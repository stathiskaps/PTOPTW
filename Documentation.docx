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B5436E" w14:textId="4420A204" w:rsidR="002716FD" w:rsidRPr="002716FD" w:rsidRDefault="002716FD" w:rsidP="002716FD">
      <w:pPr>
        <w:rPr>
          <w:rFonts w:ascii="Arial" w:hAnsi="Arial" w:cs="Arial"/>
          <w:sz w:val="30"/>
          <w:lang w:val="el-GR"/>
        </w:rPr>
      </w:pPr>
      <w:r>
        <w:rPr>
          <w:rFonts w:ascii="Arial" w:hAnsi="Arial"/>
          <w:noProof/>
          <w:sz w:val="18"/>
          <w:rPrChange w:id="0" w:author="Στάθης Καπ" w:date="2023-02-01T06:01:00Z">
            <w:rPr>
              <w:rFonts w:ascii="Arial" w:hAnsi="Arial" w:cs="Arial"/>
              <w:noProof/>
              <w:sz w:val="18"/>
              <w:szCs w:val="16"/>
              <w:lang w:val="el-GR" w:eastAsia="el-GR"/>
            </w:rPr>
          </w:rPrChange>
        </w:rPr>
        <w:drawing>
          <wp:inline distT="0" distB="0" distL="0" distR="0" wp14:anchorId="3A6FDE70" wp14:editId="32AC41E0">
            <wp:extent cx="810895" cy="86233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l="-78" t="-73" r="-78" b="-73"/>
                    <a:stretch>
                      <a:fillRect/>
                    </a:stretch>
                  </pic:blipFill>
                  <pic:spPr bwMode="auto">
                    <a:xfrm>
                      <a:off x="0" y="0"/>
                      <a:ext cx="810895" cy="862330"/>
                    </a:xfrm>
                    <a:prstGeom prst="rect">
                      <a:avLst/>
                    </a:prstGeom>
                    <a:solidFill>
                      <a:srgbClr val="FFFFFF"/>
                    </a:solidFill>
                    <a:ln>
                      <a:noFill/>
                    </a:ln>
                  </pic:spPr>
                </pic:pic>
              </a:graphicData>
            </a:graphic>
          </wp:inline>
        </w:drawing>
      </w:r>
      <w:r>
        <w:rPr>
          <w:noProof/>
          <w:rPrChange w:id="1" w:author="Στάθης Καπ" w:date="2023-02-01T06:01:00Z">
            <w:rPr>
              <w:noProof/>
              <w:lang w:val="el-GR" w:eastAsia="el-GR"/>
            </w:rPr>
          </w:rPrChange>
        </w:rPr>
        <mc:AlternateContent>
          <mc:Choice Requires="wps">
            <w:drawing>
              <wp:anchor distT="0" distB="0" distL="114300" distR="114300" simplePos="0" relativeHeight="251659264" behindDoc="0" locked="0" layoutInCell="1" allowOverlap="1" wp14:anchorId="72D3B68E" wp14:editId="2C2FE2E8">
                <wp:simplePos x="0" y="0"/>
                <wp:positionH relativeFrom="column">
                  <wp:posOffset>4942205</wp:posOffset>
                </wp:positionH>
                <wp:positionV relativeFrom="page">
                  <wp:posOffset>800735</wp:posOffset>
                </wp:positionV>
                <wp:extent cx="0" cy="1264285"/>
                <wp:effectExtent l="0" t="0" r="0" b="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64285"/>
                        </a:xfrm>
                        <a:prstGeom prst="line">
                          <a:avLst/>
                        </a:prstGeom>
                        <a:noFill/>
                        <a:ln w="3816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447E474" id="Straight Connector 9"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389.15pt,63.05pt" to="389.15pt,16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" strokeweight="1.06mm">
                <v:stroke joinstyle="miter" endcap="square"/>
                <w10:wrap anchory="page"/>
              </v:line>
            </w:pict>
          </mc:Fallback>
        </mc:AlternateContent>
      </w:r>
      <w:r>
        <w:rPr>
          <w:noProof/>
          <w:rPrChange w:id="2" w:author="Στάθης Καπ" w:date="2023-02-01T06:01:00Z">
            <w:rPr>
              <w:noProof/>
              <w:lang w:val="el-GR" w:eastAsia="el-GR"/>
            </w:rPr>
          </w:rPrChange>
        </w:rPr>
        <mc:AlternateContent>
          <mc:Choice Requires="wps">
            <w:drawing>
              <wp:anchor distT="0" distB="0" distL="114300" distR="114300" simplePos="0" relativeHeight="251660288" behindDoc="0" locked="0" layoutInCell="1" allowOverlap="1" wp14:anchorId="3F0F603E" wp14:editId="43543A75">
                <wp:simplePos x="0" y="0"/>
                <wp:positionH relativeFrom="column">
                  <wp:posOffset>5094605</wp:posOffset>
                </wp:positionH>
                <wp:positionV relativeFrom="page">
                  <wp:posOffset>800735</wp:posOffset>
                </wp:positionV>
                <wp:extent cx="0" cy="689610"/>
                <wp:effectExtent l="0" t="0" r="0" b="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89610"/>
                        </a:xfrm>
                        <a:prstGeom prst="line">
                          <a:avLst/>
                        </a:prstGeom>
                        <a:noFill/>
                        <a:ln w="2556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D6EEEBD" id="Straight Connector 8"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401.15pt,63.05pt" to="401.15pt,1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" strokeweight=".71mm">
                <v:stroke joinstyle="miter" endcap="square"/>
                <w10:wrap anchory="page"/>
              </v:line>
            </w:pict>
          </mc:Fallback>
        </mc:AlternateContent>
      </w:r>
      <w:r>
        <w:rPr>
          <w:noProof/>
          <w:rPrChange w:id="3" w:author="Στάθης Καπ" w:date="2023-02-01T06:01:00Z">
            <w:rPr>
              <w:noProof/>
              <w:lang w:val="el-GR" w:eastAsia="el-GR"/>
            </w:rPr>
          </w:rPrChange>
        </w:rPr>
        <mc:AlternateContent>
          <mc:Choice Requires="wps">
            <w:drawing>
              <wp:anchor distT="0" distB="0" distL="114300" distR="114300" simplePos="0" relativeHeight="251661312" behindDoc="0" locked="0" layoutInCell="1" allowOverlap="1" wp14:anchorId="4BEC11B3" wp14:editId="74D3EA9B">
                <wp:simplePos x="0" y="0"/>
                <wp:positionH relativeFrom="column">
                  <wp:posOffset>5247005</wp:posOffset>
                </wp:positionH>
                <wp:positionV relativeFrom="page">
                  <wp:posOffset>800735</wp:posOffset>
                </wp:positionV>
                <wp:extent cx="0" cy="344805"/>
                <wp:effectExtent l="0" t="0" r="0" b="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4805"/>
                        </a:xfrm>
                        <a:prstGeom prst="line">
                          <a:avLst/>
                        </a:prstGeom>
                        <a:noFill/>
                        <a:ln w="1260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DF3A55E" id="Straight Connector 7"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413.15pt,63.05pt" to="413.15pt,9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" strokeweight=".35mm">
                <v:stroke joinstyle="miter" endcap="square"/>
                <w10:wrap anchory="page"/>
              </v:line>
            </w:pict>
          </mc:Fallback>
        </mc:AlternateContent>
      </w:r>
      <w:r w:rsidRPr="002716FD">
        <w:rPr>
          <w:lang w:val="el-GR"/>
        </w:rPr>
        <w:cr/>
      </w:r>
      <w:r w:rsidRPr="00D17D06">
        <w:rPr>
          <w:lang w:val="el-GR"/>
        </w:rPr>
        <w:t xml:space="preserve"> </w:t>
      </w:r>
    </w:p>
    <w:p w14:paraId="1FBB0975" w14:textId="77777777" w:rsidR="002716FD" w:rsidRPr="002716FD" w:rsidRDefault="002716FD" w:rsidP="002716FD">
      <w:pPr>
        <w:jc w:val="center"/>
        <w:rPr>
          <w:lang w:val="el-GR"/>
        </w:rPr>
      </w:pPr>
      <w:r w:rsidRPr="002716FD">
        <w:rPr>
          <w:rFonts w:ascii="Arial" w:hAnsi="Arial" w:cs="Arial"/>
          <w:sz w:val="30"/>
          <w:lang w:val="el-GR"/>
        </w:rPr>
        <w:t>Πανεπιστήμιο Πειραιώς – Τμήμα Πληροφορικής</w:t>
      </w:r>
    </w:p>
    <w:p w14:paraId="65669043" w14:textId="77777777" w:rsidR="002716FD" w:rsidRPr="002716FD" w:rsidRDefault="002716FD" w:rsidP="002716FD">
      <w:pPr>
        <w:jc w:val="center"/>
        <w:rPr>
          <w:lang w:val="el-GR"/>
        </w:rPr>
      </w:pPr>
      <w:r w:rsidRPr="002716FD">
        <w:rPr>
          <w:rFonts w:ascii="Arial" w:hAnsi="Arial" w:cs="Arial"/>
          <w:lang w:val="el-GR"/>
        </w:rPr>
        <w:t>Πρόγραμμα Μεταπτυχιακών Σπουδών</w:t>
      </w:r>
    </w:p>
    <w:p w14:paraId="2AB95479" w14:textId="31EF6AFF" w:rsidR="002716FD" w:rsidRPr="002716FD" w:rsidRDefault="002716FD" w:rsidP="002716FD">
      <w:pPr>
        <w:jc w:val="center"/>
        <w:rPr>
          <w:lang w:val="el-GR"/>
        </w:rPr>
      </w:pPr>
      <w:r w:rsidRPr="002716FD">
        <w:rPr>
          <w:rFonts w:ascii="Arial" w:hAnsi="Arial" w:cs="Arial"/>
          <w:lang w:val="el-GR"/>
        </w:rPr>
        <w:t>«</w:t>
      </w:r>
      <w:r w:rsidR="000E5264">
        <w:rPr>
          <w:rFonts w:ascii="Arial" w:eastAsia="Times New Roman" w:hAnsi="Arial" w:cs="Arial"/>
          <w:sz w:val="24"/>
          <w:szCs w:val="24"/>
          <w:lang w:val="el-GR"/>
        </w:rPr>
        <w:t>Προηγμένα Συστήματα Πληροφορικής</w:t>
      </w:r>
      <w:r>
        <w:rPr>
          <w:rFonts w:ascii="Arial" w:eastAsia="Times New Roman" w:hAnsi="Arial" w:cs="Arial"/>
          <w:sz w:val="24"/>
          <w:szCs w:val="24"/>
          <w:lang w:val="el-GR"/>
        </w:rPr>
        <w:t xml:space="preserve">, </w:t>
      </w:r>
      <w:r w:rsidR="000E5264">
        <w:rPr>
          <w:rFonts w:ascii="Arial" w:eastAsia="Times New Roman" w:hAnsi="Arial" w:cs="Arial"/>
          <w:sz w:val="24"/>
          <w:szCs w:val="24"/>
          <w:lang w:val="el-GR"/>
        </w:rPr>
        <w:t>Προηγμένες Τεχνολογίες Ανάπτυξης Λογισμικού</w:t>
      </w:r>
      <w:r w:rsidRPr="002716FD">
        <w:rPr>
          <w:rFonts w:ascii="Arial" w:hAnsi="Arial" w:cs="Arial"/>
          <w:lang w:val="el-GR"/>
        </w:rPr>
        <w:t>»</w:t>
      </w:r>
    </w:p>
    <w:p w14:paraId="22EA82A5" w14:textId="77777777" w:rsidR="002716FD" w:rsidRPr="002716FD" w:rsidRDefault="002716FD" w:rsidP="002716FD">
      <w:pPr>
        <w:jc w:val="center"/>
        <w:rPr>
          <w:rFonts w:ascii="Arial" w:hAnsi="Arial" w:cs="Arial"/>
          <w:lang w:val="el-GR"/>
        </w:rPr>
      </w:pPr>
    </w:p>
    <w:p w14:paraId="19A2C1DF" w14:textId="77777777" w:rsidR="002716FD" w:rsidRPr="002716FD" w:rsidRDefault="002716FD" w:rsidP="002716FD">
      <w:pPr>
        <w:jc w:val="center"/>
        <w:rPr>
          <w:rFonts w:ascii="Arial" w:hAnsi="Arial" w:cs="Arial"/>
          <w:lang w:val="el-GR"/>
        </w:rPr>
      </w:pPr>
    </w:p>
    <w:p w14:paraId="13F437E5" w14:textId="77777777" w:rsidR="002716FD" w:rsidRPr="002716FD" w:rsidRDefault="002716FD" w:rsidP="002716FD">
      <w:pPr>
        <w:jc w:val="center"/>
        <w:rPr>
          <w:rFonts w:ascii="Arial" w:hAnsi="Arial" w:cs="Arial"/>
          <w:lang w:val="el-GR"/>
        </w:rPr>
      </w:pPr>
    </w:p>
    <w:p w14:paraId="1B11024B" w14:textId="77777777" w:rsidR="002716FD" w:rsidRPr="002716FD" w:rsidRDefault="002716FD" w:rsidP="002716FD">
      <w:pPr>
        <w:jc w:val="center"/>
        <w:rPr>
          <w:rFonts w:ascii="Arial" w:hAnsi="Arial" w:cs="Arial"/>
          <w:lang w:val="el-GR"/>
        </w:rPr>
      </w:pPr>
    </w:p>
    <w:p w14:paraId="7F0F6009" w14:textId="77777777" w:rsidR="002716FD" w:rsidRPr="002716FD" w:rsidRDefault="002716FD" w:rsidP="00DA1644">
      <w:pPr>
        <w:rPr>
          <w:rFonts w:ascii="Arial" w:hAnsi="Arial" w:cs="Arial"/>
          <w:lang w:val="el-GR"/>
        </w:rPr>
      </w:pPr>
    </w:p>
    <w:p w14:paraId="0BE4355B" w14:textId="58F322A2" w:rsidR="002716FD" w:rsidRPr="00B43FBF" w:rsidRDefault="00224674" w:rsidP="002716FD">
      <w:pPr>
        <w:jc w:val="center"/>
        <w:rPr>
          <w:lang w:val="el-GR"/>
        </w:rPr>
      </w:pPr>
      <w:r>
        <w:rPr>
          <w:rFonts w:ascii="Arial" w:hAnsi="Arial" w:cs="Arial"/>
          <w:b/>
          <w:lang w:val="el-GR"/>
        </w:rPr>
        <w:t>Μεταπτυχιακή</w:t>
      </w:r>
      <w:r w:rsidR="002716FD">
        <w:rPr>
          <w:rFonts w:ascii="Arial" w:hAnsi="Arial" w:cs="Arial"/>
          <w:b/>
        </w:rPr>
        <w:t xml:space="preserve"> </w:t>
      </w:r>
      <w:r w:rsidR="00B43FBF">
        <w:rPr>
          <w:rFonts w:ascii="Arial" w:hAnsi="Arial" w:cs="Arial"/>
          <w:b/>
          <w:lang w:val="el-GR"/>
        </w:rPr>
        <w:t>Διατριβή</w:t>
      </w:r>
    </w:p>
    <w:p w14:paraId="4CDF8FBE" w14:textId="77777777" w:rsidR="002716FD" w:rsidRDefault="002716FD" w:rsidP="002716FD">
      <w:pPr>
        <w:jc w:val="center"/>
        <w:rPr>
          <w:rFonts w:ascii="Arial Black" w:hAnsi="Arial Black" w:cs="Arial Black"/>
          <w:b/>
        </w:rPr>
      </w:pPr>
    </w:p>
    <w:tbl>
      <w:tblPr>
        <w:tblW w:w="0" w:type="auto"/>
        <w:jc w:val="center"/>
        <w:tblLayout w:type="fixed"/>
        <w:tblLook w:val="0000" w:firstRow="0" w:lastRow="0" w:firstColumn="0" w:lastColumn="0" w:noHBand="0" w:noVBand="0"/>
      </w:tblPr>
      <w:tblGrid>
        <w:gridCol w:w="2575"/>
        <w:gridCol w:w="5963"/>
      </w:tblGrid>
      <w:tr w:rsidR="002716FD" w:rsidRPr="00D3106C" w14:paraId="7FD8A42F"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379A41E4" w14:textId="71CEB6F7" w:rsidR="002716FD" w:rsidRPr="002C2BA7" w:rsidRDefault="002716FD" w:rsidP="000E5264">
            <w:pPr>
              <w:spacing w:after="0"/>
              <w:jc w:val="both"/>
              <w:rPr>
                <w:lang w:val="el-GR"/>
              </w:rPr>
            </w:pPr>
            <w:r>
              <w:rPr>
                <w:rFonts w:ascii="Arial" w:eastAsia="Arial" w:hAnsi="Arial" w:cs="Arial"/>
                <w:sz w:val="18"/>
                <w:szCs w:val="16"/>
              </w:rPr>
              <w:t xml:space="preserve"> </w:t>
            </w:r>
            <w:r>
              <w:rPr>
                <w:rFonts w:ascii="Arial" w:hAnsi="Arial" w:cs="Arial"/>
                <w:sz w:val="18"/>
                <w:szCs w:val="16"/>
              </w:rPr>
              <w:t xml:space="preserve">Τίτλος </w:t>
            </w:r>
            <w:r w:rsidR="002C2BA7">
              <w:rPr>
                <w:rFonts w:ascii="Arial" w:hAnsi="Arial" w:cs="Arial"/>
                <w:sz w:val="18"/>
                <w:szCs w:val="16"/>
                <w:lang w:val="el-GR"/>
              </w:rPr>
              <w:t>Διατριβής</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33DEA7D0" w14:textId="76258636" w:rsidR="002716FD" w:rsidRPr="00284CED" w:rsidRDefault="00284CED" w:rsidP="000E5264">
            <w:pPr>
              <w:spacing w:after="0"/>
              <w:rPr>
                <w:lang w:val="el-GR"/>
              </w:rPr>
            </w:pPr>
            <w:r>
              <w:rPr>
                <w:rFonts w:ascii="Arial Black" w:hAnsi="Arial Black" w:cs="Arial"/>
                <w:sz w:val="18"/>
                <w:lang w:val="el-GR"/>
              </w:rPr>
              <w:t>Διαχωρισμένη Τοπική Αναζήτηση για το Πρόβλημα Ομαδικού Προσανατολισμού με Χρονικά Παράθυρα</w:t>
            </w:r>
          </w:p>
        </w:tc>
      </w:tr>
      <w:tr w:rsidR="002716FD" w14:paraId="3E89F46F"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351FA62C" w14:textId="569394E2" w:rsidR="002716FD" w:rsidRDefault="00AA4E5A" w:rsidP="000E5264">
            <w:pPr>
              <w:spacing w:after="0"/>
              <w:jc w:val="both"/>
            </w:pPr>
            <w:r>
              <w:rPr>
                <w:rFonts w:ascii="Arial" w:hAnsi="Arial" w:cs="Arial"/>
                <w:sz w:val="18"/>
                <w:szCs w:val="16"/>
                <w:lang w:val="el-GR"/>
              </w:rPr>
              <w:t>Ονοματεπώνυμο</w:t>
            </w:r>
            <w:r w:rsidR="002716FD">
              <w:rPr>
                <w:rFonts w:ascii="Arial" w:hAnsi="Arial" w:cs="Arial"/>
                <w:sz w:val="18"/>
                <w:szCs w:val="16"/>
              </w:rPr>
              <w:t xml:space="preserve"> Φοιτητή</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1A36ACA5" w14:textId="069A4A3D" w:rsidR="002716FD" w:rsidRPr="00284CED" w:rsidRDefault="00284CED" w:rsidP="000E5264">
            <w:pPr>
              <w:spacing w:after="0"/>
              <w:rPr>
                <w:lang w:val="el-GR"/>
              </w:rPr>
            </w:pPr>
            <w:r>
              <w:rPr>
                <w:rFonts w:ascii="Arial Black" w:hAnsi="Arial Black" w:cs="Arial"/>
                <w:sz w:val="18"/>
                <w:lang w:val="el-GR"/>
              </w:rPr>
              <w:t>Ευστάθιος Καψιώτης</w:t>
            </w:r>
          </w:p>
        </w:tc>
      </w:tr>
      <w:tr w:rsidR="002716FD" w14:paraId="193D7080"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4D730C88" w14:textId="16A83611" w:rsidR="002716FD" w:rsidRPr="00B4489A" w:rsidRDefault="00B4489A" w:rsidP="000E5264">
            <w:pPr>
              <w:spacing w:after="0"/>
              <w:jc w:val="both"/>
              <w:rPr>
                <w:lang w:val="el-GR"/>
              </w:rPr>
            </w:pPr>
            <w:r>
              <w:rPr>
                <w:rFonts w:ascii="Arial" w:hAnsi="Arial" w:cs="Arial"/>
                <w:sz w:val="18"/>
                <w:szCs w:val="16"/>
                <w:lang w:val="el-GR"/>
              </w:rPr>
              <w:t>Πατρώνυμο</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51B49ED0" w14:textId="750E61C3" w:rsidR="002716FD" w:rsidRPr="00284CED" w:rsidRDefault="00284CED" w:rsidP="000E5264">
            <w:pPr>
              <w:spacing w:after="0"/>
              <w:rPr>
                <w:lang w:val="el-GR"/>
              </w:rPr>
            </w:pPr>
            <w:r>
              <w:rPr>
                <w:rFonts w:ascii="Arial Black" w:hAnsi="Arial Black" w:cs="Arial"/>
                <w:sz w:val="18"/>
                <w:lang w:val="el-GR"/>
              </w:rPr>
              <w:t>Ηλίας</w:t>
            </w:r>
          </w:p>
        </w:tc>
      </w:tr>
      <w:tr w:rsidR="002716FD" w14:paraId="0A731A67"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6511974B" w14:textId="23D1D9D2" w:rsidR="002716FD" w:rsidRPr="00F80D1D" w:rsidRDefault="00B367BE" w:rsidP="000E5264">
            <w:pPr>
              <w:spacing w:after="0"/>
              <w:jc w:val="both"/>
              <w:rPr>
                <w:lang w:val="el-GR"/>
              </w:rPr>
            </w:pPr>
            <w:r>
              <w:rPr>
                <w:rFonts w:ascii="Arial" w:hAnsi="Arial" w:cs="Arial"/>
                <w:sz w:val="18"/>
                <w:szCs w:val="16"/>
                <w:lang w:val="el-GR"/>
              </w:rPr>
              <w:t>Αριθμός</w:t>
            </w:r>
            <w:r w:rsidR="002716FD">
              <w:rPr>
                <w:rFonts w:ascii="Arial" w:hAnsi="Arial" w:cs="Arial"/>
                <w:sz w:val="18"/>
                <w:szCs w:val="16"/>
              </w:rPr>
              <w:t xml:space="preserve"> </w:t>
            </w:r>
            <w:r w:rsidR="00F80D1D">
              <w:rPr>
                <w:rFonts w:ascii="Arial" w:hAnsi="Arial" w:cs="Arial"/>
                <w:sz w:val="18"/>
                <w:szCs w:val="16"/>
                <w:lang w:val="el-GR"/>
              </w:rPr>
              <w:t>Μητρώου</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6EE60C4F" w14:textId="2185C166" w:rsidR="002716FD" w:rsidRPr="00284CED" w:rsidRDefault="00284CED" w:rsidP="000E5264">
            <w:pPr>
              <w:spacing w:after="0"/>
              <w:rPr>
                <w:lang w:val="el-GR"/>
              </w:rPr>
            </w:pPr>
            <w:r>
              <w:rPr>
                <w:rFonts w:ascii="Arial Black" w:hAnsi="Arial Black" w:cs="Arial"/>
                <w:sz w:val="18"/>
                <w:lang w:val="el-GR"/>
              </w:rPr>
              <w:t>ΜΠΣΠ17030</w:t>
            </w:r>
          </w:p>
        </w:tc>
      </w:tr>
      <w:tr w:rsidR="002716FD" w14:paraId="1C1C3FF6"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7CC8A3E0" w14:textId="14140A99" w:rsidR="002716FD" w:rsidRPr="00846162" w:rsidRDefault="00846162" w:rsidP="000E5264">
            <w:pPr>
              <w:spacing w:after="0"/>
              <w:jc w:val="both"/>
              <w:rPr>
                <w:lang w:val="el-GR"/>
              </w:rPr>
            </w:pPr>
            <w:r>
              <w:rPr>
                <w:rFonts w:ascii="Arial" w:hAnsi="Arial" w:cs="Arial"/>
                <w:sz w:val="18"/>
                <w:szCs w:val="16"/>
                <w:lang w:val="el-GR"/>
              </w:rPr>
              <w:t>Επιβλέπων</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3843CD00" w14:textId="6208AE21" w:rsidR="002716FD" w:rsidRPr="00F811FB" w:rsidRDefault="00284CED" w:rsidP="000E5264">
            <w:pPr>
              <w:spacing w:after="0"/>
              <w:rPr>
                <w:lang w:val="el-GR"/>
              </w:rPr>
            </w:pPr>
            <w:r>
              <w:rPr>
                <w:rFonts w:ascii="Arial Black" w:hAnsi="Arial Black" w:cs="Arial"/>
                <w:sz w:val="18"/>
                <w:lang w:val="el-GR"/>
              </w:rPr>
              <w:t>Χαράλαμπος Κωνσταντόπουλος</w:t>
            </w:r>
            <w:r w:rsidR="002716FD">
              <w:rPr>
                <w:rFonts w:ascii="Arial Black" w:hAnsi="Arial Black" w:cs="Arial"/>
                <w:sz w:val="18"/>
              </w:rPr>
              <w:t xml:space="preserve">, </w:t>
            </w:r>
            <w:del w:id="4" w:author="Στάθης Καπ" w:date="2023-03-07T19:18:00Z">
              <w:r w:rsidR="00572204" w:rsidDel="00F811FB">
                <w:rPr>
                  <w:rFonts w:ascii="Arial Black" w:hAnsi="Arial Black" w:cs="Arial"/>
                  <w:sz w:val="18"/>
                  <w:lang w:val="el-GR"/>
                </w:rPr>
                <w:delText>Βαθμίδα</w:delText>
              </w:r>
            </w:del>
            <w:ins w:id="5" w:author="Στάθης Καπ" w:date="2023-03-07T19:18:00Z">
              <w:r w:rsidR="00F811FB">
                <w:rPr>
                  <w:rFonts w:ascii="Arial Black" w:hAnsi="Arial Black" w:cs="Arial"/>
                  <w:sz w:val="18"/>
                  <w:lang w:val="el-GR"/>
                </w:rPr>
                <w:t>Καθηγητής</w:t>
              </w:r>
            </w:ins>
          </w:p>
        </w:tc>
      </w:tr>
    </w:tbl>
    <w:p w14:paraId="02CE745F" w14:textId="77777777" w:rsidR="002716FD" w:rsidRDefault="002716FD" w:rsidP="002716FD">
      <w:pPr>
        <w:jc w:val="center"/>
        <w:rPr>
          <w:rFonts w:ascii="Arial Black" w:hAnsi="Arial Black" w:cs="Arial Black"/>
        </w:rPr>
      </w:pPr>
    </w:p>
    <w:p w14:paraId="4553163C" w14:textId="77777777" w:rsidR="002716FD" w:rsidRDefault="002716FD" w:rsidP="002716FD">
      <w:pPr>
        <w:jc w:val="center"/>
        <w:rPr>
          <w:rFonts w:ascii="Arial Black" w:hAnsi="Arial Black" w:cs="Arial Black"/>
        </w:rPr>
      </w:pPr>
    </w:p>
    <w:p w14:paraId="1F88DEB5" w14:textId="77777777" w:rsidR="002716FD" w:rsidRDefault="002716FD" w:rsidP="002716FD">
      <w:pPr>
        <w:jc w:val="center"/>
        <w:rPr>
          <w:rFonts w:ascii="Arial Black" w:hAnsi="Arial Black" w:cs="Arial Black"/>
        </w:rPr>
      </w:pPr>
    </w:p>
    <w:p w14:paraId="60D4873D" w14:textId="77777777" w:rsidR="002716FD" w:rsidRDefault="002716FD" w:rsidP="002716FD">
      <w:pPr>
        <w:jc w:val="center"/>
        <w:rPr>
          <w:rFonts w:ascii="Arial Black" w:hAnsi="Arial Black" w:cs="Arial Black"/>
        </w:rPr>
      </w:pPr>
    </w:p>
    <w:p w14:paraId="545525EC" w14:textId="77777777" w:rsidR="002716FD" w:rsidRDefault="002716FD" w:rsidP="002716FD">
      <w:pPr>
        <w:jc w:val="center"/>
        <w:rPr>
          <w:rFonts w:ascii="Arial Black" w:hAnsi="Arial Black" w:cs="Arial Black"/>
        </w:rPr>
      </w:pPr>
    </w:p>
    <w:p w14:paraId="619CA4C0" w14:textId="20DEE5F6" w:rsidR="002716FD" w:rsidRDefault="002716FD" w:rsidP="002716FD">
      <w:pPr>
        <w:jc w:val="center"/>
        <w:rPr>
          <w:ins w:id="6" w:author="Στάθης Καπ" w:date="2023-03-08T18:04:00Z"/>
          <w:rFonts w:ascii="Arial Black" w:hAnsi="Arial Black" w:cs="Arial Black"/>
        </w:rPr>
      </w:pPr>
    </w:p>
    <w:p w14:paraId="2228D8B3" w14:textId="64A98CD1" w:rsidR="007E7879" w:rsidRDefault="007E7879" w:rsidP="002716FD">
      <w:pPr>
        <w:jc w:val="center"/>
        <w:rPr>
          <w:ins w:id="7" w:author="Στάθης Καπ" w:date="2023-03-08T18:04:00Z"/>
          <w:rFonts w:ascii="Arial Black" w:hAnsi="Arial Black" w:cs="Arial Black"/>
        </w:rPr>
      </w:pPr>
    </w:p>
    <w:p w14:paraId="578C1A7F" w14:textId="77777777" w:rsidR="007E7879" w:rsidRDefault="007E7879" w:rsidP="002716FD">
      <w:pPr>
        <w:jc w:val="center"/>
        <w:rPr>
          <w:rFonts w:ascii="Arial Black" w:hAnsi="Arial Black" w:cs="Arial Black"/>
        </w:rPr>
      </w:pPr>
    </w:p>
    <w:tbl>
      <w:tblPr>
        <w:tblW w:w="0" w:type="auto"/>
        <w:jc w:val="center"/>
        <w:tblBorders>
          <w:bottom w:val="single" w:sz="4" w:space="0" w:color="auto"/>
        </w:tblBorders>
        <w:tblLayout w:type="fixed"/>
        <w:tblLook w:val="0000" w:firstRow="0" w:lastRow="0" w:firstColumn="0" w:lastColumn="0" w:noHBand="0" w:noVBand="0"/>
        <w:tblPrChange w:id="8" w:author="Στάθης Καπ" w:date="2023-03-08T18:04:00Z">
          <w:tblPr>
            <w:tblW w:w="0" w:type="auto"/>
            <w:jc w:val="center"/>
            <w:tblLayout w:type="fixed"/>
            <w:tblLook w:val="0000" w:firstRow="0" w:lastRow="0" w:firstColumn="0" w:lastColumn="0" w:noHBand="0" w:noVBand="0"/>
          </w:tblPr>
        </w:tblPrChange>
      </w:tblPr>
      <w:tblGrid>
        <w:gridCol w:w="2575"/>
        <w:gridCol w:w="5953"/>
        <w:tblGridChange w:id="9">
          <w:tblGrid>
            <w:gridCol w:w="2575"/>
            <w:gridCol w:w="5953"/>
          </w:tblGrid>
        </w:tblGridChange>
      </w:tblGrid>
      <w:tr w:rsidR="007E7879" w14:paraId="0AA65150" w14:textId="77777777" w:rsidTr="007E7879">
        <w:trPr>
          <w:jc w:val="center"/>
          <w:ins w:id="10" w:author="Στάθης Καπ" w:date="2023-03-08T18:04:00Z"/>
          <w:trPrChange w:id="11" w:author="Στάθης Καπ" w:date="2023-03-08T18:04:00Z">
            <w:trPr>
              <w:jc w:val="center"/>
            </w:trPr>
          </w:trPrChange>
        </w:trPr>
        <w:tc>
          <w:tcPr>
            <w:tcW w:w="2575" w:type="dxa"/>
            <w:shd w:val="clear" w:color="auto" w:fill="auto"/>
            <w:tcPrChange w:id="12" w:author="Στάθης Καπ" w:date="2023-03-08T18:04:00Z">
              <w:tcPr>
                <w:tcW w:w="2575" w:type="dxa"/>
                <w:shd w:val="clear" w:color="auto" w:fill="auto"/>
              </w:tcPr>
            </w:tcPrChange>
          </w:tcPr>
          <w:p w14:paraId="54B9D6C0" w14:textId="4697D17F" w:rsidR="007E7879" w:rsidRPr="007E7879" w:rsidRDefault="007E7879" w:rsidP="009861B1">
            <w:pPr>
              <w:jc w:val="right"/>
              <w:rPr>
                <w:ins w:id="13" w:author="Στάθης Καπ" w:date="2023-03-08T18:04:00Z"/>
                <w:lang w:val="el-GR"/>
                <w:rPrChange w:id="14" w:author="Στάθης Καπ" w:date="2023-03-08T18:05:00Z">
                  <w:rPr>
                    <w:ins w:id="15" w:author="Στάθης Καπ" w:date="2023-03-08T18:04:00Z"/>
                  </w:rPr>
                </w:rPrChange>
              </w:rPr>
            </w:pPr>
            <w:ins w:id="16" w:author="Στάθης Καπ" w:date="2023-03-08T18:05:00Z">
              <w:r>
                <w:rPr>
                  <w:rFonts w:ascii="Arial" w:hAnsi="Arial" w:cs="Arial"/>
                  <w:sz w:val="18"/>
                  <w:szCs w:val="16"/>
                  <w:lang w:val="el-GR"/>
                </w:rPr>
                <w:t>Ημερομηνία</w:t>
              </w:r>
            </w:ins>
            <w:ins w:id="17" w:author="Στάθης Καπ" w:date="2023-03-08T18:04:00Z">
              <w:r>
                <w:rPr>
                  <w:rFonts w:ascii="Arial" w:hAnsi="Arial" w:cs="Arial"/>
                  <w:sz w:val="18"/>
                  <w:szCs w:val="16"/>
                </w:rPr>
                <w:t xml:space="preserve"> </w:t>
              </w:r>
            </w:ins>
            <w:ins w:id="18" w:author="Στάθης Καπ" w:date="2023-03-08T18:05:00Z">
              <w:r>
                <w:rPr>
                  <w:rFonts w:ascii="Arial" w:hAnsi="Arial" w:cs="Arial"/>
                  <w:sz w:val="18"/>
                  <w:szCs w:val="16"/>
                  <w:lang w:val="el-GR"/>
                </w:rPr>
                <w:t>Παράδοσης</w:t>
              </w:r>
            </w:ins>
          </w:p>
        </w:tc>
        <w:tc>
          <w:tcPr>
            <w:tcW w:w="5953" w:type="dxa"/>
            <w:shd w:val="clear" w:color="auto" w:fill="auto"/>
            <w:tcPrChange w:id="19" w:author="Στάθης Καπ" w:date="2023-03-08T18:04:00Z">
              <w:tcPr>
                <w:tcW w:w="5953" w:type="dxa"/>
                <w:shd w:val="clear" w:color="auto" w:fill="auto"/>
              </w:tcPr>
            </w:tcPrChange>
          </w:tcPr>
          <w:p w14:paraId="78706381" w14:textId="47431D37" w:rsidR="007E7879" w:rsidRPr="007E7879" w:rsidRDefault="007E7879" w:rsidP="009861B1">
            <w:pPr>
              <w:rPr>
                <w:ins w:id="20" w:author="Στάθης Καπ" w:date="2023-03-08T18:04:00Z"/>
                <w:lang w:val="el-GR"/>
                <w:rPrChange w:id="21" w:author="Στάθης Καπ" w:date="2023-03-08T18:04:00Z">
                  <w:rPr>
                    <w:ins w:id="22" w:author="Στάθης Καπ" w:date="2023-03-08T18:04:00Z"/>
                  </w:rPr>
                </w:rPrChange>
              </w:rPr>
            </w:pPr>
            <w:ins w:id="23" w:author="Στάθης Καπ" w:date="2023-03-08T18:04:00Z">
              <w:r>
                <w:rPr>
                  <w:rFonts w:ascii="Arial Black" w:hAnsi="Arial Black" w:cs="Arial"/>
                  <w:sz w:val="18"/>
                  <w:lang w:val="el-GR"/>
                </w:rPr>
                <w:t>Δεκέμβριος 2022</w:t>
              </w:r>
            </w:ins>
          </w:p>
        </w:tc>
      </w:tr>
    </w:tbl>
    <w:p w14:paraId="516947AB" w14:textId="18A19D90" w:rsidR="007E7879" w:rsidRDefault="007E7879" w:rsidP="007E7879">
      <w:pPr>
        <w:jc w:val="center"/>
        <w:rPr>
          <w:ins w:id="24" w:author="Στάθης Καπ" w:date="2023-03-08T18:06:00Z"/>
          <w:rFonts w:ascii="Arial Black" w:hAnsi="Arial Black" w:cs="Arial Black"/>
        </w:rPr>
      </w:pPr>
    </w:p>
    <w:p w14:paraId="0B2649C0" w14:textId="2017ABF8" w:rsidR="007E7879" w:rsidRDefault="007E7879" w:rsidP="007E7879">
      <w:pPr>
        <w:jc w:val="center"/>
        <w:rPr>
          <w:ins w:id="25" w:author="Στάθης Καπ" w:date="2023-03-08T18:06:00Z"/>
          <w:rFonts w:ascii="Arial Black" w:hAnsi="Arial Black" w:cs="Arial Black"/>
        </w:rPr>
      </w:pPr>
    </w:p>
    <w:p w14:paraId="472D08DC" w14:textId="5F3CD1CC" w:rsidR="007E7879" w:rsidRDefault="007E7879" w:rsidP="007E7879">
      <w:pPr>
        <w:jc w:val="center"/>
        <w:rPr>
          <w:ins w:id="26" w:author="Στάθης Καπ" w:date="2023-03-08T18:06:00Z"/>
          <w:rFonts w:ascii="Arial Black" w:hAnsi="Arial Black" w:cs="Arial Black"/>
        </w:rPr>
      </w:pPr>
    </w:p>
    <w:p w14:paraId="3B497A98" w14:textId="55C994C1" w:rsidR="007E7879" w:rsidRDefault="007E7879" w:rsidP="007E7879">
      <w:pPr>
        <w:jc w:val="center"/>
        <w:rPr>
          <w:ins w:id="27" w:author="Στάθης Καπ" w:date="2023-03-08T18:06:00Z"/>
          <w:rFonts w:ascii="Arial Black" w:hAnsi="Arial Black" w:cs="Arial Black"/>
        </w:rPr>
      </w:pPr>
    </w:p>
    <w:p w14:paraId="315C8E26" w14:textId="4809E3F5" w:rsidR="007E7879" w:rsidRDefault="007E7879" w:rsidP="007E7879">
      <w:pPr>
        <w:jc w:val="center"/>
        <w:rPr>
          <w:ins w:id="28" w:author="Στάθης Καπ" w:date="2023-03-08T18:06:00Z"/>
          <w:rFonts w:ascii="Arial Black" w:hAnsi="Arial Black" w:cs="Arial Black"/>
        </w:rPr>
      </w:pPr>
    </w:p>
    <w:p w14:paraId="3E7B1BA0" w14:textId="3B4AEB62" w:rsidR="007E7879" w:rsidRDefault="007E7879" w:rsidP="007E7879">
      <w:pPr>
        <w:jc w:val="center"/>
        <w:rPr>
          <w:ins w:id="29" w:author="Στάθης Καπ" w:date="2023-03-08T18:06:00Z"/>
          <w:rFonts w:ascii="Arial Black" w:hAnsi="Arial Black" w:cs="Arial Black"/>
        </w:rPr>
      </w:pPr>
    </w:p>
    <w:p w14:paraId="4434E751" w14:textId="083E5A84" w:rsidR="007E7879" w:rsidRDefault="007E7879" w:rsidP="007E7879">
      <w:pPr>
        <w:jc w:val="center"/>
        <w:rPr>
          <w:ins w:id="30" w:author="Στάθης Καπ" w:date="2023-03-08T18:06:00Z"/>
          <w:rFonts w:ascii="Arial Black" w:hAnsi="Arial Black" w:cs="Arial Black"/>
        </w:rPr>
      </w:pPr>
    </w:p>
    <w:p w14:paraId="5B2323C3" w14:textId="29B39DF2" w:rsidR="007E7879" w:rsidRDefault="007E7879" w:rsidP="007E7879">
      <w:pPr>
        <w:jc w:val="center"/>
        <w:rPr>
          <w:ins w:id="31" w:author="Στάθης Καπ" w:date="2023-03-08T18:06:00Z"/>
          <w:rFonts w:ascii="Arial Black" w:hAnsi="Arial Black" w:cs="Arial Black"/>
        </w:rPr>
      </w:pPr>
    </w:p>
    <w:p w14:paraId="6ABF251A" w14:textId="4EAD911D" w:rsidR="007E7879" w:rsidRDefault="007E7879" w:rsidP="007E7879">
      <w:pPr>
        <w:jc w:val="center"/>
        <w:rPr>
          <w:ins w:id="32" w:author="Στάθης Καπ" w:date="2023-03-08T18:06:00Z"/>
          <w:rFonts w:ascii="Arial Black" w:hAnsi="Arial Black" w:cs="Arial Black"/>
        </w:rPr>
      </w:pPr>
    </w:p>
    <w:p w14:paraId="73A4D3FB" w14:textId="3608D437" w:rsidR="007E7879" w:rsidRDefault="007E7879" w:rsidP="007E7879">
      <w:pPr>
        <w:jc w:val="center"/>
        <w:rPr>
          <w:ins w:id="33" w:author="Στάθης Καπ" w:date="2023-03-08T18:06:00Z"/>
          <w:rFonts w:ascii="Arial Black" w:hAnsi="Arial Black" w:cs="Arial Black"/>
        </w:rPr>
      </w:pPr>
    </w:p>
    <w:p w14:paraId="0BC205DE" w14:textId="25452ABD" w:rsidR="007E7879" w:rsidRDefault="007E7879" w:rsidP="007E7879">
      <w:pPr>
        <w:jc w:val="center"/>
        <w:rPr>
          <w:ins w:id="34" w:author="Στάθης Καπ" w:date="2023-03-08T18:06:00Z"/>
          <w:rFonts w:ascii="Arial Black" w:hAnsi="Arial Black" w:cs="Arial Black"/>
        </w:rPr>
      </w:pPr>
    </w:p>
    <w:p w14:paraId="6985504D" w14:textId="13F340DF" w:rsidR="007E7879" w:rsidRDefault="007E7879" w:rsidP="007E7879">
      <w:pPr>
        <w:jc w:val="center"/>
        <w:rPr>
          <w:ins w:id="35" w:author="Στάθης Καπ" w:date="2023-03-08T18:06:00Z"/>
          <w:rFonts w:ascii="Arial Black" w:hAnsi="Arial Black" w:cs="Arial Black"/>
        </w:rPr>
      </w:pPr>
    </w:p>
    <w:p w14:paraId="760C65FA" w14:textId="2F800E94" w:rsidR="007E7879" w:rsidRDefault="007E7879" w:rsidP="007E7879">
      <w:pPr>
        <w:jc w:val="center"/>
        <w:rPr>
          <w:ins w:id="36" w:author="Στάθης Καπ" w:date="2023-03-08T18:06:00Z"/>
          <w:rFonts w:ascii="Arial Black" w:hAnsi="Arial Black" w:cs="Arial Black"/>
        </w:rPr>
      </w:pPr>
    </w:p>
    <w:p w14:paraId="5EBC0194" w14:textId="1718711F" w:rsidR="007E7879" w:rsidRDefault="007E7879" w:rsidP="007E7879">
      <w:pPr>
        <w:jc w:val="center"/>
        <w:rPr>
          <w:ins w:id="37" w:author="Στάθης Καπ" w:date="2023-03-08T18:06:00Z"/>
          <w:rFonts w:ascii="Arial Black" w:hAnsi="Arial Black" w:cs="Arial Black"/>
        </w:rPr>
      </w:pPr>
    </w:p>
    <w:p w14:paraId="1FB85F98" w14:textId="2EB2D2A3" w:rsidR="007E7879" w:rsidRDefault="007E7879" w:rsidP="007E7879">
      <w:pPr>
        <w:jc w:val="center"/>
        <w:rPr>
          <w:ins w:id="38" w:author="Στάθης Καπ" w:date="2023-03-08T18:06:00Z"/>
          <w:rFonts w:ascii="Arial Black" w:hAnsi="Arial Black" w:cs="Arial Black"/>
        </w:rPr>
      </w:pPr>
    </w:p>
    <w:p w14:paraId="1D47890A" w14:textId="206DC8BE" w:rsidR="007E7879" w:rsidRDefault="007E7879" w:rsidP="007E7879">
      <w:pPr>
        <w:jc w:val="center"/>
        <w:rPr>
          <w:ins w:id="39" w:author="Στάθης Καπ" w:date="2023-03-08T18:06:00Z"/>
          <w:rFonts w:ascii="Arial Black" w:hAnsi="Arial Black" w:cs="Arial Black"/>
        </w:rPr>
      </w:pPr>
    </w:p>
    <w:p w14:paraId="2EBAF71E" w14:textId="77777777" w:rsidR="007E7879" w:rsidRDefault="007E7879" w:rsidP="007E7879">
      <w:pPr>
        <w:jc w:val="center"/>
        <w:rPr>
          <w:ins w:id="40" w:author="Στάθης Καπ" w:date="2023-03-08T18:06:00Z"/>
          <w:rFonts w:ascii="Arial Black" w:hAnsi="Arial Black" w:cs="Arial Black"/>
        </w:rPr>
      </w:pPr>
    </w:p>
    <w:p w14:paraId="4FA3F7E1" w14:textId="4ED5441C" w:rsidR="007E7879" w:rsidRDefault="007E7879" w:rsidP="007E7879">
      <w:pPr>
        <w:jc w:val="center"/>
        <w:rPr>
          <w:ins w:id="41" w:author="Στάθης Καπ" w:date="2023-03-08T18:06:00Z"/>
          <w:rFonts w:ascii="Arial Black" w:hAnsi="Arial Black" w:cs="Arial Black"/>
        </w:rPr>
      </w:pPr>
    </w:p>
    <w:tbl>
      <w:tblPr>
        <w:tblW w:w="0" w:type="auto"/>
        <w:jc w:val="center"/>
        <w:tblLayout w:type="fixed"/>
        <w:tblLook w:val="0000" w:firstRow="0" w:lastRow="0" w:firstColumn="0" w:lastColumn="0" w:noHBand="0" w:noVBand="0"/>
        <w:tblPrChange w:id="42" w:author="Στάθης Καπ" w:date="2023-03-08T18:07:00Z">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PrChange>
      </w:tblPr>
      <w:tblGrid>
        <w:gridCol w:w="2589"/>
        <w:gridCol w:w="2939"/>
        <w:gridCol w:w="2143"/>
        <w:tblGridChange w:id="43">
          <w:tblGrid>
            <w:gridCol w:w="2589"/>
            <w:gridCol w:w="2939"/>
            <w:gridCol w:w="2143"/>
          </w:tblGrid>
        </w:tblGridChange>
      </w:tblGrid>
      <w:tr w:rsidR="007E7879" w14:paraId="1A5D6896" w14:textId="77777777" w:rsidTr="007E7879">
        <w:trPr>
          <w:jc w:val="center"/>
          <w:ins w:id="44" w:author="Στάθης Καπ" w:date="2023-03-08T18:07:00Z"/>
          <w:trPrChange w:id="45" w:author="Στάθης Καπ" w:date="2023-03-08T18:07:00Z">
            <w:trPr>
              <w:jc w:val="center"/>
            </w:trPr>
          </w:trPrChange>
        </w:trPr>
        <w:tc>
          <w:tcPr>
            <w:tcW w:w="7671" w:type="dxa"/>
            <w:gridSpan w:val="3"/>
            <w:shd w:val="clear" w:color="auto" w:fill="auto"/>
            <w:tcPrChange w:id="46" w:author="Στάθης Καπ" w:date="2023-03-08T18:07:00Z">
              <w:tcPr>
                <w:tcW w:w="7671" w:type="dxa"/>
                <w:gridSpan w:val="3"/>
                <w:shd w:val="clear" w:color="auto" w:fill="auto"/>
              </w:tcPr>
            </w:tcPrChange>
          </w:tcPr>
          <w:p w14:paraId="1BFB7FAA" w14:textId="68F2BC72" w:rsidR="007E7879" w:rsidRPr="007E7879" w:rsidRDefault="007E7879" w:rsidP="009861B1">
            <w:pPr>
              <w:jc w:val="center"/>
              <w:rPr>
                <w:ins w:id="47" w:author="Στάθης Καπ" w:date="2023-03-08T18:07:00Z"/>
                <w:rFonts w:ascii="Arial" w:hAnsi="Arial" w:cs="Arial"/>
                <w:sz w:val="20"/>
                <w:lang w:val="el-GR"/>
                <w:rPrChange w:id="48" w:author="Στάθης Καπ" w:date="2023-03-08T18:09:00Z">
                  <w:rPr>
                    <w:ins w:id="49" w:author="Στάθης Καπ" w:date="2023-03-08T18:07:00Z"/>
                    <w:rFonts w:ascii="Arial" w:hAnsi="Arial" w:cs="Arial"/>
                    <w:sz w:val="20"/>
                  </w:rPr>
                </w:rPrChange>
              </w:rPr>
            </w:pPr>
            <w:ins w:id="50" w:author="Στάθης Καπ" w:date="2023-03-08T18:09:00Z">
              <w:r>
                <w:rPr>
                  <w:rFonts w:ascii="Arial Black" w:hAnsi="Arial Black" w:cs="Arial"/>
                  <w:sz w:val="20"/>
                  <w:lang w:val="el-GR"/>
                </w:rPr>
                <w:t>Τριμελής Εξεταστική Επιτροπή</w:t>
              </w:r>
            </w:ins>
          </w:p>
        </w:tc>
      </w:tr>
      <w:tr w:rsidR="007E7879" w14:paraId="694980C4" w14:textId="77777777" w:rsidTr="007E7879">
        <w:tblPrEx>
          <w:tblPrExChange w:id="51" w:author="Στάθης Καπ" w:date="2023-03-08T18:07: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52" w:author="Στάθης Καπ" w:date="2023-03-08T18:06:00Z"/>
          <w:trPrChange w:id="53" w:author="Στάθης Καπ" w:date="2023-03-08T18:07:00Z">
            <w:trPr>
              <w:jc w:val="center"/>
            </w:trPr>
          </w:trPrChange>
        </w:trPr>
        <w:tc>
          <w:tcPr>
            <w:tcW w:w="2589" w:type="dxa"/>
            <w:shd w:val="clear" w:color="auto" w:fill="auto"/>
            <w:tcPrChange w:id="54" w:author="Στάθης Καπ" w:date="2023-03-08T18:07:00Z">
              <w:tcPr>
                <w:tcW w:w="2589" w:type="dxa"/>
                <w:shd w:val="clear" w:color="auto" w:fill="auto"/>
              </w:tcPr>
            </w:tcPrChange>
          </w:tcPr>
          <w:p w14:paraId="6B1CAC78" w14:textId="02A4C956" w:rsidR="007E7879" w:rsidRDefault="007E7879" w:rsidP="009861B1">
            <w:pPr>
              <w:jc w:val="center"/>
              <w:rPr>
                <w:ins w:id="55" w:author="Στάθης Καπ" w:date="2023-03-08T18:06:00Z"/>
              </w:rPr>
            </w:pPr>
            <w:ins w:id="56" w:author="Στάθης Καπ" w:date="2023-03-08T18:06:00Z">
              <w:r>
                <w:rPr>
                  <w:rFonts w:ascii="Arial" w:hAnsi="Arial" w:cs="Arial"/>
                  <w:sz w:val="20"/>
                </w:rPr>
                <w:t>(</w:t>
              </w:r>
            </w:ins>
            <w:ins w:id="57" w:author="Στάθης Καπ" w:date="2023-03-08T18:09:00Z">
              <w:r>
                <w:rPr>
                  <w:rFonts w:ascii="Arial" w:hAnsi="Arial" w:cs="Arial"/>
                  <w:sz w:val="20"/>
                  <w:lang w:val="el-GR"/>
                </w:rPr>
                <w:t>υπογραφή</w:t>
              </w:r>
            </w:ins>
            <w:ins w:id="58" w:author="Στάθης Καπ" w:date="2023-03-08T18:06:00Z">
              <w:r>
                <w:rPr>
                  <w:rFonts w:ascii="Arial" w:hAnsi="Arial" w:cs="Arial"/>
                  <w:sz w:val="20"/>
                </w:rPr>
                <w:t>)</w:t>
              </w:r>
            </w:ins>
          </w:p>
          <w:p w14:paraId="4611697C" w14:textId="77777777" w:rsidR="007E7879" w:rsidRDefault="007E7879" w:rsidP="009861B1">
            <w:pPr>
              <w:jc w:val="center"/>
              <w:rPr>
                <w:ins w:id="59" w:author="Στάθης Καπ" w:date="2023-03-08T18:06:00Z"/>
                <w:rFonts w:ascii="Arial" w:hAnsi="Arial" w:cs="Arial"/>
                <w:sz w:val="20"/>
              </w:rPr>
            </w:pPr>
          </w:p>
          <w:p w14:paraId="2508977C" w14:textId="77777777" w:rsidR="007E7879" w:rsidRDefault="007E7879" w:rsidP="009861B1">
            <w:pPr>
              <w:jc w:val="center"/>
              <w:rPr>
                <w:ins w:id="60" w:author="Στάθης Καπ" w:date="2023-03-08T18:06:00Z"/>
                <w:rFonts w:ascii="Arial" w:hAnsi="Arial" w:cs="Arial"/>
                <w:sz w:val="20"/>
              </w:rPr>
            </w:pPr>
          </w:p>
        </w:tc>
        <w:tc>
          <w:tcPr>
            <w:tcW w:w="2939" w:type="dxa"/>
            <w:shd w:val="clear" w:color="auto" w:fill="auto"/>
            <w:tcPrChange w:id="61" w:author="Στάθης Καπ" w:date="2023-03-08T18:07:00Z">
              <w:tcPr>
                <w:tcW w:w="2939" w:type="dxa"/>
                <w:shd w:val="clear" w:color="auto" w:fill="auto"/>
              </w:tcPr>
            </w:tcPrChange>
          </w:tcPr>
          <w:p w14:paraId="55A836EE" w14:textId="70C5DED1" w:rsidR="007E7879" w:rsidRDefault="007E7879" w:rsidP="009861B1">
            <w:pPr>
              <w:jc w:val="center"/>
              <w:rPr>
                <w:ins w:id="62" w:author="Στάθης Καπ" w:date="2023-03-08T18:06:00Z"/>
              </w:rPr>
            </w:pPr>
            <w:ins w:id="63" w:author="Στάθης Καπ" w:date="2023-03-08T18:06:00Z">
              <w:r>
                <w:rPr>
                  <w:rFonts w:ascii="Arial" w:hAnsi="Arial" w:cs="Arial"/>
                  <w:sz w:val="20"/>
                </w:rPr>
                <w:t>(</w:t>
              </w:r>
            </w:ins>
            <w:ins w:id="64" w:author="Στάθης Καπ" w:date="2023-03-08T18:09:00Z">
              <w:r>
                <w:rPr>
                  <w:rFonts w:ascii="Arial" w:hAnsi="Arial" w:cs="Arial"/>
                  <w:sz w:val="20"/>
                  <w:lang w:val="el-GR"/>
                </w:rPr>
                <w:t>υπογραφή</w:t>
              </w:r>
            </w:ins>
            <w:ins w:id="65" w:author="Στάθης Καπ" w:date="2023-03-08T18:06:00Z">
              <w:r>
                <w:rPr>
                  <w:rFonts w:ascii="Arial" w:hAnsi="Arial" w:cs="Arial"/>
                  <w:sz w:val="20"/>
                </w:rPr>
                <w:t>)</w:t>
              </w:r>
            </w:ins>
          </w:p>
        </w:tc>
        <w:tc>
          <w:tcPr>
            <w:tcW w:w="2143" w:type="dxa"/>
            <w:shd w:val="clear" w:color="auto" w:fill="auto"/>
            <w:tcPrChange w:id="66" w:author="Στάθης Καπ" w:date="2023-03-08T18:07:00Z">
              <w:tcPr>
                <w:tcW w:w="2143" w:type="dxa"/>
                <w:shd w:val="clear" w:color="auto" w:fill="auto"/>
              </w:tcPr>
            </w:tcPrChange>
          </w:tcPr>
          <w:p w14:paraId="31501BDB" w14:textId="4FCF64AD" w:rsidR="007E7879" w:rsidRDefault="007E7879" w:rsidP="009861B1">
            <w:pPr>
              <w:jc w:val="center"/>
              <w:rPr>
                <w:ins w:id="67" w:author="Στάθης Καπ" w:date="2023-03-08T18:06:00Z"/>
              </w:rPr>
            </w:pPr>
            <w:ins w:id="68" w:author="Στάθης Καπ" w:date="2023-03-08T18:06:00Z">
              <w:r>
                <w:rPr>
                  <w:rFonts w:ascii="Arial" w:hAnsi="Arial" w:cs="Arial"/>
                  <w:sz w:val="20"/>
                </w:rPr>
                <w:t>(</w:t>
              </w:r>
            </w:ins>
            <w:ins w:id="69" w:author="Στάθης Καπ" w:date="2023-03-08T18:09:00Z">
              <w:r>
                <w:rPr>
                  <w:rFonts w:ascii="Arial" w:hAnsi="Arial" w:cs="Arial"/>
                  <w:sz w:val="20"/>
                  <w:lang w:val="el-GR"/>
                </w:rPr>
                <w:t>υπογραφή</w:t>
              </w:r>
            </w:ins>
            <w:ins w:id="70" w:author="Στάθης Καπ" w:date="2023-03-08T18:06:00Z">
              <w:r>
                <w:rPr>
                  <w:rFonts w:ascii="Arial" w:hAnsi="Arial" w:cs="Arial"/>
                  <w:sz w:val="20"/>
                </w:rPr>
                <w:t>)</w:t>
              </w:r>
            </w:ins>
          </w:p>
        </w:tc>
      </w:tr>
      <w:tr w:rsidR="007E7879" w14:paraId="68B7C855" w14:textId="77777777" w:rsidTr="007E7879">
        <w:tblPrEx>
          <w:tblPrExChange w:id="71" w:author="Στάθης Καπ" w:date="2023-03-08T18:07: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72" w:author="Στάθης Καπ" w:date="2023-03-08T18:06:00Z"/>
          <w:trPrChange w:id="73" w:author="Στάθης Καπ" w:date="2023-03-08T18:07:00Z">
            <w:trPr>
              <w:jc w:val="center"/>
            </w:trPr>
          </w:trPrChange>
        </w:trPr>
        <w:tc>
          <w:tcPr>
            <w:tcW w:w="2589" w:type="dxa"/>
            <w:shd w:val="clear" w:color="auto" w:fill="auto"/>
            <w:tcPrChange w:id="74" w:author="Στάθης Καπ" w:date="2023-03-08T18:07:00Z">
              <w:tcPr>
                <w:tcW w:w="2589" w:type="dxa"/>
                <w:shd w:val="clear" w:color="auto" w:fill="auto"/>
              </w:tcPr>
            </w:tcPrChange>
          </w:tcPr>
          <w:p w14:paraId="43DDC1BC" w14:textId="147D23D4" w:rsidR="007E7879" w:rsidRPr="007E7879" w:rsidRDefault="007E7879" w:rsidP="009861B1">
            <w:pPr>
              <w:jc w:val="center"/>
              <w:rPr>
                <w:ins w:id="75" w:author="Στάθης Καπ" w:date="2023-03-08T18:06:00Z"/>
                <w:lang w:val="el-GR"/>
                <w:rPrChange w:id="76" w:author="Στάθης Καπ" w:date="2023-03-08T18:08:00Z">
                  <w:rPr>
                    <w:ins w:id="77" w:author="Στάθης Καπ" w:date="2023-03-08T18:06:00Z"/>
                  </w:rPr>
                </w:rPrChange>
              </w:rPr>
            </w:pPr>
            <w:ins w:id="78" w:author="Στάθης Καπ" w:date="2023-03-08T18:08:00Z">
              <w:r>
                <w:rPr>
                  <w:rFonts w:ascii="Arial" w:hAnsi="Arial" w:cs="Arial"/>
                  <w:sz w:val="18"/>
                  <w:lang w:val="el-GR"/>
                </w:rPr>
                <w:t>Όνομα</w:t>
              </w:r>
            </w:ins>
            <w:ins w:id="79" w:author="Στάθης Καπ" w:date="2023-03-08T18:06:00Z">
              <w:r>
                <w:rPr>
                  <w:rFonts w:ascii="Arial" w:hAnsi="Arial" w:cs="Arial"/>
                  <w:sz w:val="18"/>
                </w:rPr>
                <w:t xml:space="preserve"> </w:t>
              </w:r>
            </w:ins>
            <w:ins w:id="80" w:author="Στάθης Καπ" w:date="2023-03-08T18:08:00Z">
              <w:r>
                <w:rPr>
                  <w:rFonts w:ascii="Arial" w:hAnsi="Arial" w:cs="Arial"/>
                  <w:sz w:val="18"/>
                  <w:lang w:val="el-GR"/>
                </w:rPr>
                <w:t>Επώνυμο</w:t>
              </w:r>
            </w:ins>
            <w:ins w:id="81" w:author="Στάθης Καπ" w:date="2023-03-08T18:06:00Z">
              <w:r>
                <w:rPr>
                  <w:rFonts w:ascii="Arial" w:hAnsi="Arial" w:cs="Arial"/>
                  <w:sz w:val="18"/>
                </w:rPr>
                <w:br/>
              </w:r>
            </w:ins>
            <w:ins w:id="82" w:author="Στάθης Καπ" w:date="2023-03-08T18:08:00Z">
              <w:r>
                <w:rPr>
                  <w:rFonts w:ascii="Arial" w:hAnsi="Arial" w:cs="Arial"/>
                  <w:sz w:val="18"/>
                  <w:lang w:val="el-GR"/>
                </w:rPr>
                <w:t>Βαθμίδα</w:t>
              </w:r>
            </w:ins>
          </w:p>
        </w:tc>
        <w:tc>
          <w:tcPr>
            <w:tcW w:w="2939" w:type="dxa"/>
            <w:shd w:val="clear" w:color="auto" w:fill="auto"/>
            <w:tcPrChange w:id="83" w:author="Στάθης Καπ" w:date="2023-03-08T18:07:00Z">
              <w:tcPr>
                <w:tcW w:w="2939" w:type="dxa"/>
                <w:shd w:val="clear" w:color="auto" w:fill="auto"/>
              </w:tcPr>
            </w:tcPrChange>
          </w:tcPr>
          <w:p w14:paraId="2D5E1DAB" w14:textId="3D58321B" w:rsidR="007E7879" w:rsidRDefault="007E7879" w:rsidP="009861B1">
            <w:pPr>
              <w:jc w:val="center"/>
              <w:rPr>
                <w:ins w:id="84" w:author="Στάθης Καπ" w:date="2023-03-08T18:06:00Z"/>
              </w:rPr>
            </w:pPr>
            <w:ins w:id="85" w:author="Στάθης Καπ" w:date="2023-03-08T18:08:00Z">
              <w:r>
                <w:rPr>
                  <w:rFonts w:ascii="Arial" w:hAnsi="Arial" w:cs="Arial"/>
                  <w:sz w:val="18"/>
                  <w:lang w:val="el-GR"/>
                </w:rPr>
                <w:t>Όνομα</w:t>
              </w:r>
              <w:r>
                <w:rPr>
                  <w:rFonts w:ascii="Arial" w:hAnsi="Arial" w:cs="Arial"/>
                  <w:sz w:val="18"/>
                </w:rPr>
                <w:t xml:space="preserve"> </w:t>
              </w:r>
            </w:ins>
            <w:ins w:id="86" w:author="Στάθης Καπ" w:date="2023-03-08T18:09:00Z">
              <w:r>
                <w:rPr>
                  <w:rFonts w:ascii="Arial" w:hAnsi="Arial" w:cs="Arial"/>
                  <w:sz w:val="18"/>
                  <w:lang w:val="el-GR"/>
                </w:rPr>
                <w:t>Επώνυμο</w:t>
              </w:r>
            </w:ins>
            <w:ins w:id="87" w:author="Στάθης Καπ" w:date="2023-03-08T18:06:00Z">
              <w:r>
                <w:rPr>
                  <w:rFonts w:ascii="Arial" w:hAnsi="Arial" w:cs="Arial"/>
                  <w:sz w:val="18"/>
                </w:rPr>
                <w:br/>
              </w:r>
            </w:ins>
            <w:ins w:id="88" w:author="Στάθης Καπ" w:date="2023-03-08T18:08:00Z">
              <w:r>
                <w:rPr>
                  <w:rFonts w:ascii="Arial" w:hAnsi="Arial" w:cs="Arial"/>
                  <w:sz w:val="18"/>
                  <w:lang w:val="el-GR"/>
                </w:rPr>
                <w:t>Βαθμίδα</w:t>
              </w:r>
            </w:ins>
          </w:p>
        </w:tc>
        <w:tc>
          <w:tcPr>
            <w:tcW w:w="2143" w:type="dxa"/>
            <w:shd w:val="clear" w:color="auto" w:fill="auto"/>
            <w:tcPrChange w:id="89" w:author="Στάθης Καπ" w:date="2023-03-08T18:07:00Z">
              <w:tcPr>
                <w:tcW w:w="2143" w:type="dxa"/>
                <w:shd w:val="clear" w:color="auto" w:fill="auto"/>
              </w:tcPr>
            </w:tcPrChange>
          </w:tcPr>
          <w:p w14:paraId="0EA4F0D5" w14:textId="52B78632" w:rsidR="007E7879" w:rsidRDefault="007E7879" w:rsidP="009861B1">
            <w:pPr>
              <w:jc w:val="center"/>
              <w:rPr>
                <w:ins w:id="90" w:author="Στάθης Καπ" w:date="2023-03-08T18:06:00Z"/>
              </w:rPr>
            </w:pPr>
            <w:ins w:id="91" w:author="Στάθης Καπ" w:date="2023-03-08T18:08:00Z">
              <w:r>
                <w:rPr>
                  <w:rFonts w:ascii="Arial" w:hAnsi="Arial" w:cs="Arial"/>
                  <w:sz w:val="18"/>
                  <w:lang w:val="el-GR"/>
                </w:rPr>
                <w:t>Όνομα</w:t>
              </w:r>
              <w:r>
                <w:rPr>
                  <w:rFonts w:ascii="Arial" w:hAnsi="Arial" w:cs="Arial"/>
                  <w:sz w:val="18"/>
                </w:rPr>
                <w:t xml:space="preserve"> </w:t>
              </w:r>
            </w:ins>
            <w:ins w:id="92" w:author="Στάθης Καπ" w:date="2023-03-08T18:09:00Z">
              <w:r>
                <w:rPr>
                  <w:rFonts w:ascii="Arial" w:hAnsi="Arial" w:cs="Arial"/>
                  <w:sz w:val="18"/>
                  <w:lang w:val="el-GR"/>
                </w:rPr>
                <w:t>Επώνυμο</w:t>
              </w:r>
            </w:ins>
            <w:ins w:id="93" w:author="Στάθης Καπ" w:date="2023-03-08T18:06:00Z">
              <w:r>
                <w:rPr>
                  <w:rFonts w:ascii="Arial" w:hAnsi="Arial" w:cs="Arial"/>
                  <w:sz w:val="18"/>
                </w:rPr>
                <w:br/>
              </w:r>
            </w:ins>
            <w:ins w:id="94" w:author="Στάθης Καπ" w:date="2023-03-08T18:08:00Z">
              <w:r>
                <w:rPr>
                  <w:rFonts w:ascii="Arial" w:hAnsi="Arial" w:cs="Arial"/>
                  <w:sz w:val="18"/>
                  <w:lang w:val="el-GR"/>
                </w:rPr>
                <w:t>Βαθμίδα</w:t>
              </w:r>
            </w:ins>
          </w:p>
        </w:tc>
      </w:tr>
    </w:tbl>
    <w:p w14:paraId="66A2B72B" w14:textId="77777777" w:rsidR="007E7879" w:rsidRDefault="007E7879">
      <w:pPr>
        <w:jc w:val="center"/>
        <w:rPr>
          <w:ins w:id="95" w:author="Στάθης Καπ" w:date="2023-03-08T18:05:00Z"/>
          <w:rFonts w:ascii="Arial Black" w:hAnsi="Arial Black" w:cs="Arial Black"/>
        </w:rPr>
        <w:pPrChange w:id="96" w:author="Στάθης Καπ" w:date="2023-03-08T18:06:00Z">
          <w:pPr/>
        </w:pPrChange>
      </w:pPr>
    </w:p>
    <w:p w14:paraId="109ABFBE" w14:textId="77777777" w:rsidR="007E7879" w:rsidRDefault="007E7879">
      <w:pPr>
        <w:rPr>
          <w:ins w:id="97" w:author="Στάθης Καπ" w:date="2023-03-08T18:05:00Z"/>
          <w:rFonts w:ascii="Arial Black" w:hAnsi="Arial Black" w:cs="Arial Black"/>
        </w:rPr>
      </w:pPr>
      <w:ins w:id="98" w:author="Στάθης Καπ" w:date="2023-03-08T18:05:00Z">
        <w:r>
          <w:rPr>
            <w:rFonts w:ascii="Arial Black" w:hAnsi="Arial Black" w:cs="Arial Black"/>
          </w:rPr>
          <w:br w:type="page"/>
        </w:r>
      </w:ins>
    </w:p>
    <w:p w14:paraId="4F83BF9D" w14:textId="77777777" w:rsidR="002716FD" w:rsidDel="007E7879" w:rsidRDefault="002716FD">
      <w:pPr>
        <w:rPr>
          <w:del w:id="99" w:author="Στάθης Καπ" w:date="2023-03-08T18:04:00Z"/>
          <w:rFonts w:ascii="Arial Black" w:hAnsi="Arial Black" w:cs="Arial Black"/>
        </w:rPr>
      </w:pPr>
    </w:p>
    <w:p w14:paraId="4EEF56DE" w14:textId="77777777" w:rsidR="002716FD" w:rsidDel="007E7879" w:rsidRDefault="002716FD">
      <w:pPr>
        <w:rPr>
          <w:del w:id="100" w:author="Στάθης Καπ" w:date="2023-03-08T18:04:00Z"/>
          <w:rFonts w:ascii="Arial Black" w:hAnsi="Arial Black" w:cs="Arial Black"/>
        </w:rPr>
        <w:pPrChange w:id="101" w:author="Στάθης Καπ" w:date="2023-03-08T18:04:00Z">
          <w:pPr>
            <w:jc w:val="center"/>
          </w:pPr>
        </w:pPrChange>
      </w:pPr>
    </w:p>
    <w:p w14:paraId="4EE46421" w14:textId="77777777" w:rsidR="002716FD" w:rsidDel="007E7879" w:rsidRDefault="002716FD">
      <w:pPr>
        <w:rPr>
          <w:del w:id="102" w:author="Στάθης Καπ" w:date="2023-03-08T18:04:00Z"/>
          <w:rFonts w:ascii="Arial Black" w:hAnsi="Arial Black" w:cs="Arial Black"/>
        </w:rPr>
        <w:pPrChange w:id="103" w:author="Στάθης Καπ" w:date="2023-03-08T18:04:00Z">
          <w:pPr>
            <w:jc w:val="center"/>
          </w:pPr>
        </w:pPrChange>
      </w:pPr>
    </w:p>
    <w:p w14:paraId="2AE22BE4" w14:textId="4E3981C6" w:rsidR="00AC40B0" w:rsidRPr="007575C9" w:rsidRDefault="00AC40B0">
      <w:pPr>
        <w:rPr>
          <w:ins w:id="104" w:author="Στάθης Καπ" w:date="2023-02-25T14:54:00Z"/>
          <w:lang w:val="el-GR"/>
        </w:rPr>
        <w:pPrChange w:id="105" w:author="Στάθης Καπ" w:date="2023-02-26T01:32:00Z">
          <w:pPr>
            <w:pStyle w:val="Heading1"/>
          </w:pPr>
        </w:pPrChange>
      </w:pPr>
      <w:ins w:id="106" w:author="Στάθης Καπ" w:date="2023-02-25T14:54:00Z">
        <w:r w:rsidRPr="002707EF">
          <w:rPr>
            <w:rFonts w:ascii="Arial Black" w:hAnsi="Arial Black"/>
            <w:lang w:val="el-GR"/>
            <w:rPrChange w:id="107" w:author="Στάθης Καπ" w:date="2023-02-26T01:33:00Z">
              <w:rPr>
                <w:lang w:val="el-GR"/>
              </w:rPr>
            </w:rPrChange>
          </w:rPr>
          <w:t>Ευχαριστίες</w:t>
        </w:r>
      </w:ins>
    </w:p>
    <w:p w14:paraId="0A5BB5B3" w14:textId="63EE0DC1" w:rsidR="001F5280" w:rsidRDefault="001F5280">
      <w:pPr>
        <w:rPr>
          <w:ins w:id="108" w:author="Στάθης Καπ" w:date="2023-03-12T14:14:00Z"/>
          <w:lang w:val="el-GR"/>
        </w:rPr>
      </w:pPr>
      <w:ins w:id="109" w:author="Στάθης Καπ" w:date="2023-03-12T14:12:00Z">
        <w:r>
          <w:rPr>
            <w:lang w:val="el-GR"/>
          </w:rPr>
          <w:t>Θα ήθελα να ευχαριστήσω τον καθηγητή μου</w:t>
        </w:r>
      </w:ins>
      <w:ins w:id="110" w:author="Στάθης Καπ" w:date="2023-03-12T14:15:00Z">
        <w:r>
          <w:rPr>
            <w:lang w:val="el-GR"/>
          </w:rPr>
          <w:t>, κ.</w:t>
        </w:r>
      </w:ins>
      <w:ins w:id="111" w:author="Στάθης Καπ" w:date="2023-03-12T14:12:00Z">
        <w:r>
          <w:rPr>
            <w:lang w:val="el-GR"/>
          </w:rPr>
          <w:t xml:space="preserve"> Χαράλαμπο Κωνσταντόπουλο, για όλη την καθοδήγηση που μου παρείχε κατά την εκπόνηση </w:t>
        </w:r>
      </w:ins>
      <w:ins w:id="112" w:author="Στάθης Καπ" w:date="2023-03-13T03:28:00Z">
        <w:r w:rsidR="007E502F">
          <w:rPr>
            <w:lang w:val="el-GR"/>
          </w:rPr>
          <w:t>της μεταπτυχιακής μου διατριβής</w:t>
        </w:r>
      </w:ins>
      <w:ins w:id="113" w:author="Στάθης Καπ" w:date="2023-03-12T14:14:00Z">
        <w:r>
          <w:rPr>
            <w:lang w:val="el-GR"/>
          </w:rPr>
          <w:t>.</w:t>
        </w:r>
      </w:ins>
    </w:p>
    <w:p w14:paraId="0F346F23" w14:textId="2B5AF35E" w:rsidR="00AC40B0" w:rsidRPr="001F5280" w:rsidRDefault="001F5280">
      <w:pPr>
        <w:rPr>
          <w:ins w:id="114" w:author="Στάθης Καπ" w:date="2023-02-25T14:54:00Z"/>
          <w:lang w:val="el-GR"/>
          <w:rPrChange w:id="115" w:author="Στάθης Καπ" w:date="2023-03-12T14:15:00Z">
            <w:rPr>
              <w:ins w:id="116" w:author="Στάθης Καπ" w:date="2023-02-25T14:54:00Z"/>
              <w:rFonts w:ascii="Arial Black" w:eastAsiaTheme="majorEastAsia" w:hAnsi="Arial Black" w:cstheme="majorBidi"/>
              <w:sz w:val="24"/>
              <w:szCs w:val="32"/>
              <w:lang w:val="el-GR"/>
            </w:rPr>
          </w:rPrChange>
        </w:rPr>
      </w:pPr>
      <w:ins w:id="117" w:author="Στάθης Καπ" w:date="2023-03-12T14:14:00Z">
        <w:r>
          <w:rPr>
            <w:lang w:val="el-GR"/>
          </w:rPr>
          <w:t>Επίσης θα ήθελα να ευχαριστήσω τους γονείς και τους φ</w:t>
        </w:r>
      </w:ins>
      <w:ins w:id="118" w:author="Στάθης Καπ" w:date="2023-03-12T14:15:00Z">
        <w:r>
          <w:rPr>
            <w:lang w:val="el-GR"/>
          </w:rPr>
          <w:t xml:space="preserve">ίλους μου </w:t>
        </w:r>
      </w:ins>
      <w:ins w:id="119" w:author="Στάθης Καπ" w:date="2023-03-13T03:28:00Z">
        <w:r w:rsidR="00825D9B">
          <w:rPr>
            <w:lang w:val="el-GR"/>
          </w:rPr>
          <w:t xml:space="preserve">για την υποστήριξη και την υπομονή </w:t>
        </w:r>
      </w:ins>
      <w:ins w:id="120" w:author="Στάθης Καπ" w:date="2023-03-13T03:29:00Z">
        <w:r w:rsidR="005B33FD">
          <w:rPr>
            <w:lang w:val="el-GR"/>
          </w:rPr>
          <w:t>τους όλα αυτά τα χρόνια</w:t>
        </w:r>
      </w:ins>
      <w:ins w:id="121" w:author="Στάθης Καπ" w:date="2023-03-12T14:15:00Z">
        <w:r>
          <w:rPr>
            <w:lang w:val="el-GR"/>
          </w:rPr>
          <w:t>.</w:t>
        </w:r>
      </w:ins>
      <w:ins w:id="122" w:author="Στάθης Καπ" w:date="2023-03-12T14:13:00Z">
        <w:r>
          <w:rPr>
            <w:lang w:val="el-GR"/>
          </w:rPr>
          <w:t xml:space="preserve"> </w:t>
        </w:r>
      </w:ins>
      <w:ins w:id="123" w:author="Στάθης Καπ" w:date="2023-02-25T14:54:00Z">
        <w:r w:rsidR="00AC40B0">
          <w:rPr>
            <w:lang w:val="el-GR"/>
          </w:rPr>
          <w:br w:type="page"/>
        </w:r>
      </w:ins>
    </w:p>
    <w:p w14:paraId="3FA8EA83" w14:textId="6A378BFA" w:rsidR="002716FD" w:rsidRPr="002707EF" w:rsidDel="00AC40B0" w:rsidRDefault="005C41CB">
      <w:pPr>
        <w:rPr>
          <w:del w:id="124" w:author="Στάθης Καπ" w:date="2023-02-25T14:54:00Z"/>
          <w:rFonts w:ascii="Arial Black" w:hAnsi="Arial Black" w:cs="Arial Black"/>
          <w:lang w:val="el-GR"/>
          <w:rPrChange w:id="125" w:author="Στάθης Καπ" w:date="2023-02-26T01:33:00Z">
            <w:rPr>
              <w:del w:id="126" w:author="Στάθης Καπ" w:date="2023-02-25T14:54:00Z"/>
            </w:rPr>
          </w:rPrChange>
        </w:rPr>
        <w:pPrChange w:id="127" w:author="Στάθης Καπ" w:date="2023-02-26T01:12:00Z">
          <w:pPr>
            <w:jc w:val="center"/>
          </w:pPr>
        </w:pPrChange>
      </w:pPr>
      <w:ins w:id="128" w:author="Στάθης Καπ" w:date="2023-02-26T01:12:00Z">
        <w:r w:rsidRPr="002707EF">
          <w:rPr>
            <w:rFonts w:ascii="Arial Black" w:hAnsi="Arial Black" w:cs="Arial Black"/>
            <w:lang w:val="el-GR"/>
            <w:rPrChange w:id="129" w:author="Στάθης Καπ" w:date="2023-02-26T01:33:00Z">
              <w:rPr>
                <w:rFonts w:ascii="Arial Black" w:hAnsi="Arial Black" w:cs="Arial Black"/>
                <w:sz w:val="24"/>
                <w:szCs w:val="24"/>
                <w:lang w:val="el-GR"/>
              </w:rPr>
            </w:rPrChange>
          </w:rPr>
          <w:lastRenderedPageBreak/>
          <w:t>Περίληψη</w:t>
        </w:r>
      </w:ins>
    </w:p>
    <w:p w14:paraId="41BAA4DE" w14:textId="77777777" w:rsidR="002716FD" w:rsidRPr="00AC40B0" w:rsidDel="00AC40B0" w:rsidRDefault="002716FD">
      <w:pPr>
        <w:rPr>
          <w:del w:id="130" w:author="Στάθης Καπ" w:date="2023-02-25T14:54:00Z"/>
          <w:rFonts w:cs="Arial Black"/>
          <w:lang w:val="el-GR"/>
          <w:rPrChange w:id="131" w:author="Στάθης Καπ" w:date="2023-02-25T14:55:00Z">
            <w:rPr>
              <w:del w:id="132" w:author="Στάθης Καπ" w:date="2023-02-25T14:54:00Z"/>
              <w:rFonts w:ascii="Arial Black" w:hAnsi="Arial Black" w:cs="Arial Black"/>
            </w:rPr>
          </w:rPrChange>
        </w:rPr>
        <w:pPrChange w:id="133" w:author="Στάθης Καπ" w:date="2023-02-26T01:12:00Z">
          <w:pPr>
            <w:jc w:val="center"/>
          </w:pPr>
        </w:pPrChange>
      </w:pPr>
    </w:p>
    <w:p w14:paraId="3053A6BA" w14:textId="77777777" w:rsidR="002716FD" w:rsidRPr="00AC40B0" w:rsidDel="00AC40B0" w:rsidRDefault="002716FD">
      <w:pPr>
        <w:rPr>
          <w:del w:id="134" w:author="Στάθης Καπ" w:date="2023-02-25T14:54:00Z"/>
          <w:rFonts w:cs="Arial Black"/>
          <w:lang w:val="el-GR"/>
          <w:rPrChange w:id="135" w:author="Στάθης Καπ" w:date="2023-02-25T14:55:00Z">
            <w:rPr>
              <w:del w:id="136" w:author="Στάθης Καπ" w:date="2023-02-25T14:54:00Z"/>
              <w:rFonts w:ascii="Arial Black" w:hAnsi="Arial Black" w:cs="Arial Black"/>
            </w:rPr>
          </w:rPrChange>
        </w:rPr>
        <w:pPrChange w:id="137" w:author="Στάθης Καπ" w:date="2023-02-26T01:12:00Z">
          <w:pPr>
            <w:jc w:val="center"/>
          </w:pPr>
        </w:pPrChange>
      </w:pPr>
    </w:p>
    <w:p w14:paraId="142FEB64" w14:textId="7B4E2266" w:rsidR="003B0EB5" w:rsidRPr="00AC40B0" w:rsidRDefault="003B0EB5">
      <w:pPr>
        <w:rPr>
          <w:lang w:val="el-GR"/>
          <w:rPrChange w:id="138" w:author="Στάθης Καπ" w:date="2023-02-25T14:55:00Z">
            <w:rPr/>
          </w:rPrChange>
        </w:rPr>
        <w:pPrChange w:id="139" w:author="Στάθης Καπ" w:date="2023-02-26T01:12:00Z">
          <w:pPr>
            <w:jc w:val="center"/>
          </w:pPr>
        </w:pPrChange>
      </w:pPr>
    </w:p>
    <w:p w14:paraId="2C497534" w14:textId="6A434E3A" w:rsidR="00AC40B0" w:rsidRPr="00904325" w:rsidRDefault="00AC40B0" w:rsidP="00AC40B0">
      <w:pPr>
        <w:rPr>
          <w:ins w:id="140" w:author="Στάθης Καπ" w:date="2023-02-25T14:55:00Z"/>
          <w:lang w:val="el-GR"/>
          <w:rPrChange w:id="141" w:author="Στάθης Καπ" w:date="2023-03-04T16:49:00Z">
            <w:rPr>
              <w:ins w:id="142" w:author="Στάθης Καπ" w:date="2023-02-25T14:55:00Z"/>
              <w:rFonts w:ascii="Arial Black" w:hAnsi="Arial Black" w:cs="Arial Black"/>
            </w:rPr>
          </w:rPrChange>
        </w:rPr>
      </w:pPr>
      <w:ins w:id="143" w:author="Στάθης Καπ" w:date="2023-02-25T14:57:00Z">
        <w:r>
          <w:rPr>
            <w:lang w:val="el-GR"/>
          </w:rPr>
          <w:t>Η τρέχουσα εργασία μελετά εκτενώς το</w:t>
        </w:r>
      </w:ins>
      <w:ins w:id="144" w:author="Στάθης Καπ" w:date="2023-02-25T14:58:00Z">
        <w:r>
          <w:rPr>
            <w:lang w:val="el-GR"/>
          </w:rPr>
          <w:t xml:space="preserve"> Πρόβλημα Ομαδικού Προσανατολισμού με Χρονικά Παράθυρα, το οποίο αποτελεί επέκταση του Προβλήματος Προσανατολισμού. Το Πρόβλημα Προσανατολισμού ανήκει στα </w:t>
        </w:r>
        <w:r>
          <w:t>NP</w:t>
        </w:r>
        <w:r w:rsidRPr="00AC40B0">
          <w:rPr>
            <w:lang w:val="el-GR"/>
            <w:rPrChange w:id="145" w:author="Στάθης Καπ" w:date="2023-02-25T14:59:00Z">
              <w:rPr/>
            </w:rPrChange>
          </w:rPr>
          <w:t>-</w:t>
        </w:r>
        <w:r>
          <w:t>hard</w:t>
        </w:r>
        <w:r w:rsidRPr="00AC40B0">
          <w:rPr>
            <w:lang w:val="el-GR"/>
            <w:rPrChange w:id="146" w:author="Στάθης Καπ" w:date="2023-02-25T14:59:00Z">
              <w:rPr/>
            </w:rPrChange>
          </w:rPr>
          <w:t xml:space="preserve"> </w:t>
        </w:r>
        <w:r>
          <w:rPr>
            <w:lang w:val="el-GR"/>
          </w:rPr>
          <w:t>προβλήματα,</w:t>
        </w:r>
      </w:ins>
      <w:ins w:id="147" w:author="Στάθης Καπ" w:date="2023-02-25T15:00:00Z">
        <w:r>
          <w:rPr>
            <w:lang w:val="el-GR"/>
          </w:rPr>
          <w:t xml:space="preserve"> κάτι που το κάνει αδύνατο να λυθεί σε πολυωνυμικό χρόνο για μεγάλα δεδομένα εισόδου. Για το λόγο αυτό, η χρήση ευρετικών </w:t>
        </w:r>
      </w:ins>
      <w:ins w:id="148" w:author="Στάθης Καπ" w:date="2023-02-25T15:01:00Z">
        <w:r>
          <w:rPr>
            <w:lang w:val="el-GR"/>
          </w:rPr>
          <w:t xml:space="preserve">και προσεγγιστικών </w:t>
        </w:r>
      </w:ins>
      <w:ins w:id="149" w:author="Στάθης Καπ" w:date="2023-02-25T15:00:00Z">
        <w:r>
          <w:rPr>
            <w:lang w:val="el-GR"/>
          </w:rPr>
          <w:t>αλγορ</w:t>
        </w:r>
      </w:ins>
      <w:ins w:id="150" w:author="Στάθης Καπ" w:date="2023-02-25T15:01:00Z">
        <w:r>
          <w:rPr>
            <w:lang w:val="el-GR"/>
          </w:rPr>
          <w:t xml:space="preserve">ίθμων καθίσταται αναγκαία για την εύρεση ικανοποιητικών λύσεων </w:t>
        </w:r>
      </w:ins>
      <w:ins w:id="151" w:author="Στάθης Καπ" w:date="2023-02-25T15:02:00Z">
        <w:r w:rsidR="001D3145">
          <w:rPr>
            <w:lang w:val="el-GR"/>
          </w:rPr>
          <w:t xml:space="preserve">σε μικρό χρονικό διάστημα. </w:t>
        </w:r>
      </w:ins>
      <w:ins w:id="152" w:author="Στάθης Καπ" w:date="2023-02-25T15:03:00Z">
        <w:r w:rsidR="001D3145">
          <w:rPr>
            <w:lang w:val="el-GR"/>
          </w:rPr>
          <w:t>Για το Πρόβλημα Προσανατολισμού έχουν ήδη υλοποιηθεί αρκετοί αλγόριθμο</w:t>
        </w:r>
      </w:ins>
      <w:ins w:id="153" w:author="Στάθης Καπ" w:date="2023-02-25T15:04:00Z">
        <w:r w:rsidR="001D3145">
          <w:rPr>
            <w:lang w:val="el-GR"/>
          </w:rPr>
          <w:t>ι, ένας από τους οποίους είναι και ο αλγόριθμος Επαναλαμβανόμενης Τοπικής Αναζήτησης</w:t>
        </w:r>
      </w:ins>
      <w:ins w:id="154" w:author="Στάθης Καπ" w:date="2023-02-25T16:28:00Z">
        <w:r w:rsidR="001740C5">
          <w:rPr>
            <w:lang w:val="el-GR"/>
          </w:rPr>
          <w:t xml:space="preserve"> </w:t>
        </w:r>
        <w:r w:rsidR="001740C5" w:rsidRPr="001740C5">
          <w:rPr>
            <w:lang w:val="el-GR"/>
            <w:rPrChange w:id="155" w:author="Στάθης Καπ" w:date="2023-02-25T16:28:00Z">
              <w:rPr/>
            </w:rPrChange>
          </w:rPr>
          <w:t>(</w:t>
        </w:r>
        <w:r w:rsidR="001740C5">
          <w:t>ILS</w:t>
        </w:r>
        <w:r w:rsidR="001740C5" w:rsidRPr="001740C5">
          <w:rPr>
            <w:lang w:val="el-GR"/>
            <w:rPrChange w:id="156" w:author="Στάθης Καπ" w:date="2023-02-25T16:28:00Z">
              <w:rPr/>
            </w:rPrChange>
          </w:rPr>
          <w:t>)</w:t>
        </w:r>
      </w:ins>
      <w:ins w:id="157" w:author="Στάθης Καπ" w:date="2023-02-25T15:04:00Z">
        <w:r w:rsidR="001D3145">
          <w:rPr>
            <w:lang w:val="el-GR"/>
          </w:rPr>
          <w:t>. Σκοπός της παρούσ</w:t>
        </w:r>
      </w:ins>
      <w:ins w:id="158" w:author="Στάθης Καπ" w:date="2023-02-25T16:28:00Z">
        <w:r w:rsidR="001740C5">
          <w:rPr>
            <w:lang w:val="el-GR"/>
          </w:rPr>
          <w:t>α</w:t>
        </w:r>
      </w:ins>
      <w:ins w:id="159" w:author="Στάθης Καπ" w:date="2023-02-25T15:04:00Z">
        <w:r w:rsidR="001D3145">
          <w:rPr>
            <w:lang w:val="el-GR"/>
          </w:rPr>
          <w:t xml:space="preserve">ς </w:t>
        </w:r>
      </w:ins>
      <w:ins w:id="160" w:author="Στάθης Καπ" w:date="2023-02-25T15:05:00Z">
        <w:r w:rsidR="001D3145">
          <w:rPr>
            <w:lang w:val="el-GR"/>
          </w:rPr>
          <w:t>εργασίας είναι</w:t>
        </w:r>
      </w:ins>
      <w:ins w:id="161" w:author="Στάθης Καπ" w:date="2023-02-25T15:07:00Z">
        <w:r w:rsidR="001D3145">
          <w:rPr>
            <w:lang w:val="el-GR"/>
          </w:rPr>
          <w:t xml:space="preserve"> να μειώσει το χρόνο εκτέλεσης του </w:t>
        </w:r>
      </w:ins>
      <w:ins w:id="162" w:author="Στάθης Καπ" w:date="2023-02-25T15:09:00Z">
        <w:r w:rsidR="001D3145">
          <w:t>ILS</w:t>
        </w:r>
      </w:ins>
      <w:ins w:id="163" w:author="Στάθης Καπ" w:date="2023-02-25T15:07:00Z">
        <w:r w:rsidR="001D3145">
          <w:rPr>
            <w:lang w:val="el-GR"/>
          </w:rPr>
          <w:t>,</w:t>
        </w:r>
      </w:ins>
      <w:ins w:id="164" w:author="Στάθης Καπ" w:date="2023-02-25T15:05:00Z">
        <w:r w:rsidR="001D3145">
          <w:rPr>
            <w:lang w:val="el-GR"/>
          </w:rPr>
          <w:t xml:space="preserve"> </w:t>
        </w:r>
      </w:ins>
      <w:ins w:id="165" w:author="Στάθης Καπ" w:date="2023-02-25T15:07:00Z">
        <w:r w:rsidR="001D3145">
          <w:rPr>
            <w:lang w:val="el-GR"/>
          </w:rPr>
          <w:t>διαχωρίζοντας</w:t>
        </w:r>
      </w:ins>
      <w:ins w:id="166" w:author="Στάθης Καπ" w:date="2023-02-25T15:05:00Z">
        <w:r w:rsidR="001D3145">
          <w:rPr>
            <w:lang w:val="el-GR"/>
          </w:rPr>
          <w:t xml:space="preserve"> το γράφημα του προβλήματος με ικανοποιητικό τρό</w:t>
        </w:r>
      </w:ins>
      <w:ins w:id="167" w:author="Στάθης Καπ" w:date="2023-02-25T15:07:00Z">
        <w:r w:rsidR="001D3145">
          <w:rPr>
            <w:lang w:val="el-GR"/>
          </w:rPr>
          <w:t xml:space="preserve">πο, εφαρμόζοντας </w:t>
        </w:r>
      </w:ins>
      <w:ins w:id="168" w:author="Στάθης Καπ" w:date="2023-02-25T15:05:00Z">
        <w:r w:rsidR="001D3145">
          <w:rPr>
            <w:lang w:val="el-GR"/>
          </w:rPr>
          <w:t xml:space="preserve">μια διαχωρισμένη Τοπική Αναζήτηση στα επιμέρους </w:t>
        </w:r>
      </w:ins>
      <w:ins w:id="169" w:author="Στάθης Καπ" w:date="2023-02-25T15:09:00Z">
        <w:r w:rsidR="001D3145">
          <w:rPr>
            <w:lang w:val="el-GR"/>
          </w:rPr>
          <w:t>υπο-</w:t>
        </w:r>
      </w:ins>
      <w:ins w:id="170" w:author="Στάθης Καπ" w:date="2023-02-25T15:05:00Z">
        <w:r w:rsidR="001D3145">
          <w:rPr>
            <w:lang w:val="el-GR"/>
          </w:rPr>
          <w:t xml:space="preserve">γραφήματα, </w:t>
        </w:r>
      </w:ins>
      <w:ins w:id="171" w:author="Στάθης Καπ" w:date="2023-02-25T15:06:00Z">
        <w:r w:rsidR="001D3145">
          <w:rPr>
            <w:lang w:val="el-GR"/>
          </w:rPr>
          <w:t>και</w:t>
        </w:r>
      </w:ins>
      <w:ins w:id="172" w:author="Στάθης Καπ" w:date="2023-02-25T15:07:00Z">
        <w:r w:rsidR="001D3145">
          <w:rPr>
            <w:lang w:val="el-GR"/>
          </w:rPr>
          <w:t xml:space="preserve"> αντιμετωπίζοντας </w:t>
        </w:r>
      </w:ins>
      <w:ins w:id="173" w:author="Στάθης Καπ" w:date="2023-02-25T15:06:00Z">
        <w:r w:rsidR="001D3145">
          <w:rPr>
            <w:lang w:val="el-GR"/>
          </w:rPr>
          <w:t>τα προβλήματα που προκύπτουν από αυτόν τον διαχωρισμό. Τα πειραματικά αποτελέσματα</w:t>
        </w:r>
      </w:ins>
      <w:ins w:id="174" w:author="Στάθης Καπ" w:date="2023-02-25T15:07:00Z">
        <w:r w:rsidR="001D3145">
          <w:rPr>
            <w:lang w:val="el-GR"/>
          </w:rPr>
          <w:t xml:space="preserve"> δεί</w:t>
        </w:r>
      </w:ins>
      <w:ins w:id="175" w:author="Στάθης Καπ" w:date="2023-02-25T15:08:00Z">
        <w:r w:rsidR="001D3145">
          <w:rPr>
            <w:lang w:val="el-GR"/>
          </w:rPr>
          <w:t xml:space="preserve">χνουν τη μείωση του χρόνου εκτέλεσης του αλγορίθμου </w:t>
        </w:r>
      </w:ins>
      <w:ins w:id="176" w:author="Στάθης Καπ" w:date="2023-02-25T15:09:00Z">
        <w:r w:rsidR="001D3145">
          <w:rPr>
            <w:lang w:val="el-GR"/>
          </w:rPr>
          <w:t xml:space="preserve">ειδικά σε παραδείγματα με </w:t>
        </w:r>
      </w:ins>
      <w:ins w:id="177" w:author="Στάθης Καπ" w:date="2023-02-25T15:10:00Z">
        <w:r w:rsidR="001D3145">
          <w:rPr>
            <w:lang w:val="el-GR"/>
          </w:rPr>
          <w:t>μεγάλα δεδομένα εισόδου</w:t>
        </w:r>
      </w:ins>
      <w:ins w:id="178" w:author="Στάθης Καπ" w:date="2023-02-25T15:09:00Z">
        <w:r w:rsidR="001D3145">
          <w:rPr>
            <w:lang w:val="el-GR"/>
          </w:rPr>
          <w:t xml:space="preserve">, </w:t>
        </w:r>
      </w:ins>
      <w:ins w:id="179" w:author="Στάθης Καπ" w:date="2023-02-25T15:10:00Z">
        <w:r w:rsidR="001D3145">
          <w:rPr>
            <w:lang w:val="el-GR"/>
          </w:rPr>
          <w:t>με αντίκτυπο όμως τη μείωση της βαθμολογίας των λύσεων. Παρ</w:t>
        </w:r>
      </w:ins>
      <w:ins w:id="180" w:author="Στάθης Καπ" w:date="2023-02-25T15:11:00Z">
        <w:r w:rsidR="001D3145">
          <w:rPr>
            <w:lang w:val="el-GR"/>
          </w:rPr>
          <w:t xml:space="preserve">’ όλα αυτά, έχουν γίνει βήματα για τη διατήρηση των λύσεων σε ικανοποιητικό επίπεδο, </w:t>
        </w:r>
        <w:r w:rsidR="00992445">
          <w:rPr>
            <w:lang w:val="el-GR"/>
          </w:rPr>
          <w:t xml:space="preserve">ενώ υπάρχουν </w:t>
        </w:r>
      </w:ins>
      <w:ins w:id="181" w:author="Στάθης Καπ" w:date="2023-02-25T15:12:00Z">
        <w:r w:rsidR="00992445">
          <w:rPr>
            <w:lang w:val="el-GR"/>
          </w:rPr>
          <w:t xml:space="preserve">και περαιτέρω </w:t>
        </w:r>
      </w:ins>
      <w:ins w:id="182" w:author="Στάθης Καπ" w:date="2023-02-25T15:11:00Z">
        <w:r w:rsidR="00992445">
          <w:rPr>
            <w:lang w:val="el-GR"/>
          </w:rPr>
          <w:t>περιθώρια βελτίωσης.</w:t>
        </w:r>
      </w:ins>
      <w:ins w:id="183" w:author="Στάθης Καπ" w:date="2023-02-25T15:12:00Z">
        <w:r w:rsidR="00992445">
          <w:rPr>
            <w:lang w:val="el-GR"/>
          </w:rPr>
          <w:t xml:space="preserve"> </w:t>
        </w:r>
      </w:ins>
    </w:p>
    <w:p w14:paraId="61C10F4E" w14:textId="77777777" w:rsidR="00AC40B0" w:rsidRPr="00AC40B0" w:rsidRDefault="00AC40B0">
      <w:pPr>
        <w:rPr>
          <w:ins w:id="184" w:author="Στάθης Καπ" w:date="2023-02-25T14:55:00Z"/>
          <w:rFonts w:ascii="Arial Black" w:hAnsi="Arial Black" w:cs="Arial Black"/>
          <w:lang w:val="el-GR"/>
          <w:rPrChange w:id="185" w:author="Στάθης Καπ" w:date="2023-02-25T14:55:00Z">
            <w:rPr>
              <w:ins w:id="186" w:author="Στάθης Καπ" w:date="2023-02-25T14:55:00Z"/>
              <w:rFonts w:ascii="Arial Black" w:hAnsi="Arial Black" w:cs="Arial Black"/>
            </w:rPr>
          </w:rPrChange>
        </w:rPr>
      </w:pPr>
      <w:ins w:id="187" w:author="Στάθης Καπ" w:date="2023-02-25T14:55:00Z">
        <w:r w:rsidRPr="00AC40B0">
          <w:rPr>
            <w:rFonts w:ascii="Arial Black" w:hAnsi="Arial Black" w:cs="Arial Black"/>
            <w:lang w:val="el-GR"/>
            <w:rPrChange w:id="188" w:author="Στάθης Καπ" w:date="2023-02-25T14:55:00Z">
              <w:rPr>
                <w:rFonts w:ascii="Arial Black" w:hAnsi="Arial Black" w:cs="Arial Black"/>
              </w:rPr>
            </w:rPrChange>
          </w:rPr>
          <w:br w:type="page"/>
        </w:r>
      </w:ins>
    </w:p>
    <w:p w14:paraId="506AEF06" w14:textId="416A2C4F" w:rsidR="00AC40B0" w:rsidRPr="002707EF" w:rsidRDefault="00A94451">
      <w:pPr>
        <w:rPr>
          <w:ins w:id="189" w:author="Στάθης Καπ" w:date="2023-02-25T14:55:00Z"/>
          <w:rFonts w:ascii="Arial Black" w:hAnsi="Arial Black" w:cs="Arial Black"/>
        </w:rPr>
      </w:pPr>
      <w:ins w:id="190" w:author="Στάθης Καπ" w:date="2023-02-26T01:13:00Z">
        <w:r w:rsidRPr="002707EF">
          <w:rPr>
            <w:rFonts w:ascii="Arial Black" w:hAnsi="Arial Black" w:cs="Arial Black"/>
            <w:rPrChange w:id="191" w:author="Στάθης Καπ" w:date="2023-02-26T01:33:00Z">
              <w:rPr>
                <w:rFonts w:ascii="Arial Black" w:hAnsi="Arial Black" w:cs="Arial Black"/>
                <w:sz w:val="24"/>
                <w:szCs w:val="24"/>
              </w:rPr>
            </w:rPrChange>
          </w:rPr>
          <w:lastRenderedPageBreak/>
          <w:t>Abstract</w:t>
        </w:r>
      </w:ins>
    </w:p>
    <w:p w14:paraId="6A748AAD" w14:textId="74EAA9C9" w:rsidR="00AC40B0" w:rsidRPr="00282A41" w:rsidRDefault="001740C5" w:rsidP="001740C5">
      <w:pPr>
        <w:rPr>
          <w:ins w:id="192" w:author="Στάθης Καπ" w:date="2023-02-25T14:55:00Z"/>
          <w:rPrChange w:id="193" w:author="Στάθης Καπ" w:date="2023-02-25T16:32:00Z">
            <w:rPr>
              <w:ins w:id="194" w:author="Στάθης Καπ" w:date="2023-02-25T14:55:00Z"/>
              <w:rFonts w:ascii="Arial Black" w:hAnsi="Arial Black" w:cs="Arial Black"/>
            </w:rPr>
          </w:rPrChange>
        </w:rPr>
      </w:pPr>
      <w:ins w:id="195" w:author="Στάθης Καπ" w:date="2023-02-25T16:31:00Z">
        <w:r w:rsidRPr="00282A41">
          <w:rPr>
            <w:rPrChange w:id="196" w:author="Στάθης Καπ" w:date="2023-02-25T16:31:00Z">
              <w:rPr>
                <w:lang w:val="el-GR"/>
              </w:rPr>
            </w:rPrChange>
          </w:rPr>
          <w:t xml:space="preserve">The current work extensively studies the </w:t>
        </w:r>
        <w:r w:rsidR="00282A41">
          <w:t>Team</w:t>
        </w:r>
        <w:r w:rsidRPr="00282A41">
          <w:rPr>
            <w:rPrChange w:id="197" w:author="Στάθης Καπ" w:date="2023-02-25T16:31:00Z">
              <w:rPr>
                <w:lang w:val="el-GR"/>
              </w:rPr>
            </w:rPrChange>
          </w:rPr>
          <w:t xml:space="preserve"> Orie</w:t>
        </w:r>
        <w:r w:rsidR="00282A41">
          <w:t>nteering</w:t>
        </w:r>
        <w:r w:rsidRPr="00282A41">
          <w:rPr>
            <w:rPrChange w:id="198" w:author="Στάθης Καπ" w:date="2023-02-25T16:31:00Z">
              <w:rPr>
                <w:lang w:val="el-GR"/>
              </w:rPr>
            </w:rPrChange>
          </w:rPr>
          <w:t xml:space="preserve"> Problem with Time Windows, which is an extension of the </w:t>
        </w:r>
      </w:ins>
      <w:ins w:id="199" w:author="Στάθης Καπ" w:date="2023-02-25T16:32:00Z">
        <w:r w:rsidR="00282A41">
          <w:t>Orienteering</w:t>
        </w:r>
      </w:ins>
      <w:ins w:id="200" w:author="Στάθης Καπ" w:date="2023-02-25T16:31:00Z">
        <w:r w:rsidRPr="00282A41">
          <w:rPr>
            <w:rPrChange w:id="201" w:author="Στάθης Καπ" w:date="2023-02-25T16:31:00Z">
              <w:rPr>
                <w:lang w:val="el-GR"/>
              </w:rPr>
            </w:rPrChange>
          </w:rPr>
          <w:t xml:space="preserve"> Problem. </w:t>
        </w:r>
        <w:r w:rsidRPr="00282A41">
          <w:rPr>
            <w:rPrChange w:id="202" w:author="Στάθης Καπ" w:date="2023-02-25T16:32:00Z">
              <w:rPr>
                <w:lang w:val="el-GR"/>
              </w:rPr>
            </w:rPrChange>
          </w:rPr>
          <w:t xml:space="preserve">The </w:t>
        </w:r>
      </w:ins>
      <w:ins w:id="203" w:author="Στάθης Καπ" w:date="2023-02-25T16:32:00Z">
        <w:r w:rsidR="00282A41">
          <w:t>Orienteering</w:t>
        </w:r>
        <w:r w:rsidR="00282A41" w:rsidRPr="00130858">
          <w:t xml:space="preserve"> </w:t>
        </w:r>
      </w:ins>
      <w:ins w:id="204" w:author="Στάθης Καπ" w:date="2023-02-25T16:31:00Z">
        <w:r w:rsidRPr="00282A41">
          <w:rPr>
            <w:rPrChange w:id="205" w:author="Στάθης Καπ" w:date="2023-02-25T16:32:00Z">
              <w:rPr>
                <w:lang w:val="el-GR"/>
              </w:rPr>
            </w:rPrChange>
          </w:rPr>
          <w:t xml:space="preserve">Problem belongs to NP-hard problems, which makes it impossible to solve in polynomial time for large input data. For this reason, the use of heuristic and approximate algorithms becomes necessary to find satisfactory solutions in a short period of time. Several algorithms have already been implemented for the </w:t>
        </w:r>
      </w:ins>
      <w:ins w:id="206" w:author="Στάθης Καπ" w:date="2023-02-25T16:32:00Z">
        <w:r w:rsidR="00282A41">
          <w:t>Orienteering</w:t>
        </w:r>
      </w:ins>
      <w:ins w:id="207" w:author="Στάθης Καπ" w:date="2023-02-25T16:31:00Z">
        <w:r w:rsidRPr="00282A41">
          <w:rPr>
            <w:rPrChange w:id="208" w:author="Στάθης Καπ" w:date="2023-02-25T16:32:00Z">
              <w:rPr>
                <w:lang w:val="el-GR"/>
              </w:rPr>
            </w:rPrChange>
          </w:rPr>
          <w:t xml:space="preserve"> Problem, one of which is the Iterated Local Search (ILS) algorithm. The purpose of this paper is to reduce the execution time of ILS by partitioning the problem graph in a satisfactory way, applying a partitioned Local Search to the individual sub-graphs, and dealing with the problems arising from this partitioning. The experimental results show the reduction of the execution time of the algorithm especially in examples with large input data, but with the impact of the reduction of the score of the solutions. Nevertheless, steps have been taken to maintain the solutions at a satisfactory level, while there is also room for further improvement.</w:t>
        </w:r>
      </w:ins>
    </w:p>
    <w:p w14:paraId="7F8A9ED5" w14:textId="4F6ED880" w:rsidR="003B0EB5" w:rsidRPr="00282A41" w:rsidRDefault="003B0EB5">
      <w:pPr>
        <w:rPr>
          <w:rFonts w:ascii="Arial Black" w:hAnsi="Arial Black" w:cs="Arial Black"/>
        </w:rPr>
      </w:pPr>
      <w:r w:rsidRPr="00282A41">
        <w:rPr>
          <w:rFonts w:ascii="Arial Black" w:hAnsi="Arial Black" w:cs="Arial Black"/>
        </w:rPr>
        <w:br w:type="page"/>
      </w:r>
    </w:p>
    <w:sdt>
      <w:sdtPr>
        <w:rPr>
          <w:rFonts w:asciiTheme="minorHAnsi" w:eastAsiaTheme="minorHAnsi" w:hAnsiTheme="minorHAnsi" w:cstheme="minorBidi"/>
          <w:color w:val="auto"/>
          <w:sz w:val="22"/>
          <w:szCs w:val="22"/>
        </w:rPr>
        <w:id w:val="-847015826"/>
        <w:docPartObj>
          <w:docPartGallery w:val="Table of Contents"/>
          <w:docPartUnique/>
        </w:docPartObj>
      </w:sdtPr>
      <w:sdtEndPr>
        <w:rPr>
          <w:b/>
          <w:bCs/>
          <w:noProof/>
        </w:rPr>
      </w:sdtEndPr>
      <w:sdtContent>
        <w:p w14:paraId="5AE7B712" w14:textId="2C8715A2" w:rsidR="003B0EB5" w:rsidRPr="00935E3B" w:rsidRDefault="00655AEF">
          <w:pPr>
            <w:pStyle w:val="TOCHeading"/>
            <w:numPr>
              <w:ilvl w:val="0"/>
              <w:numId w:val="0"/>
            </w:numPr>
            <w:ind w:left="360" w:hanging="360"/>
            <w:rPr>
              <w:color w:val="000000" w:themeColor="text1"/>
              <w:lang w:val="el-GR"/>
            </w:rPr>
            <w:pPrChange w:id="209" w:author="Στάθης Καπ" w:date="2023-02-26T01:07:00Z">
              <w:pPr>
                <w:pStyle w:val="TOCHeading"/>
              </w:pPr>
            </w:pPrChange>
          </w:pPr>
          <w:r w:rsidRPr="00935E3B">
            <w:rPr>
              <w:color w:val="000000" w:themeColor="text1"/>
              <w:lang w:val="el-GR"/>
            </w:rPr>
            <w:t>Περιεχόμενα</w:t>
          </w:r>
        </w:p>
        <w:p w14:paraId="75CE6E22" w14:textId="263AE5E7" w:rsidR="003D62FC" w:rsidRDefault="003B0EB5">
          <w:pPr>
            <w:pStyle w:val="TOC1"/>
            <w:rPr>
              <w:ins w:id="210" w:author="Στάθης Καπ" w:date="2023-03-10T00:25:00Z"/>
              <w:rFonts w:eastAsiaTheme="minorEastAsia"/>
              <w:noProof/>
            </w:rPr>
          </w:pPr>
          <w:r>
            <w:fldChar w:fldCharType="begin"/>
          </w:r>
          <w:r>
            <w:instrText xml:space="preserve"> TOC \o "1-3" \h \z \u </w:instrText>
          </w:r>
          <w:r>
            <w:fldChar w:fldCharType="separate"/>
          </w:r>
          <w:ins w:id="211" w:author="Στάθης Καπ" w:date="2023-03-10T00:25:00Z">
            <w:r w:rsidR="003D62FC" w:rsidRPr="004903CF">
              <w:rPr>
                <w:rStyle w:val="Hyperlink"/>
                <w:noProof/>
              </w:rPr>
              <w:fldChar w:fldCharType="begin"/>
            </w:r>
            <w:r w:rsidR="003D62FC" w:rsidRPr="004903CF">
              <w:rPr>
                <w:rStyle w:val="Hyperlink"/>
                <w:noProof/>
              </w:rPr>
              <w:instrText xml:space="preserve"> </w:instrText>
            </w:r>
            <w:r w:rsidR="003D62FC">
              <w:rPr>
                <w:noProof/>
              </w:rPr>
              <w:instrText>HYPERLINK \l "_Toc129300357"</w:instrText>
            </w:r>
            <w:r w:rsidR="003D62FC" w:rsidRPr="004903CF">
              <w:rPr>
                <w:rStyle w:val="Hyperlink"/>
                <w:noProof/>
              </w:rPr>
              <w:instrText xml:space="preserve"> </w:instrText>
            </w:r>
            <w:r w:rsidR="003D62FC" w:rsidRPr="004903CF">
              <w:rPr>
                <w:rStyle w:val="Hyperlink"/>
                <w:noProof/>
              </w:rPr>
            </w:r>
            <w:r w:rsidR="003D62FC" w:rsidRPr="004903CF">
              <w:rPr>
                <w:rStyle w:val="Hyperlink"/>
                <w:noProof/>
              </w:rPr>
              <w:fldChar w:fldCharType="separate"/>
            </w:r>
            <w:r w:rsidR="003D62FC" w:rsidRPr="004903CF">
              <w:rPr>
                <w:rStyle w:val="Hyperlink"/>
                <w:noProof/>
                <w:lang w:val="el-GR"/>
              </w:rPr>
              <w:t>1.</w:t>
            </w:r>
            <w:r w:rsidR="003D62FC">
              <w:rPr>
                <w:rFonts w:eastAsiaTheme="minorEastAsia"/>
                <w:noProof/>
              </w:rPr>
              <w:tab/>
            </w:r>
            <w:r w:rsidR="003D62FC" w:rsidRPr="004903CF">
              <w:rPr>
                <w:rStyle w:val="Hyperlink"/>
                <w:noProof/>
              </w:rPr>
              <w:t>Εισαγωγή</w:t>
            </w:r>
            <w:r w:rsidR="003D62FC">
              <w:rPr>
                <w:noProof/>
                <w:webHidden/>
              </w:rPr>
              <w:tab/>
            </w:r>
            <w:r w:rsidR="003D62FC">
              <w:rPr>
                <w:noProof/>
                <w:webHidden/>
              </w:rPr>
              <w:fldChar w:fldCharType="begin"/>
            </w:r>
            <w:r w:rsidR="003D62FC">
              <w:rPr>
                <w:noProof/>
                <w:webHidden/>
              </w:rPr>
              <w:instrText xml:space="preserve"> PAGEREF _Toc129300357 \h </w:instrText>
            </w:r>
          </w:ins>
          <w:r w:rsidR="003D62FC">
            <w:rPr>
              <w:noProof/>
              <w:webHidden/>
            </w:rPr>
          </w:r>
          <w:r w:rsidR="003D62FC">
            <w:rPr>
              <w:noProof/>
              <w:webHidden/>
            </w:rPr>
            <w:fldChar w:fldCharType="separate"/>
          </w:r>
          <w:ins w:id="212" w:author="Στάθης Καπ" w:date="2023-03-11T10:39:00Z">
            <w:r w:rsidR="00657928">
              <w:rPr>
                <w:noProof/>
                <w:webHidden/>
              </w:rPr>
              <w:t>8</w:t>
            </w:r>
          </w:ins>
          <w:ins w:id="213" w:author="Στάθης Καπ" w:date="2023-03-10T00:25:00Z">
            <w:r w:rsidR="003D62FC">
              <w:rPr>
                <w:noProof/>
                <w:webHidden/>
              </w:rPr>
              <w:fldChar w:fldCharType="end"/>
            </w:r>
            <w:r w:rsidR="003D62FC" w:rsidRPr="004903CF">
              <w:rPr>
                <w:rStyle w:val="Hyperlink"/>
                <w:noProof/>
              </w:rPr>
              <w:fldChar w:fldCharType="end"/>
            </w:r>
          </w:ins>
        </w:p>
        <w:p w14:paraId="0B63F96D" w14:textId="4C702CAB" w:rsidR="003D62FC" w:rsidRDefault="003D62FC">
          <w:pPr>
            <w:pStyle w:val="TOC1"/>
            <w:rPr>
              <w:ins w:id="214" w:author="Στάθης Καπ" w:date="2023-03-10T00:25:00Z"/>
              <w:rFonts w:eastAsiaTheme="minorEastAsia"/>
              <w:noProof/>
            </w:rPr>
          </w:pPr>
          <w:ins w:id="21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"_Toc129300360"</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w:t>
            </w:r>
            <w:r>
              <w:rPr>
                <w:rFonts w:eastAsiaTheme="minorEastAsia"/>
                <w:noProof/>
              </w:rPr>
              <w:tab/>
            </w:r>
            <w:r w:rsidRPr="004903CF">
              <w:rPr>
                <w:rStyle w:val="Hyperlink"/>
                <w:noProof/>
                <w:lang w:val="el-GR"/>
              </w:rPr>
              <w:t>Το Πρόβλημα Προσανατολισμού</w:t>
            </w:r>
            <w:r>
              <w:rPr>
                <w:noProof/>
                <w:webHidden/>
              </w:rPr>
              <w:tab/>
            </w:r>
            <w:r>
              <w:rPr>
                <w:noProof/>
                <w:webHidden/>
              </w:rPr>
              <w:fldChar w:fldCharType="begin"/>
            </w:r>
            <w:r>
              <w:rPr>
                <w:noProof/>
                <w:webHidden/>
              </w:rPr>
              <w:instrText xml:space="preserve"> PAGEREF _Toc129300360 \h </w:instrText>
            </w:r>
          </w:ins>
          <w:r>
            <w:rPr>
              <w:noProof/>
              <w:webHidden/>
            </w:rPr>
          </w:r>
          <w:r>
            <w:rPr>
              <w:noProof/>
              <w:webHidden/>
            </w:rPr>
            <w:fldChar w:fldCharType="separate"/>
          </w:r>
          <w:ins w:id="216" w:author="Στάθης Καπ" w:date="2023-03-11T10:39:00Z">
            <w:r w:rsidR="00657928">
              <w:rPr>
                <w:noProof/>
                <w:webHidden/>
              </w:rPr>
              <w:t>10</w:t>
            </w:r>
          </w:ins>
          <w:ins w:id="217" w:author="Στάθης Καπ" w:date="2023-03-10T00:25:00Z">
            <w:r>
              <w:rPr>
                <w:noProof/>
                <w:webHidden/>
              </w:rPr>
              <w:fldChar w:fldCharType="end"/>
            </w:r>
            <w:r w:rsidRPr="004903CF">
              <w:rPr>
                <w:rStyle w:val="Hyperlink"/>
                <w:noProof/>
              </w:rPr>
              <w:fldChar w:fldCharType="end"/>
            </w:r>
          </w:ins>
        </w:p>
        <w:p w14:paraId="156493CE" w14:textId="5603B7CC" w:rsidR="003D62FC" w:rsidRDefault="003D62FC">
          <w:pPr>
            <w:pStyle w:val="TOC2"/>
            <w:tabs>
              <w:tab w:val="left" w:pos="880"/>
              <w:tab w:val="right" w:leader="dot" w:pos="8828"/>
            </w:tabs>
            <w:rPr>
              <w:ins w:id="218" w:author="Στάθης Καπ" w:date="2023-03-10T00:25:00Z"/>
              <w:rFonts w:eastAsiaTheme="minorEastAsia"/>
              <w:noProof/>
            </w:rPr>
          </w:pPr>
          <w:ins w:id="219"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"_Toc129300361"</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2.1</w:t>
            </w:r>
            <w:r>
              <w:rPr>
                <w:rFonts w:eastAsiaTheme="minorEastAsia"/>
                <w:noProof/>
              </w:rPr>
              <w:tab/>
            </w:r>
            <w:r w:rsidRPr="004903CF">
              <w:rPr>
                <w:rStyle w:val="Hyperlink"/>
                <w:noProof/>
                <w:lang w:val="el-GR"/>
              </w:rPr>
              <w:t>Το πρόβλημα Προσανατολισμού με Χρονικά Παράθυρα (</w:t>
            </w:r>
            <w:r w:rsidRPr="004903CF">
              <w:rPr>
                <w:rStyle w:val="Hyperlink"/>
                <w:noProof/>
              </w:rPr>
              <w:t>OPTW</w:t>
            </w:r>
            <w:r w:rsidRPr="004903CF">
              <w:rPr>
                <w:rStyle w:val="Hyperlink"/>
                <w:noProof/>
                <w:lang w:val="el-GR"/>
              </w:rPr>
              <w:t>)</w:t>
            </w:r>
            <w:r>
              <w:rPr>
                <w:noProof/>
                <w:webHidden/>
              </w:rPr>
              <w:tab/>
            </w:r>
            <w:r>
              <w:rPr>
                <w:noProof/>
                <w:webHidden/>
              </w:rPr>
              <w:fldChar w:fldCharType="begin"/>
            </w:r>
            <w:r>
              <w:rPr>
                <w:noProof/>
                <w:webHidden/>
              </w:rPr>
              <w:instrText xml:space="preserve"> PAGEREF _Toc129300361 \h </w:instrText>
            </w:r>
          </w:ins>
          <w:r>
            <w:rPr>
              <w:noProof/>
              <w:webHidden/>
            </w:rPr>
          </w:r>
          <w:r>
            <w:rPr>
              <w:noProof/>
              <w:webHidden/>
            </w:rPr>
            <w:fldChar w:fldCharType="separate"/>
          </w:r>
          <w:ins w:id="220" w:author="Στάθης Καπ" w:date="2023-03-11T10:39:00Z">
            <w:r w:rsidR="00657928">
              <w:rPr>
                <w:noProof/>
                <w:webHidden/>
              </w:rPr>
              <w:t>11</w:t>
            </w:r>
          </w:ins>
          <w:ins w:id="221" w:author="Στάθης Καπ" w:date="2023-03-10T00:25:00Z">
            <w:r>
              <w:rPr>
                <w:noProof/>
                <w:webHidden/>
              </w:rPr>
              <w:fldChar w:fldCharType="end"/>
            </w:r>
            <w:r w:rsidRPr="004903CF">
              <w:rPr>
                <w:rStyle w:val="Hyperlink"/>
                <w:noProof/>
              </w:rPr>
              <w:fldChar w:fldCharType="end"/>
            </w:r>
          </w:ins>
        </w:p>
        <w:p w14:paraId="4E870B12" w14:textId="3E5CED3D" w:rsidR="003D62FC" w:rsidRDefault="003D62FC">
          <w:pPr>
            <w:pStyle w:val="TOC2"/>
            <w:tabs>
              <w:tab w:val="left" w:pos="880"/>
              <w:tab w:val="right" w:leader="dot" w:pos="8828"/>
            </w:tabs>
            <w:rPr>
              <w:ins w:id="222" w:author="Στάθης Καπ" w:date="2023-03-10T00:25:00Z"/>
              <w:rFonts w:eastAsiaTheme="minorEastAsia"/>
              <w:noProof/>
            </w:rPr>
          </w:pPr>
          <w:ins w:id="223"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"_Toc129300362"</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2.2</w:t>
            </w:r>
            <w:r>
              <w:rPr>
                <w:rFonts w:eastAsiaTheme="minorEastAsia"/>
                <w:noProof/>
              </w:rPr>
              <w:tab/>
            </w:r>
            <w:r w:rsidRPr="004903CF">
              <w:rPr>
                <w:rStyle w:val="Hyperlink"/>
                <w:noProof/>
                <w:lang w:val="el-GR"/>
              </w:rPr>
              <w:t>Το Χρονικά Εξαρτώμενο Πρόβλημα Προσανατολισμού (</w:t>
            </w:r>
            <w:r w:rsidRPr="004903CF">
              <w:rPr>
                <w:rStyle w:val="Hyperlink"/>
                <w:noProof/>
              </w:rPr>
              <w:t>TDOP</w:t>
            </w:r>
            <w:r w:rsidRPr="004903CF">
              <w:rPr>
                <w:rStyle w:val="Hyperlink"/>
                <w:noProof/>
                <w:lang w:val="el-GR"/>
              </w:rPr>
              <w:t>)</w:t>
            </w:r>
            <w:r>
              <w:rPr>
                <w:noProof/>
                <w:webHidden/>
              </w:rPr>
              <w:tab/>
            </w:r>
            <w:r>
              <w:rPr>
                <w:noProof/>
                <w:webHidden/>
              </w:rPr>
              <w:fldChar w:fldCharType="begin"/>
            </w:r>
            <w:r>
              <w:rPr>
                <w:noProof/>
                <w:webHidden/>
              </w:rPr>
              <w:instrText xml:space="preserve"> PAGEREF _Toc129300362 \h </w:instrText>
            </w:r>
          </w:ins>
          <w:r>
            <w:rPr>
              <w:noProof/>
              <w:webHidden/>
            </w:rPr>
          </w:r>
          <w:r>
            <w:rPr>
              <w:noProof/>
              <w:webHidden/>
            </w:rPr>
            <w:fldChar w:fldCharType="separate"/>
          </w:r>
          <w:ins w:id="224" w:author="Στάθης Καπ" w:date="2023-03-11T10:39:00Z">
            <w:r w:rsidR="00657928">
              <w:rPr>
                <w:noProof/>
                <w:webHidden/>
              </w:rPr>
              <w:t>12</w:t>
            </w:r>
          </w:ins>
          <w:ins w:id="225" w:author="Στάθης Καπ" w:date="2023-03-10T00:25:00Z">
            <w:r>
              <w:rPr>
                <w:noProof/>
                <w:webHidden/>
              </w:rPr>
              <w:fldChar w:fldCharType="end"/>
            </w:r>
            <w:r w:rsidRPr="004903CF">
              <w:rPr>
                <w:rStyle w:val="Hyperlink"/>
                <w:noProof/>
              </w:rPr>
              <w:fldChar w:fldCharType="end"/>
            </w:r>
          </w:ins>
        </w:p>
        <w:p w14:paraId="2DC08516" w14:textId="1B7C235D" w:rsidR="003D62FC" w:rsidRDefault="003D62FC">
          <w:pPr>
            <w:pStyle w:val="TOC2"/>
            <w:tabs>
              <w:tab w:val="left" w:pos="880"/>
              <w:tab w:val="right" w:leader="dot" w:pos="8828"/>
            </w:tabs>
            <w:rPr>
              <w:ins w:id="226" w:author="Στάθης Καπ" w:date="2023-03-10T00:25:00Z"/>
              <w:rFonts w:eastAsiaTheme="minorEastAsia"/>
              <w:noProof/>
            </w:rPr>
          </w:pPr>
          <w:ins w:id="227"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"_Toc129300363"</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2.3</w:t>
            </w:r>
            <w:r>
              <w:rPr>
                <w:rFonts w:eastAsiaTheme="minorEastAsia"/>
                <w:noProof/>
              </w:rPr>
              <w:tab/>
            </w:r>
            <w:r w:rsidRPr="004903CF">
              <w:rPr>
                <w:rStyle w:val="Hyperlink"/>
                <w:noProof/>
                <w:lang w:val="el-GR"/>
              </w:rPr>
              <w:t>Το πρόβλημα Ομαδικού Προσανατολισμού (</w:t>
            </w:r>
            <w:r w:rsidRPr="004903CF">
              <w:rPr>
                <w:rStyle w:val="Hyperlink"/>
                <w:noProof/>
              </w:rPr>
              <w:t>TOP</w:t>
            </w:r>
            <w:r w:rsidRPr="004903CF">
              <w:rPr>
                <w:rStyle w:val="Hyperlink"/>
                <w:noProof/>
                <w:lang w:val="el-GR"/>
              </w:rPr>
              <w:t>)</w:t>
            </w:r>
            <w:r>
              <w:rPr>
                <w:noProof/>
                <w:webHidden/>
              </w:rPr>
              <w:tab/>
            </w:r>
            <w:r>
              <w:rPr>
                <w:noProof/>
                <w:webHidden/>
              </w:rPr>
              <w:fldChar w:fldCharType="begin"/>
            </w:r>
            <w:r>
              <w:rPr>
                <w:noProof/>
                <w:webHidden/>
              </w:rPr>
              <w:instrText xml:space="preserve"> PAGEREF _Toc129300363 \h </w:instrText>
            </w:r>
          </w:ins>
          <w:r>
            <w:rPr>
              <w:noProof/>
              <w:webHidden/>
            </w:rPr>
          </w:r>
          <w:r>
            <w:rPr>
              <w:noProof/>
              <w:webHidden/>
            </w:rPr>
            <w:fldChar w:fldCharType="separate"/>
          </w:r>
          <w:ins w:id="228" w:author="Στάθης Καπ" w:date="2023-03-11T10:39:00Z">
            <w:r w:rsidR="00657928">
              <w:rPr>
                <w:noProof/>
                <w:webHidden/>
              </w:rPr>
              <w:t>16</w:t>
            </w:r>
          </w:ins>
          <w:ins w:id="229" w:author="Στάθης Καπ" w:date="2023-03-10T00:25:00Z">
            <w:r>
              <w:rPr>
                <w:noProof/>
                <w:webHidden/>
              </w:rPr>
              <w:fldChar w:fldCharType="end"/>
            </w:r>
            <w:r w:rsidRPr="004903CF">
              <w:rPr>
                <w:rStyle w:val="Hyperlink"/>
                <w:noProof/>
              </w:rPr>
              <w:fldChar w:fldCharType="end"/>
            </w:r>
          </w:ins>
        </w:p>
        <w:p w14:paraId="4DBE64C6" w14:textId="40BA3D33" w:rsidR="003D62FC" w:rsidRDefault="003D62FC">
          <w:pPr>
            <w:pStyle w:val="TOC2"/>
            <w:tabs>
              <w:tab w:val="left" w:pos="880"/>
              <w:tab w:val="right" w:leader="dot" w:pos="8828"/>
            </w:tabs>
            <w:rPr>
              <w:ins w:id="230" w:author="Στάθης Καπ" w:date="2023-03-10T00:25:00Z"/>
              <w:rFonts w:eastAsiaTheme="minorEastAsia"/>
              <w:noProof/>
            </w:rPr>
          </w:pPr>
          <w:ins w:id="231"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"_Toc129300364"</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2.4</w:t>
            </w:r>
            <w:r>
              <w:rPr>
                <w:rFonts w:eastAsiaTheme="minorEastAsia"/>
                <w:noProof/>
              </w:rPr>
              <w:tab/>
            </w:r>
            <w:r w:rsidRPr="004903CF">
              <w:rPr>
                <w:rStyle w:val="Hyperlink"/>
                <w:noProof/>
                <w:lang w:val="el-GR"/>
              </w:rPr>
              <w:t>Το πρόβλημα του Ομαδικού Προσανατολισμού με Χρονικά Παράθυρα</w:t>
            </w:r>
            <w:r>
              <w:rPr>
                <w:noProof/>
                <w:webHidden/>
              </w:rPr>
              <w:tab/>
            </w:r>
            <w:r>
              <w:rPr>
                <w:noProof/>
                <w:webHidden/>
              </w:rPr>
              <w:fldChar w:fldCharType="begin"/>
            </w:r>
            <w:r>
              <w:rPr>
                <w:noProof/>
                <w:webHidden/>
              </w:rPr>
              <w:instrText xml:space="preserve"> PAGEREF _Toc129300364 \h </w:instrText>
            </w:r>
          </w:ins>
          <w:r>
            <w:rPr>
              <w:noProof/>
              <w:webHidden/>
            </w:rPr>
          </w:r>
          <w:r>
            <w:rPr>
              <w:noProof/>
              <w:webHidden/>
            </w:rPr>
            <w:fldChar w:fldCharType="separate"/>
          </w:r>
          <w:ins w:id="232" w:author="Στάθης Καπ" w:date="2023-03-11T10:39:00Z">
            <w:r w:rsidR="00657928">
              <w:rPr>
                <w:noProof/>
                <w:webHidden/>
              </w:rPr>
              <w:t>18</w:t>
            </w:r>
          </w:ins>
          <w:ins w:id="233" w:author="Στάθης Καπ" w:date="2023-03-10T00:25:00Z">
            <w:r>
              <w:rPr>
                <w:noProof/>
                <w:webHidden/>
              </w:rPr>
              <w:fldChar w:fldCharType="end"/>
            </w:r>
            <w:r w:rsidRPr="004903CF">
              <w:rPr>
                <w:rStyle w:val="Hyperlink"/>
                <w:noProof/>
              </w:rPr>
              <w:fldChar w:fldCharType="end"/>
            </w:r>
          </w:ins>
        </w:p>
        <w:p w14:paraId="1C2CDA39" w14:textId="50A61145" w:rsidR="003D62FC" w:rsidRDefault="003D62FC">
          <w:pPr>
            <w:pStyle w:val="TOC2"/>
            <w:tabs>
              <w:tab w:val="left" w:pos="880"/>
              <w:tab w:val="right" w:leader="dot" w:pos="8828"/>
            </w:tabs>
            <w:rPr>
              <w:ins w:id="234" w:author="Στάθης Καπ" w:date="2023-03-10T00:25:00Z"/>
              <w:rFonts w:eastAsiaTheme="minorEastAsia"/>
              <w:noProof/>
            </w:rPr>
          </w:pPr>
          <w:ins w:id="23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"_Toc129300365"</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2.5</w:t>
            </w:r>
            <w:r>
              <w:rPr>
                <w:rFonts w:eastAsiaTheme="minorEastAsia"/>
                <w:noProof/>
              </w:rPr>
              <w:tab/>
            </w:r>
            <w:r w:rsidRPr="004903CF">
              <w:rPr>
                <w:rStyle w:val="Hyperlink"/>
                <w:noProof/>
                <w:lang w:val="el-GR"/>
              </w:rPr>
              <w:t>Το Πρόβλημα Χρονικά Εξαρτώμενου Ομαδικού Προσανατολισμού με Χρονικά Παράθυρα (</w:t>
            </w:r>
            <w:r w:rsidRPr="004903CF">
              <w:rPr>
                <w:rStyle w:val="Hyperlink"/>
                <w:noProof/>
              </w:rPr>
              <w:t>TDTOPTW</w:t>
            </w:r>
            <w:r w:rsidRPr="004903CF">
              <w:rPr>
                <w:rStyle w:val="Hyperlink"/>
                <w:noProof/>
                <w:lang w:val="el-GR"/>
              </w:rPr>
              <w:t>)</w:t>
            </w:r>
            <w:r>
              <w:rPr>
                <w:noProof/>
                <w:webHidden/>
              </w:rPr>
              <w:tab/>
            </w:r>
            <w:r>
              <w:rPr>
                <w:noProof/>
                <w:webHidden/>
              </w:rPr>
              <w:fldChar w:fldCharType="begin"/>
            </w:r>
            <w:r>
              <w:rPr>
                <w:noProof/>
                <w:webHidden/>
              </w:rPr>
              <w:instrText xml:space="preserve"> PAGEREF _Toc129300365 \h </w:instrText>
            </w:r>
          </w:ins>
          <w:r>
            <w:rPr>
              <w:noProof/>
              <w:webHidden/>
            </w:rPr>
          </w:r>
          <w:r>
            <w:rPr>
              <w:noProof/>
              <w:webHidden/>
            </w:rPr>
            <w:fldChar w:fldCharType="separate"/>
          </w:r>
          <w:ins w:id="236" w:author="Στάθης Καπ" w:date="2023-03-11T10:39:00Z">
            <w:r w:rsidR="00657928">
              <w:rPr>
                <w:noProof/>
                <w:webHidden/>
              </w:rPr>
              <w:t>22</w:t>
            </w:r>
          </w:ins>
          <w:ins w:id="237" w:author="Στάθης Καπ" w:date="2023-03-10T00:25:00Z">
            <w:r>
              <w:rPr>
                <w:noProof/>
                <w:webHidden/>
              </w:rPr>
              <w:fldChar w:fldCharType="end"/>
            </w:r>
            <w:r w:rsidRPr="004903CF">
              <w:rPr>
                <w:rStyle w:val="Hyperlink"/>
                <w:noProof/>
              </w:rPr>
              <w:fldChar w:fldCharType="end"/>
            </w:r>
          </w:ins>
        </w:p>
        <w:p w14:paraId="7FBC6B75" w14:textId="7DF1B2DE" w:rsidR="003D62FC" w:rsidRDefault="003D62FC">
          <w:pPr>
            <w:pStyle w:val="TOC1"/>
            <w:rPr>
              <w:ins w:id="238" w:author="Στάθης Καπ" w:date="2023-03-10T00:25:00Z"/>
              <w:rFonts w:eastAsiaTheme="minorEastAsia"/>
              <w:noProof/>
            </w:rPr>
          </w:pPr>
          <w:ins w:id="239"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"_Toc129300366"</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rPr>
              <w:t>3.</w:t>
            </w:r>
            <w:r>
              <w:rPr>
                <w:rFonts w:eastAsiaTheme="minorEastAsia"/>
                <w:noProof/>
              </w:rPr>
              <w:tab/>
            </w:r>
            <w:r w:rsidRPr="004903CF">
              <w:rPr>
                <w:rStyle w:val="Hyperlink"/>
                <w:noProof/>
                <w:lang w:val="el-GR"/>
              </w:rPr>
              <w:t>Αλγόριθμος ε</w:t>
            </w:r>
            <w:r w:rsidRPr="004903CF">
              <w:rPr>
                <w:rStyle w:val="Hyperlink"/>
                <w:noProof/>
              </w:rPr>
              <w:t>πίλυσης</w:t>
            </w:r>
            <w:r w:rsidRPr="004903CF">
              <w:rPr>
                <w:rStyle w:val="Hyperlink"/>
                <w:noProof/>
                <w:lang w:val="el-GR"/>
              </w:rPr>
              <w:t xml:space="preserve"> του </w:t>
            </w:r>
            <w:r w:rsidRPr="004903CF">
              <w:rPr>
                <w:rStyle w:val="Hyperlink"/>
                <w:noProof/>
              </w:rPr>
              <w:t>TOPTW</w:t>
            </w:r>
            <w:r>
              <w:rPr>
                <w:noProof/>
                <w:webHidden/>
              </w:rPr>
              <w:tab/>
            </w:r>
            <w:r>
              <w:rPr>
                <w:noProof/>
                <w:webHidden/>
              </w:rPr>
              <w:fldChar w:fldCharType="begin"/>
            </w:r>
            <w:r>
              <w:rPr>
                <w:noProof/>
                <w:webHidden/>
              </w:rPr>
              <w:instrText xml:space="preserve"> PAGEREF _Toc129300366 \h </w:instrText>
            </w:r>
          </w:ins>
          <w:r>
            <w:rPr>
              <w:noProof/>
              <w:webHidden/>
            </w:rPr>
          </w:r>
          <w:r>
            <w:rPr>
              <w:noProof/>
              <w:webHidden/>
            </w:rPr>
            <w:fldChar w:fldCharType="separate"/>
          </w:r>
          <w:ins w:id="240" w:author="Στάθης Καπ" w:date="2023-03-11T10:39:00Z">
            <w:r w:rsidR="00657928">
              <w:rPr>
                <w:noProof/>
                <w:webHidden/>
              </w:rPr>
              <w:t>25</w:t>
            </w:r>
          </w:ins>
          <w:ins w:id="241" w:author="Στάθης Καπ" w:date="2023-03-10T00:25:00Z">
            <w:r>
              <w:rPr>
                <w:noProof/>
                <w:webHidden/>
              </w:rPr>
              <w:fldChar w:fldCharType="end"/>
            </w:r>
            <w:r w:rsidRPr="004903CF">
              <w:rPr>
                <w:rStyle w:val="Hyperlink"/>
                <w:noProof/>
              </w:rPr>
              <w:fldChar w:fldCharType="end"/>
            </w:r>
          </w:ins>
        </w:p>
        <w:p w14:paraId="7A7374E4" w14:textId="779111FA" w:rsidR="003D62FC" w:rsidRDefault="003D62FC">
          <w:pPr>
            <w:pStyle w:val="TOC2"/>
            <w:tabs>
              <w:tab w:val="left" w:pos="660"/>
              <w:tab w:val="right" w:leader="dot" w:pos="8828"/>
            </w:tabs>
            <w:rPr>
              <w:ins w:id="242" w:author="Στάθης Καπ" w:date="2023-03-10T00:25:00Z"/>
              <w:rFonts w:eastAsiaTheme="minorEastAsia"/>
              <w:noProof/>
            </w:rPr>
          </w:pPr>
          <w:ins w:id="243"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"_Toc129300367"</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Pr>
                <w:rFonts w:eastAsiaTheme="minorEastAsia"/>
                <w:noProof/>
              </w:rPr>
              <w:tab/>
            </w:r>
            <w:r w:rsidRPr="004903CF">
              <w:rPr>
                <w:rStyle w:val="Hyperlink"/>
                <w:noProof/>
                <w:lang w:val="el-GR"/>
              </w:rPr>
              <w:t>Μεταευρετικός αλγόριθμος Επαναλαμβανόμενης Τοπικής Αναζήτησης</w:t>
            </w:r>
            <w:r>
              <w:rPr>
                <w:noProof/>
                <w:webHidden/>
              </w:rPr>
              <w:tab/>
            </w:r>
            <w:r>
              <w:rPr>
                <w:noProof/>
                <w:webHidden/>
              </w:rPr>
              <w:fldChar w:fldCharType="begin"/>
            </w:r>
            <w:r>
              <w:rPr>
                <w:noProof/>
                <w:webHidden/>
              </w:rPr>
              <w:instrText xml:space="preserve"> PAGEREF _Toc129300367 \h </w:instrText>
            </w:r>
          </w:ins>
          <w:r>
            <w:rPr>
              <w:noProof/>
              <w:webHidden/>
            </w:rPr>
          </w:r>
          <w:r>
            <w:rPr>
              <w:noProof/>
              <w:webHidden/>
            </w:rPr>
            <w:fldChar w:fldCharType="separate"/>
          </w:r>
          <w:ins w:id="244" w:author="Στάθης Καπ" w:date="2023-03-11T10:39:00Z">
            <w:r w:rsidR="00657928">
              <w:rPr>
                <w:noProof/>
                <w:webHidden/>
              </w:rPr>
              <w:t>25</w:t>
            </w:r>
          </w:ins>
          <w:ins w:id="245" w:author="Στάθης Καπ" w:date="2023-03-10T00:25:00Z">
            <w:r>
              <w:rPr>
                <w:noProof/>
                <w:webHidden/>
              </w:rPr>
              <w:fldChar w:fldCharType="end"/>
            </w:r>
            <w:r w:rsidRPr="004903CF">
              <w:rPr>
                <w:rStyle w:val="Hyperlink"/>
                <w:noProof/>
              </w:rPr>
              <w:fldChar w:fldCharType="end"/>
            </w:r>
          </w:ins>
        </w:p>
        <w:p w14:paraId="3A5845BD" w14:textId="23386F3D" w:rsidR="003D62FC" w:rsidRDefault="003D62FC">
          <w:pPr>
            <w:pStyle w:val="TOC2"/>
            <w:tabs>
              <w:tab w:val="right" w:leader="dot" w:pos="8828"/>
            </w:tabs>
            <w:rPr>
              <w:ins w:id="246" w:author="Στάθης Καπ" w:date="2023-03-10T00:25:00Z"/>
              <w:rFonts w:eastAsiaTheme="minorEastAsia"/>
              <w:noProof/>
            </w:rPr>
          </w:pPr>
          <w:ins w:id="247"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"_Toc129300369"</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3.1</w:t>
            </w:r>
            <w:r>
              <w:rPr>
                <w:noProof/>
                <w:webHidden/>
              </w:rPr>
              <w:tab/>
            </w:r>
            <w:r>
              <w:rPr>
                <w:noProof/>
                <w:webHidden/>
              </w:rPr>
              <w:fldChar w:fldCharType="begin"/>
            </w:r>
            <w:r>
              <w:rPr>
                <w:noProof/>
                <w:webHidden/>
              </w:rPr>
              <w:instrText xml:space="preserve"> PAGEREF _Toc129300369 \h </w:instrText>
            </w:r>
          </w:ins>
          <w:r>
            <w:rPr>
              <w:noProof/>
              <w:webHidden/>
            </w:rPr>
          </w:r>
          <w:r>
            <w:rPr>
              <w:noProof/>
              <w:webHidden/>
            </w:rPr>
            <w:fldChar w:fldCharType="separate"/>
          </w:r>
          <w:ins w:id="248" w:author="Στάθης Καπ" w:date="2023-03-11T10:39:00Z">
            <w:r w:rsidR="00657928">
              <w:rPr>
                <w:noProof/>
                <w:webHidden/>
              </w:rPr>
              <w:t>25</w:t>
            </w:r>
          </w:ins>
          <w:ins w:id="249" w:author="Στάθης Καπ" w:date="2023-03-10T00:25:00Z">
            <w:r>
              <w:rPr>
                <w:noProof/>
                <w:webHidden/>
              </w:rPr>
              <w:fldChar w:fldCharType="end"/>
            </w:r>
            <w:r w:rsidRPr="004903CF">
              <w:rPr>
                <w:rStyle w:val="Hyperlink"/>
                <w:noProof/>
              </w:rPr>
              <w:fldChar w:fldCharType="end"/>
            </w:r>
          </w:ins>
        </w:p>
        <w:p w14:paraId="677847B0" w14:textId="52771E6E" w:rsidR="003D62FC" w:rsidRDefault="003D62FC">
          <w:pPr>
            <w:pStyle w:val="TOC3"/>
            <w:tabs>
              <w:tab w:val="left" w:pos="1320"/>
              <w:tab w:val="right" w:leader="dot" w:pos="8828"/>
            </w:tabs>
            <w:rPr>
              <w:ins w:id="250" w:author="Στάθης Καπ" w:date="2023-03-10T00:25:00Z"/>
              <w:rFonts w:eastAsiaTheme="minorEastAsia"/>
              <w:noProof/>
            </w:rPr>
          </w:pPr>
          <w:ins w:id="251"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"_Toc129300370"</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3.1.1</w:t>
            </w:r>
            <w:r>
              <w:rPr>
                <w:rFonts w:eastAsiaTheme="minorEastAsia"/>
                <w:noProof/>
              </w:rPr>
              <w:tab/>
            </w:r>
            <w:r w:rsidRPr="004903CF">
              <w:rPr>
                <w:rStyle w:val="Hyperlink"/>
                <w:noProof/>
                <w:lang w:val="el-GR"/>
              </w:rPr>
              <w:t>Κατασκευή αρχικής λύσης</w:t>
            </w:r>
            <w:r>
              <w:rPr>
                <w:noProof/>
                <w:webHidden/>
              </w:rPr>
              <w:tab/>
            </w:r>
            <w:r>
              <w:rPr>
                <w:noProof/>
                <w:webHidden/>
              </w:rPr>
              <w:fldChar w:fldCharType="begin"/>
            </w:r>
            <w:r>
              <w:rPr>
                <w:noProof/>
                <w:webHidden/>
              </w:rPr>
              <w:instrText xml:space="preserve"> PAGEREF _Toc129300370 \h </w:instrText>
            </w:r>
          </w:ins>
          <w:r>
            <w:rPr>
              <w:noProof/>
              <w:webHidden/>
            </w:rPr>
          </w:r>
          <w:r>
            <w:rPr>
              <w:noProof/>
              <w:webHidden/>
            </w:rPr>
            <w:fldChar w:fldCharType="separate"/>
          </w:r>
          <w:ins w:id="252" w:author="Στάθης Καπ" w:date="2023-03-11T10:39:00Z">
            <w:r w:rsidR="00657928">
              <w:rPr>
                <w:noProof/>
                <w:webHidden/>
              </w:rPr>
              <w:t>26</w:t>
            </w:r>
          </w:ins>
          <w:ins w:id="253" w:author="Στάθης Καπ" w:date="2023-03-10T00:25:00Z">
            <w:r>
              <w:rPr>
                <w:noProof/>
                <w:webHidden/>
              </w:rPr>
              <w:fldChar w:fldCharType="end"/>
            </w:r>
            <w:r w:rsidRPr="004903CF">
              <w:rPr>
                <w:rStyle w:val="Hyperlink"/>
                <w:noProof/>
              </w:rPr>
              <w:fldChar w:fldCharType="end"/>
            </w:r>
          </w:ins>
        </w:p>
        <w:p w14:paraId="0C631796" w14:textId="61D05CA2" w:rsidR="003D62FC" w:rsidRDefault="003D62FC">
          <w:pPr>
            <w:pStyle w:val="TOC3"/>
            <w:tabs>
              <w:tab w:val="left" w:pos="1320"/>
              <w:tab w:val="right" w:leader="dot" w:pos="8828"/>
            </w:tabs>
            <w:rPr>
              <w:ins w:id="254" w:author="Στάθης Καπ" w:date="2023-03-10T00:25:00Z"/>
              <w:rFonts w:eastAsiaTheme="minorEastAsia"/>
              <w:noProof/>
            </w:rPr>
          </w:pPr>
          <w:ins w:id="25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"_Toc129300371"</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3.1.2</w:t>
            </w:r>
            <w:r>
              <w:rPr>
                <w:rFonts w:eastAsiaTheme="minorEastAsia"/>
                <w:noProof/>
              </w:rPr>
              <w:tab/>
            </w:r>
            <w:r w:rsidRPr="004903CF">
              <w:rPr>
                <w:rStyle w:val="Hyperlink"/>
                <w:noProof/>
                <w:lang w:val="el-GR"/>
              </w:rPr>
              <w:t>Τοπική Αναζήτηση</w:t>
            </w:r>
            <w:r>
              <w:rPr>
                <w:noProof/>
                <w:webHidden/>
              </w:rPr>
              <w:tab/>
            </w:r>
            <w:r>
              <w:rPr>
                <w:noProof/>
                <w:webHidden/>
              </w:rPr>
              <w:fldChar w:fldCharType="begin"/>
            </w:r>
            <w:r>
              <w:rPr>
                <w:noProof/>
                <w:webHidden/>
              </w:rPr>
              <w:instrText xml:space="preserve"> PAGEREF _Toc129300371 \h </w:instrText>
            </w:r>
          </w:ins>
          <w:r>
            <w:rPr>
              <w:noProof/>
              <w:webHidden/>
            </w:rPr>
          </w:r>
          <w:r>
            <w:rPr>
              <w:noProof/>
              <w:webHidden/>
            </w:rPr>
            <w:fldChar w:fldCharType="separate"/>
          </w:r>
          <w:ins w:id="256" w:author="Στάθης Καπ" w:date="2023-03-11T10:39:00Z">
            <w:r w:rsidR="00657928">
              <w:rPr>
                <w:noProof/>
                <w:webHidden/>
              </w:rPr>
              <w:t>26</w:t>
            </w:r>
          </w:ins>
          <w:ins w:id="257" w:author="Στάθης Καπ" w:date="2023-03-10T00:25:00Z">
            <w:r>
              <w:rPr>
                <w:noProof/>
                <w:webHidden/>
              </w:rPr>
              <w:fldChar w:fldCharType="end"/>
            </w:r>
            <w:r w:rsidRPr="004903CF">
              <w:rPr>
                <w:rStyle w:val="Hyperlink"/>
                <w:noProof/>
              </w:rPr>
              <w:fldChar w:fldCharType="end"/>
            </w:r>
          </w:ins>
        </w:p>
        <w:p w14:paraId="508C9781" w14:textId="44041921" w:rsidR="003D62FC" w:rsidRDefault="003D62FC">
          <w:pPr>
            <w:pStyle w:val="TOC3"/>
            <w:tabs>
              <w:tab w:val="left" w:pos="1320"/>
              <w:tab w:val="right" w:leader="dot" w:pos="8828"/>
            </w:tabs>
            <w:rPr>
              <w:ins w:id="258" w:author="Στάθης Καπ" w:date="2023-03-10T00:25:00Z"/>
              <w:rFonts w:eastAsiaTheme="minorEastAsia"/>
              <w:noProof/>
            </w:rPr>
          </w:pPr>
          <w:ins w:id="259"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"_Toc129300372"</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3.1.3</w:t>
            </w:r>
            <w:r>
              <w:rPr>
                <w:rFonts w:eastAsiaTheme="minorEastAsia"/>
                <w:noProof/>
              </w:rPr>
              <w:tab/>
            </w:r>
            <w:r w:rsidRPr="004903CF">
              <w:rPr>
                <w:rStyle w:val="Hyperlink"/>
                <w:noProof/>
                <w:lang w:val="el-GR"/>
              </w:rPr>
              <w:t>Διαταραχή</w:t>
            </w:r>
            <w:r>
              <w:rPr>
                <w:noProof/>
                <w:webHidden/>
              </w:rPr>
              <w:tab/>
            </w:r>
            <w:r>
              <w:rPr>
                <w:noProof/>
                <w:webHidden/>
              </w:rPr>
              <w:fldChar w:fldCharType="begin"/>
            </w:r>
            <w:r>
              <w:rPr>
                <w:noProof/>
                <w:webHidden/>
              </w:rPr>
              <w:instrText xml:space="preserve"> PAGEREF _Toc129300372 \h </w:instrText>
            </w:r>
          </w:ins>
          <w:r>
            <w:rPr>
              <w:noProof/>
              <w:webHidden/>
            </w:rPr>
          </w:r>
          <w:r>
            <w:rPr>
              <w:noProof/>
              <w:webHidden/>
            </w:rPr>
            <w:fldChar w:fldCharType="separate"/>
          </w:r>
          <w:ins w:id="260" w:author="Στάθης Καπ" w:date="2023-03-11T10:39:00Z">
            <w:r w:rsidR="00657928">
              <w:rPr>
                <w:noProof/>
                <w:webHidden/>
              </w:rPr>
              <w:t>27</w:t>
            </w:r>
          </w:ins>
          <w:ins w:id="261" w:author="Στάθης Καπ" w:date="2023-03-10T00:25:00Z">
            <w:r>
              <w:rPr>
                <w:noProof/>
                <w:webHidden/>
              </w:rPr>
              <w:fldChar w:fldCharType="end"/>
            </w:r>
            <w:r w:rsidRPr="004903CF">
              <w:rPr>
                <w:rStyle w:val="Hyperlink"/>
                <w:noProof/>
              </w:rPr>
              <w:fldChar w:fldCharType="end"/>
            </w:r>
          </w:ins>
        </w:p>
        <w:p w14:paraId="3C9D0AAD" w14:textId="2A15CF51" w:rsidR="003D62FC" w:rsidRDefault="003D62FC">
          <w:pPr>
            <w:pStyle w:val="TOC3"/>
            <w:tabs>
              <w:tab w:val="left" w:pos="1320"/>
              <w:tab w:val="right" w:leader="dot" w:pos="8828"/>
            </w:tabs>
            <w:rPr>
              <w:ins w:id="262" w:author="Στάθης Καπ" w:date="2023-03-10T00:25:00Z"/>
              <w:rFonts w:eastAsiaTheme="minorEastAsia"/>
              <w:noProof/>
            </w:rPr>
          </w:pPr>
          <w:ins w:id="263"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"_Toc129300373"</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3.1.4</w:t>
            </w:r>
            <w:r>
              <w:rPr>
                <w:rFonts w:eastAsiaTheme="minorEastAsia"/>
                <w:noProof/>
              </w:rPr>
              <w:tab/>
            </w:r>
            <w:r w:rsidRPr="004903CF">
              <w:rPr>
                <w:rStyle w:val="Hyperlink"/>
                <w:noProof/>
                <w:lang w:val="el-GR"/>
              </w:rPr>
              <w:t>Κριτήριο αποδοχής</w:t>
            </w:r>
            <w:r>
              <w:rPr>
                <w:noProof/>
                <w:webHidden/>
              </w:rPr>
              <w:tab/>
            </w:r>
            <w:r>
              <w:rPr>
                <w:noProof/>
                <w:webHidden/>
              </w:rPr>
              <w:fldChar w:fldCharType="begin"/>
            </w:r>
            <w:r>
              <w:rPr>
                <w:noProof/>
                <w:webHidden/>
              </w:rPr>
              <w:instrText xml:space="preserve"> PAGEREF _Toc129300373 \h </w:instrText>
            </w:r>
          </w:ins>
          <w:r>
            <w:rPr>
              <w:noProof/>
              <w:webHidden/>
            </w:rPr>
          </w:r>
          <w:r>
            <w:rPr>
              <w:noProof/>
              <w:webHidden/>
            </w:rPr>
            <w:fldChar w:fldCharType="separate"/>
          </w:r>
          <w:ins w:id="264" w:author="Στάθης Καπ" w:date="2023-03-11T10:39:00Z">
            <w:r w:rsidR="00657928">
              <w:rPr>
                <w:noProof/>
                <w:webHidden/>
              </w:rPr>
              <w:t>27</w:t>
            </w:r>
          </w:ins>
          <w:ins w:id="265" w:author="Στάθης Καπ" w:date="2023-03-10T00:25:00Z">
            <w:r>
              <w:rPr>
                <w:noProof/>
                <w:webHidden/>
              </w:rPr>
              <w:fldChar w:fldCharType="end"/>
            </w:r>
            <w:r w:rsidRPr="004903CF">
              <w:rPr>
                <w:rStyle w:val="Hyperlink"/>
                <w:noProof/>
              </w:rPr>
              <w:fldChar w:fldCharType="end"/>
            </w:r>
          </w:ins>
        </w:p>
        <w:p w14:paraId="6FAF6E61" w14:textId="3DE7FB2B" w:rsidR="003D62FC" w:rsidRDefault="003D62FC">
          <w:pPr>
            <w:pStyle w:val="TOC2"/>
            <w:tabs>
              <w:tab w:val="left" w:pos="880"/>
              <w:tab w:val="right" w:leader="dot" w:pos="8828"/>
            </w:tabs>
            <w:rPr>
              <w:ins w:id="266" w:author="Στάθης Καπ" w:date="2023-03-10T00:25:00Z"/>
              <w:rFonts w:eastAsiaTheme="minorEastAsia"/>
              <w:noProof/>
            </w:rPr>
          </w:pPr>
          <w:ins w:id="267"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"_Toc129300375"</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3.2</w:t>
            </w:r>
            <w:r>
              <w:rPr>
                <w:rFonts w:eastAsiaTheme="minorEastAsia"/>
                <w:noProof/>
              </w:rPr>
              <w:tab/>
            </w:r>
            <w:r w:rsidRPr="004903CF">
              <w:rPr>
                <w:rStyle w:val="Hyperlink"/>
                <w:noProof/>
                <w:lang w:val="el-GR"/>
              </w:rPr>
              <w:t xml:space="preserve">Υλοποίηση Επαναλαμβανόμενης Τοπικής Αναζήτησης για το </w:t>
            </w:r>
            <w:r w:rsidRPr="004903CF">
              <w:rPr>
                <w:rStyle w:val="Hyperlink"/>
                <w:noProof/>
              </w:rPr>
              <w:t>TOPTW</w:t>
            </w:r>
            <w:r>
              <w:rPr>
                <w:noProof/>
                <w:webHidden/>
              </w:rPr>
              <w:tab/>
            </w:r>
            <w:r>
              <w:rPr>
                <w:noProof/>
                <w:webHidden/>
              </w:rPr>
              <w:fldChar w:fldCharType="begin"/>
            </w:r>
            <w:r>
              <w:rPr>
                <w:noProof/>
                <w:webHidden/>
              </w:rPr>
              <w:instrText xml:space="preserve"> PAGEREF _Toc129300375 \h </w:instrText>
            </w:r>
          </w:ins>
          <w:r>
            <w:rPr>
              <w:noProof/>
              <w:webHidden/>
            </w:rPr>
          </w:r>
          <w:r>
            <w:rPr>
              <w:noProof/>
              <w:webHidden/>
            </w:rPr>
            <w:fldChar w:fldCharType="separate"/>
          </w:r>
          <w:ins w:id="268" w:author="Στάθης Καπ" w:date="2023-03-11T10:39:00Z">
            <w:r w:rsidR="00657928">
              <w:rPr>
                <w:noProof/>
                <w:webHidden/>
              </w:rPr>
              <w:t>27</w:t>
            </w:r>
          </w:ins>
          <w:ins w:id="269" w:author="Στάθης Καπ" w:date="2023-03-10T00:25:00Z">
            <w:r>
              <w:rPr>
                <w:noProof/>
                <w:webHidden/>
              </w:rPr>
              <w:fldChar w:fldCharType="end"/>
            </w:r>
            <w:r w:rsidRPr="004903CF">
              <w:rPr>
                <w:rStyle w:val="Hyperlink"/>
                <w:noProof/>
              </w:rPr>
              <w:fldChar w:fldCharType="end"/>
            </w:r>
          </w:ins>
        </w:p>
        <w:p w14:paraId="382A6FC8" w14:textId="7464FF23" w:rsidR="003D62FC" w:rsidRDefault="003D62FC">
          <w:pPr>
            <w:pStyle w:val="TOC3"/>
            <w:tabs>
              <w:tab w:val="left" w:pos="1320"/>
              <w:tab w:val="right" w:leader="dot" w:pos="8828"/>
            </w:tabs>
            <w:rPr>
              <w:ins w:id="270" w:author="Στάθης Καπ" w:date="2023-03-10T00:25:00Z"/>
              <w:rFonts w:eastAsiaTheme="minorEastAsia"/>
              <w:noProof/>
            </w:rPr>
          </w:pPr>
          <w:ins w:id="271"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"_Toc129300376"</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3.2.1</w:t>
            </w:r>
            <w:r>
              <w:rPr>
                <w:rFonts w:eastAsiaTheme="minorEastAsia"/>
                <w:noProof/>
              </w:rPr>
              <w:tab/>
            </w:r>
            <w:r w:rsidRPr="004903CF">
              <w:rPr>
                <w:rStyle w:val="Hyperlink"/>
                <w:noProof/>
                <w:lang w:val="el-GR"/>
              </w:rPr>
              <w:t>Βήμα Εισαγωγής</w:t>
            </w:r>
            <w:r>
              <w:rPr>
                <w:noProof/>
                <w:webHidden/>
              </w:rPr>
              <w:tab/>
            </w:r>
            <w:r>
              <w:rPr>
                <w:noProof/>
                <w:webHidden/>
              </w:rPr>
              <w:fldChar w:fldCharType="begin"/>
            </w:r>
            <w:r>
              <w:rPr>
                <w:noProof/>
                <w:webHidden/>
              </w:rPr>
              <w:instrText xml:space="preserve"> PAGEREF _Toc129300376 \h </w:instrText>
            </w:r>
          </w:ins>
          <w:r>
            <w:rPr>
              <w:noProof/>
              <w:webHidden/>
            </w:rPr>
          </w:r>
          <w:r>
            <w:rPr>
              <w:noProof/>
              <w:webHidden/>
            </w:rPr>
            <w:fldChar w:fldCharType="separate"/>
          </w:r>
          <w:ins w:id="272" w:author="Στάθης Καπ" w:date="2023-03-11T10:39:00Z">
            <w:r w:rsidR="00657928">
              <w:rPr>
                <w:noProof/>
                <w:webHidden/>
              </w:rPr>
              <w:t>28</w:t>
            </w:r>
          </w:ins>
          <w:ins w:id="273" w:author="Στάθης Καπ" w:date="2023-03-10T00:25:00Z">
            <w:r>
              <w:rPr>
                <w:noProof/>
                <w:webHidden/>
              </w:rPr>
              <w:fldChar w:fldCharType="end"/>
            </w:r>
            <w:r w:rsidRPr="004903CF">
              <w:rPr>
                <w:rStyle w:val="Hyperlink"/>
                <w:noProof/>
              </w:rPr>
              <w:fldChar w:fldCharType="end"/>
            </w:r>
          </w:ins>
        </w:p>
        <w:p w14:paraId="4F0F1EE7" w14:textId="59DBCE65" w:rsidR="003D62FC" w:rsidRDefault="003D62FC">
          <w:pPr>
            <w:pStyle w:val="TOC3"/>
            <w:tabs>
              <w:tab w:val="left" w:pos="1320"/>
              <w:tab w:val="right" w:leader="dot" w:pos="8828"/>
            </w:tabs>
            <w:rPr>
              <w:ins w:id="274" w:author="Στάθης Καπ" w:date="2023-03-10T00:25:00Z"/>
              <w:rFonts w:eastAsiaTheme="minorEastAsia"/>
              <w:noProof/>
            </w:rPr>
          </w:pPr>
          <w:ins w:id="27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"_Toc129300377"</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3.2.2</w:t>
            </w:r>
            <w:r>
              <w:rPr>
                <w:rFonts w:eastAsiaTheme="minorEastAsia"/>
                <w:noProof/>
              </w:rPr>
              <w:tab/>
            </w:r>
            <w:r w:rsidRPr="004903CF">
              <w:rPr>
                <w:rStyle w:val="Hyperlink"/>
                <w:noProof/>
                <w:lang w:val="el-GR"/>
              </w:rPr>
              <w:t>Βήμα Διαταραχής</w:t>
            </w:r>
            <w:r>
              <w:rPr>
                <w:noProof/>
                <w:webHidden/>
              </w:rPr>
              <w:tab/>
            </w:r>
            <w:r>
              <w:rPr>
                <w:noProof/>
                <w:webHidden/>
              </w:rPr>
              <w:fldChar w:fldCharType="begin"/>
            </w:r>
            <w:r>
              <w:rPr>
                <w:noProof/>
                <w:webHidden/>
              </w:rPr>
              <w:instrText xml:space="preserve"> PAGEREF _Toc129300377 \h </w:instrText>
            </w:r>
          </w:ins>
          <w:r>
            <w:rPr>
              <w:noProof/>
              <w:webHidden/>
            </w:rPr>
          </w:r>
          <w:r>
            <w:rPr>
              <w:noProof/>
              <w:webHidden/>
            </w:rPr>
            <w:fldChar w:fldCharType="separate"/>
          </w:r>
          <w:ins w:id="276" w:author="Στάθης Καπ" w:date="2023-03-11T10:39:00Z">
            <w:r w:rsidR="00657928">
              <w:rPr>
                <w:noProof/>
                <w:webHidden/>
              </w:rPr>
              <w:t>30</w:t>
            </w:r>
          </w:ins>
          <w:ins w:id="277" w:author="Στάθης Καπ" w:date="2023-03-10T00:25:00Z">
            <w:r>
              <w:rPr>
                <w:noProof/>
                <w:webHidden/>
              </w:rPr>
              <w:fldChar w:fldCharType="end"/>
            </w:r>
            <w:r w:rsidRPr="004903CF">
              <w:rPr>
                <w:rStyle w:val="Hyperlink"/>
                <w:noProof/>
              </w:rPr>
              <w:fldChar w:fldCharType="end"/>
            </w:r>
          </w:ins>
        </w:p>
        <w:p w14:paraId="12215631" w14:textId="22A09A1B" w:rsidR="003D62FC" w:rsidRDefault="003D62FC">
          <w:pPr>
            <w:pStyle w:val="TOC3"/>
            <w:tabs>
              <w:tab w:val="left" w:pos="1320"/>
              <w:tab w:val="right" w:leader="dot" w:pos="8828"/>
            </w:tabs>
            <w:rPr>
              <w:ins w:id="278" w:author="Στάθης Καπ" w:date="2023-03-10T00:25:00Z"/>
              <w:rFonts w:eastAsiaTheme="minorEastAsia"/>
              <w:noProof/>
            </w:rPr>
          </w:pPr>
          <w:ins w:id="279"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"_Toc129300378"</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3.2.3</w:t>
            </w:r>
            <w:r>
              <w:rPr>
                <w:rFonts w:eastAsiaTheme="minorEastAsia"/>
                <w:noProof/>
              </w:rPr>
              <w:tab/>
            </w:r>
            <w:r w:rsidRPr="004903CF">
              <w:rPr>
                <w:rStyle w:val="Hyperlink"/>
                <w:noProof/>
                <w:lang w:val="el-GR"/>
              </w:rPr>
              <w:t>Ευρετικός Αλγόριθμος Επαναλαμβανόμενης Τοπικής Αναζήτησης</w:t>
            </w:r>
            <w:r>
              <w:rPr>
                <w:noProof/>
                <w:webHidden/>
              </w:rPr>
              <w:tab/>
            </w:r>
            <w:r>
              <w:rPr>
                <w:noProof/>
                <w:webHidden/>
              </w:rPr>
              <w:fldChar w:fldCharType="begin"/>
            </w:r>
            <w:r>
              <w:rPr>
                <w:noProof/>
                <w:webHidden/>
              </w:rPr>
              <w:instrText xml:space="preserve"> PAGEREF _Toc129300378 \h </w:instrText>
            </w:r>
          </w:ins>
          <w:r>
            <w:rPr>
              <w:noProof/>
              <w:webHidden/>
            </w:rPr>
          </w:r>
          <w:r>
            <w:rPr>
              <w:noProof/>
              <w:webHidden/>
            </w:rPr>
            <w:fldChar w:fldCharType="separate"/>
          </w:r>
          <w:ins w:id="280" w:author="Στάθης Καπ" w:date="2023-03-11T10:39:00Z">
            <w:r w:rsidR="00657928">
              <w:rPr>
                <w:noProof/>
                <w:webHidden/>
              </w:rPr>
              <w:t>31</w:t>
            </w:r>
          </w:ins>
          <w:ins w:id="281" w:author="Στάθης Καπ" w:date="2023-03-10T00:25:00Z">
            <w:r>
              <w:rPr>
                <w:noProof/>
                <w:webHidden/>
              </w:rPr>
              <w:fldChar w:fldCharType="end"/>
            </w:r>
            <w:r w:rsidRPr="004903CF">
              <w:rPr>
                <w:rStyle w:val="Hyperlink"/>
                <w:noProof/>
              </w:rPr>
              <w:fldChar w:fldCharType="end"/>
            </w:r>
          </w:ins>
        </w:p>
        <w:p w14:paraId="23F45A36" w14:textId="174BCCEC" w:rsidR="003D62FC" w:rsidRDefault="003D62FC">
          <w:pPr>
            <w:pStyle w:val="TOC1"/>
            <w:rPr>
              <w:ins w:id="282" w:author="Στάθης Καπ" w:date="2023-03-10T00:25:00Z"/>
              <w:rFonts w:eastAsiaTheme="minorEastAsia"/>
              <w:noProof/>
            </w:rPr>
          </w:pPr>
          <w:ins w:id="283"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"_Toc129300379"</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w:t>
            </w:r>
            <w:r>
              <w:rPr>
                <w:rFonts w:eastAsiaTheme="minorEastAsia"/>
                <w:noProof/>
              </w:rPr>
              <w:tab/>
            </w:r>
            <w:r w:rsidRPr="004903CF">
              <w:rPr>
                <w:rStyle w:val="Hyperlink"/>
                <w:noProof/>
                <w:lang w:val="el-GR"/>
              </w:rPr>
              <w:t>Διαχωρισμός Τοπικής Αναζήτησης</w:t>
            </w:r>
            <w:r>
              <w:rPr>
                <w:noProof/>
                <w:webHidden/>
              </w:rPr>
              <w:tab/>
            </w:r>
            <w:r>
              <w:rPr>
                <w:noProof/>
                <w:webHidden/>
              </w:rPr>
              <w:fldChar w:fldCharType="begin"/>
            </w:r>
            <w:r>
              <w:rPr>
                <w:noProof/>
                <w:webHidden/>
              </w:rPr>
              <w:instrText xml:space="preserve"> PAGEREF _Toc129300379 \h </w:instrText>
            </w:r>
          </w:ins>
          <w:r>
            <w:rPr>
              <w:noProof/>
              <w:webHidden/>
            </w:rPr>
          </w:r>
          <w:r>
            <w:rPr>
              <w:noProof/>
              <w:webHidden/>
            </w:rPr>
            <w:fldChar w:fldCharType="separate"/>
          </w:r>
          <w:ins w:id="284" w:author="Στάθης Καπ" w:date="2023-03-11T10:39:00Z">
            <w:r w:rsidR="00657928">
              <w:rPr>
                <w:noProof/>
                <w:webHidden/>
              </w:rPr>
              <w:t>33</w:t>
            </w:r>
          </w:ins>
          <w:ins w:id="285" w:author="Στάθης Καπ" w:date="2023-03-10T00:25:00Z">
            <w:r>
              <w:rPr>
                <w:noProof/>
                <w:webHidden/>
              </w:rPr>
              <w:fldChar w:fldCharType="end"/>
            </w:r>
            <w:r w:rsidRPr="004903CF">
              <w:rPr>
                <w:rStyle w:val="Hyperlink"/>
                <w:noProof/>
              </w:rPr>
              <w:fldChar w:fldCharType="end"/>
            </w:r>
          </w:ins>
        </w:p>
        <w:p w14:paraId="70359D3C" w14:textId="152FBFC3" w:rsidR="003D62FC" w:rsidRDefault="003D62FC">
          <w:pPr>
            <w:pStyle w:val="TOC2"/>
            <w:tabs>
              <w:tab w:val="left" w:pos="880"/>
              <w:tab w:val="right" w:leader="dot" w:pos="8828"/>
            </w:tabs>
            <w:rPr>
              <w:ins w:id="286" w:author="Στάθης Καπ" w:date="2023-03-10T00:25:00Z"/>
              <w:rFonts w:eastAsiaTheme="minorEastAsia"/>
              <w:noProof/>
            </w:rPr>
          </w:pPr>
          <w:ins w:id="287"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"_Toc129300380"</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4.1</w:t>
            </w:r>
            <w:r>
              <w:rPr>
                <w:rFonts w:eastAsiaTheme="minorEastAsia"/>
                <w:noProof/>
              </w:rPr>
              <w:tab/>
            </w:r>
            <w:r w:rsidRPr="004903CF">
              <w:rPr>
                <w:rStyle w:val="Hyperlink"/>
                <w:noProof/>
                <w:lang w:val="el-GR"/>
              </w:rPr>
              <w:t>Αρχικοποίηση των χρονικών υποδιαστημάτων</w:t>
            </w:r>
            <w:r>
              <w:rPr>
                <w:noProof/>
                <w:webHidden/>
              </w:rPr>
              <w:tab/>
            </w:r>
            <w:r>
              <w:rPr>
                <w:noProof/>
                <w:webHidden/>
              </w:rPr>
              <w:fldChar w:fldCharType="begin"/>
            </w:r>
            <w:r>
              <w:rPr>
                <w:noProof/>
                <w:webHidden/>
              </w:rPr>
              <w:instrText xml:space="preserve"> PAGEREF _Toc129300380 \h </w:instrText>
            </w:r>
          </w:ins>
          <w:r>
            <w:rPr>
              <w:noProof/>
              <w:webHidden/>
            </w:rPr>
          </w:r>
          <w:r>
            <w:rPr>
              <w:noProof/>
              <w:webHidden/>
            </w:rPr>
            <w:fldChar w:fldCharType="separate"/>
          </w:r>
          <w:ins w:id="288" w:author="Στάθης Καπ" w:date="2023-03-11T10:39:00Z">
            <w:r w:rsidR="00657928">
              <w:rPr>
                <w:noProof/>
                <w:webHidden/>
              </w:rPr>
              <w:t>35</w:t>
            </w:r>
          </w:ins>
          <w:ins w:id="289" w:author="Στάθης Καπ" w:date="2023-03-10T00:25:00Z">
            <w:r>
              <w:rPr>
                <w:noProof/>
                <w:webHidden/>
              </w:rPr>
              <w:fldChar w:fldCharType="end"/>
            </w:r>
            <w:r w:rsidRPr="004903CF">
              <w:rPr>
                <w:rStyle w:val="Hyperlink"/>
                <w:noProof/>
              </w:rPr>
              <w:fldChar w:fldCharType="end"/>
            </w:r>
          </w:ins>
        </w:p>
        <w:p w14:paraId="53DDFBE9" w14:textId="179EF3CC" w:rsidR="003D62FC" w:rsidRDefault="003D62FC">
          <w:pPr>
            <w:pStyle w:val="TOC2"/>
            <w:tabs>
              <w:tab w:val="left" w:pos="880"/>
              <w:tab w:val="right" w:leader="dot" w:pos="8828"/>
            </w:tabs>
            <w:rPr>
              <w:ins w:id="290" w:author="Στάθης Καπ" w:date="2023-03-10T00:25:00Z"/>
              <w:rFonts w:eastAsiaTheme="minorEastAsia"/>
              <w:noProof/>
            </w:rPr>
          </w:pPr>
          <w:ins w:id="291"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"_Toc129300381"</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rPr>
              <w:t>4.2</w:t>
            </w:r>
            <w:r>
              <w:rPr>
                <w:rFonts w:eastAsiaTheme="minorEastAsia"/>
                <w:noProof/>
              </w:rPr>
              <w:tab/>
            </w:r>
            <w:r w:rsidRPr="004903CF">
              <w:rPr>
                <w:rStyle w:val="Hyperlink"/>
                <w:noProof/>
                <w:lang w:val="el-GR"/>
              </w:rPr>
              <w:t xml:space="preserve">Διαχωρισμός των </w:t>
            </w:r>
            <w:r w:rsidRPr="004903CF">
              <w:rPr>
                <w:rStyle w:val="Hyperlink"/>
                <w:noProof/>
              </w:rPr>
              <w:t xml:space="preserve">Unvisited </w:t>
            </w:r>
            <w:r w:rsidRPr="004903CF">
              <w:rPr>
                <w:rStyle w:val="Hyperlink"/>
                <w:noProof/>
                <w:lang w:val="el-GR"/>
              </w:rPr>
              <w:t>κόμβων</w:t>
            </w:r>
            <w:r>
              <w:rPr>
                <w:noProof/>
                <w:webHidden/>
              </w:rPr>
              <w:tab/>
            </w:r>
            <w:r>
              <w:rPr>
                <w:noProof/>
                <w:webHidden/>
              </w:rPr>
              <w:fldChar w:fldCharType="begin"/>
            </w:r>
            <w:r>
              <w:rPr>
                <w:noProof/>
                <w:webHidden/>
              </w:rPr>
              <w:instrText xml:space="preserve"> PAGEREF _Toc129300381 \h </w:instrText>
            </w:r>
          </w:ins>
          <w:r>
            <w:rPr>
              <w:noProof/>
              <w:webHidden/>
            </w:rPr>
          </w:r>
          <w:r>
            <w:rPr>
              <w:noProof/>
              <w:webHidden/>
            </w:rPr>
            <w:fldChar w:fldCharType="separate"/>
          </w:r>
          <w:ins w:id="292" w:author="Στάθης Καπ" w:date="2023-03-11T10:39:00Z">
            <w:r w:rsidR="00657928">
              <w:rPr>
                <w:noProof/>
                <w:webHidden/>
              </w:rPr>
              <w:t>36</w:t>
            </w:r>
          </w:ins>
          <w:ins w:id="293" w:author="Στάθης Καπ" w:date="2023-03-10T00:25:00Z">
            <w:r>
              <w:rPr>
                <w:noProof/>
                <w:webHidden/>
              </w:rPr>
              <w:fldChar w:fldCharType="end"/>
            </w:r>
            <w:r w:rsidRPr="004903CF">
              <w:rPr>
                <w:rStyle w:val="Hyperlink"/>
                <w:noProof/>
              </w:rPr>
              <w:fldChar w:fldCharType="end"/>
            </w:r>
          </w:ins>
        </w:p>
        <w:p w14:paraId="0615EFE4" w14:textId="19024005" w:rsidR="003D62FC" w:rsidRDefault="003D62FC">
          <w:pPr>
            <w:pStyle w:val="TOC2"/>
            <w:tabs>
              <w:tab w:val="left" w:pos="880"/>
              <w:tab w:val="right" w:leader="dot" w:pos="8828"/>
            </w:tabs>
            <w:rPr>
              <w:ins w:id="294" w:author="Στάθης Καπ" w:date="2023-03-10T00:25:00Z"/>
              <w:rFonts w:eastAsiaTheme="minorEastAsia"/>
              <w:noProof/>
            </w:rPr>
          </w:pPr>
          <w:ins w:id="29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"_Toc129300382"</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rPr>
              <w:t>4.3</w:t>
            </w:r>
            <w:r>
              <w:rPr>
                <w:rFonts w:eastAsiaTheme="minorEastAsia"/>
                <w:noProof/>
              </w:rPr>
              <w:tab/>
            </w:r>
            <w:r w:rsidRPr="004903CF">
              <w:rPr>
                <w:rStyle w:val="Hyperlink"/>
                <w:noProof/>
                <w:lang w:val="el-GR"/>
              </w:rPr>
              <w:t>Διαχωρισμένη Τοπική Αναζήτηση</w:t>
            </w:r>
            <w:r>
              <w:rPr>
                <w:noProof/>
                <w:webHidden/>
              </w:rPr>
              <w:tab/>
            </w:r>
            <w:r>
              <w:rPr>
                <w:noProof/>
                <w:webHidden/>
              </w:rPr>
              <w:fldChar w:fldCharType="begin"/>
            </w:r>
            <w:r>
              <w:rPr>
                <w:noProof/>
                <w:webHidden/>
              </w:rPr>
              <w:instrText xml:space="preserve"> PAGEREF _Toc129300382 \h </w:instrText>
            </w:r>
          </w:ins>
          <w:r>
            <w:rPr>
              <w:noProof/>
              <w:webHidden/>
            </w:rPr>
          </w:r>
          <w:r>
            <w:rPr>
              <w:noProof/>
              <w:webHidden/>
            </w:rPr>
            <w:fldChar w:fldCharType="separate"/>
          </w:r>
          <w:ins w:id="296" w:author="Στάθης Καπ" w:date="2023-03-11T10:39:00Z">
            <w:r w:rsidR="00657928">
              <w:rPr>
                <w:noProof/>
                <w:webHidden/>
              </w:rPr>
              <w:t>37</w:t>
            </w:r>
          </w:ins>
          <w:ins w:id="297" w:author="Στάθης Καπ" w:date="2023-03-10T00:25:00Z">
            <w:r>
              <w:rPr>
                <w:noProof/>
                <w:webHidden/>
              </w:rPr>
              <w:fldChar w:fldCharType="end"/>
            </w:r>
            <w:r w:rsidRPr="004903CF">
              <w:rPr>
                <w:rStyle w:val="Hyperlink"/>
                <w:noProof/>
              </w:rPr>
              <w:fldChar w:fldCharType="end"/>
            </w:r>
          </w:ins>
        </w:p>
        <w:p w14:paraId="12A0B3EE" w14:textId="7B55E74D" w:rsidR="003D62FC" w:rsidRDefault="003D62FC">
          <w:pPr>
            <w:pStyle w:val="TOC3"/>
            <w:tabs>
              <w:tab w:val="left" w:pos="1320"/>
              <w:tab w:val="right" w:leader="dot" w:pos="8828"/>
            </w:tabs>
            <w:rPr>
              <w:ins w:id="298" w:author="Στάθης Καπ" w:date="2023-03-10T00:25:00Z"/>
              <w:rFonts w:eastAsiaTheme="minorEastAsia"/>
              <w:noProof/>
            </w:rPr>
          </w:pPr>
          <w:ins w:id="299"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"_Toc129300383"</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4.3.1</w:t>
            </w:r>
            <w:r>
              <w:rPr>
                <w:rFonts w:eastAsiaTheme="minorEastAsia"/>
                <w:noProof/>
              </w:rPr>
              <w:tab/>
            </w:r>
            <w:r w:rsidRPr="004903CF">
              <w:rPr>
                <w:rStyle w:val="Hyperlink"/>
                <w:noProof/>
              </w:rPr>
              <w:t>Προσθήκη</w:t>
            </w:r>
            <w:r w:rsidRPr="004903CF">
              <w:rPr>
                <w:rStyle w:val="Hyperlink"/>
                <w:noProof/>
                <w:lang w:val="el-GR"/>
              </w:rPr>
              <w:t xml:space="preserve"> στόχων</w:t>
            </w:r>
            <w:r>
              <w:rPr>
                <w:noProof/>
                <w:webHidden/>
              </w:rPr>
              <w:tab/>
            </w:r>
            <w:r>
              <w:rPr>
                <w:noProof/>
                <w:webHidden/>
              </w:rPr>
              <w:fldChar w:fldCharType="begin"/>
            </w:r>
            <w:r>
              <w:rPr>
                <w:noProof/>
                <w:webHidden/>
              </w:rPr>
              <w:instrText xml:space="preserve"> PAGEREF _Toc129300383 \h </w:instrText>
            </w:r>
          </w:ins>
          <w:r>
            <w:rPr>
              <w:noProof/>
              <w:webHidden/>
            </w:rPr>
          </w:r>
          <w:r>
            <w:rPr>
              <w:noProof/>
              <w:webHidden/>
            </w:rPr>
            <w:fldChar w:fldCharType="separate"/>
          </w:r>
          <w:ins w:id="300" w:author="Στάθης Καπ" w:date="2023-03-11T10:39:00Z">
            <w:r w:rsidR="00657928">
              <w:rPr>
                <w:noProof/>
                <w:webHidden/>
              </w:rPr>
              <w:t>38</w:t>
            </w:r>
          </w:ins>
          <w:ins w:id="301" w:author="Στάθης Καπ" w:date="2023-03-10T00:25:00Z">
            <w:r>
              <w:rPr>
                <w:noProof/>
                <w:webHidden/>
              </w:rPr>
              <w:fldChar w:fldCharType="end"/>
            </w:r>
            <w:r w:rsidRPr="004903CF">
              <w:rPr>
                <w:rStyle w:val="Hyperlink"/>
                <w:noProof/>
              </w:rPr>
              <w:fldChar w:fldCharType="end"/>
            </w:r>
          </w:ins>
        </w:p>
        <w:p w14:paraId="3A236A7B" w14:textId="3199BB21" w:rsidR="003D62FC" w:rsidRDefault="003D62FC">
          <w:pPr>
            <w:pStyle w:val="TOC3"/>
            <w:tabs>
              <w:tab w:val="left" w:pos="1320"/>
              <w:tab w:val="right" w:leader="dot" w:pos="8828"/>
            </w:tabs>
            <w:rPr>
              <w:ins w:id="302" w:author="Στάθης Καπ" w:date="2023-03-10T00:25:00Z"/>
              <w:rFonts w:eastAsiaTheme="minorEastAsia"/>
              <w:noProof/>
            </w:rPr>
          </w:pPr>
          <w:ins w:id="303"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"_Toc129300384"</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4.3.2</w:t>
            </w:r>
            <w:r>
              <w:rPr>
                <w:rFonts w:eastAsiaTheme="minorEastAsia"/>
                <w:noProof/>
              </w:rPr>
              <w:tab/>
            </w:r>
            <w:r w:rsidRPr="004903CF">
              <w:rPr>
                <w:rStyle w:val="Hyperlink"/>
                <w:noProof/>
              </w:rPr>
              <w:t>Προσθήκη</w:t>
            </w:r>
            <w:r w:rsidRPr="004903CF">
              <w:rPr>
                <w:rStyle w:val="Hyperlink"/>
                <w:noProof/>
                <w:lang w:val="el-GR"/>
              </w:rPr>
              <w:t xml:space="preserve"> αρχικών κόμβων</w:t>
            </w:r>
            <w:r>
              <w:rPr>
                <w:noProof/>
                <w:webHidden/>
              </w:rPr>
              <w:tab/>
            </w:r>
            <w:r>
              <w:rPr>
                <w:noProof/>
                <w:webHidden/>
              </w:rPr>
              <w:fldChar w:fldCharType="begin"/>
            </w:r>
            <w:r>
              <w:rPr>
                <w:noProof/>
                <w:webHidden/>
              </w:rPr>
              <w:instrText xml:space="preserve"> PAGEREF _Toc129300384 \h </w:instrText>
            </w:r>
          </w:ins>
          <w:r>
            <w:rPr>
              <w:noProof/>
              <w:webHidden/>
            </w:rPr>
          </w:r>
          <w:r>
            <w:rPr>
              <w:noProof/>
              <w:webHidden/>
            </w:rPr>
            <w:fldChar w:fldCharType="separate"/>
          </w:r>
          <w:ins w:id="304" w:author="Στάθης Καπ" w:date="2023-03-11T10:39:00Z">
            <w:r w:rsidR="00657928">
              <w:rPr>
                <w:noProof/>
                <w:webHidden/>
              </w:rPr>
              <w:t>41</w:t>
            </w:r>
          </w:ins>
          <w:ins w:id="305" w:author="Στάθης Καπ" w:date="2023-03-10T00:25:00Z">
            <w:r>
              <w:rPr>
                <w:noProof/>
                <w:webHidden/>
              </w:rPr>
              <w:fldChar w:fldCharType="end"/>
            </w:r>
            <w:r w:rsidRPr="004903CF">
              <w:rPr>
                <w:rStyle w:val="Hyperlink"/>
                <w:noProof/>
              </w:rPr>
              <w:fldChar w:fldCharType="end"/>
            </w:r>
          </w:ins>
        </w:p>
        <w:p w14:paraId="7BB8D349" w14:textId="085D61A7" w:rsidR="003D62FC" w:rsidRDefault="003D62FC">
          <w:pPr>
            <w:pStyle w:val="TOC2"/>
            <w:tabs>
              <w:tab w:val="left" w:pos="880"/>
              <w:tab w:val="right" w:leader="dot" w:pos="8828"/>
            </w:tabs>
            <w:rPr>
              <w:ins w:id="306" w:author="Στάθης Καπ" w:date="2023-03-10T00:25:00Z"/>
              <w:rFonts w:eastAsiaTheme="minorEastAsia"/>
              <w:noProof/>
            </w:rPr>
          </w:pPr>
          <w:ins w:id="307"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"_Toc129300385"</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4.4</w:t>
            </w:r>
            <w:r>
              <w:rPr>
                <w:rFonts w:eastAsiaTheme="minorEastAsia"/>
                <w:noProof/>
              </w:rPr>
              <w:tab/>
            </w:r>
            <w:r w:rsidRPr="004903CF">
              <w:rPr>
                <w:rStyle w:val="Hyperlink"/>
                <w:noProof/>
              </w:rPr>
              <w:t>Υπερχείλιση</w:t>
            </w:r>
            <w:r w:rsidRPr="004903CF">
              <w:rPr>
                <w:rStyle w:val="Hyperlink"/>
                <w:noProof/>
                <w:lang w:val="el-GR"/>
              </w:rPr>
              <w:t xml:space="preserve"> και διόρθωση διαδρομών</w:t>
            </w:r>
            <w:r>
              <w:rPr>
                <w:noProof/>
                <w:webHidden/>
              </w:rPr>
              <w:tab/>
            </w:r>
            <w:r>
              <w:rPr>
                <w:noProof/>
                <w:webHidden/>
              </w:rPr>
              <w:fldChar w:fldCharType="begin"/>
            </w:r>
            <w:r>
              <w:rPr>
                <w:noProof/>
                <w:webHidden/>
              </w:rPr>
              <w:instrText xml:space="preserve"> PAGEREF _Toc129300385 \h </w:instrText>
            </w:r>
          </w:ins>
          <w:r>
            <w:rPr>
              <w:noProof/>
              <w:webHidden/>
            </w:rPr>
          </w:r>
          <w:r>
            <w:rPr>
              <w:noProof/>
              <w:webHidden/>
            </w:rPr>
            <w:fldChar w:fldCharType="separate"/>
          </w:r>
          <w:ins w:id="308" w:author="Στάθης Καπ" w:date="2023-03-11T10:39:00Z">
            <w:r w:rsidR="00657928">
              <w:rPr>
                <w:noProof/>
                <w:webHidden/>
              </w:rPr>
              <w:t>43</w:t>
            </w:r>
          </w:ins>
          <w:ins w:id="309" w:author="Στάθης Καπ" w:date="2023-03-10T00:25:00Z">
            <w:r>
              <w:rPr>
                <w:noProof/>
                <w:webHidden/>
              </w:rPr>
              <w:fldChar w:fldCharType="end"/>
            </w:r>
            <w:r w:rsidRPr="004903CF">
              <w:rPr>
                <w:rStyle w:val="Hyperlink"/>
                <w:noProof/>
              </w:rPr>
              <w:fldChar w:fldCharType="end"/>
            </w:r>
          </w:ins>
        </w:p>
        <w:p w14:paraId="7C8E9938" w14:textId="70B8EA7A" w:rsidR="003D62FC" w:rsidRDefault="003D62FC">
          <w:pPr>
            <w:pStyle w:val="TOC2"/>
            <w:tabs>
              <w:tab w:val="left" w:pos="880"/>
              <w:tab w:val="right" w:leader="dot" w:pos="8828"/>
            </w:tabs>
            <w:rPr>
              <w:ins w:id="310" w:author="Στάθης Καπ" w:date="2023-03-10T00:25:00Z"/>
              <w:rFonts w:eastAsiaTheme="minorEastAsia"/>
              <w:noProof/>
            </w:rPr>
          </w:pPr>
          <w:ins w:id="311"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"_Toc129300386"</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4.5</w:t>
            </w:r>
            <w:r>
              <w:rPr>
                <w:rFonts w:eastAsiaTheme="minorEastAsia"/>
                <w:noProof/>
              </w:rPr>
              <w:tab/>
            </w:r>
            <w:r w:rsidRPr="004903CF">
              <w:rPr>
                <w:rStyle w:val="Hyperlink"/>
                <w:noProof/>
                <w:lang w:val="el-GR"/>
              </w:rPr>
              <w:t>Διαχωρισμένη Διαταραχή</w:t>
            </w:r>
            <w:r>
              <w:rPr>
                <w:noProof/>
                <w:webHidden/>
              </w:rPr>
              <w:tab/>
            </w:r>
            <w:r>
              <w:rPr>
                <w:noProof/>
                <w:webHidden/>
              </w:rPr>
              <w:fldChar w:fldCharType="begin"/>
            </w:r>
            <w:r>
              <w:rPr>
                <w:noProof/>
                <w:webHidden/>
              </w:rPr>
              <w:instrText xml:space="preserve"> PAGEREF _Toc129300386 \h </w:instrText>
            </w:r>
          </w:ins>
          <w:r>
            <w:rPr>
              <w:noProof/>
              <w:webHidden/>
            </w:rPr>
          </w:r>
          <w:r>
            <w:rPr>
              <w:noProof/>
              <w:webHidden/>
            </w:rPr>
            <w:fldChar w:fldCharType="separate"/>
          </w:r>
          <w:ins w:id="312" w:author="Στάθης Καπ" w:date="2023-03-11T10:39:00Z">
            <w:r w:rsidR="00657928">
              <w:rPr>
                <w:noProof/>
                <w:webHidden/>
              </w:rPr>
              <w:t>44</w:t>
            </w:r>
          </w:ins>
          <w:ins w:id="313" w:author="Στάθης Καπ" w:date="2023-03-10T00:25:00Z">
            <w:r>
              <w:rPr>
                <w:noProof/>
                <w:webHidden/>
              </w:rPr>
              <w:fldChar w:fldCharType="end"/>
            </w:r>
            <w:r w:rsidRPr="004903CF">
              <w:rPr>
                <w:rStyle w:val="Hyperlink"/>
                <w:noProof/>
              </w:rPr>
              <w:fldChar w:fldCharType="end"/>
            </w:r>
          </w:ins>
        </w:p>
        <w:p w14:paraId="0598E35F" w14:textId="31C48625" w:rsidR="003D62FC" w:rsidRDefault="003D62FC">
          <w:pPr>
            <w:pStyle w:val="TOC1"/>
            <w:rPr>
              <w:ins w:id="314" w:author="Στάθης Καπ" w:date="2023-03-10T00:25:00Z"/>
              <w:rFonts w:eastAsiaTheme="minorEastAsia"/>
              <w:noProof/>
            </w:rPr>
          </w:pPr>
          <w:ins w:id="31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"_Toc129300387"</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5.</w:t>
            </w:r>
            <w:r>
              <w:rPr>
                <w:rFonts w:eastAsiaTheme="minorEastAsia"/>
                <w:noProof/>
              </w:rPr>
              <w:tab/>
            </w:r>
            <w:r w:rsidRPr="004903CF">
              <w:rPr>
                <w:rStyle w:val="Hyperlink"/>
                <w:noProof/>
                <w:lang w:val="el-GR"/>
              </w:rPr>
              <w:t xml:space="preserve">Πειραματικά </w:t>
            </w:r>
            <w:r w:rsidRPr="004903CF">
              <w:rPr>
                <w:rStyle w:val="Hyperlink"/>
                <w:noProof/>
              </w:rPr>
              <w:t>Αποτελέσματα</w:t>
            </w:r>
            <w:r>
              <w:rPr>
                <w:noProof/>
                <w:webHidden/>
              </w:rPr>
              <w:tab/>
            </w:r>
            <w:r>
              <w:rPr>
                <w:noProof/>
                <w:webHidden/>
              </w:rPr>
              <w:fldChar w:fldCharType="begin"/>
            </w:r>
            <w:r>
              <w:rPr>
                <w:noProof/>
                <w:webHidden/>
              </w:rPr>
              <w:instrText xml:space="preserve"> PAGEREF _Toc129300387 \h </w:instrText>
            </w:r>
          </w:ins>
          <w:r>
            <w:rPr>
              <w:noProof/>
              <w:webHidden/>
            </w:rPr>
          </w:r>
          <w:r>
            <w:rPr>
              <w:noProof/>
              <w:webHidden/>
            </w:rPr>
            <w:fldChar w:fldCharType="separate"/>
          </w:r>
          <w:ins w:id="316" w:author="Στάθης Καπ" w:date="2023-03-11T10:39:00Z">
            <w:r w:rsidR="00657928">
              <w:rPr>
                <w:noProof/>
                <w:webHidden/>
              </w:rPr>
              <w:t>45</w:t>
            </w:r>
          </w:ins>
          <w:ins w:id="317" w:author="Στάθης Καπ" w:date="2023-03-10T00:25:00Z">
            <w:r>
              <w:rPr>
                <w:noProof/>
                <w:webHidden/>
              </w:rPr>
              <w:fldChar w:fldCharType="end"/>
            </w:r>
            <w:r w:rsidRPr="004903CF">
              <w:rPr>
                <w:rStyle w:val="Hyperlink"/>
                <w:noProof/>
              </w:rPr>
              <w:fldChar w:fldCharType="end"/>
            </w:r>
          </w:ins>
        </w:p>
        <w:p w14:paraId="555767E3" w14:textId="4EF9FA19" w:rsidR="003D62FC" w:rsidRDefault="003D62FC">
          <w:pPr>
            <w:pStyle w:val="TOC2"/>
            <w:tabs>
              <w:tab w:val="left" w:pos="880"/>
              <w:tab w:val="right" w:leader="dot" w:pos="8828"/>
            </w:tabs>
            <w:rPr>
              <w:ins w:id="318" w:author="Στάθης Καπ" w:date="2023-03-10T00:25:00Z"/>
              <w:rFonts w:eastAsiaTheme="minorEastAsia"/>
              <w:noProof/>
            </w:rPr>
          </w:pPr>
          <w:ins w:id="319"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"_Toc129300388"</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rPr>
              <w:t>5.1</w:t>
            </w:r>
            <w:r>
              <w:rPr>
                <w:rFonts w:eastAsiaTheme="minorEastAsia"/>
                <w:noProof/>
              </w:rPr>
              <w:tab/>
            </w:r>
            <w:r w:rsidRPr="004903CF">
              <w:rPr>
                <w:rStyle w:val="Hyperlink"/>
                <w:noProof/>
                <w:lang w:val="el-GR"/>
              </w:rPr>
              <w:t xml:space="preserve">Σύγκριση αποτελεσμάτων για διαφορετικά </w:t>
            </w:r>
            <w:r w:rsidRPr="004903CF">
              <w:rPr>
                <w:rStyle w:val="Hyperlink"/>
                <w:noProof/>
              </w:rPr>
              <w:t>S</w:t>
            </w:r>
            <w:r>
              <w:rPr>
                <w:noProof/>
                <w:webHidden/>
              </w:rPr>
              <w:tab/>
            </w:r>
            <w:r>
              <w:rPr>
                <w:noProof/>
                <w:webHidden/>
              </w:rPr>
              <w:fldChar w:fldCharType="begin"/>
            </w:r>
            <w:r>
              <w:rPr>
                <w:noProof/>
                <w:webHidden/>
              </w:rPr>
              <w:instrText xml:space="preserve"> PAGEREF _Toc129300388 \h </w:instrText>
            </w:r>
          </w:ins>
          <w:r>
            <w:rPr>
              <w:noProof/>
              <w:webHidden/>
            </w:rPr>
          </w:r>
          <w:r>
            <w:rPr>
              <w:noProof/>
              <w:webHidden/>
            </w:rPr>
            <w:fldChar w:fldCharType="separate"/>
          </w:r>
          <w:ins w:id="320" w:author="Στάθης Καπ" w:date="2023-03-11T10:39:00Z">
            <w:r w:rsidR="00657928">
              <w:rPr>
                <w:noProof/>
                <w:webHidden/>
              </w:rPr>
              <w:t>45</w:t>
            </w:r>
          </w:ins>
          <w:ins w:id="321" w:author="Στάθης Καπ" w:date="2023-03-10T00:25:00Z">
            <w:r>
              <w:rPr>
                <w:noProof/>
                <w:webHidden/>
              </w:rPr>
              <w:fldChar w:fldCharType="end"/>
            </w:r>
            <w:r w:rsidRPr="004903CF">
              <w:rPr>
                <w:rStyle w:val="Hyperlink"/>
                <w:noProof/>
              </w:rPr>
              <w:fldChar w:fldCharType="end"/>
            </w:r>
          </w:ins>
        </w:p>
        <w:p w14:paraId="15394808" w14:textId="7D7647B4" w:rsidR="003D62FC" w:rsidRDefault="003D62FC">
          <w:pPr>
            <w:pStyle w:val="TOC2"/>
            <w:tabs>
              <w:tab w:val="left" w:pos="880"/>
              <w:tab w:val="right" w:leader="dot" w:pos="8828"/>
            </w:tabs>
            <w:rPr>
              <w:ins w:id="322" w:author="Στάθης Καπ" w:date="2023-03-10T00:25:00Z"/>
              <w:rFonts w:eastAsiaTheme="minorEastAsia"/>
              <w:noProof/>
            </w:rPr>
          </w:pPr>
          <w:ins w:id="323"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"_Toc129300389"</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5.2</w:t>
            </w:r>
            <w:r>
              <w:rPr>
                <w:rFonts w:eastAsiaTheme="minorEastAsia"/>
                <w:noProof/>
              </w:rPr>
              <w:tab/>
            </w:r>
            <w:r w:rsidRPr="004903CF">
              <w:rPr>
                <w:rStyle w:val="Hyperlink"/>
                <w:noProof/>
                <w:lang w:val="el-GR"/>
              </w:rPr>
              <w:t>Σύγκριση διαφορετικών εκδόσεων του αλγορίθμου</w:t>
            </w:r>
            <w:r>
              <w:rPr>
                <w:noProof/>
                <w:webHidden/>
              </w:rPr>
              <w:tab/>
            </w:r>
            <w:r>
              <w:rPr>
                <w:noProof/>
                <w:webHidden/>
              </w:rPr>
              <w:fldChar w:fldCharType="begin"/>
            </w:r>
            <w:r>
              <w:rPr>
                <w:noProof/>
                <w:webHidden/>
              </w:rPr>
              <w:instrText xml:space="preserve"> PAGEREF _Toc129300389 \h </w:instrText>
            </w:r>
          </w:ins>
          <w:r>
            <w:rPr>
              <w:noProof/>
              <w:webHidden/>
            </w:rPr>
          </w:r>
          <w:r>
            <w:rPr>
              <w:noProof/>
              <w:webHidden/>
            </w:rPr>
            <w:fldChar w:fldCharType="separate"/>
          </w:r>
          <w:ins w:id="324" w:author="Στάθης Καπ" w:date="2023-03-11T10:39:00Z">
            <w:r w:rsidR="00657928">
              <w:rPr>
                <w:noProof/>
                <w:webHidden/>
              </w:rPr>
              <w:t>51</w:t>
            </w:r>
          </w:ins>
          <w:ins w:id="325" w:author="Στάθης Καπ" w:date="2023-03-10T00:25:00Z">
            <w:r>
              <w:rPr>
                <w:noProof/>
                <w:webHidden/>
              </w:rPr>
              <w:fldChar w:fldCharType="end"/>
            </w:r>
            <w:r w:rsidRPr="004903CF">
              <w:rPr>
                <w:rStyle w:val="Hyperlink"/>
                <w:noProof/>
              </w:rPr>
              <w:fldChar w:fldCharType="end"/>
            </w:r>
          </w:ins>
        </w:p>
        <w:p w14:paraId="518D2935" w14:textId="3483316B" w:rsidR="003D62FC" w:rsidRDefault="003D62FC">
          <w:pPr>
            <w:pStyle w:val="TOC2"/>
            <w:tabs>
              <w:tab w:val="left" w:pos="880"/>
              <w:tab w:val="right" w:leader="dot" w:pos="8828"/>
            </w:tabs>
            <w:rPr>
              <w:ins w:id="326" w:author="Στάθης Καπ" w:date="2023-03-10T00:25:00Z"/>
              <w:rFonts w:eastAsiaTheme="minorEastAsia"/>
              <w:noProof/>
            </w:rPr>
          </w:pPr>
          <w:ins w:id="327"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"_Toc129300742"</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5.3</w:t>
            </w:r>
            <w:r>
              <w:rPr>
                <w:rFonts w:eastAsiaTheme="minorEastAsia"/>
                <w:noProof/>
              </w:rPr>
              <w:tab/>
            </w:r>
            <w:r w:rsidRPr="004903CF">
              <w:rPr>
                <w:rStyle w:val="Hyperlink"/>
                <w:noProof/>
                <w:lang w:val="el-GR"/>
              </w:rPr>
              <w:t xml:space="preserve">Στιγμιότυπο εισόδου της Αθήνας για το </w:t>
            </w:r>
            <w:r w:rsidRPr="004903CF">
              <w:rPr>
                <w:rStyle w:val="Hyperlink"/>
                <w:noProof/>
              </w:rPr>
              <w:t>TTDP</w:t>
            </w:r>
            <w:r>
              <w:rPr>
                <w:noProof/>
                <w:webHidden/>
              </w:rPr>
              <w:tab/>
            </w:r>
            <w:r>
              <w:rPr>
                <w:noProof/>
                <w:webHidden/>
              </w:rPr>
              <w:fldChar w:fldCharType="begin"/>
            </w:r>
            <w:r>
              <w:rPr>
                <w:noProof/>
                <w:webHidden/>
              </w:rPr>
              <w:instrText xml:space="preserve"> PAGEREF _Toc129300742 \h </w:instrText>
            </w:r>
          </w:ins>
          <w:r>
            <w:rPr>
              <w:noProof/>
              <w:webHidden/>
            </w:rPr>
          </w:r>
          <w:r>
            <w:rPr>
              <w:noProof/>
              <w:webHidden/>
            </w:rPr>
            <w:fldChar w:fldCharType="separate"/>
          </w:r>
          <w:ins w:id="328" w:author="Στάθης Καπ" w:date="2023-03-11T10:39:00Z">
            <w:r w:rsidR="00657928">
              <w:rPr>
                <w:noProof/>
                <w:webHidden/>
              </w:rPr>
              <w:t>74</w:t>
            </w:r>
          </w:ins>
          <w:ins w:id="329" w:author="Στάθης Καπ" w:date="2023-03-10T00:25:00Z">
            <w:r>
              <w:rPr>
                <w:noProof/>
                <w:webHidden/>
              </w:rPr>
              <w:fldChar w:fldCharType="end"/>
            </w:r>
            <w:r w:rsidRPr="004903CF">
              <w:rPr>
                <w:rStyle w:val="Hyperlink"/>
                <w:noProof/>
              </w:rPr>
              <w:fldChar w:fldCharType="end"/>
            </w:r>
          </w:ins>
        </w:p>
        <w:p w14:paraId="2F72A8FA" w14:textId="61EDDB78" w:rsidR="003D62FC" w:rsidRDefault="003D62FC">
          <w:pPr>
            <w:pStyle w:val="TOC1"/>
            <w:rPr>
              <w:ins w:id="330" w:author="Στάθης Καπ" w:date="2023-03-10T00:25:00Z"/>
              <w:rFonts w:eastAsiaTheme="minorEastAsia"/>
              <w:noProof/>
            </w:rPr>
          </w:pPr>
          <w:ins w:id="331" w:author="Στάθης Καπ" w:date="2023-03-10T00:25:00Z">
            <w:r w:rsidRPr="004903CF">
              <w:rPr>
                <w:rStyle w:val="Hyperlink"/>
                <w:noProof/>
              </w:rPr>
              <w:lastRenderedPageBreak/>
              <w:fldChar w:fldCharType="begin"/>
            </w:r>
            <w:r w:rsidRPr="004903CF">
              <w:rPr>
                <w:rStyle w:val="Hyperlink"/>
                <w:noProof/>
              </w:rPr>
              <w:instrText xml:space="preserve"> </w:instrText>
            </w:r>
            <w:r>
              <w:rPr>
                <w:noProof/>
              </w:rPr>
              <w:instrText>HYPERLINK \l "_Toc129300743"</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rPr>
              <w:t>6.</w:t>
            </w:r>
            <w:r>
              <w:rPr>
                <w:rFonts w:eastAsiaTheme="minorEastAsia"/>
                <w:noProof/>
              </w:rPr>
              <w:tab/>
            </w:r>
            <w:r w:rsidRPr="004903CF">
              <w:rPr>
                <w:rStyle w:val="Hyperlink"/>
                <w:noProof/>
                <w:lang w:val="el-GR"/>
              </w:rPr>
              <w:t>Συμπεράσματα</w:t>
            </w:r>
            <w:r>
              <w:rPr>
                <w:noProof/>
                <w:webHidden/>
              </w:rPr>
              <w:tab/>
            </w:r>
            <w:r>
              <w:rPr>
                <w:noProof/>
                <w:webHidden/>
              </w:rPr>
              <w:fldChar w:fldCharType="begin"/>
            </w:r>
            <w:r>
              <w:rPr>
                <w:noProof/>
                <w:webHidden/>
              </w:rPr>
              <w:instrText xml:space="preserve"> PAGEREF _Toc129300743 \h </w:instrText>
            </w:r>
          </w:ins>
          <w:r>
            <w:rPr>
              <w:noProof/>
              <w:webHidden/>
            </w:rPr>
          </w:r>
          <w:r>
            <w:rPr>
              <w:noProof/>
              <w:webHidden/>
            </w:rPr>
            <w:fldChar w:fldCharType="separate"/>
          </w:r>
          <w:ins w:id="332" w:author="Στάθης Καπ" w:date="2023-03-11T10:39:00Z">
            <w:r w:rsidR="00657928">
              <w:rPr>
                <w:noProof/>
                <w:webHidden/>
              </w:rPr>
              <w:t>75</w:t>
            </w:r>
          </w:ins>
          <w:ins w:id="333" w:author="Στάθης Καπ" w:date="2023-03-10T00:25:00Z">
            <w:r>
              <w:rPr>
                <w:noProof/>
                <w:webHidden/>
              </w:rPr>
              <w:fldChar w:fldCharType="end"/>
            </w:r>
            <w:r w:rsidRPr="004903CF">
              <w:rPr>
                <w:rStyle w:val="Hyperlink"/>
                <w:noProof/>
              </w:rPr>
              <w:fldChar w:fldCharType="end"/>
            </w:r>
          </w:ins>
        </w:p>
        <w:p w14:paraId="5CC946AD" w14:textId="713B6FFF" w:rsidR="003D62FC" w:rsidRDefault="003D62FC">
          <w:pPr>
            <w:pStyle w:val="TOC1"/>
            <w:rPr>
              <w:ins w:id="334" w:author="Στάθης Καπ" w:date="2023-03-10T00:25:00Z"/>
              <w:rFonts w:eastAsiaTheme="minorEastAsia"/>
              <w:noProof/>
            </w:rPr>
          </w:pPr>
          <w:ins w:id="33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"_Toc129300744"</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7.</w:t>
            </w:r>
            <w:r>
              <w:rPr>
                <w:rFonts w:eastAsiaTheme="minorEastAsia"/>
                <w:noProof/>
              </w:rPr>
              <w:tab/>
            </w:r>
            <w:r w:rsidRPr="004903CF">
              <w:rPr>
                <w:rStyle w:val="Hyperlink"/>
                <w:noProof/>
                <w:lang w:val="el-GR"/>
              </w:rPr>
              <w:t>Βιβλιογραφία</w:t>
            </w:r>
            <w:r>
              <w:rPr>
                <w:noProof/>
                <w:webHidden/>
              </w:rPr>
              <w:tab/>
            </w:r>
            <w:r>
              <w:rPr>
                <w:noProof/>
                <w:webHidden/>
              </w:rPr>
              <w:fldChar w:fldCharType="begin"/>
            </w:r>
            <w:r>
              <w:rPr>
                <w:noProof/>
                <w:webHidden/>
              </w:rPr>
              <w:instrText xml:space="preserve"> PAGEREF _Toc129300744 \h </w:instrText>
            </w:r>
          </w:ins>
          <w:r>
            <w:rPr>
              <w:noProof/>
              <w:webHidden/>
            </w:rPr>
          </w:r>
          <w:r>
            <w:rPr>
              <w:noProof/>
              <w:webHidden/>
            </w:rPr>
            <w:fldChar w:fldCharType="separate"/>
          </w:r>
          <w:ins w:id="336" w:author="Στάθης Καπ" w:date="2023-03-11T10:39:00Z">
            <w:r w:rsidR="00657928">
              <w:rPr>
                <w:noProof/>
                <w:webHidden/>
              </w:rPr>
              <w:t>77</w:t>
            </w:r>
          </w:ins>
          <w:ins w:id="337" w:author="Στάθης Καπ" w:date="2023-03-10T00:25:00Z">
            <w:r>
              <w:rPr>
                <w:noProof/>
                <w:webHidden/>
              </w:rPr>
              <w:fldChar w:fldCharType="end"/>
            </w:r>
            <w:r w:rsidRPr="004903CF">
              <w:rPr>
                <w:rStyle w:val="Hyperlink"/>
                <w:noProof/>
              </w:rPr>
              <w:fldChar w:fldCharType="end"/>
            </w:r>
          </w:ins>
        </w:p>
        <w:p w14:paraId="78363958" w14:textId="30A93C1B" w:rsidR="00DB73A8" w:rsidDel="00AE1D80" w:rsidRDefault="00DB73A8">
          <w:pPr>
            <w:pStyle w:val="TOC2"/>
            <w:tabs>
              <w:tab w:val="left" w:pos="660"/>
              <w:tab w:val="right" w:leader="dot" w:pos="8828"/>
            </w:tabs>
            <w:rPr>
              <w:del w:id="338" w:author="Στάθης Καπ" w:date="2023-02-25T23:43:00Z"/>
              <w:rFonts w:eastAsiaTheme="minorEastAsia"/>
              <w:noProof/>
            </w:rPr>
          </w:pPr>
          <w:del w:id="339" w:author="Στάθης Καπ" w:date="2023-02-25T23:43:00Z">
            <w:r w:rsidRPr="00AE1D80" w:rsidDel="00AE1D80">
              <w:rPr>
                <w:rPrChange w:id="340" w:author="Στάθης Καπ" w:date="2023-02-25T23:43:00Z">
                  <w:rPr>
                    <w:rStyle w:val="Hyperlink"/>
                    <w:noProof/>
                    <w:lang w:val="el-GR"/>
                  </w:rPr>
                </w:rPrChange>
              </w:rPr>
              <w:delText>1.</w:delText>
            </w:r>
            <w:r w:rsidDel="00AE1D80">
              <w:rPr>
                <w:rFonts w:eastAsiaTheme="minorEastAsia"/>
                <w:noProof/>
              </w:rPr>
              <w:tab/>
            </w:r>
            <w:r w:rsidRPr="00AE1D80" w:rsidDel="00AE1D80">
              <w:rPr>
                <w:rPrChange w:id="341" w:author="Στάθης Καπ" w:date="2023-02-25T23:43:00Z">
                  <w:rPr>
                    <w:rStyle w:val="Hyperlink"/>
                    <w:noProof/>
                    <w:lang w:val="el-GR"/>
                  </w:rPr>
                </w:rPrChange>
              </w:rPr>
              <w:delText>Εισαγωγή</w:delText>
            </w:r>
            <w:r w:rsidDel="00AE1D80">
              <w:rPr>
                <w:noProof/>
                <w:webHidden/>
              </w:rPr>
              <w:tab/>
            </w:r>
            <w:r w:rsidR="00237FE3" w:rsidDel="00AE1D80">
              <w:rPr>
                <w:noProof/>
                <w:webHidden/>
              </w:rPr>
              <w:delText>4</w:delText>
            </w:r>
          </w:del>
        </w:p>
        <w:p w14:paraId="5342E5B2" w14:textId="64D5DCD6" w:rsidR="00DB73A8" w:rsidDel="00AE1D80" w:rsidRDefault="00DB73A8">
          <w:pPr>
            <w:pStyle w:val="TOC1"/>
            <w:rPr>
              <w:del w:id="342" w:author="Στάθης Καπ" w:date="2023-02-25T23:43:00Z"/>
              <w:rFonts w:eastAsiaTheme="minorEastAsia"/>
              <w:noProof/>
            </w:rPr>
          </w:pPr>
          <w:del w:id="343" w:author="Στάθης Καπ" w:date="2023-02-25T23:43:00Z">
            <w:r w:rsidRPr="00AE1D80" w:rsidDel="00AE1D80">
              <w:rPr>
                <w:rPrChange w:id="344" w:author="Στάθης Καπ" w:date="2023-02-25T23:43:00Z">
                  <w:rPr>
                    <w:rStyle w:val="Hyperlink"/>
                    <w:noProof/>
                    <w:lang w:val="el-GR"/>
                  </w:rPr>
                </w:rPrChange>
              </w:rPr>
              <w:delText>2.</w:delText>
            </w:r>
            <w:r w:rsidDel="00AE1D80">
              <w:rPr>
                <w:rFonts w:eastAsiaTheme="minorEastAsia"/>
                <w:noProof/>
              </w:rPr>
              <w:tab/>
            </w:r>
            <w:r w:rsidRPr="00AE1D80" w:rsidDel="00AE1D80">
              <w:rPr>
                <w:rPrChange w:id="345" w:author="Στάθης Καπ" w:date="2023-02-25T23:43:00Z">
                  <w:rPr>
                    <w:rStyle w:val="Hyperlink"/>
                    <w:noProof/>
                    <w:lang w:val="el-GR"/>
                  </w:rPr>
                </w:rPrChange>
              </w:rPr>
              <w:delText>Ανασκόπηση της Βιβλιογραφίας</w:delText>
            </w:r>
            <w:r w:rsidDel="00AE1D80">
              <w:rPr>
                <w:noProof/>
                <w:webHidden/>
              </w:rPr>
              <w:tab/>
            </w:r>
            <w:r w:rsidR="00237FE3" w:rsidDel="00AE1D80">
              <w:rPr>
                <w:noProof/>
                <w:webHidden/>
              </w:rPr>
              <w:delText>6</w:delText>
            </w:r>
          </w:del>
        </w:p>
        <w:p w14:paraId="4872B9E7" w14:textId="7E669886" w:rsidR="00DB73A8" w:rsidDel="00AE1D80" w:rsidRDefault="00DB73A8">
          <w:pPr>
            <w:pStyle w:val="TOC2"/>
            <w:tabs>
              <w:tab w:val="left" w:pos="880"/>
              <w:tab w:val="right" w:leader="dot" w:pos="8828"/>
            </w:tabs>
            <w:rPr>
              <w:del w:id="346" w:author="Στάθης Καπ" w:date="2023-02-25T23:43:00Z"/>
              <w:rFonts w:eastAsiaTheme="minorEastAsia"/>
              <w:noProof/>
            </w:rPr>
          </w:pPr>
          <w:del w:id="347" w:author="Στάθης Καπ" w:date="2023-02-25T23:43:00Z">
            <w:r w:rsidRPr="00AE1D80" w:rsidDel="00AE1D80">
              <w:rPr>
                <w:rPrChange w:id="348" w:author="Στάθης Καπ" w:date="2023-02-25T23:43:00Z">
                  <w:rPr>
                    <w:rStyle w:val="Hyperlink"/>
                    <w:noProof/>
                    <w:lang w:val="el-GR"/>
                  </w:rPr>
                </w:rPrChange>
              </w:rPr>
              <w:delText>2.1</w:delText>
            </w:r>
            <w:r w:rsidDel="00AE1D80">
              <w:rPr>
                <w:rFonts w:eastAsiaTheme="minorEastAsia"/>
                <w:noProof/>
              </w:rPr>
              <w:tab/>
            </w:r>
            <w:r w:rsidRPr="00AE1D80" w:rsidDel="00AE1D80">
              <w:rPr>
                <w:rPrChange w:id="349" w:author="Στάθης Καπ" w:date="2023-02-25T23:43:00Z">
                  <w:rPr>
                    <w:rStyle w:val="Hyperlink"/>
                    <w:noProof/>
                    <w:lang w:val="el-GR"/>
                  </w:rPr>
                </w:rPrChange>
              </w:rPr>
              <w:delText>Το πρόβλημα Προσανατολισμού</w:delText>
            </w:r>
            <w:r w:rsidDel="00AE1D80">
              <w:rPr>
                <w:noProof/>
                <w:webHidden/>
              </w:rPr>
              <w:tab/>
            </w:r>
            <w:r w:rsidR="00237FE3" w:rsidDel="00AE1D80">
              <w:rPr>
                <w:noProof/>
                <w:webHidden/>
              </w:rPr>
              <w:delText>6</w:delText>
            </w:r>
          </w:del>
        </w:p>
        <w:p w14:paraId="74529D65" w14:textId="31643E8E" w:rsidR="00DB73A8" w:rsidDel="00AE1D80" w:rsidRDefault="00DB73A8">
          <w:pPr>
            <w:pStyle w:val="TOC3"/>
            <w:tabs>
              <w:tab w:val="left" w:pos="1320"/>
              <w:tab w:val="right" w:leader="dot" w:pos="8828"/>
            </w:tabs>
            <w:rPr>
              <w:del w:id="350" w:author="Στάθης Καπ" w:date="2023-02-25T23:43:00Z"/>
              <w:rFonts w:eastAsiaTheme="minorEastAsia"/>
              <w:noProof/>
            </w:rPr>
          </w:pPr>
          <w:del w:id="351" w:author="Στάθης Καπ" w:date="2023-02-25T23:43:00Z">
            <w:r w:rsidRPr="00AE1D80" w:rsidDel="00AE1D80">
              <w:rPr>
                <w:rPrChange w:id="352" w:author="Στάθης Καπ" w:date="2023-02-25T23:43:00Z">
                  <w:rPr>
                    <w:rStyle w:val="Hyperlink"/>
                    <w:noProof/>
                    <w:lang w:val="el-GR"/>
                  </w:rPr>
                </w:rPrChange>
              </w:rPr>
              <w:delText>2.1.1</w:delText>
            </w:r>
            <w:r w:rsidDel="00AE1D80">
              <w:rPr>
                <w:rFonts w:eastAsiaTheme="minorEastAsia"/>
                <w:noProof/>
              </w:rPr>
              <w:tab/>
            </w:r>
            <w:r w:rsidRPr="00AE1D80" w:rsidDel="00AE1D80">
              <w:rPr>
                <w:rPrChange w:id="353" w:author="Στάθης Καπ" w:date="2023-02-25T23:43:00Z">
                  <w:rPr>
                    <w:rStyle w:val="Hyperlink"/>
                    <w:noProof/>
                    <w:lang w:val="el-GR"/>
                  </w:rPr>
                </w:rPrChange>
              </w:rPr>
              <w:delText>Το πρόβλημα Προσανατολισμού με Χρονικά Παράθυρα (</w:delText>
            </w:r>
            <w:r w:rsidRPr="00AE1D80" w:rsidDel="00AE1D80">
              <w:rPr>
                <w:rPrChange w:id="354" w:author="Στάθης Καπ" w:date="2023-02-25T23:43:00Z">
                  <w:rPr>
                    <w:rStyle w:val="Hyperlink"/>
                    <w:noProof/>
                  </w:rPr>
                </w:rPrChange>
              </w:rPr>
              <w:delText>OPTW</w:delText>
            </w:r>
            <w:r w:rsidRPr="00AE1D80" w:rsidDel="00AE1D80">
              <w:rPr>
                <w:rPrChange w:id="355" w:author="Στάθης Καπ" w:date="2023-02-25T23:43:00Z">
                  <w:rPr>
                    <w:rStyle w:val="Hyperlink"/>
                    <w:noProof/>
                    <w:lang w:val="el-GR"/>
                  </w:rPr>
                </w:rPrChange>
              </w:rPr>
              <w:delText>)</w:delText>
            </w:r>
            <w:r w:rsidDel="00AE1D80">
              <w:rPr>
                <w:noProof/>
                <w:webHidden/>
              </w:rPr>
              <w:tab/>
            </w:r>
          </w:del>
          <w:del w:id="356" w:author="Στάθης Καπ" w:date="2023-02-12T05:59:00Z">
            <w:r w:rsidR="003760EA" w:rsidDel="00237FE3">
              <w:rPr>
                <w:noProof/>
                <w:webHidden/>
              </w:rPr>
              <w:delText>7</w:delText>
            </w:r>
          </w:del>
        </w:p>
        <w:p w14:paraId="206D1AAA" w14:textId="6DC0A04E" w:rsidR="00DB73A8" w:rsidDel="00AE1D80" w:rsidRDefault="00DB73A8">
          <w:pPr>
            <w:pStyle w:val="TOC3"/>
            <w:tabs>
              <w:tab w:val="left" w:pos="1320"/>
              <w:tab w:val="right" w:leader="dot" w:pos="8828"/>
            </w:tabs>
            <w:rPr>
              <w:del w:id="357" w:author="Στάθης Καπ" w:date="2023-02-25T23:43:00Z"/>
              <w:rFonts w:eastAsiaTheme="minorEastAsia"/>
              <w:noProof/>
            </w:rPr>
          </w:pPr>
          <w:del w:id="358" w:author="Στάθης Καπ" w:date="2023-02-25T23:43:00Z">
            <w:r w:rsidRPr="00AE1D80" w:rsidDel="00AE1D80">
              <w:rPr>
                <w:rPrChange w:id="359" w:author="Στάθης Καπ" w:date="2023-02-25T23:43:00Z">
                  <w:rPr>
                    <w:rStyle w:val="Hyperlink"/>
                    <w:noProof/>
                    <w:lang w:val="el-GR"/>
                  </w:rPr>
                </w:rPrChange>
              </w:rPr>
              <w:delText>2.1.2</w:delText>
            </w:r>
            <w:r w:rsidDel="00AE1D80">
              <w:rPr>
                <w:rFonts w:eastAsiaTheme="minorEastAsia"/>
                <w:noProof/>
              </w:rPr>
              <w:tab/>
            </w:r>
            <w:r w:rsidRPr="00AE1D80" w:rsidDel="00AE1D80">
              <w:rPr>
                <w:rPrChange w:id="360" w:author="Στάθης Καπ" w:date="2023-02-25T23:43:00Z">
                  <w:rPr>
                    <w:rStyle w:val="Hyperlink"/>
                    <w:noProof/>
                    <w:lang w:val="el-GR"/>
                  </w:rPr>
                </w:rPrChange>
              </w:rPr>
              <w:delText>Το Χρονικά Εξαρτώμενο Πρόβλημα Προσανατολισμού (</w:delText>
            </w:r>
            <w:r w:rsidRPr="00AE1D80" w:rsidDel="00AE1D80">
              <w:rPr>
                <w:rPrChange w:id="361" w:author="Στάθης Καπ" w:date="2023-02-25T23:43:00Z">
                  <w:rPr>
                    <w:rStyle w:val="Hyperlink"/>
                    <w:noProof/>
                  </w:rPr>
                </w:rPrChange>
              </w:rPr>
              <w:delText>TDOP</w:delText>
            </w:r>
            <w:r w:rsidRPr="00AE1D80" w:rsidDel="00AE1D80">
              <w:rPr>
                <w:rPrChange w:id="362" w:author="Στάθης Καπ" w:date="2023-02-25T23:43:00Z">
                  <w:rPr>
                    <w:rStyle w:val="Hyperlink"/>
                    <w:noProof/>
                    <w:lang w:val="el-GR"/>
                  </w:rPr>
                </w:rPrChange>
              </w:rPr>
              <w:delText>)</w:delText>
            </w:r>
            <w:r w:rsidDel="00AE1D80">
              <w:rPr>
                <w:noProof/>
                <w:webHidden/>
              </w:rPr>
              <w:tab/>
            </w:r>
          </w:del>
          <w:del w:id="363" w:author="Στάθης Καπ" w:date="2023-02-12T05:59:00Z">
            <w:r w:rsidR="003760EA" w:rsidDel="00237FE3">
              <w:rPr>
                <w:noProof/>
                <w:webHidden/>
              </w:rPr>
              <w:delText>8</w:delText>
            </w:r>
          </w:del>
        </w:p>
        <w:p w14:paraId="14A49FB0" w14:textId="11D2BE8F" w:rsidR="00DB73A8" w:rsidDel="00AE1D80" w:rsidRDefault="00DB73A8">
          <w:pPr>
            <w:pStyle w:val="TOC3"/>
            <w:tabs>
              <w:tab w:val="left" w:pos="1320"/>
              <w:tab w:val="right" w:leader="dot" w:pos="8828"/>
            </w:tabs>
            <w:rPr>
              <w:del w:id="364" w:author="Στάθης Καπ" w:date="2023-02-25T23:43:00Z"/>
              <w:rFonts w:eastAsiaTheme="minorEastAsia"/>
              <w:noProof/>
            </w:rPr>
          </w:pPr>
          <w:del w:id="365" w:author="Στάθης Καπ" w:date="2023-02-25T23:43:00Z">
            <w:r w:rsidRPr="00AE1D80" w:rsidDel="00AE1D80">
              <w:rPr>
                <w:rPrChange w:id="366" w:author="Στάθης Καπ" w:date="2023-02-25T23:43:00Z">
                  <w:rPr>
                    <w:rStyle w:val="Hyperlink"/>
                    <w:noProof/>
                    <w:lang w:val="el-GR"/>
                  </w:rPr>
                </w:rPrChange>
              </w:rPr>
              <w:delText>2.1.3</w:delText>
            </w:r>
            <w:r w:rsidDel="00AE1D80">
              <w:rPr>
                <w:rFonts w:eastAsiaTheme="minorEastAsia"/>
                <w:noProof/>
              </w:rPr>
              <w:tab/>
            </w:r>
            <w:r w:rsidRPr="00AE1D80" w:rsidDel="00AE1D80">
              <w:rPr>
                <w:rPrChange w:id="367" w:author="Στάθης Καπ" w:date="2023-02-25T23:43:00Z">
                  <w:rPr>
                    <w:rStyle w:val="Hyperlink"/>
                    <w:noProof/>
                    <w:lang w:val="el-GR"/>
                  </w:rPr>
                </w:rPrChange>
              </w:rPr>
              <w:delText>Το πρόβλημα Ομαδικού Προσανατολισμού (</w:delText>
            </w:r>
            <w:r w:rsidRPr="00AE1D80" w:rsidDel="00AE1D80">
              <w:rPr>
                <w:rPrChange w:id="368" w:author="Στάθης Καπ" w:date="2023-02-25T23:43:00Z">
                  <w:rPr>
                    <w:rStyle w:val="Hyperlink"/>
                    <w:noProof/>
                  </w:rPr>
                </w:rPrChange>
              </w:rPr>
              <w:delText>TOP</w:delText>
            </w:r>
            <w:r w:rsidRPr="00AE1D80" w:rsidDel="00AE1D80">
              <w:rPr>
                <w:rPrChange w:id="369" w:author="Στάθης Καπ" w:date="2023-02-25T23:43:00Z">
                  <w:rPr>
                    <w:rStyle w:val="Hyperlink"/>
                    <w:noProof/>
                    <w:lang w:val="el-GR"/>
                  </w:rPr>
                </w:rPrChange>
              </w:rPr>
              <w:delText>)</w:delText>
            </w:r>
            <w:r w:rsidDel="00AE1D80">
              <w:rPr>
                <w:noProof/>
                <w:webHidden/>
              </w:rPr>
              <w:tab/>
            </w:r>
          </w:del>
          <w:del w:id="370" w:author="Στάθης Καπ" w:date="2023-02-12T05:59:00Z">
            <w:r w:rsidR="003760EA" w:rsidDel="00237FE3">
              <w:rPr>
                <w:noProof/>
                <w:webHidden/>
              </w:rPr>
              <w:delText>12</w:delText>
            </w:r>
          </w:del>
        </w:p>
        <w:p w14:paraId="0A8ED1B2" w14:textId="5CE52EEB" w:rsidR="00DB73A8" w:rsidDel="00AE1D80" w:rsidRDefault="00DB73A8">
          <w:pPr>
            <w:pStyle w:val="TOC3"/>
            <w:tabs>
              <w:tab w:val="left" w:pos="1320"/>
              <w:tab w:val="right" w:leader="dot" w:pos="8828"/>
            </w:tabs>
            <w:rPr>
              <w:del w:id="371" w:author="Στάθης Καπ" w:date="2023-02-25T23:43:00Z"/>
              <w:rFonts w:eastAsiaTheme="minorEastAsia"/>
              <w:noProof/>
            </w:rPr>
          </w:pPr>
          <w:del w:id="372" w:author="Στάθης Καπ" w:date="2023-02-25T23:43:00Z">
            <w:r w:rsidRPr="00AE1D80" w:rsidDel="00AE1D80">
              <w:rPr>
                <w:rPrChange w:id="373" w:author="Στάθης Καπ" w:date="2023-02-25T23:43:00Z">
                  <w:rPr>
                    <w:rStyle w:val="Hyperlink"/>
                    <w:noProof/>
                    <w:lang w:val="el-GR"/>
                  </w:rPr>
                </w:rPrChange>
              </w:rPr>
              <w:delText>2.1.4</w:delText>
            </w:r>
            <w:r w:rsidDel="00AE1D80">
              <w:rPr>
                <w:rFonts w:eastAsiaTheme="minorEastAsia"/>
                <w:noProof/>
              </w:rPr>
              <w:tab/>
            </w:r>
            <w:r w:rsidRPr="00AE1D80" w:rsidDel="00AE1D80">
              <w:rPr>
                <w:rPrChange w:id="374" w:author="Στάθης Καπ" w:date="2023-02-25T23:43:00Z">
                  <w:rPr>
                    <w:rStyle w:val="Hyperlink"/>
                    <w:noProof/>
                    <w:lang w:val="el-GR"/>
                  </w:rPr>
                </w:rPrChange>
              </w:rPr>
              <w:delText>Το πρόβλημα του Ομαδικού Προσανατολισμού με Χρονικά Παράθυρα</w:delText>
            </w:r>
            <w:r w:rsidDel="00AE1D80">
              <w:rPr>
                <w:noProof/>
                <w:webHidden/>
              </w:rPr>
              <w:tab/>
            </w:r>
          </w:del>
          <w:del w:id="375" w:author="Στάθης Καπ" w:date="2023-02-12T05:59:00Z">
            <w:r w:rsidR="003760EA" w:rsidDel="00237FE3">
              <w:rPr>
                <w:noProof/>
                <w:webHidden/>
              </w:rPr>
              <w:delText>14</w:delText>
            </w:r>
          </w:del>
        </w:p>
        <w:p w14:paraId="240F5A54" w14:textId="5F45C556" w:rsidR="00DB73A8" w:rsidDel="00AE1D80" w:rsidRDefault="00DB73A8">
          <w:pPr>
            <w:pStyle w:val="TOC3"/>
            <w:tabs>
              <w:tab w:val="left" w:pos="1320"/>
              <w:tab w:val="right" w:leader="dot" w:pos="8828"/>
            </w:tabs>
            <w:rPr>
              <w:del w:id="376" w:author="Στάθης Καπ" w:date="2023-02-25T23:43:00Z"/>
              <w:rFonts w:eastAsiaTheme="minorEastAsia"/>
              <w:noProof/>
            </w:rPr>
          </w:pPr>
          <w:del w:id="377" w:author="Στάθης Καπ" w:date="2023-02-25T23:43:00Z">
            <w:r w:rsidRPr="00AE1D80" w:rsidDel="00AE1D80">
              <w:rPr>
                <w:rPrChange w:id="378" w:author="Στάθης Καπ" w:date="2023-02-25T23:43:00Z">
                  <w:rPr>
                    <w:rStyle w:val="Hyperlink"/>
                    <w:noProof/>
                    <w:lang w:val="el-GR"/>
                  </w:rPr>
                </w:rPrChange>
              </w:rPr>
              <w:delText>2.1.5</w:delText>
            </w:r>
            <w:r w:rsidDel="00AE1D80">
              <w:rPr>
                <w:rFonts w:eastAsiaTheme="minorEastAsia"/>
                <w:noProof/>
              </w:rPr>
              <w:tab/>
            </w:r>
            <w:r w:rsidRPr="00AE1D80" w:rsidDel="00AE1D80">
              <w:rPr>
                <w:rPrChange w:id="379" w:author="Στάθης Καπ" w:date="2023-02-25T23:43:00Z">
                  <w:rPr>
                    <w:rStyle w:val="Hyperlink"/>
                    <w:noProof/>
                    <w:lang w:val="el-GR"/>
                  </w:rPr>
                </w:rPrChange>
              </w:rPr>
              <w:delText>Το Πρόβλημα Χρονικά Εξαρτώμενου Ομαδικού Προσανατολισμού με Χρονικά Παράθυρα (</w:delText>
            </w:r>
            <w:r w:rsidRPr="00AE1D80" w:rsidDel="00AE1D80">
              <w:rPr>
                <w:rPrChange w:id="380" w:author="Στάθης Καπ" w:date="2023-02-25T23:43:00Z">
                  <w:rPr>
                    <w:rStyle w:val="Hyperlink"/>
                    <w:noProof/>
                  </w:rPr>
                </w:rPrChange>
              </w:rPr>
              <w:delText>TDTOPTW</w:delText>
            </w:r>
            <w:r w:rsidRPr="00AE1D80" w:rsidDel="00AE1D80">
              <w:rPr>
                <w:rPrChange w:id="381" w:author="Στάθης Καπ" w:date="2023-02-25T23:43:00Z">
                  <w:rPr>
                    <w:rStyle w:val="Hyperlink"/>
                    <w:noProof/>
                    <w:lang w:val="el-GR"/>
                  </w:rPr>
                </w:rPrChange>
              </w:rPr>
              <w:delText>)</w:delText>
            </w:r>
            <w:r w:rsidDel="00AE1D80">
              <w:rPr>
                <w:noProof/>
                <w:webHidden/>
              </w:rPr>
              <w:tab/>
            </w:r>
          </w:del>
          <w:del w:id="382" w:author="Στάθης Καπ" w:date="2023-02-12T05:59:00Z">
            <w:r w:rsidR="003760EA" w:rsidDel="00237FE3">
              <w:rPr>
                <w:noProof/>
                <w:webHidden/>
              </w:rPr>
              <w:delText>18</w:delText>
            </w:r>
          </w:del>
        </w:p>
        <w:p w14:paraId="7C0918FC" w14:textId="12B05786" w:rsidR="00DB73A8" w:rsidDel="00AE1D80" w:rsidRDefault="00DB73A8">
          <w:pPr>
            <w:pStyle w:val="TOC2"/>
            <w:tabs>
              <w:tab w:val="left" w:pos="880"/>
              <w:tab w:val="right" w:leader="dot" w:pos="8828"/>
            </w:tabs>
            <w:rPr>
              <w:del w:id="383" w:author="Στάθης Καπ" w:date="2023-02-25T23:43:00Z"/>
              <w:rFonts w:eastAsiaTheme="minorEastAsia"/>
              <w:noProof/>
            </w:rPr>
          </w:pPr>
          <w:del w:id="384" w:author="Στάθης Καπ" w:date="2023-02-25T23:43:00Z">
            <w:r w:rsidRPr="00AE1D80" w:rsidDel="00AE1D80">
              <w:rPr>
                <w:rPrChange w:id="385" w:author="Στάθης Καπ" w:date="2023-02-25T23:43:00Z">
                  <w:rPr>
                    <w:rStyle w:val="Hyperlink"/>
                    <w:noProof/>
                    <w:lang w:val="el-GR"/>
                  </w:rPr>
                </w:rPrChange>
              </w:rPr>
              <w:delText>2.2</w:delText>
            </w:r>
            <w:r w:rsidDel="00AE1D80">
              <w:rPr>
                <w:rFonts w:eastAsiaTheme="minorEastAsia"/>
                <w:noProof/>
              </w:rPr>
              <w:tab/>
            </w:r>
            <w:r w:rsidRPr="00AE1D80" w:rsidDel="00AE1D80">
              <w:rPr>
                <w:rPrChange w:id="386" w:author="Στάθης Καπ" w:date="2023-02-25T23:43:00Z">
                  <w:rPr>
                    <w:rStyle w:val="Hyperlink"/>
                    <w:noProof/>
                    <w:lang w:val="el-GR"/>
                  </w:rPr>
                </w:rPrChange>
              </w:rPr>
              <w:delText>Το πρόβλημα Δρομολόγησης Οχημάτων</w:delText>
            </w:r>
            <w:r w:rsidDel="00AE1D80">
              <w:rPr>
                <w:noProof/>
                <w:webHidden/>
              </w:rPr>
              <w:tab/>
            </w:r>
          </w:del>
          <w:del w:id="387" w:author="Στάθης Καπ" w:date="2023-02-12T05:59:00Z">
            <w:r w:rsidR="003760EA" w:rsidDel="00237FE3">
              <w:rPr>
                <w:noProof/>
                <w:webHidden/>
              </w:rPr>
              <w:delText>19</w:delText>
            </w:r>
          </w:del>
        </w:p>
        <w:p w14:paraId="04107EE6" w14:textId="121A7D02" w:rsidR="00DB73A8" w:rsidDel="00AE1D80" w:rsidRDefault="00DB73A8">
          <w:pPr>
            <w:pStyle w:val="TOC3"/>
            <w:tabs>
              <w:tab w:val="right" w:leader="dot" w:pos="8828"/>
            </w:tabs>
            <w:rPr>
              <w:del w:id="388" w:author="Στάθης Καπ" w:date="2023-02-25T23:43:00Z"/>
              <w:rFonts w:eastAsiaTheme="minorEastAsia"/>
              <w:noProof/>
            </w:rPr>
          </w:pPr>
          <w:del w:id="389" w:author="Στάθης Καπ" w:date="2023-02-25T23:43:00Z">
            <w:r w:rsidRPr="00AE1D80" w:rsidDel="00AE1D80">
              <w:rPr>
                <w:rPrChange w:id="390" w:author="Στάθης Καπ" w:date="2023-02-25T23:43:00Z">
                  <w:rPr>
                    <w:rStyle w:val="Hyperlink"/>
                    <w:noProof/>
                    <w:lang w:val="el-GR"/>
                  </w:rPr>
                </w:rPrChange>
              </w:rPr>
              <w:delText>2.1.1 Το πρόβλημα Δυναμικής Δρομολόγησης Οχημάτων (</w:delText>
            </w:r>
            <w:r w:rsidRPr="00AE1D80" w:rsidDel="00AE1D80">
              <w:rPr>
                <w:rPrChange w:id="391" w:author="Στάθης Καπ" w:date="2023-02-25T23:43:00Z">
                  <w:rPr>
                    <w:rStyle w:val="Hyperlink"/>
                    <w:noProof/>
                  </w:rPr>
                </w:rPrChange>
              </w:rPr>
              <w:delText>DVRP</w:delText>
            </w:r>
            <w:r w:rsidRPr="00AE1D80" w:rsidDel="00AE1D80">
              <w:rPr>
                <w:rPrChange w:id="392" w:author="Στάθης Καπ" w:date="2023-02-25T23:43:00Z">
                  <w:rPr>
                    <w:rStyle w:val="Hyperlink"/>
                    <w:noProof/>
                    <w:lang w:val="el-GR"/>
                  </w:rPr>
                </w:rPrChange>
              </w:rPr>
              <w:delText>)</w:delText>
            </w:r>
            <w:r w:rsidDel="00AE1D80">
              <w:rPr>
                <w:noProof/>
                <w:webHidden/>
              </w:rPr>
              <w:tab/>
            </w:r>
          </w:del>
          <w:del w:id="393" w:author="Στάθης Καπ" w:date="2023-02-12T05:59:00Z">
            <w:r w:rsidR="003760EA" w:rsidDel="00237FE3">
              <w:rPr>
                <w:noProof/>
                <w:webHidden/>
              </w:rPr>
              <w:delText>21</w:delText>
            </w:r>
          </w:del>
        </w:p>
        <w:p w14:paraId="07E10112" w14:textId="1D3A7A97" w:rsidR="00DB73A8" w:rsidDel="00AE1D80" w:rsidRDefault="00DB73A8">
          <w:pPr>
            <w:pStyle w:val="TOC1"/>
            <w:rPr>
              <w:del w:id="394" w:author="Στάθης Καπ" w:date="2023-02-25T23:43:00Z"/>
              <w:rFonts w:eastAsiaTheme="minorEastAsia"/>
              <w:noProof/>
            </w:rPr>
          </w:pPr>
          <w:del w:id="395" w:author="Στάθης Καπ" w:date="2023-02-25T23:43:00Z">
            <w:r w:rsidRPr="00AE1D80" w:rsidDel="00AE1D80">
              <w:rPr>
                <w:rPrChange w:id="396" w:author="Στάθης Καπ" w:date="2023-02-25T23:43:00Z">
                  <w:rPr>
                    <w:rStyle w:val="Hyperlink"/>
                    <w:noProof/>
                  </w:rPr>
                </w:rPrChange>
              </w:rPr>
              <w:delText>3.</w:delText>
            </w:r>
            <w:r w:rsidDel="00AE1D80">
              <w:rPr>
                <w:rFonts w:eastAsiaTheme="minorEastAsia"/>
                <w:noProof/>
              </w:rPr>
              <w:tab/>
            </w:r>
            <w:r w:rsidRPr="00AE1D80" w:rsidDel="00AE1D80">
              <w:rPr>
                <w:rPrChange w:id="397" w:author="Στάθης Καπ" w:date="2023-02-25T23:43:00Z">
                  <w:rPr>
                    <w:rStyle w:val="Hyperlink"/>
                    <w:noProof/>
                    <w:lang w:val="el-GR"/>
                  </w:rPr>
                </w:rPrChange>
              </w:rPr>
              <w:delText xml:space="preserve">Αλγόριθμος Επίλυσης </w:delText>
            </w:r>
            <w:r w:rsidRPr="00AE1D80" w:rsidDel="00AE1D80">
              <w:rPr>
                <w:rPrChange w:id="398" w:author="Στάθης Καπ" w:date="2023-02-25T23:43:00Z">
                  <w:rPr>
                    <w:rStyle w:val="Hyperlink"/>
                    <w:noProof/>
                  </w:rPr>
                </w:rPrChange>
              </w:rPr>
              <w:delText>TOPTW</w:delText>
            </w:r>
            <w:r w:rsidDel="00AE1D80">
              <w:rPr>
                <w:noProof/>
                <w:webHidden/>
              </w:rPr>
              <w:tab/>
            </w:r>
          </w:del>
          <w:del w:id="399" w:author="Στάθης Καπ" w:date="2023-02-12T05:59:00Z">
            <w:r w:rsidR="003760EA" w:rsidDel="00237FE3">
              <w:rPr>
                <w:noProof/>
                <w:webHidden/>
              </w:rPr>
              <w:delText>28</w:delText>
            </w:r>
          </w:del>
        </w:p>
        <w:p w14:paraId="5DF2B5E7" w14:textId="677DA38F" w:rsidR="00DB73A8" w:rsidDel="00AE1D80" w:rsidRDefault="00DB73A8">
          <w:pPr>
            <w:pStyle w:val="TOC2"/>
            <w:tabs>
              <w:tab w:val="left" w:pos="880"/>
              <w:tab w:val="right" w:leader="dot" w:pos="8828"/>
            </w:tabs>
            <w:rPr>
              <w:del w:id="400" w:author="Στάθης Καπ" w:date="2023-02-25T23:43:00Z"/>
              <w:rFonts w:eastAsiaTheme="minorEastAsia"/>
              <w:noProof/>
            </w:rPr>
          </w:pPr>
          <w:del w:id="401" w:author="Στάθης Καπ" w:date="2023-02-25T23:43:00Z">
            <w:r w:rsidRPr="00AE1D80" w:rsidDel="00AE1D80">
              <w:rPr>
                <w:rPrChange w:id="402" w:author="Στάθης Καπ" w:date="2023-02-25T23:43:00Z">
                  <w:rPr>
                    <w:rStyle w:val="Hyperlink"/>
                    <w:noProof/>
                    <w:lang w:val="el-GR"/>
                  </w:rPr>
                </w:rPrChange>
              </w:rPr>
              <w:delText>3.1</w:delText>
            </w:r>
            <w:r w:rsidDel="00AE1D80">
              <w:rPr>
                <w:rFonts w:eastAsiaTheme="minorEastAsia"/>
                <w:noProof/>
              </w:rPr>
              <w:tab/>
            </w:r>
            <w:r w:rsidRPr="00AE1D80" w:rsidDel="00AE1D80">
              <w:rPr>
                <w:rPrChange w:id="403" w:author="Στάθης Καπ" w:date="2023-02-25T23:43:00Z">
                  <w:rPr>
                    <w:rStyle w:val="Hyperlink"/>
                    <w:noProof/>
                    <w:lang w:val="el-GR"/>
                  </w:rPr>
                </w:rPrChange>
              </w:rPr>
              <w:delText>Τεχνική Επαναλαμβανόμενης Τοπικής Αναζήτησης</w:delText>
            </w:r>
            <w:r w:rsidDel="00AE1D80">
              <w:rPr>
                <w:noProof/>
                <w:webHidden/>
              </w:rPr>
              <w:tab/>
            </w:r>
          </w:del>
          <w:del w:id="404" w:author="Στάθης Καπ" w:date="2023-02-12T05:59:00Z">
            <w:r w:rsidR="003760EA" w:rsidDel="00237FE3">
              <w:rPr>
                <w:noProof/>
                <w:webHidden/>
              </w:rPr>
              <w:delText>28</w:delText>
            </w:r>
          </w:del>
        </w:p>
        <w:p w14:paraId="433938C2" w14:textId="59F88156" w:rsidR="00DB73A8" w:rsidDel="00AE1D80" w:rsidRDefault="00DB73A8">
          <w:pPr>
            <w:pStyle w:val="TOC2"/>
            <w:tabs>
              <w:tab w:val="right" w:leader="dot" w:pos="8828"/>
            </w:tabs>
            <w:rPr>
              <w:del w:id="405" w:author="Στάθης Καπ" w:date="2023-02-25T23:43:00Z"/>
              <w:rFonts w:eastAsiaTheme="minorEastAsia"/>
              <w:noProof/>
            </w:rPr>
          </w:pPr>
          <w:del w:id="406" w:author="Στάθης Καπ" w:date="2023-02-25T23:43:00Z">
            <w:r w:rsidRPr="00AE1D80" w:rsidDel="00AE1D80">
              <w:rPr>
                <w:rPrChange w:id="407" w:author="Στάθης Καπ" w:date="2023-02-25T23:43:00Z">
                  <w:rPr>
                    <w:rStyle w:val="Hyperlink"/>
                    <w:noProof/>
                    <w:lang w:val="el-GR"/>
                  </w:rPr>
                </w:rPrChange>
              </w:rPr>
              <w:delText xml:space="preserve">3.2 Υλοποίηση Επαναλαμβανόμενης Τοπικής Αναζήτησης στο </w:delText>
            </w:r>
            <w:r w:rsidRPr="00AE1D80" w:rsidDel="00AE1D80">
              <w:rPr>
                <w:rPrChange w:id="408" w:author="Στάθης Καπ" w:date="2023-02-25T23:43:00Z">
                  <w:rPr>
                    <w:rStyle w:val="Hyperlink"/>
                    <w:noProof/>
                  </w:rPr>
                </w:rPrChange>
              </w:rPr>
              <w:delText>TOPTW</w:delText>
            </w:r>
            <w:r w:rsidDel="00AE1D80">
              <w:rPr>
                <w:noProof/>
                <w:webHidden/>
              </w:rPr>
              <w:tab/>
            </w:r>
          </w:del>
          <w:del w:id="409" w:author="Στάθης Καπ" w:date="2023-02-12T05:59:00Z">
            <w:r w:rsidR="003760EA" w:rsidDel="00237FE3">
              <w:rPr>
                <w:noProof/>
                <w:webHidden/>
              </w:rPr>
              <w:delText>29</w:delText>
            </w:r>
          </w:del>
        </w:p>
        <w:p w14:paraId="05433C27" w14:textId="2D8698A9" w:rsidR="00DB73A8" w:rsidDel="00AE1D80" w:rsidRDefault="00DB73A8">
          <w:pPr>
            <w:pStyle w:val="TOC3"/>
            <w:tabs>
              <w:tab w:val="right" w:leader="dot" w:pos="8828"/>
            </w:tabs>
            <w:rPr>
              <w:del w:id="410" w:author="Στάθης Καπ" w:date="2023-02-25T23:43:00Z"/>
              <w:rFonts w:eastAsiaTheme="minorEastAsia"/>
              <w:noProof/>
            </w:rPr>
          </w:pPr>
          <w:del w:id="411" w:author="Στάθης Καπ" w:date="2023-02-25T23:43:00Z">
            <w:r w:rsidRPr="00AE1D80" w:rsidDel="00AE1D80">
              <w:rPr>
                <w:rPrChange w:id="412" w:author="Στάθης Καπ" w:date="2023-02-25T23:43:00Z">
                  <w:rPr>
                    <w:rStyle w:val="Hyperlink"/>
                    <w:noProof/>
                    <w:lang w:val="el-GR"/>
                  </w:rPr>
                </w:rPrChange>
              </w:rPr>
              <w:delText>3.2.1 Βήμα Εισαγωγής</w:delText>
            </w:r>
            <w:r w:rsidDel="00AE1D80">
              <w:rPr>
                <w:noProof/>
                <w:webHidden/>
              </w:rPr>
              <w:tab/>
            </w:r>
          </w:del>
          <w:del w:id="413" w:author="Στάθης Καπ" w:date="2023-02-12T05:59:00Z">
            <w:r w:rsidR="003760EA" w:rsidDel="00237FE3">
              <w:rPr>
                <w:noProof/>
                <w:webHidden/>
              </w:rPr>
              <w:delText>29</w:delText>
            </w:r>
          </w:del>
        </w:p>
        <w:p w14:paraId="7F675731" w14:textId="1F9B4BC3" w:rsidR="00DB73A8" w:rsidDel="00AE1D80" w:rsidRDefault="00DB73A8">
          <w:pPr>
            <w:pStyle w:val="TOC3"/>
            <w:tabs>
              <w:tab w:val="right" w:leader="dot" w:pos="8828"/>
            </w:tabs>
            <w:rPr>
              <w:del w:id="414" w:author="Στάθης Καπ" w:date="2023-02-25T23:43:00Z"/>
              <w:rFonts w:eastAsiaTheme="minorEastAsia"/>
              <w:noProof/>
            </w:rPr>
          </w:pPr>
          <w:del w:id="415" w:author="Στάθης Καπ" w:date="2023-02-25T23:43:00Z">
            <w:r w:rsidRPr="00AE1D80" w:rsidDel="00AE1D80">
              <w:rPr>
                <w:rPrChange w:id="416" w:author="Στάθης Καπ" w:date="2023-02-25T23:43:00Z">
                  <w:rPr>
                    <w:rStyle w:val="Hyperlink"/>
                    <w:noProof/>
                    <w:lang w:val="el-GR"/>
                  </w:rPr>
                </w:rPrChange>
              </w:rPr>
              <w:delText>3.2.2 Βήμα Διαταραχής</w:delText>
            </w:r>
            <w:r w:rsidDel="00AE1D80">
              <w:rPr>
                <w:noProof/>
                <w:webHidden/>
              </w:rPr>
              <w:tab/>
            </w:r>
          </w:del>
          <w:del w:id="417" w:author="Στάθης Καπ" w:date="2023-02-12T05:59:00Z">
            <w:r w:rsidR="003760EA" w:rsidDel="00237FE3">
              <w:rPr>
                <w:noProof/>
                <w:webHidden/>
              </w:rPr>
              <w:delText>31</w:delText>
            </w:r>
          </w:del>
        </w:p>
        <w:p w14:paraId="3A88E764" w14:textId="23B62C71" w:rsidR="00DB73A8" w:rsidDel="00AE1D80" w:rsidRDefault="00DB73A8">
          <w:pPr>
            <w:pStyle w:val="TOC3"/>
            <w:tabs>
              <w:tab w:val="right" w:leader="dot" w:pos="8828"/>
            </w:tabs>
            <w:rPr>
              <w:del w:id="418" w:author="Στάθης Καπ" w:date="2023-02-25T23:43:00Z"/>
              <w:rFonts w:eastAsiaTheme="minorEastAsia"/>
              <w:noProof/>
            </w:rPr>
          </w:pPr>
          <w:del w:id="419" w:author="Στάθης Καπ" w:date="2023-02-25T23:43:00Z">
            <w:r w:rsidRPr="00AE1D80" w:rsidDel="00AE1D80">
              <w:rPr>
                <w:rPrChange w:id="420" w:author="Στάθης Καπ" w:date="2023-02-25T23:43:00Z">
                  <w:rPr>
                    <w:rStyle w:val="Hyperlink"/>
                    <w:noProof/>
                    <w:lang w:val="el-GR"/>
                  </w:rPr>
                </w:rPrChange>
              </w:rPr>
              <w:delText>3.2.3 Ευρετικός Αλγόριθμος Επαναλαμβανόμενης Τοπικής Αναζήτησης</w:delText>
            </w:r>
            <w:r w:rsidDel="00AE1D80">
              <w:rPr>
                <w:noProof/>
                <w:webHidden/>
              </w:rPr>
              <w:tab/>
            </w:r>
          </w:del>
          <w:del w:id="421" w:author="Στάθης Καπ" w:date="2023-02-12T05:59:00Z">
            <w:r w:rsidR="003760EA" w:rsidDel="00237FE3">
              <w:rPr>
                <w:noProof/>
                <w:webHidden/>
              </w:rPr>
              <w:delText>32</w:delText>
            </w:r>
          </w:del>
        </w:p>
        <w:p w14:paraId="3121B315" w14:textId="1ED3B229" w:rsidR="00DB73A8" w:rsidDel="00AE1D80" w:rsidRDefault="00DB73A8">
          <w:pPr>
            <w:pStyle w:val="TOC1"/>
            <w:rPr>
              <w:del w:id="422" w:author="Στάθης Καπ" w:date="2023-02-25T23:43:00Z"/>
              <w:rFonts w:eastAsiaTheme="minorEastAsia"/>
              <w:noProof/>
            </w:rPr>
          </w:pPr>
          <w:del w:id="423" w:author="Στάθης Καπ" w:date="2023-02-25T23:43:00Z">
            <w:r w:rsidRPr="00AE1D80" w:rsidDel="00AE1D80">
              <w:rPr>
                <w:rPrChange w:id="424" w:author="Στάθης Καπ" w:date="2023-02-25T23:43:00Z">
                  <w:rPr>
                    <w:rStyle w:val="Hyperlink"/>
                    <w:noProof/>
                    <w:lang w:val="el-GR"/>
                  </w:rPr>
                </w:rPrChange>
              </w:rPr>
              <w:delText>4.</w:delText>
            </w:r>
            <w:r w:rsidDel="00AE1D80">
              <w:rPr>
                <w:rFonts w:eastAsiaTheme="minorEastAsia"/>
                <w:noProof/>
              </w:rPr>
              <w:tab/>
            </w:r>
            <w:r w:rsidRPr="00AE1D80" w:rsidDel="00AE1D80">
              <w:rPr>
                <w:rPrChange w:id="425" w:author="Στάθης Καπ" w:date="2023-02-25T23:43:00Z">
                  <w:rPr>
                    <w:rStyle w:val="Hyperlink"/>
                    <w:noProof/>
                    <w:lang w:val="el-GR"/>
                  </w:rPr>
                </w:rPrChange>
              </w:rPr>
              <w:delText>Διαχωρισμός Τοπικής Αναζήτησης</w:delText>
            </w:r>
            <w:r w:rsidDel="00AE1D80">
              <w:rPr>
                <w:noProof/>
                <w:webHidden/>
              </w:rPr>
              <w:tab/>
            </w:r>
          </w:del>
          <w:del w:id="426" w:author="Στάθης Καπ" w:date="2023-02-12T05:59:00Z">
            <w:r w:rsidR="003760EA" w:rsidDel="00237FE3">
              <w:rPr>
                <w:noProof/>
                <w:webHidden/>
              </w:rPr>
              <w:delText>34</w:delText>
            </w:r>
          </w:del>
        </w:p>
        <w:p w14:paraId="74DFF89A" w14:textId="3A6690D5" w:rsidR="00DB73A8" w:rsidDel="00AE1D80" w:rsidRDefault="00DB73A8">
          <w:pPr>
            <w:pStyle w:val="TOC2"/>
            <w:tabs>
              <w:tab w:val="left" w:pos="880"/>
              <w:tab w:val="right" w:leader="dot" w:pos="8828"/>
            </w:tabs>
            <w:rPr>
              <w:del w:id="427" w:author="Στάθης Καπ" w:date="2023-02-25T23:43:00Z"/>
              <w:rFonts w:eastAsiaTheme="minorEastAsia"/>
              <w:noProof/>
            </w:rPr>
          </w:pPr>
          <w:del w:id="428" w:author="Στάθης Καπ" w:date="2023-02-25T23:43:00Z">
            <w:r w:rsidRPr="00AE1D80" w:rsidDel="00AE1D80">
              <w:rPr>
                <w:rPrChange w:id="429" w:author="Στάθης Καπ" w:date="2023-02-25T23:43:00Z">
                  <w:rPr>
                    <w:rStyle w:val="Hyperlink"/>
                    <w:noProof/>
                    <w:lang w:val="el-GR"/>
                  </w:rPr>
                </w:rPrChange>
              </w:rPr>
              <w:delText>4.1</w:delText>
            </w:r>
            <w:r w:rsidDel="00AE1D80">
              <w:rPr>
                <w:rFonts w:eastAsiaTheme="minorEastAsia"/>
                <w:noProof/>
              </w:rPr>
              <w:tab/>
            </w:r>
            <w:r w:rsidRPr="00AE1D80" w:rsidDel="00AE1D80">
              <w:rPr>
                <w:rPrChange w:id="430" w:author="Στάθης Καπ" w:date="2023-02-25T23:43:00Z">
                  <w:rPr>
                    <w:rStyle w:val="Hyperlink"/>
                    <w:noProof/>
                    <w:lang w:val="el-GR"/>
                  </w:rPr>
                </w:rPrChange>
              </w:rPr>
              <w:delText>Αρχικοποίηση των χρονικών υπο-διαστημάτων</w:delText>
            </w:r>
            <w:r w:rsidDel="00AE1D80">
              <w:rPr>
                <w:noProof/>
                <w:webHidden/>
              </w:rPr>
              <w:tab/>
            </w:r>
          </w:del>
          <w:del w:id="431" w:author="Στάθης Καπ" w:date="2023-02-12T05:59:00Z">
            <w:r w:rsidR="003760EA" w:rsidDel="00237FE3">
              <w:rPr>
                <w:noProof/>
                <w:webHidden/>
              </w:rPr>
              <w:delText>36</w:delText>
            </w:r>
          </w:del>
        </w:p>
        <w:p w14:paraId="4F513331" w14:textId="0BCF0F3A" w:rsidR="00DB73A8" w:rsidDel="00AE1D80" w:rsidRDefault="00DB73A8">
          <w:pPr>
            <w:pStyle w:val="TOC2"/>
            <w:tabs>
              <w:tab w:val="left" w:pos="880"/>
              <w:tab w:val="right" w:leader="dot" w:pos="8828"/>
            </w:tabs>
            <w:rPr>
              <w:del w:id="432" w:author="Στάθης Καπ" w:date="2023-02-25T23:43:00Z"/>
              <w:rFonts w:eastAsiaTheme="minorEastAsia"/>
              <w:noProof/>
            </w:rPr>
          </w:pPr>
          <w:del w:id="433" w:author="Στάθης Καπ" w:date="2023-02-25T23:43:00Z">
            <w:r w:rsidRPr="00AE1D80" w:rsidDel="00AE1D80">
              <w:rPr>
                <w:rPrChange w:id="434" w:author="Στάθης Καπ" w:date="2023-02-25T23:43:00Z">
                  <w:rPr>
                    <w:rStyle w:val="Hyperlink"/>
                    <w:noProof/>
                  </w:rPr>
                </w:rPrChange>
              </w:rPr>
              <w:delText>4.2</w:delText>
            </w:r>
            <w:r w:rsidDel="00AE1D80">
              <w:rPr>
                <w:rFonts w:eastAsiaTheme="minorEastAsia"/>
                <w:noProof/>
              </w:rPr>
              <w:tab/>
            </w:r>
            <w:r w:rsidRPr="00AE1D80" w:rsidDel="00AE1D80">
              <w:rPr>
                <w:rPrChange w:id="435" w:author="Στάθης Καπ" w:date="2023-02-25T23:43:00Z">
                  <w:rPr>
                    <w:rStyle w:val="Hyperlink"/>
                    <w:noProof/>
                    <w:lang w:val="el-GR"/>
                  </w:rPr>
                </w:rPrChange>
              </w:rPr>
              <w:delText xml:space="preserve">Διαχωρισμός των </w:delText>
            </w:r>
            <w:r w:rsidRPr="00AE1D80" w:rsidDel="00AE1D80">
              <w:rPr>
                <w:rPrChange w:id="436" w:author="Στάθης Καπ" w:date="2023-02-25T23:43:00Z">
                  <w:rPr>
                    <w:rStyle w:val="Hyperlink"/>
                    <w:noProof/>
                  </w:rPr>
                </w:rPrChange>
              </w:rPr>
              <w:delText xml:space="preserve">Unvisited </w:delText>
            </w:r>
            <w:r w:rsidRPr="00AE1D80" w:rsidDel="00AE1D80">
              <w:rPr>
                <w:rPrChange w:id="437" w:author="Στάθης Καπ" w:date="2023-02-25T23:43:00Z">
                  <w:rPr>
                    <w:rStyle w:val="Hyperlink"/>
                    <w:noProof/>
                    <w:lang w:val="el-GR"/>
                  </w:rPr>
                </w:rPrChange>
              </w:rPr>
              <w:delText>κόμβων</w:delText>
            </w:r>
            <w:r w:rsidDel="00AE1D80">
              <w:rPr>
                <w:noProof/>
                <w:webHidden/>
              </w:rPr>
              <w:tab/>
            </w:r>
          </w:del>
          <w:del w:id="438" w:author="Στάθης Καπ" w:date="2023-02-12T05:59:00Z">
            <w:r w:rsidR="003760EA" w:rsidDel="00237FE3">
              <w:rPr>
                <w:noProof/>
                <w:webHidden/>
              </w:rPr>
              <w:delText>36</w:delText>
            </w:r>
          </w:del>
        </w:p>
        <w:p w14:paraId="7925B364" w14:textId="2187E15D" w:rsidR="00DB73A8" w:rsidDel="00AE1D80" w:rsidRDefault="00DB73A8">
          <w:pPr>
            <w:pStyle w:val="TOC2"/>
            <w:tabs>
              <w:tab w:val="left" w:pos="880"/>
              <w:tab w:val="right" w:leader="dot" w:pos="8828"/>
            </w:tabs>
            <w:rPr>
              <w:del w:id="439" w:author="Στάθης Καπ" w:date="2023-02-25T23:43:00Z"/>
              <w:rFonts w:eastAsiaTheme="minorEastAsia"/>
              <w:noProof/>
            </w:rPr>
          </w:pPr>
          <w:del w:id="440" w:author="Στάθης Καπ" w:date="2023-02-25T23:43:00Z">
            <w:r w:rsidRPr="00AE1D80" w:rsidDel="00AE1D80">
              <w:rPr>
                <w:rPrChange w:id="441" w:author="Στάθης Καπ" w:date="2023-02-25T23:43:00Z">
                  <w:rPr>
                    <w:rStyle w:val="Hyperlink"/>
                    <w:noProof/>
                  </w:rPr>
                </w:rPrChange>
              </w:rPr>
              <w:delText>4.3</w:delText>
            </w:r>
            <w:r w:rsidDel="00AE1D80">
              <w:rPr>
                <w:rFonts w:eastAsiaTheme="minorEastAsia"/>
                <w:noProof/>
              </w:rPr>
              <w:tab/>
            </w:r>
            <w:r w:rsidRPr="00AE1D80" w:rsidDel="00AE1D80">
              <w:rPr>
                <w:rPrChange w:id="442" w:author="Στάθης Καπ" w:date="2023-02-25T23:43:00Z">
                  <w:rPr>
                    <w:rStyle w:val="Hyperlink"/>
                    <w:noProof/>
                    <w:lang w:val="el-GR"/>
                  </w:rPr>
                </w:rPrChange>
              </w:rPr>
              <w:delText>Διαχωρισμένη Τοπική Αναζήτηση</w:delText>
            </w:r>
            <w:r w:rsidDel="00AE1D80">
              <w:rPr>
                <w:noProof/>
                <w:webHidden/>
              </w:rPr>
              <w:tab/>
            </w:r>
          </w:del>
          <w:del w:id="443" w:author="Στάθης Καπ" w:date="2023-02-12T05:59:00Z">
            <w:r w:rsidR="003760EA" w:rsidDel="00237FE3">
              <w:rPr>
                <w:noProof/>
                <w:webHidden/>
              </w:rPr>
              <w:delText>37</w:delText>
            </w:r>
          </w:del>
        </w:p>
        <w:p w14:paraId="3660064E" w14:textId="74DD7696" w:rsidR="00DB73A8" w:rsidDel="00AE1D80" w:rsidRDefault="00DB73A8">
          <w:pPr>
            <w:pStyle w:val="TOC3"/>
            <w:tabs>
              <w:tab w:val="left" w:pos="1320"/>
              <w:tab w:val="right" w:leader="dot" w:pos="8828"/>
            </w:tabs>
            <w:rPr>
              <w:del w:id="444" w:author="Στάθης Καπ" w:date="2023-02-25T23:43:00Z"/>
              <w:rFonts w:eastAsiaTheme="minorEastAsia"/>
              <w:noProof/>
            </w:rPr>
          </w:pPr>
          <w:del w:id="445" w:author="Στάθης Καπ" w:date="2023-02-25T23:43:00Z">
            <w:r w:rsidRPr="00AE1D80" w:rsidDel="00AE1D80">
              <w:rPr>
                <w:rPrChange w:id="446" w:author="Στάθης Καπ" w:date="2023-02-25T23:43:00Z">
                  <w:rPr>
                    <w:rStyle w:val="Hyperlink"/>
                    <w:noProof/>
                    <w:lang w:val="el-GR"/>
                  </w:rPr>
                </w:rPrChange>
              </w:rPr>
              <w:delText>4.3.1</w:delText>
            </w:r>
            <w:r w:rsidDel="00AE1D80">
              <w:rPr>
                <w:rFonts w:eastAsiaTheme="minorEastAsia"/>
                <w:noProof/>
              </w:rPr>
              <w:tab/>
            </w:r>
            <w:r w:rsidRPr="00AE1D80" w:rsidDel="00AE1D80">
              <w:rPr>
                <w:rPrChange w:id="447" w:author="Στάθης Καπ" w:date="2023-02-25T23:43:00Z">
                  <w:rPr>
                    <w:rStyle w:val="Hyperlink"/>
                    <w:noProof/>
                    <w:lang w:val="el-GR"/>
                  </w:rPr>
                </w:rPrChange>
              </w:rPr>
              <w:delText>Προσθήκη τελικών κόμβων</w:delText>
            </w:r>
            <w:r w:rsidDel="00AE1D80">
              <w:rPr>
                <w:noProof/>
                <w:webHidden/>
              </w:rPr>
              <w:tab/>
            </w:r>
          </w:del>
          <w:del w:id="448" w:author="Στάθης Καπ" w:date="2023-02-12T05:59:00Z">
            <w:r w:rsidR="003760EA" w:rsidDel="00237FE3">
              <w:rPr>
                <w:noProof/>
                <w:webHidden/>
              </w:rPr>
              <w:delText>37</w:delText>
            </w:r>
          </w:del>
        </w:p>
        <w:p w14:paraId="1CDEA54C" w14:textId="6F1B5578" w:rsidR="00DB73A8" w:rsidDel="00AE1D80" w:rsidRDefault="00DB73A8">
          <w:pPr>
            <w:pStyle w:val="TOC3"/>
            <w:tabs>
              <w:tab w:val="left" w:pos="1320"/>
              <w:tab w:val="right" w:leader="dot" w:pos="8828"/>
            </w:tabs>
            <w:rPr>
              <w:del w:id="449" w:author="Στάθης Καπ" w:date="2023-02-25T23:43:00Z"/>
              <w:rFonts w:eastAsiaTheme="minorEastAsia"/>
              <w:noProof/>
            </w:rPr>
          </w:pPr>
          <w:del w:id="450" w:author="Στάθης Καπ" w:date="2023-02-25T23:43:00Z">
            <w:r w:rsidRPr="00AE1D80" w:rsidDel="00AE1D80">
              <w:rPr>
                <w:rPrChange w:id="451" w:author="Στάθης Καπ" w:date="2023-02-25T23:43:00Z">
                  <w:rPr>
                    <w:rStyle w:val="Hyperlink"/>
                    <w:noProof/>
                    <w:lang w:val="el-GR"/>
                  </w:rPr>
                </w:rPrChange>
              </w:rPr>
              <w:delText>4.3.2</w:delText>
            </w:r>
            <w:r w:rsidDel="00AE1D80">
              <w:rPr>
                <w:rFonts w:eastAsiaTheme="minorEastAsia"/>
                <w:noProof/>
              </w:rPr>
              <w:tab/>
            </w:r>
            <w:r w:rsidRPr="00AE1D80" w:rsidDel="00AE1D80">
              <w:rPr>
                <w:rPrChange w:id="452" w:author="Στάθης Καπ" w:date="2023-02-25T23:43:00Z">
                  <w:rPr>
                    <w:rStyle w:val="Hyperlink"/>
                    <w:noProof/>
                    <w:lang w:val="el-GR"/>
                  </w:rPr>
                </w:rPrChange>
              </w:rPr>
              <w:delText>Προσθήκη αρχικών κόμβων</w:delText>
            </w:r>
            <w:r w:rsidDel="00AE1D80">
              <w:rPr>
                <w:noProof/>
                <w:webHidden/>
              </w:rPr>
              <w:tab/>
            </w:r>
          </w:del>
          <w:del w:id="453" w:author="Στάθης Καπ" w:date="2023-02-12T05:59:00Z">
            <w:r w:rsidR="003760EA" w:rsidDel="00237FE3">
              <w:rPr>
                <w:noProof/>
                <w:webHidden/>
              </w:rPr>
              <w:delText>40</w:delText>
            </w:r>
          </w:del>
        </w:p>
        <w:p w14:paraId="06670AFA" w14:textId="321016DB" w:rsidR="003B0EB5" w:rsidRDefault="003B0EB5">
          <w:r>
            <w:rPr>
              <w:b/>
              <w:bCs/>
              <w:noProof/>
            </w:rPr>
            <w:fldChar w:fldCharType="end"/>
          </w:r>
        </w:p>
      </w:sdtContent>
    </w:sdt>
    <w:p w14:paraId="4EDFD07D" w14:textId="77777777" w:rsidR="002716FD" w:rsidRDefault="002716FD" w:rsidP="002716FD">
      <w:pPr>
        <w:jc w:val="center"/>
        <w:rPr>
          <w:rFonts w:ascii="Arial Black" w:hAnsi="Arial Black" w:cs="Arial Black"/>
        </w:rPr>
      </w:pPr>
    </w:p>
    <w:p w14:paraId="0D660930" w14:textId="77777777" w:rsidR="002716FD" w:rsidRDefault="002716FD" w:rsidP="002716FD">
      <w:pPr>
        <w:jc w:val="center"/>
        <w:rPr>
          <w:rFonts w:ascii="Arial Black" w:hAnsi="Arial Black" w:cs="Arial Black"/>
        </w:rPr>
      </w:pPr>
    </w:p>
    <w:p w14:paraId="1E7B3036" w14:textId="77777777" w:rsidR="002716FD" w:rsidRDefault="002716FD" w:rsidP="002716FD">
      <w:pPr>
        <w:jc w:val="center"/>
        <w:rPr>
          <w:rFonts w:ascii="Arial Black" w:hAnsi="Arial Black" w:cs="Arial Black"/>
        </w:rPr>
      </w:pPr>
    </w:p>
    <w:p w14:paraId="76F53CD0" w14:textId="77777777" w:rsidR="002716FD" w:rsidRDefault="002716FD" w:rsidP="002716FD">
      <w:pPr>
        <w:jc w:val="center"/>
        <w:rPr>
          <w:rFonts w:ascii="Arial Black" w:hAnsi="Arial Black" w:cs="Arial Black"/>
        </w:rPr>
      </w:pPr>
    </w:p>
    <w:p w14:paraId="7F2613D4" w14:textId="77777777" w:rsidR="002716FD" w:rsidRDefault="002716FD">
      <w:pPr>
        <w:rPr>
          <w:rFonts w:ascii="Arial Black" w:eastAsiaTheme="majorEastAsia" w:hAnsi="Arial Black" w:cstheme="majorBidi"/>
          <w:color w:val="000000" w:themeColor="text1"/>
          <w:szCs w:val="26"/>
          <w:lang w:val="el-GR"/>
        </w:rPr>
      </w:pPr>
      <w:r>
        <w:rPr>
          <w:lang w:val="el-GR"/>
        </w:rPr>
        <w:lastRenderedPageBreak/>
        <w:br w:type="page"/>
      </w:r>
    </w:p>
    <w:p w14:paraId="25A6FB52" w14:textId="7942B677" w:rsidR="00F80B14" w:rsidRDefault="00F80B14">
      <w:pPr>
        <w:pStyle w:val="Heading1"/>
        <w:rPr>
          <w:lang w:val="el-GR"/>
        </w:rPr>
        <w:pPrChange w:id="454" w:author="Στάθης Καπ" w:date="2023-02-26T01:12:00Z">
          <w:pPr>
            <w:pStyle w:val="Heading2"/>
            <w:numPr>
              <w:numId w:val="4"/>
            </w:numPr>
            <w:ind w:left="720" w:hanging="360"/>
          </w:pPr>
        </w:pPrChange>
      </w:pPr>
      <w:bookmarkStart w:id="455" w:name="_Toc129300357"/>
      <w:r w:rsidRPr="00EB2C44">
        <w:rPr>
          <w:rPrChange w:id="456" w:author="Στάθης Καπ" w:date="2023-02-26T01:08:00Z">
            <w:rPr>
              <w:lang w:val="el-GR"/>
            </w:rPr>
          </w:rPrChange>
        </w:rPr>
        <w:lastRenderedPageBreak/>
        <w:t>Εισαγωγή</w:t>
      </w:r>
      <w:bookmarkEnd w:id="455"/>
    </w:p>
    <w:p w14:paraId="12043782" w14:textId="6774096D" w:rsidR="004D10C1" w:rsidRPr="00DC4423" w:rsidRDefault="00F80B14" w:rsidP="00F80B14">
      <w:pPr>
        <w:rPr>
          <w:rFonts w:cstheme="minorHAnsi"/>
          <w:lang w:val="el-GR"/>
        </w:rPr>
      </w:pPr>
      <w:r w:rsidRPr="00DC4423">
        <w:rPr>
          <w:rFonts w:cstheme="minorHAnsi"/>
          <w:lang w:val="el-GR"/>
        </w:rPr>
        <w:t>Το Πρόβλημα Προσανατολισμού (</w:t>
      </w:r>
      <w:r w:rsidRPr="00DC4423">
        <w:rPr>
          <w:rFonts w:cstheme="minorHAnsi"/>
        </w:rPr>
        <w:t>Orienteering</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OP</w:t>
      </w:r>
      <w:r w:rsidRPr="00DC4423">
        <w:rPr>
          <w:rFonts w:cstheme="minorHAnsi"/>
          <w:lang w:val="el-GR"/>
        </w:rPr>
        <w:t xml:space="preserve">) αναφέρθηκε για πρώτη φορά από τον </w:t>
      </w:r>
      <w:r w:rsidRPr="00DC4423">
        <w:rPr>
          <w:rFonts w:cstheme="minorHAnsi"/>
        </w:rPr>
        <w:t>Tsiligirides</w:t>
      </w:r>
      <w:r w:rsidRPr="00DC4423">
        <w:rPr>
          <w:rFonts w:cstheme="minorHAnsi"/>
          <w:lang w:val="el-GR"/>
        </w:rPr>
        <w:t xml:space="preserve"> (1984)</w:t>
      </w:r>
      <w:customXmlInsRangeStart w:id="457" w:author="Στάθης Καπ" w:date="2023-03-01T04:19:00Z"/>
      <w:sdt>
        <w:sdtPr>
          <w:rPr>
            <w:rFonts w:cstheme="minorHAnsi"/>
            <w:lang w:val="el-GR"/>
          </w:rPr>
          <w:id w:val="-1685045688"/>
          <w:citation/>
        </w:sdtPr>
        <w:sdtEndPr/>
        <w:sdtContent>
          <w:customXmlInsRangeEnd w:id="457"/>
          <w:ins w:id="458" w:author="Στάθης Καπ" w:date="2023-03-01T04:19:00Z">
            <w:r w:rsidR="00742E23">
              <w:rPr>
                <w:rFonts w:cstheme="minorHAnsi"/>
                <w:lang w:val="el-GR"/>
              </w:rPr>
              <w:fldChar w:fldCharType="begin"/>
            </w:r>
            <w:r w:rsidR="00742E23" w:rsidRPr="00742E23">
              <w:rPr>
                <w:rFonts w:cstheme="minorHAnsi"/>
                <w:lang w:val="el-GR"/>
                <w:rPrChange w:id="459" w:author="Στάθης Καπ" w:date="2023-03-01T04:19:00Z">
                  <w:rPr>
                    <w:rFonts w:cstheme="minorHAnsi"/>
                  </w:rPr>
                </w:rPrChange>
              </w:rPr>
              <w:instrText xml:space="preserve"> </w:instrText>
            </w:r>
            <w:r w:rsidR="00742E23">
              <w:rPr>
                <w:rFonts w:cstheme="minorHAnsi"/>
              </w:rPr>
              <w:instrText>CITATION</w:instrText>
            </w:r>
            <w:r w:rsidR="00742E23" w:rsidRPr="00742E23">
              <w:rPr>
                <w:rFonts w:cstheme="minorHAnsi"/>
                <w:lang w:val="el-GR"/>
                <w:rPrChange w:id="460" w:author="Στάθης Καπ" w:date="2023-03-01T04:19:00Z">
                  <w:rPr>
                    <w:rFonts w:cstheme="minorHAnsi"/>
                  </w:rPr>
                </w:rPrChange>
              </w:rPr>
              <w:instrText xml:space="preserve"> </w:instrText>
            </w:r>
            <w:r w:rsidR="00742E23">
              <w:rPr>
                <w:rFonts w:cstheme="minorHAnsi"/>
              </w:rPr>
              <w:instrText>TTs</w:instrText>
            </w:r>
            <w:r w:rsidR="00742E23" w:rsidRPr="00742E23">
              <w:rPr>
                <w:rFonts w:cstheme="minorHAnsi"/>
                <w:lang w:val="el-GR"/>
                <w:rPrChange w:id="461" w:author="Στάθης Καπ" w:date="2023-03-01T04:19:00Z">
                  <w:rPr>
                    <w:rFonts w:cstheme="minorHAnsi"/>
                  </w:rPr>
                </w:rPrChange>
              </w:rPr>
              <w:instrText>84 \</w:instrText>
            </w:r>
            <w:r w:rsidR="00742E23">
              <w:rPr>
                <w:rFonts w:cstheme="minorHAnsi"/>
              </w:rPr>
              <w:instrText>l</w:instrText>
            </w:r>
            <w:r w:rsidR="00742E23" w:rsidRPr="00742E23">
              <w:rPr>
                <w:rFonts w:cstheme="minorHAnsi"/>
                <w:lang w:val="el-GR"/>
                <w:rPrChange w:id="462" w:author="Στάθης Καπ" w:date="2023-03-01T04:19:00Z">
                  <w:rPr>
                    <w:rFonts w:cstheme="minorHAnsi"/>
                  </w:rPr>
                </w:rPrChange>
              </w:rPr>
              <w:instrText xml:space="preserve"> 1033 </w:instrText>
            </w:r>
          </w:ins>
          <w:r w:rsidR="00742E23">
            <w:rPr>
              <w:rFonts w:cstheme="minorHAnsi"/>
              <w:lang w:val="el-GR"/>
            </w:rPr>
            <w:fldChar w:fldCharType="separate"/>
          </w:r>
          <w:r w:rsidR="008A6678" w:rsidRPr="00D70AE8">
            <w:rPr>
              <w:rFonts w:cstheme="minorHAnsi"/>
              <w:noProof/>
              <w:lang w:val="el-GR"/>
              <w:rPrChange w:id="463" w:author="Στάθης Καπ" w:date="2023-03-13T04:33:00Z">
                <w:rPr>
                  <w:rFonts w:cstheme="minorHAnsi"/>
                  <w:noProof/>
                </w:rPr>
              </w:rPrChange>
            </w:rPr>
            <w:t xml:space="preserve"> [1]</w:t>
          </w:r>
          <w:ins w:id="464" w:author="Στάθης Καπ" w:date="2023-03-01T04:19:00Z">
            <w:r w:rsidR="00742E23">
              <w:rPr>
                <w:rFonts w:cstheme="minorHAnsi"/>
                <w:lang w:val="el-GR"/>
              </w:rPr>
              <w:fldChar w:fldCharType="end"/>
            </w:r>
          </w:ins>
          <w:customXmlInsRangeStart w:id="465" w:author="Στάθης Καπ" w:date="2023-03-01T04:19:00Z"/>
        </w:sdtContent>
      </w:sdt>
      <w:customXmlInsRangeEnd w:id="465"/>
      <w:r w:rsidRPr="00DC4423">
        <w:rPr>
          <w:rFonts w:cstheme="minorHAnsi"/>
          <w:lang w:val="el-GR"/>
        </w:rPr>
        <w:t xml:space="preserve"> και οφείλει το όνομα του στο άθλημα «</w:t>
      </w:r>
      <w:r w:rsidRPr="00DC4423">
        <w:rPr>
          <w:rFonts w:cstheme="minorHAnsi"/>
        </w:rPr>
        <w:t>orienteering</w:t>
      </w:r>
      <w:r w:rsidRPr="00DC4423">
        <w:rPr>
          <w:rFonts w:cstheme="minorHAnsi"/>
          <w:lang w:val="el-GR"/>
        </w:rPr>
        <w:t xml:space="preserve">» που πραγματοποιείται συνήθως σε ορεινές ή δασικές περιοχές. Οι αθλητές , χρησιμοποιώντας μια πυξίδα και ένα χάρτη, πρέπει να επισκεφτούν όσο το δυνατόν περισσότερα σημεία ενδιαφέροντος χωρίς να παραβιάζεται ένα προκαθορισμένο χρονικό παράθυρο. Σε κάθε σημείο ενδιαφέροντος αντιστοιχεί μία τιμή κέρδους και στόχος των συμμετεχόντων είναι να μεγιστοποιήσουν την τιμή αυτή. Το </w:t>
      </w:r>
      <w:r w:rsidRPr="00DC4423">
        <w:rPr>
          <w:rFonts w:cstheme="minorHAnsi"/>
        </w:rPr>
        <w:t>OP</w:t>
      </w:r>
      <w:r w:rsidRPr="00DC4423">
        <w:rPr>
          <w:rFonts w:cstheme="minorHAnsi"/>
          <w:lang w:val="el-GR"/>
        </w:rPr>
        <w:t xml:space="preserve"> συναντάται στην βιβλιογραφία επίσης ως το Πρόβλημα του Επιλεκτικού Περιοδεύοντος Πωλητή (</w:t>
      </w:r>
      <w:r w:rsidRPr="00DC4423">
        <w:rPr>
          <w:rFonts w:cstheme="minorHAnsi"/>
        </w:rPr>
        <w:t>Selective</w:t>
      </w:r>
      <w:r w:rsidRPr="00DC4423">
        <w:rPr>
          <w:rFonts w:cstheme="minorHAnsi"/>
          <w:lang w:val="el-GR"/>
        </w:rPr>
        <w:t xml:space="preserve"> </w:t>
      </w:r>
      <w:r w:rsidRPr="00DC4423">
        <w:rPr>
          <w:rFonts w:cstheme="minorHAnsi"/>
        </w:rPr>
        <w:t>Traveling</w:t>
      </w:r>
      <w:r w:rsidRPr="00DC4423">
        <w:rPr>
          <w:rFonts w:cstheme="minorHAnsi"/>
          <w:lang w:val="el-GR"/>
        </w:rPr>
        <w:t xml:space="preserve"> </w:t>
      </w:r>
      <w:r w:rsidRPr="00DC4423">
        <w:rPr>
          <w:rFonts w:cstheme="minorHAnsi"/>
        </w:rPr>
        <w:t>Salesman</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Laporte</w:t>
      </w:r>
      <w:r w:rsidRPr="00DC4423">
        <w:rPr>
          <w:rFonts w:cstheme="minorHAnsi"/>
          <w:lang w:val="el-GR"/>
        </w:rPr>
        <w:t xml:space="preserve"> &amp; </w:t>
      </w:r>
      <w:r w:rsidRPr="00DC4423">
        <w:rPr>
          <w:rFonts w:cstheme="minorHAnsi"/>
        </w:rPr>
        <w:t>Martelo</w:t>
      </w:r>
      <w:r w:rsidRPr="00DC4423">
        <w:rPr>
          <w:rFonts w:cstheme="minorHAnsi"/>
          <w:lang w:val="el-GR"/>
        </w:rPr>
        <w:t>, 1990)</w:t>
      </w:r>
      <w:customXmlInsRangeStart w:id="466" w:author="Στάθης Καπ" w:date="2023-03-01T04:24:00Z"/>
      <w:sdt>
        <w:sdtPr>
          <w:rPr>
            <w:rFonts w:cstheme="minorHAnsi"/>
            <w:lang w:val="el-GR"/>
          </w:rPr>
          <w:id w:val="-1543439071"/>
          <w:citation/>
        </w:sdtPr>
        <w:sdtEndPr/>
        <w:sdtContent>
          <w:customXmlInsRangeEnd w:id="466"/>
          <w:ins w:id="467" w:author="Στάθης Καπ" w:date="2023-03-01T04:24:00Z">
            <w:r w:rsidR="009C6EF9">
              <w:rPr>
                <w:rFonts w:cstheme="minorHAnsi"/>
                <w:lang w:val="el-GR"/>
              </w:rPr>
              <w:fldChar w:fldCharType="begin"/>
            </w:r>
            <w:r w:rsidR="009C6EF9" w:rsidRPr="009C6EF9">
              <w:rPr>
                <w:rFonts w:cstheme="minorHAnsi"/>
                <w:lang w:val="el-GR"/>
                <w:rPrChange w:id="468" w:author="Στάθης Καπ" w:date="2023-03-01T04:24: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469" w:author="Στάθης Καπ" w:date="2023-03-01T04:24:00Z">
                  <w:rPr>
                    <w:rFonts w:cstheme="minorHAnsi"/>
                  </w:rPr>
                </w:rPrChange>
              </w:rPr>
              <w:instrText xml:space="preserve"> </w:instrText>
            </w:r>
            <w:r w:rsidR="009C6EF9">
              <w:rPr>
                <w:rFonts w:cstheme="minorHAnsi"/>
              </w:rPr>
              <w:instrText>Gil</w:instrText>
            </w:r>
            <w:r w:rsidR="009C6EF9" w:rsidRPr="009C6EF9">
              <w:rPr>
                <w:rFonts w:cstheme="minorHAnsi"/>
                <w:lang w:val="el-GR"/>
                <w:rPrChange w:id="470" w:author="Στάθης Καπ" w:date="2023-03-01T04:24:00Z">
                  <w:rPr>
                    <w:rFonts w:cstheme="minorHAnsi"/>
                  </w:rPr>
                </w:rPrChange>
              </w:rPr>
              <w:instrText>90 \</w:instrText>
            </w:r>
            <w:r w:rsidR="009C6EF9">
              <w:rPr>
                <w:rFonts w:cstheme="minorHAnsi"/>
              </w:rPr>
              <w:instrText>l</w:instrText>
            </w:r>
            <w:r w:rsidR="009C6EF9" w:rsidRPr="009C6EF9">
              <w:rPr>
                <w:rFonts w:cstheme="minorHAnsi"/>
                <w:lang w:val="el-GR"/>
                <w:rPrChange w:id="471" w:author="Στάθης Καπ" w:date="2023-03-01T04:24:00Z">
                  <w:rPr>
                    <w:rFonts w:cstheme="minorHAnsi"/>
                  </w:rPr>
                </w:rPrChange>
              </w:rPr>
              <w:instrText xml:space="preserve"> 1033 </w:instrText>
            </w:r>
          </w:ins>
          <w:r w:rsidR="009C6EF9">
            <w:rPr>
              <w:rFonts w:cstheme="minorHAnsi"/>
              <w:lang w:val="el-GR"/>
            </w:rPr>
            <w:fldChar w:fldCharType="separate"/>
          </w:r>
          <w:r w:rsidR="008A6678" w:rsidRPr="00D70AE8">
            <w:rPr>
              <w:rFonts w:cstheme="minorHAnsi"/>
              <w:noProof/>
              <w:lang w:val="el-GR"/>
              <w:rPrChange w:id="472" w:author="Στάθης Καπ" w:date="2023-03-13T04:33:00Z">
                <w:rPr>
                  <w:rFonts w:cstheme="minorHAnsi"/>
                  <w:noProof/>
                </w:rPr>
              </w:rPrChange>
            </w:rPr>
            <w:t xml:space="preserve"> [2]</w:t>
          </w:r>
          <w:ins w:id="473" w:author="Στάθης Καπ" w:date="2023-03-01T04:24:00Z">
            <w:r w:rsidR="009C6EF9">
              <w:rPr>
                <w:rFonts w:cstheme="minorHAnsi"/>
                <w:lang w:val="el-GR"/>
              </w:rPr>
              <w:fldChar w:fldCharType="end"/>
            </w:r>
          </w:ins>
          <w:customXmlInsRangeStart w:id="474" w:author="Στάθης Καπ" w:date="2023-03-01T04:24:00Z"/>
        </w:sdtContent>
      </w:sdt>
      <w:customXmlInsRangeEnd w:id="474"/>
      <w:r w:rsidRPr="00DC4423">
        <w:rPr>
          <w:rFonts w:cstheme="minorHAnsi"/>
          <w:lang w:val="el-GR"/>
        </w:rPr>
        <w:t xml:space="preserve"> και σαν το Πρόβλημα της Μέγιστης Συλλογής (</w:t>
      </w:r>
      <w:r w:rsidRPr="00DC4423">
        <w:rPr>
          <w:rFonts w:cstheme="minorHAnsi"/>
        </w:rPr>
        <w:t>Maximum</w:t>
      </w:r>
      <w:r w:rsidRPr="00DC4423">
        <w:rPr>
          <w:rFonts w:cstheme="minorHAnsi"/>
          <w:lang w:val="el-GR"/>
        </w:rPr>
        <w:t xml:space="preserve"> </w:t>
      </w:r>
      <w:r w:rsidRPr="00DC4423">
        <w:rPr>
          <w:rFonts w:cstheme="minorHAnsi"/>
        </w:rPr>
        <w:t>Collection</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Kataoka</w:t>
      </w:r>
      <w:r w:rsidRPr="00DC4423">
        <w:rPr>
          <w:rFonts w:cstheme="minorHAnsi"/>
          <w:lang w:val="el-GR"/>
        </w:rPr>
        <w:t xml:space="preserve"> &amp; </w:t>
      </w:r>
      <w:r w:rsidRPr="00DC4423">
        <w:rPr>
          <w:rFonts w:cstheme="minorHAnsi"/>
        </w:rPr>
        <w:t>Morito</w:t>
      </w:r>
      <w:r w:rsidRPr="00DC4423">
        <w:rPr>
          <w:rFonts w:cstheme="minorHAnsi"/>
          <w:lang w:val="el-GR"/>
        </w:rPr>
        <w:t>, 1988</w:t>
      </w:r>
      <w:customXmlInsRangeStart w:id="475" w:author="Στάθης Καπ" w:date="2023-03-01T04:24:00Z"/>
      <w:sdt>
        <w:sdtPr>
          <w:rPr>
            <w:rFonts w:cstheme="minorHAnsi"/>
            <w:lang w:val="el-GR"/>
          </w:rPr>
          <w:id w:val="1326775661"/>
          <w:citation/>
        </w:sdtPr>
        <w:sdtEndPr/>
        <w:sdtContent>
          <w:customXmlInsRangeEnd w:id="475"/>
          <w:ins w:id="476" w:author="Στάθης Καπ" w:date="2023-03-01T04:24:00Z">
            <w:r w:rsidR="009C6EF9">
              <w:rPr>
                <w:rFonts w:cstheme="minorHAnsi"/>
                <w:lang w:val="el-GR"/>
              </w:rPr>
              <w:fldChar w:fldCharType="begin"/>
            </w:r>
            <w:r w:rsidR="009C6EF9" w:rsidRPr="009C6EF9">
              <w:rPr>
                <w:rFonts w:cstheme="minorHAnsi"/>
                <w:lang w:val="el-GR"/>
                <w:rPrChange w:id="477" w:author="Στάθης Καπ" w:date="2023-03-01T04:24: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478" w:author="Στάθης Καπ" w:date="2023-03-01T04:24:00Z">
                  <w:rPr>
                    <w:rFonts w:cstheme="minorHAnsi"/>
                  </w:rPr>
                </w:rPrChange>
              </w:rPr>
              <w:instrText xml:space="preserve"> </w:instrText>
            </w:r>
            <w:r w:rsidR="009C6EF9">
              <w:rPr>
                <w:rFonts w:cstheme="minorHAnsi"/>
              </w:rPr>
              <w:instrText>Sei</w:instrText>
            </w:r>
            <w:r w:rsidR="009C6EF9" w:rsidRPr="009C6EF9">
              <w:rPr>
                <w:rFonts w:cstheme="minorHAnsi"/>
                <w:lang w:val="el-GR"/>
                <w:rPrChange w:id="479" w:author="Στάθης Καπ" w:date="2023-03-01T04:24:00Z">
                  <w:rPr>
                    <w:rFonts w:cstheme="minorHAnsi"/>
                  </w:rPr>
                </w:rPrChange>
              </w:rPr>
              <w:instrText>88 \</w:instrText>
            </w:r>
            <w:r w:rsidR="009C6EF9">
              <w:rPr>
                <w:rFonts w:cstheme="minorHAnsi"/>
              </w:rPr>
              <w:instrText>l</w:instrText>
            </w:r>
            <w:r w:rsidR="009C6EF9" w:rsidRPr="009C6EF9">
              <w:rPr>
                <w:rFonts w:cstheme="minorHAnsi"/>
                <w:lang w:val="el-GR"/>
                <w:rPrChange w:id="480" w:author="Στάθης Καπ" w:date="2023-03-01T04:24:00Z">
                  <w:rPr>
                    <w:rFonts w:cstheme="minorHAnsi"/>
                  </w:rPr>
                </w:rPrChange>
              </w:rPr>
              <w:instrText xml:space="preserve"> 1033 </w:instrText>
            </w:r>
          </w:ins>
          <w:r w:rsidR="009C6EF9">
            <w:rPr>
              <w:rFonts w:cstheme="minorHAnsi"/>
              <w:lang w:val="el-GR"/>
            </w:rPr>
            <w:fldChar w:fldCharType="separate"/>
          </w:r>
          <w:r w:rsidR="008A6678" w:rsidRPr="00D70AE8">
            <w:rPr>
              <w:rFonts w:cstheme="minorHAnsi"/>
              <w:noProof/>
              <w:lang w:val="el-GR"/>
              <w:rPrChange w:id="481" w:author="Στάθης Καπ" w:date="2023-03-13T04:33:00Z">
                <w:rPr>
                  <w:rFonts w:cstheme="minorHAnsi"/>
                  <w:noProof/>
                </w:rPr>
              </w:rPrChange>
            </w:rPr>
            <w:t xml:space="preserve"> [3]</w:t>
          </w:r>
          <w:ins w:id="482" w:author="Στάθης Καπ" w:date="2023-03-01T04:24:00Z">
            <w:r w:rsidR="009C6EF9">
              <w:rPr>
                <w:rFonts w:cstheme="minorHAnsi"/>
                <w:lang w:val="el-GR"/>
              </w:rPr>
              <w:fldChar w:fldCharType="end"/>
            </w:r>
          </w:ins>
          <w:customXmlInsRangeStart w:id="483" w:author="Στάθης Καπ" w:date="2023-03-01T04:24:00Z"/>
        </w:sdtContent>
      </w:sdt>
      <w:customXmlInsRangeEnd w:id="483"/>
      <w:r w:rsidRPr="00DC4423">
        <w:rPr>
          <w:rFonts w:cstheme="minorHAnsi"/>
          <w:lang w:val="el-GR"/>
        </w:rPr>
        <w:t>).</w:t>
      </w:r>
    </w:p>
    <w:p w14:paraId="46D22AFA" w14:textId="77777777" w:rsidR="00F80B14" w:rsidRPr="00DC4423" w:rsidRDefault="004D10C1" w:rsidP="005C1ECF">
      <w:pPr>
        <w:ind w:firstLine="720"/>
        <w:rPr>
          <w:rFonts w:cstheme="minorHAnsi"/>
          <w:lang w:val="el-GR"/>
        </w:rPr>
        <w:pPrChange w:id="484" w:author="Στάθης Καπ" w:date="2023-03-13T04:27:00Z">
          <w:pPr/>
        </w:pPrChange>
      </w:pPr>
      <w:r w:rsidRPr="00DC4423">
        <w:rPr>
          <w:rFonts w:cstheme="minorHAnsi"/>
          <w:lang w:val="el-GR"/>
        </w:rPr>
        <w:t>Ένα</w:t>
      </w:r>
      <w:r w:rsidR="00F80B14" w:rsidRPr="00DC4423">
        <w:rPr>
          <w:rFonts w:cstheme="minorHAnsi"/>
          <w:lang w:val="el-GR"/>
        </w:rPr>
        <w:t xml:space="preserve"> από τα σημαντικότερα πεδία εφαρμογής του </w:t>
      </w:r>
      <w:r w:rsidR="00F80B14" w:rsidRPr="00DC4423">
        <w:rPr>
          <w:rFonts w:cstheme="minorHAnsi"/>
        </w:rPr>
        <w:t>OP</w:t>
      </w:r>
      <w:r w:rsidR="00F80B14" w:rsidRPr="00DC4423">
        <w:rPr>
          <w:rFonts w:cstheme="minorHAnsi"/>
          <w:lang w:val="el-GR"/>
        </w:rPr>
        <w:t xml:space="preserve"> είναι ο τουρισμός.</w:t>
      </w:r>
      <w:r w:rsidRPr="00DC4423">
        <w:rPr>
          <w:rFonts w:cstheme="minorHAnsi"/>
          <w:lang w:val="el-GR"/>
        </w:rPr>
        <w:t xml:space="preserve"> Ένα</w:t>
      </w:r>
      <w:r w:rsidR="00F80B14" w:rsidRPr="00DC4423">
        <w:rPr>
          <w:rFonts w:cstheme="minorHAnsi"/>
          <w:lang w:val="el-GR"/>
        </w:rPr>
        <w:t xml:space="preserve"> πρόβλημα που συναντούν συχνά οι τουρίστες είναι πως δεν μπορούν να αποφασίσουν ποια </w:t>
      </w:r>
      <w:r w:rsidRPr="00DC4423">
        <w:rPr>
          <w:rFonts w:cstheme="minorHAnsi"/>
          <w:lang w:val="el-GR"/>
        </w:rPr>
        <w:t>αξιοθέατα</w:t>
      </w:r>
      <w:r w:rsidR="00F80B14" w:rsidRPr="00DC4423">
        <w:rPr>
          <w:rFonts w:cstheme="minorHAnsi"/>
          <w:lang w:val="el-GR"/>
        </w:rPr>
        <w:t xml:space="preserve"> πρέπει να </w:t>
      </w:r>
      <w:r w:rsidRPr="00DC4423">
        <w:rPr>
          <w:rFonts w:cstheme="minorHAnsi"/>
          <w:lang w:val="el-GR"/>
        </w:rPr>
        <w:t>επισκεφθούν</w:t>
      </w:r>
      <w:r w:rsidR="00F80B14" w:rsidRPr="00DC4423">
        <w:rPr>
          <w:rFonts w:cstheme="minorHAnsi"/>
          <w:lang w:val="el-GR"/>
        </w:rPr>
        <w:t>, έτσι ώστε να γίνει πιο ευχάριστη η περιήγηση τους στην πόλη, περιοριζόμενοι πάντα από το χρόνο που διαθέτουν.</w:t>
      </w:r>
    </w:p>
    <w:p w14:paraId="07C78DDE" w14:textId="3EDBB8F2" w:rsidR="00F80B14" w:rsidRPr="00DC4423" w:rsidRDefault="00F80B14" w:rsidP="005C1ECF">
      <w:pPr>
        <w:ind w:firstLine="360"/>
        <w:rPr>
          <w:rFonts w:cstheme="minorHAnsi"/>
          <w:lang w:val="el-GR"/>
        </w:rPr>
        <w:pPrChange w:id="485" w:author="Στάθης Καπ" w:date="2023-03-13T04:27:00Z">
          <w:pPr/>
        </w:pPrChange>
      </w:pPr>
      <w:r w:rsidRPr="00DC4423">
        <w:rPr>
          <w:rFonts w:cstheme="minorHAnsi"/>
          <w:lang w:val="el-GR"/>
        </w:rPr>
        <w:t>Για το λόγο αυτό, έχουν κατασκευαστεί προσωποποιημένοι ηλεκτρονικοί τουριστικοί οδηγοί (</w:t>
      </w:r>
      <w:r w:rsidRPr="00DC4423">
        <w:rPr>
          <w:rFonts w:cstheme="minorHAnsi"/>
        </w:rPr>
        <w:t>PETs</w:t>
      </w:r>
      <w:r w:rsidRPr="00DC4423">
        <w:rPr>
          <w:rFonts w:cstheme="minorHAnsi"/>
          <w:lang w:val="el-GR"/>
        </w:rPr>
        <w:t xml:space="preserve">) οι οποίοι χρησιμοποιούνται για την εξαγωγή τουριστικών διαδρομών δίνοντας πάντα έμφαση στις προτιμήσεις του εκάστοτε χρήστη. Οι βασικές λειτουργίες των </w:t>
      </w:r>
      <w:r w:rsidRPr="00DC4423">
        <w:rPr>
          <w:rFonts w:cstheme="minorHAnsi"/>
        </w:rPr>
        <w:t>PETs</w:t>
      </w:r>
      <w:r w:rsidRPr="00DC4423">
        <w:rPr>
          <w:rFonts w:cstheme="minorHAnsi"/>
          <w:lang w:val="el-GR"/>
        </w:rPr>
        <w:t xml:space="preserve"> είναι τρεις (</w:t>
      </w:r>
      <w:r w:rsidRPr="00DC4423">
        <w:rPr>
          <w:rFonts w:cstheme="minorHAnsi"/>
        </w:rPr>
        <w:t>Carcia</w:t>
      </w:r>
      <w:r w:rsidRPr="00DC4423">
        <w:rPr>
          <w:rFonts w:cstheme="minorHAnsi"/>
          <w:lang w:val="el-GR"/>
        </w:rPr>
        <w:t xml:space="preserve"> </w:t>
      </w:r>
      <w:r w:rsidRPr="00DC4423">
        <w:rPr>
          <w:rFonts w:cstheme="minorHAnsi"/>
        </w:rPr>
        <w:t>et</w:t>
      </w:r>
      <w:r w:rsidRPr="00DC4423">
        <w:rPr>
          <w:rFonts w:cstheme="minorHAnsi"/>
          <w:lang w:val="el-GR"/>
        </w:rPr>
        <w:t xml:space="preserve"> </w:t>
      </w:r>
      <w:r w:rsidRPr="00DC4423">
        <w:rPr>
          <w:rFonts w:cstheme="minorHAnsi"/>
        </w:rPr>
        <w:t>al</w:t>
      </w:r>
      <w:r w:rsidRPr="00DC4423">
        <w:rPr>
          <w:rFonts w:cstheme="minorHAnsi"/>
          <w:lang w:val="el-GR"/>
        </w:rPr>
        <w:t>. , 2010</w:t>
      </w:r>
      <w:customXmlInsRangeStart w:id="486" w:author="Στάθης Καπ" w:date="2023-03-01T04:25:00Z"/>
      <w:sdt>
        <w:sdtPr>
          <w:rPr>
            <w:rFonts w:cstheme="minorHAnsi"/>
            <w:lang w:val="el-GR"/>
          </w:rPr>
          <w:id w:val="1462390449"/>
          <w:citation/>
        </w:sdtPr>
        <w:sdtEndPr/>
        <w:sdtContent>
          <w:customXmlInsRangeEnd w:id="486"/>
          <w:ins w:id="487" w:author="Στάθης Καπ" w:date="2023-03-01T04:25:00Z">
            <w:r w:rsidR="009C6EF9">
              <w:rPr>
                <w:rFonts w:cstheme="minorHAnsi"/>
                <w:lang w:val="el-GR"/>
              </w:rPr>
              <w:fldChar w:fldCharType="begin"/>
            </w:r>
            <w:r w:rsidR="009C6EF9" w:rsidRPr="009C6EF9">
              <w:rPr>
                <w:rFonts w:cstheme="minorHAnsi"/>
                <w:lang w:val="el-GR"/>
                <w:rPrChange w:id="488" w:author="Στάθης Καπ" w:date="2023-03-01T04:25: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489" w:author="Στάθης Καπ" w:date="2023-03-01T04:25:00Z">
                  <w:rPr>
                    <w:rFonts w:cstheme="minorHAnsi"/>
                  </w:rPr>
                </w:rPrChange>
              </w:rPr>
              <w:instrText xml:space="preserve"> </w:instrText>
            </w:r>
            <w:r w:rsidR="009C6EF9">
              <w:rPr>
                <w:rFonts w:cstheme="minorHAnsi"/>
              </w:rPr>
              <w:instrText>And</w:instrText>
            </w:r>
            <w:r w:rsidR="009C6EF9" w:rsidRPr="009C6EF9">
              <w:rPr>
                <w:rFonts w:cstheme="minorHAnsi"/>
                <w:lang w:val="el-GR"/>
                <w:rPrChange w:id="490" w:author="Στάθης Καπ" w:date="2023-03-01T04:25:00Z">
                  <w:rPr>
                    <w:rFonts w:cstheme="minorHAnsi"/>
                  </w:rPr>
                </w:rPrChange>
              </w:rPr>
              <w:instrText>10 \</w:instrText>
            </w:r>
            <w:r w:rsidR="009C6EF9">
              <w:rPr>
                <w:rFonts w:cstheme="minorHAnsi"/>
              </w:rPr>
              <w:instrText>l</w:instrText>
            </w:r>
            <w:r w:rsidR="009C6EF9" w:rsidRPr="009C6EF9">
              <w:rPr>
                <w:rFonts w:cstheme="minorHAnsi"/>
                <w:lang w:val="el-GR"/>
                <w:rPrChange w:id="491" w:author="Στάθης Καπ" w:date="2023-03-01T04:25:00Z">
                  <w:rPr>
                    <w:rFonts w:cstheme="minorHAnsi"/>
                  </w:rPr>
                </w:rPrChange>
              </w:rPr>
              <w:instrText xml:space="preserve"> 1033 </w:instrText>
            </w:r>
          </w:ins>
          <w:r w:rsidR="009C6EF9">
            <w:rPr>
              <w:rFonts w:cstheme="minorHAnsi"/>
              <w:lang w:val="el-GR"/>
            </w:rPr>
            <w:fldChar w:fldCharType="separate"/>
          </w:r>
          <w:r w:rsidR="008A6678" w:rsidRPr="00D70AE8">
            <w:rPr>
              <w:rFonts w:cstheme="minorHAnsi"/>
              <w:noProof/>
              <w:lang w:val="el-GR"/>
              <w:rPrChange w:id="492" w:author="Στάθης Καπ" w:date="2023-03-13T04:33:00Z">
                <w:rPr>
                  <w:rFonts w:cstheme="minorHAnsi"/>
                  <w:noProof/>
                </w:rPr>
              </w:rPrChange>
            </w:rPr>
            <w:t xml:space="preserve"> [4]</w:t>
          </w:r>
          <w:ins w:id="493" w:author="Στάθης Καπ" w:date="2023-03-01T04:25:00Z">
            <w:r w:rsidR="009C6EF9">
              <w:rPr>
                <w:rFonts w:cstheme="minorHAnsi"/>
                <w:lang w:val="el-GR"/>
              </w:rPr>
              <w:fldChar w:fldCharType="end"/>
            </w:r>
          </w:ins>
          <w:customXmlInsRangeStart w:id="494" w:author="Στάθης Καπ" w:date="2023-03-01T04:25:00Z"/>
        </w:sdtContent>
      </w:sdt>
      <w:customXmlInsRangeEnd w:id="494"/>
      <w:r w:rsidRPr="00DC4423">
        <w:rPr>
          <w:rFonts w:cstheme="minorHAnsi"/>
          <w:lang w:val="el-GR"/>
        </w:rPr>
        <w:t>):</w:t>
      </w:r>
    </w:p>
    <w:p w14:paraId="0D9A3759"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δημιουργία μιας λίστας από </w:t>
      </w:r>
      <w:r w:rsidRPr="00DC4423">
        <w:rPr>
          <w:rFonts w:cstheme="minorHAnsi"/>
        </w:rPr>
        <w:t>POIs</w:t>
      </w:r>
      <w:r w:rsidRPr="00DC4423">
        <w:rPr>
          <w:rFonts w:cstheme="minorHAnsi"/>
          <w:lang w:val="el-GR"/>
        </w:rPr>
        <w:t xml:space="preserve"> που πιθανώς να ενδιαφέρουν το χρήστη καθώς έχουν προκύψει από τις δικές του προτιμήσεις (</w:t>
      </w:r>
      <w:r w:rsidRPr="00DC4423">
        <w:rPr>
          <w:rFonts w:cstheme="minorHAnsi"/>
        </w:rPr>
        <w:t>recommendation</w:t>
      </w:r>
      <w:r w:rsidRPr="00DC4423">
        <w:rPr>
          <w:rFonts w:cstheme="minorHAnsi"/>
          <w:lang w:val="el-GR"/>
        </w:rPr>
        <w:t>)</w:t>
      </w:r>
    </w:p>
    <w:p w14:paraId="7049FF8F"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κατασκευή διαδρομών εφαρμόζοντας κάποιον αλγόριθμο και χρησιμοποιώντας </w:t>
      </w:r>
      <w:r w:rsidRPr="00DC4423">
        <w:rPr>
          <w:rFonts w:cstheme="minorHAnsi"/>
        </w:rPr>
        <w:t>POIs</w:t>
      </w:r>
      <w:r w:rsidRPr="00DC4423">
        <w:rPr>
          <w:rFonts w:cstheme="minorHAnsi"/>
          <w:lang w:val="el-GR"/>
        </w:rPr>
        <w:t xml:space="preserve"> από τη πρώτη λειτουργία (</w:t>
      </w:r>
      <w:r w:rsidRPr="00DC4423">
        <w:rPr>
          <w:rFonts w:cstheme="minorHAnsi"/>
        </w:rPr>
        <w:t>route</w:t>
      </w:r>
      <w:r w:rsidRPr="00DC4423">
        <w:rPr>
          <w:rFonts w:cstheme="minorHAnsi"/>
          <w:lang w:val="el-GR"/>
        </w:rPr>
        <w:t xml:space="preserve"> </w:t>
      </w:r>
      <w:r w:rsidRPr="00DC4423">
        <w:rPr>
          <w:rFonts w:cstheme="minorHAnsi"/>
        </w:rPr>
        <w:t>generation</w:t>
      </w:r>
      <w:r w:rsidRPr="00DC4423">
        <w:rPr>
          <w:rFonts w:cstheme="minorHAnsi"/>
          <w:lang w:val="el-GR"/>
        </w:rPr>
        <w:t>)</w:t>
      </w:r>
    </w:p>
    <w:p w14:paraId="61DE13EC"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w:t>
      </w:r>
      <w:r w:rsidR="004D10C1" w:rsidRPr="00DC4423">
        <w:rPr>
          <w:rFonts w:cstheme="minorHAnsi"/>
          <w:lang w:val="el-GR"/>
        </w:rPr>
        <w:t>δυνατότητα</w:t>
      </w:r>
      <w:r w:rsidRPr="00DC4423">
        <w:rPr>
          <w:rFonts w:cstheme="minorHAnsi"/>
          <w:lang w:val="el-GR"/>
        </w:rPr>
        <w:t xml:space="preserve"> προσαρμογής των διαδρομών από το χρήστη (</w:t>
      </w:r>
      <w:r w:rsidRPr="00DC4423">
        <w:rPr>
          <w:rFonts w:cstheme="minorHAnsi"/>
        </w:rPr>
        <w:t>customization</w:t>
      </w:r>
      <w:r w:rsidRPr="00DC4423">
        <w:rPr>
          <w:rFonts w:cstheme="minorHAnsi"/>
          <w:lang w:val="el-GR"/>
        </w:rPr>
        <w:t>)</w:t>
      </w:r>
    </w:p>
    <w:p w14:paraId="1FAF320F" w14:textId="06B746D6" w:rsidR="00F80B14" w:rsidRPr="00DC4423" w:rsidRDefault="00F80B14" w:rsidP="005C1ECF">
      <w:pPr>
        <w:ind w:firstLine="360"/>
        <w:rPr>
          <w:rFonts w:cstheme="minorHAnsi"/>
          <w:lang w:val="el-GR"/>
        </w:rPr>
        <w:pPrChange w:id="495" w:author="Στάθης Καπ" w:date="2023-03-13T04:27:00Z">
          <w:pPr/>
        </w:pPrChange>
      </w:pPr>
      <w:r w:rsidRPr="00DC4423">
        <w:rPr>
          <w:rFonts w:cstheme="minorHAnsi"/>
          <w:lang w:val="el-GR"/>
        </w:rPr>
        <w:t xml:space="preserve">Οι λειτουργίες αυτές έχουν πρόσφατα </w:t>
      </w:r>
      <w:r w:rsidR="004D10C1" w:rsidRPr="00DC4423">
        <w:rPr>
          <w:rFonts w:cstheme="minorHAnsi"/>
          <w:lang w:val="el-GR"/>
        </w:rPr>
        <w:t>ενσωματωθεί</w:t>
      </w:r>
      <w:r w:rsidRPr="00DC4423">
        <w:rPr>
          <w:rFonts w:cstheme="minorHAnsi"/>
          <w:lang w:val="el-GR"/>
        </w:rPr>
        <w:t xml:space="preserve"> και στην λειτουργικότητα πολλών εφαρμογών και ιστοσελίδων. Το πρόβλημα που σχετίζεται με τη δεύτερη λειτουργία των </w:t>
      </w:r>
      <w:r w:rsidRPr="00DC4423">
        <w:rPr>
          <w:rFonts w:cstheme="minorHAnsi"/>
        </w:rPr>
        <w:t>PETs</w:t>
      </w:r>
      <w:r w:rsidRPr="00DC4423">
        <w:rPr>
          <w:rFonts w:cstheme="minorHAnsi"/>
          <w:lang w:val="el-GR"/>
        </w:rPr>
        <w:t xml:space="preserve"> έχει οριστεί ως Πρόβλημα Σχεδίασης Τουριστικών Διαδρομών</w:t>
      </w:r>
      <w:del w:id="496" w:author="Στάθης Καπ" w:date="2023-03-11T10:24:00Z">
        <w:r w:rsidRPr="00DC4423" w:rsidDel="00A86DC3">
          <w:rPr>
            <w:rFonts w:cstheme="minorHAnsi"/>
            <w:lang w:val="el-GR"/>
          </w:rPr>
          <w:delText xml:space="preserve"> </w:delText>
        </w:r>
        <w:r w:rsidRPr="00DC4423" w:rsidDel="00A86DC3">
          <w:rPr>
            <w:rFonts w:cstheme="minorHAnsi"/>
          </w:rPr>
          <w:delText>TTDP</w:delText>
        </w:r>
        <w:r w:rsidRPr="00DC4423" w:rsidDel="00A86DC3">
          <w:rPr>
            <w:rFonts w:cstheme="minorHAnsi"/>
            <w:lang w:val="el-GR"/>
          </w:rPr>
          <w:delText xml:space="preserve"> </w:delText>
        </w:r>
        <w:r w:rsidRPr="00DC4423" w:rsidDel="00A86DC3">
          <w:rPr>
            <w:rFonts w:cstheme="minorHAnsi"/>
          </w:rPr>
          <w:delText>Vansteenwegen</w:delText>
        </w:r>
        <w:r w:rsidRPr="00DC4423" w:rsidDel="00A86DC3">
          <w:rPr>
            <w:rFonts w:cstheme="minorHAnsi"/>
            <w:lang w:val="el-GR"/>
          </w:rPr>
          <w:delText xml:space="preserve"> &amp; </w:delText>
        </w:r>
        <w:r w:rsidRPr="00DC4423" w:rsidDel="00A86DC3">
          <w:rPr>
            <w:rFonts w:cstheme="minorHAnsi"/>
          </w:rPr>
          <w:delText>Oudheudsen</w:delText>
        </w:r>
        <w:r w:rsidRPr="00DC4423" w:rsidDel="00A86DC3">
          <w:rPr>
            <w:rFonts w:cstheme="minorHAnsi"/>
            <w:lang w:val="el-GR"/>
          </w:rPr>
          <w:delText xml:space="preserve"> (2007)</w:delText>
        </w:r>
      </w:del>
      <w:customXmlInsRangeStart w:id="497" w:author="Στάθης Καπ" w:date="2023-03-01T04:28:00Z"/>
      <w:sdt>
        <w:sdtPr>
          <w:rPr>
            <w:rFonts w:cstheme="minorHAnsi"/>
            <w:lang w:val="el-GR"/>
          </w:rPr>
          <w:id w:val="1528363506"/>
          <w:citation/>
        </w:sdtPr>
        <w:sdtEndPr/>
        <w:sdtContent>
          <w:customXmlInsRangeEnd w:id="497"/>
          <w:ins w:id="498" w:author="Στάθης Καπ" w:date="2023-03-01T04:28:00Z">
            <w:r w:rsidR="009C6EF9">
              <w:rPr>
                <w:rFonts w:cstheme="minorHAnsi"/>
                <w:lang w:val="el-GR"/>
              </w:rPr>
              <w:fldChar w:fldCharType="begin"/>
            </w:r>
            <w:r w:rsidR="009C6EF9" w:rsidRPr="009C6EF9">
              <w:rPr>
                <w:rFonts w:cstheme="minorHAnsi"/>
                <w:lang w:val="el-GR"/>
                <w:rPrChange w:id="499" w:author="Στάθης Καπ" w:date="2023-03-01T04:28: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500" w:author="Στάθης Καπ" w:date="2023-03-01T04:28:00Z">
                  <w:rPr>
                    <w:rFonts w:cstheme="minorHAnsi"/>
                  </w:rPr>
                </w:rPrChange>
              </w:rPr>
              <w:instrText xml:space="preserve"> </w:instrText>
            </w:r>
            <w:r w:rsidR="009C6EF9">
              <w:rPr>
                <w:rFonts w:cstheme="minorHAnsi"/>
              </w:rPr>
              <w:instrText>Pie</w:instrText>
            </w:r>
            <w:r w:rsidR="009C6EF9" w:rsidRPr="009C6EF9">
              <w:rPr>
                <w:rFonts w:cstheme="minorHAnsi"/>
                <w:lang w:val="el-GR"/>
                <w:rPrChange w:id="501" w:author="Στάθης Καπ" w:date="2023-03-01T04:28:00Z">
                  <w:rPr>
                    <w:rFonts w:cstheme="minorHAnsi"/>
                  </w:rPr>
                </w:rPrChange>
              </w:rPr>
              <w:instrText>07 \</w:instrText>
            </w:r>
            <w:r w:rsidR="009C6EF9">
              <w:rPr>
                <w:rFonts w:cstheme="minorHAnsi"/>
              </w:rPr>
              <w:instrText>l</w:instrText>
            </w:r>
            <w:r w:rsidR="009C6EF9" w:rsidRPr="009C6EF9">
              <w:rPr>
                <w:rFonts w:cstheme="minorHAnsi"/>
                <w:lang w:val="el-GR"/>
                <w:rPrChange w:id="502" w:author="Στάθης Καπ" w:date="2023-03-01T04:28:00Z">
                  <w:rPr>
                    <w:rFonts w:cstheme="minorHAnsi"/>
                  </w:rPr>
                </w:rPrChange>
              </w:rPr>
              <w:instrText xml:space="preserve"> 1033 </w:instrText>
            </w:r>
          </w:ins>
          <w:r w:rsidR="009C6EF9">
            <w:rPr>
              <w:rFonts w:cstheme="minorHAnsi"/>
              <w:lang w:val="el-GR"/>
            </w:rPr>
            <w:fldChar w:fldCharType="separate"/>
          </w:r>
          <w:r w:rsidR="008A6678" w:rsidRPr="00D70AE8">
            <w:rPr>
              <w:rFonts w:cstheme="minorHAnsi"/>
              <w:noProof/>
              <w:lang w:val="el-GR"/>
              <w:rPrChange w:id="503" w:author="Στάθης Καπ" w:date="2023-03-13T04:33:00Z">
                <w:rPr>
                  <w:rFonts w:cstheme="minorHAnsi"/>
                  <w:noProof/>
                </w:rPr>
              </w:rPrChange>
            </w:rPr>
            <w:t xml:space="preserve"> [5]</w:t>
          </w:r>
          <w:ins w:id="504" w:author="Στάθης Καπ" w:date="2023-03-01T04:28:00Z">
            <w:r w:rsidR="009C6EF9">
              <w:rPr>
                <w:rFonts w:cstheme="minorHAnsi"/>
                <w:lang w:val="el-GR"/>
              </w:rPr>
              <w:fldChar w:fldCharType="end"/>
            </w:r>
          </w:ins>
          <w:customXmlInsRangeStart w:id="505" w:author="Στάθης Καπ" w:date="2023-03-01T04:28:00Z"/>
        </w:sdtContent>
      </w:sdt>
      <w:customXmlInsRangeEnd w:id="505"/>
      <w:r w:rsidRPr="00DC4423">
        <w:rPr>
          <w:rFonts w:cstheme="minorHAnsi"/>
          <w:lang w:val="el-GR"/>
        </w:rPr>
        <w:t>. Οι πληροφορίες εισόδου σε ένα πρόβλημα Σχεδίασης Τουριστικών Διαδρομών είναι οι εξής:</w:t>
      </w:r>
    </w:p>
    <w:p w14:paraId="1F201D74" w14:textId="21BE3BE6" w:rsidR="00F80B14" w:rsidRPr="00DC4423" w:rsidRDefault="00AC235A" w:rsidP="00F80B14">
      <w:pPr>
        <w:pStyle w:val="ListParagraph"/>
        <w:numPr>
          <w:ilvl w:val="0"/>
          <w:numId w:val="3"/>
        </w:numPr>
        <w:rPr>
          <w:rFonts w:cstheme="minorHAnsi"/>
          <w:lang w:val="el-GR"/>
        </w:rPr>
      </w:pPr>
      <w:r>
        <w:rPr>
          <w:rFonts w:cstheme="minorHAnsi"/>
          <w:lang w:val="el-GR"/>
        </w:rPr>
        <w:t>ένα σύνολο σημείων ενδιαφέροντος (</w:t>
      </w:r>
      <w:r>
        <w:rPr>
          <w:rFonts w:cstheme="minorHAnsi"/>
        </w:rPr>
        <w:t>POIs</w:t>
      </w:r>
      <w:r>
        <w:rPr>
          <w:rFonts w:cstheme="minorHAnsi"/>
          <w:lang w:val="el-GR"/>
        </w:rPr>
        <w:t>)</w:t>
      </w:r>
    </w:p>
    <w:p w14:paraId="2E16A0DE"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οι χρόνοι ταξιδιού μεταξύ των σημείων ενδιαφέροντος</w:t>
      </w:r>
    </w:p>
    <w:p w14:paraId="35262131"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το κέρδος του κάθε σημείου ενδιαφέροντος που έχει υπολογιστεί με βάση τις προτιμήσεις του χρήστη</w:t>
      </w:r>
    </w:p>
    <w:p w14:paraId="12D425A7"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 αριθμός των διαδρομών που πρέπει να κατασκευαστούν</w:t>
      </w:r>
    </w:p>
    <w:p w14:paraId="6FB52AC4"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η προβλεπόμενη διάρκεια επίσκεψης του χρήστη σε ένα σημείο ενδιαφέροντος</w:t>
      </w:r>
    </w:p>
    <w:p w14:paraId="14369CC3"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 χρόνος που σκοπεύει να διαθέτει ο χρήστης καθημερινά για την όλη διαδικασία επίσκεψης των σημείων ενδιαφέροντος</w:t>
      </w:r>
    </w:p>
    <w:p w14:paraId="0E28AC8D" w14:textId="77777777" w:rsidR="00F80B14" w:rsidRDefault="00F80B14" w:rsidP="005C1ECF">
      <w:pPr>
        <w:spacing w:after="60"/>
        <w:ind w:firstLine="360"/>
        <w:rPr>
          <w:rFonts w:cstheme="minorHAnsi"/>
          <w:lang w:val="el-GR"/>
        </w:rPr>
        <w:pPrChange w:id="506" w:author="Στάθης Καπ" w:date="2023-03-13T04:27:00Z">
          <w:pPr>
            <w:spacing w:after="60"/>
          </w:pPr>
        </w:pPrChange>
      </w:pPr>
      <w:r w:rsidRPr="00DC4423">
        <w:rPr>
          <w:rFonts w:cstheme="minorHAnsi"/>
          <w:lang w:val="el-GR"/>
        </w:rPr>
        <w:t xml:space="preserve">Γίνεται λοιπόν εμφανές πόσο αποδοτικά το </w:t>
      </w:r>
      <w:r w:rsidRPr="00DC4423">
        <w:rPr>
          <w:rFonts w:cstheme="minorHAnsi"/>
        </w:rPr>
        <w:t>OP</w:t>
      </w:r>
      <w:r w:rsidRPr="00DC4423">
        <w:rPr>
          <w:rFonts w:cstheme="minorHAnsi"/>
          <w:lang w:val="el-GR"/>
        </w:rPr>
        <w:t xml:space="preserve"> και οι επεκτάσεις του μπορούν να μοντελοποιήσουν το </w:t>
      </w:r>
      <w:r w:rsidRPr="00DC4423">
        <w:rPr>
          <w:rFonts w:cstheme="minorHAnsi"/>
        </w:rPr>
        <w:t>TTDP</w:t>
      </w:r>
      <w:r w:rsidRPr="00DC4423">
        <w:rPr>
          <w:rFonts w:cstheme="minorHAnsi"/>
          <w:lang w:val="el-GR"/>
        </w:rPr>
        <w:t xml:space="preserve"> και τις πιο πολύπλοκες παραλλαγές του. Στη παρούσα εργασία, το </w:t>
      </w:r>
      <w:r w:rsidRPr="00DC4423">
        <w:rPr>
          <w:rFonts w:cstheme="minorHAnsi"/>
        </w:rPr>
        <w:lastRenderedPageBreak/>
        <w:t>TTDP</w:t>
      </w:r>
      <w:r w:rsidRPr="00DC4423">
        <w:rPr>
          <w:rFonts w:cstheme="minorHAnsi"/>
          <w:lang w:val="el-GR"/>
        </w:rPr>
        <w:t xml:space="preserve"> μοντελοποιείται μέσω του Προβλήματος Ομαδικού Προσανατολισμού με Χρονικά Παράθυρα (</w:t>
      </w:r>
      <w:r w:rsidRPr="00DC4423">
        <w:rPr>
          <w:rFonts w:cstheme="minorHAnsi"/>
        </w:rPr>
        <w:t>TOPTW</w:t>
      </w:r>
      <w:r w:rsidRPr="00DC4423">
        <w:rPr>
          <w:rFonts w:cstheme="minorHAnsi"/>
          <w:lang w:val="el-GR"/>
        </w:rPr>
        <w:t>) το οποίο επεκτείνει το Πρόβλημα Ομαδικού Προσανατολισμού</w:t>
      </w:r>
      <w:r w:rsidRPr="00DC4423">
        <w:rPr>
          <w:rFonts w:cstheme="minorHAnsi"/>
        </w:rPr>
        <w:t>TOP</w:t>
      </w:r>
      <w:r w:rsidRPr="00DC4423">
        <w:rPr>
          <w:rFonts w:cstheme="minorHAnsi"/>
          <w:lang w:val="el-GR"/>
        </w:rPr>
        <w:t xml:space="preserve">, </w:t>
      </w:r>
      <w:r w:rsidR="004D10C1" w:rsidRPr="00DC4423">
        <w:rPr>
          <w:rFonts w:cstheme="minorHAnsi"/>
          <w:lang w:val="el-GR"/>
        </w:rPr>
        <w:t>προσθέτοντας</w:t>
      </w:r>
      <w:r w:rsidRPr="00DC4423">
        <w:rPr>
          <w:rFonts w:cstheme="minorHAnsi"/>
          <w:lang w:val="el-GR"/>
        </w:rPr>
        <w:t xml:space="preserve"> χρονικά παράθυρα λειτουργίας σε κάθε κόμβο, ενώ το </w:t>
      </w:r>
      <w:r w:rsidRPr="00DC4423">
        <w:rPr>
          <w:rFonts w:cstheme="minorHAnsi"/>
        </w:rPr>
        <w:t>TOP</w:t>
      </w:r>
      <w:r w:rsidRPr="00DC4423">
        <w:rPr>
          <w:rFonts w:cstheme="minorHAnsi"/>
          <w:lang w:val="el-GR"/>
        </w:rPr>
        <w:t xml:space="preserve"> με τη σειρά του επεκτείνει το </w:t>
      </w:r>
      <w:r w:rsidRPr="00DC4423">
        <w:rPr>
          <w:rFonts w:cstheme="minorHAnsi"/>
        </w:rPr>
        <w:t>OP</w:t>
      </w:r>
      <w:r w:rsidRPr="00DC4423">
        <w:rPr>
          <w:rFonts w:cstheme="minorHAnsi"/>
          <w:lang w:val="el-GR"/>
        </w:rPr>
        <w:t xml:space="preserve"> σε πολλαπλές διαδρομές.</w:t>
      </w:r>
    </w:p>
    <w:p w14:paraId="49704A2E" w14:textId="359DBEB3" w:rsidR="00A65E3F" w:rsidRPr="00DC4423" w:rsidRDefault="00A65E3F" w:rsidP="005C1ECF">
      <w:pPr>
        <w:ind w:firstLine="360"/>
        <w:rPr>
          <w:rFonts w:cstheme="minorHAnsi"/>
          <w:lang w:val="el-GR"/>
        </w:rPr>
        <w:pPrChange w:id="507" w:author="Στάθης Καπ" w:date="2023-03-13T04:27:00Z">
          <w:pPr/>
        </w:pPrChange>
      </w:pPr>
      <w:r>
        <w:rPr>
          <w:rFonts w:cstheme="minorHAnsi"/>
          <w:lang w:val="el-GR"/>
        </w:rPr>
        <w:t xml:space="preserve">Σκοπός επίσης της παρούσας εργασίας, είναι να βελτιώσει τον αλγόριθμο Επαναλαμβανόμενης Τοπικής Αναζήτησης των </w:t>
      </w:r>
      <w:r w:rsidRPr="00DC4423">
        <w:rPr>
          <w:rFonts w:cstheme="minorHAnsi"/>
        </w:rPr>
        <w:t>Vansteenwegen</w:t>
      </w:r>
      <w:r>
        <w:rPr>
          <w:rFonts w:cstheme="minorHAnsi"/>
          <w:lang w:val="el-GR"/>
        </w:rPr>
        <w:t xml:space="preserve"> </w:t>
      </w:r>
      <w:r>
        <w:rPr>
          <w:rFonts w:cstheme="minorHAnsi"/>
        </w:rPr>
        <w:t>et</w:t>
      </w:r>
      <w:r w:rsidRPr="00A65E3F">
        <w:rPr>
          <w:rFonts w:cstheme="minorHAnsi"/>
          <w:lang w:val="el-GR"/>
        </w:rPr>
        <w:t xml:space="preserve"> </w:t>
      </w:r>
      <w:r>
        <w:rPr>
          <w:rFonts w:cstheme="minorHAnsi"/>
        </w:rPr>
        <w:t>al</w:t>
      </w:r>
      <w:r w:rsidRPr="00A65E3F">
        <w:rPr>
          <w:rFonts w:cstheme="minorHAnsi"/>
          <w:lang w:val="el-GR"/>
        </w:rPr>
        <w:t>. (2009)</w:t>
      </w:r>
      <w:customXmlInsRangeStart w:id="508" w:author="Στάθης Καπ" w:date="2023-03-01T04:27:00Z"/>
      <w:sdt>
        <w:sdtPr>
          <w:rPr>
            <w:rFonts w:cstheme="minorHAnsi"/>
            <w:lang w:val="el-GR"/>
          </w:rPr>
          <w:id w:val="223724715"/>
          <w:citation/>
        </w:sdtPr>
        <w:sdtEndPr/>
        <w:sdtContent>
          <w:customXmlInsRangeEnd w:id="508"/>
          <w:ins w:id="509" w:author="Στάθης Καπ" w:date="2023-03-01T04:27:00Z">
            <w:r w:rsidR="009C6EF9">
              <w:rPr>
                <w:rFonts w:cstheme="minorHAnsi"/>
                <w:lang w:val="el-GR"/>
              </w:rPr>
              <w:fldChar w:fldCharType="begin"/>
            </w:r>
            <w:r w:rsidR="009C6EF9" w:rsidRPr="009C6EF9">
              <w:rPr>
                <w:rFonts w:cstheme="minorHAnsi"/>
                <w:lang w:val="el-GR"/>
                <w:rPrChange w:id="510" w:author="Στάθης Καπ" w:date="2023-03-01T04:27: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511" w:author="Στάθης Καπ" w:date="2023-03-01T04:27:00Z">
                  <w:rPr>
                    <w:rFonts w:cstheme="minorHAnsi"/>
                  </w:rPr>
                </w:rPrChange>
              </w:rPr>
              <w:instrText xml:space="preserve"> </w:instrText>
            </w:r>
            <w:r w:rsidR="009C6EF9">
              <w:rPr>
                <w:rFonts w:cstheme="minorHAnsi"/>
              </w:rPr>
              <w:instrText>Pie</w:instrText>
            </w:r>
            <w:r w:rsidR="009C6EF9" w:rsidRPr="009C6EF9">
              <w:rPr>
                <w:rFonts w:cstheme="minorHAnsi"/>
                <w:lang w:val="el-GR"/>
                <w:rPrChange w:id="512" w:author="Στάθης Καπ" w:date="2023-03-01T04:27:00Z">
                  <w:rPr>
                    <w:rFonts w:cstheme="minorHAnsi"/>
                  </w:rPr>
                </w:rPrChange>
              </w:rPr>
              <w:instrText>09 \</w:instrText>
            </w:r>
            <w:r w:rsidR="009C6EF9">
              <w:rPr>
                <w:rFonts w:cstheme="minorHAnsi"/>
              </w:rPr>
              <w:instrText>l</w:instrText>
            </w:r>
            <w:r w:rsidR="009C6EF9" w:rsidRPr="009C6EF9">
              <w:rPr>
                <w:rFonts w:cstheme="minorHAnsi"/>
                <w:lang w:val="el-GR"/>
                <w:rPrChange w:id="513" w:author="Στάθης Καπ" w:date="2023-03-01T04:27:00Z">
                  <w:rPr>
                    <w:rFonts w:cstheme="minorHAnsi"/>
                  </w:rPr>
                </w:rPrChange>
              </w:rPr>
              <w:instrText xml:space="preserve"> 1033 </w:instrText>
            </w:r>
          </w:ins>
          <w:r w:rsidR="009C6EF9">
            <w:rPr>
              <w:rFonts w:cstheme="minorHAnsi"/>
              <w:lang w:val="el-GR"/>
            </w:rPr>
            <w:fldChar w:fldCharType="separate"/>
          </w:r>
          <w:r w:rsidR="008A6678" w:rsidRPr="00D70AE8">
            <w:rPr>
              <w:rFonts w:cstheme="minorHAnsi"/>
              <w:noProof/>
              <w:lang w:val="el-GR"/>
              <w:rPrChange w:id="514" w:author="Στάθης Καπ" w:date="2023-03-13T04:33:00Z">
                <w:rPr>
                  <w:rFonts w:cstheme="minorHAnsi"/>
                  <w:noProof/>
                </w:rPr>
              </w:rPrChange>
            </w:rPr>
            <w:t xml:space="preserve"> [6]</w:t>
          </w:r>
          <w:ins w:id="515" w:author="Στάθης Καπ" w:date="2023-03-01T04:27:00Z">
            <w:r w:rsidR="009C6EF9">
              <w:rPr>
                <w:rFonts w:cstheme="minorHAnsi"/>
                <w:lang w:val="el-GR"/>
              </w:rPr>
              <w:fldChar w:fldCharType="end"/>
            </w:r>
          </w:ins>
          <w:customXmlInsRangeStart w:id="516" w:author="Στάθης Καπ" w:date="2023-03-01T04:27:00Z"/>
        </w:sdtContent>
      </w:sdt>
      <w:customXmlInsRangeEnd w:id="516"/>
      <w:r w:rsidRPr="00A65E3F">
        <w:rPr>
          <w:rFonts w:cstheme="minorHAnsi"/>
          <w:lang w:val="el-GR"/>
        </w:rPr>
        <w:t xml:space="preserve"> </w:t>
      </w:r>
      <w:r>
        <w:rPr>
          <w:rFonts w:cstheme="minorHAnsi"/>
          <w:lang w:val="el-GR"/>
        </w:rPr>
        <w:t xml:space="preserve">διαχωρίζοντας το εκάστοτε γράφημα σε υπό-γραφήματα, βελτιώνοντας έτσι την ταχύτητα του αλγορίθμου αλλά και ενισχύοντας τη διερεύνηση διαφορετικών λύσεων. </w:t>
      </w:r>
      <w:del w:id="517" w:author="Στάθης Καπ" w:date="2023-02-25T16:34:00Z">
        <w:r w:rsidDel="00282A41">
          <w:rPr>
            <w:rFonts w:cstheme="minorHAnsi"/>
            <w:lang w:val="el-GR"/>
          </w:rPr>
          <w:delText xml:space="preserve">Για το σκοπό αυτό, εκτός από το </w:delText>
        </w:r>
        <w:r w:rsidDel="00282A41">
          <w:rPr>
            <w:rFonts w:cstheme="minorHAnsi"/>
          </w:rPr>
          <w:delText>OP</w:delText>
        </w:r>
        <w:r w:rsidDel="00282A41">
          <w:rPr>
            <w:rFonts w:cstheme="minorHAnsi"/>
            <w:lang w:val="el-GR"/>
          </w:rPr>
          <w:delText>,</w:delText>
        </w:r>
        <w:r w:rsidRPr="00A65E3F" w:rsidDel="00282A41">
          <w:rPr>
            <w:rFonts w:cstheme="minorHAnsi"/>
            <w:lang w:val="el-GR"/>
          </w:rPr>
          <w:delText xml:space="preserve"> </w:delText>
        </w:r>
        <w:r w:rsidDel="00282A41">
          <w:rPr>
            <w:rFonts w:cstheme="minorHAnsi"/>
            <w:lang w:val="el-GR"/>
          </w:rPr>
          <w:delText>μελετήθηκε και</w:delText>
        </w:r>
        <w:r w:rsidRPr="00DC4423" w:rsidDel="00282A41">
          <w:rPr>
            <w:rFonts w:cstheme="minorHAnsi"/>
            <w:lang w:val="el-GR"/>
          </w:rPr>
          <w:delText xml:space="preserve"> το </w:delText>
        </w:r>
        <w:commentRangeStart w:id="518"/>
        <w:r w:rsidRPr="00DC4423" w:rsidDel="00282A41">
          <w:rPr>
            <w:rFonts w:cstheme="minorHAnsi"/>
            <w:lang w:val="el-GR"/>
          </w:rPr>
          <w:delText>Πρόβλημα Δυναμικής Δρομολόγησης Οχημάτων (</w:delText>
        </w:r>
        <w:r w:rsidRPr="00DC4423" w:rsidDel="00282A41">
          <w:rPr>
            <w:rFonts w:cstheme="minorHAnsi"/>
          </w:rPr>
          <w:delText>DVRP</w:delText>
        </w:r>
        <w:commentRangeEnd w:id="518"/>
        <w:r w:rsidR="00D17D06" w:rsidDel="00282A41">
          <w:rPr>
            <w:rStyle w:val="CommentReference"/>
          </w:rPr>
          <w:commentReference w:id="518"/>
        </w:r>
        <w:r w:rsidRPr="00DC4423" w:rsidDel="00282A41">
          <w:rPr>
            <w:rFonts w:cstheme="minorHAnsi"/>
            <w:lang w:val="el-GR"/>
          </w:rPr>
          <w:delText>) καθώς έχει αποκτήσει τεράστιο ενδιαφέρον ειδικά από το 2001 και μετά, ενώ παράλληλα η στατική του μορφή (</w:delText>
        </w:r>
        <w:r w:rsidRPr="00DC4423" w:rsidDel="00282A41">
          <w:rPr>
            <w:rFonts w:cstheme="minorHAnsi"/>
          </w:rPr>
          <w:delText>VRP</w:delText>
        </w:r>
        <w:r w:rsidRPr="00DC4423" w:rsidDel="00282A41">
          <w:rPr>
            <w:rFonts w:cstheme="minorHAnsi"/>
            <w:lang w:val="el-GR"/>
          </w:rPr>
          <w:delText xml:space="preserve">) είναι συγγενές πρόβλημα με το </w:delText>
        </w:r>
        <w:r w:rsidRPr="00DC4423" w:rsidDel="00282A41">
          <w:rPr>
            <w:rFonts w:cstheme="minorHAnsi"/>
          </w:rPr>
          <w:delText>OP</w:delText>
        </w:r>
        <w:r w:rsidRPr="00DC4423" w:rsidDel="00282A41">
          <w:rPr>
            <w:rFonts w:cstheme="minorHAnsi"/>
            <w:lang w:val="el-GR"/>
          </w:rPr>
          <w:delText xml:space="preserve">. Ειδικότερα, σύμφωνα με τον </w:delText>
        </w:r>
        <w:r w:rsidRPr="00DC4423" w:rsidDel="00282A41">
          <w:rPr>
            <w:rFonts w:cstheme="minorHAnsi"/>
          </w:rPr>
          <w:delText>Chao</w:delText>
        </w:r>
        <w:r w:rsidRPr="00DC4423" w:rsidDel="00282A41">
          <w:rPr>
            <w:rFonts w:cstheme="minorHAnsi"/>
            <w:lang w:val="el-GR"/>
          </w:rPr>
          <w:delText xml:space="preserve"> </w:delText>
        </w:r>
        <w:r w:rsidRPr="00DC4423" w:rsidDel="00282A41">
          <w:rPr>
            <w:rFonts w:cstheme="minorHAnsi"/>
          </w:rPr>
          <w:delText>et</w:delText>
        </w:r>
        <w:r w:rsidRPr="00DC4423" w:rsidDel="00282A41">
          <w:rPr>
            <w:rFonts w:cstheme="minorHAnsi"/>
            <w:lang w:val="el-GR"/>
          </w:rPr>
          <w:delText xml:space="preserve"> </w:delText>
        </w:r>
        <w:r w:rsidRPr="00DC4423" w:rsidDel="00282A41">
          <w:rPr>
            <w:rFonts w:cstheme="minorHAnsi"/>
          </w:rPr>
          <w:delText>al</w:delText>
        </w:r>
        <w:r w:rsidRPr="00DC4423" w:rsidDel="00282A41">
          <w:rPr>
            <w:rFonts w:cstheme="minorHAnsi"/>
            <w:lang w:val="el-GR"/>
          </w:rPr>
          <w:delText>. (1996) το Πρόβλημα Δρομολόγησης Οχημάτων με Κέρδη (</w:delText>
        </w:r>
        <w:r w:rsidRPr="00DC4423" w:rsidDel="00282A41">
          <w:rPr>
            <w:rFonts w:cstheme="minorHAnsi"/>
          </w:rPr>
          <w:delText>Vehicle</w:delText>
        </w:r>
        <w:r w:rsidRPr="00DC4423" w:rsidDel="00282A41">
          <w:rPr>
            <w:rFonts w:cstheme="minorHAnsi"/>
            <w:lang w:val="el-GR"/>
          </w:rPr>
          <w:delText xml:space="preserve"> </w:delText>
        </w:r>
        <w:r w:rsidRPr="00DC4423" w:rsidDel="00282A41">
          <w:rPr>
            <w:rFonts w:cstheme="minorHAnsi"/>
          </w:rPr>
          <w:delText>Routing</w:delText>
        </w:r>
        <w:r w:rsidRPr="00DC4423" w:rsidDel="00282A41">
          <w:rPr>
            <w:rFonts w:cstheme="minorHAnsi"/>
            <w:lang w:val="el-GR"/>
          </w:rPr>
          <w:delText xml:space="preserve"> </w:delText>
        </w:r>
        <w:r w:rsidRPr="00DC4423" w:rsidDel="00282A41">
          <w:rPr>
            <w:rFonts w:cstheme="minorHAnsi"/>
          </w:rPr>
          <w:delText>Problem</w:delText>
        </w:r>
        <w:r w:rsidRPr="00DC4423" w:rsidDel="00282A41">
          <w:rPr>
            <w:rFonts w:cstheme="minorHAnsi"/>
            <w:lang w:val="el-GR"/>
          </w:rPr>
          <w:delText xml:space="preserve"> </w:delText>
        </w:r>
        <w:r w:rsidRPr="00DC4423" w:rsidDel="00282A41">
          <w:rPr>
            <w:rFonts w:cstheme="minorHAnsi"/>
          </w:rPr>
          <w:delText>with</w:delText>
        </w:r>
        <w:r w:rsidRPr="00DC4423" w:rsidDel="00282A41">
          <w:rPr>
            <w:rFonts w:cstheme="minorHAnsi"/>
            <w:lang w:val="el-GR"/>
          </w:rPr>
          <w:delText xml:space="preserve"> </w:delText>
        </w:r>
        <w:r w:rsidRPr="00DC4423" w:rsidDel="00282A41">
          <w:rPr>
            <w:rFonts w:cstheme="minorHAnsi"/>
          </w:rPr>
          <w:delText>Profits</w:delText>
        </w:r>
        <w:r w:rsidRPr="00DC4423" w:rsidDel="00282A41">
          <w:rPr>
            <w:rFonts w:cstheme="minorHAnsi"/>
            <w:lang w:val="el-GR"/>
          </w:rPr>
          <w:delText xml:space="preserve">, </w:delText>
        </w:r>
        <w:r w:rsidRPr="00DC4423" w:rsidDel="00282A41">
          <w:rPr>
            <w:rFonts w:cstheme="minorHAnsi"/>
          </w:rPr>
          <w:delText>VRPP</w:delText>
        </w:r>
        <w:r w:rsidRPr="00DC4423" w:rsidDel="00282A41">
          <w:rPr>
            <w:rFonts w:cstheme="minorHAnsi"/>
            <w:lang w:val="el-GR"/>
          </w:rPr>
          <w:delText xml:space="preserve">) αποτελεί παραλλαγή του </w:delText>
        </w:r>
        <w:r w:rsidRPr="00DC4423" w:rsidDel="00282A41">
          <w:rPr>
            <w:rFonts w:cstheme="minorHAnsi"/>
          </w:rPr>
          <w:delText>TOP</w:delText>
        </w:r>
        <w:r w:rsidRPr="00DC4423" w:rsidDel="00282A41">
          <w:rPr>
            <w:rFonts w:cstheme="minorHAnsi"/>
            <w:lang w:val="el-GR"/>
          </w:rPr>
          <w:delText>.</w:delText>
        </w:r>
      </w:del>
    </w:p>
    <w:p w14:paraId="73DA9FF3" w14:textId="56D0BEFB" w:rsidR="00DC4423" w:rsidDel="00534ED3" w:rsidRDefault="00F80B14" w:rsidP="005C1ECF">
      <w:pPr>
        <w:ind w:firstLine="360"/>
        <w:rPr>
          <w:del w:id="519" w:author="Στάθης Καπ" w:date="2023-02-25T23:45:00Z"/>
          <w:rFonts w:cstheme="minorHAnsi"/>
          <w:lang w:val="el-GR"/>
        </w:rPr>
        <w:pPrChange w:id="520" w:author="Στάθης Καπ" w:date="2023-03-13T04:27:00Z">
          <w:pPr/>
        </w:pPrChange>
      </w:pPr>
      <w:r w:rsidRPr="00DC4423">
        <w:rPr>
          <w:rFonts w:cstheme="minorHAnsi"/>
          <w:lang w:val="el-GR"/>
        </w:rPr>
        <w:t xml:space="preserve">Στο Κεφάλαιο 2 γίνεται ανασκόπηση της βιβλιογραφίας σχετικά με </w:t>
      </w:r>
      <w:ins w:id="521" w:author="Στάθης Καπ" w:date="2023-02-28T17:21:00Z">
        <w:r w:rsidR="00783411">
          <w:rPr>
            <w:rFonts w:cstheme="minorHAnsi"/>
            <w:lang w:val="el-GR"/>
          </w:rPr>
          <w:t>τ</w:t>
        </w:r>
      </w:ins>
      <w:ins w:id="522" w:author="Στάθης Καπ" w:date="2023-02-28T17:22:00Z">
        <w:r w:rsidR="00783411">
          <w:rPr>
            <w:rFonts w:cstheme="minorHAnsi"/>
            <w:lang w:val="el-GR"/>
          </w:rPr>
          <w:t>ο πρόβλημα</w:t>
        </w:r>
      </w:ins>
      <w:del w:id="523" w:author="Στάθης Καπ" w:date="2023-02-28T17:21:00Z">
        <w:r w:rsidRPr="00DC4423" w:rsidDel="00783411">
          <w:rPr>
            <w:rFonts w:cstheme="minorHAnsi"/>
            <w:lang w:val="el-GR"/>
          </w:rPr>
          <w:delText>τα προβλήματα</w:delText>
        </w:r>
      </w:del>
      <w:r w:rsidRPr="00DC4423">
        <w:rPr>
          <w:rFonts w:cstheme="minorHAnsi"/>
          <w:lang w:val="el-GR"/>
        </w:rPr>
        <w:t xml:space="preserve"> </w:t>
      </w:r>
      <w:r w:rsidRPr="00DC4423">
        <w:rPr>
          <w:rFonts w:cstheme="minorHAnsi"/>
        </w:rPr>
        <w:t>OP</w:t>
      </w:r>
      <w:ins w:id="524" w:author="Στάθης Καπ" w:date="2023-02-28T17:21:00Z">
        <w:r w:rsidR="00783411">
          <w:rPr>
            <w:rFonts w:cstheme="minorHAnsi"/>
            <w:lang w:val="el-GR"/>
          </w:rPr>
          <w:t xml:space="preserve"> </w:t>
        </w:r>
      </w:ins>
      <w:del w:id="525" w:author="Στάθης Καπ" w:date="2023-02-28T17:21:00Z">
        <w:r w:rsidRPr="00DC4423" w:rsidDel="00783411">
          <w:rPr>
            <w:rFonts w:cstheme="minorHAnsi"/>
            <w:lang w:val="el-GR"/>
          </w:rPr>
          <w:delText xml:space="preserve">, </w:delText>
        </w:r>
        <w:r w:rsidRPr="00DC4423" w:rsidDel="00783411">
          <w:rPr>
            <w:rFonts w:cstheme="minorHAnsi"/>
          </w:rPr>
          <w:delText>VRP</w:delText>
        </w:r>
        <w:r w:rsidRPr="00DC4423" w:rsidDel="00783411">
          <w:rPr>
            <w:rFonts w:cstheme="minorHAnsi"/>
            <w:lang w:val="el-GR"/>
          </w:rPr>
          <w:delText xml:space="preserve"> </w:delText>
        </w:r>
      </w:del>
      <w:ins w:id="526" w:author="Στάθης Καπ" w:date="2023-02-28T17:22:00Z">
        <w:r w:rsidR="00783411">
          <w:rPr>
            <w:rFonts w:cstheme="minorHAnsi"/>
            <w:lang w:val="el-GR"/>
          </w:rPr>
          <w:t xml:space="preserve">και </w:t>
        </w:r>
      </w:ins>
      <w:ins w:id="527" w:author="Στάθης Καπ" w:date="2023-02-28T17:24:00Z">
        <w:r w:rsidR="004C16F9">
          <w:rPr>
            <w:rFonts w:cstheme="minorHAnsi"/>
            <w:lang w:val="el-GR"/>
          </w:rPr>
          <w:t xml:space="preserve">μερικών επεκτάσεών </w:t>
        </w:r>
      </w:ins>
      <w:ins w:id="528" w:author="Στάθης Καπ" w:date="2023-02-28T17:22:00Z">
        <w:r w:rsidR="00783411">
          <w:rPr>
            <w:rFonts w:cstheme="minorHAnsi"/>
            <w:lang w:val="el-GR"/>
          </w:rPr>
          <w:t>του</w:t>
        </w:r>
      </w:ins>
      <w:ins w:id="529" w:author="Στάθης Καπ" w:date="2023-02-25T16:34:00Z">
        <w:r w:rsidR="00282A41">
          <w:rPr>
            <w:rFonts w:cstheme="minorHAnsi"/>
            <w:lang w:val="el-GR"/>
          </w:rPr>
          <w:t xml:space="preserve"> </w:t>
        </w:r>
      </w:ins>
      <w:del w:id="530" w:author="Στάθης Καπ" w:date="2023-02-25T16:34:00Z">
        <w:r w:rsidRPr="00DC4423" w:rsidDel="00282A41">
          <w:rPr>
            <w:rFonts w:cstheme="minorHAnsi"/>
            <w:lang w:val="el-GR"/>
          </w:rPr>
          <w:delText xml:space="preserve">και </w:delText>
        </w:r>
        <w:r w:rsidRPr="00D17D06" w:rsidDel="00282A41">
          <w:rPr>
            <w:highlight w:val="yellow"/>
            <w:rPrChange w:id="531" w:author="Charalampos Konstantopoulos" w:date="2023-02-01T06:01:00Z">
              <w:rPr/>
            </w:rPrChange>
          </w:rPr>
          <w:delText>DVRP</w:delText>
        </w:r>
        <w:r w:rsidRPr="00DC4423" w:rsidDel="00282A41">
          <w:rPr>
            <w:rFonts w:cstheme="minorHAnsi"/>
            <w:lang w:val="el-GR"/>
          </w:rPr>
          <w:delText xml:space="preserve"> </w:delText>
        </w:r>
      </w:del>
      <w:r w:rsidRPr="00DC4423">
        <w:rPr>
          <w:rFonts w:cstheme="minorHAnsi"/>
          <w:lang w:val="el-GR"/>
        </w:rPr>
        <w:t xml:space="preserve">και αναφέρονται διάφορες αλγοριθμικές προσεγγίσεις που έχουν προταθεί. Στο Κεφάλαιο 3 παρουσιάζεται ο αλγόριθμος </w:t>
      </w:r>
      <w:r w:rsidRPr="00DC4423">
        <w:rPr>
          <w:rFonts w:cstheme="minorHAnsi"/>
        </w:rPr>
        <w:t>ILS</w:t>
      </w:r>
      <w:r w:rsidRPr="00DC4423">
        <w:rPr>
          <w:rFonts w:cstheme="minorHAnsi"/>
          <w:lang w:val="el-GR"/>
        </w:rPr>
        <w:t xml:space="preserve"> (</w:t>
      </w:r>
      <w:r w:rsidRPr="00DC4423">
        <w:rPr>
          <w:rFonts w:cstheme="minorHAnsi"/>
        </w:rPr>
        <w:t>Vansteenwegen</w:t>
      </w:r>
      <w:r w:rsidRPr="00DC4423">
        <w:rPr>
          <w:rFonts w:cstheme="minorHAnsi"/>
          <w:lang w:val="el-GR"/>
        </w:rPr>
        <w:t xml:space="preserve"> </w:t>
      </w:r>
      <w:r w:rsidRPr="00DC4423">
        <w:rPr>
          <w:rFonts w:cstheme="minorHAnsi"/>
        </w:rPr>
        <w:t>et</w:t>
      </w:r>
      <w:r w:rsidRPr="00DC4423">
        <w:rPr>
          <w:rFonts w:cstheme="minorHAnsi"/>
          <w:lang w:val="el-GR"/>
        </w:rPr>
        <w:t xml:space="preserve"> </w:t>
      </w:r>
      <w:r w:rsidRPr="00DC4423">
        <w:rPr>
          <w:rFonts w:cstheme="minorHAnsi"/>
        </w:rPr>
        <w:t>al</w:t>
      </w:r>
      <w:r w:rsidRPr="00DC4423">
        <w:rPr>
          <w:rFonts w:cstheme="minorHAnsi"/>
          <w:lang w:val="el-GR"/>
        </w:rPr>
        <w:t>. 2009)</w:t>
      </w:r>
      <w:customXmlInsRangeStart w:id="532" w:author="Στάθης Καπ" w:date="2023-03-01T04:28:00Z"/>
      <w:sdt>
        <w:sdtPr>
          <w:rPr>
            <w:rFonts w:cstheme="minorHAnsi"/>
            <w:lang w:val="el-GR"/>
          </w:rPr>
          <w:id w:val="626818093"/>
          <w:citation/>
        </w:sdtPr>
        <w:sdtEndPr/>
        <w:sdtContent>
          <w:customXmlInsRangeEnd w:id="532"/>
          <w:ins w:id="533" w:author="Στάθης Καπ" w:date="2023-03-01T04:28:00Z">
            <w:r w:rsidR="009C6EF9">
              <w:rPr>
                <w:rFonts w:cstheme="minorHAnsi"/>
                <w:lang w:val="el-GR"/>
              </w:rPr>
              <w:fldChar w:fldCharType="begin"/>
            </w:r>
            <w:r w:rsidR="009C6EF9" w:rsidRPr="009C6EF9">
              <w:rPr>
                <w:rFonts w:cstheme="minorHAnsi"/>
                <w:lang w:val="el-GR"/>
                <w:rPrChange w:id="534" w:author="Στάθης Καπ" w:date="2023-03-01T04:28: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535" w:author="Στάθης Καπ" w:date="2023-03-01T04:28:00Z">
                  <w:rPr>
                    <w:rFonts w:cstheme="minorHAnsi"/>
                  </w:rPr>
                </w:rPrChange>
              </w:rPr>
              <w:instrText xml:space="preserve"> </w:instrText>
            </w:r>
            <w:r w:rsidR="009C6EF9">
              <w:rPr>
                <w:rFonts w:cstheme="minorHAnsi"/>
              </w:rPr>
              <w:instrText>Pie</w:instrText>
            </w:r>
            <w:r w:rsidR="009C6EF9" w:rsidRPr="009C6EF9">
              <w:rPr>
                <w:rFonts w:cstheme="minorHAnsi"/>
                <w:lang w:val="el-GR"/>
                <w:rPrChange w:id="536" w:author="Στάθης Καπ" w:date="2023-03-01T04:28:00Z">
                  <w:rPr>
                    <w:rFonts w:cstheme="minorHAnsi"/>
                  </w:rPr>
                </w:rPrChange>
              </w:rPr>
              <w:instrText>09 \</w:instrText>
            </w:r>
            <w:r w:rsidR="009C6EF9">
              <w:rPr>
                <w:rFonts w:cstheme="minorHAnsi"/>
              </w:rPr>
              <w:instrText>l</w:instrText>
            </w:r>
            <w:r w:rsidR="009C6EF9" w:rsidRPr="009C6EF9">
              <w:rPr>
                <w:rFonts w:cstheme="minorHAnsi"/>
                <w:lang w:val="el-GR"/>
                <w:rPrChange w:id="537" w:author="Στάθης Καπ" w:date="2023-03-01T04:28:00Z">
                  <w:rPr>
                    <w:rFonts w:cstheme="minorHAnsi"/>
                  </w:rPr>
                </w:rPrChange>
              </w:rPr>
              <w:instrText xml:space="preserve"> 1033 </w:instrText>
            </w:r>
          </w:ins>
          <w:r w:rsidR="009C6EF9">
            <w:rPr>
              <w:rFonts w:cstheme="minorHAnsi"/>
              <w:lang w:val="el-GR"/>
            </w:rPr>
            <w:fldChar w:fldCharType="separate"/>
          </w:r>
          <w:r w:rsidR="008A6678" w:rsidRPr="00D70AE8">
            <w:rPr>
              <w:rFonts w:cstheme="minorHAnsi"/>
              <w:noProof/>
              <w:lang w:val="el-GR"/>
              <w:rPrChange w:id="538" w:author="Στάθης Καπ" w:date="2023-03-13T04:33:00Z">
                <w:rPr>
                  <w:rFonts w:cstheme="minorHAnsi"/>
                  <w:noProof/>
                </w:rPr>
              </w:rPrChange>
            </w:rPr>
            <w:t xml:space="preserve"> [6]</w:t>
          </w:r>
          <w:ins w:id="539" w:author="Στάθης Καπ" w:date="2023-03-01T04:28:00Z">
            <w:r w:rsidR="009C6EF9">
              <w:rPr>
                <w:rFonts w:cstheme="minorHAnsi"/>
                <w:lang w:val="el-GR"/>
              </w:rPr>
              <w:fldChar w:fldCharType="end"/>
            </w:r>
          </w:ins>
          <w:customXmlInsRangeStart w:id="540" w:author="Στάθης Καπ" w:date="2023-03-01T04:28:00Z"/>
        </w:sdtContent>
      </w:sdt>
      <w:customXmlInsRangeEnd w:id="540"/>
      <w:r w:rsidRPr="00DC4423">
        <w:rPr>
          <w:rFonts w:cstheme="minorHAnsi"/>
          <w:lang w:val="el-GR"/>
        </w:rPr>
        <w:t xml:space="preserve"> που </w:t>
      </w:r>
      <w:r w:rsidR="004D10C1" w:rsidRPr="00DC4423">
        <w:rPr>
          <w:rFonts w:cstheme="minorHAnsi"/>
          <w:lang w:val="el-GR"/>
        </w:rPr>
        <w:t>επιλέχθηκε</w:t>
      </w:r>
      <w:r w:rsidRPr="00DC4423">
        <w:rPr>
          <w:rFonts w:cstheme="minorHAnsi"/>
          <w:lang w:val="el-GR"/>
        </w:rPr>
        <w:t xml:space="preserve"> και υλοποιήθηκε για την επίλυση </w:t>
      </w:r>
      <w:del w:id="541" w:author="Στάθης Καπ" w:date="2023-02-25T16:35:00Z">
        <w:r w:rsidRPr="00DC4423" w:rsidDel="00F94449">
          <w:rPr>
            <w:rFonts w:cstheme="minorHAnsi"/>
            <w:lang w:val="el-GR"/>
          </w:rPr>
          <w:delText xml:space="preserve">ενός </w:delText>
        </w:r>
      </w:del>
      <w:del w:id="542" w:author="Στάθης Καπ" w:date="2023-02-25T19:09:00Z">
        <w:r w:rsidR="004D10C1" w:rsidRPr="00DC4423" w:rsidDel="00BF72BD">
          <w:rPr>
            <w:rFonts w:cstheme="minorHAnsi"/>
            <w:lang w:val="el-GR"/>
          </w:rPr>
          <w:delText>στιγμι</w:delText>
        </w:r>
      </w:del>
      <w:ins w:id="543" w:author="Στάθης Καπ" w:date="2023-02-25T19:09:00Z">
        <w:r w:rsidR="00BF72BD">
          <w:rPr>
            <w:rFonts w:cstheme="minorHAnsi"/>
            <w:lang w:val="el-GR"/>
          </w:rPr>
          <w:t>περιπτώσεων</w:t>
        </w:r>
      </w:ins>
      <w:ins w:id="544" w:author="Στάθης Καπ" w:date="2023-02-25T16:35:00Z">
        <w:r w:rsidR="00F94449">
          <w:rPr>
            <w:rFonts w:cstheme="minorHAnsi"/>
            <w:lang w:val="el-GR"/>
          </w:rPr>
          <w:t xml:space="preserve"> </w:t>
        </w:r>
      </w:ins>
      <w:del w:id="545" w:author="Στάθης Καπ" w:date="2023-02-25T16:35:00Z">
        <w:r w:rsidR="004D10C1" w:rsidRPr="00DC4423" w:rsidDel="00F94449">
          <w:rPr>
            <w:rFonts w:cstheme="minorHAnsi"/>
            <w:lang w:val="el-GR"/>
          </w:rPr>
          <w:delText>ότυπου</w:delText>
        </w:r>
        <w:r w:rsidRPr="00DC4423" w:rsidDel="00F94449">
          <w:rPr>
            <w:rFonts w:cstheme="minorHAnsi"/>
            <w:lang w:val="el-GR"/>
          </w:rPr>
          <w:delText xml:space="preserve"> </w:delText>
        </w:r>
      </w:del>
      <w:r w:rsidRPr="00DC4423">
        <w:rPr>
          <w:rFonts w:cstheme="minorHAnsi"/>
          <w:lang w:val="el-GR"/>
        </w:rPr>
        <w:t xml:space="preserve">του προβλήματος </w:t>
      </w:r>
      <w:r w:rsidRPr="00DC4423">
        <w:rPr>
          <w:rFonts w:cstheme="minorHAnsi"/>
        </w:rPr>
        <w:t>TOPTW</w:t>
      </w:r>
      <w:r w:rsidR="00E1196A">
        <w:rPr>
          <w:rFonts w:cstheme="minorHAnsi"/>
          <w:lang w:val="el-GR"/>
        </w:rPr>
        <w:t xml:space="preserve"> καθώς γίνεται και μια πιο λεπτομερής αναφορά στα επιμέρους συστατικά του </w:t>
      </w:r>
      <w:r w:rsidR="00E1196A">
        <w:rPr>
          <w:rFonts w:cstheme="minorHAnsi"/>
        </w:rPr>
        <w:t>ILS</w:t>
      </w:r>
      <w:r w:rsidRPr="00DC4423">
        <w:rPr>
          <w:rFonts w:cstheme="minorHAnsi"/>
          <w:lang w:val="el-GR"/>
        </w:rPr>
        <w:t xml:space="preserve">. </w:t>
      </w:r>
      <w:del w:id="546" w:author="Στάθης Καπ" w:date="2023-02-25T16:35:00Z">
        <w:r w:rsidR="00E1196A" w:rsidDel="009608ED">
          <w:rPr>
            <w:rFonts w:cstheme="minorHAnsi"/>
            <w:lang w:val="el-GR"/>
          </w:rPr>
          <w:delText>Τέλος,</w:delText>
        </w:r>
      </w:del>
      <w:r w:rsidR="00E1196A">
        <w:rPr>
          <w:rFonts w:cstheme="minorHAnsi"/>
          <w:lang w:val="el-GR"/>
        </w:rPr>
        <w:t xml:space="preserve"> </w:t>
      </w:r>
      <w:ins w:id="547" w:author="Στάθης Καπ" w:date="2023-02-25T16:35:00Z">
        <w:r w:rsidR="009608ED">
          <w:rPr>
            <w:rFonts w:cstheme="minorHAnsi"/>
            <w:lang w:val="el-GR"/>
          </w:rPr>
          <w:t>Σ</w:t>
        </w:r>
      </w:ins>
      <w:del w:id="548" w:author="Στάθης Καπ" w:date="2023-02-25T16:35:00Z">
        <w:r w:rsidR="00E1196A" w:rsidDel="009608ED">
          <w:rPr>
            <w:rFonts w:cstheme="minorHAnsi"/>
            <w:lang w:val="el-GR"/>
          </w:rPr>
          <w:delText>σ</w:delText>
        </w:r>
      </w:del>
      <w:r w:rsidR="00E1196A">
        <w:rPr>
          <w:rFonts w:cstheme="minorHAnsi"/>
          <w:lang w:val="el-GR"/>
        </w:rPr>
        <w:t xml:space="preserve">το </w:t>
      </w:r>
      <w:del w:id="549" w:author="Στάθης Καπ" w:date="2023-02-25T16:37:00Z">
        <w:r w:rsidR="00E1196A" w:rsidDel="009608ED">
          <w:rPr>
            <w:rFonts w:cstheme="minorHAnsi"/>
            <w:lang w:val="el-GR"/>
          </w:rPr>
          <w:delText xml:space="preserve">κεφάλαιο </w:delText>
        </w:r>
      </w:del>
      <w:ins w:id="550" w:author="Στάθης Καπ" w:date="2023-02-25T16:37:00Z">
        <w:r w:rsidR="009608ED">
          <w:rPr>
            <w:rFonts w:cstheme="minorHAnsi"/>
            <w:lang w:val="el-GR"/>
          </w:rPr>
          <w:t>Κε</w:t>
        </w:r>
      </w:ins>
      <w:ins w:id="551" w:author="Στάθης Καπ" w:date="2023-02-25T16:38:00Z">
        <w:r w:rsidR="009608ED">
          <w:rPr>
            <w:rFonts w:cstheme="minorHAnsi"/>
            <w:lang w:val="el-GR"/>
          </w:rPr>
          <w:t>φάλαιο</w:t>
        </w:r>
      </w:ins>
      <w:ins w:id="552" w:author="Στάθης Καπ" w:date="2023-02-25T16:37:00Z">
        <w:r w:rsidR="009608ED">
          <w:rPr>
            <w:rFonts w:cstheme="minorHAnsi"/>
            <w:lang w:val="el-GR"/>
          </w:rPr>
          <w:t xml:space="preserve"> </w:t>
        </w:r>
      </w:ins>
      <w:r w:rsidR="00E1196A">
        <w:rPr>
          <w:rFonts w:cstheme="minorHAnsi"/>
          <w:lang w:val="el-GR"/>
        </w:rPr>
        <w:t xml:space="preserve">4, </w:t>
      </w:r>
      <w:del w:id="553" w:author="Στάθης Καπ" w:date="2023-02-25T16:35:00Z">
        <w:r w:rsidR="00E1196A" w:rsidDel="009608ED">
          <w:rPr>
            <w:rFonts w:cstheme="minorHAnsi"/>
            <w:lang w:val="el-GR"/>
          </w:rPr>
          <w:delText xml:space="preserve">περιγράφεται </w:delText>
        </w:r>
      </w:del>
      <w:ins w:id="554" w:author="Στάθης Καπ" w:date="2023-02-25T16:35:00Z">
        <w:r w:rsidR="009608ED">
          <w:rPr>
            <w:rFonts w:cstheme="minorHAnsi"/>
            <w:lang w:val="el-GR"/>
          </w:rPr>
          <w:t xml:space="preserve">αναλύεται </w:t>
        </w:r>
      </w:ins>
      <w:del w:id="555" w:author="Στάθης Καπ" w:date="2023-02-25T16:35:00Z">
        <w:r w:rsidR="00E1196A" w:rsidDel="009608ED">
          <w:rPr>
            <w:rFonts w:cstheme="minorHAnsi"/>
            <w:lang w:val="el-GR"/>
          </w:rPr>
          <w:delText>επακριβώς</w:delText>
        </w:r>
      </w:del>
      <w:r w:rsidR="00E1196A">
        <w:rPr>
          <w:rFonts w:cstheme="minorHAnsi"/>
          <w:lang w:val="el-GR"/>
        </w:rPr>
        <w:t xml:space="preserve"> η διαδικασία διαχωρισμού του εκάστοτε προβλήματος και η διαχωρισμένη Τοπική Αναζήτηση </w:t>
      </w:r>
      <w:del w:id="556" w:author="Στάθης Καπ" w:date="2023-02-25T16:36:00Z">
        <w:r w:rsidR="00E1196A" w:rsidDel="009608ED">
          <w:rPr>
            <w:rFonts w:cstheme="minorHAnsi"/>
            <w:lang w:val="el-GR"/>
          </w:rPr>
          <w:delText xml:space="preserve">και </w:delText>
        </w:r>
      </w:del>
      <w:ins w:id="557" w:author="Στάθης Καπ" w:date="2023-02-25T16:36:00Z">
        <w:r w:rsidR="009608ED">
          <w:rPr>
            <w:rFonts w:cstheme="minorHAnsi"/>
            <w:lang w:val="el-GR"/>
          </w:rPr>
          <w:t xml:space="preserve">που </w:t>
        </w:r>
      </w:ins>
      <w:r w:rsidR="00E1196A">
        <w:rPr>
          <w:rFonts w:cstheme="minorHAnsi"/>
          <w:lang w:val="el-GR"/>
        </w:rPr>
        <w:t>αναπτύχθηκε για τη βελτίωση του αλγορίθμου</w:t>
      </w:r>
      <w:ins w:id="558" w:author="Στάθης Καπ" w:date="2023-02-25T16:38:00Z">
        <w:r w:rsidR="009608ED">
          <w:rPr>
            <w:rFonts w:cstheme="minorHAnsi"/>
            <w:lang w:val="el-GR"/>
          </w:rPr>
          <w:t>. Σ</w:t>
        </w:r>
      </w:ins>
      <w:ins w:id="559" w:author="Στάθης Καπ" w:date="2023-02-25T16:36:00Z">
        <w:r w:rsidR="009608ED">
          <w:rPr>
            <w:rFonts w:cstheme="minorHAnsi"/>
            <w:lang w:val="el-GR"/>
          </w:rPr>
          <w:t>το Κεφάλαιο 5 παρουσιάζονται τα πειραματικά αποτελέσματα</w:t>
        </w:r>
      </w:ins>
      <w:ins w:id="560" w:author="Στάθης Καπ" w:date="2023-02-25T16:37:00Z">
        <w:r w:rsidR="009608ED">
          <w:rPr>
            <w:rFonts w:cstheme="minorHAnsi"/>
            <w:lang w:val="el-GR"/>
          </w:rPr>
          <w:t xml:space="preserve"> </w:t>
        </w:r>
      </w:ins>
      <w:ins w:id="561" w:author="Στάθης Καπ" w:date="2023-02-25T16:38:00Z">
        <w:r w:rsidR="009608ED">
          <w:rPr>
            <w:rFonts w:cstheme="minorHAnsi"/>
            <w:lang w:val="el-GR"/>
          </w:rPr>
          <w:t xml:space="preserve">του </w:t>
        </w:r>
      </w:ins>
      <w:ins w:id="562" w:author="Στάθης Καπ" w:date="2023-02-25T16:39:00Z">
        <w:r w:rsidR="009608ED">
          <w:rPr>
            <w:rFonts w:cstheme="minorHAnsi"/>
            <w:lang w:val="el-GR"/>
          </w:rPr>
          <w:t>τροποποιημένου</w:t>
        </w:r>
      </w:ins>
      <w:ins w:id="563" w:author="Στάθης Καπ" w:date="2023-02-25T16:38:00Z">
        <w:r w:rsidR="009608ED">
          <w:rPr>
            <w:rFonts w:cstheme="minorHAnsi"/>
            <w:lang w:val="el-GR"/>
          </w:rPr>
          <w:t xml:space="preserve"> αλγορίθμου για διάφο</w:t>
        </w:r>
      </w:ins>
      <w:ins w:id="564" w:author="Στάθης Καπ" w:date="2023-02-25T16:50:00Z">
        <w:r w:rsidR="00EA5199">
          <w:rPr>
            <w:rFonts w:cstheme="minorHAnsi"/>
            <w:lang w:val="el-GR"/>
          </w:rPr>
          <w:t xml:space="preserve">ρες περιπτώσεις </w:t>
        </w:r>
      </w:ins>
      <w:ins w:id="565" w:author="Στάθης Καπ" w:date="2023-02-25T16:38:00Z">
        <w:r w:rsidR="009608ED">
          <w:rPr>
            <w:rFonts w:cstheme="minorHAnsi"/>
            <w:lang w:val="el-GR"/>
          </w:rPr>
          <w:t xml:space="preserve">του </w:t>
        </w:r>
        <w:r w:rsidR="009608ED">
          <w:rPr>
            <w:rFonts w:cstheme="minorHAnsi"/>
          </w:rPr>
          <w:t>TOPTW</w:t>
        </w:r>
        <w:r w:rsidR="009608ED">
          <w:rPr>
            <w:rFonts w:cstheme="minorHAnsi"/>
            <w:lang w:val="el-GR"/>
          </w:rPr>
          <w:t xml:space="preserve"> αλλά και για ένα</w:t>
        </w:r>
      </w:ins>
      <w:ins w:id="566" w:author="Στάθης Καπ" w:date="2023-02-25T16:39:00Z">
        <w:r w:rsidR="009608ED">
          <w:rPr>
            <w:rFonts w:cstheme="minorHAnsi"/>
            <w:lang w:val="el-GR"/>
          </w:rPr>
          <w:t xml:space="preserve"> πιο</w:t>
        </w:r>
      </w:ins>
      <w:ins w:id="567" w:author="Στάθης Καπ" w:date="2023-02-25T16:38:00Z">
        <w:r w:rsidR="009608ED">
          <w:rPr>
            <w:rFonts w:cstheme="minorHAnsi"/>
            <w:lang w:val="el-GR"/>
          </w:rPr>
          <w:t xml:space="preserve"> ρεαλιστικό παράδειγμα με φόντο </w:t>
        </w:r>
      </w:ins>
      <w:ins w:id="568" w:author="Στάθης Καπ" w:date="2023-02-25T16:39:00Z">
        <w:r w:rsidR="009608ED">
          <w:rPr>
            <w:rFonts w:cstheme="minorHAnsi"/>
            <w:lang w:val="el-GR"/>
          </w:rPr>
          <w:t xml:space="preserve">την περιοχή της Αθήνας. </w:t>
        </w:r>
      </w:ins>
      <w:ins w:id="569" w:author="Στάθης Καπ" w:date="2023-02-25T16:51:00Z">
        <w:r w:rsidR="006B5DFD">
          <w:rPr>
            <w:rFonts w:cstheme="minorHAnsi"/>
            <w:lang w:val="el-GR"/>
          </w:rPr>
          <w:t xml:space="preserve">Τέλος στο Κεφάλαιο 6 </w:t>
        </w:r>
      </w:ins>
      <w:ins w:id="570" w:author="Στάθης Καπ" w:date="2023-02-25T19:09:00Z">
        <w:r w:rsidR="00BF72BD">
          <w:rPr>
            <w:rFonts w:cstheme="minorHAnsi"/>
            <w:lang w:val="el-GR"/>
          </w:rPr>
          <w:t xml:space="preserve">παρουσιάζονται μερικά συμπεράσματα </w:t>
        </w:r>
      </w:ins>
      <w:ins w:id="571" w:author="Στάθης Καπ" w:date="2023-02-25T19:10:00Z">
        <w:r w:rsidR="00BF72BD">
          <w:rPr>
            <w:rFonts w:cstheme="minorHAnsi"/>
            <w:lang w:val="el-GR"/>
          </w:rPr>
          <w:t xml:space="preserve">που προέκυψαν από την τροποποίηση του </w:t>
        </w:r>
        <w:r w:rsidR="00BF72BD">
          <w:rPr>
            <w:rFonts w:cstheme="minorHAnsi"/>
          </w:rPr>
          <w:t>ILS</w:t>
        </w:r>
        <w:r w:rsidR="00BF72BD" w:rsidRPr="00BF72BD">
          <w:rPr>
            <w:rFonts w:cstheme="minorHAnsi"/>
            <w:lang w:val="el-GR"/>
            <w:rPrChange w:id="572" w:author="Στάθης Καπ" w:date="2023-02-25T19:10:00Z">
              <w:rPr>
                <w:rFonts w:cstheme="minorHAnsi"/>
              </w:rPr>
            </w:rPrChange>
          </w:rPr>
          <w:t xml:space="preserve"> </w:t>
        </w:r>
        <w:r w:rsidR="00BF72BD">
          <w:rPr>
            <w:rFonts w:cstheme="minorHAnsi"/>
            <w:lang w:val="el-GR"/>
          </w:rPr>
          <w:t xml:space="preserve">ενώ </w:t>
        </w:r>
      </w:ins>
      <w:ins w:id="573" w:author="Στάθης Καπ" w:date="2023-02-25T19:11:00Z">
        <w:r w:rsidR="00BF72BD">
          <w:rPr>
            <w:rFonts w:cstheme="minorHAnsi"/>
            <w:lang w:val="el-GR"/>
          </w:rPr>
          <w:t>αναφέρονται</w:t>
        </w:r>
      </w:ins>
      <w:ins w:id="574" w:author="Στάθης Καπ" w:date="2023-02-25T19:10:00Z">
        <w:r w:rsidR="00BF72BD">
          <w:rPr>
            <w:rFonts w:cstheme="minorHAnsi"/>
            <w:lang w:val="el-GR"/>
          </w:rPr>
          <w:t xml:space="preserve"> και μερικές </w:t>
        </w:r>
      </w:ins>
      <w:ins w:id="575" w:author="Στάθης Καπ" w:date="2023-02-25T19:11:00Z">
        <w:r w:rsidR="00BF72BD">
          <w:rPr>
            <w:rFonts w:cstheme="minorHAnsi"/>
            <w:lang w:val="el-GR"/>
          </w:rPr>
          <w:t>προσθήκες που θα μπορούσαν να βελτιώσουν περαιτέρω τις λύσεις.</w:t>
        </w:r>
      </w:ins>
      <w:del w:id="576" w:author="Στάθης Καπ" w:date="2023-02-25T16:36:00Z">
        <w:r w:rsidR="00E1196A" w:rsidDel="009608ED">
          <w:rPr>
            <w:rFonts w:cstheme="minorHAnsi"/>
            <w:lang w:val="el-GR"/>
          </w:rPr>
          <w:delText xml:space="preserve">. </w:delText>
        </w:r>
      </w:del>
    </w:p>
    <w:p w14:paraId="2CB0BB23" w14:textId="77777777" w:rsidR="00534ED3" w:rsidRDefault="00534ED3" w:rsidP="005C1ECF">
      <w:pPr>
        <w:ind w:firstLine="360"/>
        <w:rPr>
          <w:ins w:id="577" w:author="Στάθης Καπ" w:date="2023-02-26T01:40:00Z"/>
          <w:rFonts w:cstheme="minorHAnsi"/>
          <w:lang w:val="el-GR"/>
        </w:rPr>
        <w:pPrChange w:id="578" w:author="Στάθης Καπ" w:date="2023-03-13T04:27:00Z">
          <w:pPr/>
        </w:pPrChange>
      </w:pPr>
    </w:p>
    <w:p w14:paraId="73D7A36A" w14:textId="658837DA" w:rsidR="00534ED3" w:rsidRDefault="00534ED3" w:rsidP="00F20359">
      <w:pPr>
        <w:rPr>
          <w:ins w:id="579" w:author="Στάθης Καπ" w:date="2023-02-26T01:40:00Z"/>
          <w:lang w:val="el-GR"/>
        </w:rPr>
      </w:pPr>
      <w:bookmarkStart w:id="580" w:name="_Toc128265410"/>
      <w:bookmarkStart w:id="581" w:name="_Toc128266126"/>
      <w:bookmarkStart w:id="582" w:name="_Toc128266211"/>
      <w:bookmarkStart w:id="583" w:name="_Toc128266332"/>
      <w:bookmarkStart w:id="584" w:name="_Toc128266360"/>
      <w:bookmarkStart w:id="585" w:name="_Toc128266419"/>
      <w:bookmarkStart w:id="586" w:name="_Toc128266445"/>
      <w:bookmarkStart w:id="587" w:name="_Toc128267624"/>
      <w:bookmarkStart w:id="588" w:name="_Toc128267752"/>
      <w:bookmarkEnd w:id="580"/>
      <w:bookmarkEnd w:id="581"/>
      <w:bookmarkEnd w:id="582"/>
      <w:bookmarkEnd w:id="583"/>
      <w:bookmarkEnd w:id="584"/>
      <w:bookmarkEnd w:id="585"/>
      <w:bookmarkEnd w:id="586"/>
      <w:bookmarkEnd w:id="587"/>
      <w:bookmarkEnd w:id="588"/>
      <w:ins w:id="589" w:author="Στάθης Καπ" w:date="2023-02-26T01:40:00Z">
        <w:r>
          <w:rPr>
            <w:lang w:val="el-GR"/>
          </w:rPr>
          <w:br w:type="page"/>
        </w:r>
      </w:ins>
    </w:p>
    <w:p w14:paraId="35D380F0" w14:textId="77777777" w:rsidR="009917AD" w:rsidDel="002E1E8E" w:rsidRDefault="009917AD" w:rsidP="002E1E8E">
      <w:pPr>
        <w:pStyle w:val="Heading1"/>
        <w:numPr>
          <w:ilvl w:val="0"/>
          <w:numId w:val="0"/>
        </w:numPr>
        <w:rPr>
          <w:del w:id="590" w:author="Στάθης Καπ" w:date="2023-02-25T23:45:00Z"/>
          <w:lang w:val="el-GR"/>
        </w:rPr>
      </w:pPr>
      <w:bookmarkStart w:id="591" w:name="_Toc128497589"/>
      <w:bookmarkStart w:id="592" w:name="_Toc128774269"/>
      <w:bookmarkStart w:id="593" w:name="_Toc129057660"/>
      <w:bookmarkStart w:id="594" w:name="_Toc129191494"/>
      <w:bookmarkStart w:id="595" w:name="_Toc129197832"/>
      <w:bookmarkStart w:id="596" w:name="_Toc129300358"/>
      <w:bookmarkEnd w:id="591"/>
      <w:bookmarkEnd w:id="592"/>
      <w:bookmarkEnd w:id="593"/>
      <w:bookmarkEnd w:id="594"/>
      <w:bookmarkEnd w:id="595"/>
      <w:bookmarkEnd w:id="596"/>
    </w:p>
    <w:p w14:paraId="4D04659B" w14:textId="6D2DF3EB" w:rsidR="009917AD" w:rsidDel="00AE1D80" w:rsidRDefault="009917AD">
      <w:pPr>
        <w:pStyle w:val="Heading1"/>
        <w:rPr>
          <w:del w:id="597" w:author="Στάθης Καπ" w:date="2023-02-25T23:45:00Z"/>
          <w:lang w:val="el-GR"/>
        </w:rPr>
        <w:pPrChange w:id="598" w:author="Στάθης Καπ" w:date="2023-02-26T01:38:00Z">
          <w:pPr/>
        </w:pPrChange>
      </w:pPr>
      <w:del w:id="599" w:author="Στάθης Καπ" w:date="2023-02-25T23:45:00Z">
        <w:r w:rsidDel="00AE1D80">
          <w:rPr>
            <w:lang w:val="el-GR"/>
          </w:rPr>
          <w:br w:type="page"/>
        </w:r>
      </w:del>
    </w:p>
    <w:p w14:paraId="3CBAC479" w14:textId="5C643C01" w:rsidR="009917AD" w:rsidDel="002044CC" w:rsidRDefault="009917AD">
      <w:pPr>
        <w:pStyle w:val="Heading1"/>
        <w:rPr>
          <w:del w:id="600" w:author="Στάθης Καπ" w:date="2023-02-25T23:30:00Z"/>
        </w:rPr>
        <w:pPrChange w:id="601" w:author="Στάθης Καπ" w:date="2023-02-26T01:38:00Z">
          <w:pPr>
            <w:pStyle w:val="Heading1"/>
            <w:numPr>
              <w:numId w:val="0"/>
            </w:numPr>
            <w:ind w:left="0" w:firstLine="0"/>
          </w:pPr>
        </w:pPrChange>
      </w:pPr>
      <w:commentRangeStart w:id="602"/>
      <w:del w:id="603" w:author="Στάθης Καπ" w:date="2023-02-25T23:24:00Z">
        <w:r w:rsidRPr="00E3250E" w:rsidDel="001708F5">
          <w:rPr>
            <w:rPrChange w:id="604" w:author="Στάθης Καπ" w:date="2023-02-26T00:40:00Z">
              <w:rPr>
                <w:lang w:val="el-GR"/>
              </w:rPr>
            </w:rPrChange>
          </w:rPr>
          <w:lastRenderedPageBreak/>
          <w:delText>Ανασκόπηση της Βιβλιογραφίας</w:delText>
        </w:r>
        <w:commentRangeEnd w:id="602"/>
        <w:r w:rsidR="007D3A10" w:rsidRPr="002044CC" w:rsidDel="001708F5">
          <w:rPr>
            <w:rStyle w:val="CommentReference"/>
            <w:sz w:val="24"/>
            <w:szCs w:val="32"/>
          </w:rPr>
          <w:commentReference w:id="602"/>
        </w:r>
      </w:del>
      <w:bookmarkStart w:id="605" w:name="_Toc128267907"/>
      <w:bookmarkStart w:id="606" w:name="_Toc128268081"/>
      <w:bookmarkStart w:id="607" w:name="_Toc128497590"/>
      <w:bookmarkStart w:id="608" w:name="_Toc128774270"/>
      <w:bookmarkStart w:id="609" w:name="_Toc129057661"/>
      <w:bookmarkStart w:id="610" w:name="_Toc129191495"/>
      <w:bookmarkStart w:id="611" w:name="_Toc129197833"/>
      <w:bookmarkStart w:id="612" w:name="_Toc129300359"/>
      <w:bookmarkEnd w:id="605"/>
      <w:bookmarkEnd w:id="606"/>
      <w:bookmarkEnd w:id="607"/>
      <w:bookmarkEnd w:id="608"/>
      <w:bookmarkEnd w:id="609"/>
      <w:bookmarkEnd w:id="610"/>
      <w:bookmarkEnd w:id="611"/>
      <w:bookmarkEnd w:id="612"/>
    </w:p>
    <w:p w14:paraId="711A552E" w14:textId="58C196DB" w:rsidR="002044CC" w:rsidRPr="002044CC" w:rsidRDefault="002044CC">
      <w:pPr>
        <w:pStyle w:val="Heading1"/>
        <w:rPr>
          <w:ins w:id="613" w:author="Στάθης Καπ" w:date="2023-02-25T23:30:00Z"/>
          <w:lang w:val="el-GR"/>
        </w:rPr>
        <w:pPrChange w:id="614" w:author="Στάθης Καπ" w:date="2023-02-26T01:38:00Z">
          <w:pPr>
            <w:pStyle w:val="Heading1"/>
            <w:numPr>
              <w:numId w:val="4"/>
            </w:numPr>
            <w:ind w:left="720"/>
          </w:pPr>
        </w:pPrChange>
      </w:pPr>
      <w:bookmarkStart w:id="615" w:name="_Toc129300360"/>
      <w:ins w:id="616" w:author="Στάθης Καπ" w:date="2023-02-26T01:37:00Z">
        <w:r>
          <w:rPr>
            <w:lang w:val="el-GR"/>
          </w:rPr>
          <w:t>Το Πρόβλημα Προσανατολισμού</w:t>
        </w:r>
      </w:ins>
      <w:bookmarkEnd w:id="615"/>
    </w:p>
    <w:p w14:paraId="641035A3" w14:textId="08602B85" w:rsidR="00DD6480" w:rsidDel="001708F5" w:rsidRDefault="00DD6480" w:rsidP="00DD6480">
      <w:pPr>
        <w:pStyle w:val="Heading2"/>
        <w:numPr>
          <w:ilvl w:val="1"/>
          <w:numId w:val="4"/>
        </w:numPr>
        <w:rPr>
          <w:del w:id="617" w:author="Στάθης Καπ" w:date="2023-02-25T23:24:00Z"/>
          <w:lang w:val="el-GR"/>
        </w:rPr>
      </w:pPr>
      <w:del w:id="618" w:author="Στάθης Καπ" w:date="2023-02-25T23:24:00Z">
        <w:r w:rsidDel="001708F5">
          <w:rPr>
            <w:lang w:val="el-GR"/>
          </w:rPr>
          <w:delText>Το πρόβλημα Προσανατολισμού</w:delText>
        </w:r>
      </w:del>
    </w:p>
    <w:p w14:paraId="187BF385" w14:textId="03B855CA" w:rsidR="009917AD" w:rsidRDefault="009917AD" w:rsidP="009917AD">
      <w:pPr>
        <w:rPr>
          <w:lang w:val="el-GR"/>
        </w:rPr>
      </w:pPr>
      <w:r w:rsidRPr="00034A6B">
        <w:rPr>
          <w:lang w:val="el-GR"/>
        </w:rPr>
        <w:t>Το πρόβλημα του προσανατολισμού μπορεί να αναπαρασταθεί ως εξής:</w:t>
      </w:r>
      <w:r w:rsidR="00034A6B">
        <w:rPr>
          <w:lang w:val="el-GR"/>
        </w:rPr>
        <w:t xml:space="preserve"> </w:t>
      </w:r>
      <w:r w:rsidR="00034A6B" w:rsidRPr="00034A6B">
        <w:rPr>
          <w:lang w:val="el-GR"/>
        </w:rPr>
        <w:t>Έστω</w:t>
      </w:r>
      <w:r w:rsidRPr="00034A6B">
        <w:rPr>
          <w:lang w:val="el-GR"/>
        </w:rPr>
        <w:t xml:space="preserve"> το γράφημα </w:t>
      </w:r>
      <w:r>
        <w:t>G</w:t>
      </w:r>
      <w:r w:rsidRPr="00034A6B">
        <w:rPr>
          <w:lang w:val="el-GR"/>
        </w:rPr>
        <w:t xml:space="preserve"> = (</w:t>
      </w:r>
      <w:r>
        <w:t>V</w:t>
      </w:r>
      <w:r w:rsidRPr="00034A6B">
        <w:rPr>
          <w:lang w:val="el-GR"/>
        </w:rPr>
        <w:t>,</w:t>
      </w:r>
      <w:r>
        <w:t>E</w:t>
      </w:r>
      <w:r w:rsidRPr="00034A6B">
        <w:rPr>
          <w:lang w:val="el-GR"/>
        </w:rPr>
        <w:t xml:space="preserve">) όπου σε κάθε ακμή του γραφήματος αντιστοιχεί μία τιμή κόστους και σε κάθε κόμβο μία τιμή κέρδους. </w:t>
      </w:r>
      <w:r w:rsidR="00034A6B" w:rsidRPr="00034A6B">
        <w:rPr>
          <w:lang w:val="el-GR"/>
        </w:rPr>
        <w:t>Έχοντας</w:t>
      </w:r>
      <w:r w:rsidRPr="00034A6B">
        <w:rPr>
          <w:lang w:val="el-GR"/>
        </w:rPr>
        <w:t xml:space="preserve"> καθορίσει έναν κόμβο ως αρχικό και έναν άλλον (ή τον ίδιο) ως τελικό, σκοπός είναι να βρεθεί μια διαδρομή από τον αρχικό προς τον τελικό κόμβο που να μεγιστοποιεί το κέρδος αλλά να μην ξεπερνάει το μέγιστο όριο χρόνου που έχει προκαθοριστεί. Επίσης το πρόβλημα του προσανατολισμού μπορεί να αναπαρασταθεί ως ένα μοντέλο ακέραιου προγραμματισμού (</w:t>
      </w:r>
      <w:r>
        <w:t>Vansteenwegen</w:t>
      </w:r>
      <w:r w:rsidRPr="00034A6B">
        <w:rPr>
          <w:lang w:val="el-GR"/>
        </w:rPr>
        <w:t xml:space="preserve"> </w:t>
      </w:r>
      <w:ins w:id="619" w:author="Στάθης Καπ" w:date="2023-03-01T04:44:00Z">
        <w:r w:rsidR="00C52C7D">
          <w:t>et</w:t>
        </w:r>
        <w:r w:rsidR="00C52C7D" w:rsidRPr="00C52C7D">
          <w:rPr>
            <w:lang w:val="el-GR"/>
            <w:rPrChange w:id="620" w:author="Στάθης Καπ" w:date="2023-03-01T04:44:00Z">
              <w:rPr/>
            </w:rPrChange>
          </w:rPr>
          <w:t xml:space="preserve"> </w:t>
        </w:r>
        <w:r w:rsidR="00C52C7D">
          <w:t>al</w:t>
        </w:r>
        <w:r w:rsidR="00C52C7D" w:rsidRPr="00C52C7D">
          <w:rPr>
            <w:lang w:val="el-GR"/>
            <w:rPrChange w:id="621" w:author="Στάθης Καπ" w:date="2023-03-01T04:44:00Z">
              <w:rPr/>
            </w:rPrChange>
          </w:rPr>
          <w:t>.</w:t>
        </w:r>
      </w:ins>
      <w:del w:id="622" w:author="Στάθης Καπ" w:date="2023-03-01T04:44:00Z">
        <w:r w:rsidRPr="00034A6B" w:rsidDel="00C52C7D">
          <w:rPr>
            <w:lang w:val="el-GR"/>
          </w:rPr>
          <w:delText>κ.α.</w:delText>
        </w:r>
      </w:del>
      <w:r w:rsidRPr="00034A6B">
        <w:rPr>
          <w:lang w:val="el-GR"/>
        </w:rPr>
        <w:t xml:space="preserve"> 2011</w:t>
      </w:r>
      <w:customXmlInsRangeStart w:id="623" w:author="Στάθης Καπ" w:date="2023-03-01T04:30:00Z"/>
      <w:sdt>
        <w:sdtPr>
          <w:rPr>
            <w:lang w:val="el-GR"/>
          </w:rPr>
          <w:id w:val="230664968"/>
          <w:citation/>
        </w:sdtPr>
        <w:sdtEndPr/>
        <w:sdtContent>
          <w:customXmlInsRangeEnd w:id="623"/>
          <w:ins w:id="624" w:author="Στάθης Καπ" w:date="2023-03-01T04:30:00Z">
            <w:r w:rsidR="009C6EF9">
              <w:rPr>
                <w:lang w:val="el-GR"/>
              </w:rPr>
              <w:fldChar w:fldCharType="begin"/>
            </w:r>
            <w:r w:rsidR="009C6EF9" w:rsidRPr="009C6EF9">
              <w:rPr>
                <w:lang w:val="el-GR"/>
                <w:rPrChange w:id="625" w:author="Στάθης Καπ" w:date="2023-03-01T04:30:00Z">
                  <w:rPr/>
                </w:rPrChange>
              </w:rPr>
              <w:instrText xml:space="preserve"> </w:instrText>
            </w:r>
            <w:r w:rsidR="009C6EF9">
              <w:instrText>CITATION</w:instrText>
            </w:r>
            <w:r w:rsidR="009C6EF9" w:rsidRPr="009C6EF9">
              <w:rPr>
                <w:lang w:val="el-GR"/>
                <w:rPrChange w:id="626" w:author="Στάθης Καπ" w:date="2023-03-01T04:30:00Z">
                  <w:rPr/>
                </w:rPrChange>
              </w:rPr>
              <w:instrText xml:space="preserve"> </w:instrText>
            </w:r>
            <w:r w:rsidR="009C6EF9">
              <w:instrText>PVa</w:instrText>
            </w:r>
            <w:r w:rsidR="009C6EF9" w:rsidRPr="009C6EF9">
              <w:rPr>
                <w:lang w:val="el-GR"/>
                <w:rPrChange w:id="627" w:author="Στάθης Καπ" w:date="2023-03-01T04:30:00Z">
                  <w:rPr/>
                </w:rPrChange>
              </w:rPr>
              <w:instrText>11 \</w:instrText>
            </w:r>
            <w:r w:rsidR="009C6EF9">
              <w:instrText>l</w:instrText>
            </w:r>
            <w:r w:rsidR="009C6EF9" w:rsidRPr="009C6EF9">
              <w:rPr>
                <w:lang w:val="el-GR"/>
                <w:rPrChange w:id="628" w:author="Στάθης Καπ" w:date="2023-03-01T04:30:00Z">
                  <w:rPr/>
                </w:rPrChange>
              </w:rPr>
              <w:instrText xml:space="preserve"> 1033 </w:instrText>
            </w:r>
          </w:ins>
          <w:r w:rsidR="009C6EF9">
            <w:rPr>
              <w:lang w:val="el-GR"/>
            </w:rPr>
            <w:fldChar w:fldCharType="separate"/>
          </w:r>
          <w:r w:rsidR="008A6678">
            <w:rPr>
              <w:noProof/>
            </w:rPr>
            <w:t xml:space="preserve"> </w:t>
          </w:r>
          <w:r w:rsidR="008A6678" w:rsidRPr="008A6678">
            <w:rPr>
              <w:noProof/>
            </w:rPr>
            <w:t>[7]</w:t>
          </w:r>
          <w:ins w:id="629" w:author="Στάθης Καπ" w:date="2023-03-01T04:30:00Z">
            <w:r w:rsidR="009C6EF9">
              <w:rPr>
                <w:lang w:val="el-GR"/>
              </w:rPr>
              <w:fldChar w:fldCharType="end"/>
            </w:r>
          </w:ins>
          <w:customXmlInsRangeStart w:id="630" w:author="Στάθης Καπ" w:date="2023-03-01T04:30:00Z"/>
        </w:sdtContent>
      </w:sdt>
      <w:customXmlInsRangeEnd w:id="630"/>
      <w:r w:rsidRPr="00034A6B">
        <w:rPr>
          <w:lang w:val="el-GR"/>
        </w:rPr>
        <w:t>)</w:t>
      </w:r>
      <w:del w:id="631" w:author="Στάθης Καπ" w:date="2023-03-01T04:29:00Z">
        <w:r w:rsidRPr="00034A6B" w:rsidDel="009C6EF9">
          <w:rPr>
            <w:lang w:val="el-GR"/>
          </w:rPr>
          <w:delText>[;]</w:delText>
        </w:r>
      </w:del>
      <w:r w:rsidRPr="00034A6B">
        <w:rPr>
          <w:lang w:val="el-GR"/>
        </w:rPr>
        <w:t xml:space="preserve"> χρησιμοποιώντας τις εξής μεταβλητές:</w:t>
      </w:r>
    </w:p>
    <w:p w14:paraId="6639FA66" w14:textId="77777777" w:rsidR="00034A6B" w:rsidRPr="00034A6B" w:rsidRDefault="00034A6B" w:rsidP="00034A6B">
      <w:pPr>
        <w:pStyle w:val="ListParagraph"/>
        <w:numPr>
          <w:ilvl w:val="0"/>
          <w:numId w:val="5"/>
        </w:numPr>
        <w:rPr>
          <w:lang w:val="el-GR"/>
        </w:rPr>
      </w:pPr>
      <w:r>
        <w:t>N</w:t>
      </w:r>
      <w:r w:rsidRPr="00034A6B">
        <w:rPr>
          <w:lang w:val="el-GR"/>
        </w:rPr>
        <w:t xml:space="preserve"> ο αριθμός των κόμβων (1, 2, ..., </w:t>
      </w:r>
      <w:r>
        <w:t>N</w:t>
      </w:r>
      <w:r w:rsidRPr="00034A6B">
        <w:rPr>
          <w:lang w:val="el-GR"/>
        </w:rPr>
        <w:t xml:space="preserve">) με αρχικό κόμβο </w:t>
      </w:r>
      <w:r>
        <w:t>s</w:t>
      </w:r>
      <w:r w:rsidRPr="00034A6B">
        <w:rPr>
          <w:lang w:val="el-GR"/>
        </w:rPr>
        <w:t xml:space="preserve"> = 1 και τελικό </w:t>
      </w:r>
      <w:r>
        <w:t>t</w:t>
      </w:r>
      <w:r w:rsidRPr="00034A6B">
        <w:rPr>
          <w:lang w:val="el-GR"/>
        </w:rPr>
        <w:t xml:space="preserve"> = </w:t>
      </w:r>
      <w:r>
        <w:t>N</w:t>
      </w:r>
    </w:p>
    <w:p w14:paraId="59480706" w14:textId="1DAE0809" w:rsidR="00034A6B" w:rsidRPr="00034A6B" w:rsidRDefault="004C3766"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i</m:t>
            </m:r>
          </m:sub>
        </m:sSub>
      </m:oMath>
      <w:r w:rsidR="00034A6B" w:rsidRPr="00034A6B">
        <w:rPr>
          <w:lang w:val="el-GR"/>
        </w:rPr>
        <w:t xml:space="preserve"> η τιμή κέρδους της επίσκεψης στον κόμβο </w:t>
      </w:r>
      <w:r w:rsidR="00034A6B">
        <w:t>i</w:t>
      </w:r>
    </w:p>
    <w:p w14:paraId="3B426791" w14:textId="77E43806" w:rsidR="00034A6B" w:rsidRPr="00034A6B" w:rsidRDefault="004C3766"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C</m:t>
            </m:r>
          </m:e>
          <m:sub>
            <m:r>
              <w:rPr>
                <w:rFonts w:ascii="Cambria Math" w:hAnsi="Cambria Math"/>
                <w:lang w:val="el-GR"/>
              </w:rPr>
              <m:t>ij</m:t>
            </m:r>
          </m:sub>
        </m:sSub>
      </m:oMath>
      <w:r w:rsidR="00034A6B" w:rsidRPr="00034A6B">
        <w:rPr>
          <w:lang w:val="el-GR"/>
        </w:rPr>
        <w:t xml:space="preserve"> το κόστος μετακίνησης από τον κόμβο </w:t>
      </w:r>
      <w:r w:rsidR="00034A6B">
        <w:t>i</w:t>
      </w:r>
      <w:r w:rsidR="00034A6B" w:rsidRPr="00034A6B">
        <w:rPr>
          <w:lang w:val="el-GR"/>
        </w:rPr>
        <w:t xml:space="preserve"> στον κόμβο </w:t>
      </w:r>
      <w:r w:rsidR="00034A6B">
        <w:t>j</w:t>
      </w:r>
    </w:p>
    <w:p w14:paraId="7D8BFF36" w14:textId="3FB71C03" w:rsidR="00034A6B" w:rsidRDefault="004C3766"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t>
            </m:r>
          </m:sub>
        </m:sSub>
        <m:r>
          <w:rPr>
            <w:rFonts w:ascii="Cambria Math" w:hAnsi="Cambria Math"/>
            <w:lang w:val="el-GR"/>
          </w:rPr>
          <m:t>=1</m:t>
        </m:r>
      </m:oMath>
      <w:r w:rsidR="00034A6B" w:rsidRPr="00034A6B">
        <w:rPr>
          <w:lang w:val="el-GR"/>
        </w:rPr>
        <w:t xml:space="preserve"> εάν η επίσκεψη στον κόμβο </w:t>
      </w:r>
      <w:r w:rsidR="00034A6B">
        <w:t>i</w:t>
      </w:r>
      <w:r w:rsidR="00034A6B" w:rsidRPr="00034A6B">
        <w:rPr>
          <w:lang w:val="el-GR"/>
        </w:rPr>
        <w:t xml:space="preserve"> ακολουθείται από την επίσκεψη στον κόμβο </w:t>
      </w:r>
      <w:r w:rsidR="00034A6B">
        <w:t>j</w:t>
      </w:r>
      <w:r w:rsidR="00034A6B" w:rsidRPr="00034A6B">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t>
            </m:r>
          </m:sub>
        </m:sSub>
        <m:r>
          <w:rPr>
            <w:rFonts w:ascii="Cambria Math" w:hAnsi="Cambria Math"/>
            <w:lang w:val="el-GR"/>
          </w:rPr>
          <m:t>=0</m:t>
        </m:r>
      </m:oMath>
    </w:p>
    <w:p w14:paraId="7ECABD24" w14:textId="1F657267" w:rsidR="00034A6B" w:rsidRDefault="00034A6B" w:rsidP="00034A6B">
      <w:pPr>
        <w:rPr>
          <w:ins w:id="632" w:author="Στάθης Καπ" w:date="2023-02-01T06:28:00Z"/>
          <w:lang w:val="el-GR"/>
        </w:rPr>
      </w:pPr>
      <w:r w:rsidRPr="00034A6B">
        <w:rPr>
          <w:lang w:val="el-GR"/>
        </w:rPr>
        <w:t>Χρησιμοποιώντας λοιπόν τους παραπάνω συμβολισμούς προκύπτουν οι παρακάτω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633"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8"/>
        <w:gridCol w:w="7601"/>
        <w:gridCol w:w="619"/>
        <w:tblGridChange w:id="634">
          <w:tblGrid>
            <w:gridCol w:w="618"/>
            <w:gridCol w:w="7601"/>
            <w:gridCol w:w="619"/>
          </w:tblGrid>
        </w:tblGridChange>
      </w:tblGrid>
      <w:tr w:rsidR="00010B95" w14:paraId="2E73BE02" w14:textId="77777777" w:rsidTr="00603993">
        <w:trPr>
          <w:ins w:id="635" w:author="Στάθης Καπ" w:date="2023-02-01T06:28:00Z"/>
        </w:trPr>
        <w:tc>
          <w:tcPr>
            <w:tcW w:w="350" w:type="pct"/>
            <w:tcPrChange w:id="636" w:author="Στάθης Καπ" w:date="2023-02-01T08:48:00Z">
              <w:tcPr>
                <w:tcW w:w="350" w:type="pct"/>
              </w:tcPr>
            </w:tcPrChange>
          </w:tcPr>
          <w:p w14:paraId="53F8304C" w14:textId="77777777" w:rsidR="004650B7" w:rsidRDefault="004650B7">
            <w:pPr>
              <w:spacing w:after="160"/>
              <w:rPr>
                <w:ins w:id="637" w:author="Στάθης Καπ" w:date="2023-02-01T06:28:00Z"/>
                <w:lang w:val="el-GR"/>
              </w:rPr>
              <w:pPrChange w:id="638" w:author="Στάθης Καπ" w:date="2023-02-01T08:46:00Z">
                <w:pPr/>
              </w:pPrChange>
            </w:pPr>
          </w:p>
        </w:tc>
        <w:tc>
          <w:tcPr>
            <w:tcW w:w="4300" w:type="pct"/>
            <w:tcPrChange w:id="639" w:author="Στάθης Καπ" w:date="2023-02-01T08:48:00Z">
              <w:tcPr>
                <w:tcW w:w="4300" w:type="pct"/>
              </w:tcPr>
            </w:tcPrChange>
          </w:tcPr>
          <w:p w14:paraId="7361ACEC" w14:textId="5853188E" w:rsidR="004650B7" w:rsidRPr="005846FF" w:rsidRDefault="002708DF">
            <w:pPr>
              <w:spacing w:after="160"/>
              <w:rPr>
                <w:ins w:id="640" w:author="Στάθης Καπ" w:date="2023-02-01T06:28:00Z"/>
                <w:lang w:val="el-GR"/>
              </w:rPr>
              <w:pPrChange w:id="641" w:author="Στάθης Καπ" w:date="2023-02-01T08:46:00Z">
                <w:pPr/>
              </w:pPrChange>
            </w:pPr>
            <m:oMathPara>
              <m:oMath>
                <m:r>
                  <w:ins w:id="642" w:author="Στάθης Καπ" w:date="2023-02-01T08:21:00Z">
                    <w:rPr>
                      <w:rFonts w:ascii="Cambria Math" w:hAnsi="Cambria Math"/>
                    </w:rPr>
                    <m:t>maximize</m:t>
                  </w:ins>
                </m:r>
                <m:nary>
                  <m:naryPr>
                    <m:chr m:val="∑"/>
                    <m:limLoc m:val="undOvr"/>
                    <m:ctrlPr>
                      <w:ins w:id="643" w:author="Στάθης Καπ" w:date="2023-02-01T08:21:00Z">
                        <w:rPr>
                          <w:rFonts w:ascii="Cambria Math" w:hAnsi="Cambria Math"/>
                          <w:i/>
                        </w:rPr>
                      </w:ins>
                    </m:ctrlPr>
                  </m:naryPr>
                  <m:sub>
                    <m:r>
                      <w:ins w:id="644" w:author="Στάθης Καπ" w:date="2023-02-01T08:21:00Z">
                        <w:rPr>
                          <w:rFonts w:ascii="Cambria Math" w:hAnsi="Cambria Math"/>
                        </w:rPr>
                        <m:t>i=2</m:t>
                      </w:ins>
                    </m:r>
                  </m:sub>
                  <m:sup>
                    <m:r>
                      <w:ins w:id="645" w:author="Στάθης Καπ" w:date="2023-02-01T08:21:00Z">
                        <w:rPr>
                          <w:rFonts w:ascii="Cambria Math" w:hAnsi="Cambria Math"/>
                        </w:rPr>
                        <m:t>N-1</m:t>
                      </w:ins>
                    </m:r>
                  </m:sup>
                  <m:e>
                    <m:nary>
                      <m:naryPr>
                        <m:chr m:val="∑"/>
                        <m:limLoc m:val="undOvr"/>
                        <m:ctrlPr>
                          <w:ins w:id="646" w:author="Στάθης Καπ" w:date="2023-02-01T08:21:00Z">
                            <w:rPr>
                              <w:rFonts w:ascii="Cambria Math" w:hAnsi="Cambria Math"/>
                              <w:i/>
                            </w:rPr>
                          </w:ins>
                        </m:ctrlPr>
                      </m:naryPr>
                      <m:sub>
                        <m:r>
                          <w:ins w:id="647" w:author="Στάθης Καπ" w:date="2023-02-01T08:21:00Z">
                            <w:rPr>
                              <w:rFonts w:ascii="Cambria Math" w:hAnsi="Cambria Math"/>
                            </w:rPr>
                            <m:t>j=2</m:t>
                          </w:ins>
                        </m:r>
                      </m:sub>
                      <m:sup>
                        <m:r>
                          <w:ins w:id="648" w:author="Στάθης Καπ" w:date="2023-02-01T08:21:00Z">
                            <w:rPr>
                              <w:rFonts w:ascii="Cambria Math" w:hAnsi="Cambria Math"/>
                            </w:rPr>
                            <m:t>N</m:t>
                          </w:ins>
                        </m:r>
                      </m:sup>
                      <m:e>
                        <m:sSub>
                          <m:sSubPr>
                            <m:ctrlPr>
                              <w:ins w:id="649" w:author="Στάθης Καπ" w:date="2023-02-01T08:21:00Z">
                                <w:rPr>
                                  <w:rFonts w:ascii="Cambria Math" w:hAnsi="Cambria Math"/>
                                  <w:i/>
                                </w:rPr>
                              </w:ins>
                            </m:ctrlPr>
                          </m:sSubPr>
                          <m:e>
                            <m:r>
                              <w:ins w:id="650" w:author="Στάθης Καπ" w:date="2023-02-01T08:21:00Z">
                                <w:rPr>
                                  <w:rFonts w:ascii="Cambria Math" w:hAnsi="Cambria Math"/>
                                </w:rPr>
                                <m:t>S</m:t>
                              </w:ins>
                            </m:r>
                          </m:e>
                          <m:sub>
                            <m:r>
                              <w:ins w:id="651" w:author="Στάθης Καπ" w:date="2023-02-01T08:21:00Z">
                                <w:rPr>
                                  <w:rFonts w:ascii="Cambria Math" w:hAnsi="Cambria Math"/>
                                </w:rPr>
                                <m:t>i</m:t>
                              </w:ins>
                            </m:r>
                          </m:sub>
                        </m:sSub>
                        <m:sSub>
                          <m:sSubPr>
                            <m:ctrlPr>
                              <w:ins w:id="652" w:author="Στάθης Καπ" w:date="2023-02-01T08:21:00Z">
                                <w:rPr>
                                  <w:rFonts w:ascii="Cambria Math" w:hAnsi="Cambria Math"/>
                                  <w:i/>
                                </w:rPr>
                              </w:ins>
                            </m:ctrlPr>
                          </m:sSubPr>
                          <m:e>
                            <m:r>
                              <w:ins w:id="653" w:author="Στάθης Καπ" w:date="2023-02-01T08:21:00Z">
                                <w:rPr>
                                  <w:rFonts w:ascii="Cambria Math" w:hAnsi="Cambria Math"/>
                                </w:rPr>
                                <m:t>X</m:t>
                              </w:ins>
                            </m:r>
                          </m:e>
                          <m:sub>
                            <m:r>
                              <w:ins w:id="654" w:author="Στάθης Καπ" w:date="2023-02-01T08:21:00Z">
                                <w:rPr>
                                  <w:rFonts w:ascii="Cambria Math" w:hAnsi="Cambria Math"/>
                                </w:rPr>
                                <m:t>ij</m:t>
                              </w:ins>
                            </m:r>
                          </m:sub>
                        </m:sSub>
                      </m:e>
                    </m:nary>
                  </m:e>
                </m:nary>
              </m:oMath>
            </m:oMathPara>
          </w:p>
        </w:tc>
        <w:tc>
          <w:tcPr>
            <w:tcW w:w="350" w:type="pct"/>
            <w:vAlign w:val="center"/>
            <w:tcPrChange w:id="655" w:author="Στάθης Καπ" w:date="2023-02-01T08:48:00Z">
              <w:tcPr>
                <w:tcW w:w="350" w:type="pct"/>
                <w:vAlign w:val="bottom"/>
              </w:tcPr>
            </w:tcPrChange>
          </w:tcPr>
          <w:p w14:paraId="0533C75C" w14:textId="57A542AA" w:rsidR="004650B7" w:rsidRPr="00603993" w:rsidRDefault="00603993">
            <w:pPr>
              <w:pStyle w:val="Caption"/>
              <w:spacing w:after="160"/>
              <w:rPr>
                <w:ins w:id="656" w:author="Στάθης Καπ" w:date="2023-02-01T06:28:00Z"/>
                <w:sz w:val="18"/>
                <w:rPrChange w:id="657" w:author="Στάθης Καπ" w:date="2023-02-01T08:49:00Z">
                  <w:rPr>
                    <w:ins w:id="658" w:author="Στάθης Καπ" w:date="2023-02-01T06:28:00Z"/>
                    <w:lang w:val="el-GR"/>
                  </w:rPr>
                </w:rPrChange>
              </w:rPr>
              <w:pPrChange w:id="659" w:author="Στάθης Καπ" w:date="2023-02-01T08:47:00Z">
                <w:pPr/>
              </w:pPrChange>
            </w:pPr>
            <w:ins w:id="660" w:author="Στάθης Καπ" w:date="2023-02-01T08:49:00Z">
              <w:r>
                <w:t>(</w:t>
              </w:r>
            </w:ins>
            <w:ins w:id="661" w:author="Στάθης Καπ" w:date="2023-02-01T08:23:00Z">
              <w:r w:rsidR="002708DF">
                <w:rPr>
                  <w:lang w:val="el-GR"/>
                </w:rPr>
                <w:fldChar w:fldCharType="begin"/>
              </w:r>
              <w:r w:rsidR="002708DF">
                <w:rPr>
                  <w:lang w:val="el-GR"/>
                </w:rPr>
                <w:instrText xml:space="preserve"> STYLEREF 1 \s </w:instrText>
              </w:r>
              <w:r w:rsidR="002708DF">
                <w:rPr>
                  <w:lang w:val="el-GR"/>
                </w:rPr>
                <w:fldChar w:fldCharType="separate"/>
              </w:r>
            </w:ins>
            <w:r w:rsidR="00657928">
              <w:rPr>
                <w:noProof/>
                <w:lang w:val="el-GR"/>
              </w:rPr>
              <w:t>2</w:t>
            </w:r>
            <w:ins w:id="662" w:author="Στάθης Καπ" w:date="2023-02-01T08:23:00Z">
              <w:r w:rsidR="002708DF">
                <w:rPr>
                  <w:lang w:val="el-GR"/>
                </w:rPr>
                <w:fldChar w:fldCharType="end"/>
              </w:r>
              <w:r w:rsidR="002708DF">
                <w:rPr>
                  <w:lang w:val="el-GR"/>
                </w:rPr>
                <w:t>.</w:t>
              </w:r>
              <w:r w:rsidR="002708DF">
                <w:rPr>
                  <w:lang w:val="el-GR"/>
                </w:rPr>
                <w:fldChar w:fldCharType="begin"/>
              </w:r>
              <w:r w:rsidR="002708DF">
                <w:rPr>
                  <w:lang w:val="el-GR"/>
                </w:rPr>
                <w:instrText xml:space="preserve"> SEQ Εξίσωση \* ARABIC \s 1 </w:instrText>
              </w:r>
              <w:r w:rsidR="002708DF">
                <w:rPr>
                  <w:lang w:val="el-GR"/>
                </w:rPr>
                <w:fldChar w:fldCharType="separate"/>
              </w:r>
            </w:ins>
            <w:ins w:id="663" w:author="Στάθης Καπ" w:date="2023-03-11T10:39:00Z">
              <w:r w:rsidR="00657928">
                <w:rPr>
                  <w:noProof/>
                  <w:lang w:val="el-GR"/>
                </w:rPr>
                <w:t>1</w:t>
              </w:r>
            </w:ins>
            <w:ins w:id="664" w:author="Στάθης Καπ" w:date="2023-02-01T08:23:00Z">
              <w:r w:rsidR="002708DF">
                <w:rPr>
                  <w:lang w:val="el-GR"/>
                </w:rPr>
                <w:fldChar w:fldCharType="end"/>
              </w:r>
            </w:ins>
            <w:ins w:id="665" w:author="Στάθης Καπ" w:date="2023-02-01T08:49:00Z">
              <w:r>
                <w:t>)</w:t>
              </w:r>
            </w:ins>
          </w:p>
        </w:tc>
      </w:tr>
      <w:tr w:rsidR="00A94912" w14:paraId="3DE46F8B" w14:textId="77777777" w:rsidTr="00237FE3">
        <w:trPr>
          <w:ins w:id="666" w:author="Στάθης Καπ" w:date="2023-02-01T08:49:00Z"/>
        </w:trPr>
        <w:tc>
          <w:tcPr>
            <w:tcW w:w="350" w:type="pct"/>
          </w:tcPr>
          <w:p w14:paraId="054157E0" w14:textId="77777777" w:rsidR="00A94912" w:rsidRDefault="00A94912">
            <w:pPr>
              <w:spacing w:after="160"/>
              <w:rPr>
                <w:ins w:id="667" w:author="Στάθης Καπ" w:date="2023-02-01T08:49:00Z"/>
                <w:lang w:val="el-GR"/>
              </w:rPr>
              <w:pPrChange w:id="668" w:author="Στάθης Καπ" w:date="2023-02-01T08:46:00Z">
                <w:pPr/>
              </w:pPrChange>
            </w:pPr>
          </w:p>
        </w:tc>
        <w:tc>
          <w:tcPr>
            <w:tcW w:w="4300" w:type="pct"/>
          </w:tcPr>
          <w:p w14:paraId="36D4EBD7" w14:textId="372858F1" w:rsidR="00A94912" w:rsidRPr="005846FF" w:rsidRDefault="004C3766">
            <w:pPr>
              <w:spacing w:after="160"/>
              <w:rPr>
                <w:ins w:id="669" w:author="Στάθης Καπ" w:date="2023-02-01T08:49:00Z"/>
                <w:lang w:val="el-GR"/>
              </w:rPr>
              <w:pPrChange w:id="670" w:author="Στάθης Καπ" w:date="2023-02-01T08:46:00Z">
                <w:pPr/>
              </w:pPrChange>
            </w:pPr>
            <m:oMathPara>
              <m:oMath>
                <m:nary>
                  <m:naryPr>
                    <m:chr m:val="∑"/>
                    <m:limLoc m:val="undOvr"/>
                    <m:ctrlPr>
                      <w:ins w:id="671" w:author="Στάθης Καπ" w:date="2023-02-01T08:49:00Z">
                        <w:rPr>
                          <w:rFonts w:ascii="Cambria Math" w:hAnsi="Cambria Math"/>
                          <w:i/>
                        </w:rPr>
                      </w:ins>
                    </m:ctrlPr>
                  </m:naryPr>
                  <m:sub>
                    <m:r>
                      <w:ins w:id="672" w:author="Στάθης Καπ" w:date="2023-02-01T08:49:00Z">
                        <w:rPr>
                          <w:rFonts w:ascii="Cambria Math" w:hAnsi="Cambria Math"/>
                        </w:rPr>
                        <m:t>j=2</m:t>
                      </w:ins>
                    </m:r>
                  </m:sub>
                  <m:sup>
                    <m:r>
                      <w:ins w:id="673" w:author="Στάθης Καπ" w:date="2023-02-01T08:49:00Z">
                        <w:rPr>
                          <w:rFonts w:ascii="Cambria Math" w:hAnsi="Cambria Math"/>
                        </w:rPr>
                        <m:t>N</m:t>
                      </w:ins>
                    </m:r>
                  </m:sup>
                  <m:e>
                    <m:sSub>
                      <m:sSubPr>
                        <m:ctrlPr>
                          <w:ins w:id="674" w:author="Στάθης Καπ" w:date="2023-02-01T08:49:00Z">
                            <w:rPr>
                              <w:rFonts w:ascii="Cambria Math" w:hAnsi="Cambria Math"/>
                              <w:i/>
                            </w:rPr>
                          </w:ins>
                        </m:ctrlPr>
                      </m:sSubPr>
                      <m:e>
                        <m:r>
                          <w:ins w:id="675" w:author="Στάθης Καπ" w:date="2023-02-01T08:49:00Z">
                            <w:rPr>
                              <w:rFonts w:ascii="Cambria Math" w:hAnsi="Cambria Math"/>
                            </w:rPr>
                            <m:t>X</m:t>
                          </w:ins>
                        </m:r>
                      </m:e>
                      <m:sub>
                        <m:r>
                          <w:ins w:id="676" w:author="Στάθης Καπ" w:date="2023-02-01T08:49:00Z">
                            <w:rPr>
                              <w:rFonts w:ascii="Cambria Math" w:hAnsi="Cambria Math"/>
                            </w:rPr>
                            <m:t>1j</m:t>
                          </w:ins>
                        </m:r>
                      </m:sub>
                    </m:sSub>
                  </m:e>
                </m:nary>
                <m:r>
                  <w:ins w:id="677" w:author="Στάθης Καπ" w:date="2023-02-01T08:49:00Z">
                    <w:rPr>
                      <w:rFonts w:ascii="Cambria Math" w:hAnsi="Cambria Math"/>
                    </w:rPr>
                    <m:t>=</m:t>
                  </w:ins>
                </m:r>
                <m:nary>
                  <m:naryPr>
                    <m:chr m:val="∑"/>
                    <m:limLoc m:val="undOvr"/>
                    <m:ctrlPr>
                      <w:ins w:id="678" w:author="Στάθης Καπ" w:date="2023-02-01T08:49:00Z">
                        <w:rPr>
                          <w:rFonts w:ascii="Cambria Math" w:hAnsi="Cambria Math"/>
                          <w:i/>
                        </w:rPr>
                      </w:ins>
                    </m:ctrlPr>
                  </m:naryPr>
                  <m:sub>
                    <m:r>
                      <w:ins w:id="679" w:author="Στάθης Καπ" w:date="2023-02-01T08:49:00Z">
                        <w:rPr>
                          <w:rFonts w:ascii="Cambria Math" w:hAnsi="Cambria Math"/>
                        </w:rPr>
                        <m:t>i=1</m:t>
                      </w:ins>
                    </m:r>
                  </m:sub>
                  <m:sup>
                    <m:r>
                      <w:ins w:id="680" w:author="Στάθης Καπ" w:date="2023-02-01T08:49:00Z">
                        <w:rPr>
                          <w:rFonts w:ascii="Cambria Math" w:hAnsi="Cambria Math"/>
                        </w:rPr>
                        <m:t>N-1</m:t>
                      </w:ins>
                    </m:r>
                  </m:sup>
                  <m:e>
                    <m:sSub>
                      <m:sSubPr>
                        <m:ctrlPr>
                          <w:ins w:id="681" w:author="Στάθης Καπ" w:date="2023-02-01T08:49:00Z">
                            <w:rPr>
                              <w:rFonts w:ascii="Cambria Math" w:hAnsi="Cambria Math"/>
                              <w:i/>
                            </w:rPr>
                          </w:ins>
                        </m:ctrlPr>
                      </m:sSubPr>
                      <m:e>
                        <m:r>
                          <w:ins w:id="682" w:author="Στάθης Καπ" w:date="2023-02-01T08:49:00Z">
                            <w:rPr>
                              <w:rFonts w:ascii="Cambria Math" w:hAnsi="Cambria Math"/>
                            </w:rPr>
                            <m:t>X</m:t>
                          </w:ins>
                        </m:r>
                      </m:e>
                      <m:sub>
                        <m:r>
                          <w:ins w:id="683" w:author="Στάθης Καπ" w:date="2023-02-01T08:49:00Z">
                            <w:rPr>
                              <w:rFonts w:ascii="Cambria Math" w:hAnsi="Cambria Math"/>
                            </w:rPr>
                            <m:t>iN</m:t>
                          </w:ins>
                        </m:r>
                      </m:sub>
                    </m:sSub>
                  </m:e>
                </m:nary>
                <m:r>
                  <w:ins w:id="684" w:author="Στάθης Καπ" w:date="2023-02-01T08:49:00Z">
                    <w:rPr>
                      <w:rFonts w:ascii="Cambria Math" w:hAnsi="Cambria Math"/>
                    </w:rPr>
                    <m:t>=1</m:t>
                  </w:ins>
                </m:r>
              </m:oMath>
            </m:oMathPara>
          </w:p>
        </w:tc>
        <w:tc>
          <w:tcPr>
            <w:tcW w:w="350" w:type="pct"/>
            <w:vAlign w:val="center"/>
          </w:tcPr>
          <w:p w14:paraId="21686B2D" w14:textId="0C920A79" w:rsidR="00A94912" w:rsidRPr="00603993" w:rsidRDefault="00A94912" w:rsidP="00237FE3">
            <w:pPr>
              <w:pStyle w:val="Caption"/>
              <w:spacing w:after="160"/>
              <w:rPr>
                <w:ins w:id="685" w:author="Στάθης Καπ" w:date="2023-02-01T08:49:00Z"/>
                <w:rPrChange w:id="686" w:author="Στάθης Καπ" w:date="2023-02-01T08:49:00Z">
                  <w:rPr>
                    <w:ins w:id="687" w:author="Στάθης Καπ" w:date="2023-02-01T08:49:00Z"/>
                    <w:lang w:val="el-GR"/>
                  </w:rPr>
                </w:rPrChange>
              </w:rPr>
            </w:pPr>
            <w:ins w:id="688" w:author="Στάθης Καπ" w:date="2023-02-01T08:49: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689" w:author="Στάθης Καπ" w:date="2023-02-01T08:4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w:t>
            </w:r>
            <w:ins w:id="690" w:author="Στάθης Καπ" w:date="2023-02-01T08:49:00Z">
              <w:r>
                <w:rPr>
                  <w:lang w:val="el-GR"/>
                </w:rPr>
                <w:fldChar w:fldCharType="end"/>
              </w:r>
              <w:r>
                <w:t>)</w:t>
              </w:r>
            </w:ins>
          </w:p>
        </w:tc>
      </w:tr>
      <w:tr w:rsidR="005D5E16" w14:paraId="22C3734D" w14:textId="77777777" w:rsidTr="00237FE3">
        <w:trPr>
          <w:ins w:id="691" w:author="Στάθης Καπ" w:date="2023-02-01T08:50:00Z"/>
        </w:trPr>
        <w:tc>
          <w:tcPr>
            <w:tcW w:w="350" w:type="pct"/>
          </w:tcPr>
          <w:p w14:paraId="6A69D999" w14:textId="77777777" w:rsidR="005D5E16" w:rsidRDefault="005D5E16">
            <w:pPr>
              <w:spacing w:after="160"/>
              <w:rPr>
                <w:ins w:id="692" w:author="Στάθης Καπ" w:date="2023-02-01T08:50:00Z"/>
                <w:lang w:val="el-GR"/>
              </w:rPr>
              <w:pPrChange w:id="693" w:author="Στάθης Καπ" w:date="2023-02-01T08:46:00Z">
                <w:pPr/>
              </w:pPrChange>
            </w:pPr>
          </w:p>
        </w:tc>
        <w:tc>
          <w:tcPr>
            <w:tcW w:w="4300" w:type="pct"/>
          </w:tcPr>
          <w:p w14:paraId="79CDAA6E" w14:textId="000C6BC6" w:rsidR="005D5E16" w:rsidRPr="005846FF" w:rsidRDefault="004C3766">
            <w:pPr>
              <w:spacing w:after="160"/>
              <w:rPr>
                <w:ins w:id="694" w:author="Στάθης Καπ" w:date="2023-02-01T08:50:00Z"/>
                <w:lang w:val="el-GR"/>
              </w:rPr>
              <w:pPrChange w:id="695" w:author="Στάθης Καπ" w:date="2023-02-01T08:46:00Z">
                <w:pPr/>
              </w:pPrChange>
            </w:pPr>
            <m:oMathPara>
              <m:oMath>
                <m:nary>
                  <m:naryPr>
                    <m:chr m:val="∑"/>
                    <m:limLoc m:val="undOvr"/>
                    <m:ctrlPr>
                      <w:ins w:id="696" w:author="Στάθης Καπ" w:date="2023-02-01T08:50:00Z">
                        <w:rPr>
                          <w:rFonts w:ascii="Cambria Math" w:hAnsi="Cambria Math"/>
                          <w:i/>
                        </w:rPr>
                      </w:ins>
                    </m:ctrlPr>
                  </m:naryPr>
                  <m:sub>
                    <m:r>
                      <w:ins w:id="697" w:author="Στάθης Καπ" w:date="2023-02-01T08:50:00Z">
                        <w:rPr>
                          <w:rFonts w:ascii="Cambria Math" w:hAnsi="Cambria Math"/>
                        </w:rPr>
                        <m:t>i=1</m:t>
                      </w:ins>
                    </m:r>
                  </m:sub>
                  <m:sup>
                    <m:r>
                      <w:ins w:id="698" w:author="Στάθης Καπ" w:date="2023-02-01T08:50:00Z">
                        <w:rPr>
                          <w:rFonts w:ascii="Cambria Math" w:hAnsi="Cambria Math"/>
                        </w:rPr>
                        <m:t>N-1</m:t>
                      </w:ins>
                    </m:r>
                  </m:sup>
                  <m:e>
                    <m:sSub>
                      <m:sSubPr>
                        <m:ctrlPr>
                          <w:ins w:id="699" w:author="Στάθης Καπ" w:date="2023-02-01T08:50:00Z">
                            <w:rPr>
                              <w:rFonts w:ascii="Cambria Math" w:hAnsi="Cambria Math"/>
                              <w:i/>
                            </w:rPr>
                          </w:ins>
                        </m:ctrlPr>
                      </m:sSubPr>
                      <m:e>
                        <m:r>
                          <w:ins w:id="700" w:author="Στάθης Καπ" w:date="2023-02-01T08:50:00Z">
                            <w:rPr>
                              <w:rFonts w:ascii="Cambria Math" w:hAnsi="Cambria Math"/>
                            </w:rPr>
                            <m:t>X</m:t>
                          </w:ins>
                        </m:r>
                      </m:e>
                      <m:sub>
                        <m:r>
                          <w:ins w:id="701" w:author="Στάθης Καπ" w:date="2023-02-01T08:50:00Z">
                            <w:rPr>
                              <w:rFonts w:ascii="Cambria Math" w:hAnsi="Cambria Math"/>
                            </w:rPr>
                            <m:t>ik</m:t>
                          </w:ins>
                        </m:r>
                      </m:sub>
                    </m:sSub>
                  </m:e>
                </m:nary>
                <m:r>
                  <w:ins w:id="702" w:author="Στάθης Καπ" w:date="2023-02-01T08:50:00Z">
                    <w:rPr>
                      <w:rFonts w:ascii="Cambria Math" w:hAnsi="Cambria Math"/>
                    </w:rPr>
                    <m:t>=</m:t>
                  </w:ins>
                </m:r>
                <m:nary>
                  <m:naryPr>
                    <m:chr m:val="∑"/>
                    <m:limLoc m:val="undOvr"/>
                    <m:ctrlPr>
                      <w:ins w:id="703" w:author="Στάθης Καπ" w:date="2023-02-01T08:50:00Z">
                        <w:rPr>
                          <w:rFonts w:ascii="Cambria Math" w:hAnsi="Cambria Math"/>
                          <w:i/>
                        </w:rPr>
                      </w:ins>
                    </m:ctrlPr>
                  </m:naryPr>
                  <m:sub>
                    <m:r>
                      <w:ins w:id="704" w:author="Στάθης Καπ" w:date="2023-02-01T08:50:00Z">
                        <w:rPr>
                          <w:rFonts w:ascii="Cambria Math" w:hAnsi="Cambria Math"/>
                        </w:rPr>
                        <m:t>j=2</m:t>
                      </w:ins>
                    </m:r>
                  </m:sub>
                  <m:sup>
                    <m:r>
                      <w:ins w:id="705" w:author="Στάθης Καπ" w:date="2023-02-01T08:50:00Z">
                        <w:rPr>
                          <w:rFonts w:ascii="Cambria Math" w:hAnsi="Cambria Math"/>
                        </w:rPr>
                        <m:t>N</m:t>
                      </w:ins>
                    </m:r>
                  </m:sup>
                  <m:e>
                    <m:sSub>
                      <m:sSubPr>
                        <m:ctrlPr>
                          <w:ins w:id="706" w:author="Στάθης Καπ" w:date="2023-02-01T08:50:00Z">
                            <w:rPr>
                              <w:rFonts w:ascii="Cambria Math" w:hAnsi="Cambria Math"/>
                              <w:i/>
                            </w:rPr>
                          </w:ins>
                        </m:ctrlPr>
                      </m:sSubPr>
                      <m:e>
                        <m:r>
                          <w:ins w:id="707" w:author="Στάθης Καπ" w:date="2023-02-01T08:50:00Z">
                            <w:rPr>
                              <w:rFonts w:ascii="Cambria Math" w:hAnsi="Cambria Math"/>
                            </w:rPr>
                            <m:t>X</m:t>
                          </w:ins>
                        </m:r>
                      </m:e>
                      <m:sub>
                        <m:r>
                          <w:ins w:id="708" w:author="Στάθης Καπ" w:date="2023-02-01T08:50:00Z">
                            <w:rPr>
                              <w:rFonts w:ascii="Cambria Math" w:hAnsi="Cambria Math"/>
                            </w:rPr>
                            <m:t>kj</m:t>
                          </w:ins>
                        </m:r>
                      </m:sub>
                    </m:sSub>
                  </m:e>
                </m:nary>
                <m:r>
                  <w:ins w:id="709" w:author="Στάθης Καπ" w:date="2023-02-01T08:50:00Z">
                    <w:rPr>
                      <w:rFonts w:ascii="Cambria Math" w:hAnsi="Cambria Math"/>
                    </w:rPr>
                    <m:t>≤1 ∀k=2,⋯, (N-1)</m:t>
                  </w:ins>
                </m:r>
              </m:oMath>
            </m:oMathPara>
          </w:p>
        </w:tc>
        <w:tc>
          <w:tcPr>
            <w:tcW w:w="350" w:type="pct"/>
            <w:vAlign w:val="center"/>
          </w:tcPr>
          <w:p w14:paraId="621034B8" w14:textId="52852240" w:rsidR="005D5E16" w:rsidRPr="00603993" w:rsidRDefault="005D5E16" w:rsidP="00237FE3">
            <w:pPr>
              <w:pStyle w:val="Caption"/>
              <w:spacing w:after="160"/>
              <w:rPr>
                <w:ins w:id="710" w:author="Στάθης Καπ" w:date="2023-02-01T08:50:00Z"/>
                <w:rPrChange w:id="711" w:author="Στάθης Καπ" w:date="2023-02-01T08:49:00Z">
                  <w:rPr>
                    <w:ins w:id="712" w:author="Στάθης Καπ" w:date="2023-02-01T08:50:00Z"/>
                    <w:lang w:val="el-GR"/>
                  </w:rPr>
                </w:rPrChange>
              </w:rPr>
            </w:pPr>
            <w:ins w:id="713" w:author="Στάθης Καπ" w:date="2023-02-01T08:50: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714" w:author="Στάθης Καπ" w:date="2023-02-01T08:5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w:t>
            </w:r>
            <w:ins w:id="715" w:author="Στάθης Καπ" w:date="2023-02-01T08:50:00Z">
              <w:r>
                <w:rPr>
                  <w:lang w:val="el-GR"/>
                </w:rPr>
                <w:fldChar w:fldCharType="end"/>
              </w:r>
              <w:r>
                <w:t>)</w:t>
              </w:r>
            </w:ins>
          </w:p>
        </w:tc>
      </w:tr>
      <w:tr w:rsidR="00901EE4" w14:paraId="213877CA" w14:textId="77777777" w:rsidTr="00237FE3">
        <w:trPr>
          <w:ins w:id="716" w:author="Στάθης Καπ" w:date="2023-02-01T08:51:00Z"/>
        </w:trPr>
        <w:tc>
          <w:tcPr>
            <w:tcW w:w="350" w:type="pct"/>
          </w:tcPr>
          <w:p w14:paraId="6AA5EF30" w14:textId="77777777" w:rsidR="00901EE4" w:rsidRDefault="00901EE4">
            <w:pPr>
              <w:spacing w:after="160"/>
              <w:rPr>
                <w:ins w:id="717" w:author="Στάθης Καπ" w:date="2023-02-01T08:51:00Z"/>
                <w:lang w:val="el-GR"/>
              </w:rPr>
              <w:pPrChange w:id="718" w:author="Στάθης Καπ" w:date="2023-02-01T08:46:00Z">
                <w:pPr/>
              </w:pPrChange>
            </w:pPr>
          </w:p>
        </w:tc>
        <w:tc>
          <w:tcPr>
            <w:tcW w:w="4300" w:type="pct"/>
          </w:tcPr>
          <w:p w14:paraId="7AD5F99F" w14:textId="6A8011E2" w:rsidR="00901EE4" w:rsidRPr="005846FF" w:rsidRDefault="004C3766">
            <w:pPr>
              <w:spacing w:after="160"/>
              <w:rPr>
                <w:ins w:id="719" w:author="Στάθης Καπ" w:date="2023-02-01T08:51:00Z"/>
                <w:lang w:val="el-GR"/>
              </w:rPr>
              <w:pPrChange w:id="720" w:author="Στάθης Καπ" w:date="2023-02-01T08:46:00Z">
                <w:pPr/>
              </w:pPrChange>
            </w:pPr>
            <m:oMathPara>
              <m:oMath>
                <m:nary>
                  <m:naryPr>
                    <m:chr m:val="∑"/>
                    <m:limLoc m:val="undOvr"/>
                    <m:ctrlPr>
                      <w:ins w:id="721" w:author="Στάθης Καπ" w:date="2023-02-01T08:51:00Z">
                        <w:rPr>
                          <w:rFonts w:ascii="Cambria Math" w:hAnsi="Cambria Math"/>
                          <w:i/>
                        </w:rPr>
                      </w:ins>
                    </m:ctrlPr>
                  </m:naryPr>
                  <m:sub>
                    <m:r>
                      <w:ins w:id="722" w:author="Στάθης Καπ" w:date="2023-02-01T08:51:00Z">
                        <w:rPr>
                          <w:rFonts w:ascii="Cambria Math" w:hAnsi="Cambria Math"/>
                        </w:rPr>
                        <m:t>i=1</m:t>
                      </w:ins>
                    </m:r>
                  </m:sub>
                  <m:sup>
                    <m:r>
                      <w:ins w:id="723" w:author="Στάθης Καπ" w:date="2023-02-01T08:51:00Z">
                        <w:rPr>
                          <w:rFonts w:ascii="Cambria Math" w:hAnsi="Cambria Math"/>
                        </w:rPr>
                        <m:t>N-1</m:t>
                      </w:ins>
                    </m:r>
                  </m:sup>
                  <m:e>
                    <m:nary>
                      <m:naryPr>
                        <m:chr m:val="∑"/>
                        <m:limLoc m:val="undOvr"/>
                        <m:ctrlPr>
                          <w:ins w:id="724" w:author="Στάθης Καπ" w:date="2023-02-01T08:51:00Z">
                            <w:rPr>
                              <w:rFonts w:ascii="Cambria Math" w:hAnsi="Cambria Math"/>
                              <w:i/>
                            </w:rPr>
                          </w:ins>
                        </m:ctrlPr>
                      </m:naryPr>
                      <m:sub>
                        <m:r>
                          <w:ins w:id="725" w:author="Στάθης Καπ" w:date="2023-02-01T08:51:00Z">
                            <w:rPr>
                              <w:rFonts w:ascii="Cambria Math" w:hAnsi="Cambria Math"/>
                            </w:rPr>
                            <m:t>j=2</m:t>
                          </w:ins>
                        </m:r>
                      </m:sub>
                      <m:sup>
                        <m:r>
                          <w:ins w:id="726" w:author="Στάθης Καπ" w:date="2023-02-01T08:51:00Z">
                            <w:rPr>
                              <w:rFonts w:ascii="Cambria Math" w:hAnsi="Cambria Math"/>
                            </w:rPr>
                            <m:t>N</m:t>
                          </w:ins>
                        </m:r>
                      </m:sup>
                      <m:e>
                        <m:sSub>
                          <m:sSubPr>
                            <m:ctrlPr>
                              <w:ins w:id="727" w:author="Στάθης Καπ" w:date="2023-02-01T08:51:00Z">
                                <w:rPr>
                                  <w:rFonts w:ascii="Cambria Math" w:hAnsi="Cambria Math"/>
                                  <w:i/>
                                </w:rPr>
                              </w:ins>
                            </m:ctrlPr>
                          </m:sSubPr>
                          <m:e>
                            <m:r>
                              <w:ins w:id="728" w:author="Στάθης Καπ" w:date="2023-02-01T08:51:00Z">
                                <w:rPr>
                                  <w:rFonts w:ascii="Cambria Math" w:hAnsi="Cambria Math"/>
                                </w:rPr>
                                <m:t>t</m:t>
                              </w:ins>
                            </m:r>
                          </m:e>
                          <m:sub>
                            <m:r>
                              <w:ins w:id="729" w:author="Στάθης Καπ" w:date="2023-02-01T08:51:00Z">
                                <w:rPr>
                                  <w:rFonts w:ascii="Cambria Math" w:hAnsi="Cambria Math"/>
                                </w:rPr>
                                <m:t>ij</m:t>
                              </w:ins>
                            </m:r>
                          </m:sub>
                        </m:sSub>
                        <m:sSub>
                          <m:sSubPr>
                            <m:ctrlPr>
                              <w:ins w:id="730" w:author="Στάθης Καπ" w:date="2023-02-01T08:51:00Z">
                                <w:rPr>
                                  <w:rFonts w:ascii="Cambria Math" w:hAnsi="Cambria Math"/>
                                  <w:i/>
                                </w:rPr>
                              </w:ins>
                            </m:ctrlPr>
                          </m:sSubPr>
                          <m:e>
                            <m:r>
                              <w:ins w:id="731" w:author="Στάθης Καπ" w:date="2023-02-01T08:51:00Z">
                                <w:rPr>
                                  <w:rFonts w:ascii="Cambria Math" w:hAnsi="Cambria Math"/>
                                </w:rPr>
                                <m:t>X</m:t>
                              </w:ins>
                            </m:r>
                          </m:e>
                          <m:sub>
                            <m:r>
                              <w:ins w:id="732" w:author="Στάθης Καπ" w:date="2023-02-01T08:51:00Z">
                                <w:rPr>
                                  <w:rFonts w:ascii="Cambria Math" w:hAnsi="Cambria Math"/>
                                </w:rPr>
                                <m:t>ij</m:t>
                              </w:ins>
                            </m:r>
                          </m:sub>
                        </m:sSub>
                      </m:e>
                    </m:nary>
                  </m:e>
                </m:nary>
                <m:r>
                  <w:ins w:id="733" w:author="Στάθης Καπ" w:date="2023-02-01T08:51:00Z">
                    <w:rPr>
                      <w:rFonts w:ascii="Cambria Math" w:hAnsi="Cambria Math"/>
                    </w:rPr>
                    <m:t>≤</m:t>
                  </w:ins>
                </m:r>
                <m:sSub>
                  <m:sSubPr>
                    <m:ctrlPr>
                      <w:ins w:id="734" w:author="Στάθης Καπ" w:date="2023-02-01T08:51:00Z">
                        <w:rPr>
                          <w:rFonts w:ascii="Cambria Math" w:hAnsi="Cambria Math"/>
                          <w:i/>
                        </w:rPr>
                      </w:ins>
                    </m:ctrlPr>
                  </m:sSubPr>
                  <m:e>
                    <m:r>
                      <w:ins w:id="735" w:author="Στάθης Καπ" w:date="2023-02-01T08:51:00Z">
                        <w:rPr>
                          <w:rFonts w:ascii="Cambria Math" w:hAnsi="Cambria Math"/>
                        </w:rPr>
                        <m:t>T</m:t>
                      </w:ins>
                    </m:r>
                  </m:e>
                  <m:sub>
                    <m:r>
                      <w:ins w:id="736" w:author="Στάθης Καπ" w:date="2023-02-01T08:51:00Z">
                        <w:rPr>
                          <w:rFonts w:ascii="Cambria Math" w:hAnsi="Cambria Math"/>
                        </w:rPr>
                        <m:t>max</m:t>
                      </w:ins>
                    </m:r>
                  </m:sub>
                </m:sSub>
              </m:oMath>
            </m:oMathPara>
          </w:p>
        </w:tc>
        <w:tc>
          <w:tcPr>
            <w:tcW w:w="350" w:type="pct"/>
            <w:vAlign w:val="center"/>
          </w:tcPr>
          <w:p w14:paraId="7DD64C42" w14:textId="2E2AFA03" w:rsidR="00901EE4" w:rsidRPr="00603993" w:rsidRDefault="00901EE4" w:rsidP="00237FE3">
            <w:pPr>
              <w:pStyle w:val="Caption"/>
              <w:spacing w:after="160"/>
              <w:rPr>
                <w:ins w:id="737" w:author="Στάθης Καπ" w:date="2023-02-01T08:51:00Z"/>
                <w:rPrChange w:id="738" w:author="Στάθης Καπ" w:date="2023-02-01T08:49:00Z">
                  <w:rPr>
                    <w:ins w:id="739" w:author="Στάθης Καπ" w:date="2023-02-01T08:51:00Z"/>
                    <w:lang w:val="el-GR"/>
                  </w:rPr>
                </w:rPrChange>
              </w:rPr>
            </w:pPr>
            <w:ins w:id="740" w:author="Στάθης Καπ" w:date="2023-02-01T08:51: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741"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4</w:t>
            </w:r>
            <w:ins w:id="742" w:author="Στάθης Καπ" w:date="2023-02-01T08:51:00Z">
              <w:r>
                <w:rPr>
                  <w:lang w:val="el-GR"/>
                </w:rPr>
                <w:fldChar w:fldCharType="end"/>
              </w:r>
              <w:r>
                <w:t>)</w:t>
              </w:r>
            </w:ins>
          </w:p>
        </w:tc>
      </w:tr>
      <w:tr w:rsidR="00E56ECE" w14:paraId="589991B1" w14:textId="77777777" w:rsidTr="00237FE3">
        <w:trPr>
          <w:ins w:id="743" w:author="Στάθης Καπ" w:date="2023-02-01T08:51:00Z"/>
        </w:trPr>
        <w:tc>
          <w:tcPr>
            <w:tcW w:w="350" w:type="pct"/>
          </w:tcPr>
          <w:p w14:paraId="45F2127C" w14:textId="77777777" w:rsidR="00E56ECE" w:rsidRDefault="00E56ECE">
            <w:pPr>
              <w:spacing w:after="160"/>
              <w:rPr>
                <w:ins w:id="744" w:author="Στάθης Καπ" w:date="2023-02-01T08:51:00Z"/>
                <w:lang w:val="el-GR"/>
              </w:rPr>
              <w:pPrChange w:id="745" w:author="Στάθης Καπ" w:date="2023-02-01T08:46:00Z">
                <w:pPr/>
              </w:pPrChange>
            </w:pPr>
          </w:p>
        </w:tc>
        <w:tc>
          <w:tcPr>
            <w:tcW w:w="4300" w:type="pct"/>
          </w:tcPr>
          <w:p w14:paraId="72BBF25D" w14:textId="6B01F0AA" w:rsidR="00E56ECE" w:rsidRPr="005846FF" w:rsidRDefault="00E56ECE">
            <w:pPr>
              <w:spacing w:after="160"/>
              <w:rPr>
                <w:ins w:id="746" w:author="Στάθης Καπ" w:date="2023-02-01T08:51:00Z"/>
                <w:lang w:val="el-GR"/>
              </w:rPr>
              <w:pPrChange w:id="747" w:author="Στάθης Καπ" w:date="2023-02-01T08:46:00Z">
                <w:pPr/>
              </w:pPrChange>
            </w:pPr>
            <m:oMathPara>
              <m:oMath>
                <m:r>
                  <w:ins w:id="748" w:author="Στάθης Καπ" w:date="2023-02-01T08:51:00Z">
                    <w:rPr>
                      <w:rFonts w:ascii="Cambria Math" w:hAnsi="Cambria Math"/>
                    </w:rPr>
                    <m:t>2≤</m:t>
                  </w:ins>
                </m:r>
                <m:sSub>
                  <m:sSubPr>
                    <m:ctrlPr>
                      <w:ins w:id="749" w:author="Στάθης Καπ" w:date="2023-02-01T08:51:00Z">
                        <w:rPr>
                          <w:rFonts w:ascii="Cambria Math" w:hAnsi="Cambria Math"/>
                          <w:i/>
                        </w:rPr>
                      </w:ins>
                    </m:ctrlPr>
                  </m:sSubPr>
                  <m:e>
                    <m:r>
                      <w:ins w:id="750" w:author="Στάθης Καπ" w:date="2023-02-01T08:51:00Z">
                        <w:rPr>
                          <w:rFonts w:ascii="Cambria Math" w:hAnsi="Cambria Math"/>
                        </w:rPr>
                        <m:t>u</m:t>
                      </w:ins>
                    </m:r>
                  </m:e>
                  <m:sub>
                    <m:r>
                      <w:ins w:id="751" w:author="Στάθης Καπ" w:date="2023-02-01T08:51:00Z">
                        <w:rPr>
                          <w:rFonts w:ascii="Cambria Math" w:hAnsi="Cambria Math"/>
                        </w:rPr>
                        <m:t>i</m:t>
                      </w:ins>
                    </m:r>
                  </m:sub>
                </m:sSub>
                <m:r>
                  <w:ins w:id="752" w:author="Στάθης Καπ" w:date="2023-02-01T08:51:00Z">
                    <w:rPr>
                      <w:rFonts w:ascii="Cambria Math" w:hAnsi="Cambria Math"/>
                    </w:rPr>
                    <m:t>≤N ∀i=2, ⋯, N</m:t>
                  </w:ins>
                </m:r>
              </m:oMath>
            </m:oMathPara>
          </w:p>
        </w:tc>
        <w:tc>
          <w:tcPr>
            <w:tcW w:w="350" w:type="pct"/>
            <w:vAlign w:val="center"/>
          </w:tcPr>
          <w:p w14:paraId="2F4DD964" w14:textId="2C390DBB" w:rsidR="00E56ECE" w:rsidRPr="00603993" w:rsidRDefault="00E56ECE" w:rsidP="00237FE3">
            <w:pPr>
              <w:pStyle w:val="Caption"/>
              <w:spacing w:after="160"/>
              <w:rPr>
                <w:ins w:id="753" w:author="Στάθης Καπ" w:date="2023-02-01T08:51:00Z"/>
                <w:rPrChange w:id="754" w:author="Στάθης Καπ" w:date="2023-02-01T08:49:00Z">
                  <w:rPr>
                    <w:ins w:id="755" w:author="Στάθης Καπ" w:date="2023-02-01T08:51:00Z"/>
                    <w:lang w:val="el-GR"/>
                  </w:rPr>
                </w:rPrChange>
              </w:rPr>
            </w:pPr>
            <w:ins w:id="756" w:author="Στάθης Καπ" w:date="2023-02-01T08:51: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757"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5</w:t>
            </w:r>
            <w:ins w:id="758" w:author="Στάθης Καπ" w:date="2023-02-01T08:51:00Z">
              <w:r>
                <w:rPr>
                  <w:lang w:val="el-GR"/>
                </w:rPr>
                <w:fldChar w:fldCharType="end"/>
              </w:r>
              <w:r>
                <w:t>)</w:t>
              </w:r>
            </w:ins>
          </w:p>
        </w:tc>
      </w:tr>
      <w:tr w:rsidR="00A554A7" w14:paraId="7E66A5D0" w14:textId="77777777" w:rsidTr="00237FE3">
        <w:trPr>
          <w:ins w:id="759" w:author="Στάθης Καπ" w:date="2023-02-01T08:51:00Z"/>
        </w:trPr>
        <w:tc>
          <w:tcPr>
            <w:tcW w:w="350" w:type="pct"/>
          </w:tcPr>
          <w:p w14:paraId="70A64A25" w14:textId="77777777" w:rsidR="00A554A7" w:rsidRDefault="00A554A7">
            <w:pPr>
              <w:spacing w:after="160"/>
              <w:rPr>
                <w:ins w:id="760" w:author="Στάθης Καπ" w:date="2023-02-01T08:51:00Z"/>
                <w:lang w:val="el-GR"/>
              </w:rPr>
              <w:pPrChange w:id="761" w:author="Στάθης Καπ" w:date="2023-02-01T08:46:00Z">
                <w:pPr/>
              </w:pPrChange>
            </w:pPr>
          </w:p>
        </w:tc>
        <w:tc>
          <w:tcPr>
            <w:tcW w:w="4300" w:type="pct"/>
          </w:tcPr>
          <w:p w14:paraId="3677596A" w14:textId="5BA8671C" w:rsidR="00A554A7" w:rsidRPr="005846FF" w:rsidRDefault="004C3766">
            <w:pPr>
              <w:spacing w:after="160"/>
              <w:rPr>
                <w:ins w:id="762" w:author="Στάθης Καπ" w:date="2023-02-01T08:51:00Z"/>
                <w:lang w:val="el-GR"/>
              </w:rPr>
              <w:pPrChange w:id="763" w:author="Στάθης Καπ" w:date="2023-02-01T08:46:00Z">
                <w:pPr/>
              </w:pPrChange>
            </w:pPr>
            <m:oMathPara>
              <m:oMath>
                <m:sSub>
                  <m:sSubPr>
                    <m:ctrlPr>
                      <w:ins w:id="764" w:author="Στάθης Καπ" w:date="2023-02-01T08:51:00Z">
                        <w:rPr>
                          <w:rFonts w:ascii="Cambria Math" w:hAnsi="Cambria Math"/>
                          <w:i/>
                        </w:rPr>
                      </w:ins>
                    </m:ctrlPr>
                  </m:sSubPr>
                  <m:e>
                    <m:r>
                      <w:ins w:id="765" w:author="Στάθης Καπ" w:date="2023-02-01T08:51:00Z">
                        <w:rPr>
                          <w:rFonts w:ascii="Cambria Math" w:hAnsi="Cambria Math"/>
                        </w:rPr>
                        <m:t>u</m:t>
                      </w:ins>
                    </m:r>
                  </m:e>
                  <m:sub>
                    <m:r>
                      <w:ins w:id="766" w:author="Στάθης Καπ" w:date="2023-02-01T08:51:00Z">
                        <w:rPr>
                          <w:rFonts w:ascii="Cambria Math" w:hAnsi="Cambria Math"/>
                        </w:rPr>
                        <m:t>i</m:t>
                      </w:ins>
                    </m:r>
                  </m:sub>
                </m:sSub>
                <m:r>
                  <w:ins w:id="767" w:author="Στάθης Καπ" w:date="2023-02-01T08:51:00Z">
                    <w:rPr>
                      <w:rFonts w:ascii="Cambria Math" w:hAnsi="Cambria Math"/>
                    </w:rPr>
                    <m:t>-</m:t>
                  </w:ins>
                </m:r>
                <m:sSub>
                  <m:sSubPr>
                    <m:ctrlPr>
                      <w:ins w:id="768" w:author="Στάθης Καπ" w:date="2023-02-01T08:51:00Z">
                        <w:rPr>
                          <w:rFonts w:ascii="Cambria Math" w:hAnsi="Cambria Math"/>
                          <w:i/>
                        </w:rPr>
                      </w:ins>
                    </m:ctrlPr>
                  </m:sSubPr>
                  <m:e>
                    <m:r>
                      <w:ins w:id="769" w:author="Στάθης Καπ" w:date="2023-02-01T08:51:00Z">
                        <w:rPr>
                          <w:rFonts w:ascii="Cambria Math" w:hAnsi="Cambria Math"/>
                        </w:rPr>
                        <m:t>u</m:t>
                      </w:ins>
                    </m:r>
                  </m:e>
                  <m:sub>
                    <m:r>
                      <w:ins w:id="770" w:author="Στάθης Καπ" w:date="2023-02-01T08:51:00Z">
                        <w:rPr>
                          <w:rFonts w:ascii="Cambria Math" w:hAnsi="Cambria Math"/>
                        </w:rPr>
                        <m:t>j</m:t>
                      </w:ins>
                    </m:r>
                  </m:sub>
                </m:sSub>
                <m:r>
                  <w:ins w:id="771" w:author="Στάθης Καπ" w:date="2023-02-01T08:51:00Z">
                    <w:rPr>
                      <w:rFonts w:ascii="Cambria Math" w:hAnsi="Cambria Math"/>
                    </w:rPr>
                    <m:t>+1≤</m:t>
                  </w:ins>
                </m:r>
                <m:d>
                  <m:dPr>
                    <m:ctrlPr>
                      <w:ins w:id="772" w:author="Στάθης Καπ" w:date="2023-02-01T08:51:00Z">
                        <w:rPr>
                          <w:rFonts w:ascii="Cambria Math" w:hAnsi="Cambria Math"/>
                          <w:i/>
                        </w:rPr>
                      </w:ins>
                    </m:ctrlPr>
                  </m:dPr>
                  <m:e>
                    <m:r>
                      <w:ins w:id="773" w:author="Στάθης Καπ" w:date="2023-02-01T08:51:00Z">
                        <w:rPr>
                          <w:rFonts w:ascii="Cambria Math" w:hAnsi="Cambria Math"/>
                        </w:rPr>
                        <m:t>N-1</m:t>
                      </w:ins>
                    </m:r>
                  </m:e>
                </m:d>
                <m:d>
                  <m:dPr>
                    <m:ctrlPr>
                      <w:ins w:id="774" w:author="Στάθης Καπ" w:date="2023-02-01T08:51:00Z">
                        <w:rPr>
                          <w:rFonts w:ascii="Cambria Math" w:hAnsi="Cambria Math"/>
                          <w:i/>
                        </w:rPr>
                      </w:ins>
                    </m:ctrlPr>
                  </m:dPr>
                  <m:e>
                    <m:r>
                      <w:ins w:id="775" w:author="Στάθης Καπ" w:date="2023-02-01T08:51:00Z">
                        <w:rPr>
                          <w:rFonts w:ascii="Cambria Math" w:hAnsi="Cambria Math"/>
                        </w:rPr>
                        <m:t>1-</m:t>
                      </w:ins>
                    </m:r>
                    <m:sSub>
                      <m:sSubPr>
                        <m:ctrlPr>
                          <w:ins w:id="776" w:author="Στάθης Καπ" w:date="2023-02-01T08:51:00Z">
                            <w:rPr>
                              <w:rFonts w:ascii="Cambria Math" w:hAnsi="Cambria Math"/>
                              <w:i/>
                            </w:rPr>
                          </w:ins>
                        </m:ctrlPr>
                      </m:sSubPr>
                      <m:e>
                        <m:r>
                          <w:ins w:id="777" w:author="Στάθης Καπ" w:date="2023-02-01T08:51:00Z">
                            <w:rPr>
                              <w:rFonts w:ascii="Cambria Math" w:hAnsi="Cambria Math"/>
                            </w:rPr>
                            <m:t>X</m:t>
                          </w:ins>
                        </m:r>
                      </m:e>
                      <m:sub>
                        <m:r>
                          <w:ins w:id="778" w:author="Στάθης Καπ" w:date="2023-02-01T08:51:00Z">
                            <w:rPr>
                              <w:rFonts w:ascii="Cambria Math" w:hAnsi="Cambria Math"/>
                            </w:rPr>
                            <m:t>ij</m:t>
                          </w:ins>
                        </m:r>
                      </m:sub>
                    </m:sSub>
                  </m:e>
                </m:d>
                <m:r>
                  <w:ins w:id="779" w:author="Στάθης Καπ" w:date="2023-02-01T08:51:00Z">
                    <w:rPr>
                      <w:rFonts w:ascii="Cambria Math" w:hAnsi="Cambria Math"/>
                    </w:rPr>
                    <m:t>∀i=2, ⋯, N</m:t>
                  </w:ins>
                </m:r>
              </m:oMath>
            </m:oMathPara>
          </w:p>
        </w:tc>
        <w:tc>
          <w:tcPr>
            <w:tcW w:w="350" w:type="pct"/>
            <w:vAlign w:val="center"/>
          </w:tcPr>
          <w:p w14:paraId="1BAE079C" w14:textId="6CE424C8" w:rsidR="00A554A7" w:rsidRPr="00603993" w:rsidRDefault="00A554A7" w:rsidP="00237FE3">
            <w:pPr>
              <w:pStyle w:val="Caption"/>
              <w:spacing w:after="160"/>
              <w:rPr>
                <w:ins w:id="780" w:author="Στάθης Καπ" w:date="2023-02-01T08:51:00Z"/>
                <w:rPrChange w:id="781" w:author="Στάθης Καπ" w:date="2023-02-01T08:49:00Z">
                  <w:rPr>
                    <w:ins w:id="782" w:author="Στάθης Καπ" w:date="2023-02-01T08:51:00Z"/>
                    <w:lang w:val="el-GR"/>
                  </w:rPr>
                </w:rPrChange>
              </w:rPr>
            </w:pPr>
            <w:ins w:id="783" w:author="Στάθης Καπ" w:date="2023-02-01T08:51: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784"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6</w:t>
            </w:r>
            <w:ins w:id="785" w:author="Στάθης Καπ" w:date="2023-02-01T08:51:00Z">
              <w:r>
                <w:rPr>
                  <w:lang w:val="el-GR"/>
                </w:rPr>
                <w:fldChar w:fldCharType="end"/>
              </w:r>
              <w:r>
                <w:t>)</w:t>
              </w:r>
            </w:ins>
          </w:p>
        </w:tc>
      </w:tr>
    </w:tbl>
    <w:p w14:paraId="0B706C9F" w14:textId="47E849CE" w:rsidR="0044278E" w:rsidDel="00603993" w:rsidRDefault="000B5DA1" w:rsidP="000D140A">
      <w:pPr>
        <w:rPr>
          <w:del w:id="786" w:author="Στάθης Καπ" w:date="2023-02-01T08:23:00Z"/>
          <w:lang w:val="el-GR"/>
        </w:rPr>
      </w:pPr>
      <w:ins w:id="787" w:author="Στάθης Καπ" w:date="2023-03-13T04:16:00Z">
        <w:r>
          <w:rPr>
            <w:lang w:val="el-GR"/>
          </w:rPr>
          <w:tab/>
        </w:r>
      </w:ins>
    </w:p>
    <w:p w14:paraId="42C6F81A" w14:textId="6090B78D" w:rsidR="00034A6B" w:rsidRPr="00034A6B" w:rsidDel="005846FF" w:rsidRDefault="00034A6B" w:rsidP="00034A6B">
      <w:pPr>
        <w:rPr>
          <w:del w:id="788" w:author="Στάθης Καπ" w:date="2023-02-01T08:29:00Z"/>
          <w:rFonts w:eastAsiaTheme="minorEastAsia"/>
        </w:rPr>
      </w:pPr>
    </w:p>
    <w:p w14:paraId="6628D82E" w14:textId="5937DA4B" w:rsidR="00034A6B" w:rsidRPr="00A65E3F" w:rsidDel="008C16C2" w:rsidRDefault="004C3766" w:rsidP="00034A6B">
      <w:pPr>
        <w:rPr>
          <w:del w:id="789" w:author="Στάθης Καπ" w:date="2023-02-01T08:31:00Z"/>
          <w:rFonts w:eastAsiaTheme="minorEastAsia"/>
        </w:rPr>
      </w:pPr>
      <m:oMathPara>
        <m:oMath>
          <m:nary>
            <m:naryPr>
              <m:chr m:val="∑"/>
              <m:limLoc m:val="undOvr"/>
              <m:ctrlPr>
                <w:del w:id="790" w:author="Στάθης Καπ" w:date="2023-02-01T08:31:00Z">
                  <w:rPr>
                    <w:rFonts w:ascii="Cambria Math" w:hAnsi="Cambria Math"/>
                    <w:i/>
                  </w:rPr>
                </w:del>
              </m:ctrlPr>
            </m:naryPr>
            <m:sub>
              <m:r>
                <w:del w:id="791" w:author="Στάθης Καπ" w:date="2023-02-01T08:31:00Z">
                  <w:rPr>
                    <w:rFonts w:ascii="Cambria Math" w:hAnsi="Cambria Math"/>
                  </w:rPr>
                  <m:t>j=2</m:t>
                </w:del>
              </m:r>
            </m:sub>
            <m:sup>
              <m:r>
                <w:del w:id="792" w:author="Στάθης Καπ" w:date="2023-02-01T08:31:00Z">
                  <w:rPr>
                    <w:rFonts w:ascii="Cambria Math" w:hAnsi="Cambria Math"/>
                  </w:rPr>
                  <m:t>N</m:t>
                </w:del>
              </m:r>
            </m:sup>
            <m:e>
              <m:sSub>
                <m:sSubPr>
                  <m:ctrlPr>
                    <w:del w:id="793" w:author="Στάθης Καπ" w:date="2023-02-01T08:31:00Z">
                      <w:rPr>
                        <w:rFonts w:ascii="Cambria Math" w:hAnsi="Cambria Math"/>
                        <w:i/>
                      </w:rPr>
                    </w:del>
                  </m:ctrlPr>
                </m:sSubPr>
                <m:e>
                  <m:r>
                    <w:del w:id="794" w:author="Στάθης Καπ" w:date="2023-02-01T08:31:00Z">
                      <w:rPr>
                        <w:rFonts w:ascii="Cambria Math" w:hAnsi="Cambria Math"/>
                      </w:rPr>
                      <m:t>X</m:t>
                    </w:del>
                  </m:r>
                </m:e>
                <m:sub>
                  <m:r>
                    <w:del w:id="795" w:author="Στάθης Καπ" w:date="2023-02-01T08:31:00Z">
                      <w:rPr>
                        <w:rFonts w:ascii="Cambria Math" w:hAnsi="Cambria Math"/>
                      </w:rPr>
                      <m:t>1j</m:t>
                    </w:del>
                  </m:r>
                </m:sub>
              </m:sSub>
            </m:e>
          </m:nary>
          <m:r>
            <w:del w:id="796" w:author="Στάθης Καπ" w:date="2023-02-01T08:31:00Z">
              <w:rPr>
                <w:rFonts w:ascii="Cambria Math" w:hAnsi="Cambria Math"/>
              </w:rPr>
              <m:t>=</m:t>
            </w:del>
          </m:r>
          <m:nary>
            <m:naryPr>
              <m:chr m:val="∑"/>
              <m:limLoc m:val="undOvr"/>
              <m:ctrlPr>
                <w:del w:id="797" w:author="Στάθης Καπ" w:date="2023-02-01T08:31:00Z">
                  <w:rPr>
                    <w:rFonts w:ascii="Cambria Math" w:hAnsi="Cambria Math"/>
                    <w:i/>
                  </w:rPr>
                </w:del>
              </m:ctrlPr>
            </m:naryPr>
            <m:sub>
              <m:r>
                <w:del w:id="798" w:author="Στάθης Καπ" w:date="2023-02-01T08:31:00Z">
                  <w:rPr>
                    <w:rFonts w:ascii="Cambria Math" w:hAnsi="Cambria Math"/>
                  </w:rPr>
                  <m:t>i=1</m:t>
                </w:del>
              </m:r>
            </m:sub>
            <m:sup>
              <m:r>
                <w:del w:id="799" w:author="Στάθης Καπ" w:date="2023-02-01T08:31:00Z">
                  <w:rPr>
                    <w:rFonts w:ascii="Cambria Math" w:hAnsi="Cambria Math"/>
                  </w:rPr>
                  <m:t>N-1</m:t>
                </w:del>
              </m:r>
            </m:sup>
            <m:e>
              <m:sSub>
                <m:sSubPr>
                  <m:ctrlPr>
                    <w:del w:id="800" w:author="Στάθης Καπ" w:date="2023-02-01T08:31:00Z">
                      <w:rPr>
                        <w:rFonts w:ascii="Cambria Math" w:hAnsi="Cambria Math"/>
                        <w:i/>
                      </w:rPr>
                    </w:del>
                  </m:ctrlPr>
                </m:sSubPr>
                <m:e>
                  <m:r>
                    <w:del w:id="801" w:author="Στάθης Καπ" w:date="2023-02-01T08:31:00Z">
                      <w:rPr>
                        <w:rFonts w:ascii="Cambria Math" w:hAnsi="Cambria Math"/>
                      </w:rPr>
                      <m:t>X</m:t>
                    </w:del>
                  </m:r>
                </m:e>
                <m:sub>
                  <m:r>
                    <w:del w:id="802" w:author="Στάθης Καπ" w:date="2023-02-01T08:31:00Z">
                      <w:rPr>
                        <w:rFonts w:ascii="Cambria Math" w:hAnsi="Cambria Math"/>
                      </w:rPr>
                      <m:t>iN</m:t>
                    </w:del>
                  </m:r>
                </m:sub>
              </m:sSub>
            </m:e>
          </m:nary>
          <m:r>
            <w:del w:id="803" w:author="Στάθης Καπ" w:date="2023-02-01T08:31:00Z">
              <w:rPr>
                <w:rFonts w:ascii="Cambria Math" w:hAnsi="Cambria Math"/>
              </w:rPr>
              <m:t>=1</m:t>
            </w:del>
          </m:r>
        </m:oMath>
      </m:oMathPara>
    </w:p>
    <w:p w14:paraId="47FA5BA4" w14:textId="74F1713A" w:rsidR="00A65E3F" w:rsidRPr="009D1003" w:rsidDel="008C16C2" w:rsidRDefault="004C3766" w:rsidP="000D140A">
      <w:pPr>
        <w:rPr>
          <w:del w:id="804" w:author="Στάθης Καπ" w:date="2023-02-01T08:31:00Z"/>
          <w:rFonts w:eastAsiaTheme="minorEastAsia"/>
        </w:rPr>
      </w:pPr>
      <m:oMathPara>
        <m:oMath>
          <m:nary>
            <m:naryPr>
              <m:chr m:val="∑"/>
              <m:limLoc m:val="undOvr"/>
              <m:ctrlPr>
                <w:del w:id="805" w:author="Στάθης Καπ" w:date="2023-02-01T08:31:00Z">
                  <w:rPr>
                    <w:rFonts w:ascii="Cambria Math" w:hAnsi="Cambria Math"/>
                    <w:i/>
                  </w:rPr>
                </w:del>
              </m:ctrlPr>
            </m:naryPr>
            <m:sub>
              <m:r>
                <w:del w:id="806" w:author="Στάθης Καπ" w:date="2023-02-01T08:31:00Z">
                  <w:rPr>
                    <w:rFonts w:ascii="Cambria Math" w:hAnsi="Cambria Math"/>
                  </w:rPr>
                  <m:t>i=1</m:t>
                </w:del>
              </m:r>
            </m:sub>
            <m:sup>
              <m:r>
                <w:del w:id="807" w:author="Στάθης Καπ" w:date="2023-02-01T08:31:00Z">
                  <w:rPr>
                    <w:rFonts w:ascii="Cambria Math" w:hAnsi="Cambria Math"/>
                  </w:rPr>
                  <m:t>N-1</m:t>
                </w:del>
              </m:r>
            </m:sup>
            <m:e>
              <m:sSub>
                <m:sSubPr>
                  <m:ctrlPr>
                    <w:del w:id="808" w:author="Στάθης Καπ" w:date="2023-02-01T08:31:00Z">
                      <w:rPr>
                        <w:rFonts w:ascii="Cambria Math" w:hAnsi="Cambria Math"/>
                        <w:i/>
                      </w:rPr>
                    </w:del>
                  </m:ctrlPr>
                </m:sSubPr>
                <m:e>
                  <m:r>
                    <w:del w:id="809" w:author="Στάθης Καπ" w:date="2023-02-01T08:31:00Z">
                      <w:rPr>
                        <w:rFonts w:ascii="Cambria Math" w:hAnsi="Cambria Math"/>
                      </w:rPr>
                      <m:t>X</m:t>
                    </w:del>
                  </m:r>
                </m:e>
                <m:sub>
                  <m:r>
                    <w:del w:id="810" w:author="Στάθης Καπ" w:date="2023-02-01T08:31:00Z">
                      <w:rPr>
                        <w:rFonts w:ascii="Cambria Math" w:hAnsi="Cambria Math"/>
                      </w:rPr>
                      <m:t>ik</m:t>
                    </w:del>
                  </m:r>
                </m:sub>
              </m:sSub>
            </m:e>
          </m:nary>
          <m:r>
            <w:del w:id="811" w:author="Στάθης Καπ" w:date="2023-02-01T08:31:00Z">
              <w:rPr>
                <w:rFonts w:ascii="Cambria Math" w:hAnsi="Cambria Math"/>
              </w:rPr>
              <m:t>=</m:t>
            </w:del>
          </m:r>
          <m:nary>
            <m:naryPr>
              <m:chr m:val="∑"/>
              <m:limLoc m:val="undOvr"/>
              <m:ctrlPr>
                <w:del w:id="812" w:author="Στάθης Καπ" w:date="2023-02-01T08:31:00Z">
                  <w:rPr>
                    <w:rFonts w:ascii="Cambria Math" w:hAnsi="Cambria Math"/>
                    <w:i/>
                  </w:rPr>
                </w:del>
              </m:ctrlPr>
            </m:naryPr>
            <m:sub>
              <m:r>
                <w:del w:id="813" w:author="Στάθης Καπ" w:date="2023-02-01T08:31:00Z">
                  <w:rPr>
                    <w:rFonts w:ascii="Cambria Math" w:hAnsi="Cambria Math"/>
                  </w:rPr>
                  <m:t>j=2</m:t>
                </w:del>
              </m:r>
            </m:sub>
            <m:sup>
              <m:r>
                <w:del w:id="814" w:author="Στάθης Καπ" w:date="2023-02-01T08:31:00Z">
                  <w:rPr>
                    <w:rFonts w:ascii="Cambria Math" w:hAnsi="Cambria Math"/>
                  </w:rPr>
                  <m:t>N</m:t>
                </w:del>
              </m:r>
            </m:sup>
            <m:e>
              <m:sSub>
                <m:sSubPr>
                  <m:ctrlPr>
                    <w:del w:id="815" w:author="Στάθης Καπ" w:date="2023-02-01T08:31:00Z">
                      <w:rPr>
                        <w:rFonts w:ascii="Cambria Math" w:hAnsi="Cambria Math"/>
                        <w:i/>
                      </w:rPr>
                    </w:del>
                  </m:ctrlPr>
                </m:sSubPr>
                <m:e>
                  <m:r>
                    <w:del w:id="816" w:author="Στάθης Καπ" w:date="2023-02-01T08:31:00Z">
                      <w:rPr>
                        <w:rFonts w:ascii="Cambria Math" w:hAnsi="Cambria Math"/>
                      </w:rPr>
                      <m:t>X</m:t>
                    </w:del>
                  </m:r>
                </m:e>
                <m:sub>
                  <m:r>
                    <w:del w:id="817" w:author="Στάθης Καπ" w:date="2023-02-01T08:31:00Z">
                      <w:rPr>
                        <w:rFonts w:ascii="Cambria Math" w:hAnsi="Cambria Math"/>
                      </w:rPr>
                      <m:t>kj</m:t>
                    </w:del>
                  </m:r>
                </m:sub>
              </m:sSub>
            </m:e>
          </m:nary>
          <m:r>
            <w:del w:id="818" w:author="Στάθης Καπ" w:date="2023-02-01T08:31:00Z">
              <w:rPr>
                <w:rFonts w:ascii="Cambria Math" w:hAnsi="Cambria Math"/>
              </w:rPr>
              <m:t>≤1 ∀k=2,⋯, (N-1)</m:t>
            </w:del>
          </m:r>
        </m:oMath>
      </m:oMathPara>
    </w:p>
    <w:p w14:paraId="6A9A70E0" w14:textId="1ADCE964" w:rsidR="009D1003" w:rsidRPr="009D1003" w:rsidDel="008C16C2" w:rsidRDefault="004C3766" w:rsidP="000D140A">
      <w:pPr>
        <w:rPr>
          <w:del w:id="819" w:author="Στάθης Καπ" w:date="2023-02-01T08:31:00Z"/>
          <w:rFonts w:eastAsiaTheme="minorEastAsia"/>
        </w:rPr>
      </w:pPr>
      <m:oMathPara>
        <m:oMath>
          <m:nary>
            <m:naryPr>
              <m:chr m:val="∑"/>
              <m:limLoc m:val="undOvr"/>
              <m:ctrlPr>
                <w:del w:id="820" w:author="Στάθης Καπ" w:date="2023-02-01T08:31:00Z">
                  <w:rPr>
                    <w:rFonts w:ascii="Cambria Math" w:hAnsi="Cambria Math"/>
                    <w:i/>
                  </w:rPr>
                </w:del>
              </m:ctrlPr>
            </m:naryPr>
            <m:sub>
              <m:r>
                <w:del w:id="821" w:author="Στάθης Καπ" w:date="2023-02-01T08:31:00Z">
                  <w:rPr>
                    <w:rFonts w:ascii="Cambria Math" w:hAnsi="Cambria Math"/>
                  </w:rPr>
                  <m:t>i=1</m:t>
                </w:del>
              </m:r>
            </m:sub>
            <m:sup>
              <m:r>
                <w:del w:id="822" w:author="Στάθης Καπ" w:date="2023-02-01T08:31:00Z">
                  <w:rPr>
                    <w:rFonts w:ascii="Cambria Math" w:hAnsi="Cambria Math"/>
                  </w:rPr>
                  <m:t>N-1</m:t>
                </w:del>
              </m:r>
            </m:sup>
            <m:e>
              <m:nary>
                <m:naryPr>
                  <m:chr m:val="∑"/>
                  <m:limLoc m:val="undOvr"/>
                  <m:ctrlPr>
                    <w:del w:id="823" w:author="Στάθης Καπ" w:date="2023-02-01T08:31:00Z">
                      <w:rPr>
                        <w:rFonts w:ascii="Cambria Math" w:hAnsi="Cambria Math"/>
                        <w:i/>
                      </w:rPr>
                    </w:del>
                  </m:ctrlPr>
                </m:naryPr>
                <m:sub>
                  <m:r>
                    <w:del w:id="824" w:author="Στάθης Καπ" w:date="2023-02-01T08:31:00Z">
                      <w:rPr>
                        <w:rFonts w:ascii="Cambria Math" w:hAnsi="Cambria Math"/>
                      </w:rPr>
                      <m:t>j=2</m:t>
                    </w:del>
                  </m:r>
                </m:sub>
                <m:sup>
                  <m:r>
                    <w:del w:id="825" w:author="Στάθης Καπ" w:date="2023-02-01T08:31:00Z">
                      <w:rPr>
                        <w:rFonts w:ascii="Cambria Math" w:hAnsi="Cambria Math"/>
                      </w:rPr>
                      <m:t>N</m:t>
                    </w:del>
                  </m:r>
                </m:sup>
                <m:e>
                  <m:sSub>
                    <m:sSubPr>
                      <m:ctrlPr>
                        <w:del w:id="826" w:author="Στάθης Καπ" w:date="2023-02-01T08:31:00Z">
                          <w:rPr>
                            <w:rFonts w:ascii="Cambria Math" w:hAnsi="Cambria Math"/>
                            <w:i/>
                          </w:rPr>
                        </w:del>
                      </m:ctrlPr>
                    </m:sSubPr>
                    <m:e>
                      <m:r>
                        <w:del w:id="827" w:author="Στάθης Καπ" w:date="2023-02-01T08:31:00Z">
                          <w:rPr>
                            <w:rFonts w:ascii="Cambria Math" w:hAnsi="Cambria Math"/>
                          </w:rPr>
                          <m:t>t</m:t>
                        </w:del>
                      </m:r>
                    </m:e>
                    <m:sub>
                      <m:r>
                        <w:del w:id="828" w:author="Στάθης Καπ" w:date="2023-02-01T08:31:00Z">
                          <w:rPr>
                            <w:rFonts w:ascii="Cambria Math" w:hAnsi="Cambria Math"/>
                          </w:rPr>
                          <m:t>ij</m:t>
                        </w:del>
                      </m:r>
                    </m:sub>
                  </m:sSub>
                  <m:sSub>
                    <m:sSubPr>
                      <m:ctrlPr>
                        <w:del w:id="829" w:author="Στάθης Καπ" w:date="2023-02-01T08:31:00Z">
                          <w:rPr>
                            <w:rFonts w:ascii="Cambria Math" w:hAnsi="Cambria Math"/>
                            <w:i/>
                          </w:rPr>
                        </w:del>
                      </m:ctrlPr>
                    </m:sSubPr>
                    <m:e>
                      <m:r>
                        <w:del w:id="830" w:author="Στάθης Καπ" w:date="2023-02-01T08:31:00Z">
                          <w:rPr>
                            <w:rFonts w:ascii="Cambria Math" w:hAnsi="Cambria Math"/>
                          </w:rPr>
                          <m:t>X</m:t>
                        </w:del>
                      </m:r>
                    </m:e>
                    <m:sub>
                      <m:r>
                        <w:del w:id="831" w:author="Στάθης Καπ" w:date="2023-02-01T08:31:00Z">
                          <w:rPr>
                            <w:rFonts w:ascii="Cambria Math" w:hAnsi="Cambria Math"/>
                          </w:rPr>
                          <m:t>ij</m:t>
                        </w:del>
                      </m:r>
                    </m:sub>
                  </m:sSub>
                </m:e>
              </m:nary>
            </m:e>
          </m:nary>
          <m:r>
            <w:del w:id="832" w:author="Στάθης Καπ" w:date="2023-02-01T08:31:00Z">
              <w:rPr>
                <w:rFonts w:ascii="Cambria Math" w:hAnsi="Cambria Math"/>
              </w:rPr>
              <m:t>≤</m:t>
            </w:del>
          </m:r>
          <m:sSub>
            <m:sSubPr>
              <m:ctrlPr>
                <w:del w:id="833" w:author="Στάθης Καπ" w:date="2023-02-01T08:31:00Z">
                  <w:rPr>
                    <w:rFonts w:ascii="Cambria Math" w:hAnsi="Cambria Math"/>
                    <w:i/>
                  </w:rPr>
                </w:del>
              </m:ctrlPr>
            </m:sSubPr>
            <m:e>
              <m:r>
                <w:del w:id="834" w:author="Στάθης Καπ" w:date="2023-02-01T08:31:00Z">
                  <w:rPr>
                    <w:rFonts w:ascii="Cambria Math" w:hAnsi="Cambria Math"/>
                  </w:rPr>
                  <m:t>T</m:t>
                </w:del>
              </m:r>
            </m:e>
            <m:sub>
              <m:r>
                <w:del w:id="835" w:author="Στάθης Καπ" w:date="2023-02-01T08:31:00Z">
                  <w:rPr>
                    <w:rFonts w:ascii="Cambria Math" w:hAnsi="Cambria Math"/>
                  </w:rPr>
                  <m:t>max</m:t>
                </w:del>
              </m:r>
            </m:sub>
          </m:sSub>
        </m:oMath>
      </m:oMathPara>
    </w:p>
    <w:p w14:paraId="41E93A76" w14:textId="0F30E0C4" w:rsidR="009D1003" w:rsidRPr="0003129B" w:rsidDel="008C16C2" w:rsidRDefault="009D1003" w:rsidP="000D140A">
      <w:pPr>
        <w:rPr>
          <w:del w:id="836" w:author="Στάθης Καπ" w:date="2023-02-01T08:31:00Z"/>
          <w:rFonts w:eastAsiaTheme="minorEastAsia"/>
        </w:rPr>
      </w:pPr>
      <m:oMathPara>
        <m:oMath>
          <m:r>
            <w:del w:id="837" w:author="Στάθης Καπ" w:date="2023-02-01T08:31:00Z">
              <w:rPr>
                <w:rFonts w:ascii="Cambria Math" w:hAnsi="Cambria Math"/>
              </w:rPr>
              <m:t>2≤</m:t>
            </w:del>
          </m:r>
          <m:sSub>
            <m:sSubPr>
              <m:ctrlPr>
                <w:del w:id="838" w:author="Στάθης Καπ" w:date="2023-02-01T08:31:00Z">
                  <w:rPr>
                    <w:rFonts w:ascii="Cambria Math" w:hAnsi="Cambria Math"/>
                    <w:i/>
                  </w:rPr>
                </w:del>
              </m:ctrlPr>
            </m:sSubPr>
            <m:e>
              <m:r>
                <w:del w:id="839" w:author="Στάθης Καπ" w:date="2023-02-01T08:31:00Z">
                  <w:rPr>
                    <w:rFonts w:ascii="Cambria Math" w:hAnsi="Cambria Math"/>
                  </w:rPr>
                  <m:t>u</m:t>
                </w:del>
              </m:r>
            </m:e>
            <m:sub>
              <m:r>
                <w:del w:id="840" w:author="Στάθης Καπ" w:date="2023-02-01T08:31:00Z">
                  <w:rPr>
                    <w:rFonts w:ascii="Cambria Math" w:hAnsi="Cambria Math"/>
                  </w:rPr>
                  <m:t>i</m:t>
                </w:del>
              </m:r>
            </m:sub>
          </m:sSub>
          <m:r>
            <w:del w:id="841" w:author="Στάθης Καπ" w:date="2023-02-01T08:31:00Z">
              <w:rPr>
                <w:rFonts w:ascii="Cambria Math" w:hAnsi="Cambria Math"/>
              </w:rPr>
              <m:t>≤N ∀i=2, ⋯, N</m:t>
            </w:del>
          </m:r>
        </m:oMath>
      </m:oMathPara>
    </w:p>
    <w:p w14:paraId="2B7488BA" w14:textId="2D3259DF" w:rsidR="0003129B" w:rsidRPr="0003129B" w:rsidDel="008C16C2" w:rsidRDefault="004C3766" w:rsidP="000D140A">
      <w:pPr>
        <w:rPr>
          <w:del w:id="842" w:author="Στάθης Καπ" w:date="2023-02-01T08:31:00Z"/>
          <w:rFonts w:eastAsiaTheme="minorEastAsia"/>
        </w:rPr>
      </w:pPr>
      <m:oMathPara>
        <m:oMath>
          <m:sSub>
            <m:sSubPr>
              <m:ctrlPr>
                <w:del w:id="843" w:author="Στάθης Καπ" w:date="2023-02-01T08:31:00Z">
                  <w:rPr>
                    <w:rFonts w:ascii="Cambria Math" w:hAnsi="Cambria Math"/>
                    <w:i/>
                  </w:rPr>
                </w:del>
              </m:ctrlPr>
            </m:sSubPr>
            <m:e>
              <m:r>
                <w:del w:id="844" w:author="Στάθης Καπ" w:date="2023-02-01T08:31:00Z">
                  <w:rPr>
                    <w:rFonts w:ascii="Cambria Math" w:hAnsi="Cambria Math"/>
                  </w:rPr>
                  <m:t>u</m:t>
                </w:del>
              </m:r>
            </m:e>
            <m:sub>
              <m:r>
                <w:del w:id="845" w:author="Στάθης Καπ" w:date="2023-02-01T08:31:00Z">
                  <w:rPr>
                    <w:rFonts w:ascii="Cambria Math" w:hAnsi="Cambria Math"/>
                  </w:rPr>
                  <m:t>i</m:t>
                </w:del>
              </m:r>
            </m:sub>
          </m:sSub>
          <m:r>
            <w:del w:id="846" w:author="Στάθης Καπ" w:date="2023-02-01T08:31:00Z">
              <w:rPr>
                <w:rFonts w:ascii="Cambria Math" w:hAnsi="Cambria Math"/>
              </w:rPr>
              <m:t>-</m:t>
            </w:del>
          </m:r>
          <m:sSub>
            <m:sSubPr>
              <m:ctrlPr>
                <w:del w:id="847" w:author="Στάθης Καπ" w:date="2023-02-01T08:31:00Z">
                  <w:rPr>
                    <w:rFonts w:ascii="Cambria Math" w:hAnsi="Cambria Math"/>
                    <w:i/>
                  </w:rPr>
                </w:del>
              </m:ctrlPr>
            </m:sSubPr>
            <m:e>
              <m:r>
                <w:del w:id="848" w:author="Στάθης Καπ" w:date="2023-02-01T08:31:00Z">
                  <w:rPr>
                    <w:rFonts w:ascii="Cambria Math" w:hAnsi="Cambria Math"/>
                  </w:rPr>
                  <m:t>u</m:t>
                </w:del>
              </m:r>
            </m:e>
            <m:sub>
              <m:r>
                <w:del w:id="849" w:author="Στάθης Καπ" w:date="2023-02-01T08:31:00Z">
                  <w:rPr>
                    <w:rFonts w:ascii="Cambria Math" w:hAnsi="Cambria Math"/>
                  </w:rPr>
                  <m:t>j</m:t>
                </w:del>
              </m:r>
            </m:sub>
          </m:sSub>
          <m:r>
            <w:del w:id="850" w:author="Στάθης Καπ" w:date="2023-02-01T08:31:00Z">
              <w:rPr>
                <w:rFonts w:ascii="Cambria Math" w:hAnsi="Cambria Math"/>
              </w:rPr>
              <m:t>+1≤</m:t>
            </w:del>
          </m:r>
          <m:d>
            <m:dPr>
              <m:ctrlPr>
                <w:del w:id="851" w:author="Στάθης Καπ" w:date="2023-02-01T08:31:00Z">
                  <w:rPr>
                    <w:rFonts w:ascii="Cambria Math" w:hAnsi="Cambria Math"/>
                    <w:i/>
                  </w:rPr>
                </w:del>
              </m:ctrlPr>
            </m:dPr>
            <m:e>
              <m:r>
                <w:del w:id="852" w:author="Στάθης Καπ" w:date="2023-02-01T08:31:00Z">
                  <w:rPr>
                    <w:rFonts w:ascii="Cambria Math" w:hAnsi="Cambria Math"/>
                  </w:rPr>
                  <m:t>N-1</m:t>
                </w:del>
              </m:r>
            </m:e>
          </m:d>
          <m:d>
            <m:dPr>
              <m:ctrlPr>
                <w:del w:id="853" w:author="Στάθης Καπ" w:date="2023-02-01T08:31:00Z">
                  <w:rPr>
                    <w:rFonts w:ascii="Cambria Math" w:hAnsi="Cambria Math"/>
                    <w:i/>
                  </w:rPr>
                </w:del>
              </m:ctrlPr>
            </m:dPr>
            <m:e>
              <m:r>
                <w:del w:id="854" w:author="Στάθης Καπ" w:date="2023-02-01T08:31:00Z">
                  <w:rPr>
                    <w:rFonts w:ascii="Cambria Math" w:hAnsi="Cambria Math"/>
                  </w:rPr>
                  <m:t>1-</m:t>
                </w:del>
              </m:r>
              <m:sSub>
                <m:sSubPr>
                  <m:ctrlPr>
                    <w:del w:id="855" w:author="Στάθης Καπ" w:date="2023-02-01T08:31:00Z">
                      <w:rPr>
                        <w:rFonts w:ascii="Cambria Math" w:hAnsi="Cambria Math"/>
                        <w:i/>
                      </w:rPr>
                    </w:del>
                  </m:ctrlPr>
                </m:sSubPr>
                <m:e>
                  <m:r>
                    <w:del w:id="856" w:author="Στάθης Καπ" w:date="2023-02-01T08:31:00Z">
                      <w:rPr>
                        <w:rFonts w:ascii="Cambria Math" w:hAnsi="Cambria Math"/>
                      </w:rPr>
                      <m:t>X</m:t>
                    </w:del>
                  </m:r>
                </m:e>
                <m:sub>
                  <m:r>
                    <w:del w:id="857" w:author="Στάθης Καπ" w:date="2023-02-01T08:31:00Z">
                      <w:rPr>
                        <w:rFonts w:ascii="Cambria Math" w:hAnsi="Cambria Math"/>
                      </w:rPr>
                      <m:t>ij</m:t>
                    </w:del>
                  </m:r>
                </m:sub>
              </m:sSub>
            </m:e>
          </m:d>
          <m:r>
            <w:del w:id="858" w:author="Στάθης Καπ" w:date="2023-02-01T08:31:00Z">
              <w:rPr>
                <w:rFonts w:ascii="Cambria Math" w:hAnsi="Cambria Math"/>
              </w:rPr>
              <m:t>∀i=2, ⋯, N</m:t>
            </w:del>
          </m:r>
        </m:oMath>
      </m:oMathPara>
    </w:p>
    <w:p w14:paraId="30AE0277" w14:textId="1DC6081A" w:rsidR="0003129B" w:rsidRPr="00A550FC" w:rsidRDefault="0003129B" w:rsidP="000D140A">
      <w:pPr>
        <w:rPr>
          <w:lang w:val="el-GR"/>
        </w:rPr>
      </w:pPr>
      <w:r w:rsidRPr="0003129B">
        <w:rPr>
          <w:lang w:val="el-GR"/>
        </w:rPr>
        <w:t xml:space="preserve">Η σχέση </w:t>
      </w:r>
      <w:commentRangeStart w:id="859"/>
      <w:r w:rsidRPr="0003129B">
        <w:rPr>
          <w:lang w:val="el-GR"/>
        </w:rPr>
        <w:t xml:space="preserve">2.1 </w:t>
      </w:r>
      <w:commentRangeEnd w:id="859"/>
      <w:r w:rsidR="0070497F">
        <w:rPr>
          <w:rStyle w:val="CommentReference"/>
        </w:rPr>
        <w:commentReference w:id="859"/>
      </w:r>
      <w:r w:rsidRPr="0003129B">
        <w:rPr>
          <w:lang w:val="el-GR"/>
        </w:rPr>
        <w:t xml:space="preserve">αντιπροσωπεύει το στόχο που πρέπει να επιτευχθεί δηλαδή την μεγιστοποίηση της τιμής κέρδους. Η σχέση 2.2 διασφαλίζει πως η διαδρομή θα ξεκινάει από τον αρχικό κόμβο 1 και θα καταλήγει στον τελικό κόμβο Ν καθώς το πλήθος των ακμών που ανήκουν στη διαδρομή και ξεκινάνε από τον κόμβο 1 όπως και το πλήθος των ακμών που ανήκουν στη διαδρομή και καταλήγουν στον κόμβο Ν ισούται με 1. Η σχέση 3 διασφαλίζει τη συνεκτικότητα της διαδρομής καθώς και την μοναδικότητα της κάθε επίσκεψης καθώς δεν επιτρέπεται το πλήθος των ακμών που αρχίζουν από οποιοδήποτε κόμβο </w:t>
      </w:r>
      <w:r>
        <w:t>k</w:t>
      </w:r>
      <w:r w:rsidRPr="0003129B">
        <w:rPr>
          <w:lang w:val="el-GR"/>
        </w:rPr>
        <w:t xml:space="preserve"> να διαφέρει από το πλήθος τον ακμών που καταλήγουν στον κόμβο </w:t>
      </w:r>
      <w:r>
        <w:t>k</w:t>
      </w:r>
      <w:r w:rsidRPr="0003129B">
        <w:rPr>
          <w:lang w:val="el-GR"/>
        </w:rPr>
        <w:t xml:space="preserve"> ή να είναι μεγαλύτερο από 1. Η σχέση 4 περιορίζει το συνολικό χρόνο περιήγησης σε ένα καθορισμένο χρονικό όριο</w:t>
      </w:r>
      <w:r w:rsidR="00CC6C5B" w:rsidRPr="00CC6C5B">
        <w:rPr>
          <w:lang w:val="el-GR"/>
        </w:rPr>
        <w:t xml:space="preserve">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03129B">
        <w:rPr>
          <w:lang w:val="el-GR"/>
        </w:rPr>
        <w:t>. Οι σχέσεις 5 και 6 εμποδίζουν την ύπαρξη υπ</w:t>
      </w:r>
      <w:r w:rsidR="006E2807">
        <w:rPr>
          <w:lang w:val="el-GR"/>
        </w:rPr>
        <w:t>ό</w:t>
      </w:r>
      <w:r w:rsidR="00E22497">
        <w:rPr>
          <w:lang w:val="el-GR"/>
        </w:rPr>
        <w:t>-</w:t>
      </w:r>
      <w:r w:rsidRPr="0003129B">
        <w:rPr>
          <w:lang w:val="el-GR"/>
        </w:rPr>
        <w:t>διαδρομών (</w:t>
      </w:r>
      <w:r>
        <w:t>Miller</w:t>
      </w:r>
      <w:r w:rsidRPr="0003129B">
        <w:rPr>
          <w:lang w:val="el-GR"/>
        </w:rPr>
        <w:t xml:space="preserve">, </w:t>
      </w:r>
      <w:r>
        <w:t>Tucker</w:t>
      </w:r>
      <w:r w:rsidRPr="0003129B">
        <w:rPr>
          <w:lang w:val="el-GR"/>
        </w:rPr>
        <w:t xml:space="preserve">, &amp; </w:t>
      </w:r>
      <w:r>
        <w:t>Zermin</w:t>
      </w:r>
      <w:r w:rsidRPr="0003129B">
        <w:rPr>
          <w:lang w:val="el-GR"/>
        </w:rPr>
        <w:t xml:space="preserve"> 1960</w:t>
      </w:r>
      <w:customXmlInsRangeStart w:id="860" w:author="Στάθης Καπ" w:date="2023-03-01T04:31:00Z"/>
      <w:sdt>
        <w:sdtPr>
          <w:rPr>
            <w:lang w:val="el-GR"/>
          </w:rPr>
          <w:id w:val="-62102249"/>
          <w:citation/>
        </w:sdtPr>
        <w:sdtEndPr/>
        <w:sdtContent>
          <w:customXmlInsRangeEnd w:id="860"/>
          <w:ins w:id="861" w:author="Στάθης Καπ" w:date="2023-03-01T04:31:00Z">
            <w:r w:rsidR="009C6EF9">
              <w:rPr>
                <w:lang w:val="el-GR"/>
              </w:rPr>
              <w:fldChar w:fldCharType="begin"/>
            </w:r>
            <w:r w:rsidR="009C6EF9" w:rsidRPr="009C6EF9">
              <w:rPr>
                <w:lang w:val="el-GR"/>
                <w:rPrChange w:id="862" w:author="Στάθης Καπ" w:date="2023-03-01T04:31:00Z">
                  <w:rPr/>
                </w:rPrChange>
              </w:rPr>
              <w:instrText xml:space="preserve"> </w:instrText>
            </w:r>
            <w:r w:rsidR="009C6EF9">
              <w:instrText>CITATION</w:instrText>
            </w:r>
            <w:r w:rsidR="009C6EF9" w:rsidRPr="009C6EF9">
              <w:rPr>
                <w:lang w:val="el-GR"/>
                <w:rPrChange w:id="863" w:author="Στάθης Καπ" w:date="2023-03-01T04:31:00Z">
                  <w:rPr/>
                </w:rPrChange>
              </w:rPr>
              <w:instrText xml:space="preserve"> </w:instrText>
            </w:r>
            <w:r w:rsidR="009C6EF9">
              <w:instrText>CEM</w:instrText>
            </w:r>
            <w:r w:rsidR="009C6EF9" w:rsidRPr="009C6EF9">
              <w:rPr>
                <w:lang w:val="el-GR"/>
                <w:rPrChange w:id="864" w:author="Στάθης Καπ" w:date="2023-03-01T04:31:00Z">
                  <w:rPr/>
                </w:rPrChange>
              </w:rPr>
              <w:instrText>60 \</w:instrText>
            </w:r>
            <w:r w:rsidR="009C6EF9">
              <w:instrText>l</w:instrText>
            </w:r>
            <w:r w:rsidR="009C6EF9" w:rsidRPr="009C6EF9">
              <w:rPr>
                <w:lang w:val="el-GR"/>
                <w:rPrChange w:id="865" w:author="Στάθης Καπ" w:date="2023-03-01T04:31:00Z">
                  <w:rPr/>
                </w:rPrChange>
              </w:rPr>
              <w:instrText xml:space="preserve"> 1033 </w:instrText>
            </w:r>
          </w:ins>
          <w:r w:rsidR="009C6EF9">
            <w:rPr>
              <w:lang w:val="el-GR"/>
            </w:rPr>
            <w:fldChar w:fldCharType="separate"/>
          </w:r>
          <w:r w:rsidR="008A6678" w:rsidRPr="00D70AE8">
            <w:rPr>
              <w:noProof/>
              <w:lang w:val="el-GR"/>
              <w:rPrChange w:id="866" w:author="Στάθης Καπ" w:date="2023-03-13T04:33:00Z">
                <w:rPr>
                  <w:noProof/>
                </w:rPr>
              </w:rPrChange>
            </w:rPr>
            <w:t xml:space="preserve"> [8]</w:t>
          </w:r>
          <w:ins w:id="867" w:author="Στάθης Καπ" w:date="2023-03-01T04:31:00Z">
            <w:r w:rsidR="009C6EF9">
              <w:rPr>
                <w:lang w:val="el-GR"/>
              </w:rPr>
              <w:fldChar w:fldCharType="end"/>
            </w:r>
          </w:ins>
          <w:customXmlInsRangeStart w:id="868" w:author="Στάθης Καπ" w:date="2023-03-01T04:31:00Z"/>
        </w:sdtContent>
      </w:sdt>
      <w:customXmlInsRangeEnd w:id="868"/>
      <w:r w:rsidRPr="0003129B">
        <w:rPr>
          <w:lang w:val="el-GR"/>
        </w:rPr>
        <w:t>)</w:t>
      </w:r>
      <w:del w:id="869" w:author="Στάθης Καπ" w:date="2023-03-01T04:30:00Z">
        <w:r w:rsidRPr="009C6EF9" w:rsidDel="009C6EF9">
          <w:rPr>
            <w:lang w:val="el-GR"/>
          </w:rPr>
          <w:delText>[;]</w:delText>
        </w:r>
      </w:del>
      <w:ins w:id="870" w:author="Στάθης Καπ" w:date="2023-03-01T04:30:00Z">
        <w:r w:rsidR="009C6EF9" w:rsidRPr="009C6EF9">
          <w:rPr>
            <w:lang w:val="el-GR"/>
            <w:rPrChange w:id="871" w:author="Στάθης Καπ" w:date="2023-03-01T04:30:00Z">
              <w:rPr>
                <w:highlight w:val="yellow"/>
              </w:rPr>
            </w:rPrChange>
          </w:rPr>
          <w:t>.</w:t>
        </w:r>
      </w:ins>
      <w:del w:id="872" w:author="Στάθης Καπ" w:date="2023-03-01T04:30:00Z">
        <w:r w:rsidRPr="0070497F" w:rsidDel="009C6EF9">
          <w:rPr>
            <w:highlight w:val="yellow"/>
            <w:lang w:val="el-GR"/>
            <w:rPrChange w:id="873" w:author="Charalampos Konstantopoulos" w:date="2023-02-01T06:01:00Z">
              <w:rPr>
                <w:lang w:val="el-GR"/>
              </w:rPr>
            </w:rPrChange>
          </w:rPr>
          <w:delText>.</w:delText>
        </w:r>
      </w:del>
    </w:p>
    <w:p w14:paraId="1EA1603B" w14:textId="21158B37" w:rsidR="0003129B" w:rsidRDefault="00DD6480" w:rsidP="000B5DA1">
      <w:pPr>
        <w:ind w:firstLine="360"/>
        <w:pPrChange w:id="874" w:author="Στάθης Καπ" w:date="2023-03-13T04:17:00Z">
          <w:pPr/>
        </w:pPrChange>
      </w:pPr>
      <w:r w:rsidRPr="00DD6480">
        <w:rPr>
          <w:lang w:val="el-GR"/>
        </w:rPr>
        <w:t xml:space="preserve">Στη βιβλιογραφία συναντώνται </w:t>
      </w:r>
      <w:r w:rsidR="00BD7A28" w:rsidRPr="00DD6480">
        <w:rPr>
          <w:lang w:val="el-GR"/>
        </w:rPr>
        <w:t>διαφορετικές</w:t>
      </w:r>
      <w:r w:rsidRPr="00DD6480">
        <w:rPr>
          <w:lang w:val="el-GR"/>
        </w:rPr>
        <w:t xml:space="preserve"> εκδοχές του Προβλήματος Προσανατολισμού. </w:t>
      </w:r>
      <w:r w:rsidR="00565730">
        <w:rPr>
          <w:lang w:val="el-GR"/>
        </w:rPr>
        <w:t>Οι</w:t>
      </w:r>
      <w:r>
        <w:t xml:space="preserve"> </w:t>
      </w:r>
      <w:r w:rsidR="006D766C">
        <w:rPr>
          <w:lang w:val="el-GR"/>
        </w:rPr>
        <w:t>κυριότερες</w:t>
      </w:r>
      <w:r>
        <w:t xml:space="preserve"> </w:t>
      </w:r>
      <w:r w:rsidR="00C02D69">
        <w:rPr>
          <w:lang w:val="el-GR"/>
        </w:rPr>
        <w:t>διαφοροποιήσεις</w:t>
      </w:r>
      <w:r>
        <w:t xml:space="preserve"> </w:t>
      </w:r>
      <w:r w:rsidR="009A2CC4">
        <w:rPr>
          <w:lang w:val="el-GR"/>
        </w:rPr>
        <w:t>είναι</w:t>
      </w:r>
      <w:r>
        <w:t xml:space="preserve"> </w:t>
      </w:r>
      <w:r w:rsidR="00187B13">
        <w:rPr>
          <w:lang w:val="el-GR"/>
        </w:rPr>
        <w:t>οι εξής</w:t>
      </w:r>
      <w:r>
        <w:t>:</w:t>
      </w:r>
    </w:p>
    <w:p w14:paraId="2FF57879" w14:textId="666A00CA" w:rsidR="00DD6480" w:rsidRPr="009C6EF9" w:rsidRDefault="00DD6480" w:rsidP="00DD6480">
      <w:pPr>
        <w:pStyle w:val="ListParagraph"/>
        <w:numPr>
          <w:ilvl w:val="0"/>
          <w:numId w:val="6"/>
        </w:numPr>
        <w:rPr>
          <w:rPrChange w:id="875" w:author="Στάθης Καπ" w:date="2023-03-01T04:32:00Z">
            <w:rPr>
              <w:lang w:val="el-GR"/>
            </w:rPr>
          </w:rPrChange>
        </w:rPr>
      </w:pPr>
      <w:r w:rsidRPr="00DD6480">
        <w:rPr>
          <w:lang w:val="el-GR"/>
        </w:rPr>
        <w:t>Το</w:t>
      </w:r>
      <w:r w:rsidRPr="009C6EF9">
        <w:rPr>
          <w:rPrChange w:id="876" w:author="Στάθης Καπ" w:date="2023-03-01T04:32:00Z">
            <w:rPr>
              <w:lang w:val="el-GR"/>
            </w:rPr>
          </w:rPrChange>
        </w:rPr>
        <w:t xml:space="preserve"> </w:t>
      </w:r>
      <w:r w:rsidRPr="00DD6480">
        <w:rPr>
          <w:lang w:val="el-GR"/>
        </w:rPr>
        <w:t>γράφημα</w:t>
      </w:r>
      <w:r w:rsidRPr="009C6EF9">
        <w:rPr>
          <w:rPrChange w:id="877" w:author="Στάθης Καπ" w:date="2023-03-01T04:32:00Z">
            <w:rPr>
              <w:lang w:val="el-GR"/>
            </w:rPr>
          </w:rPrChange>
        </w:rPr>
        <w:t xml:space="preserve"> </w:t>
      </w:r>
      <w:r w:rsidRPr="00DD6480">
        <w:rPr>
          <w:lang w:val="el-GR"/>
        </w:rPr>
        <w:t>μπορεί</w:t>
      </w:r>
      <w:r w:rsidRPr="009C6EF9">
        <w:rPr>
          <w:rPrChange w:id="878" w:author="Στάθης Καπ" w:date="2023-03-01T04:32:00Z">
            <w:rPr>
              <w:lang w:val="el-GR"/>
            </w:rPr>
          </w:rPrChange>
        </w:rPr>
        <w:t xml:space="preserve"> </w:t>
      </w:r>
      <w:r w:rsidRPr="00DD6480">
        <w:rPr>
          <w:lang w:val="el-GR"/>
        </w:rPr>
        <w:t>να</w:t>
      </w:r>
      <w:r w:rsidRPr="009C6EF9">
        <w:rPr>
          <w:rPrChange w:id="879" w:author="Στάθης Καπ" w:date="2023-03-01T04:32:00Z">
            <w:rPr>
              <w:lang w:val="el-GR"/>
            </w:rPr>
          </w:rPrChange>
        </w:rPr>
        <w:t xml:space="preserve"> </w:t>
      </w:r>
      <w:r w:rsidRPr="00DD6480">
        <w:rPr>
          <w:lang w:val="el-GR"/>
        </w:rPr>
        <w:t>είναι</w:t>
      </w:r>
      <w:r w:rsidRPr="009C6EF9">
        <w:rPr>
          <w:rPrChange w:id="880" w:author="Στάθης Καπ" w:date="2023-03-01T04:32:00Z">
            <w:rPr>
              <w:lang w:val="el-GR"/>
            </w:rPr>
          </w:rPrChange>
        </w:rPr>
        <w:t xml:space="preserve"> </w:t>
      </w:r>
      <w:r w:rsidRPr="00DD6480">
        <w:rPr>
          <w:lang w:val="el-GR"/>
        </w:rPr>
        <w:t>κατευθυνόμενο</w:t>
      </w:r>
      <w:r w:rsidRPr="009C6EF9">
        <w:rPr>
          <w:rPrChange w:id="881" w:author="Στάθης Καπ" w:date="2023-03-01T04:32:00Z">
            <w:rPr>
              <w:lang w:val="el-GR"/>
            </w:rPr>
          </w:rPrChange>
        </w:rPr>
        <w:t xml:space="preserve"> (</w:t>
      </w:r>
      <w:r>
        <w:t>directed</w:t>
      </w:r>
      <w:r w:rsidRPr="009C6EF9">
        <w:rPr>
          <w:rPrChange w:id="882" w:author="Στάθης Καπ" w:date="2023-03-01T04:32:00Z">
            <w:rPr>
              <w:lang w:val="el-GR"/>
            </w:rPr>
          </w:rPrChange>
        </w:rPr>
        <w:t xml:space="preserve"> </w:t>
      </w:r>
      <w:r>
        <w:t>OP</w:t>
      </w:r>
      <w:r w:rsidRPr="009C6EF9">
        <w:rPr>
          <w:rPrChange w:id="883" w:author="Στάθης Καπ" w:date="2023-03-01T04:32:00Z">
            <w:rPr>
              <w:lang w:val="el-GR"/>
            </w:rPr>
          </w:rPrChange>
        </w:rPr>
        <w:t>) (</w:t>
      </w:r>
      <w:r>
        <w:t>Nagarajan</w:t>
      </w:r>
      <w:r w:rsidRPr="009C6EF9">
        <w:rPr>
          <w:rPrChange w:id="884" w:author="Στάθης Καπ" w:date="2023-03-01T04:32:00Z">
            <w:rPr>
              <w:lang w:val="el-GR"/>
            </w:rPr>
          </w:rPrChange>
        </w:rPr>
        <w:t xml:space="preserve"> </w:t>
      </w:r>
      <w:r>
        <w:t>and</w:t>
      </w:r>
      <w:r w:rsidRPr="009C6EF9">
        <w:rPr>
          <w:rPrChange w:id="885" w:author="Στάθης Καπ" w:date="2023-03-01T04:32:00Z">
            <w:rPr>
              <w:lang w:val="el-GR"/>
            </w:rPr>
          </w:rPrChange>
        </w:rPr>
        <w:t xml:space="preserve"> </w:t>
      </w:r>
      <w:r>
        <w:t>Ravi</w:t>
      </w:r>
      <w:r w:rsidRPr="009C6EF9">
        <w:rPr>
          <w:rPrChange w:id="886" w:author="Στάθης Καπ" w:date="2023-03-01T04:32:00Z">
            <w:rPr>
              <w:lang w:val="el-GR"/>
            </w:rPr>
          </w:rPrChange>
        </w:rPr>
        <w:t xml:space="preserve"> 2011</w:t>
      </w:r>
      <w:customXmlInsRangeStart w:id="887" w:author="Στάθης Καπ" w:date="2023-03-01T04:36:00Z"/>
      <w:sdt>
        <w:sdtPr>
          <w:id w:val="1267354081"/>
          <w:citation/>
        </w:sdtPr>
        <w:sdtEndPr/>
        <w:sdtContent>
          <w:customXmlInsRangeEnd w:id="887"/>
          <w:ins w:id="888" w:author="Στάθης Καπ" w:date="2023-03-01T04:36:00Z">
            <w:r w:rsidR="008F4724">
              <w:fldChar w:fldCharType="begin"/>
            </w:r>
            <w:r w:rsidR="008F4724">
              <w:instrText xml:space="preserve"> CITATION Rav11 \l 1033 </w:instrText>
            </w:r>
          </w:ins>
          <w:r w:rsidR="008F4724">
            <w:fldChar w:fldCharType="separate"/>
          </w:r>
          <w:r w:rsidR="008A6678">
            <w:rPr>
              <w:noProof/>
            </w:rPr>
            <w:t xml:space="preserve"> </w:t>
          </w:r>
          <w:r w:rsidR="008A6678" w:rsidRPr="008A6678">
            <w:rPr>
              <w:noProof/>
            </w:rPr>
            <w:t>[9]</w:t>
          </w:r>
          <w:ins w:id="889" w:author="Στάθης Καπ" w:date="2023-03-01T04:36:00Z">
            <w:r w:rsidR="008F4724">
              <w:fldChar w:fldCharType="end"/>
            </w:r>
          </w:ins>
          <w:customXmlInsRangeStart w:id="890" w:author="Στάθης Καπ" w:date="2023-03-01T04:36:00Z"/>
        </w:sdtContent>
      </w:sdt>
      <w:customXmlInsRangeEnd w:id="890"/>
      <w:r w:rsidRPr="009C6EF9">
        <w:rPr>
          <w:rPrChange w:id="891" w:author="Στάθης Καπ" w:date="2023-03-01T04:32:00Z">
            <w:rPr>
              <w:lang w:val="el-GR"/>
            </w:rPr>
          </w:rPrChange>
        </w:rPr>
        <w:t xml:space="preserve">) </w:t>
      </w:r>
      <w:r w:rsidRPr="00DD6480">
        <w:rPr>
          <w:lang w:val="el-GR"/>
        </w:rPr>
        <w:t>ή</w:t>
      </w:r>
      <w:r w:rsidRPr="009C6EF9">
        <w:rPr>
          <w:rPrChange w:id="892" w:author="Στάθης Καπ" w:date="2023-03-01T04:32:00Z">
            <w:rPr>
              <w:lang w:val="el-GR"/>
            </w:rPr>
          </w:rPrChange>
        </w:rPr>
        <w:t xml:space="preserve"> </w:t>
      </w:r>
      <w:r w:rsidRPr="00DD6480">
        <w:rPr>
          <w:lang w:val="el-GR"/>
        </w:rPr>
        <w:t>μη</w:t>
      </w:r>
      <w:r w:rsidRPr="009C6EF9">
        <w:rPr>
          <w:rPrChange w:id="893" w:author="Στάθης Καπ" w:date="2023-03-01T04:32:00Z">
            <w:rPr>
              <w:lang w:val="el-GR"/>
            </w:rPr>
          </w:rPrChange>
        </w:rPr>
        <w:t xml:space="preserve"> </w:t>
      </w:r>
      <w:r w:rsidRPr="00DD6480">
        <w:rPr>
          <w:lang w:val="el-GR"/>
        </w:rPr>
        <w:t>κατευθυνόμενο</w:t>
      </w:r>
      <w:r w:rsidRPr="009C6EF9">
        <w:rPr>
          <w:rPrChange w:id="894" w:author="Στάθης Καπ" w:date="2023-03-01T04:32:00Z">
            <w:rPr>
              <w:lang w:val="el-GR"/>
            </w:rPr>
          </w:rPrChange>
        </w:rPr>
        <w:t xml:space="preserve"> (</w:t>
      </w:r>
      <w:r>
        <w:t>Tsiligirides</w:t>
      </w:r>
      <w:r w:rsidRPr="009C6EF9">
        <w:rPr>
          <w:rPrChange w:id="895" w:author="Στάθης Καπ" w:date="2023-03-01T04:32:00Z">
            <w:rPr>
              <w:lang w:val="el-GR"/>
            </w:rPr>
          </w:rPrChange>
        </w:rPr>
        <w:t xml:space="preserve"> 1984</w:t>
      </w:r>
      <w:customXmlInsRangeStart w:id="896" w:author="Στάθης Καπ" w:date="2023-03-01T04:31:00Z"/>
      <w:sdt>
        <w:sdtPr>
          <w:rPr>
            <w:lang w:val="el-GR"/>
          </w:rPr>
          <w:id w:val="1344208952"/>
          <w:citation/>
        </w:sdtPr>
        <w:sdtEndPr/>
        <w:sdtContent>
          <w:customXmlInsRangeEnd w:id="896"/>
          <w:ins w:id="897" w:author="Στάθης Καπ" w:date="2023-03-01T04:31:00Z">
            <w:r w:rsidR="009C6EF9">
              <w:rPr>
                <w:lang w:val="el-GR"/>
              </w:rPr>
              <w:fldChar w:fldCharType="begin"/>
            </w:r>
            <w:r w:rsidR="009C6EF9" w:rsidRPr="009C6EF9">
              <w:instrText xml:space="preserve"> </w:instrText>
            </w:r>
            <w:r w:rsidR="009C6EF9">
              <w:instrText>CITATION</w:instrText>
            </w:r>
            <w:r w:rsidR="009C6EF9" w:rsidRPr="009C6EF9">
              <w:instrText xml:space="preserve"> </w:instrText>
            </w:r>
            <w:r w:rsidR="009C6EF9">
              <w:instrText>TTs</w:instrText>
            </w:r>
            <w:r w:rsidR="009C6EF9" w:rsidRPr="009C6EF9">
              <w:instrText>84 \</w:instrText>
            </w:r>
            <w:r w:rsidR="009C6EF9">
              <w:instrText>l</w:instrText>
            </w:r>
            <w:r w:rsidR="009C6EF9" w:rsidRPr="009C6EF9">
              <w:instrText xml:space="preserve"> 1033 </w:instrText>
            </w:r>
          </w:ins>
          <w:r w:rsidR="009C6EF9">
            <w:rPr>
              <w:lang w:val="el-GR"/>
            </w:rPr>
            <w:fldChar w:fldCharType="separate"/>
          </w:r>
          <w:r w:rsidR="008A6678">
            <w:rPr>
              <w:noProof/>
            </w:rPr>
            <w:t xml:space="preserve"> </w:t>
          </w:r>
          <w:r w:rsidR="008A6678" w:rsidRPr="008A6678">
            <w:rPr>
              <w:noProof/>
            </w:rPr>
            <w:t>[1]</w:t>
          </w:r>
          <w:ins w:id="898" w:author="Στάθης Καπ" w:date="2023-03-01T04:31:00Z">
            <w:r w:rsidR="009C6EF9">
              <w:rPr>
                <w:lang w:val="el-GR"/>
              </w:rPr>
              <w:fldChar w:fldCharType="end"/>
            </w:r>
          </w:ins>
          <w:customXmlInsRangeStart w:id="899" w:author="Στάθης Καπ" w:date="2023-03-01T04:31:00Z"/>
        </w:sdtContent>
      </w:sdt>
      <w:customXmlInsRangeEnd w:id="899"/>
      <w:del w:id="900" w:author="Στάθης Καπ" w:date="2023-03-01T04:31:00Z">
        <w:r w:rsidRPr="009C6EF9" w:rsidDel="009C6EF9">
          <w:rPr>
            <w:highlight w:val="yellow"/>
            <w:rPrChange w:id="901" w:author="Στάθης Καπ" w:date="2023-03-01T04:32:00Z">
              <w:rPr>
                <w:lang w:val="el-GR"/>
              </w:rPr>
            </w:rPrChange>
          </w:rPr>
          <w:delText>[;</w:delText>
        </w:r>
        <w:r w:rsidRPr="009C6EF9" w:rsidDel="009C6EF9">
          <w:rPr>
            <w:rPrChange w:id="902" w:author="Στάθης Καπ" w:date="2023-03-01T04:32:00Z">
              <w:rPr>
                <w:lang w:val="el-GR"/>
              </w:rPr>
            </w:rPrChange>
          </w:rPr>
          <w:delText>]</w:delText>
        </w:r>
      </w:del>
      <w:r w:rsidRPr="009C6EF9">
        <w:rPr>
          <w:rPrChange w:id="903" w:author="Στάθης Καπ" w:date="2023-03-01T04:32:00Z">
            <w:rPr>
              <w:lang w:val="el-GR"/>
            </w:rPr>
          </w:rPrChange>
        </w:rPr>
        <w:t xml:space="preserve"> , </w:t>
      </w:r>
      <w:r>
        <w:t>Bansal</w:t>
      </w:r>
      <w:r w:rsidRPr="009C6EF9">
        <w:rPr>
          <w:rPrChange w:id="904" w:author="Στάθης Καπ" w:date="2023-03-01T04:32:00Z">
            <w:rPr>
              <w:lang w:val="el-GR"/>
            </w:rPr>
          </w:rPrChange>
        </w:rPr>
        <w:t xml:space="preserve"> </w:t>
      </w:r>
      <w:ins w:id="905" w:author="Στάθης Καπ" w:date="2023-03-01T04:32:00Z">
        <w:r w:rsidR="009C6EF9">
          <w:t>et al</w:t>
        </w:r>
      </w:ins>
      <w:ins w:id="906" w:author="Στάθης Καπ" w:date="2023-03-01T04:44:00Z">
        <w:r w:rsidR="00C52C7D">
          <w:t>.</w:t>
        </w:r>
      </w:ins>
      <w:del w:id="907" w:author="Στάθης Καπ" w:date="2023-03-01T04:32:00Z">
        <w:r w:rsidRPr="00DD6480" w:rsidDel="009C6EF9">
          <w:rPr>
            <w:lang w:val="el-GR"/>
          </w:rPr>
          <w:delText>κ</w:delText>
        </w:r>
        <w:r w:rsidRPr="009C6EF9" w:rsidDel="009C6EF9">
          <w:rPr>
            <w:rPrChange w:id="908" w:author="Στάθης Καπ" w:date="2023-03-01T04:32:00Z">
              <w:rPr>
                <w:lang w:val="el-GR"/>
              </w:rPr>
            </w:rPrChange>
          </w:rPr>
          <w:delText>.</w:delText>
        </w:r>
        <w:r w:rsidRPr="00DD6480" w:rsidDel="009C6EF9">
          <w:rPr>
            <w:lang w:val="el-GR"/>
          </w:rPr>
          <w:delText>α</w:delText>
        </w:r>
        <w:r w:rsidRPr="009C6EF9" w:rsidDel="009C6EF9">
          <w:rPr>
            <w:rPrChange w:id="909" w:author="Στάθης Καπ" w:date="2023-03-01T04:32:00Z">
              <w:rPr>
                <w:lang w:val="el-GR"/>
              </w:rPr>
            </w:rPrChange>
          </w:rPr>
          <w:delText>.</w:delText>
        </w:r>
      </w:del>
      <w:r w:rsidRPr="009C6EF9">
        <w:rPr>
          <w:rPrChange w:id="910" w:author="Στάθης Καπ" w:date="2023-03-01T04:32:00Z">
            <w:rPr>
              <w:lang w:val="el-GR"/>
            </w:rPr>
          </w:rPrChange>
        </w:rPr>
        <w:t xml:space="preserve"> 2004</w:t>
      </w:r>
      <w:customXmlInsRangeStart w:id="911" w:author="Στάθης Καπ" w:date="2023-03-01T04:33:00Z"/>
      <w:sdt>
        <w:sdtPr>
          <w:id w:val="-484392950"/>
          <w:citation/>
        </w:sdtPr>
        <w:sdtEndPr/>
        <w:sdtContent>
          <w:customXmlInsRangeEnd w:id="911"/>
          <w:ins w:id="912" w:author="Στάθης Καπ" w:date="2023-03-01T04:33:00Z">
            <w:r w:rsidR="008F4724">
              <w:fldChar w:fldCharType="begin"/>
            </w:r>
            <w:r w:rsidR="008F4724">
              <w:instrText xml:space="preserve"> CITATION NBa14 \l 1033 </w:instrText>
            </w:r>
          </w:ins>
          <w:r w:rsidR="008F4724">
            <w:fldChar w:fldCharType="separate"/>
          </w:r>
          <w:r w:rsidR="008A6678">
            <w:rPr>
              <w:noProof/>
            </w:rPr>
            <w:t xml:space="preserve"> </w:t>
          </w:r>
          <w:r w:rsidR="008A6678" w:rsidRPr="008A6678">
            <w:rPr>
              <w:noProof/>
            </w:rPr>
            <w:t>[10]</w:t>
          </w:r>
          <w:ins w:id="913" w:author="Στάθης Καπ" w:date="2023-03-01T04:33:00Z">
            <w:r w:rsidR="008F4724">
              <w:fldChar w:fldCharType="end"/>
            </w:r>
          </w:ins>
          <w:customXmlInsRangeStart w:id="914" w:author="Στάθης Καπ" w:date="2023-03-01T04:33:00Z"/>
        </w:sdtContent>
      </w:sdt>
      <w:customXmlInsRangeEnd w:id="914"/>
      <w:ins w:id="915" w:author="Στάθης Καπ" w:date="2023-03-01T04:32:00Z">
        <w:r w:rsidR="009C6EF9" w:rsidRPr="009C6EF9">
          <w:t>)</w:t>
        </w:r>
      </w:ins>
      <w:del w:id="916" w:author="Στάθης Καπ" w:date="2023-03-01T04:32:00Z">
        <w:r w:rsidRPr="009C6EF9" w:rsidDel="009C6EF9">
          <w:rPr>
            <w:rPrChange w:id="917" w:author="Στάθης Καπ" w:date="2023-03-01T04:32:00Z">
              <w:rPr>
                <w:lang w:val="el-GR"/>
              </w:rPr>
            </w:rPrChange>
          </w:rPr>
          <w:delText xml:space="preserve"> </w:delText>
        </w:r>
      </w:del>
      <w:del w:id="918" w:author="Στάθης Καπ" w:date="2023-03-01T04:31:00Z">
        <w:r w:rsidRPr="009C6EF9" w:rsidDel="009C6EF9">
          <w:rPr>
            <w:highlight w:val="yellow"/>
            <w:rPrChange w:id="919" w:author="Στάθης Καπ" w:date="2023-03-01T04:32:00Z">
              <w:rPr>
                <w:lang w:val="el-GR"/>
              </w:rPr>
            </w:rPrChange>
          </w:rPr>
          <w:delText>[;]</w:delText>
        </w:r>
      </w:del>
      <w:del w:id="920" w:author="Στάθης Καπ" w:date="2023-03-01T04:32:00Z">
        <w:r w:rsidRPr="009C6EF9" w:rsidDel="009C6EF9">
          <w:rPr>
            <w:highlight w:val="yellow"/>
            <w:rPrChange w:id="921" w:author="Στάθης Καπ" w:date="2023-03-01T04:32:00Z">
              <w:rPr>
                <w:lang w:val="el-GR"/>
              </w:rPr>
            </w:rPrChange>
          </w:rPr>
          <w:delText>)</w:delText>
        </w:r>
      </w:del>
    </w:p>
    <w:p w14:paraId="771B86E8" w14:textId="528AEDFC" w:rsidR="00DD6480" w:rsidRPr="00DD6480" w:rsidRDefault="009973EB" w:rsidP="00DD6480">
      <w:pPr>
        <w:pStyle w:val="ListParagraph"/>
        <w:numPr>
          <w:ilvl w:val="0"/>
          <w:numId w:val="6"/>
        </w:numPr>
        <w:rPr>
          <w:lang w:val="el-GR"/>
        </w:rPr>
      </w:pPr>
      <w:r w:rsidRPr="00DD6480">
        <w:rPr>
          <w:lang w:val="el-GR"/>
        </w:rPr>
        <w:t>Έχει</w:t>
      </w:r>
      <w:r w:rsidR="00DD6480" w:rsidRPr="00DD6480">
        <w:rPr>
          <w:lang w:val="el-GR"/>
        </w:rPr>
        <w:t xml:space="preserve"> προκαθοριστεί ένας αρχικός κόμβος αλλά όχι ένας τελικός (</w:t>
      </w:r>
      <w:r w:rsidR="00DD6480">
        <w:t>rooted</w:t>
      </w:r>
      <w:r w:rsidR="00DD6480" w:rsidRPr="00DD6480">
        <w:rPr>
          <w:lang w:val="el-GR"/>
        </w:rPr>
        <w:t xml:space="preserve"> </w:t>
      </w:r>
      <w:r w:rsidR="00DD6480">
        <w:t>OP</w:t>
      </w:r>
      <w:r w:rsidR="00DD6480" w:rsidRPr="00DD6480">
        <w:rPr>
          <w:lang w:val="el-GR"/>
        </w:rPr>
        <w:t>) (</w:t>
      </w:r>
      <w:r w:rsidR="00DD6480">
        <w:t>Arkin</w:t>
      </w:r>
      <w:r w:rsidR="00DD6480" w:rsidRPr="00DD6480">
        <w:rPr>
          <w:lang w:val="el-GR"/>
        </w:rPr>
        <w:t xml:space="preserve"> </w:t>
      </w:r>
      <w:del w:id="922" w:author="Στάθης Καπ" w:date="2023-03-01T04:38:00Z">
        <w:r w:rsidR="00DD6480" w:rsidRPr="00DD6480" w:rsidDel="008F4724">
          <w:rPr>
            <w:lang w:val="el-GR"/>
          </w:rPr>
          <w:delText>κ.α.</w:delText>
        </w:r>
      </w:del>
      <w:ins w:id="923" w:author="Στάθης Καπ" w:date="2023-03-01T04:38:00Z">
        <w:r w:rsidR="008F4724">
          <w:t>et</w:t>
        </w:r>
        <w:r w:rsidR="008F4724" w:rsidRPr="008F4724">
          <w:rPr>
            <w:lang w:val="el-GR"/>
            <w:rPrChange w:id="924" w:author="Στάθης Καπ" w:date="2023-03-01T04:38:00Z">
              <w:rPr/>
            </w:rPrChange>
          </w:rPr>
          <w:t xml:space="preserve"> </w:t>
        </w:r>
        <w:r w:rsidR="008F4724">
          <w:t>al</w:t>
        </w:r>
      </w:ins>
      <w:ins w:id="925" w:author="Στάθης Καπ" w:date="2023-03-01T04:43:00Z">
        <w:r w:rsidR="00C52C7D" w:rsidRPr="00C52C7D">
          <w:rPr>
            <w:lang w:val="el-GR"/>
            <w:rPrChange w:id="926" w:author="Στάθης Καπ" w:date="2023-03-01T04:43:00Z">
              <w:rPr/>
            </w:rPrChange>
          </w:rPr>
          <w:t>.</w:t>
        </w:r>
      </w:ins>
      <w:r w:rsidR="00DD6480" w:rsidRPr="00DD6480">
        <w:rPr>
          <w:lang w:val="el-GR"/>
        </w:rPr>
        <w:t xml:space="preserve"> 1998</w:t>
      </w:r>
      <w:customXmlInsRangeStart w:id="927" w:author="Στάθης Καπ" w:date="2023-03-01T04:41:00Z"/>
      <w:sdt>
        <w:sdtPr>
          <w:rPr>
            <w:lang w:val="el-GR"/>
          </w:rPr>
          <w:id w:val="-1252111019"/>
          <w:citation/>
        </w:sdtPr>
        <w:sdtEndPr/>
        <w:sdtContent>
          <w:customXmlInsRangeEnd w:id="927"/>
          <w:ins w:id="928" w:author="Στάθης Καπ" w:date="2023-03-01T04:41:00Z">
            <w:r w:rsidR="008F4724">
              <w:rPr>
                <w:lang w:val="el-GR"/>
              </w:rPr>
              <w:fldChar w:fldCharType="begin"/>
            </w:r>
            <w:r w:rsidR="008F4724" w:rsidRPr="008F4724">
              <w:rPr>
                <w:lang w:val="el-GR"/>
                <w:rPrChange w:id="929" w:author="Στάθης Καπ" w:date="2023-03-01T04:41:00Z">
                  <w:rPr/>
                </w:rPrChange>
              </w:rPr>
              <w:instrText xml:space="preserve"> </w:instrText>
            </w:r>
            <w:r w:rsidR="008F4724">
              <w:instrText>CITATION</w:instrText>
            </w:r>
            <w:r w:rsidR="008F4724" w:rsidRPr="008F4724">
              <w:rPr>
                <w:lang w:val="el-GR"/>
                <w:rPrChange w:id="930" w:author="Στάθης Καπ" w:date="2023-03-01T04:41:00Z">
                  <w:rPr/>
                </w:rPrChange>
              </w:rPr>
              <w:instrText xml:space="preserve"> </w:instrText>
            </w:r>
            <w:r w:rsidR="008F4724">
              <w:instrText>EMA</w:instrText>
            </w:r>
            <w:r w:rsidR="008F4724" w:rsidRPr="008F4724">
              <w:rPr>
                <w:lang w:val="el-GR"/>
                <w:rPrChange w:id="931" w:author="Στάθης Καπ" w:date="2023-03-01T04:41:00Z">
                  <w:rPr/>
                </w:rPrChange>
              </w:rPr>
              <w:instrText>98 \</w:instrText>
            </w:r>
            <w:r w:rsidR="008F4724">
              <w:instrText>l</w:instrText>
            </w:r>
            <w:r w:rsidR="008F4724" w:rsidRPr="008F4724">
              <w:rPr>
                <w:lang w:val="el-GR"/>
                <w:rPrChange w:id="932" w:author="Στάθης Καπ" w:date="2023-03-01T04:41:00Z">
                  <w:rPr/>
                </w:rPrChange>
              </w:rPr>
              <w:instrText xml:space="preserve"> 1033 </w:instrText>
            </w:r>
          </w:ins>
          <w:r w:rsidR="008F4724">
            <w:rPr>
              <w:lang w:val="el-GR"/>
            </w:rPr>
            <w:fldChar w:fldCharType="separate"/>
          </w:r>
          <w:r w:rsidR="008A6678" w:rsidRPr="009E06CD">
            <w:rPr>
              <w:noProof/>
              <w:lang w:val="el-GR"/>
              <w:rPrChange w:id="933" w:author="Στάθης Καπ" w:date="2023-03-13T04:27:00Z">
                <w:rPr>
                  <w:noProof/>
                </w:rPr>
              </w:rPrChange>
            </w:rPr>
            <w:t xml:space="preserve"> [11]</w:t>
          </w:r>
          <w:ins w:id="934" w:author="Στάθης Καπ" w:date="2023-03-01T04:41:00Z">
            <w:r w:rsidR="008F4724">
              <w:rPr>
                <w:lang w:val="el-GR"/>
              </w:rPr>
              <w:fldChar w:fldCharType="end"/>
            </w:r>
          </w:ins>
          <w:customXmlInsRangeStart w:id="935" w:author="Στάθης Καπ" w:date="2023-03-01T04:41:00Z"/>
        </w:sdtContent>
      </w:sdt>
      <w:customXmlInsRangeEnd w:id="935"/>
      <w:del w:id="936" w:author="Στάθης Καπ" w:date="2023-03-01T04:38:00Z">
        <w:r w:rsidR="00DD6480" w:rsidRPr="00DD6480" w:rsidDel="008F4724">
          <w:rPr>
            <w:lang w:val="el-GR"/>
          </w:rPr>
          <w:delText>[;]</w:delText>
        </w:r>
      </w:del>
      <w:r w:rsidR="00DD6480" w:rsidRPr="00DD6480">
        <w:rPr>
          <w:lang w:val="el-GR"/>
        </w:rPr>
        <w:t xml:space="preserve">, </w:t>
      </w:r>
      <w:r w:rsidR="00DD6480">
        <w:t>Chen</w:t>
      </w:r>
      <w:r w:rsidR="00DD6480" w:rsidRPr="00DD6480">
        <w:rPr>
          <w:lang w:val="el-GR"/>
        </w:rPr>
        <w:t xml:space="preserve"> </w:t>
      </w:r>
      <w:r w:rsidR="00DD6480">
        <w:t>and</w:t>
      </w:r>
      <w:r w:rsidR="00DD6480" w:rsidRPr="00DD6480">
        <w:rPr>
          <w:lang w:val="el-GR"/>
        </w:rPr>
        <w:t xml:space="preserve"> </w:t>
      </w:r>
      <w:r w:rsidR="00DD6480">
        <w:t>Har</w:t>
      </w:r>
      <w:r w:rsidR="00DD6480" w:rsidRPr="00DD6480">
        <w:rPr>
          <w:lang w:val="el-GR"/>
        </w:rPr>
        <w:t>-</w:t>
      </w:r>
      <w:r w:rsidR="00DD6480">
        <w:t>Peled</w:t>
      </w:r>
      <w:r w:rsidR="00DD6480" w:rsidRPr="00DD6480">
        <w:rPr>
          <w:lang w:val="el-GR"/>
        </w:rPr>
        <w:t xml:space="preserve"> 2006</w:t>
      </w:r>
      <w:customXmlInsRangeStart w:id="937" w:author="Στάθης Καπ" w:date="2023-03-01T04:41:00Z"/>
      <w:sdt>
        <w:sdtPr>
          <w:rPr>
            <w:lang w:val="el-GR"/>
          </w:rPr>
          <w:id w:val="-403682108"/>
          <w:citation/>
        </w:sdtPr>
        <w:sdtEndPr/>
        <w:sdtContent>
          <w:customXmlInsRangeEnd w:id="937"/>
          <w:ins w:id="938" w:author="Στάθης Καπ" w:date="2023-03-01T04:41:00Z">
            <w:r w:rsidR="008F4724">
              <w:rPr>
                <w:lang w:val="el-GR"/>
              </w:rPr>
              <w:fldChar w:fldCharType="begin"/>
            </w:r>
            <w:r w:rsidR="008F4724" w:rsidRPr="008F4724">
              <w:rPr>
                <w:lang w:val="el-GR"/>
                <w:rPrChange w:id="939" w:author="Στάθης Καπ" w:date="2023-03-01T04:41:00Z">
                  <w:rPr/>
                </w:rPrChange>
              </w:rPr>
              <w:instrText xml:space="preserve"> </w:instrText>
            </w:r>
            <w:r w:rsidR="008F4724">
              <w:instrText>CITATION</w:instrText>
            </w:r>
            <w:r w:rsidR="008F4724" w:rsidRPr="008F4724">
              <w:rPr>
                <w:lang w:val="el-GR"/>
                <w:rPrChange w:id="940" w:author="Στάθης Καπ" w:date="2023-03-01T04:41:00Z">
                  <w:rPr/>
                </w:rPrChange>
              </w:rPr>
              <w:instrText xml:space="preserve"> </w:instrText>
            </w:r>
            <w:r w:rsidR="008F4724">
              <w:instrText>KCh</w:instrText>
            </w:r>
            <w:r w:rsidR="008F4724" w:rsidRPr="008F4724">
              <w:rPr>
                <w:lang w:val="el-GR"/>
                <w:rPrChange w:id="941" w:author="Στάθης Καπ" w:date="2023-03-01T04:41:00Z">
                  <w:rPr/>
                </w:rPrChange>
              </w:rPr>
              <w:instrText>06 \</w:instrText>
            </w:r>
            <w:r w:rsidR="008F4724">
              <w:instrText>l</w:instrText>
            </w:r>
            <w:r w:rsidR="008F4724" w:rsidRPr="008F4724">
              <w:rPr>
                <w:lang w:val="el-GR"/>
                <w:rPrChange w:id="942" w:author="Στάθης Καπ" w:date="2023-03-01T04:41:00Z">
                  <w:rPr/>
                </w:rPrChange>
              </w:rPr>
              <w:instrText xml:space="preserve"> 1033 </w:instrText>
            </w:r>
          </w:ins>
          <w:r w:rsidR="008F4724">
            <w:rPr>
              <w:lang w:val="el-GR"/>
            </w:rPr>
            <w:fldChar w:fldCharType="separate"/>
          </w:r>
          <w:r w:rsidR="008A6678" w:rsidRPr="009E06CD">
            <w:rPr>
              <w:noProof/>
              <w:lang w:val="el-GR"/>
              <w:rPrChange w:id="943" w:author="Στάθης Καπ" w:date="2023-03-13T04:27:00Z">
                <w:rPr>
                  <w:noProof/>
                </w:rPr>
              </w:rPrChange>
            </w:rPr>
            <w:t xml:space="preserve"> [12]</w:t>
          </w:r>
          <w:ins w:id="944" w:author="Στάθης Καπ" w:date="2023-03-01T04:41:00Z">
            <w:r w:rsidR="008F4724">
              <w:rPr>
                <w:lang w:val="el-GR"/>
              </w:rPr>
              <w:fldChar w:fldCharType="end"/>
            </w:r>
          </w:ins>
          <w:customXmlInsRangeStart w:id="945" w:author="Στάθης Καπ" w:date="2023-03-01T04:41:00Z"/>
        </w:sdtContent>
      </w:sdt>
      <w:customXmlInsRangeEnd w:id="945"/>
      <w:del w:id="946" w:author="Στάθης Καπ" w:date="2023-03-01T04:38:00Z">
        <w:r w:rsidR="00DD6480" w:rsidRPr="00DD6480" w:rsidDel="008F4724">
          <w:rPr>
            <w:lang w:val="el-GR"/>
          </w:rPr>
          <w:delText>[;]</w:delText>
        </w:r>
      </w:del>
      <w:r w:rsidR="00DD6480" w:rsidRPr="00DD6480">
        <w:rPr>
          <w:lang w:val="el-GR"/>
        </w:rPr>
        <w:t xml:space="preserve">). </w:t>
      </w:r>
      <w:r w:rsidR="00DD6480" w:rsidRPr="008013C5">
        <w:rPr>
          <w:lang w:val="el-GR"/>
        </w:rPr>
        <w:t xml:space="preserve">Το </w:t>
      </w:r>
      <w:r w:rsidR="00DD6480">
        <w:t>rooted</w:t>
      </w:r>
      <w:r w:rsidR="00DD6480" w:rsidRPr="008013C5">
        <w:rPr>
          <w:lang w:val="el-GR"/>
        </w:rPr>
        <w:t xml:space="preserve"> </w:t>
      </w:r>
      <w:r w:rsidR="00DD6480">
        <w:t>OP</w:t>
      </w:r>
      <w:r w:rsidR="00DD6480" w:rsidRPr="008013C5">
        <w:rPr>
          <w:lang w:val="el-GR"/>
        </w:rPr>
        <w:t xml:space="preserve"> </w:t>
      </w:r>
      <w:r w:rsidR="00A02431">
        <w:rPr>
          <w:lang w:val="el-GR"/>
        </w:rPr>
        <w:t>αποτελεί</w:t>
      </w:r>
      <w:r w:rsidR="00DD6480" w:rsidRPr="008013C5">
        <w:rPr>
          <w:lang w:val="el-GR"/>
        </w:rPr>
        <w:t xml:space="preserve"> </w:t>
      </w:r>
      <w:r w:rsidR="008013C5">
        <w:rPr>
          <w:lang w:val="el-GR"/>
        </w:rPr>
        <w:t>ευκολότερο</w:t>
      </w:r>
      <w:r w:rsidR="00DD6480" w:rsidRPr="008013C5">
        <w:rPr>
          <w:lang w:val="el-GR"/>
        </w:rPr>
        <w:t xml:space="preserve"> πρόβλημα από το κλασσικό </w:t>
      </w:r>
      <w:r w:rsidR="00DD6480">
        <w:t>OP</w:t>
      </w:r>
    </w:p>
    <w:p w14:paraId="76136106" w14:textId="3C03EA45" w:rsidR="00DD6480" w:rsidRPr="00DD6480" w:rsidRDefault="00DD6480" w:rsidP="00DD6480">
      <w:pPr>
        <w:pStyle w:val="ListParagraph"/>
        <w:numPr>
          <w:ilvl w:val="0"/>
          <w:numId w:val="6"/>
        </w:numPr>
        <w:rPr>
          <w:lang w:val="el-GR"/>
        </w:rPr>
      </w:pPr>
      <w:r w:rsidRPr="00DD6480">
        <w:rPr>
          <w:lang w:val="el-GR"/>
        </w:rPr>
        <w:t>Δεν έχει καθοριστεί ούτε αρχικός ούτε τελικός κόμβος (</w:t>
      </w:r>
      <w:r>
        <w:t>unrooted</w:t>
      </w:r>
      <w:r w:rsidRPr="00DD6480">
        <w:rPr>
          <w:lang w:val="el-GR"/>
        </w:rPr>
        <w:t xml:space="preserve"> </w:t>
      </w:r>
      <w:r>
        <w:t>OP</w:t>
      </w:r>
      <w:r w:rsidRPr="00DD6480">
        <w:rPr>
          <w:lang w:val="el-GR"/>
        </w:rPr>
        <w:t>) (</w:t>
      </w:r>
      <w:r>
        <w:t>Gendreau</w:t>
      </w:r>
      <w:r w:rsidRPr="00DD6480">
        <w:rPr>
          <w:lang w:val="el-GR"/>
        </w:rPr>
        <w:t xml:space="preserve"> </w:t>
      </w:r>
      <w:ins w:id="947" w:author="Στάθης Καπ" w:date="2023-03-01T04:36:00Z">
        <w:r w:rsidR="008F4724">
          <w:t>et</w:t>
        </w:r>
        <w:r w:rsidR="008F4724" w:rsidRPr="008F4724">
          <w:rPr>
            <w:lang w:val="el-GR"/>
            <w:rPrChange w:id="948" w:author="Στάθης Καπ" w:date="2023-03-01T04:36:00Z">
              <w:rPr/>
            </w:rPrChange>
          </w:rPr>
          <w:t xml:space="preserve"> </w:t>
        </w:r>
      </w:ins>
      <w:ins w:id="949" w:author="Στάθης Καπ" w:date="2023-03-01T04:37:00Z">
        <w:r w:rsidR="008F4724">
          <w:t>al</w:t>
        </w:r>
      </w:ins>
      <w:ins w:id="950" w:author="Στάθης Καπ" w:date="2023-03-01T04:44:00Z">
        <w:r w:rsidR="00C52C7D" w:rsidRPr="00C52C7D">
          <w:rPr>
            <w:lang w:val="el-GR"/>
            <w:rPrChange w:id="951" w:author="Στάθης Καπ" w:date="2023-03-01T04:44:00Z">
              <w:rPr/>
            </w:rPrChange>
          </w:rPr>
          <w:t>.</w:t>
        </w:r>
      </w:ins>
      <w:ins w:id="952" w:author="Στάθης Καπ" w:date="2023-03-01T04:36:00Z">
        <w:r w:rsidR="008F4724" w:rsidRPr="008F4724">
          <w:rPr>
            <w:lang w:val="el-GR"/>
            <w:rPrChange w:id="953" w:author="Στάθης Καπ" w:date="2023-03-01T04:38:00Z">
              <w:rPr/>
            </w:rPrChange>
          </w:rPr>
          <w:t xml:space="preserve"> </w:t>
        </w:r>
      </w:ins>
      <w:del w:id="954" w:author="Στάθης Καπ" w:date="2023-03-01T04:36:00Z">
        <w:r w:rsidRPr="00DD6480" w:rsidDel="008F4724">
          <w:rPr>
            <w:lang w:val="el-GR"/>
          </w:rPr>
          <w:delText xml:space="preserve">κ.α. </w:delText>
        </w:r>
      </w:del>
      <w:r w:rsidRPr="00DD6480">
        <w:rPr>
          <w:lang w:val="el-GR"/>
        </w:rPr>
        <w:t>199</w:t>
      </w:r>
      <w:ins w:id="955" w:author="Στάθης Καπ" w:date="2023-03-01T04:37:00Z">
        <w:r w:rsidR="008F4724" w:rsidRPr="008F4724">
          <w:rPr>
            <w:lang w:val="el-GR"/>
            <w:rPrChange w:id="956" w:author="Στάθης Καπ" w:date="2023-03-01T04:38:00Z">
              <w:rPr/>
            </w:rPrChange>
          </w:rPr>
          <w:t>8</w:t>
        </w:r>
      </w:ins>
      <w:customXmlInsRangeStart w:id="957" w:author="Στάθης Καπ" w:date="2023-03-01T04:42:00Z"/>
      <w:sdt>
        <w:sdtPr>
          <w:rPr>
            <w:lang w:val="el-GR"/>
          </w:rPr>
          <w:id w:val="1688861214"/>
          <w:citation/>
        </w:sdtPr>
        <w:sdtEndPr/>
        <w:sdtContent>
          <w:customXmlInsRangeEnd w:id="957"/>
          <w:ins w:id="958" w:author="Στάθης Καπ" w:date="2023-03-01T04:42:00Z">
            <w:r w:rsidR="008F4724">
              <w:rPr>
                <w:lang w:val="el-GR"/>
              </w:rPr>
              <w:fldChar w:fldCharType="begin"/>
            </w:r>
            <w:r w:rsidR="008F4724" w:rsidRPr="008F4724">
              <w:rPr>
                <w:lang w:val="el-GR"/>
                <w:rPrChange w:id="959" w:author="Στάθης Καπ" w:date="2023-03-01T04:42:00Z">
                  <w:rPr/>
                </w:rPrChange>
              </w:rPr>
              <w:instrText xml:space="preserve"> </w:instrText>
            </w:r>
            <w:r w:rsidR="008F4724">
              <w:instrText>CITATION</w:instrText>
            </w:r>
            <w:r w:rsidR="008F4724" w:rsidRPr="008F4724">
              <w:rPr>
                <w:lang w:val="el-GR"/>
                <w:rPrChange w:id="960" w:author="Στάθης Καπ" w:date="2023-03-01T04:42:00Z">
                  <w:rPr/>
                </w:rPrChange>
              </w:rPr>
              <w:instrText xml:space="preserve"> </w:instrText>
            </w:r>
            <w:r w:rsidR="008F4724">
              <w:instrText>MGe</w:instrText>
            </w:r>
            <w:r w:rsidR="008F4724" w:rsidRPr="008F4724">
              <w:rPr>
                <w:lang w:val="el-GR"/>
                <w:rPrChange w:id="961" w:author="Στάθης Καπ" w:date="2023-03-01T04:42:00Z">
                  <w:rPr/>
                </w:rPrChange>
              </w:rPr>
              <w:instrText>98 \</w:instrText>
            </w:r>
            <w:r w:rsidR="008F4724">
              <w:instrText>l</w:instrText>
            </w:r>
            <w:r w:rsidR="008F4724" w:rsidRPr="008F4724">
              <w:rPr>
                <w:lang w:val="el-GR"/>
                <w:rPrChange w:id="962" w:author="Στάθης Καπ" w:date="2023-03-01T04:42:00Z">
                  <w:rPr/>
                </w:rPrChange>
              </w:rPr>
              <w:instrText xml:space="preserve"> 1033 </w:instrText>
            </w:r>
          </w:ins>
          <w:r w:rsidR="008F4724">
            <w:rPr>
              <w:lang w:val="el-GR"/>
            </w:rPr>
            <w:fldChar w:fldCharType="separate"/>
          </w:r>
          <w:r w:rsidR="008A6678">
            <w:rPr>
              <w:noProof/>
            </w:rPr>
            <w:t xml:space="preserve"> </w:t>
          </w:r>
          <w:r w:rsidR="008A6678" w:rsidRPr="008A6678">
            <w:rPr>
              <w:noProof/>
            </w:rPr>
            <w:t>[13]</w:t>
          </w:r>
          <w:ins w:id="963" w:author="Στάθης Καπ" w:date="2023-03-01T04:42:00Z">
            <w:r w:rsidR="008F4724">
              <w:rPr>
                <w:lang w:val="el-GR"/>
              </w:rPr>
              <w:fldChar w:fldCharType="end"/>
            </w:r>
          </w:ins>
          <w:customXmlInsRangeStart w:id="964" w:author="Στάθης Καπ" w:date="2023-03-01T04:42:00Z"/>
        </w:sdtContent>
      </w:sdt>
      <w:customXmlInsRangeEnd w:id="964"/>
      <w:customXmlInsRangeStart w:id="965" w:author="Στάθης Καπ" w:date="2023-03-01T04:42:00Z"/>
      <w:sdt>
        <w:sdtPr>
          <w:rPr>
            <w:lang w:val="el-GR"/>
          </w:rPr>
          <w:id w:val="1196509233"/>
          <w:citation/>
        </w:sdtPr>
        <w:sdtEndPr/>
        <w:sdtContent>
          <w:customXmlInsRangeEnd w:id="965"/>
          <w:ins w:id="966" w:author="Στάθης Καπ" w:date="2023-03-01T04:42:00Z">
            <w:r w:rsidR="008F4724">
              <w:rPr>
                <w:lang w:val="el-GR"/>
              </w:rPr>
              <w:fldChar w:fldCharType="begin"/>
            </w:r>
            <w:r w:rsidR="008F4724" w:rsidRPr="008F4724">
              <w:rPr>
                <w:lang w:val="el-GR"/>
                <w:rPrChange w:id="967" w:author="Στάθης Καπ" w:date="2023-03-01T04:42:00Z">
                  <w:rPr/>
                </w:rPrChange>
              </w:rPr>
              <w:instrText xml:space="preserve"> </w:instrText>
            </w:r>
            <w:r w:rsidR="008F4724">
              <w:instrText>CITATION</w:instrText>
            </w:r>
            <w:r w:rsidR="008F4724" w:rsidRPr="008F4724">
              <w:rPr>
                <w:lang w:val="el-GR"/>
                <w:rPrChange w:id="968" w:author="Στάθης Καπ" w:date="2023-03-01T04:42:00Z">
                  <w:rPr/>
                </w:rPrChange>
              </w:rPr>
              <w:instrText xml:space="preserve"> </w:instrText>
            </w:r>
            <w:r w:rsidR="008F4724">
              <w:instrText>Mic</w:instrText>
            </w:r>
            <w:r w:rsidR="008F4724" w:rsidRPr="008F4724">
              <w:rPr>
                <w:lang w:val="el-GR"/>
                <w:rPrChange w:id="969" w:author="Στάθης Καπ" w:date="2023-03-01T04:42:00Z">
                  <w:rPr/>
                </w:rPrChange>
              </w:rPr>
              <w:instrText>98 \</w:instrText>
            </w:r>
            <w:r w:rsidR="008F4724">
              <w:instrText>l</w:instrText>
            </w:r>
            <w:r w:rsidR="008F4724" w:rsidRPr="008F4724">
              <w:rPr>
                <w:lang w:val="el-GR"/>
                <w:rPrChange w:id="970" w:author="Στάθης Καπ" w:date="2023-03-01T04:42:00Z">
                  <w:rPr/>
                </w:rPrChange>
              </w:rPr>
              <w:instrText xml:space="preserve"> 1033 </w:instrText>
            </w:r>
          </w:ins>
          <w:r w:rsidR="008F4724">
            <w:rPr>
              <w:lang w:val="el-GR"/>
            </w:rPr>
            <w:fldChar w:fldCharType="separate"/>
          </w:r>
          <w:r w:rsidR="008A6678">
            <w:rPr>
              <w:noProof/>
            </w:rPr>
            <w:t xml:space="preserve"> </w:t>
          </w:r>
          <w:r w:rsidR="008A6678" w:rsidRPr="008A6678">
            <w:rPr>
              <w:noProof/>
            </w:rPr>
            <w:t>[14]</w:t>
          </w:r>
          <w:ins w:id="971" w:author="Στάθης Καπ" w:date="2023-03-01T04:42:00Z">
            <w:r w:rsidR="008F4724">
              <w:rPr>
                <w:lang w:val="el-GR"/>
              </w:rPr>
              <w:fldChar w:fldCharType="end"/>
            </w:r>
          </w:ins>
          <w:customXmlInsRangeStart w:id="972" w:author="Στάθης Καπ" w:date="2023-03-01T04:42:00Z"/>
        </w:sdtContent>
      </w:sdt>
      <w:customXmlInsRangeEnd w:id="972"/>
      <w:ins w:id="973" w:author="Στάθης Καπ" w:date="2023-03-01T04:37:00Z">
        <w:r w:rsidR="008F4724" w:rsidRPr="008F4724">
          <w:rPr>
            <w:lang w:val="el-GR"/>
            <w:rPrChange w:id="974" w:author="Στάθης Καπ" w:date="2023-03-01T04:38:00Z">
              <w:rPr/>
            </w:rPrChange>
          </w:rPr>
          <w:t>)</w:t>
        </w:r>
      </w:ins>
      <w:del w:id="975" w:author="Στάθης Καπ" w:date="2023-03-01T04:36:00Z">
        <w:r w:rsidRPr="00DD6480" w:rsidDel="008F4724">
          <w:rPr>
            <w:lang w:val="el-GR"/>
          </w:rPr>
          <w:delText>8</w:delText>
        </w:r>
        <w:r w:rsidRPr="0070497F" w:rsidDel="008F4724">
          <w:rPr>
            <w:highlight w:val="yellow"/>
            <w:lang w:val="el-GR"/>
            <w:rPrChange w:id="976" w:author="Charalampos Konstantopoulos" w:date="2023-02-01T06:01:00Z">
              <w:rPr>
                <w:lang w:val="el-GR"/>
              </w:rPr>
            </w:rPrChange>
          </w:rPr>
          <w:delText>)[;, ;].</w:delText>
        </w:r>
      </w:del>
      <w:del w:id="977" w:author="Στάθης Καπ" w:date="2023-02-28T18:09:00Z">
        <w:r w:rsidRPr="00DD6480" w:rsidDel="00B865CA">
          <w:rPr>
            <w:lang w:val="el-GR"/>
          </w:rPr>
          <w:delText xml:space="preserve"> </w:delText>
        </w:r>
        <w:commentRangeStart w:id="978"/>
        <w:r w:rsidR="000A363C" w:rsidDel="00B865CA">
          <w:rPr>
            <w:lang w:val="el-GR"/>
          </w:rPr>
          <w:delText>Αποτελεί</w:delText>
        </w:r>
        <w:r w:rsidRPr="00AF58C6" w:rsidDel="00B865CA">
          <w:rPr>
            <w:lang w:val="el-GR"/>
            <w:rPrChange w:id="979" w:author="Στάθης Καπ" w:date="2023-03-01T00:58:00Z">
              <w:rPr/>
            </w:rPrChange>
          </w:rPr>
          <w:delText xml:space="preserve"> </w:delText>
        </w:r>
        <w:r w:rsidR="00BD7A28" w:rsidDel="00B865CA">
          <w:rPr>
            <w:lang w:val="el-GR"/>
          </w:rPr>
          <w:delText>ευκολότερη</w:delText>
        </w:r>
        <w:r w:rsidRPr="00AF58C6" w:rsidDel="00B865CA">
          <w:rPr>
            <w:lang w:val="el-GR"/>
            <w:rPrChange w:id="980" w:author="Στάθης Καπ" w:date="2023-03-01T00:58:00Z">
              <w:rPr/>
            </w:rPrChange>
          </w:rPr>
          <w:delText xml:space="preserve"> </w:delText>
        </w:r>
        <w:r w:rsidR="008D0A70" w:rsidDel="00B865CA">
          <w:rPr>
            <w:lang w:val="el-GR"/>
          </w:rPr>
          <w:delText>περίπτωση</w:delText>
        </w:r>
        <w:r w:rsidRPr="00AF58C6" w:rsidDel="00B865CA">
          <w:rPr>
            <w:lang w:val="el-GR"/>
            <w:rPrChange w:id="981" w:author="Στάθης Καπ" w:date="2023-03-01T00:58:00Z">
              <w:rPr/>
            </w:rPrChange>
          </w:rPr>
          <w:delText xml:space="preserve"> από</w:delText>
        </w:r>
        <w:r w:rsidR="00FA7CCB" w:rsidDel="00B865CA">
          <w:rPr>
            <w:lang w:val="el-GR"/>
          </w:rPr>
          <w:delText xml:space="preserve"> αυτή του </w:delText>
        </w:r>
        <w:r w:rsidDel="00B865CA">
          <w:delText>rooted</w:delText>
        </w:r>
        <w:r w:rsidRPr="00AF58C6" w:rsidDel="00B865CA">
          <w:rPr>
            <w:lang w:val="el-GR"/>
            <w:rPrChange w:id="982" w:author="Στάθης Καπ" w:date="2023-03-01T00:58:00Z">
              <w:rPr/>
            </w:rPrChange>
          </w:rPr>
          <w:delText xml:space="preserve"> </w:delText>
        </w:r>
        <w:r w:rsidDel="00B865CA">
          <w:delText>OP</w:delText>
        </w:r>
        <w:commentRangeEnd w:id="978"/>
        <w:r w:rsidR="0070497F" w:rsidDel="00B865CA">
          <w:rPr>
            <w:rStyle w:val="CommentReference"/>
          </w:rPr>
          <w:commentReference w:id="978"/>
        </w:r>
      </w:del>
    </w:p>
    <w:p w14:paraId="607E0F00" w14:textId="76A0F5C6" w:rsidR="00DD6480" w:rsidRDefault="00DD6480" w:rsidP="000B5DA1">
      <w:pPr>
        <w:ind w:firstLine="360"/>
        <w:rPr>
          <w:lang w:val="el-GR"/>
        </w:rPr>
        <w:pPrChange w:id="983" w:author="Στάθης Καπ" w:date="2023-03-13T04:17:00Z">
          <w:pPr/>
        </w:pPrChange>
      </w:pPr>
      <w:r w:rsidRPr="00DD6480">
        <w:rPr>
          <w:lang w:val="el-GR"/>
        </w:rPr>
        <w:t xml:space="preserve">Σε περίπτωση που το πλήθος κόμβων είναι μικρό, η βέλτιστη λύση είναι προσιτή σε λογικά πλαίσια χρόνου. Παρ’ όλα αυτά επειδή σύμφωνα με τους </w:t>
      </w:r>
      <w:r>
        <w:t>Golden</w:t>
      </w:r>
      <w:r w:rsidRPr="00DD6480">
        <w:rPr>
          <w:lang w:val="el-GR"/>
        </w:rPr>
        <w:t xml:space="preserve"> </w:t>
      </w:r>
      <w:ins w:id="984" w:author="Στάθης Καπ" w:date="2023-03-01T04:44:00Z">
        <w:r w:rsidR="00C52C7D">
          <w:t>et</w:t>
        </w:r>
        <w:r w:rsidR="00C52C7D" w:rsidRPr="00C52C7D">
          <w:rPr>
            <w:lang w:val="el-GR"/>
            <w:rPrChange w:id="985" w:author="Στάθης Καπ" w:date="2023-03-01T04:44:00Z">
              <w:rPr/>
            </w:rPrChange>
          </w:rPr>
          <w:t xml:space="preserve"> </w:t>
        </w:r>
        <w:r w:rsidR="00C52C7D">
          <w:t>al</w:t>
        </w:r>
        <w:r w:rsidR="00C52C7D" w:rsidRPr="00C52C7D">
          <w:rPr>
            <w:lang w:val="el-GR"/>
            <w:rPrChange w:id="986" w:author="Στάθης Καπ" w:date="2023-03-01T04:44:00Z">
              <w:rPr/>
            </w:rPrChange>
          </w:rPr>
          <w:t>.</w:t>
        </w:r>
      </w:ins>
      <w:del w:id="987" w:author="Στάθης Καπ" w:date="2023-03-01T04:44:00Z">
        <w:r w:rsidRPr="00DD6480" w:rsidDel="00C52C7D">
          <w:rPr>
            <w:lang w:val="el-GR"/>
          </w:rPr>
          <w:delText>κ.α.</w:delText>
        </w:r>
      </w:del>
      <w:r w:rsidRPr="00DD6480">
        <w:rPr>
          <w:lang w:val="el-GR"/>
        </w:rPr>
        <w:t xml:space="preserve"> (1987)</w:t>
      </w:r>
      <w:customXmlInsRangeStart w:id="988" w:author="Στάθης Καπ" w:date="2023-03-01T04:45:00Z"/>
      <w:sdt>
        <w:sdtPr>
          <w:rPr>
            <w:lang w:val="el-GR"/>
          </w:rPr>
          <w:id w:val="99150930"/>
          <w:citation/>
        </w:sdtPr>
        <w:sdtEndPr/>
        <w:sdtContent>
          <w:customXmlInsRangeEnd w:id="988"/>
          <w:ins w:id="989" w:author="Στάθης Καπ" w:date="2023-03-01T04:45:00Z">
            <w:r w:rsidR="00777283">
              <w:rPr>
                <w:lang w:val="el-GR"/>
              </w:rPr>
              <w:fldChar w:fldCharType="begin"/>
            </w:r>
            <w:r w:rsidR="00777283" w:rsidRPr="00777283">
              <w:rPr>
                <w:lang w:val="el-GR"/>
                <w:rPrChange w:id="990" w:author="Στάθης Καπ" w:date="2023-03-01T04:45:00Z">
                  <w:rPr/>
                </w:rPrChange>
              </w:rPr>
              <w:instrText xml:space="preserve"> </w:instrText>
            </w:r>
            <w:r w:rsidR="00777283">
              <w:instrText>CITATION</w:instrText>
            </w:r>
            <w:r w:rsidR="00777283" w:rsidRPr="00777283">
              <w:rPr>
                <w:lang w:val="el-GR"/>
                <w:rPrChange w:id="991" w:author="Στάθης Καπ" w:date="2023-03-01T04:45:00Z">
                  <w:rPr/>
                </w:rPrChange>
              </w:rPr>
              <w:instrText xml:space="preserve"> </w:instrText>
            </w:r>
            <w:r w:rsidR="00777283">
              <w:instrText>Bru</w:instrText>
            </w:r>
            <w:r w:rsidR="00777283" w:rsidRPr="00777283">
              <w:rPr>
                <w:lang w:val="el-GR"/>
                <w:rPrChange w:id="992" w:author="Στάθης Καπ" w:date="2023-03-01T04:45:00Z">
                  <w:rPr/>
                </w:rPrChange>
              </w:rPr>
              <w:instrText>87 \</w:instrText>
            </w:r>
            <w:r w:rsidR="00777283">
              <w:instrText>l</w:instrText>
            </w:r>
            <w:r w:rsidR="00777283" w:rsidRPr="00777283">
              <w:rPr>
                <w:lang w:val="el-GR"/>
                <w:rPrChange w:id="993" w:author="Στάθης Καπ" w:date="2023-03-01T04:45:00Z">
                  <w:rPr/>
                </w:rPrChange>
              </w:rPr>
              <w:instrText xml:space="preserve"> 1033 </w:instrText>
            </w:r>
          </w:ins>
          <w:r w:rsidR="00777283">
            <w:rPr>
              <w:lang w:val="el-GR"/>
            </w:rPr>
            <w:fldChar w:fldCharType="separate"/>
          </w:r>
          <w:r w:rsidR="008A6678" w:rsidRPr="007F06F4">
            <w:rPr>
              <w:noProof/>
              <w:lang w:val="el-GR"/>
              <w:rPrChange w:id="994" w:author="Στάθης Καπ" w:date="2023-03-13T04:27:00Z">
                <w:rPr>
                  <w:noProof/>
                </w:rPr>
              </w:rPrChange>
            </w:rPr>
            <w:t xml:space="preserve"> [15]</w:t>
          </w:r>
          <w:ins w:id="995" w:author="Στάθης Καπ" w:date="2023-03-01T04:45:00Z">
            <w:r w:rsidR="00777283">
              <w:rPr>
                <w:lang w:val="el-GR"/>
              </w:rPr>
              <w:fldChar w:fldCharType="end"/>
            </w:r>
          </w:ins>
          <w:customXmlInsRangeStart w:id="996" w:author="Στάθης Καπ" w:date="2023-03-01T04:45:00Z"/>
        </w:sdtContent>
      </w:sdt>
      <w:customXmlInsRangeEnd w:id="996"/>
      <w:r w:rsidRPr="00DD6480">
        <w:rPr>
          <w:lang w:val="el-GR"/>
        </w:rPr>
        <w:t xml:space="preserve">, </w:t>
      </w:r>
      <w:r>
        <w:t>Laporte</w:t>
      </w:r>
      <w:r w:rsidRPr="00DD6480">
        <w:rPr>
          <w:lang w:val="el-GR"/>
        </w:rPr>
        <w:t xml:space="preserve"> και </w:t>
      </w:r>
      <w:r>
        <w:t>Martello</w:t>
      </w:r>
      <w:r w:rsidRPr="00DD6480">
        <w:rPr>
          <w:lang w:val="el-GR"/>
        </w:rPr>
        <w:t xml:space="preserve"> (1990)</w:t>
      </w:r>
      <w:customXmlInsRangeStart w:id="997" w:author="Στάθης Καπ" w:date="2023-03-01T04:46:00Z"/>
      <w:sdt>
        <w:sdtPr>
          <w:rPr>
            <w:lang w:val="el-GR"/>
          </w:rPr>
          <w:id w:val="-2066320110"/>
          <w:citation/>
        </w:sdtPr>
        <w:sdtEndPr/>
        <w:sdtContent>
          <w:customXmlInsRangeEnd w:id="997"/>
          <w:ins w:id="998" w:author="Στάθης Καπ" w:date="2023-03-01T04:46:00Z">
            <w:r w:rsidR="00777283">
              <w:rPr>
                <w:lang w:val="el-GR"/>
              </w:rPr>
              <w:fldChar w:fldCharType="begin"/>
            </w:r>
            <w:r w:rsidR="00777283" w:rsidRPr="00777283">
              <w:rPr>
                <w:lang w:val="el-GR"/>
                <w:rPrChange w:id="999" w:author="Στάθης Καπ" w:date="2023-03-01T04:46:00Z">
                  <w:rPr/>
                </w:rPrChange>
              </w:rPr>
              <w:instrText xml:space="preserve"> </w:instrText>
            </w:r>
            <w:r w:rsidR="00777283">
              <w:instrText>CITATION</w:instrText>
            </w:r>
            <w:r w:rsidR="00777283" w:rsidRPr="00777283">
              <w:rPr>
                <w:lang w:val="el-GR"/>
                <w:rPrChange w:id="1000" w:author="Στάθης Καπ" w:date="2023-03-01T04:46:00Z">
                  <w:rPr/>
                </w:rPrChange>
              </w:rPr>
              <w:instrText xml:space="preserve"> </w:instrText>
            </w:r>
            <w:r w:rsidR="00777283">
              <w:instrText>Gil</w:instrText>
            </w:r>
            <w:r w:rsidR="00777283" w:rsidRPr="00777283">
              <w:rPr>
                <w:lang w:val="el-GR"/>
                <w:rPrChange w:id="1001" w:author="Στάθης Καπ" w:date="2023-03-01T04:46:00Z">
                  <w:rPr/>
                </w:rPrChange>
              </w:rPr>
              <w:instrText>90 \</w:instrText>
            </w:r>
            <w:r w:rsidR="00777283">
              <w:instrText>l</w:instrText>
            </w:r>
            <w:r w:rsidR="00777283" w:rsidRPr="00777283">
              <w:rPr>
                <w:lang w:val="el-GR"/>
                <w:rPrChange w:id="1002" w:author="Στάθης Καπ" w:date="2023-03-01T04:46:00Z">
                  <w:rPr/>
                </w:rPrChange>
              </w:rPr>
              <w:instrText xml:space="preserve"> 1033 </w:instrText>
            </w:r>
          </w:ins>
          <w:r w:rsidR="00777283">
            <w:rPr>
              <w:lang w:val="el-GR"/>
            </w:rPr>
            <w:fldChar w:fldCharType="separate"/>
          </w:r>
          <w:r w:rsidR="008A6678" w:rsidRPr="007F06F4">
            <w:rPr>
              <w:noProof/>
              <w:lang w:val="el-GR"/>
              <w:rPrChange w:id="1003" w:author="Στάθης Καπ" w:date="2023-03-13T04:27:00Z">
                <w:rPr>
                  <w:noProof/>
                </w:rPr>
              </w:rPrChange>
            </w:rPr>
            <w:t xml:space="preserve"> [2]</w:t>
          </w:r>
          <w:ins w:id="1004" w:author="Στάθης Καπ" w:date="2023-03-01T04:46:00Z">
            <w:r w:rsidR="00777283">
              <w:rPr>
                <w:lang w:val="el-GR"/>
              </w:rPr>
              <w:fldChar w:fldCharType="end"/>
            </w:r>
          </w:ins>
          <w:customXmlInsRangeStart w:id="1005" w:author="Στάθης Καπ" w:date="2023-03-01T04:46:00Z"/>
        </w:sdtContent>
      </w:sdt>
      <w:customXmlInsRangeEnd w:id="1005"/>
      <w:r w:rsidRPr="00DD6480">
        <w:rPr>
          <w:lang w:val="el-GR"/>
        </w:rPr>
        <w:t xml:space="preserve"> το </w:t>
      </w:r>
      <w:r>
        <w:t>OP</w:t>
      </w:r>
      <w:r w:rsidRPr="00DD6480">
        <w:rPr>
          <w:lang w:val="el-GR"/>
        </w:rPr>
        <w:t xml:space="preserve"> είναι </w:t>
      </w:r>
      <w:r>
        <w:t>NP</w:t>
      </w:r>
      <w:r w:rsidRPr="00DD6480">
        <w:rPr>
          <w:lang w:val="el-GR"/>
        </w:rPr>
        <w:t>-</w:t>
      </w:r>
      <w:r>
        <w:t>hard</w:t>
      </w:r>
      <w:r w:rsidRPr="00DD6480">
        <w:rPr>
          <w:lang w:val="el-GR"/>
        </w:rPr>
        <w:t xml:space="preserve">, είναι προφανής η ανάγκη εύρεσης προσεγγιστικών και ευρετικών αλγορίθμων για την επίλυση στιγμιότυπων με μεγάλο πλήθος κόμβων σε </w:t>
      </w:r>
      <w:r w:rsidR="00FB2D19">
        <w:rPr>
          <w:lang w:val="el-GR"/>
        </w:rPr>
        <w:t>πολυωνυμικ</w:t>
      </w:r>
      <w:r w:rsidR="008909DF">
        <w:rPr>
          <w:lang w:val="el-GR"/>
        </w:rPr>
        <w:t>ό</w:t>
      </w:r>
      <w:r w:rsidRPr="00DD6480">
        <w:rPr>
          <w:lang w:val="el-GR"/>
        </w:rPr>
        <w:t xml:space="preserve"> χρόνο. Μερικοί αλγόριθμοι για την εύρεση της βέλτιστης λύσης βασίζονται σε τεχνικές </w:t>
      </w:r>
      <w:r>
        <w:t>branch</w:t>
      </w:r>
      <w:r w:rsidRPr="00DD6480">
        <w:rPr>
          <w:lang w:val="el-GR"/>
        </w:rPr>
        <w:t>-</w:t>
      </w:r>
      <w:r>
        <w:t>and</w:t>
      </w:r>
      <w:r w:rsidRPr="00DD6480">
        <w:rPr>
          <w:lang w:val="el-GR"/>
        </w:rPr>
        <w:t>-</w:t>
      </w:r>
      <w:r>
        <w:t>cut</w:t>
      </w:r>
      <w:r w:rsidRPr="00DD6480">
        <w:rPr>
          <w:lang w:val="el-GR"/>
        </w:rPr>
        <w:t xml:space="preserve"> </w:t>
      </w:r>
      <w:r>
        <w:t>Genrau</w:t>
      </w:r>
      <w:r w:rsidRPr="00DD6480">
        <w:rPr>
          <w:lang w:val="el-GR"/>
        </w:rPr>
        <w:t xml:space="preserve"> </w:t>
      </w:r>
      <w:ins w:id="1006" w:author="Στάθης Καπ" w:date="2023-03-01T04:46:00Z">
        <w:r w:rsidR="00777283">
          <w:t>et</w:t>
        </w:r>
        <w:r w:rsidR="00777283" w:rsidRPr="00777283">
          <w:rPr>
            <w:lang w:val="el-GR"/>
            <w:rPrChange w:id="1007" w:author="Στάθης Καπ" w:date="2023-03-01T04:46:00Z">
              <w:rPr/>
            </w:rPrChange>
          </w:rPr>
          <w:t xml:space="preserve"> </w:t>
        </w:r>
        <w:r w:rsidR="00777283">
          <w:t>al</w:t>
        </w:r>
        <w:r w:rsidR="00777283" w:rsidRPr="00777283">
          <w:rPr>
            <w:lang w:val="el-GR"/>
            <w:rPrChange w:id="1008" w:author="Στάθης Καπ" w:date="2023-03-01T04:46:00Z">
              <w:rPr/>
            </w:rPrChange>
          </w:rPr>
          <w:t>.</w:t>
        </w:r>
      </w:ins>
      <w:del w:id="1009" w:author="Στάθης Καπ" w:date="2023-03-01T04:46:00Z">
        <w:r w:rsidRPr="00DD6480" w:rsidDel="00777283">
          <w:rPr>
            <w:lang w:val="el-GR"/>
          </w:rPr>
          <w:delText>κ.α.</w:delText>
        </w:r>
      </w:del>
      <w:r w:rsidRPr="00DD6480">
        <w:rPr>
          <w:lang w:val="el-GR"/>
        </w:rPr>
        <w:t xml:space="preserve"> </w:t>
      </w:r>
      <w:r w:rsidRPr="00777283">
        <w:rPr>
          <w:rPrChange w:id="1010" w:author="Στάθης Καπ" w:date="2023-03-01T04:46:00Z">
            <w:rPr>
              <w:lang w:val="el-GR"/>
            </w:rPr>
          </w:rPrChange>
        </w:rPr>
        <w:t>(1998)</w:t>
      </w:r>
      <w:customXmlInsRangeStart w:id="1011" w:author="Στάθης Καπ" w:date="2023-03-01T04:51:00Z"/>
      <w:sdt>
        <w:sdtPr>
          <w:id w:val="2089963122"/>
          <w:citation/>
        </w:sdtPr>
        <w:sdtEndPr/>
        <w:sdtContent>
          <w:customXmlInsRangeEnd w:id="1011"/>
          <w:ins w:id="1012" w:author="Στάθης Καπ" w:date="2023-03-01T04:51:00Z">
            <w:r w:rsidR="002B26C8">
              <w:fldChar w:fldCharType="begin"/>
            </w:r>
            <w:r w:rsidR="002B26C8">
              <w:instrText xml:space="preserve"> CITATION Mic98 \l 1033 </w:instrText>
            </w:r>
          </w:ins>
          <w:r w:rsidR="002B26C8">
            <w:fldChar w:fldCharType="separate"/>
          </w:r>
          <w:r w:rsidR="008A6678">
            <w:rPr>
              <w:noProof/>
            </w:rPr>
            <w:t xml:space="preserve"> </w:t>
          </w:r>
          <w:r w:rsidR="008A6678" w:rsidRPr="008A6678">
            <w:rPr>
              <w:noProof/>
            </w:rPr>
            <w:t>[14]</w:t>
          </w:r>
          <w:ins w:id="1013" w:author="Στάθης Καπ" w:date="2023-03-01T04:51:00Z">
            <w:r w:rsidR="002B26C8">
              <w:fldChar w:fldCharType="end"/>
            </w:r>
          </w:ins>
          <w:customXmlInsRangeStart w:id="1014" w:author="Στάθης Καπ" w:date="2023-03-01T04:51:00Z"/>
        </w:sdtContent>
      </w:sdt>
      <w:customXmlInsRangeEnd w:id="1014"/>
      <w:r w:rsidRPr="00777283">
        <w:rPr>
          <w:rPrChange w:id="1015" w:author="Στάθης Καπ" w:date="2023-03-01T04:46:00Z">
            <w:rPr>
              <w:lang w:val="el-GR"/>
            </w:rPr>
          </w:rPrChange>
        </w:rPr>
        <w:t>,</w:t>
      </w:r>
      <w:r w:rsidR="00C70596" w:rsidRPr="00777283">
        <w:rPr>
          <w:rPrChange w:id="1016" w:author="Στάθης Καπ" w:date="2023-03-01T04:46:00Z">
            <w:rPr>
              <w:lang w:val="el-GR"/>
            </w:rPr>
          </w:rPrChange>
        </w:rPr>
        <w:t xml:space="preserve"> </w:t>
      </w:r>
      <w:r>
        <w:t>Fischetti</w:t>
      </w:r>
      <w:r w:rsidRPr="00777283">
        <w:rPr>
          <w:rPrChange w:id="1017" w:author="Στάθης Καπ" w:date="2023-03-01T04:46:00Z">
            <w:rPr>
              <w:lang w:val="el-GR"/>
            </w:rPr>
          </w:rPrChange>
        </w:rPr>
        <w:t xml:space="preserve"> </w:t>
      </w:r>
      <w:ins w:id="1018" w:author="Στάθης Καπ" w:date="2023-03-01T04:46:00Z">
        <w:r w:rsidR="00777283">
          <w:t>et al.</w:t>
        </w:r>
      </w:ins>
      <w:del w:id="1019" w:author="Στάθης Καπ" w:date="2023-03-01T04:46:00Z">
        <w:r w:rsidRPr="00DD6480" w:rsidDel="00777283">
          <w:rPr>
            <w:lang w:val="el-GR"/>
          </w:rPr>
          <w:delText>κ</w:delText>
        </w:r>
        <w:r w:rsidRPr="00777283" w:rsidDel="00777283">
          <w:rPr>
            <w:rPrChange w:id="1020" w:author="Στάθης Καπ" w:date="2023-03-01T04:46:00Z">
              <w:rPr>
                <w:lang w:val="el-GR"/>
              </w:rPr>
            </w:rPrChange>
          </w:rPr>
          <w:delText>.</w:delText>
        </w:r>
        <w:r w:rsidRPr="00DD6480" w:rsidDel="00777283">
          <w:rPr>
            <w:lang w:val="el-GR"/>
          </w:rPr>
          <w:delText>α</w:delText>
        </w:r>
        <w:r w:rsidRPr="00777283" w:rsidDel="00777283">
          <w:rPr>
            <w:rPrChange w:id="1021" w:author="Στάθης Καπ" w:date="2023-03-01T04:46:00Z">
              <w:rPr>
                <w:lang w:val="el-GR"/>
              </w:rPr>
            </w:rPrChange>
          </w:rPr>
          <w:delText>.</w:delText>
        </w:r>
      </w:del>
      <w:r w:rsidRPr="00777283">
        <w:rPr>
          <w:rPrChange w:id="1022" w:author="Στάθης Καπ" w:date="2023-03-01T04:46:00Z">
            <w:rPr>
              <w:lang w:val="el-GR"/>
            </w:rPr>
          </w:rPrChange>
        </w:rPr>
        <w:t xml:space="preserve"> (1998)</w:t>
      </w:r>
      <w:customXmlInsRangeStart w:id="1023" w:author="Στάθης Καπ" w:date="2023-03-01T04:52:00Z"/>
      <w:sdt>
        <w:sdtPr>
          <w:id w:val="-1843158906"/>
          <w:citation/>
        </w:sdtPr>
        <w:sdtEndPr/>
        <w:sdtContent>
          <w:customXmlInsRangeEnd w:id="1023"/>
          <w:ins w:id="1024" w:author="Στάθης Καπ" w:date="2023-03-01T04:52:00Z">
            <w:r w:rsidR="002B26C8">
              <w:fldChar w:fldCharType="begin"/>
            </w:r>
            <w:r w:rsidR="002B26C8">
              <w:instrText xml:space="preserve"> CITATION Mat98 \l 1033 </w:instrText>
            </w:r>
          </w:ins>
          <w:r w:rsidR="002B26C8">
            <w:fldChar w:fldCharType="separate"/>
          </w:r>
          <w:r w:rsidR="008A6678">
            <w:rPr>
              <w:noProof/>
            </w:rPr>
            <w:t xml:space="preserve"> </w:t>
          </w:r>
          <w:r w:rsidR="008A6678" w:rsidRPr="008A6678">
            <w:rPr>
              <w:noProof/>
            </w:rPr>
            <w:t>[16]</w:t>
          </w:r>
          <w:ins w:id="1025" w:author="Στάθης Καπ" w:date="2023-03-01T04:52:00Z">
            <w:r w:rsidR="002B26C8">
              <w:fldChar w:fldCharType="end"/>
            </w:r>
          </w:ins>
          <w:customXmlInsRangeStart w:id="1026" w:author="Στάθης Καπ" w:date="2023-03-01T04:52:00Z"/>
        </w:sdtContent>
      </w:sdt>
      <w:customXmlInsRangeEnd w:id="1026"/>
      <w:r w:rsidRPr="00777283">
        <w:rPr>
          <w:rPrChange w:id="1027" w:author="Στάθης Καπ" w:date="2023-03-01T04:46:00Z">
            <w:rPr>
              <w:lang w:val="el-GR"/>
            </w:rPr>
          </w:rPrChange>
        </w:rPr>
        <w:t xml:space="preserve"> </w:t>
      </w:r>
      <w:r w:rsidRPr="00DD6480">
        <w:rPr>
          <w:lang w:val="el-GR"/>
        </w:rPr>
        <w:t>και</w:t>
      </w:r>
      <w:r w:rsidRPr="00777283">
        <w:rPr>
          <w:rPrChange w:id="1028" w:author="Στάθης Καπ" w:date="2023-03-01T04:46:00Z">
            <w:rPr>
              <w:lang w:val="el-GR"/>
            </w:rPr>
          </w:rPrChange>
        </w:rPr>
        <w:t xml:space="preserve"> </w:t>
      </w:r>
      <w:r>
        <w:t>branch</w:t>
      </w:r>
      <w:r w:rsidRPr="00777283">
        <w:rPr>
          <w:rPrChange w:id="1029" w:author="Στάθης Καπ" w:date="2023-03-01T04:46:00Z">
            <w:rPr>
              <w:lang w:val="el-GR"/>
            </w:rPr>
          </w:rPrChange>
        </w:rPr>
        <w:t>-</w:t>
      </w:r>
      <w:r>
        <w:t>and</w:t>
      </w:r>
      <w:r w:rsidRPr="00777283">
        <w:rPr>
          <w:rPrChange w:id="1030" w:author="Στάθης Καπ" w:date="2023-03-01T04:46:00Z">
            <w:rPr>
              <w:lang w:val="el-GR"/>
            </w:rPr>
          </w:rPrChange>
        </w:rPr>
        <w:t>-</w:t>
      </w:r>
      <w:r>
        <w:t>bound</w:t>
      </w:r>
      <w:r w:rsidRPr="00777283">
        <w:rPr>
          <w:rPrChange w:id="1031" w:author="Στάθης Καπ" w:date="2023-03-01T04:46:00Z">
            <w:rPr>
              <w:lang w:val="el-GR"/>
            </w:rPr>
          </w:rPrChange>
        </w:rPr>
        <w:t xml:space="preserve"> </w:t>
      </w:r>
      <w:r>
        <w:t>Laporte</w:t>
      </w:r>
      <w:r w:rsidRPr="00777283">
        <w:rPr>
          <w:rPrChange w:id="1032" w:author="Στάθης Καπ" w:date="2023-03-01T04:46:00Z">
            <w:rPr>
              <w:lang w:val="el-GR"/>
            </w:rPr>
          </w:rPrChange>
        </w:rPr>
        <w:t xml:space="preserve"> </w:t>
      </w:r>
      <w:r>
        <w:t>and</w:t>
      </w:r>
      <w:r w:rsidRPr="00777283">
        <w:rPr>
          <w:rPrChange w:id="1033" w:author="Στάθης Καπ" w:date="2023-03-01T04:46:00Z">
            <w:rPr>
              <w:lang w:val="el-GR"/>
            </w:rPr>
          </w:rPrChange>
        </w:rPr>
        <w:t xml:space="preserve"> </w:t>
      </w:r>
      <w:r>
        <w:t>Martello</w:t>
      </w:r>
      <w:r w:rsidRPr="00777283">
        <w:rPr>
          <w:rPrChange w:id="1034" w:author="Στάθης Καπ" w:date="2023-03-01T04:46:00Z">
            <w:rPr>
              <w:lang w:val="el-GR"/>
            </w:rPr>
          </w:rPrChange>
        </w:rPr>
        <w:t xml:space="preserve"> (1990)</w:t>
      </w:r>
      <w:customXmlInsRangeStart w:id="1035" w:author="Στάθης Καπ" w:date="2023-03-01T04:52:00Z"/>
      <w:sdt>
        <w:sdtPr>
          <w:id w:val="-214885016"/>
          <w:citation/>
        </w:sdtPr>
        <w:sdtEndPr/>
        <w:sdtContent>
          <w:customXmlInsRangeEnd w:id="1035"/>
          <w:ins w:id="1036" w:author="Στάθης Καπ" w:date="2023-03-01T04:52:00Z">
            <w:r w:rsidR="002B26C8">
              <w:fldChar w:fldCharType="begin"/>
            </w:r>
            <w:r w:rsidR="002B26C8">
              <w:instrText xml:space="preserve"> CITATION Gil90 \l 1033 </w:instrText>
            </w:r>
          </w:ins>
          <w:r w:rsidR="002B26C8">
            <w:fldChar w:fldCharType="separate"/>
          </w:r>
          <w:r w:rsidR="008A6678">
            <w:rPr>
              <w:noProof/>
            </w:rPr>
            <w:t xml:space="preserve"> </w:t>
          </w:r>
          <w:r w:rsidR="008A6678" w:rsidRPr="008A6678">
            <w:rPr>
              <w:noProof/>
            </w:rPr>
            <w:t>[2]</w:t>
          </w:r>
          <w:ins w:id="1037" w:author="Στάθης Καπ" w:date="2023-03-01T04:52:00Z">
            <w:r w:rsidR="002B26C8">
              <w:fldChar w:fldCharType="end"/>
            </w:r>
          </w:ins>
          <w:customXmlInsRangeStart w:id="1038" w:author="Στάθης Καπ" w:date="2023-03-01T04:52:00Z"/>
        </w:sdtContent>
      </w:sdt>
      <w:customXmlInsRangeEnd w:id="1038"/>
      <w:r w:rsidRPr="00777283">
        <w:rPr>
          <w:rPrChange w:id="1039" w:author="Στάθης Καπ" w:date="2023-03-01T04:46:00Z">
            <w:rPr>
              <w:lang w:val="el-GR"/>
            </w:rPr>
          </w:rPrChange>
        </w:rPr>
        <w:t xml:space="preserve">, </w:t>
      </w:r>
      <w:r>
        <w:t>Ramesh</w:t>
      </w:r>
      <w:r w:rsidRPr="00777283">
        <w:rPr>
          <w:rPrChange w:id="1040" w:author="Στάθης Καπ" w:date="2023-03-01T04:46:00Z">
            <w:rPr>
              <w:lang w:val="el-GR"/>
            </w:rPr>
          </w:rPrChange>
        </w:rPr>
        <w:t xml:space="preserve"> </w:t>
      </w:r>
      <w:ins w:id="1041" w:author="Στάθης Καπ" w:date="2023-03-01T04:47:00Z">
        <w:r w:rsidR="00777283">
          <w:t>et al.</w:t>
        </w:r>
      </w:ins>
      <w:del w:id="1042" w:author="Στάθης Καπ" w:date="2023-03-01T04:47:00Z">
        <w:r w:rsidRPr="00DD6480" w:rsidDel="00777283">
          <w:rPr>
            <w:lang w:val="el-GR"/>
          </w:rPr>
          <w:delText>κ</w:delText>
        </w:r>
        <w:r w:rsidRPr="00777283" w:rsidDel="00777283">
          <w:rPr>
            <w:rPrChange w:id="1043" w:author="Στάθης Καπ" w:date="2023-03-01T04:46:00Z">
              <w:rPr>
                <w:lang w:val="el-GR"/>
              </w:rPr>
            </w:rPrChange>
          </w:rPr>
          <w:delText>.</w:delText>
        </w:r>
        <w:r w:rsidRPr="00DD6480" w:rsidDel="00777283">
          <w:rPr>
            <w:lang w:val="el-GR"/>
          </w:rPr>
          <w:delText>α</w:delText>
        </w:r>
      </w:del>
      <w:del w:id="1044" w:author="Στάθης Καπ" w:date="2023-03-01T04:46:00Z">
        <w:r w:rsidRPr="00777283" w:rsidDel="00777283">
          <w:rPr>
            <w:rPrChange w:id="1045" w:author="Στάθης Καπ" w:date="2023-03-01T04:46:00Z">
              <w:rPr>
                <w:lang w:val="el-GR"/>
              </w:rPr>
            </w:rPrChange>
          </w:rPr>
          <w:delText>.</w:delText>
        </w:r>
      </w:del>
      <w:r w:rsidRPr="00777283">
        <w:rPr>
          <w:rPrChange w:id="1046" w:author="Στάθης Καπ" w:date="2023-03-01T04:46:00Z">
            <w:rPr>
              <w:lang w:val="el-GR"/>
            </w:rPr>
          </w:rPrChange>
        </w:rPr>
        <w:t xml:space="preserve"> </w:t>
      </w:r>
      <w:r w:rsidRPr="002078F5">
        <w:rPr>
          <w:lang w:val="el-GR"/>
        </w:rPr>
        <w:t>(1992)</w:t>
      </w:r>
      <w:customXmlInsRangeStart w:id="1047" w:author="Στάθης Καπ" w:date="2023-03-01T04:53:00Z"/>
      <w:sdt>
        <w:sdtPr>
          <w:id w:val="165986000"/>
          <w:citation/>
        </w:sdtPr>
        <w:sdtEndPr/>
        <w:sdtContent>
          <w:customXmlInsRangeEnd w:id="1047"/>
          <w:ins w:id="1048" w:author="Στάθης Καπ" w:date="2023-03-01T04:53:00Z">
            <w:r w:rsidR="002B26C8">
              <w:fldChar w:fldCharType="begin"/>
            </w:r>
            <w:r w:rsidR="002B26C8" w:rsidRPr="002078F5">
              <w:rPr>
                <w:lang w:val="el-GR"/>
                <w:rPrChange w:id="1049" w:author="Στάθης Καπ" w:date="2023-03-12T20:53:00Z">
                  <w:rPr/>
                </w:rPrChange>
              </w:rPr>
              <w:instrText xml:space="preserve"> </w:instrText>
            </w:r>
            <w:r w:rsidR="002B26C8">
              <w:instrText>CITATION</w:instrText>
            </w:r>
            <w:r w:rsidR="002B26C8" w:rsidRPr="002078F5">
              <w:rPr>
                <w:lang w:val="el-GR"/>
                <w:rPrChange w:id="1050" w:author="Στάθης Καπ" w:date="2023-03-12T20:53:00Z">
                  <w:rPr/>
                </w:rPrChange>
              </w:rPr>
              <w:instrText xml:space="preserve"> </w:instrText>
            </w:r>
            <w:r w:rsidR="002B26C8">
              <w:instrText>Ram</w:instrText>
            </w:r>
            <w:r w:rsidR="002B26C8" w:rsidRPr="002078F5">
              <w:rPr>
                <w:lang w:val="el-GR"/>
                <w:rPrChange w:id="1051" w:author="Στάθης Καπ" w:date="2023-03-12T20:53:00Z">
                  <w:rPr/>
                </w:rPrChange>
              </w:rPr>
              <w:instrText>92 \</w:instrText>
            </w:r>
            <w:r w:rsidR="002B26C8">
              <w:instrText>l</w:instrText>
            </w:r>
            <w:r w:rsidR="002B26C8" w:rsidRPr="002078F5">
              <w:rPr>
                <w:lang w:val="el-GR"/>
                <w:rPrChange w:id="1052" w:author="Στάθης Καπ" w:date="2023-03-12T20:53:00Z">
                  <w:rPr/>
                </w:rPrChange>
              </w:rPr>
              <w:instrText xml:space="preserve"> 1033 </w:instrText>
            </w:r>
          </w:ins>
          <w:r w:rsidR="002B26C8">
            <w:fldChar w:fldCharType="separate"/>
          </w:r>
          <w:r w:rsidR="008A6678" w:rsidRPr="007F06F4">
            <w:rPr>
              <w:noProof/>
              <w:lang w:val="el-GR"/>
              <w:rPrChange w:id="1053" w:author="Στάθης Καπ" w:date="2023-03-13T04:27:00Z">
                <w:rPr>
                  <w:noProof/>
                </w:rPr>
              </w:rPrChange>
            </w:rPr>
            <w:t xml:space="preserve"> [17]</w:t>
          </w:r>
          <w:ins w:id="1054" w:author="Στάθης Καπ" w:date="2023-03-01T04:53:00Z">
            <w:r w:rsidR="002B26C8">
              <w:fldChar w:fldCharType="end"/>
            </w:r>
          </w:ins>
          <w:customXmlInsRangeStart w:id="1055" w:author="Στάθης Καπ" w:date="2023-03-01T04:53:00Z"/>
        </w:sdtContent>
      </w:sdt>
      <w:customXmlInsRangeEnd w:id="1055"/>
      <w:r w:rsidRPr="007535A9">
        <w:rPr>
          <w:lang w:val="el-GR"/>
        </w:rPr>
        <w:t xml:space="preserve">. </w:t>
      </w:r>
      <w:r w:rsidRPr="00DD6480">
        <w:rPr>
          <w:lang w:val="el-GR"/>
        </w:rPr>
        <w:t>Πολλοί από τους προσεγγιστικούς αλγορίθμους που μπορεί να συναντήσει κανείς στη βιβλιογραφία είναι είτε δύσκολα υλοποιήσιμοι είτε απαιτούν παραπάνω χρόνο από το επιθυμητό.</w:t>
      </w:r>
    </w:p>
    <w:p w14:paraId="5F125B86" w14:textId="6EB8363A" w:rsidR="00DD6480" w:rsidRPr="006703D1" w:rsidRDefault="00DD6480" w:rsidP="000B5DA1">
      <w:pPr>
        <w:ind w:firstLine="360"/>
        <w:rPr>
          <w:lang w:val="el-GR"/>
        </w:rPr>
        <w:pPrChange w:id="1056" w:author="Στάθης Καπ" w:date="2023-03-13T04:17:00Z">
          <w:pPr/>
        </w:pPrChange>
      </w:pPr>
      <w:r w:rsidRPr="00DD6480">
        <w:rPr>
          <w:lang w:val="el-GR"/>
        </w:rPr>
        <w:lastRenderedPageBreak/>
        <w:t xml:space="preserve">Παρακάτω αναφέρονται μερικοί από τους ευρετικούς αλγόριθμους για την επίλυση του </w:t>
      </w:r>
      <w:r>
        <w:t>OP</w:t>
      </w:r>
      <w:r w:rsidRPr="00DD6480">
        <w:rPr>
          <w:lang w:val="el-GR"/>
        </w:rPr>
        <w:t xml:space="preserve"> που μελετήθηκαν για την υλοποίηση της παρούσας εργασίας. </w:t>
      </w:r>
      <w:r w:rsidR="0082391B" w:rsidRPr="00DD6480">
        <w:rPr>
          <w:lang w:val="el-GR"/>
        </w:rPr>
        <w:t>Όπως</w:t>
      </w:r>
      <w:r w:rsidRPr="00DD6480">
        <w:rPr>
          <w:lang w:val="el-GR"/>
        </w:rPr>
        <w:t xml:space="preserve"> </w:t>
      </w:r>
      <w:r w:rsidR="0032263F" w:rsidRPr="00DD6480">
        <w:rPr>
          <w:lang w:val="el-GR"/>
        </w:rPr>
        <w:t>έχει</w:t>
      </w:r>
      <w:r w:rsidRPr="00DD6480">
        <w:rPr>
          <w:lang w:val="el-GR"/>
        </w:rPr>
        <w:t xml:space="preserve"> ήδη αναφερθεί το Πρόβλημα Προσανατολισμού αποτελεί το ευκολότερο μοντέλο του Προβλήματος Σχεδιασμού Τουριστικών Διαδρομών. </w:t>
      </w:r>
      <w:r w:rsidRPr="006703D1">
        <w:rPr>
          <w:lang w:val="el-GR"/>
        </w:rPr>
        <w:t>Παρ΄</w:t>
      </w:r>
      <w:r w:rsidR="00E318E5">
        <w:rPr>
          <w:lang w:val="el-GR"/>
        </w:rPr>
        <w:t xml:space="preserve"> </w:t>
      </w:r>
      <w:r w:rsidRPr="006703D1">
        <w:rPr>
          <w:lang w:val="el-GR"/>
        </w:rPr>
        <w:t xml:space="preserve">όλα αυτά συναντώνται και διαφορετικές εφαρμογές του </w:t>
      </w:r>
      <w:r>
        <w:t>OP</w:t>
      </w:r>
      <w:r w:rsidRPr="006703D1">
        <w:rPr>
          <w:lang w:val="el-GR"/>
        </w:rPr>
        <w:t>.</w:t>
      </w:r>
    </w:p>
    <w:p w14:paraId="5E4E0C6E" w14:textId="6B38D773" w:rsidR="00DD6480" w:rsidRDefault="00DD6480" w:rsidP="000B5DA1">
      <w:pPr>
        <w:ind w:firstLine="360"/>
        <w:rPr>
          <w:lang w:val="el-GR"/>
        </w:rPr>
        <w:pPrChange w:id="1057" w:author="Στάθης Καπ" w:date="2023-03-13T04:17:00Z">
          <w:pPr/>
        </w:pPrChange>
      </w:pPr>
      <w:r w:rsidRPr="00DD6480">
        <w:rPr>
          <w:lang w:val="el-GR"/>
        </w:rPr>
        <w:t xml:space="preserve">Η πρώτη πρακτική εφαρμογή του </w:t>
      </w:r>
      <w:r>
        <w:t>OP</w:t>
      </w:r>
      <w:r w:rsidRPr="00DD6480">
        <w:rPr>
          <w:lang w:val="el-GR"/>
        </w:rPr>
        <w:t xml:space="preserve"> αναφέρθηκε από τον </w:t>
      </w:r>
      <w:r>
        <w:t>Tsiligirides</w:t>
      </w:r>
      <w:r w:rsidRPr="00DD6480">
        <w:rPr>
          <w:lang w:val="el-GR"/>
        </w:rPr>
        <w:t xml:space="preserve"> (1984)</w:t>
      </w:r>
      <w:customXmlInsRangeStart w:id="1058" w:author="Στάθης Καπ" w:date="2023-03-01T04:54:00Z"/>
      <w:sdt>
        <w:sdtPr>
          <w:rPr>
            <w:lang w:val="el-GR"/>
          </w:rPr>
          <w:id w:val="-1731067859"/>
          <w:citation/>
        </w:sdtPr>
        <w:sdtEndPr/>
        <w:sdtContent>
          <w:customXmlInsRangeEnd w:id="1058"/>
          <w:ins w:id="1059" w:author="Στάθης Καπ" w:date="2023-03-01T04:54:00Z">
            <w:r w:rsidR="002B26C8">
              <w:rPr>
                <w:lang w:val="el-GR"/>
              </w:rPr>
              <w:fldChar w:fldCharType="begin"/>
            </w:r>
            <w:r w:rsidR="002B26C8" w:rsidRPr="002B26C8">
              <w:rPr>
                <w:lang w:val="el-GR"/>
                <w:rPrChange w:id="1060" w:author="Στάθης Καπ" w:date="2023-03-01T04:54:00Z">
                  <w:rPr/>
                </w:rPrChange>
              </w:rPr>
              <w:instrText xml:space="preserve"> </w:instrText>
            </w:r>
            <w:r w:rsidR="002B26C8">
              <w:instrText>CITATION</w:instrText>
            </w:r>
            <w:r w:rsidR="002B26C8" w:rsidRPr="002B26C8">
              <w:rPr>
                <w:lang w:val="el-GR"/>
                <w:rPrChange w:id="1061" w:author="Στάθης Καπ" w:date="2023-03-01T04:54:00Z">
                  <w:rPr/>
                </w:rPrChange>
              </w:rPr>
              <w:instrText xml:space="preserve"> </w:instrText>
            </w:r>
            <w:r w:rsidR="002B26C8">
              <w:instrText>TTs</w:instrText>
            </w:r>
            <w:r w:rsidR="002B26C8" w:rsidRPr="002B26C8">
              <w:rPr>
                <w:lang w:val="el-GR"/>
                <w:rPrChange w:id="1062" w:author="Στάθης Καπ" w:date="2023-03-01T04:54:00Z">
                  <w:rPr/>
                </w:rPrChange>
              </w:rPr>
              <w:instrText>84 \</w:instrText>
            </w:r>
            <w:r w:rsidR="002B26C8">
              <w:instrText>l</w:instrText>
            </w:r>
            <w:r w:rsidR="002B26C8" w:rsidRPr="002B26C8">
              <w:rPr>
                <w:lang w:val="el-GR"/>
                <w:rPrChange w:id="1063" w:author="Στάθης Καπ" w:date="2023-03-01T04:54:00Z">
                  <w:rPr/>
                </w:rPrChange>
              </w:rPr>
              <w:instrText xml:space="preserve"> 1033 </w:instrText>
            </w:r>
          </w:ins>
          <w:r w:rsidR="002B26C8">
            <w:rPr>
              <w:lang w:val="el-GR"/>
            </w:rPr>
            <w:fldChar w:fldCharType="separate"/>
          </w:r>
          <w:r w:rsidR="008A6678" w:rsidRPr="00D70AE8">
            <w:rPr>
              <w:noProof/>
              <w:lang w:val="el-GR"/>
              <w:rPrChange w:id="1064" w:author="Στάθης Καπ" w:date="2023-03-13T04:33:00Z">
                <w:rPr>
                  <w:noProof/>
                </w:rPr>
              </w:rPrChange>
            </w:rPr>
            <w:t xml:space="preserve"> [1]</w:t>
          </w:r>
          <w:ins w:id="1065" w:author="Στάθης Καπ" w:date="2023-03-01T04:54:00Z">
            <w:r w:rsidR="002B26C8">
              <w:rPr>
                <w:lang w:val="el-GR"/>
              </w:rPr>
              <w:fldChar w:fldCharType="end"/>
            </w:r>
          </w:ins>
          <w:customXmlInsRangeStart w:id="1066" w:author="Στάθης Καπ" w:date="2023-03-01T04:54:00Z"/>
        </w:sdtContent>
      </w:sdt>
      <w:customXmlInsRangeEnd w:id="1066"/>
      <w:r w:rsidRPr="00DD6480">
        <w:rPr>
          <w:lang w:val="el-GR"/>
        </w:rPr>
        <w:t xml:space="preserve">, όπου εξετάζεται η περίπτωση που ο πλανόδιος πωλητής δεν έχει αρκετό χρόνο για να επισκεφθεί όλες τις πόλεις. Γνωρίζοντας όμως το κέρδος που θα αποκομίσει σε κάθε πόλη, προσπαθεί να μεγιστοποιήσει το συνολικό κέρδος </w:t>
      </w:r>
      <w:r w:rsidR="00E318E5" w:rsidRPr="00DD6480">
        <w:rPr>
          <w:lang w:val="el-GR"/>
        </w:rPr>
        <w:t>ενώ</w:t>
      </w:r>
      <w:r w:rsidRPr="00DD6480">
        <w:rPr>
          <w:lang w:val="el-GR"/>
        </w:rPr>
        <w:t xml:space="preserve"> ταυτόχρονα να μην ξεπεράσει ένα καθορισμένο χρονικό όριο.</w:t>
      </w:r>
    </w:p>
    <w:p w14:paraId="5CB46F8C" w14:textId="51011F24" w:rsidR="00DD6480" w:rsidDel="00786D08" w:rsidRDefault="00DD6480" w:rsidP="000B5DA1">
      <w:pPr>
        <w:ind w:firstLine="360"/>
        <w:rPr>
          <w:del w:id="1067" w:author="Στάθης Καπ" w:date="2023-02-25T23:30:00Z"/>
          <w:lang w:val="el-GR"/>
        </w:rPr>
        <w:pPrChange w:id="1068" w:author="Στάθης Καπ" w:date="2023-03-13T04:17:00Z">
          <w:pPr/>
        </w:pPrChange>
      </w:pPr>
      <w:r w:rsidRPr="00DD6480">
        <w:rPr>
          <w:lang w:val="el-GR"/>
        </w:rPr>
        <w:t xml:space="preserve">Μία άλλη εφαρμογή του </w:t>
      </w:r>
      <w:r>
        <w:t>OP</w:t>
      </w:r>
      <w:r w:rsidRPr="00DD6480">
        <w:rPr>
          <w:lang w:val="el-GR"/>
        </w:rPr>
        <w:t xml:space="preserve"> είναι το Πρόβλημα Παράδοσης Καυσίμων (</w:t>
      </w:r>
      <w:r>
        <w:t>Fuel</w:t>
      </w:r>
      <w:r w:rsidRPr="00DD6480">
        <w:rPr>
          <w:lang w:val="el-GR"/>
        </w:rPr>
        <w:t xml:space="preserve"> </w:t>
      </w:r>
      <w:r>
        <w:t>Delivery</w:t>
      </w:r>
      <w:r w:rsidRPr="00DD6480">
        <w:rPr>
          <w:lang w:val="el-GR"/>
        </w:rPr>
        <w:t xml:space="preserve"> </w:t>
      </w:r>
      <w:r>
        <w:t>Problem</w:t>
      </w:r>
      <w:r w:rsidRPr="00DD6480">
        <w:rPr>
          <w:lang w:val="el-GR"/>
        </w:rPr>
        <w:t xml:space="preserve">, </w:t>
      </w:r>
      <w:r>
        <w:t>Golden</w:t>
      </w:r>
      <w:r w:rsidRPr="00DD6480">
        <w:rPr>
          <w:lang w:val="el-GR"/>
        </w:rPr>
        <w:t xml:space="preserve"> </w:t>
      </w:r>
      <w:r>
        <w:t>et</w:t>
      </w:r>
      <w:r w:rsidRPr="00DD6480">
        <w:rPr>
          <w:lang w:val="el-GR"/>
        </w:rPr>
        <w:t xml:space="preserve"> </w:t>
      </w:r>
      <w:r>
        <w:t>al</w:t>
      </w:r>
      <w:r w:rsidRPr="00DD6480">
        <w:rPr>
          <w:lang w:val="el-GR"/>
        </w:rPr>
        <w:t>. (1987)</w:t>
      </w:r>
      <w:customXmlInsRangeStart w:id="1069" w:author="Στάθης Καπ" w:date="2023-03-01T04:55:00Z"/>
      <w:sdt>
        <w:sdtPr>
          <w:rPr>
            <w:lang w:val="el-GR"/>
          </w:rPr>
          <w:id w:val="-2124379089"/>
          <w:citation/>
        </w:sdtPr>
        <w:sdtEndPr/>
        <w:sdtContent>
          <w:customXmlInsRangeEnd w:id="1069"/>
          <w:ins w:id="1070" w:author="Στάθης Καπ" w:date="2023-03-01T04:55:00Z">
            <w:r w:rsidR="00C93CCD">
              <w:rPr>
                <w:lang w:val="el-GR"/>
              </w:rPr>
              <w:fldChar w:fldCharType="begin"/>
            </w:r>
            <w:r w:rsidR="00C93CCD" w:rsidRPr="00C93CCD">
              <w:rPr>
                <w:lang w:val="el-GR"/>
                <w:rPrChange w:id="1071" w:author="Στάθης Καπ" w:date="2023-03-01T04:55:00Z">
                  <w:rPr/>
                </w:rPrChange>
              </w:rPr>
              <w:instrText xml:space="preserve"> </w:instrText>
            </w:r>
            <w:r w:rsidR="00C93CCD">
              <w:instrText>CITATION</w:instrText>
            </w:r>
            <w:r w:rsidR="00C93CCD" w:rsidRPr="00C93CCD">
              <w:rPr>
                <w:lang w:val="el-GR"/>
                <w:rPrChange w:id="1072" w:author="Στάθης Καπ" w:date="2023-03-01T04:55:00Z">
                  <w:rPr/>
                </w:rPrChange>
              </w:rPr>
              <w:instrText xml:space="preserve"> </w:instrText>
            </w:r>
            <w:r w:rsidR="00C93CCD">
              <w:instrText>Bru</w:instrText>
            </w:r>
            <w:r w:rsidR="00C93CCD" w:rsidRPr="00C93CCD">
              <w:rPr>
                <w:lang w:val="el-GR"/>
                <w:rPrChange w:id="1073" w:author="Στάθης Καπ" w:date="2023-03-01T04:55:00Z">
                  <w:rPr/>
                </w:rPrChange>
              </w:rPr>
              <w:instrText>87 \</w:instrText>
            </w:r>
            <w:r w:rsidR="00C93CCD">
              <w:instrText>l</w:instrText>
            </w:r>
            <w:r w:rsidR="00C93CCD" w:rsidRPr="00C93CCD">
              <w:rPr>
                <w:lang w:val="el-GR"/>
                <w:rPrChange w:id="1074" w:author="Στάθης Καπ" w:date="2023-03-01T04:55:00Z">
                  <w:rPr/>
                </w:rPrChange>
              </w:rPr>
              <w:instrText xml:space="preserve"> 1033 </w:instrText>
            </w:r>
          </w:ins>
          <w:r w:rsidR="00C93CCD">
            <w:rPr>
              <w:lang w:val="el-GR"/>
            </w:rPr>
            <w:fldChar w:fldCharType="separate"/>
          </w:r>
          <w:r w:rsidR="008A6678" w:rsidRPr="00D70AE8">
            <w:rPr>
              <w:noProof/>
              <w:lang w:val="el-GR"/>
              <w:rPrChange w:id="1075" w:author="Στάθης Καπ" w:date="2023-03-13T04:33:00Z">
                <w:rPr>
                  <w:noProof/>
                </w:rPr>
              </w:rPrChange>
            </w:rPr>
            <w:t xml:space="preserve"> [15]</w:t>
          </w:r>
          <w:ins w:id="1076" w:author="Στάθης Καπ" w:date="2023-03-01T04:55:00Z">
            <w:r w:rsidR="00C93CCD">
              <w:rPr>
                <w:lang w:val="el-GR"/>
              </w:rPr>
              <w:fldChar w:fldCharType="end"/>
            </w:r>
          </w:ins>
          <w:customXmlInsRangeStart w:id="1077" w:author="Στάθης Καπ" w:date="2023-03-01T04:55:00Z"/>
        </w:sdtContent>
      </w:sdt>
      <w:customXmlInsRangeEnd w:id="1077"/>
      <w:r w:rsidRPr="00DD6480">
        <w:rPr>
          <w:lang w:val="el-GR"/>
        </w:rPr>
        <w:t xml:space="preserve">), όπου ένα πλήθος φορτηγών πρέπει να εφοδιάζουν καθημερινά διάφορους πελάτες με καύσιμα. Κάθε πελάτης πρέπει να έχει στη διάθεση του συνεχώς παραπάνω από μία συγκεκριμένη ποσότητα καυσίμων. </w:t>
      </w:r>
      <w:r w:rsidR="00256354">
        <w:rPr>
          <w:lang w:val="el-GR"/>
        </w:rPr>
        <w:t>‘Ετσι</w:t>
      </w:r>
      <w:r w:rsidR="005420B8">
        <w:rPr>
          <w:lang w:val="el-GR"/>
        </w:rPr>
        <w:t xml:space="preserve"> </w:t>
      </w:r>
      <w:r w:rsidRPr="00DD6480">
        <w:rPr>
          <w:lang w:val="el-GR"/>
        </w:rPr>
        <w:t>λοιπόν</w:t>
      </w:r>
      <w:r>
        <w:rPr>
          <w:lang w:val="el-GR"/>
        </w:rPr>
        <w:t>,</w:t>
      </w:r>
      <w:r w:rsidRPr="00DD6480">
        <w:rPr>
          <w:lang w:val="el-GR"/>
        </w:rPr>
        <w:t xml:space="preserve"> η ανάγκη καυσίμων μπορεί να θεωρηθεί ως το κέρδος στο Πρόβλημα Προσανατολισμού και </w:t>
      </w:r>
      <w:r>
        <w:rPr>
          <w:lang w:val="el-GR"/>
        </w:rPr>
        <w:t>ω</w:t>
      </w:r>
      <w:r w:rsidRPr="00DD6480">
        <w:rPr>
          <w:lang w:val="el-GR"/>
        </w:rPr>
        <w:t xml:space="preserve">ς στόχος η δημιουργία ενός πλάνου διαδρομών έτσι ώστε να εξυπηρετείται ένα υποσύνολο πελατών με τη μεγαλύτερη ανάγκη από καύσιμα. </w:t>
      </w:r>
      <w:r>
        <w:rPr>
          <w:lang w:val="el-GR"/>
        </w:rPr>
        <w:t>Παρακάτω</w:t>
      </w:r>
      <w:r w:rsidRPr="00DD6480">
        <w:rPr>
          <w:lang w:val="el-GR"/>
        </w:rPr>
        <w:t xml:space="preserve">, </w:t>
      </w:r>
      <w:r>
        <w:rPr>
          <w:lang w:val="el-GR"/>
        </w:rPr>
        <w:t>αναλύονται</w:t>
      </w:r>
      <w:r w:rsidRPr="00DD6480">
        <w:rPr>
          <w:lang w:val="el-GR"/>
        </w:rPr>
        <w:t xml:space="preserve"> </w:t>
      </w:r>
      <w:r>
        <w:rPr>
          <w:lang w:val="el-GR"/>
        </w:rPr>
        <w:t>μερικές</w:t>
      </w:r>
      <w:r w:rsidRPr="00DD6480">
        <w:rPr>
          <w:lang w:val="el-GR"/>
        </w:rPr>
        <w:t xml:space="preserve"> από</w:t>
      </w:r>
      <w:r>
        <w:rPr>
          <w:lang w:val="el-GR"/>
        </w:rPr>
        <w:t xml:space="preserve"> τις βασικές επεκτάσεις του</w:t>
      </w:r>
      <w:r w:rsidRPr="00DD6480">
        <w:rPr>
          <w:lang w:val="el-GR"/>
        </w:rPr>
        <w:t xml:space="preserve"> </w:t>
      </w:r>
      <w:r>
        <w:t>OP</w:t>
      </w:r>
      <w:r w:rsidRPr="00DD6480">
        <w:rPr>
          <w:lang w:val="el-GR"/>
        </w:rPr>
        <w:t>.</w:t>
      </w:r>
    </w:p>
    <w:p w14:paraId="0B6C00C0" w14:textId="77777777" w:rsidR="00E469D9" w:rsidRDefault="00E469D9" w:rsidP="000B5DA1">
      <w:pPr>
        <w:ind w:firstLine="360"/>
        <w:rPr>
          <w:ins w:id="1078" w:author="Στάθης Καπ" w:date="2023-02-25T23:30:00Z"/>
          <w:lang w:val="el-GR"/>
        </w:rPr>
        <w:pPrChange w:id="1079" w:author="Στάθης Καπ" w:date="2023-03-13T04:17:00Z">
          <w:pPr/>
        </w:pPrChange>
      </w:pPr>
    </w:p>
    <w:p w14:paraId="112835CA" w14:textId="407545FD" w:rsidR="00DD6480" w:rsidRDefault="00DD6480">
      <w:pPr>
        <w:pStyle w:val="Heading2"/>
        <w:rPr>
          <w:lang w:val="el-GR"/>
        </w:rPr>
        <w:pPrChange w:id="1080" w:author="Στάθης Καπ" w:date="2023-02-26T01:10:00Z">
          <w:pPr>
            <w:pStyle w:val="Heading3"/>
            <w:numPr>
              <w:numId w:val="4"/>
            </w:numPr>
            <w:ind w:left="1080"/>
          </w:pPr>
        </w:pPrChange>
      </w:pPr>
      <w:bookmarkStart w:id="1081" w:name="_Toc129300361"/>
      <w:r>
        <w:rPr>
          <w:lang w:val="el-GR"/>
        </w:rPr>
        <w:t xml:space="preserve">Το </w:t>
      </w:r>
      <w:r w:rsidRPr="00C80263">
        <w:rPr>
          <w:lang w:val="el-GR"/>
        </w:rPr>
        <w:t>πρόβλημα</w:t>
      </w:r>
      <w:r>
        <w:rPr>
          <w:lang w:val="el-GR"/>
        </w:rPr>
        <w:t xml:space="preserve"> </w:t>
      </w:r>
      <w:r w:rsidRPr="00EF0ACE">
        <w:rPr>
          <w:lang w:val="el-GR"/>
        </w:rPr>
        <w:t>Προσανατολισμού</w:t>
      </w:r>
      <w:r>
        <w:rPr>
          <w:lang w:val="el-GR"/>
        </w:rPr>
        <w:t xml:space="preserve"> με Χρονικά Παράθυρα</w:t>
      </w:r>
      <w:r w:rsidR="006E6F52">
        <w:rPr>
          <w:lang w:val="el-GR"/>
        </w:rPr>
        <w:t xml:space="preserve"> </w:t>
      </w:r>
      <w:r w:rsidR="006E6F52" w:rsidRPr="006E6F52">
        <w:rPr>
          <w:lang w:val="el-GR"/>
        </w:rPr>
        <w:t>(</w:t>
      </w:r>
      <w:r w:rsidR="006E6F52">
        <w:t>OPTW</w:t>
      </w:r>
      <w:r w:rsidR="006E6F52" w:rsidRPr="006E6F52">
        <w:rPr>
          <w:lang w:val="el-GR"/>
        </w:rPr>
        <w:t>)</w:t>
      </w:r>
      <w:bookmarkEnd w:id="1081"/>
    </w:p>
    <w:p w14:paraId="4EA43763" w14:textId="77777777" w:rsidR="006E6F52" w:rsidRDefault="006E6F52" w:rsidP="006E6F52">
      <w:pPr>
        <w:rPr>
          <w:lang w:val="el-GR"/>
        </w:rPr>
      </w:pPr>
      <w:r w:rsidRPr="006E6F52">
        <w:rPr>
          <w:lang w:val="el-GR"/>
        </w:rPr>
        <w:t xml:space="preserve">Η διαφορά του </w:t>
      </w:r>
      <w:r>
        <w:t>OPTW</w:t>
      </w:r>
      <w:r w:rsidRPr="006E6F52">
        <w:rPr>
          <w:lang w:val="el-GR"/>
        </w:rPr>
        <w:t xml:space="preserve"> με το </w:t>
      </w:r>
      <w:r>
        <w:t>OP</w:t>
      </w:r>
      <w:r w:rsidRPr="006E6F52">
        <w:rPr>
          <w:lang w:val="el-GR"/>
        </w:rPr>
        <w:t xml:space="preserve"> είναι πως η επίσκεψη σε έναν κόμβο </w:t>
      </w:r>
      <w:r>
        <w:t>i</w:t>
      </w:r>
      <w:r w:rsidRPr="006E6F52">
        <w:rPr>
          <w:lang w:val="el-GR"/>
        </w:rPr>
        <w:t xml:space="preserve"> μπορεί να πραγματοποιηθεί μόνο μέσα σε ένα προκαθορισμένο χρονικό παράθυρο του </w:t>
      </w:r>
      <w:r>
        <w:t>i</w:t>
      </w:r>
      <w:r w:rsidRPr="006E6F52">
        <w:rPr>
          <w:lang w:val="el-GR"/>
        </w:rPr>
        <w:t>. Τα χρονικά παράθυρα μπορεί να διαφέρουν μεταξύ των κόμβων.</w:t>
      </w:r>
    </w:p>
    <w:p w14:paraId="0CEDA2DD" w14:textId="04C3853B" w:rsidR="006E6F52" w:rsidRDefault="006E6F52" w:rsidP="000B5DA1">
      <w:pPr>
        <w:ind w:firstLine="720"/>
        <w:rPr>
          <w:lang w:val="el-GR"/>
        </w:rPr>
        <w:pPrChange w:id="1082" w:author="Στάθης Καπ" w:date="2023-03-13T04:17:00Z">
          <w:pPr/>
        </w:pPrChange>
      </w:pPr>
      <w:r w:rsidRPr="006E6F52">
        <w:rPr>
          <w:lang w:val="el-GR"/>
        </w:rPr>
        <w:t xml:space="preserve">Οι </w:t>
      </w:r>
      <w:r>
        <w:t>Duque</w:t>
      </w:r>
      <w:r w:rsidRPr="006E6F52">
        <w:rPr>
          <w:lang w:val="el-GR"/>
        </w:rPr>
        <w:t xml:space="preserve"> </w:t>
      </w:r>
      <w:r>
        <w:t>et</w:t>
      </w:r>
      <w:ins w:id="1083" w:author="Στάθης Καπ" w:date="2023-03-01T04:55:00Z">
        <w:r w:rsidR="00C93CCD" w:rsidRPr="00C93CCD">
          <w:rPr>
            <w:lang w:val="el-GR"/>
            <w:rPrChange w:id="1084" w:author="Στάθης Καπ" w:date="2023-03-01T04:55:00Z">
              <w:rPr/>
            </w:rPrChange>
          </w:rPr>
          <w:t xml:space="preserve"> </w:t>
        </w:r>
      </w:ins>
      <w:del w:id="1085" w:author="Στάθης Καπ" w:date="2023-03-01T04:55:00Z">
        <w:r w:rsidRPr="006E6F52" w:rsidDel="00C93CCD">
          <w:rPr>
            <w:lang w:val="el-GR"/>
          </w:rPr>
          <w:delText>.</w:delText>
        </w:r>
      </w:del>
      <w:r>
        <w:t>al</w:t>
      </w:r>
      <w:ins w:id="1086" w:author="Στάθης Καπ" w:date="2023-03-01T04:55:00Z">
        <w:r w:rsidR="00C93CCD" w:rsidRPr="00C93CCD">
          <w:rPr>
            <w:lang w:val="el-GR"/>
            <w:rPrChange w:id="1087" w:author="Στάθης Καπ" w:date="2023-03-01T04:55:00Z">
              <w:rPr/>
            </w:rPrChange>
          </w:rPr>
          <w:t>.</w:t>
        </w:r>
      </w:ins>
      <w:r w:rsidRPr="006E6F52">
        <w:rPr>
          <w:lang w:val="el-GR"/>
        </w:rPr>
        <w:t>(201</w:t>
      </w:r>
      <w:ins w:id="1088" w:author="Στάθης Καπ" w:date="2023-03-01T04:57:00Z">
        <w:r w:rsidR="00C93CCD" w:rsidRPr="00C93CCD">
          <w:rPr>
            <w:lang w:val="el-GR"/>
            <w:rPrChange w:id="1089" w:author="Στάθης Καπ" w:date="2023-03-01T04:57:00Z">
              <w:rPr/>
            </w:rPrChange>
          </w:rPr>
          <w:t>5</w:t>
        </w:r>
      </w:ins>
      <w:del w:id="1090" w:author="Στάθης Καπ" w:date="2023-03-01T04:57:00Z">
        <w:r w:rsidRPr="006E6F52" w:rsidDel="00C93CCD">
          <w:rPr>
            <w:lang w:val="el-GR"/>
          </w:rPr>
          <w:delText>4</w:delText>
        </w:r>
      </w:del>
      <w:r w:rsidRPr="006E6F52">
        <w:rPr>
          <w:lang w:val="el-GR"/>
        </w:rPr>
        <w:t>)</w:t>
      </w:r>
      <w:customXmlInsRangeStart w:id="1091" w:author="Στάθης Καπ" w:date="2023-03-01T04:57:00Z"/>
      <w:sdt>
        <w:sdtPr>
          <w:rPr>
            <w:lang w:val="el-GR"/>
          </w:rPr>
          <w:id w:val="1361697276"/>
          <w:citation/>
        </w:sdtPr>
        <w:sdtEndPr/>
        <w:sdtContent>
          <w:customXmlInsRangeEnd w:id="1091"/>
          <w:ins w:id="1092" w:author="Στάθης Καπ" w:date="2023-03-01T04:57:00Z">
            <w:r w:rsidR="00C93CCD">
              <w:rPr>
                <w:lang w:val="el-GR"/>
              </w:rPr>
              <w:fldChar w:fldCharType="begin"/>
            </w:r>
            <w:r w:rsidR="00C93CCD" w:rsidRPr="00C93CCD">
              <w:rPr>
                <w:lang w:val="el-GR"/>
                <w:rPrChange w:id="1093" w:author="Στάθης Καπ" w:date="2023-03-01T04:57:00Z">
                  <w:rPr/>
                </w:rPrChange>
              </w:rPr>
              <w:instrText xml:space="preserve"> </w:instrText>
            </w:r>
            <w:r w:rsidR="00C93CCD">
              <w:instrText>CITATION</w:instrText>
            </w:r>
            <w:r w:rsidR="00C93CCD" w:rsidRPr="00C93CCD">
              <w:rPr>
                <w:lang w:val="el-GR"/>
                <w:rPrChange w:id="1094" w:author="Στάθης Καπ" w:date="2023-03-01T04:57:00Z">
                  <w:rPr/>
                </w:rPrChange>
              </w:rPr>
              <w:instrText xml:space="preserve"> </w:instrText>
            </w:r>
            <w:r w:rsidR="00C93CCD">
              <w:instrText>Dan</w:instrText>
            </w:r>
            <w:r w:rsidR="00C93CCD" w:rsidRPr="00C93CCD">
              <w:rPr>
                <w:lang w:val="el-GR"/>
                <w:rPrChange w:id="1095" w:author="Στάθης Καπ" w:date="2023-03-01T04:57:00Z">
                  <w:rPr/>
                </w:rPrChange>
              </w:rPr>
              <w:instrText>15 \</w:instrText>
            </w:r>
            <w:r w:rsidR="00C93CCD">
              <w:instrText>l</w:instrText>
            </w:r>
            <w:r w:rsidR="00C93CCD" w:rsidRPr="00C93CCD">
              <w:rPr>
                <w:lang w:val="el-GR"/>
                <w:rPrChange w:id="1096" w:author="Στάθης Καπ" w:date="2023-03-01T04:57:00Z">
                  <w:rPr/>
                </w:rPrChange>
              </w:rPr>
              <w:instrText xml:space="preserve"> 1033 </w:instrText>
            </w:r>
          </w:ins>
          <w:r w:rsidR="00C93CCD">
            <w:rPr>
              <w:lang w:val="el-GR"/>
            </w:rPr>
            <w:fldChar w:fldCharType="separate"/>
          </w:r>
          <w:r w:rsidR="008A6678" w:rsidRPr="00D70AE8">
            <w:rPr>
              <w:noProof/>
              <w:lang w:val="el-GR"/>
              <w:rPrChange w:id="1097" w:author="Στάθης Καπ" w:date="2023-03-13T04:33:00Z">
                <w:rPr>
                  <w:noProof/>
                </w:rPr>
              </w:rPrChange>
            </w:rPr>
            <w:t xml:space="preserve"> [18]</w:t>
          </w:r>
          <w:ins w:id="1098" w:author="Στάθης Καπ" w:date="2023-03-01T04:57:00Z">
            <w:r w:rsidR="00C93CCD">
              <w:rPr>
                <w:lang w:val="el-GR"/>
              </w:rPr>
              <w:fldChar w:fldCharType="end"/>
            </w:r>
          </w:ins>
          <w:customXmlInsRangeStart w:id="1099" w:author="Στάθης Καπ" w:date="2023-03-01T04:57:00Z"/>
        </w:sdtContent>
      </w:sdt>
      <w:customXmlInsRangeEnd w:id="1099"/>
      <w:r w:rsidRPr="006E6F52">
        <w:rPr>
          <w:lang w:val="el-GR"/>
        </w:rPr>
        <w:t xml:space="preserve"> πρότειναν έναν αλγόριθμο </w:t>
      </w:r>
      <w:r>
        <w:t>Pulse</w:t>
      </w:r>
      <w:r w:rsidRPr="006E6F52">
        <w:rPr>
          <w:lang w:val="el-GR"/>
        </w:rPr>
        <w:t xml:space="preserve"> για την αντιμετώπιση του </w:t>
      </w:r>
      <w:r>
        <w:t>OPTW</w:t>
      </w:r>
      <w:r w:rsidRPr="006E6F52">
        <w:rPr>
          <w:lang w:val="el-GR"/>
        </w:rPr>
        <w:t xml:space="preserve">, ο οποίος αλγόριθμος χρησιμοποιείται γενικότερα για δύσκολα προβλήματα συντομότερης διαδρομής και χρησιμοποιήθηκε πρώτη φορά για το πρόβλημα </w:t>
      </w:r>
      <w:r>
        <w:t>Constrained</w:t>
      </w:r>
      <w:r>
        <w:rPr>
          <w:lang w:val="el-GR"/>
        </w:rPr>
        <w:t xml:space="preserve"> </w:t>
      </w:r>
      <w:r>
        <w:t>Shortest</w:t>
      </w:r>
      <w:r w:rsidRPr="006E6F52">
        <w:rPr>
          <w:lang w:val="el-GR"/>
        </w:rPr>
        <w:t xml:space="preserve"> </w:t>
      </w:r>
      <w:r>
        <w:t>Path</w:t>
      </w:r>
      <w:r w:rsidRPr="006E6F52">
        <w:rPr>
          <w:lang w:val="el-GR"/>
        </w:rPr>
        <w:t xml:space="preserve"> από τους </w:t>
      </w:r>
      <w:r>
        <w:t>Lozano</w:t>
      </w:r>
      <w:r w:rsidRPr="006E6F52">
        <w:rPr>
          <w:lang w:val="el-GR"/>
        </w:rPr>
        <w:t xml:space="preserve"> και </w:t>
      </w:r>
      <w:r>
        <w:t>Medaglia</w:t>
      </w:r>
      <w:r w:rsidRPr="006E6F52">
        <w:rPr>
          <w:lang w:val="el-GR"/>
        </w:rPr>
        <w:t xml:space="preserve"> (2013)</w:t>
      </w:r>
      <w:customXmlInsRangeStart w:id="1100" w:author="Στάθης Καπ" w:date="2023-03-01T04:58:00Z"/>
      <w:sdt>
        <w:sdtPr>
          <w:rPr>
            <w:lang w:val="el-GR"/>
          </w:rPr>
          <w:id w:val="1624119533"/>
          <w:citation/>
        </w:sdtPr>
        <w:sdtEndPr/>
        <w:sdtContent>
          <w:customXmlInsRangeEnd w:id="1100"/>
          <w:ins w:id="1101" w:author="Στάθης Καπ" w:date="2023-03-01T04:58:00Z">
            <w:r w:rsidR="00C93CCD">
              <w:rPr>
                <w:lang w:val="el-GR"/>
              </w:rPr>
              <w:fldChar w:fldCharType="begin"/>
            </w:r>
            <w:r w:rsidR="00C93CCD" w:rsidRPr="00C93CCD">
              <w:rPr>
                <w:lang w:val="el-GR"/>
                <w:rPrChange w:id="1102" w:author="Στάθης Καπ" w:date="2023-03-01T04:58:00Z">
                  <w:rPr/>
                </w:rPrChange>
              </w:rPr>
              <w:instrText xml:space="preserve"> </w:instrText>
            </w:r>
            <w:r w:rsidR="00C93CCD">
              <w:instrText>CITATION</w:instrText>
            </w:r>
            <w:r w:rsidR="00C93CCD" w:rsidRPr="00C93CCD">
              <w:rPr>
                <w:lang w:val="el-GR"/>
                <w:rPrChange w:id="1103" w:author="Στάθης Καπ" w:date="2023-03-01T04:58:00Z">
                  <w:rPr/>
                </w:rPrChange>
              </w:rPr>
              <w:instrText xml:space="preserve"> </w:instrText>
            </w:r>
            <w:r w:rsidR="00C93CCD">
              <w:instrText>Leo</w:instrText>
            </w:r>
            <w:r w:rsidR="00C93CCD" w:rsidRPr="00C93CCD">
              <w:rPr>
                <w:lang w:val="el-GR"/>
                <w:rPrChange w:id="1104" w:author="Στάθης Καπ" w:date="2023-03-01T04:58:00Z">
                  <w:rPr/>
                </w:rPrChange>
              </w:rPr>
              <w:instrText>13 \</w:instrText>
            </w:r>
            <w:r w:rsidR="00C93CCD">
              <w:instrText>l</w:instrText>
            </w:r>
            <w:r w:rsidR="00C93CCD" w:rsidRPr="00C93CCD">
              <w:rPr>
                <w:lang w:val="el-GR"/>
                <w:rPrChange w:id="1105" w:author="Στάθης Καπ" w:date="2023-03-01T04:58:00Z">
                  <w:rPr/>
                </w:rPrChange>
              </w:rPr>
              <w:instrText xml:space="preserve"> 1033 </w:instrText>
            </w:r>
          </w:ins>
          <w:r w:rsidR="00C93CCD">
            <w:rPr>
              <w:lang w:val="el-GR"/>
            </w:rPr>
            <w:fldChar w:fldCharType="separate"/>
          </w:r>
          <w:r w:rsidR="008A6678" w:rsidRPr="00D70AE8">
            <w:rPr>
              <w:noProof/>
              <w:lang w:val="el-GR"/>
              <w:rPrChange w:id="1106" w:author="Στάθης Καπ" w:date="2023-03-13T04:33:00Z">
                <w:rPr>
                  <w:noProof/>
                </w:rPr>
              </w:rPrChange>
            </w:rPr>
            <w:t xml:space="preserve"> [19]</w:t>
          </w:r>
          <w:ins w:id="1107" w:author="Στάθης Καπ" w:date="2023-03-01T04:58:00Z">
            <w:r w:rsidR="00C93CCD">
              <w:rPr>
                <w:lang w:val="el-GR"/>
              </w:rPr>
              <w:fldChar w:fldCharType="end"/>
            </w:r>
          </w:ins>
          <w:customXmlInsRangeStart w:id="1108" w:author="Στάθης Καπ" w:date="2023-03-01T04:58:00Z"/>
        </w:sdtContent>
      </w:sdt>
      <w:customXmlInsRangeEnd w:id="1108"/>
      <w:r w:rsidRPr="006E6F52">
        <w:rPr>
          <w:lang w:val="el-GR"/>
        </w:rPr>
        <w:t xml:space="preserve">. Ο αλγόριθμος πυροδοτώντας έναν παλμό από τον αρχικό κόμβο </w:t>
      </w:r>
      <m:oMath>
        <m:sSub>
          <m:sSubPr>
            <m:ctrlPr>
              <w:ins w:id="1109" w:author="Στάθης Καπ" w:date="2023-02-02T05:51:00Z">
                <w:rPr>
                  <w:rFonts w:ascii="Cambria Math" w:hAnsi="Cambria Math"/>
                  <w:i/>
                  <w:lang w:val="el-GR"/>
                </w:rPr>
              </w:ins>
            </m:ctrlPr>
          </m:sSubPr>
          <m:e>
            <m:r>
              <w:ins w:id="1110" w:author="Στάθης Καπ" w:date="2023-02-02T05:51:00Z">
                <w:rPr>
                  <w:rFonts w:ascii="Cambria Math" w:hAnsi="Cambria Math"/>
                  <w:lang w:val="el-GR"/>
                </w:rPr>
                <m:t>v</m:t>
              </w:ins>
            </m:r>
          </m:e>
          <m:sub>
            <m:r>
              <w:ins w:id="1111" w:author="Στάθης Καπ" w:date="2023-02-02T05:51:00Z">
                <w:rPr>
                  <w:rFonts w:ascii="Cambria Math" w:hAnsi="Cambria Math"/>
                  <w:lang w:val="el-GR"/>
                </w:rPr>
                <m:t>s</m:t>
              </w:ins>
            </m:r>
          </m:sub>
        </m:sSub>
      </m:oMath>
      <w:del w:id="1112" w:author="Στάθης Καπ" w:date="2023-02-02T05:51:00Z">
        <w:r w:rsidR="00E072B7" w:rsidDel="00383A96">
          <w:delText>Vs</w:delText>
        </w:r>
      </w:del>
      <w:r w:rsidRPr="006E6F52">
        <w:rPr>
          <w:lang w:val="el-GR"/>
        </w:rPr>
        <w:t xml:space="preserve"> και ωθώντας τον προς τον τελικό</w:t>
      </w:r>
      <w:ins w:id="1113" w:author="Στάθης Καπ" w:date="2023-02-02T05:51:00Z">
        <w:r w:rsidR="00335422" w:rsidRPr="0067002F">
          <w:rPr>
            <w:lang w:val="el-GR"/>
            <w:rPrChange w:id="1114" w:author="Στάθης Καπ" w:date="2023-02-02T05:51:00Z">
              <w:rPr/>
            </w:rPrChange>
          </w:rPr>
          <w:t xml:space="preserve"> </w:t>
        </w:r>
      </w:ins>
      <w:del w:id="1115" w:author="Στάθης Καπ" w:date="2023-02-02T05:50:00Z">
        <w:r w:rsidRPr="006E6F52" w:rsidDel="00835D7F">
          <w:rPr>
            <w:lang w:val="el-GR"/>
          </w:rPr>
          <w:delText xml:space="preserve"> </w:delText>
        </w:r>
      </w:del>
      <m:oMath>
        <m:sSub>
          <m:sSubPr>
            <m:ctrlPr>
              <w:ins w:id="1116" w:author="Στάθης Καπ" w:date="2023-02-02T05:51:00Z">
                <w:rPr>
                  <w:rFonts w:ascii="Cambria Math" w:hAnsi="Cambria Math"/>
                  <w:i/>
                  <w:lang w:val="el-GR"/>
                </w:rPr>
              </w:ins>
            </m:ctrlPr>
          </m:sSubPr>
          <m:e>
            <m:r>
              <w:ins w:id="1117" w:author="Στάθης Καπ" w:date="2023-02-02T05:51:00Z">
                <w:rPr>
                  <w:rFonts w:ascii="Cambria Math" w:hAnsi="Cambria Math"/>
                  <w:lang w:val="el-GR"/>
                </w:rPr>
                <m:t>v</m:t>
              </w:ins>
            </m:r>
          </m:e>
          <m:sub>
            <m:r>
              <w:ins w:id="1118" w:author="Στάθης Καπ" w:date="2023-02-02T05:51:00Z">
                <w:rPr>
                  <w:rFonts w:ascii="Cambria Math" w:hAnsi="Cambria Math"/>
                  <w:lang w:val="el-GR"/>
                </w:rPr>
                <m:t>e</m:t>
              </w:ins>
            </m:r>
          </m:sub>
        </m:sSub>
      </m:oMath>
      <w:del w:id="1119" w:author="Στάθης Καπ" w:date="2023-02-02T05:50:00Z">
        <w:r w:rsidDel="00835D7F">
          <w:delText>ve</w:delText>
        </w:r>
      </w:del>
      <w:r w:rsidRPr="006E6F52">
        <w:rPr>
          <w:lang w:val="el-GR"/>
        </w:rPr>
        <w:t xml:space="preserve">, και αποθηκεύοντας το συσσωρευμένο κέρδος και το χρόνο, δημιουργεί μια τροχιά-λύση. Στη συνέχεια πραγματοποιώντας οπισθοδρόμηση και επαναλαμβάνοντας τη παραπάνω διαδικασία αναζητά καινούριες λύσεις. Επειδή ο αλγόριθμος επρόκειτο να εξετάσει </w:t>
      </w:r>
      <w:r w:rsidR="009B2A83" w:rsidRPr="006E6F52">
        <w:rPr>
          <w:lang w:val="el-GR"/>
        </w:rPr>
        <w:t>ολόκληρο</w:t>
      </w:r>
      <w:r w:rsidRPr="006E6F52">
        <w:rPr>
          <w:lang w:val="el-GR"/>
        </w:rPr>
        <w:t xml:space="preserve"> το πλήθος λύσεων, χρησιμοποιούνται 4 τεχνικές κλαδέματος για το περιορισμό του χώρου λύσεων, από τις οποίες οι 2 (</w:t>
      </w:r>
      <w:r>
        <w:t>Pruning</w:t>
      </w:r>
      <w:r w:rsidRPr="006E6F52">
        <w:rPr>
          <w:lang w:val="el-GR"/>
        </w:rPr>
        <w:t xml:space="preserve"> </w:t>
      </w:r>
      <w:r>
        <w:t>by</w:t>
      </w:r>
      <w:r w:rsidRPr="006E6F52">
        <w:rPr>
          <w:lang w:val="el-GR"/>
        </w:rPr>
        <w:t xml:space="preserve"> </w:t>
      </w:r>
      <w:r>
        <w:t>soft</w:t>
      </w:r>
      <w:r w:rsidRPr="006E6F52">
        <w:rPr>
          <w:lang w:val="el-GR"/>
        </w:rPr>
        <w:t xml:space="preserve"> </w:t>
      </w:r>
      <w:r>
        <w:t>dominance</w:t>
      </w:r>
      <w:r w:rsidRPr="006E6F52">
        <w:rPr>
          <w:lang w:val="el-GR"/>
        </w:rPr>
        <w:t xml:space="preserve">, </w:t>
      </w:r>
      <w:r>
        <w:t>Pruning</w:t>
      </w:r>
      <w:r w:rsidRPr="006E6F52">
        <w:rPr>
          <w:lang w:val="el-GR"/>
        </w:rPr>
        <w:t xml:space="preserve"> </w:t>
      </w:r>
      <w:r>
        <w:t>by</w:t>
      </w:r>
      <w:r w:rsidRPr="006E6F52">
        <w:rPr>
          <w:lang w:val="el-GR"/>
        </w:rPr>
        <w:t xml:space="preserve"> </w:t>
      </w:r>
      <w:r>
        <w:t>detour</w:t>
      </w:r>
      <w:r w:rsidRPr="006E6F52">
        <w:rPr>
          <w:lang w:val="el-GR"/>
        </w:rPr>
        <w:t xml:space="preserve">) είναι προτεινόμενες για το </w:t>
      </w:r>
      <w:r w:rsidR="009B2A83" w:rsidRPr="006E6F52">
        <w:rPr>
          <w:lang w:val="el-GR"/>
        </w:rPr>
        <w:t>συγκεκριμένο</w:t>
      </w:r>
      <w:r w:rsidRPr="006E6F52">
        <w:rPr>
          <w:lang w:val="el-GR"/>
        </w:rPr>
        <w:t xml:space="preserve"> πρόβλημα από τους ίδιους τους συγγραφείς</w:t>
      </w:r>
      <w:ins w:id="1120" w:author="Στάθης Καπ" w:date="2023-03-01T04:58:00Z">
        <w:r w:rsidR="00C93CCD" w:rsidRPr="00E366D9">
          <w:rPr>
            <w:lang w:val="el-GR"/>
            <w:rPrChange w:id="1121" w:author="Στάθης Καπ" w:date="2023-03-01T04:58:00Z">
              <w:rPr/>
            </w:rPrChange>
          </w:rPr>
          <w:t>.</w:t>
        </w:r>
      </w:ins>
      <w:del w:id="1122" w:author="Στάθης Καπ" w:date="2023-03-01T04:58:00Z">
        <w:r w:rsidRPr="006E6F52" w:rsidDel="00C93CCD">
          <w:rPr>
            <w:lang w:val="el-GR"/>
          </w:rPr>
          <w:delText xml:space="preserve"> (</w:delText>
        </w:r>
        <w:r w:rsidDel="00C93CCD">
          <w:delText>Duque</w:delText>
        </w:r>
        <w:r w:rsidRPr="006E6F52" w:rsidDel="00C93CCD">
          <w:rPr>
            <w:lang w:val="el-GR"/>
          </w:rPr>
          <w:delText xml:space="preserve"> </w:delText>
        </w:r>
        <w:r w:rsidDel="00C93CCD">
          <w:delText>et</w:delText>
        </w:r>
        <w:r w:rsidRPr="006E6F52" w:rsidDel="00C93CCD">
          <w:rPr>
            <w:lang w:val="el-GR"/>
          </w:rPr>
          <w:delText>.</w:delText>
        </w:r>
        <w:r w:rsidDel="00C93CCD">
          <w:delText>al</w:delText>
        </w:r>
        <w:r w:rsidRPr="006E6F52" w:rsidDel="00C93CCD">
          <w:rPr>
            <w:lang w:val="el-GR"/>
          </w:rPr>
          <w:delText>(2014)).</w:delText>
        </w:r>
      </w:del>
    </w:p>
    <w:p w14:paraId="138DC038" w14:textId="0814389B" w:rsidR="003440EF" w:rsidRDefault="003440EF" w:rsidP="000B5DA1">
      <w:pPr>
        <w:ind w:firstLine="576"/>
        <w:rPr>
          <w:lang w:val="el-GR"/>
        </w:rPr>
        <w:pPrChange w:id="1123" w:author="Στάθης Καπ" w:date="2023-03-13T04:17:00Z">
          <w:pPr/>
        </w:pPrChange>
      </w:pPr>
      <w:r w:rsidRPr="00AC148C">
        <w:rPr>
          <w:lang w:val="el-GR"/>
        </w:rPr>
        <w:t xml:space="preserve">Οι </w:t>
      </w:r>
      <w:ins w:id="1124" w:author="Στάθης Καπ" w:date="2023-02-02T05:50:00Z">
        <w:r w:rsidR="00B660F2">
          <w:t>Gunawan</w:t>
        </w:r>
        <w:r w:rsidR="00B660F2" w:rsidRPr="00835D7F">
          <w:rPr>
            <w:lang w:val="el-GR"/>
            <w:rPrChange w:id="1125" w:author="Στάθης Καπ" w:date="2023-02-02T05:50:00Z">
              <w:rPr/>
            </w:rPrChange>
          </w:rPr>
          <w:t xml:space="preserve"> </w:t>
        </w:r>
        <w:r w:rsidR="00B660F2">
          <w:t>et</w:t>
        </w:r>
        <w:r w:rsidR="00B660F2" w:rsidRPr="00835D7F">
          <w:rPr>
            <w:lang w:val="el-GR"/>
            <w:rPrChange w:id="1126" w:author="Στάθης Καπ" w:date="2023-02-02T05:50:00Z">
              <w:rPr/>
            </w:rPrChange>
          </w:rPr>
          <w:t xml:space="preserve"> </w:t>
        </w:r>
        <w:r w:rsidR="00B660F2">
          <w:t>al</w:t>
        </w:r>
        <w:r w:rsidR="00B660F2" w:rsidRPr="00835D7F">
          <w:rPr>
            <w:lang w:val="el-GR"/>
            <w:rPrChange w:id="1127" w:author="Στάθης Καπ" w:date="2023-02-02T05:50:00Z">
              <w:rPr/>
            </w:rPrChange>
          </w:rPr>
          <w:t>.(2015)</w:t>
        </w:r>
      </w:ins>
      <w:customXmlInsRangeStart w:id="1128" w:author="Στάθης Καπ" w:date="2023-03-01T04:58:00Z"/>
      <w:sdt>
        <w:sdtPr>
          <w:rPr>
            <w:lang w:val="el-GR"/>
          </w:rPr>
          <w:id w:val="-1866124074"/>
          <w:citation/>
        </w:sdtPr>
        <w:sdtEndPr/>
        <w:sdtContent>
          <w:customXmlInsRangeEnd w:id="1128"/>
          <w:ins w:id="1129" w:author="Στάθης Καπ" w:date="2023-03-01T04:58:00Z">
            <w:r w:rsidR="00E366D9">
              <w:rPr>
                <w:lang w:val="el-GR"/>
              </w:rPr>
              <w:fldChar w:fldCharType="begin"/>
            </w:r>
            <w:r w:rsidR="00E366D9" w:rsidRPr="00E366D9">
              <w:rPr>
                <w:lang w:val="el-GR"/>
                <w:rPrChange w:id="1130" w:author="Στάθης Καπ" w:date="2023-03-01T04:59:00Z">
                  <w:rPr/>
                </w:rPrChange>
              </w:rPr>
              <w:instrText xml:space="preserve"> </w:instrText>
            </w:r>
            <w:r w:rsidR="00E366D9">
              <w:instrText>CITATION</w:instrText>
            </w:r>
            <w:r w:rsidR="00E366D9" w:rsidRPr="00E366D9">
              <w:rPr>
                <w:lang w:val="el-GR"/>
                <w:rPrChange w:id="1131" w:author="Στάθης Καπ" w:date="2023-03-01T04:59:00Z">
                  <w:rPr/>
                </w:rPrChange>
              </w:rPr>
              <w:instrText xml:space="preserve"> </w:instrText>
            </w:r>
            <w:r w:rsidR="00E366D9">
              <w:instrText>Ald</w:instrText>
            </w:r>
            <w:r w:rsidR="00E366D9" w:rsidRPr="00E366D9">
              <w:rPr>
                <w:lang w:val="el-GR"/>
                <w:rPrChange w:id="1132" w:author="Στάθης Καπ" w:date="2023-03-01T04:59:00Z">
                  <w:rPr/>
                </w:rPrChange>
              </w:rPr>
              <w:instrText>15 \</w:instrText>
            </w:r>
            <w:r w:rsidR="00E366D9">
              <w:instrText>l</w:instrText>
            </w:r>
            <w:r w:rsidR="00E366D9" w:rsidRPr="00E366D9">
              <w:rPr>
                <w:lang w:val="el-GR"/>
                <w:rPrChange w:id="1133" w:author="Στάθης Καπ" w:date="2023-03-01T04:59:00Z">
                  <w:rPr/>
                </w:rPrChange>
              </w:rPr>
              <w:instrText xml:space="preserve"> 1033 </w:instrText>
            </w:r>
          </w:ins>
          <w:r w:rsidR="00E366D9">
            <w:rPr>
              <w:lang w:val="el-GR"/>
            </w:rPr>
            <w:fldChar w:fldCharType="separate"/>
          </w:r>
          <w:r w:rsidR="008A6678" w:rsidRPr="00D70AE8">
            <w:rPr>
              <w:noProof/>
              <w:lang w:val="el-GR"/>
              <w:rPrChange w:id="1134" w:author="Στάθης Καπ" w:date="2023-03-13T04:33:00Z">
                <w:rPr>
                  <w:noProof/>
                </w:rPr>
              </w:rPrChange>
            </w:rPr>
            <w:t xml:space="preserve"> [20]</w:t>
          </w:r>
          <w:ins w:id="1135" w:author="Στάθης Καπ" w:date="2023-03-01T04:58:00Z">
            <w:r w:rsidR="00E366D9">
              <w:rPr>
                <w:lang w:val="el-GR"/>
              </w:rPr>
              <w:fldChar w:fldCharType="end"/>
            </w:r>
          </w:ins>
          <w:customXmlInsRangeStart w:id="1136" w:author="Στάθης Καπ" w:date="2023-03-01T04:58:00Z"/>
        </w:sdtContent>
      </w:sdt>
      <w:customXmlInsRangeEnd w:id="1136"/>
      <w:ins w:id="1137" w:author="Στάθης Καπ" w:date="2023-02-02T05:50:00Z">
        <w:r w:rsidR="001719C9">
          <w:rPr>
            <w:lang w:val="el-GR"/>
          </w:rPr>
          <w:t xml:space="preserve"> </w:t>
        </w:r>
      </w:ins>
      <w:commentRangeStart w:id="1138"/>
      <w:del w:id="1139" w:author="Στάθης Καπ" w:date="2023-02-02T05:50:00Z">
        <w:r w:rsidDel="00B660F2">
          <w:delText>Gunawan</w:delText>
        </w:r>
        <w:r w:rsidRPr="00AC148C" w:rsidDel="00B660F2">
          <w:rPr>
            <w:lang w:val="el-GR"/>
          </w:rPr>
          <w:delText xml:space="preserve"> </w:delText>
        </w:r>
        <w:r w:rsidDel="00B660F2">
          <w:delText>et</w:delText>
        </w:r>
        <w:r w:rsidRPr="00AC148C" w:rsidDel="00B660F2">
          <w:rPr>
            <w:lang w:val="el-GR"/>
          </w:rPr>
          <w:delText xml:space="preserve"> </w:delText>
        </w:r>
        <w:r w:rsidDel="00B660F2">
          <w:delText>al</w:delText>
        </w:r>
        <w:r w:rsidRPr="00AC148C" w:rsidDel="00B660F2">
          <w:rPr>
            <w:lang w:val="el-GR"/>
          </w:rPr>
          <w:delText xml:space="preserve">. </w:delText>
        </w:r>
        <w:commentRangeEnd w:id="1138"/>
        <w:r w:rsidR="00A12A63" w:rsidDel="00B660F2">
          <w:rPr>
            <w:rStyle w:val="CommentReference"/>
          </w:rPr>
          <w:commentReference w:id="1138"/>
        </w:r>
      </w:del>
      <w:r w:rsidRPr="00AC148C">
        <w:rPr>
          <w:lang w:val="el-GR"/>
        </w:rPr>
        <w:t>προτείνουν έναν αλγόριθμο Επαναλαμβανόμενης Τοπικής Αναζήτησης (</w:t>
      </w:r>
      <w:r>
        <w:t>ILS</w:t>
      </w:r>
      <w:r w:rsidRPr="00AC148C">
        <w:rPr>
          <w:lang w:val="el-GR"/>
        </w:rPr>
        <w:t xml:space="preserve">) παρόμοιο με τον </w:t>
      </w:r>
      <w:r>
        <w:t>ILS</w:t>
      </w:r>
      <w:r w:rsidRPr="00AC148C">
        <w:rPr>
          <w:lang w:val="el-GR"/>
        </w:rPr>
        <w:t xml:space="preserve"> των </w:t>
      </w:r>
      <w:r>
        <w:t>Vansteenwegen</w:t>
      </w:r>
      <w:r w:rsidRPr="00AC148C">
        <w:rPr>
          <w:lang w:val="el-GR"/>
        </w:rPr>
        <w:t xml:space="preserve"> </w:t>
      </w:r>
      <w:r>
        <w:t>et</w:t>
      </w:r>
      <w:r w:rsidRPr="00AC148C">
        <w:rPr>
          <w:lang w:val="el-GR"/>
        </w:rPr>
        <w:t xml:space="preserve"> </w:t>
      </w:r>
      <w:r>
        <w:t>al</w:t>
      </w:r>
      <w:r w:rsidRPr="00AC148C">
        <w:rPr>
          <w:lang w:val="el-GR"/>
        </w:rPr>
        <w:t>. (2009)</w:t>
      </w:r>
      <w:customXmlInsRangeStart w:id="1140" w:author="Στάθης Καπ" w:date="2023-03-01T04:59:00Z"/>
      <w:sdt>
        <w:sdtPr>
          <w:rPr>
            <w:lang w:val="el-GR"/>
          </w:rPr>
          <w:id w:val="-228457437"/>
          <w:citation/>
        </w:sdtPr>
        <w:sdtEndPr/>
        <w:sdtContent>
          <w:customXmlInsRangeEnd w:id="1140"/>
          <w:ins w:id="1141" w:author="Στάθης Καπ" w:date="2023-03-01T04:59:00Z">
            <w:r w:rsidR="00E366D9">
              <w:rPr>
                <w:lang w:val="el-GR"/>
              </w:rPr>
              <w:fldChar w:fldCharType="begin"/>
            </w:r>
            <w:r w:rsidR="00E366D9" w:rsidRPr="00E366D9">
              <w:rPr>
                <w:lang w:val="el-GR"/>
                <w:rPrChange w:id="1142" w:author="Στάθης Καπ" w:date="2023-03-01T05:00:00Z">
                  <w:rPr/>
                </w:rPrChange>
              </w:rPr>
              <w:instrText xml:space="preserve"> </w:instrText>
            </w:r>
            <w:r w:rsidR="00E366D9">
              <w:instrText>CITATION</w:instrText>
            </w:r>
            <w:r w:rsidR="00E366D9" w:rsidRPr="00E366D9">
              <w:rPr>
                <w:lang w:val="el-GR"/>
                <w:rPrChange w:id="1143" w:author="Στάθης Καπ" w:date="2023-03-01T05:00:00Z">
                  <w:rPr/>
                </w:rPrChange>
              </w:rPr>
              <w:instrText xml:space="preserve"> </w:instrText>
            </w:r>
            <w:r w:rsidR="00E366D9">
              <w:instrText>Pie</w:instrText>
            </w:r>
            <w:r w:rsidR="00E366D9" w:rsidRPr="00E366D9">
              <w:rPr>
                <w:lang w:val="el-GR"/>
                <w:rPrChange w:id="1144" w:author="Στάθης Καπ" w:date="2023-03-01T05:00:00Z">
                  <w:rPr/>
                </w:rPrChange>
              </w:rPr>
              <w:instrText>09 \</w:instrText>
            </w:r>
            <w:r w:rsidR="00E366D9">
              <w:instrText>l</w:instrText>
            </w:r>
            <w:r w:rsidR="00E366D9" w:rsidRPr="00E366D9">
              <w:rPr>
                <w:lang w:val="el-GR"/>
                <w:rPrChange w:id="1145" w:author="Στάθης Καπ" w:date="2023-03-01T05:00:00Z">
                  <w:rPr/>
                </w:rPrChange>
              </w:rPr>
              <w:instrText xml:space="preserve"> 1033 </w:instrText>
            </w:r>
          </w:ins>
          <w:r w:rsidR="00E366D9">
            <w:rPr>
              <w:lang w:val="el-GR"/>
            </w:rPr>
            <w:fldChar w:fldCharType="separate"/>
          </w:r>
          <w:r w:rsidR="008A6678" w:rsidRPr="00D70AE8">
            <w:rPr>
              <w:noProof/>
              <w:lang w:val="el-GR"/>
              <w:rPrChange w:id="1146" w:author="Στάθης Καπ" w:date="2023-03-13T04:33:00Z">
                <w:rPr>
                  <w:noProof/>
                </w:rPr>
              </w:rPrChange>
            </w:rPr>
            <w:t xml:space="preserve"> [6]</w:t>
          </w:r>
          <w:ins w:id="1147" w:author="Στάθης Καπ" w:date="2023-03-01T04:59:00Z">
            <w:r w:rsidR="00E366D9">
              <w:rPr>
                <w:lang w:val="el-GR"/>
              </w:rPr>
              <w:fldChar w:fldCharType="end"/>
            </w:r>
          </w:ins>
          <w:customXmlInsRangeStart w:id="1148" w:author="Στάθης Καπ" w:date="2023-03-01T04:59:00Z"/>
        </w:sdtContent>
      </w:sdt>
      <w:customXmlInsRangeEnd w:id="1148"/>
      <w:r w:rsidRPr="00AC148C">
        <w:rPr>
          <w:lang w:val="el-GR"/>
        </w:rPr>
        <w:t xml:space="preserve"> που θα αναλυθεί περαιτέρω στο 3ο Κεφάλαιο. Ο αλγόριθμος των </w:t>
      </w:r>
      <w:ins w:id="1149" w:author="Στάθης Καπ" w:date="2023-02-02T06:14:00Z">
        <w:r w:rsidR="00CA2EB9">
          <w:t>Gunawan</w:t>
        </w:r>
        <w:r w:rsidR="00CA2EB9" w:rsidRPr="00AA2735">
          <w:rPr>
            <w:lang w:val="el-GR"/>
          </w:rPr>
          <w:t xml:space="preserve"> </w:t>
        </w:r>
        <w:r w:rsidR="00CA2EB9">
          <w:t>et</w:t>
        </w:r>
        <w:r w:rsidR="00CA2EB9" w:rsidRPr="00AA2735">
          <w:rPr>
            <w:lang w:val="el-GR"/>
          </w:rPr>
          <w:t xml:space="preserve"> </w:t>
        </w:r>
        <w:r w:rsidR="00CA2EB9">
          <w:t>al</w:t>
        </w:r>
        <w:r w:rsidR="00CA2EB9" w:rsidRPr="00AA2735">
          <w:rPr>
            <w:lang w:val="el-GR"/>
          </w:rPr>
          <w:t>.(2015)</w:t>
        </w:r>
      </w:ins>
      <w:customXmlInsRangeStart w:id="1150" w:author="Στάθης Καπ" w:date="2023-03-01T05:00:00Z"/>
      <w:sdt>
        <w:sdtPr>
          <w:rPr>
            <w:lang w:val="el-GR"/>
          </w:rPr>
          <w:id w:val="-503517263"/>
          <w:citation/>
        </w:sdtPr>
        <w:sdtEndPr/>
        <w:sdtContent>
          <w:customXmlInsRangeEnd w:id="1150"/>
          <w:ins w:id="1151" w:author="Στάθης Καπ" w:date="2023-03-01T05:00:00Z">
            <w:r w:rsidR="00E366D9">
              <w:rPr>
                <w:lang w:val="el-GR"/>
              </w:rPr>
              <w:fldChar w:fldCharType="begin"/>
            </w:r>
            <w:r w:rsidR="00E366D9" w:rsidRPr="00E366D9">
              <w:rPr>
                <w:lang w:val="el-GR"/>
                <w:rPrChange w:id="1152" w:author="Στάθης Καπ" w:date="2023-03-01T05:00:00Z">
                  <w:rPr/>
                </w:rPrChange>
              </w:rPr>
              <w:instrText xml:space="preserve"> </w:instrText>
            </w:r>
            <w:r w:rsidR="00E366D9">
              <w:instrText>CITATION</w:instrText>
            </w:r>
            <w:r w:rsidR="00E366D9" w:rsidRPr="00E366D9">
              <w:rPr>
                <w:lang w:val="el-GR"/>
                <w:rPrChange w:id="1153" w:author="Στάθης Καπ" w:date="2023-03-01T05:00:00Z">
                  <w:rPr/>
                </w:rPrChange>
              </w:rPr>
              <w:instrText xml:space="preserve"> </w:instrText>
            </w:r>
            <w:r w:rsidR="00E366D9">
              <w:instrText>Ald</w:instrText>
            </w:r>
            <w:r w:rsidR="00E366D9" w:rsidRPr="00E366D9">
              <w:rPr>
                <w:lang w:val="el-GR"/>
                <w:rPrChange w:id="1154" w:author="Στάθης Καπ" w:date="2023-03-01T05:00:00Z">
                  <w:rPr/>
                </w:rPrChange>
              </w:rPr>
              <w:instrText>15 \</w:instrText>
            </w:r>
            <w:r w:rsidR="00E366D9">
              <w:instrText>l</w:instrText>
            </w:r>
            <w:r w:rsidR="00E366D9" w:rsidRPr="00E366D9">
              <w:rPr>
                <w:lang w:val="el-GR"/>
                <w:rPrChange w:id="1155" w:author="Στάθης Καπ" w:date="2023-03-01T05:00:00Z">
                  <w:rPr/>
                </w:rPrChange>
              </w:rPr>
              <w:instrText xml:space="preserve"> 1033 </w:instrText>
            </w:r>
          </w:ins>
          <w:r w:rsidR="00E366D9">
            <w:rPr>
              <w:lang w:val="el-GR"/>
            </w:rPr>
            <w:fldChar w:fldCharType="separate"/>
          </w:r>
          <w:r w:rsidR="008A6678" w:rsidRPr="00D70AE8">
            <w:rPr>
              <w:noProof/>
              <w:lang w:val="el-GR"/>
              <w:rPrChange w:id="1156" w:author="Στάθης Καπ" w:date="2023-03-13T04:33:00Z">
                <w:rPr>
                  <w:noProof/>
                </w:rPr>
              </w:rPrChange>
            </w:rPr>
            <w:t xml:space="preserve"> [20]</w:t>
          </w:r>
          <w:ins w:id="1157" w:author="Στάθης Καπ" w:date="2023-03-01T05:00:00Z">
            <w:r w:rsidR="00E366D9">
              <w:rPr>
                <w:lang w:val="el-GR"/>
              </w:rPr>
              <w:fldChar w:fldCharType="end"/>
            </w:r>
          </w:ins>
          <w:customXmlInsRangeStart w:id="1158" w:author="Στάθης Καπ" w:date="2023-03-01T05:00:00Z"/>
        </w:sdtContent>
      </w:sdt>
      <w:customXmlInsRangeEnd w:id="1158"/>
      <w:ins w:id="1159" w:author="Στάθης Καπ" w:date="2023-02-02T06:14:00Z">
        <w:r w:rsidR="00CA2EB9">
          <w:rPr>
            <w:lang w:val="el-GR"/>
          </w:rPr>
          <w:t xml:space="preserve"> </w:t>
        </w:r>
      </w:ins>
      <w:del w:id="1160" w:author="Στάθης Καπ" w:date="2023-02-02T06:14:00Z">
        <w:r w:rsidDel="00CA2EB9">
          <w:delText>Gunawan</w:delText>
        </w:r>
        <w:r w:rsidRPr="00AC148C" w:rsidDel="00CA2EB9">
          <w:rPr>
            <w:lang w:val="el-GR"/>
          </w:rPr>
          <w:delText xml:space="preserve"> </w:delText>
        </w:r>
        <w:r w:rsidDel="00CA2EB9">
          <w:delText>et</w:delText>
        </w:r>
        <w:r w:rsidRPr="00AC148C" w:rsidDel="00CA2EB9">
          <w:rPr>
            <w:lang w:val="el-GR"/>
          </w:rPr>
          <w:delText xml:space="preserve"> </w:delText>
        </w:r>
        <w:r w:rsidDel="00CA2EB9">
          <w:delText>al</w:delText>
        </w:r>
        <w:r w:rsidRPr="00AC148C" w:rsidDel="00CA2EB9">
          <w:rPr>
            <w:lang w:val="el-GR"/>
          </w:rPr>
          <w:delText xml:space="preserve">. </w:delText>
        </w:r>
      </w:del>
      <w:r w:rsidRPr="00AC148C">
        <w:rPr>
          <w:lang w:val="el-GR"/>
        </w:rPr>
        <w:t xml:space="preserve">στο βήμα Εισαγωγής εισάγουν τον κόμβο με τη μεγαλύτερη πιθανότητα εισαγωγής και όχι με το μεγαλύτερο </w:t>
      </w:r>
      <w:r>
        <w:t>ratio</w:t>
      </w:r>
      <w:r w:rsidRPr="00AC148C">
        <w:rPr>
          <w:lang w:val="el-GR"/>
        </w:rPr>
        <w:t xml:space="preserve">.Η πιθανότητα υπολογίζεται από τη σχέση </w:t>
      </w:r>
      <w:r>
        <w:t>prob</w:t>
      </w:r>
      <w:r w:rsidR="00E072B7" w:rsidRPr="00E072B7">
        <w:rPr>
          <w:lang w:val="el-GR"/>
        </w:rPr>
        <w:t>{</w:t>
      </w:r>
      <w:r>
        <w:t>n</w:t>
      </w:r>
      <w:r w:rsidRPr="00AC148C">
        <w:rPr>
          <w:lang w:val="el-GR"/>
        </w:rPr>
        <w:t>,</w:t>
      </w:r>
      <w:r>
        <w:t>p</w:t>
      </w:r>
      <w:r w:rsidR="00E072B7" w:rsidRPr="00E072B7">
        <w:rPr>
          <w:lang w:val="el-GR"/>
        </w:rPr>
        <w:t>}</w:t>
      </w:r>
      <w:r w:rsidRPr="00AC148C">
        <w:rPr>
          <w:lang w:val="el-GR"/>
        </w:rPr>
        <w:t xml:space="preserve"> = </w:t>
      </w:r>
      <w:r>
        <w:t>ratio</w:t>
      </w:r>
      <w:r w:rsidR="00E072B7" w:rsidRPr="00E072B7">
        <w:rPr>
          <w:lang w:val="el-GR"/>
        </w:rPr>
        <w:t>{</w:t>
      </w:r>
      <w:r>
        <w:t>n</w:t>
      </w:r>
      <w:r w:rsidRPr="00AC148C">
        <w:rPr>
          <w:lang w:val="el-GR"/>
        </w:rPr>
        <w:t>,</w:t>
      </w:r>
      <w:r>
        <w:t>p</w:t>
      </w:r>
      <w:r w:rsidR="00E072B7" w:rsidRPr="00E072B7">
        <w:rPr>
          <w:lang w:val="el-GR"/>
        </w:rPr>
        <w:t>}</w:t>
      </w:r>
      <w:r w:rsidRPr="00AC148C">
        <w:rPr>
          <w:lang w:val="el-GR"/>
        </w:rPr>
        <w:t xml:space="preserve">/ </w:t>
      </w:r>
      <w:r>
        <w:t>X</w:t>
      </w:r>
      <w:r w:rsidRPr="00AC148C">
        <w:rPr>
          <w:lang w:val="el-GR"/>
        </w:rPr>
        <w:t xml:space="preserve"> (</w:t>
      </w:r>
      <w:r>
        <w:t>i</w:t>
      </w:r>
      <w:r w:rsidRPr="00AC148C">
        <w:rPr>
          <w:lang w:val="el-GR"/>
        </w:rPr>
        <w:t>,</w:t>
      </w:r>
      <w:r>
        <w:t>j</w:t>
      </w:r>
      <w:r w:rsidRPr="00AC148C">
        <w:rPr>
          <w:lang w:val="el-GR"/>
        </w:rPr>
        <w:t>)</w:t>
      </w:r>
      <w:r w:rsidRPr="00AC148C">
        <w:rPr>
          <w:rFonts w:ascii="Cambria Math" w:hAnsi="Cambria Math" w:cs="Cambria Math"/>
          <w:lang w:val="el-GR"/>
        </w:rPr>
        <w:t>∈</w:t>
      </w:r>
      <w:r>
        <w:t>F</w:t>
      </w:r>
      <w:r w:rsidRPr="00AC148C">
        <w:rPr>
          <w:lang w:val="el-GR"/>
        </w:rPr>
        <w:t xml:space="preserve"> </w:t>
      </w:r>
      <w:r>
        <w:t>ratio</w:t>
      </w:r>
      <w:ins w:id="1161" w:author="Στάθης Καπ" w:date="2023-03-10T19:54:00Z">
        <w:r w:rsidR="002461D0" w:rsidRPr="002461D0">
          <w:rPr>
            <w:lang w:val="el-GR"/>
            <w:rPrChange w:id="1162" w:author="Στάθης Καπ" w:date="2023-03-10T19:55:00Z">
              <w:rPr>
                <w:highlight w:val="yellow"/>
              </w:rPr>
            </w:rPrChange>
          </w:rPr>
          <w:t>{</w:t>
        </w:r>
        <w:r w:rsidR="002461D0" w:rsidRPr="002461D0">
          <w:rPr>
            <w:rPrChange w:id="1163" w:author="Στάθης Καπ" w:date="2023-03-10T19:55:00Z">
              <w:rPr>
                <w:highlight w:val="yellow"/>
              </w:rPr>
            </w:rPrChange>
          </w:rPr>
          <w:t>i</w:t>
        </w:r>
        <w:r w:rsidR="002461D0" w:rsidRPr="002461D0">
          <w:rPr>
            <w:lang w:val="el-GR"/>
            <w:rPrChange w:id="1164" w:author="Στάθης Καπ" w:date="2023-03-10T19:55:00Z">
              <w:rPr>
                <w:highlight w:val="yellow"/>
              </w:rPr>
            </w:rPrChange>
          </w:rPr>
          <w:t>,</w:t>
        </w:r>
        <w:r w:rsidR="002461D0" w:rsidRPr="002461D0">
          <w:rPr>
            <w:rPrChange w:id="1165" w:author="Στάθης Καπ" w:date="2023-03-10T19:55:00Z">
              <w:rPr>
                <w:highlight w:val="yellow"/>
              </w:rPr>
            </w:rPrChange>
          </w:rPr>
          <w:t>j</w:t>
        </w:r>
        <w:r w:rsidR="002461D0" w:rsidRPr="002461D0">
          <w:rPr>
            <w:lang w:val="el-GR"/>
            <w:rPrChange w:id="1166" w:author="Στάθης Καπ" w:date="2023-03-10T19:55:00Z">
              <w:rPr>
                <w:highlight w:val="yellow"/>
              </w:rPr>
            </w:rPrChange>
          </w:rPr>
          <w:t>}</w:t>
        </w:r>
      </w:ins>
      <w:del w:id="1167" w:author="Στάθης Καπ" w:date="2023-03-10T19:54:00Z">
        <w:r w:rsidR="00FD4B37" w:rsidRPr="002461D0" w:rsidDel="002461D0">
          <w:rPr>
            <w:lang w:val="el-GR"/>
          </w:rPr>
          <w:delText>{</w:delText>
        </w:r>
        <w:r w:rsidRPr="002461D0" w:rsidDel="002461D0">
          <w:delText>i</w:delText>
        </w:r>
        <w:r w:rsidR="00FD4B37" w:rsidRPr="002461D0" w:rsidDel="002461D0">
          <w:rPr>
            <w:lang w:val="el-GR"/>
          </w:rPr>
          <w:delText>}</w:delText>
        </w:r>
        <w:r w:rsidRPr="002461D0" w:rsidDel="002461D0">
          <w:rPr>
            <w:lang w:val="el-GR"/>
          </w:rPr>
          <w:delText>,</w:delText>
        </w:r>
        <w:r w:rsidRPr="002461D0" w:rsidDel="002461D0">
          <w:delText>j</w:delText>
        </w:r>
      </w:del>
      <w:r w:rsidRPr="00AC148C">
        <w:rPr>
          <w:lang w:val="el-GR"/>
        </w:rPr>
        <w:t xml:space="preserve"> η οποία απεικονίζει πως η πιθανότητα εισαγωγής του κόμβου </w:t>
      </w:r>
      <w:r>
        <w:t>n</w:t>
      </w:r>
      <w:r w:rsidRPr="00AC148C">
        <w:rPr>
          <w:lang w:val="el-GR"/>
        </w:rPr>
        <w:t xml:space="preserve"> στο σημείο </w:t>
      </w:r>
      <w:r>
        <w:t>p</w:t>
      </w:r>
      <w:r w:rsidRPr="00AC148C">
        <w:rPr>
          <w:lang w:val="el-GR"/>
        </w:rPr>
        <w:t xml:space="preserve"> ισούται </w:t>
      </w:r>
      <w:r w:rsidRPr="00AC148C">
        <w:rPr>
          <w:lang w:val="el-GR"/>
        </w:rPr>
        <w:lastRenderedPageBreak/>
        <w:t xml:space="preserve">με το </w:t>
      </w:r>
      <w:commentRangeStart w:id="1168"/>
      <w:r>
        <w:t>ratio</w:t>
      </w:r>
      <w:commentRangeEnd w:id="1168"/>
      <w:r w:rsidR="00A12A63">
        <w:rPr>
          <w:rStyle w:val="CommentReference"/>
        </w:rPr>
        <w:commentReference w:id="1168"/>
      </w:r>
      <w:r w:rsidRPr="00AC148C">
        <w:rPr>
          <w:lang w:val="el-GR"/>
        </w:rPr>
        <w:t xml:space="preserve"> του </w:t>
      </w:r>
      <w:r>
        <w:t>n</w:t>
      </w:r>
      <w:r w:rsidRPr="00AC148C">
        <w:rPr>
          <w:lang w:val="el-GR"/>
        </w:rPr>
        <w:t xml:space="preserve"> στο σημείο αυτό δια το άθροισμα όλων των </w:t>
      </w:r>
      <w:r>
        <w:t>ratio</w:t>
      </w:r>
      <w:r w:rsidRPr="00AC148C">
        <w:rPr>
          <w:lang w:val="el-GR"/>
        </w:rPr>
        <w:t xml:space="preserve"> όλων των κόμβων προς εισαγωγή σε όλες τις πιθανές θέσεις εισαγωγής.</w:t>
      </w:r>
      <w:r w:rsidR="00AC148C">
        <w:rPr>
          <w:lang w:val="el-GR"/>
        </w:rPr>
        <w:t xml:space="preserve"> </w:t>
      </w:r>
      <w:r w:rsidRPr="00AC148C">
        <w:rPr>
          <w:lang w:val="el-GR"/>
        </w:rPr>
        <w:t xml:space="preserve">Επίσης ο </w:t>
      </w:r>
      <w:r>
        <w:t>ILS</w:t>
      </w:r>
      <w:r w:rsidRPr="00AC148C">
        <w:rPr>
          <w:lang w:val="el-GR"/>
        </w:rPr>
        <w:t xml:space="preserve"> των </w:t>
      </w:r>
      <w:r>
        <w:t>Gunawan</w:t>
      </w:r>
      <w:r w:rsidRPr="00AC148C">
        <w:rPr>
          <w:lang w:val="el-GR"/>
        </w:rPr>
        <w:t xml:space="preserve"> </w:t>
      </w:r>
      <w:r>
        <w:t>et</w:t>
      </w:r>
      <w:r w:rsidRPr="00AC148C">
        <w:rPr>
          <w:lang w:val="el-GR"/>
        </w:rPr>
        <w:t xml:space="preserve"> </w:t>
      </w:r>
      <w:r>
        <w:t>al</w:t>
      </w:r>
      <w:r w:rsidRPr="00AC148C">
        <w:rPr>
          <w:lang w:val="el-GR"/>
        </w:rPr>
        <w:t>.</w:t>
      </w:r>
      <w:ins w:id="1169" w:author="Στάθης Καπ" w:date="2023-03-01T05:00:00Z">
        <w:r w:rsidR="00E366D9" w:rsidRPr="00E366D9">
          <w:rPr>
            <w:lang w:val="el-GR"/>
            <w:rPrChange w:id="1170" w:author="Στάθης Καπ" w:date="2023-03-01T05:00:00Z">
              <w:rPr/>
            </w:rPrChange>
          </w:rPr>
          <w:t>(2015)</w:t>
        </w:r>
      </w:ins>
      <w:customXmlInsRangeStart w:id="1171" w:author="Στάθης Καπ" w:date="2023-03-01T05:00:00Z"/>
      <w:sdt>
        <w:sdtPr>
          <w:rPr>
            <w:lang w:val="el-GR"/>
          </w:rPr>
          <w:id w:val="215247056"/>
          <w:citation/>
        </w:sdtPr>
        <w:sdtEndPr/>
        <w:sdtContent>
          <w:customXmlInsRangeEnd w:id="1171"/>
          <w:ins w:id="1172" w:author="Στάθης Καπ" w:date="2023-03-01T05:00:00Z">
            <w:r w:rsidR="00E366D9">
              <w:rPr>
                <w:lang w:val="el-GR"/>
              </w:rPr>
              <w:fldChar w:fldCharType="begin"/>
            </w:r>
            <w:r w:rsidR="00E366D9" w:rsidRPr="00E366D9">
              <w:rPr>
                <w:lang w:val="el-GR"/>
                <w:rPrChange w:id="1173" w:author="Στάθης Καπ" w:date="2023-03-01T05:01:00Z">
                  <w:rPr/>
                </w:rPrChange>
              </w:rPr>
              <w:instrText xml:space="preserve"> </w:instrText>
            </w:r>
            <w:r w:rsidR="00E366D9">
              <w:instrText>CITATION</w:instrText>
            </w:r>
            <w:r w:rsidR="00E366D9" w:rsidRPr="00E366D9">
              <w:rPr>
                <w:lang w:val="el-GR"/>
                <w:rPrChange w:id="1174" w:author="Στάθης Καπ" w:date="2023-03-01T05:01:00Z">
                  <w:rPr/>
                </w:rPrChange>
              </w:rPr>
              <w:instrText xml:space="preserve"> </w:instrText>
            </w:r>
            <w:r w:rsidR="00E366D9">
              <w:instrText>Ald</w:instrText>
            </w:r>
            <w:r w:rsidR="00E366D9" w:rsidRPr="00E366D9">
              <w:rPr>
                <w:lang w:val="el-GR"/>
                <w:rPrChange w:id="1175" w:author="Στάθης Καπ" w:date="2023-03-01T05:01:00Z">
                  <w:rPr/>
                </w:rPrChange>
              </w:rPr>
              <w:instrText>15 \</w:instrText>
            </w:r>
            <w:r w:rsidR="00E366D9">
              <w:instrText>l</w:instrText>
            </w:r>
            <w:r w:rsidR="00E366D9" w:rsidRPr="00E366D9">
              <w:rPr>
                <w:lang w:val="el-GR"/>
                <w:rPrChange w:id="1176" w:author="Στάθης Καπ" w:date="2023-03-01T05:01:00Z">
                  <w:rPr/>
                </w:rPrChange>
              </w:rPr>
              <w:instrText xml:space="preserve"> 1033 </w:instrText>
            </w:r>
          </w:ins>
          <w:r w:rsidR="00E366D9">
            <w:rPr>
              <w:lang w:val="el-GR"/>
            </w:rPr>
            <w:fldChar w:fldCharType="separate"/>
          </w:r>
          <w:r w:rsidR="008A6678" w:rsidRPr="00D70AE8">
            <w:rPr>
              <w:noProof/>
              <w:lang w:val="el-GR"/>
              <w:rPrChange w:id="1177" w:author="Στάθης Καπ" w:date="2023-03-13T04:33:00Z">
                <w:rPr>
                  <w:noProof/>
                </w:rPr>
              </w:rPrChange>
            </w:rPr>
            <w:t xml:space="preserve"> [20]</w:t>
          </w:r>
          <w:ins w:id="1178" w:author="Στάθης Καπ" w:date="2023-03-01T05:00:00Z">
            <w:r w:rsidR="00E366D9">
              <w:rPr>
                <w:lang w:val="el-GR"/>
              </w:rPr>
              <w:fldChar w:fldCharType="end"/>
            </w:r>
          </w:ins>
          <w:customXmlInsRangeStart w:id="1179" w:author="Στάθης Καπ" w:date="2023-03-01T05:00:00Z"/>
        </w:sdtContent>
      </w:sdt>
      <w:customXmlInsRangeEnd w:id="1179"/>
      <w:r w:rsidRPr="00AC148C">
        <w:rPr>
          <w:lang w:val="el-GR"/>
        </w:rPr>
        <w:t xml:space="preserve"> διαφέρει από τον </w:t>
      </w:r>
      <w:r>
        <w:t>ILS</w:t>
      </w:r>
      <w:r w:rsidRPr="00AC148C">
        <w:rPr>
          <w:lang w:val="el-GR"/>
        </w:rPr>
        <w:t xml:space="preserve"> των </w:t>
      </w:r>
      <w:r w:rsidR="00DA5810">
        <w:t>Vansteenwegen</w:t>
      </w:r>
      <w:r w:rsidRPr="00AC148C">
        <w:rPr>
          <w:lang w:val="el-GR"/>
        </w:rPr>
        <w:t xml:space="preserve"> </w:t>
      </w:r>
      <w:r>
        <w:t>et</w:t>
      </w:r>
      <w:r w:rsidRPr="00AC148C">
        <w:rPr>
          <w:lang w:val="el-GR"/>
        </w:rPr>
        <w:t xml:space="preserve"> </w:t>
      </w:r>
      <w:r>
        <w:t>al</w:t>
      </w:r>
      <w:r w:rsidRPr="00AC148C">
        <w:rPr>
          <w:lang w:val="el-GR"/>
        </w:rPr>
        <w:t>.</w:t>
      </w:r>
      <w:ins w:id="1180" w:author="Στάθης Καπ" w:date="2023-03-01T05:00:00Z">
        <w:r w:rsidR="00E366D9" w:rsidRPr="00E366D9">
          <w:rPr>
            <w:lang w:val="el-GR"/>
            <w:rPrChange w:id="1181" w:author="Στάθης Καπ" w:date="2023-03-01T05:00:00Z">
              <w:rPr/>
            </w:rPrChange>
          </w:rPr>
          <w:t>(2009)</w:t>
        </w:r>
      </w:ins>
      <w:customXmlInsRangeStart w:id="1182" w:author="Στάθης Καπ" w:date="2023-03-01T05:01:00Z"/>
      <w:sdt>
        <w:sdtPr>
          <w:rPr>
            <w:lang w:val="el-GR"/>
          </w:rPr>
          <w:id w:val="2009779215"/>
          <w:citation/>
        </w:sdtPr>
        <w:sdtEndPr/>
        <w:sdtContent>
          <w:customXmlInsRangeEnd w:id="1182"/>
          <w:ins w:id="1183" w:author="Στάθης Καπ" w:date="2023-03-01T05:01:00Z">
            <w:r w:rsidR="00E366D9">
              <w:rPr>
                <w:lang w:val="el-GR"/>
              </w:rPr>
              <w:fldChar w:fldCharType="begin"/>
            </w:r>
            <w:r w:rsidR="00E366D9" w:rsidRPr="00E366D9">
              <w:rPr>
                <w:lang w:val="el-GR"/>
                <w:rPrChange w:id="1184" w:author="Στάθης Καπ" w:date="2023-03-01T05:01:00Z">
                  <w:rPr/>
                </w:rPrChange>
              </w:rPr>
              <w:instrText xml:space="preserve"> </w:instrText>
            </w:r>
            <w:r w:rsidR="00E366D9">
              <w:instrText>CITATION</w:instrText>
            </w:r>
            <w:r w:rsidR="00E366D9" w:rsidRPr="00E366D9">
              <w:rPr>
                <w:lang w:val="el-GR"/>
                <w:rPrChange w:id="1185" w:author="Στάθης Καπ" w:date="2023-03-01T05:01:00Z">
                  <w:rPr/>
                </w:rPrChange>
              </w:rPr>
              <w:instrText xml:space="preserve"> </w:instrText>
            </w:r>
            <w:r w:rsidR="00E366D9">
              <w:instrText>Pie</w:instrText>
            </w:r>
            <w:r w:rsidR="00E366D9" w:rsidRPr="00E366D9">
              <w:rPr>
                <w:lang w:val="el-GR"/>
                <w:rPrChange w:id="1186" w:author="Στάθης Καπ" w:date="2023-03-01T05:01:00Z">
                  <w:rPr/>
                </w:rPrChange>
              </w:rPr>
              <w:instrText>09 \</w:instrText>
            </w:r>
            <w:r w:rsidR="00E366D9">
              <w:instrText>l</w:instrText>
            </w:r>
            <w:r w:rsidR="00E366D9" w:rsidRPr="00E366D9">
              <w:rPr>
                <w:lang w:val="el-GR"/>
                <w:rPrChange w:id="1187" w:author="Στάθης Καπ" w:date="2023-03-01T05:01:00Z">
                  <w:rPr/>
                </w:rPrChange>
              </w:rPr>
              <w:instrText xml:space="preserve"> 1033 </w:instrText>
            </w:r>
          </w:ins>
          <w:r w:rsidR="00E366D9">
            <w:rPr>
              <w:lang w:val="el-GR"/>
            </w:rPr>
            <w:fldChar w:fldCharType="separate"/>
          </w:r>
          <w:r w:rsidR="008A6678" w:rsidRPr="00D70AE8">
            <w:rPr>
              <w:noProof/>
              <w:lang w:val="el-GR"/>
              <w:rPrChange w:id="1188" w:author="Στάθης Καπ" w:date="2023-03-13T04:33:00Z">
                <w:rPr>
                  <w:noProof/>
                </w:rPr>
              </w:rPrChange>
            </w:rPr>
            <w:t xml:space="preserve"> [6]</w:t>
          </w:r>
          <w:ins w:id="1189" w:author="Στάθης Καπ" w:date="2023-03-01T05:01:00Z">
            <w:r w:rsidR="00E366D9">
              <w:rPr>
                <w:lang w:val="el-GR"/>
              </w:rPr>
              <w:fldChar w:fldCharType="end"/>
            </w:r>
          </w:ins>
          <w:customXmlInsRangeStart w:id="1190" w:author="Στάθης Καπ" w:date="2023-03-01T05:01:00Z"/>
        </w:sdtContent>
      </w:sdt>
      <w:customXmlInsRangeEnd w:id="1190"/>
      <w:r w:rsidRPr="00AC148C">
        <w:rPr>
          <w:lang w:val="el-GR"/>
        </w:rPr>
        <w:t xml:space="preserve"> σε μερικά σημεία στο βήμα Διαταραχής ενώ μάλιστα για τη παραγωγή λύσεων χρησιμοποιεί τεχνικές 2-</w:t>
      </w:r>
      <w:r>
        <w:t>opt</w:t>
      </w:r>
      <w:r w:rsidRPr="00AC148C">
        <w:rPr>
          <w:lang w:val="el-GR"/>
        </w:rPr>
        <w:t xml:space="preserve">, </w:t>
      </w:r>
      <w:r>
        <w:t>Insert</w:t>
      </w:r>
      <w:r w:rsidRPr="00AC148C">
        <w:rPr>
          <w:lang w:val="el-GR"/>
        </w:rPr>
        <w:t xml:space="preserve">, </w:t>
      </w:r>
      <w:r>
        <w:t>Swap</w:t>
      </w:r>
      <w:r w:rsidRPr="00AC148C">
        <w:rPr>
          <w:lang w:val="el-GR"/>
        </w:rPr>
        <w:t xml:space="preserve">, </w:t>
      </w:r>
      <w:r>
        <w:t>Replace</w:t>
      </w:r>
      <w:r w:rsidRPr="00AC148C">
        <w:rPr>
          <w:lang w:val="el-GR"/>
        </w:rPr>
        <w:t>. Τέλος το κριτήριο τερματισμού είναι διαφορετικό καθώς μετά από έναν αριθμό αποτυχημένων επαναλήψεων ο πρώτος αλγόριθμος δεν τερματίζεται αλλά επαναλαμβάνεται ξεκινώντας από τη βέλτιστη μέχρι εκείνη τη στιγμή λύση τερματίζοντας εν τέλει μετά από ένα προκαθορισμένο χρονικό διάστημα.</w:t>
      </w:r>
    </w:p>
    <w:p w14:paraId="4013E635" w14:textId="6DA1498A" w:rsidR="00D6236B" w:rsidRDefault="00D6236B">
      <w:pPr>
        <w:pStyle w:val="Heading2"/>
        <w:rPr>
          <w:lang w:val="el-GR"/>
        </w:rPr>
        <w:pPrChange w:id="1191" w:author="Στάθης Καπ" w:date="2023-02-26T00:53:00Z">
          <w:pPr>
            <w:pStyle w:val="Heading3"/>
            <w:numPr>
              <w:numId w:val="4"/>
            </w:numPr>
            <w:ind w:left="1080"/>
          </w:pPr>
        </w:pPrChange>
      </w:pPr>
      <w:bookmarkStart w:id="1192" w:name="_Toc129300362"/>
      <w:r>
        <w:rPr>
          <w:lang w:val="el-GR"/>
        </w:rPr>
        <w:t xml:space="preserve">Το Χρονικά Εξαρτώμενο Πρόβλημα Προσανατολισμού </w:t>
      </w:r>
      <w:r w:rsidRPr="00D6236B">
        <w:rPr>
          <w:lang w:val="el-GR"/>
        </w:rPr>
        <w:t>(</w:t>
      </w:r>
      <w:r>
        <w:t>TDOP</w:t>
      </w:r>
      <w:r w:rsidRPr="00D6236B">
        <w:rPr>
          <w:lang w:val="el-GR"/>
        </w:rPr>
        <w:t>)</w:t>
      </w:r>
      <w:bookmarkEnd w:id="1192"/>
    </w:p>
    <w:p w14:paraId="56734C21" w14:textId="095B5EA0" w:rsidR="00D6236B" w:rsidRDefault="00D6236B" w:rsidP="00D6236B">
      <w:pPr>
        <w:rPr>
          <w:lang w:val="el-GR"/>
        </w:rPr>
      </w:pPr>
      <w:r w:rsidRPr="00D6236B">
        <w:rPr>
          <w:lang w:val="el-GR"/>
        </w:rPr>
        <w:t xml:space="preserve">Οι </w:t>
      </w:r>
      <w:r>
        <w:t>Fomin</w:t>
      </w:r>
      <w:r w:rsidRPr="00D6236B">
        <w:rPr>
          <w:lang w:val="el-GR"/>
        </w:rPr>
        <w:t xml:space="preserve"> </w:t>
      </w:r>
      <w:r>
        <w:t>and</w:t>
      </w:r>
      <w:r w:rsidRPr="00D6236B">
        <w:rPr>
          <w:lang w:val="el-GR"/>
        </w:rPr>
        <w:t xml:space="preserve"> </w:t>
      </w:r>
      <w:r>
        <w:t>Lingas</w:t>
      </w:r>
      <w:r w:rsidRPr="00D6236B">
        <w:rPr>
          <w:lang w:val="el-GR"/>
        </w:rPr>
        <w:t xml:space="preserve"> (2002)</w:t>
      </w:r>
      <w:customXmlInsRangeStart w:id="1193" w:author="Στάθης Καπ" w:date="2023-03-01T05:01:00Z"/>
      <w:sdt>
        <w:sdtPr>
          <w:rPr>
            <w:lang w:val="el-GR"/>
          </w:rPr>
          <w:id w:val="-1853020093"/>
          <w:citation/>
        </w:sdtPr>
        <w:sdtEndPr/>
        <w:sdtContent>
          <w:customXmlInsRangeEnd w:id="1193"/>
          <w:ins w:id="1194" w:author="Στάθης Καπ" w:date="2023-03-01T05:01:00Z">
            <w:r w:rsidR="00E366D9">
              <w:rPr>
                <w:lang w:val="el-GR"/>
              </w:rPr>
              <w:fldChar w:fldCharType="begin"/>
            </w:r>
            <w:r w:rsidR="00E366D9" w:rsidRPr="00E366D9">
              <w:rPr>
                <w:lang w:val="el-GR"/>
                <w:rPrChange w:id="1195" w:author="Στάθης Καπ" w:date="2023-03-01T05:01:00Z">
                  <w:rPr/>
                </w:rPrChange>
              </w:rPr>
              <w:instrText xml:space="preserve"> </w:instrText>
            </w:r>
            <w:r w:rsidR="00E366D9">
              <w:instrText>CITATION</w:instrText>
            </w:r>
            <w:r w:rsidR="00E366D9" w:rsidRPr="00E366D9">
              <w:rPr>
                <w:lang w:val="el-GR"/>
                <w:rPrChange w:id="1196" w:author="Στάθης Καπ" w:date="2023-03-01T05:01:00Z">
                  <w:rPr/>
                </w:rPrChange>
              </w:rPr>
              <w:instrText xml:space="preserve"> </w:instrText>
            </w:r>
            <w:r w:rsidR="00E366D9">
              <w:instrText>Fed</w:instrText>
            </w:r>
            <w:r w:rsidR="00E366D9" w:rsidRPr="00E366D9">
              <w:rPr>
                <w:lang w:val="el-GR"/>
                <w:rPrChange w:id="1197" w:author="Στάθης Καπ" w:date="2023-03-01T05:01:00Z">
                  <w:rPr/>
                </w:rPrChange>
              </w:rPr>
              <w:instrText>02 \</w:instrText>
            </w:r>
            <w:r w:rsidR="00E366D9">
              <w:instrText>l</w:instrText>
            </w:r>
            <w:r w:rsidR="00E366D9" w:rsidRPr="00E366D9">
              <w:rPr>
                <w:lang w:val="el-GR"/>
                <w:rPrChange w:id="1198" w:author="Στάθης Καπ" w:date="2023-03-01T05:01:00Z">
                  <w:rPr/>
                </w:rPrChange>
              </w:rPr>
              <w:instrText xml:space="preserve"> 1033 </w:instrText>
            </w:r>
          </w:ins>
          <w:r w:rsidR="00E366D9">
            <w:rPr>
              <w:lang w:val="el-GR"/>
            </w:rPr>
            <w:fldChar w:fldCharType="separate"/>
          </w:r>
          <w:r w:rsidR="008A6678" w:rsidRPr="00D70AE8">
            <w:rPr>
              <w:noProof/>
              <w:lang w:val="el-GR"/>
              <w:rPrChange w:id="1199" w:author="Στάθης Καπ" w:date="2023-03-13T04:33:00Z">
                <w:rPr>
                  <w:noProof/>
                </w:rPr>
              </w:rPrChange>
            </w:rPr>
            <w:t xml:space="preserve"> [21]</w:t>
          </w:r>
          <w:ins w:id="1200" w:author="Στάθης Καπ" w:date="2023-03-01T05:01:00Z">
            <w:r w:rsidR="00E366D9">
              <w:rPr>
                <w:lang w:val="el-GR"/>
              </w:rPr>
              <w:fldChar w:fldCharType="end"/>
            </w:r>
          </w:ins>
          <w:customXmlInsRangeStart w:id="1201" w:author="Στάθης Καπ" w:date="2023-03-01T05:01:00Z"/>
        </w:sdtContent>
      </w:sdt>
      <w:customXmlInsRangeEnd w:id="1201"/>
      <w:r w:rsidRPr="00D6236B">
        <w:rPr>
          <w:lang w:val="el-GR"/>
        </w:rPr>
        <w:t xml:space="preserve"> ανέφεραν για πρώτη φορά το </w:t>
      </w:r>
      <w:r>
        <w:t>TDOP</w:t>
      </w:r>
      <w:r w:rsidRPr="00D6236B">
        <w:rPr>
          <w:lang w:val="el-GR"/>
        </w:rPr>
        <w:t xml:space="preserve"> δηλώνοντας πως είναι </w:t>
      </w:r>
      <w:r>
        <w:t>NP</w:t>
      </w:r>
      <w:r w:rsidRPr="00D6236B">
        <w:rPr>
          <w:lang w:val="el-GR"/>
        </w:rPr>
        <w:t>-</w:t>
      </w:r>
      <w:r>
        <w:t>hard</w:t>
      </w:r>
      <w:r w:rsidRPr="00D6236B">
        <w:rPr>
          <w:lang w:val="el-GR"/>
        </w:rPr>
        <w:t xml:space="preserve"> πρόβλημα επειδή και το </w:t>
      </w:r>
      <w:r>
        <w:t>OP</w:t>
      </w:r>
      <w:r w:rsidRPr="00D6236B">
        <w:rPr>
          <w:lang w:val="el-GR"/>
        </w:rPr>
        <w:t xml:space="preserve"> είναι </w:t>
      </w:r>
      <w:r>
        <w:t>NP</w:t>
      </w:r>
      <w:r w:rsidRPr="00D6236B">
        <w:rPr>
          <w:lang w:val="el-GR"/>
        </w:rPr>
        <w:t>-</w:t>
      </w:r>
      <w:r>
        <w:t>hard</w:t>
      </w:r>
      <w:r w:rsidRPr="00D6236B">
        <w:rPr>
          <w:lang w:val="el-GR"/>
        </w:rPr>
        <w:t xml:space="preserve">. Το </w:t>
      </w:r>
      <w:r>
        <w:t>TDOP</w:t>
      </w:r>
      <w:r w:rsidRPr="00D6236B">
        <w:rPr>
          <w:lang w:val="el-GR"/>
        </w:rPr>
        <w:t xml:space="preserve"> ανταποκρίνεται περισσότερο σε συνθήκες της πραγματικής ζωής καθώς σε πολλές περιπτώσεις ο χρόνος ταξιδιού από το σημείο Α στο σημείο Β δεν είναι σταθερός </w:t>
      </w:r>
      <w:r w:rsidR="0096496F">
        <w:rPr>
          <w:lang w:val="el-GR"/>
        </w:rPr>
        <w:t>καθ’</w:t>
      </w:r>
      <w:r w:rsidR="0096496F" w:rsidRPr="00D6236B">
        <w:rPr>
          <w:lang w:val="el-GR"/>
        </w:rPr>
        <w:t xml:space="preserve"> όλη</w:t>
      </w:r>
      <w:r w:rsidRPr="00D6236B">
        <w:rPr>
          <w:lang w:val="el-GR"/>
        </w:rPr>
        <w:t xml:space="preserve"> τη</w:t>
      </w:r>
      <w:r w:rsidR="0096496F">
        <w:rPr>
          <w:lang w:val="el-GR"/>
        </w:rPr>
        <w:t xml:space="preserve"> διάρκεια της </w:t>
      </w:r>
      <w:r w:rsidRPr="00D6236B">
        <w:rPr>
          <w:lang w:val="el-GR"/>
        </w:rPr>
        <w:t>ημέρα</w:t>
      </w:r>
      <w:r w:rsidR="0096496F">
        <w:rPr>
          <w:lang w:val="el-GR"/>
        </w:rPr>
        <w:t>ς</w:t>
      </w:r>
      <w:r w:rsidRPr="00D6236B">
        <w:rPr>
          <w:lang w:val="el-GR"/>
        </w:rPr>
        <w:t xml:space="preserve"> όπως θεωρείται στο </w:t>
      </w:r>
      <w:r>
        <w:t>OP</w:t>
      </w:r>
      <w:r w:rsidRPr="00D6236B">
        <w:rPr>
          <w:lang w:val="el-GR"/>
        </w:rPr>
        <w:t xml:space="preserve"> αλλά εξαρτάται από την ώρα αναχώρησης από το Α. Η χρονική διάρκεια μιας ημέρας λοιπόν, μπορεί να χωριστεί </w:t>
      </w:r>
      <w:r w:rsidR="00D05A1A">
        <w:rPr>
          <w:lang w:val="el-GR"/>
        </w:rPr>
        <w:t xml:space="preserve">σε </w:t>
      </w:r>
      <w:r w:rsidRPr="00D6236B">
        <w:rPr>
          <w:lang w:val="el-GR"/>
        </w:rPr>
        <w:t>περιόδους και στην κάθε ακμή, ανάλογα με την εκάστοτε χρονική περίοδο, μπορεί αντιστοιχεί ένας διαφορετικός χρόνος ταξιδιού. Για παράδειγμα ένας κεντρικός δρόμος συχνά έχει μεγαλύτερη συμφόρηση σε ώρες αιχμής ενώ ένας σχετικά πιο απόμερος δρόμος δεν επηρεάζεται, τουλάχιστον σημαντικά, κατά τη διάρκεια της ημέρας.</w:t>
      </w:r>
      <w:r>
        <w:rPr>
          <w:lang w:val="el-GR"/>
        </w:rPr>
        <w:t xml:space="preserve"> </w:t>
      </w:r>
      <w:r w:rsidRPr="00D6236B">
        <w:rPr>
          <w:lang w:val="el-GR"/>
        </w:rPr>
        <w:t xml:space="preserve">Οι </w:t>
      </w:r>
      <w:r>
        <w:t>Verbeeck</w:t>
      </w:r>
      <w:r w:rsidRPr="00D6236B">
        <w:rPr>
          <w:lang w:val="el-GR"/>
        </w:rPr>
        <w:t xml:space="preserve"> </w:t>
      </w:r>
      <w:r>
        <w:t>et</w:t>
      </w:r>
      <w:r w:rsidRPr="00D6236B">
        <w:rPr>
          <w:lang w:val="el-GR"/>
        </w:rPr>
        <w:t xml:space="preserve"> </w:t>
      </w:r>
      <w:r>
        <w:t>al</w:t>
      </w:r>
      <w:r w:rsidRPr="00D6236B">
        <w:rPr>
          <w:lang w:val="el-GR"/>
        </w:rPr>
        <w:t>.(2014</w:t>
      </w:r>
      <w:r>
        <w:t>a</w:t>
      </w:r>
      <w:r w:rsidRPr="00D6236B">
        <w:rPr>
          <w:lang w:val="el-GR"/>
        </w:rPr>
        <w:t>)</w:t>
      </w:r>
      <w:customXmlInsRangeStart w:id="1202" w:author="Στάθης Καπ" w:date="2023-03-01T05:02:00Z"/>
      <w:sdt>
        <w:sdtPr>
          <w:rPr>
            <w:lang w:val="el-GR"/>
          </w:rPr>
          <w:id w:val="1516490764"/>
          <w:citation/>
        </w:sdtPr>
        <w:sdtEndPr/>
        <w:sdtContent>
          <w:customXmlInsRangeEnd w:id="1202"/>
          <w:ins w:id="1203" w:author="Στάθης Καπ" w:date="2023-03-01T05:02:00Z">
            <w:r w:rsidR="00E366D9">
              <w:rPr>
                <w:lang w:val="el-GR"/>
              </w:rPr>
              <w:fldChar w:fldCharType="begin"/>
            </w:r>
            <w:r w:rsidR="00E366D9" w:rsidRPr="00E366D9">
              <w:rPr>
                <w:lang w:val="el-GR"/>
                <w:rPrChange w:id="1204" w:author="Στάθης Καπ" w:date="2023-03-01T05:02:00Z">
                  <w:rPr/>
                </w:rPrChange>
              </w:rPr>
              <w:instrText xml:space="preserve"> </w:instrText>
            </w:r>
            <w:r w:rsidR="00E366D9">
              <w:instrText>CITATION</w:instrText>
            </w:r>
            <w:r w:rsidR="00E366D9" w:rsidRPr="00E366D9">
              <w:rPr>
                <w:lang w:val="el-GR"/>
                <w:rPrChange w:id="1205" w:author="Στάθης Καπ" w:date="2023-03-01T05:02:00Z">
                  <w:rPr/>
                </w:rPrChange>
              </w:rPr>
              <w:instrText xml:space="preserve"> </w:instrText>
            </w:r>
            <w:r w:rsidR="00E366D9">
              <w:instrText>CVe</w:instrText>
            </w:r>
            <w:r w:rsidR="00E366D9" w:rsidRPr="00E366D9">
              <w:rPr>
                <w:lang w:val="el-GR"/>
                <w:rPrChange w:id="1206" w:author="Στάθης Καπ" w:date="2023-03-01T05:02:00Z">
                  <w:rPr/>
                </w:rPrChange>
              </w:rPr>
              <w:instrText>14 \</w:instrText>
            </w:r>
            <w:r w:rsidR="00E366D9">
              <w:instrText>l</w:instrText>
            </w:r>
            <w:r w:rsidR="00E366D9" w:rsidRPr="00E366D9">
              <w:rPr>
                <w:lang w:val="el-GR"/>
                <w:rPrChange w:id="1207" w:author="Στάθης Καπ" w:date="2023-03-01T05:02:00Z">
                  <w:rPr/>
                </w:rPrChange>
              </w:rPr>
              <w:instrText xml:space="preserve"> 1033 </w:instrText>
            </w:r>
          </w:ins>
          <w:r w:rsidR="00E366D9">
            <w:rPr>
              <w:lang w:val="el-GR"/>
            </w:rPr>
            <w:fldChar w:fldCharType="separate"/>
          </w:r>
          <w:r w:rsidR="008A6678" w:rsidRPr="00D70AE8">
            <w:rPr>
              <w:noProof/>
              <w:lang w:val="el-GR"/>
              <w:rPrChange w:id="1208" w:author="Στάθης Καπ" w:date="2023-03-13T04:33:00Z">
                <w:rPr>
                  <w:noProof/>
                </w:rPr>
              </w:rPrChange>
            </w:rPr>
            <w:t xml:space="preserve"> [22]</w:t>
          </w:r>
          <w:ins w:id="1209" w:author="Στάθης Καπ" w:date="2023-03-01T05:02:00Z">
            <w:r w:rsidR="00E366D9">
              <w:rPr>
                <w:lang w:val="el-GR"/>
              </w:rPr>
              <w:fldChar w:fldCharType="end"/>
            </w:r>
          </w:ins>
          <w:customXmlInsRangeStart w:id="1210" w:author="Στάθης Καπ" w:date="2023-03-01T05:02:00Z"/>
        </w:sdtContent>
      </w:sdt>
      <w:customXmlInsRangeEnd w:id="1210"/>
      <w:r w:rsidRPr="00D6236B">
        <w:rPr>
          <w:lang w:val="el-GR"/>
        </w:rPr>
        <w:t xml:space="preserve"> περιέγραψαν ένα μοντέλο Μεικτού Ακέραιου Προγραμματισμού (</w:t>
      </w:r>
      <w:r>
        <w:t>MIP</w:t>
      </w:r>
      <w:r w:rsidRPr="00D6236B">
        <w:rPr>
          <w:lang w:val="el-GR"/>
        </w:rPr>
        <w:t xml:space="preserve">) με βάση το </w:t>
      </w:r>
      <w:r>
        <w:t>MIP</w:t>
      </w:r>
      <w:r w:rsidRPr="00D6236B">
        <w:rPr>
          <w:lang w:val="el-GR"/>
        </w:rPr>
        <w:t xml:space="preserve"> για το </w:t>
      </w:r>
      <w:r>
        <w:t>OP</w:t>
      </w:r>
      <w:r w:rsidRPr="00D6236B">
        <w:rPr>
          <w:lang w:val="el-GR"/>
        </w:rPr>
        <w:t xml:space="preserve"> (</w:t>
      </w:r>
      <w:r>
        <w:t>Vansteenwegen</w:t>
      </w:r>
      <w:r w:rsidRPr="00D6236B">
        <w:rPr>
          <w:lang w:val="el-GR"/>
        </w:rPr>
        <w:t xml:space="preserve">, </w:t>
      </w:r>
      <w:r>
        <w:t>Souffriau</w:t>
      </w:r>
      <w:r w:rsidRPr="00D6236B">
        <w:rPr>
          <w:lang w:val="el-GR"/>
        </w:rPr>
        <w:t xml:space="preserve">, &amp; </w:t>
      </w:r>
      <w:r>
        <w:t>Van</w:t>
      </w:r>
      <w:r w:rsidRPr="00D6236B">
        <w:rPr>
          <w:lang w:val="el-GR"/>
        </w:rPr>
        <w:t xml:space="preserve"> </w:t>
      </w:r>
      <w:r>
        <w:t>Oudheusden</w:t>
      </w:r>
      <w:r w:rsidRPr="00D6236B">
        <w:rPr>
          <w:lang w:val="el-GR"/>
        </w:rPr>
        <w:t>, (2011)</w:t>
      </w:r>
      <w:customXmlInsRangeStart w:id="1211" w:author="Στάθης Καπ" w:date="2023-03-01T05:02:00Z"/>
      <w:sdt>
        <w:sdtPr>
          <w:rPr>
            <w:lang w:val="el-GR"/>
          </w:rPr>
          <w:id w:val="987910685"/>
          <w:citation/>
        </w:sdtPr>
        <w:sdtEndPr/>
        <w:sdtContent>
          <w:customXmlInsRangeEnd w:id="1211"/>
          <w:ins w:id="1212" w:author="Στάθης Καπ" w:date="2023-03-01T05:02:00Z">
            <w:r w:rsidR="00E366D9">
              <w:rPr>
                <w:lang w:val="el-GR"/>
              </w:rPr>
              <w:fldChar w:fldCharType="begin"/>
            </w:r>
            <w:r w:rsidR="00E366D9" w:rsidRPr="00E366D9">
              <w:rPr>
                <w:lang w:val="el-GR"/>
                <w:rPrChange w:id="1213" w:author="Στάθης Καπ" w:date="2023-03-01T05:02:00Z">
                  <w:rPr/>
                </w:rPrChange>
              </w:rPr>
              <w:instrText xml:space="preserve"> </w:instrText>
            </w:r>
            <w:r w:rsidR="00E366D9">
              <w:instrText>CITATION</w:instrText>
            </w:r>
            <w:r w:rsidR="00E366D9" w:rsidRPr="00E366D9">
              <w:rPr>
                <w:lang w:val="el-GR"/>
                <w:rPrChange w:id="1214" w:author="Στάθης Καπ" w:date="2023-03-01T05:02:00Z">
                  <w:rPr/>
                </w:rPrChange>
              </w:rPr>
              <w:instrText xml:space="preserve"> </w:instrText>
            </w:r>
            <w:r w:rsidR="00E366D9">
              <w:instrText>Pie</w:instrText>
            </w:r>
            <w:r w:rsidR="00E366D9" w:rsidRPr="00E366D9">
              <w:rPr>
                <w:lang w:val="el-GR"/>
                <w:rPrChange w:id="1215" w:author="Στάθης Καπ" w:date="2023-03-01T05:02:00Z">
                  <w:rPr/>
                </w:rPrChange>
              </w:rPr>
              <w:instrText>11 \</w:instrText>
            </w:r>
            <w:r w:rsidR="00E366D9">
              <w:instrText>l</w:instrText>
            </w:r>
            <w:r w:rsidR="00E366D9" w:rsidRPr="00E366D9">
              <w:rPr>
                <w:lang w:val="el-GR"/>
                <w:rPrChange w:id="1216" w:author="Στάθης Καπ" w:date="2023-03-01T05:02:00Z">
                  <w:rPr/>
                </w:rPrChange>
              </w:rPr>
              <w:instrText xml:space="preserve"> 1033 </w:instrText>
            </w:r>
          </w:ins>
          <w:r w:rsidR="00E366D9">
            <w:rPr>
              <w:lang w:val="el-GR"/>
            </w:rPr>
            <w:fldChar w:fldCharType="separate"/>
          </w:r>
          <w:r w:rsidR="008A6678" w:rsidRPr="00D70AE8">
            <w:rPr>
              <w:noProof/>
              <w:lang w:val="el-GR"/>
              <w:rPrChange w:id="1217" w:author="Στάθης Καπ" w:date="2023-03-13T04:33:00Z">
                <w:rPr>
                  <w:noProof/>
                </w:rPr>
              </w:rPrChange>
            </w:rPr>
            <w:t xml:space="preserve"> [23]</w:t>
          </w:r>
          <w:ins w:id="1218" w:author="Στάθης Καπ" w:date="2023-03-01T05:02:00Z">
            <w:r w:rsidR="00E366D9">
              <w:rPr>
                <w:lang w:val="el-GR"/>
              </w:rPr>
              <w:fldChar w:fldCharType="end"/>
            </w:r>
          </w:ins>
          <w:customXmlInsRangeStart w:id="1219" w:author="Στάθης Καπ" w:date="2023-03-01T05:02:00Z"/>
        </w:sdtContent>
      </w:sdt>
      <w:customXmlInsRangeEnd w:id="1219"/>
      <w:r w:rsidRPr="00D6236B">
        <w:rPr>
          <w:lang w:val="el-GR"/>
        </w:rPr>
        <w:t>).</w:t>
      </w:r>
    </w:p>
    <w:p w14:paraId="203C75C4" w14:textId="77777777" w:rsidR="0095492C" w:rsidRDefault="004C3766"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hAnsi="Cambria Math"/>
            <w:lang w:val="el-GR"/>
          </w:rPr>
          <m:t>=1</m:t>
        </m:r>
      </m:oMath>
      <w:r w:rsidR="0095492C" w:rsidRPr="0095492C">
        <w:rPr>
          <w:lang w:val="el-GR"/>
        </w:rPr>
        <w:t xml:space="preserve"> εάν ο χρήστης διατρέχει το τόξο </w:t>
      </w:r>
      <w:r w:rsidR="0095492C">
        <w:t>i</w:t>
      </w:r>
      <w:r w:rsidR="0095492C" w:rsidRPr="0095492C">
        <w:rPr>
          <w:lang w:val="el-GR"/>
        </w:rPr>
        <w:t xml:space="preserve"> → </w:t>
      </w:r>
      <w:r w:rsidR="0095492C">
        <w:t>j</w:t>
      </w:r>
      <w:r w:rsidR="0095492C" w:rsidRPr="0095492C">
        <w:rPr>
          <w:lang w:val="el-GR"/>
        </w:rPr>
        <w:t xml:space="preserve"> και η ώρα αναχώρησης από τον </w:t>
      </w:r>
      <w:r w:rsidR="0095492C">
        <w:t>i</w:t>
      </w:r>
      <w:r w:rsidR="0095492C" w:rsidRPr="0095492C">
        <w:rPr>
          <w:lang w:val="el-GR"/>
        </w:rPr>
        <w:t xml:space="preserve"> είναι μέσα στο χρονικό διάστημα </w:t>
      </w:r>
      <w:r w:rsidR="0095492C">
        <w:t>t</w:t>
      </w:r>
      <w:r w:rsidR="0095492C" w:rsidRPr="0095492C">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hAnsi="Cambria Math"/>
            <w:lang w:val="el-GR"/>
          </w:rPr>
          <m:t>=0</m:t>
        </m:r>
      </m:oMath>
    </w:p>
    <w:p w14:paraId="4A7EA9A2" w14:textId="77777777" w:rsidR="00220A94" w:rsidRPr="00220A94" w:rsidRDefault="004C3766"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i,j,t</m:t>
            </m:r>
          </m:sub>
        </m:sSub>
      </m:oMath>
      <w:r w:rsidR="00220A94" w:rsidRPr="00220A94">
        <w:rPr>
          <w:lang w:val="el-GR"/>
        </w:rPr>
        <w:t xml:space="preserve"> η ώρα αναχώρησης στο χρονικό διάστημα </w:t>
      </w:r>
      <w:r w:rsidR="00220A94">
        <w:t>t</w:t>
      </w:r>
      <w:r w:rsidR="00220A94" w:rsidRPr="00220A94">
        <w:rPr>
          <w:lang w:val="el-GR"/>
        </w:rPr>
        <w:t xml:space="preserve"> όταν διατρέχεται το </w:t>
      </w:r>
      <w:r w:rsidR="00220A94">
        <w:t>i</w:t>
      </w:r>
      <w:r w:rsidR="00220A94" w:rsidRPr="00220A94">
        <w:rPr>
          <w:lang w:val="el-GR"/>
        </w:rPr>
        <w:t xml:space="preserve"> → </w:t>
      </w:r>
      <w:r w:rsidR="00220A94">
        <w:t>j</w:t>
      </w:r>
    </w:p>
    <w:p w14:paraId="783E85FD" w14:textId="77777777" w:rsidR="00220A94" w:rsidRDefault="004C3766"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θ</m:t>
            </m:r>
          </m:e>
          <m:sub>
            <m:r>
              <w:rPr>
                <w:rFonts w:ascii="Cambria Math" w:hAnsi="Cambria Math"/>
                <w:lang w:val="el-GR"/>
              </w:rPr>
              <m:t>i,j,t</m:t>
            </m:r>
          </m:sub>
        </m:sSub>
      </m:oMath>
      <w:r w:rsidR="00220A94" w:rsidRPr="00220A94">
        <w:rPr>
          <w:lang w:val="el-GR"/>
        </w:rPr>
        <w:t xml:space="preserve"> ο συντελεστής κλίσης του γραμμικού χρονικά εξαρτώμενου χρόνου ταξιδιού</w:t>
      </w:r>
    </w:p>
    <w:p w14:paraId="11A72875" w14:textId="77777777" w:rsidR="00220A94" w:rsidRDefault="004C3766"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η</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220A94" w:rsidRPr="00220A94">
        <w:rPr>
          <w:lang w:val="el-GR"/>
        </w:rPr>
        <w:t xml:space="preserve"> ο συντελεστής παρεμπόδισης του γραμμικού χρονικά εξαρτώμενου χρόνου ταξιδιού</w:t>
      </w:r>
    </w:p>
    <w:p w14:paraId="54C7D98F" w14:textId="77777777" w:rsidR="00220A94" w:rsidRPr="00220A94" w:rsidRDefault="004C3766"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220A94" w:rsidRPr="00220A94">
        <w:rPr>
          <w:lang w:val="el-GR"/>
        </w:rPr>
        <w:t xml:space="preserve"> το κάτω όριο του χρονικού διαστήματος </w:t>
      </w:r>
      <w:r w:rsidR="00220A94">
        <w:t>t</w:t>
      </w:r>
      <w:r w:rsidR="00220A94" w:rsidRPr="00220A94">
        <w:rPr>
          <w:lang w:val="el-GR"/>
        </w:rPr>
        <w:t xml:space="preserve"> για την ακμή </w:t>
      </w:r>
      <w:r w:rsidR="00220A94">
        <w:t>i</w:t>
      </w:r>
      <w:r w:rsidR="00220A94" w:rsidRPr="00220A94">
        <w:rPr>
          <w:lang w:val="el-GR"/>
        </w:rPr>
        <w:t xml:space="preserve"> → </w:t>
      </w:r>
      <w:r w:rsidR="00220A94">
        <w:t>j</w:t>
      </w:r>
    </w:p>
    <w:p w14:paraId="11F2209D" w14:textId="643B3D33" w:rsidR="00220A94" w:rsidRPr="00220A94" w:rsidRDefault="004C3766"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i,j</m:t>
            </m:r>
          </m:sub>
        </m:sSub>
      </m:oMath>
      <w:r w:rsidR="00220A94" w:rsidRPr="00220A94">
        <w:rPr>
          <w:lang w:val="el-GR"/>
        </w:rPr>
        <w:t xml:space="preserve"> ο αριθμός των </w:t>
      </w:r>
      <w:r w:rsidR="005A123A">
        <w:rPr>
          <w:lang w:val="el-GR"/>
        </w:rPr>
        <w:t>χρονικών</w:t>
      </w:r>
      <w:r w:rsidR="00220A94" w:rsidRPr="00220A94">
        <w:rPr>
          <w:lang w:val="el-GR"/>
        </w:rPr>
        <w:t xml:space="preserve"> διαστημάτων για την ακμή </w:t>
      </w:r>
      <w:r w:rsidR="00220A94">
        <w:t>i</w:t>
      </w:r>
      <w:r w:rsidR="00220A94" w:rsidRPr="00220A94">
        <w:rPr>
          <w:lang w:val="el-GR"/>
        </w:rPr>
        <w:t xml:space="preserve"> → </w:t>
      </w:r>
      <w:r w:rsidR="00220A94">
        <w:t>j</w:t>
      </w:r>
    </w:p>
    <w:p w14:paraId="10D9DC76" w14:textId="77777777" w:rsidR="00220A94" w:rsidRPr="00220A94" w:rsidRDefault="004C3766" w:rsidP="0095492C">
      <w:pPr>
        <w:pStyle w:val="ListParagraph"/>
        <w:numPr>
          <w:ilvl w:val="0"/>
          <w:numId w:val="7"/>
        </w:numPr>
        <w:rPr>
          <w:lang w:val="el-GR"/>
        </w:rPr>
      </w:pP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220A94" w:rsidRPr="000324E2">
        <w:rPr>
          <w:lang w:val="el-GR"/>
        </w:rPr>
        <w:t xml:space="preserve"> κέρδος του κόμβου </w:t>
      </w:r>
      <w:r w:rsidR="00220A94">
        <w:t>i</w:t>
      </w:r>
    </w:p>
    <w:p w14:paraId="10EB61E7" w14:textId="77777777" w:rsidR="00220A94" w:rsidRDefault="004C3766"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00220A94" w:rsidRPr="00220A94">
        <w:rPr>
          <w:lang w:val="el-GR"/>
        </w:rPr>
        <w:t xml:space="preserve"> ο μέγιστος συνολικός χρόνος ταξιδιού</w:t>
      </w:r>
    </w:p>
    <w:p w14:paraId="311795E3" w14:textId="77777777" w:rsidR="00AE70F4" w:rsidRDefault="00220A94" w:rsidP="00AE70F4">
      <w:pPr>
        <w:pStyle w:val="ListParagraph"/>
        <w:numPr>
          <w:ilvl w:val="0"/>
          <w:numId w:val="7"/>
        </w:numPr>
        <w:rPr>
          <w:lang w:val="el-GR"/>
        </w:rPr>
      </w:pPr>
      <w:r w:rsidRPr="00220A94">
        <w:rPr>
          <w:lang w:val="el-GR"/>
        </w:rPr>
        <w:t>Ο αρχικός κόμβος είναι ο 1 και ο τελικός είναι ο Ν</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0A523F" w14:paraId="78B8BB2F" w14:textId="77777777" w:rsidTr="00237FE3">
        <w:trPr>
          <w:ins w:id="1220" w:author="Στάθης Καπ" w:date="2023-02-01T08:53:00Z"/>
        </w:trPr>
        <w:tc>
          <w:tcPr>
            <w:tcW w:w="350" w:type="pct"/>
          </w:tcPr>
          <w:p w14:paraId="22464DA9" w14:textId="77777777" w:rsidR="000A523F" w:rsidRDefault="000A523F">
            <w:pPr>
              <w:spacing w:after="160"/>
              <w:rPr>
                <w:ins w:id="1221" w:author="Στάθης Καπ" w:date="2023-02-01T08:53:00Z"/>
                <w:lang w:val="el-GR"/>
              </w:rPr>
              <w:pPrChange w:id="1222" w:author="Στάθης Καπ" w:date="2023-02-01T08:46:00Z">
                <w:pPr/>
              </w:pPrChange>
            </w:pPr>
          </w:p>
        </w:tc>
        <w:tc>
          <w:tcPr>
            <w:tcW w:w="4300" w:type="pct"/>
          </w:tcPr>
          <w:p w14:paraId="7E1E0483" w14:textId="49961BE7" w:rsidR="000A523F" w:rsidRPr="005846FF" w:rsidRDefault="000A523F">
            <w:pPr>
              <w:spacing w:after="160"/>
              <w:rPr>
                <w:ins w:id="1223" w:author="Στάθης Καπ" w:date="2023-02-01T08:53:00Z"/>
                <w:lang w:val="el-GR"/>
              </w:rPr>
              <w:pPrChange w:id="1224" w:author="Στάθης Καπ" w:date="2023-02-01T08:46:00Z">
                <w:pPr/>
              </w:pPrChange>
            </w:pPr>
            <m:oMathPara>
              <m:oMath>
                <m:r>
                  <w:ins w:id="1225" w:author="Στάθης Καπ" w:date="2023-02-01T08:53:00Z">
                    <w:rPr>
                      <w:rFonts w:ascii="Cambria Math" w:hAnsi="Cambria Math"/>
                      <w:lang w:val="el-GR"/>
                    </w:rPr>
                    <m:t xml:space="preserve">maximize </m:t>
                  </w:ins>
                </m:r>
                <m:nary>
                  <m:naryPr>
                    <m:chr m:val="∑"/>
                    <m:limLoc m:val="undOvr"/>
                    <m:ctrlPr>
                      <w:ins w:id="1226" w:author="Στάθης Καπ" w:date="2023-02-01T08:53:00Z">
                        <w:rPr>
                          <w:rFonts w:ascii="Cambria Math" w:hAnsi="Cambria Math"/>
                          <w:i/>
                          <w:lang w:val="el-GR"/>
                        </w:rPr>
                      </w:ins>
                    </m:ctrlPr>
                  </m:naryPr>
                  <m:sub>
                    <m:r>
                      <w:ins w:id="1227" w:author="Στάθης Καπ" w:date="2023-02-01T08:53:00Z">
                        <w:rPr>
                          <w:rFonts w:ascii="Cambria Math" w:hAnsi="Cambria Math"/>
                          <w:lang w:val="el-GR"/>
                        </w:rPr>
                        <m:t>i=2</m:t>
                      </w:ins>
                    </m:r>
                  </m:sub>
                  <m:sup>
                    <m:r>
                      <w:ins w:id="1228" w:author="Στάθης Καπ" w:date="2023-02-01T08:53:00Z">
                        <w:rPr>
                          <w:rFonts w:ascii="Cambria Math" w:hAnsi="Cambria Math"/>
                          <w:lang w:val="el-GR"/>
                        </w:rPr>
                        <m:t>N-1</m:t>
                      </w:ins>
                    </m:r>
                  </m:sup>
                  <m:e>
                    <m:nary>
                      <m:naryPr>
                        <m:chr m:val="∑"/>
                        <m:limLoc m:val="undOvr"/>
                        <m:ctrlPr>
                          <w:ins w:id="1229" w:author="Στάθης Καπ" w:date="2023-02-01T08:53:00Z">
                            <w:rPr>
                              <w:rFonts w:ascii="Cambria Math" w:hAnsi="Cambria Math"/>
                              <w:i/>
                              <w:lang w:val="el-GR"/>
                            </w:rPr>
                          </w:ins>
                        </m:ctrlPr>
                      </m:naryPr>
                      <m:sub>
                        <m:r>
                          <w:ins w:id="1230" w:author="Στάθης Καπ" w:date="2023-02-01T08:53:00Z">
                            <w:rPr>
                              <w:rFonts w:ascii="Cambria Math" w:hAnsi="Cambria Math"/>
                              <w:lang w:val="el-GR"/>
                            </w:rPr>
                            <m:t>j=2</m:t>
                          </w:ins>
                        </m:r>
                      </m:sub>
                      <m:sup>
                        <m:r>
                          <w:ins w:id="1231" w:author="Στάθης Καπ" w:date="2023-02-01T08:53:00Z">
                            <w:rPr>
                              <w:rFonts w:ascii="Cambria Math" w:hAnsi="Cambria Math"/>
                              <w:lang w:val="el-GR"/>
                            </w:rPr>
                            <m:t>N</m:t>
                          </w:ins>
                        </m:r>
                      </m:sup>
                      <m:e>
                        <m:nary>
                          <m:naryPr>
                            <m:chr m:val="∑"/>
                            <m:limLoc m:val="undOvr"/>
                            <m:ctrlPr>
                              <w:ins w:id="1232" w:author="Στάθης Καπ" w:date="2023-02-01T08:53:00Z">
                                <w:rPr>
                                  <w:rFonts w:ascii="Cambria Math" w:hAnsi="Cambria Math"/>
                                  <w:i/>
                                  <w:lang w:val="el-GR"/>
                                </w:rPr>
                              </w:ins>
                            </m:ctrlPr>
                          </m:naryPr>
                          <m:sub>
                            <m:r>
                              <w:ins w:id="1233" w:author="Στάθης Καπ" w:date="2023-02-01T08:53:00Z">
                                <w:rPr>
                                  <w:rFonts w:ascii="Cambria Math" w:hAnsi="Cambria Math"/>
                                  <w:lang w:val="el-GR"/>
                                </w:rPr>
                                <m:t>t=1</m:t>
                              </w:ins>
                            </m:r>
                          </m:sub>
                          <m:sup>
                            <m:sSub>
                              <m:sSubPr>
                                <m:ctrlPr>
                                  <w:ins w:id="1234" w:author="Στάθης Καπ" w:date="2023-02-01T08:53:00Z">
                                    <w:rPr>
                                      <w:rFonts w:ascii="Cambria Math" w:hAnsi="Cambria Math"/>
                                      <w:i/>
                                      <w:lang w:val="el-GR"/>
                                    </w:rPr>
                                  </w:ins>
                                </m:ctrlPr>
                              </m:sSubPr>
                              <m:e>
                                <m:r>
                                  <w:ins w:id="1235" w:author="Στάθης Καπ" w:date="2023-02-01T08:53:00Z">
                                    <w:rPr>
                                      <w:rFonts w:ascii="Cambria Math" w:hAnsi="Cambria Math"/>
                                      <w:lang w:val="el-GR"/>
                                    </w:rPr>
                                    <m:t>T</m:t>
                                  </w:ins>
                                </m:r>
                              </m:e>
                              <m:sub>
                                <m:r>
                                  <w:ins w:id="1236" w:author="Στάθης Καπ" w:date="2023-02-01T08:53:00Z">
                                    <w:rPr>
                                      <w:rFonts w:ascii="Cambria Math" w:hAnsi="Cambria Math"/>
                                      <w:lang w:val="el-GR"/>
                                    </w:rPr>
                                    <m:t>i,j</m:t>
                                  </w:ins>
                                </m:r>
                              </m:sub>
                            </m:sSub>
                          </m:sup>
                          <m:e>
                            <m:sSub>
                              <m:sSubPr>
                                <m:ctrlPr>
                                  <w:ins w:id="1237" w:author="Στάθης Καπ" w:date="2023-02-01T08:53:00Z">
                                    <w:rPr>
                                      <w:rFonts w:ascii="Cambria Math" w:hAnsi="Cambria Math"/>
                                      <w:i/>
                                      <w:lang w:val="el-GR"/>
                                    </w:rPr>
                                  </w:ins>
                                </m:ctrlPr>
                              </m:sSubPr>
                              <m:e>
                                <m:r>
                                  <w:ins w:id="1238" w:author="Στάθης Καπ" w:date="2023-02-01T08:53:00Z">
                                    <w:rPr>
                                      <w:rFonts w:ascii="Cambria Math" w:hAnsi="Cambria Math"/>
                                      <w:lang w:val="el-GR"/>
                                    </w:rPr>
                                    <m:t>S</m:t>
                                  </w:ins>
                                </m:r>
                              </m:e>
                              <m:sub>
                                <m:r>
                                  <w:ins w:id="1239" w:author="Στάθης Καπ" w:date="2023-02-01T08:53:00Z">
                                    <w:rPr>
                                      <w:rFonts w:ascii="Cambria Math" w:hAnsi="Cambria Math"/>
                                      <w:lang w:val="el-GR"/>
                                    </w:rPr>
                                    <m:t>i</m:t>
                                  </w:ins>
                                </m:r>
                              </m:sub>
                            </m:sSub>
                            <m:sSub>
                              <m:sSubPr>
                                <m:ctrlPr>
                                  <w:ins w:id="1240" w:author="Στάθης Καπ" w:date="2023-02-01T08:53:00Z">
                                    <w:rPr>
                                      <w:rFonts w:ascii="Cambria Math" w:hAnsi="Cambria Math"/>
                                      <w:i/>
                                      <w:lang w:val="el-GR"/>
                                    </w:rPr>
                                  </w:ins>
                                </m:ctrlPr>
                              </m:sSubPr>
                              <m:e>
                                <m:r>
                                  <w:ins w:id="1241" w:author="Στάθης Καπ" w:date="2023-02-01T08:53:00Z">
                                    <w:rPr>
                                      <w:rFonts w:ascii="Cambria Math" w:hAnsi="Cambria Math"/>
                                      <w:lang w:val="el-GR"/>
                                    </w:rPr>
                                    <m:t>x</m:t>
                                  </w:ins>
                                </m:r>
                              </m:e>
                              <m:sub>
                                <m:r>
                                  <w:ins w:id="1242" w:author="Στάθης Καπ" w:date="2023-02-01T08:53:00Z">
                                    <w:rPr>
                                      <w:rFonts w:ascii="Cambria Math" w:hAnsi="Cambria Math"/>
                                      <w:lang w:val="el-GR"/>
                                    </w:rPr>
                                    <m:t>i,j,t</m:t>
                                  </w:ins>
                                </m:r>
                              </m:sub>
                            </m:sSub>
                          </m:e>
                        </m:nary>
                      </m:e>
                    </m:nary>
                  </m:e>
                </m:nary>
                <m:r>
                  <w:ins w:id="1243" w:author="Στάθης Καπ" w:date="2023-02-01T08:53:00Z">
                    <w:rPr>
                      <w:rFonts w:ascii="Cambria Math" w:hAnsi="Cambria Math"/>
                    </w:rPr>
                    <m:t xml:space="preserve"> </m:t>
                  </w:ins>
                </m:r>
              </m:oMath>
            </m:oMathPara>
          </w:p>
        </w:tc>
        <w:tc>
          <w:tcPr>
            <w:tcW w:w="350" w:type="pct"/>
            <w:vAlign w:val="center"/>
          </w:tcPr>
          <w:p w14:paraId="60A017AA" w14:textId="5919D27E" w:rsidR="000A523F" w:rsidRPr="00603993" w:rsidRDefault="000A523F" w:rsidP="00237FE3">
            <w:pPr>
              <w:pStyle w:val="Caption"/>
              <w:spacing w:after="160"/>
              <w:rPr>
                <w:ins w:id="1244" w:author="Στάθης Καπ" w:date="2023-02-01T08:53:00Z"/>
                <w:rPrChange w:id="1245" w:author="Στάθης Καπ" w:date="2023-02-01T08:49:00Z">
                  <w:rPr>
                    <w:ins w:id="1246" w:author="Στάθης Καπ" w:date="2023-02-01T08:53:00Z"/>
                    <w:lang w:val="el-GR"/>
                  </w:rPr>
                </w:rPrChange>
              </w:rPr>
            </w:pPr>
            <w:ins w:id="1247" w:author="Στάθης Καπ" w:date="2023-02-01T08:5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248"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7</w:t>
            </w:r>
            <w:ins w:id="1249" w:author="Στάθης Καπ" w:date="2023-02-01T08:53:00Z">
              <w:r>
                <w:rPr>
                  <w:lang w:val="el-GR"/>
                </w:rPr>
                <w:fldChar w:fldCharType="end"/>
              </w:r>
              <w:r>
                <w:t>)</w:t>
              </w:r>
            </w:ins>
          </w:p>
        </w:tc>
      </w:tr>
      <w:tr w:rsidR="00DA7114" w14:paraId="54EEC811" w14:textId="77777777" w:rsidTr="00237FE3">
        <w:trPr>
          <w:ins w:id="1250" w:author="Στάθης Καπ" w:date="2023-02-01T08:53:00Z"/>
        </w:trPr>
        <w:tc>
          <w:tcPr>
            <w:tcW w:w="350" w:type="pct"/>
          </w:tcPr>
          <w:p w14:paraId="2562E5EA" w14:textId="77777777" w:rsidR="00DA7114" w:rsidRDefault="00DA7114">
            <w:pPr>
              <w:spacing w:after="160"/>
              <w:rPr>
                <w:ins w:id="1251" w:author="Στάθης Καπ" w:date="2023-02-01T08:53:00Z"/>
                <w:lang w:val="el-GR"/>
              </w:rPr>
              <w:pPrChange w:id="1252" w:author="Στάθης Καπ" w:date="2023-02-01T08:46:00Z">
                <w:pPr/>
              </w:pPrChange>
            </w:pPr>
          </w:p>
        </w:tc>
        <w:tc>
          <w:tcPr>
            <w:tcW w:w="4300" w:type="pct"/>
          </w:tcPr>
          <w:p w14:paraId="5E1B013F" w14:textId="161895C9" w:rsidR="00DA7114" w:rsidRPr="005846FF" w:rsidRDefault="004C3766">
            <w:pPr>
              <w:spacing w:after="160"/>
              <w:rPr>
                <w:ins w:id="1253" w:author="Στάθης Καπ" w:date="2023-02-01T08:53:00Z"/>
                <w:lang w:val="el-GR"/>
              </w:rPr>
              <w:pPrChange w:id="1254" w:author="Στάθης Καπ" w:date="2023-02-01T08:46:00Z">
                <w:pPr/>
              </w:pPrChange>
            </w:pPr>
            <m:oMathPara>
              <m:oMath>
                <m:nary>
                  <m:naryPr>
                    <m:chr m:val="∑"/>
                    <m:limLoc m:val="undOvr"/>
                    <m:ctrlPr>
                      <w:ins w:id="1255" w:author="Στάθης Καπ" w:date="2023-02-01T08:53:00Z">
                        <w:rPr>
                          <w:rFonts w:ascii="Cambria Math" w:hAnsi="Cambria Math"/>
                          <w:i/>
                          <w:iCs/>
                        </w:rPr>
                      </w:ins>
                    </m:ctrlPr>
                  </m:naryPr>
                  <m:sub>
                    <m:r>
                      <w:ins w:id="1256" w:author="Στάθης Καπ" w:date="2023-02-01T08:53:00Z">
                        <w:rPr>
                          <w:rFonts w:ascii="Cambria Math" w:hAnsi="Cambria Math"/>
                        </w:rPr>
                        <m:t>j=2</m:t>
                      </w:ins>
                    </m:r>
                  </m:sub>
                  <m:sup>
                    <m:r>
                      <w:ins w:id="1257" w:author="Στάθης Καπ" w:date="2023-02-01T08:53:00Z">
                        <w:rPr>
                          <w:rFonts w:ascii="Cambria Math" w:hAnsi="Cambria Math"/>
                        </w:rPr>
                        <m:t>N</m:t>
                      </w:ins>
                    </m:r>
                  </m:sup>
                  <m:e>
                    <m:sSub>
                      <m:sSubPr>
                        <m:ctrlPr>
                          <w:ins w:id="1258" w:author="Στάθης Καπ" w:date="2023-02-01T08:53:00Z">
                            <w:rPr>
                              <w:rFonts w:ascii="Cambria Math" w:hAnsi="Cambria Math"/>
                              <w:i/>
                              <w:iCs/>
                            </w:rPr>
                          </w:ins>
                        </m:ctrlPr>
                      </m:sSubPr>
                      <m:e>
                        <m:r>
                          <w:ins w:id="1259" w:author="Στάθης Καπ" w:date="2023-02-01T08:53:00Z">
                            <w:rPr>
                              <w:rFonts w:ascii="Cambria Math" w:hAnsi="Cambria Math"/>
                            </w:rPr>
                            <m:t>x</m:t>
                          </w:ins>
                        </m:r>
                      </m:e>
                      <m:sub>
                        <m:r>
                          <w:ins w:id="1260" w:author="Στάθης Καπ" w:date="2023-02-01T08:53:00Z">
                            <w:rPr>
                              <w:rFonts w:ascii="Cambria Math" w:hAnsi="Cambria Math"/>
                            </w:rPr>
                            <m:t>1,j,1</m:t>
                          </w:ins>
                        </m:r>
                      </m:sub>
                    </m:sSub>
                  </m:e>
                </m:nary>
                <m:r>
                  <w:ins w:id="1261" w:author="Στάθης Καπ" w:date="2023-02-01T08:53:00Z">
                    <w:rPr>
                      <w:rFonts w:ascii="Cambria Math" w:hAnsi="Cambria Math"/>
                    </w:rPr>
                    <m:t>=</m:t>
                  </w:ins>
                </m:r>
                <m:nary>
                  <m:naryPr>
                    <m:chr m:val="∑"/>
                    <m:limLoc m:val="undOvr"/>
                    <m:ctrlPr>
                      <w:ins w:id="1262" w:author="Στάθης Καπ" w:date="2023-02-01T08:53:00Z">
                        <w:rPr>
                          <w:rFonts w:ascii="Cambria Math" w:hAnsi="Cambria Math"/>
                          <w:i/>
                          <w:iCs/>
                        </w:rPr>
                      </w:ins>
                    </m:ctrlPr>
                  </m:naryPr>
                  <m:sub>
                    <m:r>
                      <w:ins w:id="1263" w:author="Στάθης Καπ" w:date="2023-02-01T08:53:00Z">
                        <w:rPr>
                          <w:rFonts w:ascii="Cambria Math" w:hAnsi="Cambria Math"/>
                        </w:rPr>
                        <m:t>i=1</m:t>
                      </w:ins>
                    </m:r>
                  </m:sub>
                  <m:sup>
                    <m:r>
                      <w:ins w:id="1264" w:author="Στάθης Καπ" w:date="2023-02-01T08:53:00Z">
                        <w:rPr>
                          <w:rFonts w:ascii="Cambria Math" w:hAnsi="Cambria Math"/>
                        </w:rPr>
                        <m:t>N-1</m:t>
                      </w:ins>
                    </m:r>
                  </m:sup>
                  <m:e>
                    <m:nary>
                      <m:naryPr>
                        <m:chr m:val="∑"/>
                        <m:limLoc m:val="undOvr"/>
                        <m:ctrlPr>
                          <w:ins w:id="1265" w:author="Στάθης Καπ" w:date="2023-02-01T08:53:00Z">
                            <w:rPr>
                              <w:rFonts w:ascii="Cambria Math" w:hAnsi="Cambria Math"/>
                              <w:i/>
                              <w:iCs/>
                            </w:rPr>
                          </w:ins>
                        </m:ctrlPr>
                      </m:naryPr>
                      <m:sub>
                        <m:r>
                          <w:ins w:id="1266" w:author="Στάθης Καπ" w:date="2023-02-01T08:53:00Z">
                            <w:rPr>
                              <w:rFonts w:ascii="Cambria Math" w:hAnsi="Cambria Math"/>
                            </w:rPr>
                            <m:t>t=1</m:t>
                          </w:ins>
                        </m:r>
                      </m:sub>
                      <m:sup>
                        <m:sSub>
                          <m:sSubPr>
                            <m:ctrlPr>
                              <w:ins w:id="1267" w:author="Στάθης Καπ" w:date="2023-02-01T08:53:00Z">
                                <w:rPr>
                                  <w:rFonts w:ascii="Cambria Math" w:hAnsi="Cambria Math"/>
                                  <w:i/>
                                  <w:iCs/>
                                </w:rPr>
                              </w:ins>
                            </m:ctrlPr>
                          </m:sSubPr>
                          <m:e>
                            <m:r>
                              <w:ins w:id="1268" w:author="Στάθης Καπ" w:date="2023-02-01T08:53:00Z">
                                <w:rPr>
                                  <w:rFonts w:ascii="Cambria Math" w:hAnsi="Cambria Math"/>
                                </w:rPr>
                                <m:t>T</m:t>
                              </w:ins>
                            </m:r>
                          </m:e>
                          <m:sub>
                            <m:r>
                              <w:ins w:id="1269" w:author="Στάθης Καπ" w:date="2023-02-01T08:53:00Z">
                                <w:rPr>
                                  <w:rFonts w:ascii="Cambria Math" w:hAnsi="Cambria Math"/>
                                </w:rPr>
                                <m:t>iN</m:t>
                              </w:ins>
                            </m:r>
                          </m:sub>
                        </m:sSub>
                      </m:sup>
                      <m:e>
                        <m:sSub>
                          <m:sSubPr>
                            <m:ctrlPr>
                              <w:ins w:id="1270" w:author="Στάθης Καπ" w:date="2023-02-01T08:53:00Z">
                                <w:rPr>
                                  <w:rFonts w:ascii="Cambria Math" w:hAnsi="Cambria Math"/>
                                  <w:i/>
                                  <w:iCs/>
                                </w:rPr>
                              </w:ins>
                            </m:ctrlPr>
                          </m:sSubPr>
                          <m:e>
                            <m:r>
                              <w:ins w:id="1271" w:author="Στάθης Καπ" w:date="2023-02-01T08:53:00Z">
                                <w:rPr>
                                  <w:rFonts w:ascii="Cambria Math" w:hAnsi="Cambria Math"/>
                                </w:rPr>
                                <m:t>x</m:t>
                              </w:ins>
                            </m:r>
                          </m:e>
                          <m:sub>
                            <m:r>
                              <w:ins w:id="1272" w:author="Στάθης Καπ" w:date="2023-02-01T08:53:00Z">
                                <w:rPr>
                                  <w:rFonts w:ascii="Cambria Math" w:hAnsi="Cambria Math"/>
                                </w:rPr>
                                <m:t>i,N,t</m:t>
                              </w:ins>
                            </m:r>
                          </m:sub>
                        </m:sSub>
                      </m:e>
                    </m:nary>
                  </m:e>
                </m:nary>
                <m:r>
                  <w:ins w:id="1273" w:author="Στάθης Καπ" w:date="2023-02-01T08:53:00Z">
                    <w:rPr>
                      <w:rFonts w:ascii="Cambria Math" w:hAnsi="Cambria Math"/>
                    </w:rPr>
                    <m:t>=1</m:t>
                  </w:ins>
                </m:r>
              </m:oMath>
            </m:oMathPara>
          </w:p>
        </w:tc>
        <w:tc>
          <w:tcPr>
            <w:tcW w:w="350" w:type="pct"/>
            <w:vAlign w:val="center"/>
          </w:tcPr>
          <w:p w14:paraId="4D0BB36A" w14:textId="2BA0F88B" w:rsidR="00DA7114" w:rsidRPr="00603993" w:rsidRDefault="00DA7114" w:rsidP="00237FE3">
            <w:pPr>
              <w:pStyle w:val="Caption"/>
              <w:spacing w:after="160"/>
              <w:rPr>
                <w:ins w:id="1274" w:author="Στάθης Καπ" w:date="2023-02-01T08:53:00Z"/>
                <w:rPrChange w:id="1275" w:author="Στάθης Καπ" w:date="2023-02-01T08:49:00Z">
                  <w:rPr>
                    <w:ins w:id="1276" w:author="Στάθης Καπ" w:date="2023-02-01T08:53:00Z"/>
                    <w:lang w:val="el-GR"/>
                  </w:rPr>
                </w:rPrChange>
              </w:rPr>
            </w:pPr>
            <w:ins w:id="1277" w:author="Στάθης Καπ" w:date="2023-02-01T08:5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278"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8</w:t>
            </w:r>
            <w:ins w:id="1279" w:author="Στάθης Καπ" w:date="2023-02-01T08:53:00Z">
              <w:r>
                <w:rPr>
                  <w:lang w:val="el-GR"/>
                </w:rPr>
                <w:fldChar w:fldCharType="end"/>
              </w:r>
              <w:r>
                <w:t>)</w:t>
              </w:r>
            </w:ins>
          </w:p>
        </w:tc>
      </w:tr>
      <w:tr w:rsidR="00560AF7" w14:paraId="145FB3E7" w14:textId="77777777" w:rsidTr="00237FE3">
        <w:trPr>
          <w:ins w:id="1280" w:author="Στάθης Καπ" w:date="2023-02-01T08:53:00Z"/>
        </w:trPr>
        <w:tc>
          <w:tcPr>
            <w:tcW w:w="350" w:type="pct"/>
          </w:tcPr>
          <w:p w14:paraId="3622927C" w14:textId="77777777" w:rsidR="00560AF7" w:rsidRDefault="00560AF7">
            <w:pPr>
              <w:spacing w:after="160"/>
              <w:rPr>
                <w:ins w:id="1281" w:author="Στάθης Καπ" w:date="2023-02-01T08:53:00Z"/>
                <w:lang w:val="el-GR"/>
              </w:rPr>
              <w:pPrChange w:id="1282" w:author="Στάθης Καπ" w:date="2023-02-01T08:46:00Z">
                <w:pPr/>
              </w:pPrChange>
            </w:pPr>
          </w:p>
        </w:tc>
        <w:tc>
          <w:tcPr>
            <w:tcW w:w="4300" w:type="pct"/>
          </w:tcPr>
          <w:p w14:paraId="675A7EA8" w14:textId="2DA0FAF1" w:rsidR="00560AF7" w:rsidRPr="005846FF" w:rsidRDefault="004C3766">
            <w:pPr>
              <w:spacing w:after="160"/>
              <w:rPr>
                <w:ins w:id="1283" w:author="Στάθης Καπ" w:date="2023-02-01T08:53:00Z"/>
                <w:lang w:val="el-GR"/>
              </w:rPr>
              <w:pPrChange w:id="1284" w:author="Στάθης Καπ" w:date="2023-02-01T08:46:00Z">
                <w:pPr/>
              </w:pPrChange>
            </w:pPr>
            <m:oMathPara>
              <m:oMath>
                <m:nary>
                  <m:naryPr>
                    <m:chr m:val="∑"/>
                    <m:limLoc m:val="undOvr"/>
                    <m:ctrlPr>
                      <w:ins w:id="1285" w:author="Στάθης Καπ" w:date="2023-02-01T08:53:00Z">
                        <w:rPr>
                          <w:rFonts w:ascii="Cambria Math" w:hAnsi="Cambria Math"/>
                          <w:i/>
                          <w:iCs/>
                        </w:rPr>
                      </w:ins>
                    </m:ctrlPr>
                  </m:naryPr>
                  <m:sub>
                    <m:r>
                      <w:ins w:id="1286" w:author="Στάθης Καπ" w:date="2023-02-01T08:53:00Z">
                        <w:rPr>
                          <w:rFonts w:ascii="Cambria Math" w:hAnsi="Cambria Math"/>
                        </w:rPr>
                        <m:t>i=1</m:t>
                      </w:ins>
                    </m:r>
                  </m:sub>
                  <m:sup>
                    <m:r>
                      <w:ins w:id="1287" w:author="Στάθης Καπ" w:date="2023-02-01T08:53:00Z">
                        <w:rPr>
                          <w:rFonts w:ascii="Cambria Math" w:hAnsi="Cambria Math"/>
                        </w:rPr>
                        <m:t>N-1</m:t>
                      </w:ins>
                    </m:r>
                  </m:sup>
                  <m:e>
                    <m:nary>
                      <m:naryPr>
                        <m:chr m:val="∑"/>
                        <m:limLoc m:val="undOvr"/>
                        <m:ctrlPr>
                          <w:ins w:id="1288" w:author="Στάθης Καπ" w:date="2023-02-01T08:53:00Z">
                            <w:rPr>
                              <w:rFonts w:ascii="Cambria Math" w:hAnsi="Cambria Math"/>
                              <w:i/>
                              <w:iCs/>
                            </w:rPr>
                          </w:ins>
                        </m:ctrlPr>
                      </m:naryPr>
                      <m:sub>
                        <m:r>
                          <w:ins w:id="1289" w:author="Στάθης Καπ" w:date="2023-02-01T08:53:00Z">
                            <w:rPr>
                              <w:rFonts w:ascii="Cambria Math" w:hAnsi="Cambria Math"/>
                            </w:rPr>
                            <m:t>t=1</m:t>
                          </w:ins>
                        </m:r>
                      </m:sub>
                      <m:sup>
                        <m:sSub>
                          <m:sSubPr>
                            <m:ctrlPr>
                              <w:ins w:id="1290" w:author="Στάθης Καπ" w:date="2023-02-01T08:53:00Z">
                                <w:rPr>
                                  <w:rFonts w:ascii="Cambria Math" w:hAnsi="Cambria Math"/>
                                  <w:i/>
                                  <w:iCs/>
                                </w:rPr>
                              </w:ins>
                            </m:ctrlPr>
                          </m:sSubPr>
                          <m:e>
                            <m:r>
                              <w:ins w:id="1291" w:author="Στάθης Καπ" w:date="2023-02-01T08:53:00Z">
                                <w:rPr>
                                  <w:rFonts w:ascii="Cambria Math" w:hAnsi="Cambria Math"/>
                                </w:rPr>
                                <m:t>T</m:t>
                              </w:ins>
                            </m:r>
                          </m:e>
                          <m:sub>
                            <m:r>
                              <w:ins w:id="1292" w:author="Στάθης Καπ" w:date="2023-02-01T08:53:00Z">
                                <w:rPr>
                                  <w:rFonts w:ascii="Cambria Math" w:hAnsi="Cambria Math"/>
                                </w:rPr>
                                <m:t>i,h</m:t>
                              </w:ins>
                            </m:r>
                          </m:sub>
                        </m:sSub>
                      </m:sup>
                      <m:e>
                        <m:sSub>
                          <m:sSubPr>
                            <m:ctrlPr>
                              <w:ins w:id="1293" w:author="Στάθης Καπ" w:date="2023-02-01T08:53:00Z">
                                <w:rPr>
                                  <w:rFonts w:ascii="Cambria Math" w:hAnsi="Cambria Math"/>
                                  <w:i/>
                                  <w:iCs/>
                                </w:rPr>
                              </w:ins>
                            </m:ctrlPr>
                          </m:sSubPr>
                          <m:e>
                            <m:r>
                              <w:ins w:id="1294" w:author="Στάθης Καπ" w:date="2023-02-01T08:53:00Z">
                                <w:rPr>
                                  <w:rFonts w:ascii="Cambria Math" w:hAnsi="Cambria Math"/>
                                </w:rPr>
                                <m:t>x</m:t>
                              </w:ins>
                            </m:r>
                          </m:e>
                          <m:sub>
                            <m:r>
                              <w:ins w:id="1295" w:author="Στάθης Καπ" w:date="2023-02-01T08:53:00Z">
                                <w:rPr>
                                  <w:rFonts w:ascii="Cambria Math" w:hAnsi="Cambria Math"/>
                                </w:rPr>
                                <m:t>i,h,t</m:t>
                              </w:ins>
                            </m:r>
                          </m:sub>
                        </m:sSub>
                      </m:e>
                    </m:nary>
                  </m:e>
                </m:nary>
                <m:r>
                  <w:ins w:id="1296" w:author="Στάθης Καπ" w:date="2023-02-01T08:53:00Z">
                    <w:rPr>
                      <w:rFonts w:ascii="Cambria Math" w:hAnsi="Cambria Math"/>
                    </w:rPr>
                    <m:t>=</m:t>
                  </w:ins>
                </m:r>
                <m:nary>
                  <m:naryPr>
                    <m:chr m:val="∑"/>
                    <m:limLoc m:val="undOvr"/>
                    <m:ctrlPr>
                      <w:ins w:id="1297" w:author="Στάθης Καπ" w:date="2023-02-01T08:53:00Z">
                        <w:rPr>
                          <w:rFonts w:ascii="Cambria Math" w:hAnsi="Cambria Math"/>
                          <w:i/>
                          <w:iCs/>
                        </w:rPr>
                      </w:ins>
                    </m:ctrlPr>
                  </m:naryPr>
                  <m:sub>
                    <m:r>
                      <w:ins w:id="1298" w:author="Στάθης Καπ" w:date="2023-02-01T08:53:00Z">
                        <w:rPr>
                          <w:rFonts w:ascii="Cambria Math" w:hAnsi="Cambria Math"/>
                        </w:rPr>
                        <m:t>j=2</m:t>
                      </w:ins>
                    </m:r>
                  </m:sub>
                  <m:sup>
                    <m:r>
                      <w:ins w:id="1299" w:author="Στάθης Καπ" w:date="2023-02-01T08:53:00Z">
                        <w:rPr>
                          <w:rFonts w:ascii="Cambria Math" w:hAnsi="Cambria Math"/>
                        </w:rPr>
                        <m:t>N</m:t>
                      </w:ins>
                    </m:r>
                  </m:sup>
                  <m:e>
                    <m:nary>
                      <m:naryPr>
                        <m:chr m:val="∑"/>
                        <m:limLoc m:val="undOvr"/>
                        <m:ctrlPr>
                          <w:ins w:id="1300" w:author="Στάθης Καπ" w:date="2023-02-01T08:53:00Z">
                            <w:rPr>
                              <w:rFonts w:ascii="Cambria Math" w:hAnsi="Cambria Math"/>
                              <w:i/>
                              <w:iCs/>
                            </w:rPr>
                          </w:ins>
                        </m:ctrlPr>
                      </m:naryPr>
                      <m:sub>
                        <m:r>
                          <w:ins w:id="1301" w:author="Στάθης Καπ" w:date="2023-02-01T08:53:00Z">
                            <w:rPr>
                              <w:rFonts w:ascii="Cambria Math" w:hAnsi="Cambria Math"/>
                            </w:rPr>
                            <m:t>t=1</m:t>
                          </w:ins>
                        </m:r>
                      </m:sub>
                      <m:sup>
                        <m:sSub>
                          <m:sSubPr>
                            <m:ctrlPr>
                              <w:ins w:id="1302" w:author="Στάθης Καπ" w:date="2023-02-01T08:53:00Z">
                                <w:rPr>
                                  <w:rFonts w:ascii="Cambria Math" w:hAnsi="Cambria Math"/>
                                  <w:i/>
                                  <w:iCs/>
                                </w:rPr>
                              </w:ins>
                            </m:ctrlPr>
                          </m:sSubPr>
                          <m:e>
                            <m:r>
                              <w:ins w:id="1303" w:author="Στάθης Καπ" w:date="2023-02-01T08:53:00Z">
                                <w:rPr>
                                  <w:rFonts w:ascii="Cambria Math" w:hAnsi="Cambria Math"/>
                                </w:rPr>
                                <m:t>T</m:t>
                              </w:ins>
                            </m:r>
                          </m:e>
                          <m:sub>
                            <m:r>
                              <w:ins w:id="1304" w:author="Στάθης Καπ" w:date="2023-02-01T08:53:00Z">
                                <w:rPr>
                                  <w:rFonts w:ascii="Cambria Math" w:hAnsi="Cambria Math"/>
                                </w:rPr>
                                <m:t>h,j</m:t>
                              </w:ins>
                            </m:r>
                          </m:sub>
                        </m:sSub>
                      </m:sup>
                      <m:e>
                        <m:sSub>
                          <m:sSubPr>
                            <m:ctrlPr>
                              <w:ins w:id="1305" w:author="Στάθης Καπ" w:date="2023-02-01T08:53:00Z">
                                <w:rPr>
                                  <w:rFonts w:ascii="Cambria Math" w:hAnsi="Cambria Math"/>
                                  <w:i/>
                                  <w:iCs/>
                                </w:rPr>
                              </w:ins>
                            </m:ctrlPr>
                          </m:sSubPr>
                          <m:e>
                            <m:r>
                              <w:ins w:id="1306" w:author="Στάθης Καπ" w:date="2023-02-01T08:53:00Z">
                                <w:rPr>
                                  <w:rFonts w:ascii="Cambria Math" w:hAnsi="Cambria Math"/>
                                </w:rPr>
                                <m:t>x</m:t>
                              </w:ins>
                            </m:r>
                          </m:e>
                          <m:sub>
                            <m:r>
                              <w:ins w:id="1307" w:author="Στάθης Καπ" w:date="2023-02-01T08:53:00Z">
                                <w:rPr>
                                  <w:rFonts w:ascii="Cambria Math" w:hAnsi="Cambria Math"/>
                                </w:rPr>
                                <m:t>h,j,t</m:t>
                              </w:ins>
                            </m:r>
                          </m:sub>
                        </m:sSub>
                      </m:e>
                    </m:nary>
                  </m:e>
                </m:nary>
                <m:r>
                  <w:ins w:id="1308" w:author="Στάθης Καπ" w:date="2023-02-01T08:53:00Z">
                    <w:rPr>
                      <w:rFonts w:ascii="Cambria Math" w:hAnsi="Cambria Math"/>
                    </w:rPr>
                    <m:t>≤1∀</m:t>
                  </w:ins>
                </m:r>
                <m:r>
                  <w:ins w:id="1309" w:author="Στάθης Καπ" w:date="2023-02-01T08:53:00Z">
                    <w:rPr>
                      <w:rFonts w:ascii="Cambria Math" w:hAnsi="Cambria Math"/>
                    </w:rPr>
                    <m:t>h=2, ⋯, N-1</m:t>
                  </w:ins>
                </m:r>
              </m:oMath>
            </m:oMathPara>
          </w:p>
        </w:tc>
        <w:tc>
          <w:tcPr>
            <w:tcW w:w="350" w:type="pct"/>
            <w:vAlign w:val="center"/>
          </w:tcPr>
          <w:p w14:paraId="15B9CFA5" w14:textId="54053897" w:rsidR="00560AF7" w:rsidRPr="00603993" w:rsidRDefault="00560AF7" w:rsidP="00237FE3">
            <w:pPr>
              <w:pStyle w:val="Caption"/>
              <w:spacing w:after="160"/>
              <w:rPr>
                <w:ins w:id="1310" w:author="Στάθης Καπ" w:date="2023-02-01T08:53:00Z"/>
                <w:rPrChange w:id="1311" w:author="Στάθης Καπ" w:date="2023-02-01T08:49:00Z">
                  <w:rPr>
                    <w:ins w:id="1312" w:author="Στάθης Καπ" w:date="2023-02-01T08:53:00Z"/>
                    <w:lang w:val="el-GR"/>
                  </w:rPr>
                </w:rPrChange>
              </w:rPr>
            </w:pPr>
            <w:ins w:id="1313" w:author="Στάθης Καπ" w:date="2023-02-01T08:5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314"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9</w:t>
            </w:r>
            <w:ins w:id="1315" w:author="Στάθης Καπ" w:date="2023-02-01T08:53:00Z">
              <w:r>
                <w:rPr>
                  <w:lang w:val="el-GR"/>
                </w:rPr>
                <w:fldChar w:fldCharType="end"/>
              </w:r>
              <w:r>
                <w:t>)</w:t>
              </w:r>
            </w:ins>
          </w:p>
        </w:tc>
      </w:tr>
      <w:tr w:rsidR="00B13100" w14:paraId="3733416E" w14:textId="77777777" w:rsidTr="00237FE3">
        <w:trPr>
          <w:ins w:id="1316" w:author="Στάθης Καπ" w:date="2023-02-01T08:53:00Z"/>
        </w:trPr>
        <w:tc>
          <w:tcPr>
            <w:tcW w:w="350" w:type="pct"/>
          </w:tcPr>
          <w:p w14:paraId="62AC6DA9" w14:textId="77777777" w:rsidR="00B13100" w:rsidRDefault="00B13100">
            <w:pPr>
              <w:spacing w:after="160"/>
              <w:rPr>
                <w:ins w:id="1317" w:author="Στάθης Καπ" w:date="2023-02-01T08:53:00Z"/>
                <w:lang w:val="el-GR"/>
              </w:rPr>
              <w:pPrChange w:id="1318" w:author="Στάθης Καπ" w:date="2023-02-01T08:46:00Z">
                <w:pPr/>
              </w:pPrChange>
            </w:pPr>
          </w:p>
        </w:tc>
        <w:tc>
          <w:tcPr>
            <w:tcW w:w="4300" w:type="pct"/>
          </w:tcPr>
          <w:p w14:paraId="0BF7D453" w14:textId="39683E7F" w:rsidR="00B13100" w:rsidRPr="005846FF" w:rsidRDefault="004C3766">
            <w:pPr>
              <w:spacing w:after="160"/>
              <w:rPr>
                <w:ins w:id="1319" w:author="Στάθης Καπ" w:date="2023-02-01T08:53:00Z"/>
                <w:lang w:val="el-GR"/>
              </w:rPr>
              <w:pPrChange w:id="1320" w:author="Στάθης Καπ" w:date="2023-02-01T08:46:00Z">
                <w:pPr/>
              </w:pPrChange>
            </w:pPr>
            <m:oMathPara>
              <m:oMath>
                <m:nary>
                  <m:naryPr>
                    <m:chr m:val="∑"/>
                    <m:limLoc m:val="undOvr"/>
                    <m:ctrlPr>
                      <w:ins w:id="1321" w:author="Στάθης Καπ" w:date="2023-02-01T08:53:00Z">
                        <w:rPr>
                          <w:rFonts w:ascii="Cambria Math" w:eastAsiaTheme="minorEastAsia" w:hAnsi="Cambria Math"/>
                          <w:i/>
                          <w:iCs/>
                        </w:rPr>
                      </w:ins>
                    </m:ctrlPr>
                  </m:naryPr>
                  <m:sub>
                    <m:r>
                      <w:ins w:id="1322" w:author="Στάθης Καπ" w:date="2023-02-01T08:53:00Z">
                        <w:rPr>
                          <w:rFonts w:ascii="Cambria Math" w:eastAsiaTheme="minorEastAsia" w:hAnsi="Cambria Math"/>
                        </w:rPr>
                        <m:t>i=1</m:t>
                      </w:ins>
                    </m:r>
                  </m:sub>
                  <m:sup>
                    <m:r>
                      <w:ins w:id="1323" w:author="Στάθης Καπ" w:date="2023-02-01T08:53:00Z">
                        <w:rPr>
                          <w:rFonts w:ascii="Cambria Math" w:eastAsiaTheme="minorEastAsia" w:hAnsi="Cambria Math"/>
                        </w:rPr>
                        <m:t>N-1</m:t>
                      </w:ins>
                    </m:r>
                  </m:sup>
                  <m:e>
                    <m:nary>
                      <m:naryPr>
                        <m:chr m:val="∑"/>
                        <m:limLoc m:val="undOvr"/>
                        <m:ctrlPr>
                          <w:ins w:id="1324" w:author="Στάθης Καπ" w:date="2023-02-01T08:53:00Z">
                            <w:rPr>
                              <w:rFonts w:ascii="Cambria Math" w:eastAsiaTheme="minorEastAsia" w:hAnsi="Cambria Math"/>
                              <w:i/>
                              <w:iCs/>
                            </w:rPr>
                          </w:ins>
                        </m:ctrlPr>
                      </m:naryPr>
                      <m:sub>
                        <m:r>
                          <w:ins w:id="1325" w:author="Στάθης Καπ" w:date="2023-02-01T08:53:00Z">
                            <w:rPr>
                              <w:rFonts w:ascii="Cambria Math" w:eastAsiaTheme="minorEastAsia" w:hAnsi="Cambria Math"/>
                            </w:rPr>
                            <m:t>t=1</m:t>
                          </w:ins>
                        </m:r>
                      </m:sub>
                      <m:sup>
                        <m:sSub>
                          <m:sSubPr>
                            <m:ctrlPr>
                              <w:ins w:id="1326" w:author="Στάθης Καπ" w:date="2023-02-01T08:53:00Z">
                                <w:rPr>
                                  <w:rFonts w:ascii="Cambria Math" w:eastAsiaTheme="minorEastAsia" w:hAnsi="Cambria Math"/>
                                  <w:i/>
                                  <w:iCs/>
                                </w:rPr>
                              </w:ins>
                            </m:ctrlPr>
                          </m:sSubPr>
                          <m:e>
                            <m:r>
                              <w:ins w:id="1327" w:author="Στάθης Καπ" w:date="2023-02-01T08:53:00Z">
                                <w:rPr>
                                  <w:rFonts w:ascii="Cambria Math" w:eastAsiaTheme="minorEastAsia" w:hAnsi="Cambria Math"/>
                                </w:rPr>
                                <m:t>T</m:t>
                              </w:ins>
                            </m:r>
                          </m:e>
                          <m:sub>
                            <m:r>
                              <w:ins w:id="1328" w:author="Στάθης Καπ" w:date="2023-02-01T08:53:00Z">
                                <w:rPr>
                                  <w:rFonts w:ascii="Cambria Math" w:eastAsiaTheme="minorEastAsia" w:hAnsi="Cambria Math"/>
                                </w:rPr>
                                <m:t>i,h</m:t>
                              </w:ins>
                            </m:r>
                          </m:sub>
                        </m:sSub>
                      </m:sup>
                      <m:e>
                        <m:d>
                          <m:dPr>
                            <m:begChr m:val="["/>
                            <m:endChr m:val="]"/>
                            <m:ctrlPr>
                              <w:ins w:id="1329" w:author="Στάθης Καπ" w:date="2023-02-01T08:53:00Z">
                                <w:rPr>
                                  <w:rFonts w:ascii="Cambria Math" w:eastAsiaTheme="minorEastAsia" w:hAnsi="Cambria Math"/>
                                  <w:i/>
                                  <w:iCs/>
                                </w:rPr>
                              </w:ins>
                            </m:ctrlPr>
                          </m:dPr>
                          <m:e>
                            <m:sSub>
                              <m:sSubPr>
                                <m:ctrlPr>
                                  <w:ins w:id="1330" w:author="Στάθης Καπ" w:date="2023-02-01T08:53:00Z">
                                    <w:rPr>
                                      <w:rFonts w:ascii="Cambria Math" w:eastAsiaTheme="minorEastAsia" w:hAnsi="Cambria Math"/>
                                      <w:i/>
                                      <w:iCs/>
                                    </w:rPr>
                                  </w:ins>
                                </m:ctrlPr>
                              </m:sSubPr>
                              <m:e>
                                <m:r>
                                  <w:ins w:id="1331" w:author="Στάθης Καπ" w:date="2023-02-01T08:53:00Z">
                                    <w:rPr>
                                      <w:rFonts w:ascii="Cambria Math" w:eastAsiaTheme="minorEastAsia" w:hAnsi="Cambria Math"/>
                                    </w:rPr>
                                    <m:t>w</m:t>
                                  </w:ins>
                                </m:r>
                              </m:e>
                              <m:sub>
                                <m:r>
                                  <w:ins w:id="1332" w:author="Στάθης Καπ" w:date="2023-02-01T08:53:00Z">
                                    <w:rPr>
                                      <w:rFonts w:ascii="Cambria Math" w:eastAsiaTheme="minorEastAsia" w:hAnsi="Cambria Math"/>
                                    </w:rPr>
                                    <m:t>i,h,t</m:t>
                                  </w:ins>
                                </m:r>
                              </m:sub>
                            </m:sSub>
                            <m:r>
                              <w:ins w:id="1333" w:author="Στάθης Καπ" w:date="2023-02-01T08:53:00Z">
                                <w:rPr>
                                  <w:rFonts w:ascii="Cambria Math" w:eastAsiaTheme="minorEastAsia" w:hAnsi="Cambria Math"/>
                                </w:rPr>
                                <m:t>+(</m:t>
                              </w:ins>
                            </m:r>
                            <m:r>
                              <w:ins w:id="1334" w:author="Στάθης Καπ" w:date="2023-02-01T08:53:00Z">
                                <w:rPr>
                                  <w:rFonts w:ascii="Cambria Math" w:eastAsiaTheme="minorEastAsia" w:hAnsi="Cambria Math"/>
                                  <w:lang w:val="el-GR"/>
                                </w:rPr>
                                <m:t>θ∙</m:t>
                              </w:ins>
                            </m:r>
                            <m:sSub>
                              <m:sSubPr>
                                <m:ctrlPr>
                                  <w:ins w:id="1335" w:author="Στάθης Καπ" w:date="2023-02-01T08:53:00Z">
                                    <w:rPr>
                                      <w:rFonts w:ascii="Cambria Math" w:eastAsiaTheme="minorEastAsia" w:hAnsi="Cambria Math"/>
                                      <w:i/>
                                      <w:iCs/>
                                    </w:rPr>
                                  </w:ins>
                                </m:ctrlPr>
                              </m:sSubPr>
                              <m:e>
                                <m:r>
                                  <w:ins w:id="1336" w:author="Στάθης Καπ" w:date="2023-02-01T08:53:00Z">
                                    <w:rPr>
                                      <w:rFonts w:ascii="Cambria Math" w:eastAsiaTheme="minorEastAsia" w:hAnsi="Cambria Math"/>
                                    </w:rPr>
                                    <m:t>w</m:t>
                                  </w:ins>
                                </m:r>
                              </m:e>
                              <m:sub>
                                <m:r>
                                  <w:ins w:id="1337" w:author="Στάθης Καπ" w:date="2023-02-01T08:53:00Z">
                                    <w:rPr>
                                      <w:rFonts w:ascii="Cambria Math" w:eastAsiaTheme="minorEastAsia" w:hAnsi="Cambria Math"/>
                                    </w:rPr>
                                    <m:t>i,h,t</m:t>
                                  </w:ins>
                                </m:r>
                              </m:sub>
                            </m:sSub>
                            <m:r>
                              <w:ins w:id="1338" w:author="Στάθης Καπ" w:date="2023-02-01T08:53:00Z">
                                <w:rPr>
                                  <w:rFonts w:ascii="Cambria Math" w:eastAsiaTheme="minorEastAsia" w:hAnsi="Cambria Math"/>
                                </w:rPr>
                                <m:t>+</m:t>
                              </w:ins>
                            </m:r>
                            <m:sSub>
                              <m:sSubPr>
                                <m:ctrlPr>
                                  <w:ins w:id="1339" w:author="Στάθης Καπ" w:date="2023-02-01T08:53:00Z">
                                    <w:rPr>
                                      <w:rFonts w:ascii="Cambria Math" w:eastAsiaTheme="minorEastAsia" w:hAnsi="Cambria Math"/>
                                      <w:i/>
                                      <w:iCs/>
                                      <w:lang w:val="el-GR"/>
                                    </w:rPr>
                                  </w:ins>
                                </m:ctrlPr>
                              </m:sSubPr>
                              <m:e>
                                <m:r>
                                  <w:ins w:id="1340" w:author="Στάθης Καπ" w:date="2023-02-01T08:53:00Z">
                                    <w:rPr>
                                      <w:rFonts w:ascii="Cambria Math" w:eastAsiaTheme="minorEastAsia" w:hAnsi="Cambria Math"/>
                                      <w:lang w:val="el-GR"/>
                                    </w:rPr>
                                    <m:t>η</m:t>
                                  </w:ins>
                                </m:r>
                              </m:e>
                              <m:sub>
                                <m:r>
                                  <w:ins w:id="1341" w:author="Στάθης Καπ" w:date="2023-02-01T08:53:00Z">
                                    <w:rPr>
                                      <w:rFonts w:ascii="Cambria Math" w:eastAsiaTheme="minorEastAsia" w:hAnsi="Cambria Math"/>
                                    </w:rPr>
                                    <m:t>i,h,t</m:t>
                                  </w:ins>
                                </m:r>
                              </m:sub>
                            </m:sSub>
                            <m:r>
                              <w:ins w:id="1342" w:author="Στάθης Καπ" w:date="2023-02-01T08:53:00Z">
                                <w:rPr>
                                  <w:rFonts w:ascii="Cambria Math" w:eastAsiaTheme="minorEastAsia" w:hAnsi="Cambria Math"/>
                                </w:rPr>
                                <m:t>∙</m:t>
                              </w:ins>
                            </m:r>
                            <m:sSub>
                              <m:sSubPr>
                                <m:ctrlPr>
                                  <w:ins w:id="1343" w:author="Στάθης Καπ" w:date="2023-02-01T08:53:00Z">
                                    <w:rPr>
                                      <w:rFonts w:ascii="Cambria Math" w:eastAsiaTheme="minorEastAsia" w:hAnsi="Cambria Math"/>
                                      <w:i/>
                                      <w:iCs/>
                                    </w:rPr>
                                  </w:ins>
                                </m:ctrlPr>
                              </m:sSubPr>
                              <m:e>
                                <m:r>
                                  <w:ins w:id="1344" w:author="Στάθης Καπ" w:date="2023-02-01T08:53:00Z">
                                    <w:rPr>
                                      <w:rFonts w:ascii="Cambria Math" w:eastAsiaTheme="minorEastAsia" w:hAnsi="Cambria Math"/>
                                    </w:rPr>
                                    <m:t>x</m:t>
                                  </w:ins>
                                </m:r>
                              </m:e>
                              <m:sub>
                                <m:r>
                                  <w:ins w:id="1345" w:author="Στάθης Καπ" w:date="2023-02-01T08:53:00Z">
                                    <w:rPr>
                                      <w:rFonts w:ascii="Cambria Math" w:eastAsiaTheme="minorEastAsia" w:hAnsi="Cambria Math"/>
                                    </w:rPr>
                                    <m:t>i,h,t</m:t>
                                  </w:ins>
                                </m:r>
                              </m:sub>
                            </m:sSub>
                            <m:r>
                              <w:ins w:id="1346" w:author="Στάθης Καπ" w:date="2023-02-01T08:53:00Z">
                                <w:rPr>
                                  <w:rFonts w:ascii="Cambria Math" w:eastAsiaTheme="minorEastAsia" w:hAnsi="Cambria Math"/>
                                </w:rPr>
                                <m:t>)</m:t>
                              </w:ins>
                            </m:r>
                          </m:e>
                        </m:d>
                      </m:e>
                    </m:nary>
                  </m:e>
                </m:nary>
                <m:r>
                  <w:ins w:id="1347" w:author="Στάθης Καπ" w:date="2023-02-01T08:53:00Z">
                    <w:rPr>
                      <w:rFonts w:ascii="Cambria Math" w:eastAsiaTheme="minorEastAsia" w:hAnsi="Cambria Math"/>
                    </w:rPr>
                    <m:t>=</m:t>
                  </w:ins>
                </m:r>
                <m:nary>
                  <m:naryPr>
                    <m:chr m:val="∑"/>
                    <m:limLoc m:val="undOvr"/>
                    <m:ctrlPr>
                      <w:ins w:id="1348" w:author="Στάθης Καπ" w:date="2023-02-01T08:53:00Z">
                        <w:rPr>
                          <w:rFonts w:ascii="Cambria Math" w:eastAsiaTheme="minorEastAsia" w:hAnsi="Cambria Math"/>
                          <w:i/>
                          <w:iCs/>
                        </w:rPr>
                      </w:ins>
                    </m:ctrlPr>
                  </m:naryPr>
                  <m:sub>
                    <m:r>
                      <w:ins w:id="1349" w:author="Στάθης Καπ" w:date="2023-02-01T08:53:00Z">
                        <w:rPr>
                          <w:rFonts w:ascii="Cambria Math" w:eastAsiaTheme="minorEastAsia" w:hAnsi="Cambria Math"/>
                        </w:rPr>
                        <m:t>j=2</m:t>
                      </w:ins>
                    </m:r>
                  </m:sub>
                  <m:sup>
                    <m:r>
                      <w:ins w:id="1350" w:author="Στάθης Καπ" w:date="2023-02-01T08:53:00Z">
                        <w:rPr>
                          <w:rFonts w:ascii="Cambria Math" w:eastAsiaTheme="minorEastAsia" w:hAnsi="Cambria Math"/>
                        </w:rPr>
                        <m:t>N</m:t>
                      </w:ins>
                    </m:r>
                  </m:sup>
                  <m:e>
                    <m:nary>
                      <m:naryPr>
                        <m:chr m:val="∑"/>
                        <m:limLoc m:val="undOvr"/>
                        <m:ctrlPr>
                          <w:ins w:id="1351" w:author="Στάθης Καπ" w:date="2023-02-01T08:53:00Z">
                            <w:rPr>
                              <w:rFonts w:ascii="Cambria Math" w:eastAsiaTheme="minorEastAsia" w:hAnsi="Cambria Math"/>
                              <w:i/>
                              <w:iCs/>
                            </w:rPr>
                          </w:ins>
                        </m:ctrlPr>
                      </m:naryPr>
                      <m:sub>
                        <m:r>
                          <w:ins w:id="1352" w:author="Στάθης Καπ" w:date="2023-02-01T08:53:00Z">
                            <w:rPr>
                              <w:rFonts w:ascii="Cambria Math" w:eastAsiaTheme="minorEastAsia" w:hAnsi="Cambria Math"/>
                            </w:rPr>
                            <m:t>t=1</m:t>
                          </w:ins>
                        </m:r>
                      </m:sub>
                      <m:sup>
                        <m:sSub>
                          <m:sSubPr>
                            <m:ctrlPr>
                              <w:ins w:id="1353" w:author="Στάθης Καπ" w:date="2023-02-01T08:53:00Z">
                                <w:rPr>
                                  <w:rFonts w:ascii="Cambria Math" w:eastAsiaTheme="minorEastAsia" w:hAnsi="Cambria Math"/>
                                  <w:i/>
                                  <w:iCs/>
                                </w:rPr>
                              </w:ins>
                            </m:ctrlPr>
                          </m:sSubPr>
                          <m:e>
                            <m:r>
                              <w:ins w:id="1354" w:author="Στάθης Καπ" w:date="2023-02-01T08:53:00Z">
                                <w:rPr>
                                  <w:rFonts w:ascii="Cambria Math" w:eastAsiaTheme="minorEastAsia" w:hAnsi="Cambria Math"/>
                                </w:rPr>
                                <m:t>T</m:t>
                              </w:ins>
                            </m:r>
                          </m:e>
                          <m:sub>
                            <m:r>
                              <w:ins w:id="1355" w:author="Στάθης Καπ" w:date="2023-02-01T08:53:00Z">
                                <w:rPr>
                                  <w:rFonts w:ascii="Cambria Math" w:eastAsiaTheme="minorEastAsia" w:hAnsi="Cambria Math"/>
                                </w:rPr>
                                <m:t>h,j</m:t>
                              </w:ins>
                            </m:r>
                          </m:sub>
                        </m:sSub>
                      </m:sup>
                      <m:e>
                        <m:sSub>
                          <m:sSubPr>
                            <m:ctrlPr>
                              <w:ins w:id="1356" w:author="Στάθης Καπ" w:date="2023-02-01T08:53:00Z">
                                <w:rPr>
                                  <w:rFonts w:ascii="Cambria Math" w:eastAsiaTheme="minorEastAsia" w:hAnsi="Cambria Math"/>
                                  <w:i/>
                                  <w:iCs/>
                                </w:rPr>
                              </w:ins>
                            </m:ctrlPr>
                          </m:sSubPr>
                          <m:e>
                            <m:r>
                              <w:ins w:id="1357" w:author="Στάθης Καπ" w:date="2023-02-01T08:53:00Z">
                                <w:rPr>
                                  <w:rFonts w:ascii="Cambria Math" w:eastAsiaTheme="minorEastAsia" w:hAnsi="Cambria Math"/>
                                </w:rPr>
                                <m:t>w</m:t>
                              </w:ins>
                            </m:r>
                          </m:e>
                          <m:sub>
                            <m:r>
                              <w:ins w:id="1358" w:author="Στάθης Καπ" w:date="2023-02-01T08:53:00Z">
                                <w:rPr>
                                  <w:rFonts w:ascii="Cambria Math" w:eastAsiaTheme="minorEastAsia" w:hAnsi="Cambria Math"/>
                                </w:rPr>
                                <m:t>h,j,t</m:t>
                              </w:ins>
                            </m:r>
                          </m:sub>
                        </m:sSub>
                      </m:e>
                    </m:nary>
                  </m:e>
                </m:nary>
                <m:r>
                  <w:ins w:id="1359" w:author="Στάθης Καπ" w:date="2023-02-01T08:53:00Z">
                    <w:rPr>
                      <w:rFonts w:ascii="Cambria Math" w:eastAsiaTheme="minorEastAsia" w:hAnsi="Cambria Math"/>
                    </w:rPr>
                    <m:t>∀h=</m:t>
                  </w:ins>
                </m:r>
                <m:r>
                  <w:ins w:id="1360" w:author="Στάθης Καπ" w:date="2023-02-01T08:53:00Z">
                    <w:rPr>
                      <w:rFonts w:ascii="Cambria Math" w:eastAsiaTheme="minorEastAsia" w:hAnsi="Cambria Math"/>
                    </w:rPr>
                    <m:t>2, ⋯, N-1</m:t>
                  </w:ins>
                </m:r>
              </m:oMath>
            </m:oMathPara>
          </w:p>
        </w:tc>
        <w:tc>
          <w:tcPr>
            <w:tcW w:w="350" w:type="pct"/>
            <w:vAlign w:val="center"/>
          </w:tcPr>
          <w:p w14:paraId="3D992528" w14:textId="1118DEAD" w:rsidR="00B13100" w:rsidRPr="00603993" w:rsidRDefault="00B13100" w:rsidP="00237FE3">
            <w:pPr>
              <w:pStyle w:val="Caption"/>
              <w:spacing w:after="160"/>
              <w:rPr>
                <w:ins w:id="1361" w:author="Στάθης Καπ" w:date="2023-02-01T08:53:00Z"/>
                <w:rPrChange w:id="1362" w:author="Στάθης Καπ" w:date="2023-02-01T08:49:00Z">
                  <w:rPr>
                    <w:ins w:id="1363" w:author="Στάθης Καπ" w:date="2023-02-01T08:53:00Z"/>
                    <w:lang w:val="el-GR"/>
                  </w:rPr>
                </w:rPrChange>
              </w:rPr>
            </w:pPr>
            <w:ins w:id="1364" w:author="Στάθης Καπ" w:date="2023-02-01T08:5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365"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10</w:t>
            </w:r>
            <w:ins w:id="1366" w:author="Στάθης Καπ" w:date="2023-02-01T08:53:00Z">
              <w:r>
                <w:rPr>
                  <w:lang w:val="el-GR"/>
                </w:rPr>
                <w:fldChar w:fldCharType="end"/>
              </w:r>
              <w:r>
                <w:t>)</w:t>
              </w:r>
            </w:ins>
          </w:p>
        </w:tc>
      </w:tr>
      <w:tr w:rsidR="00341F70" w14:paraId="36AB623C" w14:textId="77777777" w:rsidTr="00237FE3">
        <w:trPr>
          <w:ins w:id="1367" w:author="Στάθης Καπ" w:date="2023-02-01T08:54:00Z"/>
        </w:trPr>
        <w:tc>
          <w:tcPr>
            <w:tcW w:w="350" w:type="pct"/>
          </w:tcPr>
          <w:p w14:paraId="6C6E3C81" w14:textId="77777777" w:rsidR="00341F70" w:rsidRDefault="00341F70">
            <w:pPr>
              <w:spacing w:after="160"/>
              <w:rPr>
                <w:ins w:id="1368" w:author="Στάθης Καπ" w:date="2023-02-01T08:54:00Z"/>
                <w:lang w:val="el-GR"/>
              </w:rPr>
              <w:pPrChange w:id="1369" w:author="Στάθης Καπ" w:date="2023-02-01T08:46:00Z">
                <w:pPr/>
              </w:pPrChange>
            </w:pPr>
          </w:p>
        </w:tc>
        <w:tc>
          <w:tcPr>
            <w:tcW w:w="4300" w:type="pct"/>
          </w:tcPr>
          <w:p w14:paraId="5C140172" w14:textId="1EA354D9" w:rsidR="00341F70" w:rsidRPr="005846FF" w:rsidRDefault="004C3766">
            <w:pPr>
              <w:spacing w:after="160"/>
              <w:rPr>
                <w:ins w:id="1370" w:author="Στάθης Καπ" w:date="2023-02-01T08:54:00Z"/>
                <w:lang w:val="el-GR"/>
              </w:rPr>
              <w:pPrChange w:id="1371" w:author="Στάθης Καπ" w:date="2023-02-01T08:46:00Z">
                <w:pPr/>
              </w:pPrChange>
            </w:pPr>
            <m:oMathPara>
              <m:oMath>
                <m:sSub>
                  <m:sSubPr>
                    <m:ctrlPr>
                      <w:ins w:id="1372" w:author="Στάθης Καπ" w:date="2023-02-01T08:54:00Z">
                        <w:rPr>
                          <w:rFonts w:ascii="Cambria Math" w:eastAsiaTheme="minorEastAsia" w:hAnsi="Cambria Math"/>
                          <w:i/>
                          <w:iCs/>
                        </w:rPr>
                      </w:ins>
                    </m:ctrlPr>
                  </m:sSubPr>
                  <m:e>
                    <m:r>
                      <w:ins w:id="1373" w:author="Στάθης Καπ" w:date="2023-02-01T08:54:00Z">
                        <w:rPr>
                          <w:rFonts w:ascii="Cambria Math" w:eastAsiaTheme="minorEastAsia" w:hAnsi="Cambria Math"/>
                        </w:rPr>
                        <m:t>x</m:t>
                      </w:ins>
                    </m:r>
                  </m:e>
                  <m:sub>
                    <m:r>
                      <w:ins w:id="1374" w:author="Στάθης Καπ" w:date="2023-02-01T08:54:00Z">
                        <w:rPr>
                          <w:rFonts w:ascii="Cambria Math" w:eastAsiaTheme="minorEastAsia" w:hAnsi="Cambria Math"/>
                        </w:rPr>
                        <m:t>i,j,t</m:t>
                      </w:ins>
                    </m:r>
                  </m:sub>
                </m:sSub>
                <m:r>
                  <w:ins w:id="1375" w:author="Στάθης Καπ" w:date="2023-02-01T08:54:00Z">
                    <w:rPr>
                      <w:rFonts w:ascii="Cambria Math" w:eastAsiaTheme="minorEastAsia" w:hAnsi="Cambria Math"/>
                    </w:rPr>
                    <m:t>∙</m:t>
                  </w:ins>
                </m:r>
                <m:sSub>
                  <m:sSubPr>
                    <m:ctrlPr>
                      <w:ins w:id="1376" w:author="Στάθης Καπ" w:date="2023-02-01T08:54:00Z">
                        <w:rPr>
                          <w:rFonts w:ascii="Cambria Math" w:eastAsiaTheme="minorEastAsia" w:hAnsi="Cambria Math"/>
                          <w:i/>
                          <w:iCs/>
                          <w:lang w:val="el-GR"/>
                        </w:rPr>
                      </w:ins>
                    </m:ctrlPr>
                  </m:sSubPr>
                  <m:e>
                    <m:r>
                      <w:ins w:id="1377" w:author="Στάθης Καπ" w:date="2023-02-01T08:54:00Z">
                        <w:rPr>
                          <w:rFonts w:ascii="Cambria Math" w:eastAsiaTheme="minorEastAsia" w:hAnsi="Cambria Math"/>
                          <w:lang w:val="el-GR"/>
                        </w:rPr>
                        <m:t>τ</m:t>
                      </w:ins>
                    </m:r>
                  </m:e>
                  <m:sub>
                    <m:r>
                      <w:ins w:id="1378" w:author="Στάθης Καπ" w:date="2023-02-01T08:54:00Z">
                        <w:rPr>
                          <w:rFonts w:ascii="Cambria Math" w:eastAsiaTheme="minorEastAsia" w:hAnsi="Cambria Math"/>
                        </w:rPr>
                        <m:t>i,j,t</m:t>
                      </w:ins>
                    </m:r>
                  </m:sub>
                </m:sSub>
                <m:r>
                  <w:ins w:id="1379" w:author="Στάθης Καπ" w:date="2023-02-01T08:54:00Z">
                    <w:rPr>
                      <w:rFonts w:ascii="Cambria Math" w:eastAsiaTheme="minorEastAsia" w:hAnsi="Cambria Math"/>
                      <w:lang w:val="el-GR"/>
                    </w:rPr>
                    <m:t>≤</m:t>
                  </w:ins>
                </m:r>
                <m:sSub>
                  <m:sSubPr>
                    <m:ctrlPr>
                      <w:ins w:id="1380" w:author="Στάθης Καπ" w:date="2023-02-01T08:54:00Z">
                        <w:rPr>
                          <w:rFonts w:ascii="Cambria Math" w:eastAsiaTheme="minorEastAsia" w:hAnsi="Cambria Math"/>
                          <w:i/>
                          <w:iCs/>
                          <w:lang w:val="el-GR"/>
                        </w:rPr>
                      </w:ins>
                    </m:ctrlPr>
                  </m:sSubPr>
                  <m:e>
                    <m:r>
                      <w:ins w:id="1381" w:author="Στάθης Καπ" w:date="2023-02-01T08:54:00Z">
                        <w:rPr>
                          <w:rFonts w:ascii="Cambria Math" w:eastAsiaTheme="minorEastAsia" w:hAnsi="Cambria Math"/>
                          <w:lang w:val="el-GR"/>
                        </w:rPr>
                        <m:t>w</m:t>
                      </w:ins>
                    </m:r>
                  </m:e>
                  <m:sub>
                    <m:r>
                      <w:ins w:id="1382" w:author="Στάθης Καπ" w:date="2023-02-01T08:54:00Z">
                        <w:rPr>
                          <w:rFonts w:ascii="Cambria Math" w:eastAsiaTheme="minorEastAsia" w:hAnsi="Cambria Math"/>
                          <w:lang w:val="el-GR"/>
                        </w:rPr>
                        <m:t>i,j,t</m:t>
                      </w:ins>
                    </m:r>
                  </m:sub>
                </m:sSub>
                <m:r>
                  <w:ins w:id="1383" w:author="Στάθης Καπ" w:date="2023-02-01T08:54:00Z">
                    <w:rPr>
                      <w:rFonts w:ascii="Cambria Math" w:eastAsiaTheme="minorEastAsia" w:hAnsi="Cambria Math"/>
                      <w:lang w:val="el-GR"/>
                    </w:rPr>
                    <m:t>≤</m:t>
                  </w:ins>
                </m:r>
                <m:sSub>
                  <m:sSubPr>
                    <m:ctrlPr>
                      <w:ins w:id="1384" w:author="Στάθης Καπ" w:date="2023-02-01T08:54:00Z">
                        <w:rPr>
                          <w:rFonts w:ascii="Cambria Math" w:eastAsiaTheme="minorEastAsia" w:hAnsi="Cambria Math"/>
                          <w:i/>
                          <w:iCs/>
                        </w:rPr>
                      </w:ins>
                    </m:ctrlPr>
                  </m:sSubPr>
                  <m:e>
                    <m:r>
                      <w:ins w:id="1385" w:author="Στάθης Καπ" w:date="2023-02-01T08:54:00Z">
                        <w:rPr>
                          <w:rFonts w:ascii="Cambria Math" w:eastAsiaTheme="minorEastAsia" w:hAnsi="Cambria Math"/>
                        </w:rPr>
                        <m:t>x</m:t>
                      </w:ins>
                    </m:r>
                  </m:e>
                  <m:sub>
                    <m:r>
                      <w:ins w:id="1386" w:author="Στάθης Καπ" w:date="2023-02-01T08:54:00Z">
                        <w:rPr>
                          <w:rFonts w:ascii="Cambria Math" w:eastAsiaTheme="minorEastAsia" w:hAnsi="Cambria Math"/>
                        </w:rPr>
                        <m:t>i,j,t</m:t>
                      </w:ins>
                    </m:r>
                  </m:sub>
                </m:sSub>
                <m:r>
                  <w:ins w:id="1387" w:author="Στάθης Καπ" w:date="2023-02-01T08:54:00Z">
                    <w:rPr>
                      <w:rFonts w:ascii="Cambria Math" w:eastAsiaTheme="minorEastAsia" w:hAnsi="Cambria Math"/>
                    </w:rPr>
                    <m:t>∙</m:t>
                  </w:ins>
                </m:r>
                <m:sSub>
                  <m:sSubPr>
                    <m:ctrlPr>
                      <w:ins w:id="1388" w:author="Στάθης Καπ" w:date="2023-02-01T08:54:00Z">
                        <w:rPr>
                          <w:rFonts w:ascii="Cambria Math" w:eastAsiaTheme="minorEastAsia" w:hAnsi="Cambria Math"/>
                          <w:i/>
                          <w:iCs/>
                          <w:lang w:val="el-GR"/>
                        </w:rPr>
                      </w:ins>
                    </m:ctrlPr>
                  </m:sSubPr>
                  <m:e>
                    <m:r>
                      <w:ins w:id="1389" w:author="Στάθης Καπ" w:date="2023-02-01T08:54:00Z">
                        <w:rPr>
                          <w:rFonts w:ascii="Cambria Math" w:eastAsiaTheme="minorEastAsia" w:hAnsi="Cambria Math"/>
                          <w:lang w:val="el-GR"/>
                        </w:rPr>
                        <m:t>τ</m:t>
                      </w:ins>
                    </m:r>
                  </m:e>
                  <m:sub>
                    <m:r>
                      <w:ins w:id="1390" w:author="Στάθης Καπ" w:date="2023-02-01T08:54:00Z">
                        <w:rPr>
                          <w:rFonts w:ascii="Cambria Math" w:eastAsiaTheme="minorEastAsia" w:hAnsi="Cambria Math"/>
                        </w:rPr>
                        <m:t>i,j,t+1</m:t>
                      </w:ins>
                    </m:r>
                  </m:sub>
                </m:sSub>
                <m:r>
                  <w:ins w:id="1391" w:author="Στάθης Καπ" w:date="2023-02-01T08:54:00Z">
                    <w:rPr>
                      <w:rFonts w:ascii="Cambria Math" w:eastAsiaTheme="minorEastAsia" w:hAnsi="Cambria Math"/>
                      <w:lang w:val="el-GR"/>
                    </w:rPr>
                    <m:t xml:space="preserve"> i=1, ⋯, N-1, j=2, ⋯, N, ∀t</m:t>
                  </w:ins>
                </m:r>
              </m:oMath>
            </m:oMathPara>
          </w:p>
        </w:tc>
        <w:tc>
          <w:tcPr>
            <w:tcW w:w="350" w:type="pct"/>
            <w:vAlign w:val="center"/>
          </w:tcPr>
          <w:p w14:paraId="06885180" w14:textId="0F2DAF22" w:rsidR="00341F70" w:rsidRPr="00603993" w:rsidRDefault="00341F70" w:rsidP="00237FE3">
            <w:pPr>
              <w:pStyle w:val="Caption"/>
              <w:spacing w:after="160"/>
              <w:rPr>
                <w:ins w:id="1392" w:author="Στάθης Καπ" w:date="2023-02-01T08:54:00Z"/>
                <w:rPrChange w:id="1393" w:author="Στάθης Καπ" w:date="2023-02-01T08:49:00Z">
                  <w:rPr>
                    <w:ins w:id="1394" w:author="Στάθης Καπ" w:date="2023-02-01T08:54:00Z"/>
                    <w:lang w:val="el-GR"/>
                  </w:rPr>
                </w:rPrChange>
              </w:rPr>
            </w:pPr>
            <w:ins w:id="1395" w:author="Στάθης Καπ" w:date="2023-02-01T08:5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396"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11</w:t>
            </w:r>
            <w:ins w:id="1397" w:author="Στάθης Καπ" w:date="2023-02-01T08:54:00Z">
              <w:r>
                <w:rPr>
                  <w:lang w:val="el-GR"/>
                </w:rPr>
                <w:fldChar w:fldCharType="end"/>
              </w:r>
              <w:r>
                <w:t>)</w:t>
              </w:r>
            </w:ins>
          </w:p>
        </w:tc>
      </w:tr>
      <w:tr w:rsidR="00322760" w14:paraId="733C2D0A" w14:textId="77777777" w:rsidTr="00237FE3">
        <w:trPr>
          <w:ins w:id="1398" w:author="Στάθης Καπ" w:date="2023-02-01T08:54:00Z"/>
        </w:trPr>
        <w:tc>
          <w:tcPr>
            <w:tcW w:w="350" w:type="pct"/>
          </w:tcPr>
          <w:p w14:paraId="5BFC09C4" w14:textId="77777777" w:rsidR="00322760" w:rsidRDefault="00322760">
            <w:pPr>
              <w:spacing w:after="160"/>
              <w:rPr>
                <w:ins w:id="1399" w:author="Στάθης Καπ" w:date="2023-02-01T08:54:00Z"/>
                <w:lang w:val="el-GR"/>
              </w:rPr>
              <w:pPrChange w:id="1400" w:author="Στάθης Καπ" w:date="2023-02-01T08:46:00Z">
                <w:pPr/>
              </w:pPrChange>
            </w:pPr>
          </w:p>
        </w:tc>
        <w:tc>
          <w:tcPr>
            <w:tcW w:w="4300" w:type="pct"/>
          </w:tcPr>
          <w:p w14:paraId="6F0F8336" w14:textId="7ACFB887" w:rsidR="00322760" w:rsidRPr="005846FF" w:rsidRDefault="004C3766">
            <w:pPr>
              <w:spacing w:after="160"/>
              <w:rPr>
                <w:ins w:id="1401" w:author="Στάθης Καπ" w:date="2023-02-01T08:54:00Z"/>
                <w:lang w:val="el-GR"/>
              </w:rPr>
              <w:pPrChange w:id="1402" w:author="Στάθης Καπ" w:date="2023-02-01T08:46:00Z">
                <w:pPr/>
              </w:pPrChange>
            </w:pPr>
            <m:oMathPara>
              <m:oMath>
                <m:nary>
                  <m:naryPr>
                    <m:chr m:val="∑"/>
                    <m:limLoc m:val="undOvr"/>
                    <m:ctrlPr>
                      <w:ins w:id="1403" w:author="Στάθης Καπ" w:date="2023-02-01T08:54:00Z">
                        <w:rPr>
                          <w:rFonts w:ascii="Cambria Math" w:eastAsiaTheme="minorEastAsia" w:hAnsi="Cambria Math"/>
                          <w:i/>
                          <w:lang w:val="el-GR"/>
                        </w:rPr>
                      </w:ins>
                    </m:ctrlPr>
                  </m:naryPr>
                  <m:sub>
                    <m:r>
                      <w:ins w:id="1404" w:author="Στάθης Καπ" w:date="2023-02-01T08:54:00Z">
                        <w:rPr>
                          <w:rFonts w:ascii="Cambria Math" w:eastAsiaTheme="minorEastAsia" w:hAnsi="Cambria Math"/>
                          <w:lang w:val="el-GR"/>
                        </w:rPr>
                        <m:t>i=1</m:t>
                      </w:ins>
                    </m:r>
                  </m:sub>
                  <m:sup>
                    <m:r>
                      <w:ins w:id="1405" w:author="Στάθης Καπ" w:date="2023-02-01T08:54:00Z">
                        <w:rPr>
                          <w:rFonts w:ascii="Cambria Math" w:eastAsiaTheme="minorEastAsia" w:hAnsi="Cambria Math"/>
                          <w:lang w:val="el-GR"/>
                        </w:rPr>
                        <m:t>N-1</m:t>
                      </w:ins>
                    </m:r>
                  </m:sup>
                  <m:e>
                    <m:nary>
                      <m:naryPr>
                        <m:chr m:val="∑"/>
                        <m:limLoc m:val="undOvr"/>
                        <m:ctrlPr>
                          <w:ins w:id="1406" w:author="Στάθης Καπ" w:date="2023-02-01T08:54:00Z">
                            <w:rPr>
                              <w:rFonts w:ascii="Cambria Math" w:eastAsiaTheme="minorEastAsia" w:hAnsi="Cambria Math"/>
                              <w:i/>
                              <w:lang w:val="el-GR"/>
                            </w:rPr>
                          </w:ins>
                        </m:ctrlPr>
                      </m:naryPr>
                      <m:sub>
                        <m:r>
                          <w:ins w:id="1407" w:author="Στάθης Καπ" w:date="2023-02-01T08:54:00Z">
                            <w:rPr>
                              <w:rFonts w:ascii="Cambria Math" w:eastAsiaTheme="minorEastAsia" w:hAnsi="Cambria Math"/>
                              <w:lang w:val="el-GR"/>
                            </w:rPr>
                            <m:t>j=2</m:t>
                          </w:ins>
                        </m:r>
                      </m:sub>
                      <m:sup>
                        <m:r>
                          <w:ins w:id="1408" w:author="Στάθης Καπ" w:date="2023-02-01T08:54:00Z">
                            <w:rPr>
                              <w:rFonts w:ascii="Cambria Math" w:eastAsiaTheme="minorEastAsia" w:hAnsi="Cambria Math"/>
                              <w:lang w:val="el-GR"/>
                            </w:rPr>
                            <m:t>N</m:t>
                          </w:ins>
                        </m:r>
                      </m:sup>
                      <m:e>
                        <m:nary>
                          <m:naryPr>
                            <m:chr m:val="∑"/>
                            <m:limLoc m:val="undOvr"/>
                            <m:ctrlPr>
                              <w:ins w:id="1409" w:author="Στάθης Καπ" w:date="2023-02-01T08:54:00Z">
                                <w:rPr>
                                  <w:rFonts w:ascii="Cambria Math" w:eastAsiaTheme="minorEastAsia" w:hAnsi="Cambria Math"/>
                                  <w:i/>
                                  <w:lang w:val="el-GR"/>
                                </w:rPr>
                              </w:ins>
                            </m:ctrlPr>
                          </m:naryPr>
                          <m:sub>
                            <m:r>
                              <w:ins w:id="1410" w:author="Στάθης Καπ" w:date="2023-02-01T08:54:00Z">
                                <w:rPr>
                                  <w:rFonts w:ascii="Cambria Math" w:eastAsiaTheme="minorEastAsia" w:hAnsi="Cambria Math"/>
                                  <w:lang w:val="el-GR"/>
                                </w:rPr>
                                <m:t>t=1</m:t>
                              </w:ins>
                            </m:r>
                          </m:sub>
                          <m:sup>
                            <m:sSub>
                              <m:sSubPr>
                                <m:ctrlPr>
                                  <w:ins w:id="1411" w:author="Στάθης Καπ" w:date="2023-02-01T08:54:00Z">
                                    <w:rPr>
                                      <w:rFonts w:ascii="Cambria Math" w:eastAsiaTheme="minorEastAsia" w:hAnsi="Cambria Math"/>
                                      <w:i/>
                                      <w:lang w:val="el-GR"/>
                                    </w:rPr>
                                  </w:ins>
                                </m:ctrlPr>
                              </m:sSubPr>
                              <m:e>
                                <m:r>
                                  <w:ins w:id="1412" w:author="Στάθης Καπ" w:date="2023-02-01T08:54:00Z">
                                    <w:rPr>
                                      <w:rFonts w:ascii="Cambria Math" w:eastAsiaTheme="minorEastAsia" w:hAnsi="Cambria Math"/>
                                      <w:lang w:val="el-GR"/>
                                    </w:rPr>
                                    <m:t>T</m:t>
                                  </w:ins>
                                </m:r>
                              </m:e>
                              <m:sub>
                                <m:r>
                                  <w:ins w:id="1413" w:author="Στάθης Καπ" w:date="2023-02-01T08:54:00Z">
                                    <w:rPr>
                                      <w:rFonts w:ascii="Cambria Math" w:eastAsiaTheme="minorEastAsia" w:hAnsi="Cambria Math"/>
                                      <w:lang w:val="el-GR"/>
                                    </w:rPr>
                                    <m:t>ij</m:t>
                                  </w:ins>
                                </m:r>
                              </m:sub>
                            </m:sSub>
                          </m:sup>
                          <m:e>
                            <m:d>
                              <m:dPr>
                                <m:begChr m:val="["/>
                                <m:endChr m:val="]"/>
                                <m:ctrlPr>
                                  <w:ins w:id="1414" w:author="Στάθης Καπ" w:date="2023-02-01T08:54:00Z">
                                    <w:rPr>
                                      <w:rFonts w:ascii="Cambria Math" w:eastAsiaTheme="minorEastAsia" w:hAnsi="Cambria Math"/>
                                      <w:i/>
                                      <w:lang w:val="el-GR"/>
                                    </w:rPr>
                                  </w:ins>
                                </m:ctrlPr>
                              </m:dPr>
                              <m:e>
                                <m:sSub>
                                  <m:sSubPr>
                                    <m:ctrlPr>
                                      <w:ins w:id="1415" w:author="Στάθης Καπ" w:date="2023-02-01T08:54:00Z">
                                        <w:rPr>
                                          <w:rFonts w:ascii="Cambria Math" w:eastAsiaTheme="minorEastAsia" w:hAnsi="Cambria Math"/>
                                          <w:i/>
                                          <w:lang w:val="el-GR"/>
                                        </w:rPr>
                                      </w:ins>
                                    </m:ctrlPr>
                                  </m:sSubPr>
                                  <m:e>
                                    <m:r>
                                      <w:ins w:id="1416" w:author="Στάθης Καπ" w:date="2023-02-01T08:54:00Z">
                                        <w:rPr>
                                          <w:rFonts w:ascii="Cambria Math" w:eastAsiaTheme="minorEastAsia" w:hAnsi="Cambria Math"/>
                                          <w:lang w:val="el-GR"/>
                                        </w:rPr>
                                        <m:t>θ</m:t>
                                      </w:ins>
                                    </m:r>
                                  </m:e>
                                  <m:sub>
                                    <m:r>
                                      <w:ins w:id="1417" w:author="Στάθης Καπ" w:date="2023-02-01T08:54:00Z">
                                        <w:rPr>
                                          <w:rFonts w:ascii="Cambria Math" w:eastAsiaTheme="minorEastAsia" w:hAnsi="Cambria Math"/>
                                        </w:rPr>
                                        <m:t>i,j,t</m:t>
                                      </w:ins>
                                    </m:r>
                                  </m:sub>
                                </m:sSub>
                                <m:r>
                                  <w:ins w:id="1418" w:author="Στάθης Καπ" w:date="2023-02-01T08:54:00Z">
                                    <w:rPr>
                                      <w:rFonts w:ascii="Cambria Math" w:eastAsiaTheme="minorEastAsia" w:hAnsi="Cambria Math"/>
                                      <w:lang w:val="el-GR"/>
                                    </w:rPr>
                                    <m:t>∙</m:t>
                                  </w:ins>
                                </m:r>
                                <m:sSub>
                                  <m:sSubPr>
                                    <m:ctrlPr>
                                      <w:ins w:id="1419" w:author="Στάθης Καπ" w:date="2023-02-01T08:54:00Z">
                                        <w:rPr>
                                          <w:rFonts w:ascii="Cambria Math" w:eastAsiaTheme="minorEastAsia" w:hAnsi="Cambria Math"/>
                                          <w:i/>
                                        </w:rPr>
                                      </w:ins>
                                    </m:ctrlPr>
                                  </m:sSubPr>
                                  <m:e>
                                    <m:r>
                                      <w:ins w:id="1420" w:author="Στάθης Καπ" w:date="2023-02-01T08:54:00Z">
                                        <w:rPr>
                                          <w:rFonts w:ascii="Cambria Math" w:eastAsiaTheme="minorEastAsia" w:hAnsi="Cambria Math"/>
                                        </w:rPr>
                                        <m:t>w</m:t>
                                      </w:ins>
                                    </m:r>
                                  </m:e>
                                  <m:sub>
                                    <m:r>
                                      <w:ins w:id="1421" w:author="Στάθης Καπ" w:date="2023-02-01T08:54:00Z">
                                        <w:rPr>
                                          <w:rFonts w:ascii="Cambria Math" w:eastAsiaTheme="minorEastAsia" w:hAnsi="Cambria Math"/>
                                        </w:rPr>
                                        <m:t>i,j,t</m:t>
                                      </w:ins>
                                    </m:r>
                                  </m:sub>
                                </m:sSub>
                                <m:r>
                                  <w:ins w:id="1422" w:author="Στάθης Καπ" w:date="2023-02-01T08:54:00Z">
                                    <w:rPr>
                                      <w:rFonts w:ascii="Cambria Math" w:eastAsiaTheme="minorEastAsia" w:hAnsi="Cambria Math"/>
                                    </w:rPr>
                                    <m:t>+</m:t>
                                  </w:ins>
                                </m:r>
                                <m:sSub>
                                  <m:sSubPr>
                                    <m:ctrlPr>
                                      <w:ins w:id="1423" w:author="Στάθης Καπ" w:date="2023-02-01T08:54:00Z">
                                        <w:rPr>
                                          <w:rFonts w:ascii="Cambria Math" w:eastAsiaTheme="minorEastAsia" w:hAnsi="Cambria Math"/>
                                          <w:i/>
                                          <w:lang w:val="el-GR"/>
                                        </w:rPr>
                                      </w:ins>
                                    </m:ctrlPr>
                                  </m:sSubPr>
                                  <m:e>
                                    <m:r>
                                      <w:ins w:id="1424" w:author="Στάθης Καπ" w:date="2023-02-01T08:54:00Z">
                                        <w:rPr>
                                          <w:rFonts w:ascii="Cambria Math" w:eastAsiaTheme="minorEastAsia" w:hAnsi="Cambria Math"/>
                                          <w:lang w:val="el-GR"/>
                                        </w:rPr>
                                        <m:t>η</m:t>
                                      </w:ins>
                                    </m:r>
                                  </m:e>
                                  <m:sub>
                                    <m:r>
                                      <w:ins w:id="1425" w:author="Στάθης Καπ" w:date="2023-02-01T08:54:00Z">
                                        <w:rPr>
                                          <w:rFonts w:ascii="Cambria Math" w:eastAsiaTheme="minorEastAsia" w:hAnsi="Cambria Math"/>
                                        </w:rPr>
                                        <m:t>i,j,t</m:t>
                                      </w:ins>
                                    </m:r>
                                  </m:sub>
                                </m:sSub>
                                <m:r>
                                  <w:ins w:id="1426" w:author="Στάθης Καπ" w:date="2023-02-01T08:54:00Z">
                                    <w:rPr>
                                      <w:rFonts w:ascii="Cambria Math" w:eastAsiaTheme="minorEastAsia" w:hAnsi="Cambria Math"/>
                                      <w:lang w:val="el-GR"/>
                                    </w:rPr>
                                    <m:t>∙</m:t>
                                  </w:ins>
                                </m:r>
                                <m:sSub>
                                  <m:sSubPr>
                                    <m:ctrlPr>
                                      <w:ins w:id="1427" w:author="Στάθης Καπ" w:date="2023-02-01T08:54:00Z">
                                        <w:rPr>
                                          <w:rFonts w:ascii="Cambria Math" w:eastAsiaTheme="minorEastAsia" w:hAnsi="Cambria Math"/>
                                          <w:i/>
                                          <w:lang w:val="el-GR"/>
                                        </w:rPr>
                                      </w:ins>
                                    </m:ctrlPr>
                                  </m:sSubPr>
                                  <m:e>
                                    <m:r>
                                      <w:ins w:id="1428" w:author="Στάθης Καπ" w:date="2023-02-01T08:54:00Z">
                                        <w:rPr>
                                          <w:rFonts w:ascii="Cambria Math" w:eastAsiaTheme="minorEastAsia" w:hAnsi="Cambria Math"/>
                                          <w:lang w:val="el-GR"/>
                                        </w:rPr>
                                        <m:t>x</m:t>
                                      </w:ins>
                                    </m:r>
                                  </m:e>
                                  <m:sub>
                                    <m:r>
                                      <w:ins w:id="1429" w:author="Στάθης Καπ" w:date="2023-02-01T08:54:00Z">
                                        <w:rPr>
                                          <w:rFonts w:ascii="Cambria Math" w:eastAsiaTheme="minorEastAsia" w:hAnsi="Cambria Math"/>
                                          <w:lang w:val="el-GR"/>
                                        </w:rPr>
                                        <m:t>i,j,t</m:t>
                                      </w:ins>
                                    </m:r>
                                  </m:sub>
                                </m:sSub>
                              </m:e>
                            </m:d>
                          </m:e>
                        </m:nary>
                      </m:e>
                    </m:nary>
                  </m:e>
                </m:nary>
                <m:r>
                  <w:ins w:id="1430" w:author="Στάθης Καπ" w:date="2023-02-01T08:54:00Z">
                    <w:rPr>
                      <w:rFonts w:ascii="Cambria Math" w:eastAsiaTheme="minorEastAsia" w:hAnsi="Cambria Math"/>
                      <w:lang w:val="el-GR"/>
                    </w:rPr>
                    <m:t>≤</m:t>
                  </w:ins>
                </m:r>
                <m:sSub>
                  <m:sSubPr>
                    <m:ctrlPr>
                      <w:ins w:id="1431" w:author="Στάθης Καπ" w:date="2023-02-01T08:54:00Z">
                        <w:rPr>
                          <w:rFonts w:ascii="Cambria Math" w:eastAsiaTheme="minorEastAsia" w:hAnsi="Cambria Math"/>
                          <w:i/>
                          <w:lang w:val="el-GR"/>
                        </w:rPr>
                      </w:ins>
                    </m:ctrlPr>
                  </m:sSubPr>
                  <m:e>
                    <m:r>
                      <w:ins w:id="1432" w:author="Στάθης Καπ" w:date="2023-02-01T08:54:00Z">
                        <w:rPr>
                          <w:rFonts w:ascii="Cambria Math" w:eastAsiaTheme="minorEastAsia" w:hAnsi="Cambria Math"/>
                          <w:lang w:val="el-GR"/>
                        </w:rPr>
                        <m:t>t</m:t>
                      </w:ins>
                    </m:r>
                  </m:e>
                  <m:sub>
                    <m:r>
                      <w:ins w:id="1433" w:author="Στάθης Καπ" w:date="2023-02-01T08:54:00Z">
                        <w:rPr>
                          <w:rFonts w:ascii="Cambria Math" w:eastAsiaTheme="minorEastAsia" w:hAnsi="Cambria Math"/>
                          <w:lang w:val="el-GR"/>
                        </w:rPr>
                        <m:t>max</m:t>
                      </w:ins>
                    </m:r>
                  </m:sub>
                </m:sSub>
              </m:oMath>
            </m:oMathPara>
          </w:p>
        </w:tc>
        <w:tc>
          <w:tcPr>
            <w:tcW w:w="350" w:type="pct"/>
            <w:vAlign w:val="center"/>
          </w:tcPr>
          <w:p w14:paraId="412994BF" w14:textId="531EB17A" w:rsidR="00322760" w:rsidRPr="00603993" w:rsidRDefault="00322760" w:rsidP="00237FE3">
            <w:pPr>
              <w:pStyle w:val="Caption"/>
              <w:spacing w:after="160"/>
              <w:rPr>
                <w:ins w:id="1434" w:author="Στάθης Καπ" w:date="2023-02-01T08:54:00Z"/>
                <w:rPrChange w:id="1435" w:author="Στάθης Καπ" w:date="2023-02-01T08:49:00Z">
                  <w:rPr>
                    <w:ins w:id="1436" w:author="Στάθης Καπ" w:date="2023-02-01T08:54:00Z"/>
                    <w:lang w:val="el-GR"/>
                  </w:rPr>
                </w:rPrChange>
              </w:rPr>
            </w:pPr>
            <w:ins w:id="1437" w:author="Στάθης Καπ" w:date="2023-02-01T08:5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438"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12</w:t>
            </w:r>
            <w:ins w:id="1439" w:author="Στάθης Καπ" w:date="2023-02-01T08:54:00Z">
              <w:r>
                <w:rPr>
                  <w:lang w:val="el-GR"/>
                </w:rPr>
                <w:fldChar w:fldCharType="end"/>
              </w:r>
              <w:r>
                <w:t>)</w:t>
              </w:r>
            </w:ins>
          </w:p>
        </w:tc>
      </w:tr>
      <w:tr w:rsidR="00C5697B" w14:paraId="700F6284" w14:textId="77777777" w:rsidTr="00237FE3">
        <w:trPr>
          <w:ins w:id="1440" w:author="Στάθης Καπ" w:date="2023-02-01T08:54:00Z"/>
        </w:trPr>
        <w:tc>
          <w:tcPr>
            <w:tcW w:w="350" w:type="pct"/>
          </w:tcPr>
          <w:p w14:paraId="492D09BB" w14:textId="77777777" w:rsidR="00C5697B" w:rsidRDefault="00C5697B">
            <w:pPr>
              <w:spacing w:after="160"/>
              <w:rPr>
                <w:ins w:id="1441" w:author="Στάθης Καπ" w:date="2023-02-01T08:54:00Z"/>
                <w:lang w:val="el-GR"/>
              </w:rPr>
              <w:pPrChange w:id="1442" w:author="Στάθης Καπ" w:date="2023-02-01T08:46:00Z">
                <w:pPr/>
              </w:pPrChange>
            </w:pPr>
          </w:p>
        </w:tc>
        <w:tc>
          <w:tcPr>
            <w:tcW w:w="4300" w:type="pct"/>
          </w:tcPr>
          <w:p w14:paraId="5FDB19AE" w14:textId="07BAE889" w:rsidR="00C5697B" w:rsidRPr="005846FF" w:rsidRDefault="004C3766">
            <w:pPr>
              <w:spacing w:after="160"/>
              <w:rPr>
                <w:ins w:id="1443" w:author="Στάθης Καπ" w:date="2023-02-01T08:54:00Z"/>
                <w:lang w:val="el-GR"/>
              </w:rPr>
              <w:pPrChange w:id="1444" w:author="Στάθης Καπ" w:date="2023-02-01T08:46:00Z">
                <w:pPr/>
              </w:pPrChange>
            </w:pPr>
            <m:oMathPara>
              <m:oMath>
                <m:sSub>
                  <m:sSubPr>
                    <m:ctrlPr>
                      <w:ins w:id="1445" w:author="Στάθης Καπ" w:date="2023-02-01T08:54:00Z">
                        <w:rPr>
                          <w:rFonts w:ascii="Cambria Math" w:eastAsiaTheme="minorEastAsia" w:hAnsi="Cambria Math"/>
                          <w:i/>
                          <w:lang w:val="el-GR"/>
                        </w:rPr>
                      </w:ins>
                    </m:ctrlPr>
                  </m:sSubPr>
                  <m:e>
                    <m:r>
                      <w:ins w:id="1446" w:author="Στάθης Καπ" w:date="2023-02-01T08:54:00Z">
                        <w:rPr>
                          <w:rFonts w:ascii="Cambria Math" w:eastAsiaTheme="minorEastAsia" w:hAnsi="Cambria Math"/>
                          <w:lang w:val="el-GR"/>
                        </w:rPr>
                        <m:t>w</m:t>
                      </w:ins>
                    </m:r>
                  </m:e>
                  <m:sub>
                    <m:r>
                      <w:ins w:id="1447" w:author="Στάθης Καπ" w:date="2023-02-01T08:54:00Z">
                        <w:rPr>
                          <w:rFonts w:ascii="Cambria Math" w:eastAsiaTheme="minorEastAsia" w:hAnsi="Cambria Math"/>
                          <w:lang w:val="el-GR"/>
                        </w:rPr>
                        <m:t>1,i,1</m:t>
                      </w:ins>
                    </m:r>
                  </m:sub>
                </m:sSub>
                <m:r>
                  <w:ins w:id="1448" w:author="Στάθης Καπ" w:date="2023-02-01T08:54:00Z">
                    <w:rPr>
                      <w:rFonts w:ascii="Cambria Math" w:eastAsiaTheme="minorEastAsia" w:hAnsi="Cambria Math"/>
                      <w:lang w:val="el-GR"/>
                    </w:rPr>
                    <m:t>=0 ∀1, ⋯, N</m:t>
                  </w:ins>
                </m:r>
              </m:oMath>
            </m:oMathPara>
          </w:p>
        </w:tc>
        <w:tc>
          <w:tcPr>
            <w:tcW w:w="350" w:type="pct"/>
            <w:vAlign w:val="center"/>
          </w:tcPr>
          <w:p w14:paraId="737524BD" w14:textId="4B1C7111" w:rsidR="00C5697B" w:rsidRPr="00603993" w:rsidRDefault="00C5697B" w:rsidP="00237FE3">
            <w:pPr>
              <w:pStyle w:val="Caption"/>
              <w:spacing w:after="160"/>
              <w:rPr>
                <w:ins w:id="1449" w:author="Στάθης Καπ" w:date="2023-02-01T08:54:00Z"/>
                <w:rPrChange w:id="1450" w:author="Στάθης Καπ" w:date="2023-02-01T08:49:00Z">
                  <w:rPr>
                    <w:ins w:id="1451" w:author="Στάθης Καπ" w:date="2023-02-01T08:54:00Z"/>
                    <w:lang w:val="el-GR"/>
                  </w:rPr>
                </w:rPrChange>
              </w:rPr>
            </w:pPr>
            <w:ins w:id="1452" w:author="Στάθης Καπ" w:date="2023-02-01T08:5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453"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13</w:t>
            </w:r>
            <w:ins w:id="1454" w:author="Στάθης Καπ" w:date="2023-02-01T08:54:00Z">
              <w:r>
                <w:rPr>
                  <w:lang w:val="el-GR"/>
                </w:rPr>
                <w:fldChar w:fldCharType="end"/>
              </w:r>
              <w:r>
                <w:t>)</w:t>
              </w:r>
            </w:ins>
          </w:p>
        </w:tc>
      </w:tr>
      <w:tr w:rsidR="006C4E37" w14:paraId="4F12A82E" w14:textId="77777777" w:rsidTr="00237FE3">
        <w:trPr>
          <w:ins w:id="1455" w:author="Στάθης Καπ" w:date="2023-02-01T08:54:00Z"/>
        </w:trPr>
        <w:tc>
          <w:tcPr>
            <w:tcW w:w="350" w:type="pct"/>
          </w:tcPr>
          <w:p w14:paraId="41CA8296" w14:textId="77777777" w:rsidR="006C4E37" w:rsidRDefault="006C4E37">
            <w:pPr>
              <w:spacing w:after="160"/>
              <w:rPr>
                <w:ins w:id="1456" w:author="Στάθης Καπ" w:date="2023-02-01T08:54:00Z"/>
                <w:lang w:val="el-GR"/>
              </w:rPr>
              <w:pPrChange w:id="1457" w:author="Στάθης Καπ" w:date="2023-02-01T08:46:00Z">
                <w:pPr/>
              </w:pPrChange>
            </w:pPr>
          </w:p>
        </w:tc>
        <w:tc>
          <w:tcPr>
            <w:tcW w:w="4300" w:type="pct"/>
          </w:tcPr>
          <w:p w14:paraId="1100983A" w14:textId="1735EAFC" w:rsidR="006C4E37" w:rsidRPr="005846FF" w:rsidRDefault="004C3766">
            <w:pPr>
              <w:spacing w:after="160"/>
              <w:rPr>
                <w:ins w:id="1458" w:author="Στάθης Καπ" w:date="2023-02-01T08:54:00Z"/>
                <w:lang w:val="el-GR"/>
              </w:rPr>
              <w:pPrChange w:id="1459" w:author="Στάθης Καπ" w:date="2023-02-01T08:46:00Z">
                <w:pPr/>
              </w:pPrChange>
            </w:pPr>
            <m:oMathPara>
              <m:oMath>
                <m:sSub>
                  <m:sSubPr>
                    <m:ctrlPr>
                      <w:ins w:id="1460" w:author="Στάθης Καπ" w:date="2023-02-01T08:54:00Z">
                        <w:rPr>
                          <w:rFonts w:ascii="Cambria Math" w:eastAsiaTheme="minorEastAsia" w:hAnsi="Cambria Math"/>
                          <w:i/>
                          <w:lang w:val="el-GR"/>
                        </w:rPr>
                      </w:ins>
                    </m:ctrlPr>
                  </m:sSubPr>
                  <m:e>
                    <m:r>
                      <w:ins w:id="1461" w:author="Στάθης Καπ" w:date="2023-02-01T08:54:00Z">
                        <w:rPr>
                          <w:rFonts w:ascii="Cambria Math" w:eastAsiaTheme="minorEastAsia" w:hAnsi="Cambria Math"/>
                          <w:lang w:val="el-GR"/>
                        </w:rPr>
                        <m:t>x</m:t>
                      </w:ins>
                    </m:r>
                  </m:e>
                  <m:sub>
                    <m:r>
                      <w:ins w:id="1462" w:author="Στάθης Καπ" w:date="2023-02-01T08:54:00Z">
                        <w:rPr>
                          <w:rFonts w:ascii="Cambria Math" w:eastAsiaTheme="minorEastAsia" w:hAnsi="Cambria Math"/>
                          <w:lang w:val="el-GR"/>
                        </w:rPr>
                        <m:t>i,j,t</m:t>
                      </w:ins>
                    </m:r>
                  </m:sub>
                </m:sSub>
                <m:r>
                  <w:ins w:id="1463" w:author="Στάθης Καπ" w:date="2023-02-01T08:54:00Z">
                    <w:rPr>
                      <w:rFonts w:ascii="Cambria Math" w:eastAsiaTheme="minorEastAsia" w:hAnsi="Cambria Math"/>
                      <w:lang w:val="el-GR"/>
                    </w:rPr>
                    <m:t>∈</m:t>
                  </w:ins>
                </m:r>
                <m:d>
                  <m:dPr>
                    <m:ctrlPr>
                      <w:ins w:id="1464" w:author="Στάθης Καπ" w:date="2023-02-01T08:54:00Z">
                        <w:rPr>
                          <w:rFonts w:ascii="Cambria Math" w:eastAsiaTheme="minorEastAsia" w:hAnsi="Cambria Math"/>
                          <w:i/>
                          <w:lang w:val="el-GR"/>
                        </w:rPr>
                      </w:ins>
                    </m:ctrlPr>
                  </m:dPr>
                  <m:e>
                    <m:r>
                      <w:ins w:id="1465" w:author="Στάθης Καπ" w:date="2023-02-01T08:54:00Z">
                        <w:rPr>
                          <w:rFonts w:ascii="Cambria Math" w:eastAsiaTheme="minorEastAsia" w:hAnsi="Cambria Math"/>
                          <w:lang w:val="el-GR"/>
                        </w:rPr>
                        <m:t>0,1</m:t>
                      </w:ins>
                    </m:r>
                  </m:e>
                </m:d>
                <m:r>
                  <w:ins w:id="1466" w:author="Στάθης Καπ" w:date="2023-02-01T08:54:00Z">
                    <w:rPr>
                      <w:rFonts w:ascii="Cambria Math" w:eastAsiaTheme="minorEastAsia" w:hAnsi="Cambria Math"/>
                      <w:lang w:val="el-GR"/>
                    </w:rPr>
                    <m:t>; 0≤</m:t>
                  </w:ins>
                </m:r>
                <m:sSub>
                  <m:sSubPr>
                    <m:ctrlPr>
                      <w:ins w:id="1467" w:author="Στάθης Καπ" w:date="2023-02-01T08:54:00Z">
                        <w:rPr>
                          <w:rFonts w:ascii="Cambria Math" w:eastAsiaTheme="minorEastAsia" w:hAnsi="Cambria Math"/>
                          <w:i/>
                          <w:lang w:val="el-GR"/>
                        </w:rPr>
                      </w:ins>
                    </m:ctrlPr>
                  </m:sSubPr>
                  <m:e>
                    <m:r>
                      <w:ins w:id="1468" w:author="Στάθης Καπ" w:date="2023-02-01T08:54:00Z">
                        <w:rPr>
                          <w:rFonts w:ascii="Cambria Math" w:eastAsiaTheme="minorEastAsia" w:hAnsi="Cambria Math"/>
                          <w:lang w:val="el-GR"/>
                        </w:rPr>
                        <m:t>w</m:t>
                      </w:ins>
                    </m:r>
                  </m:e>
                  <m:sub>
                    <m:r>
                      <w:ins w:id="1469" w:author="Στάθης Καπ" w:date="2023-02-01T08:54:00Z">
                        <w:rPr>
                          <w:rFonts w:ascii="Cambria Math" w:eastAsiaTheme="minorEastAsia" w:hAnsi="Cambria Math"/>
                          <w:lang w:val="el-GR"/>
                        </w:rPr>
                        <m:t>i,j,t</m:t>
                      </w:ins>
                    </m:r>
                  </m:sub>
                </m:sSub>
                <m:r>
                  <w:ins w:id="1470" w:author="Στάθης Καπ" w:date="2023-02-01T08:54:00Z">
                    <w:rPr>
                      <w:rFonts w:ascii="Cambria Math" w:eastAsiaTheme="minorEastAsia" w:hAnsi="Cambria Math"/>
                      <w:lang w:val="el-GR"/>
                    </w:rPr>
                    <m:t>≤</m:t>
                  </w:ins>
                </m:r>
                <m:sSub>
                  <m:sSubPr>
                    <m:ctrlPr>
                      <w:ins w:id="1471" w:author="Στάθης Καπ" w:date="2023-02-01T08:54:00Z">
                        <w:rPr>
                          <w:rFonts w:ascii="Cambria Math" w:eastAsiaTheme="minorEastAsia" w:hAnsi="Cambria Math"/>
                          <w:i/>
                          <w:lang w:val="el-GR"/>
                        </w:rPr>
                      </w:ins>
                    </m:ctrlPr>
                  </m:sSubPr>
                  <m:e>
                    <m:r>
                      <w:ins w:id="1472" w:author="Στάθης Καπ" w:date="2023-02-01T08:54:00Z">
                        <w:rPr>
                          <w:rFonts w:ascii="Cambria Math" w:eastAsiaTheme="minorEastAsia" w:hAnsi="Cambria Math"/>
                          <w:lang w:val="el-GR"/>
                        </w:rPr>
                        <m:t>t</m:t>
                      </w:ins>
                    </m:r>
                  </m:e>
                  <m:sub>
                    <m:r>
                      <w:ins w:id="1473" w:author="Στάθης Καπ" w:date="2023-02-01T08:54:00Z">
                        <w:rPr>
                          <w:rFonts w:ascii="Cambria Math" w:eastAsiaTheme="minorEastAsia" w:hAnsi="Cambria Math"/>
                          <w:lang w:val="el-GR"/>
                        </w:rPr>
                        <m:t>max</m:t>
                      </w:ins>
                    </m:r>
                  </m:sub>
                </m:sSub>
                <m:r>
                  <w:ins w:id="1474" w:author="Στάθης Καπ" w:date="2023-02-01T08:54:00Z">
                    <w:rPr>
                      <w:rFonts w:ascii="Cambria Math" w:eastAsiaTheme="minorEastAsia" w:hAnsi="Cambria Math"/>
                      <w:lang w:val="el-GR"/>
                    </w:rPr>
                    <m:t xml:space="preserve"> ∀t,i,j=1, ⋯, N</m:t>
                  </w:ins>
                </m:r>
              </m:oMath>
            </m:oMathPara>
          </w:p>
        </w:tc>
        <w:tc>
          <w:tcPr>
            <w:tcW w:w="350" w:type="pct"/>
            <w:vAlign w:val="center"/>
          </w:tcPr>
          <w:p w14:paraId="5EDC937A" w14:textId="5B6A9A8F" w:rsidR="006C4E37" w:rsidRPr="00603993" w:rsidRDefault="006C4E37" w:rsidP="00237FE3">
            <w:pPr>
              <w:pStyle w:val="Caption"/>
              <w:spacing w:after="160"/>
              <w:rPr>
                <w:ins w:id="1475" w:author="Στάθης Καπ" w:date="2023-02-01T08:54:00Z"/>
                <w:rPrChange w:id="1476" w:author="Στάθης Καπ" w:date="2023-02-01T08:49:00Z">
                  <w:rPr>
                    <w:ins w:id="1477" w:author="Στάθης Καπ" w:date="2023-02-01T08:54:00Z"/>
                    <w:lang w:val="el-GR"/>
                  </w:rPr>
                </w:rPrChange>
              </w:rPr>
            </w:pPr>
            <w:ins w:id="1478" w:author="Στάθης Καπ" w:date="2023-02-01T08:5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479"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14</w:t>
            </w:r>
            <w:ins w:id="1480" w:author="Στάθης Καπ" w:date="2023-02-01T08:54:00Z">
              <w:r>
                <w:rPr>
                  <w:lang w:val="el-GR"/>
                </w:rPr>
                <w:fldChar w:fldCharType="end"/>
              </w:r>
              <w:r>
                <w:t>)</w:t>
              </w:r>
            </w:ins>
          </w:p>
        </w:tc>
      </w:tr>
    </w:tbl>
    <w:p w14:paraId="0DAC33A7" w14:textId="60EB9064" w:rsidR="000A523F" w:rsidRPr="0050213B" w:rsidDel="000A523F" w:rsidRDefault="000B5DA1" w:rsidP="006703D1">
      <w:pPr>
        <w:rPr>
          <w:del w:id="1481" w:author="Στάθης Καπ" w:date="2023-02-01T08:52:00Z"/>
          <w:rFonts w:eastAsiaTheme="minorEastAsia"/>
        </w:rPr>
      </w:pPr>
      <w:ins w:id="1482" w:author="Στάθης Καπ" w:date="2023-03-13T04:17:00Z">
        <w:r>
          <w:rPr>
            <w:rFonts w:eastAsiaTheme="minorEastAsia"/>
          </w:rPr>
          <w:tab/>
        </w:r>
      </w:ins>
    </w:p>
    <w:p w14:paraId="70DDFD6E" w14:textId="382F67C1" w:rsidR="006703D1" w:rsidRPr="0050213B" w:rsidDel="000A523F" w:rsidRDefault="00D44642" w:rsidP="006703D1">
      <w:pPr>
        <w:rPr>
          <w:del w:id="1483" w:author="Στάθης Καπ" w:date="2023-02-01T08:52:00Z"/>
          <w:rFonts w:eastAsiaTheme="minorEastAsia"/>
        </w:rPr>
      </w:pPr>
      <m:oMathPara>
        <m:oMathParaPr>
          <m:jc m:val="left"/>
        </m:oMathParaPr>
        <m:oMath>
          <m:r>
            <w:del w:id="1484" w:author="Στάθης Καπ" w:date="2023-02-01T08:52:00Z">
              <w:rPr>
                <w:rFonts w:ascii="Cambria Math" w:hAnsi="Cambria Math"/>
                <w:lang w:val="el-GR"/>
              </w:rPr>
              <m:t xml:space="preserve">maximize </m:t>
            </w:del>
          </m:r>
          <m:nary>
            <m:naryPr>
              <m:chr m:val="∑"/>
              <m:limLoc m:val="undOvr"/>
              <m:ctrlPr>
                <w:del w:id="1485" w:author="Στάθης Καπ" w:date="2023-02-01T08:52:00Z">
                  <w:rPr>
                    <w:rFonts w:ascii="Cambria Math" w:hAnsi="Cambria Math"/>
                    <w:i/>
                    <w:lang w:val="el-GR"/>
                  </w:rPr>
                </w:del>
              </m:ctrlPr>
            </m:naryPr>
            <m:sub>
              <m:r>
                <w:del w:id="1486" w:author="Στάθης Καπ" w:date="2023-02-01T08:52:00Z">
                  <w:rPr>
                    <w:rFonts w:ascii="Cambria Math" w:hAnsi="Cambria Math"/>
                    <w:lang w:val="el-GR"/>
                  </w:rPr>
                  <m:t>i=2</m:t>
                </w:del>
              </m:r>
            </m:sub>
            <m:sup>
              <m:r>
                <w:del w:id="1487" w:author="Στάθης Καπ" w:date="2023-02-01T08:52:00Z">
                  <w:rPr>
                    <w:rFonts w:ascii="Cambria Math" w:hAnsi="Cambria Math"/>
                    <w:lang w:val="el-GR"/>
                  </w:rPr>
                  <m:t>N-1</m:t>
                </w:del>
              </m:r>
            </m:sup>
            <m:e>
              <m:nary>
                <m:naryPr>
                  <m:chr m:val="∑"/>
                  <m:limLoc m:val="undOvr"/>
                  <m:ctrlPr>
                    <w:del w:id="1488" w:author="Στάθης Καπ" w:date="2023-02-01T08:52:00Z">
                      <w:rPr>
                        <w:rFonts w:ascii="Cambria Math" w:hAnsi="Cambria Math"/>
                        <w:i/>
                        <w:lang w:val="el-GR"/>
                      </w:rPr>
                    </w:del>
                  </m:ctrlPr>
                </m:naryPr>
                <m:sub>
                  <m:r>
                    <w:del w:id="1489" w:author="Στάθης Καπ" w:date="2023-02-01T08:52:00Z">
                      <w:rPr>
                        <w:rFonts w:ascii="Cambria Math" w:hAnsi="Cambria Math"/>
                        <w:lang w:val="el-GR"/>
                      </w:rPr>
                      <m:t>j=2</m:t>
                    </w:del>
                  </m:r>
                </m:sub>
                <m:sup>
                  <m:r>
                    <w:del w:id="1490" w:author="Στάθης Καπ" w:date="2023-02-01T08:52:00Z">
                      <w:rPr>
                        <w:rFonts w:ascii="Cambria Math" w:hAnsi="Cambria Math"/>
                        <w:lang w:val="el-GR"/>
                      </w:rPr>
                      <m:t>N</m:t>
                    </w:del>
                  </m:r>
                </m:sup>
                <m:e>
                  <m:nary>
                    <m:naryPr>
                      <m:chr m:val="∑"/>
                      <m:limLoc m:val="undOvr"/>
                      <m:ctrlPr>
                        <w:del w:id="1491" w:author="Στάθης Καπ" w:date="2023-02-01T08:52:00Z">
                          <w:rPr>
                            <w:rFonts w:ascii="Cambria Math" w:hAnsi="Cambria Math"/>
                            <w:i/>
                            <w:lang w:val="el-GR"/>
                          </w:rPr>
                        </w:del>
                      </m:ctrlPr>
                    </m:naryPr>
                    <m:sub>
                      <m:r>
                        <w:del w:id="1492" w:author="Στάθης Καπ" w:date="2023-02-01T08:52:00Z">
                          <w:rPr>
                            <w:rFonts w:ascii="Cambria Math" w:hAnsi="Cambria Math"/>
                            <w:lang w:val="el-GR"/>
                          </w:rPr>
                          <m:t>t=1</m:t>
                        </w:del>
                      </m:r>
                    </m:sub>
                    <m:sup>
                      <m:sSub>
                        <m:sSubPr>
                          <m:ctrlPr>
                            <w:del w:id="1493" w:author="Στάθης Καπ" w:date="2023-02-01T08:52:00Z">
                              <w:rPr>
                                <w:rFonts w:ascii="Cambria Math" w:hAnsi="Cambria Math"/>
                                <w:i/>
                                <w:lang w:val="el-GR"/>
                              </w:rPr>
                            </w:del>
                          </m:ctrlPr>
                        </m:sSubPr>
                        <m:e>
                          <m:r>
                            <w:del w:id="1494" w:author="Στάθης Καπ" w:date="2023-02-01T08:52:00Z">
                              <w:rPr>
                                <w:rFonts w:ascii="Cambria Math" w:hAnsi="Cambria Math"/>
                                <w:lang w:val="el-GR"/>
                              </w:rPr>
                              <m:t>T</m:t>
                            </w:del>
                          </m:r>
                        </m:e>
                        <m:sub>
                          <m:r>
                            <w:del w:id="1495" w:author="Στάθης Καπ" w:date="2023-02-01T08:52:00Z">
                              <w:rPr>
                                <w:rFonts w:ascii="Cambria Math" w:hAnsi="Cambria Math"/>
                                <w:lang w:val="el-GR"/>
                              </w:rPr>
                              <m:t>i,j</m:t>
                            </w:del>
                          </m:r>
                        </m:sub>
                      </m:sSub>
                    </m:sup>
                    <m:e>
                      <m:sSub>
                        <m:sSubPr>
                          <m:ctrlPr>
                            <w:del w:id="1496" w:author="Στάθης Καπ" w:date="2023-02-01T08:52:00Z">
                              <w:rPr>
                                <w:rFonts w:ascii="Cambria Math" w:hAnsi="Cambria Math"/>
                                <w:i/>
                                <w:lang w:val="el-GR"/>
                              </w:rPr>
                            </w:del>
                          </m:ctrlPr>
                        </m:sSubPr>
                        <m:e>
                          <m:r>
                            <w:del w:id="1497" w:author="Στάθης Καπ" w:date="2023-02-01T08:52:00Z">
                              <w:rPr>
                                <w:rFonts w:ascii="Cambria Math" w:hAnsi="Cambria Math"/>
                                <w:lang w:val="el-GR"/>
                              </w:rPr>
                              <m:t>S</m:t>
                            </w:del>
                          </m:r>
                        </m:e>
                        <m:sub>
                          <m:r>
                            <w:del w:id="1498" w:author="Στάθης Καπ" w:date="2023-02-01T08:52:00Z">
                              <w:rPr>
                                <w:rFonts w:ascii="Cambria Math" w:hAnsi="Cambria Math"/>
                                <w:lang w:val="el-GR"/>
                              </w:rPr>
                              <m:t>i</m:t>
                            </w:del>
                          </m:r>
                        </m:sub>
                      </m:sSub>
                      <m:sSub>
                        <m:sSubPr>
                          <m:ctrlPr>
                            <w:del w:id="1499" w:author="Στάθης Καπ" w:date="2023-02-01T08:52:00Z">
                              <w:rPr>
                                <w:rFonts w:ascii="Cambria Math" w:hAnsi="Cambria Math"/>
                                <w:i/>
                                <w:lang w:val="el-GR"/>
                              </w:rPr>
                            </w:del>
                          </m:ctrlPr>
                        </m:sSubPr>
                        <m:e>
                          <m:r>
                            <w:del w:id="1500" w:author="Στάθης Καπ" w:date="2023-02-01T08:52:00Z">
                              <w:rPr>
                                <w:rFonts w:ascii="Cambria Math" w:hAnsi="Cambria Math"/>
                                <w:lang w:val="el-GR"/>
                              </w:rPr>
                              <m:t>x</m:t>
                            </w:del>
                          </m:r>
                        </m:e>
                        <m:sub>
                          <m:r>
                            <w:del w:id="1501" w:author="Στάθης Καπ" w:date="2023-02-01T08:52:00Z">
                              <w:rPr>
                                <w:rFonts w:ascii="Cambria Math" w:hAnsi="Cambria Math"/>
                                <w:lang w:val="el-GR"/>
                              </w:rPr>
                              <m:t>i,j,t</m:t>
                            </w:del>
                          </m:r>
                        </m:sub>
                      </m:sSub>
                    </m:e>
                  </m:nary>
                </m:e>
              </m:nary>
            </m:e>
          </m:nary>
          <m:r>
            <w:del w:id="1502" w:author="Στάθης Καπ" w:date="2023-02-01T08:52:00Z">
              <w:rPr>
                <w:rFonts w:ascii="Cambria Math" w:hAnsi="Cambria Math"/>
              </w:rPr>
              <m:t xml:space="preserve"> </m:t>
            </w:del>
          </m:r>
        </m:oMath>
      </m:oMathPara>
    </w:p>
    <w:p w14:paraId="0F50483F" w14:textId="308C1E21" w:rsidR="00D57DBB" w:rsidRPr="0050213B" w:rsidDel="000A523F" w:rsidRDefault="004C3766" w:rsidP="006703D1">
      <w:pPr>
        <w:rPr>
          <w:del w:id="1503" w:author="Στάθης Καπ" w:date="2023-02-01T08:52:00Z"/>
          <w:rFonts w:eastAsiaTheme="minorEastAsia"/>
          <w:iCs/>
        </w:rPr>
      </w:pPr>
      <m:oMathPara>
        <m:oMathParaPr>
          <m:jc m:val="left"/>
        </m:oMathParaPr>
        <m:oMath>
          <m:nary>
            <m:naryPr>
              <m:chr m:val="∑"/>
              <m:limLoc m:val="undOvr"/>
              <m:ctrlPr>
                <w:del w:id="1504" w:author="Στάθης Καπ" w:date="2023-02-01T08:52:00Z">
                  <w:rPr>
                    <w:rFonts w:ascii="Cambria Math" w:hAnsi="Cambria Math"/>
                    <w:i/>
                    <w:iCs/>
                  </w:rPr>
                </w:del>
              </m:ctrlPr>
            </m:naryPr>
            <m:sub>
              <m:r>
                <w:del w:id="1505" w:author="Στάθης Καπ" w:date="2023-02-01T08:52:00Z">
                  <w:rPr>
                    <w:rFonts w:ascii="Cambria Math" w:hAnsi="Cambria Math"/>
                  </w:rPr>
                  <m:t>j=2</m:t>
                </w:del>
              </m:r>
            </m:sub>
            <m:sup>
              <m:r>
                <w:del w:id="1506" w:author="Στάθης Καπ" w:date="2023-02-01T08:52:00Z">
                  <w:rPr>
                    <w:rFonts w:ascii="Cambria Math" w:hAnsi="Cambria Math"/>
                  </w:rPr>
                  <m:t>N</m:t>
                </w:del>
              </m:r>
            </m:sup>
            <m:e>
              <m:sSub>
                <m:sSubPr>
                  <m:ctrlPr>
                    <w:del w:id="1507" w:author="Στάθης Καπ" w:date="2023-02-01T08:52:00Z">
                      <w:rPr>
                        <w:rFonts w:ascii="Cambria Math" w:hAnsi="Cambria Math"/>
                        <w:i/>
                        <w:iCs/>
                      </w:rPr>
                    </w:del>
                  </m:ctrlPr>
                </m:sSubPr>
                <m:e>
                  <m:r>
                    <w:del w:id="1508" w:author="Στάθης Καπ" w:date="2023-02-01T08:52:00Z">
                      <w:rPr>
                        <w:rFonts w:ascii="Cambria Math" w:hAnsi="Cambria Math"/>
                      </w:rPr>
                      <m:t>x</m:t>
                    </w:del>
                  </m:r>
                </m:e>
                <m:sub>
                  <m:r>
                    <w:del w:id="1509" w:author="Στάθης Καπ" w:date="2023-02-01T08:52:00Z">
                      <w:rPr>
                        <w:rFonts w:ascii="Cambria Math" w:hAnsi="Cambria Math"/>
                      </w:rPr>
                      <m:t>1,j,1</m:t>
                    </w:del>
                  </m:r>
                </m:sub>
              </m:sSub>
            </m:e>
          </m:nary>
          <m:r>
            <w:del w:id="1510" w:author="Στάθης Καπ" w:date="2023-02-01T08:52:00Z">
              <w:rPr>
                <w:rFonts w:ascii="Cambria Math" w:hAnsi="Cambria Math"/>
              </w:rPr>
              <m:t>=</m:t>
            </w:del>
          </m:r>
          <m:nary>
            <m:naryPr>
              <m:chr m:val="∑"/>
              <m:limLoc m:val="undOvr"/>
              <m:ctrlPr>
                <w:del w:id="1511" w:author="Στάθης Καπ" w:date="2023-02-01T08:52:00Z">
                  <w:rPr>
                    <w:rFonts w:ascii="Cambria Math" w:hAnsi="Cambria Math"/>
                    <w:i/>
                    <w:iCs/>
                  </w:rPr>
                </w:del>
              </m:ctrlPr>
            </m:naryPr>
            <m:sub>
              <m:r>
                <w:del w:id="1512" w:author="Στάθης Καπ" w:date="2023-02-01T08:52:00Z">
                  <w:rPr>
                    <w:rFonts w:ascii="Cambria Math" w:hAnsi="Cambria Math"/>
                  </w:rPr>
                  <m:t>i=1</m:t>
                </w:del>
              </m:r>
            </m:sub>
            <m:sup>
              <m:r>
                <w:del w:id="1513" w:author="Στάθης Καπ" w:date="2023-02-01T08:52:00Z">
                  <w:rPr>
                    <w:rFonts w:ascii="Cambria Math" w:hAnsi="Cambria Math"/>
                  </w:rPr>
                  <m:t>N-1</m:t>
                </w:del>
              </m:r>
            </m:sup>
            <m:e>
              <m:nary>
                <m:naryPr>
                  <m:chr m:val="∑"/>
                  <m:limLoc m:val="undOvr"/>
                  <m:ctrlPr>
                    <w:del w:id="1514" w:author="Στάθης Καπ" w:date="2023-02-01T08:52:00Z">
                      <w:rPr>
                        <w:rFonts w:ascii="Cambria Math" w:hAnsi="Cambria Math"/>
                        <w:i/>
                        <w:iCs/>
                      </w:rPr>
                    </w:del>
                  </m:ctrlPr>
                </m:naryPr>
                <m:sub>
                  <m:r>
                    <w:del w:id="1515" w:author="Στάθης Καπ" w:date="2023-02-01T08:52:00Z">
                      <w:rPr>
                        <w:rFonts w:ascii="Cambria Math" w:hAnsi="Cambria Math"/>
                      </w:rPr>
                      <m:t>t=1</m:t>
                    </w:del>
                  </m:r>
                </m:sub>
                <m:sup>
                  <m:sSub>
                    <m:sSubPr>
                      <m:ctrlPr>
                        <w:del w:id="1516" w:author="Στάθης Καπ" w:date="2023-02-01T08:52:00Z">
                          <w:rPr>
                            <w:rFonts w:ascii="Cambria Math" w:hAnsi="Cambria Math"/>
                            <w:i/>
                            <w:iCs/>
                          </w:rPr>
                        </w:del>
                      </m:ctrlPr>
                    </m:sSubPr>
                    <m:e>
                      <m:r>
                        <w:del w:id="1517" w:author="Στάθης Καπ" w:date="2023-02-01T08:52:00Z">
                          <w:rPr>
                            <w:rFonts w:ascii="Cambria Math" w:hAnsi="Cambria Math"/>
                          </w:rPr>
                          <m:t>T</m:t>
                        </w:del>
                      </m:r>
                    </m:e>
                    <m:sub>
                      <m:r>
                        <w:del w:id="1518" w:author="Στάθης Καπ" w:date="2023-02-01T08:52:00Z">
                          <w:rPr>
                            <w:rFonts w:ascii="Cambria Math" w:hAnsi="Cambria Math"/>
                          </w:rPr>
                          <m:t>iN</m:t>
                        </w:del>
                      </m:r>
                    </m:sub>
                  </m:sSub>
                </m:sup>
                <m:e>
                  <m:sSub>
                    <m:sSubPr>
                      <m:ctrlPr>
                        <w:del w:id="1519" w:author="Στάθης Καπ" w:date="2023-02-01T08:52:00Z">
                          <w:rPr>
                            <w:rFonts w:ascii="Cambria Math" w:hAnsi="Cambria Math"/>
                            <w:i/>
                            <w:iCs/>
                          </w:rPr>
                        </w:del>
                      </m:ctrlPr>
                    </m:sSubPr>
                    <m:e>
                      <m:r>
                        <w:del w:id="1520" w:author="Στάθης Καπ" w:date="2023-02-01T08:52:00Z">
                          <w:rPr>
                            <w:rFonts w:ascii="Cambria Math" w:hAnsi="Cambria Math"/>
                          </w:rPr>
                          <m:t>x</m:t>
                        </w:del>
                      </m:r>
                    </m:e>
                    <m:sub>
                      <m:r>
                        <w:del w:id="1521" w:author="Στάθης Καπ" w:date="2023-02-01T08:52:00Z">
                          <w:rPr>
                            <w:rFonts w:ascii="Cambria Math" w:hAnsi="Cambria Math"/>
                          </w:rPr>
                          <m:t>i,N,t</m:t>
                        </w:del>
                      </m:r>
                    </m:sub>
                  </m:sSub>
                </m:e>
              </m:nary>
            </m:e>
          </m:nary>
          <m:r>
            <w:del w:id="1522" w:author="Στάθης Καπ" w:date="2023-02-01T08:52:00Z">
              <w:rPr>
                <w:rFonts w:ascii="Cambria Math" w:hAnsi="Cambria Math"/>
              </w:rPr>
              <m:t>=1</m:t>
            </w:del>
          </m:r>
        </m:oMath>
      </m:oMathPara>
    </w:p>
    <w:p w14:paraId="15F03FED" w14:textId="43ADCE4E" w:rsidR="00D57DBB" w:rsidRPr="0050213B" w:rsidDel="000A523F" w:rsidRDefault="004C3766" w:rsidP="006703D1">
      <w:pPr>
        <w:rPr>
          <w:del w:id="1523" w:author="Στάθης Καπ" w:date="2023-02-01T08:52:00Z"/>
          <w:rFonts w:eastAsiaTheme="minorEastAsia"/>
          <w:iCs/>
        </w:rPr>
      </w:pPr>
      <m:oMathPara>
        <m:oMathParaPr>
          <m:jc m:val="left"/>
        </m:oMathParaPr>
        <m:oMath>
          <m:nary>
            <m:naryPr>
              <m:chr m:val="∑"/>
              <m:limLoc m:val="undOvr"/>
              <m:ctrlPr>
                <w:del w:id="1524" w:author="Στάθης Καπ" w:date="2023-02-01T08:52:00Z">
                  <w:rPr>
                    <w:rFonts w:ascii="Cambria Math" w:hAnsi="Cambria Math"/>
                    <w:i/>
                    <w:iCs/>
                  </w:rPr>
                </w:del>
              </m:ctrlPr>
            </m:naryPr>
            <m:sub>
              <m:r>
                <w:del w:id="1525" w:author="Στάθης Καπ" w:date="2023-02-01T08:52:00Z">
                  <w:rPr>
                    <w:rFonts w:ascii="Cambria Math" w:hAnsi="Cambria Math"/>
                  </w:rPr>
                  <m:t>i=1</m:t>
                </w:del>
              </m:r>
            </m:sub>
            <m:sup>
              <m:r>
                <w:del w:id="1526" w:author="Στάθης Καπ" w:date="2023-02-01T08:52:00Z">
                  <w:rPr>
                    <w:rFonts w:ascii="Cambria Math" w:hAnsi="Cambria Math"/>
                  </w:rPr>
                  <m:t>N-1</m:t>
                </w:del>
              </m:r>
            </m:sup>
            <m:e>
              <m:nary>
                <m:naryPr>
                  <m:chr m:val="∑"/>
                  <m:limLoc m:val="undOvr"/>
                  <m:ctrlPr>
                    <w:del w:id="1527" w:author="Στάθης Καπ" w:date="2023-02-01T08:52:00Z">
                      <w:rPr>
                        <w:rFonts w:ascii="Cambria Math" w:hAnsi="Cambria Math"/>
                        <w:i/>
                        <w:iCs/>
                      </w:rPr>
                    </w:del>
                  </m:ctrlPr>
                </m:naryPr>
                <m:sub>
                  <m:r>
                    <w:del w:id="1528" w:author="Στάθης Καπ" w:date="2023-02-01T08:52:00Z">
                      <w:rPr>
                        <w:rFonts w:ascii="Cambria Math" w:hAnsi="Cambria Math"/>
                      </w:rPr>
                      <m:t>t=1</m:t>
                    </w:del>
                  </m:r>
                </m:sub>
                <m:sup>
                  <m:sSub>
                    <m:sSubPr>
                      <m:ctrlPr>
                        <w:del w:id="1529" w:author="Στάθης Καπ" w:date="2023-02-01T08:52:00Z">
                          <w:rPr>
                            <w:rFonts w:ascii="Cambria Math" w:hAnsi="Cambria Math"/>
                            <w:i/>
                            <w:iCs/>
                          </w:rPr>
                        </w:del>
                      </m:ctrlPr>
                    </m:sSubPr>
                    <m:e>
                      <m:r>
                        <w:del w:id="1530" w:author="Στάθης Καπ" w:date="2023-02-01T08:52:00Z">
                          <w:rPr>
                            <w:rFonts w:ascii="Cambria Math" w:hAnsi="Cambria Math"/>
                          </w:rPr>
                          <m:t>T</m:t>
                        </w:del>
                      </m:r>
                    </m:e>
                    <m:sub>
                      <m:r>
                        <w:del w:id="1531" w:author="Στάθης Καπ" w:date="2023-02-01T08:52:00Z">
                          <w:rPr>
                            <w:rFonts w:ascii="Cambria Math" w:hAnsi="Cambria Math"/>
                          </w:rPr>
                          <m:t>i,h</m:t>
                        </w:del>
                      </m:r>
                    </m:sub>
                  </m:sSub>
                </m:sup>
                <m:e>
                  <m:sSub>
                    <m:sSubPr>
                      <m:ctrlPr>
                        <w:del w:id="1532" w:author="Στάθης Καπ" w:date="2023-02-01T08:52:00Z">
                          <w:rPr>
                            <w:rFonts w:ascii="Cambria Math" w:hAnsi="Cambria Math"/>
                            <w:i/>
                            <w:iCs/>
                          </w:rPr>
                        </w:del>
                      </m:ctrlPr>
                    </m:sSubPr>
                    <m:e>
                      <m:r>
                        <w:del w:id="1533" w:author="Στάθης Καπ" w:date="2023-02-01T08:52:00Z">
                          <w:rPr>
                            <w:rFonts w:ascii="Cambria Math" w:hAnsi="Cambria Math"/>
                          </w:rPr>
                          <m:t>x</m:t>
                        </w:del>
                      </m:r>
                    </m:e>
                    <m:sub>
                      <m:r>
                        <w:del w:id="1534" w:author="Στάθης Καπ" w:date="2023-02-01T08:52:00Z">
                          <w:rPr>
                            <w:rFonts w:ascii="Cambria Math" w:hAnsi="Cambria Math"/>
                          </w:rPr>
                          <m:t>i,h,t</m:t>
                        </w:del>
                      </m:r>
                    </m:sub>
                  </m:sSub>
                </m:e>
              </m:nary>
            </m:e>
          </m:nary>
          <m:r>
            <w:del w:id="1535" w:author="Στάθης Καπ" w:date="2023-02-01T08:52:00Z">
              <w:rPr>
                <w:rFonts w:ascii="Cambria Math" w:hAnsi="Cambria Math"/>
              </w:rPr>
              <m:t>=</m:t>
            </w:del>
          </m:r>
          <m:nary>
            <m:naryPr>
              <m:chr m:val="∑"/>
              <m:limLoc m:val="undOvr"/>
              <m:ctrlPr>
                <w:del w:id="1536" w:author="Στάθης Καπ" w:date="2023-02-01T08:52:00Z">
                  <w:rPr>
                    <w:rFonts w:ascii="Cambria Math" w:hAnsi="Cambria Math"/>
                    <w:i/>
                    <w:iCs/>
                  </w:rPr>
                </w:del>
              </m:ctrlPr>
            </m:naryPr>
            <m:sub>
              <m:r>
                <w:del w:id="1537" w:author="Στάθης Καπ" w:date="2023-02-01T08:52:00Z">
                  <w:rPr>
                    <w:rFonts w:ascii="Cambria Math" w:hAnsi="Cambria Math"/>
                  </w:rPr>
                  <m:t>j=2</m:t>
                </w:del>
              </m:r>
            </m:sub>
            <m:sup>
              <m:r>
                <w:del w:id="1538" w:author="Στάθης Καπ" w:date="2023-02-01T08:52:00Z">
                  <w:rPr>
                    <w:rFonts w:ascii="Cambria Math" w:hAnsi="Cambria Math"/>
                  </w:rPr>
                  <m:t>N</m:t>
                </w:del>
              </m:r>
            </m:sup>
            <m:e>
              <m:nary>
                <m:naryPr>
                  <m:chr m:val="∑"/>
                  <m:limLoc m:val="undOvr"/>
                  <m:ctrlPr>
                    <w:del w:id="1539" w:author="Στάθης Καπ" w:date="2023-02-01T08:52:00Z">
                      <w:rPr>
                        <w:rFonts w:ascii="Cambria Math" w:hAnsi="Cambria Math"/>
                        <w:i/>
                        <w:iCs/>
                      </w:rPr>
                    </w:del>
                  </m:ctrlPr>
                </m:naryPr>
                <m:sub>
                  <m:r>
                    <w:del w:id="1540" w:author="Στάθης Καπ" w:date="2023-02-01T08:52:00Z">
                      <w:rPr>
                        <w:rFonts w:ascii="Cambria Math" w:hAnsi="Cambria Math"/>
                      </w:rPr>
                      <m:t>t=1</m:t>
                    </w:del>
                  </m:r>
                </m:sub>
                <m:sup>
                  <m:sSub>
                    <m:sSubPr>
                      <m:ctrlPr>
                        <w:del w:id="1541" w:author="Στάθης Καπ" w:date="2023-02-01T08:52:00Z">
                          <w:rPr>
                            <w:rFonts w:ascii="Cambria Math" w:hAnsi="Cambria Math"/>
                            <w:i/>
                            <w:iCs/>
                          </w:rPr>
                        </w:del>
                      </m:ctrlPr>
                    </m:sSubPr>
                    <m:e>
                      <m:r>
                        <w:del w:id="1542" w:author="Στάθης Καπ" w:date="2023-02-01T08:52:00Z">
                          <w:rPr>
                            <w:rFonts w:ascii="Cambria Math" w:hAnsi="Cambria Math"/>
                          </w:rPr>
                          <m:t>T</m:t>
                        </w:del>
                      </m:r>
                    </m:e>
                    <m:sub>
                      <m:r>
                        <w:del w:id="1543" w:author="Στάθης Καπ" w:date="2023-02-01T08:52:00Z">
                          <w:rPr>
                            <w:rFonts w:ascii="Cambria Math" w:hAnsi="Cambria Math"/>
                          </w:rPr>
                          <m:t>h,j</m:t>
                        </w:del>
                      </m:r>
                    </m:sub>
                  </m:sSub>
                </m:sup>
                <m:e>
                  <m:sSub>
                    <m:sSubPr>
                      <m:ctrlPr>
                        <w:del w:id="1544" w:author="Στάθης Καπ" w:date="2023-02-01T08:52:00Z">
                          <w:rPr>
                            <w:rFonts w:ascii="Cambria Math" w:hAnsi="Cambria Math"/>
                            <w:i/>
                            <w:iCs/>
                          </w:rPr>
                        </w:del>
                      </m:ctrlPr>
                    </m:sSubPr>
                    <m:e>
                      <m:r>
                        <w:del w:id="1545" w:author="Στάθης Καπ" w:date="2023-02-01T08:52:00Z">
                          <w:rPr>
                            <w:rFonts w:ascii="Cambria Math" w:hAnsi="Cambria Math"/>
                          </w:rPr>
                          <m:t>x</m:t>
                        </w:del>
                      </m:r>
                    </m:e>
                    <m:sub>
                      <m:r>
                        <w:del w:id="1546" w:author="Στάθης Καπ" w:date="2023-02-01T08:52:00Z">
                          <w:rPr>
                            <w:rFonts w:ascii="Cambria Math" w:hAnsi="Cambria Math"/>
                          </w:rPr>
                          <m:t>h,j,t</m:t>
                        </w:del>
                      </m:r>
                    </m:sub>
                  </m:sSub>
                </m:e>
              </m:nary>
            </m:e>
          </m:nary>
          <m:r>
            <w:del w:id="1547" w:author="Στάθης Καπ" w:date="2023-02-01T08:52:00Z">
              <w:rPr>
                <w:rFonts w:ascii="Cambria Math" w:hAnsi="Cambria Math"/>
              </w:rPr>
              <m:t>≤1∀</m:t>
            </w:del>
          </m:r>
          <m:r>
            <w:del w:id="1548" w:author="Στάθης Καπ" w:date="2023-02-01T08:52:00Z">
              <w:rPr>
                <w:rFonts w:ascii="Cambria Math" w:hAnsi="Cambria Math"/>
              </w:rPr>
              <m:t>h=</m:t>
            </w:del>
          </m:r>
          <m:r>
            <w:del w:id="1549" w:author="Στάθης Καπ" w:date="2023-02-01T08:52:00Z">
              <w:rPr>
                <w:rFonts w:ascii="Cambria Math" w:hAnsi="Cambria Math"/>
              </w:rPr>
              <m:t>2, ⋯, N-1</m:t>
            </w:del>
          </m:r>
        </m:oMath>
      </m:oMathPara>
    </w:p>
    <w:p w14:paraId="3CD132ED" w14:textId="28B316FB" w:rsidR="0050213B" w:rsidRPr="0050213B" w:rsidDel="000A523F" w:rsidRDefault="004C3766" w:rsidP="006703D1">
      <w:pPr>
        <w:rPr>
          <w:del w:id="1550" w:author="Στάθης Καπ" w:date="2023-02-01T08:52:00Z"/>
          <w:rFonts w:eastAsiaTheme="minorEastAsia"/>
          <w:iCs/>
        </w:rPr>
      </w:pPr>
      <m:oMathPara>
        <m:oMathParaPr>
          <m:jc m:val="left"/>
        </m:oMathParaPr>
        <m:oMath>
          <m:nary>
            <m:naryPr>
              <m:chr m:val="∑"/>
              <m:limLoc m:val="undOvr"/>
              <m:ctrlPr>
                <w:del w:id="1551" w:author="Στάθης Καπ" w:date="2023-02-01T08:52:00Z">
                  <w:rPr>
                    <w:rFonts w:ascii="Cambria Math" w:eastAsiaTheme="minorEastAsia" w:hAnsi="Cambria Math"/>
                    <w:i/>
                    <w:iCs/>
                  </w:rPr>
                </w:del>
              </m:ctrlPr>
            </m:naryPr>
            <m:sub>
              <m:r>
                <w:del w:id="1552" w:author="Στάθης Καπ" w:date="2023-02-01T08:52:00Z">
                  <w:rPr>
                    <w:rFonts w:ascii="Cambria Math" w:eastAsiaTheme="minorEastAsia" w:hAnsi="Cambria Math"/>
                  </w:rPr>
                  <m:t>i=1</m:t>
                </w:del>
              </m:r>
            </m:sub>
            <m:sup>
              <m:r>
                <w:del w:id="1553" w:author="Στάθης Καπ" w:date="2023-02-01T08:52:00Z">
                  <w:rPr>
                    <w:rFonts w:ascii="Cambria Math" w:eastAsiaTheme="minorEastAsia" w:hAnsi="Cambria Math"/>
                  </w:rPr>
                  <m:t>N-1</m:t>
                </w:del>
              </m:r>
            </m:sup>
            <m:e>
              <m:nary>
                <m:naryPr>
                  <m:chr m:val="∑"/>
                  <m:limLoc m:val="undOvr"/>
                  <m:ctrlPr>
                    <w:del w:id="1554" w:author="Στάθης Καπ" w:date="2023-02-01T08:52:00Z">
                      <w:rPr>
                        <w:rFonts w:ascii="Cambria Math" w:eastAsiaTheme="minorEastAsia" w:hAnsi="Cambria Math"/>
                        <w:i/>
                        <w:iCs/>
                      </w:rPr>
                    </w:del>
                  </m:ctrlPr>
                </m:naryPr>
                <m:sub>
                  <m:r>
                    <w:del w:id="1555" w:author="Στάθης Καπ" w:date="2023-02-01T08:52:00Z">
                      <w:rPr>
                        <w:rFonts w:ascii="Cambria Math" w:eastAsiaTheme="minorEastAsia" w:hAnsi="Cambria Math"/>
                      </w:rPr>
                      <m:t>t=1</m:t>
                    </w:del>
                  </m:r>
                </m:sub>
                <m:sup>
                  <m:sSub>
                    <m:sSubPr>
                      <m:ctrlPr>
                        <w:del w:id="1556" w:author="Στάθης Καπ" w:date="2023-02-01T08:52:00Z">
                          <w:rPr>
                            <w:rFonts w:ascii="Cambria Math" w:eastAsiaTheme="minorEastAsia" w:hAnsi="Cambria Math"/>
                            <w:i/>
                            <w:iCs/>
                          </w:rPr>
                        </w:del>
                      </m:ctrlPr>
                    </m:sSubPr>
                    <m:e>
                      <m:r>
                        <w:del w:id="1557" w:author="Στάθης Καπ" w:date="2023-02-01T08:52:00Z">
                          <w:rPr>
                            <w:rFonts w:ascii="Cambria Math" w:eastAsiaTheme="minorEastAsia" w:hAnsi="Cambria Math"/>
                          </w:rPr>
                          <m:t>T</m:t>
                        </w:del>
                      </m:r>
                    </m:e>
                    <m:sub>
                      <m:r>
                        <w:del w:id="1558" w:author="Στάθης Καπ" w:date="2023-02-01T08:52:00Z">
                          <w:rPr>
                            <w:rFonts w:ascii="Cambria Math" w:eastAsiaTheme="minorEastAsia" w:hAnsi="Cambria Math"/>
                          </w:rPr>
                          <m:t>i,h</m:t>
                        </w:del>
                      </m:r>
                    </m:sub>
                  </m:sSub>
                </m:sup>
                <m:e>
                  <m:d>
                    <m:dPr>
                      <m:begChr m:val="["/>
                      <m:endChr m:val="]"/>
                      <m:ctrlPr>
                        <w:del w:id="1559" w:author="Στάθης Καπ" w:date="2023-02-01T08:52:00Z">
                          <w:rPr>
                            <w:rFonts w:ascii="Cambria Math" w:eastAsiaTheme="minorEastAsia" w:hAnsi="Cambria Math"/>
                            <w:i/>
                            <w:iCs/>
                          </w:rPr>
                        </w:del>
                      </m:ctrlPr>
                    </m:dPr>
                    <m:e>
                      <m:sSub>
                        <m:sSubPr>
                          <m:ctrlPr>
                            <w:del w:id="1560" w:author="Στάθης Καπ" w:date="2023-02-01T08:52:00Z">
                              <w:rPr>
                                <w:rFonts w:ascii="Cambria Math" w:eastAsiaTheme="minorEastAsia" w:hAnsi="Cambria Math"/>
                                <w:i/>
                                <w:iCs/>
                              </w:rPr>
                            </w:del>
                          </m:ctrlPr>
                        </m:sSubPr>
                        <m:e>
                          <m:r>
                            <w:del w:id="1561" w:author="Στάθης Καπ" w:date="2023-02-01T08:52:00Z">
                              <w:rPr>
                                <w:rFonts w:ascii="Cambria Math" w:eastAsiaTheme="minorEastAsia" w:hAnsi="Cambria Math"/>
                              </w:rPr>
                              <m:t>w</m:t>
                            </w:del>
                          </m:r>
                        </m:e>
                        <m:sub>
                          <m:r>
                            <w:del w:id="1562" w:author="Στάθης Καπ" w:date="2023-02-01T08:52:00Z">
                              <w:rPr>
                                <w:rFonts w:ascii="Cambria Math" w:eastAsiaTheme="minorEastAsia" w:hAnsi="Cambria Math"/>
                              </w:rPr>
                              <m:t>i,h,t</m:t>
                            </w:del>
                          </m:r>
                        </m:sub>
                      </m:sSub>
                      <m:r>
                        <w:del w:id="1563" w:author="Στάθης Καπ" w:date="2023-02-01T08:52:00Z">
                          <w:rPr>
                            <w:rFonts w:ascii="Cambria Math" w:eastAsiaTheme="minorEastAsia" w:hAnsi="Cambria Math"/>
                          </w:rPr>
                          <m:t>+(</m:t>
                        </w:del>
                      </m:r>
                      <m:r>
                        <w:del w:id="1564" w:author="Στάθης Καπ" w:date="2023-02-01T08:52:00Z">
                          <w:rPr>
                            <w:rFonts w:ascii="Cambria Math" w:eastAsiaTheme="minorEastAsia" w:hAnsi="Cambria Math"/>
                            <w:lang w:val="el-GR"/>
                          </w:rPr>
                          <m:t>θ∙</m:t>
                        </w:del>
                      </m:r>
                      <m:sSub>
                        <m:sSubPr>
                          <m:ctrlPr>
                            <w:del w:id="1565" w:author="Στάθης Καπ" w:date="2023-02-01T08:52:00Z">
                              <w:rPr>
                                <w:rFonts w:ascii="Cambria Math" w:eastAsiaTheme="minorEastAsia" w:hAnsi="Cambria Math"/>
                                <w:i/>
                                <w:iCs/>
                              </w:rPr>
                            </w:del>
                          </m:ctrlPr>
                        </m:sSubPr>
                        <m:e>
                          <m:r>
                            <w:del w:id="1566" w:author="Στάθης Καπ" w:date="2023-02-01T08:52:00Z">
                              <w:rPr>
                                <w:rFonts w:ascii="Cambria Math" w:eastAsiaTheme="minorEastAsia" w:hAnsi="Cambria Math"/>
                              </w:rPr>
                              <m:t>w</m:t>
                            </w:del>
                          </m:r>
                        </m:e>
                        <m:sub>
                          <m:r>
                            <w:del w:id="1567" w:author="Στάθης Καπ" w:date="2023-02-01T08:52:00Z">
                              <w:rPr>
                                <w:rFonts w:ascii="Cambria Math" w:eastAsiaTheme="minorEastAsia" w:hAnsi="Cambria Math"/>
                              </w:rPr>
                              <m:t>i,h,t</m:t>
                            </w:del>
                          </m:r>
                        </m:sub>
                      </m:sSub>
                      <m:r>
                        <w:del w:id="1568" w:author="Στάθης Καπ" w:date="2023-02-01T08:52:00Z">
                          <w:rPr>
                            <w:rFonts w:ascii="Cambria Math" w:eastAsiaTheme="minorEastAsia" w:hAnsi="Cambria Math"/>
                          </w:rPr>
                          <m:t>+</m:t>
                        </w:del>
                      </m:r>
                      <m:sSub>
                        <m:sSubPr>
                          <m:ctrlPr>
                            <w:del w:id="1569" w:author="Στάθης Καπ" w:date="2023-02-01T08:52:00Z">
                              <w:rPr>
                                <w:rFonts w:ascii="Cambria Math" w:eastAsiaTheme="minorEastAsia" w:hAnsi="Cambria Math"/>
                                <w:i/>
                                <w:iCs/>
                                <w:lang w:val="el-GR"/>
                              </w:rPr>
                            </w:del>
                          </m:ctrlPr>
                        </m:sSubPr>
                        <m:e>
                          <m:r>
                            <w:del w:id="1570" w:author="Στάθης Καπ" w:date="2023-02-01T08:52:00Z">
                              <w:rPr>
                                <w:rFonts w:ascii="Cambria Math" w:eastAsiaTheme="minorEastAsia" w:hAnsi="Cambria Math"/>
                                <w:lang w:val="el-GR"/>
                              </w:rPr>
                              <m:t>η</m:t>
                            </w:del>
                          </m:r>
                        </m:e>
                        <m:sub>
                          <m:r>
                            <w:del w:id="1571" w:author="Στάθης Καπ" w:date="2023-02-01T08:52:00Z">
                              <w:rPr>
                                <w:rFonts w:ascii="Cambria Math" w:eastAsiaTheme="minorEastAsia" w:hAnsi="Cambria Math"/>
                              </w:rPr>
                              <m:t>i,h,t</m:t>
                            </w:del>
                          </m:r>
                        </m:sub>
                      </m:sSub>
                      <m:r>
                        <w:del w:id="1572" w:author="Στάθης Καπ" w:date="2023-02-01T08:52:00Z">
                          <w:rPr>
                            <w:rFonts w:ascii="Cambria Math" w:eastAsiaTheme="minorEastAsia" w:hAnsi="Cambria Math"/>
                          </w:rPr>
                          <m:t>∙</m:t>
                        </w:del>
                      </m:r>
                      <m:sSub>
                        <m:sSubPr>
                          <m:ctrlPr>
                            <w:del w:id="1573" w:author="Στάθης Καπ" w:date="2023-02-01T08:52:00Z">
                              <w:rPr>
                                <w:rFonts w:ascii="Cambria Math" w:eastAsiaTheme="minorEastAsia" w:hAnsi="Cambria Math"/>
                                <w:i/>
                                <w:iCs/>
                              </w:rPr>
                            </w:del>
                          </m:ctrlPr>
                        </m:sSubPr>
                        <m:e>
                          <m:r>
                            <w:del w:id="1574" w:author="Στάθης Καπ" w:date="2023-02-01T08:52:00Z">
                              <w:rPr>
                                <w:rFonts w:ascii="Cambria Math" w:eastAsiaTheme="minorEastAsia" w:hAnsi="Cambria Math"/>
                              </w:rPr>
                              <m:t>x</m:t>
                            </w:del>
                          </m:r>
                        </m:e>
                        <m:sub>
                          <m:r>
                            <w:del w:id="1575" w:author="Στάθης Καπ" w:date="2023-02-01T08:52:00Z">
                              <w:rPr>
                                <w:rFonts w:ascii="Cambria Math" w:eastAsiaTheme="minorEastAsia" w:hAnsi="Cambria Math"/>
                              </w:rPr>
                              <m:t>i,h,t</m:t>
                            </w:del>
                          </m:r>
                        </m:sub>
                      </m:sSub>
                      <m:r>
                        <w:del w:id="1576" w:author="Στάθης Καπ" w:date="2023-02-01T08:52:00Z">
                          <w:rPr>
                            <w:rFonts w:ascii="Cambria Math" w:eastAsiaTheme="minorEastAsia" w:hAnsi="Cambria Math"/>
                          </w:rPr>
                          <m:t>)</m:t>
                        </w:del>
                      </m:r>
                    </m:e>
                  </m:d>
                </m:e>
              </m:nary>
            </m:e>
          </m:nary>
          <m:r>
            <w:del w:id="1577" w:author="Στάθης Καπ" w:date="2023-02-01T08:52:00Z">
              <w:rPr>
                <w:rFonts w:ascii="Cambria Math" w:eastAsiaTheme="minorEastAsia" w:hAnsi="Cambria Math"/>
              </w:rPr>
              <m:t>=</m:t>
            </w:del>
          </m:r>
          <m:nary>
            <m:naryPr>
              <m:chr m:val="∑"/>
              <m:limLoc m:val="undOvr"/>
              <m:ctrlPr>
                <w:del w:id="1578" w:author="Στάθης Καπ" w:date="2023-02-01T08:52:00Z">
                  <w:rPr>
                    <w:rFonts w:ascii="Cambria Math" w:eastAsiaTheme="minorEastAsia" w:hAnsi="Cambria Math"/>
                    <w:i/>
                    <w:iCs/>
                  </w:rPr>
                </w:del>
              </m:ctrlPr>
            </m:naryPr>
            <m:sub>
              <m:r>
                <w:del w:id="1579" w:author="Στάθης Καπ" w:date="2023-02-01T08:52:00Z">
                  <w:rPr>
                    <w:rFonts w:ascii="Cambria Math" w:eastAsiaTheme="minorEastAsia" w:hAnsi="Cambria Math"/>
                  </w:rPr>
                  <m:t>j=2</m:t>
                </w:del>
              </m:r>
            </m:sub>
            <m:sup>
              <m:r>
                <w:del w:id="1580" w:author="Στάθης Καπ" w:date="2023-02-01T08:52:00Z">
                  <w:rPr>
                    <w:rFonts w:ascii="Cambria Math" w:eastAsiaTheme="minorEastAsia" w:hAnsi="Cambria Math"/>
                  </w:rPr>
                  <m:t>N</m:t>
                </w:del>
              </m:r>
            </m:sup>
            <m:e>
              <m:nary>
                <m:naryPr>
                  <m:chr m:val="∑"/>
                  <m:limLoc m:val="undOvr"/>
                  <m:ctrlPr>
                    <w:del w:id="1581" w:author="Στάθης Καπ" w:date="2023-02-01T08:52:00Z">
                      <w:rPr>
                        <w:rFonts w:ascii="Cambria Math" w:eastAsiaTheme="minorEastAsia" w:hAnsi="Cambria Math"/>
                        <w:i/>
                        <w:iCs/>
                      </w:rPr>
                    </w:del>
                  </m:ctrlPr>
                </m:naryPr>
                <m:sub>
                  <m:r>
                    <w:del w:id="1582" w:author="Στάθης Καπ" w:date="2023-02-01T08:52:00Z">
                      <w:rPr>
                        <w:rFonts w:ascii="Cambria Math" w:eastAsiaTheme="minorEastAsia" w:hAnsi="Cambria Math"/>
                      </w:rPr>
                      <m:t>t=1</m:t>
                    </w:del>
                  </m:r>
                </m:sub>
                <m:sup>
                  <m:sSub>
                    <m:sSubPr>
                      <m:ctrlPr>
                        <w:del w:id="1583" w:author="Στάθης Καπ" w:date="2023-02-01T08:52:00Z">
                          <w:rPr>
                            <w:rFonts w:ascii="Cambria Math" w:eastAsiaTheme="minorEastAsia" w:hAnsi="Cambria Math"/>
                            <w:i/>
                            <w:iCs/>
                          </w:rPr>
                        </w:del>
                      </m:ctrlPr>
                    </m:sSubPr>
                    <m:e>
                      <m:r>
                        <w:del w:id="1584" w:author="Στάθης Καπ" w:date="2023-02-01T08:52:00Z">
                          <w:rPr>
                            <w:rFonts w:ascii="Cambria Math" w:eastAsiaTheme="minorEastAsia" w:hAnsi="Cambria Math"/>
                          </w:rPr>
                          <m:t>T</m:t>
                        </w:del>
                      </m:r>
                    </m:e>
                    <m:sub>
                      <m:r>
                        <w:del w:id="1585" w:author="Στάθης Καπ" w:date="2023-02-01T08:52:00Z">
                          <w:rPr>
                            <w:rFonts w:ascii="Cambria Math" w:eastAsiaTheme="minorEastAsia" w:hAnsi="Cambria Math"/>
                          </w:rPr>
                          <m:t>h,j</m:t>
                        </w:del>
                      </m:r>
                    </m:sub>
                  </m:sSub>
                </m:sup>
                <m:e>
                  <m:sSub>
                    <m:sSubPr>
                      <m:ctrlPr>
                        <w:del w:id="1586" w:author="Στάθης Καπ" w:date="2023-02-01T08:52:00Z">
                          <w:rPr>
                            <w:rFonts w:ascii="Cambria Math" w:eastAsiaTheme="minorEastAsia" w:hAnsi="Cambria Math"/>
                            <w:i/>
                            <w:iCs/>
                          </w:rPr>
                        </w:del>
                      </m:ctrlPr>
                    </m:sSubPr>
                    <m:e>
                      <m:r>
                        <w:del w:id="1587" w:author="Στάθης Καπ" w:date="2023-02-01T08:52:00Z">
                          <w:rPr>
                            <w:rFonts w:ascii="Cambria Math" w:eastAsiaTheme="minorEastAsia" w:hAnsi="Cambria Math"/>
                          </w:rPr>
                          <m:t>w</m:t>
                        </w:del>
                      </m:r>
                    </m:e>
                    <m:sub>
                      <m:r>
                        <w:del w:id="1588" w:author="Στάθης Καπ" w:date="2023-02-01T08:52:00Z">
                          <w:rPr>
                            <w:rFonts w:ascii="Cambria Math" w:eastAsiaTheme="minorEastAsia" w:hAnsi="Cambria Math"/>
                          </w:rPr>
                          <m:t>h,j,t</m:t>
                        </w:del>
                      </m:r>
                    </m:sub>
                  </m:sSub>
                </m:e>
              </m:nary>
            </m:e>
          </m:nary>
          <m:r>
            <w:del w:id="1589" w:author="Στάθης Καπ" w:date="2023-02-01T08:52:00Z">
              <w:rPr>
                <w:rFonts w:ascii="Cambria Math" w:eastAsiaTheme="minorEastAsia" w:hAnsi="Cambria Math"/>
              </w:rPr>
              <m:t>∀h=</m:t>
            </w:del>
          </m:r>
          <m:r>
            <w:del w:id="1590" w:author="Στάθης Καπ" w:date="2023-02-01T08:52:00Z">
              <w:rPr>
                <w:rFonts w:ascii="Cambria Math" w:eastAsiaTheme="minorEastAsia" w:hAnsi="Cambria Math"/>
              </w:rPr>
              <m:t>2, ⋯, N-1</m:t>
            </w:del>
          </m:r>
        </m:oMath>
      </m:oMathPara>
    </w:p>
    <w:p w14:paraId="409B810B" w14:textId="7BE0C2FA" w:rsidR="0050213B" w:rsidRPr="001B72DC" w:rsidDel="000A523F" w:rsidRDefault="004C3766" w:rsidP="006703D1">
      <w:pPr>
        <w:rPr>
          <w:del w:id="1591" w:author="Στάθης Καπ" w:date="2023-02-01T08:52:00Z"/>
          <w:rFonts w:eastAsiaTheme="minorEastAsia"/>
          <w:iCs/>
          <w:lang w:val="el-GR"/>
        </w:rPr>
      </w:pPr>
      <m:oMathPara>
        <m:oMathParaPr>
          <m:jc m:val="left"/>
        </m:oMathParaPr>
        <m:oMath>
          <m:sSub>
            <m:sSubPr>
              <m:ctrlPr>
                <w:del w:id="1592" w:author="Στάθης Καπ" w:date="2023-02-01T08:52:00Z">
                  <w:rPr>
                    <w:rFonts w:ascii="Cambria Math" w:eastAsiaTheme="minorEastAsia" w:hAnsi="Cambria Math"/>
                    <w:i/>
                    <w:iCs/>
                  </w:rPr>
                </w:del>
              </m:ctrlPr>
            </m:sSubPr>
            <m:e>
              <m:r>
                <w:del w:id="1593" w:author="Στάθης Καπ" w:date="2023-02-01T08:52:00Z">
                  <w:rPr>
                    <w:rFonts w:ascii="Cambria Math" w:eastAsiaTheme="minorEastAsia" w:hAnsi="Cambria Math"/>
                  </w:rPr>
                  <m:t>x</m:t>
                </w:del>
              </m:r>
            </m:e>
            <m:sub>
              <m:r>
                <w:del w:id="1594" w:author="Στάθης Καπ" w:date="2023-02-01T08:52:00Z">
                  <w:rPr>
                    <w:rFonts w:ascii="Cambria Math" w:eastAsiaTheme="minorEastAsia" w:hAnsi="Cambria Math"/>
                  </w:rPr>
                  <m:t>i,j,t</m:t>
                </w:del>
              </m:r>
            </m:sub>
          </m:sSub>
          <m:r>
            <w:del w:id="1595" w:author="Στάθης Καπ" w:date="2023-02-01T08:52:00Z">
              <w:rPr>
                <w:rFonts w:ascii="Cambria Math" w:eastAsiaTheme="minorEastAsia" w:hAnsi="Cambria Math"/>
              </w:rPr>
              <m:t>∙</m:t>
            </w:del>
          </m:r>
          <m:sSub>
            <m:sSubPr>
              <m:ctrlPr>
                <w:del w:id="1596" w:author="Στάθης Καπ" w:date="2023-02-01T08:52:00Z">
                  <w:rPr>
                    <w:rFonts w:ascii="Cambria Math" w:eastAsiaTheme="minorEastAsia" w:hAnsi="Cambria Math"/>
                    <w:i/>
                    <w:iCs/>
                    <w:lang w:val="el-GR"/>
                  </w:rPr>
                </w:del>
              </m:ctrlPr>
            </m:sSubPr>
            <m:e>
              <m:r>
                <w:del w:id="1597" w:author="Στάθης Καπ" w:date="2023-02-01T08:52:00Z">
                  <w:rPr>
                    <w:rFonts w:ascii="Cambria Math" w:eastAsiaTheme="minorEastAsia" w:hAnsi="Cambria Math"/>
                    <w:lang w:val="el-GR"/>
                  </w:rPr>
                  <m:t>τ</m:t>
                </w:del>
              </m:r>
            </m:e>
            <m:sub>
              <m:r>
                <w:del w:id="1598" w:author="Στάθης Καπ" w:date="2023-02-01T08:52:00Z">
                  <w:rPr>
                    <w:rFonts w:ascii="Cambria Math" w:eastAsiaTheme="minorEastAsia" w:hAnsi="Cambria Math"/>
                  </w:rPr>
                  <m:t>i,j,t</m:t>
                </w:del>
              </m:r>
            </m:sub>
          </m:sSub>
          <m:r>
            <w:del w:id="1599" w:author="Στάθης Καπ" w:date="2023-02-01T08:52:00Z">
              <w:rPr>
                <w:rFonts w:ascii="Cambria Math" w:eastAsiaTheme="minorEastAsia" w:hAnsi="Cambria Math"/>
                <w:lang w:val="el-GR"/>
              </w:rPr>
              <m:t>≤</m:t>
            </w:del>
          </m:r>
          <m:sSub>
            <m:sSubPr>
              <m:ctrlPr>
                <w:del w:id="1600" w:author="Στάθης Καπ" w:date="2023-02-01T08:52:00Z">
                  <w:rPr>
                    <w:rFonts w:ascii="Cambria Math" w:eastAsiaTheme="minorEastAsia" w:hAnsi="Cambria Math"/>
                    <w:i/>
                    <w:iCs/>
                    <w:lang w:val="el-GR"/>
                  </w:rPr>
                </w:del>
              </m:ctrlPr>
            </m:sSubPr>
            <m:e>
              <m:r>
                <w:del w:id="1601" w:author="Στάθης Καπ" w:date="2023-02-01T08:52:00Z">
                  <w:rPr>
                    <w:rFonts w:ascii="Cambria Math" w:eastAsiaTheme="minorEastAsia" w:hAnsi="Cambria Math"/>
                    <w:lang w:val="el-GR"/>
                  </w:rPr>
                  <m:t>w</m:t>
                </w:del>
              </m:r>
            </m:e>
            <m:sub>
              <m:r>
                <w:del w:id="1602" w:author="Στάθης Καπ" w:date="2023-02-01T08:52:00Z">
                  <w:rPr>
                    <w:rFonts w:ascii="Cambria Math" w:eastAsiaTheme="minorEastAsia" w:hAnsi="Cambria Math"/>
                    <w:lang w:val="el-GR"/>
                  </w:rPr>
                  <m:t>i,j,t</m:t>
                </w:del>
              </m:r>
            </m:sub>
          </m:sSub>
          <m:r>
            <w:del w:id="1603" w:author="Στάθης Καπ" w:date="2023-02-01T08:52:00Z">
              <w:rPr>
                <w:rFonts w:ascii="Cambria Math" w:eastAsiaTheme="minorEastAsia" w:hAnsi="Cambria Math"/>
                <w:lang w:val="el-GR"/>
              </w:rPr>
              <m:t>≤</m:t>
            </w:del>
          </m:r>
          <m:sSub>
            <m:sSubPr>
              <m:ctrlPr>
                <w:del w:id="1604" w:author="Στάθης Καπ" w:date="2023-02-01T08:52:00Z">
                  <w:rPr>
                    <w:rFonts w:ascii="Cambria Math" w:eastAsiaTheme="minorEastAsia" w:hAnsi="Cambria Math"/>
                    <w:i/>
                    <w:iCs/>
                  </w:rPr>
                </w:del>
              </m:ctrlPr>
            </m:sSubPr>
            <m:e>
              <m:r>
                <w:del w:id="1605" w:author="Στάθης Καπ" w:date="2023-02-01T08:52:00Z">
                  <w:rPr>
                    <w:rFonts w:ascii="Cambria Math" w:eastAsiaTheme="minorEastAsia" w:hAnsi="Cambria Math"/>
                  </w:rPr>
                  <m:t>x</m:t>
                </w:del>
              </m:r>
            </m:e>
            <m:sub>
              <m:r>
                <w:del w:id="1606" w:author="Στάθης Καπ" w:date="2023-02-01T08:52:00Z">
                  <w:rPr>
                    <w:rFonts w:ascii="Cambria Math" w:eastAsiaTheme="minorEastAsia" w:hAnsi="Cambria Math"/>
                  </w:rPr>
                  <m:t>i,j,t</m:t>
                </w:del>
              </m:r>
            </m:sub>
          </m:sSub>
          <m:r>
            <w:del w:id="1607" w:author="Στάθης Καπ" w:date="2023-02-01T08:52:00Z">
              <w:rPr>
                <w:rFonts w:ascii="Cambria Math" w:eastAsiaTheme="minorEastAsia" w:hAnsi="Cambria Math"/>
              </w:rPr>
              <m:t>∙</m:t>
            </w:del>
          </m:r>
          <m:sSub>
            <m:sSubPr>
              <m:ctrlPr>
                <w:del w:id="1608" w:author="Στάθης Καπ" w:date="2023-02-01T08:52:00Z">
                  <w:rPr>
                    <w:rFonts w:ascii="Cambria Math" w:eastAsiaTheme="minorEastAsia" w:hAnsi="Cambria Math"/>
                    <w:i/>
                    <w:iCs/>
                    <w:lang w:val="el-GR"/>
                  </w:rPr>
                </w:del>
              </m:ctrlPr>
            </m:sSubPr>
            <m:e>
              <m:r>
                <w:del w:id="1609" w:author="Στάθης Καπ" w:date="2023-02-01T08:52:00Z">
                  <w:rPr>
                    <w:rFonts w:ascii="Cambria Math" w:eastAsiaTheme="minorEastAsia" w:hAnsi="Cambria Math"/>
                    <w:lang w:val="el-GR"/>
                  </w:rPr>
                  <m:t>τ</m:t>
                </w:del>
              </m:r>
            </m:e>
            <m:sub>
              <m:r>
                <w:del w:id="1610" w:author="Στάθης Καπ" w:date="2023-02-01T08:52:00Z">
                  <w:rPr>
                    <w:rFonts w:ascii="Cambria Math" w:eastAsiaTheme="minorEastAsia" w:hAnsi="Cambria Math"/>
                  </w:rPr>
                  <m:t>i,j,t+1</m:t>
                </w:del>
              </m:r>
            </m:sub>
          </m:sSub>
          <m:r>
            <w:del w:id="1611" w:author="Στάθης Καπ" w:date="2023-02-01T08:52:00Z">
              <w:rPr>
                <w:rFonts w:ascii="Cambria Math" w:eastAsiaTheme="minorEastAsia" w:hAnsi="Cambria Math"/>
                <w:lang w:val="el-GR"/>
              </w:rPr>
              <m:t xml:space="preserve"> i=1, ⋯, N-1, j=2, ⋯, N, ∀t</m:t>
            </w:del>
          </m:r>
        </m:oMath>
      </m:oMathPara>
    </w:p>
    <w:p w14:paraId="28B25FC2" w14:textId="2CBD2913" w:rsidR="001B72DC" w:rsidRPr="001B72DC" w:rsidDel="000A523F" w:rsidRDefault="004C3766" w:rsidP="006703D1">
      <w:pPr>
        <w:rPr>
          <w:del w:id="1612" w:author="Στάθης Καπ" w:date="2023-02-01T08:52:00Z"/>
          <w:rFonts w:eastAsiaTheme="minorEastAsia"/>
          <w:lang w:val="el-GR"/>
        </w:rPr>
      </w:pPr>
      <m:oMathPara>
        <m:oMathParaPr>
          <m:jc m:val="left"/>
        </m:oMathParaPr>
        <m:oMath>
          <m:nary>
            <m:naryPr>
              <m:chr m:val="∑"/>
              <m:limLoc m:val="undOvr"/>
              <m:ctrlPr>
                <w:del w:id="1613" w:author="Στάθης Καπ" w:date="2023-02-01T08:52:00Z">
                  <w:rPr>
                    <w:rFonts w:ascii="Cambria Math" w:eastAsiaTheme="minorEastAsia" w:hAnsi="Cambria Math"/>
                    <w:i/>
                    <w:lang w:val="el-GR"/>
                  </w:rPr>
                </w:del>
              </m:ctrlPr>
            </m:naryPr>
            <m:sub>
              <m:r>
                <w:del w:id="1614" w:author="Στάθης Καπ" w:date="2023-02-01T08:52:00Z">
                  <w:rPr>
                    <w:rFonts w:ascii="Cambria Math" w:eastAsiaTheme="minorEastAsia" w:hAnsi="Cambria Math"/>
                    <w:lang w:val="el-GR"/>
                  </w:rPr>
                  <m:t>i=1</m:t>
                </w:del>
              </m:r>
            </m:sub>
            <m:sup>
              <m:r>
                <w:del w:id="1615" w:author="Στάθης Καπ" w:date="2023-02-01T08:52:00Z">
                  <w:rPr>
                    <w:rFonts w:ascii="Cambria Math" w:eastAsiaTheme="minorEastAsia" w:hAnsi="Cambria Math"/>
                    <w:lang w:val="el-GR"/>
                  </w:rPr>
                  <m:t>N-1</m:t>
                </w:del>
              </m:r>
            </m:sup>
            <m:e>
              <m:nary>
                <m:naryPr>
                  <m:chr m:val="∑"/>
                  <m:limLoc m:val="undOvr"/>
                  <m:ctrlPr>
                    <w:del w:id="1616" w:author="Στάθης Καπ" w:date="2023-02-01T08:52:00Z">
                      <w:rPr>
                        <w:rFonts w:ascii="Cambria Math" w:eastAsiaTheme="minorEastAsia" w:hAnsi="Cambria Math"/>
                        <w:i/>
                        <w:lang w:val="el-GR"/>
                      </w:rPr>
                    </w:del>
                  </m:ctrlPr>
                </m:naryPr>
                <m:sub>
                  <m:r>
                    <w:del w:id="1617" w:author="Στάθης Καπ" w:date="2023-02-01T08:52:00Z">
                      <w:rPr>
                        <w:rFonts w:ascii="Cambria Math" w:eastAsiaTheme="minorEastAsia" w:hAnsi="Cambria Math"/>
                        <w:lang w:val="el-GR"/>
                      </w:rPr>
                      <m:t>j=2</m:t>
                    </w:del>
                  </m:r>
                </m:sub>
                <m:sup>
                  <m:r>
                    <w:del w:id="1618" w:author="Στάθης Καπ" w:date="2023-02-01T08:52:00Z">
                      <w:rPr>
                        <w:rFonts w:ascii="Cambria Math" w:eastAsiaTheme="minorEastAsia" w:hAnsi="Cambria Math"/>
                        <w:lang w:val="el-GR"/>
                      </w:rPr>
                      <m:t>N</m:t>
                    </w:del>
                  </m:r>
                </m:sup>
                <m:e>
                  <m:nary>
                    <m:naryPr>
                      <m:chr m:val="∑"/>
                      <m:limLoc m:val="undOvr"/>
                      <m:ctrlPr>
                        <w:del w:id="1619" w:author="Στάθης Καπ" w:date="2023-02-01T08:52:00Z">
                          <w:rPr>
                            <w:rFonts w:ascii="Cambria Math" w:eastAsiaTheme="minorEastAsia" w:hAnsi="Cambria Math"/>
                            <w:i/>
                            <w:lang w:val="el-GR"/>
                          </w:rPr>
                        </w:del>
                      </m:ctrlPr>
                    </m:naryPr>
                    <m:sub>
                      <m:r>
                        <w:del w:id="1620" w:author="Στάθης Καπ" w:date="2023-02-01T08:52:00Z">
                          <w:rPr>
                            <w:rFonts w:ascii="Cambria Math" w:eastAsiaTheme="minorEastAsia" w:hAnsi="Cambria Math"/>
                            <w:lang w:val="el-GR"/>
                          </w:rPr>
                          <m:t>t=1</m:t>
                        </w:del>
                      </m:r>
                    </m:sub>
                    <m:sup>
                      <m:sSub>
                        <m:sSubPr>
                          <m:ctrlPr>
                            <w:del w:id="1621" w:author="Στάθης Καπ" w:date="2023-02-01T08:52:00Z">
                              <w:rPr>
                                <w:rFonts w:ascii="Cambria Math" w:eastAsiaTheme="minorEastAsia" w:hAnsi="Cambria Math"/>
                                <w:i/>
                                <w:lang w:val="el-GR"/>
                              </w:rPr>
                            </w:del>
                          </m:ctrlPr>
                        </m:sSubPr>
                        <m:e>
                          <m:r>
                            <w:del w:id="1622" w:author="Στάθης Καπ" w:date="2023-02-01T08:52:00Z">
                              <w:rPr>
                                <w:rFonts w:ascii="Cambria Math" w:eastAsiaTheme="minorEastAsia" w:hAnsi="Cambria Math"/>
                                <w:lang w:val="el-GR"/>
                              </w:rPr>
                              <m:t>T</m:t>
                            </w:del>
                          </m:r>
                        </m:e>
                        <m:sub>
                          <m:r>
                            <w:del w:id="1623" w:author="Στάθης Καπ" w:date="2023-02-01T08:52:00Z">
                              <w:rPr>
                                <w:rFonts w:ascii="Cambria Math" w:eastAsiaTheme="minorEastAsia" w:hAnsi="Cambria Math"/>
                                <w:lang w:val="el-GR"/>
                              </w:rPr>
                              <m:t>ij</m:t>
                            </w:del>
                          </m:r>
                        </m:sub>
                      </m:sSub>
                    </m:sup>
                    <m:e>
                      <m:d>
                        <m:dPr>
                          <m:begChr m:val="["/>
                          <m:endChr m:val="]"/>
                          <m:ctrlPr>
                            <w:del w:id="1624" w:author="Στάθης Καπ" w:date="2023-02-01T08:52:00Z">
                              <w:rPr>
                                <w:rFonts w:ascii="Cambria Math" w:eastAsiaTheme="minorEastAsia" w:hAnsi="Cambria Math"/>
                                <w:i/>
                                <w:lang w:val="el-GR"/>
                              </w:rPr>
                            </w:del>
                          </m:ctrlPr>
                        </m:dPr>
                        <m:e>
                          <m:sSub>
                            <m:sSubPr>
                              <m:ctrlPr>
                                <w:del w:id="1625" w:author="Στάθης Καπ" w:date="2023-02-01T08:52:00Z">
                                  <w:rPr>
                                    <w:rFonts w:ascii="Cambria Math" w:eastAsiaTheme="minorEastAsia" w:hAnsi="Cambria Math"/>
                                    <w:i/>
                                    <w:lang w:val="el-GR"/>
                                  </w:rPr>
                                </w:del>
                              </m:ctrlPr>
                            </m:sSubPr>
                            <m:e>
                              <m:r>
                                <w:del w:id="1626" w:author="Στάθης Καπ" w:date="2023-02-01T08:52:00Z">
                                  <w:rPr>
                                    <w:rFonts w:ascii="Cambria Math" w:eastAsiaTheme="minorEastAsia" w:hAnsi="Cambria Math"/>
                                    <w:lang w:val="el-GR"/>
                                  </w:rPr>
                                  <m:t>θ</m:t>
                                </w:del>
                              </m:r>
                            </m:e>
                            <m:sub>
                              <m:r>
                                <w:del w:id="1627" w:author="Στάθης Καπ" w:date="2023-02-01T08:52:00Z">
                                  <w:rPr>
                                    <w:rFonts w:ascii="Cambria Math" w:eastAsiaTheme="minorEastAsia" w:hAnsi="Cambria Math"/>
                                  </w:rPr>
                                  <m:t>i,j,t</m:t>
                                </w:del>
                              </m:r>
                            </m:sub>
                          </m:sSub>
                          <m:r>
                            <w:del w:id="1628" w:author="Στάθης Καπ" w:date="2023-02-01T08:52:00Z">
                              <w:rPr>
                                <w:rFonts w:ascii="Cambria Math" w:eastAsiaTheme="minorEastAsia" w:hAnsi="Cambria Math"/>
                                <w:lang w:val="el-GR"/>
                              </w:rPr>
                              <m:t>∙</m:t>
                            </w:del>
                          </m:r>
                          <m:sSub>
                            <m:sSubPr>
                              <m:ctrlPr>
                                <w:del w:id="1629" w:author="Στάθης Καπ" w:date="2023-02-01T08:52:00Z">
                                  <w:rPr>
                                    <w:rFonts w:ascii="Cambria Math" w:eastAsiaTheme="minorEastAsia" w:hAnsi="Cambria Math"/>
                                    <w:i/>
                                  </w:rPr>
                                </w:del>
                              </m:ctrlPr>
                            </m:sSubPr>
                            <m:e>
                              <m:r>
                                <w:del w:id="1630" w:author="Στάθης Καπ" w:date="2023-02-01T08:52:00Z">
                                  <w:rPr>
                                    <w:rFonts w:ascii="Cambria Math" w:eastAsiaTheme="minorEastAsia" w:hAnsi="Cambria Math"/>
                                  </w:rPr>
                                  <m:t>w</m:t>
                                </w:del>
                              </m:r>
                            </m:e>
                            <m:sub>
                              <m:r>
                                <w:del w:id="1631" w:author="Στάθης Καπ" w:date="2023-02-01T08:52:00Z">
                                  <w:rPr>
                                    <w:rFonts w:ascii="Cambria Math" w:eastAsiaTheme="minorEastAsia" w:hAnsi="Cambria Math"/>
                                  </w:rPr>
                                  <m:t>i,j,t</m:t>
                                </w:del>
                              </m:r>
                            </m:sub>
                          </m:sSub>
                          <m:r>
                            <w:del w:id="1632" w:author="Στάθης Καπ" w:date="2023-02-01T08:52:00Z">
                              <w:rPr>
                                <w:rFonts w:ascii="Cambria Math" w:eastAsiaTheme="minorEastAsia" w:hAnsi="Cambria Math"/>
                              </w:rPr>
                              <m:t>+</m:t>
                            </w:del>
                          </m:r>
                          <m:sSub>
                            <m:sSubPr>
                              <m:ctrlPr>
                                <w:del w:id="1633" w:author="Στάθης Καπ" w:date="2023-02-01T08:52:00Z">
                                  <w:rPr>
                                    <w:rFonts w:ascii="Cambria Math" w:eastAsiaTheme="minorEastAsia" w:hAnsi="Cambria Math"/>
                                    <w:i/>
                                    <w:lang w:val="el-GR"/>
                                  </w:rPr>
                                </w:del>
                              </m:ctrlPr>
                            </m:sSubPr>
                            <m:e>
                              <m:r>
                                <w:del w:id="1634" w:author="Στάθης Καπ" w:date="2023-02-01T08:52:00Z">
                                  <w:rPr>
                                    <w:rFonts w:ascii="Cambria Math" w:eastAsiaTheme="minorEastAsia" w:hAnsi="Cambria Math"/>
                                    <w:lang w:val="el-GR"/>
                                  </w:rPr>
                                  <m:t>η</m:t>
                                </w:del>
                              </m:r>
                            </m:e>
                            <m:sub>
                              <m:r>
                                <w:del w:id="1635" w:author="Στάθης Καπ" w:date="2023-02-01T08:52:00Z">
                                  <w:rPr>
                                    <w:rFonts w:ascii="Cambria Math" w:eastAsiaTheme="minorEastAsia" w:hAnsi="Cambria Math"/>
                                  </w:rPr>
                                  <m:t>i,j,t</m:t>
                                </w:del>
                              </m:r>
                            </m:sub>
                          </m:sSub>
                          <m:r>
                            <w:del w:id="1636" w:author="Στάθης Καπ" w:date="2023-02-01T08:52:00Z">
                              <w:rPr>
                                <w:rFonts w:ascii="Cambria Math" w:eastAsiaTheme="minorEastAsia" w:hAnsi="Cambria Math"/>
                                <w:lang w:val="el-GR"/>
                              </w:rPr>
                              <m:t>∙</m:t>
                            </w:del>
                          </m:r>
                          <m:sSub>
                            <m:sSubPr>
                              <m:ctrlPr>
                                <w:del w:id="1637" w:author="Στάθης Καπ" w:date="2023-02-01T08:52:00Z">
                                  <w:rPr>
                                    <w:rFonts w:ascii="Cambria Math" w:eastAsiaTheme="minorEastAsia" w:hAnsi="Cambria Math"/>
                                    <w:i/>
                                    <w:lang w:val="el-GR"/>
                                  </w:rPr>
                                </w:del>
                              </m:ctrlPr>
                            </m:sSubPr>
                            <m:e>
                              <m:r>
                                <w:del w:id="1638" w:author="Στάθης Καπ" w:date="2023-02-01T08:52:00Z">
                                  <w:rPr>
                                    <w:rFonts w:ascii="Cambria Math" w:eastAsiaTheme="minorEastAsia" w:hAnsi="Cambria Math"/>
                                    <w:lang w:val="el-GR"/>
                                  </w:rPr>
                                  <m:t>x</m:t>
                                </w:del>
                              </m:r>
                            </m:e>
                            <m:sub>
                              <m:r>
                                <w:del w:id="1639" w:author="Στάθης Καπ" w:date="2023-02-01T08:52:00Z">
                                  <w:rPr>
                                    <w:rFonts w:ascii="Cambria Math" w:eastAsiaTheme="minorEastAsia" w:hAnsi="Cambria Math"/>
                                    <w:lang w:val="el-GR"/>
                                  </w:rPr>
                                  <m:t>i,j,t</m:t>
                                </w:del>
                              </m:r>
                            </m:sub>
                          </m:sSub>
                        </m:e>
                      </m:d>
                    </m:e>
                  </m:nary>
                </m:e>
              </m:nary>
            </m:e>
          </m:nary>
          <m:r>
            <w:del w:id="1640" w:author="Στάθης Καπ" w:date="2023-02-01T08:52:00Z">
              <w:rPr>
                <w:rFonts w:ascii="Cambria Math" w:eastAsiaTheme="minorEastAsia" w:hAnsi="Cambria Math"/>
                <w:lang w:val="el-GR"/>
              </w:rPr>
              <m:t>≤</m:t>
            </w:del>
          </m:r>
          <m:sSub>
            <m:sSubPr>
              <m:ctrlPr>
                <w:del w:id="1641" w:author="Στάθης Καπ" w:date="2023-02-01T08:52:00Z">
                  <w:rPr>
                    <w:rFonts w:ascii="Cambria Math" w:eastAsiaTheme="minorEastAsia" w:hAnsi="Cambria Math"/>
                    <w:i/>
                    <w:lang w:val="el-GR"/>
                  </w:rPr>
                </w:del>
              </m:ctrlPr>
            </m:sSubPr>
            <m:e>
              <m:r>
                <w:del w:id="1642" w:author="Στάθης Καπ" w:date="2023-02-01T08:52:00Z">
                  <w:rPr>
                    <w:rFonts w:ascii="Cambria Math" w:eastAsiaTheme="minorEastAsia" w:hAnsi="Cambria Math"/>
                    <w:lang w:val="el-GR"/>
                  </w:rPr>
                  <m:t>t</m:t>
                </w:del>
              </m:r>
            </m:e>
            <m:sub>
              <m:r>
                <w:del w:id="1643" w:author="Στάθης Καπ" w:date="2023-02-01T08:52:00Z">
                  <w:rPr>
                    <w:rFonts w:ascii="Cambria Math" w:eastAsiaTheme="minorEastAsia" w:hAnsi="Cambria Math"/>
                    <w:lang w:val="el-GR"/>
                  </w:rPr>
                  <m:t>max</m:t>
                </w:del>
              </m:r>
            </m:sub>
          </m:sSub>
        </m:oMath>
      </m:oMathPara>
    </w:p>
    <w:p w14:paraId="5E106A5E" w14:textId="2DD3E13C" w:rsidR="001B72DC" w:rsidRPr="001B72DC" w:rsidDel="000A523F" w:rsidRDefault="004C3766" w:rsidP="006703D1">
      <w:pPr>
        <w:rPr>
          <w:del w:id="1644" w:author="Στάθης Καπ" w:date="2023-02-01T08:52:00Z"/>
          <w:rFonts w:eastAsiaTheme="minorEastAsia"/>
          <w:i/>
          <w:lang w:val="el-GR"/>
        </w:rPr>
      </w:pPr>
      <m:oMathPara>
        <m:oMathParaPr>
          <m:jc m:val="left"/>
        </m:oMathParaPr>
        <m:oMath>
          <m:sSub>
            <m:sSubPr>
              <m:ctrlPr>
                <w:del w:id="1645" w:author="Στάθης Καπ" w:date="2023-02-01T08:52:00Z">
                  <w:rPr>
                    <w:rFonts w:ascii="Cambria Math" w:eastAsiaTheme="minorEastAsia" w:hAnsi="Cambria Math"/>
                    <w:i/>
                    <w:lang w:val="el-GR"/>
                  </w:rPr>
                </w:del>
              </m:ctrlPr>
            </m:sSubPr>
            <m:e>
              <m:r>
                <w:del w:id="1646" w:author="Στάθης Καπ" w:date="2023-02-01T08:52:00Z">
                  <w:rPr>
                    <w:rFonts w:ascii="Cambria Math" w:eastAsiaTheme="minorEastAsia" w:hAnsi="Cambria Math"/>
                    <w:lang w:val="el-GR"/>
                  </w:rPr>
                  <m:t>w</m:t>
                </w:del>
              </m:r>
            </m:e>
            <m:sub>
              <m:r>
                <w:del w:id="1647" w:author="Στάθης Καπ" w:date="2023-02-01T08:52:00Z">
                  <w:rPr>
                    <w:rFonts w:ascii="Cambria Math" w:eastAsiaTheme="minorEastAsia" w:hAnsi="Cambria Math"/>
                    <w:lang w:val="el-GR"/>
                  </w:rPr>
                  <m:t>1,i,1</m:t>
                </w:del>
              </m:r>
            </m:sub>
          </m:sSub>
          <m:r>
            <w:del w:id="1648" w:author="Στάθης Καπ" w:date="2023-02-01T08:52:00Z">
              <w:rPr>
                <w:rFonts w:ascii="Cambria Math" w:eastAsiaTheme="minorEastAsia" w:hAnsi="Cambria Math"/>
                <w:lang w:val="el-GR"/>
              </w:rPr>
              <m:t>=0 ∀1, ⋯, N</m:t>
            </w:del>
          </m:r>
        </m:oMath>
      </m:oMathPara>
    </w:p>
    <w:p w14:paraId="36CD90A2" w14:textId="7D132235" w:rsidR="0050213B" w:rsidRPr="001B72DC" w:rsidDel="000A523F" w:rsidRDefault="004C3766" w:rsidP="006703D1">
      <w:pPr>
        <w:rPr>
          <w:del w:id="1649" w:author="Στάθης Καπ" w:date="2023-02-01T08:52:00Z"/>
          <w:rFonts w:eastAsiaTheme="minorEastAsia"/>
          <w:i/>
          <w:lang w:val="el-GR"/>
        </w:rPr>
      </w:pPr>
      <m:oMathPara>
        <m:oMathParaPr>
          <m:jc m:val="left"/>
        </m:oMathParaPr>
        <m:oMath>
          <m:sSub>
            <m:sSubPr>
              <m:ctrlPr>
                <w:del w:id="1650" w:author="Στάθης Καπ" w:date="2023-02-01T08:52:00Z">
                  <w:rPr>
                    <w:rFonts w:ascii="Cambria Math" w:eastAsiaTheme="minorEastAsia" w:hAnsi="Cambria Math"/>
                    <w:i/>
                    <w:lang w:val="el-GR"/>
                  </w:rPr>
                </w:del>
              </m:ctrlPr>
            </m:sSubPr>
            <m:e>
              <m:r>
                <w:del w:id="1651" w:author="Στάθης Καπ" w:date="2023-02-01T08:52:00Z">
                  <w:rPr>
                    <w:rFonts w:ascii="Cambria Math" w:eastAsiaTheme="minorEastAsia" w:hAnsi="Cambria Math"/>
                    <w:lang w:val="el-GR"/>
                  </w:rPr>
                  <m:t>x</m:t>
                </w:del>
              </m:r>
            </m:e>
            <m:sub>
              <m:r>
                <w:del w:id="1652" w:author="Στάθης Καπ" w:date="2023-02-01T08:52:00Z">
                  <w:rPr>
                    <w:rFonts w:ascii="Cambria Math" w:eastAsiaTheme="minorEastAsia" w:hAnsi="Cambria Math"/>
                    <w:lang w:val="el-GR"/>
                  </w:rPr>
                  <m:t>i,j,t</m:t>
                </w:del>
              </m:r>
            </m:sub>
          </m:sSub>
          <m:r>
            <w:del w:id="1653" w:author="Στάθης Καπ" w:date="2023-02-01T08:52:00Z">
              <w:rPr>
                <w:rFonts w:ascii="Cambria Math" w:eastAsiaTheme="minorEastAsia" w:hAnsi="Cambria Math"/>
                <w:lang w:val="el-GR"/>
              </w:rPr>
              <m:t>∈</m:t>
            </w:del>
          </m:r>
          <m:d>
            <m:dPr>
              <m:ctrlPr>
                <w:del w:id="1654" w:author="Στάθης Καπ" w:date="2023-02-01T08:52:00Z">
                  <w:rPr>
                    <w:rFonts w:ascii="Cambria Math" w:eastAsiaTheme="minorEastAsia" w:hAnsi="Cambria Math"/>
                    <w:i/>
                    <w:lang w:val="el-GR"/>
                  </w:rPr>
                </w:del>
              </m:ctrlPr>
            </m:dPr>
            <m:e>
              <m:r>
                <w:del w:id="1655" w:author="Στάθης Καπ" w:date="2023-02-01T08:52:00Z">
                  <w:rPr>
                    <w:rFonts w:ascii="Cambria Math" w:eastAsiaTheme="minorEastAsia" w:hAnsi="Cambria Math"/>
                    <w:lang w:val="el-GR"/>
                  </w:rPr>
                  <m:t>0,1</m:t>
                </w:del>
              </m:r>
            </m:e>
          </m:d>
          <m:r>
            <w:del w:id="1656" w:author="Στάθης Καπ" w:date="2023-02-01T08:52:00Z">
              <w:rPr>
                <w:rFonts w:ascii="Cambria Math" w:eastAsiaTheme="minorEastAsia" w:hAnsi="Cambria Math"/>
                <w:lang w:val="el-GR"/>
              </w:rPr>
              <m:t>; 0≤</m:t>
            </w:del>
          </m:r>
          <m:sSub>
            <m:sSubPr>
              <m:ctrlPr>
                <w:del w:id="1657" w:author="Στάθης Καπ" w:date="2023-02-01T08:52:00Z">
                  <w:rPr>
                    <w:rFonts w:ascii="Cambria Math" w:eastAsiaTheme="minorEastAsia" w:hAnsi="Cambria Math"/>
                    <w:i/>
                    <w:lang w:val="el-GR"/>
                  </w:rPr>
                </w:del>
              </m:ctrlPr>
            </m:sSubPr>
            <m:e>
              <m:r>
                <w:del w:id="1658" w:author="Στάθης Καπ" w:date="2023-02-01T08:52:00Z">
                  <w:rPr>
                    <w:rFonts w:ascii="Cambria Math" w:eastAsiaTheme="minorEastAsia" w:hAnsi="Cambria Math"/>
                    <w:lang w:val="el-GR"/>
                  </w:rPr>
                  <m:t>w</m:t>
                </w:del>
              </m:r>
            </m:e>
            <m:sub>
              <m:r>
                <w:del w:id="1659" w:author="Στάθης Καπ" w:date="2023-02-01T08:52:00Z">
                  <w:rPr>
                    <w:rFonts w:ascii="Cambria Math" w:eastAsiaTheme="minorEastAsia" w:hAnsi="Cambria Math"/>
                    <w:lang w:val="el-GR"/>
                  </w:rPr>
                  <m:t>i,j,t</m:t>
                </w:del>
              </m:r>
            </m:sub>
          </m:sSub>
          <m:r>
            <w:del w:id="1660" w:author="Στάθης Καπ" w:date="2023-02-01T08:52:00Z">
              <w:rPr>
                <w:rFonts w:ascii="Cambria Math" w:eastAsiaTheme="minorEastAsia" w:hAnsi="Cambria Math"/>
                <w:lang w:val="el-GR"/>
              </w:rPr>
              <m:t>≤</m:t>
            </w:del>
          </m:r>
          <m:sSub>
            <m:sSubPr>
              <m:ctrlPr>
                <w:del w:id="1661" w:author="Στάθης Καπ" w:date="2023-02-01T08:52:00Z">
                  <w:rPr>
                    <w:rFonts w:ascii="Cambria Math" w:eastAsiaTheme="minorEastAsia" w:hAnsi="Cambria Math"/>
                    <w:i/>
                    <w:lang w:val="el-GR"/>
                  </w:rPr>
                </w:del>
              </m:ctrlPr>
            </m:sSubPr>
            <m:e>
              <m:r>
                <w:del w:id="1662" w:author="Στάθης Καπ" w:date="2023-02-01T08:52:00Z">
                  <w:rPr>
                    <w:rFonts w:ascii="Cambria Math" w:eastAsiaTheme="minorEastAsia" w:hAnsi="Cambria Math"/>
                    <w:lang w:val="el-GR"/>
                  </w:rPr>
                  <m:t>t</m:t>
                </w:del>
              </m:r>
            </m:e>
            <m:sub>
              <m:r>
                <w:del w:id="1663" w:author="Στάθης Καπ" w:date="2023-02-01T08:52:00Z">
                  <w:rPr>
                    <w:rFonts w:ascii="Cambria Math" w:eastAsiaTheme="minorEastAsia" w:hAnsi="Cambria Math"/>
                    <w:lang w:val="el-GR"/>
                  </w:rPr>
                  <m:t>max</m:t>
                </w:del>
              </m:r>
            </m:sub>
          </m:sSub>
          <m:r>
            <w:del w:id="1664" w:author="Στάθης Καπ" w:date="2023-02-01T08:52:00Z">
              <w:rPr>
                <w:rFonts w:ascii="Cambria Math" w:eastAsiaTheme="minorEastAsia" w:hAnsi="Cambria Math"/>
                <w:lang w:val="el-GR"/>
              </w:rPr>
              <m:t xml:space="preserve"> ∀t,i,j=1, ⋯, N</m:t>
            </w:del>
          </m:r>
        </m:oMath>
      </m:oMathPara>
    </w:p>
    <w:p w14:paraId="073273B1" w14:textId="77777777" w:rsidR="0050213B" w:rsidDel="003C4F68" w:rsidRDefault="0050213B" w:rsidP="006703D1">
      <w:pPr>
        <w:rPr>
          <w:del w:id="1665" w:author="Στάθης Καπ" w:date="2023-02-01T08:54:00Z"/>
          <w:iCs/>
        </w:rPr>
      </w:pPr>
    </w:p>
    <w:p w14:paraId="358D02CD" w14:textId="346D1FCE" w:rsidR="00D02630" w:rsidRPr="00A550FC" w:rsidRDefault="00D02630" w:rsidP="006703D1">
      <w:pPr>
        <w:rPr>
          <w:lang w:val="el-GR"/>
        </w:rPr>
      </w:pPr>
      <w:r w:rsidRPr="003C3C99">
        <w:rPr>
          <w:lang w:val="el-GR"/>
        </w:rPr>
        <w:lastRenderedPageBreak/>
        <w:t xml:space="preserve">Η </w:t>
      </w:r>
      <w:r w:rsidRPr="002B26C8">
        <w:rPr>
          <w:lang w:val="el-GR"/>
        </w:rPr>
        <w:t>σχέση 2.7</w:t>
      </w:r>
      <w:r w:rsidRPr="003C3C99">
        <w:rPr>
          <w:lang w:val="el-GR"/>
        </w:rPr>
        <w:t xml:space="preserve"> αντιπροσωπεύει το στόχο μεγιστοποίησης του συνολικού κέρδους. Η σχέση 2.8 διασφαλίζει πως κάθε τροχιά, αρχίζει από τον κόμβο 1 και καταλήγει στον κόμβο Ν. Η σχέση 2.9 διασφαλίζει πως σε κάθε κόμβο θα πραγματοποιείται το πολύ μία επίσκεψη. Η σχέση 2.10 διαβεβαιώνει πως η ώρα αναχώρησης από έναν κόμβο </w:t>
      </w:r>
      <w:r>
        <w:t>j</w:t>
      </w:r>
      <w:r w:rsidRPr="003C3C99">
        <w:rPr>
          <w:lang w:val="el-GR"/>
        </w:rPr>
        <w:t xml:space="preserve"> που έπεται από έναν κόμβο </w:t>
      </w:r>
      <w:r>
        <w:t>i</w:t>
      </w:r>
      <w:r w:rsidRPr="003C3C99">
        <w:rPr>
          <w:lang w:val="el-GR"/>
        </w:rPr>
        <w:t xml:space="preserve"> ισούται με την ώρα αναχώρησης από τον </w:t>
      </w:r>
      <w:r>
        <w:t>i</w:t>
      </w:r>
      <w:r w:rsidRPr="003C3C99">
        <w:rPr>
          <w:lang w:val="el-GR"/>
        </w:rPr>
        <w:t xml:space="preserve"> συν το χρόνο ταξιδιού της ακμής </w:t>
      </w:r>
      <w:r>
        <w:t>i</w:t>
      </w:r>
      <w:r w:rsidRPr="003C3C99">
        <w:rPr>
          <w:lang w:val="el-GR"/>
        </w:rPr>
        <w:t xml:space="preserve"> → </w:t>
      </w:r>
      <w:r>
        <w:t>j</w:t>
      </w:r>
      <w:r w:rsidRPr="002B26C8">
        <w:rPr>
          <w:lang w:val="el-GR"/>
        </w:rPr>
        <w:t>.</w:t>
      </w:r>
      <w:ins w:id="1666" w:author="Στάθης Καπ" w:date="2023-02-02T05:47:00Z">
        <w:r w:rsidR="00026518" w:rsidRPr="002B26C8">
          <w:rPr>
            <w:lang w:val="el-GR"/>
            <w:rPrChange w:id="1667" w:author="Στάθης Καπ" w:date="2023-03-01T04:50:00Z">
              <w:rPr>
                <w:highlight w:val="yellow"/>
                <w:lang w:val="el-GR"/>
              </w:rPr>
            </w:rPrChange>
          </w:rPr>
          <w:t xml:space="preserve"> </w:t>
        </w:r>
      </w:ins>
      <w:r w:rsidRPr="002B26C8">
        <w:rPr>
          <w:lang w:val="el-GR"/>
        </w:rPr>
        <w:t>Για να</w:t>
      </w:r>
      <w:r w:rsidRPr="003C3C99">
        <w:rPr>
          <w:lang w:val="el-GR"/>
        </w:rPr>
        <w:t xml:space="preserve"> ισχύει η σχέση αυτή, θεωρείται πως δεν υπάρχουν χρόνοι αναμονής. Η σχέσεις 2.11 και 2.12 κατηγοριοποιούν κάθε ώρα αναχώρησης σε χρονοθυρίδες (</w:t>
      </w:r>
      <w:r>
        <w:t>time</w:t>
      </w:r>
      <w:r w:rsidRPr="003C3C99">
        <w:rPr>
          <w:lang w:val="el-GR"/>
        </w:rPr>
        <w:t xml:space="preserve"> </w:t>
      </w:r>
      <w:r>
        <w:t>slots</w:t>
      </w:r>
      <w:r w:rsidRPr="003C3C99">
        <w:rPr>
          <w:lang w:val="el-GR"/>
        </w:rPr>
        <w:t xml:space="preserve">) χρησιμοποιώντας τα αντίστοιχα της θ και η. Η σχέση 2.13 διασφαλίζει πως η τροχιά ξεκινάει στο πρώτο </w:t>
      </w:r>
      <w:r>
        <w:t>timeslot</w:t>
      </w:r>
      <w:r w:rsidRPr="003C3C99">
        <w:rPr>
          <w:lang w:val="el-GR"/>
        </w:rPr>
        <w:t xml:space="preserve"> ενώ η 2.14 πως όλες οι ώρες αναχώρησης </w:t>
      </w:r>
      <w:commentRangeStart w:id="1668"/>
      <w:r w:rsidRPr="003C3C99">
        <w:rPr>
          <w:lang w:val="el-GR"/>
        </w:rPr>
        <w:t xml:space="preserve">είναι </w:t>
      </w:r>
      <w:del w:id="1669" w:author="Στάθης Καπ" w:date="2023-02-02T05:48:00Z">
        <w:r w:rsidRPr="003C3C99" w:rsidDel="006D5D13">
          <w:rPr>
            <w:lang w:val="el-GR"/>
          </w:rPr>
          <w:delText xml:space="preserve">μεγαλύτερες </w:delText>
        </w:r>
      </w:del>
      <w:commentRangeEnd w:id="1668"/>
      <w:ins w:id="1670" w:author="Στάθης Καπ" w:date="2023-02-02T05:48:00Z">
        <w:r w:rsidR="006D5D13">
          <w:rPr>
            <w:lang w:val="el-GR"/>
          </w:rPr>
          <w:t>μικρότερες</w:t>
        </w:r>
        <w:r w:rsidR="006D5D13" w:rsidRPr="003C3C99">
          <w:rPr>
            <w:lang w:val="el-GR"/>
          </w:rPr>
          <w:t xml:space="preserve"> </w:t>
        </w:r>
      </w:ins>
      <w:r w:rsidR="00670160">
        <w:rPr>
          <w:rStyle w:val="CommentReference"/>
        </w:rPr>
        <w:commentReference w:id="1668"/>
      </w:r>
      <w:r w:rsidRPr="003C3C99">
        <w:rPr>
          <w:lang w:val="el-GR"/>
        </w:rPr>
        <w:t xml:space="preserve">ή </w:t>
      </w:r>
      <w:r w:rsidR="00E072B7" w:rsidRPr="003C3C99">
        <w:rPr>
          <w:lang w:val="el-GR"/>
        </w:rPr>
        <w:t>ίσες</w:t>
      </w:r>
      <w:r w:rsidRPr="003C3C99">
        <w:rPr>
          <w:lang w:val="el-GR"/>
        </w:rPr>
        <w:t xml:space="preserve"> του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3C3C99">
        <w:rPr>
          <w:lang w:val="el-GR"/>
        </w:rPr>
        <w:t xml:space="preserve">. Μια χρονοθυρίδα δημιουργείται εάν κατά τη διάρκεια ενός ταξιδιού από έναν κόμβο </w:t>
      </w:r>
      <w:r>
        <w:t>i</w:t>
      </w:r>
      <w:r w:rsidRPr="003C3C99">
        <w:rPr>
          <w:lang w:val="el-GR"/>
        </w:rPr>
        <w:t xml:space="preserve"> προς έναν κόμβο </w:t>
      </w:r>
      <w:r>
        <w:t>j</w:t>
      </w:r>
      <w:r w:rsidRPr="003C3C99">
        <w:rPr>
          <w:lang w:val="el-GR"/>
        </w:rPr>
        <w:t xml:space="preserve"> αλλάξει ο χρόνος ταξιδιού του </w:t>
      </w:r>
      <w:r>
        <w:t>i</w:t>
      </w:r>
      <w:r w:rsidRPr="003C3C99">
        <w:rPr>
          <w:lang w:val="el-GR"/>
        </w:rPr>
        <w:t xml:space="preserve"> → </w:t>
      </w:r>
      <w:r>
        <w:t>j</w:t>
      </w:r>
      <w:r w:rsidRPr="003C3C99">
        <w:rPr>
          <w:lang w:val="el-GR"/>
        </w:rPr>
        <w:t xml:space="preserve">. Στη περίπτωση αυτή, η χρονική στιγμή της αλλαγής αποθηκεύεται σαν το κάτω όριο της νέας χρονοθυρίδας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3C3C99" w:rsidRPr="00E149D0">
        <w:rPr>
          <w:rFonts w:eastAsiaTheme="minorEastAsia"/>
          <w:lang w:val="el-GR"/>
        </w:rPr>
        <w:t xml:space="preserve"> </w:t>
      </w:r>
      <w:r w:rsidRPr="003C3C99">
        <w:rPr>
          <w:lang w:val="el-GR"/>
        </w:rPr>
        <w:t xml:space="preserve">μαζί με τους αντίστοιχους συντελεστές </w:t>
      </w:r>
      <m:oMath>
        <m:sSub>
          <m:sSubPr>
            <m:ctrlPr>
              <w:rPr>
                <w:rFonts w:ascii="Cambria Math" w:hAnsi="Cambria Math"/>
                <w:i/>
                <w:lang w:val="el-GR"/>
              </w:rPr>
            </m:ctrlPr>
          </m:sSubPr>
          <m:e>
            <m:r>
              <w:rPr>
                <w:rFonts w:ascii="Cambria Math" w:hAnsi="Cambria Math"/>
                <w:lang w:val="el-GR"/>
              </w:rPr>
              <m:t>θ</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3C3C99">
        <w:rPr>
          <w:lang w:val="el-GR"/>
        </w:rPr>
        <w:t xml:space="preserve"> και </w:t>
      </w:r>
      <m:oMath>
        <m:sSub>
          <m:sSubPr>
            <m:ctrlPr>
              <w:rPr>
                <w:rFonts w:ascii="Cambria Math" w:hAnsi="Cambria Math"/>
                <w:i/>
                <w:lang w:val="el-GR"/>
              </w:rPr>
            </m:ctrlPr>
          </m:sSubPr>
          <m:e>
            <m:r>
              <w:rPr>
                <w:rFonts w:ascii="Cambria Math" w:hAnsi="Cambria Math"/>
                <w:lang w:val="el-GR"/>
              </w:rPr>
              <m:t>η</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3C3C99">
        <w:rPr>
          <w:lang w:val="el-GR"/>
        </w:rPr>
        <w:t>. Με βάση αυτούς τους συντελεστές, μπορεί να υπολογιστεί ο εκάστοτε χρόνος ταξιδιού</w:t>
      </w:r>
    </w:p>
    <w:p w14:paraId="757CD65B" w14:textId="2D869DA0" w:rsidR="008C7DC5" w:rsidRPr="008C7DC5" w:rsidRDefault="008C7DC5" w:rsidP="006703D1">
      <w:pPr>
        <w:rPr>
          <w:i/>
        </w:rPr>
      </w:pPr>
      <m:oMathPara>
        <m:oMath>
          <m:r>
            <w:rPr>
              <w:rFonts w:ascii="Cambria Math" w:hAnsi="Cambria Math"/>
            </w:rPr>
            <m:t>traveltim</m:t>
          </m:r>
          <m:sSub>
            <m:sSubPr>
              <m:ctrlPr>
                <w:rPr>
                  <w:rFonts w:ascii="Cambria Math" w:hAnsi="Cambria Math"/>
                  <w:i/>
                </w:rPr>
              </m:ctrlPr>
            </m:sSubPr>
            <m:e>
              <m:r>
                <w:rPr>
                  <w:rFonts w:ascii="Cambria Math" w:hAnsi="Cambria Math"/>
                </w:rPr>
                <m:t>e</m:t>
              </m:r>
            </m:e>
            <m:sub>
              <m:r>
                <w:rPr>
                  <w:rFonts w:ascii="Cambria Math" w:hAnsi="Cambria Math"/>
                </w:rPr>
                <m:t>i,j,</m:t>
              </m:r>
              <m:sSub>
                <m:sSubPr>
                  <m:ctrlPr>
                    <w:rPr>
                      <w:rFonts w:ascii="Cambria Math" w:hAnsi="Cambria Math"/>
                      <w:i/>
                    </w:rPr>
                  </m:ctrlPr>
                </m:sSubPr>
                <m:e>
                  <m:r>
                    <w:rPr>
                      <w:rFonts w:ascii="Cambria Math" w:hAnsi="Cambria Math"/>
                    </w:rPr>
                    <m:t>w</m:t>
                  </m:r>
                </m:e>
                <m:sub>
                  <m:r>
                    <w:rPr>
                      <w:rFonts w:ascii="Cambria Math" w:hAnsi="Cambria Math"/>
                    </w:rPr>
                    <m:t>i,j,t</m:t>
                  </m:r>
                </m:sub>
              </m:sSub>
            </m:sub>
          </m:sSub>
          <m:r>
            <w:rPr>
              <w:rFonts w:ascii="Cambria Math" w:hAnsi="Cambria Math"/>
            </w:rPr>
            <m:t>=</m:t>
          </m:r>
          <m:sSub>
            <m:sSubPr>
              <m:ctrlPr>
                <w:rPr>
                  <w:rFonts w:ascii="Cambria Math" w:hAnsi="Cambria Math"/>
                  <w:i/>
                </w:rPr>
              </m:ctrlPr>
            </m:sSubPr>
            <m:e>
              <m:r>
                <w:rPr>
                  <w:rFonts w:ascii="Cambria Math" w:hAnsi="Cambria Math"/>
                  <w:lang w:val="el-GR"/>
                </w:rPr>
                <m:t>θ</m:t>
              </m:r>
              <m:ctrlPr>
                <w:rPr>
                  <w:rFonts w:ascii="Cambria Math" w:hAnsi="Cambria Math"/>
                  <w:i/>
                  <w:lang w:val="el-GR"/>
                </w:rPr>
              </m:ctrlPr>
            </m:e>
            <m:sub>
              <m:r>
                <w:rPr>
                  <w:rFonts w:ascii="Cambria Math" w:hAnsi="Cambria Math"/>
                </w:rPr>
                <m:t>i,j,t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i,j,t</m:t>
              </m:r>
            </m:sub>
          </m:sSub>
          <m:r>
            <w:rPr>
              <w:rFonts w:ascii="Cambria Math" w:hAnsi="Cambria Math"/>
            </w:rPr>
            <m:t>+</m:t>
          </m:r>
          <m:sSub>
            <m:sSubPr>
              <m:ctrlPr>
                <w:rPr>
                  <w:rFonts w:ascii="Cambria Math" w:hAnsi="Cambria Math"/>
                  <w:i/>
                  <w:lang w:val="el-GR"/>
                </w:rPr>
              </m:ctrlPr>
            </m:sSubPr>
            <m:e>
              <m:r>
                <w:rPr>
                  <w:rFonts w:ascii="Cambria Math" w:hAnsi="Cambria Math"/>
                  <w:lang w:val="el-GR"/>
                </w:rPr>
                <m:t>η</m:t>
              </m:r>
              <m:ctrlPr>
                <w:rPr>
                  <w:rFonts w:ascii="Cambria Math" w:hAnsi="Cambria Math"/>
                  <w:i/>
                </w:rPr>
              </m:ctrlPr>
            </m:e>
            <m:sub>
              <m:r>
                <w:rPr>
                  <w:rFonts w:ascii="Cambria Math" w:hAnsi="Cambria Math"/>
                </w:rPr>
                <m:t>i,j,t</m:t>
              </m:r>
            </m:sub>
          </m:sSub>
        </m:oMath>
      </m:oMathPara>
    </w:p>
    <w:p w14:paraId="7DB14078" w14:textId="5A4FD160" w:rsidR="0003662A" w:rsidRDefault="00EA7333" w:rsidP="006703D1">
      <w:pPr>
        <w:rPr>
          <w:lang w:val="el-GR"/>
        </w:rPr>
      </w:pPr>
      <w:r w:rsidRPr="00F36799">
        <w:rPr>
          <w:lang w:val="el-GR"/>
        </w:rPr>
        <w:t>Επίσης με βάση τους χρόνους ταξιδιού και το σύνολο των χρονοθυρίδων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F36799">
        <w:rPr>
          <w:lang w:val="el-GR"/>
        </w:rPr>
        <w:t>) τα θ και η μπορούν να υπολογιστούν ως εξής:</w:t>
      </w:r>
    </w:p>
    <w:p w14:paraId="432034F4" w14:textId="1C143C26" w:rsidR="0004689F" w:rsidRPr="00463FFA" w:rsidRDefault="004C3766" w:rsidP="006703D1">
      <w:pPr>
        <w:rPr>
          <w:rFonts w:eastAsiaTheme="minorEastAsia"/>
          <w:i/>
          <w:lang w:val="el-GR"/>
        </w:rPr>
      </w:pPr>
      <m:oMathPara>
        <m:oMath>
          <m:sSub>
            <m:sSubPr>
              <m:ctrlPr>
                <w:rPr>
                  <w:rFonts w:ascii="Cambria Math" w:hAnsi="Cambria Math"/>
                  <w:i/>
                  <w:lang w:val="el-GR"/>
                </w:rPr>
              </m:ctrlPr>
            </m:sSubPr>
            <m:e>
              <m:r>
                <w:rPr>
                  <w:rFonts w:ascii="Cambria Math" w:hAnsi="Cambria Math"/>
                  <w:lang w:val="el-GR"/>
                </w:rPr>
                <m:t>θ</m:t>
              </m:r>
            </m:e>
            <m:sub>
              <m:r>
                <w:rPr>
                  <w:rFonts w:ascii="Cambria Math" w:hAnsi="Cambria Math"/>
                </w:rPr>
                <m:t>i,j,t</m:t>
              </m:r>
            </m:sub>
          </m:sSub>
          <m:r>
            <w:rPr>
              <w:rFonts w:ascii="Cambria Math" w:hAnsi="Cambria Math"/>
              <w:lang w:val="el-GR"/>
            </w:rPr>
            <m:t>=</m:t>
          </m:r>
          <m:f>
            <m:fPr>
              <m:ctrlPr>
                <w:rPr>
                  <w:rFonts w:ascii="Cambria Math" w:hAnsi="Cambria Math"/>
                  <w:i/>
                  <w:lang w:val="el-GR"/>
                </w:rPr>
              </m:ctrlPr>
            </m:fPr>
            <m:num>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i+1</m:t>
                  </m:r>
                </m:sub>
              </m:sSub>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t</m:t>
                  </m:r>
                </m:sub>
              </m:sSub>
            </m:num>
            <m:den>
              <m:sSub>
                <m:sSubPr>
                  <m:ctrlPr>
                    <w:rPr>
                      <w:rFonts w:ascii="Cambria Math" w:hAnsi="Cambria Math"/>
                      <w:i/>
                      <w:lang w:val="el-GR"/>
                    </w:rPr>
                  </m:ctrlPr>
                </m:sSubPr>
                <m:e>
                  <m:r>
                    <w:rPr>
                      <w:rFonts w:ascii="Cambria Math" w:hAnsi="Cambria Math"/>
                      <w:lang w:val="el-GR"/>
                    </w:rPr>
                    <m:t>τ</m:t>
                  </m:r>
                </m:e>
                <m:sub>
                  <m:r>
                    <w:rPr>
                      <w:rFonts w:ascii="Cambria Math" w:hAnsi="Cambria Math"/>
                    </w:rPr>
                    <m:t>i,j,t+1</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τ</m:t>
                  </m:r>
                </m:e>
                <m:sub>
                  <m:r>
                    <w:rPr>
                      <w:rFonts w:ascii="Cambria Math" w:hAnsi="Cambria Math"/>
                    </w:rPr>
                    <m:t>i,j,t</m:t>
                  </m:r>
                </m:sub>
              </m:sSub>
            </m:den>
          </m:f>
        </m:oMath>
      </m:oMathPara>
    </w:p>
    <w:p w14:paraId="4F544536" w14:textId="0C899C88" w:rsidR="00463FFA" w:rsidRPr="00463FFA" w:rsidRDefault="004C3766" w:rsidP="006703D1">
      <w:pPr>
        <w:rPr>
          <w:i/>
          <w:iCs/>
        </w:rPr>
      </w:pPr>
      <m:oMathPara>
        <m:oMath>
          <m:sSub>
            <m:sSubPr>
              <m:ctrlPr>
                <w:rPr>
                  <w:rFonts w:ascii="Cambria Math" w:hAnsi="Cambria Math"/>
                  <w:i/>
                  <w:iCs/>
                </w:rPr>
              </m:ctrlPr>
            </m:sSubPr>
            <m:e>
              <m:r>
                <w:rPr>
                  <w:rFonts w:ascii="Cambria Math" w:hAnsi="Cambria Math"/>
                </w:rPr>
                <m:t>η</m:t>
              </m:r>
            </m:e>
            <m:sub>
              <m:r>
                <w:rPr>
                  <w:rFonts w:ascii="Cambria Math" w:hAnsi="Cambria Math"/>
                </w:rPr>
                <m:t>i,j,t</m:t>
              </m:r>
            </m:sub>
          </m:sSub>
          <m:r>
            <w:rPr>
              <w:rFonts w:ascii="Cambria Math" w:hAnsi="Cambria Math"/>
            </w:rPr>
            <m:t>=traveltim</m:t>
          </m:r>
          <m:sSub>
            <m:sSubPr>
              <m:ctrlPr>
                <w:rPr>
                  <w:rFonts w:ascii="Cambria Math" w:hAnsi="Cambria Math"/>
                  <w:i/>
                  <w:iCs/>
                </w:rPr>
              </m:ctrlPr>
            </m:sSubPr>
            <m:e>
              <m:r>
                <w:rPr>
                  <w:rFonts w:ascii="Cambria Math" w:hAnsi="Cambria Math"/>
                </w:rPr>
                <m:t>e</m:t>
              </m:r>
            </m:e>
            <m:sub>
              <m:r>
                <w:rPr>
                  <w:rFonts w:ascii="Cambria Math" w:hAnsi="Cambria Math"/>
                </w:rPr>
                <m:t>t</m:t>
              </m:r>
            </m:sub>
          </m:sSub>
          <m:r>
            <w:rPr>
              <w:rFonts w:ascii="Cambria Math" w:hAnsi="Cambria Math"/>
            </w:rPr>
            <m:t>-</m:t>
          </m:r>
          <m:sSub>
            <m:sSubPr>
              <m:ctrlPr>
                <w:rPr>
                  <w:rFonts w:ascii="Cambria Math" w:hAnsi="Cambria Math"/>
                  <w:i/>
                  <w:iCs/>
                  <w:lang w:val="el-GR"/>
                </w:rPr>
              </m:ctrlPr>
            </m:sSubPr>
            <m:e>
              <m:r>
                <w:rPr>
                  <w:rFonts w:ascii="Cambria Math" w:hAnsi="Cambria Math"/>
                  <w:lang w:val="el-GR"/>
                </w:rPr>
                <m:t>θ</m:t>
              </m:r>
              <m:ctrlPr>
                <w:rPr>
                  <w:rFonts w:ascii="Cambria Math" w:hAnsi="Cambria Math"/>
                  <w:i/>
                  <w:iCs/>
                </w:rPr>
              </m:ctrlPr>
            </m:e>
            <m:sub>
              <m:r>
                <w:rPr>
                  <w:rFonts w:ascii="Cambria Math" w:hAnsi="Cambria Math"/>
                </w:rPr>
                <m:t>i,j,t</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η</m:t>
              </m:r>
            </m:e>
            <m:sub>
              <m:r>
                <w:rPr>
                  <w:rFonts w:ascii="Cambria Math" w:hAnsi="Cambria Math"/>
                </w:rPr>
                <m:t>i,j,t</m:t>
              </m:r>
            </m:sub>
          </m:sSub>
        </m:oMath>
      </m:oMathPara>
    </w:p>
    <w:p w14:paraId="0C4AD4D1" w14:textId="294BF739" w:rsidR="00816C2E" w:rsidRDefault="006C6209" w:rsidP="000B5DA1">
      <w:pPr>
        <w:ind w:firstLine="720"/>
        <w:rPr>
          <w:lang w:val="el-GR"/>
        </w:rPr>
        <w:pPrChange w:id="1671" w:author="Στάθης Καπ" w:date="2023-03-13T04:17:00Z">
          <w:pPr/>
        </w:pPrChange>
      </w:pPr>
      <w:r w:rsidRPr="00A77AA4">
        <w:rPr>
          <w:lang w:val="el-GR"/>
        </w:rPr>
        <w:t xml:space="preserve">Οι </w:t>
      </w:r>
      <w:r>
        <w:t>Verbeeck</w:t>
      </w:r>
      <w:r w:rsidRPr="00A77AA4">
        <w:rPr>
          <w:lang w:val="el-GR"/>
        </w:rPr>
        <w:t xml:space="preserve"> </w:t>
      </w:r>
      <w:r>
        <w:t>et</w:t>
      </w:r>
      <w:r w:rsidRPr="00A77AA4">
        <w:rPr>
          <w:lang w:val="el-GR"/>
        </w:rPr>
        <w:t xml:space="preserve"> </w:t>
      </w:r>
      <w:r>
        <w:t>al</w:t>
      </w:r>
      <w:r w:rsidRPr="00A77AA4">
        <w:rPr>
          <w:lang w:val="el-GR"/>
        </w:rPr>
        <w:t>.(2014</w:t>
      </w:r>
      <w:r>
        <w:t>a</w:t>
      </w:r>
      <w:r w:rsidRPr="00A77AA4">
        <w:rPr>
          <w:lang w:val="el-GR"/>
        </w:rPr>
        <w:t>)</w:t>
      </w:r>
      <w:customXmlInsRangeStart w:id="1672" w:author="Στάθης Καπ" w:date="2023-03-01T05:03:00Z"/>
      <w:sdt>
        <w:sdtPr>
          <w:rPr>
            <w:lang w:val="el-GR"/>
          </w:rPr>
          <w:id w:val="-1145882244"/>
          <w:citation/>
        </w:sdtPr>
        <w:sdtEndPr/>
        <w:sdtContent>
          <w:customXmlInsRangeEnd w:id="1672"/>
          <w:ins w:id="1673" w:author="Στάθης Καπ" w:date="2023-03-01T05:03:00Z">
            <w:r w:rsidR="00E366D9">
              <w:rPr>
                <w:lang w:val="el-GR"/>
              </w:rPr>
              <w:fldChar w:fldCharType="begin"/>
            </w:r>
            <w:r w:rsidR="00E366D9" w:rsidRPr="00E366D9">
              <w:rPr>
                <w:lang w:val="el-GR"/>
                <w:rPrChange w:id="1674" w:author="Στάθης Καπ" w:date="2023-03-01T05:03:00Z">
                  <w:rPr/>
                </w:rPrChange>
              </w:rPr>
              <w:instrText xml:space="preserve"> </w:instrText>
            </w:r>
            <w:r w:rsidR="00E366D9">
              <w:instrText>CITATION</w:instrText>
            </w:r>
            <w:r w:rsidR="00E366D9" w:rsidRPr="00E366D9">
              <w:rPr>
                <w:lang w:val="el-GR"/>
                <w:rPrChange w:id="1675" w:author="Στάθης Καπ" w:date="2023-03-01T05:03:00Z">
                  <w:rPr/>
                </w:rPrChange>
              </w:rPr>
              <w:instrText xml:space="preserve"> </w:instrText>
            </w:r>
            <w:r w:rsidR="00E366D9">
              <w:instrText>CVe</w:instrText>
            </w:r>
            <w:r w:rsidR="00E366D9" w:rsidRPr="00E366D9">
              <w:rPr>
                <w:lang w:val="el-GR"/>
                <w:rPrChange w:id="1676" w:author="Στάθης Καπ" w:date="2023-03-01T05:03:00Z">
                  <w:rPr/>
                </w:rPrChange>
              </w:rPr>
              <w:instrText>14 \</w:instrText>
            </w:r>
            <w:r w:rsidR="00E366D9">
              <w:instrText>l</w:instrText>
            </w:r>
            <w:r w:rsidR="00E366D9" w:rsidRPr="00E366D9">
              <w:rPr>
                <w:lang w:val="el-GR"/>
                <w:rPrChange w:id="1677" w:author="Στάθης Καπ" w:date="2023-03-01T05:03:00Z">
                  <w:rPr/>
                </w:rPrChange>
              </w:rPr>
              <w:instrText xml:space="preserve"> 1033 </w:instrText>
            </w:r>
          </w:ins>
          <w:r w:rsidR="00E366D9">
            <w:rPr>
              <w:lang w:val="el-GR"/>
            </w:rPr>
            <w:fldChar w:fldCharType="separate"/>
          </w:r>
          <w:r w:rsidR="008A6678" w:rsidRPr="00D70AE8">
            <w:rPr>
              <w:noProof/>
              <w:lang w:val="el-GR"/>
              <w:rPrChange w:id="1678" w:author="Στάθης Καπ" w:date="2023-03-13T04:33:00Z">
                <w:rPr>
                  <w:noProof/>
                </w:rPr>
              </w:rPrChange>
            </w:rPr>
            <w:t xml:space="preserve"> [22]</w:t>
          </w:r>
          <w:ins w:id="1679" w:author="Στάθης Καπ" w:date="2023-03-01T05:03:00Z">
            <w:r w:rsidR="00E366D9">
              <w:rPr>
                <w:lang w:val="el-GR"/>
              </w:rPr>
              <w:fldChar w:fldCharType="end"/>
            </w:r>
          </w:ins>
          <w:customXmlInsRangeStart w:id="1680" w:author="Στάθης Καπ" w:date="2023-03-01T05:03:00Z"/>
        </w:sdtContent>
      </w:sdt>
      <w:customXmlInsRangeEnd w:id="1680"/>
      <w:r w:rsidRPr="00A77AA4">
        <w:rPr>
          <w:lang w:val="el-GR"/>
        </w:rPr>
        <w:t xml:space="preserve"> επίσης πρότειναν για την επίλυση του </w:t>
      </w:r>
      <w:r>
        <w:t>TDOP</w:t>
      </w:r>
      <w:r w:rsidRPr="00A77AA4">
        <w:rPr>
          <w:lang w:val="el-GR"/>
        </w:rPr>
        <w:t xml:space="preserve"> έναν αλγόριθμο που συνδυάζει τον αλγόριθμο </w:t>
      </w:r>
      <w:r>
        <w:t>Ant</w:t>
      </w:r>
      <w:r w:rsidRPr="00A77AA4">
        <w:rPr>
          <w:lang w:val="el-GR"/>
        </w:rPr>
        <w:t xml:space="preserve"> </w:t>
      </w:r>
      <w:r>
        <w:t>Colony</w:t>
      </w:r>
      <w:r w:rsidRPr="00A77AA4">
        <w:rPr>
          <w:lang w:val="el-GR"/>
        </w:rPr>
        <w:t xml:space="preserve"> </w:t>
      </w:r>
      <w:r>
        <w:t>System</w:t>
      </w:r>
      <w:r w:rsidRPr="00A77AA4">
        <w:rPr>
          <w:lang w:val="el-GR"/>
        </w:rPr>
        <w:t xml:space="preserve"> (</w:t>
      </w:r>
      <w:r>
        <w:t>ACS</w:t>
      </w:r>
      <w:r w:rsidRPr="00A77AA4">
        <w:rPr>
          <w:lang w:val="el-GR"/>
        </w:rPr>
        <w:t>) με τεχνικές εισαγωγής-τοπικής αναζήτησης και 2-</w:t>
      </w:r>
      <w:r>
        <w:t>opt</w:t>
      </w:r>
      <w:r w:rsidRPr="00A77AA4">
        <w:rPr>
          <w:lang w:val="el-GR"/>
        </w:rPr>
        <w:t xml:space="preserve">. Ο </w:t>
      </w:r>
      <w:r>
        <w:t>ACS</w:t>
      </w:r>
      <w:r w:rsidRPr="00A77AA4">
        <w:rPr>
          <w:lang w:val="el-GR"/>
        </w:rPr>
        <w:t xml:space="preserve"> είναι ένας μεταευρετικός αλγόριθμος ο οποίος δημιουργεί διάφορες λύσεις και χρησιμοποιεί μία δομή, αποκαλούμενη ως «ίχνη φερομονών», στην οποία αποθηκεύει τα ίχνη της διαδικασίας, όπως τις καλύτερες ακμές της εκάστοτε βέλτιστης λύσης, έτσι ώστε σε κάθε επανάληψη να βελτιώνονται οι προκύπτουσες λύσεις. Η τεχνική της εισαγωγής-τοπικής αναζήτησης, λόγω της φύσης του προβλήματος, εξετάζει περιπτώσεις εισαγωγής κόμβων σε σημεία που θα μειώσουν τον συνολικ</w:t>
      </w:r>
      <w:ins w:id="1681" w:author="Στάθης Καπ" w:date="2023-03-10T19:57:00Z">
        <w:r w:rsidR="002461D0">
          <w:rPr>
            <w:lang w:val="el-GR"/>
          </w:rPr>
          <w:t xml:space="preserve">ή χρονική ολίσθηση </w:t>
        </w:r>
      </w:ins>
      <w:del w:id="1682" w:author="Στάθης Καπ" w:date="2023-03-10T19:57:00Z">
        <w:r w:rsidRPr="00A77AA4" w:rsidDel="002461D0">
          <w:rPr>
            <w:lang w:val="el-GR"/>
          </w:rPr>
          <w:delText xml:space="preserve">ό χρόνο </w:delText>
        </w:r>
      </w:del>
      <w:del w:id="1683" w:author="Στάθης Καπ" w:date="2023-02-25T19:12:00Z">
        <w:r w:rsidRPr="005A3107" w:rsidDel="000D7069">
          <w:rPr>
            <w:highlight w:val="yellow"/>
            <w:lang w:val="el-GR"/>
            <w:rPrChange w:id="1684" w:author="Charalampos Konstantopoulos" w:date="2023-02-01T06:01:00Z">
              <w:rPr>
                <w:lang w:val="el-GR"/>
              </w:rPr>
            </w:rPrChange>
          </w:rPr>
          <w:delText>κατανάλωσης</w:delText>
        </w:r>
        <w:r w:rsidRPr="00A77AA4" w:rsidDel="000D7069">
          <w:rPr>
            <w:lang w:val="el-GR"/>
          </w:rPr>
          <w:delText xml:space="preserve"> </w:delText>
        </w:r>
      </w:del>
      <w:r w:rsidRPr="00A77AA4">
        <w:rPr>
          <w:lang w:val="el-GR"/>
        </w:rPr>
        <w:t xml:space="preserve">της τροχιάς. Πιο συγκεκριμένα σε περίπτωση που η ακμή </w:t>
      </w:r>
      <w:r>
        <w:t>A</w:t>
      </w:r>
      <w:r w:rsidRPr="00A77AA4">
        <w:rPr>
          <w:lang w:val="el-GR"/>
        </w:rPr>
        <w:t xml:space="preserve"> → </w:t>
      </w:r>
      <w:r>
        <w:t>C</w:t>
      </w:r>
      <w:r w:rsidRPr="00A77AA4">
        <w:rPr>
          <w:lang w:val="el-GR"/>
        </w:rPr>
        <w:t xml:space="preserve"> περιλαμβάνει κεντρικούς δρόμους με μεγάλη πιθανότητα </w:t>
      </w:r>
      <w:del w:id="1685" w:author="Στάθης Καπ" w:date="2023-03-01T05:03:00Z">
        <w:r w:rsidRPr="005A3107" w:rsidDel="00E366D9">
          <w:rPr>
            <w:highlight w:val="yellow"/>
            <w:lang w:val="el-GR"/>
            <w:rPrChange w:id="1686" w:author="Charalampos Konstantopoulos" w:date="2023-02-01T06:01:00Z">
              <w:rPr>
                <w:lang w:val="el-GR"/>
              </w:rPr>
            </w:rPrChange>
          </w:rPr>
          <w:delText>σύγχυσης</w:delText>
        </w:r>
        <w:r w:rsidRPr="00A77AA4" w:rsidDel="00E366D9">
          <w:rPr>
            <w:lang w:val="el-GR"/>
          </w:rPr>
          <w:delText xml:space="preserve"> </w:delText>
        </w:r>
      </w:del>
      <w:ins w:id="1687" w:author="Στάθης Καπ" w:date="2023-03-01T05:03:00Z">
        <w:r w:rsidR="00E366D9">
          <w:rPr>
            <w:lang w:val="el-GR"/>
          </w:rPr>
          <w:t>συμφόρησης</w:t>
        </w:r>
        <w:r w:rsidR="00E366D9" w:rsidRPr="00A77AA4">
          <w:rPr>
            <w:lang w:val="el-GR"/>
          </w:rPr>
          <w:t xml:space="preserve"> </w:t>
        </w:r>
      </w:ins>
      <w:r w:rsidRPr="00A77AA4">
        <w:rPr>
          <w:lang w:val="el-GR"/>
        </w:rPr>
        <w:t xml:space="preserve">ενώ οι ακμές </w:t>
      </w:r>
      <w:r>
        <w:t>A</w:t>
      </w:r>
      <w:r w:rsidRPr="00A77AA4">
        <w:rPr>
          <w:lang w:val="el-GR"/>
        </w:rPr>
        <w:t xml:space="preserve"> → </w:t>
      </w:r>
      <w:r>
        <w:t>B</w:t>
      </w:r>
      <w:r w:rsidRPr="00A77AA4">
        <w:rPr>
          <w:lang w:val="el-GR"/>
        </w:rPr>
        <w:t xml:space="preserve"> και </w:t>
      </w:r>
      <w:r>
        <w:t>B</w:t>
      </w:r>
      <w:r w:rsidRPr="00A77AA4">
        <w:rPr>
          <w:lang w:val="el-GR"/>
        </w:rPr>
        <w:t xml:space="preserve"> → </w:t>
      </w:r>
      <w:r>
        <w:t>C</w:t>
      </w:r>
      <w:r w:rsidRPr="00A77AA4">
        <w:rPr>
          <w:lang w:val="el-GR"/>
        </w:rPr>
        <w:t xml:space="preserve"> περιλαμβάνουν πιο ερημικούς δρόμους με μικρότερη πιθανότητα </w:t>
      </w:r>
      <w:del w:id="1688" w:author="Στάθης Καπ" w:date="2023-03-01T05:03:00Z">
        <w:r w:rsidRPr="005A3107" w:rsidDel="00E366D9">
          <w:rPr>
            <w:highlight w:val="yellow"/>
            <w:lang w:val="el-GR"/>
            <w:rPrChange w:id="1689" w:author="Charalampos Konstantopoulos" w:date="2023-02-01T06:01:00Z">
              <w:rPr>
                <w:lang w:val="el-GR"/>
              </w:rPr>
            </w:rPrChange>
          </w:rPr>
          <w:delText>σύγχυσης</w:delText>
        </w:r>
      </w:del>
      <w:ins w:id="1690" w:author="Στάθης Καπ" w:date="2023-03-01T05:03:00Z">
        <w:r w:rsidR="00E366D9">
          <w:rPr>
            <w:lang w:val="el-GR"/>
          </w:rPr>
          <w:t>συμφόρησης</w:t>
        </w:r>
      </w:ins>
      <w:r w:rsidRPr="00A77AA4">
        <w:rPr>
          <w:lang w:val="el-GR"/>
        </w:rPr>
        <w:t>, ίσως σε ώρα αιχμής να ισχύει</w:t>
      </w:r>
      <w:r w:rsidR="00020856">
        <w:rPr>
          <w:lang w:val="el-GR"/>
        </w:rPr>
        <w:t xml:space="preserve"> </w:t>
      </w:r>
      <m:oMath>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A→B</m:t>
            </m:r>
          </m:sub>
        </m:sSub>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B→C</m:t>
            </m:r>
          </m:sub>
        </m:sSub>
        <m:r>
          <w:rPr>
            <w:rFonts w:ascii="Cambria Math" w:hAnsi="Cambria Math"/>
            <w:lang w:val="el-GR"/>
          </w:rPr>
          <m:t>&lt;TravelTim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A→C</m:t>
            </m:r>
          </m:sub>
        </m:sSub>
      </m:oMath>
      <w:r w:rsidRPr="00A77AA4">
        <w:rPr>
          <w:lang w:val="el-GR"/>
        </w:rPr>
        <w:t xml:space="preserve">. </w:t>
      </w:r>
      <w:r w:rsidR="00193491">
        <w:rPr>
          <w:lang w:val="el-GR"/>
        </w:rPr>
        <w:t>Επίσης</w:t>
      </w:r>
      <w:r w:rsidRPr="008D35A6">
        <w:rPr>
          <w:lang w:val="el-GR"/>
        </w:rPr>
        <w:t xml:space="preserve">, η </w:t>
      </w:r>
      <w:r w:rsidR="003332DA">
        <w:rPr>
          <w:lang w:val="el-GR"/>
        </w:rPr>
        <w:t>τεχνική</w:t>
      </w:r>
      <w:r w:rsidRPr="008D35A6">
        <w:rPr>
          <w:lang w:val="el-GR"/>
        </w:rPr>
        <w:t xml:space="preserve"> 2-</w:t>
      </w:r>
      <w:r>
        <w:t>opt</w:t>
      </w:r>
      <w:r w:rsidR="001945D1">
        <w:rPr>
          <w:lang w:val="el-GR"/>
        </w:rPr>
        <w:t xml:space="preserve"> </w:t>
      </w:r>
      <w:r w:rsidR="001945D1" w:rsidRPr="008D35A6">
        <w:rPr>
          <w:lang w:val="el-GR"/>
        </w:rPr>
        <w:t>που εφαρμόζεται, δηλαδή η αντικατάσταση 2 ακμών, είναι τροποποιημένη, καθώς η κανονική, πιθανότατα θα οδηγούσε σε</w:t>
      </w:r>
      <w:ins w:id="1691" w:author="Στάθης Καπ" w:date="2023-02-25T19:23:00Z">
        <w:r w:rsidR="0098717D">
          <w:rPr>
            <w:lang w:val="el-GR"/>
          </w:rPr>
          <w:t xml:space="preserve"> μια ανέφικτη τροχιά</w:t>
        </w:r>
      </w:ins>
      <w:del w:id="1692" w:author="Στάθης Καπ" w:date="2023-02-25T19:23:00Z">
        <w:r w:rsidR="001945D1" w:rsidRPr="008D35A6" w:rsidDel="0098717D">
          <w:rPr>
            <w:lang w:val="el-GR"/>
          </w:rPr>
          <w:delText xml:space="preserve"> δυσχέρεια της τροχιάς</w:delText>
        </w:r>
      </w:del>
      <w:r w:rsidR="001945D1" w:rsidRPr="008D35A6">
        <w:rPr>
          <w:lang w:val="el-GR"/>
        </w:rPr>
        <w:t xml:space="preserve">, λόγω της </w:t>
      </w:r>
      <w:r w:rsidR="008D35A6" w:rsidRPr="008D35A6">
        <w:rPr>
          <w:lang w:val="el-GR"/>
        </w:rPr>
        <w:t>διαφοροποίησης</w:t>
      </w:r>
      <w:r w:rsidR="001945D1" w:rsidRPr="008D35A6">
        <w:rPr>
          <w:lang w:val="el-GR"/>
        </w:rPr>
        <w:t xml:space="preserve"> των χρόνων ταξιδιού</w:t>
      </w:r>
      <w:del w:id="1693" w:author="Στάθης Καπ" w:date="2023-02-25T19:22:00Z">
        <w:r w:rsidR="001945D1" w:rsidRPr="008D35A6" w:rsidDel="0098717D">
          <w:rPr>
            <w:lang w:val="el-GR"/>
          </w:rPr>
          <w:delText xml:space="preserve"> </w:delText>
        </w:r>
      </w:del>
      <w:ins w:id="1694" w:author="Στάθης Καπ" w:date="2023-02-25T19:22:00Z">
        <w:r w:rsidR="0098717D">
          <w:rPr>
            <w:lang w:val="el-GR"/>
          </w:rPr>
          <w:t xml:space="preserve"> κατά </w:t>
        </w:r>
      </w:ins>
      <w:ins w:id="1695" w:author="Στάθης Καπ" w:date="2023-02-25T19:23:00Z">
        <w:r w:rsidR="0098717D">
          <w:rPr>
            <w:lang w:val="el-GR"/>
          </w:rPr>
          <w:t>τη διάρκεια της μέρας</w:t>
        </w:r>
      </w:ins>
      <w:del w:id="1696" w:author="Στάθης Καπ" w:date="2023-02-25T19:22:00Z">
        <w:r w:rsidR="001945D1" w:rsidRPr="008D35A6" w:rsidDel="0098717D">
          <w:rPr>
            <w:lang w:val="el-GR"/>
          </w:rPr>
          <w:delText xml:space="preserve">ανάλογα με </w:delText>
        </w:r>
        <w:r w:rsidR="001945D1" w:rsidRPr="005A3107" w:rsidDel="0098717D">
          <w:rPr>
            <w:highlight w:val="yellow"/>
            <w:lang w:val="el-GR"/>
            <w:rPrChange w:id="1697" w:author="Charalampos Konstantopoulos" w:date="2023-02-01T06:01:00Z">
              <w:rPr>
                <w:lang w:val="el-GR"/>
              </w:rPr>
            </w:rPrChange>
          </w:rPr>
          <w:delText>το πέρας της ώρας</w:delText>
        </w:r>
      </w:del>
      <w:r w:rsidR="001945D1" w:rsidRPr="008D35A6">
        <w:rPr>
          <w:lang w:val="el-GR"/>
        </w:rPr>
        <w:t>.</w:t>
      </w:r>
    </w:p>
    <w:p w14:paraId="7EF15A1E" w14:textId="38C1357C" w:rsidR="00720C9B" w:rsidRDefault="00720C9B" w:rsidP="000B5DA1">
      <w:pPr>
        <w:ind w:firstLine="360"/>
        <w:rPr>
          <w:lang w:val="el-GR"/>
        </w:rPr>
        <w:pPrChange w:id="1698" w:author="Στάθης Καπ" w:date="2023-03-13T04:17:00Z">
          <w:pPr/>
        </w:pPrChange>
      </w:pPr>
      <w:r w:rsidRPr="00602BD0">
        <w:rPr>
          <w:lang w:val="el-GR"/>
        </w:rPr>
        <w:t xml:space="preserve">Οι </w:t>
      </w:r>
      <w:r>
        <w:t>Gunawan</w:t>
      </w:r>
      <w:r w:rsidRPr="00602BD0">
        <w:rPr>
          <w:lang w:val="el-GR"/>
        </w:rPr>
        <w:t xml:space="preserve"> </w:t>
      </w:r>
      <w:r>
        <w:t>et</w:t>
      </w:r>
      <w:r w:rsidRPr="00602BD0">
        <w:rPr>
          <w:lang w:val="el-GR"/>
        </w:rPr>
        <w:t xml:space="preserve"> </w:t>
      </w:r>
      <w:r>
        <w:t>al</w:t>
      </w:r>
      <w:r w:rsidRPr="00602BD0">
        <w:rPr>
          <w:lang w:val="el-GR"/>
        </w:rPr>
        <w:t>. (2014)</w:t>
      </w:r>
      <w:customXmlInsRangeStart w:id="1699" w:author="Στάθης Καπ" w:date="2023-03-01T05:04:00Z"/>
      <w:sdt>
        <w:sdtPr>
          <w:rPr>
            <w:lang w:val="el-GR"/>
          </w:rPr>
          <w:id w:val="1627590403"/>
          <w:citation/>
        </w:sdtPr>
        <w:sdtEndPr/>
        <w:sdtContent>
          <w:customXmlInsRangeEnd w:id="1699"/>
          <w:ins w:id="1700" w:author="Στάθης Καπ" w:date="2023-03-01T05:04:00Z">
            <w:r w:rsidR="003553FF">
              <w:rPr>
                <w:lang w:val="el-GR"/>
              </w:rPr>
              <w:fldChar w:fldCharType="begin"/>
            </w:r>
            <w:r w:rsidR="003553FF">
              <w:rPr>
                <w:lang w:val="el-GR"/>
              </w:rPr>
              <w:instrText xml:space="preserve"> CITATION Ald14 \l 1032 </w:instrText>
            </w:r>
          </w:ins>
          <w:r w:rsidR="003553FF">
            <w:rPr>
              <w:lang w:val="el-GR"/>
            </w:rPr>
            <w:fldChar w:fldCharType="separate"/>
          </w:r>
          <w:r w:rsidR="008A6678">
            <w:rPr>
              <w:noProof/>
              <w:lang w:val="el-GR"/>
            </w:rPr>
            <w:t xml:space="preserve"> </w:t>
          </w:r>
          <w:r w:rsidR="008A6678" w:rsidRPr="008A6678">
            <w:rPr>
              <w:noProof/>
              <w:lang w:val="el-GR"/>
            </w:rPr>
            <w:t>[24]</w:t>
          </w:r>
          <w:ins w:id="1701" w:author="Στάθης Καπ" w:date="2023-03-01T05:04:00Z">
            <w:r w:rsidR="003553FF">
              <w:rPr>
                <w:lang w:val="el-GR"/>
              </w:rPr>
              <w:fldChar w:fldCharType="end"/>
            </w:r>
          </w:ins>
          <w:customXmlInsRangeStart w:id="1702" w:author="Στάθης Καπ" w:date="2023-03-01T05:04:00Z"/>
        </w:sdtContent>
      </w:sdt>
      <w:customXmlInsRangeEnd w:id="1702"/>
      <w:r w:rsidRPr="00602BD0">
        <w:rPr>
          <w:lang w:val="el-GR"/>
        </w:rPr>
        <w:t xml:space="preserve"> ανέπτυξαν το δικό τους μοντέλο Ακέραιου Γραμμικού</w:t>
      </w:r>
      <w:r w:rsidR="00005FEB">
        <w:rPr>
          <w:lang w:val="el-GR"/>
        </w:rPr>
        <w:t xml:space="preserve"> </w:t>
      </w:r>
      <w:r w:rsidRPr="00602BD0">
        <w:rPr>
          <w:lang w:val="el-GR"/>
        </w:rPr>
        <w:t xml:space="preserve">Προγραμματισμού για το </w:t>
      </w:r>
      <w:r>
        <w:t>TDOP</w:t>
      </w:r>
      <w:r w:rsidRPr="00602BD0">
        <w:rPr>
          <w:lang w:val="el-GR"/>
        </w:rPr>
        <w:t xml:space="preserve">. </w:t>
      </w:r>
      <w:r w:rsidRPr="00005FEB">
        <w:rPr>
          <w:lang w:val="el-GR"/>
        </w:rPr>
        <w:t>Χρησιμοποιώντας τους παρακάτω συμβολισμούς</w:t>
      </w:r>
      <w:r w:rsidR="00836265">
        <w:rPr>
          <w:lang w:val="el-GR"/>
        </w:rPr>
        <w:t>:</w:t>
      </w:r>
    </w:p>
    <w:p w14:paraId="4961D0D2" w14:textId="595A9A19" w:rsidR="00836265" w:rsidRDefault="004C3766"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eastAsiaTheme="minorEastAsia" w:hAnsi="Cambria Math"/>
            <w:lang w:val="el-GR"/>
          </w:rPr>
          <m:t>=1</m:t>
        </m:r>
      </m:oMath>
      <w:r w:rsidR="00E13FF4" w:rsidRPr="00E13FF4">
        <w:rPr>
          <w:rFonts w:eastAsiaTheme="minorEastAsia"/>
          <w:lang w:val="el-GR"/>
        </w:rPr>
        <w:t xml:space="preserve"> </w:t>
      </w:r>
      <w:r w:rsidR="00836265" w:rsidRPr="00544312">
        <w:rPr>
          <w:lang w:val="el-GR"/>
        </w:rPr>
        <w:t xml:space="preserve">εάν το ταξίδι από τον κόμβο </w:t>
      </w:r>
      <w:r w:rsidR="00836265">
        <w:t>i</w:t>
      </w:r>
      <w:r w:rsidR="00836265" w:rsidRPr="00544312">
        <w:rPr>
          <w:lang w:val="el-GR"/>
        </w:rPr>
        <w:t xml:space="preserve"> προς τον κόμβο </w:t>
      </w:r>
      <w:r w:rsidR="00836265">
        <w:t>j</w:t>
      </w:r>
      <w:r w:rsidR="00836265" w:rsidRPr="00544312">
        <w:rPr>
          <w:lang w:val="el-GR"/>
        </w:rPr>
        <w:t xml:space="preserve"> αρχίζει στη χρονική περίοδο </w:t>
      </w:r>
      <w:r w:rsidR="00836265">
        <w:t>t</w:t>
      </w:r>
      <w:r w:rsidR="00836265" w:rsidRPr="00544312">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eastAsiaTheme="minorEastAsia" w:hAnsi="Cambria Math"/>
            <w:lang w:val="el-GR"/>
          </w:rPr>
          <m:t>=0</m:t>
        </m:r>
      </m:oMath>
    </w:p>
    <w:p w14:paraId="49390CB7" w14:textId="2AF427E6" w:rsidR="00544312" w:rsidRPr="00A004EA" w:rsidRDefault="004C3766"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i</m:t>
            </m:r>
          </m:sub>
        </m:sSub>
      </m:oMath>
      <w:r w:rsidR="00CF0F54" w:rsidRPr="00CF0F54">
        <w:rPr>
          <w:lang w:val="el-GR"/>
        </w:rPr>
        <w:t xml:space="preserve"> η τιμή κέρδους του κόμβου </w:t>
      </w:r>
      <w:r w:rsidR="00CF0F54">
        <w:t>i</w:t>
      </w:r>
    </w:p>
    <w:p w14:paraId="2139822A" w14:textId="61ED41B8" w:rsidR="00A004EA" w:rsidRPr="005B1E7C" w:rsidRDefault="004C3766"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00F03A0C" w:rsidRPr="00715E98">
        <w:rPr>
          <w:rFonts w:eastAsiaTheme="minorEastAsia"/>
          <w:lang w:val="el-GR"/>
        </w:rPr>
        <w:t xml:space="preserve"> </w:t>
      </w:r>
      <w:r w:rsidR="00A004EA" w:rsidRPr="00902E41">
        <w:rPr>
          <w:lang w:val="el-GR"/>
        </w:rPr>
        <w:t>ο συνολικός διαθέσιμος</w:t>
      </w:r>
      <w:r w:rsidR="00902E41">
        <w:rPr>
          <w:lang w:val="el-GR"/>
        </w:rPr>
        <w:t xml:space="preserve"> χρόνος</w:t>
      </w:r>
    </w:p>
    <w:p w14:paraId="2FCC611E" w14:textId="78269C62" w:rsidR="005B1E7C" w:rsidRDefault="004C3766"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d</m:t>
            </m:r>
          </m:e>
          <m:sub>
            <m:r>
              <w:rPr>
                <w:rFonts w:ascii="Cambria Math" w:hAnsi="Cambria Math"/>
                <w:lang w:val="el-GR"/>
              </w:rPr>
              <m:t>i,j,t</m:t>
            </m:r>
          </m:sub>
        </m:sSub>
      </m:oMath>
      <w:r w:rsidR="005B1E7C" w:rsidRPr="008D5671">
        <w:rPr>
          <w:lang w:val="el-GR"/>
        </w:rPr>
        <w:t xml:space="preserve"> ο χρόνος ταξιδιού της ακμής </w:t>
      </w:r>
      <w:r w:rsidR="005B1E7C">
        <w:t>i</w:t>
      </w:r>
      <w:r w:rsidR="005B1E7C" w:rsidRPr="008D5671">
        <w:rPr>
          <w:lang w:val="el-GR"/>
        </w:rPr>
        <w:t xml:space="preserve"> → </w:t>
      </w:r>
      <w:r w:rsidR="005B1E7C">
        <w:t>j</w:t>
      </w:r>
      <w:r w:rsidR="005B1E7C" w:rsidRPr="008D5671">
        <w:rPr>
          <w:lang w:val="el-GR"/>
        </w:rPr>
        <w:t xml:space="preserve"> που ξεκίνησε κατά τη χρονική περίοδο </w:t>
      </w:r>
      <w:r w:rsidR="005B1E7C">
        <w:t>t</w:t>
      </w:r>
      <w:r w:rsidR="005B1E7C" w:rsidRPr="008D5671">
        <w:rPr>
          <w:lang w:val="el-GR"/>
        </w:rPr>
        <w:t xml:space="preserve"> προκύπτουν οι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EA6FB8" w14:paraId="721D697F" w14:textId="77777777" w:rsidTr="00237FE3">
        <w:trPr>
          <w:ins w:id="1703" w:author="Στάθης Καπ" w:date="2023-02-01T08:58:00Z"/>
        </w:trPr>
        <w:tc>
          <w:tcPr>
            <w:tcW w:w="350" w:type="pct"/>
          </w:tcPr>
          <w:p w14:paraId="32FCCB08" w14:textId="77777777" w:rsidR="00EA6FB8" w:rsidRDefault="00EA6FB8">
            <w:pPr>
              <w:spacing w:after="160"/>
              <w:rPr>
                <w:ins w:id="1704" w:author="Στάθης Καπ" w:date="2023-02-01T08:58:00Z"/>
                <w:lang w:val="el-GR"/>
              </w:rPr>
              <w:pPrChange w:id="1705" w:author="Στάθης Καπ" w:date="2023-02-01T08:46:00Z">
                <w:pPr/>
              </w:pPrChange>
            </w:pPr>
          </w:p>
        </w:tc>
        <w:tc>
          <w:tcPr>
            <w:tcW w:w="4300" w:type="pct"/>
          </w:tcPr>
          <w:p w14:paraId="2705B3FF" w14:textId="29F3EA98" w:rsidR="00EA6FB8" w:rsidRPr="005846FF" w:rsidRDefault="00EA6FB8">
            <w:pPr>
              <w:spacing w:after="160"/>
              <w:rPr>
                <w:ins w:id="1706" w:author="Στάθης Καπ" w:date="2023-02-01T08:58:00Z"/>
                <w:lang w:val="el-GR"/>
              </w:rPr>
              <w:pPrChange w:id="1707" w:author="Στάθης Καπ" w:date="2023-02-01T08:46:00Z">
                <w:pPr/>
              </w:pPrChange>
            </w:pPr>
            <m:oMathPara>
              <m:oMath>
                <m:r>
                  <w:ins w:id="1708" w:author="Στάθης Καπ" w:date="2023-02-01T08:58:00Z">
                    <w:rPr>
                      <w:rFonts w:ascii="Cambria Math" w:hAnsi="Cambria Math"/>
                      <w:lang w:val="el-GR"/>
                    </w:rPr>
                    <m:t xml:space="preserve">Maximize </m:t>
                  </w:ins>
                </m:r>
                <m:nary>
                  <m:naryPr>
                    <m:chr m:val="∑"/>
                    <m:limLoc m:val="undOvr"/>
                    <m:ctrlPr>
                      <w:ins w:id="1709" w:author="Στάθης Καπ" w:date="2023-02-01T08:58:00Z">
                        <w:rPr>
                          <w:rFonts w:ascii="Cambria Math" w:hAnsi="Cambria Math"/>
                          <w:i/>
                          <w:lang w:val="el-GR"/>
                        </w:rPr>
                      </w:ins>
                    </m:ctrlPr>
                  </m:naryPr>
                  <m:sub>
                    <m:r>
                      <w:ins w:id="1710" w:author="Στάθης Καπ" w:date="2023-02-01T08:58:00Z">
                        <w:rPr>
                          <w:rFonts w:ascii="Cambria Math" w:hAnsi="Cambria Math"/>
                          <w:lang w:val="el-GR"/>
                        </w:rPr>
                        <m:t>i=1</m:t>
                      </w:ins>
                    </m:r>
                  </m:sub>
                  <m:sup>
                    <m:r>
                      <w:ins w:id="1711" w:author="Στάθης Καπ" w:date="2023-02-01T08:58:00Z">
                        <w:rPr>
                          <w:rFonts w:ascii="Cambria Math" w:hAnsi="Cambria Math"/>
                          <w:lang w:val="el-GR"/>
                        </w:rPr>
                        <m:t>n</m:t>
                      </w:ins>
                    </m:r>
                  </m:sup>
                  <m:e>
                    <m:nary>
                      <m:naryPr>
                        <m:chr m:val="∑"/>
                        <m:limLoc m:val="undOvr"/>
                        <m:ctrlPr>
                          <w:ins w:id="1712" w:author="Στάθης Καπ" w:date="2023-02-01T08:58:00Z">
                            <w:rPr>
                              <w:rFonts w:ascii="Cambria Math" w:hAnsi="Cambria Math"/>
                              <w:i/>
                              <w:lang w:val="el-GR"/>
                            </w:rPr>
                          </w:ins>
                        </m:ctrlPr>
                      </m:naryPr>
                      <m:sub>
                        <m:r>
                          <w:ins w:id="1713" w:author="Στάθης Καπ" w:date="2023-02-01T08:58:00Z">
                            <w:rPr>
                              <w:rFonts w:ascii="Cambria Math" w:hAnsi="Cambria Math"/>
                              <w:lang w:val="el-GR"/>
                            </w:rPr>
                            <m:t>j=1,j≠i</m:t>
                          </w:ins>
                        </m:r>
                      </m:sub>
                      <m:sup>
                        <m:r>
                          <w:ins w:id="1714" w:author="Στάθης Καπ" w:date="2023-02-01T08:58:00Z">
                            <w:rPr>
                              <w:rFonts w:ascii="Cambria Math" w:hAnsi="Cambria Math"/>
                              <w:lang w:val="el-GR"/>
                            </w:rPr>
                            <m:t>n</m:t>
                          </w:ins>
                        </m:r>
                      </m:sup>
                      <m:e>
                        <m:nary>
                          <m:naryPr>
                            <m:chr m:val="∑"/>
                            <m:limLoc m:val="undOvr"/>
                            <m:ctrlPr>
                              <w:ins w:id="1715" w:author="Στάθης Καπ" w:date="2023-02-01T08:58:00Z">
                                <w:rPr>
                                  <w:rFonts w:ascii="Cambria Math" w:hAnsi="Cambria Math"/>
                                  <w:i/>
                                  <w:lang w:val="el-GR"/>
                                </w:rPr>
                              </w:ins>
                            </m:ctrlPr>
                          </m:naryPr>
                          <m:sub>
                            <m:r>
                              <w:ins w:id="1716" w:author="Στάθης Καπ" w:date="2023-02-01T08:58:00Z">
                                <w:rPr>
                                  <w:rFonts w:ascii="Cambria Math" w:hAnsi="Cambria Math"/>
                                  <w:lang w:val="el-GR"/>
                                </w:rPr>
                                <m:t>t=1</m:t>
                              </w:ins>
                            </m:r>
                          </m:sub>
                          <m:sup>
                            <m:sSub>
                              <m:sSubPr>
                                <m:ctrlPr>
                                  <w:ins w:id="1717" w:author="Στάθης Καπ" w:date="2023-02-01T08:58:00Z">
                                    <w:rPr>
                                      <w:rFonts w:ascii="Cambria Math" w:hAnsi="Cambria Math"/>
                                      <w:i/>
                                      <w:lang w:val="el-GR"/>
                                    </w:rPr>
                                  </w:ins>
                                </m:ctrlPr>
                              </m:sSubPr>
                              <m:e>
                                <m:r>
                                  <w:ins w:id="1718" w:author="Στάθης Καπ" w:date="2023-02-01T08:58:00Z">
                                    <w:rPr>
                                      <w:rFonts w:ascii="Cambria Math" w:hAnsi="Cambria Math"/>
                                      <w:lang w:val="el-GR"/>
                                    </w:rPr>
                                    <m:t>T</m:t>
                                  </w:ins>
                                </m:r>
                              </m:e>
                              <m:sub>
                                <m:r>
                                  <w:ins w:id="1719" w:author="Στάθης Καπ" w:date="2023-02-01T08:58:00Z">
                                    <w:rPr>
                                      <w:rFonts w:ascii="Cambria Math" w:hAnsi="Cambria Math"/>
                                      <w:lang w:val="el-GR"/>
                                    </w:rPr>
                                    <m:t>max</m:t>
                                  </w:ins>
                                </m:r>
                              </m:sub>
                            </m:sSub>
                          </m:sup>
                          <m:e>
                            <m:sSub>
                              <m:sSubPr>
                                <m:ctrlPr>
                                  <w:ins w:id="1720" w:author="Στάθης Καπ" w:date="2023-02-01T08:58:00Z">
                                    <w:rPr>
                                      <w:rFonts w:ascii="Cambria Math" w:hAnsi="Cambria Math"/>
                                      <w:i/>
                                      <w:lang w:val="el-GR"/>
                                    </w:rPr>
                                  </w:ins>
                                </m:ctrlPr>
                              </m:sSubPr>
                              <m:e>
                                <m:r>
                                  <w:ins w:id="1721" w:author="Στάθης Καπ" w:date="2023-02-01T08:58:00Z">
                                    <w:rPr>
                                      <w:rFonts w:ascii="Cambria Math" w:hAnsi="Cambria Math"/>
                                      <w:lang w:val="el-GR"/>
                                    </w:rPr>
                                    <m:t>u</m:t>
                                  </w:ins>
                                </m:r>
                              </m:e>
                              <m:sub>
                                <m:r>
                                  <w:ins w:id="1722" w:author="Στάθης Καπ" w:date="2023-02-01T08:58:00Z">
                                    <w:rPr>
                                      <w:rFonts w:ascii="Cambria Math" w:hAnsi="Cambria Math"/>
                                      <w:lang w:val="el-GR"/>
                                    </w:rPr>
                                    <m:t>i</m:t>
                                  </w:ins>
                                </m:r>
                              </m:sub>
                            </m:sSub>
                            <m:sSub>
                              <m:sSubPr>
                                <m:ctrlPr>
                                  <w:ins w:id="1723" w:author="Στάθης Καπ" w:date="2023-02-01T08:58:00Z">
                                    <w:rPr>
                                      <w:rFonts w:ascii="Cambria Math" w:hAnsi="Cambria Math"/>
                                      <w:i/>
                                      <w:lang w:val="el-GR"/>
                                    </w:rPr>
                                  </w:ins>
                                </m:ctrlPr>
                              </m:sSubPr>
                              <m:e>
                                <m:r>
                                  <w:ins w:id="1724" w:author="Στάθης Καπ" w:date="2023-02-01T08:58:00Z">
                                    <w:rPr>
                                      <w:rFonts w:ascii="Cambria Math" w:hAnsi="Cambria Math"/>
                                      <w:lang w:val="el-GR"/>
                                    </w:rPr>
                                    <m:t>X</m:t>
                                  </w:ins>
                                </m:r>
                              </m:e>
                              <m:sub>
                                <m:r>
                                  <w:ins w:id="1725" w:author="Στάθης Καπ" w:date="2023-02-01T08:58:00Z">
                                    <w:rPr>
                                      <w:rFonts w:ascii="Cambria Math" w:hAnsi="Cambria Math"/>
                                      <w:lang w:val="el-GR"/>
                                    </w:rPr>
                                    <m:t>i,j,t</m:t>
                                  </w:ins>
                                </m:r>
                              </m:sub>
                            </m:sSub>
                          </m:e>
                        </m:nary>
                      </m:e>
                    </m:nary>
                  </m:e>
                </m:nary>
              </m:oMath>
            </m:oMathPara>
          </w:p>
        </w:tc>
        <w:tc>
          <w:tcPr>
            <w:tcW w:w="350" w:type="pct"/>
            <w:vAlign w:val="center"/>
          </w:tcPr>
          <w:p w14:paraId="20D6F90F" w14:textId="6F080E87" w:rsidR="00EA6FB8" w:rsidRPr="00603993" w:rsidRDefault="00EA6FB8" w:rsidP="00237FE3">
            <w:pPr>
              <w:pStyle w:val="Caption"/>
              <w:spacing w:after="160"/>
              <w:rPr>
                <w:ins w:id="1726" w:author="Στάθης Καπ" w:date="2023-02-01T08:58:00Z"/>
                <w:rPrChange w:id="1727" w:author="Στάθης Καπ" w:date="2023-02-01T08:49:00Z">
                  <w:rPr>
                    <w:ins w:id="1728" w:author="Στάθης Καπ" w:date="2023-02-01T08:58:00Z"/>
                    <w:lang w:val="el-GR"/>
                  </w:rPr>
                </w:rPrChange>
              </w:rPr>
            </w:pPr>
            <w:ins w:id="1729" w:author="Στάθης Καπ" w:date="2023-02-01T08:58: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730"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15</w:t>
            </w:r>
            <w:ins w:id="1731" w:author="Στάθης Καπ" w:date="2023-02-01T08:58:00Z">
              <w:r>
                <w:rPr>
                  <w:lang w:val="el-GR"/>
                </w:rPr>
                <w:fldChar w:fldCharType="end"/>
              </w:r>
              <w:r>
                <w:t>)</w:t>
              </w:r>
            </w:ins>
          </w:p>
        </w:tc>
      </w:tr>
      <w:tr w:rsidR="00226D8C" w14:paraId="55F49C62" w14:textId="77777777" w:rsidTr="00237FE3">
        <w:trPr>
          <w:ins w:id="1732" w:author="Στάθης Καπ" w:date="2023-02-01T08:58:00Z"/>
        </w:trPr>
        <w:tc>
          <w:tcPr>
            <w:tcW w:w="350" w:type="pct"/>
          </w:tcPr>
          <w:p w14:paraId="09458E38" w14:textId="77777777" w:rsidR="00226D8C" w:rsidRDefault="00226D8C">
            <w:pPr>
              <w:spacing w:after="160"/>
              <w:rPr>
                <w:ins w:id="1733" w:author="Στάθης Καπ" w:date="2023-02-01T08:58:00Z"/>
                <w:lang w:val="el-GR"/>
              </w:rPr>
              <w:pPrChange w:id="1734" w:author="Στάθης Καπ" w:date="2023-02-01T08:46:00Z">
                <w:pPr/>
              </w:pPrChange>
            </w:pPr>
          </w:p>
        </w:tc>
        <w:tc>
          <w:tcPr>
            <w:tcW w:w="4300" w:type="pct"/>
          </w:tcPr>
          <w:p w14:paraId="4C6DB0D1" w14:textId="54837DA1" w:rsidR="00226D8C" w:rsidRPr="005846FF" w:rsidRDefault="004C3766">
            <w:pPr>
              <w:spacing w:after="160"/>
              <w:rPr>
                <w:ins w:id="1735" w:author="Στάθης Καπ" w:date="2023-02-01T08:58:00Z"/>
                <w:lang w:val="el-GR"/>
              </w:rPr>
              <w:pPrChange w:id="1736" w:author="Στάθης Καπ" w:date="2023-02-01T08:46:00Z">
                <w:pPr/>
              </w:pPrChange>
            </w:pPr>
            <m:oMathPara>
              <m:oMath>
                <m:nary>
                  <m:naryPr>
                    <m:chr m:val="∑"/>
                    <m:limLoc m:val="undOvr"/>
                    <m:ctrlPr>
                      <w:ins w:id="1737" w:author="Στάθης Καπ" w:date="2023-02-01T08:58:00Z">
                        <w:rPr>
                          <w:rFonts w:ascii="Cambria Math" w:hAnsi="Cambria Math"/>
                          <w:i/>
                          <w:lang w:val="el-GR"/>
                        </w:rPr>
                      </w:ins>
                    </m:ctrlPr>
                  </m:naryPr>
                  <m:sub>
                    <m:r>
                      <w:ins w:id="1738" w:author="Στάθης Καπ" w:date="2023-02-01T08:58:00Z">
                        <w:rPr>
                          <w:rFonts w:ascii="Cambria Math" w:hAnsi="Cambria Math"/>
                          <w:lang w:val="el-GR"/>
                        </w:rPr>
                        <m:t>i&gt;1</m:t>
                      </w:ins>
                    </m:r>
                  </m:sub>
                  <m:sup>
                    <m:r>
                      <w:ins w:id="1739" w:author="Στάθης Καπ" w:date="2023-02-01T08:58:00Z">
                        <w:rPr>
                          <w:rFonts w:ascii="Cambria Math" w:hAnsi="Cambria Math"/>
                          <w:lang w:val="el-GR"/>
                        </w:rPr>
                        <m:t>n</m:t>
                      </w:ins>
                    </m:r>
                  </m:sup>
                  <m:e>
                    <m:nary>
                      <m:naryPr>
                        <m:chr m:val="∑"/>
                        <m:limLoc m:val="undOvr"/>
                        <m:ctrlPr>
                          <w:ins w:id="1740" w:author="Στάθης Καπ" w:date="2023-02-01T08:58:00Z">
                            <w:rPr>
                              <w:rFonts w:ascii="Cambria Math" w:hAnsi="Cambria Math"/>
                              <w:i/>
                              <w:lang w:val="el-GR"/>
                            </w:rPr>
                          </w:ins>
                        </m:ctrlPr>
                      </m:naryPr>
                      <m:sub>
                        <m:r>
                          <w:ins w:id="1741" w:author="Στάθης Καπ" w:date="2023-02-01T08:58:00Z">
                            <w:rPr>
                              <w:rFonts w:ascii="Cambria Math" w:hAnsi="Cambria Math"/>
                              <w:lang w:val="el-GR"/>
                            </w:rPr>
                            <m:t>t=1</m:t>
                          </w:ins>
                        </m:r>
                      </m:sub>
                      <m:sup>
                        <m:sSub>
                          <m:sSubPr>
                            <m:ctrlPr>
                              <w:ins w:id="1742" w:author="Στάθης Καπ" w:date="2023-02-01T08:58:00Z">
                                <w:rPr>
                                  <w:rFonts w:ascii="Cambria Math" w:hAnsi="Cambria Math"/>
                                  <w:i/>
                                  <w:lang w:val="el-GR"/>
                                </w:rPr>
                              </w:ins>
                            </m:ctrlPr>
                          </m:sSubPr>
                          <m:e>
                            <m:r>
                              <w:ins w:id="1743" w:author="Στάθης Καπ" w:date="2023-02-01T08:58:00Z">
                                <w:rPr>
                                  <w:rFonts w:ascii="Cambria Math" w:hAnsi="Cambria Math"/>
                                  <w:lang w:val="el-GR"/>
                                </w:rPr>
                                <m:t>T</m:t>
                              </w:ins>
                            </m:r>
                          </m:e>
                          <m:sub>
                            <m:r>
                              <w:ins w:id="1744" w:author="Στάθης Καπ" w:date="2023-02-01T08:58:00Z">
                                <w:rPr>
                                  <w:rFonts w:ascii="Cambria Math" w:hAnsi="Cambria Math"/>
                                  <w:lang w:val="el-GR"/>
                                </w:rPr>
                                <m:t>max</m:t>
                              </w:ins>
                            </m:r>
                          </m:sub>
                        </m:sSub>
                      </m:sup>
                      <m:e>
                        <m:sSub>
                          <m:sSubPr>
                            <m:ctrlPr>
                              <w:ins w:id="1745" w:author="Στάθης Καπ" w:date="2023-02-01T08:58:00Z">
                                <w:rPr>
                                  <w:rFonts w:ascii="Cambria Math" w:hAnsi="Cambria Math"/>
                                  <w:i/>
                                  <w:lang w:val="el-GR"/>
                                </w:rPr>
                              </w:ins>
                            </m:ctrlPr>
                          </m:sSubPr>
                          <m:e>
                            <m:r>
                              <w:ins w:id="1746" w:author="Στάθης Καπ" w:date="2023-02-01T08:58:00Z">
                                <w:rPr>
                                  <w:rFonts w:ascii="Cambria Math" w:hAnsi="Cambria Math"/>
                                  <w:lang w:val="el-GR"/>
                                </w:rPr>
                                <m:t>X</m:t>
                              </w:ins>
                            </m:r>
                          </m:e>
                          <m:sub>
                            <m:r>
                              <w:ins w:id="1747" w:author="Στάθης Καπ" w:date="2023-02-01T08:58:00Z">
                                <w:rPr>
                                  <w:rFonts w:ascii="Cambria Math" w:hAnsi="Cambria Math"/>
                                  <w:lang w:val="el-GR"/>
                                </w:rPr>
                                <m:t>i,1,t</m:t>
                              </w:ins>
                            </m:r>
                          </m:sub>
                        </m:sSub>
                      </m:e>
                    </m:nary>
                  </m:e>
                </m:nary>
                <m:r>
                  <w:ins w:id="1748" w:author="Στάθης Καπ" w:date="2023-02-01T08:58:00Z">
                    <w:rPr>
                      <w:rFonts w:ascii="Cambria Math" w:hAnsi="Cambria Math"/>
                      <w:lang w:val="el-GR"/>
                    </w:rPr>
                    <m:t>=0</m:t>
                  </w:ins>
                </m:r>
              </m:oMath>
            </m:oMathPara>
          </w:p>
        </w:tc>
        <w:tc>
          <w:tcPr>
            <w:tcW w:w="350" w:type="pct"/>
            <w:vAlign w:val="center"/>
          </w:tcPr>
          <w:p w14:paraId="27251DCA" w14:textId="68AEF09E" w:rsidR="00226D8C" w:rsidRPr="00603993" w:rsidRDefault="00226D8C" w:rsidP="00237FE3">
            <w:pPr>
              <w:pStyle w:val="Caption"/>
              <w:spacing w:after="160"/>
              <w:rPr>
                <w:ins w:id="1749" w:author="Στάθης Καπ" w:date="2023-02-01T08:58:00Z"/>
                <w:rPrChange w:id="1750" w:author="Στάθης Καπ" w:date="2023-02-01T08:49:00Z">
                  <w:rPr>
                    <w:ins w:id="1751" w:author="Στάθης Καπ" w:date="2023-02-01T08:58:00Z"/>
                    <w:lang w:val="el-GR"/>
                  </w:rPr>
                </w:rPrChange>
              </w:rPr>
            </w:pPr>
            <w:ins w:id="1752" w:author="Στάθης Καπ" w:date="2023-02-01T08:58: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753"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16</w:t>
            </w:r>
            <w:ins w:id="1754" w:author="Στάθης Καπ" w:date="2023-02-01T08:58:00Z">
              <w:r>
                <w:rPr>
                  <w:lang w:val="el-GR"/>
                </w:rPr>
                <w:fldChar w:fldCharType="end"/>
              </w:r>
              <w:r>
                <w:t>)</w:t>
              </w:r>
            </w:ins>
          </w:p>
        </w:tc>
      </w:tr>
      <w:tr w:rsidR="00EF0CAA" w14:paraId="39631582" w14:textId="77777777" w:rsidTr="00237FE3">
        <w:trPr>
          <w:ins w:id="1755" w:author="Στάθης Καπ" w:date="2023-02-01T08:58:00Z"/>
        </w:trPr>
        <w:tc>
          <w:tcPr>
            <w:tcW w:w="350" w:type="pct"/>
          </w:tcPr>
          <w:p w14:paraId="3888DF29" w14:textId="77777777" w:rsidR="00EF0CAA" w:rsidRDefault="00EF0CAA">
            <w:pPr>
              <w:spacing w:after="160"/>
              <w:rPr>
                <w:ins w:id="1756" w:author="Στάθης Καπ" w:date="2023-02-01T08:58:00Z"/>
                <w:lang w:val="el-GR"/>
              </w:rPr>
              <w:pPrChange w:id="1757" w:author="Στάθης Καπ" w:date="2023-02-01T08:46:00Z">
                <w:pPr/>
              </w:pPrChange>
            </w:pPr>
          </w:p>
        </w:tc>
        <w:tc>
          <w:tcPr>
            <w:tcW w:w="4300" w:type="pct"/>
          </w:tcPr>
          <w:p w14:paraId="75E5FDE9" w14:textId="3DAD620E" w:rsidR="00EF0CAA" w:rsidRPr="005846FF" w:rsidRDefault="004C3766">
            <w:pPr>
              <w:spacing w:after="160"/>
              <w:rPr>
                <w:ins w:id="1758" w:author="Στάθης Καπ" w:date="2023-02-01T08:58:00Z"/>
                <w:lang w:val="el-GR"/>
              </w:rPr>
              <w:pPrChange w:id="1759" w:author="Στάθης Καπ" w:date="2023-02-01T08:46:00Z">
                <w:pPr/>
              </w:pPrChange>
            </w:pPr>
            <m:oMathPara>
              <m:oMath>
                <m:nary>
                  <m:naryPr>
                    <m:chr m:val="∑"/>
                    <m:limLoc m:val="undOvr"/>
                    <m:ctrlPr>
                      <w:ins w:id="1760" w:author="Στάθης Καπ" w:date="2023-02-01T08:58:00Z">
                        <w:rPr>
                          <w:rFonts w:ascii="Cambria Math" w:hAnsi="Cambria Math"/>
                          <w:i/>
                          <w:lang w:val="el-GR"/>
                        </w:rPr>
                      </w:ins>
                    </m:ctrlPr>
                  </m:naryPr>
                  <m:sub>
                    <m:r>
                      <w:ins w:id="1761" w:author="Στάθης Καπ" w:date="2023-02-01T08:58:00Z">
                        <w:rPr>
                          <w:rFonts w:ascii="Cambria Math" w:hAnsi="Cambria Math"/>
                          <w:lang w:val="el-GR"/>
                        </w:rPr>
                        <m:t>j&gt;1</m:t>
                      </w:ins>
                    </m:r>
                  </m:sub>
                  <m:sup>
                    <m:r>
                      <w:ins w:id="1762" w:author="Στάθης Καπ" w:date="2023-02-01T08:58:00Z">
                        <w:rPr>
                          <w:rFonts w:ascii="Cambria Math" w:hAnsi="Cambria Math"/>
                          <w:lang w:val="el-GR"/>
                        </w:rPr>
                        <m:t>n</m:t>
                      </w:ins>
                    </m:r>
                  </m:sup>
                  <m:e>
                    <m:nary>
                      <m:naryPr>
                        <m:chr m:val="∑"/>
                        <m:limLoc m:val="undOvr"/>
                        <m:ctrlPr>
                          <w:ins w:id="1763" w:author="Στάθης Καπ" w:date="2023-02-01T08:58:00Z">
                            <w:rPr>
                              <w:rFonts w:ascii="Cambria Math" w:hAnsi="Cambria Math"/>
                              <w:i/>
                              <w:lang w:val="el-GR"/>
                            </w:rPr>
                          </w:ins>
                        </m:ctrlPr>
                      </m:naryPr>
                      <m:sub>
                        <m:r>
                          <w:ins w:id="1764" w:author="Στάθης Καπ" w:date="2023-02-01T08:58:00Z">
                            <w:rPr>
                              <w:rFonts w:ascii="Cambria Math" w:hAnsi="Cambria Math"/>
                              <w:lang w:val="el-GR"/>
                            </w:rPr>
                            <m:t>t=1</m:t>
                          </w:ins>
                        </m:r>
                      </m:sub>
                      <m:sup>
                        <m:sSub>
                          <m:sSubPr>
                            <m:ctrlPr>
                              <w:ins w:id="1765" w:author="Στάθης Καπ" w:date="2023-02-01T08:58:00Z">
                                <w:rPr>
                                  <w:rFonts w:ascii="Cambria Math" w:hAnsi="Cambria Math"/>
                                  <w:i/>
                                  <w:lang w:val="el-GR"/>
                                </w:rPr>
                              </w:ins>
                            </m:ctrlPr>
                          </m:sSubPr>
                          <m:e>
                            <m:r>
                              <w:ins w:id="1766" w:author="Στάθης Καπ" w:date="2023-02-01T08:58:00Z">
                                <w:rPr>
                                  <w:rFonts w:ascii="Cambria Math" w:hAnsi="Cambria Math"/>
                                  <w:lang w:val="el-GR"/>
                                </w:rPr>
                                <m:t>T</m:t>
                              </w:ins>
                            </m:r>
                          </m:e>
                          <m:sub>
                            <m:r>
                              <w:ins w:id="1767" w:author="Στάθης Καπ" w:date="2023-02-01T08:58:00Z">
                                <w:rPr>
                                  <w:rFonts w:ascii="Cambria Math" w:hAnsi="Cambria Math"/>
                                  <w:lang w:val="el-GR"/>
                                </w:rPr>
                                <m:t>max</m:t>
                              </w:ins>
                            </m:r>
                          </m:sub>
                        </m:sSub>
                      </m:sup>
                      <m:e>
                        <m:sSub>
                          <m:sSubPr>
                            <m:ctrlPr>
                              <w:ins w:id="1768" w:author="Στάθης Καπ" w:date="2023-02-01T08:58:00Z">
                                <w:rPr>
                                  <w:rFonts w:ascii="Cambria Math" w:hAnsi="Cambria Math"/>
                                  <w:i/>
                                  <w:lang w:val="el-GR"/>
                                </w:rPr>
                              </w:ins>
                            </m:ctrlPr>
                          </m:sSubPr>
                          <m:e>
                            <m:r>
                              <w:ins w:id="1769" w:author="Στάθης Καπ" w:date="2023-02-01T08:58:00Z">
                                <w:rPr>
                                  <w:rFonts w:ascii="Cambria Math" w:hAnsi="Cambria Math"/>
                                  <w:lang w:val="el-GR"/>
                                </w:rPr>
                                <m:t>X</m:t>
                              </w:ins>
                            </m:r>
                          </m:e>
                          <m:sub>
                            <m:r>
                              <w:ins w:id="1770" w:author="Στάθης Καπ" w:date="2023-02-01T08:58:00Z">
                                <w:rPr>
                                  <w:rFonts w:ascii="Cambria Math" w:hAnsi="Cambria Math"/>
                                  <w:lang w:val="el-GR"/>
                                </w:rPr>
                                <m:t>1,j,t</m:t>
                              </w:ins>
                            </m:r>
                          </m:sub>
                        </m:sSub>
                      </m:e>
                    </m:nary>
                  </m:e>
                </m:nary>
                <m:r>
                  <w:ins w:id="1771" w:author="Στάθης Καπ" w:date="2023-02-01T08:58:00Z">
                    <w:rPr>
                      <w:rFonts w:ascii="Cambria Math" w:hAnsi="Cambria Math"/>
                      <w:lang w:val="el-GR"/>
                    </w:rPr>
                    <m:t>=1</m:t>
                  </w:ins>
                </m:r>
              </m:oMath>
            </m:oMathPara>
          </w:p>
        </w:tc>
        <w:tc>
          <w:tcPr>
            <w:tcW w:w="350" w:type="pct"/>
            <w:vAlign w:val="center"/>
          </w:tcPr>
          <w:p w14:paraId="134AD892" w14:textId="6159A5FC" w:rsidR="00EF0CAA" w:rsidRPr="00603993" w:rsidRDefault="00EF0CAA" w:rsidP="00237FE3">
            <w:pPr>
              <w:pStyle w:val="Caption"/>
              <w:spacing w:after="160"/>
              <w:rPr>
                <w:ins w:id="1772" w:author="Στάθης Καπ" w:date="2023-02-01T08:58:00Z"/>
                <w:rPrChange w:id="1773" w:author="Στάθης Καπ" w:date="2023-02-01T08:49:00Z">
                  <w:rPr>
                    <w:ins w:id="1774" w:author="Στάθης Καπ" w:date="2023-02-01T08:58:00Z"/>
                    <w:lang w:val="el-GR"/>
                  </w:rPr>
                </w:rPrChange>
              </w:rPr>
            </w:pPr>
            <w:ins w:id="1775" w:author="Στάθης Καπ" w:date="2023-02-01T08:58: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776"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17</w:t>
            </w:r>
            <w:ins w:id="1777" w:author="Στάθης Καπ" w:date="2023-02-01T08:58:00Z">
              <w:r>
                <w:rPr>
                  <w:lang w:val="el-GR"/>
                </w:rPr>
                <w:fldChar w:fldCharType="end"/>
              </w:r>
              <w:r>
                <w:t>)</w:t>
              </w:r>
            </w:ins>
          </w:p>
        </w:tc>
      </w:tr>
      <w:tr w:rsidR="00746C35" w14:paraId="366C1BFD" w14:textId="77777777" w:rsidTr="00237FE3">
        <w:trPr>
          <w:ins w:id="1778" w:author="Στάθης Καπ" w:date="2023-02-01T08:58:00Z"/>
        </w:trPr>
        <w:tc>
          <w:tcPr>
            <w:tcW w:w="350" w:type="pct"/>
          </w:tcPr>
          <w:p w14:paraId="286026C6" w14:textId="77777777" w:rsidR="00746C35" w:rsidRDefault="00746C35">
            <w:pPr>
              <w:spacing w:after="160"/>
              <w:rPr>
                <w:ins w:id="1779" w:author="Στάθης Καπ" w:date="2023-02-01T08:58:00Z"/>
                <w:lang w:val="el-GR"/>
              </w:rPr>
              <w:pPrChange w:id="1780" w:author="Στάθης Καπ" w:date="2023-02-01T08:46:00Z">
                <w:pPr/>
              </w:pPrChange>
            </w:pPr>
          </w:p>
        </w:tc>
        <w:tc>
          <w:tcPr>
            <w:tcW w:w="4300" w:type="pct"/>
          </w:tcPr>
          <w:p w14:paraId="0BBC5379" w14:textId="73F78A2F" w:rsidR="00746C35" w:rsidRPr="00CC5DDF" w:rsidRDefault="004C3766">
            <w:pPr>
              <w:spacing w:after="160"/>
              <w:rPr>
                <w:ins w:id="1781" w:author="Στάθης Καπ" w:date="2023-02-01T08:58:00Z"/>
                <w:i/>
                <w:lang w:val="el-GR"/>
                <w:rPrChange w:id="1782" w:author="Στάθης Καπ" w:date="2023-02-01T08:59:00Z">
                  <w:rPr>
                    <w:ins w:id="1783" w:author="Στάθης Καπ" w:date="2023-02-01T08:58:00Z"/>
                    <w:lang w:val="el-GR"/>
                  </w:rPr>
                </w:rPrChange>
              </w:rPr>
              <w:pPrChange w:id="1784" w:author="Στάθης Καπ" w:date="2023-02-01T08:46:00Z">
                <w:pPr/>
              </w:pPrChange>
            </w:pPr>
            <m:oMathPara>
              <m:oMath>
                <m:nary>
                  <m:naryPr>
                    <m:chr m:val="∑"/>
                    <m:limLoc m:val="undOvr"/>
                    <m:ctrlPr>
                      <w:ins w:id="1785" w:author="Στάθης Καπ" w:date="2023-02-01T08:59:00Z">
                        <w:rPr>
                          <w:rFonts w:ascii="Cambria Math" w:hAnsi="Cambria Math"/>
                          <w:i/>
                          <w:lang w:val="el-GR"/>
                        </w:rPr>
                      </w:ins>
                    </m:ctrlPr>
                  </m:naryPr>
                  <m:sub>
                    <m:r>
                      <w:ins w:id="1786" w:author="Στάθης Καπ" w:date="2023-02-01T08:59:00Z">
                        <w:rPr>
                          <w:rFonts w:ascii="Cambria Math" w:hAnsi="Cambria Math"/>
                          <w:lang w:val="el-GR"/>
                        </w:rPr>
                        <m:t>j=1</m:t>
                      </w:ins>
                    </m:r>
                  </m:sub>
                  <m:sup>
                    <m:r>
                      <w:ins w:id="1787" w:author="Στάθης Καπ" w:date="2023-02-01T08:59:00Z">
                        <w:rPr>
                          <w:rFonts w:ascii="Cambria Math" w:hAnsi="Cambria Math"/>
                          <w:lang w:val="el-GR"/>
                        </w:rPr>
                        <m:t>n-1</m:t>
                      </w:ins>
                    </m:r>
                  </m:sup>
                  <m:e>
                    <m:nary>
                      <m:naryPr>
                        <m:chr m:val="∑"/>
                        <m:limLoc m:val="undOvr"/>
                        <m:ctrlPr>
                          <w:ins w:id="1788" w:author="Στάθης Καπ" w:date="2023-02-01T08:59:00Z">
                            <w:rPr>
                              <w:rFonts w:ascii="Cambria Math" w:hAnsi="Cambria Math"/>
                              <w:i/>
                              <w:lang w:val="el-GR"/>
                            </w:rPr>
                          </w:ins>
                        </m:ctrlPr>
                      </m:naryPr>
                      <m:sub>
                        <m:r>
                          <w:ins w:id="1789" w:author="Στάθης Καπ" w:date="2023-02-01T08:59:00Z">
                            <w:rPr>
                              <w:rFonts w:ascii="Cambria Math" w:hAnsi="Cambria Math"/>
                              <w:lang w:val="el-GR"/>
                            </w:rPr>
                            <m:t>t=1</m:t>
                          </w:ins>
                        </m:r>
                      </m:sub>
                      <m:sup>
                        <m:sSub>
                          <m:sSubPr>
                            <m:ctrlPr>
                              <w:ins w:id="1790" w:author="Στάθης Καπ" w:date="2023-02-01T08:59:00Z">
                                <w:rPr>
                                  <w:rFonts w:ascii="Cambria Math" w:hAnsi="Cambria Math"/>
                                  <w:i/>
                                  <w:lang w:val="el-GR"/>
                                </w:rPr>
                              </w:ins>
                            </m:ctrlPr>
                          </m:sSubPr>
                          <m:e>
                            <m:r>
                              <w:ins w:id="1791" w:author="Στάθης Καπ" w:date="2023-02-01T08:59:00Z">
                                <w:rPr>
                                  <w:rFonts w:ascii="Cambria Math" w:hAnsi="Cambria Math"/>
                                  <w:lang w:val="el-GR"/>
                                </w:rPr>
                                <m:t>T</m:t>
                              </w:ins>
                            </m:r>
                          </m:e>
                          <m:sub>
                            <m:r>
                              <w:ins w:id="1792" w:author="Στάθης Καπ" w:date="2023-02-01T08:59:00Z">
                                <w:rPr>
                                  <w:rFonts w:ascii="Cambria Math" w:hAnsi="Cambria Math"/>
                                  <w:lang w:val="el-GR"/>
                                </w:rPr>
                                <m:t>max</m:t>
                              </w:ins>
                            </m:r>
                          </m:sub>
                        </m:sSub>
                      </m:sup>
                      <m:e>
                        <m:sSub>
                          <m:sSubPr>
                            <m:ctrlPr>
                              <w:ins w:id="1793" w:author="Στάθης Καπ" w:date="2023-02-01T08:59:00Z">
                                <w:rPr>
                                  <w:rFonts w:ascii="Cambria Math" w:hAnsi="Cambria Math"/>
                                  <w:i/>
                                  <w:lang w:val="el-GR"/>
                                </w:rPr>
                              </w:ins>
                            </m:ctrlPr>
                          </m:sSubPr>
                          <m:e>
                            <m:r>
                              <w:ins w:id="1794" w:author="Στάθης Καπ" w:date="2023-02-01T08:59:00Z">
                                <w:rPr>
                                  <w:rFonts w:ascii="Cambria Math" w:hAnsi="Cambria Math"/>
                                  <w:lang w:val="el-GR"/>
                                </w:rPr>
                                <m:t>X</m:t>
                              </w:ins>
                            </m:r>
                          </m:e>
                          <m:sub>
                            <m:r>
                              <w:ins w:id="1795" w:author="Στάθης Καπ" w:date="2023-02-01T08:59:00Z">
                                <w:rPr>
                                  <w:rFonts w:ascii="Cambria Math" w:hAnsi="Cambria Math"/>
                                  <w:lang w:val="el-GR"/>
                                </w:rPr>
                                <m:t>n,j,t</m:t>
                              </w:ins>
                            </m:r>
                          </m:sub>
                        </m:sSub>
                      </m:e>
                    </m:nary>
                  </m:e>
                </m:nary>
                <m:r>
                  <w:ins w:id="1796" w:author="Στάθης Καπ" w:date="2023-02-01T08:59:00Z">
                    <w:rPr>
                      <w:rFonts w:ascii="Cambria Math" w:hAnsi="Cambria Math"/>
                      <w:lang w:val="el-GR"/>
                    </w:rPr>
                    <m:t>=0s</m:t>
                  </w:ins>
                </m:r>
              </m:oMath>
            </m:oMathPara>
          </w:p>
        </w:tc>
        <w:tc>
          <w:tcPr>
            <w:tcW w:w="350" w:type="pct"/>
            <w:vAlign w:val="center"/>
          </w:tcPr>
          <w:p w14:paraId="52DAFEC1" w14:textId="271991E9" w:rsidR="00746C35" w:rsidRPr="00603993" w:rsidRDefault="00746C35" w:rsidP="00237FE3">
            <w:pPr>
              <w:pStyle w:val="Caption"/>
              <w:spacing w:after="160"/>
              <w:rPr>
                <w:ins w:id="1797" w:author="Στάθης Καπ" w:date="2023-02-01T08:58:00Z"/>
                <w:rPrChange w:id="1798" w:author="Στάθης Καπ" w:date="2023-02-01T08:49:00Z">
                  <w:rPr>
                    <w:ins w:id="1799" w:author="Στάθης Καπ" w:date="2023-02-01T08:58:00Z"/>
                    <w:lang w:val="el-GR"/>
                  </w:rPr>
                </w:rPrChange>
              </w:rPr>
            </w:pPr>
            <w:ins w:id="1800" w:author="Στάθης Καπ" w:date="2023-02-01T08:58: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801"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18</w:t>
            </w:r>
            <w:ins w:id="1802" w:author="Στάθης Καπ" w:date="2023-02-01T08:58:00Z">
              <w:r>
                <w:rPr>
                  <w:lang w:val="el-GR"/>
                </w:rPr>
                <w:fldChar w:fldCharType="end"/>
              </w:r>
              <w:r>
                <w:t>)</w:t>
              </w:r>
            </w:ins>
          </w:p>
        </w:tc>
      </w:tr>
      <w:tr w:rsidR="00CC5DDF" w14:paraId="6F141FAD" w14:textId="77777777" w:rsidTr="00237FE3">
        <w:trPr>
          <w:ins w:id="1803" w:author="Στάθης Καπ" w:date="2023-02-01T08:59:00Z"/>
        </w:trPr>
        <w:tc>
          <w:tcPr>
            <w:tcW w:w="350" w:type="pct"/>
          </w:tcPr>
          <w:p w14:paraId="21F903DD" w14:textId="77777777" w:rsidR="00CC5DDF" w:rsidRDefault="00CC5DDF">
            <w:pPr>
              <w:spacing w:after="160"/>
              <w:rPr>
                <w:ins w:id="1804" w:author="Στάθης Καπ" w:date="2023-02-01T08:59:00Z"/>
                <w:lang w:val="el-GR"/>
              </w:rPr>
              <w:pPrChange w:id="1805" w:author="Στάθης Καπ" w:date="2023-02-01T08:46:00Z">
                <w:pPr/>
              </w:pPrChange>
            </w:pPr>
          </w:p>
        </w:tc>
        <w:tc>
          <w:tcPr>
            <w:tcW w:w="4300" w:type="pct"/>
          </w:tcPr>
          <w:p w14:paraId="6915FCD7" w14:textId="7F48BB0C" w:rsidR="00CC5DDF" w:rsidRPr="007575C9" w:rsidRDefault="004C3766">
            <w:pPr>
              <w:spacing w:after="160"/>
              <w:rPr>
                <w:ins w:id="1806" w:author="Στάθης Καπ" w:date="2023-02-01T08:59:00Z"/>
                <w:rPrChange w:id="1807" w:author="Στάθης Καπ" w:date="2023-02-26T06:30:00Z">
                  <w:rPr>
                    <w:ins w:id="1808" w:author="Στάθης Καπ" w:date="2023-02-01T08:59:00Z"/>
                    <w:lang w:val="el-GR"/>
                  </w:rPr>
                </w:rPrChange>
              </w:rPr>
              <w:pPrChange w:id="1809" w:author="Στάθης Καπ" w:date="2023-02-01T08:46:00Z">
                <w:pPr/>
              </w:pPrChange>
            </w:pPr>
            <m:oMathPara>
              <m:oMath>
                <m:nary>
                  <m:naryPr>
                    <m:chr m:val="∑"/>
                    <m:limLoc m:val="undOvr"/>
                    <m:ctrlPr>
                      <w:ins w:id="1810" w:author="Στάθης Καπ" w:date="2023-02-01T08:59:00Z">
                        <w:rPr>
                          <w:rFonts w:ascii="Cambria Math" w:hAnsi="Cambria Math"/>
                          <w:i/>
                          <w:lang w:val="el-GR"/>
                        </w:rPr>
                      </w:ins>
                    </m:ctrlPr>
                  </m:naryPr>
                  <m:sub>
                    <m:r>
                      <w:ins w:id="1811" w:author="Στάθης Καπ" w:date="2023-02-01T08:59:00Z">
                        <w:rPr>
                          <w:rFonts w:ascii="Cambria Math" w:hAnsi="Cambria Math"/>
                          <w:lang w:val="el-GR"/>
                        </w:rPr>
                        <m:t>i=1</m:t>
                      </w:ins>
                    </m:r>
                  </m:sub>
                  <m:sup>
                    <m:r>
                      <w:ins w:id="1812" w:author="Στάθης Καπ" w:date="2023-02-01T08:59:00Z">
                        <w:rPr>
                          <w:rFonts w:ascii="Cambria Math" w:hAnsi="Cambria Math"/>
                          <w:lang w:val="el-GR"/>
                        </w:rPr>
                        <m:t>n-1</m:t>
                      </w:ins>
                    </m:r>
                  </m:sup>
                  <m:e>
                    <m:nary>
                      <m:naryPr>
                        <m:chr m:val="∑"/>
                        <m:limLoc m:val="undOvr"/>
                        <m:ctrlPr>
                          <w:ins w:id="1813" w:author="Στάθης Καπ" w:date="2023-02-01T08:59:00Z">
                            <w:rPr>
                              <w:rFonts w:ascii="Cambria Math" w:hAnsi="Cambria Math"/>
                              <w:i/>
                              <w:lang w:val="el-GR"/>
                            </w:rPr>
                          </w:ins>
                        </m:ctrlPr>
                      </m:naryPr>
                      <m:sub>
                        <m:r>
                          <w:ins w:id="1814" w:author="Στάθης Καπ" w:date="2023-02-01T08:59:00Z">
                            <w:rPr>
                              <w:rFonts w:ascii="Cambria Math" w:hAnsi="Cambria Math"/>
                              <w:lang w:val="el-GR"/>
                            </w:rPr>
                            <m:t>t=1</m:t>
                          </w:ins>
                        </m:r>
                      </m:sub>
                      <m:sup>
                        <m:sSub>
                          <m:sSubPr>
                            <m:ctrlPr>
                              <w:ins w:id="1815" w:author="Στάθης Καπ" w:date="2023-02-01T08:59:00Z">
                                <w:rPr>
                                  <w:rFonts w:ascii="Cambria Math" w:hAnsi="Cambria Math"/>
                                  <w:i/>
                                  <w:lang w:val="el-GR"/>
                                </w:rPr>
                              </w:ins>
                            </m:ctrlPr>
                          </m:sSubPr>
                          <m:e>
                            <m:r>
                              <w:ins w:id="1816" w:author="Στάθης Καπ" w:date="2023-02-01T08:59:00Z">
                                <w:rPr>
                                  <w:rFonts w:ascii="Cambria Math" w:hAnsi="Cambria Math"/>
                                  <w:lang w:val="el-GR"/>
                                </w:rPr>
                                <m:t>T</m:t>
                              </w:ins>
                            </m:r>
                          </m:e>
                          <m:sub>
                            <m:r>
                              <w:ins w:id="1817" w:author="Στάθης Καπ" w:date="2023-02-01T08:59:00Z">
                                <w:rPr>
                                  <w:rFonts w:ascii="Cambria Math" w:hAnsi="Cambria Math"/>
                                  <w:lang w:val="el-GR"/>
                                </w:rPr>
                                <m:t>max</m:t>
                              </w:ins>
                            </m:r>
                          </m:sub>
                        </m:sSub>
                      </m:sup>
                      <m:e>
                        <m:sSub>
                          <m:sSubPr>
                            <m:ctrlPr>
                              <w:ins w:id="1818" w:author="Στάθης Καπ" w:date="2023-02-01T08:59:00Z">
                                <w:rPr>
                                  <w:rFonts w:ascii="Cambria Math" w:hAnsi="Cambria Math"/>
                                  <w:i/>
                                  <w:lang w:val="el-GR"/>
                                </w:rPr>
                              </w:ins>
                            </m:ctrlPr>
                          </m:sSubPr>
                          <m:e>
                            <m:r>
                              <w:ins w:id="1819" w:author="Στάθης Καπ" w:date="2023-02-01T08:59:00Z">
                                <w:rPr>
                                  <w:rFonts w:ascii="Cambria Math" w:hAnsi="Cambria Math"/>
                                  <w:lang w:val="el-GR"/>
                                </w:rPr>
                                <m:t>X</m:t>
                              </w:ins>
                            </m:r>
                          </m:e>
                          <m:sub>
                            <m:r>
                              <w:ins w:id="1820" w:author="Στάθης Καπ" w:date="2023-02-01T08:59:00Z">
                                <w:rPr>
                                  <w:rFonts w:ascii="Cambria Math" w:hAnsi="Cambria Math"/>
                                  <w:lang w:val="el-GR"/>
                                </w:rPr>
                                <m:t>i,n,t</m:t>
                              </w:ins>
                            </m:r>
                          </m:sub>
                        </m:sSub>
                      </m:e>
                    </m:nary>
                  </m:e>
                </m:nary>
                <m:r>
                  <w:ins w:id="1821" w:author="Στάθης Καπ" w:date="2023-02-01T08:59:00Z">
                    <w:rPr>
                      <w:rFonts w:ascii="Cambria Math" w:hAnsi="Cambria Math"/>
                      <w:lang w:val="el-GR"/>
                    </w:rPr>
                    <m:t>=1</m:t>
                  </w:ins>
                </m:r>
              </m:oMath>
            </m:oMathPara>
          </w:p>
        </w:tc>
        <w:tc>
          <w:tcPr>
            <w:tcW w:w="350" w:type="pct"/>
            <w:vAlign w:val="center"/>
          </w:tcPr>
          <w:p w14:paraId="0B91AFDB" w14:textId="6A621B45" w:rsidR="00CC5DDF" w:rsidRPr="00603993" w:rsidRDefault="00CC5DDF" w:rsidP="00237FE3">
            <w:pPr>
              <w:pStyle w:val="Caption"/>
              <w:spacing w:after="160"/>
              <w:rPr>
                <w:ins w:id="1822" w:author="Στάθης Καπ" w:date="2023-02-01T08:59:00Z"/>
                <w:rPrChange w:id="1823" w:author="Στάθης Καπ" w:date="2023-02-01T08:49:00Z">
                  <w:rPr>
                    <w:ins w:id="1824" w:author="Στάθης Καπ" w:date="2023-02-01T08:59:00Z"/>
                    <w:lang w:val="el-GR"/>
                  </w:rPr>
                </w:rPrChange>
              </w:rPr>
            </w:pPr>
            <w:ins w:id="1825" w:author="Στάθης Καπ" w:date="2023-02-01T08:59: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826" w:author="Στάθης Καπ" w:date="2023-02-01T08:5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19</w:t>
            </w:r>
            <w:ins w:id="1827" w:author="Στάθης Καπ" w:date="2023-02-01T08:59:00Z">
              <w:r>
                <w:rPr>
                  <w:lang w:val="el-GR"/>
                </w:rPr>
                <w:fldChar w:fldCharType="end"/>
              </w:r>
              <w:r>
                <w:t>)</w:t>
              </w:r>
            </w:ins>
          </w:p>
        </w:tc>
      </w:tr>
      <w:tr w:rsidR="006E12A8" w14:paraId="26AA09E0" w14:textId="77777777" w:rsidTr="00237FE3">
        <w:trPr>
          <w:ins w:id="1828" w:author="Στάθης Καπ" w:date="2023-02-01T08:59:00Z"/>
        </w:trPr>
        <w:tc>
          <w:tcPr>
            <w:tcW w:w="350" w:type="pct"/>
          </w:tcPr>
          <w:p w14:paraId="29429F79" w14:textId="77777777" w:rsidR="006E12A8" w:rsidRDefault="006E12A8">
            <w:pPr>
              <w:spacing w:after="160"/>
              <w:rPr>
                <w:ins w:id="1829" w:author="Στάθης Καπ" w:date="2023-02-01T08:59:00Z"/>
                <w:lang w:val="el-GR"/>
              </w:rPr>
              <w:pPrChange w:id="1830" w:author="Στάθης Καπ" w:date="2023-02-01T08:46:00Z">
                <w:pPr/>
              </w:pPrChange>
            </w:pPr>
          </w:p>
        </w:tc>
        <w:tc>
          <w:tcPr>
            <w:tcW w:w="4300" w:type="pct"/>
          </w:tcPr>
          <w:p w14:paraId="7BECAC83" w14:textId="42D30DA0" w:rsidR="006E12A8" w:rsidRPr="005846FF" w:rsidRDefault="004C3766">
            <w:pPr>
              <w:spacing w:after="160"/>
              <w:rPr>
                <w:ins w:id="1831" w:author="Στάθης Καπ" w:date="2023-02-01T08:59:00Z"/>
                <w:lang w:val="el-GR"/>
              </w:rPr>
              <w:pPrChange w:id="1832" w:author="Στάθης Καπ" w:date="2023-02-01T08:46:00Z">
                <w:pPr/>
              </w:pPrChange>
            </w:pPr>
            <m:oMathPara>
              <m:oMath>
                <m:nary>
                  <m:naryPr>
                    <m:chr m:val="∑"/>
                    <m:limLoc m:val="undOvr"/>
                    <m:ctrlPr>
                      <w:ins w:id="1833" w:author="Στάθης Καπ" w:date="2023-02-01T08:59:00Z">
                        <w:rPr>
                          <w:rFonts w:ascii="Cambria Math" w:hAnsi="Cambria Math"/>
                          <w:i/>
                          <w:lang w:val="el-GR"/>
                        </w:rPr>
                      </w:ins>
                    </m:ctrlPr>
                  </m:naryPr>
                  <m:sub>
                    <m:r>
                      <w:ins w:id="1834" w:author="Στάθης Καπ" w:date="2023-02-01T08:59:00Z">
                        <w:rPr>
                          <w:rFonts w:ascii="Cambria Math" w:hAnsi="Cambria Math"/>
                          <w:lang w:val="el-GR"/>
                        </w:rPr>
                        <m:t>i=1,i≠e</m:t>
                      </w:ins>
                    </m:r>
                  </m:sub>
                  <m:sup>
                    <m:r>
                      <w:ins w:id="1835" w:author="Στάθης Καπ" w:date="2023-02-01T08:59:00Z">
                        <w:rPr>
                          <w:rFonts w:ascii="Cambria Math" w:hAnsi="Cambria Math"/>
                          <w:lang w:val="el-GR"/>
                        </w:rPr>
                        <m:t>n-1</m:t>
                      </w:ins>
                    </m:r>
                  </m:sup>
                  <m:e>
                    <m:nary>
                      <m:naryPr>
                        <m:chr m:val="∑"/>
                        <m:limLoc m:val="undOvr"/>
                        <m:ctrlPr>
                          <w:ins w:id="1836" w:author="Στάθης Καπ" w:date="2023-02-01T08:59:00Z">
                            <w:rPr>
                              <w:rFonts w:ascii="Cambria Math" w:hAnsi="Cambria Math"/>
                              <w:i/>
                              <w:lang w:val="el-GR"/>
                            </w:rPr>
                          </w:ins>
                        </m:ctrlPr>
                      </m:naryPr>
                      <m:sub>
                        <m:r>
                          <w:ins w:id="1837" w:author="Στάθης Καπ" w:date="2023-02-01T08:59:00Z">
                            <m:rPr>
                              <m:sty m:val="p"/>
                            </m:rPr>
                            <w:rPr>
                              <w:rFonts w:ascii="Cambria Math" w:hAnsi="Cambria Math"/>
                            </w:rPr>
                            <m:t>t=1,</m:t>
                          </w:ins>
                        </m:r>
                        <m:sSub>
                          <m:sSubPr>
                            <m:ctrlPr>
                              <w:ins w:id="1838" w:author="Στάθης Καπ" w:date="2023-02-01T08:59:00Z">
                                <w:rPr>
                                  <w:rFonts w:ascii="Cambria Math" w:hAnsi="Cambria Math"/>
                                </w:rPr>
                              </w:ins>
                            </m:ctrlPr>
                          </m:sSubPr>
                          <m:e>
                            <m:r>
                              <w:ins w:id="1839" w:author="Στάθης Καπ" w:date="2023-02-01T08:59:00Z">
                                <w:rPr>
                                  <w:rFonts w:ascii="Cambria Math" w:hAnsi="Cambria Math"/>
                                </w:rPr>
                                <m:t>T</m:t>
                              </w:ins>
                            </m:r>
                          </m:e>
                          <m:sub>
                            <m:r>
                              <w:ins w:id="1840" w:author="Στάθης Καπ" w:date="2023-02-01T08:59:00Z">
                                <w:rPr>
                                  <w:rFonts w:ascii="Cambria Math" w:hAnsi="Cambria Math"/>
                                </w:rPr>
                                <m:t>max</m:t>
                              </w:ins>
                            </m:r>
                          </m:sub>
                        </m:sSub>
                      </m:sub>
                      <m:sup>
                        <m:r>
                          <w:ins w:id="1841" w:author="Στάθης Καπ" w:date="2023-02-01T08:59:00Z">
                            <w:rPr>
                              <w:rFonts w:ascii="Cambria Math" w:hAnsi="Cambria Math"/>
                              <w:lang w:val="el-GR"/>
                            </w:rPr>
                            <m:t>n</m:t>
                          </w:ins>
                        </m:r>
                      </m:sup>
                      <m:e>
                        <m:sSub>
                          <m:sSubPr>
                            <m:ctrlPr>
                              <w:ins w:id="1842" w:author="Στάθης Καπ" w:date="2023-02-01T08:59:00Z">
                                <w:rPr>
                                  <w:rFonts w:ascii="Cambria Math" w:hAnsi="Cambria Math"/>
                                  <w:i/>
                                  <w:lang w:val="el-GR"/>
                                </w:rPr>
                              </w:ins>
                            </m:ctrlPr>
                          </m:sSubPr>
                          <m:e>
                            <m:r>
                              <w:ins w:id="1843" w:author="Στάθης Καπ" w:date="2023-02-01T08:59:00Z">
                                <w:rPr>
                                  <w:rFonts w:ascii="Cambria Math" w:hAnsi="Cambria Math"/>
                                  <w:lang w:val="el-GR"/>
                                </w:rPr>
                                <m:t>X</m:t>
                              </w:ins>
                            </m:r>
                          </m:e>
                          <m:sub>
                            <m:r>
                              <w:ins w:id="1844" w:author="Στάθης Καπ" w:date="2023-02-01T08:59:00Z">
                                <w:rPr>
                                  <w:rFonts w:ascii="Cambria Math" w:hAnsi="Cambria Math"/>
                                  <w:lang w:val="el-GR"/>
                                </w:rPr>
                                <m:t>i,e,t</m:t>
                              </w:ins>
                            </m:r>
                          </m:sub>
                        </m:sSub>
                      </m:e>
                    </m:nary>
                  </m:e>
                </m:nary>
                <m:r>
                  <w:ins w:id="1845" w:author="Στάθης Καπ" w:date="2023-02-01T08:59:00Z">
                    <w:rPr>
                      <w:rFonts w:ascii="Cambria Math" w:hAnsi="Cambria Math"/>
                      <w:lang w:val="el-GR"/>
                    </w:rPr>
                    <m:t>=</m:t>
                  </w:ins>
                </m:r>
                <m:nary>
                  <m:naryPr>
                    <m:chr m:val="∑"/>
                    <m:limLoc m:val="undOvr"/>
                    <m:ctrlPr>
                      <w:ins w:id="1846" w:author="Στάθης Καπ" w:date="2023-02-01T08:59:00Z">
                        <w:rPr>
                          <w:rFonts w:ascii="Cambria Math" w:hAnsi="Cambria Math"/>
                          <w:i/>
                          <w:lang w:val="el-GR"/>
                        </w:rPr>
                      </w:ins>
                    </m:ctrlPr>
                  </m:naryPr>
                  <m:sub>
                    <m:r>
                      <w:ins w:id="1847" w:author="Στάθης Καπ" w:date="2023-02-01T08:59:00Z">
                        <m:rPr>
                          <m:sty m:val="p"/>
                        </m:rPr>
                        <w:rPr>
                          <w:rFonts w:ascii="Cambria Math" w:hAnsi="Cambria Math"/>
                        </w:rPr>
                        <m:t>j=2,j≠e</m:t>
                      </w:ins>
                    </m:r>
                  </m:sub>
                  <m:sup>
                    <m:r>
                      <w:ins w:id="1848" w:author="Στάθης Καπ" w:date="2023-02-01T08:59:00Z">
                        <w:rPr>
                          <w:rFonts w:ascii="Cambria Math" w:hAnsi="Cambria Math"/>
                          <w:lang w:val="el-GR"/>
                        </w:rPr>
                        <m:t>n</m:t>
                      </w:ins>
                    </m:r>
                  </m:sup>
                  <m:e>
                    <m:nary>
                      <m:naryPr>
                        <m:chr m:val="∑"/>
                        <m:limLoc m:val="undOvr"/>
                        <m:ctrlPr>
                          <w:ins w:id="1849" w:author="Στάθης Καπ" w:date="2023-02-01T08:59:00Z">
                            <w:rPr>
                              <w:rFonts w:ascii="Cambria Math" w:hAnsi="Cambria Math"/>
                              <w:i/>
                              <w:lang w:val="el-GR"/>
                            </w:rPr>
                          </w:ins>
                        </m:ctrlPr>
                      </m:naryPr>
                      <m:sub>
                        <m:r>
                          <w:ins w:id="1850" w:author="Στάθης Καπ" w:date="2023-02-01T08:59:00Z">
                            <w:rPr>
                              <w:rFonts w:ascii="Cambria Math" w:hAnsi="Cambria Math"/>
                              <w:lang w:val="el-GR"/>
                            </w:rPr>
                            <m:t>T=1</m:t>
                          </w:ins>
                        </m:r>
                      </m:sub>
                      <m:sup>
                        <m:sSub>
                          <m:sSubPr>
                            <m:ctrlPr>
                              <w:ins w:id="1851" w:author="Στάθης Καπ" w:date="2023-02-01T08:59:00Z">
                                <w:rPr>
                                  <w:rFonts w:ascii="Cambria Math" w:hAnsi="Cambria Math"/>
                                  <w:i/>
                                  <w:lang w:val="el-GR"/>
                                </w:rPr>
                              </w:ins>
                            </m:ctrlPr>
                          </m:sSubPr>
                          <m:e>
                            <m:r>
                              <w:ins w:id="1852" w:author="Στάθης Καπ" w:date="2023-02-01T08:59:00Z">
                                <w:rPr>
                                  <w:rFonts w:ascii="Cambria Math" w:hAnsi="Cambria Math"/>
                                  <w:lang w:val="el-GR"/>
                                </w:rPr>
                                <m:t>T</m:t>
                              </w:ins>
                            </m:r>
                          </m:e>
                          <m:sub>
                            <m:r>
                              <w:ins w:id="1853" w:author="Στάθης Καπ" w:date="2023-02-01T08:59:00Z">
                                <w:rPr>
                                  <w:rFonts w:ascii="Cambria Math" w:hAnsi="Cambria Math"/>
                                  <w:lang w:val="el-GR"/>
                                </w:rPr>
                                <m:t>max</m:t>
                              </w:ins>
                            </m:r>
                          </m:sub>
                        </m:sSub>
                      </m:sup>
                      <m:e>
                        <m:sSub>
                          <m:sSubPr>
                            <m:ctrlPr>
                              <w:ins w:id="1854" w:author="Στάθης Καπ" w:date="2023-02-01T08:59:00Z">
                                <w:rPr>
                                  <w:rFonts w:ascii="Cambria Math" w:hAnsi="Cambria Math"/>
                                  <w:i/>
                                  <w:lang w:val="el-GR"/>
                                </w:rPr>
                              </w:ins>
                            </m:ctrlPr>
                          </m:sSubPr>
                          <m:e>
                            <m:r>
                              <w:ins w:id="1855" w:author="Στάθης Καπ" w:date="2023-02-01T08:59:00Z">
                                <w:rPr>
                                  <w:rFonts w:ascii="Cambria Math" w:hAnsi="Cambria Math"/>
                                  <w:lang w:val="el-GR"/>
                                </w:rPr>
                                <m:t>X</m:t>
                              </w:ins>
                            </m:r>
                          </m:e>
                          <m:sub>
                            <m:r>
                              <w:ins w:id="1856" w:author="Στάθης Καπ" w:date="2023-02-01T08:59:00Z">
                                <w:rPr>
                                  <w:rFonts w:ascii="Cambria Math" w:hAnsi="Cambria Math"/>
                                  <w:lang w:val="el-GR"/>
                                </w:rPr>
                                <m:t>e,j,t</m:t>
                              </w:ins>
                            </m:r>
                          </m:sub>
                        </m:sSub>
                      </m:e>
                    </m:nary>
                  </m:e>
                </m:nary>
                <m:r>
                  <w:ins w:id="1857" w:author="Στάθης Καπ" w:date="2023-02-01T08:59:00Z">
                    <w:rPr>
                      <w:rFonts w:ascii="Cambria Math" w:hAnsi="Cambria Math"/>
                      <w:lang w:val="el-GR"/>
                    </w:rPr>
                    <m:t xml:space="preserve"> ∀e=2, 3, ⋯, (n-1)</m:t>
                  </w:ins>
                </m:r>
              </m:oMath>
            </m:oMathPara>
          </w:p>
        </w:tc>
        <w:tc>
          <w:tcPr>
            <w:tcW w:w="350" w:type="pct"/>
            <w:vAlign w:val="center"/>
          </w:tcPr>
          <w:p w14:paraId="41A30956" w14:textId="1ECC2790" w:rsidR="006E12A8" w:rsidRPr="00603993" w:rsidRDefault="006E12A8" w:rsidP="00237FE3">
            <w:pPr>
              <w:pStyle w:val="Caption"/>
              <w:spacing w:after="160"/>
              <w:rPr>
                <w:ins w:id="1858" w:author="Στάθης Καπ" w:date="2023-02-01T08:59:00Z"/>
                <w:rPrChange w:id="1859" w:author="Στάθης Καπ" w:date="2023-02-01T08:49:00Z">
                  <w:rPr>
                    <w:ins w:id="1860" w:author="Στάθης Καπ" w:date="2023-02-01T08:59:00Z"/>
                    <w:lang w:val="el-GR"/>
                  </w:rPr>
                </w:rPrChange>
              </w:rPr>
            </w:pPr>
            <w:ins w:id="1861" w:author="Στάθης Καπ" w:date="2023-02-01T08:59: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862" w:author="Στάθης Καπ" w:date="2023-02-01T08:5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20</w:t>
            </w:r>
            <w:ins w:id="1863" w:author="Στάθης Καπ" w:date="2023-02-01T08:59:00Z">
              <w:r>
                <w:rPr>
                  <w:lang w:val="el-GR"/>
                </w:rPr>
                <w:fldChar w:fldCharType="end"/>
              </w:r>
              <w:r>
                <w:t>)</w:t>
              </w:r>
            </w:ins>
          </w:p>
        </w:tc>
      </w:tr>
      <w:tr w:rsidR="001A3B97" w14:paraId="7E974024" w14:textId="77777777" w:rsidTr="00237FE3">
        <w:trPr>
          <w:ins w:id="1864" w:author="Στάθης Καπ" w:date="2023-02-01T09:00:00Z"/>
        </w:trPr>
        <w:tc>
          <w:tcPr>
            <w:tcW w:w="350" w:type="pct"/>
          </w:tcPr>
          <w:p w14:paraId="7F8502DD" w14:textId="77777777" w:rsidR="001A3B97" w:rsidRDefault="001A3B97">
            <w:pPr>
              <w:spacing w:after="160"/>
              <w:rPr>
                <w:ins w:id="1865" w:author="Στάθης Καπ" w:date="2023-02-01T09:00:00Z"/>
                <w:lang w:val="el-GR"/>
              </w:rPr>
              <w:pPrChange w:id="1866" w:author="Στάθης Καπ" w:date="2023-02-01T08:46:00Z">
                <w:pPr/>
              </w:pPrChange>
            </w:pPr>
          </w:p>
        </w:tc>
        <w:tc>
          <w:tcPr>
            <w:tcW w:w="4300" w:type="pct"/>
          </w:tcPr>
          <w:p w14:paraId="2CCBE347" w14:textId="22A3ACD2" w:rsidR="001A3B97" w:rsidRPr="005846FF" w:rsidRDefault="004C3766">
            <w:pPr>
              <w:spacing w:after="160"/>
              <w:rPr>
                <w:ins w:id="1867" w:author="Στάθης Καπ" w:date="2023-02-01T09:00:00Z"/>
                <w:lang w:val="el-GR"/>
              </w:rPr>
              <w:pPrChange w:id="1868" w:author="Στάθης Καπ" w:date="2023-02-01T08:46:00Z">
                <w:pPr/>
              </w:pPrChange>
            </w:pPr>
            <m:oMathPara>
              <m:oMath>
                <m:nary>
                  <m:naryPr>
                    <m:chr m:val="∑"/>
                    <m:limLoc m:val="undOvr"/>
                    <m:ctrlPr>
                      <w:ins w:id="1869" w:author="Στάθης Καπ" w:date="2023-02-01T09:00:00Z">
                        <w:rPr>
                          <w:rFonts w:ascii="Cambria Math" w:hAnsi="Cambria Math"/>
                          <w:i/>
                          <w:lang w:val="el-GR"/>
                        </w:rPr>
                      </w:ins>
                    </m:ctrlPr>
                  </m:naryPr>
                  <m:sub>
                    <m:r>
                      <w:ins w:id="1870" w:author="Στάθης Καπ" w:date="2023-02-01T09:00:00Z">
                        <w:rPr>
                          <w:rFonts w:ascii="Cambria Math" w:hAnsi="Cambria Math"/>
                          <w:lang w:val="el-GR"/>
                        </w:rPr>
                        <m:t>j=2,j≠i</m:t>
                      </w:ins>
                    </m:r>
                  </m:sub>
                  <m:sup>
                    <m:r>
                      <w:ins w:id="1871" w:author="Στάθης Καπ" w:date="2023-02-01T09:00:00Z">
                        <w:rPr>
                          <w:rFonts w:ascii="Cambria Math" w:hAnsi="Cambria Math"/>
                          <w:lang w:val="el-GR"/>
                        </w:rPr>
                        <m:t>n</m:t>
                      </w:ins>
                    </m:r>
                  </m:sup>
                  <m:e>
                    <m:nary>
                      <m:naryPr>
                        <m:chr m:val="∑"/>
                        <m:limLoc m:val="undOvr"/>
                        <m:ctrlPr>
                          <w:ins w:id="1872" w:author="Στάθης Καπ" w:date="2023-02-01T09:00:00Z">
                            <w:rPr>
                              <w:rFonts w:ascii="Cambria Math" w:hAnsi="Cambria Math"/>
                              <w:i/>
                              <w:lang w:val="el-GR"/>
                            </w:rPr>
                          </w:ins>
                        </m:ctrlPr>
                      </m:naryPr>
                      <m:sub>
                        <m:r>
                          <w:ins w:id="1873" w:author="Στάθης Καπ" w:date="2023-02-01T09:00:00Z">
                            <w:rPr>
                              <w:rFonts w:ascii="Cambria Math" w:hAnsi="Cambria Math"/>
                              <w:lang w:val="el-GR"/>
                            </w:rPr>
                            <m:t>t=1</m:t>
                          </w:ins>
                        </m:r>
                      </m:sub>
                      <m:sup>
                        <m:sSub>
                          <m:sSubPr>
                            <m:ctrlPr>
                              <w:ins w:id="1874" w:author="Στάθης Καπ" w:date="2023-02-01T09:00:00Z">
                                <w:rPr>
                                  <w:rFonts w:ascii="Cambria Math" w:hAnsi="Cambria Math"/>
                                  <w:i/>
                                  <w:lang w:val="el-GR"/>
                                </w:rPr>
                              </w:ins>
                            </m:ctrlPr>
                          </m:sSubPr>
                          <m:e>
                            <m:r>
                              <w:ins w:id="1875" w:author="Στάθης Καπ" w:date="2023-02-01T09:00:00Z">
                                <w:rPr>
                                  <w:rFonts w:ascii="Cambria Math" w:hAnsi="Cambria Math"/>
                                  <w:lang w:val="el-GR"/>
                                </w:rPr>
                                <m:t>T</m:t>
                              </w:ins>
                            </m:r>
                          </m:e>
                          <m:sub>
                            <m:r>
                              <w:ins w:id="1876" w:author="Στάθης Καπ" w:date="2023-02-01T09:00:00Z">
                                <w:rPr>
                                  <w:rFonts w:ascii="Cambria Math" w:hAnsi="Cambria Math"/>
                                  <w:lang w:val="el-GR"/>
                                </w:rPr>
                                <m:t>max</m:t>
                              </w:ins>
                            </m:r>
                          </m:sub>
                        </m:sSub>
                      </m:sup>
                      <m:e>
                        <m:sSub>
                          <m:sSubPr>
                            <m:ctrlPr>
                              <w:ins w:id="1877" w:author="Στάθης Καπ" w:date="2023-02-01T09:00:00Z">
                                <w:rPr>
                                  <w:rFonts w:ascii="Cambria Math" w:hAnsi="Cambria Math"/>
                                  <w:i/>
                                  <w:lang w:val="el-GR"/>
                                </w:rPr>
                              </w:ins>
                            </m:ctrlPr>
                          </m:sSubPr>
                          <m:e>
                            <m:r>
                              <w:ins w:id="1878" w:author="Στάθης Καπ" w:date="2023-02-01T09:00:00Z">
                                <w:rPr>
                                  <w:rFonts w:ascii="Cambria Math" w:hAnsi="Cambria Math"/>
                                  <w:lang w:val="el-GR"/>
                                </w:rPr>
                                <m:t>X</m:t>
                              </w:ins>
                            </m:r>
                          </m:e>
                          <m:sub>
                            <m:r>
                              <w:ins w:id="1879" w:author="Στάθης Καπ" w:date="2023-02-01T09:00:00Z">
                                <w:rPr>
                                  <w:rFonts w:ascii="Cambria Math" w:hAnsi="Cambria Math"/>
                                  <w:lang w:val="el-GR"/>
                                </w:rPr>
                                <m:t>i,j,t</m:t>
                              </w:ins>
                            </m:r>
                          </m:sub>
                        </m:sSub>
                      </m:e>
                    </m:nary>
                  </m:e>
                </m:nary>
                <m:r>
                  <w:ins w:id="1880" w:author="Στάθης Καπ" w:date="2023-02-01T09:00:00Z">
                    <w:rPr>
                      <w:rFonts w:ascii="Cambria Math" w:hAnsi="Cambria Math"/>
                      <w:lang w:val="el-GR"/>
                    </w:rPr>
                    <m:t>≤1 ∀ 2, 3, ⋯, (n-1)</m:t>
                  </w:ins>
                </m:r>
              </m:oMath>
            </m:oMathPara>
          </w:p>
        </w:tc>
        <w:tc>
          <w:tcPr>
            <w:tcW w:w="350" w:type="pct"/>
            <w:vAlign w:val="center"/>
          </w:tcPr>
          <w:p w14:paraId="24DAF289" w14:textId="20465D59" w:rsidR="001A3B97" w:rsidRPr="00603993" w:rsidRDefault="001A3B97" w:rsidP="00237FE3">
            <w:pPr>
              <w:pStyle w:val="Caption"/>
              <w:spacing w:after="160"/>
              <w:rPr>
                <w:ins w:id="1881" w:author="Στάθης Καπ" w:date="2023-02-01T09:00:00Z"/>
                <w:rPrChange w:id="1882" w:author="Στάθης Καπ" w:date="2023-02-01T08:49:00Z">
                  <w:rPr>
                    <w:ins w:id="1883" w:author="Στάθης Καπ" w:date="2023-02-01T09:00:00Z"/>
                    <w:lang w:val="el-GR"/>
                  </w:rPr>
                </w:rPrChange>
              </w:rPr>
            </w:pPr>
            <w:ins w:id="1884" w:author="Στάθης Καπ" w:date="2023-02-01T09:00: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885"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21</w:t>
            </w:r>
            <w:ins w:id="1886" w:author="Στάθης Καπ" w:date="2023-02-01T09:00:00Z">
              <w:r>
                <w:rPr>
                  <w:lang w:val="el-GR"/>
                </w:rPr>
                <w:fldChar w:fldCharType="end"/>
              </w:r>
              <w:r>
                <w:t>)</w:t>
              </w:r>
            </w:ins>
          </w:p>
        </w:tc>
      </w:tr>
      <w:tr w:rsidR="007D7F13" w14:paraId="71ECD460" w14:textId="77777777" w:rsidTr="00237FE3">
        <w:trPr>
          <w:ins w:id="1887" w:author="Στάθης Καπ" w:date="2023-02-01T09:00:00Z"/>
        </w:trPr>
        <w:tc>
          <w:tcPr>
            <w:tcW w:w="350" w:type="pct"/>
          </w:tcPr>
          <w:p w14:paraId="47D399F1" w14:textId="77777777" w:rsidR="007D7F13" w:rsidRDefault="007D7F13">
            <w:pPr>
              <w:spacing w:after="160"/>
              <w:rPr>
                <w:ins w:id="1888" w:author="Στάθης Καπ" w:date="2023-02-01T09:00:00Z"/>
                <w:lang w:val="el-GR"/>
              </w:rPr>
              <w:pPrChange w:id="1889" w:author="Στάθης Καπ" w:date="2023-02-01T08:46:00Z">
                <w:pPr/>
              </w:pPrChange>
            </w:pPr>
          </w:p>
        </w:tc>
        <w:tc>
          <w:tcPr>
            <w:tcW w:w="4300" w:type="pct"/>
          </w:tcPr>
          <w:p w14:paraId="1BC5954F" w14:textId="16104904" w:rsidR="007D7F13" w:rsidRPr="005846FF" w:rsidRDefault="004C3766">
            <w:pPr>
              <w:spacing w:after="160"/>
              <w:rPr>
                <w:ins w:id="1890" w:author="Στάθης Καπ" w:date="2023-02-01T09:00:00Z"/>
                <w:lang w:val="el-GR"/>
              </w:rPr>
              <w:pPrChange w:id="1891" w:author="Στάθης Καπ" w:date="2023-02-01T08:46:00Z">
                <w:pPr/>
              </w:pPrChange>
            </w:pPr>
            <m:oMathPara>
              <m:oMath>
                <m:nary>
                  <m:naryPr>
                    <m:chr m:val="∑"/>
                    <m:limLoc m:val="undOvr"/>
                    <m:ctrlPr>
                      <w:ins w:id="1892" w:author="Στάθης Καπ" w:date="2023-02-01T09:00:00Z">
                        <w:rPr>
                          <w:rFonts w:ascii="Cambria Math" w:hAnsi="Cambria Math"/>
                          <w:i/>
                          <w:iCs/>
                          <w:lang w:val="el-GR"/>
                        </w:rPr>
                      </w:ins>
                    </m:ctrlPr>
                  </m:naryPr>
                  <m:sub>
                    <m:r>
                      <w:ins w:id="1893" w:author="Στάθης Καπ" w:date="2023-02-01T09:00:00Z">
                        <w:rPr>
                          <w:rFonts w:ascii="Cambria Math" w:hAnsi="Cambria Math"/>
                          <w:lang w:val="el-GR"/>
                        </w:rPr>
                        <m:t>e≠i,j</m:t>
                      </w:ins>
                    </m:r>
                  </m:sub>
                  <m:sup/>
                  <m:e>
                    <m:nary>
                      <m:naryPr>
                        <m:chr m:val="∑"/>
                        <m:limLoc m:val="undOvr"/>
                        <m:ctrlPr>
                          <w:ins w:id="1894" w:author="Στάθης Καπ" w:date="2023-02-01T09:00:00Z">
                            <w:rPr>
                              <w:rFonts w:ascii="Cambria Math" w:hAnsi="Cambria Math"/>
                              <w:i/>
                              <w:iCs/>
                              <w:lang w:val="el-GR"/>
                            </w:rPr>
                          </w:ins>
                        </m:ctrlPr>
                      </m:naryPr>
                      <m:sub>
                        <m:r>
                          <w:ins w:id="1895" w:author="Στάθης Καπ" w:date="2023-02-01T09:00:00Z">
                            <w:rPr>
                              <w:rFonts w:ascii="Cambria Math" w:hAnsi="Cambria Math"/>
                              <w:lang w:val="el-GR"/>
                            </w:rPr>
                            <m:t>u=t+</m:t>
                          </w:ins>
                        </m:r>
                        <m:sSub>
                          <m:sSubPr>
                            <m:ctrlPr>
                              <w:ins w:id="1896" w:author="Στάθης Καπ" w:date="2023-02-01T09:00:00Z">
                                <w:rPr>
                                  <w:rFonts w:ascii="Cambria Math" w:hAnsi="Cambria Math"/>
                                  <w:i/>
                                  <w:iCs/>
                                  <w:lang w:val="el-GR"/>
                                </w:rPr>
                              </w:ins>
                            </m:ctrlPr>
                          </m:sSubPr>
                          <m:e>
                            <m:r>
                              <w:ins w:id="1897" w:author="Στάθης Καπ" w:date="2023-02-01T09:00:00Z">
                                <w:rPr>
                                  <w:rFonts w:ascii="Cambria Math" w:hAnsi="Cambria Math"/>
                                  <w:lang w:val="el-GR"/>
                                </w:rPr>
                                <m:t>d</m:t>
                              </w:ins>
                            </m:r>
                          </m:e>
                          <m:sub>
                            <m:r>
                              <w:ins w:id="1898" w:author="Στάθης Καπ" w:date="2023-02-01T09:00:00Z">
                                <w:rPr>
                                  <w:rFonts w:ascii="Cambria Math" w:hAnsi="Cambria Math"/>
                                  <w:lang w:val="el-GR"/>
                                </w:rPr>
                                <m:t>i,j,t</m:t>
                              </w:ins>
                            </m:r>
                          </m:sub>
                        </m:sSub>
                      </m:sub>
                      <m:sup>
                        <m:sSub>
                          <m:sSubPr>
                            <m:ctrlPr>
                              <w:ins w:id="1899" w:author="Στάθης Καπ" w:date="2023-02-01T09:00:00Z">
                                <w:rPr>
                                  <w:rFonts w:ascii="Cambria Math" w:hAnsi="Cambria Math"/>
                                  <w:i/>
                                  <w:iCs/>
                                  <w:lang w:val="el-GR"/>
                                </w:rPr>
                              </w:ins>
                            </m:ctrlPr>
                          </m:sSubPr>
                          <m:e>
                            <m:r>
                              <w:ins w:id="1900" w:author="Στάθης Καπ" w:date="2023-02-01T09:00:00Z">
                                <w:rPr>
                                  <w:rFonts w:ascii="Cambria Math" w:hAnsi="Cambria Math"/>
                                  <w:lang w:val="el-GR"/>
                                </w:rPr>
                                <m:t>T</m:t>
                              </w:ins>
                            </m:r>
                          </m:e>
                          <m:sub>
                            <m:r>
                              <w:ins w:id="1901" w:author="Στάθης Καπ" w:date="2023-02-01T09:00:00Z">
                                <w:rPr>
                                  <w:rFonts w:ascii="Cambria Math" w:hAnsi="Cambria Math"/>
                                  <w:lang w:val="el-GR"/>
                                </w:rPr>
                                <m:t>max</m:t>
                              </w:ins>
                            </m:r>
                          </m:sub>
                        </m:sSub>
                      </m:sup>
                      <m:e>
                        <m:sSub>
                          <m:sSubPr>
                            <m:ctrlPr>
                              <w:ins w:id="1902" w:author="Στάθης Καπ" w:date="2023-02-01T09:00:00Z">
                                <w:rPr>
                                  <w:rFonts w:ascii="Cambria Math" w:hAnsi="Cambria Math"/>
                                  <w:i/>
                                  <w:iCs/>
                                  <w:lang w:val="el-GR"/>
                                </w:rPr>
                              </w:ins>
                            </m:ctrlPr>
                          </m:sSubPr>
                          <m:e>
                            <m:r>
                              <w:ins w:id="1903" w:author="Στάθης Καπ" w:date="2023-02-01T09:00:00Z">
                                <w:rPr>
                                  <w:rFonts w:ascii="Cambria Math" w:hAnsi="Cambria Math"/>
                                  <w:lang w:val="el-GR"/>
                                </w:rPr>
                                <m:t>X</m:t>
                              </w:ins>
                            </m:r>
                          </m:e>
                          <m:sub>
                            <m:r>
                              <w:ins w:id="1904" w:author="Στάθης Καπ" w:date="2023-02-01T09:00:00Z">
                                <w:rPr>
                                  <w:rFonts w:ascii="Cambria Math" w:hAnsi="Cambria Math"/>
                                  <w:lang w:val="el-GR"/>
                                </w:rPr>
                                <m:t>j,e,u</m:t>
                              </w:ins>
                            </m:r>
                          </m:sub>
                        </m:sSub>
                      </m:e>
                    </m:nary>
                  </m:e>
                </m:nary>
                <m:r>
                  <w:ins w:id="1905" w:author="Στάθης Καπ" w:date="2023-02-01T09:00:00Z">
                    <w:rPr>
                      <w:rFonts w:ascii="Cambria Math" w:hAnsi="Cambria Math"/>
                      <w:lang w:val="el-GR"/>
                    </w:rPr>
                    <m:t>≤</m:t>
                  </w:ins>
                </m:r>
                <m:sSub>
                  <m:sSubPr>
                    <m:ctrlPr>
                      <w:ins w:id="1906" w:author="Στάθης Καπ" w:date="2023-02-01T09:00:00Z">
                        <w:rPr>
                          <w:rFonts w:ascii="Cambria Math" w:hAnsi="Cambria Math"/>
                          <w:i/>
                          <w:iCs/>
                          <w:lang w:val="el-GR"/>
                        </w:rPr>
                      </w:ins>
                    </m:ctrlPr>
                  </m:sSubPr>
                  <m:e>
                    <m:r>
                      <w:ins w:id="1907" w:author="Στάθης Καπ" w:date="2023-02-01T09:00:00Z">
                        <w:rPr>
                          <w:rFonts w:ascii="Cambria Math" w:hAnsi="Cambria Math"/>
                          <w:lang w:val="el-GR"/>
                        </w:rPr>
                        <m:t>X</m:t>
                      </w:ins>
                    </m:r>
                  </m:e>
                  <m:sub>
                    <m:r>
                      <w:ins w:id="1908" w:author="Στάθης Καπ" w:date="2023-02-01T09:00:00Z">
                        <w:rPr>
                          <w:rFonts w:ascii="Cambria Math" w:hAnsi="Cambria Math"/>
                          <w:lang w:val="el-GR"/>
                        </w:rPr>
                        <m:t>i,j,t</m:t>
                      </w:ins>
                    </m:r>
                  </m:sub>
                </m:sSub>
                <m:r>
                  <w:ins w:id="1909" w:author="Στάθης Καπ" w:date="2023-02-01T09:00:00Z">
                    <w:rPr>
                      <w:rFonts w:ascii="Cambria Math" w:hAnsi="Cambria Math"/>
                      <w:lang w:val="el-GR"/>
                    </w:rPr>
                    <m:t xml:space="preserve"> ∀i,j=1, ⋯, n-1, i≠j, j≠1, t≤</m:t>
                  </w:ins>
                </m:r>
                <m:sSub>
                  <m:sSubPr>
                    <m:ctrlPr>
                      <w:ins w:id="1910" w:author="Στάθης Καπ" w:date="2023-02-01T09:00:00Z">
                        <w:rPr>
                          <w:rFonts w:ascii="Cambria Math" w:hAnsi="Cambria Math"/>
                          <w:i/>
                          <w:iCs/>
                          <w:lang w:val="el-GR"/>
                        </w:rPr>
                      </w:ins>
                    </m:ctrlPr>
                  </m:sSubPr>
                  <m:e>
                    <m:r>
                      <w:ins w:id="1911" w:author="Στάθης Καπ" w:date="2023-02-01T09:00:00Z">
                        <w:rPr>
                          <w:rFonts w:ascii="Cambria Math" w:hAnsi="Cambria Math"/>
                          <w:lang w:val="el-GR"/>
                        </w:rPr>
                        <m:t>T</m:t>
                      </w:ins>
                    </m:r>
                  </m:e>
                  <m:sub>
                    <m:r>
                      <w:ins w:id="1912" w:author="Στάθης Καπ" w:date="2023-02-01T09:00:00Z">
                        <w:rPr>
                          <w:rFonts w:ascii="Cambria Math" w:hAnsi="Cambria Math"/>
                          <w:lang w:val="el-GR"/>
                        </w:rPr>
                        <m:t>max</m:t>
                      </w:ins>
                    </m:r>
                  </m:sub>
                </m:sSub>
                <m:r>
                  <w:ins w:id="1913" w:author="Στάθης Καπ" w:date="2023-02-01T09:00:00Z">
                    <w:rPr>
                      <w:rFonts w:ascii="Cambria Math" w:hAnsi="Cambria Math"/>
                      <w:lang w:val="el-GR"/>
                    </w:rPr>
                    <m:t>-</m:t>
                  </w:ins>
                </m:r>
                <m:sSub>
                  <m:sSubPr>
                    <m:ctrlPr>
                      <w:ins w:id="1914" w:author="Στάθης Καπ" w:date="2023-02-01T09:00:00Z">
                        <w:rPr>
                          <w:rFonts w:ascii="Cambria Math" w:hAnsi="Cambria Math"/>
                          <w:i/>
                          <w:iCs/>
                          <w:lang w:val="el-GR"/>
                        </w:rPr>
                      </w:ins>
                    </m:ctrlPr>
                  </m:sSubPr>
                  <m:e>
                    <m:r>
                      <w:ins w:id="1915" w:author="Στάθης Καπ" w:date="2023-02-01T09:00:00Z">
                        <w:rPr>
                          <w:rFonts w:ascii="Cambria Math" w:hAnsi="Cambria Math"/>
                          <w:lang w:val="el-GR"/>
                        </w:rPr>
                        <m:t>d</m:t>
                      </w:ins>
                    </m:r>
                  </m:e>
                  <m:sub>
                    <m:r>
                      <w:ins w:id="1916" w:author="Στάθης Καπ" w:date="2023-02-01T09:00:00Z">
                        <w:rPr>
                          <w:rFonts w:ascii="Cambria Math" w:hAnsi="Cambria Math"/>
                          <w:lang w:val="el-GR"/>
                        </w:rPr>
                        <m:t>i,j,t</m:t>
                      </w:ins>
                    </m:r>
                  </m:sub>
                </m:sSub>
              </m:oMath>
            </m:oMathPara>
          </w:p>
        </w:tc>
        <w:tc>
          <w:tcPr>
            <w:tcW w:w="350" w:type="pct"/>
            <w:vAlign w:val="center"/>
          </w:tcPr>
          <w:p w14:paraId="05FDBA9D" w14:textId="0DA2F704" w:rsidR="007D7F13" w:rsidRPr="00603993" w:rsidRDefault="007D7F13" w:rsidP="00237FE3">
            <w:pPr>
              <w:pStyle w:val="Caption"/>
              <w:spacing w:after="160"/>
              <w:rPr>
                <w:ins w:id="1917" w:author="Στάθης Καπ" w:date="2023-02-01T09:00:00Z"/>
                <w:rPrChange w:id="1918" w:author="Στάθης Καπ" w:date="2023-02-01T08:49:00Z">
                  <w:rPr>
                    <w:ins w:id="1919" w:author="Στάθης Καπ" w:date="2023-02-01T09:00:00Z"/>
                    <w:lang w:val="el-GR"/>
                  </w:rPr>
                </w:rPrChange>
              </w:rPr>
            </w:pPr>
            <w:ins w:id="1920" w:author="Στάθης Καπ" w:date="2023-02-01T09:00: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921"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22</w:t>
            </w:r>
            <w:ins w:id="1922" w:author="Στάθης Καπ" w:date="2023-02-01T09:00:00Z">
              <w:r>
                <w:rPr>
                  <w:lang w:val="el-GR"/>
                </w:rPr>
                <w:fldChar w:fldCharType="end"/>
              </w:r>
              <w:r>
                <w:t>)</w:t>
              </w:r>
            </w:ins>
          </w:p>
        </w:tc>
      </w:tr>
      <w:tr w:rsidR="0065571E" w14:paraId="0D1DB037" w14:textId="77777777" w:rsidTr="00237FE3">
        <w:trPr>
          <w:ins w:id="1923" w:author="Στάθης Καπ" w:date="2023-02-01T09:00:00Z"/>
        </w:trPr>
        <w:tc>
          <w:tcPr>
            <w:tcW w:w="350" w:type="pct"/>
          </w:tcPr>
          <w:p w14:paraId="32FB801A" w14:textId="77777777" w:rsidR="0065571E" w:rsidRDefault="0065571E">
            <w:pPr>
              <w:spacing w:after="160"/>
              <w:rPr>
                <w:ins w:id="1924" w:author="Στάθης Καπ" w:date="2023-02-01T09:00:00Z"/>
                <w:lang w:val="el-GR"/>
              </w:rPr>
              <w:pPrChange w:id="1925" w:author="Στάθης Καπ" w:date="2023-02-01T08:46:00Z">
                <w:pPr/>
              </w:pPrChange>
            </w:pPr>
          </w:p>
        </w:tc>
        <w:tc>
          <w:tcPr>
            <w:tcW w:w="4300" w:type="pct"/>
          </w:tcPr>
          <w:p w14:paraId="756E2D73" w14:textId="74A13BB8" w:rsidR="0065571E" w:rsidRPr="005846FF" w:rsidRDefault="004C3766">
            <w:pPr>
              <w:spacing w:after="160"/>
              <w:rPr>
                <w:ins w:id="1926" w:author="Στάθης Καπ" w:date="2023-02-01T09:00:00Z"/>
                <w:lang w:val="el-GR"/>
              </w:rPr>
              <w:pPrChange w:id="1927" w:author="Στάθης Καπ" w:date="2023-02-01T08:46:00Z">
                <w:pPr/>
              </w:pPrChange>
            </w:pPr>
            <m:oMathPara>
              <m:oMath>
                <m:sSub>
                  <m:sSubPr>
                    <m:ctrlPr>
                      <w:ins w:id="1928" w:author="Στάθης Καπ" w:date="2023-02-01T09:00:00Z">
                        <w:rPr>
                          <w:rFonts w:ascii="Cambria Math" w:hAnsi="Cambria Math"/>
                          <w:i/>
                          <w:lang w:val="el-GR"/>
                        </w:rPr>
                      </w:ins>
                    </m:ctrlPr>
                  </m:sSubPr>
                  <m:e>
                    <m:r>
                      <w:ins w:id="1929" w:author="Στάθης Καπ" w:date="2023-02-01T09:00:00Z">
                        <w:rPr>
                          <w:rFonts w:ascii="Cambria Math" w:hAnsi="Cambria Math"/>
                          <w:lang w:val="el-GR"/>
                        </w:rPr>
                        <m:t>X</m:t>
                      </w:ins>
                    </m:r>
                  </m:e>
                  <m:sub>
                    <m:r>
                      <w:ins w:id="1930" w:author="Στάθης Καπ" w:date="2023-02-01T09:00:00Z">
                        <w:rPr>
                          <w:rFonts w:ascii="Cambria Math" w:hAnsi="Cambria Math"/>
                          <w:lang w:val="el-GR"/>
                        </w:rPr>
                        <m:t>i,j,t</m:t>
                      </w:ins>
                    </m:r>
                  </m:sub>
                </m:sSub>
                <m:r>
                  <w:ins w:id="1931" w:author="Στάθης Καπ" w:date="2023-02-01T09:00:00Z">
                    <w:rPr>
                      <w:rFonts w:ascii="Cambria Math" w:eastAsiaTheme="minorEastAsia" w:hAnsi="Cambria Math"/>
                      <w:lang w:val="el-GR"/>
                    </w:rPr>
                    <m:t xml:space="preserve">=0 ∀i≠j, t&gt; </m:t>
                  </w:ins>
                </m:r>
                <m:sSub>
                  <m:sSubPr>
                    <m:ctrlPr>
                      <w:ins w:id="1932" w:author="Στάθης Καπ" w:date="2023-02-01T09:00:00Z">
                        <w:rPr>
                          <w:rFonts w:ascii="Cambria Math" w:eastAsiaTheme="minorEastAsia" w:hAnsi="Cambria Math"/>
                          <w:i/>
                          <w:lang w:val="el-GR"/>
                        </w:rPr>
                      </w:ins>
                    </m:ctrlPr>
                  </m:sSubPr>
                  <m:e>
                    <m:r>
                      <w:ins w:id="1933" w:author="Στάθης Καπ" w:date="2023-02-01T09:00:00Z">
                        <w:rPr>
                          <w:rFonts w:ascii="Cambria Math" w:eastAsiaTheme="minorEastAsia" w:hAnsi="Cambria Math"/>
                          <w:lang w:val="el-GR"/>
                        </w:rPr>
                        <m:t>T</m:t>
                      </w:ins>
                    </m:r>
                  </m:e>
                  <m:sub>
                    <m:r>
                      <w:ins w:id="1934" w:author="Στάθης Καπ" w:date="2023-02-01T09:00:00Z">
                        <w:rPr>
                          <w:rFonts w:ascii="Cambria Math" w:eastAsiaTheme="minorEastAsia" w:hAnsi="Cambria Math"/>
                          <w:lang w:val="el-GR"/>
                        </w:rPr>
                        <m:t>max</m:t>
                      </w:ins>
                    </m:r>
                  </m:sub>
                </m:sSub>
                <m:r>
                  <w:ins w:id="1935" w:author="Στάθης Καπ" w:date="2023-02-01T09:00:00Z">
                    <w:rPr>
                      <w:rFonts w:ascii="Cambria Math" w:eastAsiaTheme="minorEastAsia" w:hAnsi="Cambria Math"/>
                      <w:lang w:val="el-GR"/>
                    </w:rPr>
                    <m:t>-</m:t>
                  </w:ins>
                </m:r>
                <m:sSub>
                  <m:sSubPr>
                    <m:ctrlPr>
                      <w:ins w:id="1936" w:author="Στάθης Καπ" w:date="2023-02-01T09:00:00Z">
                        <w:rPr>
                          <w:rFonts w:ascii="Cambria Math" w:eastAsiaTheme="minorEastAsia" w:hAnsi="Cambria Math"/>
                          <w:i/>
                          <w:lang w:val="el-GR"/>
                        </w:rPr>
                      </w:ins>
                    </m:ctrlPr>
                  </m:sSubPr>
                  <m:e>
                    <m:r>
                      <w:ins w:id="1937" w:author="Στάθης Καπ" w:date="2023-02-01T09:00:00Z">
                        <w:rPr>
                          <w:rFonts w:ascii="Cambria Math" w:eastAsiaTheme="minorEastAsia" w:hAnsi="Cambria Math"/>
                          <w:lang w:val="el-GR"/>
                        </w:rPr>
                        <m:t>d</m:t>
                      </w:ins>
                    </m:r>
                  </m:e>
                  <m:sub>
                    <m:r>
                      <w:ins w:id="1938" w:author="Στάθης Καπ" w:date="2023-02-01T09:00:00Z">
                        <w:rPr>
                          <w:rFonts w:ascii="Cambria Math" w:eastAsiaTheme="minorEastAsia" w:hAnsi="Cambria Math"/>
                          <w:lang w:val="el-GR"/>
                        </w:rPr>
                        <m:t>i,j,t</m:t>
                      </w:ins>
                    </m:r>
                  </m:sub>
                </m:sSub>
              </m:oMath>
            </m:oMathPara>
          </w:p>
        </w:tc>
        <w:tc>
          <w:tcPr>
            <w:tcW w:w="350" w:type="pct"/>
            <w:vAlign w:val="center"/>
          </w:tcPr>
          <w:p w14:paraId="1ED283F9" w14:textId="3CBF5466" w:rsidR="0065571E" w:rsidRPr="00603993" w:rsidRDefault="0065571E" w:rsidP="00237FE3">
            <w:pPr>
              <w:pStyle w:val="Caption"/>
              <w:spacing w:after="160"/>
              <w:rPr>
                <w:ins w:id="1939" w:author="Στάθης Καπ" w:date="2023-02-01T09:00:00Z"/>
                <w:rPrChange w:id="1940" w:author="Στάθης Καπ" w:date="2023-02-01T08:49:00Z">
                  <w:rPr>
                    <w:ins w:id="1941" w:author="Στάθης Καπ" w:date="2023-02-01T09:00:00Z"/>
                    <w:lang w:val="el-GR"/>
                  </w:rPr>
                </w:rPrChange>
              </w:rPr>
            </w:pPr>
            <w:ins w:id="1942" w:author="Στάθης Καπ" w:date="2023-02-01T09:00: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943"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23</w:t>
            </w:r>
            <w:ins w:id="1944" w:author="Στάθης Καπ" w:date="2023-02-01T09:00:00Z">
              <w:r>
                <w:rPr>
                  <w:lang w:val="el-GR"/>
                </w:rPr>
                <w:fldChar w:fldCharType="end"/>
              </w:r>
              <w:r>
                <w:t>)</w:t>
              </w:r>
            </w:ins>
          </w:p>
        </w:tc>
      </w:tr>
    </w:tbl>
    <w:p w14:paraId="58D65EB9" w14:textId="16D68605" w:rsidR="00EA6FB8" w:rsidRPr="00EA6FB8" w:rsidDel="00EA6FB8" w:rsidRDefault="000B5DA1" w:rsidP="00550D86">
      <w:pPr>
        <w:rPr>
          <w:del w:id="1945" w:author="Στάθης Καπ" w:date="2023-02-01T08:58:00Z"/>
          <w:rFonts w:eastAsiaTheme="minorEastAsia"/>
          <w:lang w:val="el-GR"/>
        </w:rPr>
      </w:pPr>
      <w:ins w:id="1946" w:author="Στάθης Καπ" w:date="2023-03-13T04:17:00Z">
        <w:r>
          <w:rPr>
            <w:rFonts w:eastAsiaTheme="minorEastAsia"/>
            <w:lang w:val="el-GR"/>
          </w:rPr>
          <w:tab/>
        </w:r>
      </w:ins>
    </w:p>
    <w:p w14:paraId="7C4A4E17" w14:textId="7738CB26" w:rsidR="00550D86" w:rsidRPr="00EA6FB8" w:rsidDel="00EA6FB8" w:rsidRDefault="001827A8" w:rsidP="00550D86">
      <w:pPr>
        <w:rPr>
          <w:del w:id="1947" w:author="Στάθης Καπ" w:date="2023-02-01T08:58:00Z"/>
          <w:rFonts w:eastAsiaTheme="minorEastAsia"/>
          <w:lang w:val="el-GR"/>
          <w:rPrChange w:id="1948" w:author="Στάθης Καπ" w:date="2023-02-01T08:58:00Z">
            <w:rPr>
              <w:del w:id="1949" w:author="Στάθης Καπ" w:date="2023-02-01T08:58:00Z"/>
              <w:rFonts w:ascii="Cambria Math" w:hAnsi="Cambria Math"/>
              <w:i/>
              <w:lang w:val="el-GR"/>
            </w:rPr>
          </w:rPrChange>
        </w:rPr>
      </w:pPr>
      <m:oMathPara>
        <m:oMath>
          <m:r>
            <w:del w:id="1950" w:author="Στάθης Καπ" w:date="2023-02-01T08:58:00Z">
              <w:rPr>
                <w:rFonts w:ascii="Cambria Math" w:hAnsi="Cambria Math"/>
                <w:lang w:val="el-GR"/>
              </w:rPr>
              <m:t xml:space="preserve">Maximize </m:t>
            </w:del>
          </m:r>
          <m:nary>
            <m:naryPr>
              <m:chr m:val="∑"/>
              <m:limLoc m:val="undOvr"/>
              <m:ctrlPr>
                <w:del w:id="1951" w:author="Στάθης Καπ" w:date="2023-02-01T08:58:00Z">
                  <w:rPr>
                    <w:rFonts w:ascii="Cambria Math" w:hAnsi="Cambria Math"/>
                    <w:i/>
                    <w:lang w:val="el-GR"/>
                  </w:rPr>
                </w:del>
              </m:ctrlPr>
            </m:naryPr>
            <m:sub>
              <m:r>
                <w:del w:id="1952" w:author="Στάθης Καπ" w:date="2023-02-01T08:58:00Z">
                  <w:rPr>
                    <w:rFonts w:ascii="Cambria Math" w:hAnsi="Cambria Math"/>
                    <w:lang w:val="el-GR"/>
                  </w:rPr>
                  <m:t>i=1</m:t>
                </w:del>
              </m:r>
            </m:sub>
            <m:sup>
              <m:r>
                <w:del w:id="1953" w:author="Στάθης Καπ" w:date="2023-02-01T08:58:00Z">
                  <w:rPr>
                    <w:rFonts w:ascii="Cambria Math" w:hAnsi="Cambria Math"/>
                    <w:lang w:val="el-GR"/>
                  </w:rPr>
                  <m:t>n</m:t>
                </w:del>
              </m:r>
            </m:sup>
            <m:e>
              <m:nary>
                <m:naryPr>
                  <m:chr m:val="∑"/>
                  <m:limLoc m:val="undOvr"/>
                  <m:ctrlPr>
                    <w:del w:id="1954" w:author="Στάθης Καπ" w:date="2023-02-01T08:58:00Z">
                      <w:rPr>
                        <w:rFonts w:ascii="Cambria Math" w:hAnsi="Cambria Math"/>
                        <w:i/>
                        <w:lang w:val="el-GR"/>
                      </w:rPr>
                    </w:del>
                  </m:ctrlPr>
                </m:naryPr>
                <m:sub>
                  <m:r>
                    <w:del w:id="1955" w:author="Στάθης Καπ" w:date="2023-02-01T08:58:00Z">
                      <w:rPr>
                        <w:rFonts w:ascii="Cambria Math" w:hAnsi="Cambria Math"/>
                        <w:lang w:val="el-GR"/>
                      </w:rPr>
                      <m:t>j=1,j≠i</m:t>
                    </w:del>
                  </m:r>
                </m:sub>
                <m:sup>
                  <m:r>
                    <w:del w:id="1956" w:author="Στάθης Καπ" w:date="2023-02-01T08:58:00Z">
                      <w:rPr>
                        <w:rFonts w:ascii="Cambria Math" w:hAnsi="Cambria Math"/>
                        <w:lang w:val="el-GR"/>
                      </w:rPr>
                      <m:t>n</m:t>
                    </w:del>
                  </m:r>
                </m:sup>
                <m:e>
                  <m:nary>
                    <m:naryPr>
                      <m:chr m:val="∑"/>
                      <m:limLoc m:val="undOvr"/>
                      <m:ctrlPr>
                        <w:del w:id="1957" w:author="Στάθης Καπ" w:date="2023-02-01T08:58:00Z">
                          <w:rPr>
                            <w:rFonts w:ascii="Cambria Math" w:hAnsi="Cambria Math"/>
                            <w:i/>
                            <w:lang w:val="el-GR"/>
                          </w:rPr>
                        </w:del>
                      </m:ctrlPr>
                    </m:naryPr>
                    <m:sub>
                      <m:r>
                        <w:del w:id="1958" w:author="Στάθης Καπ" w:date="2023-02-01T08:58:00Z">
                          <w:rPr>
                            <w:rFonts w:ascii="Cambria Math" w:hAnsi="Cambria Math"/>
                            <w:lang w:val="el-GR"/>
                          </w:rPr>
                          <m:t>t=1</m:t>
                        </w:del>
                      </m:r>
                    </m:sub>
                    <m:sup>
                      <m:sSub>
                        <m:sSubPr>
                          <m:ctrlPr>
                            <w:del w:id="1959" w:author="Στάθης Καπ" w:date="2023-02-01T08:58:00Z">
                              <w:rPr>
                                <w:rFonts w:ascii="Cambria Math" w:hAnsi="Cambria Math"/>
                                <w:i/>
                                <w:lang w:val="el-GR"/>
                              </w:rPr>
                            </w:del>
                          </m:ctrlPr>
                        </m:sSubPr>
                        <m:e>
                          <m:r>
                            <w:del w:id="1960" w:author="Στάθης Καπ" w:date="2023-02-01T08:58:00Z">
                              <w:rPr>
                                <w:rFonts w:ascii="Cambria Math" w:hAnsi="Cambria Math"/>
                                <w:lang w:val="el-GR"/>
                              </w:rPr>
                              <m:t>T</m:t>
                            </w:del>
                          </m:r>
                        </m:e>
                        <m:sub>
                          <m:r>
                            <w:del w:id="1961" w:author="Στάθης Καπ" w:date="2023-02-01T08:58:00Z">
                              <w:rPr>
                                <w:rFonts w:ascii="Cambria Math" w:hAnsi="Cambria Math"/>
                                <w:lang w:val="el-GR"/>
                              </w:rPr>
                              <m:t>max</m:t>
                            </w:del>
                          </m:r>
                        </m:sub>
                      </m:sSub>
                    </m:sup>
                    <m:e>
                      <m:sSub>
                        <m:sSubPr>
                          <m:ctrlPr>
                            <w:del w:id="1962" w:author="Στάθης Καπ" w:date="2023-02-01T08:58:00Z">
                              <w:rPr>
                                <w:rFonts w:ascii="Cambria Math" w:hAnsi="Cambria Math"/>
                                <w:i/>
                                <w:lang w:val="el-GR"/>
                              </w:rPr>
                            </w:del>
                          </m:ctrlPr>
                        </m:sSubPr>
                        <m:e>
                          <m:r>
                            <w:del w:id="1963" w:author="Στάθης Καπ" w:date="2023-02-01T08:58:00Z">
                              <w:rPr>
                                <w:rFonts w:ascii="Cambria Math" w:hAnsi="Cambria Math"/>
                                <w:lang w:val="el-GR"/>
                              </w:rPr>
                              <m:t>u</m:t>
                            </w:del>
                          </m:r>
                        </m:e>
                        <m:sub>
                          <m:r>
                            <w:del w:id="1964" w:author="Στάθης Καπ" w:date="2023-02-01T08:58:00Z">
                              <w:rPr>
                                <w:rFonts w:ascii="Cambria Math" w:hAnsi="Cambria Math"/>
                                <w:lang w:val="el-GR"/>
                              </w:rPr>
                              <m:t>i</m:t>
                            </w:del>
                          </m:r>
                        </m:sub>
                      </m:sSub>
                      <m:sSub>
                        <m:sSubPr>
                          <m:ctrlPr>
                            <w:del w:id="1965" w:author="Στάθης Καπ" w:date="2023-02-01T08:58:00Z">
                              <w:rPr>
                                <w:rFonts w:ascii="Cambria Math" w:hAnsi="Cambria Math"/>
                                <w:i/>
                                <w:lang w:val="el-GR"/>
                              </w:rPr>
                            </w:del>
                          </m:ctrlPr>
                        </m:sSubPr>
                        <m:e>
                          <m:r>
                            <w:del w:id="1966" w:author="Στάθης Καπ" w:date="2023-02-01T08:58:00Z">
                              <w:rPr>
                                <w:rFonts w:ascii="Cambria Math" w:hAnsi="Cambria Math"/>
                                <w:lang w:val="el-GR"/>
                              </w:rPr>
                              <m:t>X</m:t>
                            </w:del>
                          </m:r>
                        </m:e>
                        <m:sub>
                          <m:r>
                            <w:del w:id="1967" w:author="Στάθης Καπ" w:date="2023-02-01T08:58:00Z">
                              <w:rPr>
                                <w:rFonts w:ascii="Cambria Math" w:hAnsi="Cambria Math"/>
                                <w:lang w:val="el-GR"/>
                              </w:rPr>
                              <m:t>i,j,t</m:t>
                            </w:del>
                          </m:r>
                        </m:sub>
                      </m:sSub>
                    </m:e>
                  </m:nary>
                </m:e>
              </m:nary>
            </m:e>
          </m:nary>
        </m:oMath>
      </m:oMathPara>
    </w:p>
    <w:p w14:paraId="314C60AB" w14:textId="63319635" w:rsidR="00F72B64" w:rsidRPr="003333E5" w:rsidDel="00EA6FB8" w:rsidRDefault="004C3766" w:rsidP="00550D86">
      <w:pPr>
        <w:rPr>
          <w:del w:id="1968" w:author="Στάθης Καπ" w:date="2023-02-01T08:58:00Z"/>
          <w:rFonts w:eastAsiaTheme="minorEastAsia"/>
          <w:lang w:val="el-GR"/>
        </w:rPr>
      </w:pPr>
      <m:oMathPara>
        <m:oMath>
          <m:nary>
            <m:naryPr>
              <m:chr m:val="∑"/>
              <m:limLoc m:val="undOvr"/>
              <m:ctrlPr>
                <w:del w:id="1969" w:author="Στάθης Καπ" w:date="2023-02-01T08:58:00Z">
                  <w:rPr>
                    <w:rFonts w:ascii="Cambria Math" w:hAnsi="Cambria Math"/>
                    <w:i/>
                    <w:lang w:val="el-GR"/>
                  </w:rPr>
                </w:del>
              </m:ctrlPr>
            </m:naryPr>
            <m:sub>
              <m:r>
                <w:del w:id="1970" w:author="Στάθης Καπ" w:date="2023-02-01T08:58:00Z">
                  <w:rPr>
                    <w:rFonts w:ascii="Cambria Math" w:hAnsi="Cambria Math"/>
                    <w:lang w:val="el-GR"/>
                  </w:rPr>
                  <m:t>i&gt;1</m:t>
                </w:del>
              </m:r>
            </m:sub>
            <m:sup>
              <m:r>
                <w:del w:id="1971" w:author="Στάθης Καπ" w:date="2023-02-01T08:58:00Z">
                  <w:rPr>
                    <w:rFonts w:ascii="Cambria Math" w:hAnsi="Cambria Math"/>
                    <w:lang w:val="el-GR"/>
                  </w:rPr>
                  <m:t>n</m:t>
                </w:del>
              </m:r>
            </m:sup>
            <m:e>
              <m:nary>
                <m:naryPr>
                  <m:chr m:val="∑"/>
                  <m:limLoc m:val="undOvr"/>
                  <m:ctrlPr>
                    <w:del w:id="1972" w:author="Στάθης Καπ" w:date="2023-02-01T08:58:00Z">
                      <w:rPr>
                        <w:rFonts w:ascii="Cambria Math" w:hAnsi="Cambria Math"/>
                        <w:i/>
                        <w:lang w:val="el-GR"/>
                      </w:rPr>
                    </w:del>
                  </m:ctrlPr>
                </m:naryPr>
                <m:sub>
                  <m:r>
                    <w:del w:id="1973" w:author="Στάθης Καπ" w:date="2023-02-01T08:58:00Z">
                      <w:rPr>
                        <w:rFonts w:ascii="Cambria Math" w:hAnsi="Cambria Math"/>
                        <w:lang w:val="el-GR"/>
                      </w:rPr>
                      <m:t>t=1</m:t>
                    </w:del>
                  </m:r>
                </m:sub>
                <m:sup>
                  <m:sSub>
                    <m:sSubPr>
                      <m:ctrlPr>
                        <w:del w:id="1974" w:author="Στάθης Καπ" w:date="2023-02-01T08:58:00Z">
                          <w:rPr>
                            <w:rFonts w:ascii="Cambria Math" w:hAnsi="Cambria Math"/>
                            <w:i/>
                            <w:lang w:val="el-GR"/>
                          </w:rPr>
                        </w:del>
                      </m:ctrlPr>
                    </m:sSubPr>
                    <m:e>
                      <m:r>
                        <w:del w:id="1975" w:author="Στάθης Καπ" w:date="2023-02-01T08:58:00Z">
                          <w:rPr>
                            <w:rFonts w:ascii="Cambria Math" w:hAnsi="Cambria Math"/>
                            <w:lang w:val="el-GR"/>
                          </w:rPr>
                          <m:t>T</m:t>
                        </w:del>
                      </m:r>
                    </m:e>
                    <m:sub>
                      <m:r>
                        <w:del w:id="1976" w:author="Στάθης Καπ" w:date="2023-02-01T08:58:00Z">
                          <w:rPr>
                            <w:rFonts w:ascii="Cambria Math" w:hAnsi="Cambria Math"/>
                            <w:lang w:val="el-GR"/>
                          </w:rPr>
                          <m:t>max</m:t>
                        </w:del>
                      </m:r>
                    </m:sub>
                  </m:sSub>
                </m:sup>
                <m:e>
                  <m:sSub>
                    <m:sSubPr>
                      <m:ctrlPr>
                        <w:del w:id="1977" w:author="Στάθης Καπ" w:date="2023-02-01T08:58:00Z">
                          <w:rPr>
                            <w:rFonts w:ascii="Cambria Math" w:hAnsi="Cambria Math"/>
                            <w:i/>
                            <w:lang w:val="el-GR"/>
                          </w:rPr>
                        </w:del>
                      </m:ctrlPr>
                    </m:sSubPr>
                    <m:e>
                      <m:r>
                        <w:del w:id="1978" w:author="Στάθης Καπ" w:date="2023-02-01T08:58:00Z">
                          <w:rPr>
                            <w:rFonts w:ascii="Cambria Math" w:hAnsi="Cambria Math"/>
                            <w:lang w:val="el-GR"/>
                          </w:rPr>
                          <m:t>X</m:t>
                        </w:del>
                      </m:r>
                    </m:e>
                    <m:sub>
                      <m:r>
                        <w:del w:id="1979" w:author="Στάθης Καπ" w:date="2023-02-01T08:58:00Z">
                          <w:rPr>
                            <w:rFonts w:ascii="Cambria Math" w:hAnsi="Cambria Math"/>
                            <w:lang w:val="el-GR"/>
                          </w:rPr>
                          <m:t>i,1,t</m:t>
                        </w:del>
                      </m:r>
                    </m:sub>
                  </m:sSub>
                </m:e>
              </m:nary>
            </m:e>
          </m:nary>
          <m:r>
            <w:del w:id="1980" w:author="Στάθης Καπ" w:date="2023-02-01T08:58:00Z">
              <w:rPr>
                <w:rFonts w:ascii="Cambria Math" w:hAnsi="Cambria Math"/>
                <w:lang w:val="el-GR"/>
              </w:rPr>
              <m:t>=0</m:t>
            </w:del>
          </m:r>
        </m:oMath>
      </m:oMathPara>
    </w:p>
    <w:p w14:paraId="68A901A5" w14:textId="75D3BB71" w:rsidR="003333E5" w:rsidDel="00EA6FB8" w:rsidRDefault="004C3766" w:rsidP="00550D86">
      <w:pPr>
        <w:rPr>
          <w:del w:id="1981" w:author="Στάθης Καπ" w:date="2023-02-01T08:58:00Z"/>
          <w:lang w:val="el-GR"/>
        </w:rPr>
      </w:pPr>
      <m:oMathPara>
        <m:oMath>
          <m:nary>
            <m:naryPr>
              <m:chr m:val="∑"/>
              <m:limLoc m:val="undOvr"/>
              <m:ctrlPr>
                <w:del w:id="1982" w:author="Στάθης Καπ" w:date="2023-02-01T08:58:00Z">
                  <w:rPr>
                    <w:rFonts w:ascii="Cambria Math" w:hAnsi="Cambria Math"/>
                    <w:i/>
                    <w:lang w:val="el-GR"/>
                  </w:rPr>
                </w:del>
              </m:ctrlPr>
            </m:naryPr>
            <m:sub>
              <m:r>
                <w:del w:id="1983" w:author="Στάθης Καπ" w:date="2023-02-01T08:58:00Z">
                  <w:rPr>
                    <w:rFonts w:ascii="Cambria Math" w:hAnsi="Cambria Math"/>
                    <w:lang w:val="el-GR"/>
                  </w:rPr>
                  <m:t>j&gt;1</m:t>
                </w:del>
              </m:r>
            </m:sub>
            <m:sup>
              <m:r>
                <w:del w:id="1984" w:author="Στάθης Καπ" w:date="2023-02-01T08:58:00Z">
                  <w:rPr>
                    <w:rFonts w:ascii="Cambria Math" w:hAnsi="Cambria Math"/>
                    <w:lang w:val="el-GR"/>
                  </w:rPr>
                  <m:t>n</m:t>
                </w:del>
              </m:r>
            </m:sup>
            <m:e>
              <m:nary>
                <m:naryPr>
                  <m:chr m:val="∑"/>
                  <m:limLoc m:val="undOvr"/>
                  <m:ctrlPr>
                    <w:del w:id="1985" w:author="Στάθης Καπ" w:date="2023-02-01T08:58:00Z">
                      <w:rPr>
                        <w:rFonts w:ascii="Cambria Math" w:hAnsi="Cambria Math"/>
                        <w:i/>
                        <w:lang w:val="el-GR"/>
                      </w:rPr>
                    </w:del>
                  </m:ctrlPr>
                </m:naryPr>
                <m:sub>
                  <m:r>
                    <w:del w:id="1986" w:author="Στάθης Καπ" w:date="2023-02-01T08:58:00Z">
                      <w:rPr>
                        <w:rFonts w:ascii="Cambria Math" w:hAnsi="Cambria Math"/>
                        <w:lang w:val="el-GR"/>
                      </w:rPr>
                      <m:t>t=1</m:t>
                    </w:del>
                  </m:r>
                </m:sub>
                <m:sup>
                  <m:sSub>
                    <m:sSubPr>
                      <m:ctrlPr>
                        <w:del w:id="1987" w:author="Στάθης Καπ" w:date="2023-02-01T08:58:00Z">
                          <w:rPr>
                            <w:rFonts w:ascii="Cambria Math" w:hAnsi="Cambria Math"/>
                            <w:i/>
                            <w:lang w:val="el-GR"/>
                          </w:rPr>
                        </w:del>
                      </m:ctrlPr>
                    </m:sSubPr>
                    <m:e>
                      <m:r>
                        <w:del w:id="1988" w:author="Στάθης Καπ" w:date="2023-02-01T08:58:00Z">
                          <w:rPr>
                            <w:rFonts w:ascii="Cambria Math" w:hAnsi="Cambria Math"/>
                            <w:lang w:val="el-GR"/>
                          </w:rPr>
                          <m:t>T</m:t>
                        </w:del>
                      </m:r>
                    </m:e>
                    <m:sub>
                      <m:r>
                        <w:del w:id="1989" w:author="Στάθης Καπ" w:date="2023-02-01T08:58:00Z">
                          <w:rPr>
                            <w:rFonts w:ascii="Cambria Math" w:hAnsi="Cambria Math"/>
                            <w:lang w:val="el-GR"/>
                          </w:rPr>
                          <m:t>max</m:t>
                        </w:del>
                      </m:r>
                    </m:sub>
                  </m:sSub>
                </m:sup>
                <m:e>
                  <m:sSub>
                    <m:sSubPr>
                      <m:ctrlPr>
                        <w:del w:id="1990" w:author="Στάθης Καπ" w:date="2023-02-01T08:58:00Z">
                          <w:rPr>
                            <w:rFonts w:ascii="Cambria Math" w:hAnsi="Cambria Math"/>
                            <w:i/>
                            <w:lang w:val="el-GR"/>
                          </w:rPr>
                        </w:del>
                      </m:ctrlPr>
                    </m:sSubPr>
                    <m:e>
                      <m:r>
                        <w:del w:id="1991" w:author="Στάθης Καπ" w:date="2023-02-01T08:58:00Z">
                          <w:rPr>
                            <w:rFonts w:ascii="Cambria Math" w:hAnsi="Cambria Math"/>
                            <w:lang w:val="el-GR"/>
                          </w:rPr>
                          <m:t>X</m:t>
                        </w:del>
                      </m:r>
                    </m:e>
                    <m:sub>
                      <m:r>
                        <w:del w:id="1992" w:author="Στάθης Καπ" w:date="2023-02-01T08:58:00Z">
                          <w:rPr>
                            <w:rFonts w:ascii="Cambria Math" w:hAnsi="Cambria Math"/>
                            <w:lang w:val="el-GR"/>
                          </w:rPr>
                          <m:t>1,j,t</m:t>
                        </w:del>
                      </m:r>
                    </m:sub>
                  </m:sSub>
                </m:e>
              </m:nary>
            </m:e>
          </m:nary>
          <m:r>
            <w:del w:id="1993" w:author="Στάθης Καπ" w:date="2023-02-01T08:58:00Z">
              <w:rPr>
                <w:rFonts w:ascii="Cambria Math" w:hAnsi="Cambria Math"/>
                <w:lang w:val="el-GR"/>
              </w:rPr>
              <m:t>=1</m:t>
            </w:del>
          </m:r>
        </m:oMath>
      </m:oMathPara>
    </w:p>
    <w:p w14:paraId="55A175B6" w14:textId="1263AE4E" w:rsidR="003E05E5" w:rsidRPr="008330DD" w:rsidDel="00EA6FB8" w:rsidRDefault="004C3766" w:rsidP="00550D86">
      <w:pPr>
        <w:rPr>
          <w:del w:id="1994" w:author="Στάθης Καπ" w:date="2023-02-01T08:58:00Z"/>
          <w:rFonts w:eastAsiaTheme="minorEastAsia"/>
          <w:lang w:val="el-GR"/>
        </w:rPr>
      </w:pPr>
      <m:oMathPara>
        <m:oMath>
          <m:nary>
            <m:naryPr>
              <m:chr m:val="∑"/>
              <m:limLoc m:val="undOvr"/>
              <m:ctrlPr>
                <w:del w:id="1995" w:author="Στάθης Καπ" w:date="2023-02-01T08:58:00Z">
                  <w:rPr>
                    <w:rFonts w:ascii="Cambria Math" w:hAnsi="Cambria Math"/>
                    <w:i/>
                    <w:lang w:val="el-GR"/>
                  </w:rPr>
                </w:del>
              </m:ctrlPr>
            </m:naryPr>
            <m:sub>
              <m:r>
                <w:del w:id="1996" w:author="Στάθης Καπ" w:date="2023-02-01T08:58:00Z">
                  <w:rPr>
                    <w:rFonts w:ascii="Cambria Math" w:hAnsi="Cambria Math"/>
                    <w:lang w:val="el-GR"/>
                  </w:rPr>
                  <m:t>j=1</m:t>
                </w:del>
              </m:r>
            </m:sub>
            <m:sup>
              <m:r>
                <w:del w:id="1997" w:author="Στάθης Καπ" w:date="2023-02-01T08:58:00Z">
                  <w:rPr>
                    <w:rFonts w:ascii="Cambria Math" w:hAnsi="Cambria Math"/>
                    <w:lang w:val="el-GR"/>
                  </w:rPr>
                  <m:t>n-1</m:t>
                </w:del>
              </m:r>
            </m:sup>
            <m:e>
              <m:nary>
                <m:naryPr>
                  <m:chr m:val="∑"/>
                  <m:limLoc m:val="undOvr"/>
                  <m:ctrlPr>
                    <w:del w:id="1998" w:author="Στάθης Καπ" w:date="2023-02-01T08:58:00Z">
                      <w:rPr>
                        <w:rFonts w:ascii="Cambria Math" w:hAnsi="Cambria Math"/>
                        <w:i/>
                        <w:lang w:val="el-GR"/>
                      </w:rPr>
                    </w:del>
                  </m:ctrlPr>
                </m:naryPr>
                <m:sub>
                  <m:r>
                    <w:del w:id="1999" w:author="Στάθης Καπ" w:date="2023-02-01T08:58:00Z">
                      <w:rPr>
                        <w:rFonts w:ascii="Cambria Math" w:hAnsi="Cambria Math"/>
                        <w:lang w:val="el-GR"/>
                      </w:rPr>
                      <m:t>t=1</m:t>
                    </w:del>
                  </m:r>
                </m:sub>
                <m:sup>
                  <m:sSub>
                    <m:sSubPr>
                      <m:ctrlPr>
                        <w:del w:id="2000" w:author="Στάθης Καπ" w:date="2023-02-01T08:58:00Z">
                          <w:rPr>
                            <w:rFonts w:ascii="Cambria Math" w:hAnsi="Cambria Math"/>
                            <w:i/>
                            <w:lang w:val="el-GR"/>
                          </w:rPr>
                        </w:del>
                      </m:ctrlPr>
                    </m:sSubPr>
                    <m:e>
                      <m:r>
                        <w:del w:id="2001" w:author="Στάθης Καπ" w:date="2023-02-01T08:58:00Z">
                          <w:rPr>
                            <w:rFonts w:ascii="Cambria Math" w:hAnsi="Cambria Math"/>
                            <w:lang w:val="el-GR"/>
                          </w:rPr>
                          <m:t>T</m:t>
                        </w:del>
                      </m:r>
                    </m:e>
                    <m:sub>
                      <m:r>
                        <w:del w:id="2002" w:author="Στάθης Καπ" w:date="2023-02-01T08:58:00Z">
                          <w:rPr>
                            <w:rFonts w:ascii="Cambria Math" w:hAnsi="Cambria Math"/>
                            <w:lang w:val="el-GR"/>
                          </w:rPr>
                          <m:t>max</m:t>
                        </w:del>
                      </m:r>
                    </m:sub>
                  </m:sSub>
                </m:sup>
                <m:e>
                  <m:sSub>
                    <m:sSubPr>
                      <m:ctrlPr>
                        <w:del w:id="2003" w:author="Στάθης Καπ" w:date="2023-02-01T08:58:00Z">
                          <w:rPr>
                            <w:rFonts w:ascii="Cambria Math" w:hAnsi="Cambria Math"/>
                            <w:i/>
                            <w:lang w:val="el-GR"/>
                          </w:rPr>
                        </w:del>
                      </m:ctrlPr>
                    </m:sSubPr>
                    <m:e>
                      <m:r>
                        <w:del w:id="2004" w:author="Στάθης Καπ" w:date="2023-02-01T08:58:00Z">
                          <w:rPr>
                            <w:rFonts w:ascii="Cambria Math" w:hAnsi="Cambria Math"/>
                            <w:lang w:val="el-GR"/>
                          </w:rPr>
                          <m:t>X</m:t>
                        </w:del>
                      </m:r>
                    </m:e>
                    <m:sub>
                      <m:r>
                        <w:del w:id="2005" w:author="Στάθης Καπ" w:date="2023-02-01T08:58:00Z">
                          <w:rPr>
                            <w:rFonts w:ascii="Cambria Math" w:hAnsi="Cambria Math"/>
                            <w:lang w:val="el-GR"/>
                          </w:rPr>
                          <m:t>n,j,t</m:t>
                        </w:del>
                      </m:r>
                    </m:sub>
                  </m:sSub>
                </m:e>
              </m:nary>
            </m:e>
          </m:nary>
          <m:r>
            <w:del w:id="2006" w:author="Στάθης Καπ" w:date="2023-02-01T08:58:00Z">
              <w:rPr>
                <w:rFonts w:ascii="Cambria Math" w:hAnsi="Cambria Math"/>
                <w:lang w:val="el-GR"/>
              </w:rPr>
              <m:t>=0</m:t>
            </w:del>
          </m:r>
        </m:oMath>
      </m:oMathPara>
    </w:p>
    <w:p w14:paraId="4FBC366E" w14:textId="09A316EA" w:rsidR="008330DD" w:rsidRPr="004D76B9" w:rsidDel="00EA6FB8" w:rsidRDefault="004C3766" w:rsidP="00550D86">
      <w:pPr>
        <w:rPr>
          <w:del w:id="2007" w:author="Στάθης Καπ" w:date="2023-02-01T08:58:00Z"/>
          <w:rFonts w:eastAsiaTheme="minorEastAsia"/>
          <w:lang w:val="el-GR"/>
        </w:rPr>
      </w:pPr>
      <m:oMathPara>
        <m:oMath>
          <m:nary>
            <m:naryPr>
              <m:chr m:val="∑"/>
              <m:limLoc m:val="undOvr"/>
              <m:ctrlPr>
                <w:del w:id="2008" w:author="Στάθης Καπ" w:date="2023-02-01T08:58:00Z">
                  <w:rPr>
                    <w:rFonts w:ascii="Cambria Math" w:hAnsi="Cambria Math"/>
                    <w:i/>
                    <w:lang w:val="el-GR"/>
                  </w:rPr>
                </w:del>
              </m:ctrlPr>
            </m:naryPr>
            <m:sub>
              <m:r>
                <w:del w:id="2009" w:author="Στάθης Καπ" w:date="2023-02-01T08:58:00Z">
                  <w:rPr>
                    <w:rFonts w:ascii="Cambria Math" w:hAnsi="Cambria Math"/>
                    <w:lang w:val="el-GR"/>
                  </w:rPr>
                  <m:t>i=1</m:t>
                </w:del>
              </m:r>
            </m:sub>
            <m:sup>
              <m:r>
                <w:del w:id="2010" w:author="Στάθης Καπ" w:date="2023-02-01T08:58:00Z">
                  <w:rPr>
                    <w:rFonts w:ascii="Cambria Math" w:hAnsi="Cambria Math"/>
                    <w:lang w:val="el-GR"/>
                  </w:rPr>
                  <m:t>n-1</m:t>
                </w:del>
              </m:r>
            </m:sup>
            <m:e>
              <m:nary>
                <m:naryPr>
                  <m:chr m:val="∑"/>
                  <m:limLoc m:val="undOvr"/>
                  <m:ctrlPr>
                    <w:del w:id="2011" w:author="Στάθης Καπ" w:date="2023-02-01T08:58:00Z">
                      <w:rPr>
                        <w:rFonts w:ascii="Cambria Math" w:hAnsi="Cambria Math"/>
                        <w:i/>
                        <w:lang w:val="el-GR"/>
                      </w:rPr>
                    </w:del>
                  </m:ctrlPr>
                </m:naryPr>
                <m:sub>
                  <m:r>
                    <w:del w:id="2012" w:author="Στάθης Καπ" w:date="2023-02-01T08:58:00Z">
                      <w:rPr>
                        <w:rFonts w:ascii="Cambria Math" w:hAnsi="Cambria Math"/>
                        <w:lang w:val="el-GR"/>
                      </w:rPr>
                      <m:t>t=1</m:t>
                    </w:del>
                  </m:r>
                </m:sub>
                <m:sup>
                  <m:sSub>
                    <m:sSubPr>
                      <m:ctrlPr>
                        <w:del w:id="2013" w:author="Στάθης Καπ" w:date="2023-02-01T08:58:00Z">
                          <w:rPr>
                            <w:rFonts w:ascii="Cambria Math" w:hAnsi="Cambria Math"/>
                            <w:i/>
                            <w:lang w:val="el-GR"/>
                          </w:rPr>
                        </w:del>
                      </m:ctrlPr>
                    </m:sSubPr>
                    <m:e>
                      <m:r>
                        <w:del w:id="2014" w:author="Στάθης Καπ" w:date="2023-02-01T08:58:00Z">
                          <w:rPr>
                            <w:rFonts w:ascii="Cambria Math" w:hAnsi="Cambria Math"/>
                            <w:lang w:val="el-GR"/>
                          </w:rPr>
                          <m:t>T</m:t>
                        </w:del>
                      </m:r>
                    </m:e>
                    <m:sub>
                      <m:r>
                        <w:del w:id="2015" w:author="Στάθης Καπ" w:date="2023-02-01T08:58:00Z">
                          <w:rPr>
                            <w:rFonts w:ascii="Cambria Math" w:hAnsi="Cambria Math"/>
                            <w:lang w:val="el-GR"/>
                          </w:rPr>
                          <m:t>max</m:t>
                        </w:del>
                      </m:r>
                    </m:sub>
                  </m:sSub>
                </m:sup>
                <m:e>
                  <m:sSub>
                    <m:sSubPr>
                      <m:ctrlPr>
                        <w:del w:id="2016" w:author="Στάθης Καπ" w:date="2023-02-01T08:58:00Z">
                          <w:rPr>
                            <w:rFonts w:ascii="Cambria Math" w:hAnsi="Cambria Math"/>
                            <w:i/>
                            <w:lang w:val="el-GR"/>
                          </w:rPr>
                        </w:del>
                      </m:ctrlPr>
                    </m:sSubPr>
                    <m:e>
                      <m:r>
                        <w:del w:id="2017" w:author="Στάθης Καπ" w:date="2023-02-01T08:58:00Z">
                          <w:rPr>
                            <w:rFonts w:ascii="Cambria Math" w:hAnsi="Cambria Math"/>
                            <w:lang w:val="el-GR"/>
                          </w:rPr>
                          <m:t>X</m:t>
                        </w:del>
                      </m:r>
                    </m:e>
                    <m:sub>
                      <m:r>
                        <w:del w:id="2018" w:author="Στάθης Καπ" w:date="2023-02-01T08:58:00Z">
                          <w:rPr>
                            <w:rFonts w:ascii="Cambria Math" w:hAnsi="Cambria Math"/>
                            <w:lang w:val="el-GR"/>
                          </w:rPr>
                          <m:t>i,n,t</m:t>
                        </w:del>
                      </m:r>
                    </m:sub>
                  </m:sSub>
                </m:e>
              </m:nary>
            </m:e>
          </m:nary>
          <m:r>
            <w:del w:id="2019" w:author="Στάθης Καπ" w:date="2023-02-01T08:58:00Z">
              <w:rPr>
                <w:rFonts w:ascii="Cambria Math" w:hAnsi="Cambria Math"/>
                <w:lang w:val="el-GR"/>
              </w:rPr>
              <m:t>=1</m:t>
            </w:del>
          </m:r>
        </m:oMath>
      </m:oMathPara>
    </w:p>
    <w:p w14:paraId="69329B39" w14:textId="7646B38A" w:rsidR="004D76B9" w:rsidRPr="007D5C32" w:rsidDel="00EA6FB8" w:rsidRDefault="004C3766" w:rsidP="00550D86">
      <w:pPr>
        <w:rPr>
          <w:del w:id="2020" w:author="Στάθης Καπ" w:date="2023-02-01T08:58:00Z"/>
          <w:i/>
          <w:lang w:val="el-GR"/>
        </w:rPr>
      </w:pPr>
      <m:oMathPara>
        <m:oMath>
          <m:nary>
            <m:naryPr>
              <m:chr m:val="∑"/>
              <m:limLoc m:val="undOvr"/>
              <m:ctrlPr>
                <w:del w:id="2021" w:author="Στάθης Καπ" w:date="2023-02-01T08:58:00Z">
                  <w:rPr>
                    <w:rFonts w:ascii="Cambria Math" w:hAnsi="Cambria Math"/>
                    <w:i/>
                    <w:lang w:val="el-GR"/>
                  </w:rPr>
                </w:del>
              </m:ctrlPr>
            </m:naryPr>
            <m:sub>
              <m:r>
                <w:del w:id="2022" w:author="Στάθης Καπ" w:date="2023-02-01T08:58:00Z">
                  <w:rPr>
                    <w:rFonts w:ascii="Cambria Math" w:hAnsi="Cambria Math"/>
                    <w:lang w:val="el-GR"/>
                  </w:rPr>
                  <m:t>i=1,i≠e</m:t>
                </w:del>
              </m:r>
            </m:sub>
            <m:sup>
              <m:r>
                <w:del w:id="2023" w:author="Στάθης Καπ" w:date="2023-02-01T08:58:00Z">
                  <w:rPr>
                    <w:rFonts w:ascii="Cambria Math" w:hAnsi="Cambria Math"/>
                    <w:lang w:val="el-GR"/>
                  </w:rPr>
                  <m:t>n-1</m:t>
                </w:del>
              </m:r>
            </m:sup>
            <m:e>
              <m:nary>
                <m:naryPr>
                  <m:chr m:val="∑"/>
                  <m:limLoc m:val="undOvr"/>
                  <m:ctrlPr>
                    <w:del w:id="2024" w:author="Στάθης Καπ" w:date="2023-02-01T08:58:00Z">
                      <w:rPr>
                        <w:rFonts w:ascii="Cambria Math" w:hAnsi="Cambria Math"/>
                        <w:i/>
                        <w:lang w:val="el-GR"/>
                      </w:rPr>
                    </w:del>
                  </m:ctrlPr>
                </m:naryPr>
                <m:sub>
                  <m:r>
                    <w:del w:id="2025" w:author="Στάθης Καπ" w:date="2023-02-01T08:58:00Z">
                      <m:rPr>
                        <m:sty m:val="p"/>
                      </m:rPr>
                      <w:rPr>
                        <w:rFonts w:ascii="Cambria Math" w:hAnsi="Cambria Math"/>
                      </w:rPr>
                      <m:t>t=1,</m:t>
                    </w:del>
                  </m:r>
                  <m:sSub>
                    <m:sSubPr>
                      <m:ctrlPr>
                        <w:del w:id="2026" w:author="Στάθης Καπ" w:date="2023-02-01T08:58:00Z">
                          <w:rPr>
                            <w:rFonts w:ascii="Cambria Math" w:hAnsi="Cambria Math"/>
                          </w:rPr>
                        </w:del>
                      </m:ctrlPr>
                    </m:sSubPr>
                    <m:e>
                      <m:r>
                        <w:del w:id="2027" w:author="Στάθης Καπ" w:date="2023-02-01T08:58:00Z">
                          <w:rPr>
                            <w:rFonts w:ascii="Cambria Math" w:hAnsi="Cambria Math"/>
                          </w:rPr>
                          <m:t>T</m:t>
                        </w:del>
                      </m:r>
                    </m:e>
                    <m:sub>
                      <m:r>
                        <w:del w:id="2028" w:author="Στάθης Καπ" w:date="2023-02-01T08:58:00Z">
                          <w:rPr>
                            <w:rFonts w:ascii="Cambria Math" w:hAnsi="Cambria Math"/>
                          </w:rPr>
                          <m:t>max</m:t>
                        </w:del>
                      </m:r>
                    </m:sub>
                  </m:sSub>
                </m:sub>
                <m:sup>
                  <m:r>
                    <w:del w:id="2029" w:author="Στάθης Καπ" w:date="2023-02-01T08:58:00Z">
                      <w:rPr>
                        <w:rFonts w:ascii="Cambria Math" w:hAnsi="Cambria Math"/>
                        <w:lang w:val="el-GR"/>
                      </w:rPr>
                      <m:t>n</m:t>
                    </w:del>
                  </m:r>
                </m:sup>
                <m:e>
                  <m:sSub>
                    <m:sSubPr>
                      <m:ctrlPr>
                        <w:del w:id="2030" w:author="Στάθης Καπ" w:date="2023-02-01T08:58:00Z">
                          <w:rPr>
                            <w:rFonts w:ascii="Cambria Math" w:hAnsi="Cambria Math"/>
                            <w:i/>
                            <w:lang w:val="el-GR"/>
                          </w:rPr>
                        </w:del>
                      </m:ctrlPr>
                    </m:sSubPr>
                    <m:e>
                      <m:r>
                        <w:del w:id="2031" w:author="Στάθης Καπ" w:date="2023-02-01T08:58:00Z">
                          <w:rPr>
                            <w:rFonts w:ascii="Cambria Math" w:hAnsi="Cambria Math"/>
                            <w:lang w:val="el-GR"/>
                          </w:rPr>
                          <m:t>X</m:t>
                        </w:del>
                      </m:r>
                    </m:e>
                    <m:sub>
                      <m:r>
                        <w:del w:id="2032" w:author="Στάθης Καπ" w:date="2023-02-01T08:58:00Z">
                          <w:rPr>
                            <w:rFonts w:ascii="Cambria Math" w:hAnsi="Cambria Math"/>
                            <w:lang w:val="el-GR"/>
                          </w:rPr>
                          <m:t>i,e,t</m:t>
                        </w:del>
                      </m:r>
                    </m:sub>
                  </m:sSub>
                </m:e>
              </m:nary>
            </m:e>
          </m:nary>
          <m:r>
            <w:del w:id="2033" w:author="Στάθης Καπ" w:date="2023-02-01T08:58:00Z">
              <w:rPr>
                <w:rFonts w:ascii="Cambria Math" w:hAnsi="Cambria Math"/>
                <w:lang w:val="el-GR"/>
              </w:rPr>
              <m:t>=</m:t>
            </w:del>
          </m:r>
          <m:nary>
            <m:naryPr>
              <m:chr m:val="∑"/>
              <m:limLoc m:val="undOvr"/>
              <m:ctrlPr>
                <w:del w:id="2034" w:author="Στάθης Καπ" w:date="2023-02-01T08:58:00Z">
                  <w:rPr>
                    <w:rFonts w:ascii="Cambria Math" w:hAnsi="Cambria Math"/>
                    <w:i/>
                    <w:lang w:val="el-GR"/>
                  </w:rPr>
                </w:del>
              </m:ctrlPr>
            </m:naryPr>
            <m:sub>
              <m:r>
                <w:del w:id="2035" w:author="Στάθης Καπ" w:date="2023-02-01T08:58:00Z">
                  <m:rPr>
                    <m:sty m:val="p"/>
                  </m:rPr>
                  <w:rPr>
                    <w:rFonts w:ascii="Cambria Math" w:hAnsi="Cambria Math"/>
                  </w:rPr>
                  <m:t>j=2,j≠e</m:t>
                </w:del>
              </m:r>
            </m:sub>
            <m:sup>
              <m:r>
                <w:del w:id="2036" w:author="Στάθης Καπ" w:date="2023-02-01T08:58:00Z">
                  <w:rPr>
                    <w:rFonts w:ascii="Cambria Math" w:hAnsi="Cambria Math"/>
                    <w:lang w:val="el-GR"/>
                  </w:rPr>
                  <m:t>n</m:t>
                </w:del>
              </m:r>
            </m:sup>
            <m:e>
              <m:nary>
                <m:naryPr>
                  <m:chr m:val="∑"/>
                  <m:limLoc m:val="undOvr"/>
                  <m:ctrlPr>
                    <w:del w:id="2037" w:author="Στάθης Καπ" w:date="2023-02-01T08:58:00Z">
                      <w:rPr>
                        <w:rFonts w:ascii="Cambria Math" w:hAnsi="Cambria Math"/>
                        <w:i/>
                        <w:lang w:val="el-GR"/>
                      </w:rPr>
                    </w:del>
                  </m:ctrlPr>
                </m:naryPr>
                <m:sub>
                  <m:r>
                    <w:del w:id="2038" w:author="Στάθης Καπ" w:date="2023-02-01T08:58:00Z">
                      <w:rPr>
                        <w:rFonts w:ascii="Cambria Math" w:hAnsi="Cambria Math"/>
                        <w:lang w:val="el-GR"/>
                      </w:rPr>
                      <m:t>T=1</m:t>
                    </w:del>
                  </m:r>
                </m:sub>
                <m:sup>
                  <m:sSub>
                    <m:sSubPr>
                      <m:ctrlPr>
                        <w:del w:id="2039" w:author="Στάθης Καπ" w:date="2023-02-01T08:58:00Z">
                          <w:rPr>
                            <w:rFonts w:ascii="Cambria Math" w:hAnsi="Cambria Math"/>
                            <w:i/>
                            <w:lang w:val="el-GR"/>
                          </w:rPr>
                        </w:del>
                      </m:ctrlPr>
                    </m:sSubPr>
                    <m:e>
                      <m:r>
                        <w:del w:id="2040" w:author="Στάθης Καπ" w:date="2023-02-01T08:58:00Z">
                          <w:rPr>
                            <w:rFonts w:ascii="Cambria Math" w:hAnsi="Cambria Math"/>
                            <w:lang w:val="el-GR"/>
                          </w:rPr>
                          <m:t>T</m:t>
                        </w:del>
                      </m:r>
                    </m:e>
                    <m:sub>
                      <m:r>
                        <w:del w:id="2041" w:author="Στάθης Καπ" w:date="2023-02-01T08:58:00Z">
                          <w:rPr>
                            <w:rFonts w:ascii="Cambria Math" w:hAnsi="Cambria Math"/>
                            <w:lang w:val="el-GR"/>
                          </w:rPr>
                          <m:t>max</m:t>
                        </w:del>
                      </m:r>
                    </m:sub>
                  </m:sSub>
                </m:sup>
                <m:e>
                  <m:sSub>
                    <m:sSubPr>
                      <m:ctrlPr>
                        <w:del w:id="2042" w:author="Στάθης Καπ" w:date="2023-02-01T08:58:00Z">
                          <w:rPr>
                            <w:rFonts w:ascii="Cambria Math" w:hAnsi="Cambria Math"/>
                            <w:i/>
                            <w:lang w:val="el-GR"/>
                          </w:rPr>
                        </w:del>
                      </m:ctrlPr>
                    </m:sSubPr>
                    <m:e>
                      <m:r>
                        <w:del w:id="2043" w:author="Στάθης Καπ" w:date="2023-02-01T08:58:00Z">
                          <w:rPr>
                            <w:rFonts w:ascii="Cambria Math" w:hAnsi="Cambria Math"/>
                            <w:lang w:val="el-GR"/>
                          </w:rPr>
                          <m:t>X</m:t>
                        </w:del>
                      </m:r>
                    </m:e>
                    <m:sub>
                      <m:r>
                        <w:del w:id="2044" w:author="Στάθης Καπ" w:date="2023-02-01T08:58:00Z">
                          <w:rPr>
                            <w:rFonts w:ascii="Cambria Math" w:hAnsi="Cambria Math"/>
                            <w:lang w:val="el-GR"/>
                          </w:rPr>
                          <m:t>e,j,t</m:t>
                        </w:del>
                      </m:r>
                    </m:sub>
                  </m:sSub>
                </m:e>
              </m:nary>
            </m:e>
          </m:nary>
          <m:r>
            <w:del w:id="2045" w:author="Στάθης Καπ" w:date="2023-02-01T08:58:00Z">
              <w:rPr>
                <w:rFonts w:ascii="Cambria Math" w:hAnsi="Cambria Math"/>
                <w:lang w:val="el-GR"/>
              </w:rPr>
              <m:t xml:space="preserve"> ∀e=2, 3, ⋯, (n-1)</m:t>
            </w:del>
          </m:r>
        </m:oMath>
      </m:oMathPara>
    </w:p>
    <w:p w14:paraId="5756A5B9" w14:textId="48D589B5" w:rsidR="00F974B5" w:rsidRPr="00A23AFE" w:rsidDel="00EA6FB8" w:rsidRDefault="004C3766" w:rsidP="00550D86">
      <w:pPr>
        <w:rPr>
          <w:del w:id="2046" w:author="Στάθης Καπ" w:date="2023-02-01T08:58:00Z"/>
          <w:rFonts w:eastAsiaTheme="minorEastAsia"/>
          <w:i/>
          <w:lang w:val="el-GR"/>
        </w:rPr>
      </w:pPr>
      <m:oMathPara>
        <m:oMath>
          <m:nary>
            <m:naryPr>
              <m:chr m:val="∑"/>
              <m:limLoc m:val="undOvr"/>
              <m:ctrlPr>
                <w:del w:id="2047" w:author="Στάθης Καπ" w:date="2023-02-01T08:58:00Z">
                  <w:rPr>
                    <w:rFonts w:ascii="Cambria Math" w:hAnsi="Cambria Math"/>
                    <w:i/>
                    <w:lang w:val="el-GR"/>
                  </w:rPr>
                </w:del>
              </m:ctrlPr>
            </m:naryPr>
            <m:sub>
              <m:r>
                <w:del w:id="2048" w:author="Στάθης Καπ" w:date="2023-02-01T08:58:00Z">
                  <w:rPr>
                    <w:rFonts w:ascii="Cambria Math" w:hAnsi="Cambria Math"/>
                    <w:lang w:val="el-GR"/>
                  </w:rPr>
                  <m:t>j=2,j≠i</m:t>
                </w:del>
              </m:r>
            </m:sub>
            <m:sup>
              <m:r>
                <w:del w:id="2049" w:author="Στάθης Καπ" w:date="2023-02-01T08:58:00Z">
                  <w:rPr>
                    <w:rFonts w:ascii="Cambria Math" w:hAnsi="Cambria Math"/>
                    <w:lang w:val="el-GR"/>
                  </w:rPr>
                  <m:t>n</m:t>
                </w:del>
              </m:r>
            </m:sup>
            <m:e>
              <m:nary>
                <m:naryPr>
                  <m:chr m:val="∑"/>
                  <m:limLoc m:val="undOvr"/>
                  <m:ctrlPr>
                    <w:del w:id="2050" w:author="Στάθης Καπ" w:date="2023-02-01T08:58:00Z">
                      <w:rPr>
                        <w:rFonts w:ascii="Cambria Math" w:hAnsi="Cambria Math"/>
                        <w:i/>
                        <w:lang w:val="el-GR"/>
                      </w:rPr>
                    </w:del>
                  </m:ctrlPr>
                </m:naryPr>
                <m:sub>
                  <m:r>
                    <w:del w:id="2051" w:author="Στάθης Καπ" w:date="2023-02-01T08:58:00Z">
                      <w:rPr>
                        <w:rFonts w:ascii="Cambria Math" w:hAnsi="Cambria Math"/>
                        <w:lang w:val="el-GR"/>
                      </w:rPr>
                      <m:t>t=1</m:t>
                    </w:del>
                  </m:r>
                </m:sub>
                <m:sup>
                  <m:sSub>
                    <m:sSubPr>
                      <m:ctrlPr>
                        <w:del w:id="2052" w:author="Στάθης Καπ" w:date="2023-02-01T08:58:00Z">
                          <w:rPr>
                            <w:rFonts w:ascii="Cambria Math" w:hAnsi="Cambria Math"/>
                            <w:i/>
                            <w:lang w:val="el-GR"/>
                          </w:rPr>
                        </w:del>
                      </m:ctrlPr>
                    </m:sSubPr>
                    <m:e>
                      <m:r>
                        <w:del w:id="2053" w:author="Στάθης Καπ" w:date="2023-02-01T08:58:00Z">
                          <w:rPr>
                            <w:rFonts w:ascii="Cambria Math" w:hAnsi="Cambria Math"/>
                            <w:lang w:val="el-GR"/>
                          </w:rPr>
                          <m:t>T</m:t>
                        </w:del>
                      </m:r>
                    </m:e>
                    <m:sub>
                      <m:r>
                        <w:del w:id="2054" w:author="Στάθης Καπ" w:date="2023-02-01T08:58:00Z">
                          <w:rPr>
                            <w:rFonts w:ascii="Cambria Math" w:hAnsi="Cambria Math"/>
                            <w:lang w:val="el-GR"/>
                          </w:rPr>
                          <m:t>max</m:t>
                        </w:del>
                      </m:r>
                    </m:sub>
                  </m:sSub>
                </m:sup>
                <m:e>
                  <m:sSub>
                    <m:sSubPr>
                      <m:ctrlPr>
                        <w:del w:id="2055" w:author="Στάθης Καπ" w:date="2023-02-01T08:58:00Z">
                          <w:rPr>
                            <w:rFonts w:ascii="Cambria Math" w:hAnsi="Cambria Math"/>
                            <w:i/>
                            <w:lang w:val="el-GR"/>
                          </w:rPr>
                        </w:del>
                      </m:ctrlPr>
                    </m:sSubPr>
                    <m:e>
                      <m:r>
                        <w:del w:id="2056" w:author="Στάθης Καπ" w:date="2023-02-01T08:58:00Z">
                          <w:rPr>
                            <w:rFonts w:ascii="Cambria Math" w:hAnsi="Cambria Math"/>
                            <w:lang w:val="el-GR"/>
                          </w:rPr>
                          <m:t>X</m:t>
                        </w:del>
                      </m:r>
                    </m:e>
                    <m:sub>
                      <m:r>
                        <w:del w:id="2057" w:author="Στάθης Καπ" w:date="2023-02-01T08:58:00Z">
                          <w:rPr>
                            <w:rFonts w:ascii="Cambria Math" w:hAnsi="Cambria Math"/>
                            <w:lang w:val="el-GR"/>
                          </w:rPr>
                          <m:t>i,j,t</m:t>
                        </w:del>
                      </m:r>
                    </m:sub>
                  </m:sSub>
                </m:e>
              </m:nary>
            </m:e>
          </m:nary>
          <m:r>
            <w:del w:id="2058" w:author="Στάθης Καπ" w:date="2023-02-01T08:58:00Z">
              <w:rPr>
                <w:rFonts w:ascii="Cambria Math" w:hAnsi="Cambria Math"/>
                <w:lang w:val="el-GR"/>
              </w:rPr>
              <m:t>≤1 ∀ 2, 3, ⋯, (n-1)</m:t>
            </w:del>
          </m:r>
        </m:oMath>
      </m:oMathPara>
    </w:p>
    <w:p w14:paraId="7801ED54" w14:textId="46B66D91" w:rsidR="00A23AFE" w:rsidRPr="00401236" w:rsidDel="00EA6FB8" w:rsidRDefault="004C3766" w:rsidP="00550D86">
      <w:pPr>
        <w:rPr>
          <w:del w:id="2059" w:author="Στάθης Καπ" w:date="2023-02-01T08:58:00Z"/>
          <w:rFonts w:eastAsiaTheme="minorEastAsia"/>
          <w:i/>
          <w:iCs/>
          <w:lang w:val="el-GR"/>
        </w:rPr>
      </w:pPr>
      <m:oMathPara>
        <m:oMath>
          <m:nary>
            <m:naryPr>
              <m:chr m:val="∑"/>
              <m:limLoc m:val="undOvr"/>
              <m:ctrlPr>
                <w:del w:id="2060" w:author="Στάθης Καπ" w:date="2023-02-01T08:58:00Z">
                  <w:rPr>
                    <w:rFonts w:ascii="Cambria Math" w:hAnsi="Cambria Math"/>
                    <w:i/>
                    <w:iCs/>
                    <w:lang w:val="el-GR"/>
                  </w:rPr>
                </w:del>
              </m:ctrlPr>
            </m:naryPr>
            <m:sub>
              <m:r>
                <w:del w:id="2061" w:author="Στάθης Καπ" w:date="2023-02-01T08:58:00Z">
                  <w:rPr>
                    <w:rFonts w:ascii="Cambria Math" w:hAnsi="Cambria Math"/>
                    <w:lang w:val="el-GR"/>
                  </w:rPr>
                  <m:t>e≠i,j</m:t>
                </w:del>
              </m:r>
            </m:sub>
            <m:sup/>
            <m:e>
              <m:nary>
                <m:naryPr>
                  <m:chr m:val="∑"/>
                  <m:limLoc m:val="undOvr"/>
                  <m:ctrlPr>
                    <w:del w:id="2062" w:author="Στάθης Καπ" w:date="2023-02-01T08:58:00Z">
                      <w:rPr>
                        <w:rFonts w:ascii="Cambria Math" w:hAnsi="Cambria Math"/>
                        <w:i/>
                        <w:iCs/>
                        <w:lang w:val="el-GR"/>
                      </w:rPr>
                    </w:del>
                  </m:ctrlPr>
                </m:naryPr>
                <m:sub>
                  <m:r>
                    <w:del w:id="2063" w:author="Στάθης Καπ" w:date="2023-02-01T08:58:00Z">
                      <w:rPr>
                        <w:rFonts w:ascii="Cambria Math" w:hAnsi="Cambria Math"/>
                        <w:lang w:val="el-GR"/>
                      </w:rPr>
                      <m:t>u=t+</m:t>
                    </w:del>
                  </m:r>
                  <m:sSub>
                    <m:sSubPr>
                      <m:ctrlPr>
                        <w:del w:id="2064" w:author="Στάθης Καπ" w:date="2023-02-01T08:58:00Z">
                          <w:rPr>
                            <w:rFonts w:ascii="Cambria Math" w:hAnsi="Cambria Math"/>
                            <w:i/>
                            <w:iCs/>
                            <w:lang w:val="el-GR"/>
                          </w:rPr>
                        </w:del>
                      </m:ctrlPr>
                    </m:sSubPr>
                    <m:e>
                      <m:r>
                        <w:del w:id="2065" w:author="Στάθης Καπ" w:date="2023-02-01T08:58:00Z">
                          <w:rPr>
                            <w:rFonts w:ascii="Cambria Math" w:hAnsi="Cambria Math"/>
                            <w:lang w:val="el-GR"/>
                          </w:rPr>
                          <m:t>d</m:t>
                        </w:del>
                      </m:r>
                    </m:e>
                    <m:sub>
                      <m:r>
                        <w:del w:id="2066" w:author="Στάθης Καπ" w:date="2023-02-01T08:58:00Z">
                          <w:rPr>
                            <w:rFonts w:ascii="Cambria Math" w:hAnsi="Cambria Math"/>
                            <w:lang w:val="el-GR"/>
                          </w:rPr>
                          <m:t>i,j,t</m:t>
                        </w:del>
                      </m:r>
                    </m:sub>
                  </m:sSub>
                </m:sub>
                <m:sup>
                  <m:sSub>
                    <m:sSubPr>
                      <m:ctrlPr>
                        <w:del w:id="2067" w:author="Στάθης Καπ" w:date="2023-02-01T08:58:00Z">
                          <w:rPr>
                            <w:rFonts w:ascii="Cambria Math" w:hAnsi="Cambria Math"/>
                            <w:i/>
                            <w:iCs/>
                            <w:lang w:val="el-GR"/>
                          </w:rPr>
                        </w:del>
                      </m:ctrlPr>
                    </m:sSubPr>
                    <m:e>
                      <m:r>
                        <w:del w:id="2068" w:author="Στάθης Καπ" w:date="2023-02-01T08:58:00Z">
                          <w:rPr>
                            <w:rFonts w:ascii="Cambria Math" w:hAnsi="Cambria Math"/>
                            <w:lang w:val="el-GR"/>
                          </w:rPr>
                          <m:t>T</m:t>
                        </w:del>
                      </m:r>
                    </m:e>
                    <m:sub>
                      <m:r>
                        <w:del w:id="2069" w:author="Στάθης Καπ" w:date="2023-02-01T08:58:00Z">
                          <w:rPr>
                            <w:rFonts w:ascii="Cambria Math" w:hAnsi="Cambria Math"/>
                            <w:lang w:val="el-GR"/>
                          </w:rPr>
                          <m:t>max</m:t>
                        </w:del>
                      </m:r>
                    </m:sub>
                  </m:sSub>
                </m:sup>
                <m:e>
                  <m:sSub>
                    <m:sSubPr>
                      <m:ctrlPr>
                        <w:del w:id="2070" w:author="Στάθης Καπ" w:date="2023-02-01T08:58:00Z">
                          <w:rPr>
                            <w:rFonts w:ascii="Cambria Math" w:hAnsi="Cambria Math"/>
                            <w:i/>
                            <w:iCs/>
                            <w:lang w:val="el-GR"/>
                          </w:rPr>
                        </w:del>
                      </m:ctrlPr>
                    </m:sSubPr>
                    <m:e>
                      <m:r>
                        <w:del w:id="2071" w:author="Στάθης Καπ" w:date="2023-02-01T08:58:00Z">
                          <w:rPr>
                            <w:rFonts w:ascii="Cambria Math" w:hAnsi="Cambria Math"/>
                            <w:lang w:val="el-GR"/>
                          </w:rPr>
                          <m:t>X</m:t>
                        </w:del>
                      </m:r>
                    </m:e>
                    <m:sub>
                      <m:r>
                        <w:del w:id="2072" w:author="Στάθης Καπ" w:date="2023-02-01T08:58:00Z">
                          <w:rPr>
                            <w:rFonts w:ascii="Cambria Math" w:hAnsi="Cambria Math"/>
                            <w:lang w:val="el-GR"/>
                          </w:rPr>
                          <m:t>j,e,u</m:t>
                        </w:del>
                      </m:r>
                    </m:sub>
                  </m:sSub>
                </m:e>
              </m:nary>
            </m:e>
          </m:nary>
          <m:r>
            <w:del w:id="2073" w:author="Στάθης Καπ" w:date="2023-02-01T08:58:00Z">
              <w:rPr>
                <w:rFonts w:ascii="Cambria Math" w:hAnsi="Cambria Math"/>
                <w:lang w:val="el-GR"/>
              </w:rPr>
              <m:t>≤</m:t>
            </w:del>
          </m:r>
          <m:sSub>
            <m:sSubPr>
              <m:ctrlPr>
                <w:del w:id="2074" w:author="Στάθης Καπ" w:date="2023-02-01T08:58:00Z">
                  <w:rPr>
                    <w:rFonts w:ascii="Cambria Math" w:hAnsi="Cambria Math"/>
                    <w:i/>
                    <w:iCs/>
                    <w:lang w:val="el-GR"/>
                  </w:rPr>
                </w:del>
              </m:ctrlPr>
            </m:sSubPr>
            <m:e>
              <m:r>
                <w:del w:id="2075" w:author="Στάθης Καπ" w:date="2023-02-01T08:58:00Z">
                  <w:rPr>
                    <w:rFonts w:ascii="Cambria Math" w:hAnsi="Cambria Math"/>
                    <w:lang w:val="el-GR"/>
                  </w:rPr>
                  <m:t>X</m:t>
                </w:del>
              </m:r>
            </m:e>
            <m:sub>
              <m:r>
                <w:del w:id="2076" w:author="Στάθης Καπ" w:date="2023-02-01T08:58:00Z">
                  <w:rPr>
                    <w:rFonts w:ascii="Cambria Math" w:hAnsi="Cambria Math"/>
                    <w:lang w:val="el-GR"/>
                  </w:rPr>
                  <m:t>i,j,t</m:t>
                </w:del>
              </m:r>
            </m:sub>
          </m:sSub>
          <m:r>
            <w:del w:id="2077" w:author="Στάθης Καπ" w:date="2023-02-01T08:58:00Z">
              <w:rPr>
                <w:rFonts w:ascii="Cambria Math" w:hAnsi="Cambria Math"/>
                <w:lang w:val="el-GR"/>
              </w:rPr>
              <m:t xml:space="preserve"> ∀i,j=1, ⋯, n-1, i≠j, j≠1, t≤</m:t>
            </w:del>
          </m:r>
          <m:sSub>
            <m:sSubPr>
              <m:ctrlPr>
                <w:del w:id="2078" w:author="Στάθης Καπ" w:date="2023-02-01T08:58:00Z">
                  <w:rPr>
                    <w:rFonts w:ascii="Cambria Math" w:hAnsi="Cambria Math"/>
                    <w:i/>
                    <w:iCs/>
                    <w:lang w:val="el-GR"/>
                  </w:rPr>
                </w:del>
              </m:ctrlPr>
            </m:sSubPr>
            <m:e>
              <m:r>
                <w:del w:id="2079" w:author="Στάθης Καπ" w:date="2023-02-01T08:58:00Z">
                  <w:rPr>
                    <w:rFonts w:ascii="Cambria Math" w:hAnsi="Cambria Math"/>
                    <w:lang w:val="el-GR"/>
                  </w:rPr>
                  <m:t>T</m:t>
                </w:del>
              </m:r>
            </m:e>
            <m:sub>
              <m:r>
                <w:del w:id="2080" w:author="Στάθης Καπ" w:date="2023-02-01T08:58:00Z">
                  <w:rPr>
                    <w:rFonts w:ascii="Cambria Math" w:hAnsi="Cambria Math"/>
                    <w:lang w:val="el-GR"/>
                  </w:rPr>
                  <m:t>max</m:t>
                </w:del>
              </m:r>
            </m:sub>
          </m:sSub>
          <m:r>
            <w:del w:id="2081" w:author="Στάθης Καπ" w:date="2023-02-01T08:58:00Z">
              <w:rPr>
                <w:rFonts w:ascii="Cambria Math" w:hAnsi="Cambria Math"/>
                <w:lang w:val="el-GR"/>
              </w:rPr>
              <m:t>-</m:t>
            </w:del>
          </m:r>
          <m:sSub>
            <m:sSubPr>
              <m:ctrlPr>
                <w:del w:id="2082" w:author="Στάθης Καπ" w:date="2023-02-01T08:58:00Z">
                  <w:rPr>
                    <w:rFonts w:ascii="Cambria Math" w:hAnsi="Cambria Math"/>
                    <w:i/>
                    <w:iCs/>
                    <w:lang w:val="el-GR"/>
                  </w:rPr>
                </w:del>
              </m:ctrlPr>
            </m:sSubPr>
            <m:e>
              <m:r>
                <w:del w:id="2083" w:author="Στάθης Καπ" w:date="2023-02-01T08:58:00Z">
                  <w:rPr>
                    <w:rFonts w:ascii="Cambria Math" w:hAnsi="Cambria Math"/>
                    <w:lang w:val="el-GR"/>
                  </w:rPr>
                  <m:t>d</m:t>
                </w:del>
              </m:r>
            </m:e>
            <m:sub>
              <m:r>
                <w:del w:id="2084" w:author="Στάθης Καπ" w:date="2023-02-01T08:58:00Z">
                  <w:rPr>
                    <w:rFonts w:ascii="Cambria Math" w:hAnsi="Cambria Math"/>
                    <w:lang w:val="el-GR"/>
                  </w:rPr>
                  <m:t>i,j,t</m:t>
                </w:del>
              </m:r>
            </m:sub>
          </m:sSub>
        </m:oMath>
      </m:oMathPara>
    </w:p>
    <w:p w14:paraId="40F3BAAD" w14:textId="500A887B" w:rsidR="00401236" w:rsidDel="00EA6FB8" w:rsidRDefault="004C3766" w:rsidP="00550D86">
      <w:pPr>
        <w:rPr>
          <w:del w:id="2085" w:author="Στάθης Καπ" w:date="2023-02-01T08:58:00Z"/>
          <w:lang w:val="el-GR"/>
        </w:rPr>
      </w:pPr>
      <m:oMathPara>
        <m:oMath>
          <m:sSub>
            <m:sSubPr>
              <m:ctrlPr>
                <w:del w:id="2086" w:author="Στάθης Καπ" w:date="2023-02-01T08:58:00Z">
                  <w:rPr>
                    <w:rFonts w:ascii="Cambria Math" w:hAnsi="Cambria Math"/>
                    <w:i/>
                    <w:lang w:val="el-GR"/>
                  </w:rPr>
                </w:del>
              </m:ctrlPr>
            </m:sSubPr>
            <m:e>
              <m:r>
                <w:del w:id="2087" w:author="Στάθης Καπ" w:date="2023-02-01T08:58:00Z">
                  <w:rPr>
                    <w:rFonts w:ascii="Cambria Math" w:hAnsi="Cambria Math"/>
                    <w:lang w:val="el-GR"/>
                  </w:rPr>
                  <m:t>X</m:t>
                </w:del>
              </m:r>
            </m:e>
            <m:sub>
              <m:r>
                <w:del w:id="2088" w:author="Στάθης Καπ" w:date="2023-02-01T08:58:00Z">
                  <w:rPr>
                    <w:rFonts w:ascii="Cambria Math" w:hAnsi="Cambria Math"/>
                    <w:lang w:val="el-GR"/>
                  </w:rPr>
                  <m:t>i,j,t</m:t>
                </w:del>
              </m:r>
            </m:sub>
          </m:sSub>
          <m:r>
            <w:del w:id="2089" w:author="Στάθης Καπ" w:date="2023-02-01T08:58:00Z">
              <w:rPr>
                <w:rFonts w:ascii="Cambria Math" w:eastAsiaTheme="minorEastAsia" w:hAnsi="Cambria Math"/>
                <w:lang w:val="el-GR"/>
              </w:rPr>
              <m:t xml:space="preserve">=0 ∀i≠j, t&gt; </m:t>
            </w:del>
          </m:r>
          <m:sSub>
            <m:sSubPr>
              <m:ctrlPr>
                <w:del w:id="2090" w:author="Στάθης Καπ" w:date="2023-02-01T08:58:00Z">
                  <w:rPr>
                    <w:rFonts w:ascii="Cambria Math" w:eastAsiaTheme="minorEastAsia" w:hAnsi="Cambria Math"/>
                    <w:i/>
                    <w:lang w:val="el-GR"/>
                  </w:rPr>
                </w:del>
              </m:ctrlPr>
            </m:sSubPr>
            <m:e>
              <m:r>
                <w:del w:id="2091" w:author="Στάθης Καπ" w:date="2023-02-01T08:58:00Z">
                  <w:rPr>
                    <w:rFonts w:ascii="Cambria Math" w:eastAsiaTheme="minorEastAsia" w:hAnsi="Cambria Math"/>
                    <w:lang w:val="el-GR"/>
                  </w:rPr>
                  <m:t>T</m:t>
                </w:del>
              </m:r>
            </m:e>
            <m:sub>
              <m:r>
                <w:del w:id="2092" w:author="Στάθης Καπ" w:date="2023-02-01T08:58:00Z">
                  <w:rPr>
                    <w:rFonts w:ascii="Cambria Math" w:eastAsiaTheme="minorEastAsia" w:hAnsi="Cambria Math"/>
                    <w:lang w:val="el-GR"/>
                  </w:rPr>
                  <m:t>max</m:t>
                </w:del>
              </m:r>
            </m:sub>
          </m:sSub>
          <m:r>
            <w:del w:id="2093" w:author="Στάθης Καπ" w:date="2023-02-01T08:58:00Z">
              <w:rPr>
                <w:rFonts w:ascii="Cambria Math" w:eastAsiaTheme="minorEastAsia" w:hAnsi="Cambria Math"/>
                <w:lang w:val="el-GR"/>
              </w:rPr>
              <m:t>-</m:t>
            </w:del>
          </m:r>
          <m:sSub>
            <m:sSubPr>
              <m:ctrlPr>
                <w:del w:id="2094" w:author="Στάθης Καπ" w:date="2023-02-01T08:58:00Z">
                  <w:rPr>
                    <w:rFonts w:ascii="Cambria Math" w:eastAsiaTheme="minorEastAsia" w:hAnsi="Cambria Math"/>
                    <w:i/>
                    <w:lang w:val="el-GR"/>
                  </w:rPr>
                </w:del>
              </m:ctrlPr>
            </m:sSubPr>
            <m:e>
              <m:r>
                <w:del w:id="2095" w:author="Στάθης Καπ" w:date="2023-02-01T08:58:00Z">
                  <w:rPr>
                    <w:rFonts w:ascii="Cambria Math" w:eastAsiaTheme="minorEastAsia" w:hAnsi="Cambria Math"/>
                    <w:lang w:val="el-GR"/>
                  </w:rPr>
                  <m:t>d</m:t>
                </w:del>
              </m:r>
            </m:e>
            <m:sub>
              <m:r>
                <w:del w:id="2096" w:author="Στάθης Καπ" w:date="2023-02-01T08:58:00Z">
                  <w:rPr>
                    <w:rFonts w:ascii="Cambria Math" w:eastAsiaTheme="minorEastAsia" w:hAnsi="Cambria Math"/>
                    <w:lang w:val="el-GR"/>
                  </w:rPr>
                  <m:t>i,j,t</m:t>
                </w:del>
              </m:r>
            </m:sub>
          </m:sSub>
        </m:oMath>
      </m:oMathPara>
    </w:p>
    <w:p w14:paraId="0493F62B" w14:textId="384DB2DB" w:rsidR="00401236" w:rsidRDefault="009F7E7C" w:rsidP="00550D86">
      <w:pPr>
        <w:rPr>
          <w:lang w:val="el-GR"/>
        </w:rPr>
      </w:pPr>
      <w:r w:rsidRPr="000E3402">
        <w:rPr>
          <w:lang w:val="el-GR"/>
        </w:rPr>
        <w:t xml:space="preserve">Η σχέση 2.15 αντιπροσωπεύει το στόχο </w:t>
      </w:r>
      <w:r w:rsidR="00EC536D" w:rsidRPr="000E3402">
        <w:rPr>
          <w:lang w:val="el-GR"/>
        </w:rPr>
        <w:t>μεγιστοποίησης</w:t>
      </w:r>
      <w:r w:rsidRPr="000E3402">
        <w:rPr>
          <w:lang w:val="el-GR"/>
        </w:rPr>
        <w:t xml:space="preserve"> του κέρδους (ωφελιμότητας). Η σχέση 2.16 διασφαλίζει πως δεν θα υπάρχει τόξο που θα καταλήγει στον αρχικό</w:t>
      </w:r>
      <w:r w:rsidR="000E3402" w:rsidRPr="000E3402">
        <w:rPr>
          <w:lang w:val="el-GR"/>
        </w:rPr>
        <w:t xml:space="preserve"> </w:t>
      </w:r>
      <w:r w:rsidR="000E3402" w:rsidRPr="002713B6">
        <w:rPr>
          <w:lang w:val="el-GR"/>
        </w:rPr>
        <w:t xml:space="preserve">κόμβο, ενώ η σχέση 2.17 πως ο κόμβος 1 είναι ο αρχικός κόμβος καθώς το πλήθος των τόξων που ξεκινούν από τον κόμβο 1 σε όλες τις χρονικές περιόδους </w:t>
      </w:r>
      <w:r w:rsidR="000E3402">
        <w:t>t</w:t>
      </w:r>
      <w:r w:rsidR="000E3402" w:rsidRPr="002713B6">
        <w:rPr>
          <w:lang w:val="el-GR"/>
        </w:rPr>
        <w:t xml:space="preserve"> ισούται με 1. Οι σχέσεις 2.18 και 2.19, ορίζοντας πως το πλήθος των τόξων που αρχίζουν από τον κόμβο </w:t>
      </w:r>
      <w:r w:rsidR="000E3402">
        <w:t>n</w:t>
      </w:r>
      <w:r w:rsidR="000E3402" w:rsidRPr="002713B6">
        <w:rPr>
          <w:lang w:val="el-GR"/>
        </w:rPr>
        <w:t xml:space="preserve"> σε όλες τις χρονικές περιόδους ισούται με 0 και πως το πλήθος των τόξων που καταλήγουν στον κόμβο </w:t>
      </w:r>
      <w:r w:rsidR="000E3402">
        <w:t>n</w:t>
      </w:r>
      <w:r w:rsidR="000E3402" w:rsidRPr="002713B6">
        <w:rPr>
          <w:lang w:val="el-GR"/>
        </w:rPr>
        <w:t xml:space="preserve"> σε όλες τις χρονικές περιόδους ισούται με 1, διασφαλίζει πως ο </w:t>
      </w:r>
      <w:r w:rsidR="000E3402">
        <w:t>n</w:t>
      </w:r>
      <w:r w:rsidR="000E3402" w:rsidRPr="002713B6">
        <w:rPr>
          <w:lang w:val="el-GR"/>
        </w:rPr>
        <w:t xml:space="preserve"> είναι ο τελικός κόμβος. Η σχέση 2.20, ορίζοντας πως το πλήθος των τόξων που καταλήγουν σε έναν κόμβο ισούται με το </w:t>
      </w:r>
      <w:r w:rsidR="00EC536D" w:rsidRPr="002713B6">
        <w:rPr>
          <w:lang w:val="el-GR"/>
        </w:rPr>
        <w:t>πλήθος</w:t>
      </w:r>
      <w:r w:rsidR="000E3402" w:rsidRPr="002713B6">
        <w:rPr>
          <w:lang w:val="el-GR"/>
        </w:rPr>
        <w:t xml:space="preserve"> των τόξων που αρχίζουν από αυτόν (είτε βρίσκεται στη τροχιά είτε όχι), διασφαλίζει την συνεκτικότητα της τροχιάς. Η σχέση 2.21 διασφαλίζει πως η επίσκεψη σε κάθε κόμβο πραγματοποιείται το πολύ μία </w:t>
      </w:r>
      <w:r w:rsidR="00EC536D" w:rsidRPr="002713B6">
        <w:rPr>
          <w:lang w:val="el-GR"/>
        </w:rPr>
        <w:t>φορά</w:t>
      </w:r>
      <w:r w:rsidR="000E3402" w:rsidRPr="002713B6">
        <w:rPr>
          <w:lang w:val="el-GR"/>
        </w:rPr>
        <w:t xml:space="preserve">. Η σχέση 2.22 θέτει το περιορισμό πως </w:t>
      </w:r>
      <w:r w:rsidR="00EC536D" w:rsidRPr="002713B6">
        <w:rPr>
          <w:lang w:val="el-GR"/>
        </w:rPr>
        <w:t>εάν</w:t>
      </w:r>
      <w:r w:rsidR="000E3402" w:rsidRPr="002713B6">
        <w:rPr>
          <w:lang w:val="el-GR"/>
        </w:rPr>
        <w:t xml:space="preserve"> το ταξίδι </w:t>
      </w:r>
      <w:r w:rsidR="000E3402">
        <w:t>i</w:t>
      </w:r>
      <w:r w:rsidR="000E3402" w:rsidRPr="002713B6">
        <w:rPr>
          <w:lang w:val="el-GR"/>
        </w:rPr>
        <w:t xml:space="preserve"> → </w:t>
      </w:r>
      <w:r w:rsidR="000E3402">
        <w:t>j</w:t>
      </w:r>
      <w:r w:rsidR="000E3402" w:rsidRPr="002713B6">
        <w:rPr>
          <w:lang w:val="el-GR"/>
        </w:rPr>
        <w:t xml:space="preserve"> ξεκινάει κατά τη χρονική περίοδο </w:t>
      </w:r>
      <w:r w:rsidR="000E3402">
        <w:t>t</w:t>
      </w:r>
      <w:r w:rsidR="000E3402" w:rsidRPr="002713B6">
        <w:rPr>
          <w:lang w:val="el-GR"/>
        </w:rPr>
        <w:t xml:space="preserve"> και ο </w:t>
      </w:r>
      <w:r w:rsidR="000E3402">
        <w:t>j</w:t>
      </w:r>
      <w:r w:rsidR="000E3402" w:rsidRPr="002713B6">
        <w:rPr>
          <w:lang w:val="el-GR"/>
        </w:rPr>
        <w:t xml:space="preserve"> δεν είναι ο τελικός κόμβος, τότε το ταξίδι </w:t>
      </w:r>
      <w:r w:rsidR="000E3402">
        <w:t>j</w:t>
      </w:r>
      <w:r w:rsidR="000E3402" w:rsidRPr="002713B6">
        <w:rPr>
          <w:lang w:val="el-GR"/>
        </w:rPr>
        <w:t xml:space="preserve"> → </w:t>
      </w:r>
      <w:r w:rsidR="000E3402">
        <w:t>j</w:t>
      </w:r>
      <w:r w:rsidR="000E3402" w:rsidRPr="002713B6">
        <w:rPr>
          <w:lang w:val="el-GR"/>
        </w:rPr>
        <w:t xml:space="preserve"> + 1 πρέπει να αρχίζει μία χρονική περίοδο μετέπειτα από αυτήν της ώρα επίσκεψης στον </w:t>
      </w:r>
      <w:r w:rsidR="000E3402">
        <w:t>j</w:t>
      </w:r>
      <w:r w:rsidR="000E3402" w:rsidRPr="002713B6">
        <w:rPr>
          <w:lang w:val="el-GR"/>
        </w:rPr>
        <w:t>. Τέλος η σχέση 2.23 αποκλείει ταξίδια που καθυστερούν σημαντικά να ξεκινήσουν</w:t>
      </w:r>
      <w:r w:rsidR="002713B6" w:rsidRPr="002713B6">
        <w:rPr>
          <w:lang w:val="el-GR"/>
        </w:rPr>
        <w:t>.</w:t>
      </w:r>
    </w:p>
    <w:p w14:paraId="17D34E22" w14:textId="579698AD" w:rsidR="005128E3" w:rsidRDefault="005128E3" w:rsidP="000B5DA1">
      <w:pPr>
        <w:ind w:firstLine="576"/>
        <w:rPr>
          <w:lang w:val="el-GR"/>
        </w:rPr>
        <w:pPrChange w:id="2097" w:author="Στάθης Καπ" w:date="2023-03-13T04:17:00Z">
          <w:pPr/>
        </w:pPrChange>
      </w:pPr>
      <w:r w:rsidRPr="00EC1380">
        <w:rPr>
          <w:lang w:val="el-GR"/>
        </w:rPr>
        <w:t xml:space="preserve">Επίσης, οι </w:t>
      </w:r>
      <w:r>
        <w:t>Gunawan</w:t>
      </w:r>
      <w:r w:rsidRPr="00EC1380">
        <w:rPr>
          <w:lang w:val="el-GR"/>
        </w:rPr>
        <w:t xml:space="preserve"> </w:t>
      </w:r>
      <w:r>
        <w:t>et</w:t>
      </w:r>
      <w:r w:rsidRPr="00EC1380">
        <w:rPr>
          <w:lang w:val="el-GR"/>
        </w:rPr>
        <w:t xml:space="preserve"> </w:t>
      </w:r>
      <w:r>
        <w:t>al</w:t>
      </w:r>
      <w:r w:rsidRPr="00EC1380">
        <w:rPr>
          <w:lang w:val="el-GR"/>
        </w:rPr>
        <w:t>. (2014)</w:t>
      </w:r>
      <w:customXmlInsRangeStart w:id="2098" w:author="Στάθης Καπ" w:date="2023-03-01T05:04:00Z"/>
      <w:sdt>
        <w:sdtPr>
          <w:rPr>
            <w:lang w:val="el-GR"/>
          </w:rPr>
          <w:id w:val="-2097782113"/>
          <w:citation/>
        </w:sdtPr>
        <w:sdtEndPr/>
        <w:sdtContent>
          <w:customXmlInsRangeEnd w:id="2098"/>
          <w:ins w:id="2099" w:author="Στάθης Καπ" w:date="2023-03-01T05:04:00Z">
            <w:r w:rsidR="003553FF">
              <w:rPr>
                <w:lang w:val="el-GR"/>
              </w:rPr>
              <w:fldChar w:fldCharType="begin"/>
            </w:r>
            <w:r w:rsidR="003553FF">
              <w:rPr>
                <w:lang w:val="el-GR"/>
              </w:rPr>
              <w:instrText xml:space="preserve"> CITATION Ald14 \l 1032 </w:instrText>
            </w:r>
          </w:ins>
          <w:r w:rsidR="003553FF">
            <w:rPr>
              <w:lang w:val="el-GR"/>
            </w:rPr>
            <w:fldChar w:fldCharType="separate"/>
          </w:r>
          <w:r w:rsidR="008A6678">
            <w:rPr>
              <w:noProof/>
              <w:lang w:val="el-GR"/>
            </w:rPr>
            <w:t xml:space="preserve"> </w:t>
          </w:r>
          <w:r w:rsidR="008A6678" w:rsidRPr="008A6678">
            <w:rPr>
              <w:noProof/>
              <w:lang w:val="el-GR"/>
            </w:rPr>
            <w:t>[24]</w:t>
          </w:r>
          <w:ins w:id="2100" w:author="Στάθης Καπ" w:date="2023-03-01T05:04:00Z">
            <w:r w:rsidR="003553FF">
              <w:rPr>
                <w:lang w:val="el-GR"/>
              </w:rPr>
              <w:fldChar w:fldCharType="end"/>
            </w:r>
          </w:ins>
          <w:customXmlInsRangeStart w:id="2101" w:author="Στάθης Καπ" w:date="2023-03-01T05:04:00Z"/>
        </w:sdtContent>
      </w:sdt>
      <w:customXmlInsRangeEnd w:id="2101"/>
      <w:r w:rsidRPr="00EC1380">
        <w:rPr>
          <w:lang w:val="el-GR"/>
        </w:rPr>
        <w:t xml:space="preserve"> πρότειναν έναν αλγόριθμο για την επίλυση του </w:t>
      </w:r>
      <w:r>
        <w:t>TDOP</w:t>
      </w:r>
      <w:r w:rsidRPr="00EC1380">
        <w:rPr>
          <w:lang w:val="el-GR"/>
        </w:rPr>
        <w:t xml:space="preserve">, βασισμένο σε περιβάλλον θεματικού πάρκου όπου οι επισκέπτες κάθε φορά χρειάζονται άμεσα </w:t>
      </w:r>
      <w:r w:rsidRPr="00EC1380">
        <w:rPr>
          <w:lang w:val="el-GR"/>
        </w:rPr>
        <w:lastRenderedPageBreak/>
        <w:t xml:space="preserve">μία λύση-διαδρομή. Ο αλγόριθμος τους αποτελείται από έναν </w:t>
      </w:r>
      <w:r w:rsidR="005F5A11" w:rsidRPr="00EC1380">
        <w:rPr>
          <w:lang w:val="el-GR"/>
        </w:rPr>
        <w:t>Άπληστο</w:t>
      </w:r>
      <w:r w:rsidRPr="00EC1380">
        <w:rPr>
          <w:lang w:val="el-GR"/>
        </w:rPr>
        <w:t xml:space="preserve"> Κατασκευαστικό ευρετικό αλγόριθμο, από τεχνικές Εισαγωγής, Αντικατάστασης, καθώς και από 2 τεχνικές </w:t>
      </w:r>
      <w:r>
        <w:t>ILS</w:t>
      </w:r>
      <w:r w:rsidRPr="00EC1380">
        <w:rPr>
          <w:lang w:val="el-GR"/>
        </w:rPr>
        <w:t xml:space="preserve"> (</w:t>
      </w:r>
      <w:r>
        <w:t>Basic</w:t>
      </w:r>
      <w:r w:rsidRPr="00EC1380">
        <w:rPr>
          <w:lang w:val="el-GR"/>
        </w:rPr>
        <w:t>,</w:t>
      </w:r>
      <w:r>
        <w:t>Adaptive</w:t>
      </w:r>
      <w:r w:rsidRPr="00EC1380">
        <w:rPr>
          <w:lang w:val="el-GR"/>
        </w:rPr>
        <w:t xml:space="preserve">). Ο </w:t>
      </w:r>
      <w:r w:rsidR="00EC1380" w:rsidRPr="00EC1380">
        <w:rPr>
          <w:lang w:val="el-GR"/>
        </w:rPr>
        <w:t>Άπληστος</w:t>
      </w:r>
      <w:r w:rsidRPr="00EC1380">
        <w:rPr>
          <w:lang w:val="el-GR"/>
        </w:rPr>
        <w:t xml:space="preserve"> Κατασκευαστικός αλγόριθμος κατασκευάζει μία λύση εισάγοντας κόμβους που πληρούν ορισμένα κριτήρια. Οι τεχνικές Εισαγωγής, Αντικατάστασης εφαρμόζονται αφότου ενημερωθεί η νωρίτερη ώρα άφιξης (</w:t>
      </w:r>
      <m:oMath>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arr</m:t>
            </m:r>
          </m:sup>
        </m:sSubSup>
      </m:oMath>
      <w:r w:rsidRPr="00EC1380">
        <w:rPr>
          <w:lang w:val="el-GR"/>
        </w:rPr>
        <w:t>) και η αργότερη ώρα αναχώρησης (</w:t>
      </w:r>
      <m:oMath>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dep</m:t>
            </m:r>
          </m:sup>
        </m:sSubSup>
      </m:oMath>
      <w:r w:rsidRPr="00EC1380">
        <w:rPr>
          <w:lang w:val="el-GR"/>
        </w:rPr>
        <w:t xml:space="preserve">) κάθε κόμβου </w:t>
      </w:r>
      <w:r>
        <w:t>i</w:t>
      </w:r>
      <w:r w:rsidRPr="00EC1380">
        <w:rPr>
          <w:lang w:val="el-GR"/>
        </w:rPr>
        <w:t xml:space="preserve"> μέσα στην εκάστοτε τροχιά. Επίσης εξετάζεται η υβριδοποίηση των 2 αυτών τεχνικών (</w:t>
      </w:r>
      <w:r>
        <w:t>Variable</w:t>
      </w:r>
      <w:r w:rsidRPr="00EC1380">
        <w:rPr>
          <w:lang w:val="el-GR"/>
        </w:rPr>
        <w:t xml:space="preserve"> </w:t>
      </w:r>
      <w:r>
        <w:t>Neighborhood</w:t>
      </w:r>
      <w:r w:rsidRPr="00EC1380">
        <w:rPr>
          <w:lang w:val="el-GR"/>
        </w:rPr>
        <w:t xml:space="preserve"> </w:t>
      </w:r>
      <w:r>
        <w:t>Descent</w:t>
      </w:r>
      <w:r w:rsidRPr="00EC1380">
        <w:rPr>
          <w:lang w:val="el-GR"/>
        </w:rPr>
        <w:t xml:space="preserve">). Τέλος η κύρια διαφορά του βασικού </w:t>
      </w:r>
      <w:r>
        <w:t>ILS</w:t>
      </w:r>
      <w:r w:rsidRPr="00EC1380">
        <w:rPr>
          <w:lang w:val="el-GR"/>
        </w:rPr>
        <w:t xml:space="preserve"> από τον προσαρμόσιμο </w:t>
      </w:r>
      <w:r>
        <w:t>ILS</w:t>
      </w:r>
      <w:r w:rsidRPr="00EC1380">
        <w:rPr>
          <w:lang w:val="el-GR"/>
        </w:rPr>
        <w:t xml:space="preserve"> είναι ο τρόπος με τον οποίο αντιμετωπίζεται η στασιμότητα των παραγόμενων λύσεων.</w:t>
      </w:r>
    </w:p>
    <w:p w14:paraId="495BDA2D" w14:textId="05773CDF" w:rsidR="005F5A11" w:rsidRPr="00D52943" w:rsidRDefault="00010007">
      <w:pPr>
        <w:pStyle w:val="Heading2"/>
        <w:rPr>
          <w:lang w:val="el-GR"/>
        </w:rPr>
        <w:pPrChange w:id="2102" w:author="Στάθης Καπ" w:date="2023-02-26T00:53:00Z">
          <w:pPr>
            <w:pStyle w:val="Heading3"/>
            <w:numPr>
              <w:numId w:val="4"/>
            </w:numPr>
            <w:ind w:left="1080"/>
          </w:pPr>
        </w:pPrChange>
      </w:pPr>
      <w:bookmarkStart w:id="2103" w:name="_Toc129300363"/>
      <w:r>
        <w:rPr>
          <w:lang w:val="el-GR"/>
        </w:rPr>
        <w:t xml:space="preserve">Το πρόβλημα Ομαδικού Προσανατολισμού </w:t>
      </w:r>
      <w:r w:rsidRPr="00D52943">
        <w:rPr>
          <w:lang w:val="el-GR"/>
        </w:rPr>
        <w:t>(</w:t>
      </w:r>
      <w:r>
        <w:t>TOP</w:t>
      </w:r>
      <w:r w:rsidRPr="00D52943">
        <w:rPr>
          <w:lang w:val="el-GR"/>
        </w:rPr>
        <w:t>)</w:t>
      </w:r>
      <w:bookmarkEnd w:id="2103"/>
    </w:p>
    <w:p w14:paraId="13A891B2" w14:textId="49B09945" w:rsidR="00D52943" w:rsidRPr="00D70AE8" w:rsidDel="000B5DA1" w:rsidRDefault="0092128D" w:rsidP="00D52943">
      <w:pPr>
        <w:rPr>
          <w:del w:id="2104" w:author="Στάθης Καπ" w:date="2023-03-13T04:17:00Z"/>
          <w:lang w:val="el-GR"/>
        </w:rPr>
      </w:pPr>
      <w:r w:rsidRPr="0092128D">
        <w:rPr>
          <w:lang w:val="el-GR"/>
        </w:rPr>
        <w:t>Το πρόβλημα προσανατολισμού επεκτείνεται στο πρόβλημα Ομαδικού Προσανατολισμού (</w:t>
      </w:r>
      <w:r>
        <w:t>Team</w:t>
      </w:r>
      <w:r w:rsidRPr="0092128D">
        <w:rPr>
          <w:lang w:val="el-GR"/>
        </w:rPr>
        <w:t xml:space="preserve"> </w:t>
      </w:r>
      <w:r>
        <w:t>Orienteering</w:t>
      </w:r>
      <w:r w:rsidRPr="0092128D">
        <w:rPr>
          <w:lang w:val="el-GR"/>
        </w:rPr>
        <w:t xml:space="preserve"> </w:t>
      </w:r>
      <w:r>
        <w:t>Problem</w:t>
      </w:r>
      <w:r w:rsidRPr="0092128D">
        <w:rPr>
          <w:lang w:val="el-GR"/>
        </w:rPr>
        <w:t xml:space="preserve">) στο οποίο στόχος πλέον αποτελεί η εύρεση πολλαπλών διαδρομών από τον αρχικό κόμβο προς τον τελικό επιδιώκοντας πάντα τη μεγιστοποίηση του κέρδους. Τονίζεται πως η ύπαρξη πολλαπλών διαδρομών δεν αναιρεί τους </w:t>
      </w:r>
      <w:r w:rsidR="00FA1D05" w:rsidRPr="0092128D">
        <w:rPr>
          <w:lang w:val="el-GR"/>
        </w:rPr>
        <w:t>κανόνες</w:t>
      </w:r>
      <w:r w:rsidRPr="0092128D">
        <w:rPr>
          <w:lang w:val="el-GR"/>
        </w:rPr>
        <w:t xml:space="preserve"> πως η κάθε επίσκεψη σε ένα κόμβο πρέπει να είναι μοναδική και το πως κάθε διαδρομή θα πρέπει να μην υπερβαίνει ένα χρονικό όριο. </w:t>
      </w:r>
      <w:r w:rsidRPr="00FA1D05">
        <w:rPr>
          <w:lang w:val="el-GR"/>
        </w:rPr>
        <w:t>Το μοντέλο των πολλαπλών διαδρομών μπορεί να εφαρμοσθεί εύκολα και στο πρόβλημα Σχεδιασμού Τουριστικών Διαδρομών (</w:t>
      </w:r>
      <w:r>
        <w:t>TTDP</w:t>
      </w:r>
      <w:r w:rsidRPr="00FA1D05">
        <w:rPr>
          <w:lang w:val="el-GR"/>
        </w:rPr>
        <w:t>) καθώς κάθε διαδρομή μπορεί να αντιστοιχιστεί σε μία μέρα περιήγησης του τουρίστα</w:t>
      </w:r>
      <w:r w:rsidR="00DA107D" w:rsidRPr="00DA107D">
        <w:rPr>
          <w:lang w:val="el-GR"/>
        </w:rPr>
        <w:t>.</w:t>
      </w:r>
      <w:ins w:id="2105" w:author="Στάθης Καπ" w:date="2023-03-13T04:17:00Z">
        <w:r w:rsidR="000B5DA1" w:rsidRPr="00D70AE8">
          <w:rPr>
            <w:lang w:val="el-GR"/>
            <w:rPrChange w:id="2106" w:author="Στάθης Καπ" w:date="2023-03-13T04:34:00Z">
              <w:rPr/>
            </w:rPrChange>
          </w:rPr>
          <w:t xml:space="preserve"> </w:t>
        </w:r>
      </w:ins>
    </w:p>
    <w:p w14:paraId="59594498" w14:textId="7C5C0D6E" w:rsidR="00DA107D" w:rsidRDefault="00DA107D" w:rsidP="00D52943">
      <w:pPr>
        <w:rPr>
          <w:lang w:val="el-GR"/>
        </w:rPr>
      </w:pPr>
      <w:r w:rsidRPr="00504D0F">
        <w:rPr>
          <w:lang w:val="el-GR"/>
        </w:rPr>
        <w:t xml:space="preserve">Στη βιβλιογραφία συναντώνται </w:t>
      </w:r>
      <w:r w:rsidR="00504D0F" w:rsidRPr="00504D0F">
        <w:rPr>
          <w:lang w:val="el-GR"/>
        </w:rPr>
        <w:t>διάφορες</w:t>
      </w:r>
      <w:r w:rsidRPr="00504D0F">
        <w:rPr>
          <w:lang w:val="el-GR"/>
        </w:rPr>
        <w:t xml:space="preserve"> παραλλαγές του </w:t>
      </w:r>
      <w:r>
        <w:t>TOP</w:t>
      </w:r>
      <w:r w:rsidRPr="00504D0F">
        <w:rPr>
          <w:lang w:val="el-GR"/>
        </w:rPr>
        <w:t xml:space="preserve"> που </w:t>
      </w:r>
      <w:r w:rsidR="00504D0F">
        <w:rPr>
          <w:lang w:val="el-GR"/>
        </w:rPr>
        <w:t>μοντελοποιούν</w:t>
      </w:r>
      <w:r w:rsidRPr="00504D0F">
        <w:rPr>
          <w:lang w:val="el-GR"/>
        </w:rPr>
        <w:t xml:space="preserve"> διαφορετικές εκδοχές του </w:t>
      </w:r>
      <w:r>
        <w:t>TTDP</w:t>
      </w:r>
      <w:r w:rsidRPr="00504D0F">
        <w:rPr>
          <w:lang w:val="el-GR"/>
        </w:rPr>
        <w:t>.</w:t>
      </w:r>
    </w:p>
    <w:p w14:paraId="727C3B28" w14:textId="16CDA904" w:rsidR="007716E5" w:rsidRDefault="007716E5" w:rsidP="0060093E">
      <w:pPr>
        <w:ind w:firstLine="360"/>
        <w:rPr>
          <w:lang w:val="el-GR"/>
        </w:rPr>
        <w:pPrChange w:id="2107" w:author="Στάθης Καπ" w:date="2023-03-13T04:18:00Z">
          <w:pPr/>
        </w:pPrChange>
      </w:pPr>
      <w:r w:rsidRPr="00480C16">
        <w:rPr>
          <w:lang w:val="el-GR"/>
        </w:rPr>
        <w:t>Το πρόβλημα Ομαδικού Προσανατολισμού μπορεί να αναπαρασταθεί ως πρόβλημα ακέραιου προγραμματισμού (</w:t>
      </w:r>
      <w:del w:id="2108" w:author="Στάθης Καπ" w:date="2023-03-01T05:07:00Z">
        <w:r w:rsidRPr="00480C16" w:rsidDel="0045051E">
          <w:rPr>
            <w:lang w:val="el-GR"/>
          </w:rPr>
          <w:delText xml:space="preserve"> </w:delText>
        </w:r>
      </w:del>
      <w:r>
        <w:t>Vansteenwegen</w:t>
      </w:r>
      <w:r w:rsidRPr="00480C16">
        <w:rPr>
          <w:lang w:val="el-GR"/>
        </w:rPr>
        <w:t xml:space="preserve"> </w:t>
      </w:r>
      <w:r w:rsidR="00480C16">
        <w:t>et</w:t>
      </w:r>
      <w:r w:rsidR="00480C16" w:rsidRPr="00480C16">
        <w:rPr>
          <w:lang w:val="el-GR"/>
        </w:rPr>
        <w:t xml:space="preserve"> </w:t>
      </w:r>
      <w:r w:rsidR="00480C16">
        <w:t>al</w:t>
      </w:r>
      <w:r w:rsidR="00480C16" w:rsidRPr="00480C16">
        <w:rPr>
          <w:lang w:val="el-GR"/>
        </w:rPr>
        <w:t>.</w:t>
      </w:r>
      <w:r w:rsidRPr="00480C16">
        <w:rPr>
          <w:lang w:val="el-GR"/>
        </w:rPr>
        <w:t xml:space="preserve"> 2011</w:t>
      </w:r>
      <w:customXmlInsRangeStart w:id="2109" w:author="Στάθης Καπ" w:date="2023-03-01T05:07:00Z"/>
      <w:sdt>
        <w:sdtPr>
          <w:rPr>
            <w:lang w:val="el-GR"/>
          </w:rPr>
          <w:id w:val="1234668033"/>
          <w:citation/>
        </w:sdtPr>
        <w:sdtEndPr/>
        <w:sdtContent>
          <w:customXmlInsRangeEnd w:id="2109"/>
          <w:ins w:id="2110" w:author="Στάθης Καπ" w:date="2023-03-01T05:07:00Z">
            <w:r w:rsidR="0045051E">
              <w:rPr>
                <w:lang w:val="el-GR"/>
              </w:rPr>
              <w:fldChar w:fldCharType="begin"/>
            </w:r>
            <w:r w:rsidR="0045051E">
              <w:rPr>
                <w:lang w:val="el-GR"/>
              </w:rPr>
              <w:instrText xml:space="preserve"> CITATION PVa11 \l 1032 </w:instrText>
            </w:r>
          </w:ins>
          <w:r w:rsidR="0045051E">
            <w:rPr>
              <w:lang w:val="el-GR"/>
            </w:rPr>
            <w:fldChar w:fldCharType="separate"/>
          </w:r>
          <w:r w:rsidR="008A6678">
            <w:rPr>
              <w:noProof/>
              <w:lang w:val="el-GR"/>
            </w:rPr>
            <w:t xml:space="preserve"> </w:t>
          </w:r>
          <w:r w:rsidR="008A6678" w:rsidRPr="008A6678">
            <w:rPr>
              <w:noProof/>
              <w:lang w:val="el-GR"/>
            </w:rPr>
            <w:t>[7]</w:t>
          </w:r>
          <w:ins w:id="2111" w:author="Στάθης Καπ" w:date="2023-03-01T05:07:00Z">
            <w:r w:rsidR="0045051E">
              <w:rPr>
                <w:lang w:val="el-GR"/>
              </w:rPr>
              <w:fldChar w:fldCharType="end"/>
            </w:r>
          </w:ins>
          <w:customXmlInsRangeStart w:id="2112" w:author="Στάθης Καπ" w:date="2023-03-01T05:07:00Z"/>
        </w:sdtContent>
      </w:sdt>
      <w:customXmlInsRangeEnd w:id="2112"/>
      <w:r w:rsidRPr="00480C16">
        <w:rPr>
          <w:lang w:val="el-GR"/>
        </w:rPr>
        <w:t>) ως εξής:</w:t>
      </w:r>
    </w:p>
    <w:p w14:paraId="2CACDB62" w14:textId="4F356179" w:rsidR="0098128A" w:rsidRDefault="0098128A" w:rsidP="0098128A">
      <w:pPr>
        <w:pStyle w:val="ListParagraph"/>
        <w:numPr>
          <w:ilvl w:val="0"/>
          <w:numId w:val="17"/>
        </w:numPr>
        <w:rPr>
          <w:lang w:val="el-GR"/>
        </w:rPr>
      </w:pPr>
      <w:r>
        <w:t>k</w:t>
      </w:r>
      <w:r w:rsidRPr="0098128A">
        <w:rPr>
          <w:lang w:val="el-GR"/>
        </w:rPr>
        <w:t xml:space="preserve"> ο αριθμός των διαφορετικών διαδρομών</w:t>
      </w:r>
    </w:p>
    <w:p w14:paraId="4DE93E91" w14:textId="2251DF90" w:rsidR="00832FBB" w:rsidRDefault="004C3766"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m:t>
            </m:r>
          </m:sub>
        </m:sSub>
        <m:r>
          <w:rPr>
            <w:rFonts w:ascii="Cambria Math" w:hAnsi="Cambria Math"/>
            <w:lang w:val="el-GR"/>
          </w:rPr>
          <m:t>=1</m:t>
        </m:r>
      </m:oMath>
      <w:r w:rsidR="006C5707" w:rsidRPr="006C5707">
        <w:rPr>
          <w:rFonts w:eastAsiaTheme="minorEastAsia"/>
          <w:lang w:val="el-GR"/>
        </w:rPr>
        <w:t xml:space="preserve"> </w:t>
      </w:r>
      <w:r w:rsidR="00832FBB" w:rsidRPr="00F75C8A">
        <w:rPr>
          <w:lang w:val="el-GR"/>
        </w:rPr>
        <w:t xml:space="preserve">εάν η επίσκεψη στον κόμβο </w:t>
      </w:r>
      <w:r w:rsidR="00832FBB">
        <w:t>i</w:t>
      </w:r>
      <w:r w:rsidR="00832FBB" w:rsidRPr="00F75C8A">
        <w:rPr>
          <w:lang w:val="el-GR"/>
        </w:rPr>
        <w:t xml:space="preserve"> ακολουθείται από την επίσκεψη στον κόμβο </w:t>
      </w:r>
      <w:r w:rsidR="00832FBB">
        <w:t>j</w:t>
      </w:r>
      <w:r w:rsidR="00832FBB" w:rsidRPr="00F75C8A">
        <w:rPr>
          <w:lang w:val="el-GR"/>
        </w:rPr>
        <w:t xml:space="preserve"> στη διαδρομή </w:t>
      </w:r>
      <w:r w:rsidR="00832FBB">
        <w:t>m</w:t>
      </w:r>
      <w:r w:rsidR="00832FBB" w:rsidRPr="00F75C8A">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m:t>
            </m:r>
          </m:sub>
        </m:sSub>
        <m:r>
          <w:rPr>
            <w:rFonts w:ascii="Cambria Math" w:hAnsi="Cambria Math"/>
            <w:lang w:val="el-GR"/>
          </w:rPr>
          <m:t>=0</m:t>
        </m:r>
      </m:oMath>
    </w:p>
    <w:p w14:paraId="24BC629C" w14:textId="145F2A11" w:rsidR="00F75C8A" w:rsidRDefault="004C3766"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m:t>
            </m:r>
          </m:sub>
        </m:sSub>
        <m:r>
          <w:rPr>
            <w:rFonts w:ascii="Cambria Math" w:eastAsiaTheme="minorEastAsia" w:hAnsi="Cambria Math"/>
            <w:lang w:val="el-GR"/>
          </w:rPr>
          <m:t>=1</m:t>
        </m:r>
      </m:oMath>
      <w:r w:rsidR="00A11AE4" w:rsidRPr="00A11AE4">
        <w:rPr>
          <w:rFonts w:eastAsiaTheme="minorEastAsia"/>
          <w:lang w:val="el-GR"/>
        </w:rPr>
        <w:t xml:space="preserve"> </w:t>
      </w:r>
      <w:r w:rsidR="00F75C8A" w:rsidRPr="00282856">
        <w:rPr>
          <w:lang w:val="el-GR"/>
        </w:rPr>
        <w:t xml:space="preserve">εάν πραγματοποιείται επίσκεψη στον κόμβο </w:t>
      </w:r>
      <w:r w:rsidR="00F75C8A">
        <w:t>i</w:t>
      </w:r>
      <w:r w:rsidR="00F75C8A" w:rsidRPr="00282856">
        <w:rPr>
          <w:lang w:val="el-GR"/>
        </w:rPr>
        <w:t xml:space="preserve"> στη διαδρομή </w:t>
      </w:r>
      <w:r w:rsidR="00F75C8A">
        <w:t>m</w:t>
      </w:r>
      <w:r w:rsidR="00F75C8A" w:rsidRPr="00282856">
        <w:rPr>
          <w:lang w:val="el-GR"/>
        </w:rPr>
        <w:t xml:space="preserve">, ειδάλλως </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m:t>
            </m:r>
          </m:sub>
        </m:sSub>
        <m:r>
          <w:rPr>
            <w:rFonts w:ascii="Cambria Math" w:eastAsiaTheme="minorEastAsia" w:hAnsi="Cambria Math"/>
            <w:lang w:val="el-GR"/>
          </w:rPr>
          <m:t>=0</m:t>
        </m:r>
      </m:oMath>
    </w:p>
    <w:p w14:paraId="3DC3E4C8" w14:textId="43B1BE30" w:rsidR="00282856" w:rsidRPr="00061121" w:rsidRDefault="004C3766"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im</m:t>
            </m:r>
          </m:sub>
        </m:sSub>
      </m:oMath>
      <w:r w:rsidR="006567C8" w:rsidRPr="00B964E4">
        <w:rPr>
          <w:rFonts w:eastAsiaTheme="minorEastAsia"/>
          <w:lang w:val="el-GR"/>
        </w:rPr>
        <w:t xml:space="preserve"> </w:t>
      </w:r>
      <w:r w:rsidR="00282856" w:rsidRPr="00282856">
        <w:rPr>
          <w:lang w:val="el-GR"/>
        </w:rPr>
        <w:t xml:space="preserve">η θέση της επίσκεψης στον κόμβο </w:t>
      </w:r>
      <w:r w:rsidR="00282856">
        <w:t>i</w:t>
      </w:r>
      <w:r w:rsidR="00282856" w:rsidRPr="00282856">
        <w:rPr>
          <w:lang w:val="el-GR"/>
        </w:rPr>
        <w:t xml:space="preserve"> στη διαδρομή </w:t>
      </w:r>
      <w:r w:rsidR="00282856">
        <w:t>m</w:t>
      </w:r>
    </w:p>
    <w:p w14:paraId="7DCABE6E" w14:textId="45DD788C" w:rsidR="00061121" w:rsidRDefault="00061121" w:rsidP="00061121">
      <w:pPr>
        <w:rPr>
          <w:lang w:val="el-GR"/>
        </w:rPr>
      </w:pPr>
      <w:r w:rsidRPr="00061121">
        <w:rPr>
          <w:lang w:val="el-GR"/>
        </w:rPr>
        <w:t>Χρησιμοποιώντας τους παραπάνω συμβολισμούς προκύπτουν οι παρακάτω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2D79E5" w14:paraId="4081F963" w14:textId="77777777" w:rsidTr="00237FE3">
        <w:trPr>
          <w:ins w:id="2113" w:author="Στάθης Καπ" w:date="2023-02-01T09:01:00Z"/>
        </w:trPr>
        <w:tc>
          <w:tcPr>
            <w:tcW w:w="350" w:type="pct"/>
          </w:tcPr>
          <w:p w14:paraId="574E6DF2" w14:textId="77777777" w:rsidR="002D79E5" w:rsidRDefault="002D79E5">
            <w:pPr>
              <w:spacing w:after="160"/>
              <w:rPr>
                <w:ins w:id="2114" w:author="Στάθης Καπ" w:date="2023-02-01T09:01:00Z"/>
                <w:lang w:val="el-GR"/>
              </w:rPr>
              <w:pPrChange w:id="2115" w:author="Στάθης Καπ" w:date="2023-02-01T08:46:00Z">
                <w:pPr/>
              </w:pPrChange>
            </w:pPr>
          </w:p>
        </w:tc>
        <w:tc>
          <w:tcPr>
            <w:tcW w:w="4300" w:type="pct"/>
          </w:tcPr>
          <w:p w14:paraId="76DCC895" w14:textId="5EE80C8F" w:rsidR="002D79E5" w:rsidRPr="005846FF" w:rsidRDefault="002D79E5">
            <w:pPr>
              <w:spacing w:after="160"/>
              <w:rPr>
                <w:ins w:id="2116" w:author="Στάθης Καπ" w:date="2023-02-01T09:01:00Z"/>
                <w:lang w:val="el-GR"/>
              </w:rPr>
              <w:pPrChange w:id="2117" w:author="Στάθης Καπ" w:date="2023-02-01T08:46:00Z">
                <w:pPr/>
              </w:pPrChange>
            </w:pPr>
            <m:oMathPara>
              <m:oMath>
                <m:r>
                  <w:ins w:id="2118" w:author="Στάθης Καπ" w:date="2023-02-01T09:01:00Z">
                    <w:rPr>
                      <w:rFonts w:ascii="Cambria Math" w:hAnsi="Cambria Math"/>
                    </w:rPr>
                    <m:t xml:space="preserve">maximize </m:t>
                  </w:ins>
                </m:r>
                <m:nary>
                  <m:naryPr>
                    <m:chr m:val="∑"/>
                    <m:limLoc m:val="undOvr"/>
                    <m:ctrlPr>
                      <w:ins w:id="2119" w:author="Στάθης Καπ" w:date="2023-02-01T09:01:00Z">
                        <w:rPr>
                          <w:rFonts w:ascii="Cambria Math" w:hAnsi="Cambria Math"/>
                          <w:i/>
                        </w:rPr>
                      </w:ins>
                    </m:ctrlPr>
                  </m:naryPr>
                  <m:sub>
                    <m:r>
                      <w:ins w:id="2120" w:author="Στάθης Καπ" w:date="2023-02-01T09:01:00Z">
                        <w:rPr>
                          <w:rFonts w:ascii="Cambria Math" w:hAnsi="Cambria Math"/>
                        </w:rPr>
                        <m:t>m=1</m:t>
                      </w:ins>
                    </m:r>
                  </m:sub>
                  <m:sup>
                    <m:r>
                      <w:ins w:id="2121" w:author="Στάθης Καπ" w:date="2023-02-01T09:01:00Z">
                        <w:rPr>
                          <w:rFonts w:ascii="Cambria Math" w:hAnsi="Cambria Math"/>
                        </w:rPr>
                        <m:t>k</m:t>
                      </w:ins>
                    </m:r>
                  </m:sup>
                  <m:e>
                    <m:nary>
                      <m:naryPr>
                        <m:chr m:val="∑"/>
                        <m:limLoc m:val="undOvr"/>
                        <m:ctrlPr>
                          <w:ins w:id="2122" w:author="Στάθης Καπ" w:date="2023-02-01T09:01:00Z">
                            <w:rPr>
                              <w:rFonts w:ascii="Cambria Math" w:hAnsi="Cambria Math"/>
                              <w:i/>
                            </w:rPr>
                          </w:ins>
                        </m:ctrlPr>
                      </m:naryPr>
                      <m:sub>
                        <m:r>
                          <w:ins w:id="2123" w:author="Στάθης Καπ" w:date="2023-02-01T09:01:00Z">
                            <w:rPr>
                              <w:rFonts w:ascii="Cambria Math" w:hAnsi="Cambria Math"/>
                            </w:rPr>
                            <m:t>i=2</m:t>
                          </w:ins>
                        </m:r>
                      </m:sub>
                      <m:sup>
                        <m:r>
                          <w:ins w:id="2124" w:author="Στάθης Καπ" w:date="2023-02-01T09:01:00Z">
                            <w:rPr>
                              <w:rFonts w:ascii="Cambria Math" w:hAnsi="Cambria Math"/>
                            </w:rPr>
                            <m:t>N-1</m:t>
                          </w:ins>
                        </m:r>
                      </m:sup>
                      <m:e>
                        <m:sSub>
                          <m:sSubPr>
                            <m:ctrlPr>
                              <w:ins w:id="2125" w:author="Στάθης Καπ" w:date="2023-02-01T09:01:00Z">
                                <w:rPr>
                                  <w:rFonts w:ascii="Cambria Math" w:hAnsi="Cambria Math"/>
                                  <w:i/>
                                </w:rPr>
                              </w:ins>
                            </m:ctrlPr>
                          </m:sSubPr>
                          <m:e>
                            <m:r>
                              <w:ins w:id="2126" w:author="Στάθης Καπ" w:date="2023-02-01T09:01:00Z">
                                <w:rPr>
                                  <w:rFonts w:ascii="Cambria Math" w:hAnsi="Cambria Math"/>
                                </w:rPr>
                                <m:t>p</m:t>
                              </w:ins>
                            </m:r>
                          </m:e>
                          <m:sub>
                            <m:r>
                              <w:ins w:id="2127" w:author="Στάθης Καπ" w:date="2023-02-01T09:01:00Z">
                                <w:rPr>
                                  <w:rFonts w:ascii="Cambria Math" w:hAnsi="Cambria Math"/>
                                </w:rPr>
                                <m:t>i</m:t>
                              </w:ins>
                            </m:r>
                          </m:sub>
                        </m:sSub>
                        <m:sSub>
                          <m:sSubPr>
                            <m:ctrlPr>
                              <w:ins w:id="2128" w:author="Στάθης Καπ" w:date="2023-02-01T09:01:00Z">
                                <w:rPr>
                                  <w:rFonts w:ascii="Cambria Math" w:hAnsi="Cambria Math"/>
                                  <w:i/>
                                </w:rPr>
                              </w:ins>
                            </m:ctrlPr>
                          </m:sSubPr>
                          <m:e>
                            <m:r>
                              <w:ins w:id="2129" w:author="Στάθης Καπ" w:date="2023-02-01T09:01:00Z">
                                <w:rPr>
                                  <w:rFonts w:ascii="Cambria Math" w:hAnsi="Cambria Math"/>
                                </w:rPr>
                                <m:t>y</m:t>
                              </w:ins>
                            </m:r>
                          </m:e>
                          <m:sub>
                            <m:r>
                              <w:ins w:id="2130" w:author="Στάθης Καπ" w:date="2023-02-01T09:01:00Z">
                                <w:rPr>
                                  <w:rFonts w:ascii="Cambria Math" w:hAnsi="Cambria Math"/>
                                </w:rPr>
                                <m:t>im</m:t>
                              </w:ins>
                            </m:r>
                          </m:sub>
                        </m:sSub>
                      </m:e>
                    </m:nary>
                  </m:e>
                </m:nary>
              </m:oMath>
            </m:oMathPara>
          </w:p>
        </w:tc>
        <w:tc>
          <w:tcPr>
            <w:tcW w:w="350" w:type="pct"/>
            <w:vAlign w:val="center"/>
          </w:tcPr>
          <w:p w14:paraId="0F07FD02" w14:textId="0774851E" w:rsidR="002D79E5" w:rsidRPr="00603993" w:rsidRDefault="002D79E5" w:rsidP="00237FE3">
            <w:pPr>
              <w:pStyle w:val="Caption"/>
              <w:spacing w:after="160"/>
              <w:rPr>
                <w:ins w:id="2131" w:author="Στάθης Καπ" w:date="2023-02-01T09:01:00Z"/>
                <w:rPrChange w:id="2132" w:author="Στάθης Καπ" w:date="2023-02-01T08:49:00Z">
                  <w:rPr>
                    <w:ins w:id="2133" w:author="Στάθης Καπ" w:date="2023-02-01T09:01:00Z"/>
                    <w:lang w:val="el-GR"/>
                  </w:rPr>
                </w:rPrChange>
              </w:rPr>
            </w:pPr>
            <w:ins w:id="2134" w:author="Στάθης Καπ" w:date="2023-02-01T09:01: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135"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24</w:t>
            </w:r>
            <w:ins w:id="2136" w:author="Στάθης Καπ" w:date="2023-02-01T09:01:00Z">
              <w:r>
                <w:rPr>
                  <w:lang w:val="el-GR"/>
                </w:rPr>
                <w:fldChar w:fldCharType="end"/>
              </w:r>
              <w:r>
                <w:t>)</w:t>
              </w:r>
            </w:ins>
          </w:p>
        </w:tc>
      </w:tr>
      <w:tr w:rsidR="00CB1312" w14:paraId="5474F71B" w14:textId="77777777" w:rsidTr="00237FE3">
        <w:trPr>
          <w:ins w:id="2137" w:author="Στάθης Καπ" w:date="2023-02-01T09:01:00Z"/>
        </w:trPr>
        <w:tc>
          <w:tcPr>
            <w:tcW w:w="350" w:type="pct"/>
          </w:tcPr>
          <w:p w14:paraId="7B95117A" w14:textId="77777777" w:rsidR="00CB1312" w:rsidRDefault="00CB1312">
            <w:pPr>
              <w:spacing w:after="160"/>
              <w:rPr>
                <w:ins w:id="2138" w:author="Στάθης Καπ" w:date="2023-02-01T09:01:00Z"/>
                <w:lang w:val="el-GR"/>
              </w:rPr>
              <w:pPrChange w:id="2139" w:author="Στάθης Καπ" w:date="2023-02-01T08:46:00Z">
                <w:pPr/>
              </w:pPrChange>
            </w:pPr>
          </w:p>
        </w:tc>
        <w:tc>
          <w:tcPr>
            <w:tcW w:w="4300" w:type="pct"/>
          </w:tcPr>
          <w:p w14:paraId="20CC6916" w14:textId="0A257C30" w:rsidR="00CB1312" w:rsidRPr="005846FF" w:rsidRDefault="004C3766">
            <w:pPr>
              <w:spacing w:after="160"/>
              <w:rPr>
                <w:ins w:id="2140" w:author="Στάθης Καπ" w:date="2023-02-01T09:01:00Z"/>
                <w:lang w:val="el-GR"/>
              </w:rPr>
              <w:pPrChange w:id="2141" w:author="Στάθης Καπ" w:date="2023-02-01T08:46:00Z">
                <w:pPr/>
              </w:pPrChange>
            </w:pPr>
            <m:oMathPara>
              <m:oMath>
                <m:nary>
                  <m:naryPr>
                    <m:chr m:val="∑"/>
                    <m:limLoc m:val="undOvr"/>
                    <m:ctrlPr>
                      <w:ins w:id="2142" w:author="Στάθης Καπ" w:date="2023-02-01T09:01:00Z">
                        <w:rPr>
                          <w:rFonts w:ascii="Cambria Math" w:hAnsi="Cambria Math"/>
                          <w:i/>
                        </w:rPr>
                      </w:ins>
                    </m:ctrlPr>
                  </m:naryPr>
                  <m:sub>
                    <m:r>
                      <w:ins w:id="2143" w:author="Στάθης Καπ" w:date="2023-02-01T09:01:00Z">
                        <w:rPr>
                          <w:rFonts w:ascii="Cambria Math" w:hAnsi="Cambria Math"/>
                        </w:rPr>
                        <m:t>m=1</m:t>
                      </w:ins>
                    </m:r>
                  </m:sub>
                  <m:sup>
                    <m:r>
                      <w:ins w:id="2144" w:author="Στάθης Καπ" w:date="2023-02-01T09:01:00Z">
                        <w:rPr>
                          <w:rFonts w:ascii="Cambria Math" w:hAnsi="Cambria Math"/>
                        </w:rPr>
                        <m:t>k</m:t>
                      </w:ins>
                    </m:r>
                  </m:sup>
                  <m:e>
                    <m:nary>
                      <m:naryPr>
                        <m:chr m:val="∑"/>
                        <m:limLoc m:val="undOvr"/>
                        <m:ctrlPr>
                          <w:ins w:id="2145" w:author="Στάθης Καπ" w:date="2023-02-01T09:01:00Z">
                            <w:rPr>
                              <w:rFonts w:ascii="Cambria Math" w:hAnsi="Cambria Math"/>
                              <w:i/>
                            </w:rPr>
                          </w:ins>
                        </m:ctrlPr>
                      </m:naryPr>
                      <m:sub>
                        <m:r>
                          <w:ins w:id="2146" w:author="Στάθης Καπ" w:date="2023-02-01T09:01:00Z">
                            <w:rPr>
                              <w:rFonts w:ascii="Cambria Math" w:hAnsi="Cambria Math"/>
                            </w:rPr>
                            <m:t>j=2</m:t>
                          </w:ins>
                        </m:r>
                      </m:sub>
                      <m:sup>
                        <m:r>
                          <w:ins w:id="2147" w:author="Στάθης Καπ" w:date="2023-02-01T09:01:00Z">
                            <w:rPr>
                              <w:rFonts w:ascii="Cambria Math" w:hAnsi="Cambria Math"/>
                            </w:rPr>
                            <m:t>N</m:t>
                          </w:ins>
                        </m:r>
                      </m:sup>
                      <m:e>
                        <m:sSub>
                          <m:sSubPr>
                            <m:ctrlPr>
                              <w:ins w:id="2148" w:author="Στάθης Καπ" w:date="2023-02-01T09:01:00Z">
                                <w:rPr>
                                  <w:rFonts w:ascii="Cambria Math" w:hAnsi="Cambria Math"/>
                                  <w:i/>
                                </w:rPr>
                              </w:ins>
                            </m:ctrlPr>
                          </m:sSubPr>
                          <m:e>
                            <m:r>
                              <w:ins w:id="2149" w:author="Στάθης Καπ" w:date="2023-02-01T09:01:00Z">
                                <w:rPr>
                                  <w:rFonts w:ascii="Cambria Math" w:hAnsi="Cambria Math"/>
                                </w:rPr>
                                <m:t>x</m:t>
                              </w:ins>
                            </m:r>
                          </m:e>
                          <m:sub>
                            <m:r>
                              <w:ins w:id="2150" w:author="Στάθης Καπ" w:date="2023-02-01T09:01:00Z">
                                <w:rPr>
                                  <w:rFonts w:ascii="Cambria Math" w:hAnsi="Cambria Math"/>
                                </w:rPr>
                                <m:t>1jm</m:t>
                              </w:ins>
                            </m:r>
                          </m:sub>
                        </m:sSub>
                      </m:e>
                    </m:nary>
                  </m:e>
                </m:nary>
                <m:r>
                  <w:ins w:id="2151" w:author="Στάθης Καπ" w:date="2023-02-01T09:01:00Z">
                    <w:rPr>
                      <w:rFonts w:ascii="Cambria Math" w:hAnsi="Cambria Math"/>
                    </w:rPr>
                    <m:t>=</m:t>
                  </w:ins>
                </m:r>
                <m:nary>
                  <m:naryPr>
                    <m:chr m:val="∑"/>
                    <m:limLoc m:val="undOvr"/>
                    <m:ctrlPr>
                      <w:ins w:id="2152" w:author="Στάθης Καπ" w:date="2023-02-01T09:01:00Z">
                        <w:rPr>
                          <w:rFonts w:ascii="Cambria Math" w:hAnsi="Cambria Math"/>
                          <w:i/>
                        </w:rPr>
                      </w:ins>
                    </m:ctrlPr>
                  </m:naryPr>
                  <m:sub>
                    <m:r>
                      <w:ins w:id="2153" w:author="Στάθης Καπ" w:date="2023-02-01T09:01:00Z">
                        <w:rPr>
                          <w:rFonts w:ascii="Cambria Math" w:hAnsi="Cambria Math"/>
                        </w:rPr>
                        <m:t>m=1</m:t>
                      </w:ins>
                    </m:r>
                  </m:sub>
                  <m:sup>
                    <m:r>
                      <w:ins w:id="2154" w:author="Στάθης Καπ" w:date="2023-02-01T09:01:00Z">
                        <w:rPr>
                          <w:rFonts w:ascii="Cambria Math" w:hAnsi="Cambria Math"/>
                        </w:rPr>
                        <m:t>k</m:t>
                      </w:ins>
                    </m:r>
                  </m:sup>
                  <m:e>
                    <m:nary>
                      <m:naryPr>
                        <m:chr m:val="∑"/>
                        <m:limLoc m:val="undOvr"/>
                        <m:ctrlPr>
                          <w:ins w:id="2155" w:author="Στάθης Καπ" w:date="2023-02-01T09:01:00Z">
                            <w:rPr>
                              <w:rFonts w:ascii="Cambria Math" w:hAnsi="Cambria Math"/>
                              <w:i/>
                            </w:rPr>
                          </w:ins>
                        </m:ctrlPr>
                      </m:naryPr>
                      <m:sub>
                        <m:r>
                          <w:ins w:id="2156" w:author="Στάθης Καπ" w:date="2023-02-01T09:01:00Z">
                            <w:rPr>
                              <w:rFonts w:ascii="Cambria Math" w:hAnsi="Cambria Math"/>
                            </w:rPr>
                            <m:t>i=1</m:t>
                          </w:ins>
                        </m:r>
                      </m:sub>
                      <m:sup>
                        <m:r>
                          <w:ins w:id="2157" w:author="Στάθης Καπ" w:date="2023-02-01T09:01:00Z">
                            <w:rPr>
                              <w:rFonts w:ascii="Cambria Math" w:hAnsi="Cambria Math"/>
                            </w:rPr>
                            <m:t>N-1</m:t>
                          </w:ins>
                        </m:r>
                      </m:sup>
                      <m:e>
                        <m:sSub>
                          <m:sSubPr>
                            <m:ctrlPr>
                              <w:ins w:id="2158" w:author="Στάθης Καπ" w:date="2023-02-01T09:01:00Z">
                                <w:rPr>
                                  <w:rFonts w:ascii="Cambria Math" w:hAnsi="Cambria Math"/>
                                  <w:i/>
                                </w:rPr>
                              </w:ins>
                            </m:ctrlPr>
                          </m:sSubPr>
                          <m:e>
                            <m:r>
                              <w:ins w:id="2159" w:author="Στάθης Καπ" w:date="2023-02-01T09:01:00Z">
                                <w:rPr>
                                  <w:rFonts w:ascii="Cambria Math" w:hAnsi="Cambria Math"/>
                                </w:rPr>
                                <m:t>x</m:t>
                              </w:ins>
                            </m:r>
                          </m:e>
                          <m:sub>
                            <m:r>
                              <w:ins w:id="2160" w:author="Στάθης Καπ" w:date="2023-02-01T09:01:00Z">
                                <w:rPr>
                                  <w:rFonts w:ascii="Cambria Math" w:hAnsi="Cambria Math"/>
                                </w:rPr>
                                <m:t>iNm</m:t>
                              </w:ins>
                            </m:r>
                          </m:sub>
                        </m:sSub>
                      </m:e>
                    </m:nary>
                  </m:e>
                </m:nary>
                <m:r>
                  <w:ins w:id="2161" w:author="Στάθης Καπ" w:date="2023-02-01T09:01:00Z">
                    <w:rPr>
                      <w:rFonts w:ascii="Cambria Math" w:hAnsi="Cambria Math"/>
                    </w:rPr>
                    <m:t>=k</m:t>
                  </w:ins>
                </m:r>
              </m:oMath>
            </m:oMathPara>
          </w:p>
        </w:tc>
        <w:tc>
          <w:tcPr>
            <w:tcW w:w="350" w:type="pct"/>
            <w:vAlign w:val="center"/>
          </w:tcPr>
          <w:p w14:paraId="5CE83CE5" w14:textId="5DD46B7D" w:rsidR="00CB1312" w:rsidRPr="00603993" w:rsidRDefault="00CB1312" w:rsidP="00237FE3">
            <w:pPr>
              <w:pStyle w:val="Caption"/>
              <w:spacing w:after="160"/>
              <w:rPr>
                <w:ins w:id="2162" w:author="Στάθης Καπ" w:date="2023-02-01T09:01:00Z"/>
                <w:rPrChange w:id="2163" w:author="Στάθης Καπ" w:date="2023-02-01T08:49:00Z">
                  <w:rPr>
                    <w:ins w:id="2164" w:author="Στάθης Καπ" w:date="2023-02-01T09:01:00Z"/>
                    <w:lang w:val="el-GR"/>
                  </w:rPr>
                </w:rPrChange>
              </w:rPr>
            </w:pPr>
            <w:ins w:id="2165" w:author="Στάθης Καπ" w:date="2023-02-01T09:01: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166"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25</w:t>
            </w:r>
            <w:ins w:id="2167" w:author="Στάθης Καπ" w:date="2023-02-01T09:01:00Z">
              <w:r>
                <w:rPr>
                  <w:lang w:val="el-GR"/>
                </w:rPr>
                <w:fldChar w:fldCharType="end"/>
              </w:r>
              <w:r>
                <w:t>)</w:t>
              </w:r>
            </w:ins>
          </w:p>
        </w:tc>
      </w:tr>
      <w:tr w:rsidR="008157A1" w14:paraId="7805DB87" w14:textId="77777777" w:rsidTr="00237FE3">
        <w:trPr>
          <w:ins w:id="2168" w:author="Στάθης Καπ" w:date="2023-02-01T09:01:00Z"/>
        </w:trPr>
        <w:tc>
          <w:tcPr>
            <w:tcW w:w="350" w:type="pct"/>
          </w:tcPr>
          <w:p w14:paraId="1D3DC243" w14:textId="77777777" w:rsidR="008157A1" w:rsidRDefault="008157A1">
            <w:pPr>
              <w:spacing w:after="160"/>
              <w:rPr>
                <w:ins w:id="2169" w:author="Στάθης Καπ" w:date="2023-02-01T09:01:00Z"/>
                <w:lang w:val="el-GR"/>
              </w:rPr>
              <w:pPrChange w:id="2170" w:author="Στάθης Καπ" w:date="2023-02-01T08:46:00Z">
                <w:pPr/>
              </w:pPrChange>
            </w:pPr>
          </w:p>
        </w:tc>
        <w:tc>
          <w:tcPr>
            <w:tcW w:w="4300" w:type="pct"/>
          </w:tcPr>
          <w:p w14:paraId="65523351" w14:textId="7614555F" w:rsidR="008157A1" w:rsidRPr="005846FF" w:rsidRDefault="004C3766">
            <w:pPr>
              <w:spacing w:after="160"/>
              <w:rPr>
                <w:ins w:id="2171" w:author="Στάθης Καπ" w:date="2023-02-01T09:01:00Z"/>
                <w:lang w:val="el-GR"/>
              </w:rPr>
              <w:pPrChange w:id="2172" w:author="Στάθης Καπ" w:date="2023-02-01T08:46:00Z">
                <w:pPr/>
              </w:pPrChange>
            </w:pPr>
            <m:oMathPara>
              <m:oMath>
                <m:nary>
                  <m:naryPr>
                    <m:chr m:val="∑"/>
                    <m:limLoc m:val="undOvr"/>
                    <m:ctrlPr>
                      <w:ins w:id="2173" w:author="Στάθης Καπ" w:date="2023-02-01T09:01:00Z">
                        <w:rPr>
                          <w:rFonts w:ascii="Cambria Math" w:hAnsi="Cambria Math"/>
                          <w:i/>
                        </w:rPr>
                      </w:ins>
                    </m:ctrlPr>
                  </m:naryPr>
                  <m:sub>
                    <m:r>
                      <w:ins w:id="2174" w:author="Στάθης Καπ" w:date="2023-02-01T09:01:00Z">
                        <w:rPr>
                          <w:rFonts w:ascii="Cambria Math" w:hAnsi="Cambria Math"/>
                        </w:rPr>
                        <m:t>m=1</m:t>
                      </w:ins>
                    </m:r>
                  </m:sub>
                  <m:sup>
                    <m:r>
                      <w:ins w:id="2175" w:author="Στάθης Καπ" w:date="2023-02-01T09:01:00Z">
                        <w:rPr>
                          <w:rFonts w:ascii="Cambria Math" w:hAnsi="Cambria Math"/>
                        </w:rPr>
                        <m:t>k</m:t>
                      </w:ins>
                    </m:r>
                  </m:sup>
                  <m:e>
                    <m:sSub>
                      <m:sSubPr>
                        <m:ctrlPr>
                          <w:ins w:id="2176" w:author="Στάθης Καπ" w:date="2023-02-01T09:01:00Z">
                            <w:rPr>
                              <w:rFonts w:ascii="Cambria Math" w:hAnsi="Cambria Math"/>
                              <w:i/>
                            </w:rPr>
                          </w:ins>
                        </m:ctrlPr>
                      </m:sSubPr>
                      <m:e>
                        <m:r>
                          <w:ins w:id="2177" w:author="Στάθης Καπ" w:date="2023-02-01T09:01:00Z">
                            <w:rPr>
                              <w:rFonts w:ascii="Cambria Math" w:hAnsi="Cambria Math"/>
                            </w:rPr>
                            <m:t>y</m:t>
                          </w:ins>
                        </m:r>
                      </m:e>
                      <m:sub>
                        <m:r>
                          <w:ins w:id="2178" w:author="Στάθης Καπ" w:date="2023-02-01T09:01:00Z">
                            <w:rPr>
                              <w:rFonts w:ascii="Cambria Math" w:hAnsi="Cambria Math"/>
                            </w:rPr>
                            <m:t>rm</m:t>
                          </w:ins>
                        </m:r>
                      </m:sub>
                    </m:sSub>
                  </m:e>
                </m:nary>
                <m:r>
                  <w:ins w:id="2179" w:author="Στάθης Καπ" w:date="2023-02-01T09:01:00Z">
                    <w:rPr>
                      <w:rFonts w:ascii="Cambria Math" w:hAnsi="Cambria Math"/>
                    </w:rPr>
                    <m:t>≤1 ∀r=2, ⋯, N-1</m:t>
                  </w:ins>
                </m:r>
              </m:oMath>
            </m:oMathPara>
          </w:p>
        </w:tc>
        <w:tc>
          <w:tcPr>
            <w:tcW w:w="350" w:type="pct"/>
            <w:vAlign w:val="center"/>
          </w:tcPr>
          <w:p w14:paraId="1D87A65C" w14:textId="328D436F" w:rsidR="008157A1" w:rsidRPr="00603993" w:rsidRDefault="008157A1" w:rsidP="00237FE3">
            <w:pPr>
              <w:pStyle w:val="Caption"/>
              <w:spacing w:after="160"/>
              <w:rPr>
                <w:ins w:id="2180" w:author="Στάθης Καπ" w:date="2023-02-01T09:01:00Z"/>
                <w:rPrChange w:id="2181" w:author="Στάθης Καπ" w:date="2023-02-01T08:49:00Z">
                  <w:rPr>
                    <w:ins w:id="2182" w:author="Στάθης Καπ" w:date="2023-02-01T09:01:00Z"/>
                    <w:lang w:val="el-GR"/>
                  </w:rPr>
                </w:rPrChange>
              </w:rPr>
            </w:pPr>
            <w:ins w:id="2183" w:author="Στάθης Καπ" w:date="2023-02-01T09:01: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184"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26</w:t>
            </w:r>
            <w:ins w:id="2185" w:author="Στάθης Καπ" w:date="2023-02-01T09:01:00Z">
              <w:r>
                <w:rPr>
                  <w:lang w:val="el-GR"/>
                </w:rPr>
                <w:fldChar w:fldCharType="end"/>
              </w:r>
              <w:r>
                <w:t>)</w:t>
              </w:r>
            </w:ins>
          </w:p>
        </w:tc>
      </w:tr>
      <w:tr w:rsidR="00F7187A" w14:paraId="21F8A166" w14:textId="77777777" w:rsidTr="00237FE3">
        <w:trPr>
          <w:ins w:id="2186" w:author="Στάθης Καπ" w:date="2023-02-01T09:01:00Z"/>
        </w:trPr>
        <w:tc>
          <w:tcPr>
            <w:tcW w:w="350" w:type="pct"/>
          </w:tcPr>
          <w:p w14:paraId="6DA30E5C" w14:textId="77777777" w:rsidR="00F7187A" w:rsidRDefault="00F7187A">
            <w:pPr>
              <w:spacing w:after="160"/>
              <w:rPr>
                <w:ins w:id="2187" w:author="Στάθης Καπ" w:date="2023-02-01T09:01:00Z"/>
                <w:lang w:val="el-GR"/>
              </w:rPr>
              <w:pPrChange w:id="2188" w:author="Στάθης Καπ" w:date="2023-02-01T08:46:00Z">
                <w:pPr/>
              </w:pPrChange>
            </w:pPr>
          </w:p>
        </w:tc>
        <w:tc>
          <w:tcPr>
            <w:tcW w:w="4300" w:type="pct"/>
          </w:tcPr>
          <w:p w14:paraId="236AD762" w14:textId="6BBF1807" w:rsidR="00F7187A" w:rsidRPr="005846FF" w:rsidRDefault="004C3766">
            <w:pPr>
              <w:spacing w:after="160"/>
              <w:rPr>
                <w:ins w:id="2189" w:author="Στάθης Καπ" w:date="2023-02-01T09:01:00Z"/>
                <w:lang w:val="el-GR"/>
              </w:rPr>
              <w:pPrChange w:id="2190" w:author="Στάθης Καπ" w:date="2023-02-01T08:46:00Z">
                <w:pPr/>
              </w:pPrChange>
            </w:pPr>
            <m:oMathPara>
              <m:oMath>
                <m:nary>
                  <m:naryPr>
                    <m:chr m:val="∑"/>
                    <m:limLoc m:val="undOvr"/>
                    <m:ctrlPr>
                      <w:ins w:id="2191" w:author="Στάθης Καπ" w:date="2023-02-01T09:01:00Z">
                        <w:rPr>
                          <w:rFonts w:ascii="Cambria Math" w:hAnsi="Cambria Math"/>
                          <w:i/>
                        </w:rPr>
                      </w:ins>
                    </m:ctrlPr>
                  </m:naryPr>
                  <m:sub>
                    <m:r>
                      <w:ins w:id="2192" w:author="Στάθης Καπ" w:date="2023-02-01T09:01:00Z">
                        <w:rPr>
                          <w:rFonts w:ascii="Cambria Math" w:hAnsi="Cambria Math"/>
                        </w:rPr>
                        <m:t>i=1</m:t>
                      </w:ins>
                    </m:r>
                  </m:sub>
                  <m:sup>
                    <m:r>
                      <w:ins w:id="2193" w:author="Στάθης Καπ" w:date="2023-02-01T09:01:00Z">
                        <w:rPr>
                          <w:rFonts w:ascii="Cambria Math" w:hAnsi="Cambria Math"/>
                        </w:rPr>
                        <m:t>N-1</m:t>
                      </w:ins>
                    </m:r>
                  </m:sup>
                  <m:e>
                    <m:sSub>
                      <m:sSubPr>
                        <m:ctrlPr>
                          <w:ins w:id="2194" w:author="Στάθης Καπ" w:date="2023-02-01T09:01:00Z">
                            <w:rPr>
                              <w:rFonts w:ascii="Cambria Math" w:hAnsi="Cambria Math"/>
                              <w:i/>
                            </w:rPr>
                          </w:ins>
                        </m:ctrlPr>
                      </m:sSubPr>
                      <m:e>
                        <m:r>
                          <w:ins w:id="2195" w:author="Στάθης Καπ" w:date="2023-02-01T09:01:00Z">
                            <w:rPr>
                              <w:rFonts w:ascii="Cambria Math" w:hAnsi="Cambria Math"/>
                            </w:rPr>
                            <m:t>x</m:t>
                          </w:ins>
                        </m:r>
                      </m:e>
                      <m:sub>
                        <m:r>
                          <w:ins w:id="2196" w:author="Στάθης Καπ" w:date="2023-02-01T09:01:00Z">
                            <w:rPr>
                              <w:rFonts w:ascii="Cambria Math" w:hAnsi="Cambria Math"/>
                            </w:rPr>
                            <m:t>irm</m:t>
                          </w:ins>
                        </m:r>
                      </m:sub>
                    </m:sSub>
                  </m:e>
                </m:nary>
                <m:r>
                  <w:ins w:id="2197" w:author="Στάθης Καπ" w:date="2023-02-01T09:01:00Z">
                    <w:rPr>
                      <w:rFonts w:ascii="Cambria Math" w:hAnsi="Cambria Math"/>
                    </w:rPr>
                    <m:t>=</m:t>
                  </w:ins>
                </m:r>
                <m:nary>
                  <m:naryPr>
                    <m:chr m:val="∑"/>
                    <m:limLoc m:val="undOvr"/>
                    <m:ctrlPr>
                      <w:ins w:id="2198" w:author="Στάθης Καπ" w:date="2023-02-01T09:01:00Z">
                        <w:rPr>
                          <w:rFonts w:ascii="Cambria Math" w:hAnsi="Cambria Math"/>
                          <w:i/>
                        </w:rPr>
                      </w:ins>
                    </m:ctrlPr>
                  </m:naryPr>
                  <m:sub>
                    <m:r>
                      <w:ins w:id="2199" w:author="Στάθης Καπ" w:date="2023-02-01T09:01:00Z">
                        <w:rPr>
                          <w:rFonts w:ascii="Cambria Math" w:hAnsi="Cambria Math"/>
                        </w:rPr>
                        <m:t>j=2</m:t>
                      </w:ins>
                    </m:r>
                  </m:sub>
                  <m:sup>
                    <m:r>
                      <w:ins w:id="2200" w:author="Στάθης Καπ" w:date="2023-02-01T09:01:00Z">
                        <w:rPr>
                          <w:rFonts w:ascii="Cambria Math" w:hAnsi="Cambria Math"/>
                        </w:rPr>
                        <m:t>N</m:t>
                      </w:ins>
                    </m:r>
                  </m:sup>
                  <m:e>
                    <m:sSub>
                      <m:sSubPr>
                        <m:ctrlPr>
                          <w:ins w:id="2201" w:author="Στάθης Καπ" w:date="2023-02-01T09:01:00Z">
                            <w:rPr>
                              <w:rFonts w:ascii="Cambria Math" w:hAnsi="Cambria Math"/>
                              <w:i/>
                            </w:rPr>
                          </w:ins>
                        </m:ctrlPr>
                      </m:sSubPr>
                      <m:e>
                        <m:r>
                          <w:ins w:id="2202" w:author="Στάθης Καπ" w:date="2023-02-01T09:01:00Z">
                            <w:rPr>
                              <w:rFonts w:ascii="Cambria Math" w:hAnsi="Cambria Math"/>
                            </w:rPr>
                            <m:t>x</m:t>
                          </w:ins>
                        </m:r>
                      </m:e>
                      <m:sub>
                        <m:r>
                          <w:ins w:id="2203" w:author="Στάθης Καπ" w:date="2023-02-01T09:01:00Z">
                            <w:rPr>
                              <w:rFonts w:ascii="Cambria Math" w:hAnsi="Cambria Math"/>
                            </w:rPr>
                            <m:t>rjm</m:t>
                          </w:ins>
                        </m:r>
                      </m:sub>
                    </m:sSub>
                  </m:e>
                </m:nary>
                <m:r>
                  <w:ins w:id="2204" w:author="Στάθης Καπ" w:date="2023-02-01T09:01:00Z">
                    <w:rPr>
                      <w:rFonts w:ascii="Cambria Math" w:hAnsi="Cambria Math"/>
                    </w:rPr>
                    <m:t>=</m:t>
                  </w:ins>
                </m:r>
                <m:sSub>
                  <m:sSubPr>
                    <m:ctrlPr>
                      <w:ins w:id="2205" w:author="Στάθης Καπ" w:date="2023-02-01T09:01:00Z">
                        <w:rPr>
                          <w:rFonts w:ascii="Cambria Math" w:hAnsi="Cambria Math"/>
                          <w:i/>
                        </w:rPr>
                      </w:ins>
                    </m:ctrlPr>
                  </m:sSubPr>
                  <m:e>
                    <m:r>
                      <w:ins w:id="2206" w:author="Στάθης Καπ" w:date="2023-02-01T09:01:00Z">
                        <w:rPr>
                          <w:rFonts w:ascii="Cambria Math" w:hAnsi="Cambria Math"/>
                        </w:rPr>
                        <m:t>y</m:t>
                      </w:ins>
                    </m:r>
                  </m:e>
                  <m:sub>
                    <m:r>
                      <w:ins w:id="2207" w:author="Στάθης Καπ" w:date="2023-02-01T09:01:00Z">
                        <w:rPr>
                          <w:rFonts w:ascii="Cambria Math" w:hAnsi="Cambria Math"/>
                        </w:rPr>
                        <m:t>rm</m:t>
                      </w:ins>
                    </m:r>
                  </m:sub>
                </m:sSub>
                <m:r>
                  <w:ins w:id="2208" w:author="Στάθης Καπ" w:date="2023-02-01T09:01:00Z">
                    <w:rPr>
                      <w:rFonts w:ascii="Cambria Math" w:hAnsi="Cambria Math"/>
                    </w:rPr>
                    <m:t xml:space="preserve"> ∀r=2, ⋯, N  m=1, ⋯, k</m:t>
                  </w:ins>
                </m:r>
              </m:oMath>
            </m:oMathPara>
          </w:p>
        </w:tc>
        <w:tc>
          <w:tcPr>
            <w:tcW w:w="350" w:type="pct"/>
            <w:vAlign w:val="center"/>
          </w:tcPr>
          <w:p w14:paraId="54D59D19" w14:textId="45871E21" w:rsidR="00F7187A" w:rsidRPr="00603993" w:rsidRDefault="00F7187A" w:rsidP="00237FE3">
            <w:pPr>
              <w:pStyle w:val="Caption"/>
              <w:spacing w:after="160"/>
              <w:rPr>
                <w:ins w:id="2209" w:author="Στάθης Καπ" w:date="2023-02-01T09:01:00Z"/>
                <w:rPrChange w:id="2210" w:author="Στάθης Καπ" w:date="2023-02-01T08:49:00Z">
                  <w:rPr>
                    <w:ins w:id="2211" w:author="Στάθης Καπ" w:date="2023-02-01T09:01:00Z"/>
                    <w:lang w:val="el-GR"/>
                  </w:rPr>
                </w:rPrChange>
              </w:rPr>
            </w:pPr>
            <w:ins w:id="2212" w:author="Στάθης Καπ" w:date="2023-02-01T09:01: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213"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27</w:t>
            </w:r>
            <w:ins w:id="2214" w:author="Στάθης Καπ" w:date="2023-02-01T09:01:00Z">
              <w:r>
                <w:rPr>
                  <w:lang w:val="el-GR"/>
                </w:rPr>
                <w:fldChar w:fldCharType="end"/>
              </w:r>
              <w:r>
                <w:t>)</w:t>
              </w:r>
            </w:ins>
          </w:p>
        </w:tc>
      </w:tr>
      <w:tr w:rsidR="0014488F" w14:paraId="7E8011F8" w14:textId="77777777" w:rsidTr="00237FE3">
        <w:trPr>
          <w:ins w:id="2215" w:author="Στάθης Καπ" w:date="2023-02-01T09:02:00Z"/>
        </w:trPr>
        <w:tc>
          <w:tcPr>
            <w:tcW w:w="350" w:type="pct"/>
          </w:tcPr>
          <w:p w14:paraId="50F68AA4" w14:textId="77777777" w:rsidR="0014488F" w:rsidRDefault="0014488F">
            <w:pPr>
              <w:spacing w:after="160"/>
              <w:rPr>
                <w:ins w:id="2216" w:author="Στάθης Καπ" w:date="2023-02-01T09:02:00Z"/>
                <w:lang w:val="el-GR"/>
              </w:rPr>
              <w:pPrChange w:id="2217" w:author="Στάθης Καπ" w:date="2023-02-01T08:46:00Z">
                <w:pPr/>
              </w:pPrChange>
            </w:pPr>
          </w:p>
        </w:tc>
        <w:tc>
          <w:tcPr>
            <w:tcW w:w="4300" w:type="pct"/>
          </w:tcPr>
          <w:p w14:paraId="1D318514" w14:textId="2D5E9F52" w:rsidR="0014488F" w:rsidRPr="005846FF" w:rsidRDefault="004C3766">
            <w:pPr>
              <w:spacing w:after="160"/>
              <w:rPr>
                <w:ins w:id="2218" w:author="Στάθης Καπ" w:date="2023-02-01T09:02:00Z"/>
                <w:lang w:val="el-GR"/>
              </w:rPr>
              <w:pPrChange w:id="2219" w:author="Στάθης Καπ" w:date="2023-02-01T08:46:00Z">
                <w:pPr/>
              </w:pPrChange>
            </w:pPr>
            <m:oMathPara>
              <m:oMath>
                <m:nary>
                  <m:naryPr>
                    <m:chr m:val="∑"/>
                    <m:limLoc m:val="undOvr"/>
                    <m:ctrlPr>
                      <w:ins w:id="2220" w:author="Στάθης Καπ" w:date="2023-02-01T09:02:00Z">
                        <w:rPr>
                          <w:rFonts w:ascii="Cambria Math" w:hAnsi="Cambria Math"/>
                          <w:i/>
                        </w:rPr>
                      </w:ins>
                    </m:ctrlPr>
                  </m:naryPr>
                  <m:sub>
                    <m:r>
                      <w:ins w:id="2221" w:author="Στάθης Καπ" w:date="2023-02-01T09:02:00Z">
                        <w:rPr>
                          <w:rFonts w:ascii="Cambria Math" w:hAnsi="Cambria Math"/>
                        </w:rPr>
                        <m:t>i=1</m:t>
                      </w:ins>
                    </m:r>
                  </m:sub>
                  <m:sup>
                    <m:r>
                      <w:ins w:id="2222" w:author="Στάθης Καπ" w:date="2023-02-01T09:02:00Z">
                        <w:rPr>
                          <w:rFonts w:ascii="Cambria Math" w:hAnsi="Cambria Math"/>
                        </w:rPr>
                        <m:t>N-1</m:t>
                      </w:ins>
                    </m:r>
                  </m:sup>
                  <m:e>
                    <m:nary>
                      <m:naryPr>
                        <m:chr m:val="∑"/>
                        <m:limLoc m:val="undOvr"/>
                        <m:ctrlPr>
                          <w:ins w:id="2223" w:author="Στάθης Καπ" w:date="2023-02-01T09:02:00Z">
                            <w:rPr>
                              <w:rFonts w:ascii="Cambria Math" w:hAnsi="Cambria Math"/>
                              <w:i/>
                            </w:rPr>
                          </w:ins>
                        </m:ctrlPr>
                      </m:naryPr>
                      <m:sub>
                        <m:r>
                          <w:ins w:id="2224" w:author="Στάθης Καπ" w:date="2023-02-01T09:02:00Z">
                            <w:rPr>
                              <w:rFonts w:ascii="Cambria Math" w:hAnsi="Cambria Math"/>
                            </w:rPr>
                            <m:t>j=2</m:t>
                          </w:ins>
                        </m:r>
                      </m:sub>
                      <m:sup>
                        <m:r>
                          <w:ins w:id="2225" w:author="Στάθης Καπ" w:date="2023-02-01T09:02:00Z">
                            <w:rPr>
                              <w:rFonts w:ascii="Cambria Math" w:hAnsi="Cambria Math"/>
                            </w:rPr>
                            <m:t>N</m:t>
                          </w:ins>
                        </m:r>
                      </m:sup>
                      <m:e>
                        <m:sSub>
                          <m:sSubPr>
                            <m:ctrlPr>
                              <w:ins w:id="2226" w:author="Στάθης Καπ" w:date="2023-02-01T09:02:00Z">
                                <w:rPr>
                                  <w:rFonts w:ascii="Cambria Math" w:hAnsi="Cambria Math"/>
                                  <w:i/>
                                </w:rPr>
                              </w:ins>
                            </m:ctrlPr>
                          </m:sSubPr>
                          <m:e>
                            <m:r>
                              <w:ins w:id="2227" w:author="Στάθης Καπ" w:date="2023-02-01T09:02:00Z">
                                <w:rPr>
                                  <w:rFonts w:ascii="Cambria Math" w:hAnsi="Cambria Math"/>
                                </w:rPr>
                                <m:t>c</m:t>
                              </w:ins>
                            </m:r>
                          </m:e>
                          <m:sub>
                            <m:r>
                              <w:ins w:id="2228" w:author="Στάθης Καπ" w:date="2023-02-01T09:02:00Z">
                                <w:rPr>
                                  <w:rFonts w:ascii="Cambria Math" w:hAnsi="Cambria Math"/>
                                </w:rPr>
                                <m:t>ij</m:t>
                              </w:ins>
                            </m:r>
                          </m:sub>
                        </m:sSub>
                        <m:sSub>
                          <m:sSubPr>
                            <m:ctrlPr>
                              <w:ins w:id="2229" w:author="Στάθης Καπ" w:date="2023-02-01T09:02:00Z">
                                <w:rPr>
                                  <w:rFonts w:ascii="Cambria Math" w:hAnsi="Cambria Math"/>
                                  <w:i/>
                                </w:rPr>
                              </w:ins>
                            </m:ctrlPr>
                          </m:sSubPr>
                          <m:e>
                            <m:r>
                              <w:ins w:id="2230" w:author="Στάθης Καπ" w:date="2023-02-01T09:02:00Z">
                                <w:rPr>
                                  <w:rFonts w:ascii="Cambria Math" w:hAnsi="Cambria Math"/>
                                </w:rPr>
                                <m:t>x</m:t>
                              </w:ins>
                            </m:r>
                          </m:e>
                          <m:sub>
                            <m:r>
                              <w:ins w:id="2231" w:author="Στάθης Καπ" w:date="2023-02-01T09:02:00Z">
                                <w:rPr>
                                  <w:rFonts w:ascii="Cambria Math" w:hAnsi="Cambria Math"/>
                                </w:rPr>
                                <m:t>ijm</m:t>
                              </w:ins>
                            </m:r>
                          </m:sub>
                        </m:sSub>
                      </m:e>
                    </m:nary>
                  </m:e>
                </m:nary>
                <m:r>
                  <w:ins w:id="2232" w:author="Στάθης Καπ" w:date="2023-02-01T09:02:00Z">
                    <w:rPr>
                      <w:rFonts w:ascii="Cambria Math" w:hAnsi="Cambria Math"/>
                    </w:rPr>
                    <m:t>≤B  ∀m=1, ⋯, k</m:t>
                  </w:ins>
                </m:r>
              </m:oMath>
            </m:oMathPara>
          </w:p>
        </w:tc>
        <w:tc>
          <w:tcPr>
            <w:tcW w:w="350" w:type="pct"/>
            <w:vAlign w:val="center"/>
          </w:tcPr>
          <w:p w14:paraId="0FCB1F65" w14:textId="7336C797" w:rsidR="0014488F" w:rsidRPr="00603993" w:rsidRDefault="0014488F" w:rsidP="00237FE3">
            <w:pPr>
              <w:pStyle w:val="Caption"/>
              <w:spacing w:after="160"/>
              <w:rPr>
                <w:ins w:id="2233" w:author="Στάθης Καπ" w:date="2023-02-01T09:02:00Z"/>
                <w:rPrChange w:id="2234" w:author="Στάθης Καπ" w:date="2023-02-01T08:49:00Z">
                  <w:rPr>
                    <w:ins w:id="2235" w:author="Στάθης Καπ" w:date="2023-02-01T09:02:00Z"/>
                    <w:lang w:val="el-GR"/>
                  </w:rPr>
                </w:rPrChange>
              </w:rPr>
            </w:pPr>
            <w:ins w:id="2236" w:author="Στάθης Καπ" w:date="2023-02-01T09:02: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237"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28</w:t>
            </w:r>
            <w:ins w:id="2238" w:author="Στάθης Καπ" w:date="2023-02-01T09:02:00Z">
              <w:r>
                <w:rPr>
                  <w:lang w:val="el-GR"/>
                </w:rPr>
                <w:fldChar w:fldCharType="end"/>
              </w:r>
              <w:r>
                <w:t>)</w:t>
              </w:r>
            </w:ins>
          </w:p>
        </w:tc>
      </w:tr>
      <w:tr w:rsidR="0052346E" w14:paraId="5109E733" w14:textId="77777777" w:rsidTr="00237FE3">
        <w:trPr>
          <w:ins w:id="2239" w:author="Στάθης Καπ" w:date="2023-02-01T09:02:00Z"/>
        </w:trPr>
        <w:tc>
          <w:tcPr>
            <w:tcW w:w="350" w:type="pct"/>
          </w:tcPr>
          <w:p w14:paraId="2E388C9E" w14:textId="77777777" w:rsidR="0052346E" w:rsidRDefault="0052346E">
            <w:pPr>
              <w:spacing w:after="160"/>
              <w:rPr>
                <w:ins w:id="2240" w:author="Στάθης Καπ" w:date="2023-02-01T09:02:00Z"/>
                <w:lang w:val="el-GR"/>
              </w:rPr>
              <w:pPrChange w:id="2241" w:author="Στάθης Καπ" w:date="2023-02-01T08:46:00Z">
                <w:pPr/>
              </w:pPrChange>
            </w:pPr>
          </w:p>
        </w:tc>
        <w:tc>
          <w:tcPr>
            <w:tcW w:w="4300" w:type="pct"/>
          </w:tcPr>
          <w:p w14:paraId="4A775959" w14:textId="6AB2C93B" w:rsidR="0052346E" w:rsidRPr="005846FF" w:rsidRDefault="0052346E">
            <w:pPr>
              <w:spacing w:after="160"/>
              <w:rPr>
                <w:ins w:id="2242" w:author="Στάθης Καπ" w:date="2023-02-01T09:02:00Z"/>
                <w:lang w:val="el-GR"/>
              </w:rPr>
              <w:pPrChange w:id="2243" w:author="Στάθης Καπ" w:date="2023-02-01T08:46:00Z">
                <w:pPr/>
              </w:pPrChange>
            </w:pPr>
            <m:oMathPara>
              <m:oMath>
                <m:r>
                  <w:ins w:id="2244" w:author="Στάθης Καπ" w:date="2023-02-01T09:02:00Z">
                    <w:rPr>
                      <w:rFonts w:ascii="Cambria Math" w:hAnsi="Cambria Math"/>
                    </w:rPr>
                    <m:t>2≤</m:t>
                  </w:ins>
                </m:r>
                <m:sSub>
                  <m:sSubPr>
                    <m:ctrlPr>
                      <w:ins w:id="2245" w:author="Στάθης Καπ" w:date="2023-02-01T09:02:00Z">
                        <w:rPr>
                          <w:rFonts w:ascii="Cambria Math" w:hAnsi="Cambria Math"/>
                          <w:i/>
                        </w:rPr>
                      </w:ins>
                    </m:ctrlPr>
                  </m:sSubPr>
                  <m:e>
                    <m:r>
                      <w:ins w:id="2246" w:author="Στάθης Καπ" w:date="2023-02-01T09:02:00Z">
                        <w:rPr>
                          <w:rFonts w:ascii="Cambria Math" w:hAnsi="Cambria Math"/>
                        </w:rPr>
                        <m:t>u</m:t>
                      </w:ins>
                    </m:r>
                  </m:e>
                  <m:sub>
                    <m:r>
                      <w:ins w:id="2247" w:author="Στάθης Καπ" w:date="2023-02-01T09:02:00Z">
                        <w:rPr>
                          <w:rFonts w:ascii="Cambria Math" w:hAnsi="Cambria Math"/>
                        </w:rPr>
                        <m:t>im</m:t>
                      </w:ins>
                    </m:r>
                  </m:sub>
                </m:sSub>
                <m:r>
                  <w:ins w:id="2248" w:author="Στάθης Καπ" w:date="2023-02-01T09:02:00Z">
                    <w:rPr>
                      <w:rFonts w:ascii="Cambria Math" w:hAnsi="Cambria Math"/>
                    </w:rPr>
                    <m:t>≤N  ∀i=1, ⋯,N m=1,⋯, k</m:t>
                  </w:ins>
                </m:r>
              </m:oMath>
            </m:oMathPara>
          </w:p>
        </w:tc>
        <w:tc>
          <w:tcPr>
            <w:tcW w:w="350" w:type="pct"/>
            <w:vAlign w:val="center"/>
          </w:tcPr>
          <w:p w14:paraId="5FAB7DE7" w14:textId="39E0BE21" w:rsidR="0052346E" w:rsidRPr="00603993" w:rsidRDefault="0052346E" w:rsidP="00237FE3">
            <w:pPr>
              <w:pStyle w:val="Caption"/>
              <w:spacing w:after="160"/>
              <w:rPr>
                <w:ins w:id="2249" w:author="Στάθης Καπ" w:date="2023-02-01T09:02:00Z"/>
                <w:rPrChange w:id="2250" w:author="Στάθης Καπ" w:date="2023-02-01T08:49:00Z">
                  <w:rPr>
                    <w:ins w:id="2251" w:author="Στάθης Καπ" w:date="2023-02-01T09:02:00Z"/>
                    <w:lang w:val="el-GR"/>
                  </w:rPr>
                </w:rPrChange>
              </w:rPr>
            </w:pPr>
            <w:ins w:id="2252" w:author="Στάθης Καπ" w:date="2023-02-01T09:02: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253"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29</w:t>
            </w:r>
            <w:ins w:id="2254" w:author="Στάθης Καπ" w:date="2023-02-01T09:02:00Z">
              <w:r>
                <w:rPr>
                  <w:lang w:val="el-GR"/>
                </w:rPr>
                <w:fldChar w:fldCharType="end"/>
              </w:r>
              <w:r>
                <w:t>)</w:t>
              </w:r>
            </w:ins>
          </w:p>
        </w:tc>
      </w:tr>
      <w:tr w:rsidR="00455B40" w14:paraId="43FE5EB1" w14:textId="77777777" w:rsidTr="00237FE3">
        <w:trPr>
          <w:ins w:id="2255" w:author="Στάθης Καπ" w:date="2023-02-01T09:02:00Z"/>
        </w:trPr>
        <w:tc>
          <w:tcPr>
            <w:tcW w:w="350" w:type="pct"/>
          </w:tcPr>
          <w:p w14:paraId="6817EAC5" w14:textId="77777777" w:rsidR="00455B40" w:rsidRDefault="00455B40">
            <w:pPr>
              <w:spacing w:after="160"/>
              <w:rPr>
                <w:ins w:id="2256" w:author="Στάθης Καπ" w:date="2023-02-01T09:02:00Z"/>
                <w:lang w:val="el-GR"/>
              </w:rPr>
              <w:pPrChange w:id="2257" w:author="Στάθης Καπ" w:date="2023-02-01T08:46:00Z">
                <w:pPr/>
              </w:pPrChange>
            </w:pPr>
          </w:p>
        </w:tc>
        <w:tc>
          <w:tcPr>
            <w:tcW w:w="4300" w:type="pct"/>
          </w:tcPr>
          <w:p w14:paraId="78966E5D" w14:textId="3BEF2843" w:rsidR="00455B40" w:rsidRPr="005846FF" w:rsidRDefault="004C3766">
            <w:pPr>
              <w:spacing w:after="160"/>
              <w:rPr>
                <w:ins w:id="2258" w:author="Στάθης Καπ" w:date="2023-02-01T09:02:00Z"/>
                <w:lang w:val="el-GR"/>
              </w:rPr>
              <w:pPrChange w:id="2259" w:author="Στάθης Καπ" w:date="2023-02-01T08:46:00Z">
                <w:pPr/>
              </w:pPrChange>
            </w:pPr>
            <m:oMathPara>
              <m:oMath>
                <m:sSub>
                  <m:sSubPr>
                    <m:ctrlPr>
                      <w:ins w:id="2260" w:author="Στάθης Καπ" w:date="2023-02-01T09:02:00Z">
                        <w:rPr>
                          <w:rFonts w:ascii="Cambria Math" w:hAnsi="Cambria Math"/>
                          <w:i/>
                        </w:rPr>
                      </w:ins>
                    </m:ctrlPr>
                  </m:sSubPr>
                  <m:e>
                    <m:r>
                      <w:ins w:id="2261" w:author="Στάθης Καπ" w:date="2023-02-01T09:02:00Z">
                        <w:rPr>
                          <w:rFonts w:ascii="Cambria Math" w:hAnsi="Cambria Math"/>
                        </w:rPr>
                        <m:t>u</m:t>
                      </w:ins>
                    </m:r>
                  </m:e>
                  <m:sub>
                    <m:r>
                      <w:ins w:id="2262" w:author="Στάθης Καπ" w:date="2023-02-01T09:02:00Z">
                        <w:rPr>
                          <w:rFonts w:ascii="Cambria Math" w:hAnsi="Cambria Math"/>
                        </w:rPr>
                        <m:t>im</m:t>
                      </w:ins>
                    </m:r>
                  </m:sub>
                </m:sSub>
                <m:r>
                  <w:ins w:id="2263" w:author="Στάθης Καπ" w:date="2023-02-01T09:02:00Z">
                    <w:rPr>
                      <w:rFonts w:ascii="Cambria Math" w:hAnsi="Cambria Math"/>
                    </w:rPr>
                    <m:t>-</m:t>
                  </w:ins>
                </m:r>
                <m:sSub>
                  <m:sSubPr>
                    <m:ctrlPr>
                      <w:ins w:id="2264" w:author="Στάθης Καπ" w:date="2023-02-01T09:02:00Z">
                        <w:rPr>
                          <w:rFonts w:ascii="Cambria Math" w:hAnsi="Cambria Math"/>
                          <w:i/>
                        </w:rPr>
                      </w:ins>
                    </m:ctrlPr>
                  </m:sSubPr>
                  <m:e>
                    <m:r>
                      <w:ins w:id="2265" w:author="Στάθης Καπ" w:date="2023-02-01T09:02:00Z">
                        <w:rPr>
                          <w:rFonts w:ascii="Cambria Math" w:hAnsi="Cambria Math"/>
                        </w:rPr>
                        <m:t>u</m:t>
                      </w:ins>
                    </m:r>
                  </m:e>
                  <m:sub>
                    <m:r>
                      <w:ins w:id="2266" w:author="Στάθης Καπ" w:date="2023-02-01T09:02:00Z">
                        <w:rPr>
                          <w:rFonts w:ascii="Cambria Math" w:hAnsi="Cambria Math"/>
                        </w:rPr>
                        <m:t>jm</m:t>
                      </w:ins>
                    </m:r>
                  </m:sub>
                </m:sSub>
                <m:r>
                  <w:ins w:id="2267" w:author="Στάθης Καπ" w:date="2023-02-01T09:02:00Z">
                    <w:rPr>
                      <w:rFonts w:ascii="Cambria Math" w:hAnsi="Cambria Math"/>
                    </w:rPr>
                    <m:t>+1≤</m:t>
                  </w:ins>
                </m:r>
                <m:d>
                  <m:dPr>
                    <m:ctrlPr>
                      <w:ins w:id="2268" w:author="Στάθης Καπ" w:date="2023-02-01T09:02:00Z">
                        <w:rPr>
                          <w:rFonts w:ascii="Cambria Math" w:hAnsi="Cambria Math"/>
                          <w:i/>
                        </w:rPr>
                      </w:ins>
                    </m:ctrlPr>
                  </m:dPr>
                  <m:e>
                    <m:r>
                      <w:ins w:id="2269" w:author="Στάθης Καπ" w:date="2023-02-01T09:02:00Z">
                        <w:rPr>
                          <w:rFonts w:ascii="Cambria Math" w:hAnsi="Cambria Math"/>
                        </w:rPr>
                        <m:t>N-1</m:t>
                      </w:ins>
                    </m:r>
                  </m:e>
                </m:d>
                <m:d>
                  <m:dPr>
                    <m:ctrlPr>
                      <w:ins w:id="2270" w:author="Στάθης Καπ" w:date="2023-02-01T09:02:00Z">
                        <w:rPr>
                          <w:rFonts w:ascii="Cambria Math" w:hAnsi="Cambria Math"/>
                          <w:i/>
                        </w:rPr>
                      </w:ins>
                    </m:ctrlPr>
                  </m:dPr>
                  <m:e>
                    <m:r>
                      <w:ins w:id="2271" w:author="Στάθης Καπ" w:date="2023-02-01T09:02:00Z">
                        <w:rPr>
                          <w:rFonts w:ascii="Cambria Math" w:hAnsi="Cambria Math"/>
                        </w:rPr>
                        <m:t>1-</m:t>
                      </w:ins>
                    </m:r>
                    <m:sSub>
                      <m:sSubPr>
                        <m:ctrlPr>
                          <w:ins w:id="2272" w:author="Στάθης Καπ" w:date="2023-02-01T09:02:00Z">
                            <w:rPr>
                              <w:rFonts w:ascii="Cambria Math" w:hAnsi="Cambria Math"/>
                              <w:i/>
                            </w:rPr>
                          </w:ins>
                        </m:ctrlPr>
                      </m:sSubPr>
                      <m:e>
                        <m:r>
                          <w:ins w:id="2273" w:author="Στάθης Καπ" w:date="2023-02-01T09:02:00Z">
                            <w:rPr>
                              <w:rFonts w:ascii="Cambria Math" w:hAnsi="Cambria Math"/>
                            </w:rPr>
                            <m:t>x</m:t>
                          </w:ins>
                        </m:r>
                      </m:e>
                      <m:sub>
                        <m:r>
                          <w:ins w:id="2274" w:author="Στάθης Καπ" w:date="2023-02-01T09:02:00Z">
                            <w:rPr>
                              <w:rFonts w:ascii="Cambria Math" w:hAnsi="Cambria Math"/>
                            </w:rPr>
                            <m:t>ijm</m:t>
                          </w:ins>
                        </m:r>
                      </m:sub>
                    </m:sSub>
                  </m:e>
                </m:d>
                <m:r>
                  <w:ins w:id="2275" w:author="Στάθης Καπ" w:date="2023-02-01T09:02:00Z">
                    <w:rPr>
                      <w:rFonts w:ascii="Cambria Math" w:hAnsi="Cambria Math"/>
                    </w:rPr>
                    <m:t xml:space="preserve"> ∀i,j=2, ⋯, N m=1, ⋯, k</m:t>
                  </w:ins>
                </m:r>
              </m:oMath>
            </m:oMathPara>
          </w:p>
        </w:tc>
        <w:tc>
          <w:tcPr>
            <w:tcW w:w="350" w:type="pct"/>
            <w:vAlign w:val="center"/>
          </w:tcPr>
          <w:p w14:paraId="3E14EE15" w14:textId="5E583DA7" w:rsidR="00455B40" w:rsidRPr="00603993" w:rsidRDefault="00455B40" w:rsidP="00237FE3">
            <w:pPr>
              <w:pStyle w:val="Caption"/>
              <w:spacing w:after="160"/>
              <w:rPr>
                <w:ins w:id="2276" w:author="Στάθης Καπ" w:date="2023-02-01T09:02:00Z"/>
                <w:rPrChange w:id="2277" w:author="Στάθης Καπ" w:date="2023-02-01T08:49:00Z">
                  <w:rPr>
                    <w:ins w:id="2278" w:author="Στάθης Καπ" w:date="2023-02-01T09:02:00Z"/>
                    <w:lang w:val="el-GR"/>
                  </w:rPr>
                </w:rPrChange>
              </w:rPr>
            </w:pPr>
            <w:ins w:id="2279" w:author="Στάθης Καπ" w:date="2023-02-01T09:02: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280"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30</w:t>
            </w:r>
            <w:ins w:id="2281" w:author="Στάθης Καπ" w:date="2023-02-01T09:02:00Z">
              <w:r>
                <w:rPr>
                  <w:lang w:val="el-GR"/>
                </w:rPr>
                <w:fldChar w:fldCharType="end"/>
              </w:r>
              <w:r>
                <w:t>)</w:t>
              </w:r>
            </w:ins>
          </w:p>
        </w:tc>
      </w:tr>
      <w:tr w:rsidR="000D147C" w14:paraId="17B7A812" w14:textId="77777777" w:rsidTr="00237FE3">
        <w:trPr>
          <w:ins w:id="2282" w:author="Στάθης Καπ" w:date="2023-02-01T09:02:00Z"/>
        </w:trPr>
        <w:tc>
          <w:tcPr>
            <w:tcW w:w="350" w:type="pct"/>
          </w:tcPr>
          <w:p w14:paraId="071C79EE" w14:textId="77777777" w:rsidR="000D147C" w:rsidRDefault="000D147C">
            <w:pPr>
              <w:spacing w:after="160"/>
              <w:rPr>
                <w:ins w:id="2283" w:author="Στάθης Καπ" w:date="2023-02-01T09:02:00Z"/>
                <w:lang w:val="el-GR"/>
              </w:rPr>
              <w:pPrChange w:id="2284" w:author="Στάθης Καπ" w:date="2023-02-01T08:46:00Z">
                <w:pPr/>
              </w:pPrChange>
            </w:pPr>
          </w:p>
        </w:tc>
        <w:tc>
          <w:tcPr>
            <w:tcW w:w="4300" w:type="pct"/>
          </w:tcPr>
          <w:p w14:paraId="6A7E601F" w14:textId="202A740D" w:rsidR="000D147C" w:rsidRPr="005846FF" w:rsidRDefault="004C3766">
            <w:pPr>
              <w:spacing w:after="160"/>
              <w:rPr>
                <w:ins w:id="2285" w:author="Στάθης Καπ" w:date="2023-02-01T09:02:00Z"/>
                <w:lang w:val="el-GR"/>
              </w:rPr>
              <w:pPrChange w:id="2286" w:author="Στάθης Καπ" w:date="2023-02-01T08:46:00Z">
                <w:pPr/>
              </w:pPrChange>
            </w:pPr>
            <m:oMathPara>
              <m:oMath>
                <m:sSub>
                  <m:sSubPr>
                    <m:ctrlPr>
                      <w:ins w:id="2287" w:author="Στάθης Καπ" w:date="2023-02-01T09:02:00Z">
                        <w:rPr>
                          <w:rFonts w:ascii="Cambria Math" w:hAnsi="Cambria Math"/>
                          <w:i/>
                        </w:rPr>
                      </w:ins>
                    </m:ctrlPr>
                  </m:sSubPr>
                  <m:e>
                    <m:r>
                      <w:ins w:id="2288" w:author="Στάθης Καπ" w:date="2023-02-01T09:02:00Z">
                        <w:rPr>
                          <w:rFonts w:ascii="Cambria Math" w:hAnsi="Cambria Math"/>
                        </w:rPr>
                        <m:t>x</m:t>
                      </w:ins>
                    </m:r>
                  </m:e>
                  <m:sub>
                    <m:r>
                      <w:ins w:id="2289" w:author="Στάθης Καπ" w:date="2023-02-01T09:02:00Z">
                        <w:rPr>
                          <w:rFonts w:ascii="Cambria Math" w:hAnsi="Cambria Math"/>
                        </w:rPr>
                        <m:t>ijm</m:t>
                      </w:ins>
                    </m:r>
                  </m:sub>
                </m:sSub>
                <m:r>
                  <w:ins w:id="2290" w:author="Στάθης Καπ" w:date="2023-02-01T09:02:00Z">
                    <w:rPr>
                      <w:rFonts w:ascii="Cambria Math" w:hAnsi="Cambria Math"/>
                    </w:rPr>
                    <m:t>,</m:t>
                  </w:ins>
                </m:r>
                <m:sSub>
                  <m:sSubPr>
                    <m:ctrlPr>
                      <w:ins w:id="2291" w:author="Στάθης Καπ" w:date="2023-02-01T09:02:00Z">
                        <w:rPr>
                          <w:rFonts w:ascii="Cambria Math" w:hAnsi="Cambria Math"/>
                          <w:i/>
                        </w:rPr>
                      </w:ins>
                    </m:ctrlPr>
                  </m:sSubPr>
                  <m:e>
                    <m:r>
                      <w:ins w:id="2292" w:author="Στάθης Καπ" w:date="2023-02-01T09:02:00Z">
                        <w:rPr>
                          <w:rFonts w:ascii="Cambria Math" w:hAnsi="Cambria Math"/>
                        </w:rPr>
                        <m:t>y</m:t>
                      </w:ins>
                    </m:r>
                  </m:e>
                  <m:sub>
                    <m:r>
                      <w:ins w:id="2293" w:author="Στάθης Καπ" w:date="2023-02-01T09:02:00Z">
                        <w:rPr>
                          <w:rFonts w:ascii="Cambria Math" w:hAnsi="Cambria Math"/>
                        </w:rPr>
                        <m:t>im</m:t>
                      </w:ins>
                    </m:r>
                  </m:sub>
                </m:sSub>
                <m:r>
                  <w:ins w:id="2294" w:author="Στάθης Καπ" w:date="2023-02-01T09:02:00Z">
                    <w:rPr>
                      <w:rFonts w:ascii="Cambria Math" w:hAnsi="Cambria Math"/>
                    </w:rPr>
                    <m:t>∈</m:t>
                  </w:ins>
                </m:r>
                <m:d>
                  <m:dPr>
                    <m:begChr m:val="{"/>
                    <m:endChr m:val="}"/>
                    <m:ctrlPr>
                      <w:ins w:id="2295" w:author="Στάθης Καπ" w:date="2023-02-01T09:02:00Z">
                        <w:rPr>
                          <w:rFonts w:ascii="Cambria Math" w:hAnsi="Cambria Math"/>
                          <w:i/>
                        </w:rPr>
                      </w:ins>
                    </m:ctrlPr>
                  </m:dPr>
                  <m:e>
                    <m:r>
                      <w:ins w:id="2296" w:author="Στάθης Καπ" w:date="2023-02-01T09:02:00Z">
                        <w:rPr>
                          <w:rFonts w:ascii="Cambria Math" w:hAnsi="Cambria Math"/>
                        </w:rPr>
                        <m:t>0,1</m:t>
                      </w:ins>
                    </m:r>
                  </m:e>
                </m:d>
                <m:r>
                  <w:ins w:id="2297" w:author="Στάθης Καπ" w:date="2023-02-01T09:02:00Z">
                    <w:rPr>
                      <w:rFonts w:ascii="Cambria Math" w:hAnsi="Cambria Math"/>
                    </w:rPr>
                    <m:t xml:space="preserve"> ∀i,j=1, ⋯, N m=1, ⋯, k</m:t>
                  </w:ins>
                </m:r>
              </m:oMath>
            </m:oMathPara>
          </w:p>
        </w:tc>
        <w:tc>
          <w:tcPr>
            <w:tcW w:w="350" w:type="pct"/>
            <w:vAlign w:val="center"/>
          </w:tcPr>
          <w:p w14:paraId="0D3A7C1A" w14:textId="3A8BC0E8" w:rsidR="000D147C" w:rsidRPr="00603993" w:rsidRDefault="000D147C" w:rsidP="00237FE3">
            <w:pPr>
              <w:pStyle w:val="Caption"/>
              <w:spacing w:after="160"/>
              <w:rPr>
                <w:ins w:id="2298" w:author="Στάθης Καπ" w:date="2023-02-01T09:02:00Z"/>
                <w:rPrChange w:id="2299" w:author="Στάθης Καπ" w:date="2023-02-01T08:49:00Z">
                  <w:rPr>
                    <w:ins w:id="2300" w:author="Στάθης Καπ" w:date="2023-02-01T09:02:00Z"/>
                    <w:lang w:val="el-GR"/>
                  </w:rPr>
                </w:rPrChange>
              </w:rPr>
            </w:pPr>
            <w:ins w:id="2301" w:author="Στάθης Καπ" w:date="2023-02-01T09:02: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302"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31</w:t>
            </w:r>
            <w:ins w:id="2303" w:author="Στάθης Καπ" w:date="2023-02-01T09:02:00Z">
              <w:r>
                <w:rPr>
                  <w:lang w:val="el-GR"/>
                </w:rPr>
                <w:fldChar w:fldCharType="end"/>
              </w:r>
              <w:r>
                <w:t>)</w:t>
              </w:r>
            </w:ins>
          </w:p>
        </w:tc>
      </w:tr>
    </w:tbl>
    <w:p w14:paraId="5E32A0C4" w14:textId="77777777" w:rsidR="002D79E5" w:rsidRPr="002D79E5" w:rsidDel="002D79E5" w:rsidRDefault="002D79E5" w:rsidP="00061121">
      <w:pPr>
        <w:rPr>
          <w:del w:id="2304" w:author="Στάθης Καπ" w:date="2023-02-01T09:00:00Z"/>
          <w:rFonts w:eastAsiaTheme="minorEastAsia"/>
        </w:rPr>
      </w:pPr>
    </w:p>
    <w:p w14:paraId="5C666342" w14:textId="58C02404" w:rsidR="00B964E4" w:rsidRPr="002D79E5" w:rsidDel="002D79E5" w:rsidRDefault="00B964E4" w:rsidP="00061121">
      <w:pPr>
        <w:rPr>
          <w:del w:id="2305" w:author="Στάθης Καπ" w:date="2023-02-01T09:00:00Z"/>
          <w:rFonts w:eastAsiaTheme="minorEastAsia"/>
          <w:rPrChange w:id="2306" w:author="Στάθης Καπ" w:date="2023-02-01T09:00:00Z">
            <w:rPr>
              <w:del w:id="2307" w:author="Στάθης Καπ" w:date="2023-02-01T09:00:00Z"/>
              <w:rFonts w:ascii="Cambria Math" w:hAnsi="Cambria Math"/>
              <w:i/>
            </w:rPr>
          </w:rPrChange>
        </w:rPr>
      </w:pPr>
      <m:oMathPara>
        <m:oMath>
          <m:r>
            <w:del w:id="2308" w:author="Στάθης Καπ" w:date="2023-02-01T09:00:00Z">
              <w:rPr>
                <w:rFonts w:ascii="Cambria Math" w:hAnsi="Cambria Math"/>
              </w:rPr>
              <m:t xml:space="preserve">maximize </m:t>
            </w:del>
          </m:r>
          <m:nary>
            <m:naryPr>
              <m:chr m:val="∑"/>
              <m:limLoc m:val="undOvr"/>
              <m:ctrlPr>
                <w:del w:id="2309" w:author="Στάθης Καπ" w:date="2023-02-01T09:00:00Z">
                  <w:rPr>
                    <w:rFonts w:ascii="Cambria Math" w:hAnsi="Cambria Math"/>
                    <w:i/>
                  </w:rPr>
                </w:del>
              </m:ctrlPr>
            </m:naryPr>
            <m:sub>
              <m:r>
                <w:del w:id="2310" w:author="Στάθης Καπ" w:date="2023-02-01T09:00:00Z">
                  <w:rPr>
                    <w:rFonts w:ascii="Cambria Math" w:hAnsi="Cambria Math"/>
                  </w:rPr>
                  <m:t>m=1</m:t>
                </w:del>
              </m:r>
            </m:sub>
            <m:sup>
              <m:r>
                <w:del w:id="2311" w:author="Στάθης Καπ" w:date="2023-02-01T09:00:00Z">
                  <w:rPr>
                    <w:rFonts w:ascii="Cambria Math" w:hAnsi="Cambria Math"/>
                  </w:rPr>
                  <m:t>k</m:t>
                </w:del>
              </m:r>
            </m:sup>
            <m:e>
              <m:nary>
                <m:naryPr>
                  <m:chr m:val="∑"/>
                  <m:limLoc m:val="undOvr"/>
                  <m:ctrlPr>
                    <w:del w:id="2312" w:author="Στάθης Καπ" w:date="2023-02-01T09:00:00Z">
                      <w:rPr>
                        <w:rFonts w:ascii="Cambria Math" w:hAnsi="Cambria Math"/>
                        <w:i/>
                      </w:rPr>
                    </w:del>
                  </m:ctrlPr>
                </m:naryPr>
                <m:sub>
                  <m:r>
                    <w:del w:id="2313" w:author="Στάθης Καπ" w:date="2023-02-01T09:00:00Z">
                      <w:rPr>
                        <w:rFonts w:ascii="Cambria Math" w:hAnsi="Cambria Math"/>
                      </w:rPr>
                      <m:t>i=2</m:t>
                    </w:del>
                  </m:r>
                </m:sub>
                <m:sup>
                  <m:r>
                    <w:del w:id="2314" w:author="Στάθης Καπ" w:date="2023-02-01T09:00:00Z">
                      <w:rPr>
                        <w:rFonts w:ascii="Cambria Math" w:hAnsi="Cambria Math"/>
                      </w:rPr>
                      <m:t>N-1</m:t>
                    </w:del>
                  </m:r>
                </m:sup>
                <m:e>
                  <m:sSub>
                    <m:sSubPr>
                      <m:ctrlPr>
                        <w:del w:id="2315" w:author="Στάθης Καπ" w:date="2023-02-01T09:00:00Z">
                          <w:rPr>
                            <w:rFonts w:ascii="Cambria Math" w:hAnsi="Cambria Math"/>
                            <w:i/>
                          </w:rPr>
                        </w:del>
                      </m:ctrlPr>
                    </m:sSubPr>
                    <m:e>
                      <m:r>
                        <w:del w:id="2316" w:author="Στάθης Καπ" w:date="2023-02-01T09:00:00Z">
                          <w:rPr>
                            <w:rFonts w:ascii="Cambria Math" w:hAnsi="Cambria Math"/>
                          </w:rPr>
                          <m:t>p</m:t>
                        </w:del>
                      </m:r>
                    </m:e>
                    <m:sub>
                      <m:r>
                        <w:del w:id="2317" w:author="Στάθης Καπ" w:date="2023-02-01T09:00:00Z">
                          <w:rPr>
                            <w:rFonts w:ascii="Cambria Math" w:hAnsi="Cambria Math"/>
                          </w:rPr>
                          <m:t>i</m:t>
                        </w:del>
                      </m:r>
                    </m:sub>
                  </m:sSub>
                  <m:sSub>
                    <m:sSubPr>
                      <m:ctrlPr>
                        <w:del w:id="2318" w:author="Στάθης Καπ" w:date="2023-02-01T09:00:00Z">
                          <w:rPr>
                            <w:rFonts w:ascii="Cambria Math" w:hAnsi="Cambria Math"/>
                            <w:i/>
                          </w:rPr>
                        </w:del>
                      </m:ctrlPr>
                    </m:sSubPr>
                    <m:e>
                      <m:r>
                        <w:del w:id="2319" w:author="Στάθης Καπ" w:date="2023-02-01T09:00:00Z">
                          <w:rPr>
                            <w:rFonts w:ascii="Cambria Math" w:hAnsi="Cambria Math"/>
                          </w:rPr>
                          <m:t>y</m:t>
                        </w:del>
                      </m:r>
                    </m:e>
                    <m:sub>
                      <m:r>
                        <w:del w:id="2320" w:author="Στάθης Καπ" w:date="2023-02-01T09:00:00Z">
                          <w:rPr>
                            <w:rFonts w:ascii="Cambria Math" w:hAnsi="Cambria Math"/>
                          </w:rPr>
                          <m:t>im</m:t>
                        </w:del>
                      </m:r>
                    </m:sub>
                  </m:sSub>
                </m:e>
              </m:nary>
            </m:e>
          </m:nary>
        </m:oMath>
      </m:oMathPara>
    </w:p>
    <w:p w14:paraId="20BC191A" w14:textId="14457A4E" w:rsidR="00071DE9" w:rsidRPr="0081214E" w:rsidDel="002D79E5" w:rsidRDefault="004C3766" w:rsidP="00061121">
      <w:pPr>
        <w:rPr>
          <w:del w:id="2321" w:author="Στάθης Καπ" w:date="2023-02-01T09:00:00Z"/>
          <w:rFonts w:eastAsiaTheme="minorEastAsia"/>
        </w:rPr>
      </w:pPr>
      <m:oMathPara>
        <m:oMath>
          <m:nary>
            <m:naryPr>
              <m:chr m:val="∑"/>
              <m:limLoc m:val="undOvr"/>
              <m:ctrlPr>
                <w:del w:id="2322" w:author="Στάθης Καπ" w:date="2023-02-01T09:00:00Z">
                  <w:rPr>
                    <w:rFonts w:ascii="Cambria Math" w:hAnsi="Cambria Math"/>
                    <w:i/>
                  </w:rPr>
                </w:del>
              </m:ctrlPr>
            </m:naryPr>
            <m:sub>
              <m:r>
                <w:del w:id="2323" w:author="Στάθης Καπ" w:date="2023-02-01T09:00:00Z">
                  <w:rPr>
                    <w:rFonts w:ascii="Cambria Math" w:hAnsi="Cambria Math"/>
                  </w:rPr>
                  <m:t>m=1</m:t>
                </w:del>
              </m:r>
            </m:sub>
            <m:sup>
              <m:r>
                <w:del w:id="2324" w:author="Στάθης Καπ" w:date="2023-02-01T09:00:00Z">
                  <w:rPr>
                    <w:rFonts w:ascii="Cambria Math" w:hAnsi="Cambria Math"/>
                  </w:rPr>
                  <m:t>k</m:t>
                </w:del>
              </m:r>
            </m:sup>
            <m:e>
              <m:nary>
                <m:naryPr>
                  <m:chr m:val="∑"/>
                  <m:limLoc m:val="undOvr"/>
                  <m:ctrlPr>
                    <w:del w:id="2325" w:author="Στάθης Καπ" w:date="2023-02-01T09:00:00Z">
                      <w:rPr>
                        <w:rFonts w:ascii="Cambria Math" w:hAnsi="Cambria Math"/>
                        <w:i/>
                      </w:rPr>
                    </w:del>
                  </m:ctrlPr>
                </m:naryPr>
                <m:sub>
                  <m:r>
                    <w:del w:id="2326" w:author="Στάθης Καπ" w:date="2023-02-01T09:00:00Z">
                      <w:rPr>
                        <w:rFonts w:ascii="Cambria Math" w:hAnsi="Cambria Math"/>
                      </w:rPr>
                      <m:t>j=2</m:t>
                    </w:del>
                  </m:r>
                </m:sub>
                <m:sup>
                  <m:r>
                    <w:del w:id="2327" w:author="Στάθης Καπ" w:date="2023-02-01T09:00:00Z">
                      <w:rPr>
                        <w:rFonts w:ascii="Cambria Math" w:hAnsi="Cambria Math"/>
                      </w:rPr>
                      <m:t>N</m:t>
                    </w:del>
                  </m:r>
                </m:sup>
                <m:e>
                  <m:sSub>
                    <m:sSubPr>
                      <m:ctrlPr>
                        <w:del w:id="2328" w:author="Στάθης Καπ" w:date="2023-02-01T09:00:00Z">
                          <w:rPr>
                            <w:rFonts w:ascii="Cambria Math" w:hAnsi="Cambria Math"/>
                            <w:i/>
                          </w:rPr>
                        </w:del>
                      </m:ctrlPr>
                    </m:sSubPr>
                    <m:e>
                      <m:r>
                        <w:del w:id="2329" w:author="Στάθης Καπ" w:date="2023-02-01T09:00:00Z">
                          <w:rPr>
                            <w:rFonts w:ascii="Cambria Math" w:hAnsi="Cambria Math"/>
                          </w:rPr>
                          <m:t>x</m:t>
                        </w:del>
                      </m:r>
                    </m:e>
                    <m:sub>
                      <m:r>
                        <w:del w:id="2330" w:author="Στάθης Καπ" w:date="2023-02-01T09:00:00Z">
                          <w:rPr>
                            <w:rFonts w:ascii="Cambria Math" w:hAnsi="Cambria Math"/>
                          </w:rPr>
                          <m:t>1jm</m:t>
                        </w:del>
                      </m:r>
                    </m:sub>
                  </m:sSub>
                </m:e>
              </m:nary>
            </m:e>
          </m:nary>
          <m:r>
            <w:del w:id="2331" w:author="Στάθης Καπ" w:date="2023-02-01T09:00:00Z">
              <w:rPr>
                <w:rFonts w:ascii="Cambria Math" w:hAnsi="Cambria Math"/>
              </w:rPr>
              <m:t>=</m:t>
            </w:del>
          </m:r>
          <m:nary>
            <m:naryPr>
              <m:chr m:val="∑"/>
              <m:limLoc m:val="undOvr"/>
              <m:ctrlPr>
                <w:del w:id="2332" w:author="Στάθης Καπ" w:date="2023-02-01T09:00:00Z">
                  <w:rPr>
                    <w:rFonts w:ascii="Cambria Math" w:hAnsi="Cambria Math"/>
                    <w:i/>
                  </w:rPr>
                </w:del>
              </m:ctrlPr>
            </m:naryPr>
            <m:sub>
              <m:r>
                <w:del w:id="2333" w:author="Στάθης Καπ" w:date="2023-02-01T09:00:00Z">
                  <w:rPr>
                    <w:rFonts w:ascii="Cambria Math" w:hAnsi="Cambria Math"/>
                  </w:rPr>
                  <m:t>m=1</m:t>
                </w:del>
              </m:r>
            </m:sub>
            <m:sup>
              <m:r>
                <w:del w:id="2334" w:author="Στάθης Καπ" w:date="2023-02-01T09:00:00Z">
                  <w:rPr>
                    <w:rFonts w:ascii="Cambria Math" w:hAnsi="Cambria Math"/>
                  </w:rPr>
                  <m:t>k</m:t>
                </w:del>
              </m:r>
            </m:sup>
            <m:e>
              <m:nary>
                <m:naryPr>
                  <m:chr m:val="∑"/>
                  <m:limLoc m:val="undOvr"/>
                  <m:ctrlPr>
                    <w:del w:id="2335" w:author="Στάθης Καπ" w:date="2023-02-01T09:00:00Z">
                      <w:rPr>
                        <w:rFonts w:ascii="Cambria Math" w:hAnsi="Cambria Math"/>
                        <w:i/>
                      </w:rPr>
                    </w:del>
                  </m:ctrlPr>
                </m:naryPr>
                <m:sub>
                  <m:r>
                    <w:del w:id="2336" w:author="Στάθης Καπ" w:date="2023-02-01T09:00:00Z">
                      <w:rPr>
                        <w:rFonts w:ascii="Cambria Math" w:hAnsi="Cambria Math"/>
                      </w:rPr>
                      <m:t>i=1</m:t>
                    </w:del>
                  </m:r>
                </m:sub>
                <m:sup>
                  <m:r>
                    <w:del w:id="2337" w:author="Στάθης Καπ" w:date="2023-02-01T09:00:00Z">
                      <w:rPr>
                        <w:rFonts w:ascii="Cambria Math" w:hAnsi="Cambria Math"/>
                      </w:rPr>
                      <m:t>N-1</m:t>
                    </w:del>
                  </m:r>
                </m:sup>
                <m:e>
                  <m:sSub>
                    <m:sSubPr>
                      <m:ctrlPr>
                        <w:del w:id="2338" w:author="Στάθης Καπ" w:date="2023-02-01T09:00:00Z">
                          <w:rPr>
                            <w:rFonts w:ascii="Cambria Math" w:hAnsi="Cambria Math"/>
                            <w:i/>
                          </w:rPr>
                        </w:del>
                      </m:ctrlPr>
                    </m:sSubPr>
                    <m:e>
                      <m:r>
                        <w:del w:id="2339" w:author="Στάθης Καπ" w:date="2023-02-01T09:00:00Z">
                          <w:rPr>
                            <w:rFonts w:ascii="Cambria Math" w:hAnsi="Cambria Math"/>
                          </w:rPr>
                          <m:t>x</m:t>
                        </w:del>
                      </m:r>
                    </m:e>
                    <m:sub>
                      <m:r>
                        <w:del w:id="2340" w:author="Στάθης Καπ" w:date="2023-02-01T09:00:00Z">
                          <w:rPr>
                            <w:rFonts w:ascii="Cambria Math" w:hAnsi="Cambria Math"/>
                          </w:rPr>
                          <m:t>iNm</m:t>
                        </w:del>
                      </m:r>
                    </m:sub>
                  </m:sSub>
                </m:e>
              </m:nary>
            </m:e>
          </m:nary>
          <m:r>
            <w:del w:id="2341" w:author="Στάθης Καπ" w:date="2023-02-01T09:00:00Z">
              <w:rPr>
                <w:rFonts w:ascii="Cambria Math" w:hAnsi="Cambria Math"/>
              </w:rPr>
              <m:t>=k</m:t>
            </w:del>
          </m:r>
        </m:oMath>
      </m:oMathPara>
    </w:p>
    <w:p w14:paraId="4068D571" w14:textId="6D33CC7C" w:rsidR="0081214E" w:rsidRPr="00964068" w:rsidDel="002D79E5" w:rsidRDefault="004C3766" w:rsidP="00061121">
      <w:pPr>
        <w:rPr>
          <w:del w:id="2342" w:author="Στάθης Καπ" w:date="2023-02-01T09:00:00Z"/>
          <w:rFonts w:eastAsiaTheme="minorEastAsia"/>
        </w:rPr>
      </w:pPr>
      <m:oMathPara>
        <m:oMath>
          <m:nary>
            <m:naryPr>
              <m:chr m:val="∑"/>
              <m:limLoc m:val="undOvr"/>
              <m:ctrlPr>
                <w:del w:id="2343" w:author="Στάθης Καπ" w:date="2023-02-01T09:00:00Z">
                  <w:rPr>
                    <w:rFonts w:ascii="Cambria Math" w:hAnsi="Cambria Math"/>
                    <w:i/>
                  </w:rPr>
                </w:del>
              </m:ctrlPr>
            </m:naryPr>
            <m:sub>
              <m:r>
                <w:del w:id="2344" w:author="Στάθης Καπ" w:date="2023-02-01T09:00:00Z">
                  <w:rPr>
                    <w:rFonts w:ascii="Cambria Math" w:hAnsi="Cambria Math"/>
                  </w:rPr>
                  <m:t>m=1</m:t>
                </w:del>
              </m:r>
            </m:sub>
            <m:sup>
              <m:r>
                <w:del w:id="2345" w:author="Στάθης Καπ" w:date="2023-02-01T09:00:00Z">
                  <w:rPr>
                    <w:rFonts w:ascii="Cambria Math" w:hAnsi="Cambria Math"/>
                  </w:rPr>
                  <m:t>k</m:t>
                </w:del>
              </m:r>
            </m:sup>
            <m:e>
              <m:sSub>
                <m:sSubPr>
                  <m:ctrlPr>
                    <w:del w:id="2346" w:author="Στάθης Καπ" w:date="2023-02-01T09:00:00Z">
                      <w:rPr>
                        <w:rFonts w:ascii="Cambria Math" w:hAnsi="Cambria Math"/>
                        <w:i/>
                      </w:rPr>
                    </w:del>
                  </m:ctrlPr>
                </m:sSubPr>
                <m:e>
                  <m:r>
                    <w:del w:id="2347" w:author="Στάθης Καπ" w:date="2023-02-01T09:00:00Z">
                      <w:rPr>
                        <w:rFonts w:ascii="Cambria Math" w:hAnsi="Cambria Math"/>
                      </w:rPr>
                      <m:t>y</m:t>
                    </w:del>
                  </m:r>
                </m:e>
                <m:sub>
                  <m:r>
                    <w:del w:id="2348" w:author="Στάθης Καπ" w:date="2023-02-01T09:00:00Z">
                      <w:rPr>
                        <w:rFonts w:ascii="Cambria Math" w:hAnsi="Cambria Math"/>
                      </w:rPr>
                      <m:t>rm</m:t>
                    </w:del>
                  </m:r>
                </m:sub>
              </m:sSub>
            </m:e>
          </m:nary>
          <m:r>
            <w:del w:id="2349" w:author="Στάθης Καπ" w:date="2023-02-01T09:00:00Z">
              <w:rPr>
                <w:rFonts w:ascii="Cambria Math" w:hAnsi="Cambria Math"/>
              </w:rPr>
              <m:t>≤1 ∀r=2, ⋯, N-1</m:t>
            </w:del>
          </m:r>
        </m:oMath>
      </m:oMathPara>
    </w:p>
    <w:p w14:paraId="6E262482" w14:textId="1DDF3431" w:rsidR="00964068" w:rsidRPr="00BE6C3B" w:rsidDel="002D79E5" w:rsidRDefault="004C3766" w:rsidP="00061121">
      <w:pPr>
        <w:rPr>
          <w:del w:id="2350" w:author="Στάθης Καπ" w:date="2023-02-01T09:00:00Z"/>
          <w:rFonts w:eastAsiaTheme="minorEastAsia"/>
        </w:rPr>
      </w:pPr>
      <m:oMathPara>
        <m:oMath>
          <m:nary>
            <m:naryPr>
              <m:chr m:val="∑"/>
              <m:limLoc m:val="undOvr"/>
              <m:ctrlPr>
                <w:del w:id="2351" w:author="Στάθης Καπ" w:date="2023-02-01T09:00:00Z">
                  <w:rPr>
                    <w:rFonts w:ascii="Cambria Math" w:hAnsi="Cambria Math"/>
                    <w:i/>
                  </w:rPr>
                </w:del>
              </m:ctrlPr>
            </m:naryPr>
            <m:sub>
              <m:r>
                <w:del w:id="2352" w:author="Στάθης Καπ" w:date="2023-02-01T09:00:00Z">
                  <w:rPr>
                    <w:rFonts w:ascii="Cambria Math" w:hAnsi="Cambria Math"/>
                  </w:rPr>
                  <m:t>i=1</m:t>
                </w:del>
              </m:r>
            </m:sub>
            <m:sup>
              <m:r>
                <w:del w:id="2353" w:author="Στάθης Καπ" w:date="2023-02-01T09:00:00Z">
                  <w:rPr>
                    <w:rFonts w:ascii="Cambria Math" w:hAnsi="Cambria Math"/>
                  </w:rPr>
                  <m:t>N-1</m:t>
                </w:del>
              </m:r>
            </m:sup>
            <m:e>
              <m:sSub>
                <m:sSubPr>
                  <m:ctrlPr>
                    <w:del w:id="2354" w:author="Στάθης Καπ" w:date="2023-02-01T09:00:00Z">
                      <w:rPr>
                        <w:rFonts w:ascii="Cambria Math" w:hAnsi="Cambria Math"/>
                        <w:i/>
                      </w:rPr>
                    </w:del>
                  </m:ctrlPr>
                </m:sSubPr>
                <m:e>
                  <m:r>
                    <w:del w:id="2355" w:author="Στάθης Καπ" w:date="2023-02-01T09:00:00Z">
                      <w:rPr>
                        <w:rFonts w:ascii="Cambria Math" w:hAnsi="Cambria Math"/>
                      </w:rPr>
                      <m:t>x</m:t>
                    </w:del>
                  </m:r>
                </m:e>
                <m:sub>
                  <m:r>
                    <w:del w:id="2356" w:author="Στάθης Καπ" w:date="2023-02-01T09:00:00Z">
                      <w:rPr>
                        <w:rFonts w:ascii="Cambria Math" w:hAnsi="Cambria Math"/>
                      </w:rPr>
                      <m:t>irm</m:t>
                    </w:del>
                  </m:r>
                </m:sub>
              </m:sSub>
            </m:e>
          </m:nary>
          <m:r>
            <w:del w:id="2357" w:author="Στάθης Καπ" w:date="2023-02-01T09:00:00Z">
              <w:rPr>
                <w:rFonts w:ascii="Cambria Math" w:hAnsi="Cambria Math"/>
              </w:rPr>
              <m:t>=</m:t>
            </w:del>
          </m:r>
          <m:nary>
            <m:naryPr>
              <m:chr m:val="∑"/>
              <m:limLoc m:val="undOvr"/>
              <m:ctrlPr>
                <w:del w:id="2358" w:author="Στάθης Καπ" w:date="2023-02-01T09:00:00Z">
                  <w:rPr>
                    <w:rFonts w:ascii="Cambria Math" w:hAnsi="Cambria Math"/>
                    <w:i/>
                  </w:rPr>
                </w:del>
              </m:ctrlPr>
            </m:naryPr>
            <m:sub>
              <m:r>
                <w:del w:id="2359" w:author="Στάθης Καπ" w:date="2023-02-01T09:00:00Z">
                  <w:rPr>
                    <w:rFonts w:ascii="Cambria Math" w:hAnsi="Cambria Math"/>
                  </w:rPr>
                  <m:t>j=2</m:t>
                </w:del>
              </m:r>
            </m:sub>
            <m:sup>
              <m:r>
                <w:del w:id="2360" w:author="Στάθης Καπ" w:date="2023-02-01T09:00:00Z">
                  <w:rPr>
                    <w:rFonts w:ascii="Cambria Math" w:hAnsi="Cambria Math"/>
                  </w:rPr>
                  <m:t>N</m:t>
                </w:del>
              </m:r>
            </m:sup>
            <m:e>
              <m:sSub>
                <m:sSubPr>
                  <m:ctrlPr>
                    <w:del w:id="2361" w:author="Στάθης Καπ" w:date="2023-02-01T09:00:00Z">
                      <w:rPr>
                        <w:rFonts w:ascii="Cambria Math" w:hAnsi="Cambria Math"/>
                        <w:i/>
                      </w:rPr>
                    </w:del>
                  </m:ctrlPr>
                </m:sSubPr>
                <m:e>
                  <m:r>
                    <w:del w:id="2362" w:author="Στάθης Καπ" w:date="2023-02-01T09:00:00Z">
                      <w:rPr>
                        <w:rFonts w:ascii="Cambria Math" w:hAnsi="Cambria Math"/>
                      </w:rPr>
                      <m:t>x</m:t>
                    </w:del>
                  </m:r>
                </m:e>
                <m:sub>
                  <m:r>
                    <w:del w:id="2363" w:author="Στάθης Καπ" w:date="2023-02-01T09:00:00Z">
                      <w:rPr>
                        <w:rFonts w:ascii="Cambria Math" w:hAnsi="Cambria Math"/>
                      </w:rPr>
                      <m:t>rjm</m:t>
                    </w:del>
                  </m:r>
                </m:sub>
              </m:sSub>
            </m:e>
          </m:nary>
          <m:r>
            <w:del w:id="2364" w:author="Στάθης Καπ" w:date="2023-02-01T09:00:00Z">
              <w:rPr>
                <w:rFonts w:ascii="Cambria Math" w:hAnsi="Cambria Math"/>
              </w:rPr>
              <m:t>=</m:t>
            </w:del>
          </m:r>
          <m:sSub>
            <m:sSubPr>
              <m:ctrlPr>
                <w:del w:id="2365" w:author="Στάθης Καπ" w:date="2023-02-01T09:00:00Z">
                  <w:rPr>
                    <w:rFonts w:ascii="Cambria Math" w:hAnsi="Cambria Math"/>
                    <w:i/>
                  </w:rPr>
                </w:del>
              </m:ctrlPr>
            </m:sSubPr>
            <m:e>
              <m:r>
                <w:del w:id="2366" w:author="Στάθης Καπ" w:date="2023-02-01T09:00:00Z">
                  <w:rPr>
                    <w:rFonts w:ascii="Cambria Math" w:hAnsi="Cambria Math"/>
                  </w:rPr>
                  <m:t>y</m:t>
                </w:del>
              </m:r>
            </m:e>
            <m:sub>
              <m:r>
                <w:del w:id="2367" w:author="Στάθης Καπ" w:date="2023-02-01T09:00:00Z">
                  <w:rPr>
                    <w:rFonts w:ascii="Cambria Math" w:hAnsi="Cambria Math"/>
                  </w:rPr>
                  <m:t>rm</m:t>
                </w:del>
              </m:r>
            </m:sub>
          </m:sSub>
          <m:r>
            <w:del w:id="2368" w:author="Στάθης Καπ" w:date="2023-02-01T09:00:00Z">
              <w:rPr>
                <w:rFonts w:ascii="Cambria Math" w:hAnsi="Cambria Math"/>
              </w:rPr>
              <m:t xml:space="preserve"> ∀r=2, ⋯, N  m=1, ⋯, k</m:t>
            </w:del>
          </m:r>
        </m:oMath>
      </m:oMathPara>
    </w:p>
    <w:p w14:paraId="4DC45D96" w14:textId="0C1BB95F" w:rsidR="00BE6C3B" w:rsidRPr="00145662" w:rsidDel="002D79E5" w:rsidRDefault="004C3766" w:rsidP="00061121">
      <w:pPr>
        <w:rPr>
          <w:del w:id="2369" w:author="Στάθης Καπ" w:date="2023-02-01T09:00:00Z"/>
          <w:rFonts w:eastAsiaTheme="minorEastAsia"/>
        </w:rPr>
      </w:pPr>
      <m:oMathPara>
        <m:oMath>
          <m:nary>
            <m:naryPr>
              <m:chr m:val="∑"/>
              <m:limLoc m:val="undOvr"/>
              <m:ctrlPr>
                <w:del w:id="2370" w:author="Στάθης Καπ" w:date="2023-02-01T09:00:00Z">
                  <w:rPr>
                    <w:rFonts w:ascii="Cambria Math" w:hAnsi="Cambria Math"/>
                    <w:i/>
                  </w:rPr>
                </w:del>
              </m:ctrlPr>
            </m:naryPr>
            <m:sub>
              <m:r>
                <w:del w:id="2371" w:author="Στάθης Καπ" w:date="2023-02-01T09:00:00Z">
                  <w:rPr>
                    <w:rFonts w:ascii="Cambria Math" w:hAnsi="Cambria Math"/>
                  </w:rPr>
                  <m:t>i=1</m:t>
                </w:del>
              </m:r>
            </m:sub>
            <m:sup>
              <m:r>
                <w:del w:id="2372" w:author="Στάθης Καπ" w:date="2023-02-01T09:00:00Z">
                  <w:rPr>
                    <w:rFonts w:ascii="Cambria Math" w:hAnsi="Cambria Math"/>
                  </w:rPr>
                  <m:t>N-1</m:t>
                </w:del>
              </m:r>
            </m:sup>
            <m:e>
              <m:nary>
                <m:naryPr>
                  <m:chr m:val="∑"/>
                  <m:limLoc m:val="undOvr"/>
                  <m:ctrlPr>
                    <w:del w:id="2373" w:author="Στάθης Καπ" w:date="2023-02-01T09:00:00Z">
                      <w:rPr>
                        <w:rFonts w:ascii="Cambria Math" w:hAnsi="Cambria Math"/>
                        <w:i/>
                      </w:rPr>
                    </w:del>
                  </m:ctrlPr>
                </m:naryPr>
                <m:sub>
                  <m:r>
                    <w:del w:id="2374" w:author="Στάθης Καπ" w:date="2023-02-01T09:00:00Z">
                      <w:rPr>
                        <w:rFonts w:ascii="Cambria Math" w:hAnsi="Cambria Math"/>
                      </w:rPr>
                      <m:t>j=2</m:t>
                    </w:del>
                  </m:r>
                </m:sub>
                <m:sup>
                  <m:r>
                    <w:del w:id="2375" w:author="Στάθης Καπ" w:date="2023-02-01T09:00:00Z">
                      <w:rPr>
                        <w:rFonts w:ascii="Cambria Math" w:hAnsi="Cambria Math"/>
                      </w:rPr>
                      <m:t>N</m:t>
                    </w:del>
                  </m:r>
                </m:sup>
                <m:e>
                  <m:sSub>
                    <m:sSubPr>
                      <m:ctrlPr>
                        <w:del w:id="2376" w:author="Στάθης Καπ" w:date="2023-02-01T09:00:00Z">
                          <w:rPr>
                            <w:rFonts w:ascii="Cambria Math" w:hAnsi="Cambria Math"/>
                            <w:i/>
                          </w:rPr>
                        </w:del>
                      </m:ctrlPr>
                    </m:sSubPr>
                    <m:e>
                      <m:r>
                        <w:del w:id="2377" w:author="Στάθης Καπ" w:date="2023-02-01T09:00:00Z">
                          <w:rPr>
                            <w:rFonts w:ascii="Cambria Math" w:hAnsi="Cambria Math"/>
                          </w:rPr>
                          <m:t>c</m:t>
                        </w:del>
                      </m:r>
                    </m:e>
                    <m:sub>
                      <m:r>
                        <w:del w:id="2378" w:author="Στάθης Καπ" w:date="2023-02-01T09:00:00Z">
                          <w:rPr>
                            <w:rFonts w:ascii="Cambria Math" w:hAnsi="Cambria Math"/>
                          </w:rPr>
                          <m:t>ij</m:t>
                        </w:del>
                      </m:r>
                    </m:sub>
                  </m:sSub>
                  <m:sSub>
                    <m:sSubPr>
                      <m:ctrlPr>
                        <w:del w:id="2379" w:author="Στάθης Καπ" w:date="2023-02-01T09:00:00Z">
                          <w:rPr>
                            <w:rFonts w:ascii="Cambria Math" w:hAnsi="Cambria Math"/>
                            <w:i/>
                          </w:rPr>
                        </w:del>
                      </m:ctrlPr>
                    </m:sSubPr>
                    <m:e>
                      <m:r>
                        <w:del w:id="2380" w:author="Στάθης Καπ" w:date="2023-02-01T09:00:00Z">
                          <w:rPr>
                            <w:rFonts w:ascii="Cambria Math" w:hAnsi="Cambria Math"/>
                          </w:rPr>
                          <m:t>x</m:t>
                        </w:del>
                      </m:r>
                    </m:e>
                    <m:sub>
                      <m:r>
                        <w:del w:id="2381" w:author="Στάθης Καπ" w:date="2023-02-01T09:00:00Z">
                          <w:rPr>
                            <w:rFonts w:ascii="Cambria Math" w:hAnsi="Cambria Math"/>
                          </w:rPr>
                          <m:t>ijm</m:t>
                        </w:del>
                      </m:r>
                    </m:sub>
                  </m:sSub>
                </m:e>
              </m:nary>
            </m:e>
          </m:nary>
          <m:r>
            <w:del w:id="2382" w:author="Στάθης Καπ" w:date="2023-02-01T09:00:00Z">
              <w:rPr>
                <w:rFonts w:ascii="Cambria Math" w:hAnsi="Cambria Math"/>
              </w:rPr>
              <m:t>≤B  ∀m=1, ⋯, k</m:t>
            </w:del>
          </m:r>
        </m:oMath>
      </m:oMathPara>
    </w:p>
    <w:p w14:paraId="419DEC8B" w14:textId="3735E6EC" w:rsidR="00145662" w:rsidRPr="00B34F42" w:rsidDel="002D79E5" w:rsidRDefault="00145662" w:rsidP="00061121">
      <w:pPr>
        <w:rPr>
          <w:del w:id="2383" w:author="Στάθης Καπ" w:date="2023-02-01T09:00:00Z"/>
          <w:rFonts w:eastAsiaTheme="minorEastAsia"/>
        </w:rPr>
      </w:pPr>
      <m:oMathPara>
        <m:oMath>
          <m:r>
            <w:del w:id="2384" w:author="Στάθης Καπ" w:date="2023-02-01T09:00:00Z">
              <w:rPr>
                <w:rFonts w:ascii="Cambria Math" w:hAnsi="Cambria Math"/>
              </w:rPr>
              <m:t>2≤</m:t>
            </w:del>
          </m:r>
          <m:sSub>
            <m:sSubPr>
              <m:ctrlPr>
                <w:del w:id="2385" w:author="Στάθης Καπ" w:date="2023-02-01T09:00:00Z">
                  <w:rPr>
                    <w:rFonts w:ascii="Cambria Math" w:hAnsi="Cambria Math"/>
                    <w:i/>
                  </w:rPr>
                </w:del>
              </m:ctrlPr>
            </m:sSubPr>
            <m:e>
              <m:r>
                <w:del w:id="2386" w:author="Στάθης Καπ" w:date="2023-02-01T09:00:00Z">
                  <w:rPr>
                    <w:rFonts w:ascii="Cambria Math" w:hAnsi="Cambria Math"/>
                  </w:rPr>
                  <m:t>u</m:t>
                </w:del>
              </m:r>
            </m:e>
            <m:sub>
              <m:r>
                <w:del w:id="2387" w:author="Στάθης Καπ" w:date="2023-02-01T09:00:00Z">
                  <w:rPr>
                    <w:rFonts w:ascii="Cambria Math" w:hAnsi="Cambria Math"/>
                  </w:rPr>
                  <m:t>im</m:t>
                </w:del>
              </m:r>
            </m:sub>
          </m:sSub>
          <m:r>
            <w:del w:id="2388" w:author="Στάθης Καπ" w:date="2023-02-01T09:00:00Z">
              <w:rPr>
                <w:rFonts w:ascii="Cambria Math" w:hAnsi="Cambria Math"/>
              </w:rPr>
              <m:t>≤N  ∀i=1, ⋯,N m=1,⋯, k</m:t>
            </w:del>
          </m:r>
        </m:oMath>
      </m:oMathPara>
    </w:p>
    <w:p w14:paraId="6286D8F5" w14:textId="3193AD55" w:rsidR="00B34F42" w:rsidRPr="004E115B" w:rsidDel="002D79E5" w:rsidRDefault="004C3766" w:rsidP="00061121">
      <w:pPr>
        <w:rPr>
          <w:del w:id="2389" w:author="Στάθης Καπ" w:date="2023-02-01T09:00:00Z"/>
          <w:rFonts w:eastAsiaTheme="minorEastAsia"/>
        </w:rPr>
      </w:pPr>
      <m:oMathPara>
        <m:oMath>
          <m:sSub>
            <m:sSubPr>
              <m:ctrlPr>
                <w:del w:id="2390" w:author="Στάθης Καπ" w:date="2023-02-01T09:00:00Z">
                  <w:rPr>
                    <w:rFonts w:ascii="Cambria Math" w:hAnsi="Cambria Math"/>
                    <w:i/>
                  </w:rPr>
                </w:del>
              </m:ctrlPr>
            </m:sSubPr>
            <m:e>
              <m:r>
                <w:del w:id="2391" w:author="Στάθης Καπ" w:date="2023-02-01T09:00:00Z">
                  <w:rPr>
                    <w:rFonts w:ascii="Cambria Math" w:hAnsi="Cambria Math"/>
                  </w:rPr>
                  <m:t>u</m:t>
                </w:del>
              </m:r>
            </m:e>
            <m:sub>
              <m:r>
                <w:del w:id="2392" w:author="Στάθης Καπ" w:date="2023-02-01T09:00:00Z">
                  <w:rPr>
                    <w:rFonts w:ascii="Cambria Math" w:hAnsi="Cambria Math"/>
                  </w:rPr>
                  <m:t>im</m:t>
                </w:del>
              </m:r>
            </m:sub>
          </m:sSub>
          <m:r>
            <w:del w:id="2393" w:author="Στάθης Καπ" w:date="2023-02-01T09:00:00Z">
              <w:rPr>
                <w:rFonts w:ascii="Cambria Math" w:hAnsi="Cambria Math"/>
              </w:rPr>
              <m:t>-</m:t>
            </w:del>
          </m:r>
          <m:sSub>
            <m:sSubPr>
              <m:ctrlPr>
                <w:del w:id="2394" w:author="Στάθης Καπ" w:date="2023-02-01T09:00:00Z">
                  <w:rPr>
                    <w:rFonts w:ascii="Cambria Math" w:hAnsi="Cambria Math"/>
                    <w:i/>
                  </w:rPr>
                </w:del>
              </m:ctrlPr>
            </m:sSubPr>
            <m:e>
              <m:r>
                <w:del w:id="2395" w:author="Στάθης Καπ" w:date="2023-02-01T09:00:00Z">
                  <w:rPr>
                    <w:rFonts w:ascii="Cambria Math" w:hAnsi="Cambria Math"/>
                  </w:rPr>
                  <m:t>u</m:t>
                </w:del>
              </m:r>
            </m:e>
            <m:sub>
              <m:r>
                <w:del w:id="2396" w:author="Στάθης Καπ" w:date="2023-02-01T09:00:00Z">
                  <w:rPr>
                    <w:rFonts w:ascii="Cambria Math" w:hAnsi="Cambria Math"/>
                  </w:rPr>
                  <m:t>jm</m:t>
                </w:del>
              </m:r>
            </m:sub>
          </m:sSub>
          <m:r>
            <w:del w:id="2397" w:author="Στάθης Καπ" w:date="2023-02-01T09:00:00Z">
              <w:rPr>
                <w:rFonts w:ascii="Cambria Math" w:hAnsi="Cambria Math"/>
              </w:rPr>
              <m:t>+1≤</m:t>
            </w:del>
          </m:r>
          <m:d>
            <m:dPr>
              <m:ctrlPr>
                <w:del w:id="2398" w:author="Στάθης Καπ" w:date="2023-02-01T09:00:00Z">
                  <w:rPr>
                    <w:rFonts w:ascii="Cambria Math" w:hAnsi="Cambria Math"/>
                    <w:i/>
                  </w:rPr>
                </w:del>
              </m:ctrlPr>
            </m:dPr>
            <m:e>
              <m:r>
                <w:del w:id="2399" w:author="Στάθης Καπ" w:date="2023-02-01T09:00:00Z">
                  <w:rPr>
                    <w:rFonts w:ascii="Cambria Math" w:hAnsi="Cambria Math"/>
                  </w:rPr>
                  <m:t>N-1</m:t>
                </w:del>
              </m:r>
            </m:e>
          </m:d>
          <m:d>
            <m:dPr>
              <m:ctrlPr>
                <w:del w:id="2400" w:author="Στάθης Καπ" w:date="2023-02-01T09:00:00Z">
                  <w:rPr>
                    <w:rFonts w:ascii="Cambria Math" w:hAnsi="Cambria Math"/>
                    <w:i/>
                  </w:rPr>
                </w:del>
              </m:ctrlPr>
            </m:dPr>
            <m:e>
              <m:r>
                <w:del w:id="2401" w:author="Στάθης Καπ" w:date="2023-02-01T09:00:00Z">
                  <w:rPr>
                    <w:rFonts w:ascii="Cambria Math" w:hAnsi="Cambria Math"/>
                  </w:rPr>
                  <m:t>1-</m:t>
                </w:del>
              </m:r>
              <m:sSub>
                <m:sSubPr>
                  <m:ctrlPr>
                    <w:del w:id="2402" w:author="Στάθης Καπ" w:date="2023-02-01T09:00:00Z">
                      <w:rPr>
                        <w:rFonts w:ascii="Cambria Math" w:hAnsi="Cambria Math"/>
                        <w:i/>
                      </w:rPr>
                    </w:del>
                  </m:ctrlPr>
                </m:sSubPr>
                <m:e>
                  <m:r>
                    <w:del w:id="2403" w:author="Στάθης Καπ" w:date="2023-02-01T09:00:00Z">
                      <w:rPr>
                        <w:rFonts w:ascii="Cambria Math" w:hAnsi="Cambria Math"/>
                      </w:rPr>
                      <m:t>x</m:t>
                    </w:del>
                  </m:r>
                </m:e>
                <m:sub>
                  <m:r>
                    <w:del w:id="2404" w:author="Στάθης Καπ" w:date="2023-02-01T09:00:00Z">
                      <w:rPr>
                        <w:rFonts w:ascii="Cambria Math" w:hAnsi="Cambria Math"/>
                      </w:rPr>
                      <m:t>ijm</m:t>
                    </w:del>
                  </m:r>
                </m:sub>
              </m:sSub>
            </m:e>
          </m:d>
          <m:r>
            <w:del w:id="2405" w:author="Στάθης Καπ" w:date="2023-02-01T09:00:00Z">
              <w:rPr>
                <w:rFonts w:ascii="Cambria Math" w:hAnsi="Cambria Math"/>
              </w:rPr>
              <m:t xml:space="preserve"> ∀i,j=2, ⋯, N m=1, ⋯, k</m:t>
            </w:del>
          </m:r>
        </m:oMath>
      </m:oMathPara>
    </w:p>
    <w:p w14:paraId="4DD97184" w14:textId="543E8267" w:rsidR="004E115B" w:rsidRPr="0000361D" w:rsidDel="002D79E5" w:rsidRDefault="004C3766" w:rsidP="00061121">
      <w:pPr>
        <w:rPr>
          <w:del w:id="2406" w:author="Στάθης Καπ" w:date="2023-02-01T09:00:00Z"/>
          <w:rFonts w:eastAsiaTheme="minorEastAsia"/>
        </w:rPr>
      </w:pPr>
      <m:oMathPara>
        <m:oMath>
          <m:sSub>
            <m:sSubPr>
              <m:ctrlPr>
                <w:del w:id="2407" w:author="Στάθης Καπ" w:date="2023-02-01T09:00:00Z">
                  <w:rPr>
                    <w:rFonts w:ascii="Cambria Math" w:hAnsi="Cambria Math"/>
                    <w:i/>
                  </w:rPr>
                </w:del>
              </m:ctrlPr>
            </m:sSubPr>
            <m:e>
              <m:r>
                <w:del w:id="2408" w:author="Στάθης Καπ" w:date="2023-02-01T09:00:00Z">
                  <w:rPr>
                    <w:rFonts w:ascii="Cambria Math" w:hAnsi="Cambria Math"/>
                  </w:rPr>
                  <m:t>x</m:t>
                </w:del>
              </m:r>
            </m:e>
            <m:sub>
              <m:r>
                <w:del w:id="2409" w:author="Στάθης Καπ" w:date="2023-02-01T09:00:00Z">
                  <w:rPr>
                    <w:rFonts w:ascii="Cambria Math" w:hAnsi="Cambria Math"/>
                  </w:rPr>
                  <m:t>ijm</m:t>
                </w:del>
              </m:r>
            </m:sub>
          </m:sSub>
          <m:r>
            <w:del w:id="2410" w:author="Στάθης Καπ" w:date="2023-02-01T09:00:00Z">
              <w:rPr>
                <w:rFonts w:ascii="Cambria Math" w:hAnsi="Cambria Math"/>
              </w:rPr>
              <m:t>,</m:t>
            </w:del>
          </m:r>
          <m:sSub>
            <m:sSubPr>
              <m:ctrlPr>
                <w:del w:id="2411" w:author="Στάθης Καπ" w:date="2023-02-01T09:00:00Z">
                  <w:rPr>
                    <w:rFonts w:ascii="Cambria Math" w:hAnsi="Cambria Math"/>
                    <w:i/>
                  </w:rPr>
                </w:del>
              </m:ctrlPr>
            </m:sSubPr>
            <m:e>
              <m:r>
                <w:del w:id="2412" w:author="Στάθης Καπ" w:date="2023-02-01T09:00:00Z">
                  <w:rPr>
                    <w:rFonts w:ascii="Cambria Math" w:hAnsi="Cambria Math"/>
                  </w:rPr>
                  <m:t>y</m:t>
                </w:del>
              </m:r>
            </m:e>
            <m:sub>
              <m:r>
                <w:del w:id="2413" w:author="Στάθης Καπ" w:date="2023-02-01T09:00:00Z">
                  <w:rPr>
                    <w:rFonts w:ascii="Cambria Math" w:hAnsi="Cambria Math"/>
                  </w:rPr>
                  <m:t>im</m:t>
                </w:del>
              </m:r>
            </m:sub>
          </m:sSub>
          <m:r>
            <w:del w:id="2414" w:author="Στάθης Καπ" w:date="2023-02-01T09:00:00Z">
              <w:rPr>
                <w:rFonts w:ascii="Cambria Math" w:hAnsi="Cambria Math"/>
              </w:rPr>
              <m:t>∈</m:t>
            </w:del>
          </m:r>
          <m:d>
            <m:dPr>
              <m:begChr m:val="{"/>
              <m:endChr m:val="}"/>
              <m:ctrlPr>
                <w:del w:id="2415" w:author="Στάθης Καπ" w:date="2023-02-01T09:00:00Z">
                  <w:rPr>
                    <w:rFonts w:ascii="Cambria Math" w:hAnsi="Cambria Math"/>
                    <w:i/>
                  </w:rPr>
                </w:del>
              </m:ctrlPr>
            </m:dPr>
            <m:e>
              <m:r>
                <w:del w:id="2416" w:author="Στάθης Καπ" w:date="2023-02-01T09:00:00Z">
                  <w:rPr>
                    <w:rFonts w:ascii="Cambria Math" w:hAnsi="Cambria Math"/>
                  </w:rPr>
                  <m:t>0,1</m:t>
                </w:del>
              </m:r>
            </m:e>
          </m:d>
          <m:r>
            <w:del w:id="2417" w:author="Στάθης Καπ" w:date="2023-02-01T09:00:00Z">
              <w:rPr>
                <w:rFonts w:ascii="Cambria Math" w:hAnsi="Cambria Math"/>
              </w:rPr>
              <m:t xml:space="preserve"> ∀i,j=1, ⋯, N m=1, ⋯, k</m:t>
            </w:del>
          </m:r>
        </m:oMath>
      </m:oMathPara>
    </w:p>
    <w:p w14:paraId="2FDAC07E" w14:textId="0DEF6E72" w:rsidR="0000361D" w:rsidRDefault="0000361D" w:rsidP="00061121">
      <w:pPr>
        <w:rPr>
          <w:lang w:val="el-GR"/>
        </w:rPr>
      </w:pPr>
      <w:r w:rsidRPr="00E03DA4">
        <w:rPr>
          <w:lang w:val="el-GR"/>
        </w:rPr>
        <w:t xml:space="preserve">Η σχέση 2.24 αντιπροσωπεύει το στόχο που πρέπει να επιτευχθεί δηλαδή τη μεγιστοποίηση του κέρδους, όπου </w:t>
      </w:r>
      <w:r>
        <w:t>pi</w:t>
      </w:r>
      <w:r w:rsidRPr="00E03DA4">
        <w:rPr>
          <w:lang w:val="el-GR"/>
        </w:rPr>
        <w:t xml:space="preserve"> το κέρδος </w:t>
      </w:r>
      <w:r>
        <w:t>profit</w:t>
      </w:r>
      <w:r w:rsidRPr="00E03DA4">
        <w:rPr>
          <w:lang w:val="el-GR"/>
        </w:rPr>
        <w:t xml:space="preserve"> του κόμβου </w:t>
      </w:r>
      <w:r>
        <w:t>i</w:t>
      </w:r>
      <w:r w:rsidRPr="00E03DA4">
        <w:rPr>
          <w:lang w:val="el-GR"/>
        </w:rPr>
        <w:t xml:space="preserve">. Οι σχέσεις 2.25 και 2.26 διασφαλίζουν πως όλα τα μονοπάτια ξεκινούν από τον αρχικό κόμβο 1 και καταλήγουν στον τελικό κόμβο Ν καθώς οι ακμές που αρχίζουν από τον αρχικό κόμβο και οι ακμές που καταλήγουν στον τελικό κόμβο πρέπει να ισούνται με το πλήθος των διαδρομών (σχέση 2.25) ενώ κάθε κόμβος επιτρέπεται να εμφανίζεται το πολύ μία φορά μέσα σε μια διαδρομή (σχέση 2.26). Η σχέση 2.27 διασφαλίζει τη συνεκτικότητα του μονοπατιού καθώς σε κάθε κόμβο ενός </w:t>
      </w:r>
      <w:r w:rsidR="00394BE9" w:rsidRPr="00E03DA4">
        <w:rPr>
          <w:lang w:val="el-GR"/>
        </w:rPr>
        <w:t>μονοπατιού</w:t>
      </w:r>
      <w:r w:rsidRPr="00E03DA4">
        <w:rPr>
          <w:lang w:val="el-GR"/>
        </w:rPr>
        <w:t xml:space="preserve"> </w:t>
      </w:r>
      <w:r>
        <w:t>m</w:t>
      </w:r>
      <w:r w:rsidRPr="00E03DA4">
        <w:rPr>
          <w:lang w:val="el-GR"/>
        </w:rPr>
        <w:t>, πρέπει καταλήγει αλλά και να αρχίζει από αυτόν μία ακμή. Η σχέση 2.28 περιορίζει το χρόνο κάθε μονοπατιού έτσι</w:t>
      </w:r>
      <w:r w:rsidR="00E03DA4" w:rsidRPr="00E03DA4">
        <w:rPr>
          <w:lang w:val="el-GR"/>
        </w:rPr>
        <w:t xml:space="preserve"> ώστε </w:t>
      </w:r>
      <w:r w:rsidR="00E03DA4" w:rsidRPr="00E03DA4">
        <w:rPr>
          <w:lang w:val="el-GR"/>
        </w:rPr>
        <w:lastRenderedPageBreak/>
        <w:t xml:space="preserve">να μη ξεπερνάει το χρονικό όριο </w:t>
      </w:r>
      <w:r w:rsidR="00E03DA4">
        <w:t>B</w:t>
      </w:r>
      <w:r w:rsidR="00E03DA4" w:rsidRPr="00E03DA4">
        <w:rPr>
          <w:lang w:val="el-GR"/>
        </w:rPr>
        <w:t>. Οι σχέσεις 2.29 και 2.30 εμποδίζουν την ύπαρξη υπο</w:t>
      </w:r>
      <w:r w:rsidR="00CD64FE" w:rsidRPr="008A0D50">
        <w:rPr>
          <w:lang w:val="el-GR"/>
        </w:rPr>
        <w:t>-</w:t>
      </w:r>
      <w:r w:rsidR="00E03DA4" w:rsidRPr="00E03DA4">
        <w:rPr>
          <w:lang w:val="el-GR"/>
        </w:rPr>
        <w:t>διαδρομών (</w:t>
      </w:r>
      <w:r w:rsidR="00E03DA4">
        <w:t>Miller</w:t>
      </w:r>
      <w:r w:rsidR="00E03DA4" w:rsidRPr="00E03DA4">
        <w:rPr>
          <w:lang w:val="el-GR"/>
        </w:rPr>
        <w:t xml:space="preserve">, </w:t>
      </w:r>
      <w:r w:rsidR="00E03DA4">
        <w:t>Tucker</w:t>
      </w:r>
      <w:r w:rsidR="00E03DA4" w:rsidRPr="00E03DA4">
        <w:rPr>
          <w:lang w:val="el-GR"/>
        </w:rPr>
        <w:t xml:space="preserve">, &amp; </w:t>
      </w:r>
      <w:r w:rsidR="00E03DA4">
        <w:t>Zermin</w:t>
      </w:r>
      <w:r w:rsidR="00E03DA4" w:rsidRPr="00E03DA4">
        <w:rPr>
          <w:lang w:val="el-GR"/>
        </w:rPr>
        <w:t xml:space="preserve"> 1960</w:t>
      </w:r>
      <w:customXmlInsRangeStart w:id="2418" w:author="Στάθης Καπ" w:date="2023-03-01T05:08:00Z"/>
      <w:sdt>
        <w:sdtPr>
          <w:rPr>
            <w:lang w:val="el-GR"/>
          </w:rPr>
          <w:id w:val="198131422"/>
          <w:citation/>
        </w:sdtPr>
        <w:sdtEndPr/>
        <w:sdtContent>
          <w:customXmlInsRangeEnd w:id="2418"/>
          <w:ins w:id="2419" w:author="Στάθης Καπ" w:date="2023-03-01T05:08:00Z">
            <w:r w:rsidR="0045051E">
              <w:rPr>
                <w:lang w:val="el-GR"/>
              </w:rPr>
              <w:fldChar w:fldCharType="begin"/>
            </w:r>
            <w:r w:rsidR="0045051E">
              <w:rPr>
                <w:lang w:val="el-GR"/>
              </w:rPr>
              <w:instrText xml:space="preserve"> CITATION CEM60 \l 1032 </w:instrText>
            </w:r>
          </w:ins>
          <w:r w:rsidR="0045051E">
            <w:rPr>
              <w:lang w:val="el-GR"/>
            </w:rPr>
            <w:fldChar w:fldCharType="separate"/>
          </w:r>
          <w:r w:rsidR="008A6678">
            <w:rPr>
              <w:noProof/>
              <w:lang w:val="el-GR"/>
            </w:rPr>
            <w:t xml:space="preserve"> </w:t>
          </w:r>
          <w:r w:rsidR="008A6678" w:rsidRPr="008A6678">
            <w:rPr>
              <w:noProof/>
              <w:lang w:val="el-GR"/>
            </w:rPr>
            <w:t>[8]</w:t>
          </w:r>
          <w:ins w:id="2420" w:author="Στάθης Καπ" w:date="2023-03-01T05:08:00Z">
            <w:r w:rsidR="0045051E">
              <w:rPr>
                <w:lang w:val="el-GR"/>
              </w:rPr>
              <w:fldChar w:fldCharType="end"/>
            </w:r>
          </w:ins>
          <w:customXmlInsRangeStart w:id="2421" w:author="Στάθης Καπ" w:date="2023-03-01T05:08:00Z"/>
        </w:sdtContent>
      </w:sdt>
      <w:customXmlInsRangeEnd w:id="2421"/>
      <w:r w:rsidR="00E03DA4" w:rsidRPr="00E03DA4">
        <w:rPr>
          <w:lang w:val="el-GR"/>
        </w:rPr>
        <w:t>).</w:t>
      </w:r>
    </w:p>
    <w:p w14:paraId="4DA5A56B" w14:textId="508E5C6F" w:rsidR="000E51CA" w:rsidRPr="000E51CA" w:rsidDel="0045051E" w:rsidRDefault="0060093E" w:rsidP="00061121">
      <w:pPr>
        <w:rPr>
          <w:del w:id="2422" w:author="Στάθης Καπ" w:date="2023-03-01T05:08:00Z"/>
          <w:lang w:val="el-GR"/>
        </w:rPr>
      </w:pPr>
      <w:ins w:id="2423" w:author="Στάθης Καπ" w:date="2023-03-13T04:18:00Z">
        <w:r>
          <w:rPr>
            <w:lang w:val="el-GR"/>
          </w:rPr>
          <w:tab/>
        </w:r>
      </w:ins>
      <w:del w:id="2424" w:author="Στάθης Καπ" w:date="2023-03-01T05:08:00Z">
        <w:r w:rsidR="000E51CA" w:rsidRPr="000E51CA" w:rsidDel="0045051E">
          <w:rPr>
            <w:lang w:val="el-GR"/>
          </w:rPr>
          <w:delText xml:space="preserve">Οι </w:delText>
        </w:r>
        <w:r w:rsidR="000E51CA" w:rsidDel="0045051E">
          <w:delText>Hao</w:delText>
        </w:r>
        <w:r w:rsidR="000E51CA" w:rsidRPr="000E51CA" w:rsidDel="0045051E">
          <w:rPr>
            <w:lang w:val="el-GR"/>
          </w:rPr>
          <w:delText xml:space="preserve"> </w:delText>
        </w:r>
        <w:r w:rsidR="000E51CA" w:rsidDel="0045051E">
          <w:delText>Tang</w:delText>
        </w:r>
        <w:r w:rsidR="000E51CA" w:rsidRPr="000E51CA" w:rsidDel="0045051E">
          <w:rPr>
            <w:lang w:val="el-GR"/>
          </w:rPr>
          <w:delText xml:space="preserve">, </w:delText>
        </w:r>
        <w:r w:rsidR="000E51CA" w:rsidDel="0045051E">
          <w:delText>Elise</w:delText>
        </w:r>
        <w:r w:rsidR="000E51CA" w:rsidRPr="000E51CA" w:rsidDel="0045051E">
          <w:rPr>
            <w:lang w:val="el-GR"/>
          </w:rPr>
          <w:delText xml:space="preserve"> </w:delText>
        </w:r>
        <w:r w:rsidR="000E51CA" w:rsidDel="0045051E">
          <w:delText>Miller</w:delText>
        </w:r>
        <w:r w:rsidR="000E51CA" w:rsidRPr="000E51CA" w:rsidDel="0045051E">
          <w:rPr>
            <w:lang w:val="el-GR"/>
          </w:rPr>
          <w:delText>-</w:delText>
        </w:r>
        <w:r w:rsidR="000E51CA" w:rsidDel="0045051E">
          <w:delText>Hooks</w:delText>
        </w:r>
        <w:r w:rsidR="000E51CA" w:rsidRPr="000E51CA" w:rsidDel="0045051E">
          <w:rPr>
            <w:lang w:val="el-GR"/>
          </w:rPr>
          <w:delText xml:space="preserve"> (2005) προτείνουν ένα </w:delText>
        </w:r>
        <w:r w:rsidR="00804F36" w:rsidRPr="000E51CA" w:rsidDel="0045051E">
          <w:rPr>
            <w:lang w:val="el-GR"/>
          </w:rPr>
          <w:delText>μεταευρετικό</w:delText>
        </w:r>
        <w:r w:rsidR="000E51CA" w:rsidRPr="000E51CA" w:rsidDel="0045051E">
          <w:rPr>
            <w:lang w:val="el-GR"/>
          </w:rPr>
          <w:delText xml:space="preserve"> αλγόριθμο αναζήτησης </w:delText>
        </w:r>
        <w:r w:rsidR="000E51CA" w:rsidDel="0045051E">
          <w:delText>Tabu</w:delText>
        </w:r>
        <w:r w:rsidR="000E51CA" w:rsidRPr="000E51CA" w:rsidDel="0045051E">
          <w:rPr>
            <w:lang w:val="el-GR"/>
          </w:rPr>
          <w:delText xml:space="preserve"> για την επίλυση του </w:delText>
        </w:r>
        <w:r w:rsidR="000E51CA" w:rsidDel="0045051E">
          <w:delText>TOP</w:delText>
        </w:r>
        <w:r w:rsidR="000E51CA" w:rsidRPr="000E51CA" w:rsidDel="0045051E">
          <w:rPr>
            <w:lang w:val="el-GR"/>
          </w:rPr>
          <w:delText>.</w:delText>
        </w:r>
      </w:del>
    </w:p>
    <w:p w14:paraId="76741434" w14:textId="78A2A204" w:rsidR="00DC5BBB" w:rsidRDefault="007A4D76" w:rsidP="00061121">
      <w:pPr>
        <w:rPr>
          <w:lang w:val="el-GR"/>
        </w:rPr>
      </w:pPr>
      <w:r>
        <w:rPr>
          <w:lang w:val="el-GR"/>
        </w:rPr>
        <w:t>Οι</w:t>
      </w:r>
      <w:del w:id="2425" w:author="Στάθης Καπ" w:date="2023-03-01T05:08:00Z">
        <w:r w:rsidR="00554673" w:rsidRPr="007535A9" w:rsidDel="0045051E">
          <w:rPr>
            <w:lang w:val="el-GR"/>
            <w:rPrChange w:id="2426" w:author="Στάθης Καπ" w:date="2023-03-01T05:56:00Z">
              <w:rPr/>
            </w:rPrChange>
          </w:rPr>
          <w:delText xml:space="preserve"> </w:delText>
        </w:r>
        <w:r w:rsidR="00554673" w:rsidDel="0045051E">
          <w:delText>Liangjun</w:delText>
        </w:r>
      </w:del>
      <w:r w:rsidR="00554673" w:rsidRPr="007535A9">
        <w:rPr>
          <w:lang w:val="el-GR"/>
          <w:rPrChange w:id="2427" w:author="Στάθης Καπ" w:date="2023-03-01T05:56:00Z">
            <w:rPr/>
          </w:rPrChange>
        </w:rPr>
        <w:t xml:space="preserve"> </w:t>
      </w:r>
      <w:r w:rsidR="00554673">
        <w:t>Ke</w:t>
      </w:r>
      <w:r w:rsidR="00554673" w:rsidRPr="007535A9">
        <w:rPr>
          <w:lang w:val="el-GR"/>
          <w:rPrChange w:id="2428" w:author="Στάθης Καπ" w:date="2023-03-01T05:56:00Z">
            <w:rPr/>
          </w:rPrChange>
        </w:rPr>
        <w:t xml:space="preserve"> </w:t>
      </w:r>
      <w:r w:rsidR="00554673">
        <w:t>et</w:t>
      </w:r>
      <w:r w:rsidR="00554673" w:rsidRPr="007535A9">
        <w:rPr>
          <w:lang w:val="el-GR"/>
          <w:rPrChange w:id="2429" w:author="Στάθης Καπ" w:date="2023-03-01T05:56:00Z">
            <w:rPr/>
          </w:rPrChange>
        </w:rPr>
        <w:t xml:space="preserve"> </w:t>
      </w:r>
      <w:r w:rsidR="00554673">
        <w:t>al</w:t>
      </w:r>
      <w:r w:rsidR="00554673" w:rsidRPr="007535A9">
        <w:rPr>
          <w:lang w:val="el-GR"/>
          <w:rPrChange w:id="2430" w:author="Στάθης Καπ" w:date="2023-03-01T05:56:00Z">
            <w:rPr/>
          </w:rPrChange>
        </w:rPr>
        <w:t xml:space="preserve">. </w:t>
      </w:r>
      <w:r w:rsidR="00554673" w:rsidRPr="00D61FD5">
        <w:rPr>
          <w:lang w:val="el-GR"/>
        </w:rPr>
        <w:t>(200</w:t>
      </w:r>
      <w:ins w:id="2431" w:author="Στάθης Καπ" w:date="2023-03-01T05:09:00Z">
        <w:r w:rsidR="0045051E">
          <w:rPr>
            <w:lang w:val="el-GR"/>
          </w:rPr>
          <w:t>8</w:t>
        </w:r>
      </w:ins>
      <w:del w:id="2432" w:author="Στάθης Καπ" w:date="2023-03-01T05:09:00Z">
        <w:r w:rsidR="00554673" w:rsidRPr="00D61FD5" w:rsidDel="0045051E">
          <w:rPr>
            <w:lang w:val="el-GR"/>
          </w:rPr>
          <w:delText>7</w:delText>
        </w:r>
      </w:del>
      <w:r w:rsidR="00554673" w:rsidRPr="00D61FD5">
        <w:rPr>
          <w:lang w:val="el-GR"/>
        </w:rPr>
        <w:t>)</w:t>
      </w:r>
      <w:customXmlInsRangeStart w:id="2433" w:author="Στάθης Καπ" w:date="2023-03-01T05:09:00Z"/>
      <w:sdt>
        <w:sdtPr>
          <w:rPr>
            <w:lang w:val="el-GR"/>
          </w:rPr>
          <w:id w:val="1906337630"/>
          <w:citation/>
        </w:sdtPr>
        <w:sdtEndPr/>
        <w:sdtContent>
          <w:customXmlInsRangeEnd w:id="2433"/>
          <w:ins w:id="2434" w:author="Στάθης Καπ" w:date="2023-03-01T05:09:00Z">
            <w:r w:rsidR="0045051E">
              <w:rPr>
                <w:lang w:val="el-GR"/>
              </w:rPr>
              <w:fldChar w:fldCharType="begin"/>
            </w:r>
            <w:r w:rsidR="0045051E">
              <w:rPr>
                <w:lang w:val="el-GR"/>
              </w:rPr>
              <w:instrText xml:space="preserve"> CITATION Lia08 \l 1032 </w:instrText>
            </w:r>
          </w:ins>
          <w:r w:rsidR="0045051E">
            <w:rPr>
              <w:lang w:val="el-GR"/>
            </w:rPr>
            <w:fldChar w:fldCharType="separate"/>
          </w:r>
          <w:r w:rsidR="008A6678">
            <w:rPr>
              <w:noProof/>
              <w:lang w:val="el-GR"/>
            </w:rPr>
            <w:t xml:space="preserve"> </w:t>
          </w:r>
          <w:r w:rsidR="008A6678" w:rsidRPr="008A6678">
            <w:rPr>
              <w:noProof/>
              <w:lang w:val="el-GR"/>
            </w:rPr>
            <w:t>[25]</w:t>
          </w:r>
          <w:ins w:id="2435" w:author="Στάθης Καπ" w:date="2023-03-01T05:09:00Z">
            <w:r w:rsidR="0045051E">
              <w:rPr>
                <w:lang w:val="el-GR"/>
              </w:rPr>
              <w:fldChar w:fldCharType="end"/>
            </w:r>
          </w:ins>
          <w:customXmlInsRangeStart w:id="2436" w:author="Στάθης Καπ" w:date="2023-03-01T05:09:00Z"/>
        </w:sdtContent>
      </w:sdt>
      <w:customXmlInsRangeEnd w:id="2436"/>
      <w:r w:rsidR="00554673" w:rsidRPr="00D61FD5">
        <w:rPr>
          <w:lang w:val="el-GR"/>
        </w:rPr>
        <w:t xml:space="preserve"> προσεγγίζουν το </w:t>
      </w:r>
      <w:r w:rsidR="00554673">
        <w:t>TOP</w:t>
      </w:r>
      <w:r w:rsidR="00554673" w:rsidRPr="00D61FD5">
        <w:rPr>
          <w:lang w:val="el-GR"/>
        </w:rPr>
        <w:t xml:space="preserve"> με έναν </w:t>
      </w:r>
      <w:r w:rsidR="00554673">
        <w:t>Ant</w:t>
      </w:r>
      <w:r w:rsidR="00554673" w:rsidRPr="00D61FD5">
        <w:rPr>
          <w:lang w:val="el-GR"/>
        </w:rPr>
        <w:t xml:space="preserve"> </w:t>
      </w:r>
      <w:r w:rsidR="00554673">
        <w:t>Colony</w:t>
      </w:r>
      <w:r w:rsidR="00554673" w:rsidRPr="00D61FD5">
        <w:rPr>
          <w:lang w:val="el-GR"/>
        </w:rPr>
        <w:t xml:space="preserve"> </w:t>
      </w:r>
      <w:r w:rsidR="00554673">
        <w:t>Optimization</w:t>
      </w:r>
      <w:r w:rsidR="00554673" w:rsidRPr="00D61FD5">
        <w:rPr>
          <w:lang w:val="el-GR"/>
        </w:rPr>
        <w:t xml:space="preserve"> αλγόριθμο, στον οποίο αναθέτουν σε κάθε «μυρμήγκι» να δημιουργήσει μία λύση, η οποία βελτιώνεται στη συνέχεια με Τοπική Αναζήτηση. Αποθηκεύοντας τα μονοπάτια (ίχνη </w:t>
      </w:r>
      <w:r w:rsidR="004D7E1F">
        <w:rPr>
          <w:lang w:val="el-GR"/>
        </w:rPr>
        <w:t>φερομονών</w:t>
      </w:r>
      <w:r w:rsidR="00554673" w:rsidRPr="00D61FD5">
        <w:rPr>
          <w:lang w:val="el-GR"/>
        </w:rPr>
        <w:t xml:space="preserve">) </w:t>
      </w:r>
      <w:r w:rsidRPr="00D61FD5">
        <w:rPr>
          <w:lang w:val="el-GR"/>
        </w:rPr>
        <w:t>από</w:t>
      </w:r>
      <w:r w:rsidR="00554673" w:rsidRPr="00D61FD5">
        <w:rPr>
          <w:lang w:val="el-GR"/>
        </w:rPr>
        <w:t xml:space="preserve"> τα οποία προέκυψαν οι εκάστοτε λύσεις και ενημερώνοντας τα σε κάθε κύκλο, ο αλγόριθμος οδηγεί σε </w:t>
      </w:r>
      <w:ins w:id="2437" w:author="Charalampos Konstantopoulos" w:date="2023-01-26T15:38:00Z">
        <w:r w:rsidR="003063C4">
          <w:rPr>
            <w:lang w:val="el-GR"/>
          </w:rPr>
          <w:t xml:space="preserve">συνεχώς </w:t>
        </w:r>
      </w:ins>
      <w:del w:id="2438" w:author="Charalampos Konstantopoulos" w:date="2023-01-26T15:38:00Z">
        <w:r w:rsidR="00554673" w:rsidRPr="00D61FD5" w:rsidDel="003063C4">
          <w:rPr>
            <w:lang w:val="el-GR"/>
          </w:rPr>
          <w:delText xml:space="preserve">όλο </w:delText>
        </w:r>
      </w:del>
      <w:del w:id="2439" w:author="Charalampos Konstantopoulos" w:date="2023-01-26T15:37:00Z">
        <w:r w:rsidR="00D61FD5" w:rsidDel="003063C4">
          <w:rPr>
            <w:lang w:val="el-GR"/>
          </w:rPr>
          <w:delText xml:space="preserve">ένα </w:delText>
        </w:r>
      </w:del>
      <w:del w:id="2440" w:author="Charalampos Konstantopoulos" w:date="2023-01-26T15:38:00Z">
        <w:r w:rsidR="00554673" w:rsidRPr="00D61FD5" w:rsidDel="003063C4">
          <w:rPr>
            <w:lang w:val="el-GR"/>
          </w:rPr>
          <w:delText xml:space="preserve">και </w:delText>
        </w:r>
      </w:del>
      <w:r w:rsidR="00554673" w:rsidRPr="00D61FD5">
        <w:rPr>
          <w:lang w:val="el-GR"/>
        </w:rPr>
        <w:t>καλύτερες λύσεις.</w:t>
      </w:r>
    </w:p>
    <w:p w14:paraId="4CC297F0" w14:textId="2E896B49" w:rsidR="00665EFF" w:rsidRDefault="00665EFF" w:rsidP="0060093E">
      <w:pPr>
        <w:ind w:firstLine="720"/>
        <w:rPr>
          <w:lang w:val="el-GR"/>
        </w:rPr>
        <w:pPrChange w:id="2441" w:author="Στάθης Καπ" w:date="2023-03-13T04:18:00Z">
          <w:pPr/>
        </w:pPrChange>
      </w:pPr>
      <w:r w:rsidRPr="009F7DC1">
        <w:rPr>
          <w:lang w:val="el-GR"/>
        </w:rPr>
        <w:t xml:space="preserve">Οι </w:t>
      </w:r>
      <w:r>
        <w:t>Souffriau</w:t>
      </w:r>
      <w:r w:rsidRPr="009F7DC1">
        <w:rPr>
          <w:lang w:val="el-GR"/>
        </w:rPr>
        <w:t xml:space="preserve"> </w:t>
      </w:r>
      <w:r>
        <w:t>et</w:t>
      </w:r>
      <w:r w:rsidRPr="009F7DC1">
        <w:rPr>
          <w:lang w:val="el-GR"/>
        </w:rPr>
        <w:t xml:space="preserve"> </w:t>
      </w:r>
      <w:r>
        <w:t>al</w:t>
      </w:r>
      <w:r w:rsidRPr="009F7DC1">
        <w:rPr>
          <w:lang w:val="el-GR"/>
        </w:rPr>
        <w:t>. (2008)</w:t>
      </w:r>
      <w:customXmlInsRangeStart w:id="2442" w:author="Στάθης Καπ" w:date="2023-03-01T05:11:00Z"/>
      <w:sdt>
        <w:sdtPr>
          <w:rPr>
            <w:lang w:val="el-GR"/>
          </w:rPr>
          <w:id w:val="402196513"/>
          <w:citation/>
        </w:sdtPr>
        <w:sdtEndPr/>
        <w:sdtContent>
          <w:customXmlInsRangeEnd w:id="2442"/>
          <w:ins w:id="2443" w:author="Στάθης Καπ" w:date="2023-03-01T05:11:00Z">
            <w:r w:rsidR="00FD7ECA">
              <w:rPr>
                <w:lang w:val="el-GR"/>
              </w:rPr>
              <w:fldChar w:fldCharType="begin"/>
            </w:r>
            <w:r w:rsidR="00FD7ECA" w:rsidRPr="00FD7ECA">
              <w:rPr>
                <w:lang w:val="el-GR"/>
                <w:rPrChange w:id="2444" w:author="Στάθης Καπ" w:date="2023-03-01T05:11:00Z">
                  <w:rPr/>
                </w:rPrChange>
              </w:rPr>
              <w:instrText xml:space="preserve"> </w:instrText>
            </w:r>
            <w:r w:rsidR="00FD7ECA">
              <w:instrText>CITATION</w:instrText>
            </w:r>
            <w:r w:rsidR="00FD7ECA" w:rsidRPr="00FD7ECA">
              <w:rPr>
                <w:lang w:val="el-GR"/>
                <w:rPrChange w:id="2445" w:author="Στάθης Καπ" w:date="2023-03-01T05:11:00Z">
                  <w:rPr/>
                </w:rPrChange>
              </w:rPr>
              <w:instrText xml:space="preserve"> </w:instrText>
            </w:r>
            <w:r w:rsidR="00FD7ECA">
              <w:instrText>Wou</w:instrText>
            </w:r>
            <w:r w:rsidR="00FD7ECA" w:rsidRPr="00FD7ECA">
              <w:rPr>
                <w:lang w:val="el-GR"/>
                <w:rPrChange w:id="2446" w:author="Στάθης Καπ" w:date="2023-03-01T05:11:00Z">
                  <w:rPr/>
                </w:rPrChange>
              </w:rPr>
              <w:instrText>08 \</w:instrText>
            </w:r>
            <w:r w:rsidR="00FD7ECA">
              <w:instrText>l</w:instrText>
            </w:r>
            <w:r w:rsidR="00FD7ECA" w:rsidRPr="00FD7ECA">
              <w:rPr>
                <w:lang w:val="el-GR"/>
                <w:rPrChange w:id="2447" w:author="Στάθης Καπ" w:date="2023-03-01T05:11:00Z">
                  <w:rPr/>
                </w:rPrChange>
              </w:rPr>
              <w:instrText xml:space="preserve"> 1033 </w:instrText>
            </w:r>
          </w:ins>
          <w:r w:rsidR="00FD7ECA">
            <w:rPr>
              <w:lang w:val="el-GR"/>
            </w:rPr>
            <w:fldChar w:fldCharType="separate"/>
          </w:r>
          <w:r w:rsidR="008A6678" w:rsidRPr="00D70AE8">
            <w:rPr>
              <w:noProof/>
              <w:lang w:val="el-GR"/>
              <w:rPrChange w:id="2448" w:author="Στάθης Καπ" w:date="2023-03-13T04:34:00Z">
                <w:rPr>
                  <w:noProof/>
                </w:rPr>
              </w:rPrChange>
            </w:rPr>
            <w:t xml:space="preserve"> [26]</w:t>
          </w:r>
          <w:ins w:id="2449" w:author="Στάθης Καπ" w:date="2023-03-01T05:11:00Z">
            <w:r w:rsidR="00FD7ECA">
              <w:rPr>
                <w:lang w:val="el-GR"/>
              </w:rPr>
              <w:fldChar w:fldCharType="end"/>
            </w:r>
          </w:ins>
          <w:customXmlInsRangeStart w:id="2450" w:author="Στάθης Καπ" w:date="2023-03-01T05:11:00Z"/>
        </w:sdtContent>
      </w:sdt>
      <w:customXmlInsRangeEnd w:id="2450"/>
      <w:r w:rsidRPr="009F7DC1">
        <w:rPr>
          <w:lang w:val="el-GR"/>
        </w:rPr>
        <w:t xml:space="preserve"> προτείνουν έναν αλγόριθμο </w:t>
      </w:r>
      <w:r>
        <w:t>GRASP</w:t>
      </w:r>
      <w:r w:rsidRPr="009F7DC1">
        <w:rPr>
          <w:lang w:val="el-GR"/>
        </w:rPr>
        <w:t xml:space="preserve"> ενισχυμένο με έναν αλγόριθμο Επανασύνδεσης Μονοπατιών (</w:t>
      </w:r>
      <w:r>
        <w:t>Path</w:t>
      </w:r>
      <w:r w:rsidRPr="009F7DC1">
        <w:rPr>
          <w:lang w:val="el-GR"/>
        </w:rPr>
        <w:t xml:space="preserve"> </w:t>
      </w:r>
      <w:r>
        <w:t>Relinking</w:t>
      </w:r>
      <w:r w:rsidRPr="009F7DC1">
        <w:rPr>
          <w:lang w:val="el-GR"/>
        </w:rPr>
        <w:t xml:space="preserve">) για την επίλυση του </w:t>
      </w:r>
      <w:r>
        <w:t>TOP</w:t>
      </w:r>
      <w:r w:rsidRPr="009F7DC1">
        <w:rPr>
          <w:lang w:val="el-GR"/>
        </w:rPr>
        <w:t xml:space="preserve">. Ο αλγόριθμος τους, δημιουργεί σε κάθε επανάληψη μία λίστα </w:t>
      </w:r>
      <w:r>
        <w:t>CL</w:t>
      </w:r>
      <w:r w:rsidRPr="009F7DC1">
        <w:rPr>
          <w:lang w:val="el-GR"/>
        </w:rPr>
        <w:t xml:space="preserve"> από εφικτές </w:t>
      </w:r>
      <w:r w:rsidR="00065FC3">
        <w:rPr>
          <w:lang w:val="el-GR"/>
        </w:rPr>
        <w:t>εισαγωγές</w:t>
      </w:r>
      <w:r w:rsidRPr="009F7DC1">
        <w:rPr>
          <w:lang w:val="el-GR"/>
        </w:rPr>
        <w:t xml:space="preserve"> κόμβων στη λύση. Για κάθε εισαγωγή της λίστας </w:t>
      </w:r>
      <w:r>
        <w:t>CL</w:t>
      </w:r>
      <w:r w:rsidRPr="009F7DC1">
        <w:rPr>
          <w:lang w:val="el-GR"/>
        </w:rPr>
        <w:t xml:space="preserve"> υπολογίζεται μια </w:t>
      </w:r>
      <w:r w:rsidR="009F7DC1">
        <w:rPr>
          <w:lang w:val="el-GR"/>
        </w:rPr>
        <w:t>ευρετική</w:t>
      </w:r>
      <w:r w:rsidRPr="009F7DC1">
        <w:rPr>
          <w:lang w:val="el-GR"/>
        </w:rPr>
        <w:t xml:space="preserve"> τιμή και προκύπτει ένα κατώφλι, με βάση το οποίο ορισμένες εισαγωγές κόμβων από την λίστα </w:t>
      </w:r>
      <w:r>
        <w:t>CL</w:t>
      </w:r>
      <w:r w:rsidRPr="009F7DC1">
        <w:rPr>
          <w:lang w:val="el-GR"/>
        </w:rPr>
        <w:t xml:space="preserve"> αποθηκεύονται σε μία δεύτερη λίστα </w:t>
      </w:r>
      <w:r>
        <w:t>RCL</w:t>
      </w:r>
      <w:r w:rsidRPr="009F7DC1">
        <w:rPr>
          <w:lang w:val="el-GR"/>
        </w:rPr>
        <w:t xml:space="preserve"> από την οποία </w:t>
      </w:r>
      <w:ins w:id="2451" w:author=" " w:date="2023-01-26T15:39:00Z">
        <w:r w:rsidR="00455DE4">
          <w:rPr>
            <w:lang w:val="el-GR"/>
          </w:rPr>
          <w:t>στη</w:t>
        </w:r>
      </w:ins>
      <w:del w:id="2452" w:author=" " w:date="2023-01-26T15:39:00Z">
        <w:r w:rsidRPr="009F7DC1" w:rsidDel="00455DE4">
          <w:rPr>
            <w:lang w:val="el-GR"/>
          </w:rPr>
          <w:delText>τη</w:delText>
        </w:r>
      </w:del>
      <w:r w:rsidRPr="009F7DC1">
        <w:rPr>
          <w:lang w:val="el-GR"/>
        </w:rPr>
        <w:t xml:space="preserve"> συνέχεια επιλέγεται τυχαία μία εισαγωγή. Στο τέλος κάθε επανάληψης ακολουθεί μία τοπική αναζήτηση σε 4 γειτονικές λύσεις με σκοπό τη βελτίωση τους. Οι τεχνικές της τοπικής αναζήτησης είναι οι 2-</w:t>
      </w:r>
      <w:r>
        <w:t>opt</w:t>
      </w:r>
      <w:r w:rsidRPr="009F7DC1">
        <w:rPr>
          <w:lang w:val="el-GR"/>
        </w:rPr>
        <w:t>,</w:t>
      </w:r>
      <w:r>
        <w:t>swap</w:t>
      </w:r>
      <w:r w:rsidRPr="009F7DC1">
        <w:rPr>
          <w:lang w:val="el-GR"/>
        </w:rPr>
        <w:t>,</w:t>
      </w:r>
      <w:r>
        <w:t>replace</w:t>
      </w:r>
      <w:r w:rsidRPr="009F7DC1">
        <w:rPr>
          <w:lang w:val="el-GR"/>
        </w:rPr>
        <w:t>,</w:t>
      </w:r>
      <w:r>
        <w:t>insert</w:t>
      </w:r>
      <w:r w:rsidRPr="009F7DC1">
        <w:rPr>
          <w:lang w:val="el-GR"/>
        </w:rPr>
        <w:t xml:space="preserve"> και εφαρμόζονται διαδοχικά σε κάθε λύση. Παρ΄ όλα αυτά επειδή το βασικό μειονέκτημα του </w:t>
      </w:r>
      <w:r>
        <w:t>GRASP</w:t>
      </w:r>
      <w:r w:rsidRPr="009F7DC1">
        <w:rPr>
          <w:lang w:val="el-GR"/>
        </w:rPr>
        <w:t xml:space="preserve"> είναι πως δεν αποθηκεύει τις προηγούμενες βέλτιστες λύσεις, οι </w:t>
      </w:r>
      <w:r>
        <w:t>Souffriau</w:t>
      </w:r>
      <w:r w:rsidRPr="009F7DC1">
        <w:rPr>
          <w:lang w:val="el-GR"/>
        </w:rPr>
        <w:t xml:space="preserve"> </w:t>
      </w:r>
      <w:r>
        <w:t>et</w:t>
      </w:r>
      <w:r w:rsidRPr="009F7DC1">
        <w:rPr>
          <w:lang w:val="el-GR"/>
        </w:rPr>
        <w:t xml:space="preserve"> </w:t>
      </w:r>
      <w:r>
        <w:t>al</w:t>
      </w:r>
      <w:r w:rsidRPr="009F7DC1">
        <w:rPr>
          <w:lang w:val="el-GR"/>
        </w:rPr>
        <w:t>. (2008)</w:t>
      </w:r>
      <w:customXmlInsRangeStart w:id="2453" w:author="Στάθης Καπ" w:date="2023-03-01T05:11:00Z"/>
      <w:sdt>
        <w:sdtPr>
          <w:rPr>
            <w:lang w:val="el-GR"/>
          </w:rPr>
          <w:id w:val="-1961095056"/>
          <w:citation/>
        </w:sdtPr>
        <w:sdtEndPr/>
        <w:sdtContent>
          <w:customXmlInsRangeEnd w:id="2453"/>
          <w:ins w:id="2454" w:author="Στάθης Καπ" w:date="2023-03-01T05:11:00Z">
            <w:r w:rsidR="00FD7ECA">
              <w:rPr>
                <w:lang w:val="el-GR"/>
              </w:rPr>
              <w:fldChar w:fldCharType="begin"/>
            </w:r>
            <w:r w:rsidR="00FD7ECA" w:rsidRPr="00FD7ECA">
              <w:rPr>
                <w:lang w:val="el-GR"/>
                <w:rPrChange w:id="2455" w:author="Στάθης Καπ" w:date="2023-03-01T05:11:00Z">
                  <w:rPr/>
                </w:rPrChange>
              </w:rPr>
              <w:instrText xml:space="preserve"> </w:instrText>
            </w:r>
            <w:r w:rsidR="00FD7ECA">
              <w:instrText>CITATION</w:instrText>
            </w:r>
            <w:r w:rsidR="00FD7ECA" w:rsidRPr="00FD7ECA">
              <w:rPr>
                <w:lang w:val="el-GR"/>
                <w:rPrChange w:id="2456" w:author="Στάθης Καπ" w:date="2023-03-01T05:11:00Z">
                  <w:rPr/>
                </w:rPrChange>
              </w:rPr>
              <w:instrText xml:space="preserve"> </w:instrText>
            </w:r>
            <w:r w:rsidR="00FD7ECA">
              <w:instrText>Wou</w:instrText>
            </w:r>
            <w:r w:rsidR="00FD7ECA" w:rsidRPr="00FD7ECA">
              <w:rPr>
                <w:lang w:val="el-GR"/>
                <w:rPrChange w:id="2457" w:author="Στάθης Καπ" w:date="2023-03-01T05:11:00Z">
                  <w:rPr/>
                </w:rPrChange>
              </w:rPr>
              <w:instrText>08 \</w:instrText>
            </w:r>
            <w:r w:rsidR="00FD7ECA">
              <w:instrText>l</w:instrText>
            </w:r>
            <w:r w:rsidR="00FD7ECA" w:rsidRPr="00FD7ECA">
              <w:rPr>
                <w:lang w:val="el-GR"/>
                <w:rPrChange w:id="2458" w:author="Στάθης Καπ" w:date="2023-03-01T05:11:00Z">
                  <w:rPr/>
                </w:rPrChange>
              </w:rPr>
              <w:instrText xml:space="preserve"> 1033 </w:instrText>
            </w:r>
          </w:ins>
          <w:r w:rsidR="00FD7ECA">
            <w:rPr>
              <w:lang w:val="el-GR"/>
            </w:rPr>
            <w:fldChar w:fldCharType="separate"/>
          </w:r>
          <w:r w:rsidR="008A6678" w:rsidRPr="00D70AE8">
            <w:rPr>
              <w:noProof/>
              <w:lang w:val="el-GR"/>
              <w:rPrChange w:id="2459" w:author="Στάθης Καπ" w:date="2023-03-13T04:34:00Z">
                <w:rPr>
                  <w:noProof/>
                </w:rPr>
              </w:rPrChange>
            </w:rPr>
            <w:t xml:space="preserve"> [26]</w:t>
          </w:r>
          <w:ins w:id="2460" w:author="Στάθης Καπ" w:date="2023-03-01T05:11:00Z">
            <w:r w:rsidR="00FD7ECA">
              <w:rPr>
                <w:lang w:val="el-GR"/>
              </w:rPr>
              <w:fldChar w:fldCharType="end"/>
            </w:r>
          </w:ins>
          <w:customXmlInsRangeStart w:id="2461" w:author="Στάθης Καπ" w:date="2023-03-01T05:11:00Z"/>
        </w:sdtContent>
      </w:sdt>
      <w:customXmlInsRangeEnd w:id="2461"/>
      <w:r w:rsidRPr="009F7DC1">
        <w:rPr>
          <w:lang w:val="el-GR"/>
        </w:rPr>
        <w:t xml:space="preserve"> προτείνουν την προσθήκη του αλγορίθμου Επανασύνδεσης Μονοπατιών κατά τον οποίο, κρατείται ένα σύνολο (</w:t>
      </w:r>
      <w:r>
        <w:t>pool</w:t>
      </w:r>
      <w:r w:rsidRPr="009F7DC1">
        <w:rPr>
          <w:lang w:val="el-GR"/>
        </w:rPr>
        <w:t>) από βέλτιστες λύσεις. Κάθε βέλτι</w:t>
      </w:r>
      <w:r w:rsidR="00CB3B29">
        <w:rPr>
          <w:lang w:val="el-GR"/>
        </w:rPr>
        <w:t>σ</w:t>
      </w:r>
      <w:r w:rsidRPr="009F7DC1">
        <w:rPr>
          <w:lang w:val="el-GR"/>
        </w:rPr>
        <w:t xml:space="preserve">τη λύση που προκύπτει από τον </w:t>
      </w:r>
      <w:r>
        <w:t>GRASP</w:t>
      </w:r>
      <w:r w:rsidRPr="009F7DC1">
        <w:rPr>
          <w:lang w:val="el-GR"/>
        </w:rPr>
        <w:t xml:space="preserve"> συγκρίνεται με μία λύση «οδηγό» από το </w:t>
      </w:r>
      <w:r>
        <w:t>pool</w:t>
      </w:r>
      <w:r w:rsidRPr="009F7DC1">
        <w:rPr>
          <w:lang w:val="el-GR"/>
        </w:rPr>
        <w:t xml:space="preserve"> και τροποποιείται. Η τροποποιημένη λύση συγκρίνεται με αυτές του </w:t>
      </w:r>
      <w:r>
        <w:t>pool</w:t>
      </w:r>
      <w:r w:rsidRPr="009F7DC1">
        <w:rPr>
          <w:lang w:val="el-GR"/>
        </w:rPr>
        <w:t xml:space="preserve"> και εάν ο δείκτης ομοιότητας της με αυτές του </w:t>
      </w:r>
      <w:r>
        <w:t>pool</w:t>
      </w:r>
      <w:r w:rsidRPr="009F7DC1">
        <w:rPr>
          <w:lang w:val="el-GR"/>
        </w:rPr>
        <w:t xml:space="preserve"> ξεπερνάει ένα κατώφλι τότε προστίθεται και αυτή στο </w:t>
      </w:r>
      <w:r>
        <w:t>pool</w:t>
      </w:r>
      <w:r w:rsidRPr="009F7DC1">
        <w:rPr>
          <w:lang w:val="el-GR"/>
        </w:rPr>
        <w:t>.</w:t>
      </w:r>
    </w:p>
    <w:p w14:paraId="0C3C4F3E" w14:textId="21C083BB" w:rsidR="009868A9" w:rsidRDefault="001C3983" w:rsidP="0060093E">
      <w:pPr>
        <w:ind w:firstLine="360"/>
        <w:rPr>
          <w:lang w:val="el-GR"/>
        </w:rPr>
        <w:pPrChange w:id="2462" w:author="Στάθης Καπ" w:date="2023-03-13T04:18:00Z">
          <w:pPr/>
        </w:pPrChange>
      </w:pPr>
      <w:r w:rsidRPr="0061555F">
        <w:rPr>
          <w:lang w:val="el-GR"/>
        </w:rPr>
        <w:t xml:space="preserve">Οι </w:t>
      </w:r>
      <w:r>
        <w:t>Bouly</w:t>
      </w:r>
      <w:r w:rsidRPr="0061555F">
        <w:rPr>
          <w:lang w:val="el-GR"/>
        </w:rPr>
        <w:t xml:space="preserve"> </w:t>
      </w:r>
      <w:r>
        <w:t>et</w:t>
      </w:r>
      <w:r w:rsidRPr="0061555F">
        <w:rPr>
          <w:lang w:val="el-GR"/>
        </w:rPr>
        <w:t xml:space="preserve"> </w:t>
      </w:r>
      <w:r>
        <w:t>al</w:t>
      </w:r>
      <w:r w:rsidRPr="0061555F">
        <w:rPr>
          <w:lang w:val="el-GR"/>
        </w:rPr>
        <w:t>. (2010)</w:t>
      </w:r>
      <w:customXmlInsRangeStart w:id="2463" w:author="Στάθης Καπ" w:date="2023-03-01T05:11:00Z"/>
      <w:sdt>
        <w:sdtPr>
          <w:rPr>
            <w:lang w:val="el-GR"/>
          </w:rPr>
          <w:id w:val="1789698081"/>
          <w:citation/>
        </w:sdtPr>
        <w:sdtEndPr/>
        <w:sdtContent>
          <w:customXmlInsRangeEnd w:id="2463"/>
          <w:ins w:id="2464" w:author="Στάθης Καπ" w:date="2023-03-01T05:11:00Z">
            <w:r w:rsidR="00FD7ECA">
              <w:rPr>
                <w:lang w:val="el-GR"/>
              </w:rPr>
              <w:fldChar w:fldCharType="begin"/>
            </w:r>
            <w:r w:rsidR="00FD7ECA" w:rsidRPr="00FD7ECA">
              <w:rPr>
                <w:lang w:val="el-GR"/>
                <w:rPrChange w:id="2465" w:author="Στάθης Καπ" w:date="2023-03-01T05:11:00Z">
                  <w:rPr/>
                </w:rPrChange>
              </w:rPr>
              <w:instrText xml:space="preserve"> </w:instrText>
            </w:r>
            <w:r w:rsidR="00FD7ECA">
              <w:instrText>CITATION</w:instrText>
            </w:r>
            <w:r w:rsidR="00FD7ECA" w:rsidRPr="00FD7ECA">
              <w:rPr>
                <w:lang w:val="el-GR"/>
                <w:rPrChange w:id="2466" w:author="Στάθης Καπ" w:date="2023-03-01T05:11:00Z">
                  <w:rPr/>
                </w:rPrChange>
              </w:rPr>
              <w:instrText xml:space="preserve"> </w:instrText>
            </w:r>
            <w:r w:rsidR="00FD7ECA">
              <w:instrText>Her</w:instrText>
            </w:r>
            <w:r w:rsidR="00FD7ECA" w:rsidRPr="00FD7ECA">
              <w:rPr>
                <w:lang w:val="el-GR"/>
                <w:rPrChange w:id="2467" w:author="Στάθης Καπ" w:date="2023-03-01T05:11:00Z">
                  <w:rPr/>
                </w:rPrChange>
              </w:rPr>
              <w:instrText>10 \</w:instrText>
            </w:r>
            <w:r w:rsidR="00FD7ECA">
              <w:instrText>l</w:instrText>
            </w:r>
            <w:r w:rsidR="00FD7ECA" w:rsidRPr="00FD7ECA">
              <w:rPr>
                <w:lang w:val="el-GR"/>
                <w:rPrChange w:id="2468" w:author="Στάθης Καπ" w:date="2023-03-01T05:11:00Z">
                  <w:rPr/>
                </w:rPrChange>
              </w:rPr>
              <w:instrText xml:space="preserve"> 1033 </w:instrText>
            </w:r>
          </w:ins>
          <w:r w:rsidR="00FD7ECA">
            <w:rPr>
              <w:lang w:val="el-GR"/>
            </w:rPr>
            <w:fldChar w:fldCharType="separate"/>
          </w:r>
          <w:r w:rsidR="008A6678" w:rsidRPr="00D70AE8">
            <w:rPr>
              <w:noProof/>
              <w:lang w:val="el-GR"/>
              <w:rPrChange w:id="2469" w:author="Στάθης Καπ" w:date="2023-03-13T04:34:00Z">
                <w:rPr>
                  <w:noProof/>
                </w:rPr>
              </w:rPrChange>
            </w:rPr>
            <w:t xml:space="preserve"> [27]</w:t>
          </w:r>
          <w:ins w:id="2470" w:author="Στάθης Καπ" w:date="2023-03-01T05:11:00Z">
            <w:r w:rsidR="00FD7ECA">
              <w:rPr>
                <w:lang w:val="el-GR"/>
              </w:rPr>
              <w:fldChar w:fldCharType="end"/>
            </w:r>
          </w:ins>
          <w:customXmlInsRangeStart w:id="2471" w:author="Στάθης Καπ" w:date="2023-03-01T05:11:00Z"/>
        </w:sdtContent>
      </w:sdt>
      <w:customXmlInsRangeEnd w:id="2471"/>
      <w:r w:rsidRPr="0061555F">
        <w:rPr>
          <w:lang w:val="el-GR"/>
        </w:rPr>
        <w:t xml:space="preserve"> ανέπτυξαν έναν υβριδικό αλγόριθμο που ονόμασαν </w:t>
      </w:r>
      <w:r>
        <w:t>memetic</w:t>
      </w:r>
      <w:r w:rsidRPr="0061555F">
        <w:rPr>
          <w:lang w:val="el-GR"/>
        </w:rPr>
        <w:t xml:space="preserve">, ο οποίος αποτελείται από μία διεργασία </w:t>
      </w:r>
      <w:ins w:id="2472" w:author=" " w:date="2023-01-26T15:43:00Z">
        <w:r w:rsidR="00455DE4">
          <w:rPr>
            <w:lang w:val="el-GR"/>
          </w:rPr>
          <w:t xml:space="preserve">βέλτιστου διαχωρισμού </w:t>
        </w:r>
      </w:ins>
      <w:del w:id="2473" w:author=" " w:date="2023-01-26T15:43:00Z">
        <w:r w:rsidRPr="0061555F" w:rsidDel="00455DE4">
          <w:rPr>
            <w:lang w:val="el-GR"/>
          </w:rPr>
          <w:delText>Βέλτιστης διαχώρισης</w:delText>
        </w:r>
      </w:del>
      <w:r w:rsidRPr="0061555F">
        <w:rPr>
          <w:lang w:val="el-GR"/>
        </w:rPr>
        <w:t>(</w:t>
      </w:r>
      <w:r>
        <w:t>Optimal</w:t>
      </w:r>
      <w:r w:rsidRPr="0061555F">
        <w:rPr>
          <w:lang w:val="el-GR"/>
        </w:rPr>
        <w:t xml:space="preserve"> </w:t>
      </w:r>
      <w:r>
        <w:t>split</w:t>
      </w:r>
      <w:r w:rsidRPr="0061555F">
        <w:rPr>
          <w:lang w:val="el-GR"/>
        </w:rPr>
        <w:t xml:space="preserve">) και από τεχνικές τοπικής αναζήτησης. Η αρχικοποίηση του αλγορίθμου γίνεται με την εφαρμογή ενός άλλους ευρετικού αλγόριθμου που ανέπτυξαν, τον </w:t>
      </w:r>
      <w:r>
        <w:t>Iterative</w:t>
      </w:r>
      <w:r w:rsidRPr="0061555F">
        <w:rPr>
          <w:lang w:val="el-GR"/>
        </w:rPr>
        <w:t xml:space="preserve"> </w:t>
      </w:r>
      <w:r>
        <w:t>Destruction</w:t>
      </w:r>
      <w:r w:rsidRPr="0061555F">
        <w:rPr>
          <w:lang w:val="el-GR"/>
        </w:rPr>
        <w:t>/</w:t>
      </w:r>
      <w:r>
        <w:t>Construction</w:t>
      </w:r>
      <w:r w:rsidRPr="0061555F">
        <w:rPr>
          <w:lang w:val="el-GR"/>
        </w:rPr>
        <w:t xml:space="preserve"> </w:t>
      </w:r>
      <w:r>
        <w:t>Heuristic</w:t>
      </w:r>
      <w:r w:rsidRPr="0061555F">
        <w:rPr>
          <w:lang w:val="el-GR"/>
        </w:rPr>
        <w:t xml:space="preserve"> (</w:t>
      </w:r>
      <w:r>
        <w:t>IDCH</w:t>
      </w:r>
      <w:r w:rsidRPr="0061555F">
        <w:rPr>
          <w:lang w:val="el-GR"/>
        </w:rPr>
        <w:t>). Επίσης ο αλγόριθμος τους αποτελείται από λειτουργίες κωδικοποίησης της λύσης (χρωμόσωμα) σε μια γιγάντια διαδρομή και εκτίμησης της διαδρομής αυτής (</w:t>
      </w:r>
      <w:r>
        <w:t>optimal</w:t>
      </w:r>
      <w:r w:rsidRPr="0061555F">
        <w:rPr>
          <w:lang w:val="el-GR"/>
        </w:rPr>
        <w:t xml:space="preserve"> </w:t>
      </w:r>
      <w:r>
        <w:t>split</w:t>
      </w:r>
      <w:r w:rsidRPr="0061555F">
        <w:rPr>
          <w:lang w:val="el-GR"/>
        </w:rPr>
        <w:t xml:space="preserve"> ή </w:t>
      </w:r>
      <w:r>
        <w:t>quick</w:t>
      </w:r>
      <w:r w:rsidRPr="0061555F">
        <w:rPr>
          <w:lang w:val="el-GR"/>
        </w:rPr>
        <w:t xml:space="preserve"> </w:t>
      </w:r>
      <w:r>
        <w:t>split</w:t>
      </w:r>
      <w:r w:rsidRPr="0061555F">
        <w:rPr>
          <w:lang w:val="el-GR"/>
        </w:rPr>
        <w:t xml:space="preserve">). </w:t>
      </w:r>
      <w:r w:rsidR="005249F6" w:rsidRPr="0061555F">
        <w:rPr>
          <w:lang w:val="el-GR"/>
        </w:rPr>
        <w:t>Έπειτα</w:t>
      </w:r>
      <w:r w:rsidRPr="0061555F">
        <w:rPr>
          <w:lang w:val="el-GR"/>
        </w:rPr>
        <w:t xml:space="preserve"> ως λειτουργία μετάλλαξης εφαρμόζεται μια τοπική αναζήτηση με λειτουργίες:</w:t>
      </w:r>
    </w:p>
    <w:p w14:paraId="48031F19" w14:textId="31B9C1FA" w:rsidR="0061555F" w:rsidRDefault="0061555F" w:rsidP="0061555F">
      <w:pPr>
        <w:pStyle w:val="ListParagraph"/>
        <w:numPr>
          <w:ilvl w:val="0"/>
          <w:numId w:val="18"/>
        </w:numPr>
        <w:rPr>
          <w:lang w:val="el-GR"/>
        </w:rPr>
      </w:pPr>
      <w:r>
        <w:t>Shift</w:t>
      </w:r>
      <w:r w:rsidRPr="00043EDE">
        <w:rPr>
          <w:lang w:val="el-GR"/>
        </w:rPr>
        <w:t>: Εξετάζεται η εξαγωγή ενός κόμβου από τη γιγάντια διαδρομή και η εισαγωγή του σε ένα άλλο σημείο.</w:t>
      </w:r>
    </w:p>
    <w:p w14:paraId="3E535F20" w14:textId="55B26236" w:rsidR="00C32AB6" w:rsidRDefault="00C32AB6" w:rsidP="0061555F">
      <w:pPr>
        <w:pStyle w:val="ListParagraph"/>
        <w:numPr>
          <w:ilvl w:val="0"/>
          <w:numId w:val="18"/>
        </w:numPr>
        <w:rPr>
          <w:lang w:val="el-GR"/>
        </w:rPr>
      </w:pPr>
      <w:r>
        <w:t>Swap</w:t>
      </w:r>
      <w:r w:rsidRPr="005249F6">
        <w:rPr>
          <w:lang w:val="el-GR"/>
        </w:rPr>
        <w:t xml:space="preserve">: Εξετάζονται όλες ανταλλαγές μεταξύ </w:t>
      </w:r>
      <w:r w:rsidR="00940DEA" w:rsidRPr="005249F6">
        <w:rPr>
          <w:lang w:val="el-GR"/>
        </w:rPr>
        <w:t>όλων</w:t>
      </w:r>
      <w:r w:rsidRPr="005249F6">
        <w:rPr>
          <w:lang w:val="el-GR"/>
        </w:rPr>
        <w:t xml:space="preserve"> των ζευγαριών των πελατών της γιγάντιας διαδρομής.</w:t>
      </w:r>
    </w:p>
    <w:p w14:paraId="376E9340" w14:textId="1EB3BF78" w:rsidR="00F87189" w:rsidRDefault="00F87189" w:rsidP="0060093E">
      <w:pPr>
        <w:ind w:firstLine="360"/>
        <w:rPr>
          <w:lang w:val="el-GR"/>
        </w:rPr>
        <w:pPrChange w:id="2474" w:author="Στάθης Καπ" w:date="2023-03-13T04:18:00Z">
          <w:pPr/>
        </w:pPrChange>
      </w:pPr>
      <w:r w:rsidRPr="00F87189">
        <w:rPr>
          <w:lang w:val="el-GR"/>
        </w:rPr>
        <w:t xml:space="preserve">Ο </w:t>
      </w:r>
      <w:r>
        <w:t>Lin</w:t>
      </w:r>
      <w:r w:rsidRPr="00F87189">
        <w:rPr>
          <w:lang w:val="el-GR"/>
        </w:rPr>
        <w:t xml:space="preserve"> (2013)</w:t>
      </w:r>
      <w:customXmlInsRangeStart w:id="2475" w:author="Στάθης Καπ" w:date="2023-03-01T05:12:00Z"/>
      <w:sdt>
        <w:sdtPr>
          <w:rPr>
            <w:lang w:val="el-GR"/>
          </w:rPr>
          <w:id w:val="1502389100"/>
          <w:citation/>
        </w:sdtPr>
        <w:sdtEndPr/>
        <w:sdtContent>
          <w:customXmlInsRangeEnd w:id="2475"/>
          <w:ins w:id="2476" w:author="Στάθης Καπ" w:date="2023-03-01T05:12:00Z">
            <w:r w:rsidR="00FD7ECA">
              <w:rPr>
                <w:lang w:val="el-GR"/>
              </w:rPr>
              <w:fldChar w:fldCharType="begin"/>
            </w:r>
            <w:r w:rsidR="00FD7ECA" w:rsidRPr="00FD7ECA">
              <w:rPr>
                <w:lang w:val="el-GR"/>
                <w:rPrChange w:id="2477" w:author="Στάθης Καπ" w:date="2023-03-01T05:12:00Z">
                  <w:rPr/>
                </w:rPrChange>
              </w:rPr>
              <w:instrText xml:space="preserve"> </w:instrText>
            </w:r>
            <w:r w:rsidR="00FD7ECA">
              <w:instrText>CITATION</w:instrText>
            </w:r>
            <w:r w:rsidR="00FD7ECA" w:rsidRPr="00FD7ECA">
              <w:rPr>
                <w:lang w:val="el-GR"/>
                <w:rPrChange w:id="2478" w:author="Στάθης Καπ" w:date="2023-03-01T05:12:00Z">
                  <w:rPr/>
                </w:rPrChange>
              </w:rPr>
              <w:instrText xml:space="preserve"> </w:instrText>
            </w:r>
            <w:r w:rsidR="00FD7ECA">
              <w:instrText>Shi</w:instrText>
            </w:r>
            <w:r w:rsidR="00FD7ECA" w:rsidRPr="00FD7ECA">
              <w:rPr>
                <w:lang w:val="el-GR"/>
                <w:rPrChange w:id="2479" w:author="Στάθης Καπ" w:date="2023-03-01T05:12:00Z">
                  <w:rPr/>
                </w:rPrChange>
              </w:rPr>
              <w:instrText>13 \</w:instrText>
            </w:r>
            <w:r w:rsidR="00FD7ECA">
              <w:instrText>l</w:instrText>
            </w:r>
            <w:r w:rsidR="00FD7ECA" w:rsidRPr="00FD7ECA">
              <w:rPr>
                <w:lang w:val="el-GR"/>
                <w:rPrChange w:id="2480" w:author="Στάθης Καπ" w:date="2023-03-01T05:12:00Z">
                  <w:rPr/>
                </w:rPrChange>
              </w:rPr>
              <w:instrText xml:space="preserve"> 1033 </w:instrText>
            </w:r>
          </w:ins>
          <w:r w:rsidR="00FD7ECA">
            <w:rPr>
              <w:lang w:val="el-GR"/>
            </w:rPr>
            <w:fldChar w:fldCharType="separate"/>
          </w:r>
          <w:r w:rsidR="008A6678" w:rsidRPr="00D70AE8">
            <w:rPr>
              <w:noProof/>
              <w:lang w:val="el-GR"/>
              <w:rPrChange w:id="2481" w:author="Στάθης Καπ" w:date="2023-03-13T04:34:00Z">
                <w:rPr>
                  <w:noProof/>
                </w:rPr>
              </w:rPrChange>
            </w:rPr>
            <w:t xml:space="preserve"> [28]</w:t>
          </w:r>
          <w:ins w:id="2482" w:author="Στάθης Καπ" w:date="2023-03-01T05:12:00Z">
            <w:r w:rsidR="00FD7ECA">
              <w:rPr>
                <w:lang w:val="el-GR"/>
              </w:rPr>
              <w:fldChar w:fldCharType="end"/>
            </w:r>
          </w:ins>
          <w:customXmlInsRangeStart w:id="2483" w:author="Στάθης Καπ" w:date="2023-03-01T05:12:00Z"/>
        </w:sdtContent>
      </w:sdt>
      <w:customXmlInsRangeEnd w:id="2483"/>
      <w:r w:rsidRPr="00F87189">
        <w:rPr>
          <w:lang w:val="el-GR"/>
        </w:rPr>
        <w:t xml:space="preserve"> πρότεινε έναν αλγόριθμο </w:t>
      </w:r>
      <w:r>
        <w:t>Multi</w:t>
      </w:r>
      <w:r w:rsidRPr="00F87189">
        <w:rPr>
          <w:lang w:val="el-GR"/>
        </w:rPr>
        <w:t>-</w:t>
      </w:r>
      <w:r>
        <w:t>start</w:t>
      </w:r>
      <w:r w:rsidRPr="00F87189">
        <w:rPr>
          <w:lang w:val="el-GR"/>
        </w:rPr>
        <w:t xml:space="preserve"> </w:t>
      </w:r>
      <w:r>
        <w:t>Simulated</w:t>
      </w:r>
      <w:r w:rsidRPr="00F87189">
        <w:rPr>
          <w:lang w:val="el-GR"/>
        </w:rPr>
        <w:t xml:space="preserve"> </w:t>
      </w:r>
      <w:r>
        <w:t>Annealing</w:t>
      </w:r>
      <w:r w:rsidRPr="00F87189">
        <w:rPr>
          <w:lang w:val="el-GR"/>
        </w:rPr>
        <w:t xml:space="preserve"> (</w:t>
      </w:r>
      <w:r>
        <w:t>MSA</w:t>
      </w:r>
      <w:r w:rsidRPr="00F87189">
        <w:rPr>
          <w:lang w:val="el-GR"/>
        </w:rPr>
        <w:t xml:space="preserve">) ο οποίος συνδυάζει τον αλγόριθμο </w:t>
      </w:r>
      <w:r>
        <w:t>Simulated</w:t>
      </w:r>
      <w:r w:rsidRPr="00F87189">
        <w:rPr>
          <w:lang w:val="el-GR"/>
        </w:rPr>
        <w:t xml:space="preserve"> </w:t>
      </w:r>
      <w:r>
        <w:t>Annealing</w:t>
      </w:r>
      <w:r w:rsidRPr="00F87189">
        <w:rPr>
          <w:lang w:val="el-GR"/>
        </w:rPr>
        <w:t xml:space="preserve"> με τη στρατηγική </w:t>
      </w:r>
      <w:r>
        <w:t>multi</w:t>
      </w:r>
      <w:r w:rsidRPr="00F87189">
        <w:rPr>
          <w:lang w:val="el-GR"/>
        </w:rPr>
        <w:t>-</w:t>
      </w:r>
      <w:r>
        <w:t>start</w:t>
      </w:r>
      <w:r w:rsidRPr="00F87189">
        <w:rPr>
          <w:lang w:val="el-GR"/>
        </w:rPr>
        <w:t xml:space="preserve"> </w:t>
      </w:r>
      <w:r>
        <w:t>hill</w:t>
      </w:r>
      <w:r w:rsidRPr="00F87189">
        <w:rPr>
          <w:lang w:val="el-GR"/>
        </w:rPr>
        <w:t xml:space="preserve"> </w:t>
      </w:r>
      <w:r>
        <w:t>climbing</w:t>
      </w:r>
      <w:r w:rsidRPr="00F87189">
        <w:rPr>
          <w:lang w:val="el-GR"/>
        </w:rPr>
        <w:t xml:space="preserve"> για να διαφύγει από τοπικά βέλτιστα. Αρχικά κατασκευάζονται </w:t>
      </w: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size</m:t>
            </m:r>
          </m:sub>
        </m:sSub>
      </m:oMath>
      <w:r w:rsidR="008E0809" w:rsidRPr="008E0809">
        <w:rPr>
          <w:rFonts w:eastAsiaTheme="minorEastAsia"/>
          <w:lang w:val="el-GR"/>
        </w:rPr>
        <w:t xml:space="preserve"> </w:t>
      </w:r>
      <w:r w:rsidRPr="00F87189">
        <w:rPr>
          <w:lang w:val="el-GR"/>
        </w:rPr>
        <w:t xml:space="preserve">αρχικές λύσεις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Pr="00F87189">
        <w:rPr>
          <w:lang w:val="el-GR"/>
        </w:rPr>
        <w:t xml:space="preserve">, όπου το </w:t>
      </w: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size</m:t>
            </m:r>
          </m:sub>
        </m:sSub>
      </m:oMath>
      <w:r w:rsidR="005D6BEB">
        <w:rPr>
          <w:rFonts w:eastAsiaTheme="minorEastAsia"/>
          <w:lang w:val="el-GR"/>
        </w:rPr>
        <w:t xml:space="preserve"> </w:t>
      </w:r>
      <w:r w:rsidRPr="00F87189">
        <w:rPr>
          <w:lang w:val="el-GR"/>
        </w:rPr>
        <w:t xml:space="preserve">αντιπροσωπεύει το πλήθος των σημείων </w:t>
      </w:r>
      <w:r w:rsidR="00920CD9" w:rsidRPr="00F87189">
        <w:rPr>
          <w:lang w:val="el-GR"/>
        </w:rPr>
        <w:t>έναρξης</w:t>
      </w:r>
      <w:r w:rsidRPr="00F87189">
        <w:rPr>
          <w:lang w:val="el-GR"/>
        </w:rPr>
        <w:t xml:space="preserve"> του </w:t>
      </w:r>
      <w:r>
        <w:t>MSA</w:t>
      </w:r>
      <w:r w:rsidRPr="00F87189">
        <w:rPr>
          <w:lang w:val="el-GR"/>
        </w:rPr>
        <w:t xml:space="preserve">. </w:t>
      </w:r>
      <w:r w:rsidRPr="00920CD9">
        <w:rPr>
          <w:lang w:val="el-GR"/>
        </w:rPr>
        <w:t xml:space="preserve">Για κάθε αρχική λύση παράγεται μια γειτονιά λύσεων από την οποία επιλέγεται κάποια νέα λύση </w:t>
      </w:r>
      <w:r w:rsidR="009D69B4">
        <w:rPr>
          <w:lang w:val="el-GR"/>
        </w:rPr>
        <w:t xml:space="preserve">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xml:space="preserve">. Εάν η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xml:space="preserve"> υπερτερεί στην τιμή </w:t>
      </w:r>
      <w:r w:rsidRPr="00920CD9">
        <w:rPr>
          <w:lang w:val="el-GR"/>
        </w:rPr>
        <w:lastRenderedPageBreak/>
        <w:t xml:space="preserve">κέρδους από την </w:t>
      </w:r>
      <m:oMath>
        <m:r>
          <w:del w:id="2484" w:author="Στάθης Καπ" w:date="2023-02-02T04:52:00Z">
            <w:rPr>
              <w:rFonts w:ascii="Cambria Math" w:hAnsi="Cambria Math"/>
              <w:highlight w:val="yellow"/>
              <w:lang w:val="el-GR"/>
            </w:rPr>
            <m:t>σκ</m:t>
          </w:del>
        </m:r>
        <m:sSub>
          <m:sSubPr>
            <m:ctrlPr>
              <w:ins w:id="2485" w:author="Στάθης Καπ" w:date="2023-02-02T04:52:00Z">
                <w:rPr>
                  <w:rFonts w:ascii="Cambria Math" w:hAnsi="Cambria Math"/>
                  <w:i/>
                  <w:lang w:val="el-GR"/>
                </w:rPr>
              </w:ins>
            </m:ctrlPr>
          </m:sSubPr>
          <m:e>
            <m:r>
              <w:ins w:id="2486" w:author="Στάθης Καπ" w:date="2023-02-02T04:52:00Z">
                <w:rPr>
                  <w:rFonts w:ascii="Cambria Math" w:hAnsi="Cambria Math"/>
                  <w:lang w:val="el-GR"/>
                </w:rPr>
                <m:t>σ</m:t>
              </w:ins>
            </m:r>
          </m:e>
          <m:sub>
            <m:r>
              <w:ins w:id="2487" w:author="Στάθης Καπ" w:date="2023-02-02T04:52:00Z">
                <w:rPr>
                  <w:rFonts w:ascii="Cambria Math" w:hAnsi="Cambria Math"/>
                  <w:lang w:val="el-GR"/>
                </w:rPr>
                <m:t>κ</m:t>
              </w:ins>
            </m:r>
          </m:sub>
        </m:sSub>
      </m:oMath>
      <w:r w:rsidRPr="00920CD9">
        <w:rPr>
          <w:lang w:val="el-GR"/>
        </w:rPr>
        <w:t xml:space="preserve">, τότε η πρώτη αντικαθιστά τη δεύτερη. Εάν όμως μειονεκτεί, τότε της ανατίθεται μία πιθανότητα αντικατάστασης της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00C73873">
        <w:rPr>
          <w:rFonts w:eastAsiaTheme="minorEastAsia"/>
          <w:lang w:val="el-GR"/>
        </w:rPr>
        <w:t xml:space="preserve"> </w:t>
      </w:r>
      <w:r w:rsidRPr="00920CD9">
        <w:rPr>
          <w:lang w:val="el-GR"/>
        </w:rPr>
        <w:t xml:space="preserve">που είναι αντιστρόφως ανάλογη με τη διαφορά των 2 λύσεων καθώς όσο καλύτερη είναι η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Pr="00920CD9">
        <w:rPr>
          <w:lang w:val="el-GR"/>
        </w:rPr>
        <w:t xml:space="preserve"> από την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τόσο λιγότερο πιθανή είναι η αντικατάσταση της από τη τελευταία. Μετά από ένα πλήθος επαναλήψεων, εφαρμόζονται τεχνικές εισαγωγής (</w:t>
      </w:r>
      <w:r>
        <w:t>insert</w:t>
      </w:r>
      <w:r w:rsidRPr="00920CD9">
        <w:rPr>
          <w:lang w:val="el-GR"/>
        </w:rPr>
        <w:t>) και ανταλλαγής (</w:t>
      </w:r>
      <w:r>
        <w:t>swap</w:t>
      </w:r>
      <w:r w:rsidRPr="00920CD9">
        <w:rPr>
          <w:lang w:val="el-GR"/>
        </w:rPr>
        <w:t>) στην καλύτερη, μέχρι εκείνη τη στιγμή, λύση για την περαιτέρω βελτιστοποίηση της. Οι τεχνικές αυτές εφαρμόζονται και για τη παραγωγή γειτονικών λύσεων. Μετά από αρκετές επαναλήψεις, εάν η πιθανότητα αντικατάστασης της καλύτερης λύσης από κάποια λιγότερο καλή, είναι χαμηλότερη από ένα κατώφλι, τότε ο αλγόριθμος τερματίζεται.</w:t>
      </w:r>
    </w:p>
    <w:p w14:paraId="251209DB" w14:textId="37FED7DD" w:rsidR="009301CD" w:rsidRDefault="009301CD" w:rsidP="0060093E">
      <w:pPr>
        <w:ind w:firstLine="360"/>
        <w:rPr>
          <w:lang w:val="el-GR"/>
        </w:rPr>
        <w:pPrChange w:id="2488" w:author="Στάθης Καπ" w:date="2023-03-13T04:18:00Z">
          <w:pPr/>
        </w:pPrChange>
      </w:pPr>
      <w:r w:rsidRPr="00AC3320">
        <w:rPr>
          <w:lang w:val="el-GR"/>
        </w:rPr>
        <w:t xml:space="preserve">Οι </w:t>
      </w:r>
      <w:r>
        <w:t>Ferreira</w:t>
      </w:r>
      <w:r w:rsidRPr="00AC3320">
        <w:rPr>
          <w:lang w:val="el-GR"/>
        </w:rPr>
        <w:t xml:space="preserve"> </w:t>
      </w:r>
      <w:r>
        <w:t>et</w:t>
      </w:r>
      <w:r w:rsidRPr="00AC3320">
        <w:rPr>
          <w:lang w:val="el-GR"/>
        </w:rPr>
        <w:t xml:space="preserve"> </w:t>
      </w:r>
      <w:r>
        <w:t>al</w:t>
      </w:r>
      <w:r w:rsidRPr="00AC3320">
        <w:rPr>
          <w:lang w:val="el-GR"/>
        </w:rPr>
        <w:t>. (201</w:t>
      </w:r>
      <w:ins w:id="2489" w:author="Στάθης Καπ" w:date="2023-03-01T05:13:00Z">
        <w:r w:rsidR="00FD7ECA" w:rsidRPr="007B61BA">
          <w:rPr>
            <w:lang w:val="el-GR"/>
            <w:rPrChange w:id="2490" w:author="Στάθης Καπ" w:date="2023-03-01T05:14:00Z">
              <w:rPr/>
            </w:rPrChange>
          </w:rPr>
          <w:t>3</w:t>
        </w:r>
      </w:ins>
      <w:del w:id="2491" w:author="Στάθης Καπ" w:date="2023-03-01T05:13:00Z">
        <w:r w:rsidRPr="00AC3320" w:rsidDel="00FD7ECA">
          <w:rPr>
            <w:lang w:val="el-GR"/>
          </w:rPr>
          <w:delText>4</w:delText>
        </w:r>
      </w:del>
      <w:r w:rsidRPr="00AC3320">
        <w:rPr>
          <w:lang w:val="el-GR"/>
        </w:rPr>
        <w:t>)</w:t>
      </w:r>
      <w:customXmlInsRangeStart w:id="2492" w:author="Στάθης Καπ" w:date="2023-03-01T05:13:00Z"/>
      <w:sdt>
        <w:sdtPr>
          <w:rPr>
            <w:lang w:val="el-GR"/>
          </w:rPr>
          <w:id w:val="-692380001"/>
          <w:citation/>
        </w:sdtPr>
        <w:sdtEndPr/>
        <w:sdtContent>
          <w:customXmlInsRangeEnd w:id="2492"/>
          <w:ins w:id="2493" w:author="Στάθης Καπ" w:date="2023-03-01T05:13:00Z">
            <w:r w:rsidR="00FD7ECA">
              <w:rPr>
                <w:lang w:val="el-GR"/>
              </w:rPr>
              <w:fldChar w:fldCharType="begin"/>
            </w:r>
            <w:r w:rsidR="00FD7ECA" w:rsidRPr="007B61BA">
              <w:rPr>
                <w:lang w:val="el-GR"/>
                <w:rPrChange w:id="2494" w:author="Στάθης Καπ" w:date="2023-03-01T05:14:00Z">
                  <w:rPr/>
                </w:rPrChange>
              </w:rPr>
              <w:instrText xml:space="preserve"> </w:instrText>
            </w:r>
            <w:r w:rsidR="00FD7ECA">
              <w:instrText>CITATION</w:instrText>
            </w:r>
            <w:r w:rsidR="00FD7ECA" w:rsidRPr="007B61BA">
              <w:rPr>
                <w:lang w:val="el-GR"/>
                <w:rPrChange w:id="2495" w:author="Στάθης Καπ" w:date="2023-03-01T05:14:00Z">
                  <w:rPr/>
                </w:rPrChange>
              </w:rPr>
              <w:instrText xml:space="preserve"> </w:instrText>
            </w:r>
            <w:r w:rsidR="00FD7ECA">
              <w:instrText>Jo</w:instrText>
            </w:r>
            <w:r w:rsidR="00FD7ECA" w:rsidRPr="007B61BA">
              <w:rPr>
                <w:lang w:val="el-GR"/>
                <w:rPrChange w:id="2496" w:author="Στάθης Καπ" w:date="2023-03-01T05:14:00Z">
                  <w:rPr/>
                </w:rPrChange>
              </w:rPr>
              <w:instrText>ã13 \</w:instrText>
            </w:r>
            <w:r w:rsidR="00FD7ECA">
              <w:instrText>l</w:instrText>
            </w:r>
            <w:r w:rsidR="00FD7ECA" w:rsidRPr="007B61BA">
              <w:rPr>
                <w:lang w:val="el-GR"/>
                <w:rPrChange w:id="2497" w:author="Στάθης Καπ" w:date="2023-03-01T05:14:00Z">
                  <w:rPr/>
                </w:rPrChange>
              </w:rPr>
              <w:instrText xml:space="preserve"> 1033 </w:instrText>
            </w:r>
          </w:ins>
          <w:r w:rsidR="00FD7ECA">
            <w:rPr>
              <w:lang w:val="el-GR"/>
            </w:rPr>
            <w:fldChar w:fldCharType="separate"/>
          </w:r>
          <w:r w:rsidR="008A6678" w:rsidRPr="00D70AE8">
            <w:rPr>
              <w:noProof/>
              <w:lang w:val="el-GR"/>
              <w:rPrChange w:id="2498" w:author="Στάθης Καπ" w:date="2023-03-13T04:34:00Z">
                <w:rPr>
                  <w:noProof/>
                </w:rPr>
              </w:rPrChange>
            </w:rPr>
            <w:t xml:space="preserve"> [29]</w:t>
          </w:r>
          <w:ins w:id="2499" w:author="Στάθης Καπ" w:date="2023-03-01T05:13:00Z">
            <w:r w:rsidR="00FD7ECA">
              <w:rPr>
                <w:lang w:val="el-GR"/>
              </w:rPr>
              <w:fldChar w:fldCharType="end"/>
            </w:r>
          </w:ins>
          <w:customXmlInsRangeStart w:id="2500" w:author="Στάθης Καπ" w:date="2023-03-01T05:13:00Z"/>
        </w:sdtContent>
      </w:sdt>
      <w:customXmlInsRangeEnd w:id="2500"/>
      <w:r w:rsidRPr="00AC3320">
        <w:rPr>
          <w:lang w:val="el-GR"/>
        </w:rPr>
        <w:t xml:space="preserve"> προτείνουν ένα γενετικό αλγόριθμο που αποτελείται από τρία </w:t>
      </w:r>
      <w:r w:rsidR="00AC3320" w:rsidRPr="00AC3320">
        <w:rPr>
          <w:lang w:val="el-GR"/>
        </w:rPr>
        <w:t>βασικά</w:t>
      </w:r>
      <w:r w:rsidRPr="00AC3320">
        <w:rPr>
          <w:lang w:val="el-GR"/>
        </w:rPr>
        <w:t xml:space="preserve"> συστατικά: το χρωμόσωμα-λύση που αντιπροσωπεύει τα οχήματα και τις αντίστοιχες διαδρομές τους, την εξελικτική διαδικασία που είναι υπεύθυνη για τις διεργασίες διασταύρωσης (</w:t>
      </w:r>
      <w:r>
        <w:t>crossover</w:t>
      </w:r>
      <w:r w:rsidRPr="00AC3320">
        <w:rPr>
          <w:lang w:val="el-GR"/>
        </w:rPr>
        <w:t>) και μετάλλαξης (</w:t>
      </w:r>
      <w:r>
        <w:t>mutation</w:t>
      </w:r>
      <w:r w:rsidRPr="00AC3320">
        <w:rPr>
          <w:lang w:val="el-GR"/>
        </w:rPr>
        <w:t>), και τον έλεγχο της εγκυρότητας των χρωμοσωμάτων που προκύπτουν από την εξελικτική διαδικασία.</w:t>
      </w:r>
    </w:p>
    <w:p w14:paraId="49BA562B" w14:textId="3F3EA573" w:rsidR="009746BB" w:rsidRDefault="009746BB" w:rsidP="009746BB">
      <w:pPr>
        <w:pStyle w:val="ListParagraph"/>
        <w:numPr>
          <w:ilvl w:val="0"/>
          <w:numId w:val="19"/>
        </w:numPr>
        <w:rPr>
          <w:lang w:val="el-GR"/>
        </w:rPr>
      </w:pPr>
      <w:r>
        <w:t>crossover</w:t>
      </w:r>
      <w:r w:rsidRPr="00F37B84">
        <w:rPr>
          <w:lang w:val="el-GR"/>
        </w:rPr>
        <w:t>: ανταλλαγή τυχαίων διαδρομών μεταξύ δύο χρωμοσωμάτων, δημιουργώντας έτσι δύο νέα χρωμοσώματα</w:t>
      </w:r>
    </w:p>
    <w:p w14:paraId="615DFEF9" w14:textId="474A5756" w:rsidR="00F37B84" w:rsidRDefault="00F37B84" w:rsidP="009746BB">
      <w:pPr>
        <w:pStyle w:val="ListParagraph"/>
        <w:numPr>
          <w:ilvl w:val="0"/>
          <w:numId w:val="19"/>
        </w:numPr>
        <w:rPr>
          <w:lang w:val="el-GR"/>
        </w:rPr>
      </w:pPr>
      <w:r>
        <w:t>mutation</w:t>
      </w:r>
      <w:r w:rsidRPr="004C2A81">
        <w:rPr>
          <w:lang w:val="el-GR"/>
        </w:rPr>
        <w:t>: αφαίρεση ενός ή περισσοτέρων τυχαίων πελατών από μια τυχαία διαδρομή από ένα χρωμόσωμα</w:t>
      </w:r>
    </w:p>
    <w:p w14:paraId="0A0560B4" w14:textId="5CA02782" w:rsidR="004C2A81" w:rsidRPr="00FC4088" w:rsidRDefault="007625CF">
      <w:pPr>
        <w:pStyle w:val="Heading2"/>
        <w:rPr>
          <w:lang w:val="el-GR"/>
        </w:rPr>
        <w:pPrChange w:id="2501" w:author="Στάθης Καπ" w:date="2023-02-26T00:53:00Z">
          <w:pPr>
            <w:pStyle w:val="Heading3"/>
            <w:numPr>
              <w:numId w:val="4"/>
            </w:numPr>
            <w:ind w:left="1080"/>
          </w:pPr>
        </w:pPrChange>
      </w:pPr>
      <w:bookmarkStart w:id="2502" w:name="_Toc129300364"/>
      <w:r>
        <w:rPr>
          <w:lang w:val="el-GR"/>
        </w:rPr>
        <w:t xml:space="preserve">Το πρόβλημα του </w:t>
      </w:r>
      <w:r w:rsidRPr="00A018C1">
        <w:rPr>
          <w:lang w:val="el-GR"/>
        </w:rPr>
        <w:t>Ομαδικού</w:t>
      </w:r>
      <w:r>
        <w:rPr>
          <w:lang w:val="el-GR"/>
        </w:rPr>
        <w:t xml:space="preserve"> Προσανατολισμού με Χρονικά Παράθυρα</w:t>
      </w:r>
      <w:bookmarkEnd w:id="2502"/>
    </w:p>
    <w:p w14:paraId="0412A8F0" w14:textId="0790AB88" w:rsidR="001950B0" w:rsidRDefault="005D202F" w:rsidP="001950B0">
      <w:pPr>
        <w:rPr>
          <w:lang w:val="el-GR"/>
        </w:rPr>
      </w:pPr>
      <w:r w:rsidRPr="00EA0C3F">
        <w:rPr>
          <w:lang w:val="el-GR"/>
        </w:rPr>
        <w:t xml:space="preserve">Το </w:t>
      </w:r>
      <w:r>
        <w:t>TOPTW</w:t>
      </w:r>
      <w:r w:rsidRPr="00EA0C3F">
        <w:rPr>
          <w:lang w:val="el-GR"/>
        </w:rPr>
        <w:t xml:space="preserve"> επεκτείνει το </w:t>
      </w:r>
      <w:r>
        <w:t>TOP</w:t>
      </w:r>
      <w:r w:rsidRPr="00EA0C3F">
        <w:rPr>
          <w:lang w:val="el-GR"/>
        </w:rPr>
        <w:t xml:space="preserve"> καθώς προσθέτει ένα χρονικό παράθυρο σε κάθε κόμβο του γραφήματος. Τα χρονικά παράθυρα δεν είναι απαραίτητα ίδια μεταξύ τους. Η επίσκεψη σε ένα κόμβο του γραφήματος πρέπει να ξεκινήσει πριν το τέλος του χρονικού παραθύρου που διαθέτει ο κόμβος αυτός. Εάν ο χρήστης καταφθάσει σε έναν κόμβο πριν την αρχή του χρονικού παραθύρου τότε μπορεί να παραμείνει σε αυτόν αναμένοντας την έναρξη της λειτουργίας του κόμβου</w:t>
      </w:r>
      <w:r w:rsidR="00EA0C3F">
        <w:rPr>
          <w:lang w:val="el-GR"/>
        </w:rPr>
        <w:t>.</w:t>
      </w:r>
    </w:p>
    <w:p w14:paraId="54112233" w14:textId="30B9847D" w:rsidR="00EA0C3F" w:rsidRDefault="00EA0C3F" w:rsidP="001950B0">
      <w:pPr>
        <w:rPr>
          <w:lang w:val="el-GR"/>
        </w:rPr>
      </w:pPr>
      <w:r w:rsidRPr="006C5990">
        <w:rPr>
          <w:lang w:val="el-GR"/>
        </w:rPr>
        <w:t xml:space="preserve">Το </w:t>
      </w:r>
      <w:r>
        <w:t>TOPTW</w:t>
      </w:r>
      <w:r w:rsidRPr="006C5990">
        <w:rPr>
          <w:lang w:val="el-GR"/>
        </w:rPr>
        <w:t xml:space="preserve"> μπορεί να αναπαρασταθεί ως πρόβλημα Ακέραιου Προγραμματισμού ως εξής:</w:t>
      </w:r>
    </w:p>
    <w:p w14:paraId="581C711F" w14:textId="1AADEF64" w:rsidR="006C5990" w:rsidRDefault="004C3766"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ijd</m:t>
            </m:r>
          </m:sub>
        </m:sSub>
        <m:r>
          <w:rPr>
            <w:rFonts w:ascii="Cambria Math" w:hAnsi="Cambria Math"/>
            <w:lang w:val="el-GR"/>
          </w:rPr>
          <m:t>=1</m:t>
        </m:r>
      </m:oMath>
      <w:r w:rsidR="006C5990" w:rsidRPr="000A1A3E">
        <w:rPr>
          <w:lang w:val="el-GR"/>
        </w:rPr>
        <w:t xml:space="preserve"> εάν στη διαδρομή </w:t>
      </w:r>
      <w:r w:rsidR="006C5990">
        <w:t>d</w:t>
      </w:r>
      <w:r w:rsidR="006C5990" w:rsidRPr="000A1A3E">
        <w:rPr>
          <w:lang w:val="el-GR"/>
        </w:rPr>
        <w:t xml:space="preserve"> η επίσκεψη στον κόμβο </w:t>
      </w:r>
      <w:r w:rsidR="006C5990">
        <w:t>i</w:t>
      </w:r>
      <w:r w:rsidR="006C5990" w:rsidRPr="000A1A3E">
        <w:rPr>
          <w:lang w:val="el-GR"/>
        </w:rPr>
        <w:t xml:space="preserve"> προηγείται από την επίσκεψη στον </w:t>
      </w:r>
      <w:r w:rsidR="006C5990">
        <w:t>j</w:t>
      </w:r>
      <w:r w:rsidR="006C5990" w:rsidRPr="000A1A3E">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ijd</m:t>
            </m:r>
          </m:sub>
        </m:sSub>
        <m:r>
          <w:rPr>
            <w:rFonts w:ascii="Cambria Math" w:hAnsi="Cambria Math"/>
            <w:lang w:val="el-GR"/>
          </w:rPr>
          <m:t>=0</m:t>
        </m:r>
      </m:oMath>
    </w:p>
    <w:p w14:paraId="2AFD37BC" w14:textId="0711721B" w:rsidR="000A1A3E" w:rsidRDefault="004C3766"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id</m:t>
            </m:r>
          </m:sub>
        </m:sSub>
        <m:r>
          <w:rPr>
            <w:rFonts w:ascii="Cambria Math" w:hAnsi="Cambria Math"/>
            <w:lang w:val="el-GR"/>
          </w:rPr>
          <m:t>=1</m:t>
        </m:r>
      </m:oMath>
      <w:r w:rsidR="00DA4455" w:rsidRPr="00DA4455">
        <w:rPr>
          <w:rFonts w:eastAsiaTheme="minorEastAsia"/>
          <w:lang w:val="el-GR"/>
        </w:rPr>
        <w:t xml:space="preserve"> </w:t>
      </w:r>
      <w:r w:rsidR="000A1A3E" w:rsidRPr="000A1A3E">
        <w:rPr>
          <w:lang w:val="el-GR"/>
        </w:rPr>
        <w:t xml:space="preserve">εάν πραγματοποιείται επίσκεψη στον κόμβο </w:t>
      </w:r>
      <w:r w:rsidR="000A1A3E">
        <w:t>i</w:t>
      </w:r>
      <w:r w:rsidR="000A1A3E" w:rsidRPr="000A1A3E">
        <w:rPr>
          <w:lang w:val="el-GR"/>
        </w:rPr>
        <w:t xml:space="preserve"> στη διαδρομή </w:t>
      </w:r>
      <w:r w:rsidR="000A1A3E">
        <w:t>d</w:t>
      </w:r>
      <w:r w:rsidR="000A1A3E" w:rsidRPr="000A1A3E">
        <w:rPr>
          <w:lang w:val="el-GR"/>
        </w:rPr>
        <w:t xml:space="preserve">, ειδάλλως </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id</m:t>
            </m:r>
          </m:sub>
        </m:sSub>
        <m:r>
          <w:rPr>
            <w:rFonts w:ascii="Cambria Math" w:hAnsi="Cambria Math"/>
            <w:lang w:val="el-GR"/>
          </w:rPr>
          <m:t>=0</m:t>
        </m:r>
      </m:oMath>
    </w:p>
    <w:p w14:paraId="0D1D8FE1" w14:textId="03D7DED6" w:rsidR="00D420A9" w:rsidRPr="002802DC" w:rsidRDefault="004C3766"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id</m:t>
            </m:r>
          </m:sub>
        </m:sSub>
      </m:oMath>
      <w:r w:rsidR="00810804" w:rsidRPr="00810804">
        <w:rPr>
          <w:rFonts w:eastAsiaTheme="minorEastAsia"/>
          <w:lang w:val="el-GR"/>
        </w:rPr>
        <w:t xml:space="preserve"> </w:t>
      </w:r>
      <w:r w:rsidR="00D420A9" w:rsidRPr="00D420A9">
        <w:rPr>
          <w:lang w:val="el-GR"/>
        </w:rPr>
        <w:t xml:space="preserve">η χρονική στιγμή έναρξης της επίσκεψης στον κόμβο </w:t>
      </w:r>
      <w:r w:rsidR="00D420A9">
        <w:t>i</w:t>
      </w:r>
      <w:r w:rsidR="00D420A9" w:rsidRPr="00D420A9">
        <w:rPr>
          <w:lang w:val="el-GR"/>
        </w:rPr>
        <w:t xml:space="preserve"> στη διαδρομή </w:t>
      </w:r>
      <w:r w:rsidR="00D420A9">
        <w:t>d</w:t>
      </w:r>
    </w:p>
    <w:p w14:paraId="09BA0B91" w14:textId="6E11C70B" w:rsidR="002802DC" w:rsidRPr="00DD5D88" w:rsidRDefault="0044603B" w:rsidP="006C5990">
      <w:pPr>
        <w:pStyle w:val="ListParagraph"/>
        <w:numPr>
          <w:ilvl w:val="0"/>
          <w:numId w:val="20"/>
        </w:numPr>
        <w:rPr>
          <w:lang w:val="el-GR"/>
        </w:rPr>
      </w:pPr>
      <w:r>
        <w:rPr>
          <w:lang w:val="el-GR"/>
        </w:rPr>
        <w:t xml:space="preserve">μια σταθερά </w:t>
      </w:r>
      <w:r>
        <w:t>M</w:t>
      </w:r>
    </w:p>
    <w:p w14:paraId="3B0DF2D9" w14:textId="6CC3C6BC" w:rsidR="00DD5D88" w:rsidRDefault="00DD5D88" w:rsidP="00DD5D88">
      <w:pPr>
        <w:rPr>
          <w:lang w:val="el-GR"/>
        </w:rPr>
      </w:pPr>
      <w:r w:rsidRPr="00DD5D88">
        <w:rPr>
          <w:lang w:val="el-GR"/>
        </w:rPr>
        <w:t>Χρησιμοποιώντας τους παραπάνω συμβολισμούς προκύπτουν οι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C961DB" w14:paraId="4EF8D154" w14:textId="77777777" w:rsidTr="00237FE3">
        <w:trPr>
          <w:ins w:id="2503" w:author="Στάθης Καπ" w:date="2023-02-01T09:03:00Z"/>
        </w:trPr>
        <w:tc>
          <w:tcPr>
            <w:tcW w:w="350" w:type="pct"/>
          </w:tcPr>
          <w:p w14:paraId="7F65F62E" w14:textId="77777777" w:rsidR="00C961DB" w:rsidRDefault="00C961DB">
            <w:pPr>
              <w:spacing w:after="160"/>
              <w:rPr>
                <w:ins w:id="2504" w:author="Στάθης Καπ" w:date="2023-02-01T09:03:00Z"/>
                <w:lang w:val="el-GR"/>
              </w:rPr>
              <w:pPrChange w:id="2505" w:author="Στάθης Καπ" w:date="2023-02-01T08:46:00Z">
                <w:pPr/>
              </w:pPrChange>
            </w:pPr>
          </w:p>
        </w:tc>
        <w:tc>
          <w:tcPr>
            <w:tcW w:w="4300" w:type="pct"/>
          </w:tcPr>
          <w:p w14:paraId="05A24BD5" w14:textId="005D3B41" w:rsidR="00C961DB" w:rsidRPr="005846FF" w:rsidRDefault="00C961DB">
            <w:pPr>
              <w:spacing w:after="160"/>
              <w:rPr>
                <w:ins w:id="2506" w:author="Στάθης Καπ" w:date="2023-02-01T09:03:00Z"/>
                <w:lang w:val="el-GR"/>
              </w:rPr>
              <w:pPrChange w:id="2507" w:author="Στάθης Καπ" w:date="2023-02-01T08:46:00Z">
                <w:pPr/>
              </w:pPrChange>
            </w:pPr>
            <m:oMathPara>
              <m:oMath>
                <m:r>
                  <w:ins w:id="2508" w:author="Στάθης Καπ" w:date="2023-02-01T09:03:00Z">
                    <w:rPr>
                      <w:rFonts w:ascii="Cambria Math" w:hAnsi="Cambria Math"/>
                      <w:lang w:val="el-GR"/>
                    </w:rPr>
                    <m:t xml:space="preserve">maximize </m:t>
                  </w:ins>
                </m:r>
                <m:nary>
                  <m:naryPr>
                    <m:chr m:val="∑"/>
                    <m:limLoc m:val="undOvr"/>
                    <m:ctrlPr>
                      <w:ins w:id="2509" w:author="Στάθης Καπ" w:date="2023-02-01T09:03:00Z">
                        <w:rPr>
                          <w:rFonts w:ascii="Cambria Math" w:hAnsi="Cambria Math"/>
                          <w:i/>
                          <w:lang w:val="el-GR"/>
                        </w:rPr>
                      </w:ins>
                    </m:ctrlPr>
                  </m:naryPr>
                  <m:sub>
                    <m:r>
                      <w:ins w:id="2510" w:author="Στάθης Καπ" w:date="2023-02-01T09:03:00Z">
                        <w:rPr>
                          <w:rFonts w:ascii="Cambria Math" w:hAnsi="Cambria Math"/>
                          <w:lang w:val="el-GR"/>
                        </w:rPr>
                        <m:t>d=1</m:t>
                      </w:ins>
                    </m:r>
                  </m:sub>
                  <m:sup>
                    <m:r>
                      <w:ins w:id="2511" w:author="Στάθης Καπ" w:date="2023-02-01T09:03:00Z">
                        <w:rPr>
                          <w:rFonts w:ascii="Cambria Math" w:hAnsi="Cambria Math"/>
                          <w:lang w:val="el-GR"/>
                        </w:rPr>
                        <m:t>m</m:t>
                      </w:ins>
                    </m:r>
                  </m:sup>
                  <m:e>
                    <m:nary>
                      <m:naryPr>
                        <m:chr m:val="∑"/>
                        <m:limLoc m:val="undOvr"/>
                        <m:ctrlPr>
                          <w:ins w:id="2512" w:author="Στάθης Καπ" w:date="2023-02-01T09:03:00Z">
                            <w:rPr>
                              <w:rFonts w:ascii="Cambria Math" w:hAnsi="Cambria Math"/>
                              <w:i/>
                              <w:lang w:val="el-GR"/>
                            </w:rPr>
                          </w:ins>
                        </m:ctrlPr>
                      </m:naryPr>
                      <m:sub>
                        <m:r>
                          <w:ins w:id="2513" w:author="Στάθης Καπ" w:date="2023-02-01T09:03:00Z">
                            <w:rPr>
                              <w:rFonts w:ascii="Cambria Math" w:hAnsi="Cambria Math"/>
                              <w:lang w:val="el-GR"/>
                            </w:rPr>
                            <m:t>i=2</m:t>
                          </w:ins>
                        </m:r>
                      </m:sub>
                      <m:sup>
                        <m:r>
                          <w:ins w:id="2514" w:author="Στάθης Καπ" w:date="2023-02-01T09:03:00Z">
                            <w:rPr>
                              <w:rFonts w:ascii="Cambria Math" w:hAnsi="Cambria Math"/>
                              <w:lang w:val="el-GR"/>
                            </w:rPr>
                            <m:t>n-1</m:t>
                          </w:ins>
                        </m:r>
                      </m:sup>
                      <m:e>
                        <m:sSub>
                          <m:sSubPr>
                            <m:ctrlPr>
                              <w:ins w:id="2515" w:author="Στάθης Καπ" w:date="2023-02-01T09:03:00Z">
                                <w:rPr>
                                  <w:rFonts w:ascii="Cambria Math" w:hAnsi="Cambria Math"/>
                                  <w:i/>
                                  <w:lang w:val="el-GR"/>
                                </w:rPr>
                              </w:ins>
                            </m:ctrlPr>
                          </m:sSubPr>
                          <m:e>
                            <m:r>
                              <w:ins w:id="2516" w:author="Στάθης Καπ" w:date="2023-02-01T09:03:00Z">
                                <w:rPr>
                                  <w:rFonts w:ascii="Cambria Math" w:hAnsi="Cambria Math"/>
                                  <w:lang w:val="el-GR"/>
                                </w:rPr>
                                <m:t>S</m:t>
                              </w:ins>
                            </m:r>
                          </m:e>
                          <m:sub>
                            <m:r>
                              <w:ins w:id="2517" w:author="Στάθης Καπ" w:date="2023-02-01T09:03:00Z">
                                <w:rPr>
                                  <w:rFonts w:ascii="Cambria Math" w:hAnsi="Cambria Math"/>
                                  <w:lang w:val="el-GR"/>
                                </w:rPr>
                                <m:t>i</m:t>
                              </w:ins>
                            </m:r>
                          </m:sub>
                        </m:sSub>
                        <m:sSub>
                          <m:sSubPr>
                            <m:ctrlPr>
                              <w:ins w:id="2518" w:author="Στάθης Καπ" w:date="2023-02-01T09:03:00Z">
                                <w:rPr>
                                  <w:rFonts w:ascii="Cambria Math" w:hAnsi="Cambria Math"/>
                                  <w:i/>
                                  <w:lang w:val="el-GR"/>
                                </w:rPr>
                              </w:ins>
                            </m:ctrlPr>
                          </m:sSubPr>
                          <m:e>
                            <m:r>
                              <w:ins w:id="2519" w:author="Στάθης Καπ" w:date="2023-02-01T09:03:00Z">
                                <w:rPr>
                                  <w:rFonts w:ascii="Cambria Math" w:hAnsi="Cambria Math"/>
                                  <w:lang w:val="el-GR"/>
                                </w:rPr>
                                <m:t>y</m:t>
                              </w:ins>
                            </m:r>
                          </m:e>
                          <m:sub>
                            <m:r>
                              <w:ins w:id="2520" w:author="Στάθης Καπ" w:date="2023-02-01T09:03:00Z">
                                <w:rPr>
                                  <w:rFonts w:ascii="Cambria Math" w:hAnsi="Cambria Math"/>
                                  <w:lang w:val="el-GR"/>
                                </w:rPr>
                                <m:t>id</m:t>
                              </w:ins>
                            </m:r>
                          </m:sub>
                        </m:sSub>
                      </m:e>
                    </m:nary>
                  </m:e>
                </m:nary>
              </m:oMath>
            </m:oMathPara>
          </w:p>
        </w:tc>
        <w:tc>
          <w:tcPr>
            <w:tcW w:w="350" w:type="pct"/>
            <w:vAlign w:val="center"/>
          </w:tcPr>
          <w:p w14:paraId="3E43ED71" w14:textId="3F2AF158" w:rsidR="00C961DB" w:rsidRPr="00603993" w:rsidRDefault="00C961DB" w:rsidP="00237FE3">
            <w:pPr>
              <w:pStyle w:val="Caption"/>
              <w:spacing w:after="160"/>
              <w:rPr>
                <w:ins w:id="2521" w:author="Στάθης Καπ" w:date="2023-02-01T09:03:00Z"/>
                <w:rPrChange w:id="2522" w:author="Στάθης Καπ" w:date="2023-02-01T08:49:00Z">
                  <w:rPr>
                    <w:ins w:id="2523" w:author="Στάθης Καπ" w:date="2023-02-01T09:03:00Z"/>
                    <w:lang w:val="el-GR"/>
                  </w:rPr>
                </w:rPrChange>
              </w:rPr>
            </w:pPr>
            <w:ins w:id="2524" w:author="Στάθης Καπ" w:date="2023-02-01T09:0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525"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32</w:t>
            </w:r>
            <w:ins w:id="2526" w:author="Στάθης Καπ" w:date="2023-02-01T09:03:00Z">
              <w:r>
                <w:rPr>
                  <w:lang w:val="el-GR"/>
                </w:rPr>
                <w:fldChar w:fldCharType="end"/>
              </w:r>
              <w:r>
                <w:t>)</w:t>
              </w:r>
            </w:ins>
          </w:p>
        </w:tc>
      </w:tr>
      <w:tr w:rsidR="00F3235E" w14:paraId="0AF13268" w14:textId="77777777" w:rsidTr="00237FE3">
        <w:trPr>
          <w:ins w:id="2527" w:author="Στάθης Καπ" w:date="2023-02-01T09:03:00Z"/>
        </w:trPr>
        <w:tc>
          <w:tcPr>
            <w:tcW w:w="350" w:type="pct"/>
          </w:tcPr>
          <w:p w14:paraId="323B6508" w14:textId="77777777" w:rsidR="00F3235E" w:rsidRDefault="00F3235E">
            <w:pPr>
              <w:spacing w:after="160"/>
              <w:rPr>
                <w:ins w:id="2528" w:author="Στάθης Καπ" w:date="2023-02-01T09:03:00Z"/>
                <w:lang w:val="el-GR"/>
              </w:rPr>
              <w:pPrChange w:id="2529" w:author="Στάθης Καπ" w:date="2023-02-01T08:46:00Z">
                <w:pPr/>
              </w:pPrChange>
            </w:pPr>
          </w:p>
        </w:tc>
        <w:tc>
          <w:tcPr>
            <w:tcW w:w="4300" w:type="pct"/>
          </w:tcPr>
          <w:p w14:paraId="2B9FBE0C" w14:textId="3218E8DD" w:rsidR="00F3235E" w:rsidRPr="005846FF" w:rsidRDefault="004C3766">
            <w:pPr>
              <w:spacing w:after="160"/>
              <w:rPr>
                <w:ins w:id="2530" w:author="Στάθης Καπ" w:date="2023-02-01T09:03:00Z"/>
                <w:lang w:val="el-GR"/>
              </w:rPr>
              <w:pPrChange w:id="2531" w:author="Στάθης Καπ" w:date="2023-02-01T08:46:00Z">
                <w:pPr/>
              </w:pPrChange>
            </w:pPr>
            <m:oMathPara>
              <m:oMath>
                <m:nary>
                  <m:naryPr>
                    <m:chr m:val="∑"/>
                    <m:limLoc m:val="undOvr"/>
                    <m:ctrlPr>
                      <w:ins w:id="2532" w:author="Στάθης Καπ" w:date="2023-02-01T09:03:00Z">
                        <w:rPr>
                          <w:rFonts w:ascii="Cambria Math" w:eastAsiaTheme="minorEastAsia" w:hAnsi="Cambria Math"/>
                          <w:i/>
                          <w:lang w:val="el-GR"/>
                        </w:rPr>
                      </w:ins>
                    </m:ctrlPr>
                  </m:naryPr>
                  <m:sub>
                    <m:r>
                      <w:ins w:id="2533" w:author="Στάθης Καπ" w:date="2023-02-01T09:03:00Z">
                        <w:rPr>
                          <w:rFonts w:ascii="Cambria Math" w:eastAsiaTheme="minorEastAsia" w:hAnsi="Cambria Math"/>
                          <w:lang w:val="el-GR"/>
                        </w:rPr>
                        <m:t>d=1</m:t>
                      </w:ins>
                    </m:r>
                  </m:sub>
                  <m:sup>
                    <m:r>
                      <w:ins w:id="2534" w:author="Στάθης Καπ" w:date="2023-02-01T09:03:00Z">
                        <w:rPr>
                          <w:rFonts w:ascii="Cambria Math" w:eastAsiaTheme="minorEastAsia" w:hAnsi="Cambria Math"/>
                          <w:lang w:val="el-GR"/>
                        </w:rPr>
                        <m:t>m</m:t>
                      </w:ins>
                    </m:r>
                  </m:sup>
                  <m:e>
                    <m:nary>
                      <m:naryPr>
                        <m:chr m:val="∑"/>
                        <m:limLoc m:val="undOvr"/>
                        <m:ctrlPr>
                          <w:ins w:id="2535" w:author="Στάθης Καπ" w:date="2023-02-01T09:03:00Z">
                            <w:rPr>
                              <w:rFonts w:ascii="Cambria Math" w:eastAsiaTheme="minorEastAsia" w:hAnsi="Cambria Math"/>
                              <w:i/>
                              <w:lang w:val="el-GR"/>
                            </w:rPr>
                          </w:ins>
                        </m:ctrlPr>
                      </m:naryPr>
                      <m:sub>
                        <m:r>
                          <w:ins w:id="2536" w:author="Στάθης Καπ" w:date="2023-02-01T09:03:00Z">
                            <w:rPr>
                              <w:rFonts w:ascii="Cambria Math" w:eastAsiaTheme="minorEastAsia" w:hAnsi="Cambria Math"/>
                              <w:lang w:val="el-GR"/>
                            </w:rPr>
                            <m:t>j=2</m:t>
                          </w:ins>
                        </m:r>
                      </m:sub>
                      <m:sup>
                        <m:r>
                          <w:ins w:id="2537" w:author="Στάθης Καπ" w:date="2023-02-01T09:03:00Z">
                            <w:rPr>
                              <w:rFonts w:ascii="Cambria Math" w:eastAsiaTheme="minorEastAsia" w:hAnsi="Cambria Math"/>
                              <w:lang w:val="el-GR"/>
                            </w:rPr>
                            <m:t>n-1</m:t>
                          </w:ins>
                        </m:r>
                      </m:sup>
                      <m:e>
                        <m:sSub>
                          <m:sSubPr>
                            <m:ctrlPr>
                              <w:ins w:id="2538" w:author="Στάθης Καπ" w:date="2023-02-01T09:03:00Z">
                                <w:rPr>
                                  <w:rFonts w:ascii="Cambria Math" w:eastAsiaTheme="minorEastAsia" w:hAnsi="Cambria Math"/>
                                  <w:i/>
                                  <w:lang w:val="el-GR"/>
                                </w:rPr>
                              </w:ins>
                            </m:ctrlPr>
                          </m:sSubPr>
                          <m:e>
                            <m:r>
                              <w:ins w:id="2539" w:author="Στάθης Καπ" w:date="2023-02-01T09:03:00Z">
                                <w:rPr>
                                  <w:rFonts w:ascii="Cambria Math" w:eastAsiaTheme="minorEastAsia" w:hAnsi="Cambria Math"/>
                                  <w:lang w:val="el-GR"/>
                                </w:rPr>
                                <m:t>x</m:t>
                              </w:ins>
                            </m:r>
                          </m:e>
                          <m:sub>
                            <m:r>
                              <w:ins w:id="2540" w:author="Στάθης Καπ" w:date="2023-02-01T09:03:00Z">
                                <w:rPr>
                                  <w:rFonts w:ascii="Cambria Math" w:eastAsiaTheme="minorEastAsia" w:hAnsi="Cambria Math"/>
                                  <w:lang w:val="el-GR"/>
                                </w:rPr>
                                <m:t>1jd</m:t>
                              </w:ins>
                            </m:r>
                          </m:sub>
                        </m:sSub>
                      </m:e>
                    </m:nary>
                  </m:e>
                </m:nary>
                <m:r>
                  <w:ins w:id="2541" w:author="Στάθης Καπ" w:date="2023-02-01T09:03:00Z">
                    <w:rPr>
                      <w:rFonts w:ascii="Cambria Math" w:eastAsiaTheme="minorEastAsia" w:hAnsi="Cambria Math"/>
                      <w:lang w:val="el-GR"/>
                    </w:rPr>
                    <m:t>=</m:t>
                  </w:ins>
                </m:r>
                <m:nary>
                  <m:naryPr>
                    <m:chr m:val="∑"/>
                    <m:limLoc m:val="undOvr"/>
                    <m:ctrlPr>
                      <w:ins w:id="2542" w:author="Στάθης Καπ" w:date="2023-02-01T09:03:00Z">
                        <w:rPr>
                          <w:rFonts w:ascii="Cambria Math" w:eastAsiaTheme="minorEastAsia" w:hAnsi="Cambria Math"/>
                          <w:i/>
                          <w:lang w:val="el-GR"/>
                        </w:rPr>
                      </w:ins>
                    </m:ctrlPr>
                  </m:naryPr>
                  <m:sub>
                    <m:r>
                      <w:ins w:id="2543" w:author="Στάθης Καπ" w:date="2023-02-01T09:03:00Z">
                        <w:rPr>
                          <w:rFonts w:ascii="Cambria Math" w:eastAsiaTheme="minorEastAsia" w:hAnsi="Cambria Math"/>
                          <w:lang w:val="el-GR"/>
                        </w:rPr>
                        <m:t>d=1</m:t>
                      </w:ins>
                    </m:r>
                  </m:sub>
                  <m:sup>
                    <m:r>
                      <w:ins w:id="2544" w:author="Στάθης Καπ" w:date="2023-02-01T09:03:00Z">
                        <w:rPr>
                          <w:rFonts w:ascii="Cambria Math" w:eastAsiaTheme="minorEastAsia" w:hAnsi="Cambria Math"/>
                          <w:lang w:val="el-GR"/>
                        </w:rPr>
                        <m:t>m</m:t>
                      </w:ins>
                    </m:r>
                  </m:sup>
                  <m:e>
                    <m:nary>
                      <m:naryPr>
                        <m:chr m:val="∑"/>
                        <m:limLoc m:val="undOvr"/>
                        <m:ctrlPr>
                          <w:ins w:id="2545" w:author="Στάθης Καπ" w:date="2023-02-01T09:03:00Z">
                            <w:rPr>
                              <w:rFonts w:ascii="Cambria Math" w:eastAsiaTheme="minorEastAsia" w:hAnsi="Cambria Math"/>
                              <w:i/>
                              <w:lang w:val="el-GR"/>
                            </w:rPr>
                          </w:ins>
                        </m:ctrlPr>
                      </m:naryPr>
                      <m:sub>
                        <m:r>
                          <w:ins w:id="2546" w:author="Στάθης Καπ" w:date="2023-02-01T09:03:00Z">
                            <w:rPr>
                              <w:rFonts w:ascii="Cambria Math" w:eastAsiaTheme="minorEastAsia" w:hAnsi="Cambria Math"/>
                              <w:lang w:val="el-GR"/>
                            </w:rPr>
                            <m:t>i=2</m:t>
                          </w:ins>
                        </m:r>
                      </m:sub>
                      <m:sup>
                        <m:r>
                          <w:ins w:id="2547" w:author="Στάθης Καπ" w:date="2023-02-01T09:03:00Z">
                            <w:rPr>
                              <w:rFonts w:ascii="Cambria Math" w:eastAsiaTheme="minorEastAsia" w:hAnsi="Cambria Math"/>
                              <w:lang w:val="el-GR"/>
                            </w:rPr>
                            <m:t>n-1</m:t>
                          </w:ins>
                        </m:r>
                      </m:sup>
                      <m:e>
                        <m:sSub>
                          <m:sSubPr>
                            <m:ctrlPr>
                              <w:ins w:id="2548" w:author="Στάθης Καπ" w:date="2023-02-01T09:03:00Z">
                                <w:rPr>
                                  <w:rFonts w:ascii="Cambria Math" w:eastAsiaTheme="minorEastAsia" w:hAnsi="Cambria Math"/>
                                  <w:i/>
                                  <w:lang w:val="el-GR"/>
                                </w:rPr>
                              </w:ins>
                            </m:ctrlPr>
                          </m:sSubPr>
                          <m:e>
                            <m:r>
                              <w:ins w:id="2549" w:author="Στάθης Καπ" w:date="2023-02-01T09:03:00Z">
                                <w:rPr>
                                  <w:rFonts w:ascii="Cambria Math" w:eastAsiaTheme="minorEastAsia" w:hAnsi="Cambria Math"/>
                                  <w:lang w:val="el-GR"/>
                                </w:rPr>
                                <m:t>x</m:t>
                              </w:ins>
                            </m:r>
                          </m:e>
                          <m:sub>
                            <m:r>
                              <w:ins w:id="2550" w:author="Στάθης Καπ" w:date="2023-02-01T09:03:00Z">
                                <w:rPr>
                                  <w:rFonts w:ascii="Cambria Math" w:eastAsiaTheme="minorEastAsia" w:hAnsi="Cambria Math"/>
                                  <w:lang w:val="el-GR"/>
                                </w:rPr>
                                <m:t>ind</m:t>
                              </w:ins>
                            </m:r>
                          </m:sub>
                        </m:sSub>
                      </m:e>
                    </m:nary>
                  </m:e>
                </m:nary>
                <m:r>
                  <w:ins w:id="2551" w:author="Στάθης Καπ" w:date="2023-02-01T09:03:00Z">
                    <w:rPr>
                      <w:rFonts w:ascii="Cambria Math" w:eastAsiaTheme="minorEastAsia" w:hAnsi="Cambria Math"/>
                      <w:lang w:val="el-GR"/>
                    </w:rPr>
                    <m:t>=m</m:t>
                  </w:ins>
                </m:r>
              </m:oMath>
            </m:oMathPara>
          </w:p>
        </w:tc>
        <w:tc>
          <w:tcPr>
            <w:tcW w:w="350" w:type="pct"/>
            <w:vAlign w:val="center"/>
          </w:tcPr>
          <w:p w14:paraId="2A4A998B" w14:textId="7C912C36" w:rsidR="00F3235E" w:rsidRPr="00603993" w:rsidRDefault="00F3235E" w:rsidP="00237FE3">
            <w:pPr>
              <w:pStyle w:val="Caption"/>
              <w:spacing w:after="160"/>
              <w:rPr>
                <w:ins w:id="2552" w:author="Στάθης Καπ" w:date="2023-02-01T09:03:00Z"/>
                <w:rPrChange w:id="2553" w:author="Στάθης Καπ" w:date="2023-02-01T08:49:00Z">
                  <w:rPr>
                    <w:ins w:id="2554" w:author="Στάθης Καπ" w:date="2023-02-01T09:03:00Z"/>
                    <w:lang w:val="el-GR"/>
                  </w:rPr>
                </w:rPrChange>
              </w:rPr>
            </w:pPr>
            <w:ins w:id="2555" w:author="Στάθης Καπ" w:date="2023-02-01T09:0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556"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33</w:t>
            </w:r>
            <w:ins w:id="2557" w:author="Στάθης Καπ" w:date="2023-02-01T09:03:00Z">
              <w:r>
                <w:rPr>
                  <w:lang w:val="el-GR"/>
                </w:rPr>
                <w:fldChar w:fldCharType="end"/>
              </w:r>
              <w:r>
                <w:t>)</w:t>
              </w:r>
            </w:ins>
          </w:p>
        </w:tc>
      </w:tr>
      <w:tr w:rsidR="007740BF" w14:paraId="0D70A02F" w14:textId="77777777" w:rsidTr="00237FE3">
        <w:trPr>
          <w:ins w:id="2558" w:author="Στάθης Καπ" w:date="2023-02-01T09:03:00Z"/>
        </w:trPr>
        <w:tc>
          <w:tcPr>
            <w:tcW w:w="350" w:type="pct"/>
          </w:tcPr>
          <w:p w14:paraId="4183B855" w14:textId="77777777" w:rsidR="007740BF" w:rsidRDefault="007740BF">
            <w:pPr>
              <w:spacing w:after="160"/>
              <w:rPr>
                <w:ins w:id="2559" w:author="Στάθης Καπ" w:date="2023-02-01T09:03:00Z"/>
                <w:lang w:val="el-GR"/>
              </w:rPr>
              <w:pPrChange w:id="2560" w:author="Στάθης Καπ" w:date="2023-02-01T08:46:00Z">
                <w:pPr/>
              </w:pPrChange>
            </w:pPr>
          </w:p>
        </w:tc>
        <w:tc>
          <w:tcPr>
            <w:tcW w:w="4300" w:type="pct"/>
          </w:tcPr>
          <w:p w14:paraId="7543632D" w14:textId="515740D4" w:rsidR="007740BF" w:rsidRPr="005846FF" w:rsidRDefault="004C3766">
            <w:pPr>
              <w:spacing w:after="160"/>
              <w:rPr>
                <w:ins w:id="2561" w:author="Στάθης Καπ" w:date="2023-02-01T09:03:00Z"/>
                <w:lang w:val="el-GR"/>
              </w:rPr>
              <w:pPrChange w:id="2562" w:author="Στάθης Καπ" w:date="2023-02-01T08:46:00Z">
                <w:pPr/>
              </w:pPrChange>
            </w:pPr>
            <m:oMathPara>
              <m:oMath>
                <m:nary>
                  <m:naryPr>
                    <m:chr m:val="∑"/>
                    <m:limLoc m:val="undOvr"/>
                    <m:ctrlPr>
                      <w:ins w:id="2563" w:author="Στάθης Καπ" w:date="2023-02-01T09:03:00Z">
                        <w:rPr>
                          <w:rFonts w:ascii="Cambria Math" w:eastAsiaTheme="minorEastAsia" w:hAnsi="Cambria Math"/>
                          <w:i/>
                          <w:lang w:val="el-GR"/>
                        </w:rPr>
                      </w:ins>
                    </m:ctrlPr>
                  </m:naryPr>
                  <m:sub>
                    <m:r>
                      <w:ins w:id="2564" w:author="Στάθης Καπ" w:date="2023-02-01T09:03:00Z">
                        <w:rPr>
                          <w:rFonts w:ascii="Cambria Math" w:eastAsiaTheme="minorEastAsia" w:hAnsi="Cambria Math"/>
                          <w:lang w:val="el-GR"/>
                        </w:rPr>
                        <m:t>i=1</m:t>
                      </w:ins>
                    </m:r>
                  </m:sub>
                  <m:sup>
                    <m:r>
                      <w:ins w:id="2565" w:author="Στάθης Καπ" w:date="2023-02-01T09:03:00Z">
                        <w:rPr>
                          <w:rFonts w:ascii="Cambria Math" w:eastAsiaTheme="minorEastAsia" w:hAnsi="Cambria Math"/>
                          <w:lang w:val="el-GR"/>
                        </w:rPr>
                        <m:t>n-1</m:t>
                      </w:ins>
                    </m:r>
                  </m:sup>
                  <m:e>
                    <m:sSub>
                      <m:sSubPr>
                        <m:ctrlPr>
                          <w:ins w:id="2566" w:author="Στάθης Καπ" w:date="2023-02-01T09:03:00Z">
                            <w:rPr>
                              <w:rFonts w:ascii="Cambria Math" w:eastAsiaTheme="minorEastAsia" w:hAnsi="Cambria Math"/>
                              <w:i/>
                              <w:lang w:val="el-GR"/>
                            </w:rPr>
                          </w:ins>
                        </m:ctrlPr>
                      </m:sSubPr>
                      <m:e>
                        <m:r>
                          <w:ins w:id="2567" w:author="Στάθης Καπ" w:date="2023-02-01T09:03:00Z">
                            <w:rPr>
                              <w:rFonts w:ascii="Cambria Math" w:eastAsiaTheme="minorEastAsia" w:hAnsi="Cambria Math"/>
                              <w:lang w:val="el-GR"/>
                            </w:rPr>
                            <m:t>x</m:t>
                          </w:ins>
                        </m:r>
                      </m:e>
                      <m:sub>
                        <m:r>
                          <w:ins w:id="2568" w:author="Στάθης Καπ" w:date="2023-02-01T09:03:00Z">
                            <w:rPr>
                              <w:rFonts w:ascii="Cambria Math" w:eastAsiaTheme="minorEastAsia" w:hAnsi="Cambria Math"/>
                              <w:lang w:val="el-GR"/>
                            </w:rPr>
                            <m:t>ikd</m:t>
                          </w:ins>
                        </m:r>
                      </m:sub>
                    </m:sSub>
                  </m:e>
                </m:nary>
                <m:r>
                  <w:ins w:id="2569" w:author="Στάθης Καπ" w:date="2023-02-01T09:03:00Z">
                    <w:rPr>
                      <w:rFonts w:ascii="Cambria Math" w:eastAsiaTheme="minorEastAsia" w:hAnsi="Cambria Math"/>
                      <w:lang w:val="el-GR"/>
                    </w:rPr>
                    <m:t>=</m:t>
                  </w:ins>
                </m:r>
                <m:nary>
                  <m:naryPr>
                    <m:chr m:val="∑"/>
                    <m:limLoc m:val="undOvr"/>
                    <m:ctrlPr>
                      <w:ins w:id="2570" w:author="Στάθης Καπ" w:date="2023-02-01T09:03:00Z">
                        <w:rPr>
                          <w:rFonts w:ascii="Cambria Math" w:eastAsiaTheme="minorEastAsia" w:hAnsi="Cambria Math"/>
                          <w:i/>
                          <w:lang w:val="el-GR"/>
                        </w:rPr>
                      </w:ins>
                    </m:ctrlPr>
                  </m:naryPr>
                  <m:sub>
                    <m:r>
                      <w:ins w:id="2571" w:author="Στάθης Καπ" w:date="2023-02-01T09:03:00Z">
                        <w:rPr>
                          <w:rFonts w:ascii="Cambria Math" w:eastAsiaTheme="minorEastAsia" w:hAnsi="Cambria Math"/>
                          <w:lang w:val="el-GR"/>
                        </w:rPr>
                        <m:t>j=2</m:t>
                      </w:ins>
                    </m:r>
                  </m:sub>
                  <m:sup>
                    <m:r>
                      <w:ins w:id="2572" w:author="Στάθης Καπ" w:date="2023-02-01T09:03:00Z">
                        <w:rPr>
                          <w:rFonts w:ascii="Cambria Math" w:eastAsiaTheme="minorEastAsia" w:hAnsi="Cambria Math"/>
                          <w:lang w:val="el-GR"/>
                        </w:rPr>
                        <m:t>n</m:t>
                      </w:ins>
                    </m:r>
                  </m:sup>
                  <m:e>
                    <m:sSub>
                      <m:sSubPr>
                        <m:ctrlPr>
                          <w:ins w:id="2573" w:author="Στάθης Καπ" w:date="2023-02-01T09:03:00Z">
                            <w:rPr>
                              <w:rFonts w:ascii="Cambria Math" w:eastAsiaTheme="minorEastAsia" w:hAnsi="Cambria Math"/>
                              <w:i/>
                              <w:lang w:val="el-GR"/>
                            </w:rPr>
                          </w:ins>
                        </m:ctrlPr>
                      </m:sSubPr>
                      <m:e>
                        <m:r>
                          <w:ins w:id="2574" w:author="Στάθης Καπ" w:date="2023-02-01T09:03:00Z">
                            <w:rPr>
                              <w:rFonts w:ascii="Cambria Math" w:eastAsiaTheme="minorEastAsia" w:hAnsi="Cambria Math"/>
                              <w:lang w:val="el-GR"/>
                            </w:rPr>
                            <m:t>x</m:t>
                          </w:ins>
                        </m:r>
                      </m:e>
                      <m:sub>
                        <m:r>
                          <w:ins w:id="2575" w:author="Στάθης Καπ" w:date="2023-02-01T09:03:00Z">
                            <w:rPr>
                              <w:rFonts w:ascii="Cambria Math" w:eastAsiaTheme="minorEastAsia" w:hAnsi="Cambria Math"/>
                              <w:lang w:val="el-GR"/>
                            </w:rPr>
                            <m:t>kjd</m:t>
                          </w:ins>
                        </m:r>
                      </m:sub>
                    </m:sSub>
                  </m:e>
                </m:nary>
                <m:r>
                  <w:ins w:id="2576" w:author="Στάθης Καπ" w:date="2023-02-01T09:03:00Z">
                    <w:rPr>
                      <w:rFonts w:ascii="Cambria Math" w:eastAsiaTheme="minorEastAsia" w:hAnsi="Cambria Math"/>
                      <w:lang w:val="el-GR"/>
                    </w:rPr>
                    <m:t>=</m:t>
                  </w:ins>
                </m:r>
                <m:sSub>
                  <m:sSubPr>
                    <m:ctrlPr>
                      <w:ins w:id="2577" w:author="Στάθης Καπ" w:date="2023-02-01T09:03:00Z">
                        <w:rPr>
                          <w:rFonts w:ascii="Cambria Math" w:eastAsiaTheme="minorEastAsia" w:hAnsi="Cambria Math"/>
                          <w:i/>
                          <w:lang w:val="el-GR"/>
                        </w:rPr>
                      </w:ins>
                    </m:ctrlPr>
                  </m:sSubPr>
                  <m:e>
                    <m:r>
                      <w:ins w:id="2578" w:author="Στάθης Καπ" w:date="2023-02-01T09:03:00Z">
                        <w:rPr>
                          <w:rFonts w:ascii="Cambria Math" w:eastAsiaTheme="minorEastAsia" w:hAnsi="Cambria Math"/>
                          <w:lang w:val="el-GR"/>
                        </w:rPr>
                        <m:t>y</m:t>
                      </w:ins>
                    </m:r>
                  </m:e>
                  <m:sub>
                    <m:r>
                      <w:ins w:id="2579" w:author="Στάθης Καπ" w:date="2023-02-01T09:03:00Z">
                        <w:rPr>
                          <w:rFonts w:ascii="Cambria Math" w:eastAsiaTheme="minorEastAsia" w:hAnsi="Cambria Math"/>
                          <w:lang w:val="el-GR"/>
                        </w:rPr>
                        <m:t>kd</m:t>
                      </w:ins>
                    </m:r>
                  </m:sub>
                </m:sSub>
                <m:r>
                  <w:ins w:id="2580" w:author="Στάθης Καπ" w:date="2023-02-01T09:03:00Z">
                    <w:rPr>
                      <w:rFonts w:ascii="Cambria Math" w:eastAsiaTheme="minorEastAsia" w:hAnsi="Cambria Math"/>
                      <w:lang w:val="el-GR"/>
                    </w:rPr>
                    <m:t xml:space="preserve">  ∀k=2, ⋯,n-1 d=1,⋯,m</m:t>
                  </w:ins>
                </m:r>
              </m:oMath>
            </m:oMathPara>
          </w:p>
        </w:tc>
        <w:tc>
          <w:tcPr>
            <w:tcW w:w="350" w:type="pct"/>
            <w:vAlign w:val="center"/>
          </w:tcPr>
          <w:p w14:paraId="3540AE6F" w14:textId="1993B851" w:rsidR="007740BF" w:rsidRPr="00603993" w:rsidRDefault="007740BF" w:rsidP="00237FE3">
            <w:pPr>
              <w:pStyle w:val="Caption"/>
              <w:spacing w:after="160"/>
              <w:rPr>
                <w:ins w:id="2581" w:author="Στάθης Καπ" w:date="2023-02-01T09:03:00Z"/>
                <w:rPrChange w:id="2582" w:author="Στάθης Καπ" w:date="2023-02-01T08:49:00Z">
                  <w:rPr>
                    <w:ins w:id="2583" w:author="Στάθης Καπ" w:date="2023-02-01T09:03:00Z"/>
                    <w:lang w:val="el-GR"/>
                  </w:rPr>
                </w:rPrChange>
              </w:rPr>
            </w:pPr>
            <w:ins w:id="2584" w:author="Στάθης Καπ" w:date="2023-02-01T09:0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585"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34</w:t>
            </w:r>
            <w:ins w:id="2586" w:author="Στάθης Καπ" w:date="2023-02-01T09:03:00Z">
              <w:r>
                <w:rPr>
                  <w:lang w:val="el-GR"/>
                </w:rPr>
                <w:fldChar w:fldCharType="end"/>
              </w:r>
              <w:r>
                <w:t>)</w:t>
              </w:r>
            </w:ins>
          </w:p>
        </w:tc>
      </w:tr>
      <w:tr w:rsidR="00A24578" w14:paraId="4703F83E" w14:textId="77777777" w:rsidTr="00237FE3">
        <w:trPr>
          <w:ins w:id="2587" w:author="Στάθης Καπ" w:date="2023-02-01T09:03:00Z"/>
        </w:trPr>
        <w:tc>
          <w:tcPr>
            <w:tcW w:w="350" w:type="pct"/>
          </w:tcPr>
          <w:p w14:paraId="5256D8B8" w14:textId="77777777" w:rsidR="00A24578" w:rsidRDefault="00A24578">
            <w:pPr>
              <w:spacing w:after="160"/>
              <w:rPr>
                <w:ins w:id="2588" w:author="Στάθης Καπ" w:date="2023-02-01T09:03:00Z"/>
                <w:lang w:val="el-GR"/>
              </w:rPr>
              <w:pPrChange w:id="2589" w:author="Στάθης Καπ" w:date="2023-02-01T08:46:00Z">
                <w:pPr/>
              </w:pPrChange>
            </w:pPr>
          </w:p>
        </w:tc>
        <w:tc>
          <w:tcPr>
            <w:tcW w:w="4300" w:type="pct"/>
          </w:tcPr>
          <w:p w14:paraId="68C4FF6E" w14:textId="2A21AD98" w:rsidR="00A24578" w:rsidRPr="005846FF" w:rsidRDefault="004C3766">
            <w:pPr>
              <w:spacing w:after="160"/>
              <w:rPr>
                <w:ins w:id="2590" w:author="Στάθης Καπ" w:date="2023-02-01T09:03:00Z"/>
                <w:lang w:val="el-GR"/>
              </w:rPr>
              <w:pPrChange w:id="2591" w:author="Στάθης Καπ" w:date="2023-02-01T08:46:00Z">
                <w:pPr/>
              </w:pPrChange>
            </w:pPr>
            <m:oMathPara>
              <m:oMath>
                <m:sSub>
                  <m:sSubPr>
                    <m:ctrlPr>
                      <w:ins w:id="2592" w:author="Στάθης Καπ" w:date="2023-02-01T09:03:00Z">
                        <w:rPr>
                          <w:rFonts w:ascii="Cambria Math" w:eastAsiaTheme="minorEastAsia" w:hAnsi="Cambria Math"/>
                          <w:i/>
                          <w:iCs/>
                          <w:lang w:val="el-GR"/>
                        </w:rPr>
                      </w:ins>
                    </m:ctrlPr>
                  </m:sSubPr>
                  <m:e>
                    <m:r>
                      <w:ins w:id="2593" w:author="Στάθης Καπ" w:date="2023-02-01T09:03:00Z">
                        <w:rPr>
                          <w:rFonts w:ascii="Cambria Math" w:eastAsiaTheme="minorEastAsia" w:hAnsi="Cambria Math"/>
                          <w:lang w:val="el-GR"/>
                        </w:rPr>
                        <m:t>s</m:t>
                      </w:ins>
                    </m:r>
                  </m:e>
                  <m:sub>
                    <m:r>
                      <w:ins w:id="2594" w:author="Στάθης Καπ" w:date="2023-02-01T09:03:00Z">
                        <w:rPr>
                          <w:rFonts w:ascii="Cambria Math" w:eastAsiaTheme="minorEastAsia" w:hAnsi="Cambria Math"/>
                          <w:lang w:val="el-GR"/>
                        </w:rPr>
                        <m:t>id</m:t>
                      </w:ins>
                    </m:r>
                  </m:sub>
                </m:sSub>
                <m:r>
                  <w:ins w:id="2595" w:author="Στάθης Καπ" w:date="2023-02-01T09:03:00Z">
                    <w:rPr>
                      <w:rFonts w:ascii="Cambria Math" w:eastAsiaTheme="minorEastAsia" w:hAnsi="Cambria Math"/>
                      <w:lang w:val="el-GR"/>
                    </w:rPr>
                    <m:t>+</m:t>
                  </w:ins>
                </m:r>
                <m:sSub>
                  <m:sSubPr>
                    <m:ctrlPr>
                      <w:ins w:id="2596" w:author="Στάθης Καπ" w:date="2023-02-01T09:03:00Z">
                        <w:rPr>
                          <w:rFonts w:ascii="Cambria Math" w:eastAsiaTheme="minorEastAsia" w:hAnsi="Cambria Math"/>
                          <w:i/>
                          <w:iCs/>
                          <w:lang w:val="el-GR"/>
                        </w:rPr>
                      </w:ins>
                    </m:ctrlPr>
                  </m:sSubPr>
                  <m:e>
                    <m:r>
                      <w:ins w:id="2597" w:author="Στάθης Καπ" w:date="2023-02-01T09:03:00Z">
                        <w:rPr>
                          <w:rFonts w:ascii="Cambria Math" w:eastAsiaTheme="minorEastAsia" w:hAnsi="Cambria Math"/>
                          <w:lang w:val="el-GR"/>
                        </w:rPr>
                        <m:t>T</m:t>
                      </w:ins>
                    </m:r>
                  </m:e>
                  <m:sub>
                    <m:r>
                      <w:ins w:id="2598" w:author="Στάθης Καπ" w:date="2023-02-01T09:03:00Z">
                        <w:rPr>
                          <w:rFonts w:ascii="Cambria Math" w:eastAsiaTheme="minorEastAsia" w:hAnsi="Cambria Math"/>
                          <w:lang w:val="el-GR"/>
                        </w:rPr>
                        <m:t>i</m:t>
                      </w:ins>
                    </m:r>
                  </m:sub>
                </m:sSub>
                <m:r>
                  <w:ins w:id="2599" w:author="Στάθης Καπ" w:date="2023-02-01T09:03:00Z">
                    <w:rPr>
                      <w:rFonts w:ascii="Cambria Math" w:eastAsiaTheme="minorEastAsia" w:hAnsi="Cambria Math"/>
                      <w:lang w:val="el-GR"/>
                    </w:rPr>
                    <m:t>+</m:t>
                  </w:ins>
                </m:r>
                <m:sSub>
                  <m:sSubPr>
                    <m:ctrlPr>
                      <w:ins w:id="2600" w:author="Στάθης Καπ" w:date="2023-02-01T09:03:00Z">
                        <w:rPr>
                          <w:rFonts w:ascii="Cambria Math" w:eastAsiaTheme="minorEastAsia" w:hAnsi="Cambria Math"/>
                          <w:i/>
                          <w:iCs/>
                          <w:lang w:val="el-GR"/>
                        </w:rPr>
                      </w:ins>
                    </m:ctrlPr>
                  </m:sSubPr>
                  <m:e>
                    <m:r>
                      <w:ins w:id="2601" w:author="Στάθης Καπ" w:date="2023-02-01T09:03:00Z">
                        <w:rPr>
                          <w:rFonts w:ascii="Cambria Math" w:eastAsiaTheme="minorEastAsia" w:hAnsi="Cambria Math"/>
                          <w:lang w:val="el-GR"/>
                        </w:rPr>
                        <m:t>c</m:t>
                      </w:ins>
                    </m:r>
                  </m:e>
                  <m:sub>
                    <m:r>
                      <w:ins w:id="2602" w:author="Στάθης Καπ" w:date="2023-02-01T09:03:00Z">
                        <w:rPr>
                          <w:rFonts w:ascii="Cambria Math" w:eastAsiaTheme="minorEastAsia" w:hAnsi="Cambria Math"/>
                          <w:lang w:val="el-GR"/>
                        </w:rPr>
                        <m:t>ij</m:t>
                      </w:ins>
                    </m:r>
                  </m:sub>
                </m:sSub>
                <m:r>
                  <w:ins w:id="2603" w:author="Στάθης Καπ" w:date="2023-02-01T09:03:00Z">
                    <w:rPr>
                      <w:rFonts w:ascii="Cambria Math" w:eastAsiaTheme="minorEastAsia" w:hAnsi="Cambria Math"/>
                      <w:lang w:val="el-GR"/>
                    </w:rPr>
                    <m:t>-</m:t>
                  </w:ins>
                </m:r>
                <m:sSub>
                  <m:sSubPr>
                    <m:ctrlPr>
                      <w:ins w:id="2604" w:author="Στάθης Καπ" w:date="2023-02-01T09:03:00Z">
                        <w:rPr>
                          <w:rFonts w:ascii="Cambria Math" w:eastAsiaTheme="minorEastAsia" w:hAnsi="Cambria Math"/>
                          <w:i/>
                          <w:iCs/>
                          <w:lang w:val="el-GR"/>
                        </w:rPr>
                      </w:ins>
                    </m:ctrlPr>
                  </m:sSubPr>
                  <m:e>
                    <m:r>
                      <w:ins w:id="2605" w:author="Στάθης Καπ" w:date="2023-02-01T09:03:00Z">
                        <w:rPr>
                          <w:rFonts w:ascii="Cambria Math" w:eastAsiaTheme="minorEastAsia" w:hAnsi="Cambria Math"/>
                          <w:lang w:val="el-GR"/>
                        </w:rPr>
                        <m:t>s</m:t>
                      </w:ins>
                    </m:r>
                  </m:e>
                  <m:sub>
                    <m:r>
                      <w:ins w:id="2606" w:author="Στάθης Καπ" w:date="2023-02-01T09:03:00Z">
                        <w:rPr>
                          <w:rFonts w:ascii="Cambria Math" w:eastAsiaTheme="minorEastAsia" w:hAnsi="Cambria Math"/>
                          <w:lang w:val="el-GR"/>
                        </w:rPr>
                        <m:t>jd</m:t>
                      </w:ins>
                    </m:r>
                  </m:sub>
                </m:sSub>
                <m:r>
                  <w:ins w:id="2607" w:author="Στάθης Καπ" w:date="2023-02-01T09:03:00Z">
                    <w:rPr>
                      <w:rFonts w:ascii="Cambria Math" w:eastAsiaTheme="minorEastAsia" w:hAnsi="Cambria Math"/>
                      <w:lang w:val="el-GR"/>
                    </w:rPr>
                    <m:t>≤M</m:t>
                  </w:ins>
                </m:r>
                <m:d>
                  <m:dPr>
                    <m:ctrlPr>
                      <w:ins w:id="2608" w:author="Στάθης Καπ" w:date="2023-02-01T09:03:00Z">
                        <w:rPr>
                          <w:rFonts w:ascii="Cambria Math" w:eastAsiaTheme="minorEastAsia" w:hAnsi="Cambria Math"/>
                          <w:i/>
                          <w:iCs/>
                          <w:lang w:val="el-GR"/>
                        </w:rPr>
                      </w:ins>
                    </m:ctrlPr>
                  </m:dPr>
                  <m:e>
                    <m:r>
                      <w:ins w:id="2609" w:author="Στάθης Καπ" w:date="2023-02-01T09:03:00Z">
                        <w:rPr>
                          <w:rFonts w:ascii="Cambria Math" w:eastAsiaTheme="minorEastAsia" w:hAnsi="Cambria Math"/>
                          <w:lang w:val="el-GR"/>
                        </w:rPr>
                        <m:t>1-</m:t>
                      </w:ins>
                    </m:r>
                    <m:sSub>
                      <m:sSubPr>
                        <m:ctrlPr>
                          <w:ins w:id="2610" w:author="Στάθης Καπ" w:date="2023-02-01T09:03:00Z">
                            <w:rPr>
                              <w:rFonts w:ascii="Cambria Math" w:eastAsiaTheme="minorEastAsia" w:hAnsi="Cambria Math"/>
                              <w:i/>
                              <w:iCs/>
                              <w:lang w:val="el-GR"/>
                            </w:rPr>
                          </w:ins>
                        </m:ctrlPr>
                      </m:sSubPr>
                      <m:e>
                        <m:r>
                          <w:ins w:id="2611" w:author="Στάθης Καπ" w:date="2023-02-01T09:03:00Z">
                            <w:rPr>
                              <w:rFonts w:ascii="Cambria Math" w:eastAsiaTheme="minorEastAsia" w:hAnsi="Cambria Math"/>
                              <w:lang w:val="el-GR"/>
                            </w:rPr>
                            <m:t>x</m:t>
                          </w:ins>
                        </m:r>
                      </m:e>
                      <m:sub>
                        <m:r>
                          <w:ins w:id="2612" w:author="Στάθης Καπ" w:date="2023-02-01T09:03:00Z">
                            <w:rPr>
                              <w:rFonts w:ascii="Cambria Math" w:eastAsiaTheme="minorEastAsia" w:hAnsi="Cambria Math"/>
                              <w:lang w:val="el-GR"/>
                            </w:rPr>
                            <m:t>ijd</m:t>
                          </w:ins>
                        </m:r>
                      </m:sub>
                    </m:sSub>
                  </m:e>
                </m:d>
                <m:r>
                  <w:ins w:id="2613" w:author="Στάθης Καπ" w:date="2023-02-01T09:03:00Z">
                    <w:rPr>
                      <w:rFonts w:ascii="Cambria Math" w:eastAsiaTheme="minorEastAsia" w:hAnsi="Cambria Math"/>
                      <w:lang w:val="el-GR"/>
                    </w:rPr>
                    <m:t xml:space="preserve"> ∀i,j=1,⋯,n d=1,⋯, m</m:t>
                  </w:ins>
                </m:r>
              </m:oMath>
            </m:oMathPara>
          </w:p>
        </w:tc>
        <w:tc>
          <w:tcPr>
            <w:tcW w:w="350" w:type="pct"/>
            <w:vAlign w:val="center"/>
          </w:tcPr>
          <w:p w14:paraId="68881113" w14:textId="76F32228" w:rsidR="00A24578" w:rsidRPr="00603993" w:rsidRDefault="00A24578" w:rsidP="00237FE3">
            <w:pPr>
              <w:pStyle w:val="Caption"/>
              <w:spacing w:after="160"/>
              <w:rPr>
                <w:ins w:id="2614" w:author="Στάθης Καπ" w:date="2023-02-01T09:03:00Z"/>
                <w:rPrChange w:id="2615" w:author="Στάθης Καπ" w:date="2023-02-01T08:49:00Z">
                  <w:rPr>
                    <w:ins w:id="2616" w:author="Στάθης Καπ" w:date="2023-02-01T09:03:00Z"/>
                    <w:lang w:val="el-GR"/>
                  </w:rPr>
                </w:rPrChange>
              </w:rPr>
            </w:pPr>
            <w:ins w:id="2617" w:author="Στάθης Καπ" w:date="2023-02-01T09:0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618"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35</w:t>
            </w:r>
            <w:ins w:id="2619" w:author="Στάθης Καπ" w:date="2023-02-01T09:03:00Z">
              <w:r>
                <w:rPr>
                  <w:lang w:val="el-GR"/>
                </w:rPr>
                <w:fldChar w:fldCharType="end"/>
              </w:r>
              <w:r>
                <w:t>)</w:t>
              </w:r>
            </w:ins>
          </w:p>
        </w:tc>
      </w:tr>
      <w:tr w:rsidR="00F05267" w14:paraId="66C69748" w14:textId="77777777" w:rsidTr="00237FE3">
        <w:trPr>
          <w:ins w:id="2620" w:author="Στάθης Καπ" w:date="2023-02-01T09:04:00Z"/>
        </w:trPr>
        <w:tc>
          <w:tcPr>
            <w:tcW w:w="350" w:type="pct"/>
          </w:tcPr>
          <w:p w14:paraId="7C793F4F" w14:textId="77777777" w:rsidR="00F05267" w:rsidRDefault="00F05267">
            <w:pPr>
              <w:spacing w:after="160"/>
              <w:rPr>
                <w:ins w:id="2621" w:author="Στάθης Καπ" w:date="2023-02-01T09:04:00Z"/>
                <w:lang w:val="el-GR"/>
              </w:rPr>
              <w:pPrChange w:id="2622" w:author="Στάθης Καπ" w:date="2023-02-01T08:46:00Z">
                <w:pPr/>
              </w:pPrChange>
            </w:pPr>
          </w:p>
        </w:tc>
        <w:tc>
          <w:tcPr>
            <w:tcW w:w="4300" w:type="pct"/>
          </w:tcPr>
          <w:p w14:paraId="527EBD1F" w14:textId="554AA13A" w:rsidR="00F05267" w:rsidRPr="005846FF" w:rsidRDefault="004C3766">
            <w:pPr>
              <w:spacing w:after="160"/>
              <w:rPr>
                <w:ins w:id="2623" w:author="Στάθης Καπ" w:date="2023-02-01T09:04:00Z"/>
                <w:lang w:val="el-GR"/>
              </w:rPr>
              <w:pPrChange w:id="2624" w:author="Στάθης Καπ" w:date="2023-02-01T08:46:00Z">
                <w:pPr/>
              </w:pPrChange>
            </w:pPr>
            <m:oMathPara>
              <m:oMath>
                <m:nary>
                  <m:naryPr>
                    <m:chr m:val="∑"/>
                    <m:limLoc m:val="undOvr"/>
                    <m:ctrlPr>
                      <w:ins w:id="2625" w:author="Στάθης Καπ" w:date="2023-02-01T09:04:00Z">
                        <w:rPr>
                          <w:rFonts w:ascii="Cambria Math" w:hAnsi="Cambria Math"/>
                          <w:i/>
                          <w:lang w:val="el-GR"/>
                        </w:rPr>
                      </w:ins>
                    </m:ctrlPr>
                  </m:naryPr>
                  <m:sub>
                    <m:r>
                      <w:ins w:id="2626" w:author="Στάθης Καπ" w:date="2023-02-01T09:04:00Z">
                        <w:rPr>
                          <w:rFonts w:ascii="Cambria Math" w:hAnsi="Cambria Math"/>
                          <w:lang w:val="el-GR"/>
                        </w:rPr>
                        <m:t>d=1</m:t>
                      </w:ins>
                    </m:r>
                  </m:sub>
                  <m:sup>
                    <m:r>
                      <w:ins w:id="2627" w:author="Στάθης Καπ" w:date="2023-02-01T09:04:00Z">
                        <w:rPr>
                          <w:rFonts w:ascii="Cambria Math" w:hAnsi="Cambria Math"/>
                          <w:lang w:val="el-GR"/>
                        </w:rPr>
                        <m:t>m</m:t>
                      </w:ins>
                    </m:r>
                  </m:sup>
                  <m:e>
                    <m:sSub>
                      <m:sSubPr>
                        <m:ctrlPr>
                          <w:ins w:id="2628" w:author="Στάθης Καπ" w:date="2023-02-01T09:04:00Z">
                            <w:rPr>
                              <w:rFonts w:ascii="Cambria Math" w:hAnsi="Cambria Math"/>
                              <w:i/>
                              <w:lang w:val="el-GR"/>
                            </w:rPr>
                          </w:ins>
                        </m:ctrlPr>
                      </m:sSubPr>
                      <m:e>
                        <m:r>
                          <w:ins w:id="2629" w:author="Στάθης Καπ" w:date="2023-02-01T09:04:00Z">
                            <w:rPr>
                              <w:rFonts w:ascii="Cambria Math" w:hAnsi="Cambria Math"/>
                              <w:lang w:val="el-GR"/>
                            </w:rPr>
                            <m:t>y</m:t>
                          </w:ins>
                        </m:r>
                      </m:e>
                      <m:sub>
                        <m:r>
                          <w:ins w:id="2630" w:author="Στάθης Καπ" w:date="2023-02-01T09:04:00Z">
                            <w:rPr>
                              <w:rFonts w:ascii="Cambria Math" w:hAnsi="Cambria Math"/>
                              <w:lang w:val="el-GR"/>
                            </w:rPr>
                            <m:t>kd</m:t>
                          </w:ins>
                        </m:r>
                      </m:sub>
                    </m:sSub>
                  </m:e>
                </m:nary>
                <m:r>
                  <w:ins w:id="2631" w:author="Στάθης Καπ" w:date="2023-02-01T09:04:00Z">
                    <w:rPr>
                      <w:rFonts w:ascii="Cambria Math" w:hAnsi="Cambria Math"/>
                      <w:lang w:val="el-GR"/>
                    </w:rPr>
                    <m:t>≤1 ∀k=2,⋯,n-1</m:t>
                  </w:ins>
                </m:r>
              </m:oMath>
            </m:oMathPara>
          </w:p>
        </w:tc>
        <w:tc>
          <w:tcPr>
            <w:tcW w:w="350" w:type="pct"/>
            <w:vAlign w:val="center"/>
          </w:tcPr>
          <w:p w14:paraId="632A3F2D" w14:textId="1E69D8BC" w:rsidR="00F05267" w:rsidRPr="00603993" w:rsidRDefault="00F05267" w:rsidP="00237FE3">
            <w:pPr>
              <w:pStyle w:val="Caption"/>
              <w:spacing w:after="160"/>
              <w:rPr>
                <w:ins w:id="2632" w:author="Στάθης Καπ" w:date="2023-02-01T09:04:00Z"/>
                <w:rPrChange w:id="2633" w:author="Στάθης Καπ" w:date="2023-02-01T08:49:00Z">
                  <w:rPr>
                    <w:ins w:id="2634" w:author="Στάθης Καπ" w:date="2023-02-01T09:04:00Z"/>
                    <w:lang w:val="el-GR"/>
                  </w:rPr>
                </w:rPrChange>
              </w:rPr>
            </w:pPr>
            <w:ins w:id="2635" w:author="Στάθης Καπ" w:date="2023-02-01T09:0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636"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36</w:t>
            </w:r>
            <w:ins w:id="2637" w:author="Στάθης Καπ" w:date="2023-02-01T09:04:00Z">
              <w:r>
                <w:rPr>
                  <w:lang w:val="el-GR"/>
                </w:rPr>
                <w:fldChar w:fldCharType="end"/>
              </w:r>
              <w:r>
                <w:t>)</w:t>
              </w:r>
            </w:ins>
          </w:p>
        </w:tc>
      </w:tr>
      <w:tr w:rsidR="00966A77" w14:paraId="3A072015" w14:textId="77777777" w:rsidTr="00237FE3">
        <w:trPr>
          <w:ins w:id="2638" w:author="Στάθης Καπ" w:date="2023-02-01T09:04:00Z"/>
        </w:trPr>
        <w:tc>
          <w:tcPr>
            <w:tcW w:w="350" w:type="pct"/>
          </w:tcPr>
          <w:p w14:paraId="253ADBBF" w14:textId="77777777" w:rsidR="00966A77" w:rsidRDefault="00966A77">
            <w:pPr>
              <w:spacing w:after="160"/>
              <w:rPr>
                <w:ins w:id="2639" w:author="Στάθης Καπ" w:date="2023-02-01T09:04:00Z"/>
                <w:lang w:val="el-GR"/>
              </w:rPr>
              <w:pPrChange w:id="2640" w:author="Στάθης Καπ" w:date="2023-02-01T08:46:00Z">
                <w:pPr/>
              </w:pPrChange>
            </w:pPr>
          </w:p>
        </w:tc>
        <w:tc>
          <w:tcPr>
            <w:tcW w:w="4300" w:type="pct"/>
          </w:tcPr>
          <w:p w14:paraId="5E0CFEDC" w14:textId="727A5798" w:rsidR="00966A77" w:rsidRPr="005846FF" w:rsidRDefault="004C3766">
            <w:pPr>
              <w:spacing w:after="160"/>
              <w:rPr>
                <w:ins w:id="2641" w:author="Στάθης Καπ" w:date="2023-02-01T09:04:00Z"/>
                <w:lang w:val="el-GR"/>
              </w:rPr>
              <w:pPrChange w:id="2642" w:author="Στάθης Καπ" w:date="2023-02-01T08:46:00Z">
                <w:pPr/>
              </w:pPrChange>
            </w:pPr>
            <m:oMathPara>
              <m:oMath>
                <m:nary>
                  <m:naryPr>
                    <m:chr m:val="∑"/>
                    <m:limLoc m:val="undOvr"/>
                    <m:ctrlPr>
                      <w:ins w:id="2643" w:author="Στάθης Καπ" w:date="2023-02-01T09:04:00Z">
                        <w:rPr>
                          <w:rFonts w:ascii="Cambria Math" w:hAnsi="Cambria Math"/>
                          <w:i/>
                          <w:iCs/>
                          <w:lang w:val="el-GR"/>
                        </w:rPr>
                      </w:ins>
                    </m:ctrlPr>
                  </m:naryPr>
                  <m:sub>
                    <m:r>
                      <w:ins w:id="2644" w:author="Στάθης Καπ" w:date="2023-02-01T09:04:00Z">
                        <w:rPr>
                          <w:rFonts w:ascii="Cambria Math" w:hAnsi="Cambria Math"/>
                          <w:lang w:val="el-GR"/>
                        </w:rPr>
                        <m:t>i=1</m:t>
                      </w:ins>
                    </m:r>
                  </m:sub>
                  <m:sup>
                    <m:r>
                      <w:ins w:id="2645" w:author="Στάθης Καπ" w:date="2023-02-01T09:04:00Z">
                        <w:rPr>
                          <w:rFonts w:ascii="Cambria Math" w:hAnsi="Cambria Math"/>
                          <w:lang w:val="el-GR"/>
                        </w:rPr>
                        <m:t>n-1</m:t>
                      </w:ins>
                    </m:r>
                  </m:sup>
                  <m:e>
                    <m:r>
                      <w:ins w:id="2646" w:author="Στάθης Καπ" w:date="2023-02-01T09:04:00Z">
                        <w:rPr>
                          <w:rFonts w:ascii="Cambria Math" w:hAnsi="Cambria Math"/>
                          <w:lang w:val="el-GR"/>
                        </w:rPr>
                        <m:t>(</m:t>
                      </w:ins>
                    </m:r>
                    <m:sSub>
                      <m:sSubPr>
                        <m:ctrlPr>
                          <w:ins w:id="2647" w:author="Στάθης Καπ" w:date="2023-02-01T09:04:00Z">
                            <w:rPr>
                              <w:rFonts w:ascii="Cambria Math" w:hAnsi="Cambria Math"/>
                              <w:i/>
                              <w:iCs/>
                              <w:lang w:val="el-GR"/>
                            </w:rPr>
                          </w:ins>
                        </m:ctrlPr>
                      </m:sSubPr>
                      <m:e>
                        <m:r>
                          <w:ins w:id="2648" w:author="Στάθης Καπ" w:date="2023-02-01T09:04:00Z">
                            <w:rPr>
                              <w:rFonts w:ascii="Cambria Math" w:hAnsi="Cambria Math"/>
                              <w:lang w:val="el-GR"/>
                            </w:rPr>
                            <m:t>T</m:t>
                          </w:ins>
                        </m:r>
                      </m:e>
                      <m:sub>
                        <m:r>
                          <w:ins w:id="2649" w:author="Στάθης Καπ" w:date="2023-02-01T09:04:00Z">
                            <w:rPr>
                              <w:rFonts w:ascii="Cambria Math" w:hAnsi="Cambria Math"/>
                              <w:lang w:val="el-GR"/>
                            </w:rPr>
                            <m:t>i</m:t>
                          </w:ins>
                        </m:r>
                      </m:sub>
                    </m:sSub>
                    <m:sSub>
                      <m:sSubPr>
                        <m:ctrlPr>
                          <w:ins w:id="2650" w:author="Στάθης Καπ" w:date="2023-02-01T09:04:00Z">
                            <w:rPr>
                              <w:rFonts w:ascii="Cambria Math" w:hAnsi="Cambria Math"/>
                              <w:i/>
                              <w:iCs/>
                              <w:lang w:val="el-GR"/>
                            </w:rPr>
                          </w:ins>
                        </m:ctrlPr>
                      </m:sSubPr>
                      <m:e>
                        <m:r>
                          <w:ins w:id="2651" w:author="Στάθης Καπ" w:date="2023-02-01T09:04:00Z">
                            <w:rPr>
                              <w:rFonts w:ascii="Cambria Math" w:hAnsi="Cambria Math"/>
                              <w:lang w:val="el-GR"/>
                            </w:rPr>
                            <m:t>y</m:t>
                          </w:ins>
                        </m:r>
                      </m:e>
                      <m:sub>
                        <m:r>
                          <w:ins w:id="2652" w:author="Στάθης Καπ" w:date="2023-02-01T09:04:00Z">
                            <w:rPr>
                              <w:rFonts w:ascii="Cambria Math" w:hAnsi="Cambria Math"/>
                              <w:lang w:val="el-GR"/>
                            </w:rPr>
                            <m:t>id</m:t>
                          </w:ins>
                        </m:r>
                      </m:sub>
                    </m:sSub>
                    <m:r>
                      <w:ins w:id="2653" w:author="Στάθης Καπ" w:date="2023-02-01T09:04:00Z">
                        <w:rPr>
                          <w:rFonts w:ascii="Cambria Math" w:hAnsi="Cambria Math"/>
                          <w:lang w:val="el-GR"/>
                        </w:rPr>
                        <m:t>+</m:t>
                      </w:ins>
                    </m:r>
                    <m:nary>
                      <m:naryPr>
                        <m:chr m:val="∑"/>
                        <m:limLoc m:val="undOvr"/>
                        <m:ctrlPr>
                          <w:ins w:id="2654" w:author="Στάθης Καπ" w:date="2023-02-01T09:04:00Z">
                            <w:rPr>
                              <w:rFonts w:ascii="Cambria Math" w:hAnsi="Cambria Math"/>
                              <w:i/>
                              <w:iCs/>
                              <w:lang w:val="el-GR"/>
                            </w:rPr>
                          </w:ins>
                        </m:ctrlPr>
                      </m:naryPr>
                      <m:sub>
                        <m:r>
                          <w:ins w:id="2655" w:author="Στάθης Καπ" w:date="2023-02-01T09:04:00Z">
                            <w:rPr>
                              <w:rFonts w:ascii="Cambria Math" w:hAnsi="Cambria Math"/>
                              <w:lang w:val="el-GR"/>
                            </w:rPr>
                            <m:t>y=2</m:t>
                          </w:ins>
                        </m:r>
                      </m:sub>
                      <m:sup>
                        <m:r>
                          <w:ins w:id="2656" w:author="Στάθης Καπ" w:date="2023-02-01T09:04:00Z">
                            <w:rPr>
                              <w:rFonts w:ascii="Cambria Math" w:hAnsi="Cambria Math"/>
                              <w:lang w:val="el-GR"/>
                            </w:rPr>
                            <m:t>n</m:t>
                          </w:ins>
                        </m:r>
                      </m:sup>
                      <m:e>
                        <m:sSub>
                          <m:sSubPr>
                            <m:ctrlPr>
                              <w:ins w:id="2657" w:author="Στάθης Καπ" w:date="2023-02-01T09:04:00Z">
                                <w:rPr>
                                  <w:rFonts w:ascii="Cambria Math" w:hAnsi="Cambria Math"/>
                                  <w:i/>
                                  <w:iCs/>
                                  <w:lang w:val="el-GR"/>
                                </w:rPr>
                              </w:ins>
                            </m:ctrlPr>
                          </m:sSubPr>
                          <m:e>
                            <m:r>
                              <w:ins w:id="2658" w:author="Στάθης Καπ" w:date="2023-02-01T09:04:00Z">
                                <w:rPr>
                                  <w:rFonts w:ascii="Cambria Math" w:hAnsi="Cambria Math"/>
                                  <w:lang w:val="el-GR"/>
                                </w:rPr>
                                <m:t>c</m:t>
                              </w:ins>
                            </m:r>
                          </m:e>
                          <m:sub>
                            <m:r>
                              <w:ins w:id="2659" w:author="Στάθης Καπ" w:date="2023-02-01T09:04:00Z">
                                <w:rPr>
                                  <w:rFonts w:ascii="Cambria Math" w:hAnsi="Cambria Math"/>
                                  <w:lang w:val="el-GR"/>
                                </w:rPr>
                                <m:t>ij</m:t>
                              </w:ins>
                            </m:r>
                          </m:sub>
                        </m:sSub>
                        <m:sSub>
                          <m:sSubPr>
                            <m:ctrlPr>
                              <w:ins w:id="2660" w:author="Στάθης Καπ" w:date="2023-02-01T09:04:00Z">
                                <w:rPr>
                                  <w:rFonts w:ascii="Cambria Math" w:hAnsi="Cambria Math"/>
                                  <w:i/>
                                  <w:iCs/>
                                  <w:lang w:val="el-GR"/>
                                </w:rPr>
                              </w:ins>
                            </m:ctrlPr>
                          </m:sSubPr>
                          <m:e>
                            <m:r>
                              <w:ins w:id="2661" w:author="Στάθης Καπ" w:date="2023-02-01T09:04:00Z">
                                <w:rPr>
                                  <w:rFonts w:ascii="Cambria Math" w:hAnsi="Cambria Math"/>
                                  <w:lang w:val="el-GR"/>
                                </w:rPr>
                                <m:t>x</m:t>
                              </w:ins>
                            </m:r>
                          </m:e>
                          <m:sub>
                            <m:r>
                              <w:ins w:id="2662" w:author="Στάθης Καπ" w:date="2023-02-01T09:04:00Z">
                                <w:rPr>
                                  <w:rFonts w:ascii="Cambria Math" w:hAnsi="Cambria Math"/>
                                  <w:lang w:val="el-GR"/>
                                </w:rPr>
                                <m:t>ijd</m:t>
                              </w:ins>
                            </m:r>
                          </m:sub>
                        </m:sSub>
                      </m:e>
                    </m:nary>
                    <m:r>
                      <w:ins w:id="2663" w:author="Στάθης Καπ" w:date="2023-02-01T09:04:00Z">
                        <w:rPr>
                          <w:rFonts w:ascii="Cambria Math" w:hAnsi="Cambria Math"/>
                          <w:lang w:val="el-GR"/>
                        </w:rPr>
                        <m:t>)</m:t>
                      </w:ins>
                    </m:r>
                  </m:e>
                </m:nary>
                <m:r>
                  <w:ins w:id="2664" w:author="Στάθης Καπ" w:date="2023-02-01T09:04:00Z">
                    <w:rPr>
                      <w:rFonts w:ascii="Cambria Math" w:hAnsi="Cambria Math"/>
                      <w:lang w:val="el-GR"/>
                    </w:rPr>
                    <m:t>≤</m:t>
                  </w:ins>
                </m:r>
                <m:sSub>
                  <m:sSubPr>
                    <m:ctrlPr>
                      <w:ins w:id="2665" w:author="Στάθης Καπ" w:date="2023-02-01T09:04:00Z">
                        <w:rPr>
                          <w:rFonts w:ascii="Cambria Math" w:hAnsi="Cambria Math"/>
                          <w:i/>
                          <w:iCs/>
                          <w:lang w:val="el-GR"/>
                        </w:rPr>
                      </w:ins>
                    </m:ctrlPr>
                  </m:sSubPr>
                  <m:e>
                    <m:r>
                      <w:ins w:id="2666" w:author="Στάθης Καπ" w:date="2023-02-01T09:04:00Z">
                        <w:rPr>
                          <w:rFonts w:ascii="Cambria Math" w:hAnsi="Cambria Math"/>
                          <w:lang w:val="el-GR"/>
                        </w:rPr>
                        <m:t>T</m:t>
                      </w:ins>
                    </m:r>
                  </m:e>
                  <m:sub>
                    <m:r>
                      <w:ins w:id="2667" w:author="Στάθης Καπ" w:date="2023-02-01T09:04:00Z">
                        <w:rPr>
                          <w:rFonts w:ascii="Cambria Math" w:hAnsi="Cambria Math"/>
                          <w:lang w:val="el-GR"/>
                        </w:rPr>
                        <m:t>max</m:t>
                      </w:ins>
                    </m:r>
                  </m:sub>
                </m:sSub>
                <m:r>
                  <w:ins w:id="2668" w:author="Στάθης Καπ" w:date="2023-02-01T09:04:00Z">
                    <w:rPr>
                      <w:rFonts w:ascii="Cambria Math" w:hAnsi="Cambria Math"/>
                      <w:lang w:val="el-GR"/>
                    </w:rPr>
                    <m:t xml:space="preserve"> ∀d=1,⋯, m</m:t>
                  </w:ins>
                </m:r>
              </m:oMath>
            </m:oMathPara>
          </w:p>
        </w:tc>
        <w:tc>
          <w:tcPr>
            <w:tcW w:w="350" w:type="pct"/>
            <w:vAlign w:val="center"/>
          </w:tcPr>
          <w:p w14:paraId="339A1AE9" w14:textId="1AE2C48E" w:rsidR="00966A77" w:rsidRPr="00603993" w:rsidRDefault="00966A77" w:rsidP="00237FE3">
            <w:pPr>
              <w:pStyle w:val="Caption"/>
              <w:spacing w:after="160"/>
              <w:rPr>
                <w:ins w:id="2669" w:author="Στάθης Καπ" w:date="2023-02-01T09:04:00Z"/>
                <w:rPrChange w:id="2670" w:author="Στάθης Καπ" w:date="2023-02-01T08:49:00Z">
                  <w:rPr>
                    <w:ins w:id="2671" w:author="Στάθης Καπ" w:date="2023-02-01T09:04:00Z"/>
                    <w:lang w:val="el-GR"/>
                  </w:rPr>
                </w:rPrChange>
              </w:rPr>
            </w:pPr>
            <w:ins w:id="2672" w:author="Στάθης Καπ" w:date="2023-02-01T09:0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673"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37</w:t>
            </w:r>
            <w:ins w:id="2674" w:author="Στάθης Καπ" w:date="2023-02-01T09:04:00Z">
              <w:r>
                <w:rPr>
                  <w:lang w:val="el-GR"/>
                </w:rPr>
                <w:fldChar w:fldCharType="end"/>
              </w:r>
              <w:r>
                <w:t>)</w:t>
              </w:r>
            </w:ins>
          </w:p>
        </w:tc>
      </w:tr>
      <w:tr w:rsidR="0064104A" w14:paraId="730D6D9B" w14:textId="77777777" w:rsidTr="00237FE3">
        <w:trPr>
          <w:ins w:id="2675" w:author="Στάθης Καπ" w:date="2023-02-01T09:04:00Z"/>
        </w:trPr>
        <w:tc>
          <w:tcPr>
            <w:tcW w:w="350" w:type="pct"/>
          </w:tcPr>
          <w:p w14:paraId="678E0962" w14:textId="77777777" w:rsidR="0064104A" w:rsidRDefault="0064104A">
            <w:pPr>
              <w:spacing w:after="160"/>
              <w:rPr>
                <w:ins w:id="2676" w:author="Στάθης Καπ" w:date="2023-02-01T09:04:00Z"/>
                <w:lang w:val="el-GR"/>
              </w:rPr>
              <w:pPrChange w:id="2677" w:author="Στάθης Καπ" w:date="2023-02-01T08:46:00Z">
                <w:pPr/>
              </w:pPrChange>
            </w:pPr>
          </w:p>
        </w:tc>
        <w:tc>
          <w:tcPr>
            <w:tcW w:w="4300" w:type="pct"/>
          </w:tcPr>
          <w:p w14:paraId="4F0AE66B" w14:textId="6A33EC13" w:rsidR="0064104A" w:rsidRPr="005846FF" w:rsidRDefault="004C3766">
            <w:pPr>
              <w:spacing w:after="160"/>
              <w:rPr>
                <w:ins w:id="2678" w:author="Στάθης Καπ" w:date="2023-02-01T09:04:00Z"/>
                <w:lang w:val="el-GR"/>
              </w:rPr>
              <w:pPrChange w:id="2679" w:author="Στάθης Καπ" w:date="2023-02-01T08:46:00Z">
                <w:pPr/>
              </w:pPrChange>
            </w:pPr>
            <m:oMathPara>
              <m:oMath>
                <m:sSub>
                  <m:sSubPr>
                    <m:ctrlPr>
                      <w:ins w:id="2680" w:author="Στάθης Καπ" w:date="2023-02-01T09:04:00Z">
                        <w:rPr>
                          <w:rFonts w:ascii="Cambria Math" w:hAnsi="Cambria Math"/>
                          <w:i/>
                          <w:lang w:val="el-GR"/>
                        </w:rPr>
                      </w:ins>
                    </m:ctrlPr>
                  </m:sSubPr>
                  <m:e>
                    <m:r>
                      <w:ins w:id="2681" w:author="Στάθης Καπ" w:date="2023-02-01T09:04:00Z">
                        <w:rPr>
                          <w:rFonts w:ascii="Cambria Math" w:hAnsi="Cambria Math"/>
                          <w:lang w:val="el-GR"/>
                        </w:rPr>
                        <m:t>O</m:t>
                      </w:ins>
                    </m:r>
                  </m:e>
                  <m:sub>
                    <m:r>
                      <w:ins w:id="2682" w:author="Στάθης Καπ" w:date="2023-02-01T09:04:00Z">
                        <w:rPr>
                          <w:rFonts w:ascii="Cambria Math" w:hAnsi="Cambria Math"/>
                          <w:lang w:val="el-GR"/>
                        </w:rPr>
                        <m:t>i</m:t>
                      </w:ins>
                    </m:r>
                  </m:sub>
                </m:sSub>
                <m:r>
                  <w:ins w:id="2683" w:author="Στάθης Καπ" w:date="2023-02-01T09:04:00Z">
                    <w:rPr>
                      <w:rFonts w:ascii="Cambria Math" w:hAnsi="Cambria Math"/>
                      <w:lang w:val="el-GR"/>
                    </w:rPr>
                    <m:t>≤</m:t>
                  </w:ins>
                </m:r>
                <m:sSub>
                  <m:sSubPr>
                    <m:ctrlPr>
                      <w:ins w:id="2684" w:author="Στάθης Καπ" w:date="2023-02-01T09:04:00Z">
                        <w:rPr>
                          <w:rFonts w:ascii="Cambria Math" w:hAnsi="Cambria Math"/>
                          <w:i/>
                          <w:lang w:val="el-GR"/>
                        </w:rPr>
                      </w:ins>
                    </m:ctrlPr>
                  </m:sSubPr>
                  <m:e>
                    <m:r>
                      <w:ins w:id="2685" w:author="Στάθης Καπ" w:date="2023-02-01T09:04:00Z">
                        <w:rPr>
                          <w:rFonts w:ascii="Cambria Math" w:hAnsi="Cambria Math"/>
                          <w:lang w:val="el-GR"/>
                        </w:rPr>
                        <m:t>s</m:t>
                      </w:ins>
                    </m:r>
                  </m:e>
                  <m:sub>
                    <m:r>
                      <w:ins w:id="2686" w:author="Στάθης Καπ" w:date="2023-02-01T09:04:00Z">
                        <w:rPr>
                          <w:rFonts w:ascii="Cambria Math" w:hAnsi="Cambria Math"/>
                          <w:lang w:val="el-GR"/>
                        </w:rPr>
                        <m:t>id</m:t>
                      </w:ins>
                    </m:r>
                  </m:sub>
                </m:sSub>
                <m:r>
                  <w:ins w:id="2687" w:author="Στάθης Καπ" w:date="2023-02-01T09:04:00Z">
                    <w:rPr>
                      <w:rFonts w:ascii="Cambria Math" w:hAnsi="Cambria Math"/>
                      <w:lang w:val="el-GR"/>
                    </w:rPr>
                    <m:t xml:space="preserve">  ∀i=1,⋯,n d=1,⋯,m</m:t>
                  </w:ins>
                </m:r>
              </m:oMath>
            </m:oMathPara>
          </w:p>
        </w:tc>
        <w:tc>
          <w:tcPr>
            <w:tcW w:w="350" w:type="pct"/>
            <w:vAlign w:val="center"/>
          </w:tcPr>
          <w:p w14:paraId="70366D56" w14:textId="4B818BF2" w:rsidR="0064104A" w:rsidRPr="00603993" w:rsidRDefault="0064104A" w:rsidP="00237FE3">
            <w:pPr>
              <w:pStyle w:val="Caption"/>
              <w:spacing w:after="160"/>
              <w:rPr>
                <w:ins w:id="2688" w:author="Στάθης Καπ" w:date="2023-02-01T09:04:00Z"/>
                <w:rPrChange w:id="2689" w:author="Στάθης Καπ" w:date="2023-02-01T08:49:00Z">
                  <w:rPr>
                    <w:ins w:id="2690" w:author="Στάθης Καπ" w:date="2023-02-01T09:04:00Z"/>
                    <w:lang w:val="el-GR"/>
                  </w:rPr>
                </w:rPrChange>
              </w:rPr>
            </w:pPr>
            <w:ins w:id="2691" w:author="Στάθης Καπ" w:date="2023-02-01T09:0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692"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38</w:t>
            </w:r>
            <w:ins w:id="2693" w:author="Στάθης Καπ" w:date="2023-02-01T09:04:00Z">
              <w:r>
                <w:rPr>
                  <w:lang w:val="el-GR"/>
                </w:rPr>
                <w:fldChar w:fldCharType="end"/>
              </w:r>
              <w:r>
                <w:t>)</w:t>
              </w:r>
            </w:ins>
          </w:p>
        </w:tc>
      </w:tr>
      <w:tr w:rsidR="00DA3515" w14:paraId="427D8C3F" w14:textId="77777777" w:rsidTr="00237FE3">
        <w:trPr>
          <w:ins w:id="2694" w:author="Στάθης Καπ" w:date="2023-02-01T09:04:00Z"/>
        </w:trPr>
        <w:tc>
          <w:tcPr>
            <w:tcW w:w="350" w:type="pct"/>
          </w:tcPr>
          <w:p w14:paraId="4A90F065" w14:textId="77777777" w:rsidR="00DA3515" w:rsidRDefault="00DA3515">
            <w:pPr>
              <w:spacing w:after="160"/>
              <w:rPr>
                <w:ins w:id="2695" w:author="Στάθης Καπ" w:date="2023-02-01T09:04:00Z"/>
                <w:lang w:val="el-GR"/>
              </w:rPr>
              <w:pPrChange w:id="2696" w:author="Στάθης Καπ" w:date="2023-02-01T08:46:00Z">
                <w:pPr/>
              </w:pPrChange>
            </w:pPr>
          </w:p>
        </w:tc>
        <w:tc>
          <w:tcPr>
            <w:tcW w:w="4300" w:type="pct"/>
          </w:tcPr>
          <w:p w14:paraId="35632962" w14:textId="287C915E" w:rsidR="00DA3515" w:rsidRPr="005846FF" w:rsidRDefault="004C3766">
            <w:pPr>
              <w:spacing w:after="160"/>
              <w:rPr>
                <w:ins w:id="2697" w:author="Στάθης Καπ" w:date="2023-02-01T09:04:00Z"/>
                <w:lang w:val="el-GR"/>
              </w:rPr>
              <w:pPrChange w:id="2698" w:author="Στάθης Καπ" w:date="2023-02-01T08:46:00Z">
                <w:pPr/>
              </w:pPrChange>
            </w:pPr>
            <m:oMathPara>
              <m:oMath>
                <m:sSub>
                  <m:sSubPr>
                    <m:ctrlPr>
                      <w:ins w:id="2699" w:author="Στάθης Καπ" w:date="2023-02-01T09:04:00Z">
                        <w:rPr>
                          <w:rFonts w:ascii="Cambria Math" w:hAnsi="Cambria Math"/>
                          <w:i/>
                          <w:iCs/>
                          <w:lang w:val="el-GR"/>
                        </w:rPr>
                      </w:ins>
                    </m:ctrlPr>
                  </m:sSubPr>
                  <m:e>
                    <m:r>
                      <w:ins w:id="2700" w:author="Στάθης Καπ" w:date="2023-02-01T09:04:00Z">
                        <w:rPr>
                          <w:rFonts w:ascii="Cambria Math" w:hAnsi="Cambria Math"/>
                          <w:lang w:val="el-GR"/>
                        </w:rPr>
                        <m:t>s</m:t>
                      </w:ins>
                    </m:r>
                  </m:e>
                  <m:sub>
                    <m:r>
                      <w:ins w:id="2701" w:author="Στάθης Καπ" w:date="2023-02-01T09:04:00Z">
                        <w:rPr>
                          <w:rFonts w:ascii="Cambria Math" w:hAnsi="Cambria Math"/>
                          <w:lang w:val="el-GR"/>
                        </w:rPr>
                        <m:t>id</m:t>
                      </w:ins>
                    </m:r>
                  </m:sub>
                </m:sSub>
                <m:r>
                  <w:ins w:id="2702" w:author="Στάθης Καπ" w:date="2023-02-01T09:04:00Z">
                    <w:rPr>
                      <w:rFonts w:ascii="Cambria Math" w:hAnsi="Cambria Math"/>
                      <w:lang w:val="el-GR"/>
                    </w:rPr>
                    <m:t>≤</m:t>
                  </w:ins>
                </m:r>
                <m:sSub>
                  <m:sSubPr>
                    <m:ctrlPr>
                      <w:ins w:id="2703" w:author="Στάθης Καπ" w:date="2023-02-01T09:04:00Z">
                        <w:rPr>
                          <w:rFonts w:ascii="Cambria Math" w:hAnsi="Cambria Math"/>
                          <w:i/>
                          <w:iCs/>
                          <w:lang w:val="el-GR"/>
                        </w:rPr>
                      </w:ins>
                    </m:ctrlPr>
                  </m:sSubPr>
                  <m:e>
                    <m:r>
                      <w:ins w:id="2704" w:author="Στάθης Καπ" w:date="2023-02-01T09:04:00Z">
                        <w:rPr>
                          <w:rFonts w:ascii="Cambria Math" w:hAnsi="Cambria Math"/>
                          <w:lang w:val="el-GR"/>
                        </w:rPr>
                        <m:t>C</m:t>
                      </w:ins>
                    </m:r>
                  </m:e>
                  <m:sub>
                    <m:r>
                      <w:ins w:id="2705" w:author="Στάθης Καπ" w:date="2023-02-01T09:04:00Z">
                        <w:rPr>
                          <w:rFonts w:ascii="Cambria Math" w:hAnsi="Cambria Math"/>
                          <w:lang w:val="el-GR"/>
                        </w:rPr>
                        <m:t>i</m:t>
                      </w:ins>
                    </m:r>
                  </m:sub>
                </m:sSub>
                <m:r>
                  <w:ins w:id="2706" w:author="Στάθης Καπ" w:date="2023-02-01T09:04:00Z">
                    <w:rPr>
                      <w:rFonts w:ascii="Cambria Math" w:hAnsi="Cambria Math"/>
                      <w:lang w:val="el-GR"/>
                    </w:rPr>
                    <m:t xml:space="preserve"> ∀i=1,⋯,n d=1,⋯,m</m:t>
                  </w:ins>
                </m:r>
              </m:oMath>
            </m:oMathPara>
          </w:p>
        </w:tc>
        <w:tc>
          <w:tcPr>
            <w:tcW w:w="350" w:type="pct"/>
            <w:vAlign w:val="center"/>
          </w:tcPr>
          <w:p w14:paraId="38377483" w14:textId="65544F18" w:rsidR="00DA3515" w:rsidRPr="00603993" w:rsidRDefault="00DA3515" w:rsidP="00237FE3">
            <w:pPr>
              <w:pStyle w:val="Caption"/>
              <w:spacing w:after="160"/>
              <w:rPr>
                <w:ins w:id="2707" w:author="Στάθης Καπ" w:date="2023-02-01T09:04:00Z"/>
                <w:rPrChange w:id="2708" w:author="Στάθης Καπ" w:date="2023-02-01T08:49:00Z">
                  <w:rPr>
                    <w:ins w:id="2709" w:author="Στάθης Καπ" w:date="2023-02-01T09:04:00Z"/>
                    <w:lang w:val="el-GR"/>
                  </w:rPr>
                </w:rPrChange>
              </w:rPr>
            </w:pPr>
            <w:ins w:id="2710" w:author="Στάθης Καπ" w:date="2023-02-01T09:0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711"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39</w:t>
            </w:r>
            <w:ins w:id="2712" w:author="Στάθης Καπ" w:date="2023-02-01T09:04:00Z">
              <w:r>
                <w:rPr>
                  <w:lang w:val="el-GR"/>
                </w:rPr>
                <w:fldChar w:fldCharType="end"/>
              </w:r>
              <w:r>
                <w:t>)</w:t>
              </w:r>
            </w:ins>
          </w:p>
        </w:tc>
      </w:tr>
      <w:tr w:rsidR="001D126F" w14:paraId="610BE061" w14:textId="77777777" w:rsidTr="00237FE3">
        <w:trPr>
          <w:ins w:id="2713" w:author="Στάθης Καπ" w:date="2023-02-01T09:04:00Z"/>
        </w:trPr>
        <w:tc>
          <w:tcPr>
            <w:tcW w:w="350" w:type="pct"/>
          </w:tcPr>
          <w:p w14:paraId="46A6C8D2" w14:textId="77777777" w:rsidR="001D126F" w:rsidRDefault="001D126F">
            <w:pPr>
              <w:spacing w:after="160"/>
              <w:rPr>
                <w:ins w:id="2714" w:author="Στάθης Καπ" w:date="2023-02-01T09:04:00Z"/>
                <w:lang w:val="el-GR"/>
              </w:rPr>
              <w:pPrChange w:id="2715" w:author="Στάθης Καπ" w:date="2023-02-01T08:46:00Z">
                <w:pPr/>
              </w:pPrChange>
            </w:pPr>
          </w:p>
        </w:tc>
        <w:tc>
          <w:tcPr>
            <w:tcW w:w="4300" w:type="pct"/>
          </w:tcPr>
          <w:p w14:paraId="07730093" w14:textId="6E4449FE" w:rsidR="001D126F" w:rsidRPr="005846FF" w:rsidRDefault="004C3766">
            <w:pPr>
              <w:spacing w:after="160"/>
              <w:rPr>
                <w:ins w:id="2716" w:author="Στάθης Καπ" w:date="2023-02-01T09:04:00Z"/>
                <w:lang w:val="el-GR"/>
              </w:rPr>
              <w:pPrChange w:id="2717" w:author="Στάθης Καπ" w:date="2023-02-01T08:46:00Z">
                <w:pPr/>
              </w:pPrChange>
            </w:pPr>
            <m:oMathPara>
              <m:oMath>
                <m:sSub>
                  <m:sSubPr>
                    <m:ctrlPr>
                      <w:ins w:id="2718" w:author="Στάθης Καπ" w:date="2023-02-01T09:04:00Z">
                        <w:rPr>
                          <w:rFonts w:ascii="Cambria Math" w:hAnsi="Cambria Math"/>
                          <w:i/>
                          <w:iCs/>
                          <w:lang w:val="el-GR"/>
                        </w:rPr>
                      </w:ins>
                    </m:ctrlPr>
                  </m:sSubPr>
                  <m:e>
                    <m:r>
                      <w:ins w:id="2719" w:author="Στάθης Καπ" w:date="2023-02-01T09:04:00Z">
                        <w:rPr>
                          <w:rFonts w:ascii="Cambria Math" w:hAnsi="Cambria Math"/>
                          <w:lang w:val="el-GR"/>
                        </w:rPr>
                        <m:t>x</m:t>
                      </w:ins>
                    </m:r>
                  </m:e>
                  <m:sub>
                    <m:r>
                      <w:ins w:id="2720" w:author="Στάθης Καπ" w:date="2023-02-01T09:04:00Z">
                        <w:rPr>
                          <w:rFonts w:ascii="Cambria Math" w:hAnsi="Cambria Math"/>
                          <w:lang w:val="el-GR"/>
                        </w:rPr>
                        <m:t>ijd</m:t>
                      </w:ins>
                    </m:r>
                  </m:sub>
                </m:sSub>
                <m:r>
                  <w:ins w:id="2721" w:author="Στάθης Καπ" w:date="2023-02-01T09:04:00Z">
                    <w:rPr>
                      <w:rFonts w:ascii="Cambria Math" w:hAnsi="Cambria Math"/>
                      <w:lang w:val="el-GR"/>
                    </w:rPr>
                    <m:t>,</m:t>
                  </w:ins>
                </m:r>
                <m:sSub>
                  <m:sSubPr>
                    <m:ctrlPr>
                      <w:ins w:id="2722" w:author="Στάθης Καπ" w:date="2023-02-01T09:04:00Z">
                        <w:rPr>
                          <w:rFonts w:ascii="Cambria Math" w:hAnsi="Cambria Math"/>
                          <w:i/>
                          <w:iCs/>
                          <w:lang w:val="el-GR"/>
                        </w:rPr>
                      </w:ins>
                    </m:ctrlPr>
                  </m:sSubPr>
                  <m:e>
                    <m:r>
                      <w:ins w:id="2723" w:author="Στάθης Καπ" w:date="2023-02-01T09:04:00Z">
                        <w:rPr>
                          <w:rFonts w:ascii="Cambria Math" w:hAnsi="Cambria Math"/>
                          <w:lang w:val="el-GR"/>
                        </w:rPr>
                        <m:t>y</m:t>
                      </w:ins>
                    </m:r>
                  </m:e>
                  <m:sub>
                    <m:r>
                      <w:ins w:id="2724" w:author="Στάθης Καπ" w:date="2023-02-01T09:04:00Z">
                        <w:rPr>
                          <w:rFonts w:ascii="Cambria Math" w:hAnsi="Cambria Math"/>
                          <w:lang w:val="el-GR"/>
                        </w:rPr>
                        <m:t>id</m:t>
                      </w:ins>
                    </m:r>
                  </m:sub>
                </m:sSub>
                <m:r>
                  <w:ins w:id="2725" w:author="Στάθης Καπ" w:date="2023-02-01T09:04:00Z">
                    <w:rPr>
                      <w:rFonts w:ascii="Cambria Math" w:hAnsi="Cambria Math"/>
                      <w:lang w:val="el-GR"/>
                    </w:rPr>
                    <m:t>∈</m:t>
                  </w:ins>
                </m:r>
                <m:d>
                  <m:dPr>
                    <m:begChr m:val="{"/>
                    <m:endChr m:val="}"/>
                    <m:ctrlPr>
                      <w:ins w:id="2726" w:author="Στάθης Καπ" w:date="2023-02-01T09:04:00Z">
                        <w:rPr>
                          <w:rFonts w:ascii="Cambria Math" w:hAnsi="Cambria Math"/>
                          <w:i/>
                          <w:iCs/>
                          <w:lang w:val="el-GR"/>
                        </w:rPr>
                      </w:ins>
                    </m:ctrlPr>
                  </m:dPr>
                  <m:e>
                    <m:r>
                      <w:ins w:id="2727" w:author="Στάθης Καπ" w:date="2023-02-01T09:04:00Z">
                        <w:rPr>
                          <w:rFonts w:ascii="Cambria Math" w:hAnsi="Cambria Math"/>
                          <w:lang w:val="el-GR"/>
                        </w:rPr>
                        <m:t>0,1</m:t>
                      </w:ins>
                    </m:r>
                  </m:e>
                </m:d>
                <m:r>
                  <w:ins w:id="2728" w:author="Στάθης Καπ" w:date="2023-02-01T09:04:00Z">
                    <w:rPr>
                      <w:rFonts w:ascii="Cambria Math" w:hAnsi="Cambria Math"/>
                      <w:lang w:val="el-GR"/>
                    </w:rPr>
                    <m:t xml:space="preserve"> ∀i,j=1,⋯,n d=1,⋯,m</m:t>
                  </w:ins>
                </m:r>
              </m:oMath>
            </m:oMathPara>
          </w:p>
        </w:tc>
        <w:tc>
          <w:tcPr>
            <w:tcW w:w="350" w:type="pct"/>
            <w:vAlign w:val="center"/>
          </w:tcPr>
          <w:p w14:paraId="61E9CA89" w14:textId="41178614" w:rsidR="001D126F" w:rsidRPr="00603993" w:rsidRDefault="001D126F" w:rsidP="00237FE3">
            <w:pPr>
              <w:pStyle w:val="Caption"/>
              <w:spacing w:after="160"/>
              <w:rPr>
                <w:ins w:id="2729" w:author="Στάθης Καπ" w:date="2023-02-01T09:04:00Z"/>
                <w:rPrChange w:id="2730" w:author="Στάθης Καπ" w:date="2023-02-01T08:49:00Z">
                  <w:rPr>
                    <w:ins w:id="2731" w:author="Στάθης Καπ" w:date="2023-02-01T09:04:00Z"/>
                    <w:lang w:val="el-GR"/>
                  </w:rPr>
                </w:rPrChange>
              </w:rPr>
            </w:pPr>
            <w:ins w:id="2732" w:author="Στάθης Καπ" w:date="2023-02-01T09:0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733"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40</w:t>
            </w:r>
            <w:ins w:id="2734" w:author="Στάθης Καπ" w:date="2023-02-01T09:04:00Z">
              <w:r>
                <w:rPr>
                  <w:lang w:val="el-GR"/>
                </w:rPr>
                <w:fldChar w:fldCharType="end"/>
              </w:r>
              <w:r>
                <w:t>)</w:t>
              </w:r>
            </w:ins>
          </w:p>
        </w:tc>
      </w:tr>
    </w:tbl>
    <w:p w14:paraId="3972AD0F" w14:textId="77777777" w:rsidR="00C961DB" w:rsidRPr="00C961DB" w:rsidDel="00C961DB" w:rsidRDefault="00C961DB" w:rsidP="00DD5D88">
      <w:pPr>
        <w:rPr>
          <w:del w:id="2735" w:author="Στάθης Καπ" w:date="2023-02-01T09:03:00Z"/>
          <w:rFonts w:eastAsiaTheme="minorEastAsia"/>
          <w:lang w:val="el-GR"/>
        </w:rPr>
      </w:pPr>
    </w:p>
    <w:p w14:paraId="2DAC1E66" w14:textId="686302E3" w:rsidR="005A0419" w:rsidRPr="00C961DB" w:rsidDel="00C961DB" w:rsidRDefault="00841477" w:rsidP="00DD5D88">
      <w:pPr>
        <w:rPr>
          <w:del w:id="2736" w:author="Στάθης Καπ" w:date="2023-02-01T09:03:00Z"/>
          <w:rFonts w:eastAsiaTheme="minorEastAsia"/>
          <w:lang w:val="el-GR"/>
          <w:rPrChange w:id="2737" w:author="Στάθης Καπ" w:date="2023-02-01T09:03:00Z">
            <w:rPr>
              <w:del w:id="2738" w:author="Στάθης Καπ" w:date="2023-02-01T09:03:00Z"/>
              <w:rFonts w:ascii="Cambria Math" w:hAnsi="Cambria Math"/>
              <w:i/>
              <w:lang w:val="el-GR"/>
            </w:rPr>
          </w:rPrChange>
        </w:rPr>
      </w:pPr>
      <m:oMathPara>
        <m:oMath>
          <m:r>
            <w:del w:id="2739" w:author="Στάθης Καπ" w:date="2023-02-01T09:03:00Z">
              <w:rPr>
                <w:rFonts w:ascii="Cambria Math" w:hAnsi="Cambria Math"/>
                <w:lang w:val="el-GR"/>
              </w:rPr>
              <m:t xml:space="preserve">maximize </m:t>
            </w:del>
          </m:r>
          <m:nary>
            <m:naryPr>
              <m:chr m:val="∑"/>
              <m:limLoc m:val="undOvr"/>
              <m:ctrlPr>
                <w:del w:id="2740" w:author="Στάθης Καπ" w:date="2023-02-01T09:03:00Z">
                  <w:rPr>
                    <w:rFonts w:ascii="Cambria Math" w:hAnsi="Cambria Math"/>
                    <w:i/>
                    <w:lang w:val="el-GR"/>
                  </w:rPr>
                </w:del>
              </m:ctrlPr>
            </m:naryPr>
            <m:sub>
              <m:r>
                <w:del w:id="2741" w:author="Στάθης Καπ" w:date="2023-02-01T09:03:00Z">
                  <w:rPr>
                    <w:rFonts w:ascii="Cambria Math" w:hAnsi="Cambria Math"/>
                    <w:lang w:val="el-GR"/>
                  </w:rPr>
                  <m:t>d=1</m:t>
                </w:del>
              </m:r>
            </m:sub>
            <m:sup>
              <m:r>
                <w:del w:id="2742" w:author="Στάθης Καπ" w:date="2023-02-01T09:03:00Z">
                  <w:rPr>
                    <w:rFonts w:ascii="Cambria Math" w:hAnsi="Cambria Math"/>
                    <w:lang w:val="el-GR"/>
                  </w:rPr>
                  <m:t>m</m:t>
                </w:del>
              </m:r>
            </m:sup>
            <m:e>
              <m:nary>
                <m:naryPr>
                  <m:chr m:val="∑"/>
                  <m:limLoc m:val="undOvr"/>
                  <m:ctrlPr>
                    <w:del w:id="2743" w:author="Στάθης Καπ" w:date="2023-02-01T09:03:00Z">
                      <w:rPr>
                        <w:rFonts w:ascii="Cambria Math" w:hAnsi="Cambria Math"/>
                        <w:i/>
                        <w:lang w:val="el-GR"/>
                      </w:rPr>
                    </w:del>
                  </m:ctrlPr>
                </m:naryPr>
                <m:sub>
                  <m:r>
                    <w:del w:id="2744" w:author="Στάθης Καπ" w:date="2023-02-01T09:03:00Z">
                      <w:rPr>
                        <w:rFonts w:ascii="Cambria Math" w:hAnsi="Cambria Math"/>
                        <w:lang w:val="el-GR"/>
                      </w:rPr>
                      <m:t>i=2</m:t>
                    </w:del>
                  </m:r>
                </m:sub>
                <m:sup>
                  <m:r>
                    <w:del w:id="2745" w:author="Στάθης Καπ" w:date="2023-02-01T09:03:00Z">
                      <w:rPr>
                        <w:rFonts w:ascii="Cambria Math" w:hAnsi="Cambria Math"/>
                        <w:lang w:val="el-GR"/>
                      </w:rPr>
                      <m:t>n-1</m:t>
                    </w:del>
                  </m:r>
                </m:sup>
                <m:e>
                  <m:sSub>
                    <m:sSubPr>
                      <m:ctrlPr>
                        <w:del w:id="2746" w:author="Στάθης Καπ" w:date="2023-02-01T09:03:00Z">
                          <w:rPr>
                            <w:rFonts w:ascii="Cambria Math" w:hAnsi="Cambria Math"/>
                            <w:i/>
                            <w:lang w:val="el-GR"/>
                          </w:rPr>
                        </w:del>
                      </m:ctrlPr>
                    </m:sSubPr>
                    <m:e>
                      <m:r>
                        <w:del w:id="2747" w:author="Στάθης Καπ" w:date="2023-02-01T09:03:00Z">
                          <w:rPr>
                            <w:rFonts w:ascii="Cambria Math" w:hAnsi="Cambria Math"/>
                            <w:lang w:val="el-GR"/>
                          </w:rPr>
                          <m:t>S</m:t>
                        </w:del>
                      </m:r>
                    </m:e>
                    <m:sub>
                      <m:r>
                        <w:del w:id="2748" w:author="Στάθης Καπ" w:date="2023-02-01T09:03:00Z">
                          <w:rPr>
                            <w:rFonts w:ascii="Cambria Math" w:hAnsi="Cambria Math"/>
                            <w:lang w:val="el-GR"/>
                          </w:rPr>
                          <m:t>i</m:t>
                        </w:del>
                      </m:r>
                    </m:sub>
                  </m:sSub>
                  <m:sSub>
                    <m:sSubPr>
                      <m:ctrlPr>
                        <w:del w:id="2749" w:author="Στάθης Καπ" w:date="2023-02-01T09:03:00Z">
                          <w:rPr>
                            <w:rFonts w:ascii="Cambria Math" w:hAnsi="Cambria Math"/>
                            <w:i/>
                            <w:lang w:val="el-GR"/>
                          </w:rPr>
                        </w:del>
                      </m:ctrlPr>
                    </m:sSubPr>
                    <m:e>
                      <m:r>
                        <w:del w:id="2750" w:author="Στάθης Καπ" w:date="2023-02-01T09:03:00Z">
                          <w:rPr>
                            <w:rFonts w:ascii="Cambria Math" w:hAnsi="Cambria Math"/>
                            <w:lang w:val="el-GR"/>
                          </w:rPr>
                          <m:t>y</m:t>
                        </w:del>
                      </m:r>
                    </m:e>
                    <m:sub>
                      <m:r>
                        <w:del w:id="2751" w:author="Στάθης Καπ" w:date="2023-02-01T09:03:00Z">
                          <w:rPr>
                            <w:rFonts w:ascii="Cambria Math" w:hAnsi="Cambria Math"/>
                            <w:lang w:val="el-GR"/>
                          </w:rPr>
                          <m:t>id</m:t>
                        </w:del>
                      </m:r>
                    </m:sub>
                  </m:sSub>
                </m:e>
              </m:nary>
            </m:e>
          </m:nary>
        </m:oMath>
      </m:oMathPara>
    </w:p>
    <w:p w14:paraId="4EDC617B" w14:textId="6DFB2B0A" w:rsidR="0092518E" w:rsidRPr="0092518E" w:rsidDel="00C961DB" w:rsidRDefault="004C3766" w:rsidP="00DD5D88">
      <w:pPr>
        <w:rPr>
          <w:del w:id="2752" w:author="Στάθης Καπ" w:date="2023-02-01T09:03:00Z"/>
          <w:rFonts w:eastAsiaTheme="minorEastAsia"/>
          <w:i/>
          <w:lang w:val="el-GR"/>
        </w:rPr>
      </w:pPr>
      <m:oMathPara>
        <m:oMath>
          <m:nary>
            <m:naryPr>
              <m:chr m:val="∑"/>
              <m:limLoc m:val="undOvr"/>
              <m:ctrlPr>
                <w:del w:id="2753" w:author="Στάθης Καπ" w:date="2023-02-01T09:03:00Z">
                  <w:rPr>
                    <w:rFonts w:ascii="Cambria Math" w:eastAsiaTheme="minorEastAsia" w:hAnsi="Cambria Math"/>
                    <w:i/>
                    <w:lang w:val="el-GR"/>
                  </w:rPr>
                </w:del>
              </m:ctrlPr>
            </m:naryPr>
            <m:sub>
              <m:r>
                <w:del w:id="2754" w:author="Στάθης Καπ" w:date="2023-02-01T09:03:00Z">
                  <w:rPr>
                    <w:rFonts w:ascii="Cambria Math" w:eastAsiaTheme="minorEastAsia" w:hAnsi="Cambria Math"/>
                    <w:lang w:val="el-GR"/>
                  </w:rPr>
                  <m:t>d=1</m:t>
                </w:del>
              </m:r>
            </m:sub>
            <m:sup>
              <m:r>
                <w:del w:id="2755" w:author="Στάθης Καπ" w:date="2023-02-01T09:03:00Z">
                  <w:rPr>
                    <w:rFonts w:ascii="Cambria Math" w:eastAsiaTheme="minorEastAsia" w:hAnsi="Cambria Math"/>
                    <w:lang w:val="el-GR"/>
                  </w:rPr>
                  <m:t>m</m:t>
                </w:del>
              </m:r>
            </m:sup>
            <m:e>
              <m:nary>
                <m:naryPr>
                  <m:chr m:val="∑"/>
                  <m:limLoc m:val="undOvr"/>
                  <m:ctrlPr>
                    <w:del w:id="2756" w:author="Στάθης Καπ" w:date="2023-02-01T09:03:00Z">
                      <w:rPr>
                        <w:rFonts w:ascii="Cambria Math" w:eastAsiaTheme="minorEastAsia" w:hAnsi="Cambria Math"/>
                        <w:i/>
                        <w:lang w:val="el-GR"/>
                      </w:rPr>
                    </w:del>
                  </m:ctrlPr>
                </m:naryPr>
                <m:sub>
                  <m:r>
                    <w:del w:id="2757" w:author="Στάθης Καπ" w:date="2023-02-01T09:03:00Z">
                      <w:rPr>
                        <w:rFonts w:ascii="Cambria Math" w:eastAsiaTheme="minorEastAsia" w:hAnsi="Cambria Math"/>
                        <w:lang w:val="el-GR"/>
                      </w:rPr>
                      <m:t>j=2</m:t>
                    </w:del>
                  </m:r>
                </m:sub>
                <m:sup>
                  <m:r>
                    <w:del w:id="2758" w:author="Στάθης Καπ" w:date="2023-02-01T09:03:00Z">
                      <w:rPr>
                        <w:rFonts w:ascii="Cambria Math" w:eastAsiaTheme="minorEastAsia" w:hAnsi="Cambria Math"/>
                        <w:lang w:val="el-GR"/>
                      </w:rPr>
                      <m:t>n-1</m:t>
                    </w:del>
                  </m:r>
                </m:sup>
                <m:e>
                  <m:sSub>
                    <m:sSubPr>
                      <m:ctrlPr>
                        <w:del w:id="2759" w:author="Στάθης Καπ" w:date="2023-02-01T09:03:00Z">
                          <w:rPr>
                            <w:rFonts w:ascii="Cambria Math" w:eastAsiaTheme="minorEastAsia" w:hAnsi="Cambria Math"/>
                            <w:i/>
                            <w:lang w:val="el-GR"/>
                          </w:rPr>
                        </w:del>
                      </m:ctrlPr>
                    </m:sSubPr>
                    <m:e>
                      <m:r>
                        <w:del w:id="2760" w:author="Στάθης Καπ" w:date="2023-02-01T09:03:00Z">
                          <w:rPr>
                            <w:rFonts w:ascii="Cambria Math" w:eastAsiaTheme="minorEastAsia" w:hAnsi="Cambria Math"/>
                            <w:lang w:val="el-GR"/>
                          </w:rPr>
                          <m:t>x</m:t>
                        </w:del>
                      </m:r>
                    </m:e>
                    <m:sub>
                      <m:r>
                        <w:del w:id="2761" w:author="Στάθης Καπ" w:date="2023-02-01T09:03:00Z">
                          <w:rPr>
                            <w:rFonts w:ascii="Cambria Math" w:eastAsiaTheme="minorEastAsia" w:hAnsi="Cambria Math"/>
                            <w:lang w:val="el-GR"/>
                          </w:rPr>
                          <m:t>1jd</m:t>
                        </w:del>
                      </m:r>
                    </m:sub>
                  </m:sSub>
                </m:e>
              </m:nary>
            </m:e>
          </m:nary>
          <m:r>
            <w:del w:id="2762" w:author="Στάθης Καπ" w:date="2023-02-01T09:03:00Z">
              <w:rPr>
                <w:rFonts w:ascii="Cambria Math" w:eastAsiaTheme="minorEastAsia" w:hAnsi="Cambria Math"/>
                <w:lang w:val="el-GR"/>
              </w:rPr>
              <m:t>=</m:t>
            </w:del>
          </m:r>
          <m:nary>
            <m:naryPr>
              <m:chr m:val="∑"/>
              <m:limLoc m:val="undOvr"/>
              <m:ctrlPr>
                <w:del w:id="2763" w:author="Στάθης Καπ" w:date="2023-02-01T09:03:00Z">
                  <w:rPr>
                    <w:rFonts w:ascii="Cambria Math" w:eastAsiaTheme="minorEastAsia" w:hAnsi="Cambria Math"/>
                    <w:i/>
                    <w:lang w:val="el-GR"/>
                  </w:rPr>
                </w:del>
              </m:ctrlPr>
            </m:naryPr>
            <m:sub>
              <m:r>
                <w:del w:id="2764" w:author="Στάθης Καπ" w:date="2023-02-01T09:03:00Z">
                  <w:rPr>
                    <w:rFonts w:ascii="Cambria Math" w:eastAsiaTheme="minorEastAsia" w:hAnsi="Cambria Math"/>
                    <w:lang w:val="el-GR"/>
                  </w:rPr>
                  <m:t>d=1</m:t>
                </w:del>
              </m:r>
            </m:sub>
            <m:sup>
              <m:r>
                <w:del w:id="2765" w:author="Στάθης Καπ" w:date="2023-02-01T09:03:00Z">
                  <w:rPr>
                    <w:rFonts w:ascii="Cambria Math" w:eastAsiaTheme="minorEastAsia" w:hAnsi="Cambria Math"/>
                    <w:lang w:val="el-GR"/>
                  </w:rPr>
                  <m:t>m</m:t>
                </w:del>
              </m:r>
            </m:sup>
            <m:e>
              <m:nary>
                <m:naryPr>
                  <m:chr m:val="∑"/>
                  <m:limLoc m:val="undOvr"/>
                  <m:ctrlPr>
                    <w:del w:id="2766" w:author="Στάθης Καπ" w:date="2023-02-01T09:03:00Z">
                      <w:rPr>
                        <w:rFonts w:ascii="Cambria Math" w:eastAsiaTheme="minorEastAsia" w:hAnsi="Cambria Math"/>
                        <w:i/>
                        <w:lang w:val="el-GR"/>
                      </w:rPr>
                    </w:del>
                  </m:ctrlPr>
                </m:naryPr>
                <m:sub>
                  <m:r>
                    <w:del w:id="2767" w:author="Στάθης Καπ" w:date="2023-02-01T09:03:00Z">
                      <w:rPr>
                        <w:rFonts w:ascii="Cambria Math" w:eastAsiaTheme="minorEastAsia" w:hAnsi="Cambria Math"/>
                        <w:lang w:val="el-GR"/>
                      </w:rPr>
                      <m:t>i=2</m:t>
                    </w:del>
                  </m:r>
                </m:sub>
                <m:sup>
                  <m:r>
                    <w:del w:id="2768" w:author="Στάθης Καπ" w:date="2023-02-01T09:03:00Z">
                      <w:rPr>
                        <w:rFonts w:ascii="Cambria Math" w:eastAsiaTheme="minorEastAsia" w:hAnsi="Cambria Math"/>
                        <w:lang w:val="el-GR"/>
                      </w:rPr>
                      <m:t>n-1</m:t>
                    </w:del>
                  </m:r>
                </m:sup>
                <m:e>
                  <m:sSub>
                    <m:sSubPr>
                      <m:ctrlPr>
                        <w:del w:id="2769" w:author="Στάθης Καπ" w:date="2023-02-01T09:03:00Z">
                          <w:rPr>
                            <w:rFonts w:ascii="Cambria Math" w:eastAsiaTheme="minorEastAsia" w:hAnsi="Cambria Math"/>
                            <w:i/>
                            <w:lang w:val="el-GR"/>
                          </w:rPr>
                        </w:del>
                      </m:ctrlPr>
                    </m:sSubPr>
                    <m:e>
                      <m:r>
                        <w:del w:id="2770" w:author="Στάθης Καπ" w:date="2023-02-01T09:03:00Z">
                          <w:rPr>
                            <w:rFonts w:ascii="Cambria Math" w:eastAsiaTheme="minorEastAsia" w:hAnsi="Cambria Math"/>
                            <w:lang w:val="el-GR"/>
                          </w:rPr>
                          <m:t>x</m:t>
                        </w:del>
                      </m:r>
                    </m:e>
                    <m:sub>
                      <m:r>
                        <w:del w:id="2771" w:author="Στάθης Καπ" w:date="2023-02-01T09:03:00Z">
                          <w:rPr>
                            <w:rFonts w:ascii="Cambria Math" w:eastAsiaTheme="minorEastAsia" w:hAnsi="Cambria Math"/>
                            <w:lang w:val="el-GR"/>
                          </w:rPr>
                          <m:t>ind</m:t>
                        </w:del>
                      </m:r>
                    </m:sub>
                  </m:sSub>
                </m:e>
              </m:nary>
            </m:e>
          </m:nary>
          <m:r>
            <w:del w:id="2772" w:author="Στάθης Καπ" w:date="2023-02-01T09:03:00Z">
              <w:rPr>
                <w:rFonts w:ascii="Cambria Math" w:eastAsiaTheme="minorEastAsia" w:hAnsi="Cambria Math"/>
                <w:lang w:val="el-GR"/>
              </w:rPr>
              <m:t>=m</m:t>
            </w:del>
          </m:r>
        </m:oMath>
      </m:oMathPara>
    </w:p>
    <w:p w14:paraId="16FBA10E" w14:textId="602716D3" w:rsidR="0092518E" w:rsidRPr="006E0993" w:rsidDel="00C961DB" w:rsidRDefault="004C3766" w:rsidP="00DD5D88">
      <w:pPr>
        <w:rPr>
          <w:del w:id="2773" w:author="Στάθης Καπ" w:date="2023-02-01T09:03:00Z"/>
          <w:rFonts w:eastAsiaTheme="minorEastAsia"/>
          <w:i/>
          <w:lang w:val="el-GR"/>
        </w:rPr>
      </w:pPr>
      <m:oMathPara>
        <m:oMath>
          <m:nary>
            <m:naryPr>
              <m:chr m:val="∑"/>
              <m:limLoc m:val="undOvr"/>
              <m:ctrlPr>
                <w:del w:id="2774" w:author="Στάθης Καπ" w:date="2023-02-01T09:03:00Z">
                  <w:rPr>
                    <w:rFonts w:ascii="Cambria Math" w:eastAsiaTheme="minorEastAsia" w:hAnsi="Cambria Math"/>
                    <w:i/>
                    <w:lang w:val="el-GR"/>
                  </w:rPr>
                </w:del>
              </m:ctrlPr>
            </m:naryPr>
            <m:sub>
              <m:r>
                <w:del w:id="2775" w:author="Στάθης Καπ" w:date="2023-02-01T09:03:00Z">
                  <w:rPr>
                    <w:rFonts w:ascii="Cambria Math" w:eastAsiaTheme="minorEastAsia" w:hAnsi="Cambria Math"/>
                    <w:lang w:val="el-GR"/>
                  </w:rPr>
                  <m:t>i=1</m:t>
                </w:del>
              </m:r>
            </m:sub>
            <m:sup>
              <m:r>
                <w:del w:id="2776" w:author="Στάθης Καπ" w:date="2023-02-01T09:03:00Z">
                  <w:rPr>
                    <w:rFonts w:ascii="Cambria Math" w:eastAsiaTheme="minorEastAsia" w:hAnsi="Cambria Math"/>
                    <w:lang w:val="el-GR"/>
                  </w:rPr>
                  <m:t>n-1</m:t>
                </w:del>
              </m:r>
            </m:sup>
            <m:e>
              <m:sSub>
                <m:sSubPr>
                  <m:ctrlPr>
                    <w:del w:id="2777" w:author="Στάθης Καπ" w:date="2023-02-01T09:03:00Z">
                      <w:rPr>
                        <w:rFonts w:ascii="Cambria Math" w:eastAsiaTheme="minorEastAsia" w:hAnsi="Cambria Math"/>
                        <w:i/>
                        <w:lang w:val="el-GR"/>
                      </w:rPr>
                    </w:del>
                  </m:ctrlPr>
                </m:sSubPr>
                <m:e>
                  <m:r>
                    <w:del w:id="2778" w:author="Στάθης Καπ" w:date="2023-02-01T09:03:00Z">
                      <w:rPr>
                        <w:rFonts w:ascii="Cambria Math" w:eastAsiaTheme="minorEastAsia" w:hAnsi="Cambria Math"/>
                        <w:lang w:val="el-GR"/>
                      </w:rPr>
                      <m:t>x</m:t>
                    </w:del>
                  </m:r>
                </m:e>
                <m:sub>
                  <m:r>
                    <w:del w:id="2779" w:author="Στάθης Καπ" w:date="2023-02-01T09:03:00Z">
                      <w:rPr>
                        <w:rFonts w:ascii="Cambria Math" w:eastAsiaTheme="minorEastAsia" w:hAnsi="Cambria Math"/>
                        <w:lang w:val="el-GR"/>
                      </w:rPr>
                      <m:t>ikd</m:t>
                    </w:del>
                  </m:r>
                </m:sub>
              </m:sSub>
            </m:e>
          </m:nary>
          <m:r>
            <w:del w:id="2780" w:author="Στάθης Καπ" w:date="2023-02-01T09:03:00Z">
              <w:rPr>
                <w:rFonts w:ascii="Cambria Math" w:eastAsiaTheme="minorEastAsia" w:hAnsi="Cambria Math"/>
                <w:lang w:val="el-GR"/>
              </w:rPr>
              <m:t>=</m:t>
            </w:del>
          </m:r>
          <m:nary>
            <m:naryPr>
              <m:chr m:val="∑"/>
              <m:limLoc m:val="undOvr"/>
              <m:ctrlPr>
                <w:del w:id="2781" w:author="Στάθης Καπ" w:date="2023-02-01T09:03:00Z">
                  <w:rPr>
                    <w:rFonts w:ascii="Cambria Math" w:eastAsiaTheme="minorEastAsia" w:hAnsi="Cambria Math"/>
                    <w:i/>
                    <w:lang w:val="el-GR"/>
                  </w:rPr>
                </w:del>
              </m:ctrlPr>
            </m:naryPr>
            <m:sub>
              <m:r>
                <w:del w:id="2782" w:author="Στάθης Καπ" w:date="2023-02-01T09:03:00Z">
                  <w:rPr>
                    <w:rFonts w:ascii="Cambria Math" w:eastAsiaTheme="minorEastAsia" w:hAnsi="Cambria Math"/>
                    <w:lang w:val="el-GR"/>
                  </w:rPr>
                  <m:t>j=2</m:t>
                </w:del>
              </m:r>
            </m:sub>
            <m:sup>
              <m:r>
                <w:del w:id="2783" w:author="Στάθης Καπ" w:date="2023-02-01T09:03:00Z">
                  <w:rPr>
                    <w:rFonts w:ascii="Cambria Math" w:eastAsiaTheme="minorEastAsia" w:hAnsi="Cambria Math"/>
                    <w:lang w:val="el-GR"/>
                  </w:rPr>
                  <m:t>n</m:t>
                </w:del>
              </m:r>
            </m:sup>
            <m:e>
              <m:sSub>
                <m:sSubPr>
                  <m:ctrlPr>
                    <w:del w:id="2784" w:author="Στάθης Καπ" w:date="2023-02-01T09:03:00Z">
                      <w:rPr>
                        <w:rFonts w:ascii="Cambria Math" w:eastAsiaTheme="minorEastAsia" w:hAnsi="Cambria Math"/>
                        <w:i/>
                        <w:lang w:val="el-GR"/>
                      </w:rPr>
                    </w:del>
                  </m:ctrlPr>
                </m:sSubPr>
                <m:e>
                  <m:r>
                    <w:del w:id="2785" w:author="Στάθης Καπ" w:date="2023-02-01T09:03:00Z">
                      <w:rPr>
                        <w:rFonts w:ascii="Cambria Math" w:eastAsiaTheme="minorEastAsia" w:hAnsi="Cambria Math"/>
                        <w:lang w:val="el-GR"/>
                      </w:rPr>
                      <m:t>x</m:t>
                    </w:del>
                  </m:r>
                </m:e>
                <m:sub>
                  <m:r>
                    <w:del w:id="2786" w:author="Στάθης Καπ" w:date="2023-02-01T09:03:00Z">
                      <w:rPr>
                        <w:rFonts w:ascii="Cambria Math" w:eastAsiaTheme="minorEastAsia" w:hAnsi="Cambria Math"/>
                        <w:lang w:val="el-GR"/>
                      </w:rPr>
                      <m:t>kjd</m:t>
                    </w:del>
                  </m:r>
                </m:sub>
              </m:sSub>
            </m:e>
          </m:nary>
          <m:r>
            <w:del w:id="2787" w:author="Στάθης Καπ" w:date="2023-02-01T09:03:00Z">
              <w:rPr>
                <w:rFonts w:ascii="Cambria Math" w:eastAsiaTheme="minorEastAsia" w:hAnsi="Cambria Math"/>
                <w:lang w:val="el-GR"/>
              </w:rPr>
              <m:t>=</m:t>
            </w:del>
          </m:r>
          <m:sSub>
            <m:sSubPr>
              <m:ctrlPr>
                <w:del w:id="2788" w:author="Στάθης Καπ" w:date="2023-02-01T09:03:00Z">
                  <w:rPr>
                    <w:rFonts w:ascii="Cambria Math" w:eastAsiaTheme="minorEastAsia" w:hAnsi="Cambria Math"/>
                    <w:i/>
                    <w:lang w:val="el-GR"/>
                  </w:rPr>
                </w:del>
              </m:ctrlPr>
            </m:sSubPr>
            <m:e>
              <m:r>
                <w:del w:id="2789" w:author="Στάθης Καπ" w:date="2023-02-01T09:03:00Z">
                  <w:rPr>
                    <w:rFonts w:ascii="Cambria Math" w:eastAsiaTheme="minorEastAsia" w:hAnsi="Cambria Math"/>
                    <w:lang w:val="el-GR"/>
                  </w:rPr>
                  <m:t>y</m:t>
                </w:del>
              </m:r>
            </m:e>
            <m:sub>
              <m:r>
                <w:del w:id="2790" w:author="Στάθης Καπ" w:date="2023-02-01T09:03:00Z">
                  <w:rPr>
                    <w:rFonts w:ascii="Cambria Math" w:eastAsiaTheme="minorEastAsia" w:hAnsi="Cambria Math"/>
                    <w:lang w:val="el-GR"/>
                  </w:rPr>
                  <m:t>kd</m:t>
                </w:del>
              </m:r>
            </m:sub>
          </m:sSub>
          <m:r>
            <w:del w:id="2791" w:author="Στάθης Καπ" w:date="2023-02-01T09:03:00Z">
              <w:rPr>
                <w:rFonts w:ascii="Cambria Math" w:eastAsiaTheme="minorEastAsia" w:hAnsi="Cambria Math"/>
                <w:lang w:val="el-GR"/>
              </w:rPr>
              <m:t xml:space="preserve">  ∀k=2, ⋯,n-1 d=1,⋯,m</m:t>
            </w:del>
          </m:r>
        </m:oMath>
      </m:oMathPara>
    </w:p>
    <w:p w14:paraId="1805E338" w14:textId="680C6808" w:rsidR="006E0993" w:rsidRPr="006E0993" w:rsidDel="00C961DB" w:rsidRDefault="004C3766" w:rsidP="00DD5D88">
      <w:pPr>
        <w:rPr>
          <w:del w:id="2792" w:author="Στάθης Καπ" w:date="2023-02-01T09:03:00Z"/>
          <w:rFonts w:eastAsiaTheme="minorEastAsia"/>
          <w:i/>
          <w:iCs/>
          <w:lang w:val="el-GR"/>
        </w:rPr>
      </w:pPr>
      <m:oMathPara>
        <m:oMath>
          <m:sSub>
            <m:sSubPr>
              <m:ctrlPr>
                <w:del w:id="2793" w:author="Στάθης Καπ" w:date="2023-02-01T09:03:00Z">
                  <w:rPr>
                    <w:rFonts w:ascii="Cambria Math" w:eastAsiaTheme="minorEastAsia" w:hAnsi="Cambria Math"/>
                    <w:i/>
                    <w:iCs/>
                    <w:lang w:val="el-GR"/>
                  </w:rPr>
                </w:del>
              </m:ctrlPr>
            </m:sSubPr>
            <m:e>
              <m:r>
                <w:del w:id="2794" w:author="Στάθης Καπ" w:date="2023-02-01T09:03:00Z">
                  <w:rPr>
                    <w:rFonts w:ascii="Cambria Math" w:eastAsiaTheme="minorEastAsia" w:hAnsi="Cambria Math"/>
                    <w:lang w:val="el-GR"/>
                  </w:rPr>
                  <m:t>s</m:t>
                </w:del>
              </m:r>
            </m:e>
            <m:sub>
              <m:r>
                <w:del w:id="2795" w:author="Στάθης Καπ" w:date="2023-02-01T09:03:00Z">
                  <w:rPr>
                    <w:rFonts w:ascii="Cambria Math" w:eastAsiaTheme="minorEastAsia" w:hAnsi="Cambria Math"/>
                    <w:lang w:val="el-GR"/>
                  </w:rPr>
                  <m:t>id</m:t>
                </w:del>
              </m:r>
            </m:sub>
          </m:sSub>
          <m:r>
            <w:del w:id="2796" w:author="Στάθης Καπ" w:date="2023-02-01T09:03:00Z">
              <w:rPr>
                <w:rFonts w:ascii="Cambria Math" w:eastAsiaTheme="minorEastAsia" w:hAnsi="Cambria Math"/>
                <w:lang w:val="el-GR"/>
              </w:rPr>
              <m:t>+</m:t>
            </w:del>
          </m:r>
          <m:sSub>
            <m:sSubPr>
              <m:ctrlPr>
                <w:del w:id="2797" w:author="Στάθης Καπ" w:date="2023-02-01T09:03:00Z">
                  <w:rPr>
                    <w:rFonts w:ascii="Cambria Math" w:eastAsiaTheme="minorEastAsia" w:hAnsi="Cambria Math"/>
                    <w:i/>
                    <w:iCs/>
                    <w:lang w:val="el-GR"/>
                  </w:rPr>
                </w:del>
              </m:ctrlPr>
            </m:sSubPr>
            <m:e>
              <m:r>
                <w:del w:id="2798" w:author="Στάθης Καπ" w:date="2023-02-01T09:03:00Z">
                  <w:rPr>
                    <w:rFonts w:ascii="Cambria Math" w:eastAsiaTheme="minorEastAsia" w:hAnsi="Cambria Math"/>
                    <w:lang w:val="el-GR"/>
                  </w:rPr>
                  <m:t>T</m:t>
                </w:del>
              </m:r>
            </m:e>
            <m:sub>
              <m:r>
                <w:del w:id="2799" w:author="Στάθης Καπ" w:date="2023-02-01T09:03:00Z">
                  <w:rPr>
                    <w:rFonts w:ascii="Cambria Math" w:eastAsiaTheme="minorEastAsia" w:hAnsi="Cambria Math"/>
                    <w:lang w:val="el-GR"/>
                  </w:rPr>
                  <m:t>i</m:t>
                </w:del>
              </m:r>
            </m:sub>
          </m:sSub>
          <m:r>
            <w:del w:id="2800" w:author="Στάθης Καπ" w:date="2023-02-01T09:03:00Z">
              <w:rPr>
                <w:rFonts w:ascii="Cambria Math" w:eastAsiaTheme="minorEastAsia" w:hAnsi="Cambria Math"/>
                <w:lang w:val="el-GR"/>
              </w:rPr>
              <m:t>+</m:t>
            </w:del>
          </m:r>
          <m:sSub>
            <m:sSubPr>
              <m:ctrlPr>
                <w:del w:id="2801" w:author="Στάθης Καπ" w:date="2023-02-01T09:03:00Z">
                  <w:rPr>
                    <w:rFonts w:ascii="Cambria Math" w:eastAsiaTheme="minorEastAsia" w:hAnsi="Cambria Math"/>
                    <w:i/>
                    <w:iCs/>
                    <w:lang w:val="el-GR"/>
                  </w:rPr>
                </w:del>
              </m:ctrlPr>
            </m:sSubPr>
            <m:e>
              <m:r>
                <w:del w:id="2802" w:author="Στάθης Καπ" w:date="2023-02-01T09:03:00Z">
                  <w:rPr>
                    <w:rFonts w:ascii="Cambria Math" w:eastAsiaTheme="minorEastAsia" w:hAnsi="Cambria Math"/>
                    <w:lang w:val="el-GR"/>
                  </w:rPr>
                  <m:t>c</m:t>
                </w:del>
              </m:r>
            </m:e>
            <m:sub>
              <m:r>
                <w:del w:id="2803" w:author="Στάθης Καπ" w:date="2023-02-01T09:03:00Z">
                  <w:rPr>
                    <w:rFonts w:ascii="Cambria Math" w:eastAsiaTheme="minorEastAsia" w:hAnsi="Cambria Math"/>
                    <w:lang w:val="el-GR"/>
                  </w:rPr>
                  <m:t>ij</m:t>
                </w:del>
              </m:r>
            </m:sub>
          </m:sSub>
          <m:r>
            <w:del w:id="2804" w:author="Στάθης Καπ" w:date="2023-02-01T09:03:00Z">
              <w:rPr>
                <w:rFonts w:ascii="Cambria Math" w:eastAsiaTheme="minorEastAsia" w:hAnsi="Cambria Math"/>
                <w:lang w:val="el-GR"/>
              </w:rPr>
              <m:t>-</m:t>
            </w:del>
          </m:r>
          <m:sSub>
            <m:sSubPr>
              <m:ctrlPr>
                <w:del w:id="2805" w:author="Στάθης Καπ" w:date="2023-02-01T09:03:00Z">
                  <w:rPr>
                    <w:rFonts w:ascii="Cambria Math" w:eastAsiaTheme="minorEastAsia" w:hAnsi="Cambria Math"/>
                    <w:i/>
                    <w:iCs/>
                    <w:lang w:val="el-GR"/>
                  </w:rPr>
                </w:del>
              </m:ctrlPr>
            </m:sSubPr>
            <m:e>
              <m:r>
                <w:del w:id="2806" w:author="Στάθης Καπ" w:date="2023-02-01T09:03:00Z">
                  <w:rPr>
                    <w:rFonts w:ascii="Cambria Math" w:eastAsiaTheme="minorEastAsia" w:hAnsi="Cambria Math"/>
                    <w:lang w:val="el-GR"/>
                  </w:rPr>
                  <m:t>s</m:t>
                </w:del>
              </m:r>
            </m:e>
            <m:sub>
              <m:r>
                <w:del w:id="2807" w:author="Στάθης Καπ" w:date="2023-02-01T09:03:00Z">
                  <w:rPr>
                    <w:rFonts w:ascii="Cambria Math" w:eastAsiaTheme="minorEastAsia" w:hAnsi="Cambria Math"/>
                    <w:lang w:val="el-GR"/>
                  </w:rPr>
                  <m:t>jd</m:t>
                </w:del>
              </m:r>
            </m:sub>
          </m:sSub>
          <m:r>
            <w:del w:id="2808" w:author="Στάθης Καπ" w:date="2023-02-01T09:03:00Z">
              <w:rPr>
                <w:rFonts w:ascii="Cambria Math" w:eastAsiaTheme="minorEastAsia" w:hAnsi="Cambria Math"/>
                <w:lang w:val="el-GR"/>
              </w:rPr>
              <m:t>≤M</m:t>
            </w:del>
          </m:r>
          <m:d>
            <m:dPr>
              <m:ctrlPr>
                <w:del w:id="2809" w:author="Στάθης Καπ" w:date="2023-02-01T09:03:00Z">
                  <w:rPr>
                    <w:rFonts w:ascii="Cambria Math" w:eastAsiaTheme="minorEastAsia" w:hAnsi="Cambria Math"/>
                    <w:i/>
                    <w:iCs/>
                    <w:lang w:val="el-GR"/>
                  </w:rPr>
                </w:del>
              </m:ctrlPr>
            </m:dPr>
            <m:e>
              <m:r>
                <w:del w:id="2810" w:author="Στάθης Καπ" w:date="2023-02-01T09:03:00Z">
                  <w:rPr>
                    <w:rFonts w:ascii="Cambria Math" w:eastAsiaTheme="minorEastAsia" w:hAnsi="Cambria Math"/>
                    <w:lang w:val="el-GR"/>
                  </w:rPr>
                  <m:t>1-</m:t>
                </w:del>
              </m:r>
              <m:sSub>
                <m:sSubPr>
                  <m:ctrlPr>
                    <w:del w:id="2811" w:author="Στάθης Καπ" w:date="2023-02-01T09:03:00Z">
                      <w:rPr>
                        <w:rFonts w:ascii="Cambria Math" w:eastAsiaTheme="minorEastAsia" w:hAnsi="Cambria Math"/>
                        <w:i/>
                        <w:iCs/>
                        <w:lang w:val="el-GR"/>
                      </w:rPr>
                    </w:del>
                  </m:ctrlPr>
                </m:sSubPr>
                <m:e>
                  <m:r>
                    <w:del w:id="2812" w:author="Στάθης Καπ" w:date="2023-02-01T09:03:00Z">
                      <w:rPr>
                        <w:rFonts w:ascii="Cambria Math" w:eastAsiaTheme="minorEastAsia" w:hAnsi="Cambria Math"/>
                        <w:lang w:val="el-GR"/>
                      </w:rPr>
                      <m:t>x</m:t>
                    </w:del>
                  </m:r>
                </m:e>
                <m:sub>
                  <m:r>
                    <w:del w:id="2813" w:author="Στάθης Καπ" w:date="2023-02-01T09:03:00Z">
                      <w:rPr>
                        <w:rFonts w:ascii="Cambria Math" w:eastAsiaTheme="minorEastAsia" w:hAnsi="Cambria Math"/>
                        <w:lang w:val="el-GR"/>
                      </w:rPr>
                      <m:t>ijd</m:t>
                    </w:del>
                  </m:r>
                </m:sub>
              </m:sSub>
            </m:e>
          </m:d>
          <m:r>
            <w:del w:id="2814" w:author="Στάθης Καπ" w:date="2023-02-01T09:03:00Z">
              <w:rPr>
                <w:rFonts w:ascii="Cambria Math" w:eastAsiaTheme="minorEastAsia" w:hAnsi="Cambria Math"/>
                <w:lang w:val="el-GR"/>
              </w:rPr>
              <m:t xml:space="preserve"> ∀i,j=1,⋯,n d=1,⋯, m</m:t>
            </w:del>
          </m:r>
        </m:oMath>
      </m:oMathPara>
    </w:p>
    <w:p w14:paraId="127DE7E2" w14:textId="7C1F412A" w:rsidR="0092518E" w:rsidRPr="00F51F97" w:rsidDel="00C961DB" w:rsidRDefault="004C3766" w:rsidP="00DD5D88">
      <w:pPr>
        <w:rPr>
          <w:del w:id="2815" w:author="Στάθης Καπ" w:date="2023-02-01T09:03:00Z"/>
          <w:rFonts w:eastAsiaTheme="minorEastAsia"/>
          <w:i/>
          <w:lang w:val="el-GR"/>
        </w:rPr>
      </w:pPr>
      <m:oMathPara>
        <m:oMath>
          <m:nary>
            <m:naryPr>
              <m:chr m:val="∑"/>
              <m:limLoc m:val="undOvr"/>
              <m:ctrlPr>
                <w:del w:id="2816" w:author="Στάθης Καπ" w:date="2023-02-01T09:03:00Z">
                  <w:rPr>
                    <w:rFonts w:ascii="Cambria Math" w:hAnsi="Cambria Math"/>
                    <w:i/>
                    <w:lang w:val="el-GR"/>
                  </w:rPr>
                </w:del>
              </m:ctrlPr>
            </m:naryPr>
            <m:sub>
              <m:r>
                <w:del w:id="2817" w:author="Στάθης Καπ" w:date="2023-02-01T09:03:00Z">
                  <w:rPr>
                    <w:rFonts w:ascii="Cambria Math" w:hAnsi="Cambria Math"/>
                    <w:lang w:val="el-GR"/>
                  </w:rPr>
                  <m:t>d=1</m:t>
                </w:del>
              </m:r>
            </m:sub>
            <m:sup>
              <m:r>
                <w:del w:id="2818" w:author="Στάθης Καπ" w:date="2023-02-01T09:03:00Z">
                  <w:rPr>
                    <w:rFonts w:ascii="Cambria Math" w:hAnsi="Cambria Math"/>
                    <w:lang w:val="el-GR"/>
                  </w:rPr>
                  <m:t>m</m:t>
                </w:del>
              </m:r>
            </m:sup>
            <m:e>
              <m:sSub>
                <m:sSubPr>
                  <m:ctrlPr>
                    <w:del w:id="2819" w:author="Στάθης Καπ" w:date="2023-02-01T09:03:00Z">
                      <w:rPr>
                        <w:rFonts w:ascii="Cambria Math" w:hAnsi="Cambria Math"/>
                        <w:i/>
                        <w:lang w:val="el-GR"/>
                      </w:rPr>
                    </w:del>
                  </m:ctrlPr>
                </m:sSubPr>
                <m:e>
                  <m:r>
                    <w:del w:id="2820" w:author="Στάθης Καπ" w:date="2023-02-01T09:03:00Z">
                      <w:rPr>
                        <w:rFonts w:ascii="Cambria Math" w:hAnsi="Cambria Math"/>
                        <w:lang w:val="el-GR"/>
                      </w:rPr>
                      <m:t>y</m:t>
                    </w:del>
                  </m:r>
                </m:e>
                <m:sub>
                  <m:r>
                    <w:del w:id="2821" w:author="Στάθης Καπ" w:date="2023-02-01T09:03:00Z">
                      <w:rPr>
                        <w:rFonts w:ascii="Cambria Math" w:hAnsi="Cambria Math"/>
                        <w:lang w:val="el-GR"/>
                      </w:rPr>
                      <m:t>kd</m:t>
                    </w:del>
                  </m:r>
                </m:sub>
              </m:sSub>
            </m:e>
          </m:nary>
          <m:r>
            <w:del w:id="2822" w:author="Στάθης Καπ" w:date="2023-02-01T09:03:00Z">
              <w:rPr>
                <w:rFonts w:ascii="Cambria Math" w:hAnsi="Cambria Math"/>
                <w:lang w:val="el-GR"/>
              </w:rPr>
              <m:t>≤1 ∀k=2,⋯,n-1</m:t>
            </w:del>
          </m:r>
        </m:oMath>
      </m:oMathPara>
    </w:p>
    <w:p w14:paraId="7A125DBD" w14:textId="7CC93862" w:rsidR="00F51F97" w:rsidRPr="004805CE" w:rsidDel="00C961DB" w:rsidRDefault="004C3766" w:rsidP="00DD5D88">
      <w:pPr>
        <w:rPr>
          <w:del w:id="2823" w:author="Στάθης Καπ" w:date="2023-02-01T09:03:00Z"/>
          <w:rFonts w:eastAsiaTheme="minorEastAsia"/>
          <w:i/>
          <w:iCs/>
          <w:lang w:val="el-GR"/>
        </w:rPr>
      </w:pPr>
      <m:oMathPara>
        <m:oMath>
          <m:nary>
            <m:naryPr>
              <m:chr m:val="∑"/>
              <m:limLoc m:val="undOvr"/>
              <m:ctrlPr>
                <w:del w:id="2824" w:author="Στάθης Καπ" w:date="2023-02-01T09:03:00Z">
                  <w:rPr>
                    <w:rFonts w:ascii="Cambria Math" w:hAnsi="Cambria Math"/>
                    <w:i/>
                    <w:iCs/>
                    <w:lang w:val="el-GR"/>
                  </w:rPr>
                </w:del>
              </m:ctrlPr>
            </m:naryPr>
            <m:sub>
              <m:r>
                <w:del w:id="2825" w:author="Στάθης Καπ" w:date="2023-02-01T09:03:00Z">
                  <w:rPr>
                    <w:rFonts w:ascii="Cambria Math" w:hAnsi="Cambria Math"/>
                    <w:lang w:val="el-GR"/>
                  </w:rPr>
                  <m:t>i=1</m:t>
                </w:del>
              </m:r>
            </m:sub>
            <m:sup>
              <m:r>
                <w:del w:id="2826" w:author="Στάθης Καπ" w:date="2023-02-01T09:03:00Z">
                  <w:rPr>
                    <w:rFonts w:ascii="Cambria Math" w:hAnsi="Cambria Math"/>
                    <w:lang w:val="el-GR"/>
                  </w:rPr>
                  <m:t>n-1</m:t>
                </w:del>
              </m:r>
            </m:sup>
            <m:e>
              <m:r>
                <w:del w:id="2827" w:author="Στάθης Καπ" w:date="2023-02-01T09:03:00Z">
                  <w:rPr>
                    <w:rFonts w:ascii="Cambria Math" w:hAnsi="Cambria Math"/>
                    <w:lang w:val="el-GR"/>
                  </w:rPr>
                  <m:t>(</m:t>
                </w:del>
              </m:r>
              <m:sSub>
                <m:sSubPr>
                  <m:ctrlPr>
                    <w:del w:id="2828" w:author="Στάθης Καπ" w:date="2023-02-01T09:03:00Z">
                      <w:rPr>
                        <w:rFonts w:ascii="Cambria Math" w:hAnsi="Cambria Math"/>
                        <w:i/>
                        <w:iCs/>
                        <w:lang w:val="el-GR"/>
                      </w:rPr>
                    </w:del>
                  </m:ctrlPr>
                </m:sSubPr>
                <m:e>
                  <m:r>
                    <w:del w:id="2829" w:author="Στάθης Καπ" w:date="2023-02-01T09:03:00Z">
                      <w:rPr>
                        <w:rFonts w:ascii="Cambria Math" w:hAnsi="Cambria Math"/>
                        <w:lang w:val="el-GR"/>
                      </w:rPr>
                      <m:t>T</m:t>
                    </w:del>
                  </m:r>
                </m:e>
                <m:sub>
                  <m:r>
                    <w:del w:id="2830" w:author="Στάθης Καπ" w:date="2023-02-01T09:03:00Z">
                      <w:rPr>
                        <w:rFonts w:ascii="Cambria Math" w:hAnsi="Cambria Math"/>
                        <w:lang w:val="el-GR"/>
                      </w:rPr>
                      <m:t>i</m:t>
                    </w:del>
                  </m:r>
                </m:sub>
              </m:sSub>
              <m:sSub>
                <m:sSubPr>
                  <m:ctrlPr>
                    <w:del w:id="2831" w:author="Στάθης Καπ" w:date="2023-02-01T09:03:00Z">
                      <w:rPr>
                        <w:rFonts w:ascii="Cambria Math" w:hAnsi="Cambria Math"/>
                        <w:i/>
                        <w:iCs/>
                        <w:lang w:val="el-GR"/>
                      </w:rPr>
                    </w:del>
                  </m:ctrlPr>
                </m:sSubPr>
                <m:e>
                  <m:r>
                    <w:del w:id="2832" w:author="Στάθης Καπ" w:date="2023-02-01T09:03:00Z">
                      <w:rPr>
                        <w:rFonts w:ascii="Cambria Math" w:hAnsi="Cambria Math"/>
                        <w:lang w:val="el-GR"/>
                      </w:rPr>
                      <m:t>y</m:t>
                    </w:del>
                  </m:r>
                </m:e>
                <m:sub>
                  <m:r>
                    <w:del w:id="2833" w:author="Στάθης Καπ" w:date="2023-02-01T09:03:00Z">
                      <w:rPr>
                        <w:rFonts w:ascii="Cambria Math" w:hAnsi="Cambria Math"/>
                        <w:lang w:val="el-GR"/>
                      </w:rPr>
                      <m:t>id</m:t>
                    </w:del>
                  </m:r>
                </m:sub>
              </m:sSub>
              <m:r>
                <w:del w:id="2834" w:author="Στάθης Καπ" w:date="2023-02-01T09:03:00Z">
                  <w:rPr>
                    <w:rFonts w:ascii="Cambria Math" w:hAnsi="Cambria Math"/>
                    <w:lang w:val="el-GR"/>
                  </w:rPr>
                  <m:t>+</m:t>
                </w:del>
              </m:r>
              <m:nary>
                <m:naryPr>
                  <m:chr m:val="∑"/>
                  <m:limLoc m:val="undOvr"/>
                  <m:ctrlPr>
                    <w:del w:id="2835" w:author="Στάθης Καπ" w:date="2023-02-01T09:03:00Z">
                      <w:rPr>
                        <w:rFonts w:ascii="Cambria Math" w:hAnsi="Cambria Math"/>
                        <w:i/>
                        <w:iCs/>
                        <w:lang w:val="el-GR"/>
                      </w:rPr>
                    </w:del>
                  </m:ctrlPr>
                </m:naryPr>
                <m:sub>
                  <m:r>
                    <w:del w:id="2836" w:author="Στάθης Καπ" w:date="2023-02-01T09:03:00Z">
                      <w:rPr>
                        <w:rFonts w:ascii="Cambria Math" w:hAnsi="Cambria Math"/>
                        <w:lang w:val="el-GR"/>
                      </w:rPr>
                      <m:t>y=2</m:t>
                    </w:del>
                  </m:r>
                </m:sub>
                <m:sup>
                  <m:r>
                    <w:del w:id="2837" w:author="Στάθης Καπ" w:date="2023-02-01T09:03:00Z">
                      <w:rPr>
                        <w:rFonts w:ascii="Cambria Math" w:hAnsi="Cambria Math"/>
                        <w:lang w:val="el-GR"/>
                      </w:rPr>
                      <m:t>n</m:t>
                    </w:del>
                  </m:r>
                </m:sup>
                <m:e>
                  <m:sSub>
                    <m:sSubPr>
                      <m:ctrlPr>
                        <w:del w:id="2838" w:author="Στάθης Καπ" w:date="2023-02-01T09:03:00Z">
                          <w:rPr>
                            <w:rFonts w:ascii="Cambria Math" w:hAnsi="Cambria Math"/>
                            <w:i/>
                            <w:iCs/>
                            <w:lang w:val="el-GR"/>
                          </w:rPr>
                        </w:del>
                      </m:ctrlPr>
                    </m:sSubPr>
                    <m:e>
                      <m:r>
                        <w:del w:id="2839" w:author="Στάθης Καπ" w:date="2023-02-01T09:03:00Z">
                          <w:rPr>
                            <w:rFonts w:ascii="Cambria Math" w:hAnsi="Cambria Math"/>
                            <w:lang w:val="el-GR"/>
                          </w:rPr>
                          <m:t>c</m:t>
                        </w:del>
                      </m:r>
                    </m:e>
                    <m:sub>
                      <m:r>
                        <w:del w:id="2840" w:author="Στάθης Καπ" w:date="2023-02-01T09:03:00Z">
                          <w:rPr>
                            <w:rFonts w:ascii="Cambria Math" w:hAnsi="Cambria Math"/>
                            <w:lang w:val="el-GR"/>
                          </w:rPr>
                          <m:t>ij</m:t>
                        </w:del>
                      </m:r>
                    </m:sub>
                  </m:sSub>
                  <m:sSub>
                    <m:sSubPr>
                      <m:ctrlPr>
                        <w:del w:id="2841" w:author="Στάθης Καπ" w:date="2023-02-01T09:03:00Z">
                          <w:rPr>
                            <w:rFonts w:ascii="Cambria Math" w:hAnsi="Cambria Math"/>
                            <w:i/>
                            <w:iCs/>
                            <w:lang w:val="el-GR"/>
                          </w:rPr>
                        </w:del>
                      </m:ctrlPr>
                    </m:sSubPr>
                    <m:e>
                      <m:r>
                        <w:del w:id="2842" w:author="Στάθης Καπ" w:date="2023-02-01T09:03:00Z">
                          <w:rPr>
                            <w:rFonts w:ascii="Cambria Math" w:hAnsi="Cambria Math"/>
                            <w:lang w:val="el-GR"/>
                          </w:rPr>
                          <m:t>x</m:t>
                        </w:del>
                      </m:r>
                    </m:e>
                    <m:sub>
                      <m:r>
                        <w:del w:id="2843" w:author="Στάθης Καπ" w:date="2023-02-01T09:03:00Z">
                          <w:rPr>
                            <w:rFonts w:ascii="Cambria Math" w:hAnsi="Cambria Math"/>
                            <w:lang w:val="el-GR"/>
                          </w:rPr>
                          <m:t>ijd</m:t>
                        </w:del>
                      </m:r>
                    </m:sub>
                  </m:sSub>
                </m:e>
              </m:nary>
              <m:r>
                <w:del w:id="2844" w:author="Στάθης Καπ" w:date="2023-02-01T09:03:00Z">
                  <w:rPr>
                    <w:rFonts w:ascii="Cambria Math" w:hAnsi="Cambria Math"/>
                    <w:lang w:val="el-GR"/>
                  </w:rPr>
                  <m:t>)</m:t>
                </w:del>
              </m:r>
            </m:e>
          </m:nary>
          <m:r>
            <w:del w:id="2845" w:author="Στάθης Καπ" w:date="2023-02-01T09:03:00Z">
              <w:rPr>
                <w:rFonts w:ascii="Cambria Math" w:hAnsi="Cambria Math"/>
                <w:lang w:val="el-GR"/>
              </w:rPr>
              <m:t>≤</m:t>
            </w:del>
          </m:r>
          <m:sSub>
            <m:sSubPr>
              <m:ctrlPr>
                <w:del w:id="2846" w:author="Στάθης Καπ" w:date="2023-02-01T09:03:00Z">
                  <w:rPr>
                    <w:rFonts w:ascii="Cambria Math" w:hAnsi="Cambria Math"/>
                    <w:i/>
                    <w:iCs/>
                    <w:lang w:val="el-GR"/>
                  </w:rPr>
                </w:del>
              </m:ctrlPr>
            </m:sSubPr>
            <m:e>
              <m:r>
                <w:del w:id="2847" w:author="Στάθης Καπ" w:date="2023-02-01T09:03:00Z">
                  <w:rPr>
                    <w:rFonts w:ascii="Cambria Math" w:hAnsi="Cambria Math"/>
                    <w:lang w:val="el-GR"/>
                  </w:rPr>
                  <m:t>T</m:t>
                </w:del>
              </m:r>
            </m:e>
            <m:sub>
              <m:r>
                <w:del w:id="2848" w:author="Στάθης Καπ" w:date="2023-02-01T09:03:00Z">
                  <w:rPr>
                    <w:rFonts w:ascii="Cambria Math" w:hAnsi="Cambria Math"/>
                    <w:lang w:val="el-GR"/>
                  </w:rPr>
                  <m:t>max</m:t>
                </w:del>
              </m:r>
            </m:sub>
          </m:sSub>
          <m:r>
            <w:del w:id="2849" w:author="Στάθης Καπ" w:date="2023-02-01T09:03:00Z">
              <w:rPr>
                <w:rFonts w:ascii="Cambria Math" w:hAnsi="Cambria Math"/>
                <w:lang w:val="el-GR"/>
              </w:rPr>
              <m:t xml:space="preserve"> ∀d=1,⋯, m</m:t>
            </w:del>
          </m:r>
        </m:oMath>
      </m:oMathPara>
    </w:p>
    <w:p w14:paraId="07883005" w14:textId="0964EF0B" w:rsidR="004805CE" w:rsidRPr="00EC7401" w:rsidDel="00C961DB" w:rsidRDefault="004C3766" w:rsidP="00DD5D88">
      <w:pPr>
        <w:rPr>
          <w:del w:id="2850" w:author="Στάθης Καπ" w:date="2023-02-01T09:03:00Z"/>
          <w:i/>
          <w:lang w:val="el-GR"/>
        </w:rPr>
      </w:pPr>
      <m:oMathPara>
        <m:oMath>
          <m:sSub>
            <m:sSubPr>
              <m:ctrlPr>
                <w:del w:id="2851" w:author="Στάθης Καπ" w:date="2023-02-01T09:03:00Z">
                  <w:rPr>
                    <w:rFonts w:ascii="Cambria Math" w:hAnsi="Cambria Math"/>
                    <w:i/>
                    <w:lang w:val="el-GR"/>
                  </w:rPr>
                </w:del>
              </m:ctrlPr>
            </m:sSubPr>
            <m:e>
              <m:r>
                <w:del w:id="2852" w:author="Στάθης Καπ" w:date="2023-02-01T09:03:00Z">
                  <w:rPr>
                    <w:rFonts w:ascii="Cambria Math" w:hAnsi="Cambria Math"/>
                    <w:lang w:val="el-GR"/>
                  </w:rPr>
                  <m:t>O</m:t>
                </w:del>
              </m:r>
            </m:e>
            <m:sub>
              <m:r>
                <w:del w:id="2853" w:author="Στάθης Καπ" w:date="2023-02-01T09:03:00Z">
                  <w:rPr>
                    <w:rFonts w:ascii="Cambria Math" w:hAnsi="Cambria Math"/>
                    <w:lang w:val="el-GR"/>
                  </w:rPr>
                  <m:t>i</m:t>
                </w:del>
              </m:r>
            </m:sub>
          </m:sSub>
          <m:r>
            <w:del w:id="2854" w:author="Στάθης Καπ" w:date="2023-02-01T09:03:00Z">
              <w:rPr>
                <w:rFonts w:ascii="Cambria Math" w:hAnsi="Cambria Math"/>
                <w:lang w:val="el-GR"/>
              </w:rPr>
              <m:t>≤</m:t>
            </w:del>
          </m:r>
          <m:sSub>
            <m:sSubPr>
              <m:ctrlPr>
                <w:del w:id="2855" w:author="Στάθης Καπ" w:date="2023-02-01T09:03:00Z">
                  <w:rPr>
                    <w:rFonts w:ascii="Cambria Math" w:hAnsi="Cambria Math"/>
                    <w:i/>
                    <w:lang w:val="el-GR"/>
                  </w:rPr>
                </w:del>
              </m:ctrlPr>
            </m:sSubPr>
            <m:e>
              <m:r>
                <w:del w:id="2856" w:author="Στάθης Καπ" w:date="2023-02-01T09:03:00Z">
                  <w:rPr>
                    <w:rFonts w:ascii="Cambria Math" w:hAnsi="Cambria Math"/>
                    <w:lang w:val="el-GR"/>
                  </w:rPr>
                  <m:t>s</m:t>
                </w:del>
              </m:r>
            </m:e>
            <m:sub>
              <m:r>
                <w:del w:id="2857" w:author="Στάθης Καπ" w:date="2023-02-01T09:03:00Z">
                  <w:rPr>
                    <w:rFonts w:ascii="Cambria Math" w:hAnsi="Cambria Math"/>
                    <w:lang w:val="el-GR"/>
                  </w:rPr>
                  <m:t>id</m:t>
                </w:del>
              </m:r>
            </m:sub>
          </m:sSub>
          <m:r>
            <w:del w:id="2858" w:author="Στάθης Καπ" w:date="2023-02-01T09:03:00Z">
              <w:rPr>
                <w:rFonts w:ascii="Cambria Math" w:hAnsi="Cambria Math"/>
                <w:lang w:val="el-GR"/>
              </w:rPr>
              <m:t xml:space="preserve">  ∀i=1,⋯,n d=1,⋯,m</m:t>
            </w:del>
          </m:r>
        </m:oMath>
      </m:oMathPara>
    </w:p>
    <w:p w14:paraId="4A4AADED" w14:textId="07A7F17C" w:rsidR="00632C10" w:rsidRPr="00A1066D" w:rsidDel="00C961DB" w:rsidRDefault="004C3766" w:rsidP="00DD5D88">
      <w:pPr>
        <w:rPr>
          <w:del w:id="2859" w:author="Στάθης Καπ" w:date="2023-02-01T09:03:00Z"/>
          <w:i/>
          <w:iCs/>
          <w:lang w:val="el-GR"/>
        </w:rPr>
      </w:pPr>
      <m:oMathPara>
        <m:oMath>
          <m:sSub>
            <m:sSubPr>
              <m:ctrlPr>
                <w:del w:id="2860" w:author="Στάθης Καπ" w:date="2023-02-01T09:03:00Z">
                  <w:rPr>
                    <w:rFonts w:ascii="Cambria Math" w:hAnsi="Cambria Math"/>
                    <w:i/>
                    <w:iCs/>
                    <w:lang w:val="el-GR"/>
                  </w:rPr>
                </w:del>
              </m:ctrlPr>
            </m:sSubPr>
            <m:e>
              <m:r>
                <w:del w:id="2861" w:author="Στάθης Καπ" w:date="2023-02-01T09:03:00Z">
                  <w:rPr>
                    <w:rFonts w:ascii="Cambria Math" w:hAnsi="Cambria Math"/>
                    <w:lang w:val="el-GR"/>
                  </w:rPr>
                  <m:t>s</m:t>
                </w:del>
              </m:r>
            </m:e>
            <m:sub>
              <m:r>
                <w:del w:id="2862" w:author="Στάθης Καπ" w:date="2023-02-01T09:03:00Z">
                  <w:rPr>
                    <w:rFonts w:ascii="Cambria Math" w:hAnsi="Cambria Math"/>
                    <w:lang w:val="el-GR"/>
                  </w:rPr>
                  <m:t>id</m:t>
                </w:del>
              </m:r>
            </m:sub>
          </m:sSub>
          <m:r>
            <w:del w:id="2863" w:author="Στάθης Καπ" w:date="2023-02-01T09:03:00Z">
              <w:rPr>
                <w:rFonts w:ascii="Cambria Math" w:hAnsi="Cambria Math"/>
                <w:lang w:val="el-GR"/>
              </w:rPr>
              <m:t>≤</m:t>
            </w:del>
          </m:r>
          <m:sSub>
            <m:sSubPr>
              <m:ctrlPr>
                <w:del w:id="2864" w:author="Στάθης Καπ" w:date="2023-02-01T09:03:00Z">
                  <w:rPr>
                    <w:rFonts w:ascii="Cambria Math" w:hAnsi="Cambria Math"/>
                    <w:i/>
                    <w:iCs/>
                    <w:lang w:val="el-GR"/>
                  </w:rPr>
                </w:del>
              </m:ctrlPr>
            </m:sSubPr>
            <m:e>
              <m:r>
                <w:del w:id="2865" w:author="Στάθης Καπ" w:date="2023-02-01T09:03:00Z">
                  <w:rPr>
                    <w:rFonts w:ascii="Cambria Math" w:hAnsi="Cambria Math"/>
                    <w:lang w:val="el-GR"/>
                  </w:rPr>
                  <m:t>C</m:t>
                </w:del>
              </m:r>
            </m:e>
            <m:sub>
              <m:r>
                <w:del w:id="2866" w:author="Στάθης Καπ" w:date="2023-02-01T09:03:00Z">
                  <w:rPr>
                    <w:rFonts w:ascii="Cambria Math" w:hAnsi="Cambria Math"/>
                    <w:lang w:val="el-GR"/>
                  </w:rPr>
                  <m:t>i</m:t>
                </w:del>
              </m:r>
            </m:sub>
          </m:sSub>
          <m:r>
            <w:del w:id="2867" w:author="Στάθης Καπ" w:date="2023-02-01T09:03:00Z">
              <w:rPr>
                <w:rFonts w:ascii="Cambria Math" w:hAnsi="Cambria Math"/>
                <w:lang w:val="el-GR"/>
              </w:rPr>
              <m:t xml:space="preserve"> ∀i=1,⋯,n d=1,⋯,m</m:t>
            </w:del>
          </m:r>
        </m:oMath>
      </m:oMathPara>
    </w:p>
    <w:p w14:paraId="31BD9471" w14:textId="581707D6" w:rsidR="00632C10" w:rsidRPr="0050395C" w:rsidDel="00C961DB" w:rsidRDefault="004C3766" w:rsidP="00DD5D88">
      <w:pPr>
        <w:rPr>
          <w:del w:id="2868" w:author="Στάθης Καπ" w:date="2023-02-01T09:03:00Z"/>
          <w:i/>
          <w:iCs/>
          <w:lang w:val="el-GR"/>
        </w:rPr>
      </w:pPr>
      <m:oMathPara>
        <m:oMath>
          <m:sSub>
            <m:sSubPr>
              <m:ctrlPr>
                <w:del w:id="2869" w:author="Στάθης Καπ" w:date="2023-02-01T09:03:00Z">
                  <w:rPr>
                    <w:rFonts w:ascii="Cambria Math" w:hAnsi="Cambria Math"/>
                    <w:i/>
                    <w:iCs/>
                    <w:lang w:val="el-GR"/>
                  </w:rPr>
                </w:del>
              </m:ctrlPr>
            </m:sSubPr>
            <m:e>
              <m:r>
                <w:del w:id="2870" w:author="Στάθης Καπ" w:date="2023-02-01T09:03:00Z">
                  <w:rPr>
                    <w:rFonts w:ascii="Cambria Math" w:hAnsi="Cambria Math"/>
                    <w:lang w:val="el-GR"/>
                  </w:rPr>
                  <m:t>x</m:t>
                </w:del>
              </m:r>
            </m:e>
            <m:sub>
              <m:r>
                <w:del w:id="2871" w:author="Στάθης Καπ" w:date="2023-02-01T09:03:00Z">
                  <w:rPr>
                    <w:rFonts w:ascii="Cambria Math" w:hAnsi="Cambria Math"/>
                    <w:lang w:val="el-GR"/>
                  </w:rPr>
                  <m:t>ijd</m:t>
                </w:del>
              </m:r>
            </m:sub>
          </m:sSub>
          <m:r>
            <w:del w:id="2872" w:author="Στάθης Καπ" w:date="2023-02-01T09:03:00Z">
              <w:rPr>
                <w:rFonts w:ascii="Cambria Math" w:hAnsi="Cambria Math"/>
                <w:lang w:val="el-GR"/>
              </w:rPr>
              <m:t>,</m:t>
            </w:del>
          </m:r>
          <m:sSub>
            <m:sSubPr>
              <m:ctrlPr>
                <w:del w:id="2873" w:author="Στάθης Καπ" w:date="2023-02-01T09:03:00Z">
                  <w:rPr>
                    <w:rFonts w:ascii="Cambria Math" w:hAnsi="Cambria Math"/>
                    <w:i/>
                    <w:iCs/>
                    <w:lang w:val="el-GR"/>
                  </w:rPr>
                </w:del>
              </m:ctrlPr>
            </m:sSubPr>
            <m:e>
              <m:r>
                <w:del w:id="2874" w:author="Στάθης Καπ" w:date="2023-02-01T09:03:00Z">
                  <w:rPr>
                    <w:rFonts w:ascii="Cambria Math" w:hAnsi="Cambria Math"/>
                    <w:lang w:val="el-GR"/>
                  </w:rPr>
                  <m:t>y</m:t>
                </w:del>
              </m:r>
            </m:e>
            <m:sub>
              <m:r>
                <w:del w:id="2875" w:author="Στάθης Καπ" w:date="2023-02-01T09:03:00Z">
                  <w:rPr>
                    <w:rFonts w:ascii="Cambria Math" w:hAnsi="Cambria Math"/>
                    <w:lang w:val="el-GR"/>
                  </w:rPr>
                  <m:t>id</m:t>
                </w:del>
              </m:r>
            </m:sub>
          </m:sSub>
          <m:r>
            <w:del w:id="2876" w:author="Στάθης Καπ" w:date="2023-02-01T09:03:00Z">
              <w:rPr>
                <w:rFonts w:ascii="Cambria Math" w:hAnsi="Cambria Math"/>
                <w:lang w:val="el-GR"/>
              </w:rPr>
              <m:t>∈</m:t>
            </w:del>
          </m:r>
          <m:d>
            <m:dPr>
              <m:begChr m:val="{"/>
              <m:endChr m:val="}"/>
              <m:ctrlPr>
                <w:del w:id="2877" w:author="Στάθης Καπ" w:date="2023-02-01T09:03:00Z">
                  <w:rPr>
                    <w:rFonts w:ascii="Cambria Math" w:hAnsi="Cambria Math"/>
                    <w:i/>
                    <w:iCs/>
                    <w:lang w:val="el-GR"/>
                  </w:rPr>
                </w:del>
              </m:ctrlPr>
            </m:dPr>
            <m:e>
              <m:r>
                <w:del w:id="2878" w:author="Στάθης Καπ" w:date="2023-02-01T09:03:00Z">
                  <w:rPr>
                    <w:rFonts w:ascii="Cambria Math" w:hAnsi="Cambria Math"/>
                    <w:lang w:val="el-GR"/>
                  </w:rPr>
                  <m:t>0,1</m:t>
                </w:del>
              </m:r>
            </m:e>
          </m:d>
          <m:r>
            <w:del w:id="2879" w:author="Στάθης Καπ" w:date="2023-02-01T09:03:00Z">
              <w:rPr>
                <w:rFonts w:ascii="Cambria Math" w:hAnsi="Cambria Math"/>
                <w:lang w:val="el-GR"/>
              </w:rPr>
              <m:t xml:space="preserve"> ∀i,j=1,⋯,n d=1,⋯,m</m:t>
            </w:del>
          </m:r>
        </m:oMath>
      </m:oMathPara>
    </w:p>
    <w:p w14:paraId="4C97E8FF" w14:textId="582A39F6" w:rsidR="00632C10" w:rsidRDefault="0095371D" w:rsidP="00DD5D88">
      <w:pPr>
        <w:rPr>
          <w:iCs/>
          <w:lang w:val="el-GR"/>
        </w:rPr>
      </w:pPr>
      <w:r w:rsidRPr="00C51F8F">
        <w:rPr>
          <w:lang w:val="el-GR"/>
        </w:rPr>
        <w:t xml:space="preserve">Η σχέση 2.32 αντιπροσωπεύει το στόχο του προβλήματος </w:t>
      </w:r>
      <w:r w:rsidR="00E5392D" w:rsidRPr="00C51F8F">
        <w:rPr>
          <w:lang w:val="el-GR"/>
        </w:rPr>
        <w:t>δηλαδή</w:t>
      </w:r>
      <w:r w:rsidRPr="00C51F8F">
        <w:rPr>
          <w:lang w:val="el-GR"/>
        </w:rPr>
        <w:t xml:space="preserve"> τη μεγιστοποίηση του κέρδους. Η σχέση 2.33 διαβεβαιώνει πως όλες οι τροχιές ξεκινούν από τον αρχικό κόμβο 1 και καταλήγουν στον τελικό κόμβο </w:t>
      </w:r>
      <w:r>
        <w:t>n</w:t>
      </w:r>
      <w:r w:rsidRPr="00C51F8F">
        <w:rPr>
          <w:lang w:val="el-GR"/>
        </w:rPr>
        <w:t xml:space="preserve"> καθώς οι ακμές που αρχίζουν από τον αρχικό κόμβο και οι ακμές που καταλήγουν στον τελικό κόμβο πρέπει να ισούνται με το πλήθος των διαδρομών. Η σχέση 2.34 διασφαλίζει τη συν</w:t>
      </w:r>
      <w:r w:rsidR="00C51F8F">
        <w:rPr>
          <w:lang w:val="el-GR"/>
        </w:rPr>
        <w:t>ε</w:t>
      </w:r>
      <w:r w:rsidRPr="00C51F8F">
        <w:rPr>
          <w:lang w:val="el-GR"/>
        </w:rPr>
        <w:t xml:space="preserve">κτικότητα της κάθε τροχιάς καθώς το πλήθος </w:t>
      </w:r>
      <w:r w:rsidR="002E3EB0">
        <w:rPr>
          <w:lang w:val="el-GR"/>
        </w:rPr>
        <w:t>των τόξων</w:t>
      </w:r>
      <w:r w:rsidRPr="00C51F8F">
        <w:rPr>
          <w:lang w:val="el-GR"/>
        </w:rPr>
        <w:t xml:space="preserve"> που καταλήγουν σε έναν κόμβο </w:t>
      </w:r>
      <w:r>
        <w:t>k</w:t>
      </w:r>
      <w:r w:rsidRPr="00C51F8F">
        <w:rPr>
          <w:lang w:val="el-GR"/>
        </w:rPr>
        <w:t xml:space="preserve"> πρέπει να ισούται με το πλήθος των τόξων που φεύγουν από αυτόν (εκτός και </w:t>
      </w:r>
      <w:r w:rsidR="00882A92" w:rsidRPr="00C51F8F">
        <w:rPr>
          <w:lang w:val="el-GR"/>
        </w:rPr>
        <w:t>εάν</w:t>
      </w:r>
      <w:r w:rsidRPr="00C51F8F">
        <w:rPr>
          <w:lang w:val="el-GR"/>
        </w:rPr>
        <w:t xml:space="preserve"> πρόκειται για τον αρχικό η τον τελικό κόμβο). Η σχέση 2.35 διατηρεί το χρονοδιάγραμμα της κάθε τροχιάς. Η σχέση 2.36 διασφαλίζει πως η επίσκεψη στον κάθε κόμβο θα πραγματοποιηθεί το πολύ μία φορά και η σχέση 2.37 περιορίζει τη κάθε τροχιά στο όριο χρόνου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C51F8F">
        <w:rPr>
          <w:lang w:val="el-GR"/>
        </w:rPr>
        <w:t>. Οι σχέσεις 2.38 και 2.39 περιορίζουν την έναρξη της επίσκεψης στο χρονικό παράθυρο του εκάστοτε κόμβου.</w:t>
      </w:r>
    </w:p>
    <w:p w14:paraId="7428A003" w14:textId="2494E546" w:rsidR="00632C10" w:rsidRDefault="00D54106" w:rsidP="0060093E">
      <w:pPr>
        <w:ind w:firstLine="360"/>
        <w:rPr>
          <w:lang w:val="el-GR"/>
        </w:rPr>
        <w:pPrChange w:id="2880" w:author="Στάθης Καπ" w:date="2023-03-13T04:18:00Z">
          <w:pPr/>
        </w:pPrChange>
      </w:pPr>
      <w:r w:rsidRPr="00996253">
        <w:rPr>
          <w:lang w:val="el-GR"/>
        </w:rPr>
        <w:t xml:space="preserve">Οι </w:t>
      </w:r>
      <w:r>
        <w:t>Montemanni</w:t>
      </w:r>
      <w:r w:rsidRPr="00996253">
        <w:rPr>
          <w:lang w:val="el-GR"/>
        </w:rPr>
        <w:t xml:space="preserve"> &amp; </w:t>
      </w:r>
      <w:r>
        <w:t>Gambardella</w:t>
      </w:r>
      <w:r w:rsidRPr="00996253">
        <w:rPr>
          <w:lang w:val="el-GR"/>
        </w:rPr>
        <w:t xml:space="preserve"> (2009)</w:t>
      </w:r>
      <w:customXmlInsRangeStart w:id="2881" w:author="Στάθης Καπ" w:date="2023-03-01T05:14:00Z"/>
      <w:sdt>
        <w:sdtPr>
          <w:rPr>
            <w:lang w:val="el-GR"/>
          </w:rPr>
          <w:id w:val="-1368522960"/>
          <w:citation/>
        </w:sdtPr>
        <w:sdtEndPr/>
        <w:sdtContent>
          <w:customXmlInsRangeEnd w:id="2881"/>
          <w:ins w:id="2882" w:author="Στάθης Καπ" w:date="2023-03-01T05:14:00Z">
            <w:r w:rsidR="007B61BA">
              <w:rPr>
                <w:lang w:val="el-GR"/>
              </w:rPr>
              <w:fldChar w:fldCharType="begin"/>
            </w:r>
            <w:r w:rsidR="007B61BA" w:rsidRPr="007B61BA">
              <w:rPr>
                <w:lang w:val="el-GR"/>
                <w:rPrChange w:id="2883" w:author="Στάθης Καπ" w:date="2023-03-01T05:14:00Z">
                  <w:rPr/>
                </w:rPrChange>
              </w:rPr>
              <w:instrText xml:space="preserve"> </w:instrText>
            </w:r>
            <w:r w:rsidR="007B61BA">
              <w:instrText>CITATION</w:instrText>
            </w:r>
            <w:r w:rsidR="007B61BA" w:rsidRPr="007B61BA">
              <w:rPr>
                <w:lang w:val="el-GR"/>
                <w:rPrChange w:id="2884" w:author="Στάθης Καπ" w:date="2023-03-01T05:14:00Z">
                  <w:rPr/>
                </w:rPrChange>
              </w:rPr>
              <w:instrText xml:space="preserve"> </w:instrText>
            </w:r>
            <w:r w:rsidR="007B61BA">
              <w:instrText>Rob</w:instrText>
            </w:r>
            <w:r w:rsidR="007B61BA" w:rsidRPr="007B61BA">
              <w:rPr>
                <w:lang w:val="el-GR"/>
                <w:rPrChange w:id="2885" w:author="Στάθης Καπ" w:date="2023-03-01T05:14:00Z">
                  <w:rPr/>
                </w:rPrChange>
              </w:rPr>
              <w:instrText>09 \</w:instrText>
            </w:r>
            <w:r w:rsidR="007B61BA">
              <w:instrText>l</w:instrText>
            </w:r>
            <w:r w:rsidR="007B61BA" w:rsidRPr="007B61BA">
              <w:rPr>
                <w:lang w:val="el-GR"/>
                <w:rPrChange w:id="2886" w:author="Στάθης Καπ" w:date="2023-03-01T05:14:00Z">
                  <w:rPr/>
                </w:rPrChange>
              </w:rPr>
              <w:instrText xml:space="preserve"> 1033 </w:instrText>
            </w:r>
          </w:ins>
          <w:r w:rsidR="007B61BA">
            <w:rPr>
              <w:lang w:val="el-GR"/>
            </w:rPr>
            <w:fldChar w:fldCharType="separate"/>
          </w:r>
          <w:r w:rsidR="008A6678" w:rsidRPr="00D70AE8">
            <w:rPr>
              <w:noProof/>
              <w:lang w:val="el-GR"/>
              <w:rPrChange w:id="2887" w:author="Στάθης Καπ" w:date="2023-03-13T04:34:00Z">
                <w:rPr>
                  <w:noProof/>
                </w:rPr>
              </w:rPrChange>
            </w:rPr>
            <w:t xml:space="preserve"> [30]</w:t>
          </w:r>
          <w:ins w:id="2888" w:author="Στάθης Καπ" w:date="2023-03-01T05:14:00Z">
            <w:r w:rsidR="007B61BA">
              <w:rPr>
                <w:lang w:val="el-GR"/>
              </w:rPr>
              <w:fldChar w:fldCharType="end"/>
            </w:r>
          </w:ins>
          <w:customXmlInsRangeStart w:id="2889" w:author="Στάθης Καπ" w:date="2023-03-01T05:14:00Z"/>
        </w:sdtContent>
      </w:sdt>
      <w:customXmlInsRangeEnd w:id="2889"/>
      <w:r w:rsidRPr="00996253">
        <w:rPr>
          <w:lang w:val="el-GR"/>
        </w:rPr>
        <w:t xml:space="preserve"> προτείνουν έναν </w:t>
      </w:r>
      <w:r>
        <w:t>Ant</w:t>
      </w:r>
      <w:r w:rsidRPr="00996253">
        <w:rPr>
          <w:lang w:val="el-GR"/>
        </w:rPr>
        <w:t xml:space="preserve"> </w:t>
      </w:r>
      <w:r>
        <w:t>Colony</w:t>
      </w:r>
      <w:r w:rsidRPr="00996253">
        <w:rPr>
          <w:lang w:val="el-GR"/>
        </w:rPr>
        <w:t xml:space="preserve"> </w:t>
      </w:r>
      <w:r>
        <w:t>System</w:t>
      </w:r>
      <w:r w:rsidRPr="00996253">
        <w:rPr>
          <w:lang w:val="el-GR"/>
        </w:rPr>
        <w:t xml:space="preserve"> αλγόριθμο ο οποίος αποτελείται από δύο φάσεις:</w:t>
      </w:r>
    </w:p>
    <w:p w14:paraId="3086B772" w14:textId="67571160" w:rsidR="00A83264" w:rsidRPr="00CD1331" w:rsidRDefault="00A83264" w:rsidP="00A83264">
      <w:pPr>
        <w:pStyle w:val="ListParagraph"/>
        <w:numPr>
          <w:ilvl w:val="0"/>
          <w:numId w:val="21"/>
        </w:numPr>
        <w:rPr>
          <w:iCs/>
          <w:lang w:val="el-GR"/>
        </w:rPr>
      </w:pPr>
      <w:r w:rsidRPr="00CD1331">
        <w:rPr>
          <w:lang w:val="el-GR"/>
        </w:rPr>
        <w:t xml:space="preserve">Φάση Κατασκευής κατά την οποία ανατίθεται </w:t>
      </w:r>
      <w:r w:rsidR="00AC2462">
        <w:rPr>
          <w:lang w:val="el-GR"/>
        </w:rPr>
        <w:t>σειριακά</w:t>
      </w:r>
      <w:r w:rsidRPr="00CD1331">
        <w:rPr>
          <w:lang w:val="el-GR"/>
        </w:rPr>
        <w:t xml:space="preserve"> σε κάθε μυρμήγκι να κατασκευάσει μία τροχιά </w:t>
      </w:r>
      <w:r w:rsidR="00E5392D" w:rsidRPr="00CD1331">
        <w:rPr>
          <w:lang w:val="el-GR"/>
        </w:rPr>
        <w:t>προσθέτοντας</w:t>
      </w:r>
      <w:r w:rsidRPr="00CD1331">
        <w:rPr>
          <w:lang w:val="el-GR"/>
        </w:rPr>
        <w:t xml:space="preserve"> έναν κόμβο </w:t>
      </w:r>
      <w:r>
        <w:t>i</w:t>
      </w:r>
      <w:r w:rsidRPr="00CD1331">
        <w:rPr>
          <w:lang w:val="el-GR"/>
        </w:rPr>
        <w:t xml:space="preserve"> μετά τον κόμβο </w:t>
      </w:r>
      <w:r>
        <w:t>j</w:t>
      </w:r>
      <w:r w:rsidRPr="00CD1331">
        <w:rPr>
          <w:lang w:val="el-GR"/>
        </w:rPr>
        <w:t xml:space="preserve"> λαμβάνοντας </w:t>
      </w:r>
      <w:r w:rsidR="009F7EEB" w:rsidRPr="00CD1331">
        <w:rPr>
          <w:lang w:val="el-GR"/>
        </w:rPr>
        <w:t>υπόψιν</w:t>
      </w:r>
      <w:r w:rsidRPr="00CD1331">
        <w:rPr>
          <w:lang w:val="el-GR"/>
        </w:rPr>
        <w:t xml:space="preserve"> τα εξής:</w:t>
      </w:r>
    </w:p>
    <w:p w14:paraId="04C5FFEA" w14:textId="123DB65F" w:rsidR="00CD1331" w:rsidRPr="001F33F3" w:rsidRDefault="008032CB" w:rsidP="00CD1331">
      <w:pPr>
        <w:pStyle w:val="ListParagraph"/>
        <w:numPr>
          <w:ilvl w:val="1"/>
          <w:numId w:val="21"/>
        </w:numPr>
        <w:rPr>
          <w:iCs/>
          <w:lang w:val="el-GR"/>
        </w:rPr>
      </w:pPr>
      <w:r w:rsidRPr="001F33F3">
        <w:rPr>
          <w:lang w:val="el-GR"/>
        </w:rPr>
        <w:t xml:space="preserve">Το ίχνος φερομόνης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ij</m:t>
            </m:r>
          </m:sub>
        </m:sSub>
      </m:oMath>
      <w:r w:rsidRPr="001F33F3">
        <w:rPr>
          <w:lang w:val="el-GR"/>
        </w:rPr>
        <w:t xml:space="preserve"> (</w:t>
      </w:r>
      <w:r>
        <w:t>pheromone</w:t>
      </w:r>
      <w:r w:rsidRPr="001F33F3">
        <w:rPr>
          <w:lang w:val="el-GR"/>
        </w:rPr>
        <w:t xml:space="preserve"> </w:t>
      </w:r>
      <w:r>
        <w:t>trail</w:t>
      </w:r>
      <w:r w:rsidRPr="001F33F3">
        <w:rPr>
          <w:lang w:val="el-GR"/>
        </w:rPr>
        <w:t xml:space="preserve">) η οποία διαθέτει τη πληροφορία σχετικά με το πόσο «καλή» υπήρξε στο παρελθόν η ακμή </w:t>
      </w:r>
      <w:r>
        <w:t>i</w:t>
      </w:r>
      <w:r w:rsidRPr="001F33F3">
        <w:rPr>
          <w:lang w:val="el-GR"/>
        </w:rPr>
        <w:t xml:space="preserve"> </w:t>
      </w:r>
      <w:r w:rsidR="001F33F3">
        <w:rPr>
          <w:lang w:val="el-GR"/>
        </w:rPr>
        <w:t>–</w:t>
      </w:r>
      <w:r w:rsidRPr="001F33F3">
        <w:rPr>
          <w:lang w:val="el-GR"/>
        </w:rPr>
        <w:t xml:space="preserve"> </w:t>
      </w:r>
      <w:r>
        <w:t>j</w:t>
      </w:r>
      <w:r w:rsidR="00B00C81" w:rsidRPr="007A2B2F">
        <w:rPr>
          <w:lang w:val="el-GR"/>
        </w:rPr>
        <w:t>.</w:t>
      </w:r>
    </w:p>
    <w:p w14:paraId="264FE9E6" w14:textId="577852F1" w:rsidR="001F33F3" w:rsidRPr="007A2B2F" w:rsidRDefault="00FB18D8" w:rsidP="00CD1331">
      <w:pPr>
        <w:pStyle w:val="ListParagraph"/>
        <w:numPr>
          <w:ilvl w:val="1"/>
          <w:numId w:val="21"/>
        </w:numPr>
        <w:rPr>
          <w:iCs/>
          <w:lang w:val="el-GR"/>
        </w:rPr>
      </w:pPr>
      <w:ins w:id="2890" w:author="Charalampos Konstantopoulos" w:date="2023-01-27T11:10:00Z">
        <w:r>
          <w:rPr>
            <w:lang w:val="el-GR"/>
          </w:rPr>
          <w:t>Ο βαθμός επ</w:t>
        </w:r>
      </w:ins>
      <w:ins w:id="2891" w:author="Charalampos Konstantopoulos" w:date="2023-01-27T11:11:00Z">
        <w:r>
          <w:rPr>
            <w:lang w:val="el-GR"/>
          </w:rPr>
          <w:t xml:space="preserve">ιθυμίας </w:t>
        </w:r>
      </w:ins>
      <w:del w:id="2892" w:author="Charalampos Konstantopoulos" w:date="2023-01-27T11:10:00Z">
        <w:r w:rsidR="001F33F3" w:rsidRPr="00B72F20" w:rsidDel="00FB18D8">
          <w:rPr>
            <w:lang w:val="el-GR"/>
          </w:rPr>
          <w:delText xml:space="preserve">Η </w:delText>
        </w:r>
        <w:r w:rsidR="00AC2462" w:rsidRPr="00B72F20" w:rsidDel="00FB18D8">
          <w:rPr>
            <w:lang w:val="el-GR"/>
          </w:rPr>
          <w:delText>επιθυμητό</w:delText>
        </w:r>
        <w:r w:rsidR="00AC2462" w:rsidDel="00FB18D8">
          <w:rPr>
            <w:lang w:val="el-GR"/>
          </w:rPr>
          <w:delText>τη</w:delText>
        </w:r>
        <w:r w:rsidR="00AC2462" w:rsidRPr="00B72F20" w:rsidDel="00FB18D8">
          <w:rPr>
            <w:lang w:val="el-GR"/>
          </w:rPr>
          <w:delText>τα</w:delText>
        </w:r>
      </w:del>
      <w:r w:rsidR="003F1C68" w:rsidRPr="003F1C68">
        <w:rPr>
          <w:lang w:val="el-GR"/>
        </w:rPr>
        <w:t xml:space="preserve"> </w:t>
      </w:r>
      <m:oMath>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ij</m:t>
            </m:r>
          </m:sub>
        </m:sSub>
      </m:oMath>
      <w:r w:rsidR="001F33F3" w:rsidRPr="00B72F20">
        <w:rPr>
          <w:lang w:val="el-GR"/>
        </w:rPr>
        <w:t xml:space="preserve"> (</w:t>
      </w:r>
      <w:r w:rsidR="001F33F3">
        <w:t>desirability</w:t>
      </w:r>
      <w:r w:rsidR="001F33F3" w:rsidRPr="00B72F20">
        <w:rPr>
          <w:lang w:val="el-GR"/>
        </w:rPr>
        <w:t xml:space="preserve">) με βάση </w:t>
      </w:r>
      <w:del w:id="2893" w:author="Charalampos Konstantopoulos" w:date="2023-02-01T06:01:00Z">
        <w:r w:rsidR="001F33F3" w:rsidRPr="00B72F20">
          <w:rPr>
            <w:lang w:val="el-GR"/>
          </w:rPr>
          <w:delText>την οποία</w:delText>
        </w:r>
      </w:del>
      <w:ins w:id="2894" w:author="Charalampos Konstantopoulos" w:date="2023-02-01T06:01:00Z">
        <w:r w:rsidR="001F33F3" w:rsidRPr="00B72F20">
          <w:rPr>
            <w:lang w:val="el-GR"/>
          </w:rPr>
          <w:t>τ</w:t>
        </w:r>
      </w:ins>
      <w:ins w:id="2895" w:author="Charalampos Konstantopoulos" w:date="2023-01-27T11:11:00Z">
        <w:r w:rsidR="00704E3C">
          <w:rPr>
            <w:lang w:val="el-GR"/>
          </w:rPr>
          <w:t>ο</w:t>
        </w:r>
      </w:ins>
      <w:del w:id="2896" w:author="Charalampos Konstantopoulos" w:date="2023-01-27T11:11:00Z">
        <w:r w:rsidR="001F33F3" w:rsidRPr="00B72F20" w:rsidDel="00704E3C">
          <w:rPr>
            <w:lang w:val="el-GR"/>
          </w:rPr>
          <w:delText>η</w:delText>
        </w:r>
      </w:del>
      <w:ins w:id="2897" w:author="Charalampos Konstantopoulos" w:date="2023-02-01T06:01:00Z">
        <w:r w:rsidR="001F33F3" w:rsidRPr="00B72F20">
          <w:rPr>
            <w:lang w:val="el-GR"/>
          </w:rPr>
          <w:t>ν οποί</w:t>
        </w:r>
      </w:ins>
      <w:ins w:id="2898" w:author="Charalampos Konstantopoulos" w:date="2023-01-27T11:11:00Z">
        <w:r w:rsidR="00704E3C">
          <w:rPr>
            <w:lang w:val="el-GR"/>
          </w:rPr>
          <w:t>ο</w:t>
        </w:r>
      </w:ins>
      <w:del w:id="2899" w:author="Charalampos Konstantopoulos" w:date="2023-01-27T11:11:00Z">
        <w:r w:rsidR="001F33F3" w:rsidRPr="00B72F20" w:rsidDel="00704E3C">
          <w:rPr>
            <w:lang w:val="el-GR"/>
          </w:rPr>
          <w:delText>α</w:delText>
        </w:r>
      </w:del>
      <w:r w:rsidR="001F33F3" w:rsidRPr="00B72F20">
        <w:rPr>
          <w:lang w:val="el-GR"/>
        </w:rPr>
        <w:t xml:space="preserve"> οι επιθυμητοί κόμβοι προς επίσκεψη μετά τον </w:t>
      </w:r>
      <w:r w:rsidR="001F33F3">
        <w:t>i</w:t>
      </w:r>
      <w:r w:rsidR="001F33F3" w:rsidRPr="00B72F20">
        <w:rPr>
          <w:lang w:val="el-GR"/>
        </w:rPr>
        <w:t xml:space="preserve"> είναι αυτοί με υψηλή τιμή κέρδους, που δε βρίσκονται μακριά από τον </w:t>
      </w:r>
      <w:r w:rsidR="001F33F3">
        <w:t>i</w:t>
      </w:r>
      <w:r w:rsidR="001F33F3" w:rsidRPr="00B72F20">
        <w:rPr>
          <w:lang w:val="el-GR"/>
        </w:rPr>
        <w:t xml:space="preserve"> και που τα χρονικά παράθυρα τους χρησιμοποιούνται με κατάλληλο τρόπο</w:t>
      </w:r>
      <w:r w:rsidR="0066265E" w:rsidRPr="0066265E">
        <w:rPr>
          <w:lang w:val="el-GR"/>
        </w:rPr>
        <w:t>.</w:t>
      </w:r>
    </w:p>
    <w:p w14:paraId="7B87A44F" w14:textId="37A443D6" w:rsidR="007A2B2F" w:rsidRPr="00FF54F2" w:rsidRDefault="007A2B2F" w:rsidP="007A2B2F">
      <w:pPr>
        <w:pStyle w:val="ListParagraph"/>
        <w:numPr>
          <w:ilvl w:val="0"/>
          <w:numId w:val="21"/>
        </w:numPr>
        <w:rPr>
          <w:iCs/>
          <w:lang w:val="el-GR"/>
        </w:rPr>
      </w:pPr>
      <w:r w:rsidRPr="00FF54F2">
        <w:rPr>
          <w:lang w:val="el-GR"/>
        </w:rPr>
        <w:t xml:space="preserve">Τοπική Αναζήτηση κατά την οποία οι τροχιές που προέκυψαν από την προηγούμενη φάση υπόκεινται σε μία διεργασία που βασίζεται στην ανταλλαγή υποδιαδρομών που μπορεί να βρίσκονται σε διαφορετικές τροχιές ή και στην ίδια, με σκοπό την εύρεση του τοπικού βέλτιστου </w:t>
      </w:r>
      <w:r w:rsidR="00FF54F2">
        <w:rPr>
          <w:lang w:val="el-GR"/>
        </w:rPr>
        <w:t>τους</w:t>
      </w:r>
      <w:r w:rsidR="00463CB2" w:rsidRPr="00463CB2">
        <w:rPr>
          <w:lang w:val="el-GR"/>
        </w:rPr>
        <w:t>.</w:t>
      </w:r>
    </w:p>
    <w:p w14:paraId="520E32C3" w14:textId="08D15E9A" w:rsidR="00FF54F2" w:rsidRDefault="00FF54F2" w:rsidP="0060093E">
      <w:pPr>
        <w:ind w:firstLine="360"/>
        <w:rPr>
          <w:lang w:val="el-GR"/>
        </w:rPr>
        <w:pPrChange w:id="2900" w:author="Στάθης Καπ" w:date="2023-03-13T04:18:00Z">
          <w:pPr/>
        </w:pPrChange>
      </w:pPr>
      <w:r w:rsidRPr="00463CB2">
        <w:rPr>
          <w:lang w:val="el-GR"/>
        </w:rPr>
        <w:t xml:space="preserve">Επίσης να προστεθεί πως στόχος των </w:t>
      </w:r>
      <w:r>
        <w:t>Montemanni</w:t>
      </w:r>
      <w:r w:rsidRPr="00463CB2">
        <w:rPr>
          <w:lang w:val="el-GR"/>
        </w:rPr>
        <w:t xml:space="preserve"> &amp; </w:t>
      </w:r>
      <w:r>
        <w:t>Gambardella</w:t>
      </w:r>
      <w:r w:rsidRPr="00463CB2">
        <w:rPr>
          <w:lang w:val="el-GR"/>
        </w:rPr>
        <w:t xml:space="preserve"> (2009)</w:t>
      </w:r>
      <w:customXmlInsRangeStart w:id="2901" w:author="Στάθης Καπ" w:date="2023-03-01T05:14:00Z"/>
      <w:sdt>
        <w:sdtPr>
          <w:rPr>
            <w:lang w:val="el-GR"/>
          </w:rPr>
          <w:id w:val="-739251777"/>
          <w:citation/>
        </w:sdtPr>
        <w:sdtEndPr/>
        <w:sdtContent>
          <w:customXmlInsRangeEnd w:id="2901"/>
          <w:ins w:id="2902" w:author="Στάθης Καπ" w:date="2023-03-01T05:14:00Z">
            <w:r w:rsidR="007B61BA">
              <w:rPr>
                <w:lang w:val="el-GR"/>
              </w:rPr>
              <w:fldChar w:fldCharType="begin"/>
            </w:r>
            <w:r w:rsidR="007B61BA" w:rsidRPr="007B61BA">
              <w:rPr>
                <w:lang w:val="el-GR"/>
                <w:rPrChange w:id="2903" w:author="Στάθης Καπ" w:date="2023-03-01T05:14:00Z">
                  <w:rPr/>
                </w:rPrChange>
              </w:rPr>
              <w:instrText xml:space="preserve"> </w:instrText>
            </w:r>
            <w:r w:rsidR="007B61BA">
              <w:instrText>CITATION</w:instrText>
            </w:r>
            <w:r w:rsidR="007B61BA" w:rsidRPr="007B61BA">
              <w:rPr>
                <w:lang w:val="el-GR"/>
                <w:rPrChange w:id="2904" w:author="Στάθης Καπ" w:date="2023-03-01T05:14:00Z">
                  <w:rPr/>
                </w:rPrChange>
              </w:rPr>
              <w:instrText xml:space="preserve"> </w:instrText>
            </w:r>
            <w:r w:rsidR="007B61BA">
              <w:instrText>Rob</w:instrText>
            </w:r>
            <w:r w:rsidR="007B61BA" w:rsidRPr="007B61BA">
              <w:rPr>
                <w:lang w:val="el-GR"/>
                <w:rPrChange w:id="2905" w:author="Στάθης Καπ" w:date="2023-03-01T05:14:00Z">
                  <w:rPr/>
                </w:rPrChange>
              </w:rPr>
              <w:instrText>09 \</w:instrText>
            </w:r>
            <w:r w:rsidR="007B61BA">
              <w:instrText>l</w:instrText>
            </w:r>
            <w:r w:rsidR="007B61BA" w:rsidRPr="007B61BA">
              <w:rPr>
                <w:lang w:val="el-GR"/>
                <w:rPrChange w:id="2906" w:author="Στάθης Καπ" w:date="2023-03-01T05:14:00Z">
                  <w:rPr/>
                </w:rPrChange>
              </w:rPr>
              <w:instrText xml:space="preserve"> 1033 </w:instrText>
            </w:r>
          </w:ins>
          <w:r w:rsidR="007B61BA">
            <w:rPr>
              <w:lang w:val="el-GR"/>
            </w:rPr>
            <w:fldChar w:fldCharType="separate"/>
          </w:r>
          <w:r w:rsidR="008A6678" w:rsidRPr="00D70AE8">
            <w:rPr>
              <w:noProof/>
              <w:lang w:val="el-GR"/>
              <w:rPrChange w:id="2907" w:author="Στάθης Καπ" w:date="2023-03-13T04:34:00Z">
                <w:rPr>
                  <w:noProof/>
                </w:rPr>
              </w:rPrChange>
            </w:rPr>
            <w:t xml:space="preserve"> [30]</w:t>
          </w:r>
          <w:ins w:id="2908" w:author="Στάθης Καπ" w:date="2023-03-01T05:14:00Z">
            <w:r w:rsidR="007B61BA">
              <w:rPr>
                <w:lang w:val="el-GR"/>
              </w:rPr>
              <w:fldChar w:fldCharType="end"/>
            </w:r>
          </w:ins>
          <w:customXmlInsRangeStart w:id="2909" w:author="Στάθης Καπ" w:date="2023-03-01T05:14:00Z"/>
        </w:sdtContent>
      </w:sdt>
      <w:customXmlInsRangeEnd w:id="2909"/>
      <w:r w:rsidRPr="00463CB2">
        <w:rPr>
          <w:lang w:val="el-GR"/>
        </w:rPr>
        <w:t xml:space="preserve"> είναι μία ιεραρχική γενίκευση του </w:t>
      </w:r>
      <w:r>
        <w:t>TOPTW</w:t>
      </w:r>
      <w:r w:rsidRPr="00463CB2">
        <w:rPr>
          <w:lang w:val="el-GR"/>
        </w:rPr>
        <w:t xml:space="preserve"> (</w:t>
      </w:r>
      <w:r>
        <w:t>HTOPTW</w:t>
      </w:r>
      <w:r w:rsidRPr="00463CB2">
        <w:rPr>
          <w:lang w:val="el-GR"/>
        </w:rPr>
        <w:t xml:space="preserve">) κατά την οποία </w:t>
      </w:r>
      <w:r w:rsidR="001F11DB" w:rsidRPr="00463CB2">
        <w:rPr>
          <w:lang w:val="el-GR"/>
        </w:rPr>
        <w:t>κατασκευάζονται</w:t>
      </w:r>
      <w:r w:rsidRPr="00463CB2">
        <w:rPr>
          <w:lang w:val="el-GR"/>
        </w:rPr>
        <w:t xml:space="preserve"> περισσότερες από </w:t>
      </w:r>
      <w:r>
        <w:t>k</w:t>
      </w:r>
      <w:r w:rsidRPr="00463CB2">
        <w:rPr>
          <w:lang w:val="el-GR"/>
        </w:rPr>
        <w:t xml:space="preserve"> επιθυμητές τροχιές χρησιμοποιώντας τα αποδοτικά τμήματα των περισσευούμενων τροχιών για τη διαδικασία της Τοπικής Αναζήτησης που αναφέρθηκε προηγουμένως. Επίσης για την απλούστερη απεικόνιση του </w:t>
      </w:r>
      <w:r>
        <w:t>HTOPTW</w:t>
      </w:r>
      <w:r w:rsidRPr="00463CB2">
        <w:rPr>
          <w:lang w:val="el-GR"/>
        </w:rPr>
        <w:t xml:space="preserve"> σε κλασσικό Πρόβλημα Περιοδεύοντος Πωλητή οι </w:t>
      </w:r>
      <w:r>
        <w:t>Montemanni</w:t>
      </w:r>
      <w:r w:rsidRPr="00463CB2">
        <w:rPr>
          <w:lang w:val="el-GR"/>
        </w:rPr>
        <w:t xml:space="preserve"> &amp; </w:t>
      </w:r>
      <w:r>
        <w:t>Gambardella</w:t>
      </w:r>
      <w:r w:rsidRPr="00463CB2">
        <w:rPr>
          <w:lang w:val="el-GR"/>
        </w:rPr>
        <w:t xml:space="preserve"> (2009)</w:t>
      </w:r>
      <w:customXmlInsRangeStart w:id="2910" w:author="Στάθης Καπ" w:date="2023-03-01T05:15:00Z"/>
      <w:sdt>
        <w:sdtPr>
          <w:rPr>
            <w:lang w:val="el-GR"/>
          </w:rPr>
          <w:id w:val="693422568"/>
          <w:citation/>
        </w:sdtPr>
        <w:sdtEndPr/>
        <w:sdtContent>
          <w:customXmlInsRangeEnd w:id="2910"/>
          <w:ins w:id="2911" w:author="Στάθης Καπ" w:date="2023-03-01T05:15:00Z">
            <w:r w:rsidR="007B61BA">
              <w:rPr>
                <w:lang w:val="el-GR"/>
              </w:rPr>
              <w:fldChar w:fldCharType="begin"/>
            </w:r>
            <w:r w:rsidR="007B61BA" w:rsidRPr="007B61BA">
              <w:rPr>
                <w:lang w:val="el-GR"/>
                <w:rPrChange w:id="2912" w:author="Στάθης Καπ" w:date="2023-03-01T05:15:00Z">
                  <w:rPr/>
                </w:rPrChange>
              </w:rPr>
              <w:instrText xml:space="preserve"> </w:instrText>
            </w:r>
            <w:r w:rsidR="007B61BA">
              <w:instrText>CITATION</w:instrText>
            </w:r>
            <w:r w:rsidR="007B61BA" w:rsidRPr="007B61BA">
              <w:rPr>
                <w:lang w:val="el-GR"/>
                <w:rPrChange w:id="2913" w:author="Στάθης Καπ" w:date="2023-03-01T05:15:00Z">
                  <w:rPr/>
                </w:rPrChange>
              </w:rPr>
              <w:instrText xml:space="preserve"> </w:instrText>
            </w:r>
            <w:r w:rsidR="007B61BA">
              <w:instrText>Rob</w:instrText>
            </w:r>
            <w:r w:rsidR="007B61BA" w:rsidRPr="007B61BA">
              <w:rPr>
                <w:lang w:val="el-GR"/>
                <w:rPrChange w:id="2914" w:author="Στάθης Καπ" w:date="2023-03-01T05:15:00Z">
                  <w:rPr/>
                </w:rPrChange>
              </w:rPr>
              <w:instrText>09 \</w:instrText>
            </w:r>
            <w:r w:rsidR="007B61BA">
              <w:instrText>l</w:instrText>
            </w:r>
            <w:r w:rsidR="007B61BA" w:rsidRPr="007B61BA">
              <w:rPr>
                <w:lang w:val="el-GR"/>
                <w:rPrChange w:id="2915" w:author="Στάθης Καπ" w:date="2023-03-01T05:15:00Z">
                  <w:rPr/>
                </w:rPrChange>
              </w:rPr>
              <w:instrText xml:space="preserve"> 1033 </w:instrText>
            </w:r>
          </w:ins>
          <w:r w:rsidR="007B61BA">
            <w:rPr>
              <w:lang w:val="el-GR"/>
            </w:rPr>
            <w:fldChar w:fldCharType="separate"/>
          </w:r>
          <w:r w:rsidR="008A6678" w:rsidRPr="00D70AE8">
            <w:rPr>
              <w:noProof/>
              <w:lang w:val="el-GR"/>
              <w:rPrChange w:id="2916" w:author="Στάθης Καπ" w:date="2023-03-13T04:34:00Z">
                <w:rPr>
                  <w:noProof/>
                </w:rPr>
              </w:rPrChange>
            </w:rPr>
            <w:t xml:space="preserve"> [30]</w:t>
          </w:r>
          <w:ins w:id="2917" w:author="Στάθης Καπ" w:date="2023-03-01T05:15:00Z">
            <w:r w:rsidR="007B61BA">
              <w:rPr>
                <w:lang w:val="el-GR"/>
              </w:rPr>
              <w:fldChar w:fldCharType="end"/>
            </w:r>
          </w:ins>
          <w:customXmlInsRangeStart w:id="2918" w:author="Στάθης Καπ" w:date="2023-03-01T05:15:00Z"/>
        </w:sdtContent>
      </w:sdt>
      <w:customXmlInsRangeEnd w:id="2918"/>
      <w:r w:rsidRPr="00463CB2">
        <w:rPr>
          <w:lang w:val="el-GR"/>
        </w:rPr>
        <w:t xml:space="preserve"> προτείνουν την προσάρτηση των διαδρομών σε μία ενιαία </w:t>
      </w:r>
      <w:r w:rsidR="001F11DB" w:rsidRPr="00463CB2">
        <w:rPr>
          <w:lang w:val="el-GR"/>
        </w:rPr>
        <w:t>θεωρώντας</w:t>
      </w:r>
      <w:r w:rsidRPr="00463CB2">
        <w:rPr>
          <w:lang w:val="el-GR"/>
        </w:rPr>
        <w:t xml:space="preserve"> τον αρχικό και τελικό κόμβο ίδιους.</w:t>
      </w:r>
    </w:p>
    <w:p w14:paraId="126CE0A9" w14:textId="4961C61F" w:rsidR="00AB2B7C" w:rsidRDefault="00A3183E" w:rsidP="0060093E">
      <w:pPr>
        <w:ind w:firstLine="360"/>
        <w:rPr>
          <w:lang w:val="el-GR"/>
        </w:rPr>
        <w:pPrChange w:id="2919" w:author="Στάθης Καπ" w:date="2023-03-13T04:18:00Z">
          <w:pPr/>
        </w:pPrChange>
      </w:pPr>
      <w:r w:rsidRPr="00A3183E">
        <w:rPr>
          <w:lang w:val="el-GR"/>
        </w:rPr>
        <w:t xml:space="preserve">Οι </w:t>
      </w:r>
      <w:r>
        <w:t>Vansteenwegen</w:t>
      </w:r>
      <w:r w:rsidRPr="00A3183E">
        <w:rPr>
          <w:lang w:val="el-GR"/>
        </w:rPr>
        <w:t xml:space="preserve"> </w:t>
      </w:r>
      <w:r>
        <w:t>et</w:t>
      </w:r>
      <w:r w:rsidRPr="00A3183E">
        <w:rPr>
          <w:lang w:val="el-GR"/>
        </w:rPr>
        <w:t xml:space="preserve"> </w:t>
      </w:r>
      <w:r>
        <w:t>al</w:t>
      </w:r>
      <w:r w:rsidRPr="00A3183E">
        <w:rPr>
          <w:lang w:val="el-GR"/>
        </w:rPr>
        <w:t>. (2009)</w:t>
      </w:r>
      <w:customXmlInsRangeStart w:id="2920" w:author="Στάθης Καπ" w:date="2023-03-01T05:19:00Z"/>
      <w:sdt>
        <w:sdtPr>
          <w:rPr>
            <w:lang w:val="el-GR"/>
          </w:rPr>
          <w:id w:val="-468131295"/>
          <w:citation/>
        </w:sdtPr>
        <w:sdtEndPr/>
        <w:sdtContent>
          <w:customXmlInsRangeEnd w:id="2920"/>
          <w:ins w:id="2921" w:author="Στάθης Καπ" w:date="2023-03-01T05:19:00Z">
            <w:r w:rsidR="00242EA7">
              <w:rPr>
                <w:lang w:val="el-GR"/>
              </w:rPr>
              <w:fldChar w:fldCharType="begin"/>
            </w:r>
            <w:r w:rsidR="00242EA7" w:rsidRPr="00242EA7">
              <w:rPr>
                <w:lang w:val="el-GR"/>
                <w:rPrChange w:id="2922" w:author="Στάθης Καπ" w:date="2023-03-01T05:19:00Z">
                  <w:rPr/>
                </w:rPrChange>
              </w:rPr>
              <w:instrText xml:space="preserve"> </w:instrText>
            </w:r>
            <w:r w:rsidR="00242EA7">
              <w:instrText>CITATION</w:instrText>
            </w:r>
            <w:r w:rsidR="00242EA7" w:rsidRPr="00242EA7">
              <w:rPr>
                <w:lang w:val="el-GR"/>
                <w:rPrChange w:id="2923" w:author="Στάθης Καπ" w:date="2023-03-01T05:19:00Z">
                  <w:rPr/>
                </w:rPrChange>
              </w:rPr>
              <w:instrText xml:space="preserve"> </w:instrText>
            </w:r>
            <w:r w:rsidR="00242EA7">
              <w:instrText>Pie</w:instrText>
            </w:r>
            <w:r w:rsidR="00242EA7" w:rsidRPr="00242EA7">
              <w:rPr>
                <w:lang w:val="el-GR"/>
                <w:rPrChange w:id="2924" w:author="Στάθης Καπ" w:date="2023-03-01T05:19:00Z">
                  <w:rPr/>
                </w:rPrChange>
              </w:rPr>
              <w:instrText>09 \</w:instrText>
            </w:r>
            <w:r w:rsidR="00242EA7">
              <w:instrText>l</w:instrText>
            </w:r>
            <w:r w:rsidR="00242EA7" w:rsidRPr="00242EA7">
              <w:rPr>
                <w:lang w:val="el-GR"/>
                <w:rPrChange w:id="2925" w:author="Στάθης Καπ" w:date="2023-03-01T05:19:00Z">
                  <w:rPr/>
                </w:rPrChange>
              </w:rPr>
              <w:instrText xml:space="preserve"> 1033 </w:instrText>
            </w:r>
          </w:ins>
          <w:r w:rsidR="00242EA7">
            <w:rPr>
              <w:lang w:val="el-GR"/>
            </w:rPr>
            <w:fldChar w:fldCharType="separate"/>
          </w:r>
          <w:r w:rsidR="008A6678" w:rsidRPr="00D70AE8">
            <w:rPr>
              <w:noProof/>
              <w:lang w:val="el-GR"/>
              <w:rPrChange w:id="2926" w:author="Στάθης Καπ" w:date="2023-03-13T04:34:00Z">
                <w:rPr>
                  <w:noProof/>
                </w:rPr>
              </w:rPrChange>
            </w:rPr>
            <w:t xml:space="preserve"> [6]</w:t>
          </w:r>
          <w:ins w:id="2927" w:author="Στάθης Καπ" w:date="2023-03-01T05:19:00Z">
            <w:r w:rsidR="00242EA7">
              <w:rPr>
                <w:lang w:val="el-GR"/>
              </w:rPr>
              <w:fldChar w:fldCharType="end"/>
            </w:r>
          </w:ins>
          <w:customXmlInsRangeStart w:id="2928" w:author="Στάθης Καπ" w:date="2023-03-01T05:19:00Z"/>
        </w:sdtContent>
      </w:sdt>
      <w:customXmlInsRangeEnd w:id="2928"/>
      <w:r w:rsidRPr="00A3183E">
        <w:rPr>
          <w:lang w:val="el-GR"/>
        </w:rPr>
        <w:t xml:space="preserve"> προτείνουν έναν αλγόριθμο Επαναλαμβανόμενης Τοπικής Αναζήτησης ο οποίος αποτελείται ουσιαστικά από 2 βήματα:</w:t>
      </w:r>
    </w:p>
    <w:p w14:paraId="2CCA5CD5" w14:textId="6E430F1E" w:rsidR="001C2BCD" w:rsidRPr="000475EB" w:rsidRDefault="001C2BCD" w:rsidP="001C2BCD">
      <w:pPr>
        <w:pStyle w:val="ListParagraph"/>
        <w:numPr>
          <w:ilvl w:val="0"/>
          <w:numId w:val="22"/>
        </w:numPr>
        <w:rPr>
          <w:iCs/>
          <w:lang w:val="el-GR"/>
        </w:rPr>
      </w:pPr>
      <w:r w:rsidRPr="000475EB">
        <w:rPr>
          <w:lang w:val="el-GR"/>
        </w:rPr>
        <w:t xml:space="preserve">Τοπική Αναζήτηση: Για κάθε κόμβο </w:t>
      </w:r>
      <w:r>
        <w:t>i</w:t>
      </w:r>
      <w:r w:rsidRPr="000475EB">
        <w:rPr>
          <w:lang w:val="el-GR"/>
        </w:rPr>
        <w:t xml:space="preserve"> που δεν έχει </w:t>
      </w:r>
      <w:r w:rsidR="00DC360C" w:rsidRPr="000475EB">
        <w:rPr>
          <w:lang w:val="el-GR"/>
        </w:rPr>
        <w:t>συμπεριληφθεί</w:t>
      </w:r>
      <w:r w:rsidRPr="000475EB">
        <w:rPr>
          <w:lang w:val="el-GR"/>
        </w:rPr>
        <w:t xml:space="preserve"> στις τροχιές, υπολογίζεται η καλύτερη θέση εισαγωγής </w:t>
      </w:r>
      <w:r w:rsidR="008505DA">
        <w:rPr>
          <w:lang w:val="el-GR"/>
        </w:rPr>
        <w:t xml:space="preserve">δηλαδή η θέση που δίνει το μικρότερο </w:t>
      </w:r>
      <w:r w:rsidR="008505DA">
        <w:t>shift</w:t>
      </w:r>
      <w:r w:rsidRPr="000475EB">
        <w:rPr>
          <w:lang w:val="el-GR"/>
        </w:rPr>
        <w:t xml:space="preserve"> (</w:t>
      </w:r>
      <m:oMath>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00C815B9" w:rsidRPr="009C2E55">
        <w:rPr>
          <w:lang w:val="el-GR"/>
        </w:rPr>
        <w:t>)</w:t>
      </w:r>
      <w:r w:rsidRPr="000475EB">
        <w:rPr>
          <w:lang w:val="el-GR"/>
        </w:rPr>
        <w:t xml:space="preserve">. </w:t>
      </w:r>
      <w:r w:rsidR="009110AD">
        <w:rPr>
          <w:lang w:val="el-GR"/>
        </w:rPr>
        <w:t>Στη συνέχεια,</w:t>
      </w:r>
      <w:r w:rsidRPr="000475EB">
        <w:rPr>
          <w:lang w:val="el-GR"/>
        </w:rPr>
        <w:t xml:space="preserve"> υπολογίζεται η τιμή</w:t>
      </w:r>
      <w:r w:rsidR="005016D0" w:rsidRPr="005016D0">
        <w:rPr>
          <w:lang w:val="el-GR"/>
        </w:rPr>
        <w:t xml:space="preserve">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=profi</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2</m:t>
            </m:r>
          </m:sup>
        </m:sSubSup>
        <m:r>
          <w:rPr>
            <w:rFonts w:ascii="Cambria Math" w:hAnsi="Cambria Math"/>
            <w:lang w:val="el-GR"/>
          </w:rPr>
          <m:t>/</m:t>
        </m:r>
        <m:r>
          <w:rPr>
            <w:rFonts w:ascii="Cambria Math" w:hAnsi="Cambria Math"/>
          </w:rPr>
          <m:t>min</m:t>
        </m:r>
        <m:r>
          <w:rPr>
            <w:rFonts w:ascii="Cambria Math" w:hAnsi="Cambria Math"/>
            <w:lang w:val="el-GR"/>
          </w:rPr>
          <m:t>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0475EB">
        <w:rPr>
          <w:lang w:val="el-GR"/>
        </w:rPr>
        <w:t xml:space="preserve"> για κάθε </w:t>
      </w:r>
      <w:r w:rsidRPr="000475EB">
        <w:rPr>
          <w:lang w:val="el-GR"/>
        </w:rPr>
        <w:lastRenderedPageBreak/>
        <w:t xml:space="preserve">κόμβο </w:t>
      </w:r>
      <w:r w:rsidR="00E458E5">
        <w:t>i</w:t>
      </w:r>
      <w:r w:rsidRPr="000475EB">
        <w:rPr>
          <w:lang w:val="el-GR"/>
        </w:rPr>
        <w:t>. Ο κόμβος με τη μεγαλύτερ</w:t>
      </w:r>
      <w:ins w:id="2929" w:author="Στάθης Καπ" w:date="2023-03-10T20:03:00Z">
        <w:r w:rsidR="00677202">
          <w:rPr>
            <w:lang w:val="el-GR"/>
          </w:rPr>
          <w:t xml:space="preserve">η τιμή της μεταβλητής </w:t>
        </w:r>
        <w:r w:rsidR="00677202">
          <w:t>ratio</w:t>
        </w:r>
      </w:ins>
      <w:del w:id="2930" w:author="Στάθης Καπ" w:date="2023-03-10T20:03:00Z">
        <w:r w:rsidRPr="000475EB" w:rsidDel="00677202">
          <w:rPr>
            <w:lang w:val="el-GR"/>
          </w:rPr>
          <w:delText xml:space="preserve">ο </w:delText>
        </w:r>
        <w:r w:rsidRPr="007118FC" w:rsidDel="00677202">
          <w:rPr>
            <w:highlight w:val="yellow"/>
            <w:rPrChange w:id="2931" w:author="Charalampos Konstantopoulos" w:date="2023-02-01T06:01:00Z">
              <w:rPr/>
            </w:rPrChange>
          </w:rPr>
          <w:delText>ratio</w:delText>
        </w:r>
      </w:del>
      <w:r w:rsidRPr="000475EB">
        <w:rPr>
          <w:lang w:val="el-GR"/>
        </w:rPr>
        <w:t xml:space="preserve"> επιλέγεται για εισαγωγή στ</w:t>
      </w:r>
      <w:r w:rsidR="000400AE">
        <w:rPr>
          <w:lang w:val="el-GR"/>
        </w:rPr>
        <w:t xml:space="preserve">ην καλύτερη θέση εισαγωγής που </w:t>
      </w:r>
      <w:r w:rsidR="00284A27">
        <w:rPr>
          <w:lang w:val="el-GR"/>
        </w:rPr>
        <w:t>του έχει ανατεθεί προηγουμένως</w:t>
      </w:r>
      <w:r w:rsidRPr="000475EB">
        <w:rPr>
          <w:lang w:val="el-GR"/>
        </w:rPr>
        <w:t>.</w:t>
      </w:r>
    </w:p>
    <w:p w14:paraId="2327D609" w14:textId="1038D2A0" w:rsidR="000475EB" w:rsidRPr="00C06BE5" w:rsidRDefault="000475EB" w:rsidP="001C2BCD">
      <w:pPr>
        <w:pStyle w:val="ListParagraph"/>
        <w:numPr>
          <w:ilvl w:val="0"/>
          <w:numId w:val="22"/>
        </w:numPr>
        <w:rPr>
          <w:iCs/>
          <w:lang w:val="el-GR"/>
        </w:rPr>
      </w:pPr>
      <w:r w:rsidRPr="00C06BE5">
        <w:rPr>
          <w:lang w:val="el-GR"/>
        </w:rPr>
        <w:t xml:space="preserve">Διαταραχή: Αφαιρείται ένα πλήθος συνεχόμενων κόμβων από κάθε τροχιά για να ξεφύγει η λύση από ένα </w:t>
      </w:r>
      <w:r w:rsidR="00047584">
        <w:rPr>
          <w:lang w:val="el-GR"/>
        </w:rPr>
        <w:t xml:space="preserve">πιθανόν </w:t>
      </w:r>
      <w:r w:rsidRPr="00C06BE5">
        <w:rPr>
          <w:lang w:val="el-GR"/>
        </w:rPr>
        <w:t>τοπικό βέλτιστο</w:t>
      </w:r>
      <w:r w:rsidR="00C06BE5" w:rsidRPr="00C06BE5">
        <w:rPr>
          <w:lang w:val="el-GR"/>
        </w:rPr>
        <w:t>.</w:t>
      </w:r>
    </w:p>
    <w:p w14:paraId="6FD10566" w14:textId="42571CD6" w:rsidR="00C06BE5" w:rsidRDefault="00CC569C" w:rsidP="00CC569C">
      <w:pPr>
        <w:rPr>
          <w:lang w:val="el-GR"/>
        </w:rPr>
      </w:pPr>
      <w:r w:rsidRPr="0093791E">
        <w:rPr>
          <w:lang w:val="el-GR"/>
        </w:rPr>
        <w:t xml:space="preserve">Τα 2 παραπάνω βήματα επαναλαμβάνονται διαδοχικά </w:t>
      </w:r>
      <w:r w:rsidR="002F6804" w:rsidRPr="0093791E">
        <w:rPr>
          <w:lang w:val="el-GR"/>
        </w:rPr>
        <w:t>έως</w:t>
      </w:r>
      <w:r w:rsidRPr="0093791E">
        <w:rPr>
          <w:lang w:val="el-GR"/>
        </w:rPr>
        <w:t xml:space="preserve"> ότου η λύση που προέκυψε να μην έχει βελτιωθεί για ένα προκαθορισμένο πλήθος επαναλήψεων. Ο συγκεκριμένος αλγόριθμος υλοποιήθηκε για τους σκοπούς της παρούσας εργασίας και εξετάζεται πιο αναλυτικά στο Κεφάλαιο 3.</w:t>
      </w:r>
    </w:p>
    <w:p w14:paraId="27AE834A" w14:textId="271FF69B" w:rsidR="0093791E" w:rsidRDefault="0093791E" w:rsidP="0060093E">
      <w:pPr>
        <w:ind w:firstLine="720"/>
        <w:rPr>
          <w:lang w:val="el-GR"/>
        </w:rPr>
        <w:pPrChange w:id="2932" w:author="Στάθης Καπ" w:date="2023-03-13T04:18:00Z">
          <w:pPr/>
        </w:pPrChange>
      </w:pPr>
      <w:r w:rsidRPr="009E4B77">
        <w:rPr>
          <w:lang w:val="el-GR"/>
        </w:rPr>
        <w:t xml:space="preserve">Οι </w:t>
      </w:r>
      <w:r>
        <w:t>Lin</w:t>
      </w:r>
      <w:r w:rsidRPr="009E4B77">
        <w:rPr>
          <w:lang w:val="el-GR"/>
        </w:rPr>
        <w:t xml:space="preserve"> &amp; </w:t>
      </w:r>
      <w:r>
        <w:t>Yu</w:t>
      </w:r>
      <w:r w:rsidRPr="009E4B77">
        <w:rPr>
          <w:lang w:val="el-GR"/>
        </w:rPr>
        <w:t xml:space="preserve"> (2012)</w:t>
      </w:r>
      <w:customXmlInsRangeStart w:id="2933" w:author="Στάθης Καπ" w:date="2023-03-01T05:20:00Z"/>
      <w:sdt>
        <w:sdtPr>
          <w:rPr>
            <w:lang w:val="el-GR"/>
          </w:rPr>
          <w:id w:val="2128272905"/>
          <w:citation/>
        </w:sdtPr>
        <w:sdtEndPr/>
        <w:sdtContent>
          <w:customXmlInsRangeEnd w:id="2933"/>
          <w:ins w:id="2934" w:author="Στάθης Καπ" w:date="2023-03-01T05:20:00Z">
            <w:r w:rsidR="00242EA7">
              <w:rPr>
                <w:lang w:val="el-GR"/>
              </w:rPr>
              <w:fldChar w:fldCharType="begin"/>
            </w:r>
            <w:r w:rsidR="00242EA7" w:rsidRPr="00242EA7">
              <w:rPr>
                <w:lang w:val="el-GR"/>
                <w:rPrChange w:id="2935" w:author="Στάθης Καπ" w:date="2023-03-01T05:20:00Z">
                  <w:rPr/>
                </w:rPrChange>
              </w:rPr>
              <w:instrText xml:space="preserve"> </w:instrText>
            </w:r>
            <w:r w:rsidR="00242EA7">
              <w:instrText>CITATION</w:instrText>
            </w:r>
            <w:r w:rsidR="00242EA7" w:rsidRPr="00242EA7">
              <w:rPr>
                <w:lang w:val="el-GR"/>
                <w:rPrChange w:id="2936" w:author="Στάθης Καπ" w:date="2023-03-01T05:20:00Z">
                  <w:rPr/>
                </w:rPrChange>
              </w:rPr>
              <w:instrText xml:space="preserve"> </w:instrText>
            </w:r>
            <w:r w:rsidR="00242EA7">
              <w:instrText>Shi</w:instrText>
            </w:r>
            <w:r w:rsidR="00242EA7" w:rsidRPr="00242EA7">
              <w:rPr>
                <w:lang w:val="el-GR"/>
                <w:rPrChange w:id="2937" w:author="Στάθης Καπ" w:date="2023-03-01T05:20:00Z">
                  <w:rPr/>
                </w:rPrChange>
              </w:rPr>
              <w:instrText>12 \</w:instrText>
            </w:r>
            <w:r w:rsidR="00242EA7">
              <w:instrText>l</w:instrText>
            </w:r>
            <w:r w:rsidR="00242EA7" w:rsidRPr="00242EA7">
              <w:rPr>
                <w:lang w:val="el-GR"/>
                <w:rPrChange w:id="2938" w:author="Στάθης Καπ" w:date="2023-03-01T05:20:00Z">
                  <w:rPr/>
                </w:rPrChange>
              </w:rPr>
              <w:instrText xml:space="preserve"> 1033 </w:instrText>
            </w:r>
          </w:ins>
          <w:r w:rsidR="00242EA7">
            <w:rPr>
              <w:lang w:val="el-GR"/>
            </w:rPr>
            <w:fldChar w:fldCharType="separate"/>
          </w:r>
          <w:r w:rsidR="008A6678" w:rsidRPr="00D70AE8">
            <w:rPr>
              <w:noProof/>
              <w:lang w:val="el-GR"/>
              <w:rPrChange w:id="2939" w:author="Στάθης Καπ" w:date="2023-03-13T04:34:00Z">
                <w:rPr>
                  <w:noProof/>
                </w:rPr>
              </w:rPrChange>
            </w:rPr>
            <w:t xml:space="preserve"> [31]</w:t>
          </w:r>
          <w:ins w:id="2940" w:author="Στάθης Καπ" w:date="2023-03-01T05:20:00Z">
            <w:r w:rsidR="00242EA7">
              <w:rPr>
                <w:lang w:val="el-GR"/>
              </w:rPr>
              <w:fldChar w:fldCharType="end"/>
            </w:r>
          </w:ins>
          <w:customXmlInsRangeStart w:id="2941" w:author="Στάθης Καπ" w:date="2023-03-01T05:20:00Z"/>
        </w:sdtContent>
      </w:sdt>
      <w:customXmlInsRangeEnd w:id="2941"/>
      <w:r w:rsidRPr="009E4B77">
        <w:rPr>
          <w:lang w:val="el-GR"/>
        </w:rPr>
        <w:t xml:space="preserve"> προτείνουν έναν ευρετικό αλγόριθμο βασισμένο στον </w:t>
      </w:r>
      <w:r>
        <w:t>Simulated</w:t>
      </w:r>
      <w:r w:rsidRPr="009E4B77">
        <w:rPr>
          <w:lang w:val="el-GR"/>
        </w:rPr>
        <w:t xml:space="preserve"> </w:t>
      </w:r>
      <w:r>
        <w:t>Annealing</w:t>
      </w:r>
      <w:r w:rsidRPr="009E4B77">
        <w:rPr>
          <w:lang w:val="el-GR"/>
        </w:rPr>
        <w:t xml:space="preserve"> αλγόριθμο (</w:t>
      </w:r>
      <w:r>
        <w:t>SA</w:t>
      </w:r>
      <w:r w:rsidRPr="009E4B77">
        <w:rPr>
          <w:lang w:val="el-GR"/>
        </w:rPr>
        <w:t xml:space="preserve">). Αρχικά κατασκευάζεται μία τυχαία λύση </w:t>
      </w:r>
      <w:r>
        <w:t>X</w:t>
      </w:r>
      <w:r w:rsidRPr="009E4B77">
        <w:rPr>
          <w:lang w:val="el-GR"/>
        </w:rPr>
        <w:t xml:space="preserve"> η οποία αποτελείται από μία τυχαία ακολουθία όλων των κόμβων. Σε κάθε επανάληψη επιλέγεται μία λύση </w:t>
      </w:r>
      <w:r>
        <w:t>Y</w:t>
      </w:r>
      <w:r w:rsidRPr="009E4B77">
        <w:rPr>
          <w:lang w:val="el-GR"/>
        </w:rPr>
        <w:t xml:space="preserve"> από τη γειτονιά λύσεων της </w:t>
      </w:r>
      <w:r>
        <w:t>X</w:t>
      </w:r>
      <w:r w:rsidRPr="009E4B77">
        <w:rPr>
          <w:lang w:val="el-GR"/>
        </w:rPr>
        <w:t xml:space="preserve"> που έχει παραχθεί με τεχνικές </w:t>
      </w:r>
      <w:r>
        <w:t>swap</w:t>
      </w:r>
      <w:r w:rsidRPr="009E4B77">
        <w:rPr>
          <w:lang w:val="el-GR"/>
        </w:rPr>
        <w:t xml:space="preserve">, </w:t>
      </w:r>
      <w:r>
        <w:t>insertion</w:t>
      </w:r>
      <w:r w:rsidRPr="009E4B77">
        <w:rPr>
          <w:lang w:val="el-GR"/>
        </w:rPr>
        <w:t xml:space="preserve"> και </w:t>
      </w:r>
      <w:r>
        <w:t>inversion</w:t>
      </w:r>
      <w:r w:rsidRPr="009E4B77">
        <w:rPr>
          <w:lang w:val="el-GR"/>
        </w:rPr>
        <w:t xml:space="preserve">. Εάν η τιμή κέρδους της </w:t>
      </w:r>
      <w:r>
        <w:t>Y</w:t>
      </w:r>
      <w:r w:rsidRPr="009E4B77">
        <w:rPr>
          <w:lang w:val="el-GR"/>
        </w:rPr>
        <w:t xml:space="preserve"> είναι μεγαλύτερη από αυτήν της </w:t>
      </w:r>
      <w:r>
        <w:t>X</w:t>
      </w:r>
      <w:r w:rsidRPr="009E4B77">
        <w:rPr>
          <w:lang w:val="el-GR"/>
        </w:rPr>
        <w:t xml:space="preserve"> τότε η </w:t>
      </w:r>
      <w:r>
        <w:t>X</w:t>
      </w:r>
      <w:r w:rsidRPr="009E4B77">
        <w:rPr>
          <w:lang w:val="el-GR"/>
        </w:rPr>
        <w:t xml:space="preserve"> </w:t>
      </w:r>
      <w:r w:rsidR="009E4B77" w:rsidRPr="009E4B77">
        <w:rPr>
          <w:lang w:val="el-GR"/>
        </w:rPr>
        <w:t>αντικαθίσταται</w:t>
      </w:r>
      <w:r w:rsidRPr="009E4B77">
        <w:rPr>
          <w:lang w:val="el-GR"/>
        </w:rPr>
        <w:t xml:space="preserve"> από την </w:t>
      </w:r>
      <w:r>
        <w:t>Y</w:t>
      </w:r>
      <w:r w:rsidRPr="009E4B77">
        <w:rPr>
          <w:lang w:val="el-GR"/>
        </w:rPr>
        <w:t xml:space="preserve">. Σε αντίθετη περίπτωση ανατίθεται μία πιθανότητα αντικατάστασης της </w:t>
      </w:r>
      <w:r>
        <w:t>X</w:t>
      </w:r>
      <w:r w:rsidRPr="009E4B77">
        <w:rPr>
          <w:lang w:val="el-GR"/>
        </w:rPr>
        <w:t xml:space="preserve"> από την </w:t>
      </w:r>
      <w:r>
        <w:t>Y</w:t>
      </w:r>
      <w:r w:rsidRPr="009E4B77">
        <w:rPr>
          <w:lang w:val="el-GR"/>
        </w:rPr>
        <w:t xml:space="preserve"> η οποία είναι αντιστρόφως ανάλογη με τη διαφορά των κερδών των δύο λύσεων. Ο λόγος αποδοχής μιας χειρότερης λύσης είναι η αποφυγή ενός πιθανού τοπικού βέλτιστου. Μετά το πέρας ενός προκαθορισμένου πλήθος επαναλήψεων εφαρμόζεται και μία τοπική αναζήτηση στη βέλτιστη μέχρι εκείνη τι στιγμή λύση, κατά την οποία αρχικά εξετάζονται όλες οι πιθανές κινήσεις αντικατάστασης (</w:t>
      </w:r>
      <w:r>
        <w:t>swap</w:t>
      </w:r>
      <w:r w:rsidRPr="009E4B77">
        <w:rPr>
          <w:lang w:val="el-GR"/>
        </w:rPr>
        <w:t>) και επιλέγεται η καλύτερη λύση και στη συνέχεια εξετάζονται όλες οι πιθανές κινήσεις εισαγωγής (</w:t>
      </w:r>
      <w:r>
        <w:t>insertion</w:t>
      </w:r>
      <w:r w:rsidRPr="009E4B77">
        <w:rPr>
          <w:lang w:val="el-GR"/>
        </w:rPr>
        <w:t xml:space="preserve">) </w:t>
      </w:r>
      <w:r w:rsidR="009E4B77" w:rsidRPr="009E4B77">
        <w:rPr>
          <w:lang w:val="el-GR"/>
        </w:rPr>
        <w:t>επιλέγοντας</w:t>
      </w:r>
      <w:r w:rsidRPr="009E4B77">
        <w:rPr>
          <w:lang w:val="el-GR"/>
        </w:rPr>
        <w:t xml:space="preserve"> πάλι </w:t>
      </w:r>
      <w:r w:rsidR="00DD5E57">
        <w:rPr>
          <w:lang w:val="el-GR"/>
        </w:rPr>
        <w:t>τ</w:t>
      </w:r>
      <w:r w:rsidRPr="009E4B77">
        <w:rPr>
          <w:lang w:val="el-GR"/>
        </w:rPr>
        <w:t>η καλύτερη λύση.</w:t>
      </w:r>
    </w:p>
    <w:p w14:paraId="277ED1CE" w14:textId="25C4F3A6" w:rsidR="00871FCE" w:rsidRDefault="00871FCE" w:rsidP="0060093E">
      <w:pPr>
        <w:ind w:firstLine="360"/>
        <w:rPr>
          <w:lang w:val="el-GR"/>
        </w:rPr>
        <w:pPrChange w:id="2942" w:author="Στάθης Καπ" w:date="2023-03-13T04:18:00Z">
          <w:pPr/>
        </w:pPrChange>
      </w:pPr>
      <w:r w:rsidRPr="00CE4A82">
        <w:rPr>
          <w:lang w:val="el-GR"/>
        </w:rPr>
        <w:t xml:space="preserve">Οι </w:t>
      </w:r>
      <w:r>
        <w:t>Labadie</w:t>
      </w:r>
      <w:r w:rsidRPr="00CE4A82">
        <w:rPr>
          <w:lang w:val="el-GR"/>
        </w:rPr>
        <w:t xml:space="preserve"> </w:t>
      </w:r>
      <w:r>
        <w:t>et</w:t>
      </w:r>
      <w:r w:rsidRPr="00CE4A82">
        <w:rPr>
          <w:lang w:val="el-GR"/>
        </w:rPr>
        <w:t xml:space="preserve"> </w:t>
      </w:r>
      <w:r>
        <w:t>al</w:t>
      </w:r>
      <w:r w:rsidRPr="00CE4A82">
        <w:rPr>
          <w:lang w:val="el-GR"/>
        </w:rPr>
        <w:t>. (2012)</w:t>
      </w:r>
      <w:customXmlInsRangeStart w:id="2943" w:author="Στάθης Καπ" w:date="2023-03-01T05:18:00Z"/>
      <w:sdt>
        <w:sdtPr>
          <w:rPr>
            <w:lang w:val="el-GR"/>
          </w:rPr>
          <w:id w:val="834346245"/>
          <w:citation/>
        </w:sdtPr>
        <w:sdtEndPr/>
        <w:sdtContent>
          <w:customXmlInsRangeEnd w:id="2943"/>
          <w:ins w:id="2944" w:author="Στάθης Καπ" w:date="2023-03-01T05:18:00Z">
            <w:r w:rsidR="0093342D">
              <w:rPr>
                <w:lang w:val="el-GR"/>
              </w:rPr>
              <w:fldChar w:fldCharType="begin"/>
            </w:r>
            <w:r w:rsidR="0093342D" w:rsidRPr="0093342D">
              <w:rPr>
                <w:lang w:val="el-GR"/>
                <w:rPrChange w:id="2945" w:author="Στάθης Καπ" w:date="2023-03-01T05:18:00Z">
                  <w:rPr/>
                </w:rPrChange>
              </w:rPr>
              <w:instrText xml:space="preserve"> </w:instrText>
            </w:r>
            <w:r w:rsidR="0093342D">
              <w:instrText>CITATION</w:instrText>
            </w:r>
            <w:r w:rsidR="0093342D" w:rsidRPr="0093342D">
              <w:rPr>
                <w:lang w:val="el-GR"/>
                <w:rPrChange w:id="2946" w:author="Στάθης Καπ" w:date="2023-03-01T05:18:00Z">
                  <w:rPr/>
                </w:rPrChange>
              </w:rPr>
              <w:instrText xml:space="preserve"> </w:instrText>
            </w:r>
            <w:r w:rsidR="0093342D">
              <w:instrText>Nac</w:instrText>
            </w:r>
            <w:r w:rsidR="0093342D" w:rsidRPr="0093342D">
              <w:rPr>
                <w:lang w:val="el-GR"/>
                <w:rPrChange w:id="2947" w:author="Στάθης Καπ" w:date="2023-03-01T05:18:00Z">
                  <w:rPr/>
                </w:rPrChange>
              </w:rPr>
              <w:instrText>12 \</w:instrText>
            </w:r>
            <w:r w:rsidR="0093342D">
              <w:instrText>l</w:instrText>
            </w:r>
            <w:r w:rsidR="0093342D" w:rsidRPr="0093342D">
              <w:rPr>
                <w:lang w:val="el-GR"/>
                <w:rPrChange w:id="2948" w:author="Στάθης Καπ" w:date="2023-03-01T05:18:00Z">
                  <w:rPr/>
                </w:rPrChange>
              </w:rPr>
              <w:instrText xml:space="preserve"> 1033 </w:instrText>
            </w:r>
          </w:ins>
          <w:r w:rsidR="0093342D">
            <w:rPr>
              <w:lang w:val="el-GR"/>
            </w:rPr>
            <w:fldChar w:fldCharType="separate"/>
          </w:r>
          <w:r w:rsidR="008A6678" w:rsidRPr="00D70AE8">
            <w:rPr>
              <w:noProof/>
              <w:lang w:val="el-GR"/>
              <w:rPrChange w:id="2949" w:author="Στάθης Καπ" w:date="2023-03-13T04:34:00Z">
                <w:rPr>
                  <w:noProof/>
                </w:rPr>
              </w:rPrChange>
            </w:rPr>
            <w:t xml:space="preserve"> [32]</w:t>
          </w:r>
          <w:ins w:id="2950" w:author="Στάθης Καπ" w:date="2023-03-01T05:18:00Z">
            <w:r w:rsidR="0093342D">
              <w:rPr>
                <w:lang w:val="el-GR"/>
              </w:rPr>
              <w:fldChar w:fldCharType="end"/>
            </w:r>
          </w:ins>
          <w:customXmlInsRangeStart w:id="2951" w:author="Στάθης Καπ" w:date="2023-03-01T05:18:00Z"/>
        </w:sdtContent>
      </w:sdt>
      <w:customXmlInsRangeEnd w:id="2951"/>
      <w:r w:rsidRPr="00CE4A82">
        <w:rPr>
          <w:lang w:val="el-GR"/>
        </w:rPr>
        <w:t xml:space="preserve"> προτείνουν έναν αλγόριθμο Αναζήτησης Μεταβλητής Γειτονιάς (</w:t>
      </w:r>
      <w:r>
        <w:t>Variable</w:t>
      </w:r>
      <w:r w:rsidRPr="00CE4A82">
        <w:rPr>
          <w:lang w:val="el-GR"/>
        </w:rPr>
        <w:t xml:space="preserve"> </w:t>
      </w:r>
      <w:r>
        <w:t>Neighborhood</w:t>
      </w:r>
      <w:r w:rsidRPr="00CE4A82">
        <w:rPr>
          <w:lang w:val="el-GR"/>
        </w:rPr>
        <w:t xml:space="preserve"> </w:t>
      </w:r>
      <w:r>
        <w:t>Search</w:t>
      </w:r>
      <w:r w:rsidRPr="00CE4A82">
        <w:rPr>
          <w:lang w:val="el-GR"/>
        </w:rPr>
        <w:t>) που βασίζεται στη διάσπαρτη</w:t>
      </w:r>
      <w:ins w:id="2952" w:author="Charalampos Konstantopoulos" w:date="2023-01-27T11:21:00Z">
        <w:r w:rsidR="00675E43">
          <w:rPr>
            <w:lang w:val="el-GR"/>
          </w:rPr>
          <w:t xml:space="preserve"> </w:t>
        </w:r>
      </w:ins>
      <w:r w:rsidRPr="00CE4A82">
        <w:rPr>
          <w:lang w:val="el-GR"/>
        </w:rPr>
        <w:t>(</w:t>
      </w:r>
      <w:r>
        <w:t>granular</w:t>
      </w:r>
      <w:r w:rsidRPr="00CE4A82">
        <w:rPr>
          <w:lang w:val="el-GR"/>
        </w:rPr>
        <w:t xml:space="preserve">) εξερεύνηση των γειτονιών. Αρχικά, εφαρμόζεται ένας ευρετικός αλγόριθμος εισαγωγής για την κατασκευή μιας αρχικής </w:t>
      </w:r>
      <w:r w:rsidR="00F7520D" w:rsidRPr="00CE4A82">
        <w:rPr>
          <w:lang w:val="el-GR"/>
        </w:rPr>
        <w:t>εφικτής</w:t>
      </w:r>
      <w:r w:rsidRPr="00CE4A82">
        <w:rPr>
          <w:lang w:val="el-GR"/>
        </w:rPr>
        <w:t xml:space="preserve"> λύσης, ο οποίος αρχικά δημιουργεί </w:t>
      </w:r>
      <w:r>
        <w:t>m</w:t>
      </w:r>
      <w:r w:rsidRPr="00CE4A82">
        <w:rPr>
          <w:lang w:val="el-GR"/>
        </w:rPr>
        <w:t xml:space="preserve"> διαδρομές, τους οποίους αρχικοποιεί με τους </w:t>
      </w:r>
      <w:r>
        <w:t>m</w:t>
      </w:r>
      <w:r w:rsidRPr="00CE4A82">
        <w:rPr>
          <w:lang w:val="el-GR"/>
        </w:rPr>
        <w:t xml:space="preserve"> πιο επικερδ</w:t>
      </w:r>
      <w:r w:rsidR="00AC53FE">
        <w:rPr>
          <w:lang w:val="el-GR"/>
        </w:rPr>
        <w:t>εί</w:t>
      </w:r>
      <w:r w:rsidRPr="00CE4A82">
        <w:rPr>
          <w:lang w:val="el-GR"/>
        </w:rPr>
        <w:t xml:space="preserve">ς κόμβους και συνεχίζει εισάγοντας κόμβους εξετάζοντας ένα συγκεκριμένο κριτήριο. Στη συνέχεια εφαρμόζεται ο </w:t>
      </w:r>
      <w:r>
        <w:t>Granular</w:t>
      </w:r>
      <w:r w:rsidRPr="00CE4A82">
        <w:rPr>
          <w:lang w:val="el-GR"/>
        </w:rPr>
        <w:t xml:space="preserve"> </w:t>
      </w:r>
      <w:r>
        <w:t>VNS</w:t>
      </w:r>
      <w:r w:rsidRPr="00CE4A82">
        <w:rPr>
          <w:lang w:val="el-GR"/>
        </w:rPr>
        <w:t xml:space="preserve"> αλγόριθμος ο οποίος εκτός από αυτά που πράττει ο απλός </w:t>
      </w:r>
      <w:r>
        <w:t>VNS</w:t>
      </w:r>
      <w:r w:rsidRPr="00CE4A82">
        <w:rPr>
          <w:lang w:val="el-GR"/>
        </w:rPr>
        <w:t xml:space="preserve">, </w:t>
      </w:r>
      <w:r w:rsidR="00F7520D" w:rsidRPr="00CE4A82">
        <w:rPr>
          <w:lang w:val="el-GR"/>
        </w:rPr>
        <w:t>δηλαδή</w:t>
      </w:r>
      <w:r w:rsidRPr="00CE4A82">
        <w:rPr>
          <w:lang w:val="el-GR"/>
        </w:rPr>
        <w:t xml:space="preserve"> </w:t>
      </w:r>
      <w:ins w:id="2953" w:author="Στάθης Καπ" w:date="2023-03-10T20:05:00Z">
        <w:r w:rsidR="000C209F">
          <w:rPr>
            <w:lang w:val="el-GR"/>
          </w:rPr>
          <w:t>τ</w:t>
        </w:r>
      </w:ins>
      <w:r w:rsidRPr="00CE4A82">
        <w:rPr>
          <w:lang w:val="el-GR"/>
        </w:rPr>
        <w:t>η</w:t>
      </w:r>
      <w:ins w:id="2954" w:author="Στάθης Καπ" w:date="2023-03-10T20:05:00Z">
        <w:r w:rsidR="000C209F">
          <w:rPr>
            <w:lang w:val="el-GR"/>
          </w:rPr>
          <w:t>ν</w:t>
        </w:r>
      </w:ins>
      <w:r w:rsidRPr="00CE4A82">
        <w:rPr>
          <w:lang w:val="el-GR"/>
        </w:rPr>
        <w:t xml:space="preserve"> αντικατάσταση μιας ακολουθίας από τη λύση με μία ακολουθία </w:t>
      </w:r>
      <w:r>
        <w:t>unscheduled</w:t>
      </w:r>
      <w:r w:rsidRPr="00CE4A82">
        <w:rPr>
          <w:lang w:val="el-GR"/>
        </w:rPr>
        <w:t xml:space="preserve"> κόμβων και η εφαρμογή της τοπικής αναζήτησης στη προκύπτουσα λύση, μειώνει το πλήθος των αναλυόμενων γειτονιών αποκλείοντας μη αποδοτικές ακμές κατά τη διάρκεια της τοπικής αναζήτησης. Η διαδικασία της τοπικής αναζήτησης εξετάζει 2 γειτονιές. Η πρώτη γειτονιά εξετάζεται με σκοπό τη μείωση του συνολικού χρόνου ταξιδιού και με τεχνικές:</w:t>
      </w:r>
    </w:p>
    <w:p w14:paraId="3568F6DA" w14:textId="363109DF" w:rsidR="00CE4A82" w:rsidRPr="00D23E71" w:rsidRDefault="00CE4A82" w:rsidP="00CE4A82">
      <w:pPr>
        <w:pStyle w:val="ListParagraph"/>
        <w:numPr>
          <w:ilvl w:val="0"/>
          <w:numId w:val="23"/>
        </w:numPr>
        <w:rPr>
          <w:iCs/>
          <w:lang w:val="el-GR"/>
        </w:rPr>
      </w:pPr>
      <w:r w:rsidRPr="00CE4A82">
        <w:rPr>
          <w:lang w:val="el-GR"/>
        </w:rPr>
        <w:t>2-</w:t>
      </w:r>
      <w:r>
        <w:t>opt</w:t>
      </w:r>
      <w:r w:rsidRPr="00CE4A82">
        <w:rPr>
          <w:lang w:val="el-GR"/>
        </w:rPr>
        <w:t>: αντικαθιστά 2 ακμές σε μία διαδρομή και αναδιατάσσει τους κόμβους</w:t>
      </w:r>
    </w:p>
    <w:p w14:paraId="12547DB7" w14:textId="7EE26E0E" w:rsidR="00D23E71" w:rsidRPr="008A4DD1" w:rsidRDefault="00D23E71" w:rsidP="00CE4A82">
      <w:pPr>
        <w:pStyle w:val="ListParagraph"/>
        <w:numPr>
          <w:ilvl w:val="0"/>
          <w:numId w:val="23"/>
        </w:numPr>
        <w:rPr>
          <w:iCs/>
          <w:lang w:val="el-GR"/>
        </w:rPr>
      </w:pPr>
      <w:r>
        <w:t>Or</w:t>
      </w:r>
      <w:r w:rsidRPr="000C0ADC">
        <w:rPr>
          <w:lang w:val="el-GR"/>
        </w:rPr>
        <w:t>-</w:t>
      </w:r>
      <w:r>
        <w:t>opt</w:t>
      </w:r>
      <w:r w:rsidRPr="000C0ADC">
        <w:rPr>
          <w:lang w:val="el-GR"/>
        </w:rPr>
        <w:t xml:space="preserve">: </w:t>
      </w:r>
      <w:r w:rsidR="000C0ADC">
        <w:rPr>
          <w:lang w:val="el-GR"/>
        </w:rPr>
        <w:t>επανατοποθετεί έναν κόμβο</w:t>
      </w:r>
    </w:p>
    <w:p w14:paraId="5E7BEA11" w14:textId="257E11DA" w:rsidR="008A4DD1" w:rsidRPr="00A8143A" w:rsidRDefault="008A4DD1" w:rsidP="00CE4A82">
      <w:pPr>
        <w:pStyle w:val="ListParagraph"/>
        <w:numPr>
          <w:ilvl w:val="0"/>
          <w:numId w:val="23"/>
        </w:numPr>
        <w:rPr>
          <w:iCs/>
          <w:lang w:val="el-GR"/>
        </w:rPr>
      </w:pPr>
      <w:r w:rsidRPr="008A4DD1">
        <w:rPr>
          <w:lang w:val="el-GR"/>
        </w:rPr>
        <w:t>2-</w:t>
      </w:r>
      <w:r>
        <w:t>opt</w:t>
      </w:r>
      <w:r w:rsidRPr="008A4DD1">
        <w:rPr>
          <w:lang w:val="el-GR"/>
        </w:rPr>
        <w:t>*: ανταλλάσσει 2 υπο-τροχιές μεταξύ 2 τροχιών</w:t>
      </w:r>
    </w:p>
    <w:p w14:paraId="707F927D" w14:textId="661686FC" w:rsidR="00A8143A" w:rsidRPr="0083725F" w:rsidRDefault="00A8143A" w:rsidP="00CE4A82">
      <w:pPr>
        <w:pStyle w:val="ListParagraph"/>
        <w:numPr>
          <w:ilvl w:val="0"/>
          <w:numId w:val="23"/>
        </w:numPr>
        <w:rPr>
          <w:iCs/>
          <w:lang w:val="el-GR"/>
        </w:rPr>
      </w:pPr>
      <w:r>
        <w:t xml:space="preserve">Swap: </w:t>
      </w:r>
      <w:r w:rsidR="003C7C43">
        <w:rPr>
          <w:lang w:val="el-GR"/>
        </w:rPr>
        <w:t>ανταλλάσσει 2 κόμβους</w:t>
      </w:r>
    </w:p>
    <w:p w14:paraId="66D32D09" w14:textId="4A61DF63" w:rsidR="0083725F" w:rsidRDefault="0083725F" w:rsidP="0060093E">
      <w:pPr>
        <w:rPr>
          <w:lang w:val="el-GR"/>
        </w:rPr>
      </w:pPr>
      <w:r w:rsidRPr="00743430">
        <w:rPr>
          <w:lang w:val="el-GR"/>
        </w:rPr>
        <w:t xml:space="preserve">Η δεύτερη γειτονιά εξερευνάται με την αντικατάσταση </w:t>
      </w:r>
      <w:r>
        <w:t>q</w:t>
      </w:r>
      <w:r w:rsidRPr="00743430">
        <w:rPr>
          <w:lang w:val="el-GR"/>
        </w:rPr>
        <w:t xml:space="preserve"> συνεχόμενων κόμβων από μία ακολουθία κόμβων που δεν </w:t>
      </w:r>
      <w:r w:rsidR="00743430" w:rsidRPr="00743430">
        <w:rPr>
          <w:lang w:val="el-GR"/>
        </w:rPr>
        <w:t>έχουν</w:t>
      </w:r>
      <w:r w:rsidRPr="00743430">
        <w:rPr>
          <w:lang w:val="el-GR"/>
        </w:rPr>
        <w:t xml:space="preserve"> εισαχθεί στη λύση με σκοπό την αύξηση του</w:t>
      </w:r>
      <w:r w:rsidR="00B1319C">
        <w:rPr>
          <w:lang w:val="el-GR"/>
        </w:rPr>
        <w:t xml:space="preserve"> </w:t>
      </w:r>
      <w:r w:rsidR="00B1319C" w:rsidRPr="00DF0A74">
        <w:rPr>
          <w:lang w:val="el-GR"/>
        </w:rPr>
        <w:t xml:space="preserve">συνολικού κέρδους. Η αναζήτηση εύρεσης της ακολουθίας προς </w:t>
      </w:r>
      <w:r w:rsidR="00DF0A74" w:rsidRPr="00DF0A74">
        <w:rPr>
          <w:lang w:val="el-GR"/>
        </w:rPr>
        <w:t>εισαγωγή</w:t>
      </w:r>
      <w:r w:rsidR="00B1319C" w:rsidRPr="00DF0A74">
        <w:rPr>
          <w:lang w:val="el-GR"/>
        </w:rPr>
        <w:t xml:space="preserve"> υλοποιείται με δυναμικό προγραμματισμό.</w:t>
      </w:r>
    </w:p>
    <w:p w14:paraId="27C3AD30" w14:textId="3EA8D9CE" w:rsidR="004621C5" w:rsidRPr="00C136D5" w:rsidRDefault="004621C5" w:rsidP="0060093E">
      <w:pPr>
        <w:ind w:firstLine="360"/>
        <w:rPr>
          <w:lang w:val="el-GR"/>
        </w:rPr>
        <w:pPrChange w:id="2955" w:author="Στάθης Καπ" w:date="2023-03-13T04:18:00Z">
          <w:pPr/>
        </w:pPrChange>
      </w:pPr>
      <w:r w:rsidRPr="00B57781">
        <w:rPr>
          <w:lang w:val="el-GR"/>
        </w:rPr>
        <w:t xml:space="preserve">Οι </w:t>
      </w:r>
      <w:r>
        <w:t>Gavalas</w:t>
      </w:r>
      <w:r w:rsidRPr="00B57781">
        <w:rPr>
          <w:lang w:val="el-GR"/>
        </w:rPr>
        <w:t xml:space="preserve"> </w:t>
      </w:r>
      <w:r>
        <w:t>et</w:t>
      </w:r>
      <w:r w:rsidRPr="00B57781">
        <w:rPr>
          <w:lang w:val="el-GR"/>
        </w:rPr>
        <w:t xml:space="preserve"> </w:t>
      </w:r>
      <w:r>
        <w:t>al</w:t>
      </w:r>
      <w:r w:rsidRPr="00B57781">
        <w:rPr>
          <w:lang w:val="el-GR"/>
        </w:rPr>
        <w:t>. (2013)</w:t>
      </w:r>
      <w:customXmlInsRangeStart w:id="2956" w:author="Στάθης Καπ" w:date="2023-03-01T05:17:00Z"/>
      <w:sdt>
        <w:sdtPr>
          <w:rPr>
            <w:lang w:val="el-GR"/>
          </w:rPr>
          <w:id w:val="300580649"/>
          <w:citation/>
        </w:sdtPr>
        <w:sdtEndPr/>
        <w:sdtContent>
          <w:customXmlInsRangeEnd w:id="2956"/>
          <w:ins w:id="2957" w:author="Στάθης Καπ" w:date="2023-03-01T05:17:00Z">
            <w:r w:rsidR="0093342D">
              <w:rPr>
                <w:lang w:val="el-GR"/>
              </w:rPr>
              <w:fldChar w:fldCharType="begin"/>
            </w:r>
            <w:r w:rsidR="0093342D" w:rsidRPr="0093342D">
              <w:rPr>
                <w:lang w:val="el-GR"/>
                <w:rPrChange w:id="2958" w:author="Στάθης Καπ" w:date="2023-03-01T05:17:00Z">
                  <w:rPr/>
                </w:rPrChange>
              </w:rPr>
              <w:instrText xml:space="preserve"> </w:instrText>
            </w:r>
            <w:r w:rsidR="0093342D">
              <w:instrText>CITATION</w:instrText>
            </w:r>
            <w:r w:rsidR="0093342D" w:rsidRPr="0093342D">
              <w:rPr>
                <w:lang w:val="el-GR"/>
                <w:rPrChange w:id="2959" w:author="Στάθης Καπ" w:date="2023-03-01T05:17:00Z">
                  <w:rPr/>
                </w:rPrChange>
              </w:rPr>
              <w:instrText xml:space="preserve"> </w:instrText>
            </w:r>
            <w:r w:rsidR="0093342D">
              <w:instrText>Dam</w:instrText>
            </w:r>
            <w:r w:rsidR="0093342D" w:rsidRPr="0093342D">
              <w:rPr>
                <w:lang w:val="el-GR"/>
                <w:rPrChange w:id="2960" w:author="Στάθης Καπ" w:date="2023-03-01T05:17:00Z">
                  <w:rPr/>
                </w:rPrChange>
              </w:rPr>
              <w:instrText>13 \</w:instrText>
            </w:r>
            <w:r w:rsidR="0093342D">
              <w:instrText>l</w:instrText>
            </w:r>
            <w:r w:rsidR="0093342D" w:rsidRPr="0093342D">
              <w:rPr>
                <w:lang w:val="el-GR"/>
                <w:rPrChange w:id="2961" w:author="Στάθης Καπ" w:date="2023-03-01T05:17:00Z">
                  <w:rPr/>
                </w:rPrChange>
              </w:rPr>
              <w:instrText xml:space="preserve"> 1033 </w:instrText>
            </w:r>
          </w:ins>
          <w:r w:rsidR="0093342D">
            <w:rPr>
              <w:lang w:val="el-GR"/>
            </w:rPr>
            <w:fldChar w:fldCharType="separate"/>
          </w:r>
          <w:r w:rsidR="008A6678" w:rsidRPr="00D70AE8">
            <w:rPr>
              <w:noProof/>
              <w:lang w:val="el-GR"/>
              <w:rPrChange w:id="2962" w:author="Στάθης Καπ" w:date="2023-03-13T04:34:00Z">
                <w:rPr>
                  <w:noProof/>
                </w:rPr>
              </w:rPrChange>
            </w:rPr>
            <w:t xml:space="preserve"> [33]</w:t>
          </w:r>
          <w:ins w:id="2963" w:author="Στάθης Καπ" w:date="2023-03-01T05:17:00Z">
            <w:r w:rsidR="0093342D">
              <w:rPr>
                <w:lang w:val="el-GR"/>
              </w:rPr>
              <w:fldChar w:fldCharType="end"/>
            </w:r>
          </w:ins>
          <w:customXmlInsRangeStart w:id="2964" w:author="Στάθης Καπ" w:date="2023-03-01T05:17:00Z"/>
        </w:sdtContent>
      </w:sdt>
      <w:customXmlInsRangeEnd w:id="2964"/>
      <w:r w:rsidRPr="00B57781">
        <w:rPr>
          <w:lang w:val="el-GR"/>
        </w:rPr>
        <w:t xml:space="preserve"> πρότειναν 2 αλγορίθμους για το πρόβλημα Σχεδιασμού Τουριστικών Διαδρομών (</w:t>
      </w:r>
      <w:r>
        <w:t>TTDP</w:t>
      </w:r>
      <w:r w:rsidRPr="00B57781">
        <w:rPr>
          <w:lang w:val="el-GR"/>
        </w:rPr>
        <w:t xml:space="preserve">), τον </w:t>
      </w:r>
      <w:r>
        <w:t>CSCRatio</w:t>
      </w:r>
      <w:r w:rsidRPr="00B57781">
        <w:rPr>
          <w:lang w:val="el-GR"/>
        </w:rPr>
        <w:t xml:space="preserve"> και τον </w:t>
      </w:r>
      <w:r>
        <w:t>CSCRoutes</w:t>
      </w:r>
      <w:r w:rsidRPr="00B57781">
        <w:rPr>
          <w:lang w:val="el-GR"/>
        </w:rPr>
        <w:t xml:space="preserve">. Πριν την εφαρμογή των 2 αλγορίθμων, απαιτείται μία προεργασία στα δεδομένα. Αρχικά λοιπόν, οι κόμβοι ομαδοποιούνται σε </w:t>
      </w:r>
      <w:ins w:id="2965" w:author="Charalampos Konstantopoulos" w:date="2023-01-27T12:20:00Z">
        <w:r w:rsidR="001B6034">
          <w:rPr>
            <w:lang w:val="el-GR"/>
          </w:rPr>
          <w:t xml:space="preserve">συστάδες </w:t>
        </w:r>
      </w:ins>
      <w:del w:id="2966" w:author="Charalampos Konstantopoulos" w:date="2023-01-27T12:20:00Z">
        <w:r w:rsidRPr="00B57781" w:rsidDel="001B6034">
          <w:rPr>
            <w:lang w:val="el-GR"/>
          </w:rPr>
          <w:delText xml:space="preserve">κλάσεις </w:delText>
        </w:r>
      </w:del>
      <w:r w:rsidRPr="00B57781">
        <w:rPr>
          <w:lang w:val="el-GR"/>
        </w:rPr>
        <w:t xml:space="preserve">με την εφαρμογή του κ-μέσων </w:t>
      </w:r>
      <w:ins w:id="2967" w:author="Charalampos Konstantopoulos" w:date="2023-01-27T12:19:00Z">
        <w:r w:rsidR="008E1DDD" w:rsidRPr="008E1DDD">
          <w:rPr>
            <w:lang w:val="el-GR"/>
            <w:rPrChange w:id="2968" w:author="Charalampos Konstantopoulos" w:date="2023-01-27T12:19:00Z">
              <w:rPr/>
            </w:rPrChange>
          </w:rPr>
          <w:t>(</w:t>
        </w:r>
        <w:r w:rsidR="008E1DDD">
          <w:t>k</w:t>
        </w:r>
        <w:r w:rsidR="008E1DDD" w:rsidRPr="008E1DDD">
          <w:rPr>
            <w:lang w:val="el-GR"/>
            <w:rPrChange w:id="2969" w:author="Charalampos Konstantopoulos" w:date="2023-01-27T12:19:00Z">
              <w:rPr/>
            </w:rPrChange>
          </w:rPr>
          <w:t>-</w:t>
        </w:r>
        <w:r w:rsidR="008E1DDD">
          <w:t>means</w:t>
        </w:r>
        <w:r w:rsidR="008E1DDD" w:rsidRPr="008E1DDD">
          <w:rPr>
            <w:lang w:val="el-GR"/>
            <w:rPrChange w:id="2970" w:author="Charalampos Konstantopoulos" w:date="2023-01-27T12:19:00Z">
              <w:rPr/>
            </w:rPrChange>
          </w:rPr>
          <w:t xml:space="preserve">) </w:t>
        </w:r>
      </w:ins>
      <w:r w:rsidRPr="00B57781">
        <w:rPr>
          <w:lang w:val="el-GR"/>
        </w:rPr>
        <w:t xml:space="preserve">αλγόριθμο. Στη συνέχεια ακολουθεί η φάση </w:t>
      </w:r>
      <w:r>
        <w:t>RouteInitPhase</w:t>
      </w:r>
      <w:r w:rsidRPr="00B57781">
        <w:rPr>
          <w:lang w:val="el-GR"/>
        </w:rPr>
        <w:t xml:space="preserve"> κατά την οποία προστίθεται στις </w:t>
      </w:r>
      <w:r w:rsidR="00C136D5" w:rsidRPr="00B57781">
        <w:rPr>
          <w:lang w:val="el-GR"/>
        </w:rPr>
        <w:t>τροχιές</w:t>
      </w:r>
      <w:r w:rsidRPr="00B57781">
        <w:rPr>
          <w:lang w:val="el-GR"/>
        </w:rPr>
        <w:t xml:space="preserve"> ένας κόμβος από κάθε </w:t>
      </w:r>
      <w:ins w:id="2971" w:author="Charalampos Konstantopoulos" w:date="2023-01-27T12:20:00Z">
        <w:r w:rsidR="008F60EE">
          <w:rPr>
            <w:lang w:val="el-GR"/>
          </w:rPr>
          <w:t>συστάδα</w:t>
        </w:r>
      </w:ins>
      <w:del w:id="2972" w:author="Charalampos Konstantopoulos" w:date="2023-01-27T12:20:00Z">
        <w:r w:rsidRPr="00B57781" w:rsidDel="008F60EE">
          <w:rPr>
            <w:lang w:val="el-GR"/>
          </w:rPr>
          <w:delText>κλάση</w:delText>
        </w:r>
      </w:del>
      <w:r w:rsidRPr="00B57781">
        <w:rPr>
          <w:lang w:val="el-GR"/>
        </w:rPr>
        <w:t xml:space="preserve"> ενός συνόλου </w:t>
      </w:r>
      <w:r>
        <w:t>m</w:t>
      </w:r>
      <w:r w:rsidRPr="00B57781">
        <w:rPr>
          <w:lang w:val="el-GR"/>
        </w:rPr>
        <w:t xml:space="preserve"> </w:t>
      </w:r>
      <w:ins w:id="2973" w:author="Charalampos Konstantopoulos" w:date="2023-01-27T12:21:00Z">
        <w:r w:rsidR="008F60EE">
          <w:rPr>
            <w:lang w:val="el-GR"/>
          </w:rPr>
          <w:t>συστάδων</w:t>
        </w:r>
      </w:ins>
      <w:del w:id="2974" w:author="Charalampos Konstantopoulos" w:date="2023-01-27T12:21:00Z">
        <w:r w:rsidRPr="00B57781" w:rsidDel="008F60EE">
          <w:rPr>
            <w:lang w:val="el-GR"/>
          </w:rPr>
          <w:delText>κλάσεων</w:delText>
        </w:r>
      </w:del>
      <w:r w:rsidRPr="00B57781">
        <w:rPr>
          <w:lang w:val="el-GR"/>
        </w:rPr>
        <w:t xml:space="preserve">, ο οποίος διαθέτει την υψηλότερη τιμή </w:t>
      </w:r>
      <w:r>
        <w:t>ratio</w:t>
      </w:r>
      <w:r w:rsidRPr="00B57781">
        <w:rPr>
          <w:lang w:val="el-GR"/>
        </w:rPr>
        <w:t xml:space="preserve"> στη </w:t>
      </w:r>
      <w:ins w:id="2975" w:author="Charalampos Konstantopoulos" w:date="2023-01-27T12:21:00Z">
        <w:r w:rsidR="008F60EE">
          <w:rPr>
            <w:lang w:val="el-GR"/>
          </w:rPr>
          <w:t xml:space="preserve">συστάδα </w:t>
        </w:r>
      </w:ins>
      <w:del w:id="2976" w:author="Charalampos Konstantopoulos" w:date="2023-01-27T12:21:00Z">
        <w:r w:rsidRPr="00B57781" w:rsidDel="008F60EE">
          <w:rPr>
            <w:lang w:val="el-GR"/>
          </w:rPr>
          <w:delText>κλάση</w:delText>
        </w:r>
      </w:del>
      <w:r w:rsidRPr="00B57781">
        <w:rPr>
          <w:lang w:val="el-GR"/>
        </w:rPr>
        <w:t xml:space="preserve"> του</w:t>
      </w:r>
      <w:r w:rsidR="00C136D5">
        <w:rPr>
          <w:lang w:val="el-GR"/>
        </w:rPr>
        <w:t xml:space="preserve"> </w:t>
      </w:r>
      <w:r w:rsidR="00F3163E" w:rsidRPr="00F3163E">
        <w:rPr>
          <w:lang w:val="el-GR"/>
        </w:rPr>
        <w:t>(</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=profi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r>
          <w:rPr>
            <w:rFonts w:ascii="Cambria Math" w:hAnsi="Cambria Math"/>
            <w:lang w:val="el-GR"/>
          </w:rPr>
          <m:t>/insertionCos</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00F3163E" w:rsidRPr="00437894">
        <w:rPr>
          <w:rFonts w:eastAsiaTheme="minorEastAsia"/>
          <w:lang w:val="el-GR"/>
        </w:rPr>
        <w:t>)</w:t>
      </w:r>
      <w:r w:rsidRPr="00B57781">
        <w:rPr>
          <w:lang w:val="el-GR"/>
        </w:rPr>
        <w:t xml:space="preserve">. </w:t>
      </w:r>
      <w:r w:rsidRPr="00C136D5">
        <w:rPr>
          <w:lang w:val="el-GR"/>
        </w:rPr>
        <w:t>Η συνέχεια διαφέρει ανάλογα με τον αλγόριθμο που εκτελείται.</w:t>
      </w:r>
    </w:p>
    <w:p w14:paraId="65BBA294" w14:textId="73DB47D2" w:rsidR="00B57781" w:rsidRPr="00181815" w:rsidRDefault="004D047E" w:rsidP="004D047E">
      <w:pPr>
        <w:pStyle w:val="ListParagraph"/>
        <w:numPr>
          <w:ilvl w:val="0"/>
          <w:numId w:val="24"/>
        </w:numPr>
        <w:rPr>
          <w:iCs/>
          <w:lang w:val="el-GR"/>
        </w:rPr>
      </w:pPr>
      <w:r>
        <w:t>CSCRoutes</w:t>
      </w:r>
      <w:r w:rsidRPr="00181815">
        <w:rPr>
          <w:lang w:val="el-GR"/>
        </w:rPr>
        <w:t xml:space="preserve">: Ο συγκεκριμένος αλγόριθμος </w:t>
      </w:r>
      <w:r w:rsidR="00437894" w:rsidRPr="00181815">
        <w:rPr>
          <w:lang w:val="el-GR"/>
        </w:rPr>
        <w:t>είναι</w:t>
      </w:r>
      <w:r w:rsidRPr="00181815">
        <w:rPr>
          <w:lang w:val="el-GR"/>
        </w:rPr>
        <w:t xml:space="preserve"> σχεδιασμένος ώστε να είναι γρήγορος. Κύριο του χαρακτηριστικό είναι πως δεν επιτρέπει την επιστροφή του τουρίστα σε μία </w:t>
      </w:r>
      <w:ins w:id="2977" w:author="Charalampos Konstantopoulos" w:date="2023-01-27T12:22:00Z">
        <w:r w:rsidR="00437E60">
          <w:rPr>
            <w:lang w:val="el-GR"/>
          </w:rPr>
          <w:t>συστάδα</w:t>
        </w:r>
      </w:ins>
      <w:del w:id="2978" w:author="Charalampos Konstantopoulos" w:date="2023-01-27T12:22:00Z">
        <w:r w:rsidRPr="00181815" w:rsidDel="00437E60">
          <w:rPr>
            <w:lang w:val="el-GR"/>
          </w:rPr>
          <w:delText>κλάση</w:delText>
        </w:r>
      </w:del>
      <w:r w:rsidRPr="00181815">
        <w:rPr>
          <w:lang w:val="el-GR"/>
        </w:rPr>
        <w:t xml:space="preserve"> αφότου αποχωρήσει από αυτήν. Ο κανόνας αυτός φυσικά πρέπει να λαμβάνεται </w:t>
      </w:r>
      <w:r w:rsidR="00181815" w:rsidRPr="00181815">
        <w:rPr>
          <w:lang w:val="el-GR"/>
        </w:rPr>
        <w:t>υπόψιν</w:t>
      </w:r>
      <w:r w:rsidRPr="00181815">
        <w:rPr>
          <w:lang w:val="el-GR"/>
        </w:rPr>
        <w:t xml:space="preserve"> κατά την εισαγωγή των κόμβων στις τροχιές.</w:t>
      </w:r>
    </w:p>
    <w:p w14:paraId="0CEFE83B" w14:textId="1DACCB5C" w:rsidR="00181815" w:rsidRPr="0002321C" w:rsidRDefault="00181815" w:rsidP="004D047E">
      <w:pPr>
        <w:pStyle w:val="ListParagraph"/>
        <w:numPr>
          <w:ilvl w:val="0"/>
          <w:numId w:val="24"/>
        </w:numPr>
        <w:rPr>
          <w:iCs/>
          <w:lang w:val="el-GR"/>
        </w:rPr>
      </w:pPr>
      <w:r>
        <w:t>CSCRatio</w:t>
      </w:r>
      <w:r w:rsidRPr="0058654C">
        <w:rPr>
          <w:lang w:val="el-GR"/>
        </w:rPr>
        <w:t xml:space="preserve">: Ο συγκεκριμένος αλγόριθμος είναι σχεδιασμένος ώστε να ευνοεί την εισαγωγή των κόμβων πριν ή μετά από κόμβους της ίδιας </w:t>
      </w:r>
      <w:ins w:id="2979" w:author="Charalampos Konstantopoulos" w:date="2023-01-27T12:22:00Z">
        <w:r w:rsidR="004F3ECF">
          <w:rPr>
            <w:lang w:val="el-GR"/>
          </w:rPr>
          <w:t>συστάδας</w:t>
        </w:r>
      </w:ins>
      <w:del w:id="2980" w:author="Charalampos Konstantopoulos" w:date="2023-01-27T12:22:00Z">
        <w:r w:rsidRPr="0058654C" w:rsidDel="004F3ECF">
          <w:rPr>
            <w:lang w:val="el-GR"/>
          </w:rPr>
          <w:delText>κλάσης</w:delText>
        </w:r>
      </w:del>
      <w:r w:rsidRPr="0058654C">
        <w:rPr>
          <w:lang w:val="el-GR"/>
        </w:rPr>
        <w:t xml:space="preserve">. Αυτό επιτυγχάνεται με τη βοήθεια της παραμέτρου </w:t>
      </w:r>
      <w:r>
        <w:t>clusterParameter</w:t>
      </w:r>
      <w:r w:rsidRPr="0058654C">
        <w:rPr>
          <w:lang w:val="el-GR"/>
        </w:rPr>
        <w:t xml:space="preserve"> και της μεταβλητής</w:t>
      </w:r>
      <w:r w:rsidR="00437894" w:rsidRPr="00437894">
        <w:rPr>
          <w:lang w:val="el-GR"/>
        </w:rPr>
        <w:t xml:space="preserve">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/clusterParameter</m:t>
        </m:r>
      </m:oMath>
      <w:r w:rsidRPr="0058654C">
        <w:rPr>
          <w:lang w:val="el-GR"/>
        </w:rPr>
        <w:t xml:space="preserve">. Στη περίπτωση λοιπόν που εξετάζεται η εισαγωγή ενός κόμβου πριν η μετά από έναν κόμβο της </w:t>
      </w:r>
      <w:del w:id="2981" w:author="Charalampos Konstantopoulos" w:date="2023-02-01T06:01:00Z">
        <w:r w:rsidRPr="0058654C">
          <w:rPr>
            <w:lang w:val="el-GR"/>
          </w:rPr>
          <w:delText xml:space="preserve">ίδια </w:delText>
        </w:r>
      </w:del>
      <w:ins w:id="2982" w:author="Charalampos Konstantopoulos" w:date="2023-02-01T06:01:00Z">
        <w:r w:rsidRPr="0058654C">
          <w:rPr>
            <w:lang w:val="el-GR"/>
          </w:rPr>
          <w:t>ίδια</w:t>
        </w:r>
      </w:ins>
      <w:ins w:id="2983" w:author="Charalampos Konstantopoulos" w:date="2023-01-27T12:23:00Z">
        <w:r w:rsidR="00202E2D">
          <w:rPr>
            <w:lang w:val="el-GR"/>
          </w:rPr>
          <w:t>ς</w:t>
        </w:r>
      </w:ins>
      <w:ins w:id="2984" w:author="Charalampos Konstantopoulos" w:date="2023-02-01T06:01:00Z">
        <w:r w:rsidRPr="0058654C">
          <w:rPr>
            <w:lang w:val="el-GR"/>
          </w:rPr>
          <w:t xml:space="preserve"> </w:t>
        </w:r>
      </w:ins>
      <w:ins w:id="2985" w:author="Charalampos Konstantopoulos" w:date="2023-01-27T12:23:00Z">
        <w:r w:rsidR="004F3ECF">
          <w:rPr>
            <w:lang w:val="el-GR"/>
          </w:rPr>
          <w:t>συστάδας</w:t>
        </w:r>
      </w:ins>
      <w:del w:id="2986" w:author="Charalampos Konstantopoulos" w:date="2023-01-27T12:23:00Z">
        <w:r w:rsidRPr="0058654C" w:rsidDel="004F3ECF">
          <w:rPr>
            <w:lang w:val="el-GR"/>
          </w:rPr>
          <w:delText>κλάσης</w:delText>
        </w:r>
      </w:del>
      <w:r w:rsidRPr="0058654C">
        <w:rPr>
          <w:lang w:val="el-GR"/>
        </w:rPr>
        <w:t xml:space="preserve">, χρησιμοποιείται η </w:t>
      </w:r>
      <w:r>
        <w:t>shiftCluster</w:t>
      </w:r>
      <w:r w:rsidRPr="0058654C">
        <w:rPr>
          <w:lang w:val="el-GR"/>
        </w:rPr>
        <w:t xml:space="preserve"> και όχι η </w:t>
      </w:r>
      <w:r>
        <w:t>shift</w:t>
      </w:r>
      <w:r w:rsidRPr="0058654C">
        <w:rPr>
          <w:lang w:val="el-GR"/>
        </w:rPr>
        <w:t xml:space="preserve"> που για </w:t>
      </w:r>
      <m:oMath>
        <m:r>
          <w:rPr>
            <w:rFonts w:ascii="Cambria Math" w:hAnsi="Cambria Math"/>
            <w:lang w:val="el-GR"/>
          </w:rPr>
          <m:t>clusterParameter=1.3</m:t>
        </m:r>
      </m:oMath>
      <w:r w:rsidRPr="0058654C">
        <w:rPr>
          <w:lang w:val="el-GR"/>
        </w:rPr>
        <w:t xml:space="preserve"> (στην αρχή του αλγορίθμου), ισχύει </w:t>
      </w:r>
      <w:r w:rsidR="00437894">
        <w:rPr>
          <w:lang w:val="el-GR"/>
        </w:rPr>
        <w:t>ότι</w:t>
      </w:r>
      <w:r w:rsidR="00437894" w:rsidRPr="00437894">
        <w:rPr>
          <w:lang w:val="el-GR"/>
        </w:rPr>
        <w:t xml:space="preserve">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&lt;shif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oMath>
      <w:r w:rsidRPr="0058654C">
        <w:rPr>
          <w:lang w:val="el-GR"/>
        </w:rPr>
        <w:t xml:space="preserve"> . Η </w:t>
      </w:r>
      <w:r>
        <w:t>clusterParameter</w:t>
      </w:r>
      <w:r w:rsidRPr="0058654C">
        <w:rPr>
          <w:lang w:val="el-GR"/>
        </w:rPr>
        <w:t xml:space="preserve"> μειώνεται στη πορεία του αλγορίθμου μέχρι να φτάσει το 1 όπου πλέον θα ισχύει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oMath>
      <w:r w:rsidRPr="0058654C">
        <w:rPr>
          <w:lang w:val="el-GR"/>
        </w:rPr>
        <w:t xml:space="preserve"> .</w:t>
      </w:r>
    </w:p>
    <w:p w14:paraId="5CFA11CE" w14:textId="126BB9C2" w:rsidR="0002321C" w:rsidRDefault="0002321C" w:rsidP="0060093E">
      <w:pPr>
        <w:ind w:firstLine="360"/>
        <w:rPr>
          <w:lang w:val="el-GR"/>
        </w:rPr>
        <w:pPrChange w:id="2987" w:author="Στάθης Καπ" w:date="2023-03-13T04:18:00Z">
          <w:pPr/>
        </w:pPrChange>
      </w:pPr>
      <w:r w:rsidRPr="001F2CB9">
        <w:rPr>
          <w:lang w:val="el-GR"/>
        </w:rPr>
        <w:t xml:space="preserve">Οι </w:t>
      </w:r>
      <w:r>
        <w:t>Hu</w:t>
      </w:r>
      <w:r w:rsidRPr="001F2CB9">
        <w:rPr>
          <w:lang w:val="el-GR"/>
        </w:rPr>
        <w:t xml:space="preserve"> &amp; </w:t>
      </w:r>
      <w:r>
        <w:t>Lim</w:t>
      </w:r>
      <w:r w:rsidRPr="001F2CB9">
        <w:rPr>
          <w:lang w:val="el-GR"/>
        </w:rPr>
        <w:t xml:space="preserve"> (2014)</w:t>
      </w:r>
      <w:customXmlInsRangeStart w:id="2988" w:author="Στάθης Καπ" w:date="2023-03-01T05:17:00Z"/>
      <w:sdt>
        <w:sdtPr>
          <w:rPr>
            <w:lang w:val="el-GR"/>
          </w:rPr>
          <w:id w:val="-1090305061"/>
          <w:citation/>
        </w:sdtPr>
        <w:sdtEndPr/>
        <w:sdtContent>
          <w:customXmlInsRangeEnd w:id="2988"/>
          <w:ins w:id="2989" w:author="Στάθης Καπ" w:date="2023-03-01T05:17:00Z">
            <w:r w:rsidR="0093342D">
              <w:rPr>
                <w:lang w:val="el-GR"/>
              </w:rPr>
              <w:fldChar w:fldCharType="begin"/>
            </w:r>
            <w:r w:rsidR="0093342D" w:rsidRPr="0093342D">
              <w:rPr>
                <w:lang w:val="el-GR"/>
                <w:rPrChange w:id="2990" w:author="Στάθης Καπ" w:date="2023-03-01T05:17:00Z">
                  <w:rPr/>
                </w:rPrChange>
              </w:rPr>
              <w:instrText xml:space="preserve"> </w:instrText>
            </w:r>
            <w:r w:rsidR="0093342D">
              <w:instrText>CITATION</w:instrText>
            </w:r>
            <w:r w:rsidR="0093342D" w:rsidRPr="0093342D">
              <w:rPr>
                <w:lang w:val="el-GR"/>
                <w:rPrChange w:id="2991" w:author="Στάθης Καπ" w:date="2023-03-01T05:17:00Z">
                  <w:rPr/>
                </w:rPrChange>
              </w:rPr>
              <w:instrText xml:space="preserve"> </w:instrText>
            </w:r>
            <w:r w:rsidR="0093342D">
              <w:instrText>Qia</w:instrText>
            </w:r>
            <w:r w:rsidR="0093342D" w:rsidRPr="0093342D">
              <w:rPr>
                <w:lang w:val="el-GR"/>
                <w:rPrChange w:id="2992" w:author="Στάθης Καπ" w:date="2023-03-01T05:17:00Z">
                  <w:rPr/>
                </w:rPrChange>
              </w:rPr>
              <w:instrText>14 \</w:instrText>
            </w:r>
            <w:r w:rsidR="0093342D">
              <w:instrText>l</w:instrText>
            </w:r>
            <w:r w:rsidR="0093342D" w:rsidRPr="0093342D">
              <w:rPr>
                <w:lang w:val="el-GR"/>
                <w:rPrChange w:id="2993" w:author="Στάθης Καπ" w:date="2023-03-01T05:17:00Z">
                  <w:rPr/>
                </w:rPrChange>
              </w:rPr>
              <w:instrText xml:space="preserve"> 1033 </w:instrText>
            </w:r>
          </w:ins>
          <w:r w:rsidR="0093342D">
            <w:rPr>
              <w:lang w:val="el-GR"/>
            </w:rPr>
            <w:fldChar w:fldCharType="separate"/>
          </w:r>
          <w:r w:rsidR="008A6678" w:rsidRPr="00D70AE8">
            <w:rPr>
              <w:noProof/>
              <w:lang w:val="el-GR"/>
              <w:rPrChange w:id="2994" w:author="Στάθης Καπ" w:date="2023-03-13T04:34:00Z">
                <w:rPr>
                  <w:noProof/>
                </w:rPr>
              </w:rPrChange>
            </w:rPr>
            <w:t xml:space="preserve"> [34]</w:t>
          </w:r>
          <w:ins w:id="2995" w:author="Στάθης Καπ" w:date="2023-03-01T05:17:00Z">
            <w:r w:rsidR="0093342D">
              <w:rPr>
                <w:lang w:val="el-GR"/>
              </w:rPr>
              <w:fldChar w:fldCharType="end"/>
            </w:r>
          </w:ins>
          <w:customXmlInsRangeStart w:id="2996" w:author="Στάθης Καπ" w:date="2023-03-01T05:17:00Z"/>
        </w:sdtContent>
      </w:sdt>
      <w:customXmlInsRangeEnd w:id="2996"/>
      <w:r w:rsidRPr="001F2CB9">
        <w:rPr>
          <w:lang w:val="el-GR"/>
        </w:rPr>
        <w:t xml:space="preserve"> προτείνουν για την επίλυση του </w:t>
      </w:r>
      <w:r>
        <w:t>TOPTW</w:t>
      </w:r>
      <w:r w:rsidRPr="001F2CB9">
        <w:rPr>
          <w:lang w:val="el-GR"/>
        </w:rPr>
        <w:t xml:space="preserve"> έναν ευρετικό αλγόριθμο, τον </w:t>
      </w:r>
      <w:r>
        <w:t>Iterative</w:t>
      </w:r>
      <w:r w:rsidRPr="001F2CB9">
        <w:rPr>
          <w:lang w:val="el-GR"/>
        </w:rPr>
        <w:t xml:space="preserve"> </w:t>
      </w:r>
      <w:r>
        <w:t>three</w:t>
      </w:r>
      <w:r w:rsidRPr="001F2CB9">
        <w:rPr>
          <w:lang w:val="el-GR"/>
        </w:rPr>
        <w:t>-</w:t>
      </w:r>
      <w:r>
        <w:t>Component</w:t>
      </w:r>
      <w:r w:rsidRPr="001F2CB9">
        <w:rPr>
          <w:lang w:val="el-GR"/>
        </w:rPr>
        <w:t xml:space="preserve"> </w:t>
      </w:r>
      <w:r>
        <w:t>Heuristic</w:t>
      </w:r>
      <w:r w:rsidRPr="001F2CB9">
        <w:rPr>
          <w:lang w:val="el-GR"/>
        </w:rPr>
        <w:t xml:space="preserve"> (</w:t>
      </w:r>
      <w:r>
        <w:t>I</w:t>
      </w:r>
      <w:r w:rsidRPr="001F2CB9">
        <w:rPr>
          <w:lang w:val="el-GR"/>
        </w:rPr>
        <w:t>3</w:t>
      </w:r>
      <w:r>
        <w:t>CH</w:t>
      </w:r>
      <w:r w:rsidRPr="001F2CB9">
        <w:rPr>
          <w:lang w:val="el-GR"/>
        </w:rPr>
        <w:t xml:space="preserve">), ο οποίος αποτελείται από τις εξής </w:t>
      </w:r>
      <w:r w:rsidR="004D7F2F">
        <w:rPr>
          <w:lang w:val="el-GR"/>
        </w:rPr>
        <w:t>διαδικασίες</w:t>
      </w:r>
      <w:r w:rsidRPr="001F2CB9">
        <w:rPr>
          <w:lang w:val="el-GR"/>
        </w:rPr>
        <w:t>:</w:t>
      </w:r>
    </w:p>
    <w:p w14:paraId="4481F428" w14:textId="42AB358E" w:rsidR="001F2CB9" w:rsidRPr="00D33A40" w:rsidRDefault="001844DE" w:rsidP="004D7F2F">
      <w:pPr>
        <w:pStyle w:val="ListParagraph"/>
        <w:numPr>
          <w:ilvl w:val="0"/>
          <w:numId w:val="25"/>
        </w:numPr>
        <w:rPr>
          <w:iCs/>
          <w:lang w:val="el-GR"/>
        </w:rPr>
      </w:pPr>
      <w:r>
        <w:t>Local</w:t>
      </w:r>
      <w:r w:rsidRPr="00D33A40">
        <w:rPr>
          <w:lang w:val="el-GR"/>
        </w:rPr>
        <w:t xml:space="preserve"> </w:t>
      </w:r>
      <w:r>
        <w:t>search</w:t>
      </w:r>
      <w:r w:rsidRPr="00D33A40">
        <w:rPr>
          <w:lang w:val="el-GR"/>
        </w:rPr>
        <w:t xml:space="preserve">: Κατά τη τοπική αναζήτηση δημιουργείται ένα πλήθος γειτονικών λύσεων, των οποίων οι τροχιές προστίθενται σε ένα σύνολο τροχιών </w:t>
      </w:r>
      <w:r>
        <w:t>pool</w:t>
      </w:r>
      <w:r w:rsidRPr="00D33A40">
        <w:rPr>
          <w:lang w:val="el-GR"/>
        </w:rPr>
        <w:t xml:space="preserve"> και η βέλτιστη μέχρι στιγμής λύση </w:t>
      </w:r>
      <w:r w:rsidR="00681E85" w:rsidRPr="00D33A40">
        <w:rPr>
          <w:lang w:val="el-GR"/>
        </w:rPr>
        <w:t>αντικαθίσταται</w:t>
      </w:r>
      <w:r w:rsidRPr="00D33A40">
        <w:rPr>
          <w:lang w:val="el-GR"/>
        </w:rPr>
        <w:t xml:space="preserve"> από την καλύτερη γειτονική εάν φυσικά η δεύτερη είναι πιο επικερδής από την πρώτη.</w:t>
      </w:r>
    </w:p>
    <w:p w14:paraId="519FEEFB" w14:textId="46C72457" w:rsidR="00D33A40" w:rsidRPr="0035085B" w:rsidRDefault="00D33A40" w:rsidP="004D7F2F">
      <w:pPr>
        <w:pStyle w:val="ListParagraph"/>
        <w:numPr>
          <w:ilvl w:val="0"/>
          <w:numId w:val="25"/>
        </w:numPr>
        <w:rPr>
          <w:iCs/>
          <w:lang w:val="el-GR"/>
        </w:rPr>
      </w:pPr>
      <w:r>
        <w:t>Simulated</w:t>
      </w:r>
      <w:r w:rsidRPr="0035085B">
        <w:rPr>
          <w:lang w:val="el-GR"/>
        </w:rPr>
        <w:t xml:space="preserve"> </w:t>
      </w:r>
      <w:r>
        <w:t>annealing</w:t>
      </w:r>
      <w:r w:rsidRPr="0035085B">
        <w:rPr>
          <w:lang w:val="el-GR"/>
        </w:rPr>
        <w:t xml:space="preserve">: Κατά τη διαδικασία της προσομοιωμένης ανόπτησης, παράγεται μονάχα μία γειτονική λύση, η οποία γίνεται αποδεκτή με βάση μία υπολογιζόμενη πιθανότητα. Οι τροχιές των προκύπτουσων γειτονικών λύσεων προστίθενται και πάλι στο σύνολο τροχιών </w:t>
      </w:r>
      <w:r>
        <w:t>pool</w:t>
      </w:r>
      <w:r w:rsidRPr="0035085B">
        <w:rPr>
          <w:lang w:val="el-GR"/>
        </w:rPr>
        <w:t>.</w:t>
      </w:r>
    </w:p>
    <w:p w14:paraId="60C9FE7C" w14:textId="3DF006A1" w:rsidR="0035085B" w:rsidRPr="00D41142" w:rsidRDefault="0035085B" w:rsidP="004D7F2F">
      <w:pPr>
        <w:pStyle w:val="ListParagraph"/>
        <w:numPr>
          <w:ilvl w:val="0"/>
          <w:numId w:val="25"/>
        </w:numPr>
        <w:rPr>
          <w:iCs/>
          <w:lang w:val="el-GR"/>
        </w:rPr>
      </w:pPr>
      <w:r>
        <w:t>Route</w:t>
      </w:r>
      <w:r w:rsidRPr="00D41142">
        <w:rPr>
          <w:lang w:val="el-GR"/>
        </w:rPr>
        <w:t xml:space="preserve"> </w:t>
      </w:r>
      <w:r>
        <w:t>recombination</w:t>
      </w:r>
      <w:r w:rsidRPr="00D41142">
        <w:rPr>
          <w:lang w:val="el-GR"/>
        </w:rPr>
        <w:t xml:space="preserve">: Κατά τον ανασυνδυασμό των τροχιών επιχειρείται η εύρεση ενός </w:t>
      </w:r>
      <w:r w:rsidR="00681E85" w:rsidRPr="00D41142">
        <w:rPr>
          <w:lang w:val="el-GR"/>
        </w:rPr>
        <w:t>κατάλληλου</w:t>
      </w:r>
      <w:r w:rsidRPr="00D41142">
        <w:rPr>
          <w:lang w:val="el-GR"/>
        </w:rPr>
        <w:t xml:space="preserve"> συνδυασμού των τροχιών που βρίσκονται στο </w:t>
      </w:r>
      <w:r>
        <w:t>pool</w:t>
      </w:r>
      <w:r w:rsidRPr="00D41142">
        <w:rPr>
          <w:lang w:val="el-GR"/>
        </w:rPr>
        <w:t xml:space="preserve"> έτσι ώστε να κατασκευαστεί μια βέλτιστη λύση.</w:t>
      </w:r>
    </w:p>
    <w:p w14:paraId="6A0968CA" w14:textId="575B8652" w:rsidR="00D41142" w:rsidRDefault="00D41142" w:rsidP="0060093E">
      <w:pPr>
        <w:rPr>
          <w:ins w:id="2997" w:author="Στάθης Καπ" w:date="2023-03-06T06:24:00Z"/>
          <w:lang w:val="el-GR"/>
        </w:rPr>
      </w:pPr>
      <w:r w:rsidRPr="007A017F">
        <w:rPr>
          <w:lang w:val="el-GR"/>
        </w:rPr>
        <w:t>Για την κατασκευή γειτονικών λύσεων χρησιμοποιείται</w:t>
      </w:r>
      <w:del w:id="2998" w:author="Στάθης Καπ" w:date="2023-02-25T19:54:00Z">
        <w:r w:rsidRPr="007A017F" w:rsidDel="00CE5A1D">
          <w:rPr>
            <w:lang w:val="el-GR"/>
          </w:rPr>
          <w:delText xml:space="preserve"> ο</w:delText>
        </w:r>
      </w:del>
      <w:r w:rsidRPr="007A017F">
        <w:rPr>
          <w:lang w:val="el-GR"/>
        </w:rPr>
        <w:t xml:space="preserve"> </w:t>
      </w:r>
      <w:commentRangeStart w:id="2999"/>
      <w:del w:id="3000" w:author="Στάθης Καπ" w:date="2023-02-25T19:54:00Z">
        <w:r w:rsidRPr="007A017F" w:rsidDel="00CE5A1D">
          <w:rPr>
            <w:lang w:val="el-GR"/>
          </w:rPr>
          <w:delText xml:space="preserve">χειριστής </w:delText>
        </w:r>
      </w:del>
      <w:commentRangeEnd w:id="2999"/>
      <w:ins w:id="3001" w:author="Στάθης Καπ" w:date="2023-02-25T19:54:00Z">
        <w:r w:rsidR="00CE5A1D">
          <w:rPr>
            <w:lang w:val="el-GR"/>
          </w:rPr>
          <w:t>μια λειτουργία αναζήτησης γειτονικών λύσεων</w:t>
        </w:r>
        <w:r w:rsidR="00CE5A1D" w:rsidRPr="007A017F">
          <w:rPr>
            <w:lang w:val="el-GR"/>
          </w:rPr>
          <w:t xml:space="preserve"> </w:t>
        </w:r>
      </w:ins>
      <w:r w:rsidR="000C049E">
        <w:rPr>
          <w:rStyle w:val="CommentReference"/>
        </w:rPr>
        <w:commentReference w:id="2999"/>
      </w:r>
      <w:del w:id="3002" w:author="Στάθης Καπ" w:date="2023-03-01T05:15:00Z">
        <w:r w:rsidRPr="007A017F" w:rsidDel="0093342D">
          <w:rPr>
            <w:lang w:val="el-GR"/>
          </w:rPr>
          <w:delText>«</w:delText>
        </w:r>
        <w:r w:rsidDel="0093342D">
          <w:delText>eliminator</w:delText>
        </w:r>
        <w:r w:rsidRPr="007A017F" w:rsidDel="0093342D">
          <w:rPr>
            <w:lang w:val="el-GR"/>
          </w:rPr>
          <w:delText>»</w:delText>
        </w:r>
      </w:del>
      <w:ins w:id="3003" w:author="Στάθης Καπ" w:date="2023-03-06T06:52:00Z">
        <w:r w:rsidR="005A7C20" w:rsidRPr="00EA414C">
          <w:rPr>
            <w:lang w:val="el-GR"/>
            <w:rPrChange w:id="3004" w:author="Στάθης Καπ" w:date="2023-03-06T06:56:00Z">
              <w:rPr/>
            </w:rPrChange>
          </w:rPr>
          <w:t>(</w:t>
        </w:r>
      </w:ins>
      <w:ins w:id="3005" w:author="Στάθης Καπ" w:date="2023-03-01T05:15:00Z">
        <w:r w:rsidR="0093342D">
          <w:t>eliminator</w:t>
        </w:r>
      </w:ins>
      <w:ins w:id="3006" w:author="Στάθης Καπ" w:date="2023-03-06T06:52:00Z">
        <w:r w:rsidR="005A7C20" w:rsidRPr="00EA414C">
          <w:rPr>
            <w:lang w:val="el-GR"/>
            <w:rPrChange w:id="3007" w:author="Στάθης Καπ" w:date="2023-03-06T06:56:00Z">
              <w:rPr/>
            </w:rPrChange>
          </w:rPr>
          <w:t>)</w:t>
        </w:r>
      </w:ins>
      <w:r w:rsidRPr="007A017F">
        <w:rPr>
          <w:lang w:val="el-GR"/>
        </w:rPr>
        <w:t xml:space="preserve"> </w:t>
      </w:r>
      <w:ins w:id="3008" w:author="Στάθης Καπ" w:date="2023-02-25T19:55:00Z">
        <w:r w:rsidR="00CE5A1D">
          <w:rPr>
            <w:lang w:val="el-GR"/>
          </w:rPr>
          <w:t xml:space="preserve">ή οποία </w:t>
        </w:r>
      </w:ins>
      <w:del w:id="3009" w:author="Στάθης Καπ" w:date="2023-02-25T19:55:00Z">
        <w:r w:rsidRPr="007A017F" w:rsidDel="00CE5A1D">
          <w:rPr>
            <w:lang w:val="el-GR"/>
          </w:rPr>
          <w:delText xml:space="preserve">ο οποίος </w:delText>
        </w:r>
      </w:del>
      <w:r w:rsidRPr="007A017F">
        <w:rPr>
          <w:lang w:val="el-GR"/>
        </w:rPr>
        <w:t xml:space="preserve">αρχικά αφαιρεί ένα πλήθος κόμβων από τις τροχιές μιας λύσης Α και προσπαθεί να εισάγει κόμβους που δεν είχαν συμπεριληφθεί προηγουμένως σε αυτές, κατασκευάζοντας έτσι μία λύση Β. Στη συνέχεια η Β </w:t>
      </w:r>
      <w:r w:rsidR="00681E85" w:rsidRPr="007A017F">
        <w:rPr>
          <w:lang w:val="el-GR"/>
        </w:rPr>
        <w:t>υπόκειται</w:t>
      </w:r>
      <w:r w:rsidRPr="007A017F">
        <w:rPr>
          <w:lang w:val="el-GR"/>
        </w:rPr>
        <w:t xml:space="preserve"> σε μία </w:t>
      </w:r>
      <w:ins w:id="3010" w:author="Στάθης Καπ" w:date="2023-02-25T20:01:00Z">
        <w:r w:rsidR="00CE5A1D">
          <w:rPr>
            <w:lang w:val="el-GR"/>
          </w:rPr>
          <w:t>επιπλέον επεξεργαστική διαδικασία</w:t>
        </w:r>
        <w:r w:rsidR="002460B9">
          <w:rPr>
            <w:lang w:val="el-GR"/>
          </w:rPr>
          <w:t>,</w:t>
        </w:r>
      </w:ins>
      <w:commentRangeStart w:id="3011"/>
      <w:del w:id="3012" w:author="Στάθης Καπ" w:date="2023-02-25T20:01:00Z">
        <w:r w:rsidDel="00CE5A1D">
          <w:delText>post</w:delText>
        </w:r>
        <w:r w:rsidRPr="007A017F" w:rsidDel="00CE5A1D">
          <w:rPr>
            <w:lang w:val="el-GR"/>
          </w:rPr>
          <w:delText>-</w:delText>
        </w:r>
      </w:del>
      <w:ins w:id="3013" w:author="Στάθης Καπ" w:date="2023-02-25T20:01:00Z">
        <w:r w:rsidR="00CE5A1D">
          <w:rPr>
            <w:lang w:val="el-GR"/>
          </w:rPr>
          <w:t xml:space="preserve"> </w:t>
        </w:r>
        <w:r w:rsidR="002A1501">
          <w:rPr>
            <w:lang w:val="el-GR"/>
          </w:rPr>
          <w:t>η</w:t>
        </w:r>
      </w:ins>
      <w:del w:id="3014" w:author="Στάθης Καπ" w:date="2023-02-25T20:01:00Z">
        <w:r w:rsidDel="00CE5A1D">
          <w:delText>processing</w:delText>
        </w:r>
        <w:r w:rsidRPr="007A017F" w:rsidDel="00CE5A1D">
          <w:rPr>
            <w:lang w:val="el-GR"/>
          </w:rPr>
          <w:delText xml:space="preserve"> </w:delText>
        </w:r>
        <w:commentRangeEnd w:id="3011"/>
        <w:r w:rsidR="000C049E" w:rsidDel="00CE5A1D">
          <w:rPr>
            <w:rStyle w:val="CommentReference"/>
          </w:rPr>
          <w:commentReference w:id="3011"/>
        </w:r>
        <w:r w:rsidRPr="007A017F" w:rsidDel="00CE5A1D">
          <w:rPr>
            <w:lang w:val="el-GR"/>
          </w:rPr>
          <w:delText>διαδικασία η</w:delText>
        </w:r>
      </w:del>
      <w:r w:rsidRPr="007A017F">
        <w:rPr>
          <w:lang w:val="el-GR"/>
        </w:rPr>
        <w:t xml:space="preserve"> οποία αποτελείται από επτά λειτουργίες τύπου επανατοποθέτησης(</w:t>
      </w:r>
      <w:r>
        <w:t>relocate</w:t>
      </w:r>
      <w:r w:rsidRPr="007A017F">
        <w:rPr>
          <w:lang w:val="el-GR"/>
        </w:rPr>
        <w:t>), ανταλλαγής(</w:t>
      </w:r>
      <w:r>
        <w:t>exchange</w:t>
      </w:r>
      <w:r w:rsidRPr="007A017F">
        <w:rPr>
          <w:lang w:val="el-GR"/>
        </w:rPr>
        <w:t>) και 2-</w:t>
      </w:r>
      <w:r>
        <w:t>opt</w:t>
      </w:r>
      <w:r w:rsidRPr="007A017F">
        <w:rPr>
          <w:lang w:val="el-GR"/>
        </w:rPr>
        <w:t>.</w:t>
      </w:r>
    </w:p>
    <w:p w14:paraId="57B1B347" w14:textId="055D6C93" w:rsidR="00BB65C8" w:rsidRDefault="008209B8" w:rsidP="0060093E">
      <w:pPr>
        <w:ind w:firstLine="360"/>
        <w:rPr>
          <w:ins w:id="3015" w:author="Στάθης Καπ" w:date="2023-03-06T06:44:00Z"/>
          <w:lang w:val="el-GR"/>
        </w:rPr>
        <w:pPrChange w:id="3016" w:author="Στάθης Καπ" w:date="2023-03-13T04:19:00Z">
          <w:pPr/>
        </w:pPrChange>
      </w:pPr>
      <w:ins w:id="3017" w:author="Στάθης Καπ" w:date="2023-03-06T06:24:00Z">
        <w:r>
          <w:rPr>
            <w:lang w:val="el-GR"/>
          </w:rPr>
          <w:lastRenderedPageBreak/>
          <w:t>Οι</w:t>
        </w:r>
        <w:r w:rsidRPr="008209B8">
          <w:rPr>
            <w:rPrChange w:id="3018" w:author="Στάθης Καπ" w:date="2023-03-06T06:27:00Z">
              <w:rPr>
                <w:lang w:val="el-GR"/>
              </w:rPr>
            </w:rPrChange>
          </w:rPr>
          <w:t xml:space="preserve"> </w:t>
        </w:r>
      </w:ins>
      <w:ins w:id="3019" w:author="Στάθης Καπ" w:date="2023-03-06T06:27:00Z">
        <w:r w:rsidRPr="008209B8">
          <w:t>José</w:t>
        </w:r>
        <w:r w:rsidRPr="008209B8">
          <w:rPr>
            <w:u w:val="single"/>
          </w:rPr>
          <w:t> </w:t>
        </w:r>
        <w:r w:rsidRPr="008209B8">
          <w:t>Ruiz-Meza</w:t>
        </w:r>
        <w:r w:rsidRPr="008209B8">
          <w:rPr>
            <w:rPrChange w:id="3020" w:author="Στάθης Καπ" w:date="2023-03-06T06:27:00Z">
              <w:rPr>
                <w:lang w:val="el-GR"/>
              </w:rPr>
            </w:rPrChange>
          </w:rPr>
          <w:t xml:space="preserve"> </w:t>
        </w:r>
        <w:r>
          <w:t xml:space="preserve">et al. </w:t>
        </w:r>
        <w:r w:rsidRPr="00BD11A9">
          <w:t>(2021)</w:t>
        </w:r>
      </w:ins>
      <w:customXmlInsRangeStart w:id="3021" w:author="Στάθης Καπ" w:date="2023-03-06T06:28:00Z"/>
      <w:sdt>
        <w:sdtPr>
          <w:id w:val="371430128"/>
          <w:citation/>
        </w:sdtPr>
        <w:sdtEndPr/>
        <w:sdtContent>
          <w:customXmlInsRangeEnd w:id="3021"/>
          <w:ins w:id="3022" w:author="Στάθης Καπ" w:date="2023-03-06T06:28:00Z">
            <w:r>
              <w:fldChar w:fldCharType="begin"/>
            </w:r>
            <w:r w:rsidRPr="00BD11A9">
              <w:instrText xml:space="preserve"> </w:instrText>
            </w:r>
            <w:r>
              <w:instrText>CITATION</w:instrText>
            </w:r>
            <w:r w:rsidRPr="00BD11A9">
              <w:instrText xml:space="preserve"> </w:instrText>
            </w:r>
            <w:r>
              <w:instrText>Jos</w:instrText>
            </w:r>
            <w:r w:rsidRPr="00BD11A9">
              <w:instrText>21 \</w:instrText>
            </w:r>
            <w:r>
              <w:instrText>l</w:instrText>
            </w:r>
            <w:r w:rsidRPr="00BD11A9">
              <w:instrText xml:space="preserve"> 1033 </w:instrText>
            </w:r>
          </w:ins>
          <w:r>
            <w:fldChar w:fldCharType="separate"/>
          </w:r>
          <w:r w:rsidR="008A6678">
            <w:rPr>
              <w:noProof/>
            </w:rPr>
            <w:t xml:space="preserve"> </w:t>
          </w:r>
          <w:r w:rsidR="008A6678" w:rsidRPr="008A6678">
            <w:rPr>
              <w:noProof/>
            </w:rPr>
            <w:t>[35]</w:t>
          </w:r>
          <w:ins w:id="3023" w:author="Στάθης Καπ" w:date="2023-03-06T06:28:00Z">
            <w:r>
              <w:fldChar w:fldCharType="end"/>
            </w:r>
          </w:ins>
          <w:customXmlInsRangeStart w:id="3024" w:author="Στάθης Καπ" w:date="2023-03-06T06:28:00Z"/>
        </w:sdtContent>
      </w:sdt>
      <w:customXmlInsRangeEnd w:id="3024"/>
      <w:ins w:id="3025" w:author="Στάθης Καπ" w:date="2023-03-06T06:28:00Z">
        <w:r w:rsidRPr="00BD11A9">
          <w:t xml:space="preserve"> </w:t>
        </w:r>
        <w:r>
          <w:rPr>
            <w:lang w:val="el-GR"/>
          </w:rPr>
          <w:t>μελέτησαν</w:t>
        </w:r>
        <w:r w:rsidRPr="00BD11A9">
          <w:rPr>
            <w:rPrChange w:id="3026" w:author="Στάθης Καπ" w:date="2023-03-06T06:30:00Z">
              <w:rPr>
                <w:lang w:val="el-GR"/>
              </w:rPr>
            </w:rPrChange>
          </w:rPr>
          <w:t xml:space="preserve"> </w:t>
        </w:r>
      </w:ins>
      <w:ins w:id="3027" w:author="Στάθης Καπ" w:date="2023-03-06T06:30:00Z">
        <w:r w:rsidR="00BD11A9">
          <w:rPr>
            <w:lang w:val="el-GR"/>
          </w:rPr>
          <w:t>μια</w:t>
        </w:r>
        <w:r w:rsidR="00BD11A9" w:rsidRPr="00BD11A9">
          <w:rPr>
            <w:rPrChange w:id="3028" w:author="Στάθης Καπ" w:date="2023-03-06T06:30:00Z">
              <w:rPr>
                <w:lang w:val="el-GR"/>
              </w:rPr>
            </w:rPrChange>
          </w:rPr>
          <w:t xml:space="preserve"> </w:t>
        </w:r>
        <w:r w:rsidR="00BD11A9">
          <w:rPr>
            <w:lang w:val="el-GR"/>
          </w:rPr>
          <w:t>πιο</w:t>
        </w:r>
        <w:r w:rsidR="00BD11A9" w:rsidRPr="00BD11A9">
          <w:rPr>
            <w:rPrChange w:id="3029" w:author="Στάθης Καπ" w:date="2023-03-06T06:30:00Z">
              <w:rPr>
                <w:lang w:val="el-GR"/>
              </w:rPr>
            </w:rPrChange>
          </w:rPr>
          <w:t xml:space="preserve"> </w:t>
        </w:r>
        <w:r w:rsidR="00BD11A9">
          <w:rPr>
            <w:lang w:val="el-GR"/>
          </w:rPr>
          <w:t>εξειδικευμένη</w:t>
        </w:r>
        <w:r w:rsidR="00BD11A9" w:rsidRPr="00BD11A9">
          <w:rPr>
            <w:rPrChange w:id="3030" w:author="Στάθης Καπ" w:date="2023-03-06T06:30:00Z">
              <w:rPr>
                <w:lang w:val="el-GR"/>
              </w:rPr>
            </w:rPrChange>
          </w:rPr>
          <w:t xml:space="preserve"> </w:t>
        </w:r>
        <w:r w:rsidR="00BD11A9">
          <w:rPr>
            <w:lang w:val="el-GR"/>
          </w:rPr>
          <w:t>περίπτωση</w:t>
        </w:r>
        <w:r w:rsidR="00BD11A9" w:rsidRPr="00BD11A9">
          <w:rPr>
            <w:rPrChange w:id="3031" w:author="Στάθης Καπ" w:date="2023-03-06T06:30:00Z">
              <w:rPr>
                <w:lang w:val="el-GR"/>
              </w:rPr>
            </w:rPrChange>
          </w:rPr>
          <w:t xml:space="preserve"> </w:t>
        </w:r>
        <w:r w:rsidR="00BD11A9">
          <w:rPr>
            <w:lang w:val="el-GR"/>
          </w:rPr>
          <w:t>του</w:t>
        </w:r>
        <w:r w:rsidR="00BD11A9" w:rsidRPr="00BD11A9">
          <w:rPr>
            <w:rPrChange w:id="3032" w:author="Στάθης Καπ" w:date="2023-03-06T06:30:00Z">
              <w:rPr>
                <w:lang w:val="el-GR"/>
              </w:rPr>
            </w:rPrChange>
          </w:rPr>
          <w:t xml:space="preserve"> </w:t>
        </w:r>
        <w:r w:rsidR="00BD11A9">
          <w:t xml:space="preserve">TOPTW, </w:t>
        </w:r>
        <w:r w:rsidR="00BD11A9">
          <w:rPr>
            <w:lang w:val="el-GR"/>
          </w:rPr>
          <w:t>το</w:t>
        </w:r>
        <w:r w:rsidR="00BD11A9" w:rsidRPr="00BD11A9">
          <w:rPr>
            <w:rPrChange w:id="3033" w:author="Στάθης Καπ" w:date="2023-03-06T06:30:00Z">
              <w:rPr>
                <w:lang w:val="el-GR"/>
              </w:rPr>
            </w:rPrChange>
          </w:rPr>
          <w:t xml:space="preserve"> </w:t>
        </w:r>
        <w:r w:rsidR="00BD11A9" w:rsidRPr="00BD11A9">
          <w:t>Multi-Constraints Multi-Modal Team Orienteering Problem with Time Windows for Groups with Heterogeneous Preferences</w:t>
        </w:r>
      </w:ins>
      <w:ins w:id="3034" w:author="Στάθης Καπ" w:date="2023-03-06T06:31:00Z">
        <w:r w:rsidR="00BD11A9" w:rsidRPr="00BD11A9">
          <w:rPr>
            <w:rPrChange w:id="3035" w:author="Στάθης Καπ" w:date="2023-03-06T06:31:00Z">
              <w:rPr>
                <w:lang w:val="el-GR"/>
              </w:rPr>
            </w:rPrChange>
          </w:rPr>
          <w:t xml:space="preserve"> (</w:t>
        </w:r>
        <w:r w:rsidR="00BD11A9">
          <w:t>MCM-TOPT-GHP</w:t>
        </w:r>
        <w:r w:rsidR="00BD11A9" w:rsidRPr="00BD11A9">
          <w:rPr>
            <w:rPrChange w:id="3036" w:author="Στάθης Καπ" w:date="2023-03-06T06:31:00Z">
              <w:rPr>
                <w:lang w:val="el-GR"/>
              </w:rPr>
            </w:rPrChange>
          </w:rPr>
          <w:t>)</w:t>
        </w:r>
      </w:ins>
      <w:ins w:id="3037" w:author="Στάθης Καπ" w:date="2023-03-06T06:30:00Z">
        <w:r w:rsidR="00BD11A9">
          <w:t>,</w:t>
        </w:r>
      </w:ins>
      <w:ins w:id="3038" w:author="Στάθης Καπ" w:date="2023-03-06T06:31:00Z">
        <w:r w:rsidR="00BD11A9">
          <w:t xml:space="preserve"> </w:t>
        </w:r>
      </w:ins>
      <w:ins w:id="3039" w:author="Στάθης Καπ" w:date="2023-03-06T06:32:00Z">
        <w:r w:rsidR="00BD11A9">
          <w:rPr>
            <w:lang w:val="el-GR"/>
          </w:rPr>
          <w:t>στο</w:t>
        </w:r>
        <w:r w:rsidR="00BD11A9" w:rsidRPr="00BD11A9">
          <w:rPr>
            <w:rPrChange w:id="3040" w:author="Στάθης Καπ" w:date="2023-03-06T06:32:00Z">
              <w:rPr>
                <w:lang w:val="el-GR"/>
              </w:rPr>
            </w:rPrChange>
          </w:rPr>
          <w:t xml:space="preserve"> </w:t>
        </w:r>
        <w:r w:rsidR="00BD11A9">
          <w:rPr>
            <w:lang w:val="el-GR"/>
          </w:rPr>
          <w:t>οποίο</w:t>
        </w:r>
        <w:r w:rsidR="00BD11A9" w:rsidRPr="00BD11A9">
          <w:rPr>
            <w:rPrChange w:id="3041" w:author="Στάθης Καπ" w:date="2023-03-06T06:32:00Z">
              <w:rPr>
                <w:lang w:val="el-GR"/>
              </w:rPr>
            </w:rPrChange>
          </w:rPr>
          <w:t xml:space="preserve"> </w:t>
        </w:r>
        <w:r w:rsidR="00BD11A9">
          <w:rPr>
            <w:lang w:val="el-GR"/>
          </w:rPr>
          <w:t>μια</w:t>
        </w:r>
        <w:r w:rsidR="00BD11A9" w:rsidRPr="00BD11A9">
          <w:rPr>
            <w:rPrChange w:id="3042" w:author="Στάθης Καπ" w:date="2023-03-06T06:32:00Z">
              <w:rPr>
                <w:lang w:val="el-GR"/>
              </w:rPr>
            </w:rPrChange>
          </w:rPr>
          <w:t xml:space="preserve"> </w:t>
        </w:r>
        <w:r w:rsidR="00BD11A9">
          <w:rPr>
            <w:lang w:val="el-GR"/>
          </w:rPr>
          <w:t>ομάδα</w:t>
        </w:r>
        <w:r w:rsidR="00BD11A9" w:rsidRPr="00BD11A9">
          <w:rPr>
            <w:rPrChange w:id="3043" w:author="Στάθης Καπ" w:date="2023-03-06T06:32:00Z">
              <w:rPr>
                <w:lang w:val="el-GR"/>
              </w:rPr>
            </w:rPrChange>
          </w:rPr>
          <w:t xml:space="preserve"> </w:t>
        </w:r>
        <w:r w:rsidR="00BD11A9">
          <w:rPr>
            <w:lang w:val="el-GR"/>
          </w:rPr>
          <w:t>ατόμων</w:t>
        </w:r>
      </w:ins>
      <w:ins w:id="3044" w:author="Στάθης Καπ" w:date="2023-03-06T06:33:00Z">
        <w:r w:rsidR="00BD11A9" w:rsidRPr="002D2339">
          <w:rPr>
            <w:rPrChange w:id="3045" w:author="Στάθης Καπ" w:date="2023-03-06T06:35:00Z">
              <w:rPr>
                <w:lang w:val="el-GR"/>
              </w:rPr>
            </w:rPrChange>
          </w:rPr>
          <w:t>,</w:t>
        </w:r>
      </w:ins>
      <w:ins w:id="3046" w:author="Στάθης Καπ" w:date="2023-03-06T06:32:00Z">
        <w:r w:rsidR="00BD11A9" w:rsidRPr="00BD11A9">
          <w:rPr>
            <w:rPrChange w:id="3047" w:author="Στάθης Καπ" w:date="2023-03-06T06:32:00Z">
              <w:rPr>
                <w:lang w:val="el-GR"/>
              </w:rPr>
            </w:rPrChange>
          </w:rPr>
          <w:t xml:space="preserve"> </w:t>
        </w:r>
        <w:r w:rsidR="00BD11A9">
          <w:rPr>
            <w:lang w:val="el-GR"/>
          </w:rPr>
          <w:t>με</w:t>
        </w:r>
        <w:r w:rsidR="00BD11A9" w:rsidRPr="00BD11A9">
          <w:rPr>
            <w:rPrChange w:id="3048" w:author="Στάθης Καπ" w:date="2023-03-06T06:32:00Z">
              <w:rPr>
                <w:lang w:val="el-GR"/>
              </w:rPr>
            </w:rPrChange>
          </w:rPr>
          <w:t xml:space="preserve"> </w:t>
        </w:r>
        <w:r w:rsidR="00BD11A9">
          <w:rPr>
            <w:lang w:val="el-GR"/>
          </w:rPr>
          <w:t>διαφορε</w:t>
        </w:r>
      </w:ins>
      <w:ins w:id="3049" w:author="Στάθης Καπ" w:date="2023-03-06T06:35:00Z">
        <w:r w:rsidR="002D2339">
          <w:rPr>
            <w:lang w:val="el-GR"/>
          </w:rPr>
          <w:t>τικές</w:t>
        </w:r>
        <w:r w:rsidR="002D2339" w:rsidRPr="002D2339">
          <w:rPr>
            <w:rPrChange w:id="3050" w:author="Στάθης Καπ" w:date="2023-03-06T06:35:00Z">
              <w:rPr>
                <w:lang w:val="el-GR"/>
              </w:rPr>
            </w:rPrChange>
          </w:rPr>
          <w:t xml:space="preserve"> </w:t>
        </w:r>
        <w:r w:rsidR="002D2339">
          <w:rPr>
            <w:lang w:val="el-GR"/>
          </w:rPr>
          <w:t>προτιμήσεις</w:t>
        </w:r>
        <w:r w:rsidR="002D2339" w:rsidRPr="002D2339">
          <w:rPr>
            <w:rPrChange w:id="3051" w:author="Στάθης Καπ" w:date="2023-03-06T06:35:00Z">
              <w:rPr>
                <w:lang w:val="el-GR"/>
              </w:rPr>
            </w:rPrChange>
          </w:rPr>
          <w:t xml:space="preserve"> </w:t>
        </w:r>
      </w:ins>
      <w:ins w:id="3052" w:author="Στάθης Καπ" w:date="2023-03-06T06:33:00Z">
        <w:r w:rsidR="00BD11A9">
          <w:rPr>
            <w:lang w:val="el-GR"/>
          </w:rPr>
          <w:t>και</w:t>
        </w:r>
        <w:r w:rsidR="00BD11A9" w:rsidRPr="00BD11A9">
          <w:rPr>
            <w:rPrChange w:id="3053" w:author="Στάθης Καπ" w:date="2023-03-06T06:33:00Z">
              <w:rPr>
                <w:lang w:val="el-GR"/>
              </w:rPr>
            </w:rPrChange>
          </w:rPr>
          <w:t xml:space="preserve"> </w:t>
        </w:r>
        <w:r w:rsidR="00BD11A9">
          <w:rPr>
            <w:lang w:val="el-GR"/>
          </w:rPr>
          <w:t>περιορισμούς</w:t>
        </w:r>
        <w:r w:rsidR="00BD11A9" w:rsidRPr="002D2339">
          <w:rPr>
            <w:rPrChange w:id="3054" w:author="Στάθης Καπ" w:date="2023-03-06T06:35:00Z">
              <w:rPr>
                <w:lang w:val="el-GR"/>
              </w:rPr>
            </w:rPrChange>
          </w:rPr>
          <w:t xml:space="preserve">, </w:t>
        </w:r>
        <w:r w:rsidR="00BD11A9">
          <w:rPr>
            <w:lang w:val="el-GR"/>
          </w:rPr>
          <w:t>θέλει</w:t>
        </w:r>
        <w:r w:rsidR="00BD11A9" w:rsidRPr="002D2339">
          <w:rPr>
            <w:rPrChange w:id="3055" w:author="Στάθης Καπ" w:date="2023-03-06T06:35:00Z">
              <w:rPr>
                <w:lang w:val="el-GR"/>
              </w:rPr>
            </w:rPrChange>
          </w:rPr>
          <w:t xml:space="preserve"> </w:t>
        </w:r>
        <w:r w:rsidR="00BD11A9">
          <w:rPr>
            <w:lang w:val="el-GR"/>
          </w:rPr>
          <w:t>να</w:t>
        </w:r>
        <w:r w:rsidR="00BD11A9" w:rsidRPr="002D2339">
          <w:rPr>
            <w:rPrChange w:id="3056" w:author="Στάθης Καπ" w:date="2023-03-06T06:35:00Z">
              <w:rPr>
                <w:lang w:val="el-GR"/>
              </w:rPr>
            </w:rPrChange>
          </w:rPr>
          <w:t xml:space="preserve"> </w:t>
        </w:r>
        <w:r w:rsidR="00BD11A9">
          <w:rPr>
            <w:lang w:val="el-GR"/>
          </w:rPr>
          <w:t>επισκεφθεί</w:t>
        </w:r>
        <w:r w:rsidR="00BD11A9" w:rsidRPr="002D2339">
          <w:rPr>
            <w:rPrChange w:id="3057" w:author="Στάθης Καπ" w:date="2023-03-06T06:35:00Z">
              <w:rPr>
                <w:lang w:val="el-GR"/>
              </w:rPr>
            </w:rPrChange>
          </w:rPr>
          <w:t xml:space="preserve"> </w:t>
        </w:r>
        <w:r w:rsidR="00BD11A9">
          <w:rPr>
            <w:lang w:val="el-GR"/>
          </w:rPr>
          <w:t>ένα</w:t>
        </w:r>
        <w:r w:rsidR="00BD11A9" w:rsidRPr="002D2339">
          <w:rPr>
            <w:rPrChange w:id="3058" w:author="Στάθης Καπ" w:date="2023-03-06T06:35:00Z">
              <w:rPr>
                <w:lang w:val="el-GR"/>
              </w:rPr>
            </w:rPrChange>
          </w:rPr>
          <w:t xml:space="preserve"> </w:t>
        </w:r>
        <w:r w:rsidR="00BD11A9">
          <w:rPr>
            <w:lang w:val="el-GR"/>
          </w:rPr>
          <w:t>πλήθος</w:t>
        </w:r>
        <w:r w:rsidR="00BD11A9" w:rsidRPr="002D2339">
          <w:rPr>
            <w:rPrChange w:id="3059" w:author="Στάθης Καπ" w:date="2023-03-06T06:35:00Z">
              <w:rPr>
                <w:lang w:val="el-GR"/>
              </w:rPr>
            </w:rPrChange>
          </w:rPr>
          <w:t xml:space="preserve"> </w:t>
        </w:r>
        <w:r w:rsidR="00BD11A9">
          <w:rPr>
            <w:lang w:val="el-GR"/>
          </w:rPr>
          <w:t>σημείων</w:t>
        </w:r>
        <w:r w:rsidR="00BD11A9" w:rsidRPr="002D2339">
          <w:rPr>
            <w:rPrChange w:id="3060" w:author="Στάθης Καπ" w:date="2023-03-06T06:35:00Z">
              <w:rPr>
                <w:lang w:val="el-GR"/>
              </w:rPr>
            </w:rPrChange>
          </w:rPr>
          <w:t>/</w:t>
        </w:r>
      </w:ins>
      <w:ins w:id="3061" w:author="Στάθης Καπ" w:date="2023-03-06T06:34:00Z">
        <w:r w:rsidR="002D2339">
          <w:rPr>
            <w:lang w:val="el-GR"/>
          </w:rPr>
          <w:t>αξιοθέατων</w:t>
        </w:r>
      </w:ins>
      <w:ins w:id="3062" w:author="Στάθης Καπ" w:date="2023-03-06T06:33:00Z">
        <w:r w:rsidR="00BD11A9" w:rsidRPr="002D2339">
          <w:rPr>
            <w:rPrChange w:id="3063" w:author="Στάθης Καπ" w:date="2023-03-06T06:35:00Z">
              <w:rPr>
                <w:lang w:val="el-GR"/>
              </w:rPr>
            </w:rPrChange>
          </w:rPr>
          <w:t xml:space="preserve"> </w:t>
        </w:r>
      </w:ins>
      <w:ins w:id="3064" w:author="Στάθης Καπ" w:date="2023-03-06T06:34:00Z">
        <w:r w:rsidR="00BD11A9">
          <w:rPr>
            <w:lang w:val="el-GR"/>
          </w:rPr>
          <w:t>με</w:t>
        </w:r>
        <w:r w:rsidR="00BD11A9" w:rsidRPr="002D2339">
          <w:rPr>
            <w:rPrChange w:id="3065" w:author="Στάθης Καπ" w:date="2023-03-06T06:35:00Z">
              <w:rPr>
                <w:lang w:val="el-GR"/>
              </w:rPr>
            </w:rPrChange>
          </w:rPr>
          <w:t xml:space="preserve"> </w:t>
        </w:r>
        <w:r w:rsidR="00BD11A9">
          <w:rPr>
            <w:lang w:val="el-GR"/>
          </w:rPr>
          <w:t>χρονικά</w:t>
        </w:r>
        <w:r w:rsidR="00BD11A9" w:rsidRPr="002D2339">
          <w:rPr>
            <w:rPrChange w:id="3066" w:author="Στάθης Καπ" w:date="2023-03-06T06:35:00Z">
              <w:rPr>
                <w:lang w:val="el-GR"/>
              </w:rPr>
            </w:rPrChange>
          </w:rPr>
          <w:t xml:space="preserve"> </w:t>
        </w:r>
        <w:r w:rsidR="00BD11A9">
          <w:rPr>
            <w:lang w:val="el-GR"/>
          </w:rPr>
          <w:t>παράθυρα</w:t>
        </w:r>
        <w:r w:rsidR="00BD11A9" w:rsidRPr="002D2339">
          <w:rPr>
            <w:rPrChange w:id="3067" w:author="Στάθης Καπ" w:date="2023-03-06T06:35:00Z">
              <w:rPr>
                <w:lang w:val="el-GR"/>
              </w:rPr>
            </w:rPrChange>
          </w:rPr>
          <w:t>.</w:t>
        </w:r>
      </w:ins>
      <w:ins w:id="3068" w:author="Στάθης Καπ" w:date="2023-03-06T06:35:00Z">
        <w:r w:rsidR="00987C7A" w:rsidRPr="00987C7A">
          <w:rPr>
            <w:rPrChange w:id="3069" w:author="Στάθης Καπ" w:date="2023-03-06T06:36:00Z">
              <w:rPr>
                <w:lang w:val="el-GR"/>
              </w:rPr>
            </w:rPrChange>
          </w:rPr>
          <w:t xml:space="preserve"> </w:t>
        </w:r>
        <w:r w:rsidR="00987C7A">
          <w:rPr>
            <w:lang w:val="el-GR"/>
          </w:rPr>
          <w:t xml:space="preserve">Για την επίλυση του </w:t>
        </w:r>
        <w:r w:rsidR="00987C7A">
          <w:t>MCM</w:t>
        </w:r>
        <w:r w:rsidR="00987C7A" w:rsidRPr="00987C7A">
          <w:rPr>
            <w:lang w:val="el-GR"/>
            <w:rPrChange w:id="3070" w:author="Στάθης Καπ" w:date="2023-03-06T06:36:00Z">
              <w:rPr/>
            </w:rPrChange>
          </w:rPr>
          <w:t>-</w:t>
        </w:r>
        <w:r w:rsidR="00987C7A">
          <w:t>TOPT</w:t>
        </w:r>
        <w:r w:rsidR="00987C7A" w:rsidRPr="00987C7A">
          <w:rPr>
            <w:lang w:val="el-GR"/>
            <w:rPrChange w:id="3071" w:author="Στάθης Καπ" w:date="2023-03-06T06:36:00Z">
              <w:rPr/>
            </w:rPrChange>
          </w:rPr>
          <w:t>-</w:t>
        </w:r>
        <w:r w:rsidR="00987C7A">
          <w:t>G</w:t>
        </w:r>
      </w:ins>
      <w:ins w:id="3072" w:author="Στάθης Καπ" w:date="2023-03-06T06:36:00Z">
        <w:r w:rsidR="00987C7A">
          <w:t>HP</w:t>
        </w:r>
        <w:r w:rsidR="00987C7A" w:rsidRPr="00987C7A">
          <w:rPr>
            <w:lang w:val="el-GR"/>
            <w:rPrChange w:id="3073" w:author="Στάθης Καπ" w:date="2023-03-06T06:36:00Z">
              <w:rPr/>
            </w:rPrChange>
          </w:rPr>
          <w:t xml:space="preserve"> </w:t>
        </w:r>
        <w:r w:rsidR="00987C7A">
          <w:rPr>
            <w:lang w:val="el-GR"/>
          </w:rPr>
          <w:t xml:space="preserve">οι συγγραφείς προτείνουν έναν </w:t>
        </w:r>
        <w:r w:rsidR="00987C7A">
          <w:t>GRASP</w:t>
        </w:r>
        <w:r w:rsidR="00987C7A" w:rsidRPr="00987C7A">
          <w:rPr>
            <w:lang w:val="el-GR"/>
            <w:rPrChange w:id="3074" w:author="Στάθης Καπ" w:date="2023-03-06T06:36:00Z">
              <w:rPr/>
            </w:rPrChange>
          </w:rPr>
          <w:t xml:space="preserve"> </w:t>
        </w:r>
        <w:r w:rsidR="00987C7A">
          <w:rPr>
            <w:lang w:val="el-GR"/>
          </w:rPr>
          <w:t>αλγόριθμο</w:t>
        </w:r>
      </w:ins>
      <w:ins w:id="3075" w:author="Στάθης Καπ" w:date="2023-03-06T06:37:00Z">
        <w:r w:rsidR="00987C7A" w:rsidRPr="00987C7A">
          <w:rPr>
            <w:lang w:val="el-GR"/>
            <w:rPrChange w:id="3076" w:author="Στάθης Καπ" w:date="2023-03-06T06:38:00Z">
              <w:rPr/>
            </w:rPrChange>
          </w:rPr>
          <w:t xml:space="preserve">, </w:t>
        </w:r>
        <w:r w:rsidR="00987C7A">
          <w:rPr>
            <w:lang w:val="el-GR"/>
          </w:rPr>
          <w:t xml:space="preserve">που κατασκευάζει μια αρχική λύση στη φάση κατασκευής και στη συνέχεια τη βελτιώνει στη φάση </w:t>
        </w:r>
      </w:ins>
      <w:ins w:id="3077" w:author="Στάθης Καπ" w:date="2023-03-06T06:38:00Z">
        <w:r w:rsidR="00987C7A">
          <w:rPr>
            <w:lang w:val="el-GR"/>
          </w:rPr>
          <w:t xml:space="preserve">της </w:t>
        </w:r>
      </w:ins>
      <w:ins w:id="3078" w:author="Στάθης Καπ" w:date="2023-03-06T06:37:00Z">
        <w:r w:rsidR="00987C7A">
          <w:rPr>
            <w:lang w:val="el-GR"/>
          </w:rPr>
          <w:t>τοπικής αναζήτησης</w:t>
        </w:r>
      </w:ins>
      <w:ins w:id="3079" w:author="Στάθης Καπ" w:date="2023-03-06T06:57:00Z">
        <w:r w:rsidR="00EA414C">
          <w:rPr>
            <w:lang w:val="el-GR"/>
          </w:rPr>
          <w:t>. Στη φάσ</w:t>
        </w:r>
      </w:ins>
      <w:ins w:id="3080" w:author="Στάθης Καπ" w:date="2023-03-06T06:58:00Z">
        <w:r w:rsidR="00EA414C">
          <w:rPr>
            <w:lang w:val="el-GR"/>
          </w:rPr>
          <w:t xml:space="preserve">η της κατασκευής, ο αλγόριθμος κατασκευάζει μια λίστα </w:t>
        </w:r>
        <w:r w:rsidR="00EA414C">
          <w:t>RCL</w:t>
        </w:r>
        <w:r w:rsidR="00EA414C">
          <w:rPr>
            <w:lang w:val="el-GR"/>
          </w:rPr>
          <w:t xml:space="preserve"> με τους καλύτερους κόμβους </w:t>
        </w:r>
      </w:ins>
      <w:ins w:id="3081" w:author="Στάθης Καπ" w:date="2023-03-06T07:01:00Z">
        <w:r w:rsidR="00517F78">
          <w:rPr>
            <w:lang w:val="el-GR"/>
          </w:rPr>
          <w:t xml:space="preserve">προς εισαγωγή από τους οποίους επιλέγει </w:t>
        </w:r>
      </w:ins>
      <w:ins w:id="3082" w:author="Στάθης Καπ" w:date="2023-03-06T06:59:00Z">
        <w:r w:rsidR="00EA414C">
          <w:rPr>
            <w:lang w:val="el-GR"/>
          </w:rPr>
          <w:t>με τυχαίο τρόπο</w:t>
        </w:r>
      </w:ins>
      <w:ins w:id="3083" w:author="Στάθης Καπ" w:date="2023-03-06T07:02:00Z">
        <w:r w:rsidR="00517F78">
          <w:rPr>
            <w:lang w:val="el-GR"/>
          </w:rPr>
          <w:t xml:space="preserve"> ποιος θα εισαχθεί</w:t>
        </w:r>
        <w:r w:rsidR="007B0AC6">
          <w:rPr>
            <w:lang w:val="el-GR"/>
          </w:rPr>
          <w:t xml:space="preserve"> </w:t>
        </w:r>
        <w:r w:rsidR="009F50D7">
          <w:rPr>
            <w:lang w:val="el-GR"/>
          </w:rPr>
          <w:t>στις διαδρομές</w:t>
        </w:r>
      </w:ins>
      <w:ins w:id="3084" w:author="Στάθης Καπ" w:date="2023-03-06T06:59:00Z">
        <w:r w:rsidR="00EA414C">
          <w:rPr>
            <w:lang w:val="el-GR"/>
          </w:rPr>
          <w:t xml:space="preserve"> ενισχύοντας </w:t>
        </w:r>
        <w:r w:rsidR="00A24879">
          <w:rPr>
            <w:lang w:val="el-GR"/>
          </w:rPr>
          <w:t xml:space="preserve">έτσι </w:t>
        </w:r>
        <w:r w:rsidR="00EA414C">
          <w:rPr>
            <w:lang w:val="el-GR"/>
          </w:rPr>
          <w:t xml:space="preserve">τη διαφοροποίηση των λύσεων. Η τοπική αναζήτηση </w:t>
        </w:r>
      </w:ins>
      <w:ins w:id="3085" w:author="Στάθης Καπ" w:date="2023-03-06T06:38:00Z">
        <w:r w:rsidR="00987C7A">
          <w:rPr>
            <w:lang w:val="el-GR"/>
          </w:rPr>
          <w:t>αποτε</w:t>
        </w:r>
      </w:ins>
      <w:ins w:id="3086" w:author="Στάθης Καπ" w:date="2023-03-06T06:59:00Z">
        <w:r w:rsidR="00EA414C">
          <w:rPr>
            <w:lang w:val="el-GR"/>
          </w:rPr>
          <w:t>λείται</w:t>
        </w:r>
      </w:ins>
      <w:ins w:id="3087" w:author="Στάθης Καπ" w:date="2023-03-06T06:42:00Z">
        <w:r w:rsidR="00BB65C8">
          <w:rPr>
            <w:lang w:val="el-GR"/>
          </w:rPr>
          <w:t xml:space="preserve"> από</w:t>
        </w:r>
        <w:r w:rsidR="00BB65C8" w:rsidRPr="008D5980">
          <w:rPr>
            <w:lang w:val="el-GR"/>
            <w:rPrChange w:id="3088" w:author="Στάθης Καπ" w:date="2023-03-06T06:44:00Z">
              <w:rPr/>
            </w:rPrChange>
          </w:rPr>
          <w:t xml:space="preserve"> 3 </w:t>
        </w:r>
        <w:r w:rsidR="00BB65C8">
          <w:rPr>
            <w:lang w:val="el-GR"/>
          </w:rPr>
          <w:t>λειτουργίες:</w:t>
        </w:r>
      </w:ins>
    </w:p>
    <w:p w14:paraId="22E93C4A" w14:textId="52266B9E" w:rsidR="008D5980" w:rsidRDefault="00A01998" w:rsidP="008D5980">
      <w:pPr>
        <w:pStyle w:val="ListParagraph"/>
        <w:numPr>
          <w:ilvl w:val="0"/>
          <w:numId w:val="63"/>
        </w:numPr>
        <w:rPr>
          <w:ins w:id="3089" w:author="Στάθης Καπ" w:date="2023-03-06T06:45:00Z"/>
          <w:lang w:val="el-GR"/>
        </w:rPr>
      </w:pPr>
      <w:ins w:id="3090" w:author="Στάθης Καπ" w:date="2023-03-06T06:49:00Z">
        <w:r>
          <w:rPr>
            <w:lang w:val="el-GR"/>
          </w:rPr>
          <w:t>Εισαγωγή</w:t>
        </w:r>
      </w:ins>
      <w:ins w:id="3091" w:author="Στάθης Καπ" w:date="2023-03-06T06:50:00Z">
        <w:r>
          <w:rPr>
            <w:lang w:val="el-GR"/>
          </w:rPr>
          <w:t xml:space="preserve"> κόμβων που δεν έχουν μπει ακόμη στη λύση και ικανοποιούν κάποιες συνθήκες</w:t>
        </w:r>
      </w:ins>
      <w:ins w:id="3092" w:author="Στάθης Καπ" w:date="2023-03-06T06:52:00Z">
        <w:r w:rsidR="00010319">
          <w:rPr>
            <w:lang w:val="el-GR"/>
          </w:rPr>
          <w:t xml:space="preserve"> </w:t>
        </w:r>
        <w:r w:rsidR="00010319" w:rsidRPr="00010319">
          <w:rPr>
            <w:lang w:val="el-GR"/>
            <w:rPrChange w:id="3093" w:author="Στάθης Καπ" w:date="2023-03-06T06:52:00Z">
              <w:rPr/>
            </w:rPrChange>
          </w:rPr>
          <w:t>(</w:t>
        </w:r>
        <w:r w:rsidR="00010319">
          <w:t>insert</w:t>
        </w:r>
        <w:r w:rsidR="00010319" w:rsidRPr="00010319">
          <w:rPr>
            <w:lang w:val="el-GR"/>
            <w:rPrChange w:id="3094" w:author="Στάθης Καπ" w:date="2023-03-06T06:52:00Z">
              <w:rPr/>
            </w:rPrChange>
          </w:rPr>
          <w:t>)</w:t>
        </w:r>
      </w:ins>
    </w:p>
    <w:p w14:paraId="162E2E07" w14:textId="0C87B940" w:rsidR="00583EC6" w:rsidRPr="00A01998" w:rsidRDefault="00A01998" w:rsidP="00A01998">
      <w:pPr>
        <w:pStyle w:val="ListParagraph"/>
        <w:numPr>
          <w:ilvl w:val="0"/>
          <w:numId w:val="63"/>
        </w:numPr>
        <w:rPr>
          <w:ins w:id="3095" w:author="Στάθης Καπ" w:date="2023-03-06T06:47:00Z"/>
          <w:lang w:val="el-GR"/>
        </w:rPr>
      </w:pPr>
      <w:ins w:id="3096" w:author="Στάθης Καπ" w:date="2023-03-06T06:50:00Z">
        <w:r>
          <w:rPr>
            <w:lang w:val="el-GR"/>
          </w:rPr>
          <w:t xml:space="preserve">Αντικατάσταση ενός κόμβου της λύσης με έναν πιο επικερδή κόμβο που </w:t>
        </w:r>
      </w:ins>
      <w:ins w:id="3097" w:author="Στάθης Καπ" w:date="2023-03-06T06:51:00Z">
        <w:r w:rsidR="008D1290">
          <w:rPr>
            <w:lang w:val="el-GR"/>
          </w:rPr>
          <w:t>δεν έχει ακόμη εισαχθεί</w:t>
        </w:r>
      </w:ins>
      <w:ins w:id="3098" w:author="Στάθης Καπ" w:date="2023-03-06T06:52:00Z">
        <w:r w:rsidR="00010319" w:rsidRPr="005A7C20">
          <w:rPr>
            <w:lang w:val="el-GR"/>
            <w:rPrChange w:id="3099" w:author="Στάθης Καπ" w:date="2023-03-06T06:52:00Z">
              <w:rPr/>
            </w:rPrChange>
          </w:rPr>
          <w:t xml:space="preserve"> (</w:t>
        </w:r>
        <w:r w:rsidR="00010319">
          <w:t>replace</w:t>
        </w:r>
        <w:r w:rsidR="00010319" w:rsidRPr="005A7C20">
          <w:rPr>
            <w:lang w:val="el-GR"/>
            <w:rPrChange w:id="3100" w:author="Στάθης Καπ" w:date="2023-03-06T06:52:00Z">
              <w:rPr/>
            </w:rPrChange>
          </w:rPr>
          <w:t>)</w:t>
        </w:r>
      </w:ins>
    </w:p>
    <w:p w14:paraId="00069389" w14:textId="30F2DE53" w:rsidR="008209B8" w:rsidRPr="00B57967" w:rsidRDefault="00A01998" w:rsidP="00D41142">
      <w:pPr>
        <w:pStyle w:val="ListParagraph"/>
        <w:numPr>
          <w:ilvl w:val="0"/>
          <w:numId w:val="63"/>
        </w:numPr>
        <w:rPr>
          <w:lang w:val="el-GR"/>
        </w:rPr>
        <w:pPrChange w:id="3101" w:author="Στάθης Καπ" w:date="2023-03-13T04:03:00Z">
          <w:pPr/>
        </w:pPrChange>
      </w:pPr>
      <w:ins w:id="3102" w:author="Στάθης Καπ" w:date="2023-03-06T06:49:00Z">
        <w:r>
          <w:rPr>
            <w:lang w:val="el-GR"/>
          </w:rPr>
          <w:t>Ανταλλαγή</w:t>
        </w:r>
      </w:ins>
      <w:ins w:id="3103" w:author="Στάθης Καπ" w:date="2023-03-06T06:50:00Z">
        <w:r>
          <w:rPr>
            <w:lang w:val="el-GR"/>
          </w:rPr>
          <w:t xml:space="preserve"> δύο κόμβων μεταξύ δύο διαδρομών</w:t>
        </w:r>
      </w:ins>
      <w:ins w:id="3104" w:author="Στάθης Καπ" w:date="2023-03-06T06:52:00Z">
        <w:r w:rsidR="00010319" w:rsidRPr="00EA414C">
          <w:rPr>
            <w:lang w:val="el-GR"/>
            <w:rPrChange w:id="3105" w:author="Στάθης Καπ" w:date="2023-03-06T06:53:00Z">
              <w:rPr/>
            </w:rPrChange>
          </w:rPr>
          <w:t xml:space="preserve"> (</w:t>
        </w:r>
        <w:r w:rsidR="00010319">
          <w:t>swap</w:t>
        </w:r>
        <w:r w:rsidR="00010319" w:rsidRPr="00EA414C">
          <w:rPr>
            <w:lang w:val="el-GR"/>
            <w:rPrChange w:id="3106" w:author="Στάθης Καπ" w:date="2023-03-06T06:53:00Z">
              <w:rPr/>
            </w:rPrChange>
          </w:rPr>
          <w:t>)</w:t>
        </w:r>
      </w:ins>
    </w:p>
    <w:p w14:paraId="4F1996BD" w14:textId="36D9ABF5" w:rsidR="00681E85" w:rsidRDefault="00681E85">
      <w:pPr>
        <w:pStyle w:val="Heading2"/>
        <w:rPr>
          <w:lang w:val="el-GR"/>
        </w:rPr>
        <w:pPrChange w:id="3107" w:author="Στάθης Καπ" w:date="2023-02-26T00:53:00Z">
          <w:pPr>
            <w:pStyle w:val="Heading3"/>
            <w:numPr>
              <w:numId w:val="4"/>
            </w:numPr>
            <w:ind w:left="1080"/>
          </w:pPr>
        </w:pPrChange>
      </w:pPr>
      <w:bookmarkStart w:id="3108" w:name="_Toc129300365"/>
      <w:r>
        <w:rPr>
          <w:lang w:val="el-GR"/>
        </w:rPr>
        <w:t>Το Πρόβλημα Χρονικά Εξαρτώμενου Ομαδικού Προσανατολισμού με Χρονικά Παράθυρα</w:t>
      </w:r>
      <w:r w:rsidR="00FC15E1" w:rsidRPr="00FC15E1">
        <w:rPr>
          <w:lang w:val="el-GR"/>
        </w:rPr>
        <w:t xml:space="preserve"> (</w:t>
      </w:r>
      <w:r w:rsidR="00FC15E1" w:rsidRPr="00D8528C">
        <w:t>TDTOPTW</w:t>
      </w:r>
      <w:r w:rsidR="00FC15E1" w:rsidRPr="00FC15E1">
        <w:rPr>
          <w:lang w:val="el-GR"/>
        </w:rPr>
        <w:t>)</w:t>
      </w:r>
      <w:bookmarkEnd w:id="3108"/>
    </w:p>
    <w:p w14:paraId="01F51297" w14:textId="2BF981F4" w:rsidR="006E549D" w:rsidRDefault="00472C08" w:rsidP="00F01EBF">
      <w:pPr>
        <w:rPr>
          <w:lang w:val="el-GR"/>
        </w:rPr>
      </w:pPr>
      <w:r>
        <w:rPr>
          <w:lang w:val="el-GR"/>
        </w:rPr>
        <w:t xml:space="preserve">Το </w:t>
      </w:r>
      <w:r>
        <w:t>TDTOPTW</w:t>
      </w:r>
      <w:r w:rsidRPr="00472C08">
        <w:rPr>
          <w:lang w:val="el-GR"/>
        </w:rPr>
        <w:t xml:space="preserve"> </w:t>
      </w:r>
      <w:r>
        <w:rPr>
          <w:lang w:val="el-GR"/>
        </w:rPr>
        <w:t xml:space="preserve">επεκτείνει το </w:t>
      </w:r>
      <w:r>
        <w:t>TOPTW</w:t>
      </w:r>
      <w:r w:rsidRPr="00472C08">
        <w:rPr>
          <w:lang w:val="el-GR"/>
        </w:rPr>
        <w:t xml:space="preserve"> </w:t>
      </w:r>
      <w:r>
        <w:rPr>
          <w:lang w:val="el-GR"/>
        </w:rPr>
        <w:t xml:space="preserve">και θεωρείται η καταλληλότερη επέκταση του </w:t>
      </w:r>
      <w:r>
        <w:t>OP</w:t>
      </w:r>
      <w:r w:rsidRPr="00472C08">
        <w:rPr>
          <w:lang w:val="el-GR"/>
        </w:rPr>
        <w:t xml:space="preserve">, </w:t>
      </w:r>
      <w:r>
        <w:rPr>
          <w:lang w:val="el-GR"/>
        </w:rPr>
        <w:t xml:space="preserve">σε σύγκριση με τις προηγούμενες, για να μοντελοποιήσει το </w:t>
      </w:r>
      <w:r>
        <w:t>TTDP</w:t>
      </w:r>
      <w:r w:rsidR="00BC0A74">
        <w:rPr>
          <w:lang w:val="el-GR"/>
        </w:rPr>
        <w:t xml:space="preserve"> καθώς συνδυάζει τις χρονικές εξαρτήσεις των ακμών με τα χρονικά παράθυρα των κόμβων.</w:t>
      </w:r>
    </w:p>
    <w:p w14:paraId="1DFB3666" w14:textId="61774823" w:rsidR="009F7EEB" w:rsidRDefault="009F7EEB" w:rsidP="0060093E">
      <w:pPr>
        <w:ind w:firstLine="360"/>
        <w:rPr>
          <w:lang w:val="el-GR"/>
        </w:rPr>
        <w:pPrChange w:id="3109" w:author="Στάθης Καπ" w:date="2023-03-13T04:19:00Z">
          <w:pPr/>
        </w:pPrChange>
      </w:pPr>
      <w:r>
        <w:rPr>
          <w:lang w:val="el-GR"/>
        </w:rPr>
        <w:t xml:space="preserve">Οι </w:t>
      </w:r>
      <w:r>
        <w:t>Gavalas</w:t>
      </w:r>
      <w:r w:rsidRPr="009F7EEB">
        <w:rPr>
          <w:lang w:val="el-GR"/>
        </w:rPr>
        <w:t xml:space="preserve"> </w:t>
      </w:r>
      <w:r>
        <w:t>et</w:t>
      </w:r>
      <w:r w:rsidRPr="009F7EEB">
        <w:rPr>
          <w:lang w:val="el-GR"/>
        </w:rPr>
        <w:t xml:space="preserve"> </w:t>
      </w:r>
      <w:r>
        <w:t>al</w:t>
      </w:r>
      <w:r w:rsidRPr="009F7EEB">
        <w:rPr>
          <w:lang w:val="el-GR"/>
        </w:rPr>
        <w:t>.(2015)</w:t>
      </w:r>
      <w:customXmlInsRangeStart w:id="3110" w:author="Στάθης Καπ" w:date="2023-03-01T05:16:00Z"/>
      <w:sdt>
        <w:sdtPr>
          <w:rPr>
            <w:lang w:val="el-GR"/>
          </w:rPr>
          <w:id w:val="-200481196"/>
          <w:citation/>
        </w:sdtPr>
        <w:sdtEndPr/>
        <w:sdtContent>
          <w:customXmlInsRangeEnd w:id="3110"/>
          <w:ins w:id="3111" w:author="Στάθης Καπ" w:date="2023-03-01T05:16:00Z">
            <w:r w:rsidR="0093342D">
              <w:rPr>
                <w:lang w:val="el-GR"/>
              </w:rPr>
              <w:fldChar w:fldCharType="begin"/>
            </w:r>
            <w:r w:rsidR="0093342D" w:rsidRPr="0093342D">
              <w:rPr>
                <w:lang w:val="el-GR"/>
                <w:rPrChange w:id="3112" w:author="Στάθης Καπ" w:date="2023-03-01T05:16:00Z">
                  <w:rPr/>
                </w:rPrChange>
              </w:rPr>
              <w:instrText xml:space="preserve"> </w:instrText>
            </w:r>
            <w:r w:rsidR="0093342D">
              <w:instrText>CITATION</w:instrText>
            </w:r>
            <w:r w:rsidR="0093342D" w:rsidRPr="0093342D">
              <w:rPr>
                <w:lang w:val="el-GR"/>
                <w:rPrChange w:id="3113" w:author="Στάθης Καπ" w:date="2023-03-01T05:16:00Z">
                  <w:rPr/>
                </w:rPrChange>
              </w:rPr>
              <w:instrText xml:space="preserve"> </w:instrText>
            </w:r>
            <w:r w:rsidR="0093342D">
              <w:instrText>Dam</w:instrText>
            </w:r>
            <w:r w:rsidR="0093342D" w:rsidRPr="0093342D">
              <w:rPr>
                <w:lang w:val="el-GR"/>
                <w:rPrChange w:id="3114" w:author="Στάθης Καπ" w:date="2023-03-01T05:16:00Z">
                  <w:rPr/>
                </w:rPrChange>
              </w:rPr>
              <w:instrText>15 \</w:instrText>
            </w:r>
            <w:r w:rsidR="0093342D">
              <w:instrText>l</w:instrText>
            </w:r>
            <w:r w:rsidR="0093342D" w:rsidRPr="0093342D">
              <w:rPr>
                <w:lang w:val="el-GR"/>
                <w:rPrChange w:id="3115" w:author="Στάθης Καπ" w:date="2023-03-01T05:16:00Z">
                  <w:rPr/>
                </w:rPrChange>
              </w:rPr>
              <w:instrText xml:space="preserve"> 1033 </w:instrText>
            </w:r>
          </w:ins>
          <w:r w:rsidR="0093342D">
            <w:rPr>
              <w:lang w:val="el-GR"/>
            </w:rPr>
            <w:fldChar w:fldCharType="separate"/>
          </w:r>
          <w:r w:rsidR="008A6678" w:rsidRPr="00D70AE8">
            <w:rPr>
              <w:noProof/>
              <w:lang w:val="el-GR"/>
              <w:rPrChange w:id="3116" w:author="Στάθης Καπ" w:date="2023-03-13T04:34:00Z">
                <w:rPr>
                  <w:noProof/>
                </w:rPr>
              </w:rPrChange>
            </w:rPr>
            <w:t xml:space="preserve"> [36]</w:t>
          </w:r>
          <w:ins w:id="3117" w:author="Στάθης Καπ" w:date="2023-03-01T05:16:00Z">
            <w:r w:rsidR="0093342D">
              <w:rPr>
                <w:lang w:val="el-GR"/>
              </w:rPr>
              <w:fldChar w:fldCharType="end"/>
            </w:r>
          </w:ins>
          <w:customXmlInsRangeStart w:id="3118" w:author="Στάθης Καπ" w:date="2023-03-01T05:16:00Z"/>
        </w:sdtContent>
      </w:sdt>
      <w:customXmlInsRangeEnd w:id="3118"/>
      <w:r>
        <w:rPr>
          <w:lang w:val="el-GR"/>
        </w:rPr>
        <w:t xml:space="preserve"> χρησιμοποίησαν το </w:t>
      </w:r>
      <w:r>
        <w:t>TDOPTW</w:t>
      </w:r>
      <w:r w:rsidRPr="009F7EEB">
        <w:rPr>
          <w:lang w:val="el-GR"/>
        </w:rPr>
        <w:t xml:space="preserve"> </w:t>
      </w:r>
      <w:r>
        <w:rPr>
          <w:lang w:val="el-GR"/>
        </w:rPr>
        <w:t xml:space="preserve">για να μοντελοποιήσουν το </w:t>
      </w:r>
      <w:r>
        <w:t>TTDP</w:t>
      </w:r>
      <w:r w:rsidRPr="009F7EEB">
        <w:rPr>
          <w:lang w:val="el-GR"/>
        </w:rPr>
        <w:t xml:space="preserve"> </w:t>
      </w:r>
      <w:r>
        <w:rPr>
          <w:lang w:val="el-GR"/>
        </w:rPr>
        <w:t xml:space="preserve">και ανέπτυξαν τρεις ευρετικούς αλγορίθμους, τον </w:t>
      </w:r>
      <w:r>
        <w:t>TDCSCRoutes</w:t>
      </w:r>
      <w:r w:rsidR="00DC42A9" w:rsidRPr="00DC42A9">
        <w:rPr>
          <w:lang w:val="el-GR"/>
        </w:rPr>
        <w:t xml:space="preserve">, </w:t>
      </w:r>
      <w:r w:rsidR="00DC42A9">
        <w:rPr>
          <w:lang w:val="el-GR"/>
        </w:rPr>
        <w:t xml:space="preserve">τον </w:t>
      </w:r>
      <w:r w:rsidR="00DC42A9">
        <w:t>SlackCSCRoutes</w:t>
      </w:r>
      <w:r w:rsidR="00DC42A9" w:rsidRPr="00DC42A9">
        <w:rPr>
          <w:lang w:val="el-GR"/>
        </w:rPr>
        <w:t xml:space="preserve"> </w:t>
      </w:r>
      <w:r w:rsidR="00DC42A9">
        <w:rPr>
          <w:lang w:val="el-GR"/>
        </w:rPr>
        <w:t xml:space="preserve">και τον </w:t>
      </w:r>
      <w:r w:rsidR="00DC42A9">
        <w:t>AvgCSCRoutes</w:t>
      </w:r>
      <w:r w:rsidR="00597B1B" w:rsidRPr="00597B1B">
        <w:rPr>
          <w:lang w:val="el-GR"/>
        </w:rPr>
        <w:t>.</w:t>
      </w:r>
    </w:p>
    <w:p w14:paraId="443F12FE" w14:textId="6C84CD54" w:rsidR="00597B1B" w:rsidRDefault="00597B1B" w:rsidP="00597B1B">
      <w:pPr>
        <w:pStyle w:val="ListParagraph"/>
        <w:numPr>
          <w:ilvl w:val="0"/>
          <w:numId w:val="26"/>
        </w:numPr>
        <w:rPr>
          <w:lang w:val="el-GR"/>
        </w:rPr>
      </w:pPr>
      <w:r>
        <w:t>Time</w:t>
      </w:r>
      <w:r w:rsidRPr="0029700B">
        <w:rPr>
          <w:lang w:val="el-GR"/>
        </w:rPr>
        <w:t xml:space="preserve"> </w:t>
      </w:r>
      <w:r>
        <w:t>Dependent</w:t>
      </w:r>
      <w:r w:rsidRPr="0029700B">
        <w:rPr>
          <w:lang w:val="el-GR"/>
        </w:rPr>
        <w:t xml:space="preserve"> </w:t>
      </w:r>
      <w:r>
        <w:t>CSCRoutes</w:t>
      </w:r>
      <w:r w:rsidR="00A953FD">
        <w:rPr>
          <w:lang w:val="el-GR"/>
        </w:rPr>
        <w:t xml:space="preserve"> </w:t>
      </w:r>
      <w:r w:rsidRPr="0029700B">
        <w:rPr>
          <w:lang w:val="el-GR"/>
        </w:rPr>
        <w:t>(</w:t>
      </w:r>
      <w:r>
        <w:t>TDCSCRoutes</w:t>
      </w:r>
      <w:r w:rsidRPr="0029700B">
        <w:rPr>
          <w:lang w:val="el-GR"/>
        </w:rPr>
        <w:t>):</w:t>
      </w:r>
      <w:r w:rsidR="0029700B" w:rsidRPr="0029700B">
        <w:rPr>
          <w:lang w:val="el-GR"/>
        </w:rPr>
        <w:br/>
      </w:r>
      <w:r w:rsidR="0029700B">
        <w:rPr>
          <w:lang w:val="el-GR"/>
        </w:rPr>
        <w:t>Ο</w:t>
      </w:r>
      <w:r w:rsidR="0029700B" w:rsidRPr="0029700B">
        <w:rPr>
          <w:lang w:val="el-GR"/>
        </w:rPr>
        <w:t xml:space="preserve"> </w:t>
      </w:r>
      <w:r w:rsidR="0029700B">
        <w:t>TDCSCRoutes</w:t>
      </w:r>
      <w:r w:rsidR="0029700B" w:rsidRPr="0029700B">
        <w:rPr>
          <w:lang w:val="el-GR"/>
        </w:rPr>
        <w:t xml:space="preserve"> </w:t>
      </w:r>
      <w:r w:rsidR="0029700B">
        <w:rPr>
          <w:lang w:val="el-GR"/>
        </w:rPr>
        <w:t>διαφέρει</w:t>
      </w:r>
      <w:r w:rsidR="0029700B" w:rsidRPr="0029700B">
        <w:rPr>
          <w:lang w:val="el-GR"/>
        </w:rPr>
        <w:t xml:space="preserve"> </w:t>
      </w:r>
      <w:r w:rsidR="0029700B">
        <w:rPr>
          <w:lang w:val="el-GR"/>
        </w:rPr>
        <w:t>στο</w:t>
      </w:r>
      <w:r w:rsidR="0029700B" w:rsidRPr="0029700B">
        <w:rPr>
          <w:lang w:val="el-GR"/>
        </w:rPr>
        <w:t xml:space="preserve"> </w:t>
      </w:r>
      <w:r w:rsidR="0029700B">
        <w:rPr>
          <w:lang w:val="el-GR"/>
        </w:rPr>
        <w:t>βήμα</w:t>
      </w:r>
      <w:r w:rsidR="0029700B" w:rsidRPr="0029700B">
        <w:rPr>
          <w:lang w:val="el-GR"/>
        </w:rPr>
        <w:t xml:space="preserve"> </w:t>
      </w:r>
      <w:r w:rsidR="0029700B">
        <w:rPr>
          <w:lang w:val="el-GR"/>
        </w:rPr>
        <w:t xml:space="preserve">εισαγωγής από τον </w:t>
      </w:r>
      <w:r w:rsidR="0029700B">
        <w:t>CSCRoutes</w:t>
      </w:r>
      <w:r w:rsidR="0029700B" w:rsidRPr="0029700B">
        <w:rPr>
          <w:lang w:val="el-GR"/>
        </w:rPr>
        <w:t xml:space="preserve"> </w:t>
      </w:r>
      <w:r w:rsidR="0029700B">
        <w:rPr>
          <w:lang w:val="el-GR"/>
        </w:rPr>
        <w:t xml:space="preserve">που περιεγράφηκε στην υποενότητα του </w:t>
      </w:r>
      <w:r w:rsidR="0029700B">
        <w:t>TOPTW</w:t>
      </w:r>
      <w:r w:rsidR="0029700B">
        <w:rPr>
          <w:lang w:val="el-GR"/>
        </w:rPr>
        <w:t xml:space="preserve"> καθώς τροποποιείται έτσι ώστε να μπορεί να χειριστεί χρονικά εξαρτημένα κόστη ακμών.</w:t>
      </w:r>
      <w:r w:rsidR="00484A01">
        <w:rPr>
          <w:lang w:val="el-GR"/>
        </w:rPr>
        <w:t xml:space="preserve"> Οπότε το προπαρασκευαστικό στάδιο ομαδοποίησης των κόμβων με τη χρήση του </w:t>
      </w:r>
      <w:r w:rsidR="00484A01">
        <w:t>global</w:t>
      </w:r>
      <w:r w:rsidR="00484A01" w:rsidRPr="00484A01">
        <w:rPr>
          <w:lang w:val="el-GR"/>
        </w:rPr>
        <w:t xml:space="preserve"> </w:t>
      </w:r>
      <w:r w:rsidR="00484A01">
        <w:t>k</w:t>
      </w:r>
      <w:r w:rsidR="00484A01" w:rsidRPr="00484A01">
        <w:rPr>
          <w:lang w:val="el-GR"/>
        </w:rPr>
        <w:t>-</w:t>
      </w:r>
      <w:r w:rsidR="00484A01">
        <w:t>means</w:t>
      </w:r>
      <w:r w:rsidR="00484A01">
        <w:rPr>
          <w:lang w:val="el-GR"/>
        </w:rPr>
        <w:t xml:space="preserve"> αλγορίθμου και ο κανόνας που δεν επιτρέπει την επιστροφή μιας διαδρομής σε μία</w:t>
      </w:r>
      <w:ins w:id="3119" w:author="Στάθης Καπ" w:date="2023-02-02T04:52:00Z">
        <w:r w:rsidR="00C0397B" w:rsidRPr="0088218A">
          <w:rPr>
            <w:lang w:val="el-GR"/>
            <w:rPrChange w:id="3120" w:author="Στάθης Καπ" w:date="2023-02-02T04:52:00Z">
              <w:rPr/>
            </w:rPrChange>
          </w:rPr>
          <w:t xml:space="preserve"> </w:t>
        </w:r>
      </w:ins>
      <w:del w:id="3121" w:author=" " w:date="2023-01-27T18:03:00Z">
        <w:r w:rsidR="00484A01" w:rsidDel="000C049E">
          <w:rPr>
            <w:lang w:val="el-GR"/>
          </w:rPr>
          <w:delText xml:space="preserve"> </w:delText>
        </w:r>
      </w:del>
      <w:ins w:id="3122" w:author=" " w:date="2023-01-27T18:03:00Z">
        <w:r w:rsidR="000C049E">
          <w:rPr>
            <w:lang w:val="el-GR"/>
          </w:rPr>
          <w:t>συστάδα</w:t>
        </w:r>
      </w:ins>
      <w:del w:id="3123" w:author=" " w:date="2023-01-27T18:03:00Z">
        <w:r w:rsidR="00484A01" w:rsidDel="000C049E">
          <w:rPr>
            <w:lang w:val="el-GR"/>
          </w:rPr>
          <w:delText>κλάση</w:delText>
        </w:r>
      </w:del>
      <w:r w:rsidR="00484A01">
        <w:rPr>
          <w:lang w:val="el-GR"/>
        </w:rPr>
        <w:t xml:space="preserve">, παραμένουν ίδια. Υπενθυμίζεται πως λόγω του κανόνα αυτού, ένας κόμβος </w:t>
      </w:r>
      <w:r w:rsidR="00484A01">
        <w:t>I</w:t>
      </w:r>
      <w:r w:rsidR="00484A01" w:rsidRPr="00484A01">
        <w:rPr>
          <w:lang w:val="el-GR"/>
        </w:rPr>
        <w:t xml:space="preserve"> </w:t>
      </w:r>
      <w:r w:rsidR="00484A01">
        <w:rPr>
          <w:lang w:val="el-GR"/>
        </w:rPr>
        <w:t xml:space="preserve">δεν επιτρέπεται να εισαχθεί σε ορισμένα σημεία των διαδρομών ανάλογα με τη </w:t>
      </w:r>
      <w:ins w:id="3124" w:author=" " w:date="2023-01-27T18:03:00Z">
        <w:r w:rsidR="000C049E">
          <w:rPr>
            <w:lang w:val="el-GR"/>
          </w:rPr>
          <w:t>συστάδα</w:t>
        </w:r>
      </w:ins>
      <w:del w:id="3125" w:author=" " w:date="2023-01-27T18:03:00Z">
        <w:r w:rsidR="00484A01" w:rsidDel="000C049E">
          <w:rPr>
            <w:lang w:val="el-GR"/>
          </w:rPr>
          <w:delText>κλάση</w:delText>
        </w:r>
      </w:del>
      <w:r w:rsidR="00484A01">
        <w:rPr>
          <w:lang w:val="el-GR"/>
        </w:rPr>
        <w:t xml:space="preserve"> που ανήκει. Η παράμετρος </w:t>
      </w:r>
      <w:r w:rsidR="00484A01">
        <w:t>weight</w:t>
      </w:r>
      <w:r w:rsidR="00484A01">
        <w:rPr>
          <w:lang w:val="el-GR"/>
        </w:rPr>
        <w:t xml:space="preserve"> που υπολογίζεται κατά τη διαδικασία εισαγωγής του </w:t>
      </w:r>
      <w:r w:rsidR="00484A01">
        <w:t>TDCSCRoutes</w:t>
      </w:r>
      <w:r w:rsidR="00484A01" w:rsidRPr="00484A01">
        <w:rPr>
          <w:lang w:val="el-GR"/>
        </w:rPr>
        <w:t xml:space="preserve">, </w:t>
      </w:r>
      <w:r w:rsidR="00484A01">
        <w:rPr>
          <w:lang w:val="el-GR"/>
        </w:rPr>
        <w:t xml:space="preserve">δίνει μεγαλύτερη έμφαση στο κέρδος της εισαγωγής </w:t>
      </w:r>
      <w:r w:rsidR="00484A01" w:rsidRPr="00484A01">
        <w:rPr>
          <w:lang w:val="el-GR"/>
        </w:rPr>
        <w:t>(</w:t>
      </w:r>
      <w:r w:rsidR="00484A01">
        <w:t>profit</w:t>
      </w:r>
      <w:r w:rsidR="00484A01" w:rsidRPr="00484A01">
        <w:rPr>
          <w:lang w:val="el-GR"/>
        </w:rPr>
        <w:t>)</w:t>
      </w:r>
      <w:r w:rsidR="00061C3B">
        <w:rPr>
          <w:lang w:val="el-GR"/>
        </w:rPr>
        <w:t xml:space="preserve"> παρά στο χρόνο κατανάλωσης αυτής (</w:t>
      </w:r>
      <w:r w:rsidR="00061C3B">
        <w:t>shift</w:t>
      </w:r>
      <w:r w:rsidR="00061C3B">
        <w:rPr>
          <w:lang w:val="el-GR"/>
        </w:rPr>
        <w:t>)</w:t>
      </w:r>
      <w:r w:rsidR="0020109C" w:rsidRPr="0020109C">
        <w:rPr>
          <w:lang w:val="el-GR"/>
        </w:rPr>
        <w:t>.</w:t>
      </w:r>
      <w:r w:rsidR="003B180F">
        <w:rPr>
          <w:lang w:val="el-GR"/>
        </w:rPr>
        <w:t xml:space="preserve"> Επίσης, αρχικά ευνοεί τις εισαγωγές κόμβων</w:t>
      </w:r>
      <w:r w:rsidR="00484A01">
        <w:rPr>
          <w:lang w:val="el-GR"/>
        </w:rPr>
        <w:t xml:space="preserve"> </w:t>
      </w:r>
      <w:r w:rsidR="003B180F">
        <w:rPr>
          <w:lang w:val="el-GR"/>
        </w:rPr>
        <w:t>που δημιουργούν παρατεταμένες κενές χρονικές περιόδους, ενώ προς το τέλος ευνοεί εισαγωγές κόμβων που εκμεταλλεύονται στο έπακρο τα αναξιοποίητα χρονικά αποθέματα.</w:t>
      </w:r>
    </w:p>
    <w:p w14:paraId="23BE7F76" w14:textId="27A3718D" w:rsidR="00495280" w:rsidRPr="00AA34C8" w:rsidRDefault="00495280" w:rsidP="00597B1B">
      <w:pPr>
        <w:pStyle w:val="ListParagraph"/>
        <w:numPr>
          <w:ilvl w:val="0"/>
          <w:numId w:val="26"/>
        </w:numPr>
        <w:rPr>
          <w:lang w:val="el-GR"/>
        </w:rPr>
      </w:pPr>
      <w:r>
        <w:lastRenderedPageBreak/>
        <w:t>Time</w:t>
      </w:r>
      <w:r w:rsidRPr="009755FD">
        <w:rPr>
          <w:lang w:val="el-GR"/>
        </w:rPr>
        <w:t xml:space="preserve"> </w:t>
      </w:r>
      <w:r>
        <w:t>Dependent</w:t>
      </w:r>
      <w:r w:rsidRPr="009755FD">
        <w:rPr>
          <w:lang w:val="el-GR"/>
        </w:rPr>
        <w:t xml:space="preserve"> </w:t>
      </w:r>
      <w:r>
        <w:t>Slack</w:t>
      </w:r>
      <w:r w:rsidRPr="009755FD">
        <w:rPr>
          <w:lang w:val="el-GR"/>
        </w:rPr>
        <w:t xml:space="preserve"> </w:t>
      </w:r>
      <w:r>
        <w:t>CSCRoutes</w:t>
      </w:r>
      <w:r w:rsidRPr="009755FD">
        <w:rPr>
          <w:lang w:val="el-GR"/>
        </w:rPr>
        <w:t xml:space="preserve"> (</w:t>
      </w:r>
      <w:r>
        <w:t>SlackCSCRoutes</w:t>
      </w:r>
      <w:r w:rsidRPr="009755FD">
        <w:rPr>
          <w:lang w:val="el-GR"/>
        </w:rPr>
        <w:t>):</w:t>
      </w:r>
      <w:r w:rsidR="009755FD" w:rsidRPr="009755FD">
        <w:rPr>
          <w:lang w:val="el-GR"/>
        </w:rPr>
        <w:br/>
      </w:r>
      <w:r w:rsidR="009755FD">
        <w:rPr>
          <w:lang w:val="el-GR"/>
        </w:rPr>
        <w:t>Ο</w:t>
      </w:r>
      <w:r w:rsidR="009755FD" w:rsidRPr="009755FD">
        <w:rPr>
          <w:lang w:val="el-GR"/>
        </w:rPr>
        <w:t xml:space="preserve"> </w:t>
      </w:r>
      <w:r w:rsidR="009755FD">
        <w:t>SlackCSCRoutes</w:t>
      </w:r>
      <w:r w:rsidR="009755FD" w:rsidRPr="009755FD">
        <w:rPr>
          <w:lang w:val="el-GR"/>
        </w:rPr>
        <w:t xml:space="preserve"> </w:t>
      </w:r>
      <w:r w:rsidR="009755FD">
        <w:rPr>
          <w:lang w:val="el-GR"/>
        </w:rPr>
        <w:t>διαφοροποιείται</w:t>
      </w:r>
      <w:r w:rsidR="009755FD" w:rsidRPr="009755FD">
        <w:rPr>
          <w:lang w:val="el-GR"/>
        </w:rPr>
        <w:t xml:space="preserve"> </w:t>
      </w:r>
      <w:r w:rsidR="009755FD">
        <w:rPr>
          <w:lang w:val="el-GR"/>
        </w:rPr>
        <w:t>από</w:t>
      </w:r>
      <w:r w:rsidR="009755FD" w:rsidRPr="009755FD">
        <w:rPr>
          <w:lang w:val="el-GR"/>
        </w:rPr>
        <w:t xml:space="preserve"> </w:t>
      </w:r>
      <w:r w:rsidR="009755FD">
        <w:rPr>
          <w:lang w:val="el-GR"/>
        </w:rPr>
        <w:t>τον</w:t>
      </w:r>
      <w:r w:rsidR="009755FD" w:rsidRPr="009755FD">
        <w:rPr>
          <w:lang w:val="el-GR"/>
        </w:rPr>
        <w:t xml:space="preserve"> </w:t>
      </w:r>
      <w:r w:rsidR="009755FD">
        <w:t>TDCSCRoutes</w:t>
      </w:r>
      <w:r w:rsidR="009755FD" w:rsidRPr="009755FD">
        <w:rPr>
          <w:lang w:val="el-GR"/>
        </w:rPr>
        <w:t xml:space="preserve"> </w:t>
      </w:r>
      <w:r w:rsidR="009755FD">
        <w:rPr>
          <w:lang w:val="el-GR"/>
        </w:rPr>
        <w:t>στη</w:t>
      </w:r>
      <w:r w:rsidR="009755FD" w:rsidRPr="009755FD">
        <w:rPr>
          <w:lang w:val="el-GR"/>
        </w:rPr>
        <w:t xml:space="preserve"> </w:t>
      </w:r>
      <w:r w:rsidR="009755FD">
        <w:rPr>
          <w:lang w:val="el-GR"/>
        </w:rPr>
        <w:t xml:space="preserve">βήμα εισαγωγής καθώς περιλαμβάνει ένα πιο καθολικό κριτήριο που λαμβάνει υπόψιν όλους τους κόμβους της διαδρομής κατά την εισαγωγή ενός κόμβου, αντίθετα με το κριτήριο του </w:t>
      </w:r>
      <w:r w:rsidR="009755FD">
        <w:t>TDCSCRoutes</w:t>
      </w:r>
      <w:r w:rsidR="009755FD">
        <w:rPr>
          <w:lang w:val="el-GR"/>
        </w:rPr>
        <w:t xml:space="preserve"> που δίνει βάση κυρίως στο κέρδος της εισαγωγής ενός κόμβου σε μια διαδρομή και στη χρονική επιβάρυνση που θα επιφέρει σε αυτήν ως ένα σημείο. Η παράμετρος που προστίθεται στον </w:t>
      </w:r>
      <w:r w:rsidR="00F128DF">
        <w:t>SlackCSCRoutes</w:t>
      </w:r>
      <w:r w:rsidR="00F128DF">
        <w:rPr>
          <w:lang w:val="el-GR"/>
        </w:rPr>
        <w:t xml:space="preserve"> είναι η </w:t>
      </w:r>
      <w:r w:rsidR="00F128DF">
        <w:t>slack</w:t>
      </w:r>
      <w:r w:rsidR="00F128DF" w:rsidRPr="00F128DF">
        <w:rPr>
          <w:lang w:val="el-GR"/>
        </w:rPr>
        <w:t xml:space="preserve"> </w:t>
      </w:r>
      <w:r w:rsidR="00F128DF">
        <w:rPr>
          <w:lang w:val="el-GR"/>
        </w:rPr>
        <w:t xml:space="preserve">για την οποία ισχύει </w:t>
      </w:r>
      <m:oMath>
        <m:r>
          <w:rPr>
            <w:rFonts w:ascii="Cambria Math" w:hAnsi="Cambria Math"/>
            <w:lang w:val="el-GR"/>
          </w:rPr>
          <m:t>slac</m:t>
        </m:r>
        <m:sSub>
          <m:sSubPr>
            <m:ctrlPr>
              <w:rPr>
                <w:rFonts w:ascii="Cambria Math" w:hAnsi="Cambria Math"/>
                <w:i/>
                <w:lang w:val="el-GR"/>
              </w:rPr>
            </m:ctrlPr>
          </m:sSubPr>
          <m:e>
            <m:r>
              <w:rPr>
                <w:rFonts w:ascii="Cambria Math" w:hAnsi="Cambria Math"/>
                <w:lang w:val="el-GR"/>
              </w:rPr>
              <m:t>k</m:t>
            </m:r>
          </m:e>
          <m:sub>
            <m:r>
              <w:rPr>
                <w:rFonts w:ascii="Cambria Math" w:hAnsi="Cambria Math"/>
                <w:lang w:val="el-GR"/>
              </w:rPr>
              <m:t>i</m:t>
            </m:r>
          </m:sub>
        </m:sSub>
        <m:r>
          <w:rPr>
            <w:rFonts w:ascii="Cambria Math" w:hAnsi="Cambria Math"/>
            <w:lang w:val="el-GR"/>
          </w:rPr>
          <m:t>=maxStar</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r>
          <w:rPr>
            <w:rFonts w:ascii="Cambria Math" w:hAnsi="Cambria Math"/>
            <w:lang w:val="el-GR"/>
          </w:rPr>
          <m:t>-arriv</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00F128DF">
        <w:rPr>
          <w:rFonts w:eastAsiaTheme="minorEastAsia"/>
          <w:lang w:val="el-GR"/>
        </w:rPr>
        <w:t xml:space="preserve"> , όπου ο όρος </w:t>
      </w:r>
      <m:oMath>
        <m:r>
          <w:rPr>
            <w:rFonts w:ascii="Cambria Math" w:eastAsiaTheme="minorEastAsia" w:hAnsi="Cambria Math"/>
            <w:lang w:val="el-GR"/>
          </w:rPr>
          <m:t>maxStar</m:t>
        </m:r>
        <m:sSub>
          <m:sSubPr>
            <m:ctrlPr>
              <w:rPr>
                <w:rFonts w:ascii="Cambria Math" w:eastAsiaTheme="minorEastAsia" w:hAnsi="Cambria Math"/>
                <w:i/>
                <w:lang w:val="el-GR"/>
              </w:rPr>
            </m:ctrlPr>
          </m:sSubPr>
          <m:e>
            <m:r>
              <w:rPr>
                <w:rFonts w:ascii="Cambria Math" w:eastAsiaTheme="minorEastAsia" w:hAnsi="Cambria Math"/>
                <w:lang w:val="el-GR"/>
              </w:rPr>
              <m:t>t</m:t>
            </m:r>
          </m:e>
          <m:sub>
            <m:r>
              <w:rPr>
                <w:rFonts w:ascii="Cambria Math" w:eastAsiaTheme="minorEastAsia" w:hAnsi="Cambria Math"/>
                <w:lang w:val="el-GR"/>
              </w:rPr>
              <m:t>i</m:t>
            </m:r>
          </m:sub>
        </m:sSub>
      </m:oMath>
      <w:r w:rsidR="004B0A99" w:rsidRPr="004B0A99">
        <w:rPr>
          <w:rFonts w:eastAsiaTheme="minorEastAsia"/>
          <w:lang w:val="el-GR"/>
        </w:rPr>
        <w:t xml:space="preserve"> </w:t>
      </w:r>
      <w:r w:rsidR="008B2F13">
        <w:rPr>
          <w:rFonts w:eastAsiaTheme="minorEastAsia"/>
          <w:lang w:val="el-GR"/>
        </w:rPr>
        <w:t xml:space="preserve">συμβολίζει το μέγιστο επιτρεπτό χρόνο έναρξης της επίσκεψης στον κόμβο </w:t>
      </w:r>
      <w:r w:rsidR="008B2F13">
        <w:rPr>
          <w:rFonts w:eastAsiaTheme="minorEastAsia"/>
        </w:rPr>
        <w:t>i</w:t>
      </w:r>
      <w:r w:rsidR="008B2F13" w:rsidRPr="008B2F13">
        <w:rPr>
          <w:rFonts w:eastAsiaTheme="minorEastAsia"/>
          <w:lang w:val="el-GR"/>
        </w:rPr>
        <w:t xml:space="preserve"> </w:t>
      </w:r>
      <w:r w:rsidR="008B2F13">
        <w:rPr>
          <w:rFonts w:eastAsiaTheme="minorEastAsia"/>
          <w:lang w:val="el-GR"/>
        </w:rPr>
        <w:t xml:space="preserve">έτσι ώστε να μην επηρεάζει την εγκυρότητα της διαδρομής. Όσο μικρότερο είναι το </w:t>
      </w:r>
      <m:oMath>
        <m:r>
          <w:rPr>
            <w:rFonts w:ascii="Cambria Math" w:eastAsiaTheme="minorEastAsia" w:hAnsi="Cambria Math"/>
            <w:lang w:val="el-GR"/>
          </w:rPr>
          <m:t>slac</m:t>
        </m:r>
        <m:sSub>
          <m:sSubPr>
            <m:ctrlPr>
              <w:rPr>
                <w:rFonts w:ascii="Cambria Math" w:eastAsiaTheme="minorEastAsia" w:hAnsi="Cambria Math"/>
                <w:i/>
                <w:lang w:val="el-GR"/>
              </w:rPr>
            </m:ctrlPr>
          </m:sSubPr>
          <m:e>
            <m:r>
              <w:rPr>
                <w:rFonts w:ascii="Cambria Math" w:eastAsiaTheme="minorEastAsia" w:hAnsi="Cambria Math"/>
                <w:lang w:val="el-GR"/>
              </w:rPr>
              <m:t>k</m:t>
            </m:r>
          </m:e>
          <m:sub>
            <m:r>
              <w:rPr>
                <w:rFonts w:ascii="Cambria Math" w:eastAsiaTheme="minorEastAsia" w:hAnsi="Cambria Math"/>
                <w:lang w:val="el-GR"/>
              </w:rPr>
              <m:t>i</m:t>
            </m:r>
          </m:sub>
        </m:sSub>
      </m:oMath>
      <w:r w:rsidR="0024226B" w:rsidRPr="001F39B9">
        <w:rPr>
          <w:rFonts w:eastAsiaTheme="minorEastAsia"/>
          <w:lang w:val="el-GR"/>
        </w:rPr>
        <w:t xml:space="preserve"> </w:t>
      </w:r>
      <w:r w:rsidR="001F39B9" w:rsidRPr="001F39B9">
        <w:rPr>
          <w:rFonts w:eastAsiaTheme="minorEastAsia"/>
          <w:lang w:val="el-GR"/>
        </w:rPr>
        <w:t xml:space="preserve">, </w:t>
      </w:r>
      <w:r w:rsidR="001F39B9">
        <w:rPr>
          <w:rFonts w:eastAsiaTheme="minorEastAsia"/>
          <w:lang w:val="el-GR"/>
        </w:rPr>
        <w:t>τόσο λιγότερο πιθανό είναι να είναι εφικτή η εισαγωγή ενός κόμβου πριν από αυτόν.</w:t>
      </w:r>
      <w:r w:rsidR="001F5F92">
        <w:rPr>
          <w:rFonts w:eastAsiaTheme="minorEastAsia"/>
          <w:lang w:val="el-GR"/>
        </w:rPr>
        <w:t xml:space="preserve"> Η εισαγωγή ενός καινούριου κόμβου σε μια διαδρομή έχει ως αποτέλεσμα τη μείωση της μεταβλητής </w:t>
      </w:r>
      <w:r w:rsidR="001F5F92">
        <w:rPr>
          <w:rFonts w:eastAsiaTheme="minorEastAsia"/>
        </w:rPr>
        <w:t>slack</w:t>
      </w:r>
      <w:r w:rsidR="001F5F92" w:rsidRPr="001F5F92">
        <w:rPr>
          <w:rFonts w:eastAsiaTheme="minorEastAsia"/>
          <w:lang w:val="el-GR"/>
        </w:rPr>
        <w:t xml:space="preserve"> </w:t>
      </w:r>
      <w:r w:rsidR="001F5F92">
        <w:rPr>
          <w:rFonts w:eastAsiaTheme="minorEastAsia"/>
          <w:lang w:val="el-GR"/>
        </w:rPr>
        <w:t xml:space="preserve">σε ένα υποσύνολο κόμβων που ανήκουν σε αυτήν. Κατά την εξέταση μιας πιθανής θέσης εισαγωγής ενός κόμβου </w:t>
      </w:r>
      <w:r w:rsidR="001F5F92">
        <w:rPr>
          <w:rFonts w:eastAsiaTheme="minorEastAsia"/>
        </w:rPr>
        <w:t>i</w:t>
      </w:r>
      <w:r w:rsidR="001F5F92" w:rsidRPr="001F5F92">
        <w:rPr>
          <w:rFonts w:eastAsiaTheme="minorEastAsia"/>
          <w:lang w:val="el-GR"/>
        </w:rPr>
        <w:t xml:space="preserve"> </w:t>
      </w:r>
      <w:r w:rsidR="001F5F92">
        <w:rPr>
          <w:rFonts w:eastAsiaTheme="minorEastAsia"/>
          <w:lang w:val="el-GR"/>
        </w:rPr>
        <w:t xml:space="preserve">σε μία διαδρομή, υπολογίζεται το μέσο </w:t>
      </w:r>
      <w:r w:rsidR="001F5F92">
        <w:rPr>
          <w:rFonts w:eastAsiaTheme="minorEastAsia"/>
        </w:rPr>
        <w:t>slack</w:t>
      </w:r>
      <w:r w:rsidR="001F5F92" w:rsidRPr="001F5F92">
        <w:rPr>
          <w:rFonts w:eastAsiaTheme="minorEastAsia"/>
          <w:lang w:val="el-GR"/>
        </w:rPr>
        <w:t xml:space="preserve"> </w:t>
      </w:r>
      <w:r w:rsidR="001F5F92">
        <w:rPr>
          <w:rFonts w:eastAsiaTheme="minorEastAsia"/>
          <w:lang w:val="el-GR"/>
        </w:rPr>
        <w:t xml:space="preserve">των κόμβων στη διαδρομή </w:t>
      </w:r>
      <w:r w:rsidR="001F5F92" w:rsidRPr="001F5F92">
        <w:rPr>
          <w:rFonts w:eastAsiaTheme="minorEastAsia"/>
          <w:lang w:val="el-GR"/>
        </w:rPr>
        <w:t>(</w:t>
      </w:r>
      <w:r w:rsidR="001F5F92">
        <w:rPr>
          <w:rFonts w:eastAsiaTheme="minorEastAsia"/>
        </w:rPr>
        <w:t>avgSlack</w:t>
      </w:r>
      <w:r w:rsidR="001F5F92" w:rsidRPr="001F5F92">
        <w:rPr>
          <w:rFonts w:eastAsiaTheme="minorEastAsia"/>
          <w:lang w:val="el-GR"/>
        </w:rPr>
        <w:t>).</w:t>
      </w:r>
      <w:r w:rsidR="008162AA" w:rsidRPr="008162AA">
        <w:rPr>
          <w:rFonts w:eastAsiaTheme="minorEastAsia"/>
          <w:lang w:val="el-GR"/>
        </w:rPr>
        <w:t xml:space="preserve"> </w:t>
      </w:r>
      <w:r w:rsidR="008162AA">
        <w:rPr>
          <w:rFonts w:eastAsiaTheme="minorEastAsia"/>
          <w:lang w:val="el-GR"/>
        </w:rPr>
        <w:t xml:space="preserve">Η θέση που επιτυγχάνει το μέγιστο </w:t>
      </w:r>
      <w:r w:rsidR="008162AA">
        <w:rPr>
          <w:rFonts w:eastAsiaTheme="minorEastAsia"/>
        </w:rPr>
        <w:t>avgSlack</w:t>
      </w:r>
      <w:r w:rsidR="008162AA">
        <w:rPr>
          <w:rFonts w:eastAsiaTheme="minorEastAsia"/>
          <w:lang w:val="el-GR"/>
        </w:rPr>
        <w:t xml:space="preserve"> είναι και αυτή που επιλέγεται. Ο κόμβος που θα εισαχθεί στο εκάστοτε βήμα είναι αυτός με τη μεγαλύτερη τιμή της μεταβλητής </w:t>
      </w:r>
      <m:oMath>
        <m:r>
          <w:rPr>
            <w:rFonts w:ascii="Cambria Math" w:eastAsiaTheme="minorEastAsia" w:hAnsi="Cambria Math"/>
            <w:lang w:val="el-GR"/>
          </w:rPr>
          <m:t>slackWeigh</m:t>
        </m:r>
        <m:sSub>
          <m:sSubPr>
            <m:ctrlPr>
              <w:rPr>
                <w:rFonts w:ascii="Cambria Math" w:eastAsiaTheme="minorEastAsia" w:hAnsi="Cambria Math"/>
                <w:i/>
                <w:lang w:val="el-GR"/>
              </w:rPr>
            </m:ctrlPr>
          </m:sSubPr>
          <m:e>
            <m:r>
              <w:rPr>
                <w:rFonts w:ascii="Cambria Math" w:eastAsiaTheme="minorEastAsia" w:hAnsi="Cambria Math"/>
                <w:lang w:val="el-GR"/>
              </w:rPr>
              <m:t>t</m:t>
            </m:r>
          </m:e>
          <m:sub>
            <m:r>
              <w:rPr>
                <w:rFonts w:ascii="Cambria Math" w:eastAsiaTheme="minorEastAsia" w:hAnsi="Cambria Math"/>
                <w:lang w:val="el-GR"/>
              </w:rPr>
              <m:t>i</m:t>
            </m:r>
          </m:sub>
        </m:sSub>
        <m:r>
          <w:rPr>
            <w:rFonts w:ascii="Cambria Math" w:eastAsiaTheme="minorEastAsia" w:hAnsi="Cambria Math"/>
            <w:lang w:val="el-GR"/>
          </w:rPr>
          <m:t>=</m:t>
        </m:r>
        <m:sSubSup>
          <m:sSubSupPr>
            <m:ctrlPr>
              <w:rPr>
                <w:rFonts w:ascii="Cambria Math" w:eastAsiaTheme="minorEastAsia" w:hAnsi="Cambria Math"/>
                <w:i/>
                <w:lang w:val="el-GR"/>
              </w:rPr>
            </m:ctrlPr>
          </m:sSubSupPr>
          <m:e>
            <m:r>
              <w:rPr>
                <w:rFonts w:ascii="Cambria Math" w:eastAsiaTheme="minorEastAsia" w:hAnsi="Cambria Math"/>
                <w:lang w:val="el-GR"/>
              </w:rPr>
              <m:t>p</m:t>
            </m:r>
          </m:e>
          <m:sub>
            <m:r>
              <w:rPr>
                <w:rFonts w:ascii="Cambria Math" w:eastAsiaTheme="minorEastAsia" w:hAnsi="Cambria Math"/>
                <w:lang w:val="el-GR"/>
              </w:rPr>
              <m:t>i</m:t>
            </m:r>
          </m:sub>
          <m:sup>
            <m:r>
              <w:rPr>
                <w:rFonts w:ascii="Cambria Math" w:eastAsiaTheme="minorEastAsia" w:hAnsi="Cambria Math"/>
                <w:lang w:val="el-GR"/>
              </w:rPr>
              <m:t>2</m:t>
            </m:r>
          </m:sup>
        </m:sSubSup>
        <m:r>
          <w:rPr>
            <w:rFonts w:ascii="Cambria Math" w:eastAsiaTheme="minorEastAsia" w:hAnsi="Cambria Math"/>
            <w:lang w:val="el-GR"/>
          </w:rPr>
          <m:t>∙avgSlac</m:t>
        </m:r>
        <m:sSub>
          <m:sSubPr>
            <m:ctrlPr>
              <w:rPr>
                <w:rFonts w:ascii="Cambria Math" w:eastAsiaTheme="minorEastAsia" w:hAnsi="Cambria Math"/>
                <w:i/>
                <w:lang w:val="el-GR"/>
              </w:rPr>
            </m:ctrlPr>
          </m:sSubPr>
          <m:e>
            <m:r>
              <w:rPr>
                <w:rFonts w:ascii="Cambria Math" w:eastAsiaTheme="minorEastAsia" w:hAnsi="Cambria Math"/>
                <w:lang w:val="el-GR"/>
              </w:rPr>
              <m:t>k</m:t>
            </m:r>
          </m:e>
          <m:sub>
            <m:r>
              <w:rPr>
                <w:rFonts w:ascii="Cambria Math" w:eastAsiaTheme="minorEastAsia" w:hAnsi="Cambria Math"/>
                <w:lang w:val="el-GR"/>
              </w:rPr>
              <m:t>i</m:t>
            </m:r>
          </m:sub>
        </m:sSub>
      </m:oMath>
      <w:r w:rsidR="004A7112" w:rsidRPr="004A7112">
        <w:rPr>
          <w:rFonts w:eastAsiaTheme="minorEastAsia"/>
          <w:lang w:val="el-GR"/>
        </w:rPr>
        <w:t>.</w:t>
      </w:r>
    </w:p>
    <w:p w14:paraId="44480284" w14:textId="0228ADA1" w:rsidR="00AA34C8" w:rsidRPr="00C65472" w:rsidRDefault="00AA34C8" w:rsidP="00597B1B">
      <w:pPr>
        <w:pStyle w:val="ListParagraph"/>
        <w:numPr>
          <w:ilvl w:val="0"/>
          <w:numId w:val="26"/>
        </w:numPr>
        <w:rPr>
          <w:lang w:val="el-GR"/>
        </w:rPr>
      </w:pPr>
      <w:r>
        <w:rPr>
          <w:rFonts w:eastAsiaTheme="minorEastAsia"/>
        </w:rPr>
        <w:t>Average</w:t>
      </w:r>
      <w:r w:rsidRPr="00AA34C8">
        <w:rPr>
          <w:rFonts w:eastAsiaTheme="minorEastAsia"/>
          <w:lang w:val="el-GR"/>
        </w:rPr>
        <w:t xml:space="preserve"> </w:t>
      </w:r>
      <w:r>
        <w:rPr>
          <w:rFonts w:eastAsiaTheme="minorEastAsia"/>
        </w:rPr>
        <w:t>Travel</w:t>
      </w:r>
      <w:r w:rsidRPr="00AA34C8">
        <w:rPr>
          <w:rFonts w:eastAsiaTheme="minorEastAsia"/>
          <w:lang w:val="el-GR"/>
        </w:rPr>
        <w:t xml:space="preserve"> </w:t>
      </w:r>
      <w:r>
        <w:rPr>
          <w:rFonts w:eastAsiaTheme="minorEastAsia"/>
        </w:rPr>
        <w:t>Times</w:t>
      </w:r>
      <w:r w:rsidRPr="00AA34C8">
        <w:rPr>
          <w:rFonts w:eastAsiaTheme="minorEastAsia"/>
          <w:lang w:val="el-GR"/>
        </w:rPr>
        <w:t xml:space="preserve"> (</w:t>
      </w:r>
      <w:r>
        <w:rPr>
          <w:rFonts w:eastAsiaTheme="minorEastAsia"/>
        </w:rPr>
        <w:t>AvgCSCRoutes</w:t>
      </w:r>
      <w:r w:rsidRPr="00AA34C8">
        <w:rPr>
          <w:rFonts w:eastAsiaTheme="minorEastAsia"/>
          <w:lang w:val="el-GR"/>
        </w:rPr>
        <w:t>):</w:t>
      </w:r>
      <w:r w:rsidRPr="00AA34C8">
        <w:rPr>
          <w:rFonts w:eastAsiaTheme="minorEastAsia"/>
          <w:lang w:val="el-GR"/>
        </w:rPr>
        <w:br/>
      </w:r>
      <w:r>
        <w:rPr>
          <w:rFonts w:eastAsiaTheme="minorEastAsia"/>
          <w:lang w:val="el-GR"/>
        </w:rPr>
        <w:t>Ο</w:t>
      </w:r>
      <w:r w:rsidRPr="00AA34C8">
        <w:rPr>
          <w:rFonts w:eastAsiaTheme="minorEastAsia"/>
          <w:lang w:val="el-GR"/>
        </w:rPr>
        <w:t xml:space="preserve"> </w:t>
      </w:r>
      <w:r>
        <w:rPr>
          <w:rFonts w:eastAsiaTheme="minorEastAsia"/>
        </w:rPr>
        <w:t>AvgCSCRoutes</w:t>
      </w:r>
      <w:r w:rsidRPr="00AA34C8">
        <w:rPr>
          <w:rFonts w:eastAsiaTheme="minorEastAsia"/>
          <w:lang w:val="el-GR"/>
        </w:rPr>
        <w:t xml:space="preserve"> </w:t>
      </w:r>
      <w:r>
        <w:rPr>
          <w:rFonts w:eastAsiaTheme="minorEastAsia"/>
          <w:lang w:val="el-GR"/>
        </w:rPr>
        <w:t>βασίζεται</w:t>
      </w:r>
      <w:r w:rsidRPr="00AA34C8">
        <w:rPr>
          <w:rFonts w:eastAsiaTheme="minorEastAsia"/>
          <w:lang w:val="el-GR"/>
        </w:rPr>
        <w:t xml:space="preserve"> </w:t>
      </w:r>
      <w:r>
        <w:rPr>
          <w:rFonts w:eastAsiaTheme="minorEastAsia"/>
          <w:lang w:val="el-GR"/>
        </w:rPr>
        <w:t>στη</w:t>
      </w:r>
      <w:r w:rsidRPr="00AA34C8">
        <w:rPr>
          <w:rFonts w:eastAsiaTheme="minorEastAsia"/>
          <w:lang w:val="el-GR"/>
        </w:rPr>
        <w:t xml:space="preserve"> </w:t>
      </w:r>
      <w:r>
        <w:rPr>
          <w:rFonts w:eastAsiaTheme="minorEastAsia"/>
          <w:lang w:val="el-GR"/>
        </w:rPr>
        <w:t>προσέγγιση</w:t>
      </w:r>
      <w:r w:rsidRPr="00AA34C8">
        <w:rPr>
          <w:rFonts w:eastAsiaTheme="minorEastAsia"/>
          <w:lang w:val="el-GR"/>
        </w:rPr>
        <w:t xml:space="preserve"> </w:t>
      </w:r>
      <w:r>
        <w:rPr>
          <w:rFonts w:eastAsiaTheme="minorEastAsia"/>
          <w:lang w:val="el-GR"/>
        </w:rPr>
        <w:t>των</w:t>
      </w:r>
      <w:r w:rsidRPr="00AA34C8">
        <w:rPr>
          <w:rFonts w:eastAsiaTheme="minorEastAsia"/>
          <w:lang w:val="el-GR"/>
        </w:rPr>
        <w:t xml:space="preserve"> </w:t>
      </w:r>
      <w:r>
        <w:rPr>
          <w:rFonts w:eastAsiaTheme="minorEastAsia"/>
        </w:rPr>
        <w:t>Garcia</w:t>
      </w:r>
      <w:r w:rsidRPr="00AA34C8">
        <w:rPr>
          <w:rFonts w:eastAsiaTheme="minorEastAsia"/>
          <w:lang w:val="el-GR"/>
        </w:rPr>
        <w:t xml:space="preserve"> </w:t>
      </w:r>
      <w:r>
        <w:rPr>
          <w:rFonts w:eastAsiaTheme="minorEastAsia"/>
        </w:rPr>
        <w:t>et</w:t>
      </w:r>
      <w:r w:rsidRPr="00AA34C8">
        <w:rPr>
          <w:rFonts w:eastAsiaTheme="minorEastAsia"/>
          <w:lang w:val="el-GR"/>
        </w:rPr>
        <w:t xml:space="preserve"> </w:t>
      </w:r>
      <w:r>
        <w:rPr>
          <w:rFonts w:eastAsiaTheme="minorEastAsia"/>
        </w:rPr>
        <w:t>al</w:t>
      </w:r>
      <w:r w:rsidRPr="00AA34C8">
        <w:rPr>
          <w:rFonts w:eastAsiaTheme="minorEastAsia"/>
          <w:lang w:val="el-GR"/>
        </w:rPr>
        <w:t>. (2013)</w:t>
      </w:r>
      <w:r>
        <w:rPr>
          <w:rFonts w:eastAsiaTheme="minorEastAsia"/>
          <w:lang w:val="el-GR"/>
        </w:rPr>
        <w:t xml:space="preserve">, καθώς ανάγει το </w:t>
      </w:r>
      <w:r>
        <w:rPr>
          <w:rFonts w:eastAsiaTheme="minorEastAsia"/>
        </w:rPr>
        <w:t>TDTOPTW</w:t>
      </w:r>
      <w:r w:rsidRPr="00AA34C8">
        <w:rPr>
          <w:rFonts w:eastAsiaTheme="minorEastAsia"/>
          <w:lang w:val="el-GR"/>
        </w:rPr>
        <w:t xml:space="preserve"> </w:t>
      </w:r>
      <w:r>
        <w:rPr>
          <w:rFonts w:eastAsiaTheme="minorEastAsia"/>
          <w:lang w:val="el-GR"/>
        </w:rPr>
        <w:t xml:space="preserve">σε </w:t>
      </w:r>
      <w:r>
        <w:rPr>
          <w:rFonts w:eastAsiaTheme="minorEastAsia"/>
        </w:rPr>
        <w:t>TOPTW</w:t>
      </w:r>
      <w:r w:rsidRPr="00AA34C8">
        <w:rPr>
          <w:rFonts w:eastAsiaTheme="minorEastAsia"/>
          <w:lang w:val="el-GR"/>
        </w:rPr>
        <w:t xml:space="preserve"> </w:t>
      </w:r>
      <w:r>
        <w:rPr>
          <w:rFonts w:eastAsiaTheme="minorEastAsia"/>
          <w:lang w:val="el-GR"/>
        </w:rPr>
        <w:t xml:space="preserve">προσπαθώντας να επιλύσει το δεύτερο και να εφαρμόσει τη λύση στο πρώτο. Πιο αναλυτικά, υπολογίζεται αρχικά το μέσο κόστος διάτρεξης της κάθε ακμής. Έπειτα εφαρμόζεται ο </w:t>
      </w:r>
      <w:r>
        <w:rPr>
          <w:rFonts w:eastAsiaTheme="minorEastAsia"/>
        </w:rPr>
        <w:t>CSCRoutes</w:t>
      </w:r>
      <w:r>
        <w:rPr>
          <w:rFonts w:eastAsiaTheme="minorEastAsia"/>
          <w:lang w:val="el-GR"/>
        </w:rPr>
        <w:t xml:space="preserve"> για το στιγμιότυπο του προβλήματος με τα μέσα κόστη που υπολογίστηκαν προηγουμένως. Στη συνέχεια, επαναφέρει τα κόστη ακμών στις αρχικές τους τιμές, καθιστώντας έτσι </w:t>
      </w:r>
      <w:r w:rsidR="004615F6">
        <w:rPr>
          <w:rFonts w:eastAsiaTheme="minorEastAsia"/>
          <w:lang w:val="el-GR"/>
        </w:rPr>
        <w:t xml:space="preserve">αρκετές τροχιές από την παραγόμενη λύση του προηγούμενου βήματος ανέφικτες, είτε επειδή κάποια διαδρομή έχει πλέον ένα χρονικό κόστος μεγαλύτερο από το επιτρεπτό, είτε γιατί η επίσκεψη σε κάποιο κόμβο πραγματοποιείται εκτός του χρονικού παραθύρου του. Στη περίπτωση, λοιπόν, που όντως προκύψει μια μη έγκυρη διαδρομή, ο πρώτος χρονικά κόμβος που έχει χρόνο άφιξης μεγαλύτερο από τον αντίστοιχο χρόνο άφιξης που είχε μετά τον </w:t>
      </w:r>
      <w:r w:rsidR="004615F6">
        <w:rPr>
          <w:rFonts w:eastAsiaTheme="minorEastAsia"/>
        </w:rPr>
        <w:t>CSCRoutes</w:t>
      </w:r>
      <w:r w:rsidR="004615F6">
        <w:rPr>
          <w:rFonts w:eastAsiaTheme="minorEastAsia"/>
          <w:lang w:val="el-GR"/>
        </w:rPr>
        <w:t>, αφαιρείται από τη διαδρομή του.</w:t>
      </w:r>
      <w:r w:rsidR="00C65472">
        <w:rPr>
          <w:rFonts w:eastAsiaTheme="minorEastAsia"/>
          <w:lang w:val="el-GR"/>
        </w:rPr>
        <w:t xml:space="preserve"> Εάν ο κόμβος αυτός είναι τερματικός, τότε αφαιρείται ο προηγούμενός του. Στο τέλος οι κόμβοι που βρίσκονται εκτός τροχιών ταξινομούνται σε φθίνουσα σειρά με βάση το κέρδος τους και εισάγονται σειριακά στις αντίστοιχες βέλτιστες θέσεις τους, εάν φυσικά διατηρούν τις διαδρομές έγκυρες.</w:t>
      </w:r>
    </w:p>
    <w:p w14:paraId="6D99BD5F" w14:textId="6BF528F3" w:rsidR="00C65472" w:rsidDel="00364561" w:rsidRDefault="004B3D0F" w:rsidP="000E5B7C">
      <w:pPr>
        <w:pStyle w:val="Heading2"/>
        <w:numPr>
          <w:ilvl w:val="1"/>
          <w:numId w:val="4"/>
        </w:numPr>
        <w:rPr>
          <w:del w:id="3126" w:author="Στάθης Καπ" w:date="2023-02-25T23:19:00Z"/>
          <w:lang w:val="el-GR"/>
        </w:rPr>
      </w:pPr>
      <w:del w:id="3127" w:author="Στάθης Καπ" w:date="2023-02-25T23:19:00Z">
        <w:r w:rsidDel="00364561">
          <w:rPr>
            <w:lang w:val="el-GR"/>
          </w:rPr>
          <w:delText>Το πρόβλημα Δρομολόγησης Οχημάτων</w:delText>
        </w:r>
      </w:del>
    </w:p>
    <w:p w14:paraId="45FF2342" w14:textId="33D789AD" w:rsidR="004A7744" w:rsidDel="00364561" w:rsidRDefault="00B5455F" w:rsidP="004A7744">
      <w:pPr>
        <w:rPr>
          <w:del w:id="3128" w:author="Στάθης Καπ" w:date="2023-02-25T23:19:00Z"/>
          <w:lang w:val="el-GR"/>
        </w:rPr>
      </w:pPr>
      <w:del w:id="3129" w:author="Στάθης Καπ" w:date="2023-02-25T23:19:00Z">
        <w:r w:rsidRPr="004A6E11" w:rsidDel="00364561">
          <w:rPr>
            <w:lang w:val="el-GR"/>
          </w:rPr>
          <w:delText xml:space="preserve">Η πρώτη </w:delText>
        </w:r>
        <w:r w:rsidR="009070D1" w:rsidRPr="004A6E11" w:rsidDel="00364561">
          <w:rPr>
            <w:lang w:val="el-GR"/>
          </w:rPr>
          <w:delText>αναφορά</w:delText>
        </w:r>
        <w:r w:rsidRPr="004A6E11" w:rsidDel="00364561">
          <w:rPr>
            <w:lang w:val="el-GR"/>
          </w:rPr>
          <w:delText xml:space="preserve"> στο Πρόβλημα Δρομολόγησης Οχημάτων (</w:delText>
        </w:r>
        <w:r w:rsidDel="00364561">
          <w:delText>VRP</w:delText>
        </w:r>
        <w:r w:rsidRPr="004A6E11" w:rsidDel="00364561">
          <w:rPr>
            <w:lang w:val="el-GR"/>
          </w:rPr>
          <w:delText xml:space="preserve">) έγινε από τους </w:delText>
        </w:r>
        <w:r w:rsidDel="00364561">
          <w:delText>George</w:delText>
        </w:r>
        <w:r w:rsidRPr="004A6E11" w:rsidDel="00364561">
          <w:rPr>
            <w:lang w:val="el-GR"/>
          </w:rPr>
          <w:delText xml:space="preserve"> </w:delText>
        </w:r>
        <w:r w:rsidDel="00364561">
          <w:delText>Dantzig</w:delText>
        </w:r>
        <w:r w:rsidRPr="004A6E11" w:rsidDel="00364561">
          <w:rPr>
            <w:lang w:val="el-GR"/>
          </w:rPr>
          <w:delText xml:space="preserve"> &amp; </w:delText>
        </w:r>
        <w:r w:rsidDel="00364561">
          <w:delText>John</w:delText>
        </w:r>
        <w:r w:rsidRPr="004A6E11" w:rsidDel="00364561">
          <w:rPr>
            <w:lang w:val="el-GR"/>
          </w:rPr>
          <w:delText xml:space="preserve"> </w:delText>
        </w:r>
        <w:r w:rsidDel="00364561">
          <w:delText>Ramser</w:delText>
        </w:r>
        <w:r w:rsidRPr="004A6E11" w:rsidDel="00364561">
          <w:rPr>
            <w:lang w:val="el-GR"/>
          </w:rPr>
          <w:delText xml:space="preserve"> το 1959. Αποτελεί ένα πρόβλημα συνδυαστικής βελτιστοποίησης και ακέραιου προγραμματισμού που στόχο έχει την </w:delText>
        </w:r>
        <w:r w:rsidR="0049417D" w:rsidRPr="004A6E11" w:rsidDel="00364561">
          <w:rPr>
            <w:lang w:val="el-GR"/>
          </w:rPr>
          <w:delText>εύρεση</w:delText>
        </w:r>
        <w:r w:rsidRPr="004A6E11" w:rsidDel="00364561">
          <w:rPr>
            <w:lang w:val="el-GR"/>
          </w:rPr>
          <w:delText xml:space="preserve"> των βέλτιστων διαδρομών που πρέπει να διασχίσει ένας στόλος από οχήματα με σκοπό την εξυπηρέτηση των πελατών. Θεωρείται </w:delText>
        </w:r>
        <w:r w:rsidDel="00364561">
          <w:delText>NP</w:delText>
        </w:r>
        <w:r w:rsidRPr="004A6E11" w:rsidDel="00364561">
          <w:rPr>
            <w:lang w:val="el-GR"/>
          </w:rPr>
          <w:delText>-</w:delText>
        </w:r>
        <w:r w:rsidDel="00364561">
          <w:delText>hard</w:delText>
        </w:r>
        <w:r w:rsidRPr="004A6E11" w:rsidDel="00364561">
          <w:rPr>
            <w:lang w:val="el-GR"/>
          </w:rPr>
          <w:delText xml:space="preserve"> πρόβλημα οπότε γίνεται εμφανής η ανάγκη </w:delText>
        </w:r>
        <w:r w:rsidR="0049417D" w:rsidRPr="004A6E11" w:rsidDel="00364561">
          <w:rPr>
            <w:lang w:val="el-GR"/>
          </w:rPr>
          <w:delText>υλοποίησης</w:delText>
        </w:r>
        <w:r w:rsidRPr="004A6E11" w:rsidDel="00364561">
          <w:rPr>
            <w:lang w:val="el-GR"/>
          </w:rPr>
          <w:delText xml:space="preserve"> ευρετικών αλγορίθμων για την έγκαιρη επίλυση του.</w:delText>
        </w:r>
      </w:del>
    </w:p>
    <w:p w14:paraId="3095D995" w14:textId="1FCE34C5" w:rsidR="004A6E11" w:rsidRPr="0049417D" w:rsidDel="00364561" w:rsidRDefault="004A6E11" w:rsidP="004A7744">
      <w:pPr>
        <w:rPr>
          <w:del w:id="3130" w:author="Στάθης Καπ" w:date="2023-02-25T23:19:00Z"/>
          <w:lang w:val="el-GR"/>
        </w:rPr>
      </w:pPr>
      <w:del w:id="3131" w:author="Στάθης Καπ" w:date="2023-02-25T23:19:00Z">
        <w:r w:rsidRPr="00C775F0" w:rsidDel="00364561">
          <w:rPr>
            <w:lang w:val="el-GR"/>
          </w:rPr>
          <w:lastRenderedPageBreak/>
          <w:delText xml:space="preserve">Το </w:delText>
        </w:r>
        <w:r w:rsidDel="00364561">
          <w:delText>VRP</w:delText>
        </w:r>
        <w:r w:rsidRPr="00C775F0" w:rsidDel="00364561">
          <w:rPr>
            <w:lang w:val="el-GR"/>
          </w:rPr>
          <w:delText xml:space="preserve"> ορίζεται πάνω σε ένα μη κατευθυνόμενο γράφημα </w:delText>
        </w:r>
        <w:r w:rsidDel="00364561">
          <w:delText>G</w:delText>
        </w:r>
        <w:r w:rsidRPr="00C775F0" w:rsidDel="00364561">
          <w:rPr>
            <w:lang w:val="el-GR"/>
          </w:rPr>
          <w:delText xml:space="preserve"> = (</w:delText>
        </w:r>
        <w:r w:rsidDel="00364561">
          <w:delText>V</w:delText>
        </w:r>
        <w:r w:rsidRPr="00C775F0" w:rsidDel="00364561">
          <w:rPr>
            <w:lang w:val="el-GR"/>
          </w:rPr>
          <w:delText xml:space="preserve">, </w:delText>
        </w:r>
        <w:r w:rsidDel="00364561">
          <w:delText>E</w:delText>
        </w:r>
        <w:r w:rsidRPr="00C775F0" w:rsidDel="00364561">
          <w:rPr>
            <w:lang w:val="el-GR"/>
          </w:rPr>
          <w:delText xml:space="preserve">) με ένα σύνολο κόμβων </w:delText>
        </w:r>
        <w:r w:rsidDel="00364561">
          <w:delText>V</w:delText>
        </w:r>
        <w:r w:rsidRPr="00C775F0" w:rsidDel="00364561">
          <w:rPr>
            <w:lang w:val="el-GR"/>
          </w:rPr>
          <w:delText xml:space="preserve"> = 0, 1, · · · , </w:delText>
        </w:r>
        <w:r w:rsidDel="00364561">
          <w:delText>n</w:delText>
        </w:r>
        <w:r w:rsidRPr="00C775F0" w:rsidDel="00364561">
          <w:rPr>
            <w:lang w:val="el-GR"/>
          </w:rPr>
          <w:delText xml:space="preserve"> και ένα σύνολο ακμών </w:delText>
        </w:r>
        <w:r w:rsidDel="00364561">
          <w:delText>E</w:delText>
        </w:r>
        <w:r w:rsidRPr="00C775F0" w:rsidDel="00364561">
          <w:rPr>
            <w:lang w:val="el-GR"/>
          </w:rPr>
          <w:delText xml:space="preserve">. Ο κόμβος 0 είναι ο σταθμός με </w:delText>
        </w:r>
        <w:r w:rsidDel="00364561">
          <w:delText>m</w:delText>
        </w:r>
        <w:r w:rsidRPr="00C775F0" w:rsidDel="00364561">
          <w:rPr>
            <w:lang w:val="el-GR"/>
          </w:rPr>
          <w:delText xml:space="preserve"> πανομοιότυπα οχήματα χωρητικότητας </w:delText>
        </w:r>
        <w:r w:rsidDel="00364561">
          <w:delText>W</w:delText>
        </w:r>
        <w:r w:rsidRPr="00C775F0" w:rsidDel="00364561">
          <w:rPr>
            <w:lang w:val="el-GR"/>
          </w:rPr>
          <w:delText xml:space="preserve">. Κάθε άλλος κόμβος </w:delText>
        </w:r>
        <w:r w:rsidDel="00364561">
          <w:delText>i</w:delText>
        </w:r>
        <w:r w:rsidRPr="00C775F0" w:rsidDel="00364561">
          <w:rPr>
            <w:lang w:val="el-GR"/>
          </w:rPr>
          <w:delText xml:space="preserve"> &gt; 0 αντιπροσωπεύει έναν πελάτη με μία μη αρνητική ζήτηση</w:delText>
        </w:r>
        <w:r w:rsidR="005C55EB" w:rsidRPr="005C55EB" w:rsidDel="00364561">
          <w:rPr>
            <w:lang w:val="el-GR"/>
          </w:rPr>
          <w:delText xml:space="preserve"> </w:delText>
        </w:r>
      </w:del>
      <m:oMath>
        <m:sSub>
          <m:sSubPr>
            <m:ctrlPr>
              <w:del w:id="3132" w:author="Στάθης Καπ" w:date="2023-02-25T23:19:00Z">
                <w:rPr>
                  <w:rFonts w:ascii="Cambria Math" w:hAnsi="Cambria Math"/>
                  <w:i/>
                  <w:lang w:val="el-GR"/>
                </w:rPr>
              </w:del>
            </m:ctrlPr>
          </m:sSubPr>
          <m:e>
            <m:r>
              <w:del w:id="3133" w:author="Στάθης Καπ" w:date="2023-02-25T23:19:00Z">
                <w:rPr>
                  <w:rFonts w:ascii="Cambria Math" w:hAnsi="Cambria Math"/>
                  <w:lang w:val="el-GR"/>
                </w:rPr>
                <m:t>q</m:t>
              </w:del>
            </m:r>
          </m:e>
          <m:sub>
            <m:r>
              <w:del w:id="3134" w:author="Στάθης Καπ" w:date="2023-02-25T23:19:00Z">
                <w:rPr>
                  <w:rFonts w:ascii="Cambria Math" w:hAnsi="Cambria Math"/>
                  <w:lang w:val="el-GR"/>
                </w:rPr>
                <m:t>i</m:t>
              </w:del>
            </m:r>
          </m:sub>
        </m:sSub>
      </m:oMath>
      <w:del w:id="3135" w:author="Στάθης Καπ" w:date="2023-02-25T23:19:00Z">
        <w:r w:rsidRPr="00C775F0" w:rsidDel="00364561">
          <w:rPr>
            <w:lang w:val="el-GR"/>
          </w:rPr>
          <w:delText xml:space="preserve"> και σε κάθε ακμή (</w:delText>
        </w:r>
        <w:r w:rsidDel="00364561">
          <w:delText>i</w:delText>
        </w:r>
        <w:r w:rsidRPr="00C775F0" w:rsidDel="00364561">
          <w:rPr>
            <w:lang w:val="el-GR"/>
          </w:rPr>
          <w:delText xml:space="preserve">, </w:delText>
        </w:r>
        <w:r w:rsidDel="00364561">
          <w:delText>j</w:delText>
        </w:r>
        <w:r w:rsidRPr="00C775F0" w:rsidDel="00364561">
          <w:rPr>
            <w:lang w:val="el-GR"/>
          </w:rPr>
          <w:delText>) αντιστοιχεί μία μη αρνητική τιμή κόστος ταξιδιού</w:delText>
        </w:r>
      </w:del>
      <m:oMath>
        <m:r>
          <w:del w:id="3136" w:author="Στάθης Καπ" w:date="2023-02-25T23:19:00Z">
            <w:rPr>
              <w:rFonts w:ascii="Cambria Math" w:hAnsi="Cambria Math"/>
              <w:lang w:val="el-GR"/>
            </w:rPr>
            <m:t xml:space="preserve"> </m:t>
          </w:del>
        </m:r>
        <m:sSub>
          <m:sSubPr>
            <m:ctrlPr>
              <w:del w:id="3137" w:author="Στάθης Καπ" w:date="2023-02-25T23:19:00Z">
                <w:rPr>
                  <w:rFonts w:ascii="Cambria Math" w:hAnsi="Cambria Math"/>
                  <w:i/>
                  <w:lang w:val="el-GR"/>
                </w:rPr>
              </w:del>
            </m:ctrlPr>
          </m:sSubPr>
          <m:e>
            <m:r>
              <w:del w:id="3138" w:author="Στάθης Καπ" w:date="2023-02-25T23:19:00Z">
                <w:rPr>
                  <w:rFonts w:ascii="Cambria Math" w:hAnsi="Cambria Math"/>
                  <w:lang w:val="el-GR"/>
                </w:rPr>
                <m:t>c</m:t>
              </w:del>
            </m:r>
          </m:e>
          <m:sub>
            <m:r>
              <w:del w:id="3139" w:author="Στάθης Καπ" w:date="2023-02-25T23:19:00Z">
                <w:rPr>
                  <w:rFonts w:ascii="Cambria Math" w:hAnsi="Cambria Math"/>
                  <w:lang w:val="el-GR"/>
                </w:rPr>
                <m:t>ij</m:t>
              </w:del>
            </m:r>
          </m:sub>
        </m:sSub>
        <m:r>
          <w:del w:id="3140" w:author="Στάθης Καπ" w:date="2023-02-25T23:19:00Z">
            <w:rPr>
              <w:rFonts w:ascii="Cambria Math" w:hAnsi="Cambria Math"/>
              <w:lang w:val="el-GR"/>
            </w:rPr>
            <m:t>=</m:t>
          </w:del>
        </m:r>
        <m:sSub>
          <m:sSubPr>
            <m:ctrlPr>
              <w:del w:id="3141" w:author="Στάθης Καπ" w:date="2023-02-25T23:19:00Z">
                <w:rPr>
                  <w:rFonts w:ascii="Cambria Math" w:hAnsi="Cambria Math"/>
                  <w:i/>
                  <w:lang w:val="el-GR"/>
                </w:rPr>
              </w:del>
            </m:ctrlPr>
          </m:sSubPr>
          <m:e>
            <m:r>
              <w:del w:id="3142" w:author="Στάθης Καπ" w:date="2023-02-25T23:19:00Z">
                <w:rPr>
                  <w:rFonts w:ascii="Cambria Math" w:hAnsi="Cambria Math"/>
                  <w:lang w:val="el-GR"/>
                </w:rPr>
                <m:t>c</m:t>
              </w:del>
            </m:r>
          </m:e>
          <m:sub>
            <m:r>
              <w:del w:id="3143" w:author="Στάθης Καπ" w:date="2023-02-25T23:19:00Z">
                <w:rPr>
                  <w:rFonts w:ascii="Cambria Math" w:hAnsi="Cambria Math"/>
                  <w:lang w:val="el-GR"/>
                </w:rPr>
                <m:t>ji</m:t>
              </w:del>
            </m:r>
          </m:sub>
        </m:sSub>
      </m:oMath>
      <w:del w:id="3144" w:author="Στάθης Καπ" w:date="2023-02-25T23:19:00Z">
        <w:r w:rsidRPr="00C775F0" w:rsidDel="00364561">
          <w:rPr>
            <w:lang w:val="el-GR"/>
          </w:rPr>
          <w:delText xml:space="preserve">. </w:delText>
        </w:r>
        <w:r w:rsidRPr="0049417D" w:rsidDel="00364561">
          <w:rPr>
            <w:lang w:val="el-GR"/>
          </w:rPr>
          <w:delText xml:space="preserve">Οι στόχοι κατά την επίλυση του </w:delText>
        </w:r>
        <w:r w:rsidDel="00364561">
          <w:delText>VRP</w:delText>
        </w:r>
        <w:r w:rsidRPr="0049417D" w:rsidDel="00364561">
          <w:rPr>
            <w:lang w:val="el-GR"/>
          </w:rPr>
          <w:delText xml:space="preserve"> είναι:</w:delText>
        </w:r>
      </w:del>
    </w:p>
    <w:p w14:paraId="0097B186" w14:textId="379009C4" w:rsidR="00C775F0" w:rsidDel="00364561" w:rsidRDefault="00C775F0" w:rsidP="00C775F0">
      <w:pPr>
        <w:pStyle w:val="ListParagraph"/>
        <w:numPr>
          <w:ilvl w:val="0"/>
          <w:numId w:val="27"/>
        </w:numPr>
        <w:rPr>
          <w:del w:id="3145" w:author="Στάθης Καπ" w:date="2023-02-25T23:19:00Z"/>
          <w:lang w:val="el-GR"/>
        </w:rPr>
      </w:pPr>
      <w:del w:id="3146" w:author="Στάθης Καπ" w:date="2023-02-25T23:19:00Z">
        <w:r w:rsidRPr="00C775F0" w:rsidDel="00364561">
          <w:rPr>
            <w:lang w:val="el-GR"/>
          </w:rPr>
          <w:delText>η μείωση του συνολικού κόστους μεταφοράς</w:delText>
        </w:r>
      </w:del>
    </w:p>
    <w:p w14:paraId="27D153A3" w14:textId="01A4E4B7" w:rsidR="00C305A0" w:rsidDel="00364561" w:rsidRDefault="00A9640B" w:rsidP="00C775F0">
      <w:pPr>
        <w:pStyle w:val="ListParagraph"/>
        <w:numPr>
          <w:ilvl w:val="0"/>
          <w:numId w:val="27"/>
        </w:numPr>
        <w:rPr>
          <w:del w:id="3147" w:author="Στάθης Καπ" w:date="2023-02-25T23:19:00Z"/>
          <w:lang w:val="el-GR"/>
        </w:rPr>
      </w:pPr>
      <w:del w:id="3148" w:author="Στάθης Καπ" w:date="2023-02-25T23:19:00Z">
        <w:r w:rsidRPr="00A9640B" w:rsidDel="00364561">
          <w:rPr>
            <w:lang w:val="el-GR"/>
          </w:rPr>
          <w:delText xml:space="preserve">η </w:delText>
        </w:r>
        <w:r w:rsidR="0049417D" w:rsidRPr="00A9640B" w:rsidDel="00364561">
          <w:rPr>
            <w:lang w:val="el-GR"/>
          </w:rPr>
          <w:delText>μείωση</w:delText>
        </w:r>
        <w:r w:rsidRPr="00A9640B" w:rsidDel="00364561">
          <w:rPr>
            <w:lang w:val="el-GR"/>
          </w:rPr>
          <w:delText xml:space="preserve"> των οχημάτων που χρειάζονται για την εξυπηρέτηση όλων των πελατών</w:delText>
        </w:r>
      </w:del>
    </w:p>
    <w:p w14:paraId="73C7962C" w14:textId="10ED46E3" w:rsidR="00A9640B" w:rsidDel="00364561" w:rsidRDefault="00232374" w:rsidP="00C775F0">
      <w:pPr>
        <w:pStyle w:val="ListParagraph"/>
        <w:numPr>
          <w:ilvl w:val="0"/>
          <w:numId w:val="27"/>
        </w:numPr>
        <w:rPr>
          <w:del w:id="3149" w:author="Στάθης Καπ" w:date="2023-02-25T23:19:00Z"/>
          <w:lang w:val="el-GR"/>
        </w:rPr>
      </w:pPr>
      <w:del w:id="3150" w:author="Στάθης Καπ" w:date="2023-02-25T23:19:00Z">
        <w:r w:rsidRPr="00232374" w:rsidDel="00364561">
          <w:rPr>
            <w:lang w:val="el-GR"/>
          </w:rPr>
          <w:delText>η ελάχιστη διακύμανση του χρόνου ταξιδιού και του φόρτου των οχημάτων</w:delText>
        </w:r>
      </w:del>
    </w:p>
    <w:p w14:paraId="18907BE6" w14:textId="1B34F153" w:rsidR="00175401" w:rsidDel="00364561" w:rsidRDefault="00175401" w:rsidP="00C775F0">
      <w:pPr>
        <w:pStyle w:val="ListParagraph"/>
        <w:numPr>
          <w:ilvl w:val="0"/>
          <w:numId w:val="27"/>
        </w:numPr>
        <w:rPr>
          <w:del w:id="3151" w:author="Στάθης Καπ" w:date="2023-02-25T23:19:00Z"/>
          <w:lang w:val="el-GR"/>
        </w:rPr>
      </w:pPr>
      <w:del w:id="3152" w:author="Στάθης Καπ" w:date="2023-02-25T23:19:00Z">
        <w:r w:rsidRPr="00175401" w:rsidDel="00364561">
          <w:rPr>
            <w:lang w:val="el-GR"/>
          </w:rPr>
          <w:delText>η μείωση των ποινών για εξυπηρετήσεις κακής ποιότητας</w:delText>
        </w:r>
      </w:del>
    </w:p>
    <w:p w14:paraId="7CE7AE9A" w14:textId="35CC0097" w:rsidR="00413A3D" w:rsidRPr="005A123A" w:rsidDel="00364561" w:rsidRDefault="00413A3D" w:rsidP="00413A3D">
      <w:pPr>
        <w:rPr>
          <w:del w:id="3153" w:author="Στάθης Καπ" w:date="2023-02-25T23:19:00Z"/>
          <w:lang w:val="el-GR"/>
        </w:rPr>
      </w:pPr>
      <w:del w:id="3154" w:author="Στάθης Καπ" w:date="2023-02-25T23:19:00Z">
        <w:r w:rsidRPr="000D3212" w:rsidDel="00364561">
          <w:rPr>
            <w:lang w:val="el-GR"/>
          </w:rPr>
          <w:delText xml:space="preserve">Το </w:delText>
        </w:r>
        <w:r w:rsidDel="00364561">
          <w:delText>VRP</w:delText>
        </w:r>
        <w:r w:rsidRPr="000D3212" w:rsidDel="00364561">
          <w:rPr>
            <w:lang w:val="el-GR"/>
          </w:rPr>
          <w:delText xml:space="preserve"> διαθέτει επίσης και αρκετές παραλλαγές-εξειδικεύσεις μερικές από τις οποίες είναι οι εξής:</w:delText>
        </w:r>
      </w:del>
    </w:p>
    <w:p w14:paraId="41B0AB93" w14:textId="682D5507" w:rsidR="000D3212" w:rsidDel="00364561" w:rsidRDefault="00184FDA" w:rsidP="000D3212">
      <w:pPr>
        <w:pStyle w:val="ListParagraph"/>
        <w:numPr>
          <w:ilvl w:val="0"/>
          <w:numId w:val="28"/>
        </w:numPr>
        <w:rPr>
          <w:del w:id="3155" w:author="Στάθης Καπ" w:date="2023-02-25T23:19:00Z"/>
          <w:lang w:val="el-GR"/>
        </w:rPr>
      </w:pPr>
      <w:del w:id="3156" w:author="Στάθης Καπ" w:date="2023-02-25T23:19:00Z">
        <w:r w:rsidDel="00364561">
          <w:delText>Vehicle</w:delText>
        </w:r>
        <w:r w:rsidRPr="00184FDA" w:rsidDel="00364561">
          <w:rPr>
            <w:lang w:val="el-GR"/>
          </w:rPr>
          <w:delText xml:space="preserve"> </w:delText>
        </w:r>
        <w:r w:rsidDel="00364561">
          <w:delText>Routing</w:delText>
        </w:r>
        <w:r w:rsidRPr="00184FDA" w:rsidDel="00364561">
          <w:rPr>
            <w:lang w:val="el-GR"/>
          </w:rPr>
          <w:delText xml:space="preserve"> </w:delText>
        </w:r>
        <w:r w:rsidDel="00364561">
          <w:delText>Problem</w:delText>
        </w:r>
        <w:r w:rsidRPr="00184FDA" w:rsidDel="00364561">
          <w:rPr>
            <w:lang w:val="el-GR"/>
          </w:rPr>
          <w:delText xml:space="preserve"> </w:delText>
        </w:r>
        <w:r w:rsidDel="00364561">
          <w:delText>with</w:delText>
        </w:r>
        <w:r w:rsidRPr="00184FDA" w:rsidDel="00364561">
          <w:rPr>
            <w:lang w:val="el-GR"/>
          </w:rPr>
          <w:delText xml:space="preserve"> </w:delText>
        </w:r>
        <w:r w:rsidDel="00364561">
          <w:delText>Pickup</w:delText>
        </w:r>
        <w:r w:rsidRPr="00184FDA" w:rsidDel="00364561">
          <w:rPr>
            <w:lang w:val="el-GR"/>
          </w:rPr>
          <w:delText xml:space="preserve"> </w:delText>
        </w:r>
        <w:r w:rsidDel="00364561">
          <w:delText>and</w:delText>
        </w:r>
        <w:r w:rsidRPr="00184FDA" w:rsidDel="00364561">
          <w:rPr>
            <w:lang w:val="el-GR"/>
          </w:rPr>
          <w:delText xml:space="preserve"> </w:delText>
        </w:r>
        <w:r w:rsidDel="00364561">
          <w:delText>Delivery</w:delText>
        </w:r>
        <w:r w:rsidRPr="00184FDA" w:rsidDel="00364561">
          <w:rPr>
            <w:lang w:val="el-GR"/>
          </w:rPr>
          <w:delText xml:space="preserve"> (</w:delText>
        </w:r>
        <w:r w:rsidDel="00364561">
          <w:delText>VRPPD</w:delText>
        </w:r>
        <w:r w:rsidRPr="00184FDA" w:rsidDel="00364561">
          <w:rPr>
            <w:lang w:val="el-GR"/>
          </w:rPr>
          <w:delText xml:space="preserve">): Μια ποσότητα από αγαθά πρέπει να μετακινηθεί </w:delText>
        </w:r>
        <w:commentRangeStart w:id="3157"/>
        <w:r w:rsidRPr="00184FDA" w:rsidDel="00364561">
          <w:rPr>
            <w:lang w:val="el-GR"/>
          </w:rPr>
          <w:delText xml:space="preserve">από ένα σημείο παραλαβής σε ένα σημείο παράδοσης. </w:delText>
        </w:r>
        <w:r w:rsidRPr="00905095" w:rsidDel="00364561">
          <w:rPr>
            <w:lang w:val="el-GR"/>
          </w:rPr>
          <w:delText>Στόχος είναι εύρεση των κατάλληλων διαδρομών έτσι ώστε τα οχήματα να επισκέπτονται και τα 2 σημεία.</w:delText>
        </w:r>
        <w:commentRangeEnd w:id="3157"/>
        <w:r w:rsidR="00FC40B8" w:rsidDel="00364561">
          <w:rPr>
            <w:rStyle w:val="CommentReference"/>
          </w:rPr>
          <w:commentReference w:id="3157"/>
        </w:r>
      </w:del>
    </w:p>
    <w:p w14:paraId="3B9568F1" w14:textId="7DDD8888" w:rsidR="00905095" w:rsidDel="00364561" w:rsidRDefault="00905095" w:rsidP="000D3212">
      <w:pPr>
        <w:pStyle w:val="ListParagraph"/>
        <w:numPr>
          <w:ilvl w:val="0"/>
          <w:numId w:val="28"/>
        </w:numPr>
        <w:rPr>
          <w:del w:id="3158" w:author="Στάθης Καπ" w:date="2023-02-25T23:19:00Z"/>
          <w:lang w:val="el-GR"/>
        </w:rPr>
      </w:pPr>
      <w:del w:id="3159" w:author="Στάθης Καπ" w:date="2023-02-25T23:19:00Z">
        <w:r w:rsidDel="00364561">
          <w:delText>Vehicle</w:delText>
        </w:r>
        <w:r w:rsidRPr="00905095" w:rsidDel="00364561">
          <w:rPr>
            <w:lang w:val="el-GR"/>
          </w:rPr>
          <w:delText xml:space="preserve"> </w:delText>
        </w:r>
        <w:r w:rsidDel="00364561">
          <w:delText>Routing</w:delText>
        </w:r>
        <w:r w:rsidRPr="00905095" w:rsidDel="00364561">
          <w:rPr>
            <w:lang w:val="el-GR"/>
          </w:rPr>
          <w:delText xml:space="preserve"> </w:delText>
        </w:r>
        <w:r w:rsidDel="00364561">
          <w:delText>Problem</w:delText>
        </w:r>
        <w:r w:rsidRPr="00905095" w:rsidDel="00364561">
          <w:rPr>
            <w:lang w:val="el-GR"/>
          </w:rPr>
          <w:delText xml:space="preserve"> </w:delText>
        </w:r>
        <w:r w:rsidDel="00364561">
          <w:delText>with</w:delText>
        </w:r>
        <w:r w:rsidRPr="00905095" w:rsidDel="00364561">
          <w:rPr>
            <w:lang w:val="el-GR"/>
          </w:rPr>
          <w:delText xml:space="preserve"> </w:delText>
        </w:r>
        <w:r w:rsidDel="00364561">
          <w:delText>LIFO</w:delText>
        </w:r>
        <w:r w:rsidRPr="00905095" w:rsidDel="00364561">
          <w:rPr>
            <w:lang w:val="el-GR"/>
          </w:rPr>
          <w:delText xml:space="preserve">: Είναι </w:delText>
        </w:r>
        <w:r w:rsidR="003929EA" w:rsidDel="00364561">
          <w:rPr>
            <w:lang w:val="el-GR"/>
          </w:rPr>
          <w:delText>παρόμοιο</w:delText>
        </w:r>
        <w:r w:rsidRPr="00905095" w:rsidDel="00364561">
          <w:rPr>
            <w:lang w:val="el-GR"/>
          </w:rPr>
          <w:delText xml:space="preserve"> με το </w:delText>
        </w:r>
        <w:r w:rsidDel="00364561">
          <w:delText>VRPPD</w:delText>
        </w:r>
        <w:r w:rsidRPr="00905095" w:rsidDel="00364561">
          <w:rPr>
            <w:lang w:val="el-GR"/>
          </w:rPr>
          <w:delText xml:space="preserve"> </w:delText>
        </w:r>
        <w:r w:rsidR="004629C9" w:rsidRPr="00905095" w:rsidDel="00364561">
          <w:rPr>
            <w:lang w:val="el-GR"/>
          </w:rPr>
          <w:delText>αλλά</w:delText>
        </w:r>
        <w:r w:rsidRPr="00905095" w:rsidDel="00364561">
          <w:rPr>
            <w:lang w:val="el-GR"/>
          </w:rPr>
          <w:delText xml:space="preserve"> με μια μικρή προσθήκη καθώς τα αγαθά που </w:delText>
        </w:r>
        <w:r w:rsidR="00626BDB" w:rsidRPr="00905095" w:rsidDel="00364561">
          <w:rPr>
            <w:lang w:val="el-GR"/>
          </w:rPr>
          <w:delText>ξεφορτώνονται</w:delText>
        </w:r>
        <w:r w:rsidRPr="00905095" w:rsidDel="00364561">
          <w:rPr>
            <w:lang w:val="el-GR"/>
          </w:rPr>
          <w:delText xml:space="preserve"> </w:delText>
        </w:r>
      </w:del>
      <w:ins w:id="3160" w:author=" " w:date="2023-01-27T18:27:00Z">
        <w:del w:id="3161" w:author="Στάθης Καπ" w:date="2023-02-02T04:49:00Z">
          <w:r w:rsidR="00FC40B8" w:rsidDel="00E6380C">
            <w:rPr>
              <w:lang w:val="el-GR"/>
            </w:rPr>
            <w:delText>καθε</w:delText>
          </w:r>
        </w:del>
      </w:ins>
      <w:del w:id="3162" w:author="Στάθης Καπ" w:date="2023-02-25T23:19:00Z">
        <w:r w:rsidRPr="00905095" w:rsidDel="00364561">
          <w:rPr>
            <w:lang w:val="el-GR"/>
          </w:rPr>
          <w:delText>την εκάστοτε φορά στο σημείο παράδοσης πρέπει να είναι αυτά που παραλήφθηκαν τελευταία κάτι που μειώνει το χρόνο παράδοσης.</w:delText>
        </w:r>
      </w:del>
    </w:p>
    <w:p w14:paraId="1851957C" w14:textId="1F09F700" w:rsidR="00336C71" w:rsidDel="00364561" w:rsidRDefault="00034004" w:rsidP="000D3212">
      <w:pPr>
        <w:pStyle w:val="ListParagraph"/>
        <w:numPr>
          <w:ilvl w:val="0"/>
          <w:numId w:val="28"/>
        </w:numPr>
        <w:rPr>
          <w:del w:id="3163" w:author="Στάθης Καπ" w:date="2023-02-25T23:19:00Z"/>
          <w:lang w:val="el-GR"/>
        </w:rPr>
      </w:pPr>
      <w:del w:id="3164" w:author="Στάθης Καπ" w:date="2023-02-25T23:19:00Z">
        <w:r w:rsidDel="00364561">
          <w:delText>Vehicle</w:delText>
        </w:r>
        <w:r w:rsidRPr="00034004" w:rsidDel="00364561">
          <w:rPr>
            <w:lang w:val="el-GR"/>
          </w:rPr>
          <w:delText xml:space="preserve"> </w:delText>
        </w:r>
        <w:r w:rsidDel="00364561">
          <w:delText>Routing</w:delText>
        </w:r>
        <w:r w:rsidRPr="00034004" w:rsidDel="00364561">
          <w:rPr>
            <w:lang w:val="el-GR"/>
          </w:rPr>
          <w:delText xml:space="preserve"> </w:delText>
        </w:r>
        <w:r w:rsidDel="00364561">
          <w:delText>Problem</w:delText>
        </w:r>
        <w:r w:rsidRPr="00034004" w:rsidDel="00364561">
          <w:rPr>
            <w:lang w:val="el-GR"/>
          </w:rPr>
          <w:delText xml:space="preserve"> </w:delText>
        </w:r>
        <w:r w:rsidDel="00364561">
          <w:delText>with</w:delText>
        </w:r>
        <w:r w:rsidRPr="00034004" w:rsidDel="00364561">
          <w:rPr>
            <w:lang w:val="el-GR"/>
          </w:rPr>
          <w:delText xml:space="preserve"> </w:delText>
        </w:r>
        <w:r w:rsidDel="00364561">
          <w:delText>Time</w:delText>
        </w:r>
        <w:r w:rsidRPr="00034004" w:rsidDel="00364561">
          <w:rPr>
            <w:lang w:val="el-GR"/>
          </w:rPr>
          <w:delText xml:space="preserve"> </w:delText>
        </w:r>
        <w:r w:rsidDel="00364561">
          <w:delText>Windows</w:delText>
        </w:r>
        <w:r w:rsidR="00C1664F" w:rsidDel="00364561">
          <w:rPr>
            <w:lang w:val="el-GR"/>
          </w:rPr>
          <w:delText xml:space="preserve"> </w:delText>
        </w:r>
        <w:r w:rsidRPr="00034004" w:rsidDel="00364561">
          <w:rPr>
            <w:lang w:val="el-GR"/>
          </w:rPr>
          <w:delText>(</w:delText>
        </w:r>
        <w:r w:rsidDel="00364561">
          <w:delText>VRPTW</w:delText>
        </w:r>
        <w:r w:rsidRPr="00034004" w:rsidDel="00364561">
          <w:rPr>
            <w:lang w:val="el-GR"/>
          </w:rPr>
          <w:delText>): Οι τοποθεσίες παράδοσης διαθέτουν ένα χρονικό παράθυρο μέσα στο οποίο πρέπει και να γίνει η παράδοση</w:delText>
        </w:r>
        <w:r w:rsidR="00C1664F" w:rsidDel="00364561">
          <w:rPr>
            <w:lang w:val="el-GR"/>
          </w:rPr>
          <w:delText>.</w:delText>
        </w:r>
      </w:del>
    </w:p>
    <w:p w14:paraId="2E98A579" w14:textId="7710992C" w:rsidR="00C1664F" w:rsidDel="00364561" w:rsidRDefault="0001153D" w:rsidP="000D3212">
      <w:pPr>
        <w:pStyle w:val="ListParagraph"/>
        <w:numPr>
          <w:ilvl w:val="0"/>
          <w:numId w:val="28"/>
        </w:numPr>
        <w:rPr>
          <w:del w:id="3165" w:author="Στάθης Καπ" w:date="2023-02-25T23:19:00Z"/>
          <w:lang w:val="el-GR"/>
        </w:rPr>
      </w:pPr>
      <w:del w:id="3166" w:author="Στάθης Καπ" w:date="2023-02-25T23:19:00Z">
        <w:r w:rsidDel="00364561">
          <w:delText>Capacitated</w:delText>
        </w:r>
        <w:r w:rsidRPr="0001153D" w:rsidDel="00364561">
          <w:rPr>
            <w:lang w:val="el-GR"/>
          </w:rPr>
          <w:delText xml:space="preserve"> </w:delText>
        </w:r>
        <w:r w:rsidDel="00364561">
          <w:delText>Vehicle</w:delText>
        </w:r>
        <w:r w:rsidRPr="0001153D" w:rsidDel="00364561">
          <w:rPr>
            <w:lang w:val="el-GR"/>
          </w:rPr>
          <w:delText xml:space="preserve"> </w:delText>
        </w:r>
        <w:r w:rsidDel="00364561">
          <w:delText>Routing</w:delText>
        </w:r>
        <w:r w:rsidRPr="0001153D" w:rsidDel="00364561">
          <w:rPr>
            <w:lang w:val="el-GR"/>
          </w:rPr>
          <w:delText xml:space="preserve"> </w:delText>
        </w:r>
        <w:r w:rsidDel="00364561">
          <w:delText>Problem</w:delText>
        </w:r>
        <w:r w:rsidR="009318C7" w:rsidDel="00364561">
          <w:rPr>
            <w:lang w:val="el-GR"/>
          </w:rPr>
          <w:delText xml:space="preserve"> </w:delText>
        </w:r>
        <w:r w:rsidRPr="0001153D" w:rsidDel="00364561">
          <w:rPr>
            <w:lang w:val="el-GR"/>
          </w:rPr>
          <w:delText>(</w:delText>
        </w:r>
        <w:r w:rsidDel="00364561">
          <w:delText>CVRP</w:delText>
        </w:r>
        <w:r w:rsidRPr="0001153D" w:rsidDel="00364561">
          <w:rPr>
            <w:lang w:val="el-GR"/>
          </w:rPr>
          <w:delText xml:space="preserve"> ή </w:delText>
        </w:r>
        <w:r w:rsidDel="00364561">
          <w:delText>CVRPTW</w:delText>
        </w:r>
        <w:r w:rsidRPr="0001153D" w:rsidDel="00364561">
          <w:rPr>
            <w:lang w:val="el-GR"/>
          </w:rPr>
          <w:delText>):</w:delText>
        </w:r>
        <w:r w:rsidR="00D66CC8" w:rsidDel="00364561">
          <w:rPr>
            <w:lang w:val="el-GR"/>
          </w:rPr>
          <w:delText xml:space="preserve"> </w:delText>
        </w:r>
        <w:r w:rsidRPr="0001153D" w:rsidDel="00364561">
          <w:rPr>
            <w:lang w:val="el-GR"/>
          </w:rPr>
          <w:delText>Τα οχήματα διαθέτουν μία περιορισμένη χωρητικότητα για τα αγαθά που πρέπει να παραδώσουν.</w:delText>
        </w:r>
      </w:del>
    </w:p>
    <w:p w14:paraId="0799A6E5" w14:textId="7F3A171C" w:rsidR="00D16D37" w:rsidDel="00364561" w:rsidRDefault="00D16D37" w:rsidP="000D3212">
      <w:pPr>
        <w:pStyle w:val="ListParagraph"/>
        <w:numPr>
          <w:ilvl w:val="0"/>
          <w:numId w:val="28"/>
        </w:numPr>
        <w:rPr>
          <w:del w:id="3167" w:author="Στάθης Καπ" w:date="2023-02-25T23:19:00Z"/>
          <w:lang w:val="el-GR"/>
        </w:rPr>
      </w:pPr>
      <w:del w:id="3168" w:author="Στάθης Καπ" w:date="2023-02-25T23:19:00Z">
        <w:r w:rsidDel="00364561">
          <w:delText>Vehicle</w:delText>
        </w:r>
        <w:r w:rsidRPr="00D16D37" w:rsidDel="00364561">
          <w:rPr>
            <w:lang w:val="el-GR"/>
          </w:rPr>
          <w:delText xml:space="preserve"> </w:delText>
        </w:r>
        <w:r w:rsidDel="00364561">
          <w:delText>Routing</w:delText>
        </w:r>
        <w:r w:rsidRPr="00D16D37" w:rsidDel="00364561">
          <w:rPr>
            <w:lang w:val="el-GR"/>
          </w:rPr>
          <w:delText xml:space="preserve"> </w:delText>
        </w:r>
        <w:r w:rsidDel="00364561">
          <w:delText>Problem</w:delText>
        </w:r>
        <w:r w:rsidRPr="00D16D37" w:rsidDel="00364561">
          <w:rPr>
            <w:lang w:val="el-GR"/>
          </w:rPr>
          <w:delText xml:space="preserve"> </w:delText>
        </w:r>
        <w:r w:rsidDel="00364561">
          <w:delText>with</w:delText>
        </w:r>
        <w:r w:rsidRPr="00D16D37" w:rsidDel="00364561">
          <w:rPr>
            <w:lang w:val="el-GR"/>
          </w:rPr>
          <w:delText xml:space="preserve"> </w:delText>
        </w:r>
        <w:r w:rsidDel="00364561">
          <w:delText>Multiple</w:delText>
        </w:r>
        <w:r w:rsidRPr="00D16D37" w:rsidDel="00364561">
          <w:rPr>
            <w:lang w:val="el-GR"/>
          </w:rPr>
          <w:delText xml:space="preserve"> </w:delText>
        </w:r>
        <w:r w:rsidDel="00364561">
          <w:delText>Trips</w:delText>
        </w:r>
        <w:r w:rsidR="00CF20DC" w:rsidDel="00364561">
          <w:rPr>
            <w:lang w:val="el-GR"/>
          </w:rPr>
          <w:delText xml:space="preserve"> </w:delText>
        </w:r>
        <w:r w:rsidRPr="00D16D37" w:rsidDel="00364561">
          <w:rPr>
            <w:lang w:val="el-GR"/>
          </w:rPr>
          <w:delText>(</w:delText>
        </w:r>
        <w:r w:rsidDel="00364561">
          <w:delText>VRPMT</w:delText>
        </w:r>
        <w:r w:rsidRPr="00D16D37" w:rsidDel="00364561">
          <w:rPr>
            <w:lang w:val="el-GR"/>
          </w:rPr>
          <w:delText>): Κάθε όχημα μπορεί να πραγματοποιήσει παραπάνω από μία διαδρομή.</w:delText>
        </w:r>
      </w:del>
    </w:p>
    <w:p w14:paraId="2C27B7FC" w14:textId="68A1F27F" w:rsidR="002E01AD" w:rsidDel="00364561" w:rsidRDefault="002E01AD" w:rsidP="000D3212">
      <w:pPr>
        <w:pStyle w:val="ListParagraph"/>
        <w:numPr>
          <w:ilvl w:val="0"/>
          <w:numId w:val="28"/>
        </w:numPr>
        <w:rPr>
          <w:del w:id="3169" w:author="Στάθης Καπ" w:date="2023-02-25T23:19:00Z"/>
          <w:lang w:val="el-GR"/>
        </w:rPr>
      </w:pPr>
      <w:del w:id="3170" w:author="Στάθης Καπ" w:date="2023-02-25T23:19:00Z">
        <w:r w:rsidDel="00364561">
          <w:delText>Open</w:delText>
        </w:r>
        <w:r w:rsidRPr="002E01AD" w:rsidDel="00364561">
          <w:rPr>
            <w:lang w:val="el-GR"/>
          </w:rPr>
          <w:delText xml:space="preserve"> </w:delText>
        </w:r>
        <w:r w:rsidDel="00364561">
          <w:delText>Vehicle</w:delText>
        </w:r>
        <w:r w:rsidRPr="002E01AD" w:rsidDel="00364561">
          <w:rPr>
            <w:lang w:val="el-GR"/>
          </w:rPr>
          <w:delText xml:space="preserve"> </w:delText>
        </w:r>
        <w:r w:rsidDel="00364561">
          <w:delText>Routing</w:delText>
        </w:r>
        <w:r w:rsidRPr="002E01AD" w:rsidDel="00364561">
          <w:rPr>
            <w:lang w:val="el-GR"/>
          </w:rPr>
          <w:delText xml:space="preserve"> </w:delText>
        </w:r>
        <w:r w:rsidDel="00364561">
          <w:delText>Problem</w:delText>
        </w:r>
        <w:r w:rsidR="00262235" w:rsidRPr="00262235" w:rsidDel="00364561">
          <w:rPr>
            <w:lang w:val="el-GR"/>
          </w:rPr>
          <w:delText xml:space="preserve"> </w:delText>
        </w:r>
        <w:r w:rsidRPr="002E01AD" w:rsidDel="00364561">
          <w:rPr>
            <w:lang w:val="el-GR"/>
          </w:rPr>
          <w:delText>(</w:delText>
        </w:r>
        <w:r w:rsidDel="00364561">
          <w:delText>OVRP</w:delText>
        </w:r>
        <w:r w:rsidRPr="002E01AD" w:rsidDel="00364561">
          <w:rPr>
            <w:lang w:val="el-GR"/>
          </w:rPr>
          <w:delText>): Τα οχήματα δεν χρειάζεται να επιστρέψουν στον κόμβο-σταθμό.</w:delText>
        </w:r>
      </w:del>
    </w:p>
    <w:p w14:paraId="61C3343E" w14:textId="7F550763" w:rsidR="00C34B4C" w:rsidRPr="00707910" w:rsidDel="00364561" w:rsidRDefault="00492410" w:rsidP="00C34B4C">
      <w:pPr>
        <w:keepNext/>
        <w:rPr>
          <w:del w:id="3171" w:author="Στάθης Καπ" w:date="2023-02-25T23:19:00Z"/>
          <w:lang w:val="el-GR"/>
          <w:rPrChange w:id="3172" w:author="Στάθης Καπ" w:date="2023-02-25T23:42:00Z">
            <w:rPr>
              <w:del w:id="3173" w:author="Στάθης Καπ" w:date="2023-02-25T23:19:00Z"/>
            </w:rPr>
          </w:rPrChange>
        </w:rPr>
      </w:pPr>
      <w:del w:id="3174" w:author="Στάθης Καπ" w:date="2023-02-25T23:19:00Z">
        <w:r w:rsidDel="00364561">
          <w:rPr>
            <w:noProof/>
            <w:rPrChange w:id="3175" w:author="Στάθης Καπ" w:date="2023-02-01T06:01:00Z">
              <w:rPr>
                <w:noProof/>
                <w:lang w:val="el-GR" w:eastAsia="el-GR"/>
              </w:rPr>
            </w:rPrChange>
          </w:rPr>
          <w:lastRenderedPageBreak/>
          <w:drawing>
            <wp:inline distT="0" distB="0" distL="0" distR="0" wp14:anchorId="1727EFBB" wp14:editId="59C5D47B">
              <wp:extent cx="5612130" cy="3921125"/>
              <wp:effectExtent l="0" t="0" r="7620" b="3175"/>
              <wp:docPr id="12" name="Picture 12" descr="A map showing the relationship between common VRP sub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map showing the relationship between common VRP subproblem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3921125"/>
                      </a:xfrm>
                      <a:prstGeom prst="rect">
                        <a:avLst/>
                      </a:prstGeom>
                      <a:noFill/>
                      <a:ln>
                        <a:noFill/>
                      </a:ln>
                    </pic:spPr>
                  </pic:pic>
                </a:graphicData>
              </a:graphic>
            </wp:inline>
          </w:drawing>
        </w:r>
      </w:del>
    </w:p>
    <w:p w14:paraId="73195DA2" w14:textId="227BD929" w:rsidR="00940570" w:rsidRPr="00940570" w:rsidDel="00364561" w:rsidRDefault="00C34B4C" w:rsidP="00C34B4C">
      <w:pPr>
        <w:pStyle w:val="Caption"/>
        <w:rPr>
          <w:del w:id="3176" w:author="Στάθης Καπ" w:date="2023-02-25T23:19:00Z"/>
          <w:lang w:val="el-GR"/>
        </w:rPr>
      </w:pPr>
      <w:del w:id="3177" w:author="Στάθης Καπ" w:date="2023-02-25T23:19:00Z">
        <w:r w:rsidRPr="00C34B4C" w:rsidDel="00364561">
          <w:rPr>
            <w:lang w:val="el-GR"/>
          </w:rPr>
          <w:delText xml:space="preserve">Εικόνα </w:delText>
        </w:r>
        <w:r w:rsidDel="00364561">
          <w:rPr>
            <w:b w:val="0"/>
            <w:iCs w:val="0"/>
            <w:sz w:val="18"/>
          </w:rPr>
          <w:fldChar w:fldCharType="begin"/>
        </w:r>
        <w:r w:rsidRPr="00C34B4C" w:rsidDel="00364561">
          <w:rPr>
            <w:lang w:val="el-GR"/>
          </w:rPr>
          <w:delInstrText xml:space="preserve"> </w:delInstrText>
        </w:r>
        <w:r w:rsidDel="00364561">
          <w:delInstrText>SEQ</w:delInstrText>
        </w:r>
        <w:r w:rsidRPr="00C34B4C" w:rsidDel="00364561">
          <w:rPr>
            <w:lang w:val="el-GR"/>
          </w:rPr>
          <w:delInstrText xml:space="preserve"> Εικόνα \* </w:delInstrText>
        </w:r>
        <w:r w:rsidDel="00364561">
          <w:delInstrText>ARABIC</w:delInstrText>
        </w:r>
        <w:r w:rsidRPr="00C34B4C" w:rsidDel="00364561">
          <w:rPr>
            <w:lang w:val="el-GR"/>
          </w:rPr>
          <w:delInstrText xml:space="preserve"> </w:delInstrText>
        </w:r>
        <w:r w:rsidDel="00364561">
          <w:rPr>
            <w:b w:val="0"/>
            <w:iCs w:val="0"/>
            <w:sz w:val="18"/>
          </w:rPr>
          <w:fldChar w:fldCharType="separate"/>
        </w:r>
      </w:del>
      <w:del w:id="3178" w:author="Στάθης Καπ" w:date="2023-02-07T22:28:00Z">
        <w:r w:rsidR="003760EA" w:rsidRPr="003760EA" w:rsidDel="008D021C">
          <w:rPr>
            <w:noProof/>
            <w:lang w:val="el-GR"/>
          </w:rPr>
          <w:delText>1</w:delText>
        </w:r>
      </w:del>
      <w:del w:id="3179" w:author="Στάθης Καπ" w:date="2023-02-25T23:19:00Z">
        <w:r w:rsidDel="00364561">
          <w:rPr>
            <w:b w:val="0"/>
            <w:iCs w:val="0"/>
            <w:sz w:val="18"/>
          </w:rPr>
          <w:fldChar w:fldCharType="end"/>
        </w:r>
        <w:r w:rsidDel="00364561">
          <w:rPr>
            <w:lang w:val="el-GR"/>
          </w:rPr>
          <w:delText xml:space="preserve">: Σχέσεις μεταξύ των </w:delText>
        </w:r>
        <w:r w:rsidDel="00364561">
          <w:delText>VRP</w:delText>
        </w:r>
        <w:r w:rsidRPr="00C34B4C" w:rsidDel="00364561">
          <w:rPr>
            <w:lang w:val="el-GR"/>
          </w:rPr>
          <w:delText xml:space="preserve"> </w:delText>
        </w:r>
        <w:r w:rsidDel="00364561">
          <w:rPr>
            <w:lang w:val="el-GR"/>
          </w:rPr>
          <w:delText>υποπροβλημάτων</w:delText>
        </w:r>
      </w:del>
    </w:p>
    <w:p w14:paraId="486C4616" w14:textId="182ECAC0" w:rsidR="00E14E8B" w:rsidRPr="00F67EFB" w:rsidDel="00364561" w:rsidRDefault="00E14E8B" w:rsidP="00E14E8B">
      <w:pPr>
        <w:pStyle w:val="Heading3"/>
        <w:rPr>
          <w:del w:id="3180" w:author="Στάθης Καπ" w:date="2023-02-25T23:19:00Z"/>
          <w:lang w:val="el-GR"/>
        </w:rPr>
      </w:pPr>
      <w:del w:id="3181" w:author="Στάθης Καπ" w:date="2023-02-25T23:19:00Z">
        <w:r w:rsidDel="00364561">
          <w:rPr>
            <w:lang w:val="el-GR"/>
          </w:rPr>
          <w:delText>2.1.</w:delText>
        </w:r>
        <w:r w:rsidR="00F67EFB" w:rsidRPr="0094165C" w:rsidDel="00364561">
          <w:rPr>
            <w:lang w:val="el-GR"/>
          </w:rPr>
          <w:delText>1</w:delText>
        </w:r>
        <w:r w:rsidDel="00364561">
          <w:rPr>
            <w:lang w:val="el-GR"/>
          </w:rPr>
          <w:delText xml:space="preserve"> Το πρόβλημα Δυναμικής Δρομολόγησης Οχημάτων (</w:delText>
        </w:r>
        <w:r w:rsidDel="00364561">
          <w:delText>DVRP</w:delText>
        </w:r>
        <w:r w:rsidDel="00364561">
          <w:rPr>
            <w:lang w:val="el-GR"/>
          </w:rPr>
          <w:delText>)</w:delText>
        </w:r>
      </w:del>
    </w:p>
    <w:p w14:paraId="545CCA01" w14:textId="350D1704" w:rsidR="0094165C" w:rsidDel="00364561" w:rsidRDefault="00F55597" w:rsidP="000E5B7C">
      <w:pPr>
        <w:rPr>
          <w:del w:id="3182" w:author="Στάθης Καπ" w:date="2023-02-25T23:19:00Z"/>
          <w:lang w:val="el-GR"/>
        </w:rPr>
      </w:pPr>
      <w:del w:id="3183" w:author="Στάθης Καπ" w:date="2023-02-25T23:19:00Z">
        <w:r w:rsidRPr="009070D1" w:rsidDel="00364561">
          <w:rPr>
            <w:lang w:val="el-GR"/>
          </w:rPr>
          <w:delText>Από τα τέλη της 10ετίας του ΄70 τα προβλήματα δυναμικής δρομολόγησης οχημάτων (</w:delText>
        </w:r>
        <w:r w:rsidDel="00364561">
          <w:delText>DVRP</w:delText>
        </w:r>
        <w:r w:rsidRPr="009070D1" w:rsidDel="00364561">
          <w:rPr>
            <w:lang w:val="el-GR"/>
          </w:rPr>
          <w:delText xml:space="preserve">) έχουν αποκτήσει σημαντικό ενδιαφέρον το οποίο φαίνεται να κορυφώνεται από το 2000 και μετά. Σύμφωνα με τον </w:delText>
        </w:r>
        <w:r w:rsidDel="00364561">
          <w:delText>Psaraftis</w:delText>
        </w:r>
        <w:r w:rsidRPr="009070D1" w:rsidDel="00364561">
          <w:rPr>
            <w:lang w:val="el-GR"/>
          </w:rPr>
          <w:delText xml:space="preserve"> (1988) ένα </w:delText>
        </w:r>
        <w:r w:rsidDel="00364561">
          <w:delText>VRP</w:delText>
        </w:r>
        <w:r w:rsidRPr="009070D1" w:rsidDel="00364561">
          <w:rPr>
            <w:lang w:val="el-GR"/>
          </w:rPr>
          <w:delText xml:space="preserve"> θεωρείται δυναμικό όταν οι πληροφορίες εισόδου λαμβάνονται και ανανεώνονται ταυτόχρονα με τη παραγωγή του πλάνου διαδρομών. Η πρώτη αναφορά στο </w:delText>
        </w:r>
        <w:r w:rsidDel="00364561">
          <w:delText>DVRP</w:delText>
        </w:r>
        <w:r w:rsidRPr="009070D1" w:rsidDel="00364561">
          <w:rPr>
            <w:lang w:val="el-GR"/>
          </w:rPr>
          <w:delText xml:space="preserve"> έγινε από τους </w:delText>
        </w:r>
        <w:r w:rsidDel="00364561">
          <w:delText>Wilson</w:delText>
        </w:r>
        <w:r w:rsidRPr="009070D1" w:rsidDel="00364561">
          <w:rPr>
            <w:lang w:val="el-GR"/>
          </w:rPr>
          <w:delText xml:space="preserve"> και </w:delText>
        </w:r>
        <w:r w:rsidDel="00364561">
          <w:delText>Colvin</w:delText>
        </w:r>
        <w:r w:rsidRPr="009070D1" w:rsidDel="00364561">
          <w:rPr>
            <w:lang w:val="el-GR"/>
          </w:rPr>
          <w:delText xml:space="preserve"> το 1977. Παρ΄ όλα αυτά σύμφωνα με τους </w:delText>
        </w:r>
        <w:r w:rsidDel="00364561">
          <w:delText>Pillac</w:delText>
        </w:r>
        <w:r w:rsidRPr="009070D1" w:rsidDel="00364561">
          <w:rPr>
            <w:lang w:val="el-GR"/>
          </w:rPr>
          <w:delText xml:space="preserve"> </w:delText>
        </w:r>
        <w:r w:rsidDel="00364561">
          <w:delText>et</w:delText>
        </w:r>
        <w:r w:rsidRPr="009070D1" w:rsidDel="00364561">
          <w:rPr>
            <w:lang w:val="el-GR"/>
          </w:rPr>
          <w:delText xml:space="preserve"> </w:delText>
        </w:r>
        <w:r w:rsidDel="00364561">
          <w:delText>al</w:delText>
        </w:r>
        <w:r w:rsidRPr="009070D1" w:rsidDel="00364561">
          <w:rPr>
            <w:lang w:val="el-GR"/>
          </w:rPr>
          <w:delText xml:space="preserve">. (2013) ο πρώτος αλγόριθμος για την αντιμετώπιση της δυναμικής εκδοχής των </w:delText>
        </w:r>
        <w:r w:rsidDel="00364561">
          <w:delText>dial</w:delText>
        </w:r>
        <w:r w:rsidRPr="009070D1" w:rsidDel="00364561">
          <w:rPr>
            <w:lang w:val="el-GR"/>
          </w:rPr>
          <w:delText>-</w:delText>
        </w:r>
        <w:r w:rsidDel="00364561">
          <w:delText>a</w:delText>
        </w:r>
        <w:r w:rsidRPr="009070D1" w:rsidDel="00364561">
          <w:rPr>
            <w:lang w:val="el-GR"/>
          </w:rPr>
          <w:delText>-</w:delText>
        </w:r>
        <w:r w:rsidDel="00364561">
          <w:delText>ride</w:delText>
        </w:r>
        <w:r w:rsidRPr="009070D1" w:rsidDel="00364561">
          <w:rPr>
            <w:lang w:val="el-GR"/>
          </w:rPr>
          <w:delText xml:space="preserve"> προβλημάτων, εφαρμόστηκε από τον </w:delText>
        </w:r>
        <w:r w:rsidDel="00364561">
          <w:delText>Psaraftis</w:delText>
        </w:r>
        <w:r w:rsidRPr="009070D1" w:rsidDel="00364561">
          <w:rPr>
            <w:lang w:val="el-GR"/>
          </w:rPr>
          <w:delText xml:space="preserve"> (1980) και βασίζεται σε δυναμικό προγραμματισμό.</w:delText>
        </w:r>
      </w:del>
    </w:p>
    <w:p w14:paraId="0D856942" w14:textId="1A7D8004" w:rsidR="002228FB" w:rsidDel="00364561" w:rsidRDefault="00DF6BE4" w:rsidP="000E5B7C">
      <w:pPr>
        <w:rPr>
          <w:del w:id="3184" w:author="Στάθης Καπ" w:date="2023-02-25T23:19:00Z"/>
          <w:lang w:val="el-GR"/>
        </w:rPr>
      </w:pPr>
      <w:del w:id="3185" w:author="Στάθης Καπ" w:date="2023-02-25T23:19:00Z">
        <w:r w:rsidRPr="00B62831" w:rsidDel="00364561">
          <w:rPr>
            <w:lang w:val="el-GR"/>
          </w:rPr>
          <w:delText>Σύμφωνα</w:delText>
        </w:r>
        <w:r w:rsidR="00891E02" w:rsidRPr="00B62831" w:rsidDel="00364561">
          <w:rPr>
            <w:lang w:val="el-GR"/>
          </w:rPr>
          <w:delText xml:space="preserve"> με τους </w:delText>
        </w:r>
        <w:r w:rsidR="00891E02" w:rsidDel="00364561">
          <w:delText>Psaraftis</w:delText>
        </w:r>
        <w:r w:rsidR="00891E02" w:rsidRPr="00B62831" w:rsidDel="00364561">
          <w:rPr>
            <w:lang w:val="el-GR"/>
          </w:rPr>
          <w:delText xml:space="preserve"> </w:delText>
        </w:r>
        <w:r w:rsidR="00891E02" w:rsidDel="00364561">
          <w:delText>et</w:delText>
        </w:r>
        <w:r w:rsidR="00891E02" w:rsidRPr="00B62831" w:rsidDel="00364561">
          <w:rPr>
            <w:lang w:val="el-GR"/>
          </w:rPr>
          <w:delText xml:space="preserve"> </w:delText>
        </w:r>
        <w:r w:rsidR="00891E02" w:rsidDel="00364561">
          <w:delText>al</w:delText>
        </w:r>
        <w:r w:rsidR="00891E02" w:rsidRPr="00B62831" w:rsidDel="00364561">
          <w:rPr>
            <w:lang w:val="el-GR"/>
          </w:rPr>
          <w:delText xml:space="preserve">. (2016), υπάρχουν 11 κριτήρια ταξινόμησης των </w:delText>
        </w:r>
        <w:r w:rsidR="00891E02" w:rsidDel="00364561">
          <w:delText>DVRP</w:delText>
        </w:r>
        <w:r w:rsidR="00891E02" w:rsidRPr="00B62831" w:rsidDel="00364561">
          <w:rPr>
            <w:lang w:val="el-GR"/>
          </w:rPr>
          <w:delText xml:space="preserve"> τα οποία είναι </w:delText>
        </w:r>
        <w:r w:rsidR="002228FB" w:rsidDel="00364561">
          <w:rPr>
            <w:lang w:val="el-GR"/>
          </w:rPr>
          <w:delText>τα εξής:</w:delText>
        </w:r>
      </w:del>
    </w:p>
    <w:p w14:paraId="493AA800" w14:textId="47D3B687" w:rsidR="00A074BC" w:rsidDel="00364561" w:rsidRDefault="00FE771D" w:rsidP="002228FB">
      <w:pPr>
        <w:pStyle w:val="ListParagraph"/>
        <w:numPr>
          <w:ilvl w:val="0"/>
          <w:numId w:val="29"/>
        </w:numPr>
        <w:rPr>
          <w:del w:id="3186" w:author="Στάθης Καπ" w:date="2023-02-25T23:19:00Z"/>
          <w:lang w:val="el-GR"/>
        </w:rPr>
      </w:pPr>
      <w:del w:id="3187" w:author="Στάθης Καπ" w:date="2023-02-25T23:19:00Z">
        <w:r w:rsidDel="00364561">
          <w:rPr>
            <w:b/>
            <w:bCs/>
            <w:lang w:val="el-GR"/>
          </w:rPr>
          <w:delText>Τ</w:delText>
        </w:r>
        <w:r w:rsidR="002228FB" w:rsidRPr="0024511E" w:rsidDel="00364561">
          <w:rPr>
            <w:b/>
            <w:bCs/>
            <w:lang w:val="el-GR"/>
          </w:rPr>
          <w:delText>ύπος του προβλήματος</w:delText>
        </w:r>
        <w:r w:rsidR="002F7F38" w:rsidDel="00364561">
          <w:rPr>
            <w:lang w:val="el-GR"/>
          </w:rPr>
          <w:delText xml:space="preserve">: </w:delText>
        </w:r>
        <w:r w:rsidR="0024511E" w:rsidRPr="004F6842" w:rsidDel="00364561">
          <w:rPr>
            <w:lang w:val="el-GR"/>
          </w:rPr>
          <w:delText>Ένα</w:delText>
        </w:r>
        <w:r w:rsidR="002228FB" w:rsidRPr="004F6842" w:rsidDel="00364561">
          <w:rPr>
            <w:lang w:val="el-GR"/>
          </w:rPr>
          <w:delText xml:space="preserve"> πρόβλημα δρομολόγησης οχημάτων μπορεί να είναι στατικό ή δυναμικό, στοχαστικό ή ντετερμινιστικό. </w:delText>
        </w:r>
        <w:r w:rsidR="002228FB" w:rsidRPr="00A074BC" w:rsidDel="00364561">
          <w:rPr>
            <w:lang w:val="el-GR"/>
          </w:rPr>
          <w:delText>Οι συνδυασμοί που προκύπτουν λοιπόν είναι οι εξής:</w:delText>
        </w:r>
      </w:del>
    </w:p>
    <w:p w14:paraId="23E15A62" w14:textId="3B3FBAD8" w:rsidR="007F65DF" w:rsidRPr="007F65DF" w:rsidDel="00364561" w:rsidRDefault="006541AD" w:rsidP="00A074BC">
      <w:pPr>
        <w:pStyle w:val="ListParagraph"/>
        <w:numPr>
          <w:ilvl w:val="1"/>
          <w:numId w:val="29"/>
        </w:numPr>
        <w:rPr>
          <w:del w:id="3188" w:author="Στάθης Καπ" w:date="2023-02-25T23:19:00Z"/>
          <w:lang w:val="el-GR"/>
        </w:rPr>
      </w:pPr>
      <w:del w:id="3189" w:author="Στάθης Καπ" w:date="2023-02-25T23:19:00Z">
        <w:r w:rsidDel="00364561">
          <w:rPr>
            <w:lang w:val="el-GR"/>
          </w:rPr>
          <w:delText>στατικό</w:delText>
        </w:r>
        <w:r w:rsidR="00A074BC" w:rsidRPr="00707910" w:rsidDel="00364561">
          <w:rPr>
            <w:lang w:val="el-GR"/>
            <w:rPrChange w:id="3190" w:author="Στάθης Καπ" w:date="2023-02-25T23:42:00Z">
              <w:rPr/>
            </w:rPrChange>
          </w:rPr>
          <w:delText xml:space="preserve"> και ντετερμινιστικό (</w:delText>
        </w:r>
        <w:r w:rsidR="00A074BC" w:rsidDel="00364561">
          <w:delText>SD</w:delText>
        </w:r>
        <w:r w:rsidR="00A074BC" w:rsidRPr="00707910" w:rsidDel="00364561">
          <w:rPr>
            <w:lang w:val="el-GR"/>
            <w:rPrChange w:id="3191" w:author="Στάθης Καπ" w:date="2023-02-25T23:42:00Z">
              <w:rPr/>
            </w:rPrChange>
          </w:rPr>
          <w:delText>)</w:delText>
        </w:r>
      </w:del>
    </w:p>
    <w:p w14:paraId="45859200" w14:textId="51127B07" w:rsidR="00F835EB" w:rsidRPr="00F835EB" w:rsidDel="00364561" w:rsidRDefault="008B04DA" w:rsidP="00A074BC">
      <w:pPr>
        <w:pStyle w:val="ListParagraph"/>
        <w:numPr>
          <w:ilvl w:val="1"/>
          <w:numId w:val="29"/>
        </w:numPr>
        <w:rPr>
          <w:del w:id="3192" w:author="Στάθης Καπ" w:date="2023-02-25T23:19:00Z"/>
          <w:lang w:val="el-GR"/>
        </w:rPr>
      </w:pPr>
      <w:del w:id="3193" w:author="Στάθης Καπ" w:date="2023-02-25T23:19:00Z">
        <w:r w:rsidDel="00364561">
          <w:rPr>
            <w:lang w:val="el-GR"/>
          </w:rPr>
          <w:delText>στατικό</w:delText>
        </w:r>
        <w:r w:rsidR="007F65DF" w:rsidRPr="00707910" w:rsidDel="00364561">
          <w:rPr>
            <w:lang w:val="el-GR"/>
            <w:rPrChange w:id="3194" w:author="Στάθης Καπ" w:date="2023-02-25T23:42:00Z">
              <w:rPr/>
            </w:rPrChange>
          </w:rPr>
          <w:delText xml:space="preserve"> και </w:delText>
        </w:r>
        <w:r w:rsidR="00542E00" w:rsidDel="00364561">
          <w:rPr>
            <w:lang w:val="el-GR"/>
          </w:rPr>
          <w:delText>στοχαστικό</w:delText>
        </w:r>
        <w:r w:rsidR="007F65DF" w:rsidRPr="00707910" w:rsidDel="00364561">
          <w:rPr>
            <w:lang w:val="el-GR"/>
            <w:rPrChange w:id="3195" w:author="Στάθης Καπ" w:date="2023-02-25T23:42:00Z">
              <w:rPr/>
            </w:rPrChange>
          </w:rPr>
          <w:delText xml:space="preserve"> (</w:delText>
        </w:r>
        <w:r w:rsidR="007F65DF" w:rsidDel="00364561">
          <w:delText>SS</w:delText>
        </w:r>
        <w:r w:rsidR="007F65DF" w:rsidRPr="00707910" w:rsidDel="00364561">
          <w:rPr>
            <w:lang w:val="el-GR"/>
            <w:rPrChange w:id="3196" w:author="Στάθης Καπ" w:date="2023-02-25T23:42:00Z">
              <w:rPr/>
            </w:rPrChange>
          </w:rPr>
          <w:delText>)</w:delText>
        </w:r>
      </w:del>
    </w:p>
    <w:p w14:paraId="2CFE27F3" w14:textId="6EAEB1F6" w:rsidR="0035299C" w:rsidRPr="0035299C" w:rsidDel="00364561" w:rsidRDefault="008B55DF" w:rsidP="00A074BC">
      <w:pPr>
        <w:pStyle w:val="ListParagraph"/>
        <w:numPr>
          <w:ilvl w:val="1"/>
          <w:numId w:val="29"/>
        </w:numPr>
        <w:rPr>
          <w:del w:id="3197" w:author="Στάθης Καπ" w:date="2023-02-25T23:19:00Z"/>
          <w:lang w:val="el-GR"/>
        </w:rPr>
      </w:pPr>
      <w:del w:id="3198" w:author="Στάθης Καπ" w:date="2023-02-25T23:19:00Z">
        <w:r w:rsidDel="00364561">
          <w:rPr>
            <w:lang w:val="el-GR"/>
          </w:rPr>
          <w:lastRenderedPageBreak/>
          <w:delText>δυναμικό</w:delText>
        </w:r>
        <w:r w:rsidR="00F835EB" w:rsidRPr="00707910" w:rsidDel="00364561">
          <w:rPr>
            <w:lang w:val="el-GR"/>
            <w:rPrChange w:id="3199" w:author="Στάθης Καπ" w:date="2023-02-25T23:42:00Z">
              <w:rPr/>
            </w:rPrChange>
          </w:rPr>
          <w:delText xml:space="preserve"> και ντετερμινιστικό (</w:delText>
        </w:r>
        <w:r w:rsidR="00F835EB" w:rsidDel="00364561">
          <w:delText>DD</w:delText>
        </w:r>
        <w:r w:rsidR="00F835EB" w:rsidRPr="00707910" w:rsidDel="00364561">
          <w:rPr>
            <w:lang w:val="el-GR"/>
            <w:rPrChange w:id="3200" w:author="Στάθης Καπ" w:date="2023-02-25T23:42:00Z">
              <w:rPr/>
            </w:rPrChange>
          </w:rPr>
          <w:delText>)</w:delText>
        </w:r>
      </w:del>
    </w:p>
    <w:p w14:paraId="0CC7A3DA" w14:textId="59D5B36B" w:rsidR="0058596A" w:rsidRPr="003A3900" w:rsidDel="00364561" w:rsidRDefault="004C652E" w:rsidP="00A074BC">
      <w:pPr>
        <w:pStyle w:val="ListParagraph"/>
        <w:numPr>
          <w:ilvl w:val="1"/>
          <w:numId w:val="29"/>
        </w:numPr>
        <w:rPr>
          <w:del w:id="3201" w:author="Στάθης Καπ" w:date="2023-02-25T23:19:00Z"/>
          <w:lang w:val="el-GR"/>
        </w:rPr>
      </w:pPr>
      <w:del w:id="3202" w:author="Στάθης Καπ" w:date="2023-02-25T23:19:00Z">
        <w:r w:rsidDel="00364561">
          <w:rPr>
            <w:lang w:val="el-GR"/>
          </w:rPr>
          <w:delText>δυναμικό</w:delText>
        </w:r>
        <w:r w:rsidR="0035299C" w:rsidRPr="00707910" w:rsidDel="00364561">
          <w:rPr>
            <w:lang w:val="el-GR"/>
            <w:rPrChange w:id="3203" w:author="Στάθης Καπ" w:date="2023-02-25T23:42:00Z">
              <w:rPr/>
            </w:rPrChange>
          </w:rPr>
          <w:delText xml:space="preserve"> και </w:delText>
        </w:r>
        <w:r w:rsidR="004F2F76" w:rsidDel="00364561">
          <w:rPr>
            <w:lang w:val="el-GR"/>
          </w:rPr>
          <w:delText>στοχαστικό</w:delText>
        </w:r>
        <w:r w:rsidR="0035299C" w:rsidRPr="00707910" w:rsidDel="00364561">
          <w:rPr>
            <w:lang w:val="el-GR"/>
            <w:rPrChange w:id="3204" w:author="Στάθης Καπ" w:date="2023-02-25T23:42:00Z">
              <w:rPr/>
            </w:rPrChange>
          </w:rPr>
          <w:delText xml:space="preserve"> (</w:delText>
        </w:r>
        <w:r w:rsidR="0035299C" w:rsidDel="00364561">
          <w:delText>DS</w:delText>
        </w:r>
        <w:r w:rsidR="0035299C" w:rsidRPr="00707910" w:rsidDel="00364561">
          <w:rPr>
            <w:lang w:val="el-GR"/>
            <w:rPrChange w:id="3205" w:author="Στάθης Καπ" w:date="2023-02-25T23:42:00Z">
              <w:rPr/>
            </w:rPrChange>
          </w:rPr>
          <w:delText>)</w:delText>
        </w:r>
      </w:del>
    </w:p>
    <w:p w14:paraId="5B2CB6A9" w14:textId="5BAA8592" w:rsidR="003A3900" w:rsidRPr="0024511E" w:rsidDel="00364561" w:rsidRDefault="003A3900" w:rsidP="003A3900">
      <w:pPr>
        <w:ind w:left="720"/>
        <w:rPr>
          <w:del w:id="3206" w:author="Στάθης Καπ" w:date="2023-02-25T23:19:00Z"/>
          <w:lang w:val="el-GR"/>
        </w:rPr>
      </w:pPr>
      <w:del w:id="3207" w:author="Στάθης Καπ" w:date="2023-02-25T23:19:00Z">
        <w:r w:rsidRPr="0024511E" w:rsidDel="00364561">
          <w:rPr>
            <w:lang w:val="el-GR"/>
          </w:rPr>
          <w:delText xml:space="preserve">Η διαφορά μεταξύ των στοχαστικών και των ντετερμινιστικών προβλημάτων </w:delText>
        </w:r>
        <w:r w:rsidDel="00364561">
          <w:delText>VRP</w:delText>
        </w:r>
        <w:r w:rsidRPr="0024511E" w:rsidDel="00364561">
          <w:rPr>
            <w:lang w:val="el-GR"/>
          </w:rPr>
          <w:delText xml:space="preserve"> είναι πως στα πρώτα, οι πληροφορίες εισόδου μπορεί να ποικίλουν βάσει πιθανοτήτων. Η </w:delText>
        </w:r>
        <w:r w:rsidR="008906E1" w:rsidDel="00364561">
          <w:rPr>
            <w:lang w:val="el-GR"/>
          </w:rPr>
          <w:delText>στοχαστικότητα</w:delText>
        </w:r>
        <w:r w:rsidRPr="0024511E" w:rsidDel="00364561">
          <w:rPr>
            <w:lang w:val="el-GR"/>
          </w:rPr>
          <w:delText xml:space="preserve"> σε ένα πρόβλημα </w:delText>
        </w:r>
        <w:r w:rsidDel="00364561">
          <w:delText>VRP</w:delText>
        </w:r>
        <w:r w:rsidRPr="0024511E" w:rsidDel="00364561">
          <w:rPr>
            <w:lang w:val="el-GR"/>
          </w:rPr>
          <w:delText xml:space="preserve"> μπορεί να αφορά διάφορα δεδομένα εισόδου όπως τη παρουσία των κόμβων, το βάρος και το μέγεθος των </w:delText>
        </w:r>
        <w:r w:rsidR="003624DC" w:rsidRPr="0024511E" w:rsidDel="00364561">
          <w:rPr>
            <w:lang w:val="el-GR"/>
          </w:rPr>
          <w:delText>προϊόντων</w:delText>
        </w:r>
        <w:r w:rsidRPr="0024511E" w:rsidDel="00364561">
          <w:rPr>
            <w:lang w:val="el-GR"/>
          </w:rPr>
          <w:delText xml:space="preserve">, τη ζήτηση των </w:delText>
        </w:r>
        <w:r w:rsidR="003624DC" w:rsidRPr="0024511E" w:rsidDel="00364561">
          <w:rPr>
            <w:lang w:val="el-GR"/>
          </w:rPr>
          <w:delText>προϊόντων</w:delText>
        </w:r>
        <w:r w:rsidRPr="0024511E" w:rsidDel="00364561">
          <w:rPr>
            <w:lang w:val="el-GR"/>
          </w:rPr>
          <w:delText xml:space="preserve"> κ.α.</w:delText>
        </w:r>
      </w:del>
    </w:p>
    <w:p w14:paraId="0BF26291" w14:textId="4743A3CA" w:rsidR="00E835F0" w:rsidDel="00364561" w:rsidRDefault="00741421" w:rsidP="00E835F0">
      <w:pPr>
        <w:ind w:left="720"/>
        <w:rPr>
          <w:del w:id="3208" w:author="Στάθης Καπ" w:date="2023-02-25T23:19:00Z"/>
          <w:lang w:val="el-GR"/>
        </w:rPr>
      </w:pPr>
      <w:del w:id="3209" w:author="Στάθης Καπ" w:date="2023-02-25T23:19:00Z">
        <w:r w:rsidRPr="001E47BE" w:rsidDel="00364561">
          <w:rPr>
            <w:lang w:val="el-GR"/>
          </w:rPr>
          <w:delText>Η διαφορά μεταξύ των δυναμικών και των στατιστικών</w:delText>
        </w:r>
      </w:del>
      <w:ins w:id="3210" w:author="Charalampos Konstantopoulos" w:date="2023-02-01T06:01:00Z">
        <w:del w:id="3211" w:author="Στάθης Καπ" w:date="2023-02-25T23:19:00Z">
          <w:r w:rsidRPr="001E47BE" w:rsidDel="00364561">
            <w:rPr>
              <w:lang w:val="el-GR"/>
            </w:rPr>
            <w:delText>στατι</w:delText>
          </w:r>
        </w:del>
      </w:ins>
      <w:ins w:id="3212" w:author=" " w:date="2023-01-27T18:34:00Z">
        <w:del w:id="3213" w:author="Στάθης Καπ" w:date="2023-02-25T23:19:00Z">
          <w:r w:rsidR="00FC40B8" w:rsidDel="00364561">
            <w:rPr>
              <w:lang w:val="el-GR"/>
            </w:rPr>
            <w:delText>κών</w:delText>
          </w:r>
        </w:del>
      </w:ins>
      <w:del w:id="3214" w:author="Στάθης Καπ" w:date="2023-02-25T23:19:00Z">
        <w:r w:rsidRPr="001E47BE" w:rsidDel="00364561">
          <w:rPr>
            <w:lang w:val="el-GR"/>
          </w:rPr>
          <w:delText xml:space="preserve">στικών προβλημάτων </w:delText>
        </w:r>
        <w:r w:rsidDel="00364561">
          <w:delText>VRP</w:delText>
        </w:r>
        <w:r w:rsidRPr="001E47BE" w:rsidDel="00364561">
          <w:rPr>
            <w:lang w:val="el-GR"/>
          </w:rPr>
          <w:delText xml:space="preserve"> είναι πως στα πρώτα, οι πληροφορίες εισόδου ενημερώνονται με τη πάροδο του χρόνου ακόμα και μετά τη κατασκευή των διαδρομών.</w:delText>
        </w:r>
      </w:del>
    </w:p>
    <w:p w14:paraId="07413AF6" w14:textId="269014E2" w:rsidR="003624DC" w:rsidRPr="00CF4600" w:rsidDel="00364561" w:rsidRDefault="00FE771D" w:rsidP="003624DC">
      <w:pPr>
        <w:pStyle w:val="ListParagraph"/>
        <w:numPr>
          <w:ilvl w:val="0"/>
          <w:numId w:val="29"/>
        </w:numPr>
        <w:rPr>
          <w:del w:id="3215" w:author="Στάθης Καπ" w:date="2023-02-25T23:19:00Z"/>
          <w:b/>
          <w:bCs/>
          <w:lang w:val="el-GR"/>
        </w:rPr>
      </w:pPr>
      <w:commentRangeStart w:id="3216"/>
      <w:del w:id="3217" w:author="Στάθης Καπ" w:date="2023-02-02T04:48:00Z">
        <w:r w:rsidDel="0033399D">
          <w:rPr>
            <w:b/>
            <w:bCs/>
            <w:lang w:val="el-GR"/>
          </w:rPr>
          <w:delText>Δ</w:delText>
        </w:r>
        <w:r w:rsidR="003624DC" w:rsidRPr="003624DC" w:rsidDel="0033399D">
          <w:rPr>
            <w:b/>
            <w:bCs/>
            <w:lang w:val="el-GR"/>
          </w:rPr>
          <w:delText xml:space="preserve">ιοικητικό </w:delText>
        </w:r>
      </w:del>
      <w:del w:id="3218" w:author="Στάθης Καπ" w:date="2023-02-25T23:19:00Z">
        <w:r w:rsidR="003624DC" w:rsidRPr="003624DC" w:rsidDel="00364561">
          <w:rPr>
            <w:b/>
            <w:bCs/>
            <w:lang w:val="el-GR"/>
          </w:rPr>
          <w:delText>πλαίσιο</w:delText>
        </w:r>
        <w:commentRangeEnd w:id="3216"/>
        <w:r w:rsidR="00FC40B8" w:rsidDel="00364561">
          <w:rPr>
            <w:rStyle w:val="CommentReference"/>
          </w:rPr>
          <w:commentReference w:id="3216"/>
        </w:r>
        <w:r w:rsidR="003624DC" w:rsidRPr="003624DC" w:rsidDel="00364561">
          <w:rPr>
            <w:b/>
            <w:bCs/>
            <w:lang w:val="el-GR"/>
          </w:rPr>
          <w:delText>:</w:delText>
        </w:r>
        <w:r w:rsidR="003624DC" w:rsidDel="00364561">
          <w:rPr>
            <w:b/>
            <w:bCs/>
            <w:lang w:val="el-GR"/>
          </w:rPr>
          <w:delText xml:space="preserve"> </w:delText>
        </w:r>
        <w:r w:rsidR="003624DC" w:rsidRPr="00FC40B8" w:rsidDel="00364561">
          <w:rPr>
            <w:highlight w:val="yellow"/>
            <w:lang w:val="el-GR"/>
            <w:rPrChange w:id="3219" w:author=" " w:date="2023-02-01T06:01:00Z">
              <w:rPr>
                <w:lang w:val="el-GR"/>
              </w:rPr>
            </w:rPrChange>
          </w:rPr>
          <w:delText xml:space="preserve">Το </w:delText>
        </w:r>
      </w:del>
      <w:del w:id="3220" w:author="Στάθης Καπ" w:date="2023-02-02T04:48:00Z">
        <w:r w:rsidR="003624DC" w:rsidRPr="00FC40B8" w:rsidDel="0033399D">
          <w:rPr>
            <w:highlight w:val="yellow"/>
            <w:lang w:val="el-GR"/>
            <w:rPrChange w:id="3221" w:author=" " w:date="2023-02-01T06:01:00Z">
              <w:rPr>
                <w:lang w:val="el-GR"/>
              </w:rPr>
            </w:rPrChange>
          </w:rPr>
          <w:delText>διοικητικό</w:delText>
        </w:r>
      </w:del>
      <w:del w:id="3222" w:author="Στάθης Καπ" w:date="2023-02-25T23:19:00Z">
        <w:r w:rsidR="003624DC" w:rsidRPr="00FC40B8" w:rsidDel="00364561">
          <w:rPr>
            <w:highlight w:val="yellow"/>
            <w:lang w:val="el-GR"/>
            <w:rPrChange w:id="3223" w:author=" " w:date="2023-02-01T06:01:00Z">
              <w:rPr>
                <w:lang w:val="el-GR"/>
              </w:rPr>
            </w:rPrChange>
          </w:rPr>
          <w:delText xml:space="preserve"> πλαίσιο</w:delText>
        </w:r>
        <w:r w:rsidR="003624DC" w:rsidRPr="002C1FF0" w:rsidDel="00364561">
          <w:rPr>
            <w:lang w:val="el-GR"/>
          </w:rPr>
          <w:delText xml:space="preserve"> θεωρείται πως </w:delText>
        </w:r>
      </w:del>
      <w:del w:id="3224" w:author="Στάθης Καπ" w:date="2023-02-02T04:48:00Z">
        <w:r w:rsidR="003624DC" w:rsidRPr="002C1FF0" w:rsidDel="006E537B">
          <w:rPr>
            <w:lang w:val="el-GR"/>
          </w:rPr>
          <w:delText xml:space="preserve">προσδίδει επιπλέον </w:delText>
        </w:r>
      </w:del>
      <w:del w:id="3225" w:author="Στάθης Καπ" w:date="2023-02-25T23:19:00Z">
        <w:r w:rsidR="003624DC" w:rsidRPr="002C1FF0" w:rsidDel="00364561">
          <w:rPr>
            <w:lang w:val="el-GR"/>
          </w:rPr>
          <w:delText xml:space="preserve">πληροφορίες για τη φύση του προβλήματος. </w:delText>
        </w:r>
        <w:r w:rsidR="00B21335" w:rsidRPr="002C1FF0" w:rsidDel="00364561">
          <w:rPr>
            <w:lang w:val="el-GR"/>
          </w:rPr>
          <w:delText>Ένα</w:delText>
        </w:r>
        <w:r w:rsidR="003624DC" w:rsidRPr="002C1FF0" w:rsidDel="00364561">
          <w:rPr>
            <w:lang w:val="el-GR"/>
          </w:rPr>
          <w:delText xml:space="preserve"> </w:delText>
        </w:r>
        <w:r w:rsidR="003624DC" w:rsidDel="00364561">
          <w:delText>VRP</w:delText>
        </w:r>
        <w:r w:rsidR="003624DC" w:rsidRPr="002C1FF0" w:rsidDel="00364561">
          <w:rPr>
            <w:lang w:val="el-GR"/>
          </w:rPr>
          <w:delText xml:space="preserve"> πρόβλημα μπορεί να είναι: πρόβλημα μονάχα παραλαβής ή μονάχα παράδοσης (</w:delText>
        </w:r>
        <w:r w:rsidR="003624DC" w:rsidDel="00364561">
          <w:delText>P</w:delText>
        </w:r>
        <w:r w:rsidR="003624DC" w:rsidRPr="002C1FF0" w:rsidDel="00364561">
          <w:rPr>
            <w:lang w:val="el-GR"/>
          </w:rPr>
          <w:delText>/</w:delText>
        </w:r>
        <w:r w:rsidR="003624DC" w:rsidDel="00364561">
          <w:delText>D</w:delText>
        </w:r>
        <w:r w:rsidR="003624DC" w:rsidRPr="002C1FF0" w:rsidDel="00364561">
          <w:rPr>
            <w:lang w:val="el-GR"/>
          </w:rPr>
          <w:delText>), πρόβλημα και παραλαβής και παράδοσης (</w:delText>
        </w:r>
        <w:r w:rsidR="003624DC" w:rsidDel="00364561">
          <w:delText>PD</w:delText>
        </w:r>
        <w:r w:rsidR="003624DC" w:rsidRPr="002C1FF0" w:rsidDel="00364561">
          <w:rPr>
            <w:lang w:val="el-GR"/>
          </w:rPr>
          <w:delText>,</w:delText>
        </w:r>
        <w:r w:rsidR="003624DC" w:rsidDel="00364561">
          <w:delText>PD</w:delText>
        </w:r>
        <w:r w:rsidR="003624DC" w:rsidRPr="002C1FF0" w:rsidDel="00364561">
          <w:rPr>
            <w:lang w:val="el-GR"/>
          </w:rPr>
          <w:delText>*),</w:delText>
        </w:r>
      </w:del>
      <w:commentRangeStart w:id="3226"/>
      <w:ins w:id="3227" w:author="Charalampos Konstantopoulos" w:date="2023-02-01T06:01:00Z">
        <w:del w:id="3228" w:author="Στάθης Καπ" w:date="2023-02-25T23:19:00Z">
          <w:r w:rsidR="003624DC" w:rsidRPr="002C1FF0" w:rsidDel="00364561">
            <w:rPr>
              <w:lang w:val="el-GR"/>
            </w:rPr>
            <w:delText>*</w:delText>
          </w:r>
          <w:commentRangeEnd w:id="3226"/>
          <w:r w:rsidR="000527AB" w:rsidDel="00364561">
            <w:rPr>
              <w:rStyle w:val="CommentReference"/>
            </w:rPr>
            <w:commentReference w:id="3226"/>
          </w:r>
          <w:r w:rsidR="003624DC" w:rsidRPr="002C1FF0" w:rsidDel="00364561">
            <w:rPr>
              <w:lang w:val="el-GR"/>
            </w:rPr>
            <w:delText>),</w:delText>
          </w:r>
        </w:del>
      </w:ins>
      <w:del w:id="3229" w:author="Στάθης Καπ" w:date="2023-02-25T23:19:00Z">
        <w:r w:rsidR="003624DC" w:rsidRPr="002C1FF0" w:rsidDel="00364561">
          <w:rPr>
            <w:lang w:val="el-GR"/>
          </w:rPr>
          <w:delText xml:space="preserve"> πρόβλημα δρομολόγησης με εκτιμήσεις τοποθεσιών/εξοπλισμού, πρόβλημα δρομολόγησης με εκτιμήσεις αναμονής, </w:delText>
        </w:r>
        <w:r w:rsidR="00B21335" w:rsidRPr="002C1FF0" w:rsidDel="00364561">
          <w:rPr>
            <w:lang w:val="el-GR"/>
          </w:rPr>
          <w:delText>πρόβλημα</w:delText>
        </w:r>
        <w:r w:rsidR="003624DC" w:rsidRPr="002C1FF0" w:rsidDel="00364561">
          <w:rPr>
            <w:lang w:val="el-GR"/>
          </w:rPr>
          <w:delText xml:space="preserve"> δρομολόγησης ακμών κ.α.</w:delText>
        </w:r>
        <w:r w:rsidR="00670206" w:rsidDel="00364561">
          <w:rPr>
            <w:lang w:val="el-GR"/>
          </w:rPr>
          <w:delText xml:space="preserve"> .</w:delText>
        </w:r>
      </w:del>
    </w:p>
    <w:p w14:paraId="0B418158" w14:textId="5646DD29" w:rsidR="00CF4600" w:rsidRPr="0056097E" w:rsidDel="00364561" w:rsidRDefault="00FE771D" w:rsidP="003624DC">
      <w:pPr>
        <w:pStyle w:val="ListParagraph"/>
        <w:numPr>
          <w:ilvl w:val="0"/>
          <w:numId w:val="29"/>
        </w:numPr>
        <w:rPr>
          <w:del w:id="3230" w:author="Στάθης Καπ" w:date="2023-02-25T23:19:00Z"/>
          <w:b/>
          <w:bCs/>
          <w:lang w:val="el-GR"/>
        </w:rPr>
      </w:pPr>
      <w:del w:id="3231" w:author="Στάθης Καπ" w:date="2023-02-25T23:19:00Z">
        <w:r w:rsidDel="00364561">
          <w:rPr>
            <w:b/>
            <w:bCs/>
            <w:lang w:val="el-GR"/>
          </w:rPr>
          <w:delText>Τ</w:delText>
        </w:r>
        <w:r w:rsidR="00CF4600" w:rsidDel="00364561">
          <w:rPr>
            <w:b/>
            <w:bCs/>
            <w:lang w:val="el-GR"/>
          </w:rPr>
          <w:delText xml:space="preserve">ρόπος μεταφοράς: </w:delText>
        </w:r>
        <w:r w:rsidR="00CF4600" w:rsidRPr="00B21335" w:rsidDel="00364561">
          <w:rPr>
            <w:lang w:val="el-GR"/>
          </w:rPr>
          <w:delText xml:space="preserve">Η μεταφορά των αγαθών μπορεί να είναι οδική, θαλάσσια, εναέρια αλλά και πεζή με τη πρώτη να είναι η επικρατέστερη σε μελέτες του </w:delText>
        </w:r>
        <w:r w:rsidR="00CF4600" w:rsidDel="00364561">
          <w:delText>VRP</w:delText>
        </w:r>
        <w:r w:rsidR="00CF4600" w:rsidRPr="00B21335" w:rsidDel="00364561">
          <w:rPr>
            <w:lang w:val="el-GR"/>
          </w:rPr>
          <w:delText xml:space="preserve">. Η οδική μεταφορά είναι η καταλληλότερη για υπηρεσίες </w:delText>
        </w:r>
        <w:r w:rsidR="00CF4600" w:rsidDel="00364561">
          <w:delText>courier</w:delText>
        </w:r>
        <w:r w:rsidR="00CF4600" w:rsidRPr="00B21335" w:rsidDel="00364561">
          <w:rPr>
            <w:lang w:val="el-GR"/>
          </w:rPr>
          <w:delText>, για υπηρεσίες λεωφορείων και γενικότερα για υπηρεσίες της πόλης.</w:delText>
        </w:r>
      </w:del>
    </w:p>
    <w:p w14:paraId="2FB60C7F" w14:textId="189C1785" w:rsidR="0056097E" w:rsidRPr="00CC2ABA" w:rsidDel="00364561" w:rsidRDefault="00BF5452" w:rsidP="003624DC">
      <w:pPr>
        <w:pStyle w:val="ListParagraph"/>
        <w:numPr>
          <w:ilvl w:val="0"/>
          <w:numId w:val="29"/>
        </w:numPr>
        <w:rPr>
          <w:del w:id="3232" w:author="Στάθης Καπ" w:date="2023-02-25T23:19:00Z"/>
          <w:b/>
          <w:bCs/>
          <w:lang w:val="el-GR"/>
        </w:rPr>
      </w:pPr>
      <w:del w:id="3233" w:author="Στάθης Καπ" w:date="2023-02-25T23:19:00Z">
        <w:r w:rsidDel="00364561">
          <w:rPr>
            <w:b/>
            <w:bCs/>
            <w:lang w:val="el-GR"/>
          </w:rPr>
          <w:delText>Αντικειμενική Συνάρτηση:</w:delText>
        </w:r>
        <w:r w:rsidR="00CF6E93" w:rsidDel="00364561">
          <w:rPr>
            <w:b/>
            <w:bCs/>
            <w:lang w:val="el-GR"/>
          </w:rPr>
          <w:delText xml:space="preserve"> </w:delText>
        </w:r>
        <w:r w:rsidR="00CF6E93" w:rsidRPr="00CC2ABA" w:rsidDel="00364561">
          <w:rPr>
            <w:lang w:val="el-GR"/>
          </w:rPr>
          <w:delText xml:space="preserve">Οι αντικειμενικές συναρτήσεις της πλειοψηφίας των ερευνών που φαινομενικά ασχολούνται κατά βάση με το δυναμικό </w:delText>
        </w:r>
        <w:r w:rsidR="00CF6E93" w:rsidDel="00364561">
          <w:delText>VRP</w:delText>
        </w:r>
        <w:r w:rsidR="00CF6E93" w:rsidRPr="00CC2ABA" w:rsidDel="00364561">
          <w:rPr>
            <w:lang w:val="el-GR"/>
          </w:rPr>
          <w:delText xml:space="preserve">, είναι παρόμοιες με τις αντικειμενικές συναρτήσεις των ερευνών που ασχολούνται με το στατικό. </w:delText>
        </w:r>
        <w:r w:rsidR="001636E3" w:rsidDel="00364561">
          <w:rPr>
            <w:lang w:val="el-GR"/>
          </w:rPr>
          <w:delText>Μερικές από αυτές είναι:</w:delText>
        </w:r>
      </w:del>
    </w:p>
    <w:p w14:paraId="4D43490B" w14:textId="0A06E04C" w:rsidR="00CC2ABA" w:rsidRPr="00323E6B" w:rsidDel="00364561" w:rsidRDefault="005F5E54" w:rsidP="00CC2ABA">
      <w:pPr>
        <w:pStyle w:val="ListParagraph"/>
        <w:numPr>
          <w:ilvl w:val="1"/>
          <w:numId w:val="29"/>
        </w:numPr>
        <w:rPr>
          <w:del w:id="3234" w:author="Στάθης Καπ" w:date="2023-02-25T23:19:00Z"/>
          <w:b/>
          <w:bCs/>
          <w:lang w:val="el-GR"/>
        </w:rPr>
      </w:pPr>
      <w:del w:id="3235" w:author="Στάθης Καπ" w:date="2023-02-25T23:19:00Z">
        <w:r w:rsidDel="00364561">
          <w:rPr>
            <w:lang w:val="el-GR"/>
          </w:rPr>
          <w:delText>Ελαχιστοποίηση</w:delText>
        </w:r>
      </w:del>
    </w:p>
    <w:p w14:paraId="6B36B26F" w14:textId="5521E4C5" w:rsidR="00323E6B" w:rsidRPr="002835BE" w:rsidDel="00364561" w:rsidRDefault="002608F4" w:rsidP="00323E6B">
      <w:pPr>
        <w:pStyle w:val="ListParagraph"/>
        <w:numPr>
          <w:ilvl w:val="2"/>
          <w:numId w:val="29"/>
        </w:numPr>
        <w:rPr>
          <w:del w:id="3236" w:author="Στάθης Καπ" w:date="2023-02-25T23:19:00Z"/>
          <w:b/>
          <w:bCs/>
          <w:lang w:val="el-GR"/>
        </w:rPr>
      </w:pPr>
      <w:del w:id="3237" w:author="Στάθης Καπ" w:date="2023-02-25T23:19:00Z">
        <w:r w:rsidDel="00364561">
          <w:rPr>
            <w:lang w:val="el-GR"/>
          </w:rPr>
          <w:delText>τ</w:delText>
        </w:r>
        <w:r w:rsidR="007E2C77" w:rsidDel="00364561">
          <w:rPr>
            <w:lang w:val="el-GR"/>
          </w:rPr>
          <w:delText>ου κόστους διαδρομής</w:delText>
        </w:r>
      </w:del>
    </w:p>
    <w:p w14:paraId="174FB60D" w14:textId="3B9C5930" w:rsidR="002835BE" w:rsidRPr="005F6904" w:rsidDel="00364561" w:rsidRDefault="002835BE" w:rsidP="00323E6B">
      <w:pPr>
        <w:pStyle w:val="ListParagraph"/>
        <w:numPr>
          <w:ilvl w:val="2"/>
          <w:numId w:val="29"/>
        </w:numPr>
        <w:rPr>
          <w:del w:id="3238" w:author="Στάθης Καπ" w:date="2023-02-25T23:19:00Z"/>
          <w:b/>
          <w:bCs/>
          <w:lang w:val="el-GR"/>
        </w:rPr>
      </w:pPr>
      <w:del w:id="3239" w:author="Στάθης Καπ" w:date="2023-02-25T23:19:00Z">
        <w:r w:rsidDel="00364561">
          <w:rPr>
            <w:lang w:val="el-GR"/>
          </w:rPr>
          <w:delText>της απόστασης διαδρομής</w:delText>
        </w:r>
      </w:del>
    </w:p>
    <w:p w14:paraId="3A9C8C01" w14:textId="0CEB7BCE" w:rsidR="005F6904" w:rsidRPr="005F6904" w:rsidDel="00364561" w:rsidRDefault="005F6904" w:rsidP="00323E6B">
      <w:pPr>
        <w:pStyle w:val="ListParagraph"/>
        <w:numPr>
          <w:ilvl w:val="2"/>
          <w:numId w:val="29"/>
        </w:numPr>
        <w:rPr>
          <w:del w:id="3240" w:author="Στάθης Καπ" w:date="2023-02-25T23:19:00Z"/>
          <w:b/>
          <w:bCs/>
          <w:lang w:val="el-GR"/>
        </w:rPr>
      </w:pPr>
      <w:del w:id="3241" w:author="Στάθης Καπ" w:date="2023-02-25T23:19:00Z">
        <w:r w:rsidDel="00364561">
          <w:rPr>
            <w:lang w:val="el-GR"/>
          </w:rPr>
          <w:delText>της συνολικής καθυστέρησης</w:delText>
        </w:r>
      </w:del>
    </w:p>
    <w:p w14:paraId="1206C2B7" w14:textId="36C11AEC" w:rsidR="005F6904" w:rsidRPr="005F6904" w:rsidDel="00364561" w:rsidRDefault="005F6904" w:rsidP="00323E6B">
      <w:pPr>
        <w:pStyle w:val="ListParagraph"/>
        <w:numPr>
          <w:ilvl w:val="2"/>
          <w:numId w:val="29"/>
        </w:numPr>
        <w:rPr>
          <w:del w:id="3242" w:author="Στάθης Καπ" w:date="2023-02-25T23:19:00Z"/>
          <w:b/>
          <w:bCs/>
          <w:lang w:val="el-GR"/>
        </w:rPr>
      </w:pPr>
      <w:del w:id="3243" w:author="Στάθης Καπ" w:date="2023-02-25T23:19:00Z">
        <w:r w:rsidDel="00364561">
          <w:rPr>
            <w:lang w:val="el-GR"/>
          </w:rPr>
          <w:delText>του αριθμού οχημάτων</w:delText>
        </w:r>
      </w:del>
    </w:p>
    <w:p w14:paraId="6CDE7BC9" w14:textId="17C2BC86" w:rsidR="005F6904" w:rsidRPr="005F6904" w:rsidDel="00364561" w:rsidRDefault="005F6904" w:rsidP="00323E6B">
      <w:pPr>
        <w:pStyle w:val="ListParagraph"/>
        <w:numPr>
          <w:ilvl w:val="2"/>
          <w:numId w:val="29"/>
        </w:numPr>
        <w:rPr>
          <w:del w:id="3244" w:author="Στάθης Καπ" w:date="2023-02-25T23:19:00Z"/>
          <w:b/>
          <w:bCs/>
          <w:lang w:val="el-GR"/>
        </w:rPr>
      </w:pPr>
      <w:del w:id="3245" w:author="Στάθης Καπ" w:date="2023-02-25T23:19:00Z">
        <w:r w:rsidDel="00364561">
          <w:rPr>
            <w:lang w:val="el-GR"/>
          </w:rPr>
          <w:delText>του κόστους της εξυπηρέτησης συν την ποινή</w:delText>
        </w:r>
      </w:del>
    </w:p>
    <w:p w14:paraId="650937FA" w14:textId="086225E8" w:rsidR="005F6904" w:rsidRPr="005F6904" w:rsidDel="00364561" w:rsidRDefault="005F6904" w:rsidP="00323E6B">
      <w:pPr>
        <w:pStyle w:val="ListParagraph"/>
        <w:numPr>
          <w:ilvl w:val="2"/>
          <w:numId w:val="29"/>
        </w:numPr>
        <w:rPr>
          <w:del w:id="3246" w:author="Στάθης Καπ" w:date="2023-02-25T23:19:00Z"/>
          <w:b/>
          <w:bCs/>
          <w:lang w:val="el-GR"/>
        </w:rPr>
      </w:pPr>
      <w:del w:id="3247" w:author="Στάθης Καπ" w:date="2023-02-25T23:19:00Z">
        <w:r w:rsidDel="00364561">
          <w:rPr>
            <w:lang w:val="el-GR"/>
          </w:rPr>
          <w:delText>της δυσαρέσκειας του πελάτη</w:delText>
        </w:r>
      </w:del>
    </w:p>
    <w:p w14:paraId="5010A7FA" w14:textId="2F8008F9" w:rsidR="005F6904" w:rsidRPr="005F6904" w:rsidDel="00364561" w:rsidRDefault="005F6904" w:rsidP="00323E6B">
      <w:pPr>
        <w:pStyle w:val="ListParagraph"/>
        <w:numPr>
          <w:ilvl w:val="2"/>
          <w:numId w:val="29"/>
        </w:numPr>
        <w:rPr>
          <w:del w:id="3248" w:author="Στάθης Καπ" w:date="2023-02-25T23:19:00Z"/>
          <w:b/>
          <w:bCs/>
          <w:lang w:val="el-GR"/>
        </w:rPr>
      </w:pPr>
      <w:del w:id="3249" w:author="Στάθης Καπ" w:date="2023-02-25T23:19:00Z">
        <w:r w:rsidDel="00364561">
          <w:rPr>
            <w:lang w:val="el-GR"/>
          </w:rPr>
          <w:delText>του συνολικού χρόνου ολοκλήρωσης</w:delText>
        </w:r>
      </w:del>
    </w:p>
    <w:p w14:paraId="7E78A660" w14:textId="36A88E8B" w:rsidR="005F6904" w:rsidRPr="005F6904" w:rsidDel="00364561" w:rsidRDefault="005F6904" w:rsidP="005F6904">
      <w:pPr>
        <w:pStyle w:val="ListParagraph"/>
        <w:numPr>
          <w:ilvl w:val="1"/>
          <w:numId w:val="29"/>
        </w:numPr>
        <w:rPr>
          <w:del w:id="3250" w:author="Στάθης Καπ" w:date="2023-02-25T23:19:00Z"/>
          <w:b/>
          <w:bCs/>
          <w:lang w:val="el-GR"/>
        </w:rPr>
      </w:pPr>
      <w:del w:id="3251" w:author="Στάθης Καπ" w:date="2023-02-25T23:19:00Z">
        <w:r w:rsidDel="00364561">
          <w:rPr>
            <w:lang w:val="el-GR"/>
          </w:rPr>
          <w:delText>Μεγιστοποίηση</w:delText>
        </w:r>
      </w:del>
    </w:p>
    <w:p w14:paraId="10F6AE43" w14:textId="74118D5A" w:rsidR="005F6904" w:rsidRPr="005F6904" w:rsidDel="00364561" w:rsidRDefault="005F6904" w:rsidP="005F6904">
      <w:pPr>
        <w:pStyle w:val="ListParagraph"/>
        <w:numPr>
          <w:ilvl w:val="2"/>
          <w:numId w:val="29"/>
        </w:numPr>
        <w:rPr>
          <w:del w:id="3252" w:author="Στάθης Καπ" w:date="2023-02-25T23:19:00Z"/>
          <w:b/>
          <w:bCs/>
          <w:lang w:val="el-GR"/>
        </w:rPr>
      </w:pPr>
      <w:del w:id="3253" w:author="Στάθης Καπ" w:date="2023-02-25T23:19:00Z">
        <w:r w:rsidDel="00364561">
          <w:rPr>
            <w:lang w:val="el-GR"/>
          </w:rPr>
          <w:delText>της ποιότητας της εξυπηρέτησης</w:delText>
        </w:r>
      </w:del>
    </w:p>
    <w:p w14:paraId="626E44DE" w14:textId="2887D360" w:rsidR="005F6904" w:rsidRPr="005F6904" w:rsidDel="00364561" w:rsidRDefault="005F6904" w:rsidP="005F6904">
      <w:pPr>
        <w:pStyle w:val="ListParagraph"/>
        <w:numPr>
          <w:ilvl w:val="2"/>
          <w:numId w:val="29"/>
        </w:numPr>
        <w:rPr>
          <w:del w:id="3254" w:author="Στάθης Καπ" w:date="2023-02-25T23:19:00Z"/>
          <w:b/>
          <w:bCs/>
          <w:lang w:val="el-GR"/>
        </w:rPr>
      </w:pPr>
      <w:del w:id="3255" w:author="Στάθης Καπ" w:date="2023-02-25T23:19:00Z">
        <w:r w:rsidDel="00364561">
          <w:rPr>
            <w:lang w:val="el-GR"/>
          </w:rPr>
          <w:delText>του κέρδους</w:delText>
        </w:r>
      </w:del>
    </w:p>
    <w:p w14:paraId="67D4954E" w14:textId="72D8F833" w:rsidR="005F6904" w:rsidRPr="007B623C" w:rsidDel="00364561" w:rsidRDefault="005F6904" w:rsidP="005F6904">
      <w:pPr>
        <w:pStyle w:val="ListParagraph"/>
        <w:numPr>
          <w:ilvl w:val="0"/>
          <w:numId w:val="29"/>
        </w:numPr>
        <w:rPr>
          <w:del w:id="3256" w:author="Στάθης Καπ" w:date="2023-02-25T23:19:00Z"/>
          <w:b/>
          <w:bCs/>
          <w:lang w:val="el-GR"/>
        </w:rPr>
      </w:pPr>
      <w:del w:id="3257" w:author="Στάθης Καπ" w:date="2023-02-25T23:19:00Z">
        <w:r w:rsidRPr="005F6904" w:rsidDel="00364561">
          <w:rPr>
            <w:b/>
            <w:bCs/>
            <w:lang w:val="el-GR"/>
          </w:rPr>
          <w:delText>Μέγεθος του στόλου:</w:delText>
        </w:r>
        <w:r w:rsidDel="00364561">
          <w:rPr>
            <w:b/>
            <w:bCs/>
            <w:lang w:val="el-GR"/>
          </w:rPr>
          <w:delText xml:space="preserve"> </w:delText>
        </w:r>
        <w:r w:rsidR="007B623C" w:rsidDel="00364561">
          <w:rPr>
            <w:lang w:val="el-GR"/>
          </w:rPr>
          <w:delText>Στη βιβλιογραφία συναντώνται συνήθως τρία σενάρια:</w:delText>
        </w:r>
      </w:del>
    </w:p>
    <w:p w14:paraId="6C54AE66" w14:textId="6627DF98" w:rsidR="007B623C" w:rsidRPr="007B623C" w:rsidDel="00364561" w:rsidRDefault="007B623C" w:rsidP="007B623C">
      <w:pPr>
        <w:pStyle w:val="ListParagraph"/>
        <w:numPr>
          <w:ilvl w:val="1"/>
          <w:numId w:val="29"/>
        </w:numPr>
        <w:rPr>
          <w:del w:id="3258" w:author="Στάθης Καπ" w:date="2023-02-25T23:19:00Z"/>
          <w:b/>
          <w:bCs/>
          <w:lang w:val="el-GR"/>
        </w:rPr>
      </w:pPr>
      <w:del w:id="3259" w:author="Στάθης Καπ" w:date="2023-02-25T23:19:00Z">
        <w:r w:rsidDel="00364561">
          <w:rPr>
            <w:lang w:val="el-GR"/>
          </w:rPr>
          <w:delText>Ένα όχημα</w:delText>
        </w:r>
      </w:del>
    </w:p>
    <w:p w14:paraId="7254748E" w14:textId="49E2A213" w:rsidR="007B623C" w:rsidRPr="007B623C" w:rsidDel="00364561" w:rsidRDefault="007B623C" w:rsidP="007B623C">
      <w:pPr>
        <w:pStyle w:val="ListParagraph"/>
        <w:numPr>
          <w:ilvl w:val="1"/>
          <w:numId w:val="29"/>
        </w:numPr>
        <w:rPr>
          <w:del w:id="3260" w:author="Στάθης Καπ" w:date="2023-02-25T23:19:00Z"/>
          <w:b/>
          <w:bCs/>
          <w:lang w:val="el-GR"/>
        </w:rPr>
      </w:pPr>
      <w:del w:id="3261" w:author="Στάθης Καπ" w:date="2023-02-25T23:19:00Z">
        <w:r w:rsidDel="00364561">
          <w:rPr>
            <w:lang w:val="el-GR"/>
          </w:rPr>
          <w:delText>Πολλαπλά αλλά περιορισμένα οχήματα</w:delText>
        </w:r>
      </w:del>
    </w:p>
    <w:p w14:paraId="41A73801" w14:textId="761F0ED7" w:rsidR="007B623C" w:rsidRPr="007B623C" w:rsidDel="00364561" w:rsidRDefault="007B623C" w:rsidP="007B623C">
      <w:pPr>
        <w:pStyle w:val="ListParagraph"/>
        <w:numPr>
          <w:ilvl w:val="1"/>
          <w:numId w:val="29"/>
        </w:numPr>
        <w:rPr>
          <w:del w:id="3262" w:author="Στάθης Καπ" w:date="2023-02-25T23:19:00Z"/>
          <w:b/>
          <w:bCs/>
          <w:lang w:val="el-GR"/>
        </w:rPr>
      </w:pPr>
      <w:del w:id="3263" w:author="Στάθης Καπ" w:date="2023-02-25T23:19:00Z">
        <w:r w:rsidDel="00364561">
          <w:rPr>
            <w:lang w:val="el-GR"/>
          </w:rPr>
          <w:delText>Πολλαπλά και επαρκή οχήματα (ή άπειρα)</w:delText>
        </w:r>
      </w:del>
    </w:p>
    <w:p w14:paraId="156E4660" w14:textId="02600BD0" w:rsidR="007B623C" w:rsidRPr="007B623C" w:rsidDel="00364561" w:rsidRDefault="007B623C" w:rsidP="007B623C">
      <w:pPr>
        <w:pStyle w:val="ListParagraph"/>
        <w:rPr>
          <w:del w:id="3264" w:author="Στάθης Καπ" w:date="2023-02-25T23:19:00Z"/>
          <w:b/>
          <w:bCs/>
          <w:lang w:val="el-GR"/>
        </w:rPr>
      </w:pPr>
      <w:del w:id="3265" w:author="Στάθης Καπ" w:date="2023-02-25T23:19:00Z">
        <w:r w:rsidRPr="007B623C" w:rsidDel="00364561">
          <w:rPr>
            <w:lang w:val="el-GR"/>
          </w:rPr>
          <w:delText>Σύμφωνα με τους συγγραφείς, οι περισσότερες μελέτες αφορούν τ</w:delText>
        </w:r>
        <w:r w:rsidR="00F0293E" w:rsidDel="00364561">
          <w:rPr>
            <w:lang w:val="el-GR"/>
          </w:rPr>
          <w:delText>ο</w:delText>
        </w:r>
        <w:r w:rsidRPr="007B623C" w:rsidDel="00364561">
          <w:rPr>
            <w:lang w:val="el-GR"/>
          </w:rPr>
          <w:delText xml:space="preserve"> δεύτερ</w:delText>
        </w:r>
        <w:r w:rsidR="00F0293E" w:rsidDel="00364561">
          <w:rPr>
            <w:lang w:val="el-GR"/>
          </w:rPr>
          <w:delText>ο</w:delText>
        </w:r>
        <w:r w:rsidRPr="007B623C" w:rsidDel="00364561">
          <w:rPr>
            <w:lang w:val="el-GR"/>
          </w:rPr>
          <w:delText xml:space="preserve"> </w:delText>
        </w:r>
        <w:r w:rsidR="00F0293E" w:rsidDel="00364561">
          <w:rPr>
            <w:lang w:val="el-GR"/>
          </w:rPr>
          <w:delText>σενάριο</w:delText>
        </w:r>
        <w:r w:rsidRPr="007B623C" w:rsidDel="00364561">
          <w:rPr>
            <w:lang w:val="el-GR"/>
          </w:rPr>
          <w:delText>.</w:delText>
        </w:r>
      </w:del>
    </w:p>
    <w:p w14:paraId="5D6ABFB6" w14:textId="52249B11" w:rsidR="007B623C" w:rsidRPr="008B1DD4" w:rsidDel="00364561" w:rsidRDefault="00445878" w:rsidP="007B623C">
      <w:pPr>
        <w:pStyle w:val="ListParagraph"/>
        <w:numPr>
          <w:ilvl w:val="0"/>
          <w:numId w:val="31"/>
        </w:numPr>
        <w:rPr>
          <w:del w:id="3266" w:author="Στάθης Καπ" w:date="2023-02-25T23:19:00Z"/>
          <w:b/>
          <w:bCs/>
          <w:lang w:val="el-GR"/>
        </w:rPr>
      </w:pPr>
      <w:del w:id="3267" w:author="Στάθης Καπ" w:date="2023-02-25T23:19:00Z">
        <w:r w:rsidRPr="00445878" w:rsidDel="00364561">
          <w:rPr>
            <w:b/>
            <w:bCs/>
            <w:lang w:val="el-GR"/>
          </w:rPr>
          <w:lastRenderedPageBreak/>
          <w:delText xml:space="preserve">Χρονικοί περιορισμοί: </w:delText>
        </w:r>
        <w:r w:rsidRPr="008B1DD4" w:rsidDel="00364561">
          <w:rPr>
            <w:lang w:val="el-GR"/>
          </w:rPr>
          <w:delText xml:space="preserve">Το κριτήριο αυτό αφορά το χρονικό περιορισμό της εκάστοτε αίτησης-ζήτησης. </w:delText>
        </w:r>
        <w:r w:rsidR="00CD201F" w:rsidDel="00364561">
          <w:rPr>
            <w:lang w:val="el-GR"/>
          </w:rPr>
          <w:delText>Οι περιπτώσεις που συναντώνται είναι οι εξής</w:delText>
        </w:r>
        <w:r w:rsidRPr="00707910" w:rsidDel="00364561">
          <w:rPr>
            <w:lang w:val="el-GR"/>
            <w:rPrChange w:id="3268" w:author="Στάθης Καπ" w:date="2023-02-25T23:42:00Z">
              <w:rPr/>
            </w:rPrChange>
          </w:rPr>
          <w:delText>:</w:delText>
        </w:r>
      </w:del>
    </w:p>
    <w:p w14:paraId="513CD8C8" w14:textId="651E134B" w:rsidR="008B1DD4" w:rsidRPr="00EA1E52" w:rsidDel="00364561" w:rsidRDefault="00EA1E52" w:rsidP="008B1DD4">
      <w:pPr>
        <w:pStyle w:val="ListParagraph"/>
        <w:numPr>
          <w:ilvl w:val="1"/>
          <w:numId w:val="31"/>
        </w:numPr>
        <w:rPr>
          <w:del w:id="3269" w:author="Στάθης Καπ" w:date="2023-02-25T23:19:00Z"/>
          <w:b/>
          <w:bCs/>
          <w:lang w:val="el-GR"/>
        </w:rPr>
      </w:pPr>
      <w:del w:id="3270" w:author="Στάθης Καπ" w:date="2023-02-25T23:19:00Z">
        <w:r w:rsidDel="00364561">
          <w:rPr>
            <w:lang w:val="el-GR"/>
          </w:rPr>
          <w:delText>χωρίς χρονικούς περιορισμούς</w:delText>
        </w:r>
      </w:del>
    </w:p>
    <w:p w14:paraId="463D9A3D" w14:textId="4DF50B9C" w:rsidR="00EA1E52" w:rsidRPr="00EA1E52" w:rsidDel="00364561" w:rsidRDefault="00EA1E52" w:rsidP="008B1DD4">
      <w:pPr>
        <w:pStyle w:val="ListParagraph"/>
        <w:numPr>
          <w:ilvl w:val="1"/>
          <w:numId w:val="31"/>
        </w:numPr>
        <w:rPr>
          <w:del w:id="3271" w:author="Στάθης Καπ" w:date="2023-02-25T23:19:00Z"/>
          <w:b/>
          <w:bCs/>
          <w:lang w:val="el-GR"/>
        </w:rPr>
      </w:pPr>
      <w:del w:id="3272" w:author="Στάθης Καπ" w:date="2023-02-25T23:19:00Z">
        <w:r w:rsidDel="00364561">
          <w:rPr>
            <w:lang w:val="el-GR"/>
          </w:rPr>
          <w:delText>με αυστηρό παράθυρο χρόνου</w:delText>
        </w:r>
      </w:del>
    </w:p>
    <w:p w14:paraId="3C7A9C84" w14:textId="2B75A7BF" w:rsidR="00EA1E52" w:rsidRPr="00EA1E52" w:rsidDel="00364561" w:rsidRDefault="00EA1E52" w:rsidP="008B1DD4">
      <w:pPr>
        <w:pStyle w:val="ListParagraph"/>
        <w:numPr>
          <w:ilvl w:val="1"/>
          <w:numId w:val="31"/>
        </w:numPr>
        <w:rPr>
          <w:del w:id="3273" w:author="Στάθης Καπ" w:date="2023-02-25T23:19:00Z"/>
          <w:b/>
          <w:bCs/>
          <w:lang w:val="el-GR"/>
        </w:rPr>
      </w:pPr>
      <w:del w:id="3274" w:author="Στάθης Καπ" w:date="2023-02-25T23:19:00Z">
        <w:r w:rsidDel="00364561">
          <w:rPr>
            <w:lang w:val="el-GR"/>
          </w:rPr>
          <w:delText>με χαλαρό παράθυρο χρόνου</w:delText>
        </w:r>
      </w:del>
    </w:p>
    <w:p w14:paraId="5A579D6D" w14:textId="6AC5551F" w:rsidR="00EA1E52" w:rsidRPr="00EA1E52" w:rsidDel="00364561" w:rsidRDefault="00EA1E52" w:rsidP="00EA1E52">
      <w:pPr>
        <w:pStyle w:val="ListParagraph"/>
        <w:numPr>
          <w:ilvl w:val="1"/>
          <w:numId w:val="31"/>
        </w:numPr>
        <w:rPr>
          <w:del w:id="3275" w:author="Στάθης Καπ" w:date="2023-02-25T23:19:00Z"/>
          <w:b/>
          <w:bCs/>
          <w:lang w:val="el-GR"/>
        </w:rPr>
      </w:pPr>
      <w:del w:id="3276" w:author="Στάθης Καπ" w:date="2023-02-25T23:19:00Z">
        <w:r w:rsidDel="00364561">
          <w:rPr>
            <w:lang w:val="el-GR"/>
          </w:rPr>
          <w:delText>με άλλους τύπους χρονικών περιορισμών</w:delText>
        </w:r>
      </w:del>
    </w:p>
    <w:p w14:paraId="4B367134" w14:textId="461FC596" w:rsidR="00EA1E52" w:rsidDel="00364561" w:rsidRDefault="006E7AC7" w:rsidP="00EA1E52">
      <w:pPr>
        <w:pStyle w:val="ListParagraph"/>
        <w:rPr>
          <w:del w:id="3277" w:author="Στάθης Καπ" w:date="2023-02-25T23:19:00Z"/>
          <w:lang w:val="el-GR"/>
        </w:rPr>
      </w:pPr>
      <w:del w:id="3278" w:author="Στάθης Καπ" w:date="2023-02-25T23:19:00Z">
        <w:r w:rsidDel="00364561">
          <w:rPr>
            <w:lang w:val="el-GR"/>
          </w:rPr>
          <w:delText>Το κριτήριο αυτό αλληλεξαρτάται με το μέγεθος του στόλου και την ικανότητας απόρριψης πελατών, καθώς σε ένα δυναμικό σενάριο χρειάζονται είτε χαλαρά παράθυρα, είτε καθόλου χρονικά παράθυρα εκτός και αν διατίθεται ένα άπειρο πλήθος οχημάτων ή εάν επιτρέπεται η απόρριψη πελατών. Παρ’ όλα αυτά, οι δύο τελευταίες περιπτώσεις συναντώνται λιγότερο συχνά σε προβλήματα της καθημερινότητας.</w:delText>
        </w:r>
      </w:del>
    </w:p>
    <w:p w14:paraId="490325FC" w14:textId="0D62D123" w:rsidR="00E40E4A" w:rsidDel="00364561" w:rsidRDefault="00E40E4A" w:rsidP="00E40E4A">
      <w:pPr>
        <w:pStyle w:val="ListParagraph"/>
        <w:numPr>
          <w:ilvl w:val="0"/>
          <w:numId w:val="31"/>
        </w:numPr>
        <w:rPr>
          <w:del w:id="3279" w:author="Στάθης Καπ" w:date="2023-02-25T23:19:00Z"/>
          <w:b/>
          <w:bCs/>
          <w:lang w:val="el-GR"/>
        </w:rPr>
      </w:pPr>
      <w:del w:id="3280" w:author="Στάθης Καπ" w:date="2023-02-25T23:19:00Z">
        <w:r w:rsidDel="00364561">
          <w:rPr>
            <w:b/>
            <w:bCs/>
            <w:lang w:val="el-GR"/>
          </w:rPr>
          <w:delText>Χωρητικότητα του  οχήματος:</w:delText>
        </w:r>
        <w:r w:rsidR="00E62E14" w:rsidRPr="00E62E14" w:rsidDel="00364561">
          <w:rPr>
            <w:b/>
            <w:bCs/>
            <w:lang w:val="el-GR"/>
          </w:rPr>
          <w:delText xml:space="preserve"> </w:delText>
        </w:r>
        <w:r w:rsidR="00E62E14" w:rsidDel="00364561">
          <w:rPr>
            <w:lang w:val="el-GR"/>
          </w:rPr>
          <w:delText xml:space="preserve">Σε περιπτώσεις προβλημάτων όπου τα αγαθά θεωρούνται μικρά σε σχέση με τη χωρητικότητα του οχήματος, μπορεί να υποτεθεί πως η </w:delText>
        </w:r>
        <w:r w:rsidR="004E1B7F" w:rsidDel="00364561">
          <w:rPr>
            <w:lang w:val="el-GR"/>
          </w:rPr>
          <w:delText>χωρητικότητα</w:delText>
        </w:r>
        <w:r w:rsidR="00E62E14" w:rsidDel="00364561">
          <w:rPr>
            <w:lang w:val="el-GR"/>
          </w:rPr>
          <w:delText xml:space="preserve"> του οχήματος είναι άπειρη και πως το όχημα είναι ικανό να εξυπηρετήσει όσους πελάτες χρειαστεί. Παρ’ όλα αυτά σύμφωνα με τους συγγραφείς στην πλειοψηφία της βιβλιογραφίας , θέτονται περιορισμοί στη χωρητικότητα του οχήματος</w:delText>
        </w:r>
        <w:r w:rsidR="00946BF8" w:rsidDel="00364561">
          <w:rPr>
            <w:b/>
            <w:bCs/>
            <w:lang w:val="el-GR"/>
          </w:rPr>
          <w:delText>.</w:delText>
        </w:r>
      </w:del>
    </w:p>
    <w:p w14:paraId="74AF6825" w14:textId="70C35D41" w:rsidR="00946BF8" w:rsidRPr="00946BF8" w:rsidDel="00364561" w:rsidRDefault="00946BF8" w:rsidP="00E40E4A">
      <w:pPr>
        <w:pStyle w:val="ListParagraph"/>
        <w:numPr>
          <w:ilvl w:val="0"/>
          <w:numId w:val="31"/>
        </w:numPr>
        <w:rPr>
          <w:del w:id="3281" w:author="Στάθης Καπ" w:date="2023-02-25T23:19:00Z"/>
          <w:b/>
          <w:bCs/>
          <w:lang w:val="el-GR"/>
        </w:rPr>
      </w:pPr>
      <w:del w:id="3282" w:author="Στάθης Καπ" w:date="2023-02-25T23:19:00Z">
        <w:r w:rsidDel="00364561">
          <w:rPr>
            <w:b/>
            <w:bCs/>
            <w:lang w:val="el-GR"/>
          </w:rPr>
          <w:delText xml:space="preserve">Ικανότητα απόρριψης πελατών: </w:delText>
        </w:r>
        <w:r w:rsidDel="00364561">
          <w:rPr>
            <w:lang w:val="el-GR"/>
          </w:rPr>
          <w:delText>Η απόρριψη πελατών είναι πιθανή σε προβλήματα που διαθέτουν αυστηρά χρονικά παράθυρα ή/και περιορισμένο αριθμό οχημάτων ή/και περιορισμένη χωρητικότητα στα οχήματα. Η απαγόρευση, λοιπόν, της απόρριψης πελατών σε ένα πρόβλημα που διαθέτει ένα συνδυασμό από τα παραπάνω μπορεί να καταστήσει το πρόβλημα αδύνατο. Σύμφωνα με τους συγγραφείς, η πλειοψηφία της βιβλιογραφίας δεν επιτρέπει την απόρριψη πελατών.</w:delText>
        </w:r>
      </w:del>
    </w:p>
    <w:p w14:paraId="432F0BD4" w14:textId="3D5FA618" w:rsidR="00946BF8" w:rsidRPr="00EE7220" w:rsidDel="00364561" w:rsidRDefault="00946BF8" w:rsidP="00E40E4A">
      <w:pPr>
        <w:pStyle w:val="ListParagraph"/>
        <w:numPr>
          <w:ilvl w:val="0"/>
          <w:numId w:val="31"/>
        </w:numPr>
        <w:rPr>
          <w:del w:id="3283" w:author="Στάθης Καπ" w:date="2023-02-25T23:19:00Z"/>
          <w:b/>
          <w:bCs/>
          <w:lang w:val="el-GR"/>
        </w:rPr>
      </w:pPr>
      <w:del w:id="3284" w:author="Στάθης Καπ" w:date="2023-02-25T23:19:00Z">
        <w:r w:rsidDel="00364561">
          <w:rPr>
            <w:b/>
            <w:bCs/>
            <w:lang w:val="el-GR"/>
          </w:rPr>
          <w:delText xml:space="preserve">Φύση δυναμικού στοιχείου: </w:delText>
        </w:r>
        <w:r w:rsidR="00EE7220" w:rsidDel="00364561">
          <w:rPr>
            <w:lang w:val="el-GR"/>
          </w:rPr>
          <w:delText>Το δυναμικό στοιχείο σε προβλήματα Δυναμικής Δρομολόγησης Οχημάτων μπορεί να συναντηθεί με πολλές μορφές:</w:delText>
        </w:r>
      </w:del>
    </w:p>
    <w:p w14:paraId="08AEC93D" w14:textId="6F3DFB34" w:rsidR="00EE7220" w:rsidRPr="00467D26" w:rsidDel="00364561" w:rsidRDefault="00EE7220" w:rsidP="00EE7220">
      <w:pPr>
        <w:pStyle w:val="ListParagraph"/>
        <w:numPr>
          <w:ilvl w:val="1"/>
          <w:numId w:val="31"/>
        </w:numPr>
        <w:rPr>
          <w:del w:id="3285" w:author="Στάθης Καπ" w:date="2023-02-25T23:19:00Z"/>
          <w:b/>
          <w:bCs/>
          <w:lang w:val="el-GR"/>
        </w:rPr>
      </w:pPr>
      <w:del w:id="3286" w:author="Στάθης Καπ" w:date="2023-02-25T23:19:00Z">
        <w:r w:rsidRPr="00774AC4" w:rsidDel="00364561">
          <w:rPr>
            <w:lang w:val="el-GR"/>
          </w:rPr>
          <w:delText>Δυναμικές απαιτήσεις:</w:delText>
        </w:r>
        <w:r w:rsidDel="00364561">
          <w:rPr>
            <w:b/>
            <w:bCs/>
            <w:lang w:val="el-GR"/>
          </w:rPr>
          <w:delText xml:space="preserve"> </w:delText>
        </w:r>
        <w:r w:rsidDel="00364561">
          <w:rPr>
            <w:lang w:val="el-GR"/>
          </w:rPr>
          <w:delText>ακυρώσεις απαιτήσεων, αλλαγές στις τοποθεσίες των πελατών ή/και των απαιτήσεων</w:delText>
        </w:r>
      </w:del>
    </w:p>
    <w:p w14:paraId="0B986C78" w14:textId="620D7243" w:rsidR="00467D26" w:rsidRPr="00774AC4" w:rsidDel="00364561" w:rsidRDefault="00467D26" w:rsidP="00EE7220">
      <w:pPr>
        <w:pStyle w:val="ListParagraph"/>
        <w:numPr>
          <w:ilvl w:val="1"/>
          <w:numId w:val="31"/>
        </w:numPr>
        <w:rPr>
          <w:del w:id="3287" w:author="Στάθης Καπ" w:date="2023-02-25T23:19:00Z"/>
          <w:lang w:val="el-GR"/>
        </w:rPr>
      </w:pPr>
      <w:del w:id="3288" w:author="Στάθης Καπ" w:date="2023-02-25T23:19:00Z">
        <w:r w:rsidRPr="00774AC4" w:rsidDel="00364561">
          <w:rPr>
            <w:lang w:val="el-GR"/>
          </w:rPr>
          <w:delText>Δυναμικοί χρόνοι ταξιδιού ή/και εξυπηρέτησης</w:delText>
        </w:r>
      </w:del>
    </w:p>
    <w:p w14:paraId="538CA0FE" w14:textId="54E2F39C" w:rsidR="00C663B4" w:rsidDel="00364561" w:rsidRDefault="00C663B4" w:rsidP="00EE7220">
      <w:pPr>
        <w:pStyle w:val="ListParagraph"/>
        <w:numPr>
          <w:ilvl w:val="1"/>
          <w:numId w:val="31"/>
        </w:numPr>
        <w:rPr>
          <w:del w:id="3289" w:author="Στάθης Καπ" w:date="2023-02-25T23:19:00Z"/>
          <w:lang w:val="el-GR"/>
        </w:rPr>
      </w:pPr>
      <w:del w:id="3290" w:author="Στάθης Καπ" w:date="2023-02-25T23:19:00Z">
        <w:r w:rsidRPr="00774AC4" w:rsidDel="00364561">
          <w:rPr>
            <w:lang w:val="el-GR"/>
          </w:rPr>
          <w:delText>Δυναμική διαθεσιμότητα ή έλλειψη οχημάτων</w:delText>
        </w:r>
      </w:del>
    </w:p>
    <w:p w14:paraId="39DC9FE1" w14:textId="1365606C" w:rsidR="00184027" w:rsidRPr="00C6306D" w:rsidDel="00364561" w:rsidRDefault="00184027" w:rsidP="00184027">
      <w:pPr>
        <w:pStyle w:val="ListParagraph"/>
        <w:numPr>
          <w:ilvl w:val="0"/>
          <w:numId w:val="31"/>
        </w:numPr>
        <w:rPr>
          <w:del w:id="3291" w:author="Στάθης Καπ" w:date="2023-02-25T23:19:00Z"/>
          <w:b/>
          <w:bCs/>
          <w:lang w:val="el-GR"/>
        </w:rPr>
      </w:pPr>
      <w:del w:id="3292" w:author="Στάθης Καπ" w:date="2023-02-25T23:19:00Z">
        <w:r w:rsidRPr="00184027" w:rsidDel="00364561">
          <w:rPr>
            <w:b/>
            <w:bCs/>
            <w:lang w:val="el-GR"/>
          </w:rPr>
          <w:delText>Φύση της στοχαστικότητας:</w:delText>
        </w:r>
        <w:r w:rsidR="00581D5C" w:rsidDel="00364561">
          <w:rPr>
            <w:lang w:val="el-GR"/>
          </w:rPr>
          <w:delText xml:space="preserve"> </w:delText>
        </w:r>
        <w:r w:rsidR="00C6306D" w:rsidDel="00364561">
          <w:rPr>
            <w:lang w:val="el-GR"/>
          </w:rPr>
          <w:delText xml:space="preserve">Σε προβλήματα </w:delText>
        </w:r>
        <w:r w:rsidR="00C6306D" w:rsidDel="00364561">
          <w:delText>VRP</w:delText>
        </w:r>
        <w:r w:rsidR="00C6306D" w:rsidRPr="00C6306D" w:rsidDel="00364561">
          <w:rPr>
            <w:lang w:val="el-GR"/>
          </w:rPr>
          <w:delText xml:space="preserve"> </w:delText>
        </w:r>
        <w:r w:rsidR="00C6306D" w:rsidDel="00364561">
          <w:rPr>
            <w:lang w:val="el-GR"/>
          </w:rPr>
          <w:delText xml:space="preserve">τύπου </w:delText>
        </w:r>
        <w:r w:rsidR="00C6306D" w:rsidDel="00364561">
          <w:delText>DS</w:delText>
        </w:r>
        <w:r w:rsidR="00C6306D" w:rsidRPr="00C6306D" w:rsidDel="00364561">
          <w:rPr>
            <w:lang w:val="el-GR"/>
          </w:rPr>
          <w:delText xml:space="preserve"> </w:delText>
        </w:r>
        <w:r w:rsidR="00C6306D" w:rsidDel="00364561">
          <w:rPr>
            <w:lang w:val="el-GR"/>
          </w:rPr>
          <w:delText xml:space="preserve">ή </w:delText>
        </w:r>
        <w:r w:rsidR="00C6306D" w:rsidDel="00364561">
          <w:delText>SS</w:delText>
        </w:r>
        <w:r w:rsidR="00C6306D" w:rsidDel="00364561">
          <w:rPr>
            <w:lang w:val="el-GR"/>
          </w:rPr>
          <w:delText>, οι στοχαστικές μεταβλητές μπορεί να είναι οι εξής:</w:delText>
        </w:r>
      </w:del>
    </w:p>
    <w:p w14:paraId="3EDB78A5" w14:textId="738790CF" w:rsidR="00C6306D" w:rsidRPr="00C6306D" w:rsidDel="00364561" w:rsidRDefault="00C6306D" w:rsidP="00C6306D">
      <w:pPr>
        <w:pStyle w:val="ListParagraph"/>
        <w:numPr>
          <w:ilvl w:val="1"/>
          <w:numId w:val="31"/>
        </w:numPr>
        <w:rPr>
          <w:del w:id="3293" w:author="Στάθης Καπ" w:date="2023-02-25T23:19:00Z"/>
          <w:lang w:val="el-GR"/>
        </w:rPr>
      </w:pPr>
      <w:del w:id="3294" w:author="Στάθης Καπ" w:date="2023-02-25T23:19:00Z">
        <w:r w:rsidRPr="00C6306D" w:rsidDel="00364561">
          <w:rPr>
            <w:lang w:val="el-GR"/>
          </w:rPr>
          <w:delText>Οι τοποθεσίες πελατών</w:delText>
        </w:r>
      </w:del>
    </w:p>
    <w:p w14:paraId="7C6BF5E7" w14:textId="3B451CDC" w:rsidR="00C6306D" w:rsidRPr="00C6306D" w:rsidDel="00364561" w:rsidRDefault="00C6306D" w:rsidP="00C6306D">
      <w:pPr>
        <w:pStyle w:val="ListParagraph"/>
        <w:numPr>
          <w:ilvl w:val="1"/>
          <w:numId w:val="31"/>
        </w:numPr>
        <w:rPr>
          <w:del w:id="3295" w:author="Στάθης Καπ" w:date="2023-02-25T23:19:00Z"/>
          <w:lang w:val="el-GR"/>
        </w:rPr>
      </w:pPr>
      <w:del w:id="3296" w:author="Στάθης Καπ" w:date="2023-02-25T23:19:00Z">
        <w:r w:rsidRPr="00C6306D" w:rsidDel="00364561">
          <w:rPr>
            <w:lang w:val="el-GR"/>
          </w:rPr>
          <w:delText>Το μέγεθος της ζήτησης</w:delText>
        </w:r>
      </w:del>
    </w:p>
    <w:p w14:paraId="7ADE9027" w14:textId="3C0E84A4" w:rsidR="00C6306D" w:rsidDel="00364561" w:rsidRDefault="00C6306D" w:rsidP="00C6306D">
      <w:pPr>
        <w:pStyle w:val="ListParagraph"/>
        <w:numPr>
          <w:ilvl w:val="1"/>
          <w:numId w:val="31"/>
        </w:numPr>
        <w:rPr>
          <w:del w:id="3297" w:author="Στάθης Καπ" w:date="2023-02-25T23:19:00Z"/>
          <w:lang w:val="el-GR"/>
        </w:rPr>
      </w:pPr>
      <w:del w:id="3298" w:author="Στάθης Καπ" w:date="2023-02-25T23:19:00Z">
        <w:r w:rsidRPr="00C6306D" w:rsidDel="00364561">
          <w:rPr>
            <w:lang w:val="el-GR"/>
          </w:rPr>
          <w:delText>Ο χρόνος ταξιδιού</w:delText>
        </w:r>
      </w:del>
    </w:p>
    <w:p w14:paraId="0BDE1152" w14:textId="05CF626E" w:rsidR="00C6306D" w:rsidDel="00364561" w:rsidRDefault="00C6306D" w:rsidP="00C6306D">
      <w:pPr>
        <w:pStyle w:val="ListParagraph"/>
        <w:numPr>
          <w:ilvl w:val="0"/>
          <w:numId w:val="31"/>
        </w:numPr>
        <w:rPr>
          <w:del w:id="3299" w:author="Στάθης Καπ" w:date="2023-02-25T23:19:00Z"/>
          <w:lang w:val="el-GR"/>
        </w:rPr>
      </w:pPr>
      <w:del w:id="3300" w:author="Στάθης Καπ" w:date="2023-02-25T23:19:00Z">
        <w:r w:rsidDel="00364561">
          <w:rPr>
            <w:lang w:val="el-GR"/>
          </w:rPr>
          <w:delText xml:space="preserve">Μέθοδοι επίλυσης: Για την επίλυση του </w:delText>
        </w:r>
        <w:r w:rsidDel="00364561">
          <w:delText>VRP</w:delText>
        </w:r>
        <w:r w:rsidRPr="00C6306D" w:rsidDel="00364561">
          <w:rPr>
            <w:lang w:val="el-GR"/>
          </w:rPr>
          <w:delText xml:space="preserve"> </w:delText>
        </w:r>
        <w:r w:rsidDel="00364561">
          <w:rPr>
            <w:lang w:val="el-GR"/>
          </w:rPr>
          <w:delText xml:space="preserve">αλλά και του </w:delText>
        </w:r>
        <w:r w:rsidDel="00364561">
          <w:delText>DVRP</w:delText>
        </w:r>
        <w:r w:rsidDel="00364561">
          <w:rPr>
            <w:lang w:val="el-GR"/>
          </w:rPr>
          <w:delText xml:space="preserve">, έχουν αναπτυχθεί διάφορες μέθοδοι, </w:delText>
        </w:r>
        <w:r w:rsidR="007F3CEF" w:rsidDel="00364561">
          <w:rPr>
            <w:lang w:val="el-GR"/>
          </w:rPr>
          <w:delText xml:space="preserve">με την πλειοψηφία τους να είναι ευρετικές λόγω της δυσκολίας του προβλήματος σε συνδυασμό με την ανάγκη εύρεσης λύσης σε μικρό χρονικό διάστημα. Οι </w:delText>
        </w:r>
        <w:r w:rsidR="007F3CEF" w:rsidDel="00364561">
          <w:delText>Psaraftis</w:delText>
        </w:r>
        <w:r w:rsidR="007F3CEF" w:rsidRPr="007F3CEF" w:rsidDel="00364561">
          <w:rPr>
            <w:lang w:val="el-GR"/>
          </w:rPr>
          <w:delText xml:space="preserve"> </w:delText>
        </w:r>
        <w:r w:rsidR="007F3CEF" w:rsidDel="00364561">
          <w:delText>et</w:delText>
        </w:r>
        <w:r w:rsidR="007F3CEF" w:rsidRPr="007F3CEF" w:rsidDel="00364561">
          <w:rPr>
            <w:lang w:val="el-GR"/>
          </w:rPr>
          <w:delText xml:space="preserve"> </w:delText>
        </w:r>
        <w:r w:rsidR="007F3CEF" w:rsidDel="00364561">
          <w:delText>al</w:delText>
        </w:r>
        <w:r w:rsidR="007F3CEF" w:rsidRPr="007F3CEF" w:rsidDel="00364561">
          <w:rPr>
            <w:lang w:val="el-GR"/>
          </w:rPr>
          <w:delText>.</w:delText>
        </w:r>
        <w:r w:rsidR="007F3CEF" w:rsidDel="00364561">
          <w:rPr>
            <w:lang w:val="el-GR"/>
          </w:rPr>
          <w:delText xml:space="preserve"> </w:delText>
        </w:r>
        <w:r w:rsidR="007F3CEF" w:rsidRPr="007F3CEF" w:rsidDel="00364561">
          <w:rPr>
            <w:lang w:val="el-GR"/>
          </w:rPr>
          <w:delText>(2016)</w:delText>
        </w:r>
        <w:r w:rsidR="007F3CEF" w:rsidDel="00364561">
          <w:rPr>
            <w:lang w:val="el-GR"/>
          </w:rPr>
          <w:delText xml:space="preserve"> αναφέρουν μερικές από τις κύριες αυτές μεθόδους:</w:delText>
        </w:r>
      </w:del>
    </w:p>
    <w:p w14:paraId="3DC87365" w14:textId="12B7612C" w:rsidR="007F3CEF" w:rsidRPr="00707910" w:rsidDel="00364561" w:rsidRDefault="007F3CEF" w:rsidP="007F3CEF">
      <w:pPr>
        <w:pStyle w:val="ListParagraph"/>
        <w:numPr>
          <w:ilvl w:val="1"/>
          <w:numId w:val="31"/>
        </w:numPr>
        <w:rPr>
          <w:del w:id="3301" w:author="Στάθης Καπ" w:date="2023-02-25T23:19:00Z"/>
          <w:lang w:val="el-GR"/>
          <w:rPrChange w:id="3302" w:author="Στάθης Καπ" w:date="2023-02-25T23:42:00Z">
            <w:rPr>
              <w:del w:id="3303" w:author="Στάθης Καπ" w:date="2023-02-25T23:19:00Z"/>
            </w:rPr>
          </w:rPrChange>
        </w:rPr>
      </w:pPr>
      <w:del w:id="3304" w:author="Στάθης Καπ" w:date="2023-02-25T23:19:00Z">
        <w:r w:rsidDel="00364561">
          <w:delText>Tabu</w:delText>
        </w:r>
        <w:r w:rsidRPr="00707910" w:rsidDel="00364561">
          <w:rPr>
            <w:lang w:val="el-GR"/>
            <w:rPrChange w:id="3305" w:author="Στάθης Καπ" w:date="2023-02-25T23:42:00Z">
              <w:rPr/>
            </w:rPrChange>
          </w:rPr>
          <w:delText xml:space="preserve"> </w:delText>
        </w:r>
        <w:r w:rsidDel="00364561">
          <w:delText>search</w:delText>
        </w:r>
        <w:r w:rsidRPr="00707910" w:rsidDel="00364561">
          <w:rPr>
            <w:lang w:val="el-GR"/>
            <w:rPrChange w:id="3306" w:author="Στάθης Καπ" w:date="2023-02-25T23:42:00Z">
              <w:rPr/>
            </w:rPrChange>
          </w:rPr>
          <w:delText xml:space="preserve"> (</w:delText>
        </w:r>
        <w:r w:rsidDel="00364561">
          <w:delText>TS</w:delText>
        </w:r>
        <w:r w:rsidRPr="00707910" w:rsidDel="00364561">
          <w:rPr>
            <w:lang w:val="el-GR"/>
            <w:rPrChange w:id="3307" w:author="Στάθης Καπ" w:date="2023-02-25T23:42:00Z">
              <w:rPr/>
            </w:rPrChange>
          </w:rPr>
          <w:delText xml:space="preserve">) </w:delText>
        </w:r>
        <w:r w:rsidDel="00364561">
          <w:delText>Including</w:delText>
        </w:r>
        <w:r w:rsidRPr="00707910" w:rsidDel="00364561">
          <w:rPr>
            <w:lang w:val="el-GR"/>
            <w:rPrChange w:id="3308" w:author="Στάθης Καπ" w:date="2023-02-25T23:42:00Z">
              <w:rPr/>
            </w:rPrChange>
          </w:rPr>
          <w:delText xml:space="preserve"> </w:delText>
        </w:r>
        <w:r w:rsidDel="00364561">
          <w:delText>Parallel</w:delText>
        </w:r>
        <w:r w:rsidRPr="00707910" w:rsidDel="00364561">
          <w:rPr>
            <w:lang w:val="el-GR"/>
            <w:rPrChange w:id="3309" w:author="Στάθης Καπ" w:date="2023-02-25T23:42:00Z">
              <w:rPr/>
            </w:rPrChange>
          </w:rPr>
          <w:delText xml:space="preserve"> </w:delText>
        </w:r>
        <w:r w:rsidDel="00364561">
          <w:delText>TS</w:delText>
        </w:r>
      </w:del>
    </w:p>
    <w:p w14:paraId="48177037" w14:textId="44AF47F3" w:rsidR="007F3CEF" w:rsidRPr="00707910" w:rsidDel="00364561" w:rsidRDefault="007F3CEF" w:rsidP="007F3CEF">
      <w:pPr>
        <w:pStyle w:val="ListParagraph"/>
        <w:numPr>
          <w:ilvl w:val="1"/>
          <w:numId w:val="31"/>
        </w:numPr>
        <w:rPr>
          <w:del w:id="3310" w:author="Στάθης Καπ" w:date="2023-02-25T23:19:00Z"/>
          <w:lang w:val="el-GR"/>
          <w:rPrChange w:id="3311" w:author="Στάθης Καπ" w:date="2023-02-25T23:42:00Z">
            <w:rPr>
              <w:del w:id="3312" w:author="Στάθης Καπ" w:date="2023-02-25T23:19:00Z"/>
            </w:rPr>
          </w:rPrChange>
        </w:rPr>
      </w:pPr>
      <w:del w:id="3313" w:author="Στάθης Καπ" w:date="2023-02-25T23:19:00Z">
        <w:r w:rsidDel="00364561">
          <w:delText>Various</w:delText>
        </w:r>
        <w:r w:rsidRPr="00707910" w:rsidDel="00364561">
          <w:rPr>
            <w:lang w:val="el-GR"/>
            <w:rPrChange w:id="3314" w:author="Στάθης Καπ" w:date="2023-02-25T23:42:00Z">
              <w:rPr/>
            </w:rPrChange>
          </w:rPr>
          <w:delText xml:space="preserve"> </w:delText>
        </w:r>
        <w:r w:rsidDel="00364561">
          <w:delText>Neighborhood</w:delText>
        </w:r>
        <w:r w:rsidRPr="00707910" w:rsidDel="00364561">
          <w:rPr>
            <w:lang w:val="el-GR"/>
            <w:rPrChange w:id="3315" w:author="Στάθης Καπ" w:date="2023-02-25T23:42:00Z">
              <w:rPr/>
            </w:rPrChange>
          </w:rPr>
          <w:delText xml:space="preserve"> </w:delText>
        </w:r>
        <w:r w:rsidDel="00364561">
          <w:delText>Search</w:delText>
        </w:r>
        <w:r w:rsidRPr="00707910" w:rsidDel="00364561">
          <w:rPr>
            <w:lang w:val="el-GR"/>
            <w:rPrChange w:id="3316" w:author="Στάθης Καπ" w:date="2023-02-25T23:42:00Z">
              <w:rPr/>
            </w:rPrChange>
          </w:rPr>
          <w:delText xml:space="preserve"> (</w:delText>
        </w:r>
        <w:r w:rsidDel="00364561">
          <w:delText>NS</w:delText>
        </w:r>
        <w:r w:rsidRPr="00707910" w:rsidDel="00364561">
          <w:rPr>
            <w:lang w:val="el-GR"/>
            <w:rPrChange w:id="3317" w:author="Στάθης Καπ" w:date="2023-02-25T23:42:00Z">
              <w:rPr/>
            </w:rPrChange>
          </w:rPr>
          <w:delText xml:space="preserve">) </w:delText>
        </w:r>
        <w:r w:rsidDel="00364561">
          <w:delText>approaches</w:delText>
        </w:r>
        <w:r w:rsidRPr="00707910" w:rsidDel="00364561">
          <w:rPr>
            <w:lang w:val="el-GR"/>
            <w:rPrChange w:id="3318" w:author="Στάθης Καπ" w:date="2023-02-25T23:42:00Z">
              <w:rPr/>
            </w:rPrChange>
          </w:rPr>
          <w:delText xml:space="preserve">, </w:delText>
        </w:r>
        <w:r w:rsidDel="00364561">
          <w:delText>including</w:delText>
        </w:r>
        <w:r w:rsidRPr="00707910" w:rsidDel="00364561">
          <w:rPr>
            <w:lang w:val="el-GR"/>
            <w:rPrChange w:id="3319" w:author="Στάθης Καπ" w:date="2023-02-25T23:42:00Z">
              <w:rPr/>
            </w:rPrChange>
          </w:rPr>
          <w:delText xml:space="preserve"> </w:delText>
        </w:r>
        <w:r w:rsidDel="00364561">
          <w:delText>Adaptive</w:delText>
        </w:r>
        <w:r w:rsidRPr="00707910" w:rsidDel="00364561">
          <w:rPr>
            <w:lang w:val="el-GR"/>
            <w:rPrChange w:id="3320" w:author="Στάθης Καπ" w:date="2023-02-25T23:42:00Z">
              <w:rPr/>
            </w:rPrChange>
          </w:rPr>
          <w:delText xml:space="preserve"> </w:delText>
        </w:r>
        <w:r w:rsidDel="00364561">
          <w:delText>NS</w:delText>
        </w:r>
        <w:r w:rsidRPr="00707910" w:rsidDel="00364561">
          <w:rPr>
            <w:lang w:val="el-GR"/>
            <w:rPrChange w:id="3321" w:author="Στάθης Καπ" w:date="2023-02-25T23:42:00Z">
              <w:rPr/>
            </w:rPrChange>
          </w:rPr>
          <w:delText xml:space="preserve">, </w:delText>
        </w:r>
        <w:r w:rsidDel="00364561">
          <w:delText>Variable</w:delText>
        </w:r>
        <w:r w:rsidRPr="00707910" w:rsidDel="00364561">
          <w:rPr>
            <w:lang w:val="el-GR"/>
            <w:rPrChange w:id="3322" w:author="Στάθης Καπ" w:date="2023-02-25T23:42:00Z">
              <w:rPr/>
            </w:rPrChange>
          </w:rPr>
          <w:delText xml:space="preserve"> </w:delText>
        </w:r>
        <w:r w:rsidDel="00364561">
          <w:delText>NS</w:delText>
        </w:r>
        <w:r w:rsidRPr="00707910" w:rsidDel="00364561">
          <w:rPr>
            <w:lang w:val="el-GR"/>
            <w:rPrChange w:id="3323" w:author="Στάθης Καπ" w:date="2023-02-25T23:42:00Z">
              <w:rPr/>
            </w:rPrChange>
          </w:rPr>
          <w:delText xml:space="preserve">, </w:delText>
        </w:r>
        <w:r w:rsidDel="00364561">
          <w:delText>Large</w:delText>
        </w:r>
        <w:r w:rsidRPr="00707910" w:rsidDel="00364561">
          <w:rPr>
            <w:lang w:val="el-GR"/>
            <w:rPrChange w:id="3324" w:author="Στάθης Καπ" w:date="2023-02-25T23:42:00Z">
              <w:rPr/>
            </w:rPrChange>
          </w:rPr>
          <w:delText xml:space="preserve"> </w:delText>
        </w:r>
        <w:r w:rsidDel="00364561">
          <w:delText>NS</w:delText>
        </w:r>
        <w:r w:rsidRPr="00707910" w:rsidDel="00364561">
          <w:rPr>
            <w:lang w:val="el-GR"/>
            <w:rPrChange w:id="3325" w:author="Στάθης Καπ" w:date="2023-02-25T23:42:00Z">
              <w:rPr/>
            </w:rPrChange>
          </w:rPr>
          <w:delText xml:space="preserve">, </w:delText>
        </w:r>
        <w:r w:rsidDel="00364561">
          <w:delText>etc</w:delText>
        </w:r>
        <w:r w:rsidRPr="00707910" w:rsidDel="00364561">
          <w:rPr>
            <w:lang w:val="el-GR"/>
            <w:rPrChange w:id="3326" w:author="Στάθης Καπ" w:date="2023-02-25T23:42:00Z">
              <w:rPr/>
            </w:rPrChange>
          </w:rPr>
          <w:delText>.</w:delText>
        </w:r>
      </w:del>
    </w:p>
    <w:p w14:paraId="4D82133B" w14:textId="19A00901" w:rsidR="007F3CEF" w:rsidRPr="00707910" w:rsidDel="00364561" w:rsidRDefault="007F3CEF" w:rsidP="007F3CEF">
      <w:pPr>
        <w:pStyle w:val="ListParagraph"/>
        <w:numPr>
          <w:ilvl w:val="1"/>
          <w:numId w:val="31"/>
        </w:numPr>
        <w:rPr>
          <w:del w:id="3327" w:author="Στάθης Καπ" w:date="2023-02-25T23:19:00Z"/>
          <w:lang w:val="el-GR"/>
          <w:rPrChange w:id="3328" w:author="Στάθης Καπ" w:date="2023-02-25T23:42:00Z">
            <w:rPr>
              <w:del w:id="3329" w:author="Στάθης Καπ" w:date="2023-02-25T23:19:00Z"/>
            </w:rPr>
          </w:rPrChange>
        </w:rPr>
      </w:pPr>
      <w:del w:id="3330" w:author="Στάθης Καπ" w:date="2023-02-25T23:19:00Z">
        <w:r w:rsidDel="00364561">
          <w:delText>Insertion</w:delText>
        </w:r>
        <w:r w:rsidRPr="00707910" w:rsidDel="00364561">
          <w:rPr>
            <w:lang w:val="el-GR"/>
            <w:rPrChange w:id="3331" w:author="Στάθης Καπ" w:date="2023-02-25T23:42:00Z">
              <w:rPr/>
            </w:rPrChange>
          </w:rPr>
          <w:delText xml:space="preserve"> </w:delText>
        </w:r>
        <w:r w:rsidDel="00364561">
          <w:delText>Methods</w:delText>
        </w:r>
      </w:del>
    </w:p>
    <w:p w14:paraId="7D6AD488" w14:textId="5639CEAB" w:rsidR="007F3CEF" w:rsidRPr="00707910" w:rsidDel="00364561" w:rsidRDefault="007F3CEF" w:rsidP="007F3CEF">
      <w:pPr>
        <w:pStyle w:val="ListParagraph"/>
        <w:numPr>
          <w:ilvl w:val="1"/>
          <w:numId w:val="31"/>
        </w:numPr>
        <w:rPr>
          <w:del w:id="3332" w:author="Στάθης Καπ" w:date="2023-02-25T23:19:00Z"/>
          <w:lang w:val="el-GR"/>
          <w:rPrChange w:id="3333" w:author="Στάθης Καπ" w:date="2023-02-25T23:42:00Z">
            <w:rPr>
              <w:del w:id="3334" w:author="Στάθης Καπ" w:date="2023-02-25T23:19:00Z"/>
            </w:rPr>
          </w:rPrChange>
        </w:rPr>
      </w:pPr>
      <w:del w:id="3335" w:author="Στάθης Καπ" w:date="2023-02-25T23:19:00Z">
        <w:r w:rsidDel="00364561">
          <w:delText>Nearest</w:delText>
        </w:r>
        <w:r w:rsidRPr="00707910" w:rsidDel="00364561">
          <w:rPr>
            <w:lang w:val="el-GR"/>
            <w:rPrChange w:id="3336" w:author="Στάθης Καπ" w:date="2023-02-25T23:42:00Z">
              <w:rPr/>
            </w:rPrChange>
          </w:rPr>
          <w:delText xml:space="preserve"> </w:delText>
        </w:r>
        <w:r w:rsidDel="00364561">
          <w:delText>Neighbor</w:delText>
        </w:r>
        <w:r w:rsidRPr="00707910" w:rsidDel="00364561">
          <w:rPr>
            <w:lang w:val="el-GR"/>
            <w:rPrChange w:id="3337" w:author="Στάθης Καπ" w:date="2023-02-25T23:42:00Z">
              <w:rPr/>
            </w:rPrChange>
          </w:rPr>
          <w:delText xml:space="preserve"> (</w:delText>
        </w:r>
        <w:r w:rsidDel="00364561">
          <w:delText>NN</w:delText>
        </w:r>
        <w:r w:rsidRPr="00707910" w:rsidDel="00364561">
          <w:rPr>
            <w:lang w:val="el-GR"/>
            <w:rPrChange w:id="3338" w:author="Στάθης Καπ" w:date="2023-02-25T23:42:00Z">
              <w:rPr/>
            </w:rPrChange>
          </w:rPr>
          <w:delText>)</w:delText>
        </w:r>
      </w:del>
    </w:p>
    <w:p w14:paraId="53111D20" w14:textId="436901B5" w:rsidR="007F3CEF" w:rsidRPr="00707910" w:rsidDel="00364561" w:rsidRDefault="007F3CEF" w:rsidP="007F3CEF">
      <w:pPr>
        <w:pStyle w:val="ListParagraph"/>
        <w:numPr>
          <w:ilvl w:val="1"/>
          <w:numId w:val="31"/>
        </w:numPr>
        <w:rPr>
          <w:del w:id="3339" w:author="Στάθης Καπ" w:date="2023-02-25T23:19:00Z"/>
          <w:lang w:val="el-GR"/>
          <w:rPrChange w:id="3340" w:author="Στάθης Καπ" w:date="2023-02-25T23:42:00Z">
            <w:rPr>
              <w:del w:id="3341" w:author="Στάθης Καπ" w:date="2023-02-25T23:19:00Z"/>
            </w:rPr>
          </w:rPrChange>
        </w:rPr>
      </w:pPr>
      <w:del w:id="3342" w:author="Στάθης Καπ" w:date="2023-02-25T23:19:00Z">
        <w:r w:rsidDel="00364561">
          <w:delText>Column</w:delText>
        </w:r>
        <w:r w:rsidRPr="00707910" w:rsidDel="00364561">
          <w:rPr>
            <w:lang w:val="el-GR"/>
            <w:rPrChange w:id="3343" w:author="Στάθης Καπ" w:date="2023-02-25T23:42:00Z">
              <w:rPr/>
            </w:rPrChange>
          </w:rPr>
          <w:delText xml:space="preserve"> </w:delText>
        </w:r>
        <w:r w:rsidDel="00364561">
          <w:delText>Generation</w:delText>
        </w:r>
        <w:r w:rsidRPr="00707910" w:rsidDel="00364561">
          <w:rPr>
            <w:lang w:val="el-GR"/>
            <w:rPrChange w:id="3344" w:author="Στάθης Καπ" w:date="2023-02-25T23:42:00Z">
              <w:rPr/>
            </w:rPrChange>
          </w:rPr>
          <w:delText xml:space="preserve"> (</w:delText>
        </w:r>
        <w:r w:rsidDel="00364561">
          <w:delText>CG</w:delText>
        </w:r>
        <w:r w:rsidRPr="00707910" w:rsidDel="00364561">
          <w:rPr>
            <w:lang w:val="el-GR"/>
            <w:rPrChange w:id="3345" w:author="Στάθης Καπ" w:date="2023-02-25T23:42:00Z">
              <w:rPr/>
            </w:rPrChange>
          </w:rPr>
          <w:delText>)</w:delText>
        </w:r>
      </w:del>
    </w:p>
    <w:p w14:paraId="407E4B5D" w14:textId="56E05B14" w:rsidR="007F3CEF" w:rsidRPr="00707910" w:rsidDel="00364561" w:rsidRDefault="007F3CEF" w:rsidP="007F3CEF">
      <w:pPr>
        <w:pStyle w:val="ListParagraph"/>
        <w:numPr>
          <w:ilvl w:val="1"/>
          <w:numId w:val="31"/>
        </w:numPr>
        <w:rPr>
          <w:del w:id="3346" w:author="Στάθης Καπ" w:date="2023-02-25T23:19:00Z"/>
          <w:lang w:val="el-GR"/>
          <w:rPrChange w:id="3347" w:author="Στάθης Καπ" w:date="2023-02-25T23:42:00Z">
            <w:rPr>
              <w:del w:id="3348" w:author="Στάθης Καπ" w:date="2023-02-25T23:19:00Z"/>
            </w:rPr>
          </w:rPrChange>
        </w:rPr>
      </w:pPr>
      <w:del w:id="3349" w:author="Στάθης Καπ" w:date="2023-02-25T23:19:00Z">
        <w:r w:rsidDel="00364561">
          <w:lastRenderedPageBreak/>
          <w:delText>Genetic</w:delText>
        </w:r>
        <w:r w:rsidRPr="00707910" w:rsidDel="00364561">
          <w:rPr>
            <w:lang w:val="el-GR"/>
            <w:rPrChange w:id="3350" w:author="Στάθης Καπ" w:date="2023-02-25T23:42:00Z">
              <w:rPr/>
            </w:rPrChange>
          </w:rPr>
          <w:delText xml:space="preserve"> </w:delText>
        </w:r>
        <w:r w:rsidDel="00364561">
          <w:delText>Algorithms</w:delText>
        </w:r>
        <w:r w:rsidRPr="00707910" w:rsidDel="00364561">
          <w:rPr>
            <w:lang w:val="el-GR"/>
            <w:rPrChange w:id="3351" w:author="Στάθης Καπ" w:date="2023-02-25T23:42:00Z">
              <w:rPr/>
            </w:rPrChange>
          </w:rPr>
          <w:delText xml:space="preserve"> (</w:delText>
        </w:r>
        <w:r w:rsidDel="00364561">
          <w:delText>GA</w:delText>
        </w:r>
        <w:r w:rsidRPr="00707910" w:rsidDel="00364561">
          <w:rPr>
            <w:lang w:val="el-GR"/>
            <w:rPrChange w:id="3352" w:author="Στάθης Καπ" w:date="2023-02-25T23:42:00Z">
              <w:rPr/>
            </w:rPrChange>
          </w:rPr>
          <w:delText>)</w:delText>
        </w:r>
      </w:del>
    </w:p>
    <w:p w14:paraId="2F76A34C" w14:textId="0A928C23" w:rsidR="007F3CEF" w:rsidRPr="00707910" w:rsidDel="00364561" w:rsidRDefault="007F3CEF" w:rsidP="007F3CEF">
      <w:pPr>
        <w:pStyle w:val="ListParagraph"/>
        <w:numPr>
          <w:ilvl w:val="1"/>
          <w:numId w:val="31"/>
        </w:numPr>
        <w:rPr>
          <w:del w:id="3353" w:author="Στάθης Καπ" w:date="2023-02-25T23:19:00Z"/>
          <w:lang w:val="el-GR"/>
          <w:rPrChange w:id="3354" w:author="Στάθης Καπ" w:date="2023-02-25T23:42:00Z">
            <w:rPr>
              <w:del w:id="3355" w:author="Στάθης Καπ" w:date="2023-02-25T23:19:00Z"/>
            </w:rPr>
          </w:rPrChange>
        </w:rPr>
      </w:pPr>
      <w:del w:id="3356" w:author="Στάθης Καπ" w:date="2023-02-25T23:19:00Z">
        <w:r w:rsidDel="00364561">
          <w:delText>Ant</w:delText>
        </w:r>
        <w:r w:rsidRPr="00707910" w:rsidDel="00364561">
          <w:rPr>
            <w:lang w:val="el-GR"/>
            <w:rPrChange w:id="3357" w:author="Στάθης Καπ" w:date="2023-02-25T23:42:00Z">
              <w:rPr/>
            </w:rPrChange>
          </w:rPr>
          <w:delText xml:space="preserve"> </w:delText>
        </w:r>
        <w:r w:rsidDel="00364561">
          <w:delText>Colony</w:delText>
        </w:r>
        <w:r w:rsidRPr="00707910" w:rsidDel="00364561">
          <w:rPr>
            <w:lang w:val="el-GR"/>
            <w:rPrChange w:id="3358" w:author="Στάθης Καπ" w:date="2023-02-25T23:42:00Z">
              <w:rPr/>
            </w:rPrChange>
          </w:rPr>
          <w:delText xml:space="preserve"> </w:delText>
        </w:r>
        <w:r w:rsidDel="00364561">
          <w:delText>Optimization</w:delText>
        </w:r>
        <w:r w:rsidRPr="00707910" w:rsidDel="00364561">
          <w:rPr>
            <w:lang w:val="el-GR"/>
            <w:rPrChange w:id="3359" w:author="Στάθης Καπ" w:date="2023-02-25T23:42:00Z">
              <w:rPr/>
            </w:rPrChange>
          </w:rPr>
          <w:delText xml:space="preserve"> (</w:delText>
        </w:r>
        <w:r w:rsidDel="00364561">
          <w:delText>ACO</w:delText>
        </w:r>
        <w:r w:rsidRPr="00707910" w:rsidDel="00364561">
          <w:rPr>
            <w:lang w:val="el-GR"/>
            <w:rPrChange w:id="3360" w:author="Στάθης Καπ" w:date="2023-02-25T23:42:00Z">
              <w:rPr/>
            </w:rPrChange>
          </w:rPr>
          <w:delText>)</w:delText>
        </w:r>
      </w:del>
    </w:p>
    <w:p w14:paraId="196BC70D" w14:textId="0C95039D" w:rsidR="007F3CEF" w:rsidRPr="00707910" w:rsidDel="00364561" w:rsidRDefault="007F3CEF" w:rsidP="007F3CEF">
      <w:pPr>
        <w:pStyle w:val="ListParagraph"/>
        <w:numPr>
          <w:ilvl w:val="1"/>
          <w:numId w:val="31"/>
        </w:numPr>
        <w:rPr>
          <w:del w:id="3361" w:author="Στάθης Καπ" w:date="2023-02-25T23:19:00Z"/>
          <w:lang w:val="el-GR"/>
          <w:rPrChange w:id="3362" w:author="Στάθης Καπ" w:date="2023-02-25T23:42:00Z">
            <w:rPr>
              <w:del w:id="3363" w:author="Στάθης Καπ" w:date="2023-02-25T23:19:00Z"/>
            </w:rPr>
          </w:rPrChange>
        </w:rPr>
      </w:pPr>
      <w:del w:id="3364" w:author="Στάθης Καπ" w:date="2023-02-25T23:19:00Z">
        <w:r w:rsidDel="00364561">
          <w:delText>Particle</w:delText>
        </w:r>
        <w:r w:rsidRPr="00707910" w:rsidDel="00364561">
          <w:rPr>
            <w:lang w:val="el-GR"/>
            <w:rPrChange w:id="3365" w:author="Στάθης Καπ" w:date="2023-02-25T23:42:00Z">
              <w:rPr/>
            </w:rPrChange>
          </w:rPr>
          <w:delText xml:space="preserve"> </w:delText>
        </w:r>
        <w:r w:rsidDel="00364561">
          <w:delText>Swarm</w:delText>
        </w:r>
        <w:r w:rsidRPr="00707910" w:rsidDel="00364561">
          <w:rPr>
            <w:lang w:val="el-GR"/>
            <w:rPrChange w:id="3366" w:author="Στάθης Καπ" w:date="2023-02-25T23:42:00Z">
              <w:rPr/>
            </w:rPrChange>
          </w:rPr>
          <w:delText xml:space="preserve"> </w:delText>
        </w:r>
        <w:r w:rsidDel="00364561">
          <w:delText>Optimization</w:delText>
        </w:r>
        <w:r w:rsidRPr="00707910" w:rsidDel="00364561">
          <w:rPr>
            <w:lang w:val="el-GR"/>
            <w:rPrChange w:id="3367" w:author="Στάθης Καπ" w:date="2023-02-25T23:42:00Z">
              <w:rPr/>
            </w:rPrChange>
          </w:rPr>
          <w:delText xml:space="preserve"> (</w:delText>
        </w:r>
        <w:r w:rsidDel="00364561">
          <w:delText>PSO</w:delText>
        </w:r>
        <w:r w:rsidRPr="00707910" w:rsidDel="00364561">
          <w:rPr>
            <w:lang w:val="el-GR"/>
            <w:rPrChange w:id="3368" w:author="Στάθης Καπ" w:date="2023-02-25T23:42:00Z">
              <w:rPr/>
            </w:rPrChange>
          </w:rPr>
          <w:delText>)</w:delText>
        </w:r>
      </w:del>
    </w:p>
    <w:p w14:paraId="6ABA3936" w14:textId="7B8E8411" w:rsidR="007F3CEF" w:rsidRPr="00707910" w:rsidDel="00364561" w:rsidRDefault="007F3CEF" w:rsidP="007F3CEF">
      <w:pPr>
        <w:pStyle w:val="ListParagraph"/>
        <w:numPr>
          <w:ilvl w:val="1"/>
          <w:numId w:val="31"/>
        </w:numPr>
        <w:rPr>
          <w:del w:id="3369" w:author="Στάθης Καπ" w:date="2023-02-25T23:19:00Z"/>
          <w:lang w:val="el-GR"/>
          <w:rPrChange w:id="3370" w:author="Στάθης Καπ" w:date="2023-02-25T23:42:00Z">
            <w:rPr>
              <w:del w:id="3371" w:author="Στάθης Καπ" w:date="2023-02-25T23:19:00Z"/>
            </w:rPr>
          </w:rPrChange>
        </w:rPr>
      </w:pPr>
      <w:del w:id="3372" w:author="Στάθης Καπ" w:date="2023-02-25T23:19:00Z">
        <w:r w:rsidDel="00364561">
          <w:delText>Waiting</w:delText>
        </w:r>
        <w:r w:rsidRPr="00707910" w:rsidDel="00364561">
          <w:rPr>
            <w:lang w:val="el-GR"/>
            <w:rPrChange w:id="3373" w:author="Στάθης Καπ" w:date="2023-02-25T23:42:00Z">
              <w:rPr/>
            </w:rPrChange>
          </w:rPr>
          <w:delText>-</w:delText>
        </w:r>
        <w:r w:rsidDel="00364561">
          <w:delText>Relocation</w:delText>
        </w:r>
        <w:r w:rsidRPr="00707910" w:rsidDel="00364561">
          <w:rPr>
            <w:lang w:val="el-GR"/>
            <w:rPrChange w:id="3374" w:author="Στάθης Καπ" w:date="2023-02-25T23:42:00Z">
              <w:rPr/>
            </w:rPrChange>
          </w:rPr>
          <w:delText xml:space="preserve"> </w:delText>
        </w:r>
        <w:r w:rsidDel="00364561">
          <w:delText>Strategies</w:delText>
        </w:r>
      </w:del>
    </w:p>
    <w:p w14:paraId="7FBE3CF4" w14:textId="726A776F" w:rsidR="007F3CEF" w:rsidRPr="00707910" w:rsidDel="00364561" w:rsidRDefault="007F3CEF" w:rsidP="007F3CEF">
      <w:pPr>
        <w:pStyle w:val="ListParagraph"/>
        <w:numPr>
          <w:ilvl w:val="1"/>
          <w:numId w:val="31"/>
        </w:numPr>
        <w:rPr>
          <w:del w:id="3375" w:author="Στάθης Καπ" w:date="2023-02-25T23:19:00Z"/>
          <w:lang w:val="el-GR"/>
          <w:rPrChange w:id="3376" w:author="Στάθης Καπ" w:date="2023-02-25T23:42:00Z">
            <w:rPr>
              <w:del w:id="3377" w:author="Στάθης Καπ" w:date="2023-02-25T23:19:00Z"/>
            </w:rPr>
          </w:rPrChange>
        </w:rPr>
      </w:pPr>
      <w:del w:id="3378" w:author="Στάθης Καπ" w:date="2023-02-25T23:19:00Z">
        <w:r w:rsidDel="00364561">
          <w:delText>Markov</w:delText>
        </w:r>
        <w:r w:rsidRPr="00707910" w:rsidDel="00364561">
          <w:rPr>
            <w:lang w:val="el-GR"/>
            <w:rPrChange w:id="3379" w:author="Στάθης Καπ" w:date="2023-02-25T23:42:00Z">
              <w:rPr/>
            </w:rPrChange>
          </w:rPr>
          <w:delText xml:space="preserve"> </w:delText>
        </w:r>
        <w:r w:rsidDel="00364561">
          <w:delText>Decision</w:delText>
        </w:r>
        <w:r w:rsidRPr="00707910" w:rsidDel="00364561">
          <w:rPr>
            <w:lang w:val="el-GR"/>
            <w:rPrChange w:id="3380" w:author="Στάθης Καπ" w:date="2023-02-25T23:42:00Z">
              <w:rPr/>
            </w:rPrChange>
          </w:rPr>
          <w:delText xml:space="preserve"> </w:delText>
        </w:r>
        <w:r w:rsidDel="00364561">
          <w:delText>Processes</w:delText>
        </w:r>
      </w:del>
    </w:p>
    <w:p w14:paraId="04D9C85A" w14:textId="7C401668" w:rsidR="007F3CEF" w:rsidRPr="00707910" w:rsidDel="00364561" w:rsidRDefault="007F3CEF" w:rsidP="007F3CEF">
      <w:pPr>
        <w:pStyle w:val="ListParagraph"/>
        <w:numPr>
          <w:ilvl w:val="1"/>
          <w:numId w:val="31"/>
        </w:numPr>
        <w:rPr>
          <w:del w:id="3381" w:author="Στάθης Καπ" w:date="2023-02-25T23:19:00Z"/>
          <w:lang w:val="el-GR"/>
          <w:rPrChange w:id="3382" w:author="Στάθης Καπ" w:date="2023-02-25T23:42:00Z">
            <w:rPr>
              <w:del w:id="3383" w:author="Στάθης Καπ" w:date="2023-02-25T23:19:00Z"/>
            </w:rPr>
          </w:rPrChange>
        </w:rPr>
      </w:pPr>
      <w:del w:id="3384" w:author="Στάθης Καπ" w:date="2023-02-25T23:19:00Z">
        <w:r w:rsidDel="00364561">
          <w:delText>Dynamic</w:delText>
        </w:r>
        <w:r w:rsidRPr="00707910" w:rsidDel="00364561">
          <w:rPr>
            <w:lang w:val="el-GR"/>
            <w:rPrChange w:id="3385" w:author="Στάθης Καπ" w:date="2023-02-25T23:42:00Z">
              <w:rPr/>
            </w:rPrChange>
          </w:rPr>
          <w:delText xml:space="preserve"> </w:delText>
        </w:r>
        <w:r w:rsidDel="00364561">
          <w:delText>Programming</w:delText>
        </w:r>
        <w:r w:rsidRPr="00707910" w:rsidDel="00364561">
          <w:rPr>
            <w:lang w:val="el-GR"/>
            <w:rPrChange w:id="3386" w:author="Στάθης Καπ" w:date="2023-02-25T23:42:00Z">
              <w:rPr/>
            </w:rPrChange>
          </w:rPr>
          <w:delText xml:space="preserve"> (</w:delText>
        </w:r>
        <w:r w:rsidDel="00364561">
          <w:delText>DP</w:delText>
        </w:r>
        <w:r w:rsidRPr="00707910" w:rsidDel="00364561">
          <w:rPr>
            <w:lang w:val="el-GR"/>
            <w:rPrChange w:id="3387" w:author="Στάθης Καπ" w:date="2023-02-25T23:42:00Z">
              <w:rPr/>
            </w:rPrChange>
          </w:rPr>
          <w:delText>)-</w:delText>
        </w:r>
        <w:r w:rsidDel="00364561">
          <w:delText>Based</w:delText>
        </w:r>
        <w:r w:rsidR="003C099B" w:rsidDel="00364561">
          <w:rPr>
            <w:lang w:val="el-GR"/>
          </w:rPr>
          <w:delText xml:space="preserve"> </w:delText>
        </w:r>
        <w:r w:rsidDel="00364561">
          <w:delText>Approaches</w:delText>
        </w:r>
      </w:del>
    </w:p>
    <w:p w14:paraId="177745C3" w14:textId="7A33C872" w:rsidR="007F3CEF" w:rsidRPr="00707910" w:rsidDel="00364561" w:rsidRDefault="007F3CEF" w:rsidP="007F3CEF">
      <w:pPr>
        <w:pStyle w:val="ListParagraph"/>
        <w:numPr>
          <w:ilvl w:val="1"/>
          <w:numId w:val="31"/>
        </w:numPr>
        <w:rPr>
          <w:del w:id="3388" w:author="Στάθης Καπ" w:date="2023-02-25T23:19:00Z"/>
          <w:lang w:val="el-GR"/>
          <w:rPrChange w:id="3389" w:author="Στάθης Καπ" w:date="2023-02-25T23:42:00Z">
            <w:rPr>
              <w:del w:id="3390" w:author="Στάθης Καπ" w:date="2023-02-25T23:19:00Z"/>
            </w:rPr>
          </w:rPrChange>
        </w:rPr>
      </w:pPr>
      <w:del w:id="3391" w:author="Στάθης Καπ" w:date="2023-02-25T23:19:00Z">
        <w:r w:rsidDel="00364561">
          <w:delText>Queueing</w:delText>
        </w:r>
        <w:r w:rsidRPr="00707910" w:rsidDel="00364561">
          <w:rPr>
            <w:lang w:val="el-GR"/>
            <w:rPrChange w:id="3392" w:author="Στάθης Καπ" w:date="2023-02-25T23:42:00Z">
              <w:rPr/>
            </w:rPrChange>
          </w:rPr>
          <w:delText>-</w:delText>
        </w:r>
        <w:r w:rsidDel="00364561">
          <w:delText>Polling</w:delText>
        </w:r>
        <w:r w:rsidRPr="00707910" w:rsidDel="00364561">
          <w:rPr>
            <w:lang w:val="el-GR"/>
            <w:rPrChange w:id="3393" w:author="Στάθης Καπ" w:date="2023-02-25T23:42:00Z">
              <w:rPr/>
            </w:rPrChange>
          </w:rPr>
          <w:delText xml:space="preserve"> </w:delText>
        </w:r>
        <w:r w:rsidDel="00364561">
          <w:delText>Strategies</w:delText>
        </w:r>
      </w:del>
    </w:p>
    <w:p w14:paraId="44390117" w14:textId="38EED9A7" w:rsidR="00AF2D24" w:rsidDel="00364561" w:rsidRDefault="005F1598" w:rsidP="00F01EBF">
      <w:pPr>
        <w:rPr>
          <w:del w:id="3394" w:author="Στάθης Καπ" w:date="2023-02-25T23:19:00Z"/>
          <w:lang w:val="el-GR"/>
        </w:rPr>
      </w:pPr>
      <w:del w:id="3395" w:author="Στάθης Καπ" w:date="2023-02-25T23:19:00Z">
        <w:r w:rsidDel="00364561">
          <w:rPr>
            <w:lang w:val="el-GR"/>
          </w:rPr>
          <w:delText xml:space="preserve">Όπως αναφέρθηκε και στην αρχή της υποενότητας, ένας τρόπος προσέγγισης των προβλημάτων Δυναμικής Βελτιστοποίησης είναι ο χωρισμός του συνολικού διαθέσιμου χρόνου σε μικρότερα χρονικά τμήματα και η εκτέλεση του αλγορίθμου βελτιστοποίησης για το εκάστοτε στατικό πρόβλημα στην αρχή του κάθε τμήματος. Η έννοια λοιπόν του «δυναμικού αλγορίθμου», σύμφωνα με τους </w:delText>
        </w:r>
        <w:r w:rsidDel="00364561">
          <w:delText>Psaraftis</w:delText>
        </w:r>
        <w:r w:rsidRPr="005F1598" w:rsidDel="00364561">
          <w:rPr>
            <w:lang w:val="el-GR"/>
          </w:rPr>
          <w:delText xml:space="preserve"> </w:delText>
        </w:r>
        <w:r w:rsidDel="00364561">
          <w:delText>et</w:delText>
        </w:r>
        <w:r w:rsidRPr="005F1598" w:rsidDel="00364561">
          <w:rPr>
            <w:lang w:val="el-GR"/>
          </w:rPr>
          <w:delText xml:space="preserve"> </w:delText>
        </w:r>
        <w:r w:rsidDel="00364561">
          <w:delText>al</w:delText>
        </w:r>
        <w:r w:rsidRPr="005F1598" w:rsidDel="00364561">
          <w:rPr>
            <w:lang w:val="el-GR"/>
          </w:rPr>
          <w:delText>.</w:delText>
        </w:r>
        <w:r w:rsidDel="00364561">
          <w:rPr>
            <w:lang w:val="el-GR"/>
          </w:rPr>
          <w:delText xml:space="preserve"> </w:delText>
        </w:r>
        <w:r w:rsidRPr="005F1598" w:rsidDel="00364561">
          <w:rPr>
            <w:lang w:val="el-GR"/>
          </w:rPr>
          <w:delText xml:space="preserve">(2016), </w:delText>
        </w:r>
        <w:r w:rsidDel="00364561">
          <w:rPr>
            <w:lang w:val="el-GR"/>
          </w:rPr>
          <w:delText>θα μπορούσε να προσδοθεί μόνο στις τελευταίες τέσσερις μεθόδους επίλυσης που αποτελούν τη μειονότητα των ερευνών.</w:delText>
        </w:r>
      </w:del>
    </w:p>
    <w:p w14:paraId="7D07FE71" w14:textId="542E6E91" w:rsidR="00914A3A" w:rsidDel="00364561" w:rsidRDefault="00914A3A" w:rsidP="00F01EBF">
      <w:pPr>
        <w:rPr>
          <w:del w:id="3396" w:author="Στάθης Καπ" w:date="2023-02-25T23:19:00Z"/>
          <w:rFonts w:eastAsiaTheme="minorEastAsia"/>
          <w:lang w:val="el-GR"/>
        </w:rPr>
      </w:pPr>
      <w:del w:id="3397" w:author="Στάθης Καπ" w:date="2023-02-25T23:19:00Z">
        <w:r w:rsidDel="00364561">
          <w:rPr>
            <w:lang w:val="el-GR"/>
          </w:rPr>
          <w:delText>Οι</w:delText>
        </w:r>
        <w:r w:rsidRPr="00FF27A9" w:rsidDel="00364561">
          <w:rPr>
            <w:lang w:val="el-GR"/>
          </w:rPr>
          <w:delText xml:space="preserve"> </w:delText>
        </w:r>
        <w:r w:rsidDel="00364561">
          <w:delText>Attanasio</w:delText>
        </w:r>
        <w:r w:rsidRPr="00FF27A9" w:rsidDel="00364561">
          <w:rPr>
            <w:lang w:val="el-GR"/>
          </w:rPr>
          <w:delText xml:space="preserve"> </w:delText>
        </w:r>
        <w:r w:rsidDel="00364561">
          <w:delText>et</w:delText>
        </w:r>
        <w:r w:rsidRPr="00FF27A9" w:rsidDel="00364561">
          <w:rPr>
            <w:lang w:val="el-GR"/>
          </w:rPr>
          <w:delText xml:space="preserve"> </w:delText>
        </w:r>
        <w:r w:rsidDel="00364561">
          <w:delText>al</w:delText>
        </w:r>
        <w:r w:rsidRPr="00FF27A9" w:rsidDel="00364561">
          <w:rPr>
            <w:lang w:val="el-GR"/>
          </w:rPr>
          <w:delText>.(2004)</w:delText>
        </w:r>
        <w:r w:rsidR="00D95278" w:rsidRPr="00FF27A9" w:rsidDel="00364561">
          <w:rPr>
            <w:lang w:val="el-GR"/>
          </w:rPr>
          <w:delText xml:space="preserve"> </w:delText>
        </w:r>
        <w:r w:rsidR="00D95278" w:rsidDel="00364561">
          <w:rPr>
            <w:lang w:val="el-GR"/>
          </w:rPr>
          <w:delText>μελέτησαν</w:delText>
        </w:r>
        <w:r w:rsidR="00D95278" w:rsidRPr="00FF27A9" w:rsidDel="00364561">
          <w:rPr>
            <w:lang w:val="el-GR"/>
          </w:rPr>
          <w:delText xml:space="preserve"> </w:delText>
        </w:r>
        <w:r w:rsidR="00D95278" w:rsidDel="00364561">
          <w:rPr>
            <w:lang w:val="el-GR"/>
          </w:rPr>
          <w:delText>το</w:delText>
        </w:r>
        <w:r w:rsidR="00D95278" w:rsidRPr="00FF27A9" w:rsidDel="00364561">
          <w:rPr>
            <w:lang w:val="el-GR"/>
          </w:rPr>
          <w:delText xml:space="preserve"> </w:delText>
        </w:r>
        <w:r w:rsidR="00D95278" w:rsidDel="00364561">
          <w:delText>Dial</w:delText>
        </w:r>
        <w:r w:rsidR="00D95278" w:rsidRPr="00FF27A9" w:rsidDel="00364561">
          <w:rPr>
            <w:lang w:val="el-GR"/>
          </w:rPr>
          <w:delText>-</w:delText>
        </w:r>
        <w:r w:rsidR="00D95278" w:rsidDel="00364561">
          <w:delText>a</w:delText>
        </w:r>
        <w:r w:rsidR="00FF27A9" w:rsidRPr="00FF27A9" w:rsidDel="00364561">
          <w:rPr>
            <w:lang w:val="el-GR"/>
          </w:rPr>
          <w:delText>-</w:delText>
        </w:r>
        <w:r w:rsidR="00FF27A9" w:rsidDel="00364561">
          <w:delText>Ride</w:delText>
        </w:r>
        <w:r w:rsidR="00FF27A9" w:rsidRPr="00FF27A9" w:rsidDel="00364561">
          <w:rPr>
            <w:lang w:val="el-GR"/>
          </w:rPr>
          <w:delText xml:space="preserve"> </w:delText>
        </w:r>
        <w:r w:rsidR="00FF27A9" w:rsidDel="00364561">
          <w:rPr>
            <w:lang w:val="el-GR"/>
          </w:rPr>
          <w:delText xml:space="preserve">πρόβλημα </w:delText>
        </w:r>
        <w:r w:rsidR="00FF27A9" w:rsidRPr="00FF27A9" w:rsidDel="00364561">
          <w:rPr>
            <w:lang w:val="el-GR"/>
          </w:rPr>
          <w:delText>(</w:delText>
        </w:r>
        <w:r w:rsidR="00FF27A9" w:rsidDel="00364561">
          <w:delText>DARP</w:delText>
        </w:r>
        <w:r w:rsidR="00FF27A9" w:rsidRPr="00FF27A9" w:rsidDel="00364561">
          <w:rPr>
            <w:lang w:val="el-GR"/>
          </w:rPr>
          <w:delText xml:space="preserve">) </w:delText>
        </w:r>
        <w:r w:rsidR="00FF27A9" w:rsidDel="00364561">
          <w:rPr>
            <w:lang w:val="el-GR"/>
          </w:rPr>
          <w:delText xml:space="preserve">και ανέπτυξαν έναν αλγόριθμο παράλληλης Αναζήτησης Ταμπού για τη δυναμική εκδοχή του, που βασίζεται στην αναζήτηση Ταμπού των </w:delText>
        </w:r>
        <w:r w:rsidR="00FF27A9" w:rsidDel="00364561">
          <w:delText>Cordeau</w:delText>
        </w:r>
        <w:r w:rsidR="00FF27A9" w:rsidRPr="00FF27A9" w:rsidDel="00364561">
          <w:rPr>
            <w:lang w:val="el-GR"/>
          </w:rPr>
          <w:delText xml:space="preserve"> &amp; </w:delText>
        </w:r>
        <w:r w:rsidR="00FF27A9" w:rsidDel="00364561">
          <w:delText>Laporte</w:delText>
        </w:r>
        <w:r w:rsidR="00FF27A9" w:rsidRPr="00FF27A9" w:rsidDel="00364561">
          <w:rPr>
            <w:lang w:val="el-GR"/>
          </w:rPr>
          <w:delText xml:space="preserve"> (2003), </w:delText>
        </w:r>
        <w:r w:rsidR="00FF27A9" w:rsidDel="00364561">
          <w:rPr>
            <w:lang w:val="el-GR"/>
          </w:rPr>
          <w:delText xml:space="preserve">με πρωταρχικό σκοπό την εξυπηρέτηση των όσο δυνατόν περισσότερων πελατών. Ο αλγόριθμος των </w:delText>
        </w:r>
        <w:r w:rsidR="00FF27A9" w:rsidDel="00364561">
          <w:delText>Cordeau</w:delText>
        </w:r>
        <w:r w:rsidR="00FF27A9" w:rsidRPr="00DA136A" w:rsidDel="00364561">
          <w:rPr>
            <w:lang w:val="el-GR"/>
          </w:rPr>
          <w:delText xml:space="preserve"> &amp; </w:delText>
        </w:r>
        <w:r w:rsidR="00FF27A9" w:rsidDel="00364561">
          <w:delText>Laporte</w:delText>
        </w:r>
        <w:r w:rsidR="00FF27A9" w:rsidRPr="00DA136A" w:rsidDel="00364561">
          <w:rPr>
            <w:lang w:val="el-GR"/>
          </w:rPr>
          <w:delText xml:space="preserve"> (2003)</w:delText>
        </w:r>
        <w:r w:rsidR="00DA136A" w:rsidRPr="00DA136A" w:rsidDel="00364561">
          <w:rPr>
            <w:lang w:val="el-GR"/>
          </w:rPr>
          <w:delText xml:space="preserve"> </w:delText>
        </w:r>
        <w:r w:rsidR="00DA136A" w:rsidDel="00364561">
          <w:rPr>
            <w:lang w:val="el-GR"/>
          </w:rPr>
          <w:delText xml:space="preserve">για το στατικό </w:delText>
        </w:r>
        <w:r w:rsidR="00DA136A" w:rsidDel="00364561">
          <w:delText>DARP</w:delText>
        </w:r>
        <w:r w:rsidR="00DA136A" w:rsidRPr="00DA136A" w:rsidDel="00364561">
          <w:rPr>
            <w:lang w:val="el-GR"/>
          </w:rPr>
          <w:delText xml:space="preserve">, </w:delText>
        </w:r>
        <w:r w:rsidR="00DA136A" w:rsidDel="00364561">
          <w:rPr>
            <w:lang w:val="el-GR"/>
          </w:rPr>
          <w:delText xml:space="preserve">σε κάθε επανάληψη </w:delText>
        </w:r>
        <w:r w:rsidR="00DA136A" w:rsidDel="00364561">
          <w:delText>t</w:delText>
        </w:r>
        <w:r w:rsidR="00DA136A" w:rsidDel="00364561">
          <w:rPr>
            <w:lang w:val="el-GR"/>
          </w:rPr>
          <w:delText xml:space="preserve">, επιλέγει τη βέλτιστη λύση από τη γειτονιά λύσεων </w:delText>
        </w:r>
        <w:r w:rsidR="00DA136A" w:rsidDel="00364561">
          <w:delText>N</w:delText>
        </w:r>
        <w:r w:rsidR="00DA136A" w:rsidRPr="00DA136A" w:rsidDel="00364561">
          <w:rPr>
            <w:lang w:val="el-GR"/>
          </w:rPr>
          <w:delText>(</w:delText>
        </w:r>
      </w:del>
      <m:oMath>
        <m:sSub>
          <m:sSubPr>
            <m:ctrlPr>
              <w:del w:id="3398" w:author="Στάθης Καπ" w:date="2023-02-25T23:19:00Z">
                <w:rPr>
                  <w:rFonts w:ascii="Cambria Math" w:hAnsi="Cambria Math"/>
                  <w:i/>
                  <w:lang w:val="el-GR"/>
                </w:rPr>
              </w:del>
            </m:ctrlPr>
          </m:sSubPr>
          <m:e>
            <m:r>
              <w:del w:id="3399" w:author="Στάθης Καπ" w:date="2023-02-25T23:19:00Z">
                <w:rPr>
                  <w:rFonts w:ascii="Cambria Math" w:hAnsi="Cambria Math"/>
                  <w:lang w:val="el-GR"/>
                </w:rPr>
                <m:t>s</m:t>
              </w:del>
            </m:r>
          </m:e>
          <m:sub>
            <m:r>
              <w:del w:id="3400" w:author="Στάθης Καπ" w:date="2023-02-25T23:19:00Z">
                <w:rPr>
                  <w:rFonts w:ascii="Cambria Math" w:hAnsi="Cambria Math"/>
                  <w:lang w:val="el-GR"/>
                </w:rPr>
                <m:t>t</m:t>
              </w:del>
            </m:r>
          </m:sub>
        </m:sSub>
      </m:oMath>
      <w:del w:id="3401" w:author="Στάθης Καπ" w:date="2023-02-25T23:19:00Z">
        <w:r w:rsidR="00DA136A" w:rsidRPr="00DA136A" w:rsidDel="00364561">
          <w:rPr>
            <w:lang w:val="el-GR"/>
          </w:rPr>
          <w:delText xml:space="preserve">) </w:delText>
        </w:r>
        <w:r w:rsidR="00DA136A" w:rsidDel="00364561">
          <w:rPr>
            <w:lang w:val="el-GR"/>
          </w:rPr>
          <w:delText xml:space="preserve">της λύσης </w:delText>
        </w:r>
      </w:del>
      <m:oMath>
        <m:sSub>
          <m:sSubPr>
            <m:ctrlPr>
              <w:del w:id="3402" w:author="Στάθης Καπ" w:date="2023-02-25T23:19:00Z">
                <w:rPr>
                  <w:rFonts w:ascii="Cambria Math" w:hAnsi="Cambria Math"/>
                  <w:i/>
                  <w:lang w:val="el-GR"/>
                </w:rPr>
              </w:del>
            </m:ctrlPr>
          </m:sSubPr>
          <m:e>
            <m:r>
              <w:del w:id="3403" w:author="Στάθης Καπ" w:date="2023-02-25T23:19:00Z">
                <w:rPr>
                  <w:rFonts w:ascii="Cambria Math" w:hAnsi="Cambria Math"/>
                  <w:lang w:val="el-GR"/>
                </w:rPr>
                <m:t>s</m:t>
              </w:del>
            </m:r>
          </m:e>
          <m:sub>
            <m:r>
              <w:del w:id="3404" w:author="Στάθης Καπ" w:date="2023-02-25T23:19:00Z">
                <w:rPr>
                  <w:rFonts w:ascii="Cambria Math" w:hAnsi="Cambria Math"/>
                  <w:lang w:val="el-GR"/>
                </w:rPr>
                <m:t>t</m:t>
              </w:del>
            </m:r>
          </m:sub>
        </m:sSub>
      </m:oMath>
      <w:del w:id="3405" w:author="Στάθης Καπ" w:date="2023-02-25T23:19:00Z">
        <w:r w:rsidR="00DA136A" w:rsidRPr="00DA136A" w:rsidDel="00364561">
          <w:rPr>
            <w:rFonts w:eastAsiaTheme="minorEastAsia"/>
            <w:lang w:val="el-GR"/>
          </w:rPr>
          <w:delText xml:space="preserve"> </w:delText>
        </w:r>
        <w:r w:rsidR="00DA136A" w:rsidDel="00364561">
          <w:rPr>
            <w:rFonts w:eastAsiaTheme="minorEastAsia"/>
            <w:lang w:val="el-GR"/>
          </w:rPr>
          <w:delText xml:space="preserve">ενώ για την αποφυγή της ανακύκλωσης απαγορεύει τις λύσεις που περιέχουν χαρακτηριστικά πρόσφατων λύσεων για θ επαναλήψεις, εκτός και εάν οι λύσεις αυτές είναι καλύτερες. Πιο συγκεκριμένα, εάν κατά τη διάρκεια παραγωγής της γειτονιάς λύσεων μιας λύσης </w:delText>
        </w:r>
        <w:r w:rsidR="00DA136A" w:rsidDel="00364561">
          <w:rPr>
            <w:rFonts w:eastAsiaTheme="minorEastAsia"/>
          </w:rPr>
          <w:delText>s</w:delText>
        </w:r>
        <w:r w:rsidR="00DA136A" w:rsidDel="00364561">
          <w:rPr>
            <w:rFonts w:eastAsiaTheme="minorEastAsia"/>
            <w:lang w:val="el-GR"/>
          </w:rPr>
          <w:delText xml:space="preserve">, ένα ζεύγος κόμβων (παραλαβή-παράδοση) αποφασισθεί να αφαιρεθεί από μία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r w:rsidR="00DA136A" w:rsidDel="00364561">
          <w:rPr>
            <w:rFonts w:eastAsiaTheme="minorEastAsia"/>
            <w:lang w:val="el-GR"/>
          </w:rPr>
          <w:delText xml:space="preserve"> και να εισαχθεί σε μια διαδρομή </w:delText>
        </w:r>
        <w:r w:rsidR="00DA136A" w:rsidDel="00364561">
          <w:rPr>
            <w:rFonts w:eastAsiaTheme="minorEastAsia"/>
          </w:rPr>
          <w:delText>k</w:delText>
        </w:r>
        <w:r w:rsidR="00DA136A" w:rsidRPr="00DA136A" w:rsidDel="00364561">
          <w:rPr>
            <w:rFonts w:eastAsiaTheme="minorEastAsia"/>
            <w:lang w:val="el-GR"/>
          </w:rPr>
          <w:delText>’</w:delText>
        </w:r>
        <w:r w:rsidR="00DA136A" w:rsidDel="00364561">
          <w:rPr>
            <w:rFonts w:eastAsiaTheme="minorEastAsia"/>
            <w:lang w:val="el-GR"/>
          </w:rPr>
          <w:delText xml:space="preserve">, τότε το ζεύγος αυτό απαγορεύεται να επιστρέψει στη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r w:rsidR="00DA136A" w:rsidDel="00364561">
          <w:rPr>
            <w:rFonts w:eastAsiaTheme="minorEastAsia"/>
            <w:lang w:val="el-GR"/>
          </w:rPr>
          <w:delText xml:space="preserve">για θ επαναλήψεις </w:delText>
        </w:r>
        <w:commentRangeStart w:id="3406"/>
        <w:r w:rsidR="00DA136A" w:rsidDel="00364561">
          <w:rPr>
            <w:rFonts w:eastAsiaTheme="minorEastAsia"/>
            <w:lang w:val="el-GR"/>
          </w:rPr>
          <w:delText xml:space="preserve">εκτός και αν από την κίνηση αυτή προέκυπτε μια λύση καλύτερη από όλες που έχουν το ζεύγος αυτό στη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commentRangeEnd w:id="3406"/>
        <w:r w:rsidR="002451D2" w:rsidDel="00364561">
          <w:rPr>
            <w:rStyle w:val="CommentReference"/>
          </w:rPr>
          <w:commentReference w:id="3406"/>
        </w:r>
        <w:r w:rsidR="00DA136A" w:rsidDel="00364561">
          <w:rPr>
            <w:rFonts w:eastAsiaTheme="minorEastAsia"/>
            <w:lang w:val="el-GR"/>
          </w:rPr>
          <w:delText xml:space="preserve">Για τη διαφοροποίηση των λύσεων, αποθαρρύνεται η επαναλαμβανόμενη προσθήκη μιας αίτησης σε μία λύση </w:delText>
        </w:r>
        <w:r w:rsidR="00DA136A" w:rsidDel="00364561">
          <w:rPr>
            <w:rFonts w:eastAsiaTheme="minorEastAsia"/>
          </w:rPr>
          <w:delText>s</w:delText>
        </w:r>
        <w:r w:rsidR="00DA136A" w:rsidRPr="00DA136A" w:rsidDel="00364561">
          <w:rPr>
            <w:rFonts w:eastAsiaTheme="minorEastAsia"/>
            <w:lang w:val="el-GR"/>
          </w:rPr>
          <w:delText xml:space="preserve"> </w:delText>
        </w:r>
        <w:r w:rsidR="00DA136A" w:rsidDel="00364561">
          <w:rPr>
            <w:rFonts w:eastAsiaTheme="minorEastAsia"/>
            <w:lang w:val="el-GR"/>
          </w:rPr>
          <w:delText>κατά τη διάρκεια μιας αναζήτησης.</w:delText>
        </w:r>
        <w:r w:rsidR="00A0654F" w:rsidDel="00364561">
          <w:rPr>
            <w:rFonts w:eastAsiaTheme="minorEastAsia"/>
            <w:lang w:val="el-GR"/>
          </w:rPr>
          <w:delText xml:space="preserve"> Η παράλληλη υλοποίηση του στατικού </w:delText>
        </w:r>
        <w:r w:rsidR="00A0654F" w:rsidDel="00364561">
          <w:rPr>
            <w:rFonts w:eastAsiaTheme="minorEastAsia"/>
          </w:rPr>
          <w:delText>DARP</w:delText>
        </w:r>
        <w:r w:rsidR="00A0654F" w:rsidDel="00364561">
          <w:rPr>
            <w:rFonts w:eastAsiaTheme="minorEastAsia"/>
            <w:lang w:val="el-GR"/>
          </w:rPr>
          <w:delText xml:space="preserve"> αποτελείται από δύο στρατηγικές:</w:delText>
        </w:r>
      </w:del>
    </w:p>
    <w:p w14:paraId="690366C1" w14:textId="19CACDCE" w:rsidR="00A0654F" w:rsidDel="00364561" w:rsidRDefault="00A0654F" w:rsidP="00A0654F">
      <w:pPr>
        <w:pStyle w:val="ListParagraph"/>
        <w:numPr>
          <w:ilvl w:val="0"/>
          <w:numId w:val="32"/>
        </w:numPr>
        <w:rPr>
          <w:del w:id="3407" w:author="Στάθης Καπ" w:date="2023-02-25T23:19:00Z"/>
          <w:lang w:val="el-GR"/>
        </w:rPr>
      </w:pPr>
      <w:del w:id="3408" w:author="Στάθης Καπ" w:date="2023-02-25T23:19:00Z">
        <w:r w:rsidDel="00364561">
          <w:delText>p</w:delText>
        </w:r>
        <w:r w:rsidRPr="00A0654F" w:rsidDel="00364561">
          <w:rPr>
            <w:lang w:val="el-GR"/>
          </w:rPr>
          <w:delText>-</w:delText>
        </w:r>
        <w:r w:rsidDel="00364561">
          <w:delText>C</w:delText>
        </w:r>
        <w:r w:rsidRPr="00A0654F" w:rsidDel="00364561">
          <w:rPr>
            <w:lang w:val="el-GR"/>
          </w:rPr>
          <w:delText>/</w:delText>
        </w:r>
        <w:r w:rsidDel="00364561">
          <w:delText>C</w:delText>
        </w:r>
        <w:r w:rsidRPr="00A0654F" w:rsidDel="00364561">
          <w:rPr>
            <w:lang w:val="el-GR"/>
          </w:rPr>
          <w:delText>/</w:delText>
        </w:r>
        <w:r w:rsidDel="00364561">
          <w:delText>SPMS</w:delText>
        </w:r>
        <w:r w:rsidRPr="00A0654F" w:rsidDel="00364561">
          <w:rPr>
            <w:lang w:val="el-GR"/>
          </w:rPr>
          <w:delText xml:space="preserve">: </w:delText>
        </w:r>
        <w:r w:rsidDel="00364561">
          <w:rPr>
            <w:lang w:val="el-GR"/>
          </w:rPr>
          <w:delText>Σε αυτή τη στρατηγική, η αναζήτηση πραγματοποιείται από πολλαπλούς επεξεργαστές (</w:delText>
        </w:r>
        <w:r w:rsidDel="00364561">
          <w:delText>p</w:delText>
        </w:r>
        <w:r w:rsidRPr="00A0654F" w:rsidDel="00364561">
          <w:rPr>
            <w:lang w:val="el-GR"/>
          </w:rPr>
          <w:delText>-</w:delText>
        </w:r>
        <w:r w:rsidDel="00364561">
          <w:delText>C</w:delText>
        </w:r>
        <w:r w:rsidDel="00364561">
          <w:rPr>
            <w:lang w:val="el-GR"/>
          </w:rPr>
          <w:delText>)</w:delText>
        </w:r>
        <w:r w:rsidRPr="00A0654F" w:rsidDel="00364561">
          <w:rPr>
            <w:lang w:val="el-GR"/>
          </w:rPr>
          <w:delText xml:space="preserve">. </w:delText>
        </w:r>
        <w:r w:rsidDel="00364561">
          <w:rPr>
            <w:lang w:val="el-GR"/>
          </w:rPr>
          <w:delText xml:space="preserve">Κάθε επεξεργαστής πραγματοποιεί διαφορετική αναζήτηση ξεκινώντας από το ίδιο σημείο </w:delText>
        </w:r>
        <w:r w:rsidRPr="00A0654F" w:rsidDel="00364561">
          <w:rPr>
            <w:lang w:val="el-GR"/>
          </w:rPr>
          <w:delText>(</w:delText>
        </w:r>
        <w:r w:rsidDel="00364561">
          <w:delText>SPMS</w:delText>
        </w:r>
        <w:r w:rsidRPr="00A0654F" w:rsidDel="00364561">
          <w:rPr>
            <w:lang w:val="el-GR"/>
          </w:rPr>
          <w:delText>).</w:delText>
        </w:r>
        <w:r w:rsidDel="00364561">
          <w:rPr>
            <w:lang w:val="el-GR"/>
          </w:rPr>
          <w:delText xml:space="preserve"> Όταν κάποιος επεξεργαστής βρει μία νέα βέλτιστη λύση, τότε αποστέλλεται μονάχα αυτή στους υπόλοιπους επεξεργαστές χωρίς επιπρόσθετες πληροφορίες (</w:delText>
        </w:r>
        <w:r w:rsidDel="00364561">
          <w:delText>C</w:delText>
        </w:r>
        <w:r w:rsidDel="00364561">
          <w:rPr>
            <w:lang w:val="el-GR"/>
          </w:rPr>
          <w:delText>)</w:delText>
        </w:r>
        <w:r w:rsidRPr="00A0654F" w:rsidDel="00364561">
          <w:rPr>
            <w:lang w:val="el-GR"/>
          </w:rPr>
          <w:delText>.</w:delText>
        </w:r>
      </w:del>
    </w:p>
    <w:p w14:paraId="6F8DF9A9" w14:textId="642DB406" w:rsidR="00A0654F" w:rsidDel="00364561" w:rsidRDefault="00A0654F" w:rsidP="00A0654F">
      <w:pPr>
        <w:pStyle w:val="ListParagraph"/>
        <w:numPr>
          <w:ilvl w:val="0"/>
          <w:numId w:val="32"/>
        </w:numPr>
        <w:rPr>
          <w:del w:id="3409" w:author="Στάθης Καπ" w:date="2023-02-25T23:19:00Z"/>
          <w:lang w:val="el-GR"/>
        </w:rPr>
      </w:pPr>
      <w:del w:id="3410" w:author="Στάθης Καπ" w:date="2023-02-25T23:19:00Z">
        <w:r w:rsidDel="00364561">
          <w:delText>p</w:delText>
        </w:r>
        <w:r w:rsidRPr="00A0654F" w:rsidDel="00364561">
          <w:rPr>
            <w:lang w:val="el-GR"/>
          </w:rPr>
          <w:delText>-</w:delText>
        </w:r>
        <w:r w:rsidDel="00364561">
          <w:delText>C</w:delText>
        </w:r>
        <w:r w:rsidRPr="00A0654F" w:rsidDel="00364561">
          <w:rPr>
            <w:lang w:val="el-GR"/>
          </w:rPr>
          <w:delText>/</w:delText>
        </w:r>
        <w:r w:rsidDel="00364561">
          <w:delText>C</w:delText>
        </w:r>
        <w:r w:rsidRPr="00A0654F" w:rsidDel="00364561">
          <w:rPr>
            <w:lang w:val="el-GR"/>
          </w:rPr>
          <w:delText>/</w:delText>
        </w:r>
        <w:r w:rsidDel="00364561">
          <w:delText>MPMS</w:delText>
        </w:r>
        <w:r w:rsidDel="00364561">
          <w:rPr>
            <w:lang w:val="el-GR"/>
          </w:rPr>
          <w:delText>: Η διαφορά αυτής της στρατηγικές</w:delText>
        </w:r>
      </w:del>
      <w:ins w:id="3411" w:author="Charalampos Konstantopoulos" w:date="2023-02-01T06:01:00Z">
        <w:del w:id="3412" w:author="Στάθης Καπ" w:date="2023-02-25T23:19:00Z">
          <w:r w:rsidDel="00364561">
            <w:rPr>
              <w:lang w:val="el-GR"/>
            </w:rPr>
            <w:delText>στρατηγικ</w:delText>
          </w:r>
        </w:del>
      </w:ins>
      <w:ins w:id="3413" w:author=" " w:date="2023-01-27T19:00:00Z">
        <w:del w:id="3414" w:author="Στάθης Καπ" w:date="2023-02-25T23:19:00Z">
          <w:r w:rsidR="002451D2" w:rsidDel="00364561">
            <w:rPr>
              <w:lang w:val="el-GR"/>
            </w:rPr>
            <w:delText>ής</w:delText>
          </w:r>
        </w:del>
      </w:ins>
      <w:del w:id="3415" w:author="Στάθης Καπ" w:date="2023-02-25T23:19:00Z">
        <w:r w:rsidDel="00364561">
          <w:rPr>
            <w:lang w:val="el-GR"/>
          </w:rPr>
          <w:delText>ές από την πρώτη, είναι πως ο κάθε επεξεργαστής ξεκινάει την αναζήτησή του από μία διαφορετική αρχική λύση (</w:delText>
        </w:r>
        <w:r w:rsidDel="00364561">
          <w:delText>MPMS</w:delText>
        </w:r>
        <w:r w:rsidDel="00364561">
          <w:rPr>
            <w:lang w:val="el-GR"/>
          </w:rPr>
          <w:delText>)</w:delText>
        </w:r>
        <w:r w:rsidRPr="00A0654F" w:rsidDel="00364561">
          <w:rPr>
            <w:lang w:val="el-GR"/>
          </w:rPr>
          <w:delText>.</w:delText>
        </w:r>
      </w:del>
    </w:p>
    <w:p w14:paraId="028B7AD8" w14:textId="0D5A6A2A" w:rsidR="00227BA3" w:rsidDel="00364561" w:rsidRDefault="00227BA3" w:rsidP="00227BA3">
      <w:pPr>
        <w:rPr>
          <w:del w:id="3416" w:author="Στάθης Καπ" w:date="2023-02-25T23:19:00Z"/>
          <w:lang w:val="el-GR"/>
        </w:rPr>
      </w:pPr>
      <w:del w:id="3417" w:author="Στάθης Καπ" w:date="2023-02-25T23:19:00Z">
        <w:r w:rsidDel="00364561">
          <w:rPr>
            <w:lang w:val="el-GR"/>
          </w:rPr>
          <w:delText xml:space="preserve">Ο συνολικός αλγόριθμος, λοιπόν, των </w:delText>
        </w:r>
        <w:r w:rsidDel="00364561">
          <w:delText>Attanasio</w:delText>
        </w:r>
        <w:r w:rsidRPr="00227BA3" w:rsidDel="00364561">
          <w:rPr>
            <w:lang w:val="el-GR"/>
          </w:rPr>
          <w:delText xml:space="preserve"> </w:delText>
        </w:r>
        <w:r w:rsidDel="00364561">
          <w:delText>et</w:delText>
        </w:r>
        <w:r w:rsidRPr="00227BA3" w:rsidDel="00364561">
          <w:rPr>
            <w:lang w:val="el-GR"/>
          </w:rPr>
          <w:delText xml:space="preserve"> </w:delText>
        </w:r>
        <w:r w:rsidDel="00364561">
          <w:delText>al</w:delText>
        </w:r>
        <w:r w:rsidRPr="00227BA3" w:rsidDel="00364561">
          <w:rPr>
            <w:lang w:val="el-GR"/>
          </w:rPr>
          <w:delText>.</w:delText>
        </w:r>
        <w:r w:rsidDel="00364561">
          <w:rPr>
            <w:lang w:val="el-GR"/>
          </w:rPr>
          <w:delText>, αρχικά κατασκευάζει μία στατική λύση για τις ήδη γνωστές αιτήσεις (</w:delText>
        </w:r>
        <w:r w:rsidDel="00364561">
          <w:delText>requests</w:delText>
        </w:r>
        <w:r w:rsidDel="00364561">
          <w:rPr>
            <w:lang w:val="el-GR"/>
          </w:rPr>
          <w:delText xml:space="preserve">) εφαρμόζοντας τις παραπάνω στρατηγικές. Στην περίπτωση που καταφθάσει μία νέα αίτηση, πραγματοποιείται ένας παράλληλος έλεγχος εφικτότητας της εισαγωγής της αίτησης στη τρέχουσα βέλτιστη λύση. Τέλος, κατά τη φάση της μετα-βελτιστοποίησης </w:delText>
        </w:r>
        <w:r w:rsidR="00C40486" w:rsidDel="00364561">
          <w:rPr>
            <w:lang w:val="el-GR"/>
          </w:rPr>
          <w:delText>εφαρμόζεται</w:delText>
        </w:r>
        <w:r w:rsidDel="00364561">
          <w:rPr>
            <w:lang w:val="el-GR"/>
          </w:rPr>
          <w:delText xml:space="preserve"> και πάλι η παραλληλοποίηση του στατικού </w:delText>
        </w:r>
        <w:r w:rsidDel="00364561">
          <w:delText>DARP</w:delText>
        </w:r>
        <w:r w:rsidRPr="00227BA3" w:rsidDel="00364561">
          <w:rPr>
            <w:lang w:val="el-GR"/>
          </w:rPr>
          <w:delText xml:space="preserve"> </w:delText>
        </w:r>
        <w:r w:rsidDel="00364561">
          <w:rPr>
            <w:lang w:val="el-GR"/>
          </w:rPr>
          <w:delText>για την περαιτέρω μείωση του κόστους των διαδρομών.</w:delText>
        </w:r>
      </w:del>
    </w:p>
    <w:p w14:paraId="226DD9B9" w14:textId="25DCDA63" w:rsidR="0016712D" w:rsidDel="00364561" w:rsidRDefault="0016712D" w:rsidP="00227BA3">
      <w:pPr>
        <w:rPr>
          <w:del w:id="3418" w:author="Στάθης Καπ" w:date="2023-02-25T23:19:00Z"/>
          <w:lang w:val="el-GR"/>
        </w:rPr>
      </w:pPr>
      <w:del w:id="3419" w:author="Στάθης Καπ" w:date="2023-02-25T23:19:00Z">
        <w:r w:rsidDel="00364561">
          <w:rPr>
            <w:lang w:val="el-GR"/>
          </w:rPr>
          <w:lastRenderedPageBreak/>
          <w:delText xml:space="preserve">Οι </w:delText>
        </w:r>
        <w:r w:rsidDel="00364561">
          <w:delText>Potvin</w:delText>
        </w:r>
        <w:r w:rsidRPr="00E64A9A" w:rsidDel="00364561">
          <w:rPr>
            <w:lang w:val="el-GR"/>
          </w:rPr>
          <w:delText xml:space="preserve"> </w:delText>
        </w:r>
        <w:r w:rsidDel="00364561">
          <w:delText>et</w:delText>
        </w:r>
        <w:r w:rsidRPr="00E64A9A" w:rsidDel="00364561">
          <w:rPr>
            <w:lang w:val="el-GR"/>
          </w:rPr>
          <w:delText xml:space="preserve"> </w:delText>
        </w:r>
        <w:r w:rsidDel="00364561">
          <w:delText>al</w:delText>
        </w:r>
        <w:r w:rsidRPr="00E64A9A" w:rsidDel="00364561">
          <w:rPr>
            <w:lang w:val="el-GR"/>
          </w:rPr>
          <w:delText>.</w:delText>
        </w:r>
        <w:r w:rsidDel="00364561">
          <w:rPr>
            <w:lang w:val="el-GR"/>
          </w:rPr>
          <w:delText xml:space="preserve"> </w:delText>
        </w:r>
        <w:r w:rsidRPr="00E64A9A" w:rsidDel="00364561">
          <w:rPr>
            <w:lang w:val="el-GR"/>
          </w:rPr>
          <w:delText>(2006</w:delText>
        </w:r>
      </w:del>
      <w:ins w:id="3420" w:author="Charalampos Konstantopoulos" w:date="2023-02-01T06:01:00Z">
        <w:del w:id="3421" w:author="Στάθης Καπ" w:date="2023-02-25T23:19:00Z">
          <w:r w:rsidRPr="00E64A9A" w:rsidDel="00364561">
            <w:rPr>
              <w:lang w:val="el-GR"/>
            </w:rPr>
            <w:delText>200</w:delText>
          </w:r>
        </w:del>
      </w:ins>
      <w:del w:id="3422" w:author="Στάθης Καπ" w:date="2023-02-25T23:19:00Z">
        <w:r w:rsidR="00D17D06" w:rsidRPr="00D17D06" w:rsidDel="00364561">
          <w:rPr>
            <w:lang w:val="el-GR"/>
          </w:rPr>
          <w:delText>/</w:delText>
        </w:r>
      </w:del>
      <w:ins w:id="3423" w:author="Charalampos Konstantopoulos" w:date="2023-02-01T06:01:00Z">
        <w:del w:id="3424" w:author="Στάθης Καπ" w:date="2023-02-25T23:19:00Z">
          <w:r w:rsidRPr="00E64A9A" w:rsidDel="00364561">
            <w:rPr>
              <w:lang w:val="el-GR"/>
            </w:rPr>
            <w:delText>6</w:delText>
          </w:r>
        </w:del>
      </w:ins>
      <w:del w:id="3425" w:author="Στάθης Καπ" w:date="2023-02-25T23:19:00Z">
        <w:r w:rsidRPr="00E64A9A" w:rsidDel="00364561">
          <w:rPr>
            <w:lang w:val="el-GR"/>
          </w:rPr>
          <w:delText>)</w:delText>
        </w:r>
        <w:r w:rsidR="00E64A9A" w:rsidDel="00364561">
          <w:rPr>
            <w:lang w:val="el-GR"/>
          </w:rPr>
          <w:delText xml:space="preserve"> μελέτησαν το </w:delText>
        </w:r>
        <w:r w:rsidR="00E64A9A" w:rsidDel="00364561">
          <w:delText>DVRP</w:delText>
        </w:r>
        <w:r w:rsidR="00E64A9A" w:rsidRPr="00E64A9A" w:rsidDel="00364561">
          <w:rPr>
            <w:lang w:val="el-GR"/>
          </w:rPr>
          <w:delText xml:space="preserve"> </w:delText>
        </w:r>
        <w:r w:rsidR="00E64A9A" w:rsidDel="00364561">
          <w:rPr>
            <w:lang w:val="el-GR"/>
          </w:rPr>
          <w:delText xml:space="preserve">θέλοντας να μοντελοποιήσουν μία υπηρεσία </w:delText>
        </w:r>
        <w:r w:rsidR="00E64A9A" w:rsidDel="00364561">
          <w:delText>courier</w:delText>
        </w:r>
        <w:r w:rsidR="00E64A9A" w:rsidRPr="00E64A9A" w:rsidDel="00364561">
          <w:rPr>
            <w:lang w:val="el-GR"/>
          </w:rPr>
          <w:delText xml:space="preserve"> </w:delText>
        </w:r>
        <w:r w:rsidR="00E64A9A" w:rsidDel="00364561">
          <w:rPr>
            <w:lang w:val="el-GR"/>
          </w:rPr>
          <w:delText xml:space="preserve">η οποία αναλαμβάνει τη συλλογή αλληλογραφίας και τη μεταφορά της στον κεντρικό σταθμό </w:delText>
        </w:r>
        <w:r w:rsidR="00E64A9A" w:rsidRPr="00E64A9A" w:rsidDel="00364561">
          <w:rPr>
            <w:lang w:val="el-GR"/>
          </w:rPr>
          <w:delText>(</w:delText>
        </w:r>
        <w:r w:rsidR="00E64A9A" w:rsidDel="00364561">
          <w:delText>depot</w:delText>
        </w:r>
        <w:r w:rsidR="00E64A9A" w:rsidRPr="00E64A9A" w:rsidDel="00364561">
          <w:rPr>
            <w:lang w:val="el-GR"/>
          </w:rPr>
          <w:delText>)</w:delText>
        </w:r>
        <w:r w:rsidR="00E64A9A" w:rsidDel="00364561">
          <w:rPr>
            <w:lang w:val="el-GR"/>
          </w:rPr>
          <w:delText xml:space="preserve"> με σκοπό την αποστολή στον προορισμό της. Το στατικό πρόβλημα της συλλογής αλληλογραφίας από διάφορα σημεία, μπορεί να μοντελοποιηθεί από το </w:delText>
        </w:r>
        <w:r w:rsidR="00E64A9A" w:rsidDel="00364561">
          <w:delText>VRPTW</w:delText>
        </w:r>
        <w:r w:rsidR="00E64A9A" w:rsidRPr="00E64A9A" w:rsidDel="00364561">
          <w:rPr>
            <w:lang w:val="el-GR"/>
          </w:rPr>
          <w:delText xml:space="preserve"> </w:delText>
        </w:r>
        <w:r w:rsidR="00E64A9A" w:rsidDel="00364561">
          <w:rPr>
            <w:lang w:val="el-GR"/>
          </w:rPr>
          <w:delText xml:space="preserve">με πρωταρχικό σκοπό τη μείωση του συνολικού χρόνου ταξιδιού και της συνολικής αργοπορίας στον πελάτη και στο σταθμό. Για τη κατασκευή της αρχικής λύσης του στατικού προβλήματος εφαρμόζεται αρχικά ένας ευρετικός αλγόριθμος εισαγωγής ο οποίος επιλέγει τυχαία κόμβους και τους εισάγει στις καλύτερες δυνατές θέσεις. Ακολουθεί μια διαδικασία βελτιστοποίησης που αποτελείται από μια τεχνική ανταλλαγής </w:delText>
        </w:r>
        <w:r w:rsidR="00E64A9A" w:rsidDel="00364561">
          <w:delText>CROSS</w:delText>
        </w:r>
        <w:r w:rsidR="00E64A9A" w:rsidDel="00364561">
          <w:rPr>
            <w:lang w:val="el-GR"/>
          </w:rPr>
          <w:delText xml:space="preserve"> και από μια διαδικασία αναδιοργάνωσης των κόμβων κάθε διαδρομής. Οι </w:delText>
        </w:r>
        <w:r w:rsidR="00E64A9A" w:rsidDel="00364561">
          <w:delText>Potvin</w:delText>
        </w:r>
        <w:r w:rsidR="00E64A9A" w:rsidRPr="00E64A9A" w:rsidDel="00364561">
          <w:rPr>
            <w:lang w:val="el-GR"/>
          </w:rPr>
          <w:delText xml:space="preserve"> </w:delText>
        </w:r>
        <w:r w:rsidR="00E64A9A" w:rsidDel="00364561">
          <w:delText>et</w:delText>
        </w:r>
        <w:r w:rsidR="00E64A9A" w:rsidRPr="00E64A9A" w:rsidDel="00364561">
          <w:rPr>
            <w:lang w:val="el-GR"/>
          </w:rPr>
          <w:delText xml:space="preserve"> </w:delText>
        </w:r>
        <w:r w:rsidR="00E64A9A" w:rsidDel="00364561">
          <w:delText>al</w:delText>
        </w:r>
        <w:r w:rsidR="00E64A9A" w:rsidRPr="00E64A9A" w:rsidDel="00364561">
          <w:rPr>
            <w:lang w:val="el-GR"/>
          </w:rPr>
          <w:delText xml:space="preserve">.(2006) </w:delText>
        </w:r>
        <w:r w:rsidR="00E64A9A" w:rsidDel="00364561">
          <w:rPr>
            <w:lang w:val="el-GR"/>
          </w:rPr>
          <w:delText>υλοποίησαν κάποιες λειτουργίες σε περίπτωση που συμβούν τα εξής:</w:delText>
        </w:r>
      </w:del>
    </w:p>
    <w:p w14:paraId="578B944F" w14:textId="47E4F827" w:rsidR="00273B21" w:rsidDel="00364561" w:rsidRDefault="00273B21" w:rsidP="00273B21">
      <w:pPr>
        <w:pStyle w:val="ListParagraph"/>
        <w:numPr>
          <w:ilvl w:val="0"/>
          <w:numId w:val="33"/>
        </w:numPr>
        <w:rPr>
          <w:del w:id="3426" w:author="Στάθης Καπ" w:date="2023-02-25T23:19:00Z"/>
          <w:lang w:val="el-GR"/>
        </w:rPr>
      </w:pPr>
      <w:del w:id="3427" w:author="Στάθης Καπ" w:date="2023-02-25T23:19:00Z">
        <w:r w:rsidDel="00364561">
          <w:rPr>
            <w:lang w:val="el-GR"/>
          </w:rPr>
          <w:delText>Εμφάνιση νέας αίτησης: Ο νέος κόμβος εισάγεται στη βέλτιστη θέση καθώς εφαρμόζεται ο αλγόριθμος εισαγωγής που αναφέρθηκε παραπάνω. Στη συνέχεια ακολουθεί και η διαδικασία βελτιστοποίησης για τις διαδρομές που επηρεάστηκαν λόγω της εισαγωγής.</w:delText>
        </w:r>
      </w:del>
    </w:p>
    <w:p w14:paraId="3C2BB303" w14:textId="46E565F4" w:rsidR="00273B21" w:rsidRPr="00D72AC7" w:rsidDel="00364561" w:rsidRDefault="00273B21" w:rsidP="00273B21">
      <w:pPr>
        <w:pStyle w:val="ListParagraph"/>
        <w:numPr>
          <w:ilvl w:val="0"/>
          <w:numId w:val="33"/>
        </w:numPr>
        <w:rPr>
          <w:del w:id="3428" w:author="Στάθης Καπ" w:date="2023-02-25T23:19:00Z"/>
          <w:lang w:val="el-GR"/>
        </w:rPr>
      </w:pPr>
      <w:del w:id="3429" w:author="Στάθης Καπ" w:date="2023-02-25T23:19:00Z">
        <w:r w:rsidDel="00364561">
          <w:rPr>
            <w:lang w:val="el-GR"/>
          </w:rPr>
          <w:delText xml:space="preserve">Εξάντληση του χρονικού αποθέματος μιας διαδρομής ενός οχήματος </w:delText>
        </w:r>
        <w:r w:rsidDel="00364561">
          <w:delText>k</w:delText>
        </w:r>
        <w:r w:rsidRPr="00273B21" w:rsidDel="00364561">
          <w:rPr>
            <w:lang w:val="el-GR"/>
          </w:rPr>
          <w:delText>:</w:delText>
        </w:r>
        <w:r w:rsidDel="00364561">
          <w:rPr>
            <w:lang w:val="el-GR"/>
          </w:rPr>
          <w:delText xml:space="preserve"> </w:delText>
        </w:r>
        <w:commentRangeStart w:id="3430"/>
        <w:r w:rsidDel="00364561">
          <w:rPr>
            <w:lang w:val="el-GR"/>
          </w:rPr>
          <w:delText xml:space="preserve">Ο πελάτης που είναι επόμενος στη σειρά για να επισκεφθεί ένα όχημα </w:delText>
        </w:r>
        <w:r w:rsidDel="00364561">
          <w:delText>k</w:delText>
        </w:r>
        <w:r w:rsidRPr="00273B21" w:rsidDel="00364561">
          <w:rPr>
            <w:lang w:val="el-GR"/>
          </w:rPr>
          <w:delText xml:space="preserve"> (</w:delText>
        </w:r>
      </w:del>
      <m:oMath>
        <m:sSup>
          <m:sSupPr>
            <m:ctrlPr>
              <w:del w:id="3431" w:author="Στάθης Καπ" w:date="2023-02-25T23:19:00Z">
                <w:rPr>
                  <w:rFonts w:ascii="Cambria Math" w:hAnsi="Cambria Math"/>
                  <w:i/>
                  <w:lang w:val="el-GR"/>
                </w:rPr>
              </w:del>
            </m:ctrlPr>
          </m:sSupPr>
          <m:e>
            <m:r>
              <w:del w:id="3432" w:author="Στάθης Καπ" w:date="2023-02-25T23:19:00Z">
                <w:rPr>
                  <w:rFonts w:ascii="Cambria Math" w:hAnsi="Cambria Math"/>
                  <w:lang w:val="el-GR"/>
                </w:rPr>
                <m:t>j</m:t>
              </w:del>
            </m:r>
          </m:e>
          <m:sup>
            <m:r>
              <w:del w:id="3433" w:author="Στάθης Καπ" w:date="2023-02-25T23:19:00Z">
                <w:rPr>
                  <w:rFonts w:ascii="Cambria Math" w:hAnsi="Cambria Math"/>
                  <w:lang w:val="el-GR"/>
                </w:rPr>
                <m:t>k</m:t>
              </w:del>
            </m:r>
          </m:sup>
        </m:sSup>
      </m:oMath>
      <w:del w:id="3434" w:author="Στάθης Καπ" w:date="2023-02-25T23:19:00Z">
        <w:r w:rsidRPr="00273B21" w:rsidDel="00364561">
          <w:rPr>
            <w:lang w:val="el-GR"/>
          </w:rPr>
          <w:delText>)</w:delText>
        </w:r>
        <w:r w:rsidR="00F24C5A" w:rsidDel="00364561">
          <w:rPr>
            <w:lang w:val="el-GR"/>
          </w:rPr>
          <w:delText xml:space="preserve">, αφαιρείται από αυτήν και προστίθεται σε μία άλλη διαδρομή ενός οχήματος </w:delText>
        </w:r>
        <w:r w:rsidR="00F24C5A" w:rsidDel="00364561">
          <w:delText>k</w:delText>
        </w:r>
        <w:r w:rsidR="00F24C5A" w:rsidRPr="00F24C5A" w:rsidDel="00364561">
          <w:rPr>
            <w:lang w:val="el-GR"/>
          </w:rPr>
          <w:delText xml:space="preserve">’. </w:delText>
        </w:r>
        <w:r w:rsidR="00F24C5A" w:rsidDel="00364561">
          <w:rPr>
            <w:lang w:val="el-GR"/>
          </w:rPr>
          <w:delText xml:space="preserve">Παρ’ όλα αυτά το όχημα </w:delText>
        </w:r>
        <w:r w:rsidR="00F24C5A" w:rsidDel="00364561">
          <w:delText>k</w:delText>
        </w:r>
        <w:r w:rsidR="00F24C5A" w:rsidRPr="00F24C5A" w:rsidDel="00364561">
          <w:rPr>
            <w:lang w:val="el-GR"/>
          </w:rPr>
          <w:delText xml:space="preserve"> </w:delText>
        </w:r>
        <w:r w:rsidR="00F24C5A" w:rsidDel="00364561">
          <w:rPr>
            <w:lang w:val="el-GR"/>
          </w:rPr>
          <w:delText xml:space="preserve">είναι αναγκασμένο να περάσει από αυτόν τον </w:delText>
        </w:r>
        <w:r w:rsidR="00A86418" w:rsidDel="00364561">
          <w:rPr>
            <w:lang w:val="el-GR"/>
          </w:rPr>
          <w:delText xml:space="preserve">πελάτη χωρίς όμως να τον εξυπηρετήσει </w:delText>
        </w:r>
        <w:r w:rsidR="00A86418" w:rsidRPr="00A86418" w:rsidDel="00364561">
          <w:rPr>
            <w:lang w:val="el-GR"/>
          </w:rPr>
          <w:delText>(</w:delText>
        </w:r>
      </w:del>
      <m:oMath>
        <m:sSup>
          <m:sSupPr>
            <m:ctrlPr>
              <w:del w:id="3435" w:author="Στάθης Καπ" w:date="2023-02-25T23:19:00Z">
                <w:rPr>
                  <w:rFonts w:ascii="Cambria Math" w:hAnsi="Cambria Math"/>
                  <w:i/>
                  <w:lang w:val="el-GR"/>
                </w:rPr>
              </w:del>
            </m:ctrlPr>
          </m:sSupPr>
          <m:e>
            <m:r>
              <w:del w:id="3436" w:author="Στάθης Καπ" w:date="2023-02-25T23:19:00Z">
                <w:rPr>
                  <w:rFonts w:ascii="Cambria Math" w:hAnsi="Cambria Math"/>
                  <w:lang w:val="el-GR"/>
                </w:rPr>
                <m:t>i</m:t>
              </w:del>
            </m:r>
          </m:e>
          <m:sup>
            <m:r>
              <w:del w:id="3437" w:author="Στάθης Καπ" w:date="2023-02-25T23:19:00Z">
                <w:rPr>
                  <w:rFonts w:ascii="Cambria Math" w:hAnsi="Cambria Math"/>
                  <w:lang w:val="el-GR"/>
                </w:rPr>
                <m:t>k</m:t>
              </w:del>
            </m:r>
          </m:sup>
        </m:sSup>
        <m:r>
          <w:del w:id="3438" w:author="Στάθης Καπ" w:date="2023-02-25T23:19:00Z">
            <w:rPr>
              <w:rFonts w:ascii="Cambria Math" w:hAnsi="Cambria Math"/>
              <w:lang w:val="el-GR"/>
            </w:rPr>
            <m:t>-τρέχων προορισμός</m:t>
          </w:del>
        </m:r>
      </m:oMath>
      <w:del w:id="3439" w:author="Στάθης Καπ" w:date="2023-02-25T23:19:00Z">
        <w:r w:rsidR="00A86418" w:rsidRPr="00A86418" w:rsidDel="00364561">
          <w:rPr>
            <w:lang w:val="el-GR"/>
          </w:rPr>
          <w:delText>)</w:delText>
        </w:r>
        <w:r w:rsidR="00A86418" w:rsidDel="00364561">
          <w:rPr>
            <w:lang w:val="el-GR"/>
          </w:rPr>
          <w:delText xml:space="preserve">. Πλέον, για το όχημα </w:delText>
        </w:r>
        <w:r w:rsidR="00A86418" w:rsidDel="00364561">
          <w:delText>k</w:delText>
        </w:r>
        <w:r w:rsidR="00A86418" w:rsidRPr="0085584B" w:rsidDel="00364561">
          <w:rPr>
            <w:lang w:val="el-GR"/>
          </w:rPr>
          <w:delText xml:space="preserve"> </w:delText>
        </w:r>
        <w:r w:rsidR="0085584B" w:rsidDel="00364561">
          <w:rPr>
            <w:lang w:val="el-GR"/>
          </w:rPr>
          <w:delText xml:space="preserve">ο επόμενος πελάτης προς εξυπηρέτηση θεωρείται ο επόμενος του πελάτη που αφαιρέθηκε από το </w:delText>
        </w:r>
        <w:r w:rsidR="0085584B" w:rsidDel="00364561">
          <w:delText>k</w:delText>
        </w:r>
        <w:r w:rsidR="0085584B" w:rsidRPr="0085584B" w:rsidDel="00364561">
          <w:rPr>
            <w:lang w:val="el-GR"/>
          </w:rPr>
          <w:delText xml:space="preserve"> </w:delText>
        </w:r>
        <w:r w:rsidR="0085584B" w:rsidDel="00364561">
          <w:rPr>
            <w:lang w:val="el-GR"/>
          </w:rPr>
          <w:delText xml:space="preserve">ή αλλιώς </w:delText>
        </w:r>
      </w:del>
      <m:oMath>
        <m:sSup>
          <m:sSupPr>
            <m:ctrlPr>
              <w:del w:id="3440" w:author="Στάθης Καπ" w:date="2023-02-25T23:19:00Z">
                <w:rPr>
                  <w:rFonts w:ascii="Cambria Math" w:hAnsi="Cambria Math"/>
                  <w:i/>
                  <w:lang w:val="el-GR"/>
                </w:rPr>
              </w:del>
            </m:ctrlPr>
          </m:sSupPr>
          <m:e>
            <m:r>
              <w:del w:id="3441" w:author="Στάθης Καπ" w:date="2023-02-25T23:19:00Z">
                <w:rPr>
                  <w:rFonts w:ascii="Cambria Math" w:hAnsi="Cambria Math"/>
                  <w:lang w:val="el-GR"/>
                </w:rPr>
                <m:t>j</m:t>
              </w:del>
            </m:r>
          </m:e>
          <m:sup>
            <m:r>
              <w:del w:id="3442" w:author="Στάθης Καπ" w:date="2023-02-25T23:19:00Z">
                <w:rPr>
                  <w:rFonts w:ascii="Cambria Math" w:hAnsi="Cambria Math"/>
                  <w:lang w:val="el-GR"/>
                </w:rPr>
                <m:t>k</m:t>
              </w:del>
            </m:r>
          </m:sup>
        </m:sSup>
        <m:r>
          <w:del w:id="3443" w:author="Στάθης Καπ" w:date="2023-02-25T23:19:00Z">
            <w:rPr>
              <w:rFonts w:ascii="Cambria Math" w:hAnsi="Cambria Math"/>
              <w:lang w:val="el-GR"/>
            </w:rPr>
            <m:t>←</m:t>
          </w:del>
        </m:r>
        <m:sSup>
          <m:sSupPr>
            <m:ctrlPr>
              <w:del w:id="3444" w:author="Στάθης Καπ" w:date="2023-02-25T23:19:00Z">
                <w:rPr>
                  <w:rFonts w:ascii="Cambria Math" w:hAnsi="Cambria Math"/>
                  <w:i/>
                  <w:lang w:val="el-GR"/>
                </w:rPr>
              </w:del>
            </m:ctrlPr>
          </m:sSupPr>
          <m:e>
            <m:d>
              <m:dPr>
                <m:ctrlPr>
                  <w:del w:id="3445" w:author="Στάθης Καπ" w:date="2023-02-25T23:19:00Z">
                    <w:rPr>
                      <w:rFonts w:ascii="Cambria Math" w:hAnsi="Cambria Math"/>
                      <w:i/>
                      <w:lang w:val="el-GR"/>
                    </w:rPr>
                  </w:del>
                </m:ctrlPr>
              </m:dPr>
              <m:e>
                <m:r>
                  <w:del w:id="3446" w:author="Στάθης Καπ" w:date="2023-02-25T23:19:00Z">
                    <w:rPr>
                      <w:rFonts w:ascii="Cambria Math" w:hAnsi="Cambria Math"/>
                      <w:lang w:val="el-GR"/>
                    </w:rPr>
                    <m:t>j+1</m:t>
                  </w:del>
                </m:r>
              </m:e>
            </m:d>
          </m:e>
          <m:sup>
            <m:r>
              <w:del w:id="3447" w:author="Στάθης Καπ" w:date="2023-02-25T23:19:00Z">
                <w:rPr>
                  <w:rFonts w:ascii="Cambria Math" w:hAnsi="Cambria Math"/>
                  <w:lang w:val="el-GR"/>
                </w:rPr>
                <m:t>k</m:t>
              </w:del>
            </m:r>
          </m:sup>
        </m:sSup>
      </m:oMath>
      <w:del w:id="3448" w:author="Στάθης Καπ" w:date="2023-02-25T23:19:00Z">
        <w:r w:rsidR="00D72AC7" w:rsidRPr="00D72AC7" w:rsidDel="00364561">
          <w:rPr>
            <w:rFonts w:eastAsiaTheme="minorEastAsia"/>
            <w:lang w:val="el-GR"/>
          </w:rPr>
          <w:delText xml:space="preserve">. </w:delText>
        </w:r>
        <w:commentRangeEnd w:id="3430"/>
        <w:r w:rsidR="007B3493" w:rsidDel="00364561">
          <w:rPr>
            <w:rStyle w:val="CommentReference"/>
          </w:rPr>
          <w:commentReference w:id="3430"/>
        </w:r>
        <w:r w:rsidR="00D72AC7" w:rsidDel="00364561">
          <w:rPr>
            <w:rFonts w:eastAsiaTheme="minorEastAsia"/>
            <w:lang w:val="el-GR"/>
          </w:rPr>
          <w:delText>Έπειτα εφαρμόζεται πάλι η διαδικασία βελτιστοποίησης.</w:delText>
        </w:r>
      </w:del>
    </w:p>
    <w:p w14:paraId="01623042" w14:textId="73B5253B" w:rsidR="00A76A05" w:rsidDel="00364561" w:rsidRDefault="0006033C" w:rsidP="00273B21">
      <w:pPr>
        <w:pStyle w:val="ListParagraph"/>
        <w:numPr>
          <w:ilvl w:val="0"/>
          <w:numId w:val="33"/>
        </w:numPr>
        <w:rPr>
          <w:del w:id="3449" w:author="Στάθης Καπ" w:date="2023-02-25T23:19:00Z"/>
          <w:lang w:val="el-GR"/>
        </w:rPr>
      </w:pPr>
      <w:del w:id="3450" w:author="Στάθης Καπ" w:date="2023-02-25T23:19:00Z">
        <w:r w:rsidDel="00364561">
          <w:rPr>
            <w:lang w:val="el-GR"/>
          </w:rPr>
          <w:delText xml:space="preserve">Άφιξη οχήματος στον επόμενο προορισμό του: Ο χρόνος ταξιδιού μεταξύ δύο πελατών καθορίζεται με βάση τρεις παράγοντες. Ο πρώτος παράγοντας είναι οι μακροπρόθεσμες προβλέψεις που είναι χρονικά εξαρτώμενες, γνωστές εξ’ αρχής και ποικίλλουν ανάλογα με την περίοδο της ημέρας. Ο δεύτερος παράγοντας είναι οι βραχυπρόθεσμες προβλέψεις που λαμβάνουν χώρα όταν το όχημα πρόκειται να φύγει από τον τελευταίο πελάτη του και λαμβάνει υπόψιν διάφορες πληροφορίες μέχρι εκείνη τη στιγμή. Ο τελευταίος παράγοντας είναι η δυναμική διαταραχή που αντιστοιχεί σε τυχόν απρόβλεπτα γεγονότα που μπορεί να συμβούν κατά τη διάρκεια ενός ταξιδιού και γίνεται γνωστή μόνο όταν φτάσει στον προορισμό </w:delText>
        </w:r>
        <w:r w:rsidR="00E55A70" w:rsidDel="00364561">
          <w:rPr>
            <w:lang w:val="el-GR"/>
          </w:rPr>
          <w:delText>της</w:delText>
        </w:r>
        <w:r w:rsidDel="00364561">
          <w:rPr>
            <w:lang w:val="el-GR"/>
          </w:rPr>
          <w:delText>.</w:delText>
        </w:r>
        <w:r w:rsidR="00CA41DF" w:rsidDel="00364561">
          <w:rPr>
            <w:lang w:val="el-GR"/>
          </w:rPr>
          <w:delText xml:space="preserve"> Λόγω λοιπόν της δυναμικότητας των χρόνων ταξιδιού, κάθε φορά που ένα όχημα </w:delText>
        </w:r>
        <w:r w:rsidR="00CA41DF" w:rsidDel="00364561">
          <w:delText>k</w:delText>
        </w:r>
        <w:r w:rsidR="00CA41DF" w:rsidRPr="00CA41DF" w:rsidDel="00364561">
          <w:rPr>
            <w:lang w:val="el-GR"/>
          </w:rPr>
          <w:delText xml:space="preserve"> </w:delText>
        </w:r>
        <w:r w:rsidR="00CA41DF" w:rsidDel="00364561">
          <w:rPr>
            <w:lang w:val="el-GR"/>
          </w:rPr>
          <w:delText>καταφθάνει σε έναν πελάτη ελέγχεται εάν η τελική ώρα άφιξης διαφέρει από την προβλεπόμενη. Εάν ναι, τότε ανανεώνει τις ώρες άφιξης των επόμενων επισκέψεων.</w:delText>
        </w:r>
      </w:del>
    </w:p>
    <w:p w14:paraId="762E8E2C" w14:textId="3863F0C9" w:rsidR="00D72AC7" w:rsidDel="00364561" w:rsidRDefault="0006033C" w:rsidP="00273B21">
      <w:pPr>
        <w:pStyle w:val="ListParagraph"/>
        <w:numPr>
          <w:ilvl w:val="0"/>
          <w:numId w:val="33"/>
        </w:numPr>
        <w:rPr>
          <w:del w:id="3451" w:author="Στάθης Καπ" w:date="2023-02-25T23:19:00Z"/>
          <w:lang w:val="el-GR"/>
        </w:rPr>
      </w:pPr>
      <w:del w:id="3452" w:author="Στάθης Καπ" w:date="2023-02-25T23:19:00Z">
        <w:r w:rsidDel="00364561">
          <w:rPr>
            <w:lang w:val="el-GR"/>
          </w:rPr>
          <w:delText xml:space="preserve"> </w:delText>
        </w:r>
        <w:r w:rsidR="00A76A05" w:rsidDel="00364561">
          <w:rPr>
            <w:lang w:val="el-GR"/>
          </w:rPr>
          <w:delText>Αναχώρηση οχήματος: Όπως αναφέρθηκε και στο προηγούμενο βήμα, τη στιγμή της αναχώρησης ενός οχήματος πραγματοποιείται η βραχυπρόθεσμη πρόβλεψη η οποία υπολογίζει το χρόνο ταξιδιού μέχρι τον επόμενο κόμβο ενώ ενημερώνει και τους χρόνους άφιξης των κόμβων που ακολουθούν.</w:delText>
        </w:r>
      </w:del>
    </w:p>
    <w:p w14:paraId="541AA3D2" w14:textId="4F6EBE5A" w:rsidR="00A76A05" w:rsidDel="00364561" w:rsidRDefault="00A76A05" w:rsidP="00A76A05">
      <w:pPr>
        <w:rPr>
          <w:del w:id="3453" w:author="Στάθης Καπ" w:date="2023-02-25T23:19:00Z"/>
          <w:lang w:val="el-GR"/>
        </w:rPr>
      </w:pPr>
      <w:del w:id="3454" w:author="Στάθης Καπ" w:date="2023-02-25T23:19:00Z">
        <w:r w:rsidRPr="00522D51" w:rsidDel="00364561">
          <w:rPr>
            <w:lang w:val="el-GR"/>
          </w:rPr>
          <w:delText xml:space="preserve">Οι </w:delText>
        </w:r>
        <w:r w:rsidDel="00364561">
          <w:delText>Cheung</w:delText>
        </w:r>
        <w:r w:rsidRPr="00522D51" w:rsidDel="00364561">
          <w:rPr>
            <w:lang w:val="el-GR"/>
          </w:rPr>
          <w:delText xml:space="preserve"> </w:delText>
        </w:r>
        <w:r w:rsidDel="00364561">
          <w:delText>et</w:delText>
        </w:r>
        <w:r w:rsidRPr="00522D51" w:rsidDel="00364561">
          <w:rPr>
            <w:lang w:val="el-GR"/>
          </w:rPr>
          <w:delText xml:space="preserve"> </w:delText>
        </w:r>
        <w:r w:rsidDel="00364561">
          <w:delText>al</w:delText>
        </w:r>
        <w:r w:rsidRPr="00522D51" w:rsidDel="00364561">
          <w:rPr>
            <w:lang w:val="el-GR"/>
          </w:rPr>
          <w:delText xml:space="preserve">. (2008) μελέτησαν ένα </w:delText>
        </w:r>
        <w:r w:rsidDel="00364561">
          <w:delText>pickup</w:delText>
        </w:r>
        <w:r w:rsidRPr="00522D51" w:rsidDel="00364561">
          <w:rPr>
            <w:lang w:val="el-GR"/>
          </w:rPr>
          <w:delText xml:space="preserve"> </w:delText>
        </w:r>
        <w:r w:rsidDel="00364561">
          <w:delText>and</w:delText>
        </w:r>
        <w:r w:rsidRPr="00522D51" w:rsidDel="00364561">
          <w:rPr>
            <w:lang w:val="el-GR"/>
          </w:rPr>
          <w:delText xml:space="preserve"> </w:delText>
        </w:r>
        <w:r w:rsidDel="00364561">
          <w:delText>delivery</w:delText>
        </w:r>
        <w:r w:rsidRPr="00522D51" w:rsidDel="00364561">
          <w:rPr>
            <w:lang w:val="el-GR"/>
          </w:rPr>
          <w:delText xml:space="preserve"> πρόβλημα αναπτύσσοντας αλγορίθμους για την επίλυση της στατικής </w:delText>
        </w:r>
        <w:r w:rsidR="00522D51" w:rsidRPr="00522D51" w:rsidDel="00364561">
          <w:rPr>
            <w:lang w:val="el-GR"/>
          </w:rPr>
          <w:delText>αλλά</w:delText>
        </w:r>
        <w:r w:rsidRPr="00522D51" w:rsidDel="00364561">
          <w:rPr>
            <w:lang w:val="el-GR"/>
          </w:rPr>
          <w:delText xml:space="preserve"> και της δυναμικής εκδοχής του με στόχο την μείωση του συνολικού χρόνου ταξιδιού προσεγγίζοντας έτσι και τη μείωση του κόστους καυσίμων, του κόστους οδήγησης κ.α. . Για το στατικό κομμάτι του προβλήματος, κατασκευάζουν μία αρχική λύση μέσω μίας </w:delText>
        </w:r>
        <w:r w:rsidDel="00364561">
          <w:delText>seed</w:delText>
        </w:r>
        <w:r w:rsidRPr="00522D51" w:rsidDel="00364561">
          <w:rPr>
            <w:lang w:val="el-GR"/>
          </w:rPr>
          <w:delText xml:space="preserve"> </w:delText>
        </w:r>
        <w:r w:rsidDel="00364561">
          <w:delText>selection</w:delText>
        </w:r>
        <w:r w:rsidRPr="00522D51" w:rsidDel="00364561">
          <w:rPr>
            <w:lang w:val="el-GR"/>
          </w:rPr>
          <w:delText xml:space="preserve"> διαδικασίας (</w:delText>
        </w:r>
        <w:r w:rsidDel="00364561">
          <w:delText>Fisher</w:delText>
        </w:r>
        <w:r w:rsidRPr="00522D51" w:rsidDel="00364561">
          <w:rPr>
            <w:lang w:val="el-GR"/>
          </w:rPr>
          <w:delText xml:space="preserve"> &amp; </w:delText>
        </w:r>
        <w:r w:rsidDel="00364561">
          <w:delText>Jaikumar</w:delText>
        </w:r>
        <w:r w:rsidRPr="00522D51" w:rsidDel="00364561">
          <w:rPr>
            <w:lang w:val="el-GR"/>
          </w:rPr>
          <w:delText xml:space="preserve">, 1981) την οποία στην </w:delText>
        </w:r>
        <w:r w:rsidRPr="00522D51" w:rsidDel="00364561">
          <w:rPr>
            <w:lang w:val="el-GR"/>
          </w:rPr>
          <w:lastRenderedPageBreak/>
          <w:delText>συνέχεια επεξεργάζονται μέσω μίας διεργασίας βελτίωσης (</w:delText>
        </w:r>
        <w:r w:rsidDel="00364561">
          <w:delText>refinement</w:delText>
        </w:r>
        <w:r w:rsidRPr="00522D51" w:rsidDel="00364561">
          <w:rPr>
            <w:lang w:val="el-GR"/>
          </w:rPr>
          <w:delText xml:space="preserve"> </w:delText>
        </w:r>
        <w:r w:rsidDel="00364561">
          <w:delText>procedure</w:delText>
        </w:r>
        <w:r w:rsidRPr="00522D51" w:rsidDel="00364561">
          <w:rPr>
            <w:lang w:val="el-GR"/>
          </w:rPr>
          <w:delText>) η οποία αποτελείται από δύο μέρη:</w:delText>
        </w:r>
      </w:del>
    </w:p>
    <w:p w14:paraId="2F6423C1" w14:textId="3E139D2B" w:rsidR="0017686B" w:rsidDel="00364561" w:rsidRDefault="0017686B" w:rsidP="0017686B">
      <w:pPr>
        <w:pStyle w:val="ListParagraph"/>
        <w:numPr>
          <w:ilvl w:val="0"/>
          <w:numId w:val="34"/>
        </w:numPr>
        <w:rPr>
          <w:del w:id="3455" w:author="Στάθης Καπ" w:date="2023-02-25T23:19:00Z"/>
          <w:lang w:val="el-GR"/>
        </w:rPr>
      </w:pPr>
      <w:del w:id="3456" w:author="Στάθης Καπ" w:date="2023-02-25T23:19:00Z">
        <w:r w:rsidRPr="0017686B" w:rsidDel="00364561">
          <w:rPr>
            <w:lang w:val="el-GR"/>
          </w:rPr>
          <w:delText xml:space="preserve">Βελτίωση σε κάθε διαδρομή: μεταφορά ενός κόμβου από το σημείο που βρίσκεται σε κάποιο άλλο της ίδιας διαδρομής λαμβάνοντας πάντα </w:delText>
        </w:r>
        <w:r w:rsidR="00C9619A" w:rsidRPr="0017686B" w:rsidDel="00364561">
          <w:rPr>
            <w:lang w:val="el-GR"/>
          </w:rPr>
          <w:delText>υπόψιν</w:delText>
        </w:r>
        <w:r w:rsidRPr="0017686B" w:rsidDel="00364561">
          <w:rPr>
            <w:lang w:val="el-GR"/>
          </w:rPr>
          <w:delText xml:space="preserve"> τους περιορισμούς που προκύπτουν δεδομένου πως το πρόβλημα είναι </w:delText>
        </w:r>
        <w:r w:rsidDel="00364561">
          <w:delText>PD</w:delText>
        </w:r>
        <w:r w:rsidDel="00364561">
          <w:rPr>
            <w:lang w:val="el-GR"/>
          </w:rPr>
          <w:delText xml:space="preserve"> </w:delText>
        </w:r>
        <w:r w:rsidRPr="0017686B" w:rsidDel="00364561">
          <w:rPr>
            <w:lang w:val="el-GR"/>
          </w:rPr>
          <w:delText>(</w:delText>
        </w:r>
        <w:r w:rsidDel="00364561">
          <w:delText>pickup</w:delText>
        </w:r>
        <w:r w:rsidRPr="0017686B" w:rsidDel="00364561">
          <w:rPr>
            <w:lang w:val="el-GR"/>
          </w:rPr>
          <w:delText xml:space="preserve"> &amp; </w:delText>
        </w:r>
        <w:r w:rsidDel="00364561">
          <w:delText>delivery</w:delText>
        </w:r>
        <w:r w:rsidRPr="0017686B" w:rsidDel="00364561">
          <w:rPr>
            <w:lang w:val="el-GR"/>
          </w:rPr>
          <w:delText>)</w:delText>
        </w:r>
      </w:del>
    </w:p>
    <w:p w14:paraId="4B38BA84" w14:textId="1503655B" w:rsidR="0050334C" w:rsidDel="00364561" w:rsidRDefault="0050334C" w:rsidP="0017686B">
      <w:pPr>
        <w:pStyle w:val="ListParagraph"/>
        <w:numPr>
          <w:ilvl w:val="0"/>
          <w:numId w:val="34"/>
        </w:numPr>
        <w:rPr>
          <w:del w:id="3457" w:author="Στάθης Καπ" w:date="2023-02-25T23:19:00Z"/>
          <w:lang w:val="el-GR"/>
        </w:rPr>
      </w:pPr>
      <w:del w:id="3458" w:author="Στάθης Καπ" w:date="2023-02-25T23:19:00Z">
        <w:r w:rsidRPr="0053519A" w:rsidDel="00364561">
          <w:rPr>
            <w:lang w:val="el-GR"/>
          </w:rPr>
          <w:delText>Βελτίωση μεταξύ δύο διαδρομών: μεταφορά μιας παραγγελίας πελάτη (σημείο παραλαβής και σημείο παράδοσ</w:delText>
        </w:r>
        <w:r w:rsidR="006D3C4D" w:rsidDel="00364561">
          <w:rPr>
            <w:lang w:val="el-GR"/>
          </w:rPr>
          <w:delText>η</w:delText>
        </w:r>
        <w:r w:rsidRPr="0053519A" w:rsidDel="00364561">
          <w:rPr>
            <w:lang w:val="el-GR"/>
          </w:rPr>
          <w:delText>ς) από μια διαδρομή σε μία άλλη</w:delText>
        </w:r>
      </w:del>
    </w:p>
    <w:p w14:paraId="2B35862E" w14:textId="54D5B533" w:rsidR="009828A1" w:rsidDel="00364561" w:rsidRDefault="009828A1" w:rsidP="009828A1">
      <w:pPr>
        <w:rPr>
          <w:del w:id="3459" w:author="Στάθης Καπ" w:date="2023-02-25T23:19:00Z"/>
          <w:lang w:val="el-GR"/>
        </w:rPr>
      </w:pPr>
      <w:del w:id="3460" w:author="Στάθης Καπ" w:date="2023-02-25T23:19:00Z">
        <w:r w:rsidRPr="0044153E" w:rsidDel="00364561">
          <w:rPr>
            <w:lang w:val="el-GR"/>
          </w:rPr>
          <w:delText xml:space="preserve">Τέλος εφαρμόζουν μια Γενετική Αναζήτηση για την περαιτέρω ενίσχυση της λύσης. </w:delText>
        </w:r>
        <w:r w:rsidR="0044153E" w:rsidRPr="0044153E" w:rsidDel="00364561">
          <w:rPr>
            <w:lang w:val="el-GR"/>
          </w:rPr>
          <w:delText>Όσον</w:delText>
        </w:r>
        <w:r w:rsidRPr="0044153E" w:rsidDel="00364561">
          <w:rPr>
            <w:lang w:val="el-GR"/>
          </w:rPr>
          <w:delText xml:space="preserve"> αφορά το κομμάτι της δυναμικής προσέγγισης του προβλήματος, εξετάζονται δύο ενδεχόμενα:</w:delText>
        </w:r>
      </w:del>
    </w:p>
    <w:p w14:paraId="782312AE" w14:textId="58A16EBE" w:rsidR="0051228B" w:rsidDel="00364561" w:rsidRDefault="002F421E" w:rsidP="0051228B">
      <w:pPr>
        <w:pStyle w:val="ListParagraph"/>
        <w:numPr>
          <w:ilvl w:val="0"/>
          <w:numId w:val="35"/>
        </w:numPr>
        <w:rPr>
          <w:del w:id="3461" w:author="Στάθης Καπ" w:date="2023-02-25T23:19:00Z"/>
          <w:lang w:val="el-GR"/>
        </w:rPr>
      </w:pPr>
      <w:del w:id="3462" w:author="Στάθης Καπ" w:date="2023-02-25T23:19:00Z">
        <w:r w:rsidRPr="00C5026A" w:rsidDel="00364561">
          <w:rPr>
            <w:lang w:val="el-GR"/>
          </w:rPr>
          <w:delText>Εμφάνιση</w:delText>
        </w:r>
        <w:r w:rsidR="0051228B" w:rsidRPr="00C5026A" w:rsidDel="00364561">
          <w:rPr>
            <w:lang w:val="el-GR"/>
          </w:rPr>
          <w:delText xml:space="preserve"> νέας παραγγελίας: Κατασκευάζονται δύο νέοι κόμβοι (παράδοση και παραλαβή) για τους οποίους επιχειρείται να </w:delText>
        </w:r>
        <w:r w:rsidR="00C5026A" w:rsidDel="00364561">
          <w:rPr>
            <w:lang w:val="el-GR"/>
          </w:rPr>
          <w:delText>εισαχθούν</w:delText>
        </w:r>
        <w:r w:rsidR="0051228B" w:rsidRPr="00C5026A" w:rsidDel="00364561">
          <w:rPr>
            <w:lang w:val="el-GR"/>
          </w:rPr>
          <w:delText xml:space="preserve"> σε κάποια από τις διαδρομές των οχημάτων. Εάν </w:delText>
        </w:r>
        <w:r w:rsidRPr="00C5026A" w:rsidDel="00364561">
          <w:rPr>
            <w:lang w:val="el-GR"/>
          </w:rPr>
          <w:delText>υπάρχει</w:delText>
        </w:r>
        <w:r w:rsidR="0051228B" w:rsidRPr="00C5026A" w:rsidDel="00364561">
          <w:rPr>
            <w:lang w:val="el-GR"/>
          </w:rPr>
          <w:delText xml:space="preserve"> κάποιο όχημα στο σταθμό (</w:delText>
        </w:r>
        <w:r w:rsidR="0051228B" w:rsidDel="00364561">
          <w:delText>depot</w:delText>
        </w:r>
        <w:r w:rsidR="0051228B" w:rsidRPr="00C5026A" w:rsidDel="00364561">
          <w:rPr>
            <w:lang w:val="el-GR"/>
          </w:rPr>
          <w:delText>) που δεν χρησιμοποιείται</w:delText>
        </w:r>
        <w:r w:rsidDel="00364561">
          <w:rPr>
            <w:lang w:val="el-GR"/>
          </w:rPr>
          <w:delText>,</w:delText>
        </w:r>
        <w:r w:rsidR="0051228B" w:rsidRPr="00C5026A" w:rsidDel="00364561">
          <w:rPr>
            <w:lang w:val="el-GR"/>
          </w:rPr>
          <w:delText xml:space="preserve"> τότε το όχημα αυτό αναλαμβάνει τη μοναδική αυτή παραγγελία. Στη συνέχεια εφαρμόζεται στη </w:delText>
        </w:r>
        <w:r w:rsidR="006B65B4" w:rsidDel="00364561">
          <w:rPr>
            <w:lang w:val="el-GR"/>
          </w:rPr>
          <w:delText>παραγόμενη</w:delText>
        </w:r>
        <w:r w:rsidR="0051228B" w:rsidRPr="00C5026A" w:rsidDel="00364561">
          <w:rPr>
            <w:lang w:val="el-GR"/>
          </w:rPr>
          <w:delText xml:space="preserve"> λύση η διαδικασία βελτίωσης που </w:delText>
        </w:r>
        <w:r w:rsidR="00453CF9" w:rsidRPr="00C5026A" w:rsidDel="00364561">
          <w:rPr>
            <w:lang w:val="el-GR"/>
          </w:rPr>
          <w:delText>περιεγράφηκε</w:delText>
        </w:r>
        <w:r w:rsidR="0051228B" w:rsidRPr="00C5026A" w:rsidDel="00364561">
          <w:rPr>
            <w:lang w:val="el-GR"/>
          </w:rPr>
          <w:delText xml:space="preserve"> προηγουμένως.</w:delText>
        </w:r>
      </w:del>
    </w:p>
    <w:p w14:paraId="5305E88A" w14:textId="39B6F9D4" w:rsidR="00C9619A" w:rsidDel="00364561" w:rsidRDefault="00C9619A" w:rsidP="0051228B">
      <w:pPr>
        <w:pStyle w:val="ListParagraph"/>
        <w:numPr>
          <w:ilvl w:val="0"/>
          <w:numId w:val="35"/>
        </w:numPr>
        <w:rPr>
          <w:del w:id="3463" w:author="Στάθης Καπ" w:date="2023-02-25T23:19:00Z"/>
          <w:lang w:val="el-GR"/>
        </w:rPr>
      </w:pPr>
      <w:del w:id="3464" w:author="Στάθης Καπ" w:date="2023-02-25T23:19:00Z">
        <w:r w:rsidRPr="00E87977" w:rsidDel="00364561">
          <w:rPr>
            <w:lang w:val="el-GR"/>
          </w:rPr>
          <w:delText xml:space="preserve">Εμφάνιση νέων χρόνων ταξιδιών: Εάν τα νέα δεδομένα δεν προκαλούν δυσχέρεια στη τρέχουσα λύση τότε απλά εφαρμόζεται η διαδικασία βελτίωσης που </w:delText>
        </w:r>
        <w:r w:rsidR="00E87977" w:rsidRPr="00E87977" w:rsidDel="00364561">
          <w:rPr>
            <w:lang w:val="el-GR"/>
          </w:rPr>
          <w:delText>περιεγράφηκε</w:delText>
        </w:r>
        <w:r w:rsidRPr="00E87977" w:rsidDel="00364561">
          <w:rPr>
            <w:lang w:val="el-GR"/>
          </w:rPr>
          <w:delText xml:space="preserve"> προηγουμένως. Σε αντίθετη περίπτωση αφαιρούνται οι κόμβοι που </w:delText>
        </w:r>
        <w:r w:rsidR="00702973" w:rsidDel="00364561">
          <w:rPr>
            <w:lang w:val="el-GR"/>
          </w:rPr>
          <w:delText>θεωρείται</w:delText>
        </w:r>
        <w:r w:rsidRPr="00E87977" w:rsidDel="00364561">
          <w:rPr>
            <w:lang w:val="el-GR"/>
          </w:rPr>
          <w:delText xml:space="preserve"> αδύνατη η επίσκεψη σε αυτούς λόγω των νέων δεδομένων και αντιμετωπίζονται ως νέοι κόμβοι προς εισαγωγή.</w:delText>
        </w:r>
      </w:del>
    </w:p>
    <w:p w14:paraId="0B037BB9" w14:textId="55F3AEA9" w:rsidR="0019447C" w:rsidDel="00364561" w:rsidRDefault="0008327E" w:rsidP="0019447C">
      <w:pPr>
        <w:rPr>
          <w:del w:id="3465" w:author="Στάθης Καπ" w:date="2023-02-25T23:19:00Z"/>
          <w:lang w:val="el-GR"/>
        </w:rPr>
      </w:pPr>
      <w:del w:id="3466" w:author="Στάθης Καπ" w:date="2023-02-25T23:19:00Z">
        <w:r w:rsidDel="00364561">
          <w:rPr>
            <w:lang w:val="el-GR"/>
          </w:rPr>
          <w:delText>Οι</w:delText>
        </w:r>
        <w:r w:rsidRPr="005A123A" w:rsidDel="00364561">
          <w:rPr>
            <w:lang w:val="el-GR"/>
          </w:rPr>
          <w:delText xml:space="preserve"> </w:delText>
        </w:r>
        <w:r w:rsidDel="00364561">
          <w:delText>Branchini</w:delText>
        </w:r>
        <w:r w:rsidRPr="005A123A" w:rsidDel="00364561">
          <w:rPr>
            <w:lang w:val="el-GR"/>
          </w:rPr>
          <w:delText xml:space="preserve"> </w:delText>
        </w:r>
        <w:r w:rsidDel="00364561">
          <w:delText>et</w:delText>
        </w:r>
        <w:r w:rsidRPr="005A123A" w:rsidDel="00364561">
          <w:rPr>
            <w:lang w:val="el-GR"/>
          </w:rPr>
          <w:delText xml:space="preserve"> </w:delText>
        </w:r>
        <w:r w:rsidDel="00364561">
          <w:delText>al</w:delText>
        </w:r>
        <w:r w:rsidRPr="005A123A" w:rsidDel="00364561">
          <w:rPr>
            <w:lang w:val="el-GR"/>
          </w:rPr>
          <w:delText>.</w:delText>
        </w:r>
        <w:r w:rsidR="000511F3" w:rsidRPr="005A123A" w:rsidDel="00364561">
          <w:rPr>
            <w:lang w:val="el-GR"/>
          </w:rPr>
          <w:delText xml:space="preserve"> </w:delText>
        </w:r>
        <w:r w:rsidRPr="00A36BAD" w:rsidDel="00364561">
          <w:rPr>
            <w:lang w:val="el-GR"/>
          </w:rPr>
          <w:delText>(2009)</w:delText>
        </w:r>
        <w:r w:rsidR="00A36BAD" w:rsidRPr="00A36BAD" w:rsidDel="00364561">
          <w:rPr>
            <w:lang w:val="el-GR"/>
          </w:rPr>
          <w:delText xml:space="preserve"> </w:delText>
        </w:r>
        <w:r w:rsidR="00A36BAD" w:rsidDel="00364561">
          <w:rPr>
            <w:lang w:val="el-GR"/>
          </w:rPr>
          <w:delText xml:space="preserve">μελέτησαν το </w:delText>
        </w:r>
        <w:r w:rsidR="00A36BAD" w:rsidDel="00364561">
          <w:delText>DVRPTW</w:delText>
        </w:r>
        <w:r w:rsidR="00A36BAD" w:rsidRPr="00A36BAD" w:rsidDel="00364561">
          <w:rPr>
            <w:lang w:val="el-GR"/>
          </w:rPr>
          <w:delText xml:space="preserve"> </w:delText>
        </w:r>
        <w:r w:rsidR="00A36BAD" w:rsidDel="00364561">
          <w:rPr>
            <w:lang w:val="el-GR"/>
          </w:rPr>
          <w:delText xml:space="preserve">θέτοντας ως στόχο την αύξηση της διαφοράς του συνολικού κέρδους από το άθροισμα του κόστους αργοπορίας </w:delText>
        </w:r>
        <w:r w:rsidR="00A36BAD" w:rsidRPr="00A36BAD" w:rsidDel="00364561">
          <w:rPr>
            <w:lang w:val="el-GR"/>
          </w:rPr>
          <w:delText>(</w:delText>
        </w:r>
        <w:r w:rsidR="00A36BAD" w:rsidDel="00364561">
          <w:delText>lateness</w:delText>
        </w:r>
        <w:r w:rsidR="00A36BAD" w:rsidRPr="00A36BAD" w:rsidDel="00364561">
          <w:rPr>
            <w:lang w:val="el-GR"/>
          </w:rPr>
          <w:delText>)</w:delText>
        </w:r>
        <w:r w:rsidR="00A36BAD" w:rsidDel="00364561">
          <w:rPr>
            <w:lang w:val="el-GR"/>
          </w:rPr>
          <w:delText xml:space="preserve"> και του κόστους ταξιδιού.</w:delText>
        </w:r>
        <w:r w:rsidR="0089739A" w:rsidDel="00364561">
          <w:rPr>
            <w:lang w:val="el-GR"/>
          </w:rPr>
          <w:delText xml:space="preserve"> Ο αλγόριθμός τους αποτελείται από έναν ευρετικό κατασκευαστικό αλγόριθμο και από έναν </w:delText>
        </w:r>
        <w:r w:rsidR="0089739A" w:rsidDel="00364561">
          <w:delText>Adaptive</w:delText>
        </w:r>
        <w:r w:rsidR="0089739A" w:rsidRPr="0089739A" w:rsidDel="00364561">
          <w:rPr>
            <w:lang w:val="el-GR"/>
          </w:rPr>
          <w:delText xml:space="preserve"> </w:delText>
        </w:r>
        <w:r w:rsidR="0089739A" w:rsidDel="00364561">
          <w:delText>Granular</w:delText>
        </w:r>
        <w:r w:rsidR="0089739A" w:rsidRPr="0089739A" w:rsidDel="00364561">
          <w:rPr>
            <w:lang w:val="el-GR"/>
          </w:rPr>
          <w:delText xml:space="preserve"> </w:delText>
        </w:r>
        <w:r w:rsidR="0089739A" w:rsidDel="00364561">
          <w:delText>Local</w:delText>
        </w:r>
        <w:r w:rsidR="0089739A" w:rsidRPr="0089739A" w:rsidDel="00364561">
          <w:rPr>
            <w:lang w:val="el-GR"/>
          </w:rPr>
          <w:delText xml:space="preserve"> </w:delText>
        </w:r>
        <w:r w:rsidR="0089739A" w:rsidDel="00364561">
          <w:delText>Search</w:delText>
        </w:r>
        <w:r w:rsidR="0089739A" w:rsidRPr="0089739A" w:rsidDel="00364561">
          <w:rPr>
            <w:lang w:val="el-GR"/>
          </w:rPr>
          <w:delText xml:space="preserve"> (</w:delText>
        </w:r>
        <w:r w:rsidR="0089739A" w:rsidDel="00364561">
          <w:delText>AGLS</w:delText>
        </w:r>
        <w:r w:rsidR="0089739A" w:rsidRPr="0089739A" w:rsidDel="00364561">
          <w:rPr>
            <w:lang w:val="el-GR"/>
          </w:rPr>
          <w:delText xml:space="preserve">) </w:delText>
        </w:r>
        <w:r w:rsidR="0089739A" w:rsidDel="00364561">
          <w:rPr>
            <w:lang w:val="el-GR"/>
          </w:rPr>
          <w:delText>αλγόριθμο.</w:delText>
        </w:r>
        <w:r w:rsidR="006963A1" w:rsidDel="00364561">
          <w:rPr>
            <w:lang w:val="el-GR"/>
          </w:rPr>
          <w:delText xml:space="preserve"> Ο κατασκευαστικός αλγόριθμος βασίζεται σε 2 κανόνες:</w:delText>
        </w:r>
      </w:del>
    </w:p>
    <w:p w14:paraId="60DD0C12" w14:textId="57D92D10" w:rsidR="006963A1" w:rsidDel="00364561" w:rsidRDefault="006963A1" w:rsidP="006963A1">
      <w:pPr>
        <w:pStyle w:val="ListParagraph"/>
        <w:numPr>
          <w:ilvl w:val="0"/>
          <w:numId w:val="36"/>
        </w:numPr>
        <w:rPr>
          <w:del w:id="3467" w:author="Στάθης Καπ" w:date="2023-02-25T23:19:00Z"/>
          <w:lang w:val="el-GR"/>
        </w:rPr>
      </w:pPr>
      <w:del w:id="3468" w:author="Στάθης Καπ" w:date="2023-02-25T23:19:00Z">
        <w:r w:rsidDel="00364561">
          <w:rPr>
            <w:lang w:val="el-GR"/>
          </w:rPr>
          <w:delText>Τα οχήματα πρέπει να επισκέπτονται διάσπαρτες περιοχές</w:delText>
        </w:r>
      </w:del>
    </w:p>
    <w:p w14:paraId="66D692BD" w14:textId="73B10426" w:rsidR="006963A1" w:rsidDel="00364561" w:rsidRDefault="006963A1" w:rsidP="006963A1">
      <w:pPr>
        <w:pStyle w:val="ListParagraph"/>
        <w:numPr>
          <w:ilvl w:val="0"/>
          <w:numId w:val="36"/>
        </w:numPr>
        <w:rPr>
          <w:del w:id="3469" w:author="Στάθης Καπ" w:date="2023-02-25T23:19:00Z"/>
          <w:lang w:val="el-GR"/>
        </w:rPr>
      </w:pPr>
      <w:del w:id="3470" w:author="Στάθης Καπ" w:date="2023-02-25T23:19:00Z">
        <w:r w:rsidDel="00364561">
          <w:rPr>
            <w:lang w:val="el-GR"/>
          </w:rPr>
          <w:delText xml:space="preserve">Οι πελάτες με μικρό χρονικό διάστημα </w:delText>
        </w:r>
        <w:r w:rsidDel="00364561">
          <w:delText>slack</w:delText>
        </w:r>
        <w:r w:rsidRPr="006963A1" w:rsidDel="00364561">
          <w:rPr>
            <w:lang w:val="el-GR"/>
          </w:rPr>
          <w:delText xml:space="preserve"> </w:delText>
        </w:r>
        <w:r w:rsidDel="00364561">
          <w:rPr>
            <w:lang w:val="el-GR"/>
          </w:rPr>
          <w:delText>πρέπει να επιλέγονται πρώτοι για εισαγωγή (</w:delText>
        </w:r>
      </w:del>
      <m:oMath>
        <m:r>
          <w:del w:id="3471" w:author="Στάθης Καπ" w:date="2023-02-25T23:19:00Z">
            <w:rPr>
              <w:rFonts w:ascii="Cambria Math" w:hAnsi="Cambria Math"/>
              <w:lang w:val="el-GR"/>
            </w:rPr>
            <m:t>slac</m:t>
          </w:del>
        </m:r>
        <m:sSub>
          <m:sSubPr>
            <m:ctrlPr>
              <w:del w:id="3472" w:author="Στάθης Καπ" w:date="2023-02-25T23:19:00Z">
                <w:rPr>
                  <w:rFonts w:ascii="Cambria Math" w:hAnsi="Cambria Math"/>
                  <w:i/>
                  <w:lang w:val="el-GR"/>
                </w:rPr>
              </w:del>
            </m:ctrlPr>
          </m:sSubPr>
          <m:e>
            <m:r>
              <w:del w:id="3473" w:author="Στάθης Καπ" w:date="2023-02-25T23:19:00Z">
                <w:rPr>
                  <w:rFonts w:ascii="Cambria Math" w:hAnsi="Cambria Math"/>
                  <w:lang w:val="el-GR"/>
                </w:rPr>
                <m:t>k</m:t>
              </w:del>
            </m:r>
          </m:e>
          <m:sub>
            <m:r>
              <w:del w:id="3474" w:author="Στάθης Καπ" w:date="2023-02-25T23:19:00Z">
                <w:rPr>
                  <w:rFonts w:ascii="Cambria Math" w:hAnsi="Cambria Math"/>
                  <w:lang w:val="el-GR"/>
                </w:rPr>
                <m:t>i</m:t>
              </w:del>
            </m:r>
          </m:sub>
        </m:sSub>
        <m:r>
          <w:del w:id="3475" w:author="Στάθης Καπ" w:date="2023-02-25T23:19:00Z">
            <w:rPr>
              <w:rFonts w:ascii="Cambria Math" w:hAnsi="Cambria Math"/>
              <w:lang w:val="el-GR"/>
            </w:rPr>
            <m:t>=lates</m:t>
          </w:del>
        </m:r>
        <m:sSub>
          <m:sSubPr>
            <m:ctrlPr>
              <w:del w:id="3476" w:author="Στάθης Καπ" w:date="2023-02-25T23:19:00Z">
                <w:rPr>
                  <w:rFonts w:ascii="Cambria Math" w:hAnsi="Cambria Math"/>
                  <w:i/>
                  <w:lang w:val="el-GR"/>
                </w:rPr>
              </w:del>
            </m:ctrlPr>
          </m:sSubPr>
          <m:e>
            <m:r>
              <w:del w:id="3477" w:author="Στάθης Καπ" w:date="2023-02-25T23:19:00Z">
                <w:rPr>
                  <w:rFonts w:ascii="Cambria Math" w:hAnsi="Cambria Math"/>
                  <w:lang w:val="el-GR"/>
                </w:rPr>
                <m:t>t</m:t>
              </w:del>
            </m:r>
          </m:e>
          <m:sub>
            <m:r>
              <w:del w:id="3478" w:author="Στάθης Καπ" w:date="2023-02-25T23:19:00Z">
                <w:rPr>
                  <w:rFonts w:ascii="Cambria Math" w:hAnsi="Cambria Math"/>
                  <w:lang w:val="el-GR"/>
                </w:rPr>
                <m:t>star</m:t>
              </w:del>
            </m:r>
            <m:sSub>
              <m:sSubPr>
                <m:ctrlPr>
                  <w:del w:id="3479" w:author="Στάθης Καπ" w:date="2023-02-25T23:19:00Z">
                    <w:rPr>
                      <w:rFonts w:ascii="Cambria Math" w:hAnsi="Cambria Math"/>
                      <w:i/>
                      <w:lang w:val="el-GR"/>
                    </w:rPr>
                  </w:del>
                </m:ctrlPr>
              </m:sSubPr>
              <m:e>
                <m:r>
                  <w:del w:id="3480" w:author="Στάθης Καπ" w:date="2023-02-25T23:19:00Z">
                    <w:rPr>
                      <w:rFonts w:ascii="Cambria Math" w:hAnsi="Cambria Math"/>
                      <w:lang w:val="el-GR"/>
                    </w:rPr>
                    <m:t>t</m:t>
                  </w:del>
                </m:r>
              </m:e>
              <m:sub>
                <m:r>
                  <w:del w:id="3481" w:author="Στάθης Καπ" w:date="2023-02-25T23:19:00Z">
                    <w:rPr>
                      <w:rFonts w:ascii="Cambria Math" w:hAnsi="Cambria Math"/>
                      <w:lang w:val="el-GR"/>
                    </w:rPr>
                    <m:t>tim</m:t>
                  </w:del>
                </m:r>
                <m:sSub>
                  <m:sSubPr>
                    <m:ctrlPr>
                      <w:del w:id="3482" w:author="Στάθης Καπ" w:date="2023-02-25T23:19:00Z">
                        <w:rPr>
                          <w:rFonts w:ascii="Cambria Math" w:hAnsi="Cambria Math"/>
                          <w:i/>
                          <w:lang w:val="el-GR"/>
                        </w:rPr>
                      </w:del>
                    </m:ctrlPr>
                  </m:sSubPr>
                  <m:e>
                    <m:r>
                      <w:del w:id="3483" w:author="Στάθης Καπ" w:date="2023-02-25T23:19:00Z">
                        <w:rPr>
                          <w:rFonts w:ascii="Cambria Math" w:hAnsi="Cambria Math"/>
                          <w:lang w:val="el-GR"/>
                        </w:rPr>
                        <m:t>e</m:t>
                      </w:del>
                    </m:r>
                  </m:e>
                  <m:sub>
                    <m:r>
                      <w:del w:id="3484" w:author="Στάθης Καπ" w:date="2023-02-25T23:19:00Z">
                        <w:rPr>
                          <w:rFonts w:ascii="Cambria Math" w:hAnsi="Cambria Math"/>
                          <w:lang w:val="el-GR"/>
                        </w:rPr>
                        <m:t>i</m:t>
                      </w:del>
                    </m:r>
                  </m:sub>
                </m:sSub>
              </m:sub>
            </m:sSub>
          </m:sub>
        </m:sSub>
        <m:r>
          <w:del w:id="3485" w:author="Στάθης Καπ" w:date="2023-02-25T23:19:00Z">
            <w:rPr>
              <w:rFonts w:ascii="Cambria Math" w:hAnsi="Cambria Math"/>
              <w:lang w:val="el-GR"/>
            </w:rPr>
            <m:t>-earliest_feasible_start_tim</m:t>
          </w:del>
        </m:r>
        <m:sSub>
          <m:sSubPr>
            <m:ctrlPr>
              <w:del w:id="3486" w:author="Στάθης Καπ" w:date="2023-02-25T23:19:00Z">
                <w:rPr>
                  <w:rFonts w:ascii="Cambria Math" w:hAnsi="Cambria Math"/>
                  <w:i/>
                  <w:lang w:val="el-GR"/>
                </w:rPr>
              </w:del>
            </m:ctrlPr>
          </m:sSubPr>
          <m:e>
            <m:r>
              <w:del w:id="3487" w:author="Στάθης Καπ" w:date="2023-02-25T23:19:00Z">
                <w:rPr>
                  <w:rFonts w:ascii="Cambria Math" w:hAnsi="Cambria Math"/>
                  <w:lang w:val="el-GR"/>
                </w:rPr>
                <m:t>e</m:t>
              </w:del>
            </m:r>
          </m:e>
          <m:sub>
            <m:r>
              <w:del w:id="3488" w:author="Στάθης Καπ" w:date="2023-02-25T23:19:00Z">
                <w:rPr>
                  <w:rFonts w:ascii="Cambria Math" w:hAnsi="Cambria Math"/>
                  <w:lang w:val="el-GR"/>
                </w:rPr>
                <m:t>i</m:t>
              </w:del>
            </m:r>
          </m:sub>
        </m:sSub>
      </m:oMath>
      <w:del w:id="3489" w:author="Στάθης Καπ" w:date="2023-02-25T23:19:00Z">
        <w:r w:rsidDel="00364561">
          <w:rPr>
            <w:lang w:val="el-GR"/>
          </w:rPr>
          <w:delText>)</w:delText>
        </w:r>
      </w:del>
    </w:p>
    <w:p w14:paraId="6DCC3D14" w14:textId="282AC238" w:rsidR="00751DBA" w:rsidDel="00364561" w:rsidRDefault="008B7982" w:rsidP="00751DBA">
      <w:pPr>
        <w:rPr>
          <w:del w:id="3490" w:author="Στάθης Καπ" w:date="2023-02-25T23:19:00Z"/>
          <w:lang w:val="el-GR"/>
        </w:rPr>
      </w:pPr>
      <w:del w:id="3491" w:author="Στάθης Καπ" w:date="2023-02-25T23:19:00Z">
        <w:r w:rsidDel="00364561">
          <w:rPr>
            <w:lang w:val="el-GR"/>
          </w:rPr>
          <w:delText xml:space="preserve">Αρχικά κατασκευάζεται ένα σύνολο </w:delText>
        </w:r>
        <w:r w:rsidDel="00364561">
          <w:delText>Seeds</w:delText>
        </w:r>
        <w:r w:rsidRPr="008B7982" w:rsidDel="00364561">
          <w:rPr>
            <w:lang w:val="el-GR"/>
          </w:rPr>
          <w:delText xml:space="preserve"> </w:delText>
        </w:r>
        <w:r w:rsidDel="00364561">
          <w:rPr>
            <w:lang w:val="el-GR"/>
          </w:rPr>
          <w:delText xml:space="preserve">από διάσπαρτους πελάτες, κάθε ένας από τους οποίους εισάγεται και σε μία ξεχωριστή διαδρομή. Η διαδικασία αυτή γίνεται με βάση </w:delText>
        </w:r>
        <w:r w:rsidR="001C70AC" w:rsidDel="00364561">
          <w:rPr>
            <w:lang w:val="el-GR"/>
          </w:rPr>
          <w:delText>τέσσερα</w:delText>
        </w:r>
        <w:r w:rsidDel="00364561">
          <w:rPr>
            <w:lang w:val="el-GR"/>
          </w:rPr>
          <w:delText xml:space="preserve"> κριτήρια: ασυμβατότητα μεταξύ δύο πελατών, χρόνος αναμονής, διαχωρισμός και διασπορά. Στη συνέχεια, μέσω μιας διαδικασίας </w:delText>
        </w:r>
        <w:r w:rsidR="003E5481" w:rsidDel="00364561">
          <w:rPr>
            <w:lang w:val="el-GR"/>
          </w:rPr>
          <w:delText>πέντε</w:delText>
        </w:r>
        <w:r w:rsidDel="00364561">
          <w:rPr>
            <w:lang w:val="el-GR"/>
          </w:rPr>
          <w:delText xml:space="preserve"> βημάτων, εισάγονται στις διαδρομές οι πελάτες με το χαμηλότερο </w:delText>
        </w:r>
        <w:r w:rsidDel="00364561">
          <w:delText>slack</w:delText>
        </w:r>
        <w:r w:rsidRPr="008B7982" w:rsidDel="00364561">
          <w:rPr>
            <w:lang w:val="el-GR"/>
          </w:rPr>
          <w:delText xml:space="preserve">. </w:delText>
        </w:r>
        <w:r w:rsidDel="00364561">
          <w:rPr>
            <w:lang w:val="el-GR"/>
          </w:rPr>
          <w:delText xml:space="preserve">Ο </w:delText>
        </w:r>
        <w:r w:rsidDel="00364561">
          <w:delText>AGLS</w:delText>
        </w:r>
        <w:r w:rsidRPr="008B7982" w:rsidDel="00364561">
          <w:rPr>
            <w:lang w:val="el-GR"/>
          </w:rPr>
          <w:delText xml:space="preserve"> </w:delText>
        </w:r>
        <w:r w:rsidDel="00364561">
          <w:rPr>
            <w:lang w:val="el-GR"/>
          </w:rPr>
          <w:delText xml:space="preserve">αλγόριθμος τροποποιεί το σύνολο των ακμών Α του γραφήματος έτσι ώστε να παραμείνουν ακμές που θα μειώσουν το χρόνο λήψης απόφασης σε περίπτωση δυναμικής αλλαγής και χρησιμοποιεί </w:delText>
        </w:r>
        <w:r w:rsidR="00541A34" w:rsidDel="00364561">
          <w:rPr>
            <w:lang w:val="el-GR"/>
          </w:rPr>
          <w:delText>πέντε</w:delText>
        </w:r>
        <w:r w:rsidDel="00364561">
          <w:rPr>
            <w:lang w:val="el-GR"/>
          </w:rPr>
          <w:delText xml:space="preserve"> λειτουργίες:</w:delText>
        </w:r>
      </w:del>
    </w:p>
    <w:p w14:paraId="1C5862AF" w14:textId="6530C3E1" w:rsidR="008B7982" w:rsidDel="00364561" w:rsidRDefault="00522D9A" w:rsidP="008B7982">
      <w:pPr>
        <w:pStyle w:val="ListParagraph"/>
        <w:numPr>
          <w:ilvl w:val="0"/>
          <w:numId w:val="37"/>
        </w:numPr>
        <w:rPr>
          <w:del w:id="3492" w:author="Στάθης Καπ" w:date="2023-02-25T23:19:00Z"/>
          <w:lang w:val="el-GR"/>
        </w:rPr>
      </w:pPr>
      <w:del w:id="3493" w:author="Στάθης Καπ" w:date="2023-02-25T23:19:00Z">
        <w:r w:rsidDel="00364561">
          <w:delText>Two</w:delText>
        </w:r>
        <w:r w:rsidRPr="00CF2405" w:rsidDel="00364561">
          <w:rPr>
            <w:lang w:val="el-GR"/>
          </w:rPr>
          <w:delText>-</w:delText>
        </w:r>
        <w:r w:rsidDel="00364561">
          <w:delText>opt</w:delText>
        </w:r>
        <w:r w:rsidRPr="00CF2405" w:rsidDel="00364561">
          <w:rPr>
            <w:lang w:val="el-GR"/>
          </w:rPr>
          <w:delText>:</w:delText>
        </w:r>
        <w:r w:rsidR="00CF2405" w:rsidDel="00364561">
          <w:rPr>
            <w:lang w:val="el-GR"/>
          </w:rPr>
          <w:delText xml:space="preserve"> διαγράφει δύο ακμές από μία διαδρομή και προσθέτει δύο καινούριες στην ίδια</w:delText>
        </w:r>
      </w:del>
    </w:p>
    <w:p w14:paraId="28789444" w14:textId="09542742" w:rsidR="00CF2405" w:rsidDel="00364561" w:rsidRDefault="00CF2405" w:rsidP="008B7982">
      <w:pPr>
        <w:pStyle w:val="ListParagraph"/>
        <w:numPr>
          <w:ilvl w:val="0"/>
          <w:numId w:val="37"/>
        </w:numPr>
        <w:rPr>
          <w:del w:id="3494" w:author="Στάθης Καπ" w:date="2023-02-25T23:19:00Z"/>
          <w:lang w:val="el-GR"/>
        </w:rPr>
      </w:pPr>
      <w:del w:id="3495"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rPr>
            <w:lang w:val="el-GR"/>
          </w:rPr>
          <w:delText>ολισθαίνει έναν ή περισσότερους πελάτες προς κάποιο άλλο σημείο της διαδρομής</w:delText>
        </w:r>
      </w:del>
    </w:p>
    <w:p w14:paraId="5718E25B" w14:textId="11D90F12" w:rsidR="00CF2405" w:rsidDel="00364561" w:rsidRDefault="00CF2405" w:rsidP="008B7982">
      <w:pPr>
        <w:pStyle w:val="ListParagraph"/>
        <w:numPr>
          <w:ilvl w:val="0"/>
          <w:numId w:val="37"/>
        </w:numPr>
        <w:rPr>
          <w:del w:id="3496" w:author="Στάθης Καπ" w:date="2023-02-25T23:19:00Z"/>
          <w:lang w:val="el-GR"/>
        </w:rPr>
      </w:pPr>
      <w:del w:id="3497" w:author="Στάθης Καπ" w:date="2023-02-25T23:19:00Z">
        <w:r w:rsidDel="00364561">
          <w:lastRenderedPageBreak/>
          <w:delText>Or</w:delText>
        </w:r>
        <w:r w:rsidRPr="00CF2405" w:rsidDel="00364561">
          <w:rPr>
            <w:lang w:val="el-GR"/>
          </w:rPr>
          <w:delText>-</w:delText>
        </w:r>
        <w:r w:rsidDel="00364561">
          <w:delText>opt</w:delText>
        </w:r>
        <w:r w:rsidRPr="00CF2405" w:rsidDel="00364561">
          <w:rPr>
            <w:lang w:val="el-GR"/>
          </w:rPr>
          <w:delText xml:space="preserve"> </w:delText>
        </w:r>
        <w:r w:rsidDel="00364561">
          <w:delText>insertion</w:delText>
        </w:r>
        <w:r w:rsidRPr="00CF2405" w:rsidDel="00364561">
          <w:rPr>
            <w:lang w:val="el-GR"/>
          </w:rPr>
          <w:delText xml:space="preserve">: </w:delText>
        </w:r>
        <w:r w:rsidDel="00364561">
          <w:rPr>
            <w:lang w:val="el-GR"/>
          </w:rPr>
          <w:delText>μεταφέρει</w:delText>
        </w:r>
        <w:r w:rsidRPr="00CF2405" w:rsidDel="00364561">
          <w:rPr>
            <w:lang w:val="el-GR"/>
          </w:rPr>
          <w:delText xml:space="preserve"> </w:delText>
        </w:r>
        <w:r w:rsidDel="00364561">
          <w:rPr>
            <w:lang w:val="el-GR"/>
          </w:rPr>
          <w:delText>έναν</w:delText>
        </w:r>
        <w:r w:rsidRPr="00CF2405" w:rsidDel="00364561">
          <w:rPr>
            <w:lang w:val="el-GR"/>
          </w:rPr>
          <w:delText xml:space="preserve"> </w:delText>
        </w:r>
        <w:r w:rsidDel="00364561">
          <w:rPr>
            <w:lang w:val="el-GR"/>
          </w:rPr>
          <w:delText>ή περισσότερους συνεχόμενους πελάτες από μία διαδρομή σε μία άλλη</w:delText>
        </w:r>
      </w:del>
    </w:p>
    <w:p w14:paraId="2019F113" w14:textId="1688EF68" w:rsidR="00CF2405" w:rsidDel="00364561" w:rsidRDefault="00CF2405" w:rsidP="008B7982">
      <w:pPr>
        <w:pStyle w:val="ListParagraph"/>
        <w:numPr>
          <w:ilvl w:val="0"/>
          <w:numId w:val="37"/>
        </w:numPr>
        <w:rPr>
          <w:del w:id="3498" w:author="Στάθης Καπ" w:date="2023-02-25T23:19:00Z"/>
          <w:lang w:val="el-GR"/>
        </w:rPr>
      </w:pPr>
      <w:del w:id="3499"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delText>exchange</w:delText>
        </w:r>
        <w:r w:rsidRPr="00CF2405" w:rsidDel="00364561">
          <w:rPr>
            <w:lang w:val="el-GR"/>
          </w:rPr>
          <w:delText xml:space="preserve">: </w:delText>
        </w:r>
        <w:r w:rsidDel="00364561">
          <w:rPr>
            <w:lang w:val="el-GR"/>
          </w:rPr>
          <w:delText>ανταλλάσσει</w:delText>
        </w:r>
        <w:r w:rsidRPr="00CF2405" w:rsidDel="00364561">
          <w:rPr>
            <w:lang w:val="el-GR"/>
          </w:rPr>
          <w:delText xml:space="preserve"> </w:delText>
        </w:r>
        <w:r w:rsidDel="00364561">
          <w:rPr>
            <w:lang w:val="el-GR"/>
          </w:rPr>
          <w:delText>έναν ή περισσότερους συνεχόμενους πελάτες μιας διαδρομής με έναν ή περισσότερο</w:delText>
        </w:r>
        <w:r w:rsidR="00A734B5" w:rsidDel="00364561">
          <w:rPr>
            <w:lang w:val="el-GR"/>
          </w:rPr>
          <w:delText>υ</w:delText>
        </w:r>
        <w:r w:rsidDel="00364561">
          <w:rPr>
            <w:lang w:val="el-GR"/>
          </w:rPr>
          <w:delText>ς πελάτες από μία άλλη διαδρομή</w:delText>
        </w:r>
      </w:del>
    </w:p>
    <w:p w14:paraId="1B26B4EA" w14:textId="66EF7025" w:rsidR="00FA05DF" w:rsidDel="00364561" w:rsidRDefault="00FA05DF" w:rsidP="008B7982">
      <w:pPr>
        <w:pStyle w:val="ListParagraph"/>
        <w:numPr>
          <w:ilvl w:val="0"/>
          <w:numId w:val="37"/>
        </w:numPr>
        <w:rPr>
          <w:del w:id="3500" w:author="Στάθης Καπ" w:date="2023-02-25T23:19:00Z"/>
          <w:lang w:val="el-GR"/>
        </w:rPr>
      </w:pPr>
      <w:del w:id="3501" w:author="Στάθης Καπ" w:date="2023-02-25T23:19:00Z">
        <w:r w:rsidDel="00364561">
          <w:delText>Crossover</w:delText>
        </w:r>
        <w:r w:rsidRPr="00FA05DF" w:rsidDel="00364561">
          <w:rPr>
            <w:lang w:val="el-GR"/>
          </w:rPr>
          <w:delText xml:space="preserve">: </w:delText>
        </w:r>
        <w:r w:rsidDel="00364561">
          <w:rPr>
            <w:lang w:val="el-GR"/>
          </w:rPr>
          <w:delText xml:space="preserve">διαγράφει </w:delText>
        </w:r>
        <w:r w:rsidR="00A32854" w:rsidDel="00364561">
          <w:rPr>
            <w:lang w:val="el-GR"/>
          </w:rPr>
          <w:delText>δύο</w:delText>
        </w:r>
        <w:r w:rsidDel="00364561">
          <w:rPr>
            <w:lang w:val="el-GR"/>
          </w:rPr>
          <w:delText xml:space="preserve"> ακμές, μία από κάθε διαδρομή, και εισάγει δύο ακμές με τέτοιο τρόπο ώστε η κάθε διαδρομή να περιέχει πελάτες και από τις δύο αρχικές διαδρομές</w:delText>
        </w:r>
      </w:del>
    </w:p>
    <w:p w14:paraId="0ABCED20" w14:textId="6D8296E2" w:rsidR="002C76BA" w:rsidDel="00364561" w:rsidRDefault="000D1A68" w:rsidP="002C76BA">
      <w:pPr>
        <w:rPr>
          <w:del w:id="3502" w:author="Στάθης Καπ" w:date="2023-02-25T23:19:00Z"/>
          <w:lang w:val="el-GR"/>
        </w:rPr>
      </w:pPr>
      <w:del w:id="3503" w:author="Στάθης Καπ" w:date="2023-02-25T23:19:00Z">
        <w:r w:rsidRPr="000D1A68" w:rsidDel="00364561">
          <w:rPr>
            <w:lang w:val="el-GR"/>
          </w:rPr>
          <w:delText xml:space="preserve">Οι </w:delText>
        </w:r>
        <w:r w:rsidDel="00364561">
          <w:delText>Azi</w:delText>
        </w:r>
        <w:r w:rsidRPr="000D1A68" w:rsidDel="00364561">
          <w:rPr>
            <w:lang w:val="el-GR"/>
          </w:rPr>
          <w:delText xml:space="preserve"> </w:delText>
        </w:r>
        <w:r w:rsidDel="00364561">
          <w:delText>et</w:delText>
        </w:r>
        <w:r w:rsidRPr="000D1A68" w:rsidDel="00364561">
          <w:rPr>
            <w:lang w:val="el-GR"/>
          </w:rPr>
          <w:delText xml:space="preserve"> </w:delText>
        </w:r>
        <w:r w:rsidDel="00364561">
          <w:delText>al</w:delText>
        </w:r>
        <w:r w:rsidRPr="000D1A68" w:rsidDel="00364561">
          <w:rPr>
            <w:lang w:val="el-GR"/>
          </w:rPr>
          <w:delText xml:space="preserve">. (2011) μελέτησαν </w:delText>
        </w:r>
        <w:commentRangeStart w:id="3504"/>
        <w:r w:rsidRPr="000D1A68" w:rsidDel="00364561">
          <w:rPr>
            <w:lang w:val="el-GR"/>
          </w:rPr>
          <w:delText xml:space="preserve">ένα </w:delText>
        </w:r>
      </w:del>
      <w:del w:id="3505" w:author="Στάθης Καπ" w:date="2023-02-02T04:21:00Z">
        <w:r w:rsidDel="00AC22F3">
          <w:delText>delivery</w:delText>
        </w:r>
        <w:r w:rsidRPr="000D1A68" w:rsidDel="00AC22F3">
          <w:rPr>
            <w:lang w:val="el-GR"/>
          </w:rPr>
          <w:delText xml:space="preserve"> </w:delText>
        </w:r>
        <w:commentRangeEnd w:id="3504"/>
        <w:r w:rsidR="00605442" w:rsidDel="00AC22F3">
          <w:rPr>
            <w:rStyle w:val="CommentReference"/>
          </w:rPr>
          <w:commentReference w:id="3504"/>
        </w:r>
        <w:r w:rsidRPr="000D1A68" w:rsidDel="00AC22F3">
          <w:rPr>
            <w:lang w:val="el-GR"/>
          </w:rPr>
          <w:delText xml:space="preserve">πρόβλημα </w:delText>
        </w:r>
      </w:del>
      <w:del w:id="3506" w:author="Στάθης Καπ" w:date="2023-02-25T23:19:00Z">
        <w:r w:rsidRPr="000D1A68" w:rsidDel="00364561">
          <w:rPr>
            <w:lang w:val="el-GR"/>
          </w:rPr>
          <w:delText xml:space="preserve">χρησιμοποιώντας έναν ευρετικό αλγόριθμο εισαγωγής ακολουθούμενο από έναν </w:delText>
        </w:r>
        <w:r w:rsidDel="00364561">
          <w:delText>Adaptive</w:delText>
        </w:r>
        <w:r w:rsidRPr="000D1A68" w:rsidDel="00364561">
          <w:rPr>
            <w:lang w:val="el-GR"/>
          </w:rPr>
          <w:delText xml:space="preserve"> </w:delText>
        </w:r>
        <w:r w:rsidDel="00364561">
          <w:delText>Large</w:delText>
        </w:r>
        <w:r w:rsidRPr="000D1A68" w:rsidDel="00364561">
          <w:rPr>
            <w:lang w:val="el-GR"/>
          </w:rPr>
          <w:delText xml:space="preserve"> </w:delText>
        </w:r>
        <w:r w:rsidDel="00364561">
          <w:delText>Neighborhood</w:delText>
        </w:r>
        <w:r w:rsidRPr="000D1A68" w:rsidDel="00364561">
          <w:rPr>
            <w:lang w:val="el-GR"/>
          </w:rPr>
          <w:delText xml:space="preserve"> </w:delText>
        </w:r>
        <w:r w:rsidDel="00364561">
          <w:delText>Search</w:delText>
        </w:r>
        <w:r w:rsidRPr="000D1A68" w:rsidDel="00364561">
          <w:rPr>
            <w:lang w:val="el-GR"/>
          </w:rPr>
          <w:delText xml:space="preserve"> (</w:delText>
        </w:r>
        <w:r w:rsidR="002D3899" w:rsidDel="00364561">
          <w:delText>ALNS</w:delText>
        </w:r>
        <w:r w:rsidRPr="000D1A68" w:rsidDel="00364561">
          <w:rPr>
            <w:lang w:val="el-GR"/>
          </w:rPr>
          <w:delText xml:space="preserve">) αλγόριθμο για την επίλυση της στατικής εκδοχής του. </w:delText>
        </w:r>
        <w:r w:rsidRPr="002D3899" w:rsidDel="00364561">
          <w:rPr>
            <w:lang w:val="el-GR"/>
          </w:rPr>
          <w:delText xml:space="preserve">Ο ευρετικός αλγόριθμος εισαγωγής, εισάγοντας κόμβους στη καλύτερη πιθανή θέση, κατασκευάζει μία αρχική λύση την οποία στη συνέχεια βελτιώνει ο </w:delText>
        </w:r>
        <w:r w:rsidR="008655D1" w:rsidDel="00364561">
          <w:delText>ALNS</w:delText>
        </w:r>
        <w:r w:rsidRPr="002D3899" w:rsidDel="00364561">
          <w:rPr>
            <w:lang w:val="el-GR"/>
          </w:rPr>
          <w:delText xml:space="preserve"> χρησιμοποιώντας 2</w:delText>
        </w:r>
        <w:r w:rsidR="007C043E" w:rsidRPr="007C043E" w:rsidDel="00364561">
          <w:rPr>
            <w:lang w:val="el-GR"/>
          </w:rPr>
          <w:delText xml:space="preserve"> </w:delText>
        </w:r>
        <w:r w:rsidR="007C043E" w:rsidRPr="004E1259" w:rsidDel="00364561">
          <w:rPr>
            <w:lang w:val="el-GR"/>
          </w:rPr>
          <w:delText>χειριστές, έναν χειριστή καταστροφής (</w:delText>
        </w:r>
        <w:r w:rsidR="007C043E" w:rsidDel="00364561">
          <w:delText>destruction</w:delText>
        </w:r>
        <w:r w:rsidR="007C043E" w:rsidRPr="004E1259" w:rsidDel="00364561">
          <w:rPr>
            <w:lang w:val="el-GR"/>
          </w:rPr>
          <w:delText xml:space="preserve">) και έναν </w:delText>
        </w:r>
        <w:r w:rsidR="00580116" w:rsidDel="00364561">
          <w:rPr>
            <w:lang w:val="el-GR"/>
          </w:rPr>
          <w:delText>ανασχηματισμού</w:delText>
        </w:r>
        <w:r w:rsidR="007C043E" w:rsidRPr="004E1259" w:rsidDel="00364561">
          <w:rPr>
            <w:lang w:val="el-GR"/>
          </w:rPr>
          <w:delText xml:space="preserve"> (</w:delText>
        </w:r>
        <w:r w:rsidR="007C043E" w:rsidDel="00364561">
          <w:delText>reconstruction</w:delText>
        </w:r>
        <w:r w:rsidR="007C043E" w:rsidRPr="004E1259" w:rsidDel="00364561">
          <w:rPr>
            <w:lang w:val="el-GR"/>
          </w:rPr>
          <w:delText xml:space="preserve">). Για την αντιμετώπιση της δυναμικής εκδοχής, διαθέτοντας κάποια </w:delText>
        </w:r>
        <w:r w:rsidR="00337C7B" w:rsidRPr="004E1259" w:rsidDel="00364561">
          <w:rPr>
            <w:lang w:val="el-GR"/>
          </w:rPr>
          <w:delText>προ</w:delText>
        </w:r>
        <w:r w:rsidR="00051C2C" w:rsidDel="00364561">
          <w:rPr>
            <w:lang w:val="el-GR"/>
          </w:rPr>
          <w:delText xml:space="preserve"> </w:delText>
        </w:r>
        <w:r w:rsidR="00337C7B" w:rsidRPr="004E1259" w:rsidDel="00364561">
          <w:rPr>
            <w:lang w:val="el-GR"/>
          </w:rPr>
          <w:delText>υπάρχουσα</w:delText>
        </w:r>
        <w:r w:rsidR="007C043E" w:rsidRPr="004E1259" w:rsidDel="00364561">
          <w:rPr>
            <w:lang w:val="el-GR"/>
          </w:rPr>
          <w:delText xml:space="preserve"> γνώση δημιουργούνται διαφορετικές λύσεις για πιθανές μελλοντικές αιτήσεις οι οποίες ονομάζονται </w:delText>
        </w:r>
        <w:r w:rsidR="007C043E" w:rsidDel="00364561">
          <w:delText>S</w:delText>
        </w:r>
        <w:r w:rsidR="007C043E" w:rsidRPr="004E1259" w:rsidDel="00364561">
          <w:rPr>
            <w:lang w:val="el-GR"/>
          </w:rPr>
          <w:delText>-</w:delText>
        </w:r>
        <w:r w:rsidR="007C043E" w:rsidDel="00364561">
          <w:delText>solutions</w:delText>
        </w:r>
        <w:r w:rsidR="007C043E" w:rsidRPr="004E1259" w:rsidDel="00364561">
          <w:rPr>
            <w:lang w:val="el-GR"/>
          </w:rPr>
          <w:delText>.Στη</w:delText>
        </w:r>
        <w:r w:rsidR="001F792D" w:rsidDel="00364561">
          <w:rPr>
            <w:lang w:val="el-GR"/>
          </w:rPr>
          <w:delText>ν</w:delText>
        </w:r>
        <w:r w:rsidR="007C043E" w:rsidRPr="004E1259" w:rsidDel="00364561">
          <w:rPr>
            <w:lang w:val="el-GR"/>
          </w:rPr>
          <w:delText xml:space="preserve"> περίπτωση που υπάρξει κάποια νέα αίτηση τότε υπολογίζεται για κάθε </w:delText>
        </w:r>
        <w:r w:rsidR="007C043E" w:rsidDel="00364561">
          <w:delText>solution</w:delText>
        </w:r>
        <w:r w:rsidR="007C043E" w:rsidRPr="004E1259" w:rsidDel="00364561">
          <w:rPr>
            <w:lang w:val="el-GR"/>
          </w:rPr>
          <w:delText xml:space="preserve"> η διαφορά του κέρδους εάν </w:delText>
        </w:r>
        <w:r w:rsidR="00337C7B" w:rsidRPr="004E1259" w:rsidDel="00364561">
          <w:rPr>
            <w:lang w:val="el-GR"/>
          </w:rPr>
          <w:delText>εισαχθεί</w:delText>
        </w:r>
        <w:r w:rsidR="007C043E" w:rsidRPr="004E1259" w:rsidDel="00364561">
          <w:rPr>
            <w:lang w:val="el-GR"/>
          </w:rPr>
          <w:delText xml:space="preserve"> σε αυτό το </w:delText>
        </w:r>
        <w:r w:rsidR="007C043E" w:rsidDel="00364561">
          <w:delText>solution</w:delText>
        </w:r>
        <w:r w:rsidR="007C043E" w:rsidRPr="004E1259" w:rsidDel="00364561">
          <w:rPr>
            <w:lang w:val="el-GR"/>
          </w:rPr>
          <w:delText xml:space="preserve"> ο κόμβος </w:delText>
        </w:r>
        <w:r w:rsidR="007C043E" w:rsidDel="00364561">
          <w:delText>i</w:delText>
        </w:r>
        <w:r w:rsidR="007C043E" w:rsidRPr="004E1259" w:rsidDel="00364561">
          <w:rPr>
            <w:lang w:val="el-GR"/>
          </w:rPr>
          <w:delText xml:space="preserve"> με το να μην εισαχθεί ο κόμβος </w:delText>
        </w:r>
        <w:r w:rsidR="007C043E" w:rsidDel="00364561">
          <w:delText>i</w:delText>
        </w:r>
        <w:r w:rsidR="007C043E" w:rsidRPr="004E1259" w:rsidDel="00364561">
          <w:rPr>
            <w:lang w:val="el-GR"/>
          </w:rPr>
          <w:delText xml:space="preserve">.Εάν η διαφορά </w:delText>
        </w:r>
        <w:r w:rsidR="00890835" w:rsidRPr="004E1259" w:rsidDel="00364561">
          <w:rPr>
            <w:lang w:val="el-GR"/>
          </w:rPr>
          <w:delText>είναι</w:delText>
        </w:r>
        <w:r w:rsidR="007C043E" w:rsidRPr="004E1259" w:rsidDel="00364561">
          <w:rPr>
            <w:lang w:val="el-GR"/>
          </w:rPr>
          <w:delText xml:space="preserve"> θετική </w:delText>
        </w:r>
        <w:r w:rsidR="00890835" w:rsidRPr="004E1259" w:rsidDel="00364561">
          <w:rPr>
            <w:lang w:val="el-GR"/>
          </w:rPr>
          <w:delText>τότε</w:delText>
        </w:r>
        <w:r w:rsidR="007C043E" w:rsidRPr="004E1259" w:rsidDel="00364561">
          <w:rPr>
            <w:lang w:val="el-GR"/>
          </w:rPr>
          <w:delText xml:space="preserve"> γίνεται αποδεκτή η εισαγωγή. Επίσης για τη βελτιστοποίηση της κάθε  λύσης χρησιμοποιείται και πάλι ο </w:delText>
        </w:r>
        <w:r w:rsidR="004E1259" w:rsidDel="00364561">
          <w:delText>ALNS</w:delText>
        </w:r>
        <w:r w:rsidR="007C043E" w:rsidRPr="004E1259" w:rsidDel="00364561">
          <w:rPr>
            <w:lang w:val="el-GR"/>
          </w:rPr>
          <w:delText xml:space="preserve"> αλγόριθμος.</w:delText>
        </w:r>
      </w:del>
    </w:p>
    <w:p w14:paraId="7610BA5A" w14:textId="77777777" w:rsidR="003B1E14" w:rsidDel="00364561" w:rsidRDefault="003B1E14" w:rsidP="002C76BA">
      <w:pPr>
        <w:rPr>
          <w:del w:id="3507" w:author="Στάθης Καπ" w:date="2023-02-25T23:19:00Z"/>
          <w:lang w:val="el-GR"/>
        </w:rPr>
      </w:pPr>
    </w:p>
    <w:p w14:paraId="1E53CB42" w14:textId="2DC52DD6" w:rsidR="0097070B" w:rsidRDefault="004B1A54" w:rsidP="002C76BA">
      <w:pPr>
        <w:rPr>
          <w:lang w:val="el-GR"/>
        </w:rPr>
      </w:pPr>
      <w:r>
        <w:rPr>
          <w:lang w:val="el-GR"/>
        </w:rPr>
        <w:br w:type="page"/>
      </w:r>
    </w:p>
    <w:p w14:paraId="5B9B2CF6" w14:textId="5EE372E4" w:rsidR="0003662A" w:rsidRDefault="0003662A">
      <w:pPr>
        <w:pStyle w:val="Heading1"/>
        <w:rPr>
          <w:ins w:id="3508" w:author="Στάθης Καπ" w:date="2023-03-02T04:42:00Z"/>
        </w:rPr>
      </w:pPr>
      <w:bookmarkStart w:id="3509" w:name="_Toc129300366"/>
      <w:r>
        <w:rPr>
          <w:lang w:val="el-GR"/>
        </w:rPr>
        <w:lastRenderedPageBreak/>
        <w:t xml:space="preserve">Αλγόριθμος </w:t>
      </w:r>
      <w:ins w:id="3510" w:author="Στάθης Καπ" w:date="2023-03-03T22:18:00Z">
        <w:r w:rsidR="00DC5514">
          <w:rPr>
            <w:lang w:val="el-GR"/>
          </w:rPr>
          <w:t>ε</w:t>
        </w:r>
      </w:ins>
      <w:del w:id="3511" w:author="Στάθης Καπ" w:date="2023-03-03T22:18:00Z">
        <w:r w:rsidRPr="00D8528C" w:rsidDel="00DC5514">
          <w:rPr>
            <w:rPrChange w:id="3512" w:author="Στάθης Καπ" w:date="2023-02-26T00:53:00Z">
              <w:rPr>
                <w:lang w:val="el-GR"/>
              </w:rPr>
            </w:rPrChange>
          </w:rPr>
          <w:delText>Ε</w:delText>
        </w:r>
      </w:del>
      <w:r w:rsidRPr="00D8528C">
        <w:rPr>
          <w:rPrChange w:id="3513" w:author="Στάθης Καπ" w:date="2023-02-26T00:53:00Z">
            <w:rPr>
              <w:lang w:val="el-GR"/>
            </w:rPr>
          </w:rPrChange>
        </w:rPr>
        <w:t>πίλυσης</w:t>
      </w:r>
      <w:r>
        <w:rPr>
          <w:lang w:val="el-GR"/>
        </w:rPr>
        <w:t xml:space="preserve"> </w:t>
      </w:r>
      <w:ins w:id="3514" w:author="Στάθης Καπ" w:date="2023-03-03T22:18:00Z">
        <w:r w:rsidR="00DC5514">
          <w:rPr>
            <w:lang w:val="el-GR"/>
          </w:rPr>
          <w:t xml:space="preserve">του </w:t>
        </w:r>
      </w:ins>
      <w:r>
        <w:t>TOPTW</w:t>
      </w:r>
      <w:bookmarkEnd w:id="3509"/>
    </w:p>
    <w:p w14:paraId="14AC17FF" w14:textId="061BA9DA" w:rsidR="0077130F" w:rsidRPr="0077130F" w:rsidDel="00AA5058" w:rsidRDefault="0077130F">
      <w:pPr>
        <w:rPr>
          <w:del w:id="3515" w:author="Στάθης Καπ" w:date="2023-03-07T06:28:00Z"/>
          <w:lang w:val="el-GR"/>
          <w:rPrChange w:id="3516" w:author="Στάθης Καπ" w:date="2023-03-02T04:46:00Z">
            <w:rPr>
              <w:del w:id="3517" w:author="Στάθης Καπ" w:date="2023-03-07T06:28:00Z"/>
            </w:rPr>
          </w:rPrChange>
        </w:rPr>
        <w:pPrChange w:id="3518" w:author="Στάθης Καπ" w:date="2023-03-02T04:42:00Z">
          <w:pPr>
            <w:pStyle w:val="Heading1"/>
            <w:numPr>
              <w:numId w:val="4"/>
            </w:numPr>
            <w:ind w:left="720"/>
          </w:pPr>
        </w:pPrChange>
      </w:pPr>
      <w:ins w:id="3519" w:author="Στάθης Καπ" w:date="2023-03-02T04:42:00Z">
        <w:r>
          <w:rPr>
            <w:lang w:val="el-GR"/>
          </w:rPr>
          <w:t xml:space="preserve">Για την παρούσα εργασία, χρησιμοποιήθηκε ο μεταευρετικός αλγόριθμος Επαναλαμβανόμενης Τοπικής Αναζήτησης </w:t>
        </w:r>
        <w:r w:rsidRPr="0077130F">
          <w:rPr>
            <w:lang w:val="el-GR"/>
            <w:rPrChange w:id="3520" w:author="Στάθης Καπ" w:date="2023-03-02T04:43:00Z">
              <w:rPr/>
            </w:rPrChange>
          </w:rPr>
          <w:t>(</w:t>
        </w:r>
        <w:r>
          <w:t>ILS</w:t>
        </w:r>
        <w:r w:rsidRPr="0077130F">
          <w:rPr>
            <w:lang w:val="el-GR"/>
            <w:rPrChange w:id="3521" w:author="Στάθης Καπ" w:date="2023-03-02T04:43:00Z">
              <w:rPr/>
            </w:rPrChange>
          </w:rPr>
          <w:t>)</w:t>
        </w:r>
      </w:ins>
      <w:ins w:id="3522" w:author="Στάθης Καπ" w:date="2023-03-07T06:28:00Z">
        <w:r w:rsidR="00AA5058">
          <w:rPr>
            <w:lang w:val="el-GR"/>
          </w:rPr>
          <w:t xml:space="preserve"> και συγκεκριμένα ο</w:t>
        </w:r>
        <w:r w:rsidR="00AA5058" w:rsidRPr="00AA5058">
          <w:rPr>
            <w:lang w:val="el-GR"/>
            <w:rPrChange w:id="3523" w:author="Στάθης Καπ" w:date="2023-03-07T06:29:00Z">
              <w:rPr/>
            </w:rPrChange>
          </w:rPr>
          <w:t xml:space="preserve"> </w:t>
        </w:r>
        <w:r w:rsidR="00AA5058">
          <w:t>ILS</w:t>
        </w:r>
        <w:r w:rsidR="00AA5058">
          <w:rPr>
            <w:lang w:val="el-GR"/>
          </w:rPr>
          <w:t xml:space="preserve"> των </w:t>
        </w:r>
        <w:r w:rsidR="00AA5058">
          <w:t>Vansteenwegen</w:t>
        </w:r>
        <w:r w:rsidR="00AA5058" w:rsidRPr="0003662A">
          <w:rPr>
            <w:lang w:val="el-GR"/>
          </w:rPr>
          <w:t xml:space="preserve"> </w:t>
        </w:r>
        <w:r w:rsidR="00AA5058">
          <w:t>et</w:t>
        </w:r>
        <w:r w:rsidR="00AA5058" w:rsidRPr="0003662A">
          <w:rPr>
            <w:lang w:val="el-GR"/>
          </w:rPr>
          <w:t xml:space="preserve"> </w:t>
        </w:r>
        <w:r w:rsidR="00AA5058">
          <w:t>al</w:t>
        </w:r>
        <w:r w:rsidR="00AA5058" w:rsidRPr="0003662A">
          <w:rPr>
            <w:lang w:val="el-GR"/>
          </w:rPr>
          <w:t>. (2009)</w:t>
        </w:r>
      </w:ins>
      <w:customXmlInsRangeStart w:id="3524" w:author="Στάθης Καπ" w:date="2023-03-07T06:28:00Z"/>
      <w:sdt>
        <w:sdtPr>
          <w:rPr>
            <w:lang w:val="el-GR"/>
          </w:rPr>
          <w:id w:val="-1571963154"/>
          <w:citation/>
        </w:sdtPr>
        <w:sdtEndPr/>
        <w:sdtContent>
          <w:customXmlInsRangeEnd w:id="3524"/>
          <w:ins w:id="3525" w:author="Στάθης Καπ" w:date="2023-03-07T06:28:00Z">
            <w:r w:rsidR="00AA5058">
              <w:rPr>
                <w:lang w:val="el-GR"/>
              </w:rPr>
              <w:fldChar w:fldCharType="begin"/>
            </w:r>
            <w:r w:rsidR="00AA5058">
              <w:rPr>
                <w:lang w:val="el-GR"/>
              </w:rPr>
              <w:instrText xml:space="preserve"> CITATION Pie09 \l 1032 </w:instrText>
            </w:r>
            <w:r w:rsidR="00AA5058">
              <w:rPr>
                <w:lang w:val="el-GR"/>
              </w:rPr>
              <w:fldChar w:fldCharType="separate"/>
            </w:r>
          </w:ins>
          <w:r w:rsidR="008A6678">
            <w:rPr>
              <w:noProof/>
              <w:lang w:val="el-GR"/>
            </w:rPr>
            <w:t xml:space="preserve"> </w:t>
          </w:r>
          <w:r w:rsidR="008A6678" w:rsidRPr="008A6678">
            <w:rPr>
              <w:noProof/>
              <w:lang w:val="el-GR"/>
            </w:rPr>
            <w:t>[6]</w:t>
          </w:r>
          <w:ins w:id="3526" w:author="Στάθης Καπ" w:date="2023-03-07T06:28:00Z">
            <w:r w:rsidR="00AA5058">
              <w:rPr>
                <w:lang w:val="el-GR"/>
              </w:rPr>
              <w:fldChar w:fldCharType="end"/>
            </w:r>
          </w:ins>
          <w:customXmlInsRangeStart w:id="3527" w:author="Στάθης Καπ" w:date="2023-03-07T06:28:00Z"/>
        </w:sdtContent>
      </w:sdt>
      <w:customXmlInsRangeEnd w:id="3527"/>
      <w:ins w:id="3528" w:author="Στάθης Καπ" w:date="2023-03-02T04:42:00Z">
        <w:r w:rsidRPr="0077130F">
          <w:rPr>
            <w:lang w:val="el-GR"/>
            <w:rPrChange w:id="3529" w:author="Στάθης Καπ" w:date="2023-03-02T04:43:00Z">
              <w:rPr/>
            </w:rPrChange>
          </w:rPr>
          <w:t xml:space="preserve">. </w:t>
        </w:r>
        <w:r>
          <w:rPr>
            <w:lang w:val="el-GR"/>
          </w:rPr>
          <w:t xml:space="preserve">Οι μεταευρετικοί </w:t>
        </w:r>
      </w:ins>
      <w:ins w:id="3530" w:author="Στάθης Καπ" w:date="2023-03-02T04:43:00Z">
        <w:r>
          <w:rPr>
            <w:lang w:val="el-GR"/>
          </w:rPr>
          <w:t>αλγόριθμοι</w:t>
        </w:r>
      </w:ins>
      <w:ins w:id="3531" w:author="Στάθης Καπ" w:date="2023-03-02T04:45:00Z">
        <w:r>
          <w:rPr>
            <w:lang w:val="el-GR"/>
          </w:rPr>
          <w:t xml:space="preserve"> είναι </w:t>
        </w:r>
      </w:ins>
      <w:ins w:id="3532" w:author="Στάθης Καπ" w:date="2023-03-02T04:43:00Z">
        <w:r>
          <w:rPr>
            <w:lang w:val="el-GR"/>
          </w:rPr>
          <w:t xml:space="preserve">αλγόριθμοι </w:t>
        </w:r>
      </w:ins>
      <w:ins w:id="3533" w:author="Στάθης Καπ" w:date="2023-03-02T04:46:00Z">
        <w:r>
          <w:rPr>
            <w:lang w:val="el-GR"/>
          </w:rPr>
          <w:t xml:space="preserve">γενικού σκοπού , σχεδιασμένοι έτσι ώστε να βρίσκουν ικανοποιητικές λύσεις σε προβλήματα </w:t>
        </w:r>
      </w:ins>
      <w:ins w:id="3534" w:author="Στάθης Καπ" w:date="2023-03-02T04:47:00Z">
        <w:r>
          <w:rPr>
            <w:lang w:val="el-GR"/>
          </w:rPr>
          <w:t>βελτιστοποίησης</w:t>
        </w:r>
      </w:ins>
      <w:ins w:id="3535" w:author="Στάθης Καπ" w:date="2023-03-02T04:46:00Z">
        <w:r>
          <w:rPr>
            <w:lang w:val="el-GR"/>
          </w:rPr>
          <w:t>, σε σύντομο χρονικ</w:t>
        </w:r>
      </w:ins>
      <w:ins w:id="3536" w:author="Στάθης Καπ" w:date="2023-03-02T04:47:00Z">
        <w:r>
          <w:rPr>
            <w:lang w:val="el-GR"/>
          </w:rPr>
          <w:t>ό διάστημα, χρησιμοποιώντας ευρετικές τεχνικές.</w:t>
        </w:r>
      </w:ins>
    </w:p>
    <w:p w14:paraId="7569733E" w14:textId="2C317A2D" w:rsidR="00707910" w:rsidDel="00707910" w:rsidRDefault="0003662A" w:rsidP="00707910">
      <w:pPr>
        <w:rPr>
          <w:del w:id="3537" w:author="Στάθης Καπ" w:date="2023-02-25T23:43:00Z"/>
          <w:lang w:val="el-GR"/>
        </w:rPr>
      </w:pPr>
      <w:del w:id="3538" w:author="Στάθης Καπ" w:date="2023-03-02T04:47:00Z">
        <w:r w:rsidRPr="0003662A" w:rsidDel="00736294">
          <w:rPr>
            <w:lang w:val="el-GR"/>
          </w:rPr>
          <w:delText>Για τη παρούσα εργασία,</w:delText>
        </w:r>
      </w:del>
      <w:del w:id="3539" w:author="Στάθης Καπ" w:date="2023-03-05T04:21:00Z">
        <w:r w:rsidRPr="0003662A" w:rsidDel="004A219C">
          <w:rPr>
            <w:lang w:val="el-GR"/>
          </w:rPr>
          <w:delText xml:space="preserve"> ο </w:delText>
        </w:r>
      </w:del>
      <w:del w:id="3540" w:author="Στάθης Καπ" w:date="2023-03-02T04:49:00Z">
        <w:r w:rsidRPr="0003662A" w:rsidDel="00736294">
          <w:rPr>
            <w:lang w:val="el-GR"/>
          </w:rPr>
          <w:delText xml:space="preserve">αλγόριθμος που </w:delText>
        </w:r>
      </w:del>
      <w:del w:id="3541" w:author="Στάθης Καπ" w:date="2023-03-02T04:47:00Z">
        <w:r w:rsidRPr="0003662A" w:rsidDel="00736294">
          <w:rPr>
            <w:lang w:val="el-GR"/>
          </w:rPr>
          <w:delText xml:space="preserve">χρησιμοποιήθηκε </w:delText>
        </w:r>
      </w:del>
      <w:del w:id="3542" w:author="Στάθης Καπ" w:date="2023-03-02T04:49:00Z">
        <w:r w:rsidRPr="0003662A" w:rsidDel="00736294">
          <w:rPr>
            <w:lang w:val="el-GR"/>
          </w:rPr>
          <w:delText xml:space="preserve">για την επίλυση </w:delText>
        </w:r>
      </w:del>
      <w:del w:id="3543" w:author="Στάθης Καπ" w:date="2023-03-01T05:26:00Z">
        <w:r w:rsidRPr="0003662A" w:rsidDel="00572358">
          <w:rPr>
            <w:lang w:val="el-GR"/>
          </w:rPr>
          <w:delText>του</w:delText>
        </w:r>
        <w:r w:rsidDel="00572358">
          <w:rPr>
            <w:lang w:val="el-GR"/>
          </w:rPr>
          <w:delText xml:space="preserve"> </w:delText>
        </w:r>
      </w:del>
      <w:del w:id="3544" w:author="Στάθης Καπ" w:date="2023-03-02T04:49:00Z">
        <w:r w:rsidDel="00736294">
          <w:delText>TOPTW</w:delText>
        </w:r>
        <w:r w:rsidRPr="0003662A" w:rsidDel="00736294">
          <w:rPr>
            <w:lang w:val="el-GR"/>
          </w:rPr>
          <w:delText xml:space="preserve"> είναι ο </w:delText>
        </w:r>
      </w:del>
      <w:del w:id="3545" w:author="Στάθης Καπ" w:date="2023-03-01T05:26:00Z">
        <w:r w:rsidDel="00572358">
          <w:delText>Iterated</w:delText>
        </w:r>
        <w:r w:rsidRPr="0003662A" w:rsidDel="00572358">
          <w:rPr>
            <w:lang w:val="el-GR"/>
          </w:rPr>
          <w:delText xml:space="preserve"> </w:delText>
        </w:r>
        <w:r w:rsidDel="00572358">
          <w:delText>Local</w:delText>
        </w:r>
        <w:r w:rsidRPr="0003662A" w:rsidDel="00572358">
          <w:rPr>
            <w:lang w:val="el-GR"/>
          </w:rPr>
          <w:delText xml:space="preserve"> </w:delText>
        </w:r>
        <w:r w:rsidDel="00572358">
          <w:delText>Search</w:delText>
        </w:r>
      </w:del>
      <w:del w:id="3546" w:author="Στάθης Καπ" w:date="2023-03-02T04:49:00Z">
        <w:r w:rsidRPr="0003662A" w:rsidDel="00736294">
          <w:rPr>
            <w:lang w:val="el-GR"/>
          </w:rPr>
          <w:delText xml:space="preserve"> </w:delText>
        </w:r>
      </w:del>
      <w:del w:id="3547" w:author="Στάθης Καπ" w:date="2023-03-01T05:25:00Z">
        <w:r w:rsidRPr="0003662A" w:rsidDel="0095051E">
          <w:rPr>
            <w:lang w:val="el-GR"/>
          </w:rPr>
          <w:delText>(</w:delText>
        </w:r>
      </w:del>
      <w:del w:id="3548" w:author="Στάθης Καπ" w:date="2023-03-05T04:21:00Z">
        <w:r w:rsidDel="004A219C">
          <w:delText>Vansteenwegen</w:delText>
        </w:r>
        <w:r w:rsidRPr="0003662A" w:rsidDel="004A219C">
          <w:rPr>
            <w:lang w:val="el-GR"/>
          </w:rPr>
          <w:delText xml:space="preserve"> </w:delText>
        </w:r>
        <w:r w:rsidDel="004A219C">
          <w:delText>et</w:delText>
        </w:r>
        <w:r w:rsidRPr="0003662A" w:rsidDel="004A219C">
          <w:rPr>
            <w:lang w:val="el-GR"/>
          </w:rPr>
          <w:delText xml:space="preserve"> </w:delText>
        </w:r>
        <w:r w:rsidDel="004A219C">
          <w:delText>al</w:delText>
        </w:r>
        <w:r w:rsidRPr="0003662A" w:rsidDel="004A219C">
          <w:rPr>
            <w:lang w:val="el-GR"/>
          </w:rPr>
          <w:delText>. (2009)</w:delText>
        </w:r>
      </w:del>
      <w:del w:id="3549" w:author="Στάθης Καπ" w:date="2023-03-01T05:25:00Z">
        <w:r w:rsidRPr="0003662A" w:rsidDel="0095051E">
          <w:rPr>
            <w:lang w:val="el-GR"/>
          </w:rPr>
          <w:delText>)</w:delText>
        </w:r>
      </w:del>
      <w:del w:id="3550" w:author="Στάθης Καπ" w:date="2023-03-05T04:21:00Z">
        <w:r w:rsidRPr="0003662A" w:rsidDel="004A219C">
          <w:rPr>
            <w:lang w:val="el-GR"/>
          </w:rPr>
          <w:delText xml:space="preserve"> </w:delText>
        </w:r>
      </w:del>
      <w:del w:id="3551" w:author="Στάθης Καπ" w:date="2023-03-01T05:26:00Z">
        <w:r w:rsidRPr="0003662A" w:rsidDel="00572358">
          <w:rPr>
            <w:lang w:val="el-GR"/>
          </w:rPr>
          <w:delText>ο οποίος βασίζεται στη τεχνική της Επαναλαμβανόμενης Τοπικής Αναζήτησης.</w:delText>
        </w:r>
      </w:del>
    </w:p>
    <w:p w14:paraId="7AC50FD6" w14:textId="77777777" w:rsidR="00707910" w:rsidRPr="00DB4A8B" w:rsidRDefault="00707910" w:rsidP="0003662A">
      <w:pPr>
        <w:rPr>
          <w:ins w:id="3552" w:author="Στάθης Καπ" w:date="2023-02-25T23:43:00Z"/>
          <w:lang w:val="el-GR"/>
          <w:rPrChange w:id="3553" w:author="Στάθης Καπ" w:date="2023-02-25T23:42:00Z">
            <w:rPr>
              <w:ins w:id="3554" w:author="Στάθης Καπ" w:date="2023-02-25T23:43:00Z"/>
            </w:rPr>
          </w:rPrChange>
        </w:rPr>
      </w:pPr>
    </w:p>
    <w:p w14:paraId="2E82DFB6" w14:textId="2F79ECFD" w:rsidR="0003662A" w:rsidDel="0095051E" w:rsidRDefault="0003662A">
      <w:pPr>
        <w:pStyle w:val="Heading2"/>
        <w:rPr>
          <w:del w:id="3555" w:author="Στάθης Καπ" w:date="2023-03-01T05:25:00Z"/>
          <w:lang w:val="el-GR"/>
        </w:rPr>
        <w:pPrChange w:id="3556" w:author="Στάθης Καπ" w:date="2023-02-26T00:54:00Z">
          <w:pPr>
            <w:pStyle w:val="Heading2"/>
            <w:numPr>
              <w:numId w:val="4"/>
            </w:numPr>
            <w:ind w:left="960" w:hanging="600"/>
          </w:pPr>
        </w:pPrChange>
      </w:pPr>
      <w:del w:id="3557" w:author="Στάθης Καπ" w:date="2023-03-01T05:27:00Z">
        <w:r w:rsidRPr="00D8528C" w:rsidDel="00572358">
          <w:rPr>
            <w:lang w:val="el-GR"/>
          </w:rPr>
          <w:delText>Τεχνική</w:delText>
        </w:r>
      </w:del>
      <w:bookmarkStart w:id="3558" w:name="_Toc129300367"/>
      <w:ins w:id="3559" w:author="Στάθης Καπ" w:date="2023-03-05T04:26:00Z">
        <w:r w:rsidR="00414331">
          <w:rPr>
            <w:lang w:val="el-GR"/>
          </w:rPr>
          <w:t>Μεταευρετικός αλγόριθμος</w:t>
        </w:r>
      </w:ins>
      <w:del w:id="3560" w:author="Στάθης Καπ" w:date="2023-03-01T05:27:00Z">
        <w:r w:rsidDel="00572358">
          <w:rPr>
            <w:lang w:val="el-GR"/>
          </w:rPr>
          <w:delText xml:space="preserve"> </w:delText>
        </w:r>
      </w:del>
      <w:ins w:id="3561" w:author="Στάθης Καπ" w:date="2023-03-01T05:27:00Z">
        <w:r w:rsidR="00572358">
          <w:rPr>
            <w:lang w:val="el-GR"/>
          </w:rPr>
          <w:t xml:space="preserve"> </w:t>
        </w:r>
      </w:ins>
      <w:r>
        <w:rPr>
          <w:lang w:val="el-GR"/>
        </w:rPr>
        <w:t>Επαναλαμβανόμενης Τοπικής Αναζήτησης</w:t>
      </w:r>
      <w:bookmarkEnd w:id="3558"/>
    </w:p>
    <w:p w14:paraId="6DCD0FEC" w14:textId="42D1941A" w:rsidR="0003662A" w:rsidRPr="0095051E" w:rsidDel="00242EA7" w:rsidRDefault="008101BB">
      <w:pPr>
        <w:pStyle w:val="Heading2"/>
        <w:rPr>
          <w:del w:id="3562" w:author="Στάθης Καπ" w:date="2023-03-01T05:21:00Z"/>
          <w:lang w:val="el-GR"/>
        </w:rPr>
        <w:pPrChange w:id="3563" w:author="Στάθης Καπ" w:date="2023-03-01T05:25:00Z">
          <w:pPr/>
        </w:pPrChange>
      </w:pPr>
      <w:del w:id="3564" w:author="Στάθης Καπ" w:date="2023-03-01T05:21:00Z">
        <w:r w:rsidRPr="0095051E" w:rsidDel="00242EA7">
          <w:rPr>
            <w:lang w:val="el-GR"/>
          </w:rPr>
          <w:delText>Η διαφορά της Επαναλαμβανόμενης Τοπικής Αναζήτησης από την Τοπική Αναζήτηση είναι πως η δεύτερη μπορεί να οδηγήσει σε τοπικό βέλτιστο, κάτι που αποφεύγεται με την πρώτη καθώς προκαλεί μία διαταραχή στην εκάστοτε τοπικά βέλτιστη λύση.</w:delText>
        </w:r>
        <w:bookmarkStart w:id="3565" w:name="_Toc128774279"/>
        <w:bookmarkStart w:id="3566" w:name="_Toc129057670"/>
        <w:bookmarkStart w:id="3567" w:name="_Toc129191504"/>
        <w:bookmarkStart w:id="3568" w:name="_Toc129197842"/>
        <w:bookmarkStart w:id="3569" w:name="_Toc129300368"/>
        <w:bookmarkEnd w:id="3565"/>
        <w:bookmarkEnd w:id="3566"/>
        <w:bookmarkEnd w:id="3567"/>
        <w:bookmarkEnd w:id="3568"/>
        <w:bookmarkEnd w:id="3569"/>
      </w:del>
    </w:p>
    <w:p w14:paraId="6EE8C386" w14:textId="0D4D3B45" w:rsidR="008101BB" w:rsidRPr="00414331" w:rsidRDefault="008101BB">
      <w:pPr>
        <w:pStyle w:val="Heading2"/>
        <w:rPr>
          <w:lang w:val="el-GR"/>
          <w:rPrChange w:id="3570" w:author="Στάθης Καπ" w:date="2023-03-05T04:26:00Z">
            <w:rPr/>
          </w:rPrChange>
        </w:rPr>
        <w:pPrChange w:id="3571" w:author="Στάθης Καπ" w:date="2023-03-01T05:25:00Z">
          <w:pPr>
            <w:jc w:val="center"/>
          </w:pPr>
        </w:pPrChange>
      </w:pPr>
      <w:del w:id="3572" w:author="Στάθης Καπ" w:date="2023-03-01T05:25:00Z">
        <w:r w:rsidDel="0095051E">
          <w:rPr>
            <w:noProof/>
            <w:rPrChange w:id="3573" w:author="Στάθης Καπ" w:date="2023-02-01T06:01:00Z">
              <w:rPr>
                <w:noProof/>
                <w:lang w:val="el-GR" w:eastAsia="el-GR"/>
              </w:rPr>
            </w:rPrChange>
          </w:rPr>
          <w:drawing>
            <wp:inline distT="0" distB="0" distL="0" distR="0" wp14:anchorId="24C1BA29" wp14:editId="66E7732C">
              <wp:extent cx="2611526" cy="1890191"/>
              <wp:effectExtent l="0" t="0" r="0" b="0"/>
              <wp:docPr id="1" name="Picture 1" descr="PDF] A beginner's introduction to iterated local search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 A beginner's introduction to iterated local search | Semantic Schola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33655" cy="1906208"/>
                      </a:xfrm>
                      <a:prstGeom prst="rect">
                        <a:avLst/>
                      </a:prstGeom>
                      <a:noFill/>
                      <a:ln>
                        <a:noFill/>
                      </a:ln>
                    </pic:spPr>
                  </pic:pic>
                </a:graphicData>
              </a:graphic>
            </wp:inline>
          </w:drawing>
        </w:r>
      </w:del>
      <w:bookmarkStart w:id="3574" w:name="_Toc129300369"/>
      <w:bookmarkEnd w:id="3574"/>
    </w:p>
    <w:p w14:paraId="72A1D002" w14:textId="1BC3B16D" w:rsidR="008101BB" w:rsidRDefault="00DA0A8B" w:rsidP="008101BB">
      <w:pPr>
        <w:rPr>
          <w:ins w:id="3575" w:author="Στάθης Καπ" w:date="2023-03-01T05:25:00Z"/>
          <w:lang w:val="el-GR"/>
        </w:rPr>
      </w:pPr>
      <w:ins w:id="3576" w:author="Στάθης Καπ" w:date="2023-03-01T05:22:00Z">
        <w:r>
          <w:rPr>
            <w:lang w:val="el-GR"/>
          </w:rPr>
          <w:t>Αρχικά η</w:t>
        </w:r>
      </w:ins>
      <w:ins w:id="3577" w:author="Στάθης Καπ" w:date="2023-03-01T05:21:00Z">
        <w:r w:rsidR="00242EA7">
          <w:rPr>
            <w:lang w:val="el-GR"/>
          </w:rPr>
          <w:t xml:space="preserve"> </w:t>
        </w:r>
      </w:ins>
      <w:del w:id="3578" w:author="Στάθης Καπ" w:date="2023-03-01T05:21:00Z">
        <w:r w:rsidR="008101BB" w:rsidRPr="008101BB" w:rsidDel="00242EA7">
          <w:rPr>
            <w:lang w:val="el-GR"/>
          </w:rPr>
          <w:delText xml:space="preserve">Πιο αναλυτικά, στην </w:delText>
        </w:r>
      </w:del>
      <w:ins w:id="3579" w:author="Στάθης Καπ" w:date="2023-03-01T05:21:00Z">
        <w:r w:rsidR="00242EA7">
          <w:rPr>
            <w:lang w:val="el-GR"/>
          </w:rPr>
          <w:t>Ε</w:t>
        </w:r>
      </w:ins>
      <w:del w:id="3580" w:author="Στάθης Καπ" w:date="2023-03-01T05:21:00Z">
        <w:r w:rsidR="008101BB" w:rsidRPr="008101BB" w:rsidDel="00242EA7">
          <w:rPr>
            <w:lang w:val="el-GR"/>
          </w:rPr>
          <w:delText>Ε</w:delText>
        </w:r>
      </w:del>
      <w:r w:rsidR="008101BB" w:rsidRPr="008101BB">
        <w:rPr>
          <w:lang w:val="el-GR"/>
        </w:rPr>
        <w:t xml:space="preserve">παναλαμβανόμενη Τοπική Αναζήτηση </w:t>
      </w:r>
      <w:del w:id="3581" w:author="Στάθης Καπ" w:date="2023-03-01T05:22:00Z">
        <w:r w:rsidR="008101BB" w:rsidRPr="008101BB" w:rsidDel="00242EA7">
          <w:rPr>
            <w:lang w:val="el-GR"/>
          </w:rPr>
          <w:delText xml:space="preserve">κατασκευάζεται </w:delText>
        </w:r>
      </w:del>
      <w:ins w:id="3582" w:author="Στάθης Καπ" w:date="2023-03-01T05:22:00Z">
        <w:r w:rsidR="00242EA7">
          <w:rPr>
            <w:lang w:val="el-GR"/>
          </w:rPr>
          <w:t>κατασκευάζει</w:t>
        </w:r>
        <w:r w:rsidR="00242EA7" w:rsidRPr="008101BB">
          <w:rPr>
            <w:lang w:val="el-GR"/>
          </w:rPr>
          <w:t xml:space="preserve"> </w:t>
        </w:r>
      </w:ins>
      <w:r w:rsidR="008101BB" w:rsidRPr="008101BB">
        <w:rPr>
          <w:lang w:val="el-GR"/>
        </w:rPr>
        <w:t xml:space="preserve">μια αρχική λύση </w:t>
      </w:r>
      <w:r w:rsidR="008101BB">
        <w:t>S</w:t>
      </w:r>
      <w:r w:rsidR="008101BB" w:rsidRPr="008101BB">
        <w:rPr>
          <w:lang w:val="el-GR"/>
        </w:rPr>
        <w:t xml:space="preserve">0, η οποία βελτιώνεται μέχρι </w:t>
      </w:r>
      <w:ins w:id="3583" w:author="Στάθης Καπ" w:date="2023-03-13T00:05:00Z">
        <w:r w:rsidR="00A30439">
          <w:rPr>
            <w:lang w:val="el-GR"/>
          </w:rPr>
          <w:t xml:space="preserve">να </w:t>
        </w:r>
      </w:ins>
      <w:r w:rsidR="008101BB" w:rsidRPr="008101BB">
        <w:rPr>
          <w:lang w:val="el-GR"/>
        </w:rPr>
        <w:t xml:space="preserve">συναντηθεί ένα τοπικό βέλτιστο. </w:t>
      </w:r>
      <w:r w:rsidR="00E71BBD" w:rsidRPr="008101BB">
        <w:rPr>
          <w:lang w:val="el-GR"/>
        </w:rPr>
        <w:t>Έπειτα</w:t>
      </w:r>
      <w:r w:rsidR="008101BB" w:rsidRPr="008101BB">
        <w:rPr>
          <w:lang w:val="el-GR"/>
        </w:rPr>
        <w:t xml:space="preserve">, λαμβάνοντας </w:t>
      </w:r>
      <w:r w:rsidR="00D20A8F" w:rsidRPr="008101BB">
        <w:rPr>
          <w:lang w:val="el-GR"/>
        </w:rPr>
        <w:t>υπόψιν</w:t>
      </w:r>
      <w:r w:rsidR="008101BB" w:rsidRPr="008101BB">
        <w:rPr>
          <w:lang w:val="el-GR"/>
        </w:rPr>
        <w:t xml:space="preserve"> την ιστορία της διαδικασίας, προκαλείται </w:t>
      </w:r>
      <w:ins w:id="3584" w:author="Στάθης Καπ" w:date="2023-03-09T17:55:00Z">
        <w:r w:rsidR="00A73780">
          <w:rPr>
            <w:lang w:val="el-GR"/>
          </w:rPr>
          <w:t xml:space="preserve">μια </w:t>
        </w:r>
      </w:ins>
      <w:r w:rsidR="008101BB" w:rsidRPr="008101BB">
        <w:rPr>
          <w:lang w:val="el-GR"/>
        </w:rPr>
        <w:t xml:space="preserve">διαταραχή στην </w:t>
      </w:r>
      <w:r w:rsidR="008101BB">
        <w:t>S</w:t>
      </w:r>
      <w:r w:rsidR="008101BB" w:rsidRPr="008101BB">
        <w:rPr>
          <w:lang w:val="el-GR"/>
        </w:rPr>
        <w:t xml:space="preserve">0 και παράγεται εκ νέου μία λύση </w:t>
      </w:r>
      <w:r w:rsidR="008101BB">
        <w:t>S</w:t>
      </w:r>
      <w:r w:rsidR="008101BB" w:rsidRPr="008101BB">
        <w:rPr>
          <w:lang w:val="el-GR"/>
        </w:rPr>
        <w:t xml:space="preserve">1 </w:t>
      </w:r>
      <w:r w:rsidR="00E71BBD" w:rsidRPr="008101BB">
        <w:rPr>
          <w:lang w:val="el-GR"/>
        </w:rPr>
        <w:t>ξεφεύγοντας</w:t>
      </w:r>
      <w:r w:rsidR="008101BB" w:rsidRPr="008101BB">
        <w:rPr>
          <w:lang w:val="el-GR"/>
        </w:rPr>
        <w:t xml:space="preserve"> έτσι από το τοπικό βέλτιστο. </w:t>
      </w:r>
      <w:r w:rsidR="008101BB" w:rsidRPr="00B549F7">
        <w:rPr>
          <w:lang w:val="el-GR"/>
        </w:rPr>
        <w:t>Αυτή τη</w:t>
      </w:r>
      <w:r w:rsidR="0086061D" w:rsidRPr="00B549F7">
        <w:rPr>
          <w:lang w:val="el-GR"/>
        </w:rPr>
        <w:t xml:space="preserve"> φορά πραγματοποιείται τοπική αναζήτηση για την </w:t>
      </w:r>
      <w:r w:rsidR="0086061D">
        <w:t>S</w:t>
      </w:r>
      <w:r w:rsidR="0086061D" w:rsidRPr="00B549F7">
        <w:rPr>
          <w:lang w:val="el-GR"/>
        </w:rPr>
        <w:t xml:space="preserve">1 μέχρι να προκύψει μία νέα τοπικά βέλτιστη λύση </w:t>
      </w:r>
      <w:r w:rsidR="0086061D">
        <w:t>S</w:t>
      </w:r>
      <w:r w:rsidR="0086061D" w:rsidRPr="00B549F7">
        <w:rPr>
          <w:lang w:val="el-GR"/>
        </w:rPr>
        <w:t xml:space="preserve">2 η οποία συγκρίνεται με τη </w:t>
      </w:r>
      <w:r w:rsidR="0086061D">
        <w:t>S</w:t>
      </w:r>
      <w:r w:rsidR="0086061D" w:rsidRPr="00B549F7">
        <w:rPr>
          <w:lang w:val="el-GR"/>
        </w:rPr>
        <w:t>0 και στη περίπτωση που υπερτερεί , η νέα τοπική βέλτιστη λύση γίνεται αποδεκτή ως η μέχρι στιγμής βέλτιστη</w:t>
      </w:r>
      <w:del w:id="3585" w:author="Στάθης Καπ" w:date="2023-03-13T00:05:00Z">
        <w:r w:rsidR="0086061D" w:rsidRPr="00B549F7" w:rsidDel="001A1A71">
          <w:rPr>
            <w:lang w:val="el-GR"/>
          </w:rPr>
          <w:delText xml:space="preserve"> λύση</w:delText>
        </w:r>
      </w:del>
      <w:r w:rsidR="0086061D" w:rsidRPr="00B549F7">
        <w:rPr>
          <w:lang w:val="el-GR"/>
        </w:rPr>
        <w:t xml:space="preserve">. Η διαδικασία </w:t>
      </w:r>
      <w:r w:rsidR="00E71BBD" w:rsidRPr="00B549F7">
        <w:rPr>
          <w:lang w:val="el-GR"/>
        </w:rPr>
        <w:t>επαναλαμβάνεται</w:t>
      </w:r>
      <w:r w:rsidR="0086061D" w:rsidRPr="00B549F7">
        <w:rPr>
          <w:lang w:val="el-GR"/>
        </w:rPr>
        <w:t xml:space="preserve"> και διακόπτεται εφόσον ικανοποιηθεί μια συνθήκη </w:t>
      </w:r>
      <w:r w:rsidR="008F4FF0" w:rsidRPr="00B549F7">
        <w:rPr>
          <w:lang w:val="el-GR"/>
        </w:rPr>
        <w:t>όπως</w:t>
      </w:r>
      <w:r w:rsidR="0086061D" w:rsidRPr="00B549F7">
        <w:rPr>
          <w:lang w:val="el-GR"/>
        </w:rPr>
        <w:t xml:space="preserve"> το να φτάσει το μέγιστο επιτρεπτό πλήθος επαναλήψεων ή το να ξεπεράσει ένα χρονικό όριο εκτέλεσης.</w:t>
      </w:r>
    </w:p>
    <w:p w14:paraId="64F7E8B2" w14:textId="77777777" w:rsidR="00353AFA" w:rsidRDefault="00C148DE">
      <w:pPr>
        <w:keepNext/>
        <w:jc w:val="center"/>
        <w:rPr>
          <w:ins w:id="3586" w:author="Στάθης Καπ" w:date="2023-03-09T08:46:00Z"/>
        </w:rPr>
        <w:pPrChange w:id="3587" w:author="Στάθης Καπ" w:date="2023-03-09T08:46:00Z">
          <w:pPr>
            <w:jc w:val="center"/>
          </w:pPr>
        </w:pPrChange>
      </w:pPr>
      <w:ins w:id="3588" w:author="Στάθης Καπ" w:date="2023-03-09T08:31:00Z">
        <w:r>
          <w:rPr>
            <w:noProof/>
          </w:rPr>
          <w:lastRenderedPageBreak/>
          <w:drawing>
            <wp:inline distT="0" distB="0" distL="0" distR="0" wp14:anchorId="7043C186" wp14:editId="543608EC">
              <wp:extent cx="3575713" cy="2543480"/>
              <wp:effectExtent l="0" t="0" r="571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91529" cy="2554730"/>
                      </a:xfrm>
                      <a:prstGeom prst="rect">
                        <a:avLst/>
                      </a:prstGeom>
                    </pic:spPr>
                  </pic:pic>
                </a:graphicData>
              </a:graphic>
            </wp:inline>
          </w:drawing>
        </w:r>
      </w:ins>
    </w:p>
    <w:p w14:paraId="18D8B55C" w14:textId="457E4820" w:rsidR="0095051E" w:rsidRDefault="00353AFA">
      <w:pPr>
        <w:pStyle w:val="Caption"/>
        <w:keepNext/>
        <w:rPr>
          <w:ins w:id="3589" w:author="Στάθης Καπ" w:date="2023-03-02T07:19:00Z"/>
          <w:lang w:val="el-GR"/>
        </w:rPr>
        <w:pPrChange w:id="3590" w:author="Στάθης Καπ" w:date="2023-03-09T08:47:00Z">
          <w:pPr>
            <w:jc w:val="center"/>
          </w:pPr>
        </w:pPrChange>
      </w:pPr>
      <w:ins w:id="3591" w:author="Στάθης Καπ" w:date="2023-03-09T08:46:00Z">
        <w:r w:rsidRPr="00353AFA">
          <w:rPr>
            <w:lang w:val="el-GR"/>
            <w:rPrChange w:id="3592" w:author="Στάθης Καπ" w:date="2023-03-09T08:47:00Z">
              <w:rPr>
                <w:b/>
                <w:iCs/>
              </w:rPr>
            </w:rPrChange>
          </w:rPr>
          <w:t xml:space="preserve">Εικόνα </w:t>
        </w:r>
      </w:ins>
      <w:ins w:id="3593" w:author="Στάθης Καπ" w:date="2023-03-13T03:59:00Z">
        <w:r w:rsidR="009F1C0B">
          <w:rPr>
            <w:lang w:val="el-GR"/>
          </w:rPr>
          <w:fldChar w:fldCharType="begin"/>
        </w:r>
        <w:r w:rsidR="009F1C0B">
          <w:rPr>
            <w:lang w:val="el-GR"/>
          </w:rPr>
          <w:instrText xml:space="preserve"> STYLEREF 1 \s </w:instrText>
        </w:r>
      </w:ins>
      <w:r w:rsidR="009F1C0B">
        <w:rPr>
          <w:lang w:val="el-GR"/>
        </w:rPr>
        <w:fldChar w:fldCharType="separate"/>
      </w:r>
      <w:r w:rsidR="009F1C0B">
        <w:rPr>
          <w:noProof/>
          <w:lang w:val="el-GR"/>
        </w:rPr>
        <w:t>3</w:t>
      </w:r>
      <w:ins w:id="3594" w:author="Στάθης Καπ" w:date="2023-03-13T03:59:00Z">
        <w:r w:rsidR="009F1C0B">
          <w:rPr>
            <w:lang w:val="el-GR"/>
          </w:rPr>
          <w:fldChar w:fldCharType="end"/>
        </w:r>
        <w:r w:rsidR="009F1C0B">
          <w:rPr>
            <w:lang w:val="el-GR"/>
          </w:rPr>
          <w:noBreakHyphen/>
        </w:r>
        <w:r w:rsidR="009F1C0B">
          <w:rPr>
            <w:lang w:val="el-GR"/>
          </w:rPr>
          <w:fldChar w:fldCharType="begin"/>
        </w:r>
        <w:r w:rsidR="009F1C0B">
          <w:rPr>
            <w:lang w:val="el-GR"/>
          </w:rPr>
          <w:instrText xml:space="preserve"> SEQ Εικόνα \* ARABIC \s 1 </w:instrText>
        </w:r>
      </w:ins>
      <w:r w:rsidR="009F1C0B">
        <w:rPr>
          <w:lang w:val="el-GR"/>
        </w:rPr>
        <w:fldChar w:fldCharType="separate"/>
      </w:r>
      <w:ins w:id="3595" w:author="Στάθης Καπ" w:date="2023-03-13T03:59:00Z">
        <w:r w:rsidR="009F1C0B">
          <w:rPr>
            <w:noProof/>
            <w:lang w:val="el-GR"/>
          </w:rPr>
          <w:t>1</w:t>
        </w:r>
        <w:r w:rsidR="009F1C0B">
          <w:rPr>
            <w:lang w:val="el-GR"/>
          </w:rPr>
          <w:fldChar w:fldCharType="end"/>
        </w:r>
      </w:ins>
      <w:ins w:id="3596" w:author="Στάθης Καπ" w:date="2023-03-09T08:46:00Z">
        <w:r w:rsidRPr="00353AFA">
          <w:rPr>
            <w:lang w:val="el-GR"/>
            <w:rPrChange w:id="3597" w:author="Στάθης Καπ" w:date="2023-03-09T08:47:00Z">
              <w:rPr>
                <w:b/>
                <w:iCs/>
              </w:rPr>
            </w:rPrChange>
          </w:rPr>
          <w:t xml:space="preserve">: </w:t>
        </w:r>
        <w:r w:rsidRPr="009861B1">
          <w:rPr>
            <w:lang w:val="el-GR"/>
          </w:rPr>
          <w:t xml:space="preserve">Εικονογραφική αναπαράσταση επαναλαμβανόμενης τοπικής αναζήτησης, </w:t>
        </w:r>
        <w:r>
          <w:rPr>
            <w:lang w:val="el-GR"/>
          </w:rPr>
          <w:t xml:space="preserve">πηγή: </w:t>
        </w:r>
        <w:r>
          <w:t>H</w:t>
        </w:r>
        <w:r>
          <w:rPr>
            <w:lang w:val="el-GR"/>
          </w:rPr>
          <w:t>.</w:t>
        </w:r>
        <w:r>
          <w:t>R</w:t>
        </w:r>
        <w:r>
          <w:rPr>
            <w:lang w:val="el-GR"/>
          </w:rPr>
          <w:t>.</w:t>
        </w:r>
        <w:r w:rsidRPr="009861B1">
          <w:rPr>
            <w:lang w:val="el-GR"/>
          </w:rPr>
          <w:t xml:space="preserve"> </w:t>
        </w:r>
        <w:r>
          <w:t>Louren</w:t>
        </w:r>
        <w:r w:rsidRPr="009861B1">
          <w:rPr>
            <w:lang w:val="el-GR"/>
          </w:rPr>
          <w:t>ç</w:t>
        </w:r>
        <w:r>
          <w:t>o</w:t>
        </w:r>
        <w:r>
          <w:rPr>
            <w:lang w:val="el-GR"/>
          </w:rPr>
          <w:t xml:space="preserve"> </w:t>
        </w:r>
        <w:r>
          <w:t>et</w:t>
        </w:r>
        <w:r w:rsidRPr="009861B1">
          <w:rPr>
            <w:lang w:val="el-GR"/>
          </w:rPr>
          <w:t xml:space="preserve"> </w:t>
        </w:r>
        <w:r>
          <w:t>al</w:t>
        </w:r>
        <w:r w:rsidRPr="009861B1">
          <w:rPr>
            <w:lang w:val="el-GR"/>
          </w:rPr>
          <w:t>.(2010)</w:t>
        </w:r>
      </w:ins>
      <w:customXmlInsRangeStart w:id="3598" w:author="Στάθης Καπ" w:date="2023-03-09T08:46:00Z"/>
      <w:sdt>
        <w:sdtPr>
          <w:rPr>
            <w:lang w:val="el-GR"/>
          </w:rPr>
          <w:id w:val="2106149940"/>
          <w:citation/>
        </w:sdtPr>
        <w:sdtEndPr/>
        <w:sdtContent>
          <w:customXmlInsRangeEnd w:id="3598"/>
          <w:ins w:id="3599" w:author="Στάθης Καπ" w:date="2023-03-09T08:46:00Z">
            <w:r>
              <w:rPr>
                <w:lang w:val="el-GR"/>
              </w:rPr>
              <w:fldChar w:fldCharType="begin"/>
            </w:r>
            <w:r w:rsidRPr="009861B1">
              <w:rPr>
                <w:lang w:val="el-GR"/>
              </w:rPr>
              <w:instrText xml:space="preserve"> </w:instrText>
            </w:r>
            <w:r>
              <w:instrText>CITATION</w:instrText>
            </w:r>
            <w:r w:rsidRPr="009861B1">
              <w:rPr>
                <w:lang w:val="el-GR"/>
              </w:rPr>
              <w:instrText xml:space="preserve"> </w:instrText>
            </w:r>
            <w:r>
              <w:instrText>Hel</w:instrText>
            </w:r>
            <w:r w:rsidRPr="009861B1">
              <w:rPr>
                <w:lang w:val="el-GR"/>
              </w:rPr>
              <w:instrText>10 \</w:instrText>
            </w:r>
            <w:r>
              <w:instrText>l</w:instrText>
            </w:r>
            <w:r w:rsidRPr="009861B1">
              <w:rPr>
                <w:lang w:val="el-GR"/>
              </w:rPr>
              <w:instrText xml:space="preserve"> 1033 </w:instrText>
            </w:r>
            <w:r>
              <w:rPr>
                <w:lang w:val="el-GR"/>
              </w:rPr>
              <w:fldChar w:fldCharType="separate"/>
            </w:r>
          </w:ins>
          <w:r w:rsidR="008A6678" w:rsidRPr="006C3DDB">
            <w:rPr>
              <w:noProof/>
              <w:lang w:val="el-GR"/>
              <w:rPrChange w:id="3600" w:author="Στάθης Καπ" w:date="2023-03-13T04:34:00Z">
                <w:rPr>
                  <w:noProof/>
                </w:rPr>
              </w:rPrChange>
            </w:rPr>
            <w:t xml:space="preserve"> [37]</w:t>
          </w:r>
          <w:ins w:id="3601" w:author="Στάθης Καπ" w:date="2023-03-09T08:46:00Z">
            <w:r>
              <w:rPr>
                <w:lang w:val="el-GR"/>
              </w:rPr>
              <w:fldChar w:fldCharType="end"/>
            </w:r>
          </w:ins>
          <w:customXmlInsRangeStart w:id="3602" w:author="Στάθης Καπ" w:date="2023-03-09T08:46:00Z"/>
        </w:sdtContent>
      </w:sdt>
      <w:customXmlInsRangeEnd w:id="3602"/>
    </w:p>
    <w:p w14:paraId="0BA0B8E7" w14:textId="02FB6135" w:rsidR="00A33A49" w:rsidRDefault="00A33A49" w:rsidP="00A33A49">
      <w:pPr>
        <w:rPr>
          <w:ins w:id="3603" w:author="Στάθης Καπ" w:date="2023-03-02T07:19:00Z"/>
          <w:lang w:val="el-GR"/>
        </w:rPr>
      </w:pPr>
      <w:ins w:id="3604" w:author="Στάθης Καπ" w:date="2023-03-02T07:19:00Z">
        <w:r w:rsidRPr="00375B5C">
          <w:rPr>
            <w:lang w:val="el-GR"/>
          </w:rPr>
          <w:t xml:space="preserve">Ο </w:t>
        </w:r>
        <w:r>
          <w:rPr>
            <w:lang w:val="el-GR"/>
          </w:rPr>
          <w:t>μεταυρετικός αλγόριθμος</w:t>
        </w:r>
        <w:r w:rsidRPr="00375B5C">
          <w:rPr>
            <w:lang w:val="el-GR"/>
          </w:rPr>
          <w:t xml:space="preserve"> </w:t>
        </w:r>
        <w:r>
          <w:t>ILS</w:t>
        </w:r>
        <w:r w:rsidRPr="00375B5C">
          <w:rPr>
            <w:lang w:val="el-GR"/>
          </w:rPr>
          <w:t xml:space="preserve"> αποτελείται από </w:t>
        </w:r>
        <w:r>
          <w:rPr>
            <w:lang w:val="el-GR"/>
          </w:rPr>
          <w:t xml:space="preserve">4 βασικά </w:t>
        </w:r>
      </w:ins>
      <w:ins w:id="3605" w:author="Στάθης Καπ" w:date="2023-03-07T06:34:00Z">
        <w:r w:rsidR="006F0A34">
          <w:rPr>
            <w:lang w:val="el-GR"/>
          </w:rPr>
          <w:t>συστατικά</w:t>
        </w:r>
      </w:ins>
      <w:ins w:id="3606" w:author="Στάθης Καπ" w:date="2023-03-02T07:19:00Z">
        <w:r>
          <w:rPr>
            <w:lang w:val="el-GR"/>
          </w:rPr>
          <w:t>:</w:t>
        </w:r>
      </w:ins>
    </w:p>
    <w:p w14:paraId="2FE21AEF" w14:textId="3302E780" w:rsidR="00A33A49" w:rsidRDefault="00A33A49" w:rsidP="00A33A49">
      <w:pPr>
        <w:pStyle w:val="ListParagraph"/>
        <w:numPr>
          <w:ilvl w:val="0"/>
          <w:numId w:val="59"/>
        </w:numPr>
        <w:rPr>
          <w:ins w:id="3607" w:author="Στάθης Καπ" w:date="2023-03-02T07:19:00Z"/>
          <w:lang w:val="el-GR"/>
        </w:rPr>
      </w:pPr>
      <w:ins w:id="3608" w:author="Στάθης Καπ" w:date="2023-03-02T07:19:00Z">
        <w:r>
          <w:rPr>
            <w:lang w:val="el-GR"/>
          </w:rPr>
          <w:t>Κατασκευή αρχικής λύσης</w:t>
        </w:r>
      </w:ins>
      <w:ins w:id="3609" w:author="Στάθης Καπ" w:date="2023-03-02T07:33:00Z">
        <w:r w:rsidR="006C05D7">
          <w:t xml:space="preserve"> </w:t>
        </w:r>
      </w:ins>
    </w:p>
    <w:p w14:paraId="10301254" w14:textId="77777777" w:rsidR="00A33A49" w:rsidRDefault="00A33A49" w:rsidP="00A33A49">
      <w:pPr>
        <w:pStyle w:val="ListParagraph"/>
        <w:numPr>
          <w:ilvl w:val="0"/>
          <w:numId w:val="59"/>
        </w:numPr>
        <w:rPr>
          <w:ins w:id="3610" w:author="Στάθης Καπ" w:date="2023-03-02T07:19:00Z"/>
          <w:lang w:val="el-GR"/>
        </w:rPr>
      </w:pPr>
      <w:ins w:id="3611" w:author="Στάθης Καπ" w:date="2023-03-02T07:19:00Z">
        <w:r>
          <w:rPr>
            <w:lang w:val="el-GR"/>
          </w:rPr>
          <w:t>Τοπική Αναζήτηση</w:t>
        </w:r>
      </w:ins>
    </w:p>
    <w:p w14:paraId="1F3BC947" w14:textId="77777777" w:rsidR="00A33A49" w:rsidRDefault="00A33A49" w:rsidP="00A33A49">
      <w:pPr>
        <w:pStyle w:val="ListParagraph"/>
        <w:numPr>
          <w:ilvl w:val="0"/>
          <w:numId w:val="59"/>
        </w:numPr>
        <w:rPr>
          <w:ins w:id="3612" w:author="Στάθης Καπ" w:date="2023-03-02T07:19:00Z"/>
          <w:lang w:val="el-GR"/>
        </w:rPr>
      </w:pPr>
      <w:ins w:id="3613" w:author="Στάθης Καπ" w:date="2023-03-02T07:19:00Z">
        <w:r>
          <w:rPr>
            <w:lang w:val="el-GR"/>
          </w:rPr>
          <w:t>Διαταραχή</w:t>
        </w:r>
      </w:ins>
    </w:p>
    <w:p w14:paraId="01BDEACD" w14:textId="1C493654" w:rsidR="00A33A49" w:rsidRPr="00A33A49" w:rsidRDefault="00A33A49">
      <w:pPr>
        <w:pStyle w:val="ListParagraph"/>
        <w:numPr>
          <w:ilvl w:val="0"/>
          <w:numId w:val="59"/>
        </w:numPr>
        <w:rPr>
          <w:lang w:val="el-GR"/>
        </w:rPr>
        <w:pPrChange w:id="3614" w:author="Στάθης Καπ" w:date="2023-03-02T07:19:00Z">
          <w:pPr/>
        </w:pPrChange>
      </w:pPr>
      <w:ins w:id="3615" w:author="Στάθης Καπ" w:date="2023-03-02T07:19:00Z">
        <w:r>
          <w:rPr>
            <w:lang w:val="el-GR"/>
          </w:rPr>
          <w:t>Κριτήριο αποδοχής</w:t>
        </w:r>
      </w:ins>
    </w:p>
    <w:p w14:paraId="6F78C6F8" w14:textId="77777777" w:rsidR="00A33A49" w:rsidRDefault="00CA64A9" w:rsidP="008101BB">
      <w:pPr>
        <w:rPr>
          <w:ins w:id="3616" w:author="Στάθης Καπ" w:date="2023-03-02T07:20:00Z"/>
          <w:lang w:val="el-GR"/>
        </w:rPr>
      </w:pPr>
      <w:r>
        <w:rPr>
          <w:noProof/>
          <w:rPrChange w:id="3617" w:author="Στάθης Καπ" w:date="2023-02-01T06:01:00Z">
            <w:rPr>
              <w:noProof/>
              <w:lang w:val="el-GR" w:eastAsia="el-GR"/>
            </w:rPr>
          </w:rPrChange>
        </w:rPr>
        <w:drawing>
          <wp:inline distT="0" distB="0" distL="0" distR="0" wp14:anchorId="667064AC" wp14:editId="00D304BD">
            <wp:extent cx="5612130" cy="188785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1887855"/>
                    </a:xfrm>
                    <a:prstGeom prst="rect">
                      <a:avLst/>
                    </a:prstGeom>
                  </pic:spPr>
                </pic:pic>
              </a:graphicData>
            </a:graphic>
          </wp:inline>
        </w:drawing>
      </w:r>
    </w:p>
    <w:p w14:paraId="6C4406BE" w14:textId="52DE9300" w:rsidR="00A33A49" w:rsidRDefault="00A33A49" w:rsidP="00A33A49">
      <w:pPr>
        <w:pStyle w:val="Heading3"/>
        <w:rPr>
          <w:ins w:id="3618" w:author="Στάθης Καπ" w:date="2023-03-02T07:20:00Z"/>
          <w:lang w:val="el-GR"/>
        </w:rPr>
      </w:pPr>
      <w:bookmarkStart w:id="3619" w:name="_Toc129300370"/>
      <w:ins w:id="3620" w:author="Στάθης Καπ" w:date="2023-03-02T07:20:00Z">
        <w:r>
          <w:rPr>
            <w:lang w:val="el-GR"/>
          </w:rPr>
          <w:t>Κατασκευή αρχικής λύσης</w:t>
        </w:r>
        <w:bookmarkEnd w:id="3619"/>
      </w:ins>
    </w:p>
    <w:p w14:paraId="3FBA42A3" w14:textId="5C7F8B6C" w:rsidR="00A33A49" w:rsidRDefault="00A33A49" w:rsidP="00A33A49">
      <w:pPr>
        <w:rPr>
          <w:ins w:id="3621" w:author="Στάθης Καπ" w:date="2023-03-02T07:21:00Z"/>
          <w:lang w:val="el-GR"/>
        </w:rPr>
      </w:pPr>
      <w:ins w:id="3622" w:author="Στάθης Καπ" w:date="2023-03-02T07:21:00Z">
        <w:r>
          <w:rPr>
            <w:lang w:val="el-GR"/>
          </w:rPr>
          <w:t xml:space="preserve">Υπάρχουν 2 βασικές </w:t>
        </w:r>
      </w:ins>
      <w:ins w:id="3623" w:author="Στάθης Καπ" w:date="2023-03-05T07:53:00Z">
        <w:r w:rsidR="000D2310">
          <w:rPr>
            <w:lang w:val="el-GR"/>
          </w:rPr>
          <w:t>τεχνικές</w:t>
        </w:r>
      </w:ins>
      <w:ins w:id="3624" w:author="Στάθης Καπ" w:date="2023-03-02T07:21:00Z">
        <w:r>
          <w:rPr>
            <w:lang w:val="el-GR"/>
          </w:rPr>
          <w:t xml:space="preserve"> κατασκευής</w:t>
        </w:r>
      </w:ins>
      <w:ins w:id="3625" w:author="Στάθης Καπ" w:date="2023-03-02T07:23:00Z">
        <w:r>
          <w:rPr>
            <w:lang w:val="el-GR"/>
          </w:rPr>
          <w:t xml:space="preserve"> της</w:t>
        </w:r>
      </w:ins>
      <w:ins w:id="3626" w:author="Στάθης Καπ" w:date="2023-03-02T07:21:00Z">
        <w:r>
          <w:rPr>
            <w:lang w:val="el-GR"/>
          </w:rPr>
          <w:t xml:space="preserve"> αρχικής λύσης:</w:t>
        </w:r>
      </w:ins>
    </w:p>
    <w:p w14:paraId="6AF834EE" w14:textId="4832FA38" w:rsidR="00A33A49" w:rsidRDefault="00A33A49" w:rsidP="00A33A49">
      <w:pPr>
        <w:pStyle w:val="ListParagraph"/>
        <w:numPr>
          <w:ilvl w:val="0"/>
          <w:numId w:val="60"/>
        </w:numPr>
        <w:rPr>
          <w:ins w:id="3627" w:author="Στάθης Καπ" w:date="2023-03-02T07:22:00Z"/>
          <w:lang w:val="el-GR"/>
        </w:rPr>
      </w:pPr>
      <w:ins w:id="3628" w:author="Στάθης Καπ" w:date="2023-03-02T07:22:00Z">
        <w:r>
          <w:rPr>
            <w:lang w:val="el-GR"/>
          </w:rPr>
          <w:t>Κατασκευή τυχαίας λύσης</w:t>
        </w:r>
      </w:ins>
    </w:p>
    <w:p w14:paraId="66B60265" w14:textId="2F5F2D9A" w:rsidR="00A33A49" w:rsidRDefault="00A33A49" w:rsidP="00A33A49">
      <w:pPr>
        <w:pStyle w:val="ListParagraph"/>
        <w:numPr>
          <w:ilvl w:val="0"/>
          <w:numId w:val="60"/>
        </w:numPr>
        <w:rPr>
          <w:ins w:id="3629" w:author="Στάθης Καπ" w:date="2023-03-02T07:24:00Z"/>
          <w:lang w:val="el-GR"/>
        </w:rPr>
      </w:pPr>
      <w:ins w:id="3630" w:author="Στάθης Καπ" w:date="2023-03-02T07:22:00Z">
        <w:r>
          <w:rPr>
            <w:lang w:val="el-GR"/>
          </w:rPr>
          <w:t>Εφαρμογή</w:t>
        </w:r>
      </w:ins>
      <w:ins w:id="3631" w:author="Στάθης Καπ" w:date="2023-03-02T07:23:00Z">
        <w:r>
          <w:rPr>
            <w:lang w:val="el-GR"/>
          </w:rPr>
          <w:t xml:space="preserve"> ενός άπληστου ευρετικού αλγορίθμου</w:t>
        </w:r>
      </w:ins>
    </w:p>
    <w:p w14:paraId="19241E67" w14:textId="62DA3D1F" w:rsidR="00A33A49" w:rsidRPr="0078603F" w:rsidRDefault="00A33A49" w:rsidP="0060093E">
      <w:pPr>
        <w:ind w:firstLine="360"/>
        <w:rPr>
          <w:ins w:id="3632" w:author="Στάθης Καπ" w:date="2023-03-02T07:34:00Z"/>
          <w:bCs/>
          <w:iCs/>
          <w:lang w:val="el-GR"/>
        </w:rPr>
        <w:pPrChange w:id="3633" w:author="Στάθης Καπ" w:date="2023-03-13T04:19:00Z">
          <w:pPr/>
        </w:pPrChange>
      </w:pPr>
      <w:ins w:id="3634" w:author="Στάθης Καπ" w:date="2023-03-02T07:24:00Z">
        <w:r>
          <w:rPr>
            <w:lang w:val="el-GR"/>
          </w:rPr>
          <w:lastRenderedPageBreak/>
          <w:t>Σύμφωνα με τους</w:t>
        </w:r>
      </w:ins>
      <w:ins w:id="3635" w:author="Στάθης Καπ" w:date="2023-03-09T17:57:00Z">
        <w:r w:rsidR="0078603F" w:rsidRPr="0078603F">
          <w:rPr>
            <w:lang w:val="el-GR"/>
            <w:rPrChange w:id="3636" w:author="Στάθης Καπ" w:date="2023-03-09T17:57:00Z">
              <w:rPr/>
            </w:rPrChange>
          </w:rPr>
          <w:t xml:space="preserve"> </w:t>
        </w:r>
        <w:r w:rsidR="0078603F">
          <w:t>H</w:t>
        </w:r>
        <w:r w:rsidR="0078603F">
          <w:rPr>
            <w:lang w:val="el-GR"/>
          </w:rPr>
          <w:t>.</w:t>
        </w:r>
        <w:r w:rsidR="0078603F">
          <w:t>R</w:t>
        </w:r>
        <w:r w:rsidR="0078603F">
          <w:rPr>
            <w:lang w:val="el-GR"/>
          </w:rPr>
          <w:t>.</w:t>
        </w:r>
        <w:r w:rsidR="0078603F" w:rsidRPr="009861B1">
          <w:rPr>
            <w:lang w:val="el-GR"/>
          </w:rPr>
          <w:t xml:space="preserve"> </w:t>
        </w:r>
        <w:r w:rsidR="0078603F">
          <w:t>Louren</w:t>
        </w:r>
        <w:r w:rsidR="0078603F" w:rsidRPr="009861B1">
          <w:rPr>
            <w:lang w:val="el-GR"/>
          </w:rPr>
          <w:t>ç</w:t>
        </w:r>
        <w:r w:rsidR="0078603F">
          <w:t>o</w:t>
        </w:r>
        <w:r w:rsidR="0078603F">
          <w:rPr>
            <w:lang w:val="el-GR"/>
          </w:rPr>
          <w:t xml:space="preserve"> </w:t>
        </w:r>
        <w:r w:rsidR="0078603F">
          <w:t>et</w:t>
        </w:r>
        <w:r w:rsidR="0078603F" w:rsidRPr="009861B1">
          <w:rPr>
            <w:lang w:val="el-GR"/>
          </w:rPr>
          <w:t xml:space="preserve"> </w:t>
        </w:r>
        <w:r w:rsidR="0078603F">
          <w:t>al</w:t>
        </w:r>
        <w:r w:rsidR="0078603F" w:rsidRPr="009861B1">
          <w:rPr>
            <w:lang w:val="el-GR"/>
          </w:rPr>
          <w:t>.(2010</w:t>
        </w:r>
        <w:r w:rsidR="0078603F" w:rsidRPr="0078603F">
          <w:rPr>
            <w:lang w:val="el-GR"/>
            <w:rPrChange w:id="3637" w:author="Στάθης Καπ" w:date="2023-03-09T17:57:00Z">
              <w:rPr/>
            </w:rPrChange>
          </w:rPr>
          <w:t>)</w:t>
        </w:r>
      </w:ins>
      <w:customXmlInsRangeStart w:id="3638" w:author="Στάθης Καπ" w:date="2023-03-09T17:57:00Z"/>
      <w:sdt>
        <w:sdtPr>
          <w:rPr>
            <w:lang w:val="el-GR"/>
          </w:rPr>
          <w:id w:val="-226457239"/>
          <w:citation/>
        </w:sdtPr>
        <w:sdtEndPr/>
        <w:sdtContent>
          <w:customXmlInsRangeEnd w:id="3638"/>
          <w:ins w:id="3639" w:author="Στάθης Καπ" w:date="2023-03-09T17:57:00Z">
            <w:r w:rsidR="0078603F">
              <w:rPr>
                <w:lang w:val="el-GR"/>
              </w:rPr>
              <w:fldChar w:fldCharType="begin"/>
            </w:r>
            <w:r w:rsidR="0078603F" w:rsidRPr="0078603F">
              <w:rPr>
                <w:lang w:val="el-GR"/>
                <w:rPrChange w:id="3640" w:author="Στάθης Καπ" w:date="2023-03-09T17:57:00Z">
                  <w:rPr/>
                </w:rPrChange>
              </w:rPr>
              <w:instrText xml:space="preserve"> </w:instrText>
            </w:r>
            <w:r w:rsidR="0078603F">
              <w:instrText>CITATION</w:instrText>
            </w:r>
            <w:r w:rsidR="0078603F" w:rsidRPr="0078603F">
              <w:rPr>
                <w:lang w:val="el-GR"/>
                <w:rPrChange w:id="3641" w:author="Στάθης Καπ" w:date="2023-03-09T17:57:00Z">
                  <w:rPr/>
                </w:rPrChange>
              </w:rPr>
              <w:instrText xml:space="preserve"> </w:instrText>
            </w:r>
            <w:r w:rsidR="0078603F">
              <w:instrText>Hel</w:instrText>
            </w:r>
            <w:r w:rsidR="0078603F" w:rsidRPr="0078603F">
              <w:rPr>
                <w:lang w:val="el-GR"/>
                <w:rPrChange w:id="3642" w:author="Στάθης Καπ" w:date="2023-03-09T17:57:00Z">
                  <w:rPr/>
                </w:rPrChange>
              </w:rPr>
              <w:instrText>10 \</w:instrText>
            </w:r>
            <w:r w:rsidR="0078603F">
              <w:instrText>l</w:instrText>
            </w:r>
            <w:r w:rsidR="0078603F" w:rsidRPr="0078603F">
              <w:rPr>
                <w:lang w:val="el-GR"/>
                <w:rPrChange w:id="3643" w:author="Στάθης Καπ" w:date="2023-03-09T17:57:00Z">
                  <w:rPr/>
                </w:rPrChange>
              </w:rPr>
              <w:instrText xml:space="preserve"> 1033 </w:instrText>
            </w:r>
          </w:ins>
          <w:r w:rsidR="0078603F">
            <w:rPr>
              <w:lang w:val="el-GR"/>
            </w:rPr>
            <w:fldChar w:fldCharType="separate"/>
          </w:r>
          <w:r w:rsidR="008A6678" w:rsidRPr="006C3DDB">
            <w:rPr>
              <w:noProof/>
              <w:lang w:val="el-GR"/>
              <w:rPrChange w:id="3644" w:author="Στάθης Καπ" w:date="2023-03-13T04:34:00Z">
                <w:rPr>
                  <w:noProof/>
                </w:rPr>
              </w:rPrChange>
            </w:rPr>
            <w:t xml:space="preserve"> [37]</w:t>
          </w:r>
          <w:ins w:id="3645" w:author="Στάθης Καπ" w:date="2023-03-09T17:57:00Z">
            <w:r w:rsidR="0078603F">
              <w:rPr>
                <w:lang w:val="el-GR"/>
              </w:rPr>
              <w:fldChar w:fldCharType="end"/>
            </w:r>
          </w:ins>
          <w:customXmlInsRangeStart w:id="3646" w:author="Στάθης Καπ" w:date="2023-03-09T17:57:00Z"/>
        </w:sdtContent>
      </w:sdt>
      <w:customXmlInsRangeEnd w:id="3646"/>
      <w:ins w:id="3647" w:author="Στάθης Καπ" w:date="2023-03-09T17:57:00Z">
        <w:r w:rsidR="0078603F" w:rsidRPr="0078603F">
          <w:rPr>
            <w:lang w:val="el-GR"/>
            <w:rPrChange w:id="3648" w:author="Στάθης Καπ" w:date="2023-03-09T17:57:00Z">
              <w:rPr/>
            </w:rPrChange>
          </w:rPr>
          <w:t>,</w:t>
        </w:r>
      </w:ins>
      <w:ins w:id="3649" w:author="Στάθης Καπ" w:date="2023-03-02T07:24:00Z">
        <w:r>
          <w:rPr>
            <w:lang w:val="el-GR"/>
          </w:rPr>
          <w:t xml:space="preserve"> </w:t>
        </w:r>
      </w:ins>
      <w:ins w:id="3650" w:author="Στάθης Καπ" w:date="2023-03-09T17:56:00Z">
        <w:r w:rsidR="0078603F">
          <w:rPr>
            <w:lang w:val="el-GR"/>
          </w:rPr>
          <w:t xml:space="preserve"> </w:t>
        </w:r>
      </w:ins>
      <w:ins w:id="3651" w:author="Στάθης Καπ" w:date="2023-03-02T07:25:00Z">
        <w:r>
          <w:rPr>
            <w:lang w:val="el-GR"/>
          </w:rPr>
          <w:t>η χρήση ενός άπληστου αλγορίθμου</w:t>
        </w:r>
      </w:ins>
      <w:ins w:id="3652" w:author="Στάθης Καπ" w:date="2023-03-02T07:26:00Z">
        <w:r>
          <w:rPr>
            <w:lang w:val="el-GR"/>
          </w:rPr>
          <w:t xml:space="preserve"> για την κατασκευή της αρχικής λύσης</w:t>
        </w:r>
      </w:ins>
      <w:ins w:id="3653" w:author="Στάθης Καπ" w:date="2023-03-02T07:25:00Z">
        <w:r>
          <w:rPr>
            <w:lang w:val="el-GR"/>
          </w:rPr>
          <w:t xml:space="preserve"> σε συνδυασμό με την </w:t>
        </w:r>
      </w:ins>
      <w:ins w:id="3654" w:author="Στάθης Καπ" w:date="2023-03-13T00:06:00Z">
        <w:r w:rsidR="00B4019B">
          <w:rPr>
            <w:lang w:val="el-GR"/>
          </w:rPr>
          <w:t>τ</w:t>
        </w:r>
      </w:ins>
      <w:ins w:id="3655" w:author="Στάθης Καπ" w:date="2023-03-02T07:25:00Z">
        <w:r>
          <w:rPr>
            <w:lang w:val="el-GR"/>
          </w:rPr>
          <w:t xml:space="preserve">οπική </w:t>
        </w:r>
      </w:ins>
      <w:ins w:id="3656" w:author="Στάθης Καπ" w:date="2023-03-13T00:06:00Z">
        <w:r w:rsidR="00B4019B">
          <w:rPr>
            <w:lang w:val="el-GR"/>
          </w:rPr>
          <w:t>α</w:t>
        </w:r>
      </w:ins>
      <w:ins w:id="3657" w:author="Στάθης Καπ" w:date="2023-03-02T07:25:00Z">
        <w:r>
          <w:rPr>
            <w:lang w:val="el-GR"/>
          </w:rPr>
          <w:t>ναζήτηση</w:t>
        </w:r>
      </w:ins>
      <w:ins w:id="3658" w:author="Στάθης Καπ" w:date="2023-03-02T07:27:00Z">
        <w:r>
          <w:rPr>
            <w:lang w:val="el-GR"/>
          </w:rPr>
          <w:t xml:space="preserve"> του </w:t>
        </w:r>
        <w:r>
          <w:t>ILS</w:t>
        </w:r>
      </w:ins>
      <w:ins w:id="3659" w:author="Στάθης Καπ" w:date="2023-03-02T07:25:00Z">
        <w:r>
          <w:rPr>
            <w:lang w:val="el-GR"/>
          </w:rPr>
          <w:t xml:space="preserve"> </w:t>
        </w:r>
      </w:ins>
      <w:ins w:id="3660" w:author="Στάθης Καπ" w:date="2023-03-02T07:26:00Z">
        <w:r>
          <w:rPr>
            <w:lang w:val="el-GR"/>
          </w:rPr>
          <w:t>συνήθως οδηγεί σε</w:t>
        </w:r>
      </w:ins>
      <w:ins w:id="3661" w:author="Στάθης Καπ" w:date="2023-03-02T07:25:00Z">
        <w:r>
          <w:rPr>
            <w:lang w:val="el-GR"/>
          </w:rPr>
          <w:t xml:space="preserve"> καλύτερες λύσεις </w:t>
        </w:r>
      </w:ins>
      <w:ins w:id="3662" w:author="Στάθης Καπ" w:date="2023-03-02T07:26:00Z">
        <w:r>
          <w:rPr>
            <w:lang w:val="el-GR"/>
          </w:rPr>
          <w:t>και στη μείωση</w:t>
        </w:r>
      </w:ins>
      <w:ins w:id="3663" w:author="Στάθης Καπ" w:date="2023-03-02T07:27:00Z">
        <w:r>
          <w:rPr>
            <w:lang w:val="el-GR"/>
          </w:rPr>
          <w:t xml:space="preserve"> του χρόνου εκτέλεσης του συνολικού αλγορίθμου καθώς χρειάζονται λιγότερα βήματα βελτίωσης.</w:t>
        </w:r>
      </w:ins>
      <w:ins w:id="3664" w:author="Στάθης Καπ" w:date="2023-03-02T07:28:00Z">
        <w:r>
          <w:rPr>
            <w:lang w:val="el-GR"/>
          </w:rPr>
          <w:t xml:space="preserve"> Η διαφορά αυτή </w:t>
        </w:r>
      </w:ins>
      <w:ins w:id="3665" w:author="Στάθης Καπ" w:date="2023-03-02T07:37:00Z">
        <w:r w:rsidR="00EE5DEE">
          <w:rPr>
            <w:lang w:val="el-GR"/>
          </w:rPr>
          <w:t>γίνεται</w:t>
        </w:r>
      </w:ins>
      <w:ins w:id="3666" w:author="Στάθης Καπ" w:date="2023-03-02T07:28:00Z">
        <w:r>
          <w:rPr>
            <w:lang w:val="el-GR"/>
          </w:rPr>
          <w:t xml:space="preserve"> πιο αισθητή </w:t>
        </w:r>
      </w:ins>
      <w:ins w:id="3667" w:author="Στάθης Καπ" w:date="2023-03-05T03:12:00Z">
        <w:r w:rsidR="006E38B4">
          <w:rPr>
            <w:lang w:val="el-GR"/>
          </w:rPr>
          <w:t xml:space="preserve">ειδικά </w:t>
        </w:r>
      </w:ins>
      <w:ins w:id="3668" w:author="Στάθης Καπ" w:date="2023-03-02T07:31:00Z">
        <w:r w:rsidR="006C05D7">
          <w:rPr>
            <w:lang w:val="el-GR"/>
          </w:rPr>
          <w:t>σε περιπτώσεις όπου ο χρόνος εκτέλεσης είναι περιορισμένο</w:t>
        </w:r>
      </w:ins>
      <w:ins w:id="3669" w:author="Στάθης Καπ" w:date="2023-03-02T07:32:00Z">
        <w:r w:rsidR="006C05D7">
          <w:rPr>
            <w:lang w:val="el-GR"/>
          </w:rPr>
          <w:t>ς, καθώς όσο περνάει η ώρα, η διαφορά της ποιότητας των λύσεων μεταξύ των δύο εναλλακτικών, μειώνεται.</w:t>
        </w:r>
      </w:ins>
    </w:p>
    <w:p w14:paraId="1269668A" w14:textId="6F54B108" w:rsidR="006C05D7" w:rsidRDefault="00EE5DEE" w:rsidP="006C05D7">
      <w:pPr>
        <w:pStyle w:val="Heading3"/>
        <w:rPr>
          <w:ins w:id="3670" w:author="Στάθης Καπ" w:date="2023-03-02T07:34:00Z"/>
          <w:lang w:val="el-GR"/>
        </w:rPr>
      </w:pPr>
      <w:bookmarkStart w:id="3671" w:name="_Toc129300371"/>
      <w:ins w:id="3672" w:author="Στάθης Καπ" w:date="2023-03-02T07:34:00Z">
        <w:r>
          <w:rPr>
            <w:lang w:val="el-GR"/>
          </w:rPr>
          <w:t>Τοπική Αναζήτηση</w:t>
        </w:r>
        <w:bookmarkEnd w:id="3671"/>
      </w:ins>
    </w:p>
    <w:p w14:paraId="1F1881E9" w14:textId="68201CB0" w:rsidR="00EE5DEE" w:rsidRPr="00672C84" w:rsidRDefault="000D2310" w:rsidP="0060093E">
      <w:pPr>
        <w:rPr>
          <w:ins w:id="3673" w:author="Στάθης Καπ" w:date="2023-03-09T09:24:00Z"/>
          <w:lang w:val="el-GR"/>
        </w:rPr>
      </w:pPr>
      <w:ins w:id="3674" w:author="Στάθης Καπ" w:date="2023-03-05T07:47:00Z">
        <w:r>
          <w:rPr>
            <w:lang w:val="el-GR"/>
          </w:rPr>
          <w:t xml:space="preserve">Η ποιότητα της </w:t>
        </w:r>
      </w:ins>
      <w:ins w:id="3675" w:author="Στάθης Καπ" w:date="2023-03-05T07:55:00Z">
        <w:r w:rsidR="003E58D6">
          <w:rPr>
            <w:lang w:val="el-GR"/>
          </w:rPr>
          <w:t>τ</w:t>
        </w:r>
      </w:ins>
      <w:ins w:id="3676" w:author="Στάθης Καπ" w:date="2023-03-05T07:47:00Z">
        <w:r>
          <w:rPr>
            <w:lang w:val="el-GR"/>
          </w:rPr>
          <w:t xml:space="preserve">οπικής αναζήτησης </w:t>
        </w:r>
      </w:ins>
      <w:ins w:id="3677" w:author="Στάθης Καπ" w:date="2023-03-13T00:06:00Z">
        <w:r w:rsidR="00EB7A24">
          <w:rPr>
            <w:lang w:val="el-GR"/>
          </w:rPr>
          <w:t>επ</w:t>
        </w:r>
      </w:ins>
      <w:ins w:id="3678" w:author="Στάθης Καπ" w:date="2023-03-13T00:07:00Z">
        <w:r w:rsidR="00EB7A24">
          <w:rPr>
            <w:lang w:val="el-GR"/>
          </w:rPr>
          <w:t xml:space="preserve">ηρεάζει άμεσα </w:t>
        </w:r>
      </w:ins>
      <w:ins w:id="3679" w:author="Στάθης Καπ" w:date="2023-03-05T07:47:00Z">
        <w:r>
          <w:rPr>
            <w:lang w:val="el-GR"/>
          </w:rPr>
          <w:t>την ποιότητα τ</w:t>
        </w:r>
      </w:ins>
      <w:ins w:id="3680" w:author="Στάθης Καπ" w:date="2023-03-09T10:01:00Z">
        <w:r w:rsidR="003117FB">
          <w:rPr>
            <w:lang w:val="el-GR"/>
          </w:rPr>
          <w:t xml:space="preserve">ου </w:t>
        </w:r>
        <w:r w:rsidR="003117FB">
          <w:t>ILS</w:t>
        </w:r>
      </w:ins>
      <w:ins w:id="3681" w:author="Στάθης Καπ" w:date="2023-03-05T07:47:00Z">
        <w:r w:rsidRPr="000D2310">
          <w:rPr>
            <w:lang w:val="el-GR"/>
            <w:rPrChange w:id="3682" w:author="Στάθης Καπ" w:date="2023-03-05T07:47:00Z">
              <w:rPr>
                <w:rFonts w:ascii="Arial Black" w:eastAsiaTheme="majorEastAsia" w:hAnsi="Arial Black" w:cstheme="majorBidi"/>
                <w:color w:val="000000" w:themeColor="text1"/>
                <w:sz w:val="20"/>
                <w:szCs w:val="24"/>
              </w:rPr>
            </w:rPrChange>
          </w:rPr>
          <w:t>.</w:t>
        </w:r>
      </w:ins>
      <w:ins w:id="3683" w:author="Στάθης Καπ" w:date="2023-03-05T07:48:00Z">
        <w:r>
          <w:rPr>
            <w:lang w:val="el-GR"/>
          </w:rPr>
          <w:t xml:space="preserve"> </w:t>
        </w:r>
      </w:ins>
      <w:ins w:id="3684" w:author="Στάθης Καπ" w:date="2023-03-05T07:53:00Z">
        <w:r w:rsidR="003E58D6">
          <w:rPr>
            <w:lang w:val="el-GR"/>
          </w:rPr>
          <w:t>Συνήθως προτιμάται μια ισχ</w:t>
        </w:r>
      </w:ins>
      <w:ins w:id="3685" w:author="Στάθης Καπ" w:date="2023-03-05T07:54:00Z">
        <w:r w:rsidR="003E58D6">
          <w:rPr>
            <w:lang w:val="el-GR"/>
          </w:rPr>
          <w:t xml:space="preserve">υρή </w:t>
        </w:r>
      </w:ins>
      <w:ins w:id="3686" w:author="Στάθης Καπ" w:date="2023-03-05T07:55:00Z">
        <w:r w:rsidR="003E58D6">
          <w:rPr>
            <w:lang w:val="el-GR"/>
          </w:rPr>
          <w:t>τ</w:t>
        </w:r>
      </w:ins>
      <w:ins w:id="3687" w:author="Στάθης Καπ" w:date="2023-03-05T07:54:00Z">
        <w:r w:rsidR="003E58D6">
          <w:rPr>
            <w:lang w:val="el-GR"/>
          </w:rPr>
          <w:t xml:space="preserve">οπική </w:t>
        </w:r>
      </w:ins>
      <w:ins w:id="3688" w:author="Στάθης Καπ" w:date="2023-03-05T07:55:00Z">
        <w:r w:rsidR="003E58D6">
          <w:rPr>
            <w:lang w:val="el-GR"/>
          </w:rPr>
          <w:t>α</w:t>
        </w:r>
      </w:ins>
      <w:ins w:id="3689" w:author="Στάθης Καπ" w:date="2023-03-05T07:54:00Z">
        <w:r w:rsidR="003E58D6">
          <w:rPr>
            <w:lang w:val="el-GR"/>
          </w:rPr>
          <w:t>ναζήτηση, αλλά</w:t>
        </w:r>
      </w:ins>
      <w:ins w:id="3690" w:author="Στάθης Καπ" w:date="2023-03-05T07:48:00Z">
        <w:r>
          <w:rPr>
            <w:lang w:val="el-GR"/>
          </w:rPr>
          <w:t xml:space="preserve"> εάν ο χρόνος εκτέλεσης είναι </w:t>
        </w:r>
      </w:ins>
      <w:ins w:id="3691" w:author="Στάθης Καπ" w:date="2023-03-09T17:57:00Z">
        <w:r w:rsidR="0078603F">
          <w:rPr>
            <w:lang w:val="el-GR"/>
          </w:rPr>
          <w:t>περιορισμένος</w:t>
        </w:r>
      </w:ins>
      <w:ins w:id="3692" w:author="Στάθης Καπ" w:date="2023-03-05T07:48:00Z">
        <w:r>
          <w:rPr>
            <w:lang w:val="el-GR"/>
          </w:rPr>
          <w:t xml:space="preserve">, </w:t>
        </w:r>
      </w:ins>
      <w:ins w:id="3693" w:author="Στάθης Καπ" w:date="2023-03-05T07:54:00Z">
        <w:r w:rsidR="003E58D6">
          <w:rPr>
            <w:lang w:val="el-GR"/>
          </w:rPr>
          <w:t>μερικές</w:t>
        </w:r>
      </w:ins>
      <w:ins w:id="3694" w:author="Στάθης Καπ" w:date="2023-03-05T07:48:00Z">
        <w:r>
          <w:rPr>
            <w:lang w:val="el-GR"/>
          </w:rPr>
          <w:t xml:space="preserve"> φορές </w:t>
        </w:r>
      </w:ins>
      <w:ins w:id="3695" w:author="Στάθης Καπ" w:date="2023-03-05T07:56:00Z">
        <w:r w:rsidR="003E58D6">
          <w:rPr>
            <w:lang w:val="el-GR"/>
          </w:rPr>
          <w:t>προτιμάται η</w:t>
        </w:r>
      </w:ins>
      <w:ins w:id="3696" w:author="Στάθης Καπ" w:date="2023-03-05T07:55:00Z">
        <w:r w:rsidR="003E58D6">
          <w:rPr>
            <w:lang w:val="el-GR"/>
          </w:rPr>
          <w:t xml:space="preserve"> συχνότερη </w:t>
        </w:r>
      </w:ins>
      <w:ins w:id="3697" w:author="Στάθης Καπ" w:date="2023-03-05T07:48:00Z">
        <w:r>
          <w:rPr>
            <w:lang w:val="el-GR"/>
          </w:rPr>
          <w:t>εφαρμογή μιας χειρότερης</w:t>
        </w:r>
      </w:ins>
      <w:ins w:id="3698" w:author="Στάθης Καπ" w:date="2023-03-05T07:49:00Z">
        <w:r>
          <w:rPr>
            <w:lang w:val="el-GR"/>
          </w:rPr>
          <w:t xml:space="preserve"> </w:t>
        </w:r>
      </w:ins>
      <w:ins w:id="3699" w:author="Στάθης Καπ" w:date="2023-03-05T07:56:00Z">
        <w:r w:rsidR="003E58D6">
          <w:rPr>
            <w:lang w:val="el-GR"/>
          </w:rPr>
          <w:t>και</w:t>
        </w:r>
      </w:ins>
      <w:ins w:id="3700" w:author="Στάθης Καπ" w:date="2023-03-05T07:49:00Z">
        <w:r>
          <w:rPr>
            <w:lang w:val="el-GR"/>
          </w:rPr>
          <w:t xml:space="preserve"> συντομότερης </w:t>
        </w:r>
      </w:ins>
      <w:ins w:id="3701" w:author="Στάθης Καπ" w:date="2023-03-05T07:56:00Z">
        <w:r w:rsidR="003E58D6">
          <w:rPr>
            <w:lang w:val="el-GR"/>
          </w:rPr>
          <w:t>τ</w:t>
        </w:r>
      </w:ins>
      <w:ins w:id="3702" w:author="Στάθης Καπ" w:date="2023-03-05T07:49:00Z">
        <w:r>
          <w:rPr>
            <w:lang w:val="el-GR"/>
          </w:rPr>
          <w:t xml:space="preserve">οπικής </w:t>
        </w:r>
      </w:ins>
      <w:ins w:id="3703" w:author="Στάθης Καπ" w:date="2023-03-05T07:56:00Z">
        <w:r w:rsidR="003E58D6">
          <w:rPr>
            <w:lang w:val="el-GR"/>
          </w:rPr>
          <w:t>α</w:t>
        </w:r>
      </w:ins>
      <w:ins w:id="3704" w:author="Στάθης Καπ" w:date="2023-03-05T07:49:00Z">
        <w:r>
          <w:rPr>
            <w:lang w:val="el-GR"/>
          </w:rPr>
          <w:t xml:space="preserve">ναζήτησης από μία </w:t>
        </w:r>
      </w:ins>
      <w:ins w:id="3705" w:author="Στάθης Καπ" w:date="2023-03-05T07:55:00Z">
        <w:r w:rsidR="003E58D6">
          <w:rPr>
            <w:lang w:val="el-GR"/>
          </w:rPr>
          <w:t>ισχυρότερη και πιο αργή.</w:t>
        </w:r>
      </w:ins>
      <w:ins w:id="3706" w:author="Στάθης Καπ" w:date="2023-03-07T06:30:00Z">
        <w:r w:rsidR="009A3264" w:rsidRPr="009A3264">
          <w:rPr>
            <w:lang w:val="el-GR"/>
            <w:rPrChange w:id="3707" w:author="Στάθης Καπ" w:date="2023-03-07T06:31:00Z">
              <w:rPr/>
            </w:rPrChange>
          </w:rPr>
          <w:t xml:space="preserve"> </w:t>
        </w:r>
        <w:r w:rsidR="009A3264">
          <w:rPr>
            <w:lang w:val="el-GR"/>
          </w:rPr>
          <w:t xml:space="preserve">Σημαντικό ρόλο για την λήψη αυτής της απόφασης είναι η αναλογία κέρδους </w:t>
        </w:r>
      </w:ins>
      <w:ins w:id="3708" w:author="Στάθης Καπ" w:date="2023-03-07T06:31:00Z">
        <w:r w:rsidR="009A3264">
          <w:rPr>
            <w:lang w:val="el-GR"/>
          </w:rPr>
          <w:t>και χρόνου εκτέλεσης μεταξύ</w:t>
        </w:r>
      </w:ins>
      <w:ins w:id="3709" w:author="Στάθης Καπ" w:date="2023-03-09T10:01:00Z">
        <w:r w:rsidR="003117FB">
          <w:rPr>
            <w:lang w:val="el-GR"/>
          </w:rPr>
          <w:t xml:space="preserve"> των</w:t>
        </w:r>
      </w:ins>
      <w:ins w:id="3710" w:author="Στάθης Καπ" w:date="2023-03-07T06:31:00Z">
        <w:r w:rsidR="009A3264">
          <w:rPr>
            <w:lang w:val="el-GR"/>
          </w:rPr>
          <w:t xml:space="preserve"> δύο επιλογών. </w:t>
        </w:r>
      </w:ins>
      <w:ins w:id="3711" w:author="Στάθης Καπ" w:date="2023-03-07T05:48:00Z">
        <w:r w:rsidR="00C03D35">
          <w:rPr>
            <w:lang w:val="el-GR"/>
          </w:rPr>
          <w:t xml:space="preserve">Για παράδειγμα, για το </w:t>
        </w:r>
        <w:r w:rsidR="00C03D35">
          <w:t>TSP</w:t>
        </w:r>
        <w:r w:rsidR="00C03D35" w:rsidRPr="00C03D35">
          <w:rPr>
            <w:lang w:val="el-GR"/>
            <w:rPrChange w:id="3712" w:author="Στάθης Καπ" w:date="2023-03-07T05:49:00Z">
              <w:rPr/>
            </w:rPrChange>
          </w:rPr>
          <w:t xml:space="preserve"> </w:t>
        </w:r>
      </w:ins>
      <w:ins w:id="3713" w:author="Στάθης Καπ" w:date="2023-03-07T05:51:00Z">
        <w:r w:rsidR="00C03D35">
          <w:rPr>
            <w:lang w:val="el-GR"/>
          </w:rPr>
          <w:t>η τεχνική</w:t>
        </w:r>
        <w:r w:rsidR="00C03D35" w:rsidRPr="00C03D35">
          <w:rPr>
            <w:lang w:val="el-GR"/>
          </w:rPr>
          <w:t xml:space="preserve"> 3-opt είναι λίγο πιο </w:t>
        </w:r>
        <w:r w:rsidR="00C03D35">
          <w:rPr>
            <w:lang w:val="el-GR"/>
          </w:rPr>
          <w:t>αργή</w:t>
        </w:r>
        <w:r w:rsidR="00C03D35" w:rsidRPr="00C03D35">
          <w:rPr>
            <w:lang w:val="el-GR"/>
          </w:rPr>
          <w:t xml:space="preserve"> από τ</w:t>
        </w:r>
        <w:r w:rsidR="00C03D35">
          <w:rPr>
            <w:lang w:val="el-GR"/>
          </w:rPr>
          <w:t>ην</w:t>
        </w:r>
        <w:r w:rsidR="00C03D35" w:rsidRPr="00C03D35">
          <w:rPr>
            <w:lang w:val="el-GR"/>
          </w:rPr>
          <w:t xml:space="preserve"> 2-opt,</w:t>
        </w:r>
        <w:r w:rsidR="00C03D35">
          <w:rPr>
            <w:lang w:val="el-GR"/>
          </w:rPr>
          <w:t xml:space="preserve"> </w:t>
        </w:r>
        <w:r w:rsidR="00C03D35" w:rsidRPr="00C03D35">
          <w:rPr>
            <w:lang w:val="el-GR"/>
          </w:rPr>
          <w:t xml:space="preserve">αλλά η βελτίωση της ποιότητας των </w:t>
        </w:r>
      </w:ins>
      <w:ins w:id="3714" w:author="Στάθης Καπ" w:date="2023-03-07T05:52:00Z">
        <w:r w:rsidR="00C03D35">
          <w:rPr>
            <w:lang w:val="el-GR"/>
          </w:rPr>
          <w:t>λύσεων</w:t>
        </w:r>
      </w:ins>
      <w:ins w:id="3715" w:author="Στάθης Καπ" w:date="2023-03-07T05:51:00Z">
        <w:r w:rsidR="00C03D35" w:rsidRPr="00C03D35">
          <w:rPr>
            <w:lang w:val="el-GR"/>
          </w:rPr>
          <w:t xml:space="preserve"> αξίζει τον επιπλέον χρόνο της CPU</w:t>
        </w:r>
      </w:ins>
      <w:ins w:id="3716" w:author="Στάθης Καπ" w:date="2023-03-07T05:53:00Z">
        <w:r w:rsidR="00C03D35">
          <w:rPr>
            <w:lang w:val="el-GR"/>
          </w:rPr>
          <w:t xml:space="preserve">. Παρ’ όλα αυτά, </w:t>
        </w:r>
      </w:ins>
      <w:ins w:id="3717" w:author="Στάθης Καπ" w:date="2023-03-07T05:54:00Z">
        <w:r w:rsidR="00C03D35">
          <w:rPr>
            <w:lang w:val="el-GR"/>
          </w:rPr>
          <w:t>η</w:t>
        </w:r>
      </w:ins>
      <w:ins w:id="3718" w:author="Στάθης Καπ" w:date="2023-03-07T05:55:00Z">
        <w:r w:rsidR="00C03D35">
          <w:rPr>
            <w:lang w:val="el-GR"/>
          </w:rPr>
          <w:t xml:space="preserve"> τεχνική</w:t>
        </w:r>
        <w:r w:rsidR="00C03D35" w:rsidRPr="00C03D35">
          <w:rPr>
            <w:lang w:val="el-GR"/>
          </w:rPr>
          <w:t xml:space="preserve"> 4-opt</w:t>
        </w:r>
        <w:r w:rsidR="00C03D35">
          <w:rPr>
            <w:lang w:val="el-GR"/>
          </w:rPr>
          <w:t xml:space="preserve"> αν και</w:t>
        </w:r>
        <w:r w:rsidR="00C03D35" w:rsidRPr="00C03D35">
          <w:rPr>
            <w:lang w:val="el-GR"/>
          </w:rPr>
          <w:t xml:space="preserve"> δίνει ελαφρώς καλύτερες λύσεις από τ</w:t>
        </w:r>
        <w:r w:rsidR="00C03D35">
          <w:rPr>
            <w:lang w:val="el-GR"/>
          </w:rPr>
          <w:t>ην</w:t>
        </w:r>
        <w:r w:rsidR="00C03D35" w:rsidRPr="00C03D35">
          <w:rPr>
            <w:lang w:val="el-GR"/>
          </w:rPr>
          <w:t xml:space="preserve"> 3-opt, </w:t>
        </w:r>
        <w:r w:rsidR="00C03D35">
          <w:rPr>
            <w:lang w:val="el-GR"/>
          </w:rPr>
          <w:t xml:space="preserve">συνήθως </w:t>
        </w:r>
        <w:r w:rsidR="00C03D35" w:rsidRPr="00C03D35">
          <w:rPr>
            <w:lang w:val="el-GR"/>
          </w:rPr>
          <w:t>είναι O(n) φορές πιο αργή (</w:t>
        </w:r>
        <w:r w:rsidR="00C03D35">
          <w:rPr>
            <w:lang w:val="el-GR"/>
          </w:rPr>
          <w:t xml:space="preserve">όπου </w:t>
        </w:r>
        <w:r w:rsidR="00C03D35" w:rsidRPr="00C03D35">
          <w:rPr>
            <w:lang w:val="el-GR"/>
          </w:rPr>
          <w:t>n ο αριθμός των πόλεων)</w:t>
        </w:r>
      </w:ins>
      <w:ins w:id="3719" w:author="Στάθης Καπ" w:date="2023-03-07T06:31:00Z">
        <w:r w:rsidR="009A3264">
          <w:rPr>
            <w:lang w:val="el-GR"/>
          </w:rPr>
          <w:t xml:space="preserve"> οπότε δεν προτιμάται.</w:t>
        </w:r>
      </w:ins>
      <w:ins w:id="3720" w:author="Στάθης Καπ" w:date="2023-03-09T09:25:00Z">
        <w:r w:rsidR="00672C84" w:rsidRPr="00672C84">
          <w:rPr>
            <w:lang w:val="el-GR"/>
            <w:rPrChange w:id="3721" w:author="Στάθης Καπ" w:date="2023-03-09T09:25:00Z">
              <w:rPr/>
            </w:rPrChange>
          </w:rPr>
          <w:t xml:space="preserve"> </w:t>
        </w:r>
      </w:ins>
    </w:p>
    <w:p w14:paraId="370C1338" w14:textId="419990E2" w:rsidR="009A3264" w:rsidRPr="00981585" w:rsidRDefault="009A3264" w:rsidP="0060093E">
      <w:pPr>
        <w:ind w:firstLine="720"/>
        <w:rPr>
          <w:ins w:id="3722" w:author="Στάθης Καπ" w:date="2023-03-02T07:34:00Z"/>
          <w:lang w:val="el-GR"/>
        </w:rPr>
        <w:pPrChange w:id="3723" w:author="Στάθης Καπ" w:date="2023-03-13T04:19:00Z">
          <w:pPr>
            <w:pStyle w:val="Heading3"/>
          </w:pPr>
        </w:pPrChange>
      </w:pPr>
      <w:ins w:id="3724" w:author="Στάθης Καπ" w:date="2023-03-07T06:31:00Z">
        <w:r>
          <w:rPr>
            <w:lang w:val="el-GR"/>
          </w:rPr>
          <w:t>Επίσης</w:t>
        </w:r>
      </w:ins>
      <w:ins w:id="3725" w:author="Στάθης Καπ" w:date="2023-03-07T06:36:00Z">
        <w:r w:rsidR="005C2F24" w:rsidRPr="005C2F24">
          <w:rPr>
            <w:lang w:val="el-GR"/>
            <w:rPrChange w:id="3726" w:author="Στάθης Καπ" w:date="2023-03-07T06:36:00Z">
              <w:rPr/>
            </w:rPrChange>
          </w:rPr>
          <w:t xml:space="preserve"> </w:t>
        </w:r>
        <w:r w:rsidR="005C2F24" w:rsidRPr="005C2F24">
          <w:rPr>
            <w:lang w:val="el-GR"/>
          </w:rPr>
          <w:t xml:space="preserve">μπορεί να υπάρχουν ορισμένα πλεονεκτήματα στο να </w:t>
        </w:r>
      </w:ins>
      <w:ins w:id="3727" w:author="Στάθης Καπ" w:date="2023-03-07T06:39:00Z">
        <w:r w:rsidR="00981585">
          <w:rPr>
            <w:lang w:val="el-GR"/>
          </w:rPr>
          <w:t>επιτρέπει η τοπική αναζήτηση και χειρότερες λύσεις</w:t>
        </w:r>
      </w:ins>
      <w:ins w:id="3728" w:author="Στάθης Καπ" w:date="2023-03-07T06:32:00Z">
        <w:r>
          <w:rPr>
            <w:lang w:val="el-GR"/>
          </w:rPr>
          <w:t xml:space="preserve">, όπως στον αλγόριθμο </w:t>
        </w:r>
      </w:ins>
      <w:ins w:id="3729" w:author="Στάθης Καπ" w:date="2023-03-07T06:33:00Z">
        <w:r>
          <w:t>Simulated</w:t>
        </w:r>
        <w:r w:rsidRPr="0030237F">
          <w:rPr>
            <w:lang w:val="el-GR"/>
            <w:rPrChange w:id="3730" w:author="Στάθης Καπ" w:date="2023-03-07T06:33:00Z">
              <w:rPr/>
            </w:rPrChange>
          </w:rPr>
          <w:t xml:space="preserve"> </w:t>
        </w:r>
        <w:r>
          <w:t>Annealing</w:t>
        </w:r>
      </w:ins>
      <w:ins w:id="3731" w:author="Στάθης Καπ" w:date="2023-03-07T06:32:00Z">
        <w:r w:rsidRPr="009A3264">
          <w:rPr>
            <w:lang w:val="el-GR"/>
            <w:rPrChange w:id="3732" w:author="Στάθης Καπ" w:date="2023-03-07T06:32:00Z">
              <w:rPr/>
            </w:rPrChange>
          </w:rPr>
          <w:t xml:space="preserve"> </w:t>
        </w:r>
        <w:r>
          <w:rPr>
            <w:lang w:val="el-GR"/>
          </w:rPr>
          <w:t xml:space="preserve">ή στον </w:t>
        </w:r>
        <w:r>
          <w:t>Tabu</w:t>
        </w:r>
        <w:r w:rsidRPr="009A3264">
          <w:rPr>
            <w:lang w:val="el-GR"/>
            <w:rPrChange w:id="3733" w:author="Στάθης Καπ" w:date="2023-03-07T06:32:00Z">
              <w:rPr/>
            </w:rPrChange>
          </w:rPr>
          <w:t xml:space="preserve"> </w:t>
        </w:r>
        <w:r>
          <w:t>Search</w:t>
        </w:r>
        <w:r w:rsidRPr="009A3264">
          <w:rPr>
            <w:lang w:val="el-GR"/>
            <w:rPrChange w:id="3734" w:author="Στάθης Καπ" w:date="2023-03-07T06:32:00Z">
              <w:rPr/>
            </w:rPrChange>
          </w:rPr>
          <w:t>.</w:t>
        </w:r>
      </w:ins>
      <w:ins w:id="3735" w:author="Στάθης Καπ" w:date="2023-03-07T06:38:00Z">
        <w:r w:rsidR="00981585">
          <w:rPr>
            <w:lang w:val="el-GR"/>
          </w:rPr>
          <w:t xml:space="preserve"> Για παράδειγμα, </w:t>
        </w:r>
      </w:ins>
      <w:ins w:id="3736" w:author="Στάθης Καπ" w:date="2023-03-09T17:58:00Z">
        <w:r w:rsidR="008E46C0">
          <w:rPr>
            <w:lang w:val="el-GR"/>
          </w:rPr>
          <w:t>σύμφωνα με τους</w:t>
        </w:r>
      </w:ins>
      <w:ins w:id="3737" w:author="Στάθης Καπ" w:date="2023-03-09T17:59:00Z">
        <w:r w:rsidR="008E46C0">
          <w:rPr>
            <w:lang w:val="el-GR"/>
          </w:rPr>
          <w:t xml:space="preserve"> </w:t>
        </w:r>
        <w:r w:rsidR="008E46C0">
          <w:t>H</w:t>
        </w:r>
        <w:r w:rsidR="008E46C0">
          <w:rPr>
            <w:lang w:val="el-GR"/>
          </w:rPr>
          <w:t>.</w:t>
        </w:r>
        <w:r w:rsidR="008E46C0">
          <w:t>R</w:t>
        </w:r>
        <w:r w:rsidR="008E46C0">
          <w:rPr>
            <w:lang w:val="el-GR"/>
          </w:rPr>
          <w:t>.</w:t>
        </w:r>
        <w:r w:rsidR="008E46C0" w:rsidRPr="009861B1">
          <w:rPr>
            <w:lang w:val="el-GR"/>
          </w:rPr>
          <w:t xml:space="preserve"> </w:t>
        </w:r>
        <w:r w:rsidR="008E46C0">
          <w:t>Louren</w:t>
        </w:r>
        <w:r w:rsidR="008E46C0" w:rsidRPr="009861B1">
          <w:rPr>
            <w:lang w:val="el-GR"/>
          </w:rPr>
          <w:t>ç</w:t>
        </w:r>
        <w:r w:rsidR="008E46C0">
          <w:t>o</w:t>
        </w:r>
        <w:r w:rsidR="008E46C0">
          <w:rPr>
            <w:lang w:val="el-GR"/>
          </w:rPr>
          <w:t xml:space="preserve"> </w:t>
        </w:r>
        <w:r w:rsidR="008E46C0">
          <w:t>et</w:t>
        </w:r>
        <w:r w:rsidR="008E46C0" w:rsidRPr="009861B1">
          <w:rPr>
            <w:lang w:val="el-GR"/>
          </w:rPr>
          <w:t xml:space="preserve"> </w:t>
        </w:r>
        <w:r w:rsidR="008E46C0">
          <w:t>al</w:t>
        </w:r>
        <w:r w:rsidR="008E46C0" w:rsidRPr="009861B1">
          <w:rPr>
            <w:lang w:val="el-GR"/>
          </w:rPr>
          <w:t>.(2010)</w:t>
        </w:r>
      </w:ins>
      <w:customXmlInsRangeStart w:id="3738" w:author="Στάθης Καπ" w:date="2023-03-09T17:59:00Z"/>
      <w:sdt>
        <w:sdtPr>
          <w:rPr>
            <w:lang w:val="el-GR"/>
          </w:rPr>
          <w:id w:val="340206549"/>
          <w:citation/>
        </w:sdtPr>
        <w:sdtEndPr/>
        <w:sdtContent>
          <w:customXmlInsRangeEnd w:id="3738"/>
          <w:ins w:id="3739" w:author="Στάθης Καπ" w:date="2023-03-09T17:59:00Z">
            <w:r w:rsidR="008E46C0">
              <w:rPr>
                <w:lang w:val="el-GR"/>
              </w:rPr>
              <w:fldChar w:fldCharType="begin"/>
            </w:r>
            <w:r w:rsidR="008E46C0" w:rsidRPr="009861B1">
              <w:rPr>
                <w:lang w:val="el-GR"/>
              </w:rPr>
              <w:instrText xml:space="preserve"> </w:instrText>
            </w:r>
            <w:r w:rsidR="008E46C0">
              <w:instrText>CITATION</w:instrText>
            </w:r>
            <w:r w:rsidR="008E46C0" w:rsidRPr="009861B1">
              <w:rPr>
                <w:lang w:val="el-GR"/>
              </w:rPr>
              <w:instrText xml:space="preserve"> </w:instrText>
            </w:r>
            <w:r w:rsidR="008E46C0">
              <w:instrText>Hel</w:instrText>
            </w:r>
            <w:r w:rsidR="008E46C0" w:rsidRPr="009861B1">
              <w:rPr>
                <w:lang w:val="el-GR"/>
              </w:rPr>
              <w:instrText>10 \</w:instrText>
            </w:r>
            <w:r w:rsidR="008E46C0">
              <w:instrText>l</w:instrText>
            </w:r>
            <w:r w:rsidR="008E46C0" w:rsidRPr="009861B1">
              <w:rPr>
                <w:lang w:val="el-GR"/>
              </w:rPr>
              <w:instrText xml:space="preserve"> 1033 </w:instrText>
            </w:r>
            <w:r w:rsidR="008E46C0">
              <w:rPr>
                <w:lang w:val="el-GR"/>
              </w:rPr>
              <w:fldChar w:fldCharType="separate"/>
            </w:r>
          </w:ins>
          <w:r w:rsidR="008A6678" w:rsidRPr="006C3DDB">
            <w:rPr>
              <w:noProof/>
              <w:lang w:val="el-GR"/>
              <w:rPrChange w:id="3740" w:author="Στάθης Καπ" w:date="2023-03-13T04:34:00Z">
                <w:rPr>
                  <w:noProof/>
                </w:rPr>
              </w:rPrChange>
            </w:rPr>
            <w:t xml:space="preserve"> </w:t>
          </w:r>
          <w:r w:rsidR="008A6678" w:rsidRPr="006C3DDB">
            <w:rPr>
              <w:noProof/>
              <w:lang w:val="el-GR"/>
              <w:rPrChange w:id="3741" w:author="Στάθης Καπ" w:date="2023-03-13T04:34:00Z">
                <w:rPr>
                  <w:rFonts w:eastAsiaTheme="minorHAnsi"/>
                  <w:noProof/>
                </w:rPr>
              </w:rPrChange>
            </w:rPr>
            <w:t>[37]</w:t>
          </w:r>
          <w:ins w:id="3742" w:author="Στάθης Καπ" w:date="2023-03-09T17:59:00Z">
            <w:r w:rsidR="008E46C0">
              <w:rPr>
                <w:lang w:val="el-GR"/>
              </w:rPr>
              <w:fldChar w:fldCharType="end"/>
            </w:r>
          </w:ins>
          <w:customXmlInsRangeStart w:id="3743" w:author="Στάθης Καπ" w:date="2023-03-09T17:59:00Z"/>
        </w:sdtContent>
      </w:sdt>
      <w:customXmlInsRangeEnd w:id="3743"/>
      <w:ins w:id="3744" w:author="Στάθης Καπ" w:date="2023-03-09T17:58:00Z">
        <w:r w:rsidR="008E46C0">
          <w:rPr>
            <w:lang w:val="el-GR"/>
          </w:rPr>
          <w:t xml:space="preserve"> </w:t>
        </w:r>
      </w:ins>
      <w:ins w:id="3745" w:author="Στάθης Καπ" w:date="2023-03-09T17:59:00Z">
        <w:r w:rsidR="008E46C0">
          <w:rPr>
            <w:lang w:val="el-GR"/>
          </w:rPr>
          <w:t xml:space="preserve">, </w:t>
        </w:r>
      </w:ins>
      <w:ins w:id="3746" w:author="Στάθης Καπ" w:date="2023-03-07T06:38:00Z">
        <w:r w:rsidR="00981585">
          <w:rPr>
            <w:lang w:val="el-GR"/>
          </w:rPr>
          <w:t xml:space="preserve">στο πρόβλημα </w:t>
        </w:r>
        <w:r w:rsidR="00981585">
          <w:t>job</w:t>
        </w:r>
        <w:r w:rsidR="00981585" w:rsidRPr="00981585">
          <w:rPr>
            <w:lang w:val="el-GR"/>
            <w:rPrChange w:id="3747" w:author="Στάθης Καπ" w:date="2023-03-07T06:38:00Z">
              <w:rPr/>
            </w:rPrChange>
          </w:rPr>
          <w:t>-</w:t>
        </w:r>
        <w:r w:rsidR="00981585">
          <w:t>shop</w:t>
        </w:r>
        <w:r w:rsidR="00981585" w:rsidRPr="00981585">
          <w:rPr>
            <w:lang w:val="el-GR"/>
            <w:rPrChange w:id="3748" w:author="Στάθης Καπ" w:date="2023-03-07T06:38:00Z">
              <w:rPr/>
            </w:rPrChange>
          </w:rPr>
          <w:t xml:space="preserve"> </w:t>
        </w:r>
        <w:r w:rsidR="00981585">
          <w:t>scheduling</w:t>
        </w:r>
        <w:r w:rsidR="00981585" w:rsidRPr="00981585">
          <w:rPr>
            <w:lang w:val="el-GR"/>
            <w:rPrChange w:id="3749" w:author="Στάθης Καπ" w:date="2023-03-07T06:38:00Z">
              <w:rPr/>
            </w:rPrChange>
          </w:rPr>
          <w:t xml:space="preserve"> </w:t>
        </w:r>
        <w:r w:rsidR="00981585">
          <w:t>problem</w:t>
        </w:r>
        <w:r w:rsidR="00981585" w:rsidRPr="00981585">
          <w:rPr>
            <w:lang w:val="el-GR"/>
            <w:rPrChange w:id="3750" w:author="Στάθης Καπ" w:date="2023-03-07T06:39:00Z">
              <w:rPr/>
            </w:rPrChange>
          </w:rPr>
          <w:t xml:space="preserve"> (</w:t>
        </w:r>
      </w:ins>
      <w:ins w:id="3751" w:author="Στάθης Καπ" w:date="2023-03-07T06:39:00Z">
        <w:r w:rsidR="00981585">
          <w:t>JSSP</w:t>
        </w:r>
      </w:ins>
      <w:ins w:id="3752" w:author="Στάθης Καπ" w:date="2023-03-07T06:38:00Z">
        <w:r w:rsidR="00981585" w:rsidRPr="00981585">
          <w:rPr>
            <w:lang w:val="el-GR"/>
            <w:rPrChange w:id="3753" w:author="Στάθης Καπ" w:date="2023-03-07T06:39:00Z">
              <w:rPr/>
            </w:rPrChange>
          </w:rPr>
          <w:t>)</w:t>
        </w:r>
      </w:ins>
      <w:ins w:id="3754" w:author="Στάθης Καπ" w:date="2023-03-07T06:39:00Z">
        <w:r w:rsidR="00981585" w:rsidRPr="00406DF0">
          <w:rPr>
            <w:lang w:val="el-GR"/>
            <w:rPrChange w:id="3755" w:author="Στάθης Καπ" w:date="2023-03-07T14:56:00Z">
              <w:rPr/>
            </w:rPrChange>
          </w:rPr>
          <w:t xml:space="preserve">, </w:t>
        </w:r>
        <w:r w:rsidR="00981585">
          <w:rPr>
            <w:lang w:val="el-GR"/>
          </w:rPr>
          <w:t xml:space="preserve">η </w:t>
        </w:r>
      </w:ins>
      <w:ins w:id="3756" w:author="Στάθης Καπ" w:date="2023-03-13T00:10:00Z">
        <w:r w:rsidR="008776AF">
          <w:rPr>
            <w:lang w:val="el-GR"/>
          </w:rPr>
          <w:t>ενσωμάτωση</w:t>
        </w:r>
      </w:ins>
      <w:ins w:id="3757" w:author="Στάθης Καπ" w:date="2023-03-07T06:39:00Z">
        <w:r w:rsidR="00981585">
          <w:rPr>
            <w:lang w:val="el-GR"/>
          </w:rPr>
          <w:t xml:space="preserve"> </w:t>
        </w:r>
      </w:ins>
      <w:ins w:id="3758" w:author="Στάθης Καπ" w:date="2023-03-07T06:40:00Z">
        <w:r w:rsidR="00981585">
          <w:rPr>
            <w:lang w:val="el-GR"/>
          </w:rPr>
          <w:t xml:space="preserve">του </w:t>
        </w:r>
        <w:r w:rsidR="00981585">
          <w:t>Tabu</w:t>
        </w:r>
        <w:r w:rsidR="00981585" w:rsidRPr="00406DF0">
          <w:rPr>
            <w:lang w:val="el-GR"/>
            <w:rPrChange w:id="3759" w:author="Στάθης Καπ" w:date="2023-03-07T14:56:00Z">
              <w:rPr/>
            </w:rPrChange>
          </w:rPr>
          <w:t xml:space="preserve"> </w:t>
        </w:r>
        <w:r w:rsidR="00981585">
          <w:t>Search</w:t>
        </w:r>
        <w:r w:rsidR="00981585" w:rsidRPr="00406DF0">
          <w:rPr>
            <w:lang w:val="el-GR"/>
            <w:rPrChange w:id="3760" w:author="Στάθης Καπ" w:date="2023-03-07T14:56:00Z">
              <w:rPr/>
            </w:rPrChange>
          </w:rPr>
          <w:t xml:space="preserve"> </w:t>
        </w:r>
        <w:r w:rsidR="00981585">
          <w:rPr>
            <w:lang w:val="el-GR"/>
          </w:rPr>
          <w:t xml:space="preserve">αλγορίθμου </w:t>
        </w:r>
      </w:ins>
      <w:ins w:id="3761" w:author="Στάθης Καπ" w:date="2023-03-13T00:09:00Z">
        <w:r w:rsidR="0058264F">
          <w:rPr>
            <w:lang w:val="el-GR"/>
          </w:rPr>
          <w:t xml:space="preserve">στον </w:t>
        </w:r>
        <w:r w:rsidR="0058264F">
          <w:t>ILS</w:t>
        </w:r>
        <w:r w:rsidR="0058264F" w:rsidRPr="0058264F">
          <w:rPr>
            <w:lang w:val="el-GR"/>
            <w:rPrChange w:id="3762" w:author="Στάθης Καπ" w:date="2023-03-13T00:09:00Z">
              <w:rPr/>
            </w:rPrChange>
          </w:rPr>
          <w:t xml:space="preserve"> </w:t>
        </w:r>
      </w:ins>
      <w:ins w:id="3763" w:author="Στάθης Καπ" w:date="2023-03-07T06:40:00Z">
        <w:r w:rsidR="00981585">
          <w:rPr>
            <w:lang w:val="el-GR"/>
          </w:rPr>
          <w:t>αντί της τοπικής αναζήτησης</w:t>
        </w:r>
      </w:ins>
      <w:ins w:id="3764" w:author="Στάθης Καπ" w:date="2023-03-13T00:08:00Z">
        <w:r w:rsidR="00371878">
          <w:rPr>
            <w:lang w:val="el-GR"/>
          </w:rPr>
          <w:t xml:space="preserve">, </w:t>
        </w:r>
        <w:r w:rsidR="00701563" w:rsidRPr="00701563">
          <w:rPr>
            <w:lang w:val="el-GR"/>
            <w:rPrChange w:id="3765" w:author="Στάθης Καπ" w:date="2023-03-13T00:08:00Z">
              <w:rPr/>
            </w:rPrChange>
          </w:rPr>
          <w:t xml:space="preserve"> </w:t>
        </w:r>
      </w:ins>
      <w:ins w:id="3766" w:author="Στάθης Καπ" w:date="2023-03-07T06:40:00Z">
        <w:r w:rsidR="00981585">
          <w:rPr>
            <w:lang w:val="el-GR"/>
          </w:rPr>
          <w:t>δίνει καλύτερα αποτελέσματα.</w:t>
        </w:r>
      </w:ins>
    </w:p>
    <w:p w14:paraId="6ED1AE15" w14:textId="4D410552" w:rsidR="00EE5DEE" w:rsidRDefault="00EE5DEE" w:rsidP="00EE5DEE">
      <w:pPr>
        <w:pStyle w:val="Heading3"/>
        <w:rPr>
          <w:ins w:id="3767" w:author="Στάθης Καπ" w:date="2023-03-02T07:36:00Z"/>
          <w:lang w:val="el-GR"/>
        </w:rPr>
      </w:pPr>
      <w:bookmarkStart w:id="3768" w:name="_Toc129300372"/>
      <w:ins w:id="3769" w:author="Στάθης Καπ" w:date="2023-03-02T07:36:00Z">
        <w:r>
          <w:rPr>
            <w:lang w:val="el-GR"/>
          </w:rPr>
          <w:t>Διαταραχή</w:t>
        </w:r>
        <w:bookmarkEnd w:id="3768"/>
      </w:ins>
    </w:p>
    <w:p w14:paraId="3F7410EB" w14:textId="578A67D2" w:rsidR="009A38C8" w:rsidRDefault="009B3728" w:rsidP="00EE5DEE">
      <w:pPr>
        <w:rPr>
          <w:ins w:id="3770" w:author="Στάθης Καπ" w:date="2023-03-05T04:13:00Z"/>
          <w:lang w:val="el-GR"/>
        </w:rPr>
      </w:pPr>
      <w:ins w:id="3771" w:author="Στάθης Καπ" w:date="2023-03-05T03:54:00Z">
        <w:r>
          <w:rPr>
            <w:lang w:val="el-GR"/>
          </w:rPr>
          <w:t xml:space="preserve">Στο βήμα της διαταραχής, ο </w:t>
        </w:r>
        <w:r>
          <w:t>ILS</w:t>
        </w:r>
        <w:r w:rsidRPr="009B3728">
          <w:rPr>
            <w:lang w:val="el-GR"/>
            <w:rPrChange w:id="3772" w:author="Στάθης Καπ" w:date="2023-03-05T03:54:00Z">
              <w:rPr/>
            </w:rPrChange>
          </w:rPr>
          <w:t xml:space="preserve"> </w:t>
        </w:r>
      </w:ins>
      <w:ins w:id="3773" w:author="Στάθης Καπ" w:date="2023-03-05T03:55:00Z">
        <w:r>
          <w:rPr>
            <w:lang w:val="el-GR"/>
          </w:rPr>
          <w:t xml:space="preserve">ξεφεύγει από το τοπικό βέλτιστο στο οποίο έχει καταλήξει από την </w:t>
        </w:r>
      </w:ins>
      <w:ins w:id="3774" w:author="Στάθης Καπ" w:date="2023-03-09T10:02:00Z">
        <w:r w:rsidR="00440888">
          <w:rPr>
            <w:lang w:val="el-GR"/>
          </w:rPr>
          <w:t>τ</w:t>
        </w:r>
      </w:ins>
      <w:ins w:id="3775" w:author="Στάθης Καπ" w:date="2023-03-05T03:55:00Z">
        <w:r>
          <w:rPr>
            <w:lang w:val="el-GR"/>
          </w:rPr>
          <w:t xml:space="preserve">οπική </w:t>
        </w:r>
      </w:ins>
      <w:ins w:id="3776" w:author="Στάθης Καπ" w:date="2023-03-09T10:02:00Z">
        <w:r w:rsidR="00440888">
          <w:rPr>
            <w:lang w:val="el-GR"/>
          </w:rPr>
          <w:t>α</w:t>
        </w:r>
      </w:ins>
      <w:ins w:id="3777" w:author="Στάθης Καπ" w:date="2023-03-05T03:55:00Z">
        <w:r>
          <w:rPr>
            <w:lang w:val="el-GR"/>
          </w:rPr>
          <w:t xml:space="preserve">ναζήτηση. </w:t>
        </w:r>
      </w:ins>
      <w:ins w:id="3778" w:author="Στάθης Καπ" w:date="2023-03-05T04:10:00Z">
        <w:r w:rsidR="009A38C8">
          <w:rPr>
            <w:lang w:val="el-GR"/>
          </w:rPr>
          <w:t>Σε κάθε πρόβλημα</w:t>
        </w:r>
      </w:ins>
      <w:ins w:id="3779" w:author="Στάθης Καπ" w:date="2023-03-05T04:17:00Z">
        <w:r w:rsidR="009A38C8">
          <w:rPr>
            <w:lang w:val="el-GR"/>
          </w:rPr>
          <w:t xml:space="preserve"> βελτιστοπ</w:t>
        </w:r>
      </w:ins>
      <w:ins w:id="3780" w:author="Στάθης Καπ" w:date="2023-03-05T04:18:00Z">
        <w:r w:rsidR="009A38C8">
          <w:rPr>
            <w:lang w:val="el-GR"/>
          </w:rPr>
          <w:t>οίησης</w:t>
        </w:r>
      </w:ins>
      <w:ins w:id="3781" w:author="Στάθης Καπ" w:date="2023-03-05T04:10:00Z">
        <w:r w:rsidR="009A38C8">
          <w:rPr>
            <w:lang w:val="el-GR"/>
          </w:rPr>
          <w:t xml:space="preserve">, η </w:t>
        </w:r>
      </w:ins>
      <w:ins w:id="3782" w:author="Στάθης Καπ" w:date="2023-03-05T04:18:00Z">
        <w:r w:rsidR="009A38C8">
          <w:rPr>
            <w:lang w:val="el-GR"/>
          </w:rPr>
          <w:t xml:space="preserve">τεχνική </w:t>
        </w:r>
      </w:ins>
      <w:ins w:id="3783" w:author="Στάθης Καπ" w:date="2023-03-05T04:17:00Z">
        <w:r w:rsidR="009A38C8">
          <w:rPr>
            <w:lang w:val="el-GR"/>
          </w:rPr>
          <w:t>Δ</w:t>
        </w:r>
      </w:ins>
      <w:ins w:id="3784" w:author="Στάθης Καπ" w:date="2023-03-05T04:10:00Z">
        <w:r w:rsidR="009A38C8">
          <w:rPr>
            <w:lang w:val="el-GR"/>
          </w:rPr>
          <w:t>ιαταραχή</w:t>
        </w:r>
      </w:ins>
      <w:ins w:id="3785" w:author="Στάθης Καπ" w:date="2023-03-05T04:23:00Z">
        <w:r w:rsidR="00414331">
          <w:rPr>
            <w:lang w:val="el-GR"/>
          </w:rPr>
          <w:t>ς</w:t>
        </w:r>
      </w:ins>
      <w:ins w:id="3786" w:author="Στάθης Καπ" w:date="2023-03-05T04:18:00Z">
        <w:r w:rsidR="009A38C8">
          <w:rPr>
            <w:lang w:val="el-GR"/>
          </w:rPr>
          <w:t xml:space="preserve"> μπορεί να είναι διαφορετική.</w:t>
        </w:r>
      </w:ins>
      <w:ins w:id="3787" w:author="Στάθης Καπ" w:date="2023-03-05T04:10:00Z">
        <w:r w:rsidR="009A38C8">
          <w:rPr>
            <w:lang w:val="el-GR"/>
          </w:rPr>
          <w:t xml:space="preserve"> </w:t>
        </w:r>
      </w:ins>
      <w:ins w:id="3788" w:author="Στάθης Καπ" w:date="2023-03-05T04:11:00Z">
        <w:r w:rsidR="009A38C8">
          <w:rPr>
            <w:lang w:val="el-GR"/>
          </w:rPr>
          <w:t>Για παράδειγμα, για</w:t>
        </w:r>
      </w:ins>
      <w:ins w:id="3789" w:author="Στάθης Καπ" w:date="2023-03-05T04:12:00Z">
        <w:r w:rsidR="009A38C8">
          <w:rPr>
            <w:lang w:val="el-GR"/>
          </w:rPr>
          <w:t xml:space="preserve"> το</w:t>
        </w:r>
      </w:ins>
      <w:ins w:id="3790" w:author="Στάθης Καπ" w:date="2023-03-05T04:11:00Z">
        <w:r w:rsidR="009A38C8">
          <w:rPr>
            <w:lang w:val="el-GR"/>
          </w:rPr>
          <w:t xml:space="preserve"> Πρόβλημα Περιοδεύοντος Πωλητή</w:t>
        </w:r>
      </w:ins>
      <w:ins w:id="3791" w:author="Στάθης Καπ" w:date="2023-03-05T04:19:00Z">
        <w:r w:rsidR="009A38C8" w:rsidRPr="009A38C8">
          <w:rPr>
            <w:lang w:val="el-GR"/>
            <w:rPrChange w:id="3792" w:author="Στάθης Καπ" w:date="2023-03-05T04:19:00Z">
              <w:rPr/>
            </w:rPrChange>
          </w:rPr>
          <w:t xml:space="preserve"> (</w:t>
        </w:r>
        <w:r w:rsidR="009A38C8">
          <w:t>TSP</w:t>
        </w:r>
        <w:r w:rsidR="009A38C8" w:rsidRPr="009A38C8">
          <w:rPr>
            <w:lang w:val="el-GR"/>
            <w:rPrChange w:id="3793" w:author="Στάθης Καπ" w:date="2023-03-05T04:19:00Z">
              <w:rPr/>
            </w:rPrChange>
          </w:rPr>
          <w:t>)</w:t>
        </w:r>
      </w:ins>
      <w:ins w:id="3794" w:author="Στάθης Καπ" w:date="2023-03-05T04:11:00Z">
        <w:r w:rsidR="009A38C8">
          <w:rPr>
            <w:lang w:val="el-GR"/>
          </w:rPr>
          <w:t xml:space="preserve">, </w:t>
        </w:r>
      </w:ins>
      <w:ins w:id="3795" w:author="Στάθης Καπ" w:date="2023-03-05T04:12:00Z">
        <w:r w:rsidR="009A38C8">
          <w:rPr>
            <w:lang w:val="el-GR"/>
          </w:rPr>
          <w:t xml:space="preserve">η τεχνική </w:t>
        </w:r>
      </w:ins>
      <w:ins w:id="3796" w:author="Στάθης Καπ" w:date="2023-03-13T00:10:00Z">
        <w:r w:rsidR="003E5178">
          <w:rPr>
            <w:lang w:val="el-GR"/>
          </w:rPr>
          <w:t>δ</w:t>
        </w:r>
      </w:ins>
      <w:ins w:id="3797" w:author="Στάθης Καπ" w:date="2023-03-05T04:12:00Z">
        <w:r w:rsidR="009A38C8">
          <w:rPr>
            <w:lang w:val="el-GR"/>
          </w:rPr>
          <w:t xml:space="preserve">ιαταραχής μπορεί είναι η </w:t>
        </w:r>
      </w:ins>
      <w:ins w:id="3798" w:author="Στάθης Καπ" w:date="2023-03-05T04:28:00Z">
        <w:r w:rsidR="00414331">
          <w:rPr>
            <w:lang w:val="el-GR"/>
          </w:rPr>
          <w:t>αφαίρεση</w:t>
        </w:r>
      </w:ins>
      <w:ins w:id="3799" w:author="Στάθης Καπ" w:date="2023-03-05T04:12:00Z">
        <w:r w:rsidR="009A38C8">
          <w:rPr>
            <w:lang w:val="el-GR"/>
          </w:rPr>
          <w:t xml:space="preserve"> διαδρομών </w:t>
        </w:r>
      </w:ins>
      <w:ins w:id="3800" w:author="Στάθης Καπ" w:date="2023-03-05T04:28:00Z">
        <w:r w:rsidR="00414331">
          <w:rPr>
            <w:lang w:val="el-GR"/>
          </w:rPr>
          <w:t>από</w:t>
        </w:r>
      </w:ins>
      <w:ins w:id="3801" w:author="Στάθης Καπ" w:date="2023-03-05T04:12:00Z">
        <w:r w:rsidR="009A38C8">
          <w:rPr>
            <w:lang w:val="el-GR"/>
          </w:rPr>
          <w:t xml:space="preserve"> μία λύση.</w:t>
        </w:r>
      </w:ins>
    </w:p>
    <w:p w14:paraId="5275F860" w14:textId="489E8D36" w:rsidR="00EE5DEE" w:rsidRPr="00C47961" w:rsidRDefault="009A38C8" w:rsidP="0060093E">
      <w:pPr>
        <w:ind w:firstLine="720"/>
        <w:rPr>
          <w:ins w:id="3802" w:author="Στάθης Καπ" w:date="2023-03-05T04:29:00Z"/>
          <w:lang w:val="el-GR"/>
        </w:rPr>
        <w:pPrChange w:id="3803" w:author="Στάθης Καπ" w:date="2023-03-13T04:19:00Z">
          <w:pPr/>
        </w:pPrChange>
      </w:pPr>
      <w:ins w:id="3804" w:author="Στάθης Καπ" w:date="2023-03-05T04:13:00Z">
        <w:r>
          <w:rPr>
            <w:lang w:val="el-GR"/>
          </w:rPr>
          <w:t xml:space="preserve">Η ένταση της </w:t>
        </w:r>
      </w:ins>
      <w:ins w:id="3805" w:author="Στάθης Καπ" w:date="2023-03-09T17:59:00Z">
        <w:r w:rsidR="003852B3">
          <w:rPr>
            <w:lang w:val="el-GR"/>
          </w:rPr>
          <w:t>διαταραχής</w:t>
        </w:r>
      </w:ins>
      <w:ins w:id="3806" w:author="Στάθης Καπ" w:date="2023-03-05T04:13:00Z">
        <w:r>
          <w:rPr>
            <w:lang w:val="el-GR"/>
          </w:rPr>
          <w:t xml:space="preserve"> παίζει καθοριστικό ρόλο για την απόδοση του αλγορίθμου. </w:t>
        </w:r>
      </w:ins>
      <w:ins w:id="3807" w:author="Στάθης Καπ" w:date="2023-03-05T03:26:00Z">
        <w:r w:rsidR="00743F25">
          <w:rPr>
            <w:lang w:val="el-GR"/>
          </w:rPr>
          <w:t xml:space="preserve">Εάν η </w:t>
        </w:r>
      </w:ins>
      <w:ins w:id="3808" w:author="Στάθης Καπ" w:date="2023-03-09T17:59:00Z">
        <w:r w:rsidR="003852B3">
          <w:rPr>
            <w:lang w:val="el-GR"/>
          </w:rPr>
          <w:t>δ</w:t>
        </w:r>
      </w:ins>
      <w:ins w:id="3809" w:author="Στάθης Καπ" w:date="2023-03-05T03:26:00Z">
        <w:r w:rsidR="00743F25">
          <w:rPr>
            <w:lang w:val="el-GR"/>
          </w:rPr>
          <w:t>ιαταραχή είναι πολύ μικρή</w:t>
        </w:r>
      </w:ins>
      <w:ins w:id="3810" w:author="Στάθης Καπ" w:date="2023-03-05T03:51:00Z">
        <w:r w:rsidR="00A62122">
          <w:rPr>
            <w:lang w:val="el-GR"/>
          </w:rPr>
          <w:t xml:space="preserve">, τότε υπάρχει </w:t>
        </w:r>
      </w:ins>
      <w:ins w:id="3811" w:author="Στάθης Καπ" w:date="2023-03-05T03:52:00Z">
        <w:r w:rsidR="00A62122">
          <w:rPr>
            <w:lang w:val="el-GR"/>
          </w:rPr>
          <w:t xml:space="preserve">ο </w:t>
        </w:r>
      </w:ins>
      <w:ins w:id="3812" w:author="Στάθης Καπ" w:date="2023-03-05T03:51:00Z">
        <w:r w:rsidR="00A62122">
          <w:rPr>
            <w:lang w:val="el-GR"/>
          </w:rPr>
          <w:t>κίνδυνος</w:t>
        </w:r>
      </w:ins>
      <w:ins w:id="3813" w:author="Στάθης Καπ" w:date="2023-03-05T03:52:00Z">
        <w:r w:rsidR="00A62122">
          <w:rPr>
            <w:lang w:val="el-GR"/>
          </w:rPr>
          <w:t xml:space="preserve"> να οδηγείται ο αλγόριθμος σε κύκλους καθώς οι κόμβοι που θα αφαιρούνται</w:t>
        </w:r>
      </w:ins>
      <w:ins w:id="3814" w:author="Στάθης Καπ" w:date="2023-03-09T17:59:00Z">
        <w:r w:rsidR="003852B3">
          <w:rPr>
            <w:lang w:val="el-GR"/>
          </w:rPr>
          <w:t xml:space="preserve"> από τη διαταραχή</w:t>
        </w:r>
      </w:ins>
      <w:ins w:id="3815" w:author="Στάθης Καπ" w:date="2023-03-05T03:52:00Z">
        <w:r w:rsidR="00A62122">
          <w:rPr>
            <w:lang w:val="el-GR"/>
          </w:rPr>
          <w:t xml:space="preserve"> θα προστίθενται πίσω κατά την </w:t>
        </w:r>
      </w:ins>
      <w:ins w:id="3816" w:author="Στάθης Καπ" w:date="2023-03-09T10:03:00Z">
        <w:r w:rsidR="00440888">
          <w:rPr>
            <w:lang w:val="el-GR"/>
          </w:rPr>
          <w:t>τ</w:t>
        </w:r>
      </w:ins>
      <w:ins w:id="3817" w:author="Στάθης Καπ" w:date="2023-03-05T03:52:00Z">
        <w:r w:rsidR="00A62122">
          <w:rPr>
            <w:lang w:val="el-GR"/>
          </w:rPr>
          <w:t xml:space="preserve">οπική </w:t>
        </w:r>
      </w:ins>
      <w:ins w:id="3818" w:author="Στάθης Καπ" w:date="2023-03-09T10:03:00Z">
        <w:r w:rsidR="00440888">
          <w:rPr>
            <w:lang w:val="el-GR"/>
          </w:rPr>
          <w:t>α</w:t>
        </w:r>
      </w:ins>
      <w:ins w:id="3819" w:author="Στάθης Καπ" w:date="2023-03-05T03:52:00Z">
        <w:r w:rsidR="00A62122">
          <w:rPr>
            <w:lang w:val="el-GR"/>
          </w:rPr>
          <w:t xml:space="preserve">ναζήτηση </w:t>
        </w:r>
      </w:ins>
      <w:ins w:id="3820" w:author="Στάθης Καπ" w:date="2023-03-05T04:13:00Z">
        <w:r>
          <w:rPr>
            <w:lang w:val="el-GR"/>
          </w:rPr>
          <w:t>και ο αλ</w:t>
        </w:r>
      </w:ins>
      <w:ins w:id="3821" w:author="Στάθης Καπ" w:date="2023-03-05T04:14:00Z">
        <w:r>
          <w:rPr>
            <w:lang w:val="el-GR"/>
          </w:rPr>
          <w:t xml:space="preserve">γόριθμος θα καταλήγει πάλι στο ίδιο τοπικό βέλτιστο, περιορίζοντας </w:t>
        </w:r>
      </w:ins>
      <w:ins w:id="3822" w:author="Στάθης Καπ" w:date="2023-03-05T07:37:00Z">
        <w:r w:rsidR="00692CE5">
          <w:rPr>
            <w:lang w:val="el-GR"/>
          </w:rPr>
          <w:t>έτσι σημαντικά τη διαφορετικ</w:t>
        </w:r>
      </w:ins>
      <w:ins w:id="3823" w:author="Στάθης Καπ" w:date="2023-03-05T07:38:00Z">
        <w:r w:rsidR="00692CE5">
          <w:rPr>
            <w:lang w:val="el-GR"/>
          </w:rPr>
          <w:t xml:space="preserve">ότητα των λύσεων. </w:t>
        </w:r>
      </w:ins>
      <w:ins w:id="3824" w:author="Στάθης Καπ" w:date="2023-03-05T03:54:00Z">
        <w:r w:rsidR="009B3728">
          <w:rPr>
            <w:lang w:val="el-GR"/>
          </w:rPr>
          <w:t>Εάν</w:t>
        </w:r>
      </w:ins>
      <w:ins w:id="3825" w:author="Στάθης Καπ" w:date="2023-03-05T04:14:00Z">
        <w:r>
          <w:rPr>
            <w:lang w:val="el-GR"/>
          </w:rPr>
          <w:t xml:space="preserve"> όμως</w:t>
        </w:r>
      </w:ins>
      <w:ins w:id="3826" w:author="Στάθης Καπ" w:date="2023-03-05T03:54:00Z">
        <w:r w:rsidR="009B3728">
          <w:rPr>
            <w:lang w:val="el-GR"/>
          </w:rPr>
          <w:t xml:space="preserve"> η </w:t>
        </w:r>
      </w:ins>
      <w:ins w:id="3827" w:author="Στάθης Καπ" w:date="2023-03-09T18:00:00Z">
        <w:r w:rsidR="003852B3">
          <w:rPr>
            <w:lang w:val="el-GR"/>
          </w:rPr>
          <w:t>δ</w:t>
        </w:r>
      </w:ins>
      <w:ins w:id="3828" w:author="Στάθης Καπ" w:date="2023-03-05T03:54:00Z">
        <w:r w:rsidR="009B3728">
          <w:rPr>
            <w:lang w:val="el-GR"/>
          </w:rPr>
          <w:t xml:space="preserve">ιαταραχή είναι </w:t>
        </w:r>
      </w:ins>
      <w:ins w:id="3829" w:author="Στάθης Καπ" w:date="2023-03-05T04:14:00Z">
        <w:r>
          <w:rPr>
            <w:lang w:val="el-GR"/>
          </w:rPr>
          <w:t>πολύ έντονη</w:t>
        </w:r>
      </w:ins>
      <w:ins w:id="3830" w:author="Στάθης Καπ" w:date="2023-03-05T04:15:00Z">
        <w:r>
          <w:rPr>
            <w:lang w:val="el-GR"/>
          </w:rPr>
          <w:t xml:space="preserve"> </w:t>
        </w:r>
      </w:ins>
      <w:ins w:id="3831" w:author="Στάθης Καπ" w:date="2023-03-05T04:16:00Z">
        <w:r>
          <w:rPr>
            <w:lang w:val="el-GR"/>
          </w:rPr>
          <w:t xml:space="preserve">τότε υπάρχει ο κίνδυνος ο αλγόριθμος να ξεκινάει σε κάθε επανάληψη από </w:t>
        </w:r>
      </w:ins>
      <w:ins w:id="3832" w:author="Στάθης Καπ" w:date="2023-03-05T04:17:00Z">
        <w:r>
          <w:rPr>
            <w:lang w:val="el-GR"/>
          </w:rPr>
          <w:t>τυχαίες αρχικές λύσεις</w:t>
        </w:r>
      </w:ins>
      <w:ins w:id="3833" w:author="Στάθης Καπ" w:date="2023-03-05T04:16:00Z">
        <w:r>
          <w:rPr>
            <w:lang w:val="el-GR"/>
          </w:rPr>
          <w:t>, κάτι που θα οδηγήσει</w:t>
        </w:r>
      </w:ins>
      <w:ins w:id="3834" w:author="Στάθης Καπ" w:date="2023-03-05T04:17:00Z">
        <w:r>
          <w:rPr>
            <w:lang w:val="el-GR"/>
          </w:rPr>
          <w:t xml:space="preserve"> πιθανότατα</w:t>
        </w:r>
      </w:ins>
      <w:ins w:id="3835" w:author="Στάθης Καπ" w:date="2023-03-05T04:16:00Z">
        <w:r>
          <w:rPr>
            <w:lang w:val="el-GR"/>
          </w:rPr>
          <w:t xml:space="preserve"> στην</w:t>
        </w:r>
      </w:ins>
      <w:ins w:id="3836" w:author="Στάθης Καπ" w:date="2023-03-05T04:17:00Z">
        <w:r>
          <w:rPr>
            <w:lang w:val="el-GR"/>
          </w:rPr>
          <w:t xml:space="preserve"> εύρεση λιγότερο ποιοτικών λύσεων</w:t>
        </w:r>
      </w:ins>
      <w:ins w:id="3837" w:author="Στάθης Καπ" w:date="2023-03-05T07:39:00Z">
        <w:r w:rsidR="005700A6">
          <w:rPr>
            <w:lang w:val="el-GR"/>
          </w:rPr>
          <w:t xml:space="preserve"> καθώς και στην αύξηση του χρόνου εκτέλεσης της επόμενης </w:t>
        </w:r>
      </w:ins>
      <w:ins w:id="3838" w:author="Στάθης Καπ" w:date="2023-03-09T10:03:00Z">
        <w:r w:rsidR="00440888">
          <w:rPr>
            <w:lang w:val="el-GR"/>
          </w:rPr>
          <w:t>τ</w:t>
        </w:r>
      </w:ins>
      <w:ins w:id="3839" w:author="Στάθης Καπ" w:date="2023-03-05T07:39:00Z">
        <w:r w:rsidR="005700A6">
          <w:rPr>
            <w:lang w:val="el-GR"/>
          </w:rPr>
          <w:t xml:space="preserve">οπικής </w:t>
        </w:r>
      </w:ins>
      <w:ins w:id="3840" w:author="Στάθης Καπ" w:date="2023-03-09T10:03:00Z">
        <w:r w:rsidR="00440888">
          <w:rPr>
            <w:lang w:val="el-GR"/>
          </w:rPr>
          <w:t>α</w:t>
        </w:r>
      </w:ins>
      <w:ins w:id="3841" w:author="Στάθης Καπ" w:date="2023-03-05T07:39:00Z">
        <w:r w:rsidR="005700A6">
          <w:rPr>
            <w:lang w:val="el-GR"/>
          </w:rPr>
          <w:t>ναζήτησης.</w:t>
        </w:r>
      </w:ins>
      <w:ins w:id="3842" w:author="Στάθης Καπ" w:date="2023-03-05T05:21:00Z">
        <w:r w:rsidR="00C47961">
          <w:rPr>
            <w:lang w:val="el-GR"/>
          </w:rPr>
          <w:t xml:space="preserve"> </w:t>
        </w:r>
      </w:ins>
      <w:ins w:id="3843" w:author="Στάθης Καπ" w:date="2023-03-05T04:31:00Z">
        <w:r w:rsidR="00914A87">
          <w:rPr>
            <w:lang w:val="el-GR"/>
          </w:rPr>
          <w:t xml:space="preserve">Μια καλή ιδέα για </w:t>
        </w:r>
      </w:ins>
      <w:ins w:id="3844" w:author="Στάθης Καπ" w:date="2023-03-05T05:18:00Z">
        <w:r w:rsidR="00C47961">
          <w:rPr>
            <w:lang w:val="el-GR"/>
          </w:rPr>
          <w:t xml:space="preserve">τη </w:t>
        </w:r>
      </w:ins>
      <w:ins w:id="3845" w:author="Στάθης Καπ" w:date="2023-03-05T05:21:00Z">
        <w:r w:rsidR="00C47961">
          <w:rPr>
            <w:lang w:val="el-GR"/>
          </w:rPr>
          <w:t>ρύθμιση</w:t>
        </w:r>
      </w:ins>
      <w:ins w:id="3846" w:author="Στάθης Καπ" w:date="2023-03-05T05:22:00Z">
        <w:r w:rsidR="00C47961">
          <w:rPr>
            <w:lang w:val="el-GR"/>
          </w:rPr>
          <w:t xml:space="preserve"> της</w:t>
        </w:r>
      </w:ins>
      <w:ins w:id="3847" w:author="Στάθης Καπ" w:date="2023-03-05T05:21:00Z">
        <w:r w:rsidR="00C47961">
          <w:rPr>
            <w:lang w:val="el-GR"/>
          </w:rPr>
          <w:t xml:space="preserve"> </w:t>
        </w:r>
      </w:ins>
      <w:ins w:id="3848" w:author="Στάθης Καπ" w:date="2023-03-05T05:18:00Z">
        <w:r w:rsidR="00C47961">
          <w:rPr>
            <w:lang w:val="el-GR"/>
          </w:rPr>
          <w:t>ένταση</w:t>
        </w:r>
      </w:ins>
      <w:ins w:id="3849" w:author="Στάθης Καπ" w:date="2023-03-05T05:21:00Z">
        <w:r w:rsidR="00C47961">
          <w:rPr>
            <w:lang w:val="el-GR"/>
          </w:rPr>
          <w:t>ς</w:t>
        </w:r>
      </w:ins>
      <w:ins w:id="3850" w:author="Στάθης Καπ" w:date="2023-03-05T05:18:00Z">
        <w:r w:rsidR="00C47961">
          <w:rPr>
            <w:lang w:val="el-GR"/>
          </w:rPr>
          <w:t xml:space="preserve"> της Διαταραχής, είναι να </w:t>
        </w:r>
      </w:ins>
      <w:ins w:id="3851" w:author="Στάθης Καπ" w:date="2023-03-09T10:03:00Z">
        <w:r w:rsidR="00440888">
          <w:rPr>
            <w:lang w:val="el-GR"/>
          </w:rPr>
          <w:t>προσαρμόζεται</w:t>
        </w:r>
      </w:ins>
      <w:ins w:id="3852" w:author="Στάθης Καπ" w:date="2023-03-05T05:22:00Z">
        <w:r w:rsidR="00440223">
          <w:rPr>
            <w:lang w:val="el-GR"/>
          </w:rPr>
          <w:t xml:space="preserve"> ντετερμινιστικά</w:t>
        </w:r>
      </w:ins>
      <w:ins w:id="3853" w:author="Στάθης Καπ" w:date="2023-03-05T05:18:00Z">
        <w:r w:rsidR="00C47961">
          <w:rPr>
            <w:lang w:val="el-GR"/>
          </w:rPr>
          <w:t xml:space="preserve"> κατά τη διάρκεια του αλγορίθμου.</w:t>
        </w:r>
      </w:ins>
      <w:ins w:id="3854" w:author="Στάθης Καπ" w:date="2023-03-05T05:19:00Z">
        <w:r w:rsidR="00C47961">
          <w:rPr>
            <w:lang w:val="el-GR"/>
          </w:rPr>
          <w:t xml:space="preserve"> </w:t>
        </w:r>
      </w:ins>
      <w:ins w:id="3855" w:author="Στάθης Καπ" w:date="2023-03-05T05:18:00Z">
        <w:r w:rsidR="00C47961">
          <w:rPr>
            <w:lang w:val="el-GR"/>
          </w:rPr>
          <w:t xml:space="preserve"> </w:t>
        </w:r>
      </w:ins>
    </w:p>
    <w:p w14:paraId="78172DB1" w14:textId="1A3D2DE1" w:rsidR="00EE5DEE" w:rsidRDefault="00EE5DEE" w:rsidP="00FD728E">
      <w:pPr>
        <w:pStyle w:val="Heading3"/>
        <w:rPr>
          <w:ins w:id="3856" w:author="Στάθης Καπ" w:date="2023-03-02T07:36:00Z"/>
          <w:lang w:val="el-GR"/>
        </w:rPr>
      </w:pPr>
      <w:bookmarkStart w:id="3857" w:name="_Toc129300373"/>
      <w:ins w:id="3858" w:author="Στάθης Καπ" w:date="2023-03-02T07:36:00Z">
        <w:r>
          <w:rPr>
            <w:lang w:val="el-GR"/>
          </w:rPr>
          <w:lastRenderedPageBreak/>
          <w:t>Κριτήριο αποδοχής</w:t>
        </w:r>
        <w:bookmarkEnd w:id="3857"/>
      </w:ins>
    </w:p>
    <w:p w14:paraId="507F1D5D" w14:textId="516C5B4E" w:rsidR="00EE5DEE" w:rsidRDefault="001B21C2" w:rsidP="00EE5DEE">
      <w:pPr>
        <w:rPr>
          <w:ins w:id="3859" w:author="Στάθης Καπ" w:date="2023-03-05T06:31:00Z"/>
          <w:lang w:val="el-GR"/>
        </w:rPr>
      </w:pPr>
      <w:ins w:id="3860" w:author="Στάθης Καπ" w:date="2023-03-05T06:27:00Z">
        <w:r>
          <w:rPr>
            <w:lang w:val="el-GR"/>
          </w:rPr>
          <w:t>Το κριτήριο αποδοχής</w:t>
        </w:r>
      </w:ins>
      <w:ins w:id="3861" w:author="Στάθης Καπ" w:date="2023-03-05T06:28:00Z">
        <w:r>
          <w:rPr>
            <w:lang w:val="el-GR"/>
          </w:rPr>
          <w:t xml:space="preserve"> </w:t>
        </w:r>
      </w:ins>
      <w:ins w:id="3862" w:author="Στάθης Καπ" w:date="2023-03-05T07:39:00Z">
        <w:r w:rsidR="00562694">
          <w:rPr>
            <w:lang w:val="el-GR"/>
          </w:rPr>
          <w:t>καθορίζει</w:t>
        </w:r>
      </w:ins>
      <w:ins w:id="3863" w:author="Στάθης Καπ" w:date="2023-03-05T06:28:00Z">
        <w:r>
          <w:rPr>
            <w:lang w:val="el-GR"/>
          </w:rPr>
          <w:t xml:space="preserve"> εάν σε μια επανάληψη του </w:t>
        </w:r>
        <w:r>
          <w:t>ILS</w:t>
        </w:r>
        <w:r w:rsidRPr="001B21C2">
          <w:rPr>
            <w:lang w:val="el-GR"/>
            <w:rPrChange w:id="3864" w:author="Στάθης Καπ" w:date="2023-03-05T06:28:00Z">
              <w:rPr/>
            </w:rPrChange>
          </w:rPr>
          <w:t xml:space="preserve"> </w:t>
        </w:r>
        <w:r>
          <w:rPr>
            <w:lang w:val="el-GR"/>
          </w:rPr>
          <w:t>θα γίνει αποδεκτή η λύση που</w:t>
        </w:r>
      </w:ins>
      <w:ins w:id="3865" w:author="Στάθης Καπ" w:date="2023-03-05T07:40:00Z">
        <w:r w:rsidR="007627EA">
          <w:rPr>
            <w:lang w:val="el-GR"/>
          </w:rPr>
          <w:t xml:space="preserve"> προέκυψε </w:t>
        </w:r>
      </w:ins>
      <w:ins w:id="3866" w:author="Στάθης Καπ" w:date="2023-03-05T06:28:00Z">
        <w:r>
          <w:rPr>
            <w:lang w:val="el-GR"/>
          </w:rPr>
          <w:t xml:space="preserve">από την </w:t>
        </w:r>
      </w:ins>
      <w:ins w:id="3867" w:author="Στάθης Καπ" w:date="2023-03-09T10:03:00Z">
        <w:r w:rsidR="00951F39">
          <w:rPr>
            <w:lang w:val="el-GR"/>
          </w:rPr>
          <w:t>τ</w:t>
        </w:r>
      </w:ins>
      <w:ins w:id="3868" w:author="Στάθης Καπ" w:date="2023-03-05T06:28:00Z">
        <w:r>
          <w:rPr>
            <w:lang w:val="el-GR"/>
          </w:rPr>
          <w:t xml:space="preserve">οπική </w:t>
        </w:r>
      </w:ins>
      <w:ins w:id="3869" w:author="Στάθης Καπ" w:date="2023-03-09T10:03:00Z">
        <w:r w:rsidR="00951F39">
          <w:rPr>
            <w:lang w:val="el-GR"/>
          </w:rPr>
          <w:t>α</w:t>
        </w:r>
      </w:ins>
      <w:ins w:id="3870" w:author="Στάθης Καπ" w:date="2023-03-05T06:28:00Z">
        <w:r>
          <w:rPr>
            <w:lang w:val="el-GR"/>
          </w:rPr>
          <w:t>ναζήτηση</w:t>
        </w:r>
      </w:ins>
      <w:ins w:id="3871" w:author="Στάθης Καπ" w:date="2023-03-05T06:29:00Z">
        <w:r>
          <w:rPr>
            <w:lang w:val="el-GR"/>
          </w:rPr>
          <w:t xml:space="preserve">. Ουσιαστικά, </w:t>
        </w:r>
      </w:ins>
      <w:ins w:id="3872" w:author="Στάθης Καπ" w:date="2023-03-05T06:30:00Z">
        <w:r>
          <w:rPr>
            <w:lang w:val="el-GR"/>
          </w:rPr>
          <w:t>ρυθμίζει</w:t>
        </w:r>
      </w:ins>
      <w:ins w:id="3873" w:author="Στάθης Καπ" w:date="2023-03-05T06:29:00Z">
        <w:r>
          <w:rPr>
            <w:lang w:val="el-GR"/>
          </w:rPr>
          <w:t xml:space="preserve"> την ισορροπία μεταξύ </w:t>
        </w:r>
      </w:ins>
      <w:ins w:id="3874" w:author="Στάθης Καπ" w:date="2023-03-05T07:33:00Z">
        <w:r w:rsidR="003B2BD2">
          <w:rPr>
            <w:lang w:val="el-GR"/>
          </w:rPr>
          <w:t>δύο</w:t>
        </w:r>
      </w:ins>
      <w:ins w:id="3875" w:author="Στάθης Καπ" w:date="2023-03-05T07:30:00Z">
        <w:r w:rsidR="003B2BD2">
          <w:rPr>
            <w:lang w:val="el-GR"/>
          </w:rPr>
          <w:t xml:space="preserve"> στρατηγικών</w:t>
        </w:r>
      </w:ins>
      <w:ins w:id="3876" w:author="Στάθης Καπ" w:date="2023-03-05T06:29:00Z">
        <w:r>
          <w:rPr>
            <w:lang w:val="el-GR"/>
          </w:rPr>
          <w:t xml:space="preserve"> </w:t>
        </w:r>
      </w:ins>
      <w:ins w:id="3877" w:author="Στάθης Καπ" w:date="2023-03-05T07:33:00Z">
        <w:r w:rsidR="003B2BD2">
          <w:rPr>
            <w:lang w:val="el-GR"/>
          </w:rPr>
          <w:t xml:space="preserve">αναζήτησης καινούριων λύσεων, της </w:t>
        </w:r>
      </w:ins>
      <w:ins w:id="3878" w:author="Στάθης Καπ" w:date="2023-03-13T00:15:00Z">
        <w:r w:rsidR="00131023">
          <w:rPr>
            <w:lang w:val="el-GR"/>
          </w:rPr>
          <w:t>εντατικοποίησης</w:t>
        </w:r>
      </w:ins>
      <w:ins w:id="3879" w:author="Στάθης Καπ" w:date="2023-03-05T06:30:00Z">
        <w:r>
          <w:rPr>
            <w:lang w:val="el-GR"/>
          </w:rPr>
          <w:t xml:space="preserve"> και</w:t>
        </w:r>
      </w:ins>
      <w:ins w:id="3880" w:author="Στάθης Καπ" w:date="2023-03-05T07:34:00Z">
        <w:r w:rsidR="003B2BD2">
          <w:rPr>
            <w:lang w:val="el-GR"/>
          </w:rPr>
          <w:t xml:space="preserve"> της</w:t>
        </w:r>
      </w:ins>
      <w:ins w:id="3881" w:author="Στάθης Καπ" w:date="2023-03-05T06:30:00Z">
        <w:r>
          <w:rPr>
            <w:lang w:val="el-GR"/>
          </w:rPr>
          <w:t xml:space="preserve"> διαφοροποίησης.</w:t>
        </w:r>
      </w:ins>
      <w:ins w:id="3882" w:author="Στάθης Καπ" w:date="2023-03-05T06:29:00Z">
        <w:r>
          <w:rPr>
            <w:lang w:val="el-GR"/>
          </w:rPr>
          <w:t xml:space="preserve"> </w:t>
        </w:r>
      </w:ins>
      <w:ins w:id="3883" w:author="Στάθης Καπ" w:date="2023-03-05T06:31:00Z">
        <w:r>
          <w:rPr>
            <w:lang w:val="el-GR"/>
          </w:rPr>
          <w:t xml:space="preserve">Οι δύο ακραίες </w:t>
        </w:r>
      </w:ins>
      <w:ins w:id="3884" w:author="Στάθης Καπ" w:date="2023-03-05T07:31:00Z">
        <w:r w:rsidR="003B2BD2">
          <w:rPr>
            <w:lang w:val="el-GR"/>
          </w:rPr>
          <w:t>επιλογές</w:t>
        </w:r>
      </w:ins>
      <w:ins w:id="3885" w:author="Στάθης Καπ" w:date="2023-03-05T06:31:00Z">
        <w:r>
          <w:rPr>
            <w:lang w:val="el-GR"/>
          </w:rPr>
          <w:t xml:space="preserve"> για το κριτήριο αποδοχής είναι:</w:t>
        </w:r>
      </w:ins>
    </w:p>
    <w:p w14:paraId="751A8752" w14:textId="6BFFF740" w:rsidR="001B21C2" w:rsidRDefault="001B21C2" w:rsidP="001B21C2">
      <w:pPr>
        <w:pStyle w:val="ListParagraph"/>
        <w:numPr>
          <w:ilvl w:val="0"/>
          <w:numId w:val="61"/>
        </w:numPr>
        <w:rPr>
          <w:ins w:id="3886" w:author="Στάθης Καπ" w:date="2023-03-05T06:33:00Z"/>
          <w:lang w:val="el-GR"/>
        </w:rPr>
      </w:pPr>
      <w:ins w:id="3887" w:author="Στάθης Καπ" w:date="2023-03-05T06:32:00Z">
        <w:r>
          <w:rPr>
            <w:lang w:val="el-GR"/>
          </w:rPr>
          <w:t xml:space="preserve">Αποδοχή </w:t>
        </w:r>
      </w:ins>
      <w:ins w:id="3888" w:author="Στάθης Καπ" w:date="2023-03-05T06:33:00Z">
        <w:r>
          <w:rPr>
            <w:lang w:val="el-GR"/>
          </w:rPr>
          <w:t xml:space="preserve">μόνο </w:t>
        </w:r>
      </w:ins>
      <w:ins w:id="3889" w:author="Στάθης Καπ" w:date="2023-03-05T06:32:00Z">
        <w:r>
          <w:rPr>
            <w:lang w:val="el-GR"/>
          </w:rPr>
          <w:t>καλύτερων λύσεων</w:t>
        </w:r>
      </w:ins>
      <w:ins w:id="3890" w:author="Στάθης Καπ" w:date="2023-03-05T06:34:00Z">
        <w:r>
          <w:rPr>
            <w:lang w:val="el-GR"/>
          </w:rPr>
          <w:t xml:space="preserve"> (ε</w:t>
        </w:r>
      </w:ins>
      <w:ins w:id="3891" w:author="Στάθης Καπ" w:date="2023-03-05T06:33:00Z">
        <w:r>
          <w:rPr>
            <w:lang w:val="el-GR"/>
          </w:rPr>
          <w:t xml:space="preserve">υνοεί την </w:t>
        </w:r>
      </w:ins>
      <w:ins w:id="3892" w:author="Στάθης Καπ" w:date="2023-03-13T00:14:00Z">
        <w:r w:rsidR="00131023">
          <w:rPr>
            <w:lang w:val="el-GR"/>
          </w:rPr>
          <w:t>εντατικοποίηση</w:t>
        </w:r>
      </w:ins>
      <w:ins w:id="3893" w:author="Στάθης Καπ" w:date="2023-03-05T07:29:00Z">
        <w:r w:rsidR="003B2BD2">
          <w:rPr>
            <w:lang w:val="el-GR"/>
          </w:rPr>
          <w:t xml:space="preserve"> </w:t>
        </w:r>
      </w:ins>
      <w:ins w:id="3894" w:author="Στάθης Καπ" w:date="2023-03-05T06:33:00Z">
        <w:r>
          <w:rPr>
            <w:lang w:val="el-GR"/>
          </w:rPr>
          <w:t>της αναζήτησης</w:t>
        </w:r>
      </w:ins>
      <w:ins w:id="3895" w:author="Στάθης Καπ" w:date="2023-03-05T06:34:00Z">
        <w:r>
          <w:rPr>
            <w:lang w:val="el-GR"/>
          </w:rPr>
          <w:t>)</w:t>
        </w:r>
      </w:ins>
    </w:p>
    <w:p w14:paraId="5A44CE07" w14:textId="3108E0C6" w:rsidR="001B21C2" w:rsidRPr="001B21C2" w:rsidRDefault="001B21C2">
      <w:pPr>
        <w:pStyle w:val="ListParagraph"/>
        <w:numPr>
          <w:ilvl w:val="0"/>
          <w:numId w:val="61"/>
        </w:numPr>
        <w:rPr>
          <w:ins w:id="3896" w:author="Στάθης Καπ" w:date="2023-03-02T07:34:00Z"/>
          <w:lang w:val="el-GR"/>
        </w:rPr>
        <w:pPrChange w:id="3897" w:author="Στάθης Καπ" w:date="2023-03-05T06:31:00Z">
          <w:pPr/>
        </w:pPrChange>
      </w:pPr>
      <w:ins w:id="3898" w:author="Στάθης Καπ" w:date="2023-03-05T06:33:00Z">
        <w:r>
          <w:rPr>
            <w:lang w:val="el-GR"/>
          </w:rPr>
          <w:t>Αποδοχή οποια</w:t>
        </w:r>
      </w:ins>
      <w:ins w:id="3899" w:author="Στάθης Καπ" w:date="2023-03-05T06:34:00Z">
        <w:r>
          <w:rPr>
            <w:lang w:val="el-GR"/>
          </w:rPr>
          <w:t>σ</w:t>
        </w:r>
      </w:ins>
      <w:ins w:id="3900" w:author="Στάθης Καπ" w:date="2023-03-05T06:33:00Z">
        <w:r>
          <w:rPr>
            <w:lang w:val="el-GR"/>
          </w:rPr>
          <w:t>δήποτε λύσης (ευνοεί τη</w:t>
        </w:r>
      </w:ins>
      <w:ins w:id="3901" w:author="Στάθης Καπ" w:date="2023-03-05T06:34:00Z">
        <w:r>
          <w:rPr>
            <w:lang w:val="el-GR"/>
          </w:rPr>
          <w:t xml:space="preserve"> διαφοροποίηση της αναζήτησης</w:t>
        </w:r>
      </w:ins>
      <w:ins w:id="3902" w:author="Στάθης Καπ" w:date="2023-03-05T06:33:00Z">
        <w:r>
          <w:rPr>
            <w:lang w:val="el-GR"/>
          </w:rPr>
          <w:t>)</w:t>
        </w:r>
      </w:ins>
    </w:p>
    <w:p w14:paraId="08E6D51B" w14:textId="1371460C" w:rsidR="00EE5DEE" w:rsidRPr="003B2BD2" w:rsidRDefault="001B21C2" w:rsidP="0060093E">
      <w:pPr>
        <w:ind w:firstLine="360"/>
        <w:rPr>
          <w:ins w:id="3903" w:author="Στάθης Καπ" w:date="2023-03-02T07:20:00Z"/>
          <w:lang w:val="el-GR"/>
        </w:rPr>
        <w:pPrChange w:id="3904" w:author="Στάθης Καπ" w:date="2023-03-13T04:20:00Z">
          <w:pPr/>
        </w:pPrChange>
      </w:pPr>
      <w:ins w:id="3905" w:author="Στάθης Καπ" w:date="2023-03-05T06:35:00Z">
        <w:r>
          <w:rPr>
            <w:lang w:val="el-GR"/>
          </w:rPr>
          <w:t>Φυσικά υπάρχουν και ενδιάμεσες επιλογές</w:t>
        </w:r>
      </w:ins>
      <w:ins w:id="3906" w:author="Στάθης Καπ" w:date="2023-03-05T06:37:00Z">
        <w:r>
          <w:rPr>
            <w:lang w:val="el-GR"/>
          </w:rPr>
          <w:t xml:space="preserve">, όπως για παράδειγμα στον αλγόριθμο </w:t>
        </w:r>
      </w:ins>
      <w:ins w:id="3907" w:author="Στάθης Καπ" w:date="2023-03-05T06:38:00Z">
        <w:r w:rsidR="00162612">
          <w:rPr>
            <w:lang w:val="el-GR"/>
          </w:rPr>
          <w:t>Προσομοιωμένης Ανόπτησης (</w:t>
        </w:r>
        <w:r w:rsidR="00162612">
          <w:t>Simulated</w:t>
        </w:r>
        <w:r w:rsidR="00162612" w:rsidRPr="00162612">
          <w:rPr>
            <w:lang w:val="el-GR"/>
            <w:rPrChange w:id="3908" w:author="Στάθης Καπ" w:date="2023-03-05T06:38:00Z">
              <w:rPr/>
            </w:rPrChange>
          </w:rPr>
          <w:t xml:space="preserve"> </w:t>
        </w:r>
        <w:r w:rsidR="00162612">
          <w:t>annealing</w:t>
        </w:r>
      </w:ins>
      <w:ins w:id="3909" w:author="Στάθης Καπ" w:date="2023-03-05T06:43:00Z">
        <w:r w:rsidR="00162612" w:rsidRPr="00162612">
          <w:rPr>
            <w:lang w:val="el-GR"/>
            <w:rPrChange w:id="3910" w:author="Στάθης Καπ" w:date="2023-03-05T06:43:00Z">
              <w:rPr/>
            </w:rPrChange>
          </w:rPr>
          <w:t xml:space="preserve">, </w:t>
        </w:r>
        <w:r w:rsidR="00162612">
          <w:t>SA</w:t>
        </w:r>
      </w:ins>
      <w:ins w:id="3911" w:author="Στάθης Καπ" w:date="2023-03-05T06:38:00Z">
        <w:r w:rsidR="00162612">
          <w:rPr>
            <w:lang w:val="el-GR"/>
          </w:rPr>
          <w:t>)</w:t>
        </w:r>
      </w:ins>
      <w:ins w:id="3912" w:author="Στάθης Καπ" w:date="2023-03-05T06:43:00Z">
        <w:r w:rsidR="00162612">
          <w:rPr>
            <w:lang w:val="el-GR"/>
          </w:rPr>
          <w:t xml:space="preserve">. Στον αλγόριθμο </w:t>
        </w:r>
        <w:r w:rsidR="00162612">
          <w:t>SA</w:t>
        </w:r>
        <w:r w:rsidR="00162612">
          <w:rPr>
            <w:lang w:val="el-GR"/>
          </w:rPr>
          <w:t>, μία λύση</w:t>
        </w:r>
      </w:ins>
      <w:ins w:id="3913" w:author="Στάθης Καπ" w:date="2023-03-05T06:38:00Z">
        <w:r w:rsidR="00162612">
          <w:rPr>
            <w:lang w:val="el-GR"/>
          </w:rPr>
          <w:t xml:space="preserve">  </w:t>
        </w:r>
        <w:r w:rsidR="00162612">
          <w:t>S</w:t>
        </w:r>
        <w:r w:rsidR="00162612" w:rsidRPr="00162612">
          <w:rPr>
            <w:lang w:val="el-GR"/>
            <w:rPrChange w:id="3914" w:author="Στάθης Καπ" w:date="2023-03-05T06:38:00Z">
              <w:rPr/>
            </w:rPrChange>
          </w:rPr>
          <w:t xml:space="preserve">*’ </w:t>
        </w:r>
      </w:ins>
      <w:ins w:id="3915" w:author="Στάθης Καπ" w:date="2023-03-05T06:40:00Z">
        <w:r w:rsidR="00162612">
          <w:rPr>
            <w:lang w:val="el-GR"/>
          </w:rPr>
          <w:t xml:space="preserve">μπορεί να γίνει αποδεκτή ως διάδοχος της λύσης </w:t>
        </w:r>
      </w:ins>
      <w:ins w:id="3916" w:author="Στάθης Καπ" w:date="2023-03-05T06:38:00Z">
        <w:r w:rsidR="00162612">
          <w:rPr>
            <w:lang w:val="el-GR"/>
          </w:rPr>
          <w:t xml:space="preserve"> </w:t>
        </w:r>
      </w:ins>
      <w:ins w:id="3917" w:author="Στάθης Καπ" w:date="2023-03-05T06:40:00Z">
        <w:r w:rsidR="00162612">
          <w:t>S</w:t>
        </w:r>
        <w:r w:rsidR="00162612" w:rsidRPr="00162612">
          <w:rPr>
            <w:lang w:val="el-GR"/>
            <w:rPrChange w:id="3918" w:author="Στάθης Καπ" w:date="2023-03-05T06:40:00Z">
              <w:rPr/>
            </w:rPrChange>
          </w:rPr>
          <w:t>*</w:t>
        </w:r>
        <w:r w:rsidR="00162612">
          <w:rPr>
            <w:lang w:val="el-GR"/>
          </w:rPr>
          <w:t xml:space="preserve"> ακόμα και αν είναι χειρότερη, με πιθανότητα </w:t>
        </w:r>
      </w:ins>
      <m:oMath>
        <m:r>
          <w:ins w:id="3919" w:author="Στάθης Καπ" w:date="2023-03-05T06:41:00Z">
            <w:rPr>
              <w:rFonts w:ascii="Cambria Math" w:hAnsi="Cambria Math"/>
              <w:lang w:val="el-GR"/>
            </w:rPr>
            <m:t>p=</m:t>
          </w:ins>
        </m:r>
        <m:r>
          <m:rPr>
            <m:sty m:val="p"/>
          </m:rPr>
          <w:rPr>
            <w:rFonts w:ascii="Cambria Math" w:hAnsi="Cambria Math"/>
            <w:lang w:val="el-GR"/>
          </w:rPr>
          <m:t>exp⁡</m:t>
        </m:r>
        <m:r>
          <w:ins w:id="3920" w:author="Στάθης Καπ" w:date="2023-03-05T06:42:00Z">
            <w:rPr>
              <w:rFonts w:ascii="Cambria Math" w:hAnsi="Cambria Math"/>
              <w:lang w:val="el-GR"/>
            </w:rPr>
            <m:t>{</m:t>
          </w:ins>
        </m:r>
        <m:d>
          <m:dPr>
            <m:ctrlPr>
              <w:ins w:id="3921" w:author="Στάθης Καπ" w:date="2023-03-05T06:41:00Z">
                <w:rPr>
                  <w:rFonts w:ascii="Cambria Math" w:hAnsi="Cambria Math"/>
                  <w:i/>
                  <w:lang w:val="el-GR"/>
                </w:rPr>
              </w:ins>
            </m:ctrlPr>
          </m:dPr>
          <m:e>
            <m:r>
              <w:ins w:id="3922" w:author="Στάθης Καπ" w:date="2023-03-05T06:41:00Z">
                <w:rPr>
                  <w:rFonts w:ascii="Cambria Math" w:hAnsi="Cambria Math"/>
                  <w:lang w:val="el-GR"/>
                </w:rPr>
                <m:t>C</m:t>
              </w:ins>
            </m:r>
            <m:d>
              <m:dPr>
                <m:ctrlPr>
                  <w:ins w:id="3923" w:author="Στάθης Καπ" w:date="2023-03-05T06:41:00Z">
                    <w:rPr>
                      <w:rFonts w:ascii="Cambria Math" w:hAnsi="Cambria Math"/>
                      <w:i/>
                      <w:lang w:val="el-GR"/>
                    </w:rPr>
                  </w:ins>
                </m:ctrlPr>
              </m:dPr>
              <m:e>
                <m:sSup>
                  <m:sSupPr>
                    <m:ctrlPr>
                      <w:ins w:id="3924" w:author="Στάθης Καπ" w:date="2023-03-05T06:41:00Z">
                        <w:rPr>
                          <w:rFonts w:ascii="Cambria Math" w:hAnsi="Cambria Math"/>
                          <w:i/>
                          <w:lang w:val="el-GR"/>
                        </w:rPr>
                      </w:ins>
                    </m:ctrlPr>
                  </m:sSupPr>
                  <m:e>
                    <m:r>
                      <w:ins w:id="3925" w:author="Στάθης Καπ" w:date="2023-03-05T06:41:00Z">
                        <w:rPr>
                          <w:rFonts w:ascii="Cambria Math" w:hAnsi="Cambria Math"/>
                          <w:lang w:val="el-GR"/>
                        </w:rPr>
                        <m:t>s</m:t>
                      </w:ins>
                    </m:r>
                  </m:e>
                  <m:sup>
                    <m:r>
                      <w:ins w:id="3926" w:author="Στάθης Καπ" w:date="2023-03-05T06:41:00Z">
                        <w:rPr>
                          <w:rFonts w:ascii="Cambria Math" w:hAnsi="Cambria Math"/>
                          <w:lang w:val="el-GR"/>
                        </w:rPr>
                        <m:t>*</m:t>
                      </w:ins>
                    </m:r>
                  </m:sup>
                </m:sSup>
              </m:e>
            </m:d>
            <m:r>
              <w:ins w:id="3927" w:author="Στάθης Καπ" w:date="2023-03-05T06:41:00Z">
                <w:rPr>
                  <w:rFonts w:ascii="Cambria Math" w:hAnsi="Cambria Math"/>
                  <w:lang w:val="el-GR"/>
                </w:rPr>
                <m:t>-C</m:t>
              </w:ins>
            </m:r>
            <m:d>
              <m:dPr>
                <m:ctrlPr>
                  <w:ins w:id="3928" w:author="Στάθης Καπ" w:date="2023-03-05T06:41:00Z">
                    <w:rPr>
                      <w:rFonts w:ascii="Cambria Math" w:hAnsi="Cambria Math"/>
                      <w:i/>
                      <w:lang w:val="el-GR"/>
                    </w:rPr>
                  </w:ins>
                </m:ctrlPr>
              </m:dPr>
              <m:e>
                <m:sSup>
                  <m:sSupPr>
                    <m:ctrlPr>
                      <w:ins w:id="3929" w:author="Στάθης Καπ" w:date="2023-03-05T06:41:00Z">
                        <w:rPr>
                          <w:rFonts w:ascii="Cambria Math" w:hAnsi="Cambria Math"/>
                          <w:i/>
                          <w:lang w:val="el-GR"/>
                        </w:rPr>
                      </w:ins>
                    </m:ctrlPr>
                  </m:sSupPr>
                  <m:e>
                    <m:r>
                      <w:ins w:id="3930" w:author="Στάθης Καπ" w:date="2023-03-05T06:41:00Z">
                        <w:rPr>
                          <w:rFonts w:ascii="Cambria Math" w:hAnsi="Cambria Math"/>
                          <w:lang w:val="el-GR"/>
                        </w:rPr>
                        <m:t>s</m:t>
                      </w:ins>
                    </m:r>
                  </m:e>
                  <m:sup>
                    <m:sSup>
                      <m:sSupPr>
                        <m:ctrlPr>
                          <w:ins w:id="3931" w:author="Στάθης Καπ" w:date="2023-03-05T06:41:00Z">
                            <w:rPr>
                              <w:rFonts w:ascii="Cambria Math" w:hAnsi="Cambria Math"/>
                              <w:i/>
                              <w:lang w:val="el-GR"/>
                            </w:rPr>
                          </w:ins>
                        </m:ctrlPr>
                      </m:sSupPr>
                      <m:e>
                        <m:r>
                          <w:ins w:id="3932" w:author="Στάθης Καπ" w:date="2023-03-05T06:41:00Z">
                            <w:rPr>
                              <w:rFonts w:ascii="Cambria Math" w:hAnsi="Cambria Math"/>
                              <w:lang w:val="el-GR"/>
                            </w:rPr>
                            <m:t>*</m:t>
                          </w:ins>
                        </m:r>
                      </m:e>
                      <m:sup>
                        <m:r>
                          <w:ins w:id="3933" w:author="Στάθης Καπ" w:date="2023-03-05T06:41:00Z">
                            <w:rPr>
                              <w:rFonts w:ascii="Cambria Math" w:hAnsi="Cambria Math"/>
                              <w:lang w:val="el-GR"/>
                            </w:rPr>
                            <m:t>'</m:t>
                          </w:ins>
                        </m:r>
                      </m:sup>
                    </m:sSup>
                  </m:sup>
                </m:sSup>
              </m:e>
            </m:d>
          </m:e>
        </m:d>
        <m:r>
          <w:ins w:id="3934" w:author="Στάθης Καπ" w:date="2023-03-05T06:42:00Z">
            <w:rPr>
              <w:rFonts w:ascii="Cambria Math" w:hAnsi="Cambria Math"/>
              <w:lang w:val="el-GR"/>
            </w:rPr>
            <m:t>/T}</m:t>
          </w:ins>
        </m:r>
      </m:oMath>
      <w:ins w:id="3935" w:author="Στάθης Καπ" w:date="2023-03-05T06:44:00Z">
        <w:r w:rsidR="00162612">
          <w:rPr>
            <w:rFonts w:eastAsiaTheme="minorEastAsia"/>
            <w:lang w:val="el-GR"/>
          </w:rPr>
          <w:t xml:space="preserve"> όπου </w:t>
        </w:r>
      </w:ins>
      <w:ins w:id="3936" w:author="Στάθης Καπ" w:date="2023-03-05T07:25:00Z">
        <w:r w:rsidR="003B2BD2">
          <w:rPr>
            <w:rFonts w:eastAsiaTheme="minorEastAsia"/>
          </w:rPr>
          <w:t>C</w:t>
        </w:r>
        <w:r w:rsidR="003B2BD2" w:rsidRPr="003B2BD2">
          <w:rPr>
            <w:rFonts w:eastAsiaTheme="minorEastAsia"/>
            <w:lang w:val="el-GR"/>
            <w:rPrChange w:id="3937" w:author="Στάθης Καπ" w:date="2023-03-05T07:26:00Z">
              <w:rPr>
                <w:rFonts w:eastAsiaTheme="minorEastAsia"/>
              </w:rPr>
            </w:rPrChange>
          </w:rPr>
          <w:t>(</w:t>
        </w:r>
        <w:r w:rsidR="003B2BD2">
          <w:rPr>
            <w:rFonts w:eastAsiaTheme="minorEastAsia"/>
          </w:rPr>
          <w:t>s</w:t>
        </w:r>
      </w:ins>
      <w:ins w:id="3938" w:author="Στάθης Καπ" w:date="2023-03-09T10:04:00Z">
        <w:r w:rsidR="00951F39">
          <w:rPr>
            <w:rFonts w:eastAsiaTheme="minorEastAsia"/>
            <w:lang w:val="el-GR"/>
          </w:rPr>
          <w:t>*</w:t>
        </w:r>
      </w:ins>
      <w:ins w:id="3939" w:author="Στάθης Καπ" w:date="2023-03-05T07:25:00Z">
        <w:r w:rsidR="003B2BD2" w:rsidRPr="003B2BD2">
          <w:rPr>
            <w:rFonts w:eastAsiaTheme="minorEastAsia"/>
            <w:lang w:val="el-GR"/>
            <w:rPrChange w:id="3940" w:author="Στάθης Καπ" w:date="2023-03-05T07:26:00Z">
              <w:rPr>
                <w:rFonts w:eastAsiaTheme="minorEastAsia"/>
              </w:rPr>
            </w:rPrChange>
          </w:rPr>
          <w:t>)</w:t>
        </w:r>
        <w:r w:rsidR="003B2BD2">
          <w:rPr>
            <w:rFonts w:eastAsiaTheme="minorEastAsia"/>
            <w:lang w:val="el-GR"/>
          </w:rPr>
          <w:t xml:space="preserve"> το σκο</w:t>
        </w:r>
      </w:ins>
      <w:ins w:id="3941" w:author="Στάθης Καπ" w:date="2023-03-05T07:26:00Z">
        <w:r w:rsidR="003B2BD2">
          <w:rPr>
            <w:rFonts w:eastAsiaTheme="minorEastAsia"/>
            <w:lang w:val="el-GR"/>
          </w:rPr>
          <w:t xml:space="preserve">ρ μίας λύσης </w:t>
        </w:r>
      </w:ins>
      <w:ins w:id="3942" w:author="Στάθης Καπ" w:date="2023-03-09T10:04:00Z">
        <w:r w:rsidR="00951F39">
          <w:rPr>
            <w:rFonts w:eastAsiaTheme="minorEastAsia"/>
          </w:rPr>
          <w:t>s</w:t>
        </w:r>
        <w:r w:rsidR="00951F39" w:rsidRPr="00951F39">
          <w:rPr>
            <w:rFonts w:eastAsiaTheme="minorEastAsia"/>
            <w:lang w:val="el-GR"/>
            <w:rPrChange w:id="3943" w:author="Στάθης Καπ" w:date="2023-03-09T10:04:00Z">
              <w:rPr>
                <w:rFonts w:eastAsiaTheme="minorEastAsia"/>
              </w:rPr>
            </w:rPrChange>
          </w:rPr>
          <w:t>*</w:t>
        </w:r>
      </w:ins>
      <w:ins w:id="3944" w:author="Στάθης Καπ" w:date="2023-03-05T07:26:00Z">
        <w:r w:rsidR="003B2BD2">
          <w:rPr>
            <w:rFonts w:eastAsiaTheme="minorEastAsia"/>
            <w:lang w:val="el-GR"/>
          </w:rPr>
          <w:t xml:space="preserve"> και </w:t>
        </w:r>
        <w:r w:rsidR="003B2BD2">
          <w:rPr>
            <w:rFonts w:eastAsiaTheme="minorEastAsia"/>
          </w:rPr>
          <w:t>T</w:t>
        </w:r>
        <w:r w:rsidR="003B2BD2">
          <w:rPr>
            <w:rFonts w:eastAsiaTheme="minorEastAsia"/>
            <w:lang w:val="el-GR"/>
          </w:rPr>
          <w:t xml:space="preserve"> μια μεταβλητή θερμοκρασία που μειώνεται </w:t>
        </w:r>
      </w:ins>
      <w:ins w:id="3945" w:author="Στάθης Καπ" w:date="2023-03-05T07:27:00Z">
        <w:r w:rsidR="003B2BD2">
          <w:rPr>
            <w:rFonts w:eastAsiaTheme="minorEastAsia"/>
            <w:lang w:val="el-GR"/>
          </w:rPr>
          <w:t>όσο</w:t>
        </w:r>
      </w:ins>
      <w:ins w:id="3946" w:author="Στάθης Καπ" w:date="2023-03-05T07:26:00Z">
        <w:r w:rsidR="003B2BD2">
          <w:rPr>
            <w:rFonts w:eastAsiaTheme="minorEastAsia"/>
            <w:lang w:val="el-GR"/>
          </w:rPr>
          <w:t xml:space="preserve"> τρέχει ο αλγόριθμος.</w:t>
        </w:r>
      </w:ins>
      <w:ins w:id="3947" w:author="Στάθης Καπ" w:date="2023-03-05T07:28:00Z">
        <w:r w:rsidR="003B2BD2" w:rsidRPr="003B2BD2">
          <w:rPr>
            <w:rFonts w:eastAsiaTheme="minorEastAsia"/>
            <w:lang w:val="el-GR"/>
            <w:rPrChange w:id="3948" w:author="Στάθης Καπ" w:date="2023-03-05T07:28:00Z">
              <w:rPr>
                <w:rFonts w:eastAsiaTheme="minorEastAsia"/>
              </w:rPr>
            </w:rPrChange>
          </w:rPr>
          <w:t xml:space="preserve"> </w:t>
        </w:r>
      </w:ins>
      <w:ins w:id="3949" w:author="Στάθης Καπ" w:date="2023-03-05T07:29:00Z">
        <w:r w:rsidR="003B2BD2">
          <w:rPr>
            <w:rFonts w:eastAsiaTheme="minorEastAsia"/>
            <w:lang w:val="el-GR"/>
          </w:rPr>
          <w:t>Μία άλλη ενδιάμεση επιλογή είναι</w:t>
        </w:r>
      </w:ins>
      <w:ins w:id="3950" w:author="Στάθης Καπ" w:date="2023-03-05T07:31:00Z">
        <w:r w:rsidR="003B2BD2">
          <w:rPr>
            <w:rFonts w:eastAsiaTheme="minorEastAsia"/>
            <w:lang w:val="el-GR"/>
          </w:rPr>
          <w:t xml:space="preserve"> η</w:t>
        </w:r>
      </w:ins>
      <w:ins w:id="3951" w:author="Στάθης Καπ" w:date="2023-03-05T07:30:00Z">
        <w:r w:rsidR="003B2BD2">
          <w:rPr>
            <w:rFonts w:eastAsiaTheme="minorEastAsia"/>
            <w:lang w:val="el-GR"/>
          </w:rPr>
          <w:t xml:space="preserve"> εναλλαγή μεταξύ των </w:t>
        </w:r>
      </w:ins>
      <w:ins w:id="3952" w:author="Στάθης Καπ" w:date="2023-03-05T07:31:00Z">
        <w:r w:rsidR="003B2BD2">
          <w:rPr>
            <w:rFonts w:eastAsiaTheme="minorEastAsia"/>
            <w:lang w:val="el-GR"/>
          </w:rPr>
          <w:t>δύο</w:t>
        </w:r>
      </w:ins>
      <w:ins w:id="3953" w:author="Στάθης Καπ" w:date="2023-03-05T07:30:00Z">
        <w:r w:rsidR="003B2BD2">
          <w:rPr>
            <w:rFonts w:eastAsiaTheme="minorEastAsia"/>
            <w:lang w:val="el-GR"/>
          </w:rPr>
          <w:t xml:space="preserve"> στρατ</w:t>
        </w:r>
      </w:ins>
      <w:ins w:id="3954" w:author="Στάθης Καπ" w:date="2023-03-05T07:31:00Z">
        <w:r w:rsidR="003B2BD2">
          <w:rPr>
            <w:rFonts w:eastAsiaTheme="minorEastAsia"/>
            <w:lang w:val="el-GR"/>
          </w:rPr>
          <w:t xml:space="preserve">ηγικών </w:t>
        </w:r>
      </w:ins>
      <w:ins w:id="3955" w:author="Στάθης Καπ" w:date="2023-03-05T07:33:00Z">
        <w:r w:rsidR="003B2BD2">
          <w:rPr>
            <w:rFonts w:eastAsiaTheme="minorEastAsia"/>
            <w:lang w:val="el-GR"/>
          </w:rPr>
          <w:t>αναζήτησης</w:t>
        </w:r>
      </w:ins>
      <w:ins w:id="3956" w:author="Στάθης Καπ" w:date="2023-03-05T07:34:00Z">
        <w:r w:rsidR="003B2BD2">
          <w:rPr>
            <w:rFonts w:eastAsiaTheme="minorEastAsia"/>
            <w:lang w:val="el-GR"/>
          </w:rPr>
          <w:t xml:space="preserve"> με βάση το ιστορικό των λύσεων</w:t>
        </w:r>
      </w:ins>
      <w:ins w:id="3957" w:author="Στάθης Καπ" w:date="2023-03-05T07:36:00Z">
        <w:r w:rsidR="00692CE5">
          <w:rPr>
            <w:rFonts w:eastAsiaTheme="minorEastAsia"/>
            <w:lang w:val="el-GR"/>
          </w:rPr>
          <w:t>, δηλαδή</w:t>
        </w:r>
      </w:ins>
      <w:ins w:id="3958" w:author="Στάθης Καπ" w:date="2023-03-05T07:34:00Z">
        <w:r w:rsidR="003B2BD2">
          <w:rPr>
            <w:rFonts w:eastAsiaTheme="minorEastAsia"/>
            <w:lang w:val="el-GR"/>
          </w:rPr>
          <w:t xml:space="preserve">, εάν η στρατηγική </w:t>
        </w:r>
      </w:ins>
      <w:ins w:id="3959" w:author="Στάθης Καπ" w:date="2023-03-13T00:15:00Z">
        <w:r w:rsidR="00C52A11">
          <w:rPr>
            <w:rFonts w:eastAsiaTheme="minorEastAsia"/>
            <w:lang w:val="el-GR"/>
          </w:rPr>
          <w:t>εντατικοποίησης</w:t>
        </w:r>
      </w:ins>
      <w:ins w:id="3960" w:author="Στάθης Καπ" w:date="2023-03-05T07:34:00Z">
        <w:r w:rsidR="003B2BD2">
          <w:rPr>
            <w:rFonts w:eastAsiaTheme="minorEastAsia"/>
            <w:lang w:val="el-GR"/>
          </w:rPr>
          <w:t xml:space="preserve"> δε βελτιώνει περαιτέρω τις λύσεις, </w:t>
        </w:r>
      </w:ins>
      <w:ins w:id="3961" w:author="Στάθης Καπ" w:date="2023-03-05T07:35:00Z">
        <w:r w:rsidR="003B2BD2">
          <w:rPr>
            <w:rFonts w:eastAsiaTheme="minorEastAsia"/>
            <w:lang w:val="el-GR"/>
          </w:rPr>
          <w:t>ο αλγόριθμος να</w:t>
        </w:r>
      </w:ins>
      <w:ins w:id="3962" w:author="Στάθης Καπ" w:date="2023-03-05T07:41:00Z">
        <w:r w:rsidR="00296325">
          <w:rPr>
            <w:rFonts w:eastAsiaTheme="minorEastAsia"/>
            <w:lang w:val="el-GR"/>
          </w:rPr>
          <w:t xml:space="preserve"> μπορεί</w:t>
        </w:r>
      </w:ins>
      <w:ins w:id="3963" w:author="Στάθης Καπ" w:date="2023-03-13T00:15:00Z">
        <w:r w:rsidR="00824B1E">
          <w:rPr>
            <w:rFonts w:eastAsiaTheme="minorEastAsia"/>
            <w:lang w:val="el-GR"/>
          </w:rPr>
          <w:t xml:space="preserve"> να</w:t>
        </w:r>
      </w:ins>
      <w:ins w:id="3964" w:author="Στάθης Καπ" w:date="2023-03-05T07:35:00Z">
        <w:r w:rsidR="003B2BD2">
          <w:rPr>
            <w:rFonts w:eastAsiaTheme="minorEastAsia"/>
            <w:lang w:val="el-GR"/>
          </w:rPr>
          <w:t xml:space="preserve"> αλλάξει προσωρινά στρατηγική.</w:t>
        </w:r>
      </w:ins>
    </w:p>
    <w:p w14:paraId="44B5BEF5" w14:textId="57512F27" w:rsidR="00B549F7" w:rsidDel="001B21C2" w:rsidRDefault="00227266" w:rsidP="008101BB">
      <w:pPr>
        <w:rPr>
          <w:del w:id="3965" w:author="Στάθης Καπ" w:date="2023-03-05T06:29:00Z"/>
          <w:lang w:val="el-GR"/>
        </w:rPr>
      </w:pPr>
      <w:del w:id="3966" w:author="Στάθης Καπ" w:date="2023-03-05T06:29:00Z">
        <w:r w:rsidDel="001B21C2">
          <w:rPr>
            <w:lang w:val="el-GR"/>
          </w:rPr>
          <w:delText>Οι</w:delText>
        </w:r>
        <w:r w:rsidR="00B549F7" w:rsidRPr="00A33A49" w:rsidDel="001B21C2">
          <w:rPr>
            <w:lang w:val="el-GR"/>
          </w:rPr>
          <w:delText xml:space="preserve"> (</w:delText>
        </w:r>
        <w:r w:rsidR="000C0489" w:rsidRPr="000C0489" w:rsidDel="001B21C2">
          <w:delText>Vansteenwegen</w:delText>
        </w:r>
        <w:r w:rsidR="00367CEA" w:rsidRPr="00A33A49" w:rsidDel="001B21C2">
          <w:rPr>
            <w:lang w:val="el-GR"/>
          </w:rPr>
          <w:delText xml:space="preserve"> </w:delText>
        </w:r>
        <w:r w:rsidR="00B549F7" w:rsidDel="001B21C2">
          <w:delText>et</w:delText>
        </w:r>
        <w:r w:rsidR="00B549F7" w:rsidRPr="00A33A49" w:rsidDel="001B21C2">
          <w:rPr>
            <w:lang w:val="el-GR"/>
          </w:rPr>
          <w:delText xml:space="preserve"> </w:delText>
        </w:r>
        <w:r w:rsidR="00B549F7" w:rsidDel="001B21C2">
          <w:delText>al</w:delText>
        </w:r>
        <w:r w:rsidR="00B549F7" w:rsidRPr="00A33A49" w:rsidDel="001B21C2">
          <w:rPr>
            <w:lang w:val="el-GR"/>
          </w:rPr>
          <w:delText xml:space="preserve">. </w:delText>
        </w:r>
        <w:r w:rsidR="00B549F7" w:rsidRPr="00B549F7" w:rsidDel="001B21C2">
          <w:rPr>
            <w:lang w:val="el-GR"/>
          </w:rPr>
          <w:delText xml:space="preserve">(2009)) προσάρμοσαν στον αλγόριθμο τους την παραπάνω τεχνική για την επίλυση του </w:delText>
        </w:r>
        <w:r w:rsidR="00B549F7" w:rsidDel="001B21C2">
          <w:delText>TOPTW</w:delText>
        </w:r>
        <w:r w:rsidR="00B549F7" w:rsidRPr="00B549F7" w:rsidDel="001B21C2">
          <w:rPr>
            <w:lang w:val="el-GR"/>
          </w:rPr>
          <w:delText xml:space="preserve">. Παρακάτω παρουσιάζεται η υλοποίηση του </w:delText>
        </w:r>
        <w:r w:rsidR="00B549F7" w:rsidDel="001B21C2">
          <w:delText>ILS</w:delText>
        </w:r>
        <w:r w:rsidR="00B549F7" w:rsidRPr="00B549F7" w:rsidDel="001B21C2">
          <w:rPr>
            <w:lang w:val="el-GR"/>
          </w:rPr>
          <w:delText xml:space="preserve"> για τους σκοπούς της </w:delText>
        </w:r>
      </w:del>
      <w:del w:id="3967" w:author="Στάθης Καπ" w:date="2023-03-02T07:34:00Z">
        <w:r w:rsidR="00B549F7" w:rsidRPr="00B549F7" w:rsidDel="006C05D7">
          <w:rPr>
            <w:lang w:val="el-GR"/>
          </w:rPr>
          <w:delText xml:space="preserve">παρούσας </w:delText>
        </w:r>
      </w:del>
      <w:del w:id="3968" w:author="Στάθης Καπ" w:date="2023-03-05T06:29:00Z">
        <w:r w:rsidR="00B549F7" w:rsidRPr="00B549F7" w:rsidDel="001B21C2">
          <w:rPr>
            <w:lang w:val="el-GR"/>
          </w:rPr>
          <w:delText>εργασίας.</w:delText>
        </w:r>
        <w:bookmarkStart w:id="3969" w:name="_Toc129057676"/>
        <w:bookmarkStart w:id="3970" w:name="_Toc129191510"/>
        <w:bookmarkStart w:id="3971" w:name="_Toc129197848"/>
        <w:bookmarkStart w:id="3972" w:name="_Toc129300374"/>
        <w:bookmarkEnd w:id="3969"/>
        <w:bookmarkEnd w:id="3970"/>
        <w:bookmarkEnd w:id="3971"/>
        <w:bookmarkEnd w:id="3972"/>
      </w:del>
    </w:p>
    <w:p w14:paraId="0B6B9BF1" w14:textId="70E31BCC" w:rsidR="0059698D" w:rsidRPr="0059698D" w:rsidRDefault="0059698D" w:rsidP="00D0168E">
      <w:pPr>
        <w:pStyle w:val="Heading2"/>
        <w:rPr>
          <w:lang w:val="el-GR"/>
        </w:rPr>
      </w:pPr>
      <w:del w:id="3973" w:author="Στάθης Καπ" w:date="2023-02-26T00:54:00Z">
        <w:r w:rsidDel="00D0168E">
          <w:rPr>
            <w:lang w:val="el-GR"/>
          </w:rPr>
          <w:delText>3.</w:delText>
        </w:r>
      </w:del>
      <w:del w:id="3974" w:author="Στάθης Καπ" w:date="2023-02-25T23:42:00Z">
        <w:r w:rsidDel="00FC4088">
          <w:rPr>
            <w:lang w:val="el-GR"/>
          </w:rPr>
          <w:delText xml:space="preserve">2 </w:delText>
        </w:r>
      </w:del>
      <w:bookmarkStart w:id="3975" w:name="_Toc129300375"/>
      <w:r>
        <w:rPr>
          <w:lang w:val="el-GR"/>
        </w:rPr>
        <w:t xml:space="preserve">Υλοποίηση Επαναλαμβανόμενης Τοπικής Αναζήτησης </w:t>
      </w:r>
      <w:del w:id="3976" w:author="Στάθης Καπ" w:date="2023-03-02T04:52:00Z">
        <w:r w:rsidDel="006F007D">
          <w:rPr>
            <w:lang w:val="el-GR"/>
          </w:rPr>
          <w:delText xml:space="preserve">στο </w:delText>
        </w:r>
      </w:del>
      <w:ins w:id="3977" w:author="Στάθης Καπ" w:date="2023-03-02T04:52:00Z">
        <w:r w:rsidR="006F007D">
          <w:rPr>
            <w:lang w:val="el-GR"/>
          </w:rPr>
          <w:t xml:space="preserve">για το </w:t>
        </w:r>
      </w:ins>
      <w:r>
        <w:t>TOPTW</w:t>
      </w:r>
      <w:bookmarkEnd w:id="3975"/>
    </w:p>
    <w:p w14:paraId="3A4A2559" w14:textId="57329491" w:rsidR="00C713D2" w:rsidRDefault="00375B5C" w:rsidP="008101BB">
      <w:pPr>
        <w:rPr>
          <w:lang w:val="el-GR"/>
        </w:rPr>
      </w:pPr>
      <w:del w:id="3978" w:author="Στάθης Καπ" w:date="2023-03-02T07:19:00Z">
        <w:r w:rsidRPr="00375B5C" w:rsidDel="00A33A49">
          <w:rPr>
            <w:lang w:val="el-GR"/>
          </w:rPr>
          <w:delText xml:space="preserve">Ο </w:delText>
        </w:r>
      </w:del>
      <w:del w:id="3979" w:author="Στάθης Καπ" w:date="2023-03-02T04:35:00Z">
        <w:r w:rsidRPr="00375B5C" w:rsidDel="00E05118">
          <w:rPr>
            <w:lang w:val="el-GR"/>
          </w:rPr>
          <w:delText xml:space="preserve">αλγόριθμος </w:delText>
        </w:r>
      </w:del>
      <w:del w:id="3980" w:author="Στάθης Καπ" w:date="2023-03-02T07:19:00Z">
        <w:r w:rsidDel="00A33A49">
          <w:delText>ILS</w:delText>
        </w:r>
        <w:r w:rsidRPr="00375B5C" w:rsidDel="00A33A49">
          <w:rPr>
            <w:lang w:val="el-GR"/>
          </w:rPr>
          <w:delText xml:space="preserve"> αποτελείται </w:delText>
        </w:r>
      </w:del>
      <w:del w:id="3981" w:author="Στάθης Καπ" w:date="2023-03-02T04:35:00Z">
        <w:r w:rsidR="002F1603" w:rsidRPr="00375B5C" w:rsidDel="00E05118">
          <w:rPr>
            <w:lang w:val="el-GR"/>
          </w:rPr>
          <w:delText>ουσιαστικά</w:delText>
        </w:r>
        <w:r w:rsidRPr="00375B5C" w:rsidDel="00E05118">
          <w:rPr>
            <w:lang w:val="el-GR"/>
          </w:rPr>
          <w:delText xml:space="preserve"> </w:delText>
        </w:r>
      </w:del>
      <w:del w:id="3982" w:author="Στάθης Καπ" w:date="2023-03-02T07:19:00Z">
        <w:r w:rsidR="004A155C" w:rsidRPr="00375B5C" w:rsidDel="00A33A49">
          <w:rPr>
            <w:lang w:val="el-GR"/>
          </w:rPr>
          <w:delText>από</w:delText>
        </w:r>
        <w:r w:rsidRPr="00375B5C" w:rsidDel="00A33A49">
          <w:rPr>
            <w:lang w:val="el-GR"/>
          </w:rPr>
          <w:delText xml:space="preserve"> </w:delText>
        </w:r>
      </w:del>
      <w:del w:id="3983" w:author="Στάθης Καπ" w:date="2023-03-02T04:35:00Z">
        <w:r w:rsidRPr="00375B5C" w:rsidDel="001A3B93">
          <w:rPr>
            <w:lang w:val="el-GR"/>
          </w:rPr>
          <w:delText>2</w:delText>
        </w:r>
      </w:del>
      <w:del w:id="3984" w:author="Στάθης Καπ" w:date="2023-03-02T07:18:00Z">
        <w:r w:rsidRPr="00375B5C" w:rsidDel="00795439">
          <w:rPr>
            <w:lang w:val="el-GR"/>
          </w:rPr>
          <w:delText xml:space="preserve"> </w:delText>
        </w:r>
      </w:del>
      <w:del w:id="3985" w:author="Στάθης Καπ" w:date="2023-03-02T07:19:00Z">
        <w:r w:rsidRPr="00375B5C" w:rsidDel="00795439">
          <w:rPr>
            <w:lang w:val="el-GR"/>
          </w:rPr>
          <w:delText xml:space="preserve">βήματα, την Εισαγωγή (Τοπική Αναζήτηση) και τη Διαταραχή. </w:delText>
        </w:r>
      </w:del>
      <w:ins w:id="3986" w:author="Στάθης Καπ" w:date="2023-03-13T00:17:00Z">
        <w:r w:rsidR="00BD1AFF">
          <w:rPr>
            <w:lang w:val="el-GR"/>
          </w:rPr>
          <w:t xml:space="preserve">Πριν </w:t>
        </w:r>
      </w:ins>
      <w:del w:id="3987" w:author="Στάθης Καπ" w:date="2023-03-13T00:17:00Z">
        <w:r w:rsidR="00A131B0" w:rsidRPr="00375B5C" w:rsidDel="00BD1AFF">
          <w:rPr>
            <w:lang w:val="el-GR"/>
          </w:rPr>
          <w:delText>Όμως</w:delText>
        </w:r>
        <w:r w:rsidRPr="00375B5C" w:rsidDel="00BD1AFF">
          <w:rPr>
            <w:lang w:val="el-GR"/>
          </w:rPr>
          <w:delText xml:space="preserve"> </w:delText>
        </w:r>
      </w:del>
      <w:ins w:id="3988" w:author="Στάθης Καπ" w:date="2023-03-13T00:16:00Z">
        <w:r w:rsidR="00014685">
          <w:rPr>
            <w:lang w:val="el-GR"/>
          </w:rPr>
          <w:t>αναλυθεί ο υλοποιηθείς αλγόριθμος</w:t>
        </w:r>
      </w:ins>
      <w:del w:id="3989" w:author="Στάθης Καπ" w:date="2023-03-13T00:16:00Z">
        <w:r w:rsidRPr="00375B5C" w:rsidDel="00014685">
          <w:rPr>
            <w:lang w:val="el-GR"/>
          </w:rPr>
          <w:delText>πριν αναλυθούν ενδελεχώς</w:delText>
        </w:r>
      </w:del>
      <w:r w:rsidRPr="00375B5C">
        <w:rPr>
          <w:lang w:val="el-GR"/>
        </w:rPr>
        <w:t>, πρέπει πρώτα να διευκρινιστούν τα χαρακτηριστικά του κάθε κόμβου.</w:t>
      </w:r>
    </w:p>
    <w:p w14:paraId="49879508" w14:textId="1198392F" w:rsidR="00B20E93" w:rsidRDefault="00BB00B5" w:rsidP="008101BB">
      <w:pPr>
        <w:rPr>
          <w:lang w:val="el-GR"/>
        </w:rPr>
      </w:pPr>
      <w:del w:id="3990" w:author="Στάθης Καπ" w:date="2023-03-13T00:16:00Z">
        <w:r w:rsidDel="00C17782">
          <w:rPr>
            <w:lang w:val="el-GR"/>
          </w:rPr>
          <w:delText>Έ</w:delText>
        </w:r>
        <w:r w:rsidRPr="00BB00B5" w:rsidDel="00C17782">
          <w:rPr>
            <w:lang w:val="el-GR"/>
          </w:rPr>
          <w:delText>τσι λοιπόν,</w:delText>
        </w:r>
      </w:del>
      <w:ins w:id="3991" w:author="Στάθης Καπ" w:date="2023-03-13T00:16:00Z">
        <w:r w:rsidR="00C17782">
          <w:rPr>
            <w:lang w:val="el-GR"/>
          </w:rPr>
          <w:t>Γ</w:t>
        </w:r>
      </w:ins>
      <w:del w:id="3992" w:author="Στάθης Καπ" w:date="2023-03-13T00:16:00Z">
        <w:r w:rsidRPr="00BB00B5" w:rsidDel="00C17782">
          <w:rPr>
            <w:lang w:val="el-GR"/>
          </w:rPr>
          <w:delText xml:space="preserve"> γ</w:delText>
        </w:r>
      </w:del>
      <w:r w:rsidRPr="00BB00B5">
        <w:rPr>
          <w:lang w:val="el-GR"/>
        </w:rPr>
        <w:t xml:space="preserve">ια κάθε κόμβο </w:t>
      </w:r>
      <w:r>
        <w:t>i</w:t>
      </w:r>
      <w:r w:rsidRPr="00BB00B5">
        <w:rPr>
          <w:lang w:val="el-GR"/>
        </w:rPr>
        <w:t>, είναι εξαρχής γνωστές οι εξής πληροφορίες(σταθερές):</w:t>
      </w:r>
    </w:p>
    <w:p w14:paraId="716D3B9B" w14:textId="2E54675A" w:rsidR="00BB00B5" w:rsidRDefault="00BB00B5" w:rsidP="00BB00B5">
      <w:pPr>
        <w:pStyle w:val="ListParagraph"/>
        <w:numPr>
          <w:ilvl w:val="0"/>
          <w:numId w:val="8"/>
        </w:numPr>
        <w:rPr>
          <w:lang w:val="el-GR"/>
        </w:rPr>
      </w:pPr>
      <w:r w:rsidRPr="00BB00B5">
        <w:rPr>
          <w:lang w:val="el-GR"/>
        </w:rPr>
        <w:t>οι συντεταγμένες του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m:t>
            </m:r>
          </m:sub>
        </m:sSub>
      </m:oMath>
      <w:r w:rsidRPr="00BB00B5">
        <w:rPr>
          <w:lang w:val="el-GR"/>
        </w:rPr>
        <w:t>,</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t>
            </m:r>
          </m:sub>
        </m:sSub>
      </m:oMath>
      <w:r w:rsidRPr="00BB00B5">
        <w:rPr>
          <w:lang w:val="el-GR"/>
        </w:rPr>
        <w:t>)</w:t>
      </w:r>
    </w:p>
    <w:p w14:paraId="06949223" w14:textId="54E113E5" w:rsidR="00BB00B5" w:rsidRDefault="00BB00B5" w:rsidP="00BB00B5">
      <w:pPr>
        <w:pStyle w:val="ListParagraph"/>
        <w:numPr>
          <w:ilvl w:val="0"/>
          <w:numId w:val="8"/>
        </w:numPr>
        <w:rPr>
          <w:lang w:val="el-GR"/>
        </w:rPr>
      </w:pPr>
      <w:r w:rsidRPr="00BB00B5">
        <w:rPr>
          <w:lang w:val="el-GR"/>
        </w:rPr>
        <w:t>το κέρδος της επίσκεψης (</w:t>
      </w:r>
      <m:oMath>
        <m:r>
          <w:rPr>
            <w:rFonts w:ascii="Cambria Math" w:hAnsi="Cambria Math"/>
            <w:lang w:val="el-GR"/>
          </w:rPr>
          <m:t>profi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BB00B5">
        <w:rPr>
          <w:lang w:val="el-GR"/>
        </w:rPr>
        <w:t>)</w:t>
      </w:r>
    </w:p>
    <w:p w14:paraId="0CB700B1" w14:textId="75101752" w:rsidR="00BB00B5" w:rsidRDefault="00E72898" w:rsidP="00BB00B5">
      <w:pPr>
        <w:pStyle w:val="ListParagraph"/>
        <w:numPr>
          <w:ilvl w:val="0"/>
          <w:numId w:val="8"/>
        </w:numPr>
        <w:rPr>
          <w:lang w:val="el-GR"/>
        </w:rPr>
      </w:pPr>
      <w:r w:rsidRPr="00E72898">
        <w:rPr>
          <w:lang w:val="el-GR"/>
        </w:rPr>
        <w:t>η χρονική διάρκεια της επίσκεψης (</w:t>
      </w:r>
      <m:oMath>
        <m:r>
          <w:rPr>
            <w:rFonts w:ascii="Cambria Math" w:hAnsi="Cambria Math"/>
            <w:lang w:val="el-GR"/>
          </w:rPr>
          <m:t>visitDu</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i</m:t>
            </m:r>
          </m:sub>
        </m:sSub>
      </m:oMath>
      <w:r w:rsidRPr="00E72898">
        <w:rPr>
          <w:lang w:val="el-GR"/>
        </w:rPr>
        <w:t>)</w:t>
      </w:r>
    </w:p>
    <w:p w14:paraId="63A22DB6" w14:textId="1E30E3F8" w:rsidR="00013209" w:rsidRDefault="00013209" w:rsidP="00BB00B5">
      <w:pPr>
        <w:pStyle w:val="ListParagraph"/>
        <w:numPr>
          <w:ilvl w:val="0"/>
          <w:numId w:val="8"/>
        </w:numPr>
        <w:rPr>
          <w:lang w:val="el-GR"/>
        </w:rPr>
      </w:pPr>
      <w:r w:rsidRPr="00013209">
        <w:rPr>
          <w:lang w:val="el-GR"/>
        </w:rPr>
        <w:t>η ώρα έναρξης λειτουργίας του (</w:t>
      </w:r>
      <m:oMath>
        <m:r>
          <w:rPr>
            <w:rFonts w:ascii="Cambria Math" w:hAnsi="Cambria Math"/>
            <w:lang w:val="el-GR"/>
          </w:rPr>
          <m:t>openTim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13209">
        <w:rPr>
          <w:lang w:val="el-GR"/>
        </w:rPr>
        <w:t>)</w:t>
      </w:r>
    </w:p>
    <w:p w14:paraId="5FC08DC9" w14:textId="5B295D7B" w:rsidR="00013209" w:rsidRDefault="00013209" w:rsidP="00BB00B5">
      <w:pPr>
        <w:pStyle w:val="ListParagraph"/>
        <w:numPr>
          <w:ilvl w:val="0"/>
          <w:numId w:val="8"/>
        </w:numPr>
        <w:rPr>
          <w:lang w:val="el-GR"/>
        </w:rPr>
      </w:pPr>
      <w:r w:rsidRPr="00013209">
        <w:rPr>
          <w:lang w:val="el-GR"/>
        </w:rPr>
        <w:t>η ώρα παύσης λειτουργίας του (</w:t>
      </w:r>
      <m:oMath>
        <m:r>
          <w:rPr>
            <w:rFonts w:ascii="Cambria Math" w:hAnsi="Cambria Math"/>
            <w:lang w:val="el-GR"/>
          </w:rPr>
          <m:t>closeTim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13209">
        <w:rPr>
          <w:lang w:val="el-GR"/>
        </w:rPr>
        <w:t>)</w:t>
      </w:r>
    </w:p>
    <w:p w14:paraId="790C3CB8" w14:textId="77777777" w:rsidR="008C144A" w:rsidRDefault="008C144A" w:rsidP="0060093E">
      <w:pPr>
        <w:ind w:firstLine="360"/>
        <w:rPr>
          <w:lang w:val="el-GR"/>
        </w:rPr>
        <w:pPrChange w:id="3993" w:author="Στάθης Καπ" w:date="2023-03-13T04:20:00Z">
          <w:pPr/>
        </w:pPrChange>
      </w:pPr>
      <w:r w:rsidRPr="001D23F5">
        <w:rPr>
          <w:lang w:val="el-GR"/>
        </w:rPr>
        <w:t xml:space="preserve">Παρ΄ όλα αυτά για την υλοποίηση του αλγορίθμου, για κάθε κόμβο </w:t>
      </w:r>
      <w:r>
        <w:t>i</w:t>
      </w:r>
      <w:r w:rsidRPr="001D23F5">
        <w:rPr>
          <w:lang w:val="el-GR"/>
        </w:rPr>
        <w:t xml:space="preserve"> χρειάζονται κάποιες πρόσθετες πληροφορίες(μεταβλητές)</w:t>
      </w:r>
      <w:r w:rsidR="00003340">
        <w:rPr>
          <w:lang w:val="el-GR"/>
        </w:rPr>
        <w:t xml:space="preserve"> οι οποίες ενημερώνονται κατά την εκτέλεση του αλγορίθμου</w:t>
      </w:r>
      <w:r w:rsidRPr="001D23F5">
        <w:rPr>
          <w:lang w:val="el-GR"/>
        </w:rPr>
        <w:t>:</w:t>
      </w:r>
    </w:p>
    <w:p w14:paraId="658263D7" w14:textId="213AABF0" w:rsidR="001D23F5" w:rsidRPr="00F555BA" w:rsidRDefault="001D23F5" w:rsidP="001D23F5">
      <w:pPr>
        <w:pStyle w:val="ListParagraph"/>
        <w:numPr>
          <w:ilvl w:val="0"/>
          <w:numId w:val="9"/>
        </w:numPr>
        <w:rPr>
          <w:lang w:val="el-GR"/>
        </w:rPr>
      </w:pPr>
      <w:r w:rsidRPr="00797421">
        <w:rPr>
          <w:lang w:val="el-GR"/>
        </w:rPr>
        <w:t>η ώρα άφιξης (</w:t>
      </w:r>
      <m:oMath>
        <m:r>
          <w:rPr>
            <w:rFonts w:ascii="Cambria Math" w:hAnsi="Cambria Math"/>
            <w:lang w:val="el-GR"/>
          </w:rPr>
          <m:t>arrTim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797421">
        <w:rPr>
          <w:lang w:val="el-GR"/>
        </w:rPr>
        <w:t>)</w:t>
      </w:r>
    </w:p>
    <w:p w14:paraId="563D18D4" w14:textId="18240A8B" w:rsidR="00F555BA" w:rsidRPr="009D1586" w:rsidRDefault="004F16D6" w:rsidP="001D23F5">
      <w:pPr>
        <w:pStyle w:val="ListParagraph"/>
        <w:numPr>
          <w:ilvl w:val="0"/>
          <w:numId w:val="9"/>
        </w:numPr>
        <w:rPr>
          <w:lang w:val="el-GR"/>
        </w:rPr>
      </w:pPr>
      <w:r w:rsidRPr="00110C60">
        <w:rPr>
          <w:lang w:val="el-GR"/>
        </w:rPr>
        <w:t>η διάρκεια αναμονής (</w:t>
      </w:r>
      <m:oMath>
        <m:r>
          <w:rPr>
            <w:rFonts w:ascii="Cambria Math" w:hAnsi="Cambria Math"/>
            <w:lang w:val="el-GR"/>
          </w:rPr>
          <m:t>wai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110C60">
        <w:rPr>
          <w:lang w:val="el-GR"/>
        </w:rPr>
        <w:t>)</w:t>
      </w:r>
    </w:p>
    <w:p w14:paraId="00EE622C" w14:textId="05372D78" w:rsidR="009D1586" w:rsidRDefault="009D1586" w:rsidP="001D23F5">
      <w:pPr>
        <w:pStyle w:val="ListParagraph"/>
        <w:numPr>
          <w:ilvl w:val="0"/>
          <w:numId w:val="9"/>
        </w:numPr>
        <w:rPr>
          <w:lang w:val="el-GR"/>
        </w:rPr>
      </w:pPr>
      <w:r w:rsidRPr="009D1586">
        <w:rPr>
          <w:lang w:val="el-GR"/>
        </w:rPr>
        <w:t>η ώρα έναρξης της επίσκεψης (</w:t>
      </w:r>
      <m:oMath>
        <m:r>
          <w:rPr>
            <w:rFonts w:ascii="Cambria Math" w:hAnsi="Cambria Math"/>
            <w:lang w:val="el-GR"/>
          </w:rPr>
          <m:t>startOfVisi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9D1586">
        <w:rPr>
          <w:lang w:val="el-GR"/>
        </w:rPr>
        <w:t>)</w:t>
      </w:r>
    </w:p>
    <w:p w14:paraId="5438EDB4" w14:textId="3B478B70" w:rsidR="00F5682E" w:rsidRPr="002F740D" w:rsidRDefault="00F5682E" w:rsidP="001D23F5">
      <w:pPr>
        <w:pStyle w:val="ListParagraph"/>
        <w:numPr>
          <w:ilvl w:val="0"/>
          <w:numId w:val="9"/>
        </w:numPr>
        <w:rPr>
          <w:lang w:val="el-GR"/>
        </w:rPr>
      </w:pPr>
      <w:r w:rsidRPr="000E5264">
        <w:rPr>
          <w:lang w:val="el-GR"/>
        </w:rPr>
        <w:lastRenderedPageBreak/>
        <w:t>η ώρα αναχώρησης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E5264">
        <w:rPr>
          <w:lang w:val="el-GR"/>
        </w:rPr>
        <w:t>)</w:t>
      </w:r>
    </w:p>
    <w:p w14:paraId="2703E351" w14:textId="04A17973" w:rsidR="002F740D" w:rsidRDefault="002F740D" w:rsidP="001D23F5">
      <w:pPr>
        <w:pStyle w:val="ListParagraph"/>
        <w:numPr>
          <w:ilvl w:val="0"/>
          <w:numId w:val="9"/>
        </w:numPr>
        <w:rPr>
          <w:lang w:val="el-GR"/>
        </w:rPr>
      </w:pPr>
      <w:r w:rsidRPr="002F740D">
        <w:rPr>
          <w:lang w:val="el-GR"/>
        </w:rPr>
        <w:t xml:space="preserve">η </w:t>
      </w:r>
      <w:commentRangeStart w:id="3994"/>
      <w:r w:rsidRPr="002F740D">
        <w:rPr>
          <w:lang w:val="el-GR"/>
        </w:rPr>
        <w:t xml:space="preserve">διάρκεια συνολικής </w:t>
      </w:r>
      <w:ins w:id="3995" w:author="Στάθης Καπ" w:date="2023-03-05T04:23:00Z">
        <w:r w:rsidR="004A219C">
          <w:rPr>
            <w:lang w:val="el-GR"/>
          </w:rPr>
          <w:t xml:space="preserve">χρονικής </w:t>
        </w:r>
      </w:ins>
      <w:del w:id="3996" w:author="Στάθης Καπ" w:date="2023-03-05T04:23:00Z">
        <w:r w:rsidRPr="002F740D" w:rsidDel="004A219C">
          <w:rPr>
            <w:lang w:val="el-GR"/>
          </w:rPr>
          <w:delText xml:space="preserve">κατανάλωσης </w:delText>
        </w:r>
      </w:del>
      <w:commentRangeEnd w:id="3994"/>
      <w:ins w:id="3997" w:author="Στάθης Καπ" w:date="2023-03-05T04:23:00Z">
        <w:r w:rsidR="004A219C">
          <w:rPr>
            <w:lang w:val="el-GR"/>
          </w:rPr>
          <w:t>ολίσθησης</w:t>
        </w:r>
        <w:r w:rsidR="004A219C" w:rsidRPr="002F740D">
          <w:rPr>
            <w:lang w:val="el-GR"/>
          </w:rPr>
          <w:t xml:space="preserve"> </w:t>
        </w:r>
      </w:ins>
      <w:del w:id="3998" w:author="Στάθης Καπ" w:date="2023-03-05T04:23:00Z">
        <w:r w:rsidR="00472144" w:rsidDel="004A219C">
          <w:rPr>
            <w:rStyle w:val="CommentReference"/>
          </w:rPr>
          <w:commentReference w:id="3994"/>
        </w:r>
      </w:del>
      <w:r w:rsidRPr="002F740D">
        <w:rPr>
          <w:lang w:val="el-GR"/>
        </w:rPr>
        <w:t xml:space="preserve">λόγω της εισαγωγής του </w:t>
      </w:r>
      <w:r>
        <w:t>i</w:t>
      </w:r>
      <w:r w:rsidRPr="002F740D">
        <w:rPr>
          <w:lang w:val="el-GR"/>
        </w:rPr>
        <w:t xml:space="preserve"> (</w:t>
      </w:r>
      <m:oMath>
        <m:r>
          <w:rPr>
            <w:rFonts w:ascii="Cambria Math" w:hAnsi="Cambria Math"/>
            <w:lang w:val="el-GR"/>
          </w:rPr>
          <m:t>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2F740D">
        <w:rPr>
          <w:lang w:val="el-GR"/>
        </w:rPr>
        <w:t>)</w:t>
      </w:r>
    </w:p>
    <w:p w14:paraId="5B345FF5" w14:textId="6C2CC309" w:rsidR="000F2D22" w:rsidRDefault="000F2D22" w:rsidP="001D23F5">
      <w:pPr>
        <w:pStyle w:val="ListParagraph"/>
        <w:numPr>
          <w:ilvl w:val="0"/>
          <w:numId w:val="9"/>
        </w:numPr>
        <w:rPr>
          <w:lang w:val="el-GR"/>
        </w:rPr>
      </w:pPr>
      <w:r w:rsidRPr="000F2D22">
        <w:rPr>
          <w:lang w:val="el-GR"/>
        </w:rPr>
        <w:t>ο μέγιστος χρόνος που μπορεί να παραταθεί η έναρξη της επίσκεψης (</w:t>
      </w:r>
      <m:oMath>
        <m:r>
          <w:rPr>
            <w:rFonts w:ascii="Cambria Math" w:hAnsi="Cambria Math"/>
            <w:lang w:val="el-GR"/>
          </w:rPr>
          <m:t>maxShif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0F2D22">
        <w:rPr>
          <w:lang w:val="el-GR"/>
        </w:rPr>
        <w:t>)</w:t>
      </w:r>
    </w:p>
    <w:p w14:paraId="683F35EC" w14:textId="2EE26B03" w:rsidR="001A3B93" w:rsidRDefault="00BE3FDA" w:rsidP="0060093E">
      <w:pPr>
        <w:ind w:firstLine="360"/>
        <w:rPr>
          <w:lang w:val="el-GR"/>
        </w:rPr>
        <w:pPrChange w:id="3999" w:author="Στάθης Καπ" w:date="2023-03-13T04:20:00Z">
          <w:pPr/>
        </w:pPrChange>
      </w:pPr>
      <w:r w:rsidRPr="001B2849">
        <w:rPr>
          <w:lang w:val="el-GR"/>
        </w:rPr>
        <w:t xml:space="preserve">Επίσης είναι προφανές πως πρέπει να υπολογιστούν </w:t>
      </w:r>
      <w:r w:rsidR="003F1A1E">
        <w:rPr>
          <w:lang w:val="el-GR"/>
        </w:rPr>
        <w:t xml:space="preserve">εξαρχής </w:t>
      </w:r>
      <w:r w:rsidRPr="001B2849">
        <w:rPr>
          <w:lang w:val="el-GR"/>
        </w:rPr>
        <w:t>οι</w:t>
      </w:r>
      <w:r w:rsidR="001B2849">
        <w:rPr>
          <w:lang w:val="el-GR"/>
        </w:rPr>
        <w:t xml:space="preserve"> </w:t>
      </w:r>
      <w:r w:rsidRPr="001B2849">
        <w:rPr>
          <w:lang w:val="el-GR"/>
        </w:rPr>
        <w:t xml:space="preserve">αποστάσεις μεταξύ όλων των κόμβων. Στη παρούσα εργασία η </w:t>
      </w:r>
      <w:r w:rsidR="00F410E4" w:rsidRPr="001B2849">
        <w:rPr>
          <w:lang w:val="el-GR"/>
        </w:rPr>
        <w:t>ευκλείδεια</w:t>
      </w:r>
      <w:r w:rsidRPr="001B2849">
        <w:rPr>
          <w:lang w:val="el-GR"/>
        </w:rPr>
        <w:t xml:space="preserve"> απόσταση από τον κόμβο </w:t>
      </w:r>
      <w:r>
        <w:t>i</w:t>
      </w:r>
      <w:r w:rsidRPr="001B2849">
        <w:rPr>
          <w:lang w:val="el-GR"/>
        </w:rPr>
        <w:t xml:space="preserve"> στον κόμβο </w:t>
      </w:r>
      <w:r>
        <w:t>j</w:t>
      </w:r>
      <w:r w:rsidRPr="001B2849">
        <w:rPr>
          <w:lang w:val="el-GR"/>
        </w:rPr>
        <w:t>, αντιπροσωπεύει και το χρόνο ταξιδιού (</w:t>
      </w:r>
      <m:oMath>
        <m:r>
          <w:del w:id="4000" w:author="Στάθης Καπ" w:date="2023-03-13T00:17:00Z">
            <w:rPr>
              <w:rFonts w:ascii="Cambria Math" w:hAnsi="Cambria Math"/>
              <w:lang w:val="el-GR"/>
            </w:rPr>
            <m:t>T</m:t>
          </w:del>
        </m:r>
        <m:r>
          <w:ins w:id="4001" w:author="Στάθης Καπ" w:date="2023-03-13T00:17:00Z">
            <w:rPr>
              <w:rFonts w:ascii="Cambria Math" w:hAnsi="Cambria Math"/>
              <w:lang w:val="el-GR"/>
            </w:rPr>
            <m:t>travelTim</m:t>
          </w:ins>
        </m:r>
        <m:sSub>
          <m:sSubPr>
            <m:ctrlPr>
              <w:ins w:id="4002" w:author="Στάθης Καπ" w:date="2023-03-13T00:17:00Z">
                <w:rPr>
                  <w:rFonts w:ascii="Cambria Math" w:hAnsi="Cambria Math"/>
                  <w:i/>
                  <w:lang w:val="el-GR"/>
                </w:rPr>
              </w:ins>
            </m:ctrlPr>
          </m:sSubPr>
          <m:e>
            <m:r>
              <w:ins w:id="4003" w:author="Στάθης Καπ" w:date="2023-03-13T00:17:00Z">
                <w:rPr>
                  <w:rFonts w:ascii="Cambria Math" w:hAnsi="Cambria Math"/>
                  <w:lang w:val="el-GR"/>
                </w:rPr>
                <m:t>e</m:t>
              </w:ins>
            </m:r>
          </m:e>
          <m:sub>
            <m:r>
              <w:ins w:id="4004" w:author="Στάθης Καπ" w:date="2023-03-13T00:17:00Z">
                <w:rPr>
                  <w:rFonts w:ascii="Cambria Math" w:hAnsi="Cambria Math"/>
                  <w:lang w:val="el-GR"/>
                </w:rPr>
                <m:t>i</m:t>
              </w:ins>
            </m:r>
            <m:r>
              <w:ins w:id="4005" w:author="Στάθης Καπ" w:date="2023-03-13T00:18:00Z">
                <w:rPr>
                  <w:rFonts w:ascii="Cambria Math" w:hAnsi="Cambria Math"/>
                  <w:lang w:val="el-GR"/>
                </w:rPr>
                <m:t>j</m:t>
              </w:ins>
            </m:r>
          </m:sub>
        </m:sSub>
        <m:sSub>
          <m:sSubPr>
            <m:ctrlPr>
              <w:del w:id="4006" w:author="Στάθης Καπ" w:date="2023-03-13T00:17:00Z">
                <w:rPr>
                  <w:rFonts w:ascii="Cambria Math" w:hAnsi="Cambria Math"/>
                  <w:i/>
                  <w:lang w:val="el-GR"/>
                </w:rPr>
              </w:del>
            </m:ctrlPr>
          </m:sSubPr>
          <m:e>
            <m:r>
              <w:del w:id="4007" w:author="Στάθης Καπ" w:date="2023-03-13T00:17:00Z">
                <w:rPr>
                  <w:rFonts w:ascii="Cambria Math" w:hAnsi="Cambria Math"/>
                  <w:lang w:val="el-GR"/>
                </w:rPr>
                <m:t>T</m:t>
              </w:del>
            </m:r>
          </m:e>
          <m:sub>
            <m:r>
              <w:del w:id="4008" w:author="Στάθης Καπ" w:date="2023-03-13T00:17:00Z">
                <w:rPr>
                  <w:rFonts w:ascii="Cambria Math" w:hAnsi="Cambria Math"/>
                  <w:lang w:val="el-GR"/>
                </w:rPr>
                <m:t>ij</m:t>
              </w:del>
            </m:r>
          </m:sub>
        </m:sSub>
      </m:oMath>
      <w:r w:rsidRPr="001B2849">
        <w:rPr>
          <w:lang w:val="el-GR"/>
        </w:rPr>
        <w:t xml:space="preserve">) μεταξύ αυτών των κόμβων. Ακόμα, πρέπει να αναφερθεί πως για την υλοποίηση του αλγόριθμου, οι κόμβοι οργανώνονται σε 2 </w:t>
      </w:r>
      <w:del w:id="4009" w:author="Στάθης Καπ" w:date="2023-03-02T04:32:00Z">
        <w:r w:rsidRPr="001B2849" w:rsidDel="007577AC">
          <w:rPr>
            <w:lang w:val="el-GR"/>
          </w:rPr>
          <w:delText xml:space="preserve">λίστες </w:delText>
        </w:r>
      </w:del>
      <w:ins w:id="4010" w:author="Στάθης Καπ" w:date="2023-03-02T04:32:00Z">
        <w:r w:rsidR="007577AC">
          <w:rPr>
            <w:lang w:val="el-GR"/>
          </w:rPr>
          <w:t>δομές δεδομένων,</w:t>
        </w:r>
        <w:r w:rsidR="007577AC" w:rsidRPr="001B2849">
          <w:rPr>
            <w:lang w:val="el-GR"/>
          </w:rPr>
          <w:t xml:space="preserve"> </w:t>
        </w:r>
      </w:ins>
      <w:r>
        <w:t>Unvisited</w:t>
      </w:r>
      <w:r w:rsidRPr="001B2849">
        <w:rPr>
          <w:lang w:val="el-GR"/>
        </w:rPr>
        <w:t xml:space="preserve"> και </w:t>
      </w:r>
      <w:r w:rsidR="00F410E4">
        <w:t>Walk</w:t>
      </w:r>
      <w:ins w:id="4011" w:author="Στάθης Καπ" w:date="2023-03-02T04:32:00Z">
        <w:r w:rsidR="007577AC">
          <w:t>s</w:t>
        </w:r>
      </w:ins>
      <w:r w:rsidRPr="001B2849">
        <w:rPr>
          <w:lang w:val="el-GR"/>
        </w:rPr>
        <w:t xml:space="preserve">. </w:t>
      </w:r>
      <w:ins w:id="4012" w:author="Στάθης Καπ" w:date="2023-03-02T04:32:00Z">
        <w:r w:rsidR="007577AC">
          <w:rPr>
            <w:lang w:val="el-GR"/>
          </w:rPr>
          <w:t>Η πρώτη δομή δεδομένων είναι μια λίστα των κόμβων που δεν έχουν συμπεριληφθεί ακόμη στη στις διαδρομές,</w:t>
        </w:r>
      </w:ins>
      <w:ins w:id="4013" w:author="Στάθης Καπ" w:date="2023-03-02T04:33:00Z">
        <w:r w:rsidR="007577AC">
          <w:rPr>
            <w:lang w:val="el-GR"/>
          </w:rPr>
          <w:t xml:space="preserve"> ενώ η δομή δεδομένων </w:t>
        </w:r>
        <w:r w:rsidR="007577AC">
          <w:t>Walks</w:t>
        </w:r>
        <w:r w:rsidR="007577AC" w:rsidRPr="007577AC">
          <w:rPr>
            <w:lang w:val="el-GR"/>
            <w:rPrChange w:id="4014" w:author="Στάθης Καπ" w:date="2023-03-02T04:33:00Z">
              <w:rPr/>
            </w:rPrChange>
          </w:rPr>
          <w:t xml:space="preserve"> </w:t>
        </w:r>
        <w:r w:rsidR="007577AC">
          <w:rPr>
            <w:lang w:val="el-GR"/>
          </w:rPr>
          <w:t xml:space="preserve">είναι ένα σύνολο από λίστες κόμβων που αναπαριστούν τις διαδρομές. Η σειρά των δεδομένων στη λίστα </w:t>
        </w:r>
        <w:r w:rsidR="007577AC">
          <w:t>Unvisited</w:t>
        </w:r>
        <w:r w:rsidR="007577AC" w:rsidRPr="007577AC">
          <w:rPr>
            <w:lang w:val="el-GR"/>
            <w:rPrChange w:id="4015" w:author="Στάθης Καπ" w:date="2023-03-02T04:33:00Z">
              <w:rPr/>
            </w:rPrChange>
          </w:rPr>
          <w:t xml:space="preserve"> </w:t>
        </w:r>
        <w:r w:rsidR="007577AC">
          <w:rPr>
            <w:lang w:val="el-GR"/>
          </w:rPr>
          <w:t xml:space="preserve">δεν παίζει κάποιο ρόλο, ενώ οι σειρές των κόμβων </w:t>
        </w:r>
      </w:ins>
      <w:ins w:id="4016" w:author="Στάθης Καπ" w:date="2023-03-02T04:34:00Z">
        <w:r w:rsidR="007577AC">
          <w:rPr>
            <w:lang w:val="el-GR"/>
          </w:rPr>
          <w:t xml:space="preserve">στη δομή </w:t>
        </w:r>
        <w:r w:rsidR="007577AC">
          <w:t>Walks</w:t>
        </w:r>
        <w:r w:rsidR="007577AC">
          <w:rPr>
            <w:lang w:val="el-GR"/>
          </w:rPr>
          <w:t xml:space="preserve"> είναι σημαντικές για την απεικόνιση των τροχιών.</w:t>
        </w:r>
      </w:ins>
      <w:del w:id="4017" w:author="Στάθης Καπ" w:date="2023-03-02T04:32:00Z">
        <w:r w:rsidRPr="001B2849" w:rsidDel="007577AC">
          <w:rPr>
            <w:lang w:val="el-GR"/>
          </w:rPr>
          <w:delText xml:space="preserve">Στη πρώτη είναι καταχωρημένοι οι κόμβοι που δεν έχουν εισαχθεί </w:delText>
        </w:r>
        <w:r w:rsidR="00810642" w:rsidDel="007577AC">
          <w:rPr>
            <w:lang w:val="el-GR"/>
          </w:rPr>
          <w:delText>ακόμα στη διαδρομή</w:delText>
        </w:r>
        <w:r w:rsidRPr="001B2849" w:rsidDel="007577AC">
          <w:rPr>
            <w:lang w:val="el-GR"/>
          </w:rPr>
          <w:delText xml:space="preserve">, ενώ στη δεύτερη οι κόμβοι που έχουν εισαχθεί. </w:delText>
        </w:r>
      </w:del>
    </w:p>
    <w:p w14:paraId="020BF1E6" w14:textId="7E5CB635" w:rsidR="00F211D6" w:rsidRDefault="00F211D6" w:rsidP="000561C6">
      <w:pPr>
        <w:pStyle w:val="Heading3"/>
        <w:rPr>
          <w:lang w:val="el-GR"/>
        </w:rPr>
      </w:pPr>
      <w:del w:id="4018" w:author="Στάθης Καπ" w:date="2023-02-26T00:54:00Z">
        <w:r w:rsidDel="000561C6">
          <w:rPr>
            <w:lang w:val="el-GR"/>
          </w:rPr>
          <w:delText xml:space="preserve">3.2.1 </w:delText>
        </w:r>
      </w:del>
      <w:bookmarkStart w:id="4019" w:name="_Toc129300376"/>
      <w:r>
        <w:rPr>
          <w:lang w:val="el-GR"/>
        </w:rPr>
        <w:t>Βήμα Εισαγωγής</w:t>
      </w:r>
      <w:bookmarkEnd w:id="4019"/>
    </w:p>
    <w:p w14:paraId="1F4BB9FC" w14:textId="0B474ADE" w:rsidR="005A64E6" w:rsidRDefault="00A37CE4" w:rsidP="00A37CE4">
      <w:pPr>
        <w:rPr>
          <w:lang w:val="el-GR"/>
        </w:rPr>
      </w:pPr>
      <w:r w:rsidRPr="005A64E6">
        <w:rPr>
          <w:lang w:val="el-GR"/>
        </w:rPr>
        <w:t xml:space="preserve">Στο βήμα εισαγωγής γίνεται προσπάθεια </w:t>
      </w:r>
      <w:del w:id="4020" w:author="Στάθης Καπ" w:date="2023-02-25T23:13:00Z">
        <w:r w:rsidRPr="005A64E6" w:rsidDel="00777C2D">
          <w:rPr>
            <w:lang w:val="el-GR"/>
          </w:rPr>
          <w:delText xml:space="preserve">προσθήκης </w:delText>
        </w:r>
      </w:del>
      <w:ins w:id="4021" w:author="Στάθης Καπ" w:date="2023-02-25T23:13:00Z">
        <w:r w:rsidR="00777C2D">
          <w:rPr>
            <w:lang w:val="el-GR"/>
          </w:rPr>
          <w:t>εισαγωγής</w:t>
        </w:r>
        <w:r w:rsidR="00777C2D" w:rsidRPr="005A64E6">
          <w:rPr>
            <w:lang w:val="el-GR"/>
          </w:rPr>
          <w:t xml:space="preserve"> </w:t>
        </w:r>
      </w:ins>
      <w:r w:rsidRPr="005A64E6">
        <w:rPr>
          <w:lang w:val="el-GR"/>
        </w:rPr>
        <w:t xml:space="preserve">των </w:t>
      </w:r>
      <w:ins w:id="4022" w:author="Στάθης Καπ" w:date="2023-03-13T00:18:00Z">
        <w:r w:rsidR="00D3348C">
          <w:t>Unvisited</w:t>
        </w:r>
        <w:r w:rsidR="00D3348C" w:rsidRPr="00D3348C">
          <w:rPr>
            <w:lang w:val="el-GR"/>
            <w:rPrChange w:id="4023" w:author="Στάθης Καπ" w:date="2023-03-13T00:18:00Z">
              <w:rPr/>
            </w:rPrChange>
          </w:rPr>
          <w:t xml:space="preserve"> </w:t>
        </w:r>
      </w:ins>
      <w:r w:rsidRPr="005A64E6">
        <w:rPr>
          <w:lang w:val="el-GR"/>
        </w:rPr>
        <w:t>κόμβων</w:t>
      </w:r>
      <w:del w:id="4024" w:author="Στάθης Καπ" w:date="2023-03-13T00:18:00Z">
        <w:r w:rsidRPr="005A64E6" w:rsidDel="00D3348C">
          <w:rPr>
            <w:lang w:val="el-GR"/>
          </w:rPr>
          <w:delText>,</w:delText>
        </w:r>
      </w:del>
      <w:ins w:id="4025" w:author="Στάθης Καπ" w:date="2023-03-13T00:18:00Z">
        <w:r w:rsidR="00D3348C" w:rsidRPr="005A64E6" w:rsidDel="00D3348C">
          <w:rPr>
            <w:lang w:val="el-GR"/>
          </w:rPr>
          <w:t xml:space="preserve"> </w:t>
        </w:r>
      </w:ins>
      <w:del w:id="4026" w:author="Στάθης Καπ" w:date="2023-03-13T00:18:00Z">
        <w:r w:rsidRPr="005A64E6" w:rsidDel="00D3348C">
          <w:rPr>
            <w:lang w:val="el-GR"/>
          </w:rPr>
          <w:delText xml:space="preserve"> που βρίσκονται στη λίστα </w:delText>
        </w:r>
        <w:r w:rsidDel="00D3348C">
          <w:delText>Unvisited</w:delText>
        </w:r>
        <w:r w:rsidRPr="005A64E6" w:rsidDel="00D3348C">
          <w:rPr>
            <w:lang w:val="el-GR"/>
          </w:rPr>
          <w:delText xml:space="preserve">, </w:delText>
        </w:r>
      </w:del>
      <w:r w:rsidRPr="005A64E6">
        <w:rPr>
          <w:lang w:val="el-GR"/>
        </w:rPr>
        <w:t xml:space="preserve">στις διαδρομές. Για να εισαχθεί ένας καινούριος κόμβος σε κάποια από τις διαδρομές, πρέπει να </w:t>
      </w:r>
      <w:r w:rsidR="008C3030" w:rsidRPr="005A64E6">
        <w:rPr>
          <w:lang w:val="el-GR"/>
        </w:rPr>
        <w:t>πληροί</w:t>
      </w:r>
      <w:r w:rsidRPr="005A64E6">
        <w:rPr>
          <w:lang w:val="el-GR"/>
        </w:rPr>
        <w:t xml:space="preserve"> ορισμένα κριτήρια. </w:t>
      </w:r>
    </w:p>
    <w:p w14:paraId="372AB037" w14:textId="51D17FBA" w:rsidR="00A37CE4" w:rsidRDefault="00A37CE4" w:rsidP="0060093E">
      <w:pPr>
        <w:ind w:firstLine="720"/>
        <w:rPr>
          <w:lang w:val="el-GR"/>
        </w:rPr>
        <w:pPrChange w:id="4027" w:author="Στάθης Καπ" w:date="2023-03-13T04:20:00Z">
          <w:pPr/>
        </w:pPrChange>
      </w:pPr>
      <w:r w:rsidRPr="005A64E6">
        <w:rPr>
          <w:lang w:val="el-GR"/>
        </w:rPr>
        <w:t xml:space="preserve">Πρώτα </w:t>
      </w:r>
      <w:r w:rsidR="008C3030" w:rsidRPr="005A64E6">
        <w:rPr>
          <w:lang w:val="el-GR"/>
        </w:rPr>
        <w:t>απ</w:t>
      </w:r>
      <w:r w:rsidR="00AC7B50">
        <w:rPr>
          <w:lang w:val="el-GR"/>
        </w:rPr>
        <w:t>’</w:t>
      </w:r>
      <w:r w:rsidRPr="005A64E6">
        <w:rPr>
          <w:lang w:val="el-GR"/>
        </w:rPr>
        <w:t xml:space="preserve"> όλα</w:t>
      </w:r>
      <w:r w:rsidR="00E873D3">
        <w:rPr>
          <w:lang w:val="el-GR"/>
        </w:rPr>
        <w:t>,</w:t>
      </w:r>
      <w:r w:rsidRPr="005A64E6">
        <w:rPr>
          <w:lang w:val="el-GR"/>
        </w:rPr>
        <w:t xml:space="preserve"> όπως είναι φυσικό, για να εισαχθεί ένας κόμβος </w:t>
      </w:r>
      <w:r>
        <w:t>j</w:t>
      </w:r>
      <w:r w:rsidRPr="005A64E6">
        <w:rPr>
          <w:lang w:val="el-GR"/>
        </w:rPr>
        <w:t xml:space="preserve"> ανάμεσα στους κόμβους </w:t>
      </w:r>
      <w:r>
        <w:t>i</w:t>
      </w:r>
      <w:r w:rsidRPr="005A64E6">
        <w:rPr>
          <w:lang w:val="el-GR"/>
        </w:rPr>
        <w:t xml:space="preserve"> και </w:t>
      </w:r>
      <w:r>
        <w:t>k</w:t>
      </w:r>
      <w:r w:rsidRPr="005A64E6">
        <w:rPr>
          <w:lang w:val="el-GR"/>
        </w:rPr>
        <w:t xml:space="preserve"> στη διαδρομή </w:t>
      </w:r>
      <w:r>
        <w:t>m</w:t>
      </w:r>
      <w:r w:rsidRPr="005A64E6">
        <w:rPr>
          <w:lang w:val="el-GR"/>
        </w:rPr>
        <w:t xml:space="preserve">, θα πρέπει η ώρα αναχώρησης από τον κόμβο </w:t>
      </w:r>
      <w:r>
        <w:t>j</w:t>
      </w:r>
      <w:r w:rsidRPr="005A64E6">
        <w:rPr>
          <w:lang w:val="el-GR"/>
        </w:rPr>
        <w:t xml:space="preserve">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j</m:t>
            </m:r>
          </m:sub>
        </m:sSub>
      </m:oMath>
      <w:r w:rsidRPr="005A64E6">
        <w:rPr>
          <w:lang w:val="el-GR"/>
        </w:rPr>
        <w:t>)</w:t>
      </w:r>
      <w:del w:id="4028" w:author="Στάθης Καπ" w:date="2023-03-13T00:20:00Z">
        <w:r w:rsidRPr="005A64E6" w:rsidDel="00B87963">
          <w:rPr>
            <w:lang w:val="el-GR"/>
          </w:rPr>
          <w:delText>,</w:delText>
        </w:r>
      </w:del>
      <w:ins w:id="4029" w:author="Στάθης Καπ" w:date="2023-03-13T00:19:00Z">
        <w:r w:rsidR="00B87963" w:rsidRPr="005A64E6" w:rsidDel="00B87963">
          <w:rPr>
            <w:lang w:val="el-GR"/>
          </w:rPr>
          <w:t xml:space="preserve"> </w:t>
        </w:r>
      </w:ins>
      <w:del w:id="4030" w:author="Στάθης Καπ" w:date="2023-03-13T00:19:00Z">
        <w:r w:rsidRPr="005A64E6" w:rsidDel="00B87963">
          <w:rPr>
            <w:lang w:val="el-GR"/>
          </w:rPr>
          <w:delText xml:space="preserve"> εφόσον εισαχθεί μετά τον </w:delText>
        </w:r>
        <w:r w:rsidDel="00B87963">
          <w:delText>i</w:delText>
        </w:r>
      </w:del>
      <w:del w:id="4031" w:author="Στάθης Καπ" w:date="2023-03-13T00:20:00Z">
        <w:r w:rsidRPr="005A64E6" w:rsidDel="00B87963">
          <w:rPr>
            <w:lang w:val="el-GR"/>
          </w:rPr>
          <w:delText xml:space="preserve">, </w:delText>
        </w:r>
      </w:del>
      <w:r w:rsidRPr="005A64E6">
        <w:rPr>
          <w:lang w:val="el-GR"/>
        </w:rPr>
        <w:t xml:space="preserve">να </w:t>
      </w:r>
      <w:del w:id="4032" w:author="Στάθης Καπ" w:date="2023-03-13T00:20:00Z">
        <w:r w:rsidR="00CB0E6E" w:rsidRPr="005A64E6" w:rsidDel="00B87963">
          <w:rPr>
            <w:lang w:val="el-GR"/>
          </w:rPr>
          <w:delText>μην</w:delText>
        </w:r>
        <w:r w:rsidRPr="005A64E6" w:rsidDel="00B87963">
          <w:rPr>
            <w:lang w:val="el-GR"/>
          </w:rPr>
          <w:delText xml:space="preserve"> </w:delText>
        </w:r>
      </w:del>
      <w:r w:rsidRPr="005A64E6">
        <w:rPr>
          <w:lang w:val="el-GR"/>
        </w:rPr>
        <w:t xml:space="preserve">είναι </w:t>
      </w:r>
      <w:del w:id="4033" w:author="Στάθης Καπ" w:date="2023-03-13T00:20:00Z">
        <w:r w:rsidRPr="005A64E6" w:rsidDel="00B87963">
          <w:rPr>
            <w:lang w:val="el-GR"/>
          </w:rPr>
          <w:delText xml:space="preserve">αργότερα </w:delText>
        </w:r>
      </w:del>
      <w:ins w:id="4034" w:author="Στάθης Καπ" w:date="2023-03-13T00:20:00Z">
        <w:r w:rsidR="00B87963">
          <w:rPr>
            <w:lang w:val="el-GR"/>
          </w:rPr>
          <w:t>πριν</w:t>
        </w:r>
        <w:r w:rsidR="00B87963" w:rsidRPr="005A64E6">
          <w:rPr>
            <w:lang w:val="el-GR"/>
          </w:rPr>
          <w:t xml:space="preserve"> </w:t>
        </w:r>
      </w:ins>
      <w:r w:rsidRPr="005A64E6">
        <w:rPr>
          <w:lang w:val="el-GR"/>
        </w:rPr>
        <w:t xml:space="preserve">από την ώρα </w:t>
      </w:r>
      <w:r w:rsidR="00CB0E6E" w:rsidRPr="005A64E6">
        <w:rPr>
          <w:lang w:val="el-GR"/>
        </w:rPr>
        <w:t>παύσης</w:t>
      </w:r>
      <w:r w:rsidRPr="005A64E6">
        <w:rPr>
          <w:lang w:val="el-GR"/>
        </w:rPr>
        <w:t xml:space="preserve"> λειτουργία</w:t>
      </w:r>
      <w:ins w:id="4035" w:author="Στάθης Καπ" w:date="2023-03-13T00:21:00Z">
        <w:r w:rsidR="00A95BCC">
          <w:rPr>
            <w:lang w:val="el-GR"/>
          </w:rPr>
          <w:t>ς του</w:t>
        </w:r>
      </w:ins>
      <w:del w:id="4036" w:author="Στάθης Καπ" w:date="2023-03-13T00:20:00Z">
        <w:r w:rsidRPr="005A64E6" w:rsidDel="00A95BCC">
          <w:rPr>
            <w:lang w:val="el-GR"/>
          </w:rPr>
          <w:delText xml:space="preserve">ς του κόμβου </w:delText>
        </w:r>
        <w:r w:rsidDel="00A95BCC">
          <w:delText>j</w:delText>
        </w:r>
      </w:del>
      <w:ins w:id="4037" w:author="Στάθης Καπ" w:date="2023-03-13T00:20:00Z">
        <w:r w:rsidR="00B87963" w:rsidRPr="00B87963">
          <w:rPr>
            <w:lang w:val="el-GR"/>
            <w:rPrChange w:id="4038" w:author="Στάθης Καπ" w:date="2023-03-13T00:20:00Z">
              <w:rPr/>
            </w:rPrChange>
          </w:rPr>
          <w:t xml:space="preserve"> (</w:t>
        </w:r>
      </w:ins>
      <m:oMath>
        <m:r>
          <w:ins w:id="4039" w:author="Στάθης Καπ" w:date="2023-03-13T00:20:00Z">
            <w:rPr>
              <w:rFonts w:ascii="Cambria Math" w:hAnsi="Cambria Math"/>
            </w:rPr>
            <m:t>depTim</m:t>
          </w:ins>
        </m:r>
        <m:sSub>
          <m:sSubPr>
            <m:ctrlPr>
              <w:ins w:id="4040" w:author="Στάθης Καπ" w:date="2023-03-13T00:20:00Z">
                <w:rPr>
                  <w:rFonts w:ascii="Cambria Math" w:hAnsi="Cambria Math"/>
                  <w:i/>
                </w:rPr>
              </w:ins>
            </m:ctrlPr>
          </m:sSubPr>
          <m:e>
            <m:r>
              <w:ins w:id="4041" w:author="Στάθης Καπ" w:date="2023-03-13T00:20:00Z">
                <w:rPr>
                  <w:rFonts w:ascii="Cambria Math" w:hAnsi="Cambria Math"/>
                </w:rPr>
                <m:t>e</m:t>
              </w:ins>
            </m:r>
          </m:e>
          <m:sub>
            <m:r>
              <w:ins w:id="4042" w:author="Στάθης Καπ" w:date="2023-03-13T00:20:00Z">
                <w:rPr>
                  <w:rFonts w:ascii="Cambria Math" w:hAnsi="Cambria Math"/>
                </w:rPr>
                <m:t>j</m:t>
              </w:ins>
            </m:r>
          </m:sub>
        </m:sSub>
        <m:r>
          <w:ins w:id="4043" w:author="Στάθης Καπ" w:date="2023-03-13T00:20:00Z">
            <w:rPr>
              <w:rFonts w:ascii="Cambria Math" w:hAnsi="Cambria Math"/>
              <w:lang w:val="el-GR"/>
              <w:rPrChange w:id="4044" w:author="Στάθης Καπ" w:date="2023-03-13T00:20:00Z">
                <w:rPr>
                  <w:rFonts w:ascii="Cambria Math" w:hAnsi="Cambria Math"/>
                </w:rPr>
              </w:rPrChange>
            </w:rPr>
            <m:t>≤</m:t>
          </w:ins>
        </m:r>
        <m:r>
          <w:ins w:id="4045" w:author="Στάθης Καπ" w:date="2023-03-13T00:20:00Z">
            <w:rPr>
              <w:rFonts w:ascii="Cambria Math" w:hAnsi="Cambria Math"/>
            </w:rPr>
            <m:t>closeTim</m:t>
          </w:ins>
        </m:r>
        <m:sSub>
          <m:sSubPr>
            <m:ctrlPr>
              <w:ins w:id="4046" w:author="Στάθης Καπ" w:date="2023-03-13T00:20:00Z">
                <w:rPr>
                  <w:rFonts w:ascii="Cambria Math" w:hAnsi="Cambria Math"/>
                  <w:i/>
                </w:rPr>
              </w:ins>
            </m:ctrlPr>
          </m:sSubPr>
          <m:e>
            <m:r>
              <w:ins w:id="4047" w:author="Στάθης Καπ" w:date="2023-03-13T00:20:00Z">
                <w:rPr>
                  <w:rFonts w:ascii="Cambria Math" w:hAnsi="Cambria Math"/>
                </w:rPr>
                <m:t>e</m:t>
              </w:ins>
            </m:r>
          </m:e>
          <m:sub>
            <m:r>
              <w:ins w:id="4048" w:author="Στάθης Καπ" w:date="2023-03-13T00:20:00Z">
                <w:rPr>
                  <w:rFonts w:ascii="Cambria Math" w:hAnsi="Cambria Math"/>
                </w:rPr>
                <m:t>j</m:t>
              </w:ins>
            </m:r>
          </m:sub>
        </m:sSub>
      </m:oMath>
      <w:ins w:id="4049" w:author="Στάθης Καπ" w:date="2023-03-13T00:20:00Z">
        <w:r w:rsidR="00B87963" w:rsidRPr="00B87963">
          <w:rPr>
            <w:lang w:val="el-GR"/>
            <w:rPrChange w:id="4050" w:author="Στάθης Καπ" w:date="2023-03-13T00:20:00Z">
              <w:rPr/>
            </w:rPrChange>
          </w:rPr>
          <w:t>)</w:t>
        </w:r>
      </w:ins>
      <w:r w:rsidRPr="005A64E6">
        <w:rPr>
          <w:lang w:val="el-GR"/>
        </w:rPr>
        <w:t>. Αρχικά</w:t>
      </w:r>
      <w:ins w:id="4051" w:author="Στάθης Καπ" w:date="2023-03-13T00:21:00Z">
        <w:r w:rsidR="00BB5EA3">
          <w:rPr>
            <w:lang w:val="el-GR"/>
          </w:rPr>
          <w:t>,</w:t>
        </w:r>
      </w:ins>
      <w:r w:rsidRPr="005A64E6">
        <w:rPr>
          <w:lang w:val="el-GR"/>
        </w:rPr>
        <w:t xml:space="preserve"> λοιπόν</w:t>
      </w:r>
      <w:ins w:id="4052" w:author="Στάθης Καπ" w:date="2023-03-13T00:21:00Z">
        <w:r w:rsidR="00BB5EA3">
          <w:rPr>
            <w:lang w:val="el-GR"/>
          </w:rPr>
          <w:t>,</w:t>
        </w:r>
      </w:ins>
      <w:r w:rsidRPr="005A64E6">
        <w:rPr>
          <w:lang w:val="el-GR"/>
        </w:rPr>
        <w:t xml:space="preserve"> υπολογίζεται το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j</m:t>
            </m:r>
          </m:sub>
        </m:sSub>
      </m:oMath>
      <w:r w:rsidRPr="005A64E6">
        <w:rPr>
          <w:lang w:val="el-GR"/>
        </w:rPr>
        <w:t xml:space="preserve"> και ελέγχεται εάν ικανοποιεί την παραπάνω συνθήκη. Εάν την ικανοποιεί, τότε η επίσκεψη στον κόμβο </w:t>
      </w:r>
      <w:r>
        <w:t>j</w:t>
      </w:r>
      <w:r w:rsidRPr="005A64E6">
        <w:rPr>
          <w:lang w:val="el-GR"/>
        </w:rPr>
        <w:t xml:space="preserve"> </w:t>
      </w:r>
      <w:r w:rsidR="00903AB8" w:rsidRPr="005A64E6">
        <w:rPr>
          <w:lang w:val="el-GR"/>
        </w:rPr>
        <w:t>καθίσταται</w:t>
      </w:r>
      <w:r w:rsidRPr="005A64E6">
        <w:rPr>
          <w:lang w:val="el-GR"/>
        </w:rPr>
        <w:t xml:space="preserve"> εφικτή όσον αφορά το ωράριο λειτουργίας του. </w:t>
      </w:r>
      <w:r w:rsidR="00CB0E6E" w:rsidRPr="005A64E6">
        <w:rPr>
          <w:lang w:val="el-GR"/>
        </w:rPr>
        <w:t>Παρόλα</w:t>
      </w:r>
      <w:r w:rsidRPr="005A64E6">
        <w:rPr>
          <w:lang w:val="el-GR"/>
        </w:rPr>
        <w:t xml:space="preserve"> αυτά, επειδή με την εισαγωγή του </w:t>
      </w:r>
      <w:r>
        <w:t>j</w:t>
      </w:r>
      <w:r w:rsidRPr="005A64E6">
        <w:rPr>
          <w:lang w:val="el-GR"/>
        </w:rPr>
        <w:t xml:space="preserve"> θα μεταβληθεί η ώρα άφιξης του </w:t>
      </w:r>
      <w:r>
        <w:t>k</w:t>
      </w:r>
      <w:r w:rsidRPr="005A64E6">
        <w:rPr>
          <w:lang w:val="el-GR"/>
        </w:rPr>
        <w:t xml:space="preserve"> αλλά και ίσως των κόμβων που έπονται μετά τον </w:t>
      </w:r>
      <w:r>
        <w:t>k</w:t>
      </w:r>
      <w:r w:rsidRPr="005A64E6">
        <w:rPr>
          <w:lang w:val="el-GR"/>
        </w:rPr>
        <w:t xml:space="preserve">, πρέπει να επαληθευτεί πως δεν καθιστά αδύνατη την επίσκεψη σε οποιονδήποτε από τους επερχόμενους κόμβους. Για το σκοπό αυτό, έχει οριστεί αναδρομικά σε κάθε κόμβο της διαδρομής </w:t>
      </w:r>
      <w:r>
        <w:t>m</w:t>
      </w:r>
      <w:r w:rsidRPr="005A64E6">
        <w:rPr>
          <w:lang w:val="el-GR"/>
        </w:rPr>
        <w:t xml:space="preserve"> μια τιμή </w:t>
      </w:r>
      <w:r>
        <w:t>MaxShift</w:t>
      </w:r>
      <w:r w:rsidRPr="005A64E6">
        <w:rPr>
          <w:lang w:val="el-GR"/>
        </w:rPr>
        <w:t xml:space="preserve"> έτσι ώστε να είναι γνωστό</w:t>
      </w:r>
      <w:r w:rsidR="00982EC0">
        <w:rPr>
          <w:lang w:val="el-GR"/>
        </w:rPr>
        <w:t xml:space="preserve"> </w:t>
      </w:r>
      <w:r w:rsidR="00982EC0" w:rsidRPr="00C95EE1">
        <w:rPr>
          <w:lang w:val="el-GR"/>
        </w:rPr>
        <w:t xml:space="preserve">το πόσο μπορεί να παραταθεί η επίσκεψη στον εκάστοτε κόμβο χωρίς να προκαλέσει δυσχέρεια στη συνέχεια της διαδρομής. Σε περίπτωση, λοιπόν, που δεν δημιουργείται πρόβλημα με την εισαγωγή του </w:t>
      </w:r>
      <w:r w:rsidR="00982EC0">
        <w:t>j</w:t>
      </w:r>
      <w:r w:rsidR="00982EC0" w:rsidRPr="00C95EE1">
        <w:rPr>
          <w:lang w:val="el-GR"/>
        </w:rPr>
        <w:t xml:space="preserve"> στην ακμή </w:t>
      </w:r>
      <w:r w:rsidR="00982EC0">
        <w:t>i</w:t>
      </w:r>
      <w:r w:rsidR="00982EC0" w:rsidRPr="00C95EE1">
        <w:rPr>
          <w:lang w:val="el-GR"/>
        </w:rPr>
        <w:t xml:space="preserve"> → </w:t>
      </w:r>
      <w:r w:rsidR="00982EC0">
        <w:t>k</w:t>
      </w:r>
      <w:r w:rsidR="00982EC0" w:rsidRPr="00C95EE1">
        <w:rPr>
          <w:lang w:val="el-GR"/>
        </w:rPr>
        <w:t xml:space="preserve"> τότε υπολογίζεται η τιμή </w:t>
      </w:r>
      <m:oMath>
        <m:r>
          <w:ins w:id="4053" w:author="Στάθης Καπ" w:date="2023-03-13T00:18:00Z">
            <w:rPr>
              <w:rFonts w:ascii="Cambria Math" w:hAnsi="Cambria Math"/>
              <w:lang w:val="el-GR"/>
            </w:rPr>
            <m:t>Shif</m:t>
          </w:ins>
        </m:r>
        <m:sSub>
          <m:sSubPr>
            <m:ctrlPr>
              <w:ins w:id="4054" w:author="Στάθης Καπ" w:date="2023-03-13T00:18:00Z">
                <w:rPr>
                  <w:rFonts w:ascii="Cambria Math" w:hAnsi="Cambria Math"/>
                  <w:i/>
                  <w:lang w:val="el-GR"/>
                </w:rPr>
              </w:ins>
            </m:ctrlPr>
          </m:sSubPr>
          <m:e>
            <m:r>
              <w:ins w:id="4055" w:author="Στάθης Καπ" w:date="2023-03-13T00:18:00Z">
                <w:rPr>
                  <w:rFonts w:ascii="Cambria Math" w:hAnsi="Cambria Math"/>
                  <w:lang w:val="el-GR"/>
                </w:rPr>
                <m:t>t</m:t>
              </w:ins>
            </m:r>
          </m:e>
          <m:sub>
            <m:r>
              <w:ins w:id="4056" w:author="Στάθης Καπ" w:date="2023-03-13T00:18:00Z">
                <w:rPr>
                  <w:rFonts w:ascii="Cambria Math" w:hAnsi="Cambria Math"/>
                  <w:lang w:val="el-GR"/>
                </w:rPr>
                <m:t>j</m:t>
              </w:ins>
            </m:r>
          </m:sub>
        </m:sSub>
      </m:oMath>
      <w:del w:id="4057" w:author="Στάθης Καπ" w:date="2023-03-13T00:18:00Z">
        <w:r w:rsidR="00982EC0" w:rsidDel="00B805F5">
          <w:delText>Shift</w:delText>
        </w:r>
        <w:r w:rsidR="00376731" w:rsidRPr="00376731" w:rsidDel="00B805F5">
          <w:rPr>
            <w:lang w:val="el-GR"/>
          </w:rPr>
          <w:delText>{</w:delText>
        </w:r>
        <w:r w:rsidR="00982EC0" w:rsidDel="00B805F5">
          <w:delText>j</w:delText>
        </w:r>
        <w:r w:rsidR="00376731" w:rsidRPr="00376731" w:rsidDel="00B805F5">
          <w:rPr>
            <w:lang w:val="el-GR"/>
          </w:rPr>
          <w:delText>}</w:delText>
        </w:r>
      </w:del>
      <w:r w:rsidR="00982EC0" w:rsidRPr="00C95EE1">
        <w:rPr>
          <w:lang w:val="el-GR"/>
        </w:rPr>
        <w:t xml:space="preserve"> για αυτό το σημείο εισαγωγής</w:t>
      </w:r>
      <w:r w:rsidR="00CB13FC">
        <w:rPr>
          <w:lang w:val="el-GR"/>
        </w:rPr>
        <w:t>.</w:t>
      </w:r>
    </w:p>
    <w:p w14:paraId="7BB6FE9A" w14:textId="5DD9F25E" w:rsidR="00E17321" w:rsidRDefault="005A0742" w:rsidP="0060093E">
      <w:pPr>
        <w:ind w:firstLine="720"/>
        <w:rPr>
          <w:lang w:val="el-GR"/>
        </w:rPr>
        <w:pPrChange w:id="4058" w:author="Στάθης Καπ" w:date="2023-03-13T04:20:00Z">
          <w:pPr/>
        </w:pPrChange>
      </w:pPr>
      <w:r w:rsidRPr="00B91CF3">
        <w:rPr>
          <w:lang w:val="el-GR"/>
        </w:rPr>
        <w:t xml:space="preserve">Στο σημείο αυτό, αξίζει να αναφερθεί πως θα μπορούσε να προστεθεί ένας ακόμα έλεγχος που δεν περιλαμβάνεται στον αλγόριθμο των </w:t>
      </w:r>
      <w:r w:rsidR="00B91CF3">
        <w:t>Vansteenwegen</w:t>
      </w:r>
      <w:r w:rsidRPr="00B91CF3">
        <w:rPr>
          <w:lang w:val="el-GR"/>
        </w:rPr>
        <w:t xml:space="preserve"> </w:t>
      </w:r>
      <w:r>
        <w:t>et</w:t>
      </w:r>
      <w:r w:rsidRPr="00B91CF3">
        <w:rPr>
          <w:lang w:val="el-GR"/>
        </w:rPr>
        <w:t xml:space="preserve"> </w:t>
      </w:r>
      <w:r>
        <w:t>al</w:t>
      </w:r>
      <w:r w:rsidRPr="00B91CF3">
        <w:rPr>
          <w:lang w:val="el-GR"/>
        </w:rPr>
        <w:t>.</w:t>
      </w:r>
      <w:customXmlInsRangeStart w:id="4059" w:author="Στάθης Καπ" w:date="2023-03-13T00:22:00Z"/>
      <w:sdt>
        <w:sdtPr>
          <w:rPr>
            <w:lang w:val="el-GR"/>
          </w:rPr>
          <w:id w:val="-1164237260"/>
          <w:citation/>
        </w:sdtPr>
        <w:sdtContent>
          <w:customXmlInsRangeEnd w:id="4059"/>
          <w:ins w:id="4060" w:author="Στάθης Καπ" w:date="2023-03-13T00:22:00Z">
            <w:r w:rsidR="002279F3">
              <w:rPr>
                <w:lang w:val="el-GR"/>
              </w:rPr>
              <w:fldChar w:fldCharType="begin"/>
            </w:r>
            <w:r w:rsidR="002279F3">
              <w:rPr>
                <w:lang w:val="el-GR"/>
              </w:rPr>
              <w:instrText xml:space="preserve"> CITATION Pie09 \l 1032 </w:instrText>
            </w:r>
          </w:ins>
          <w:r w:rsidR="002279F3">
            <w:rPr>
              <w:lang w:val="el-GR"/>
            </w:rPr>
            <w:fldChar w:fldCharType="separate"/>
          </w:r>
          <w:r w:rsidR="008A6678">
            <w:rPr>
              <w:noProof/>
              <w:lang w:val="el-GR"/>
            </w:rPr>
            <w:t xml:space="preserve"> </w:t>
          </w:r>
          <w:r w:rsidR="008A6678" w:rsidRPr="008A6678">
            <w:rPr>
              <w:noProof/>
              <w:lang w:val="el-GR"/>
            </w:rPr>
            <w:t>[6]</w:t>
          </w:r>
          <w:ins w:id="4061" w:author="Στάθης Καπ" w:date="2023-03-13T00:22:00Z">
            <w:r w:rsidR="002279F3">
              <w:rPr>
                <w:lang w:val="el-GR"/>
              </w:rPr>
              <w:fldChar w:fldCharType="end"/>
            </w:r>
          </w:ins>
          <w:customXmlInsRangeStart w:id="4062" w:author="Στάθης Καπ" w:date="2023-03-13T00:22:00Z"/>
        </w:sdtContent>
      </w:sdt>
      <w:customXmlInsRangeEnd w:id="4062"/>
      <w:ins w:id="4063" w:author="Στάθης Καπ" w:date="2023-03-13T00:22:00Z">
        <w:r w:rsidR="002279F3">
          <w:rPr>
            <w:lang w:val="el-GR"/>
          </w:rPr>
          <w:t>.</w:t>
        </w:r>
      </w:ins>
      <w:r w:rsidRPr="00B91CF3">
        <w:rPr>
          <w:lang w:val="el-GR"/>
        </w:rPr>
        <w:t xml:space="preserve"> </w:t>
      </w:r>
      <w:r w:rsidR="00CB18D1">
        <w:rPr>
          <w:lang w:val="el-GR"/>
        </w:rPr>
        <w:t>Ό</w:t>
      </w:r>
      <w:r w:rsidR="00CB18D1" w:rsidRPr="00B91CF3">
        <w:rPr>
          <w:lang w:val="el-GR"/>
        </w:rPr>
        <w:t>πως</w:t>
      </w:r>
      <w:r w:rsidRPr="00B91CF3">
        <w:rPr>
          <w:lang w:val="el-GR"/>
        </w:rPr>
        <w:t xml:space="preserve"> εξηγήθηκε παραπάνω, μια θέση εισαγωγής </w:t>
      </w:r>
      <w:r>
        <w:t>A</w:t>
      </w:r>
      <w:r w:rsidRPr="00B91CF3">
        <w:rPr>
          <w:lang w:val="el-GR"/>
        </w:rPr>
        <w:t xml:space="preserve"> για έναν κόμβο </w:t>
      </w:r>
      <w:r>
        <w:t>i</w:t>
      </w:r>
      <w:r w:rsidRPr="00B91CF3">
        <w:rPr>
          <w:lang w:val="el-GR"/>
        </w:rPr>
        <w:t xml:space="preserve"> θεωρείται καλύτερη </w:t>
      </w:r>
      <w:r w:rsidR="00644394" w:rsidRPr="00B91CF3">
        <w:rPr>
          <w:lang w:val="el-GR"/>
        </w:rPr>
        <w:t>από</w:t>
      </w:r>
      <w:r w:rsidRPr="00B91CF3">
        <w:rPr>
          <w:lang w:val="el-GR"/>
        </w:rPr>
        <w:t xml:space="preserve"> μία θέση εισαγωγής </w:t>
      </w:r>
      <w:r>
        <w:t>B</w:t>
      </w:r>
      <w:r w:rsidRPr="00B91CF3">
        <w:rPr>
          <w:lang w:val="el-GR"/>
        </w:rPr>
        <w:t xml:space="preserve"> </w:t>
      </w:r>
      <w:r w:rsidR="009164A6">
        <w:rPr>
          <w:lang w:val="el-GR"/>
        </w:rPr>
        <w:t>εάν</w:t>
      </w:r>
      <w:r w:rsidRPr="00B91CF3">
        <w:rPr>
          <w:lang w:val="el-GR"/>
        </w:rPr>
        <w:t xml:space="preserve"> ισχύει </w:t>
      </w:r>
      <w:r>
        <w:t>Shift</w:t>
      </w:r>
      <w:r w:rsidR="00F1145C" w:rsidRPr="00F1145C">
        <w:rPr>
          <w:lang w:val="el-GR"/>
        </w:rPr>
        <w:t>[</w:t>
      </w:r>
      <w:r>
        <w:t>iA</w:t>
      </w:r>
      <w:r w:rsidR="00F1145C" w:rsidRPr="00F1145C">
        <w:rPr>
          <w:lang w:val="el-GR"/>
        </w:rPr>
        <w:t>]</w:t>
      </w:r>
      <w:r w:rsidRPr="00B91CF3">
        <w:rPr>
          <w:lang w:val="el-GR"/>
        </w:rPr>
        <w:t xml:space="preserve"> &lt; </w:t>
      </w:r>
      <w:r>
        <w:t>Shift</w:t>
      </w:r>
      <w:r w:rsidR="00F1145C" w:rsidRPr="00F1145C">
        <w:rPr>
          <w:lang w:val="el-GR"/>
        </w:rPr>
        <w:t>[</w:t>
      </w:r>
      <w:r>
        <w:t>iB</w:t>
      </w:r>
      <w:r w:rsidR="00F1145C" w:rsidRPr="00F1145C">
        <w:rPr>
          <w:lang w:val="el-GR"/>
        </w:rPr>
        <w:t>]</w:t>
      </w:r>
      <w:r w:rsidRPr="00B91CF3">
        <w:rPr>
          <w:lang w:val="el-GR"/>
        </w:rPr>
        <w:t xml:space="preserve">. Παρ΄ όλα αυτά, στην αρχή του αλγορίθμου, που οι διαδρομές είναι ακόμα κενές, ο κάθε κόμβος της λίστας </w:t>
      </w:r>
      <w:r>
        <w:t>Unvisited</w:t>
      </w:r>
      <w:r w:rsidRPr="00B91CF3">
        <w:rPr>
          <w:lang w:val="el-GR"/>
        </w:rPr>
        <w:t xml:space="preserve"> που εξετάζεται έχει το ίδιο </w:t>
      </w:r>
      <w:r>
        <w:t>Shift</w:t>
      </w:r>
      <w:r w:rsidRPr="00B91CF3">
        <w:rPr>
          <w:lang w:val="el-GR"/>
        </w:rPr>
        <w:t xml:space="preserve"> και για όλες τις διαδρομές. </w:t>
      </w:r>
      <w:r w:rsidR="00447112">
        <w:rPr>
          <w:lang w:val="el-GR"/>
        </w:rPr>
        <w:t>Έ</w:t>
      </w:r>
      <w:r w:rsidRPr="00B91CF3">
        <w:rPr>
          <w:lang w:val="el-GR"/>
        </w:rPr>
        <w:t>τσι, με τη παραπάνω λογική, κάθε φορά ο πρώτος κόμβος προς εισαγωγή θα εισάγεται στη πρώτη διαδρομή</w:t>
      </w:r>
      <w:del w:id="4064" w:author="Στάθης Καπ" w:date="2023-03-01T05:31:00Z">
        <w:r w:rsidRPr="00B91CF3" w:rsidDel="0017579B">
          <w:rPr>
            <w:lang w:val="el-GR"/>
          </w:rPr>
          <w:delText xml:space="preserve">. </w:delText>
        </w:r>
        <w:commentRangeStart w:id="4065"/>
        <w:r w:rsidRPr="00B91CF3" w:rsidDel="0017579B">
          <w:rPr>
            <w:lang w:val="el-GR"/>
          </w:rPr>
          <w:delText>Επίσης πρέπει να συνυπολογιστεί πως ένας κόμβος έχει περισσότερες πιθανότητες να εισαχθεί σε μία διαδρομή με 3,4 κόμβους παρά σε μία διαδρομή με 1 κόμβο καθώς στη πρώτη υπάρχουν περισσότερες θέσεις εισαγωγής</w:delText>
        </w:r>
      </w:del>
      <w:r w:rsidRPr="00B91CF3">
        <w:rPr>
          <w:lang w:val="el-GR"/>
        </w:rPr>
        <w:t xml:space="preserve">. </w:t>
      </w:r>
      <w:commentRangeEnd w:id="4065"/>
      <w:r w:rsidR="00BB15A2">
        <w:rPr>
          <w:rStyle w:val="CommentReference"/>
        </w:rPr>
        <w:commentReference w:id="4065"/>
      </w:r>
      <w:r w:rsidRPr="00B91CF3">
        <w:rPr>
          <w:lang w:val="el-GR"/>
        </w:rPr>
        <w:t xml:space="preserve">Για το λόγο αυτό, στη </w:t>
      </w:r>
      <w:r w:rsidRPr="00B91CF3">
        <w:rPr>
          <w:lang w:val="el-GR"/>
        </w:rPr>
        <w:lastRenderedPageBreak/>
        <w:t xml:space="preserve">περίπτωση που ισχύει </w:t>
      </w:r>
      <w:r>
        <w:t>Shift</w:t>
      </w:r>
      <w:r w:rsidR="00447112" w:rsidRPr="00447112">
        <w:rPr>
          <w:lang w:val="el-GR"/>
        </w:rPr>
        <w:t>{</w:t>
      </w:r>
      <w:r>
        <w:t>iA</w:t>
      </w:r>
      <w:r w:rsidR="00447112" w:rsidRPr="00447112">
        <w:rPr>
          <w:lang w:val="el-GR"/>
        </w:rPr>
        <w:t>}</w:t>
      </w:r>
      <w:r w:rsidRPr="00B91CF3">
        <w:rPr>
          <w:lang w:val="el-GR"/>
        </w:rPr>
        <w:t xml:space="preserve"> = </w:t>
      </w:r>
      <w:r>
        <w:t>Shift</w:t>
      </w:r>
      <w:r w:rsidR="00D656AB" w:rsidRPr="00D656AB">
        <w:rPr>
          <w:lang w:val="el-GR"/>
        </w:rPr>
        <w:t>{</w:t>
      </w:r>
      <w:r w:rsidR="00D54598">
        <w:t>iB</w:t>
      </w:r>
      <w:r w:rsidR="00D656AB" w:rsidRPr="00D656AB">
        <w:rPr>
          <w:lang w:val="el-GR"/>
        </w:rPr>
        <w:t>}</w:t>
      </w:r>
      <w:r w:rsidRPr="00B91CF3">
        <w:rPr>
          <w:lang w:val="el-GR"/>
        </w:rPr>
        <w:t>, ίσως να ανατίθεται μια πιθανότητα εισαγωγής στη θέση Β, της τάξεως 50%. Η παραπάνω αλλαγή προσδίδει τυχαιότητα στο αλγόριθμο αφαιρώντας του την ντετερμινιστική του ιδιότητα και καθιστώντας τον στοχαστικό καθώς τα αποτελέσματα πλέον ποικίλλουν εμφανίζοντας διάφορες χαμηλότερες αλλά και υψηλότερες τιμές κέρδους από το συνηθισμένο.</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4F6E32" w14:paraId="272D1039" w14:textId="77777777" w:rsidTr="00237FE3">
        <w:trPr>
          <w:ins w:id="4066" w:author="Στάθης Καπ" w:date="2023-02-01T21:23:00Z"/>
        </w:trPr>
        <w:tc>
          <w:tcPr>
            <w:tcW w:w="350" w:type="pct"/>
          </w:tcPr>
          <w:p w14:paraId="4B22FD3B" w14:textId="77777777" w:rsidR="004F6E32" w:rsidRDefault="004F6E32">
            <w:pPr>
              <w:spacing w:after="160"/>
              <w:rPr>
                <w:ins w:id="4067" w:author="Στάθης Καπ" w:date="2023-02-01T21:23:00Z"/>
                <w:lang w:val="el-GR"/>
              </w:rPr>
              <w:pPrChange w:id="4068" w:author="Στάθης Καπ" w:date="2023-02-01T08:46:00Z">
                <w:pPr/>
              </w:pPrChange>
            </w:pPr>
          </w:p>
        </w:tc>
        <w:tc>
          <w:tcPr>
            <w:tcW w:w="4300" w:type="pct"/>
          </w:tcPr>
          <w:p w14:paraId="18599328" w14:textId="7A421D8F" w:rsidR="004F6E32" w:rsidRPr="005846FF" w:rsidRDefault="004F6E32">
            <w:pPr>
              <w:spacing w:after="160"/>
              <w:rPr>
                <w:ins w:id="4069" w:author="Στάθης Καπ" w:date="2023-02-01T21:23:00Z"/>
                <w:lang w:val="el-GR"/>
              </w:rPr>
              <w:pPrChange w:id="4070" w:author="Στάθης Καπ" w:date="2023-02-01T08:46:00Z">
                <w:pPr/>
              </w:pPrChange>
            </w:pPr>
            <m:oMathPara>
              <m:oMath>
                <m:r>
                  <w:ins w:id="4071" w:author="Στάθης Καπ" w:date="2023-02-01T21:23:00Z">
                    <w:rPr>
                      <w:rFonts w:ascii="Cambria Math" w:hAnsi="Cambria Math"/>
                    </w:rPr>
                    <m:t>arrTim</m:t>
                  </w:ins>
                </m:r>
                <m:sSub>
                  <m:sSubPr>
                    <m:ctrlPr>
                      <w:ins w:id="4072" w:author="Στάθης Καπ" w:date="2023-02-01T21:23:00Z">
                        <w:rPr>
                          <w:rFonts w:ascii="Cambria Math" w:hAnsi="Cambria Math"/>
                          <w:i/>
                        </w:rPr>
                      </w:ins>
                    </m:ctrlPr>
                  </m:sSubPr>
                  <m:e>
                    <m:r>
                      <w:ins w:id="4073" w:author="Στάθης Καπ" w:date="2023-02-01T21:23:00Z">
                        <w:rPr>
                          <w:rFonts w:ascii="Cambria Math" w:hAnsi="Cambria Math"/>
                        </w:rPr>
                        <m:t>e</m:t>
                      </w:ins>
                    </m:r>
                  </m:e>
                  <m:sub>
                    <m:r>
                      <w:ins w:id="4074" w:author="Στάθης Καπ" w:date="2023-02-01T21:23:00Z">
                        <w:rPr>
                          <w:rFonts w:ascii="Cambria Math" w:hAnsi="Cambria Math"/>
                        </w:rPr>
                        <m:t>j</m:t>
                      </w:ins>
                    </m:r>
                  </m:sub>
                </m:sSub>
                <m:r>
                  <w:ins w:id="4075" w:author="Στάθης Καπ" w:date="2023-02-01T21:23:00Z">
                    <w:rPr>
                      <w:rFonts w:ascii="Cambria Math" w:hAnsi="Cambria Math"/>
                    </w:rPr>
                    <m:t>=depTim</m:t>
                  </w:ins>
                </m:r>
                <m:sSub>
                  <m:sSubPr>
                    <m:ctrlPr>
                      <w:ins w:id="4076" w:author="Στάθης Καπ" w:date="2023-02-01T21:23:00Z">
                        <w:rPr>
                          <w:rFonts w:ascii="Cambria Math" w:hAnsi="Cambria Math"/>
                          <w:i/>
                        </w:rPr>
                      </w:ins>
                    </m:ctrlPr>
                  </m:sSubPr>
                  <m:e>
                    <m:r>
                      <w:ins w:id="4077" w:author="Στάθης Καπ" w:date="2023-02-01T21:23:00Z">
                        <w:rPr>
                          <w:rFonts w:ascii="Cambria Math" w:hAnsi="Cambria Math"/>
                        </w:rPr>
                        <m:t>e</m:t>
                      </w:ins>
                    </m:r>
                  </m:e>
                  <m:sub>
                    <m:r>
                      <w:ins w:id="4078" w:author="Στάθης Καπ" w:date="2023-02-01T21:23:00Z">
                        <w:rPr>
                          <w:rFonts w:ascii="Cambria Math" w:hAnsi="Cambria Math"/>
                        </w:rPr>
                        <m:t>i</m:t>
                      </w:ins>
                    </m:r>
                  </m:sub>
                </m:sSub>
                <m:r>
                  <w:ins w:id="4079" w:author="Στάθης Καπ" w:date="2023-02-01T21:23:00Z">
                    <w:rPr>
                      <w:rFonts w:ascii="Cambria Math" w:hAnsi="Cambria Math"/>
                    </w:rPr>
                    <m:t>+T</m:t>
                  </w:ins>
                </m:r>
                <m:sSub>
                  <m:sSubPr>
                    <m:ctrlPr>
                      <w:ins w:id="4080" w:author="Στάθης Καπ" w:date="2023-02-01T21:23:00Z">
                        <w:rPr>
                          <w:rFonts w:ascii="Cambria Math" w:hAnsi="Cambria Math"/>
                          <w:i/>
                        </w:rPr>
                      </w:ins>
                    </m:ctrlPr>
                  </m:sSubPr>
                  <m:e>
                    <m:r>
                      <w:ins w:id="4081" w:author="Στάθης Καπ" w:date="2023-02-01T21:23:00Z">
                        <w:rPr>
                          <w:rFonts w:ascii="Cambria Math" w:hAnsi="Cambria Math"/>
                        </w:rPr>
                        <m:t>T</m:t>
                      </w:ins>
                    </m:r>
                  </m:e>
                  <m:sub>
                    <m:r>
                      <w:ins w:id="4082" w:author="Στάθης Καπ" w:date="2023-02-01T21:23:00Z">
                        <w:rPr>
                          <w:rFonts w:ascii="Cambria Math" w:hAnsi="Cambria Math"/>
                        </w:rPr>
                        <m:t>ij</m:t>
                      </w:ins>
                    </m:r>
                  </m:sub>
                </m:sSub>
              </m:oMath>
            </m:oMathPara>
          </w:p>
        </w:tc>
        <w:tc>
          <w:tcPr>
            <w:tcW w:w="350" w:type="pct"/>
            <w:vAlign w:val="center"/>
          </w:tcPr>
          <w:p w14:paraId="3F6F2D63" w14:textId="1ACECC8E" w:rsidR="004F6E32" w:rsidRPr="00603993" w:rsidRDefault="004F6E32" w:rsidP="00237FE3">
            <w:pPr>
              <w:pStyle w:val="Caption"/>
              <w:spacing w:after="160"/>
              <w:rPr>
                <w:ins w:id="4083" w:author="Στάθης Καπ" w:date="2023-02-01T21:23:00Z"/>
                <w:rPrChange w:id="4084" w:author="Στάθης Καπ" w:date="2023-02-01T08:49:00Z">
                  <w:rPr>
                    <w:ins w:id="4085" w:author="Στάθης Καπ" w:date="2023-02-01T21:23:00Z"/>
                    <w:lang w:val="el-GR"/>
                  </w:rPr>
                </w:rPrChange>
              </w:rPr>
            </w:pPr>
            <w:ins w:id="4086" w:author="Στάθης Καπ" w:date="2023-02-01T21:23:00Z">
              <w:r>
                <w:t>(</w:t>
              </w:r>
              <w:r>
                <w:rPr>
                  <w:lang w:val="el-GR"/>
                </w:rPr>
                <w:fldChar w:fldCharType="begin"/>
              </w:r>
              <w:r>
                <w:rPr>
                  <w:lang w:val="el-GR"/>
                </w:rPr>
                <w:instrText xml:space="preserve"> STYLEREF 1 \s </w:instrText>
              </w:r>
              <w:r>
                <w:rPr>
                  <w:lang w:val="el-GR"/>
                </w:rPr>
                <w:fldChar w:fldCharType="separate"/>
              </w:r>
            </w:ins>
            <w:r w:rsidR="00657928">
              <w:rPr>
                <w:noProof/>
                <w:lang w:val="el-GR"/>
              </w:rPr>
              <w:t>3</w:t>
            </w:r>
            <w:ins w:id="4087" w:author="Στάθης Καπ" w:date="2023-02-01T21:2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w:t>
            </w:r>
            <w:ins w:id="4088" w:author="Στάθης Καπ" w:date="2023-02-01T21:23:00Z">
              <w:r>
                <w:rPr>
                  <w:lang w:val="el-GR"/>
                </w:rPr>
                <w:fldChar w:fldCharType="end"/>
              </w:r>
              <w:r>
                <w:t>)</w:t>
              </w:r>
            </w:ins>
          </w:p>
        </w:tc>
      </w:tr>
      <w:tr w:rsidR="00E168B2" w14:paraId="26675BCD" w14:textId="77777777" w:rsidTr="00237FE3">
        <w:trPr>
          <w:ins w:id="4089" w:author="Στάθης Καπ" w:date="2023-02-01T21:23:00Z"/>
        </w:trPr>
        <w:tc>
          <w:tcPr>
            <w:tcW w:w="350" w:type="pct"/>
          </w:tcPr>
          <w:p w14:paraId="2A0950E8" w14:textId="77777777" w:rsidR="00E168B2" w:rsidRDefault="00E168B2">
            <w:pPr>
              <w:spacing w:after="160"/>
              <w:rPr>
                <w:ins w:id="4090" w:author="Στάθης Καπ" w:date="2023-02-01T21:23:00Z"/>
                <w:lang w:val="el-GR"/>
              </w:rPr>
              <w:pPrChange w:id="4091" w:author="Στάθης Καπ" w:date="2023-02-01T08:46:00Z">
                <w:pPr/>
              </w:pPrChange>
            </w:pPr>
          </w:p>
        </w:tc>
        <w:tc>
          <w:tcPr>
            <w:tcW w:w="4300" w:type="pct"/>
          </w:tcPr>
          <w:p w14:paraId="42719C96" w14:textId="1689D242" w:rsidR="00E168B2" w:rsidRPr="005846FF" w:rsidRDefault="00E168B2">
            <w:pPr>
              <w:spacing w:after="160"/>
              <w:rPr>
                <w:ins w:id="4092" w:author="Στάθης Καπ" w:date="2023-02-01T21:23:00Z"/>
                <w:lang w:val="el-GR"/>
              </w:rPr>
              <w:pPrChange w:id="4093" w:author="Στάθης Καπ" w:date="2023-02-01T08:46:00Z">
                <w:pPr/>
              </w:pPrChange>
            </w:pPr>
            <m:oMathPara>
              <m:oMath>
                <m:r>
                  <w:ins w:id="4094" w:author="Στάθης Καπ" w:date="2023-02-01T21:23:00Z">
                    <w:rPr>
                      <w:rFonts w:ascii="Cambria Math" w:hAnsi="Cambria Math"/>
                    </w:rPr>
                    <m:t>wai</m:t>
                  </w:ins>
                </m:r>
                <m:sSub>
                  <m:sSubPr>
                    <m:ctrlPr>
                      <w:ins w:id="4095" w:author="Στάθης Καπ" w:date="2023-02-01T21:23:00Z">
                        <w:rPr>
                          <w:rFonts w:ascii="Cambria Math" w:hAnsi="Cambria Math"/>
                          <w:i/>
                        </w:rPr>
                      </w:ins>
                    </m:ctrlPr>
                  </m:sSubPr>
                  <m:e>
                    <m:r>
                      <w:ins w:id="4096" w:author="Στάθης Καπ" w:date="2023-02-01T21:23:00Z">
                        <w:rPr>
                          <w:rFonts w:ascii="Cambria Math" w:hAnsi="Cambria Math"/>
                        </w:rPr>
                        <m:t>t</m:t>
                      </w:ins>
                    </m:r>
                  </m:e>
                  <m:sub>
                    <m:r>
                      <w:ins w:id="4097" w:author="Στάθης Καπ" w:date="2023-02-01T21:23:00Z">
                        <w:rPr>
                          <w:rFonts w:ascii="Cambria Math" w:hAnsi="Cambria Math"/>
                        </w:rPr>
                        <m:t>j</m:t>
                      </w:ins>
                    </m:r>
                  </m:sub>
                </m:sSub>
                <m:r>
                  <w:ins w:id="4098" w:author="Στάθης Καπ" w:date="2023-02-01T21:23:00Z">
                    <w:rPr>
                      <w:rFonts w:ascii="Cambria Math" w:hAnsi="Cambria Math"/>
                    </w:rPr>
                    <m:t>=</m:t>
                  </w:ins>
                </m:r>
                <m:r>
                  <w:ins w:id="4099" w:author="Στάθης Καπ" w:date="2023-02-01T21:23:00Z">
                    <m:rPr>
                      <m:sty m:val="p"/>
                    </m:rPr>
                    <w:rPr>
                      <w:rFonts w:ascii="Cambria Math" w:hAnsi="Cambria Math"/>
                    </w:rPr>
                    <m:t>max⁡</m:t>
                  </w:ins>
                </m:r>
                <m:r>
                  <w:ins w:id="4100" w:author="Στάθης Καπ" w:date="2023-02-01T21:23:00Z">
                    <w:rPr>
                      <w:rFonts w:ascii="Cambria Math" w:hAnsi="Cambria Math"/>
                    </w:rPr>
                    <m:t>(0, openTim</m:t>
                  </w:ins>
                </m:r>
                <m:sSub>
                  <m:sSubPr>
                    <m:ctrlPr>
                      <w:ins w:id="4101" w:author="Στάθης Καπ" w:date="2023-02-01T21:23:00Z">
                        <w:rPr>
                          <w:rFonts w:ascii="Cambria Math" w:hAnsi="Cambria Math"/>
                          <w:i/>
                        </w:rPr>
                      </w:ins>
                    </m:ctrlPr>
                  </m:sSubPr>
                  <m:e>
                    <m:r>
                      <w:ins w:id="4102" w:author="Στάθης Καπ" w:date="2023-02-01T21:23:00Z">
                        <w:rPr>
                          <w:rFonts w:ascii="Cambria Math" w:hAnsi="Cambria Math"/>
                        </w:rPr>
                        <m:t>e</m:t>
                      </w:ins>
                    </m:r>
                  </m:e>
                  <m:sub>
                    <m:r>
                      <w:ins w:id="4103" w:author="Στάθης Καπ" w:date="2023-02-01T21:23:00Z">
                        <w:rPr>
                          <w:rFonts w:ascii="Cambria Math" w:hAnsi="Cambria Math"/>
                        </w:rPr>
                        <m:t>j</m:t>
                      </w:ins>
                    </m:r>
                  </m:sub>
                </m:sSub>
                <m:r>
                  <w:ins w:id="4104" w:author="Στάθης Καπ" w:date="2023-02-01T21:23:00Z">
                    <w:rPr>
                      <w:rFonts w:ascii="Cambria Math" w:hAnsi="Cambria Math"/>
                    </w:rPr>
                    <m:t>-arrTim</m:t>
                  </w:ins>
                </m:r>
                <m:sSub>
                  <m:sSubPr>
                    <m:ctrlPr>
                      <w:ins w:id="4105" w:author="Στάθης Καπ" w:date="2023-02-01T21:23:00Z">
                        <w:rPr>
                          <w:rFonts w:ascii="Cambria Math" w:hAnsi="Cambria Math"/>
                          <w:i/>
                        </w:rPr>
                      </w:ins>
                    </m:ctrlPr>
                  </m:sSubPr>
                  <m:e>
                    <m:r>
                      <w:ins w:id="4106" w:author="Στάθης Καπ" w:date="2023-02-01T21:23:00Z">
                        <w:rPr>
                          <w:rFonts w:ascii="Cambria Math" w:hAnsi="Cambria Math"/>
                        </w:rPr>
                        <m:t>e</m:t>
                      </w:ins>
                    </m:r>
                  </m:e>
                  <m:sub>
                    <m:r>
                      <w:ins w:id="4107" w:author="Στάθης Καπ" w:date="2023-02-01T21:23:00Z">
                        <w:rPr>
                          <w:rFonts w:ascii="Cambria Math" w:hAnsi="Cambria Math"/>
                        </w:rPr>
                        <m:t>j</m:t>
                      </w:ins>
                    </m:r>
                  </m:sub>
                </m:sSub>
                <m:r>
                  <w:ins w:id="4108" w:author="Στάθης Καπ" w:date="2023-02-01T21:23:00Z">
                    <w:rPr>
                      <w:rFonts w:ascii="Cambria Math" w:hAnsi="Cambria Math"/>
                    </w:rPr>
                    <m:t>)</m:t>
                  </w:ins>
                </m:r>
              </m:oMath>
            </m:oMathPara>
          </w:p>
        </w:tc>
        <w:tc>
          <w:tcPr>
            <w:tcW w:w="350" w:type="pct"/>
            <w:vAlign w:val="center"/>
          </w:tcPr>
          <w:p w14:paraId="1B910B33" w14:textId="4B360F9C" w:rsidR="00E168B2" w:rsidRPr="00A92D34" w:rsidRDefault="00E168B2" w:rsidP="00237FE3">
            <w:pPr>
              <w:pStyle w:val="Caption"/>
              <w:spacing w:after="160"/>
              <w:rPr>
                <w:ins w:id="4109" w:author="Στάθης Καπ" w:date="2023-02-01T21:23:00Z"/>
                <w:rPrChange w:id="4110" w:author="Στάθης Καπ" w:date="2023-02-01T21:24:00Z">
                  <w:rPr>
                    <w:ins w:id="4111" w:author="Στάθης Καπ" w:date="2023-02-01T21:23:00Z"/>
                    <w:lang w:val="el-GR"/>
                  </w:rPr>
                </w:rPrChange>
              </w:rPr>
            </w:pPr>
            <w:ins w:id="4112" w:author="Στάθης Καπ" w:date="2023-02-01T21:23:00Z">
              <w:r w:rsidRPr="00A92D34">
                <w:t>(</w:t>
              </w:r>
              <w:r w:rsidRPr="00A92D34">
                <w:rPr>
                  <w:lang w:val="el-GR"/>
                </w:rPr>
                <w:fldChar w:fldCharType="begin"/>
              </w:r>
              <w:r w:rsidRPr="00A92D34">
                <w:rPr>
                  <w:lang w:val="el-GR"/>
                </w:rPr>
                <w:instrText xml:space="preserve"> STYLEREF 1 \s </w:instrText>
              </w:r>
              <w:r w:rsidRPr="00A92D34">
                <w:rPr>
                  <w:lang w:val="el-GR"/>
                </w:rPr>
                <w:fldChar w:fldCharType="separate"/>
              </w:r>
            </w:ins>
            <w:r w:rsidR="00657928">
              <w:rPr>
                <w:noProof/>
                <w:lang w:val="el-GR"/>
              </w:rPr>
              <w:t>3</w:t>
            </w:r>
            <w:ins w:id="4113" w:author="Στάθης Καπ" w:date="2023-02-01T21:23:00Z">
              <w:r w:rsidRPr="00A92D34">
                <w:rPr>
                  <w:lang w:val="el-GR"/>
                </w:rPr>
                <w:fldChar w:fldCharType="end"/>
              </w:r>
              <w:r w:rsidRPr="00A92D34">
                <w:rPr>
                  <w:lang w:val="el-GR"/>
                </w:rPr>
                <w:t>.</w:t>
              </w:r>
              <w:r w:rsidRPr="00A92D34">
                <w:rPr>
                  <w:lang w:val="el-GR"/>
                </w:rPr>
                <w:fldChar w:fldCharType="begin"/>
              </w:r>
              <w:r w:rsidRPr="00A92D34">
                <w:rPr>
                  <w:lang w:val="el-GR"/>
                </w:rPr>
                <w:instrText xml:space="preserve"> SEQ Εξίσωση \* ARABIC \s 1 </w:instrText>
              </w:r>
              <w:r w:rsidRPr="00A92D34">
                <w:rPr>
                  <w:lang w:val="el-GR"/>
                </w:rPr>
                <w:fldChar w:fldCharType="separate"/>
              </w:r>
            </w:ins>
            <w:r w:rsidR="00657928">
              <w:rPr>
                <w:noProof/>
                <w:lang w:val="el-GR"/>
              </w:rPr>
              <w:t>2</w:t>
            </w:r>
            <w:ins w:id="4114" w:author="Στάθης Καπ" w:date="2023-02-01T21:23:00Z">
              <w:r w:rsidRPr="00A92D34">
                <w:rPr>
                  <w:lang w:val="el-GR"/>
                </w:rPr>
                <w:fldChar w:fldCharType="end"/>
              </w:r>
              <w:r w:rsidRPr="00A92D34">
                <w:t>)</w:t>
              </w:r>
            </w:ins>
          </w:p>
        </w:tc>
      </w:tr>
      <w:tr w:rsidR="005109BD" w14:paraId="5042CBA3" w14:textId="77777777" w:rsidTr="00237FE3">
        <w:trPr>
          <w:ins w:id="4115" w:author="Στάθης Καπ" w:date="2023-02-01T21:24:00Z"/>
        </w:trPr>
        <w:tc>
          <w:tcPr>
            <w:tcW w:w="350" w:type="pct"/>
          </w:tcPr>
          <w:p w14:paraId="7A01AA4F" w14:textId="77777777" w:rsidR="005109BD" w:rsidRDefault="005109BD">
            <w:pPr>
              <w:spacing w:after="160"/>
              <w:rPr>
                <w:ins w:id="4116" w:author="Στάθης Καπ" w:date="2023-02-01T21:24:00Z"/>
                <w:lang w:val="el-GR"/>
              </w:rPr>
              <w:pPrChange w:id="4117" w:author="Στάθης Καπ" w:date="2023-02-01T08:46:00Z">
                <w:pPr/>
              </w:pPrChange>
            </w:pPr>
          </w:p>
        </w:tc>
        <w:tc>
          <w:tcPr>
            <w:tcW w:w="4300" w:type="pct"/>
          </w:tcPr>
          <w:p w14:paraId="2CEF9B60" w14:textId="728DC0E4" w:rsidR="005109BD" w:rsidRPr="005846FF" w:rsidRDefault="005109BD">
            <w:pPr>
              <w:spacing w:after="160"/>
              <w:rPr>
                <w:ins w:id="4118" w:author="Στάθης Καπ" w:date="2023-02-01T21:24:00Z"/>
                <w:lang w:val="el-GR"/>
              </w:rPr>
              <w:pPrChange w:id="4119" w:author="Στάθης Καπ" w:date="2023-02-01T08:46:00Z">
                <w:pPr/>
              </w:pPrChange>
            </w:pPr>
            <m:oMathPara>
              <m:oMath>
                <m:r>
                  <w:ins w:id="4120" w:author="Στάθης Καπ" w:date="2023-02-01T21:24:00Z">
                    <w:rPr>
                      <w:rFonts w:ascii="Cambria Math" w:hAnsi="Cambria Math"/>
                    </w:rPr>
                    <m:t>startOfVisi</m:t>
                  </w:ins>
                </m:r>
                <m:sSub>
                  <m:sSubPr>
                    <m:ctrlPr>
                      <w:ins w:id="4121" w:author="Στάθης Καπ" w:date="2023-02-01T21:24:00Z">
                        <w:rPr>
                          <w:rFonts w:ascii="Cambria Math" w:hAnsi="Cambria Math"/>
                          <w:i/>
                        </w:rPr>
                      </w:ins>
                    </m:ctrlPr>
                  </m:sSubPr>
                  <m:e>
                    <m:r>
                      <w:ins w:id="4122" w:author="Στάθης Καπ" w:date="2023-02-01T21:24:00Z">
                        <w:rPr>
                          <w:rFonts w:ascii="Cambria Math" w:hAnsi="Cambria Math"/>
                        </w:rPr>
                        <m:t>t</m:t>
                      </w:ins>
                    </m:r>
                  </m:e>
                  <m:sub>
                    <m:r>
                      <w:ins w:id="4123" w:author="Στάθης Καπ" w:date="2023-02-01T21:24:00Z">
                        <w:rPr>
                          <w:rFonts w:ascii="Cambria Math" w:hAnsi="Cambria Math"/>
                        </w:rPr>
                        <m:t>j</m:t>
                      </w:ins>
                    </m:r>
                  </m:sub>
                </m:sSub>
                <m:r>
                  <w:ins w:id="4124" w:author="Στάθης Καπ" w:date="2023-02-01T21:24:00Z">
                    <w:rPr>
                      <w:rFonts w:ascii="Cambria Math" w:hAnsi="Cambria Math"/>
                    </w:rPr>
                    <m:t>=arrTim</m:t>
                  </w:ins>
                </m:r>
                <m:sSub>
                  <m:sSubPr>
                    <m:ctrlPr>
                      <w:ins w:id="4125" w:author="Στάθης Καπ" w:date="2023-02-01T21:24:00Z">
                        <w:rPr>
                          <w:rFonts w:ascii="Cambria Math" w:hAnsi="Cambria Math"/>
                          <w:i/>
                        </w:rPr>
                      </w:ins>
                    </m:ctrlPr>
                  </m:sSubPr>
                  <m:e>
                    <m:r>
                      <w:ins w:id="4126" w:author="Στάθης Καπ" w:date="2023-02-01T21:24:00Z">
                        <w:rPr>
                          <w:rFonts w:ascii="Cambria Math" w:hAnsi="Cambria Math"/>
                        </w:rPr>
                        <m:t>e</m:t>
                      </w:ins>
                    </m:r>
                  </m:e>
                  <m:sub>
                    <m:r>
                      <w:ins w:id="4127" w:author="Στάθης Καπ" w:date="2023-02-01T21:24:00Z">
                        <w:rPr>
                          <w:rFonts w:ascii="Cambria Math" w:hAnsi="Cambria Math"/>
                        </w:rPr>
                        <m:t>j</m:t>
                      </w:ins>
                    </m:r>
                  </m:sub>
                </m:sSub>
                <m:r>
                  <w:ins w:id="4128" w:author="Στάθης Καπ" w:date="2023-02-01T21:24:00Z">
                    <w:rPr>
                      <w:rFonts w:ascii="Cambria Math" w:hAnsi="Cambria Math"/>
                    </w:rPr>
                    <m:t>+wai</m:t>
                  </w:ins>
                </m:r>
                <m:sSub>
                  <m:sSubPr>
                    <m:ctrlPr>
                      <w:ins w:id="4129" w:author="Στάθης Καπ" w:date="2023-02-01T21:24:00Z">
                        <w:rPr>
                          <w:rFonts w:ascii="Cambria Math" w:hAnsi="Cambria Math"/>
                          <w:i/>
                        </w:rPr>
                      </w:ins>
                    </m:ctrlPr>
                  </m:sSubPr>
                  <m:e>
                    <m:r>
                      <w:ins w:id="4130" w:author="Στάθης Καπ" w:date="2023-02-01T21:24:00Z">
                        <w:rPr>
                          <w:rFonts w:ascii="Cambria Math" w:hAnsi="Cambria Math"/>
                        </w:rPr>
                        <m:t>t</m:t>
                      </w:ins>
                    </m:r>
                  </m:e>
                  <m:sub>
                    <m:r>
                      <w:ins w:id="4131" w:author="Στάθης Καπ" w:date="2023-02-01T21:24:00Z">
                        <w:rPr>
                          <w:rFonts w:ascii="Cambria Math" w:hAnsi="Cambria Math"/>
                        </w:rPr>
                        <m:t>j</m:t>
                      </w:ins>
                    </m:r>
                  </m:sub>
                </m:sSub>
              </m:oMath>
            </m:oMathPara>
          </w:p>
        </w:tc>
        <w:tc>
          <w:tcPr>
            <w:tcW w:w="350" w:type="pct"/>
            <w:vAlign w:val="center"/>
          </w:tcPr>
          <w:p w14:paraId="7F288352" w14:textId="5FF070F8" w:rsidR="005109BD" w:rsidRPr="00603993" w:rsidRDefault="005109BD" w:rsidP="00237FE3">
            <w:pPr>
              <w:pStyle w:val="Caption"/>
              <w:spacing w:after="160"/>
              <w:rPr>
                <w:ins w:id="4132" w:author="Στάθης Καπ" w:date="2023-02-01T21:24:00Z"/>
                <w:rPrChange w:id="4133" w:author="Στάθης Καπ" w:date="2023-02-01T08:49:00Z">
                  <w:rPr>
                    <w:ins w:id="4134" w:author="Στάθης Καπ" w:date="2023-02-01T21:24:00Z"/>
                    <w:lang w:val="el-GR"/>
                  </w:rPr>
                </w:rPrChange>
              </w:rPr>
            </w:pPr>
            <w:ins w:id="4135" w:author="Στάθης Καπ" w:date="2023-02-01T21:24:00Z">
              <w:r>
                <w:t>(</w:t>
              </w:r>
              <w:r>
                <w:rPr>
                  <w:lang w:val="el-GR"/>
                </w:rPr>
                <w:fldChar w:fldCharType="begin"/>
              </w:r>
              <w:r>
                <w:rPr>
                  <w:lang w:val="el-GR"/>
                </w:rPr>
                <w:instrText xml:space="preserve"> STYLEREF 1 \s </w:instrText>
              </w:r>
              <w:r>
                <w:rPr>
                  <w:lang w:val="el-GR"/>
                </w:rPr>
                <w:fldChar w:fldCharType="separate"/>
              </w:r>
            </w:ins>
            <w:r w:rsidR="00657928">
              <w:rPr>
                <w:noProof/>
                <w:lang w:val="el-GR"/>
              </w:rPr>
              <w:t>3</w:t>
            </w:r>
            <w:ins w:id="4136" w:author="Στάθης Καπ" w:date="2023-02-01T21:2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w:t>
            </w:r>
            <w:ins w:id="4137" w:author="Στάθης Καπ" w:date="2023-02-01T21:24:00Z">
              <w:r>
                <w:rPr>
                  <w:lang w:val="el-GR"/>
                </w:rPr>
                <w:fldChar w:fldCharType="end"/>
              </w:r>
              <w:r>
                <w:t>)</w:t>
              </w:r>
            </w:ins>
          </w:p>
        </w:tc>
      </w:tr>
      <w:tr w:rsidR="00AD6D18" w14:paraId="64417C4D" w14:textId="77777777" w:rsidTr="00237FE3">
        <w:trPr>
          <w:ins w:id="4138" w:author="Στάθης Καπ" w:date="2023-02-01T21:24:00Z"/>
        </w:trPr>
        <w:tc>
          <w:tcPr>
            <w:tcW w:w="350" w:type="pct"/>
          </w:tcPr>
          <w:p w14:paraId="1044DB3C" w14:textId="77777777" w:rsidR="00AD6D18" w:rsidRDefault="00AD6D18">
            <w:pPr>
              <w:spacing w:after="160"/>
              <w:rPr>
                <w:ins w:id="4139" w:author="Στάθης Καπ" w:date="2023-02-01T21:24:00Z"/>
                <w:lang w:val="el-GR"/>
              </w:rPr>
              <w:pPrChange w:id="4140" w:author="Στάθης Καπ" w:date="2023-02-01T08:46:00Z">
                <w:pPr/>
              </w:pPrChange>
            </w:pPr>
          </w:p>
        </w:tc>
        <w:tc>
          <w:tcPr>
            <w:tcW w:w="4300" w:type="pct"/>
          </w:tcPr>
          <w:p w14:paraId="3C9B4152" w14:textId="4B2381D9" w:rsidR="00AD6D18" w:rsidRPr="005846FF" w:rsidRDefault="00AD6D18">
            <w:pPr>
              <w:spacing w:after="160"/>
              <w:rPr>
                <w:ins w:id="4141" w:author="Στάθης Καπ" w:date="2023-02-01T21:24:00Z"/>
                <w:lang w:val="el-GR"/>
              </w:rPr>
              <w:pPrChange w:id="4142" w:author="Στάθης Καπ" w:date="2023-02-01T08:46:00Z">
                <w:pPr/>
              </w:pPrChange>
            </w:pPr>
            <m:oMathPara>
              <m:oMath>
                <m:r>
                  <w:ins w:id="4143" w:author="Στάθης Καπ" w:date="2023-02-01T21:24:00Z">
                    <w:rPr>
                      <w:rFonts w:ascii="Cambria Math" w:eastAsiaTheme="minorEastAsia" w:hAnsi="Cambria Math"/>
                    </w:rPr>
                    <m:t>Shif</m:t>
                  </w:ins>
                </m:r>
                <m:sSub>
                  <m:sSubPr>
                    <m:ctrlPr>
                      <w:ins w:id="4144" w:author="Στάθης Καπ" w:date="2023-02-01T21:24:00Z">
                        <w:rPr>
                          <w:rFonts w:ascii="Cambria Math" w:eastAsiaTheme="minorEastAsia" w:hAnsi="Cambria Math"/>
                          <w:i/>
                        </w:rPr>
                      </w:ins>
                    </m:ctrlPr>
                  </m:sSubPr>
                  <m:e>
                    <m:r>
                      <w:ins w:id="4145" w:author="Στάθης Καπ" w:date="2023-02-01T21:24:00Z">
                        <w:rPr>
                          <w:rFonts w:ascii="Cambria Math" w:eastAsiaTheme="minorEastAsia" w:hAnsi="Cambria Math"/>
                        </w:rPr>
                        <m:t>t</m:t>
                      </w:ins>
                    </m:r>
                  </m:e>
                  <m:sub>
                    <m:r>
                      <w:ins w:id="4146" w:author="Στάθης Καπ" w:date="2023-02-01T21:24:00Z">
                        <w:rPr>
                          <w:rFonts w:ascii="Cambria Math" w:eastAsiaTheme="minorEastAsia" w:hAnsi="Cambria Math"/>
                        </w:rPr>
                        <m:t>j</m:t>
                      </w:ins>
                    </m:r>
                  </m:sub>
                </m:sSub>
                <m:r>
                  <w:ins w:id="4147" w:author="Στάθης Καπ" w:date="2023-02-01T21:24:00Z">
                    <w:rPr>
                      <w:rFonts w:ascii="Cambria Math" w:eastAsiaTheme="minorEastAsia" w:hAnsi="Cambria Math"/>
                    </w:rPr>
                    <m:t>=T</m:t>
                  </w:ins>
                </m:r>
                <m:sSub>
                  <m:sSubPr>
                    <m:ctrlPr>
                      <w:ins w:id="4148" w:author="Στάθης Καπ" w:date="2023-02-01T21:24:00Z">
                        <w:rPr>
                          <w:rFonts w:ascii="Cambria Math" w:eastAsiaTheme="minorEastAsia" w:hAnsi="Cambria Math"/>
                          <w:i/>
                        </w:rPr>
                      </w:ins>
                    </m:ctrlPr>
                  </m:sSubPr>
                  <m:e>
                    <m:r>
                      <w:ins w:id="4149" w:author="Στάθης Καπ" w:date="2023-02-01T21:24:00Z">
                        <w:rPr>
                          <w:rFonts w:ascii="Cambria Math" w:eastAsiaTheme="minorEastAsia" w:hAnsi="Cambria Math"/>
                        </w:rPr>
                        <m:t>T</m:t>
                      </w:ins>
                    </m:r>
                  </m:e>
                  <m:sub>
                    <m:r>
                      <w:ins w:id="4150" w:author="Στάθης Καπ" w:date="2023-02-01T21:24:00Z">
                        <w:rPr>
                          <w:rFonts w:ascii="Cambria Math" w:eastAsiaTheme="minorEastAsia" w:hAnsi="Cambria Math"/>
                        </w:rPr>
                        <m:t>ij</m:t>
                      </w:ins>
                    </m:r>
                  </m:sub>
                </m:sSub>
                <m:r>
                  <w:ins w:id="4151" w:author="Στάθης Καπ" w:date="2023-02-01T21:24:00Z">
                    <w:rPr>
                      <w:rFonts w:ascii="Cambria Math" w:eastAsiaTheme="minorEastAsia" w:hAnsi="Cambria Math"/>
                    </w:rPr>
                    <m:t>+wai</m:t>
                  </w:ins>
                </m:r>
                <m:sSub>
                  <m:sSubPr>
                    <m:ctrlPr>
                      <w:ins w:id="4152" w:author="Στάθης Καπ" w:date="2023-02-01T21:24:00Z">
                        <w:rPr>
                          <w:rFonts w:ascii="Cambria Math" w:eastAsiaTheme="minorEastAsia" w:hAnsi="Cambria Math"/>
                          <w:i/>
                        </w:rPr>
                      </w:ins>
                    </m:ctrlPr>
                  </m:sSubPr>
                  <m:e>
                    <m:r>
                      <w:ins w:id="4153" w:author="Στάθης Καπ" w:date="2023-02-01T21:24:00Z">
                        <w:rPr>
                          <w:rFonts w:ascii="Cambria Math" w:eastAsiaTheme="minorEastAsia" w:hAnsi="Cambria Math"/>
                        </w:rPr>
                        <m:t>t</m:t>
                      </w:ins>
                    </m:r>
                  </m:e>
                  <m:sub>
                    <m:r>
                      <w:ins w:id="4154" w:author="Στάθης Καπ" w:date="2023-02-01T21:24:00Z">
                        <w:rPr>
                          <w:rFonts w:ascii="Cambria Math" w:eastAsiaTheme="minorEastAsia" w:hAnsi="Cambria Math"/>
                        </w:rPr>
                        <m:t>j</m:t>
                      </w:ins>
                    </m:r>
                  </m:sub>
                </m:sSub>
                <m:r>
                  <w:ins w:id="4155" w:author="Στάθης Καπ" w:date="2023-02-01T21:24:00Z">
                    <w:rPr>
                      <w:rFonts w:ascii="Cambria Math" w:eastAsiaTheme="minorEastAsia" w:hAnsi="Cambria Math"/>
                    </w:rPr>
                    <m:t>+visitDu</m:t>
                  </w:ins>
                </m:r>
                <m:sSub>
                  <m:sSubPr>
                    <m:ctrlPr>
                      <w:ins w:id="4156" w:author="Στάθης Καπ" w:date="2023-02-01T21:24:00Z">
                        <w:rPr>
                          <w:rFonts w:ascii="Cambria Math" w:eastAsiaTheme="minorEastAsia" w:hAnsi="Cambria Math"/>
                          <w:i/>
                        </w:rPr>
                      </w:ins>
                    </m:ctrlPr>
                  </m:sSubPr>
                  <m:e>
                    <m:r>
                      <w:ins w:id="4157" w:author="Στάθης Καπ" w:date="2023-02-01T21:24:00Z">
                        <w:rPr>
                          <w:rFonts w:ascii="Cambria Math" w:eastAsiaTheme="minorEastAsia" w:hAnsi="Cambria Math"/>
                        </w:rPr>
                        <m:t>r</m:t>
                      </w:ins>
                    </m:r>
                  </m:e>
                  <m:sub>
                    <m:r>
                      <w:ins w:id="4158" w:author="Στάθης Καπ" w:date="2023-02-01T21:24:00Z">
                        <w:rPr>
                          <w:rFonts w:ascii="Cambria Math" w:eastAsiaTheme="minorEastAsia" w:hAnsi="Cambria Math"/>
                        </w:rPr>
                        <m:t>j</m:t>
                      </w:ins>
                    </m:r>
                  </m:sub>
                </m:sSub>
                <m:r>
                  <w:ins w:id="4159" w:author="Στάθης Καπ" w:date="2023-02-01T21:24:00Z">
                    <w:rPr>
                      <w:rFonts w:ascii="Cambria Math" w:eastAsiaTheme="minorEastAsia" w:hAnsi="Cambria Math"/>
                    </w:rPr>
                    <m:t>+T</m:t>
                  </w:ins>
                </m:r>
                <m:sSub>
                  <m:sSubPr>
                    <m:ctrlPr>
                      <w:ins w:id="4160" w:author="Στάθης Καπ" w:date="2023-02-01T21:24:00Z">
                        <w:rPr>
                          <w:rFonts w:ascii="Cambria Math" w:eastAsiaTheme="minorEastAsia" w:hAnsi="Cambria Math"/>
                          <w:i/>
                        </w:rPr>
                      </w:ins>
                    </m:ctrlPr>
                  </m:sSubPr>
                  <m:e>
                    <m:r>
                      <w:ins w:id="4161" w:author="Στάθης Καπ" w:date="2023-02-01T21:24:00Z">
                        <w:rPr>
                          <w:rFonts w:ascii="Cambria Math" w:eastAsiaTheme="minorEastAsia" w:hAnsi="Cambria Math"/>
                        </w:rPr>
                        <m:t>T</m:t>
                      </w:ins>
                    </m:r>
                  </m:e>
                  <m:sub>
                    <m:r>
                      <w:ins w:id="4162" w:author="Στάθης Καπ" w:date="2023-02-01T21:24:00Z">
                        <w:rPr>
                          <w:rFonts w:ascii="Cambria Math" w:eastAsiaTheme="minorEastAsia" w:hAnsi="Cambria Math"/>
                        </w:rPr>
                        <m:t>jk</m:t>
                      </w:ins>
                    </m:r>
                  </m:sub>
                </m:sSub>
                <m:r>
                  <w:ins w:id="4163" w:author="Στάθης Καπ" w:date="2023-02-01T21:24:00Z">
                    <w:rPr>
                      <w:rFonts w:ascii="Cambria Math" w:eastAsiaTheme="minorEastAsia" w:hAnsi="Cambria Math"/>
                    </w:rPr>
                    <m:t>-T</m:t>
                  </w:ins>
                </m:r>
                <m:sSub>
                  <m:sSubPr>
                    <m:ctrlPr>
                      <w:ins w:id="4164" w:author="Στάθης Καπ" w:date="2023-02-01T21:24:00Z">
                        <w:rPr>
                          <w:rFonts w:ascii="Cambria Math" w:eastAsiaTheme="minorEastAsia" w:hAnsi="Cambria Math"/>
                          <w:i/>
                        </w:rPr>
                      </w:ins>
                    </m:ctrlPr>
                  </m:sSubPr>
                  <m:e>
                    <m:r>
                      <w:ins w:id="4165" w:author="Στάθης Καπ" w:date="2023-02-01T21:24:00Z">
                        <w:rPr>
                          <w:rFonts w:ascii="Cambria Math" w:eastAsiaTheme="minorEastAsia" w:hAnsi="Cambria Math"/>
                        </w:rPr>
                        <m:t>T</m:t>
                      </w:ins>
                    </m:r>
                  </m:e>
                  <m:sub>
                    <m:r>
                      <w:ins w:id="4166" w:author="Στάθης Καπ" w:date="2023-02-01T21:24:00Z">
                        <w:rPr>
                          <w:rFonts w:ascii="Cambria Math" w:eastAsiaTheme="minorEastAsia" w:hAnsi="Cambria Math"/>
                        </w:rPr>
                        <m:t>ik</m:t>
                      </w:ins>
                    </m:r>
                  </m:sub>
                </m:sSub>
              </m:oMath>
            </m:oMathPara>
          </w:p>
        </w:tc>
        <w:tc>
          <w:tcPr>
            <w:tcW w:w="350" w:type="pct"/>
            <w:vAlign w:val="center"/>
          </w:tcPr>
          <w:p w14:paraId="2B25CD4B" w14:textId="4D0BA677" w:rsidR="00AD6D18" w:rsidRPr="00603993" w:rsidRDefault="00AD6D18" w:rsidP="00237FE3">
            <w:pPr>
              <w:pStyle w:val="Caption"/>
              <w:spacing w:after="160"/>
              <w:rPr>
                <w:ins w:id="4167" w:author="Στάθης Καπ" w:date="2023-02-01T21:24:00Z"/>
                <w:rPrChange w:id="4168" w:author="Στάθης Καπ" w:date="2023-02-01T08:49:00Z">
                  <w:rPr>
                    <w:ins w:id="4169" w:author="Στάθης Καπ" w:date="2023-02-01T21:24:00Z"/>
                    <w:lang w:val="el-GR"/>
                  </w:rPr>
                </w:rPrChange>
              </w:rPr>
            </w:pPr>
            <w:ins w:id="4170" w:author="Στάθης Καπ" w:date="2023-02-01T21:24:00Z">
              <w:r>
                <w:t>(</w:t>
              </w:r>
              <w:r>
                <w:rPr>
                  <w:lang w:val="el-GR"/>
                </w:rPr>
                <w:fldChar w:fldCharType="begin"/>
              </w:r>
              <w:r>
                <w:rPr>
                  <w:lang w:val="el-GR"/>
                </w:rPr>
                <w:instrText xml:space="preserve"> STYLEREF 1 \s </w:instrText>
              </w:r>
              <w:r>
                <w:rPr>
                  <w:lang w:val="el-GR"/>
                </w:rPr>
                <w:fldChar w:fldCharType="separate"/>
              </w:r>
            </w:ins>
            <w:r w:rsidR="00657928">
              <w:rPr>
                <w:noProof/>
                <w:lang w:val="el-GR"/>
              </w:rPr>
              <w:t>3</w:t>
            </w:r>
            <w:ins w:id="4171" w:author="Στάθης Καπ" w:date="2023-02-01T21:2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4</w:t>
            </w:r>
            <w:ins w:id="4172" w:author="Στάθης Καπ" w:date="2023-02-01T21:24:00Z">
              <w:r>
                <w:rPr>
                  <w:lang w:val="el-GR"/>
                </w:rPr>
                <w:fldChar w:fldCharType="end"/>
              </w:r>
              <w:r>
                <w:t>)</w:t>
              </w:r>
            </w:ins>
          </w:p>
        </w:tc>
      </w:tr>
      <w:tr w:rsidR="00A17A30" w14:paraId="080A4B6C" w14:textId="77777777" w:rsidTr="00237FE3">
        <w:trPr>
          <w:ins w:id="4173" w:author="Στάθης Καπ" w:date="2023-02-01T21:25:00Z"/>
        </w:trPr>
        <w:tc>
          <w:tcPr>
            <w:tcW w:w="350" w:type="pct"/>
          </w:tcPr>
          <w:p w14:paraId="72EBD43D" w14:textId="77777777" w:rsidR="00A17A30" w:rsidRDefault="00A17A30">
            <w:pPr>
              <w:spacing w:after="160"/>
              <w:rPr>
                <w:ins w:id="4174" w:author="Στάθης Καπ" w:date="2023-02-01T21:25:00Z"/>
                <w:lang w:val="el-GR"/>
              </w:rPr>
              <w:pPrChange w:id="4175" w:author="Στάθης Καπ" w:date="2023-02-01T08:46:00Z">
                <w:pPr/>
              </w:pPrChange>
            </w:pPr>
          </w:p>
        </w:tc>
        <w:tc>
          <w:tcPr>
            <w:tcW w:w="4300" w:type="pct"/>
          </w:tcPr>
          <w:p w14:paraId="5C3A27E9" w14:textId="04C927D7" w:rsidR="00A17A30" w:rsidRPr="005846FF" w:rsidRDefault="00A17A30">
            <w:pPr>
              <w:spacing w:after="160"/>
              <w:rPr>
                <w:ins w:id="4176" w:author="Στάθης Καπ" w:date="2023-02-01T21:25:00Z"/>
                <w:lang w:val="el-GR"/>
              </w:rPr>
              <w:pPrChange w:id="4177" w:author="Στάθης Καπ" w:date="2023-02-01T08:46:00Z">
                <w:pPr/>
              </w:pPrChange>
            </w:pPr>
            <m:oMathPara>
              <m:oMath>
                <m:r>
                  <w:ins w:id="4178" w:author="Στάθης Καπ" w:date="2023-02-01T21:25:00Z">
                    <w:rPr>
                      <w:rFonts w:ascii="Cambria Math" w:eastAsiaTheme="minorEastAsia" w:hAnsi="Cambria Math"/>
                    </w:rPr>
                    <m:t>MaxShif</m:t>
                  </w:ins>
                </m:r>
                <m:sSub>
                  <m:sSubPr>
                    <m:ctrlPr>
                      <w:ins w:id="4179" w:author="Στάθης Καπ" w:date="2023-02-01T21:25:00Z">
                        <w:rPr>
                          <w:rFonts w:ascii="Cambria Math" w:eastAsiaTheme="minorEastAsia" w:hAnsi="Cambria Math"/>
                          <w:i/>
                        </w:rPr>
                      </w:ins>
                    </m:ctrlPr>
                  </m:sSubPr>
                  <m:e>
                    <m:r>
                      <w:ins w:id="4180" w:author="Στάθης Καπ" w:date="2023-02-01T21:25:00Z">
                        <w:rPr>
                          <w:rFonts w:ascii="Cambria Math" w:eastAsiaTheme="minorEastAsia" w:hAnsi="Cambria Math"/>
                        </w:rPr>
                        <m:t>t</m:t>
                      </w:ins>
                    </m:r>
                  </m:e>
                  <m:sub>
                    <m:r>
                      <w:ins w:id="4181" w:author="Στάθης Καπ" w:date="2023-02-01T21:25:00Z">
                        <w:rPr>
                          <w:rFonts w:ascii="Cambria Math" w:eastAsiaTheme="minorEastAsia" w:hAnsi="Cambria Math"/>
                        </w:rPr>
                        <m:t>j</m:t>
                      </w:ins>
                    </m:r>
                  </m:sub>
                </m:sSub>
                <m:r>
                  <w:ins w:id="4182" w:author="Στάθης Καπ" w:date="2023-02-01T21:25:00Z">
                    <w:rPr>
                      <w:rFonts w:ascii="Cambria Math" w:eastAsiaTheme="minorEastAsia" w:hAnsi="Cambria Math"/>
                    </w:rPr>
                    <m:t>=</m:t>
                  </w:ins>
                </m:r>
                <m:r>
                  <w:ins w:id="4183" w:author="Στάθης Καπ" w:date="2023-02-01T21:25:00Z">
                    <m:rPr>
                      <m:sty m:val="p"/>
                    </m:rPr>
                    <w:rPr>
                      <w:rFonts w:ascii="Cambria Math" w:eastAsiaTheme="minorEastAsia" w:hAnsi="Cambria Math"/>
                    </w:rPr>
                    <m:t>min⁡</m:t>
                  </w:ins>
                </m:r>
                <m:r>
                  <w:ins w:id="4184" w:author="Στάθης Καπ" w:date="2023-02-01T21:25:00Z">
                    <w:rPr>
                      <w:rFonts w:ascii="Cambria Math" w:eastAsiaTheme="minorEastAsia" w:hAnsi="Cambria Math"/>
                    </w:rPr>
                    <m:t>(closeTim</m:t>
                  </w:ins>
                </m:r>
                <m:sSub>
                  <m:sSubPr>
                    <m:ctrlPr>
                      <w:ins w:id="4185" w:author="Στάθης Καπ" w:date="2023-02-01T21:25:00Z">
                        <w:rPr>
                          <w:rFonts w:ascii="Cambria Math" w:eastAsiaTheme="minorEastAsia" w:hAnsi="Cambria Math"/>
                          <w:i/>
                        </w:rPr>
                      </w:ins>
                    </m:ctrlPr>
                  </m:sSubPr>
                  <m:e>
                    <m:r>
                      <w:ins w:id="4186" w:author="Στάθης Καπ" w:date="2023-02-01T21:25:00Z">
                        <w:rPr>
                          <w:rFonts w:ascii="Cambria Math" w:eastAsiaTheme="minorEastAsia" w:hAnsi="Cambria Math"/>
                        </w:rPr>
                        <m:t>e</m:t>
                      </w:ins>
                    </m:r>
                  </m:e>
                  <m:sub>
                    <m:r>
                      <w:ins w:id="4187" w:author="Στάθης Καπ" w:date="2023-02-01T21:25:00Z">
                        <w:rPr>
                          <w:rFonts w:ascii="Cambria Math" w:eastAsiaTheme="minorEastAsia" w:hAnsi="Cambria Math"/>
                        </w:rPr>
                        <m:t>j</m:t>
                      </w:ins>
                    </m:r>
                  </m:sub>
                </m:sSub>
                <m:r>
                  <w:ins w:id="4188" w:author="Στάθης Καπ" w:date="2023-02-01T21:25:00Z">
                    <w:rPr>
                      <w:rFonts w:ascii="Cambria Math" w:eastAsiaTheme="minorEastAsia" w:hAnsi="Cambria Math"/>
                    </w:rPr>
                    <m:t>-depTim</m:t>
                  </w:ins>
                </m:r>
                <m:sSub>
                  <m:sSubPr>
                    <m:ctrlPr>
                      <w:ins w:id="4189" w:author="Στάθης Καπ" w:date="2023-02-01T21:25:00Z">
                        <w:rPr>
                          <w:rFonts w:ascii="Cambria Math" w:eastAsiaTheme="minorEastAsia" w:hAnsi="Cambria Math"/>
                          <w:i/>
                        </w:rPr>
                      </w:ins>
                    </m:ctrlPr>
                  </m:sSubPr>
                  <m:e>
                    <m:r>
                      <w:ins w:id="4190" w:author="Στάθης Καπ" w:date="2023-02-01T21:25:00Z">
                        <w:rPr>
                          <w:rFonts w:ascii="Cambria Math" w:eastAsiaTheme="minorEastAsia" w:hAnsi="Cambria Math"/>
                        </w:rPr>
                        <m:t>e</m:t>
                      </w:ins>
                    </m:r>
                  </m:e>
                  <m:sub>
                    <m:r>
                      <w:ins w:id="4191" w:author="Στάθης Καπ" w:date="2023-02-01T21:25:00Z">
                        <w:rPr>
                          <w:rFonts w:ascii="Cambria Math" w:eastAsiaTheme="minorEastAsia" w:hAnsi="Cambria Math"/>
                        </w:rPr>
                        <m:t>j</m:t>
                      </w:ins>
                    </m:r>
                  </m:sub>
                </m:sSub>
                <m:r>
                  <w:ins w:id="4192" w:author="Στάθης Καπ" w:date="2023-02-01T21:25:00Z">
                    <w:rPr>
                      <w:rFonts w:ascii="Cambria Math" w:eastAsiaTheme="minorEastAsia" w:hAnsi="Cambria Math"/>
                    </w:rPr>
                    <m:t>, wai</m:t>
                  </w:ins>
                </m:r>
                <m:sSub>
                  <m:sSubPr>
                    <m:ctrlPr>
                      <w:ins w:id="4193" w:author="Στάθης Καπ" w:date="2023-02-01T21:25:00Z">
                        <w:rPr>
                          <w:rFonts w:ascii="Cambria Math" w:eastAsiaTheme="minorEastAsia" w:hAnsi="Cambria Math"/>
                          <w:i/>
                        </w:rPr>
                      </w:ins>
                    </m:ctrlPr>
                  </m:sSubPr>
                  <m:e>
                    <m:r>
                      <w:ins w:id="4194" w:author="Στάθης Καπ" w:date="2023-02-01T21:25:00Z">
                        <w:rPr>
                          <w:rFonts w:ascii="Cambria Math" w:eastAsiaTheme="minorEastAsia" w:hAnsi="Cambria Math"/>
                        </w:rPr>
                        <m:t>t</m:t>
                      </w:ins>
                    </m:r>
                  </m:e>
                  <m:sub>
                    <m:r>
                      <w:ins w:id="4195" w:author="Στάθης Καπ" w:date="2023-02-01T21:25:00Z">
                        <w:rPr>
                          <w:rFonts w:ascii="Cambria Math" w:eastAsiaTheme="minorEastAsia" w:hAnsi="Cambria Math"/>
                        </w:rPr>
                        <m:t>k</m:t>
                      </w:ins>
                    </m:r>
                  </m:sub>
                </m:sSub>
                <m:r>
                  <w:ins w:id="4196" w:author="Στάθης Καπ" w:date="2023-02-01T21:25:00Z">
                    <w:rPr>
                      <w:rFonts w:ascii="Cambria Math" w:eastAsiaTheme="minorEastAsia" w:hAnsi="Cambria Math"/>
                    </w:rPr>
                    <m:t>+MaxShif</m:t>
                  </w:ins>
                </m:r>
                <m:sSub>
                  <m:sSubPr>
                    <m:ctrlPr>
                      <w:ins w:id="4197" w:author="Στάθης Καπ" w:date="2023-02-01T21:25:00Z">
                        <w:rPr>
                          <w:rFonts w:ascii="Cambria Math" w:eastAsiaTheme="minorEastAsia" w:hAnsi="Cambria Math"/>
                          <w:i/>
                        </w:rPr>
                      </w:ins>
                    </m:ctrlPr>
                  </m:sSubPr>
                  <m:e>
                    <m:r>
                      <w:ins w:id="4198" w:author="Στάθης Καπ" w:date="2023-02-01T21:25:00Z">
                        <w:rPr>
                          <w:rFonts w:ascii="Cambria Math" w:eastAsiaTheme="minorEastAsia" w:hAnsi="Cambria Math"/>
                        </w:rPr>
                        <m:t>t</m:t>
                      </w:ins>
                    </m:r>
                  </m:e>
                  <m:sub>
                    <m:r>
                      <w:ins w:id="4199" w:author="Στάθης Καπ" w:date="2023-02-01T21:25:00Z">
                        <w:rPr>
                          <w:rFonts w:ascii="Cambria Math" w:eastAsiaTheme="minorEastAsia" w:hAnsi="Cambria Math"/>
                        </w:rPr>
                        <m:t>k</m:t>
                      </w:ins>
                    </m:r>
                  </m:sub>
                </m:sSub>
                <m:r>
                  <w:ins w:id="4200" w:author="Στάθης Καπ" w:date="2023-02-01T21:25:00Z">
                    <w:rPr>
                      <w:rFonts w:ascii="Cambria Math" w:eastAsiaTheme="minorEastAsia" w:hAnsi="Cambria Math"/>
                    </w:rPr>
                    <m:t>)</m:t>
                  </w:ins>
                </m:r>
              </m:oMath>
            </m:oMathPara>
          </w:p>
        </w:tc>
        <w:tc>
          <w:tcPr>
            <w:tcW w:w="350" w:type="pct"/>
            <w:vAlign w:val="center"/>
          </w:tcPr>
          <w:p w14:paraId="3E1A0A4F" w14:textId="35AB84D4" w:rsidR="00A17A30" w:rsidRPr="00603993" w:rsidRDefault="00A17A30" w:rsidP="00237FE3">
            <w:pPr>
              <w:pStyle w:val="Caption"/>
              <w:spacing w:after="160"/>
              <w:rPr>
                <w:ins w:id="4201" w:author="Στάθης Καπ" w:date="2023-02-01T21:25:00Z"/>
                <w:rPrChange w:id="4202" w:author="Στάθης Καπ" w:date="2023-02-01T08:49:00Z">
                  <w:rPr>
                    <w:ins w:id="4203" w:author="Στάθης Καπ" w:date="2023-02-01T21:25:00Z"/>
                    <w:lang w:val="el-GR"/>
                  </w:rPr>
                </w:rPrChange>
              </w:rPr>
            </w:pPr>
            <w:ins w:id="4204" w:author="Στάθης Καπ" w:date="2023-02-01T21:25:00Z">
              <w:r>
                <w:t>(</w:t>
              </w:r>
              <w:r>
                <w:rPr>
                  <w:lang w:val="el-GR"/>
                </w:rPr>
                <w:fldChar w:fldCharType="begin"/>
              </w:r>
              <w:r>
                <w:rPr>
                  <w:lang w:val="el-GR"/>
                </w:rPr>
                <w:instrText xml:space="preserve"> STYLEREF 1 \s </w:instrText>
              </w:r>
              <w:r>
                <w:rPr>
                  <w:lang w:val="el-GR"/>
                </w:rPr>
                <w:fldChar w:fldCharType="separate"/>
              </w:r>
            </w:ins>
            <w:r w:rsidR="00657928">
              <w:rPr>
                <w:noProof/>
                <w:lang w:val="el-GR"/>
              </w:rPr>
              <w:t>3</w:t>
            </w:r>
            <w:ins w:id="4205" w:author="Στάθης Καπ" w:date="2023-02-01T21:25: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5</w:t>
            </w:r>
            <w:ins w:id="4206" w:author="Στάθης Καπ" w:date="2023-02-01T21:25:00Z">
              <w:r>
                <w:rPr>
                  <w:lang w:val="el-GR"/>
                </w:rPr>
                <w:fldChar w:fldCharType="end"/>
              </w:r>
              <w:r>
                <w:t>)</w:t>
              </w:r>
            </w:ins>
          </w:p>
        </w:tc>
      </w:tr>
    </w:tbl>
    <w:p w14:paraId="14EC5FC6" w14:textId="6BDEE49E" w:rsidR="004F6E32" w:rsidRPr="004F6E32" w:rsidDel="004F6E32" w:rsidRDefault="0060093E" w:rsidP="00A37CE4">
      <w:pPr>
        <w:rPr>
          <w:del w:id="4207" w:author="Στάθης Καπ" w:date="2023-02-01T21:23:00Z"/>
          <w:rFonts w:eastAsiaTheme="minorEastAsia"/>
        </w:rPr>
      </w:pPr>
      <w:ins w:id="4208" w:author="Στάθης Καπ" w:date="2023-03-13T04:20:00Z">
        <w:r>
          <w:rPr>
            <w:rFonts w:eastAsiaTheme="minorEastAsia"/>
          </w:rPr>
          <w:tab/>
        </w:r>
      </w:ins>
    </w:p>
    <w:p w14:paraId="365244DE" w14:textId="1F3A26BA" w:rsidR="0076131F" w:rsidRPr="004F6E32" w:rsidDel="004F6E32" w:rsidRDefault="00CF341E" w:rsidP="00A37CE4">
      <w:pPr>
        <w:rPr>
          <w:del w:id="4209" w:author="Στάθης Καπ" w:date="2023-02-01T21:23:00Z"/>
          <w:rFonts w:eastAsiaTheme="minorEastAsia"/>
          <w:rPrChange w:id="4210" w:author="Στάθης Καπ" w:date="2023-02-01T21:23:00Z">
            <w:rPr>
              <w:del w:id="4211" w:author="Στάθης Καπ" w:date="2023-02-01T21:23:00Z"/>
              <w:rFonts w:ascii="Cambria Math" w:hAnsi="Cambria Math"/>
              <w:i/>
            </w:rPr>
          </w:rPrChange>
        </w:rPr>
      </w:pPr>
      <w:commentRangeStart w:id="4212"/>
      <m:oMathPara>
        <m:oMath>
          <m:r>
            <w:del w:id="4213" w:author="Στάθης Καπ" w:date="2023-02-01T21:23:00Z">
              <w:rPr>
                <w:rFonts w:ascii="Cambria Math" w:hAnsi="Cambria Math"/>
              </w:rPr>
              <m:t>arrTim</m:t>
            </w:del>
          </m:r>
          <m:sSub>
            <m:sSubPr>
              <m:ctrlPr>
                <w:del w:id="4214" w:author="Στάθης Καπ" w:date="2023-02-01T21:23:00Z">
                  <w:rPr>
                    <w:rFonts w:ascii="Cambria Math" w:hAnsi="Cambria Math"/>
                    <w:i/>
                  </w:rPr>
                </w:del>
              </m:ctrlPr>
            </m:sSubPr>
            <m:e>
              <m:r>
                <w:del w:id="4215" w:author="Στάθης Καπ" w:date="2023-02-01T21:23:00Z">
                  <w:rPr>
                    <w:rFonts w:ascii="Cambria Math" w:hAnsi="Cambria Math"/>
                  </w:rPr>
                  <m:t>e</m:t>
                </w:del>
              </m:r>
            </m:e>
            <m:sub>
              <m:r>
                <w:del w:id="4216" w:author="Στάθης Καπ" w:date="2023-02-01T21:23:00Z">
                  <w:rPr>
                    <w:rFonts w:ascii="Cambria Math" w:hAnsi="Cambria Math"/>
                  </w:rPr>
                  <m:t>j</m:t>
                </w:del>
              </m:r>
            </m:sub>
          </m:sSub>
          <w:commentRangeEnd w:id="4212"/>
          <m:r>
            <w:del w:id="4217" w:author="Στάθης Καπ" w:date="2023-02-01T06:01:00Z">
              <m:rPr>
                <m:sty m:val="p"/>
              </m:rPr>
              <w:rPr>
                <w:rStyle w:val="CommentReference"/>
              </w:rPr>
              <w:commentReference w:id="4212"/>
            </w:del>
          </m:r>
          <m:r>
            <w:del w:id="4218" w:author="Στάθης Καπ" w:date="2023-02-01T06:01:00Z">
              <w:rPr>
                <w:rFonts w:ascii="Cambria Math" w:hAnsi="Cambria Math"/>
              </w:rPr>
              <m:t>=</m:t>
            </w:del>
          </m:r>
          <m:r>
            <w:del w:id="4219" w:author="Στάθης Καπ" w:date="2023-02-01T21:23:00Z">
              <w:rPr>
                <w:rFonts w:ascii="Cambria Math" w:hAnsi="Cambria Math"/>
              </w:rPr>
              <m:t>depTim</m:t>
            </w:del>
          </m:r>
          <m:sSub>
            <m:sSubPr>
              <m:ctrlPr>
                <w:del w:id="4220" w:author="Στάθης Καπ" w:date="2023-02-01T21:23:00Z">
                  <w:rPr>
                    <w:rFonts w:ascii="Cambria Math" w:hAnsi="Cambria Math"/>
                    <w:i/>
                  </w:rPr>
                </w:del>
              </m:ctrlPr>
            </m:sSubPr>
            <m:e>
              <m:r>
                <w:del w:id="4221" w:author="Στάθης Καπ" w:date="2023-02-01T21:23:00Z">
                  <w:rPr>
                    <w:rFonts w:ascii="Cambria Math" w:hAnsi="Cambria Math"/>
                  </w:rPr>
                  <m:t>e</m:t>
                </w:del>
              </m:r>
            </m:e>
            <m:sub>
              <m:r>
                <w:del w:id="4222" w:author="Στάθης Καπ" w:date="2023-02-01T21:23:00Z">
                  <w:rPr>
                    <w:rFonts w:ascii="Cambria Math" w:hAnsi="Cambria Math"/>
                  </w:rPr>
                  <m:t>i</m:t>
                </w:del>
              </m:r>
            </m:sub>
          </m:sSub>
          <m:r>
            <w:del w:id="4223" w:author="Στάθης Καπ" w:date="2023-02-01T21:23:00Z">
              <w:rPr>
                <w:rFonts w:ascii="Cambria Math" w:hAnsi="Cambria Math"/>
              </w:rPr>
              <m:t>+T</m:t>
            </w:del>
          </m:r>
          <m:sSub>
            <m:sSubPr>
              <m:ctrlPr>
                <w:del w:id="4224" w:author="Στάθης Καπ" w:date="2023-02-01T21:23:00Z">
                  <w:rPr>
                    <w:rFonts w:ascii="Cambria Math" w:hAnsi="Cambria Math"/>
                    <w:i/>
                  </w:rPr>
                </w:del>
              </m:ctrlPr>
            </m:sSubPr>
            <m:e>
              <m:r>
                <w:del w:id="4225" w:author="Στάθης Καπ" w:date="2023-02-01T21:23:00Z">
                  <w:rPr>
                    <w:rFonts w:ascii="Cambria Math" w:hAnsi="Cambria Math"/>
                  </w:rPr>
                  <m:t>T</m:t>
                </w:del>
              </m:r>
            </m:e>
            <m:sub>
              <m:r>
                <w:del w:id="4226" w:author="Στάθης Καπ" w:date="2023-02-01T21:23:00Z">
                  <w:rPr>
                    <w:rFonts w:ascii="Cambria Math" w:hAnsi="Cambria Math"/>
                  </w:rPr>
                  <m:t>ij</m:t>
                </w:del>
              </m:r>
            </m:sub>
          </m:sSub>
        </m:oMath>
      </m:oMathPara>
    </w:p>
    <w:p w14:paraId="0D28DA49" w14:textId="4943F393" w:rsidR="00CF341E" w:rsidRPr="00587C7F" w:rsidDel="004F6E32" w:rsidRDefault="00CF341E" w:rsidP="00A37CE4">
      <w:pPr>
        <w:rPr>
          <w:del w:id="4227" w:author="Στάθης Καπ" w:date="2023-02-01T21:23:00Z"/>
          <w:rFonts w:eastAsiaTheme="minorEastAsia"/>
        </w:rPr>
      </w:pPr>
      <m:oMathPara>
        <m:oMath>
          <m:r>
            <w:del w:id="4228" w:author="Στάθης Καπ" w:date="2023-02-01T21:23:00Z">
              <w:rPr>
                <w:rFonts w:ascii="Cambria Math" w:hAnsi="Cambria Math"/>
              </w:rPr>
              <m:t>wai</m:t>
            </w:del>
          </m:r>
          <m:sSub>
            <m:sSubPr>
              <m:ctrlPr>
                <w:del w:id="4229" w:author="Στάθης Καπ" w:date="2023-02-01T21:23:00Z">
                  <w:rPr>
                    <w:rFonts w:ascii="Cambria Math" w:hAnsi="Cambria Math"/>
                    <w:i/>
                  </w:rPr>
                </w:del>
              </m:ctrlPr>
            </m:sSubPr>
            <m:e>
              <m:r>
                <w:del w:id="4230" w:author="Στάθης Καπ" w:date="2023-02-01T21:23:00Z">
                  <w:rPr>
                    <w:rFonts w:ascii="Cambria Math" w:hAnsi="Cambria Math"/>
                  </w:rPr>
                  <m:t>t</m:t>
                </w:del>
              </m:r>
            </m:e>
            <m:sub>
              <m:r>
                <w:del w:id="4231" w:author="Στάθης Καπ" w:date="2023-02-01T21:23:00Z">
                  <w:rPr>
                    <w:rFonts w:ascii="Cambria Math" w:hAnsi="Cambria Math"/>
                  </w:rPr>
                  <m:t>j</m:t>
                </w:del>
              </m:r>
            </m:sub>
          </m:sSub>
          <m:r>
            <w:del w:id="4232" w:author="Στάθης Καπ" w:date="2023-02-01T21:23:00Z">
              <w:rPr>
                <w:rFonts w:ascii="Cambria Math" w:hAnsi="Cambria Math"/>
              </w:rPr>
              <m:t>=</m:t>
            </w:del>
          </m:r>
          <m:r>
            <w:del w:id="4233" w:author="Στάθης Καπ" w:date="2023-02-01T21:23:00Z">
              <m:rPr>
                <m:sty m:val="p"/>
              </m:rPr>
              <w:rPr>
                <w:rFonts w:ascii="Cambria Math" w:hAnsi="Cambria Math"/>
              </w:rPr>
              <m:t>max⁡</m:t>
            </w:del>
          </m:r>
          <m:r>
            <w:del w:id="4234" w:author="Στάθης Καπ" w:date="2023-02-01T21:23:00Z">
              <w:rPr>
                <w:rFonts w:ascii="Cambria Math" w:hAnsi="Cambria Math"/>
              </w:rPr>
              <m:t>(0, openTim</m:t>
            </w:del>
          </m:r>
          <m:sSub>
            <m:sSubPr>
              <m:ctrlPr>
                <w:del w:id="4235" w:author="Στάθης Καπ" w:date="2023-02-01T21:23:00Z">
                  <w:rPr>
                    <w:rFonts w:ascii="Cambria Math" w:hAnsi="Cambria Math"/>
                    <w:i/>
                  </w:rPr>
                </w:del>
              </m:ctrlPr>
            </m:sSubPr>
            <m:e>
              <m:r>
                <w:del w:id="4236" w:author="Στάθης Καπ" w:date="2023-02-01T21:23:00Z">
                  <w:rPr>
                    <w:rFonts w:ascii="Cambria Math" w:hAnsi="Cambria Math"/>
                  </w:rPr>
                  <m:t>e</m:t>
                </w:del>
              </m:r>
            </m:e>
            <m:sub>
              <m:r>
                <w:del w:id="4237" w:author="Στάθης Καπ" w:date="2023-02-01T21:23:00Z">
                  <w:rPr>
                    <w:rFonts w:ascii="Cambria Math" w:hAnsi="Cambria Math"/>
                  </w:rPr>
                  <m:t>j</m:t>
                </w:del>
              </m:r>
            </m:sub>
          </m:sSub>
          <m:r>
            <w:del w:id="4238" w:author="Στάθης Καπ" w:date="2023-02-01T21:23:00Z">
              <w:rPr>
                <w:rFonts w:ascii="Cambria Math" w:hAnsi="Cambria Math"/>
              </w:rPr>
              <m:t>-arrTim</m:t>
            </w:del>
          </m:r>
          <m:sSub>
            <m:sSubPr>
              <m:ctrlPr>
                <w:del w:id="4239" w:author="Στάθης Καπ" w:date="2023-02-01T21:23:00Z">
                  <w:rPr>
                    <w:rFonts w:ascii="Cambria Math" w:hAnsi="Cambria Math"/>
                    <w:i/>
                  </w:rPr>
                </w:del>
              </m:ctrlPr>
            </m:sSubPr>
            <m:e>
              <m:r>
                <w:del w:id="4240" w:author="Στάθης Καπ" w:date="2023-02-01T21:23:00Z">
                  <w:rPr>
                    <w:rFonts w:ascii="Cambria Math" w:hAnsi="Cambria Math"/>
                  </w:rPr>
                  <m:t>e</m:t>
                </w:del>
              </m:r>
            </m:e>
            <m:sub>
              <m:r>
                <w:del w:id="4241" w:author="Στάθης Καπ" w:date="2023-02-01T21:23:00Z">
                  <w:rPr>
                    <w:rFonts w:ascii="Cambria Math" w:hAnsi="Cambria Math"/>
                  </w:rPr>
                  <m:t>j</m:t>
                </w:del>
              </m:r>
            </m:sub>
          </m:sSub>
          <m:r>
            <w:del w:id="4242" w:author="Στάθης Καπ" w:date="2023-02-01T21:23:00Z">
              <w:rPr>
                <w:rFonts w:ascii="Cambria Math" w:hAnsi="Cambria Math"/>
              </w:rPr>
              <m:t>)</m:t>
            </w:del>
          </m:r>
        </m:oMath>
      </m:oMathPara>
    </w:p>
    <w:p w14:paraId="734AC9A1" w14:textId="175C2CC0" w:rsidR="00587C7F" w:rsidRPr="006E05D0" w:rsidDel="004F6E32" w:rsidRDefault="00E00E92" w:rsidP="00A37CE4">
      <w:pPr>
        <w:rPr>
          <w:del w:id="4243" w:author="Στάθης Καπ" w:date="2023-02-01T21:23:00Z"/>
          <w:rFonts w:eastAsiaTheme="minorEastAsia"/>
        </w:rPr>
      </w:pPr>
      <m:oMathPara>
        <m:oMath>
          <m:r>
            <w:del w:id="4244" w:author="Στάθης Καπ" w:date="2023-02-01T21:23:00Z">
              <w:rPr>
                <w:rFonts w:ascii="Cambria Math" w:hAnsi="Cambria Math"/>
              </w:rPr>
              <m:t>startOfVisi</m:t>
            </w:del>
          </m:r>
          <m:sSub>
            <m:sSubPr>
              <m:ctrlPr>
                <w:del w:id="4245" w:author="Στάθης Καπ" w:date="2023-02-01T21:23:00Z">
                  <w:rPr>
                    <w:rFonts w:ascii="Cambria Math" w:hAnsi="Cambria Math"/>
                    <w:i/>
                  </w:rPr>
                </w:del>
              </m:ctrlPr>
            </m:sSubPr>
            <m:e>
              <m:r>
                <w:del w:id="4246" w:author="Στάθης Καπ" w:date="2023-02-01T21:23:00Z">
                  <w:rPr>
                    <w:rFonts w:ascii="Cambria Math" w:hAnsi="Cambria Math"/>
                  </w:rPr>
                  <m:t>t</m:t>
                </w:del>
              </m:r>
            </m:e>
            <m:sub>
              <m:r>
                <w:del w:id="4247" w:author="Στάθης Καπ" w:date="2023-02-01T21:23:00Z">
                  <w:rPr>
                    <w:rFonts w:ascii="Cambria Math" w:hAnsi="Cambria Math"/>
                  </w:rPr>
                  <m:t>j</m:t>
                </w:del>
              </m:r>
            </m:sub>
          </m:sSub>
          <m:r>
            <w:del w:id="4248" w:author="Στάθης Καπ" w:date="2023-02-01T21:23:00Z">
              <w:rPr>
                <w:rFonts w:ascii="Cambria Math" w:hAnsi="Cambria Math"/>
              </w:rPr>
              <m:t>=arrTim</m:t>
            </w:del>
          </m:r>
          <m:sSub>
            <m:sSubPr>
              <m:ctrlPr>
                <w:del w:id="4249" w:author="Στάθης Καπ" w:date="2023-02-01T21:23:00Z">
                  <w:rPr>
                    <w:rFonts w:ascii="Cambria Math" w:hAnsi="Cambria Math"/>
                    <w:i/>
                  </w:rPr>
                </w:del>
              </m:ctrlPr>
            </m:sSubPr>
            <m:e>
              <m:r>
                <w:del w:id="4250" w:author="Στάθης Καπ" w:date="2023-02-01T21:23:00Z">
                  <w:rPr>
                    <w:rFonts w:ascii="Cambria Math" w:hAnsi="Cambria Math"/>
                  </w:rPr>
                  <m:t>e</m:t>
                </w:del>
              </m:r>
            </m:e>
            <m:sub>
              <m:r>
                <w:del w:id="4251" w:author="Στάθης Καπ" w:date="2023-02-01T21:23:00Z">
                  <w:rPr>
                    <w:rFonts w:ascii="Cambria Math" w:hAnsi="Cambria Math"/>
                  </w:rPr>
                  <m:t>j</m:t>
                </w:del>
              </m:r>
            </m:sub>
          </m:sSub>
          <m:r>
            <w:del w:id="4252" w:author="Στάθης Καπ" w:date="2023-02-01T21:23:00Z">
              <w:rPr>
                <w:rFonts w:ascii="Cambria Math" w:hAnsi="Cambria Math"/>
              </w:rPr>
              <m:t>+wai</m:t>
            </w:del>
          </m:r>
          <m:sSub>
            <m:sSubPr>
              <m:ctrlPr>
                <w:del w:id="4253" w:author="Στάθης Καπ" w:date="2023-02-01T21:23:00Z">
                  <w:rPr>
                    <w:rFonts w:ascii="Cambria Math" w:hAnsi="Cambria Math"/>
                    <w:i/>
                  </w:rPr>
                </w:del>
              </m:ctrlPr>
            </m:sSubPr>
            <m:e>
              <m:r>
                <w:del w:id="4254" w:author="Στάθης Καπ" w:date="2023-02-01T21:23:00Z">
                  <w:rPr>
                    <w:rFonts w:ascii="Cambria Math" w:hAnsi="Cambria Math"/>
                  </w:rPr>
                  <m:t>t</m:t>
                </w:del>
              </m:r>
            </m:e>
            <m:sub>
              <m:r>
                <w:del w:id="4255" w:author="Στάθης Καπ" w:date="2023-02-01T21:23:00Z">
                  <w:rPr>
                    <w:rFonts w:ascii="Cambria Math" w:hAnsi="Cambria Math"/>
                  </w:rPr>
                  <m:t>j</m:t>
                </w:del>
              </m:r>
            </m:sub>
          </m:sSub>
        </m:oMath>
      </m:oMathPara>
    </w:p>
    <w:p w14:paraId="17261EA6" w14:textId="414F0B35" w:rsidR="006E05D0" w:rsidRPr="008D3F8C" w:rsidDel="004F6E32" w:rsidRDefault="0011367C" w:rsidP="00A37CE4">
      <w:pPr>
        <w:rPr>
          <w:del w:id="4256" w:author="Στάθης Καπ" w:date="2023-02-01T21:23:00Z"/>
          <w:rFonts w:eastAsiaTheme="minorEastAsia"/>
        </w:rPr>
      </w:pPr>
      <m:oMathPara>
        <m:oMath>
          <m:r>
            <w:del w:id="4257" w:author="Στάθης Καπ" w:date="2023-02-01T21:23:00Z">
              <w:rPr>
                <w:rFonts w:ascii="Cambria Math" w:eastAsiaTheme="minorEastAsia" w:hAnsi="Cambria Math"/>
              </w:rPr>
              <m:t>depTim</m:t>
            </w:del>
          </m:r>
          <m:sSub>
            <m:sSubPr>
              <m:ctrlPr>
                <w:del w:id="4258" w:author="Στάθης Καπ" w:date="2023-02-01T21:23:00Z">
                  <w:rPr>
                    <w:rFonts w:ascii="Cambria Math" w:eastAsiaTheme="minorEastAsia" w:hAnsi="Cambria Math"/>
                    <w:i/>
                  </w:rPr>
                </w:del>
              </m:ctrlPr>
            </m:sSubPr>
            <m:e>
              <m:r>
                <w:del w:id="4259" w:author="Στάθης Καπ" w:date="2023-02-01T21:23:00Z">
                  <w:rPr>
                    <w:rFonts w:ascii="Cambria Math" w:eastAsiaTheme="minorEastAsia" w:hAnsi="Cambria Math"/>
                  </w:rPr>
                  <m:t>e</m:t>
                </w:del>
              </m:r>
            </m:e>
            <m:sub>
              <m:r>
                <w:del w:id="4260" w:author="Στάθης Καπ" w:date="2023-02-01T21:23:00Z">
                  <w:rPr>
                    <w:rFonts w:ascii="Cambria Math" w:eastAsiaTheme="minorEastAsia" w:hAnsi="Cambria Math"/>
                  </w:rPr>
                  <m:t>j</m:t>
                </w:del>
              </m:r>
            </m:sub>
          </m:sSub>
          <m:r>
            <w:del w:id="4261" w:author="Στάθης Καπ" w:date="2023-02-01T21:23:00Z">
              <w:rPr>
                <w:rFonts w:ascii="Cambria Math" w:eastAsiaTheme="minorEastAsia" w:hAnsi="Cambria Math"/>
              </w:rPr>
              <m:t>=startOfVisi</m:t>
            </w:del>
          </m:r>
          <m:sSub>
            <m:sSubPr>
              <m:ctrlPr>
                <w:del w:id="4262" w:author="Στάθης Καπ" w:date="2023-02-01T21:23:00Z">
                  <w:rPr>
                    <w:rFonts w:ascii="Cambria Math" w:eastAsiaTheme="minorEastAsia" w:hAnsi="Cambria Math"/>
                    <w:i/>
                  </w:rPr>
                </w:del>
              </m:ctrlPr>
            </m:sSubPr>
            <m:e>
              <m:r>
                <w:del w:id="4263" w:author="Στάθης Καπ" w:date="2023-02-01T21:23:00Z">
                  <w:rPr>
                    <w:rFonts w:ascii="Cambria Math" w:eastAsiaTheme="minorEastAsia" w:hAnsi="Cambria Math"/>
                  </w:rPr>
                  <m:t>t</m:t>
                </w:del>
              </m:r>
            </m:e>
            <m:sub>
              <m:r>
                <w:del w:id="4264" w:author="Στάθης Καπ" w:date="2023-02-01T21:23:00Z">
                  <w:rPr>
                    <w:rFonts w:ascii="Cambria Math" w:eastAsiaTheme="minorEastAsia" w:hAnsi="Cambria Math"/>
                  </w:rPr>
                  <m:t>j</m:t>
                </w:del>
              </m:r>
            </m:sub>
          </m:sSub>
          <m:r>
            <w:del w:id="4265" w:author="Στάθης Καπ" w:date="2023-02-01T21:23:00Z">
              <w:rPr>
                <w:rFonts w:ascii="Cambria Math" w:eastAsiaTheme="minorEastAsia" w:hAnsi="Cambria Math"/>
              </w:rPr>
              <m:t>+visitDu</m:t>
            </w:del>
          </m:r>
          <m:sSub>
            <m:sSubPr>
              <m:ctrlPr>
                <w:del w:id="4266" w:author="Στάθης Καπ" w:date="2023-02-01T21:23:00Z">
                  <w:rPr>
                    <w:rFonts w:ascii="Cambria Math" w:eastAsiaTheme="minorEastAsia" w:hAnsi="Cambria Math"/>
                    <w:i/>
                  </w:rPr>
                </w:del>
              </m:ctrlPr>
            </m:sSubPr>
            <m:e>
              <m:r>
                <w:del w:id="4267" w:author="Στάθης Καπ" w:date="2023-02-01T21:23:00Z">
                  <w:rPr>
                    <w:rFonts w:ascii="Cambria Math" w:eastAsiaTheme="minorEastAsia" w:hAnsi="Cambria Math"/>
                  </w:rPr>
                  <m:t>r</m:t>
                </w:del>
              </m:r>
            </m:e>
            <m:sub>
              <m:r>
                <w:del w:id="4268" w:author="Στάθης Καπ" w:date="2023-02-01T21:23:00Z">
                  <w:rPr>
                    <w:rFonts w:ascii="Cambria Math" w:eastAsiaTheme="minorEastAsia" w:hAnsi="Cambria Math"/>
                  </w:rPr>
                  <m:t>j</m:t>
                </w:del>
              </m:r>
            </m:sub>
          </m:sSub>
        </m:oMath>
      </m:oMathPara>
    </w:p>
    <w:p w14:paraId="2C729535" w14:textId="3709C172" w:rsidR="008D3F8C" w:rsidRPr="00A40331" w:rsidDel="004F6E32" w:rsidRDefault="00EF50EF" w:rsidP="00A37CE4">
      <w:pPr>
        <w:rPr>
          <w:del w:id="4269" w:author="Στάθης Καπ" w:date="2023-02-01T21:23:00Z"/>
          <w:rFonts w:eastAsiaTheme="minorEastAsia"/>
        </w:rPr>
      </w:pPr>
      <m:oMathPara>
        <m:oMath>
          <m:r>
            <w:del w:id="4270" w:author="Στάθης Καπ" w:date="2023-02-01T21:23:00Z">
              <w:rPr>
                <w:rFonts w:ascii="Cambria Math" w:eastAsiaTheme="minorEastAsia" w:hAnsi="Cambria Math"/>
              </w:rPr>
              <m:t>Shif</m:t>
            </w:del>
          </m:r>
          <m:sSub>
            <m:sSubPr>
              <m:ctrlPr>
                <w:del w:id="4271" w:author="Στάθης Καπ" w:date="2023-02-01T21:23:00Z">
                  <w:rPr>
                    <w:rFonts w:ascii="Cambria Math" w:eastAsiaTheme="minorEastAsia" w:hAnsi="Cambria Math"/>
                    <w:i/>
                  </w:rPr>
                </w:del>
              </m:ctrlPr>
            </m:sSubPr>
            <m:e>
              <m:r>
                <w:del w:id="4272" w:author="Στάθης Καπ" w:date="2023-02-01T21:23:00Z">
                  <w:rPr>
                    <w:rFonts w:ascii="Cambria Math" w:eastAsiaTheme="minorEastAsia" w:hAnsi="Cambria Math"/>
                  </w:rPr>
                  <m:t>t</m:t>
                </w:del>
              </m:r>
            </m:e>
            <m:sub>
              <m:r>
                <w:del w:id="4273" w:author="Στάθης Καπ" w:date="2023-02-01T21:23:00Z">
                  <w:rPr>
                    <w:rFonts w:ascii="Cambria Math" w:eastAsiaTheme="minorEastAsia" w:hAnsi="Cambria Math"/>
                  </w:rPr>
                  <m:t>j</m:t>
                </w:del>
              </m:r>
            </m:sub>
          </m:sSub>
          <m:r>
            <w:del w:id="4274" w:author="Στάθης Καπ" w:date="2023-02-01T21:23:00Z">
              <w:rPr>
                <w:rFonts w:ascii="Cambria Math" w:eastAsiaTheme="minorEastAsia" w:hAnsi="Cambria Math"/>
              </w:rPr>
              <m:t>=T</m:t>
            </w:del>
          </m:r>
          <m:sSub>
            <m:sSubPr>
              <m:ctrlPr>
                <w:del w:id="4275" w:author="Στάθης Καπ" w:date="2023-02-01T21:23:00Z">
                  <w:rPr>
                    <w:rFonts w:ascii="Cambria Math" w:eastAsiaTheme="minorEastAsia" w:hAnsi="Cambria Math"/>
                    <w:i/>
                  </w:rPr>
                </w:del>
              </m:ctrlPr>
            </m:sSubPr>
            <m:e>
              <m:r>
                <w:del w:id="4276" w:author="Στάθης Καπ" w:date="2023-02-01T21:23:00Z">
                  <w:rPr>
                    <w:rFonts w:ascii="Cambria Math" w:eastAsiaTheme="minorEastAsia" w:hAnsi="Cambria Math"/>
                  </w:rPr>
                  <m:t>T</m:t>
                </w:del>
              </m:r>
            </m:e>
            <m:sub>
              <m:r>
                <w:del w:id="4277" w:author="Στάθης Καπ" w:date="2023-02-01T21:23:00Z">
                  <w:rPr>
                    <w:rFonts w:ascii="Cambria Math" w:eastAsiaTheme="minorEastAsia" w:hAnsi="Cambria Math"/>
                  </w:rPr>
                  <m:t>ij</m:t>
                </w:del>
              </m:r>
            </m:sub>
          </m:sSub>
          <m:r>
            <w:del w:id="4278" w:author="Στάθης Καπ" w:date="2023-02-01T21:23:00Z">
              <w:rPr>
                <w:rFonts w:ascii="Cambria Math" w:eastAsiaTheme="minorEastAsia" w:hAnsi="Cambria Math"/>
              </w:rPr>
              <m:t>+wai</m:t>
            </w:del>
          </m:r>
          <m:sSub>
            <m:sSubPr>
              <m:ctrlPr>
                <w:del w:id="4279" w:author="Στάθης Καπ" w:date="2023-02-01T21:23:00Z">
                  <w:rPr>
                    <w:rFonts w:ascii="Cambria Math" w:eastAsiaTheme="minorEastAsia" w:hAnsi="Cambria Math"/>
                    <w:i/>
                  </w:rPr>
                </w:del>
              </m:ctrlPr>
            </m:sSubPr>
            <m:e>
              <m:r>
                <w:del w:id="4280" w:author="Στάθης Καπ" w:date="2023-02-01T21:23:00Z">
                  <w:rPr>
                    <w:rFonts w:ascii="Cambria Math" w:eastAsiaTheme="minorEastAsia" w:hAnsi="Cambria Math"/>
                  </w:rPr>
                  <m:t>t</m:t>
                </w:del>
              </m:r>
            </m:e>
            <m:sub>
              <m:r>
                <w:del w:id="4281" w:author="Στάθης Καπ" w:date="2023-02-01T21:23:00Z">
                  <w:rPr>
                    <w:rFonts w:ascii="Cambria Math" w:eastAsiaTheme="minorEastAsia" w:hAnsi="Cambria Math"/>
                  </w:rPr>
                  <m:t>j</m:t>
                </w:del>
              </m:r>
            </m:sub>
          </m:sSub>
          <m:r>
            <w:del w:id="4282" w:author="Στάθης Καπ" w:date="2023-02-01T21:23:00Z">
              <w:rPr>
                <w:rFonts w:ascii="Cambria Math" w:eastAsiaTheme="minorEastAsia" w:hAnsi="Cambria Math"/>
              </w:rPr>
              <m:t>+visitDu</m:t>
            </w:del>
          </m:r>
          <m:sSub>
            <m:sSubPr>
              <m:ctrlPr>
                <w:del w:id="4283" w:author="Στάθης Καπ" w:date="2023-02-01T21:23:00Z">
                  <w:rPr>
                    <w:rFonts w:ascii="Cambria Math" w:eastAsiaTheme="minorEastAsia" w:hAnsi="Cambria Math"/>
                    <w:i/>
                  </w:rPr>
                </w:del>
              </m:ctrlPr>
            </m:sSubPr>
            <m:e>
              <m:r>
                <w:del w:id="4284" w:author="Στάθης Καπ" w:date="2023-02-01T21:23:00Z">
                  <w:rPr>
                    <w:rFonts w:ascii="Cambria Math" w:eastAsiaTheme="minorEastAsia" w:hAnsi="Cambria Math"/>
                  </w:rPr>
                  <m:t>r</m:t>
                </w:del>
              </m:r>
            </m:e>
            <m:sub>
              <m:r>
                <w:del w:id="4285" w:author="Στάθης Καπ" w:date="2023-02-01T21:23:00Z">
                  <w:rPr>
                    <w:rFonts w:ascii="Cambria Math" w:eastAsiaTheme="minorEastAsia" w:hAnsi="Cambria Math"/>
                  </w:rPr>
                  <m:t>j</m:t>
                </w:del>
              </m:r>
            </m:sub>
          </m:sSub>
          <m:r>
            <w:del w:id="4286" w:author="Στάθης Καπ" w:date="2023-02-01T21:23:00Z">
              <w:rPr>
                <w:rFonts w:ascii="Cambria Math" w:eastAsiaTheme="minorEastAsia" w:hAnsi="Cambria Math"/>
              </w:rPr>
              <m:t>+T</m:t>
            </w:del>
          </m:r>
          <m:sSub>
            <m:sSubPr>
              <m:ctrlPr>
                <w:del w:id="4287" w:author="Στάθης Καπ" w:date="2023-02-01T21:23:00Z">
                  <w:rPr>
                    <w:rFonts w:ascii="Cambria Math" w:eastAsiaTheme="minorEastAsia" w:hAnsi="Cambria Math"/>
                    <w:i/>
                  </w:rPr>
                </w:del>
              </m:ctrlPr>
            </m:sSubPr>
            <m:e>
              <m:r>
                <w:del w:id="4288" w:author="Στάθης Καπ" w:date="2023-02-01T21:23:00Z">
                  <w:rPr>
                    <w:rFonts w:ascii="Cambria Math" w:eastAsiaTheme="minorEastAsia" w:hAnsi="Cambria Math"/>
                  </w:rPr>
                  <m:t>T</m:t>
                </w:del>
              </m:r>
            </m:e>
            <m:sub>
              <m:r>
                <w:del w:id="4289" w:author="Στάθης Καπ" w:date="2023-02-01T21:23:00Z">
                  <w:rPr>
                    <w:rFonts w:ascii="Cambria Math" w:eastAsiaTheme="minorEastAsia" w:hAnsi="Cambria Math"/>
                  </w:rPr>
                  <m:t>jk</m:t>
                </w:del>
              </m:r>
            </m:sub>
          </m:sSub>
          <m:r>
            <w:del w:id="4290" w:author="Στάθης Καπ" w:date="2023-02-01T21:23:00Z">
              <w:rPr>
                <w:rFonts w:ascii="Cambria Math" w:eastAsiaTheme="minorEastAsia" w:hAnsi="Cambria Math"/>
              </w:rPr>
              <m:t>-T</m:t>
            </w:del>
          </m:r>
          <m:sSub>
            <m:sSubPr>
              <m:ctrlPr>
                <w:del w:id="4291" w:author="Στάθης Καπ" w:date="2023-02-01T21:23:00Z">
                  <w:rPr>
                    <w:rFonts w:ascii="Cambria Math" w:eastAsiaTheme="minorEastAsia" w:hAnsi="Cambria Math"/>
                    <w:i/>
                  </w:rPr>
                </w:del>
              </m:ctrlPr>
            </m:sSubPr>
            <m:e>
              <m:r>
                <w:del w:id="4292" w:author="Στάθης Καπ" w:date="2023-02-01T21:23:00Z">
                  <w:rPr>
                    <w:rFonts w:ascii="Cambria Math" w:eastAsiaTheme="minorEastAsia" w:hAnsi="Cambria Math"/>
                  </w:rPr>
                  <m:t>T</m:t>
                </w:del>
              </m:r>
            </m:e>
            <m:sub>
              <m:r>
                <w:del w:id="4293" w:author="Στάθης Καπ" w:date="2023-02-01T21:23:00Z">
                  <w:rPr>
                    <w:rFonts w:ascii="Cambria Math" w:eastAsiaTheme="minorEastAsia" w:hAnsi="Cambria Math"/>
                  </w:rPr>
                  <m:t>ik</m:t>
                </w:del>
              </m:r>
            </m:sub>
          </m:sSub>
        </m:oMath>
      </m:oMathPara>
    </w:p>
    <w:p w14:paraId="42D2CFFF" w14:textId="51FF81A4" w:rsidR="00A40331" w:rsidRPr="00A811AE" w:rsidDel="004F6E32" w:rsidRDefault="00BB2FFB" w:rsidP="00A37CE4">
      <w:pPr>
        <w:rPr>
          <w:del w:id="4294" w:author="Στάθης Καπ" w:date="2023-02-01T21:23:00Z"/>
          <w:rFonts w:eastAsiaTheme="minorEastAsia"/>
        </w:rPr>
      </w:pPr>
      <m:oMathPara>
        <m:oMath>
          <m:r>
            <w:del w:id="4295" w:author="Στάθης Καπ" w:date="2023-02-01T21:23:00Z">
              <w:rPr>
                <w:rFonts w:ascii="Cambria Math" w:eastAsiaTheme="minorEastAsia" w:hAnsi="Cambria Math"/>
              </w:rPr>
              <m:t>MaxShif</m:t>
            </w:del>
          </m:r>
          <m:sSub>
            <m:sSubPr>
              <m:ctrlPr>
                <w:del w:id="4296" w:author="Στάθης Καπ" w:date="2023-02-01T21:23:00Z">
                  <w:rPr>
                    <w:rFonts w:ascii="Cambria Math" w:eastAsiaTheme="minorEastAsia" w:hAnsi="Cambria Math"/>
                    <w:i/>
                  </w:rPr>
                </w:del>
              </m:ctrlPr>
            </m:sSubPr>
            <m:e>
              <m:r>
                <w:del w:id="4297" w:author="Στάθης Καπ" w:date="2023-02-01T21:23:00Z">
                  <w:rPr>
                    <w:rFonts w:ascii="Cambria Math" w:eastAsiaTheme="minorEastAsia" w:hAnsi="Cambria Math"/>
                  </w:rPr>
                  <m:t>t</m:t>
                </w:del>
              </m:r>
            </m:e>
            <m:sub>
              <m:r>
                <w:del w:id="4298" w:author="Στάθης Καπ" w:date="2023-02-01T21:23:00Z">
                  <w:rPr>
                    <w:rFonts w:ascii="Cambria Math" w:eastAsiaTheme="minorEastAsia" w:hAnsi="Cambria Math"/>
                  </w:rPr>
                  <m:t>j</m:t>
                </w:del>
              </m:r>
            </m:sub>
          </m:sSub>
          <m:r>
            <w:del w:id="4299" w:author="Στάθης Καπ" w:date="2023-02-01T21:23:00Z">
              <w:rPr>
                <w:rFonts w:ascii="Cambria Math" w:eastAsiaTheme="minorEastAsia" w:hAnsi="Cambria Math"/>
              </w:rPr>
              <m:t>=</m:t>
            </w:del>
          </m:r>
          <m:r>
            <w:del w:id="4300" w:author="Στάθης Καπ" w:date="2023-02-01T21:23:00Z">
              <m:rPr>
                <m:sty m:val="p"/>
              </m:rPr>
              <w:rPr>
                <w:rFonts w:ascii="Cambria Math" w:eastAsiaTheme="minorEastAsia" w:hAnsi="Cambria Math"/>
              </w:rPr>
              <m:t>min⁡</m:t>
            </w:del>
          </m:r>
          <m:r>
            <w:del w:id="4301" w:author="Στάθης Καπ" w:date="2023-02-01T21:23:00Z">
              <w:rPr>
                <w:rFonts w:ascii="Cambria Math" w:eastAsiaTheme="minorEastAsia" w:hAnsi="Cambria Math"/>
              </w:rPr>
              <m:t>(closeTim</m:t>
            </w:del>
          </m:r>
          <m:sSub>
            <m:sSubPr>
              <m:ctrlPr>
                <w:del w:id="4302" w:author="Στάθης Καπ" w:date="2023-02-01T21:23:00Z">
                  <w:rPr>
                    <w:rFonts w:ascii="Cambria Math" w:eastAsiaTheme="minorEastAsia" w:hAnsi="Cambria Math"/>
                    <w:i/>
                  </w:rPr>
                </w:del>
              </m:ctrlPr>
            </m:sSubPr>
            <m:e>
              <m:r>
                <w:del w:id="4303" w:author="Στάθης Καπ" w:date="2023-02-01T21:23:00Z">
                  <w:rPr>
                    <w:rFonts w:ascii="Cambria Math" w:eastAsiaTheme="minorEastAsia" w:hAnsi="Cambria Math"/>
                  </w:rPr>
                  <m:t>e</m:t>
                </w:del>
              </m:r>
            </m:e>
            <m:sub>
              <m:r>
                <w:del w:id="4304" w:author="Στάθης Καπ" w:date="2023-02-01T21:23:00Z">
                  <w:rPr>
                    <w:rFonts w:ascii="Cambria Math" w:eastAsiaTheme="minorEastAsia" w:hAnsi="Cambria Math"/>
                  </w:rPr>
                  <m:t>j</m:t>
                </w:del>
              </m:r>
            </m:sub>
          </m:sSub>
          <m:r>
            <w:del w:id="4305" w:author="Στάθης Καπ" w:date="2023-02-01T21:23:00Z">
              <w:rPr>
                <w:rFonts w:ascii="Cambria Math" w:eastAsiaTheme="minorEastAsia" w:hAnsi="Cambria Math"/>
              </w:rPr>
              <m:t>-depTim</m:t>
            </w:del>
          </m:r>
          <m:sSub>
            <m:sSubPr>
              <m:ctrlPr>
                <w:del w:id="4306" w:author="Στάθης Καπ" w:date="2023-02-01T21:23:00Z">
                  <w:rPr>
                    <w:rFonts w:ascii="Cambria Math" w:eastAsiaTheme="minorEastAsia" w:hAnsi="Cambria Math"/>
                    <w:i/>
                  </w:rPr>
                </w:del>
              </m:ctrlPr>
            </m:sSubPr>
            <m:e>
              <m:r>
                <w:del w:id="4307" w:author="Στάθης Καπ" w:date="2023-02-01T21:23:00Z">
                  <w:rPr>
                    <w:rFonts w:ascii="Cambria Math" w:eastAsiaTheme="minorEastAsia" w:hAnsi="Cambria Math"/>
                  </w:rPr>
                  <m:t>e</m:t>
                </w:del>
              </m:r>
            </m:e>
            <m:sub>
              <m:r>
                <w:del w:id="4308" w:author="Στάθης Καπ" w:date="2023-02-01T21:23:00Z">
                  <w:rPr>
                    <w:rFonts w:ascii="Cambria Math" w:eastAsiaTheme="minorEastAsia" w:hAnsi="Cambria Math"/>
                  </w:rPr>
                  <m:t>j</m:t>
                </w:del>
              </m:r>
            </m:sub>
          </m:sSub>
          <m:r>
            <w:del w:id="4309" w:author="Στάθης Καπ" w:date="2023-02-01T21:23:00Z">
              <w:rPr>
                <w:rFonts w:ascii="Cambria Math" w:eastAsiaTheme="minorEastAsia" w:hAnsi="Cambria Math"/>
              </w:rPr>
              <m:t>, wai</m:t>
            </w:del>
          </m:r>
          <m:sSub>
            <m:sSubPr>
              <m:ctrlPr>
                <w:del w:id="4310" w:author="Στάθης Καπ" w:date="2023-02-01T21:23:00Z">
                  <w:rPr>
                    <w:rFonts w:ascii="Cambria Math" w:eastAsiaTheme="minorEastAsia" w:hAnsi="Cambria Math"/>
                    <w:i/>
                  </w:rPr>
                </w:del>
              </m:ctrlPr>
            </m:sSubPr>
            <m:e>
              <m:r>
                <w:del w:id="4311" w:author="Στάθης Καπ" w:date="2023-02-01T21:23:00Z">
                  <w:rPr>
                    <w:rFonts w:ascii="Cambria Math" w:eastAsiaTheme="minorEastAsia" w:hAnsi="Cambria Math"/>
                  </w:rPr>
                  <m:t>t</m:t>
                </w:del>
              </m:r>
            </m:e>
            <m:sub>
              <m:r>
                <w:del w:id="4312" w:author="Στάθης Καπ" w:date="2023-02-01T21:23:00Z">
                  <w:rPr>
                    <w:rFonts w:ascii="Cambria Math" w:eastAsiaTheme="minorEastAsia" w:hAnsi="Cambria Math"/>
                  </w:rPr>
                  <m:t>k</m:t>
                </w:del>
              </m:r>
            </m:sub>
          </m:sSub>
          <m:r>
            <w:del w:id="4313" w:author="Στάθης Καπ" w:date="2023-02-01T21:23:00Z">
              <w:rPr>
                <w:rFonts w:ascii="Cambria Math" w:eastAsiaTheme="minorEastAsia" w:hAnsi="Cambria Math"/>
              </w:rPr>
              <m:t>+MaxShif</m:t>
            </w:del>
          </m:r>
          <m:sSub>
            <m:sSubPr>
              <m:ctrlPr>
                <w:del w:id="4314" w:author="Στάθης Καπ" w:date="2023-02-01T21:23:00Z">
                  <w:rPr>
                    <w:rFonts w:ascii="Cambria Math" w:eastAsiaTheme="minorEastAsia" w:hAnsi="Cambria Math"/>
                    <w:i/>
                  </w:rPr>
                </w:del>
              </m:ctrlPr>
            </m:sSubPr>
            <m:e>
              <m:r>
                <w:del w:id="4315" w:author="Στάθης Καπ" w:date="2023-02-01T21:23:00Z">
                  <w:rPr>
                    <w:rFonts w:ascii="Cambria Math" w:eastAsiaTheme="minorEastAsia" w:hAnsi="Cambria Math"/>
                  </w:rPr>
                  <m:t>t</m:t>
                </w:del>
              </m:r>
            </m:e>
            <m:sub>
              <m:r>
                <w:del w:id="4316" w:author="Στάθης Καπ" w:date="2023-02-01T21:23:00Z">
                  <w:rPr>
                    <w:rFonts w:ascii="Cambria Math" w:eastAsiaTheme="minorEastAsia" w:hAnsi="Cambria Math"/>
                  </w:rPr>
                  <m:t>k</m:t>
                </w:del>
              </m:r>
            </m:sub>
          </m:sSub>
          <m:r>
            <w:del w:id="4317" w:author="Στάθης Καπ" w:date="2023-02-01T21:23:00Z">
              <w:rPr>
                <w:rFonts w:ascii="Cambria Math" w:eastAsiaTheme="minorEastAsia" w:hAnsi="Cambria Math"/>
              </w:rPr>
              <m:t>)</m:t>
            </w:del>
          </m:r>
        </m:oMath>
      </m:oMathPara>
    </w:p>
    <w:p w14:paraId="2C8236E4" w14:textId="5A6B456D" w:rsidR="00A811AE" w:rsidRDefault="00A811AE" w:rsidP="00A37CE4">
      <w:pPr>
        <w:rPr>
          <w:ins w:id="4318" w:author="Στάθης Καπ" w:date="2023-02-01T21:25:00Z"/>
          <w:lang w:val="el-GR"/>
        </w:rPr>
      </w:pPr>
      <w:r w:rsidRPr="005E65CD">
        <w:rPr>
          <w:lang w:val="el-GR"/>
        </w:rPr>
        <w:t xml:space="preserve">Η παραπάνω διαδικασία επαναλαμβάνεται για κάθε υποψήφιο προς εισαγωγή κόμβο, και ελέγχεται η εισαγωγή του σε κάθε </w:t>
      </w:r>
      <w:r w:rsidR="005E65CD" w:rsidRPr="005E65CD">
        <w:rPr>
          <w:lang w:val="el-GR"/>
        </w:rPr>
        <w:t>τροχιά</w:t>
      </w:r>
      <w:r w:rsidRPr="005E65CD">
        <w:rPr>
          <w:lang w:val="el-GR"/>
        </w:rPr>
        <w:t xml:space="preserve"> της κάθε διαδρομής. </w:t>
      </w:r>
      <w:r w:rsidR="00580483">
        <w:rPr>
          <w:lang w:val="el-GR"/>
        </w:rPr>
        <w:t>Έτσι,</w:t>
      </w:r>
      <w:r w:rsidRPr="005E65CD">
        <w:rPr>
          <w:lang w:val="el-GR"/>
        </w:rPr>
        <w:t xml:space="preserve"> για κάθε κόμβο υπολογίζεται η καλύτερη θέση εισαγωγής στις διαδρομές. </w:t>
      </w:r>
      <w:r w:rsidR="0062068E" w:rsidRPr="005E65CD">
        <w:rPr>
          <w:lang w:val="el-GR"/>
        </w:rPr>
        <w:t>Έπειτα</w:t>
      </w:r>
      <w:r w:rsidRPr="005E65CD">
        <w:rPr>
          <w:lang w:val="el-GR"/>
        </w:rPr>
        <w:t xml:space="preserve"> πρέπει να αποφασιστεί το ποιος κόμβος θα προστεθεί στις διαδρομές. Για το λόγο αυτό, για κάθε υποψήφιο προς εισαγωγή κόμβο </w:t>
      </w:r>
      <w:r>
        <w:t>i</w:t>
      </w:r>
      <w:r w:rsidRPr="005E65CD">
        <w:rPr>
          <w:lang w:val="el-GR"/>
        </w:rPr>
        <w:t xml:space="preserve"> </w:t>
      </w:r>
      <w:r w:rsidR="000F7EFA" w:rsidRPr="005E65CD">
        <w:rPr>
          <w:lang w:val="el-GR"/>
        </w:rPr>
        <w:t>υπολογίζεται</w:t>
      </w:r>
      <w:r w:rsidRPr="005E65CD">
        <w:rPr>
          <w:lang w:val="el-GR"/>
        </w:rPr>
        <w:t xml:space="preserve"> μία τιμή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oMath>
      <w:r w:rsidRPr="005E65CD">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EB3AA3" w14:paraId="18E8BFE4" w14:textId="77777777" w:rsidTr="00237FE3">
        <w:trPr>
          <w:ins w:id="4319" w:author="Στάθης Καπ" w:date="2023-02-01T21:25:00Z"/>
        </w:trPr>
        <w:tc>
          <w:tcPr>
            <w:tcW w:w="350" w:type="pct"/>
          </w:tcPr>
          <w:p w14:paraId="3B7AC2B0" w14:textId="77777777" w:rsidR="00EB3AA3" w:rsidRDefault="00EB3AA3">
            <w:pPr>
              <w:spacing w:after="160"/>
              <w:rPr>
                <w:ins w:id="4320" w:author="Στάθης Καπ" w:date="2023-02-01T21:25:00Z"/>
                <w:lang w:val="el-GR"/>
              </w:rPr>
              <w:pPrChange w:id="4321" w:author="Στάθης Καπ" w:date="2023-02-01T08:46:00Z">
                <w:pPr/>
              </w:pPrChange>
            </w:pPr>
          </w:p>
        </w:tc>
        <w:tc>
          <w:tcPr>
            <w:tcW w:w="4300" w:type="pct"/>
          </w:tcPr>
          <w:p w14:paraId="6F8BA863" w14:textId="67B6191C" w:rsidR="00EB3AA3" w:rsidRPr="005846FF" w:rsidRDefault="00EB3AA3">
            <w:pPr>
              <w:spacing w:after="160"/>
              <w:rPr>
                <w:ins w:id="4322" w:author="Στάθης Καπ" w:date="2023-02-01T21:25:00Z"/>
                <w:lang w:val="el-GR"/>
              </w:rPr>
              <w:pPrChange w:id="4323" w:author="Στάθης Καπ" w:date="2023-02-01T08:46:00Z">
                <w:pPr/>
              </w:pPrChange>
            </w:pPr>
            <m:oMathPara>
              <m:oMath>
                <m:r>
                  <w:ins w:id="4324" w:author="Στάθης Καπ" w:date="2023-02-01T21:25:00Z">
                    <w:rPr>
                      <w:rFonts w:ascii="Cambria Math" w:eastAsiaTheme="minorEastAsia" w:hAnsi="Cambria Math"/>
                    </w:rPr>
                    <m:t>rati</m:t>
                  </w:ins>
                </m:r>
                <m:sSub>
                  <m:sSubPr>
                    <m:ctrlPr>
                      <w:ins w:id="4325" w:author="Στάθης Καπ" w:date="2023-02-01T21:25:00Z">
                        <w:rPr>
                          <w:rFonts w:ascii="Cambria Math" w:eastAsiaTheme="minorEastAsia" w:hAnsi="Cambria Math"/>
                          <w:i/>
                        </w:rPr>
                      </w:ins>
                    </m:ctrlPr>
                  </m:sSubPr>
                  <m:e>
                    <m:r>
                      <w:ins w:id="4326" w:author="Στάθης Καπ" w:date="2023-02-01T21:25:00Z">
                        <w:rPr>
                          <w:rFonts w:ascii="Cambria Math" w:eastAsiaTheme="minorEastAsia" w:hAnsi="Cambria Math"/>
                        </w:rPr>
                        <m:t>o</m:t>
                      </w:ins>
                    </m:r>
                  </m:e>
                  <m:sub>
                    <m:r>
                      <w:ins w:id="4327" w:author="Στάθης Καπ" w:date="2023-02-01T21:25:00Z">
                        <w:rPr>
                          <w:rFonts w:ascii="Cambria Math" w:eastAsiaTheme="minorEastAsia" w:hAnsi="Cambria Math"/>
                        </w:rPr>
                        <m:t>i</m:t>
                      </w:ins>
                    </m:r>
                  </m:sub>
                </m:sSub>
                <m:r>
                  <w:ins w:id="4328" w:author="Στάθης Καπ" w:date="2023-02-01T21:25:00Z">
                    <w:rPr>
                      <w:rFonts w:ascii="Cambria Math" w:eastAsiaTheme="minorEastAsia" w:hAnsi="Cambria Math"/>
                    </w:rPr>
                    <m:t>=</m:t>
                  </w:ins>
                </m:r>
                <m:f>
                  <m:fPr>
                    <m:ctrlPr>
                      <w:ins w:id="4329" w:author="Στάθης Καπ" w:date="2023-02-01T21:25:00Z">
                        <w:rPr>
                          <w:rFonts w:ascii="Cambria Math" w:eastAsiaTheme="minorEastAsia" w:hAnsi="Cambria Math"/>
                          <w:i/>
                        </w:rPr>
                      </w:ins>
                    </m:ctrlPr>
                  </m:fPr>
                  <m:num>
                    <m:r>
                      <w:ins w:id="4330" w:author="Στάθης Καπ" w:date="2023-02-01T21:25:00Z">
                        <w:rPr>
                          <w:rFonts w:ascii="Cambria Math" w:eastAsiaTheme="minorEastAsia" w:hAnsi="Cambria Math"/>
                        </w:rPr>
                        <m:t>profi</m:t>
                      </w:ins>
                    </m:r>
                    <m:sSubSup>
                      <m:sSubSupPr>
                        <m:ctrlPr>
                          <w:ins w:id="4331" w:author="Στάθης Καπ" w:date="2023-02-01T21:25:00Z">
                            <w:rPr>
                              <w:rFonts w:ascii="Cambria Math" w:eastAsiaTheme="minorEastAsia" w:hAnsi="Cambria Math"/>
                              <w:i/>
                            </w:rPr>
                          </w:ins>
                        </m:ctrlPr>
                      </m:sSubSupPr>
                      <m:e>
                        <m:r>
                          <w:ins w:id="4332" w:author="Στάθης Καπ" w:date="2023-02-01T21:25:00Z">
                            <w:rPr>
                              <w:rFonts w:ascii="Cambria Math" w:eastAsiaTheme="minorEastAsia" w:hAnsi="Cambria Math"/>
                            </w:rPr>
                            <m:t>t</m:t>
                          </w:ins>
                        </m:r>
                      </m:e>
                      <m:sub>
                        <m:r>
                          <w:ins w:id="4333" w:author="Στάθης Καπ" w:date="2023-02-01T21:25:00Z">
                            <w:rPr>
                              <w:rFonts w:ascii="Cambria Math" w:eastAsiaTheme="minorEastAsia" w:hAnsi="Cambria Math"/>
                            </w:rPr>
                            <m:t>i</m:t>
                          </w:ins>
                        </m:r>
                      </m:sub>
                      <m:sup>
                        <m:r>
                          <w:ins w:id="4334" w:author="Στάθης Καπ" w:date="2023-02-01T21:25:00Z">
                            <w:rPr>
                              <w:rFonts w:ascii="Cambria Math" w:eastAsiaTheme="minorEastAsia" w:hAnsi="Cambria Math"/>
                            </w:rPr>
                            <m:t>2</m:t>
                          </w:ins>
                        </m:r>
                      </m:sup>
                    </m:sSubSup>
                  </m:num>
                  <m:den>
                    <m:r>
                      <w:ins w:id="4335" w:author="Στάθης Καπ" w:date="2023-02-01T21:25:00Z">
                        <w:rPr>
                          <w:rFonts w:ascii="Cambria Math" w:eastAsiaTheme="minorEastAsia" w:hAnsi="Cambria Math"/>
                        </w:rPr>
                        <m:t>minShif</m:t>
                      </w:ins>
                    </m:r>
                    <m:sSub>
                      <m:sSubPr>
                        <m:ctrlPr>
                          <w:ins w:id="4336" w:author="Στάθης Καπ" w:date="2023-02-01T21:25:00Z">
                            <w:rPr>
                              <w:rFonts w:ascii="Cambria Math" w:eastAsiaTheme="minorEastAsia" w:hAnsi="Cambria Math"/>
                              <w:i/>
                            </w:rPr>
                          </w:ins>
                        </m:ctrlPr>
                      </m:sSubPr>
                      <m:e>
                        <m:r>
                          <w:ins w:id="4337" w:author="Στάθης Καπ" w:date="2023-02-01T21:25:00Z">
                            <w:rPr>
                              <w:rFonts w:ascii="Cambria Math" w:eastAsiaTheme="minorEastAsia" w:hAnsi="Cambria Math"/>
                            </w:rPr>
                            <m:t>t</m:t>
                          </w:ins>
                        </m:r>
                      </m:e>
                      <m:sub>
                        <m:r>
                          <w:ins w:id="4338" w:author="Στάθης Καπ" w:date="2023-02-01T21:25:00Z">
                            <w:rPr>
                              <w:rFonts w:ascii="Cambria Math" w:eastAsiaTheme="minorEastAsia" w:hAnsi="Cambria Math"/>
                            </w:rPr>
                            <m:t>i</m:t>
                          </w:ins>
                        </m:r>
                      </m:sub>
                    </m:sSub>
                  </m:den>
                </m:f>
              </m:oMath>
            </m:oMathPara>
          </w:p>
        </w:tc>
        <w:tc>
          <w:tcPr>
            <w:tcW w:w="350" w:type="pct"/>
            <w:vAlign w:val="center"/>
          </w:tcPr>
          <w:p w14:paraId="5BC7BE9F" w14:textId="348A388A" w:rsidR="00EB3AA3" w:rsidRPr="00603993" w:rsidRDefault="00EB3AA3" w:rsidP="00237FE3">
            <w:pPr>
              <w:pStyle w:val="Caption"/>
              <w:spacing w:after="160"/>
              <w:rPr>
                <w:ins w:id="4339" w:author="Στάθης Καπ" w:date="2023-02-01T21:25:00Z"/>
                <w:rPrChange w:id="4340" w:author="Στάθης Καπ" w:date="2023-02-01T08:49:00Z">
                  <w:rPr>
                    <w:ins w:id="4341" w:author="Στάθης Καπ" w:date="2023-02-01T21:25:00Z"/>
                    <w:lang w:val="el-GR"/>
                  </w:rPr>
                </w:rPrChange>
              </w:rPr>
            </w:pPr>
            <w:ins w:id="4342" w:author="Στάθης Καπ" w:date="2023-02-01T21:25:00Z">
              <w:r>
                <w:t>(</w:t>
              </w:r>
              <w:r>
                <w:rPr>
                  <w:lang w:val="el-GR"/>
                </w:rPr>
                <w:fldChar w:fldCharType="begin"/>
              </w:r>
              <w:r>
                <w:rPr>
                  <w:lang w:val="el-GR"/>
                </w:rPr>
                <w:instrText xml:space="preserve"> STYLEREF 1 \s </w:instrText>
              </w:r>
              <w:r>
                <w:rPr>
                  <w:lang w:val="el-GR"/>
                </w:rPr>
                <w:fldChar w:fldCharType="separate"/>
              </w:r>
            </w:ins>
            <w:r w:rsidR="00657928">
              <w:rPr>
                <w:noProof/>
                <w:lang w:val="el-GR"/>
              </w:rPr>
              <w:t>3</w:t>
            </w:r>
            <w:ins w:id="4343" w:author="Στάθης Καπ" w:date="2023-02-01T21:25: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6</w:t>
            </w:r>
            <w:ins w:id="4344" w:author="Στάθης Καπ" w:date="2023-02-01T21:25:00Z">
              <w:r>
                <w:rPr>
                  <w:lang w:val="el-GR"/>
                </w:rPr>
                <w:fldChar w:fldCharType="end"/>
              </w:r>
              <w:r>
                <w:t>)</w:t>
              </w:r>
            </w:ins>
          </w:p>
        </w:tc>
      </w:tr>
    </w:tbl>
    <w:p w14:paraId="60533C3D" w14:textId="77777777" w:rsidR="00EB3AA3" w:rsidDel="008245B6" w:rsidRDefault="00EB3AA3" w:rsidP="00A37CE4">
      <w:pPr>
        <w:rPr>
          <w:del w:id="4345" w:author="Στάθης Καπ" w:date="2023-02-01T21:25:00Z"/>
          <w:lang w:val="el-GR"/>
        </w:rPr>
      </w:pPr>
    </w:p>
    <w:p w14:paraId="1A8086B9" w14:textId="0C634B2C" w:rsidR="0001505F" w:rsidRPr="0001505F" w:rsidDel="00EB3AA3" w:rsidRDefault="0001505F" w:rsidP="00A37CE4">
      <w:pPr>
        <w:rPr>
          <w:del w:id="4346" w:author="Στάθης Καπ" w:date="2023-02-01T21:25:00Z"/>
          <w:rFonts w:eastAsiaTheme="minorEastAsia"/>
        </w:rPr>
      </w:pPr>
      <m:oMathPara>
        <m:oMath>
          <m:r>
            <w:del w:id="4347" w:author="Στάθης Καπ" w:date="2023-02-01T21:25:00Z">
              <w:rPr>
                <w:rFonts w:ascii="Cambria Math" w:eastAsiaTheme="minorEastAsia" w:hAnsi="Cambria Math"/>
              </w:rPr>
              <m:t>rati</m:t>
            </w:del>
          </m:r>
          <m:sSub>
            <m:sSubPr>
              <m:ctrlPr>
                <w:del w:id="4348" w:author="Στάθης Καπ" w:date="2023-02-01T21:25:00Z">
                  <w:rPr>
                    <w:rFonts w:ascii="Cambria Math" w:eastAsiaTheme="minorEastAsia" w:hAnsi="Cambria Math"/>
                    <w:i/>
                  </w:rPr>
                </w:del>
              </m:ctrlPr>
            </m:sSubPr>
            <m:e>
              <m:r>
                <w:del w:id="4349" w:author="Στάθης Καπ" w:date="2023-02-01T21:25:00Z">
                  <w:rPr>
                    <w:rFonts w:ascii="Cambria Math" w:eastAsiaTheme="minorEastAsia" w:hAnsi="Cambria Math"/>
                  </w:rPr>
                  <m:t>o</m:t>
                </w:del>
              </m:r>
            </m:e>
            <m:sub>
              <m:r>
                <w:del w:id="4350" w:author="Στάθης Καπ" w:date="2023-02-01T21:25:00Z">
                  <w:rPr>
                    <w:rFonts w:ascii="Cambria Math" w:eastAsiaTheme="minorEastAsia" w:hAnsi="Cambria Math"/>
                  </w:rPr>
                  <m:t>i</m:t>
                </w:del>
              </m:r>
            </m:sub>
          </m:sSub>
          <m:r>
            <w:del w:id="4351" w:author="Στάθης Καπ" w:date="2023-02-01T21:25:00Z">
              <w:rPr>
                <w:rFonts w:ascii="Cambria Math" w:eastAsiaTheme="minorEastAsia" w:hAnsi="Cambria Math"/>
              </w:rPr>
              <m:t>=</m:t>
            </w:del>
          </m:r>
          <m:f>
            <m:fPr>
              <m:ctrlPr>
                <w:del w:id="4352" w:author="Στάθης Καπ" w:date="2023-02-01T21:25:00Z">
                  <w:rPr>
                    <w:rFonts w:ascii="Cambria Math" w:eastAsiaTheme="minorEastAsia" w:hAnsi="Cambria Math"/>
                    <w:i/>
                  </w:rPr>
                </w:del>
              </m:ctrlPr>
            </m:fPr>
            <m:num>
              <m:r>
                <w:del w:id="4353" w:author="Στάθης Καπ" w:date="2023-02-01T21:25:00Z">
                  <w:rPr>
                    <w:rFonts w:ascii="Cambria Math" w:eastAsiaTheme="minorEastAsia" w:hAnsi="Cambria Math"/>
                  </w:rPr>
                  <m:t>profi</m:t>
                </w:del>
              </m:r>
              <m:sSubSup>
                <m:sSubSupPr>
                  <m:ctrlPr>
                    <w:del w:id="4354" w:author="Στάθης Καπ" w:date="2023-02-01T21:25:00Z">
                      <w:rPr>
                        <w:rFonts w:ascii="Cambria Math" w:eastAsiaTheme="minorEastAsia" w:hAnsi="Cambria Math"/>
                        <w:i/>
                      </w:rPr>
                    </w:del>
                  </m:ctrlPr>
                </m:sSubSupPr>
                <m:e>
                  <m:r>
                    <w:del w:id="4355" w:author="Στάθης Καπ" w:date="2023-02-01T21:25:00Z">
                      <w:rPr>
                        <w:rFonts w:ascii="Cambria Math" w:eastAsiaTheme="minorEastAsia" w:hAnsi="Cambria Math"/>
                      </w:rPr>
                      <m:t>t</m:t>
                    </w:del>
                  </m:r>
                </m:e>
                <m:sub>
                  <m:r>
                    <w:del w:id="4356" w:author="Στάθης Καπ" w:date="2023-02-01T21:25:00Z">
                      <w:rPr>
                        <w:rFonts w:ascii="Cambria Math" w:eastAsiaTheme="minorEastAsia" w:hAnsi="Cambria Math"/>
                      </w:rPr>
                      <m:t>i</m:t>
                    </w:del>
                  </m:r>
                </m:sub>
                <m:sup>
                  <m:r>
                    <w:del w:id="4357" w:author="Στάθης Καπ" w:date="2023-02-01T21:25:00Z">
                      <w:rPr>
                        <w:rFonts w:ascii="Cambria Math" w:eastAsiaTheme="minorEastAsia" w:hAnsi="Cambria Math"/>
                      </w:rPr>
                      <m:t>2</m:t>
                    </w:del>
                  </m:r>
                </m:sup>
              </m:sSubSup>
            </m:num>
            <m:den>
              <m:r>
                <w:del w:id="4358" w:author="Στάθης Καπ" w:date="2023-02-01T21:25:00Z">
                  <w:rPr>
                    <w:rFonts w:ascii="Cambria Math" w:eastAsiaTheme="minorEastAsia" w:hAnsi="Cambria Math"/>
                  </w:rPr>
                  <m:t>minShif</m:t>
                </w:del>
              </m:r>
              <m:sSub>
                <m:sSubPr>
                  <m:ctrlPr>
                    <w:del w:id="4359" w:author="Στάθης Καπ" w:date="2023-02-01T21:25:00Z">
                      <w:rPr>
                        <w:rFonts w:ascii="Cambria Math" w:eastAsiaTheme="minorEastAsia" w:hAnsi="Cambria Math"/>
                        <w:i/>
                      </w:rPr>
                    </w:del>
                  </m:ctrlPr>
                </m:sSubPr>
                <m:e>
                  <m:r>
                    <w:del w:id="4360" w:author="Στάθης Καπ" w:date="2023-02-01T21:25:00Z">
                      <w:rPr>
                        <w:rFonts w:ascii="Cambria Math" w:eastAsiaTheme="minorEastAsia" w:hAnsi="Cambria Math"/>
                      </w:rPr>
                      <m:t>t</m:t>
                    </w:del>
                  </m:r>
                </m:e>
                <m:sub>
                  <m:r>
                    <w:del w:id="4361" w:author="Στάθης Καπ" w:date="2023-02-01T21:25:00Z">
                      <w:rPr>
                        <w:rFonts w:ascii="Cambria Math" w:eastAsiaTheme="minorEastAsia" w:hAnsi="Cambria Math"/>
                      </w:rPr>
                      <m:t>i</m:t>
                    </w:del>
                  </m:r>
                </m:sub>
              </m:sSub>
            </m:den>
          </m:f>
        </m:oMath>
      </m:oMathPara>
    </w:p>
    <w:p w14:paraId="6A896221" w14:textId="64CC8227" w:rsidR="009E4229" w:rsidRDefault="009E4229" w:rsidP="00A37CE4">
      <w:pPr>
        <w:rPr>
          <w:lang w:val="el-GR"/>
        </w:rPr>
      </w:pPr>
      <w:r w:rsidRPr="005E65CD">
        <w:rPr>
          <w:lang w:val="el-GR"/>
        </w:rPr>
        <w:t xml:space="preserve">όπου </w:t>
      </w:r>
      <m:oMath>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5E65CD">
        <w:rPr>
          <w:lang w:val="el-GR"/>
        </w:rPr>
        <w:t xml:space="preserve"> </w:t>
      </w:r>
      <w:r w:rsidR="005E1D6B">
        <w:rPr>
          <w:lang w:val="el-GR"/>
        </w:rPr>
        <w:t xml:space="preserve">είναι </w:t>
      </w:r>
      <w:r w:rsidRPr="005E65CD">
        <w:rPr>
          <w:lang w:val="el-GR"/>
        </w:rPr>
        <w:t xml:space="preserve">το </w:t>
      </w:r>
      <w:r>
        <w:t>Shift</w:t>
      </w:r>
      <w:r w:rsidRPr="005E65CD">
        <w:rPr>
          <w:lang w:val="el-GR"/>
        </w:rPr>
        <w:t xml:space="preserve"> της καλύτερης θέσης εισαγωγής του κόμβου </w:t>
      </w:r>
      <w:r>
        <w:t>i</w:t>
      </w:r>
      <w:r w:rsidRPr="005E65CD">
        <w:rPr>
          <w:lang w:val="el-GR"/>
        </w:rPr>
        <w:t xml:space="preserve"> στις διαδρομές. Ο κόμβος με το μεγαλύτερο </w:t>
      </w:r>
      <w:r>
        <w:t>ratio</w:t>
      </w:r>
      <w:r w:rsidRPr="005E65CD">
        <w:rPr>
          <w:lang w:val="el-GR"/>
        </w:rPr>
        <w:t xml:space="preserve"> επιλέγεται για την </w:t>
      </w:r>
      <w:r w:rsidR="009E3AD2">
        <w:rPr>
          <w:lang w:val="el-GR"/>
        </w:rPr>
        <w:t xml:space="preserve">επόμενη </w:t>
      </w:r>
      <w:r w:rsidRPr="005E65CD">
        <w:rPr>
          <w:lang w:val="el-GR"/>
        </w:rPr>
        <w:t>εισαγωγή</w:t>
      </w:r>
      <w:r w:rsidR="003D44DC">
        <w:rPr>
          <w:lang w:val="el-GR"/>
        </w:rPr>
        <w:t>.</w:t>
      </w:r>
    </w:p>
    <w:p w14:paraId="4FBD1C08" w14:textId="68FB1E76" w:rsidR="0011367C" w:rsidRPr="00DE0971" w:rsidRDefault="00064306" w:rsidP="0060093E">
      <w:pPr>
        <w:ind w:firstLine="720"/>
        <w:rPr>
          <w:lang w:val="el-GR"/>
        </w:rPr>
        <w:pPrChange w:id="4362" w:author="Στάθης Καπ" w:date="2023-03-13T04:20:00Z">
          <w:pPr/>
        </w:pPrChange>
      </w:pPr>
      <w:r w:rsidRPr="00B61BBC">
        <w:rPr>
          <w:lang w:val="el-GR"/>
        </w:rPr>
        <w:t xml:space="preserve">Αφότου εισαχθεί ένας κόμβος </w:t>
      </w:r>
      <w:r>
        <w:t>i</w:t>
      </w:r>
      <w:r w:rsidRPr="00B61BBC">
        <w:rPr>
          <w:lang w:val="el-GR"/>
        </w:rPr>
        <w:t xml:space="preserve"> στη διαδρομή </w:t>
      </w:r>
      <w:r>
        <w:t>m</w:t>
      </w:r>
      <w:r w:rsidRPr="00B61BBC">
        <w:rPr>
          <w:lang w:val="el-GR"/>
        </w:rPr>
        <w:t xml:space="preserve">, είναι προφανές πως η ώρα άφιξης στον κόμβο </w:t>
      </w:r>
      <w:r>
        <w:t>i</w:t>
      </w:r>
      <w:r w:rsidRPr="00B61BBC">
        <w:rPr>
          <w:lang w:val="el-GR"/>
        </w:rPr>
        <w:t xml:space="preserve">+1 θα μετατοπιστεί. Σε περίπτωση που η άφιξη στον κόμβο </w:t>
      </w:r>
      <w:r>
        <w:t>i</w:t>
      </w:r>
      <w:r w:rsidRPr="00B61BBC">
        <w:rPr>
          <w:lang w:val="el-GR"/>
        </w:rPr>
        <w:t xml:space="preserve">+1 δεν επηρεάσει την ώρα έναρξης </w:t>
      </w:r>
      <w:r w:rsidRPr="00B61BBC">
        <w:rPr>
          <w:lang w:val="el-GR"/>
        </w:rPr>
        <w:lastRenderedPageBreak/>
        <w:t xml:space="preserve">της επίσκεψης στον </w:t>
      </w:r>
      <w:r>
        <w:t>i</w:t>
      </w:r>
      <w:r w:rsidRPr="00B61BBC">
        <w:rPr>
          <w:lang w:val="el-GR"/>
        </w:rPr>
        <w:t xml:space="preserve">+1 κόμβο, κάτι που θα συμβεί εάν προηγουμένως ίσχυε </w:t>
      </w:r>
      <m:oMath>
        <m:r>
          <w:rPr>
            <w:rFonts w:ascii="Cambria Math" w:hAnsi="Cambria Math"/>
            <w:lang w:val="el-GR"/>
          </w:rPr>
          <m:t>wai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i+1</m:t>
            </m:r>
          </m:sub>
        </m:sSub>
        <m:r>
          <w:rPr>
            <w:rFonts w:ascii="Cambria Math" w:hAnsi="Cambria Math"/>
            <w:lang w:val="el-GR"/>
          </w:rPr>
          <m:t>≠0</m:t>
        </m:r>
      </m:oMath>
      <w:r w:rsidRPr="00B61BBC">
        <w:rPr>
          <w:lang w:val="el-GR"/>
        </w:rPr>
        <w:t xml:space="preserve"> και συνεχίσει να ισχύει παρά τη </w:t>
      </w:r>
      <w:del w:id="4363" w:author="Στάθης Καπ" w:date="2023-03-09T10:05:00Z">
        <w:r w:rsidRPr="00B61BBC" w:rsidDel="00AC6DCD">
          <w:rPr>
            <w:lang w:val="el-GR"/>
          </w:rPr>
          <w:delText xml:space="preserve">προσθήκη </w:delText>
        </w:r>
      </w:del>
      <w:ins w:id="4364" w:author="Στάθης Καπ" w:date="2023-03-09T10:05:00Z">
        <w:r w:rsidR="00AC6DCD">
          <w:rPr>
            <w:lang w:val="el-GR"/>
          </w:rPr>
          <w:t>προσθήκη</w:t>
        </w:r>
        <w:r w:rsidR="00AC6DCD" w:rsidRPr="00B61BBC">
          <w:rPr>
            <w:lang w:val="el-GR"/>
          </w:rPr>
          <w:t xml:space="preserve"> </w:t>
        </w:r>
      </w:ins>
      <w:r w:rsidRPr="00B61BBC">
        <w:rPr>
          <w:lang w:val="el-GR"/>
        </w:rPr>
        <w:t xml:space="preserve">του </w:t>
      </w:r>
      <w:r>
        <w:t>i</w:t>
      </w:r>
      <w:r w:rsidRPr="00B61BBC">
        <w:rPr>
          <w:lang w:val="el-GR"/>
        </w:rPr>
        <w:t xml:space="preserve">, τότε η ώρα άφιξης στον κόμβο </w:t>
      </w:r>
      <w:r>
        <w:t>i</w:t>
      </w:r>
      <w:r w:rsidRPr="00B61BBC">
        <w:rPr>
          <w:lang w:val="el-GR"/>
        </w:rPr>
        <w:t xml:space="preserve">+2 δεν θα αλλάξει. Με το σκεπτικό αυτό, μετά από κάθε εισαγωγή ενός κόμβου </w:t>
      </w:r>
      <w:r>
        <w:t>i</w:t>
      </w:r>
      <w:r w:rsidRPr="00B61BBC">
        <w:rPr>
          <w:lang w:val="el-GR"/>
        </w:rPr>
        <w:t xml:space="preserve"> σε μια διαδρομή </w:t>
      </w:r>
      <w:r>
        <w:t>m</w:t>
      </w:r>
      <w:r w:rsidRPr="00B61BBC">
        <w:rPr>
          <w:lang w:val="el-GR"/>
        </w:rPr>
        <w:t xml:space="preserve">, για κάθε κόμβο που ακολουθεί μέχρι τον κόμβο </w:t>
      </w:r>
      <w:r>
        <w:t>n</w:t>
      </w:r>
      <w:r w:rsidRPr="00B61BBC">
        <w:rPr>
          <w:lang w:val="el-GR"/>
        </w:rPr>
        <w:t xml:space="preserve"> που επηρεάζεται η τιμή του </w:t>
      </w:r>
      <m:oMath>
        <m:r>
          <w:rPr>
            <w:rFonts w:ascii="Cambria Math" w:hAnsi="Cambria Math"/>
            <w:lang w:val="el-GR"/>
          </w:rPr>
          <m:t>startOfVisi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n</m:t>
            </m:r>
          </m:sub>
        </m:sSub>
      </m:oMath>
      <w:r w:rsidRPr="00B61BBC">
        <w:rPr>
          <w:lang w:val="el-GR"/>
        </w:rPr>
        <w:t xml:space="preserve">ή μέχρι τον τελικό κόμβο </w:t>
      </w:r>
      <w:r>
        <w:t>N</w:t>
      </w:r>
      <w:r w:rsidRPr="00B61BBC">
        <w:rPr>
          <w:lang w:val="el-GR"/>
        </w:rPr>
        <w:t xml:space="preserve"> πρέπει να ενημερώνονται οι τιμές </w:t>
      </w:r>
      <w:r>
        <w:t>arrTime</w:t>
      </w:r>
      <w:r w:rsidRPr="00B61BBC">
        <w:rPr>
          <w:lang w:val="el-GR"/>
        </w:rPr>
        <w:t xml:space="preserve">, </w:t>
      </w:r>
      <w:r>
        <w:t>wait</w:t>
      </w:r>
      <w:r w:rsidRPr="00B61BBC">
        <w:rPr>
          <w:lang w:val="el-GR"/>
        </w:rPr>
        <w:t xml:space="preserve">, </w:t>
      </w:r>
      <w:r>
        <w:t>startOfVisit</w:t>
      </w:r>
      <w:r w:rsidRPr="00B61BBC">
        <w:rPr>
          <w:lang w:val="el-GR"/>
        </w:rPr>
        <w:t xml:space="preserve">, </w:t>
      </w:r>
      <w:r>
        <w:t>depTime</w:t>
      </w:r>
      <w:r w:rsidRPr="00B61BBC">
        <w:rPr>
          <w:lang w:val="el-GR"/>
        </w:rPr>
        <w:t xml:space="preserve"> και </w:t>
      </w:r>
      <w:r>
        <w:t>Shift</w:t>
      </w:r>
      <w:r w:rsidRPr="00B61BBC">
        <w:rPr>
          <w:lang w:val="el-GR"/>
        </w:rPr>
        <w:t>.</w:t>
      </w:r>
    </w:p>
    <w:p w14:paraId="24E93AEC" w14:textId="74245243" w:rsidR="00A030E7" w:rsidRDefault="00A030E7" w:rsidP="0060093E">
      <w:pPr>
        <w:ind w:firstLine="720"/>
        <w:rPr>
          <w:lang w:val="el-GR"/>
        </w:rPr>
        <w:pPrChange w:id="4365" w:author="Στάθης Καπ" w:date="2023-03-13T04:20:00Z">
          <w:pPr/>
        </w:pPrChange>
      </w:pPr>
      <w:r w:rsidRPr="00366B86">
        <w:rPr>
          <w:lang w:val="el-GR"/>
        </w:rPr>
        <w:t xml:space="preserve">Επίσης, </w:t>
      </w:r>
      <w:r w:rsidR="00AD76D5" w:rsidRPr="00366B86">
        <w:rPr>
          <w:lang w:val="el-GR"/>
        </w:rPr>
        <w:t>όπως</w:t>
      </w:r>
      <w:r w:rsidRPr="00366B86">
        <w:rPr>
          <w:lang w:val="el-GR"/>
        </w:rPr>
        <w:t xml:space="preserve"> έγινε αντιληπτό παραπάνω, η τιμή </w:t>
      </w:r>
      <w:r>
        <w:t>MaxShift</w:t>
      </w:r>
      <w:r w:rsidRPr="00366B86">
        <w:rPr>
          <w:lang w:val="el-GR"/>
        </w:rPr>
        <w:t xml:space="preserve"> είναι αναγκαία για την έλεγχο εφικτότητας μιας εισαγωγής. </w:t>
      </w:r>
      <w:r w:rsidR="00AD76D5" w:rsidRPr="00366B86">
        <w:rPr>
          <w:lang w:val="el-GR"/>
        </w:rPr>
        <w:t>Όμως</w:t>
      </w:r>
      <w:r w:rsidRPr="00366B86">
        <w:rPr>
          <w:lang w:val="el-GR"/>
        </w:rPr>
        <w:t xml:space="preserve">, επειδή όπως αναφέρθηκε </w:t>
      </w:r>
      <w:r w:rsidR="000A6C63" w:rsidRPr="00366B86">
        <w:rPr>
          <w:lang w:val="el-GR"/>
        </w:rPr>
        <w:t>προηγουμένως</w:t>
      </w:r>
      <w:r w:rsidRPr="00366B86">
        <w:rPr>
          <w:lang w:val="el-GR"/>
        </w:rPr>
        <w:t xml:space="preserve"> η τιμή </w:t>
      </w:r>
      <w:r>
        <w:t>depTime</w:t>
      </w:r>
      <w:r w:rsidRPr="00366B86">
        <w:rPr>
          <w:lang w:val="el-GR"/>
        </w:rPr>
        <w:t xml:space="preserve"> μερικών κόμβων μεταβάλλεται, και η τιμή </w:t>
      </w:r>
      <w:r>
        <w:t>MaxShift</w:t>
      </w:r>
      <w:r w:rsidRPr="00366B86">
        <w:rPr>
          <w:lang w:val="el-GR"/>
        </w:rPr>
        <w:t xml:space="preserve"> εξαρτάται από την τιμή </w:t>
      </w:r>
      <w:r>
        <w:t>depTime</w:t>
      </w:r>
      <w:r w:rsidRPr="00366B86">
        <w:rPr>
          <w:lang w:val="el-GR"/>
        </w:rPr>
        <w:t xml:space="preserve"> (σχέση 3.6), πρέπει ξεκινώντας από τον κόμβο ν που δεν επηρεάστηκε η τιμή του </w:t>
      </w:r>
      <w:r>
        <w:t>startOfVisit</w:t>
      </w:r>
      <w:r w:rsidR="0042538E" w:rsidRPr="0042538E">
        <w:rPr>
          <w:lang w:val="el-GR"/>
        </w:rPr>
        <w:t>(</w:t>
      </w:r>
      <w:r>
        <w:t>n</w:t>
      </w:r>
      <w:r w:rsidR="0042538E" w:rsidRPr="0042538E">
        <w:rPr>
          <w:lang w:val="el-GR"/>
        </w:rPr>
        <w:t>)</w:t>
      </w:r>
      <w:r w:rsidRPr="00366B86">
        <w:rPr>
          <w:lang w:val="el-GR"/>
        </w:rPr>
        <w:t xml:space="preserve"> ή από τον τελικό κόμβο Ν και προς τον αρχικό κόμβο </w:t>
      </w:r>
      <w:r w:rsidR="00256231">
        <w:rPr>
          <w:lang w:val="el-GR"/>
        </w:rPr>
        <w:t>«</w:t>
      </w:r>
      <w:r w:rsidRPr="00366B86">
        <w:rPr>
          <w:lang w:val="el-GR"/>
        </w:rPr>
        <w:t>0</w:t>
      </w:r>
      <w:r w:rsidR="00256231">
        <w:rPr>
          <w:lang w:val="el-GR"/>
        </w:rPr>
        <w:t>»</w:t>
      </w:r>
      <w:r w:rsidR="00D47FE3">
        <w:rPr>
          <w:lang w:val="el-GR"/>
        </w:rPr>
        <w:t xml:space="preserve"> </w:t>
      </w:r>
      <w:r w:rsidRPr="00366B86">
        <w:rPr>
          <w:lang w:val="el-GR"/>
        </w:rPr>
        <w:t xml:space="preserve">να ενημερωθεί και η τιμή της </w:t>
      </w:r>
      <w:r>
        <w:t>MaxShift</w:t>
      </w:r>
      <w:r w:rsidRPr="00366B86">
        <w:rPr>
          <w:lang w:val="el-GR"/>
        </w:rPr>
        <w:t xml:space="preserve"> τους.</w:t>
      </w:r>
    </w:p>
    <w:p w14:paraId="2286254F" w14:textId="3DC36AAE" w:rsidR="00366B86" w:rsidRDefault="00366B86" w:rsidP="0060093E">
      <w:pPr>
        <w:ind w:firstLine="720"/>
        <w:rPr>
          <w:lang w:val="el-GR"/>
        </w:rPr>
        <w:pPrChange w:id="4366" w:author="Στάθης Καπ" w:date="2023-03-13T04:20:00Z">
          <w:pPr/>
        </w:pPrChange>
      </w:pPr>
      <w:r w:rsidRPr="009F194C">
        <w:rPr>
          <w:lang w:val="el-GR"/>
        </w:rPr>
        <w:t xml:space="preserve">Η παραπάνω διαδικασία επαναλαμβάνεται έως ότου να μην είναι δυνατή κάποια άλλη εισαγωγή στις διαδρομές, δηλαδή μέχρι η λίστα των κόμβων προς εισαγωγή είτε να είναι κενή είτε μέχρι </w:t>
      </w:r>
      <w:del w:id="4367" w:author=" " w:date="2023-01-29T17:09:00Z">
        <w:r w:rsidRPr="009F194C" w:rsidDel="00B77DE3">
          <w:rPr>
            <w:lang w:val="el-GR"/>
          </w:rPr>
          <w:delText>οι</w:delText>
        </w:r>
      </w:del>
      <w:r w:rsidRPr="009F194C">
        <w:rPr>
          <w:lang w:val="el-GR"/>
        </w:rPr>
        <w:t xml:space="preserve"> όλοι κόμβοι που την αποτελούν να προκαλούν δυσχέρεια σε </w:t>
      </w:r>
      <w:ins w:id="4368" w:author=" " w:date="2023-01-29T17:10:00Z">
        <w:r w:rsidR="00B77DE3">
          <w:rPr>
            <w:lang w:val="el-GR"/>
          </w:rPr>
          <w:t>κάθε</w:t>
        </w:r>
        <w:del w:id="4369" w:author="Στάθης Καπ" w:date="2023-03-13T00:23:00Z">
          <w:r w:rsidR="00B77DE3" w:rsidDel="002279F3">
            <w:rPr>
              <w:lang w:val="el-GR"/>
            </w:rPr>
            <w:delText xml:space="preserve"> </w:delText>
          </w:r>
        </w:del>
      </w:ins>
      <w:del w:id="4370" w:author=" " w:date="2023-01-29T17:10:00Z">
        <w:r w:rsidRPr="009F194C" w:rsidDel="00B77DE3">
          <w:rPr>
            <w:lang w:val="el-GR"/>
          </w:rPr>
          <w:delText>οποιαδήποτε</w:delText>
        </w:r>
      </w:del>
      <w:r w:rsidRPr="009F194C">
        <w:rPr>
          <w:lang w:val="el-GR"/>
        </w:rPr>
        <w:t xml:space="preserve"> διαδρομή </w:t>
      </w:r>
      <w:r>
        <w:t>m</w:t>
      </w:r>
      <w:r w:rsidRPr="009F194C">
        <w:rPr>
          <w:lang w:val="el-GR"/>
        </w:rPr>
        <w:t xml:space="preserve"> με τη εισαγωγή τους σε αυτή.</w:t>
      </w:r>
    </w:p>
    <w:p w14:paraId="0F521CAC" w14:textId="77777777" w:rsidR="009F194C" w:rsidRDefault="00A633A6" w:rsidP="00A37CE4">
      <w:r>
        <w:rPr>
          <w:noProof/>
          <w:rPrChange w:id="4371" w:author="Στάθης Καπ" w:date="2023-02-01T06:01:00Z">
            <w:rPr>
              <w:noProof/>
              <w:lang w:val="el-GR" w:eastAsia="el-GR"/>
            </w:rPr>
          </w:rPrChange>
        </w:rPr>
        <w:drawing>
          <wp:inline distT="0" distB="0" distL="0" distR="0" wp14:anchorId="3A696981" wp14:editId="79013F18">
            <wp:extent cx="5612130" cy="2677795"/>
            <wp:effectExtent l="0" t="0" r="762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677795"/>
                    </a:xfrm>
                    <a:prstGeom prst="rect">
                      <a:avLst/>
                    </a:prstGeom>
                  </pic:spPr>
                </pic:pic>
              </a:graphicData>
            </a:graphic>
          </wp:inline>
        </w:drawing>
      </w:r>
    </w:p>
    <w:p w14:paraId="5C22A536" w14:textId="4ECCE106" w:rsidR="00292343" w:rsidRDefault="00292343" w:rsidP="00093B36">
      <w:pPr>
        <w:pStyle w:val="Heading3"/>
        <w:rPr>
          <w:lang w:val="el-GR"/>
        </w:rPr>
      </w:pPr>
      <w:del w:id="4372" w:author="Στάθης Καπ" w:date="2023-02-26T00:54:00Z">
        <w:r w:rsidRPr="006D766C" w:rsidDel="00093B36">
          <w:rPr>
            <w:lang w:val="el-GR"/>
          </w:rPr>
          <w:delText xml:space="preserve">3.2.2 </w:delText>
        </w:r>
      </w:del>
      <w:bookmarkStart w:id="4373" w:name="_Toc129300377"/>
      <w:r>
        <w:rPr>
          <w:lang w:val="el-GR"/>
        </w:rPr>
        <w:t>Βήμα Διαταραχής</w:t>
      </w:r>
      <w:bookmarkEnd w:id="4373"/>
    </w:p>
    <w:p w14:paraId="3828E155" w14:textId="5ED5509C" w:rsidR="00292343" w:rsidRDefault="00B56A1F" w:rsidP="00292343">
      <w:pPr>
        <w:rPr>
          <w:lang w:val="el-GR"/>
        </w:rPr>
      </w:pPr>
      <w:r w:rsidRPr="000B7AD4">
        <w:rPr>
          <w:lang w:val="el-GR"/>
        </w:rPr>
        <w:t xml:space="preserve">Στο προηγούμενο βήμα, ουσιαστικά εφαρμόσθηκε η τεχνική της τοπικής αναζήτησης και με «άπληστο» τρόπο κατασκευάστηκε μία λύση </w:t>
      </w:r>
      <w:r>
        <w:t>S</w:t>
      </w:r>
      <w:r w:rsidRPr="000B7AD4">
        <w:rPr>
          <w:lang w:val="el-GR"/>
        </w:rPr>
        <w:t xml:space="preserve">0. Παρ΄ όλα αυτά, επειδή πιθανότατα η λύση που παράχθηκε είναι </w:t>
      </w:r>
      <w:r w:rsidR="00AD76D5" w:rsidRPr="000B7AD4">
        <w:rPr>
          <w:lang w:val="el-GR"/>
        </w:rPr>
        <w:t>μόνο</w:t>
      </w:r>
      <w:r w:rsidRPr="000B7AD4">
        <w:rPr>
          <w:lang w:val="el-GR"/>
        </w:rPr>
        <w:t xml:space="preserve"> τοπικά βέλτιστη, ακολουθεί το βήμα της διαταραχής. </w:t>
      </w:r>
      <w:r w:rsidR="00966C16">
        <w:rPr>
          <w:lang w:val="el-GR"/>
        </w:rPr>
        <w:t>Στο</w:t>
      </w:r>
      <w:r w:rsidRPr="000B7AD4">
        <w:rPr>
          <w:lang w:val="el-GR"/>
        </w:rPr>
        <w:t xml:space="preserve"> βήμα αυτό, η λύση που παράχθηκε προηγουμένως υπόκειται σε μια</w:t>
      </w:r>
      <w:r w:rsidR="000B7AD4">
        <w:rPr>
          <w:lang w:val="el-GR"/>
        </w:rPr>
        <w:t xml:space="preserve"> </w:t>
      </w:r>
      <w:r w:rsidR="000B7AD4" w:rsidRPr="00E560AA">
        <w:rPr>
          <w:lang w:val="el-GR"/>
        </w:rPr>
        <w:t>διαδικασία αφαίρεσης κόμβων από κάθε διαδρομή έτσι ώστε να ξεφύγει από το τοπικό βέλτιστο</w:t>
      </w:r>
      <w:r w:rsidR="00E560AA">
        <w:rPr>
          <w:lang w:val="el-GR"/>
        </w:rPr>
        <w:t>.</w:t>
      </w:r>
    </w:p>
    <w:p w14:paraId="1359561E" w14:textId="0CE8C6CD" w:rsidR="00E560AA" w:rsidRDefault="00DF4E2E" w:rsidP="0060093E">
      <w:pPr>
        <w:ind w:firstLine="720"/>
        <w:rPr>
          <w:lang w:val="el-GR"/>
        </w:rPr>
        <w:pPrChange w:id="4374" w:author="Στάθης Καπ" w:date="2023-03-13T04:21:00Z">
          <w:pPr/>
        </w:pPrChange>
      </w:pPr>
      <w:r w:rsidRPr="007F0272">
        <w:rPr>
          <w:lang w:val="el-GR"/>
        </w:rPr>
        <w:t xml:space="preserve">Η διαδικασία αυτή χρειάζεται 2 παραμέτρους, την </w:t>
      </w:r>
      <w:r>
        <w:t>S</w:t>
      </w:r>
      <w:r w:rsidRPr="007F0272">
        <w:rPr>
          <w:lang w:val="el-GR"/>
        </w:rPr>
        <w:t xml:space="preserve"> και την </w:t>
      </w:r>
      <w:r>
        <w:t>R</w:t>
      </w:r>
      <w:r w:rsidRPr="007F0272">
        <w:rPr>
          <w:lang w:val="el-GR"/>
        </w:rPr>
        <w:t xml:space="preserve">. Η πρώτη αντιπροσωπεύει τον κόμβο από τον οποίο θα ξεκινήσει η διαδικασία αφαίρεσης (πρώτο, δεύτερο, τρίτο, κλπ.) και η </w:t>
      </w:r>
      <w:r w:rsidRPr="007F0272">
        <w:rPr>
          <w:lang w:val="el-GR"/>
        </w:rPr>
        <w:lastRenderedPageBreak/>
        <w:t xml:space="preserve">δεύτερη το πλήθος των συνεχόμενων κόμβων που πρόκειται να αφαιρεθούν ξεκινώντας από τον </w:t>
      </w:r>
      <w:r>
        <w:t>S</w:t>
      </w:r>
      <w:r w:rsidRPr="007F0272">
        <w:rPr>
          <w:lang w:val="el-GR"/>
        </w:rPr>
        <w:t xml:space="preserve">. Η αφαίρεση αυτή θα εφαρμοσθεί σε κάθε διαδρομή της λύσης που παράχθηκε στο προηγούμενο βήμα με τα ίδια </w:t>
      </w:r>
      <w:r>
        <w:t>S</w:t>
      </w:r>
      <w:r w:rsidRPr="007F0272">
        <w:rPr>
          <w:lang w:val="el-GR"/>
        </w:rPr>
        <w:t xml:space="preserve"> και </w:t>
      </w:r>
      <w:r>
        <w:t>R</w:t>
      </w:r>
      <w:r w:rsidRPr="007F0272">
        <w:rPr>
          <w:lang w:val="el-GR"/>
        </w:rPr>
        <w:t xml:space="preserve">. </w:t>
      </w:r>
      <w:r w:rsidR="00C96053" w:rsidRPr="007F0272">
        <w:rPr>
          <w:lang w:val="el-GR"/>
        </w:rPr>
        <w:t>Έστω</w:t>
      </w:r>
      <w:r w:rsidRPr="007F0272">
        <w:rPr>
          <w:lang w:val="el-GR"/>
        </w:rPr>
        <w:t xml:space="preserve"> </w:t>
      </w:r>
      <w:r>
        <w:t>routeLen</w:t>
      </w:r>
      <w:r w:rsidR="0030647E" w:rsidRPr="0030647E">
        <w:rPr>
          <w:lang w:val="el-GR"/>
        </w:rPr>
        <w:t>(</w:t>
      </w:r>
      <w:r>
        <w:t>m</w:t>
      </w:r>
      <w:r w:rsidR="0030647E" w:rsidRPr="0030647E">
        <w:rPr>
          <w:lang w:val="el-GR"/>
        </w:rPr>
        <w:t>)</w:t>
      </w:r>
      <w:r w:rsidRPr="007F0272">
        <w:rPr>
          <w:lang w:val="el-GR"/>
        </w:rPr>
        <w:t xml:space="preserve"> το μήκος μιας διαδρομής </w:t>
      </w:r>
      <w:r w:rsidR="009B4DC1">
        <w:t>m</w:t>
      </w:r>
      <w:r w:rsidRPr="007F0272">
        <w:rPr>
          <w:lang w:val="el-GR"/>
        </w:rPr>
        <w:t xml:space="preserve">. Εάν σε κάποια επανάληψη προκύψει ότι </w:t>
      </w:r>
      <w:r>
        <w:t>S</w:t>
      </w:r>
      <w:r w:rsidRPr="007F0272">
        <w:rPr>
          <w:lang w:val="el-GR"/>
        </w:rPr>
        <w:t xml:space="preserve"> + </w:t>
      </w:r>
      <w:r>
        <w:t>R</w:t>
      </w:r>
      <w:r w:rsidRPr="007F0272">
        <w:rPr>
          <w:lang w:val="el-GR"/>
        </w:rPr>
        <w:t xml:space="preserve"> &gt; </w:t>
      </w:r>
      <w:r>
        <w:t>routeLen</w:t>
      </w:r>
      <w:r w:rsidR="0030647E" w:rsidRPr="0030647E">
        <w:rPr>
          <w:lang w:val="el-GR"/>
        </w:rPr>
        <w:t>(</w:t>
      </w:r>
      <w:r>
        <w:t>m</w:t>
      </w:r>
      <w:r w:rsidR="0030647E" w:rsidRPr="0030647E">
        <w:rPr>
          <w:lang w:val="el-GR"/>
        </w:rPr>
        <w:t>)</w:t>
      </w:r>
      <w:r w:rsidRPr="007F0272">
        <w:rPr>
          <w:lang w:val="el-GR"/>
        </w:rPr>
        <w:t xml:space="preserve"> τότε η αφαίρεση συνεχίζεται από τον πρώτο κόμβο της διαδρομής </w:t>
      </w:r>
      <w:r>
        <w:t>m</w:t>
      </w:r>
      <w:r w:rsidRPr="007F0272">
        <w:rPr>
          <w:lang w:val="el-GR"/>
        </w:rPr>
        <w:t>.</w:t>
      </w:r>
    </w:p>
    <w:p w14:paraId="65498760" w14:textId="53B76A51" w:rsidR="007F0272" w:rsidRPr="006D766C" w:rsidRDefault="007F0272" w:rsidP="0060093E">
      <w:pPr>
        <w:ind w:firstLine="720"/>
        <w:rPr>
          <w:lang w:val="el-GR"/>
        </w:rPr>
        <w:pPrChange w:id="4375" w:author="Στάθης Καπ" w:date="2023-03-13T04:21:00Z">
          <w:pPr/>
        </w:pPrChange>
      </w:pPr>
      <w:r w:rsidRPr="00C92D89">
        <w:rPr>
          <w:lang w:val="el-GR"/>
        </w:rPr>
        <w:t xml:space="preserve">Μετά από την αφαίρεση των κόμβων είναι προφανές πως πρέπει να ενημερωθούν οι μεταβλητές </w:t>
      </w:r>
      <w:r w:rsidR="00B332BE" w:rsidRPr="00C92D89">
        <w:rPr>
          <w:lang w:val="el-GR"/>
        </w:rPr>
        <w:t>των</w:t>
      </w:r>
      <w:r w:rsidRPr="00C92D89">
        <w:rPr>
          <w:lang w:val="el-GR"/>
        </w:rPr>
        <w:t xml:space="preserve"> κόμβων που παρέμειναν στις διαδρομές. Οπότε επαναλαμβάνεται η διαδικασία ενημέρωσης των </w:t>
      </w:r>
      <w:r>
        <w:t>arrTime</w:t>
      </w:r>
      <w:r w:rsidRPr="00C92D89">
        <w:rPr>
          <w:lang w:val="el-GR"/>
        </w:rPr>
        <w:t xml:space="preserve">, </w:t>
      </w:r>
      <w:r>
        <w:t>wait</w:t>
      </w:r>
      <w:r w:rsidRPr="00C92D89">
        <w:rPr>
          <w:lang w:val="el-GR"/>
        </w:rPr>
        <w:t xml:space="preserve">, </w:t>
      </w:r>
      <w:r>
        <w:t>startOfVisit</w:t>
      </w:r>
      <w:r w:rsidRPr="00C92D89">
        <w:rPr>
          <w:lang w:val="el-GR"/>
        </w:rPr>
        <w:t xml:space="preserve">, </w:t>
      </w:r>
      <w:r>
        <w:t>depTime</w:t>
      </w:r>
      <w:r w:rsidRPr="00C92D89">
        <w:rPr>
          <w:lang w:val="el-GR"/>
        </w:rPr>
        <w:t xml:space="preserve">, </w:t>
      </w:r>
      <w:r>
        <w:t>Shift</w:t>
      </w:r>
      <w:r w:rsidRPr="00C92D89">
        <w:rPr>
          <w:lang w:val="el-GR"/>
        </w:rPr>
        <w:t xml:space="preserve"> και </w:t>
      </w:r>
      <w:r>
        <w:t>MaxShift</w:t>
      </w:r>
      <w:r w:rsidRPr="00C92D89">
        <w:rPr>
          <w:lang w:val="el-GR"/>
        </w:rPr>
        <w:t xml:space="preserve"> που </w:t>
      </w:r>
      <w:r w:rsidR="00B332BE" w:rsidRPr="00C92D89">
        <w:rPr>
          <w:lang w:val="el-GR"/>
        </w:rPr>
        <w:t>περιεγράφηκε</w:t>
      </w:r>
      <w:r w:rsidRPr="00C92D89">
        <w:rPr>
          <w:lang w:val="el-GR"/>
        </w:rPr>
        <w:t xml:space="preserve"> στο τέλος του προηγούμενου βήματος.</w:t>
      </w:r>
    </w:p>
    <w:p w14:paraId="50DB5CD8" w14:textId="641BFF69" w:rsidR="00566061" w:rsidRDefault="0022781D" w:rsidP="00655AEF">
      <w:pPr>
        <w:rPr>
          <w:lang w:val="el-GR"/>
        </w:rPr>
      </w:pPr>
      <w:ins w:id="4376" w:author="Στάθης Καπ" w:date="2023-02-02T04:18:00Z">
        <w:r>
          <w:rPr>
            <w:noProof/>
          </w:rPr>
          <w:drawing>
            <wp:inline distT="0" distB="0" distL="0" distR="0" wp14:anchorId="212257B5" wp14:editId="7F7C92DD">
              <wp:extent cx="5612130" cy="2753995"/>
              <wp:effectExtent l="0" t="0" r="762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753995"/>
                      </a:xfrm>
                      <a:prstGeom prst="rect">
                        <a:avLst/>
                      </a:prstGeom>
                    </pic:spPr>
                  </pic:pic>
                </a:graphicData>
              </a:graphic>
            </wp:inline>
          </w:drawing>
        </w:r>
      </w:ins>
      <w:commentRangeStart w:id="4377"/>
      <w:del w:id="4378" w:author="Στάθης Καπ" w:date="2023-02-02T02:59:00Z">
        <w:r w:rsidR="004D3B4E" w:rsidRPr="00655AEF" w:rsidDel="00796F06">
          <w:rPr>
            <w:noProof/>
            <w:rPrChange w:id="4379" w:author="Στάθης Καπ" w:date="2023-02-01T06:01:00Z">
              <w:rPr>
                <w:noProof/>
                <w:lang w:val="el-GR" w:eastAsia="el-GR"/>
              </w:rPr>
            </w:rPrChange>
          </w:rPr>
          <w:drawing>
            <wp:inline distT="0" distB="0" distL="0" distR="0" wp14:anchorId="3FDE8117" wp14:editId="5366075E">
              <wp:extent cx="5612130" cy="1952625"/>
              <wp:effectExtent l="0" t="0" r="762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1952625"/>
                      </a:xfrm>
                      <a:prstGeom prst="rect">
                        <a:avLst/>
                      </a:prstGeom>
                    </pic:spPr>
                  </pic:pic>
                </a:graphicData>
              </a:graphic>
            </wp:inline>
          </w:drawing>
        </w:r>
      </w:del>
      <w:commentRangeEnd w:id="4377"/>
      <w:r w:rsidR="001E51B1">
        <w:rPr>
          <w:rStyle w:val="CommentReference"/>
        </w:rPr>
        <w:commentReference w:id="4377"/>
      </w:r>
    </w:p>
    <w:p w14:paraId="0A85A4B0" w14:textId="44BD13EC" w:rsidR="00660B79" w:rsidRDefault="00660B79" w:rsidP="00093B36">
      <w:pPr>
        <w:pStyle w:val="Heading3"/>
        <w:rPr>
          <w:lang w:val="el-GR"/>
        </w:rPr>
      </w:pPr>
      <w:del w:id="4380" w:author="Στάθης Καπ" w:date="2023-02-26T00:54:00Z">
        <w:r w:rsidRPr="00660B79" w:rsidDel="00093B36">
          <w:rPr>
            <w:lang w:val="el-GR"/>
          </w:rPr>
          <w:lastRenderedPageBreak/>
          <w:delText xml:space="preserve">3.2.3 </w:delText>
        </w:r>
      </w:del>
      <w:bookmarkStart w:id="4381" w:name="_Toc129300378"/>
      <w:r>
        <w:rPr>
          <w:lang w:val="el-GR"/>
        </w:rPr>
        <w:t>Ευρετικός Αλγόριθμος Επαναλαμβανόμενης Τοπικής Αναζήτησης</w:t>
      </w:r>
      <w:bookmarkEnd w:id="4381"/>
    </w:p>
    <w:p w14:paraId="440B9BB9" w14:textId="37EC74B4" w:rsidR="0062551B" w:rsidRPr="0053206A" w:rsidRDefault="00660B79" w:rsidP="00660B79">
      <w:pPr>
        <w:rPr>
          <w:lang w:val="el-GR"/>
        </w:rPr>
      </w:pPr>
      <w:r w:rsidRPr="00153135">
        <w:rPr>
          <w:lang w:val="el-GR"/>
        </w:rPr>
        <w:t xml:space="preserve">Μετά </w:t>
      </w:r>
      <w:r w:rsidR="00C31650" w:rsidRPr="00153135">
        <w:rPr>
          <w:lang w:val="el-GR"/>
        </w:rPr>
        <w:t>από</w:t>
      </w:r>
      <w:r w:rsidRPr="00153135">
        <w:rPr>
          <w:lang w:val="el-GR"/>
        </w:rPr>
        <w:t xml:space="preserve"> κάθε βήμα Εισαγωγής, προκύπτει μία λύση </w:t>
      </w:r>
      <w:r>
        <w:t>S</w:t>
      </w:r>
      <w:r w:rsidR="002716FD">
        <w:rPr>
          <w:lang w:val="el-GR"/>
        </w:rPr>
        <w:t>’</w:t>
      </w:r>
      <w:r w:rsidRPr="00153135">
        <w:rPr>
          <w:lang w:val="el-GR"/>
        </w:rPr>
        <w:t>, η οποία συγκρίνεται με τη βέλτιστη μέχρι στιγμής λύση</w:t>
      </w:r>
      <w:r w:rsidR="002716FD">
        <w:rPr>
          <w:lang w:val="el-GR"/>
        </w:rPr>
        <w:t xml:space="preserve"> </w:t>
      </w:r>
      <w:r w:rsidR="002716FD">
        <w:t>S</w:t>
      </w:r>
      <w:r w:rsidRPr="00153135">
        <w:rPr>
          <w:lang w:val="el-GR"/>
        </w:rPr>
        <w:t xml:space="preserve">. Στη περίπτωση που </w:t>
      </w:r>
      <w:r w:rsidR="002716FD">
        <w:rPr>
          <w:lang w:val="el-GR"/>
        </w:rPr>
        <w:t xml:space="preserve">η </w:t>
      </w:r>
      <w:r w:rsidRPr="00153135">
        <w:rPr>
          <w:lang w:val="el-GR"/>
        </w:rPr>
        <w:t xml:space="preserve">λύση </w:t>
      </w:r>
      <w:r>
        <w:t>S</w:t>
      </w:r>
      <w:r w:rsidR="002716FD">
        <w:rPr>
          <w:lang w:val="el-GR"/>
        </w:rPr>
        <w:t>’</w:t>
      </w:r>
      <w:r w:rsidRPr="00153135">
        <w:rPr>
          <w:lang w:val="el-GR"/>
        </w:rPr>
        <w:t xml:space="preserve"> είναι καλύτερη από τη</w:t>
      </w:r>
      <w:r w:rsidR="002716FD">
        <w:rPr>
          <w:lang w:val="el-GR"/>
        </w:rPr>
        <w:t>ν</w:t>
      </w:r>
      <w:r w:rsidRPr="00153135">
        <w:rPr>
          <w:lang w:val="el-GR"/>
        </w:rPr>
        <w:t xml:space="preserve"> </w:t>
      </w:r>
      <w:r w:rsidR="002716FD">
        <w:t>S</w:t>
      </w:r>
      <w:r w:rsidRPr="00153135">
        <w:rPr>
          <w:lang w:val="el-GR"/>
        </w:rPr>
        <w:t xml:space="preserve">, </w:t>
      </w:r>
      <w:r w:rsidR="002716FD">
        <w:rPr>
          <w:lang w:val="el-GR"/>
        </w:rPr>
        <w:t>ως</w:t>
      </w:r>
      <w:r w:rsidRPr="00153135">
        <w:rPr>
          <w:lang w:val="el-GR"/>
        </w:rPr>
        <w:t xml:space="preserve"> βέλτιστη θεωρείται πλέον η </w:t>
      </w:r>
      <w:r w:rsidR="002716FD">
        <w:t>S</w:t>
      </w:r>
      <w:r w:rsidR="002716FD" w:rsidRPr="002716FD">
        <w:rPr>
          <w:lang w:val="el-GR"/>
        </w:rPr>
        <w:t>’</w:t>
      </w:r>
      <w:r w:rsidRPr="00153135">
        <w:rPr>
          <w:lang w:val="el-GR"/>
        </w:rPr>
        <w:t xml:space="preserve">. Στην αντίθετη περίπτωση αυξάνεται η μεταβλητή </w:t>
      </w:r>
      <w:r>
        <w:t>timesNotImproved</w:t>
      </w:r>
      <w:r w:rsidRPr="00153135">
        <w:rPr>
          <w:lang w:val="el-GR"/>
        </w:rPr>
        <w:t xml:space="preserve"> κατά 1. Ακολουθεί το βήμα Διαταραχής κατά το οποίο αφαιρούνται κόμβοι επιτρέποντας στη λύση </w:t>
      </w:r>
      <w:r w:rsidR="002716FD">
        <w:t>S</w:t>
      </w:r>
      <w:r w:rsidRPr="00153135">
        <w:rPr>
          <w:lang w:val="el-GR"/>
        </w:rPr>
        <w:t xml:space="preserve"> να ξεφύγει από πιθανό τοπικό βέλτιστο σημείο. Επίσης χρειάζεται μια ρύθμιση στις μεταβλητές </w:t>
      </w:r>
      <w:ins w:id="4382" w:author="Στάθης Καπ" w:date="2023-03-13T00:25:00Z">
        <w:r w:rsidR="00AD6A26">
          <w:t>S</w:t>
        </w:r>
      </w:ins>
      <w:del w:id="4383" w:author="Στάθης Καπ" w:date="2023-03-13T00:25:00Z">
        <w:r w:rsidR="002716FD" w:rsidDel="00AD6A26">
          <w:delText>s</w:delText>
        </w:r>
      </w:del>
      <w:r w:rsidRPr="00153135">
        <w:rPr>
          <w:lang w:val="el-GR"/>
        </w:rPr>
        <w:t xml:space="preserve"> και </w:t>
      </w:r>
      <w:ins w:id="4384" w:author="Στάθης Καπ" w:date="2023-03-13T00:25:00Z">
        <w:r w:rsidR="00AD6A26">
          <w:t>R</w:t>
        </w:r>
      </w:ins>
      <w:del w:id="4385" w:author="Στάθης Καπ" w:date="2023-03-13T00:25:00Z">
        <w:r w:rsidR="002716FD" w:rsidDel="00AD6A26">
          <w:delText>r</w:delText>
        </w:r>
      </w:del>
      <w:r w:rsidRPr="00153135">
        <w:rPr>
          <w:lang w:val="el-GR"/>
        </w:rPr>
        <w:t xml:space="preserve">, οι οποίες αναφέρθηκαν στο βήμα διαταραχής, έτσι ώστε να είναι βέβαιο πως </w:t>
      </w:r>
      <w:r w:rsidR="00153135" w:rsidRPr="00153135">
        <w:rPr>
          <w:lang w:val="el-GR"/>
        </w:rPr>
        <w:t>όλοι</w:t>
      </w:r>
      <w:r w:rsidRPr="00153135">
        <w:rPr>
          <w:lang w:val="el-GR"/>
        </w:rPr>
        <w:t xml:space="preserve"> οι κόμβοι που εισήλθαν αρχικά στην λύση θα έχουν αφαιρεθεί τουλάχιστον μία </w:t>
      </w:r>
      <w:r w:rsidR="00153135" w:rsidRPr="00153135">
        <w:rPr>
          <w:lang w:val="el-GR"/>
        </w:rPr>
        <w:t>φορά</w:t>
      </w:r>
      <w:r w:rsidRPr="00153135">
        <w:rPr>
          <w:lang w:val="el-GR"/>
        </w:rPr>
        <w:t xml:space="preserve"> </w:t>
      </w:r>
      <w:r w:rsidR="00153135" w:rsidRPr="00153135">
        <w:rPr>
          <w:lang w:val="el-GR"/>
        </w:rPr>
        <w:t>μέχρι</w:t>
      </w:r>
      <w:r w:rsidRPr="00153135">
        <w:rPr>
          <w:lang w:val="el-GR"/>
        </w:rPr>
        <w:t xml:space="preserve"> το τερματισμό. Ο αλγόριθμος τερματίζεται όταν οι λύσεις που προκύψουν για </w:t>
      </w:r>
      <w:r>
        <w:t>maxTimesNotImproved</w:t>
      </w:r>
      <w:r w:rsidRPr="00153135">
        <w:rPr>
          <w:lang w:val="el-GR"/>
        </w:rPr>
        <w:t xml:space="preserve"> συνεχόμενες φορές είναι χειρότερες από τη βέλτιστη λύση.</w:t>
      </w:r>
    </w:p>
    <w:p w14:paraId="0C61F35C" w14:textId="250C838F" w:rsidR="0065123C" w:rsidRDefault="0065123C" w:rsidP="00660B79">
      <w:r>
        <w:rPr>
          <w:noProof/>
          <w:rPrChange w:id="4386" w:author="Στάθης Καπ" w:date="2023-02-01T06:01:00Z">
            <w:rPr>
              <w:noProof/>
              <w:lang w:val="el-GR" w:eastAsia="el-GR"/>
            </w:rPr>
          </w:rPrChange>
        </w:rPr>
        <w:drawing>
          <wp:inline distT="0" distB="0" distL="0" distR="0" wp14:anchorId="070F9FA1" wp14:editId="7D6BA532">
            <wp:extent cx="5612130" cy="463359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4633595"/>
                    </a:xfrm>
                    <a:prstGeom prst="rect">
                      <a:avLst/>
                    </a:prstGeom>
                  </pic:spPr>
                </pic:pic>
              </a:graphicData>
            </a:graphic>
          </wp:inline>
        </w:drawing>
      </w:r>
    </w:p>
    <w:p w14:paraId="6C1FCE27" w14:textId="152AD889" w:rsidR="0032263F" w:rsidRDefault="0032263F" w:rsidP="00660B79"/>
    <w:p w14:paraId="27C1B3B2" w14:textId="77777777" w:rsidR="0032263F" w:rsidRDefault="0032263F">
      <w:r>
        <w:br w:type="page"/>
      </w:r>
    </w:p>
    <w:p w14:paraId="4BFBC7BF" w14:textId="72A1B7BF" w:rsidR="0032263F" w:rsidRDefault="0032263F">
      <w:pPr>
        <w:pStyle w:val="Heading1"/>
        <w:rPr>
          <w:lang w:val="el-GR"/>
        </w:rPr>
        <w:pPrChange w:id="4387" w:author="Στάθης Καπ" w:date="2023-02-26T00:54:00Z">
          <w:pPr>
            <w:pStyle w:val="Heading1"/>
            <w:numPr>
              <w:numId w:val="4"/>
            </w:numPr>
            <w:ind w:left="720"/>
          </w:pPr>
        </w:pPrChange>
      </w:pPr>
      <w:bookmarkStart w:id="4388" w:name="_Toc129300379"/>
      <w:r>
        <w:rPr>
          <w:lang w:val="el-GR"/>
        </w:rPr>
        <w:lastRenderedPageBreak/>
        <w:t>Διαχωρισμός Τοπικής Αναζήτησης</w:t>
      </w:r>
      <w:bookmarkEnd w:id="4388"/>
    </w:p>
    <w:p w14:paraId="60F16FE2" w14:textId="7ADFC0E8" w:rsidR="0032263F" w:rsidRPr="006D766C" w:rsidRDefault="004C0D54" w:rsidP="0032263F">
      <w:pPr>
        <w:rPr>
          <w:lang w:val="el-GR"/>
        </w:rPr>
      </w:pPr>
      <w:r>
        <w:rPr>
          <w:lang w:val="el-GR"/>
        </w:rPr>
        <w:t>Ό</w:t>
      </w:r>
      <w:r w:rsidR="00C14AB6" w:rsidRPr="00C14AB6">
        <w:rPr>
          <w:lang w:val="el-GR"/>
        </w:rPr>
        <w:t xml:space="preserve">πως προαναφέρθηκε στο 3ο Κεφάλαιο, ένα από τα σημαντικότερα στοιχεία της Επαναλαμβανόμενης Τοπικής Αναζήτησης είναι </w:t>
      </w:r>
      <w:r>
        <w:rPr>
          <w:lang w:val="el-GR"/>
        </w:rPr>
        <w:t xml:space="preserve">φυσικά </w:t>
      </w:r>
      <w:r w:rsidR="00C14AB6" w:rsidRPr="00C14AB6">
        <w:rPr>
          <w:lang w:val="el-GR"/>
        </w:rPr>
        <w:t xml:space="preserve">η Τοπική Αναζήτηση. </w:t>
      </w:r>
      <w:r w:rsidR="00C14AB6" w:rsidRPr="004C0D54">
        <w:rPr>
          <w:lang w:val="el-GR"/>
        </w:rPr>
        <w:t>Μάλιστα είναι και το πιο χρονοβόρο καθώς κατά τη διάρκεια της πραγματοποιούνται πολλοί έλεγχοι που είναι από τις πιο χρονοβόρες πράξεις για έναν επεξεργαστή.</w:t>
      </w:r>
    </w:p>
    <w:p w14:paraId="74F8896D" w14:textId="487D8EB0" w:rsidR="001E3CCE" w:rsidRDefault="001E3CCE" w:rsidP="0060093E">
      <w:pPr>
        <w:ind w:firstLine="360"/>
        <w:rPr>
          <w:lang w:val="el-GR"/>
        </w:rPr>
        <w:pPrChange w:id="4389" w:author="Στάθης Καπ" w:date="2023-03-13T04:21:00Z">
          <w:pPr/>
        </w:pPrChange>
      </w:pPr>
      <w:r>
        <w:rPr>
          <w:lang w:val="el-GR"/>
        </w:rPr>
        <w:t xml:space="preserve">Στόχος της </w:t>
      </w:r>
      <w:del w:id="4390" w:author="Στάθης Καπ" w:date="2023-03-06T22:19:00Z">
        <w:r w:rsidDel="00824A19">
          <w:rPr>
            <w:lang w:val="el-GR"/>
          </w:rPr>
          <w:delText xml:space="preserve">παρούσας </w:delText>
        </w:r>
      </w:del>
      <w:ins w:id="4391" w:author="Στάθης Καπ" w:date="2023-03-06T22:19:00Z">
        <w:r w:rsidR="00824A19">
          <w:rPr>
            <w:lang w:val="el-GR"/>
          </w:rPr>
          <w:t xml:space="preserve">τρέχουσας </w:t>
        </w:r>
      </w:ins>
      <w:r>
        <w:rPr>
          <w:lang w:val="el-GR"/>
        </w:rPr>
        <w:t xml:space="preserve">εργασίας, είναι να βελτιώσει την ταχύτητα του </w:t>
      </w:r>
      <w:r>
        <w:t>ILS</w:t>
      </w:r>
      <w:r w:rsidRPr="001E3CCE">
        <w:rPr>
          <w:lang w:val="el-GR"/>
        </w:rPr>
        <w:t xml:space="preserve">. </w:t>
      </w:r>
      <w:r w:rsidR="003730E4">
        <w:rPr>
          <w:lang w:val="el-GR"/>
        </w:rPr>
        <w:t xml:space="preserve">Η διαδικασία αυτή μπορεί να </w:t>
      </w:r>
      <w:del w:id="4392" w:author="Στάθης Καπ" w:date="2023-03-13T00:26:00Z">
        <w:r w:rsidR="003730E4" w:rsidDel="001C2699">
          <w:rPr>
            <w:lang w:val="el-GR"/>
          </w:rPr>
          <w:delText xml:space="preserve">περιγράφει </w:delText>
        </w:r>
      </w:del>
      <w:ins w:id="4393" w:author="Στάθης Καπ" w:date="2023-03-13T00:26:00Z">
        <w:r w:rsidR="001C2699">
          <w:rPr>
            <w:lang w:val="el-GR"/>
          </w:rPr>
          <w:t>περιγραφεί</w:t>
        </w:r>
        <w:r w:rsidR="001C2699">
          <w:rPr>
            <w:lang w:val="el-GR"/>
          </w:rPr>
          <w:t xml:space="preserve"> </w:t>
        </w:r>
      </w:ins>
      <w:r w:rsidR="003730E4">
        <w:rPr>
          <w:lang w:val="el-GR"/>
        </w:rPr>
        <w:t>με 3</w:t>
      </w:r>
      <w:r w:rsidR="00B6185F">
        <w:rPr>
          <w:lang w:val="el-GR"/>
        </w:rPr>
        <w:t xml:space="preserve"> βασικά βήματα:</w:t>
      </w:r>
    </w:p>
    <w:p w14:paraId="020DEACC" w14:textId="0E2CC09D" w:rsidR="00B6185F" w:rsidRDefault="00B6185F" w:rsidP="00B6185F">
      <w:pPr>
        <w:pStyle w:val="ListParagraph"/>
        <w:numPr>
          <w:ilvl w:val="0"/>
          <w:numId w:val="10"/>
        </w:numPr>
        <w:rPr>
          <w:lang w:val="el-GR"/>
        </w:rPr>
      </w:pPr>
      <w:r>
        <w:rPr>
          <w:lang w:val="el-GR"/>
        </w:rPr>
        <w:t xml:space="preserve">Διαχωρισμός των </w:t>
      </w:r>
      <w:r>
        <w:t>n</w:t>
      </w:r>
      <w:r w:rsidRPr="00B6185F">
        <w:rPr>
          <w:lang w:val="el-GR"/>
        </w:rPr>
        <w:t xml:space="preserve"> </w:t>
      </w:r>
      <w:r>
        <w:t>Unvisited</w:t>
      </w:r>
      <w:r w:rsidRPr="00B6185F">
        <w:rPr>
          <w:lang w:val="el-GR"/>
        </w:rPr>
        <w:t xml:space="preserve"> </w:t>
      </w:r>
      <w:r>
        <w:rPr>
          <w:lang w:val="el-GR"/>
        </w:rPr>
        <w:t xml:space="preserve">κόμβων σε </w:t>
      </w:r>
      <w:del w:id="4394" w:author="Στάθης Καπ" w:date="2023-03-06T22:20:00Z">
        <w:r w:rsidDel="00824A19">
          <w:delText>m</w:delText>
        </w:r>
        <w:r w:rsidRPr="00B6185F" w:rsidDel="00824A19">
          <w:rPr>
            <w:lang w:val="el-GR"/>
          </w:rPr>
          <w:delText xml:space="preserve"> </w:delText>
        </w:r>
      </w:del>
      <w:ins w:id="4395" w:author="Στάθης Καπ" w:date="2023-03-13T00:26:00Z">
        <w:r w:rsidR="007F07EB">
          <w:t>S</w:t>
        </w:r>
      </w:ins>
      <w:ins w:id="4396" w:author="Στάθης Καπ" w:date="2023-03-06T22:20:00Z">
        <w:r w:rsidR="00824A19" w:rsidRPr="00B6185F">
          <w:rPr>
            <w:lang w:val="el-GR"/>
          </w:rPr>
          <w:t xml:space="preserve"> </w:t>
        </w:r>
      </w:ins>
      <w:r w:rsidR="006B286D">
        <w:rPr>
          <w:lang w:val="el-GR"/>
        </w:rPr>
        <w:t>υπο</w:t>
      </w:r>
      <w:ins w:id="4397" w:author="Στάθης Καπ" w:date="2023-03-06T22:20:00Z">
        <w:r w:rsidR="00824A19">
          <w:rPr>
            <w:lang w:val="el-GR"/>
          </w:rPr>
          <w:t>γραφήματα</w:t>
        </w:r>
      </w:ins>
      <w:del w:id="4398" w:author="Στάθης Καπ" w:date="2023-03-06T22:20:00Z">
        <w:r w:rsidR="006B286D" w:rsidDel="00824A19">
          <w:rPr>
            <w:lang w:val="el-GR"/>
          </w:rPr>
          <w:delText xml:space="preserve"> </w:delText>
        </w:r>
        <w:r w:rsidDel="00824A19">
          <w:rPr>
            <w:lang w:val="el-GR"/>
          </w:rPr>
          <w:delText>-προβλήματα</w:delText>
        </w:r>
      </w:del>
    </w:p>
    <w:p w14:paraId="1B85238E" w14:textId="0284F888" w:rsidR="00B6185F" w:rsidRDefault="009672C9" w:rsidP="00B6185F">
      <w:pPr>
        <w:pStyle w:val="ListParagraph"/>
        <w:numPr>
          <w:ilvl w:val="0"/>
          <w:numId w:val="10"/>
        </w:numPr>
        <w:rPr>
          <w:lang w:val="el-GR"/>
        </w:rPr>
      </w:pPr>
      <w:r>
        <w:rPr>
          <w:lang w:val="el-GR"/>
        </w:rPr>
        <w:t xml:space="preserve">Σειριακή εφαρμογή Τοπικής Αναζήτησης σε κάθε </w:t>
      </w:r>
      <w:del w:id="4399" w:author="Στάθης Καπ" w:date="2023-03-06T22:20:00Z">
        <w:r w:rsidR="00825A07" w:rsidDel="00841B3C">
          <w:rPr>
            <w:lang w:val="el-GR"/>
          </w:rPr>
          <w:delText>υπο</w:delText>
        </w:r>
        <w:r w:rsidDel="00841B3C">
          <w:rPr>
            <w:lang w:val="el-GR"/>
          </w:rPr>
          <w:delText>-πρόβλημα</w:delText>
        </w:r>
      </w:del>
      <w:ins w:id="4400" w:author="Στάθης Καπ" w:date="2023-03-06T22:20:00Z">
        <w:r w:rsidR="00841B3C">
          <w:rPr>
            <w:lang w:val="el-GR"/>
          </w:rPr>
          <w:t>υπογράφημα</w:t>
        </w:r>
      </w:ins>
    </w:p>
    <w:p w14:paraId="70F46596" w14:textId="0EC5CCBE" w:rsidR="00825A07" w:rsidRPr="00B6185F" w:rsidRDefault="00825A07" w:rsidP="00B6185F">
      <w:pPr>
        <w:pStyle w:val="ListParagraph"/>
        <w:numPr>
          <w:ilvl w:val="0"/>
          <w:numId w:val="10"/>
        </w:numPr>
        <w:rPr>
          <w:lang w:val="el-GR"/>
        </w:rPr>
      </w:pPr>
      <w:r>
        <w:rPr>
          <w:lang w:val="el-GR"/>
        </w:rPr>
        <w:t xml:space="preserve">Σειριακή εφαρμογή Διαταραχής σε κάθε </w:t>
      </w:r>
      <w:del w:id="4401" w:author="Στάθης Καπ" w:date="2023-03-06T22:20:00Z">
        <w:r w:rsidR="008C33BE" w:rsidDel="00841B3C">
          <w:rPr>
            <w:lang w:val="el-GR"/>
          </w:rPr>
          <w:delText xml:space="preserve">υπο </w:delText>
        </w:r>
        <w:r w:rsidDel="00841B3C">
          <w:rPr>
            <w:lang w:val="el-GR"/>
          </w:rPr>
          <w:delText>-πρόβλημα</w:delText>
        </w:r>
      </w:del>
      <w:ins w:id="4402" w:author="Στάθης Καπ" w:date="2023-03-06T22:20:00Z">
        <w:r w:rsidR="00841B3C">
          <w:rPr>
            <w:lang w:val="el-GR"/>
          </w:rPr>
          <w:t>υπογράφημα</w:t>
        </w:r>
      </w:ins>
    </w:p>
    <w:p w14:paraId="771DB14F" w14:textId="2C710246" w:rsidR="004C0D54" w:rsidRDefault="004C0D54" w:rsidP="0060093E">
      <w:pPr>
        <w:ind w:firstLine="360"/>
        <w:rPr>
          <w:lang w:val="el-GR"/>
        </w:rPr>
        <w:pPrChange w:id="4403" w:author="Στάθης Καπ" w:date="2023-03-13T04:21:00Z">
          <w:pPr/>
        </w:pPrChange>
      </w:pPr>
      <w:r w:rsidRPr="00AD7A04">
        <w:rPr>
          <w:lang w:val="el-GR"/>
        </w:rPr>
        <w:t>Η προσπάθεια αυτή εγείρει διάφορα προβλήματα σε κάθε βήμα.</w:t>
      </w:r>
      <w:r w:rsidR="003760EA" w:rsidRPr="003760EA">
        <w:rPr>
          <w:lang w:val="el-GR"/>
        </w:rPr>
        <w:t xml:space="preserve"> </w:t>
      </w:r>
      <w:r w:rsidR="003760EA">
        <w:rPr>
          <w:lang w:val="el-GR"/>
        </w:rPr>
        <w:t>Όσον αφορά το πρώτο βήμα,</w:t>
      </w:r>
      <w:r w:rsidRPr="00AD7A04">
        <w:rPr>
          <w:lang w:val="el-GR"/>
        </w:rPr>
        <w:t xml:space="preserve"> </w:t>
      </w:r>
      <w:r w:rsidR="003760EA">
        <w:rPr>
          <w:lang w:val="el-GR"/>
        </w:rPr>
        <w:t>υ</w:t>
      </w:r>
      <w:r w:rsidRPr="00AD7A04">
        <w:rPr>
          <w:lang w:val="el-GR"/>
        </w:rPr>
        <w:t xml:space="preserve">πενθυμίζεται πως η τρέχουσα εργασία αντιμετωπίζει το </w:t>
      </w:r>
      <w:r>
        <w:t>TOPTW</w:t>
      </w:r>
      <w:r w:rsidRPr="00AD7A04">
        <w:rPr>
          <w:lang w:val="el-GR"/>
        </w:rPr>
        <w:t xml:space="preserve"> και τα χρονικά παράθυρα περιορίζουν αρκετά τον τρόπο με τον οποίο θα διαχωριστεί το γράφημα. Για παράδειγμα, εάν ο διαχωρισμός </w:t>
      </w:r>
      <w:del w:id="4404" w:author="Στάθης Καπ" w:date="2023-03-06T22:21:00Z">
        <w:r w:rsidRPr="00AD7A04" w:rsidDel="001A5397">
          <w:rPr>
            <w:lang w:val="el-GR"/>
          </w:rPr>
          <w:delText xml:space="preserve">γινόταν </w:delText>
        </w:r>
      </w:del>
      <w:ins w:id="4405" w:author="Στάθης Καπ" w:date="2023-03-06T22:21:00Z">
        <w:r w:rsidR="001A5397">
          <w:rPr>
            <w:lang w:val="el-GR"/>
          </w:rPr>
          <w:t>γίνει</w:t>
        </w:r>
        <w:r w:rsidR="001A5397" w:rsidRPr="00AD7A04">
          <w:rPr>
            <w:lang w:val="el-GR"/>
          </w:rPr>
          <w:t xml:space="preserve"> </w:t>
        </w:r>
      </w:ins>
      <w:r w:rsidRPr="00AD7A04">
        <w:rPr>
          <w:lang w:val="el-GR"/>
        </w:rPr>
        <w:t>με μοναδικό κριτήριο την τοποθεσία των κόμβων με τη βοήθεια κάποιου αλγορίθμου (</w:t>
      </w:r>
      <w:r>
        <w:t>k</w:t>
      </w:r>
      <w:r w:rsidRPr="00AD7A04">
        <w:rPr>
          <w:lang w:val="el-GR"/>
        </w:rPr>
        <w:t>-</w:t>
      </w:r>
      <w:r>
        <w:t>means</w:t>
      </w:r>
      <w:r w:rsidRPr="00AD7A04">
        <w:rPr>
          <w:lang w:val="el-GR"/>
        </w:rPr>
        <w:t xml:space="preserve">), τότε υπάρχει η πιθανότητα να </w:t>
      </w:r>
      <w:del w:id="4406" w:author="Στάθης Καπ" w:date="2023-03-06T22:21:00Z">
        <w:r w:rsidRPr="00AD7A04" w:rsidDel="001A5397">
          <w:rPr>
            <w:lang w:val="el-GR"/>
          </w:rPr>
          <w:delText xml:space="preserve">προέκυπτε </w:delText>
        </w:r>
      </w:del>
      <w:ins w:id="4407" w:author="Στάθης Καπ" w:date="2023-03-06T22:21:00Z">
        <w:r w:rsidR="001A5397">
          <w:rPr>
            <w:lang w:val="el-GR"/>
          </w:rPr>
          <w:t>προκύψει</w:t>
        </w:r>
        <w:r w:rsidR="001A5397" w:rsidRPr="00AD7A04">
          <w:rPr>
            <w:lang w:val="el-GR"/>
          </w:rPr>
          <w:t xml:space="preserve"> </w:t>
        </w:r>
      </w:ins>
      <w:r w:rsidRPr="00AD7A04">
        <w:rPr>
          <w:lang w:val="el-GR"/>
        </w:rPr>
        <w:t xml:space="preserve">μια </w:t>
      </w:r>
      <w:ins w:id="4408" w:author=" " w:date="2023-01-29T17:47:00Z">
        <w:r w:rsidR="00976AF0">
          <w:rPr>
            <w:lang w:val="el-GR"/>
          </w:rPr>
          <w:t>συστάδ</w:t>
        </w:r>
      </w:ins>
      <w:ins w:id="4409" w:author="Στάθης Καπ" w:date="2023-02-28T16:28:00Z">
        <w:r w:rsidR="00415AB3">
          <w:rPr>
            <w:lang w:val="el-GR"/>
          </w:rPr>
          <w:t>α κόμβων</w:t>
        </w:r>
      </w:ins>
      <w:ins w:id="4410" w:author=" " w:date="2023-01-29T17:48:00Z">
        <w:del w:id="4411" w:author="Στάθης Καπ" w:date="2023-02-28T16:28:00Z">
          <w:r w:rsidR="00976AF0" w:rsidDel="00415AB3">
            <w:rPr>
              <w:lang w:val="el-GR"/>
            </w:rPr>
            <w:delText>ε</w:delText>
          </w:r>
        </w:del>
      </w:ins>
      <w:ins w:id="4412" w:author=" " w:date="2023-01-29T17:47:00Z">
        <w:del w:id="4413" w:author="Στάθης Καπ" w:date="2023-02-28T16:28:00Z">
          <w:r w:rsidR="00976AF0" w:rsidDel="00415AB3">
            <w:rPr>
              <w:lang w:val="el-GR"/>
            </w:rPr>
            <w:delText>ς</w:delText>
          </w:r>
        </w:del>
        <w:r w:rsidR="00976AF0">
          <w:rPr>
            <w:lang w:val="el-GR"/>
          </w:rPr>
          <w:t xml:space="preserve"> </w:t>
        </w:r>
      </w:ins>
      <w:del w:id="4414" w:author=" " w:date="2023-01-29T17:47:00Z">
        <w:r w:rsidRPr="00AD7A04" w:rsidDel="00976AF0">
          <w:rPr>
            <w:lang w:val="el-GR"/>
          </w:rPr>
          <w:delText>κλάση</w:delText>
        </w:r>
      </w:del>
      <w:r w:rsidRPr="00AD7A04">
        <w:rPr>
          <w:lang w:val="el-GR"/>
        </w:rPr>
        <w:t xml:space="preserve"> με αταίριαστα χρονικά παράθυρα που θα παρήγαγε μια χαμηλής αξίας διαδρομή. Αντίθετα, εάν το μοναδικό κριτήριο ήταν τα χρονικά παράθυρα, τότε μπορεί να προέκυπταν </w:t>
      </w:r>
      <w:ins w:id="4415" w:author=" " w:date="2023-01-29T17:48:00Z">
        <w:del w:id="4416" w:author="Στάθης Καπ" w:date="2023-02-02T01:57:00Z">
          <w:r w:rsidR="00976AF0" w:rsidDel="00054F22">
            <w:rPr>
              <w:lang w:val="el-GR"/>
            </w:rPr>
            <w:delText>συστάδες</w:delText>
          </w:r>
        </w:del>
      </w:ins>
      <w:del w:id="4417" w:author="Στάθης Καπ" w:date="2023-02-02T01:57:00Z">
        <w:r w:rsidRPr="00AD7A04" w:rsidDel="00054F22">
          <w:rPr>
            <w:lang w:val="el-GR"/>
          </w:rPr>
          <w:delText>κλάσεις με</w:delText>
        </w:r>
      </w:del>
      <w:ins w:id="4418" w:author="Στάθης Καπ" w:date="2023-02-02T01:57:00Z">
        <w:r w:rsidR="00054F22">
          <w:rPr>
            <w:lang w:val="el-GR"/>
          </w:rPr>
          <w:t>συστάδες με</w:t>
        </w:r>
      </w:ins>
      <w:r w:rsidRPr="00AD7A04">
        <w:rPr>
          <w:lang w:val="el-GR"/>
        </w:rPr>
        <w:t xml:space="preserve"> κόμβους διάσπαρτους μεταξύ τους, και </w:t>
      </w:r>
      <w:del w:id="4419" w:author="Στάθης Καπ" w:date="2023-03-06T22:21:00Z">
        <w:r w:rsidRPr="00AD7A04" w:rsidDel="00DC4B22">
          <w:rPr>
            <w:lang w:val="el-GR"/>
          </w:rPr>
          <w:delText xml:space="preserve">διαδρομές </w:delText>
        </w:r>
      </w:del>
      <w:ins w:id="4420" w:author="Στάθης Καπ" w:date="2023-03-06T22:21:00Z">
        <w:r w:rsidR="00DC4B22">
          <w:rPr>
            <w:lang w:val="el-GR"/>
          </w:rPr>
          <w:t>λύσεις</w:t>
        </w:r>
        <w:r w:rsidR="00DC4B22" w:rsidRPr="00AD7A04">
          <w:rPr>
            <w:lang w:val="el-GR"/>
          </w:rPr>
          <w:t xml:space="preserve"> </w:t>
        </w:r>
      </w:ins>
      <w:r w:rsidRPr="00AD7A04">
        <w:rPr>
          <w:lang w:val="el-GR"/>
        </w:rPr>
        <w:t>χαμηλής αξίας.</w:t>
      </w:r>
    </w:p>
    <w:p w14:paraId="51B3F5B3" w14:textId="7078BF19" w:rsidR="00DA5426" w:rsidRPr="005E2667" w:rsidRDefault="00EA2DF0" w:rsidP="0060093E">
      <w:pPr>
        <w:ind w:firstLine="360"/>
        <w:rPr>
          <w:lang w:val="el-GR"/>
        </w:rPr>
        <w:pPrChange w:id="4421" w:author="Στάθης Καπ" w:date="2023-03-13T04:21:00Z">
          <w:pPr/>
        </w:pPrChange>
      </w:pPr>
      <w:r>
        <w:rPr>
          <w:lang w:val="el-GR"/>
        </w:rPr>
        <w:t>Ό</w:t>
      </w:r>
      <w:r w:rsidR="006B30B7" w:rsidRPr="00EA2DF0">
        <w:rPr>
          <w:lang w:val="el-GR"/>
        </w:rPr>
        <w:t>σον αφορά το δεύτερο βήμα, αποτελεί πρόβλημα το γεγονός ότι δεν υπάρχει αρχικός και τελικός κόμβος σε κάθε κλάση</w:t>
      </w:r>
      <w:r w:rsidR="001976D7">
        <w:rPr>
          <w:lang w:val="el-GR"/>
        </w:rPr>
        <w:t xml:space="preserve"> για </w:t>
      </w:r>
      <w:del w:id="4422" w:author="Στάθης Καπ" w:date="2023-02-28T16:29:00Z">
        <w:r w:rsidR="001976D7" w:rsidDel="00E31E93">
          <w:rPr>
            <w:lang w:val="el-GR"/>
          </w:rPr>
          <w:delText xml:space="preserve">αν </w:delText>
        </w:r>
      </w:del>
      <w:ins w:id="4423" w:author="Στάθης Καπ" w:date="2023-02-28T16:29:00Z">
        <w:r w:rsidR="00E31E93">
          <w:rPr>
            <w:lang w:val="el-GR"/>
          </w:rPr>
          <w:t xml:space="preserve">να </w:t>
        </w:r>
      </w:ins>
      <w:r w:rsidR="001976D7">
        <w:rPr>
          <w:lang w:val="el-GR"/>
        </w:rPr>
        <w:t xml:space="preserve">εφαρμοσθεί απευθείας ο </w:t>
      </w:r>
      <w:r w:rsidR="001976D7">
        <w:t>ILS</w:t>
      </w:r>
      <w:r w:rsidR="001976D7" w:rsidRPr="001976D7">
        <w:rPr>
          <w:lang w:val="el-GR"/>
        </w:rPr>
        <w:t xml:space="preserve"> </w:t>
      </w:r>
      <w:r w:rsidR="001976D7">
        <w:rPr>
          <w:lang w:val="el-GR"/>
        </w:rPr>
        <w:t>που περιεγράφηκε στο</w:t>
      </w:r>
      <w:ins w:id="4424" w:author="Στάθης Καπ" w:date="2023-02-28T16:29:00Z">
        <w:r w:rsidR="00D85B67">
          <w:rPr>
            <w:lang w:val="el-GR"/>
          </w:rPr>
          <w:t xml:space="preserve"> </w:t>
        </w:r>
      </w:ins>
      <w:del w:id="4425" w:author="Στάθης Καπ" w:date="2023-02-28T16:29:00Z">
        <w:r w:rsidR="001976D7" w:rsidDel="00D85B67">
          <w:rPr>
            <w:lang w:val="el-GR"/>
          </w:rPr>
          <w:delText xml:space="preserve"> 3</w:delText>
        </w:r>
        <w:r w:rsidR="001976D7" w:rsidRPr="001976D7" w:rsidDel="00D85B67">
          <w:rPr>
            <w:vertAlign w:val="superscript"/>
            <w:lang w:val="el-GR"/>
          </w:rPr>
          <w:delText>ο</w:delText>
        </w:r>
        <w:r w:rsidR="001976D7" w:rsidDel="00D85B67">
          <w:rPr>
            <w:lang w:val="el-GR"/>
          </w:rPr>
          <w:delText xml:space="preserve"> </w:delText>
        </w:r>
      </w:del>
      <w:r w:rsidR="001976D7">
        <w:rPr>
          <w:lang w:val="el-GR"/>
        </w:rPr>
        <w:t>Κεφάλαιο</w:t>
      </w:r>
      <w:ins w:id="4426" w:author="Στάθης Καπ" w:date="2023-02-28T16:29:00Z">
        <w:r w:rsidR="00D85B67">
          <w:rPr>
            <w:lang w:val="el-GR"/>
          </w:rPr>
          <w:t xml:space="preserve"> 3</w:t>
        </w:r>
      </w:ins>
      <w:r w:rsidR="006B30B7" w:rsidRPr="00EA2DF0">
        <w:rPr>
          <w:lang w:val="el-GR"/>
        </w:rPr>
        <w:t xml:space="preserve">. Προφανώς, δεν είναι σοφό να θεωρηθεί </w:t>
      </w:r>
      <w:ins w:id="4427" w:author="Στάθης Καπ" w:date="2023-02-28T16:29:00Z">
        <w:r w:rsidR="00F21E1A">
          <w:rPr>
            <w:lang w:val="el-GR"/>
          </w:rPr>
          <w:t>ο</w:t>
        </w:r>
      </w:ins>
      <w:ins w:id="4428" w:author="Στάθης Καπ" w:date="2023-03-06T22:22:00Z">
        <w:r w:rsidR="00A56E45">
          <w:rPr>
            <w:lang w:val="el-GR"/>
          </w:rPr>
          <w:t xml:space="preserve"> ουδέτερος</w:t>
        </w:r>
      </w:ins>
      <w:ins w:id="4429" w:author="Στάθης Καπ" w:date="2023-02-28T16:29:00Z">
        <w:r w:rsidR="00F21E1A">
          <w:rPr>
            <w:lang w:val="el-GR"/>
          </w:rPr>
          <w:t xml:space="preserve"> σταθμός </w:t>
        </w:r>
        <w:r w:rsidR="00F21E1A" w:rsidRPr="00F21E1A">
          <w:rPr>
            <w:lang w:val="el-GR"/>
            <w:rPrChange w:id="4430" w:author="Στάθης Καπ" w:date="2023-02-28T16:29:00Z">
              <w:rPr/>
            </w:rPrChange>
          </w:rPr>
          <w:t>(</w:t>
        </w:r>
        <w:r w:rsidR="00F21E1A">
          <w:t>depot</w:t>
        </w:r>
        <w:r w:rsidR="00F21E1A" w:rsidRPr="00F21E1A">
          <w:rPr>
            <w:lang w:val="el-GR"/>
            <w:rPrChange w:id="4431" w:author="Στάθης Καπ" w:date="2023-02-28T16:29:00Z">
              <w:rPr/>
            </w:rPrChange>
          </w:rPr>
          <w:t>)</w:t>
        </w:r>
      </w:ins>
      <w:del w:id="4432" w:author="Στάθης Καπ" w:date="2023-02-28T16:29:00Z">
        <w:r w:rsidR="006B30B7" w:rsidRPr="00EA2DF0" w:rsidDel="00F21E1A">
          <w:rPr>
            <w:lang w:val="el-GR"/>
          </w:rPr>
          <w:delText xml:space="preserve">το </w:delText>
        </w:r>
        <w:r w:rsidR="006B30B7" w:rsidDel="00F21E1A">
          <w:delText>depot</w:delText>
        </w:r>
        <w:r w:rsidR="006B30B7" w:rsidRPr="00EA2DF0" w:rsidDel="00F21E1A">
          <w:rPr>
            <w:lang w:val="el-GR"/>
          </w:rPr>
          <w:delText xml:space="preserve"> </w:delText>
        </w:r>
      </w:del>
      <w:ins w:id="4433" w:author="Στάθης Καπ" w:date="2023-02-28T16:29:00Z">
        <w:r w:rsidR="00F21E1A" w:rsidRPr="00EA2DF0">
          <w:rPr>
            <w:lang w:val="el-GR"/>
          </w:rPr>
          <w:t xml:space="preserve"> </w:t>
        </w:r>
      </w:ins>
      <w:r w:rsidR="006B30B7" w:rsidRPr="00EA2DF0">
        <w:rPr>
          <w:lang w:val="el-GR"/>
        </w:rPr>
        <w:t xml:space="preserve">του </w:t>
      </w:r>
      <w:del w:id="4434" w:author="Στάθης Καπ" w:date="2023-02-28T16:29:00Z">
        <w:r w:rsidR="006B30B7" w:rsidRPr="00EA2DF0" w:rsidDel="00F21E1A">
          <w:rPr>
            <w:lang w:val="el-GR"/>
          </w:rPr>
          <w:delText xml:space="preserve">συνολικού </w:delText>
        </w:r>
      </w:del>
      <w:ins w:id="4435" w:author="Στάθης Καπ" w:date="2023-02-28T16:29:00Z">
        <w:r w:rsidR="00F21E1A">
          <w:rPr>
            <w:lang w:val="el-GR"/>
          </w:rPr>
          <w:t>πρωτότυπου</w:t>
        </w:r>
        <w:r w:rsidR="00F21E1A" w:rsidRPr="00EA2DF0">
          <w:rPr>
            <w:lang w:val="el-GR"/>
          </w:rPr>
          <w:t xml:space="preserve"> </w:t>
        </w:r>
      </w:ins>
      <w:r w:rsidR="006B30B7" w:rsidRPr="00EA2DF0">
        <w:rPr>
          <w:lang w:val="el-GR"/>
        </w:rPr>
        <w:t xml:space="preserve">προβλήματος ως </w:t>
      </w:r>
      <w:del w:id="4436" w:author="Στάθης Καπ" w:date="2023-02-28T16:29:00Z">
        <w:r w:rsidR="006B30B7" w:rsidDel="00F21E1A">
          <w:delText>depot</w:delText>
        </w:r>
        <w:r w:rsidR="006B30B7" w:rsidRPr="00EA2DF0" w:rsidDel="00F21E1A">
          <w:rPr>
            <w:lang w:val="el-GR"/>
          </w:rPr>
          <w:delText xml:space="preserve"> </w:delText>
        </w:r>
      </w:del>
      <w:ins w:id="4437" w:author="Στάθης Καπ" w:date="2023-02-28T16:29:00Z">
        <w:r w:rsidR="00F21E1A">
          <w:rPr>
            <w:lang w:val="el-GR"/>
          </w:rPr>
          <w:t xml:space="preserve">σταθμός </w:t>
        </w:r>
      </w:ins>
      <w:r w:rsidR="006B30B7" w:rsidRPr="00EA2DF0">
        <w:rPr>
          <w:lang w:val="el-GR"/>
        </w:rPr>
        <w:t>για όλα τα υπο</w:t>
      </w:r>
      <w:del w:id="4438" w:author="Στάθης Καπ" w:date="2023-03-13T00:29:00Z">
        <w:r w:rsidDel="007F07EB">
          <w:rPr>
            <w:lang w:val="el-GR"/>
          </w:rPr>
          <w:delText>-</w:delText>
        </w:r>
      </w:del>
      <w:r w:rsidR="006B30B7" w:rsidRPr="00EA2DF0">
        <w:rPr>
          <w:lang w:val="el-GR"/>
        </w:rPr>
        <w:t xml:space="preserve">προβλήματα, καθώς κάθε διαδρομή </w:t>
      </w:r>
      <w:ins w:id="4439" w:author="Στάθης Καπ" w:date="2023-03-13T00:29:00Z">
        <w:r w:rsidR="007F07EB">
          <w:rPr>
            <w:lang w:val="el-GR"/>
          </w:rPr>
          <w:t xml:space="preserve">σε κάθε υπογράφημα </w:t>
        </w:r>
      </w:ins>
      <w:r w:rsidR="006B30B7" w:rsidRPr="00EA2DF0">
        <w:rPr>
          <w:lang w:val="el-GR"/>
        </w:rPr>
        <w:t xml:space="preserve">θα ξεκινούσε και θα </w:t>
      </w:r>
      <w:r w:rsidR="00DA405F" w:rsidRPr="00EA2DF0">
        <w:rPr>
          <w:lang w:val="el-GR"/>
        </w:rPr>
        <w:t>τελείωνε</w:t>
      </w:r>
      <w:r w:rsidR="006B30B7" w:rsidRPr="00EA2DF0">
        <w:rPr>
          <w:lang w:val="el-GR"/>
        </w:rPr>
        <w:t xml:space="preserve"> στο </w:t>
      </w:r>
      <w:r w:rsidRPr="00EA2DF0">
        <w:rPr>
          <w:lang w:val="el-GR"/>
        </w:rPr>
        <w:t>ίδιο</w:t>
      </w:r>
      <w:r w:rsidR="006B30B7" w:rsidRPr="00EA2DF0">
        <w:rPr>
          <w:lang w:val="el-GR"/>
        </w:rPr>
        <w:t xml:space="preserve"> </w:t>
      </w:r>
      <w:r w:rsidRPr="00EA2DF0">
        <w:rPr>
          <w:lang w:val="el-GR"/>
        </w:rPr>
        <w:t>σημείο</w:t>
      </w:r>
      <w:r w:rsidR="006B30B7" w:rsidRPr="00EA2DF0">
        <w:rPr>
          <w:lang w:val="el-GR"/>
        </w:rPr>
        <w:t xml:space="preserve"> με αποτέλεσμα να αγνοούνται κόμβοι μακριά </w:t>
      </w:r>
      <w:r w:rsidR="003F1060" w:rsidRPr="00EA2DF0">
        <w:rPr>
          <w:lang w:val="el-GR"/>
        </w:rPr>
        <w:t>από</w:t>
      </w:r>
      <w:ins w:id="4440" w:author="Στάθης Καπ" w:date="2023-03-08T02:02:00Z">
        <w:r w:rsidR="002B469B">
          <w:rPr>
            <w:lang w:val="el-GR"/>
          </w:rPr>
          <w:t xml:space="preserve"> </w:t>
        </w:r>
      </w:ins>
      <w:del w:id="4441" w:author="Στάθης Καπ" w:date="2023-03-08T02:02:00Z">
        <w:r w:rsidR="006B30B7" w:rsidRPr="00EA2DF0" w:rsidDel="002B469B">
          <w:rPr>
            <w:lang w:val="el-GR"/>
          </w:rPr>
          <w:delText xml:space="preserve"> το </w:delText>
        </w:r>
        <w:r w:rsidR="002D5318" w:rsidDel="002B469B">
          <w:delText>depot</w:delText>
        </w:r>
        <w:r w:rsidR="006B30B7" w:rsidRPr="00EA2DF0" w:rsidDel="002B469B">
          <w:rPr>
            <w:lang w:val="el-GR"/>
          </w:rPr>
          <w:delText xml:space="preserve"> </w:delText>
        </w:r>
      </w:del>
      <w:ins w:id="4442" w:author="Στάθης Καπ" w:date="2023-03-08T02:02:00Z">
        <w:r w:rsidR="002B469B">
          <w:rPr>
            <w:lang w:val="el-GR"/>
          </w:rPr>
          <w:t>αυτό</w:t>
        </w:r>
        <w:r w:rsidR="002B469B" w:rsidRPr="00EA2DF0">
          <w:rPr>
            <w:lang w:val="el-GR"/>
          </w:rPr>
          <w:t xml:space="preserve"> </w:t>
        </w:r>
      </w:ins>
      <w:r w:rsidR="006B30B7" w:rsidRPr="00EA2DF0">
        <w:rPr>
          <w:lang w:val="el-GR"/>
        </w:rPr>
        <w:t xml:space="preserve">και να περιορίζεται </w:t>
      </w:r>
      <w:ins w:id="4443" w:author="Στάθης Καπ" w:date="2023-02-28T16:30:00Z">
        <w:r w:rsidR="00F21E1A">
          <w:rPr>
            <w:lang w:val="el-GR"/>
          </w:rPr>
          <w:t xml:space="preserve">σημαντικά </w:t>
        </w:r>
      </w:ins>
      <w:r w:rsidR="006B30B7" w:rsidRPr="00EA2DF0">
        <w:rPr>
          <w:lang w:val="el-GR"/>
        </w:rPr>
        <w:t>ο χώρος των λύσεων.</w:t>
      </w:r>
      <w:r w:rsidR="00DA5426">
        <w:rPr>
          <w:lang w:val="el-GR"/>
        </w:rPr>
        <w:t xml:space="preserve"> </w:t>
      </w:r>
      <w:r w:rsidR="00DA5426" w:rsidRPr="00DA5426">
        <w:rPr>
          <w:lang w:val="el-GR"/>
        </w:rPr>
        <w:t>Οι</w:t>
      </w:r>
      <w:r w:rsidR="00DA5426">
        <w:rPr>
          <w:lang w:val="el-GR"/>
        </w:rPr>
        <w:t xml:space="preserve"> αρχικές</w:t>
      </w:r>
      <w:r w:rsidR="00DA5426" w:rsidRPr="00DA5426">
        <w:rPr>
          <w:lang w:val="el-GR"/>
        </w:rPr>
        <w:t xml:space="preserve"> ιδέες για να αντιμετωπιστεί το πρόβλημα αυτό ήταν </w:t>
      </w:r>
      <w:ins w:id="4444" w:author=" " w:date="2023-01-29T17:48:00Z">
        <w:r w:rsidR="00976AF0">
          <w:rPr>
            <w:lang w:val="el-GR"/>
          </w:rPr>
          <w:t>δύο</w:t>
        </w:r>
      </w:ins>
      <w:del w:id="4445" w:author=" " w:date="2023-01-29T17:48:00Z">
        <w:r w:rsidR="00DA5426" w:rsidRPr="00DA5426" w:rsidDel="00976AF0">
          <w:rPr>
            <w:lang w:val="el-GR"/>
          </w:rPr>
          <w:delText>2</w:delText>
        </w:r>
      </w:del>
      <w:r w:rsidR="00D65A37">
        <w:rPr>
          <w:lang w:val="el-GR"/>
        </w:rPr>
        <w:t>:</w:t>
      </w:r>
    </w:p>
    <w:p w14:paraId="31BE3AC6" w14:textId="496046AB" w:rsidR="00D65A37" w:rsidRDefault="00D65A37" w:rsidP="00D65A37">
      <w:pPr>
        <w:pStyle w:val="ListParagraph"/>
        <w:numPr>
          <w:ilvl w:val="0"/>
          <w:numId w:val="11"/>
        </w:numPr>
        <w:rPr>
          <w:lang w:val="el-GR"/>
        </w:rPr>
      </w:pPr>
      <w:r w:rsidRPr="00D65A37">
        <w:rPr>
          <w:lang w:val="el-GR"/>
        </w:rPr>
        <w:t xml:space="preserve">Ανάθεση τους κεντροειδούς της </w:t>
      </w:r>
      <w:ins w:id="4446" w:author=" " w:date="2023-01-29T17:49:00Z">
        <w:r w:rsidR="00976AF0">
          <w:rPr>
            <w:lang w:val="el-GR"/>
          </w:rPr>
          <w:t>συστάδας</w:t>
        </w:r>
      </w:ins>
      <w:del w:id="4447" w:author=" " w:date="2023-01-29T17:49:00Z">
        <w:r w:rsidRPr="00D65A37" w:rsidDel="00976AF0">
          <w:rPr>
            <w:lang w:val="el-GR"/>
          </w:rPr>
          <w:delText>κλάσης</w:delText>
        </w:r>
      </w:del>
      <w:r w:rsidRPr="00D65A37">
        <w:rPr>
          <w:lang w:val="el-GR"/>
        </w:rPr>
        <w:t xml:space="preserve"> ως </w:t>
      </w:r>
      <w:ins w:id="4448" w:author="Στάθης Καπ" w:date="2023-03-13T00:29:00Z">
        <w:r w:rsidR="00F72F22">
          <w:rPr>
            <w:lang w:val="el-GR"/>
          </w:rPr>
          <w:t xml:space="preserve">αρχικός και τελικός </w:t>
        </w:r>
      </w:ins>
      <w:del w:id="4449" w:author="Στάθης Καπ" w:date="2023-02-16T12:25:00Z">
        <w:r w:rsidRPr="00976AF0" w:rsidDel="0069362C">
          <w:rPr>
            <w:highlight w:val="yellow"/>
            <w:rPrChange w:id="4450" w:author=" " w:date="2023-02-01T06:01:00Z">
              <w:rPr/>
            </w:rPrChange>
          </w:rPr>
          <w:delText>depot</w:delText>
        </w:r>
        <w:r w:rsidRPr="00D65A37" w:rsidDel="0069362C">
          <w:rPr>
            <w:lang w:val="el-GR"/>
          </w:rPr>
          <w:delText xml:space="preserve"> </w:delText>
        </w:r>
      </w:del>
      <w:ins w:id="4451" w:author="Στάθης Καπ" w:date="2023-02-16T12:25:00Z">
        <w:r w:rsidR="0069362C">
          <w:rPr>
            <w:lang w:val="el-GR"/>
          </w:rPr>
          <w:t>σταθμός</w:t>
        </w:r>
        <w:r w:rsidR="0069362C" w:rsidRPr="00D65A37">
          <w:rPr>
            <w:lang w:val="el-GR"/>
          </w:rPr>
          <w:t xml:space="preserve"> </w:t>
        </w:r>
      </w:ins>
      <w:r w:rsidRPr="00D65A37">
        <w:rPr>
          <w:lang w:val="el-GR"/>
        </w:rPr>
        <w:t xml:space="preserve">της </w:t>
      </w:r>
      <w:ins w:id="4452" w:author=" " w:date="2023-01-29T17:49:00Z">
        <w:r w:rsidR="00976AF0">
          <w:rPr>
            <w:lang w:val="el-GR"/>
          </w:rPr>
          <w:t>συστάδας</w:t>
        </w:r>
      </w:ins>
      <w:del w:id="4453" w:author=" " w:date="2023-01-29T17:49:00Z">
        <w:r w:rsidRPr="00D65A37" w:rsidDel="00976AF0">
          <w:rPr>
            <w:lang w:val="el-GR"/>
          </w:rPr>
          <w:delText>κλάσης</w:delText>
        </w:r>
      </w:del>
      <w:r w:rsidRPr="00D65A37">
        <w:rPr>
          <w:lang w:val="el-GR"/>
        </w:rPr>
        <w:t xml:space="preserve"> </w:t>
      </w:r>
      <w:r>
        <w:rPr>
          <w:lang w:val="el-GR"/>
        </w:rPr>
        <w:t>αυτής</w:t>
      </w:r>
    </w:p>
    <w:p w14:paraId="22B59D70" w14:textId="7E820B6A" w:rsidR="000C1940" w:rsidRPr="000C1940" w:rsidRDefault="00D65A37" w:rsidP="000C1940">
      <w:pPr>
        <w:pStyle w:val="ListParagraph"/>
        <w:numPr>
          <w:ilvl w:val="0"/>
          <w:numId w:val="11"/>
        </w:numPr>
        <w:rPr>
          <w:lang w:val="el-GR"/>
        </w:rPr>
      </w:pPr>
      <w:r w:rsidRPr="00D65A37">
        <w:rPr>
          <w:lang w:val="el-GR"/>
        </w:rPr>
        <w:t xml:space="preserve">Ανάθεση ενός κόμβου από την περίμετρο της </w:t>
      </w:r>
      <w:ins w:id="4454" w:author=" " w:date="2023-01-29T17:49:00Z">
        <w:r w:rsidR="00976AF0">
          <w:rPr>
            <w:lang w:val="el-GR"/>
          </w:rPr>
          <w:t>συστάδας</w:t>
        </w:r>
      </w:ins>
      <w:del w:id="4455" w:author=" " w:date="2023-01-29T17:49:00Z">
        <w:r w:rsidRPr="00D65A37" w:rsidDel="00976AF0">
          <w:rPr>
            <w:lang w:val="el-GR"/>
          </w:rPr>
          <w:delText>κλάσης</w:delText>
        </w:r>
      </w:del>
      <w:r w:rsidRPr="00D65A37">
        <w:rPr>
          <w:lang w:val="el-GR"/>
        </w:rPr>
        <w:t xml:space="preserve">, ως </w:t>
      </w:r>
      <w:ins w:id="4456" w:author="Στάθης Καπ" w:date="2023-03-13T00:29:00Z">
        <w:r w:rsidR="00F72F22">
          <w:rPr>
            <w:lang w:val="el-GR"/>
          </w:rPr>
          <w:t xml:space="preserve">αρχικός και τελικός </w:t>
        </w:r>
      </w:ins>
      <w:del w:id="4457" w:author="Στάθης Καπ" w:date="2023-02-16T12:25:00Z">
        <w:r w:rsidRPr="00976AF0" w:rsidDel="0069362C">
          <w:rPr>
            <w:highlight w:val="yellow"/>
            <w:rPrChange w:id="4458" w:author=" " w:date="2023-02-01T06:01:00Z">
              <w:rPr/>
            </w:rPrChange>
          </w:rPr>
          <w:delText>depot</w:delText>
        </w:r>
        <w:r w:rsidRPr="00D65A37" w:rsidDel="0069362C">
          <w:rPr>
            <w:lang w:val="el-GR"/>
          </w:rPr>
          <w:delText xml:space="preserve"> </w:delText>
        </w:r>
      </w:del>
      <w:ins w:id="4459" w:author="Στάθης Καπ" w:date="2023-02-16T12:25:00Z">
        <w:r w:rsidR="0069362C">
          <w:rPr>
            <w:lang w:val="el-GR"/>
          </w:rPr>
          <w:t>σταθμός</w:t>
        </w:r>
        <w:r w:rsidR="0069362C" w:rsidRPr="00D65A37">
          <w:rPr>
            <w:lang w:val="el-GR"/>
          </w:rPr>
          <w:t xml:space="preserve"> </w:t>
        </w:r>
      </w:ins>
      <w:r w:rsidRPr="00D65A37">
        <w:rPr>
          <w:lang w:val="el-GR"/>
        </w:rPr>
        <w:t xml:space="preserve">της </w:t>
      </w:r>
      <w:del w:id="4460" w:author="Στάθης Καπ" w:date="2023-02-02T01:57:00Z">
        <w:r w:rsidRPr="00D65A37" w:rsidDel="00582997">
          <w:rPr>
            <w:lang w:val="el-GR"/>
          </w:rPr>
          <w:delText xml:space="preserve">κλάσης </w:delText>
        </w:r>
      </w:del>
      <w:ins w:id="4461" w:author="Στάθης Καπ" w:date="2023-02-02T01:57:00Z">
        <w:r w:rsidR="00582997">
          <w:rPr>
            <w:lang w:val="el-GR"/>
          </w:rPr>
          <w:t>συστάδας</w:t>
        </w:r>
        <w:r w:rsidR="00582997" w:rsidRPr="00D65A37">
          <w:rPr>
            <w:lang w:val="el-GR"/>
          </w:rPr>
          <w:t xml:space="preserve"> </w:t>
        </w:r>
      </w:ins>
      <w:r w:rsidR="003D5DDC">
        <w:rPr>
          <w:lang w:val="el-GR"/>
        </w:rPr>
        <w:t>αυτής</w:t>
      </w:r>
    </w:p>
    <w:p w14:paraId="208BC1E6" w14:textId="427D8B2E" w:rsidR="003D5DDC" w:rsidRDefault="003D5DDC" w:rsidP="0060093E">
      <w:pPr>
        <w:ind w:firstLine="360"/>
        <w:rPr>
          <w:lang w:val="el-GR"/>
        </w:rPr>
        <w:pPrChange w:id="4462" w:author="Στάθης Καπ" w:date="2023-03-13T04:21:00Z">
          <w:pPr/>
        </w:pPrChange>
      </w:pPr>
      <w:r w:rsidRPr="00BB2D45">
        <w:rPr>
          <w:lang w:val="el-GR"/>
        </w:rPr>
        <w:t xml:space="preserve">Επίσης, μια ιδέα για την αντιμετώπιση του προβλήματος αυτού, ήταν να θεωρηθεί το κάθε </w:t>
      </w:r>
      <w:r w:rsidR="00BB2D45">
        <w:rPr>
          <w:lang w:val="el-GR"/>
        </w:rPr>
        <w:t>υπό-πρόβλημα</w:t>
      </w:r>
      <w:r w:rsidRPr="00BB2D45">
        <w:rPr>
          <w:lang w:val="el-GR"/>
        </w:rPr>
        <w:t xml:space="preserve"> ως Πρόβλημα Προσανατολισμού με επιλογή Ξενοδοχείων (</w:t>
      </w:r>
      <w:r>
        <w:t>Orienteering</w:t>
      </w:r>
      <w:r w:rsidRPr="00BB2D45">
        <w:rPr>
          <w:lang w:val="el-GR"/>
        </w:rPr>
        <w:t xml:space="preserve"> </w:t>
      </w:r>
      <w:r>
        <w:t>Problem</w:t>
      </w:r>
      <w:r w:rsidRPr="00BB2D45">
        <w:rPr>
          <w:lang w:val="el-GR"/>
        </w:rPr>
        <w:t xml:space="preserve"> </w:t>
      </w:r>
      <w:r>
        <w:t>with</w:t>
      </w:r>
      <w:r w:rsidRPr="00BB2D45">
        <w:rPr>
          <w:lang w:val="el-GR"/>
        </w:rPr>
        <w:t xml:space="preserve"> </w:t>
      </w:r>
      <w:r>
        <w:t>Hotel</w:t>
      </w:r>
      <w:r w:rsidRPr="00BB2D45">
        <w:rPr>
          <w:lang w:val="el-GR"/>
        </w:rPr>
        <w:t xml:space="preserve"> </w:t>
      </w:r>
      <w:r>
        <w:t>Selection</w:t>
      </w:r>
      <w:r w:rsidRPr="00BB2D45">
        <w:rPr>
          <w:lang w:val="el-GR"/>
        </w:rPr>
        <w:t xml:space="preserve"> - </w:t>
      </w:r>
      <w:r>
        <w:t>OPHS</w:t>
      </w:r>
      <w:r w:rsidRPr="00BB2D45">
        <w:rPr>
          <w:lang w:val="el-GR"/>
        </w:rPr>
        <w:t xml:space="preserve">), στο οποίο </w:t>
      </w:r>
      <w:ins w:id="4463" w:author="Στάθης Καπ" w:date="2023-02-28T16:31:00Z">
        <w:r w:rsidR="000502C3">
          <w:rPr>
            <w:lang w:val="el-GR"/>
          </w:rPr>
          <w:t xml:space="preserve">οι σταθμοί </w:t>
        </w:r>
      </w:ins>
      <w:del w:id="4464" w:author="Στάθης Καπ" w:date="2023-02-28T16:31:00Z">
        <w:r w:rsidRPr="00BB2D45" w:rsidDel="000502C3">
          <w:rPr>
            <w:lang w:val="el-GR"/>
          </w:rPr>
          <w:delText xml:space="preserve">τα </w:delText>
        </w:r>
        <w:r w:rsidR="00F04ED9" w:rsidDel="000502C3">
          <w:delText>depots</w:delText>
        </w:r>
        <w:r w:rsidRPr="00BB2D45" w:rsidDel="000502C3">
          <w:rPr>
            <w:lang w:val="el-GR"/>
          </w:rPr>
          <w:delText xml:space="preserve"> </w:delText>
        </w:r>
      </w:del>
      <w:r w:rsidRPr="00BB2D45">
        <w:rPr>
          <w:lang w:val="el-GR"/>
        </w:rPr>
        <w:t xml:space="preserve">δεν είναι </w:t>
      </w:r>
      <w:del w:id="4465" w:author="Στάθης Καπ" w:date="2023-02-28T16:31:00Z">
        <w:r w:rsidRPr="00BB2D45" w:rsidDel="000502C3">
          <w:rPr>
            <w:lang w:val="el-GR"/>
          </w:rPr>
          <w:delText>προκαθορισμένα</w:delText>
        </w:r>
      </w:del>
      <w:ins w:id="4466" w:author="Στάθης Καπ" w:date="2023-02-28T16:31:00Z">
        <w:r w:rsidR="000502C3">
          <w:rPr>
            <w:lang w:val="el-GR"/>
          </w:rPr>
          <w:t>προκαθορισμένοι</w:t>
        </w:r>
      </w:ins>
      <w:r w:rsidRPr="00BB2D45">
        <w:rPr>
          <w:lang w:val="el-GR"/>
        </w:rPr>
        <w:t xml:space="preserve">, καθώς υπάρχει ένα σύνολο ξενοδοχείων από το οποίο επιλέγεται ένας αρχικός και ένας τελικός κόμβος. </w:t>
      </w:r>
      <w:del w:id="4467" w:author="Στάθης Καπ" w:date="2023-03-13T00:30:00Z">
        <w:r w:rsidRPr="00BB2D45" w:rsidDel="008934B8">
          <w:rPr>
            <w:lang w:val="el-GR"/>
          </w:rPr>
          <w:delText xml:space="preserve">Στην </w:delText>
        </w:r>
      </w:del>
      <w:ins w:id="4468" w:author="Στάθης Καπ" w:date="2023-03-13T00:30:00Z">
        <w:r w:rsidR="008934B8">
          <w:rPr>
            <w:lang w:val="el-GR"/>
          </w:rPr>
          <w:t>Για την</w:t>
        </w:r>
        <w:r w:rsidR="008934B8" w:rsidRPr="00BB2D45">
          <w:rPr>
            <w:lang w:val="el-GR"/>
          </w:rPr>
          <w:t xml:space="preserve"> </w:t>
        </w:r>
      </w:ins>
      <w:r w:rsidRPr="00BB2D45">
        <w:rPr>
          <w:lang w:val="el-GR"/>
        </w:rPr>
        <w:t xml:space="preserve">τρέχουσα περίπτωση, θα μπορούσε να παράγεται ένα αντίγραφο της λίστας </w:t>
      </w:r>
      <w:r>
        <w:t>Unvisited</w:t>
      </w:r>
      <w:r w:rsidRPr="00BB2D45">
        <w:rPr>
          <w:lang w:val="el-GR"/>
        </w:rPr>
        <w:t xml:space="preserve"> ως σύνολο ξενοδοχείων για κάθε </w:t>
      </w:r>
      <w:ins w:id="4469" w:author="Στάθης Καπ" w:date="2023-03-06T22:24:00Z">
        <w:r w:rsidR="007437A6">
          <w:rPr>
            <w:lang w:val="el-GR"/>
          </w:rPr>
          <w:t>υπογράφημα</w:t>
        </w:r>
      </w:ins>
      <w:del w:id="4470" w:author="Στάθης Καπ" w:date="2023-03-06T22:24:00Z">
        <w:r w:rsidR="00753254" w:rsidDel="007437A6">
          <w:rPr>
            <w:lang w:val="el-GR"/>
          </w:rPr>
          <w:delText>υπο-πρόβλημα</w:delText>
        </w:r>
      </w:del>
      <w:r w:rsidRPr="00BB2D45">
        <w:rPr>
          <w:lang w:val="el-GR"/>
        </w:rPr>
        <w:t>, αλλά φυσικά με μηδενικό</w:t>
      </w:r>
      <w:ins w:id="4471" w:author="Στάθης Καπ" w:date="2023-02-02T18:21:00Z">
        <w:r w:rsidR="00CF30DC">
          <w:rPr>
            <w:lang w:val="el-GR"/>
          </w:rPr>
          <w:t xml:space="preserve"> κέρδος και χρονική διάρκεια επίσκεψης</w:t>
        </w:r>
      </w:ins>
      <w:del w:id="4472" w:author="Στάθης Καπ" w:date="2023-02-02T18:21:00Z">
        <w:r w:rsidRPr="00BB2D45" w:rsidDel="00CF30DC">
          <w:rPr>
            <w:lang w:val="el-GR"/>
          </w:rPr>
          <w:delText xml:space="preserve"> </w:delText>
        </w:r>
        <w:r w:rsidRPr="00976AF0" w:rsidDel="00CF30DC">
          <w:rPr>
            <w:highlight w:val="yellow"/>
            <w:rPrChange w:id="4473" w:author=" " w:date="2023-02-01T06:01:00Z">
              <w:rPr/>
            </w:rPrChange>
          </w:rPr>
          <w:delText>profit</w:delText>
        </w:r>
        <w:r w:rsidRPr="00976AF0" w:rsidDel="00CF30DC">
          <w:rPr>
            <w:highlight w:val="yellow"/>
            <w:lang w:val="el-GR"/>
            <w:rPrChange w:id="4474" w:author=" " w:date="2023-02-01T06:01:00Z">
              <w:rPr>
                <w:lang w:val="el-GR"/>
              </w:rPr>
            </w:rPrChange>
          </w:rPr>
          <w:delText xml:space="preserve"> και </w:delText>
        </w:r>
        <w:r w:rsidRPr="00976AF0" w:rsidDel="00CF30DC">
          <w:rPr>
            <w:highlight w:val="yellow"/>
            <w:rPrChange w:id="4475" w:author=" " w:date="2023-02-01T06:01:00Z">
              <w:rPr/>
            </w:rPrChange>
          </w:rPr>
          <w:delText>visitDuration</w:delText>
        </w:r>
      </w:del>
      <w:r w:rsidRPr="00BB2D45">
        <w:rPr>
          <w:lang w:val="el-GR"/>
        </w:rPr>
        <w:t>.</w:t>
      </w:r>
    </w:p>
    <w:p w14:paraId="618D5019" w14:textId="2A6E04F7" w:rsidR="007437A6" w:rsidRDefault="0030075C" w:rsidP="0060093E">
      <w:pPr>
        <w:ind w:firstLine="360"/>
        <w:rPr>
          <w:ins w:id="4476" w:author="Στάθης Καπ" w:date="2023-03-06T22:32:00Z"/>
          <w:lang w:val="el-GR"/>
        </w:rPr>
        <w:pPrChange w:id="4477" w:author="Στάθης Καπ" w:date="2023-03-13T04:21:00Z">
          <w:pPr/>
        </w:pPrChange>
      </w:pPr>
      <w:r w:rsidRPr="0030075C">
        <w:rPr>
          <w:lang w:val="el-GR"/>
        </w:rPr>
        <w:lastRenderedPageBreak/>
        <w:t>Για τη συνέχεια τ</w:t>
      </w:r>
      <w:ins w:id="4478" w:author="Στάθης Καπ" w:date="2023-03-06T22:25:00Z">
        <w:r w:rsidR="007437A6">
          <w:rPr>
            <w:lang w:val="el-GR"/>
          </w:rPr>
          <w:t xml:space="preserve">ου Κεφαλαίου </w:t>
        </w:r>
      </w:ins>
      <w:del w:id="4479" w:author="Στάθης Καπ" w:date="2023-03-06T22:25:00Z">
        <w:r w:rsidRPr="0030075C" w:rsidDel="007437A6">
          <w:rPr>
            <w:lang w:val="el-GR"/>
          </w:rPr>
          <w:delText xml:space="preserve">ης ενότητας </w:delText>
        </w:r>
      </w:del>
      <w:r w:rsidRPr="0030075C">
        <w:rPr>
          <w:lang w:val="el-GR"/>
        </w:rPr>
        <w:t xml:space="preserve">θα </w:t>
      </w:r>
      <w:r w:rsidR="004A5054">
        <w:rPr>
          <w:lang w:val="el-GR"/>
        </w:rPr>
        <w:t>χρησιμοποιείται</w:t>
      </w:r>
      <w:r w:rsidRPr="0030075C">
        <w:rPr>
          <w:lang w:val="el-GR"/>
        </w:rPr>
        <w:t xml:space="preserve"> </w:t>
      </w:r>
      <w:r w:rsidR="004A5054">
        <w:rPr>
          <w:lang w:val="el-GR"/>
        </w:rPr>
        <w:t>ο</w:t>
      </w:r>
      <w:r w:rsidRPr="0030075C">
        <w:rPr>
          <w:lang w:val="el-GR"/>
        </w:rPr>
        <w:t xml:space="preserve"> όρο</w:t>
      </w:r>
      <w:r w:rsidR="004A5054">
        <w:rPr>
          <w:lang w:val="el-GR"/>
        </w:rPr>
        <w:t>ς</w:t>
      </w:r>
      <w:r w:rsidRPr="0030075C">
        <w:rPr>
          <w:lang w:val="el-GR"/>
        </w:rPr>
        <w:t xml:space="preserve"> </w:t>
      </w:r>
      <w:del w:id="4480" w:author="Στάθης Καπ" w:date="2023-03-06T22:25:00Z">
        <w:r w:rsidDel="007437A6">
          <w:delText>Solution</w:delText>
        </w:r>
        <w:r w:rsidRPr="0030075C" w:rsidDel="007437A6">
          <w:rPr>
            <w:lang w:val="el-GR"/>
          </w:rPr>
          <w:delText xml:space="preserve"> </w:delText>
        </w:r>
      </w:del>
      <w:ins w:id="4481" w:author="Στάθης Καπ" w:date="2023-03-06T22:42:00Z">
        <w:r w:rsidR="008425A2" w:rsidRPr="008425A2">
          <w:rPr>
            <w:lang w:val="el-GR"/>
            <w:rPrChange w:id="4482" w:author="Στάθης Καπ" w:date="2023-03-06T22:43:00Z">
              <w:rPr/>
            </w:rPrChange>
          </w:rPr>
          <w:t>“</w:t>
        </w:r>
      </w:ins>
      <w:ins w:id="4483" w:author="Στάθης Καπ" w:date="2023-03-06T22:25:00Z">
        <w:r w:rsidR="007437A6">
          <w:rPr>
            <w:lang w:val="el-GR"/>
          </w:rPr>
          <w:t>λύση διαστήματος</w:t>
        </w:r>
      </w:ins>
      <w:ins w:id="4484" w:author="Στάθης Καπ" w:date="2023-03-06T22:42:00Z">
        <w:r w:rsidR="008425A2" w:rsidRPr="008425A2">
          <w:rPr>
            <w:lang w:val="el-GR"/>
            <w:rPrChange w:id="4485" w:author="Στάθης Καπ" w:date="2023-03-06T22:43:00Z">
              <w:rPr/>
            </w:rPrChange>
          </w:rPr>
          <w:t>”</w:t>
        </w:r>
      </w:ins>
      <w:ins w:id="4486" w:author="Στάθης Καπ" w:date="2023-03-06T22:25:00Z">
        <w:r w:rsidR="007437A6" w:rsidRPr="0030075C">
          <w:rPr>
            <w:lang w:val="el-GR"/>
          </w:rPr>
          <w:t xml:space="preserve"> </w:t>
        </w:r>
      </w:ins>
      <w:r w:rsidRPr="0030075C">
        <w:rPr>
          <w:lang w:val="el-GR"/>
        </w:rPr>
        <w:t xml:space="preserve">για να </w:t>
      </w:r>
      <w:r w:rsidR="004A5054" w:rsidRPr="0030075C">
        <w:rPr>
          <w:lang w:val="el-GR"/>
        </w:rPr>
        <w:t>περι</w:t>
      </w:r>
      <w:r w:rsidR="004A5054">
        <w:rPr>
          <w:lang w:val="el-GR"/>
        </w:rPr>
        <w:t>γρά</w:t>
      </w:r>
      <w:ins w:id="4487" w:author="Στάθης Καπ" w:date="2023-03-06T22:26:00Z">
        <w:r w:rsidR="007437A6">
          <w:rPr>
            <w:lang w:val="el-GR"/>
          </w:rPr>
          <w:t>ψ</w:t>
        </w:r>
      </w:ins>
      <w:del w:id="4488" w:author="Στάθης Καπ" w:date="2023-03-06T22:26:00Z">
        <w:r w:rsidR="004A5054" w:rsidDel="007437A6">
          <w:rPr>
            <w:lang w:val="el-GR"/>
          </w:rPr>
          <w:delText>φ</w:delText>
        </w:r>
      </w:del>
      <w:r w:rsidR="004A5054">
        <w:rPr>
          <w:lang w:val="el-GR"/>
        </w:rPr>
        <w:t>ει</w:t>
      </w:r>
      <w:r w:rsidRPr="0030075C">
        <w:rPr>
          <w:lang w:val="el-GR"/>
        </w:rPr>
        <w:t xml:space="preserve"> </w:t>
      </w:r>
      <w:ins w:id="4489" w:author="Στάθης Καπ" w:date="2023-03-06T22:26:00Z">
        <w:r w:rsidR="007437A6">
          <w:rPr>
            <w:lang w:val="el-GR"/>
          </w:rPr>
          <w:t xml:space="preserve">μία λύση </w:t>
        </w:r>
      </w:ins>
      <w:del w:id="4490" w:author="Στάθης Καπ" w:date="2023-03-06T22:26:00Z">
        <w:r w:rsidR="004A5054" w:rsidDel="007437A6">
          <w:rPr>
            <w:lang w:val="el-GR"/>
          </w:rPr>
          <w:delText>ένα</w:delText>
        </w:r>
        <w:r w:rsidRPr="0030075C" w:rsidDel="007437A6">
          <w:rPr>
            <w:lang w:val="el-GR"/>
          </w:rPr>
          <w:delText xml:space="preserve"> στιγμιότυπο </w:delText>
        </w:r>
      </w:del>
      <w:r w:rsidRPr="0030075C">
        <w:rPr>
          <w:lang w:val="el-GR"/>
        </w:rPr>
        <w:t xml:space="preserve">ενός </w:t>
      </w:r>
      <w:ins w:id="4491" w:author="Στάθης Καπ" w:date="2023-03-06T22:27:00Z">
        <w:r w:rsidR="007437A6">
          <w:rPr>
            <w:lang w:val="el-GR"/>
          </w:rPr>
          <w:t>υπογραφήματος</w:t>
        </w:r>
      </w:ins>
      <w:del w:id="4492" w:author="Στάθης Καπ" w:date="2023-03-06T22:27:00Z">
        <w:r w:rsidRPr="0030075C" w:rsidDel="007437A6">
          <w:rPr>
            <w:lang w:val="el-GR"/>
          </w:rPr>
          <w:delText>προβλήματος αλλά και της λύσης του</w:delText>
        </w:r>
      </w:del>
      <w:r w:rsidRPr="0030075C">
        <w:rPr>
          <w:lang w:val="el-GR"/>
        </w:rPr>
        <w:t>.</w:t>
      </w:r>
      <w:ins w:id="4493" w:author="Στάθης Καπ" w:date="2023-03-06T22:28:00Z">
        <w:r w:rsidR="007437A6">
          <w:rPr>
            <w:lang w:val="el-GR"/>
          </w:rPr>
          <w:t xml:space="preserve"> Επίσης, </w:t>
        </w:r>
      </w:ins>
      <w:ins w:id="4494" w:author="Στάθης Καπ" w:date="2023-03-06T22:29:00Z">
        <w:r w:rsidR="007437A6">
          <w:rPr>
            <w:lang w:val="el-GR"/>
          </w:rPr>
          <w:t>οι κόμβοι, όπως θα αναλυθεί στην πορεία, χωρίζονται με βάση τα χρονικά διαστήματα που έχουν καθοριστεί</w:t>
        </w:r>
      </w:ins>
      <w:ins w:id="4495" w:author="Στάθης Καπ" w:date="2023-03-06T22:30:00Z">
        <w:r w:rsidR="007437A6">
          <w:rPr>
            <w:lang w:val="el-GR"/>
          </w:rPr>
          <w:t xml:space="preserve"> στη </w:t>
        </w:r>
      </w:ins>
      <w:ins w:id="4496" w:author="Στάθης Καπ" w:date="2023-03-06T22:32:00Z">
        <w:r w:rsidR="007437A6">
          <w:rPr>
            <w:lang w:val="el-GR"/>
          </w:rPr>
          <w:t>φάση</w:t>
        </w:r>
      </w:ins>
      <w:ins w:id="4497" w:author="Στάθης Καπ" w:date="2023-03-06T22:30:00Z">
        <w:r w:rsidR="007437A6">
          <w:rPr>
            <w:lang w:val="el-GR"/>
          </w:rPr>
          <w:t xml:space="preserve"> α</w:t>
        </w:r>
        <w:r w:rsidR="007437A6" w:rsidRPr="007437A6">
          <w:rPr>
            <w:lang w:val="el-GR"/>
          </w:rPr>
          <w:t>ρχικοποίηση</w:t>
        </w:r>
        <w:r w:rsidR="007437A6">
          <w:rPr>
            <w:lang w:val="el-GR"/>
          </w:rPr>
          <w:t>ς</w:t>
        </w:r>
        <w:r w:rsidR="007437A6" w:rsidRPr="007437A6">
          <w:rPr>
            <w:lang w:val="el-GR"/>
          </w:rPr>
          <w:t xml:space="preserve"> των χρονικών υποδιαστημάτων</w:t>
        </w:r>
        <w:r w:rsidR="007437A6">
          <w:rPr>
            <w:lang w:val="el-GR"/>
          </w:rPr>
          <w:t xml:space="preserve"> (Ενότητα 4.1)</w:t>
        </w:r>
      </w:ins>
      <w:ins w:id="4498" w:author="Στάθης Καπ" w:date="2023-03-06T22:29:00Z">
        <w:r w:rsidR="007437A6">
          <w:rPr>
            <w:lang w:val="el-GR"/>
          </w:rPr>
          <w:t xml:space="preserve">, οπότε </w:t>
        </w:r>
      </w:ins>
      <w:ins w:id="4499" w:author="Στάθης Καπ" w:date="2023-03-06T22:31:00Z">
        <w:r w:rsidR="007437A6">
          <w:rPr>
            <w:lang w:val="el-GR"/>
          </w:rPr>
          <w:t>οι έννοιες υποδιάστημα, υποπρόβλημα και υπογράφημα είναι παρεμφερείς και θα χρησιμοποιούνται συχνά.</w:t>
        </w:r>
      </w:ins>
    </w:p>
    <w:p w14:paraId="11F84072" w14:textId="38658C44" w:rsidR="0030075C" w:rsidRDefault="0030075C" w:rsidP="003D5DDC">
      <w:pPr>
        <w:rPr>
          <w:lang w:val="el-GR"/>
        </w:rPr>
      </w:pPr>
      <w:r w:rsidRPr="0030075C">
        <w:rPr>
          <w:lang w:val="el-GR"/>
        </w:rPr>
        <w:t xml:space="preserve"> </w:t>
      </w:r>
      <w:ins w:id="4500" w:author="Στάθης Καπ" w:date="2023-03-06T22:32:00Z">
        <w:r w:rsidR="007437A6">
          <w:rPr>
            <w:lang w:val="el-GR"/>
          </w:rPr>
          <w:t xml:space="preserve">Μια λύση διαστήματος </w:t>
        </w:r>
      </w:ins>
      <w:del w:id="4501" w:author="Στάθης Καπ" w:date="2023-03-06T22:32:00Z">
        <w:r w:rsidR="009609CB" w:rsidDel="007437A6">
          <w:rPr>
            <w:lang w:val="el-GR"/>
          </w:rPr>
          <w:delText>Ένα</w:delText>
        </w:r>
        <w:r w:rsidRPr="004A5054" w:rsidDel="007437A6">
          <w:rPr>
            <w:lang w:val="el-GR"/>
          </w:rPr>
          <w:delText xml:space="preserve"> </w:delText>
        </w:r>
        <w:r w:rsidDel="007437A6">
          <w:delText>Solution</w:delText>
        </w:r>
        <w:r w:rsidRPr="004A5054" w:rsidDel="007437A6">
          <w:rPr>
            <w:lang w:val="el-GR"/>
          </w:rPr>
          <w:delText xml:space="preserve"> </w:delText>
        </w:r>
      </w:del>
      <w:r w:rsidRPr="004A5054">
        <w:rPr>
          <w:lang w:val="el-GR"/>
        </w:rPr>
        <w:t>περιλαμβάνει τα εξής:</w:t>
      </w:r>
    </w:p>
    <w:p w14:paraId="133D2885" w14:textId="195A3A36" w:rsidR="000636CC" w:rsidRDefault="000636CC" w:rsidP="000636CC">
      <w:pPr>
        <w:pStyle w:val="ListParagraph"/>
        <w:numPr>
          <w:ilvl w:val="0"/>
          <w:numId w:val="12"/>
        </w:numPr>
        <w:rPr>
          <w:lang w:val="el-GR"/>
        </w:rPr>
      </w:pPr>
      <w:r w:rsidRPr="000636CC">
        <w:rPr>
          <w:lang w:val="el-GR"/>
        </w:rPr>
        <w:t xml:space="preserve">Μια λίστα </w:t>
      </w:r>
      <w:r>
        <w:t>Unvisited</w:t>
      </w:r>
      <w:r w:rsidRPr="000636CC">
        <w:rPr>
          <w:lang w:val="el-GR"/>
        </w:rPr>
        <w:t xml:space="preserve"> που περιέχει τους κόμβους που δεν έχουν </w:t>
      </w:r>
      <w:del w:id="4502" w:author="Στάθης Καπ" w:date="2023-03-06T22:32:00Z">
        <w:r w:rsidRPr="000636CC" w:rsidDel="007437A6">
          <w:rPr>
            <w:lang w:val="el-GR"/>
          </w:rPr>
          <w:delText xml:space="preserve">μπει </w:delText>
        </w:r>
      </w:del>
      <w:ins w:id="4503" w:author="Στάθης Καπ" w:date="2023-03-06T22:32:00Z">
        <w:r w:rsidR="007437A6">
          <w:rPr>
            <w:lang w:val="el-GR"/>
          </w:rPr>
          <w:t>μπει</w:t>
        </w:r>
        <w:r w:rsidR="007437A6" w:rsidRPr="000636CC">
          <w:rPr>
            <w:lang w:val="el-GR"/>
          </w:rPr>
          <w:t xml:space="preserve"> </w:t>
        </w:r>
      </w:ins>
      <w:r w:rsidRPr="000636CC">
        <w:rPr>
          <w:lang w:val="el-GR"/>
        </w:rPr>
        <w:t>ακόμη στ</w:t>
      </w:r>
      <w:ins w:id="4504" w:author="Στάθης Καπ" w:date="2023-03-06T22:26:00Z">
        <w:r w:rsidR="007437A6">
          <w:rPr>
            <w:lang w:val="el-GR"/>
          </w:rPr>
          <w:t>ις</w:t>
        </w:r>
      </w:ins>
      <w:del w:id="4505" w:author="Στάθης Καπ" w:date="2023-03-06T22:26:00Z">
        <w:r w:rsidRPr="000636CC" w:rsidDel="007437A6">
          <w:rPr>
            <w:lang w:val="el-GR"/>
          </w:rPr>
          <w:delText>η</w:delText>
        </w:r>
      </w:del>
      <w:r w:rsidRPr="000636CC">
        <w:rPr>
          <w:lang w:val="el-GR"/>
        </w:rPr>
        <w:t xml:space="preserve"> διαδρομ</w:t>
      </w:r>
      <w:ins w:id="4506" w:author="Στάθης Καπ" w:date="2023-03-06T22:26:00Z">
        <w:r w:rsidR="007437A6">
          <w:rPr>
            <w:lang w:val="el-GR"/>
          </w:rPr>
          <w:t>ές</w:t>
        </w:r>
      </w:ins>
      <w:ins w:id="4507" w:author="Στάθης Καπ" w:date="2023-03-13T00:31:00Z">
        <w:r w:rsidR="0045636F">
          <w:rPr>
            <w:lang w:val="el-GR"/>
          </w:rPr>
          <w:t xml:space="preserve"> του </w:t>
        </w:r>
        <w:r w:rsidR="008D041F">
          <w:rPr>
            <w:lang w:val="el-GR"/>
          </w:rPr>
          <w:t>διαστήματος</w:t>
        </w:r>
      </w:ins>
      <w:del w:id="4508" w:author="Στάθης Καπ" w:date="2023-03-06T22:26:00Z">
        <w:r w:rsidRPr="000636CC" w:rsidDel="007437A6">
          <w:rPr>
            <w:lang w:val="el-GR"/>
          </w:rPr>
          <w:delText>ή</w:delText>
        </w:r>
      </w:del>
    </w:p>
    <w:p w14:paraId="2E9AC2C6" w14:textId="69447D97" w:rsidR="006942F3" w:rsidRDefault="007437A6" w:rsidP="000636CC">
      <w:pPr>
        <w:pStyle w:val="ListParagraph"/>
        <w:numPr>
          <w:ilvl w:val="0"/>
          <w:numId w:val="12"/>
        </w:numPr>
        <w:rPr>
          <w:lang w:val="el-GR"/>
        </w:rPr>
      </w:pPr>
      <w:ins w:id="4509" w:author="Στάθης Καπ" w:date="2023-03-06T22:33:00Z">
        <w:r>
          <w:rPr>
            <w:lang w:val="el-GR"/>
          </w:rPr>
          <w:t>Ένα διάνυσμα</w:t>
        </w:r>
        <w:r w:rsidRPr="007437A6">
          <w:rPr>
            <w:lang w:val="el-GR"/>
            <w:rPrChange w:id="4510" w:author="Στάθης Καπ" w:date="2023-03-06T22:33:00Z">
              <w:rPr/>
            </w:rPrChange>
          </w:rPr>
          <w:t xml:space="preserve"> </w:t>
        </w:r>
        <w:r>
          <w:rPr>
            <w:lang w:val="el-GR"/>
          </w:rPr>
          <w:t xml:space="preserve">λιστών </w:t>
        </w:r>
      </w:ins>
      <w:del w:id="4511" w:author="Στάθης Καπ" w:date="2023-03-06T22:33:00Z">
        <w:r w:rsidR="006942F3" w:rsidRPr="006942F3" w:rsidDel="007437A6">
          <w:rPr>
            <w:lang w:val="el-GR"/>
          </w:rPr>
          <w:delText xml:space="preserve">Μια λίστα </w:delText>
        </w:r>
      </w:del>
      <w:r w:rsidR="006942F3">
        <w:t>Walk</w:t>
      </w:r>
      <w:ins w:id="4512" w:author="Στάθης Καπ" w:date="2023-03-06T22:33:00Z">
        <w:r>
          <w:t>s</w:t>
        </w:r>
      </w:ins>
      <w:r w:rsidR="006942F3" w:rsidRPr="006942F3">
        <w:rPr>
          <w:lang w:val="el-GR"/>
        </w:rPr>
        <w:t xml:space="preserve"> που </w:t>
      </w:r>
      <w:del w:id="4513" w:author="Στάθης Καπ" w:date="2023-03-06T22:33:00Z">
        <w:r w:rsidR="006942F3" w:rsidRPr="006942F3" w:rsidDel="007437A6">
          <w:rPr>
            <w:lang w:val="el-GR"/>
          </w:rPr>
          <w:delText xml:space="preserve">περιέχει </w:delText>
        </w:r>
      </w:del>
      <w:ins w:id="4514" w:author="Στάθης Καπ" w:date="2023-03-06T22:33:00Z">
        <w:r>
          <w:rPr>
            <w:lang w:val="el-GR"/>
          </w:rPr>
          <w:t>αναπαριστούν τις διαδρομές της λύσης</w:t>
        </w:r>
      </w:ins>
      <w:ins w:id="4515" w:author="Στάθης Καπ" w:date="2023-03-13T00:31:00Z">
        <w:r w:rsidR="00582CEE">
          <w:rPr>
            <w:lang w:val="el-GR"/>
          </w:rPr>
          <w:t xml:space="preserve"> του διαστήματος</w:t>
        </w:r>
      </w:ins>
      <w:del w:id="4516" w:author="Στάθης Καπ" w:date="2023-03-06T22:33:00Z">
        <w:r w:rsidR="006942F3" w:rsidRPr="006942F3" w:rsidDel="007437A6">
          <w:rPr>
            <w:lang w:val="el-GR"/>
          </w:rPr>
          <w:delText>τους κόμβους που έχουν ήδη μπει στη διαδρομή</w:delText>
        </w:r>
      </w:del>
    </w:p>
    <w:p w14:paraId="18D48A60" w14:textId="187BDBAC" w:rsidR="00783BA2" w:rsidRDefault="00783BA2" w:rsidP="00783BA2">
      <w:pPr>
        <w:pStyle w:val="ListParagraph"/>
        <w:numPr>
          <w:ilvl w:val="1"/>
          <w:numId w:val="12"/>
        </w:numPr>
        <w:rPr>
          <w:lang w:val="el-GR"/>
        </w:rPr>
      </w:pPr>
      <w:r w:rsidRPr="00244C40">
        <w:rPr>
          <w:lang w:val="el-GR"/>
        </w:rPr>
        <w:t>Η ώρα αναχώρησης (</w:t>
      </w:r>
      <w:r>
        <w:t>depTime</w:t>
      </w:r>
      <w:r w:rsidRPr="00244C40">
        <w:rPr>
          <w:lang w:val="el-GR"/>
        </w:rPr>
        <w:t xml:space="preserve">) του πρώτου κόμβου </w:t>
      </w:r>
      <w:del w:id="4517" w:author="Στάθης Καπ" w:date="2023-03-06T22:33:00Z">
        <w:r w:rsidRPr="00244C40" w:rsidDel="007437A6">
          <w:rPr>
            <w:lang w:val="el-GR"/>
          </w:rPr>
          <w:delText xml:space="preserve">της </w:delText>
        </w:r>
      </w:del>
      <w:ins w:id="4518" w:author="Στάθης Καπ" w:date="2023-03-06T22:33:00Z">
        <w:r w:rsidR="007437A6">
          <w:rPr>
            <w:lang w:val="el-GR"/>
          </w:rPr>
          <w:t>κάθε</w:t>
        </w:r>
        <w:r w:rsidR="007437A6" w:rsidRPr="00244C40">
          <w:rPr>
            <w:lang w:val="el-GR"/>
          </w:rPr>
          <w:t xml:space="preserve"> </w:t>
        </w:r>
      </w:ins>
      <w:r w:rsidRPr="00244C40">
        <w:rPr>
          <w:lang w:val="el-GR"/>
        </w:rPr>
        <w:t xml:space="preserve">λίστας </w:t>
      </w:r>
      <w:r>
        <w:t>Walk</w:t>
      </w:r>
      <w:r w:rsidRPr="00244C40">
        <w:rPr>
          <w:lang w:val="el-GR"/>
        </w:rPr>
        <w:t xml:space="preserve"> αναπαριστά την ώρα έναρξης της διαδρομής</w:t>
      </w:r>
    </w:p>
    <w:p w14:paraId="730B897A" w14:textId="1A1B9B85" w:rsidR="00022928" w:rsidRDefault="00244C40" w:rsidP="00022928">
      <w:pPr>
        <w:pStyle w:val="ListParagraph"/>
        <w:numPr>
          <w:ilvl w:val="1"/>
          <w:numId w:val="12"/>
        </w:numPr>
        <w:rPr>
          <w:ins w:id="4519" w:author="Στάθης Καπ" w:date="2023-03-06T22:36:00Z"/>
          <w:lang w:val="el-GR"/>
        </w:rPr>
      </w:pPr>
      <w:r w:rsidRPr="00022928">
        <w:rPr>
          <w:lang w:val="el-GR"/>
        </w:rPr>
        <w:t>Η ώρα κλεισίματος (</w:t>
      </w:r>
      <w:r>
        <w:t>closeTime</w:t>
      </w:r>
      <w:r w:rsidRPr="00022928">
        <w:rPr>
          <w:lang w:val="el-GR"/>
        </w:rPr>
        <w:t xml:space="preserve">) του τελευταίου κόμβου </w:t>
      </w:r>
      <w:del w:id="4520" w:author="Στάθης Καπ" w:date="2023-03-06T22:34:00Z">
        <w:r w:rsidRPr="00022928" w:rsidDel="007437A6">
          <w:rPr>
            <w:lang w:val="el-GR"/>
          </w:rPr>
          <w:delText xml:space="preserve">της </w:delText>
        </w:r>
      </w:del>
      <w:ins w:id="4521" w:author="Στάθης Καπ" w:date="2023-03-06T22:34:00Z">
        <w:r w:rsidR="007437A6">
          <w:rPr>
            <w:lang w:val="el-GR"/>
          </w:rPr>
          <w:t>κάθε</w:t>
        </w:r>
        <w:r w:rsidR="007437A6" w:rsidRPr="00022928">
          <w:rPr>
            <w:lang w:val="el-GR"/>
          </w:rPr>
          <w:t xml:space="preserve"> </w:t>
        </w:r>
      </w:ins>
      <w:r w:rsidRPr="00022928">
        <w:rPr>
          <w:lang w:val="el-GR"/>
        </w:rPr>
        <w:t xml:space="preserve">λίστας </w:t>
      </w:r>
      <w:r>
        <w:t>Walk</w:t>
      </w:r>
      <w:r w:rsidRPr="00022928">
        <w:rPr>
          <w:lang w:val="el-GR"/>
        </w:rPr>
        <w:t xml:space="preserve"> αναπαριστά την μέγιστη ώρα λήξης της διαδρομής.</w:t>
      </w:r>
    </w:p>
    <w:p w14:paraId="3029F584" w14:textId="351C2F56" w:rsidR="008425A2" w:rsidRPr="008425A2" w:rsidRDefault="008425A2">
      <w:pPr>
        <w:rPr>
          <w:lang w:val="el-GR"/>
        </w:rPr>
        <w:pPrChange w:id="4522" w:author="Στάθης Καπ" w:date="2023-03-06T22:36:00Z">
          <w:pPr>
            <w:pStyle w:val="ListParagraph"/>
            <w:numPr>
              <w:ilvl w:val="1"/>
              <w:numId w:val="12"/>
            </w:numPr>
            <w:ind w:left="1440" w:hanging="360"/>
          </w:pPr>
        </w:pPrChange>
      </w:pPr>
      <w:ins w:id="4523" w:author="Στάθης Καπ" w:date="2023-03-06T22:36:00Z">
        <w:r>
          <w:rPr>
            <w:lang w:val="el-GR"/>
          </w:rPr>
          <w:t>Το άθροισμα των κερδών</w:t>
        </w:r>
      </w:ins>
      <w:ins w:id="4524" w:author="Στάθης Καπ" w:date="2023-03-06T22:37:00Z">
        <w:r>
          <w:rPr>
            <w:lang w:val="el-GR"/>
          </w:rPr>
          <w:t xml:space="preserve"> των κόμβων του διανύσματος </w:t>
        </w:r>
        <w:r>
          <w:t>Walks</w:t>
        </w:r>
        <w:r w:rsidRPr="008425A2">
          <w:rPr>
            <w:lang w:val="el-GR"/>
            <w:rPrChange w:id="4525" w:author="Στάθης Καπ" w:date="2023-03-06T22:37:00Z">
              <w:rPr/>
            </w:rPrChange>
          </w:rPr>
          <w:t xml:space="preserve"> </w:t>
        </w:r>
        <w:r>
          <w:rPr>
            <w:lang w:val="el-GR"/>
          </w:rPr>
          <w:t>αποδίδει το συνολικό σκορ της λύσης.</w:t>
        </w:r>
      </w:ins>
    </w:p>
    <w:p w14:paraId="7727CA3C" w14:textId="6A50FC9D" w:rsidR="00022928" w:rsidRPr="005513E7" w:rsidDel="008425A2" w:rsidRDefault="00022928" w:rsidP="00022928">
      <w:pPr>
        <w:rPr>
          <w:del w:id="4526" w:author="Στάθης Καπ" w:date="2023-03-06T22:37:00Z"/>
          <w:lang w:val="el-GR"/>
        </w:rPr>
      </w:pPr>
      <w:del w:id="4527" w:author="Στάθης Καπ" w:date="2023-03-06T22:37:00Z">
        <w:r w:rsidRPr="00680A3D" w:rsidDel="008425A2">
          <w:rPr>
            <w:lang w:val="el-GR"/>
          </w:rPr>
          <w:delText xml:space="preserve">Βλέποντας, λοιπόν, κάποιος τις πληροφορίες </w:delText>
        </w:r>
      </w:del>
      <w:del w:id="4528" w:author="Στάθης Καπ" w:date="2023-03-06T22:34:00Z">
        <w:r w:rsidRPr="00680A3D" w:rsidDel="00695E87">
          <w:rPr>
            <w:lang w:val="el-GR"/>
          </w:rPr>
          <w:delText xml:space="preserve">ενός </w:delText>
        </w:r>
        <w:r w:rsidDel="00695E87">
          <w:delText>Solution</w:delText>
        </w:r>
      </w:del>
      <w:del w:id="4529" w:author="Στάθης Καπ" w:date="2023-03-06T22:37:00Z">
        <w:r w:rsidRPr="00680A3D" w:rsidDel="008425A2">
          <w:rPr>
            <w:lang w:val="el-GR"/>
          </w:rPr>
          <w:delText xml:space="preserve">, μπορεί όχι μόνο να δει την λύση ενός προβλήματος αλλά και το ίδιο το πρόβλημα. Η ένωση των λιστών </w:delText>
        </w:r>
        <w:r w:rsidDel="008425A2">
          <w:delText>Walk</w:delText>
        </w:r>
        <w:r w:rsidRPr="00680A3D" w:rsidDel="008425A2">
          <w:rPr>
            <w:lang w:val="el-GR"/>
          </w:rPr>
          <w:delText xml:space="preserve"> και </w:delText>
        </w:r>
        <w:r w:rsidDel="008425A2">
          <w:delText>Unvisited</w:delText>
        </w:r>
        <w:r w:rsidRPr="00680A3D" w:rsidDel="008425A2">
          <w:rPr>
            <w:lang w:val="el-GR"/>
          </w:rPr>
          <w:delText xml:space="preserve">, η ώρα αναχώρησης του πρώτου κόμβου της λίστας </w:delText>
        </w:r>
        <w:r w:rsidDel="008425A2">
          <w:delText>Walk</w:delText>
        </w:r>
        <w:r w:rsidRPr="00680A3D" w:rsidDel="008425A2">
          <w:rPr>
            <w:lang w:val="el-GR"/>
          </w:rPr>
          <w:delText xml:space="preserve"> και η ώρα κλεισίματος του τελευταίου κόμβου της λίστας </w:delText>
        </w:r>
        <w:r w:rsidDel="008425A2">
          <w:delText>Walk</w:delText>
        </w:r>
        <w:r w:rsidRPr="00680A3D" w:rsidDel="008425A2">
          <w:rPr>
            <w:lang w:val="el-GR"/>
          </w:rPr>
          <w:delText xml:space="preserve"> αναπαριστούν ένα </w:delText>
        </w:r>
        <w:r w:rsidR="005513E7" w:rsidRPr="00680A3D" w:rsidDel="008425A2">
          <w:rPr>
            <w:lang w:val="el-GR"/>
          </w:rPr>
          <w:delText>στιγμιότυπο</w:delText>
        </w:r>
        <w:r w:rsidRPr="00680A3D" w:rsidDel="008425A2">
          <w:rPr>
            <w:lang w:val="el-GR"/>
          </w:rPr>
          <w:delText xml:space="preserve"> ενός προβλήματος Προσανατολισμού με χρονικά παράθυρα. Η λίστα </w:delText>
        </w:r>
        <w:r w:rsidDel="008425A2">
          <w:delText>Walk</w:delText>
        </w:r>
        <w:r w:rsidRPr="00680A3D" w:rsidDel="008425A2">
          <w:rPr>
            <w:lang w:val="el-GR"/>
          </w:rPr>
          <w:delText xml:space="preserve"> από μόνη της μπορεί να </w:delText>
        </w:r>
        <w:r w:rsidR="005513E7" w:rsidRPr="00680A3D" w:rsidDel="008425A2">
          <w:rPr>
            <w:lang w:val="el-GR"/>
          </w:rPr>
          <w:delText>θεωρηθεί</w:delText>
        </w:r>
        <w:r w:rsidRPr="00680A3D" w:rsidDel="008425A2">
          <w:rPr>
            <w:lang w:val="el-GR"/>
          </w:rPr>
          <w:delText xml:space="preserve"> ως η λύση του προβλήματος αυτού</w:delText>
        </w:r>
        <w:r w:rsidR="005513E7" w:rsidDel="008425A2">
          <w:rPr>
            <w:lang w:val="el-GR"/>
          </w:rPr>
          <w:delText>, ενώ το άθροισμα των</w:delText>
        </w:r>
      </w:del>
      <w:ins w:id="4530" w:author=" " w:date="2023-01-29T17:53:00Z">
        <w:del w:id="4531" w:author="Στάθης Καπ" w:date="2023-03-06T22:37:00Z">
          <w:r w:rsidR="00976AF0" w:rsidDel="008425A2">
            <w:rPr>
              <w:lang w:val="el-GR"/>
            </w:rPr>
            <w:delText xml:space="preserve"> κερδών των </w:delText>
          </w:r>
        </w:del>
      </w:ins>
      <w:del w:id="4532" w:author="Στάθης Καπ" w:date="2023-03-06T22:37:00Z">
        <w:r w:rsidR="005513E7" w:rsidDel="008425A2">
          <w:rPr>
            <w:lang w:val="el-GR"/>
          </w:rPr>
          <w:delText xml:space="preserve"> κόμβων της λίστας </w:delText>
        </w:r>
        <w:r w:rsidR="005513E7" w:rsidDel="008425A2">
          <w:delText>Walk</w:delText>
        </w:r>
        <w:r w:rsidR="005513E7" w:rsidDel="008425A2">
          <w:rPr>
            <w:lang w:val="el-GR"/>
          </w:rPr>
          <w:delText>, μπορεί να δώσει τ</w:delText>
        </w:r>
      </w:del>
      <w:del w:id="4533" w:author="Στάθης Καπ" w:date="2023-02-28T16:32:00Z">
        <w:r w:rsidR="005513E7" w:rsidDel="00C568D5">
          <w:rPr>
            <w:lang w:val="el-GR"/>
          </w:rPr>
          <w:delText xml:space="preserve">ο σκορ </w:delText>
        </w:r>
      </w:del>
      <w:del w:id="4534" w:author="Στάθης Καπ" w:date="2023-03-06T22:37:00Z">
        <w:r w:rsidR="005513E7" w:rsidDel="008425A2">
          <w:rPr>
            <w:lang w:val="el-GR"/>
          </w:rPr>
          <w:delText>της λύσης.</w:delText>
        </w:r>
      </w:del>
    </w:p>
    <w:p w14:paraId="79898809" w14:textId="60E92A80" w:rsidR="00680A3D" w:rsidRPr="00680A3D" w:rsidRDefault="00680A3D" w:rsidP="00022928">
      <w:pPr>
        <w:rPr>
          <w:lang w:val="el-GR"/>
        </w:rPr>
      </w:pPr>
      <w:r w:rsidRPr="00680A3D">
        <w:rPr>
          <w:lang w:val="el-GR"/>
        </w:rPr>
        <w:t xml:space="preserve">Η διαχωρισμένη Τοπική Αναζήτηση αλλάζει τον </w:t>
      </w:r>
      <w:r>
        <w:t>ILS</w:t>
      </w:r>
      <w:r w:rsidRPr="00680A3D">
        <w:rPr>
          <w:lang w:val="el-GR"/>
        </w:rPr>
        <w:t xml:space="preserve"> ως εξής:</w:t>
      </w:r>
    </w:p>
    <w:p w14:paraId="53425E63" w14:textId="3CA9F796" w:rsidR="000C4142" w:rsidRDefault="00FF7635" w:rsidP="0006361B">
      <w:pPr>
        <w:rPr>
          <w:lang w:val="el-GR"/>
        </w:rPr>
      </w:pPr>
      <w:del w:id="4535" w:author="Στάθης Καπ" w:date="2023-03-09T10:48:00Z">
        <w:r w:rsidDel="0006361B">
          <w:rPr>
            <w:noProof/>
            <w:rPrChange w:id="4536" w:author="Στάθης Καπ" w:date="2023-02-01T06:01:00Z">
              <w:rPr>
                <w:noProof/>
                <w:lang w:val="el-GR" w:eastAsia="el-GR"/>
              </w:rPr>
            </w:rPrChange>
          </w:rPr>
          <w:lastRenderedPageBreak/>
          <w:drawing>
            <wp:inline distT="0" distB="0" distL="0" distR="0" wp14:anchorId="2F6BA4D1" wp14:editId="5D45C5BC">
              <wp:extent cx="5486400" cy="4924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4924425"/>
                      </a:xfrm>
                      <a:prstGeom prst="rect">
                        <a:avLst/>
                      </a:prstGeom>
                    </pic:spPr>
                  </pic:pic>
                </a:graphicData>
              </a:graphic>
            </wp:inline>
          </w:drawing>
        </w:r>
      </w:del>
      <w:ins w:id="4537" w:author="Στάθης Καπ" w:date="2023-03-09T10:48:00Z">
        <w:r w:rsidR="0006361B">
          <w:rPr>
            <w:noProof/>
          </w:rPr>
          <w:lastRenderedPageBreak/>
          <w:drawing>
            <wp:inline distT="0" distB="0" distL="0" distR="0" wp14:anchorId="13925F3A" wp14:editId="64C69512">
              <wp:extent cx="4763069" cy="482181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4775" cy="4864031"/>
                      </a:xfrm>
                      <a:prstGeom prst="rect">
                        <a:avLst/>
                      </a:prstGeom>
                    </pic:spPr>
                  </pic:pic>
                </a:graphicData>
              </a:graphic>
            </wp:inline>
          </w:drawing>
        </w:r>
      </w:ins>
    </w:p>
    <w:p w14:paraId="54608E3D" w14:textId="42E84108" w:rsidR="00BF73A7" w:rsidRDefault="00BF73A7" w:rsidP="009D62B5">
      <w:pPr>
        <w:pStyle w:val="ListParagraph"/>
        <w:numPr>
          <w:ilvl w:val="0"/>
          <w:numId w:val="13"/>
        </w:numPr>
        <w:rPr>
          <w:lang w:val="el-GR"/>
        </w:rPr>
      </w:pPr>
      <w:r w:rsidRPr="009D62B5">
        <w:rPr>
          <w:lang w:val="el-GR"/>
        </w:rPr>
        <w:t xml:space="preserve">Η μεταβλητή </w:t>
      </w:r>
      <w:r>
        <w:t>intervals</w:t>
      </w:r>
      <w:r w:rsidRPr="009D62B5">
        <w:rPr>
          <w:lang w:val="el-GR"/>
        </w:rPr>
        <w:t xml:space="preserve"> είναι ένα διάνυσμα που κρατάει τα χρονικά διαστήματα στα οποία χωρίζεται το πρόβλημα. Για παράδειγμα, εάν </w:t>
      </w:r>
      <w:ins w:id="4538" w:author="Στάθης Καπ" w:date="2023-03-06T22:38:00Z">
        <w:r w:rsidR="008425A2">
          <w:rPr>
            <w:lang w:val="el-GR"/>
          </w:rPr>
          <w:t xml:space="preserve">η παράμετρος </w:t>
        </w:r>
        <w:r w:rsidR="008425A2">
          <w:t>S</w:t>
        </w:r>
        <w:r w:rsidR="008425A2" w:rsidRPr="008425A2">
          <w:rPr>
            <w:lang w:val="el-GR"/>
            <w:rPrChange w:id="4539" w:author="Στάθης Καπ" w:date="2023-03-06T22:38:00Z">
              <w:rPr/>
            </w:rPrChange>
          </w:rPr>
          <w:t xml:space="preserve"> </w:t>
        </w:r>
        <w:r w:rsidR="008425A2">
          <w:rPr>
            <w:lang w:val="el-GR"/>
          </w:rPr>
          <w:t>έχει τη τιμή 2</w:t>
        </w:r>
      </w:ins>
      <w:del w:id="4540" w:author="Στάθης Καπ" w:date="2023-03-06T22:38:00Z">
        <w:r w:rsidRPr="009D62B5" w:rsidDel="008425A2">
          <w:rPr>
            <w:lang w:val="el-GR"/>
          </w:rPr>
          <w:delText xml:space="preserve">το </w:delText>
        </w:r>
        <w:r w:rsidDel="008425A2">
          <w:delText>numOfIntervals</w:delText>
        </w:r>
        <w:r w:rsidRPr="009D62B5" w:rsidDel="008425A2">
          <w:rPr>
            <w:lang w:val="el-GR"/>
          </w:rPr>
          <w:delText xml:space="preserve"> έχει τη τιμή 2</w:delText>
        </w:r>
      </w:del>
      <w:r w:rsidRPr="009D62B5">
        <w:rPr>
          <w:lang w:val="el-GR"/>
        </w:rPr>
        <w:t xml:space="preserve">, και το χρονικό </w:t>
      </w:r>
      <w:del w:id="4541" w:author="Στάθης Καπ" w:date="2023-03-06T22:38:00Z">
        <w:r w:rsidRPr="009D62B5" w:rsidDel="008425A2">
          <w:rPr>
            <w:lang w:val="el-GR"/>
          </w:rPr>
          <w:delText xml:space="preserve">διάστημα </w:delText>
        </w:r>
      </w:del>
      <w:ins w:id="4542" w:author="Στάθης Καπ" w:date="2023-03-06T22:38:00Z">
        <w:r w:rsidR="008425A2">
          <w:rPr>
            <w:lang w:val="el-GR"/>
          </w:rPr>
          <w:t>περιθώριο</w:t>
        </w:r>
        <w:r w:rsidR="008425A2" w:rsidRPr="009D62B5">
          <w:rPr>
            <w:lang w:val="el-GR"/>
          </w:rPr>
          <w:t xml:space="preserve"> </w:t>
        </w:r>
      </w:ins>
      <w:r w:rsidRPr="009D62B5">
        <w:rPr>
          <w:lang w:val="el-GR"/>
        </w:rPr>
        <w:t xml:space="preserve">του </w:t>
      </w:r>
      <w:del w:id="4543" w:author="Στάθης Καπ" w:date="2023-03-06T22:38:00Z">
        <w:r w:rsidRPr="009D62B5" w:rsidDel="008425A2">
          <w:rPr>
            <w:lang w:val="el-GR"/>
          </w:rPr>
          <w:delText xml:space="preserve">αρχικού </w:delText>
        </w:r>
      </w:del>
      <w:ins w:id="4544" w:author="Στάθης Καπ" w:date="2023-03-06T22:38:00Z">
        <w:r w:rsidR="008425A2">
          <w:rPr>
            <w:lang w:val="el-GR"/>
          </w:rPr>
          <w:t>πρωτότυπου</w:t>
        </w:r>
        <w:r w:rsidR="008425A2" w:rsidRPr="009D62B5">
          <w:rPr>
            <w:lang w:val="el-GR"/>
          </w:rPr>
          <w:t xml:space="preserve"> </w:t>
        </w:r>
      </w:ins>
      <w:r w:rsidRPr="009D62B5">
        <w:rPr>
          <w:lang w:val="el-GR"/>
        </w:rPr>
        <w:t xml:space="preserve">προβλήματος είναι </w:t>
      </w:r>
      <w:r w:rsidR="00004139">
        <w:t>timebudget</w:t>
      </w:r>
      <w:r w:rsidR="00004139" w:rsidRPr="00004139">
        <w:rPr>
          <w:lang w:val="el-GR"/>
        </w:rPr>
        <w:t xml:space="preserve"> = </w:t>
      </w:r>
      <w:r w:rsidR="004A6FA7" w:rsidRPr="004A6FA7">
        <w:rPr>
          <w:lang w:val="el-GR"/>
        </w:rPr>
        <w:t>[</w:t>
      </w:r>
      <w:r w:rsidRPr="009D62B5">
        <w:rPr>
          <w:lang w:val="el-GR"/>
        </w:rPr>
        <w:t>0-1000</w:t>
      </w:r>
      <w:r w:rsidR="004A6FA7" w:rsidRPr="004A6FA7">
        <w:rPr>
          <w:lang w:val="el-GR"/>
        </w:rPr>
        <w:t>]</w:t>
      </w:r>
      <w:r w:rsidRPr="009D62B5">
        <w:rPr>
          <w:lang w:val="el-GR"/>
        </w:rPr>
        <w:t xml:space="preserve">, τότε </w:t>
      </w:r>
      <w:r w:rsidR="00A92228">
        <w:rPr>
          <w:lang w:val="el-GR"/>
        </w:rPr>
        <w:t xml:space="preserve">μπορεί </w:t>
      </w:r>
      <w:r w:rsidRPr="009D62B5">
        <w:rPr>
          <w:lang w:val="el-GR"/>
        </w:rPr>
        <w:t xml:space="preserve"> προκύψουν </w:t>
      </w:r>
      <w:ins w:id="4545" w:author=" " w:date="2023-01-29T18:04:00Z">
        <w:r w:rsidR="00474513">
          <w:rPr>
            <w:lang w:val="el-GR"/>
          </w:rPr>
          <w:t>δύο</w:t>
        </w:r>
      </w:ins>
      <w:del w:id="4546" w:author=" " w:date="2023-01-29T18:04:00Z">
        <w:r w:rsidRPr="009D62B5" w:rsidDel="00474513">
          <w:rPr>
            <w:lang w:val="el-GR"/>
          </w:rPr>
          <w:delText>2</w:delText>
        </w:r>
      </w:del>
      <w:r w:rsidRPr="009D62B5">
        <w:rPr>
          <w:lang w:val="el-GR"/>
        </w:rPr>
        <w:t xml:space="preserve"> καινούρια υπο</w:t>
      </w:r>
      <w:r w:rsidR="00EC6D38" w:rsidRPr="009D62B5">
        <w:rPr>
          <w:lang w:val="el-GR"/>
        </w:rPr>
        <w:t>-</w:t>
      </w:r>
      <w:r w:rsidRPr="009D62B5">
        <w:rPr>
          <w:lang w:val="el-GR"/>
        </w:rPr>
        <w:t xml:space="preserve">προβλήματα με διαστήματα </w:t>
      </w:r>
      <w:r w:rsidR="00FB3AE2" w:rsidRPr="00FB3AE2">
        <w:rPr>
          <w:lang w:val="el-GR"/>
        </w:rPr>
        <w:t>[</w:t>
      </w:r>
      <w:r w:rsidRPr="009D62B5">
        <w:rPr>
          <w:lang w:val="el-GR"/>
        </w:rPr>
        <w:t>0-500</w:t>
      </w:r>
      <w:r w:rsidR="00FB3AE2" w:rsidRPr="00FB3AE2">
        <w:rPr>
          <w:lang w:val="el-GR"/>
        </w:rPr>
        <w:t>]</w:t>
      </w:r>
      <w:r w:rsidRPr="009D62B5">
        <w:rPr>
          <w:lang w:val="el-GR"/>
        </w:rPr>
        <w:t xml:space="preserve"> και </w:t>
      </w:r>
      <w:r w:rsidR="00FB3AE2" w:rsidRPr="00FB3AE2">
        <w:rPr>
          <w:lang w:val="el-GR"/>
        </w:rPr>
        <w:t>[</w:t>
      </w:r>
      <w:r w:rsidRPr="009D62B5">
        <w:rPr>
          <w:lang w:val="el-GR"/>
        </w:rPr>
        <w:t>500-1000</w:t>
      </w:r>
      <w:r w:rsidR="00FB3AE2" w:rsidRPr="00FB3AE2">
        <w:rPr>
          <w:lang w:val="el-GR"/>
        </w:rPr>
        <w:t>]</w:t>
      </w:r>
      <w:r w:rsidRPr="009D62B5">
        <w:rPr>
          <w:lang w:val="el-GR"/>
        </w:rPr>
        <w:t>.</w:t>
      </w:r>
      <w:r w:rsidR="00D06EAC">
        <w:rPr>
          <w:lang w:val="el-GR"/>
        </w:rPr>
        <w:t xml:space="preserve"> Το άθροισμα των παραγόμενων διαστημάτων, ισούται πάντα με τη συνολική διάρκεια του αρχικού προβλήματος.</w:t>
      </w:r>
      <w:r w:rsidR="00EC626B">
        <w:rPr>
          <w:lang w:val="el-GR"/>
        </w:rPr>
        <w:t xml:space="preserve"> </w:t>
      </w:r>
      <w:del w:id="4547" w:author="Στάθης Καπ" w:date="2023-03-06T22:39:00Z">
        <w:r w:rsidR="00EC626B" w:rsidDel="008425A2">
          <w:rPr>
            <w:lang w:val="el-GR"/>
          </w:rPr>
          <w:delText xml:space="preserve">Παρακάτω </w:delText>
        </w:r>
      </w:del>
      <w:ins w:id="4548" w:author="Στάθης Καπ" w:date="2023-03-06T22:39:00Z">
        <w:r w:rsidR="008425A2">
          <w:rPr>
            <w:lang w:val="el-GR"/>
          </w:rPr>
          <w:t xml:space="preserve">Στην ενότητα 4.1 </w:t>
        </w:r>
      </w:ins>
      <w:r w:rsidR="00EC626B">
        <w:rPr>
          <w:lang w:val="el-GR"/>
        </w:rPr>
        <w:t xml:space="preserve">περιγράφεται η διαδικασία καθορισμού των παραγόμενων χρονικών </w:t>
      </w:r>
      <w:ins w:id="4549" w:author="Στάθης Καπ" w:date="2023-03-06T22:39:00Z">
        <w:r w:rsidR="008425A2">
          <w:rPr>
            <w:lang w:val="el-GR"/>
          </w:rPr>
          <w:t>υπο</w:t>
        </w:r>
      </w:ins>
      <w:r w:rsidR="00EC626B">
        <w:rPr>
          <w:lang w:val="el-GR"/>
        </w:rPr>
        <w:t>διαστημάτων.</w:t>
      </w:r>
    </w:p>
    <w:p w14:paraId="1132095A" w14:textId="23C54D48" w:rsidR="009D62B5" w:rsidRDefault="009D62B5" w:rsidP="009D62B5">
      <w:pPr>
        <w:pStyle w:val="ListParagraph"/>
        <w:numPr>
          <w:ilvl w:val="0"/>
          <w:numId w:val="13"/>
        </w:numPr>
        <w:rPr>
          <w:lang w:val="el-GR"/>
        </w:rPr>
      </w:pPr>
      <w:r w:rsidRPr="00673D5D">
        <w:rPr>
          <w:lang w:val="el-GR"/>
        </w:rPr>
        <w:t xml:space="preserve">Η μεταβλητή </w:t>
      </w:r>
      <w:r>
        <w:t>activities</w:t>
      </w:r>
      <w:r w:rsidRPr="00673D5D">
        <w:rPr>
          <w:lang w:val="el-GR"/>
        </w:rPr>
        <w:t xml:space="preserve"> είναι ένα </w:t>
      </w:r>
      <w:r>
        <w:t>map</w:t>
      </w:r>
      <w:r w:rsidRPr="00673D5D">
        <w:rPr>
          <w:lang w:val="el-GR"/>
        </w:rPr>
        <w:t xml:space="preserve"> που κρατάει την ενεργή διάρκεια του κάθε </w:t>
      </w:r>
      <w:ins w:id="4550" w:author=" " w:date="2023-01-29T18:07:00Z">
        <w:r w:rsidR="00474513">
          <w:rPr>
            <w:lang w:val="el-GR"/>
          </w:rPr>
          <w:t>σημείου ενδιαφέροντος (</w:t>
        </w:r>
        <w:r w:rsidR="00474513">
          <w:rPr>
            <w:lang w:val="en-GB"/>
          </w:rPr>
          <w:t>POI</w:t>
        </w:r>
        <w:r w:rsidR="00474513" w:rsidRPr="00474513">
          <w:rPr>
            <w:lang w:val="el-GR"/>
            <w:rPrChange w:id="4551" w:author=" " w:date="2023-01-29T18:07:00Z">
              <w:rPr>
                <w:lang w:val="en-GB"/>
              </w:rPr>
            </w:rPrChange>
          </w:rPr>
          <w:t xml:space="preserve">) </w:t>
        </w:r>
      </w:ins>
      <w:del w:id="4552" w:author=" " w:date="2023-01-29T18:06:00Z">
        <w:r w:rsidDel="00474513">
          <w:delText>poi</w:delText>
        </w:r>
      </w:del>
      <w:r w:rsidRPr="00673D5D">
        <w:rPr>
          <w:lang w:val="el-GR"/>
        </w:rPr>
        <w:t xml:space="preserve"> σε κάθε </w:t>
      </w:r>
      <w:ins w:id="4553" w:author="Στάθης Καπ" w:date="2023-03-06T22:39:00Z">
        <w:r w:rsidR="008425A2">
          <w:rPr>
            <w:lang w:val="el-GR"/>
          </w:rPr>
          <w:t>υπο</w:t>
        </w:r>
      </w:ins>
      <w:r w:rsidRPr="00673D5D">
        <w:rPr>
          <w:lang w:val="el-GR"/>
        </w:rPr>
        <w:t>διάστημα</w:t>
      </w:r>
      <w:ins w:id="4554" w:author="Στάθης Καπ" w:date="2023-03-06T22:39:00Z">
        <w:r w:rsidR="008425A2">
          <w:rPr>
            <w:lang w:val="el-GR"/>
          </w:rPr>
          <w:t xml:space="preserve"> που</w:t>
        </w:r>
      </w:ins>
      <w:ins w:id="4555" w:author="Στάθης Καπ" w:date="2023-03-06T22:40:00Z">
        <w:r w:rsidR="008425A2">
          <w:rPr>
            <w:lang w:val="el-GR"/>
          </w:rPr>
          <w:t xml:space="preserve"> έχει προκύψει από την αρχικοποίηση των χρονικών υποδιαστημάτων</w:t>
        </w:r>
      </w:ins>
      <w:r w:rsidR="00673D5D">
        <w:rPr>
          <w:lang w:val="el-GR"/>
        </w:rPr>
        <w:t>.</w:t>
      </w:r>
    </w:p>
    <w:p w14:paraId="78F7D0B3" w14:textId="60725BAB" w:rsidR="00673D5D" w:rsidRDefault="00673D5D" w:rsidP="009D62B5">
      <w:pPr>
        <w:pStyle w:val="ListParagraph"/>
        <w:numPr>
          <w:ilvl w:val="0"/>
          <w:numId w:val="13"/>
        </w:numPr>
        <w:rPr>
          <w:lang w:val="el-GR"/>
        </w:rPr>
      </w:pPr>
      <w:r w:rsidRPr="00673D5D">
        <w:rPr>
          <w:lang w:val="el-GR"/>
        </w:rPr>
        <w:t xml:space="preserve">Η μεταβλητή </w:t>
      </w:r>
      <w:del w:id="4556" w:author="Στάθης Καπ" w:date="2023-03-06T22:40:00Z">
        <w:r w:rsidDel="008425A2">
          <w:delText>registry</w:delText>
        </w:r>
        <w:r w:rsidRPr="00673D5D" w:rsidDel="008425A2">
          <w:rPr>
            <w:lang w:val="el-GR"/>
          </w:rPr>
          <w:delText xml:space="preserve"> </w:delText>
        </w:r>
      </w:del>
      <w:ins w:id="4557" w:author="Στάθης Καπ" w:date="2023-03-06T22:40:00Z">
        <w:r w:rsidR="008425A2">
          <w:t>history</w:t>
        </w:r>
        <w:r w:rsidR="008425A2" w:rsidRPr="00673D5D">
          <w:rPr>
            <w:lang w:val="el-GR"/>
          </w:rPr>
          <w:t xml:space="preserve"> </w:t>
        </w:r>
      </w:ins>
      <w:r w:rsidRPr="00673D5D">
        <w:rPr>
          <w:lang w:val="el-GR"/>
        </w:rPr>
        <w:t xml:space="preserve">είναι ένα </w:t>
      </w:r>
      <w:r>
        <w:t>map</w:t>
      </w:r>
      <w:r w:rsidRPr="00673D5D">
        <w:rPr>
          <w:lang w:val="el-GR"/>
        </w:rPr>
        <w:t xml:space="preserve"> που κρατάει </w:t>
      </w:r>
      <w:ins w:id="4558" w:author="Στάθης Καπ" w:date="2023-02-02T01:57:00Z">
        <w:r w:rsidR="00A758AE">
          <w:rPr>
            <w:lang w:val="el-GR"/>
          </w:rPr>
          <w:t xml:space="preserve">ένα </w:t>
        </w:r>
      </w:ins>
      <w:commentRangeStart w:id="4559"/>
      <w:r w:rsidRPr="00673D5D">
        <w:rPr>
          <w:lang w:val="el-GR"/>
        </w:rPr>
        <w:t xml:space="preserve">ιστορικό </w:t>
      </w:r>
      <w:commentRangeEnd w:id="4559"/>
      <w:ins w:id="4560" w:author="Στάθης Καπ" w:date="2023-03-06T22:40:00Z">
        <w:r w:rsidR="008425A2" w:rsidRPr="008425A2">
          <w:rPr>
            <w:lang w:val="el-GR"/>
            <w:rPrChange w:id="4561" w:author="Στάθης Καπ" w:date="2023-03-06T22:41:00Z">
              <w:rPr/>
            </w:rPrChange>
          </w:rPr>
          <w:t>“</w:t>
        </w:r>
      </w:ins>
      <w:ins w:id="4562" w:author="Στάθης Καπ" w:date="2023-02-02T01:57:00Z">
        <w:r w:rsidR="00A758AE">
          <w:rPr>
            <w:lang w:val="el-GR"/>
          </w:rPr>
          <w:t>καταλληλότητα</w:t>
        </w:r>
      </w:ins>
      <w:ins w:id="4563" w:author="Στάθης Καπ" w:date="2023-03-06T22:40:00Z">
        <w:r w:rsidR="008425A2">
          <w:rPr>
            <w:lang w:val="el-GR"/>
          </w:rPr>
          <w:t>ς</w:t>
        </w:r>
      </w:ins>
      <w:ins w:id="4564" w:author="Στάθης Καπ" w:date="2023-03-06T22:41:00Z">
        <w:r w:rsidR="008425A2" w:rsidRPr="008425A2">
          <w:rPr>
            <w:lang w:val="el-GR"/>
            <w:rPrChange w:id="4565" w:author="Στάθης Καπ" w:date="2023-03-06T22:42:00Z">
              <w:rPr/>
            </w:rPrChange>
          </w:rPr>
          <w:t>”</w:t>
        </w:r>
      </w:ins>
      <w:ins w:id="4566" w:author="Στάθης Καπ" w:date="2023-02-02T01:57:00Z">
        <w:r w:rsidR="00A758AE">
          <w:rPr>
            <w:lang w:val="el-GR"/>
          </w:rPr>
          <w:t xml:space="preserve"> </w:t>
        </w:r>
      </w:ins>
      <w:r w:rsidR="00474513">
        <w:rPr>
          <w:rStyle w:val="CommentReference"/>
        </w:rPr>
        <w:commentReference w:id="4559"/>
      </w:r>
      <w:r w:rsidRPr="00673D5D">
        <w:rPr>
          <w:lang w:val="el-GR"/>
        </w:rPr>
        <w:t>για κάθε κόμβο σχετικά με κάθε διάστημα</w:t>
      </w:r>
      <w:r w:rsidR="009A45C1">
        <w:rPr>
          <w:lang w:val="el-GR"/>
        </w:rPr>
        <w:t>.</w:t>
      </w:r>
      <w:ins w:id="4567" w:author="Στάθης Καπ" w:date="2023-03-01T05:32:00Z">
        <w:r w:rsidR="009E4CAE">
          <w:rPr>
            <w:lang w:val="el-GR"/>
          </w:rPr>
          <w:t xml:space="preserve"> Εάν ένας κόμβος είναι ενεργός σε πολλά διαστήματα, τότε </w:t>
        </w:r>
      </w:ins>
      <w:ins w:id="4568" w:author="Στάθης Καπ" w:date="2023-03-01T05:33:00Z">
        <w:r w:rsidR="009E4CAE">
          <w:rPr>
            <w:lang w:val="el-GR"/>
          </w:rPr>
          <w:t xml:space="preserve">κρατείται στο </w:t>
        </w:r>
        <w:r w:rsidR="009E4CAE">
          <w:t>map</w:t>
        </w:r>
        <w:r w:rsidR="009E4CAE">
          <w:rPr>
            <w:lang w:val="el-GR"/>
          </w:rPr>
          <w:t xml:space="preserve"> </w:t>
        </w:r>
      </w:ins>
      <w:ins w:id="4569" w:author="Στάθης Καπ" w:date="2023-03-06T22:43:00Z">
        <w:r w:rsidR="008425A2">
          <w:t>history</w:t>
        </w:r>
      </w:ins>
      <w:ins w:id="4570" w:author="Στάθης Καπ" w:date="2023-03-01T05:33:00Z">
        <w:r w:rsidR="009E4CAE" w:rsidRPr="009E4CAE">
          <w:rPr>
            <w:lang w:val="el-GR"/>
            <w:rPrChange w:id="4571" w:author="Στάθης Καπ" w:date="2023-03-01T05:33:00Z">
              <w:rPr/>
            </w:rPrChange>
          </w:rPr>
          <w:t xml:space="preserve"> </w:t>
        </w:r>
        <w:r w:rsidR="009E4CAE">
          <w:rPr>
            <w:lang w:val="el-GR"/>
          </w:rPr>
          <w:t xml:space="preserve">ένα ιστορικό του κόμβου ως προς κάθε </w:t>
        </w:r>
        <w:r w:rsidR="009E4CAE">
          <w:rPr>
            <w:lang w:val="el-GR"/>
          </w:rPr>
          <w:lastRenderedPageBreak/>
          <w:t xml:space="preserve">διάστημα. Το ιστορικό αυτό </w:t>
        </w:r>
      </w:ins>
      <w:ins w:id="4572" w:author="Στάθης Καπ" w:date="2023-03-06T22:43:00Z">
        <w:r w:rsidR="008425A2">
          <w:rPr>
            <w:lang w:val="el-GR"/>
          </w:rPr>
          <w:t>κρατάει</w:t>
        </w:r>
      </w:ins>
      <w:ins w:id="4573" w:author="Στάθης Καπ" w:date="2023-03-01T05:33:00Z">
        <w:r w:rsidR="009E4CAE">
          <w:rPr>
            <w:lang w:val="el-GR"/>
          </w:rPr>
          <w:t xml:space="preserve"> </w:t>
        </w:r>
      </w:ins>
      <w:ins w:id="4574" w:author="Στάθης Καπ" w:date="2023-03-01T05:34:00Z">
        <w:r w:rsidR="009E4CAE">
          <w:rPr>
            <w:lang w:val="el-GR"/>
          </w:rPr>
          <w:t xml:space="preserve">τις φορές που ο κόμβος μπήκε ως </w:t>
        </w:r>
        <w:r w:rsidR="009E4CAE">
          <w:t>Unvisited</w:t>
        </w:r>
        <w:r w:rsidR="009E4CAE" w:rsidRPr="009E4CAE">
          <w:rPr>
            <w:lang w:val="el-GR"/>
            <w:rPrChange w:id="4575" w:author="Στάθης Καπ" w:date="2023-03-01T05:34:00Z">
              <w:rPr/>
            </w:rPrChange>
          </w:rPr>
          <w:t xml:space="preserve"> </w:t>
        </w:r>
        <w:r w:rsidR="009E4CAE">
          <w:rPr>
            <w:lang w:val="el-GR"/>
          </w:rPr>
          <w:t>σ</w:t>
        </w:r>
      </w:ins>
      <w:ins w:id="4576" w:author="Στάθης Καπ" w:date="2023-03-06T22:43:00Z">
        <w:r w:rsidR="008425A2">
          <w:rPr>
            <w:lang w:val="el-GR"/>
          </w:rPr>
          <w:t>ε</w:t>
        </w:r>
      </w:ins>
      <w:ins w:id="4577" w:author="Στάθης Καπ" w:date="2023-03-01T05:34:00Z">
        <w:r w:rsidR="009E4CAE">
          <w:rPr>
            <w:lang w:val="el-GR"/>
          </w:rPr>
          <w:t xml:space="preserve"> ένα διάστημα, και τις φορές που προστέθηκε σ</w:t>
        </w:r>
      </w:ins>
      <w:ins w:id="4578" w:author="Στάθης Καπ" w:date="2023-03-06T22:43:00Z">
        <w:r w:rsidR="008425A2">
          <w:rPr>
            <w:lang w:val="el-GR"/>
          </w:rPr>
          <w:t xml:space="preserve">ε κάποια από </w:t>
        </w:r>
      </w:ins>
      <w:ins w:id="4579" w:author="Στάθης Καπ" w:date="2023-03-06T22:44:00Z">
        <w:r w:rsidR="008425A2">
          <w:rPr>
            <w:lang w:val="el-GR"/>
          </w:rPr>
          <w:t>τις διαδρομές της λύσης του</w:t>
        </w:r>
      </w:ins>
      <w:ins w:id="4580" w:author="Στάθης Καπ" w:date="2023-03-01T05:34:00Z">
        <w:r w:rsidR="009E4CAE">
          <w:rPr>
            <w:lang w:val="el-GR"/>
          </w:rPr>
          <w:t xml:space="preserve"> διαστήματος</w:t>
        </w:r>
        <w:r w:rsidR="00F3639E">
          <w:rPr>
            <w:lang w:val="el-GR"/>
          </w:rPr>
          <w:t>.</w:t>
        </w:r>
      </w:ins>
      <w:ins w:id="4581" w:author="Στάθης Καπ" w:date="2023-03-01T05:35:00Z">
        <w:r w:rsidR="00E06A3C">
          <w:rPr>
            <w:lang w:val="el-GR"/>
          </w:rPr>
          <w:t xml:space="preserve"> Η ανάθεση </w:t>
        </w:r>
      </w:ins>
      <w:ins w:id="4582" w:author="Στάθης Καπ" w:date="2023-03-01T05:36:00Z">
        <w:r w:rsidR="00E06A3C">
          <w:rPr>
            <w:lang w:val="el-GR"/>
          </w:rPr>
          <w:t xml:space="preserve">ενός κόμβου σε κάποιο </w:t>
        </w:r>
      </w:ins>
      <w:ins w:id="4583" w:author="Στάθης Καπ" w:date="2023-03-06T22:44:00Z">
        <w:r w:rsidR="008425A2">
          <w:rPr>
            <w:lang w:val="el-GR"/>
          </w:rPr>
          <w:t>υπο</w:t>
        </w:r>
      </w:ins>
      <w:ins w:id="4584" w:author="Στάθης Καπ" w:date="2023-03-01T05:36:00Z">
        <w:r w:rsidR="00E06A3C">
          <w:rPr>
            <w:lang w:val="el-GR"/>
          </w:rPr>
          <w:t xml:space="preserve">διάστημα με βάση το ιστορικό του, </w:t>
        </w:r>
      </w:ins>
      <w:ins w:id="4585" w:author="Στάθης Καπ" w:date="2023-03-06T22:44:00Z">
        <w:r w:rsidR="00572B15">
          <w:rPr>
            <w:lang w:val="el-GR"/>
          </w:rPr>
          <w:t>αναλύεται περαιτέρω</w:t>
        </w:r>
      </w:ins>
      <w:ins w:id="4586" w:author="Στάθης Καπ" w:date="2023-03-01T05:36:00Z">
        <w:r w:rsidR="00E06A3C">
          <w:rPr>
            <w:lang w:val="el-GR"/>
          </w:rPr>
          <w:t xml:space="preserve"> στην </w:t>
        </w:r>
      </w:ins>
      <w:ins w:id="4587" w:author="Στάθης Καπ" w:date="2023-03-06T22:44:00Z">
        <w:r w:rsidR="008425A2">
          <w:rPr>
            <w:lang w:val="el-GR"/>
          </w:rPr>
          <w:t>Ενότητα</w:t>
        </w:r>
      </w:ins>
      <w:ins w:id="4588" w:author="Στάθης Καπ" w:date="2023-03-01T05:36:00Z">
        <w:r w:rsidR="00E06A3C">
          <w:rPr>
            <w:lang w:val="el-GR"/>
          </w:rPr>
          <w:t xml:space="preserve"> 4.2.</w:t>
        </w:r>
      </w:ins>
    </w:p>
    <w:p w14:paraId="1790116A" w14:textId="218FCAC2" w:rsidR="008B2A55" w:rsidRDefault="008B2A55" w:rsidP="009D62B5">
      <w:pPr>
        <w:pStyle w:val="ListParagraph"/>
        <w:numPr>
          <w:ilvl w:val="0"/>
          <w:numId w:val="13"/>
        </w:numPr>
        <w:rPr>
          <w:lang w:val="el-GR"/>
        </w:rPr>
      </w:pPr>
      <w:r w:rsidRPr="004D5C9D">
        <w:rPr>
          <w:lang w:val="el-GR"/>
        </w:rPr>
        <w:t xml:space="preserve">Η μεταβλητή </w:t>
      </w:r>
      <w:r>
        <w:t>processSolutions</w:t>
      </w:r>
      <w:r w:rsidRPr="004D5C9D">
        <w:rPr>
          <w:lang w:val="el-GR"/>
        </w:rPr>
        <w:t xml:space="preserve"> είναι </w:t>
      </w:r>
      <w:r w:rsidR="009A45C1" w:rsidRPr="004D5C9D">
        <w:rPr>
          <w:lang w:val="el-GR"/>
        </w:rPr>
        <w:t>ένα</w:t>
      </w:r>
      <w:r w:rsidRPr="004D5C9D">
        <w:rPr>
          <w:lang w:val="el-GR"/>
        </w:rPr>
        <w:t xml:space="preserve"> διάνυσμα που κρατάει </w:t>
      </w:r>
      <w:del w:id="4589" w:author="Στάθης Καπ" w:date="2023-03-01T05:36:00Z">
        <w:r w:rsidRPr="004D5C9D" w:rsidDel="008C5576">
          <w:rPr>
            <w:lang w:val="el-GR"/>
          </w:rPr>
          <w:delText>τ</w:delText>
        </w:r>
      </w:del>
      <w:ins w:id="4590" w:author="Στάθης Καπ" w:date="2023-03-01T05:36:00Z">
        <w:r w:rsidR="008C5576">
          <w:rPr>
            <w:lang w:val="el-GR"/>
          </w:rPr>
          <w:t xml:space="preserve">τις λύσεις διαστημάτων </w:t>
        </w:r>
      </w:ins>
      <w:del w:id="4591" w:author="Στάθης Καπ" w:date="2023-03-01T05:36:00Z">
        <w:r w:rsidRPr="004D5C9D" w:rsidDel="008C5576">
          <w:rPr>
            <w:lang w:val="el-GR"/>
          </w:rPr>
          <w:delText xml:space="preserve">α </w:delText>
        </w:r>
        <w:r w:rsidRPr="00A045E7" w:rsidDel="008C5576">
          <w:rPr>
            <w:highlight w:val="yellow"/>
            <w:rPrChange w:id="4592" w:author=" " w:date="2023-02-01T06:01:00Z">
              <w:rPr/>
            </w:rPrChange>
          </w:rPr>
          <w:delText>Solutions</w:delText>
        </w:r>
        <w:r w:rsidRPr="004D5C9D" w:rsidDel="008C5576">
          <w:rPr>
            <w:lang w:val="el-GR"/>
          </w:rPr>
          <w:delText xml:space="preserve"> </w:delText>
        </w:r>
      </w:del>
      <w:r w:rsidRPr="004D5C9D">
        <w:rPr>
          <w:lang w:val="el-GR"/>
        </w:rPr>
        <w:t xml:space="preserve">που προκύπτουν κατά τη διάρκεια του αλγορίθμου. Σε περίπτωση που προκύψει </w:t>
      </w:r>
      <w:r w:rsidR="006A3080" w:rsidRPr="004D5C9D">
        <w:rPr>
          <w:lang w:val="el-GR"/>
        </w:rPr>
        <w:t>ένα</w:t>
      </w:r>
      <w:r w:rsidRPr="004D5C9D">
        <w:rPr>
          <w:lang w:val="el-GR"/>
        </w:rPr>
        <w:t xml:space="preserve"> καλύτερο σκορ από τη </w:t>
      </w:r>
      <w:del w:id="4593" w:author="Στάθης Καπ" w:date="2023-03-13T00:33:00Z">
        <w:r w:rsidDel="004D0D0E">
          <w:delText>SplitSearch</w:delText>
        </w:r>
        <w:r w:rsidRPr="004D5C9D" w:rsidDel="004D0D0E">
          <w:rPr>
            <w:lang w:val="el-GR"/>
          </w:rPr>
          <w:delText xml:space="preserve"> </w:delText>
        </w:r>
      </w:del>
      <w:ins w:id="4594" w:author="Στάθης Καπ" w:date="2023-03-13T00:33:00Z">
        <w:r w:rsidR="004D0D0E">
          <w:rPr>
            <w:lang w:val="el-GR"/>
          </w:rPr>
          <w:t>διαχωρισμένη τοπική αναζήτηση</w:t>
        </w:r>
        <w:r w:rsidR="004D0D0E" w:rsidRPr="004D0D0E">
          <w:rPr>
            <w:lang w:val="el-GR"/>
            <w:rPrChange w:id="4595" w:author="Στάθης Καπ" w:date="2023-03-13T00:33:00Z">
              <w:rPr/>
            </w:rPrChange>
          </w:rPr>
          <w:t xml:space="preserve"> </w:t>
        </w:r>
        <w:r w:rsidR="004D0D0E">
          <w:rPr>
            <w:lang w:val="el-GR"/>
          </w:rPr>
          <w:t>(</w:t>
        </w:r>
        <w:r w:rsidR="004D0D0E">
          <w:t>SplitSearch</w:t>
        </w:r>
        <w:r w:rsidR="004D0D0E">
          <w:rPr>
            <w:lang w:val="el-GR"/>
          </w:rPr>
          <w:t>)</w:t>
        </w:r>
      </w:ins>
      <w:del w:id="4596" w:author="Στάθης Καπ" w:date="2023-03-13T00:33:00Z">
        <w:r w:rsidRPr="004D5C9D" w:rsidDel="004D0D0E">
          <w:rPr>
            <w:lang w:val="el-GR"/>
          </w:rPr>
          <w:delText>διαδικασία</w:delText>
        </w:r>
      </w:del>
      <w:r w:rsidRPr="004D5C9D">
        <w:rPr>
          <w:lang w:val="el-GR"/>
        </w:rPr>
        <w:t xml:space="preserve">, τα </w:t>
      </w:r>
      <w:r>
        <w:t>processSolutions</w:t>
      </w:r>
      <w:r w:rsidRPr="004D5C9D">
        <w:rPr>
          <w:lang w:val="el-GR"/>
        </w:rPr>
        <w:t xml:space="preserve"> </w:t>
      </w:r>
      <w:r w:rsidR="006A3080" w:rsidRPr="004D5C9D">
        <w:rPr>
          <w:lang w:val="el-GR"/>
        </w:rPr>
        <w:t>αποθηκεύονται</w:t>
      </w:r>
      <w:r w:rsidRPr="004D5C9D">
        <w:rPr>
          <w:lang w:val="el-GR"/>
        </w:rPr>
        <w:t xml:space="preserve"> σε ένα καινούριο διάνυσμα </w:t>
      </w:r>
      <w:r>
        <w:t>bestSolutions</w:t>
      </w:r>
      <w:r w:rsidRPr="004D5C9D">
        <w:rPr>
          <w:lang w:val="el-GR"/>
        </w:rPr>
        <w:t>.</w:t>
      </w:r>
    </w:p>
    <w:p w14:paraId="3274256C" w14:textId="648F4EDE" w:rsidR="000C5F47" w:rsidRDefault="000C5F47" w:rsidP="009D62B5">
      <w:pPr>
        <w:pStyle w:val="ListParagraph"/>
        <w:numPr>
          <w:ilvl w:val="0"/>
          <w:numId w:val="13"/>
        </w:numPr>
        <w:rPr>
          <w:lang w:val="el-GR"/>
        </w:rPr>
      </w:pPr>
      <w:r w:rsidRPr="00AB7952">
        <w:rPr>
          <w:lang w:val="el-GR"/>
        </w:rPr>
        <w:t xml:space="preserve">Η μεταβλητή </w:t>
      </w:r>
      <w:r>
        <w:t>shakeSettings</w:t>
      </w:r>
      <w:r w:rsidRPr="00AB7952">
        <w:rPr>
          <w:lang w:val="el-GR"/>
        </w:rPr>
        <w:t xml:space="preserve"> είναι </w:t>
      </w:r>
      <w:r w:rsidR="006A3080" w:rsidRPr="00AB7952">
        <w:rPr>
          <w:lang w:val="el-GR"/>
        </w:rPr>
        <w:t>ένα</w:t>
      </w:r>
      <w:r w:rsidRPr="00AB7952">
        <w:rPr>
          <w:lang w:val="el-GR"/>
        </w:rPr>
        <w:t xml:space="preserve"> διάνυσμα που κρατάει τις τιμές </w:t>
      </w:r>
      <w:r>
        <w:t>S</w:t>
      </w:r>
      <w:r w:rsidRPr="00AB7952">
        <w:rPr>
          <w:lang w:val="el-GR"/>
        </w:rPr>
        <w:t xml:space="preserve"> και </w:t>
      </w:r>
      <w:r>
        <w:t>R</w:t>
      </w:r>
      <w:r w:rsidRPr="00AB7952">
        <w:rPr>
          <w:lang w:val="el-GR"/>
        </w:rPr>
        <w:t xml:space="preserve"> για κάθε </w:t>
      </w:r>
      <w:del w:id="4597" w:author="Στάθης Καπ" w:date="2023-03-01T05:37:00Z">
        <w:r w:rsidRPr="008D38C5" w:rsidDel="008D38C5">
          <w:delText>Solution</w:delText>
        </w:r>
      </w:del>
      <w:ins w:id="4598" w:author="Στάθης Καπ" w:date="2023-03-01T05:37:00Z">
        <w:r w:rsidR="008D38C5" w:rsidRPr="008D38C5">
          <w:rPr>
            <w:lang w:val="el-GR"/>
            <w:rPrChange w:id="4599" w:author="Στάθης Καπ" w:date="2023-03-01T05:38:00Z">
              <w:rPr>
                <w:highlight w:val="yellow"/>
                <w:lang w:val="el-GR"/>
              </w:rPr>
            </w:rPrChange>
          </w:rPr>
          <w:t>λύση διαστή</w:t>
        </w:r>
      </w:ins>
      <w:ins w:id="4600" w:author="Στάθης Καπ" w:date="2023-03-01T05:38:00Z">
        <w:r w:rsidR="008D38C5" w:rsidRPr="008D38C5">
          <w:rPr>
            <w:lang w:val="el-GR"/>
            <w:rPrChange w:id="4601" w:author="Στάθης Καπ" w:date="2023-03-01T05:38:00Z">
              <w:rPr>
                <w:highlight w:val="yellow"/>
                <w:lang w:val="el-GR"/>
              </w:rPr>
            </w:rPrChange>
          </w:rPr>
          <w:t>ματος</w:t>
        </w:r>
      </w:ins>
      <w:r w:rsidRPr="008D38C5">
        <w:rPr>
          <w:lang w:val="el-GR"/>
        </w:rPr>
        <w:t>.</w:t>
      </w:r>
      <w:r w:rsidRPr="00AB7952">
        <w:rPr>
          <w:lang w:val="el-GR"/>
        </w:rPr>
        <w:t xml:space="preserve"> </w:t>
      </w:r>
      <w:r w:rsidR="009A45C1">
        <w:rPr>
          <w:lang w:val="el-GR"/>
        </w:rPr>
        <w:t xml:space="preserve">Η διαδικασία διαταραχής εφαρμόζεται σε κάθε </w:t>
      </w:r>
      <w:del w:id="4602" w:author="Στάθης Καπ" w:date="2023-03-01T05:38:00Z">
        <w:r w:rsidR="009A45C1" w:rsidDel="008D38C5">
          <w:delText>Solution</w:delText>
        </w:r>
        <w:r w:rsidR="009A45C1" w:rsidRPr="003A7FAF" w:rsidDel="008D38C5">
          <w:rPr>
            <w:lang w:val="el-GR"/>
          </w:rPr>
          <w:delText xml:space="preserve"> </w:delText>
        </w:r>
        <w:r w:rsidR="009A45C1" w:rsidDel="008D38C5">
          <w:rPr>
            <w:lang w:val="el-GR"/>
          </w:rPr>
          <w:delText xml:space="preserve"> </w:delText>
        </w:r>
      </w:del>
      <w:ins w:id="4603" w:author="Στάθης Καπ" w:date="2023-03-01T05:38:00Z">
        <w:r w:rsidR="008D38C5">
          <w:rPr>
            <w:lang w:val="el-GR"/>
          </w:rPr>
          <w:t>λύση διαστήματος</w:t>
        </w:r>
        <w:r w:rsidR="008D38C5" w:rsidRPr="003A7FAF">
          <w:rPr>
            <w:lang w:val="el-GR"/>
          </w:rPr>
          <w:t xml:space="preserve"> </w:t>
        </w:r>
        <w:r w:rsidR="008D38C5">
          <w:rPr>
            <w:lang w:val="el-GR"/>
          </w:rPr>
          <w:t xml:space="preserve"> </w:t>
        </w:r>
      </w:ins>
      <w:r w:rsidR="009A45C1">
        <w:rPr>
          <w:lang w:val="el-GR"/>
        </w:rPr>
        <w:t>ξεχωριστά</w:t>
      </w:r>
      <w:r w:rsidRPr="00AB7952">
        <w:rPr>
          <w:lang w:val="el-GR"/>
        </w:rPr>
        <w:t xml:space="preserve">. Για το λόγο αυτό, για κάθε </w:t>
      </w:r>
      <w:del w:id="4604" w:author="Στάθης Καπ" w:date="2023-03-01T05:38:00Z">
        <w:r w:rsidDel="006621AC">
          <w:delText>Solution</w:delText>
        </w:r>
        <w:r w:rsidRPr="00AB7952" w:rsidDel="006621AC">
          <w:rPr>
            <w:lang w:val="el-GR"/>
          </w:rPr>
          <w:delText xml:space="preserve"> </w:delText>
        </w:r>
      </w:del>
      <w:ins w:id="4605" w:author="Στάθης Καπ" w:date="2023-03-01T05:38:00Z">
        <w:r w:rsidR="006621AC">
          <w:rPr>
            <w:lang w:val="el-GR"/>
          </w:rPr>
          <w:t>λύση διαστήματος</w:t>
        </w:r>
        <w:r w:rsidR="006621AC" w:rsidRPr="00AB7952">
          <w:rPr>
            <w:lang w:val="el-GR"/>
          </w:rPr>
          <w:t xml:space="preserve"> </w:t>
        </w:r>
      </w:ins>
      <w:r w:rsidR="003A7FAF">
        <w:rPr>
          <w:lang w:val="el-GR"/>
        </w:rPr>
        <w:t xml:space="preserve">απαιτούνται διαφορετικά </w:t>
      </w:r>
      <w:r w:rsidR="003A7FAF">
        <w:t>S</w:t>
      </w:r>
      <w:r w:rsidR="003A7FAF" w:rsidRPr="003A7FAF">
        <w:rPr>
          <w:lang w:val="el-GR"/>
        </w:rPr>
        <w:t xml:space="preserve"> </w:t>
      </w:r>
      <w:r w:rsidR="003A7FAF">
        <w:rPr>
          <w:lang w:val="el-GR"/>
        </w:rPr>
        <w:t xml:space="preserve">και </w:t>
      </w:r>
      <w:r w:rsidR="003A7FAF">
        <w:t>R</w:t>
      </w:r>
      <w:r w:rsidR="003A7FAF">
        <w:rPr>
          <w:lang w:val="el-GR"/>
        </w:rPr>
        <w:t xml:space="preserve"> </w:t>
      </w:r>
      <w:r w:rsidRPr="00AB7952">
        <w:rPr>
          <w:lang w:val="el-GR"/>
        </w:rPr>
        <w:t xml:space="preserve">. Το </w:t>
      </w:r>
      <w:r>
        <w:t>S</w:t>
      </w:r>
      <w:r w:rsidRPr="00AB7952">
        <w:rPr>
          <w:lang w:val="el-GR"/>
        </w:rPr>
        <w:t xml:space="preserve"> αναπαριστά τη</w:t>
      </w:r>
      <w:del w:id="4606" w:author="Στάθης Καπ" w:date="2023-03-06T22:45:00Z">
        <w:r w:rsidRPr="00AB7952" w:rsidDel="00842983">
          <w:rPr>
            <w:lang w:val="el-GR"/>
          </w:rPr>
          <w:delText>ν</w:delText>
        </w:r>
      </w:del>
      <w:r w:rsidRPr="00AB7952">
        <w:rPr>
          <w:lang w:val="el-GR"/>
        </w:rPr>
        <w:t xml:space="preserve"> θέση από όπου θα ξεκινήσει η αφαίρεση των κόμβων </w:t>
      </w:r>
      <w:del w:id="4607" w:author="Στάθης Καπ" w:date="2023-03-01T05:39:00Z">
        <w:r w:rsidRPr="00AB7952" w:rsidDel="00672BB9">
          <w:rPr>
            <w:lang w:val="el-GR"/>
          </w:rPr>
          <w:delText xml:space="preserve">σε κάθε διαδρομή του </w:delText>
        </w:r>
      </w:del>
      <w:ins w:id="4608" w:author="Στάθης Καπ" w:date="2023-03-01T05:39:00Z">
        <w:r w:rsidR="00672BB9">
          <w:rPr>
            <w:lang w:val="el-GR"/>
          </w:rPr>
          <w:t>σε κάθε διαδρομής μιας λύσης διαστήματος</w:t>
        </w:r>
      </w:ins>
      <w:del w:id="4609" w:author="Στάθης Καπ" w:date="2023-03-01T05:38:00Z">
        <w:r w:rsidRPr="00AB7952" w:rsidDel="00672BB9">
          <w:rPr>
            <w:lang w:val="el-GR"/>
          </w:rPr>
          <w:delText xml:space="preserve">εκάστοτε </w:delText>
        </w:r>
        <w:r w:rsidRPr="00A045E7" w:rsidDel="00672BB9">
          <w:rPr>
            <w:highlight w:val="yellow"/>
            <w:rPrChange w:id="4610" w:author=" " w:date="2023-02-01T06:01:00Z">
              <w:rPr/>
            </w:rPrChange>
          </w:rPr>
          <w:delText>Solution</w:delText>
        </w:r>
      </w:del>
      <w:r w:rsidRPr="00AB7952">
        <w:rPr>
          <w:lang w:val="el-GR"/>
        </w:rPr>
        <w:t xml:space="preserve">, και το </w:t>
      </w:r>
      <w:r>
        <w:t>R</w:t>
      </w:r>
      <w:r w:rsidRPr="00AB7952">
        <w:rPr>
          <w:lang w:val="el-GR"/>
        </w:rPr>
        <w:t xml:space="preserve"> αναπαριστά τον αριθμό των κόμβων που θα αφαιρεθούν. </w:t>
      </w:r>
      <w:del w:id="4611" w:author="Στάθης Καπ" w:date="2023-03-13T00:34:00Z">
        <w:r w:rsidRPr="00AB7952" w:rsidDel="00D675AA">
          <w:rPr>
            <w:lang w:val="el-GR"/>
          </w:rPr>
          <w:delText xml:space="preserve">Τα </w:delText>
        </w:r>
        <w:r w:rsidDel="00D675AA">
          <w:delText>S</w:delText>
        </w:r>
        <w:r w:rsidRPr="00AB7952" w:rsidDel="00D675AA">
          <w:rPr>
            <w:lang w:val="el-GR"/>
          </w:rPr>
          <w:delText xml:space="preserve"> και </w:delText>
        </w:r>
        <w:r w:rsidDel="00D675AA">
          <w:delText>R</w:delText>
        </w:r>
        <w:r w:rsidRPr="00AB7952" w:rsidDel="00D675AA">
          <w:rPr>
            <w:lang w:val="el-GR"/>
          </w:rPr>
          <w:delText>, ρυθμίζονται ανάλογα με το μέγεθος της μικρότερης διαδρομής</w:delText>
        </w:r>
      </w:del>
      <w:ins w:id="4612" w:author="Στάθης Καπ" w:date="2023-03-13T00:34:00Z">
        <w:r w:rsidR="00D675AA">
          <w:rPr>
            <w:lang w:val="el-GR"/>
          </w:rPr>
          <w:t>Ο τρόπος ρύθμι</w:t>
        </w:r>
      </w:ins>
      <w:ins w:id="4613" w:author="Στάθης Καπ" w:date="2023-03-13T00:35:00Z">
        <w:r w:rsidR="00D675AA">
          <w:rPr>
            <w:lang w:val="el-GR"/>
          </w:rPr>
          <w:t xml:space="preserve">σης των </w:t>
        </w:r>
        <w:r w:rsidR="00D675AA">
          <w:t>S</w:t>
        </w:r>
        <w:r w:rsidR="00D675AA" w:rsidRPr="004C3ADF">
          <w:rPr>
            <w:lang w:val="el-GR"/>
            <w:rPrChange w:id="4614" w:author="Στάθης Καπ" w:date="2023-03-13T00:35:00Z">
              <w:rPr/>
            </w:rPrChange>
          </w:rPr>
          <w:t xml:space="preserve"> </w:t>
        </w:r>
        <w:r w:rsidR="00D675AA">
          <w:rPr>
            <w:lang w:val="el-GR"/>
          </w:rPr>
          <w:t xml:space="preserve">και </w:t>
        </w:r>
        <w:r w:rsidR="00D675AA">
          <w:t>R</w:t>
        </w:r>
        <w:r w:rsidR="00D675AA" w:rsidRPr="004C3ADF">
          <w:rPr>
            <w:lang w:val="el-GR"/>
            <w:rPrChange w:id="4615" w:author="Στάθης Καπ" w:date="2023-03-13T00:35:00Z">
              <w:rPr/>
            </w:rPrChange>
          </w:rPr>
          <w:t xml:space="preserve"> </w:t>
        </w:r>
        <w:r w:rsidR="00D675AA">
          <w:rPr>
            <w:lang w:val="el-GR"/>
          </w:rPr>
          <w:t>περιγράφεται στην Ενότητα 4.5.</w:t>
        </w:r>
      </w:ins>
      <w:del w:id="4616" w:author="Στάθης Καπ" w:date="2023-03-01T05:41:00Z">
        <w:r w:rsidRPr="00AB7952" w:rsidDel="003C368F">
          <w:rPr>
            <w:lang w:val="el-GR"/>
          </w:rPr>
          <w:delText xml:space="preserve"> </w:delText>
        </w:r>
      </w:del>
      <w:del w:id="4617" w:author="Στάθης Καπ" w:date="2023-03-01T05:40:00Z">
        <w:r w:rsidRPr="00AB7952" w:rsidDel="003C368F">
          <w:rPr>
            <w:lang w:val="el-GR"/>
          </w:rPr>
          <w:delText xml:space="preserve">της εκάστοτε λύσης και είναι ανεξάρτητα για κάθε </w:delText>
        </w:r>
      </w:del>
      <w:del w:id="4618" w:author="Στάθης Καπ" w:date="2023-03-01T05:39:00Z">
        <w:r w:rsidDel="00205660">
          <w:delText>Solution</w:delText>
        </w:r>
      </w:del>
      <w:del w:id="4619" w:author="Στάθης Καπ" w:date="2023-03-01T05:40:00Z">
        <w:r w:rsidRPr="00AB7952" w:rsidDel="003C368F">
          <w:rPr>
            <w:lang w:val="el-GR"/>
          </w:rPr>
          <w:delText>.</w:delText>
        </w:r>
      </w:del>
    </w:p>
    <w:p w14:paraId="15178CC7" w14:textId="6D7C51ED" w:rsidR="00587AA7" w:rsidRPr="00992B94" w:rsidRDefault="00992B94">
      <w:pPr>
        <w:pStyle w:val="Heading2"/>
        <w:rPr>
          <w:lang w:val="el-GR"/>
        </w:rPr>
        <w:pPrChange w:id="4620" w:author="Στάθης Καπ" w:date="2023-02-26T00:54:00Z">
          <w:pPr>
            <w:pStyle w:val="Heading2"/>
            <w:numPr>
              <w:numId w:val="4"/>
            </w:numPr>
            <w:ind w:left="960" w:hanging="600"/>
          </w:pPr>
        </w:pPrChange>
      </w:pPr>
      <w:bookmarkStart w:id="4621" w:name="_Toc129300380"/>
      <w:r>
        <w:rPr>
          <w:lang w:val="el-GR"/>
        </w:rPr>
        <w:t>Αρχικοποίηση των χρονικών υπο</w:t>
      </w:r>
      <w:del w:id="4622" w:author="Στάθης Καπ" w:date="2023-03-09T10:50:00Z">
        <w:r w:rsidDel="00A75F03">
          <w:rPr>
            <w:lang w:val="el-GR"/>
          </w:rPr>
          <w:delText>-</w:delText>
        </w:r>
      </w:del>
      <w:r>
        <w:rPr>
          <w:lang w:val="el-GR"/>
        </w:rPr>
        <w:t>διαστημάτων</w:t>
      </w:r>
      <w:bookmarkEnd w:id="4621"/>
    </w:p>
    <w:p w14:paraId="2A267A97" w14:textId="520B318B" w:rsidR="00F83FF1" w:rsidRDefault="00C61641" w:rsidP="0086271D">
      <w:pPr>
        <w:rPr>
          <w:lang w:val="el-GR"/>
        </w:rPr>
      </w:pPr>
      <w:r>
        <w:rPr>
          <w:lang w:val="el-GR"/>
        </w:rPr>
        <w:t xml:space="preserve">Ο πιο απλός τρόπος για να οριοθετηθούν </w:t>
      </w:r>
      <w:ins w:id="4623" w:author="Στάθης Καπ" w:date="2023-03-13T00:35:00Z">
        <w:r w:rsidR="004C3ADF">
          <w:t>S</w:t>
        </w:r>
      </w:ins>
      <w:del w:id="4624" w:author="Στάθης Καπ" w:date="2023-03-13T00:35:00Z">
        <w:r w:rsidDel="004C3ADF">
          <w:delText>n</w:delText>
        </w:r>
      </w:del>
      <w:r w:rsidRPr="00C61641">
        <w:rPr>
          <w:lang w:val="el-GR"/>
        </w:rPr>
        <w:t xml:space="preserve"> </w:t>
      </w:r>
      <w:r>
        <w:rPr>
          <w:lang w:val="el-GR"/>
        </w:rPr>
        <w:t xml:space="preserve">χρονικά υποδιαστήματα είναι να χωριστεί το </w:t>
      </w:r>
      <w:ins w:id="4625" w:author="Στάθης Καπ" w:date="2023-02-13T02:22:00Z">
        <w:r w:rsidR="00650B05">
          <w:rPr>
            <w:lang w:val="el-GR"/>
          </w:rPr>
          <w:t xml:space="preserve">χρονικό απόθεμα </w:t>
        </w:r>
        <w:r w:rsidR="00DC31FC" w:rsidRPr="00421D50">
          <w:rPr>
            <w:lang w:val="el-GR"/>
            <w:rPrChange w:id="4626" w:author="Στάθης Καπ" w:date="2023-02-13T02:22:00Z">
              <w:rPr/>
            </w:rPrChange>
          </w:rPr>
          <w:t>(</w:t>
        </w:r>
        <w:r w:rsidR="00DC31FC">
          <w:t>timeBudget</w:t>
        </w:r>
        <w:r w:rsidR="00650B05">
          <w:rPr>
            <w:lang w:val="el-GR"/>
          </w:rPr>
          <w:t>)</w:t>
        </w:r>
      </w:ins>
      <w:del w:id="4627" w:author="Στάθης Καπ" w:date="2023-02-13T02:22:00Z">
        <w:r w:rsidDel="00650B05">
          <w:delText>timebudget</w:delText>
        </w:r>
        <w:r w:rsidRPr="00C61641" w:rsidDel="00650B05">
          <w:rPr>
            <w:lang w:val="el-GR"/>
          </w:rPr>
          <w:delText xml:space="preserve"> </w:delText>
        </w:r>
      </w:del>
      <w:ins w:id="4628" w:author="Στάθης Καπ" w:date="2023-02-13T02:22:00Z">
        <w:r w:rsidR="00650B05" w:rsidRPr="00C61641">
          <w:rPr>
            <w:lang w:val="el-GR"/>
          </w:rPr>
          <w:t xml:space="preserve"> </w:t>
        </w:r>
      </w:ins>
      <w:r>
        <w:rPr>
          <w:lang w:val="el-GR"/>
        </w:rPr>
        <w:t>του αρχικού προβλήματος</w:t>
      </w:r>
      <w:r w:rsidR="00C45358">
        <w:rPr>
          <w:lang w:val="el-GR"/>
        </w:rPr>
        <w:t xml:space="preserve"> ισόποσα</w:t>
      </w:r>
      <w:r>
        <w:rPr>
          <w:lang w:val="el-GR"/>
        </w:rPr>
        <w:t xml:space="preserve"> σε ακριβώς </w:t>
      </w:r>
      <w:ins w:id="4629" w:author="Στάθης Καπ" w:date="2023-03-13T00:35:00Z">
        <w:r w:rsidR="004C3ADF">
          <w:t>S</w:t>
        </w:r>
      </w:ins>
      <w:del w:id="4630" w:author="Στάθης Καπ" w:date="2023-03-13T00:35:00Z">
        <w:r w:rsidDel="004C3ADF">
          <w:delText>n</w:delText>
        </w:r>
      </w:del>
      <w:r w:rsidRPr="00C61641">
        <w:rPr>
          <w:lang w:val="el-GR"/>
        </w:rPr>
        <w:t xml:space="preserve"> </w:t>
      </w:r>
      <w:r>
        <w:rPr>
          <w:lang w:val="el-GR"/>
        </w:rPr>
        <w:t xml:space="preserve">διαστήματα. Για παράδειγμα, εάν το αρχικό πρόβλημα έχει ένα </w:t>
      </w:r>
      <w:del w:id="4631" w:author="Στάθης Καπ" w:date="2023-02-13T02:22:00Z">
        <w:r w:rsidDel="00781F96">
          <w:delText>timebudget</w:delText>
        </w:r>
      </w:del>
      <w:ins w:id="4632" w:author="Στάθης Καπ" w:date="2023-02-13T02:22:00Z">
        <w:r w:rsidR="00781F96">
          <w:t>timeBudget</w:t>
        </w:r>
      </w:ins>
      <w:r w:rsidRPr="00DE423F">
        <w:rPr>
          <w:lang w:val="el-GR"/>
        </w:rPr>
        <w:t>=[0-1000]</w:t>
      </w:r>
      <w:r w:rsidR="00DE423F">
        <w:rPr>
          <w:lang w:val="el-GR"/>
        </w:rPr>
        <w:t xml:space="preserve"> και </w:t>
      </w:r>
      <w:ins w:id="4633" w:author="Στάθης Καπ" w:date="2023-03-06T22:46:00Z">
        <w:r w:rsidR="00842983">
          <w:t>S</w:t>
        </w:r>
      </w:ins>
      <w:del w:id="4634" w:author="Στάθης Καπ" w:date="2023-03-06T22:46:00Z">
        <w:r w:rsidR="00DE423F" w:rsidDel="00842983">
          <w:delText>n</w:delText>
        </w:r>
      </w:del>
      <w:r w:rsidR="00DE423F" w:rsidRPr="00DE423F">
        <w:rPr>
          <w:lang w:val="el-GR"/>
        </w:rPr>
        <w:t>=4</w:t>
      </w:r>
      <w:r w:rsidR="00DE423F">
        <w:rPr>
          <w:lang w:val="el-GR"/>
        </w:rPr>
        <w:t xml:space="preserve"> τότε θα προκύψουν 4 </w:t>
      </w:r>
      <w:del w:id="4635" w:author="Στάθης Καπ" w:date="2023-03-06T22:46:00Z">
        <w:r w:rsidR="00DE423F" w:rsidDel="00842983">
          <w:delText>intervals</w:delText>
        </w:r>
        <w:r w:rsidR="00DE423F" w:rsidDel="00842983">
          <w:rPr>
            <w:lang w:val="el-GR"/>
          </w:rPr>
          <w:delText xml:space="preserve"> </w:delText>
        </w:r>
      </w:del>
      <w:ins w:id="4636" w:author="Στάθης Καπ" w:date="2023-03-06T22:46:00Z">
        <w:r w:rsidR="00842983">
          <w:rPr>
            <w:lang w:val="el-GR"/>
          </w:rPr>
          <w:t xml:space="preserve">υποδιαστήματα </w:t>
        </w:r>
      </w:ins>
      <w:r w:rsidR="00DE423F">
        <w:rPr>
          <w:lang w:val="el-GR"/>
        </w:rPr>
        <w:t>με διάρκεια 250</w:t>
      </w:r>
      <w:ins w:id="4637" w:author="Στάθης Καπ" w:date="2023-03-06T22:46:00Z">
        <w:r w:rsidR="00A57001">
          <w:rPr>
            <w:lang w:val="el-GR"/>
          </w:rPr>
          <w:t xml:space="preserve"> χρονικών</w:t>
        </w:r>
      </w:ins>
      <w:r w:rsidR="00DE423F">
        <w:rPr>
          <w:lang w:val="el-GR"/>
        </w:rPr>
        <w:t xml:space="preserve"> </w:t>
      </w:r>
      <w:del w:id="4638" w:author="Στάθης Καπ" w:date="2023-03-06T22:46:00Z">
        <w:r w:rsidR="00DE423F" w:rsidDel="00842983">
          <w:rPr>
            <w:lang w:val="el-GR"/>
          </w:rPr>
          <w:delText xml:space="preserve">χρονικών </w:delText>
        </w:r>
      </w:del>
      <w:r w:rsidR="00DE423F">
        <w:rPr>
          <w:lang w:val="el-GR"/>
        </w:rPr>
        <w:t>μονάδων</w:t>
      </w:r>
      <w:r w:rsidR="00DE423F" w:rsidRPr="00DE423F">
        <w:rPr>
          <w:lang w:val="el-GR"/>
        </w:rPr>
        <w:t>:</w:t>
      </w:r>
      <w:r w:rsidR="00DE423F">
        <w:rPr>
          <w:lang w:val="el-GR"/>
        </w:rPr>
        <w:t xml:space="preserve"> </w:t>
      </w:r>
      <w:r w:rsidR="00DE423F" w:rsidRPr="00DE423F">
        <w:rPr>
          <w:lang w:val="el-GR"/>
        </w:rPr>
        <w:t xml:space="preserve">[0-250], [250-500], [500-750] </w:t>
      </w:r>
      <w:r w:rsidR="00DE423F">
        <w:rPr>
          <w:lang w:val="el-GR"/>
        </w:rPr>
        <w:t>και [750-1000].</w:t>
      </w:r>
      <w:r w:rsidR="00111C49">
        <w:rPr>
          <w:lang w:val="el-GR"/>
        </w:rPr>
        <w:t xml:space="preserve"> </w:t>
      </w:r>
    </w:p>
    <w:p w14:paraId="180B4971" w14:textId="41F9B686" w:rsidR="009C5C01" w:rsidRDefault="00111C49" w:rsidP="0060093E">
      <w:pPr>
        <w:ind w:firstLine="720"/>
        <w:rPr>
          <w:ins w:id="4639" w:author="Στάθης Καπ" w:date="2023-02-15T02:24:00Z"/>
          <w:lang w:val="el-GR"/>
        </w:rPr>
        <w:pPrChange w:id="4640" w:author="Στάθης Καπ" w:date="2023-03-13T04:21:00Z">
          <w:pPr/>
        </w:pPrChange>
      </w:pPr>
      <w:r>
        <w:rPr>
          <w:lang w:val="el-GR"/>
        </w:rPr>
        <w:t xml:space="preserve">Παρ’ όλα αυτά, όπως θα αναλυθεί περαιτέρω και στην επόμενη </w:t>
      </w:r>
      <w:del w:id="4641" w:author="Στάθης Καπ" w:date="2023-03-13T00:36:00Z">
        <w:r w:rsidDel="002E7B1D">
          <w:rPr>
            <w:lang w:val="el-GR"/>
          </w:rPr>
          <w:delText>υποενότητα</w:delText>
        </w:r>
        <w:r w:rsidR="00136781" w:rsidDel="002E7B1D">
          <w:rPr>
            <w:lang w:val="el-GR"/>
          </w:rPr>
          <w:delText xml:space="preserve"> </w:delText>
        </w:r>
      </w:del>
      <w:ins w:id="4642" w:author="Στάθης Καπ" w:date="2023-03-13T00:36:00Z">
        <w:r w:rsidR="0007607E">
          <w:rPr>
            <w:lang w:val="el-GR"/>
          </w:rPr>
          <w:t>Ε</w:t>
        </w:r>
        <w:r w:rsidR="002E7B1D">
          <w:rPr>
            <w:lang w:val="el-GR"/>
          </w:rPr>
          <w:t>νότητα</w:t>
        </w:r>
        <w:r w:rsidR="002E7B1D">
          <w:rPr>
            <w:lang w:val="el-GR"/>
          </w:rPr>
          <w:t xml:space="preserve"> </w:t>
        </w:r>
      </w:ins>
      <w:r w:rsidR="00136781">
        <w:rPr>
          <w:lang w:val="el-GR"/>
        </w:rPr>
        <w:t>(4.2)</w:t>
      </w:r>
      <w:r>
        <w:rPr>
          <w:lang w:val="el-GR"/>
        </w:rPr>
        <w:t xml:space="preserve">, </w:t>
      </w:r>
      <w:r w:rsidR="00531CA9">
        <w:rPr>
          <w:lang w:val="el-GR"/>
        </w:rPr>
        <w:t xml:space="preserve">η διάρκεια ενεργητικότητας ενός κόμβου </w:t>
      </w:r>
      <w:del w:id="4643" w:author="Στάθης Καπ" w:date="2023-03-06T22:47:00Z">
        <w:r w:rsidR="00531CA9" w:rsidDel="00B77038">
          <w:rPr>
            <w:lang w:val="el-GR"/>
          </w:rPr>
          <w:delText>σε κάθε χρονικό</w:delText>
        </w:r>
      </w:del>
      <w:ins w:id="4644" w:author="Στάθης Καπ" w:date="2023-03-06T22:47:00Z">
        <w:r w:rsidR="00B77038">
          <w:rPr>
            <w:lang w:val="el-GR"/>
          </w:rPr>
          <w:t xml:space="preserve">στα </w:t>
        </w:r>
      </w:ins>
      <w:del w:id="4645" w:author="Στάθης Καπ" w:date="2023-03-06T22:47:00Z">
        <w:r w:rsidR="00531CA9" w:rsidDel="00B77038">
          <w:rPr>
            <w:lang w:val="el-GR"/>
          </w:rPr>
          <w:delText xml:space="preserve"> </w:delText>
        </w:r>
      </w:del>
      <w:ins w:id="4646" w:author="Στάθης Καπ" w:date="2023-03-06T22:47:00Z">
        <w:r w:rsidR="00FB20F5">
          <w:rPr>
            <w:lang w:val="el-GR"/>
          </w:rPr>
          <w:t>υποδιαστήματα</w:t>
        </w:r>
      </w:ins>
      <w:del w:id="4647" w:author="Στάθης Καπ" w:date="2023-02-01T06:01:00Z">
        <w:r w:rsidR="00531CA9">
          <w:rPr>
            <w:lang w:val="el-GR"/>
          </w:rPr>
          <w:delText>διάστημα</w:delText>
        </w:r>
      </w:del>
      <w:r w:rsidR="00531CA9">
        <w:rPr>
          <w:lang w:val="el-GR"/>
        </w:rPr>
        <w:t xml:space="preserve"> παίζει σημαντικό ρόλο για</w:t>
      </w:r>
      <w:r w:rsidR="00542E99">
        <w:rPr>
          <w:lang w:val="el-GR"/>
        </w:rPr>
        <w:t xml:space="preserve"> την</w:t>
      </w:r>
      <w:r w:rsidR="00531CA9">
        <w:rPr>
          <w:lang w:val="el-GR"/>
        </w:rPr>
        <w:t xml:space="preserve"> </w:t>
      </w:r>
      <w:r w:rsidR="00A30F07">
        <w:rPr>
          <w:lang w:val="el-GR"/>
        </w:rPr>
        <w:t>ανάθεση του σε ένα από αυτά.</w:t>
      </w:r>
      <w:r w:rsidR="00854462">
        <w:rPr>
          <w:lang w:val="el-GR"/>
        </w:rPr>
        <w:t xml:space="preserve"> </w:t>
      </w:r>
      <w:ins w:id="4648" w:author="Στάθης Καπ" w:date="2023-03-06T22:47:00Z">
        <w:r w:rsidR="00FB20F5">
          <w:rPr>
            <w:lang w:val="el-GR"/>
          </w:rPr>
          <w:t xml:space="preserve">Εάν λοιπόν, δε </w:t>
        </w:r>
      </w:ins>
      <w:ins w:id="4649" w:author="Στάθης Καπ" w:date="2023-03-06T22:49:00Z">
        <w:r w:rsidR="00FB20F5">
          <w:rPr>
            <w:lang w:val="el-GR"/>
          </w:rPr>
          <w:t>ληφθεί</w:t>
        </w:r>
      </w:ins>
      <w:ins w:id="4650" w:author="Στάθης Καπ" w:date="2023-03-06T22:47:00Z">
        <w:r w:rsidR="00FB20F5">
          <w:rPr>
            <w:lang w:val="el-GR"/>
          </w:rPr>
          <w:t xml:space="preserve"> </w:t>
        </w:r>
      </w:ins>
      <w:ins w:id="4651" w:author="Στάθης Καπ" w:date="2023-03-06T22:48:00Z">
        <w:r w:rsidR="00FB20F5">
          <w:rPr>
            <w:lang w:val="el-GR"/>
          </w:rPr>
          <w:t xml:space="preserve">υπόψιν η ενεργητικότητα των κόμβων στην οριοθέτηση των </w:t>
        </w:r>
      </w:ins>
      <w:ins w:id="4652" w:author="Στάθης Καπ" w:date="2023-03-06T22:49:00Z">
        <w:r w:rsidR="00FB20F5">
          <w:rPr>
            <w:lang w:val="el-GR"/>
          </w:rPr>
          <w:t>υπο</w:t>
        </w:r>
      </w:ins>
      <w:ins w:id="4653" w:author="Στάθης Καπ" w:date="2023-03-06T22:48:00Z">
        <w:r w:rsidR="00FB20F5">
          <w:rPr>
            <w:lang w:val="el-GR"/>
          </w:rPr>
          <w:t>διαστημάτων, υπάρχει ο κ</w:t>
        </w:r>
      </w:ins>
      <w:ins w:id="4654" w:author="Στάθης Καπ" w:date="2023-03-06T22:49:00Z">
        <w:r w:rsidR="00FB20F5">
          <w:rPr>
            <w:lang w:val="el-GR"/>
          </w:rPr>
          <w:t>ίνδυνος</w:t>
        </w:r>
      </w:ins>
      <w:ins w:id="4655" w:author="Στάθης Καπ" w:date="2023-03-06T22:48:00Z">
        <w:r w:rsidR="00FB20F5">
          <w:rPr>
            <w:lang w:val="el-GR"/>
          </w:rPr>
          <w:t xml:space="preserve"> να καταλήξει μια μεγάλη μερίδα των κόμβων σε κάποιο από τα υποδιαστήματα. </w:t>
        </w:r>
      </w:ins>
      <w:ins w:id="4656" w:author="Στάθης Καπ" w:date="2023-03-07T00:20:00Z">
        <w:r w:rsidR="001E1619">
          <w:rPr>
            <w:lang w:val="el-GR"/>
          </w:rPr>
          <w:t>Εάν φυσικά</w:t>
        </w:r>
      </w:ins>
      <w:ins w:id="4657" w:author="Στάθης Καπ" w:date="2023-03-07T00:22:00Z">
        <w:r w:rsidR="001E1619">
          <w:rPr>
            <w:lang w:val="el-GR"/>
          </w:rPr>
          <w:t>,</w:t>
        </w:r>
      </w:ins>
      <w:ins w:id="4658" w:author="Στάθης Καπ" w:date="2023-03-07T00:20:00Z">
        <w:r w:rsidR="001E1619">
          <w:rPr>
            <w:lang w:val="el-GR"/>
          </w:rPr>
          <w:t xml:space="preserve"> σε μι</w:t>
        </w:r>
      </w:ins>
      <w:ins w:id="4659" w:author="Στάθης Καπ" w:date="2023-03-07T00:21:00Z">
        <w:r w:rsidR="001E1619">
          <w:rPr>
            <w:lang w:val="el-GR"/>
          </w:rPr>
          <w:t>α ακραία περίπτωση</w:t>
        </w:r>
      </w:ins>
      <w:ins w:id="4660" w:author="Στάθης Καπ" w:date="2023-03-07T00:22:00Z">
        <w:r w:rsidR="001E1619">
          <w:rPr>
            <w:lang w:val="el-GR"/>
          </w:rPr>
          <w:t>,</w:t>
        </w:r>
      </w:ins>
      <w:ins w:id="4661" w:author="Στάθης Καπ" w:date="2023-03-07T00:21:00Z">
        <w:r w:rsidR="001E1619">
          <w:rPr>
            <w:lang w:val="el-GR"/>
          </w:rPr>
          <w:t xml:space="preserve"> </w:t>
        </w:r>
      </w:ins>
      <w:ins w:id="4662" w:author="Στάθης Καπ" w:date="2023-03-07T00:20:00Z">
        <w:r w:rsidR="001E1619">
          <w:rPr>
            <w:lang w:val="el-GR"/>
          </w:rPr>
          <w:t xml:space="preserve">όλοι οι κόμβοι καταλήξουν σε ένα υποδιάστημα, τότε το </w:t>
        </w:r>
      </w:ins>
      <w:ins w:id="4663" w:author="Στάθης Καπ" w:date="2023-03-07T00:23:00Z">
        <w:r w:rsidR="001E1619">
          <w:rPr>
            <w:lang w:val="el-GR"/>
          </w:rPr>
          <w:t>μόνο</w:t>
        </w:r>
      </w:ins>
      <w:ins w:id="4664" w:author="Στάθης Καπ" w:date="2023-03-07T00:20:00Z">
        <w:r w:rsidR="001E1619">
          <w:rPr>
            <w:lang w:val="el-GR"/>
          </w:rPr>
          <w:t xml:space="preserve"> που θα έχει </w:t>
        </w:r>
      </w:ins>
      <w:ins w:id="4665" w:author="Στάθης Καπ" w:date="2023-03-07T00:21:00Z">
        <w:r w:rsidR="001E1619">
          <w:rPr>
            <w:lang w:val="el-GR"/>
          </w:rPr>
          <w:t xml:space="preserve">επιτευχθεί </w:t>
        </w:r>
      </w:ins>
      <w:ins w:id="4666" w:author="Στάθης Καπ" w:date="2023-03-07T00:23:00Z">
        <w:r w:rsidR="001E1619">
          <w:rPr>
            <w:lang w:val="el-GR"/>
          </w:rPr>
          <w:t>πρακτικά</w:t>
        </w:r>
      </w:ins>
      <w:ins w:id="4667" w:author="Στάθης Καπ" w:date="2023-03-07T00:21:00Z">
        <w:r w:rsidR="001E1619">
          <w:rPr>
            <w:lang w:val="el-GR"/>
          </w:rPr>
          <w:t xml:space="preserve"> είναι να έχει μειωθεί το χρονικό απόθεμα του πρωτότυπου προβλήματος</w:t>
        </w:r>
      </w:ins>
      <w:ins w:id="4668" w:author="Στάθης Καπ" w:date="2023-03-07T00:25:00Z">
        <w:r w:rsidR="00CE03CB">
          <w:rPr>
            <w:lang w:val="el-GR"/>
          </w:rPr>
          <w:t>.</w:t>
        </w:r>
      </w:ins>
      <w:del w:id="4669" w:author="Στάθης Καπ" w:date="2023-03-07T00:21:00Z">
        <w:r w:rsidR="00854462" w:rsidDel="001E1619">
          <w:rPr>
            <w:lang w:val="el-GR"/>
          </w:rPr>
          <w:delText xml:space="preserve">Με </w:delText>
        </w:r>
      </w:del>
      <w:del w:id="4670" w:author="Στάθης Καπ" w:date="2023-03-07T00:22:00Z">
        <w:r w:rsidR="00854462" w:rsidDel="001E1619">
          <w:rPr>
            <w:lang w:val="el-GR"/>
          </w:rPr>
          <w:delText xml:space="preserve">βάση λοιπόν το προηγούμενο παράδειγμα, υπάρχει </w:delText>
        </w:r>
      </w:del>
      <w:del w:id="4671" w:author="Στάθης Καπ" w:date="2023-02-01T06:01:00Z">
        <w:r w:rsidR="00854462">
          <w:rPr>
            <w:lang w:val="el-GR"/>
          </w:rPr>
          <w:delText>η πιθανότητα</w:delText>
        </w:r>
      </w:del>
      <w:del w:id="4672" w:author="Στάθης Καπ" w:date="2023-03-07T00:22:00Z">
        <w:r w:rsidR="00854462" w:rsidDel="001E1619">
          <w:rPr>
            <w:lang w:val="el-GR"/>
          </w:rPr>
          <w:delText xml:space="preserve"> οι περισσότεροι ή και όλοι οι</w:delText>
        </w:r>
        <w:r w:rsidR="00854462" w:rsidRPr="00854462" w:rsidDel="001E1619">
          <w:rPr>
            <w:lang w:val="el-GR"/>
          </w:rPr>
          <w:delText xml:space="preserve"> </w:delText>
        </w:r>
        <w:r w:rsidR="00854462" w:rsidDel="001E1619">
          <w:delText>Unvisited</w:delText>
        </w:r>
        <w:r w:rsidR="00854462" w:rsidDel="001E1619">
          <w:rPr>
            <w:lang w:val="el-GR"/>
          </w:rPr>
          <w:delText xml:space="preserve"> κόμβοι να ανατεθούν σε ένα συγκεκριμένο </w:delText>
        </w:r>
      </w:del>
      <w:del w:id="4673" w:author="Στάθης Καπ" w:date="2023-02-01T06:01:00Z">
        <w:r w:rsidR="00854462">
          <w:rPr>
            <w:lang w:val="el-GR"/>
          </w:rPr>
          <w:delText>διάστημα. Πρέπει λοιπόν</w:delText>
        </w:r>
      </w:del>
      <w:del w:id="4674" w:author="Στάθης Καπ" w:date="2023-03-07T00:22:00Z">
        <w:r w:rsidR="00854462" w:rsidDel="001E1619">
          <w:rPr>
            <w:lang w:val="el-GR"/>
          </w:rPr>
          <w:delText xml:space="preserve"> να οριοθετηθούν </w:delText>
        </w:r>
      </w:del>
      <w:del w:id="4675" w:author="Στάθης Καπ" w:date="2023-02-01T06:01:00Z">
        <w:r w:rsidR="00854462">
          <w:rPr>
            <w:lang w:val="el-GR"/>
          </w:rPr>
          <w:delText xml:space="preserve">τα διαστήματα </w:delText>
        </w:r>
      </w:del>
      <w:del w:id="4676" w:author="Στάθης Καπ" w:date="2023-03-07T00:22:00Z">
        <w:r w:rsidR="00854462" w:rsidDel="001E1619">
          <w:rPr>
            <w:lang w:val="el-GR"/>
          </w:rPr>
          <w:delText xml:space="preserve">λαμβάνοντας υπόψιν τα χρονικά παράθυρα των κόμβων έτσι ώστε </w:delText>
        </w:r>
      </w:del>
      <w:del w:id="4677" w:author="Στάθης Καπ" w:date="2023-02-01T06:01:00Z">
        <w:r w:rsidR="00854462">
          <w:rPr>
            <w:lang w:val="el-GR"/>
          </w:rPr>
          <w:delText xml:space="preserve">να κατανεμηθούν </w:delText>
        </w:r>
      </w:del>
      <w:del w:id="4678" w:author="Στάθης Καπ" w:date="2023-03-07T00:22:00Z">
        <w:r w:rsidR="00854462" w:rsidDel="001E1619">
          <w:rPr>
            <w:lang w:val="el-GR"/>
          </w:rPr>
          <w:delText xml:space="preserve">στη συνέχεια οι κόμβοι όσο το </w:delText>
        </w:r>
      </w:del>
      <w:del w:id="4679" w:author="Στάθης Καπ" w:date="2023-02-01T06:01:00Z">
        <w:r w:rsidR="00854462">
          <w:rPr>
            <w:lang w:val="el-GR"/>
          </w:rPr>
          <w:delText>δυνατόν</w:delText>
        </w:r>
      </w:del>
      <w:del w:id="4680" w:author="Στάθης Καπ" w:date="2023-03-07T00:22:00Z">
        <w:r w:rsidR="00854462" w:rsidDel="001E1619">
          <w:rPr>
            <w:lang w:val="el-GR"/>
          </w:rPr>
          <w:delText xml:space="preserve"> πιο δίκαια</w:delText>
        </w:r>
        <w:r w:rsidR="007D7269" w:rsidDel="001E1619">
          <w:rPr>
            <w:lang w:val="el-GR"/>
          </w:rPr>
          <w:delText xml:space="preserve"> στα </w:delText>
        </w:r>
      </w:del>
      <w:del w:id="4681" w:author="Στάθης Καπ" w:date="2023-02-01T06:01:00Z">
        <w:r w:rsidR="007D7269">
          <w:delText>n</w:delText>
        </w:r>
        <w:r w:rsidR="007D7269" w:rsidRPr="007D7269">
          <w:rPr>
            <w:lang w:val="el-GR"/>
          </w:rPr>
          <w:delText xml:space="preserve"> </w:delText>
        </w:r>
        <w:r w:rsidR="007D7269">
          <w:rPr>
            <w:lang w:val="el-GR"/>
          </w:rPr>
          <w:delText>διαστήματα</w:delText>
        </w:r>
      </w:del>
      <w:del w:id="4682" w:author="Στάθης Καπ" w:date="2023-03-07T00:22:00Z">
        <w:r w:rsidR="00F33507" w:rsidDel="001E1619">
          <w:rPr>
            <w:lang w:val="el-GR"/>
          </w:rPr>
          <w:delText>,</w:delText>
        </w:r>
        <w:r w:rsidR="009F4C46" w:rsidDel="001E1619">
          <w:rPr>
            <w:lang w:val="el-GR"/>
          </w:rPr>
          <w:delText xml:space="preserve"> </w:delText>
        </w:r>
        <w:r w:rsidR="00854462" w:rsidDel="001E1619">
          <w:rPr>
            <w:lang w:val="el-GR"/>
          </w:rPr>
          <w:delText xml:space="preserve">τουλάχιστον </w:delText>
        </w:r>
        <w:r w:rsidR="00943CB6" w:rsidDel="001E1619">
          <w:rPr>
            <w:lang w:val="el-GR"/>
          </w:rPr>
          <w:delText>για την</w:delText>
        </w:r>
        <w:r w:rsidR="00854462" w:rsidDel="001E1619">
          <w:rPr>
            <w:lang w:val="el-GR"/>
          </w:rPr>
          <w:delText xml:space="preserve"> πρώτη επανάληψη</w:delText>
        </w:r>
        <w:r w:rsidR="009C5C01" w:rsidDel="001E1619">
          <w:rPr>
            <w:lang w:val="el-GR"/>
          </w:rPr>
          <w:delText xml:space="preserve"> του </w:delText>
        </w:r>
        <w:r w:rsidR="009C5C01" w:rsidDel="001E1619">
          <w:delText>ILS</w:delText>
        </w:r>
        <w:r w:rsidR="00A531E1" w:rsidDel="001E1619">
          <w:rPr>
            <w:lang w:val="el-GR"/>
          </w:rPr>
          <w:delText>.</w:delText>
        </w:r>
      </w:del>
    </w:p>
    <w:p w14:paraId="54FC9178" w14:textId="5DCB522A" w:rsidR="00E632CD" w:rsidRDefault="00E632CD" w:rsidP="0086271D">
      <w:pPr>
        <w:rPr>
          <w:ins w:id="4683" w:author="Στάθης Καπ" w:date="2023-02-15T02:30:00Z"/>
          <w:lang w:val="el-GR"/>
        </w:rPr>
      </w:pPr>
      <w:ins w:id="4684" w:author="Στάθης Καπ" w:date="2023-02-15T02:24:00Z">
        <w:r>
          <w:rPr>
            <w:lang w:val="el-GR"/>
          </w:rPr>
          <w:t>Για το σκοπό αυτό, υλοποιήθηκε ένας απλός ευρετικός που προσπαθεί να ο</w:t>
        </w:r>
      </w:ins>
      <w:ins w:id="4685" w:author="Στάθης Καπ" w:date="2023-02-15T02:25:00Z">
        <w:r>
          <w:rPr>
            <w:lang w:val="el-GR"/>
          </w:rPr>
          <w:t xml:space="preserve">ριοθετήσει τα χρονικά διαστήματα </w:t>
        </w:r>
      </w:ins>
      <w:ins w:id="4686" w:author="Στάθης Καπ" w:date="2023-02-15T02:26:00Z">
        <w:r>
          <w:rPr>
            <w:lang w:val="el-GR"/>
          </w:rPr>
          <w:t>μειώνοντας</w:t>
        </w:r>
      </w:ins>
      <w:ins w:id="4687" w:author="Στάθης Καπ" w:date="2023-02-15T02:27:00Z">
        <w:r>
          <w:rPr>
            <w:lang w:val="el-GR"/>
          </w:rPr>
          <w:t>, επαναλαμβανόμενα,</w:t>
        </w:r>
      </w:ins>
      <w:ins w:id="4688" w:author="Στάθης Καπ" w:date="2023-02-15T02:26:00Z">
        <w:r>
          <w:rPr>
            <w:lang w:val="el-GR"/>
          </w:rPr>
          <w:t xml:space="preserve"> τα όρια του διαστήματος </w:t>
        </w:r>
      </w:ins>
      <w:ins w:id="4689" w:author="Στάθης Καπ" w:date="2023-02-15T02:30:00Z">
        <w:r>
          <w:rPr>
            <w:lang w:val="el-GR"/>
          </w:rPr>
          <w:t xml:space="preserve">με τους περισσότερους κόμβους. </w:t>
        </w:r>
      </w:ins>
    </w:p>
    <w:p w14:paraId="1613D472" w14:textId="4D2E67D6" w:rsidR="00227D7C" w:rsidRDefault="00E632CD" w:rsidP="00646626">
      <w:pPr>
        <w:rPr>
          <w:ins w:id="4690" w:author="Στάθης Καπ" w:date="2023-03-07T00:58:00Z"/>
          <w:lang w:val="el-GR"/>
        </w:rPr>
      </w:pPr>
      <w:ins w:id="4691" w:author="Στάθης Καπ" w:date="2023-02-15T02:30:00Z">
        <w:r>
          <w:rPr>
            <w:lang w:val="el-GR"/>
          </w:rPr>
          <w:lastRenderedPageBreak/>
          <w:t xml:space="preserve">Πιο συγκεκριμένα, </w:t>
        </w:r>
      </w:ins>
      <w:ins w:id="4692" w:author="Στάθης Καπ" w:date="2023-02-15T02:31:00Z">
        <w:r>
          <w:rPr>
            <w:lang w:val="el-GR"/>
          </w:rPr>
          <w:t>αρχικά ορίζεται η αντικειμενική συνάρτησ</w:t>
        </w:r>
      </w:ins>
      <w:ins w:id="4693" w:author="Στάθης Καπ" w:date="2023-02-16T00:06:00Z">
        <w:r w:rsidR="00646626">
          <w:rPr>
            <w:lang w:val="el-GR"/>
          </w:rPr>
          <w:t>η</w:t>
        </w:r>
      </w:ins>
      <w:ins w:id="4694" w:author="Στάθης Καπ" w:date="2023-03-07T00:26:00Z">
        <w:r w:rsidR="00CE03CB" w:rsidRPr="00CE03CB">
          <w:rPr>
            <w:lang w:val="el-GR"/>
            <w:rPrChange w:id="4695" w:author="Στάθης Καπ" w:date="2023-03-07T00:26:00Z">
              <w:rPr/>
            </w:rPrChange>
          </w:rPr>
          <w:t>:</w:t>
        </w:r>
      </w:ins>
      <m:oMath>
        <m:func>
          <m:funcPr>
            <m:ctrlPr>
              <w:del w:id="4696" w:author="Στάθης Καπ" w:date="2023-02-15T02:31:00Z">
                <w:rPr>
                  <w:rFonts w:ascii="Cambria Math" w:eastAsiaTheme="minorEastAsia" w:hAnsi="Cambria Math"/>
                  <w:i/>
                </w:rPr>
              </w:del>
            </m:ctrlPr>
          </m:funcPr>
          <m:fName>
            <m:r>
              <w:del w:id="4697" w:author="Στάθης Καπ" w:date="2023-02-15T02:31:00Z">
                <m:rPr>
                  <m:sty m:val="p"/>
                </m:rPr>
                <w:rPr>
                  <w:rFonts w:ascii="Cambria Math" w:eastAsiaTheme="minorEastAsia" w:hAnsi="Cambria Math"/>
                </w:rPr>
                <m:t>min</m:t>
              </w:del>
            </m:r>
          </m:fName>
          <m:e/>
        </m:func>
        <m:func>
          <m:funcPr>
            <m:ctrlPr>
              <w:del w:id="4698" w:author="Στάθης Καπ" w:date="2023-02-16T00:06:00Z">
                <w:rPr>
                  <w:rFonts w:ascii="Cambria Math" w:hAnsi="Cambria Math"/>
                  <w:i/>
                </w:rPr>
              </w:del>
            </m:ctrlPr>
          </m:funcPr>
          <m:fName>
            <m:r>
              <w:del w:id="4699" w:author="Στάθης Καπ" w:date="2023-02-16T00:06:00Z">
                <m:rPr>
                  <m:sty m:val="p"/>
                </m:rPr>
                <w:rPr>
                  <w:rFonts w:ascii="Cambria Math" w:hAnsi="Cambria Math"/>
                </w:rPr>
                <m:t>min</m:t>
              </w:del>
            </m:r>
          </m:fName>
          <m:e/>
        </m:func>
      </m:oMath>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ED5F68" w14:paraId="4728526B" w14:textId="77777777" w:rsidTr="002453A0">
        <w:trPr>
          <w:ins w:id="4700" w:author="Στάθης Καπ" w:date="2023-03-07T00:58:00Z"/>
        </w:trPr>
        <w:tc>
          <w:tcPr>
            <w:tcW w:w="350" w:type="pct"/>
          </w:tcPr>
          <w:p w14:paraId="07976D89" w14:textId="77777777" w:rsidR="00ED5F68" w:rsidRDefault="00ED5F68" w:rsidP="002453A0">
            <w:pPr>
              <w:spacing w:after="160"/>
              <w:rPr>
                <w:ins w:id="4701" w:author="Στάθης Καπ" w:date="2023-03-07T00:58:00Z"/>
                <w:lang w:val="el-GR"/>
              </w:rPr>
            </w:pPr>
          </w:p>
        </w:tc>
        <w:tc>
          <w:tcPr>
            <w:tcW w:w="4300" w:type="pct"/>
          </w:tcPr>
          <w:p w14:paraId="5751D79E" w14:textId="75EBAE3C" w:rsidR="00ED5F68" w:rsidRPr="00ED5F68" w:rsidRDefault="00ED5F68" w:rsidP="002453A0">
            <w:pPr>
              <w:rPr>
                <w:ins w:id="4702" w:author="Στάθης Καπ" w:date="2023-03-07T00:58:00Z"/>
                <w:rFonts w:eastAsiaTheme="minorEastAsia"/>
                <w:rPrChange w:id="4703" w:author="Στάθης Καπ" w:date="2023-03-07T00:58:00Z">
                  <w:rPr>
                    <w:ins w:id="4704" w:author="Στάθης Καπ" w:date="2023-03-07T00:58:00Z"/>
                    <w:lang w:val="el-GR"/>
                  </w:rPr>
                </w:rPrChange>
              </w:rPr>
            </w:pPr>
            <m:oMathPara>
              <m:oMath>
                <m:r>
                  <w:ins w:id="4705" w:author="Στάθης Καπ" w:date="2023-03-07T00:58:00Z">
                    <w:rPr>
                      <w:rFonts w:ascii="Cambria Math" w:hAnsi="Cambria Math"/>
                    </w:rPr>
                    <m:t>minimize P=maxCount-minCount</m:t>
                  </w:ins>
                </m:r>
              </m:oMath>
            </m:oMathPara>
          </w:p>
        </w:tc>
        <w:tc>
          <w:tcPr>
            <w:tcW w:w="350" w:type="pct"/>
            <w:vAlign w:val="center"/>
          </w:tcPr>
          <w:p w14:paraId="79C9A0BC" w14:textId="3E118657" w:rsidR="00ED5F68" w:rsidRPr="002453A0" w:rsidRDefault="00ED5F68" w:rsidP="002453A0">
            <w:pPr>
              <w:pStyle w:val="Caption"/>
              <w:spacing w:after="160"/>
              <w:rPr>
                <w:ins w:id="4706" w:author="Στάθης Καπ" w:date="2023-03-07T00:58:00Z"/>
              </w:rPr>
            </w:pPr>
            <w:ins w:id="4707" w:author="Στάθης Καπ" w:date="2023-03-07T00:58: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4708" w:author="Στάθης Καπ" w:date="2023-03-07T00: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709" w:author="Στάθης Καπ" w:date="2023-03-11T10:39:00Z">
              <w:r w:rsidR="00657928">
                <w:rPr>
                  <w:noProof/>
                  <w:lang w:val="el-GR"/>
                </w:rPr>
                <w:t>1</w:t>
              </w:r>
            </w:ins>
            <w:ins w:id="4710" w:author="Στάθης Καπ" w:date="2023-03-07T00:58:00Z">
              <w:r>
                <w:rPr>
                  <w:lang w:val="el-GR"/>
                </w:rPr>
                <w:fldChar w:fldCharType="end"/>
              </w:r>
              <w:r>
                <w:t>)</w:t>
              </w:r>
            </w:ins>
          </w:p>
        </w:tc>
      </w:tr>
    </w:tbl>
    <w:p w14:paraId="1FF144E4" w14:textId="7D68DEAE" w:rsidR="00DD68CA" w:rsidRDefault="00CE03CB" w:rsidP="00646626">
      <w:pPr>
        <w:rPr>
          <w:ins w:id="4711" w:author="Στάθης Καπ" w:date="2023-03-07T01:01:00Z"/>
          <w:rFonts w:eastAsiaTheme="minorEastAsia"/>
          <w:lang w:val="el-GR"/>
        </w:rPr>
      </w:pPr>
      <w:ins w:id="4712" w:author="Στάθης Καπ" w:date="2023-03-07T00:26:00Z">
        <w:r>
          <w:rPr>
            <w:rFonts w:eastAsiaTheme="minorEastAsia"/>
            <w:lang w:val="el-GR"/>
          </w:rPr>
          <w:t xml:space="preserve">όπου </w:t>
        </w:r>
        <w:r>
          <w:rPr>
            <w:rFonts w:eastAsiaTheme="minorEastAsia"/>
          </w:rPr>
          <w:t>maxCount</w:t>
        </w:r>
        <w:r>
          <w:rPr>
            <w:rFonts w:eastAsiaTheme="minorEastAsia"/>
            <w:lang w:val="el-GR"/>
          </w:rPr>
          <w:t xml:space="preserve"> αριθμός των κόμβων στο υποδιάστη</w:t>
        </w:r>
      </w:ins>
      <w:ins w:id="4713" w:author="Στάθης Καπ" w:date="2023-03-07T00:27:00Z">
        <w:r>
          <w:rPr>
            <w:rFonts w:eastAsiaTheme="minorEastAsia"/>
            <w:lang w:val="el-GR"/>
          </w:rPr>
          <w:t xml:space="preserve">μα με τους περισσότερους κόμβους, και </w:t>
        </w:r>
        <w:r>
          <w:rPr>
            <w:rFonts w:eastAsiaTheme="minorEastAsia"/>
          </w:rPr>
          <w:t>minCount</w:t>
        </w:r>
        <w:r w:rsidRPr="00CE03CB">
          <w:rPr>
            <w:rFonts w:eastAsiaTheme="minorEastAsia"/>
            <w:lang w:val="el-GR"/>
            <w:rPrChange w:id="4714" w:author="Στάθης Καπ" w:date="2023-03-07T00:27:00Z">
              <w:rPr>
                <w:rFonts w:eastAsiaTheme="minorEastAsia"/>
              </w:rPr>
            </w:rPrChange>
          </w:rPr>
          <w:t xml:space="preserve"> </w:t>
        </w:r>
        <w:r>
          <w:rPr>
            <w:rFonts w:eastAsiaTheme="minorEastAsia"/>
            <w:lang w:val="el-GR"/>
          </w:rPr>
          <w:t>ο αριθμός των κόμβων στο υποδιάστημα με τους λιγότερους κόμβους. Ο υλοποιηθείς αλγόριθμος προσπαθεί να μειώσ</w:t>
        </w:r>
      </w:ins>
      <w:ins w:id="4715" w:author="Στάθης Καπ" w:date="2023-03-07T00:28:00Z">
        <w:r>
          <w:rPr>
            <w:rFonts w:eastAsiaTheme="minorEastAsia"/>
            <w:lang w:val="el-GR"/>
          </w:rPr>
          <w:t xml:space="preserve">ει τη διαφορά αυτή μειώνοντας το υποδιάστημα </w:t>
        </w:r>
      </w:ins>
      <w:ins w:id="4716" w:author="Στάθης Καπ" w:date="2023-03-07T00:58:00Z">
        <w:r w:rsidR="0009736B">
          <w:rPr>
            <w:rFonts w:eastAsiaTheme="minorEastAsia"/>
            <w:lang w:val="el-GR"/>
          </w:rPr>
          <w:t xml:space="preserve">στο οποίο αντιστοιχεί το </w:t>
        </w:r>
        <w:r w:rsidR="0009736B">
          <w:rPr>
            <w:rFonts w:eastAsiaTheme="minorEastAsia"/>
          </w:rPr>
          <w:t>maxCount</w:t>
        </w:r>
        <w:r w:rsidR="0009736B" w:rsidRPr="0009736B">
          <w:rPr>
            <w:rFonts w:eastAsiaTheme="minorEastAsia"/>
            <w:lang w:val="el-GR"/>
            <w:rPrChange w:id="4717" w:author="Στάθης Καπ" w:date="2023-03-07T00:58:00Z">
              <w:rPr>
                <w:rFonts w:eastAsiaTheme="minorEastAsia"/>
              </w:rPr>
            </w:rPrChange>
          </w:rPr>
          <w:t>.</w:t>
        </w:r>
      </w:ins>
      <w:ins w:id="4718" w:author="Στάθης Καπ" w:date="2023-03-07T00:59:00Z">
        <w:r w:rsidR="00DD68CA" w:rsidRPr="00DD68CA">
          <w:rPr>
            <w:rFonts w:eastAsiaTheme="minorEastAsia"/>
            <w:lang w:val="el-GR"/>
            <w:rPrChange w:id="4719" w:author="Στάθης Καπ" w:date="2023-03-07T01:00:00Z">
              <w:rPr>
                <w:rFonts w:eastAsiaTheme="minorEastAsia"/>
              </w:rPr>
            </w:rPrChange>
          </w:rPr>
          <w:t xml:space="preserve"> </w:t>
        </w:r>
        <w:r w:rsidR="00DD68CA">
          <w:rPr>
            <w:rFonts w:eastAsiaTheme="minorEastAsia"/>
            <w:lang w:val="el-GR"/>
          </w:rPr>
          <w:t>Παρ ‘όλα αυτά τα ενδιάμεσα δια</w:t>
        </w:r>
      </w:ins>
      <w:ins w:id="4720" w:author="Στάθης Καπ" w:date="2023-03-07T01:00:00Z">
        <w:r w:rsidR="00DD68CA">
          <w:rPr>
            <w:rFonts w:eastAsiaTheme="minorEastAsia"/>
            <w:lang w:val="el-GR"/>
          </w:rPr>
          <w:t xml:space="preserve">στήματα έχουν δυο μεταβλητά όρια, ένα αριστερό και ένα δεξί. </w:t>
        </w:r>
      </w:ins>
      <w:ins w:id="4721" w:author="Στάθης Καπ" w:date="2023-03-07T01:01:00Z">
        <w:r w:rsidR="00DD68CA">
          <w:rPr>
            <w:rFonts w:eastAsiaTheme="minorEastAsia"/>
            <w:lang w:val="el-GR"/>
          </w:rPr>
          <w:t>Οπότε πρέπει να καθοριστεί ο τρόπος με τον οποίο θα μειωθεί</w:t>
        </w:r>
      </w:ins>
      <w:ins w:id="4722" w:author="Στάθης Καπ" w:date="2023-03-09T17:07:00Z">
        <w:r w:rsidR="00EF19BD">
          <w:rPr>
            <w:rFonts w:eastAsiaTheme="minorEastAsia"/>
            <w:lang w:val="el-GR"/>
          </w:rPr>
          <w:t xml:space="preserve"> </w:t>
        </w:r>
      </w:ins>
      <w:ins w:id="4723" w:author="Στάθης Καπ" w:date="2023-03-09T17:08:00Z">
        <w:r w:rsidR="00EF19BD">
          <w:rPr>
            <w:rFonts w:eastAsiaTheme="minorEastAsia"/>
            <w:lang w:val="el-GR"/>
          </w:rPr>
          <w:t>το υποδιάστημα, δηλαδή πόσο</w:t>
        </w:r>
      </w:ins>
      <w:ins w:id="4724" w:author="Στάθης Καπ" w:date="2023-03-13T00:37:00Z">
        <w:r w:rsidR="009B748F">
          <w:rPr>
            <w:rFonts w:eastAsiaTheme="minorEastAsia"/>
            <w:lang w:val="el-GR"/>
          </w:rPr>
          <w:t xml:space="preserve"> θα</w:t>
        </w:r>
      </w:ins>
      <w:ins w:id="4725" w:author="Στάθης Καπ" w:date="2023-03-09T17:08:00Z">
        <w:r w:rsidR="00EF19BD">
          <w:rPr>
            <w:rFonts w:eastAsiaTheme="minorEastAsia"/>
            <w:lang w:val="el-GR"/>
          </w:rPr>
          <w:t xml:space="preserve"> μεταβληθεί το αριστερό του όριο και πόσο το δεξί</w:t>
        </w:r>
      </w:ins>
      <w:ins w:id="4726" w:author="Στάθης Καπ" w:date="2023-03-07T01:01:00Z">
        <w:r w:rsidR="00DD68CA">
          <w:rPr>
            <w:rFonts w:eastAsiaTheme="minorEastAsia"/>
            <w:lang w:val="el-GR"/>
          </w:rPr>
          <w:t xml:space="preserve">. </w:t>
        </w:r>
      </w:ins>
    </w:p>
    <w:p w14:paraId="520BE708" w14:textId="759C8EDF" w:rsidR="001338E5" w:rsidRDefault="00DD68CA" w:rsidP="0060093E">
      <w:pPr>
        <w:ind w:firstLine="720"/>
        <w:rPr>
          <w:ins w:id="4727" w:author="Στάθης Καπ" w:date="2023-03-09T17:14:00Z"/>
          <w:rFonts w:eastAsiaTheme="minorEastAsia"/>
          <w:lang w:val="el-GR"/>
        </w:rPr>
        <w:pPrChange w:id="4728" w:author="Στάθης Καπ" w:date="2023-03-13T04:21:00Z">
          <w:pPr/>
        </w:pPrChange>
      </w:pPr>
      <w:ins w:id="4729" w:author="Στάθης Καπ" w:date="2023-03-07T01:01:00Z">
        <w:r>
          <w:rPr>
            <w:rFonts w:eastAsiaTheme="minorEastAsia"/>
            <w:lang w:val="el-GR"/>
          </w:rPr>
          <w:t xml:space="preserve">Έστω ένα υποδιάστημα </w:t>
        </w:r>
      </w:ins>
      <m:oMath>
        <m:r>
          <w:ins w:id="4730" w:author="Στάθης Καπ" w:date="2023-03-07T01:01:00Z">
            <w:rPr>
              <w:rFonts w:ascii="Cambria Math" w:eastAsiaTheme="minorEastAsia" w:hAnsi="Cambria Math"/>
              <w:lang w:val="el-GR"/>
            </w:rPr>
            <m:t>interva</m:t>
          </w:ins>
        </m:r>
        <m:sSub>
          <m:sSubPr>
            <m:ctrlPr>
              <w:ins w:id="4731" w:author="Στάθης Καπ" w:date="2023-03-07T01:01:00Z">
                <w:rPr>
                  <w:rFonts w:ascii="Cambria Math" w:eastAsiaTheme="minorEastAsia" w:hAnsi="Cambria Math"/>
                  <w:i/>
                  <w:lang w:val="el-GR"/>
                </w:rPr>
              </w:ins>
            </m:ctrlPr>
          </m:sSubPr>
          <m:e>
            <m:r>
              <w:ins w:id="4732" w:author="Στάθης Καπ" w:date="2023-03-07T01:01:00Z">
                <w:rPr>
                  <w:rFonts w:ascii="Cambria Math" w:eastAsiaTheme="minorEastAsia" w:hAnsi="Cambria Math"/>
                  <w:lang w:val="el-GR"/>
                </w:rPr>
                <m:t>l</m:t>
              </w:ins>
            </m:r>
          </m:e>
          <m:sub>
            <m:r>
              <w:ins w:id="4733" w:author="Στάθης Καπ" w:date="2023-03-07T01:01:00Z">
                <w:rPr>
                  <w:rFonts w:ascii="Cambria Math" w:eastAsiaTheme="minorEastAsia" w:hAnsi="Cambria Math"/>
                  <w:lang w:val="el-GR"/>
                </w:rPr>
                <m:t>i</m:t>
              </w:ins>
            </m:r>
          </m:sub>
        </m:sSub>
      </m:oMath>
      <w:ins w:id="4734" w:author="Στάθης Καπ" w:date="2023-03-07T01:01:00Z">
        <w:r>
          <w:rPr>
            <w:rFonts w:eastAsiaTheme="minorEastAsia"/>
            <w:lang w:val="el-GR"/>
          </w:rPr>
          <w:t xml:space="preserve"> στο οποίο αντιστοιχεί το</w:t>
        </w:r>
      </w:ins>
      <w:ins w:id="4735" w:author="Στάθης Καπ" w:date="2023-03-07T01:02:00Z">
        <w:r>
          <w:rPr>
            <w:rFonts w:eastAsiaTheme="minorEastAsia"/>
            <w:lang w:val="el-GR"/>
          </w:rPr>
          <w:t xml:space="preserve"> </w:t>
        </w:r>
        <w:r>
          <w:rPr>
            <w:rFonts w:eastAsiaTheme="minorEastAsia"/>
          </w:rPr>
          <w:t>maxCount</w:t>
        </w:r>
      </w:ins>
      <w:ins w:id="4736" w:author="Στάθης Καπ" w:date="2023-03-09T17:08:00Z">
        <w:r w:rsidR="00EF19BD">
          <w:rPr>
            <w:rFonts w:eastAsiaTheme="minorEastAsia"/>
            <w:lang w:val="el-GR"/>
          </w:rPr>
          <w:t xml:space="preserve">, </w:t>
        </w:r>
      </w:ins>
      <m:oMath>
        <m:r>
          <w:ins w:id="4737" w:author="Στάθης Καπ" w:date="2023-03-07T01:02:00Z">
            <w:rPr>
              <w:rFonts w:ascii="Cambria Math" w:eastAsiaTheme="minorEastAsia" w:hAnsi="Cambria Math"/>
              <w:lang w:val="el-GR"/>
            </w:rPr>
            <m:t>duratio</m:t>
          </w:ins>
        </m:r>
        <m:sSub>
          <m:sSubPr>
            <m:ctrlPr>
              <w:ins w:id="4738" w:author="Στάθης Καπ" w:date="2023-03-07T01:02:00Z">
                <w:rPr>
                  <w:rFonts w:ascii="Cambria Math" w:eastAsiaTheme="minorEastAsia" w:hAnsi="Cambria Math"/>
                  <w:i/>
                  <w:lang w:val="el-GR"/>
                </w:rPr>
              </w:ins>
            </m:ctrlPr>
          </m:sSubPr>
          <m:e>
            <m:r>
              <w:ins w:id="4739" w:author="Στάθης Καπ" w:date="2023-03-07T01:02:00Z">
                <w:rPr>
                  <w:rFonts w:ascii="Cambria Math" w:eastAsiaTheme="minorEastAsia" w:hAnsi="Cambria Math"/>
                  <w:lang w:val="el-GR"/>
                </w:rPr>
                <m:t>n</m:t>
              </w:ins>
            </m:r>
          </m:e>
          <m:sub>
            <m:r>
              <w:ins w:id="4740" w:author="Στάθης Καπ" w:date="2023-03-07T01:02:00Z">
                <w:rPr>
                  <w:rFonts w:ascii="Cambria Math" w:eastAsiaTheme="minorEastAsia" w:hAnsi="Cambria Math"/>
                  <w:lang w:val="el-GR"/>
                </w:rPr>
                <m:t>i</m:t>
              </w:ins>
            </m:r>
          </m:sub>
        </m:sSub>
      </m:oMath>
      <w:ins w:id="4741" w:author="Στάθης Καπ" w:date="2023-03-07T01:02:00Z">
        <w:r>
          <w:rPr>
            <w:rFonts w:eastAsiaTheme="minorEastAsia"/>
            <w:lang w:val="el-GR"/>
          </w:rPr>
          <w:t xml:space="preserve"> η διάρκεια του </w:t>
        </w:r>
      </w:ins>
      <m:oMath>
        <m:r>
          <w:ins w:id="4742" w:author="Στάθης Καπ" w:date="2023-03-07T01:02:00Z">
            <w:rPr>
              <w:rFonts w:ascii="Cambria Math" w:eastAsiaTheme="minorEastAsia" w:hAnsi="Cambria Math"/>
              <w:lang w:val="el-GR"/>
            </w:rPr>
            <m:t>interva</m:t>
          </w:ins>
        </m:r>
        <m:sSub>
          <m:sSubPr>
            <m:ctrlPr>
              <w:ins w:id="4743" w:author="Στάθης Καπ" w:date="2023-03-07T01:02:00Z">
                <w:rPr>
                  <w:rFonts w:ascii="Cambria Math" w:eastAsiaTheme="minorEastAsia" w:hAnsi="Cambria Math"/>
                  <w:i/>
                  <w:lang w:val="el-GR"/>
                </w:rPr>
              </w:ins>
            </m:ctrlPr>
          </m:sSubPr>
          <m:e>
            <m:r>
              <w:ins w:id="4744" w:author="Στάθης Καπ" w:date="2023-03-07T01:02:00Z">
                <w:rPr>
                  <w:rFonts w:ascii="Cambria Math" w:eastAsiaTheme="minorEastAsia" w:hAnsi="Cambria Math"/>
                  <w:lang w:val="el-GR"/>
                </w:rPr>
                <m:t>l</m:t>
              </w:ins>
            </m:r>
          </m:e>
          <m:sub>
            <m:r>
              <w:ins w:id="4745" w:author="Στάθης Καπ" w:date="2023-03-07T01:02:00Z">
                <w:rPr>
                  <w:rFonts w:ascii="Cambria Math" w:eastAsiaTheme="minorEastAsia" w:hAnsi="Cambria Math"/>
                  <w:lang w:val="el-GR"/>
                </w:rPr>
                <m:t>i</m:t>
              </w:ins>
            </m:r>
          </m:sub>
        </m:sSub>
      </m:oMath>
      <w:ins w:id="4746" w:author="Στάθης Καπ" w:date="2023-03-09T17:08:00Z">
        <w:r w:rsidR="00EF19BD">
          <w:rPr>
            <w:rFonts w:eastAsiaTheme="minorEastAsia"/>
            <w:lang w:val="el-GR"/>
          </w:rPr>
          <w:t xml:space="preserve"> και </w:t>
        </w:r>
      </w:ins>
      <m:oMath>
        <m:r>
          <w:ins w:id="4747" w:author="Στάθης Καπ" w:date="2023-03-09T17:08:00Z">
            <w:rPr>
              <w:rFonts w:ascii="Cambria Math" w:eastAsiaTheme="minorEastAsia" w:hAnsi="Cambria Math"/>
              <w:lang w:val="el-GR"/>
            </w:rPr>
            <m:t>coun</m:t>
          </w:ins>
        </m:r>
        <m:sSub>
          <m:sSubPr>
            <m:ctrlPr>
              <w:ins w:id="4748" w:author="Στάθης Καπ" w:date="2023-03-09T17:08:00Z">
                <w:rPr>
                  <w:rFonts w:ascii="Cambria Math" w:eastAsiaTheme="minorEastAsia" w:hAnsi="Cambria Math"/>
                  <w:i/>
                  <w:lang w:val="el-GR"/>
                </w:rPr>
              </w:ins>
            </m:ctrlPr>
          </m:sSubPr>
          <m:e>
            <m:r>
              <w:ins w:id="4749" w:author="Στάθης Καπ" w:date="2023-03-09T17:08:00Z">
                <w:rPr>
                  <w:rFonts w:ascii="Cambria Math" w:eastAsiaTheme="minorEastAsia" w:hAnsi="Cambria Math"/>
                  <w:lang w:val="el-GR"/>
                </w:rPr>
                <m:t>t</m:t>
              </w:ins>
            </m:r>
          </m:e>
          <m:sub>
            <m:r>
              <w:ins w:id="4750" w:author="Στάθης Καπ" w:date="2023-03-09T17:08:00Z">
                <w:rPr>
                  <w:rFonts w:ascii="Cambria Math" w:eastAsiaTheme="minorEastAsia" w:hAnsi="Cambria Math"/>
                  <w:lang w:val="el-GR"/>
                </w:rPr>
                <m:t>i</m:t>
              </w:ins>
            </m:r>
          </m:sub>
        </m:sSub>
      </m:oMath>
      <w:ins w:id="4751" w:author="Στάθης Καπ" w:date="2023-03-09T17:08:00Z">
        <w:r w:rsidR="00EF19BD">
          <w:rPr>
            <w:rFonts w:eastAsiaTheme="minorEastAsia"/>
            <w:lang w:val="el-GR"/>
          </w:rPr>
          <w:t xml:space="preserve"> </w:t>
        </w:r>
      </w:ins>
      <w:ins w:id="4752" w:author="Στάθης Καπ" w:date="2023-03-09T17:09:00Z">
        <w:r w:rsidR="00EF19BD">
          <w:rPr>
            <w:rFonts w:eastAsiaTheme="minorEastAsia"/>
            <w:lang w:val="el-GR"/>
          </w:rPr>
          <w:t xml:space="preserve">το πλήθος των κόμβων που αντιστοιχεί στο </w:t>
        </w:r>
      </w:ins>
      <m:oMath>
        <m:r>
          <w:ins w:id="4753" w:author="Στάθης Καπ" w:date="2023-03-09T17:09:00Z">
            <w:rPr>
              <w:rFonts w:ascii="Cambria Math" w:eastAsiaTheme="minorEastAsia" w:hAnsi="Cambria Math"/>
              <w:lang w:val="el-GR"/>
            </w:rPr>
            <m:t>interva</m:t>
          </w:ins>
        </m:r>
        <m:sSub>
          <m:sSubPr>
            <m:ctrlPr>
              <w:ins w:id="4754" w:author="Στάθης Καπ" w:date="2023-03-09T17:09:00Z">
                <w:rPr>
                  <w:rFonts w:ascii="Cambria Math" w:eastAsiaTheme="minorEastAsia" w:hAnsi="Cambria Math"/>
                  <w:i/>
                  <w:lang w:val="el-GR"/>
                </w:rPr>
              </w:ins>
            </m:ctrlPr>
          </m:sSubPr>
          <m:e>
            <m:r>
              <w:ins w:id="4755" w:author="Στάθης Καπ" w:date="2023-03-09T17:09:00Z">
                <w:rPr>
                  <w:rFonts w:ascii="Cambria Math" w:eastAsiaTheme="minorEastAsia" w:hAnsi="Cambria Math"/>
                  <w:lang w:val="el-GR"/>
                </w:rPr>
                <m:t>l</m:t>
              </w:ins>
            </m:r>
          </m:e>
          <m:sub>
            <m:r>
              <w:ins w:id="4756" w:author="Στάθης Καπ" w:date="2023-03-09T17:09:00Z">
                <w:rPr>
                  <w:rFonts w:ascii="Cambria Math" w:eastAsiaTheme="minorEastAsia" w:hAnsi="Cambria Math"/>
                  <w:lang w:val="el-GR"/>
                </w:rPr>
                <m:t>i</m:t>
              </w:ins>
            </m:r>
          </m:sub>
        </m:sSub>
      </m:oMath>
      <w:ins w:id="4757" w:author="Στάθης Καπ" w:date="2023-03-09T17:09:00Z">
        <w:r w:rsidR="00EF19BD">
          <w:rPr>
            <w:rFonts w:eastAsiaTheme="minorEastAsia"/>
            <w:lang w:val="el-GR"/>
          </w:rPr>
          <w:t>(</w:t>
        </w:r>
      </w:ins>
      <m:oMath>
        <m:r>
          <w:ins w:id="4758" w:author="Στάθης Καπ" w:date="2023-03-09T17:09:00Z">
            <w:rPr>
              <w:rFonts w:ascii="Cambria Math" w:eastAsiaTheme="minorEastAsia" w:hAnsi="Cambria Math"/>
              <w:lang w:val="el-GR"/>
            </w:rPr>
            <m:t>coun</m:t>
          </w:ins>
        </m:r>
        <m:sSub>
          <m:sSubPr>
            <m:ctrlPr>
              <w:ins w:id="4759" w:author="Στάθης Καπ" w:date="2023-03-09T17:09:00Z">
                <w:rPr>
                  <w:rFonts w:ascii="Cambria Math" w:eastAsiaTheme="minorEastAsia" w:hAnsi="Cambria Math"/>
                  <w:i/>
                  <w:lang w:val="el-GR"/>
                </w:rPr>
              </w:ins>
            </m:ctrlPr>
          </m:sSubPr>
          <m:e>
            <m:r>
              <w:ins w:id="4760" w:author="Στάθης Καπ" w:date="2023-03-09T17:09:00Z">
                <w:rPr>
                  <w:rFonts w:ascii="Cambria Math" w:eastAsiaTheme="minorEastAsia" w:hAnsi="Cambria Math"/>
                  <w:lang w:val="el-GR"/>
                </w:rPr>
                <m:t>t</m:t>
              </w:ins>
            </m:r>
          </m:e>
          <m:sub>
            <m:r>
              <w:ins w:id="4761" w:author="Στάθης Καπ" w:date="2023-03-09T17:09:00Z">
                <w:rPr>
                  <w:rFonts w:ascii="Cambria Math" w:eastAsiaTheme="minorEastAsia" w:hAnsi="Cambria Math"/>
                  <w:lang w:val="el-GR"/>
                </w:rPr>
                <m:t>i</m:t>
              </w:ins>
            </m:r>
          </m:sub>
        </m:sSub>
        <m:r>
          <w:ins w:id="4762" w:author="Στάθης Καπ" w:date="2023-03-09T17:09:00Z">
            <w:rPr>
              <w:rFonts w:ascii="Cambria Math" w:eastAsiaTheme="minorEastAsia" w:hAnsi="Cambria Math"/>
              <w:lang w:val="el-GR"/>
            </w:rPr>
            <m:t>=maxCount</m:t>
          </w:ins>
        </m:r>
      </m:oMath>
      <w:ins w:id="4763" w:author="Στάθης Καπ" w:date="2023-03-09T17:09:00Z">
        <w:r w:rsidR="00EF19BD">
          <w:rPr>
            <w:rFonts w:eastAsiaTheme="minorEastAsia"/>
            <w:lang w:val="el-GR"/>
          </w:rPr>
          <w:t>)</w:t>
        </w:r>
      </w:ins>
      <w:ins w:id="4764" w:author="Στάθης Καπ" w:date="2023-03-07T01:02:00Z">
        <w:r>
          <w:rPr>
            <w:rFonts w:eastAsiaTheme="minorEastAsia"/>
            <w:lang w:val="el-GR"/>
          </w:rPr>
          <w:t xml:space="preserve">. Το </w:t>
        </w:r>
      </w:ins>
      <m:oMath>
        <m:r>
          <w:ins w:id="4765" w:author="Στάθης Καπ" w:date="2023-03-07T01:02:00Z">
            <w:rPr>
              <w:rFonts w:ascii="Cambria Math" w:eastAsiaTheme="minorEastAsia" w:hAnsi="Cambria Math"/>
              <w:lang w:val="el-GR"/>
            </w:rPr>
            <m:t>interva</m:t>
          </w:ins>
        </m:r>
        <m:sSub>
          <m:sSubPr>
            <m:ctrlPr>
              <w:ins w:id="4766" w:author="Στάθης Καπ" w:date="2023-03-07T01:02:00Z">
                <w:rPr>
                  <w:rFonts w:ascii="Cambria Math" w:eastAsiaTheme="minorEastAsia" w:hAnsi="Cambria Math"/>
                  <w:i/>
                  <w:lang w:val="el-GR"/>
                </w:rPr>
              </w:ins>
            </m:ctrlPr>
          </m:sSubPr>
          <m:e>
            <m:r>
              <w:ins w:id="4767" w:author="Στάθης Καπ" w:date="2023-03-07T01:02:00Z">
                <w:rPr>
                  <w:rFonts w:ascii="Cambria Math" w:eastAsiaTheme="minorEastAsia" w:hAnsi="Cambria Math"/>
                  <w:lang w:val="el-GR"/>
                </w:rPr>
                <m:t>l</m:t>
              </w:ins>
            </m:r>
          </m:e>
          <m:sub>
            <m:r>
              <w:ins w:id="4768" w:author="Στάθης Καπ" w:date="2023-03-07T01:02:00Z">
                <w:rPr>
                  <w:rFonts w:ascii="Cambria Math" w:eastAsiaTheme="minorEastAsia" w:hAnsi="Cambria Math"/>
                  <w:lang w:val="el-GR"/>
                </w:rPr>
                <m:t>i</m:t>
              </w:ins>
            </m:r>
          </m:sub>
        </m:sSub>
      </m:oMath>
      <w:ins w:id="4769" w:author="Στάθης Καπ" w:date="2023-03-07T01:02:00Z">
        <w:r>
          <w:rPr>
            <w:rFonts w:eastAsiaTheme="minorEastAsia"/>
            <w:lang w:val="el-GR"/>
          </w:rPr>
          <w:t xml:space="preserve"> θα μειωθεί κατά</w:t>
        </w:r>
      </w:ins>
      <w:ins w:id="4770" w:author="Στάθης Καπ" w:date="2023-03-07T01:06:00Z">
        <w:r>
          <w:rPr>
            <w:rFonts w:eastAsiaTheme="minorEastAsia"/>
            <w:lang w:val="el-GR"/>
          </w:rPr>
          <w:t xml:space="preserve"> </w:t>
        </w:r>
      </w:ins>
      <w:ins w:id="4771" w:author="Στάθης Καπ" w:date="2023-03-07T01:02:00Z">
        <w:r>
          <w:rPr>
            <w:rFonts w:eastAsiaTheme="minorEastAsia"/>
            <w:lang w:val="el-GR"/>
          </w:rPr>
          <w:t xml:space="preserve"> </w:t>
        </w:r>
      </w:ins>
      <m:oMath>
        <m:r>
          <w:ins w:id="4772" w:author="Στάθης Καπ" w:date="2023-03-07T01:06:00Z">
            <w:rPr>
              <w:rFonts w:ascii="Cambria Math" w:eastAsiaTheme="minorEastAsia" w:hAnsi="Cambria Math"/>
              <w:lang w:val="el-GR"/>
            </w:rPr>
            <m:t>reduc</m:t>
          </w:ins>
        </m:r>
        <m:sSub>
          <m:sSubPr>
            <m:ctrlPr>
              <w:ins w:id="4773" w:author="Στάθης Καπ" w:date="2023-03-07T01:06:00Z">
                <w:rPr>
                  <w:rFonts w:ascii="Cambria Math" w:eastAsiaTheme="minorEastAsia" w:hAnsi="Cambria Math"/>
                  <w:i/>
                  <w:lang w:val="el-GR"/>
                </w:rPr>
              </w:ins>
            </m:ctrlPr>
          </m:sSubPr>
          <m:e>
            <m:r>
              <w:ins w:id="4774" w:author="Στάθης Καπ" w:date="2023-03-07T01:06:00Z">
                <w:rPr>
                  <w:rFonts w:ascii="Cambria Math" w:eastAsiaTheme="minorEastAsia" w:hAnsi="Cambria Math"/>
                  <w:lang w:val="el-GR"/>
                </w:rPr>
                <m:t>e</m:t>
              </w:ins>
            </m:r>
          </m:e>
          <m:sub>
            <m:r>
              <w:ins w:id="4775" w:author="Στάθης Καπ" w:date="2023-03-07T01:06:00Z">
                <w:rPr>
                  <w:rFonts w:ascii="Cambria Math" w:eastAsiaTheme="minorEastAsia" w:hAnsi="Cambria Math"/>
                  <w:lang w:val="el-GR"/>
                </w:rPr>
                <m:t>i</m:t>
              </w:ins>
            </m:r>
          </m:sub>
        </m:sSub>
        <m:r>
          <w:ins w:id="4776" w:author="Στάθης Καπ" w:date="2023-03-07T01:06:00Z">
            <w:rPr>
              <w:rFonts w:ascii="Cambria Math" w:eastAsiaTheme="minorEastAsia" w:hAnsi="Cambria Math"/>
              <w:lang w:val="el-GR"/>
            </w:rPr>
            <m:t xml:space="preserve">= </m:t>
          </w:ins>
        </m:r>
        <m:r>
          <w:ins w:id="4777" w:author="Στάθης Καπ" w:date="2023-03-07T01:03:00Z">
            <w:rPr>
              <w:rFonts w:ascii="Cambria Math" w:eastAsiaTheme="minorEastAsia" w:hAnsi="Cambria Math"/>
              <w:lang w:val="el-GR"/>
            </w:rPr>
            <m:t>a*duratio</m:t>
          </w:ins>
        </m:r>
        <m:sSub>
          <m:sSubPr>
            <m:ctrlPr>
              <w:ins w:id="4778" w:author="Στάθης Καπ" w:date="2023-03-07T01:03:00Z">
                <w:rPr>
                  <w:rFonts w:ascii="Cambria Math" w:eastAsiaTheme="minorEastAsia" w:hAnsi="Cambria Math"/>
                  <w:i/>
                  <w:lang w:val="el-GR"/>
                </w:rPr>
              </w:ins>
            </m:ctrlPr>
          </m:sSubPr>
          <m:e>
            <m:r>
              <w:ins w:id="4779" w:author="Στάθης Καπ" w:date="2023-03-07T01:03:00Z">
                <w:rPr>
                  <w:rFonts w:ascii="Cambria Math" w:eastAsiaTheme="minorEastAsia" w:hAnsi="Cambria Math"/>
                  <w:lang w:val="el-GR"/>
                </w:rPr>
                <m:t>n</m:t>
              </w:ins>
            </m:r>
          </m:e>
          <m:sub>
            <m:r>
              <w:ins w:id="4780" w:author="Στάθης Καπ" w:date="2023-03-07T01:03:00Z">
                <w:rPr>
                  <w:rFonts w:ascii="Cambria Math" w:eastAsiaTheme="minorEastAsia" w:hAnsi="Cambria Math"/>
                  <w:lang w:val="el-GR"/>
                </w:rPr>
                <m:t>i</m:t>
              </w:ins>
            </m:r>
          </m:sub>
        </m:sSub>
      </m:oMath>
      <w:ins w:id="4781" w:author="Στάθης Καπ" w:date="2023-03-07T01:03:00Z">
        <w:r>
          <w:rPr>
            <w:rFonts w:eastAsiaTheme="minorEastAsia"/>
            <w:lang w:val="el-GR"/>
          </w:rPr>
          <w:t xml:space="preserve"> όπου α μια σταθερά με τιμή 0.2.  </w:t>
        </w:r>
      </w:ins>
      <w:ins w:id="4782" w:author="Στάθης Καπ" w:date="2023-03-09T17:04:00Z">
        <w:r w:rsidR="00EF19BD">
          <w:rPr>
            <w:rFonts w:eastAsiaTheme="minorEastAsia"/>
            <w:lang w:val="el-GR"/>
          </w:rPr>
          <w:t xml:space="preserve">Εάν το υποδιάστημα </w:t>
        </w:r>
      </w:ins>
      <m:oMath>
        <m:r>
          <w:ins w:id="4783" w:author="Στάθης Καπ" w:date="2023-03-09T17:04:00Z">
            <w:rPr>
              <w:rFonts w:ascii="Cambria Math" w:eastAsiaTheme="minorEastAsia" w:hAnsi="Cambria Math"/>
              <w:lang w:val="el-GR"/>
            </w:rPr>
            <m:t>interva</m:t>
          </w:ins>
        </m:r>
        <m:sSub>
          <m:sSubPr>
            <m:ctrlPr>
              <w:ins w:id="4784" w:author="Στάθης Καπ" w:date="2023-03-09T17:04:00Z">
                <w:rPr>
                  <w:rFonts w:ascii="Cambria Math" w:eastAsiaTheme="minorEastAsia" w:hAnsi="Cambria Math"/>
                  <w:i/>
                  <w:lang w:val="el-GR"/>
                </w:rPr>
              </w:ins>
            </m:ctrlPr>
          </m:sSubPr>
          <m:e>
            <m:r>
              <w:ins w:id="4785" w:author="Στάθης Καπ" w:date="2023-03-09T17:04:00Z">
                <w:rPr>
                  <w:rFonts w:ascii="Cambria Math" w:eastAsiaTheme="minorEastAsia" w:hAnsi="Cambria Math"/>
                  <w:lang w:val="el-GR"/>
                </w:rPr>
                <m:t>l</m:t>
              </w:ins>
            </m:r>
          </m:e>
          <m:sub>
            <m:r>
              <w:ins w:id="4786" w:author="Στάθης Καπ" w:date="2023-03-09T17:04:00Z">
                <w:rPr>
                  <w:rFonts w:ascii="Cambria Math" w:eastAsiaTheme="minorEastAsia" w:hAnsi="Cambria Math"/>
                  <w:lang w:val="el-GR"/>
                </w:rPr>
                <m:t>i</m:t>
              </w:ins>
            </m:r>
          </m:sub>
        </m:sSub>
      </m:oMath>
      <w:ins w:id="4787" w:author="Στάθης Καπ" w:date="2023-03-09T17:04:00Z">
        <w:r w:rsidR="00EF19BD">
          <w:rPr>
            <w:rFonts w:eastAsiaTheme="minorEastAsia"/>
            <w:lang w:val="el-GR"/>
          </w:rPr>
          <w:t xml:space="preserve"> είναι ενδιάμεσο διάστημα, τότε υπάρχουν σίγουρα 2 υποδιαστήματα</w:t>
        </w:r>
        <w:r w:rsidR="00EF19BD" w:rsidRPr="00EF19BD">
          <w:rPr>
            <w:rFonts w:eastAsiaTheme="minorEastAsia"/>
            <w:lang w:val="el-GR"/>
            <w:rPrChange w:id="4788" w:author="Στάθης Καπ" w:date="2023-03-09T17:05:00Z">
              <w:rPr>
                <w:rFonts w:eastAsiaTheme="minorEastAsia"/>
              </w:rPr>
            </w:rPrChange>
          </w:rPr>
          <w:t xml:space="preserve"> </w:t>
        </w:r>
      </w:ins>
      <m:oMath>
        <m:r>
          <w:ins w:id="4789" w:author="Στάθης Καπ" w:date="2023-03-09T17:04:00Z">
            <w:rPr>
              <w:rFonts w:ascii="Cambria Math" w:eastAsiaTheme="minorEastAsia" w:hAnsi="Cambria Math"/>
              <w:lang w:val="el-GR"/>
            </w:rPr>
            <m:t>interva</m:t>
          </w:ins>
        </m:r>
        <m:sSub>
          <m:sSubPr>
            <m:ctrlPr>
              <w:ins w:id="4790" w:author="Στάθης Καπ" w:date="2023-03-09T17:04:00Z">
                <w:rPr>
                  <w:rFonts w:ascii="Cambria Math" w:eastAsiaTheme="minorEastAsia" w:hAnsi="Cambria Math"/>
                  <w:i/>
                  <w:lang w:val="el-GR"/>
                </w:rPr>
              </w:ins>
            </m:ctrlPr>
          </m:sSubPr>
          <m:e>
            <m:r>
              <w:ins w:id="4791" w:author="Στάθης Καπ" w:date="2023-03-09T17:04:00Z">
                <w:rPr>
                  <w:rFonts w:ascii="Cambria Math" w:eastAsiaTheme="minorEastAsia" w:hAnsi="Cambria Math"/>
                  <w:lang w:val="el-GR"/>
                </w:rPr>
                <m:t>l</m:t>
              </w:ins>
            </m:r>
          </m:e>
          <m:sub>
            <m:r>
              <w:ins w:id="4792" w:author="Στάθης Καπ" w:date="2023-03-09T17:04:00Z">
                <w:rPr>
                  <w:rFonts w:ascii="Cambria Math" w:eastAsiaTheme="minorEastAsia" w:hAnsi="Cambria Math"/>
                  <w:lang w:val="el-GR"/>
                </w:rPr>
                <m:t>i</m:t>
              </w:ins>
            </m:r>
            <m:r>
              <w:ins w:id="4793" w:author="Στάθης Καπ" w:date="2023-03-09T17:05:00Z">
                <w:rPr>
                  <w:rFonts w:ascii="Cambria Math" w:eastAsiaTheme="minorEastAsia" w:hAnsi="Cambria Math"/>
                  <w:lang w:val="el-GR"/>
                </w:rPr>
                <m:t>-1</m:t>
              </w:ins>
            </m:r>
          </m:sub>
        </m:sSub>
      </m:oMath>
      <w:ins w:id="4794" w:author="Στάθης Καπ" w:date="2023-03-09T17:05:00Z">
        <w:r w:rsidR="00EF19BD">
          <w:rPr>
            <w:rFonts w:eastAsiaTheme="minorEastAsia"/>
            <w:lang w:val="el-GR"/>
          </w:rPr>
          <w:t xml:space="preserve"> και </w:t>
        </w:r>
      </w:ins>
      <m:oMath>
        <m:r>
          <w:ins w:id="4795" w:author="Στάθης Καπ" w:date="2023-03-09T17:05:00Z">
            <w:rPr>
              <w:rFonts w:ascii="Cambria Math" w:eastAsiaTheme="minorEastAsia" w:hAnsi="Cambria Math"/>
              <w:lang w:val="el-GR"/>
            </w:rPr>
            <m:t>interva</m:t>
          </w:ins>
        </m:r>
        <m:sSub>
          <m:sSubPr>
            <m:ctrlPr>
              <w:ins w:id="4796" w:author="Στάθης Καπ" w:date="2023-03-09T17:05:00Z">
                <w:rPr>
                  <w:rFonts w:ascii="Cambria Math" w:eastAsiaTheme="minorEastAsia" w:hAnsi="Cambria Math"/>
                  <w:i/>
                  <w:lang w:val="el-GR"/>
                </w:rPr>
              </w:ins>
            </m:ctrlPr>
          </m:sSubPr>
          <m:e>
            <m:r>
              <w:ins w:id="4797" w:author="Στάθης Καπ" w:date="2023-03-09T17:05:00Z">
                <w:rPr>
                  <w:rFonts w:ascii="Cambria Math" w:eastAsiaTheme="minorEastAsia" w:hAnsi="Cambria Math"/>
                  <w:lang w:val="el-GR"/>
                </w:rPr>
                <m:t>l</m:t>
              </w:ins>
            </m:r>
          </m:e>
          <m:sub>
            <m:r>
              <w:ins w:id="4798" w:author="Στάθης Καπ" w:date="2023-03-09T17:05:00Z">
                <w:rPr>
                  <w:rFonts w:ascii="Cambria Math" w:eastAsiaTheme="minorEastAsia" w:hAnsi="Cambria Math"/>
                  <w:lang w:val="el-GR"/>
                </w:rPr>
                <m:t>i+1</m:t>
              </w:ins>
            </m:r>
          </m:sub>
        </m:sSub>
        <m:r>
          <w:ins w:id="4799" w:author="Στάθης Καπ" w:date="2023-03-09T17:05:00Z">
            <w:rPr>
              <w:rFonts w:ascii="Cambria Math" w:eastAsiaTheme="minorEastAsia" w:hAnsi="Cambria Math"/>
              <w:lang w:val="el-GR"/>
            </w:rPr>
            <m:t>.</m:t>
          </w:ins>
        </m:r>
      </m:oMath>
      <w:ins w:id="4800" w:author="Στάθης Καπ" w:date="2023-03-09T17:05:00Z">
        <w:r w:rsidR="00EF19BD">
          <w:rPr>
            <w:rFonts w:eastAsiaTheme="minorEastAsia"/>
            <w:lang w:val="el-GR"/>
          </w:rPr>
          <w:t xml:space="preserve"> </w:t>
        </w:r>
      </w:ins>
      <w:ins w:id="4801" w:author="Στάθης Καπ" w:date="2023-03-09T17:13:00Z">
        <w:r w:rsidR="001338E5">
          <w:rPr>
            <w:rFonts w:eastAsiaTheme="minorEastAsia"/>
            <w:lang w:val="el-GR"/>
          </w:rPr>
          <w:t>Ο τρόπος που θα μειωθούν τα όρια του</w:t>
        </w:r>
        <w:r w:rsidR="001338E5" w:rsidRPr="001338E5">
          <w:rPr>
            <w:rFonts w:eastAsiaTheme="minorEastAsia"/>
            <w:lang w:val="el-GR"/>
            <w:rPrChange w:id="4802" w:author="Στάθης Καπ" w:date="2023-03-09T17:14:00Z">
              <w:rPr>
                <w:rFonts w:eastAsiaTheme="minorEastAsia"/>
              </w:rPr>
            </w:rPrChange>
          </w:rPr>
          <w:t xml:space="preserve"> </w:t>
        </w:r>
      </w:ins>
      <m:oMath>
        <m:r>
          <w:ins w:id="4803" w:author="Στάθης Καπ" w:date="2023-03-09T17:13:00Z">
            <w:rPr>
              <w:rFonts w:ascii="Cambria Math" w:eastAsiaTheme="minorEastAsia" w:hAnsi="Cambria Math"/>
            </w:rPr>
            <m:t>interva</m:t>
          </w:ins>
        </m:r>
        <m:sSub>
          <m:sSubPr>
            <m:ctrlPr>
              <w:ins w:id="4804" w:author="Στάθης Καπ" w:date="2023-03-09T17:14:00Z">
                <w:rPr>
                  <w:rFonts w:ascii="Cambria Math" w:eastAsiaTheme="minorEastAsia" w:hAnsi="Cambria Math"/>
                  <w:i/>
                </w:rPr>
              </w:ins>
            </m:ctrlPr>
          </m:sSubPr>
          <m:e>
            <m:r>
              <w:ins w:id="4805" w:author="Στάθης Καπ" w:date="2023-03-09T17:13:00Z">
                <w:rPr>
                  <w:rFonts w:ascii="Cambria Math" w:eastAsiaTheme="minorEastAsia" w:hAnsi="Cambria Math"/>
                </w:rPr>
                <m:t>l</m:t>
              </w:ins>
            </m:r>
          </m:e>
          <m:sub>
            <m:r>
              <w:ins w:id="4806" w:author="Στάθης Καπ" w:date="2023-03-09T17:14:00Z">
                <w:rPr>
                  <w:rFonts w:ascii="Cambria Math" w:eastAsiaTheme="minorEastAsia" w:hAnsi="Cambria Math"/>
                </w:rPr>
                <m:t>ι</m:t>
              </w:ins>
            </m:r>
          </m:sub>
        </m:sSub>
      </m:oMath>
      <w:ins w:id="4807" w:author="Στάθης Καπ" w:date="2023-03-09T17:14:00Z">
        <w:r w:rsidR="001338E5">
          <w:rPr>
            <w:rFonts w:eastAsiaTheme="minorEastAsia"/>
            <w:lang w:val="el-GR"/>
          </w:rPr>
          <w:t xml:space="preserve"> </w:t>
        </w:r>
      </w:ins>
      <w:ins w:id="4808" w:author="Στάθης Καπ" w:date="2023-03-09T17:38:00Z">
        <w:r w:rsidR="00FC3119">
          <w:rPr>
            <w:rFonts w:eastAsiaTheme="minorEastAsia"/>
            <w:lang w:val="el-GR"/>
          </w:rPr>
          <w:t>αριστερά</w:t>
        </w:r>
      </w:ins>
      <w:ins w:id="4809" w:author="Στάθης Καπ" w:date="2023-03-09T17:28:00Z">
        <w:r w:rsidR="00430E99">
          <w:rPr>
            <w:rFonts w:eastAsiaTheme="minorEastAsia"/>
            <w:lang w:val="el-GR"/>
          </w:rPr>
          <w:t xml:space="preserve"> (</w:t>
        </w:r>
      </w:ins>
      <m:oMath>
        <m:r>
          <w:ins w:id="4810" w:author="Στάθης Καπ" w:date="2023-03-09T17:28:00Z">
            <w:rPr>
              <w:rFonts w:ascii="Cambria Math" w:eastAsiaTheme="minorEastAsia" w:hAnsi="Cambria Math"/>
              <w:lang w:val="el-GR"/>
            </w:rPr>
            <m:t>reduc</m:t>
          </w:ins>
        </m:r>
        <m:sSubSup>
          <m:sSubSupPr>
            <m:ctrlPr>
              <w:ins w:id="4811" w:author="Στάθης Καπ" w:date="2023-03-09T17:28:00Z">
                <w:rPr>
                  <w:rFonts w:ascii="Cambria Math" w:eastAsiaTheme="minorEastAsia" w:hAnsi="Cambria Math"/>
                  <w:i/>
                  <w:lang w:val="el-GR"/>
                </w:rPr>
              </w:ins>
            </m:ctrlPr>
          </m:sSubSupPr>
          <m:e>
            <m:r>
              <w:ins w:id="4812" w:author="Στάθης Καπ" w:date="2023-03-09T17:28:00Z">
                <w:rPr>
                  <w:rFonts w:ascii="Cambria Math" w:eastAsiaTheme="minorEastAsia" w:hAnsi="Cambria Math"/>
                  <w:lang w:val="el-GR"/>
                </w:rPr>
                <m:t>e</m:t>
              </w:ins>
            </m:r>
          </m:e>
          <m:sub>
            <m:r>
              <w:ins w:id="4813" w:author="Στάθης Καπ" w:date="2023-03-09T17:28:00Z">
                <w:rPr>
                  <w:rFonts w:ascii="Cambria Math" w:eastAsiaTheme="minorEastAsia" w:hAnsi="Cambria Math"/>
                  <w:lang w:val="el-GR"/>
                </w:rPr>
                <m:t>i</m:t>
              </w:ins>
            </m:r>
          </m:sub>
          <m:sup>
            <m:r>
              <w:ins w:id="4814" w:author="Στάθης Καπ" w:date="2023-03-09T17:28:00Z">
                <w:rPr>
                  <w:rFonts w:ascii="Cambria Math" w:eastAsiaTheme="minorEastAsia" w:hAnsi="Cambria Math"/>
                  <w:lang w:val="el-GR"/>
                </w:rPr>
                <m:t>-</m:t>
              </w:ins>
            </m:r>
          </m:sup>
        </m:sSubSup>
      </m:oMath>
      <w:ins w:id="4815" w:author="Στάθης Καπ" w:date="2023-03-09T17:28:00Z">
        <w:r w:rsidR="00430E99">
          <w:rPr>
            <w:rFonts w:eastAsiaTheme="minorEastAsia"/>
            <w:lang w:val="el-GR"/>
          </w:rPr>
          <w:t xml:space="preserve">) και δεξιά </w:t>
        </w:r>
        <w:r w:rsidR="00430E99" w:rsidRPr="00430E99">
          <w:rPr>
            <w:rFonts w:eastAsiaTheme="minorEastAsia"/>
            <w:lang w:val="el-GR"/>
            <w:rPrChange w:id="4816" w:author="Στάθης Καπ" w:date="2023-03-09T17:29:00Z">
              <w:rPr>
                <w:rFonts w:eastAsiaTheme="minorEastAsia"/>
              </w:rPr>
            </w:rPrChange>
          </w:rPr>
          <w:t>(</w:t>
        </w:r>
      </w:ins>
      <m:oMath>
        <m:r>
          <w:ins w:id="4817" w:author="Στάθης Καπ" w:date="2023-03-09T17:28:00Z">
            <w:rPr>
              <w:rFonts w:ascii="Cambria Math" w:eastAsiaTheme="minorEastAsia" w:hAnsi="Cambria Math"/>
              <w:lang w:val="el-GR"/>
            </w:rPr>
            <m:t>reduc</m:t>
          </w:ins>
        </m:r>
        <m:sSubSup>
          <m:sSubSupPr>
            <m:ctrlPr>
              <w:ins w:id="4818" w:author="Στάθης Καπ" w:date="2023-03-09T17:28:00Z">
                <w:rPr>
                  <w:rFonts w:ascii="Cambria Math" w:eastAsiaTheme="minorEastAsia" w:hAnsi="Cambria Math"/>
                  <w:i/>
                  <w:lang w:val="el-GR"/>
                </w:rPr>
              </w:ins>
            </m:ctrlPr>
          </m:sSubSupPr>
          <m:e>
            <m:r>
              <w:ins w:id="4819" w:author="Στάθης Καπ" w:date="2023-03-09T17:28:00Z">
                <w:rPr>
                  <w:rFonts w:ascii="Cambria Math" w:eastAsiaTheme="minorEastAsia" w:hAnsi="Cambria Math"/>
                  <w:lang w:val="el-GR"/>
                </w:rPr>
                <m:t>e</m:t>
              </w:ins>
            </m:r>
          </m:e>
          <m:sub>
            <m:r>
              <w:ins w:id="4820" w:author="Στάθης Καπ" w:date="2023-03-09T17:28:00Z">
                <w:rPr>
                  <w:rFonts w:ascii="Cambria Math" w:eastAsiaTheme="minorEastAsia" w:hAnsi="Cambria Math"/>
                  <w:lang w:val="el-GR"/>
                </w:rPr>
                <m:t>i</m:t>
              </w:ins>
            </m:r>
          </m:sub>
          <m:sup>
            <m:r>
              <w:ins w:id="4821" w:author="Στάθης Καπ" w:date="2023-03-09T17:28:00Z">
                <w:rPr>
                  <w:rFonts w:ascii="Cambria Math" w:eastAsiaTheme="minorEastAsia" w:hAnsi="Cambria Math"/>
                  <w:lang w:val="el-GR"/>
                </w:rPr>
                <m:t>+</m:t>
              </w:ins>
            </m:r>
          </m:sup>
        </m:sSubSup>
      </m:oMath>
      <w:ins w:id="4822" w:author="Στάθης Καπ" w:date="2023-03-09T17:28:00Z">
        <w:r w:rsidR="00430E99" w:rsidRPr="00430E99">
          <w:rPr>
            <w:rFonts w:eastAsiaTheme="minorEastAsia"/>
            <w:lang w:val="el-GR"/>
            <w:rPrChange w:id="4823" w:author="Στάθης Καπ" w:date="2023-03-09T17:29:00Z">
              <w:rPr>
                <w:rFonts w:eastAsiaTheme="minorEastAsia"/>
              </w:rPr>
            </w:rPrChange>
          </w:rPr>
          <w:t>)</w:t>
        </w:r>
        <w:r w:rsidR="00430E99" w:rsidRPr="00430E99">
          <w:rPr>
            <w:rFonts w:eastAsiaTheme="minorEastAsia"/>
            <w:lang w:val="el-GR"/>
            <w:rPrChange w:id="4824" w:author="Στάθης Καπ" w:date="2023-03-09T17:28:00Z">
              <w:rPr>
                <w:rFonts w:eastAsiaTheme="minorEastAsia"/>
              </w:rPr>
            </w:rPrChange>
          </w:rPr>
          <w:t xml:space="preserve"> </w:t>
        </w:r>
      </w:ins>
      <w:ins w:id="4825" w:author="Στάθης Καπ" w:date="2023-03-09T17:14:00Z">
        <w:r w:rsidR="001338E5">
          <w:rPr>
            <w:rFonts w:eastAsiaTheme="minorEastAsia"/>
            <w:lang w:val="el-GR"/>
          </w:rPr>
          <w:t>υπολογίζεται ως εξής:</w:t>
        </w:r>
      </w:ins>
    </w:p>
    <w:tbl>
      <w:tblPr>
        <w:tblStyle w:val="TableGrid"/>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826" w:author="Στάθης Καπ" w:date="2023-03-09T17:37: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20"/>
        <w:gridCol w:w="7610"/>
        <w:gridCol w:w="619"/>
        <w:tblGridChange w:id="4827">
          <w:tblGrid>
            <w:gridCol w:w="25"/>
            <w:gridCol w:w="595"/>
            <w:gridCol w:w="23"/>
            <w:gridCol w:w="7587"/>
            <w:gridCol w:w="14"/>
            <w:gridCol w:w="605"/>
            <w:gridCol w:w="14"/>
          </w:tblGrid>
        </w:tblGridChange>
      </w:tblGrid>
      <w:tr w:rsidR="00D213D4" w14:paraId="0708C3DE" w14:textId="77777777" w:rsidTr="00FC3119">
        <w:trPr>
          <w:ins w:id="4828" w:author="Στάθης Καπ" w:date="2023-03-09T17:14:00Z"/>
          <w:trPrChange w:id="4829" w:author="Στάθης Καπ" w:date="2023-03-09T17:37:00Z">
            <w:trPr>
              <w:gridBefore w:val="1"/>
            </w:trPr>
          </w:trPrChange>
        </w:trPr>
        <w:tc>
          <w:tcPr>
            <w:tcW w:w="350" w:type="pct"/>
            <w:tcPrChange w:id="4830" w:author="Στάθης Καπ" w:date="2023-03-09T17:37:00Z">
              <w:tcPr>
                <w:tcW w:w="350" w:type="pct"/>
                <w:gridSpan w:val="2"/>
              </w:tcPr>
            </w:tcPrChange>
          </w:tcPr>
          <w:p w14:paraId="1F3A8F1F" w14:textId="77777777" w:rsidR="00D213D4" w:rsidRDefault="00D213D4" w:rsidP="009861B1">
            <w:pPr>
              <w:spacing w:after="160"/>
              <w:rPr>
                <w:ins w:id="4831" w:author="Στάθης Καπ" w:date="2023-03-09T17:14:00Z"/>
                <w:lang w:val="el-GR"/>
              </w:rPr>
            </w:pPr>
          </w:p>
        </w:tc>
        <w:tc>
          <w:tcPr>
            <w:tcW w:w="4300" w:type="pct"/>
            <w:tcPrChange w:id="4832" w:author="Στάθης Καπ" w:date="2023-03-09T17:37:00Z">
              <w:tcPr>
                <w:tcW w:w="4300" w:type="pct"/>
                <w:gridSpan w:val="2"/>
              </w:tcPr>
            </w:tcPrChange>
          </w:tcPr>
          <w:p w14:paraId="2491697C" w14:textId="67CD7ADF" w:rsidR="00D213D4" w:rsidRPr="009861B1" w:rsidRDefault="00D213D4" w:rsidP="009861B1">
            <w:pPr>
              <w:rPr>
                <w:ins w:id="4833" w:author="Στάθης Καπ" w:date="2023-03-09T17:14:00Z"/>
                <w:rFonts w:eastAsiaTheme="minorEastAsia"/>
              </w:rPr>
            </w:pPr>
            <m:oMathPara>
              <m:oMath>
                <m:r>
                  <w:ins w:id="4834" w:author="Στάθης Καπ" w:date="2023-03-09T17:14:00Z">
                    <w:rPr>
                      <w:rFonts w:ascii="Cambria Math" w:hAnsi="Cambria Math"/>
                    </w:rPr>
                    <m:t>rati</m:t>
                  </w:ins>
                </m:r>
                <m:sSub>
                  <m:sSubPr>
                    <m:ctrlPr>
                      <w:ins w:id="4835" w:author="Στάθης Καπ" w:date="2023-03-09T17:14:00Z">
                        <w:rPr>
                          <w:rFonts w:ascii="Cambria Math" w:hAnsi="Cambria Math"/>
                          <w:i/>
                        </w:rPr>
                      </w:ins>
                    </m:ctrlPr>
                  </m:sSubPr>
                  <m:e>
                    <m:r>
                      <w:ins w:id="4836" w:author="Στάθης Καπ" w:date="2023-03-09T17:14:00Z">
                        <w:rPr>
                          <w:rFonts w:ascii="Cambria Math" w:hAnsi="Cambria Math"/>
                        </w:rPr>
                        <m:t>o</m:t>
                      </w:ins>
                    </m:r>
                  </m:e>
                  <m:sub>
                    <m:r>
                      <w:ins w:id="4837" w:author="Στάθης Καπ" w:date="2023-03-09T17:14:00Z">
                        <w:rPr>
                          <w:rFonts w:ascii="Cambria Math" w:hAnsi="Cambria Math"/>
                        </w:rPr>
                        <m:t>i</m:t>
                      </w:ins>
                    </m:r>
                  </m:sub>
                </m:sSub>
                <m:r>
                  <w:ins w:id="4838" w:author="Στάθης Καπ" w:date="2023-03-09T17:14:00Z">
                    <w:rPr>
                      <w:rFonts w:ascii="Cambria Math" w:hAnsi="Cambria Math"/>
                    </w:rPr>
                    <m:t>=</m:t>
                  </w:ins>
                </m:r>
                <m:r>
                  <w:ins w:id="4839" w:author="Στάθης Καπ" w:date="2023-03-09T17:23:00Z">
                    <w:rPr>
                      <w:rFonts w:ascii="Cambria Math" w:hAnsi="Cambria Math"/>
                    </w:rPr>
                    <m:t>coun</m:t>
                  </w:ins>
                </m:r>
                <m:sSub>
                  <m:sSubPr>
                    <m:ctrlPr>
                      <w:ins w:id="4840" w:author="Στάθης Καπ" w:date="2023-03-09T17:23:00Z">
                        <w:rPr>
                          <w:rFonts w:ascii="Cambria Math" w:hAnsi="Cambria Math"/>
                          <w:i/>
                        </w:rPr>
                      </w:ins>
                    </m:ctrlPr>
                  </m:sSubPr>
                  <m:e>
                    <m:r>
                      <w:ins w:id="4841" w:author="Στάθης Καπ" w:date="2023-03-09T17:23:00Z">
                        <w:rPr>
                          <w:rFonts w:ascii="Cambria Math" w:hAnsi="Cambria Math"/>
                        </w:rPr>
                        <m:t>t</m:t>
                      </w:ins>
                    </m:r>
                  </m:e>
                  <m:sub>
                    <m:r>
                      <w:ins w:id="4842" w:author="Στάθης Καπ" w:date="2023-03-09T17:23:00Z">
                        <w:rPr>
                          <w:rFonts w:ascii="Cambria Math" w:hAnsi="Cambria Math"/>
                        </w:rPr>
                        <m:t>i-1</m:t>
                      </w:ins>
                    </m:r>
                  </m:sub>
                </m:sSub>
                <m:r>
                  <w:ins w:id="4843" w:author="Στάθης Καπ" w:date="2023-03-09T17:38:00Z">
                    <w:rPr>
                      <w:rFonts w:ascii="Cambria Math" w:hAnsi="Cambria Math"/>
                    </w:rPr>
                    <m:t>/</m:t>
                  </w:ins>
                </m:r>
                <m:r>
                  <w:ins w:id="4844" w:author="Στάθης Καπ" w:date="2023-03-09T17:23:00Z">
                    <w:rPr>
                      <w:rFonts w:ascii="Cambria Math" w:hAnsi="Cambria Math"/>
                    </w:rPr>
                    <m:t>coun</m:t>
                  </w:ins>
                </m:r>
                <m:sSub>
                  <m:sSubPr>
                    <m:ctrlPr>
                      <w:ins w:id="4845" w:author="Στάθης Καπ" w:date="2023-03-09T17:23:00Z">
                        <w:rPr>
                          <w:rFonts w:ascii="Cambria Math" w:hAnsi="Cambria Math"/>
                          <w:i/>
                        </w:rPr>
                      </w:ins>
                    </m:ctrlPr>
                  </m:sSubPr>
                  <m:e>
                    <m:r>
                      <w:ins w:id="4846" w:author="Στάθης Καπ" w:date="2023-03-09T17:23:00Z">
                        <w:rPr>
                          <w:rFonts w:ascii="Cambria Math" w:hAnsi="Cambria Math"/>
                        </w:rPr>
                        <m:t>t</m:t>
                      </w:ins>
                    </m:r>
                  </m:e>
                  <m:sub>
                    <m:r>
                      <w:ins w:id="4847" w:author="Στάθης Καπ" w:date="2023-03-09T17:23:00Z">
                        <w:rPr>
                          <w:rFonts w:ascii="Cambria Math" w:hAnsi="Cambria Math"/>
                        </w:rPr>
                        <m:t>i+1</m:t>
                      </w:ins>
                    </m:r>
                  </m:sub>
                </m:sSub>
              </m:oMath>
            </m:oMathPara>
          </w:p>
        </w:tc>
        <w:tc>
          <w:tcPr>
            <w:tcW w:w="350" w:type="pct"/>
            <w:vAlign w:val="center"/>
            <w:tcPrChange w:id="4848" w:author="Στάθης Καπ" w:date="2023-03-09T17:37:00Z">
              <w:tcPr>
                <w:tcW w:w="350" w:type="pct"/>
                <w:gridSpan w:val="2"/>
                <w:vAlign w:val="center"/>
              </w:tcPr>
            </w:tcPrChange>
          </w:tcPr>
          <w:p w14:paraId="79888FFD" w14:textId="3E3BEDC3" w:rsidR="00D213D4" w:rsidRPr="002453A0" w:rsidRDefault="00D213D4" w:rsidP="009861B1">
            <w:pPr>
              <w:pStyle w:val="Caption"/>
              <w:spacing w:after="160"/>
              <w:rPr>
                <w:ins w:id="4849" w:author="Στάθης Καπ" w:date="2023-03-09T17:14:00Z"/>
              </w:rPr>
            </w:pPr>
            <w:ins w:id="4850" w:author="Στάθης Καπ" w:date="2023-03-09T17:14: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4851" w:author="Στάθης Καπ" w:date="2023-03-09T17:1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852" w:author="Στάθης Καπ" w:date="2023-03-11T10:39:00Z">
              <w:r w:rsidR="00657928">
                <w:rPr>
                  <w:noProof/>
                  <w:lang w:val="el-GR"/>
                </w:rPr>
                <w:t>2</w:t>
              </w:r>
            </w:ins>
            <w:ins w:id="4853" w:author="Στάθης Καπ" w:date="2023-03-09T17:14:00Z">
              <w:r>
                <w:rPr>
                  <w:lang w:val="el-GR"/>
                </w:rPr>
                <w:fldChar w:fldCharType="end"/>
              </w:r>
              <w:r>
                <w:t>)</w:t>
              </w:r>
            </w:ins>
          </w:p>
        </w:tc>
      </w:tr>
      <w:tr w:rsidR="00FC3119" w14:paraId="413B317C" w14:textId="77777777" w:rsidTr="00FC3119">
        <w:trPr>
          <w:ins w:id="4854" w:author="Στάθης Καπ" w:date="2023-03-09T17:30:00Z"/>
        </w:trPr>
        <w:tc>
          <w:tcPr>
            <w:tcW w:w="350" w:type="pct"/>
            <w:vAlign w:val="center"/>
          </w:tcPr>
          <w:p w14:paraId="37C26C50" w14:textId="77777777" w:rsidR="00430E99" w:rsidRDefault="00430E99" w:rsidP="00FC3119">
            <w:pPr>
              <w:spacing w:after="160"/>
              <w:rPr>
                <w:ins w:id="4855" w:author="Στάθης Καπ" w:date="2023-03-09T17:30:00Z"/>
                <w:lang w:val="el-GR"/>
              </w:rPr>
            </w:pPr>
          </w:p>
        </w:tc>
        <w:tc>
          <w:tcPr>
            <w:tcW w:w="4300" w:type="pct"/>
            <w:vAlign w:val="center"/>
          </w:tcPr>
          <w:p w14:paraId="38C206B0" w14:textId="31FA3842" w:rsidR="00430E99" w:rsidRPr="00FC3119" w:rsidRDefault="00430E99" w:rsidP="00FC3119">
            <w:pPr>
              <w:rPr>
                <w:ins w:id="4856" w:author="Στάθης Καπ" w:date="2023-03-09T17:30:00Z"/>
                <w:rFonts w:eastAsiaTheme="minorEastAsia"/>
                <w:lang w:val="el-GR"/>
                <w:rPrChange w:id="4857" w:author="Στάθης Καπ" w:date="2023-03-09T17:35:00Z">
                  <w:rPr>
                    <w:ins w:id="4858" w:author="Στάθης Καπ" w:date="2023-03-09T17:30:00Z"/>
                    <w:rFonts w:eastAsiaTheme="minorEastAsia"/>
                  </w:rPr>
                </w:rPrChange>
              </w:rPr>
            </w:pPr>
            <m:oMathPara>
              <m:oMath>
                <m:r>
                  <w:ins w:id="4859" w:author="Στάθης Καπ" w:date="2023-03-09T17:30:00Z">
                    <w:rPr>
                      <w:rFonts w:ascii="Cambria Math" w:hAnsi="Cambria Math"/>
                    </w:rPr>
                    <m:t>reduc</m:t>
                  </w:ins>
                </m:r>
                <m:sSubSup>
                  <m:sSubSupPr>
                    <m:ctrlPr>
                      <w:ins w:id="4860" w:author="Στάθης Καπ" w:date="2023-03-09T17:30:00Z">
                        <w:rPr>
                          <w:rFonts w:ascii="Cambria Math" w:hAnsi="Cambria Math"/>
                          <w:i/>
                        </w:rPr>
                      </w:ins>
                    </m:ctrlPr>
                  </m:sSubSupPr>
                  <m:e>
                    <m:r>
                      <w:ins w:id="4861" w:author="Στάθης Καπ" w:date="2023-03-09T17:30:00Z">
                        <w:rPr>
                          <w:rFonts w:ascii="Cambria Math" w:hAnsi="Cambria Math"/>
                        </w:rPr>
                        <m:t>e</m:t>
                      </w:ins>
                    </m:r>
                  </m:e>
                  <m:sub>
                    <m:r>
                      <w:ins w:id="4862" w:author="Στάθης Καπ" w:date="2023-03-09T17:30:00Z">
                        <w:rPr>
                          <w:rFonts w:ascii="Cambria Math" w:hAnsi="Cambria Math"/>
                        </w:rPr>
                        <m:t>i</m:t>
                      </w:ins>
                    </m:r>
                  </m:sub>
                  <m:sup>
                    <m:r>
                      <w:ins w:id="4863" w:author="Στάθης Καπ" w:date="2023-03-09T17:30:00Z">
                        <w:rPr>
                          <w:rFonts w:ascii="Cambria Math" w:hAnsi="Cambria Math"/>
                        </w:rPr>
                        <m:t>-</m:t>
                      </w:ins>
                    </m:r>
                  </m:sup>
                </m:sSubSup>
                <m:r>
                  <w:ins w:id="4864" w:author="Στάθης Καπ" w:date="2023-03-09T17:30:00Z">
                    <w:rPr>
                      <w:rFonts w:ascii="Cambria Math" w:hAnsi="Cambria Math"/>
                    </w:rPr>
                    <m:t>=rati</m:t>
                  </w:ins>
                </m:r>
                <m:sSub>
                  <m:sSubPr>
                    <m:ctrlPr>
                      <w:ins w:id="4865" w:author="Στάθης Καπ" w:date="2023-03-09T17:30:00Z">
                        <w:rPr>
                          <w:rFonts w:ascii="Cambria Math" w:hAnsi="Cambria Math"/>
                          <w:i/>
                        </w:rPr>
                      </w:ins>
                    </m:ctrlPr>
                  </m:sSubPr>
                  <m:e>
                    <m:r>
                      <w:ins w:id="4866" w:author="Στάθης Καπ" w:date="2023-03-09T17:30:00Z">
                        <w:rPr>
                          <w:rFonts w:ascii="Cambria Math" w:hAnsi="Cambria Math"/>
                        </w:rPr>
                        <m:t>o</m:t>
                      </w:ins>
                    </m:r>
                  </m:e>
                  <m:sub>
                    <m:r>
                      <w:ins w:id="4867" w:author="Στάθης Καπ" w:date="2023-03-09T17:30:00Z">
                        <w:rPr>
                          <w:rFonts w:ascii="Cambria Math" w:hAnsi="Cambria Math"/>
                        </w:rPr>
                        <m:t>i</m:t>
                      </w:ins>
                    </m:r>
                  </m:sub>
                </m:sSub>
                <m:r>
                  <w:ins w:id="4868" w:author="Στάθης Καπ" w:date="2023-03-09T17:30:00Z">
                    <w:rPr>
                      <w:rFonts w:ascii="Cambria Math" w:hAnsi="Cambria Math"/>
                    </w:rPr>
                    <m:t>*reduc</m:t>
                  </w:ins>
                </m:r>
                <m:sSub>
                  <m:sSubPr>
                    <m:ctrlPr>
                      <w:ins w:id="4869" w:author="Στάθης Καπ" w:date="2023-03-09T17:30:00Z">
                        <w:rPr>
                          <w:rFonts w:ascii="Cambria Math" w:hAnsi="Cambria Math"/>
                          <w:i/>
                        </w:rPr>
                      </w:ins>
                    </m:ctrlPr>
                  </m:sSubPr>
                  <m:e>
                    <m:r>
                      <w:ins w:id="4870" w:author="Στάθης Καπ" w:date="2023-03-09T17:30:00Z">
                        <w:rPr>
                          <w:rFonts w:ascii="Cambria Math" w:hAnsi="Cambria Math"/>
                        </w:rPr>
                        <m:t>e</m:t>
                      </w:ins>
                    </m:r>
                  </m:e>
                  <m:sub>
                    <m:r>
                      <w:ins w:id="4871" w:author="Στάθης Καπ" w:date="2023-03-09T17:30:00Z">
                        <w:rPr>
                          <w:rFonts w:ascii="Cambria Math" w:hAnsi="Cambria Math"/>
                        </w:rPr>
                        <m:t>i</m:t>
                      </w:ins>
                    </m:r>
                  </m:sub>
                </m:sSub>
                <m:r>
                  <w:ins w:id="4872" w:author="Στάθης Καπ" w:date="2023-03-09T17:30:00Z">
                    <w:rPr>
                      <w:rFonts w:ascii="Cambria Math" w:hAnsi="Cambria Math"/>
                    </w:rPr>
                    <m:t>/(rati</m:t>
                  </w:ins>
                </m:r>
                <m:sSub>
                  <m:sSubPr>
                    <m:ctrlPr>
                      <w:ins w:id="4873" w:author="Στάθης Καπ" w:date="2023-03-09T17:30:00Z">
                        <w:rPr>
                          <w:rFonts w:ascii="Cambria Math" w:hAnsi="Cambria Math"/>
                          <w:i/>
                        </w:rPr>
                      </w:ins>
                    </m:ctrlPr>
                  </m:sSubPr>
                  <m:e>
                    <m:r>
                      <w:ins w:id="4874" w:author="Στάθης Καπ" w:date="2023-03-09T17:30:00Z">
                        <w:rPr>
                          <w:rFonts w:ascii="Cambria Math" w:hAnsi="Cambria Math"/>
                        </w:rPr>
                        <m:t>o</m:t>
                      </w:ins>
                    </m:r>
                  </m:e>
                  <m:sub>
                    <m:r>
                      <w:ins w:id="4875" w:author="Στάθης Καπ" w:date="2023-03-09T17:30:00Z">
                        <w:rPr>
                          <w:rFonts w:ascii="Cambria Math" w:hAnsi="Cambria Math"/>
                        </w:rPr>
                        <m:t>i</m:t>
                      </w:ins>
                    </m:r>
                  </m:sub>
                </m:sSub>
                <m:r>
                  <w:ins w:id="4876" w:author="Στάθης Καπ" w:date="2023-03-09T17:30:00Z">
                    <w:rPr>
                      <w:rFonts w:ascii="Cambria Math" w:hAnsi="Cambria Math"/>
                    </w:rPr>
                    <m:t>+1)</m:t>
                  </w:ins>
                </m:r>
              </m:oMath>
            </m:oMathPara>
          </w:p>
        </w:tc>
        <w:tc>
          <w:tcPr>
            <w:tcW w:w="350" w:type="pct"/>
            <w:vAlign w:val="center"/>
          </w:tcPr>
          <w:p w14:paraId="06876EAC" w14:textId="5A71AD92" w:rsidR="00430E99" w:rsidRPr="002453A0" w:rsidRDefault="00430E99" w:rsidP="00FC3119">
            <w:pPr>
              <w:pStyle w:val="Caption"/>
              <w:spacing w:after="160"/>
              <w:rPr>
                <w:ins w:id="4877" w:author="Στάθης Καπ" w:date="2023-03-09T17:30:00Z"/>
              </w:rPr>
            </w:pPr>
            <w:ins w:id="4878" w:author="Στάθης Καπ" w:date="2023-03-09T17:30: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4879" w:author="Στάθης Καπ" w:date="2023-03-09T17:3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880" w:author="Στάθης Καπ" w:date="2023-03-11T10:39:00Z">
              <w:r w:rsidR="00657928">
                <w:rPr>
                  <w:noProof/>
                  <w:lang w:val="el-GR"/>
                </w:rPr>
                <w:t>3</w:t>
              </w:r>
            </w:ins>
            <w:ins w:id="4881" w:author="Στάθης Καπ" w:date="2023-03-09T17:30:00Z">
              <w:r>
                <w:rPr>
                  <w:lang w:val="el-GR"/>
                </w:rPr>
                <w:fldChar w:fldCharType="end"/>
              </w:r>
              <w:r>
                <w:t>)</w:t>
              </w:r>
            </w:ins>
          </w:p>
        </w:tc>
      </w:tr>
      <w:tr w:rsidR="00FC3119" w14:paraId="79CA19B3" w14:textId="77777777" w:rsidTr="00FC3119">
        <w:tblPrEx>
          <w:tblPrExChange w:id="4882" w:author="Στάθης Καπ" w:date="2023-03-09T17:37:00Z">
            <w:tblPrEx>
              <w:tblW w:w="500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4883" w:author="Στάθης Καπ" w:date="2023-03-09T17:36:00Z"/>
          <w:trPrChange w:id="4884" w:author="Στάθης Καπ" w:date="2023-03-09T17:37:00Z">
            <w:trPr>
              <w:gridBefore w:val="1"/>
            </w:trPr>
          </w:trPrChange>
        </w:trPr>
        <w:tc>
          <w:tcPr>
            <w:tcW w:w="350" w:type="pct"/>
            <w:vAlign w:val="center"/>
            <w:tcPrChange w:id="4885" w:author="Στάθης Καπ" w:date="2023-03-09T17:37:00Z">
              <w:tcPr>
                <w:tcW w:w="350" w:type="pct"/>
                <w:gridSpan w:val="2"/>
                <w:vAlign w:val="center"/>
              </w:tcPr>
            </w:tcPrChange>
          </w:tcPr>
          <w:p w14:paraId="4F463966" w14:textId="77777777" w:rsidR="00FC3119" w:rsidRDefault="00FC3119" w:rsidP="009861B1">
            <w:pPr>
              <w:spacing w:after="160"/>
              <w:rPr>
                <w:ins w:id="4886" w:author="Στάθης Καπ" w:date="2023-03-09T17:36:00Z"/>
                <w:lang w:val="el-GR"/>
              </w:rPr>
            </w:pPr>
          </w:p>
        </w:tc>
        <w:tc>
          <w:tcPr>
            <w:tcW w:w="4300" w:type="pct"/>
            <w:vAlign w:val="center"/>
            <w:tcPrChange w:id="4887" w:author="Στάθης Καπ" w:date="2023-03-09T17:37:00Z">
              <w:tcPr>
                <w:tcW w:w="4300" w:type="pct"/>
                <w:gridSpan w:val="2"/>
                <w:vAlign w:val="center"/>
              </w:tcPr>
            </w:tcPrChange>
          </w:tcPr>
          <w:p w14:paraId="5414D472" w14:textId="00256D65" w:rsidR="00FC3119" w:rsidRPr="009861B1" w:rsidRDefault="00FC3119" w:rsidP="009861B1">
            <w:pPr>
              <w:rPr>
                <w:ins w:id="4888" w:author="Στάθης Καπ" w:date="2023-03-09T17:36:00Z"/>
                <w:rFonts w:eastAsiaTheme="minorEastAsia"/>
                <w:lang w:val="el-GR"/>
              </w:rPr>
            </w:pPr>
            <m:oMathPara>
              <m:oMath>
                <m:r>
                  <w:ins w:id="4889" w:author="Στάθης Καπ" w:date="2023-03-09T17:36:00Z">
                    <w:rPr>
                      <w:rFonts w:ascii="Cambria Math" w:hAnsi="Cambria Math"/>
                    </w:rPr>
                    <m:t>reduc</m:t>
                  </w:ins>
                </m:r>
                <m:sSubSup>
                  <m:sSubSupPr>
                    <m:ctrlPr>
                      <w:ins w:id="4890" w:author="Στάθης Καπ" w:date="2023-03-09T17:36:00Z">
                        <w:rPr>
                          <w:rFonts w:ascii="Cambria Math" w:hAnsi="Cambria Math"/>
                          <w:i/>
                        </w:rPr>
                      </w:ins>
                    </m:ctrlPr>
                  </m:sSubSupPr>
                  <m:e>
                    <m:r>
                      <w:ins w:id="4891" w:author="Στάθης Καπ" w:date="2023-03-09T17:36:00Z">
                        <w:rPr>
                          <w:rFonts w:ascii="Cambria Math" w:hAnsi="Cambria Math"/>
                        </w:rPr>
                        <m:t>e</m:t>
                      </w:ins>
                    </m:r>
                  </m:e>
                  <m:sub>
                    <m:r>
                      <w:ins w:id="4892" w:author="Στάθης Καπ" w:date="2023-03-09T17:36:00Z">
                        <w:rPr>
                          <w:rFonts w:ascii="Cambria Math" w:hAnsi="Cambria Math"/>
                        </w:rPr>
                        <m:t>i</m:t>
                      </w:ins>
                    </m:r>
                  </m:sub>
                  <m:sup>
                    <m:r>
                      <w:ins w:id="4893" w:author="Στάθης Καπ" w:date="2023-03-09T17:37:00Z">
                        <w:rPr>
                          <w:rFonts w:ascii="Cambria Math" w:hAnsi="Cambria Math"/>
                        </w:rPr>
                        <m:t>+</m:t>
                      </w:ins>
                    </m:r>
                  </m:sup>
                </m:sSubSup>
                <m:r>
                  <w:ins w:id="4894" w:author="Στάθης Καπ" w:date="2023-03-09T17:36:00Z">
                    <w:rPr>
                      <w:rFonts w:ascii="Cambria Math" w:hAnsi="Cambria Math"/>
                    </w:rPr>
                    <m:t>=</m:t>
                  </w:ins>
                </m:r>
                <m:r>
                  <w:ins w:id="4895" w:author="Στάθης Καπ" w:date="2023-03-09T17:37:00Z">
                    <w:rPr>
                      <w:rFonts w:ascii="Cambria Math" w:hAnsi="Cambria Math"/>
                    </w:rPr>
                    <m:t>reduc</m:t>
                  </w:ins>
                </m:r>
                <m:sSub>
                  <m:sSubPr>
                    <m:ctrlPr>
                      <w:ins w:id="4896" w:author="Στάθης Καπ" w:date="2023-03-09T17:37:00Z">
                        <w:rPr>
                          <w:rFonts w:ascii="Cambria Math" w:hAnsi="Cambria Math"/>
                          <w:i/>
                        </w:rPr>
                      </w:ins>
                    </m:ctrlPr>
                  </m:sSubPr>
                  <m:e>
                    <m:r>
                      <w:ins w:id="4897" w:author="Στάθης Καπ" w:date="2023-03-09T17:37:00Z">
                        <w:rPr>
                          <w:rFonts w:ascii="Cambria Math" w:hAnsi="Cambria Math"/>
                        </w:rPr>
                        <m:t>e</m:t>
                      </w:ins>
                    </m:r>
                  </m:e>
                  <m:sub>
                    <m:r>
                      <w:ins w:id="4898" w:author="Στάθης Καπ" w:date="2023-03-09T17:37:00Z">
                        <w:rPr>
                          <w:rFonts w:ascii="Cambria Math" w:hAnsi="Cambria Math"/>
                        </w:rPr>
                        <m:t>i</m:t>
                      </w:ins>
                    </m:r>
                  </m:sub>
                </m:sSub>
                <m:r>
                  <w:ins w:id="4899" w:author="Στάθης Καπ" w:date="2023-03-09T17:37:00Z">
                    <w:rPr>
                      <w:rFonts w:ascii="Cambria Math" w:hAnsi="Cambria Math"/>
                    </w:rPr>
                    <m:t>-reduc</m:t>
                  </w:ins>
                </m:r>
                <m:sSubSup>
                  <m:sSubSupPr>
                    <m:ctrlPr>
                      <w:ins w:id="4900" w:author="Στάθης Καπ" w:date="2023-03-09T17:37:00Z">
                        <w:rPr>
                          <w:rFonts w:ascii="Cambria Math" w:hAnsi="Cambria Math"/>
                          <w:i/>
                        </w:rPr>
                      </w:ins>
                    </m:ctrlPr>
                  </m:sSubSupPr>
                  <m:e>
                    <m:r>
                      <w:ins w:id="4901" w:author="Στάθης Καπ" w:date="2023-03-09T17:37:00Z">
                        <w:rPr>
                          <w:rFonts w:ascii="Cambria Math" w:hAnsi="Cambria Math"/>
                        </w:rPr>
                        <m:t>e</m:t>
                      </w:ins>
                    </m:r>
                  </m:e>
                  <m:sub>
                    <m:r>
                      <w:ins w:id="4902" w:author="Στάθης Καπ" w:date="2023-03-09T17:37:00Z">
                        <w:rPr>
                          <w:rFonts w:ascii="Cambria Math" w:hAnsi="Cambria Math"/>
                        </w:rPr>
                        <m:t>i</m:t>
                      </w:ins>
                    </m:r>
                  </m:sub>
                  <m:sup>
                    <m:r>
                      <w:ins w:id="4903" w:author="Στάθης Καπ" w:date="2023-03-09T17:37:00Z">
                        <w:rPr>
                          <w:rFonts w:ascii="Cambria Math" w:hAnsi="Cambria Math"/>
                        </w:rPr>
                        <m:t>-</m:t>
                      </w:ins>
                    </m:r>
                  </m:sup>
                </m:sSubSup>
              </m:oMath>
            </m:oMathPara>
          </w:p>
        </w:tc>
        <w:tc>
          <w:tcPr>
            <w:tcW w:w="350" w:type="pct"/>
            <w:vAlign w:val="center"/>
            <w:tcPrChange w:id="4904" w:author="Στάθης Καπ" w:date="2023-03-09T17:37:00Z">
              <w:tcPr>
                <w:tcW w:w="350" w:type="pct"/>
                <w:gridSpan w:val="2"/>
                <w:vAlign w:val="center"/>
              </w:tcPr>
            </w:tcPrChange>
          </w:tcPr>
          <w:p w14:paraId="3E2703D0" w14:textId="1952BA23" w:rsidR="00FC3119" w:rsidRPr="002453A0" w:rsidRDefault="00FC3119" w:rsidP="009861B1">
            <w:pPr>
              <w:pStyle w:val="Caption"/>
              <w:spacing w:after="160"/>
              <w:rPr>
                <w:ins w:id="4905" w:author="Στάθης Καπ" w:date="2023-03-09T17:36:00Z"/>
              </w:rPr>
            </w:pPr>
            <w:ins w:id="4906" w:author="Στάθης Καπ" w:date="2023-03-09T17:36: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4907" w:author="Στάθης Καπ" w:date="2023-03-09T17:36: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908" w:author="Στάθης Καπ" w:date="2023-03-11T10:39:00Z">
              <w:r w:rsidR="00657928">
                <w:rPr>
                  <w:noProof/>
                  <w:lang w:val="el-GR"/>
                </w:rPr>
                <w:t>4</w:t>
              </w:r>
            </w:ins>
            <w:ins w:id="4909" w:author="Στάθης Καπ" w:date="2023-03-09T17:36:00Z">
              <w:r>
                <w:rPr>
                  <w:lang w:val="el-GR"/>
                </w:rPr>
                <w:fldChar w:fldCharType="end"/>
              </w:r>
              <w:r>
                <w:t>)</w:t>
              </w:r>
            </w:ins>
          </w:p>
        </w:tc>
      </w:tr>
    </w:tbl>
    <w:p w14:paraId="0445DA42" w14:textId="77777777" w:rsidR="00B40F10" w:rsidRDefault="00B40F10" w:rsidP="00646626">
      <w:pPr>
        <w:rPr>
          <w:ins w:id="4910" w:author="Στάθης Καπ" w:date="2023-03-09T17:42:00Z"/>
          <w:rFonts w:eastAsiaTheme="minorEastAsia"/>
          <w:lang w:val="el-GR"/>
        </w:rPr>
      </w:pPr>
      <w:ins w:id="4911" w:author="Στάθης Καπ" w:date="2023-03-09T17:40:00Z">
        <w:r>
          <w:rPr>
            <w:rFonts w:eastAsiaTheme="minorEastAsia"/>
            <w:lang w:val="el-GR"/>
          </w:rPr>
          <w:t xml:space="preserve">Φυσικά, οι παραπάνω σχέσεις ισχύουν μόνο ένα </w:t>
        </w:r>
      </w:ins>
      <m:oMath>
        <m:r>
          <w:ins w:id="4912" w:author="Στάθης Καπ" w:date="2023-03-09T17:40:00Z">
            <w:rPr>
              <w:rFonts w:ascii="Cambria Math" w:eastAsiaTheme="minorEastAsia" w:hAnsi="Cambria Math"/>
              <w:lang w:val="el-GR"/>
            </w:rPr>
            <m:t>coun</m:t>
          </w:ins>
        </m:r>
        <m:sSub>
          <m:sSubPr>
            <m:ctrlPr>
              <w:ins w:id="4913" w:author="Στάθης Καπ" w:date="2023-03-09T17:40:00Z">
                <w:rPr>
                  <w:rFonts w:ascii="Cambria Math" w:eastAsiaTheme="minorEastAsia" w:hAnsi="Cambria Math"/>
                  <w:i/>
                  <w:lang w:val="el-GR"/>
                </w:rPr>
              </w:ins>
            </m:ctrlPr>
          </m:sSubPr>
          <m:e>
            <m:r>
              <w:ins w:id="4914" w:author="Στάθης Καπ" w:date="2023-03-09T17:40:00Z">
                <w:rPr>
                  <w:rFonts w:ascii="Cambria Math" w:eastAsiaTheme="minorEastAsia" w:hAnsi="Cambria Math"/>
                  <w:lang w:val="el-GR"/>
                </w:rPr>
                <m:t>t</m:t>
              </w:ins>
            </m:r>
          </m:e>
          <m:sub>
            <m:r>
              <w:ins w:id="4915" w:author="Στάθης Καπ" w:date="2023-03-09T17:40:00Z">
                <w:rPr>
                  <w:rFonts w:ascii="Cambria Math" w:eastAsiaTheme="minorEastAsia" w:hAnsi="Cambria Math"/>
                  <w:lang w:val="el-GR"/>
                </w:rPr>
                <m:t>i+1</m:t>
              </w:ins>
            </m:r>
          </m:sub>
        </m:sSub>
        <m:r>
          <w:ins w:id="4916" w:author="Στάθης Καπ" w:date="2023-03-09T17:40:00Z">
            <w:rPr>
              <w:rFonts w:ascii="Cambria Math" w:eastAsiaTheme="minorEastAsia" w:hAnsi="Cambria Math"/>
              <w:lang w:val="el-GR"/>
            </w:rPr>
            <m:t>≠0</m:t>
          </w:ins>
        </m:r>
      </m:oMath>
      <w:ins w:id="4917" w:author="Στάθης Καπ" w:date="2023-03-09T17:40:00Z">
        <w:r w:rsidRPr="00B40F10">
          <w:rPr>
            <w:rFonts w:eastAsiaTheme="minorEastAsia"/>
            <w:lang w:val="el-GR"/>
            <w:rPrChange w:id="4918" w:author="Στάθης Καπ" w:date="2023-03-09T17:40:00Z">
              <w:rPr>
                <w:rFonts w:eastAsiaTheme="minorEastAsia"/>
              </w:rPr>
            </w:rPrChange>
          </w:rPr>
          <w:t xml:space="preserve">. </w:t>
        </w:r>
        <w:r>
          <w:rPr>
            <w:rFonts w:eastAsiaTheme="minorEastAsia"/>
            <w:lang w:val="el-GR"/>
          </w:rPr>
          <w:t xml:space="preserve">Διαφορετικά, </w:t>
        </w:r>
      </w:ins>
      <w:ins w:id="4919" w:author="Στάθης Καπ" w:date="2023-03-09T17:42:00Z">
        <w:r>
          <w:rPr>
            <w:rFonts w:eastAsiaTheme="minorEastAsia"/>
            <w:lang w:val="el-GR"/>
          </w:rPr>
          <w:t>ισχύουν οι εξής περιπτώσεις:</w:t>
        </w:r>
      </w:ins>
    </w:p>
    <w:p w14:paraId="012BE0B3" w14:textId="18EF8F2D" w:rsidR="00430E99" w:rsidRPr="00B40F10" w:rsidRDefault="00B40F10" w:rsidP="00B40F10">
      <w:pPr>
        <w:pStyle w:val="ListParagraph"/>
        <w:numPr>
          <w:ilvl w:val="0"/>
          <w:numId w:val="66"/>
        </w:numPr>
        <w:rPr>
          <w:ins w:id="4920" w:author="Στάθης Καπ" w:date="2023-03-09T17:43:00Z"/>
          <w:rFonts w:eastAsiaTheme="minorEastAsia"/>
          <w:i/>
          <w:lang w:val="el-GR"/>
          <w:rPrChange w:id="4921" w:author="Στάθης Καπ" w:date="2023-03-09T17:43:00Z">
            <w:rPr>
              <w:ins w:id="4922" w:author="Στάθης Καπ" w:date="2023-03-09T17:43:00Z"/>
              <w:rFonts w:eastAsiaTheme="minorEastAsia"/>
              <w:lang w:val="el-GR"/>
            </w:rPr>
          </w:rPrChange>
        </w:rPr>
      </w:pPr>
      <w:ins w:id="4923" w:author="Στάθης Καπ" w:date="2023-03-09T17:40:00Z">
        <w:r w:rsidRPr="00B40F10">
          <w:rPr>
            <w:rFonts w:eastAsiaTheme="minorEastAsia"/>
            <w:lang w:val="el-GR"/>
            <w:rPrChange w:id="4924" w:author="Στάθης Καπ" w:date="2023-03-09T17:42:00Z">
              <w:rPr>
                <w:lang w:val="el-GR"/>
              </w:rPr>
            </w:rPrChange>
          </w:rPr>
          <w:t xml:space="preserve">εάν </w:t>
        </w:r>
      </w:ins>
      <m:oMath>
        <m:r>
          <w:ins w:id="4925" w:author="Στάθης Καπ" w:date="2023-03-09T17:41:00Z">
            <w:rPr>
              <w:rFonts w:ascii="Cambria Math" w:eastAsiaTheme="minorEastAsia" w:hAnsi="Cambria Math"/>
              <w:lang w:val="el-GR"/>
              <w:rPrChange w:id="4926" w:author="Στάθης Καπ" w:date="2023-03-09T17:42:00Z">
                <w:rPr>
                  <w:lang w:val="el-GR"/>
                </w:rPr>
              </w:rPrChange>
            </w:rPr>
            <m:t>coun</m:t>
          </w:ins>
        </m:r>
        <m:sSub>
          <m:sSubPr>
            <m:ctrlPr>
              <w:ins w:id="4927" w:author="Στάθης Καπ" w:date="2023-03-09T17:41:00Z">
                <w:rPr>
                  <w:rFonts w:ascii="Cambria Math" w:eastAsiaTheme="minorEastAsia" w:hAnsi="Cambria Math"/>
                  <w:i/>
                  <w:lang w:val="el-GR"/>
                </w:rPr>
              </w:ins>
            </m:ctrlPr>
          </m:sSubPr>
          <m:e>
            <m:r>
              <w:ins w:id="4928" w:author="Στάθης Καπ" w:date="2023-03-09T17:41:00Z">
                <w:rPr>
                  <w:rFonts w:ascii="Cambria Math" w:eastAsiaTheme="minorEastAsia" w:hAnsi="Cambria Math"/>
                  <w:lang w:val="el-GR"/>
                  <w:rPrChange w:id="4929" w:author="Στάθης Καπ" w:date="2023-03-09T17:42:00Z">
                    <w:rPr>
                      <w:lang w:val="el-GR"/>
                    </w:rPr>
                  </w:rPrChange>
                </w:rPr>
                <m:t>t</m:t>
              </w:ins>
            </m:r>
          </m:e>
          <m:sub>
            <m:r>
              <w:ins w:id="4930" w:author="Στάθης Καπ" w:date="2023-03-09T17:41:00Z">
                <w:rPr>
                  <w:rFonts w:ascii="Cambria Math" w:eastAsiaTheme="minorEastAsia" w:hAnsi="Cambria Math"/>
                  <w:lang w:val="el-GR"/>
                  <w:rPrChange w:id="4931" w:author="Στάθης Καπ" w:date="2023-03-09T17:42:00Z">
                    <w:rPr>
                      <w:lang w:val="el-GR"/>
                    </w:rPr>
                  </w:rPrChange>
                </w:rPr>
                <m:t>i+1</m:t>
              </w:ins>
            </m:r>
          </m:sub>
        </m:sSub>
        <m:r>
          <w:ins w:id="4932" w:author="Στάθης Καπ" w:date="2023-03-09T17:41:00Z">
            <w:rPr>
              <w:rFonts w:ascii="Cambria Math" w:eastAsiaTheme="minorEastAsia" w:hAnsi="Cambria Math"/>
              <w:lang w:val="el-GR"/>
              <w:rPrChange w:id="4933" w:author="Στάθης Καπ" w:date="2023-03-09T17:42:00Z">
                <w:rPr>
                  <w:lang w:val="el-GR"/>
                </w:rPr>
              </w:rPrChange>
            </w:rPr>
            <m:t>=0</m:t>
          </w:ins>
        </m:r>
      </m:oMath>
      <w:ins w:id="4934" w:author="Στάθης Καπ" w:date="2023-03-09T17:41:00Z">
        <w:r w:rsidRPr="00B40F10">
          <w:rPr>
            <w:rFonts w:eastAsiaTheme="minorEastAsia"/>
            <w:lang w:val="el-GR"/>
            <w:rPrChange w:id="4935" w:author="Στάθης Καπ" w:date="2023-03-09T17:42:00Z">
              <w:rPr>
                <w:lang w:val="el-GR"/>
              </w:rPr>
            </w:rPrChange>
          </w:rPr>
          <w:t xml:space="preserve"> και </w:t>
        </w:r>
      </w:ins>
      <m:oMath>
        <m:r>
          <w:ins w:id="4936" w:author="Στάθης Καπ" w:date="2023-03-09T17:42:00Z">
            <w:rPr>
              <w:rFonts w:ascii="Cambria Math" w:eastAsiaTheme="minorEastAsia" w:hAnsi="Cambria Math"/>
              <w:lang w:val="el-GR"/>
            </w:rPr>
            <m:t>coun</m:t>
          </w:ins>
        </m:r>
        <m:sSub>
          <m:sSubPr>
            <m:ctrlPr>
              <w:ins w:id="4937" w:author="Στάθης Καπ" w:date="2023-03-09T17:42:00Z">
                <w:rPr>
                  <w:rFonts w:ascii="Cambria Math" w:eastAsiaTheme="minorEastAsia" w:hAnsi="Cambria Math"/>
                  <w:i/>
                  <w:lang w:val="el-GR"/>
                </w:rPr>
              </w:ins>
            </m:ctrlPr>
          </m:sSubPr>
          <m:e>
            <m:r>
              <w:ins w:id="4938" w:author="Στάθης Καπ" w:date="2023-03-09T17:42:00Z">
                <w:rPr>
                  <w:rFonts w:ascii="Cambria Math" w:eastAsiaTheme="minorEastAsia" w:hAnsi="Cambria Math"/>
                  <w:lang w:val="el-GR"/>
                </w:rPr>
                <m:t>t</m:t>
              </w:ins>
            </m:r>
          </m:e>
          <m:sub>
            <m:r>
              <w:ins w:id="4939" w:author="Στάθης Καπ" w:date="2023-03-09T17:42:00Z">
                <w:rPr>
                  <w:rFonts w:ascii="Cambria Math" w:eastAsiaTheme="minorEastAsia" w:hAnsi="Cambria Math"/>
                  <w:lang w:val="el-GR"/>
                </w:rPr>
                <m:t>i-1</m:t>
              </w:ins>
            </m:r>
          </m:sub>
        </m:sSub>
        <m:r>
          <w:ins w:id="4940" w:author="Στάθης Καπ" w:date="2023-03-09T17:42:00Z">
            <w:rPr>
              <w:rFonts w:ascii="Cambria Math" w:eastAsiaTheme="minorEastAsia" w:hAnsi="Cambria Math"/>
              <w:lang w:val="el-GR"/>
            </w:rPr>
            <m:t>=0</m:t>
          </w:ins>
        </m:r>
      </m:oMath>
      <w:ins w:id="4941" w:author="Στάθης Καπ" w:date="2023-03-09T17:42:00Z">
        <w:r>
          <w:rPr>
            <w:rFonts w:eastAsiaTheme="minorEastAsia"/>
            <w:lang w:val="el-GR"/>
          </w:rPr>
          <w:t>, τότε</w:t>
        </w:r>
      </w:ins>
      <w:ins w:id="4942" w:author="Στάθης Καπ" w:date="2023-03-09T17:43:00Z">
        <w:r>
          <w:rPr>
            <w:rFonts w:eastAsiaTheme="minorEastAsia"/>
            <w:lang w:val="el-GR"/>
          </w:rPr>
          <w:t xml:space="preserve"> </w:t>
        </w:r>
      </w:ins>
      <m:oMath>
        <m:r>
          <w:ins w:id="4943" w:author="Στάθης Καπ" w:date="2023-03-09T17:43:00Z">
            <w:rPr>
              <w:rFonts w:ascii="Cambria Math" w:eastAsiaTheme="minorEastAsia" w:hAnsi="Cambria Math"/>
              <w:lang w:val="el-GR"/>
            </w:rPr>
            <m:t>reduc</m:t>
          </w:ins>
        </m:r>
        <m:sSubSup>
          <m:sSubSupPr>
            <m:ctrlPr>
              <w:ins w:id="4944" w:author="Στάθης Καπ" w:date="2023-03-09T17:43:00Z">
                <w:rPr>
                  <w:rFonts w:ascii="Cambria Math" w:eastAsiaTheme="minorEastAsia" w:hAnsi="Cambria Math"/>
                  <w:i/>
                  <w:lang w:val="el-GR"/>
                </w:rPr>
              </w:ins>
            </m:ctrlPr>
          </m:sSubSupPr>
          <m:e>
            <m:r>
              <w:ins w:id="4945" w:author="Στάθης Καπ" w:date="2023-03-09T17:43:00Z">
                <w:rPr>
                  <w:rFonts w:ascii="Cambria Math" w:eastAsiaTheme="minorEastAsia" w:hAnsi="Cambria Math"/>
                  <w:lang w:val="el-GR"/>
                </w:rPr>
                <m:t>e</m:t>
              </w:ins>
            </m:r>
          </m:e>
          <m:sub>
            <m:r>
              <w:ins w:id="4946" w:author="Στάθης Καπ" w:date="2023-03-09T17:43:00Z">
                <w:rPr>
                  <w:rFonts w:ascii="Cambria Math" w:eastAsiaTheme="minorEastAsia" w:hAnsi="Cambria Math"/>
                  <w:lang w:val="el-GR"/>
                </w:rPr>
                <m:t>i</m:t>
              </w:ins>
            </m:r>
          </m:sub>
          <m:sup>
            <m:r>
              <w:ins w:id="4947" w:author="Στάθης Καπ" w:date="2023-03-09T17:43:00Z">
                <w:rPr>
                  <w:rFonts w:ascii="Cambria Math" w:eastAsiaTheme="minorEastAsia" w:hAnsi="Cambria Math"/>
                  <w:lang w:val="el-GR"/>
                </w:rPr>
                <m:t>-</m:t>
              </w:ins>
            </m:r>
          </m:sup>
        </m:sSubSup>
        <m:r>
          <w:ins w:id="4948" w:author="Στάθης Καπ" w:date="2023-03-09T17:43:00Z">
            <w:rPr>
              <w:rFonts w:ascii="Cambria Math" w:eastAsiaTheme="minorEastAsia" w:hAnsi="Cambria Math"/>
              <w:lang w:val="el-GR"/>
            </w:rPr>
            <m:t>=reduc</m:t>
          </w:ins>
        </m:r>
        <m:sSubSup>
          <m:sSubSupPr>
            <m:ctrlPr>
              <w:ins w:id="4949" w:author="Στάθης Καπ" w:date="2023-03-09T17:43:00Z">
                <w:rPr>
                  <w:rFonts w:ascii="Cambria Math" w:eastAsiaTheme="minorEastAsia" w:hAnsi="Cambria Math"/>
                  <w:i/>
                  <w:lang w:val="el-GR"/>
                </w:rPr>
              </w:ins>
            </m:ctrlPr>
          </m:sSubSupPr>
          <m:e>
            <m:r>
              <w:ins w:id="4950" w:author="Στάθης Καπ" w:date="2023-03-09T17:43:00Z">
                <w:rPr>
                  <w:rFonts w:ascii="Cambria Math" w:eastAsiaTheme="minorEastAsia" w:hAnsi="Cambria Math"/>
                  <w:lang w:val="el-GR"/>
                </w:rPr>
                <m:t>e</m:t>
              </w:ins>
            </m:r>
          </m:e>
          <m:sub>
            <m:r>
              <w:ins w:id="4951" w:author="Στάθης Καπ" w:date="2023-03-09T17:43:00Z">
                <w:rPr>
                  <w:rFonts w:ascii="Cambria Math" w:eastAsiaTheme="minorEastAsia" w:hAnsi="Cambria Math"/>
                  <w:lang w:val="el-GR"/>
                </w:rPr>
                <m:t>i</m:t>
              </w:ins>
            </m:r>
          </m:sub>
          <m:sup>
            <m:r>
              <w:ins w:id="4952" w:author="Στάθης Καπ" w:date="2023-03-09T17:43:00Z">
                <w:rPr>
                  <w:rFonts w:ascii="Cambria Math" w:eastAsiaTheme="minorEastAsia" w:hAnsi="Cambria Math"/>
                  <w:lang w:val="el-GR"/>
                </w:rPr>
                <m:t>+</m:t>
              </w:ins>
            </m:r>
          </m:sup>
        </m:sSubSup>
        <m:r>
          <w:ins w:id="4953" w:author="Στάθης Καπ" w:date="2023-03-09T17:43:00Z">
            <w:rPr>
              <w:rFonts w:ascii="Cambria Math" w:eastAsiaTheme="minorEastAsia" w:hAnsi="Cambria Math"/>
              <w:lang w:val="el-GR"/>
            </w:rPr>
            <m:t>=reduc</m:t>
          </w:ins>
        </m:r>
        <m:sSub>
          <m:sSubPr>
            <m:ctrlPr>
              <w:ins w:id="4954" w:author="Στάθης Καπ" w:date="2023-03-09T17:43:00Z">
                <w:rPr>
                  <w:rFonts w:ascii="Cambria Math" w:eastAsiaTheme="minorEastAsia" w:hAnsi="Cambria Math"/>
                  <w:i/>
                  <w:lang w:val="el-GR"/>
                </w:rPr>
              </w:ins>
            </m:ctrlPr>
          </m:sSubPr>
          <m:e>
            <m:r>
              <w:ins w:id="4955" w:author="Στάθης Καπ" w:date="2023-03-09T17:43:00Z">
                <w:rPr>
                  <w:rFonts w:ascii="Cambria Math" w:eastAsiaTheme="minorEastAsia" w:hAnsi="Cambria Math"/>
                  <w:lang w:val="el-GR"/>
                </w:rPr>
                <m:t>e</m:t>
              </w:ins>
            </m:r>
          </m:e>
          <m:sub>
            <m:r>
              <w:ins w:id="4956" w:author="Στάθης Καπ" w:date="2023-03-09T17:43:00Z">
                <w:rPr>
                  <w:rFonts w:ascii="Cambria Math" w:eastAsiaTheme="minorEastAsia" w:hAnsi="Cambria Math"/>
                  <w:lang w:val="el-GR"/>
                </w:rPr>
                <m:t>i</m:t>
              </w:ins>
            </m:r>
          </m:sub>
        </m:sSub>
        <m:r>
          <w:ins w:id="4957" w:author="Στάθης Καπ" w:date="2023-03-09T17:43:00Z">
            <w:rPr>
              <w:rFonts w:ascii="Cambria Math" w:eastAsiaTheme="minorEastAsia" w:hAnsi="Cambria Math"/>
              <w:lang w:val="el-GR"/>
            </w:rPr>
            <m:t>/2</m:t>
          </w:ins>
        </m:r>
      </m:oMath>
    </w:p>
    <w:p w14:paraId="39547456" w14:textId="33892F01" w:rsidR="00B40F10" w:rsidRPr="00B40F10" w:rsidRDefault="00B40F10">
      <w:pPr>
        <w:pStyle w:val="ListParagraph"/>
        <w:numPr>
          <w:ilvl w:val="0"/>
          <w:numId w:val="66"/>
        </w:numPr>
        <w:rPr>
          <w:ins w:id="4958" w:author="Στάθης Καπ" w:date="2023-03-09T17:29:00Z"/>
          <w:rFonts w:eastAsiaTheme="minorEastAsia"/>
          <w:i/>
          <w:lang w:val="el-GR"/>
          <w:rPrChange w:id="4959" w:author="Στάθης Καπ" w:date="2023-03-09T17:42:00Z">
            <w:rPr>
              <w:ins w:id="4960" w:author="Στάθης Καπ" w:date="2023-03-09T17:29:00Z"/>
              <w:rFonts w:eastAsiaTheme="minorEastAsia"/>
              <w:lang w:val="el-GR"/>
            </w:rPr>
          </w:rPrChange>
        </w:rPr>
        <w:pPrChange w:id="4961" w:author="Στάθης Καπ" w:date="2023-03-09T17:42:00Z">
          <w:pPr/>
        </w:pPrChange>
      </w:pPr>
      <w:ins w:id="4962" w:author="Στάθης Καπ" w:date="2023-03-09T17:43:00Z">
        <w:r>
          <w:rPr>
            <w:rFonts w:eastAsiaTheme="minorEastAsia"/>
            <w:lang w:val="el-GR"/>
          </w:rPr>
          <w:t xml:space="preserve">εάν </w:t>
        </w:r>
      </w:ins>
      <m:oMath>
        <m:r>
          <w:ins w:id="4963" w:author="Στάθης Καπ" w:date="2023-03-09T17:43:00Z">
            <w:rPr>
              <w:rFonts w:ascii="Cambria Math" w:eastAsiaTheme="minorEastAsia" w:hAnsi="Cambria Math"/>
              <w:lang w:val="el-GR"/>
            </w:rPr>
            <m:t>coun</m:t>
          </w:ins>
        </m:r>
        <m:sSub>
          <m:sSubPr>
            <m:ctrlPr>
              <w:ins w:id="4964" w:author="Στάθης Καπ" w:date="2023-03-09T17:43:00Z">
                <w:rPr>
                  <w:rFonts w:ascii="Cambria Math" w:eastAsiaTheme="minorEastAsia" w:hAnsi="Cambria Math"/>
                  <w:i/>
                  <w:lang w:val="el-GR"/>
                </w:rPr>
              </w:ins>
            </m:ctrlPr>
          </m:sSubPr>
          <m:e>
            <m:r>
              <w:ins w:id="4965" w:author="Στάθης Καπ" w:date="2023-03-09T17:43:00Z">
                <w:rPr>
                  <w:rFonts w:ascii="Cambria Math" w:eastAsiaTheme="minorEastAsia" w:hAnsi="Cambria Math"/>
                  <w:lang w:val="el-GR"/>
                </w:rPr>
                <m:t>t</m:t>
              </w:ins>
            </m:r>
          </m:e>
          <m:sub>
            <m:r>
              <w:ins w:id="4966" w:author="Στάθης Καπ" w:date="2023-03-09T17:43:00Z">
                <w:rPr>
                  <w:rFonts w:ascii="Cambria Math" w:eastAsiaTheme="minorEastAsia" w:hAnsi="Cambria Math"/>
                  <w:lang w:val="el-GR"/>
                </w:rPr>
                <m:t>i+1</m:t>
              </w:ins>
            </m:r>
          </m:sub>
        </m:sSub>
        <m:r>
          <w:ins w:id="4967" w:author="Στάθης Καπ" w:date="2023-03-09T17:43:00Z">
            <w:rPr>
              <w:rFonts w:ascii="Cambria Math" w:eastAsiaTheme="minorEastAsia" w:hAnsi="Cambria Math"/>
              <w:lang w:val="el-GR"/>
              <w:rPrChange w:id="4968" w:author="Στάθης Καπ" w:date="2023-03-09T17:44:00Z">
                <w:rPr>
                  <w:rFonts w:ascii="Cambria Math" w:eastAsiaTheme="minorEastAsia" w:hAnsi="Cambria Math"/>
                </w:rPr>
              </w:rPrChange>
            </w:rPr>
            <m:t>=0</m:t>
          </w:ins>
        </m:r>
      </m:oMath>
      <w:ins w:id="4969" w:author="Στάθης Καπ" w:date="2023-03-09T17:43:00Z">
        <w:r>
          <w:rPr>
            <w:rFonts w:eastAsiaTheme="minorEastAsia"/>
            <w:lang w:val="el-GR"/>
          </w:rPr>
          <w:t xml:space="preserve"> και </w:t>
        </w:r>
      </w:ins>
      <m:oMath>
        <m:r>
          <w:ins w:id="4970" w:author="Στάθης Καπ" w:date="2023-03-09T17:43:00Z">
            <w:rPr>
              <w:rFonts w:ascii="Cambria Math" w:eastAsiaTheme="minorEastAsia" w:hAnsi="Cambria Math"/>
              <w:lang w:val="el-GR"/>
            </w:rPr>
            <m:t>coun</m:t>
          </w:ins>
        </m:r>
        <m:sSub>
          <m:sSubPr>
            <m:ctrlPr>
              <w:ins w:id="4971" w:author="Στάθης Καπ" w:date="2023-03-09T17:43:00Z">
                <w:rPr>
                  <w:rFonts w:ascii="Cambria Math" w:eastAsiaTheme="minorEastAsia" w:hAnsi="Cambria Math"/>
                  <w:i/>
                  <w:lang w:val="el-GR"/>
                </w:rPr>
              </w:ins>
            </m:ctrlPr>
          </m:sSubPr>
          <m:e>
            <m:r>
              <w:ins w:id="4972" w:author="Στάθης Καπ" w:date="2023-03-09T17:43:00Z">
                <w:rPr>
                  <w:rFonts w:ascii="Cambria Math" w:eastAsiaTheme="minorEastAsia" w:hAnsi="Cambria Math"/>
                  <w:lang w:val="el-GR"/>
                </w:rPr>
                <m:t>t</m:t>
              </w:ins>
            </m:r>
          </m:e>
          <m:sub>
            <m:r>
              <w:ins w:id="4973" w:author="Στάθης Καπ" w:date="2023-03-09T17:43:00Z">
                <w:rPr>
                  <w:rFonts w:ascii="Cambria Math" w:eastAsiaTheme="minorEastAsia" w:hAnsi="Cambria Math"/>
                  <w:lang w:val="el-GR"/>
                </w:rPr>
                <m:t>i</m:t>
              </w:ins>
            </m:r>
            <m:r>
              <w:ins w:id="4974" w:author="Στάθης Καπ" w:date="2023-03-09T17:44:00Z">
                <w:rPr>
                  <w:rFonts w:ascii="Cambria Math" w:eastAsiaTheme="minorEastAsia" w:hAnsi="Cambria Math"/>
                  <w:lang w:val="el-GR"/>
                </w:rPr>
                <m:t>-1</m:t>
              </w:ins>
            </m:r>
          </m:sub>
        </m:sSub>
        <m:r>
          <w:ins w:id="4975" w:author="Στάθης Καπ" w:date="2023-03-09T17:44:00Z">
            <w:rPr>
              <w:rFonts w:ascii="Cambria Math" w:eastAsiaTheme="minorEastAsia" w:hAnsi="Cambria Math"/>
              <w:lang w:val="el-GR"/>
            </w:rPr>
            <m:t>≠0</m:t>
          </w:ins>
        </m:r>
      </m:oMath>
      <w:ins w:id="4976" w:author="Στάθης Καπ" w:date="2023-03-09T17:44:00Z">
        <w:r w:rsidRPr="00B40F10">
          <w:rPr>
            <w:rFonts w:eastAsiaTheme="minorEastAsia"/>
            <w:lang w:val="el-GR"/>
            <w:rPrChange w:id="4977" w:author="Στάθης Καπ" w:date="2023-03-09T17:44:00Z">
              <w:rPr>
                <w:rFonts w:eastAsiaTheme="minorEastAsia"/>
              </w:rPr>
            </w:rPrChange>
          </w:rPr>
          <w:t xml:space="preserve">, </w:t>
        </w:r>
        <w:r>
          <w:rPr>
            <w:rFonts w:eastAsiaTheme="minorEastAsia"/>
            <w:lang w:val="el-GR"/>
          </w:rPr>
          <w:t xml:space="preserve">τότε </w:t>
        </w:r>
      </w:ins>
      <m:oMath>
        <m:r>
          <w:ins w:id="4978" w:author="Στάθης Καπ" w:date="2023-03-09T17:44:00Z">
            <w:rPr>
              <w:rFonts w:ascii="Cambria Math" w:eastAsiaTheme="minorEastAsia" w:hAnsi="Cambria Math"/>
              <w:lang w:val="el-GR"/>
            </w:rPr>
            <m:t>reduc</m:t>
          </w:ins>
        </m:r>
        <m:sSubSup>
          <m:sSubSupPr>
            <m:ctrlPr>
              <w:ins w:id="4979" w:author="Στάθης Καπ" w:date="2023-03-09T17:44:00Z">
                <w:rPr>
                  <w:rFonts w:ascii="Cambria Math" w:eastAsiaTheme="minorEastAsia" w:hAnsi="Cambria Math"/>
                  <w:i/>
                  <w:lang w:val="el-GR"/>
                </w:rPr>
              </w:ins>
            </m:ctrlPr>
          </m:sSubSupPr>
          <m:e>
            <m:r>
              <w:ins w:id="4980" w:author="Στάθης Καπ" w:date="2023-03-09T17:44:00Z">
                <w:rPr>
                  <w:rFonts w:ascii="Cambria Math" w:eastAsiaTheme="minorEastAsia" w:hAnsi="Cambria Math"/>
                  <w:lang w:val="el-GR"/>
                </w:rPr>
                <m:t>e</m:t>
              </w:ins>
            </m:r>
          </m:e>
          <m:sub>
            <m:r>
              <w:ins w:id="4981" w:author="Στάθης Καπ" w:date="2023-03-09T17:44:00Z">
                <w:rPr>
                  <w:rFonts w:ascii="Cambria Math" w:eastAsiaTheme="minorEastAsia" w:hAnsi="Cambria Math"/>
                  <w:lang w:val="el-GR"/>
                </w:rPr>
                <m:t>i</m:t>
              </w:ins>
            </m:r>
          </m:sub>
          <m:sup>
            <m:r>
              <w:ins w:id="4982" w:author="Στάθης Καπ" w:date="2023-03-09T17:44:00Z">
                <w:rPr>
                  <w:rFonts w:ascii="Cambria Math" w:eastAsiaTheme="minorEastAsia" w:hAnsi="Cambria Math"/>
                  <w:lang w:val="el-GR"/>
                </w:rPr>
                <m:t>-</m:t>
              </w:ins>
            </m:r>
          </m:sup>
        </m:sSubSup>
        <m:r>
          <w:ins w:id="4983" w:author="Στάθης Καπ" w:date="2023-03-09T17:45:00Z">
            <w:rPr>
              <w:rFonts w:ascii="Cambria Math" w:eastAsiaTheme="minorEastAsia" w:hAnsi="Cambria Math"/>
              <w:lang w:val="el-GR"/>
            </w:rPr>
            <m:t>=0</m:t>
          </w:ins>
        </m:r>
      </m:oMath>
      <w:ins w:id="4984" w:author="Στάθης Καπ" w:date="2023-03-09T17:45:00Z">
        <w:r w:rsidRPr="00622E87">
          <w:rPr>
            <w:rFonts w:eastAsiaTheme="minorEastAsia"/>
            <w:lang w:val="el-GR"/>
            <w:rPrChange w:id="4985" w:author="Στάθης Καπ" w:date="2023-03-09T17:45:00Z">
              <w:rPr>
                <w:rFonts w:eastAsiaTheme="minorEastAsia"/>
              </w:rPr>
            </w:rPrChange>
          </w:rPr>
          <w:t xml:space="preserve"> </w:t>
        </w:r>
        <w:r>
          <w:rPr>
            <w:rFonts w:eastAsiaTheme="minorEastAsia"/>
            <w:lang w:val="el-GR"/>
          </w:rPr>
          <w:t xml:space="preserve">και </w:t>
        </w:r>
      </w:ins>
      <m:oMath>
        <m:r>
          <w:ins w:id="4986" w:author="Στάθης Καπ" w:date="2023-03-09T17:45:00Z">
            <w:rPr>
              <w:rFonts w:ascii="Cambria Math" w:eastAsiaTheme="minorEastAsia" w:hAnsi="Cambria Math"/>
              <w:lang w:val="el-GR"/>
            </w:rPr>
            <m:t>reduc</m:t>
          </w:ins>
        </m:r>
        <m:sSubSup>
          <m:sSubSupPr>
            <m:ctrlPr>
              <w:ins w:id="4987" w:author="Στάθης Καπ" w:date="2023-03-09T17:45:00Z">
                <w:rPr>
                  <w:rFonts w:ascii="Cambria Math" w:eastAsiaTheme="minorEastAsia" w:hAnsi="Cambria Math"/>
                  <w:i/>
                  <w:lang w:val="el-GR"/>
                </w:rPr>
              </w:ins>
            </m:ctrlPr>
          </m:sSubSupPr>
          <m:e>
            <m:r>
              <w:ins w:id="4988" w:author="Στάθης Καπ" w:date="2023-03-09T17:45:00Z">
                <w:rPr>
                  <w:rFonts w:ascii="Cambria Math" w:eastAsiaTheme="minorEastAsia" w:hAnsi="Cambria Math"/>
                  <w:lang w:val="el-GR"/>
                </w:rPr>
                <m:t>e</m:t>
              </w:ins>
            </m:r>
          </m:e>
          <m:sub>
            <m:r>
              <w:ins w:id="4989" w:author="Στάθης Καπ" w:date="2023-03-09T17:45:00Z">
                <w:rPr>
                  <w:rFonts w:ascii="Cambria Math" w:eastAsiaTheme="minorEastAsia" w:hAnsi="Cambria Math"/>
                  <w:lang w:val="el-GR"/>
                </w:rPr>
                <m:t>i</m:t>
              </w:ins>
            </m:r>
          </m:sub>
          <m:sup>
            <m:r>
              <w:ins w:id="4990" w:author="Στάθης Καπ" w:date="2023-03-09T17:45:00Z">
                <w:rPr>
                  <w:rFonts w:ascii="Cambria Math" w:eastAsiaTheme="minorEastAsia" w:hAnsi="Cambria Math"/>
                  <w:lang w:val="el-GR"/>
                </w:rPr>
                <m:t>+</m:t>
              </w:ins>
            </m:r>
          </m:sup>
        </m:sSubSup>
        <m:r>
          <w:ins w:id="4991" w:author="Στάθης Καπ" w:date="2023-03-09T17:45:00Z">
            <w:rPr>
              <w:rFonts w:ascii="Cambria Math" w:eastAsiaTheme="minorEastAsia" w:hAnsi="Cambria Math"/>
              <w:lang w:val="el-GR"/>
              <w:rPrChange w:id="4992" w:author="Στάθης Καπ" w:date="2023-03-09T17:45:00Z">
                <w:rPr>
                  <w:rFonts w:ascii="Cambria Math" w:eastAsiaTheme="minorEastAsia" w:hAnsi="Cambria Math"/>
                </w:rPr>
              </w:rPrChange>
            </w:rPr>
            <m:t>=</m:t>
          </w:ins>
        </m:r>
        <m:r>
          <w:ins w:id="4993" w:author="Στάθης Καπ" w:date="2023-03-09T17:45:00Z">
            <w:rPr>
              <w:rFonts w:ascii="Cambria Math" w:eastAsiaTheme="minorEastAsia" w:hAnsi="Cambria Math"/>
            </w:rPr>
            <m:t>reduc</m:t>
          </w:ins>
        </m:r>
        <m:sSub>
          <m:sSubPr>
            <m:ctrlPr>
              <w:ins w:id="4994" w:author="Στάθης Καπ" w:date="2023-03-09T17:45:00Z">
                <w:rPr>
                  <w:rFonts w:ascii="Cambria Math" w:eastAsiaTheme="minorEastAsia" w:hAnsi="Cambria Math"/>
                  <w:i/>
                </w:rPr>
              </w:ins>
            </m:ctrlPr>
          </m:sSubPr>
          <m:e>
            <m:r>
              <w:ins w:id="4995" w:author="Στάθης Καπ" w:date="2023-03-09T17:45:00Z">
                <w:rPr>
                  <w:rFonts w:ascii="Cambria Math" w:eastAsiaTheme="minorEastAsia" w:hAnsi="Cambria Math"/>
                </w:rPr>
                <m:t>e</m:t>
              </w:ins>
            </m:r>
          </m:e>
          <m:sub>
            <m:r>
              <w:ins w:id="4996" w:author="Στάθης Καπ" w:date="2023-03-09T17:45:00Z">
                <w:rPr>
                  <w:rFonts w:ascii="Cambria Math" w:eastAsiaTheme="minorEastAsia" w:hAnsi="Cambria Math"/>
                </w:rPr>
                <m:t>i</m:t>
              </w:ins>
            </m:r>
          </m:sub>
        </m:sSub>
      </m:oMath>
    </w:p>
    <w:p w14:paraId="255EA60D" w14:textId="592E0E49" w:rsidR="00A53711" w:rsidRPr="00D213D4" w:rsidRDefault="00176CE1" w:rsidP="00646626">
      <w:pPr>
        <w:rPr>
          <w:rFonts w:eastAsiaTheme="minorEastAsia"/>
          <w:lang w:val="el-GR"/>
          <w:rPrChange w:id="4997" w:author="Στάθης Καπ" w:date="2023-03-09T17:14:00Z">
            <w:rPr>
              <w:lang w:val="el-GR"/>
            </w:rPr>
          </w:rPrChange>
        </w:rPr>
      </w:pPr>
      <w:ins w:id="4998" w:author="Στάθης Καπ" w:date="2023-03-09T17:46:00Z">
        <w:r>
          <w:rPr>
            <w:rFonts w:eastAsiaTheme="minorEastAsia"/>
            <w:lang w:val="el-GR"/>
          </w:rPr>
          <w:t xml:space="preserve">Εάν η μείωση του διαστήματος </w:t>
        </w:r>
      </w:ins>
      <m:oMath>
        <m:r>
          <w:ins w:id="4999" w:author="Στάθης Καπ" w:date="2023-03-09T17:46:00Z">
            <w:rPr>
              <w:rFonts w:ascii="Cambria Math" w:eastAsiaTheme="minorEastAsia" w:hAnsi="Cambria Math"/>
              <w:lang w:val="el-GR"/>
            </w:rPr>
            <m:t>interva</m:t>
          </w:ins>
        </m:r>
        <m:sSub>
          <m:sSubPr>
            <m:ctrlPr>
              <w:ins w:id="5000" w:author="Στάθης Καπ" w:date="2023-03-09T17:46:00Z">
                <w:rPr>
                  <w:rFonts w:ascii="Cambria Math" w:eastAsiaTheme="minorEastAsia" w:hAnsi="Cambria Math"/>
                  <w:i/>
                  <w:lang w:val="el-GR"/>
                </w:rPr>
              </w:ins>
            </m:ctrlPr>
          </m:sSubPr>
          <m:e>
            <m:r>
              <w:ins w:id="5001" w:author="Στάθης Καπ" w:date="2023-03-09T17:46:00Z">
                <w:rPr>
                  <w:rFonts w:ascii="Cambria Math" w:eastAsiaTheme="minorEastAsia" w:hAnsi="Cambria Math"/>
                  <w:lang w:val="el-GR"/>
                </w:rPr>
                <m:t>l</m:t>
              </w:ins>
            </m:r>
          </m:e>
          <m:sub>
            <m:r>
              <w:ins w:id="5002" w:author="Στάθης Καπ" w:date="2023-03-09T17:46:00Z">
                <w:rPr>
                  <w:rFonts w:ascii="Cambria Math" w:eastAsiaTheme="minorEastAsia" w:hAnsi="Cambria Math"/>
                  <w:lang w:val="el-GR"/>
                </w:rPr>
                <m:t>i</m:t>
              </w:ins>
            </m:r>
          </m:sub>
        </m:sSub>
      </m:oMath>
      <w:ins w:id="5003" w:author="Στάθης Καπ" w:date="2023-03-09T17:46:00Z">
        <w:r>
          <w:rPr>
            <w:rFonts w:eastAsiaTheme="minorEastAsia"/>
            <w:lang w:val="el-GR"/>
          </w:rPr>
          <w:t xml:space="preserve"> οδηγήσει σε μείωση του </w:t>
        </w:r>
        <w:r>
          <w:rPr>
            <w:rFonts w:eastAsiaTheme="minorEastAsia"/>
          </w:rPr>
          <w:t>P</w:t>
        </w:r>
      </w:ins>
      <w:ins w:id="5004" w:author="Στάθης Καπ" w:date="2023-03-09T17:47:00Z">
        <w:r>
          <w:rPr>
            <w:rFonts w:eastAsiaTheme="minorEastAsia"/>
            <w:lang w:val="el-GR"/>
          </w:rPr>
          <w:t xml:space="preserve"> (σχέση 4.1), τότε τα νέα όρια των διαστημάτων θεωρούνται τα</w:t>
        </w:r>
      </w:ins>
      <w:ins w:id="5005" w:author="Στάθης Καπ" w:date="2023-03-09T17:49:00Z">
        <w:r w:rsidR="009272A4">
          <w:rPr>
            <w:rFonts w:eastAsiaTheme="minorEastAsia"/>
            <w:lang w:val="el-GR"/>
          </w:rPr>
          <w:t xml:space="preserve"> καινούρια </w:t>
        </w:r>
      </w:ins>
      <w:ins w:id="5006" w:author="Στάθης Καπ" w:date="2023-03-09T17:47:00Z">
        <w:r>
          <w:rPr>
            <w:rFonts w:eastAsiaTheme="minorEastAsia"/>
            <w:lang w:val="el-GR"/>
          </w:rPr>
          <w:t>βέλτιστα</w:t>
        </w:r>
      </w:ins>
      <w:ins w:id="5007" w:author="Στάθης Καπ" w:date="2023-03-09T17:49:00Z">
        <w:r w:rsidR="009272A4">
          <w:rPr>
            <w:rFonts w:eastAsiaTheme="minorEastAsia"/>
            <w:lang w:val="el-GR"/>
          </w:rPr>
          <w:t xml:space="preserve"> και η διαδικασία επαναλαμβάνεται</w:t>
        </w:r>
      </w:ins>
      <w:ins w:id="5008" w:author="Στάθης Καπ" w:date="2023-03-09T17:47:00Z">
        <w:r>
          <w:rPr>
            <w:rFonts w:eastAsiaTheme="minorEastAsia"/>
            <w:lang w:val="el-GR"/>
          </w:rPr>
          <w:t xml:space="preserve">. </w:t>
        </w:r>
      </w:ins>
      <w:ins w:id="5009" w:author="Στάθης Καπ" w:date="2023-03-09T17:48:00Z">
        <w:r>
          <w:rPr>
            <w:rFonts w:eastAsiaTheme="minorEastAsia"/>
            <w:lang w:val="el-GR"/>
          </w:rPr>
          <w:t>Ο αλγόριθμος σταματάει όταν</w:t>
        </w:r>
      </w:ins>
      <w:ins w:id="5010" w:author="Στάθης Καπ" w:date="2023-03-09T17:47:00Z">
        <w:r>
          <w:rPr>
            <w:rFonts w:eastAsiaTheme="minorEastAsia"/>
            <w:lang w:val="el-GR"/>
          </w:rPr>
          <w:t xml:space="preserve"> </w:t>
        </w:r>
      </w:ins>
      <w:ins w:id="5011" w:author="Στάθης Καπ" w:date="2023-03-09T17:48:00Z">
        <w:r>
          <w:rPr>
            <w:rFonts w:eastAsiaTheme="minorEastAsia"/>
            <w:lang w:val="el-GR"/>
          </w:rPr>
          <w:t xml:space="preserve">η τιμή του </w:t>
        </w:r>
        <w:r>
          <w:rPr>
            <w:rFonts w:eastAsiaTheme="minorEastAsia"/>
          </w:rPr>
          <w:t>P</w:t>
        </w:r>
        <w:r w:rsidRPr="00176CE1">
          <w:rPr>
            <w:rFonts w:eastAsiaTheme="minorEastAsia"/>
            <w:lang w:val="el-GR"/>
            <w:rPrChange w:id="5012" w:author="Στάθης Καπ" w:date="2023-03-09T17:48:00Z">
              <w:rPr>
                <w:rFonts w:eastAsiaTheme="minorEastAsia"/>
              </w:rPr>
            </w:rPrChange>
          </w:rPr>
          <w:t xml:space="preserve"> </w:t>
        </w:r>
        <w:r>
          <w:rPr>
            <w:rFonts w:eastAsiaTheme="minorEastAsia"/>
            <w:lang w:val="el-GR"/>
          </w:rPr>
          <w:t xml:space="preserve">δε μειωθεί </w:t>
        </w:r>
      </w:ins>
      <w:ins w:id="5013" w:author="Στάθης Καπ" w:date="2023-03-09T17:50:00Z">
        <w:r w:rsidR="009272A4">
          <w:rPr>
            <w:rFonts w:eastAsiaTheme="minorEastAsia"/>
            <w:lang w:val="el-GR"/>
          </w:rPr>
          <w:t xml:space="preserve">για </w:t>
        </w:r>
        <w:r w:rsidR="009272A4">
          <w:rPr>
            <w:rFonts w:eastAsiaTheme="minorEastAsia"/>
          </w:rPr>
          <w:t>N</w:t>
        </w:r>
        <w:r w:rsidR="009272A4">
          <w:rPr>
            <w:rFonts w:eastAsiaTheme="minorEastAsia"/>
            <w:lang w:val="el-GR"/>
          </w:rPr>
          <w:t xml:space="preserve"> συνεχόμενες</w:t>
        </w:r>
        <w:r w:rsidR="009272A4" w:rsidRPr="009272A4">
          <w:rPr>
            <w:rFonts w:eastAsiaTheme="minorEastAsia"/>
            <w:lang w:val="el-GR"/>
            <w:rPrChange w:id="5014" w:author="Στάθης Καπ" w:date="2023-03-09T17:50:00Z">
              <w:rPr>
                <w:rFonts w:eastAsiaTheme="minorEastAsia"/>
              </w:rPr>
            </w:rPrChange>
          </w:rPr>
          <w:t xml:space="preserve"> </w:t>
        </w:r>
      </w:ins>
      <w:ins w:id="5015" w:author="Στάθης Καπ" w:date="2023-03-09T17:48:00Z">
        <w:r>
          <w:rPr>
            <w:rFonts w:eastAsiaTheme="minorEastAsia"/>
            <w:lang w:val="el-GR"/>
          </w:rPr>
          <w:t>φορές</w:t>
        </w:r>
      </w:ins>
      <w:ins w:id="5016" w:author="Στάθης Καπ" w:date="2023-03-09T17:50:00Z">
        <w:r w:rsidR="009272A4">
          <w:rPr>
            <w:rFonts w:eastAsiaTheme="minorEastAsia"/>
            <w:lang w:val="el-GR"/>
          </w:rPr>
          <w:t>. Για τα πειραματικά αποτελέσματα του Κεφαλαίου 5, το Ν είχε τη τιμή 25.</w:t>
        </w:r>
      </w:ins>
    </w:p>
    <w:p w14:paraId="03EFBF85" w14:textId="63E05ED6" w:rsidR="00475FA1" w:rsidRDefault="004A2AAE">
      <w:pPr>
        <w:pStyle w:val="Heading2"/>
        <w:pPrChange w:id="5017" w:author="Στάθης Καπ" w:date="2023-02-26T00:54:00Z">
          <w:pPr>
            <w:pStyle w:val="Heading2"/>
            <w:numPr>
              <w:numId w:val="4"/>
            </w:numPr>
            <w:ind w:left="960" w:hanging="600"/>
          </w:pPr>
        </w:pPrChange>
      </w:pPr>
      <w:bookmarkStart w:id="5018" w:name="_Toc129300381"/>
      <w:r>
        <w:rPr>
          <w:lang w:val="el-GR"/>
        </w:rPr>
        <w:t xml:space="preserve">Διαχωρισμός των </w:t>
      </w:r>
      <w:r>
        <w:t xml:space="preserve">Unvisited </w:t>
      </w:r>
      <w:r>
        <w:rPr>
          <w:lang w:val="el-GR"/>
        </w:rPr>
        <w:t>κόμβων</w:t>
      </w:r>
      <w:bookmarkEnd w:id="5018"/>
    </w:p>
    <w:p w14:paraId="324FA28B" w14:textId="6D63B57D" w:rsidR="00012557" w:rsidRDefault="00761E4C" w:rsidP="00012557">
      <w:pPr>
        <w:rPr>
          <w:lang w:val="el-GR"/>
        </w:rPr>
      </w:pPr>
      <w:r w:rsidRPr="00486DA0">
        <w:rPr>
          <w:lang w:val="el-GR"/>
        </w:rPr>
        <w:t xml:space="preserve">Η διαδικασία </w:t>
      </w:r>
      <w:r w:rsidR="00486DA0" w:rsidRPr="00486DA0">
        <w:rPr>
          <w:lang w:val="el-GR"/>
        </w:rPr>
        <w:t>διαχωρισμού</w:t>
      </w:r>
      <w:r w:rsidRPr="00486DA0">
        <w:rPr>
          <w:lang w:val="el-GR"/>
        </w:rPr>
        <w:t xml:space="preserve"> των </w:t>
      </w:r>
      <w:r>
        <w:t>Unvisited</w:t>
      </w:r>
      <w:r w:rsidRPr="00486DA0">
        <w:rPr>
          <w:lang w:val="el-GR"/>
        </w:rPr>
        <w:t xml:space="preserve"> κόμβων στα </w:t>
      </w:r>
      <w:ins w:id="5019" w:author="Στάθης Καπ" w:date="2023-03-13T00:39:00Z">
        <w:r w:rsidR="002362DA">
          <w:t>S</w:t>
        </w:r>
      </w:ins>
      <w:del w:id="5020" w:author="Στάθης Καπ" w:date="2023-03-13T00:39:00Z">
        <w:r w:rsidR="00117460" w:rsidDel="002362DA">
          <w:delText>n</w:delText>
        </w:r>
      </w:del>
      <w:r w:rsidRPr="00486DA0">
        <w:rPr>
          <w:lang w:val="el-GR"/>
        </w:rPr>
        <w:t xml:space="preserve"> </w:t>
      </w:r>
      <w:r w:rsidR="00F10DBA">
        <w:rPr>
          <w:lang w:val="el-GR"/>
        </w:rPr>
        <w:t>υπο-προβλήματα</w:t>
      </w:r>
      <w:r w:rsidRPr="00486DA0">
        <w:rPr>
          <w:lang w:val="el-GR"/>
        </w:rPr>
        <w:t>/διαστήματα γίνεται με βάση το ιστορικό καταλληλότητας (</w:t>
      </w:r>
      <w:del w:id="5021" w:author="Στάθης Καπ" w:date="2023-03-07T00:30:00Z">
        <w:r w:rsidDel="00CE03CB">
          <w:delText>registry</w:delText>
        </w:r>
      </w:del>
      <w:ins w:id="5022" w:author="Στάθης Καπ" w:date="2023-03-07T00:30:00Z">
        <w:r w:rsidR="00CE03CB">
          <w:t>hi</w:t>
        </w:r>
      </w:ins>
      <w:ins w:id="5023" w:author="Στάθης Καπ" w:date="2023-03-07T00:32:00Z">
        <w:r w:rsidR="00FD07BD">
          <w:t>story</w:t>
        </w:r>
      </w:ins>
      <w:r w:rsidRPr="00486DA0">
        <w:rPr>
          <w:lang w:val="el-GR"/>
        </w:rPr>
        <w:t>) και την ενεργητικότητα (</w:t>
      </w:r>
      <w:r>
        <w:t>activities</w:t>
      </w:r>
      <w:r w:rsidRPr="00486DA0">
        <w:rPr>
          <w:lang w:val="el-GR"/>
        </w:rPr>
        <w:t>) του κάθε κόμβου σε κάθε διάστημα.</w:t>
      </w:r>
    </w:p>
    <w:p w14:paraId="1289D34F" w14:textId="643A8195" w:rsidR="00722591" w:rsidRDefault="00722591" w:rsidP="0060093E">
      <w:pPr>
        <w:ind w:firstLine="720"/>
        <w:rPr>
          <w:ins w:id="5024" w:author="Στάθης Καπ" w:date="2023-02-01T21:27:00Z"/>
          <w:lang w:val="el-GR"/>
        </w:rPr>
        <w:pPrChange w:id="5025" w:author="Στάθης Καπ" w:date="2023-03-13T04:22:00Z">
          <w:pPr/>
        </w:pPrChange>
      </w:pPr>
      <w:r w:rsidRPr="006B6447">
        <w:rPr>
          <w:lang w:val="el-GR"/>
        </w:rPr>
        <w:t xml:space="preserve">Την πρώτη φορά που θα κληθεί η συνάρτηση </w:t>
      </w:r>
      <w:r>
        <w:t>SplitUnvisited</w:t>
      </w:r>
      <w:r w:rsidRPr="006B6447">
        <w:rPr>
          <w:lang w:val="el-GR"/>
        </w:rPr>
        <w:t xml:space="preserve">, η λίστα </w:t>
      </w:r>
      <w:r>
        <w:t>pool</w:t>
      </w:r>
      <w:r w:rsidRPr="006B6447">
        <w:rPr>
          <w:lang w:val="el-GR"/>
        </w:rPr>
        <w:t xml:space="preserve"> θα περιέχει όλους τους </w:t>
      </w:r>
      <w:r>
        <w:t>Unvisited</w:t>
      </w:r>
      <w:r w:rsidRPr="006B6447">
        <w:rPr>
          <w:lang w:val="el-GR"/>
        </w:rPr>
        <w:t xml:space="preserve"> κόμβους του προβλήματος, ενώ οι διαδρομές των </w:t>
      </w:r>
      <w:r>
        <w:t>processSolutions</w:t>
      </w:r>
      <w:r w:rsidRPr="006B6447">
        <w:rPr>
          <w:lang w:val="el-GR"/>
        </w:rPr>
        <w:t xml:space="preserve"> θα είναι άδειες. Ο εκάστοτε κόμβος θα ανατεθεί στο διάστημα όπου έχει το μεγαλύτερο σκορ. Το σκορ ενός κόμβου </w:t>
      </w:r>
      <w:r>
        <w:t>i</w:t>
      </w:r>
      <w:r w:rsidRPr="006B6447">
        <w:rPr>
          <w:lang w:val="el-GR"/>
        </w:rPr>
        <w:t xml:space="preserve"> σε ένα διάστημα </w:t>
      </w:r>
      <w:r>
        <w:t>k</w:t>
      </w:r>
      <w:r w:rsidRPr="006B6447">
        <w:rPr>
          <w:lang w:val="el-GR"/>
        </w:rPr>
        <w:t xml:space="preserve"> υπολογίζεται ως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43421D" w14:paraId="0D2ED3FE" w14:textId="77777777" w:rsidTr="00237FE3">
        <w:trPr>
          <w:ins w:id="5026" w:author="Στάθης Καπ" w:date="2023-02-01T21:27:00Z"/>
        </w:trPr>
        <w:tc>
          <w:tcPr>
            <w:tcW w:w="350" w:type="pct"/>
          </w:tcPr>
          <w:p w14:paraId="08C5AE9B" w14:textId="77777777" w:rsidR="0043421D" w:rsidRDefault="0043421D">
            <w:pPr>
              <w:spacing w:after="160"/>
              <w:rPr>
                <w:ins w:id="5027" w:author="Στάθης Καπ" w:date="2023-02-01T21:27:00Z"/>
                <w:lang w:val="el-GR"/>
              </w:rPr>
              <w:pPrChange w:id="5028" w:author="Στάθης Καπ" w:date="2023-02-01T08:46:00Z">
                <w:pPr/>
              </w:pPrChange>
            </w:pPr>
          </w:p>
        </w:tc>
        <w:tc>
          <w:tcPr>
            <w:tcW w:w="4300" w:type="pct"/>
          </w:tcPr>
          <w:p w14:paraId="22C82702" w14:textId="3D089422" w:rsidR="0043421D" w:rsidRPr="005846FF" w:rsidRDefault="0043421D">
            <w:pPr>
              <w:spacing w:after="160"/>
              <w:rPr>
                <w:ins w:id="5029" w:author="Στάθης Καπ" w:date="2023-02-01T21:27:00Z"/>
                <w:lang w:val="el-GR"/>
              </w:rPr>
              <w:pPrChange w:id="5030" w:author="Στάθης Καπ" w:date="2023-02-01T08:46:00Z">
                <w:pPr/>
              </w:pPrChange>
            </w:pPr>
            <m:oMathPara>
              <m:oMath>
                <m:r>
                  <w:ins w:id="5031" w:author="Στάθης Καπ" w:date="2023-02-01T21:27:00Z">
                    <w:rPr>
                      <w:rFonts w:ascii="Cambria Math" w:hAnsi="Cambria Math"/>
                      <w:lang w:val="el-GR"/>
                    </w:rPr>
                    <m:t>scor</m:t>
                  </w:ins>
                </m:r>
                <m:sSub>
                  <m:sSubPr>
                    <m:ctrlPr>
                      <w:ins w:id="5032" w:author="Στάθης Καπ" w:date="2023-02-01T21:27:00Z">
                        <w:rPr>
                          <w:rFonts w:ascii="Cambria Math" w:hAnsi="Cambria Math"/>
                          <w:i/>
                          <w:lang w:val="el-GR"/>
                        </w:rPr>
                      </w:ins>
                    </m:ctrlPr>
                  </m:sSubPr>
                  <m:e>
                    <m:r>
                      <w:ins w:id="5033" w:author="Στάθης Καπ" w:date="2023-02-01T21:27:00Z">
                        <w:rPr>
                          <w:rFonts w:ascii="Cambria Math" w:hAnsi="Cambria Math"/>
                          <w:lang w:val="el-GR"/>
                        </w:rPr>
                        <m:t>e</m:t>
                      </w:ins>
                    </m:r>
                  </m:e>
                  <m:sub>
                    <m:r>
                      <w:ins w:id="5034" w:author="Στάθης Καπ" w:date="2023-02-01T21:27:00Z">
                        <w:rPr>
                          <w:rFonts w:ascii="Cambria Math" w:hAnsi="Cambria Math"/>
                          <w:lang w:val="el-GR"/>
                        </w:rPr>
                        <m:t>ik</m:t>
                      </w:ins>
                    </m:r>
                  </m:sub>
                </m:sSub>
                <m:r>
                  <w:ins w:id="5035" w:author="Στάθης Καπ" w:date="2023-02-01T21:27:00Z">
                    <w:rPr>
                      <w:rFonts w:ascii="Cambria Math" w:hAnsi="Cambria Math"/>
                      <w:lang w:val="el-GR"/>
                    </w:rPr>
                    <m:t>=activityRati</m:t>
                  </w:ins>
                </m:r>
                <m:sSub>
                  <m:sSubPr>
                    <m:ctrlPr>
                      <w:ins w:id="5036" w:author="Στάθης Καπ" w:date="2023-02-01T21:27:00Z">
                        <w:rPr>
                          <w:rFonts w:ascii="Cambria Math" w:hAnsi="Cambria Math"/>
                          <w:i/>
                          <w:lang w:val="el-GR"/>
                        </w:rPr>
                      </w:ins>
                    </m:ctrlPr>
                  </m:sSubPr>
                  <m:e>
                    <m:r>
                      <w:ins w:id="5037" w:author="Στάθης Καπ" w:date="2023-02-01T21:27:00Z">
                        <w:rPr>
                          <w:rFonts w:ascii="Cambria Math" w:hAnsi="Cambria Math"/>
                          <w:lang w:val="el-GR"/>
                        </w:rPr>
                        <m:t>o</m:t>
                      </w:ins>
                    </m:r>
                  </m:e>
                  <m:sub>
                    <m:r>
                      <w:ins w:id="5038" w:author="Στάθης Καπ" w:date="2023-02-01T21:27:00Z">
                        <w:rPr>
                          <w:rFonts w:ascii="Cambria Math" w:hAnsi="Cambria Math"/>
                          <w:lang w:val="el-GR"/>
                        </w:rPr>
                        <m:t>ik</m:t>
                      </w:ins>
                    </m:r>
                  </m:sub>
                </m:sSub>
                <m:r>
                  <w:ins w:id="5039" w:author="Στάθης Καπ" w:date="2023-02-01T21:27:00Z">
                    <w:rPr>
                      <w:rFonts w:ascii="Cambria Math" w:hAnsi="Cambria Math"/>
                      <w:lang w:val="el-GR"/>
                    </w:rPr>
                    <m:t>∙</m:t>
                  </w:ins>
                </m:r>
                <m:f>
                  <m:fPr>
                    <m:ctrlPr>
                      <w:ins w:id="5040" w:author="Στάθης Καπ" w:date="2023-02-01T21:27:00Z">
                        <w:rPr>
                          <w:rFonts w:ascii="Cambria Math" w:hAnsi="Cambria Math"/>
                          <w:i/>
                          <w:lang w:val="el-GR"/>
                        </w:rPr>
                      </w:ins>
                    </m:ctrlPr>
                  </m:fPr>
                  <m:num>
                    <m:sSub>
                      <m:sSubPr>
                        <m:ctrlPr>
                          <w:ins w:id="5041" w:author="Στάθης Καπ" w:date="2023-02-01T21:27:00Z">
                            <w:rPr>
                              <w:rFonts w:ascii="Cambria Math" w:hAnsi="Cambria Math"/>
                              <w:i/>
                              <w:lang w:val="el-GR"/>
                            </w:rPr>
                          </w:ins>
                        </m:ctrlPr>
                      </m:sSubPr>
                      <m:e>
                        <m:r>
                          <w:ins w:id="5042" w:author="Στάθης Καπ" w:date="2023-02-01T21:27:00Z">
                            <w:rPr>
                              <w:rFonts w:ascii="Cambria Math" w:hAnsi="Cambria Math"/>
                              <w:lang w:val="el-GR"/>
                            </w:rPr>
                            <m:t>S</m:t>
                          </w:ins>
                        </m:r>
                      </m:e>
                      <m:sub>
                        <m:r>
                          <w:ins w:id="5043" w:author="Στάθης Καπ" w:date="2023-02-01T21:27:00Z">
                            <w:rPr>
                              <w:rFonts w:ascii="Cambria Math" w:hAnsi="Cambria Math"/>
                              <w:lang w:val="el-GR"/>
                            </w:rPr>
                            <m:t>ik</m:t>
                          </w:ins>
                        </m:r>
                      </m:sub>
                    </m:sSub>
                  </m:num>
                  <m:den>
                    <m:sSub>
                      <m:sSubPr>
                        <m:ctrlPr>
                          <w:ins w:id="5044" w:author="Στάθης Καπ" w:date="2023-02-01T21:27:00Z">
                            <w:rPr>
                              <w:rFonts w:ascii="Cambria Math" w:hAnsi="Cambria Math"/>
                              <w:i/>
                              <w:lang w:val="el-GR"/>
                            </w:rPr>
                          </w:ins>
                        </m:ctrlPr>
                      </m:sSubPr>
                      <m:e>
                        <m:r>
                          <w:ins w:id="5045" w:author="Στάθης Καπ" w:date="2023-02-01T21:27:00Z">
                            <w:rPr>
                              <w:rFonts w:ascii="Cambria Math" w:hAnsi="Cambria Math"/>
                              <w:lang w:val="el-GR"/>
                            </w:rPr>
                            <m:t>N</m:t>
                          </w:ins>
                        </m:r>
                      </m:e>
                      <m:sub>
                        <m:r>
                          <w:ins w:id="5046" w:author="Στάθης Καπ" w:date="2023-02-01T21:27:00Z">
                            <w:rPr>
                              <w:rFonts w:ascii="Cambria Math" w:hAnsi="Cambria Math"/>
                              <w:lang w:val="el-GR"/>
                            </w:rPr>
                            <m:t>ik</m:t>
                          </w:ins>
                        </m:r>
                      </m:sub>
                    </m:sSub>
                  </m:den>
                </m:f>
              </m:oMath>
            </m:oMathPara>
          </w:p>
        </w:tc>
        <w:tc>
          <w:tcPr>
            <w:tcW w:w="350" w:type="pct"/>
            <w:vAlign w:val="center"/>
          </w:tcPr>
          <w:p w14:paraId="738D4221" w14:textId="33CBB599" w:rsidR="0043421D" w:rsidRPr="00603993" w:rsidRDefault="0043421D" w:rsidP="00237FE3">
            <w:pPr>
              <w:pStyle w:val="Caption"/>
              <w:spacing w:after="160"/>
              <w:rPr>
                <w:ins w:id="5047" w:author="Στάθης Καπ" w:date="2023-02-01T21:27:00Z"/>
                <w:rPrChange w:id="5048" w:author="Στάθης Καπ" w:date="2023-02-01T08:49:00Z">
                  <w:rPr>
                    <w:ins w:id="5049" w:author="Στάθης Καπ" w:date="2023-02-01T21:27:00Z"/>
                    <w:lang w:val="el-GR"/>
                  </w:rPr>
                </w:rPrChange>
              </w:rPr>
            </w:pPr>
            <w:ins w:id="5050" w:author="Στάθης Καπ" w:date="2023-02-01T21:27: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5051" w:author="Στάθης Καπ" w:date="2023-02-01T21:27: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052" w:author="Στάθης Καπ" w:date="2023-03-11T10:39:00Z">
              <w:r w:rsidR="00657928">
                <w:rPr>
                  <w:noProof/>
                  <w:lang w:val="el-GR"/>
                </w:rPr>
                <w:t>5</w:t>
              </w:r>
            </w:ins>
            <w:del w:id="5053" w:author="Στάθης Καπ" w:date="2023-03-07T05:32:00Z">
              <w:r w:rsidR="00EB09EC" w:rsidDel="006A55A9">
                <w:rPr>
                  <w:noProof/>
                  <w:lang w:val="el-GR"/>
                </w:rPr>
                <w:delText>1</w:delText>
              </w:r>
            </w:del>
            <w:ins w:id="5054" w:author="Στάθης Καπ" w:date="2023-02-01T21:27:00Z">
              <w:r>
                <w:rPr>
                  <w:lang w:val="el-GR"/>
                </w:rPr>
                <w:fldChar w:fldCharType="end"/>
              </w:r>
              <w:r>
                <w:t>)</w:t>
              </w:r>
            </w:ins>
          </w:p>
        </w:tc>
      </w:tr>
    </w:tbl>
    <w:p w14:paraId="338A1B4E" w14:textId="23A1CFCB" w:rsidR="0043421D" w:rsidDel="00F65311" w:rsidRDefault="0043421D" w:rsidP="00012557">
      <w:pPr>
        <w:rPr>
          <w:del w:id="5055" w:author="Στάθης Καπ" w:date="2023-02-01T21:27:00Z"/>
          <w:lang w:val="el-GR"/>
        </w:rPr>
      </w:pPr>
    </w:p>
    <w:p w14:paraId="0EEC1303" w14:textId="455042D8" w:rsidR="006B6447" w:rsidRPr="00281BD0" w:rsidDel="008D495F" w:rsidRDefault="006B6447" w:rsidP="00012557">
      <w:pPr>
        <w:rPr>
          <w:del w:id="5056" w:author="Στάθης Καπ" w:date="2023-02-01T21:27:00Z"/>
          <w:rFonts w:eastAsiaTheme="minorEastAsia"/>
          <w:i/>
          <w:lang w:val="el-GR"/>
        </w:rPr>
      </w:pPr>
      <m:oMathPara>
        <m:oMath>
          <m:r>
            <w:del w:id="5057" w:author="Στάθης Καπ" w:date="2023-02-01T21:27:00Z">
              <w:rPr>
                <w:rFonts w:ascii="Cambria Math" w:hAnsi="Cambria Math"/>
                <w:lang w:val="el-GR"/>
              </w:rPr>
              <m:t>scor</m:t>
            </w:del>
          </m:r>
          <m:sSub>
            <m:sSubPr>
              <m:ctrlPr>
                <w:del w:id="5058" w:author="Στάθης Καπ" w:date="2023-02-01T21:27:00Z">
                  <w:rPr>
                    <w:rFonts w:ascii="Cambria Math" w:hAnsi="Cambria Math"/>
                    <w:i/>
                    <w:lang w:val="el-GR"/>
                  </w:rPr>
                </w:del>
              </m:ctrlPr>
            </m:sSubPr>
            <m:e>
              <m:r>
                <w:del w:id="5059" w:author="Στάθης Καπ" w:date="2023-02-01T21:27:00Z">
                  <w:rPr>
                    <w:rFonts w:ascii="Cambria Math" w:hAnsi="Cambria Math"/>
                    <w:lang w:val="el-GR"/>
                  </w:rPr>
                  <m:t>e</m:t>
                </w:del>
              </m:r>
            </m:e>
            <m:sub>
              <m:r>
                <w:del w:id="5060" w:author="Στάθης Καπ" w:date="2023-02-01T21:27:00Z">
                  <w:rPr>
                    <w:rFonts w:ascii="Cambria Math" w:hAnsi="Cambria Math"/>
                    <w:lang w:val="el-GR"/>
                  </w:rPr>
                  <m:t>ik</m:t>
                </w:del>
              </m:r>
            </m:sub>
          </m:sSub>
          <m:r>
            <w:del w:id="5061" w:author="Στάθης Καπ" w:date="2023-02-01T21:27:00Z">
              <w:rPr>
                <w:rFonts w:ascii="Cambria Math" w:hAnsi="Cambria Math"/>
                <w:lang w:val="el-GR"/>
              </w:rPr>
              <m:t>=activityRati</m:t>
            </w:del>
          </m:r>
          <m:sSub>
            <m:sSubPr>
              <m:ctrlPr>
                <w:del w:id="5062" w:author="Στάθης Καπ" w:date="2023-02-01T21:27:00Z">
                  <w:rPr>
                    <w:rFonts w:ascii="Cambria Math" w:hAnsi="Cambria Math"/>
                    <w:i/>
                    <w:lang w:val="el-GR"/>
                  </w:rPr>
                </w:del>
              </m:ctrlPr>
            </m:sSubPr>
            <m:e>
              <m:r>
                <w:del w:id="5063" w:author="Στάθης Καπ" w:date="2023-02-01T21:27:00Z">
                  <w:rPr>
                    <w:rFonts w:ascii="Cambria Math" w:hAnsi="Cambria Math"/>
                    <w:lang w:val="el-GR"/>
                  </w:rPr>
                  <m:t>o</m:t>
                </w:del>
              </m:r>
            </m:e>
            <m:sub>
              <m:r>
                <w:del w:id="5064" w:author="Στάθης Καπ" w:date="2023-02-01T21:27:00Z">
                  <w:rPr>
                    <w:rFonts w:ascii="Cambria Math" w:hAnsi="Cambria Math"/>
                    <w:lang w:val="el-GR"/>
                  </w:rPr>
                  <m:t>ik</m:t>
                </w:del>
              </m:r>
            </m:sub>
          </m:sSub>
          <m:r>
            <w:del w:id="5065" w:author="Στάθης Καπ" w:date="2023-02-01T21:27:00Z">
              <w:rPr>
                <w:rFonts w:ascii="Cambria Math" w:hAnsi="Cambria Math"/>
                <w:lang w:val="el-GR"/>
              </w:rPr>
              <m:t>∙</m:t>
            </w:del>
          </m:r>
          <m:f>
            <m:fPr>
              <m:ctrlPr>
                <w:del w:id="5066" w:author="Στάθης Καπ" w:date="2023-02-01T21:27:00Z">
                  <w:rPr>
                    <w:rFonts w:ascii="Cambria Math" w:hAnsi="Cambria Math"/>
                    <w:i/>
                    <w:lang w:val="el-GR"/>
                  </w:rPr>
                </w:del>
              </m:ctrlPr>
            </m:fPr>
            <m:num>
              <m:sSub>
                <m:sSubPr>
                  <m:ctrlPr>
                    <w:del w:id="5067" w:author="Στάθης Καπ" w:date="2023-02-01T21:27:00Z">
                      <w:rPr>
                        <w:rFonts w:ascii="Cambria Math" w:hAnsi="Cambria Math"/>
                        <w:i/>
                        <w:lang w:val="el-GR"/>
                      </w:rPr>
                    </w:del>
                  </m:ctrlPr>
                </m:sSubPr>
                <m:e>
                  <m:r>
                    <w:del w:id="5068" w:author="Στάθης Καπ" w:date="2023-02-01T21:27:00Z">
                      <w:rPr>
                        <w:rFonts w:ascii="Cambria Math" w:hAnsi="Cambria Math"/>
                        <w:lang w:val="el-GR"/>
                      </w:rPr>
                      <m:t>S</m:t>
                    </w:del>
                  </m:r>
                </m:e>
                <m:sub>
                  <m:r>
                    <w:del w:id="5069" w:author="Στάθης Καπ" w:date="2023-02-01T21:27:00Z">
                      <w:rPr>
                        <w:rFonts w:ascii="Cambria Math" w:hAnsi="Cambria Math"/>
                        <w:lang w:val="el-GR"/>
                      </w:rPr>
                      <m:t>ik</m:t>
                    </w:del>
                  </m:r>
                </m:sub>
              </m:sSub>
            </m:num>
            <m:den>
              <m:sSub>
                <m:sSubPr>
                  <m:ctrlPr>
                    <w:del w:id="5070" w:author="Στάθης Καπ" w:date="2023-02-01T21:27:00Z">
                      <w:rPr>
                        <w:rFonts w:ascii="Cambria Math" w:hAnsi="Cambria Math"/>
                        <w:i/>
                        <w:lang w:val="el-GR"/>
                      </w:rPr>
                    </w:del>
                  </m:ctrlPr>
                </m:sSubPr>
                <m:e>
                  <m:r>
                    <w:del w:id="5071" w:author="Στάθης Καπ" w:date="2023-02-01T21:27:00Z">
                      <w:rPr>
                        <w:rFonts w:ascii="Cambria Math" w:hAnsi="Cambria Math"/>
                        <w:lang w:val="el-GR"/>
                      </w:rPr>
                      <m:t>N</m:t>
                    </w:del>
                  </m:r>
                </m:e>
                <m:sub>
                  <m:r>
                    <w:del w:id="5072" w:author="Στάθης Καπ" w:date="2023-02-01T21:27:00Z">
                      <w:rPr>
                        <w:rFonts w:ascii="Cambria Math" w:hAnsi="Cambria Math"/>
                        <w:lang w:val="el-GR"/>
                      </w:rPr>
                      <m:t>ik</m:t>
                    </w:del>
                  </m:r>
                </m:sub>
              </m:sSub>
            </m:den>
          </m:f>
        </m:oMath>
      </m:oMathPara>
    </w:p>
    <w:p w14:paraId="65A8FB9D" w14:textId="42DE6AEB" w:rsidR="00281BD0" w:rsidRPr="00227696" w:rsidRDefault="007C7B31" w:rsidP="000F2BD3">
      <w:pPr>
        <w:pStyle w:val="ListParagraph"/>
        <w:numPr>
          <w:ilvl w:val="0"/>
          <w:numId w:val="14"/>
        </w:numPr>
        <w:rPr>
          <w:iCs/>
          <w:lang w:val="el-GR"/>
        </w:rPr>
      </w:pPr>
      <m:oMath>
        <m:r>
          <w:rPr>
            <w:rFonts w:ascii="Cambria Math" w:hAnsi="Cambria Math"/>
            <w:lang w:val="el-GR"/>
          </w:rPr>
          <m:t>activityRati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ik</m:t>
            </m:r>
          </m:sub>
        </m:sSub>
      </m:oMath>
      <w:r w:rsidR="000F2BD3" w:rsidRPr="005510AA">
        <w:rPr>
          <w:lang w:val="el-GR"/>
        </w:rPr>
        <w:t xml:space="preserve">: Απεικονίζει το ποσοστό της ενεργής διάρκειας του κόμβου </w:t>
      </w:r>
      <w:r w:rsidR="000F2BD3">
        <w:t>i</w:t>
      </w:r>
      <w:r w:rsidR="000F2BD3" w:rsidRPr="005510AA">
        <w:rPr>
          <w:lang w:val="el-GR"/>
        </w:rPr>
        <w:t xml:space="preserve"> στο διάστημα </w:t>
      </w:r>
      <w:r w:rsidR="000F2BD3">
        <w:t>k</w:t>
      </w:r>
      <w:r w:rsidR="000F2BD3" w:rsidRPr="005510AA">
        <w:rPr>
          <w:lang w:val="el-GR"/>
        </w:rPr>
        <w:t xml:space="preserve"> σε σχέση με τη συνολική ενεργή διάρκειά του. Εάν ο κόμβος </w:t>
      </w:r>
      <w:r w:rsidR="000F2BD3">
        <w:t>i</w:t>
      </w:r>
      <w:r w:rsidR="000F2BD3" w:rsidRPr="005510AA">
        <w:rPr>
          <w:lang w:val="el-GR"/>
        </w:rPr>
        <w:t xml:space="preserve"> είναι ανενεργός καθ</w:t>
      </w:r>
      <w:r w:rsidR="0093578A" w:rsidRPr="0093578A">
        <w:rPr>
          <w:lang w:val="el-GR"/>
        </w:rPr>
        <w:t xml:space="preserve">’ </w:t>
      </w:r>
      <w:r w:rsidR="000F2BD3" w:rsidRPr="005510AA">
        <w:rPr>
          <w:lang w:val="el-GR"/>
        </w:rPr>
        <w:t xml:space="preserve">όλη τη διάρκεια του διαστήματος </w:t>
      </w:r>
      <w:r w:rsidR="000F2BD3">
        <w:t>k</w:t>
      </w:r>
      <w:r w:rsidR="000F2BD3" w:rsidRPr="005510AA">
        <w:rPr>
          <w:lang w:val="el-GR"/>
        </w:rPr>
        <w:t xml:space="preserve">, τότε προφανώς το </w:t>
      </w:r>
      <m:oMath>
        <m:r>
          <w:ins w:id="5073" w:author="Στάθης Καπ" w:date="2023-02-02T08:06:00Z">
            <w:rPr>
              <w:rFonts w:ascii="Cambria Math" w:hAnsi="Cambria Math"/>
              <w:lang w:val="el-GR"/>
            </w:rPr>
            <m:t>acti</m:t>
          </w:ins>
        </m:r>
        <m:r>
          <w:ins w:id="5074" w:author="Στάθης Καπ" w:date="2023-02-02T08:07:00Z">
            <w:rPr>
              <w:rFonts w:ascii="Cambria Math" w:hAnsi="Cambria Math"/>
              <w:lang w:val="el-GR"/>
            </w:rPr>
            <m:t>vityRati</m:t>
          </w:ins>
        </m:r>
        <m:sSub>
          <m:sSubPr>
            <m:ctrlPr>
              <w:ins w:id="5075" w:author="Στάθης Καπ" w:date="2023-02-02T08:07:00Z">
                <w:rPr>
                  <w:rFonts w:ascii="Cambria Math" w:hAnsi="Cambria Math"/>
                  <w:i/>
                  <w:lang w:val="el-GR"/>
                </w:rPr>
              </w:ins>
            </m:ctrlPr>
          </m:sSubPr>
          <m:e>
            <m:r>
              <w:ins w:id="5076" w:author="Στάθης Καπ" w:date="2023-02-02T08:07:00Z">
                <w:rPr>
                  <w:rFonts w:ascii="Cambria Math" w:hAnsi="Cambria Math"/>
                  <w:lang w:val="el-GR"/>
                </w:rPr>
                <m:t>o</m:t>
              </w:ins>
            </m:r>
          </m:e>
          <m:sub>
            <m:r>
              <w:ins w:id="5077" w:author="Στάθης Καπ" w:date="2023-02-02T08:07:00Z">
                <w:rPr>
                  <w:rFonts w:ascii="Cambria Math" w:hAnsi="Cambria Math"/>
                  <w:lang w:val="el-GR"/>
                </w:rPr>
                <m:t>ik</m:t>
              </w:ins>
            </m:r>
          </m:sub>
        </m:sSub>
      </m:oMath>
      <w:del w:id="5078" w:author="Στάθης Καπ" w:date="2023-02-02T08:06:00Z">
        <w:r w:rsidR="000F2BD3" w:rsidRPr="00A045E7" w:rsidDel="004B0943">
          <w:rPr>
            <w:highlight w:val="yellow"/>
            <w:rPrChange w:id="5079" w:author=" " w:date="2023-02-01T06:01:00Z">
              <w:rPr/>
            </w:rPrChange>
          </w:rPr>
          <w:delText>activityRatio</w:delText>
        </w:r>
        <w:r w:rsidR="00A33AA4" w:rsidRPr="00A045E7" w:rsidDel="004B0943">
          <w:rPr>
            <w:highlight w:val="yellow"/>
            <w:lang w:val="el-GR"/>
            <w:rPrChange w:id="5080" w:author=" " w:date="2023-02-01T06:01:00Z">
              <w:rPr>
                <w:lang w:val="el-GR"/>
              </w:rPr>
            </w:rPrChange>
          </w:rPr>
          <w:delText>{</w:delText>
        </w:r>
        <w:r w:rsidR="000F2BD3" w:rsidRPr="00A045E7" w:rsidDel="004B0943">
          <w:rPr>
            <w:highlight w:val="yellow"/>
            <w:rPrChange w:id="5081" w:author=" " w:date="2023-02-01T06:01:00Z">
              <w:rPr/>
            </w:rPrChange>
          </w:rPr>
          <w:delText>ik</w:delText>
        </w:r>
        <w:r w:rsidR="00A33AA4" w:rsidRPr="00A045E7" w:rsidDel="004B0943">
          <w:rPr>
            <w:highlight w:val="yellow"/>
            <w:lang w:val="el-GR"/>
            <w:rPrChange w:id="5082" w:author=" " w:date="2023-02-01T06:01:00Z">
              <w:rPr>
                <w:lang w:val="el-GR"/>
              </w:rPr>
            </w:rPrChange>
          </w:rPr>
          <w:delText>}</w:delText>
        </w:r>
      </w:del>
      <w:r w:rsidR="000F2BD3" w:rsidRPr="005510AA">
        <w:rPr>
          <w:lang w:val="el-GR"/>
        </w:rPr>
        <w:t xml:space="preserve"> άρα και το </w:t>
      </w:r>
      <m:oMath>
        <m:r>
          <w:ins w:id="5083" w:author="Στάθης Καπ" w:date="2023-02-02T08:07:00Z">
            <w:rPr>
              <w:rFonts w:ascii="Cambria Math" w:hAnsi="Cambria Math"/>
              <w:lang w:val="el-GR"/>
            </w:rPr>
            <m:t>scor</m:t>
          </w:ins>
        </m:r>
        <m:sSub>
          <m:sSubPr>
            <m:ctrlPr>
              <w:ins w:id="5084" w:author="Στάθης Καπ" w:date="2023-02-02T08:07:00Z">
                <w:rPr>
                  <w:rFonts w:ascii="Cambria Math" w:hAnsi="Cambria Math"/>
                  <w:i/>
                  <w:lang w:val="el-GR"/>
                </w:rPr>
              </w:ins>
            </m:ctrlPr>
          </m:sSubPr>
          <m:e>
            <m:r>
              <w:ins w:id="5085" w:author="Στάθης Καπ" w:date="2023-02-02T08:07:00Z">
                <w:rPr>
                  <w:rFonts w:ascii="Cambria Math" w:hAnsi="Cambria Math"/>
                  <w:lang w:val="el-GR"/>
                </w:rPr>
                <m:t>e</m:t>
              </w:ins>
            </m:r>
          </m:e>
          <m:sub>
            <m:r>
              <w:ins w:id="5086" w:author="Στάθης Καπ" w:date="2023-02-02T08:07:00Z">
                <w:rPr>
                  <w:rFonts w:ascii="Cambria Math" w:hAnsi="Cambria Math"/>
                  <w:lang w:val="el-GR"/>
                </w:rPr>
                <m:t>ik</m:t>
              </w:ins>
            </m:r>
          </m:sub>
        </m:sSub>
      </m:oMath>
      <w:del w:id="5087" w:author="Στάθης Καπ" w:date="2023-02-02T08:07:00Z">
        <w:r w:rsidR="000F2BD3" w:rsidRPr="00A045E7" w:rsidDel="00BA0F54">
          <w:rPr>
            <w:highlight w:val="yellow"/>
            <w:rPrChange w:id="5088" w:author=" " w:date="2023-02-01T06:01:00Z">
              <w:rPr/>
            </w:rPrChange>
          </w:rPr>
          <w:delText>score</w:delText>
        </w:r>
        <w:r w:rsidR="006D14D2" w:rsidRPr="00A045E7" w:rsidDel="00BA0F54">
          <w:rPr>
            <w:highlight w:val="yellow"/>
            <w:lang w:val="el-GR"/>
            <w:rPrChange w:id="5089" w:author=" " w:date="2023-02-01T06:01:00Z">
              <w:rPr>
                <w:lang w:val="el-GR"/>
              </w:rPr>
            </w:rPrChange>
          </w:rPr>
          <w:delText>{</w:delText>
        </w:r>
        <w:r w:rsidR="000F2BD3" w:rsidRPr="00A045E7" w:rsidDel="00BA0F54">
          <w:rPr>
            <w:highlight w:val="yellow"/>
            <w:rPrChange w:id="5090" w:author=" " w:date="2023-02-01T06:01:00Z">
              <w:rPr/>
            </w:rPrChange>
          </w:rPr>
          <w:delText>ik</w:delText>
        </w:r>
        <w:r w:rsidR="006D14D2" w:rsidRPr="00A045E7" w:rsidDel="00BA0F54">
          <w:rPr>
            <w:highlight w:val="yellow"/>
            <w:lang w:val="el-GR"/>
            <w:rPrChange w:id="5091" w:author=" " w:date="2023-02-01T06:01:00Z">
              <w:rPr>
                <w:lang w:val="el-GR"/>
              </w:rPr>
            </w:rPrChange>
          </w:rPr>
          <w:delText>}</w:delText>
        </w:r>
      </w:del>
      <w:r w:rsidR="000F2BD3" w:rsidRPr="005510AA">
        <w:rPr>
          <w:lang w:val="el-GR"/>
        </w:rPr>
        <w:t xml:space="preserve"> θα έχουν τιμή 0 σε κάθε επανάληψη. Οπότε, ο κόμβος </w:t>
      </w:r>
      <w:r w:rsidR="000F2BD3">
        <w:t>i</w:t>
      </w:r>
      <w:r w:rsidR="000F2BD3" w:rsidRPr="005510AA">
        <w:rPr>
          <w:lang w:val="el-GR"/>
        </w:rPr>
        <w:t xml:space="preserve"> δεν θα εξεταστεί ποτέ για εισαγωγή στο διάστημα </w:t>
      </w:r>
      <w:r w:rsidR="000F2BD3">
        <w:t>k</w:t>
      </w:r>
      <w:r w:rsidR="000F2BD3" w:rsidRPr="005510AA">
        <w:rPr>
          <w:lang w:val="el-GR"/>
        </w:rPr>
        <w:t>.</w:t>
      </w:r>
    </w:p>
    <w:p w14:paraId="22D8E7BF" w14:textId="60B588F2" w:rsidR="00227696" w:rsidRPr="00A34A96" w:rsidRDefault="004C3766" w:rsidP="000F2BD3">
      <w:pPr>
        <w:pStyle w:val="ListParagraph"/>
        <w:numPr>
          <w:ilvl w:val="0"/>
          <w:numId w:val="14"/>
        </w:numPr>
        <w:rPr>
          <w:iCs/>
          <w:lang w:val="el-GR"/>
        </w:rPr>
      </w:pPr>
      <m:oMath>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ik</m:t>
            </m:r>
          </m:sub>
        </m:sSub>
      </m:oMath>
      <w:r w:rsidR="00227696" w:rsidRPr="000A07B3">
        <w:rPr>
          <w:lang w:val="el-GR"/>
        </w:rPr>
        <w:t xml:space="preserve">: Απεικονίζει </w:t>
      </w:r>
      <w:ins w:id="5092" w:author=" " w:date="2023-01-29T18:21:00Z">
        <w:del w:id="5093" w:author="Στάθης Καπ" w:date="2023-03-07T14:58:00Z">
          <w:r w:rsidR="00144F68" w:rsidDel="00406DF0">
            <w:rPr>
              <w:lang w:val="el-GR"/>
            </w:rPr>
            <w:delText>τ</w:delText>
          </w:r>
        </w:del>
      </w:ins>
      <w:ins w:id="5094" w:author="Στάθης Καπ" w:date="2023-03-07T14:58:00Z">
        <w:r w:rsidR="00406DF0">
          <w:rPr>
            <w:lang w:val="el-GR"/>
          </w:rPr>
          <w:t xml:space="preserve">τις φορές </w:t>
        </w:r>
      </w:ins>
      <w:ins w:id="5095" w:author=" " w:date="2023-01-29T18:21:00Z">
        <w:del w:id="5096" w:author="Στάθης Καπ" w:date="2023-03-07T14:58:00Z">
          <w:r w:rsidR="00144F68" w:rsidDel="00406DF0">
            <w:rPr>
              <w:lang w:val="el-GR"/>
            </w:rPr>
            <w:delText>ο πλ</w:delText>
          </w:r>
        </w:del>
      </w:ins>
      <w:ins w:id="5097" w:author=" " w:date="2023-01-29T18:22:00Z">
        <w:del w:id="5098" w:author="Στάθης Καπ" w:date="2023-03-07T14:58:00Z">
          <w:r w:rsidR="00144F68" w:rsidDel="00406DF0">
            <w:rPr>
              <w:lang w:val="el-GR"/>
            </w:rPr>
            <w:delText xml:space="preserve">ήθος των φορών </w:delText>
          </w:r>
        </w:del>
      </w:ins>
      <w:del w:id="5099" w:author="Στάθης Καπ" w:date="2023-03-07T14:58:00Z">
        <w:r w:rsidR="00227696" w:rsidRPr="000A07B3" w:rsidDel="00406DF0">
          <w:rPr>
            <w:lang w:val="el-GR"/>
          </w:rPr>
          <w:delText xml:space="preserve">τον αριθμό </w:delText>
        </w:r>
      </w:del>
      <w:r w:rsidR="00227696" w:rsidRPr="000A07B3">
        <w:rPr>
          <w:lang w:val="el-GR"/>
        </w:rPr>
        <w:t xml:space="preserve">που ο κόμβος </w:t>
      </w:r>
      <w:r w:rsidR="00227696">
        <w:t>i</w:t>
      </w:r>
      <w:r w:rsidR="00227696" w:rsidRPr="000A07B3">
        <w:rPr>
          <w:lang w:val="el-GR"/>
        </w:rPr>
        <w:t xml:space="preserve"> </w:t>
      </w:r>
      <w:del w:id="5100" w:author="Στάθης Καπ" w:date="2023-02-09T17:48:00Z">
        <w:r w:rsidR="00227696" w:rsidRPr="000A07B3" w:rsidDel="007E5B7F">
          <w:rPr>
            <w:lang w:val="el-GR"/>
          </w:rPr>
          <w:delText xml:space="preserve">εισήχθη στη λίστα </w:delText>
        </w:r>
        <w:r w:rsidR="00227696" w:rsidDel="007E5B7F">
          <w:delText>Unvisited</w:delText>
        </w:r>
        <w:r w:rsidR="00227696" w:rsidRPr="000A07B3" w:rsidDel="007E5B7F">
          <w:rPr>
            <w:lang w:val="el-GR"/>
          </w:rPr>
          <w:delText xml:space="preserve"> του διαστήματος </w:delText>
        </w:r>
        <w:r w:rsidR="00227696" w:rsidDel="007E5B7F">
          <w:delText>k</w:delText>
        </w:r>
      </w:del>
      <w:ins w:id="5101" w:author="Στάθης Καπ" w:date="2023-02-09T17:48:00Z">
        <w:r w:rsidR="007E5B7F">
          <w:rPr>
            <w:lang w:val="el-GR"/>
          </w:rPr>
          <w:t xml:space="preserve">επιλέχθηκε για το διάστημα </w:t>
        </w:r>
        <w:r w:rsidR="007E5B7F">
          <w:t>k</w:t>
        </w:r>
      </w:ins>
      <w:r w:rsidR="00227696" w:rsidRPr="000A07B3">
        <w:rPr>
          <w:lang w:val="el-GR"/>
        </w:rPr>
        <w:t xml:space="preserve">. Για τους κόμβους που είναι ενεργοί σε πολλά διαστήματα, </w:t>
      </w:r>
      <w:del w:id="5102" w:author="Στάθης Καπ" w:date="2023-02-09T17:49:00Z">
        <w:r w:rsidR="00227696" w:rsidRPr="000A07B3" w:rsidDel="007E5B7F">
          <w:rPr>
            <w:lang w:val="el-GR"/>
          </w:rPr>
          <w:delText xml:space="preserve">επιδιώκουμε </w:delText>
        </w:r>
      </w:del>
      <w:ins w:id="5103" w:author="Στάθης Καπ" w:date="2023-02-09T17:49:00Z">
        <w:r w:rsidR="007E5B7F">
          <w:rPr>
            <w:lang w:val="el-GR"/>
          </w:rPr>
          <w:t>επιδιώκεται</w:t>
        </w:r>
        <w:r w:rsidR="007E5B7F" w:rsidRPr="000A07B3">
          <w:rPr>
            <w:lang w:val="el-GR"/>
          </w:rPr>
          <w:t xml:space="preserve"> </w:t>
        </w:r>
      </w:ins>
      <w:r w:rsidR="00227696" w:rsidRPr="000A07B3">
        <w:rPr>
          <w:lang w:val="el-GR"/>
        </w:rPr>
        <w:t xml:space="preserve">να εξεταστεί η εισαγωγή τους, σε όσο το δυνατόν περισσότερα. Εάν λοιπόν, το </w:t>
      </w:r>
      <m:oMath>
        <m:sSub>
          <m:sSubPr>
            <m:ctrlPr>
              <w:ins w:id="5104" w:author="Στάθης Καπ" w:date="2023-02-02T08:07:00Z">
                <w:rPr>
                  <w:rFonts w:ascii="Cambria Math" w:hAnsi="Cambria Math"/>
                  <w:i/>
                  <w:lang w:val="el-GR"/>
                </w:rPr>
              </w:ins>
            </m:ctrlPr>
          </m:sSubPr>
          <m:e>
            <m:r>
              <w:ins w:id="5105" w:author="Στάθης Καπ" w:date="2023-02-02T08:07:00Z">
                <w:rPr>
                  <w:rFonts w:ascii="Cambria Math" w:hAnsi="Cambria Math"/>
                  <w:lang w:val="el-GR"/>
                </w:rPr>
                <m:t>N</m:t>
              </w:ins>
            </m:r>
          </m:e>
          <m:sub>
            <m:r>
              <w:ins w:id="5106" w:author="Στάθης Καπ" w:date="2023-02-02T08:07:00Z">
                <w:rPr>
                  <w:rFonts w:ascii="Cambria Math" w:hAnsi="Cambria Math"/>
                  <w:lang w:val="el-GR"/>
                </w:rPr>
                <m:t>ik</m:t>
              </w:ins>
            </m:r>
          </m:sub>
        </m:sSub>
      </m:oMath>
      <w:del w:id="5107" w:author="Στάθης Καπ" w:date="2023-02-02T08:07:00Z">
        <w:r w:rsidR="00227696" w:rsidRPr="00144F68" w:rsidDel="007A75BA">
          <w:rPr>
            <w:highlight w:val="yellow"/>
            <w:rPrChange w:id="5108" w:author=" " w:date="2023-02-01T06:01:00Z">
              <w:rPr/>
            </w:rPrChange>
          </w:rPr>
          <w:delText>N</w:delText>
        </w:r>
        <w:r w:rsidR="00AC3D02" w:rsidRPr="00144F68" w:rsidDel="007A75BA">
          <w:rPr>
            <w:highlight w:val="yellow"/>
            <w:lang w:val="el-GR"/>
            <w:rPrChange w:id="5109" w:author=" " w:date="2023-02-01T06:01:00Z">
              <w:rPr>
                <w:lang w:val="el-GR"/>
              </w:rPr>
            </w:rPrChange>
          </w:rPr>
          <w:delText>{</w:delText>
        </w:r>
        <w:r w:rsidR="00227696" w:rsidRPr="00144F68" w:rsidDel="007A75BA">
          <w:rPr>
            <w:highlight w:val="yellow"/>
            <w:rPrChange w:id="5110" w:author=" " w:date="2023-02-01T06:01:00Z">
              <w:rPr/>
            </w:rPrChange>
          </w:rPr>
          <w:delText>ik</w:delText>
        </w:r>
        <w:r w:rsidR="00AC3D02" w:rsidRPr="00144F68" w:rsidDel="007A75BA">
          <w:rPr>
            <w:highlight w:val="yellow"/>
            <w:lang w:val="el-GR"/>
            <w:rPrChange w:id="5111" w:author=" " w:date="2023-02-01T06:01:00Z">
              <w:rPr>
                <w:lang w:val="el-GR"/>
              </w:rPr>
            </w:rPrChange>
          </w:rPr>
          <w:delText>}</w:delText>
        </w:r>
      </w:del>
      <w:r w:rsidR="00227696" w:rsidRPr="000A07B3">
        <w:rPr>
          <w:lang w:val="el-GR"/>
        </w:rPr>
        <w:t xml:space="preserve"> συνεχίσει να αυξάνεται, το</w:t>
      </w:r>
      <w:ins w:id="5112" w:author="Στάθης Καπ" w:date="2023-02-02T08:07:00Z">
        <w:r w:rsidR="009C1801" w:rsidRPr="00CA02E5">
          <w:rPr>
            <w:lang w:val="el-GR"/>
            <w:rPrChange w:id="5113" w:author="Στάθης Καπ" w:date="2023-02-02T08:07:00Z">
              <w:rPr/>
            </w:rPrChange>
          </w:rPr>
          <w:t xml:space="preserve"> </w:t>
        </w:r>
      </w:ins>
      <m:oMath>
        <m:r>
          <w:ins w:id="5114" w:author="Στάθης Καπ" w:date="2023-02-02T08:07:00Z">
            <w:rPr>
              <w:rFonts w:ascii="Cambria Math" w:hAnsi="Cambria Math"/>
            </w:rPr>
            <m:t>scor</m:t>
          </w:ins>
        </m:r>
        <m:sSub>
          <m:sSubPr>
            <m:ctrlPr>
              <w:ins w:id="5115" w:author="Στάθης Καπ" w:date="2023-02-02T08:07:00Z">
                <w:rPr>
                  <w:rFonts w:ascii="Cambria Math" w:hAnsi="Cambria Math"/>
                  <w:i/>
                </w:rPr>
              </w:ins>
            </m:ctrlPr>
          </m:sSubPr>
          <m:e>
            <m:r>
              <w:ins w:id="5116" w:author="Στάθης Καπ" w:date="2023-02-02T08:07:00Z">
                <w:rPr>
                  <w:rFonts w:ascii="Cambria Math" w:hAnsi="Cambria Math"/>
                </w:rPr>
                <m:t>e</m:t>
              </w:ins>
            </m:r>
          </m:e>
          <m:sub>
            <m:r>
              <w:ins w:id="5117" w:author="Στάθης Καπ" w:date="2023-02-02T08:07:00Z">
                <w:rPr>
                  <w:rFonts w:ascii="Cambria Math" w:hAnsi="Cambria Math"/>
                </w:rPr>
                <m:t>ik</m:t>
              </w:ins>
            </m:r>
          </m:sub>
        </m:sSub>
      </m:oMath>
      <w:del w:id="5118" w:author="Στάθης Καπ" w:date="2023-02-02T08:07:00Z">
        <w:r w:rsidR="00227696" w:rsidRPr="000A07B3" w:rsidDel="009C1801">
          <w:rPr>
            <w:lang w:val="el-GR"/>
          </w:rPr>
          <w:delText xml:space="preserve"> </w:delText>
        </w:r>
        <w:r w:rsidR="00227696" w:rsidRPr="00144F68" w:rsidDel="009C1801">
          <w:rPr>
            <w:highlight w:val="yellow"/>
            <w:rPrChange w:id="5119" w:author=" " w:date="2023-02-01T06:01:00Z">
              <w:rPr/>
            </w:rPrChange>
          </w:rPr>
          <w:delText>score</w:delText>
        </w:r>
        <w:r w:rsidR="0028029A" w:rsidRPr="00144F68" w:rsidDel="009C1801">
          <w:rPr>
            <w:highlight w:val="yellow"/>
            <w:lang w:val="el-GR"/>
            <w:rPrChange w:id="5120" w:author=" " w:date="2023-02-01T06:01:00Z">
              <w:rPr>
                <w:lang w:val="el-GR"/>
              </w:rPr>
            </w:rPrChange>
          </w:rPr>
          <w:delText>{</w:delText>
        </w:r>
        <w:r w:rsidR="00227696" w:rsidRPr="00144F68" w:rsidDel="009C1801">
          <w:rPr>
            <w:highlight w:val="yellow"/>
            <w:rPrChange w:id="5121" w:author=" " w:date="2023-02-01T06:01:00Z">
              <w:rPr/>
            </w:rPrChange>
          </w:rPr>
          <w:delText>ik</w:delText>
        </w:r>
        <w:r w:rsidR="0028029A" w:rsidRPr="00144F68" w:rsidDel="009C1801">
          <w:rPr>
            <w:highlight w:val="yellow"/>
            <w:lang w:val="el-GR"/>
            <w:rPrChange w:id="5122" w:author=" " w:date="2023-02-01T06:01:00Z">
              <w:rPr>
                <w:lang w:val="el-GR"/>
              </w:rPr>
            </w:rPrChange>
          </w:rPr>
          <w:delText>}</w:delText>
        </w:r>
      </w:del>
      <w:r w:rsidR="00227696" w:rsidRPr="000A07B3">
        <w:rPr>
          <w:lang w:val="el-GR"/>
        </w:rPr>
        <w:t xml:space="preserve"> θα μειώνεται και θα δοθεί η δυνατότητα να εξεταστεί η εισαγωγή του κόμβου </w:t>
      </w:r>
      <w:r w:rsidR="00227696">
        <w:t>i</w:t>
      </w:r>
      <w:r w:rsidR="00227696" w:rsidRPr="000A07B3">
        <w:rPr>
          <w:lang w:val="el-GR"/>
        </w:rPr>
        <w:t xml:space="preserve"> και στα υπόλοιπα διαστήματα που είναι ενεργός.</w:t>
      </w:r>
    </w:p>
    <w:p w14:paraId="0E7AAA88" w14:textId="11B066FA" w:rsidR="00A34A96" w:rsidRPr="007A39F8" w:rsidRDefault="004C3766" w:rsidP="000F2BD3">
      <w:pPr>
        <w:pStyle w:val="ListParagraph"/>
        <w:numPr>
          <w:ilvl w:val="0"/>
          <w:numId w:val="14"/>
        </w:numPr>
        <w:rPr>
          <w:iCs/>
          <w:lang w:val="el-GR"/>
        </w:rPr>
      </w:pPr>
      <m:oMath>
        <m:sSub>
          <m:sSubPr>
            <m:ctrlPr>
              <w:rPr>
                <w:rFonts w:ascii="Cambria Math" w:hAnsi="Cambria Math"/>
                <w:i/>
                <w:lang w:val="el-GR"/>
              </w:rPr>
            </m:ctrlPr>
          </m:sSubPr>
          <m:e>
            <m:r>
              <w:rPr>
                <w:rFonts w:ascii="Cambria Math" w:hAnsi="Cambria Math"/>
              </w:rPr>
              <m:t>S</m:t>
            </m:r>
            <m:ctrlPr>
              <w:rPr>
                <w:rFonts w:ascii="Cambria Math" w:hAnsi="Cambria Math"/>
                <w:i/>
              </w:rPr>
            </m:ctrlPr>
          </m:e>
          <m:sub>
            <m:r>
              <w:rPr>
                <w:rFonts w:ascii="Cambria Math" w:hAnsi="Cambria Math"/>
                <w:lang w:val="el-GR"/>
              </w:rPr>
              <m:t>ik</m:t>
            </m:r>
          </m:sub>
        </m:sSub>
      </m:oMath>
      <w:r w:rsidR="00A34A96" w:rsidRPr="00E4151C">
        <w:rPr>
          <w:lang w:val="el-GR"/>
        </w:rPr>
        <w:t xml:space="preserve">: Απεικονίζει </w:t>
      </w:r>
      <w:del w:id="5123" w:author="Charalampos Konstantopoulos" w:date="2023-02-01T06:01:00Z">
        <w:r w:rsidR="00A34A96" w:rsidRPr="00E4151C">
          <w:rPr>
            <w:lang w:val="el-GR"/>
          </w:rPr>
          <w:delText>τον</w:delText>
        </w:r>
      </w:del>
      <w:ins w:id="5124" w:author="Charalampos Konstantopoulos" w:date="2023-02-01T06:01:00Z">
        <w:del w:id="5125" w:author="Στάθης Καπ" w:date="2023-03-07T14:58:00Z">
          <w:r w:rsidR="00A34A96" w:rsidRPr="00E4151C" w:rsidDel="00406DF0">
            <w:rPr>
              <w:lang w:val="el-GR"/>
            </w:rPr>
            <w:delText>τ</w:delText>
          </w:r>
        </w:del>
      </w:ins>
      <w:ins w:id="5126" w:author="Στάθης Καπ" w:date="2023-03-07T14:58:00Z">
        <w:r w:rsidR="00406DF0">
          <w:rPr>
            <w:lang w:val="el-GR"/>
          </w:rPr>
          <w:t xml:space="preserve">τις φορές </w:t>
        </w:r>
      </w:ins>
      <w:ins w:id="5127" w:author=" " w:date="2023-01-29T18:22:00Z">
        <w:del w:id="5128" w:author="Στάθης Καπ" w:date="2023-03-07T14:58:00Z">
          <w:r w:rsidR="00144F68" w:rsidDel="00406DF0">
            <w:rPr>
              <w:lang w:val="el-GR"/>
            </w:rPr>
            <w:delText xml:space="preserve">ο πλήθος των φορών </w:delText>
          </w:r>
        </w:del>
      </w:ins>
      <w:del w:id="5129" w:author="Στάθης Καπ" w:date="2023-03-07T14:58:00Z">
        <w:r w:rsidR="00A34A96" w:rsidRPr="00E4151C" w:rsidDel="00406DF0">
          <w:rPr>
            <w:lang w:val="el-GR"/>
          </w:rPr>
          <w:delText xml:space="preserve">ον αριθμό </w:delText>
        </w:r>
      </w:del>
      <w:r w:rsidR="00A34A96" w:rsidRPr="00E4151C">
        <w:rPr>
          <w:lang w:val="el-GR"/>
        </w:rPr>
        <w:t xml:space="preserve">που ο κόμβος </w:t>
      </w:r>
      <w:r w:rsidR="00A34A96">
        <w:t>i</w:t>
      </w:r>
      <w:r w:rsidR="00A34A96" w:rsidRPr="00E4151C">
        <w:rPr>
          <w:lang w:val="el-GR"/>
        </w:rPr>
        <w:t xml:space="preserve"> μπήκε στη </w:t>
      </w:r>
      <w:del w:id="5130" w:author="Στάθης Καπ" w:date="2023-02-02T08:12:00Z">
        <w:r w:rsidR="00A34A96" w:rsidRPr="00E4151C" w:rsidDel="008209C0">
          <w:rPr>
            <w:lang w:val="el-GR"/>
          </w:rPr>
          <w:delText xml:space="preserve">διαδρομή </w:delText>
        </w:r>
      </w:del>
      <w:ins w:id="5131" w:author="Στάθης Καπ" w:date="2023-02-02T08:12:00Z">
        <w:r w:rsidR="008209C0">
          <w:rPr>
            <w:lang w:val="el-GR"/>
          </w:rPr>
          <w:t>λύση</w:t>
        </w:r>
        <w:r w:rsidR="008209C0" w:rsidRPr="00E4151C">
          <w:rPr>
            <w:lang w:val="el-GR"/>
          </w:rPr>
          <w:t xml:space="preserve"> </w:t>
        </w:r>
      </w:ins>
      <w:r w:rsidR="00A34A96" w:rsidRPr="00E4151C">
        <w:rPr>
          <w:lang w:val="el-GR"/>
        </w:rPr>
        <w:t xml:space="preserve">του διαστήματος </w:t>
      </w:r>
      <w:r w:rsidR="00A34A96">
        <w:t>k</w:t>
      </w:r>
      <w:r w:rsidR="00A34A96" w:rsidRPr="00E4151C">
        <w:rPr>
          <w:lang w:val="el-GR"/>
        </w:rPr>
        <w:t xml:space="preserve">. </w:t>
      </w:r>
      <w:del w:id="5132" w:author="Στάθης Καπ" w:date="2023-02-02T08:15:00Z">
        <w:r w:rsidR="00A34A96" w:rsidRPr="00E4151C" w:rsidDel="008209C0">
          <w:rPr>
            <w:lang w:val="el-GR"/>
          </w:rPr>
          <w:delText xml:space="preserve">Φυσικά για να εισαχθεί ο κόμβος </w:delText>
        </w:r>
        <w:r w:rsidR="00A34A96" w:rsidDel="008209C0">
          <w:delText>i</w:delText>
        </w:r>
        <w:r w:rsidR="00A34A96" w:rsidRPr="00E4151C" w:rsidDel="008209C0">
          <w:rPr>
            <w:lang w:val="el-GR"/>
          </w:rPr>
          <w:delText xml:space="preserve"> στη </w:delText>
        </w:r>
      </w:del>
      <w:del w:id="5133" w:author="Στάθης Καπ" w:date="2023-02-02T08:12:00Z">
        <w:r w:rsidR="00A34A96" w:rsidRPr="00E4151C" w:rsidDel="008209C0">
          <w:rPr>
            <w:lang w:val="el-GR"/>
          </w:rPr>
          <w:delText xml:space="preserve">διαδρομή </w:delText>
        </w:r>
      </w:del>
      <w:del w:id="5134" w:author="Στάθης Καπ" w:date="2023-02-02T08:15:00Z">
        <w:r w:rsidR="00A34A96" w:rsidRPr="00E4151C" w:rsidDel="008209C0">
          <w:rPr>
            <w:lang w:val="el-GR"/>
          </w:rPr>
          <w:delText xml:space="preserve">του διαστήματος </w:delText>
        </w:r>
        <w:r w:rsidR="00A34A96" w:rsidDel="008209C0">
          <w:delText>k</w:delText>
        </w:r>
        <w:r w:rsidR="00A34A96" w:rsidRPr="00E4151C" w:rsidDel="008209C0">
          <w:rPr>
            <w:lang w:val="el-GR"/>
          </w:rPr>
          <w:delText xml:space="preserve">, πρέπει πρώτα να επιλεχθεί κατά τη διαδικασία Διαχωρισμού των </w:delText>
        </w:r>
        <w:r w:rsidR="00A34A96" w:rsidDel="008209C0">
          <w:delText>Unvisited</w:delText>
        </w:r>
        <w:r w:rsidR="00A34A96" w:rsidRPr="00E4151C" w:rsidDel="008209C0">
          <w:rPr>
            <w:lang w:val="el-GR"/>
          </w:rPr>
          <w:delText xml:space="preserve"> κόμβων</w:delText>
        </w:r>
      </w:del>
      <w:del w:id="5135" w:author="Στάθης Καπ" w:date="2023-02-02T08:13:00Z">
        <w:r w:rsidR="00A34A96" w:rsidRPr="00E4151C" w:rsidDel="008209C0">
          <w:rPr>
            <w:lang w:val="el-GR"/>
          </w:rPr>
          <w:delText xml:space="preserve"> </w:delText>
        </w:r>
      </w:del>
      <w:del w:id="5136" w:author="Στάθης Καπ" w:date="2023-02-02T08:10:00Z">
        <w:r w:rsidR="00A34A96" w:rsidRPr="00E4151C" w:rsidDel="00F01408">
          <w:rPr>
            <w:lang w:val="el-GR"/>
          </w:rPr>
          <w:delText xml:space="preserve">και </w:delText>
        </w:r>
      </w:del>
      <w:del w:id="5137" w:author="Στάθης Καπ" w:date="2023-02-02T08:13:00Z">
        <w:r w:rsidR="00A34A96" w:rsidRPr="00E4151C" w:rsidDel="008209C0">
          <w:rPr>
            <w:lang w:val="el-GR"/>
          </w:rPr>
          <w:delText xml:space="preserve">να αυξηθεί </w:delText>
        </w:r>
      </w:del>
      <w:del w:id="5138" w:author="Στάθης Καπ" w:date="2023-02-02T08:08:00Z">
        <w:r w:rsidR="00A34A96" w:rsidRPr="00E4151C" w:rsidDel="00CA02E5">
          <w:rPr>
            <w:lang w:val="el-GR"/>
          </w:rPr>
          <w:delText xml:space="preserve">το </w:delText>
        </w:r>
        <w:r w:rsidR="00A34A96" w:rsidRPr="00144F68" w:rsidDel="00CA02E5">
          <w:rPr>
            <w:highlight w:val="yellow"/>
            <w:rPrChange w:id="5139" w:author=" " w:date="2023-02-01T06:01:00Z">
              <w:rPr/>
            </w:rPrChange>
          </w:rPr>
          <w:delText>N</w:delText>
        </w:r>
      </w:del>
      <w:del w:id="5140" w:author="Στάθης Καπ" w:date="2023-02-02T08:07:00Z">
        <w:r w:rsidR="00A34A96" w:rsidRPr="00144F68" w:rsidDel="00CA02E5">
          <w:rPr>
            <w:highlight w:val="yellow"/>
            <w:rPrChange w:id="5141" w:author=" " w:date="2023-02-01T06:01:00Z">
              <w:rPr/>
            </w:rPrChange>
          </w:rPr>
          <w:delText>ik</w:delText>
        </w:r>
      </w:del>
      <w:del w:id="5142" w:author="Στάθης Καπ" w:date="2023-02-02T08:08:00Z">
        <w:r w:rsidR="00A34A96" w:rsidRPr="00E4151C" w:rsidDel="00CA02E5">
          <w:rPr>
            <w:lang w:val="el-GR"/>
          </w:rPr>
          <w:delText xml:space="preserve"> </w:delText>
        </w:r>
      </w:del>
      <w:del w:id="5143" w:author="Στάθης Καπ" w:date="2023-02-02T08:13:00Z">
        <w:r w:rsidR="00A34A96" w:rsidRPr="00E4151C" w:rsidDel="008209C0">
          <w:rPr>
            <w:lang w:val="el-GR"/>
          </w:rPr>
          <w:delText xml:space="preserve">κατά 1. Οπότε, η μέγιστη τιμή που μπορεί να πάρει </w:delText>
        </w:r>
      </w:del>
      <w:del w:id="5144" w:author="Στάθης Καπ" w:date="2023-02-02T08:08:00Z">
        <w:r w:rsidR="00A34A96" w:rsidRPr="00E4151C" w:rsidDel="00CA02E5">
          <w:rPr>
            <w:lang w:val="el-GR"/>
          </w:rPr>
          <w:delText>το</w:delText>
        </w:r>
        <w:r w:rsidR="005463E3" w:rsidRPr="005463E3" w:rsidDel="00CA02E5">
          <w:rPr>
            <w:lang w:val="el-GR"/>
          </w:rPr>
          <w:delText xml:space="preserve"> </w:delText>
        </w:r>
      </w:del>
      <m:oMath>
        <m:r>
          <w:del w:id="5145" w:author="Στάθης Καπ" w:date="2023-02-02T08:09:00Z">
            <w:rPr>
              <w:rFonts w:ascii="Cambria Math" w:hAnsi="Cambria Math"/>
            </w:rPr>
            <m:t>scor</m:t>
          </w:del>
        </m:r>
        <m:sSub>
          <m:sSubPr>
            <m:ctrlPr>
              <w:del w:id="5146" w:author="Στάθης Καπ" w:date="2023-02-02T08:09:00Z">
                <w:rPr>
                  <w:rFonts w:ascii="Cambria Math" w:hAnsi="Cambria Math"/>
                  <w:i/>
                  <w:lang w:val="el-GR"/>
                </w:rPr>
              </w:del>
            </m:ctrlPr>
          </m:sSubPr>
          <m:e>
            <m:r>
              <w:del w:id="5147" w:author="Στάθης Καπ" w:date="2023-02-02T08:09:00Z">
                <w:rPr>
                  <w:rFonts w:ascii="Cambria Math" w:hAnsi="Cambria Math"/>
                </w:rPr>
                <m:t>e</m:t>
              </w:del>
            </m:r>
            <m:ctrlPr>
              <w:del w:id="5148" w:author="Στάθης Καπ" w:date="2023-02-02T08:09:00Z">
                <w:rPr>
                  <w:rFonts w:ascii="Cambria Math" w:hAnsi="Cambria Math"/>
                  <w:i/>
                </w:rPr>
              </w:del>
            </m:ctrlPr>
          </m:e>
          <m:sub>
            <m:r>
              <w:del w:id="5149" w:author="Στάθης Καπ" w:date="2023-02-02T08:09:00Z">
                <w:rPr>
                  <w:rFonts w:ascii="Cambria Math" w:hAnsi="Cambria Math"/>
                  <w:lang w:val="el-GR"/>
                </w:rPr>
                <m:t>ik</m:t>
              </w:del>
            </m:r>
          </m:sub>
        </m:sSub>
      </m:oMath>
      <w:del w:id="5150" w:author="Στάθης Καπ" w:date="2023-02-02T08:13:00Z">
        <w:r w:rsidR="00A34A96" w:rsidRPr="00E4151C" w:rsidDel="008209C0">
          <w:rPr>
            <w:lang w:val="el-GR"/>
          </w:rPr>
          <w:delText xml:space="preserve"> είναι 1.</w:delText>
        </w:r>
      </w:del>
    </w:p>
    <w:p w14:paraId="5DF63870" w14:textId="060CFD80" w:rsidR="007A39F8" w:rsidRPr="00FD07BD" w:rsidRDefault="007A39F8" w:rsidP="007A39F8">
      <w:pPr>
        <w:rPr>
          <w:lang w:val="el-GR"/>
        </w:rPr>
      </w:pPr>
      <w:del w:id="5151" w:author="Στάθης Καπ" w:date="2023-02-09T17:49:00Z">
        <w:r w:rsidRPr="00F917F0" w:rsidDel="00785F50">
          <w:rPr>
            <w:lang w:val="el-GR"/>
          </w:rPr>
          <w:delText xml:space="preserve">Επειδή, το </w:delText>
        </w:r>
      </w:del>
      <m:oMath>
        <m:sSub>
          <m:sSubPr>
            <m:ctrlPr>
              <w:del w:id="5152" w:author="Στάθης Καπ" w:date="2023-02-09T17:49:00Z">
                <w:rPr>
                  <w:rFonts w:ascii="Cambria Math" w:hAnsi="Cambria Math"/>
                  <w:i/>
                  <w:lang w:val="el-GR"/>
                </w:rPr>
              </w:del>
            </m:ctrlPr>
          </m:sSubPr>
          <m:e>
            <m:r>
              <w:del w:id="5153" w:author="Στάθης Καπ" w:date="2023-02-09T17:49:00Z">
                <w:rPr>
                  <w:rFonts w:ascii="Cambria Math" w:hAnsi="Cambria Math"/>
                  <w:lang w:val="el-GR"/>
                </w:rPr>
                <m:t>N</m:t>
              </w:del>
            </m:r>
          </m:e>
          <m:sub>
            <m:r>
              <w:del w:id="5154" w:author="Στάθης Καπ" w:date="2023-02-09T17:49:00Z">
                <w:rPr>
                  <w:rFonts w:ascii="Cambria Math" w:hAnsi="Cambria Math"/>
                  <w:lang w:val="el-GR"/>
                </w:rPr>
                <m:t>ik</m:t>
              </w:del>
            </m:r>
          </m:sub>
        </m:sSub>
      </m:oMath>
      <w:del w:id="5155" w:author="Στάθης Καπ" w:date="2023-02-09T17:49:00Z">
        <w:r w:rsidRPr="00F917F0" w:rsidDel="00785F50">
          <w:rPr>
            <w:lang w:val="el-GR"/>
          </w:rPr>
          <w:delText xml:space="preserve"> βρίσκεται στον </w:delText>
        </w:r>
        <w:r w:rsidR="00575ECF" w:rsidRPr="00F917F0" w:rsidDel="00785F50">
          <w:rPr>
            <w:lang w:val="el-GR"/>
          </w:rPr>
          <w:delText>παρονομαστή</w:delText>
        </w:r>
        <w:r w:rsidRPr="00F917F0" w:rsidDel="00785F50">
          <w:rPr>
            <w:lang w:val="el-GR"/>
          </w:rPr>
          <w:delText xml:space="preserve"> της σχέσης 4.1, τα </w:delText>
        </w:r>
      </w:del>
      <m:oMath>
        <m:sSub>
          <m:sSubPr>
            <m:ctrlPr>
              <w:del w:id="5156" w:author="Στάθης Καπ" w:date="2023-02-09T17:49:00Z">
                <w:rPr>
                  <w:rFonts w:ascii="Cambria Math" w:hAnsi="Cambria Math"/>
                  <w:i/>
                  <w:lang w:val="el-GR"/>
                </w:rPr>
              </w:del>
            </m:ctrlPr>
          </m:sSubPr>
          <m:e>
            <m:r>
              <w:del w:id="5157" w:author="Στάθης Καπ" w:date="2023-02-09T17:49:00Z">
                <w:rPr>
                  <w:rFonts w:ascii="Cambria Math" w:hAnsi="Cambria Math"/>
                  <w:lang w:val="el-GR"/>
                </w:rPr>
                <m:t>S</m:t>
              </w:del>
            </m:r>
          </m:e>
          <m:sub>
            <m:r>
              <w:del w:id="5158" w:author="Στάθης Καπ" w:date="2023-02-09T17:49:00Z">
                <w:rPr>
                  <w:rFonts w:ascii="Cambria Math" w:hAnsi="Cambria Math"/>
                  <w:lang w:val="el-GR"/>
                </w:rPr>
                <m:t>ik</m:t>
              </w:del>
            </m:r>
          </m:sub>
        </m:sSub>
      </m:oMath>
      <w:del w:id="5159" w:author="Στάθης Καπ" w:date="2023-02-09T17:49:00Z">
        <w:r w:rsidRPr="00F917F0" w:rsidDel="00785F50">
          <w:rPr>
            <w:lang w:val="el-GR"/>
          </w:rPr>
          <w:delText xml:space="preserve"> και </w:delText>
        </w:r>
      </w:del>
      <m:oMath>
        <m:sSub>
          <m:sSubPr>
            <m:ctrlPr>
              <w:del w:id="5160" w:author="Στάθης Καπ" w:date="2023-02-09T17:49:00Z">
                <w:rPr>
                  <w:rFonts w:ascii="Cambria Math" w:hAnsi="Cambria Math"/>
                  <w:i/>
                  <w:lang w:val="el-GR"/>
                </w:rPr>
              </w:del>
            </m:ctrlPr>
          </m:sSubPr>
          <m:e>
            <m:r>
              <w:del w:id="5161" w:author="Στάθης Καπ" w:date="2023-02-09T17:49:00Z">
                <w:rPr>
                  <w:rFonts w:ascii="Cambria Math" w:hAnsi="Cambria Math"/>
                  <w:lang w:val="el-GR"/>
                </w:rPr>
                <m:t>N</m:t>
              </w:del>
            </m:r>
          </m:e>
          <m:sub>
            <m:r>
              <w:del w:id="5162" w:author="Στάθης Καπ" w:date="2023-02-09T17:49:00Z">
                <w:rPr>
                  <w:rFonts w:ascii="Cambria Math" w:hAnsi="Cambria Math"/>
                  <w:lang w:val="el-GR"/>
                </w:rPr>
                <m:t>ik</m:t>
              </w:del>
            </m:r>
          </m:sub>
        </m:sSub>
      </m:oMath>
      <w:del w:id="5163" w:author="Στάθης Καπ" w:date="2023-02-09T17:49:00Z">
        <w:r w:rsidRPr="00F917F0" w:rsidDel="00785F50">
          <w:rPr>
            <w:lang w:val="el-GR"/>
          </w:rPr>
          <w:delText xml:space="preserve"> αρχικοποιούνται με τη τιμή 1.</w:delText>
        </w:r>
      </w:del>
      <w:ins w:id="5164" w:author="Στάθης Καπ" w:date="2023-02-09T17:49:00Z">
        <w:r w:rsidR="00785F50">
          <w:rPr>
            <w:lang w:val="el-GR"/>
          </w:rPr>
          <w:t xml:space="preserve">Ο λόγος </w:t>
        </w:r>
      </w:ins>
      <m:oMath>
        <m:sSub>
          <m:sSubPr>
            <m:ctrlPr>
              <w:ins w:id="5165" w:author="Στάθης Καπ" w:date="2023-02-09T17:49:00Z">
                <w:rPr>
                  <w:rFonts w:ascii="Cambria Math" w:hAnsi="Cambria Math"/>
                  <w:i/>
                  <w:lang w:val="el-GR"/>
                </w:rPr>
              </w:ins>
            </m:ctrlPr>
          </m:sSubPr>
          <m:e>
            <m:r>
              <w:ins w:id="5166" w:author="Στάθης Καπ" w:date="2023-02-09T17:49:00Z">
                <w:rPr>
                  <w:rFonts w:ascii="Cambria Math" w:hAnsi="Cambria Math"/>
                  <w:lang w:val="el-GR"/>
                </w:rPr>
                <m:t>S</m:t>
              </w:ins>
            </m:r>
          </m:e>
          <m:sub>
            <m:r>
              <w:ins w:id="5167" w:author="Στάθης Καπ" w:date="2023-02-09T17:49:00Z">
                <w:rPr>
                  <w:rFonts w:ascii="Cambria Math" w:hAnsi="Cambria Math"/>
                  <w:lang w:val="el-GR"/>
                </w:rPr>
                <m:t>i</m:t>
              </w:ins>
            </m:r>
            <m:r>
              <w:ins w:id="5168" w:author="Στάθης Καπ" w:date="2023-02-09T17:50:00Z">
                <w:rPr>
                  <w:rFonts w:ascii="Cambria Math" w:hAnsi="Cambria Math"/>
                  <w:lang w:val="el-GR"/>
                </w:rPr>
                <m:t>k</m:t>
              </w:ins>
            </m:r>
          </m:sub>
        </m:sSub>
        <m:r>
          <w:ins w:id="5169" w:author="Στάθης Καπ" w:date="2023-02-09T17:50:00Z">
            <w:rPr>
              <w:rFonts w:ascii="Cambria Math" w:hAnsi="Cambria Math"/>
              <w:lang w:val="el-GR"/>
            </w:rPr>
            <m:t>/</m:t>
          </w:ins>
        </m:r>
        <m:sSub>
          <m:sSubPr>
            <m:ctrlPr>
              <w:ins w:id="5170" w:author="Στάθης Καπ" w:date="2023-02-09T17:50:00Z">
                <w:rPr>
                  <w:rFonts w:ascii="Cambria Math" w:hAnsi="Cambria Math"/>
                  <w:i/>
                  <w:lang w:val="el-GR"/>
                </w:rPr>
              </w:ins>
            </m:ctrlPr>
          </m:sSubPr>
          <m:e>
            <m:r>
              <w:ins w:id="5171" w:author="Στάθης Καπ" w:date="2023-02-09T17:50:00Z">
                <w:rPr>
                  <w:rFonts w:ascii="Cambria Math" w:hAnsi="Cambria Math"/>
                  <w:lang w:val="el-GR"/>
                </w:rPr>
                <m:t>N</m:t>
              </w:ins>
            </m:r>
          </m:e>
          <m:sub>
            <m:r>
              <w:ins w:id="5172" w:author="Στάθης Καπ" w:date="2023-02-09T17:50:00Z">
                <w:rPr>
                  <w:rFonts w:ascii="Cambria Math" w:hAnsi="Cambria Math"/>
                  <w:lang w:val="el-GR"/>
                </w:rPr>
                <m:t>ik</m:t>
              </w:ins>
            </m:r>
          </m:sub>
        </m:sSub>
      </m:oMath>
      <w:ins w:id="5173" w:author="Στάθης Καπ" w:date="2023-02-09T17:50:00Z">
        <w:r w:rsidR="005C04A6">
          <w:rPr>
            <w:rFonts w:eastAsiaTheme="minorEastAsia"/>
            <w:lang w:val="el-GR"/>
          </w:rPr>
          <w:t xml:space="preserve"> εκφράζει την καταλληλότητα του κόμβου </w:t>
        </w:r>
        <w:r w:rsidR="005C04A6">
          <w:rPr>
            <w:rFonts w:eastAsiaTheme="minorEastAsia"/>
          </w:rPr>
          <w:t>i</w:t>
        </w:r>
        <w:r w:rsidR="005C04A6" w:rsidRPr="005C04A6">
          <w:rPr>
            <w:rFonts w:eastAsiaTheme="minorEastAsia"/>
            <w:lang w:val="el-GR"/>
            <w:rPrChange w:id="5174" w:author="Στάθης Καπ" w:date="2023-02-09T17:50:00Z">
              <w:rPr>
                <w:rFonts w:eastAsiaTheme="minorEastAsia"/>
              </w:rPr>
            </w:rPrChange>
          </w:rPr>
          <w:t xml:space="preserve"> </w:t>
        </w:r>
        <w:r w:rsidR="005C04A6">
          <w:rPr>
            <w:rFonts w:eastAsiaTheme="minorEastAsia"/>
            <w:lang w:val="el-GR"/>
          </w:rPr>
          <w:t xml:space="preserve">ως προς το διάστημα </w:t>
        </w:r>
        <w:r w:rsidR="005C04A6">
          <w:rPr>
            <w:rFonts w:eastAsiaTheme="minorEastAsia"/>
          </w:rPr>
          <w:t>k</w:t>
        </w:r>
        <w:r w:rsidR="005C04A6" w:rsidRPr="005C04A6">
          <w:rPr>
            <w:rFonts w:eastAsiaTheme="minorEastAsia"/>
            <w:lang w:val="el-GR"/>
            <w:rPrChange w:id="5175" w:author="Στάθης Καπ" w:date="2023-02-09T17:50:00Z">
              <w:rPr>
                <w:rFonts w:eastAsiaTheme="minorEastAsia"/>
              </w:rPr>
            </w:rPrChange>
          </w:rPr>
          <w:t xml:space="preserve">. </w:t>
        </w:r>
      </w:ins>
    </w:p>
    <w:p w14:paraId="2457619C" w14:textId="4297A74A" w:rsidR="00BB0296" w:rsidRDefault="00EC1D17">
      <w:pPr>
        <w:pStyle w:val="Heading2"/>
        <w:pPrChange w:id="5176" w:author="Στάθης Καπ" w:date="2023-02-26T00:55:00Z">
          <w:pPr>
            <w:pStyle w:val="Heading2"/>
            <w:numPr>
              <w:numId w:val="4"/>
            </w:numPr>
            <w:ind w:left="960" w:hanging="600"/>
          </w:pPr>
        </w:pPrChange>
      </w:pPr>
      <w:bookmarkStart w:id="5177" w:name="_Toc129300382"/>
      <w:r>
        <w:rPr>
          <w:lang w:val="el-GR"/>
        </w:rPr>
        <w:t>Διαχωρισμένη Τοπική Αναζήτηση</w:t>
      </w:r>
      <w:bookmarkEnd w:id="5177"/>
    </w:p>
    <w:p w14:paraId="5672ECBC" w14:textId="67393C38" w:rsidR="00BB0296" w:rsidRDefault="00864862" w:rsidP="002D5F19">
      <w:pPr>
        <w:rPr>
          <w:lang w:val="el-GR"/>
        </w:rPr>
      </w:pPr>
      <w:r>
        <w:rPr>
          <w:lang w:val="el-GR"/>
        </w:rPr>
        <w:t>Όπως</w:t>
      </w:r>
      <w:r w:rsidR="00482B89" w:rsidRPr="00D33A8C">
        <w:rPr>
          <w:lang w:val="el-GR"/>
        </w:rPr>
        <w:t xml:space="preserve"> προαναφέρθηκε και στην αρχή του Κεφαλαίου, ένα σημαντικό θέμα που προκύπτει όταν χωρ</w:t>
      </w:r>
      <w:ins w:id="5178" w:author="Στάθης Καπ" w:date="2023-03-07T00:34:00Z">
        <w:r w:rsidR="00F84886">
          <w:rPr>
            <w:lang w:val="el-GR"/>
          </w:rPr>
          <w:t>ιστεί το γράφημα</w:t>
        </w:r>
      </w:ins>
      <w:del w:id="5179" w:author="Στάθης Καπ" w:date="2023-03-07T00:34:00Z">
        <w:r w:rsidR="00482B89" w:rsidRPr="00D33A8C" w:rsidDel="00F84886">
          <w:rPr>
            <w:lang w:val="el-GR"/>
          </w:rPr>
          <w:delText>ίζουμε το γράφημα</w:delText>
        </w:r>
      </w:del>
      <w:r w:rsidR="00482B89" w:rsidRPr="00D33A8C">
        <w:rPr>
          <w:lang w:val="el-GR"/>
        </w:rPr>
        <w:t xml:space="preserve">, είναι το ποιος ή το ποιοι </w:t>
      </w:r>
      <w:r w:rsidR="005A4682" w:rsidRPr="00D33A8C">
        <w:rPr>
          <w:lang w:val="el-GR"/>
        </w:rPr>
        <w:t>κόμβοι</w:t>
      </w:r>
      <w:r w:rsidR="00482B89" w:rsidRPr="00D33A8C">
        <w:rPr>
          <w:lang w:val="el-GR"/>
        </w:rPr>
        <w:t xml:space="preserve"> θα θεωρηθούν ως </w:t>
      </w:r>
      <w:del w:id="5180" w:author="Στάθης Καπ" w:date="2023-03-07T00:33:00Z">
        <w:r w:rsidR="00482B89" w:rsidDel="00887718">
          <w:delText>startDepot</w:delText>
        </w:r>
      </w:del>
      <w:ins w:id="5181" w:author="Στάθης Καπ" w:date="2023-03-07T00:33:00Z">
        <w:r w:rsidR="00887718">
          <w:rPr>
            <w:lang w:val="el-GR"/>
          </w:rPr>
          <w:t>αφετηρία</w:t>
        </w:r>
        <w:r w:rsidR="00887718" w:rsidRPr="00887718">
          <w:rPr>
            <w:lang w:val="el-GR"/>
            <w:rPrChange w:id="5182" w:author="Στάθης Καπ" w:date="2023-03-07T00:33:00Z">
              <w:rPr/>
            </w:rPrChange>
          </w:rPr>
          <w:t xml:space="preserve"> </w:t>
        </w:r>
        <w:r w:rsidR="00887718">
          <w:rPr>
            <w:lang w:val="el-GR"/>
          </w:rPr>
          <w:t>(</w:t>
        </w:r>
        <w:r w:rsidR="00887718">
          <w:t>sd</w:t>
        </w:r>
        <w:r w:rsidR="00887718">
          <w:rPr>
            <w:lang w:val="el-GR"/>
          </w:rPr>
          <w:t>)</w:t>
        </w:r>
      </w:ins>
      <w:r w:rsidR="00482B89" w:rsidRPr="00D33A8C">
        <w:rPr>
          <w:lang w:val="el-GR"/>
        </w:rPr>
        <w:t xml:space="preserve"> και </w:t>
      </w:r>
      <w:del w:id="5183" w:author="Στάθης Καπ" w:date="2023-03-07T00:33:00Z">
        <w:r w:rsidR="00482B89" w:rsidDel="00887718">
          <w:delText>endDepot</w:delText>
        </w:r>
        <w:r w:rsidR="00482B89" w:rsidRPr="00D33A8C" w:rsidDel="00887718">
          <w:rPr>
            <w:lang w:val="el-GR"/>
          </w:rPr>
          <w:delText xml:space="preserve"> </w:delText>
        </w:r>
      </w:del>
      <w:ins w:id="5184" w:author="Στάθης Καπ" w:date="2023-03-07T00:33:00Z">
        <w:r w:rsidR="00887718">
          <w:rPr>
            <w:lang w:val="el-GR"/>
          </w:rPr>
          <w:t>τερματισμός</w:t>
        </w:r>
      </w:ins>
      <w:ins w:id="5185" w:author="Στάθης Καπ" w:date="2023-03-07T00:34:00Z">
        <w:r w:rsidR="00F84886">
          <w:rPr>
            <w:lang w:val="el-GR"/>
          </w:rPr>
          <w:t xml:space="preserve"> </w:t>
        </w:r>
        <w:r w:rsidR="00F84886" w:rsidRPr="00D33956">
          <w:rPr>
            <w:lang w:val="el-GR"/>
            <w:rPrChange w:id="5186" w:author="Στάθης Καπ" w:date="2023-03-07T00:34:00Z">
              <w:rPr/>
            </w:rPrChange>
          </w:rPr>
          <w:t>(</w:t>
        </w:r>
        <w:r w:rsidR="00F84886">
          <w:t>ed</w:t>
        </w:r>
        <w:r w:rsidR="00F84886" w:rsidRPr="00D33956">
          <w:rPr>
            <w:lang w:val="el-GR"/>
            <w:rPrChange w:id="5187" w:author="Στάθης Καπ" w:date="2023-03-07T00:34:00Z">
              <w:rPr/>
            </w:rPrChange>
          </w:rPr>
          <w:t>)</w:t>
        </w:r>
      </w:ins>
      <w:ins w:id="5188" w:author="Στάθης Καπ" w:date="2023-03-07T00:33:00Z">
        <w:r w:rsidR="00887718" w:rsidRPr="00D33A8C">
          <w:rPr>
            <w:lang w:val="el-GR"/>
          </w:rPr>
          <w:t xml:space="preserve"> </w:t>
        </w:r>
      </w:ins>
      <w:r w:rsidR="00482B89" w:rsidRPr="00D33A8C">
        <w:rPr>
          <w:lang w:val="el-GR"/>
        </w:rPr>
        <w:t>του κάθε υπο</w:t>
      </w:r>
      <w:del w:id="5189" w:author="Στάθης Καπ" w:date="2023-03-07T00:33:00Z">
        <w:r w:rsidR="00D33A8C" w:rsidDel="00887718">
          <w:rPr>
            <w:lang w:val="el-GR"/>
          </w:rPr>
          <w:delText>-</w:delText>
        </w:r>
      </w:del>
      <w:r w:rsidR="00482B89" w:rsidRPr="00D33A8C">
        <w:rPr>
          <w:lang w:val="el-GR"/>
        </w:rPr>
        <w:t>προβλήματος.</w:t>
      </w:r>
    </w:p>
    <w:p w14:paraId="7BC42E23" w14:textId="4BFD8B76" w:rsidR="00971C0D" w:rsidRDefault="00971C0D" w:rsidP="0060093E">
      <w:pPr>
        <w:ind w:firstLine="720"/>
        <w:rPr>
          <w:lang w:val="el-GR"/>
        </w:rPr>
        <w:pPrChange w:id="5190" w:author="Στάθης Καπ" w:date="2023-03-13T04:22:00Z">
          <w:pPr/>
        </w:pPrChange>
      </w:pPr>
      <w:r w:rsidRPr="00DA304C">
        <w:rPr>
          <w:lang w:val="el-GR"/>
        </w:rPr>
        <w:t xml:space="preserve">Η πιο απλή υλοποίηση είναι να χρησιμοποιηθεί </w:t>
      </w:r>
      <w:ins w:id="5191" w:author="Στάθης Καπ" w:date="2023-03-08T02:02:00Z">
        <w:r w:rsidR="002B469B">
          <w:rPr>
            <w:lang w:val="el-GR"/>
          </w:rPr>
          <w:t xml:space="preserve">η αφετηρία και </w:t>
        </w:r>
      </w:ins>
      <w:ins w:id="5192" w:author="Στάθης Καπ" w:date="2023-03-08T02:03:00Z">
        <w:r w:rsidR="002B469B">
          <w:rPr>
            <w:lang w:val="el-GR"/>
          </w:rPr>
          <w:t xml:space="preserve">ο τερματισμός </w:t>
        </w:r>
      </w:ins>
      <w:del w:id="5193" w:author="Στάθης Καπ" w:date="2023-03-08T02:02:00Z">
        <w:r w:rsidRPr="00DA304C" w:rsidDel="002B469B">
          <w:rPr>
            <w:lang w:val="el-GR"/>
          </w:rPr>
          <w:delText xml:space="preserve">το αρχικό </w:delText>
        </w:r>
        <w:r w:rsidDel="002B469B">
          <w:delText>depot</w:delText>
        </w:r>
        <w:r w:rsidRPr="00DA304C" w:rsidDel="002B469B">
          <w:rPr>
            <w:lang w:val="el-GR"/>
          </w:rPr>
          <w:delText xml:space="preserve"> </w:delText>
        </w:r>
      </w:del>
      <w:r w:rsidRPr="00DA304C">
        <w:rPr>
          <w:lang w:val="el-GR"/>
        </w:rPr>
        <w:t xml:space="preserve">του </w:t>
      </w:r>
      <w:ins w:id="5194" w:author="Στάθης Καπ" w:date="2023-03-07T16:57:00Z">
        <w:r w:rsidR="00685184">
          <w:rPr>
            <w:lang w:val="el-GR"/>
          </w:rPr>
          <w:t xml:space="preserve">πρωτότυπου </w:t>
        </w:r>
      </w:ins>
      <w:r w:rsidRPr="00DA304C">
        <w:rPr>
          <w:lang w:val="el-GR"/>
        </w:rPr>
        <w:t xml:space="preserve">προβλήματος ως </w:t>
      </w:r>
      <w:del w:id="5195" w:author="Στάθης Καπ" w:date="2023-03-08T02:03:00Z">
        <w:r w:rsidRPr="00DA304C" w:rsidDel="002B469B">
          <w:rPr>
            <w:lang w:val="el-GR"/>
          </w:rPr>
          <w:delText xml:space="preserve">αρχικό και τελικό </w:delText>
        </w:r>
        <w:r w:rsidDel="002B469B">
          <w:delText>depot</w:delText>
        </w:r>
        <w:r w:rsidRPr="00DA304C" w:rsidDel="002B469B">
          <w:rPr>
            <w:lang w:val="el-GR"/>
          </w:rPr>
          <w:delText xml:space="preserve"> για κάθε υπο</w:delText>
        </w:r>
      </w:del>
      <w:del w:id="5196" w:author="Στάθης Καπ" w:date="2023-03-07T16:57:00Z">
        <w:r w:rsidR="00DA304C" w:rsidDel="007F5DF0">
          <w:rPr>
            <w:lang w:val="el-GR"/>
          </w:rPr>
          <w:delText>-</w:delText>
        </w:r>
      </w:del>
      <w:del w:id="5197" w:author="Στάθης Καπ" w:date="2023-03-08T02:03:00Z">
        <w:r w:rsidRPr="00DA304C" w:rsidDel="002B469B">
          <w:rPr>
            <w:lang w:val="el-GR"/>
          </w:rPr>
          <w:delText>πρόβλημα</w:delText>
        </w:r>
      </w:del>
      <w:ins w:id="5198" w:author="Στάθης Καπ" w:date="2023-03-08T02:03:00Z">
        <w:r w:rsidR="002B469B">
          <w:rPr>
            <w:lang w:val="el-GR"/>
          </w:rPr>
          <w:t>αφετηρία και τερματισμός για κάθε υποπρόβλημα</w:t>
        </w:r>
      </w:ins>
      <w:r w:rsidRPr="00DA304C">
        <w:rPr>
          <w:lang w:val="el-GR"/>
        </w:rPr>
        <w:t xml:space="preserve">. Προφανώς η λύση αυτή δεν </w:t>
      </w:r>
      <w:r w:rsidR="0025462E" w:rsidRPr="00DA304C">
        <w:rPr>
          <w:lang w:val="el-GR"/>
        </w:rPr>
        <w:t>είναι</w:t>
      </w:r>
      <w:r w:rsidRPr="00DA304C">
        <w:rPr>
          <w:lang w:val="el-GR"/>
        </w:rPr>
        <w:t xml:space="preserve"> αποδοτική, καθώς περιορίζεται σημαντικά ο χώρος των λύσεων. Στόχος κάθε διαδρομής θα είναι να καταλήγει πίσω στο </w:t>
      </w:r>
      <w:r>
        <w:t>depot</w:t>
      </w:r>
      <w:r w:rsidRPr="00DA304C">
        <w:rPr>
          <w:lang w:val="el-GR"/>
        </w:rPr>
        <w:t xml:space="preserve"> οπότε οι κόμβοι που βρίσκονται σχετικά μακριά </w:t>
      </w:r>
      <w:r w:rsidR="00DC744D" w:rsidRPr="00DA304C">
        <w:rPr>
          <w:lang w:val="el-GR"/>
        </w:rPr>
        <w:t>από</w:t>
      </w:r>
      <w:r w:rsidRPr="00DA304C">
        <w:rPr>
          <w:lang w:val="el-GR"/>
        </w:rPr>
        <w:t xml:space="preserve"> αυτό, θα είναι δυσκολότερο να επιλεχθούν, λαμβάνοντας </w:t>
      </w:r>
      <w:r w:rsidR="006C366B" w:rsidRPr="00DA304C">
        <w:rPr>
          <w:lang w:val="el-GR"/>
        </w:rPr>
        <w:t>υπόψιν</w:t>
      </w:r>
      <w:r w:rsidRPr="00DA304C">
        <w:rPr>
          <w:lang w:val="el-GR"/>
        </w:rPr>
        <w:t xml:space="preserve"> πάντα πως το χρονικό παράθυρο κάθε υπο</w:t>
      </w:r>
      <w:r w:rsidR="001F76C2">
        <w:rPr>
          <w:lang w:val="el-GR"/>
        </w:rPr>
        <w:t>-</w:t>
      </w:r>
      <w:r w:rsidRPr="00DA304C">
        <w:rPr>
          <w:lang w:val="el-GR"/>
        </w:rPr>
        <w:t>προβλήματος είναι μικρότερο ή ίσο του αρχικού προβλήματος. Επίσης, σε περίπτωση που οι κόμβοι του επόμενου υπο</w:t>
      </w:r>
      <w:del w:id="5199" w:author="Στάθης Καπ" w:date="2023-03-13T00:42:00Z">
        <w:r w:rsidR="00165772" w:rsidDel="0038552A">
          <w:rPr>
            <w:lang w:val="el-GR"/>
          </w:rPr>
          <w:delText>-</w:delText>
        </w:r>
      </w:del>
      <w:r w:rsidRPr="00DA304C">
        <w:rPr>
          <w:lang w:val="el-GR"/>
        </w:rPr>
        <w:t xml:space="preserve">προβλήματος βρίσκονται μακριά </w:t>
      </w:r>
      <w:r w:rsidR="00776273" w:rsidRPr="00DA304C">
        <w:rPr>
          <w:lang w:val="el-GR"/>
        </w:rPr>
        <w:t>από</w:t>
      </w:r>
      <w:r w:rsidRPr="00DA304C">
        <w:rPr>
          <w:lang w:val="el-GR"/>
        </w:rPr>
        <w:t xml:space="preserve"> το </w:t>
      </w:r>
      <w:del w:id="5200" w:author="Στάθης Καπ" w:date="2023-03-13T00:41:00Z">
        <w:r w:rsidDel="002362DA">
          <w:delText>depot</w:delText>
        </w:r>
      </w:del>
      <w:ins w:id="5201" w:author="Στάθης Καπ" w:date="2023-03-13T00:41:00Z">
        <w:r w:rsidR="002362DA">
          <w:rPr>
            <w:lang w:val="el-GR"/>
          </w:rPr>
          <w:t>τερματικό σταθμό</w:t>
        </w:r>
      </w:ins>
      <w:r w:rsidR="00856915">
        <w:rPr>
          <w:lang w:val="el-GR"/>
        </w:rPr>
        <w:t xml:space="preserve">, </w:t>
      </w:r>
      <w:del w:id="5202" w:author="Στάθης Καπ" w:date="2023-03-13T00:41:00Z">
        <w:r w:rsidR="00856915" w:rsidDel="005C4F47">
          <w:rPr>
            <w:lang w:val="el-GR"/>
          </w:rPr>
          <w:delText>η τρέχουσα διαδρομή</w:delText>
        </w:r>
      </w:del>
      <w:ins w:id="5203" w:author="Στάθης Καπ" w:date="2023-03-13T00:41:00Z">
        <w:r w:rsidR="005C4F47">
          <w:rPr>
            <w:lang w:val="el-GR"/>
          </w:rPr>
          <w:t>οι διαδρομές του τρέχοντος υποπροβλήματος</w:t>
        </w:r>
      </w:ins>
      <w:r w:rsidR="00856915">
        <w:rPr>
          <w:lang w:val="el-GR"/>
        </w:rPr>
        <w:t xml:space="preserve"> θα έχ</w:t>
      </w:r>
      <w:ins w:id="5204" w:author="Στάθης Καπ" w:date="2023-03-13T00:42:00Z">
        <w:r w:rsidR="005C4F47">
          <w:rPr>
            <w:lang w:val="el-GR"/>
          </w:rPr>
          <w:t>ουν</w:t>
        </w:r>
      </w:ins>
      <w:del w:id="5205" w:author="Στάθης Καπ" w:date="2023-03-13T00:42:00Z">
        <w:r w:rsidR="00856915" w:rsidDel="005C4F47">
          <w:rPr>
            <w:lang w:val="el-GR"/>
          </w:rPr>
          <w:delText>ει</w:delText>
        </w:r>
      </w:del>
      <w:r w:rsidR="00856915">
        <w:rPr>
          <w:lang w:val="el-GR"/>
        </w:rPr>
        <w:t xml:space="preserve"> οδηγηθεί</w:t>
      </w:r>
      <w:r w:rsidRPr="00DA304C">
        <w:rPr>
          <w:lang w:val="el-GR"/>
        </w:rPr>
        <w:t xml:space="preserve"> χωρίς λόγο πίσω στην αφετηρία</w:t>
      </w:r>
      <w:r w:rsidR="004955DE">
        <w:rPr>
          <w:lang w:val="el-GR"/>
        </w:rPr>
        <w:t>,</w:t>
      </w:r>
      <w:r w:rsidRPr="00DA304C">
        <w:rPr>
          <w:lang w:val="el-GR"/>
        </w:rPr>
        <w:t xml:space="preserve"> </w:t>
      </w:r>
      <w:r w:rsidR="00857A1E">
        <w:rPr>
          <w:lang w:val="el-GR"/>
        </w:rPr>
        <w:t>καταλήγοντας</w:t>
      </w:r>
      <w:r w:rsidRPr="00DA304C">
        <w:rPr>
          <w:lang w:val="el-GR"/>
        </w:rPr>
        <w:t xml:space="preserve"> </w:t>
      </w:r>
      <w:r w:rsidR="00985C7B">
        <w:rPr>
          <w:lang w:val="el-GR"/>
        </w:rPr>
        <w:t>έτσι</w:t>
      </w:r>
      <w:r w:rsidR="00C0176B">
        <w:rPr>
          <w:lang w:val="el-GR"/>
        </w:rPr>
        <w:t xml:space="preserve"> σε</w:t>
      </w:r>
      <w:r w:rsidR="00985C7B">
        <w:rPr>
          <w:lang w:val="el-GR"/>
        </w:rPr>
        <w:t xml:space="preserve"> </w:t>
      </w:r>
      <w:r w:rsidRPr="00DA304C">
        <w:rPr>
          <w:lang w:val="el-GR"/>
        </w:rPr>
        <w:t>χειρότερες λύσεις.</w:t>
      </w:r>
    </w:p>
    <w:p w14:paraId="5539D361" w14:textId="50607170" w:rsidR="0029767E" w:rsidRPr="005A123A" w:rsidRDefault="00AC1D3B" w:rsidP="0060093E">
      <w:pPr>
        <w:ind w:firstLine="720"/>
        <w:rPr>
          <w:lang w:val="el-GR"/>
        </w:rPr>
        <w:pPrChange w:id="5206" w:author="Στάθης Καπ" w:date="2023-03-13T04:22:00Z">
          <w:pPr/>
        </w:pPrChange>
      </w:pPr>
      <w:r w:rsidRPr="003C6E86">
        <w:rPr>
          <w:highlight w:val="yellow"/>
          <w:lang w:val="el-GR"/>
          <w:rPrChange w:id="5207" w:author="Στάθης Καπ" w:date="2023-03-13T03:04:00Z">
            <w:rPr>
              <w:lang w:val="el-GR"/>
            </w:rPr>
          </w:rPrChange>
        </w:rPr>
        <w:t>Έστω</w:t>
      </w:r>
      <w:r w:rsidR="00146EC8" w:rsidRPr="003C6E86">
        <w:rPr>
          <w:highlight w:val="yellow"/>
          <w:lang w:val="el-GR"/>
          <w:rPrChange w:id="5208" w:author="Στάθης Καπ" w:date="2023-03-13T03:04:00Z">
            <w:rPr>
              <w:lang w:val="el-GR"/>
            </w:rPr>
          </w:rPrChange>
        </w:rPr>
        <w:t xml:space="preserve"> λοιπόν ένα </w:t>
      </w:r>
      <w:r w:rsidR="00356760" w:rsidRPr="003C6E86">
        <w:rPr>
          <w:highlight w:val="yellow"/>
          <w:lang w:val="el-GR"/>
          <w:rPrChange w:id="5209" w:author="Στάθης Καπ" w:date="2023-03-13T03:04:00Z">
            <w:rPr>
              <w:lang w:val="el-GR"/>
            </w:rPr>
          </w:rPrChange>
        </w:rPr>
        <w:t xml:space="preserve">πρόβλημα </w:t>
      </w:r>
      <w:ins w:id="5210" w:author="Στάθης Καπ" w:date="2023-03-13T00:43:00Z">
        <w:r w:rsidR="003A7627" w:rsidRPr="003C6E86">
          <w:rPr>
            <w:highlight w:val="yellow"/>
            <w:rPrChange w:id="5211" w:author="Στάθης Καπ" w:date="2023-03-13T03:04:00Z">
              <w:rPr/>
            </w:rPrChange>
          </w:rPr>
          <w:t>T</w:t>
        </w:r>
      </w:ins>
      <w:r w:rsidR="00146EC8" w:rsidRPr="003C6E86">
        <w:rPr>
          <w:highlight w:val="yellow"/>
          <w:rPrChange w:id="5212" w:author="Στάθης Καπ" w:date="2023-03-13T03:04:00Z">
            <w:rPr/>
          </w:rPrChange>
        </w:rPr>
        <w:t>OPTW</w:t>
      </w:r>
      <w:r w:rsidR="00146EC8" w:rsidRPr="003C6E86">
        <w:rPr>
          <w:highlight w:val="yellow"/>
          <w:lang w:val="el-GR"/>
          <w:rPrChange w:id="5213" w:author="Στάθης Καπ" w:date="2023-03-13T03:04:00Z">
            <w:rPr>
              <w:lang w:val="el-GR"/>
            </w:rPr>
          </w:rPrChange>
        </w:rPr>
        <w:t xml:space="preserve"> με </w:t>
      </w:r>
      <w:ins w:id="5214" w:author="Στάθης Καπ" w:date="2023-03-13T00:43:00Z">
        <w:r w:rsidR="003A7627" w:rsidRPr="003C6E86">
          <w:rPr>
            <w:highlight w:val="yellow"/>
            <w:lang w:val="el-GR"/>
            <w:rPrChange w:id="5215" w:author="Στάθης Καπ" w:date="2023-03-13T03:04:00Z">
              <w:rPr>
                <w:lang w:val="el-GR"/>
              </w:rPr>
            </w:rPrChange>
          </w:rPr>
          <w:t xml:space="preserve">αφετηρία έναν κόμβο </w:t>
        </w:r>
      </w:ins>
      <w:del w:id="5216" w:author="Στάθης Καπ" w:date="2023-03-13T00:43:00Z">
        <w:r w:rsidR="00146EC8" w:rsidRPr="003C6E86" w:rsidDel="003A7627">
          <w:rPr>
            <w:highlight w:val="yellow"/>
            <w:lang w:val="el-GR"/>
            <w:rPrChange w:id="5217" w:author="Στάθης Καπ" w:date="2023-03-13T03:04:00Z">
              <w:rPr>
                <w:lang w:val="el-GR"/>
              </w:rPr>
            </w:rPrChange>
          </w:rPr>
          <w:delText xml:space="preserve">ένα </w:delText>
        </w:r>
        <w:r w:rsidR="00146EC8" w:rsidRPr="003C6E86" w:rsidDel="003A7627">
          <w:rPr>
            <w:highlight w:val="yellow"/>
            <w:rPrChange w:id="5218" w:author="Στάθης Καπ" w:date="2023-03-13T03:04:00Z">
              <w:rPr/>
            </w:rPrChange>
          </w:rPr>
          <w:delText>startDepot</w:delText>
        </w:r>
        <w:r w:rsidR="00146EC8" w:rsidRPr="003C6E86" w:rsidDel="003A7627">
          <w:rPr>
            <w:highlight w:val="yellow"/>
            <w:lang w:val="el-GR"/>
            <w:rPrChange w:id="5219" w:author="Στάθης Καπ" w:date="2023-03-13T03:04:00Z">
              <w:rPr>
                <w:lang w:val="el-GR"/>
              </w:rPr>
            </w:rPrChange>
          </w:rPr>
          <w:delText xml:space="preserve"> </w:delText>
        </w:r>
      </w:del>
      <w:r w:rsidR="00146EC8" w:rsidRPr="003C6E86">
        <w:rPr>
          <w:highlight w:val="yellow"/>
          <w:rPrChange w:id="5220" w:author="Στάθης Καπ" w:date="2023-03-13T03:04:00Z">
            <w:rPr/>
          </w:rPrChange>
        </w:rPr>
        <w:t>sd</w:t>
      </w:r>
      <w:del w:id="5221" w:author="Στάθης Καπ" w:date="2023-03-13T00:46:00Z">
        <w:r w:rsidR="00146EC8" w:rsidRPr="003C6E86" w:rsidDel="00B95FE8">
          <w:rPr>
            <w:highlight w:val="yellow"/>
            <w:lang w:val="el-GR"/>
            <w:rPrChange w:id="5222" w:author="Στάθης Καπ" w:date="2023-03-13T03:04:00Z">
              <w:rPr>
                <w:lang w:val="el-GR"/>
              </w:rPr>
            </w:rPrChange>
          </w:rPr>
          <w:delText>,</w:delText>
        </w:r>
      </w:del>
      <w:r w:rsidR="00146EC8" w:rsidRPr="003C6E86">
        <w:rPr>
          <w:highlight w:val="yellow"/>
          <w:lang w:val="el-GR"/>
          <w:rPrChange w:id="5223" w:author="Στάθης Καπ" w:date="2023-03-13T03:04:00Z">
            <w:rPr>
              <w:lang w:val="el-GR"/>
            </w:rPr>
          </w:rPrChange>
        </w:rPr>
        <w:t xml:space="preserve"> </w:t>
      </w:r>
      <w:ins w:id="5224" w:author="Στάθης Καπ" w:date="2023-03-13T00:43:00Z">
        <w:r w:rsidR="003A7627" w:rsidRPr="003C6E86">
          <w:rPr>
            <w:highlight w:val="yellow"/>
            <w:lang w:val="el-GR"/>
            <w:rPrChange w:id="5225" w:author="Στάθης Καπ" w:date="2023-03-13T03:04:00Z">
              <w:rPr>
                <w:lang w:val="el-GR"/>
              </w:rPr>
            </w:rPrChange>
          </w:rPr>
          <w:t xml:space="preserve">και τερματισμό έναν κόμβο </w:t>
        </w:r>
      </w:ins>
      <w:del w:id="5226" w:author="Στάθης Καπ" w:date="2023-03-13T00:43:00Z">
        <w:r w:rsidR="00146EC8" w:rsidRPr="003C6E86" w:rsidDel="003A7627">
          <w:rPr>
            <w:highlight w:val="yellow"/>
            <w:lang w:val="el-GR"/>
            <w:rPrChange w:id="5227" w:author="Στάθης Καπ" w:date="2023-03-13T03:04:00Z">
              <w:rPr>
                <w:lang w:val="el-GR"/>
              </w:rPr>
            </w:rPrChange>
          </w:rPr>
          <w:delText xml:space="preserve">ένα </w:delText>
        </w:r>
        <w:r w:rsidR="00146EC8" w:rsidRPr="003C6E86" w:rsidDel="003A7627">
          <w:rPr>
            <w:highlight w:val="yellow"/>
            <w:rPrChange w:id="5228" w:author="Στάθης Καπ" w:date="2023-03-13T03:04:00Z">
              <w:rPr/>
            </w:rPrChange>
          </w:rPr>
          <w:delText>endDepot</w:delText>
        </w:r>
        <w:r w:rsidR="00146EC8" w:rsidRPr="003C6E86" w:rsidDel="003A7627">
          <w:rPr>
            <w:highlight w:val="yellow"/>
            <w:lang w:val="el-GR"/>
            <w:rPrChange w:id="5229" w:author="Στάθης Καπ" w:date="2023-03-13T03:04:00Z">
              <w:rPr>
                <w:lang w:val="el-GR"/>
              </w:rPr>
            </w:rPrChange>
          </w:rPr>
          <w:delText xml:space="preserve"> </w:delText>
        </w:r>
      </w:del>
      <w:r w:rsidR="00146EC8" w:rsidRPr="003C6E86">
        <w:rPr>
          <w:highlight w:val="yellow"/>
          <w:rPrChange w:id="5230" w:author="Στάθης Καπ" w:date="2023-03-13T03:04:00Z">
            <w:rPr/>
          </w:rPrChange>
        </w:rPr>
        <w:t>ed</w:t>
      </w:r>
      <w:del w:id="5231" w:author="Στάθης Καπ" w:date="2023-03-13T00:46:00Z">
        <w:r w:rsidR="00146EC8" w:rsidRPr="003C6E86" w:rsidDel="00B95FE8">
          <w:rPr>
            <w:highlight w:val="yellow"/>
            <w:lang w:val="el-GR"/>
            <w:rPrChange w:id="5232" w:author="Στάθης Καπ" w:date="2023-03-13T03:04:00Z">
              <w:rPr>
                <w:lang w:val="el-GR"/>
              </w:rPr>
            </w:rPrChange>
          </w:rPr>
          <w:delText xml:space="preserve"> και ένα </w:delText>
        </w:r>
        <w:r w:rsidR="00146EC8" w:rsidRPr="003C6E86" w:rsidDel="00B95FE8">
          <w:rPr>
            <w:highlight w:val="yellow"/>
            <w:rPrChange w:id="5233" w:author="Στάθης Καπ" w:date="2023-03-13T03:04:00Z">
              <w:rPr/>
            </w:rPrChange>
          </w:rPr>
          <w:delText>timebudget</w:delText>
        </w:r>
        <w:r w:rsidR="00146EC8" w:rsidRPr="003C6E86" w:rsidDel="00B95FE8">
          <w:rPr>
            <w:highlight w:val="yellow"/>
            <w:lang w:val="el-GR"/>
            <w:rPrChange w:id="5234" w:author="Στάθης Καπ" w:date="2023-03-13T03:04:00Z">
              <w:rPr>
                <w:lang w:val="el-GR"/>
              </w:rPr>
            </w:rPrChange>
          </w:rPr>
          <w:delText xml:space="preserve"> = [</w:delText>
        </w:r>
        <w:r w:rsidR="00146EC8" w:rsidRPr="003C6E86" w:rsidDel="00B95FE8">
          <w:rPr>
            <w:highlight w:val="yellow"/>
            <w:rPrChange w:id="5235" w:author="Στάθης Καπ" w:date="2023-03-13T03:04:00Z">
              <w:rPr/>
            </w:rPrChange>
          </w:rPr>
          <w:delText>s</w:delText>
        </w:r>
        <w:r w:rsidR="00146EC8" w:rsidRPr="003C6E86" w:rsidDel="00B95FE8">
          <w:rPr>
            <w:highlight w:val="yellow"/>
            <w:lang w:val="el-GR"/>
            <w:rPrChange w:id="5236" w:author="Στάθης Καπ" w:date="2023-03-13T03:04:00Z">
              <w:rPr>
                <w:lang w:val="el-GR"/>
              </w:rPr>
            </w:rPrChange>
          </w:rPr>
          <w:delText xml:space="preserve">, </w:delText>
        </w:r>
        <w:r w:rsidR="00146EC8" w:rsidRPr="003C6E86" w:rsidDel="00B95FE8">
          <w:rPr>
            <w:highlight w:val="yellow"/>
            <w:rPrChange w:id="5237" w:author="Στάθης Καπ" w:date="2023-03-13T03:04:00Z">
              <w:rPr/>
            </w:rPrChange>
          </w:rPr>
          <w:delText>e</w:delText>
        </w:r>
        <w:r w:rsidR="00146EC8" w:rsidRPr="003C6E86" w:rsidDel="00B95FE8">
          <w:rPr>
            <w:highlight w:val="yellow"/>
            <w:lang w:val="el-GR"/>
            <w:rPrChange w:id="5238" w:author="Στάθης Καπ" w:date="2023-03-13T03:04:00Z">
              <w:rPr>
                <w:lang w:val="el-GR"/>
              </w:rPr>
            </w:rPrChange>
          </w:rPr>
          <w:delText>]</w:delText>
        </w:r>
        <w:r w:rsidR="000F0C95" w:rsidRPr="003C6E86" w:rsidDel="00B95FE8">
          <w:rPr>
            <w:highlight w:val="yellow"/>
            <w:lang w:val="el-GR"/>
            <w:rPrChange w:id="5239" w:author="Στάθης Καπ" w:date="2023-03-13T03:04:00Z">
              <w:rPr>
                <w:lang w:val="el-GR"/>
              </w:rPr>
            </w:rPrChange>
          </w:rPr>
          <w:delText>,</w:delText>
        </w:r>
      </w:del>
      <w:r w:rsidR="000F0C95" w:rsidRPr="003C6E86">
        <w:rPr>
          <w:highlight w:val="yellow"/>
          <w:lang w:val="el-GR"/>
          <w:rPrChange w:id="5240" w:author="Στάθης Καπ" w:date="2023-03-13T03:04:00Z">
            <w:rPr>
              <w:lang w:val="el-GR"/>
            </w:rPr>
          </w:rPrChange>
        </w:rPr>
        <w:t xml:space="preserve"> το οποίο </w:t>
      </w:r>
      <w:r w:rsidR="005A7AC8" w:rsidRPr="003C6E86">
        <w:rPr>
          <w:highlight w:val="yellow"/>
          <w:lang w:val="el-GR"/>
          <w:rPrChange w:id="5241" w:author="Στάθης Καπ" w:date="2023-03-13T03:04:00Z">
            <w:rPr>
              <w:lang w:val="el-GR"/>
            </w:rPr>
          </w:rPrChange>
        </w:rPr>
        <w:t>θα χωριστεί</w:t>
      </w:r>
      <w:r w:rsidR="00146EC8" w:rsidRPr="003C6E86">
        <w:rPr>
          <w:highlight w:val="yellow"/>
          <w:lang w:val="el-GR"/>
          <w:rPrChange w:id="5242" w:author="Στάθης Καπ" w:date="2023-03-13T03:04:00Z">
            <w:rPr>
              <w:lang w:val="el-GR"/>
            </w:rPr>
          </w:rPrChange>
        </w:rPr>
        <w:t xml:space="preserve"> σε </w:t>
      </w:r>
      <w:ins w:id="5243" w:author="Στάθης Καπ" w:date="2023-03-13T00:46:00Z">
        <w:r w:rsidR="00B95FE8" w:rsidRPr="003C6E86">
          <w:rPr>
            <w:highlight w:val="yellow"/>
            <w:rPrChange w:id="5244" w:author="Στάθης Καπ" w:date="2023-03-13T03:04:00Z">
              <w:rPr/>
            </w:rPrChange>
          </w:rPr>
          <w:t>S</w:t>
        </w:r>
        <w:r w:rsidR="00B95FE8" w:rsidRPr="003C6E86">
          <w:rPr>
            <w:highlight w:val="yellow"/>
            <w:lang w:val="el-GR"/>
            <w:rPrChange w:id="5245" w:author="Στάθης Καπ" w:date="2023-03-13T03:04:00Z">
              <w:rPr/>
            </w:rPrChange>
          </w:rPr>
          <w:t xml:space="preserve"> </w:t>
        </w:r>
      </w:ins>
      <w:del w:id="5246" w:author="Στάθης Καπ" w:date="2023-03-13T00:46:00Z">
        <w:r w:rsidR="005A7AC8" w:rsidRPr="003C6E86" w:rsidDel="00B95FE8">
          <w:rPr>
            <w:highlight w:val="yellow"/>
            <w:rPrChange w:id="5247" w:author="Στάθης Καπ" w:date="2023-03-13T03:04:00Z">
              <w:rPr/>
            </w:rPrChange>
          </w:rPr>
          <w:delText>n</w:delText>
        </w:r>
        <w:r w:rsidR="00146EC8" w:rsidRPr="003C6E86" w:rsidDel="00B95FE8">
          <w:rPr>
            <w:highlight w:val="yellow"/>
            <w:lang w:val="el-GR"/>
            <w:rPrChange w:id="5248" w:author="Στάθης Καπ" w:date="2023-03-13T03:04:00Z">
              <w:rPr>
                <w:lang w:val="el-GR"/>
              </w:rPr>
            </w:rPrChange>
          </w:rPr>
          <w:delText xml:space="preserve"> </w:delText>
        </w:r>
      </w:del>
      <w:r w:rsidR="00146EC8" w:rsidRPr="003C6E86">
        <w:rPr>
          <w:highlight w:val="yellow"/>
          <w:lang w:val="el-GR"/>
          <w:rPrChange w:id="5249" w:author="Στάθης Καπ" w:date="2023-03-13T03:04:00Z">
            <w:rPr>
              <w:lang w:val="el-GR"/>
            </w:rPr>
          </w:rPrChange>
        </w:rPr>
        <w:t>υπο</w:t>
      </w:r>
      <w:del w:id="5250" w:author="Στάθης Καπ" w:date="2023-03-13T00:44:00Z">
        <w:r w:rsidRPr="003C6E86" w:rsidDel="003A7627">
          <w:rPr>
            <w:highlight w:val="yellow"/>
            <w:lang w:val="el-GR"/>
            <w:rPrChange w:id="5251" w:author="Στάθης Καπ" w:date="2023-03-13T03:04:00Z">
              <w:rPr>
                <w:lang w:val="el-GR"/>
              </w:rPr>
            </w:rPrChange>
          </w:rPr>
          <w:delText>-</w:delText>
        </w:r>
      </w:del>
      <w:r w:rsidR="00146EC8" w:rsidRPr="003C6E86">
        <w:rPr>
          <w:highlight w:val="yellow"/>
          <w:lang w:val="el-GR"/>
          <w:rPrChange w:id="5252" w:author="Στάθης Καπ" w:date="2023-03-13T03:04:00Z">
            <w:rPr>
              <w:lang w:val="el-GR"/>
            </w:rPr>
          </w:rPrChange>
        </w:rPr>
        <w:t xml:space="preserve">προβλήματα </w:t>
      </w:r>
      <w:ins w:id="5253" w:author="Στάθης Καπ" w:date="2023-03-13T00:44:00Z">
        <w:r w:rsidR="003A7627" w:rsidRPr="003C6E86">
          <w:rPr>
            <w:highlight w:val="yellow"/>
            <w:rPrChange w:id="5254" w:author="Στάθης Καπ" w:date="2023-03-13T03:04:00Z">
              <w:rPr/>
            </w:rPrChange>
          </w:rPr>
          <w:t>T</w:t>
        </w:r>
      </w:ins>
      <w:ins w:id="5255" w:author=" " w:date="2023-01-29T18:24:00Z">
        <w:r w:rsidR="00144F68" w:rsidRPr="003C6E86">
          <w:rPr>
            <w:highlight w:val="yellow"/>
            <w:rPrChange w:id="5256" w:author="Στάθης Καπ" w:date="2023-03-13T03:04:00Z">
              <w:rPr/>
            </w:rPrChange>
          </w:rPr>
          <w:t>OPTW</w:t>
        </w:r>
      </w:ins>
      <w:del w:id="5257" w:author=" " w:date="2023-01-29T18:24:00Z">
        <w:r w:rsidR="0092541E" w:rsidRPr="003C6E86" w:rsidDel="00144F68">
          <w:rPr>
            <w:highlight w:val="yellow"/>
            <w:rPrChange w:id="5258" w:author="Στάθης Καπ" w:date="2023-03-13T03:04:00Z">
              <w:rPr/>
            </w:rPrChange>
          </w:rPr>
          <w:delText>optw</w:delText>
        </w:r>
      </w:del>
      <w:r w:rsidR="00146EC8" w:rsidRPr="003C6E86">
        <w:rPr>
          <w:highlight w:val="yellow"/>
          <w:lang w:val="el-GR"/>
          <w:rPrChange w:id="5259" w:author="Στάθης Καπ" w:date="2023-03-13T03:04:00Z">
            <w:rPr>
              <w:lang w:val="el-GR"/>
            </w:rPr>
          </w:rPrChange>
        </w:rPr>
        <w:t xml:space="preserve">. </w:t>
      </w:r>
      <w:ins w:id="5260" w:author="Στάθης Καπ" w:date="2023-03-13T00:44:00Z">
        <w:r w:rsidR="003A7627" w:rsidRPr="003C6E86">
          <w:rPr>
            <w:highlight w:val="yellow"/>
            <w:lang w:val="el-GR"/>
            <w:rPrChange w:id="5261" w:author="Στάθης Καπ" w:date="2023-03-13T03:04:00Z">
              <w:rPr>
                <w:lang w:val="el-GR"/>
              </w:rPr>
            </w:rPrChange>
          </w:rPr>
          <w:t xml:space="preserve">Οι διαδρομές </w:t>
        </w:r>
      </w:ins>
      <w:del w:id="5262" w:author="Στάθης Καπ" w:date="2023-03-13T00:44:00Z">
        <w:r w:rsidR="00146EC8" w:rsidRPr="003C6E86" w:rsidDel="003A7627">
          <w:rPr>
            <w:highlight w:val="yellow"/>
            <w:lang w:val="el-GR"/>
            <w:rPrChange w:id="5263" w:author="Στάθης Καπ" w:date="2023-03-13T03:04:00Z">
              <w:rPr>
                <w:lang w:val="el-GR"/>
              </w:rPr>
            </w:rPrChange>
          </w:rPr>
          <w:delText xml:space="preserve">Η διαδρομή </w:delText>
        </w:r>
      </w:del>
      <w:r w:rsidR="00146EC8" w:rsidRPr="003C6E86">
        <w:rPr>
          <w:highlight w:val="yellow"/>
          <w:lang w:val="el-GR"/>
          <w:rPrChange w:id="5264" w:author="Στάθης Καπ" w:date="2023-03-13T03:04:00Z">
            <w:rPr>
              <w:lang w:val="el-GR"/>
            </w:rPr>
          </w:rPrChange>
        </w:rPr>
        <w:t>του πρώτου υπο</w:t>
      </w:r>
      <w:del w:id="5265" w:author="Στάθης Καπ" w:date="2023-03-13T00:44:00Z">
        <w:r w:rsidRPr="003C6E86" w:rsidDel="003A7627">
          <w:rPr>
            <w:highlight w:val="yellow"/>
            <w:lang w:val="el-GR"/>
            <w:rPrChange w:id="5266" w:author="Στάθης Καπ" w:date="2023-03-13T03:04:00Z">
              <w:rPr>
                <w:lang w:val="el-GR"/>
              </w:rPr>
            </w:rPrChange>
          </w:rPr>
          <w:delText>-</w:delText>
        </w:r>
      </w:del>
      <w:r w:rsidR="00146EC8" w:rsidRPr="003C6E86">
        <w:rPr>
          <w:highlight w:val="yellow"/>
          <w:lang w:val="el-GR"/>
          <w:rPrChange w:id="5267" w:author="Στάθης Καπ" w:date="2023-03-13T03:04:00Z">
            <w:rPr>
              <w:lang w:val="el-GR"/>
            </w:rPr>
          </w:rPrChange>
        </w:rPr>
        <w:lastRenderedPageBreak/>
        <w:t>προβλήματος (</w:t>
      </w:r>
      <m:oMath>
        <m:sSub>
          <m:sSubPr>
            <m:ctrlPr>
              <w:rPr>
                <w:rFonts w:ascii="Cambria Math" w:hAnsi="Cambria Math"/>
                <w:i/>
                <w:highlight w:val="yellow"/>
                <w:lang w:val="el-GR"/>
                <w:rPrChange w:id="5268" w:author="Στάθης Καπ" w:date="2023-03-13T03:04:00Z">
                  <w:rPr>
                    <w:rFonts w:ascii="Cambria Math" w:hAnsi="Cambria Math"/>
                    <w:i/>
                    <w:lang w:val="el-GR"/>
                  </w:rPr>
                </w:rPrChange>
              </w:rPr>
            </m:ctrlPr>
          </m:sSubPr>
          <m:e>
            <m:r>
              <w:ins w:id="5269" w:author="Στάθης Καπ" w:date="2023-03-13T00:44:00Z">
                <w:rPr>
                  <w:rFonts w:ascii="Cambria Math" w:hAnsi="Cambria Math"/>
                  <w:highlight w:val="yellow"/>
                  <w:lang w:val="el-GR"/>
                  <w:rPrChange w:id="5270" w:author="Στάθης Καπ" w:date="2023-03-13T03:04:00Z">
                    <w:rPr>
                      <w:rFonts w:ascii="Cambria Math" w:hAnsi="Cambria Math"/>
                      <w:lang w:val="el-GR"/>
                    </w:rPr>
                  </w:rPrChange>
                </w:rPr>
                <m:t>t</m:t>
              </w:ins>
            </m:r>
            <m:r>
              <w:rPr>
                <w:rFonts w:ascii="Cambria Math" w:hAnsi="Cambria Math"/>
                <w:highlight w:val="yellow"/>
                <w:lang w:val="el-GR"/>
                <w:rPrChange w:id="5271" w:author="Στάθης Καπ" w:date="2023-03-13T03:04:00Z">
                  <w:rPr>
                    <w:rFonts w:ascii="Cambria Math" w:hAnsi="Cambria Math"/>
                    <w:lang w:val="el-GR"/>
                  </w:rPr>
                </w:rPrChange>
              </w:rPr>
              <m:t>optw</m:t>
            </m:r>
          </m:e>
          <m:sub>
            <m:r>
              <w:rPr>
                <w:rFonts w:ascii="Cambria Math" w:hAnsi="Cambria Math"/>
                <w:highlight w:val="yellow"/>
                <w:lang w:val="el-GR"/>
                <w:rPrChange w:id="5272" w:author="Στάθης Καπ" w:date="2023-03-13T03:04:00Z">
                  <w:rPr>
                    <w:rFonts w:ascii="Cambria Math" w:hAnsi="Cambria Math"/>
                    <w:lang w:val="el-GR"/>
                  </w:rPr>
                </w:rPrChange>
              </w:rPr>
              <m:t>0</m:t>
            </m:r>
          </m:sub>
        </m:sSub>
      </m:oMath>
      <w:r w:rsidR="00146EC8" w:rsidRPr="003C6E86">
        <w:rPr>
          <w:highlight w:val="yellow"/>
          <w:lang w:val="el-GR"/>
          <w:rPrChange w:id="5273" w:author="Στάθης Καπ" w:date="2023-03-13T03:04:00Z">
            <w:rPr>
              <w:lang w:val="el-GR"/>
            </w:rPr>
          </w:rPrChange>
        </w:rPr>
        <w:t xml:space="preserve">) θα </w:t>
      </w:r>
      <w:del w:id="5274" w:author="Στάθης Καπ" w:date="2023-03-13T00:44:00Z">
        <w:r w:rsidR="00146EC8" w:rsidRPr="003C6E86" w:rsidDel="003A7627">
          <w:rPr>
            <w:highlight w:val="yellow"/>
            <w:lang w:val="el-GR"/>
            <w:rPrChange w:id="5275" w:author="Στάθης Καπ" w:date="2023-03-13T03:04:00Z">
              <w:rPr>
                <w:lang w:val="el-GR"/>
              </w:rPr>
            </w:rPrChange>
          </w:rPr>
          <w:delText xml:space="preserve">ξεκινάει </w:delText>
        </w:r>
      </w:del>
      <w:ins w:id="5276" w:author="Στάθης Καπ" w:date="2023-03-13T00:44:00Z">
        <w:r w:rsidR="003A7627" w:rsidRPr="003C6E86">
          <w:rPr>
            <w:highlight w:val="yellow"/>
            <w:lang w:val="el-GR"/>
            <w:rPrChange w:id="5277" w:author="Στάθης Καπ" w:date="2023-03-13T03:04:00Z">
              <w:rPr>
                <w:lang w:val="el-GR"/>
              </w:rPr>
            </w:rPrChange>
          </w:rPr>
          <w:t>ξεκινούν</w:t>
        </w:r>
        <w:r w:rsidR="003A7627" w:rsidRPr="003C6E86">
          <w:rPr>
            <w:highlight w:val="yellow"/>
            <w:lang w:val="el-GR"/>
            <w:rPrChange w:id="5278" w:author="Στάθης Καπ" w:date="2023-03-13T03:04:00Z">
              <w:rPr>
                <w:lang w:val="el-GR"/>
              </w:rPr>
            </w:rPrChange>
          </w:rPr>
          <w:t xml:space="preserve"> </w:t>
        </w:r>
        <w:r w:rsidR="003A7627" w:rsidRPr="003C6E86">
          <w:rPr>
            <w:highlight w:val="yellow"/>
            <w:lang w:val="el-GR"/>
            <w:rPrChange w:id="5279" w:author="Στάθης Καπ" w:date="2023-03-13T03:04:00Z">
              <w:rPr>
                <w:lang w:val="el-GR"/>
              </w:rPr>
            </w:rPrChange>
          </w:rPr>
          <w:t xml:space="preserve">όλες από </w:t>
        </w:r>
      </w:ins>
      <w:del w:id="5280" w:author="Στάθης Καπ" w:date="2023-03-13T00:44:00Z">
        <w:r w:rsidR="00146EC8" w:rsidRPr="003C6E86" w:rsidDel="003A7627">
          <w:rPr>
            <w:highlight w:val="yellow"/>
            <w:lang w:val="el-GR"/>
            <w:rPrChange w:id="5281" w:author="Στάθης Καπ" w:date="2023-03-13T03:04:00Z">
              <w:rPr>
                <w:lang w:val="el-GR"/>
              </w:rPr>
            </w:rPrChange>
          </w:rPr>
          <w:delText xml:space="preserve">από </w:delText>
        </w:r>
      </w:del>
      <w:r w:rsidR="00146EC8" w:rsidRPr="003C6E86">
        <w:rPr>
          <w:highlight w:val="yellow"/>
          <w:lang w:val="el-GR"/>
          <w:rPrChange w:id="5282" w:author="Στάθης Καπ" w:date="2023-03-13T03:04:00Z">
            <w:rPr>
              <w:lang w:val="el-GR"/>
            </w:rPr>
          </w:rPrChange>
        </w:rPr>
        <w:t>το</w:t>
      </w:r>
      <w:ins w:id="5283" w:author="Στάθης Καπ" w:date="2023-03-13T02:44:00Z">
        <w:r w:rsidR="008D0B16" w:rsidRPr="003C6E86">
          <w:rPr>
            <w:highlight w:val="yellow"/>
            <w:lang w:val="el-GR"/>
            <w:rPrChange w:id="5284" w:author="Στάθης Καπ" w:date="2023-03-13T03:04:00Z">
              <w:rPr>
                <w:lang w:val="el-GR"/>
              </w:rPr>
            </w:rPrChange>
          </w:rPr>
          <w:t xml:space="preserve">ν κόμβο </w:t>
        </w:r>
        <w:r w:rsidR="008D0B16" w:rsidRPr="003C6E86">
          <w:rPr>
            <w:highlight w:val="yellow"/>
            <w:rPrChange w:id="5285" w:author="Στάθης Καπ" w:date="2023-03-13T03:04:00Z">
              <w:rPr/>
            </w:rPrChange>
          </w:rPr>
          <w:t>sd</w:t>
        </w:r>
        <w:r w:rsidR="008D0B16" w:rsidRPr="003C6E86">
          <w:rPr>
            <w:highlight w:val="yellow"/>
            <w:lang w:val="el-GR"/>
            <w:rPrChange w:id="5286" w:author="Στάθης Καπ" w:date="2023-03-13T03:04:00Z">
              <w:rPr/>
            </w:rPrChange>
          </w:rPr>
          <w:t xml:space="preserve"> </w:t>
        </w:r>
        <w:r w:rsidR="008D0B16" w:rsidRPr="003C6E86">
          <w:rPr>
            <w:highlight w:val="yellow"/>
            <w:lang w:val="el-GR"/>
            <w:rPrChange w:id="5287" w:author="Στάθης Καπ" w:date="2023-03-13T03:04:00Z">
              <w:rPr>
                <w:lang w:val="el-GR"/>
              </w:rPr>
            </w:rPrChange>
          </w:rPr>
          <w:t>που είναι ορισμένος στο πρωτότυπο πρόβλημα</w:t>
        </w:r>
      </w:ins>
      <w:del w:id="5288" w:author="Στάθης Καπ" w:date="2023-03-13T02:44:00Z">
        <w:r w:rsidR="00146EC8" w:rsidRPr="003C6E86" w:rsidDel="008D0B16">
          <w:rPr>
            <w:highlight w:val="yellow"/>
            <w:lang w:val="el-GR"/>
            <w:rPrChange w:id="5289" w:author="Στάθης Καπ" w:date="2023-03-13T03:04:00Z">
              <w:rPr>
                <w:lang w:val="el-GR"/>
              </w:rPr>
            </w:rPrChange>
          </w:rPr>
          <w:delText xml:space="preserve"> </w:delText>
        </w:r>
        <w:r w:rsidR="00146EC8" w:rsidRPr="003C6E86" w:rsidDel="008D0B16">
          <w:rPr>
            <w:highlight w:val="yellow"/>
            <w:rPrChange w:id="5290" w:author="Στάθης Καπ" w:date="2023-03-13T03:04:00Z">
              <w:rPr/>
            </w:rPrChange>
          </w:rPr>
          <w:delText>sd</w:delText>
        </w:r>
        <w:r w:rsidR="00146EC8" w:rsidRPr="003C6E86" w:rsidDel="008D0B16">
          <w:rPr>
            <w:highlight w:val="yellow"/>
            <w:lang w:val="el-GR"/>
            <w:rPrChange w:id="5291" w:author="Στάθης Καπ" w:date="2023-03-13T03:04:00Z">
              <w:rPr>
                <w:lang w:val="el-GR"/>
              </w:rPr>
            </w:rPrChange>
          </w:rPr>
          <w:delText xml:space="preserve"> ενώ </w:delText>
        </w:r>
      </w:del>
      <w:del w:id="5292" w:author="Στάθης Καπ" w:date="2023-03-13T00:44:00Z">
        <w:r w:rsidR="00146EC8" w:rsidRPr="003C6E86" w:rsidDel="003A7627">
          <w:rPr>
            <w:highlight w:val="yellow"/>
            <w:lang w:val="el-GR"/>
            <w:rPrChange w:id="5293" w:author="Στάθης Καπ" w:date="2023-03-13T03:04:00Z">
              <w:rPr>
                <w:lang w:val="el-GR"/>
              </w:rPr>
            </w:rPrChange>
          </w:rPr>
          <w:delText>η</w:delText>
        </w:r>
      </w:del>
      <w:del w:id="5294" w:author="Στάθης Καπ" w:date="2023-03-13T02:44:00Z">
        <w:r w:rsidR="00146EC8" w:rsidRPr="003C6E86" w:rsidDel="008D0B16">
          <w:rPr>
            <w:highlight w:val="yellow"/>
            <w:lang w:val="el-GR"/>
            <w:rPrChange w:id="5295" w:author="Στάθης Καπ" w:date="2023-03-13T03:04:00Z">
              <w:rPr>
                <w:lang w:val="el-GR"/>
              </w:rPr>
            </w:rPrChange>
          </w:rPr>
          <w:delText xml:space="preserve"> διαδρομ</w:delText>
        </w:r>
      </w:del>
      <w:del w:id="5296" w:author="Στάθης Καπ" w:date="2023-03-13T00:44:00Z">
        <w:r w:rsidR="00146EC8" w:rsidRPr="003C6E86" w:rsidDel="003A7627">
          <w:rPr>
            <w:highlight w:val="yellow"/>
            <w:lang w:val="el-GR"/>
            <w:rPrChange w:id="5297" w:author="Στάθης Καπ" w:date="2023-03-13T03:04:00Z">
              <w:rPr>
                <w:lang w:val="el-GR"/>
              </w:rPr>
            </w:rPrChange>
          </w:rPr>
          <w:delText>ή</w:delText>
        </w:r>
      </w:del>
      <w:del w:id="5298" w:author="Στάθης Καπ" w:date="2023-03-13T02:44:00Z">
        <w:r w:rsidR="00146EC8" w:rsidRPr="003C6E86" w:rsidDel="008D0B16">
          <w:rPr>
            <w:highlight w:val="yellow"/>
            <w:lang w:val="el-GR"/>
            <w:rPrChange w:id="5299" w:author="Στάθης Καπ" w:date="2023-03-13T03:04:00Z">
              <w:rPr>
                <w:lang w:val="el-GR"/>
              </w:rPr>
            </w:rPrChange>
          </w:rPr>
          <w:delText xml:space="preserve"> του</w:delText>
        </w:r>
        <w:r w:rsidR="00E46B37" w:rsidRPr="003C6E86" w:rsidDel="008D0B16">
          <w:rPr>
            <w:highlight w:val="yellow"/>
            <w:lang w:val="el-GR"/>
            <w:rPrChange w:id="5300" w:author="Στάθης Καπ" w:date="2023-03-13T03:04:00Z">
              <w:rPr>
                <w:lang w:val="el-GR"/>
              </w:rPr>
            </w:rPrChange>
          </w:rPr>
          <w:delText xml:space="preserve"> τελευταίου υπο</w:delText>
        </w:r>
      </w:del>
      <w:del w:id="5301" w:author="Στάθης Καπ" w:date="2023-03-13T00:44:00Z">
        <w:r w:rsidR="0086030B" w:rsidRPr="003C6E86" w:rsidDel="003A7627">
          <w:rPr>
            <w:highlight w:val="yellow"/>
            <w:lang w:val="el-GR"/>
            <w:rPrChange w:id="5302" w:author="Στάθης Καπ" w:date="2023-03-13T03:04:00Z">
              <w:rPr>
                <w:lang w:val="el-GR"/>
              </w:rPr>
            </w:rPrChange>
          </w:rPr>
          <w:delText>-</w:delText>
        </w:r>
      </w:del>
      <w:del w:id="5303" w:author="Στάθης Καπ" w:date="2023-03-13T02:44:00Z">
        <w:r w:rsidR="00E46B37" w:rsidRPr="003C6E86" w:rsidDel="008D0B16">
          <w:rPr>
            <w:highlight w:val="yellow"/>
            <w:lang w:val="el-GR"/>
            <w:rPrChange w:id="5304" w:author="Στάθης Καπ" w:date="2023-03-13T03:04:00Z">
              <w:rPr>
                <w:lang w:val="el-GR"/>
              </w:rPr>
            </w:rPrChange>
          </w:rPr>
          <w:delText>προβλήματος (</w:delText>
        </w:r>
      </w:del>
      <m:oMath>
        <m:sSub>
          <m:sSubPr>
            <m:ctrlPr>
              <w:del w:id="5305" w:author="Στάθης Καπ" w:date="2023-03-13T02:44:00Z">
                <w:rPr>
                  <w:rFonts w:ascii="Cambria Math" w:hAnsi="Cambria Math"/>
                  <w:i/>
                  <w:highlight w:val="yellow"/>
                  <w:lang w:val="el-GR"/>
                  <w:rPrChange w:id="5306" w:author="Στάθης Καπ" w:date="2023-03-13T03:04:00Z">
                    <w:rPr>
                      <w:rFonts w:ascii="Cambria Math" w:hAnsi="Cambria Math"/>
                      <w:i/>
                      <w:lang w:val="el-GR"/>
                    </w:rPr>
                  </w:rPrChange>
                </w:rPr>
              </w:del>
            </m:ctrlPr>
          </m:sSubPr>
          <m:e>
            <m:r>
              <w:del w:id="5307" w:author="Στάθης Καπ" w:date="2023-03-13T02:44:00Z">
                <w:rPr>
                  <w:rFonts w:ascii="Cambria Math" w:hAnsi="Cambria Math"/>
                  <w:highlight w:val="yellow"/>
                  <w:lang w:val="el-GR"/>
                  <w:rPrChange w:id="5308" w:author="Στάθης Καπ" w:date="2023-03-13T03:04:00Z">
                    <w:rPr>
                      <w:rFonts w:ascii="Cambria Math" w:hAnsi="Cambria Math"/>
                      <w:lang w:val="el-GR"/>
                    </w:rPr>
                  </w:rPrChange>
                </w:rPr>
                <m:t>optw</m:t>
              </w:del>
            </m:r>
          </m:e>
          <m:sub>
            <m:r>
              <w:del w:id="5309" w:author="Στάθης Καπ" w:date="2023-03-13T00:44:00Z">
                <w:rPr>
                  <w:rFonts w:ascii="Cambria Math" w:hAnsi="Cambria Math"/>
                  <w:highlight w:val="yellow"/>
                  <w:lang w:val="el-GR"/>
                  <w:rPrChange w:id="5310" w:author="Στάθης Καπ" w:date="2023-03-13T03:04:00Z">
                    <w:rPr>
                      <w:rFonts w:ascii="Cambria Math" w:hAnsi="Cambria Math"/>
                      <w:lang w:val="el-GR"/>
                    </w:rPr>
                  </w:rPrChange>
                </w:rPr>
                <m:t>n</m:t>
              </w:del>
            </m:r>
            <m:r>
              <w:del w:id="5311" w:author="Στάθης Καπ" w:date="2023-03-13T02:44:00Z">
                <w:rPr>
                  <w:rFonts w:ascii="Cambria Math" w:hAnsi="Cambria Math"/>
                  <w:highlight w:val="yellow"/>
                  <w:lang w:val="el-GR"/>
                  <w:rPrChange w:id="5312" w:author="Στάθης Καπ" w:date="2023-03-13T03:04:00Z">
                    <w:rPr>
                      <w:rFonts w:ascii="Cambria Math" w:hAnsi="Cambria Math"/>
                      <w:lang w:val="el-GR"/>
                    </w:rPr>
                  </w:rPrChange>
                </w:rPr>
                <m:t>-1</m:t>
              </w:del>
            </m:r>
          </m:sub>
        </m:sSub>
      </m:oMath>
      <w:del w:id="5313" w:author="Στάθης Καπ" w:date="2023-03-13T02:44:00Z">
        <w:r w:rsidR="00E46B37" w:rsidRPr="003C6E86" w:rsidDel="008D0B16">
          <w:rPr>
            <w:highlight w:val="yellow"/>
            <w:lang w:val="el-GR"/>
            <w:rPrChange w:id="5314" w:author="Στάθης Καπ" w:date="2023-03-13T03:04:00Z">
              <w:rPr>
                <w:lang w:val="el-GR"/>
              </w:rPr>
            </w:rPrChange>
          </w:rPr>
          <w:delText>)</w:delText>
        </w:r>
      </w:del>
      <w:ins w:id="5315" w:author="Στάθης Καπ" w:date="2023-03-13T00:46:00Z">
        <w:r w:rsidR="003A7627" w:rsidRPr="003C6E86">
          <w:rPr>
            <w:highlight w:val="yellow"/>
            <w:lang w:val="el-GR"/>
            <w:rPrChange w:id="5316" w:author="Στάθης Καπ" w:date="2023-03-13T03:04:00Z">
              <w:rPr>
                <w:lang w:val="el-GR"/>
              </w:rPr>
            </w:rPrChange>
          </w:rPr>
          <w:t>.</w:t>
        </w:r>
      </w:ins>
      <w:ins w:id="5317" w:author="Στάθης Καπ" w:date="2023-03-13T02:44:00Z">
        <w:r w:rsidR="008D0B16" w:rsidRPr="003C6E86">
          <w:rPr>
            <w:highlight w:val="yellow"/>
            <w:lang w:val="el-GR"/>
            <w:rPrChange w:id="5318" w:author="Στάθης Καπ" w:date="2023-03-13T03:04:00Z">
              <w:rPr>
                <w:lang w:val="el-GR"/>
              </w:rPr>
            </w:rPrChange>
          </w:rPr>
          <w:t xml:space="preserve"> </w:t>
        </w:r>
      </w:ins>
      <w:ins w:id="5319" w:author="Στάθης Καπ" w:date="2023-03-13T02:47:00Z">
        <w:r w:rsidR="008D0B16" w:rsidRPr="003C6E86">
          <w:rPr>
            <w:highlight w:val="yellow"/>
            <w:lang w:val="el-GR"/>
            <w:rPrChange w:id="5320" w:author="Στάθης Καπ" w:date="2023-03-13T03:04:00Z">
              <w:rPr>
                <w:lang w:val="el-GR"/>
              </w:rPr>
            </w:rPrChange>
          </w:rPr>
          <w:t xml:space="preserve">Για κάθε άλλο υποπρόβλημα </w:t>
        </w:r>
      </w:ins>
      <m:oMath>
        <m:r>
          <w:ins w:id="5321" w:author="Στάθης Καπ" w:date="2023-03-13T02:47:00Z">
            <w:rPr>
              <w:rFonts w:ascii="Cambria Math" w:hAnsi="Cambria Math"/>
              <w:highlight w:val="yellow"/>
              <w:lang w:val="el-GR"/>
              <w:rPrChange w:id="5322" w:author="Στάθης Καπ" w:date="2023-03-13T03:04:00Z">
                <w:rPr>
                  <w:rFonts w:ascii="Cambria Math" w:hAnsi="Cambria Math"/>
                  <w:lang w:val="el-GR"/>
                </w:rPr>
              </w:rPrChange>
            </w:rPr>
            <m:t>topt</m:t>
          </w:ins>
        </m:r>
        <m:sSub>
          <m:sSubPr>
            <m:ctrlPr>
              <w:ins w:id="5323" w:author="Στάθης Καπ" w:date="2023-03-13T02:47:00Z">
                <w:rPr>
                  <w:rFonts w:ascii="Cambria Math" w:hAnsi="Cambria Math"/>
                  <w:i/>
                  <w:highlight w:val="yellow"/>
                  <w:lang w:val="el-GR"/>
                  <w:rPrChange w:id="5324" w:author="Στάθης Καπ" w:date="2023-03-13T03:04:00Z">
                    <w:rPr>
                      <w:rFonts w:ascii="Cambria Math" w:hAnsi="Cambria Math"/>
                      <w:i/>
                      <w:lang w:val="el-GR"/>
                    </w:rPr>
                  </w:rPrChange>
                </w:rPr>
              </w:ins>
            </m:ctrlPr>
          </m:sSubPr>
          <m:e>
            <m:r>
              <w:ins w:id="5325" w:author="Στάθης Καπ" w:date="2023-03-13T02:47:00Z">
                <w:rPr>
                  <w:rFonts w:ascii="Cambria Math" w:hAnsi="Cambria Math"/>
                  <w:highlight w:val="yellow"/>
                  <w:lang w:val="el-GR"/>
                  <w:rPrChange w:id="5326" w:author="Στάθης Καπ" w:date="2023-03-13T03:04:00Z">
                    <w:rPr>
                      <w:rFonts w:ascii="Cambria Math" w:hAnsi="Cambria Math"/>
                      <w:lang w:val="el-GR"/>
                    </w:rPr>
                  </w:rPrChange>
                </w:rPr>
                <m:t>w</m:t>
              </w:ins>
            </m:r>
          </m:e>
          <m:sub>
            <m:r>
              <w:ins w:id="5327" w:author="Στάθης Καπ" w:date="2023-03-13T02:47:00Z">
                <w:rPr>
                  <w:rFonts w:ascii="Cambria Math" w:hAnsi="Cambria Math"/>
                  <w:highlight w:val="yellow"/>
                  <w:lang w:val="el-GR"/>
                  <w:rPrChange w:id="5328" w:author="Στάθης Καπ" w:date="2023-03-13T03:04:00Z">
                    <w:rPr>
                      <w:rFonts w:ascii="Cambria Math" w:hAnsi="Cambria Math"/>
                      <w:lang w:val="el-GR"/>
                    </w:rPr>
                  </w:rPrChange>
                </w:rPr>
                <m:t>i</m:t>
              </w:ins>
            </m:r>
          </m:sub>
        </m:sSub>
      </m:oMath>
      <w:ins w:id="5329" w:author="Στάθης Καπ" w:date="2023-03-13T02:47:00Z">
        <w:r w:rsidR="008D0B16" w:rsidRPr="003C6E86">
          <w:rPr>
            <w:rFonts w:eastAsiaTheme="minorEastAsia"/>
            <w:highlight w:val="yellow"/>
            <w:lang w:val="el-GR"/>
            <w:rPrChange w:id="5330" w:author="Στάθης Καπ" w:date="2023-03-13T03:04:00Z">
              <w:rPr>
                <w:rFonts w:eastAsiaTheme="minorEastAsia"/>
                <w:lang w:val="el-GR"/>
              </w:rPr>
            </w:rPrChange>
          </w:rPr>
          <w:t xml:space="preserve"> με </w:t>
        </w:r>
      </w:ins>
      <m:oMath>
        <m:r>
          <w:ins w:id="5331" w:author="Στάθης Καπ" w:date="2023-03-13T02:47:00Z">
            <w:rPr>
              <w:rFonts w:ascii="Cambria Math" w:eastAsiaTheme="minorEastAsia" w:hAnsi="Cambria Math"/>
              <w:highlight w:val="yellow"/>
              <w:lang w:val="el-GR"/>
              <w:rPrChange w:id="5332" w:author="Στάθης Καπ" w:date="2023-03-13T03:04:00Z">
                <w:rPr>
                  <w:rFonts w:ascii="Cambria Math" w:eastAsiaTheme="minorEastAsia" w:hAnsi="Cambria Math"/>
                  <w:lang w:val="el-GR"/>
                </w:rPr>
              </w:rPrChange>
            </w:rPr>
            <m:t>i∈[1,S-1]</m:t>
          </w:ins>
        </m:r>
      </m:oMath>
      <w:ins w:id="5333" w:author="Στάθης Καπ" w:date="2023-03-13T02:47:00Z">
        <w:r w:rsidR="008D0B16" w:rsidRPr="003C6E86">
          <w:rPr>
            <w:rFonts w:eastAsiaTheme="minorEastAsia"/>
            <w:highlight w:val="yellow"/>
            <w:lang w:val="el-GR"/>
            <w:rPrChange w:id="5334" w:author="Στάθης Καπ" w:date="2023-03-13T03:04:00Z">
              <w:rPr>
                <w:rFonts w:eastAsiaTheme="minorEastAsia"/>
                <w:lang w:val="el-GR"/>
              </w:rPr>
            </w:rPrChange>
          </w:rPr>
          <w:t>, προστίθ</w:t>
        </w:r>
      </w:ins>
      <w:ins w:id="5335" w:author="Στάθης Καπ" w:date="2023-03-13T02:48:00Z">
        <w:r w:rsidR="008D0B16" w:rsidRPr="003C6E86">
          <w:rPr>
            <w:rFonts w:eastAsiaTheme="minorEastAsia"/>
            <w:highlight w:val="yellow"/>
            <w:lang w:val="el-GR"/>
            <w:rPrChange w:id="5336" w:author="Στάθης Καπ" w:date="2023-03-13T03:04:00Z">
              <w:rPr>
                <w:rFonts w:eastAsiaTheme="minorEastAsia"/>
                <w:lang w:val="el-GR"/>
              </w:rPr>
            </w:rPrChange>
          </w:rPr>
          <w:t xml:space="preserve">ενται στις διαδρομές τεχνητές αφετηρίες όπως περιγράφεται στην υποενότητα 4.3.2. Επίσης για </w:t>
        </w:r>
      </w:ins>
      <w:ins w:id="5337" w:author="Στάθης Καπ" w:date="2023-03-13T02:54:00Z">
        <w:r w:rsidR="008D0B16" w:rsidRPr="003C6E86">
          <w:rPr>
            <w:rFonts w:eastAsiaTheme="minorEastAsia"/>
            <w:highlight w:val="yellow"/>
            <w:lang w:val="el-GR"/>
            <w:rPrChange w:id="5338" w:author="Στάθης Καπ" w:date="2023-03-13T03:04:00Z">
              <w:rPr>
                <w:rFonts w:eastAsiaTheme="minorEastAsia"/>
                <w:lang w:val="el-GR"/>
              </w:rPr>
            </w:rPrChange>
          </w:rPr>
          <w:t xml:space="preserve">όλα τα υποπροβλήματα </w:t>
        </w:r>
      </w:ins>
      <w:ins w:id="5339" w:author="Στάθης Καπ" w:date="2023-03-13T02:49:00Z">
        <w:r w:rsidR="008D0B16" w:rsidRPr="003C6E86">
          <w:rPr>
            <w:rFonts w:eastAsiaTheme="minorEastAsia"/>
            <w:highlight w:val="yellow"/>
            <w:lang w:val="el-GR"/>
            <w:rPrChange w:id="5340" w:author="Στάθης Καπ" w:date="2023-03-13T03:04:00Z">
              <w:rPr>
                <w:rFonts w:eastAsiaTheme="minorEastAsia"/>
                <w:lang w:val="el-GR"/>
              </w:rPr>
            </w:rPrChange>
          </w:rPr>
          <w:t xml:space="preserve">κατασκευάζονται τελικοί στόχοι, </w:t>
        </w:r>
      </w:ins>
      <w:ins w:id="5341" w:author="Στάθης Καπ" w:date="2023-03-13T02:51:00Z">
        <w:r w:rsidR="008D0B16" w:rsidRPr="003C6E86">
          <w:rPr>
            <w:rFonts w:eastAsiaTheme="minorEastAsia"/>
            <w:highlight w:val="yellow"/>
            <w:lang w:val="el-GR"/>
            <w:rPrChange w:id="5342" w:author="Στάθης Καπ" w:date="2023-03-13T03:04:00Z">
              <w:rPr>
                <w:rFonts w:eastAsiaTheme="minorEastAsia"/>
                <w:lang w:val="el-GR"/>
              </w:rPr>
            </w:rPrChange>
          </w:rPr>
          <w:t>οι οποίοι δεν λειτουργούν ως τερματικοί σταθμοί για τις διαδρομές. Η διαδικασία</w:t>
        </w:r>
      </w:ins>
      <w:ins w:id="5343" w:author="Στάθης Καπ" w:date="2023-03-13T02:58:00Z">
        <w:r w:rsidR="009670C9" w:rsidRPr="003C6E86">
          <w:rPr>
            <w:rFonts w:eastAsiaTheme="minorEastAsia"/>
            <w:highlight w:val="yellow"/>
            <w:lang w:val="el-GR"/>
            <w:rPrChange w:id="5344" w:author="Στάθης Καπ" w:date="2023-03-13T03:04:00Z">
              <w:rPr>
                <w:rFonts w:eastAsiaTheme="minorEastAsia"/>
                <w:lang w:val="el-GR"/>
              </w:rPr>
            </w:rPrChange>
          </w:rPr>
          <w:t xml:space="preserve"> αυτή</w:t>
        </w:r>
      </w:ins>
      <w:ins w:id="5345" w:author="Στάθης Καπ" w:date="2023-03-13T02:51:00Z">
        <w:r w:rsidR="008D0B16" w:rsidRPr="003C6E86">
          <w:rPr>
            <w:rFonts w:eastAsiaTheme="minorEastAsia"/>
            <w:highlight w:val="yellow"/>
            <w:lang w:val="el-GR"/>
            <w:rPrChange w:id="5346" w:author="Στάθης Καπ" w:date="2023-03-13T03:04:00Z">
              <w:rPr>
                <w:rFonts w:eastAsiaTheme="minorEastAsia"/>
                <w:lang w:val="el-GR"/>
              </w:rPr>
            </w:rPrChange>
          </w:rPr>
          <w:t xml:space="preserve"> αναλύεται λεπτομερώς στην υποενότητα 4.3.1.  </w:t>
        </w:r>
      </w:ins>
      <w:ins w:id="5347" w:author="Στάθης Καπ" w:date="2023-03-13T02:55:00Z">
        <w:r w:rsidR="008D0B16" w:rsidRPr="003C6E86">
          <w:rPr>
            <w:rFonts w:eastAsiaTheme="minorEastAsia"/>
            <w:highlight w:val="yellow"/>
            <w:lang w:val="el-GR"/>
            <w:rPrChange w:id="5348" w:author="Στάθης Καπ" w:date="2023-03-13T03:04:00Z">
              <w:rPr>
                <w:rFonts w:eastAsiaTheme="minorEastAsia"/>
                <w:lang w:val="el-GR"/>
              </w:rPr>
            </w:rPrChange>
          </w:rPr>
          <w:t xml:space="preserve">Η προεργασία </w:t>
        </w:r>
      </w:ins>
      <w:ins w:id="5349" w:author="Στάθης Καπ" w:date="2023-03-13T02:54:00Z">
        <w:r w:rsidR="008D0B16" w:rsidRPr="003C6E86">
          <w:rPr>
            <w:rFonts w:eastAsiaTheme="minorEastAsia"/>
            <w:highlight w:val="yellow"/>
            <w:lang w:val="el-GR"/>
            <w:rPrChange w:id="5350" w:author="Στάθης Καπ" w:date="2023-03-13T03:04:00Z">
              <w:rPr>
                <w:rFonts w:eastAsiaTheme="minorEastAsia"/>
                <w:lang w:val="el-GR"/>
              </w:rPr>
            </w:rPrChange>
          </w:rPr>
          <w:t xml:space="preserve"> </w:t>
        </w:r>
      </w:ins>
      <w:ins w:id="5351" w:author="Στάθης Καπ" w:date="2023-03-13T02:55:00Z">
        <w:r w:rsidR="008D0B16" w:rsidRPr="003C6E86">
          <w:rPr>
            <w:rFonts w:eastAsiaTheme="minorEastAsia"/>
            <w:highlight w:val="yellow"/>
            <w:lang w:val="el-GR"/>
            <w:rPrChange w:id="5352" w:author="Στάθης Καπ" w:date="2023-03-13T03:04:00Z">
              <w:rPr>
                <w:rFonts w:eastAsiaTheme="minorEastAsia"/>
                <w:lang w:val="el-GR"/>
              </w:rPr>
            </w:rPrChange>
          </w:rPr>
          <w:t xml:space="preserve">που αναλύεται στις </w:t>
        </w:r>
      </w:ins>
      <w:ins w:id="5353" w:author="Στάθης Καπ" w:date="2023-03-13T02:56:00Z">
        <w:r w:rsidR="008D0B16" w:rsidRPr="003C6E86">
          <w:rPr>
            <w:rFonts w:eastAsiaTheme="minorEastAsia"/>
            <w:highlight w:val="yellow"/>
            <w:lang w:val="el-GR"/>
            <w:rPrChange w:id="5354" w:author="Στάθης Καπ" w:date="2023-03-13T03:04:00Z">
              <w:rPr>
                <w:rFonts w:eastAsiaTheme="minorEastAsia"/>
                <w:lang w:val="el-GR"/>
              </w:rPr>
            </w:rPrChange>
          </w:rPr>
          <w:t>ακόλουθες υποενότητες, και η φάση</w:t>
        </w:r>
      </w:ins>
      <w:ins w:id="5355" w:author="Στάθης Καπ" w:date="2023-03-13T02:57:00Z">
        <w:r w:rsidR="0012143F" w:rsidRPr="003C6E86">
          <w:rPr>
            <w:rFonts w:eastAsiaTheme="minorEastAsia"/>
            <w:highlight w:val="yellow"/>
            <w:lang w:val="el-GR"/>
            <w:rPrChange w:id="5356" w:author="Στάθης Καπ" w:date="2023-03-13T03:04:00Z">
              <w:rPr>
                <w:rFonts w:eastAsiaTheme="minorEastAsia"/>
                <w:lang w:val="el-GR"/>
              </w:rPr>
            </w:rPrChange>
          </w:rPr>
          <w:t xml:space="preserve"> εισαγωγής</w:t>
        </w:r>
      </w:ins>
      <w:ins w:id="5357" w:author="Στάθης Καπ" w:date="2023-03-13T03:03:00Z">
        <w:r w:rsidR="00BB070C" w:rsidRPr="003C6E86">
          <w:rPr>
            <w:rFonts w:eastAsiaTheme="minorEastAsia"/>
            <w:highlight w:val="yellow"/>
            <w:lang w:val="el-GR"/>
            <w:rPrChange w:id="5358" w:author="Στάθης Καπ" w:date="2023-03-13T03:04:00Z">
              <w:rPr>
                <w:rFonts w:eastAsiaTheme="minorEastAsia"/>
              </w:rPr>
            </w:rPrChange>
          </w:rPr>
          <w:t>(</w:t>
        </w:r>
        <w:r w:rsidR="00BB070C" w:rsidRPr="003C6E86">
          <w:rPr>
            <w:rFonts w:eastAsiaTheme="minorEastAsia"/>
            <w:highlight w:val="yellow"/>
            <w:lang w:val="el-GR"/>
            <w:rPrChange w:id="5359" w:author="Στάθης Καπ" w:date="2023-03-13T03:04:00Z">
              <w:rPr>
                <w:rFonts w:eastAsiaTheme="minorEastAsia"/>
                <w:lang w:val="el-GR"/>
              </w:rPr>
            </w:rPrChange>
          </w:rPr>
          <w:t>τοπική αναζήτηση</w:t>
        </w:r>
        <w:r w:rsidR="00BB070C" w:rsidRPr="003C6E86">
          <w:rPr>
            <w:rFonts w:eastAsiaTheme="minorEastAsia"/>
            <w:highlight w:val="yellow"/>
            <w:lang w:val="el-GR"/>
            <w:rPrChange w:id="5360" w:author="Στάθης Καπ" w:date="2023-03-13T03:04:00Z">
              <w:rPr>
                <w:rFonts w:eastAsiaTheme="minorEastAsia"/>
              </w:rPr>
            </w:rPrChange>
          </w:rPr>
          <w:t>)</w:t>
        </w:r>
      </w:ins>
      <w:ins w:id="5361" w:author="Στάθης Καπ" w:date="2023-03-13T02:57:00Z">
        <w:r w:rsidR="0012143F" w:rsidRPr="003C6E86">
          <w:rPr>
            <w:rFonts w:eastAsiaTheme="minorEastAsia"/>
            <w:highlight w:val="yellow"/>
            <w:lang w:val="el-GR"/>
            <w:rPrChange w:id="5362" w:author="Στάθης Καπ" w:date="2023-03-13T03:04:00Z">
              <w:rPr>
                <w:rFonts w:eastAsiaTheme="minorEastAsia"/>
                <w:lang w:val="el-GR"/>
              </w:rPr>
            </w:rPrChange>
          </w:rPr>
          <w:t xml:space="preserve"> </w:t>
        </w:r>
      </w:ins>
      <w:ins w:id="5363" w:author="Στάθης Καπ" w:date="2023-03-13T02:56:00Z">
        <w:r w:rsidR="008D0B16" w:rsidRPr="003C6E86">
          <w:rPr>
            <w:rFonts w:eastAsiaTheme="minorEastAsia"/>
            <w:highlight w:val="yellow"/>
            <w:lang w:val="el-GR"/>
            <w:rPrChange w:id="5364" w:author="Στάθης Καπ" w:date="2023-03-13T03:04:00Z">
              <w:rPr>
                <w:rFonts w:eastAsiaTheme="minorEastAsia"/>
                <w:lang w:val="el-GR"/>
              </w:rPr>
            </w:rPrChange>
          </w:rPr>
          <w:t xml:space="preserve">που αναλύθηκε στην </w:t>
        </w:r>
      </w:ins>
      <w:ins w:id="5365" w:author="Στάθης Καπ" w:date="2023-03-13T02:57:00Z">
        <w:r w:rsidR="0012143F" w:rsidRPr="003C6E86">
          <w:rPr>
            <w:rFonts w:eastAsiaTheme="minorEastAsia"/>
            <w:highlight w:val="yellow"/>
            <w:lang w:val="el-GR"/>
            <w:rPrChange w:id="5366" w:author="Στάθης Καπ" w:date="2023-03-13T03:04:00Z">
              <w:rPr>
                <w:rFonts w:eastAsiaTheme="minorEastAsia"/>
                <w:lang w:val="el-GR"/>
              </w:rPr>
            </w:rPrChange>
          </w:rPr>
          <w:t>υπο</w:t>
        </w:r>
      </w:ins>
      <w:ins w:id="5367" w:author="Στάθης Καπ" w:date="2023-03-13T02:56:00Z">
        <w:r w:rsidR="008D0B16" w:rsidRPr="003C6E86">
          <w:rPr>
            <w:rFonts w:eastAsiaTheme="minorEastAsia"/>
            <w:highlight w:val="yellow"/>
            <w:lang w:val="el-GR"/>
            <w:rPrChange w:id="5368" w:author="Στάθης Καπ" w:date="2023-03-13T03:04:00Z">
              <w:rPr>
                <w:rFonts w:eastAsiaTheme="minorEastAsia"/>
                <w:lang w:val="el-GR"/>
              </w:rPr>
            </w:rPrChange>
          </w:rPr>
          <w:t>ενότητα 3.2</w:t>
        </w:r>
      </w:ins>
      <w:ins w:id="5369" w:author="Στάθης Καπ" w:date="2023-03-13T02:57:00Z">
        <w:r w:rsidR="0012143F" w:rsidRPr="003C6E86">
          <w:rPr>
            <w:rFonts w:eastAsiaTheme="minorEastAsia"/>
            <w:highlight w:val="yellow"/>
            <w:lang w:val="el-GR"/>
            <w:rPrChange w:id="5370" w:author="Στάθης Καπ" w:date="2023-03-13T03:04:00Z">
              <w:rPr>
                <w:rFonts w:eastAsiaTheme="minorEastAsia"/>
                <w:lang w:val="el-GR"/>
              </w:rPr>
            </w:rPrChange>
          </w:rPr>
          <w:t>.1</w:t>
        </w:r>
      </w:ins>
      <w:ins w:id="5371" w:author="Στάθης Καπ" w:date="2023-03-13T02:56:00Z">
        <w:r w:rsidR="008D0B16" w:rsidRPr="003C6E86">
          <w:rPr>
            <w:rFonts w:eastAsiaTheme="minorEastAsia"/>
            <w:highlight w:val="yellow"/>
            <w:lang w:val="el-GR"/>
            <w:rPrChange w:id="5372" w:author="Στάθης Καπ" w:date="2023-03-13T03:04:00Z">
              <w:rPr>
                <w:rFonts w:eastAsiaTheme="minorEastAsia"/>
                <w:lang w:val="el-GR"/>
              </w:rPr>
            </w:rPrChange>
          </w:rPr>
          <w:t xml:space="preserve">, </w:t>
        </w:r>
      </w:ins>
      <w:ins w:id="5373" w:author="Στάθης Καπ" w:date="2023-03-13T02:57:00Z">
        <w:r w:rsidR="0012143F" w:rsidRPr="003C6E86">
          <w:rPr>
            <w:rFonts w:eastAsiaTheme="minorEastAsia"/>
            <w:highlight w:val="yellow"/>
            <w:lang w:val="el-GR"/>
            <w:rPrChange w:id="5374" w:author="Στάθης Καπ" w:date="2023-03-13T03:04:00Z">
              <w:rPr>
                <w:rFonts w:eastAsiaTheme="minorEastAsia"/>
                <w:lang w:val="el-GR"/>
              </w:rPr>
            </w:rPrChange>
          </w:rPr>
          <w:t>εφαρμόζεται</w:t>
        </w:r>
      </w:ins>
      <w:ins w:id="5375" w:author="Στάθης Καπ" w:date="2023-03-13T02:56:00Z">
        <w:r w:rsidR="008D0B16" w:rsidRPr="003C6E86">
          <w:rPr>
            <w:rFonts w:eastAsiaTheme="minorEastAsia"/>
            <w:highlight w:val="yellow"/>
            <w:lang w:val="el-GR"/>
            <w:rPrChange w:id="5376" w:author="Στάθης Καπ" w:date="2023-03-13T03:04:00Z">
              <w:rPr>
                <w:rFonts w:eastAsiaTheme="minorEastAsia"/>
                <w:lang w:val="el-GR"/>
              </w:rPr>
            </w:rPrChange>
          </w:rPr>
          <w:t xml:space="preserve"> σειριακά σε κάθε υποπρόβλημα.</w:t>
        </w:r>
      </w:ins>
      <w:del w:id="5377" w:author="Στάθης Καπ" w:date="2023-03-13T00:45:00Z">
        <w:r w:rsidR="00E46B37" w:rsidRPr="0086030B" w:rsidDel="003A7627">
          <w:rPr>
            <w:lang w:val="el-GR"/>
          </w:rPr>
          <w:delText xml:space="preserve"> θα τελειώνει στο </w:delText>
        </w:r>
        <w:r w:rsidR="00E46B37" w:rsidDel="003A7627">
          <w:delText>ed</w:delText>
        </w:r>
      </w:del>
      <w:del w:id="5378" w:author="Στάθης Καπ" w:date="2023-03-13T00:46:00Z">
        <w:r w:rsidR="00E46B37" w:rsidRPr="0086030B" w:rsidDel="003A7627">
          <w:rPr>
            <w:lang w:val="el-GR"/>
          </w:rPr>
          <w:delText>.</w:delText>
        </w:r>
      </w:del>
      <w:del w:id="5379" w:author="Στάθης Καπ" w:date="2023-03-13T02:53:00Z">
        <w:r w:rsidR="00E46B37" w:rsidRPr="0086030B" w:rsidDel="008D0B16">
          <w:rPr>
            <w:lang w:val="el-GR"/>
          </w:rPr>
          <w:delText xml:space="preserve"> Παρακάτω περιγράφεται η διαδικασία που </w:delText>
        </w:r>
      </w:del>
      <w:del w:id="5380" w:author="Στάθης Καπ" w:date="2023-03-13T02:42:00Z">
        <w:r w:rsidR="00E46B37" w:rsidRPr="0086030B" w:rsidDel="001D1AF4">
          <w:rPr>
            <w:lang w:val="el-GR"/>
          </w:rPr>
          <w:delText xml:space="preserve">συμπληρώνει τον </w:delText>
        </w:r>
      </w:del>
      <w:del w:id="5381" w:author="Στάθης Καπ" w:date="2023-03-13T02:53:00Z">
        <w:r w:rsidR="00E46B37" w:rsidRPr="0086030B" w:rsidDel="008D0B16">
          <w:rPr>
            <w:lang w:val="el-GR"/>
          </w:rPr>
          <w:delText>αρχικό κόμβο για κάθε διαδρομή υπο</w:delText>
        </w:r>
      </w:del>
      <w:del w:id="5382" w:author="Στάθης Καπ" w:date="2023-03-13T02:37:00Z">
        <w:r w:rsidR="0053138C" w:rsidRPr="00804956" w:rsidDel="001F42BF">
          <w:rPr>
            <w:lang w:val="el-GR"/>
          </w:rPr>
          <w:delText>-</w:delText>
        </w:r>
      </w:del>
      <w:del w:id="5383" w:author="Στάθης Καπ" w:date="2023-03-13T02:53:00Z">
        <w:r w:rsidR="00E46B37" w:rsidRPr="0086030B" w:rsidDel="008D0B16">
          <w:rPr>
            <w:lang w:val="el-GR"/>
          </w:rPr>
          <w:delText xml:space="preserve">προβλήματος </w:delText>
        </w:r>
      </w:del>
      <w:del w:id="5384" w:author="Στάθης Καπ" w:date="2023-03-13T02:38:00Z">
        <w:r w:rsidR="00D53892" w:rsidDel="001F42BF">
          <w:delText>optw</w:delText>
        </w:r>
      </w:del>
      <w:del w:id="5385" w:author="Στάθης Καπ" w:date="2023-03-13T02:53:00Z">
        <w:r w:rsidR="00E46B37" w:rsidRPr="0086030B" w:rsidDel="008D0B16">
          <w:rPr>
            <w:lang w:val="el-GR"/>
          </w:rPr>
          <w:delText xml:space="preserve"> </w:delText>
        </w:r>
      </w:del>
      <w:del w:id="5386" w:author="Στάθης Καπ" w:date="2023-03-13T02:40:00Z">
        <w:r w:rsidR="00E46B37" w:rsidRPr="0086030B" w:rsidDel="001F42BF">
          <w:rPr>
            <w:lang w:val="el-GR"/>
          </w:rPr>
          <w:delText>&gt; 0</w:delText>
        </w:r>
      </w:del>
      <w:del w:id="5387" w:author="Στάθης Καπ" w:date="2023-03-13T02:53:00Z">
        <w:r w:rsidR="00E46B37" w:rsidRPr="0086030B" w:rsidDel="008D0B16">
          <w:rPr>
            <w:lang w:val="el-GR"/>
          </w:rPr>
          <w:delText xml:space="preserve"> και </w:delText>
        </w:r>
      </w:del>
      <w:del w:id="5388" w:author="Στάθης Καπ" w:date="2023-03-13T02:43:00Z">
        <w:r w:rsidR="00E46B37" w:rsidRPr="0086030B" w:rsidDel="00F0030A">
          <w:rPr>
            <w:lang w:val="el-GR"/>
          </w:rPr>
          <w:delText>τον</w:delText>
        </w:r>
      </w:del>
      <w:del w:id="5389" w:author="Στάθης Καπ" w:date="2023-03-13T02:38:00Z">
        <w:r w:rsidR="00E46B37" w:rsidRPr="0086030B" w:rsidDel="001F42BF">
          <w:rPr>
            <w:lang w:val="el-GR"/>
          </w:rPr>
          <w:delText xml:space="preserve"> τελικό</w:delText>
        </w:r>
      </w:del>
      <w:del w:id="5390" w:author="Στάθης Καπ" w:date="2023-03-13T02:53:00Z">
        <w:r w:rsidR="00E46B37" w:rsidRPr="0086030B" w:rsidDel="008D0B16">
          <w:rPr>
            <w:lang w:val="el-GR"/>
          </w:rPr>
          <w:delText xml:space="preserve"> </w:delText>
        </w:r>
      </w:del>
      <w:del w:id="5391" w:author="Στάθης Καπ" w:date="2023-03-13T02:38:00Z">
        <w:r w:rsidR="00E46B37" w:rsidRPr="0086030B" w:rsidDel="001F42BF">
          <w:rPr>
            <w:lang w:val="el-GR"/>
          </w:rPr>
          <w:delText xml:space="preserve">κόμβο </w:delText>
        </w:r>
      </w:del>
      <w:del w:id="5392" w:author="Στάθης Καπ" w:date="2023-03-13T02:53:00Z">
        <w:r w:rsidR="00E46B37" w:rsidRPr="0086030B" w:rsidDel="008D0B16">
          <w:rPr>
            <w:lang w:val="el-GR"/>
          </w:rPr>
          <w:delText>για κάθε διαδρομή υπο</w:delText>
        </w:r>
      </w:del>
      <w:del w:id="5393" w:author="Στάθης Καπ" w:date="2023-03-13T02:38:00Z">
        <w:r w:rsidR="00CD3F9B" w:rsidRPr="0053138C" w:rsidDel="001F42BF">
          <w:rPr>
            <w:lang w:val="el-GR"/>
          </w:rPr>
          <w:delText>-</w:delText>
        </w:r>
      </w:del>
      <w:del w:id="5394" w:author="Στάθης Καπ" w:date="2023-03-13T02:53:00Z">
        <w:r w:rsidR="00E46B37" w:rsidRPr="0086030B" w:rsidDel="008D0B16">
          <w:rPr>
            <w:lang w:val="el-GR"/>
          </w:rPr>
          <w:delText xml:space="preserve">προβλήματος </w:delText>
        </w:r>
      </w:del>
      <w:del w:id="5395" w:author="Στάθης Καπ" w:date="2023-03-13T02:38:00Z">
        <w:r w:rsidR="00002296" w:rsidDel="001F42BF">
          <w:delText>optw</w:delText>
        </w:r>
        <w:r w:rsidR="00E46B37" w:rsidRPr="0086030B" w:rsidDel="001F42BF">
          <w:rPr>
            <w:lang w:val="el-GR"/>
          </w:rPr>
          <w:delText xml:space="preserve"> &lt; </w:delText>
        </w:r>
        <w:r w:rsidR="00E46B37" w:rsidDel="001F42BF">
          <w:delText>n</w:delText>
        </w:r>
        <w:r w:rsidR="00E46B37" w:rsidRPr="0086030B" w:rsidDel="001F42BF">
          <w:rPr>
            <w:lang w:val="el-GR"/>
          </w:rPr>
          <w:delText xml:space="preserve"> − 1</w:delText>
        </w:r>
      </w:del>
      <w:del w:id="5396" w:author="Στάθης Καπ" w:date="2023-03-13T02:53:00Z">
        <w:r w:rsidR="00E46B37" w:rsidRPr="0086030B" w:rsidDel="008D0B16">
          <w:rPr>
            <w:lang w:val="el-GR"/>
          </w:rPr>
          <w:delText>. Επειδή τα υπο</w:delText>
        </w:r>
      </w:del>
      <w:del w:id="5397" w:author="Στάθης Καπ" w:date="2023-03-13T02:40:00Z">
        <w:r w:rsidR="0071500E" w:rsidRPr="006B2E39" w:rsidDel="001F42BF">
          <w:rPr>
            <w:lang w:val="el-GR"/>
          </w:rPr>
          <w:delText>-</w:delText>
        </w:r>
      </w:del>
      <w:del w:id="5398" w:author="Στάθης Καπ" w:date="2023-03-13T02:53:00Z">
        <w:r w:rsidR="00E46B37" w:rsidRPr="0086030B" w:rsidDel="008D0B16">
          <w:rPr>
            <w:lang w:val="el-GR"/>
          </w:rPr>
          <w:delText xml:space="preserve">προβλήματα επιλύονται σειριακά </w:delText>
        </w:r>
        <w:r w:rsidR="00923BA5" w:rsidRPr="00923BA5" w:rsidDel="008D0B16">
          <w:rPr>
            <w:lang w:val="el-GR"/>
          </w:rPr>
          <w:delText xml:space="preserve">, </w:delText>
        </w:r>
        <w:r w:rsidR="00E46B37" w:rsidRPr="0086030B" w:rsidDel="008D0B16">
          <w:rPr>
            <w:lang w:val="el-GR"/>
          </w:rPr>
          <w:delText>πρώτα υπολογίζεται ο</w:delText>
        </w:r>
      </w:del>
      <w:del w:id="5399" w:author="Στάθης Καπ" w:date="2023-03-13T02:42:00Z">
        <w:r w:rsidR="00E46B37" w:rsidRPr="0086030B" w:rsidDel="001F42BF">
          <w:rPr>
            <w:lang w:val="el-GR"/>
          </w:rPr>
          <w:delText xml:space="preserve"> τελικ</w:delText>
        </w:r>
      </w:del>
      <w:del w:id="5400" w:author="Στάθης Καπ" w:date="2023-03-12T15:05:00Z">
        <w:r w:rsidR="00E46B37" w:rsidRPr="0086030B" w:rsidDel="000E2472">
          <w:rPr>
            <w:lang w:val="el-GR"/>
          </w:rPr>
          <w:delText xml:space="preserve">ός κόμβος </w:delText>
        </w:r>
      </w:del>
      <w:del w:id="5401" w:author="Στάθης Καπ" w:date="2023-03-13T02:53:00Z">
        <w:r w:rsidR="00E46B37" w:rsidRPr="0086030B" w:rsidDel="008D0B16">
          <w:rPr>
            <w:lang w:val="el-GR"/>
          </w:rPr>
          <w:delText>του πρώτου υπο</w:delText>
        </w:r>
      </w:del>
      <w:del w:id="5402" w:author="Στάθης Καπ" w:date="2023-03-12T15:05:00Z">
        <w:r w:rsidR="006B2E39" w:rsidRPr="00CD3F9B" w:rsidDel="000E2472">
          <w:rPr>
            <w:lang w:val="el-GR"/>
          </w:rPr>
          <w:delText>-</w:delText>
        </w:r>
      </w:del>
      <w:del w:id="5403" w:author="Στάθης Καπ" w:date="2023-03-13T02:53:00Z">
        <w:r w:rsidR="00E46B37" w:rsidRPr="0086030B" w:rsidDel="008D0B16">
          <w:rPr>
            <w:lang w:val="el-GR"/>
          </w:rPr>
          <w:delText xml:space="preserve">προβλήματος, </w:delText>
        </w:r>
        <w:r w:rsidR="006D2051" w:rsidDel="008D0B16">
          <w:rPr>
            <w:lang w:val="el-GR"/>
          </w:rPr>
          <w:delText>οπότε θα</w:delText>
        </w:r>
        <w:r w:rsidR="00E46B37" w:rsidRPr="0086030B" w:rsidDel="008D0B16">
          <w:rPr>
            <w:lang w:val="el-GR"/>
          </w:rPr>
          <w:delText xml:space="preserve"> αναλυθεί πρώτα η προσθήκη τελικών </w:delText>
        </w:r>
      </w:del>
      <w:del w:id="5404" w:author="Στάθης Καπ" w:date="2023-03-12T15:05:00Z">
        <w:r w:rsidR="00E46B37" w:rsidRPr="0086030B" w:rsidDel="000E2472">
          <w:rPr>
            <w:lang w:val="el-GR"/>
          </w:rPr>
          <w:delText>κόμβων</w:delText>
        </w:r>
      </w:del>
      <w:del w:id="5405" w:author="Στάθης Καπ" w:date="2023-03-13T02:53:00Z">
        <w:r w:rsidR="00E46B37" w:rsidRPr="0086030B" w:rsidDel="008D0B16">
          <w:rPr>
            <w:lang w:val="el-GR"/>
          </w:rPr>
          <w:delText>.</w:delText>
        </w:r>
      </w:del>
    </w:p>
    <w:p w14:paraId="1111DD60" w14:textId="756666C4" w:rsidR="00112988" w:rsidRDefault="00112988" w:rsidP="002D5F19">
      <w:pPr>
        <w:rPr>
          <w:ins w:id="5406" w:author="Στάθης Καπ" w:date="2023-02-01T06:01:00Z"/>
          <w:lang w:val="el-GR"/>
        </w:rPr>
      </w:pPr>
    </w:p>
    <w:p w14:paraId="6583A1C2" w14:textId="553A0284" w:rsidR="00210F9A" w:rsidRDefault="00371114" w:rsidP="00210F9A">
      <w:pPr>
        <w:keepNext/>
        <w:jc w:val="center"/>
        <w:rPr>
          <w:ins w:id="5407" w:author="Στάθης Καπ" w:date="2023-02-01T06:01:00Z"/>
        </w:rPr>
      </w:pPr>
      <w:ins w:id="5408" w:author="Στάθης Καπ" w:date="2023-02-24T07:18:00Z">
        <w:r>
          <w:rPr>
            <w:noProof/>
          </w:rPr>
          <w:drawing>
            <wp:inline distT="0" distB="0" distL="0" distR="0" wp14:anchorId="2D7F6383" wp14:editId="7DDC54D2">
              <wp:extent cx="1965278" cy="2547329"/>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70503" cy="2554101"/>
                      </a:xfrm>
                      <a:prstGeom prst="rect">
                        <a:avLst/>
                      </a:prstGeom>
                    </pic:spPr>
                  </pic:pic>
                </a:graphicData>
              </a:graphic>
            </wp:inline>
          </w:drawing>
        </w:r>
      </w:ins>
    </w:p>
    <w:p w14:paraId="74816490" w14:textId="79536CFD" w:rsidR="00112988" w:rsidRPr="009659CD" w:rsidRDefault="00210F9A" w:rsidP="00210F9A">
      <w:pPr>
        <w:pStyle w:val="Caption"/>
        <w:rPr>
          <w:ins w:id="5409" w:author="Στάθης Καπ" w:date="2023-02-01T06:01:00Z"/>
          <w:lang w:val="el-GR"/>
        </w:rPr>
      </w:pPr>
      <w:ins w:id="5410" w:author="Στάθης Καπ" w:date="2023-02-01T06:01:00Z">
        <w:r w:rsidRPr="00210F9A">
          <w:rPr>
            <w:lang w:val="el-GR"/>
          </w:rPr>
          <w:t xml:space="preserve">Εικόνα </w:t>
        </w:r>
      </w:ins>
      <w:ins w:id="5411" w:author="Στάθης Καπ" w:date="2023-03-13T03:59:00Z">
        <w:r w:rsidR="009F1C0B">
          <w:rPr>
            <w:lang w:val="el-GR"/>
          </w:rPr>
          <w:fldChar w:fldCharType="begin"/>
        </w:r>
        <w:r w:rsidR="009F1C0B">
          <w:rPr>
            <w:lang w:val="el-GR"/>
          </w:rPr>
          <w:instrText xml:space="preserve"> STYLEREF 1 \s </w:instrText>
        </w:r>
      </w:ins>
      <w:r w:rsidR="009F1C0B">
        <w:rPr>
          <w:lang w:val="el-GR"/>
        </w:rPr>
        <w:fldChar w:fldCharType="separate"/>
      </w:r>
      <w:r w:rsidR="009F1C0B">
        <w:rPr>
          <w:noProof/>
          <w:lang w:val="el-GR"/>
        </w:rPr>
        <w:t>4</w:t>
      </w:r>
      <w:ins w:id="5412" w:author="Στάθης Καπ" w:date="2023-03-13T03:59:00Z">
        <w:r w:rsidR="009F1C0B">
          <w:rPr>
            <w:lang w:val="el-GR"/>
          </w:rPr>
          <w:fldChar w:fldCharType="end"/>
        </w:r>
        <w:r w:rsidR="009F1C0B">
          <w:rPr>
            <w:lang w:val="el-GR"/>
          </w:rPr>
          <w:noBreakHyphen/>
        </w:r>
        <w:r w:rsidR="009F1C0B">
          <w:rPr>
            <w:lang w:val="el-GR"/>
          </w:rPr>
          <w:fldChar w:fldCharType="begin"/>
        </w:r>
        <w:r w:rsidR="009F1C0B">
          <w:rPr>
            <w:lang w:val="el-GR"/>
          </w:rPr>
          <w:instrText xml:space="preserve"> SEQ Εικόνα \* ARABIC \s 1 </w:instrText>
        </w:r>
      </w:ins>
      <w:r w:rsidR="009F1C0B">
        <w:rPr>
          <w:lang w:val="el-GR"/>
        </w:rPr>
        <w:fldChar w:fldCharType="separate"/>
      </w:r>
      <w:ins w:id="5413" w:author="Στάθης Καπ" w:date="2023-03-13T03:59:00Z">
        <w:r w:rsidR="009F1C0B">
          <w:rPr>
            <w:noProof/>
            <w:lang w:val="el-GR"/>
          </w:rPr>
          <w:t>1</w:t>
        </w:r>
        <w:r w:rsidR="009F1C0B">
          <w:rPr>
            <w:lang w:val="el-GR"/>
          </w:rPr>
          <w:fldChar w:fldCharType="end"/>
        </w:r>
      </w:ins>
      <w:ins w:id="5414" w:author="Στάθης Καπ" w:date="2023-02-01T06:01:00Z">
        <w:r>
          <w:rPr>
            <w:lang w:val="el-GR"/>
          </w:rPr>
          <w:t xml:space="preserve">: </w:t>
        </w:r>
        <w:r w:rsidR="00EE44E9">
          <w:rPr>
            <w:lang w:val="el-GR"/>
          </w:rPr>
          <w:t xml:space="preserve">Σε αυτό το παράδειγμα η επιστροφή </w:t>
        </w:r>
      </w:ins>
      <w:ins w:id="5415" w:author="Στάθης Καπ" w:date="2023-02-24T07:19:00Z">
        <w:r w:rsidR="00371114">
          <w:rPr>
            <w:lang w:val="el-GR"/>
          </w:rPr>
          <w:t>στην αφετηρία</w:t>
        </w:r>
      </w:ins>
      <w:ins w:id="5416" w:author="Στάθης Καπ" w:date="2023-03-09T17:16:00Z">
        <w:r w:rsidR="00D213D4" w:rsidRPr="00D213D4">
          <w:rPr>
            <w:lang w:val="el-GR"/>
            <w:rPrChange w:id="5417" w:author="Στάθης Καπ" w:date="2023-03-09T17:16:00Z">
              <w:rPr/>
            </w:rPrChange>
          </w:rPr>
          <w:t xml:space="preserve"> </w:t>
        </w:r>
        <w:r w:rsidR="00D213D4">
          <w:rPr>
            <w:lang w:val="el-GR"/>
          </w:rPr>
          <w:t>σε κάθε υποπρόβλημα</w:t>
        </w:r>
      </w:ins>
      <w:ins w:id="5418" w:author="Στάθης Καπ" w:date="2023-02-24T07:19:00Z">
        <w:r w:rsidR="00371114">
          <w:rPr>
            <w:lang w:val="el-GR"/>
          </w:rPr>
          <w:t xml:space="preserve"> </w:t>
        </w:r>
      </w:ins>
      <w:ins w:id="5419" w:author="Στάθης Καπ" w:date="2023-02-01T06:01:00Z">
        <w:r w:rsidR="00EE44E9">
          <w:rPr>
            <w:lang w:val="el-GR"/>
          </w:rPr>
          <w:t xml:space="preserve">δεν είναι τόσο </w:t>
        </w:r>
      </w:ins>
      <w:ins w:id="5420" w:author="Στάθης Καπ" w:date="2023-02-02T08:18:00Z">
        <w:r w:rsidR="000B4A24">
          <w:rPr>
            <w:lang w:val="el-GR"/>
          </w:rPr>
          <w:t>χρονοβόρα</w:t>
        </w:r>
      </w:ins>
      <w:ins w:id="5421" w:author="Στάθης Καπ" w:date="2023-02-01T06:01:00Z">
        <w:r w:rsidR="00EE44E9">
          <w:rPr>
            <w:lang w:val="el-GR"/>
          </w:rPr>
          <w:t xml:space="preserve"> καθώς </w:t>
        </w:r>
      </w:ins>
      <w:ins w:id="5422" w:author="Στάθης Καπ" w:date="2023-02-24T07:19:00Z">
        <w:r w:rsidR="00371114">
          <w:rPr>
            <w:lang w:val="el-GR"/>
          </w:rPr>
          <w:t xml:space="preserve">οι κόμβοι των 2 υποπροβλημάτων είναι </w:t>
        </w:r>
      </w:ins>
      <w:ins w:id="5423" w:author="Στάθης Καπ" w:date="2023-03-09T10:53:00Z">
        <w:r w:rsidR="00EF44A6">
          <w:rPr>
            <w:lang w:val="el-GR"/>
          </w:rPr>
          <w:t>αντι</w:t>
        </w:r>
      </w:ins>
      <w:ins w:id="5424" w:author="Στάθης Καπ" w:date="2023-02-24T07:19:00Z">
        <w:r w:rsidR="00371114">
          <w:rPr>
            <w:lang w:val="el-GR"/>
          </w:rPr>
          <w:t>συμμετρικοί ως προς τον αρχικό κόμβο</w:t>
        </w:r>
      </w:ins>
      <w:ins w:id="5425" w:author="Στάθης Καπ" w:date="2023-02-24T07:20:00Z">
        <w:r w:rsidR="00371114">
          <w:rPr>
            <w:lang w:val="el-GR"/>
          </w:rPr>
          <w:t xml:space="preserve"> (0).</w:t>
        </w:r>
      </w:ins>
    </w:p>
    <w:p w14:paraId="6B0903ED" w14:textId="40092EED" w:rsidR="00D0402D" w:rsidRDefault="00371114" w:rsidP="00D0402D">
      <w:pPr>
        <w:keepNext/>
        <w:jc w:val="center"/>
        <w:rPr>
          <w:ins w:id="5426" w:author="Στάθης Καπ" w:date="2023-02-01T06:01:00Z"/>
        </w:rPr>
      </w:pPr>
      <w:ins w:id="5427" w:author="Στάθης Καπ" w:date="2023-02-24T07:20:00Z">
        <w:r>
          <w:rPr>
            <w:noProof/>
          </w:rPr>
          <w:drawing>
            <wp:inline distT="0" distB="0" distL="0" distR="0" wp14:anchorId="3B5A22A0" wp14:editId="1BA52477">
              <wp:extent cx="2204114" cy="2270018"/>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12416" cy="2278568"/>
                      </a:xfrm>
                      <a:prstGeom prst="rect">
                        <a:avLst/>
                      </a:prstGeom>
                    </pic:spPr>
                  </pic:pic>
                </a:graphicData>
              </a:graphic>
            </wp:inline>
          </w:drawing>
        </w:r>
      </w:ins>
    </w:p>
    <w:p w14:paraId="5EC85A2A" w14:textId="7981DEC9" w:rsidR="00210F9A" w:rsidRPr="00346577" w:rsidRDefault="00D0402D">
      <w:pPr>
        <w:pStyle w:val="Caption"/>
        <w:rPr>
          <w:ins w:id="5428" w:author="Στάθης Καπ" w:date="2023-02-01T06:01:00Z"/>
          <w:lang w:val="el-GR"/>
        </w:rPr>
        <w:pPrChange w:id="5429" w:author="Στάθης Καπ" w:date="2023-02-24T07:21:00Z">
          <w:pPr>
            <w:pStyle w:val="Caption"/>
            <w:jc w:val="center"/>
          </w:pPr>
        </w:pPrChange>
      </w:pPr>
      <w:ins w:id="5430" w:author="Στάθης Καπ" w:date="2023-02-01T06:01:00Z">
        <w:r w:rsidRPr="00D0402D">
          <w:rPr>
            <w:lang w:val="el-GR"/>
          </w:rPr>
          <w:t xml:space="preserve">Εικόνα </w:t>
        </w:r>
      </w:ins>
      <w:ins w:id="5431" w:author="Στάθης Καπ" w:date="2023-03-13T03:59:00Z">
        <w:r w:rsidR="009F1C0B">
          <w:rPr>
            <w:lang w:val="el-GR"/>
          </w:rPr>
          <w:fldChar w:fldCharType="begin"/>
        </w:r>
        <w:r w:rsidR="009F1C0B">
          <w:rPr>
            <w:lang w:val="el-GR"/>
          </w:rPr>
          <w:instrText xml:space="preserve"> STYLEREF 1 \s </w:instrText>
        </w:r>
      </w:ins>
      <w:r w:rsidR="009F1C0B">
        <w:rPr>
          <w:lang w:val="el-GR"/>
        </w:rPr>
        <w:fldChar w:fldCharType="separate"/>
      </w:r>
      <w:r w:rsidR="009F1C0B">
        <w:rPr>
          <w:noProof/>
          <w:lang w:val="el-GR"/>
        </w:rPr>
        <w:t>4</w:t>
      </w:r>
      <w:ins w:id="5432" w:author="Στάθης Καπ" w:date="2023-03-13T03:59:00Z">
        <w:r w:rsidR="009F1C0B">
          <w:rPr>
            <w:lang w:val="el-GR"/>
          </w:rPr>
          <w:fldChar w:fldCharType="end"/>
        </w:r>
        <w:r w:rsidR="009F1C0B">
          <w:rPr>
            <w:lang w:val="el-GR"/>
          </w:rPr>
          <w:noBreakHyphen/>
        </w:r>
        <w:r w:rsidR="009F1C0B">
          <w:rPr>
            <w:lang w:val="el-GR"/>
          </w:rPr>
          <w:fldChar w:fldCharType="begin"/>
        </w:r>
        <w:r w:rsidR="009F1C0B">
          <w:rPr>
            <w:lang w:val="el-GR"/>
          </w:rPr>
          <w:instrText xml:space="preserve"> SEQ Εικόνα \* ARABIC \s 1 </w:instrText>
        </w:r>
      </w:ins>
      <w:r w:rsidR="009F1C0B">
        <w:rPr>
          <w:lang w:val="el-GR"/>
        </w:rPr>
        <w:fldChar w:fldCharType="separate"/>
      </w:r>
      <w:ins w:id="5433" w:author="Στάθης Καπ" w:date="2023-03-13T03:59:00Z">
        <w:r w:rsidR="009F1C0B">
          <w:rPr>
            <w:noProof/>
            <w:lang w:val="el-GR"/>
          </w:rPr>
          <w:t>2</w:t>
        </w:r>
        <w:r w:rsidR="009F1C0B">
          <w:rPr>
            <w:lang w:val="el-GR"/>
          </w:rPr>
          <w:fldChar w:fldCharType="end"/>
        </w:r>
      </w:ins>
      <w:ins w:id="5434" w:author="Στάθης Καπ" w:date="2023-02-01T06:01:00Z">
        <w:r>
          <w:rPr>
            <w:lang w:val="el-GR"/>
          </w:rPr>
          <w:t>: Σε αυτό το παράδειγμα η επιστροφή στον αρχικό κόμβο</w:t>
        </w:r>
      </w:ins>
      <w:ins w:id="5435" w:author="Στάθης Καπ" w:date="2023-03-09T17:16:00Z">
        <w:r w:rsidR="00D213D4">
          <w:rPr>
            <w:lang w:val="el-GR"/>
          </w:rPr>
          <w:t xml:space="preserve"> σε κάθε υποπρόβλημα</w:t>
        </w:r>
      </w:ins>
      <w:ins w:id="5436" w:author="Στάθης Καπ" w:date="2023-02-01T06:01:00Z">
        <w:r>
          <w:rPr>
            <w:lang w:val="el-GR"/>
          </w:rPr>
          <w:t xml:space="preserve"> </w:t>
        </w:r>
      </w:ins>
      <w:ins w:id="5437" w:author="Στάθης Καπ" w:date="2023-02-25T21:31:00Z">
        <w:r w:rsidR="000B254B">
          <w:rPr>
            <w:lang w:val="el-GR"/>
          </w:rPr>
          <w:t xml:space="preserve">και η </w:t>
        </w:r>
      </w:ins>
      <w:ins w:id="5438" w:author="Στάθης Καπ" w:date="2023-02-25T21:32:00Z">
        <w:r w:rsidR="000B254B">
          <w:rPr>
            <w:lang w:val="el-GR"/>
          </w:rPr>
          <w:t>μετάβαση στους κ</w:t>
        </w:r>
      </w:ins>
      <w:ins w:id="5439" w:author="Στάθης Καπ" w:date="2023-02-25T21:33:00Z">
        <w:r w:rsidR="000B254B">
          <w:rPr>
            <w:lang w:val="el-GR"/>
          </w:rPr>
          <w:t>όμβους του δεύτερου υποπροβλήματος</w:t>
        </w:r>
      </w:ins>
      <w:ins w:id="5440" w:author="Στάθης Καπ" w:date="2023-02-25T21:34:00Z">
        <w:r w:rsidR="000B254B">
          <w:rPr>
            <w:lang w:val="el-GR"/>
          </w:rPr>
          <w:t xml:space="preserve"> καταλαμβάνει μεγάλα χρονικά διαστήματα</w:t>
        </w:r>
      </w:ins>
      <w:ins w:id="5441" w:author="Στάθης Καπ" w:date="2023-03-01T05:42:00Z">
        <w:r w:rsidR="000B4410">
          <w:rPr>
            <w:lang w:val="el-GR"/>
          </w:rPr>
          <w:t>.</w:t>
        </w:r>
      </w:ins>
    </w:p>
    <w:p w14:paraId="1513D971" w14:textId="50032AB7" w:rsidR="00804956" w:rsidRDefault="00804956">
      <w:pPr>
        <w:pStyle w:val="Heading3"/>
        <w:rPr>
          <w:lang w:val="el-GR"/>
        </w:rPr>
        <w:pPrChange w:id="5442" w:author="Στάθης Καπ" w:date="2023-02-26T00:55:00Z">
          <w:pPr>
            <w:pStyle w:val="Heading3"/>
            <w:numPr>
              <w:numId w:val="4"/>
            </w:numPr>
            <w:ind w:left="1080"/>
          </w:pPr>
        </w:pPrChange>
      </w:pPr>
      <w:bookmarkStart w:id="5443" w:name="_Toc129300383"/>
      <w:r w:rsidRPr="00093B36">
        <w:rPr>
          <w:rPrChange w:id="5444" w:author="Στάθης Καπ" w:date="2023-02-26T00:55:00Z">
            <w:rPr>
              <w:lang w:val="el-GR"/>
            </w:rPr>
          </w:rPrChange>
        </w:rPr>
        <w:lastRenderedPageBreak/>
        <w:t>Προσθήκη</w:t>
      </w:r>
      <w:r>
        <w:rPr>
          <w:lang w:val="el-GR"/>
        </w:rPr>
        <w:t xml:space="preserve"> </w:t>
      </w:r>
      <w:bookmarkEnd w:id="5443"/>
      <w:ins w:id="5445" w:author="Στάθης Καπ" w:date="2023-03-12T15:05:00Z">
        <w:r w:rsidR="000E2472">
          <w:rPr>
            <w:lang w:val="el-GR"/>
          </w:rPr>
          <w:t>τελικών στόχων</w:t>
        </w:r>
      </w:ins>
      <w:del w:id="5446" w:author="Στάθης Καπ" w:date="2023-03-07T04:54:00Z">
        <w:r w:rsidDel="00E07557">
          <w:rPr>
            <w:lang w:val="el-GR"/>
          </w:rPr>
          <w:delText>τελικών κόμβων</w:delText>
        </w:r>
      </w:del>
    </w:p>
    <w:p w14:paraId="26A488C6" w14:textId="14C4FD00" w:rsidR="00804956" w:rsidRDefault="00455118" w:rsidP="00804956">
      <w:pPr>
        <w:rPr>
          <w:lang w:val="el-GR"/>
        </w:rPr>
      </w:pPr>
      <w:r w:rsidRPr="00AD7A8C">
        <w:rPr>
          <w:lang w:val="el-GR"/>
        </w:rPr>
        <w:t>Ένας</w:t>
      </w:r>
      <w:r w:rsidR="00556EE1" w:rsidRPr="00AD7A8C">
        <w:rPr>
          <w:lang w:val="el-GR"/>
        </w:rPr>
        <w:t xml:space="preserve"> τρόπος </w:t>
      </w:r>
      <w:del w:id="5447" w:author="Στάθης Καπ" w:date="2023-03-08T04:42:00Z">
        <w:r w:rsidR="00556EE1" w:rsidRPr="00AD7A8C" w:rsidDel="00202789">
          <w:rPr>
            <w:lang w:val="el-GR"/>
          </w:rPr>
          <w:delText xml:space="preserve">εύρεσης </w:delText>
        </w:r>
      </w:del>
      <w:ins w:id="5448" w:author="Στάθης Καπ" w:date="2023-03-08T04:42:00Z">
        <w:r w:rsidR="00202789">
          <w:rPr>
            <w:lang w:val="el-GR"/>
          </w:rPr>
          <w:t>καθορισμού</w:t>
        </w:r>
        <w:r w:rsidR="00202789" w:rsidRPr="00AD7A8C">
          <w:rPr>
            <w:lang w:val="el-GR"/>
          </w:rPr>
          <w:t xml:space="preserve"> </w:t>
        </w:r>
      </w:ins>
      <w:r w:rsidR="00556EE1" w:rsidRPr="00AD7A8C">
        <w:rPr>
          <w:lang w:val="el-GR"/>
        </w:rPr>
        <w:t xml:space="preserve">τελικού κόμβου για </w:t>
      </w:r>
      <w:del w:id="5449" w:author="Στάθης Καπ" w:date="2023-03-07T04:55:00Z">
        <w:r w:rsidR="00556EE1" w:rsidRPr="00AD7A8C" w:rsidDel="00946D42">
          <w:rPr>
            <w:lang w:val="el-GR"/>
          </w:rPr>
          <w:delText xml:space="preserve">το </w:delText>
        </w:r>
      </w:del>
      <w:ins w:id="5450" w:author="Στάθης Καπ" w:date="2023-03-07T04:55:00Z">
        <w:r w:rsidR="00946D42">
          <w:rPr>
            <w:lang w:val="el-GR"/>
          </w:rPr>
          <w:t>ένα</w:t>
        </w:r>
        <w:r w:rsidR="00946D42" w:rsidRPr="00AD7A8C">
          <w:rPr>
            <w:lang w:val="el-GR"/>
          </w:rPr>
          <w:t xml:space="preserve"> </w:t>
        </w:r>
      </w:ins>
      <w:r w:rsidR="00556EE1" w:rsidRPr="00AD7A8C">
        <w:rPr>
          <w:lang w:val="el-GR"/>
        </w:rPr>
        <w:t>υπο</w:t>
      </w:r>
      <w:del w:id="5451" w:author="Στάθης Καπ" w:date="2023-03-07T04:55:00Z">
        <w:r w:rsidR="00AD7A8C" w:rsidDel="002A7538">
          <w:rPr>
            <w:lang w:val="el-GR"/>
          </w:rPr>
          <w:delText>-</w:delText>
        </w:r>
      </w:del>
      <w:r w:rsidR="00556EE1" w:rsidRPr="00AD7A8C">
        <w:rPr>
          <w:lang w:val="el-GR"/>
        </w:rPr>
        <w:t xml:space="preserve">πρόβλημα </w:t>
      </w:r>
      <m:oMath>
        <m:r>
          <w:ins w:id="5452" w:author="Στάθης Καπ" w:date="2023-02-24T07:21:00Z">
            <w:rPr>
              <w:rFonts w:ascii="Cambria Math" w:hAnsi="Cambria Math"/>
              <w:lang w:val="el-GR"/>
            </w:rPr>
            <m:t>t</m:t>
          </w:ins>
        </m:r>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m:t>
            </m:r>
          </m:sub>
        </m:sSub>
      </m:oMath>
      <w:r w:rsidR="00556EE1" w:rsidRPr="00AD7A8C">
        <w:rPr>
          <w:lang w:val="el-GR"/>
        </w:rPr>
        <w:t xml:space="preserve">, </w:t>
      </w:r>
      <w:del w:id="5453" w:author="Στάθης Καπ" w:date="2023-03-08T05:03:00Z">
        <w:r w:rsidR="00556EE1" w:rsidRPr="00AD7A8C" w:rsidDel="00993A48">
          <w:rPr>
            <w:lang w:val="el-GR"/>
          </w:rPr>
          <w:delText xml:space="preserve">ήταν </w:delText>
        </w:r>
      </w:del>
      <w:ins w:id="5454" w:author="Στάθης Καπ" w:date="2023-03-08T05:03:00Z">
        <w:r w:rsidR="00993A48">
          <w:rPr>
            <w:lang w:val="el-GR"/>
          </w:rPr>
          <w:t>είναι</w:t>
        </w:r>
        <w:r w:rsidR="00993A48" w:rsidRPr="00AD7A8C">
          <w:rPr>
            <w:lang w:val="el-GR"/>
          </w:rPr>
          <w:t xml:space="preserve"> </w:t>
        </w:r>
      </w:ins>
      <w:r w:rsidR="00556EE1" w:rsidRPr="00AD7A8C">
        <w:rPr>
          <w:lang w:val="el-GR"/>
        </w:rPr>
        <w:t xml:space="preserve">να υπολογισθεί το </w:t>
      </w:r>
      <w:del w:id="5455" w:author="Στάθης Καπ" w:date="2023-02-24T07:22:00Z">
        <w:r w:rsidR="00556EE1" w:rsidDel="00371114">
          <w:delText>weighted</w:delText>
        </w:r>
        <w:r w:rsidR="00556EE1" w:rsidRPr="00AD7A8C" w:rsidDel="00371114">
          <w:rPr>
            <w:lang w:val="el-GR"/>
          </w:rPr>
          <w:delText xml:space="preserve"> </w:delText>
        </w:r>
      </w:del>
      <w:ins w:id="5456" w:author="Στάθης Καπ" w:date="2023-02-24T07:22:00Z">
        <w:r w:rsidR="00371114">
          <w:rPr>
            <w:lang w:val="el-GR"/>
          </w:rPr>
          <w:t xml:space="preserve">σταθμισμένο </w:t>
        </w:r>
      </w:ins>
      <w:ins w:id="5457" w:author="Στάθης Καπ" w:date="2023-03-08T04:49:00Z">
        <w:r w:rsidR="00077D29">
          <w:rPr>
            <w:lang w:val="el-GR"/>
          </w:rPr>
          <w:t>κεντροειδές</w:t>
        </w:r>
      </w:ins>
      <w:del w:id="5458" w:author="Στάθης Καπ" w:date="2023-02-24T07:22:00Z">
        <w:r w:rsidR="00556EE1" w:rsidDel="00371114">
          <w:delText>centroid</w:delText>
        </w:r>
      </w:del>
      <w:r w:rsidR="00556EE1" w:rsidRPr="00AD7A8C">
        <w:rPr>
          <w:lang w:val="el-GR"/>
        </w:rPr>
        <w:t xml:space="preserve"> του επόμενου υπο</w:t>
      </w:r>
      <w:del w:id="5459" w:author="Στάθης Καπ" w:date="2023-03-08T04:42:00Z">
        <w:r w:rsidR="004C6F81" w:rsidDel="001337B3">
          <w:rPr>
            <w:lang w:val="el-GR"/>
          </w:rPr>
          <w:delText>-</w:delText>
        </w:r>
      </w:del>
      <w:r w:rsidR="00556EE1" w:rsidRPr="00AD7A8C">
        <w:rPr>
          <w:lang w:val="el-GR"/>
        </w:rPr>
        <w:t>προβλήματος</w:t>
      </w:r>
      <w:r w:rsidR="00FB44EE" w:rsidRPr="00FB44EE">
        <w:rPr>
          <w:lang w:val="el-GR"/>
        </w:rPr>
        <w:t xml:space="preserve"> </w:t>
      </w:r>
      <m:oMath>
        <m:r>
          <w:ins w:id="5460" w:author="Στάθης Καπ" w:date="2023-03-08T04:42:00Z">
            <w:rPr>
              <w:rFonts w:ascii="Cambria Math" w:hAnsi="Cambria Math"/>
              <w:lang w:val="el-GR"/>
            </w:rPr>
            <m:t>(</m:t>
          </w:ins>
        </m:r>
        <m:r>
          <w:ins w:id="5461" w:author="Στάθης Καπ" w:date="2023-02-24T07:21:00Z">
            <w:rPr>
              <w:rFonts w:ascii="Cambria Math" w:hAnsi="Cambria Math"/>
              <w:lang w:val="el-GR"/>
            </w:rPr>
            <m:t>t</m:t>
          </w:ins>
        </m:r>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i+1</m:t>
            </m:r>
          </m:sub>
        </m:sSub>
        <m:r>
          <w:ins w:id="5462" w:author="Στάθης Καπ" w:date="2023-03-08T04:43:00Z">
            <w:rPr>
              <w:rFonts w:ascii="Cambria Math" w:hAnsi="Cambria Math"/>
              <w:lang w:val="el-GR"/>
            </w:rPr>
            <m:t>)</m:t>
          </w:ins>
        </m:r>
      </m:oMath>
      <w:ins w:id="5463" w:author="Στάθης Καπ" w:date="2023-03-08T05:02:00Z">
        <w:r w:rsidR="00993A48">
          <w:rPr>
            <w:lang w:val="el-GR"/>
          </w:rPr>
          <w:t xml:space="preserve"> το οποίο </w:t>
        </w:r>
      </w:ins>
      <w:del w:id="5464" w:author="Στάθης Καπ" w:date="2023-03-08T05:02:00Z">
        <w:r w:rsidR="00556EE1" w:rsidRPr="00AD7A8C" w:rsidDel="00993A48">
          <w:rPr>
            <w:lang w:val="el-GR"/>
          </w:rPr>
          <w:delText xml:space="preserve">. Τα βάρη των κόμβων είναι τα </w:delText>
        </w:r>
      </w:del>
      <w:del w:id="5465" w:author="Στάθης Καπ" w:date="2023-02-24T07:22:00Z">
        <w:r w:rsidR="00556EE1" w:rsidDel="00371114">
          <w:delText>profits</w:delText>
        </w:r>
        <w:r w:rsidR="00556EE1" w:rsidRPr="00AD7A8C" w:rsidDel="00371114">
          <w:rPr>
            <w:lang w:val="el-GR"/>
          </w:rPr>
          <w:delText xml:space="preserve"> </w:delText>
        </w:r>
      </w:del>
      <w:del w:id="5466" w:author="Στάθης Καπ" w:date="2023-03-08T05:02:00Z">
        <w:r w:rsidR="00556EE1" w:rsidRPr="00AD7A8C" w:rsidDel="00993A48">
          <w:rPr>
            <w:lang w:val="el-GR"/>
          </w:rPr>
          <w:delText xml:space="preserve">τους. </w:delText>
        </w:r>
      </w:del>
      <w:ins w:id="5467" w:author="Στάθης Καπ" w:date="2023-03-08T04:48:00Z">
        <w:r w:rsidR="00077D29">
          <w:rPr>
            <w:lang w:val="el-GR"/>
          </w:rPr>
          <w:t>είναι ένα τεχνητό σημείο</w:t>
        </w:r>
      </w:ins>
      <w:ins w:id="5468" w:author="Στάθης Καπ" w:date="2023-03-08T04:49:00Z">
        <w:r w:rsidR="00F1642C">
          <w:rPr>
            <w:lang w:val="el-GR"/>
          </w:rPr>
          <w:t xml:space="preserve"> που προκύπτει από τους </w:t>
        </w:r>
        <w:r w:rsidR="00F1642C">
          <w:t>Unvisited</w:t>
        </w:r>
        <w:r w:rsidR="00F1642C" w:rsidRPr="00F1642C">
          <w:rPr>
            <w:lang w:val="el-GR"/>
            <w:rPrChange w:id="5469" w:author="Στάθης Καπ" w:date="2023-03-08T04:50:00Z">
              <w:rPr/>
            </w:rPrChange>
          </w:rPr>
          <w:t xml:space="preserve"> </w:t>
        </w:r>
      </w:ins>
      <w:ins w:id="5470" w:author="Στάθης Καπ" w:date="2023-03-08T05:01:00Z">
        <w:r w:rsidR="00993A48">
          <w:rPr>
            <w:lang w:val="el-GR"/>
          </w:rPr>
          <w:t>κόμβους</w:t>
        </w:r>
      </w:ins>
      <w:ins w:id="5471" w:author="Στάθης Καπ" w:date="2023-03-08T05:03:00Z">
        <w:r w:rsidR="00993A48">
          <w:rPr>
            <w:lang w:val="el-GR"/>
          </w:rPr>
          <w:t xml:space="preserve"> </w:t>
        </w:r>
      </w:ins>
      <w:ins w:id="5472" w:author="Στάθης Καπ" w:date="2023-03-08T05:01:00Z">
        <w:r w:rsidR="00993A48">
          <w:rPr>
            <w:lang w:val="el-GR"/>
          </w:rPr>
          <w:t>λαμβάνοντας υπόψιν και τα κέρδη τους.</w:t>
        </w:r>
      </w:ins>
      <w:ins w:id="5473" w:author="Στάθης Καπ" w:date="2023-03-08T04:48:00Z">
        <w:r w:rsidR="00077D29">
          <w:rPr>
            <w:lang w:val="el-GR"/>
          </w:rPr>
          <w:t xml:space="preserve"> </w:t>
        </w:r>
      </w:ins>
      <w:r w:rsidR="00556EE1" w:rsidRPr="00AD7A8C">
        <w:rPr>
          <w:lang w:val="el-GR"/>
        </w:rPr>
        <w:t xml:space="preserve">Με αυτό τον τρόπο, η κάθε </w:t>
      </w:r>
      <w:del w:id="5474" w:author="Στάθης Καπ" w:date="2023-02-24T07:23:00Z">
        <w:r w:rsidR="00556EE1" w:rsidRPr="00AD7A8C" w:rsidDel="00371114">
          <w:rPr>
            <w:lang w:val="el-GR"/>
          </w:rPr>
          <w:delText xml:space="preserve">λύση </w:delText>
        </w:r>
      </w:del>
      <w:ins w:id="5475" w:author="Στάθης Καπ" w:date="2023-02-24T07:23:00Z">
        <w:r w:rsidR="00371114">
          <w:rPr>
            <w:lang w:val="el-GR"/>
          </w:rPr>
          <w:t>διαδρομή ενός υποπροβλήματος</w:t>
        </w:r>
        <w:r w:rsidR="00371114" w:rsidRPr="00AD7A8C">
          <w:rPr>
            <w:lang w:val="el-GR"/>
          </w:rPr>
          <w:t xml:space="preserve"> </w:t>
        </w:r>
      </w:ins>
      <w:r w:rsidR="00556EE1" w:rsidRPr="00AD7A8C">
        <w:rPr>
          <w:lang w:val="el-GR"/>
        </w:rPr>
        <w:t xml:space="preserve">θα </w:t>
      </w:r>
      <w:del w:id="5476" w:author="Στάθης Καπ" w:date="2023-03-13T03:00:00Z">
        <w:r w:rsidR="00556EE1" w:rsidRPr="00AD7A8C" w:rsidDel="00F8060F">
          <w:rPr>
            <w:lang w:val="el-GR"/>
          </w:rPr>
          <w:delText xml:space="preserve">οδηγούνταν </w:delText>
        </w:r>
      </w:del>
      <w:ins w:id="5477" w:author="Στάθης Καπ" w:date="2023-03-13T03:00:00Z">
        <w:r w:rsidR="00F8060F">
          <w:rPr>
            <w:lang w:val="el-GR"/>
          </w:rPr>
          <w:t>οδηγείται</w:t>
        </w:r>
        <w:r w:rsidR="00F8060F" w:rsidRPr="00AD7A8C">
          <w:rPr>
            <w:lang w:val="el-GR"/>
          </w:rPr>
          <w:t xml:space="preserve"> </w:t>
        </w:r>
      </w:ins>
      <w:r w:rsidR="00556EE1" w:rsidRPr="00AD7A8C">
        <w:rPr>
          <w:lang w:val="el-GR"/>
        </w:rPr>
        <w:t xml:space="preserve">προς το πιο κερδοφόρο </w:t>
      </w:r>
      <w:r w:rsidR="00E93053" w:rsidRPr="00AD7A8C">
        <w:rPr>
          <w:lang w:val="el-GR"/>
        </w:rPr>
        <w:t>κέντρο</w:t>
      </w:r>
      <w:r w:rsidR="00556EE1" w:rsidRPr="00AD7A8C">
        <w:rPr>
          <w:lang w:val="el-GR"/>
        </w:rPr>
        <w:t xml:space="preserve"> βάρους του επόμενου</w:t>
      </w:r>
      <w:del w:id="5478" w:author="Στάθης Καπ" w:date="2023-03-08T05:03:00Z">
        <w:r w:rsidR="00556EE1" w:rsidRPr="00AD7A8C" w:rsidDel="00993A48">
          <w:rPr>
            <w:lang w:val="el-GR"/>
          </w:rPr>
          <w:delText xml:space="preserve"> προβλήματος</w:delText>
        </w:r>
      </w:del>
      <w:r w:rsidR="00556EE1" w:rsidRPr="00AD7A8C">
        <w:rPr>
          <w:lang w:val="el-GR"/>
        </w:rPr>
        <w:t>.</w:t>
      </w:r>
      <w:r w:rsidR="00B5293D">
        <w:rPr>
          <w:lang w:val="el-GR"/>
        </w:rPr>
        <w:t xml:space="preserve"> </w:t>
      </w:r>
      <w:r w:rsidR="00B5293D" w:rsidRPr="00F540F2">
        <w:rPr>
          <w:lang w:val="el-GR"/>
        </w:rPr>
        <w:t xml:space="preserve">Η υλοποίηση αυτή όμως </w:t>
      </w:r>
      <w:del w:id="5479" w:author="Στάθης Καπ" w:date="2023-03-08T04:43:00Z">
        <w:r w:rsidR="00B5293D" w:rsidRPr="00F540F2" w:rsidDel="001F48ED">
          <w:rPr>
            <w:lang w:val="el-GR"/>
          </w:rPr>
          <w:delText xml:space="preserve">έχει </w:delText>
        </w:r>
      </w:del>
      <w:ins w:id="5480" w:author="Στάθης Καπ" w:date="2023-03-08T04:43:00Z">
        <w:r w:rsidR="001F48ED">
          <w:rPr>
            <w:lang w:val="el-GR"/>
          </w:rPr>
          <w:t>έχει</w:t>
        </w:r>
        <w:r w:rsidR="001F48ED" w:rsidRPr="00F540F2">
          <w:rPr>
            <w:lang w:val="el-GR"/>
          </w:rPr>
          <w:t xml:space="preserve"> </w:t>
        </w:r>
      </w:ins>
      <w:r w:rsidR="00B5293D" w:rsidRPr="00F540F2">
        <w:rPr>
          <w:lang w:val="el-GR"/>
        </w:rPr>
        <w:t>αρκετά μειονεκτήματα, σχεδιαστικά και προγραμματιστικά.</w:t>
      </w:r>
    </w:p>
    <w:p w14:paraId="24593B6D" w14:textId="39468995" w:rsidR="00F540F2" w:rsidRDefault="00F540F2" w:rsidP="00F540F2">
      <w:pPr>
        <w:pStyle w:val="ListParagraph"/>
        <w:numPr>
          <w:ilvl w:val="0"/>
          <w:numId w:val="15"/>
        </w:numPr>
        <w:rPr>
          <w:lang w:val="el-GR"/>
        </w:rPr>
      </w:pPr>
      <w:r w:rsidRPr="00F540F2">
        <w:rPr>
          <w:lang w:val="el-GR"/>
        </w:rPr>
        <w:t xml:space="preserve">Στην αρχή του προγράμματος, για τα έτοιμα </w:t>
      </w:r>
      <w:del w:id="5481" w:author="Στάθης Καπ" w:date="2023-02-25T20:13:00Z">
        <w:r w:rsidRPr="00F540F2" w:rsidDel="00A07A96">
          <w:rPr>
            <w:lang w:val="el-GR"/>
          </w:rPr>
          <w:delText xml:space="preserve">στιγμιότυπα </w:delText>
        </w:r>
      </w:del>
      <w:ins w:id="5482" w:author="Στάθης Καπ" w:date="2023-03-08T04:43:00Z">
        <w:r w:rsidR="00AF6137">
          <w:rPr>
            <w:lang w:val="el-GR"/>
          </w:rPr>
          <w:t>στιγμιότυπα εισόδου</w:t>
        </w:r>
      </w:ins>
      <w:ins w:id="5483" w:author="Στάθης Καπ" w:date="2023-02-25T20:13:00Z">
        <w:r w:rsidR="00A07A96" w:rsidRPr="00F540F2">
          <w:rPr>
            <w:lang w:val="el-GR"/>
          </w:rPr>
          <w:t xml:space="preserve"> </w:t>
        </w:r>
      </w:ins>
      <w:r w:rsidRPr="00F540F2">
        <w:rPr>
          <w:lang w:val="el-GR"/>
        </w:rPr>
        <w:t xml:space="preserve">(π.χ. </w:t>
      </w:r>
      <w:r>
        <w:t>Cordeau</w:t>
      </w:r>
      <w:r w:rsidRPr="00F540F2">
        <w:rPr>
          <w:lang w:val="el-GR"/>
        </w:rPr>
        <w:t xml:space="preserve">) </w:t>
      </w:r>
      <w:del w:id="5484" w:author="Στάθης Καπ" w:date="2023-03-08T04:43:00Z">
        <w:r w:rsidRPr="00F540F2" w:rsidDel="008D42EB">
          <w:rPr>
            <w:lang w:val="el-GR"/>
          </w:rPr>
          <w:delText xml:space="preserve">υπολογίζονται </w:delText>
        </w:r>
      </w:del>
      <w:ins w:id="5485" w:author="Στάθης Καπ" w:date="2023-03-08T04:43:00Z">
        <w:r w:rsidR="008D42EB">
          <w:rPr>
            <w:lang w:val="el-GR"/>
          </w:rPr>
          <w:t>χρησιμοποιούνται</w:t>
        </w:r>
        <w:r w:rsidR="008D42EB" w:rsidRPr="00F540F2">
          <w:rPr>
            <w:lang w:val="el-GR"/>
          </w:rPr>
          <w:t xml:space="preserve"> </w:t>
        </w:r>
      </w:ins>
      <w:r w:rsidRPr="00F540F2">
        <w:rPr>
          <w:lang w:val="el-GR"/>
        </w:rPr>
        <w:t xml:space="preserve">οι </w:t>
      </w:r>
      <w:r w:rsidR="00E83C27" w:rsidRPr="00F540F2">
        <w:rPr>
          <w:lang w:val="el-GR"/>
        </w:rPr>
        <w:t>ευκλείδειες</w:t>
      </w:r>
      <w:r w:rsidRPr="00F540F2">
        <w:rPr>
          <w:lang w:val="el-GR"/>
        </w:rPr>
        <w:t xml:space="preserve"> αποστάσεις μεταξύ όλων των κόμβων του γραφήματος</w:t>
      </w:r>
      <w:ins w:id="5486" w:author="Στάθης Καπ" w:date="2023-03-08T04:43:00Z">
        <w:r w:rsidR="008D42EB">
          <w:rPr>
            <w:lang w:val="el-GR"/>
          </w:rPr>
          <w:t xml:space="preserve"> ως χρόνοι ταξιδιού</w:t>
        </w:r>
      </w:ins>
      <w:r w:rsidRPr="00F540F2">
        <w:rPr>
          <w:lang w:val="el-GR"/>
        </w:rPr>
        <w:t xml:space="preserve">. Δηλαδή, εάν το στιγμιότυπο του προβλήματος έχει 100 κόμβους, τότε θα αρχικοποιηθεί ένας </w:t>
      </w:r>
      <w:ins w:id="5487" w:author="Στάθης Καπ" w:date="2023-02-25T20:13:00Z">
        <w:r w:rsidR="00072363">
          <w:rPr>
            <w:lang w:val="el-GR"/>
          </w:rPr>
          <w:t xml:space="preserve">δισδιάστατος </w:t>
        </w:r>
      </w:ins>
      <w:r w:rsidRPr="00F540F2">
        <w:rPr>
          <w:lang w:val="el-GR"/>
        </w:rPr>
        <w:t xml:space="preserve">πίνακας </w:t>
      </w:r>
      <w:del w:id="5488" w:author="Στάθης Καπ" w:date="2023-03-08T04:44:00Z">
        <w:r w:rsidRPr="00F540F2" w:rsidDel="00B84F25">
          <w:rPr>
            <w:lang w:val="el-GR"/>
          </w:rPr>
          <w:delText xml:space="preserve">(διάνυσμα διανυσμάτων) </w:delText>
        </w:r>
      </w:del>
      <w:r>
        <w:t>travelTimes</w:t>
      </w:r>
      <w:r w:rsidRPr="00F540F2">
        <w:rPr>
          <w:lang w:val="el-GR"/>
        </w:rPr>
        <w:t xml:space="preserve"> μεγέθους 100*100=10000 θέσεων. Ο πίνακας αυτός χρησιμοποιείται στη φάση </w:t>
      </w:r>
      <w:del w:id="5489" w:author="Στάθης Καπ" w:date="2023-02-25T20:14:00Z">
        <w:r w:rsidDel="00AA14F8">
          <w:delText>construction</w:delText>
        </w:r>
        <w:r w:rsidRPr="00F540F2" w:rsidDel="00AA14F8">
          <w:rPr>
            <w:lang w:val="el-GR"/>
          </w:rPr>
          <w:delText xml:space="preserve"> </w:delText>
        </w:r>
      </w:del>
      <w:ins w:id="5490" w:author="Στάθης Καπ" w:date="2023-03-08T04:44:00Z">
        <w:r w:rsidR="00B84F25">
          <w:rPr>
            <w:lang w:val="el-GR"/>
          </w:rPr>
          <w:t>της τοπικής αναζήτησης</w:t>
        </w:r>
      </w:ins>
      <w:ins w:id="5491" w:author="Στάθης Καπ" w:date="2023-02-25T20:14:00Z">
        <w:r w:rsidR="00AA14F8" w:rsidRPr="00F540F2">
          <w:rPr>
            <w:lang w:val="el-GR"/>
          </w:rPr>
          <w:t xml:space="preserve"> </w:t>
        </w:r>
      </w:ins>
      <w:del w:id="5492" w:author="Στάθης Καπ" w:date="2023-03-08T04:44:00Z">
        <w:r w:rsidR="00E83C27" w:rsidRPr="00F540F2" w:rsidDel="00B84F25">
          <w:rPr>
            <w:lang w:val="el-GR"/>
          </w:rPr>
          <w:delText>όπου</w:delText>
        </w:r>
        <w:r w:rsidRPr="00F540F2" w:rsidDel="00B84F25">
          <w:rPr>
            <w:lang w:val="el-GR"/>
          </w:rPr>
          <w:delText xml:space="preserve"> κατασκευάζονται</w:delText>
        </w:r>
      </w:del>
      <w:ins w:id="5493" w:author="Στάθης Καπ" w:date="2023-03-08T04:44:00Z">
        <w:r w:rsidR="00B84F25">
          <w:rPr>
            <w:lang w:val="el-GR"/>
          </w:rPr>
          <w:t>για την κατασκευή των διαδρομών</w:t>
        </w:r>
      </w:ins>
      <w:del w:id="5494" w:author="Στάθης Καπ" w:date="2023-03-08T04:44:00Z">
        <w:r w:rsidRPr="00F540F2" w:rsidDel="00B84F25">
          <w:rPr>
            <w:lang w:val="el-GR"/>
          </w:rPr>
          <w:delText xml:space="preserve"> οι διαδρομές.</w:delText>
        </w:r>
      </w:del>
      <w:ins w:id="5495" w:author="Στάθης Καπ" w:date="2023-03-08T04:44:00Z">
        <w:r w:rsidR="00B84F25">
          <w:rPr>
            <w:lang w:val="el-GR"/>
          </w:rPr>
          <w:t>.</w:t>
        </w:r>
      </w:ins>
      <w:r w:rsidRPr="00F540F2">
        <w:rPr>
          <w:lang w:val="el-GR"/>
        </w:rPr>
        <w:t xml:space="preserve"> </w:t>
      </w:r>
      <w:r w:rsidR="005D4DF2" w:rsidRPr="00F540F2">
        <w:rPr>
          <w:lang w:val="el-GR"/>
        </w:rPr>
        <w:t>Όταν</w:t>
      </w:r>
      <w:r w:rsidRPr="00F540F2">
        <w:rPr>
          <w:lang w:val="el-GR"/>
        </w:rPr>
        <w:t xml:space="preserve"> υπολογίζεται το </w:t>
      </w:r>
      <w:del w:id="5496" w:author="Στάθης Καπ" w:date="2023-02-25T20:14:00Z">
        <w:r w:rsidDel="00DE082D">
          <w:delText>weighted</w:delText>
        </w:r>
        <w:r w:rsidRPr="00F540F2" w:rsidDel="00DE082D">
          <w:rPr>
            <w:lang w:val="el-GR"/>
          </w:rPr>
          <w:delText xml:space="preserve"> </w:delText>
        </w:r>
        <w:r w:rsidDel="00DE082D">
          <w:delText>centroid</w:delText>
        </w:r>
      </w:del>
      <w:ins w:id="5497" w:author="Στάθης Καπ" w:date="2023-02-25T20:14:00Z">
        <w:r w:rsidR="00DE082D">
          <w:rPr>
            <w:lang w:val="el-GR"/>
          </w:rPr>
          <w:t>σταθμισμένο</w:t>
        </w:r>
      </w:ins>
      <w:r w:rsidRPr="00F540F2">
        <w:rPr>
          <w:lang w:val="el-GR"/>
        </w:rPr>
        <w:t xml:space="preserve"> </w:t>
      </w:r>
      <w:ins w:id="5498" w:author="Στάθης Καπ" w:date="2023-02-25T20:14:00Z">
        <w:r w:rsidR="00DE082D">
          <w:rPr>
            <w:lang w:val="el-GR"/>
          </w:rPr>
          <w:t xml:space="preserve">κέντρο </w:t>
        </w:r>
      </w:ins>
      <w:r w:rsidRPr="00F540F2">
        <w:rPr>
          <w:lang w:val="el-GR"/>
        </w:rPr>
        <w:t>του επόμενου υπο</w:t>
      </w:r>
      <w:del w:id="5499" w:author="Στάθης Καπ" w:date="2023-02-25T20:16:00Z">
        <w:r w:rsidR="006C366B" w:rsidRPr="00A15133" w:rsidDel="00D07844">
          <w:rPr>
            <w:lang w:val="el-GR"/>
          </w:rPr>
          <w:delText>-</w:delText>
        </w:r>
      </w:del>
      <w:r w:rsidRPr="00F540F2">
        <w:rPr>
          <w:lang w:val="el-GR"/>
        </w:rPr>
        <w:t>προβλήματος</w:t>
      </w:r>
      <w:ins w:id="5500" w:author="Στάθης Καπ" w:date="2023-02-25T20:15:00Z">
        <w:r w:rsidR="00DC58AA">
          <w:rPr>
            <w:lang w:val="el-GR"/>
          </w:rPr>
          <w:t xml:space="preserve">, </w:t>
        </w:r>
      </w:ins>
      <w:del w:id="5501" w:author="Στάθης Καπ" w:date="2023-02-25T20:15:00Z">
        <w:r w:rsidRPr="00F540F2" w:rsidDel="00DC58AA">
          <w:rPr>
            <w:lang w:val="el-GR"/>
          </w:rPr>
          <w:delText xml:space="preserve"> και </w:delText>
        </w:r>
      </w:del>
      <w:r w:rsidRPr="00F540F2">
        <w:rPr>
          <w:lang w:val="el-GR"/>
        </w:rPr>
        <w:t>προστίθεται ως τελικός κόμβος σ</w:t>
      </w:r>
      <w:ins w:id="5502" w:author="Στάθης Καπ" w:date="2023-02-25T20:15:00Z">
        <w:r w:rsidR="00DC58AA">
          <w:rPr>
            <w:lang w:val="el-GR"/>
          </w:rPr>
          <w:t xml:space="preserve">το τρέχον εξεταζόμενο </w:t>
        </w:r>
      </w:ins>
      <w:del w:id="5503" w:author="Στάθης Καπ" w:date="2023-02-25T20:15:00Z">
        <w:r w:rsidRPr="00F540F2" w:rsidDel="00DC58AA">
          <w:rPr>
            <w:lang w:val="el-GR"/>
          </w:rPr>
          <w:delText xml:space="preserve">ε ένα </w:delText>
        </w:r>
      </w:del>
      <w:ins w:id="5504" w:author=" " w:date="2023-01-29T18:31:00Z">
        <w:del w:id="5505" w:author="Στάθης Καπ" w:date="2023-02-25T20:15:00Z">
          <w:r w:rsidR="00162BBB" w:rsidDel="00DC58AA">
            <w:rPr>
              <w:lang w:val="el-GR"/>
            </w:rPr>
            <w:delText>τρέχον</w:delText>
          </w:r>
        </w:del>
      </w:ins>
      <w:del w:id="5506" w:author=" " w:date="2023-01-29T18:31:00Z">
        <w:r w:rsidRPr="00F540F2" w:rsidDel="00162BBB">
          <w:rPr>
            <w:lang w:val="el-GR"/>
          </w:rPr>
          <w:delText>τρέ</w:delText>
        </w:r>
      </w:del>
      <w:del w:id="5507" w:author=" " w:date="2023-01-29T18:30:00Z">
        <w:r w:rsidRPr="00F540F2" w:rsidDel="00162BBB">
          <w:rPr>
            <w:lang w:val="el-GR"/>
          </w:rPr>
          <w:delText>χων</w:delText>
        </w:r>
      </w:del>
      <w:r w:rsidRPr="00F540F2">
        <w:rPr>
          <w:lang w:val="el-GR"/>
        </w:rPr>
        <w:t xml:space="preserve"> </w:t>
      </w:r>
      <w:ins w:id="5508" w:author="Στάθης Καπ" w:date="2023-02-25T20:15:00Z">
        <w:r w:rsidR="00DC58AA">
          <w:rPr>
            <w:lang w:val="el-GR"/>
          </w:rPr>
          <w:t>υπο</w:t>
        </w:r>
      </w:ins>
      <w:r w:rsidRPr="00F540F2">
        <w:rPr>
          <w:lang w:val="el-GR"/>
        </w:rPr>
        <w:t>πρόβλημα</w:t>
      </w:r>
      <w:ins w:id="5509" w:author="Στάθης Καπ" w:date="2023-02-25T20:15:00Z">
        <w:r w:rsidR="008C3901">
          <w:rPr>
            <w:lang w:val="el-GR"/>
          </w:rPr>
          <w:t xml:space="preserve">. </w:t>
        </w:r>
      </w:ins>
      <w:del w:id="5510" w:author="Στάθης Καπ" w:date="2023-02-25T20:15:00Z">
        <w:r w:rsidRPr="00F540F2" w:rsidDel="008C3901">
          <w:rPr>
            <w:lang w:val="el-GR"/>
          </w:rPr>
          <w:delText xml:space="preserve">, τότε </w:delText>
        </w:r>
      </w:del>
      <w:ins w:id="5511" w:author="Στάθης Καπ" w:date="2023-02-25T20:15:00Z">
        <w:r w:rsidR="008C3901">
          <w:rPr>
            <w:lang w:val="el-GR"/>
          </w:rPr>
          <w:t>Κ</w:t>
        </w:r>
      </w:ins>
      <w:del w:id="5512" w:author="Στάθης Καπ" w:date="2023-02-25T20:15:00Z">
        <w:r w:rsidR="00A15133" w:rsidRPr="00F540F2" w:rsidDel="008C3901">
          <w:rPr>
            <w:lang w:val="el-GR"/>
          </w:rPr>
          <w:delText>κ</w:delText>
        </w:r>
      </w:del>
      <w:r w:rsidR="00A15133" w:rsidRPr="00F540F2">
        <w:rPr>
          <w:lang w:val="el-GR"/>
        </w:rPr>
        <w:t>αθίσταται</w:t>
      </w:r>
      <w:ins w:id="5513" w:author="Στάθης Καπ" w:date="2023-02-25T20:15:00Z">
        <w:r w:rsidR="008C3901">
          <w:rPr>
            <w:lang w:val="el-GR"/>
          </w:rPr>
          <w:t>, λοιπόν,</w:t>
        </w:r>
      </w:ins>
      <w:r w:rsidRPr="00F540F2">
        <w:rPr>
          <w:lang w:val="el-GR"/>
        </w:rPr>
        <w:t xml:space="preserve"> σαφές πως ο κόμβος αυτός και οι αποστάσεις του από τους υπόλοιπους πρέπει να προστεθούν στον πίνακα </w:t>
      </w:r>
      <w:r>
        <w:t>travelTimes</w:t>
      </w:r>
      <w:ins w:id="5514" w:author="Στάθης Καπ" w:date="2023-02-25T20:16:00Z">
        <w:r w:rsidR="004C4B92">
          <w:rPr>
            <w:lang w:val="el-GR"/>
          </w:rPr>
          <w:t xml:space="preserve"> καθώς πλέον ο καινούριος αυτός κόμβος αποτελεί μέρος του</w:t>
        </w:r>
      </w:ins>
      <w:ins w:id="5515" w:author="Στάθης Καπ" w:date="2023-03-08T04:46:00Z">
        <w:r w:rsidR="0045538F">
          <w:rPr>
            <w:lang w:val="el-GR"/>
          </w:rPr>
          <w:t xml:space="preserve"> </w:t>
        </w:r>
        <w:r w:rsidR="00A2166B">
          <w:rPr>
            <w:lang w:val="el-GR"/>
          </w:rPr>
          <w:t>τρέχοντος</w:t>
        </w:r>
      </w:ins>
      <w:ins w:id="5516" w:author="Στάθης Καπ" w:date="2023-02-25T20:16:00Z">
        <w:r w:rsidR="004C4B92">
          <w:rPr>
            <w:lang w:val="el-GR"/>
          </w:rPr>
          <w:t xml:space="preserve"> υποπροβλήματος.</w:t>
        </w:r>
      </w:ins>
      <w:del w:id="5517" w:author="Στάθης Καπ" w:date="2023-02-25T20:16:00Z">
        <w:r w:rsidRPr="00F540F2" w:rsidDel="004C4B92">
          <w:rPr>
            <w:lang w:val="el-GR"/>
          </w:rPr>
          <w:delText>.</w:delText>
        </w:r>
      </w:del>
      <w:r w:rsidRPr="00F540F2">
        <w:rPr>
          <w:lang w:val="el-GR"/>
        </w:rPr>
        <w:t xml:space="preserve"> Για να γίνει αυτό θα πρέπει να υπολογισθεί η απόστασή του από τα υπόλοιπα 100 σημεία. Παρ</w:t>
      </w:r>
      <w:r w:rsidR="002C721F" w:rsidRPr="002C721F">
        <w:rPr>
          <w:lang w:val="el-GR"/>
        </w:rPr>
        <w:t xml:space="preserve">’ </w:t>
      </w:r>
      <w:r w:rsidRPr="00F540F2">
        <w:rPr>
          <w:lang w:val="el-GR"/>
        </w:rPr>
        <w:t xml:space="preserve">όλα αυτά στο </w:t>
      </w:r>
      <w:del w:id="5518" w:author="Charalampos Konstantopoulos" w:date="2023-02-01T06:01:00Z">
        <w:r w:rsidRPr="00F540F2">
          <w:rPr>
            <w:lang w:val="el-GR"/>
          </w:rPr>
          <w:delText>τρέχων</w:delText>
        </w:r>
      </w:del>
      <w:ins w:id="5519" w:author="Charalampos Konstantopoulos" w:date="2023-02-01T06:01:00Z">
        <w:r w:rsidRPr="00F540F2">
          <w:rPr>
            <w:lang w:val="el-GR"/>
          </w:rPr>
          <w:t>τρέχ</w:t>
        </w:r>
      </w:ins>
      <w:ins w:id="5520" w:author=" " w:date="2023-01-29T18:31:00Z">
        <w:r w:rsidR="00162BBB">
          <w:rPr>
            <w:lang w:val="el-GR"/>
          </w:rPr>
          <w:t>ον</w:t>
        </w:r>
      </w:ins>
      <w:del w:id="5521" w:author=" " w:date="2023-01-29T18:31:00Z">
        <w:r w:rsidRPr="00F540F2" w:rsidDel="00162BBB">
          <w:rPr>
            <w:lang w:val="el-GR"/>
          </w:rPr>
          <w:delText>ων</w:delText>
        </w:r>
      </w:del>
      <w:r w:rsidRPr="00F540F2">
        <w:rPr>
          <w:lang w:val="el-GR"/>
        </w:rPr>
        <w:t xml:space="preserve"> υπο</w:t>
      </w:r>
      <w:del w:id="5522" w:author="Στάθης Καπ" w:date="2023-02-25T20:16:00Z">
        <w:r w:rsidR="00FD3C05" w:rsidDel="00963BAF">
          <w:rPr>
            <w:lang w:val="el-GR"/>
          </w:rPr>
          <w:delText>-</w:delText>
        </w:r>
      </w:del>
      <w:r w:rsidRPr="00F540F2">
        <w:rPr>
          <w:lang w:val="el-GR"/>
        </w:rPr>
        <w:t xml:space="preserve">πρόβλημα </w:t>
      </w:r>
      <m:oMath>
        <m:r>
          <w:ins w:id="5523" w:author="Στάθης Καπ" w:date="2023-03-13T03:01:00Z">
            <w:rPr>
              <w:rFonts w:ascii="Cambria Math" w:hAnsi="Cambria Math"/>
            </w:rPr>
            <m:t>t</m:t>
          </w:ins>
        </m:r>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m:t>
            </m:r>
          </m:sub>
        </m:sSub>
      </m:oMath>
      <w:r w:rsidR="0052364D" w:rsidRPr="0052364D">
        <w:rPr>
          <w:lang w:val="el-GR"/>
        </w:rPr>
        <w:t xml:space="preserve"> </w:t>
      </w:r>
      <w:r w:rsidRPr="00F540F2">
        <w:rPr>
          <w:lang w:val="el-GR"/>
        </w:rPr>
        <w:t>μπορεί να υπάρχουν μόνο 20 κόμβοι οπότε οι υπόλοιπο</w:t>
      </w:r>
      <w:ins w:id="5524" w:author="Στάθης Καπ" w:date="2023-02-25T20:17:00Z">
        <w:r w:rsidR="002E7C5C">
          <w:rPr>
            <w:lang w:val="el-GR"/>
          </w:rPr>
          <w:t>ι</w:t>
        </w:r>
      </w:ins>
      <w:r w:rsidRPr="00F540F2">
        <w:rPr>
          <w:lang w:val="el-GR"/>
        </w:rPr>
        <w:t xml:space="preserve"> 80 υπολογισμοί </w:t>
      </w:r>
      <w:ins w:id="5525" w:author="Στάθης Καπ" w:date="2023-02-25T20:17:00Z">
        <w:r w:rsidR="00EB2610">
          <w:rPr>
            <w:lang w:val="el-GR"/>
          </w:rPr>
          <w:t>είναι αχρείαστοι</w:t>
        </w:r>
      </w:ins>
      <w:ins w:id="5526" w:author=" " w:date="2023-01-29T18:33:00Z">
        <w:del w:id="5527" w:author="Στάθης Καπ" w:date="2023-02-25T20:17:00Z">
          <w:r w:rsidR="00162BBB" w:rsidDel="00EB2610">
            <w:rPr>
              <w:lang w:val="el-GR"/>
            </w:rPr>
            <w:delText xml:space="preserve">δεν </w:delText>
          </w:r>
          <w:r w:rsidR="00162BBB" w:rsidDel="00971448">
            <w:rPr>
              <w:lang w:val="el-GR"/>
            </w:rPr>
            <w:delText>απαιτούνται</w:delText>
          </w:r>
        </w:del>
      </w:ins>
      <w:del w:id="5528" w:author=" " w:date="2023-01-29T18:33:00Z">
        <w:r w:rsidRPr="00F540F2" w:rsidDel="00162BBB">
          <w:rPr>
            <w:lang w:val="el-GR"/>
          </w:rPr>
          <w:delText>είναι αχρείαστοι</w:delText>
        </w:r>
      </w:del>
      <w:r w:rsidRPr="00F540F2">
        <w:rPr>
          <w:lang w:val="el-GR"/>
        </w:rPr>
        <w:t xml:space="preserve">. Αυτό φυσικά μπορεί να αποφευχθεί εάν </w:t>
      </w:r>
      <w:ins w:id="5529" w:author=" " w:date="2023-01-29T18:31:00Z">
        <w:del w:id="5530" w:author="Στάθης Καπ" w:date="2023-02-02T00:08:00Z">
          <w:r w:rsidR="00162BBB" w:rsidDel="0057328F">
            <w:rPr>
              <w:lang w:val="el-GR"/>
            </w:rPr>
            <w:delText>κατασκευ</w:delText>
          </w:r>
        </w:del>
      </w:ins>
      <w:ins w:id="5531" w:author=" " w:date="2023-01-29T18:32:00Z">
        <w:del w:id="5532" w:author="Στάθης Καπ" w:date="2023-02-02T00:08:00Z">
          <w:r w:rsidR="00162BBB" w:rsidDel="0057328F">
            <w:rPr>
              <w:lang w:val="el-GR"/>
            </w:rPr>
            <w:delText>άζεται</w:delText>
          </w:r>
        </w:del>
      </w:ins>
      <w:del w:id="5533" w:author="Στάθης Καπ" w:date="2023-02-02T00:08:00Z">
        <w:r w:rsidR="00A71856" w:rsidRPr="00F540F2" w:rsidDel="0057328F">
          <w:rPr>
            <w:lang w:val="el-GR"/>
          </w:rPr>
          <w:delText>φτιάχνεται</w:delText>
        </w:r>
      </w:del>
      <w:ins w:id="5534" w:author="Στάθης Καπ" w:date="2023-02-02T00:08:00Z">
        <w:r w:rsidR="0057328F">
          <w:rPr>
            <w:lang w:val="el-GR"/>
          </w:rPr>
          <w:t>κατασκευάζεται</w:t>
        </w:r>
      </w:ins>
      <w:r w:rsidRPr="00F540F2">
        <w:rPr>
          <w:lang w:val="el-GR"/>
        </w:rPr>
        <w:t xml:space="preserve"> κάθε φορά ένας μικρότερος πίνακας για κάθε υπο</w:t>
      </w:r>
      <w:del w:id="5535" w:author="Στάθης Καπ" w:date="2023-02-25T20:17:00Z">
        <w:r w:rsidR="00A71856" w:rsidDel="00FA3162">
          <w:rPr>
            <w:lang w:val="el-GR"/>
          </w:rPr>
          <w:delText>-</w:delText>
        </w:r>
      </w:del>
      <w:r w:rsidRPr="00F540F2">
        <w:rPr>
          <w:lang w:val="el-GR"/>
        </w:rPr>
        <w:t xml:space="preserve">πρόβλημα με </w:t>
      </w:r>
      <w:r w:rsidR="0015303E">
        <w:rPr>
          <w:lang w:val="el-GR"/>
        </w:rPr>
        <w:t>βάση</w:t>
      </w:r>
      <w:r w:rsidRPr="00F540F2">
        <w:rPr>
          <w:lang w:val="el-GR"/>
        </w:rPr>
        <w:t xml:space="preserve"> πάντα </w:t>
      </w:r>
      <w:r w:rsidR="003559A2">
        <w:rPr>
          <w:lang w:val="el-GR"/>
        </w:rPr>
        <w:t xml:space="preserve">τον </w:t>
      </w:r>
      <w:ins w:id="5536" w:author="Στάθης Καπ" w:date="2023-02-25T20:17:00Z">
        <w:r w:rsidR="00145112">
          <w:rPr>
            <w:lang w:val="el-GR"/>
          </w:rPr>
          <w:t xml:space="preserve">πρωτότυπο </w:t>
        </w:r>
      </w:ins>
      <w:r w:rsidR="003559A2">
        <w:rPr>
          <w:lang w:val="el-GR"/>
        </w:rPr>
        <w:t>πίνακα</w:t>
      </w:r>
      <w:r w:rsidRPr="00F540F2">
        <w:rPr>
          <w:lang w:val="el-GR"/>
        </w:rPr>
        <w:t xml:space="preserve"> </w:t>
      </w:r>
      <w:r>
        <w:t>travelTimes</w:t>
      </w:r>
      <w:r w:rsidRPr="00F540F2">
        <w:rPr>
          <w:lang w:val="el-GR"/>
        </w:rPr>
        <w:t xml:space="preserve">. </w:t>
      </w:r>
      <w:ins w:id="5537" w:author="Στάθης Καπ" w:date="2023-03-08T04:46:00Z">
        <w:r w:rsidR="00077D29">
          <w:rPr>
            <w:lang w:val="el-GR"/>
          </w:rPr>
          <w:br/>
        </w:r>
      </w:ins>
      <w:r w:rsidRPr="00F540F2">
        <w:rPr>
          <w:lang w:val="el-GR"/>
        </w:rPr>
        <w:t xml:space="preserve">Επίσης οι </w:t>
      </w:r>
      <w:r>
        <w:t>Unvisited</w:t>
      </w:r>
      <w:r w:rsidRPr="00F540F2">
        <w:rPr>
          <w:lang w:val="el-GR"/>
        </w:rPr>
        <w:t xml:space="preserve"> κόμβοι</w:t>
      </w:r>
      <w:ins w:id="5538" w:author="Στάθης Καπ" w:date="2023-03-08T04:46:00Z">
        <w:r w:rsidR="00077D29">
          <w:rPr>
            <w:lang w:val="el-GR"/>
          </w:rPr>
          <w:t xml:space="preserve">, </w:t>
        </w:r>
      </w:ins>
      <w:ins w:id="5539" w:author="Στάθης Καπ" w:date="2023-03-08T04:47:00Z">
        <w:r w:rsidR="00077D29">
          <w:rPr>
            <w:lang w:val="el-GR"/>
          </w:rPr>
          <w:t xml:space="preserve">όπως εξηγείται και στην Ενότητα 4.2, </w:t>
        </w:r>
      </w:ins>
      <w:del w:id="5540" w:author="Στάθης Καπ" w:date="2023-03-08T04:46:00Z">
        <w:r w:rsidRPr="00F540F2" w:rsidDel="00077D29">
          <w:rPr>
            <w:lang w:val="el-GR"/>
          </w:rPr>
          <w:delText xml:space="preserve"> </w:delText>
        </w:r>
      </w:del>
      <w:del w:id="5541" w:author="Στάθης Καπ" w:date="2023-03-08T04:47:00Z">
        <w:r w:rsidRPr="00F540F2" w:rsidDel="00077D29">
          <w:rPr>
            <w:lang w:val="el-GR"/>
          </w:rPr>
          <w:delText>μπορεί</w:delText>
        </w:r>
      </w:del>
      <w:ins w:id="5542" w:author="Στάθης Καπ" w:date="2023-03-08T04:47:00Z">
        <w:r w:rsidR="00077D29">
          <w:rPr>
            <w:lang w:val="el-GR"/>
          </w:rPr>
          <w:t>μπορούν</w:t>
        </w:r>
      </w:ins>
      <w:r w:rsidRPr="00F540F2">
        <w:rPr>
          <w:lang w:val="el-GR"/>
        </w:rPr>
        <w:t xml:space="preserve"> να αλλάξουν υπο</w:t>
      </w:r>
      <w:del w:id="5543" w:author="Στάθης Καπ" w:date="2023-02-25T20:18:00Z">
        <w:r w:rsidR="00341621" w:rsidRPr="000E5A0D" w:rsidDel="003301D7">
          <w:rPr>
            <w:lang w:val="el-GR"/>
          </w:rPr>
          <w:delText>-</w:delText>
        </w:r>
      </w:del>
      <w:r w:rsidRPr="00F540F2">
        <w:rPr>
          <w:lang w:val="el-GR"/>
        </w:rPr>
        <w:t xml:space="preserve">πρόβλημα </w:t>
      </w:r>
      <w:ins w:id="5544" w:author="Στάθης Καπ" w:date="2023-03-08T04:47:00Z">
        <w:r w:rsidR="00077D29">
          <w:rPr>
            <w:lang w:val="el-GR"/>
          </w:rPr>
          <w:t xml:space="preserve">κατά τη διάρκεια του αλγορίθμου </w:t>
        </w:r>
      </w:ins>
      <w:del w:id="5545" w:author="Στάθης Καπ" w:date="2023-03-08T04:47:00Z">
        <w:r w:rsidRPr="00F540F2" w:rsidDel="00077D29">
          <w:rPr>
            <w:lang w:val="el-GR"/>
          </w:rPr>
          <w:delText xml:space="preserve">μετά </w:delText>
        </w:r>
        <w:r w:rsidR="0072227A" w:rsidRPr="00F540F2" w:rsidDel="00077D29">
          <w:rPr>
            <w:lang w:val="el-GR"/>
          </w:rPr>
          <w:delText>από</w:delText>
        </w:r>
        <w:r w:rsidRPr="00F540F2" w:rsidDel="00077D29">
          <w:rPr>
            <w:lang w:val="el-GR"/>
          </w:rPr>
          <w:delText xml:space="preserve"> κάθε επανάληψη του </w:delText>
        </w:r>
        <w:r w:rsidDel="00077D29">
          <w:delText>ILS</w:delText>
        </w:r>
        <w:r w:rsidRPr="00F540F2" w:rsidDel="00077D29">
          <w:rPr>
            <w:lang w:val="el-GR"/>
          </w:rPr>
          <w:delText xml:space="preserve"> (Ενότητα 4.2) </w:delText>
        </w:r>
      </w:del>
      <w:r w:rsidRPr="00F540F2">
        <w:rPr>
          <w:lang w:val="el-GR"/>
        </w:rPr>
        <w:t xml:space="preserve">με βάση </w:t>
      </w:r>
      <w:ins w:id="5546" w:author="Στάθης Καπ" w:date="2023-03-08T04:47:00Z">
        <w:r w:rsidR="00077D29">
          <w:rPr>
            <w:lang w:val="el-GR"/>
          </w:rPr>
          <w:t>το ιστορικό καταλληλότητας</w:t>
        </w:r>
      </w:ins>
      <w:del w:id="5547" w:author="Στάθης Καπ" w:date="2023-03-08T04:47:00Z">
        <w:r w:rsidRPr="00F540F2" w:rsidDel="00077D29">
          <w:rPr>
            <w:lang w:val="el-GR"/>
          </w:rPr>
          <w:delText>τον πίνακα καταλληλότητας (</w:delText>
        </w:r>
        <w:r w:rsidDel="00077D29">
          <w:delText>registry</w:delText>
        </w:r>
        <w:r w:rsidRPr="00F540F2" w:rsidDel="00077D29">
          <w:rPr>
            <w:lang w:val="el-GR"/>
          </w:rPr>
          <w:delText>)</w:delText>
        </w:r>
      </w:del>
      <w:r w:rsidRPr="00F540F2">
        <w:rPr>
          <w:lang w:val="el-GR"/>
        </w:rPr>
        <w:t xml:space="preserve">. Οπότε σε κάθε επανάληψη, πρέπει να υπολογιστούν καινούρια </w:t>
      </w:r>
      <w:del w:id="5548" w:author="Στάθης Καπ" w:date="2023-02-25T20:18:00Z">
        <w:r w:rsidRPr="00F540F2" w:rsidDel="00ED6B95">
          <w:rPr>
            <w:lang w:val="el-GR"/>
          </w:rPr>
          <w:delText xml:space="preserve">κεντροειδή </w:delText>
        </w:r>
      </w:del>
      <w:ins w:id="5549" w:author="Στάθης Καπ" w:date="2023-02-25T20:18:00Z">
        <w:r w:rsidR="00ED6B95">
          <w:rPr>
            <w:lang w:val="el-GR"/>
          </w:rPr>
          <w:t>σταθμισμένα κέντρα</w:t>
        </w:r>
        <w:r w:rsidR="00ED6B95" w:rsidRPr="00F540F2">
          <w:rPr>
            <w:lang w:val="el-GR"/>
          </w:rPr>
          <w:t xml:space="preserve"> </w:t>
        </w:r>
      </w:ins>
      <w:r w:rsidRPr="00F540F2">
        <w:rPr>
          <w:lang w:val="el-GR"/>
        </w:rPr>
        <w:t xml:space="preserve">καθώς τα </w:t>
      </w:r>
      <w:r w:rsidR="00F219C2" w:rsidRPr="00F540F2">
        <w:rPr>
          <w:lang w:val="el-GR"/>
        </w:rPr>
        <w:t>παλιά</w:t>
      </w:r>
      <w:r w:rsidRPr="00F540F2">
        <w:rPr>
          <w:lang w:val="el-GR"/>
        </w:rPr>
        <w:t xml:space="preserve"> πλέον πιθανότατα να είναι παρωχημέν</w:t>
      </w:r>
      <w:ins w:id="5550" w:author="Στάθης Καπ" w:date="2023-02-25T20:18:00Z">
        <w:r w:rsidR="001E2E17">
          <w:rPr>
            <w:lang w:val="el-GR"/>
          </w:rPr>
          <w:t>α</w:t>
        </w:r>
      </w:ins>
      <w:ins w:id="5551" w:author="Στάθης Καπ" w:date="2023-03-08T05:04:00Z">
        <w:r w:rsidR="00993A48">
          <w:rPr>
            <w:lang w:val="el-GR"/>
          </w:rPr>
          <w:t xml:space="preserve"> καθώς οι λίστες </w:t>
        </w:r>
        <w:r w:rsidR="00993A48">
          <w:t>Unvisited</w:t>
        </w:r>
        <w:r w:rsidR="00993A48">
          <w:rPr>
            <w:lang w:val="el-GR"/>
          </w:rPr>
          <w:t xml:space="preserve"> μπορεί να αλλάζουν σε κάθε επανάληψη.</w:t>
        </w:r>
      </w:ins>
      <w:del w:id="5552" w:author="Στάθης Καπ" w:date="2023-02-25T20:18:00Z">
        <w:r w:rsidRPr="00F540F2" w:rsidDel="001E2E17">
          <w:rPr>
            <w:lang w:val="el-GR"/>
          </w:rPr>
          <w:delText>α.</w:delText>
        </w:r>
      </w:del>
    </w:p>
    <w:p w14:paraId="1AD9D512" w14:textId="77777777" w:rsidR="00243FA3" w:rsidRDefault="00C46D21" w:rsidP="00F540F2">
      <w:pPr>
        <w:pStyle w:val="ListParagraph"/>
        <w:numPr>
          <w:ilvl w:val="0"/>
          <w:numId w:val="15"/>
        </w:numPr>
        <w:rPr>
          <w:ins w:id="5553" w:author="Στάθης Καπ" w:date="2023-03-08T05:08:00Z"/>
          <w:lang w:val="el-GR"/>
        </w:rPr>
      </w:pPr>
      <w:r w:rsidRPr="009423AF">
        <w:rPr>
          <w:lang w:val="el-GR"/>
        </w:rPr>
        <w:t xml:space="preserve">Μετά από την Τοπική Αναζήτηση, αφότου γεμίσει η κάθε διαδρομή, εφαρμόζεται η Διαταραχή όπου </w:t>
      </w:r>
      <w:del w:id="5554" w:author="Στάθης Καπ" w:date="2023-03-08T05:04:00Z">
        <w:r w:rsidRPr="009423AF" w:rsidDel="00993A48">
          <w:rPr>
            <w:lang w:val="el-GR"/>
          </w:rPr>
          <w:delText xml:space="preserve">αφαιρεί </w:delText>
        </w:r>
      </w:del>
      <w:ins w:id="5555" w:author="Στάθης Καπ" w:date="2023-03-08T05:05:00Z">
        <w:r w:rsidR="00993A48">
          <w:rPr>
            <w:lang w:val="el-GR"/>
          </w:rPr>
          <w:t>αφαιρούνται</w:t>
        </w:r>
      </w:ins>
      <w:ins w:id="5556" w:author="Στάθης Καπ" w:date="2023-03-08T05:04:00Z">
        <w:r w:rsidR="00993A48" w:rsidRPr="009423AF">
          <w:rPr>
            <w:lang w:val="el-GR"/>
          </w:rPr>
          <w:t xml:space="preserve"> </w:t>
        </w:r>
      </w:ins>
      <w:r w:rsidRPr="009423AF">
        <w:rPr>
          <w:lang w:val="el-GR"/>
        </w:rPr>
        <w:t>κόμβο</w:t>
      </w:r>
      <w:ins w:id="5557" w:author="Στάθης Καπ" w:date="2023-03-08T05:05:00Z">
        <w:r w:rsidR="00993A48">
          <w:rPr>
            <w:lang w:val="el-GR"/>
          </w:rPr>
          <w:t>ι και δημιουργούντα χρονικά κενά</w:t>
        </w:r>
      </w:ins>
      <w:del w:id="5558" w:author="Στάθης Καπ" w:date="2023-03-08T05:05:00Z">
        <w:r w:rsidRPr="009423AF" w:rsidDel="00993A48">
          <w:rPr>
            <w:lang w:val="el-GR"/>
          </w:rPr>
          <w:delText xml:space="preserve">υς δημιουργώντας χρονικά </w:delText>
        </w:r>
      </w:del>
      <w:del w:id="5559" w:author="Στάθης Καπ" w:date="2023-02-25T20:19:00Z">
        <w:r w:rsidRPr="009423AF" w:rsidDel="00E41F81">
          <w:rPr>
            <w:lang w:val="el-GR"/>
          </w:rPr>
          <w:delText>παράθυρα</w:delText>
        </w:r>
      </w:del>
      <w:r w:rsidRPr="009423AF">
        <w:rPr>
          <w:lang w:val="el-GR"/>
        </w:rPr>
        <w:t xml:space="preserve">, όπου μετά την </w:t>
      </w:r>
      <w:r w:rsidR="00C5261D" w:rsidRPr="009423AF">
        <w:rPr>
          <w:lang w:val="el-GR"/>
        </w:rPr>
        <w:t>ενημέρωση</w:t>
      </w:r>
      <w:r w:rsidRPr="009423AF">
        <w:rPr>
          <w:lang w:val="el-GR"/>
        </w:rPr>
        <w:t xml:space="preserve"> των χρόνων άφιξης, αναχώρησης </w:t>
      </w:r>
      <w:r w:rsidR="00EB2231" w:rsidRPr="009423AF">
        <w:rPr>
          <w:lang w:val="el-GR"/>
        </w:rPr>
        <w:t>κ.λπ.</w:t>
      </w:r>
      <w:r w:rsidRPr="009423AF">
        <w:rPr>
          <w:lang w:val="el-GR"/>
        </w:rPr>
        <w:t>, μετατοπίζονται προς το τέλος των διαδρομών</w:t>
      </w:r>
      <w:ins w:id="5560" w:author="Στάθης Καπ" w:date="2023-02-25T20:19:00Z">
        <w:r w:rsidR="00884F6A">
          <w:rPr>
            <w:lang w:val="el-GR"/>
          </w:rPr>
          <w:t xml:space="preserve"> αφήνοντας χώρο για καινούριες εισαγωγές στην επόμενη επανάληψη</w:t>
        </w:r>
      </w:ins>
      <w:r w:rsidRPr="009423AF">
        <w:rPr>
          <w:lang w:val="el-GR"/>
        </w:rPr>
        <w:t>. Παρ</w:t>
      </w:r>
      <w:r w:rsidR="008B0F7F" w:rsidRPr="008B0F7F">
        <w:rPr>
          <w:lang w:val="el-GR"/>
        </w:rPr>
        <w:t>’</w:t>
      </w:r>
      <w:r w:rsidR="00A0527A" w:rsidRPr="00A0527A">
        <w:rPr>
          <w:lang w:val="el-GR"/>
        </w:rPr>
        <w:t xml:space="preserve"> </w:t>
      </w:r>
      <w:r w:rsidRPr="009423AF">
        <w:rPr>
          <w:lang w:val="el-GR"/>
        </w:rPr>
        <w:t xml:space="preserve">όλα αυτά, δεν </w:t>
      </w:r>
      <w:del w:id="5561" w:author="Στάθης Καπ" w:date="2023-02-25T20:19:00Z">
        <w:r w:rsidRPr="009423AF" w:rsidDel="00CC2879">
          <w:rPr>
            <w:lang w:val="el-GR"/>
          </w:rPr>
          <w:delText xml:space="preserve">μας </w:delText>
        </w:r>
      </w:del>
      <w:r w:rsidRPr="009423AF">
        <w:rPr>
          <w:lang w:val="el-GR"/>
        </w:rPr>
        <w:t xml:space="preserve">εγγυάται κανείς πως η εισαγωγή ενός κόμβου στο τέλος μιας διαδρομής μπορεί να </w:t>
      </w:r>
      <w:r w:rsidR="000C60F2" w:rsidRPr="009423AF">
        <w:rPr>
          <w:lang w:val="el-GR"/>
        </w:rPr>
        <w:t>είναι</w:t>
      </w:r>
      <w:r w:rsidRPr="009423AF">
        <w:rPr>
          <w:lang w:val="el-GR"/>
        </w:rPr>
        <w:t xml:space="preserve"> εφικτή, καθώς μπορεί ο χρόνος ταξιδιού από τον τελευταίο κόμβο της τρέχουσας διαδρομής </w:t>
      </w:r>
      <w:r w:rsidR="009423AF">
        <w:rPr>
          <w:lang w:val="el-GR"/>
        </w:rPr>
        <w:t xml:space="preserve">προς </w:t>
      </w:r>
      <w:r w:rsidR="009423AF" w:rsidRPr="002057AA">
        <w:rPr>
          <w:lang w:val="el-GR"/>
        </w:rPr>
        <w:t xml:space="preserve">το </w:t>
      </w:r>
      <w:del w:id="5562" w:author="Στάθης Καπ" w:date="2023-02-25T20:20:00Z">
        <w:r w:rsidR="009423AF" w:rsidDel="008954B2">
          <w:delText>weighted</w:delText>
        </w:r>
        <w:r w:rsidR="009423AF" w:rsidRPr="002057AA" w:rsidDel="008954B2">
          <w:rPr>
            <w:lang w:val="el-GR"/>
          </w:rPr>
          <w:delText xml:space="preserve"> </w:delText>
        </w:r>
      </w:del>
      <w:ins w:id="5563" w:author="Στάθης Καπ" w:date="2023-02-25T20:20:00Z">
        <w:r w:rsidR="008954B2">
          <w:rPr>
            <w:lang w:val="el-GR"/>
          </w:rPr>
          <w:t xml:space="preserve">σταθμισμένο </w:t>
        </w:r>
      </w:ins>
      <w:ins w:id="5564" w:author="Στάθης Καπ" w:date="2023-03-08T05:06:00Z">
        <w:r w:rsidR="00993A48">
          <w:rPr>
            <w:lang w:val="el-GR"/>
          </w:rPr>
          <w:t>κεντροειδές</w:t>
        </w:r>
      </w:ins>
      <w:del w:id="5565" w:author="Στάθης Καπ" w:date="2023-02-25T20:20:00Z">
        <w:r w:rsidR="009423AF" w:rsidDel="008954B2">
          <w:delText>centroid</w:delText>
        </w:r>
      </w:del>
      <w:r w:rsidR="009423AF" w:rsidRPr="002057AA">
        <w:rPr>
          <w:lang w:val="el-GR"/>
        </w:rPr>
        <w:t xml:space="preserve"> τ</w:t>
      </w:r>
      <w:ins w:id="5566" w:author="Στάθης Καπ" w:date="2023-03-08T05:06:00Z">
        <w:r w:rsidR="00993A48">
          <w:rPr>
            <w:lang w:val="el-GR"/>
          </w:rPr>
          <w:t xml:space="preserve">ου επόμενου υποπροβλήματος </w:t>
        </w:r>
      </w:ins>
      <w:del w:id="5567" w:author="Στάθης Καπ" w:date="2023-03-08T05:06:00Z">
        <w:r w:rsidR="009423AF" w:rsidRPr="002057AA" w:rsidDel="00993A48">
          <w:rPr>
            <w:lang w:val="el-GR"/>
          </w:rPr>
          <w:delText xml:space="preserve">ης επόμενης </w:delText>
        </w:r>
      </w:del>
      <w:r w:rsidR="009423AF" w:rsidRPr="002057AA">
        <w:rPr>
          <w:lang w:val="el-GR"/>
        </w:rPr>
        <w:t xml:space="preserve">να είναι μεγαλύτερο από το μέγεθος του διαθέσιμου χρονικού παραθύρου. Μία λύση για αυτήν την περίπτωση είναι ο υπολογισμός </w:t>
      </w:r>
      <w:r w:rsidR="00260533" w:rsidRPr="002057AA">
        <w:rPr>
          <w:lang w:val="el-GR"/>
        </w:rPr>
        <w:t>ενός</w:t>
      </w:r>
      <w:r w:rsidR="009423AF" w:rsidRPr="002057AA">
        <w:rPr>
          <w:lang w:val="el-GR"/>
        </w:rPr>
        <w:t xml:space="preserve"> ενδιάμεσου κόμβου όπου θα είναι </w:t>
      </w:r>
      <w:r w:rsidR="009423AF" w:rsidRPr="002057AA">
        <w:rPr>
          <w:lang w:val="el-GR"/>
        </w:rPr>
        <w:lastRenderedPageBreak/>
        <w:t xml:space="preserve">δυνατή η άφιξη σε αυτόν. </w:t>
      </w:r>
      <w:ins w:id="5568" w:author="Στάθης Καπ" w:date="2023-02-25T20:23:00Z">
        <w:r w:rsidR="00105282">
          <w:rPr>
            <w:lang w:val="el-GR"/>
          </w:rPr>
          <w:br/>
        </w:r>
      </w:ins>
      <w:r w:rsidR="009423AF" w:rsidRPr="002057AA">
        <w:rPr>
          <w:lang w:val="el-GR"/>
        </w:rPr>
        <w:t xml:space="preserve">Για παράδειγμα, έστω </w:t>
      </w:r>
      <w:ins w:id="5569" w:author="Στάθης Καπ" w:date="2023-02-25T20:21:00Z">
        <w:r w:rsidR="002E1956">
          <w:rPr>
            <w:lang w:val="el-GR"/>
          </w:rPr>
          <w:t xml:space="preserve">ένα </w:t>
        </w:r>
      </w:ins>
      <w:ins w:id="5570" w:author="Στάθης Καπ" w:date="2023-02-25T20:26:00Z">
        <w:r w:rsidR="001A35FD">
          <w:rPr>
            <w:lang w:val="el-GR"/>
          </w:rPr>
          <w:t>πρόβλημα</w:t>
        </w:r>
      </w:ins>
      <w:ins w:id="5571" w:author="Στάθης Καπ" w:date="2023-02-25T20:21:00Z">
        <w:r w:rsidR="002E1956">
          <w:rPr>
            <w:lang w:val="el-GR"/>
          </w:rPr>
          <w:t xml:space="preserve"> </w:t>
        </w:r>
      </w:ins>
      <w:ins w:id="5572" w:author="Στάθης Καπ" w:date="2023-02-25T20:26:00Z">
        <w:r w:rsidR="001A35FD">
          <w:t>OPTW</w:t>
        </w:r>
        <w:r w:rsidR="001A35FD" w:rsidRPr="00157A67">
          <w:rPr>
            <w:lang w:val="el-GR"/>
            <w:rPrChange w:id="5573" w:author="Στάθης Καπ" w:date="2023-02-25T20:26:00Z">
              <w:rPr/>
            </w:rPrChange>
          </w:rPr>
          <w:t xml:space="preserve"> (</w:t>
        </w:r>
      </w:ins>
      <w:ins w:id="5574" w:author="Στάθης Καπ" w:date="2023-03-08T05:06:00Z">
        <w:r w:rsidR="00E73E25">
          <w:rPr>
            <w:lang w:val="el-GR"/>
          </w:rPr>
          <w:t>μόνο μία</w:t>
        </w:r>
      </w:ins>
      <w:ins w:id="5575" w:author="Στάθης Καπ" w:date="2023-02-25T20:26:00Z">
        <w:r w:rsidR="001A35FD">
          <w:rPr>
            <w:lang w:val="el-GR"/>
          </w:rPr>
          <w:t xml:space="preserve"> διαδρομή</w:t>
        </w:r>
        <w:r w:rsidR="001A35FD" w:rsidRPr="00157A67">
          <w:rPr>
            <w:lang w:val="el-GR"/>
            <w:rPrChange w:id="5576" w:author="Στάθης Καπ" w:date="2023-02-25T20:26:00Z">
              <w:rPr/>
            </w:rPrChange>
          </w:rPr>
          <w:t>)</w:t>
        </w:r>
      </w:ins>
      <w:ins w:id="5577" w:author="Στάθης Καπ" w:date="2023-02-25T20:21:00Z">
        <w:r w:rsidR="002E1956" w:rsidRPr="002E1956">
          <w:rPr>
            <w:lang w:val="el-GR"/>
            <w:rPrChange w:id="5578" w:author="Στάθης Καπ" w:date="2023-02-25T20:21:00Z">
              <w:rPr/>
            </w:rPrChange>
          </w:rPr>
          <w:t xml:space="preserve"> </w:t>
        </w:r>
        <w:r w:rsidR="002E1956">
          <w:rPr>
            <w:lang w:val="el-GR"/>
          </w:rPr>
          <w:t xml:space="preserve">με </w:t>
        </w:r>
      </w:ins>
      <w:ins w:id="5579" w:author="Στάθης Καπ" w:date="2023-02-25T20:25:00Z">
        <w:r w:rsidR="005647F2">
          <w:rPr>
            <w:lang w:val="el-GR"/>
          </w:rPr>
          <w:t xml:space="preserve">χρονικό </w:t>
        </w:r>
      </w:ins>
      <w:ins w:id="5580" w:author="Στάθης Καπ" w:date="2023-03-08T05:07:00Z">
        <w:r w:rsidR="00CF5039">
          <w:rPr>
            <w:lang w:val="el-GR"/>
          </w:rPr>
          <w:t>απόθεμα</w:t>
        </w:r>
      </w:ins>
      <w:ins w:id="5581" w:author="Στάθης Καπ" w:date="2023-02-25T20:26:00Z">
        <w:r w:rsidR="005647F2">
          <w:rPr>
            <w:lang w:val="el-GR"/>
          </w:rPr>
          <w:t xml:space="preserve"> </w:t>
        </w:r>
      </w:ins>
      <m:oMath>
        <m:r>
          <w:ins w:id="5582" w:author="Στάθης Καπ" w:date="2023-02-25T20:21:00Z">
            <w:rPr>
              <w:rFonts w:ascii="Cambria Math" w:hAnsi="Cambria Math"/>
              <w:lang w:val="el-GR"/>
            </w:rPr>
            <m:t>timeBudget=[0-</m:t>
          </w:ins>
        </m:r>
        <m:r>
          <w:ins w:id="5583" w:author="Στάθης Καπ" w:date="2023-02-25T20:23:00Z">
            <w:rPr>
              <w:rFonts w:ascii="Cambria Math" w:hAnsi="Cambria Math"/>
              <w:lang w:val="el-GR"/>
            </w:rPr>
            <m:t>1000</m:t>
          </w:ins>
        </m:r>
        <m:r>
          <w:ins w:id="5584" w:author="Στάθης Καπ" w:date="2023-02-25T20:21:00Z">
            <w:rPr>
              <w:rFonts w:ascii="Cambria Math" w:hAnsi="Cambria Math"/>
              <w:lang w:val="el-GR"/>
            </w:rPr>
            <m:t>]</m:t>
          </w:ins>
        </m:r>
      </m:oMath>
      <w:ins w:id="5585" w:author="Στάθης Καπ" w:date="2023-02-25T20:24:00Z">
        <w:r w:rsidR="00105282">
          <w:rPr>
            <w:rFonts w:eastAsiaTheme="minorEastAsia"/>
            <w:lang w:val="el-GR"/>
          </w:rPr>
          <w:t xml:space="preserve">, χωρισμένο σε δύο διαστήματα/προβλήματα </w:t>
        </w:r>
      </w:ins>
      <m:oMath>
        <m:r>
          <w:ins w:id="5586" w:author="Στάθης Καπ" w:date="2023-02-25T20:24:00Z">
            <w:rPr>
              <w:rFonts w:ascii="Cambria Math" w:eastAsiaTheme="minorEastAsia" w:hAnsi="Cambria Math"/>
              <w:lang w:val="el-GR"/>
            </w:rPr>
            <m:t>opt</m:t>
          </w:ins>
        </m:r>
        <m:sSub>
          <m:sSubPr>
            <m:ctrlPr>
              <w:ins w:id="5587" w:author="Στάθης Καπ" w:date="2023-02-25T20:24:00Z">
                <w:rPr>
                  <w:rFonts w:ascii="Cambria Math" w:eastAsiaTheme="minorEastAsia" w:hAnsi="Cambria Math"/>
                  <w:i/>
                  <w:lang w:val="el-GR"/>
                </w:rPr>
              </w:ins>
            </m:ctrlPr>
          </m:sSubPr>
          <m:e>
            <m:r>
              <w:ins w:id="5588" w:author="Στάθης Καπ" w:date="2023-02-25T20:24:00Z">
                <w:rPr>
                  <w:rFonts w:ascii="Cambria Math" w:eastAsiaTheme="minorEastAsia" w:hAnsi="Cambria Math"/>
                  <w:lang w:val="el-GR"/>
                </w:rPr>
                <m:t>w</m:t>
              </w:ins>
            </m:r>
          </m:e>
          <m:sub>
            <m:r>
              <w:ins w:id="5589" w:author="Στάθης Καπ" w:date="2023-02-25T20:24:00Z">
                <w:rPr>
                  <w:rFonts w:ascii="Cambria Math" w:eastAsiaTheme="minorEastAsia" w:hAnsi="Cambria Math"/>
                  <w:lang w:val="el-GR"/>
                </w:rPr>
                <m:t>a</m:t>
              </w:ins>
            </m:r>
          </m:sub>
        </m:sSub>
      </m:oMath>
      <w:ins w:id="5590" w:author="Στάθης Καπ" w:date="2023-02-25T20:24:00Z">
        <w:r w:rsidR="00105282">
          <w:rPr>
            <w:rFonts w:eastAsiaTheme="minorEastAsia"/>
            <w:lang w:val="el-GR"/>
          </w:rPr>
          <w:t xml:space="preserve"> και </w:t>
        </w:r>
      </w:ins>
      <m:oMath>
        <m:r>
          <w:ins w:id="5591" w:author="Στάθης Καπ" w:date="2023-02-25T20:24:00Z">
            <w:rPr>
              <w:rFonts w:ascii="Cambria Math" w:eastAsiaTheme="minorEastAsia" w:hAnsi="Cambria Math"/>
              <w:lang w:val="el-GR"/>
            </w:rPr>
            <m:t>opt</m:t>
          </w:ins>
        </m:r>
        <m:sSub>
          <m:sSubPr>
            <m:ctrlPr>
              <w:ins w:id="5592" w:author="Στάθης Καπ" w:date="2023-02-25T20:24:00Z">
                <w:rPr>
                  <w:rFonts w:ascii="Cambria Math" w:eastAsiaTheme="minorEastAsia" w:hAnsi="Cambria Math"/>
                  <w:i/>
                  <w:lang w:val="el-GR"/>
                </w:rPr>
              </w:ins>
            </m:ctrlPr>
          </m:sSubPr>
          <m:e>
            <m:r>
              <w:ins w:id="5593" w:author="Στάθης Καπ" w:date="2023-02-25T20:24:00Z">
                <w:rPr>
                  <w:rFonts w:ascii="Cambria Math" w:eastAsiaTheme="minorEastAsia" w:hAnsi="Cambria Math"/>
                  <w:lang w:val="el-GR"/>
                </w:rPr>
                <m:t>w</m:t>
              </w:ins>
            </m:r>
          </m:e>
          <m:sub>
            <m:r>
              <w:ins w:id="5594" w:author="Στάθης Καπ" w:date="2023-02-25T20:24:00Z">
                <w:rPr>
                  <w:rFonts w:ascii="Cambria Math" w:eastAsiaTheme="minorEastAsia" w:hAnsi="Cambria Math"/>
                  <w:lang w:val="el-GR"/>
                </w:rPr>
                <m:t>b</m:t>
              </w:ins>
            </m:r>
          </m:sub>
        </m:sSub>
      </m:oMath>
      <w:ins w:id="5595" w:author="Στάθης Καπ" w:date="2023-02-25T20:24:00Z">
        <w:r w:rsidR="00105282">
          <w:rPr>
            <w:rFonts w:eastAsiaTheme="minorEastAsia"/>
            <w:lang w:val="el-GR"/>
          </w:rPr>
          <w:t xml:space="preserve"> με χρονικά </w:t>
        </w:r>
      </w:ins>
      <w:ins w:id="5596" w:author="Στάθης Καπ" w:date="2023-02-25T20:25:00Z">
        <w:r w:rsidR="00CB272B">
          <w:rPr>
            <w:rFonts w:eastAsiaTheme="minorEastAsia"/>
            <w:lang w:val="el-GR"/>
          </w:rPr>
          <w:t>παράθυρα</w:t>
        </w:r>
      </w:ins>
      <w:ins w:id="5597" w:author="Στάθης Καπ" w:date="2023-02-25T20:24:00Z">
        <w:r w:rsidR="00105282">
          <w:rPr>
            <w:rFonts w:eastAsiaTheme="minorEastAsia"/>
            <w:lang w:val="el-GR"/>
          </w:rPr>
          <w:t xml:space="preserve"> </w:t>
        </w:r>
      </w:ins>
      <m:oMath>
        <m:r>
          <w:ins w:id="5598" w:author="Στάθης Καπ" w:date="2023-02-25T20:24:00Z">
            <w:rPr>
              <w:rFonts w:ascii="Cambria Math" w:eastAsiaTheme="minorEastAsia" w:hAnsi="Cambria Math"/>
              <w:lang w:val="el-GR"/>
            </w:rPr>
            <m:t>timeBudge</m:t>
          </w:ins>
        </m:r>
        <m:sSub>
          <m:sSubPr>
            <m:ctrlPr>
              <w:ins w:id="5599" w:author="Στάθης Καπ" w:date="2023-02-25T20:24:00Z">
                <w:rPr>
                  <w:rFonts w:ascii="Cambria Math" w:eastAsiaTheme="minorEastAsia" w:hAnsi="Cambria Math"/>
                  <w:i/>
                  <w:lang w:val="el-GR"/>
                </w:rPr>
              </w:ins>
            </m:ctrlPr>
          </m:sSubPr>
          <m:e>
            <m:r>
              <w:ins w:id="5600" w:author="Στάθης Καπ" w:date="2023-02-25T20:24:00Z">
                <w:rPr>
                  <w:rFonts w:ascii="Cambria Math" w:eastAsiaTheme="minorEastAsia" w:hAnsi="Cambria Math"/>
                  <w:lang w:val="el-GR"/>
                </w:rPr>
                <m:t>t</m:t>
              </w:ins>
            </m:r>
          </m:e>
          <m:sub>
            <m:r>
              <w:ins w:id="5601" w:author="Στάθης Καπ" w:date="2023-02-25T20:24:00Z">
                <w:rPr>
                  <w:rFonts w:ascii="Cambria Math" w:eastAsiaTheme="minorEastAsia" w:hAnsi="Cambria Math"/>
                  <w:lang w:val="el-GR"/>
                </w:rPr>
                <m:t>a</m:t>
              </w:ins>
            </m:r>
          </m:sub>
        </m:sSub>
        <m:r>
          <w:ins w:id="5602" w:author="Στάθης Καπ" w:date="2023-02-25T20:24:00Z">
            <w:rPr>
              <w:rFonts w:ascii="Cambria Math" w:eastAsiaTheme="minorEastAsia" w:hAnsi="Cambria Math"/>
              <w:lang w:val="el-GR"/>
            </w:rPr>
            <m:t>=[0</m:t>
          </w:ins>
        </m:r>
        <m:r>
          <w:ins w:id="5603" w:author="Στάθης Καπ" w:date="2023-02-25T20:25:00Z">
            <w:rPr>
              <w:rFonts w:ascii="Cambria Math" w:eastAsiaTheme="minorEastAsia" w:hAnsi="Cambria Math"/>
              <w:lang w:val="el-GR"/>
            </w:rPr>
            <m:t>-500</m:t>
          </w:ins>
        </m:r>
        <m:r>
          <w:ins w:id="5604" w:author="Στάθης Καπ" w:date="2023-02-25T20:24:00Z">
            <w:rPr>
              <w:rFonts w:ascii="Cambria Math" w:eastAsiaTheme="minorEastAsia" w:hAnsi="Cambria Math"/>
              <w:lang w:val="el-GR"/>
            </w:rPr>
            <m:t>]</m:t>
          </w:ins>
        </m:r>
      </m:oMath>
      <w:ins w:id="5605" w:author="Στάθης Καπ" w:date="2023-02-25T20:25:00Z">
        <w:r w:rsidR="00105282">
          <w:rPr>
            <w:rFonts w:eastAsiaTheme="minorEastAsia"/>
            <w:lang w:val="el-GR"/>
          </w:rPr>
          <w:t xml:space="preserve"> και </w:t>
        </w:r>
      </w:ins>
      <m:oMath>
        <m:r>
          <w:ins w:id="5606" w:author="Στάθης Καπ" w:date="2023-02-25T20:25:00Z">
            <w:rPr>
              <w:rFonts w:ascii="Cambria Math" w:eastAsiaTheme="minorEastAsia" w:hAnsi="Cambria Math"/>
              <w:lang w:val="el-GR"/>
            </w:rPr>
            <m:t>timeBudge</m:t>
          </w:ins>
        </m:r>
        <m:sSub>
          <m:sSubPr>
            <m:ctrlPr>
              <w:ins w:id="5607" w:author="Στάθης Καπ" w:date="2023-02-25T20:25:00Z">
                <w:rPr>
                  <w:rFonts w:ascii="Cambria Math" w:eastAsiaTheme="minorEastAsia" w:hAnsi="Cambria Math"/>
                  <w:i/>
                  <w:lang w:val="el-GR"/>
                </w:rPr>
              </w:ins>
            </m:ctrlPr>
          </m:sSubPr>
          <m:e>
            <m:r>
              <w:ins w:id="5608" w:author="Στάθης Καπ" w:date="2023-02-25T20:25:00Z">
                <w:rPr>
                  <w:rFonts w:ascii="Cambria Math" w:eastAsiaTheme="minorEastAsia" w:hAnsi="Cambria Math"/>
                  <w:lang w:val="el-GR"/>
                </w:rPr>
                <m:t>t</m:t>
              </w:ins>
            </m:r>
          </m:e>
          <m:sub>
            <m:r>
              <w:ins w:id="5609" w:author="Στάθης Καπ" w:date="2023-02-25T20:25:00Z">
                <w:rPr>
                  <w:rFonts w:ascii="Cambria Math" w:eastAsiaTheme="minorEastAsia" w:hAnsi="Cambria Math"/>
                  <w:lang w:val="el-GR"/>
                </w:rPr>
                <m:t>b</m:t>
              </w:ins>
            </m:r>
          </m:sub>
        </m:sSub>
        <m:r>
          <w:ins w:id="5610" w:author="Στάθης Καπ" w:date="2023-02-25T20:25:00Z">
            <w:rPr>
              <w:rFonts w:ascii="Cambria Math" w:eastAsiaTheme="minorEastAsia" w:hAnsi="Cambria Math"/>
              <w:lang w:val="el-GR"/>
            </w:rPr>
            <m:t>=[500-1000]</m:t>
          </w:ins>
        </m:r>
      </m:oMath>
      <w:ins w:id="5611" w:author="Στάθης Καπ" w:date="2023-02-25T20:25:00Z">
        <w:r w:rsidR="00105282">
          <w:rPr>
            <w:rFonts w:eastAsiaTheme="minorEastAsia"/>
            <w:lang w:val="el-GR"/>
          </w:rPr>
          <w:t xml:space="preserve"> αντίστοιχα</w:t>
        </w:r>
      </w:ins>
      <w:ins w:id="5612" w:author="Στάθης Καπ" w:date="2023-02-25T20:21:00Z">
        <w:r w:rsidR="002E1956" w:rsidRPr="00457104">
          <w:rPr>
            <w:rFonts w:eastAsiaTheme="minorEastAsia"/>
            <w:lang w:val="el-GR"/>
            <w:rPrChange w:id="5613" w:author="Στάθης Καπ" w:date="2023-02-25T20:22:00Z">
              <w:rPr>
                <w:rFonts w:eastAsiaTheme="minorEastAsia"/>
              </w:rPr>
            </w:rPrChange>
          </w:rPr>
          <w:t>.</w:t>
        </w:r>
      </w:ins>
      <w:ins w:id="5614" w:author="Στάθης Καπ" w:date="2023-02-25T20:22:00Z">
        <w:r w:rsidR="00457104" w:rsidRPr="00457104">
          <w:rPr>
            <w:rFonts w:eastAsiaTheme="minorEastAsia"/>
            <w:lang w:val="el-GR"/>
            <w:rPrChange w:id="5615" w:author="Στάθης Καπ" w:date="2023-02-25T20:22:00Z">
              <w:rPr>
                <w:rFonts w:eastAsiaTheme="minorEastAsia"/>
              </w:rPr>
            </w:rPrChange>
          </w:rPr>
          <w:t xml:space="preserve"> </w:t>
        </w:r>
      </w:ins>
      <w:ins w:id="5616" w:author="Στάθης Καπ" w:date="2023-02-25T20:26:00Z">
        <w:r w:rsidR="00157A67">
          <w:rPr>
            <w:rFonts w:eastAsiaTheme="minorEastAsia"/>
            <w:lang w:val="el-GR"/>
          </w:rPr>
          <w:t xml:space="preserve">Έστω </w:t>
        </w:r>
      </w:ins>
      <w:del w:id="5617" w:author="Στάθης Καπ" w:date="2023-02-25T20:22:00Z">
        <w:r w:rsidR="009423AF" w:rsidRPr="002057AA" w:rsidDel="00457104">
          <w:rPr>
            <w:lang w:val="el-GR"/>
          </w:rPr>
          <w:delText xml:space="preserve">πως σε μια διαδρομή </w:delText>
        </w:r>
        <w:r w:rsidR="009423AF" w:rsidDel="00457104">
          <w:delText>WalkA</w:delText>
        </w:r>
      </w:del>
      <w:del w:id="5618" w:author="Στάθης Καπ" w:date="2023-02-25T20:26:00Z">
        <w:r w:rsidR="009423AF" w:rsidRPr="002057AA" w:rsidDel="00157A67">
          <w:rPr>
            <w:lang w:val="el-GR"/>
          </w:rPr>
          <w:delText>,</w:delText>
        </w:r>
      </w:del>
      <w:ins w:id="5619" w:author="Στάθης Καπ" w:date="2023-02-25T20:22:00Z">
        <w:r w:rsidR="00457104">
          <w:rPr>
            <w:lang w:val="el-GR"/>
          </w:rPr>
          <w:t>πως</w:t>
        </w:r>
      </w:ins>
      <w:r w:rsidR="009423AF" w:rsidRPr="002057AA">
        <w:rPr>
          <w:lang w:val="el-GR"/>
        </w:rPr>
        <w:t xml:space="preserve"> ο τελευταίος κόμβος</w:t>
      </w:r>
      <w:ins w:id="5620" w:author="Στάθης Καπ" w:date="2023-02-25T20:22:00Z">
        <w:r w:rsidR="00457104">
          <w:rPr>
            <w:lang w:val="el-GR"/>
          </w:rPr>
          <w:t xml:space="preserve"> της</w:t>
        </w:r>
      </w:ins>
      <w:r w:rsidR="009423AF" w:rsidRPr="002057AA">
        <w:rPr>
          <w:lang w:val="el-GR"/>
        </w:rPr>
        <w:t xml:space="preserve"> </w:t>
      </w:r>
      <w:ins w:id="5621" w:author="Στάθης Καπ" w:date="2023-02-25T20:26:00Z">
        <w:r w:rsidR="00157A67">
          <w:rPr>
            <w:lang w:val="el-GR"/>
          </w:rPr>
          <w:t xml:space="preserve">διαδρομής του </w:t>
        </w:r>
      </w:ins>
      <m:oMath>
        <m:r>
          <w:ins w:id="5622" w:author="Στάθης Καπ" w:date="2023-02-25T20:26:00Z">
            <w:rPr>
              <w:rFonts w:ascii="Cambria Math" w:hAnsi="Cambria Math"/>
              <w:lang w:val="el-GR"/>
            </w:rPr>
            <m:t>opt</m:t>
          </w:ins>
        </m:r>
        <m:sSub>
          <m:sSubPr>
            <m:ctrlPr>
              <w:ins w:id="5623" w:author="Στάθης Καπ" w:date="2023-02-25T20:26:00Z">
                <w:rPr>
                  <w:rFonts w:ascii="Cambria Math" w:hAnsi="Cambria Math"/>
                  <w:i/>
                  <w:lang w:val="el-GR"/>
                </w:rPr>
              </w:ins>
            </m:ctrlPr>
          </m:sSubPr>
          <m:e>
            <m:r>
              <w:ins w:id="5624" w:author="Στάθης Καπ" w:date="2023-02-25T20:26:00Z">
                <w:rPr>
                  <w:rFonts w:ascii="Cambria Math" w:hAnsi="Cambria Math"/>
                  <w:lang w:val="el-GR"/>
                </w:rPr>
                <m:t>w</m:t>
              </w:ins>
            </m:r>
          </m:e>
          <m:sub>
            <m:r>
              <w:ins w:id="5625" w:author="Στάθης Καπ" w:date="2023-02-25T20:26:00Z">
                <w:rPr>
                  <w:rFonts w:ascii="Cambria Math" w:hAnsi="Cambria Math"/>
                  <w:lang w:val="el-GR"/>
                </w:rPr>
                <m:t>a</m:t>
              </w:ins>
            </m:r>
          </m:sub>
        </m:sSub>
        <m:r>
          <w:ins w:id="5626" w:author="Στάθης Καπ" w:date="2023-02-25T20:26:00Z">
            <w:rPr>
              <w:rFonts w:ascii="Cambria Math" w:hAnsi="Cambria Math"/>
              <w:lang w:val="el-GR"/>
            </w:rPr>
            <m:t xml:space="preserve"> </m:t>
          </w:ins>
        </m:r>
      </m:oMath>
      <w:r w:rsidR="009423AF" w:rsidRPr="002057AA">
        <w:rPr>
          <w:lang w:val="el-GR"/>
        </w:rPr>
        <w:t xml:space="preserve">είναι ο </w:t>
      </w:r>
      <w:r w:rsidR="009423AF">
        <w:t>z</w:t>
      </w:r>
      <w:r w:rsidR="009423AF" w:rsidRPr="002057AA">
        <w:rPr>
          <w:lang w:val="el-GR"/>
        </w:rPr>
        <w:t xml:space="preserve"> με ώρα αναχώρησης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z</m:t>
            </m:r>
          </m:sub>
        </m:sSub>
        <m:r>
          <w:rPr>
            <w:rFonts w:ascii="Cambria Math" w:hAnsi="Cambria Math"/>
            <w:lang w:val="el-GR"/>
          </w:rPr>
          <m:t>=420</m:t>
        </m:r>
      </m:oMath>
      <w:r w:rsidR="009423AF" w:rsidRPr="002057AA">
        <w:rPr>
          <w:lang w:val="el-GR"/>
        </w:rPr>
        <w:t xml:space="preserve"> και </w:t>
      </w:r>
      <m:oMath>
        <m:r>
          <w:rPr>
            <w:rFonts w:ascii="Cambria Math" w:hAnsi="Cambria Math"/>
            <w:lang w:val="el-GR"/>
          </w:rPr>
          <m:t>maxShif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z</m:t>
            </m:r>
          </m:sub>
        </m:sSub>
        <m:r>
          <w:rPr>
            <w:rFonts w:ascii="Cambria Math" w:hAnsi="Cambria Math"/>
            <w:lang w:val="el-GR"/>
          </w:rPr>
          <m:t>=</m:t>
        </m:r>
        <m:r>
          <w:ins w:id="5627" w:author="Στάθης Καπ" w:date="2023-02-02T00:06:00Z">
            <w:rPr>
              <w:rFonts w:ascii="Cambria Math" w:hAnsi="Cambria Math"/>
              <w:lang w:val="el-GR"/>
            </w:rPr>
            <m:t>80</m:t>
          </w:ins>
        </m:r>
        <m:r>
          <w:del w:id="5628" w:author="Στάθης Καπ" w:date="2023-02-02T00:06:00Z">
            <w:rPr>
              <w:rFonts w:ascii="Cambria Math" w:hAnsi="Cambria Math"/>
              <w:lang w:val="el-GR"/>
            </w:rPr>
            <m:t>420</m:t>
          </w:del>
        </m:r>
      </m:oMath>
      <w:r w:rsidR="00F91473" w:rsidRPr="002F0403">
        <w:rPr>
          <w:rFonts w:eastAsiaTheme="minorEastAsia"/>
          <w:lang w:val="el-GR"/>
        </w:rPr>
        <w:t xml:space="preserve"> </w:t>
      </w:r>
      <w:r w:rsidR="009423AF" w:rsidRPr="002057AA">
        <w:rPr>
          <w:lang w:val="el-GR"/>
        </w:rPr>
        <w:t xml:space="preserve">και έστω </w:t>
      </w:r>
      <w:r w:rsidR="009423AF">
        <w:t>cnext</w:t>
      </w:r>
      <w:r w:rsidR="009423AF" w:rsidRPr="002057AA">
        <w:rPr>
          <w:lang w:val="el-GR"/>
        </w:rPr>
        <w:t xml:space="preserve"> το </w:t>
      </w:r>
      <w:del w:id="5629" w:author="Στάθης Καπ" w:date="2023-02-25T20:20:00Z">
        <w:r w:rsidR="009423AF" w:rsidDel="004523AF">
          <w:delText>weighted</w:delText>
        </w:r>
        <w:r w:rsidR="009423AF" w:rsidRPr="002057AA" w:rsidDel="004523AF">
          <w:rPr>
            <w:lang w:val="el-GR"/>
          </w:rPr>
          <w:delText xml:space="preserve"> </w:delText>
        </w:r>
        <w:r w:rsidR="009423AF" w:rsidDel="004523AF">
          <w:delText>centroid</w:delText>
        </w:r>
      </w:del>
      <w:ins w:id="5630" w:author="Στάθης Καπ" w:date="2023-02-25T20:20:00Z">
        <w:r w:rsidR="004523AF">
          <w:rPr>
            <w:lang w:val="el-GR"/>
          </w:rPr>
          <w:t xml:space="preserve">σταθμισμένο </w:t>
        </w:r>
      </w:ins>
      <w:ins w:id="5631" w:author="Στάθης Καπ" w:date="2023-03-08T05:07:00Z">
        <w:r w:rsidR="001725EA">
          <w:rPr>
            <w:lang w:val="el-GR"/>
          </w:rPr>
          <w:t>κεντροειδές</w:t>
        </w:r>
      </w:ins>
      <w:r w:rsidR="009423AF" w:rsidRPr="002057AA">
        <w:rPr>
          <w:lang w:val="el-GR"/>
        </w:rPr>
        <w:t xml:space="preserve"> </w:t>
      </w:r>
      <w:ins w:id="5632" w:author="Στάθης Καπ" w:date="2023-02-25T20:27:00Z">
        <w:r w:rsidR="00DF3674">
          <w:rPr>
            <w:lang w:val="el-GR"/>
          </w:rPr>
          <w:t xml:space="preserve">του </w:t>
        </w:r>
      </w:ins>
      <m:oMath>
        <m:r>
          <w:ins w:id="5633" w:author="Στάθης Καπ" w:date="2023-02-25T20:27:00Z">
            <w:rPr>
              <w:rFonts w:ascii="Cambria Math" w:hAnsi="Cambria Math"/>
              <w:lang w:val="el-GR"/>
            </w:rPr>
            <m:t>opt</m:t>
          </w:ins>
        </m:r>
        <m:sSub>
          <m:sSubPr>
            <m:ctrlPr>
              <w:ins w:id="5634" w:author="Στάθης Καπ" w:date="2023-02-25T20:27:00Z">
                <w:rPr>
                  <w:rFonts w:ascii="Cambria Math" w:hAnsi="Cambria Math"/>
                  <w:i/>
                  <w:lang w:val="el-GR"/>
                </w:rPr>
              </w:ins>
            </m:ctrlPr>
          </m:sSubPr>
          <m:e>
            <m:r>
              <w:ins w:id="5635" w:author="Στάθης Καπ" w:date="2023-02-25T20:27:00Z">
                <w:rPr>
                  <w:rFonts w:ascii="Cambria Math" w:hAnsi="Cambria Math"/>
                  <w:lang w:val="el-GR"/>
                </w:rPr>
                <m:t>w</m:t>
              </w:ins>
            </m:r>
          </m:e>
          <m:sub>
            <m:r>
              <w:ins w:id="5636" w:author="Στάθης Καπ" w:date="2023-02-25T20:27:00Z">
                <w:rPr>
                  <w:rFonts w:ascii="Cambria Math" w:hAnsi="Cambria Math"/>
                  <w:lang w:val="el-GR"/>
                </w:rPr>
                <m:t>b</m:t>
              </w:ins>
            </m:r>
          </m:sub>
        </m:sSub>
      </m:oMath>
      <w:ins w:id="5637" w:author="Στάθης Καπ" w:date="2023-02-25T20:27:00Z">
        <w:r w:rsidR="00DF3674" w:rsidRPr="001B282E">
          <w:rPr>
            <w:rFonts w:eastAsiaTheme="minorEastAsia"/>
            <w:lang w:val="el-GR"/>
            <w:rPrChange w:id="5638" w:author="Στάθης Καπ" w:date="2023-02-25T20:27:00Z">
              <w:rPr>
                <w:rFonts w:eastAsiaTheme="minorEastAsia"/>
              </w:rPr>
            </w:rPrChange>
          </w:rPr>
          <w:t xml:space="preserve"> </w:t>
        </w:r>
      </w:ins>
      <w:del w:id="5639" w:author="Στάθης Καπ" w:date="2023-02-25T20:27:00Z">
        <w:r w:rsidR="009423AF" w:rsidRPr="002057AA" w:rsidDel="00DF3674">
          <w:rPr>
            <w:lang w:val="el-GR"/>
          </w:rPr>
          <w:delText xml:space="preserve">της </w:delText>
        </w:r>
      </w:del>
      <w:del w:id="5640" w:author="Στάθης Καπ" w:date="2023-02-25T20:23:00Z">
        <w:r w:rsidR="009423AF" w:rsidRPr="002057AA" w:rsidDel="00482AD5">
          <w:rPr>
            <w:lang w:val="el-GR"/>
          </w:rPr>
          <w:delText xml:space="preserve">επόμενης </w:delText>
        </w:r>
      </w:del>
      <w:del w:id="5641" w:author="Στάθης Καπ" w:date="2023-02-25T20:26:00Z">
        <w:r w:rsidR="009423AF" w:rsidRPr="002057AA" w:rsidDel="00DF3674">
          <w:rPr>
            <w:lang w:val="el-GR"/>
          </w:rPr>
          <w:delText>διαδρομής</w:delText>
        </w:r>
      </w:del>
      <w:ins w:id="5642" w:author="Στάθης Καπ" w:date="2023-02-02T10:32:00Z">
        <w:r w:rsidR="00CD50FF">
          <w:rPr>
            <w:lang w:val="el-GR"/>
          </w:rPr>
          <w:t>με</w:t>
        </w:r>
      </w:ins>
      <w:ins w:id="5643" w:author="Στάθης Καπ" w:date="2023-03-08T05:07:00Z">
        <w:r w:rsidR="00243FA3">
          <w:rPr>
            <w:lang w:val="el-GR"/>
          </w:rPr>
          <w:t xml:space="preserve"> </w:t>
        </w:r>
      </w:ins>
      <w:ins w:id="5644" w:author="Στάθης Καπ" w:date="2023-03-08T05:08:00Z">
        <w:r w:rsidR="00243FA3">
          <w:rPr>
            <w:lang w:val="el-GR"/>
          </w:rPr>
          <w:t xml:space="preserve">χρονική </w:t>
        </w:r>
      </w:ins>
      <w:ins w:id="5645" w:author="Στάθης Καπ" w:date="2023-03-08T05:07:00Z">
        <w:r w:rsidR="00243FA3">
          <w:rPr>
            <w:lang w:val="el-GR"/>
          </w:rPr>
          <w:t xml:space="preserve">απόσταση από το </w:t>
        </w:r>
        <w:r w:rsidR="00243FA3">
          <w:t>z</w:t>
        </w:r>
      </w:ins>
      <w:ins w:id="5646" w:author="Στάθης Καπ" w:date="2023-03-08T05:08:00Z">
        <w:r w:rsidR="00243FA3" w:rsidRPr="00243FA3">
          <w:rPr>
            <w:lang w:val="el-GR"/>
            <w:rPrChange w:id="5647" w:author="Στάθης Καπ" w:date="2023-03-08T05:08:00Z">
              <w:rPr/>
            </w:rPrChange>
          </w:rPr>
          <w:t xml:space="preserve"> </w:t>
        </w:r>
        <w:r w:rsidR="00243FA3">
          <w:rPr>
            <w:lang w:val="el-GR"/>
          </w:rPr>
          <w:t>100 μονάδες χρόνου</w:t>
        </w:r>
      </w:ins>
    </w:p>
    <w:p w14:paraId="1508ACFD" w14:textId="054E65D9" w:rsidR="00C46D21" w:rsidRDefault="009423AF">
      <w:pPr>
        <w:pStyle w:val="ListParagraph"/>
        <w:rPr>
          <w:lang w:val="el-GR"/>
        </w:rPr>
        <w:pPrChange w:id="5648" w:author="Στάθης Καπ" w:date="2023-03-08T05:08:00Z">
          <w:pPr>
            <w:pStyle w:val="ListParagraph"/>
            <w:numPr>
              <w:numId w:val="15"/>
            </w:numPr>
            <w:ind w:hanging="360"/>
          </w:pPr>
        </w:pPrChange>
      </w:pPr>
      <w:del w:id="5649" w:author="Στάθης Καπ" w:date="2023-02-02T10:32:00Z">
        <w:r w:rsidRPr="002057AA" w:rsidDel="00CD50FF">
          <w:rPr>
            <w:lang w:val="el-GR"/>
          </w:rPr>
          <w:delText>. Εάν</w:delText>
        </w:r>
      </w:del>
      <w:del w:id="5650" w:author="Στάθης Καπ" w:date="2023-03-08T05:08:00Z">
        <w:r w:rsidRPr="002057AA" w:rsidDel="00243FA3">
          <w:rPr>
            <w:lang w:val="el-GR"/>
          </w:rPr>
          <w:delText xml:space="preserve"> </w:delText>
        </w:r>
      </w:del>
      <w:ins w:id="5651" w:author="Στάθης Καπ" w:date="2023-03-08T05:08:00Z">
        <w:r w:rsidR="00243FA3">
          <w:rPr>
            <w:lang w:val="el-GR"/>
          </w:rPr>
          <w:t>(</w:t>
        </w:r>
      </w:ins>
      <w:commentRangeStart w:id="5652"/>
      <m:oMath>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z→cnext</m:t>
            </m:r>
          </m:sub>
        </m:sSub>
        <m:r>
          <w:rPr>
            <w:rFonts w:ascii="Cambria Math" w:hAnsi="Cambria Math"/>
            <w:lang w:val="el-GR"/>
          </w:rPr>
          <m:t>=100</m:t>
        </m:r>
        <w:commentRangeEnd w:id="5652"/>
        <m:r>
          <m:rPr>
            <m:sty m:val="p"/>
          </m:rPr>
          <w:rPr>
            <w:rStyle w:val="CommentReference"/>
            <w:rFonts w:ascii="Cambria Math" w:hAnsi="Cambria Math"/>
          </w:rPr>
          <w:commentReference w:id="5652"/>
        </m:r>
      </m:oMath>
      <w:ins w:id="5653" w:author="Στάθης Καπ" w:date="2023-03-08T05:08:00Z">
        <w:r w:rsidR="00243FA3">
          <w:rPr>
            <w:rFonts w:eastAsiaTheme="minorEastAsia"/>
            <w:lang w:val="el-GR"/>
          </w:rPr>
          <w:t>)</w:t>
        </w:r>
      </w:ins>
      <w:ins w:id="5654" w:author="Στάθης Καπ" w:date="2023-02-02T10:32:00Z">
        <w:r w:rsidR="00CD50FF">
          <w:rPr>
            <w:lang w:val="el-GR"/>
          </w:rPr>
          <w:t xml:space="preserve">. </w:t>
        </w:r>
      </w:ins>
      <w:del w:id="5655" w:author="Στάθης Καπ" w:date="2023-02-02T10:32:00Z">
        <w:r w:rsidRPr="002057AA" w:rsidDel="00CD50FF">
          <w:rPr>
            <w:lang w:val="el-GR"/>
          </w:rPr>
          <w:delText xml:space="preserve">, τότε </w:delText>
        </w:r>
      </w:del>
      <w:ins w:id="5656" w:author="Στάθης Καπ" w:date="2023-02-02T10:32:00Z">
        <w:r w:rsidR="00CD50FF">
          <w:rPr>
            <w:lang w:val="el-GR"/>
          </w:rPr>
          <w:t>Ο</w:t>
        </w:r>
      </w:ins>
      <w:del w:id="5657" w:author="Στάθης Καπ" w:date="2023-02-02T10:32:00Z">
        <w:r w:rsidRPr="002057AA" w:rsidDel="00CD50FF">
          <w:rPr>
            <w:lang w:val="el-GR"/>
          </w:rPr>
          <w:delText>ο</w:delText>
        </w:r>
      </w:del>
      <w:r w:rsidRPr="002057AA">
        <w:rPr>
          <w:lang w:val="el-GR"/>
        </w:rPr>
        <w:t xml:space="preserve"> τελικός κόμβος </w:t>
      </w:r>
      <w:del w:id="5658" w:author="Στάθης Καπ" w:date="2023-02-02T09:31:00Z">
        <w:r w:rsidDel="00FF702D">
          <w:delText>final</w:delText>
        </w:r>
        <w:r w:rsidRPr="002057AA" w:rsidDel="00FF702D">
          <w:rPr>
            <w:lang w:val="el-GR"/>
          </w:rPr>
          <w:delText xml:space="preserve"> </w:delText>
        </w:r>
      </w:del>
      <w:ins w:id="5659" w:author="Στάθης Καπ" w:date="2023-02-02T09:32:00Z">
        <w:r w:rsidR="00226AD4">
          <w:t>ed</w:t>
        </w:r>
      </w:ins>
      <w:ins w:id="5660" w:author="Στάθης Καπ" w:date="2023-02-02T09:31:00Z">
        <w:r w:rsidR="00FF702D" w:rsidRPr="002057AA">
          <w:rPr>
            <w:lang w:val="el-GR"/>
          </w:rPr>
          <w:t xml:space="preserve"> </w:t>
        </w:r>
      </w:ins>
      <w:del w:id="5661" w:author="Στάθης Καπ" w:date="2023-02-25T20:27:00Z">
        <w:r w:rsidRPr="002057AA" w:rsidDel="0074374E">
          <w:rPr>
            <w:lang w:val="el-GR"/>
          </w:rPr>
          <w:delText>τ</w:delText>
        </w:r>
      </w:del>
      <w:ins w:id="5662" w:author="Στάθης Καπ" w:date="2023-02-25T20:27:00Z">
        <w:r w:rsidR="0074374E">
          <w:rPr>
            <w:lang w:val="el-GR"/>
          </w:rPr>
          <w:t xml:space="preserve">της </w:t>
        </w:r>
      </w:ins>
      <w:del w:id="5663" w:author="Στάθης Καπ" w:date="2023-02-25T20:27:00Z">
        <w:r w:rsidRPr="002057AA" w:rsidDel="0074374E">
          <w:rPr>
            <w:lang w:val="el-GR"/>
          </w:rPr>
          <w:delText xml:space="preserve">ης τρέχουσας </w:delText>
        </w:r>
      </w:del>
      <w:r w:rsidRPr="002057AA">
        <w:rPr>
          <w:lang w:val="el-GR"/>
        </w:rPr>
        <w:t>διαδρομής</w:t>
      </w:r>
      <w:ins w:id="5664" w:author="Στάθης Καπ" w:date="2023-02-25T20:27:00Z">
        <w:r w:rsidR="0074374E">
          <w:rPr>
            <w:lang w:val="el-GR"/>
          </w:rPr>
          <w:t xml:space="preserve"> του </w:t>
        </w:r>
      </w:ins>
      <m:oMath>
        <m:r>
          <w:ins w:id="5665" w:author="Στάθης Καπ" w:date="2023-02-25T20:27:00Z">
            <w:rPr>
              <w:rFonts w:ascii="Cambria Math" w:hAnsi="Cambria Math"/>
              <w:lang w:val="el-GR"/>
            </w:rPr>
            <m:t>opt</m:t>
          </w:ins>
        </m:r>
        <m:sSub>
          <m:sSubPr>
            <m:ctrlPr>
              <w:ins w:id="5666" w:author="Στάθης Καπ" w:date="2023-02-25T20:27:00Z">
                <w:rPr>
                  <w:rFonts w:ascii="Cambria Math" w:hAnsi="Cambria Math"/>
                  <w:i/>
                  <w:lang w:val="el-GR"/>
                </w:rPr>
              </w:ins>
            </m:ctrlPr>
          </m:sSubPr>
          <m:e>
            <m:r>
              <w:ins w:id="5667" w:author="Στάθης Καπ" w:date="2023-02-25T20:27:00Z">
                <w:rPr>
                  <w:rFonts w:ascii="Cambria Math" w:hAnsi="Cambria Math"/>
                  <w:lang w:val="el-GR"/>
                </w:rPr>
                <m:t>w</m:t>
              </w:ins>
            </m:r>
          </m:e>
          <m:sub>
            <m:r>
              <w:ins w:id="5668" w:author="Στάθης Καπ" w:date="2023-02-25T20:27:00Z">
                <w:rPr>
                  <w:rFonts w:ascii="Cambria Math" w:hAnsi="Cambria Math"/>
                  <w:lang w:val="el-GR"/>
                </w:rPr>
                <m:t>a</m:t>
              </w:ins>
            </m:r>
          </m:sub>
        </m:sSub>
      </m:oMath>
      <w:r w:rsidRPr="002057AA">
        <w:rPr>
          <w:lang w:val="el-GR"/>
        </w:rPr>
        <w:t xml:space="preserve"> </w:t>
      </w:r>
      <w:del w:id="5669" w:author="Στάθης Καπ" w:date="2023-02-25T20:27:00Z">
        <w:r w:rsidRPr="002057AA" w:rsidDel="001B282E">
          <w:rPr>
            <w:lang w:val="el-GR"/>
          </w:rPr>
          <w:delText xml:space="preserve">υπολογίζεται </w:delText>
        </w:r>
      </w:del>
      <w:ins w:id="5670" w:author="Στάθης Καπ" w:date="2023-03-08T05:10:00Z">
        <w:r w:rsidR="00243FA3">
          <w:rPr>
            <w:lang w:val="el-GR"/>
          </w:rPr>
          <w:t xml:space="preserve">υπολογίζεται </w:t>
        </w:r>
      </w:ins>
      <w:ins w:id="5671" w:author="Στάθης Καπ" w:date="2023-02-02T10:32:00Z">
        <w:r w:rsidR="00CD50FF">
          <w:rPr>
            <w:lang w:val="el-GR"/>
          </w:rPr>
          <w:t>από τις σχέσεις</w:t>
        </w:r>
      </w:ins>
      <w:del w:id="5672" w:author="Στάθης Καπ" w:date="2023-02-02T10:32:00Z">
        <w:r w:rsidRPr="002057AA" w:rsidDel="00CD50FF">
          <w:rPr>
            <w:lang w:val="el-GR"/>
          </w:rPr>
          <w:delText>ως εξής</w:delText>
        </w:r>
      </w:del>
      <w:r w:rsidRPr="002057AA">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673"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1"/>
        <w:gridCol w:w="7593"/>
        <w:gridCol w:w="634"/>
        <w:tblGridChange w:id="5674">
          <w:tblGrid>
            <w:gridCol w:w="618"/>
            <w:gridCol w:w="7601"/>
            <w:gridCol w:w="619"/>
          </w:tblGrid>
        </w:tblGridChange>
      </w:tblGrid>
      <w:tr w:rsidR="00A13A8D" w14:paraId="39177BD3" w14:textId="77777777" w:rsidTr="00603993">
        <w:trPr>
          <w:ins w:id="5675" w:author="Στάθης Καπ" w:date="2023-02-01T21:29:00Z"/>
        </w:trPr>
        <w:tc>
          <w:tcPr>
            <w:tcW w:w="350" w:type="pct"/>
            <w:tcPrChange w:id="5676" w:author="Στάθης Καπ" w:date="2023-02-01T08:48:00Z">
              <w:tcPr>
                <w:tcW w:w="350" w:type="pct"/>
              </w:tcPr>
            </w:tcPrChange>
          </w:tcPr>
          <w:p w14:paraId="0F0ABAA7" w14:textId="77777777" w:rsidR="00A13A8D" w:rsidRPr="00CD50FF" w:rsidRDefault="00A13A8D">
            <w:pPr>
              <w:spacing w:after="160"/>
              <w:rPr>
                <w:ins w:id="5677" w:author="Στάθης Καπ" w:date="2023-02-01T21:29:00Z"/>
                <w:lang w:val="el-GR"/>
              </w:rPr>
              <w:pPrChange w:id="5678" w:author="Στάθης Καπ" w:date="2023-02-01T08:46:00Z">
                <w:pPr/>
              </w:pPrChange>
            </w:pPr>
          </w:p>
        </w:tc>
        <w:tc>
          <w:tcPr>
            <w:tcW w:w="4300" w:type="pct"/>
            <w:tcPrChange w:id="5679" w:author="Στάθης Καπ" w:date="2023-02-01T08:48:00Z">
              <w:tcPr>
                <w:tcW w:w="4300" w:type="pct"/>
              </w:tcPr>
            </w:tcPrChange>
          </w:tcPr>
          <w:p w14:paraId="29A75A9B" w14:textId="3AD0E3AD" w:rsidR="00A13A8D" w:rsidRPr="005846FF" w:rsidRDefault="00A13A8D">
            <w:pPr>
              <w:spacing w:after="160"/>
              <w:rPr>
                <w:ins w:id="5680" w:author="Στάθης Καπ" w:date="2023-02-01T21:29:00Z"/>
                <w:lang w:val="el-GR"/>
              </w:rPr>
              <w:pPrChange w:id="5681" w:author="Στάθης Καπ" w:date="2023-02-01T08:46:00Z">
                <w:pPr/>
              </w:pPrChange>
            </w:pPr>
            <m:oMathPara>
              <m:oMath>
                <m:r>
                  <w:ins w:id="5682" w:author="Στάθης Καπ" w:date="2023-02-01T21:29:00Z">
                    <w:rPr>
                      <w:rFonts w:ascii="Cambria Math" w:hAnsi="Cambria Math"/>
                    </w:rPr>
                    <m:t>t=</m:t>
                  </w:ins>
                </m:r>
                <m:f>
                  <m:fPr>
                    <m:ctrlPr>
                      <w:ins w:id="5683" w:author="Στάθης Καπ" w:date="2023-02-01T21:29:00Z">
                        <w:rPr>
                          <w:rFonts w:ascii="Cambria Math" w:hAnsi="Cambria Math"/>
                          <w:i/>
                        </w:rPr>
                      </w:ins>
                    </m:ctrlPr>
                  </m:fPr>
                  <m:num>
                    <m:r>
                      <w:ins w:id="5684" w:author="Στάθης Καπ" w:date="2023-02-02T09:22:00Z">
                        <w:rPr>
                          <w:rFonts w:ascii="Cambria Math" w:hAnsi="Cambria Math"/>
                        </w:rPr>
                        <m:t>maxShif</m:t>
                      </w:ins>
                    </m:r>
                    <m:sSub>
                      <m:sSubPr>
                        <m:ctrlPr>
                          <w:ins w:id="5685" w:author="Στάθης Καπ" w:date="2023-02-02T09:22:00Z">
                            <w:rPr>
                              <w:rFonts w:ascii="Cambria Math" w:hAnsi="Cambria Math"/>
                              <w:i/>
                            </w:rPr>
                          </w:ins>
                        </m:ctrlPr>
                      </m:sSubPr>
                      <m:e>
                        <m:r>
                          <w:ins w:id="5686" w:author="Στάθης Καπ" w:date="2023-02-02T09:22:00Z">
                            <w:rPr>
                              <w:rFonts w:ascii="Cambria Math" w:hAnsi="Cambria Math"/>
                            </w:rPr>
                            <m:t>t</m:t>
                          </w:ins>
                        </m:r>
                      </m:e>
                      <m:sub>
                        <m:r>
                          <w:ins w:id="5687" w:author="Στάθης Καπ" w:date="2023-02-02T09:22:00Z">
                            <w:rPr>
                              <w:rFonts w:ascii="Cambria Math" w:hAnsi="Cambria Math"/>
                            </w:rPr>
                            <m:t>z</m:t>
                          </w:ins>
                        </m:r>
                      </m:sub>
                    </m:sSub>
                  </m:num>
                  <m:den>
                    <m:r>
                      <w:ins w:id="5688" w:author="Στάθης Καπ" w:date="2023-02-02T09:35:00Z">
                        <w:rPr>
                          <w:rFonts w:ascii="Cambria Math" w:hAnsi="Cambria Math"/>
                        </w:rPr>
                        <m:t>travelTim</m:t>
                      </w:ins>
                    </m:r>
                    <m:sSub>
                      <m:sSubPr>
                        <m:ctrlPr>
                          <w:ins w:id="5689" w:author="Στάθης Καπ" w:date="2023-02-02T09:35:00Z">
                            <w:rPr>
                              <w:rFonts w:ascii="Cambria Math" w:hAnsi="Cambria Math"/>
                              <w:i/>
                            </w:rPr>
                          </w:ins>
                        </m:ctrlPr>
                      </m:sSubPr>
                      <m:e>
                        <m:r>
                          <w:ins w:id="5690" w:author="Στάθης Καπ" w:date="2023-02-02T09:35:00Z">
                            <w:rPr>
                              <w:rFonts w:ascii="Cambria Math" w:hAnsi="Cambria Math"/>
                            </w:rPr>
                            <m:t>e</m:t>
                          </w:ins>
                        </m:r>
                      </m:e>
                      <m:sub>
                        <m:r>
                          <w:ins w:id="5691" w:author="Στάθης Καπ" w:date="2023-02-02T09:35:00Z">
                            <w:rPr>
                              <w:rFonts w:ascii="Cambria Math" w:hAnsi="Cambria Math"/>
                            </w:rPr>
                            <m:t>z→cnext</m:t>
                          </w:ins>
                        </m:r>
                      </m:sub>
                    </m:sSub>
                  </m:den>
                </m:f>
              </m:oMath>
            </m:oMathPara>
          </w:p>
        </w:tc>
        <w:tc>
          <w:tcPr>
            <w:tcW w:w="350" w:type="pct"/>
            <w:vAlign w:val="center"/>
            <w:tcPrChange w:id="5692" w:author="Στάθης Καπ" w:date="2023-02-01T08:48:00Z">
              <w:tcPr>
                <w:tcW w:w="350" w:type="pct"/>
                <w:vAlign w:val="bottom"/>
              </w:tcPr>
            </w:tcPrChange>
          </w:tcPr>
          <w:p w14:paraId="144BC028" w14:textId="5B61FF07" w:rsidR="00A13A8D" w:rsidRPr="00650B05" w:rsidRDefault="00A13A8D">
            <w:pPr>
              <w:pStyle w:val="Caption"/>
              <w:spacing w:after="160"/>
              <w:rPr>
                <w:ins w:id="5693" w:author="Στάθης Καπ" w:date="2023-02-01T21:29:00Z"/>
                <w:lang w:val="el-GR"/>
              </w:rPr>
              <w:pPrChange w:id="5694" w:author="Στάθης Καπ" w:date="2023-02-01T08:47:00Z">
                <w:pPr/>
              </w:pPrChange>
            </w:pPr>
            <w:ins w:id="5695" w:author="Στάθης Καπ" w:date="2023-02-01T21:29: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5696" w:author="Στάθης Καπ" w:date="2023-02-01T21:2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697" w:author="Στάθης Καπ" w:date="2023-03-11T10:39:00Z">
              <w:r w:rsidR="00657928">
                <w:rPr>
                  <w:noProof/>
                  <w:lang w:val="el-GR"/>
                </w:rPr>
                <w:t>6</w:t>
              </w:r>
            </w:ins>
            <w:del w:id="5698" w:author="Στάθης Καπ" w:date="2023-02-12T05:59:00Z">
              <w:r w:rsidDel="00237FE3">
                <w:rPr>
                  <w:noProof/>
                  <w:lang w:val="el-GR"/>
                </w:rPr>
                <w:delText>4</w:delText>
              </w:r>
            </w:del>
            <w:ins w:id="5699" w:author="Στάθης Καπ" w:date="2023-02-01T21:29:00Z">
              <w:r>
                <w:rPr>
                  <w:lang w:val="el-GR"/>
                </w:rPr>
                <w:fldChar w:fldCharType="end"/>
              </w:r>
              <w:r>
                <w:t>)</w:t>
              </w:r>
            </w:ins>
          </w:p>
        </w:tc>
      </w:tr>
      <w:tr w:rsidR="00E56844" w14:paraId="4FF895FB" w14:textId="77777777" w:rsidTr="00603993">
        <w:trPr>
          <w:ins w:id="5700" w:author="Στάθης Καπ" w:date="2023-02-01T21:29:00Z"/>
        </w:trPr>
        <w:tc>
          <w:tcPr>
            <w:tcW w:w="350" w:type="pct"/>
            <w:tcPrChange w:id="5701" w:author="Στάθης Καπ" w:date="2023-02-01T08:48:00Z">
              <w:tcPr>
                <w:tcW w:w="350" w:type="pct"/>
              </w:tcPr>
            </w:tcPrChange>
          </w:tcPr>
          <w:p w14:paraId="76E729B7" w14:textId="77777777" w:rsidR="00E56844" w:rsidRDefault="00E56844">
            <w:pPr>
              <w:spacing w:after="160"/>
              <w:rPr>
                <w:ins w:id="5702" w:author="Στάθης Καπ" w:date="2023-02-01T21:29:00Z"/>
                <w:lang w:val="el-GR"/>
              </w:rPr>
              <w:pPrChange w:id="5703" w:author="Στάθης Καπ" w:date="2023-02-01T08:46:00Z">
                <w:pPr/>
              </w:pPrChange>
            </w:pPr>
          </w:p>
        </w:tc>
        <w:tc>
          <w:tcPr>
            <w:tcW w:w="4300" w:type="pct"/>
            <w:tcPrChange w:id="5704" w:author="Στάθης Καπ" w:date="2023-02-01T08:48:00Z">
              <w:tcPr>
                <w:tcW w:w="4300" w:type="pct"/>
              </w:tcPr>
            </w:tcPrChange>
          </w:tcPr>
          <w:p w14:paraId="1D38415A" w14:textId="517B777D" w:rsidR="00E56844" w:rsidRPr="005846FF" w:rsidRDefault="004C3766">
            <w:pPr>
              <w:spacing w:after="160"/>
              <w:rPr>
                <w:ins w:id="5705" w:author="Στάθης Καπ" w:date="2023-02-01T21:29:00Z"/>
                <w:lang w:val="el-GR"/>
              </w:rPr>
              <w:pPrChange w:id="5706" w:author="Στάθης Καπ" w:date="2023-02-01T08:46:00Z">
                <w:pPr/>
              </w:pPrChange>
            </w:pPr>
            <m:oMathPara>
              <m:oMath>
                <m:sSub>
                  <m:sSubPr>
                    <m:ctrlPr>
                      <w:ins w:id="5707" w:author="Στάθης Καπ" w:date="2023-02-02T10:29:00Z">
                        <w:rPr>
                          <w:rFonts w:ascii="Cambria Math" w:hAnsi="Cambria Math"/>
                          <w:i/>
                        </w:rPr>
                      </w:ins>
                    </m:ctrlPr>
                  </m:sSubPr>
                  <m:e>
                    <m:d>
                      <m:dPr>
                        <m:ctrlPr>
                          <w:ins w:id="5708" w:author="Στάθης Καπ" w:date="2023-02-02T10:29:00Z">
                            <w:rPr>
                              <w:rFonts w:ascii="Cambria Math" w:hAnsi="Cambria Math"/>
                              <w:i/>
                            </w:rPr>
                          </w:ins>
                        </m:ctrlPr>
                      </m:dPr>
                      <m:e>
                        <m:r>
                          <w:ins w:id="5709" w:author="Στάθης Καπ" w:date="2023-02-02T10:29:00Z">
                            <w:rPr>
                              <w:rFonts w:ascii="Cambria Math" w:hAnsi="Cambria Math"/>
                            </w:rPr>
                            <m:t>x,y</m:t>
                          </w:ins>
                        </m:r>
                      </m:e>
                    </m:d>
                  </m:e>
                  <m:sub>
                    <m:r>
                      <w:ins w:id="5710" w:author="Στάθης Καπ" w:date="2023-02-02T10:29:00Z">
                        <w:rPr>
                          <w:rFonts w:ascii="Cambria Math" w:hAnsi="Cambria Math"/>
                        </w:rPr>
                        <m:t>ed</m:t>
                      </w:ins>
                    </m:r>
                  </m:sub>
                </m:sSub>
                <m:r>
                  <w:ins w:id="5711" w:author="Στάθης Καπ" w:date="2023-02-01T21:29:00Z">
                    <w:rPr>
                      <w:rFonts w:ascii="Cambria Math" w:hAnsi="Cambria Math"/>
                    </w:rPr>
                    <m:t>=((1-t)∙</m:t>
                  </w:ins>
                </m:r>
                <m:sSub>
                  <m:sSubPr>
                    <m:ctrlPr>
                      <w:ins w:id="5712" w:author="Στάθης Καπ" w:date="2023-02-01T21:29:00Z">
                        <w:rPr>
                          <w:rFonts w:ascii="Cambria Math" w:hAnsi="Cambria Math"/>
                          <w:i/>
                        </w:rPr>
                      </w:ins>
                    </m:ctrlPr>
                  </m:sSubPr>
                  <m:e>
                    <m:r>
                      <w:ins w:id="5713" w:author="Στάθης Καπ" w:date="2023-02-01T21:29:00Z">
                        <w:rPr>
                          <w:rFonts w:ascii="Cambria Math" w:hAnsi="Cambria Math"/>
                        </w:rPr>
                        <m:t>x</m:t>
                      </w:ins>
                    </m:r>
                  </m:e>
                  <m:sub>
                    <m:r>
                      <w:ins w:id="5714" w:author="Στάθης Καπ" w:date="2023-02-01T21:29:00Z">
                        <w:rPr>
                          <w:rFonts w:ascii="Cambria Math" w:hAnsi="Cambria Math"/>
                        </w:rPr>
                        <m:t>z</m:t>
                      </w:ins>
                    </m:r>
                  </m:sub>
                </m:sSub>
                <m:r>
                  <w:ins w:id="5715" w:author="Στάθης Καπ" w:date="2023-02-01T21:29:00Z">
                    <w:rPr>
                      <w:rFonts w:ascii="Cambria Math" w:hAnsi="Cambria Math"/>
                    </w:rPr>
                    <m:t>+t∙</m:t>
                  </w:ins>
                </m:r>
                <m:sSub>
                  <m:sSubPr>
                    <m:ctrlPr>
                      <w:ins w:id="5716" w:author="Στάθης Καπ" w:date="2023-02-01T21:29:00Z">
                        <w:rPr>
                          <w:rFonts w:ascii="Cambria Math" w:hAnsi="Cambria Math"/>
                          <w:i/>
                        </w:rPr>
                      </w:ins>
                    </m:ctrlPr>
                  </m:sSubPr>
                  <m:e>
                    <m:r>
                      <w:ins w:id="5717" w:author="Στάθης Καπ" w:date="2023-02-01T21:29:00Z">
                        <w:rPr>
                          <w:rFonts w:ascii="Cambria Math" w:hAnsi="Cambria Math"/>
                        </w:rPr>
                        <m:t>x</m:t>
                      </w:ins>
                    </m:r>
                  </m:e>
                  <m:sub>
                    <m:r>
                      <w:ins w:id="5718" w:author="Στάθης Καπ" w:date="2023-02-01T21:29:00Z">
                        <w:rPr>
                          <w:rFonts w:ascii="Cambria Math" w:hAnsi="Cambria Math"/>
                        </w:rPr>
                        <m:t>cnext</m:t>
                      </w:ins>
                    </m:r>
                  </m:sub>
                </m:sSub>
                <m:r>
                  <w:ins w:id="5719" w:author="Στάθης Καπ" w:date="2023-02-01T21:29:00Z">
                    <w:rPr>
                      <w:rFonts w:ascii="Cambria Math" w:hAnsi="Cambria Math"/>
                    </w:rPr>
                    <m:t>, (1-t)∙</m:t>
                  </w:ins>
                </m:r>
                <m:sSub>
                  <m:sSubPr>
                    <m:ctrlPr>
                      <w:ins w:id="5720" w:author="Στάθης Καπ" w:date="2023-02-01T21:29:00Z">
                        <w:rPr>
                          <w:rFonts w:ascii="Cambria Math" w:hAnsi="Cambria Math"/>
                          <w:i/>
                        </w:rPr>
                      </w:ins>
                    </m:ctrlPr>
                  </m:sSubPr>
                  <m:e>
                    <m:r>
                      <w:ins w:id="5721" w:author="Στάθης Καπ" w:date="2023-02-01T21:29:00Z">
                        <w:rPr>
                          <w:rFonts w:ascii="Cambria Math" w:hAnsi="Cambria Math"/>
                        </w:rPr>
                        <m:t>y</m:t>
                      </w:ins>
                    </m:r>
                  </m:e>
                  <m:sub>
                    <m:r>
                      <w:ins w:id="5722" w:author="Στάθης Καπ" w:date="2023-02-01T21:29:00Z">
                        <w:rPr>
                          <w:rFonts w:ascii="Cambria Math" w:hAnsi="Cambria Math"/>
                        </w:rPr>
                        <m:t>z</m:t>
                      </w:ins>
                    </m:r>
                  </m:sub>
                </m:sSub>
                <m:r>
                  <w:ins w:id="5723" w:author="Στάθης Καπ" w:date="2023-02-01T21:29:00Z">
                    <w:rPr>
                      <w:rFonts w:ascii="Cambria Math" w:hAnsi="Cambria Math"/>
                    </w:rPr>
                    <m:t>+t∙</m:t>
                  </w:ins>
                </m:r>
                <m:sSub>
                  <m:sSubPr>
                    <m:ctrlPr>
                      <w:ins w:id="5724" w:author="Στάθης Καπ" w:date="2023-02-01T21:29:00Z">
                        <w:rPr>
                          <w:rFonts w:ascii="Cambria Math" w:hAnsi="Cambria Math"/>
                          <w:i/>
                        </w:rPr>
                      </w:ins>
                    </m:ctrlPr>
                  </m:sSubPr>
                  <m:e>
                    <m:r>
                      <w:ins w:id="5725" w:author="Στάθης Καπ" w:date="2023-02-01T21:29:00Z">
                        <w:rPr>
                          <w:rFonts w:ascii="Cambria Math" w:hAnsi="Cambria Math"/>
                        </w:rPr>
                        <m:t>y</m:t>
                      </w:ins>
                    </m:r>
                  </m:e>
                  <m:sub>
                    <m:r>
                      <w:ins w:id="5726" w:author="Στάθης Καπ" w:date="2023-02-01T21:29:00Z">
                        <w:rPr>
                          <w:rFonts w:ascii="Cambria Math" w:hAnsi="Cambria Math"/>
                        </w:rPr>
                        <m:t>cnext</m:t>
                      </w:ins>
                    </m:r>
                  </m:sub>
                </m:sSub>
                <m:r>
                  <w:ins w:id="5727" w:author="Στάθης Καπ" w:date="2023-02-01T21:29:00Z">
                    <w:rPr>
                      <w:rFonts w:ascii="Cambria Math" w:hAnsi="Cambria Math"/>
                    </w:rPr>
                    <m:t>)</m:t>
                  </w:ins>
                </m:r>
              </m:oMath>
            </m:oMathPara>
          </w:p>
        </w:tc>
        <w:tc>
          <w:tcPr>
            <w:tcW w:w="350" w:type="pct"/>
            <w:vAlign w:val="center"/>
            <w:tcPrChange w:id="5728" w:author="Στάθης Καπ" w:date="2023-02-01T08:48:00Z">
              <w:tcPr>
                <w:tcW w:w="350" w:type="pct"/>
                <w:vAlign w:val="bottom"/>
              </w:tcPr>
            </w:tcPrChange>
          </w:tcPr>
          <w:p w14:paraId="122FD484" w14:textId="442133C0" w:rsidR="00E56844" w:rsidRPr="00603993" w:rsidRDefault="00E56844">
            <w:pPr>
              <w:pStyle w:val="Caption"/>
              <w:spacing w:after="160"/>
              <w:rPr>
                <w:ins w:id="5729" w:author="Στάθης Καπ" w:date="2023-02-01T21:29:00Z"/>
                <w:sz w:val="18"/>
                <w:rPrChange w:id="5730" w:author="Στάθης Καπ" w:date="2023-02-01T08:49:00Z">
                  <w:rPr>
                    <w:ins w:id="5731" w:author="Στάθης Καπ" w:date="2023-02-01T21:29:00Z"/>
                    <w:lang w:val="el-GR"/>
                  </w:rPr>
                </w:rPrChange>
              </w:rPr>
              <w:pPrChange w:id="5732" w:author="Στάθης Καπ" w:date="2023-02-01T08:47:00Z">
                <w:pPr/>
              </w:pPrChange>
            </w:pPr>
            <w:ins w:id="5733" w:author="Στάθης Καπ" w:date="2023-02-01T21:29: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5734" w:author="Στάθης Καπ" w:date="2023-02-01T21:2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735" w:author="Στάθης Καπ" w:date="2023-03-11T10:39:00Z">
              <w:r w:rsidR="00657928">
                <w:rPr>
                  <w:noProof/>
                  <w:lang w:val="el-GR"/>
                </w:rPr>
                <w:t>7</w:t>
              </w:r>
            </w:ins>
            <w:del w:id="5736" w:author="Στάθης Καπ" w:date="2023-02-12T05:59:00Z">
              <w:r w:rsidDel="00237FE3">
                <w:rPr>
                  <w:noProof/>
                  <w:lang w:val="el-GR"/>
                </w:rPr>
                <w:delText>5</w:delText>
              </w:r>
            </w:del>
            <w:ins w:id="5737" w:author="Στάθης Καπ" w:date="2023-02-01T21:29:00Z">
              <w:r>
                <w:rPr>
                  <w:lang w:val="el-GR"/>
                </w:rPr>
                <w:fldChar w:fldCharType="end"/>
              </w:r>
              <w:r>
                <w:t>)</w:t>
              </w:r>
            </w:ins>
          </w:p>
        </w:tc>
      </w:tr>
    </w:tbl>
    <w:p w14:paraId="5FA596FD" w14:textId="77777777" w:rsidR="003E4AE0" w:rsidRPr="002057AA" w:rsidDel="003E4AE0" w:rsidRDefault="003E4AE0" w:rsidP="002057AA">
      <w:pPr>
        <w:pStyle w:val="ListParagraph"/>
        <w:rPr>
          <w:del w:id="5738" w:author="Στάθης Καπ" w:date="2023-02-01T21:28:00Z"/>
          <w:rFonts w:eastAsiaTheme="minorEastAsia"/>
          <w:lang w:val="el-GR"/>
        </w:rPr>
      </w:pPr>
    </w:p>
    <w:p w14:paraId="748B8A46" w14:textId="00693868" w:rsidR="002057AA" w:rsidRPr="002057AA" w:rsidDel="003E4AE0" w:rsidRDefault="002057AA" w:rsidP="002057AA">
      <w:pPr>
        <w:pStyle w:val="ListParagraph"/>
        <w:rPr>
          <w:del w:id="5739" w:author="Στάθης Καπ" w:date="2023-02-01T21:28:00Z"/>
          <w:rFonts w:eastAsiaTheme="minorEastAsia"/>
          <w:lang w:val="el-GR"/>
        </w:rPr>
      </w:pPr>
      <m:oMathPara>
        <m:oMath>
          <m:r>
            <w:del w:id="5740" w:author="Στάθης Καπ" w:date="2023-02-01T21:28:00Z">
              <w:rPr>
                <w:rFonts w:ascii="Cambria Math" w:hAnsi="Cambria Math"/>
                <w:lang w:val="el-GR"/>
              </w:rPr>
              <m:t>d=distance(z, cnext)</m:t>
            </w:del>
          </m:r>
        </m:oMath>
      </m:oMathPara>
    </w:p>
    <w:p w14:paraId="1D657AD1" w14:textId="5723B1D1" w:rsidR="002057AA" w:rsidRPr="00390401" w:rsidDel="003E4AE0" w:rsidRDefault="00390401" w:rsidP="002057AA">
      <w:pPr>
        <w:pStyle w:val="ListParagraph"/>
        <w:rPr>
          <w:del w:id="5741" w:author="Στάθης Καπ" w:date="2023-02-01T21:28:00Z"/>
          <w:rFonts w:eastAsiaTheme="minorEastAsia"/>
        </w:rPr>
      </w:pPr>
      <m:oMathPara>
        <m:oMath>
          <m:r>
            <w:del w:id="5742" w:author="Στάθης Καπ" w:date="2023-02-01T21:28:00Z">
              <w:rPr>
                <w:rFonts w:ascii="Cambria Math" w:hAnsi="Cambria Math"/>
              </w:rPr>
              <m:t>dt=maxShif</m:t>
            </w:del>
          </m:r>
          <m:sSub>
            <m:sSubPr>
              <m:ctrlPr>
                <w:del w:id="5743" w:author="Στάθης Καπ" w:date="2023-02-01T21:28:00Z">
                  <w:rPr>
                    <w:rFonts w:ascii="Cambria Math" w:hAnsi="Cambria Math"/>
                    <w:i/>
                  </w:rPr>
                </w:del>
              </m:ctrlPr>
            </m:sSubPr>
            <m:e>
              <m:r>
                <w:del w:id="5744" w:author="Στάθης Καπ" w:date="2023-02-01T21:28:00Z">
                  <w:rPr>
                    <w:rFonts w:ascii="Cambria Math" w:hAnsi="Cambria Math"/>
                  </w:rPr>
                  <m:t>t</m:t>
                </w:del>
              </m:r>
            </m:e>
            <m:sub>
              <m:r>
                <w:del w:id="5745" w:author="Στάθης Καπ" w:date="2023-02-01T21:28:00Z">
                  <w:rPr>
                    <w:rFonts w:ascii="Cambria Math" w:hAnsi="Cambria Math"/>
                  </w:rPr>
                  <m:t>z</m:t>
                </w:del>
              </m:r>
            </m:sub>
          </m:sSub>
          <w:commentRangeStart w:id="5746"/>
          <m:r>
            <w:del w:id="5747" w:author="Στάθης Καπ" w:date="2023-02-01T21:28:00Z">
              <w:rPr>
                <w:rFonts w:ascii="Cambria Math" w:hAnsi="Cambria Math"/>
              </w:rPr>
              <m:t>-depTim</m:t>
            </w:del>
          </m:r>
          <m:sSub>
            <m:sSubPr>
              <m:ctrlPr>
                <w:del w:id="5748" w:author="Στάθης Καπ" w:date="2023-02-01T21:28:00Z">
                  <w:rPr>
                    <w:rFonts w:ascii="Cambria Math" w:hAnsi="Cambria Math"/>
                    <w:i/>
                  </w:rPr>
                </w:del>
              </m:ctrlPr>
            </m:sSubPr>
            <m:e>
              <m:r>
                <w:del w:id="5749" w:author="Στάθης Καπ" w:date="2023-02-01T21:28:00Z">
                  <w:rPr>
                    <w:rFonts w:ascii="Cambria Math" w:hAnsi="Cambria Math"/>
                  </w:rPr>
                  <m:t>e</m:t>
                </w:del>
              </m:r>
            </m:e>
            <m:sub>
              <m:r>
                <w:del w:id="5750" w:author="Στάθης Καπ" w:date="2023-02-01T21:28:00Z">
                  <w:rPr>
                    <w:rFonts w:ascii="Cambria Math" w:hAnsi="Cambria Math"/>
                  </w:rPr>
                  <m:t>z</m:t>
                </w:del>
              </m:r>
            </m:sub>
          </m:sSub>
          <w:commentRangeEnd w:id="5746"/>
          <m:r>
            <w:del w:id="5751" w:author="Στάθης Καπ" w:date="2023-02-01T21:28:00Z">
              <m:rPr>
                <m:sty m:val="p"/>
              </m:rPr>
              <w:rPr>
                <w:rStyle w:val="CommentReference"/>
              </w:rPr>
              <w:commentReference w:id="5746"/>
            </w:del>
          </m:r>
        </m:oMath>
      </m:oMathPara>
    </w:p>
    <w:p w14:paraId="6842FDC4" w14:textId="3AEB3E68" w:rsidR="00390401" w:rsidRPr="00390401" w:rsidDel="003E4AE0" w:rsidRDefault="00390401" w:rsidP="002057AA">
      <w:pPr>
        <w:pStyle w:val="ListParagraph"/>
        <w:rPr>
          <w:del w:id="5752" w:author="Στάθης Καπ" w:date="2023-02-01T21:28:00Z"/>
          <w:rFonts w:eastAsiaTheme="minorEastAsia"/>
        </w:rPr>
      </w:pPr>
      <m:oMathPara>
        <m:oMath>
          <m:r>
            <w:del w:id="5753" w:author="Στάθης Καπ" w:date="2023-02-01T21:28:00Z">
              <w:rPr>
                <w:rFonts w:ascii="Cambria Math" w:hAnsi="Cambria Math"/>
              </w:rPr>
              <m:t>t=</m:t>
            </w:del>
          </m:r>
          <m:f>
            <m:fPr>
              <m:ctrlPr>
                <w:del w:id="5754" w:author="Στάθης Καπ" w:date="2023-02-01T21:28:00Z">
                  <w:rPr>
                    <w:rFonts w:ascii="Cambria Math" w:hAnsi="Cambria Math"/>
                    <w:i/>
                  </w:rPr>
                </w:del>
              </m:ctrlPr>
            </m:fPr>
            <m:num>
              <m:r>
                <w:del w:id="5755" w:author="Στάθης Καπ" w:date="2023-02-01T21:28:00Z">
                  <w:rPr>
                    <w:rFonts w:ascii="Cambria Math" w:hAnsi="Cambria Math"/>
                  </w:rPr>
                  <m:t>dt</m:t>
                </w:del>
              </m:r>
            </m:num>
            <m:den>
              <m:r>
                <w:del w:id="5756" w:author="Στάθης Καπ" w:date="2023-02-01T21:28:00Z">
                  <w:rPr>
                    <w:rFonts w:ascii="Cambria Math" w:hAnsi="Cambria Math"/>
                  </w:rPr>
                  <m:t>d</m:t>
                </w:del>
              </m:r>
            </m:den>
          </m:f>
        </m:oMath>
      </m:oMathPara>
    </w:p>
    <w:p w14:paraId="20A8E3D9" w14:textId="490BF7CD" w:rsidR="00390401" w:rsidRPr="00E46619" w:rsidDel="003E4AE0" w:rsidRDefault="00390401" w:rsidP="002057AA">
      <w:pPr>
        <w:pStyle w:val="ListParagraph"/>
        <w:rPr>
          <w:del w:id="5757" w:author="Στάθης Καπ" w:date="2023-02-01T21:28:00Z"/>
          <w:rFonts w:eastAsiaTheme="minorEastAsia"/>
        </w:rPr>
      </w:pPr>
      <m:oMathPara>
        <m:oMath>
          <m:r>
            <w:del w:id="5758" w:author="Στάθης Καπ" w:date="2023-02-01T21:28:00Z">
              <w:rPr>
                <w:rFonts w:ascii="Cambria Math" w:hAnsi="Cambria Math"/>
              </w:rPr>
              <m:t>final=((1-t)∙</m:t>
            </w:del>
          </m:r>
          <m:sSub>
            <m:sSubPr>
              <m:ctrlPr>
                <w:del w:id="5759" w:author="Στάθης Καπ" w:date="2023-02-01T21:28:00Z">
                  <w:rPr>
                    <w:rFonts w:ascii="Cambria Math" w:hAnsi="Cambria Math"/>
                    <w:i/>
                  </w:rPr>
                </w:del>
              </m:ctrlPr>
            </m:sSubPr>
            <m:e>
              <m:r>
                <w:del w:id="5760" w:author="Στάθης Καπ" w:date="2023-02-01T21:28:00Z">
                  <w:rPr>
                    <w:rFonts w:ascii="Cambria Math" w:hAnsi="Cambria Math"/>
                  </w:rPr>
                  <m:t>x</m:t>
                </w:del>
              </m:r>
            </m:e>
            <m:sub>
              <m:r>
                <w:del w:id="5761" w:author="Στάθης Καπ" w:date="2023-02-01T21:28:00Z">
                  <w:rPr>
                    <w:rFonts w:ascii="Cambria Math" w:hAnsi="Cambria Math"/>
                  </w:rPr>
                  <m:t>z</m:t>
                </w:del>
              </m:r>
            </m:sub>
          </m:sSub>
          <m:r>
            <w:del w:id="5762" w:author="Στάθης Καπ" w:date="2023-02-01T21:28:00Z">
              <w:rPr>
                <w:rFonts w:ascii="Cambria Math" w:hAnsi="Cambria Math"/>
              </w:rPr>
              <m:t>+t∙</m:t>
            </w:del>
          </m:r>
          <m:sSub>
            <m:sSubPr>
              <m:ctrlPr>
                <w:del w:id="5763" w:author="Στάθης Καπ" w:date="2023-02-01T21:28:00Z">
                  <w:rPr>
                    <w:rFonts w:ascii="Cambria Math" w:hAnsi="Cambria Math"/>
                    <w:i/>
                  </w:rPr>
                </w:del>
              </m:ctrlPr>
            </m:sSubPr>
            <m:e>
              <m:r>
                <w:del w:id="5764" w:author="Στάθης Καπ" w:date="2023-02-01T21:28:00Z">
                  <w:rPr>
                    <w:rFonts w:ascii="Cambria Math" w:hAnsi="Cambria Math"/>
                  </w:rPr>
                  <m:t>x</m:t>
                </w:del>
              </m:r>
            </m:e>
            <m:sub>
              <m:r>
                <w:del w:id="5765" w:author="Στάθης Καπ" w:date="2023-02-01T21:28:00Z">
                  <w:rPr>
                    <w:rFonts w:ascii="Cambria Math" w:hAnsi="Cambria Math"/>
                  </w:rPr>
                  <m:t>cnext</m:t>
                </w:del>
              </m:r>
            </m:sub>
          </m:sSub>
          <m:r>
            <w:del w:id="5766" w:author="Στάθης Καπ" w:date="2023-02-01T21:28:00Z">
              <w:rPr>
                <w:rFonts w:ascii="Cambria Math" w:hAnsi="Cambria Math"/>
              </w:rPr>
              <m:t>, (1-t)∙</m:t>
            </w:del>
          </m:r>
          <m:sSub>
            <m:sSubPr>
              <m:ctrlPr>
                <w:del w:id="5767" w:author="Στάθης Καπ" w:date="2023-02-01T21:28:00Z">
                  <w:rPr>
                    <w:rFonts w:ascii="Cambria Math" w:hAnsi="Cambria Math"/>
                    <w:i/>
                  </w:rPr>
                </w:del>
              </m:ctrlPr>
            </m:sSubPr>
            <m:e>
              <m:r>
                <w:del w:id="5768" w:author="Στάθης Καπ" w:date="2023-02-01T21:28:00Z">
                  <w:rPr>
                    <w:rFonts w:ascii="Cambria Math" w:hAnsi="Cambria Math"/>
                  </w:rPr>
                  <m:t>y</m:t>
                </w:del>
              </m:r>
            </m:e>
            <m:sub>
              <m:r>
                <w:del w:id="5769" w:author="Στάθης Καπ" w:date="2023-02-01T21:28:00Z">
                  <w:rPr>
                    <w:rFonts w:ascii="Cambria Math" w:hAnsi="Cambria Math"/>
                  </w:rPr>
                  <m:t>z</m:t>
                </w:del>
              </m:r>
            </m:sub>
          </m:sSub>
          <m:r>
            <w:del w:id="5770" w:author="Στάθης Καπ" w:date="2023-02-01T21:28:00Z">
              <w:rPr>
                <w:rFonts w:ascii="Cambria Math" w:hAnsi="Cambria Math"/>
              </w:rPr>
              <m:t>+t∙</m:t>
            </w:del>
          </m:r>
          <m:sSub>
            <m:sSubPr>
              <m:ctrlPr>
                <w:del w:id="5771" w:author="Στάθης Καπ" w:date="2023-02-01T21:28:00Z">
                  <w:rPr>
                    <w:rFonts w:ascii="Cambria Math" w:hAnsi="Cambria Math"/>
                    <w:i/>
                  </w:rPr>
                </w:del>
              </m:ctrlPr>
            </m:sSubPr>
            <m:e>
              <m:r>
                <w:del w:id="5772" w:author="Στάθης Καπ" w:date="2023-02-01T21:28:00Z">
                  <w:rPr>
                    <w:rFonts w:ascii="Cambria Math" w:hAnsi="Cambria Math"/>
                  </w:rPr>
                  <m:t>y</m:t>
                </w:del>
              </m:r>
            </m:e>
            <m:sub>
              <m:r>
                <w:del w:id="5773" w:author="Στάθης Καπ" w:date="2023-02-01T21:28:00Z">
                  <w:rPr>
                    <w:rFonts w:ascii="Cambria Math" w:hAnsi="Cambria Math"/>
                  </w:rPr>
                  <m:t>cnext</m:t>
                </w:del>
              </m:r>
            </m:sub>
          </m:sSub>
          <m:r>
            <w:del w:id="5774" w:author="Στάθης Καπ" w:date="2023-02-01T21:28:00Z">
              <w:rPr>
                <w:rFonts w:ascii="Cambria Math" w:hAnsi="Cambria Math"/>
              </w:rPr>
              <m:t>)</m:t>
            </w:del>
          </m:r>
        </m:oMath>
      </m:oMathPara>
    </w:p>
    <w:p w14:paraId="333D9E5B" w14:textId="732F03A7" w:rsidR="00E46619" w:rsidRPr="00390401" w:rsidDel="005212E1" w:rsidRDefault="00E46619" w:rsidP="002057AA">
      <w:pPr>
        <w:pStyle w:val="ListParagraph"/>
        <w:rPr>
          <w:del w:id="5775" w:author="Στάθης Καπ" w:date="2023-02-01T21:30:00Z"/>
          <w:rFonts w:eastAsiaTheme="minorEastAsia"/>
        </w:rPr>
      </w:pPr>
    </w:p>
    <w:p w14:paraId="25CB0F10" w14:textId="0AF53E67" w:rsidR="005513E7" w:rsidRDefault="00986AC7" w:rsidP="00533FD6">
      <w:pPr>
        <w:pStyle w:val="ListParagraph"/>
        <w:rPr>
          <w:lang w:val="el-GR"/>
        </w:rPr>
      </w:pPr>
      <w:r w:rsidRPr="0066528E">
        <w:rPr>
          <w:lang w:val="el-GR"/>
        </w:rPr>
        <w:t xml:space="preserve">Από τη διαδικασία αυτή, θα </w:t>
      </w:r>
      <w:del w:id="5776" w:author="Στάθης Καπ" w:date="2023-02-25T20:28:00Z">
        <w:r w:rsidRPr="0066528E" w:rsidDel="009024FF">
          <w:rPr>
            <w:lang w:val="el-GR"/>
          </w:rPr>
          <w:delText xml:space="preserve">προκύψει </w:delText>
        </w:r>
      </w:del>
      <w:ins w:id="5777" w:author="Στάθης Καπ" w:date="2023-03-08T05:10:00Z">
        <w:r w:rsidR="00243FA3">
          <w:rPr>
            <w:lang w:val="el-GR"/>
          </w:rPr>
          <w:t>προκύψει</w:t>
        </w:r>
      </w:ins>
      <w:ins w:id="5778" w:author="Στάθης Καπ" w:date="2023-02-25T20:28:00Z">
        <w:r w:rsidR="009024FF" w:rsidRPr="0066528E">
          <w:rPr>
            <w:lang w:val="el-GR"/>
          </w:rPr>
          <w:t xml:space="preserve"> </w:t>
        </w:r>
      </w:ins>
      <w:ins w:id="5779" w:author="Στάθης Καπ" w:date="2023-02-02T09:32:00Z">
        <w:r w:rsidR="00A0283E">
          <w:rPr>
            <w:lang w:val="el-GR"/>
          </w:rPr>
          <w:t xml:space="preserve">ο τελικός </w:t>
        </w:r>
      </w:ins>
      <w:del w:id="5780" w:author="Στάθης Καπ" w:date="2023-02-02T09:32:00Z">
        <w:r w:rsidRPr="0066528E" w:rsidDel="00A0283E">
          <w:rPr>
            <w:lang w:val="el-GR"/>
          </w:rPr>
          <w:delText xml:space="preserve">ένας </w:delText>
        </w:r>
        <w:r w:rsidR="00BB11A5" w:rsidRPr="0066528E" w:rsidDel="00A0283E">
          <w:rPr>
            <w:lang w:val="el-GR"/>
          </w:rPr>
          <w:delText>ενδιάμεσος</w:delText>
        </w:r>
        <w:r w:rsidRPr="0066528E" w:rsidDel="00A0283E">
          <w:rPr>
            <w:lang w:val="el-GR"/>
          </w:rPr>
          <w:delText xml:space="preserve"> </w:delText>
        </w:r>
      </w:del>
      <w:r w:rsidRPr="0066528E">
        <w:rPr>
          <w:lang w:val="el-GR"/>
        </w:rPr>
        <w:t>κόμβος</w:t>
      </w:r>
      <w:ins w:id="5781" w:author="Στάθης Καπ" w:date="2023-02-02T09:31:00Z">
        <w:r w:rsidR="006F4537" w:rsidRPr="006F4537">
          <w:rPr>
            <w:lang w:val="el-GR"/>
            <w:rPrChange w:id="5782" w:author="Στάθης Καπ" w:date="2023-02-02T09:31:00Z">
              <w:rPr/>
            </w:rPrChange>
          </w:rPr>
          <w:t xml:space="preserve"> </w:t>
        </w:r>
      </w:ins>
      <w:ins w:id="5783" w:author="Στάθης Καπ" w:date="2023-02-02T09:32:00Z">
        <w:r w:rsidR="00FE21B5">
          <w:t>ed</w:t>
        </w:r>
      </w:ins>
      <w:r w:rsidRPr="0066528E">
        <w:rPr>
          <w:lang w:val="el-GR"/>
        </w:rPr>
        <w:t xml:space="preserve"> με χρόνο άφιξης </w:t>
      </w:r>
      <w:ins w:id="5784" w:author="Στάθης Καπ" w:date="2023-02-02T09:33:00Z">
        <w:r w:rsidR="00E06BC9">
          <w:rPr>
            <w:lang w:val="el-GR"/>
          </w:rPr>
          <w:t xml:space="preserve">και αναχώρησης </w:t>
        </w:r>
      </w:ins>
      <m:oMath>
        <m:r>
          <w:rPr>
            <w:rFonts w:ascii="Cambria Math" w:hAnsi="Cambria Math"/>
            <w:lang w:val="el-GR"/>
          </w:rPr>
          <m:t>arrTim</m:t>
        </m:r>
        <m:sSub>
          <m:sSubPr>
            <m:ctrlPr>
              <w:rPr>
                <w:rFonts w:ascii="Cambria Math" w:hAnsi="Cambria Math"/>
                <w:i/>
                <w:lang w:val="el-GR"/>
              </w:rPr>
            </m:ctrlPr>
          </m:sSubPr>
          <m:e>
            <m:r>
              <w:rPr>
                <w:rFonts w:ascii="Cambria Math" w:hAnsi="Cambria Math"/>
                <w:lang w:val="el-GR"/>
              </w:rPr>
              <m:t>e</m:t>
            </m:r>
          </m:e>
          <m:sub>
            <m:r>
              <w:ins w:id="5785" w:author="Στάθης Καπ" w:date="2023-02-02T09:33:00Z">
                <w:rPr>
                  <w:rFonts w:ascii="Cambria Math" w:hAnsi="Cambria Math"/>
                  <w:lang w:val="el-GR"/>
                </w:rPr>
                <m:t>ed</m:t>
              </w:ins>
            </m:r>
            <m:r>
              <w:del w:id="5786" w:author="Στάθης Καπ" w:date="2023-02-02T09:33:00Z">
                <w:rPr>
                  <w:rFonts w:ascii="Cambria Math" w:hAnsi="Cambria Math"/>
                  <w:lang w:val="el-GR"/>
                </w:rPr>
                <m:t>final</m:t>
              </w:del>
            </m:r>
          </m:sub>
        </m:sSub>
        <m:r>
          <w:ins w:id="5787" w:author="Στάθης Καπ" w:date="2023-02-02T09:33:00Z">
            <w:rPr>
              <w:rFonts w:ascii="Cambria Math" w:hAnsi="Cambria Math"/>
              <w:lang w:val="el-GR"/>
            </w:rPr>
            <m:t>=depTim</m:t>
          </w:ins>
        </m:r>
        <m:sSub>
          <m:sSubPr>
            <m:ctrlPr>
              <w:ins w:id="5788" w:author="Στάθης Καπ" w:date="2023-02-02T09:33:00Z">
                <w:rPr>
                  <w:rFonts w:ascii="Cambria Math" w:hAnsi="Cambria Math"/>
                  <w:i/>
                  <w:lang w:val="el-GR"/>
                </w:rPr>
              </w:ins>
            </m:ctrlPr>
          </m:sSubPr>
          <m:e>
            <m:r>
              <w:ins w:id="5789" w:author="Στάθης Καπ" w:date="2023-02-02T09:33:00Z">
                <w:rPr>
                  <w:rFonts w:ascii="Cambria Math" w:hAnsi="Cambria Math"/>
                  <w:lang w:val="el-GR"/>
                </w:rPr>
                <m:t>e</m:t>
              </w:ins>
            </m:r>
          </m:e>
          <m:sub>
            <m:r>
              <w:ins w:id="5790" w:author="Στάθης Καπ" w:date="2023-02-02T09:33:00Z">
                <w:rPr>
                  <w:rFonts w:ascii="Cambria Math" w:hAnsi="Cambria Math"/>
                  <w:lang w:val="el-GR"/>
                </w:rPr>
                <m:t>ed</m:t>
              </w:ins>
            </m:r>
          </m:sub>
        </m:sSub>
        <m:r>
          <w:rPr>
            <w:rFonts w:ascii="Cambria Math" w:hAnsi="Cambria Math"/>
            <w:lang w:val="el-GR"/>
          </w:rPr>
          <m:t>=500</m:t>
        </m:r>
      </m:oMath>
      <w:ins w:id="5791" w:author="Στάθης Καπ" w:date="2023-02-02T09:33:00Z">
        <w:r w:rsidR="00F91E72">
          <w:rPr>
            <w:rFonts w:eastAsiaTheme="minorEastAsia"/>
            <w:lang w:val="el-GR"/>
          </w:rPr>
          <w:t xml:space="preserve"> και</w:t>
        </w:r>
      </w:ins>
      <w:ins w:id="5792" w:author="Στάθης Καπ" w:date="2023-02-02T10:33:00Z">
        <w:r w:rsidR="00124156">
          <w:rPr>
            <w:rFonts w:eastAsiaTheme="minorEastAsia"/>
            <w:lang w:val="el-GR"/>
          </w:rPr>
          <w:t xml:space="preserve"> μηδενική</w:t>
        </w:r>
        <w:r w:rsidR="00BE1DC5">
          <w:rPr>
            <w:rFonts w:eastAsiaTheme="minorEastAsia"/>
            <w:lang w:val="el-GR"/>
          </w:rPr>
          <w:t xml:space="preserve"> διάρκεια επίσκεψης</w:t>
        </w:r>
      </w:ins>
      <w:ins w:id="5793" w:author="Στάθης Καπ" w:date="2023-02-02T09:33:00Z">
        <w:r w:rsidR="00F91E72">
          <w:rPr>
            <w:rFonts w:eastAsiaTheme="minorEastAsia"/>
            <w:lang w:val="el-GR"/>
          </w:rPr>
          <w:t xml:space="preserve"> </w:t>
        </w:r>
      </w:ins>
      <m:oMath>
        <m:r>
          <w:ins w:id="5794" w:author="Στάθης Καπ" w:date="2023-02-25T20:28:00Z">
            <w:rPr>
              <w:rFonts w:ascii="Cambria Math" w:eastAsiaTheme="minorEastAsia" w:hAnsi="Cambria Math"/>
              <w:lang w:val="el-GR"/>
            </w:rPr>
            <m:t>(</m:t>
          </w:ins>
        </m:r>
        <m:r>
          <w:ins w:id="5795" w:author="Στάθης Καπ" w:date="2023-02-02T09:33:00Z">
            <w:rPr>
              <w:rFonts w:ascii="Cambria Math" w:eastAsiaTheme="minorEastAsia" w:hAnsi="Cambria Math"/>
              <w:lang w:val="el-GR"/>
            </w:rPr>
            <m:t>visitDuration=0</m:t>
          </w:ins>
        </m:r>
        <m:r>
          <w:ins w:id="5796" w:author="Στάθης Καπ" w:date="2023-02-25T20:28:00Z">
            <w:rPr>
              <w:rFonts w:ascii="Cambria Math" w:eastAsiaTheme="minorEastAsia" w:hAnsi="Cambria Math"/>
              <w:lang w:val="el-GR"/>
            </w:rPr>
            <m:t>)</m:t>
          </w:ins>
        </m:r>
      </m:oMath>
      <w:ins w:id="5797" w:author="Στάθης Καπ" w:date="2023-02-02T09:33:00Z">
        <w:r w:rsidR="00F91E72" w:rsidRPr="00E06BC9">
          <w:rPr>
            <w:rFonts w:eastAsiaTheme="minorEastAsia"/>
            <w:lang w:val="el-GR"/>
            <w:rPrChange w:id="5798" w:author="Στάθης Καπ" w:date="2023-02-02T09:33:00Z">
              <w:rPr>
                <w:rFonts w:eastAsiaTheme="minorEastAsia"/>
              </w:rPr>
            </w:rPrChange>
          </w:rPr>
          <w:t>.</w:t>
        </w:r>
        <w:r w:rsidR="00F91E72">
          <w:rPr>
            <w:rFonts w:eastAsiaTheme="minorEastAsia"/>
            <w:lang w:val="el-GR"/>
          </w:rPr>
          <w:t xml:space="preserve"> </w:t>
        </w:r>
      </w:ins>
      <w:del w:id="5799" w:author="Στάθης Καπ" w:date="2023-02-02T09:33:00Z">
        <w:r w:rsidR="00D171C6" w:rsidRPr="00D171C6" w:rsidDel="00F91E72">
          <w:rPr>
            <w:rFonts w:eastAsiaTheme="minorEastAsia"/>
            <w:lang w:val="el-GR"/>
          </w:rPr>
          <w:delText>.</w:delText>
        </w:r>
      </w:del>
      <w:r w:rsidR="00D171C6" w:rsidRPr="00D171C6">
        <w:rPr>
          <w:rFonts w:eastAsiaTheme="minorEastAsia"/>
          <w:lang w:val="el-GR"/>
        </w:rPr>
        <w:t xml:space="preserve"> </w:t>
      </w:r>
      <w:r w:rsidRPr="0066528E">
        <w:rPr>
          <w:lang w:val="el-GR"/>
        </w:rPr>
        <w:t>Πα</w:t>
      </w:r>
      <w:r w:rsidR="00FF61B7">
        <w:rPr>
          <w:lang w:val="el-GR"/>
        </w:rPr>
        <w:t xml:space="preserve">ρ’ </w:t>
      </w:r>
      <w:r w:rsidRPr="0066528E">
        <w:rPr>
          <w:lang w:val="el-GR"/>
        </w:rPr>
        <w:t xml:space="preserve">όλο, που η διαδρομή πλέον </w:t>
      </w:r>
      <w:r w:rsidR="00330640" w:rsidRPr="0066528E">
        <w:rPr>
          <w:lang w:val="el-GR"/>
        </w:rPr>
        <w:t>είναι</w:t>
      </w:r>
      <w:r w:rsidRPr="0066528E">
        <w:rPr>
          <w:lang w:val="el-GR"/>
        </w:rPr>
        <w:t xml:space="preserve"> έγκυρη, ουσιαστικά</w:t>
      </w:r>
      <w:r w:rsidR="0066528E">
        <w:rPr>
          <w:lang w:val="el-GR"/>
        </w:rPr>
        <w:t xml:space="preserve"> </w:t>
      </w:r>
      <w:del w:id="5800" w:author="Στάθης Καπ" w:date="2023-02-02T10:30:00Z">
        <w:r w:rsidRPr="0066528E" w:rsidDel="004B2240">
          <w:rPr>
            <w:lang w:val="el-GR"/>
          </w:rPr>
          <w:delText>δεν έχει πλέον διαθέσιμο χώρο για άλλες εισαγωγές</w:delText>
        </w:r>
      </w:del>
      <w:ins w:id="5801" w:author="Στάθης Καπ" w:date="2023-02-02T10:30:00Z">
        <w:r w:rsidR="004B2240">
          <w:rPr>
            <w:lang w:val="el-GR"/>
          </w:rPr>
          <w:t xml:space="preserve">δεν υπάρχει πλέον διαθέσιμος χρόνος για </w:t>
        </w:r>
        <w:r w:rsidR="00C82669">
          <w:rPr>
            <w:lang w:val="el-GR"/>
          </w:rPr>
          <w:t xml:space="preserve">άλλες </w:t>
        </w:r>
        <w:r w:rsidR="004B2240">
          <w:rPr>
            <w:lang w:val="el-GR"/>
          </w:rPr>
          <w:t>εισαγωγές,</w:t>
        </w:r>
      </w:ins>
      <w:r w:rsidRPr="0066528E">
        <w:rPr>
          <w:lang w:val="el-GR"/>
        </w:rPr>
        <w:t xml:space="preserve"> </w:t>
      </w:r>
      <w:ins w:id="5802" w:author="Στάθης Καπ" w:date="2023-02-25T20:30:00Z">
        <w:r w:rsidR="00B3028F">
          <w:rPr>
            <w:lang w:val="el-GR"/>
          </w:rPr>
          <w:t xml:space="preserve">εκτός από τους χρόνους αναμονής </w:t>
        </w:r>
      </w:ins>
      <w:ins w:id="5803" w:author="Στάθης Καπ" w:date="2023-02-25T20:28:00Z">
        <w:r w:rsidR="00ED0AD6">
          <w:rPr>
            <w:lang w:val="el-GR"/>
          </w:rPr>
          <w:t xml:space="preserve">και μάλιστα </w:t>
        </w:r>
      </w:ins>
      <w:r w:rsidRPr="0066528E">
        <w:rPr>
          <w:lang w:val="el-GR"/>
        </w:rPr>
        <w:t xml:space="preserve">ακριβώς πριν από την φάση </w:t>
      </w:r>
      <w:r w:rsidR="00F100DF">
        <w:rPr>
          <w:lang w:val="el-GR"/>
        </w:rPr>
        <w:t xml:space="preserve">της </w:t>
      </w:r>
      <w:ins w:id="5804" w:author="Στάθης Καπ" w:date="2023-02-02T10:36:00Z">
        <w:r w:rsidR="00D158A5">
          <w:rPr>
            <w:lang w:val="el-GR"/>
          </w:rPr>
          <w:t>Τ</w:t>
        </w:r>
      </w:ins>
      <w:del w:id="5805" w:author="Στάθης Καπ" w:date="2023-02-02T10:36:00Z">
        <w:r w:rsidR="00F100DF" w:rsidDel="00D158A5">
          <w:rPr>
            <w:lang w:val="el-GR"/>
          </w:rPr>
          <w:delText>τ</w:delText>
        </w:r>
      </w:del>
      <w:r w:rsidR="00F100DF">
        <w:rPr>
          <w:lang w:val="el-GR"/>
        </w:rPr>
        <w:t xml:space="preserve">οπικής </w:t>
      </w:r>
      <w:del w:id="5806" w:author="Στάθης Καπ" w:date="2023-02-02T10:36:00Z">
        <w:r w:rsidR="00F100DF" w:rsidDel="00D158A5">
          <w:rPr>
            <w:lang w:val="el-GR"/>
          </w:rPr>
          <w:delText>α</w:delText>
        </w:r>
      </w:del>
      <w:del w:id="5807" w:author="Στάθης Καπ" w:date="2023-02-25T20:29:00Z">
        <w:r w:rsidR="00F100DF" w:rsidDel="00B3028F">
          <w:rPr>
            <w:lang w:val="el-GR"/>
          </w:rPr>
          <w:delText>ναζήτησης</w:delText>
        </w:r>
      </w:del>
      <w:ins w:id="5808" w:author="Στάθης Καπ" w:date="2023-02-25T20:29:00Z">
        <w:r w:rsidR="00B3028F">
          <w:rPr>
            <w:lang w:val="el-GR"/>
          </w:rPr>
          <w:t>Αναζήτησης</w:t>
        </w:r>
      </w:ins>
      <w:r w:rsidRPr="0066528E">
        <w:rPr>
          <w:lang w:val="el-GR"/>
        </w:rPr>
        <w:t xml:space="preserve">. </w:t>
      </w:r>
      <w:ins w:id="5809" w:author="Στάθης Καπ" w:date="2023-02-02T10:30:00Z">
        <w:r w:rsidR="00CD50FF">
          <w:rPr>
            <w:lang w:val="el-GR"/>
          </w:rPr>
          <w:t xml:space="preserve">Πρέπει λοιπόν να προστεθεί </w:t>
        </w:r>
      </w:ins>
      <w:ins w:id="5810" w:author="Στάθης Καπ" w:date="2023-02-02T10:31:00Z">
        <w:r w:rsidR="00CD50FF">
          <w:rPr>
            <w:lang w:val="el-GR"/>
          </w:rPr>
          <w:t xml:space="preserve">μια παράμετρος α στη σχέση </w:t>
        </w:r>
        <w:r w:rsidR="00CD50FF" w:rsidRPr="00CD50FF">
          <w:rPr>
            <w:lang w:val="el-GR"/>
            <w:rPrChange w:id="5811" w:author="Στάθης Καπ" w:date="2023-02-02T10:31:00Z">
              <w:rPr/>
            </w:rPrChange>
          </w:rPr>
          <w:t xml:space="preserve">4.3 </w:t>
        </w:r>
        <w:r w:rsidR="00CD50FF">
          <w:rPr>
            <w:lang w:val="el-GR"/>
          </w:rPr>
          <w:t xml:space="preserve">που θα ρυθμίζει το ποσοστό </w:t>
        </w:r>
      </w:ins>
      <w:ins w:id="5812" w:author="Στάθης Καπ" w:date="2023-02-02T10:34:00Z">
        <w:r w:rsidR="008E4B56">
          <w:rPr>
            <w:lang w:val="el-GR"/>
          </w:rPr>
          <w:t xml:space="preserve">του διαθέσιμου χρόνου που θα καταλαμβάνει η εισαγωγή του </w:t>
        </w:r>
        <w:r w:rsidR="008E4B56">
          <w:t>ed</w:t>
        </w:r>
        <w:r w:rsidR="008E4B56" w:rsidRPr="008E4B56">
          <w:rPr>
            <w:lang w:val="el-GR"/>
            <w:rPrChange w:id="5813" w:author="Στάθης Καπ" w:date="2023-02-02T10:34:00Z">
              <w:rPr/>
            </w:rPrChange>
          </w:rPr>
          <w:t xml:space="preserve">. </w:t>
        </w:r>
        <w:r w:rsidR="008E4B56">
          <w:rPr>
            <w:lang w:val="el-GR"/>
          </w:rPr>
          <w:t xml:space="preserve">Εάν στο </w:t>
        </w:r>
      </w:ins>
      <w:ins w:id="5814" w:author="Στάθης Καπ" w:date="2023-02-02T10:35:00Z">
        <w:r w:rsidR="008E4B56">
          <w:rPr>
            <w:lang w:val="el-GR"/>
          </w:rPr>
          <w:t xml:space="preserve">παραπάνω παράδειγμα τεθεί α=0.5, τότε θα προκύψει ένας κόμβος </w:t>
        </w:r>
        <w:r w:rsidR="008E4B56">
          <w:t>ed</w:t>
        </w:r>
        <w:r w:rsidR="008E4B56" w:rsidRPr="008E4B56">
          <w:rPr>
            <w:lang w:val="el-GR"/>
            <w:rPrChange w:id="5815" w:author="Στάθης Καπ" w:date="2023-02-02T10:35:00Z">
              <w:rPr/>
            </w:rPrChange>
          </w:rPr>
          <w:t xml:space="preserve"> </w:t>
        </w:r>
        <w:r w:rsidR="008E4B56">
          <w:rPr>
            <w:lang w:val="el-GR"/>
          </w:rPr>
          <w:t>με χρόνο άφ</w:t>
        </w:r>
      </w:ins>
      <w:ins w:id="5816" w:author="Στάθης Καπ" w:date="2023-02-02T10:36:00Z">
        <w:r w:rsidR="008E4B56">
          <w:rPr>
            <w:lang w:val="el-GR"/>
          </w:rPr>
          <w:t xml:space="preserve">ιξης </w:t>
        </w:r>
      </w:ins>
      <m:oMath>
        <m:r>
          <w:ins w:id="5817" w:author="Στάθης Καπ" w:date="2023-02-02T10:36:00Z">
            <w:rPr>
              <w:rFonts w:ascii="Cambria Math" w:hAnsi="Cambria Math"/>
              <w:lang w:val="el-GR"/>
            </w:rPr>
            <m:t>arrTim</m:t>
          </w:ins>
        </m:r>
        <m:sSub>
          <m:sSubPr>
            <m:ctrlPr>
              <w:ins w:id="5818" w:author="Στάθης Καπ" w:date="2023-02-02T10:36:00Z">
                <w:rPr>
                  <w:rFonts w:ascii="Cambria Math" w:hAnsi="Cambria Math"/>
                  <w:i/>
                  <w:lang w:val="el-GR"/>
                </w:rPr>
              </w:ins>
            </m:ctrlPr>
          </m:sSubPr>
          <m:e>
            <m:r>
              <w:ins w:id="5819" w:author="Στάθης Καπ" w:date="2023-02-02T10:36:00Z">
                <w:rPr>
                  <w:rFonts w:ascii="Cambria Math" w:hAnsi="Cambria Math"/>
                  <w:lang w:val="el-GR"/>
                </w:rPr>
                <m:t>e</m:t>
              </w:ins>
            </m:r>
          </m:e>
          <m:sub>
            <m:r>
              <w:ins w:id="5820" w:author="Στάθης Καπ" w:date="2023-02-02T10:36:00Z">
                <w:rPr>
                  <w:rFonts w:ascii="Cambria Math" w:hAnsi="Cambria Math"/>
                  <w:lang w:val="el-GR"/>
                </w:rPr>
                <m:t>ed</m:t>
              </w:ins>
            </m:r>
          </m:sub>
        </m:sSub>
        <m:r>
          <w:ins w:id="5821" w:author="Στάθης Καπ" w:date="2023-02-02T10:36:00Z">
            <w:rPr>
              <w:rFonts w:ascii="Cambria Math" w:hAnsi="Cambria Math"/>
              <w:lang w:val="el-GR"/>
            </w:rPr>
            <m:t>=460</m:t>
          </w:ins>
        </m:r>
      </m:oMath>
      <w:ins w:id="5822" w:author="Στάθης Καπ" w:date="2023-02-02T10:36:00Z">
        <w:r w:rsidR="008E4B56">
          <w:rPr>
            <w:rFonts w:eastAsiaTheme="minorEastAsia"/>
            <w:lang w:val="el-GR"/>
          </w:rPr>
          <w:t xml:space="preserve"> οπότε θα υπάρξει διαθέσιμος χώρος και για άλλες εισαγωγές στην Τοπική Αναζήτηση.</w:t>
        </w:r>
      </w:ins>
      <w:del w:id="5823" w:author="Στάθης Καπ" w:date="2023-02-02T10:36:00Z">
        <w:r w:rsidRPr="0066528E" w:rsidDel="002B39CD">
          <w:rPr>
            <w:lang w:val="el-GR"/>
          </w:rPr>
          <w:delText xml:space="preserve">Το </w:delText>
        </w:r>
      </w:del>
      <w:del w:id="5824" w:author="Στάθης Καπ" w:date="2023-02-02T10:30:00Z">
        <w:r w:rsidDel="00C82669">
          <w:delText>dt</w:delText>
        </w:r>
      </w:del>
      <w:del w:id="5825" w:author="Στάθης Καπ" w:date="2023-02-02T10:36:00Z">
        <w:r w:rsidRPr="0066528E" w:rsidDel="002B39CD">
          <w:rPr>
            <w:lang w:val="el-GR"/>
          </w:rPr>
          <w:delText>, λοιπόν, της σχέσης 4.3 πρέπει να γίνει παραμετροποιήσιμο και να μην καταλαμβάνει πλήρως το διαθέσιμο χρόνο της διαδρομής αλλά ένα ποσοστό αυτής.</w:delText>
        </w:r>
      </w:del>
    </w:p>
    <w:p w14:paraId="06699EE3" w14:textId="256A68E0" w:rsidR="002220AE" w:rsidRDefault="002220AE" w:rsidP="0060093E">
      <w:pPr>
        <w:ind w:firstLine="720"/>
        <w:rPr>
          <w:lang w:val="el-GR"/>
        </w:rPr>
        <w:pPrChange w:id="5826" w:author="Στάθης Καπ" w:date="2023-03-13T04:22:00Z">
          <w:pPr/>
        </w:pPrChange>
      </w:pPr>
      <w:r w:rsidRPr="00083299">
        <w:rPr>
          <w:lang w:val="el-GR"/>
        </w:rPr>
        <w:t xml:space="preserve">Για την αντιμετώπιση των παραπάνω προβλημάτων, εν τέλει θεωρήθηκε ένας </w:t>
      </w:r>
      <w:del w:id="5827" w:author="Στάθης Καπ" w:date="2023-03-13T03:05:00Z">
        <w:r w:rsidRPr="00083299" w:rsidDel="003C6E86">
          <w:rPr>
            <w:lang w:val="el-GR"/>
          </w:rPr>
          <w:delText xml:space="preserve">καινούριος </w:delText>
        </w:r>
      </w:del>
      <w:ins w:id="5828" w:author="Στάθης Καπ" w:date="2023-03-13T03:05:00Z">
        <w:r w:rsidR="003C6E86">
          <w:rPr>
            <w:lang w:val="el-GR"/>
          </w:rPr>
          <w:t>άλλος</w:t>
        </w:r>
        <w:r w:rsidR="003C6E86" w:rsidRPr="00083299">
          <w:rPr>
            <w:lang w:val="el-GR"/>
          </w:rPr>
          <w:t xml:space="preserve"> </w:t>
        </w:r>
      </w:ins>
      <w:r w:rsidRPr="00083299">
        <w:rPr>
          <w:lang w:val="el-GR"/>
        </w:rPr>
        <w:t xml:space="preserve">τρόπος κατά τον οποίο δεν προστίθεται κάποιος τελικός κόμβος. </w:t>
      </w:r>
      <w:del w:id="5829" w:author="Στάθης Καπ" w:date="2023-02-25T20:57:00Z">
        <w:r w:rsidR="00024BE2" w:rsidRPr="00083299" w:rsidDel="00FD4776">
          <w:rPr>
            <w:lang w:val="el-GR"/>
          </w:rPr>
          <w:delText>Όπως</w:delText>
        </w:r>
        <w:r w:rsidRPr="00083299" w:rsidDel="00FD4776">
          <w:rPr>
            <w:lang w:val="el-GR"/>
          </w:rPr>
          <w:delText xml:space="preserve"> έχει αναφερθεί και στο Κεφάλαιο </w:delText>
        </w:r>
      </w:del>
      <w:ins w:id="5830" w:author="Στάθης Καπ" w:date="2023-02-25T20:57:00Z">
        <w:r w:rsidR="00FD4776">
          <w:rPr>
            <w:lang w:val="el-GR"/>
          </w:rPr>
          <w:t>Όπως αναφέρθηκε και στο Κεφάλαιο 2</w:t>
        </w:r>
      </w:ins>
      <w:del w:id="5831" w:author="Στάθης Καπ" w:date="2023-02-25T20:57:00Z">
        <w:r w:rsidRPr="00083299" w:rsidDel="00FD4776">
          <w:rPr>
            <w:lang w:val="el-GR"/>
          </w:rPr>
          <w:delText>2</w:delText>
        </w:r>
      </w:del>
      <w:r w:rsidRPr="00083299">
        <w:rPr>
          <w:lang w:val="el-GR"/>
        </w:rPr>
        <w:t xml:space="preserve">, </w:t>
      </w:r>
      <w:del w:id="5832" w:author="Στάθης Καπ" w:date="2023-02-25T21:00:00Z">
        <w:r w:rsidRPr="00083299" w:rsidDel="00FD4776">
          <w:rPr>
            <w:lang w:val="el-GR"/>
          </w:rPr>
          <w:delText xml:space="preserve">το </w:delText>
        </w:r>
      </w:del>
      <w:ins w:id="5833" w:author="Στάθης Καπ" w:date="2023-02-25T21:00:00Z">
        <w:r w:rsidR="00FD4776">
          <w:rPr>
            <w:lang w:val="el-GR"/>
          </w:rPr>
          <w:t>ένα</w:t>
        </w:r>
        <w:r w:rsidR="00FD4776" w:rsidRPr="00083299">
          <w:rPr>
            <w:lang w:val="el-GR"/>
          </w:rPr>
          <w:t xml:space="preserve"> </w:t>
        </w:r>
      </w:ins>
      <w:r w:rsidRPr="00083299">
        <w:rPr>
          <w:lang w:val="el-GR"/>
        </w:rPr>
        <w:t xml:space="preserve">Πρόβλημα Προσανατολισμού </w:t>
      </w:r>
      <w:ins w:id="5834" w:author="Στάθης Καπ" w:date="2023-02-25T20:57:00Z">
        <w:r w:rsidR="00FD4776">
          <w:rPr>
            <w:lang w:val="el-GR"/>
          </w:rPr>
          <w:t xml:space="preserve">μπορεί </w:t>
        </w:r>
      </w:ins>
      <w:ins w:id="5835" w:author="Στάθης Καπ" w:date="2023-02-25T20:58:00Z">
        <w:r w:rsidR="00FD4776">
          <w:rPr>
            <w:lang w:val="el-GR"/>
          </w:rPr>
          <w:t xml:space="preserve">να έχει σταθερή </w:t>
        </w:r>
      </w:ins>
      <w:ins w:id="5836" w:author="Στάθης Καπ" w:date="2023-02-25T20:59:00Z">
        <w:r w:rsidR="00FD4776">
          <w:rPr>
            <w:lang w:val="el-GR"/>
          </w:rPr>
          <w:t>αφετηρία</w:t>
        </w:r>
      </w:ins>
      <w:ins w:id="5837" w:author="Στάθης Καπ" w:date="2023-02-25T20:58:00Z">
        <w:r w:rsidR="00FD4776">
          <w:rPr>
            <w:lang w:val="el-GR"/>
          </w:rPr>
          <w:t xml:space="preserve"> και </w:t>
        </w:r>
      </w:ins>
      <w:ins w:id="5838" w:author="Στάθης Καπ" w:date="2023-02-25T20:59:00Z">
        <w:r w:rsidR="00FD4776">
          <w:rPr>
            <w:lang w:val="el-GR"/>
          </w:rPr>
          <w:t>τερματισμό</w:t>
        </w:r>
      </w:ins>
      <w:ins w:id="5839" w:author="Στάθης Καπ" w:date="2023-02-25T20:58:00Z">
        <w:r w:rsidR="00FD4776">
          <w:rPr>
            <w:lang w:val="el-GR"/>
          </w:rPr>
          <w:t xml:space="preserve">, σταθερή </w:t>
        </w:r>
      </w:ins>
      <w:ins w:id="5840" w:author="Στάθης Καπ" w:date="2023-02-25T20:59:00Z">
        <w:r w:rsidR="00FD4776">
          <w:rPr>
            <w:lang w:val="el-GR"/>
          </w:rPr>
          <w:t>αφετηρία</w:t>
        </w:r>
      </w:ins>
      <w:ins w:id="5841" w:author="Στάθης Καπ" w:date="2023-02-25T20:58:00Z">
        <w:r w:rsidR="00FD4776">
          <w:rPr>
            <w:lang w:val="el-GR"/>
          </w:rPr>
          <w:t xml:space="preserve"> χωρίς </w:t>
        </w:r>
      </w:ins>
      <w:ins w:id="5842" w:author="Στάθης Καπ" w:date="2023-02-25T20:59:00Z">
        <w:r w:rsidR="00FD4776">
          <w:rPr>
            <w:lang w:val="el-GR"/>
          </w:rPr>
          <w:t xml:space="preserve">τερματισμό </w:t>
        </w:r>
        <w:r w:rsidR="00FD4776" w:rsidRPr="00FD4776">
          <w:rPr>
            <w:lang w:val="el-GR"/>
            <w:rPrChange w:id="5843" w:author="Στάθης Καπ" w:date="2023-02-25T20:59:00Z">
              <w:rPr/>
            </w:rPrChange>
          </w:rPr>
          <w:t>(</w:t>
        </w:r>
        <w:r w:rsidR="00FD4776">
          <w:t>rooted</w:t>
        </w:r>
        <w:r w:rsidR="00FD4776" w:rsidRPr="00FD4776">
          <w:rPr>
            <w:lang w:val="el-GR"/>
            <w:rPrChange w:id="5844" w:author="Στάθης Καπ" w:date="2023-02-25T20:59:00Z">
              <w:rPr/>
            </w:rPrChange>
          </w:rPr>
          <w:t>)</w:t>
        </w:r>
        <w:r w:rsidR="00FD4776">
          <w:rPr>
            <w:lang w:val="el-GR"/>
          </w:rPr>
          <w:t xml:space="preserve"> ή </w:t>
        </w:r>
      </w:ins>
      <w:ins w:id="5845" w:author="Στάθης Καπ" w:date="2023-02-25T21:00:00Z">
        <w:r w:rsidR="0033194F">
          <w:rPr>
            <w:lang w:val="el-GR"/>
          </w:rPr>
          <w:t>να μην είναι γνωσ</w:t>
        </w:r>
      </w:ins>
      <w:ins w:id="5846" w:author="Στάθης Καπ" w:date="2023-02-25T21:01:00Z">
        <w:r w:rsidR="0033194F">
          <w:rPr>
            <w:lang w:val="el-GR"/>
          </w:rPr>
          <w:t xml:space="preserve">τή ούτε η αφετηρία ούτε ο τερματισμός. Όλα τα υποπροβλήματα λοιπόν αντιμετωπίζονται ως </w:t>
        </w:r>
        <w:r w:rsidR="0033194F">
          <w:t>rooted</w:t>
        </w:r>
        <w:r w:rsidR="0033194F" w:rsidRPr="0033194F">
          <w:rPr>
            <w:lang w:val="el-GR"/>
            <w:rPrChange w:id="5847" w:author="Στάθης Καπ" w:date="2023-02-25T21:02:00Z">
              <w:rPr/>
            </w:rPrChange>
          </w:rPr>
          <w:t xml:space="preserve"> </w:t>
        </w:r>
        <w:r w:rsidR="0033194F">
          <w:t>TOPTW</w:t>
        </w:r>
        <w:r w:rsidR="0033194F" w:rsidRPr="0033194F">
          <w:rPr>
            <w:lang w:val="el-GR"/>
            <w:rPrChange w:id="5848" w:author="Στάθης Καπ" w:date="2023-02-25T21:02:00Z">
              <w:rPr/>
            </w:rPrChange>
          </w:rPr>
          <w:t xml:space="preserve"> </w:t>
        </w:r>
        <w:r w:rsidR="0033194F">
          <w:rPr>
            <w:lang w:val="el-GR"/>
          </w:rPr>
          <w:t xml:space="preserve">δηλαδή </w:t>
        </w:r>
      </w:ins>
      <w:ins w:id="5849" w:author="Στάθης Καπ" w:date="2023-02-25T21:02:00Z">
        <w:r w:rsidR="0033194F">
          <w:rPr>
            <w:lang w:val="el-GR"/>
          </w:rPr>
          <w:t xml:space="preserve">οι διαδρομές είναι ανοικτές </w:t>
        </w:r>
      </w:ins>
      <w:ins w:id="5850" w:author="Στάθης Καπ" w:date="2023-03-12T15:06:00Z">
        <w:r w:rsidR="00646D34">
          <w:rPr>
            <w:lang w:val="el-GR"/>
          </w:rPr>
          <w:t>και</w:t>
        </w:r>
      </w:ins>
      <w:ins w:id="5851" w:author="Στάθης Καπ" w:date="2023-02-25T21:02:00Z">
        <w:r w:rsidR="0033194F">
          <w:rPr>
            <w:lang w:val="el-GR"/>
          </w:rPr>
          <w:t xml:space="preserve"> είναι δυνατή </w:t>
        </w:r>
      </w:ins>
      <w:ins w:id="5852" w:author="Στάθης Καπ" w:date="2023-02-25T21:03:00Z">
        <w:r w:rsidR="0033194F">
          <w:rPr>
            <w:lang w:val="el-GR"/>
          </w:rPr>
          <w:t>η εισαγωγή κόμβων</w:t>
        </w:r>
      </w:ins>
      <w:ins w:id="5853" w:author="Στάθης Καπ" w:date="2023-03-12T15:06:00Z">
        <w:r w:rsidR="00520C17">
          <w:rPr>
            <w:lang w:val="el-GR"/>
          </w:rPr>
          <w:t xml:space="preserve"> ακόμα</w:t>
        </w:r>
        <w:r w:rsidR="003E264F">
          <w:rPr>
            <w:lang w:val="el-GR"/>
          </w:rPr>
          <w:t xml:space="preserve"> και</w:t>
        </w:r>
      </w:ins>
      <w:ins w:id="5854" w:author="Στάθης Καπ" w:date="2023-02-25T21:03:00Z">
        <w:r w:rsidR="0033194F">
          <w:rPr>
            <w:lang w:val="el-GR"/>
          </w:rPr>
          <w:t xml:space="preserve"> στο τέλος </w:t>
        </w:r>
        <w:r w:rsidR="003156D9">
          <w:rPr>
            <w:lang w:val="el-GR"/>
          </w:rPr>
          <w:t>των</w:t>
        </w:r>
        <w:r w:rsidR="0033194F">
          <w:rPr>
            <w:lang w:val="el-GR"/>
          </w:rPr>
          <w:t xml:space="preserve"> </w:t>
        </w:r>
        <w:r w:rsidR="001C7483">
          <w:rPr>
            <w:lang w:val="el-GR"/>
          </w:rPr>
          <w:t>διαδρομών</w:t>
        </w:r>
        <w:r w:rsidR="0033194F">
          <w:rPr>
            <w:lang w:val="el-GR"/>
          </w:rPr>
          <w:t>.</w:t>
        </w:r>
      </w:ins>
      <w:del w:id="5855" w:author="Στάθης Καπ" w:date="2023-02-25T20:57:00Z">
        <w:r w:rsidRPr="00083299" w:rsidDel="00FD4776">
          <w:rPr>
            <w:lang w:val="el-GR"/>
          </w:rPr>
          <w:delText>είναι παρεμφερές με το Πρόβλημα Δρομολόγησης Οχημάτων (</w:delText>
        </w:r>
        <w:r w:rsidDel="00FD4776">
          <w:delText>VRP</w:delText>
        </w:r>
        <w:r w:rsidRPr="00083299" w:rsidDel="00FD4776">
          <w:rPr>
            <w:lang w:val="el-GR"/>
          </w:rPr>
          <w:delText xml:space="preserve">). Μια παραλλαγή του προβλήματος </w:delText>
        </w:r>
        <w:r w:rsidDel="00FD4776">
          <w:delText>VRP</w:delText>
        </w:r>
        <w:r w:rsidRPr="00083299" w:rsidDel="00FD4776">
          <w:rPr>
            <w:lang w:val="el-GR"/>
          </w:rPr>
          <w:delText xml:space="preserve"> είναι και το </w:delText>
        </w:r>
        <w:r w:rsidDel="00FD4776">
          <w:delText>Open</w:delText>
        </w:r>
        <w:r w:rsidRPr="00083299" w:rsidDel="00FD4776">
          <w:rPr>
            <w:lang w:val="el-GR"/>
          </w:rPr>
          <w:delText xml:space="preserve"> </w:delText>
        </w:r>
        <w:r w:rsidDel="00FD4776">
          <w:delText>VRP</w:delText>
        </w:r>
        <w:r w:rsidRPr="00083299" w:rsidDel="00FD4776">
          <w:rPr>
            <w:lang w:val="el-GR"/>
          </w:rPr>
          <w:delText xml:space="preserve"> στο οποίο η </w:delText>
        </w:r>
        <w:r w:rsidRPr="00083299" w:rsidDel="00FD4776">
          <w:rPr>
            <w:lang w:val="el-GR"/>
          </w:rPr>
          <w:lastRenderedPageBreak/>
          <w:delText xml:space="preserve">διαδρομή του οχήματος είναι ανοικτή δηλαδή δεν χρειάζεται το όχημα να γυρίσει σε κάποιο </w:delText>
        </w:r>
      </w:del>
      <w:del w:id="5856" w:author="Στάθης Καπ" w:date="2023-02-15T02:20:00Z">
        <w:r w:rsidDel="00E632CD">
          <w:delText>depot</w:delText>
        </w:r>
        <w:r w:rsidRPr="00083299" w:rsidDel="00E632CD">
          <w:rPr>
            <w:lang w:val="el-GR"/>
          </w:rPr>
          <w:delText xml:space="preserve"> </w:delText>
        </w:r>
      </w:del>
      <w:del w:id="5857" w:author="Στάθης Καπ" w:date="2023-02-25T20:57:00Z">
        <w:r w:rsidRPr="00083299" w:rsidDel="00FD4776">
          <w:rPr>
            <w:lang w:val="el-GR"/>
          </w:rPr>
          <w:delText xml:space="preserve">και μέχρι να </w:delText>
        </w:r>
        <w:r w:rsidR="00D20006" w:rsidRPr="00083299" w:rsidDel="00FD4776">
          <w:rPr>
            <w:lang w:val="el-GR"/>
          </w:rPr>
          <w:delText>τελειώσει</w:delText>
        </w:r>
        <w:r w:rsidRPr="00083299" w:rsidDel="00FD4776">
          <w:rPr>
            <w:lang w:val="el-GR"/>
          </w:rPr>
          <w:delText xml:space="preserve"> το </w:delText>
        </w:r>
      </w:del>
      <w:del w:id="5858" w:author="Στάθης Καπ" w:date="2023-02-15T02:20:00Z">
        <w:r w:rsidRPr="007C0FF2" w:rsidDel="001523FD">
          <w:rPr>
            <w:highlight w:val="yellow"/>
            <w:rPrChange w:id="5859" w:author=" " w:date="2023-02-01T06:01:00Z">
              <w:rPr/>
            </w:rPrChange>
          </w:rPr>
          <w:delText>time</w:delText>
        </w:r>
        <w:r w:rsidRPr="007C0FF2" w:rsidDel="001523FD">
          <w:rPr>
            <w:highlight w:val="yellow"/>
            <w:lang w:val="el-GR"/>
            <w:rPrChange w:id="5860" w:author=" " w:date="2023-02-01T06:01:00Z">
              <w:rPr>
                <w:lang w:val="el-GR"/>
              </w:rPr>
            </w:rPrChange>
          </w:rPr>
          <w:delText xml:space="preserve"> </w:delText>
        </w:r>
        <w:r w:rsidRPr="007C0FF2" w:rsidDel="001523FD">
          <w:rPr>
            <w:highlight w:val="yellow"/>
            <w:rPrChange w:id="5861" w:author=" " w:date="2023-02-01T06:01:00Z">
              <w:rPr/>
            </w:rPrChange>
          </w:rPr>
          <w:delText>budget</w:delText>
        </w:r>
        <w:r w:rsidRPr="00083299" w:rsidDel="001523FD">
          <w:rPr>
            <w:lang w:val="el-GR"/>
          </w:rPr>
          <w:delText xml:space="preserve"> </w:delText>
        </w:r>
      </w:del>
      <w:del w:id="5862" w:author="Στάθης Καπ" w:date="2023-02-25T20:57:00Z">
        <w:r w:rsidRPr="00083299" w:rsidDel="00FD4776">
          <w:rPr>
            <w:lang w:val="el-GR"/>
          </w:rPr>
          <w:delText xml:space="preserve">του, </w:delText>
        </w:r>
      </w:del>
      <w:del w:id="5863" w:author="Στάθης Καπ" w:date="2023-02-15T02:20:00Z">
        <w:r w:rsidRPr="00083299" w:rsidDel="009F20AF">
          <w:rPr>
            <w:lang w:val="el-GR"/>
          </w:rPr>
          <w:delText xml:space="preserve">το όχημα </w:delText>
        </w:r>
      </w:del>
      <w:del w:id="5864" w:author="Στάθης Καπ" w:date="2023-02-25T20:57:00Z">
        <w:r w:rsidR="00424CE1" w:rsidRPr="00083299" w:rsidDel="00FD4776">
          <w:rPr>
            <w:lang w:val="el-GR"/>
          </w:rPr>
          <w:delText>συνεχίζει</w:delText>
        </w:r>
        <w:r w:rsidRPr="00083299" w:rsidDel="00FD4776">
          <w:rPr>
            <w:lang w:val="el-GR"/>
          </w:rPr>
          <w:delText xml:space="preserve"> και επισκέπτεται τους στόχους του</w:delText>
        </w:r>
        <w:r w:rsidR="00083299" w:rsidDel="00FD4776">
          <w:rPr>
            <w:lang w:val="el-GR"/>
          </w:rPr>
          <w:delText>.</w:delText>
        </w:r>
      </w:del>
    </w:p>
    <w:p w14:paraId="67403AA3" w14:textId="5064D29C" w:rsidR="00083299" w:rsidRDefault="00620D3E" w:rsidP="0060093E">
      <w:pPr>
        <w:ind w:firstLine="720"/>
        <w:rPr>
          <w:lang w:val="el-GR"/>
        </w:rPr>
        <w:pPrChange w:id="5865" w:author="Στάθης Καπ" w:date="2023-03-13T04:22:00Z">
          <w:pPr/>
        </w:pPrChange>
      </w:pPr>
      <w:del w:id="5866" w:author="Στάθης Καπ" w:date="2023-02-25T21:04:00Z">
        <w:r w:rsidRPr="00971577" w:rsidDel="00FD47DD">
          <w:rPr>
            <w:lang w:val="el-GR"/>
          </w:rPr>
          <w:delText>Παρόλα</w:delText>
        </w:r>
        <w:r w:rsidR="00747DF6" w:rsidRPr="00971577" w:rsidDel="00FD47DD">
          <w:rPr>
            <w:lang w:val="el-GR"/>
          </w:rPr>
          <w:delText xml:space="preserve"> αυτά</w:delText>
        </w:r>
        <w:r w:rsidR="00AC3449" w:rsidDel="00FD47DD">
          <w:rPr>
            <w:lang w:val="el-GR"/>
          </w:rPr>
          <w:delText>, στην τρέχουσα περίπτωση</w:delText>
        </w:r>
        <w:r w:rsidR="00747DF6" w:rsidRPr="00971577" w:rsidDel="00FD47DD">
          <w:rPr>
            <w:lang w:val="el-GR"/>
          </w:rPr>
          <w:delText xml:space="preserve"> τα πράγματα δεν </w:delText>
        </w:r>
        <w:r w:rsidR="00C47640" w:rsidRPr="00971577" w:rsidDel="00FD47DD">
          <w:rPr>
            <w:lang w:val="el-GR"/>
          </w:rPr>
          <w:delText>είναι</w:delText>
        </w:r>
        <w:r w:rsidR="00747DF6" w:rsidRPr="00971577" w:rsidDel="00FD47DD">
          <w:rPr>
            <w:lang w:val="el-GR"/>
          </w:rPr>
          <w:delText xml:space="preserve"> τόσο απλά.</w:delText>
        </w:r>
      </w:del>
      <w:ins w:id="5867" w:author="Στάθης Καπ" w:date="2023-02-25T21:04:00Z">
        <w:r w:rsidR="00FD47DD">
          <w:rPr>
            <w:lang w:val="el-GR"/>
          </w:rPr>
          <w:t xml:space="preserve">Φυσικά, η </w:t>
        </w:r>
      </w:ins>
      <w:ins w:id="5868" w:author="Στάθης Καπ" w:date="2023-02-25T21:07:00Z">
        <w:r w:rsidR="00FD47DD">
          <w:rPr>
            <w:lang w:val="el-GR"/>
          </w:rPr>
          <w:t xml:space="preserve">μετατροπή των υποπροβλημάτων σε </w:t>
        </w:r>
        <w:r w:rsidR="00FD47DD">
          <w:t>rooted</w:t>
        </w:r>
        <w:r w:rsidR="00FD47DD" w:rsidRPr="00FD47DD">
          <w:rPr>
            <w:lang w:val="el-GR"/>
            <w:rPrChange w:id="5869" w:author="Στάθης Καπ" w:date="2023-02-25T21:07:00Z">
              <w:rPr/>
            </w:rPrChange>
          </w:rPr>
          <w:t xml:space="preserve"> </w:t>
        </w:r>
        <w:r w:rsidR="00FD47DD">
          <w:t>TOPTW</w:t>
        </w:r>
        <w:r w:rsidR="00FD47DD">
          <w:rPr>
            <w:lang w:val="el-GR"/>
          </w:rPr>
          <w:t xml:space="preserve"> </w:t>
        </w:r>
      </w:ins>
      <w:ins w:id="5870" w:author="Στάθης Καπ" w:date="2023-02-25T21:09:00Z">
        <w:r w:rsidR="00FD47DD">
          <w:rPr>
            <w:lang w:val="el-GR"/>
          </w:rPr>
          <w:t>μπορεί να χειροτερέψει τη</w:t>
        </w:r>
      </w:ins>
      <w:ins w:id="5871" w:author="Στάθης Καπ" w:date="2023-02-25T21:10:00Z">
        <w:r w:rsidR="00FA2D9E">
          <w:rPr>
            <w:lang w:val="el-GR"/>
          </w:rPr>
          <w:t>ν ποιότητα</w:t>
        </w:r>
      </w:ins>
      <w:ins w:id="5872" w:author="Στάθης Καπ" w:date="2023-02-25T21:09:00Z">
        <w:r w:rsidR="00FD47DD">
          <w:rPr>
            <w:lang w:val="el-GR"/>
          </w:rPr>
          <w:t xml:space="preserve"> των λ</w:t>
        </w:r>
      </w:ins>
      <w:ins w:id="5873" w:author="Στάθης Καπ" w:date="2023-02-25T21:10:00Z">
        <w:r w:rsidR="00FD47DD">
          <w:rPr>
            <w:lang w:val="el-GR"/>
          </w:rPr>
          <w:t>ύσεων καθώς ό</w:t>
        </w:r>
      </w:ins>
      <w:del w:id="5874" w:author="Στάθης Καπ" w:date="2023-02-25T21:10:00Z">
        <w:r w:rsidR="00747DF6" w:rsidRPr="00971577" w:rsidDel="00FD47DD">
          <w:rPr>
            <w:lang w:val="el-GR"/>
          </w:rPr>
          <w:delText xml:space="preserve"> </w:delText>
        </w:r>
        <w:r w:rsidR="006A3080" w:rsidRPr="00971577" w:rsidDel="00FD47DD">
          <w:rPr>
            <w:lang w:val="el-GR"/>
          </w:rPr>
          <w:delText>Ό</w:delText>
        </w:r>
      </w:del>
      <w:r w:rsidR="006A3080" w:rsidRPr="00971577">
        <w:rPr>
          <w:lang w:val="el-GR"/>
        </w:rPr>
        <w:t>πως</w:t>
      </w:r>
      <w:r w:rsidR="00747DF6" w:rsidRPr="00971577">
        <w:rPr>
          <w:lang w:val="el-GR"/>
        </w:rPr>
        <w:t xml:space="preserve"> είναι μη αποδοτικό το να </w:t>
      </w:r>
      <w:r w:rsidR="00A80EDA">
        <w:rPr>
          <w:lang w:val="el-GR"/>
        </w:rPr>
        <w:t>γυρίσει μια διαδρομή πίσω στ</w:t>
      </w:r>
      <w:ins w:id="5875" w:author="Στάθης Καπ" w:date="2023-02-24T07:23:00Z">
        <w:r w:rsidR="00371114">
          <w:rPr>
            <w:lang w:val="el-GR"/>
          </w:rPr>
          <w:t>ην αφετηρία</w:t>
        </w:r>
      </w:ins>
      <w:del w:id="5876" w:author="Στάθης Καπ" w:date="2023-02-24T07:23:00Z">
        <w:r w:rsidR="00A80EDA" w:rsidDel="00371114">
          <w:rPr>
            <w:lang w:val="el-GR"/>
          </w:rPr>
          <w:delText xml:space="preserve">ο </w:delText>
        </w:r>
        <w:r w:rsidR="00A80EDA" w:rsidDel="00371114">
          <w:delText>depot</w:delText>
        </w:r>
      </w:del>
      <w:r w:rsidR="00747DF6" w:rsidRPr="00971577">
        <w:rPr>
          <w:lang w:val="el-GR"/>
        </w:rPr>
        <w:t xml:space="preserve">, </w:t>
      </w:r>
      <w:r w:rsidR="00C47640" w:rsidRPr="00971577">
        <w:rPr>
          <w:lang w:val="el-GR"/>
        </w:rPr>
        <w:t>άλλο</w:t>
      </w:r>
      <w:r w:rsidR="00747DF6" w:rsidRPr="00971577">
        <w:rPr>
          <w:lang w:val="el-GR"/>
        </w:rPr>
        <w:t xml:space="preserve"> τόσο </w:t>
      </w:r>
      <w:r w:rsidR="00C47640" w:rsidRPr="00971577">
        <w:rPr>
          <w:lang w:val="el-GR"/>
        </w:rPr>
        <w:t>είναι</w:t>
      </w:r>
      <w:r w:rsidR="00747DF6" w:rsidRPr="00971577">
        <w:rPr>
          <w:lang w:val="el-GR"/>
        </w:rPr>
        <w:t xml:space="preserve"> και το </w:t>
      </w:r>
      <w:r w:rsidR="007963C1">
        <w:rPr>
          <w:lang w:val="el-GR"/>
        </w:rPr>
        <w:t xml:space="preserve">να προστίθενται κόμβοι </w:t>
      </w:r>
      <w:r w:rsidR="00747DF6" w:rsidRPr="00971577">
        <w:rPr>
          <w:lang w:val="el-GR"/>
        </w:rPr>
        <w:t xml:space="preserve">χωρίς </w:t>
      </w:r>
      <w:r w:rsidR="007963C1">
        <w:rPr>
          <w:lang w:val="el-GR"/>
        </w:rPr>
        <w:t xml:space="preserve">να λαμβάνεται </w:t>
      </w:r>
      <w:r w:rsidR="00747DF6" w:rsidRPr="00971577">
        <w:rPr>
          <w:lang w:val="el-GR"/>
        </w:rPr>
        <w:t xml:space="preserve">καθόλου </w:t>
      </w:r>
      <w:r w:rsidR="00F81355" w:rsidRPr="00971577">
        <w:rPr>
          <w:lang w:val="el-GR"/>
        </w:rPr>
        <w:t>υπόψιν</w:t>
      </w:r>
      <w:r w:rsidR="00747DF6" w:rsidRPr="00971577">
        <w:rPr>
          <w:lang w:val="el-GR"/>
        </w:rPr>
        <w:t xml:space="preserve"> το που βρίσκονται οι κόμβοι του επόμενου </w:t>
      </w:r>
      <w:ins w:id="5877" w:author="Στάθης Καπ" w:date="2023-02-25T21:10:00Z">
        <w:r w:rsidR="0025249D">
          <w:rPr>
            <w:lang w:val="el-GR"/>
          </w:rPr>
          <w:t>υπο</w:t>
        </w:r>
      </w:ins>
      <w:r w:rsidR="00747DF6" w:rsidRPr="00971577">
        <w:rPr>
          <w:lang w:val="el-GR"/>
        </w:rPr>
        <w:t xml:space="preserve">προβλήματος. Στη χειρότερη περίπτωση, οι κόμβοι του επόμενου προβλήματος μπορεί να βρίσκονται εντελώς αντίθετα από την </w:t>
      </w:r>
      <w:r w:rsidR="00B62E91" w:rsidRPr="00971577">
        <w:rPr>
          <w:lang w:val="el-GR"/>
        </w:rPr>
        <w:t>κατεύθυνση</w:t>
      </w:r>
      <w:r w:rsidR="00747DF6" w:rsidRPr="00971577">
        <w:rPr>
          <w:lang w:val="el-GR"/>
        </w:rPr>
        <w:t xml:space="preserve"> που ακολουθεί η τρέχουσα διαδρομή. Για το λόγο αυτό, χρειαζόταν ένας τρόπος να οδηγηθεί η τρέχουσα διαδρομή προς τη σωστή κατεύθυνση αλλά χωρίς την εισαγωγή </w:t>
      </w:r>
      <w:r w:rsidR="009F1501">
        <w:rPr>
          <w:lang w:val="el-GR"/>
        </w:rPr>
        <w:t xml:space="preserve">ενός τελικού </w:t>
      </w:r>
      <w:ins w:id="5878" w:author="Στάθης Καπ" w:date="2023-02-24T07:24:00Z">
        <w:r w:rsidR="00371114">
          <w:rPr>
            <w:lang w:val="el-GR"/>
          </w:rPr>
          <w:t xml:space="preserve">κόμβου, </w:t>
        </w:r>
      </w:ins>
      <w:ins w:id="5879" w:author="Στάθης Καπ" w:date="2023-02-25T21:11:00Z">
        <w:r w:rsidR="00BE1442">
          <w:rPr>
            <w:lang w:val="el-GR"/>
          </w:rPr>
          <w:t>που θα</w:t>
        </w:r>
      </w:ins>
      <w:ins w:id="5880" w:author="Στάθης Καπ" w:date="2023-02-24T07:24:00Z">
        <w:r w:rsidR="00371114">
          <w:rPr>
            <w:lang w:val="el-GR"/>
          </w:rPr>
          <w:t xml:space="preserve"> δ</w:t>
        </w:r>
      </w:ins>
      <w:ins w:id="5881" w:author="Στάθης Καπ" w:date="2023-02-25T21:11:00Z">
        <w:r w:rsidR="00BE1442">
          <w:rPr>
            <w:lang w:val="el-GR"/>
          </w:rPr>
          <w:t>έσμευε</w:t>
        </w:r>
      </w:ins>
      <w:ins w:id="5882" w:author="Στάθης Καπ" w:date="2023-02-24T07:25:00Z">
        <w:r w:rsidR="00371114">
          <w:rPr>
            <w:lang w:val="el-GR"/>
          </w:rPr>
          <w:t xml:space="preserve"> σημαντικό χρόνο </w:t>
        </w:r>
      </w:ins>
      <w:ins w:id="5883" w:author="Στάθης Καπ" w:date="2023-02-25T21:12:00Z">
        <w:r w:rsidR="00BE1442">
          <w:rPr>
            <w:lang w:val="el-GR"/>
          </w:rPr>
          <w:t>από την επίσκεψη</w:t>
        </w:r>
      </w:ins>
      <w:ins w:id="5884" w:author="Στάθης Καπ" w:date="2023-02-24T07:25:00Z">
        <w:r w:rsidR="00371114">
          <w:rPr>
            <w:lang w:val="el-GR"/>
          </w:rPr>
          <w:t xml:space="preserve"> κερδοφόρων κόμβων.</w:t>
        </w:r>
      </w:ins>
      <w:del w:id="5885" w:author="Στάθης Καπ" w:date="2023-02-24T07:24:00Z">
        <w:r w:rsidR="009F1501" w:rsidDel="00371114">
          <w:rPr>
            <w:lang w:val="el-GR"/>
          </w:rPr>
          <w:delText>κόμβου που θα καταλαμβάνει σημαντικό χρόνο από αυτήν.</w:delText>
        </w:r>
      </w:del>
    </w:p>
    <w:p w14:paraId="1F82A618" w14:textId="5C6A159D" w:rsidR="002D1148" w:rsidRDefault="003414D5" w:rsidP="0060093E">
      <w:pPr>
        <w:ind w:firstLine="720"/>
        <w:rPr>
          <w:lang w:val="el-GR"/>
        </w:rPr>
        <w:pPrChange w:id="5886" w:author="Στάθης Καπ" w:date="2023-03-13T04:22:00Z">
          <w:pPr/>
        </w:pPrChange>
      </w:pPr>
      <w:r>
        <w:rPr>
          <w:lang w:val="el-GR"/>
        </w:rPr>
        <w:t>Ό</w:t>
      </w:r>
      <w:r w:rsidR="00971577" w:rsidRPr="001A2EA4">
        <w:rPr>
          <w:lang w:val="el-GR"/>
        </w:rPr>
        <w:t xml:space="preserve">πως </w:t>
      </w:r>
      <w:ins w:id="5887" w:author="Στάθης Καπ" w:date="2023-02-01T06:01:00Z">
        <w:r w:rsidR="00C873A9">
          <w:rPr>
            <w:lang w:val="el-GR"/>
          </w:rPr>
          <w:t>αναλύθηκε</w:t>
        </w:r>
      </w:ins>
      <w:del w:id="5888" w:author="Στάθης Καπ" w:date="2023-02-01T06:01:00Z">
        <w:r w:rsidR="00B479E7" w:rsidRPr="001A2EA4">
          <w:rPr>
            <w:lang w:val="el-GR"/>
          </w:rPr>
          <w:delText>περιεγράφηκε</w:delText>
        </w:r>
      </w:del>
      <w:r w:rsidR="00971577" w:rsidRPr="001A2EA4">
        <w:rPr>
          <w:lang w:val="el-GR"/>
        </w:rPr>
        <w:t xml:space="preserve"> στο Κεφάλαιο 3, σε κάθε επανάληψη της Τοπικής Αναζήτησης του </w:t>
      </w:r>
      <w:r w:rsidR="00971577">
        <w:t>ILS</w:t>
      </w:r>
      <w:r w:rsidR="00971577" w:rsidRPr="001A2EA4">
        <w:rPr>
          <w:lang w:val="el-GR"/>
        </w:rPr>
        <w:t>, υπολογίζεται η καλύτερη θέση εισαγωγής για κάθε κόμβο, δηλαδή η θέση</w:t>
      </w:r>
      <w:r w:rsidR="001A2EA4">
        <w:rPr>
          <w:lang w:val="el-GR"/>
        </w:rPr>
        <w:t xml:space="preserve"> </w:t>
      </w:r>
      <w:r w:rsidR="001A2EA4" w:rsidRPr="00A25E99">
        <w:rPr>
          <w:lang w:val="el-GR"/>
        </w:rPr>
        <w:t xml:space="preserve">με το μικρότερο </w:t>
      </w:r>
      <w:r w:rsidR="001A2EA4">
        <w:t>minShift</w:t>
      </w:r>
      <w:r w:rsidR="001A2EA4" w:rsidRPr="00A25E99">
        <w:rPr>
          <w:lang w:val="el-GR"/>
        </w:rPr>
        <w:t xml:space="preserve"> και στη συνέχεια επιλέγεται ο κόμβος με το </w:t>
      </w:r>
      <w:r w:rsidR="003C3C40" w:rsidRPr="00A25E99">
        <w:rPr>
          <w:lang w:val="el-GR"/>
        </w:rPr>
        <w:t>μεγαλύτερο</w:t>
      </w:r>
      <w:r w:rsidR="00A25E99">
        <w:rPr>
          <w:lang w:val="el-GR"/>
        </w:rPr>
        <w:t xml:space="preserve">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m:t>
        </m:r>
        <m:f>
          <m:fPr>
            <m:ctrlPr>
              <w:rPr>
                <w:rFonts w:ascii="Cambria Math" w:hAnsi="Cambria Math"/>
                <w:i/>
                <w:lang w:val="el-GR"/>
              </w:rPr>
            </m:ctrlPr>
          </m:fPr>
          <m:num>
            <m:r>
              <w:rPr>
                <w:rFonts w:ascii="Cambria Math" w:hAnsi="Cambria Math"/>
                <w:lang w:val="el-GR"/>
              </w:rPr>
              <m:t>profi</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2</m:t>
                </m:r>
              </m:sup>
            </m:sSubSup>
          </m:num>
          <m:den>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den>
        </m:f>
      </m:oMath>
      <w:del w:id="5889" w:author="Στάθης Καπ" w:date="2023-03-08T05:13:00Z">
        <w:r w:rsidR="001A2EA4" w:rsidRPr="00A25E99" w:rsidDel="00285D35">
          <w:rPr>
            <w:lang w:val="el-GR"/>
          </w:rPr>
          <w:delText xml:space="preserve">. Το </w:delText>
        </w:r>
        <w:r w:rsidR="001A2EA4" w:rsidDel="00285D35">
          <w:delText>minShift</w:delText>
        </w:r>
        <w:r w:rsidR="001A2EA4" w:rsidRPr="00A25E99" w:rsidDel="00285D35">
          <w:rPr>
            <w:lang w:val="el-GR"/>
          </w:rPr>
          <w:delText xml:space="preserve"> παίζει έναν ρόλο στην επιλογή του κόμβου που θα εισαχθεί αλλά λιγότερο σημαντικό από το </w:delText>
        </w:r>
        <w:r w:rsidR="001A2EA4" w:rsidDel="00285D35">
          <w:delText>profit</w:delText>
        </w:r>
      </w:del>
      <w:r w:rsidR="002D1148" w:rsidRPr="002D1148">
        <w:rPr>
          <w:lang w:val="el-GR"/>
        </w:rPr>
        <w:t>.</w:t>
      </w:r>
      <w:r w:rsidR="00866244" w:rsidRPr="00866244">
        <w:rPr>
          <w:lang w:val="el-GR"/>
        </w:rPr>
        <w:t xml:space="preserve"> </w:t>
      </w:r>
      <w:ins w:id="5890" w:author="Στάθης Καπ" w:date="2023-03-08T05:14:00Z">
        <w:r w:rsidR="00285D35">
          <w:rPr>
            <w:lang w:val="el-GR"/>
          </w:rPr>
          <w:t>Η χρονική ολίσθηση</w:t>
        </w:r>
      </w:ins>
      <w:del w:id="5891" w:author="Στάθης Καπ" w:date="2023-03-08T05:14:00Z">
        <w:r w:rsidR="002D1148" w:rsidRPr="002D1148" w:rsidDel="00285D35">
          <w:rPr>
            <w:lang w:val="el-GR"/>
          </w:rPr>
          <w:delText xml:space="preserve">Το </w:delText>
        </w:r>
      </w:del>
      <w:del w:id="5892" w:author="Στάθης Καπ" w:date="2023-03-08T05:13:00Z">
        <w:r w:rsidR="00DB7B47" w:rsidDel="00285D35">
          <w:delText>shift</w:delText>
        </w:r>
        <w:r w:rsidR="002D1148" w:rsidRPr="002D1148" w:rsidDel="00285D35">
          <w:rPr>
            <w:lang w:val="el-GR"/>
          </w:rPr>
          <w:delText xml:space="preserve"> </w:delText>
        </w:r>
      </w:del>
      <w:ins w:id="5893" w:author="Στάθης Καπ" w:date="2023-03-08T05:13:00Z">
        <w:r w:rsidR="00285D35" w:rsidRPr="002D1148">
          <w:rPr>
            <w:lang w:val="el-GR"/>
          </w:rPr>
          <w:t xml:space="preserve"> </w:t>
        </w:r>
      </w:ins>
      <w:r w:rsidR="002D1148" w:rsidRPr="002D1148">
        <w:rPr>
          <w:lang w:val="el-GR"/>
        </w:rPr>
        <w:t xml:space="preserve">της εισαγωγής ενός κόμβου </w:t>
      </w:r>
      <w:r w:rsidR="002D1148">
        <w:t>j</w:t>
      </w:r>
      <w:r w:rsidR="002D1148" w:rsidRPr="002D1148">
        <w:rPr>
          <w:lang w:val="el-GR"/>
        </w:rPr>
        <w:t xml:space="preserve"> μεταξύ των κόμβων </w:t>
      </w:r>
      <w:r w:rsidR="002D1148">
        <w:t>i</w:t>
      </w:r>
      <w:r w:rsidR="002D1148" w:rsidRPr="002D1148">
        <w:rPr>
          <w:lang w:val="el-GR"/>
        </w:rPr>
        <w:t xml:space="preserve"> και </w:t>
      </w:r>
      <w:r w:rsidR="002D1148">
        <w:t>k</w:t>
      </w:r>
      <w:r w:rsidR="002D1148" w:rsidRPr="002D1148">
        <w:rPr>
          <w:lang w:val="el-GR"/>
        </w:rPr>
        <w:t xml:space="preserve"> υπολογίζεται από τη σχέση</w:t>
      </w:r>
      <w:r w:rsidR="00866244" w:rsidRPr="00866244">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894"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1"/>
        <w:gridCol w:w="7593"/>
        <w:gridCol w:w="634"/>
        <w:tblGridChange w:id="5895">
          <w:tblGrid>
            <w:gridCol w:w="618"/>
            <w:gridCol w:w="7601"/>
            <w:gridCol w:w="619"/>
          </w:tblGrid>
        </w:tblGridChange>
      </w:tblGrid>
      <w:tr w:rsidR="00E6705C" w14:paraId="1A90FBC2" w14:textId="77777777" w:rsidTr="00603993">
        <w:trPr>
          <w:ins w:id="5896" w:author="Στάθης Καπ" w:date="2023-02-01T21:30:00Z"/>
        </w:trPr>
        <w:tc>
          <w:tcPr>
            <w:tcW w:w="350" w:type="pct"/>
            <w:tcPrChange w:id="5897" w:author="Στάθης Καπ" w:date="2023-02-01T08:48:00Z">
              <w:tcPr>
                <w:tcW w:w="350" w:type="pct"/>
              </w:tcPr>
            </w:tcPrChange>
          </w:tcPr>
          <w:p w14:paraId="5828EDF2" w14:textId="77777777" w:rsidR="00E6705C" w:rsidRDefault="00E6705C">
            <w:pPr>
              <w:spacing w:after="160"/>
              <w:rPr>
                <w:ins w:id="5898" w:author="Στάθης Καπ" w:date="2023-02-01T21:30:00Z"/>
                <w:lang w:val="el-GR"/>
              </w:rPr>
              <w:pPrChange w:id="5899" w:author="Στάθης Καπ" w:date="2023-02-01T08:46:00Z">
                <w:pPr/>
              </w:pPrChange>
            </w:pPr>
          </w:p>
        </w:tc>
        <w:tc>
          <w:tcPr>
            <w:tcW w:w="4300" w:type="pct"/>
            <w:tcPrChange w:id="5900" w:author="Στάθης Καπ" w:date="2023-02-01T08:48:00Z">
              <w:tcPr>
                <w:tcW w:w="4300" w:type="pct"/>
              </w:tcPr>
            </w:tcPrChange>
          </w:tcPr>
          <w:p w14:paraId="353D3C00" w14:textId="4E192304" w:rsidR="00E6705C" w:rsidRPr="005846FF" w:rsidRDefault="00E6705C">
            <w:pPr>
              <w:spacing w:after="160"/>
              <w:rPr>
                <w:ins w:id="5901" w:author="Στάθης Καπ" w:date="2023-02-01T21:30:00Z"/>
                <w:lang w:val="el-GR"/>
              </w:rPr>
              <w:pPrChange w:id="5902" w:author="Στάθης Καπ" w:date="2023-02-01T08:46:00Z">
                <w:pPr/>
              </w:pPrChange>
            </w:pPr>
            <m:oMathPara>
              <m:oMath>
                <m:r>
                  <w:ins w:id="5903" w:author="Στάθης Καπ" w:date="2023-02-01T21:30:00Z">
                    <w:rPr>
                      <w:rFonts w:ascii="Cambria Math" w:hAnsi="Cambria Math"/>
                      <w:lang w:val="el-GR"/>
                    </w:rPr>
                    <m:t>shif</m:t>
                  </w:ins>
                </m:r>
                <m:sSub>
                  <m:sSubPr>
                    <m:ctrlPr>
                      <w:ins w:id="5904" w:author="Στάθης Καπ" w:date="2023-02-01T21:30:00Z">
                        <w:rPr>
                          <w:rFonts w:ascii="Cambria Math" w:hAnsi="Cambria Math"/>
                          <w:i/>
                          <w:lang w:val="el-GR"/>
                        </w:rPr>
                      </w:ins>
                    </m:ctrlPr>
                  </m:sSubPr>
                  <m:e>
                    <m:r>
                      <w:ins w:id="5905" w:author="Στάθης Καπ" w:date="2023-02-01T21:30:00Z">
                        <w:rPr>
                          <w:rFonts w:ascii="Cambria Math" w:hAnsi="Cambria Math"/>
                          <w:lang w:val="el-GR"/>
                        </w:rPr>
                        <m:t>t</m:t>
                      </w:ins>
                    </m:r>
                  </m:e>
                  <m:sub>
                    <m:r>
                      <w:ins w:id="5906" w:author="Στάθης Καπ" w:date="2023-02-01T21:30:00Z">
                        <w:rPr>
                          <w:rFonts w:ascii="Cambria Math" w:hAnsi="Cambria Math"/>
                          <w:lang w:val="el-GR"/>
                        </w:rPr>
                        <m:t>j</m:t>
                      </w:ins>
                    </m:r>
                  </m:sub>
                </m:sSub>
                <m:r>
                  <w:ins w:id="5907" w:author="Στάθης Καπ" w:date="2023-02-01T21:30:00Z">
                    <w:rPr>
                      <w:rFonts w:ascii="Cambria Math" w:hAnsi="Cambria Math"/>
                      <w:lang w:val="el-GR"/>
                    </w:rPr>
                    <m:t>=travelTim</m:t>
                  </w:ins>
                </m:r>
                <m:sSub>
                  <m:sSubPr>
                    <m:ctrlPr>
                      <w:ins w:id="5908" w:author="Στάθης Καπ" w:date="2023-02-01T21:30:00Z">
                        <w:rPr>
                          <w:rFonts w:ascii="Cambria Math" w:hAnsi="Cambria Math"/>
                          <w:i/>
                        </w:rPr>
                      </w:ins>
                    </m:ctrlPr>
                  </m:sSubPr>
                  <m:e>
                    <m:r>
                      <w:ins w:id="5909" w:author="Στάθης Καπ" w:date="2023-02-01T21:30:00Z">
                        <w:rPr>
                          <w:rFonts w:ascii="Cambria Math" w:hAnsi="Cambria Math"/>
                        </w:rPr>
                        <m:t>e</m:t>
                      </w:ins>
                    </m:r>
                  </m:e>
                  <m:sub>
                    <m:r>
                      <w:ins w:id="5910" w:author="Στάθης Καπ" w:date="2023-02-01T21:30:00Z">
                        <w:rPr>
                          <w:rFonts w:ascii="Cambria Math" w:hAnsi="Cambria Math"/>
                        </w:rPr>
                        <m:t>i→j</m:t>
                      </w:ins>
                    </m:r>
                  </m:sub>
                </m:sSub>
                <m:r>
                  <w:ins w:id="5911" w:author="Στάθης Καπ" w:date="2023-02-01T21:30:00Z">
                    <w:rPr>
                      <w:rFonts w:ascii="Cambria Math" w:hAnsi="Cambria Math"/>
                      <w:lang w:val="el-GR"/>
                    </w:rPr>
                    <m:t>+wai</m:t>
                  </w:ins>
                </m:r>
                <m:sSub>
                  <m:sSubPr>
                    <m:ctrlPr>
                      <w:ins w:id="5912" w:author="Στάθης Καπ" w:date="2023-02-01T21:30:00Z">
                        <w:rPr>
                          <w:rFonts w:ascii="Cambria Math" w:hAnsi="Cambria Math"/>
                          <w:i/>
                          <w:lang w:val="el-GR"/>
                        </w:rPr>
                      </w:ins>
                    </m:ctrlPr>
                  </m:sSubPr>
                  <m:e>
                    <m:r>
                      <w:ins w:id="5913" w:author="Στάθης Καπ" w:date="2023-02-01T21:30:00Z">
                        <w:rPr>
                          <w:rFonts w:ascii="Cambria Math" w:hAnsi="Cambria Math"/>
                          <w:lang w:val="el-GR"/>
                        </w:rPr>
                        <m:t>t</m:t>
                      </w:ins>
                    </m:r>
                  </m:e>
                  <m:sub>
                    <m:r>
                      <w:ins w:id="5914" w:author="Στάθης Καπ" w:date="2023-02-01T21:30:00Z">
                        <w:rPr>
                          <w:rFonts w:ascii="Cambria Math" w:hAnsi="Cambria Math"/>
                          <w:lang w:val="el-GR"/>
                        </w:rPr>
                        <m:t>j</m:t>
                      </w:ins>
                    </m:r>
                  </m:sub>
                </m:sSub>
                <m:r>
                  <w:ins w:id="5915" w:author="Στάθης Καπ" w:date="2023-02-01T21:30:00Z">
                    <w:rPr>
                      <w:rFonts w:ascii="Cambria Math" w:hAnsi="Cambria Math"/>
                      <w:lang w:val="el-GR"/>
                    </w:rPr>
                    <m:t>+visitDu</m:t>
                  </w:ins>
                </m:r>
                <m:sSub>
                  <m:sSubPr>
                    <m:ctrlPr>
                      <w:ins w:id="5916" w:author="Στάθης Καπ" w:date="2023-02-01T21:30:00Z">
                        <w:rPr>
                          <w:rFonts w:ascii="Cambria Math" w:hAnsi="Cambria Math"/>
                          <w:i/>
                          <w:lang w:val="el-GR"/>
                        </w:rPr>
                      </w:ins>
                    </m:ctrlPr>
                  </m:sSubPr>
                  <m:e>
                    <m:r>
                      <w:ins w:id="5917" w:author="Στάθης Καπ" w:date="2023-02-01T21:30:00Z">
                        <w:rPr>
                          <w:rFonts w:ascii="Cambria Math" w:hAnsi="Cambria Math"/>
                          <w:lang w:val="el-GR"/>
                        </w:rPr>
                        <m:t>r</m:t>
                      </w:ins>
                    </m:r>
                  </m:e>
                  <m:sub>
                    <m:r>
                      <w:ins w:id="5918" w:author="Στάθης Καπ" w:date="2023-02-01T21:30:00Z">
                        <w:rPr>
                          <w:rFonts w:ascii="Cambria Math" w:hAnsi="Cambria Math"/>
                          <w:lang w:val="el-GR"/>
                        </w:rPr>
                        <m:t>j</m:t>
                      </w:ins>
                    </m:r>
                  </m:sub>
                </m:sSub>
                <m:r>
                  <w:ins w:id="5919" w:author="Στάθης Καπ" w:date="2023-02-01T21:30:00Z">
                    <w:rPr>
                      <w:rFonts w:ascii="Cambria Math" w:hAnsi="Cambria Math"/>
                      <w:lang w:val="el-GR"/>
                    </w:rPr>
                    <m:t>+travelTim</m:t>
                  </w:ins>
                </m:r>
                <m:sSub>
                  <m:sSubPr>
                    <m:ctrlPr>
                      <w:ins w:id="5920" w:author="Στάθης Καπ" w:date="2023-02-01T21:30:00Z">
                        <w:rPr>
                          <w:rFonts w:ascii="Cambria Math" w:hAnsi="Cambria Math"/>
                          <w:i/>
                          <w:lang w:val="el-GR"/>
                        </w:rPr>
                      </w:ins>
                    </m:ctrlPr>
                  </m:sSubPr>
                  <m:e>
                    <m:r>
                      <w:ins w:id="5921" w:author="Στάθης Καπ" w:date="2023-02-01T21:30:00Z">
                        <w:rPr>
                          <w:rFonts w:ascii="Cambria Math" w:hAnsi="Cambria Math"/>
                          <w:lang w:val="el-GR"/>
                        </w:rPr>
                        <m:t>e</m:t>
                      </w:ins>
                    </m:r>
                  </m:e>
                  <m:sub>
                    <m:r>
                      <w:ins w:id="5922" w:author="Στάθης Καπ" w:date="2023-02-01T21:30:00Z">
                        <w:rPr>
                          <w:rFonts w:ascii="Cambria Math" w:hAnsi="Cambria Math"/>
                          <w:lang w:val="el-GR"/>
                        </w:rPr>
                        <m:t>j→k</m:t>
                      </w:ins>
                    </m:r>
                  </m:sub>
                </m:sSub>
                <m:r>
                  <w:ins w:id="5923" w:author="Στάθης Καπ" w:date="2023-02-01T21:30:00Z">
                    <w:rPr>
                      <w:rFonts w:ascii="Cambria Math" w:hAnsi="Cambria Math"/>
                      <w:lang w:val="el-GR"/>
                    </w:rPr>
                    <m:t>-travelTim</m:t>
                  </w:ins>
                </m:r>
                <m:sSub>
                  <m:sSubPr>
                    <m:ctrlPr>
                      <w:ins w:id="5924" w:author="Στάθης Καπ" w:date="2023-02-01T21:30:00Z">
                        <w:rPr>
                          <w:rFonts w:ascii="Cambria Math" w:hAnsi="Cambria Math"/>
                          <w:i/>
                          <w:lang w:val="el-GR"/>
                        </w:rPr>
                      </w:ins>
                    </m:ctrlPr>
                  </m:sSubPr>
                  <m:e>
                    <m:r>
                      <w:ins w:id="5925" w:author="Στάθης Καπ" w:date="2023-02-01T21:30:00Z">
                        <w:rPr>
                          <w:rFonts w:ascii="Cambria Math" w:hAnsi="Cambria Math"/>
                          <w:lang w:val="el-GR"/>
                        </w:rPr>
                        <m:t>e</m:t>
                      </w:ins>
                    </m:r>
                  </m:e>
                  <m:sub>
                    <m:r>
                      <w:ins w:id="5926" w:author="Στάθης Καπ" w:date="2023-02-01T21:30:00Z">
                        <w:rPr>
                          <w:rFonts w:ascii="Cambria Math" w:hAnsi="Cambria Math"/>
                          <w:lang w:val="el-GR"/>
                        </w:rPr>
                        <m:t>i→k</m:t>
                      </w:ins>
                    </m:r>
                  </m:sub>
                </m:sSub>
              </m:oMath>
            </m:oMathPara>
          </w:p>
        </w:tc>
        <w:tc>
          <w:tcPr>
            <w:tcW w:w="350" w:type="pct"/>
            <w:vAlign w:val="center"/>
            <w:tcPrChange w:id="5927" w:author="Στάθης Καπ" w:date="2023-02-01T08:48:00Z">
              <w:tcPr>
                <w:tcW w:w="350" w:type="pct"/>
                <w:vAlign w:val="bottom"/>
              </w:tcPr>
            </w:tcPrChange>
          </w:tcPr>
          <w:p w14:paraId="093392BC" w14:textId="590A52F9" w:rsidR="00E6705C" w:rsidRPr="00603993" w:rsidRDefault="00E6705C">
            <w:pPr>
              <w:pStyle w:val="Caption"/>
              <w:spacing w:after="160"/>
              <w:rPr>
                <w:ins w:id="5928" w:author="Στάθης Καπ" w:date="2023-02-01T21:30:00Z"/>
                <w:sz w:val="18"/>
                <w:rPrChange w:id="5929" w:author="Στάθης Καπ" w:date="2023-02-01T08:49:00Z">
                  <w:rPr>
                    <w:ins w:id="5930" w:author="Στάθης Καπ" w:date="2023-02-01T21:30:00Z"/>
                    <w:lang w:val="el-GR"/>
                  </w:rPr>
                </w:rPrChange>
              </w:rPr>
              <w:pPrChange w:id="5931" w:author="Στάθης Καπ" w:date="2023-02-01T08:47:00Z">
                <w:pPr/>
              </w:pPrChange>
            </w:pPr>
            <w:ins w:id="5932" w:author="Στάθης Καπ" w:date="2023-02-01T21:30: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5933" w:author="Στάθης Καπ" w:date="2023-02-01T21:3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934" w:author="Στάθης Καπ" w:date="2023-03-11T10:39:00Z">
              <w:r w:rsidR="00657928">
                <w:rPr>
                  <w:noProof/>
                  <w:lang w:val="el-GR"/>
                </w:rPr>
                <w:t>8</w:t>
              </w:r>
            </w:ins>
            <w:del w:id="5935" w:author="Στάθης Καπ" w:date="2023-02-12T05:59:00Z">
              <w:r w:rsidDel="00237FE3">
                <w:rPr>
                  <w:noProof/>
                  <w:lang w:val="el-GR"/>
                </w:rPr>
                <w:delText>6</w:delText>
              </w:r>
            </w:del>
            <w:ins w:id="5936" w:author="Στάθης Καπ" w:date="2023-02-01T21:30:00Z">
              <w:r>
                <w:rPr>
                  <w:lang w:val="el-GR"/>
                </w:rPr>
                <w:fldChar w:fldCharType="end"/>
              </w:r>
              <w:r>
                <w:t>)</w:t>
              </w:r>
            </w:ins>
          </w:p>
        </w:tc>
      </w:tr>
    </w:tbl>
    <w:p w14:paraId="3C4903F0" w14:textId="77777777" w:rsidR="00E6705C" w:rsidRPr="00597D9F" w:rsidDel="00E6705C" w:rsidRDefault="00E6705C" w:rsidP="002220AE">
      <w:pPr>
        <w:rPr>
          <w:del w:id="5937" w:author="Στάθης Καπ" w:date="2023-02-01T21:30:00Z"/>
          <w:rFonts w:eastAsiaTheme="minorEastAsia"/>
          <w:lang w:val="el-GR"/>
        </w:rPr>
      </w:pPr>
    </w:p>
    <w:p w14:paraId="4AAFABB0" w14:textId="2CB1CE6D" w:rsidR="00866244" w:rsidRPr="00597D9F" w:rsidDel="00910441" w:rsidRDefault="00BD0527" w:rsidP="002220AE">
      <w:pPr>
        <w:rPr>
          <w:del w:id="5938" w:author="Στάθης Καπ" w:date="2023-02-25T21:13:00Z"/>
          <w:rFonts w:eastAsiaTheme="minorEastAsia"/>
          <w:lang w:val="el-GR"/>
        </w:rPr>
      </w:pPr>
      <m:oMathPara>
        <m:oMath>
          <m:r>
            <w:del w:id="5939" w:author="Στάθης Καπ" w:date="2023-02-01T21:30:00Z">
              <w:rPr>
                <w:rFonts w:ascii="Cambria Math" w:hAnsi="Cambria Math"/>
                <w:lang w:val="el-GR"/>
              </w:rPr>
              <m:t>shif</m:t>
            </w:del>
          </m:r>
          <m:sSub>
            <m:sSubPr>
              <m:ctrlPr>
                <w:del w:id="5940" w:author="Στάθης Καπ" w:date="2023-02-01T21:30:00Z">
                  <w:rPr>
                    <w:rFonts w:ascii="Cambria Math" w:hAnsi="Cambria Math"/>
                    <w:i/>
                    <w:lang w:val="el-GR"/>
                  </w:rPr>
                </w:del>
              </m:ctrlPr>
            </m:sSubPr>
            <m:e>
              <m:r>
                <w:del w:id="5941" w:author="Στάθης Καπ" w:date="2023-02-01T21:30:00Z">
                  <w:rPr>
                    <w:rFonts w:ascii="Cambria Math" w:hAnsi="Cambria Math"/>
                    <w:lang w:val="el-GR"/>
                  </w:rPr>
                  <m:t>t</m:t>
                </w:del>
              </m:r>
            </m:e>
            <m:sub>
              <m:r>
                <w:del w:id="5942" w:author="Στάθης Καπ" w:date="2023-02-01T21:30:00Z">
                  <w:rPr>
                    <w:rFonts w:ascii="Cambria Math" w:hAnsi="Cambria Math"/>
                    <w:lang w:val="el-GR"/>
                  </w:rPr>
                  <m:t>j</m:t>
                </w:del>
              </m:r>
            </m:sub>
          </m:sSub>
          <m:r>
            <w:del w:id="5943" w:author="Στάθης Καπ" w:date="2023-02-01T21:30:00Z">
              <w:rPr>
                <w:rFonts w:ascii="Cambria Math" w:hAnsi="Cambria Math"/>
                <w:lang w:val="el-GR"/>
              </w:rPr>
              <m:t>=</m:t>
            </w:del>
          </m:r>
          <w:bookmarkStart w:id="5944" w:name="_Hlk124878225"/>
          <m:r>
            <w:del w:id="5945" w:author="Στάθης Καπ" w:date="2023-02-01T21:30:00Z">
              <w:rPr>
                <w:rFonts w:ascii="Cambria Math" w:hAnsi="Cambria Math"/>
                <w:lang w:val="el-GR"/>
              </w:rPr>
              <m:t>travelTim</m:t>
            </w:del>
          </m:r>
          <m:sSub>
            <m:sSubPr>
              <m:ctrlPr>
                <w:del w:id="5946" w:author="Στάθης Καπ" w:date="2023-02-01T21:30:00Z">
                  <w:rPr>
                    <w:rFonts w:ascii="Cambria Math" w:hAnsi="Cambria Math"/>
                    <w:i/>
                  </w:rPr>
                </w:del>
              </m:ctrlPr>
            </m:sSubPr>
            <m:e>
              <m:r>
                <w:del w:id="5947" w:author="Στάθης Καπ" w:date="2023-02-01T21:30:00Z">
                  <w:rPr>
                    <w:rFonts w:ascii="Cambria Math" w:hAnsi="Cambria Math"/>
                  </w:rPr>
                  <m:t>e</m:t>
                </w:del>
              </m:r>
            </m:e>
            <m:sub>
              <m:r>
                <w:del w:id="5948" w:author="Στάθης Καπ" w:date="2023-02-01T21:30:00Z">
                  <w:rPr>
                    <w:rFonts w:ascii="Cambria Math" w:hAnsi="Cambria Math"/>
                  </w:rPr>
                  <m:t>i→j</m:t>
                </w:del>
              </m:r>
            </m:sub>
          </m:sSub>
          <w:bookmarkEnd w:id="5944"/>
          <m:r>
            <w:del w:id="5949" w:author="Στάθης Καπ" w:date="2023-02-01T21:30:00Z">
              <w:rPr>
                <w:rFonts w:ascii="Cambria Math" w:hAnsi="Cambria Math"/>
                <w:lang w:val="el-GR"/>
              </w:rPr>
              <m:t>+wai</m:t>
            </w:del>
          </m:r>
          <m:sSub>
            <m:sSubPr>
              <m:ctrlPr>
                <w:del w:id="5950" w:author="Στάθης Καπ" w:date="2023-02-01T21:30:00Z">
                  <w:rPr>
                    <w:rFonts w:ascii="Cambria Math" w:hAnsi="Cambria Math"/>
                    <w:i/>
                    <w:lang w:val="el-GR"/>
                  </w:rPr>
                </w:del>
              </m:ctrlPr>
            </m:sSubPr>
            <m:e>
              <m:r>
                <w:del w:id="5951" w:author="Στάθης Καπ" w:date="2023-02-01T21:30:00Z">
                  <w:rPr>
                    <w:rFonts w:ascii="Cambria Math" w:hAnsi="Cambria Math"/>
                    <w:lang w:val="el-GR"/>
                  </w:rPr>
                  <m:t>t</m:t>
                </w:del>
              </m:r>
            </m:e>
            <m:sub>
              <m:r>
                <w:del w:id="5952" w:author="Στάθης Καπ" w:date="2023-02-01T21:30:00Z">
                  <w:rPr>
                    <w:rFonts w:ascii="Cambria Math" w:hAnsi="Cambria Math"/>
                    <w:lang w:val="el-GR"/>
                  </w:rPr>
                  <m:t>j</m:t>
                </w:del>
              </m:r>
            </m:sub>
          </m:sSub>
          <m:r>
            <w:del w:id="5953" w:author="Στάθης Καπ" w:date="2023-02-01T21:30:00Z">
              <w:rPr>
                <w:rFonts w:ascii="Cambria Math" w:hAnsi="Cambria Math"/>
                <w:lang w:val="el-GR"/>
              </w:rPr>
              <m:t>+visitDu</m:t>
            </w:del>
          </m:r>
          <m:sSub>
            <m:sSubPr>
              <m:ctrlPr>
                <w:del w:id="5954" w:author="Στάθης Καπ" w:date="2023-02-01T21:30:00Z">
                  <w:rPr>
                    <w:rFonts w:ascii="Cambria Math" w:hAnsi="Cambria Math"/>
                    <w:i/>
                    <w:lang w:val="el-GR"/>
                  </w:rPr>
                </w:del>
              </m:ctrlPr>
            </m:sSubPr>
            <m:e>
              <m:r>
                <w:del w:id="5955" w:author="Στάθης Καπ" w:date="2023-02-01T21:30:00Z">
                  <w:rPr>
                    <w:rFonts w:ascii="Cambria Math" w:hAnsi="Cambria Math"/>
                    <w:lang w:val="el-GR"/>
                  </w:rPr>
                  <m:t>r</m:t>
                </w:del>
              </m:r>
            </m:e>
            <m:sub>
              <m:r>
                <w:del w:id="5956" w:author="Στάθης Καπ" w:date="2023-02-01T21:30:00Z">
                  <w:rPr>
                    <w:rFonts w:ascii="Cambria Math" w:hAnsi="Cambria Math"/>
                    <w:lang w:val="el-GR"/>
                  </w:rPr>
                  <m:t>j</m:t>
                </w:del>
              </m:r>
            </m:sub>
          </m:sSub>
          <m:r>
            <w:del w:id="5957" w:author="Στάθης Καπ" w:date="2023-02-01T21:30:00Z">
              <w:rPr>
                <w:rFonts w:ascii="Cambria Math" w:hAnsi="Cambria Math"/>
                <w:lang w:val="el-GR"/>
              </w:rPr>
              <m:t>+travelTim</m:t>
            </w:del>
          </m:r>
          <m:sSub>
            <m:sSubPr>
              <m:ctrlPr>
                <w:del w:id="5958" w:author="Στάθης Καπ" w:date="2023-02-01T21:30:00Z">
                  <w:rPr>
                    <w:rFonts w:ascii="Cambria Math" w:hAnsi="Cambria Math"/>
                    <w:i/>
                    <w:lang w:val="el-GR"/>
                  </w:rPr>
                </w:del>
              </m:ctrlPr>
            </m:sSubPr>
            <m:e>
              <m:r>
                <w:del w:id="5959" w:author="Στάθης Καπ" w:date="2023-02-01T21:30:00Z">
                  <w:rPr>
                    <w:rFonts w:ascii="Cambria Math" w:hAnsi="Cambria Math"/>
                    <w:lang w:val="el-GR"/>
                  </w:rPr>
                  <m:t>e</m:t>
                </w:del>
              </m:r>
            </m:e>
            <m:sub>
              <m:r>
                <w:del w:id="5960" w:author="Στάθης Καπ" w:date="2023-02-01T21:30:00Z">
                  <w:rPr>
                    <w:rFonts w:ascii="Cambria Math" w:hAnsi="Cambria Math"/>
                    <w:lang w:val="el-GR"/>
                  </w:rPr>
                  <m:t>j→k</m:t>
                </w:del>
              </m:r>
            </m:sub>
          </m:sSub>
          <m:r>
            <w:del w:id="5961" w:author="Στάθης Καπ" w:date="2023-02-01T21:30:00Z">
              <w:rPr>
                <w:rFonts w:ascii="Cambria Math" w:hAnsi="Cambria Math"/>
                <w:lang w:val="el-GR"/>
              </w:rPr>
              <m:t>-travelTim</m:t>
            </w:del>
          </m:r>
          <m:sSub>
            <m:sSubPr>
              <m:ctrlPr>
                <w:del w:id="5962" w:author="Στάθης Καπ" w:date="2023-02-01T21:30:00Z">
                  <w:rPr>
                    <w:rFonts w:ascii="Cambria Math" w:hAnsi="Cambria Math"/>
                    <w:i/>
                    <w:lang w:val="el-GR"/>
                  </w:rPr>
                </w:del>
              </m:ctrlPr>
            </m:sSubPr>
            <m:e>
              <m:r>
                <w:del w:id="5963" w:author="Στάθης Καπ" w:date="2023-02-01T21:30:00Z">
                  <w:rPr>
                    <w:rFonts w:ascii="Cambria Math" w:hAnsi="Cambria Math"/>
                    <w:lang w:val="el-GR"/>
                  </w:rPr>
                  <m:t>e</m:t>
                </w:del>
              </m:r>
            </m:e>
            <m:sub>
              <m:r>
                <w:del w:id="5964" w:author="Στάθης Καπ" w:date="2023-02-01T21:30:00Z">
                  <w:rPr>
                    <w:rFonts w:ascii="Cambria Math" w:hAnsi="Cambria Math"/>
                    <w:lang w:val="el-GR"/>
                  </w:rPr>
                  <m:t>i→k</m:t>
                </w:del>
              </m:r>
            </m:sub>
          </m:sSub>
        </m:oMath>
      </m:oMathPara>
    </w:p>
    <w:p w14:paraId="23722C11" w14:textId="11D21F94" w:rsidR="00597D9F" w:rsidRDefault="00597D9F" w:rsidP="002220AE">
      <w:pPr>
        <w:rPr>
          <w:lang w:val="el-GR"/>
        </w:rPr>
      </w:pPr>
      <w:r w:rsidRPr="00D4368F">
        <w:rPr>
          <w:lang w:val="el-GR"/>
        </w:rPr>
        <w:t xml:space="preserve">Η εισαγωγή όμως ενός κόμβου στο τέλος της διαδρομής σημαίνει πως δεν υπάρχει κόμβος </w:t>
      </w:r>
      <w:r>
        <w:t>k</w:t>
      </w:r>
      <w:r w:rsidRPr="00D4368F">
        <w:rPr>
          <w:lang w:val="el-GR"/>
        </w:rPr>
        <w:t xml:space="preserve">. </w:t>
      </w:r>
      <w:r w:rsidR="00036A40" w:rsidRPr="00D4368F">
        <w:rPr>
          <w:lang w:val="el-GR"/>
        </w:rPr>
        <w:t>Άρα</w:t>
      </w:r>
      <w:r w:rsidRPr="00D4368F">
        <w:rPr>
          <w:lang w:val="el-GR"/>
        </w:rPr>
        <w:t xml:space="preserve"> η παραπάνω σχέση για </w:t>
      </w:r>
      <w:r w:rsidR="00DF2A79" w:rsidRPr="00D4368F">
        <w:rPr>
          <w:lang w:val="el-GR"/>
        </w:rPr>
        <w:t>θέσεις</w:t>
      </w:r>
      <w:r w:rsidRPr="00D4368F">
        <w:rPr>
          <w:lang w:val="el-GR"/>
        </w:rPr>
        <w:t xml:space="preserve"> εισαγωγής στο τέλος των διαδρομών μετατρέπεται ως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965"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1"/>
        <w:gridCol w:w="7593"/>
        <w:gridCol w:w="634"/>
        <w:tblGridChange w:id="5966">
          <w:tblGrid>
            <w:gridCol w:w="618"/>
            <w:gridCol w:w="7601"/>
            <w:gridCol w:w="619"/>
          </w:tblGrid>
        </w:tblGridChange>
      </w:tblGrid>
      <w:tr w:rsidR="00180EF4" w14:paraId="18BED39B" w14:textId="77777777" w:rsidTr="00603993">
        <w:trPr>
          <w:ins w:id="5967" w:author="Στάθης Καπ" w:date="2023-02-01T21:31:00Z"/>
        </w:trPr>
        <w:tc>
          <w:tcPr>
            <w:tcW w:w="350" w:type="pct"/>
            <w:tcPrChange w:id="5968" w:author="Στάθης Καπ" w:date="2023-02-01T08:48:00Z">
              <w:tcPr>
                <w:tcW w:w="350" w:type="pct"/>
              </w:tcPr>
            </w:tcPrChange>
          </w:tcPr>
          <w:p w14:paraId="518F61CC" w14:textId="77777777" w:rsidR="00180EF4" w:rsidRDefault="00180EF4">
            <w:pPr>
              <w:spacing w:after="160"/>
              <w:rPr>
                <w:ins w:id="5969" w:author="Στάθης Καπ" w:date="2023-02-01T21:31:00Z"/>
                <w:lang w:val="el-GR"/>
              </w:rPr>
              <w:pPrChange w:id="5970" w:author="Στάθης Καπ" w:date="2023-02-01T08:46:00Z">
                <w:pPr/>
              </w:pPrChange>
            </w:pPr>
          </w:p>
        </w:tc>
        <w:tc>
          <w:tcPr>
            <w:tcW w:w="4300" w:type="pct"/>
            <w:tcPrChange w:id="5971" w:author="Στάθης Καπ" w:date="2023-02-01T08:48:00Z">
              <w:tcPr>
                <w:tcW w:w="4300" w:type="pct"/>
              </w:tcPr>
            </w:tcPrChange>
          </w:tcPr>
          <w:p w14:paraId="04A7C25A" w14:textId="3F9871A4" w:rsidR="00180EF4" w:rsidRPr="005846FF" w:rsidRDefault="00180EF4">
            <w:pPr>
              <w:spacing w:after="160"/>
              <w:rPr>
                <w:ins w:id="5972" w:author="Στάθης Καπ" w:date="2023-02-01T21:31:00Z"/>
                <w:lang w:val="el-GR"/>
              </w:rPr>
              <w:pPrChange w:id="5973" w:author="Στάθης Καπ" w:date="2023-02-01T08:46:00Z">
                <w:pPr/>
              </w:pPrChange>
            </w:pPr>
            <m:oMathPara>
              <m:oMath>
                <m:r>
                  <w:ins w:id="5974" w:author="Στάθης Καπ" w:date="2023-02-01T21:31:00Z">
                    <w:rPr>
                      <w:rFonts w:ascii="Cambria Math" w:hAnsi="Cambria Math"/>
                      <w:lang w:val="el-GR"/>
                    </w:rPr>
                    <m:t>shif</m:t>
                  </w:ins>
                </m:r>
                <m:sSub>
                  <m:sSubPr>
                    <m:ctrlPr>
                      <w:ins w:id="5975" w:author="Στάθης Καπ" w:date="2023-02-01T21:31:00Z">
                        <w:rPr>
                          <w:rFonts w:ascii="Cambria Math" w:hAnsi="Cambria Math"/>
                          <w:i/>
                          <w:lang w:val="el-GR"/>
                        </w:rPr>
                      </w:ins>
                    </m:ctrlPr>
                  </m:sSubPr>
                  <m:e>
                    <m:r>
                      <w:ins w:id="5976" w:author="Στάθης Καπ" w:date="2023-02-01T21:31:00Z">
                        <w:rPr>
                          <w:rFonts w:ascii="Cambria Math" w:hAnsi="Cambria Math"/>
                          <w:lang w:val="el-GR"/>
                        </w:rPr>
                        <m:t>t</m:t>
                      </w:ins>
                    </m:r>
                  </m:e>
                  <m:sub>
                    <m:r>
                      <w:ins w:id="5977" w:author="Στάθης Καπ" w:date="2023-02-01T21:31:00Z">
                        <w:rPr>
                          <w:rFonts w:ascii="Cambria Math" w:hAnsi="Cambria Math"/>
                          <w:lang w:val="el-GR"/>
                        </w:rPr>
                        <m:t>j</m:t>
                      </w:ins>
                    </m:r>
                  </m:sub>
                </m:sSub>
                <m:r>
                  <w:ins w:id="5978" w:author="Στάθης Καπ" w:date="2023-02-01T21:31:00Z">
                    <w:rPr>
                      <w:rFonts w:ascii="Cambria Math" w:hAnsi="Cambria Math"/>
                      <w:lang w:val="el-GR"/>
                    </w:rPr>
                    <m:t>=travelTim</m:t>
                  </w:ins>
                </m:r>
                <m:sSub>
                  <m:sSubPr>
                    <m:ctrlPr>
                      <w:ins w:id="5979" w:author="Στάθης Καπ" w:date="2023-02-01T21:31:00Z">
                        <w:rPr>
                          <w:rFonts w:ascii="Cambria Math" w:hAnsi="Cambria Math"/>
                          <w:i/>
                        </w:rPr>
                      </w:ins>
                    </m:ctrlPr>
                  </m:sSubPr>
                  <m:e>
                    <m:r>
                      <w:ins w:id="5980" w:author="Στάθης Καπ" w:date="2023-02-01T21:31:00Z">
                        <w:rPr>
                          <w:rFonts w:ascii="Cambria Math" w:hAnsi="Cambria Math"/>
                        </w:rPr>
                        <m:t>e</m:t>
                      </w:ins>
                    </m:r>
                  </m:e>
                  <m:sub>
                    <m:r>
                      <w:ins w:id="5981" w:author="Στάθης Καπ" w:date="2023-02-01T21:31:00Z">
                        <w:rPr>
                          <w:rFonts w:ascii="Cambria Math" w:hAnsi="Cambria Math"/>
                        </w:rPr>
                        <m:t>i→j</m:t>
                      </w:ins>
                    </m:r>
                  </m:sub>
                </m:sSub>
                <m:r>
                  <w:ins w:id="5982" w:author="Στάθης Καπ" w:date="2023-02-01T21:31:00Z">
                    <w:rPr>
                      <w:rFonts w:ascii="Cambria Math" w:hAnsi="Cambria Math"/>
                      <w:lang w:val="el-GR"/>
                    </w:rPr>
                    <m:t>+wai</m:t>
                  </w:ins>
                </m:r>
                <m:sSub>
                  <m:sSubPr>
                    <m:ctrlPr>
                      <w:ins w:id="5983" w:author="Στάθης Καπ" w:date="2023-02-01T21:31:00Z">
                        <w:rPr>
                          <w:rFonts w:ascii="Cambria Math" w:hAnsi="Cambria Math"/>
                          <w:i/>
                          <w:lang w:val="el-GR"/>
                        </w:rPr>
                      </w:ins>
                    </m:ctrlPr>
                  </m:sSubPr>
                  <m:e>
                    <m:r>
                      <w:ins w:id="5984" w:author="Στάθης Καπ" w:date="2023-02-01T21:31:00Z">
                        <w:rPr>
                          <w:rFonts w:ascii="Cambria Math" w:hAnsi="Cambria Math"/>
                          <w:lang w:val="el-GR"/>
                        </w:rPr>
                        <m:t>t</m:t>
                      </w:ins>
                    </m:r>
                  </m:e>
                  <m:sub>
                    <m:r>
                      <w:ins w:id="5985" w:author="Στάθης Καπ" w:date="2023-02-01T21:31:00Z">
                        <w:rPr>
                          <w:rFonts w:ascii="Cambria Math" w:hAnsi="Cambria Math"/>
                          <w:lang w:val="el-GR"/>
                        </w:rPr>
                        <m:t>j</m:t>
                      </w:ins>
                    </m:r>
                  </m:sub>
                </m:sSub>
                <m:r>
                  <w:ins w:id="5986" w:author="Στάθης Καπ" w:date="2023-02-01T21:31:00Z">
                    <w:rPr>
                      <w:rFonts w:ascii="Cambria Math" w:hAnsi="Cambria Math"/>
                      <w:lang w:val="el-GR"/>
                    </w:rPr>
                    <m:t>+visitDu</m:t>
                  </w:ins>
                </m:r>
                <m:sSub>
                  <m:sSubPr>
                    <m:ctrlPr>
                      <w:ins w:id="5987" w:author="Στάθης Καπ" w:date="2023-02-01T21:31:00Z">
                        <w:rPr>
                          <w:rFonts w:ascii="Cambria Math" w:hAnsi="Cambria Math"/>
                          <w:i/>
                          <w:lang w:val="el-GR"/>
                        </w:rPr>
                      </w:ins>
                    </m:ctrlPr>
                  </m:sSubPr>
                  <m:e>
                    <m:r>
                      <w:ins w:id="5988" w:author="Στάθης Καπ" w:date="2023-02-01T21:31:00Z">
                        <w:rPr>
                          <w:rFonts w:ascii="Cambria Math" w:hAnsi="Cambria Math"/>
                          <w:lang w:val="el-GR"/>
                        </w:rPr>
                        <m:t>r</m:t>
                      </w:ins>
                    </m:r>
                  </m:e>
                  <m:sub>
                    <m:r>
                      <w:ins w:id="5989" w:author="Στάθης Καπ" w:date="2023-02-01T21:31:00Z">
                        <w:rPr>
                          <w:rFonts w:ascii="Cambria Math" w:hAnsi="Cambria Math"/>
                          <w:lang w:val="el-GR"/>
                        </w:rPr>
                        <m:t>j</m:t>
                      </w:ins>
                    </m:r>
                  </m:sub>
                </m:sSub>
              </m:oMath>
            </m:oMathPara>
          </w:p>
        </w:tc>
        <w:tc>
          <w:tcPr>
            <w:tcW w:w="350" w:type="pct"/>
            <w:vAlign w:val="center"/>
            <w:tcPrChange w:id="5990" w:author="Στάθης Καπ" w:date="2023-02-01T08:48:00Z">
              <w:tcPr>
                <w:tcW w:w="350" w:type="pct"/>
                <w:vAlign w:val="bottom"/>
              </w:tcPr>
            </w:tcPrChange>
          </w:tcPr>
          <w:p w14:paraId="32D7B81C" w14:textId="3C99C1DE" w:rsidR="00180EF4" w:rsidRPr="00603993" w:rsidRDefault="00180EF4">
            <w:pPr>
              <w:pStyle w:val="Caption"/>
              <w:spacing w:after="160"/>
              <w:rPr>
                <w:ins w:id="5991" w:author="Στάθης Καπ" w:date="2023-02-01T21:31:00Z"/>
                <w:sz w:val="18"/>
                <w:rPrChange w:id="5992" w:author="Στάθης Καπ" w:date="2023-02-01T08:49:00Z">
                  <w:rPr>
                    <w:ins w:id="5993" w:author="Στάθης Καπ" w:date="2023-02-01T21:31:00Z"/>
                    <w:lang w:val="el-GR"/>
                  </w:rPr>
                </w:rPrChange>
              </w:rPr>
              <w:pPrChange w:id="5994" w:author="Στάθης Καπ" w:date="2023-02-01T08:47:00Z">
                <w:pPr/>
              </w:pPrChange>
            </w:pPr>
            <w:ins w:id="5995" w:author="Στάθης Καπ" w:date="2023-02-01T21:31: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5996" w:author="Στάθης Καπ" w:date="2023-02-01T21:3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997" w:author="Στάθης Καπ" w:date="2023-03-11T10:39:00Z">
              <w:r w:rsidR="00657928">
                <w:rPr>
                  <w:noProof/>
                  <w:lang w:val="el-GR"/>
                </w:rPr>
                <w:t>9</w:t>
              </w:r>
            </w:ins>
            <w:del w:id="5998" w:author="Στάθης Καπ" w:date="2023-02-12T05:59:00Z">
              <w:r w:rsidDel="00237FE3">
                <w:rPr>
                  <w:noProof/>
                  <w:lang w:val="el-GR"/>
                </w:rPr>
                <w:delText>7</w:delText>
              </w:r>
            </w:del>
            <w:ins w:id="5999" w:author="Στάθης Καπ" w:date="2023-02-01T21:31:00Z">
              <w:r>
                <w:rPr>
                  <w:lang w:val="el-GR"/>
                </w:rPr>
                <w:fldChar w:fldCharType="end"/>
              </w:r>
              <w:r>
                <w:t>)</w:t>
              </w:r>
            </w:ins>
          </w:p>
        </w:tc>
      </w:tr>
    </w:tbl>
    <w:p w14:paraId="510540AF" w14:textId="1BB6A8D7" w:rsidR="00180EF4" w:rsidDel="00BC49CF" w:rsidRDefault="00BC49CF" w:rsidP="002220AE">
      <w:pPr>
        <w:rPr>
          <w:del w:id="6000" w:author="Στάθης Καπ" w:date="2023-02-01T21:31:00Z"/>
          <w:rFonts w:eastAsiaTheme="minorEastAsia"/>
          <w:lang w:val="el-GR"/>
        </w:rPr>
      </w:pPr>
      <w:ins w:id="6001" w:author="Στάθης Καπ" w:date="2023-03-08T05:17:00Z">
        <w:r>
          <w:rPr>
            <w:rFonts w:eastAsiaTheme="minorEastAsia"/>
            <w:lang w:val="el-GR"/>
          </w:rPr>
          <w:t xml:space="preserve">Η θέση εισαγωγής, που δίνει το καλύτερο σκορ </w:t>
        </w:r>
      </w:ins>
      <w:ins w:id="6002" w:author="Στάθης Καπ" w:date="2023-03-08T05:18:00Z">
        <w:r>
          <w:rPr>
            <w:rFonts w:eastAsiaTheme="minorEastAsia"/>
            <w:lang w:val="el-GR"/>
          </w:rPr>
          <w:t xml:space="preserve">θεωρείται η βέλτιστη θέση για τον κόμβο </w:t>
        </w:r>
        <w:r>
          <w:rPr>
            <w:rFonts w:eastAsiaTheme="minorEastAsia"/>
          </w:rPr>
          <w:t>j</w:t>
        </w:r>
        <w:r w:rsidRPr="00BC49CF">
          <w:rPr>
            <w:rFonts w:eastAsiaTheme="minorEastAsia"/>
            <w:lang w:val="el-GR"/>
            <w:rPrChange w:id="6003" w:author="Στάθης Καπ" w:date="2023-03-08T05:18:00Z">
              <w:rPr>
                <w:rFonts w:eastAsiaTheme="minorEastAsia"/>
              </w:rPr>
            </w:rPrChange>
          </w:rPr>
          <w:t xml:space="preserve">. </w:t>
        </w:r>
        <w:r>
          <w:rPr>
            <w:rFonts w:eastAsiaTheme="minorEastAsia"/>
            <w:lang w:val="el-GR"/>
          </w:rPr>
          <w:t xml:space="preserve">Στον αλγόριθμο των </w:t>
        </w:r>
      </w:ins>
      <w:ins w:id="6004" w:author="Στάθης Καπ" w:date="2023-03-08T05:20:00Z">
        <w:r>
          <w:rPr>
            <w:rFonts w:eastAsiaTheme="minorEastAsia"/>
          </w:rPr>
          <w:t>Vansteenwegen</w:t>
        </w:r>
      </w:ins>
      <w:ins w:id="6005" w:author="Στάθης Καπ" w:date="2023-03-08T05:18:00Z">
        <w:r w:rsidRPr="00BC49CF">
          <w:rPr>
            <w:rFonts w:eastAsiaTheme="minorEastAsia"/>
            <w:lang w:val="el-GR"/>
            <w:rPrChange w:id="6006" w:author="Στάθης Καπ" w:date="2023-03-08T05:18:00Z">
              <w:rPr>
                <w:rFonts w:eastAsiaTheme="minorEastAsia"/>
              </w:rPr>
            </w:rPrChange>
          </w:rPr>
          <w:t xml:space="preserve"> </w:t>
        </w:r>
        <w:r>
          <w:rPr>
            <w:rFonts w:eastAsiaTheme="minorEastAsia"/>
          </w:rPr>
          <w:t>et</w:t>
        </w:r>
        <w:r w:rsidRPr="00BC49CF">
          <w:rPr>
            <w:rFonts w:eastAsiaTheme="minorEastAsia"/>
            <w:lang w:val="el-GR"/>
            <w:rPrChange w:id="6007" w:author="Στάθης Καπ" w:date="2023-03-08T05:18:00Z">
              <w:rPr>
                <w:rFonts w:eastAsiaTheme="minorEastAsia"/>
              </w:rPr>
            </w:rPrChange>
          </w:rPr>
          <w:t xml:space="preserve"> </w:t>
        </w:r>
        <w:r>
          <w:rPr>
            <w:rFonts w:eastAsiaTheme="minorEastAsia"/>
          </w:rPr>
          <w:t>al</w:t>
        </w:r>
        <w:r w:rsidRPr="00BC49CF">
          <w:rPr>
            <w:rFonts w:eastAsiaTheme="minorEastAsia"/>
            <w:lang w:val="el-GR"/>
            <w:rPrChange w:id="6008" w:author="Στάθης Καπ" w:date="2023-03-08T05:18:00Z">
              <w:rPr>
                <w:rFonts w:eastAsiaTheme="minorEastAsia"/>
              </w:rPr>
            </w:rPrChange>
          </w:rPr>
          <w:t xml:space="preserve">. </w:t>
        </w:r>
        <w:r w:rsidRPr="00BC49CF">
          <w:rPr>
            <w:rFonts w:eastAsiaTheme="minorEastAsia"/>
            <w:lang w:val="el-GR"/>
            <w:rPrChange w:id="6009" w:author="Στάθης Καπ" w:date="2023-03-08T05:19:00Z">
              <w:rPr>
                <w:rFonts w:eastAsiaTheme="minorEastAsia"/>
              </w:rPr>
            </w:rPrChange>
          </w:rPr>
          <w:t>(2009)</w:t>
        </w:r>
      </w:ins>
      <w:customXmlInsRangeStart w:id="6010" w:author="Στάθης Καπ" w:date="2023-03-08T05:21:00Z"/>
      <w:sdt>
        <w:sdtPr>
          <w:rPr>
            <w:rFonts w:eastAsiaTheme="minorEastAsia"/>
            <w:lang w:val="el-GR"/>
          </w:rPr>
          <w:id w:val="-1443605635"/>
          <w:citation/>
        </w:sdtPr>
        <w:sdtEndPr/>
        <w:sdtContent>
          <w:customXmlInsRangeEnd w:id="6010"/>
          <w:ins w:id="6011" w:author="Στάθης Καπ" w:date="2023-03-08T05:21:00Z">
            <w:r>
              <w:rPr>
                <w:rFonts w:eastAsiaTheme="minorEastAsia"/>
                <w:lang w:val="el-GR"/>
              </w:rPr>
              <w:fldChar w:fldCharType="begin"/>
            </w:r>
            <w:r w:rsidRPr="00BC49CF">
              <w:rPr>
                <w:rFonts w:eastAsiaTheme="minorEastAsia"/>
                <w:lang w:val="el-GR"/>
                <w:rPrChange w:id="6012" w:author="Στάθης Καπ" w:date="2023-03-08T05:21:00Z">
                  <w:rPr>
                    <w:rFonts w:eastAsiaTheme="minorEastAsia"/>
                  </w:rPr>
                </w:rPrChange>
              </w:rPr>
              <w:instrText xml:space="preserve"> </w:instrText>
            </w:r>
            <w:r>
              <w:rPr>
                <w:rFonts w:eastAsiaTheme="minorEastAsia"/>
              </w:rPr>
              <w:instrText>CITATION</w:instrText>
            </w:r>
            <w:r w:rsidRPr="00BC49CF">
              <w:rPr>
                <w:rFonts w:eastAsiaTheme="minorEastAsia"/>
                <w:lang w:val="el-GR"/>
                <w:rPrChange w:id="6013" w:author="Στάθης Καπ" w:date="2023-03-08T05:21:00Z">
                  <w:rPr>
                    <w:rFonts w:eastAsiaTheme="minorEastAsia"/>
                  </w:rPr>
                </w:rPrChange>
              </w:rPr>
              <w:instrText xml:space="preserve"> </w:instrText>
            </w:r>
            <w:r>
              <w:rPr>
                <w:rFonts w:eastAsiaTheme="minorEastAsia"/>
              </w:rPr>
              <w:instrText>Pie</w:instrText>
            </w:r>
            <w:r w:rsidRPr="00BC49CF">
              <w:rPr>
                <w:rFonts w:eastAsiaTheme="minorEastAsia"/>
                <w:lang w:val="el-GR"/>
                <w:rPrChange w:id="6014" w:author="Στάθης Καπ" w:date="2023-03-08T05:21:00Z">
                  <w:rPr>
                    <w:rFonts w:eastAsiaTheme="minorEastAsia"/>
                  </w:rPr>
                </w:rPrChange>
              </w:rPr>
              <w:instrText>09 \</w:instrText>
            </w:r>
            <w:r>
              <w:rPr>
                <w:rFonts w:eastAsiaTheme="minorEastAsia"/>
              </w:rPr>
              <w:instrText>l</w:instrText>
            </w:r>
            <w:r w:rsidRPr="00BC49CF">
              <w:rPr>
                <w:rFonts w:eastAsiaTheme="minorEastAsia"/>
                <w:lang w:val="el-GR"/>
                <w:rPrChange w:id="6015" w:author="Στάθης Καπ" w:date="2023-03-08T05:21:00Z">
                  <w:rPr>
                    <w:rFonts w:eastAsiaTheme="minorEastAsia"/>
                  </w:rPr>
                </w:rPrChange>
              </w:rPr>
              <w:instrText xml:space="preserve"> 1033 </w:instrText>
            </w:r>
          </w:ins>
          <w:r>
            <w:rPr>
              <w:rFonts w:eastAsiaTheme="minorEastAsia"/>
              <w:lang w:val="el-GR"/>
            </w:rPr>
            <w:fldChar w:fldCharType="separate"/>
          </w:r>
          <w:r w:rsidR="008A6678" w:rsidRPr="0060093E">
            <w:rPr>
              <w:rFonts w:eastAsiaTheme="minorEastAsia"/>
              <w:noProof/>
              <w:lang w:val="el-GR"/>
              <w:rPrChange w:id="6016" w:author="Στάθης Καπ" w:date="2023-03-13T04:21:00Z">
                <w:rPr>
                  <w:rFonts w:eastAsiaTheme="minorEastAsia"/>
                  <w:noProof/>
                </w:rPr>
              </w:rPrChange>
            </w:rPr>
            <w:t xml:space="preserve"> [6]</w:t>
          </w:r>
          <w:ins w:id="6017" w:author="Στάθης Καπ" w:date="2023-03-08T05:21:00Z">
            <w:r>
              <w:rPr>
                <w:rFonts w:eastAsiaTheme="minorEastAsia"/>
                <w:lang w:val="el-GR"/>
              </w:rPr>
              <w:fldChar w:fldCharType="end"/>
            </w:r>
          </w:ins>
          <w:customXmlInsRangeStart w:id="6018" w:author="Στάθης Καπ" w:date="2023-03-08T05:21:00Z"/>
        </w:sdtContent>
      </w:sdt>
      <w:customXmlInsRangeEnd w:id="6018"/>
      <w:ins w:id="6019" w:author="Στάθης Καπ" w:date="2023-03-08T05:18:00Z">
        <w:r w:rsidRPr="00BC49CF">
          <w:rPr>
            <w:rFonts w:eastAsiaTheme="minorEastAsia"/>
            <w:lang w:val="el-GR"/>
            <w:rPrChange w:id="6020" w:author="Στάθης Καπ" w:date="2023-03-08T05:19:00Z">
              <w:rPr>
                <w:rFonts w:eastAsiaTheme="minorEastAsia"/>
              </w:rPr>
            </w:rPrChange>
          </w:rPr>
          <w:t xml:space="preserve"> </w:t>
        </w:r>
        <w:r>
          <w:rPr>
            <w:rFonts w:eastAsiaTheme="minorEastAsia"/>
            <w:lang w:val="el-GR"/>
          </w:rPr>
          <w:t>το σκορ εξαρτάται μόνο από τη χρονική ολίσθηση που προκαλεί η εισαγωγή.</w:t>
        </w:r>
      </w:ins>
    </w:p>
    <w:p w14:paraId="2FDA4CA6" w14:textId="38EA085E" w:rsidR="00D4368F" w:rsidRPr="00180EF4" w:rsidDel="00180EF4" w:rsidRDefault="00BC49CF" w:rsidP="002220AE">
      <w:pPr>
        <w:rPr>
          <w:del w:id="6021" w:author="Στάθης Καπ" w:date="2023-02-01T21:31:00Z"/>
          <w:rFonts w:eastAsiaTheme="minorEastAsia"/>
          <w:lang w:val="el-GR"/>
          <w:rPrChange w:id="6022" w:author="Στάθης Καπ" w:date="2023-02-01T21:31:00Z">
            <w:rPr>
              <w:del w:id="6023" w:author="Στάθης Καπ" w:date="2023-02-01T21:31:00Z"/>
              <w:rFonts w:ascii="Cambria Math" w:hAnsi="Cambria Math"/>
              <w:i/>
              <w:lang w:val="el-GR"/>
            </w:rPr>
          </w:rPrChange>
        </w:rPr>
      </w:pPr>
      <w:ins w:id="6024" w:author="Στάθης Καπ" w:date="2023-03-08T05:20:00Z">
        <w:r w:rsidRPr="00BC49CF">
          <w:rPr>
            <w:rFonts w:eastAsiaTheme="minorEastAsia"/>
            <w:lang w:val="el-GR"/>
            <w:rPrChange w:id="6025" w:author="Στάθης Καπ" w:date="2023-03-08T05:21:00Z">
              <w:rPr>
                <w:rFonts w:eastAsiaTheme="minorEastAsia"/>
              </w:rPr>
            </w:rPrChange>
          </w:rPr>
          <w:t xml:space="preserve"> </w:t>
        </w:r>
      </w:ins>
      <m:oMath>
        <m:r>
          <w:del w:id="6026" w:author="Στάθης Καπ" w:date="2023-03-08T05:19:00Z">
            <m:rPr>
              <m:sty m:val="p"/>
            </m:rPr>
            <w:rPr>
              <w:rFonts w:ascii="Cambria Math" w:hAnsi="Cambria Math"/>
              <w:lang w:val="el-GR"/>
            </w:rPr>
            <m:t>min⁡</m:t>
          </w:del>
        </m:r>
        <m:r>
          <w:del w:id="6027" w:author="Στάθης Καπ" w:date="2023-02-01T21:31:00Z">
            <w:rPr>
              <w:rFonts w:ascii="Cambria Math" w:hAnsi="Cambria Math"/>
              <w:lang w:val="el-GR"/>
            </w:rPr>
            <m:t>shif</m:t>
          </w:del>
        </m:r>
        <m:sSub>
          <m:sSubPr>
            <m:ctrlPr>
              <w:del w:id="6028" w:author="Στάθης Καπ" w:date="2023-02-01T21:31:00Z">
                <w:rPr>
                  <w:rFonts w:ascii="Cambria Math" w:hAnsi="Cambria Math"/>
                  <w:i/>
                  <w:lang w:val="el-GR"/>
                </w:rPr>
              </w:del>
            </m:ctrlPr>
          </m:sSubPr>
          <m:e>
            <m:r>
              <w:del w:id="6029" w:author="Στάθης Καπ" w:date="2023-02-01T21:31:00Z">
                <w:rPr>
                  <w:rFonts w:ascii="Cambria Math" w:hAnsi="Cambria Math"/>
                  <w:lang w:val="el-GR"/>
                </w:rPr>
                <m:t>t</m:t>
              </w:del>
            </m:r>
          </m:e>
          <m:sub>
            <m:r>
              <w:del w:id="6030" w:author="Στάθης Καπ" w:date="2023-02-01T21:31:00Z">
                <w:rPr>
                  <w:rFonts w:ascii="Cambria Math" w:hAnsi="Cambria Math"/>
                  <w:lang w:val="el-GR"/>
                </w:rPr>
                <m:t>j</m:t>
              </w:del>
            </m:r>
          </m:sub>
        </m:sSub>
        <m:r>
          <w:del w:id="6031" w:author="Στάθης Καπ" w:date="2023-02-01T21:31:00Z">
            <w:rPr>
              <w:rFonts w:ascii="Cambria Math" w:hAnsi="Cambria Math"/>
              <w:lang w:val="el-GR"/>
            </w:rPr>
            <m:t>=travelTim</m:t>
          </w:del>
        </m:r>
        <m:sSub>
          <m:sSubPr>
            <m:ctrlPr>
              <w:del w:id="6032" w:author="Στάθης Καπ" w:date="2023-02-01T21:31:00Z">
                <w:rPr>
                  <w:rFonts w:ascii="Cambria Math" w:hAnsi="Cambria Math"/>
                  <w:i/>
                </w:rPr>
              </w:del>
            </m:ctrlPr>
          </m:sSubPr>
          <m:e>
            <m:r>
              <w:del w:id="6033" w:author="Στάθης Καπ" w:date="2023-02-01T21:31:00Z">
                <w:rPr>
                  <w:rFonts w:ascii="Cambria Math" w:hAnsi="Cambria Math"/>
                </w:rPr>
                <m:t>e</m:t>
              </w:del>
            </m:r>
          </m:e>
          <m:sub>
            <m:r>
              <w:del w:id="6034" w:author="Στάθης Καπ" w:date="2023-02-01T21:31:00Z">
                <w:rPr>
                  <w:rFonts w:ascii="Cambria Math" w:hAnsi="Cambria Math"/>
                </w:rPr>
                <m:t>i</m:t>
              </w:del>
            </m:r>
            <m:r>
              <w:del w:id="6035" w:author="Στάθης Καπ" w:date="2023-02-01T21:31:00Z">
                <w:rPr>
                  <w:rFonts w:ascii="Cambria Math" w:hAnsi="Cambria Math"/>
                  <w:lang w:val="el-GR"/>
                  <w:rPrChange w:id="6036" w:author="Στάθης Καπ" w:date="2023-03-08T05:21:00Z">
                    <w:rPr>
                      <w:rFonts w:ascii="Cambria Math" w:hAnsi="Cambria Math"/>
                    </w:rPr>
                  </w:rPrChange>
                </w:rPr>
                <m:t>→</m:t>
              </w:del>
            </m:r>
            <m:r>
              <w:del w:id="6037" w:author="Στάθης Καπ" w:date="2023-02-01T21:31:00Z">
                <w:rPr>
                  <w:rFonts w:ascii="Cambria Math" w:hAnsi="Cambria Math"/>
                </w:rPr>
                <m:t>j</m:t>
              </w:del>
            </m:r>
          </m:sub>
        </m:sSub>
        <m:r>
          <w:del w:id="6038" w:author="Στάθης Καπ" w:date="2023-02-01T21:31:00Z">
            <w:rPr>
              <w:rFonts w:ascii="Cambria Math" w:hAnsi="Cambria Math"/>
              <w:lang w:val="el-GR"/>
            </w:rPr>
            <m:t>+wai</m:t>
          </w:del>
        </m:r>
        <m:sSub>
          <m:sSubPr>
            <m:ctrlPr>
              <w:del w:id="6039" w:author="Στάθης Καπ" w:date="2023-02-01T21:31:00Z">
                <w:rPr>
                  <w:rFonts w:ascii="Cambria Math" w:hAnsi="Cambria Math"/>
                  <w:i/>
                  <w:lang w:val="el-GR"/>
                </w:rPr>
              </w:del>
            </m:ctrlPr>
          </m:sSubPr>
          <m:e>
            <m:r>
              <w:del w:id="6040" w:author="Στάθης Καπ" w:date="2023-02-01T21:31:00Z">
                <w:rPr>
                  <w:rFonts w:ascii="Cambria Math" w:hAnsi="Cambria Math"/>
                  <w:lang w:val="el-GR"/>
                </w:rPr>
                <m:t>t</m:t>
              </w:del>
            </m:r>
          </m:e>
          <m:sub>
            <m:r>
              <w:del w:id="6041" w:author="Στάθης Καπ" w:date="2023-02-01T21:31:00Z">
                <w:rPr>
                  <w:rFonts w:ascii="Cambria Math" w:hAnsi="Cambria Math"/>
                  <w:lang w:val="el-GR"/>
                </w:rPr>
                <m:t>j</m:t>
              </w:del>
            </m:r>
          </m:sub>
        </m:sSub>
        <m:r>
          <w:del w:id="6042" w:author="Στάθης Καπ" w:date="2023-02-01T21:31:00Z">
            <w:rPr>
              <w:rFonts w:ascii="Cambria Math" w:hAnsi="Cambria Math"/>
              <w:lang w:val="el-GR"/>
            </w:rPr>
            <m:t>+visitDu</m:t>
          </w:del>
        </m:r>
        <m:sSub>
          <m:sSubPr>
            <m:ctrlPr>
              <w:del w:id="6043" w:author="Στάθης Καπ" w:date="2023-02-01T21:31:00Z">
                <w:rPr>
                  <w:rFonts w:ascii="Cambria Math" w:hAnsi="Cambria Math"/>
                  <w:i/>
                  <w:lang w:val="el-GR"/>
                </w:rPr>
              </w:del>
            </m:ctrlPr>
          </m:sSubPr>
          <m:e>
            <m:r>
              <w:del w:id="6044" w:author="Στάθης Καπ" w:date="2023-02-01T21:31:00Z">
                <w:rPr>
                  <w:rFonts w:ascii="Cambria Math" w:hAnsi="Cambria Math"/>
                  <w:lang w:val="el-GR"/>
                </w:rPr>
                <m:t>r</m:t>
              </w:del>
            </m:r>
          </m:e>
          <m:sub>
            <m:r>
              <w:del w:id="6045" w:author="Στάθης Καπ" w:date="2023-02-01T21:31:00Z">
                <w:rPr>
                  <w:rFonts w:ascii="Cambria Math" w:hAnsi="Cambria Math"/>
                  <w:lang w:val="el-GR"/>
                </w:rPr>
                <m:t>j</m:t>
              </w:del>
            </m:r>
          </m:sub>
        </m:sSub>
      </m:oMath>
    </w:p>
    <w:p w14:paraId="5A0197FA" w14:textId="03864CC5" w:rsidR="00D4368F" w:rsidRDefault="00A43949" w:rsidP="002220AE">
      <w:pPr>
        <w:rPr>
          <w:lang w:val="el-GR"/>
        </w:rPr>
      </w:pPr>
      <w:r w:rsidRPr="003A2AA6">
        <w:rPr>
          <w:lang w:val="el-GR"/>
        </w:rPr>
        <w:t xml:space="preserve">Επειδή όμως χρειάζεται να ληφθεί </w:t>
      </w:r>
      <w:r w:rsidR="00521CFC" w:rsidRPr="003A2AA6">
        <w:rPr>
          <w:lang w:val="el-GR"/>
        </w:rPr>
        <w:t>υπόψιν</w:t>
      </w:r>
      <w:r w:rsidRPr="003A2AA6">
        <w:rPr>
          <w:lang w:val="el-GR"/>
        </w:rPr>
        <w:t xml:space="preserve"> κ</w:t>
      </w:r>
      <w:del w:id="6046" w:author="Στάθης Καπ" w:date="2023-03-08T05:21:00Z">
        <w:r w:rsidRPr="003A2AA6" w:rsidDel="00BC49CF">
          <w:rPr>
            <w:lang w:val="el-GR"/>
          </w:rPr>
          <w:delText xml:space="preserve">αι </w:delText>
        </w:r>
      </w:del>
      <w:ins w:id="6047" w:author="Στάθης Καπ" w:date="2023-03-08T05:21:00Z">
        <w:r w:rsidR="00BC49CF">
          <w:rPr>
            <w:lang w:val="el-GR"/>
          </w:rPr>
          <w:t xml:space="preserve">αι το σταθμισμένο κεντροειδές του επόμενου υποπροβλήματος </w:t>
        </w:r>
        <w:r w:rsidR="00BC49CF" w:rsidRPr="00BC49CF">
          <w:rPr>
            <w:lang w:val="el-GR"/>
            <w:rPrChange w:id="6048" w:author="Στάθης Καπ" w:date="2023-03-08T05:22:00Z">
              <w:rPr/>
            </w:rPrChange>
          </w:rPr>
          <w:t>(</w:t>
        </w:r>
        <w:r w:rsidR="00BC49CF">
          <w:t>cnext</w:t>
        </w:r>
        <w:r w:rsidR="00BC49CF" w:rsidRPr="00BC49CF">
          <w:rPr>
            <w:lang w:val="el-GR"/>
            <w:rPrChange w:id="6049" w:author="Στάθης Καπ" w:date="2023-03-08T05:22:00Z">
              <w:rPr/>
            </w:rPrChange>
          </w:rPr>
          <w:t>)</w:t>
        </w:r>
      </w:ins>
      <w:del w:id="6050" w:author="Στάθης Καπ" w:date="2023-03-08T05:21:00Z">
        <w:r w:rsidRPr="003A2AA6" w:rsidDel="00BC49CF">
          <w:rPr>
            <w:lang w:val="el-GR"/>
          </w:rPr>
          <w:delText>η επόμενη λύση</w:delText>
        </w:r>
      </w:del>
      <w:r w:rsidRPr="003A2AA6">
        <w:rPr>
          <w:lang w:val="el-GR"/>
        </w:rPr>
        <w:t xml:space="preserve">, προστέθηκε ένας ακόμα παράγοντας που είναι η απόσταση του εξεταζόμενου κόμβου προς το </w:t>
      </w:r>
      <w:r>
        <w:t>cnex</w:t>
      </w:r>
      <w:del w:id="6051" w:author="Στάθης Καπ" w:date="2023-03-08T05:22:00Z">
        <w:r w:rsidDel="00BC49CF">
          <w:delText>t</w:delText>
        </w:r>
        <w:r w:rsidRPr="003A2AA6" w:rsidDel="00BC49CF">
          <w:rPr>
            <w:lang w:val="el-GR"/>
          </w:rPr>
          <w:delText xml:space="preserve"> της επόμενης λύσης</w:delText>
        </w:r>
      </w:del>
      <w:ins w:id="6052" w:author="Στάθης Καπ" w:date="2023-03-08T05:22:00Z">
        <w:r w:rsidR="00BC49CF">
          <w:t>t</w:t>
        </w:r>
        <w:r w:rsidR="00BC49CF" w:rsidRPr="00DA5168">
          <w:rPr>
            <w:lang w:val="el-GR"/>
            <w:rPrChange w:id="6053" w:author="Στάθης Καπ" w:date="2023-03-08T05:22:00Z">
              <w:rPr/>
            </w:rPrChange>
          </w:rPr>
          <w:t>:</w:t>
        </w:r>
      </w:ins>
      <w:del w:id="6054" w:author="Στάθης Καπ" w:date="2023-03-08T05:22:00Z">
        <w:r w:rsidRPr="003A2AA6" w:rsidDel="00BC49CF">
          <w:rPr>
            <w:lang w:val="el-GR"/>
          </w:rPr>
          <w:delText>.</w:delText>
        </w:r>
      </w:del>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6055"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66"/>
        <w:gridCol w:w="7549"/>
        <w:gridCol w:w="723"/>
        <w:tblGridChange w:id="6056">
          <w:tblGrid>
            <w:gridCol w:w="618"/>
            <w:gridCol w:w="7601"/>
            <w:gridCol w:w="619"/>
          </w:tblGrid>
        </w:tblGridChange>
      </w:tblGrid>
      <w:tr w:rsidR="00F000B6" w14:paraId="749FF93E" w14:textId="77777777" w:rsidTr="00603993">
        <w:trPr>
          <w:ins w:id="6057" w:author="Στάθης Καπ" w:date="2023-02-01T21:32:00Z"/>
        </w:trPr>
        <w:tc>
          <w:tcPr>
            <w:tcW w:w="350" w:type="pct"/>
            <w:tcPrChange w:id="6058" w:author="Στάθης Καπ" w:date="2023-02-01T08:48:00Z">
              <w:tcPr>
                <w:tcW w:w="350" w:type="pct"/>
              </w:tcPr>
            </w:tcPrChange>
          </w:tcPr>
          <w:p w14:paraId="724CD3F9" w14:textId="77777777" w:rsidR="00F000B6" w:rsidRDefault="00F000B6">
            <w:pPr>
              <w:spacing w:after="160"/>
              <w:rPr>
                <w:ins w:id="6059" w:author="Στάθης Καπ" w:date="2023-02-01T21:32:00Z"/>
                <w:lang w:val="el-GR"/>
              </w:rPr>
              <w:pPrChange w:id="6060" w:author="Στάθης Καπ" w:date="2023-02-01T08:46:00Z">
                <w:pPr/>
              </w:pPrChange>
            </w:pPr>
          </w:p>
        </w:tc>
        <w:tc>
          <w:tcPr>
            <w:tcW w:w="4300" w:type="pct"/>
            <w:tcPrChange w:id="6061" w:author="Στάθης Καπ" w:date="2023-02-01T08:48:00Z">
              <w:tcPr>
                <w:tcW w:w="4300" w:type="pct"/>
              </w:tcPr>
            </w:tcPrChange>
          </w:tcPr>
          <w:p w14:paraId="086CEF92" w14:textId="3565B03F" w:rsidR="00F000B6" w:rsidRPr="005846FF" w:rsidRDefault="00BC49CF">
            <w:pPr>
              <w:spacing w:after="160"/>
              <w:rPr>
                <w:ins w:id="6062" w:author="Στάθης Καπ" w:date="2023-02-01T21:32:00Z"/>
                <w:lang w:val="el-GR"/>
              </w:rPr>
              <w:pPrChange w:id="6063" w:author="Στάθης Καπ" w:date="2023-02-01T08:46:00Z">
                <w:pPr/>
              </w:pPrChange>
            </w:pPr>
            <m:oMathPara>
              <m:oMath>
                <m:r>
                  <w:ins w:id="6064" w:author="Στάθης Καπ" w:date="2023-03-08T05:20:00Z">
                    <w:rPr>
                      <w:rFonts w:ascii="Cambria Math" w:hAnsi="Cambria Math"/>
                    </w:rPr>
                    <m:t>posScor</m:t>
                  </w:ins>
                </m:r>
                <m:sSub>
                  <m:sSubPr>
                    <m:ctrlPr>
                      <w:ins w:id="6065" w:author="Στάθης Καπ" w:date="2023-03-08T05:20:00Z">
                        <w:rPr>
                          <w:rFonts w:ascii="Cambria Math" w:hAnsi="Cambria Math"/>
                          <w:i/>
                        </w:rPr>
                      </w:ins>
                    </m:ctrlPr>
                  </m:sSubPr>
                  <m:e>
                    <m:r>
                      <w:ins w:id="6066" w:author="Στάθης Καπ" w:date="2023-03-08T05:20:00Z">
                        <w:rPr>
                          <w:rFonts w:ascii="Cambria Math" w:hAnsi="Cambria Math"/>
                        </w:rPr>
                        <m:t>e</m:t>
                      </w:ins>
                    </m:r>
                  </m:e>
                  <m:sub>
                    <m:r>
                      <w:ins w:id="6067" w:author="Στάθης Καπ" w:date="2023-03-08T05:20:00Z">
                        <w:rPr>
                          <w:rFonts w:ascii="Cambria Math" w:hAnsi="Cambria Math"/>
                        </w:rPr>
                        <m:t>j</m:t>
                      </w:ins>
                    </m:r>
                  </m:sub>
                </m:sSub>
                <m:r>
                  <w:ins w:id="6068" w:author="Στάθης Καπ" w:date="2023-02-01T21:32:00Z">
                    <w:rPr>
                      <w:rFonts w:ascii="Cambria Math" w:hAnsi="Cambria Math"/>
                    </w:rPr>
                    <m:t>=</m:t>
                  </w:ins>
                </m:r>
                <m:r>
                  <w:ins w:id="6069" w:author="Στάθης Καπ" w:date="2023-03-08T05:20:00Z">
                    <w:rPr>
                      <w:rFonts w:ascii="Cambria Math" w:hAnsi="Cambria Math"/>
                      <w:lang w:val="el-GR"/>
                    </w:rPr>
                    <m:t>shif</m:t>
                  </w:ins>
                </m:r>
                <m:sSub>
                  <m:sSubPr>
                    <m:ctrlPr>
                      <w:ins w:id="6070" w:author="Στάθης Καπ" w:date="2023-03-08T05:20:00Z">
                        <w:rPr>
                          <w:rFonts w:ascii="Cambria Math" w:hAnsi="Cambria Math"/>
                          <w:i/>
                          <w:lang w:val="el-GR"/>
                        </w:rPr>
                      </w:ins>
                    </m:ctrlPr>
                  </m:sSubPr>
                  <m:e>
                    <m:r>
                      <w:ins w:id="6071" w:author="Στάθης Καπ" w:date="2023-03-08T05:20:00Z">
                        <w:rPr>
                          <w:rFonts w:ascii="Cambria Math" w:hAnsi="Cambria Math"/>
                          <w:lang w:val="el-GR"/>
                        </w:rPr>
                        <m:t>t</m:t>
                      </w:ins>
                    </m:r>
                  </m:e>
                  <m:sub>
                    <m:r>
                      <w:ins w:id="6072" w:author="Στάθης Καπ" w:date="2023-03-08T05:20:00Z">
                        <w:rPr>
                          <w:rFonts w:ascii="Cambria Math" w:hAnsi="Cambria Math"/>
                          <w:lang w:val="el-GR"/>
                        </w:rPr>
                        <m:t>j</m:t>
                      </w:ins>
                    </m:r>
                  </m:sub>
                </m:sSub>
                <m:r>
                  <w:ins w:id="6073" w:author="Στάθης Καπ" w:date="2023-02-01T21:32:00Z">
                    <w:rPr>
                      <w:rFonts w:ascii="Cambria Math" w:hAnsi="Cambria Math"/>
                    </w:rPr>
                    <m:t>+distance(j, cnext)</m:t>
                  </w:ins>
                </m:r>
              </m:oMath>
            </m:oMathPara>
          </w:p>
        </w:tc>
        <w:tc>
          <w:tcPr>
            <w:tcW w:w="350" w:type="pct"/>
            <w:vAlign w:val="center"/>
            <w:tcPrChange w:id="6074" w:author="Στάθης Καπ" w:date="2023-02-01T08:48:00Z">
              <w:tcPr>
                <w:tcW w:w="350" w:type="pct"/>
                <w:vAlign w:val="bottom"/>
              </w:tcPr>
            </w:tcPrChange>
          </w:tcPr>
          <w:p w14:paraId="562F6E1C" w14:textId="1A742BE3" w:rsidR="00F000B6" w:rsidRPr="00603993" w:rsidRDefault="00F000B6">
            <w:pPr>
              <w:pStyle w:val="Caption"/>
              <w:spacing w:after="160"/>
              <w:rPr>
                <w:ins w:id="6075" w:author="Στάθης Καπ" w:date="2023-02-01T21:32:00Z"/>
                <w:sz w:val="18"/>
                <w:rPrChange w:id="6076" w:author="Στάθης Καπ" w:date="2023-02-01T08:49:00Z">
                  <w:rPr>
                    <w:ins w:id="6077" w:author="Στάθης Καπ" w:date="2023-02-01T21:32:00Z"/>
                    <w:lang w:val="el-GR"/>
                  </w:rPr>
                </w:rPrChange>
              </w:rPr>
              <w:pPrChange w:id="6078" w:author="Στάθης Καπ" w:date="2023-02-01T08:47:00Z">
                <w:pPr/>
              </w:pPrChange>
            </w:pPr>
            <w:ins w:id="6079" w:author="Στάθης Καπ" w:date="2023-02-01T21:32: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6080" w:author="Στάθης Καπ" w:date="2023-02-01T21:3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6081" w:author="Στάθης Καπ" w:date="2023-03-11T10:39:00Z">
              <w:r w:rsidR="00657928">
                <w:rPr>
                  <w:noProof/>
                  <w:lang w:val="el-GR"/>
                </w:rPr>
                <w:t>10</w:t>
              </w:r>
            </w:ins>
            <w:del w:id="6082" w:author="Στάθης Καπ" w:date="2023-02-12T05:59:00Z">
              <w:r w:rsidDel="00237FE3">
                <w:rPr>
                  <w:noProof/>
                  <w:lang w:val="el-GR"/>
                </w:rPr>
                <w:delText>8</w:delText>
              </w:r>
            </w:del>
            <w:ins w:id="6083" w:author="Στάθης Καπ" w:date="2023-02-01T21:32:00Z">
              <w:r>
                <w:rPr>
                  <w:lang w:val="el-GR"/>
                </w:rPr>
                <w:fldChar w:fldCharType="end"/>
              </w:r>
              <w:r>
                <w:t>)</w:t>
              </w:r>
            </w:ins>
          </w:p>
        </w:tc>
      </w:tr>
    </w:tbl>
    <w:p w14:paraId="6CED9A7E" w14:textId="77777777" w:rsidR="00F000B6" w:rsidRPr="00F000B6" w:rsidDel="00F000B6" w:rsidRDefault="00F000B6" w:rsidP="002220AE">
      <w:pPr>
        <w:rPr>
          <w:del w:id="6084" w:author="Στάθης Καπ" w:date="2023-02-01T21:32:00Z"/>
          <w:rFonts w:eastAsiaTheme="minorEastAsia"/>
        </w:rPr>
      </w:pPr>
    </w:p>
    <w:p w14:paraId="57B77542" w14:textId="26ECFE89" w:rsidR="003A2AA6" w:rsidRPr="00F000B6" w:rsidDel="00F000B6" w:rsidRDefault="009D12F2" w:rsidP="002220AE">
      <w:pPr>
        <w:rPr>
          <w:del w:id="6085" w:author="Στάθης Καπ" w:date="2023-02-01T21:32:00Z"/>
          <w:rFonts w:eastAsiaTheme="minorEastAsia"/>
          <w:rPrChange w:id="6086" w:author="Στάθης Καπ" w:date="2023-02-01T21:32:00Z">
            <w:rPr>
              <w:del w:id="6087" w:author="Στάθης Καπ" w:date="2023-02-01T21:32:00Z"/>
              <w:rFonts w:ascii="Cambria Math" w:hAnsi="Cambria Math"/>
              <w:i/>
            </w:rPr>
          </w:rPrChange>
        </w:rPr>
      </w:pPr>
      <m:oMathPara>
        <m:oMath>
          <m:r>
            <w:del w:id="6088" w:author="Στάθης Καπ" w:date="2023-02-01T21:32:00Z">
              <w:rPr>
                <w:rFonts w:ascii="Cambria Math" w:hAnsi="Cambria Math"/>
              </w:rPr>
              <w:lastRenderedPageBreak/>
              <m:t>shif</m:t>
            </w:del>
          </m:r>
          <m:sSub>
            <m:sSubPr>
              <m:ctrlPr>
                <w:del w:id="6089" w:author="Στάθης Καπ" w:date="2023-02-01T21:32:00Z">
                  <w:rPr>
                    <w:rFonts w:ascii="Cambria Math" w:hAnsi="Cambria Math"/>
                    <w:i/>
                  </w:rPr>
                </w:del>
              </m:ctrlPr>
            </m:sSubPr>
            <m:e>
              <m:r>
                <w:del w:id="6090" w:author="Στάθης Καπ" w:date="2023-02-01T21:32:00Z">
                  <w:rPr>
                    <w:rFonts w:ascii="Cambria Math" w:hAnsi="Cambria Math"/>
                  </w:rPr>
                  <m:t>t</m:t>
                </w:del>
              </m:r>
            </m:e>
            <m:sub>
              <m:r>
                <w:del w:id="6091" w:author="Στάθης Καπ" w:date="2023-02-01T21:32:00Z">
                  <w:rPr>
                    <w:rFonts w:ascii="Cambria Math" w:hAnsi="Cambria Math"/>
                  </w:rPr>
                  <m:t>j</m:t>
                </w:del>
              </m:r>
            </m:sub>
          </m:sSub>
          <m:r>
            <w:del w:id="6092" w:author="Στάθης Καπ" w:date="2023-02-01T21:32:00Z">
              <w:rPr>
                <w:rFonts w:ascii="Cambria Math" w:hAnsi="Cambria Math"/>
              </w:rPr>
              <m:t>=</m:t>
            </w:del>
          </m:r>
          <m:r>
            <w:del w:id="6093" w:author="Στάθης Καπ" w:date="2023-02-01T21:32:00Z">
              <w:rPr>
                <w:rFonts w:ascii="Cambria Math" w:hAnsi="Cambria Math"/>
                <w:lang w:val="el-GR"/>
              </w:rPr>
              <m:t>travelTim</m:t>
            </w:del>
          </m:r>
          <m:sSub>
            <m:sSubPr>
              <m:ctrlPr>
                <w:del w:id="6094" w:author="Στάθης Καπ" w:date="2023-02-01T21:32:00Z">
                  <w:rPr>
                    <w:rFonts w:ascii="Cambria Math" w:hAnsi="Cambria Math"/>
                    <w:i/>
                  </w:rPr>
                </w:del>
              </m:ctrlPr>
            </m:sSubPr>
            <m:e>
              <m:r>
                <w:del w:id="6095" w:author="Στάθης Καπ" w:date="2023-02-01T21:32:00Z">
                  <w:rPr>
                    <w:rFonts w:ascii="Cambria Math" w:hAnsi="Cambria Math"/>
                  </w:rPr>
                  <m:t>e</m:t>
                </w:del>
              </m:r>
            </m:e>
            <m:sub>
              <m:r>
                <w:del w:id="6096" w:author="Στάθης Καπ" w:date="2023-02-01T21:32:00Z">
                  <w:rPr>
                    <w:rFonts w:ascii="Cambria Math" w:hAnsi="Cambria Math"/>
                  </w:rPr>
                  <m:t>i→j</m:t>
                </w:del>
              </m:r>
            </m:sub>
          </m:sSub>
          <m:r>
            <w:del w:id="6097" w:author="Στάθης Καπ" w:date="2023-02-01T21:32:00Z">
              <w:rPr>
                <w:rFonts w:ascii="Cambria Math" w:hAnsi="Cambria Math"/>
              </w:rPr>
              <m:t>+wai</m:t>
            </w:del>
          </m:r>
          <m:sSub>
            <m:sSubPr>
              <m:ctrlPr>
                <w:del w:id="6098" w:author="Στάθης Καπ" w:date="2023-02-01T21:32:00Z">
                  <w:rPr>
                    <w:rFonts w:ascii="Cambria Math" w:hAnsi="Cambria Math"/>
                    <w:i/>
                  </w:rPr>
                </w:del>
              </m:ctrlPr>
            </m:sSubPr>
            <m:e>
              <m:r>
                <w:del w:id="6099" w:author="Στάθης Καπ" w:date="2023-02-01T21:32:00Z">
                  <w:rPr>
                    <w:rFonts w:ascii="Cambria Math" w:hAnsi="Cambria Math"/>
                  </w:rPr>
                  <m:t>t</m:t>
                </w:del>
              </m:r>
            </m:e>
            <m:sub>
              <m:r>
                <w:del w:id="6100" w:author="Στάθης Καπ" w:date="2023-02-01T21:32:00Z">
                  <w:rPr>
                    <w:rFonts w:ascii="Cambria Math" w:hAnsi="Cambria Math"/>
                  </w:rPr>
                  <m:t>j</m:t>
                </w:del>
              </m:r>
            </m:sub>
          </m:sSub>
          <m:r>
            <w:del w:id="6101" w:author="Στάθης Καπ" w:date="2023-02-01T21:32:00Z">
              <w:rPr>
                <w:rFonts w:ascii="Cambria Math" w:hAnsi="Cambria Math"/>
              </w:rPr>
              <m:t>+visitDu</m:t>
            </w:del>
          </m:r>
          <m:sSub>
            <m:sSubPr>
              <m:ctrlPr>
                <w:del w:id="6102" w:author="Στάθης Καπ" w:date="2023-02-01T21:32:00Z">
                  <w:rPr>
                    <w:rFonts w:ascii="Cambria Math" w:hAnsi="Cambria Math"/>
                    <w:i/>
                  </w:rPr>
                </w:del>
              </m:ctrlPr>
            </m:sSubPr>
            <m:e>
              <m:r>
                <w:del w:id="6103" w:author="Στάθης Καπ" w:date="2023-02-01T21:32:00Z">
                  <w:rPr>
                    <w:rFonts w:ascii="Cambria Math" w:hAnsi="Cambria Math"/>
                  </w:rPr>
                  <m:t>r</m:t>
                </w:del>
              </m:r>
            </m:e>
            <m:sub>
              <m:r>
                <w:del w:id="6104" w:author="Στάθης Καπ" w:date="2023-02-01T21:32:00Z">
                  <w:rPr>
                    <w:rFonts w:ascii="Cambria Math" w:hAnsi="Cambria Math"/>
                  </w:rPr>
                  <m:t>j</m:t>
                </w:del>
              </m:r>
            </m:sub>
          </m:sSub>
          <m:r>
            <w:del w:id="6105" w:author="Στάθης Καπ" w:date="2023-02-01T21:32:00Z">
              <w:rPr>
                <w:rFonts w:ascii="Cambria Math" w:hAnsi="Cambria Math"/>
              </w:rPr>
              <m:t>+distance(j, cnext)</m:t>
            </w:del>
          </m:r>
        </m:oMath>
      </m:oMathPara>
    </w:p>
    <w:p w14:paraId="1EB02B47" w14:textId="603CCAF1" w:rsidR="009D12F2" w:rsidRDefault="00A84652" w:rsidP="002220AE">
      <w:pPr>
        <w:rPr>
          <w:lang w:val="el-GR"/>
        </w:rPr>
      </w:pPr>
      <w:del w:id="6106" w:author="Στάθης Καπ" w:date="2023-03-08T05:22:00Z">
        <w:r w:rsidRPr="00EA5374" w:rsidDel="00DA5168">
          <w:rPr>
            <w:lang w:val="el-GR"/>
          </w:rPr>
          <w:delText xml:space="preserve">Ακόμα και αυτή η λύση όμως </w:delText>
        </w:r>
        <w:r w:rsidR="007509A9" w:rsidRPr="00EA5374" w:rsidDel="00DA5168">
          <w:rPr>
            <w:lang w:val="el-GR"/>
          </w:rPr>
          <w:delText>είναι</w:delText>
        </w:r>
        <w:r w:rsidRPr="00EA5374" w:rsidDel="00DA5168">
          <w:rPr>
            <w:lang w:val="el-GR"/>
          </w:rPr>
          <w:delText xml:space="preserve"> δεν απολύτως ικανοποιητική, καθώς ουσιαστικά η φόρμουλα που υπολογίζει το </w:delText>
        </w:r>
        <w:r w:rsidDel="00DA5168">
          <w:delText>shift</w:delText>
        </w:r>
        <w:r w:rsidRPr="00EA5374" w:rsidDel="00DA5168">
          <w:rPr>
            <w:lang w:val="el-GR"/>
          </w:rPr>
          <w:delText xml:space="preserve"> των </w:delText>
        </w:r>
        <w:r w:rsidR="00A46B4C" w:rsidRPr="00EA5374" w:rsidDel="00DA5168">
          <w:rPr>
            <w:lang w:val="el-GR"/>
          </w:rPr>
          <w:delText>εισαγωγών</w:delText>
        </w:r>
        <w:r w:rsidRPr="00EA5374" w:rsidDel="00DA5168">
          <w:rPr>
            <w:lang w:val="el-GR"/>
          </w:rPr>
          <w:delText xml:space="preserve"> στις ενδιάμεσες θέσεις είναι διαφορετική από αυτή που χρησιμοποιείται στις τελικές. </w:delText>
        </w:r>
      </w:del>
      <w:r w:rsidR="00D9238E" w:rsidRPr="00EA5374">
        <w:rPr>
          <w:lang w:val="el-GR"/>
        </w:rPr>
        <w:t>Όμως</w:t>
      </w:r>
      <w:r w:rsidRPr="00EA5374">
        <w:rPr>
          <w:lang w:val="el-GR"/>
        </w:rPr>
        <w:t xml:space="preserve"> δεν έχει </w:t>
      </w:r>
      <w:del w:id="6107" w:author="Στάθης Καπ" w:date="2023-03-08T05:22:00Z">
        <w:r w:rsidRPr="00EA5374" w:rsidDel="00DA5168">
          <w:rPr>
            <w:lang w:val="el-GR"/>
          </w:rPr>
          <w:delText xml:space="preserve">και </w:delText>
        </w:r>
      </w:del>
      <w:r w:rsidRPr="00EA5374">
        <w:rPr>
          <w:lang w:val="el-GR"/>
        </w:rPr>
        <w:t xml:space="preserve">νόημα να </w:t>
      </w:r>
      <w:ins w:id="6108" w:author="Στάθης Καπ" w:date="2023-02-01T06:01:00Z">
        <w:r w:rsidR="008A7620">
          <w:rPr>
            <w:lang w:val="el-GR"/>
          </w:rPr>
          <w:t>λαμβάνεται</w:t>
        </w:r>
      </w:ins>
      <w:del w:id="6109" w:author="Στάθης Καπ" w:date="2023-02-01T06:01:00Z">
        <w:r w:rsidRPr="00EA5374">
          <w:rPr>
            <w:lang w:val="el-GR"/>
          </w:rPr>
          <w:delText>λαμβάνουμε</w:delText>
        </w:r>
      </w:del>
      <w:r w:rsidRPr="00EA5374">
        <w:rPr>
          <w:lang w:val="el-GR"/>
        </w:rPr>
        <w:t xml:space="preserve"> </w:t>
      </w:r>
      <w:r w:rsidR="006C366B" w:rsidRPr="00EA5374">
        <w:rPr>
          <w:lang w:val="el-GR"/>
        </w:rPr>
        <w:t>υπόψιν</w:t>
      </w:r>
      <w:r w:rsidRPr="00EA5374">
        <w:rPr>
          <w:lang w:val="el-GR"/>
        </w:rPr>
        <w:t xml:space="preserve"> </w:t>
      </w:r>
      <w:ins w:id="6110" w:author="Στάθης Καπ" w:date="2023-02-01T06:01:00Z">
        <w:r w:rsidR="008A7620">
          <w:rPr>
            <w:lang w:val="el-GR"/>
          </w:rPr>
          <w:t>η</w:t>
        </w:r>
      </w:ins>
      <w:del w:id="6111" w:author="Στάθης Καπ" w:date="2023-02-01T06:01:00Z">
        <w:r w:rsidRPr="00EA5374">
          <w:rPr>
            <w:lang w:val="el-GR"/>
          </w:rPr>
          <w:delText>την</w:delText>
        </w:r>
      </w:del>
      <w:r w:rsidRPr="00EA5374">
        <w:rPr>
          <w:lang w:val="el-GR"/>
        </w:rPr>
        <w:t xml:space="preserve"> απόσταση προς το </w:t>
      </w:r>
      <w:r>
        <w:t>cnext</w:t>
      </w:r>
      <w:r w:rsidRPr="00EA5374">
        <w:rPr>
          <w:lang w:val="el-GR"/>
        </w:rPr>
        <w:t xml:space="preserve"> όταν </w:t>
      </w:r>
      <w:ins w:id="6112" w:author="Στάθης Καπ" w:date="2023-02-01T06:01:00Z">
        <w:r w:rsidR="00BC424C">
          <w:rPr>
            <w:lang w:val="el-GR"/>
          </w:rPr>
          <w:t>εξετάζεται</w:t>
        </w:r>
      </w:ins>
      <w:del w:id="6113" w:author="Στάθης Καπ" w:date="2023-02-01T06:01:00Z">
        <w:r w:rsidRPr="00EA5374">
          <w:rPr>
            <w:lang w:val="el-GR"/>
          </w:rPr>
          <w:delText>εξετάζουμε</w:delText>
        </w:r>
      </w:del>
      <w:r w:rsidRPr="00EA5374">
        <w:rPr>
          <w:lang w:val="el-GR"/>
        </w:rPr>
        <w:t xml:space="preserve"> </w:t>
      </w:r>
      <w:del w:id="6114" w:author="Στάθης Καπ" w:date="2023-03-13T03:04:00Z">
        <w:r w:rsidRPr="00EA5374" w:rsidDel="00A92199">
          <w:rPr>
            <w:lang w:val="el-GR"/>
          </w:rPr>
          <w:delText xml:space="preserve">την </w:delText>
        </w:r>
      </w:del>
      <w:ins w:id="6115" w:author="Στάθης Καπ" w:date="2023-03-13T03:04:00Z">
        <w:r w:rsidR="00A92199">
          <w:rPr>
            <w:lang w:val="el-GR"/>
          </w:rPr>
          <w:t>η</w:t>
        </w:r>
        <w:r w:rsidR="00A92199" w:rsidRPr="00EA5374">
          <w:rPr>
            <w:lang w:val="el-GR"/>
          </w:rPr>
          <w:t xml:space="preserve"> </w:t>
        </w:r>
      </w:ins>
      <w:r w:rsidRPr="00EA5374">
        <w:rPr>
          <w:lang w:val="el-GR"/>
        </w:rPr>
        <w:t xml:space="preserve">εισαγωγή ενός κόμβου στην αρχή της </w:t>
      </w:r>
      <w:ins w:id="6116" w:author="Στάθης Καπ" w:date="2023-02-01T06:01:00Z">
        <w:r w:rsidR="00BC424C">
          <w:rPr>
            <w:lang w:val="el-GR"/>
          </w:rPr>
          <w:t>τρέχουσας</w:t>
        </w:r>
        <w:r w:rsidRPr="00EA5374">
          <w:rPr>
            <w:lang w:val="el-GR"/>
          </w:rPr>
          <w:t xml:space="preserve"> </w:t>
        </w:r>
      </w:ins>
      <w:r w:rsidRPr="00EA5374">
        <w:rPr>
          <w:lang w:val="el-GR"/>
        </w:rPr>
        <w:t xml:space="preserve">διαδρομής. </w:t>
      </w:r>
      <w:r w:rsidR="00CE42DA">
        <w:rPr>
          <w:lang w:val="el-GR"/>
        </w:rPr>
        <w:t>Οπότε</w:t>
      </w:r>
      <w:r w:rsidR="007312EC">
        <w:rPr>
          <w:lang w:val="el-GR"/>
        </w:rPr>
        <w:t>,</w:t>
      </w:r>
      <w:r w:rsidR="00413374">
        <w:rPr>
          <w:lang w:val="el-GR"/>
        </w:rPr>
        <w:t xml:space="preserve"> </w:t>
      </w:r>
      <w:r w:rsidRPr="00EA5374">
        <w:rPr>
          <w:lang w:val="el-GR"/>
        </w:rPr>
        <w:t xml:space="preserve">η </w:t>
      </w:r>
      <w:r w:rsidR="00ED0A07">
        <w:rPr>
          <w:lang w:val="el-GR"/>
        </w:rPr>
        <w:t xml:space="preserve">τελική </w:t>
      </w:r>
      <w:r w:rsidRPr="00EA5374">
        <w:rPr>
          <w:lang w:val="el-GR"/>
        </w:rPr>
        <w:t xml:space="preserve">σχέση που </w:t>
      </w:r>
      <w:r w:rsidR="0080714B">
        <w:rPr>
          <w:lang w:val="el-GR"/>
        </w:rPr>
        <w:t>προκύπτει</w:t>
      </w:r>
      <w:r w:rsidRPr="00EA5374">
        <w:rPr>
          <w:lang w:val="el-GR"/>
        </w:rPr>
        <w:t xml:space="preserve"> </w:t>
      </w:r>
      <w:r w:rsidR="0080714B">
        <w:rPr>
          <w:lang w:val="el-GR"/>
        </w:rPr>
        <w:t>είναι</w:t>
      </w:r>
      <w:r w:rsidRPr="00EA5374">
        <w:rPr>
          <w:lang w:val="el-GR"/>
        </w:rPr>
        <w:t xml:space="preserve"> η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6117"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66"/>
        <w:gridCol w:w="7549"/>
        <w:gridCol w:w="723"/>
        <w:tblGridChange w:id="6118">
          <w:tblGrid>
            <w:gridCol w:w="618"/>
            <w:gridCol w:w="7601"/>
            <w:gridCol w:w="619"/>
          </w:tblGrid>
        </w:tblGridChange>
      </w:tblGrid>
      <w:tr w:rsidR="00CA3FD3" w14:paraId="6905173A" w14:textId="77777777" w:rsidTr="00603993">
        <w:trPr>
          <w:ins w:id="6119" w:author="Στάθης Καπ" w:date="2023-02-01T21:32:00Z"/>
        </w:trPr>
        <w:tc>
          <w:tcPr>
            <w:tcW w:w="350" w:type="pct"/>
            <w:tcPrChange w:id="6120" w:author="Στάθης Καπ" w:date="2023-02-01T08:48:00Z">
              <w:tcPr>
                <w:tcW w:w="350" w:type="pct"/>
              </w:tcPr>
            </w:tcPrChange>
          </w:tcPr>
          <w:p w14:paraId="0C87E077" w14:textId="77777777" w:rsidR="00CA3FD3" w:rsidRDefault="00CA3FD3">
            <w:pPr>
              <w:spacing w:after="160"/>
              <w:rPr>
                <w:ins w:id="6121" w:author="Στάθης Καπ" w:date="2023-02-01T21:32:00Z"/>
                <w:lang w:val="el-GR"/>
              </w:rPr>
              <w:pPrChange w:id="6122" w:author="Στάθης Καπ" w:date="2023-02-01T08:46:00Z">
                <w:pPr/>
              </w:pPrChange>
            </w:pPr>
          </w:p>
        </w:tc>
        <w:tc>
          <w:tcPr>
            <w:tcW w:w="4300" w:type="pct"/>
            <w:tcPrChange w:id="6123" w:author="Στάθης Καπ" w:date="2023-02-01T08:48:00Z">
              <w:tcPr>
                <w:tcW w:w="4300" w:type="pct"/>
              </w:tcPr>
            </w:tcPrChange>
          </w:tcPr>
          <w:p w14:paraId="53BADB85" w14:textId="2CFA3133" w:rsidR="00CA3FD3" w:rsidRPr="005846FF" w:rsidRDefault="00DA5168">
            <w:pPr>
              <w:spacing w:after="160"/>
              <w:rPr>
                <w:ins w:id="6124" w:author="Στάθης Καπ" w:date="2023-02-01T21:32:00Z"/>
                <w:lang w:val="el-GR"/>
              </w:rPr>
              <w:pPrChange w:id="6125" w:author="Στάθης Καπ" w:date="2023-02-01T08:46:00Z">
                <w:pPr/>
              </w:pPrChange>
            </w:pPr>
            <m:oMathPara>
              <m:oMath>
                <m:r>
                  <w:ins w:id="6126" w:author="Στάθης Καπ" w:date="2023-03-08T05:22:00Z">
                    <w:rPr>
                      <w:rFonts w:ascii="Cambria Math" w:hAnsi="Cambria Math"/>
                    </w:rPr>
                    <m:t>posScor</m:t>
                  </w:ins>
                </m:r>
                <m:sSub>
                  <m:sSubPr>
                    <m:ctrlPr>
                      <w:ins w:id="6127" w:author="Στάθης Καπ" w:date="2023-03-08T05:22:00Z">
                        <w:rPr>
                          <w:rFonts w:ascii="Cambria Math" w:hAnsi="Cambria Math"/>
                          <w:i/>
                        </w:rPr>
                      </w:ins>
                    </m:ctrlPr>
                  </m:sSubPr>
                  <m:e>
                    <m:r>
                      <w:ins w:id="6128" w:author="Στάθης Καπ" w:date="2023-03-08T05:22:00Z">
                        <w:rPr>
                          <w:rFonts w:ascii="Cambria Math" w:hAnsi="Cambria Math"/>
                        </w:rPr>
                        <m:t>e</m:t>
                      </w:ins>
                    </m:r>
                  </m:e>
                  <m:sub>
                    <m:r>
                      <w:ins w:id="6129" w:author="Στάθης Καπ" w:date="2023-03-08T05:22:00Z">
                        <w:rPr>
                          <w:rFonts w:ascii="Cambria Math" w:hAnsi="Cambria Math"/>
                        </w:rPr>
                        <m:t>j</m:t>
                      </w:ins>
                    </m:r>
                  </m:sub>
                </m:sSub>
                <m:r>
                  <w:ins w:id="6130" w:author="Στάθης Καπ" w:date="2023-03-08T05:22:00Z">
                    <w:rPr>
                      <w:rFonts w:ascii="Cambria Math" w:hAnsi="Cambria Math"/>
                    </w:rPr>
                    <m:t>=</m:t>
                  </w:ins>
                </m:r>
                <m:r>
                  <w:ins w:id="6131" w:author="Στάθης Καπ" w:date="2023-03-08T05:22:00Z">
                    <w:rPr>
                      <w:rFonts w:ascii="Cambria Math" w:hAnsi="Cambria Math"/>
                      <w:lang w:val="el-GR"/>
                    </w:rPr>
                    <m:t>shif</m:t>
                  </w:ins>
                </m:r>
                <m:sSub>
                  <m:sSubPr>
                    <m:ctrlPr>
                      <w:ins w:id="6132" w:author="Στάθης Καπ" w:date="2023-03-08T05:22:00Z">
                        <w:rPr>
                          <w:rFonts w:ascii="Cambria Math" w:hAnsi="Cambria Math"/>
                          <w:i/>
                          <w:lang w:val="el-GR"/>
                        </w:rPr>
                      </w:ins>
                    </m:ctrlPr>
                  </m:sSubPr>
                  <m:e>
                    <m:r>
                      <w:ins w:id="6133" w:author="Στάθης Καπ" w:date="2023-03-08T05:22:00Z">
                        <w:rPr>
                          <w:rFonts w:ascii="Cambria Math" w:hAnsi="Cambria Math"/>
                          <w:lang w:val="el-GR"/>
                        </w:rPr>
                        <m:t>t</m:t>
                      </w:ins>
                    </m:r>
                  </m:e>
                  <m:sub>
                    <m:r>
                      <w:ins w:id="6134" w:author="Στάθης Καπ" w:date="2023-03-08T05:22:00Z">
                        <w:rPr>
                          <w:rFonts w:ascii="Cambria Math" w:hAnsi="Cambria Math"/>
                          <w:lang w:val="el-GR"/>
                        </w:rPr>
                        <m:t>j</m:t>
                      </w:ins>
                    </m:r>
                  </m:sub>
                </m:sSub>
                <m:r>
                  <w:ins w:id="6135" w:author="Στάθης Καπ" w:date="2023-03-08T05:22:00Z">
                    <w:rPr>
                      <w:rFonts w:ascii="Cambria Math" w:hAnsi="Cambria Math"/>
                    </w:rPr>
                    <m:t>+distance(j, cnext)</m:t>
                  </w:ins>
                </m:r>
                <m:r>
                  <w:ins w:id="6136" w:author="Στάθης Καπ" w:date="2023-02-01T21:32:00Z">
                    <w:rPr>
                      <w:rFonts w:ascii="Cambria Math" w:eastAsiaTheme="minorEastAsia" w:hAnsi="Cambria Math"/>
                    </w:rPr>
                    <m:t>∙(p/t)</m:t>
                  </w:ins>
                </m:r>
              </m:oMath>
            </m:oMathPara>
          </w:p>
        </w:tc>
        <w:tc>
          <w:tcPr>
            <w:tcW w:w="350" w:type="pct"/>
            <w:vAlign w:val="center"/>
            <w:tcPrChange w:id="6137" w:author="Στάθης Καπ" w:date="2023-02-01T08:48:00Z">
              <w:tcPr>
                <w:tcW w:w="350" w:type="pct"/>
                <w:vAlign w:val="bottom"/>
              </w:tcPr>
            </w:tcPrChange>
          </w:tcPr>
          <w:p w14:paraId="42845030" w14:textId="4F8EFAD5" w:rsidR="00CA3FD3" w:rsidRPr="00603993" w:rsidRDefault="00CA3FD3">
            <w:pPr>
              <w:pStyle w:val="Caption"/>
              <w:spacing w:after="160"/>
              <w:rPr>
                <w:ins w:id="6138" w:author="Στάθης Καπ" w:date="2023-02-01T21:32:00Z"/>
                <w:sz w:val="18"/>
                <w:rPrChange w:id="6139" w:author="Στάθης Καπ" w:date="2023-02-01T08:49:00Z">
                  <w:rPr>
                    <w:ins w:id="6140" w:author="Στάθης Καπ" w:date="2023-02-01T21:32:00Z"/>
                    <w:lang w:val="el-GR"/>
                  </w:rPr>
                </w:rPrChange>
              </w:rPr>
              <w:pPrChange w:id="6141" w:author="Στάθης Καπ" w:date="2023-02-01T08:47:00Z">
                <w:pPr/>
              </w:pPrChange>
            </w:pPr>
            <w:ins w:id="6142" w:author="Στάθης Καπ" w:date="2023-02-01T21:32: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6143" w:author="Στάθης Καπ" w:date="2023-02-01T21:3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6144" w:author="Στάθης Καπ" w:date="2023-03-11T10:39:00Z">
              <w:r w:rsidR="00657928">
                <w:rPr>
                  <w:noProof/>
                  <w:lang w:val="el-GR"/>
                </w:rPr>
                <w:t>11</w:t>
              </w:r>
            </w:ins>
            <w:del w:id="6145" w:author="Στάθης Καπ" w:date="2023-02-12T05:59:00Z">
              <w:r w:rsidDel="00237FE3">
                <w:rPr>
                  <w:noProof/>
                  <w:lang w:val="el-GR"/>
                </w:rPr>
                <w:delText>9</w:delText>
              </w:r>
            </w:del>
            <w:ins w:id="6146" w:author="Στάθης Καπ" w:date="2023-02-01T21:32:00Z">
              <w:r>
                <w:rPr>
                  <w:lang w:val="el-GR"/>
                </w:rPr>
                <w:fldChar w:fldCharType="end"/>
              </w:r>
              <w:r>
                <w:t>)</w:t>
              </w:r>
            </w:ins>
          </w:p>
        </w:tc>
      </w:tr>
    </w:tbl>
    <w:p w14:paraId="7A398A9F" w14:textId="77777777" w:rsidR="00CA3FD3" w:rsidRPr="001872CC" w:rsidDel="00F0569C" w:rsidRDefault="00CA3FD3" w:rsidP="002220AE">
      <w:pPr>
        <w:rPr>
          <w:del w:id="6147" w:author="Στάθης Καπ" w:date="2023-02-01T21:32:00Z"/>
          <w:rFonts w:eastAsiaTheme="minorEastAsia"/>
          <w:i/>
        </w:rPr>
      </w:pPr>
    </w:p>
    <w:p w14:paraId="67D8CB43" w14:textId="42E22F33" w:rsidR="00EA5374" w:rsidRPr="001872CC" w:rsidDel="00F0569C" w:rsidRDefault="00403263" w:rsidP="002220AE">
      <w:pPr>
        <w:rPr>
          <w:del w:id="6148" w:author="Στάθης Καπ" w:date="2023-02-01T21:32:00Z"/>
          <w:rFonts w:eastAsiaTheme="minorEastAsia"/>
          <w:i/>
        </w:rPr>
      </w:pPr>
      <m:oMathPara>
        <m:oMath>
          <m:r>
            <w:del w:id="6149" w:author="Στάθης Καπ" w:date="2023-02-01T21:32:00Z">
              <w:rPr>
                <w:rFonts w:ascii="Cambria Math" w:hAnsi="Cambria Math"/>
              </w:rPr>
              <m:t>Shif</m:t>
            </w:del>
          </m:r>
          <m:sSub>
            <m:sSubPr>
              <m:ctrlPr>
                <w:del w:id="6150" w:author="Στάθης Καπ" w:date="2023-02-01T21:32:00Z">
                  <w:rPr>
                    <w:rFonts w:ascii="Cambria Math" w:hAnsi="Cambria Math"/>
                    <w:i/>
                  </w:rPr>
                </w:del>
              </m:ctrlPr>
            </m:sSubPr>
            <m:e>
              <m:r>
                <w:del w:id="6151" w:author="Στάθης Καπ" w:date="2023-02-01T21:32:00Z">
                  <w:rPr>
                    <w:rFonts w:ascii="Cambria Math" w:hAnsi="Cambria Math"/>
                  </w:rPr>
                  <m:t>t</m:t>
                </w:del>
              </m:r>
            </m:e>
            <m:sub>
              <m:r>
                <w:del w:id="6152" w:author="Στάθης Καπ" w:date="2023-02-01T21:32:00Z">
                  <w:rPr>
                    <w:rFonts w:ascii="Cambria Math" w:hAnsi="Cambria Math"/>
                  </w:rPr>
                  <m:t>j</m:t>
                </w:del>
              </m:r>
            </m:sub>
          </m:sSub>
          <m:r>
            <w:del w:id="6153" w:author="Στάθης Καπ" w:date="2023-02-01T21:32:00Z">
              <w:rPr>
                <w:rFonts w:ascii="Cambria Math" w:hAnsi="Cambria Math"/>
              </w:rPr>
              <m:t>=</m:t>
            </w:del>
          </m:r>
          <m:r>
            <w:del w:id="6154" w:author="Στάθης Καπ" w:date="2023-02-01T21:32:00Z">
              <w:rPr>
                <w:rFonts w:ascii="Cambria Math" w:hAnsi="Cambria Math"/>
                <w:lang w:val="el-GR"/>
              </w:rPr>
              <m:t>travelTim</m:t>
            </w:del>
          </m:r>
          <m:sSub>
            <m:sSubPr>
              <m:ctrlPr>
                <w:del w:id="6155" w:author="Στάθης Καπ" w:date="2023-02-01T21:32:00Z">
                  <w:rPr>
                    <w:rFonts w:ascii="Cambria Math" w:hAnsi="Cambria Math"/>
                    <w:i/>
                  </w:rPr>
                </w:del>
              </m:ctrlPr>
            </m:sSubPr>
            <m:e>
              <m:r>
                <w:del w:id="6156" w:author="Στάθης Καπ" w:date="2023-02-01T21:32:00Z">
                  <w:rPr>
                    <w:rFonts w:ascii="Cambria Math" w:hAnsi="Cambria Math"/>
                  </w:rPr>
                  <m:t>e</m:t>
                </w:del>
              </m:r>
            </m:e>
            <m:sub>
              <m:r>
                <w:del w:id="6157" w:author="Στάθης Καπ" w:date="2023-02-01T21:32:00Z">
                  <w:rPr>
                    <w:rFonts w:ascii="Cambria Math" w:hAnsi="Cambria Math"/>
                  </w:rPr>
                  <m:t>i→j</m:t>
                </w:del>
              </m:r>
            </m:sub>
          </m:sSub>
          <m:r>
            <w:del w:id="6158" w:author="Στάθης Καπ" w:date="2023-02-01T21:32:00Z">
              <w:rPr>
                <w:rFonts w:ascii="Cambria Math" w:eastAsiaTheme="minorEastAsia" w:hAnsi="Cambria Math"/>
              </w:rPr>
              <m:t>+wai</m:t>
            </w:del>
          </m:r>
          <m:sSub>
            <m:sSubPr>
              <m:ctrlPr>
                <w:del w:id="6159" w:author="Στάθης Καπ" w:date="2023-02-01T21:32:00Z">
                  <w:rPr>
                    <w:rFonts w:ascii="Cambria Math" w:eastAsiaTheme="minorEastAsia" w:hAnsi="Cambria Math"/>
                    <w:i/>
                  </w:rPr>
                </w:del>
              </m:ctrlPr>
            </m:sSubPr>
            <m:e>
              <m:r>
                <w:del w:id="6160" w:author="Στάθης Καπ" w:date="2023-02-01T21:32:00Z">
                  <w:rPr>
                    <w:rFonts w:ascii="Cambria Math" w:eastAsiaTheme="minorEastAsia" w:hAnsi="Cambria Math"/>
                  </w:rPr>
                  <m:t>t</m:t>
                </w:del>
              </m:r>
            </m:e>
            <m:sub>
              <m:r>
                <w:del w:id="6161" w:author="Στάθης Καπ" w:date="2023-02-01T21:32:00Z">
                  <w:rPr>
                    <w:rFonts w:ascii="Cambria Math" w:eastAsiaTheme="minorEastAsia" w:hAnsi="Cambria Math"/>
                  </w:rPr>
                  <m:t>j</m:t>
                </w:del>
              </m:r>
            </m:sub>
          </m:sSub>
          <m:r>
            <w:del w:id="6162" w:author="Στάθης Καπ" w:date="2023-02-01T21:32:00Z">
              <w:rPr>
                <w:rFonts w:ascii="Cambria Math" w:eastAsiaTheme="minorEastAsia" w:hAnsi="Cambria Math"/>
              </w:rPr>
              <m:t>+visitDu</m:t>
            </w:del>
          </m:r>
          <m:sSub>
            <m:sSubPr>
              <m:ctrlPr>
                <w:del w:id="6163" w:author="Στάθης Καπ" w:date="2023-02-01T21:32:00Z">
                  <w:rPr>
                    <w:rFonts w:ascii="Cambria Math" w:eastAsiaTheme="minorEastAsia" w:hAnsi="Cambria Math"/>
                    <w:i/>
                  </w:rPr>
                </w:del>
              </m:ctrlPr>
            </m:sSubPr>
            <m:e>
              <m:r>
                <w:del w:id="6164" w:author="Στάθης Καπ" w:date="2023-02-01T21:32:00Z">
                  <w:rPr>
                    <w:rFonts w:ascii="Cambria Math" w:eastAsiaTheme="minorEastAsia" w:hAnsi="Cambria Math"/>
                  </w:rPr>
                  <m:t>r</m:t>
                </w:del>
              </m:r>
            </m:e>
            <m:sub>
              <m:r>
                <w:del w:id="6165" w:author="Στάθης Καπ" w:date="2023-02-01T21:32:00Z">
                  <w:rPr>
                    <w:rFonts w:ascii="Cambria Math" w:eastAsiaTheme="minorEastAsia" w:hAnsi="Cambria Math"/>
                  </w:rPr>
                  <m:t>j</m:t>
                </w:del>
              </m:r>
            </m:sub>
          </m:sSub>
          <m:r>
            <w:del w:id="6166" w:author="Στάθης Καπ" w:date="2023-02-01T21:32:00Z">
              <w:rPr>
                <w:rFonts w:ascii="Cambria Math" w:eastAsiaTheme="minorEastAsia" w:hAnsi="Cambria Math"/>
              </w:rPr>
              <m:t>+distance(j, cnext)∙(p/t)</m:t>
            </w:del>
          </m:r>
        </m:oMath>
      </m:oMathPara>
    </w:p>
    <w:p w14:paraId="43FCB113" w14:textId="1BC63C2F" w:rsidR="001872CC" w:rsidDel="00526159" w:rsidRDefault="001872CC" w:rsidP="002220AE">
      <w:pPr>
        <w:rPr>
          <w:del w:id="6167" w:author="Στάθης Καπ" w:date="2023-02-01T21:32:00Z"/>
          <w:iCs/>
        </w:rPr>
      </w:pPr>
    </w:p>
    <w:p w14:paraId="1EFF8FF2" w14:textId="166608AB" w:rsidR="00427519" w:rsidRPr="00DA5168" w:rsidRDefault="001871A2" w:rsidP="002220AE">
      <w:pPr>
        <w:rPr>
          <w:lang w:val="el-GR"/>
        </w:rPr>
      </w:pPr>
      <w:r>
        <w:rPr>
          <w:lang w:val="el-GR"/>
        </w:rPr>
        <w:t>Ό</w:t>
      </w:r>
      <w:r w:rsidR="00427519" w:rsidRPr="000606CD">
        <w:rPr>
          <w:lang w:val="el-GR"/>
        </w:rPr>
        <w:t xml:space="preserve">που </w:t>
      </w:r>
      <w:r w:rsidR="00427519">
        <w:t>p</w:t>
      </w:r>
      <w:ins w:id="6168" w:author="Στάθης Καπ" w:date="2023-02-01T06:01:00Z">
        <w:r w:rsidR="00427519" w:rsidRPr="000606CD">
          <w:rPr>
            <w:lang w:val="el-GR"/>
          </w:rPr>
          <w:t xml:space="preserve"> </w:t>
        </w:r>
        <w:r w:rsidR="00BC424C">
          <w:rPr>
            <w:lang w:val="el-GR"/>
          </w:rPr>
          <w:t>είναι</w:t>
        </w:r>
      </w:ins>
      <w:r w:rsidR="00427519" w:rsidRPr="000606CD">
        <w:rPr>
          <w:lang w:val="el-GR"/>
        </w:rPr>
        <w:t xml:space="preserve"> το </w:t>
      </w:r>
      <w:r w:rsidR="000606CD">
        <w:t>index</w:t>
      </w:r>
      <w:r w:rsidR="00427519" w:rsidRPr="000606CD">
        <w:rPr>
          <w:lang w:val="el-GR"/>
        </w:rPr>
        <w:t xml:space="preserve"> της θέσης της εξεταζόμενης εισαγωγής στη διαδρομή και </w:t>
      </w:r>
      <w:r w:rsidR="00427519">
        <w:t>t</w:t>
      </w:r>
      <w:r w:rsidR="00427519" w:rsidRPr="000606CD">
        <w:rPr>
          <w:lang w:val="el-GR"/>
        </w:rPr>
        <w:t xml:space="preserve"> ο συνολικός αριθμός των πιθανών θέσεων της </w:t>
      </w:r>
      <w:ins w:id="6169" w:author="Στάθης Καπ" w:date="2023-02-01T06:01:00Z">
        <w:r w:rsidR="00BC424C">
          <w:rPr>
            <w:lang w:val="el-GR"/>
          </w:rPr>
          <w:t>τρέχουσας</w:t>
        </w:r>
        <w:r w:rsidR="00427519" w:rsidRPr="000606CD">
          <w:rPr>
            <w:lang w:val="el-GR"/>
          </w:rPr>
          <w:t xml:space="preserve"> </w:t>
        </w:r>
      </w:ins>
      <w:r w:rsidR="00427519" w:rsidRPr="000606CD">
        <w:rPr>
          <w:lang w:val="el-GR"/>
        </w:rPr>
        <w:t xml:space="preserve">διαδρομής. Για παράδειγμα, εάν σε μια διαδρομή υπάρχουν 10 θέσεις εισαγωγής, τότε στην πρώτη θέση, η βαρύτητα της απόστασης του </w:t>
      </w:r>
      <w:r w:rsidR="00427519">
        <w:t>j</w:t>
      </w:r>
      <w:r w:rsidR="00427519" w:rsidRPr="000606CD">
        <w:rPr>
          <w:lang w:val="el-GR"/>
        </w:rPr>
        <w:t xml:space="preserve"> προς τον </w:t>
      </w:r>
      <w:r w:rsidR="00427519">
        <w:t>cnext</w:t>
      </w:r>
      <w:r w:rsidR="00427519" w:rsidRPr="000606CD">
        <w:rPr>
          <w:lang w:val="el-GR"/>
        </w:rPr>
        <w:t xml:space="preserve"> κόμβο θα είναι </w:t>
      </w:r>
      <m:oMath>
        <m:f>
          <m:fPr>
            <m:ctrlPr>
              <w:rPr>
                <w:rFonts w:ascii="Cambria Math" w:hAnsi="Cambria Math"/>
                <w:i/>
                <w:lang w:val="el-GR"/>
              </w:rPr>
            </m:ctrlPr>
          </m:fPr>
          <m:num>
            <m:r>
              <w:rPr>
                <w:rFonts w:ascii="Cambria Math" w:hAnsi="Cambria Math"/>
                <w:lang w:val="el-GR"/>
              </w:rPr>
              <m:t>1</m:t>
            </m:r>
          </m:num>
          <m:den>
            <m:r>
              <w:rPr>
                <w:rFonts w:ascii="Cambria Math" w:hAnsi="Cambria Math"/>
                <w:lang w:val="el-GR"/>
              </w:rPr>
              <m:t>10</m:t>
            </m:r>
          </m:den>
        </m:f>
      </m:oMath>
      <w:r w:rsidR="00427519" w:rsidRPr="000606CD">
        <w:rPr>
          <w:lang w:val="el-GR"/>
        </w:rPr>
        <w:t xml:space="preserve"> , στη δεύτερη </w:t>
      </w:r>
      <m:oMath>
        <m:f>
          <m:fPr>
            <m:ctrlPr>
              <w:rPr>
                <w:rFonts w:ascii="Cambria Math" w:hAnsi="Cambria Math"/>
                <w:i/>
                <w:lang w:val="el-GR"/>
              </w:rPr>
            </m:ctrlPr>
          </m:fPr>
          <m:num>
            <m:r>
              <w:rPr>
                <w:rFonts w:ascii="Cambria Math" w:hAnsi="Cambria Math"/>
                <w:lang w:val="el-GR"/>
              </w:rPr>
              <m:t>2</m:t>
            </m:r>
          </m:num>
          <m:den>
            <m:r>
              <w:rPr>
                <w:rFonts w:ascii="Cambria Math" w:hAnsi="Cambria Math"/>
                <w:lang w:val="el-GR"/>
              </w:rPr>
              <m:t>10</m:t>
            </m:r>
          </m:den>
        </m:f>
      </m:oMath>
      <w:r w:rsidR="00427519" w:rsidRPr="000606CD">
        <w:rPr>
          <w:lang w:val="el-GR"/>
        </w:rPr>
        <w:t xml:space="preserve"> κ.ο.κ</w:t>
      </w:r>
      <w:r w:rsidR="00900177">
        <w:rPr>
          <w:lang w:val="el-GR"/>
        </w:rPr>
        <w:t>.</w:t>
      </w:r>
      <w:r w:rsidR="006B7734">
        <w:rPr>
          <w:lang w:val="el-GR"/>
        </w:rPr>
        <w:t xml:space="preserve"> </w:t>
      </w:r>
      <w:r w:rsidR="00427519" w:rsidRPr="000606CD">
        <w:rPr>
          <w:lang w:val="el-GR"/>
        </w:rPr>
        <w:t xml:space="preserve">, μέχρι την τελική όπου θα είναι </w:t>
      </w:r>
      <m:oMath>
        <m:f>
          <m:fPr>
            <m:ctrlPr>
              <w:rPr>
                <w:rFonts w:ascii="Cambria Math" w:hAnsi="Cambria Math"/>
                <w:i/>
                <w:lang w:val="el-GR"/>
              </w:rPr>
            </m:ctrlPr>
          </m:fPr>
          <m:num>
            <m:r>
              <w:rPr>
                <w:rFonts w:ascii="Cambria Math" w:hAnsi="Cambria Math"/>
                <w:lang w:val="el-GR"/>
              </w:rPr>
              <m:t>10</m:t>
            </m:r>
          </m:num>
          <m:den>
            <m:r>
              <w:rPr>
                <w:rFonts w:ascii="Cambria Math" w:hAnsi="Cambria Math"/>
                <w:lang w:val="el-GR"/>
              </w:rPr>
              <m:t>10</m:t>
            </m:r>
          </m:den>
        </m:f>
      </m:oMath>
      <w:r w:rsidR="00427519" w:rsidRPr="000606CD">
        <w:rPr>
          <w:lang w:val="el-GR"/>
        </w:rPr>
        <w:t xml:space="preserve"> .</w:t>
      </w:r>
      <w:ins w:id="6170" w:author="Στάθης Καπ" w:date="2023-03-08T05:23:00Z">
        <w:r w:rsidR="00DA5168" w:rsidRPr="00DA5168">
          <w:rPr>
            <w:lang w:val="el-GR"/>
            <w:rPrChange w:id="6171" w:author="Στάθης Καπ" w:date="2023-03-08T05:23:00Z">
              <w:rPr/>
            </w:rPrChange>
          </w:rPr>
          <w:t xml:space="preserve">  </w:t>
        </w:r>
        <w:r w:rsidR="00DA5168">
          <w:rPr>
            <w:lang w:val="el-GR"/>
          </w:rPr>
          <w:t xml:space="preserve">Η θέση εισαγωγής, λοιπόν, με </w:t>
        </w:r>
      </w:ins>
      <w:ins w:id="6172" w:author="Στάθης Καπ" w:date="2023-03-08T05:24:00Z">
        <w:r w:rsidR="002738E9">
          <w:rPr>
            <w:lang w:val="el-GR"/>
          </w:rPr>
          <w:t>τη</w:t>
        </w:r>
      </w:ins>
      <w:ins w:id="6173" w:author="Στάθης Καπ" w:date="2023-03-08T05:23:00Z">
        <w:r w:rsidR="00DA5168">
          <w:rPr>
            <w:lang w:val="el-GR"/>
          </w:rPr>
          <w:t xml:space="preserve"> μικρότερ</w:t>
        </w:r>
      </w:ins>
      <w:ins w:id="6174" w:author="Στάθης Καπ" w:date="2023-03-08T05:24:00Z">
        <w:r w:rsidR="002738E9">
          <w:rPr>
            <w:lang w:val="el-GR"/>
          </w:rPr>
          <w:t xml:space="preserve">η τιμή του </w:t>
        </w:r>
      </w:ins>
      <w:ins w:id="6175" w:author="Στάθης Καπ" w:date="2023-03-08T05:23:00Z">
        <w:r w:rsidR="00DA5168">
          <w:t>posScore</w:t>
        </w:r>
        <w:r w:rsidR="00DA5168" w:rsidRPr="00DA5168">
          <w:rPr>
            <w:lang w:val="el-GR"/>
            <w:rPrChange w:id="6176" w:author="Στάθης Καπ" w:date="2023-03-08T05:23:00Z">
              <w:rPr/>
            </w:rPrChange>
          </w:rPr>
          <w:t xml:space="preserve"> </w:t>
        </w:r>
        <w:r w:rsidR="00DA5168">
          <w:rPr>
            <w:lang w:val="el-GR"/>
          </w:rPr>
          <w:t xml:space="preserve">θα </w:t>
        </w:r>
      </w:ins>
      <w:ins w:id="6177" w:author="Στάθης Καπ" w:date="2023-03-08T05:24:00Z">
        <w:r w:rsidR="00DA5168">
          <w:rPr>
            <w:lang w:val="el-GR"/>
          </w:rPr>
          <w:t>θεωρηθεί</w:t>
        </w:r>
      </w:ins>
      <w:ins w:id="6178" w:author="Στάθης Καπ" w:date="2023-03-08T05:23:00Z">
        <w:r w:rsidR="00DA5168">
          <w:rPr>
            <w:lang w:val="el-GR"/>
          </w:rPr>
          <w:t xml:space="preserve"> ως</w:t>
        </w:r>
      </w:ins>
      <w:ins w:id="6179" w:author="Στάθης Καπ" w:date="2023-03-08T05:24:00Z">
        <w:r w:rsidR="00DA5168">
          <w:rPr>
            <w:lang w:val="el-GR"/>
          </w:rPr>
          <w:t xml:space="preserve"> η</w:t>
        </w:r>
      </w:ins>
      <w:ins w:id="6180" w:author="Στάθης Καπ" w:date="2023-03-08T05:23:00Z">
        <w:r w:rsidR="00DA5168">
          <w:rPr>
            <w:lang w:val="el-GR"/>
          </w:rPr>
          <w:t xml:space="preserve"> βέλτιστη</w:t>
        </w:r>
      </w:ins>
      <w:ins w:id="6181" w:author="Στάθης Καπ" w:date="2023-03-08T05:24:00Z">
        <w:r w:rsidR="00DA5168">
          <w:rPr>
            <w:lang w:val="el-GR"/>
          </w:rPr>
          <w:t xml:space="preserve"> θέση </w:t>
        </w:r>
      </w:ins>
      <w:ins w:id="6182" w:author="Στάθης Καπ" w:date="2023-03-08T05:23:00Z">
        <w:r w:rsidR="00DA5168">
          <w:rPr>
            <w:lang w:val="el-GR"/>
          </w:rPr>
          <w:t xml:space="preserve">εισαγωγής για τον κόμβο </w:t>
        </w:r>
        <w:r w:rsidR="00DA5168">
          <w:t>j</w:t>
        </w:r>
        <w:r w:rsidR="00DA5168" w:rsidRPr="00DA5168">
          <w:rPr>
            <w:lang w:val="el-GR"/>
            <w:rPrChange w:id="6183" w:author="Στάθης Καπ" w:date="2023-03-08T05:23:00Z">
              <w:rPr/>
            </w:rPrChange>
          </w:rPr>
          <w:t>.</w:t>
        </w:r>
      </w:ins>
    </w:p>
    <w:p w14:paraId="5528D6D6" w14:textId="2E5239A1" w:rsidR="005C6AD6" w:rsidRDefault="005C6AD6">
      <w:pPr>
        <w:pStyle w:val="Heading3"/>
        <w:rPr>
          <w:lang w:val="el-GR"/>
        </w:rPr>
        <w:pPrChange w:id="6184" w:author="Στάθης Καπ" w:date="2023-02-26T00:55:00Z">
          <w:pPr>
            <w:pStyle w:val="Heading3"/>
            <w:numPr>
              <w:numId w:val="4"/>
            </w:numPr>
            <w:ind w:left="1080"/>
          </w:pPr>
        </w:pPrChange>
      </w:pPr>
      <w:bookmarkStart w:id="6185" w:name="_Toc129300384"/>
      <w:r w:rsidRPr="00093B36">
        <w:rPr>
          <w:rPrChange w:id="6186" w:author="Στάθης Καπ" w:date="2023-02-26T00:55:00Z">
            <w:rPr>
              <w:lang w:val="el-GR"/>
            </w:rPr>
          </w:rPrChange>
        </w:rPr>
        <w:t>Προσθήκη</w:t>
      </w:r>
      <w:r>
        <w:rPr>
          <w:lang w:val="el-GR"/>
        </w:rPr>
        <w:t xml:space="preserve"> αρχικών κόμβων</w:t>
      </w:r>
      <w:bookmarkEnd w:id="6185"/>
    </w:p>
    <w:p w14:paraId="449392FB" w14:textId="4AFC6C43" w:rsidR="008A3936" w:rsidRDefault="008C473E" w:rsidP="008A3936">
      <w:pPr>
        <w:rPr>
          <w:lang w:val="el-GR"/>
        </w:rPr>
      </w:pPr>
      <w:r w:rsidRPr="004D7D74">
        <w:rPr>
          <w:lang w:val="el-GR"/>
        </w:rPr>
        <w:t>Στην προσθήκη αρχικών κόμβω</w:t>
      </w:r>
      <w:ins w:id="6187" w:author="Στάθης Καπ" w:date="2023-02-14T21:39:00Z">
        <w:r w:rsidR="009659CD">
          <w:rPr>
            <w:lang w:val="el-GR"/>
          </w:rPr>
          <w:t xml:space="preserve">ν </w:t>
        </w:r>
      </w:ins>
      <w:del w:id="6188" w:author="Στάθης Καπ" w:date="2023-02-14T21:39:00Z">
        <w:r w:rsidRPr="004D7D74" w:rsidDel="009659CD">
          <w:rPr>
            <w:lang w:val="el-GR"/>
          </w:rPr>
          <w:delText xml:space="preserve">ν, τα πράγματα </w:delText>
        </w:r>
        <w:r w:rsidR="005D19C5" w:rsidRPr="004D7D74" w:rsidDel="009659CD">
          <w:rPr>
            <w:lang w:val="el-GR"/>
          </w:rPr>
          <w:delText>είναι</w:delText>
        </w:r>
        <w:r w:rsidRPr="004D7D74" w:rsidDel="009659CD">
          <w:rPr>
            <w:lang w:val="el-GR"/>
          </w:rPr>
          <w:delText xml:space="preserve"> </w:delText>
        </w:r>
        <w:r w:rsidR="005D19C5" w:rsidRPr="004D7D74" w:rsidDel="009659CD">
          <w:rPr>
            <w:lang w:val="el-GR"/>
          </w:rPr>
          <w:delText>λίγο</w:delText>
        </w:r>
        <w:r w:rsidRPr="004D7D74" w:rsidDel="009659CD">
          <w:rPr>
            <w:lang w:val="el-GR"/>
          </w:rPr>
          <w:delText xml:space="preserve"> πιο απλά καθώς </w:delText>
        </w:r>
      </w:del>
      <w:r w:rsidRPr="004D7D74">
        <w:rPr>
          <w:lang w:val="el-GR"/>
        </w:rPr>
        <w:t xml:space="preserve">επιλέγεται ουσιαστικά ο τελευταίος κόμβος που προέκυψε από την </w:t>
      </w:r>
      <w:del w:id="6189" w:author="Στάθης Καπ" w:date="2023-02-14T21:39:00Z">
        <w:r w:rsidDel="009659CD">
          <w:delText>construction</w:delText>
        </w:r>
        <w:r w:rsidRPr="004D7D74" w:rsidDel="009659CD">
          <w:rPr>
            <w:lang w:val="el-GR"/>
          </w:rPr>
          <w:delText xml:space="preserve"> </w:delText>
        </w:r>
      </w:del>
      <w:r w:rsidRPr="004D7D74">
        <w:rPr>
          <w:lang w:val="el-GR"/>
        </w:rPr>
        <w:t xml:space="preserve">φάση </w:t>
      </w:r>
      <w:ins w:id="6190" w:author="Στάθης Καπ" w:date="2023-02-14T21:39:00Z">
        <w:r w:rsidR="009659CD">
          <w:rPr>
            <w:lang w:val="el-GR"/>
          </w:rPr>
          <w:t>κατασκευής του προηγούμενου διαστήματος</w:t>
        </w:r>
      </w:ins>
      <w:del w:id="6191" w:author="Στάθης Καπ" w:date="2023-02-14T21:39:00Z">
        <w:r w:rsidRPr="004D7D74" w:rsidDel="009659CD">
          <w:rPr>
            <w:lang w:val="el-GR"/>
          </w:rPr>
          <w:delText>της προηγούμενης λύσης</w:delText>
        </w:r>
      </w:del>
      <w:r w:rsidRPr="004D7D74">
        <w:rPr>
          <w:lang w:val="el-GR"/>
        </w:rPr>
        <w:t>. Και σε αυτή τη διαδικασία υπάρχουν όμως προβλήματα που πρέπει να επιλυθούν.</w:t>
      </w:r>
    </w:p>
    <w:p w14:paraId="630E98DB" w14:textId="6A87CFA7" w:rsidR="004E54EE" w:rsidRDefault="005D19C5" w:rsidP="0060093E">
      <w:pPr>
        <w:ind w:firstLine="360"/>
        <w:rPr>
          <w:ins w:id="6192" w:author="Στάθης Καπ" w:date="2023-02-14T22:45:00Z"/>
          <w:rFonts w:eastAsiaTheme="minorEastAsia"/>
          <w:lang w:val="el-GR"/>
        </w:rPr>
        <w:pPrChange w:id="6193" w:author="Στάθης Καπ" w:date="2023-03-13T04:23:00Z">
          <w:pPr/>
        </w:pPrChange>
      </w:pPr>
      <w:r w:rsidRPr="005D19C5">
        <w:rPr>
          <w:lang w:val="el-GR"/>
        </w:rPr>
        <w:t>Έστ</w:t>
      </w:r>
      <w:ins w:id="6194" w:author="Στάθης Καπ" w:date="2023-02-14T21:42:00Z">
        <w:r w:rsidR="009659CD">
          <w:rPr>
            <w:lang w:val="el-GR"/>
          </w:rPr>
          <w:t xml:space="preserve">ω </w:t>
        </w:r>
      </w:ins>
      <m:oMath>
        <m:sSub>
          <m:sSubPr>
            <m:ctrlPr>
              <w:ins w:id="6195" w:author="Στάθης Καπ" w:date="2023-02-14T21:59:00Z">
                <w:rPr>
                  <w:rFonts w:ascii="Cambria Math" w:hAnsi="Cambria Math"/>
                  <w:i/>
                  <w:lang w:val="el-GR"/>
                </w:rPr>
              </w:ins>
            </m:ctrlPr>
          </m:sSubPr>
          <m:e>
            <m:r>
              <w:ins w:id="6196" w:author="Στάθης Καπ" w:date="2023-02-14T21:59:00Z">
                <w:rPr>
                  <w:rFonts w:ascii="Cambria Math" w:hAnsi="Cambria Math"/>
                  <w:lang w:val="el-GR"/>
                </w:rPr>
                <m:t>z</m:t>
              </w:ins>
            </m:r>
          </m:e>
          <m:sub>
            <m:r>
              <w:ins w:id="6197" w:author="Στάθης Καπ" w:date="2023-02-14T21:59:00Z">
                <w:rPr>
                  <w:rFonts w:ascii="Cambria Math" w:hAnsi="Cambria Math"/>
                  <w:lang w:val="el-GR"/>
                </w:rPr>
                <m:t>i</m:t>
              </w:ins>
            </m:r>
            <m:r>
              <w:ins w:id="6198" w:author="Στάθης Καπ" w:date="2023-02-14T22:59:00Z">
                <w:rPr>
                  <w:rFonts w:ascii="Cambria Math" w:hAnsi="Cambria Math"/>
                  <w:lang w:val="el-GR"/>
                </w:rPr>
                <m:t>,</m:t>
              </w:ins>
            </m:r>
            <m:r>
              <w:ins w:id="6199" w:author="Στάθης Καπ" w:date="2023-02-14T22:59:00Z">
                <w:rPr>
                  <w:rFonts w:ascii="Cambria Math" w:hAnsi="Cambria Math"/>
                </w:rPr>
                <m:t>j</m:t>
              </w:ins>
            </m:r>
          </m:sub>
        </m:sSub>
      </m:oMath>
      <w:ins w:id="6200" w:author="Στάθης Καπ" w:date="2023-02-14T21:42:00Z">
        <w:r w:rsidR="009659CD" w:rsidRPr="009659CD">
          <w:rPr>
            <w:lang w:val="el-GR"/>
            <w:rPrChange w:id="6201" w:author="Στάθης Καπ" w:date="2023-02-14T21:42:00Z">
              <w:rPr/>
            </w:rPrChange>
          </w:rPr>
          <w:t xml:space="preserve"> </w:t>
        </w:r>
        <w:r w:rsidR="009659CD">
          <w:rPr>
            <w:lang w:val="el-GR"/>
          </w:rPr>
          <w:t xml:space="preserve">ο τελευταίος κόμβος μιας </w:t>
        </w:r>
      </w:ins>
      <w:del w:id="6202" w:author="Στάθης Καπ" w:date="2023-02-14T21:42:00Z">
        <w:r w:rsidRPr="005D19C5" w:rsidDel="009659CD">
          <w:rPr>
            <w:lang w:val="el-GR"/>
          </w:rPr>
          <w:delText>ω</w:delText>
        </w:r>
        <w:r w:rsidR="004D7D74" w:rsidRPr="005D19C5" w:rsidDel="009659CD">
          <w:rPr>
            <w:lang w:val="el-GR"/>
          </w:rPr>
          <w:delText xml:space="preserve"> πως ο τελευταίος κόμβος </w:delText>
        </w:r>
      </w:del>
      <w:del w:id="6203" w:author="Στάθης Καπ" w:date="2023-02-14T21:39:00Z">
        <w:r w:rsidR="004D7D74" w:rsidRPr="005D19C5" w:rsidDel="009659CD">
          <w:rPr>
            <w:lang w:val="el-GR"/>
          </w:rPr>
          <w:delText xml:space="preserve">της </w:delText>
        </w:r>
      </w:del>
      <w:r w:rsidR="004D7D74" w:rsidRPr="005D19C5">
        <w:rPr>
          <w:lang w:val="el-GR"/>
        </w:rPr>
        <w:t>διαδρομής</w:t>
      </w:r>
      <w:ins w:id="6204" w:author="Στάθης Καπ" w:date="2023-02-14T21:39:00Z">
        <w:r w:rsidR="009659CD" w:rsidRPr="009659CD">
          <w:rPr>
            <w:lang w:val="el-GR"/>
            <w:rPrChange w:id="6205" w:author="Στάθης Καπ" w:date="2023-02-14T21:39:00Z">
              <w:rPr/>
            </w:rPrChange>
          </w:rPr>
          <w:t xml:space="preserve"> </w:t>
        </w:r>
      </w:ins>
      <m:oMath>
        <m:sSub>
          <m:sSubPr>
            <m:ctrlPr>
              <w:ins w:id="6206" w:author="Στάθης Καπ" w:date="2023-02-14T21:45:00Z">
                <w:rPr>
                  <w:rFonts w:ascii="Cambria Math" w:hAnsi="Cambria Math"/>
                  <w:i/>
                  <w:lang w:val="el-GR"/>
                </w:rPr>
              </w:ins>
            </m:ctrlPr>
          </m:sSubPr>
          <m:e>
            <m:r>
              <w:ins w:id="6207" w:author="Στάθης Καπ" w:date="2023-02-14T21:45:00Z">
                <w:rPr>
                  <w:rFonts w:ascii="Cambria Math" w:hAnsi="Cambria Math"/>
                  <w:lang w:val="el-GR"/>
                </w:rPr>
                <m:t>R</m:t>
              </w:ins>
            </m:r>
          </m:e>
          <m:sub>
            <m:r>
              <w:ins w:id="6208" w:author="Στάθης Καπ" w:date="2023-02-14T21:45:00Z">
                <w:rPr>
                  <w:rFonts w:ascii="Cambria Math" w:hAnsi="Cambria Math"/>
                  <w:lang w:val="el-GR"/>
                </w:rPr>
                <m:t>i</m:t>
              </w:ins>
            </m:r>
            <m:r>
              <w:ins w:id="6209" w:author="Στάθης Καπ" w:date="2023-02-14T22:35:00Z">
                <w:rPr>
                  <w:rFonts w:ascii="Cambria Math" w:hAnsi="Cambria Math"/>
                  <w:lang w:val="el-GR"/>
                </w:rPr>
                <m:t>,</m:t>
              </w:ins>
            </m:r>
            <m:r>
              <w:ins w:id="6210" w:author="Στάθης Καπ" w:date="2023-02-14T22:35:00Z">
                <w:rPr>
                  <w:rFonts w:ascii="Cambria Math" w:hAnsi="Cambria Math"/>
                </w:rPr>
                <m:t>j</m:t>
              </w:ins>
            </m:r>
          </m:sub>
        </m:sSub>
      </m:oMath>
      <w:r w:rsidR="004D7D74" w:rsidRPr="005D19C5">
        <w:rPr>
          <w:lang w:val="el-GR"/>
        </w:rPr>
        <w:t xml:space="preserve"> </w:t>
      </w:r>
      <w:del w:id="6211" w:author="Στάθης Καπ" w:date="2023-02-14T21:43:00Z">
        <w:r w:rsidR="004D7D74" w:rsidRPr="005D19C5" w:rsidDel="009659CD">
          <w:rPr>
            <w:lang w:val="el-GR"/>
          </w:rPr>
          <w:delText>του</w:delText>
        </w:r>
      </w:del>
      <w:del w:id="6212" w:author="Στάθης Καπ" w:date="2023-02-14T21:42:00Z">
        <w:r w:rsidR="004D7D74" w:rsidRPr="005D19C5" w:rsidDel="009659CD">
          <w:rPr>
            <w:lang w:val="el-GR"/>
          </w:rPr>
          <w:delText xml:space="preserve"> προηγούμενου </w:delText>
        </w:r>
      </w:del>
      <w:del w:id="6213" w:author="Στάθης Καπ" w:date="2023-02-02T18:01:00Z">
        <w:r w:rsidR="004D7D74" w:rsidDel="002F10D4">
          <w:delText>Solution</w:delText>
        </w:r>
        <w:r w:rsidR="004D7D74" w:rsidRPr="005D19C5" w:rsidDel="002F10D4">
          <w:rPr>
            <w:lang w:val="el-GR"/>
          </w:rPr>
          <w:delText xml:space="preserve"> </w:delText>
        </w:r>
      </w:del>
      <w:ins w:id="6214" w:author="Στάθης Καπ" w:date="2023-02-14T21:45:00Z">
        <w:r w:rsidR="009659CD">
          <w:rPr>
            <w:lang w:val="el-GR"/>
          </w:rPr>
          <w:t>με</w:t>
        </w:r>
      </w:ins>
      <w:ins w:id="6215" w:author="Στάθης Καπ" w:date="2023-02-14T21:53:00Z">
        <w:r w:rsidR="000A27F6" w:rsidRPr="000A27F6">
          <w:rPr>
            <w:lang w:val="el-GR"/>
            <w:rPrChange w:id="6216" w:author="Στάθης Καπ" w:date="2023-02-14T21:53:00Z">
              <w:rPr/>
            </w:rPrChange>
          </w:rPr>
          <w:t xml:space="preserve"> </w:t>
        </w:r>
      </w:ins>
      <m:oMath>
        <m:r>
          <w:ins w:id="6217" w:author="Στάθης Καπ" w:date="2023-02-14T21:53:00Z">
            <w:rPr>
              <w:rFonts w:ascii="Cambria Math" w:hAnsi="Cambria Math"/>
            </w:rPr>
            <m:t>i</m:t>
          </w:ins>
        </m:r>
        <m:r>
          <w:ins w:id="6218" w:author="Στάθης Καπ" w:date="2023-02-14T21:53:00Z">
            <w:rPr>
              <w:rFonts w:ascii="Cambria Math" w:hAnsi="Cambria Math"/>
              <w:lang w:val="el-GR"/>
              <w:rPrChange w:id="6219" w:author="Στάθης Καπ" w:date="2023-02-14T21:53:00Z">
                <w:rPr>
                  <w:rFonts w:ascii="Cambria Math" w:hAnsi="Cambria Math"/>
                </w:rPr>
              </w:rPrChange>
            </w:rPr>
            <m:t>∈[1,</m:t>
          </w:ins>
        </m:r>
        <m:r>
          <w:ins w:id="6220" w:author="Στάθης Καπ" w:date="2023-02-14T21:53:00Z">
            <w:rPr>
              <w:rFonts w:ascii="Cambria Math" w:hAnsi="Cambria Math"/>
            </w:rPr>
            <m:t>m</m:t>
          </w:ins>
        </m:r>
        <m:r>
          <w:ins w:id="6221" w:author="Στάθης Καπ" w:date="2023-02-14T21:53:00Z">
            <w:rPr>
              <w:rFonts w:ascii="Cambria Math" w:eastAsiaTheme="minorEastAsia" w:hAnsi="Cambria Math"/>
              <w:lang w:val="el-GR"/>
              <w:rPrChange w:id="6222" w:author="Στάθης Καπ" w:date="2023-02-14T21:53:00Z">
                <w:rPr>
                  <w:rFonts w:ascii="Cambria Math" w:eastAsiaTheme="minorEastAsia" w:hAnsi="Cambria Math"/>
                </w:rPr>
              </w:rPrChange>
            </w:rPr>
            <m:t>]</m:t>
          </w:ins>
        </m:r>
      </m:oMath>
      <w:ins w:id="6223" w:author="Στάθης Καπ" w:date="2023-02-14T21:53:00Z">
        <w:r w:rsidR="000A27F6">
          <w:rPr>
            <w:rFonts w:eastAsiaTheme="minorEastAsia"/>
            <w:lang w:val="el-GR"/>
          </w:rPr>
          <w:t xml:space="preserve"> και </w:t>
        </w:r>
      </w:ins>
      <m:oMath>
        <m:r>
          <w:ins w:id="6224" w:author="Στάθης Καπ" w:date="2023-02-14T21:53:00Z">
            <w:rPr>
              <w:rFonts w:ascii="Cambria Math" w:eastAsiaTheme="minorEastAsia" w:hAnsi="Cambria Math"/>
              <w:lang w:val="el-GR"/>
            </w:rPr>
            <m:t>j∈[</m:t>
          </w:ins>
        </m:r>
        <m:r>
          <w:ins w:id="6225" w:author="Στάθης Καπ" w:date="2023-02-14T21:54:00Z">
            <w:rPr>
              <w:rFonts w:ascii="Cambria Math" w:eastAsiaTheme="minorEastAsia" w:hAnsi="Cambria Math"/>
              <w:lang w:val="el-GR"/>
            </w:rPr>
            <m:t>1,s</m:t>
          </w:ins>
        </m:r>
        <m:r>
          <w:ins w:id="6226" w:author="Στάθης Καπ" w:date="2023-02-14T21:53:00Z">
            <w:rPr>
              <w:rFonts w:ascii="Cambria Math" w:eastAsiaTheme="minorEastAsia" w:hAnsi="Cambria Math"/>
              <w:lang w:val="el-GR"/>
            </w:rPr>
            <m:t>]</m:t>
          </w:ins>
        </m:r>
      </m:oMath>
      <w:del w:id="6227" w:author="Στάθης Καπ" w:date="2023-02-14T21:42:00Z">
        <w:r w:rsidR="004D7D74" w:rsidRPr="005D19C5" w:rsidDel="009659CD">
          <w:rPr>
            <w:lang w:val="el-GR"/>
          </w:rPr>
          <w:delText xml:space="preserve">είναι ο κόμβος </w:delText>
        </w:r>
        <w:r w:rsidR="004D7D74" w:rsidDel="009659CD">
          <w:delText>z</w:delText>
        </w:r>
      </w:del>
      <w:del w:id="6228" w:author="Στάθης Καπ" w:date="2023-02-14T22:36:00Z">
        <w:r w:rsidR="004D7D74" w:rsidRPr="005D19C5" w:rsidDel="002C69A2">
          <w:rPr>
            <w:lang w:val="el-GR"/>
          </w:rPr>
          <w:delText xml:space="preserve">. </w:delText>
        </w:r>
      </w:del>
      <w:ins w:id="6229" w:author="Στάθης Καπ" w:date="2023-02-14T22:39:00Z">
        <w:r w:rsidR="004E54EE">
          <w:rPr>
            <w:rFonts w:eastAsiaTheme="minorEastAsia"/>
            <w:lang w:val="el-GR"/>
          </w:rPr>
          <w:t xml:space="preserve"> και έστω πως τη χρονική στιγμή </w:t>
        </w:r>
        <w:r w:rsidR="004E54EE">
          <w:rPr>
            <w:rFonts w:eastAsiaTheme="minorEastAsia"/>
          </w:rPr>
          <w:t>t</w:t>
        </w:r>
        <w:r w:rsidR="004E54EE" w:rsidRPr="004E54EE">
          <w:rPr>
            <w:rFonts w:eastAsiaTheme="minorEastAsia"/>
            <w:lang w:val="el-GR"/>
            <w:rPrChange w:id="6230" w:author="Στάθης Καπ" w:date="2023-02-14T22:40:00Z">
              <w:rPr>
                <w:rFonts w:eastAsiaTheme="minorEastAsia"/>
              </w:rPr>
            </w:rPrChange>
          </w:rPr>
          <w:t xml:space="preserve">, </w:t>
        </w:r>
        <w:r w:rsidR="004E54EE">
          <w:rPr>
            <w:rFonts w:eastAsiaTheme="minorEastAsia"/>
            <w:lang w:val="el-GR"/>
          </w:rPr>
          <w:t>ο αλγόριθμος</w:t>
        </w:r>
      </w:ins>
      <w:ins w:id="6231" w:author="Στάθης Καπ" w:date="2023-02-14T22:40:00Z">
        <w:r w:rsidR="004E54EE">
          <w:rPr>
            <w:rFonts w:eastAsiaTheme="minorEastAsia"/>
            <w:lang w:val="el-GR"/>
          </w:rPr>
          <w:t xml:space="preserve"> εξετάζει το διάστημα </w:t>
        </w:r>
      </w:ins>
      <m:oMath>
        <m:sSub>
          <m:sSubPr>
            <m:ctrlPr>
              <w:ins w:id="6232" w:author="Στάθης Καπ" w:date="2023-02-14T22:40:00Z">
                <w:rPr>
                  <w:rFonts w:ascii="Cambria Math" w:eastAsiaTheme="minorEastAsia" w:hAnsi="Cambria Math"/>
                  <w:i/>
                  <w:lang w:val="el-GR"/>
                </w:rPr>
              </w:ins>
            </m:ctrlPr>
          </m:sSubPr>
          <m:e>
            <m:r>
              <w:ins w:id="6233" w:author="Στάθης Καπ" w:date="2023-02-14T22:40:00Z">
                <w:rPr>
                  <w:rFonts w:ascii="Cambria Math" w:eastAsiaTheme="minorEastAsia" w:hAnsi="Cambria Math"/>
                  <w:lang w:val="el-GR"/>
                </w:rPr>
                <m:t>I</m:t>
              </w:ins>
            </m:r>
          </m:e>
          <m:sub>
            <m:r>
              <w:ins w:id="6234" w:author="Στάθης Καπ" w:date="2023-02-14T22:42:00Z">
                <w:rPr>
                  <w:rFonts w:ascii="Cambria Math" w:eastAsiaTheme="minorEastAsia" w:hAnsi="Cambria Math"/>
                </w:rPr>
                <m:t>j</m:t>
              </w:ins>
            </m:r>
            <m:r>
              <w:ins w:id="6235" w:author="Στάθης Καπ" w:date="2023-02-14T22:40:00Z">
                <w:rPr>
                  <w:rFonts w:ascii="Cambria Math" w:eastAsiaTheme="minorEastAsia" w:hAnsi="Cambria Math"/>
                  <w:lang w:val="el-GR"/>
                </w:rPr>
                <m:t>+1</m:t>
              </w:ins>
            </m:r>
          </m:sub>
        </m:sSub>
      </m:oMath>
      <w:ins w:id="6236" w:author="Στάθης Καπ" w:date="2023-02-14T22:40:00Z">
        <w:r w:rsidR="004E54EE">
          <w:rPr>
            <w:rFonts w:eastAsiaTheme="minorEastAsia"/>
            <w:lang w:val="el-GR"/>
          </w:rPr>
          <w:t>. Αρχικά θα θεωρηθεί ως υποψήφιος αρχικός κόμβος</w:t>
        </w:r>
      </w:ins>
      <w:ins w:id="6237" w:author="Στάθης Καπ" w:date="2023-02-14T22:41:00Z">
        <w:r w:rsidR="004E54EE" w:rsidRPr="004E54EE">
          <w:rPr>
            <w:rFonts w:eastAsiaTheme="minorEastAsia"/>
            <w:lang w:val="el-GR"/>
            <w:rPrChange w:id="6238" w:author="Στάθης Καπ" w:date="2023-02-14T22:41:00Z">
              <w:rPr>
                <w:rFonts w:eastAsiaTheme="minorEastAsia"/>
              </w:rPr>
            </w:rPrChange>
          </w:rPr>
          <w:t xml:space="preserve"> (</w:t>
        </w:r>
      </w:ins>
      <m:oMath>
        <m:sSub>
          <m:sSubPr>
            <m:ctrlPr>
              <w:ins w:id="6239" w:author="Στάθης Καπ" w:date="2023-02-14T22:46:00Z">
                <w:rPr>
                  <w:rFonts w:ascii="Cambria Math" w:eastAsiaTheme="minorEastAsia" w:hAnsi="Cambria Math"/>
                  <w:i/>
                  <w:lang w:val="el-GR"/>
                </w:rPr>
              </w:ins>
            </m:ctrlPr>
          </m:sSubPr>
          <m:e>
            <m:r>
              <w:ins w:id="6240" w:author="Στάθης Καπ" w:date="2023-02-14T22:46:00Z">
                <w:rPr>
                  <w:rFonts w:ascii="Cambria Math" w:eastAsiaTheme="minorEastAsia" w:hAnsi="Cambria Math"/>
                  <w:lang w:val="el-GR"/>
                </w:rPr>
                <m:t>c</m:t>
              </w:ins>
            </m:r>
          </m:e>
          <m:sub>
            <m:r>
              <w:ins w:id="6241" w:author="Στάθης Καπ" w:date="2023-02-14T22:46:00Z">
                <w:rPr>
                  <w:rFonts w:ascii="Cambria Math" w:eastAsiaTheme="minorEastAsia" w:hAnsi="Cambria Math"/>
                  <w:lang w:val="el-GR"/>
                </w:rPr>
                <m:t>i,j</m:t>
              </w:ins>
            </m:r>
            <m:r>
              <w:ins w:id="6242" w:author="Στάθης Καπ" w:date="2023-02-14T22:54:00Z">
                <w:rPr>
                  <w:rFonts w:ascii="Cambria Math" w:eastAsiaTheme="minorEastAsia" w:hAnsi="Cambria Math"/>
                  <w:lang w:val="el-GR"/>
                </w:rPr>
                <m:t>+1</m:t>
              </w:ins>
            </m:r>
          </m:sub>
        </m:sSub>
      </m:oMath>
      <w:ins w:id="6243" w:author="Στάθης Καπ" w:date="2023-02-14T22:41:00Z">
        <w:r w:rsidR="004E54EE" w:rsidRPr="004E54EE">
          <w:rPr>
            <w:rFonts w:eastAsiaTheme="minorEastAsia"/>
            <w:lang w:val="el-GR"/>
            <w:rPrChange w:id="6244" w:author="Στάθης Καπ" w:date="2023-02-14T22:41:00Z">
              <w:rPr>
                <w:rFonts w:eastAsiaTheme="minorEastAsia"/>
              </w:rPr>
            </w:rPrChange>
          </w:rPr>
          <w:t>)</w:t>
        </w:r>
      </w:ins>
      <w:ins w:id="6245" w:author="Στάθης Καπ" w:date="2023-02-14T22:40:00Z">
        <w:r w:rsidR="004E54EE">
          <w:rPr>
            <w:rFonts w:eastAsiaTheme="minorEastAsia"/>
            <w:lang w:val="el-GR"/>
          </w:rPr>
          <w:t xml:space="preserve"> </w:t>
        </w:r>
      </w:ins>
      <w:ins w:id="6246" w:author="Στάθης Καπ" w:date="2023-02-14T22:41:00Z">
        <w:r w:rsidR="004E54EE">
          <w:rPr>
            <w:rFonts w:eastAsiaTheme="minorEastAsia"/>
            <w:lang w:val="el-GR"/>
          </w:rPr>
          <w:t xml:space="preserve">της διαδρομής </w:t>
        </w:r>
      </w:ins>
      <w:ins w:id="6247" w:author="Στάθης Καπ" w:date="2023-02-14T22:00:00Z">
        <w:r w:rsidR="004E531B">
          <w:rPr>
            <w:lang w:val="el-GR"/>
          </w:rPr>
          <w:t xml:space="preserve"> </w:t>
        </w:r>
      </w:ins>
      <m:oMath>
        <m:sSub>
          <m:sSubPr>
            <m:ctrlPr>
              <w:ins w:id="6248" w:author="Στάθης Καπ" w:date="2023-02-14T22:41:00Z">
                <w:rPr>
                  <w:rFonts w:ascii="Cambria Math" w:hAnsi="Cambria Math"/>
                  <w:i/>
                  <w:lang w:val="el-GR"/>
                </w:rPr>
              </w:ins>
            </m:ctrlPr>
          </m:sSubPr>
          <m:e>
            <m:r>
              <w:ins w:id="6249" w:author="Στάθης Καπ" w:date="2023-02-14T22:41:00Z">
                <w:rPr>
                  <w:rFonts w:ascii="Cambria Math" w:hAnsi="Cambria Math"/>
                  <w:lang w:val="el-GR"/>
                </w:rPr>
                <m:t>R</m:t>
              </w:ins>
            </m:r>
          </m:e>
          <m:sub>
            <m:r>
              <w:ins w:id="6250" w:author="Στάθης Καπ" w:date="2023-02-14T22:41:00Z">
                <w:rPr>
                  <w:rFonts w:ascii="Cambria Math" w:hAnsi="Cambria Math"/>
                  <w:lang w:val="el-GR"/>
                </w:rPr>
                <m:t>i,j+1</m:t>
              </w:ins>
            </m:r>
          </m:sub>
        </m:sSub>
      </m:oMath>
      <w:ins w:id="6251" w:author="Στάθης Καπ" w:date="2023-02-14T22:42:00Z">
        <w:r w:rsidR="004E54EE">
          <w:rPr>
            <w:rFonts w:eastAsiaTheme="minorEastAsia"/>
            <w:lang w:val="el-GR"/>
          </w:rPr>
          <w:t xml:space="preserve"> </w:t>
        </w:r>
      </w:ins>
      <w:ins w:id="6252" w:author="Στάθης Καπ" w:date="2023-02-14T22:48:00Z">
        <w:r w:rsidR="004E54EE">
          <w:rPr>
            <w:rFonts w:eastAsiaTheme="minorEastAsia"/>
            <w:lang w:val="el-GR"/>
          </w:rPr>
          <w:t>ένας κλώνος τ</w:t>
        </w:r>
      </w:ins>
      <w:ins w:id="6253" w:author="Στάθης Καπ" w:date="2023-02-14T22:42:00Z">
        <w:r w:rsidR="004E54EE">
          <w:rPr>
            <w:rFonts w:eastAsiaTheme="minorEastAsia"/>
            <w:lang w:val="el-GR"/>
          </w:rPr>
          <w:t>ο</w:t>
        </w:r>
      </w:ins>
      <w:ins w:id="6254" w:author="Στάθης Καπ" w:date="2023-02-14T22:48:00Z">
        <w:r w:rsidR="004E54EE">
          <w:rPr>
            <w:rFonts w:eastAsiaTheme="minorEastAsia"/>
            <w:lang w:val="el-GR"/>
          </w:rPr>
          <w:t>υ</w:t>
        </w:r>
      </w:ins>
      <w:ins w:id="6255" w:author="Στάθης Καπ" w:date="2023-02-14T22:42:00Z">
        <w:r w:rsidR="004E54EE">
          <w:rPr>
            <w:rFonts w:eastAsiaTheme="minorEastAsia"/>
            <w:lang w:val="el-GR"/>
          </w:rPr>
          <w:t xml:space="preserve"> κόμβο</w:t>
        </w:r>
      </w:ins>
      <w:ins w:id="6256" w:author="Στάθης Καπ" w:date="2023-02-14T22:48:00Z">
        <w:r w:rsidR="004E54EE">
          <w:rPr>
            <w:rFonts w:eastAsiaTheme="minorEastAsia"/>
            <w:lang w:val="el-GR"/>
          </w:rPr>
          <w:t>υ</w:t>
        </w:r>
      </w:ins>
      <w:ins w:id="6257" w:author="Στάθης Καπ" w:date="2023-02-14T22:42:00Z">
        <w:r w:rsidR="004E54EE" w:rsidRPr="004E54EE">
          <w:rPr>
            <w:rFonts w:eastAsiaTheme="minorEastAsia"/>
            <w:lang w:val="el-GR"/>
            <w:rPrChange w:id="6258" w:author="Στάθης Καπ" w:date="2023-02-14T22:43:00Z">
              <w:rPr>
                <w:rFonts w:eastAsiaTheme="minorEastAsia"/>
              </w:rPr>
            </w:rPrChange>
          </w:rPr>
          <w:t xml:space="preserve"> </w:t>
        </w:r>
      </w:ins>
      <m:oMath>
        <m:sSub>
          <m:sSubPr>
            <m:ctrlPr>
              <w:ins w:id="6259" w:author="Στάθης Καπ" w:date="2023-02-14T22:43:00Z">
                <w:rPr>
                  <w:rFonts w:ascii="Cambria Math" w:eastAsiaTheme="minorEastAsia" w:hAnsi="Cambria Math"/>
                  <w:i/>
                  <w:lang w:val="el-GR"/>
                </w:rPr>
              </w:ins>
            </m:ctrlPr>
          </m:sSubPr>
          <m:e>
            <m:r>
              <w:ins w:id="6260" w:author="Στάθης Καπ" w:date="2023-02-14T22:43:00Z">
                <w:rPr>
                  <w:rFonts w:ascii="Cambria Math" w:eastAsiaTheme="minorEastAsia" w:hAnsi="Cambria Math"/>
                </w:rPr>
                <m:t>z</m:t>
              </w:ins>
            </m:r>
            <m:ctrlPr>
              <w:ins w:id="6261" w:author="Στάθης Καπ" w:date="2023-02-14T22:43:00Z">
                <w:rPr>
                  <w:rFonts w:ascii="Cambria Math" w:eastAsiaTheme="minorEastAsia" w:hAnsi="Cambria Math"/>
                  <w:i/>
                </w:rPr>
              </w:ins>
            </m:ctrlPr>
          </m:e>
          <m:sub>
            <m:r>
              <w:ins w:id="6262" w:author="Στάθης Καπ" w:date="2023-02-14T22:43:00Z">
                <w:rPr>
                  <w:rFonts w:ascii="Cambria Math" w:eastAsiaTheme="minorEastAsia" w:hAnsi="Cambria Math"/>
                </w:rPr>
                <m:t>i</m:t>
              </w:ins>
            </m:r>
            <m:r>
              <w:ins w:id="6263" w:author="Στάθης Καπ" w:date="2023-02-14T22:59:00Z">
                <w:rPr>
                  <w:rFonts w:ascii="Cambria Math" w:eastAsiaTheme="minorEastAsia" w:hAnsi="Cambria Math"/>
                  <w:lang w:val="el-GR"/>
                  <w:rPrChange w:id="6264" w:author="Στάθης Καπ" w:date="2023-02-15T23:09:00Z">
                    <w:rPr>
                      <w:rFonts w:ascii="Cambria Math" w:eastAsiaTheme="minorEastAsia" w:hAnsi="Cambria Math"/>
                    </w:rPr>
                  </w:rPrChange>
                </w:rPr>
                <m:t>,</m:t>
              </w:ins>
            </m:r>
            <m:r>
              <w:ins w:id="6265" w:author="Στάθης Καπ" w:date="2023-02-14T22:59:00Z">
                <w:rPr>
                  <w:rFonts w:ascii="Cambria Math" w:eastAsiaTheme="minorEastAsia" w:hAnsi="Cambria Math"/>
                </w:rPr>
                <m:t>j</m:t>
              </w:ins>
            </m:r>
          </m:sub>
        </m:sSub>
      </m:oMath>
      <w:ins w:id="6266" w:author="Στάθης Καπ" w:date="2023-02-14T22:43:00Z">
        <w:r w:rsidR="004E54EE">
          <w:rPr>
            <w:rFonts w:eastAsiaTheme="minorEastAsia"/>
            <w:lang w:val="el-GR"/>
          </w:rPr>
          <w:t xml:space="preserve"> του διαστήματος </w:t>
        </w:r>
      </w:ins>
      <m:oMath>
        <m:sSub>
          <m:sSubPr>
            <m:ctrlPr>
              <w:ins w:id="6267" w:author="Στάθης Καπ" w:date="2023-02-14T22:43:00Z">
                <w:rPr>
                  <w:rFonts w:ascii="Cambria Math" w:eastAsiaTheme="minorEastAsia" w:hAnsi="Cambria Math"/>
                  <w:i/>
                  <w:lang w:val="el-GR"/>
                </w:rPr>
              </w:ins>
            </m:ctrlPr>
          </m:sSubPr>
          <m:e>
            <m:r>
              <w:ins w:id="6268" w:author="Στάθης Καπ" w:date="2023-02-14T22:43:00Z">
                <w:rPr>
                  <w:rFonts w:ascii="Cambria Math" w:eastAsiaTheme="minorEastAsia" w:hAnsi="Cambria Math"/>
                  <w:lang w:val="el-GR"/>
                </w:rPr>
                <m:t>I</m:t>
              </w:ins>
            </m:r>
          </m:e>
          <m:sub>
            <m:r>
              <w:ins w:id="6269" w:author="Στάθης Καπ" w:date="2023-02-14T22:43:00Z">
                <w:rPr>
                  <w:rFonts w:ascii="Cambria Math" w:eastAsiaTheme="minorEastAsia" w:hAnsi="Cambria Math"/>
                </w:rPr>
                <m:t>j</m:t>
              </w:ins>
            </m:r>
          </m:sub>
        </m:sSub>
      </m:oMath>
      <w:ins w:id="6270" w:author="Στάθης Καπ" w:date="2023-02-14T22:43:00Z">
        <w:r w:rsidR="004E54EE">
          <w:rPr>
            <w:rFonts w:eastAsiaTheme="minorEastAsia"/>
            <w:lang w:val="el-GR"/>
          </w:rPr>
          <w:t xml:space="preserve">. Για να είναι </w:t>
        </w:r>
      </w:ins>
      <w:ins w:id="6271" w:author="Στάθης Καπ" w:date="2023-02-14T22:44:00Z">
        <w:r w:rsidR="004E54EE">
          <w:rPr>
            <w:rFonts w:eastAsiaTheme="minorEastAsia"/>
            <w:lang w:val="el-GR"/>
          </w:rPr>
          <w:t>έγκυρη</w:t>
        </w:r>
      </w:ins>
      <w:ins w:id="6272" w:author="Στάθης Καπ" w:date="2023-02-14T22:43:00Z">
        <w:r w:rsidR="004E54EE">
          <w:rPr>
            <w:rFonts w:eastAsiaTheme="minorEastAsia"/>
            <w:lang w:val="el-GR"/>
          </w:rPr>
          <w:t xml:space="preserve"> η εισαγωγή του κόμβου </w:t>
        </w:r>
      </w:ins>
      <m:oMath>
        <m:sSub>
          <m:sSubPr>
            <m:ctrlPr>
              <w:ins w:id="6273" w:author="Στάθης Καπ" w:date="2023-02-14T22:44:00Z">
                <w:rPr>
                  <w:rFonts w:ascii="Cambria Math" w:eastAsiaTheme="minorEastAsia" w:hAnsi="Cambria Math"/>
                  <w:i/>
                  <w:lang w:val="el-GR"/>
                </w:rPr>
              </w:ins>
            </m:ctrlPr>
          </m:sSubPr>
          <m:e>
            <m:r>
              <w:ins w:id="6274" w:author="Στάθης Καπ" w:date="2023-02-14T22:54:00Z">
                <w:rPr>
                  <w:rFonts w:ascii="Cambria Math" w:eastAsiaTheme="minorEastAsia" w:hAnsi="Cambria Math"/>
                  <w:lang w:val="el-GR"/>
                </w:rPr>
                <m:t>c</m:t>
              </w:ins>
            </m:r>
          </m:e>
          <m:sub>
            <m:r>
              <w:ins w:id="6275" w:author="Στάθης Καπ" w:date="2023-02-14T22:44:00Z">
                <w:rPr>
                  <w:rFonts w:ascii="Cambria Math" w:eastAsiaTheme="minorEastAsia" w:hAnsi="Cambria Math"/>
                  <w:lang w:val="el-GR"/>
                </w:rPr>
                <m:t>i</m:t>
              </w:ins>
            </m:r>
            <m:r>
              <w:ins w:id="6276" w:author="Στάθης Καπ" w:date="2023-02-14T22:54:00Z">
                <w:rPr>
                  <w:rFonts w:ascii="Cambria Math" w:eastAsiaTheme="minorEastAsia" w:hAnsi="Cambria Math"/>
                  <w:lang w:val="el-GR"/>
                </w:rPr>
                <m:t>,j+1</m:t>
              </w:ins>
            </m:r>
          </m:sub>
        </m:sSub>
      </m:oMath>
      <w:ins w:id="6277" w:author="Στάθης Καπ" w:date="2023-02-14T22:44:00Z">
        <w:r w:rsidR="004E54EE">
          <w:rPr>
            <w:rFonts w:eastAsiaTheme="minorEastAsia"/>
            <w:lang w:val="el-GR"/>
          </w:rPr>
          <w:t xml:space="preserve"> στην αρχή του </w:t>
        </w:r>
      </w:ins>
      <m:oMath>
        <m:sSub>
          <m:sSubPr>
            <m:ctrlPr>
              <w:ins w:id="6278" w:author="Στάθης Καπ" w:date="2023-02-14T22:45:00Z">
                <w:rPr>
                  <w:rFonts w:ascii="Cambria Math" w:hAnsi="Cambria Math"/>
                  <w:i/>
                  <w:lang w:val="el-GR"/>
                </w:rPr>
              </w:ins>
            </m:ctrlPr>
          </m:sSubPr>
          <m:e>
            <m:r>
              <w:ins w:id="6279" w:author="Στάθης Καπ" w:date="2023-02-14T22:45:00Z">
                <w:rPr>
                  <w:rFonts w:ascii="Cambria Math" w:hAnsi="Cambria Math"/>
                  <w:lang w:val="el-GR"/>
                </w:rPr>
                <m:t>R</m:t>
              </w:ins>
            </m:r>
          </m:e>
          <m:sub>
            <m:r>
              <w:ins w:id="6280" w:author="Στάθης Καπ" w:date="2023-02-14T22:45:00Z">
                <w:rPr>
                  <w:rFonts w:ascii="Cambria Math" w:hAnsi="Cambria Math"/>
                  <w:lang w:val="el-GR"/>
                </w:rPr>
                <m:t>i,j+1</m:t>
              </w:ins>
            </m:r>
          </m:sub>
        </m:sSub>
      </m:oMath>
      <w:ins w:id="6281" w:author="Στάθης Καπ" w:date="2023-02-14T22:42:00Z">
        <w:r w:rsidR="004E54EE">
          <w:rPr>
            <w:rFonts w:eastAsiaTheme="minorEastAsia"/>
            <w:lang w:val="el-GR"/>
          </w:rPr>
          <w:t xml:space="preserve"> </w:t>
        </w:r>
      </w:ins>
      <w:ins w:id="6282" w:author="Στάθης Καπ" w:date="2023-02-14T22:45:00Z">
        <w:r w:rsidR="004E54EE">
          <w:rPr>
            <w:rFonts w:eastAsiaTheme="minorEastAsia"/>
            <w:lang w:val="el-GR"/>
          </w:rPr>
          <w:t xml:space="preserve">θα πρέπει να ισχύουν οι δύο παρακάτω προϋποθέσεις: </w:t>
        </w:r>
      </w:ins>
    </w:p>
    <w:p w14:paraId="35B3472D" w14:textId="306527EA" w:rsidR="004E54EE" w:rsidRDefault="004E54EE" w:rsidP="004E54EE">
      <w:pPr>
        <w:pStyle w:val="ListParagraph"/>
        <w:numPr>
          <w:ilvl w:val="0"/>
          <w:numId w:val="46"/>
        </w:numPr>
        <w:rPr>
          <w:ins w:id="6283" w:author="Στάθης Καπ" w:date="2023-02-14T22:46:00Z"/>
          <w:rFonts w:eastAsiaTheme="minorEastAsia"/>
          <w:lang w:val="el-GR"/>
        </w:rPr>
      </w:pPr>
      <w:ins w:id="6284" w:author="Στάθης Καπ" w:date="2023-02-14T22:45:00Z">
        <w:r>
          <w:rPr>
            <w:rFonts w:eastAsiaTheme="minorEastAsia"/>
            <w:lang w:val="el-GR"/>
          </w:rPr>
          <w:t xml:space="preserve">Δεν παραβιάζονται οι χρόνοι του </w:t>
        </w:r>
      </w:ins>
      <m:oMath>
        <m:sSub>
          <m:sSubPr>
            <m:ctrlPr>
              <w:ins w:id="6285" w:author="Στάθης Καπ" w:date="2023-02-14T22:46:00Z">
                <w:rPr>
                  <w:rFonts w:ascii="Cambria Math" w:eastAsiaTheme="minorEastAsia" w:hAnsi="Cambria Math"/>
                  <w:i/>
                  <w:lang w:val="el-GR"/>
                </w:rPr>
              </w:ins>
            </m:ctrlPr>
          </m:sSubPr>
          <m:e>
            <m:r>
              <w:ins w:id="6286" w:author="Στάθης Καπ" w:date="2023-02-14T22:46:00Z">
                <w:rPr>
                  <w:rFonts w:ascii="Cambria Math" w:eastAsiaTheme="minorEastAsia" w:hAnsi="Cambria Math"/>
                  <w:lang w:val="el-GR"/>
                </w:rPr>
                <m:t>c</m:t>
              </w:ins>
            </m:r>
          </m:e>
          <m:sub>
            <m:r>
              <w:ins w:id="6287" w:author="Στάθης Καπ" w:date="2023-02-14T22:46:00Z">
                <w:rPr>
                  <w:rFonts w:ascii="Cambria Math" w:eastAsiaTheme="minorEastAsia" w:hAnsi="Cambria Math"/>
                  <w:lang w:val="el-GR"/>
                </w:rPr>
                <m:t>i</m:t>
              </w:ins>
            </m:r>
            <m:r>
              <w:ins w:id="6288" w:author="Στάθης Καπ" w:date="2023-02-14T22:49:00Z">
                <w:rPr>
                  <w:rFonts w:ascii="Cambria Math" w:eastAsiaTheme="minorEastAsia" w:hAnsi="Cambria Math"/>
                  <w:lang w:val="el-GR"/>
                </w:rPr>
                <m:t>,</m:t>
              </w:ins>
            </m:r>
            <m:r>
              <w:ins w:id="6289" w:author="Στάθης Καπ" w:date="2023-02-14T22:46:00Z">
                <w:rPr>
                  <w:rFonts w:ascii="Cambria Math" w:eastAsiaTheme="minorEastAsia" w:hAnsi="Cambria Math"/>
                  <w:lang w:val="el-GR"/>
                </w:rPr>
                <m:t>j</m:t>
              </w:ins>
            </m:r>
            <m:r>
              <w:ins w:id="6290" w:author="Στάθης Καπ" w:date="2023-02-14T22:55:00Z">
                <w:rPr>
                  <w:rFonts w:ascii="Cambria Math" w:eastAsiaTheme="minorEastAsia" w:hAnsi="Cambria Math"/>
                  <w:lang w:val="el-GR"/>
                </w:rPr>
                <m:t>+1</m:t>
              </w:ins>
            </m:r>
          </m:sub>
        </m:sSub>
      </m:oMath>
    </w:p>
    <w:p w14:paraId="784996EF" w14:textId="5614CA94" w:rsidR="004E54EE" w:rsidRDefault="004E54EE" w:rsidP="004E54EE">
      <w:pPr>
        <w:pStyle w:val="ListParagraph"/>
        <w:numPr>
          <w:ilvl w:val="0"/>
          <w:numId w:val="46"/>
        </w:numPr>
        <w:rPr>
          <w:ins w:id="6291" w:author="Στάθης Καπ" w:date="2023-02-14T22:49:00Z"/>
          <w:rFonts w:eastAsiaTheme="minorEastAsia"/>
          <w:lang w:val="el-GR"/>
        </w:rPr>
      </w:pPr>
      <w:ins w:id="6292" w:author="Στάθης Καπ" w:date="2023-02-14T22:47:00Z">
        <w:r>
          <w:rPr>
            <w:rFonts w:eastAsiaTheme="minorEastAsia"/>
            <w:lang w:val="el-GR"/>
          </w:rPr>
          <w:t xml:space="preserve">Η ολίσθηση του χρόνου προς τα δεξιά λόγω της εισαγωγής του </w:t>
        </w:r>
      </w:ins>
      <m:oMath>
        <m:sSub>
          <m:sSubPr>
            <m:ctrlPr>
              <w:ins w:id="6293" w:author="Στάθης Καπ" w:date="2023-02-14T22:47:00Z">
                <w:rPr>
                  <w:rFonts w:ascii="Cambria Math" w:eastAsiaTheme="minorEastAsia" w:hAnsi="Cambria Math"/>
                  <w:i/>
                  <w:lang w:val="el-GR"/>
                </w:rPr>
              </w:ins>
            </m:ctrlPr>
          </m:sSubPr>
          <m:e>
            <m:r>
              <w:ins w:id="6294" w:author="Στάθης Καπ" w:date="2023-02-14T22:47:00Z">
                <w:rPr>
                  <w:rFonts w:ascii="Cambria Math" w:eastAsiaTheme="minorEastAsia" w:hAnsi="Cambria Math"/>
                  <w:lang w:val="el-GR"/>
                </w:rPr>
                <m:t>c</m:t>
              </w:ins>
            </m:r>
          </m:e>
          <m:sub>
            <m:r>
              <w:ins w:id="6295" w:author="Στάθης Καπ" w:date="2023-02-14T22:47:00Z">
                <w:rPr>
                  <w:rFonts w:ascii="Cambria Math" w:eastAsiaTheme="minorEastAsia" w:hAnsi="Cambria Math"/>
                  <w:lang w:val="el-GR"/>
                </w:rPr>
                <m:t>i</m:t>
              </w:ins>
            </m:r>
            <m:r>
              <w:ins w:id="6296" w:author="Στάθης Καπ" w:date="2023-02-14T22:49:00Z">
                <w:rPr>
                  <w:rFonts w:ascii="Cambria Math" w:eastAsiaTheme="minorEastAsia" w:hAnsi="Cambria Math"/>
                  <w:lang w:val="el-GR"/>
                </w:rPr>
                <m:t>,</m:t>
              </w:ins>
            </m:r>
            <m:r>
              <w:ins w:id="6297" w:author="Στάθης Καπ" w:date="2023-02-14T22:47:00Z">
                <w:rPr>
                  <w:rFonts w:ascii="Cambria Math" w:eastAsiaTheme="minorEastAsia" w:hAnsi="Cambria Math"/>
                  <w:lang w:val="el-GR"/>
                </w:rPr>
                <m:t>j</m:t>
              </w:ins>
            </m:r>
            <m:r>
              <w:ins w:id="6298" w:author="Στάθης Καπ" w:date="2023-02-14T22:55:00Z">
                <w:rPr>
                  <w:rFonts w:ascii="Cambria Math" w:eastAsiaTheme="minorEastAsia" w:hAnsi="Cambria Math"/>
                  <w:lang w:val="el-GR"/>
                </w:rPr>
                <m:t>+1</m:t>
              </w:ins>
            </m:r>
          </m:sub>
        </m:sSub>
      </m:oMath>
      <w:ins w:id="6299" w:author="Στάθης Καπ" w:date="2023-02-14T22:47:00Z">
        <w:r>
          <w:rPr>
            <w:rFonts w:eastAsiaTheme="minorEastAsia"/>
            <w:lang w:val="el-GR"/>
          </w:rPr>
          <w:t xml:space="preserve"> δε</w:t>
        </w:r>
      </w:ins>
      <w:ins w:id="6300" w:author="Στάθης Καπ" w:date="2023-02-14T22:48:00Z">
        <w:r>
          <w:rPr>
            <w:rFonts w:eastAsiaTheme="minorEastAsia"/>
            <w:lang w:val="el-GR"/>
          </w:rPr>
          <w:t>ν παραβιάζει τους χρονικούς περιορισμούς των κόμβων που έπονται</w:t>
        </w:r>
      </w:ins>
    </w:p>
    <w:p w14:paraId="08E9A24A" w14:textId="454D4D23" w:rsidR="007A5C11" w:rsidRPr="0060093E" w:rsidRDefault="007A5C11" w:rsidP="007A5C11">
      <w:pPr>
        <w:rPr>
          <w:ins w:id="6301" w:author="Στάθης Καπ" w:date="2023-02-14T22:45:00Z"/>
          <w:rFonts w:eastAsiaTheme="minorEastAsia"/>
          <w:lang w:val="el-GR"/>
          <w:rPrChange w:id="6302" w:author="Στάθης Καπ" w:date="2023-03-13T04:23:00Z">
            <w:rPr>
              <w:ins w:id="6303" w:author="Στάθης Καπ" w:date="2023-02-14T22:45:00Z"/>
              <w:lang w:val="el-GR"/>
            </w:rPr>
          </w:rPrChange>
        </w:rPr>
      </w:pPr>
      <w:ins w:id="6304" w:author="Στάθης Καπ" w:date="2023-02-14T22:49:00Z">
        <w:r>
          <w:rPr>
            <w:rFonts w:eastAsiaTheme="minorEastAsia"/>
            <w:lang w:val="el-GR"/>
          </w:rPr>
          <w:t xml:space="preserve">Ο κόμβος </w:t>
        </w:r>
      </w:ins>
      <m:oMath>
        <m:sSub>
          <m:sSubPr>
            <m:ctrlPr>
              <w:ins w:id="6305" w:author="Στάθης Καπ" w:date="2023-02-14T22:49:00Z">
                <w:rPr>
                  <w:rFonts w:ascii="Cambria Math" w:eastAsiaTheme="minorEastAsia" w:hAnsi="Cambria Math"/>
                  <w:i/>
                  <w:lang w:val="el-GR"/>
                </w:rPr>
              </w:ins>
            </m:ctrlPr>
          </m:sSubPr>
          <m:e>
            <m:r>
              <w:ins w:id="6306" w:author="Στάθης Καπ" w:date="2023-02-14T22:49:00Z">
                <w:rPr>
                  <w:rFonts w:ascii="Cambria Math" w:eastAsiaTheme="minorEastAsia" w:hAnsi="Cambria Math"/>
                  <w:lang w:val="el-GR"/>
                </w:rPr>
                <m:t>c</m:t>
              </w:ins>
            </m:r>
          </m:e>
          <m:sub>
            <m:r>
              <w:ins w:id="6307" w:author="Στάθης Καπ" w:date="2023-02-14T22:50:00Z">
                <w:rPr>
                  <w:rFonts w:ascii="Cambria Math" w:eastAsiaTheme="minorEastAsia" w:hAnsi="Cambria Math"/>
                  <w:lang w:val="el-GR"/>
                </w:rPr>
                <m:t>i,j</m:t>
              </w:ins>
            </m:r>
            <m:r>
              <w:ins w:id="6308" w:author="Στάθης Καπ" w:date="2023-02-14T22:55:00Z">
                <w:rPr>
                  <w:rFonts w:ascii="Cambria Math" w:eastAsiaTheme="minorEastAsia" w:hAnsi="Cambria Math"/>
                  <w:lang w:val="el-GR"/>
                </w:rPr>
                <m:t>+1</m:t>
              </w:ins>
            </m:r>
          </m:sub>
        </m:sSub>
      </m:oMath>
      <w:ins w:id="6309" w:author="Στάθης Καπ" w:date="2023-02-14T22:50:00Z">
        <w:r>
          <w:rPr>
            <w:rFonts w:eastAsiaTheme="minorEastAsia"/>
            <w:lang w:val="el-GR"/>
          </w:rPr>
          <w:t xml:space="preserve"> θεωρείται ουδέτερος κόμβος, καθώς έχει μηδενική διάρκεια επίσκεψης</w:t>
        </w:r>
      </w:ins>
      <w:ins w:id="6310" w:author="Στάθης Καπ" w:date="2023-02-14T22:51:00Z">
        <w:r>
          <w:rPr>
            <w:rFonts w:eastAsiaTheme="minorEastAsia"/>
            <w:lang w:val="el-GR"/>
          </w:rPr>
          <w:t xml:space="preserve"> και το χρονικό του παράθυρο είναι ίσο με το χρονικό παράθυρο του διαστήματος </w:t>
        </w:r>
      </w:ins>
      <m:oMath>
        <m:sSub>
          <m:sSubPr>
            <m:ctrlPr>
              <w:ins w:id="6311" w:author="Στάθης Καπ" w:date="2023-02-14T22:51:00Z">
                <w:rPr>
                  <w:rFonts w:ascii="Cambria Math" w:eastAsiaTheme="minorEastAsia" w:hAnsi="Cambria Math"/>
                  <w:i/>
                  <w:lang w:val="el-GR"/>
                </w:rPr>
              </w:ins>
            </m:ctrlPr>
          </m:sSubPr>
          <m:e>
            <m:r>
              <w:ins w:id="6312" w:author="Στάθης Καπ" w:date="2023-02-14T22:51:00Z">
                <w:rPr>
                  <w:rFonts w:ascii="Cambria Math" w:eastAsiaTheme="minorEastAsia" w:hAnsi="Cambria Math"/>
                  <w:lang w:val="el-GR"/>
                </w:rPr>
                <m:t>I</m:t>
              </w:ins>
            </m:r>
          </m:e>
          <m:sub>
            <m:r>
              <w:ins w:id="6313" w:author="Στάθης Καπ" w:date="2023-02-14T22:51:00Z">
                <w:rPr>
                  <w:rFonts w:ascii="Cambria Math" w:eastAsiaTheme="minorEastAsia" w:hAnsi="Cambria Math"/>
                  <w:lang w:val="el-GR"/>
                </w:rPr>
                <m:t>j</m:t>
              </w:ins>
            </m:r>
            <m:r>
              <w:ins w:id="6314" w:author="Στάθης Καπ" w:date="2023-02-14T22:55:00Z">
                <w:rPr>
                  <w:rFonts w:ascii="Cambria Math" w:eastAsiaTheme="minorEastAsia" w:hAnsi="Cambria Math"/>
                  <w:lang w:val="el-GR"/>
                </w:rPr>
                <m:t>+1</m:t>
              </w:ins>
            </m:r>
          </m:sub>
        </m:sSub>
      </m:oMath>
      <w:ins w:id="6315" w:author="Στάθης Καπ" w:date="2023-02-14T22:51:00Z">
        <w:r w:rsidRPr="007A5C11">
          <w:rPr>
            <w:rFonts w:eastAsiaTheme="minorEastAsia"/>
            <w:lang w:val="el-GR"/>
            <w:rPrChange w:id="6316" w:author="Στάθης Καπ" w:date="2023-02-14T22:51:00Z">
              <w:rPr>
                <w:rFonts w:eastAsiaTheme="minorEastAsia"/>
              </w:rPr>
            </w:rPrChange>
          </w:rPr>
          <w:t>.</w:t>
        </w:r>
      </w:ins>
      <w:ins w:id="6317" w:author="Στάθης Καπ" w:date="2023-02-14T22:52:00Z">
        <w:r w:rsidRPr="007A5C11">
          <w:rPr>
            <w:rFonts w:eastAsiaTheme="minorEastAsia"/>
            <w:lang w:val="el-GR"/>
            <w:rPrChange w:id="6318" w:author="Στάθης Καπ" w:date="2023-02-14T22:52:00Z">
              <w:rPr>
                <w:rFonts w:eastAsiaTheme="minorEastAsia"/>
              </w:rPr>
            </w:rPrChange>
          </w:rPr>
          <w:t xml:space="preserve"> </w:t>
        </w:r>
        <w:r>
          <w:rPr>
            <w:rFonts w:eastAsiaTheme="minorEastAsia"/>
            <w:lang w:val="el-GR"/>
          </w:rPr>
          <w:t xml:space="preserve">Οπότε είναι πρακτικά αδύνατο να παραβιαστούν οι χρονικοί περιορισμοί του </w:t>
        </w:r>
      </w:ins>
      <m:oMath>
        <m:sSub>
          <m:sSubPr>
            <m:ctrlPr>
              <w:ins w:id="6319" w:author="Στάθης Καπ" w:date="2023-02-14T22:52:00Z">
                <w:rPr>
                  <w:rFonts w:ascii="Cambria Math" w:eastAsiaTheme="minorEastAsia" w:hAnsi="Cambria Math"/>
                  <w:i/>
                  <w:lang w:val="el-GR"/>
                </w:rPr>
              </w:ins>
            </m:ctrlPr>
          </m:sSubPr>
          <m:e>
            <m:r>
              <w:ins w:id="6320" w:author="Στάθης Καπ" w:date="2023-02-14T22:52:00Z">
                <w:rPr>
                  <w:rFonts w:ascii="Cambria Math" w:eastAsiaTheme="minorEastAsia" w:hAnsi="Cambria Math"/>
                  <w:lang w:val="el-GR"/>
                </w:rPr>
                <m:t>c</m:t>
              </w:ins>
            </m:r>
          </m:e>
          <m:sub>
            <m:r>
              <w:ins w:id="6321" w:author="Στάθης Καπ" w:date="2023-02-14T22:52:00Z">
                <w:rPr>
                  <w:rFonts w:ascii="Cambria Math" w:eastAsiaTheme="minorEastAsia" w:hAnsi="Cambria Math"/>
                  <w:lang w:val="el-GR"/>
                </w:rPr>
                <m:t>i,j</m:t>
              </w:ins>
            </m:r>
            <m:r>
              <w:ins w:id="6322" w:author="Στάθης Καπ" w:date="2023-02-14T22:55:00Z">
                <w:rPr>
                  <w:rFonts w:ascii="Cambria Math" w:eastAsiaTheme="minorEastAsia" w:hAnsi="Cambria Math"/>
                  <w:lang w:val="el-GR"/>
                </w:rPr>
                <m:t>+1</m:t>
              </w:ins>
            </m:r>
          </m:sub>
        </m:sSub>
      </m:oMath>
      <w:ins w:id="6323" w:author="Στάθης Καπ" w:date="2023-02-14T22:52:00Z">
        <w:r>
          <w:rPr>
            <w:rFonts w:eastAsiaTheme="minorEastAsia"/>
            <w:lang w:val="el-GR"/>
          </w:rPr>
          <w:t>.</w:t>
        </w:r>
      </w:ins>
      <w:ins w:id="6324" w:author="Στάθης Καπ" w:date="2023-03-13T04:23:00Z">
        <w:r w:rsidR="0060093E" w:rsidRPr="006C3DDB">
          <w:rPr>
            <w:rFonts w:eastAsiaTheme="minorEastAsia"/>
            <w:lang w:val="el-GR"/>
            <w:rPrChange w:id="6325" w:author="Στάθης Καπ" w:date="2023-03-13T04:34:00Z">
              <w:rPr>
                <w:rFonts w:eastAsiaTheme="minorEastAsia"/>
              </w:rPr>
            </w:rPrChange>
          </w:rPr>
          <w:t xml:space="preserve"> </w:t>
        </w:r>
      </w:ins>
      <w:ins w:id="6326" w:author="Στάθης Καπ" w:date="2023-02-14T22:58:00Z">
        <w:r>
          <w:rPr>
            <w:rFonts w:eastAsiaTheme="minorEastAsia"/>
            <w:lang w:val="el-GR"/>
          </w:rPr>
          <w:t>Παρ ’όλα</w:t>
        </w:r>
      </w:ins>
      <w:ins w:id="6327" w:author="Στάθης Καπ" w:date="2023-02-14T22:53:00Z">
        <w:r>
          <w:rPr>
            <w:rFonts w:eastAsiaTheme="minorEastAsia"/>
            <w:lang w:val="el-GR"/>
          </w:rPr>
          <w:t xml:space="preserve"> αυτά το </w:t>
        </w:r>
      </w:ins>
      <m:oMath>
        <m:sSub>
          <m:sSubPr>
            <m:ctrlPr>
              <w:ins w:id="6328" w:author="Στάθης Καπ" w:date="2023-02-14T22:54:00Z">
                <w:rPr>
                  <w:rFonts w:ascii="Cambria Math" w:eastAsiaTheme="minorEastAsia" w:hAnsi="Cambria Math"/>
                  <w:i/>
                  <w:lang w:val="el-GR"/>
                </w:rPr>
              </w:ins>
            </m:ctrlPr>
          </m:sSubPr>
          <m:e>
            <m:r>
              <w:ins w:id="6329" w:author="Στάθης Καπ" w:date="2023-02-14T22:54:00Z">
                <w:rPr>
                  <w:rFonts w:ascii="Cambria Math" w:eastAsiaTheme="minorEastAsia" w:hAnsi="Cambria Math"/>
                  <w:lang w:val="el-GR"/>
                </w:rPr>
                <m:t>c</m:t>
              </w:ins>
            </m:r>
          </m:e>
          <m:sub>
            <m:r>
              <w:ins w:id="6330" w:author="Στάθης Καπ" w:date="2023-02-14T22:54:00Z">
                <w:rPr>
                  <w:rFonts w:ascii="Cambria Math" w:eastAsiaTheme="minorEastAsia" w:hAnsi="Cambria Math"/>
                  <w:lang w:val="el-GR"/>
                </w:rPr>
                <m:t>i,j</m:t>
              </w:ins>
            </m:r>
            <m:r>
              <w:ins w:id="6331" w:author="Στάθης Καπ" w:date="2023-02-14T22:55:00Z">
                <w:rPr>
                  <w:rFonts w:ascii="Cambria Math" w:eastAsiaTheme="minorEastAsia" w:hAnsi="Cambria Math"/>
                  <w:lang w:val="el-GR"/>
                </w:rPr>
                <m:t>+1</m:t>
              </w:ins>
            </m:r>
          </m:sub>
        </m:sSub>
      </m:oMath>
      <w:ins w:id="6332" w:author="Στάθης Καπ" w:date="2023-02-14T22:54:00Z">
        <w:r>
          <w:rPr>
            <w:rFonts w:eastAsiaTheme="minorEastAsia"/>
            <w:lang w:val="el-GR"/>
          </w:rPr>
          <w:t xml:space="preserve"> διατηρεί τις συντεταγμένες του </w:t>
        </w:r>
      </w:ins>
      <m:oMath>
        <m:sSub>
          <m:sSubPr>
            <m:ctrlPr>
              <w:ins w:id="6333" w:author="Στάθης Καπ" w:date="2023-02-14T22:55:00Z">
                <w:rPr>
                  <w:rFonts w:ascii="Cambria Math" w:eastAsiaTheme="minorEastAsia" w:hAnsi="Cambria Math"/>
                  <w:i/>
                  <w:lang w:val="el-GR"/>
                </w:rPr>
              </w:ins>
            </m:ctrlPr>
          </m:sSubPr>
          <m:e>
            <m:r>
              <w:ins w:id="6334" w:author="Στάθης Καπ" w:date="2023-02-14T22:55:00Z">
                <w:rPr>
                  <w:rFonts w:ascii="Cambria Math" w:eastAsiaTheme="minorEastAsia" w:hAnsi="Cambria Math"/>
                  <w:lang w:val="el-GR"/>
                </w:rPr>
                <m:t>z</m:t>
              </w:ins>
            </m:r>
          </m:e>
          <m:sub>
            <m:r>
              <w:ins w:id="6335" w:author="Στάθης Καπ" w:date="2023-02-14T22:55:00Z">
                <w:rPr>
                  <w:rFonts w:ascii="Cambria Math" w:eastAsiaTheme="minorEastAsia" w:hAnsi="Cambria Math"/>
                  <w:lang w:val="el-GR"/>
                </w:rPr>
                <m:t>i</m:t>
              </w:ins>
            </m:r>
            <m:r>
              <w:ins w:id="6336" w:author="Στάθης Καπ" w:date="2023-02-14T23:00:00Z">
                <w:rPr>
                  <w:rFonts w:ascii="Cambria Math" w:eastAsiaTheme="minorEastAsia" w:hAnsi="Cambria Math"/>
                  <w:lang w:val="el-GR"/>
                </w:rPr>
                <m:t>,j</m:t>
              </w:ins>
            </m:r>
          </m:sub>
        </m:sSub>
      </m:oMath>
      <w:ins w:id="6337" w:author="Στάθης Καπ" w:date="2023-02-14T22:55:00Z">
        <w:r>
          <w:rPr>
            <w:rFonts w:eastAsiaTheme="minorEastAsia"/>
            <w:lang w:val="el-GR"/>
          </w:rPr>
          <w:t xml:space="preserve"> </w:t>
        </w:r>
      </w:ins>
      <w:ins w:id="6338" w:author="Στάθης Καπ" w:date="2023-02-14T22:56:00Z">
        <w:r>
          <w:rPr>
            <w:rFonts w:eastAsiaTheme="minorEastAsia"/>
            <w:lang w:val="el-GR"/>
          </w:rPr>
          <w:t xml:space="preserve">οπότε ο χρόνος ταξιδιού από τον </w:t>
        </w:r>
      </w:ins>
      <m:oMath>
        <m:sSub>
          <m:sSubPr>
            <m:ctrlPr>
              <w:ins w:id="6339" w:author="Στάθης Καπ" w:date="2023-02-14T22:56:00Z">
                <w:rPr>
                  <w:rFonts w:ascii="Cambria Math" w:eastAsiaTheme="minorEastAsia" w:hAnsi="Cambria Math"/>
                  <w:i/>
                  <w:lang w:val="el-GR"/>
                </w:rPr>
              </w:ins>
            </m:ctrlPr>
          </m:sSubPr>
          <m:e>
            <m:r>
              <w:ins w:id="6340" w:author="Στάθης Καπ" w:date="2023-02-14T22:56:00Z">
                <w:rPr>
                  <w:rFonts w:ascii="Cambria Math" w:eastAsiaTheme="minorEastAsia" w:hAnsi="Cambria Math"/>
                  <w:lang w:val="el-GR"/>
                </w:rPr>
                <m:t>c</m:t>
              </w:ins>
            </m:r>
          </m:e>
          <m:sub>
            <m:r>
              <w:ins w:id="6341" w:author="Στάθης Καπ" w:date="2023-02-14T22:56:00Z">
                <w:rPr>
                  <w:rFonts w:ascii="Cambria Math" w:eastAsiaTheme="minorEastAsia" w:hAnsi="Cambria Math"/>
                  <w:lang w:val="el-GR"/>
                </w:rPr>
                <m:t>i,j+1</m:t>
              </w:ins>
            </m:r>
          </m:sub>
        </m:sSub>
      </m:oMath>
      <w:ins w:id="6342" w:author="Στάθης Καπ" w:date="2023-02-14T22:56:00Z">
        <w:r>
          <w:rPr>
            <w:rFonts w:eastAsiaTheme="minorEastAsia"/>
            <w:lang w:val="el-GR"/>
          </w:rPr>
          <w:t xml:space="preserve"> προς τον τρέχων αρχικό κόμβο της διαδρομής </w:t>
        </w:r>
      </w:ins>
      <m:oMath>
        <m:sSub>
          <m:sSubPr>
            <m:ctrlPr>
              <w:ins w:id="6343" w:author="Στάθης Καπ" w:date="2023-02-14T22:56:00Z">
                <w:rPr>
                  <w:rFonts w:ascii="Cambria Math" w:eastAsiaTheme="minorEastAsia" w:hAnsi="Cambria Math"/>
                  <w:i/>
                  <w:lang w:val="el-GR"/>
                </w:rPr>
              </w:ins>
            </m:ctrlPr>
          </m:sSubPr>
          <m:e>
            <m:r>
              <w:ins w:id="6344" w:author="Στάθης Καπ" w:date="2023-02-14T22:56:00Z">
                <w:rPr>
                  <w:rFonts w:ascii="Cambria Math" w:eastAsiaTheme="minorEastAsia" w:hAnsi="Cambria Math"/>
                  <w:lang w:val="el-GR"/>
                </w:rPr>
                <m:t>R</m:t>
              </w:ins>
            </m:r>
          </m:e>
          <m:sub>
            <m:r>
              <w:ins w:id="6345" w:author="Στάθης Καπ" w:date="2023-02-14T22:56:00Z">
                <w:rPr>
                  <w:rFonts w:ascii="Cambria Math" w:eastAsiaTheme="minorEastAsia" w:hAnsi="Cambria Math"/>
                  <w:lang w:val="el-GR"/>
                </w:rPr>
                <m:t>i,j</m:t>
              </w:ins>
            </m:r>
            <m:r>
              <w:ins w:id="6346" w:author="Στάθης Καπ" w:date="2023-02-14T22:57:00Z">
                <w:rPr>
                  <w:rFonts w:ascii="Cambria Math" w:eastAsiaTheme="minorEastAsia" w:hAnsi="Cambria Math"/>
                  <w:lang w:val="el-GR"/>
                </w:rPr>
                <m:t>+1</m:t>
              </w:ins>
            </m:r>
          </m:sub>
        </m:sSub>
      </m:oMath>
      <w:ins w:id="6347" w:author="Στάθης Καπ" w:date="2023-02-14T22:57:00Z">
        <w:r>
          <w:rPr>
            <w:rFonts w:eastAsiaTheme="minorEastAsia"/>
            <w:lang w:val="el-GR"/>
          </w:rPr>
          <w:t xml:space="preserve"> θα προκαλέσει μια ολίσθηση των χρόνων άφιξης, αναχώρησης </w:t>
        </w:r>
      </w:ins>
      <w:ins w:id="6348" w:author="Στάθης Καπ" w:date="2023-02-14T22:58:00Z">
        <w:r>
          <w:rPr>
            <w:rFonts w:eastAsiaTheme="minorEastAsia"/>
            <w:lang w:val="el-GR"/>
          </w:rPr>
          <w:t>κ.λπ.</w:t>
        </w:r>
      </w:ins>
      <w:ins w:id="6349" w:author="Στάθης Καπ" w:date="2023-02-14T22:57:00Z">
        <w:r>
          <w:rPr>
            <w:rFonts w:eastAsiaTheme="minorEastAsia"/>
            <w:lang w:val="el-GR"/>
          </w:rPr>
          <w:t xml:space="preserve"> των </w:t>
        </w:r>
      </w:ins>
      <w:ins w:id="6350" w:author="Στάθης Καπ" w:date="2023-02-14T22:58:00Z">
        <w:r>
          <w:rPr>
            <w:rFonts w:eastAsiaTheme="minorEastAsia"/>
            <w:lang w:val="el-GR"/>
          </w:rPr>
          <w:t xml:space="preserve">υπόλοιπων κόμβων της διαδρομής </w:t>
        </w:r>
      </w:ins>
      <m:oMath>
        <m:sSub>
          <m:sSubPr>
            <m:ctrlPr>
              <w:ins w:id="6351" w:author="Στάθης Καπ" w:date="2023-02-14T22:58:00Z">
                <w:rPr>
                  <w:rFonts w:ascii="Cambria Math" w:eastAsiaTheme="minorEastAsia" w:hAnsi="Cambria Math"/>
                  <w:i/>
                  <w:lang w:val="el-GR"/>
                </w:rPr>
              </w:ins>
            </m:ctrlPr>
          </m:sSubPr>
          <m:e>
            <m:r>
              <w:ins w:id="6352" w:author="Στάθης Καπ" w:date="2023-02-14T22:58:00Z">
                <w:rPr>
                  <w:rFonts w:ascii="Cambria Math" w:eastAsiaTheme="minorEastAsia" w:hAnsi="Cambria Math"/>
                  <w:lang w:val="el-GR"/>
                </w:rPr>
                <m:t>R</m:t>
              </w:ins>
            </m:r>
          </m:e>
          <m:sub>
            <m:r>
              <w:ins w:id="6353" w:author="Στάθης Καπ" w:date="2023-02-14T22:58:00Z">
                <w:rPr>
                  <w:rFonts w:ascii="Cambria Math" w:eastAsiaTheme="minorEastAsia" w:hAnsi="Cambria Math"/>
                  <w:lang w:val="el-GR"/>
                </w:rPr>
                <m:t>i,j+1</m:t>
              </w:ins>
            </m:r>
          </m:sub>
        </m:sSub>
      </m:oMath>
      <w:ins w:id="6354" w:author="Στάθης Καπ" w:date="2023-02-14T22:58:00Z">
        <w:r>
          <w:rPr>
            <w:rFonts w:eastAsiaTheme="minorEastAsia"/>
            <w:lang w:val="el-GR"/>
          </w:rPr>
          <w:t xml:space="preserve"> προς τα δεξιά. </w:t>
        </w:r>
        <w:r w:rsidR="00881D02">
          <w:rPr>
            <w:rFonts w:eastAsiaTheme="minorEastAsia"/>
            <w:lang w:val="el-GR"/>
          </w:rPr>
          <w:t>Εάν λοιπόν πράγματι παρ</w:t>
        </w:r>
      </w:ins>
      <w:ins w:id="6355" w:author="Στάθης Καπ" w:date="2023-02-14T22:59:00Z">
        <w:r w:rsidR="00881D02">
          <w:rPr>
            <w:rFonts w:eastAsiaTheme="minorEastAsia"/>
            <w:lang w:val="el-GR"/>
          </w:rPr>
          <w:t xml:space="preserve">αβιάζεται κάποιος χρονικός περιορισμούς από τους επακόλουθους κόμβους, τότε </w:t>
        </w:r>
      </w:ins>
      <w:ins w:id="6356" w:author="Στάθης Καπ" w:date="2023-02-14T23:02:00Z">
        <w:r w:rsidR="00FE275F">
          <w:rPr>
            <w:rFonts w:eastAsiaTheme="minorEastAsia"/>
            <w:lang w:val="el-GR"/>
          </w:rPr>
          <w:t xml:space="preserve">αφαιρείται ο αρχικός κόμβος της διαδρομής </w:t>
        </w:r>
      </w:ins>
      <m:oMath>
        <m:sSub>
          <m:sSubPr>
            <m:ctrlPr>
              <w:ins w:id="6357" w:author="Στάθης Καπ" w:date="2023-02-14T23:02:00Z">
                <w:rPr>
                  <w:rFonts w:ascii="Cambria Math" w:eastAsiaTheme="minorEastAsia" w:hAnsi="Cambria Math"/>
                  <w:i/>
                  <w:lang w:val="el-GR"/>
                </w:rPr>
              </w:ins>
            </m:ctrlPr>
          </m:sSubPr>
          <m:e>
            <m:r>
              <w:ins w:id="6358" w:author="Στάθης Καπ" w:date="2023-02-14T23:02:00Z">
                <w:rPr>
                  <w:rFonts w:ascii="Cambria Math" w:eastAsiaTheme="minorEastAsia" w:hAnsi="Cambria Math"/>
                  <w:lang w:val="el-GR"/>
                </w:rPr>
                <m:t>R</m:t>
              </w:ins>
            </m:r>
          </m:e>
          <m:sub>
            <m:r>
              <w:ins w:id="6359" w:author="Στάθης Καπ" w:date="2023-02-14T23:02:00Z">
                <w:rPr>
                  <w:rFonts w:ascii="Cambria Math" w:eastAsiaTheme="minorEastAsia" w:hAnsi="Cambria Math"/>
                  <w:lang w:val="el-GR"/>
                </w:rPr>
                <m:t>i,j</m:t>
              </w:ins>
            </m:r>
          </m:sub>
        </m:sSub>
      </m:oMath>
      <w:ins w:id="6360" w:author="Στάθης Καπ" w:date="2023-02-14T23:02:00Z">
        <w:r w:rsidR="00FE275F">
          <w:rPr>
            <w:rFonts w:eastAsiaTheme="minorEastAsia"/>
            <w:lang w:val="el-GR"/>
          </w:rPr>
          <w:t xml:space="preserve"> και μεταφέρεται στη λίστα </w:t>
        </w:r>
        <w:r w:rsidR="00FE275F">
          <w:rPr>
            <w:rFonts w:eastAsiaTheme="minorEastAsia"/>
          </w:rPr>
          <w:t>Unvisited</w:t>
        </w:r>
        <w:r w:rsidR="00FE275F" w:rsidRPr="00FE275F">
          <w:rPr>
            <w:rFonts w:eastAsiaTheme="minorEastAsia"/>
            <w:lang w:val="el-GR"/>
            <w:rPrChange w:id="6361" w:author="Στάθης Καπ" w:date="2023-02-14T23:03:00Z">
              <w:rPr>
                <w:rFonts w:eastAsiaTheme="minorEastAsia"/>
              </w:rPr>
            </w:rPrChange>
          </w:rPr>
          <w:t xml:space="preserve"> </w:t>
        </w:r>
      </w:ins>
      <w:ins w:id="6362" w:author="Στάθης Καπ" w:date="2023-02-14T23:03:00Z">
        <w:r w:rsidR="00FE275F">
          <w:rPr>
            <w:rFonts w:eastAsiaTheme="minorEastAsia"/>
            <w:lang w:val="el-GR"/>
          </w:rPr>
          <w:t xml:space="preserve">του διαστήματος </w:t>
        </w:r>
      </w:ins>
      <m:oMath>
        <m:sSub>
          <m:sSubPr>
            <m:ctrlPr>
              <w:ins w:id="6363" w:author="Στάθης Καπ" w:date="2023-02-14T23:03:00Z">
                <w:rPr>
                  <w:rFonts w:ascii="Cambria Math" w:eastAsiaTheme="minorEastAsia" w:hAnsi="Cambria Math"/>
                  <w:i/>
                  <w:lang w:val="el-GR"/>
                </w:rPr>
              </w:ins>
            </m:ctrlPr>
          </m:sSubPr>
          <m:e>
            <m:r>
              <w:ins w:id="6364" w:author="Στάθης Καπ" w:date="2023-02-14T23:03:00Z">
                <w:rPr>
                  <w:rFonts w:ascii="Cambria Math" w:eastAsiaTheme="minorEastAsia" w:hAnsi="Cambria Math"/>
                  <w:lang w:val="el-GR"/>
                </w:rPr>
                <m:t>I</m:t>
              </w:ins>
            </m:r>
          </m:e>
          <m:sub>
            <m:r>
              <w:ins w:id="6365" w:author="Στάθης Καπ" w:date="2023-02-14T23:03:00Z">
                <w:rPr>
                  <w:rFonts w:ascii="Cambria Math" w:eastAsiaTheme="minorEastAsia" w:hAnsi="Cambria Math"/>
                  <w:lang w:val="el-GR"/>
                </w:rPr>
                <m:t>j+1</m:t>
              </w:ins>
            </m:r>
          </m:sub>
        </m:sSub>
      </m:oMath>
      <w:ins w:id="6366" w:author="Στάθης Καπ" w:date="2023-02-14T22:59:00Z">
        <w:r w:rsidR="00881D02">
          <w:rPr>
            <w:rFonts w:eastAsiaTheme="minorEastAsia"/>
            <w:lang w:val="el-GR"/>
          </w:rPr>
          <w:t xml:space="preserve"> </w:t>
        </w:r>
      </w:ins>
      <w:ins w:id="6367" w:author="Στάθης Καπ" w:date="2023-02-14T23:03:00Z">
        <w:r w:rsidR="00FE275F" w:rsidRPr="00FE275F">
          <w:rPr>
            <w:rFonts w:eastAsiaTheme="minorEastAsia"/>
            <w:lang w:val="el-GR"/>
            <w:rPrChange w:id="6368" w:author="Στάθης Καπ" w:date="2023-02-14T23:03:00Z">
              <w:rPr>
                <w:rFonts w:eastAsiaTheme="minorEastAsia"/>
              </w:rPr>
            </w:rPrChange>
          </w:rPr>
          <w:t>.</w:t>
        </w:r>
      </w:ins>
    </w:p>
    <w:p w14:paraId="56738131" w14:textId="77D5B273" w:rsidR="00E609DD" w:rsidRPr="006444E0" w:rsidRDefault="004D7D74" w:rsidP="0060093E">
      <w:pPr>
        <w:ind w:firstLine="720"/>
        <w:rPr>
          <w:ins w:id="6369" w:author="Στάθης Καπ" w:date="2023-02-02T18:06:00Z"/>
          <w:lang w:val="el-GR"/>
        </w:rPr>
        <w:pPrChange w:id="6370" w:author="Στάθης Καπ" w:date="2023-03-13T04:23:00Z">
          <w:pPr/>
        </w:pPrChange>
      </w:pPr>
      <w:del w:id="6371" w:author="Στάθης Καπ" w:date="2023-02-14T23:03:00Z">
        <w:r w:rsidRPr="005D19C5" w:rsidDel="00FE275F">
          <w:rPr>
            <w:lang w:val="el-GR"/>
          </w:rPr>
          <w:delText xml:space="preserve">Δεν </w:delText>
        </w:r>
      </w:del>
      <w:del w:id="6372" w:author="Στάθης Καπ" w:date="2023-02-01T06:01:00Z">
        <w:r w:rsidRPr="005D19C5">
          <w:rPr>
            <w:lang w:val="el-GR"/>
          </w:rPr>
          <w:delText>μπορούμε</w:delText>
        </w:r>
      </w:del>
      <w:del w:id="6373" w:author="Στάθης Καπ" w:date="2023-02-14T23:03:00Z">
        <w:r w:rsidRPr="005D19C5" w:rsidDel="00FE275F">
          <w:rPr>
            <w:lang w:val="el-GR"/>
          </w:rPr>
          <w:delText xml:space="preserve"> να </w:delText>
        </w:r>
      </w:del>
      <w:del w:id="6374" w:author="Στάθης Καπ" w:date="2023-02-01T06:01:00Z">
        <w:r w:rsidRPr="005D19C5">
          <w:rPr>
            <w:lang w:val="el-GR"/>
          </w:rPr>
          <w:delText>εισάγουμε</w:delText>
        </w:r>
      </w:del>
      <w:del w:id="6375" w:author="Στάθης Καπ" w:date="2023-02-14T23:03:00Z">
        <w:r w:rsidRPr="005D19C5" w:rsidDel="00FE275F">
          <w:rPr>
            <w:lang w:val="el-GR"/>
          </w:rPr>
          <w:delText xml:space="preserve"> αυθαίρετα </w:delText>
        </w:r>
      </w:del>
      <w:del w:id="6376" w:author="Στάθης Καπ" w:date="2023-02-01T06:01:00Z">
        <w:r w:rsidRPr="005D19C5">
          <w:rPr>
            <w:lang w:val="el-GR"/>
          </w:rPr>
          <w:delText xml:space="preserve">τον κόμβο </w:delText>
        </w:r>
        <w:r>
          <w:delText>z</w:delText>
        </w:r>
        <w:r w:rsidRPr="005D19C5">
          <w:rPr>
            <w:lang w:val="el-GR"/>
          </w:rPr>
          <w:delText xml:space="preserve"> στη τρέχουσα</w:delText>
        </w:r>
      </w:del>
      <w:del w:id="6377" w:author="Στάθης Καπ" w:date="2023-02-14T23:03:00Z">
        <w:r w:rsidRPr="005D19C5" w:rsidDel="00FE275F">
          <w:rPr>
            <w:lang w:val="el-GR"/>
          </w:rPr>
          <w:delText xml:space="preserve"> διαδρομή και να </w:delText>
        </w:r>
      </w:del>
      <w:del w:id="6378" w:author="Στάθης Καπ" w:date="2023-02-01T06:01:00Z">
        <w:r w:rsidRPr="005D19C5">
          <w:rPr>
            <w:lang w:val="el-GR"/>
          </w:rPr>
          <w:delText xml:space="preserve">ξεκινήσουμε το </w:delText>
        </w:r>
        <w:r>
          <w:delText>construction</w:delText>
        </w:r>
        <w:r w:rsidRPr="005D19C5">
          <w:rPr>
            <w:lang w:val="el-GR"/>
          </w:rPr>
          <w:delText>.</w:delText>
        </w:r>
      </w:del>
      <w:del w:id="6379" w:author="Στάθης Καπ" w:date="2023-02-14T23:03:00Z">
        <w:r w:rsidRPr="005D19C5" w:rsidDel="00FE275F">
          <w:rPr>
            <w:lang w:val="el-GR"/>
          </w:rPr>
          <w:delText xml:space="preserve"> </w:delText>
        </w:r>
        <w:r w:rsidR="005D19C5" w:rsidRPr="005D19C5" w:rsidDel="00FE275F">
          <w:rPr>
            <w:lang w:val="el-GR"/>
          </w:rPr>
          <w:delText>Όταν</w:delText>
        </w:r>
        <w:r w:rsidRPr="005D19C5" w:rsidDel="00FE275F">
          <w:rPr>
            <w:lang w:val="el-GR"/>
          </w:rPr>
          <w:delText xml:space="preserve"> </w:delText>
        </w:r>
      </w:del>
      <w:del w:id="6380" w:author="Στάθης Καπ" w:date="2023-02-01T06:01:00Z">
        <w:r w:rsidRPr="005D19C5">
          <w:rPr>
            <w:lang w:val="el-GR"/>
          </w:rPr>
          <w:delText xml:space="preserve">βάζουμε έναν καινούριο κόμβο, είτε στην αρχή της </w:delText>
        </w:r>
      </w:del>
      <w:del w:id="6381" w:author="Στάθης Καπ" w:date="2023-02-14T23:03:00Z">
        <w:r w:rsidRPr="005D19C5" w:rsidDel="00FE275F">
          <w:rPr>
            <w:lang w:val="el-GR"/>
          </w:rPr>
          <w:delText xml:space="preserve">διαδρομής, </w:delText>
        </w:r>
      </w:del>
      <w:del w:id="6382" w:author="Στάθης Καπ" w:date="2023-02-01T06:01:00Z">
        <w:r w:rsidRPr="005D19C5">
          <w:rPr>
            <w:lang w:val="el-GR"/>
          </w:rPr>
          <w:delText xml:space="preserve">είτε στη μέση, είτε στο τέλος </w:delText>
        </w:r>
      </w:del>
      <w:del w:id="6383" w:author="Στάθης Καπ" w:date="2023-02-14T23:03:00Z">
        <w:r w:rsidRPr="005D19C5" w:rsidDel="00FE275F">
          <w:rPr>
            <w:lang w:val="el-GR"/>
          </w:rPr>
          <w:delText xml:space="preserve">πρέπει </w:delText>
        </w:r>
      </w:del>
      <w:del w:id="6384" w:author="Στάθης Καπ" w:date="2023-02-01T06:01:00Z">
        <w:r w:rsidRPr="005D19C5">
          <w:rPr>
            <w:lang w:val="el-GR"/>
          </w:rPr>
          <w:delText xml:space="preserve">να βεβαιωθούμε ότι </w:delText>
        </w:r>
      </w:del>
      <w:del w:id="6385" w:author="Στάθης Καπ" w:date="2023-02-14T23:03:00Z">
        <w:r w:rsidRPr="005D19C5" w:rsidDel="00FE275F">
          <w:rPr>
            <w:lang w:val="el-GR"/>
          </w:rPr>
          <w:delText xml:space="preserve">η διαδρομή </w:delText>
        </w:r>
      </w:del>
      <w:del w:id="6386" w:author="Στάθης Καπ" w:date="2023-02-01T06:01:00Z">
        <w:r w:rsidRPr="005D19C5">
          <w:rPr>
            <w:lang w:val="el-GR"/>
          </w:rPr>
          <w:delText>συνεχίζει</w:delText>
        </w:r>
      </w:del>
      <w:del w:id="6387" w:author="Στάθης Καπ" w:date="2023-02-14T23:03:00Z">
        <w:r w:rsidRPr="005D19C5" w:rsidDel="00FE275F">
          <w:rPr>
            <w:lang w:val="el-GR"/>
          </w:rPr>
          <w:delText xml:space="preserve"> να είναι έγκυρη</w:delText>
        </w:r>
      </w:del>
      <w:del w:id="6388" w:author="Στάθης Καπ" w:date="2023-02-01T06:01:00Z">
        <w:r w:rsidRPr="005D19C5">
          <w:rPr>
            <w:lang w:val="el-GR"/>
          </w:rPr>
          <w:delText xml:space="preserve"> πριν ξεκινήσουμε </w:delText>
        </w:r>
        <w:r w:rsidR="005D19C5" w:rsidRPr="005D19C5">
          <w:rPr>
            <w:lang w:val="el-GR"/>
          </w:rPr>
          <w:delText>κάποια</w:delText>
        </w:r>
        <w:r w:rsidRPr="005D19C5">
          <w:rPr>
            <w:lang w:val="el-GR"/>
          </w:rPr>
          <w:delText xml:space="preserve"> άλλη διαδικασία.</w:delText>
        </w:r>
      </w:del>
      <w:del w:id="6389" w:author="Στάθης Καπ" w:date="2023-02-14T23:03:00Z">
        <w:r w:rsidRPr="005D19C5" w:rsidDel="00FE275F">
          <w:rPr>
            <w:lang w:val="el-GR"/>
          </w:rPr>
          <w:delText xml:space="preserve"> Για </w:delText>
        </w:r>
      </w:del>
      <w:del w:id="6390" w:author="Στάθης Καπ" w:date="2023-02-01T06:01:00Z">
        <w:r w:rsidRPr="005D19C5">
          <w:rPr>
            <w:lang w:val="el-GR"/>
          </w:rPr>
          <w:delText>να επιτευχθεί</w:delText>
        </w:r>
      </w:del>
      <w:del w:id="6391" w:author="Στάθης Καπ" w:date="2023-02-14T23:03:00Z">
        <w:r w:rsidRPr="005D19C5" w:rsidDel="00FE275F">
          <w:rPr>
            <w:lang w:val="el-GR"/>
          </w:rPr>
          <w:delText xml:space="preserve"> αυτό, πριν την εισαγωγή του κόμβου </w:delText>
        </w:r>
        <w:r w:rsidDel="00FE275F">
          <w:delText>z</w:delText>
        </w:r>
        <w:r w:rsidRPr="005D19C5" w:rsidDel="00FE275F">
          <w:rPr>
            <w:lang w:val="el-GR"/>
          </w:rPr>
          <w:delText xml:space="preserve"> στην αρχή της τρέχουσας διαδρομής, αφαιρούνται οι αρχικοί κόμβοι</w:delText>
        </w:r>
      </w:del>
      <w:del w:id="6392" w:author="Στάθης Καπ" w:date="2023-02-02T18:02:00Z">
        <w:r w:rsidRPr="005D19C5" w:rsidDel="00E609DD">
          <w:rPr>
            <w:lang w:val="el-GR"/>
          </w:rPr>
          <w:delText xml:space="preserve"> της διαδρομής</w:delText>
        </w:r>
      </w:del>
      <w:del w:id="6393" w:author="Στάθης Καπ" w:date="2023-02-14T23:03:00Z">
        <w:r w:rsidRPr="005D19C5" w:rsidDel="00FE275F">
          <w:rPr>
            <w:lang w:val="el-GR"/>
          </w:rPr>
          <w:delText xml:space="preserve"> </w:delText>
        </w:r>
      </w:del>
      <w:del w:id="6394" w:author="Στάθης Καπ" w:date="2023-02-01T06:01:00Z">
        <w:r w:rsidRPr="005D19C5">
          <w:rPr>
            <w:lang w:val="el-GR"/>
          </w:rPr>
          <w:delText xml:space="preserve">μέχρι η </w:delText>
        </w:r>
      </w:del>
      <w:del w:id="6395" w:author="Στάθης Καπ" w:date="2023-02-14T23:03:00Z">
        <w:r w:rsidRPr="005D19C5" w:rsidDel="00FE275F">
          <w:rPr>
            <w:lang w:val="el-GR"/>
          </w:rPr>
          <w:delText xml:space="preserve">εισαγωγή </w:delText>
        </w:r>
      </w:del>
      <w:ins w:id="6396" w:author="Στάθης Καπ" w:date="2023-02-02T18:04:00Z">
        <w:r w:rsidR="00E609DD">
          <w:rPr>
            <w:lang w:val="el-GR"/>
          </w:rPr>
          <w:t xml:space="preserve">Έστω λοιπόν ένα πρόβλημα </w:t>
        </w:r>
      </w:ins>
      <w:ins w:id="6397" w:author="Στάθης Καπ" w:date="2023-02-14T23:03:00Z">
        <w:r w:rsidR="00FE275F">
          <w:t>T</w:t>
        </w:r>
      </w:ins>
      <w:ins w:id="6398" w:author="Στάθης Καπ" w:date="2023-02-02T18:04:00Z">
        <w:r w:rsidR="00E609DD">
          <w:t>OPTW</w:t>
        </w:r>
        <w:r w:rsidR="00E609DD" w:rsidRPr="00E609DD">
          <w:rPr>
            <w:lang w:val="el-GR"/>
            <w:rPrChange w:id="6399" w:author="Στάθης Καπ" w:date="2023-02-02T18:04:00Z">
              <w:rPr/>
            </w:rPrChange>
          </w:rPr>
          <w:t xml:space="preserve"> </w:t>
        </w:r>
        <w:r w:rsidR="00E609DD">
          <w:rPr>
            <w:lang w:val="el-GR"/>
          </w:rPr>
          <w:t>που έχει χωριστεί σε 2 διαστήματα</w:t>
        </w:r>
      </w:ins>
      <w:ins w:id="6400" w:author="Στάθης Καπ" w:date="2023-02-02T18:05:00Z">
        <w:r w:rsidR="00E609DD">
          <w:rPr>
            <w:lang w:val="el-GR"/>
          </w:rPr>
          <w:t xml:space="preserve"> Α και </w:t>
        </w:r>
      </w:ins>
      <w:ins w:id="6401" w:author="Στάθης Καπ" w:date="2023-02-02T18:09:00Z">
        <w:r w:rsidR="00771290">
          <w:rPr>
            <w:lang w:val="el-GR"/>
          </w:rPr>
          <w:t xml:space="preserve">Β και μια χρονική στιγμή </w:t>
        </w:r>
        <w:r w:rsidR="00771290">
          <w:t>t</w:t>
        </w:r>
        <w:r w:rsidR="00771290" w:rsidRPr="00771290">
          <w:rPr>
            <w:lang w:val="el-GR"/>
            <w:rPrChange w:id="6402" w:author="Στάθης Καπ" w:date="2023-02-02T18:09:00Z">
              <w:rPr/>
            </w:rPrChange>
          </w:rPr>
          <w:t xml:space="preserve"> </w:t>
        </w:r>
        <w:r w:rsidR="00771290">
          <w:rPr>
            <w:lang w:val="el-GR"/>
          </w:rPr>
          <w:t>στην οποία ο αλγόριθμος έχει ήδη κατασκευάσει δύο διαδρομές και ετοιμάζεται για άλλη μια Τοπική Αναζήτηση στο υποπρόβλημα Β.</w:t>
        </w:r>
      </w:ins>
    </w:p>
    <w:p w14:paraId="13358BC2" w14:textId="4D0DB850" w:rsidR="008D021C" w:rsidRDefault="003F04A6">
      <w:pPr>
        <w:keepNext/>
        <w:jc w:val="center"/>
        <w:rPr>
          <w:ins w:id="6403" w:author="Στάθης Καπ" w:date="2023-02-07T22:28:00Z"/>
        </w:rPr>
        <w:pPrChange w:id="6404" w:author="Στάθης Καπ" w:date="2023-02-07T22:28:00Z">
          <w:pPr>
            <w:jc w:val="center"/>
          </w:pPr>
        </w:pPrChange>
      </w:pPr>
      <w:ins w:id="6405" w:author="Στάθης Καπ" w:date="2023-03-07T03:46:00Z">
        <w:r>
          <w:rPr>
            <w:noProof/>
          </w:rPr>
          <w:drawing>
            <wp:inline distT="0" distB="0" distL="0" distR="0" wp14:anchorId="2264C1DC" wp14:editId="39FEC369">
              <wp:extent cx="3316406" cy="1024289"/>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58552" cy="1037306"/>
                      </a:xfrm>
                      <a:prstGeom prst="rect">
                        <a:avLst/>
                      </a:prstGeom>
                    </pic:spPr>
                  </pic:pic>
                </a:graphicData>
              </a:graphic>
            </wp:inline>
          </w:drawing>
        </w:r>
      </w:ins>
    </w:p>
    <w:p w14:paraId="4AF52765" w14:textId="539C346A" w:rsidR="00FB12EA" w:rsidRPr="00FB12EA" w:rsidRDefault="00FB12EA" w:rsidP="008A3936">
      <w:pPr>
        <w:rPr>
          <w:ins w:id="6406" w:author="Στάθης Καπ" w:date="2023-02-14T23:05:00Z"/>
          <w:i/>
          <w:lang w:val="el-GR"/>
          <w:rPrChange w:id="6407" w:author="Στάθης Καπ" w:date="2023-02-14T23:07:00Z">
            <w:rPr>
              <w:ins w:id="6408" w:author="Στάθης Καπ" w:date="2023-02-14T23:05:00Z"/>
              <w:lang w:val="el-GR"/>
            </w:rPr>
          </w:rPrChange>
        </w:rPr>
      </w:pPr>
      <w:ins w:id="6409" w:author="Στάθης Καπ" w:date="2023-02-14T23:05:00Z">
        <w:r>
          <w:rPr>
            <w:lang w:val="el-GR"/>
          </w:rPr>
          <w:t>Η προεργασία που π</w:t>
        </w:r>
      </w:ins>
      <w:ins w:id="6410" w:author="Στάθης Καπ" w:date="2023-02-14T23:06:00Z">
        <w:r>
          <w:rPr>
            <w:lang w:val="el-GR"/>
          </w:rPr>
          <w:t xml:space="preserve">εριεγράφηκε παραπάνω, εφαρμόζεται σε κάθε διαδρομή </w:t>
        </w:r>
      </w:ins>
      <w:ins w:id="6411" w:author="Στάθης Καπ" w:date="2023-03-13T03:09:00Z">
        <w:r w:rsidR="00BE268B">
          <w:rPr>
            <w:lang w:val="el-GR"/>
          </w:rPr>
          <w:t xml:space="preserve">του </w:t>
        </w:r>
      </w:ins>
      <w:ins w:id="6412" w:author="Στάθης Καπ" w:date="2023-03-13T03:10:00Z">
        <w:r w:rsidR="00BE268B">
          <w:rPr>
            <w:lang w:val="el-GR"/>
          </w:rPr>
          <w:t>υποπροβλήματος σειριακά</w:t>
        </w:r>
      </w:ins>
      <w:ins w:id="6413" w:author="Στάθης Καπ" w:date="2023-02-14T23:06:00Z">
        <w:r>
          <w:rPr>
            <w:lang w:val="el-GR"/>
          </w:rPr>
          <w:t xml:space="preserve">. Οπότε αρχικά θα εξεταστεί η διαδρομή </w:t>
        </w:r>
      </w:ins>
      <m:oMath>
        <m:sSub>
          <m:sSubPr>
            <m:ctrlPr>
              <w:ins w:id="6414" w:author="Στάθης Καπ" w:date="2023-02-14T23:06:00Z">
                <w:rPr>
                  <w:rFonts w:ascii="Cambria Math" w:hAnsi="Cambria Math"/>
                  <w:i/>
                  <w:lang w:val="el-GR"/>
                </w:rPr>
              </w:ins>
            </m:ctrlPr>
          </m:sSubPr>
          <m:e>
            <m:r>
              <w:ins w:id="6415" w:author="Στάθης Καπ" w:date="2023-02-14T23:06:00Z">
                <w:rPr>
                  <w:rFonts w:ascii="Cambria Math" w:hAnsi="Cambria Math"/>
                  <w:lang w:val="el-GR"/>
                </w:rPr>
                <m:t>w</m:t>
              </w:ins>
            </m:r>
          </m:e>
          <m:sub>
            <m:r>
              <w:ins w:id="6416" w:author="Στάθης Καπ" w:date="2023-02-14T23:06:00Z">
                <w:rPr>
                  <w:rFonts w:ascii="Cambria Math" w:hAnsi="Cambria Math"/>
                  <w:lang w:val="el-GR"/>
                </w:rPr>
                <m:t>a</m:t>
              </w:ins>
            </m:r>
          </m:sub>
        </m:sSub>
      </m:oMath>
      <w:ins w:id="6417" w:author="Στάθης Καπ" w:date="2023-02-14T23:06:00Z">
        <w:r>
          <w:rPr>
            <w:rFonts w:eastAsiaTheme="minorEastAsia"/>
            <w:lang w:val="el-GR"/>
          </w:rPr>
          <w:t xml:space="preserve"> του </w:t>
        </w:r>
      </w:ins>
      <w:ins w:id="6418" w:author="Στάθης Καπ" w:date="2023-02-14T23:07:00Z">
        <w:r>
          <w:rPr>
            <w:rFonts w:eastAsiaTheme="minorEastAsia"/>
            <w:lang w:val="el-GR"/>
          </w:rPr>
          <w:t xml:space="preserve">προβλήματος </w:t>
        </w:r>
      </w:ins>
      <m:oMath>
        <m:r>
          <w:ins w:id="6419" w:author="Στάθης Καπ" w:date="2023-02-14T23:07:00Z">
            <w:rPr>
              <w:rFonts w:ascii="Cambria Math" w:eastAsiaTheme="minorEastAsia" w:hAnsi="Cambria Math"/>
              <w:lang w:val="el-GR"/>
            </w:rPr>
            <m:t>topt</m:t>
          </w:ins>
        </m:r>
        <m:sSub>
          <m:sSubPr>
            <m:ctrlPr>
              <w:ins w:id="6420" w:author="Στάθης Καπ" w:date="2023-02-14T23:07:00Z">
                <w:rPr>
                  <w:rFonts w:ascii="Cambria Math" w:eastAsiaTheme="minorEastAsia" w:hAnsi="Cambria Math"/>
                  <w:i/>
                  <w:lang w:val="el-GR"/>
                </w:rPr>
              </w:ins>
            </m:ctrlPr>
          </m:sSubPr>
          <m:e>
            <m:r>
              <w:ins w:id="6421" w:author="Στάθης Καπ" w:date="2023-02-14T23:07:00Z">
                <w:rPr>
                  <w:rFonts w:ascii="Cambria Math" w:eastAsiaTheme="minorEastAsia" w:hAnsi="Cambria Math"/>
                  <w:lang w:val="el-GR"/>
                </w:rPr>
                <m:t>w</m:t>
              </w:ins>
            </m:r>
          </m:e>
          <m:sub>
            <m:r>
              <w:ins w:id="6422" w:author="Στάθης Καπ" w:date="2023-02-14T23:07:00Z">
                <w:rPr>
                  <w:rFonts w:ascii="Cambria Math" w:eastAsiaTheme="minorEastAsia" w:hAnsi="Cambria Math"/>
                  <w:lang w:val="el-GR"/>
                </w:rPr>
                <m:t>b</m:t>
              </w:ins>
            </m:r>
          </m:sub>
        </m:sSub>
      </m:oMath>
      <w:ins w:id="6423" w:author="Στάθης Καπ" w:date="2023-02-14T23:07:00Z">
        <w:r w:rsidRPr="00FB12EA">
          <w:rPr>
            <w:rFonts w:eastAsiaTheme="minorEastAsia"/>
            <w:lang w:val="el-GR"/>
            <w:rPrChange w:id="6424" w:author="Στάθης Καπ" w:date="2023-02-14T23:07:00Z">
              <w:rPr>
                <w:rFonts w:eastAsiaTheme="minorEastAsia"/>
              </w:rPr>
            </w:rPrChange>
          </w:rPr>
          <w:t>.</w:t>
        </w:r>
      </w:ins>
    </w:p>
    <w:p w14:paraId="5DC2B78D" w14:textId="248CDC89" w:rsidR="00771290" w:rsidRPr="009F2340" w:rsidRDefault="00771290" w:rsidP="0060093E">
      <w:pPr>
        <w:ind w:firstLine="360"/>
        <w:rPr>
          <w:ins w:id="6425" w:author="Στάθης Καπ" w:date="2023-02-07T19:17:00Z"/>
          <w:lang w:val="el-GR"/>
          <w:rPrChange w:id="6426" w:author="Στάθης Καπ" w:date="2023-02-07T19:20:00Z">
            <w:rPr>
              <w:ins w:id="6427" w:author="Στάθης Καπ" w:date="2023-02-07T19:17:00Z"/>
            </w:rPr>
          </w:rPrChange>
        </w:rPr>
        <w:pPrChange w:id="6428" w:author="Στάθης Καπ" w:date="2023-03-13T04:23:00Z">
          <w:pPr/>
        </w:pPrChange>
      </w:pPr>
      <w:ins w:id="6429" w:author="Στάθης Καπ" w:date="2023-02-02T18:09:00Z">
        <w:r>
          <w:rPr>
            <w:lang w:val="el-GR"/>
          </w:rPr>
          <w:t xml:space="preserve">Αρχικά, </w:t>
        </w:r>
      </w:ins>
      <w:ins w:id="6430" w:author="Στάθης Καπ" w:date="2023-02-07T22:19:00Z">
        <w:r w:rsidR="00AB1CD1">
          <w:rPr>
            <w:lang w:val="el-GR"/>
          </w:rPr>
          <w:t xml:space="preserve">ως αφετηρία κάθε τροχιάς του προβλήματος </w:t>
        </w:r>
      </w:ins>
      <m:oMath>
        <m:r>
          <w:ins w:id="6431" w:author="Στάθης Καπ" w:date="2023-02-07T22:18:00Z">
            <w:rPr>
              <w:rFonts w:ascii="Cambria Math" w:hAnsi="Cambria Math"/>
              <w:lang w:val="el-GR"/>
            </w:rPr>
            <m:t>topt</m:t>
          </w:ins>
        </m:r>
        <m:sSub>
          <m:sSubPr>
            <m:ctrlPr>
              <w:ins w:id="6432" w:author="Στάθης Καπ" w:date="2023-02-07T22:18:00Z">
                <w:rPr>
                  <w:rFonts w:ascii="Cambria Math" w:hAnsi="Cambria Math"/>
                  <w:i/>
                  <w:lang w:val="el-GR"/>
                </w:rPr>
              </w:ins>
            </m:ctrlPr>
          </m:sSubPr>
          <m:e>
            <m:r>
              <w:ins w:id="6433" w:author="Στάθης Καπ" w:date="2023-02-07T22:18:00Z">
                <w:rPr>
                  <w:rFonts w:ascii="Cambria Math" w:hAnsi="Cambria Math"/>
                  <w:lang w:val="el-GR"/>
                </w:rPr>
                <m:t>w</m:t>
              </w:ins>
            </m:r>
          </m:e>
          <m:sub>
            <m:r>
              <w:ins w:id="6434" w:author="Στάθης Καπ" w:date="2023-02-07T22:18:00Z">
                <w:rPr>
                  <w:rFonts w:ascii="Cambria Math" w:hAnsi="Cambria Math"/>
                  <w:lang w:val="el-GR"/>
                </w:rPr>
                <m:t>b</m:t>
              </w:ins>
            </m:r>
          </m:sub>
        </m:sSub>
      </m:oMath>
      <w:ins w:id="6435" w:author="Στάθης Καπ" w:date="2023-02-02T18:10:00Z">
        <w:r>
          <w:rPr>
            <w:lang w:val="el-GR"/>
          </w:rPr>
          <w:t>,</w:t>
        </w:r>
      </w:ins>
      <w:ins w:id="6436" w:author="Στάθης Καπ" w:date="2023-02-07T22:19:00Z">
        <w:r w:rsidR="00AB1CD1">
          <w:rPr>
            <w:lang w:val="el-GR"/>
          </w:rPr>
          <w:t xml:space="preserve"> τοποθετείται </w:t>
        </w:r>
      </w:ins>
      <w:ins w:id="6437" w:author="Στάθης Καπ" w:date="2023-02-07T19:20:00Z">
        <w:r w:rsidR="009F2340">
          <w:rPr>
            <w:lang w:val="el-GR"/>
          </w:rPr>
          <w:t>ένας κλώνος του τελευταίου κόμβου</w:t>
        </w:r>
      </w:ins>
      <w:ins w:id="6438" w:author="Στάθης Καπ" w:date="2023-02-07T19:25:00Z">
        <w:r w:rsidR="00417CCE">
          <w:rPr>
            <w:lang w:val="el-GR"/>
          </w:rPr>
          <w:t xml:space="preserve"> της αντίστοιχης </w:t>
        </w:r>
      </w:ins>
      <w:ins w:id="6439" w:author="Στάθης Καπ" w:date="2023-02-07T22:19:00Z">
        <w:r w:rsidR="00AB1CD1">
          <w:rPr>
            <w:lang w:val="el-GR"/>
          </w:rPr>
          <w:t>τροχιάς</w:t>
        </w:r>
      </w:ins>
      <w:ins w:id="6440" w:author="Στάθης Καπ" w:date="2023-02-07T19:20:00Z">
        <w:r w:rsidR="009F2340">
          <w:rPr>
            <w:lang w:val="el-GR"/>
          </w:rPr>
          <w:t xml:space="preserve"> του προηγούμενο</w:t>
        </w:r>
      </w:ins>
      <w:ins w:id="6441" w:author="Στάθης Καπ" w:date="2023-02-07T22:19:00Z">
        <w:r w:rsidR="00AB1CD1">
          <w:rPr>
            <w:lang w:val="el-GR"/>
          </w:rPr>
          <w:t>υ</w:t>
        </w:r>
      </w:ins>
      <w:ins w:id="6442" w:author="Στάθης Καπ" w:date="2023-02-07T19:20:00Z">
        <w:r w:rsidR="009F2340">
          <w:rPr>
            <w:lang w:val="el-GR"/>
          </w:rPr>
          <w:t xml:space="preserve"> </w:t>
        </w:r>
      </w:ins>
      <w:ins w:id="6443" w:author="Στάθης Καπ" w:date="2023-02-07T22:19:00Z">
        <w:r w:rsidR="00AB1CD1">
          <w:rPr>
            <w:lang w:val="el-GR"/>
          </w:rPr>
          <w:t>υποπροβλήματος</w:t>
        </w:r>
      </w:ins>
      <w:ins w:id="6444" w:author="Στάθης Καπ" w:date="2023-02-02T18:13:00Z">
        <w:r w:rsidRPr="00771290">
          <w:rPr>
            <w:lang w:val="el-GR"/>
            <w:rPrChange w:id="6445" w:author="Στάθης Καπ" w:date="2023-02-02T18:13:00Z">
              <w:rPr/>
            </w:rPrChange>
          </w:rPr>
          <w:t xml:space="preserve">, </w:t>
        </w:r>
        <w:r>
          <w:rPr>
            <w:lang w:val="el-GR"/>
          </w:rPr>
          <w:t>δηλαδή στο συγκεκριμένο παράδειγμα</w:t>
        </w:r>
        <w:r w:rsidRPr="00771290">
          <w:rPr>
            <w:lang w:val="el-GR"/>
            <w:rPrChange w:id="6446" w:author="Στάθης Καπ" w:date="2023-02-02T18:13:00Z">
              <w:rPr/>
            </w:rPrChange>
          </w:rPr>
          <w:t>,</w:t>
        </w:r>
        <w:r>
          <w:rPr>
            <w:lang w:val="el-GR"/>
          </w:rPr>
          <w:t xml:space="preserve"> </w:t>
        </w:r>
      </w:ins>
      <w:ins w:id="6447" w:author="Στάθης Καπ" w:date="2023-02-07T22:20:00Z">
        <w:r w:rsidR="00AB1CD1">
          <w:rPr>
            <w:lang w:val="el-GR"/>
          </w:rPr>
          <w:t xml:space="preserve">οι κόμβοι </w:t>
        </w:r>
      </w:ins>
      <w:ins w:id="6448" w:author="Στάθης Καπ" w:date="2023-02-14T23:04:00Z">
        <w:r w:rsidR="007E09DD">
          <w:t>g</w:t>
        </w:r>
      </w:ins>
      <w:ins w:id="6449" w:author="Στάθης Καπ" w:date="2023-02-07T22:20:00Z">
        <w:r w:rsidR="00AB1CD1" w:rsidRPr="00D16A18">
          <w:rPr>
            <w:lang w:val="el-GR"/>
            <w:rPrChange w:id="6450" w:author="Στάθης Καπ" w:date="2023-02-07T22:20:00Z">
              <w:rPr/>
            </w:rPrChange>
          </w:rPr>
          <w:t xml:space="preserve"> </w:t>
        </w:r>
        <w:r w:rsidR="00AB1CD1">
          <w:rPr>
            <w:lang w:val="el-GR"/>
          </w:rPr>
          <w:t xml:space="preserve">και </w:t>
        </w:r>
      </w:ins>
      <w:ins w:id="6451" w:author="Στάθης Καπ" w:date="2023-02-14T23:04:00Z">
        <w:r w:rsidR="007E09DD">
          <w:t>u</w:t>
        </w:r>
      </w:ins>
      <w:ins w:id="6452" w:author="Στάθης Καπ" w:date="2023-02-07T22:20:00Z">
        <w:r w:rsidR="00AB1CD1" w:rsidRPr="00D16A18">
          <w:rPr>
            <w:lang w:val="el-GR"/>
            <w:rPrChange w:id="6453" w:author="Στάθης Καπ" w:date="2023-02-07T22:20:00Z">
              <w:rPr/>
            </w:rPrChange>
          </w:rPr>
          <w:t xml:space="preserve"> </w:t>
        </w:r>
        <w:r w:rsidR="00AB1CD1">
          <w:rPr>
            <w:lang w:val="el-GR"/>
          </w:rPr>
          <w:t xml:space="preserve">για τις τροχιές </w:t>
        </w:r>
      </w:ins>
      <m:oMath>
        <m:sSub>
          <m:sSubPr>
            <m:ctrlPr>
              <w:ins w:id="6454" w:author="Στάθης Καπ" w:date="2023-02-07T22:20:00Z">
                <w:rPr>
                  <w:rFonts w:ascii="Cambria Math" w:hAnsi="Cambria Math"/>
                  <w:i/>
                  <w:lang w:val="el-GR"/>
                </w:rPr>
              </w:ins>
            </m:ctrlPr>
          </m:sSubPr>
          <m:e>
            <m:r>
              <w:ins w:id="6455" w:author="Στάθης Καπ" w:date="2023-02-07T22:20:00Z">
                <w:rPr>
                  <w:rFonts w:ascii="Cambria Math" w:hAnsi="Cambria Math"/>
                  <w:lang w:val="el-GR"/>
                </w:rPr>
                <m:t>w</m:t>
              </w:ins>
            </m:r>
          </m:e>
          <m:sub>
            <m:r>
              <w:ins w:id="6456" w:author="Στάθης Καπ" w:date="2023-02-07T22:20:00Z">
                <w:rPr>
                  <w:rFonts w:ascii="Cambria Math" w:hAnsi="Cambria Math"/>
                  <w:lang w:val="el-GR"/>
                </w:rPr>
                <m:t>a</m:t>
              </w:ins>
            </m:r>
          </m:sub>
        </m:sSub>
      </m:oMath>
      <w:ins w:id="6457" w:author="Στάθης Καπ" w:date="2023-02-07T22:20:00Z">
        <w:r w:rsidR="00AB1CD1">
          <w:rPr>
            <w:rFonts w:eastAsiaTheme="minorEastAsia"/>
            <w:lang w:val="el-GR"/>
          </w:rPr>
          <w:t xml:space="preserve"> και </w:t>
        </w:r>
      </w:ins>
      <m:oMath>
        <m:sSub>
          <m:sSubPr>
            <m:ctrlPr>
              <w:ins w:id="6458" w:author="Στάθης Καπ" w:date="2023-02-07T22:20:00Z">
                <w:rPr>
                  <w:rFonts w:ascii="Cambria Math" w:eastAsiaTheme="minorEastAsia" w:hAnsi="Cambria Math"/>
                  <w:i/>
                  <w:lang w:val="el-GR"/>
                </w:rPr>
              </w:ins>
            </m:ctrlPr>
          </m:sSubPr>
          <m:e>
            <m:r>
              <w:ins w:id="6459" w:author="Στάθης Καπ" w:date="2023-02-07T22:20:00Z">
                <w:rPr>
                  <w:rFonts w:ascii="Cambria Math" w:eastAsiaTheme="minorEastAsia" w:hAnsi="Cambria Math"/>
                  <w:lang w:val="el-GR"/>
                </w:rPr>
                <m:t>w</m:t>
              </w:ins>
            </m:r>
          </m:e>
          <m:sub>
            <m:r>
              <w:ins w:id="6460" w:author="Στάθης Καπ" w:date="2023-02-07T22:20:00Z">
                <w:rPr>
                  <w:rFonts w:ascii="Cambria Math" w:eastAsiaTheme="minorEastAsia" w:hAnsi="Cambria Math"/>
                  <w:lang w:val="el-GR"/>
                </w:rPr>
                <m:t>b</m:t>
              </w:ins>
            </m:r>
          </m:sub>
        </m:sSub>
      </m:oMath>
      <w:ins w:id="6461" w:author="Στάθης Καπ" w:date="2023-02-07T22:20:00Z">
        <w:r w:rsidR="00D16A18" w:rsidRPr="00D16A18">
          <w:rPr>
            <w:rFonts w:eastAsiaTheme="minorEastAsia"/>
            <w:lang w:val="el-GR"/>
            <w:rPrChange w:id="6462" w:author="Στάθης Καπ" w:date="2023-02-07T22:20:00Z">
              <w:rPr>
                <w:rFonts w:eastAsiaTheme="minorEastAsia"/>
              </w:rPr>
            </w:rPrChange>
          </w:rPr>
          <w:t xml:space="preserve"> </w:t>
        </w:r>
        <w:r w:rsidR="00D16A18">
          <w:rPr>
            <w:rFonts w:eastAsiaTheme="minorEastAsia"/>
            <w:lang w:val="el-GR"/>
          </w:rPr>
          <w:t>αντίστοιχα</w:t>
        </w:r>
      </w:ins>
      <w:ins w:id="6463" w:author="Στάθης Καπ" w:date="2023-02-02T18:10:00Z">
        <w:r>
          <w:rPr>
            <w:lang w:val="el-GR"/>
          </w:rPr>
          <w:t xml:space="preserve">. </w:t>
        </w:r>
      </w:ins>
      <w:ins w:id="6464" w:author="Στάθης Καπ" w:date="2023-02-07T19:20:00Z">
        <w:r w:rsidR="009F2340">
          <w:rPr>
            <w:lang w:val="el-GR"/>
          </w:rPr>
          <w:t xml:space="preserve">Έστω </w:t>
        </w:r>
      </w:ins>
      <w:ins w:id="6465" w:author="Στάθης Καπ" w:date="2023-02-14T23:04:00Z">
        <w:r w:rsidR="007E09DD">
          <w:t>g</w:t>
        </w:r>
      </w:ins>
      <w:ins w:id="6466" w:author="Στάθης Καπ" w:date="2023-02-07T19:20:00Z">
        <w:r w:rsidR="009F2340" w:rsidRPr="009F2340">
          <w:rPr>
            <w:lang w:val="el-GR"/>
            <w:rPrChange w:id="6467" w:author="Στάθης Καπ" w:date="2023-02-07T19:20:00Z">
              <w:rPr/>
            </w:rPrChange>
          </w:rPr>
          <w:t xml:space="preserve">’ </w:t>
        </w:r>
        <w:r w:rsidR="009F2340">
          <w:rPr>
            <w:lang w:val="el-GR"/>
          </w:rPr>
          <w:t xml:space="preserve">ο κλώνος του κόμβου </w:t>
        </w:r>
      </w:ins>
      <w:ins w:id="6468" w:author="Στάθης Καπ" w:date="2023-02-14T23:04:00Z">
        <w:r w:rsidR="007E09DD">
          <w:t>g</w:t>
        </w:r>
      </w:ins>
      <w:ins w:id="6469" w:author="Στάθης Καπ" w:date="2023-02-07T22:21:00Z">
        <w:r w:rsidR="00D16A18">
          <w:rPr>
            <w:lang w:val="el-GR"/>
          </w:rPr>
          <w:t xml:space="preserve"> και </w:t>
        </w:r>
      </w:ins>
      <w:ins w:id="6470" w:author="Στάθης Καπ" w:date="2023-02-14T23:04:00Z">
        <w:r w:rsidR="007E09DD">
          <w:t>u</w:t>
        </w:r>
      </w:ins>
      <w:ins w:id="6471" w:author="Στάθης Καπ" w:date="2023-02-07T22:21:00Z">
        <w:r w:rsidR="00D16A18" w:rsidRPr="008F172D">
          <w:rPr>
            <w:lang w:val="el-GR"/>
            <w:rPrChange w:id="6472" w:author="Στάθης Καπ" w:date="2023-02-07T22:21:00Z">
              <w:rPr/>
            </w:rPrChange>
          </w:rPr>
          <w:t xml:space="preserve">’ </w:t>
        </w:r>
        <w:r w:rsidR="00D16A18">
          <w:rPr>
            <w:lang w:val="el-GR"/>
          </w:rPr>
          <w:t xml:space="preserve">ο κλώνος του κόμβου </w:t>
        </w:r>
      </w:ins>
      <w:ins w:id="6473" w:author="Στάθης Καπ" w:date="2023-02-14T23:04:00Z">
        <w:r w:rsidR="00F30746">
          <w:t>u</w:t>
        </w:r>
      </w:ins>
      <w:ins w:id="6474" w:author="Στάθης Καπ" w:date="2023-02-07T19:20:00Z">
        <w:r w:rsidR="009F2340" w:rsidRPr="009F2340">
          <w:rPr>
            <w:lang w:val="el-GR"/>
            <w:rPrChange w:id="6475" w:author="Στάθης Καπ" w:date="2023-02-07T19:20:00Z">
              <w:rPr/>
            </w:rPrChange>
          </w:rPr>
          <w:t>:</w:t>
        </w:r>
      </w:ins>
    </w:p>
    <w:p w14:paraId="6302370B" w14:textId="0B8EB640" w:rsidR="00150596" w:rsidRPr="00DC7177" w:rsidRDefault="00150596" w:rsidP="00150596">
      <w:pPr>
        <w:pStyle w:val="ListParagraph"/>
        <w:numPr>
          <w:ilvl w:val="0"/>
          <w:numId w:val="45"/>
        </w:numPr>
        <w:rPr>
          <w:ins w:id="6476" w:author="Στάθης Καπ" w:date="2023-02-07T19:24:00Z"/>
          <w:lang w:val="el-GR"/>
          <w:rPrChange w:id="6477" w:author="Στάθης Καπ" w:date="2023-02-07T19:24:00Z">
            <w:rPr>
              <w:ins w:id="6478" w:author="Στάθης Καπ" w:date="2023-02-07T19:24:00Z"/>
              <w:rFonts w:eastAsiaTheme="minorEastAsia"/>
              <w:lang w:val="el-GR"/>
            </w:rPr>
          </w:rPrChange>
        </w:rPr>
      </w:pPr>
      <m:oMath>
        <m:r>
          <w:ins w:id="6479" w:author="Στάθης Καπ" w:date="2023-02-07T19:18:00Z">
            <w:rPr>
              <w:rFonts w:ascii="Cambria Math" w:hAnsi="Cambria Math"/>
              <w:lang w:val="el-GR"/>
            </w:rPr>
            <m:t>i</m:t>
          </w:ins>
        </m:r>
        <m:sSub>
          <m:sSubPr>
            <m:ctrlPr>
              <w:ins w:id="6480" w:author="Στάθης Καπ" w:date="2023-02-07T19:18:00Z">
                <w:rPr>
                  <w:rFonts w:ascii="Cambria Math" w:hAnsi="Cambria Math"/>
                  <w:i/>
                  <w:lang w:val="el-GR"/>
                </w:rPr>
              </w:ins>
            </m:ctrlPr>
          </m:sSubPr>
          <m:e>
            <m:r>
              <w:ins w:id="6481" w:author="Στάθης Καπ" w:date="2023-02-07T19:18:00Z">
                <w:rPr>
                  <w:rFonts w:ascii="Cambria Math" w:hAnsi="Cambria Math"/>
                  <w:lang w:val="el-GR"/>
                </w:rPr>
                <m:t>d</m:t>
              </w:ins>
            </m:r>
          </m:e>
          <m:sub>
            <m:r>
              <w:ins w:id="6482" w:author="Στάθης Καπ" w:date="2023-02-14T23:04:00Z">
                <w:rPr>
                  <w:rFonts w:ascii="Cambria Math" w:hAnsi="Cambria Math"/>
                  <w:lang w:val="el-GR"/>
                </w:rPr>
                <m:t>g</m:t>
              </w:ins>
            </m:r>
            <m:r>
              <w:ins w:id="6483" w:author="Στάθης Καπ" w:date="2023-02-07T19:18:00Z">
                <w:rPr>
                  <w:rFonts w:ascii="Cambria Math" w:hAnsi="Cambria Math"/>
                  <w:lang w:val="el-GR"/>
                </w:rPr>
                <m:t>'</m:t>
              </w:ins>
            </m:r>
          </m:sub>
        </m:sSub>
        <m:r>
          <w:ins w:id="6484" w:author="Στάθης Καπ" w:date="2023-02-07T22:21:00Z">
            <w:rPr>
              <w:rFonts w:ascii="Cambria Math" w:eastAsiaTheme="minorEastAsia" w:hAnsi="Cambria Math"/>
              <w:lang w:val="el-GR"/>
            </w:rPr>
            <m:t>=</m:t>
          </w:ins>
        </m:r>
        <m:r>
          <w:ins w:id="6485" w:author="Στάθης Καπ" w:date="2023-02-07T19:18:00Z">
            <w:rPr>
              <w:rFonts w:ascii="Cambria Math" w:eastAsiaTheme="minorEastAsia" w:hAnsi="Cambria Math"/>
              <w:lang w:val="el-GR"/>
            </w:rPr>
            <m:t>dummy_start_depot</m:t>
          </w:ins>
        </m:r>
      </m:oMath>
    </w:p>
    <w:p w14:paraId="619E7211" w14:textId="7A342208" w:rsidR="00DC7177" w:rsidRPr="00593217" w:rsidRDefault="00DC7177" w:rsidP="00DC7177">
      <w:pPr>
        <w:pStyle w:val="ListParagraph"/>
        <w:numPr>
          <w:ilvl w:val="0"/>
          <w:numId w:val="45"/>
        </w:numPr>
        <w:rPr>
          <w:ins w:id="6486" w:author="Στάθης Καπ" w:date="2023-02-07T19:24:00Z"/>
          <w:lang w:val="el-GR"/>
        </w:rPr>
      </w:pPr>
      <m:oMath>
        <m:r>
          <w:ins w:id="6487" w:author="Στάθης Καπ" w:date="2023-02-07T19:24:00Z">
            <w:rPr>
              <w:rFonts w:ascii="Cambria Math" w:hAnsi="Cambria Math"/>
              <w:lang w:val="el-GR"/>
            </w:rPr>
            <m:t>visitDuratio</m:t>
          </w:ins>
        </m:r>
        <m:sSub>
          <m:sSubPr>
            <m:ctrlPr>
              <w:ins w:id="6488" w:author="Στάθης Καπ" w:date="2023-02-07T19:24:00Z">
                <w:rPr>
                  <w:rFonts w:ascii="Cambria Math" w:hAnsi="Cambria Math"/>
                  <w:i/>
                  <w:lang w:val="el-GR"/>
                </w:rPr>
              </w:ins>
            </m:ctrlPr>
          </m:sSubPr>
          <m:e>
            <m:r>
              <w:ins w:id="6489" w:author="Στάθης Καπ" w:date="2023-02-07T19:24:00Z">
                <w:rPr>
                  <w:rFonts w:ascii="Cambria Math" w:hAnsi="Cambria Math"/>
                  <w:lang w:val="el-GR"/>
                </w:rPr>
                <m:t>n</m:t>
              </w:ins>
            </m:r>
          </m:e>
          <m:sub>
            <m:r>
              <w:ins w:id="6490" w:author="Στάθης Καπ" w:date="2023-02-14T23:07:00Z">
                <w:rPr>
                  <w:rFonts w:ascii="Cambria Math" w:hAnsi="Cambria Math"/>
                  <w:lang w:val="el-GR"/>
                </w:rPr>
                <m:t>g</m:t>
              </w:ins>
            </m:r>
            <m:r>
              <w:ins w:id="6491" w:author="Στάθης Καπ" w:date="2023-02-07T19:24:00Z">
                <w:rPr>
                  <w:rFonts w:ascii="Cambria Math" w:hAnsi="Cambria Math"/>
                  <w:lang w:val="el-GR"/>
                </w:rPr>
                <m:t>'</m:t>
              </w:ins>
            </m:r>
          </m:sub>
        </m:sSub>
        <m:r>
          <w:ins w:id="6492" w:author="Στάθης Καπ" w:date="2023-02-07T19:24:00Z">
            <w:rPr>
              <w:rFonts w:ascii="Cambria Math" w:hAnsi="Cambria Math"/>
              <w:lang w:val="el-GR"/>
            </w:rPr>
            <m:t>=waitDuratio</m:t>
          </w:ins>
        </m:r>
        <m:sSub>
          <m:sSubPr>
            <m:ctrlPr>
              <w:ins w:id="6493" w:author="Στάθης Καπ" w:date="2023-02-07T19:24:00Z">
                <w:rPr>
                  <w:rFonts w:ascii="Cambria Math" w:hAnsi="Cambria Math"/>
                  <w:i/>
                  <w:lang w:val="el-GR"/>
                </w:rPr>
              </w:ins>
            </m:ctrlPr>
          </m:sSubPr>
          <m:e>
            <m:r>
              <w:ins w:id="6494" w:author="Στάθης Καπ" w:date="2023-02-07T19:24:00Z">
                <w:rPr>
                  <w:rFonts w:ascii="Cambria Math" w:hAnsi="Cambria Math"/>
                  <w:lang w:val="el-GR"/>
                </w:rPr>
                <m:t>n</m:t>
              </w:ins>
            </m:r>
          </m:e>
          <m:sub>
            <m:r>
              <w:ins w:id="6495" w:author="Στάθης Καπ" w:date="2023-02-14T23:07:00Z">
                <w:rPr>
                  <w:rFonts w:ascii="Cambria Math" w:hAnsi="Cambria Math"/>
                  <w:lang w:val="el-GR"/>
                </w:rPr>
                <m:t>g</m:t>
              </w:ins>
            </m:r>
            <m:r>
              <w:ins w:id="6496" w:author="Στάθης Καπ" w:date="2023-02-07T19:24:00Z">
                <w:rPr>
                  <w:rFonts w:ascii="Cambria Math" w:hAnsi="Cambria Math"/>
                  <w:lang w:val="el-GR"/>
                </w:rPr>
                <m:t>'</m:t>
              </w:ins>
            </m:r>
          </m:sub>
        </m:sSub>
        <m:r>
          <w:ins w:id="6497" w:author="Στάθης Καπ" w:date="2023-02-07T19:24:00Z">
            <w:rPr>
              <w:rFonts w:ascii="Cambria Math" w:hAnsi="Cambria Math"/>
              <w:lang w:val="el-GR"/>
            </w:rPr>
            <m:t>=0</m:t>
          </w:ins>
        </m:r>
      </m:oMath>
    </w:p>
    <w:p w14:paraId="61E658B2" w14:textId="1A784381" w:rsidR="00DC7177" w:rsidRPr="00DC7177" w:rsidRDefault="00DC7177" w:rsidP="001D1309">
      <w:pPr>
        <w:pStyle w:val="ListParagraph"/>
        <w:numPr>
          <w:ilvl w:val="0"/>
          <w:numId w:val="45"/>
        </w:numPr>
        <w:rPr>
          <w:ins w:id="6498" w:author="Στάθης Καπ" w:date="2023-02-07T19:19:00Z"/>
          <w:lang w:val="el-GR"/>
          <w:rPrChange w:id="6499" w:author="Στάθης Καπ" w:date="2023-02-07T19:24:00Z">
            <w:rPr>
              <w:ins w:id="6500" w:author="Στάθης Καπ" w:date="2023-02-07T19:19:00Z"/>
              <w:rFonts w:eastAsiaTheme="minorEastAsia"/>
              <w:lang w:val="el-GR"/>
            </w:rPr>
          </w:rPrChange>
        </w:rPr>
      </w:pPr>
      <m:oMath>
        <m:r>
          <w:ins w:id="6501" w:author="Στάθης Καπ" w:date="2023-02-07T19:24:00Z">
            <w:rPr>
              <w:rFonts w:ascii="Cambria Math" w:hAnsi="Cambria Math"/>
              <w:lang w:val="el-GR"/>
            </w:rPr>
            <m:t>arrTim</m:t>
          </w:ins>
        </m:r>
        <m:sSub>
          <m:sSubPr>
            <m:ctrlPr>
              <w:ins w:id="6502" w:author="Στάθης Καπ" w:date="2023-02-07T19:24:00Z">
                <w:rPr>
                  <w:rFonts w:ascii="Cambria Math" w:hAnsi="Cambria Math"/>
                  <w:i/>
                  <w:lang w:val="el-GR"/>
                </w:rPr>
              </w:ins>
            </m:ctrlPr>
          </m:sSubPr>
          <m:e>
            <m:r>
              <w:ins w:id="6503" w:author="Στάθης Καπ" w:date="2023-02-07T19:24:00Z">
                <w:rPr>
                  <w:rFonts w:ascii="Cambria Math" w:hAnsi="Cambria Math"/>
                  <w:lang w:val="el-GR"/>
                </w:rPr>
                <m:t>e</m:t>
              </w:ins>
            </m:r>
          </m:e>
          <m:sub>
            <m:r>
              <w:ins w:id="6504" w:author="Στάθης Καπ" w:date="2023-02-14T23:08:00Z">
                <w:rPr>
                  <w:rFonts w:ascii="Cambria Math" w:hAnsi="Cambria Math"/>
                  <w:lang w:val="el-GR"/>
                </w:rPr>
                <m:t>g</m:t>
              </w:ins>
            </m:r>
            <m:r>
              <w:ins w:id="6505" w:author="Στάθης Καπ" w:date="2023-02-07T19:24:00Z">
                <w:rPr>
                  <w:rFonts w:ascii="Cambria Math" w:hAnsi="Cambria Math"/>
                  <w:lang w:val="el-GR"/>
                </w:rPr>
                <m:t>'</m:t>
              </w:ins>
            </m:r>
          </m:sub>
        </m:sSub>
        <m:r>
          <w:ins w:id="6506" w:author="Στάθης Καπ" w:date="2023-02-07T19:24:00Z">
            <w:rPr>
              <w:rFonts w:ascii="Cambria Math" w:hAnsi="Cambria Math"/>
              <w:lang w:val="el-GR"/>
            </w:rPr>
            <m:t>=depTim</m:t>
          </w:ins>
        </m:r>
        <m:sSub>
          <m:sSubPr>
            <m:ctrlPr>
              <w:ins w:id="6507" w:author="Στάθης Καπ" w:date="2023-02-07T19:24:00Z">
                <w:rPr>
                  <w:rFonts w:ascii="Cambria Math" w:hAnsi="Cambria Math"/>
                  <w:i/>
                  <w:lang w:val="el-GR"/>
                </w:rPr>
              </w:ins>
            </m:ctrlPr>
          </m:sSubPr>
          <m:e>
            <m:r>
              <w:ins w:id="6508" w:author="Στάθης Καπ" w:date="2023-02-07T19:24:00Z">
                <w:rPr>
                  <w:rFonts w:ascii="Cambria Math" w:hAnsi="Cambria Math"/>
                  <w:lang w:val="el-GR"/>
                </w:rPr>
                <m:t>e</m:t>
              </w:ins>
            </m:r>
          </m:e>
          <m:sub>
            <m:r>
              <w:ins w:id="6509" w:author="Στάθης Καπ" w:date="2023-02-14T23:08:00Z">
                <w:rPr>
                  <w:rFonts w:ascii="Cambria Math" w:hAnsi="Cambria Math"/>
                  <w:lang w:val="el-GR"/>
                </w:rPr>
                <m:t>g</m:t>
              </w:ins>
            </m:r>
            <m:r>
              <w:ins w:id="6510" w:author="Στάθης Καπ" w:date="2023-02-07T19:24:00Z">
                <w:rPr>
                  <w:rFonts w:ascii="Cambria Math" w:hAnsi="Cambria Math"/>
                  <w:lang w:val="el-GR"/>
                </w:rPr>
                <m:t>'</m:t>
              </w:ins>
            </m:r>
          </m:sub>
        </m:sSub>
        <m:r>
          <w:ins w:id="6511" w:author="Στάθης Καπ" w:date="2023-02-07T19:24:00Z">
            <w:rPr>
              <w:rFonts w:ascii="Cambria Math" w:hAnsi="Cambria Math"/>
              <w:lang w:val="el-GR"/>
            </w:rPr>
            <m:t>=</m:t>
          </w:ins>
        </m:r>
        <m:r>
          <w:ins w:id="6512" w:author="Στάθης Καπ" w:date="2023-02-15T00:46:00Z">
            <w:rPr>
              <w:rFonts w:ascii="Cambria Math" w:hAnsi="Cambria Math"/>
              <w:lang w:val="el-GR"/>
            </w:rPr>
            <m:t>timeWindo</m:t>
          </w:ins>
        </m:r>
        <m:sSub>
          <m:sSubPr>
            <m:ctrlPr>
              <w:ins w:id="6513" w:author="Στάθης Καπ" w:date="2023-02-15T00:46:00Z">
                <w:rPr>
                  <w:rFonts w:ascii="Cambria Math" w:hAnsi="Cambria Math"/>
                  <w:i/>
                  <w:lang w:val="el-GR"/>
                </w:rPr>
              </w:ins>
            </m:ctrlPr>
          </m:sSubPr>
          <m:e>
            <m:r>
              <w:ins w:id="6514" w:author="Στάθης Καπ" w:date="2023-02-15T00:46:00Z">
                <w:rPr>
                  <w:rFonts w:ascii="Cambria Math" w:hAnsi="Cambria Math"/>
                  <w:lang w:val="el-GR"/>
                </w:rPr>
                <m:t>w</m:t>
              </w:ins>
            </m:r>
          </m:e>
          <m:sub>
            <m:r>
              <w:ins w:id="6515" w:author="Στάθης Καπ" w:date="2023-02-15T00:52:00Z">
                <w:rPr>
                  <w:rFonts w:ascii="Cambria Math" w:hAnsi="Cambria Math"/>
                  <w:lang w:val="el-GR"/>
                </w:rPr>
                <m:t>b</m:t>
              </w:ins>
            </m:r>
          </m:sub>
        </m:sSub>
        <m:r>
          <w:ins w:id="6516" w:author="Στάθης Καπ" w:date="2023-02-07T19:24:00Z">
            <w:rPr>
              <w:rFonts w:ascii="Cambria Math" w:hAnsi="Cambria Math"/>
              <w:lang w:val="el-GR"/>
            </w:rPr>
            <m:t>.openTime</m:t>
          </w:ins>
        </m:r>
      </m:oMath>
    </w:p>
    <w:p w14:paraId="2CA23AF7" w14:textId="125805CF" w:rsidR="00E609DD" w:rsidRPr="00E13916" w:rsidRDefault="008902F2">
      <w:pPr>
        <w:pStyle w:val="ListParagraph"/>
        <w:numPr>
          <w:ilvl w:val="0"/>
          <w:numId w:val="45"/>
        </w:numPr>
        <w:rPr>
          <w:ins w:id="6517" w:author="Στάθης Καπ" w:date="2023-02-15T00:47:00Z"/>
          <w:lang w:val="el-GR"/>
          <w:rPrChange w:id="6518" w:author="Στάθης Καπ" w:date="2023-02-15T00:47:00Z">
            <w:rPr>
              <w:ins w:id="6519" w:author="Στάθης Καπ" w:date="2023-02-15T00:47:00Z"/>
              <w:rFonts w:eastAsiaTheme="minorEastAsia"/>
            </w:rPr>
          </w:rPrChange>
        </w:rPr>
      </w:pPr>
      <m:oMath>
        <m:r>
          <w:ins w:id="6520" w:author="Στάθης Καπ" w:date="2023-02-07T19:19:00Z">
            <w:rPr>
              <w:rFonts w:ascii="Cambria Math" w:hAnsi="Cambria Math"/>
              <w:lang w:val="el-GR"/>
            </w:rPr>
            <m:t>timeWindo</m:t>
          </w:ins>
        </m:r>
        <m:sSub>
          <m:sSubPr>
            <m:ctrlPr>
              <w:ins w:id="6521" w:author="Στάθης Καπ" w:date="2023-02-07T19:19:00Z">
                <w:rPr>
                  <w:rFonts w:ascii="Cambria Math" w:hAnsi="Cambria Math"/>
                  <w:i/>
                  <w:lang w:val="el-GR"/>
                </w:rPr>
              </w:ins>
            </m:ctrlPr>
          </m:sSubPr>
          <m:e>
            <m:r>
              <w:ins w:id="6522" w:author="Στάθης Καπ" w:date="2023-02-07T19:19:00Z">
                <w:rPr>
                  <w:rFonts w:ascii="Cambria Math" w:hAnsi="Cambria Math"/>
                  <w:lang w:val="el-GR"/>
                </w:rPr>
                <m:t>w</m:t>
              </w:ins>
            </m:r>
          </m:e>
          <m:sub>
            <m:r>
              <w:ins w:id="6523" w:author="Στάθης Καπ" w:date="2023-02-14T23:08:00Z">
                <w:rPr>
                  <w:rFonts w:ascii="Cambria Math" w:hAnsi="Cambria Math"/>
                  <w:lang w:val="el-GR"/>
                </w:rPr>
                <m:t>g</m:t>
              </w:ins>
            </m:r>
            <m:r>
              <w:ins w:id="6524" w:author="Στάθης Καπ" w:date="2023-02-07T19:19:00Z">
                <w:rPr>
                  <w:rFonts w:ascii="Cambria Math" w:hAnsi="Cambria Math"/>
                  <w:lang w:val="el-GR"/>
                </w:rPr>
                <m:t>'</m:t>
              </w:ins>
            </m:r>
          </m:sub>
        </m:sSub>
        <m:r>
          <w:ins w:id="6525" w:author="Στάθης Καπ" w:date="2023-02-07T19:19:00Z">
            <w:rPr>
              <w:rFonts w:ascii="Cambria Math" w:hAnsi="Cambria Math"/>
              <w:lang w:val="el-GR"/>
            </w:rPr>
            <m:t>=</m:t>
          </w:ins>
        </m:r>
        <m:r>
          <w:ins w:id="6526" w:author="Στάθης Καπ" w:date="2023-02-15T00:46:00Z">
            <w:rPr>
              <w:rFonts w:ascii="Cambria Math" w:eastAsiaTheme="minorEastAsia" w:hAnsi="Cambria Math"/>
            </w:rPr>
            <m:t>timeWindo</m:t>
          </w:ins>
        </m:r>
        <m:sSub>
          <m:sSubPr>
            <m:ctrlPr>
              <w:ins w:id="6527" w:author="Στάθης Καπ" w:date="2023-02-15T00:46:00Z">
                <w:rPr>
                  <w:rFonts w:ascii="Cambria Math" w:eastAsiaTheme="minorEastAsia" w:hAnsi="Cambria Math"/>
                  <w:i/>
                </w:rPr>
              </w:ins>
            </m:ctrlPr>
          </m:sSubPr>
          <m:e>
            <m:r>
              <w:ins w:id="6528" w:author="Στάθης Καπ" w:date="2023-02-15T00:46:00Z">
                <w:rPr>
                  <w:rFonts w:ascii="Cambria Math" w:eastAsiaTheme="minorEastAsia" w:hAnsi="Cambria Math"/>
                </w:rPr>
                <m:t>w</m:t>
              </w:ins>
            </m:r>
          </m:e>
          <m:sub>
            <m:r>
              <w:ins w:id="6529" w:author="Στάθης Καπ" w:date="2023-02-15T00:52:00Z">
                <w:rPr>
                  <w:rFonts w:ascii="Cambria Math" w:eastAsiaTheme="minorEastAsia" w:hAnsi="Cambria Math"/>
                </w:rPr>
                <m:t>b</m:t>
              </w:ins>
            </m:r>
          </m:sub>
        </m:sSub>
      </m:oMath>
    </w:p>
    <w:p w14:paraId="0BB6E811" w14:textId="4D861FAB" w:rsidR="00E13916" w:rsidRPr="00E13916" w:rsidRDefault="00653A19" w:rsidP="00E13916">
      <w:pPr>
        <w:jc w:val="center"/>
        <w:rPr>
          <w:ins w:id="6530" w:author="Στάθης Καπ" w:date="2023-02-02T18:14:00Z"/>
          <w:lang w:val="el-GR"/>
        </w:rPr>
      </w:pPr>
      <w:ins w:id="6531" w:author="Στάθης Καπ" w:date="2023-03-07T03:51:00Z">
        <w:r>
          <w:rPr>
            <w:noProof/>
          </w:rPr>
          <w:drawing>
            <wp:inline distT="0" distB="0" distL="0" distR="0" wp14:anchorId="2D79D2C4" wp14:editId="744C2D49">
              <wp:extent cx="3691720" cy="1001024"/>
              <wp:effectExtent l="0" t="0" r="444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15126" cy="1007371"/>
                      </a:xfrm>
                      <a:prstGeom prst="rect">
                        <a:avLst/>
                      </a:prstGeom>
                    </pic:spPr>
                  </pic:pic>
                </a:graphicData>
              </a:graphic>
            </wp:inline>
          </w:drawing>
        </w:r>
      </w:ins>
    </w:p>
    <w:p w14:paraId="5825DF6E" w14:textId="1303F58B" w:rsidR="00077492" w:rsidRDefault="00417CCE" w:rsidP="0060093E">
      <w:pPr>
        <w:ind w:firstLine="720"/>
        <w:rPr>
          <w:ins w:id="6532" w:author="Στάθης Καπ" w:date="2023-02-15T00:50:00Z"/>
          <w:lang w:val="el-GR"/>
        </w:rPr>
        <w:pPrChange w:id="6533" w:author="Στάθης Καπ" w:date="2023-03-13T04:23:00Z">
          <w:pPr/>
        </w:pPrChange>
      </w:pPr>
      <w:ins w:id="6534" w:author="Στάθης Καπ" w:date="2023-02-07T19:26:00Z">
        <w:r>
          <w:rPr>
            <w:lang w:val="el-GR"/>
          </w:rPr>
          <w:t>Εφόσον</w:t>
        </w:r>
      </w:ins>
      <w:ins w:id="6535" w:author="Στάθης Καπ" w:date="2023-02-07T19:27:00Z">
        <w:r w:rsidRPr="00417CCE">
          <w:rPr>
            <w:lang w:val="el-GR"/>
            <w:rPrChange w:id="6536" w:author="Στάθης Καπ" w:date="2023-02-07T19:28:00Z">
              <w:rPr/>
            </w:rPrChange>
          </w:rPr>
          <w:t xml:space="preserve"> </w:t>
        </w:r>
      </w:ins>
      <w:ins w:id="6537" w:author="Στάθης Καπ" w:date="2023-02-07T19:28:00Z">
        <w:r>
          <w:rPr>
            <w:lang w:val="el-GR"/>
          </w:rPr>
          <w:t>για την ώρα αναχώρησης</w:t>
        </w:r>
      </w:ins>
      <w:ins w:id="6538" w:author="Στάθης Καπ" w:date="2023-02-07T19:29:00Z">
        <w:r>
          <w:rPr>
            <w:lang w:val="el-GR"/>
          </w:rPr>
          <w:t xml:space="preserve"> του </w:t>
        </w:r>
      </w:ins>
      <w:ins w:id="6539" w:author="Στάθης Καπ" w:date="2023-02-14T23:08:00Z">
        <w:r w:rsidR="00FB12EA">
          <w:t>g</w:t>
        </w:r>
      </w:ins>
      <w:ins w:id="6540" w:author="Στάθης Καπ" w:date="2023-02-07T19:29:00Z">
        <w:r w:rsidRPr="00417CCE">
          <w:rPr>
            <w:lang w:val="el-GR"/>
            <w:rPrChange w:id="6541" w:author="Στάθης Καπ" w:date="2023-02-07T19:29:00Z">
              <w:rPr/>
            </w:rPrChange>
          </w:rPr>
          <w:t>’</w:t>
        </w:r>
      </w:ins>
      <w:ins w:id="6542" w:author="Στάθης Καπ" w:date="2023-02-07T19:28:00Z">
        <w:r>
          <w:rPr>
            <w:lang w:val="el-GR"/>
          </w:rPr>
          <w:t xml:space="preserve"> έχει</w:t>
        </w:r>
      </w:ins>
      <w:ins w:id="6543" w:author="Στάθης Καπ" w:date="2023-02-07T19:27:00Z">
        <w:r>
          <w:rPr>
            <w:lang w:val="el-GR"/>
          </w:rPr>
          <w:t xml:space="preserve"> οριστ</w:t>
        </w:r>
      </w:ins>
      <w:ins w:id="6544" w:author="Στάθης Καπ" w:date="2023-02-07T19:28:00Z">
        <w:r>
          <w:rPr>
            <w:lang w:val="el-GR"/>
          </w:rPr>
          <w:t xml:space="preserve">εί πως </w:t>
        </w:r>
      </w:ins>
      <m:oMath>
        <m:r>
          <w:ins w:id="6545" w:author="Στάθης Καπ" w:date="2023-02-07T19:28:00Z">
            <w:rPr>
              <w:rFonts w:ascii="Cambria Math" w:hAnsi="Cambria Math"/>
              <w:lang w:val="el-GR"/>
            </w:rPr>
            <m:t>depTim</m:t>
          </w:ins>
        </m:r>
        <m:sSub>
          <m:sSubPr>
            <m:ctrlPr>
              <w:ins w:id="6546" w:author="Στάθης Καπ" w:date="2023-02-07T19:28:00Z">
                <w:rPr>
                  <w:rFonts w:ascii="Cambria Math" w:hAnsi="Cambria Math"/>
                  <w:i/>
                  <w:lang w:val="el-GR"/>
                </w:rPr>
              </w:ins>
            </m:ctrlPr>
          </m:sSubPr>
          <m:e>
            <m:r>
              <w:ins w:id="6547" w:author="Στάθης Καπ" w:date="2023-02-07T19:28:00Z">
                <w:rPr>
                  <w:rFonts w:ascii="Cambria Math" w:hAnsi="Cambria Math"/>
                  <w:lang w:val="el-GR"/>
                </w:rPr>
                <m:t>e</m:t>
              </w:ins>
            </m:r>
          </m:e>
          <m:sub>
            <m:r>
              <w:ins w:id="6548" w:author="Στάθης Καπ" w:date="2023-02-14T23:08:00Z">
                <w:rPr>
                  <w:rFonts w:ascii="Cambria Math" w:hAnsi="Cambria Math"/>
                  <w:lang w:val="el-GR"/>
                </w:rPr>
                <m:t>g</m:t>
              </w:ins>
            </m:r>
            <m:r>
              <w:ins w:id="6549" w:author="Στάθης Καπ" w:date="2023-02-07T19:28:00Z">
                <w:rPr>
                  <w:rFonts w:ascii="Cambria Math" w:hAnsi="Cambria Math"/>
                  <w:lang w:val="el-GR"/>
                </w:rPr>
                <m:t>'</m:t>
              </w:ins>
            </m:r>
          </m:sub>
        </m:sSub>
        <m:r>
          <w:ins w:id="6550" w:author="Στάθης Καπ" w:date="2023-02-07T19:28:00Z">
            <w:rPr>
              <w:rFonts w:ascii="Cambria Math" w:hAnsi="Cambria Math"/>
              <w:lang w:val="el-GR"/>
            </w:rPr>
            <m:t>=</m:t>
          </w:ins>
        </m:r>
        <m:r>
          <w:ins w:id="6551" w:author="Στάθης Καπ" w:date="2023-02-15T00:48:00Z">
            <w:rPr>
              <w:rFonts w:ascii="Cambria Math" w:hAnsi="Cambria Math"/>
              <w:lang w:val="el-GR"/>
            </w:rPr>
            <m:t>timeWindo</m:t>
          </w:ins>
        </m:r>
        <m:sSub>
          <m:sSubPr>
            <m:ctrlPr>
              <w:ins w:id="6552" w:author="Στάθης Καπ" w:date="2023-02-15T00:48:00Z">
                <w:rPr>
                  <w:rFonts w:ascii="Cambria Math" w:hAnsi="Cambria Math"/>
                  <w:i/>
                  <w:lang w:val="el-GR"/>
                </w:rPr>
              </w:ins>
            </m:ctrlPr>
          </m:sSubPr>
          <m:e>
            <m:r>
              <w:ins w:id="6553" w:author="Στάθης Καπ" w:date="2023-02-15T00:48:00Z">
                <w:rPr>
                  <w:rFonts w:ascii="Cambria Math" w:hAnsi="Cambria Math"/>
                  <w:lang w:val="el-GR"/>
                </w:rPr>
                <m:t>w</m:t>
              </w:ins>
            </m:r>
          </m:e>
          <m:sub>
            <m:r>
              <w:ins w:id="6554" w:author="Στάθης Καπ" w:date="2023-02-15T00:48:00Z">
                <w:rPr>
                  <w:rFonts w:ascii="Cambria Math" w:hAnsi="Cambria Math"/>
                  <w:lang w:val="el-GR"/>
                </w:rPr>
                <m:t>B</m:t>
              </w:ins>
            </m:r>
          </m:sub>
        </m:sSub>
        <m:r>
          <w:ins w:id="6555" w:author="Στάθης Καπ" w:date="2023-02-07T19:28:00Z">
            <w:rPr>
              <w:rFonts w:ascii="Cambria Math" w:hAnsi="Cambria Math"/>
              <w:lang w:val="el-GR"/>
            </w:rPr>
            <m:t>.openTime</m:t>
          </w:ins>
        </m:r>
      </m:oMath>
      <w:ins w:id="6556" w:author="Στάθης Καπ" w:date="2023-02-07T19:28:00Z">
        <w:r>
          <w:rPr>
            <w:lang w:val="el-GR"/>
          </w:rPr>
          <w:t xml:space="preserve"> </w:t>
        </w:r>
      </w:ins>
      <w:ins w:id="6557" w:author="Στάθης Καπ" w:date="2023-02-07T19:29:00Z">
        <w:r>
          <w:rPr>
            <w:lang w:val="el-GR"/>
          </w:rPr>
          <w:t xml:space="preserve">, η εισαγωγή του </w:t>
        </w:r>
      </w:ins>
      <w:ins w:id="6558" w:author="Στάθης Καπ" w:date="2023-02-14T23:08:00Z">
        <w:r w:rsidR="00FB12EA">
          <w:t>g</w:t>
        </w:r>
      </w:ins>
      <w:ins w:id="6559" w:author="Στάθης Καπ" w:date="2023-02-07T19:29:00Z">
        <w:r w:rsidRPr="00417CCE">
          <w:rPr>
            <w:lang w:val="el-GR"/>
            <w:rPrChange w:id="6560" w:author="Στάθης Καπ" w:date="2023-02-07T19:29:00Z">
              <w:rPr/>
            </w:rPrChange>
          </w:rPr>
          <w:t>’</w:t>
        </w:r>
        <w:r>
          <w:rPr>
            <w:lang w:val="el-GR"/>
          </w:rPr>
          <w:t xml:space="preserve"> δεν παραβιάζει </w:t>
        </w:r>
      </w:ins>
      <w:ins w:id="6561" w:author="Στάθης Καπ" w:date="2023-02-07T19:32:00Z">
        <w:r w:rsidR="000B4428">
          <w:rPr>
            <w:lang w:val="el-GR"/>
          </w:rPr>
          <w:t>το χρονικό του παράθυρο</w:t>
        </w:r>
      </w:ins>
      <w:ins w:id="6562" w:author="Στάθης Καπ" w:date="2023-02-07T19:29:00Z">
        <w:r>
          <w:rPr>
            <w:lang w:val="el-GR"/>
          </w:rPr>
          <w:t>. Παρ’</w:t>
        </w:r>
      </w:ins>
      <w:ins w:id="6563" w:author="Στάθης Καπ" w:date="2023-02-07T19:30:00Z">
        <w:r w:rsidR="00DE61A6">
          <w:rPr>
            <w:lang w:val="el-GR"/>
          </w:rPr>
          <w:t xml:space="preserve"> </w:t>
        </w:r>
      </w:ins>
      <w:ins w:id="6564" w:author="Στάθης Καπ" w:date="2023-02-07T19:29:00Z">
        <w:r>
          <w:rPr>
            <w:lang w:val="el-GR"/>
          </w:rPr>
          <w:lastRenderedPageBreak/>
          <w:t xml:space="preserve">όλα αυτά πρέπει να εξεταστεί εάν η εισαγωγή του </w:t>
        </w:r>
      </w:ins>
      <w:ins w:id="6565" w:author="Στάθης Καπ" w:date="2023-02-14T23:08:00Z">
        <w:r w:rsidR="00FB12EA">
          <w:t>g</w:t>
        </w:r>
      </w:ins>
      <w:ins w:id="6566" w:author="Στάθης Καπ" w:date="2023-02-07T19:29:00Z">
        <w:r w:rsidRPr="00417CCE">
          <w:rPr>
            <w:lang w:val="el-GR"/>
            <w:rPrChange w:id="6567" w:author="Στάθης Καπ" w:date="2023-02-07T19:29:00Z">
              <w:rPr/>
            </w:rPrChange>
          </w:rPr>
          <w:t>’</w:t>
        </w:r>
        <w:r>
          <w:rPr>
            <w:lang w:val="el-GR"/>
          </w:rPr>
          <w:t xml:space="preserve"> προκαλεί κάποιο </w:t>
        </w:r>
      </w:ins>
      <w:ins w:id="6568" w:author="Στάθης Καπ" w:date="2023-02-07T19:30:00Z">
        <w:r>
          <w:rPr>
            <w:lang w:val="el-GR"/>
          </w:rPr>
          <w:t xml:space="preserve">πρόβλημα στη συνέχεια της διαδρομής. </w:t>
        </w:r>
        <w:r w:rsidR="000B4428">
          <w:rPr>
            <w:lang w:val="el-GR"/>
          </w:rPr>
          <w:t>Εάν όντως προκαλεί,</w:t>
        </w:r>
      </w:ins>
      <w:ins w:id="6569" w:author="Στάθης Καπ" w:date="2023-02-25T21:16:00Z">
        <w:r w:rsidR="009E28A9">
          <w:rPr>
            <w:lang w:val="el-GR"/>
          </w:rPr>
          <w:t xml:space="preserve"> τότε</w:t>
        </w:r>
      </w:ins>
      <w:ins w:id="6570" w:author="Στάθης Καπ" w:date="2023-02-07T19:30:00Z">
        <w:r w:rsidR="000B4428">
          <w:rPr>
            <w:lang w:val="el-GR"/>
          </w:rPr>
          <w:t xml:space="preserve"> αφαιρείται ο πρώτος κ</w:t>
        </w:r>
      </w:ins>
      <w:ins w:id="6571" w:author="Στάθης Καπ" w:date="2023-02-07T19:31:00Z">
        <w:r w:rsidR="000B4428">
          <w:rPr>
            <w:lang w:val="el-GR"/>
          </w:rPr>
          <w:t xml:space="preserve">όμβος της διαδρομής, </w:t>
        </w:r>
      </w:ins>
      <w:ins w:id="6572" w:author="Στάθης Καπ" w:date="2023-02-14T23:09:00Z">
        <w:r w:rsidR="00FB12EA">
          <w:rPr>
            <w:lang w:val="el-GR"/>
          </w:rPr>
          <w:t xml:space="preserve">δηλαδή </w:t>
        </w:r>
      </w:ins>
      <w:ins w:id="6573" w:author="Στάθης Καπ" w:date="2023-02-07T19:31:00Z">
        <w:r w:rsidR="000B4428">
          <w:rPr>
            <w:lang w:val="el-GR"/>
          </w:rPr>
          <w:t xml:space="preserve">στο συγκεκριμένο παράδειγμα ο κόμβος </w:t>
        </w:r>
      </w:ins>
      <w:ins w:id="6574" w:author="Στάθης Καπ" w:date="2023-02-15T00:46:00Z">
        <w:r w:rsidR="001F58A2">
          <w:t>b</w:t>
        </w:r>
      </w:ins>
      <w:ins w:id="6575" w:author="Στάθης Καπ" w:date="2023-02-07T19:31:00Z">
        <w:r w:rsidR="000B4428" w:rsidRPr="000B4428">
          <w:rPr>
            <w:lang w:val="el-GR"/>
            <w:rPrChange w:id="6576" w:author="Στάθης Καπ" w:date="2023-02-07T19:31:00Z">
              <w:rPr/>
            </w:rPrChange>
          </w:rPr>
          <w:t xml:space="preserve">. </w:t>
        </w:r>
      </w:ins>
    </w:p>
    <w:p w14:paraId="65CB8E8A" w14:textId="3DD35685" w:rsidR="005F016D" w:rsidRDefault="00533C3A">
      <w:pPr>
        <w:jc w:val="center"/>
        <w:rPr>
          <w:ins w:id="6577" w:author="Στάθης Καπ" w:date="2023-02-07T19:40:00Z"/>
          <w:lang w:val="el-GR"/>
        </w:rPr>
        <w:pPrChange w:id="6578" w:author="Στάθης Καπ" w:date="2023-02-15T00:50:00Z">
          <w:pPr/>
        </w:pPrChange>
      </w:pPr>
      <w:ins w:id="6579" w:author="Στάθης Καπ" w:date="2023-03-07T04:53:00Z">
        <w:r>
          <w:rPr>
            <w:noProof/>
          </w:rPr>
          <w:drawing>
            <wp:inline distT="0" distB="0" distL="0" distR="0" wp14:anchorId="6FAAF96A" wp14:editId="651181B0">
              <wp:extent cx="3145809" cy="984356"/>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64251" cy="990127"/>
                      </a:xfrm>
                      <a:prstGeom prst="rect">
                        <a:avLst/>
                      </a:prstGeom>
                    </pic:spPr>
                  </pic:pic>
                </a:graphicData>
              </a:graphic>
            </wp:inline>
          </w:drawing>
        </w:r>
      </w:ins>
    </w:p>
    <w:p w14:paraId="66BFF53F" w14:textId="10055B07" w:rsidR="00D619DD" w:rsidRDefault="000B4428" w:rsidP="0060093E">
      <w:pPr>
        <w:ind w:firstLine="720"/>
        <w:rPr>
          <w:rFonts w:eastAsiaTheme="minorEastAsia"/>
          <w:lang w:val="el-GR"/>
        </w:rPr>
        <w:pPrChange w:id="6580" w:author="Στάθης Καπ" w:date="2023-03-13T04:23:00Z">
          <w:pPr/>
        </w:pPrChange>
      </w:pPr>
      <w:ins w:id="6581" w:author="Στάθης Καπ" w:date="2023-02-07T19:31:00Z">
        <w:r>
          <w:rPr>
            <w:lang w:val="el-GR"/>
          </w:rPr>
          <w:t xml:space="preserve">Αυτό θα συνεχιστεί μέχρι να είναι έγκυρη η διαδρομή </w:t>
        </w:r>
      </w:ins>
      <m:oMath>
        <m:r>
          <w:ins w:id="6582" w:author="Στάθης Καπ" w:date="2023-02-07T19:31:00Z">
            <w:rPr>
              <w:rFonts w:ascii="Cambria Math" w:hAnsi="Cambria Math"/>
              <w:lang w:val="el-GR"/>
            </w:rPr>
            <m:t>Wal</m:t>
          </w:ins>
        </m:r>
        <m:sSub>
          <m:sSubPr>
            <m:ctrlPr>
              <w:ins w:id="6583" w:author="Στάθης Καπ" w:date="2023-02-07T19:31:00Z">
                <w:rPr>
                  <w:rFonts w:ascii="Cambria Math" w:hAnsi="Cambria Math"/>
                  <w:i/>
                  <w:lang w:val="el-GR"/>
                </w:rPr>
              </w:ins>
            </m:ctrlPr>
          </m:sSubPr>
          <m:e>
            <m:r>
              <w:ins w:id="6584" w:author="Στάθης Καπ" w:date="2023-02-07T19:31:00Z">
                <w:rPr>
                  <w:rFonts w:ascii="Cambria Math" w:hAnsi="Cambria Math"/>
                  <w:lang w:val="el-GR"/>
                </w:rPr>
                <m:t>k</m:t>
              </w:ins>
            </m:r>
          </m:e>
          <m:sub>
            <m:r>
              <w:ins w:id="6585" w:author="Στάθης Καπ" w:date="2023-02-07T19:31:00Z">
                <w:rPr>
                  <w:rFonts w:ascii="Cambria Math" w:hAnsi="Cambria Math"/>
                  <w:lang w:val="el-GR"/>
                </w:rPr>
                <m:t>B</m:t>
              </w:ins>
            </m:r>
          </m:sub>
        </m:sSub>
      </m:oMath>
      <w:ins w:id="6586" w:author="Στάθης Καπ" w:date="2023-02-07T19:31:00Z">
        <w:r>
          <w:rPr>
            <w:rFonts w:eastAsiaTheme="minorEastAsia"/>
            <w:lang w:val="el-GR"/>
          </w:rPr>
          <w:t xml:space="preserve"> μ</w:t>
        </w:r>
      </w:ins>
      <w:ins w:id="6587" w:author="Στάθης Καπ" w:date="2023-02-07T19:32:00Z">
        <w:r>
          <w:rPr>
            <w:rFonts w:eastAsiaTheme="minorEastAsia"/>
            <w:lang w:val="el-GR"/>
          </w:rPr>
          <w:t xml:space="preserve">ε την εισαγωγή του </w:t>
        </w:r>
      </w:ins>
      <w:ins w:id="6588" w:author="Στάθης Καπ" w:date="2023-02-14T23:09:00Z">
        <w:r w:rsidR="00FB12EA">
          <w:rPr>
            <w:rFonts w:eastAsiaTheme="minorEastAsia"/>
          </w:rPr>
          <w:t>g</w:t>
        </w:r>
      </w:ins>
      <w:ins w:id="6589" w:author="Στάθης Καπ" w:date="2023-02-07T19:32:00Z">
        <w:r w:rsidRPr="000B4428">
          <w:rPr>
            <w:rFonts w:eastAsiaTheme="minorEastAsia"/>
            <w:lang w:val="el-GR"/>
            <w:rPrChange w:id="6590" w:author="Στάθης Καπ" w:date="2023-02-07T19:32:00Z">
              <w:rPr>
                <w:rFonts w:eastAsiaTheme="minorEastAsia"/>
              </w:rPr>
            </w:rPrChange>
          </w:rPr>
          <w:t>’.</w:t>
        </w:r>
      </w:ins>
      <w:ins w:id="6591" w:author="Στάθης Καπ" w:date="2023-02-07T19:35:00Z">
        <w:r>
          <w:rPr>
            <w:rFonts w:eastAsiaTheme="minorEastAsia"/>
            <w:lang w:val="el-GR"/>
          </w:rPr>
          <w:t xml:space="preserve"> </w:t>
        </w:r>
      </w:ins>
      <w:ins w:id="6592" w:author="Στάθης Καπ" w:date="2023-02-25T21:16:00Z">
        <w:r w:rsidR="00521297">
          <w:rPr>
            <w:rFonts w:eastAsiaTheme="minorEastAsia"/>
            <w:lang w:val="el-GR"/>
          </w:rPr>
          <w:t xml:space="preserve">Όταν πλέον η εισαγωγή του </w:t>
        </w:r>
        <w:r w:rsidR="00521297">
          <w:rPr>
            <w:rFonts w:eastAsiaTheme="minorEastAsia"/>
          </w:rPr>
          <w:t>g</w:t>
        </w:r>
        <w:r w:rsidR="00521297" w:rsidRPr="002725DE">
          <w:rPr>
            <w:rFonts w:eastAsiaTheme="minorEastAsia"/>
            <w:lang w:val="el-GR"/>
            <w:rPrChange w:id="6593" w:author="Στάθης Καπ" w:date="2023-02-25T21:17:00Z">
              <w:rPr>
                <w:rFonts w:eastAsiaTheme="minorEastAsia"/>
              </w:rPr>
            </w:rPrChange>
          </w:rPr>
          <w:t>’</w:t>
        </w:r>
        <w:r w:rsidR="00521297">
          <w:rPr>
            <w:rFonts w:eastAsiaTheme="minorEastAsia"/>
            <w:lang w:val="el-GR"/>
          </w:rPr>
          <w:t xml:space="preserve"> είναι έγκυρη,</w:t>
        </w:r>
      </w:ins>
      <w:ins w:id="6594" w:author="Στάθης Καπ" w:date="2023-03-07T04:02:00Z">
        <w:r w:rsidR="00A264C8" w:rsidRPr="00A264C8">
          <w:rPr>
            <w:rFonts w:eastAsiaTheme="minorEastAsia"/>
            <w:lang w:val="el-GR"/>
            <w:rPrChange w:id="6595" w:author="Στάθης Καπ" w:date="2023-03-07T04:02:00Z">
              <w:rPr>
                <w:rFonts w:eastAsiaTheme="minorEastAsia"/>
              </w:rPr>
            </w:rPrChange>
          </w:rPr>
          <w:t xml:space="preserve"> </w:t>
        </w:r>
        <w:r w:rsidR="00A264C8">
          <w:rPr>
            <w:rFonts w:eastAsiaTheme="minorEastAsia"/>
            <w:lang w:val="el-GR"/>
          </w:rPr>
          <w:t>τότε θα εισαχθεί στην αρχή της διαδρομής και</w:t>
        </w:r>
      </w:ins>
      <w:ins w:id="6596" w:author="Στάθης Καπ" w:date="2023-02-25T21:16:00Z">
        <w:r w:rsidR="00521297">
          <w:rPr>
            <w:rFonts w:eastAsiaTheme="minorEastAsia"/>
            <w:lang w:val="el-GR"/>
          </w:rPr>
          <w:t xml:space="preserve"> η</w:t>
        </w:r>
      </w:ins>
      <w:ins w:id="6597" w:author="Στάθης Καπ" w:date="2023-02-15T01:21:00Z">
        <w:r w:rsidR="00353FEE" w:rsidRPr="00353FEE">
          <w:rPr>
            <w:rFonts w:eastAsiaTheme="minorEastAsia"/>
            <w:lang w:val="el-GR"/>
            <w:rPrChange w:id="6598" w:author="Στάθης Καπ" w:date="2023-02-15T01:22:00Z">
              <w:rPr>
                <w:rFonts w:eastAsiaTheme="minorEastAsia"/>
              </w:rPr>
            </w:rPrChange>
          </w:rPr>
          <w:t xml:space="preserve"> </w:t>
        </w:r>
        <w:r w:rsidR="00353FEE">
          <w:rPr>
            <w:rFonts w:eastAsiaTheme="minorEastAsia"/>
            <w:lang w:val="el-GR"/>
          </w:rPr>
          <w:t>διαδικασία αυτή θα επαναληφθεί για τη διαδρομή</w:t>
        </w:r>
      </w:ins>
      <w:ins w:id="6599" w:author="Στάθης Καπ" w:date="2023-02-15T01:22:00Z">
        <w:r w:rsidR="00353FEE" w:rsidRPr="00353FEE">
          <w:rPr>
            <w:rFonts w:eastAsiaTheme="minorEastAsia"/>
            <w:lang w:val="el-GR"/>
            <w:rPrChange w:id="6600" w:author="Στάθης Καπ" w:date="2023-02-15T01:22:00Z">
              <w:rPr>
                <w:rFonts w:eastAsiaTheme="minorEastAsia"/>
              </w:rPr>
            </w:rPrChange>
          </w:rPr>
          <w:t xml:space="preserve"> </w:t>
        </w:r>
      </w:ins>
      <m:oMath>
        <m:sSub>
          <m:sSubPr>
            <m:ctrlPr>
              <w:ins w:id="6601" w:author="Στάθης Καπ" w:date="2023-02-15T01:22:00Z">
                <w:rPr>
                  <w:rFonts w:ascii="Cambria Math" w:eastAsiaTheme="minorEastAsia" w:hAnsi="Cambria Math"/>
                  <w:i/>
                  <w:lang w:val="el-GR"/>
                </w:rPr>
              </w:ins>
            </m:ctrlPr>
          </m:sSubPr>
          <m:e>
            <m:r>
              <w:ins w:id="6602" w:author="Στάθης Καπ" w:date="2023-02-15T01:22:00Z">
                <w:rPr>
                  <w:rFonts w:ascii="Cambria Math" w:eastAsiaTheme="minorEastAsia" w:hAnsi="Cambria Math"/>
                  <w:lang w:val="el-GR"/>
                </w:rPr>
                <m:t>w</m:t>
              </w:ins>
            </m:r>
          </m:e>
          <m:sub>
            <m:r>
              <w:ins w:id="6603" w:author="Στάθης Καπ" w:date="2023-02-15T01:22:00Z">
                <w:rPr>
                  <w:rFonts w:ascii="Cambria Math" w:eastAsiaTheme="minorEastAsia" w:hAnsi="Cambria Math"/>
                  <w:lang w:val="el-GR"/>
                </w:rPr>
                <m:t>b</m:t>
              </w:ins>
            </m:r>
          </m:sub>
        </m:sSub>
      </m:oMath>
      <w:ins w:id="6604" w:author="Στάθης Καπ" w:date="2023-02-15T01:22:00Z">
        <w:r w:rsidR="00353FEE" w:rsidRPr="00353FEE">
          <w:rPr>
            <w:rFonts w:eastAsiaTheme="minorEastAsia"/>
            <w:lang w:val="el-GR"/>
            <w:rPrChange w:id="6605" w:author="Στάθης Καπ" w:date="2023-02-15T01:22:00Z">
              <w:rPr>
                <w:rFonts w:eastAsiaTheme="minorEastAsia"/>
              </w:rPr>
            </w:rPrChange>
          </w:rPr>
          <w:t>.</w:t>
        </w:r>
      </w:ins>
      <w:ins w:id="6606" w:author="Στάθης Καπ" w:date="2023-02-15T01:28:00Z">
        <w:r w:rsidR="006C401B" w:rsidRPr="006C401B">
          <w:rPr>
            <w:rFonts w:eastAsiaTheme="minorEastAsia"/>
            <w:lang w:val="el-GR"/>
            <w:rPrChange w:id="6607" w:author="Στάθης Καπ" w:date="2023-02-15T01:28:00Z">
              <w:rPr>
                <w:rFonts w:eastAsiaTheme="minorEastAsia"/>
              </w:rPr>
            </w:rPrChange>
          </w:rPr>
          <w:t xml:space="preserve"> </w:t>
        </w:r>
      </w:ins>
      <w:ins w:id="6608" w:author="Στάθης Καπ" w:date="2023-02-07T19:35:00Z">
        <w:r>
          <w:rPr>
            <w:rFonts w:eastAsiaTheme="minorEastAsia"/>
            <w:lang w:val="el-GR"/>
          </w:rPr>
          <w:t>Ακόμα και αν αφαιρεθούν όλοι οι</w:t>
        </w:r>
      </w:ins>
      <w:ins w:id="6609" w:author="Στάθης Καπ" w:date="2023-02-15T01:22:00Z">
        <w:r w:rsidR="00353FEE">
          <w:rPr>
            <w:rFonts w:eastAsiaTheme="minorEastAsia"/>
            <w:lang w:val="el-GR"/>
          </w:rPr>
          <w:t xml:space="preserve"> κόμβοι από μία διαδρομή και μείνει μόνο ο </w:t>
        </w:r>
      </w:ins>
      <w:ins w:id="6610" w:author="Στάθης Καπ" w:date="2023-02-15T01:23:00Z">
        <w:r w:rsidR="00353FEE">
          <w:rPr>
            <w:rFonts w:eastAsiaTheme="minorEastAsia"/>
            <w:lang w:val="el-GR"/>
          </w:rPr>
          <w:t xml:space="preserve">ουδέτερος </w:t>
        </w:r>
      </w:ins>
      <w:ins w:id="6611" w:author="Στάθης Καπ" w:date="2023-02-25T21:17:00Z">
        <w:r w:rsidR="002725DE">
          <w:rPr>
            <w:rFonts w:eastAsiaTheme="minorEastAsia"/>
            <w:lang w:val="el-GR"/>
          </w:rPr>
          <w:t xml:space="preserve">τεχνητός </w:t>
        </w:r>
      </w:ins>
      <w:ins w:id="6612" w:author="Στάθης Καπ" w:date="2023-02-15T01:23:00Z">
        <w:r w:rsidR="00353FEE">
          <w:rPr>
            <w:rFonts w:eastAsiaTheme="minorEastAsia"/>
            <w:lang w:val="el-GR"/>
          </w:rPr>
          <w:t>κόμβος του προηγούμενου διαστήματος</w:t>
        </w:r>
      </w:ins>
      <w:ins w:id="6613" w:author="Στάθης Καπ" w:date="2023-02-07T19:35:00Z">
        <w:r w:rsidRPr="000B4428">
          <w:rPr>
            <w:rFonts w:eastAsiaTheme="minorEastAsia"/>
            <w:lang w:val="el-GR"/>
            <w:rPrChange w:id="6614" w:author="Στάθης Καπ" w:date="2023-02-07T19:35:00Z">
              <w:rPr>
                <w:rFonts w:eastAsiaTheme="minorEastAsia"/>
              </w:rPr>
            </w:rPrChange>
          </w:rPr>
          <w:t>,</w:t>
        </w:r>
      </w:ins>
      <w:ins w:id="6615" w:author="Στάθης Καπ" w:date="2023-02-15T01:23:00Z">
        <w:r w:rsidR="00353FEE">
          <w:rPr>
            <w:rFonts w:eastAsiaTheme="minorEastAsia"/>
            <w:lang w:val="el-GR"/>
          </w:rPr>
          <w:t xml:space="preserve"> ο αλγόριθμος μπορεί να το διαχειριστεί </w:t>
        </w:r>
      </w:ins>
      <w:ins w:id="6616" w:author="Στάθης Καπ" w:date="2023-02-14T23:10:00Z">
        <w:r w:rsidR="00A13208">
          <w:rPr>
            <w:rFonts w:eastAsiaTheme="minorEastAsia"/>
            <w:lang w:val="el-GR"/>
          </w:rPr>
          <w:t>καθώς όπως αναφέρθηκε και στην υποενότητα 4.3.1, εξετά</w:t>
        </w:r>
      </w:ins>
      <w:ins w:id="6617" w:author="Στάθης Καπ" w:date="2023-02-14T23:11:00Z">
        <w:r w:rsidR="00A13208">
          <w:rPr>
            <w:rFonts w:eastAsiaTheme="minorEastAsia"/>
            <w:lang w:val="el-GR"/>
          </w:rPr>
          <w:t xml:space="preserve">ζεται ακόμα και η </w:t>
        </w:r>
      </w:ins>
      <w:ins w:id="6618" w:author="Στάθης Καπ" w:date="2023-02-14T23:12:00Z">
        <w:r w:rsidR="00A13208">
          <w:rPr>
            <w:rFonts w:eastAsiaTheme="minorEastAsia"/>
            <w:lang w:val="el-GR"/>
          </w:rPr>
          <w:t xml:space="preserve">θέση μετά τον τελευταίο κόμβο ως θέση εισαγωγής. </w:t>
        </w:r>
      </w:ins>
      <w:ins w:id="6619" w:author="Στάθης Καπ" w:date="2023-02-14T23:10:00Z">
        <w:r w:rsidR="00A13208">
          <w:rPr>
            <w:rFonts w:eastAsiaTheme="minorEastAsia"/>
            <w:lang w:val="el-GR"/>
          </w:rPr>
          <w:t xml:space="preserve">Οπότε ο ελάχιστος αριθμός κόμβων που </w:t>
        </w:r>
      </w:ins>
      <w:ins w:id="6620" w:author="Στάθης Καπ" w:date="2023-02-15T01:17:00Z">
        <w:r w:rsidR="00FF1BC7">
          <w:rPr>
            <w:rFonts w:eastAsiaTheme="minorEastAsia"/>
            <w:lang w:val="el-GR"/>
          </w:rPr>
          <w:t>μπορεί</w:t>
        </w:r>
      </w:ins>
      <w:ins w:id="6621" w:author="Στάθης Καπ" w:date="2023-02-14T23:10:00Z">
        <w:r w:rsidR="00A13208">
          <w:rPr>
            <w:rFonts w:eastAsiaTheme="minorEastAsia"/>
            <w:lang w:val="el-GR"/>
          </w:rPr>
          <w:t xml:space="preserve"> να έχει μια διαδρομή είναι 1.</w:t>
        </w:r>
      </w:ins>
      <w:del w:id="6622" w:author="Στάθης Καπ" w:date="2023-02-01T06:01:00Z">
        <w:r w:rsidR="004D7D74" w:rsidRPr="00302E72">
          <w:rPr>
            <w:lang w:val="el-GR"/>
          </w:rPr>
          <w:delText>αυτή να μην παραβιάζει κάποιον</w:delText>
        </w:r>
      </w:del>
      <w:del w:id="6623" w:author="Στάθης Καπ" w:date="2023-02-02T18:19:00Z">
        <w:r w:rsidR="004D7D74" w:rsidRPr="00302E72" w:rsidDel="00CF30DC">
          <w:rPr>
            <w:lang w:val="el-GR"/>
          </w:rPr>
          <w:delText xml:space="preserve"> από τους </w:delText>
        </w:r>
      </w:del>
    </w:p>
    <w:p w14:paraId="79C119CC" w14:textId="4E621551" w:rsidR="007006CD" w:rsidRDefault="00353FEE">
      <w:pPr>
        <w:jc w:val="center"/>
        <w:rPr>
          <w:rFonts w:eastAsiaTheme="minorEastAsia"/>
          <w:lang w:val="el-GR"/>
        </w:rPr>
        <w:pPrChange w:id="6624" w:author="Στάθης Καπ" w:date="2023-02-07T20:42:00Z">
          <w:pPr/>
        </w:pPrChange>
      </w:pPr>
      <w:del w:id="6625" w:author="Στάθης Καπ" w:date="2023-03-07T03:37:00Z">
        <w:r w:rsidDel="00E0795A">
          <w:rPr>
            <w:noProof/>
          </w:rPr>
          <w:drawing>
            <wp:inline distT="0" distB="0" distL="0" distR="0" wp14:anchorId="51C0E83C" wp14:editId="354B61F3">
              <wp:extent cx="3600450" cy="1200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450" cy="1200150"/>
                      </a:xfrm>
                      <a:prstGeom prst="rect">
                        <a:avLst/>
                      </a:prstGeom>
                    </pic:spPr>
                  </pic:pic>
                </a:graphicData>
              </a:graphic>
            </wp:inline>
          </w:drawing>
        </w:r>
      </w:del>
      <w:ins w:id="6626" w:author="Στάθης Καπ" w:date="2023-03-07T03:37:00Z">
        <w:r w:rsidR="00E0795A" w:rsidRPr="00D1420C">
          <w:rPr>
            <w:noProof/>
            <w:lang w:val="el-GR"/>
            <w:rPrChange w:id="6627" w:author="Στάθης Καπ" w:date="2023-03-07T04:01:00Z">
              <w:rPr>
                <w:noProof/>
              </w:rPr>
            </w:rPrChange>
          </w:rPr>
          <w:t xml:space="preserve"> </w:t>
        </w:r>
      </w:ins>
      <w:ins w:id="6628" w:author="Στάθης Καπ" w:date="2023-03-07T04:54:00Z">
        <w:r w:rsidR="00E07557">
          <w:rPr>
            <w:noProof/>
          </w:rPr>
          <w:t>s</w:t>
        </w:r>
      </w:ins>
      <w:ins w:id="6629" w:author="Στάθης Καπ" w:date="2023-03-07T03:49:00Z">
        <w:r w:rsidR="00653A19">
          <w:rPr>
            <w:noProof/>
          </w:rPr>
          <w:drawing>
            <wp:inline distT="0" distB="0" distL="0" distR="0" wp14:anchorId="2B7B6848" wp14:editId="4B93C5B5">
              <wp:extent cx="3244132" cy="1042757"/>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74786" cy="1052610"/>
                      </a:xfrm>
                      <a:prstGeom prst="rect">
                        <a:avLst/>
                      </a:prstGeom>
                    </pic:spPr>
                  </pic:pic>
                </a:graphicData>
              </a:graphic>
            </wp:inline>
          </w:drawing>
        </w:r>
      </w:ins>
    </w:p>
    <w:p w14:paraId="31C508FF" w14:textId="6E026AFF" w:rsidR="00DA2B79" w:rsidRPr="00D900FC" w:rsidRDefault="00077492" w:rsidP="0060093E">
      <w:pPr>
        <w:ind w:firstLine="720"/>
        <w:rPr>
          <w:rFonts w:eastAsiaTheme="minorEastAsia"/>
          <w:lang w:val="el-GR"/>
        </w:rPr>
        <w:pPrChange w:id="6630" w:author="Στάθης Καπ" w:date="2023-03-13T04:23:00Z">
          <w:pPr/>
        </w:pPrChange>
      </w:pPr>
      <w:r>
        <w:rPr>
          <w:rFonts w:eastAsiaTheme="minorEastAsia"/>
          <w:lang w:val="el-GR"/>
        </w:rPr>
        <w:t xml:space="preserve">Αφότου τελειώσει αυτή η προεργασία στις διαδρομές του </w:t>
      </w:r>
      <w:r w:rsidR="007006CD">
        <w:rPr>
          <w:rFonts w:eastAsiaTheme="minorEastAsia"/>
          <w:lang w:val="el-GR"/>
        </w:rPr>
        <w:t>προβλήματος</w:t>
      </w:r>
      <w:r>
        <w:rPr>
          <w:rFonts w:eastAsiaTheme="minorEastAsia"/>
          <w:lang w:val="el-GR"/>
        </w:rPr>
        <w:t xml:space="preserve"> Β, </w:t>
      </w:r>
      <w:r w:rsidR="001915EC">
        <w:rPr>
          <w:rFonts w:eastAsiaTheme="minorEastAsia"/>
          <w:lang w:val="el-GR"/>
        </w:rPr>
        <w:t>θα ακολουθήσει</w:t>
      </w:r>
      <w:r>
        <w:rPr>
          <w:rFonts w:eastAsiaTheme="minorEastAsia"/>
          <w:lang w:val="el-GR"/>
        </w:rPr>
        <w:t xml:space="preserve"> η διαδικασία της Τοπικής Αναζήτησης</w:t>
      </w:r>
      <w:r w:rsidR="00FF1BC7">
        <w:rPr>
          <w:rFonts w:eastAsiaTheme="minorEastAsia"/>
          <w:lang w:val="el-GR"/>
        </w:rPr>
        <w:t xml:space="preserve"> από την οποία προκύπτουν δύο νέες διαδρομές για το </w:t>
      </w:r>
      <m:oMath>
        <m:r>
          <w:rPr>
            <w:rFonts w:ascii="Cambria Math" w:eastAsiaTheme="minorEastAsia" w:hAnsi="Cambria Math"/>
            <w:lang w:val="el-GR"/>
          </w:rPr>
          <m:t>topt</m:t>
        </m:r>
        <m:sSub>
          <m:sSubPr>
            <m:ctrlPr>
              <w:rPr>
                <w:rFonts w:ascii="Cambria Math" w:eastAsiaTheme="minorEastAsia" w:hAnsi="Cambria Math"/>
                <w:i/>
                <w:lang w:val="el-GR"/>
              </w:rPr>
            </m:ctrlPr>
          </m:sSubPr>
          <m:e>
            <m:r>
              <w:rPr>
                <w:rFonts w:ascii="Cambria Math" w:eastAsiaTheme="minorEastAsia" w:hAnsi="Cambria Math"/>
                <w:lang w:val="el-GR"/>
              </w:rPr>
              <m:t>w</m:t>
            </m:r>
          </m:e>
          <m:sub>
            <m:r>
              <w:rPr>
                <w:rFonts w:ascii="Cambria Math" w:eastAsiaTheme="minorEastAsia" w:hAnsi="Cambria Math"/>
                <w:lang w:val="el-GR"/>
              </w:rPr>
              <m:t>b</m:t>
            </m:r>
          </m:sub>
        </m:sSub>
      </m:oMath>
      <w:r w:rsidR="00D900FC" w:rsidRPr="00D900FC">
        <w:rPr>
          <w:rFonts w:eastAsiaTheme="minorEastAsia"/>
          <w:lang w:val="el-GR"/>
          <w:rPrChange w:id="6631" w:author="Στάθης Καπ" w:date="2023-02-15T01:17:00Z">
            <w:rPr>
              <w:rFonts w:eastAsiaTheme="minorEastAsia"/>
            </w:rPr>
          </w:rPrChange>
        </w:rPr>
        <w:t>.</w:t>
      </w:r>
    </w:p>
    <w:p w14:paraId="4944E33D" w14:textId="3F53AADF" w:rsidR="00DA2B79" w:rsidRDefault="007224FB">
      <w:pPr>
        <w:jc w:val="center"/>
        <w:rPr>
          <w:rFonts w:eastAsiaTheme="minorEastAsia"/>
          <w:lang w:val="el-GR"/>
        </w:rPr>
        <w:pPrChange w:id="6632" w:author="Στάθης Καπ" w:date="2023-02-07T21:01:00Z">
          <w:pPr/>
        </w:pPrChange>
      </w:pPr>
      <w:del w:id="6633" w:author="Στάθης Καπ" w:date="2023-03-07T03:38:00Z">
        <w:r w:rsidDel="00E0795A">
          <w:rPr>
            <w:noProof/>
          </w:rPr>
          <w:lastRenderedPageBreak/>
          <w:drawing>
            <wp:inline distT="0" distB="0" distL="0" distR="0" wp14:anchorId="1C7702D0" wp14:editId="7AED21CF">
              <wp:extent cx="4276725" cy="11906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76725" cy="1190625"/>
                      </a:xfrm>
                      <a:prstGeom prst="rect">
                        <a:avLst/>
                      </a:prstGeom>
                    </pic:spPr>
                  </pic:pic>
                </a:graphicData>
              </a:graphic>
            </wp:inline>
          </w:drawing>
        </w:r>
      </w:del>
      <w:ins w:id="6634" w:author="Στάθης Καπ" w:date="2023-03-07T03:38:00Z">
        <w:r w:rsidR="00E0795A" w:rsidRPr="00D1420C">
          <w:rPr>
            <w:noProof/>
            <w:lang w:val="el-GR"/>
            <w:rPrChange w:id="6635" w:author="Στάθης Καπ" w:date="2023-03-07T04:01:00Z">
              <w:rPr>
                <w:noProof/>
              </w:rPr>
            </w:rPrChange>
          </w:rPr>
          <w:t xml:space="preserve"> </w:t>
        </w:r>
      </w:ins>
      <w:ins w:id="6636" w:author="Στάθης Καπ" w:date="2023-03-07T04:33:00Z">
        <w:r w:rsidR="00C5347B">
          <w:rPr>
            <w:noProof/>
          </w:rPr>
          <w:drawing>
            <wp:inline distT="0" distB="0" distL="0" distR="0" wp14:anchorId="07CF05E1" wp14:editId="3C168DA2">
              <wp:extent cx="3841845" cy="1048442"/>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69047" cy="1055865"/>
                      </a:xfrm>
                      <a:prstGeom prst="rect">
                        <a:avLst/>
                      </a:prstGeom>
                    </pic:spPr>
                  </pic:pic>
                </a:graphicData>
              </a:graphic>
            </wp:inline>
          </w:drawing>
        </w:r>
      </w:ins>
    </w:p>
    <w:p w14:paraId="486B2F3C" w14:textId="2A587652" w:rsidR="00077492" w:rsidRDefault="00077492" w:rsidP="0060093E">
      <w:pPr>
        <w:ind w:firstLine="720"/>
        <w:rPr>
          <w:rFonts w:eastAsiaTheme="minorEastAsia"/>
          <w:lang w:val="el-GR"/>
        </w:rPr>
        <w:pPrChange w:id="6637" w:author="Στάθης Καπ" w:date="2023-03-13T04:23:00Z">
          <w:pPr/>
        </w:pPrChange>
      </w:pPr>
      <w:r>
        <w:rPr>
          <w:rFonts w:eastAsiaTheme="minorEastAsia"/>
          <w:lang w:val="el-GR"/>
        </w:rPr>
        <w:t xml:space="preserve"> Όταν τελειώσει η Τοπική Αναζήτηση, αφαιρούνται οι αρχικοί</w:t>
      </w:r>
      <w:r w:rsidR="00455B10">
        <w:rPr>
          <w:rFonts w:eastAsiaTheme="minorEastAsia"/>
          <w:lang w:val="el-GR"/>
        </w:rPr>
        <w:t xml:space="preserve"> τεχνητοί</w:t>
      </w:r>
      <w:r>
        <w:rPr>
          <w:rFonts w:eastAsiaTheme="minorEastAsia"/>
          <w:lang w:val="el-GR"/>
        </w:rPr>
        <w:t xml:space="preserve"> </w:t>
      </w:r>
      <w:r w:rsidR="00E75C87">
        <w:rPr>
          <w:rFonts w:eastAsiaTheme="minorEastAsia"/>
          <w:lang w:val="el-GR"/>
        </w:rPr>
        <w:t>κόμβοι</w:t>
      </w:r>
      <w:r>
        <w:rPr>
          <w:rFonts w:eastAsiaTheme="minorEastAsia"/>
          <w:lang w:val="el-GR"/>
        </w:rPr>
        <w:t xml:space="preserve"> των διαδρομών</w:t>
      </w:r>
      <w:r w:rsidR="00DA2B79">
        <w:rPr>
          <w:rFonts w:eastAsiaTheme="minorEastAsia"/>
          <w:lang w:val="el-GR"/>
        </w:rPr>
        <w:t xml:space="preserve"> και ενημερώνονται οι χρόνοι</w:t>
      </w:r>
      <w:r w:rsidR="00DD5883">
        <w:rPr>
          <w:rFonts w:eastAsiaTheme="minorEastAsia"/>
          <w:lang w:val="el-GR"/>
        </w:rPr>
        <w:t xml:space="preserve"> όλων των κόμβων.</w:t>
      </w:r>
    </w:p>
    <w:p w14:paraId="60CE9357" w14:textId="1E8873A9" w:rsidR="00DA2B79" w:rsidRPr="00DA2B79" w:rsidRDefault="00D900FC">
      <w:pPr>
        <w:jc w:val="center"/>
        <w:rPr>
          <w:rFonts w:eastAsiaTheme="minorEastAsia"/>
          <w:lang w:val="el-GR"/>
        </w:rPr>
        <w:pPrChange w:id="6638" w:author="Στάθης Καπ" w:date="2023-02-07T21:03:00Z">
          <w:pPr/>
        </w:pPrChange>
      </w:pPr>
      <w:del w:id="6639" w:author="Στάθης Καπ" w:date="2023-03-07T04:34:00Z">
        <w:r w:rsidDel="00C5347B">
          <w:rPr>
            <w:noProof/>
          </w:rPr>
          <w:drawing>
            <wp:inline distT="0" distB="0" distL="0" distR="0" wp14:anchorId="2ED652C7" wp14:editId="02647FE5">
              <wp:extent cx="3781425" cy="12287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81425" cy="1228725"/>
                      </a:xfrm>
                      <a:prstGeom prst="rect">
                        <a:avLst/>
                      </a:prstGeom>
                    </pic:spPr>
                  </pic:pic>
                </a:graphicData>
              </a:graphic>
            </wp:inline>
          </w:drawing>
        </w:r>
      </w:del>
      <w:ins w:id="6640" w:author="Στάθης Καπ" w:date="2023-03-07T04:34:00Z">
        <w:r w:rsidR="00C5347B" w:rsidRPr="00C03D35">
          <w:rPr>
            <w:noProof/>
            <w:lang w:val="el-GR"/>
            <w:rPrChange w:id="6641" w:author="Στάθης Καπ" w:date="2023-03-07T05:37:00Z">
              <w:rPr>
                <w:noProof/>
              </w:rPr>
            </w:rPrChange>
          </w:rPr>
          <w:t xml:space="preserve"> </w:t>
        </w:r>
        <w:r w:rsidR="00C5347B">
          <w:rPr>
            <w:noProof/>
          </w:rPr>
          <w:drawing>
            <wp:inline distT="0" distB="0" distL="0" distR="0" wp14:anchorId="2017B4EC" wp14:editId="4B64D918">
              <wp:extent cx="3323230" cy="1003514"/>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57853" cy="1013969"/>
                      </a:xfrm>
                      <a:prstGeom prst="rect">
                        <a:avLst/>
                      </a:prstGeom>
                    </pic:spPr>
                  </pic:pic>
                </a:graphicData>
              </a:graphic>
            </wp:inline>
          </w:drawing>
        </w:r>
      </w:ins>
    </w:p>
    <w:p w14:paraId="778827FA" w14:textId="0D54B7F7" w:rsidR="000B4428" w:rsidRDefault="000B4428" w:rsidP="0060093E">
      <w:pPr>
        <w:pStyle w:val="ListParagraph"/>
        <w:ind w:left="0" w:firstLine="576"/>
        <w:rPr>
          <w:rFonts w:eastAsiaTheme="minorEastAsia"/>
          <w:lang w:val="el-GR"/>
        </w:rPr>
        <w:pPrChange w:id="6642" w:author="Στάθης Καπ" w:date="2023-03-13T04:23:00Z">
          <w:pPr>
            <w:pStyle w:val="ListParagraph"/>
          </w:pPr>
        </w:pPrChange>
      </w:pPr>
      <w:r>
        <w:rPr>
          <w:rFonts w:eastAsiaTheme="minorEastAsia"/>
          <w:lang w:val="el-GR"/>
        </w:rPr>
        <w:t xml:space="preserve">Υπενθυμίζεται πως είναι επιτρεπτές οι </w:t>
      </w:r>
      <w:r w:rsidR="00DA2B79">
        <w:rPr>
          <w:rFonts w:eastAsiaTheme="minorEastAsia"/>
          <w:lang w:val="el-GR"/>
        </w:rPr>
        <w:t>αφίξεις</w:t>
      </w:r>
      <w:r>
        <w:rPr>
          <w:rFonts w:eastAsiaTheme="minorEastAsia"/>
          <w:lang w:val="el-GR"/>
        </w:rPr>
        <w:t xml:space="preserve"> στους κόμβους πριν τα χρονικά τους παράθυρα αλλά όχι μετά. Οπότε, η ολίσθηση</w:t>
      </w:r>
      <w:r w:rsidRPr="00002525">
        <w:rPr>
          <w:rFonts w:eastAsiaTheme="minorEastAsia"/>
          <w:lang w:val="el-GR"/>
        </w:rPr>
        <w:t xml:space="preserve"> </w:t>
      </w:r>
      <w:r>
        <w:rPr>
          <w:rFonts w:eastAsiaTheme="minorEastAsia"/>
          <w:lang w:val="el-GR"/>
        </w:rPr>
        <w:t>των χρόνων άφιξης, αναχώρησης κ.λπ. των κόμβων προς τα πίσω δε μπορεί να δημιουργήσει μη έγκυρες διαδρομές.</w:t>
      </w:r>
    </w:p>
    <w:p w14:paraId="661A7A78" w14:textId="1188A07E" w:rsidR="00EE44E9" w:rsidRPr="007E502F" w:rsidRDefault="00E93230" w:rsidP="00093B36">
      <w:pPr>
        <w:pStyle w:val="Heading2"/>
        <w:rPr>
          <w:ins w:id="6643" w:author="Στάθης Καπ" w:date="2023-03-12T20:51:00Z"/>
          <w:rFonts w:eastAsiaTheme="minorEastAsia"/>
          <w:highlight w:val="yellow"/>
          <w:lang w:val="el-GR"/>
          <w:rPrChange w:id="6644" w:author="Στάθης Καπ" w:date="2023-03-13T03:27:00Z">
            <w:rPr>
              <w:ins w:id="6645" w:author="Στάθης Καπ" w:date="2023-03-12T20:51:00Z"/>
              <w:rFonts w:eastAsiaTheme="minorEastAsia"/>
              <w:lang w:val="el-GR"/>
            </w:rPr>
          </w:rPrChange>
        </w:rPr>
      </w:pPr>
      <w:bookmarkStart w:id="6646" w:name="_Toc129300385"/>
      <w:r w:rsidRPr="007E502F">
        <w:rPr>
          <w:highlight w:val="yellow"/>
          <w:rPrChange w:id="6647" w:author="Στάθης Καπ" w:date="2023-03-13T03:27:00Z">
            <w:rPr>
              <w:rFonts w:eastAsiaTheme="minorEastAsia"/>
              <w:lang w:val="el-GR"/>
            </w:rPr>
          </w:rPrChange>
        </w:rPr>
        <w:t>Υπερχείλιση</w:t>
      </w:r>
      <w:ins w:id="6648" w:author="Στάθης Καπ" w:date="2023-03-09T17:52:00Z">
        <w:r w:rsidR="00B034F4" w:rsidRPr="007E502F">
          <w:rPr>
            <w:highlight w:val="yellow"/>
            <w:lang w:val="el-GR"/>
            <w:rPrChange w:id="6649" w:author="Στάθης Καπ" w:date="2023-03-13T03:27:00Z">
              <w:rPr>
                <w:lang w:val="el-GR"/>
              </w:rPr>
            </w:rPrChange>
          </w:rPr>
          <w:t xml:space="preserve"> και διόρθωση</w:t>
        </w:r>
      </w:ins>
      <w:r w:rsidR="00FC1EC0" w:rsidRPr="007E502F">
        <w:rPr>
          <w:rFonts w:eastAsiaTheme="minorEastAsia"/>
          <w:highlight w:val="yellow"/>
          <w:lang w:val="el-GR"/>
          <w:rPrChange w:id="6650" w:author="Στάθης Καπ" w:date="2023-03-13T03:27:00Z">
            <w:rPr>
              <w:rFonts w:eastAsiaTheme="minorEastAsia"/>
              <w:lang w:val="el-GR"/>
            </w:rPr>
          </w:rPrChange>
        </w:rPr>
        <w:t xml:space="preserve"> </w:t>
      </w:r>
      <w:ins w:id="6651" w:author="Στάθης Καπ" w:date="2023-03-09T17:52:00Z">
        <w:r w:rsidR="0038232A" w:rsidRPr="007E502F">
          <w:rPr>
            <w:rFonts w:eastAsiaTheme="minorEastAsia"/>
            <w:highlight w:val="yellow"/>
            <w:lang w:val="el-GR"/>
            <w:rPrChange w:id="6652" w:author="Στάθης Καπ" w:date="2023-03-13T03:27:00Z">
              <w:rPr>
                <w:rFonts w:eastAsiaTheme="minorEastAsia"/>
                <w:lang w:val="el-GR"/>
              </w:rPr>
            </w:rPrChange>
          </w:rPr>
          <w:t>δ</w:t>
        </w:r>
      </w:ins>
      <w:del w:id="6653" w:author="Στάθης Καπ" w:date="2023-03-09T17:52:00Z">
        <w:r w:rsidRPr="007E502F" w:rsidDel="0038232A">
          <w:rPr>
            <w:rFonts w:eastAsiaTheme="minorEastAsia"/>
            <w:highlight w:val="yellow"/>
            <w:lang w:val="el-GR"/>
            <w:rPrChange w:id="6654" w:author="Στάθης Καπ" w:date="2023-03-13T03:27:00Z">
              <w:rPr>
                <w:rFonts w:eastAsiaTheme="minorEastAsia"/>
                <w:lang w:val="el-GR"/>
              </w:rPr>
            </w:rPrChange>
          </w:rPr>
          <w:delText>Δ</w:delText>
        </w:r>
      </w:del>
      <w:r w:rsidRPr="007E502F">
        <w:rPr>
          <w:rFonts w:eastAsiaTheme="minorEastAsia"/>
          <w:highlight w:val="yellow"/>
          <w:lang w:val="el-GR"/>
          <w:rPrChange w:id="6655" w:author="Στάθης Καπ" w:date="2023-03-13T03:27:00Z">
            <w:rPr>
              <w:rFonts w:eastAsiaTheme="minorEastAsia"/>
              <w:lang w:val="el-GR"/>
            </w:rPr>
          </w:rPrChange>
        </w:rPr>
        <w:t>ιαδρομών</w:t>
      </w:r>
      <w:bookmarkEnd w:id="6646"/>
    </w:p>
    <w:p w14:paraId="673C2A5D" w14:textId="4019A0F7" w:rsidR="00D805E7" w:rsidRPr="007E502F" w:rsidRDefault="00A37638" w:rsidP="00A37638">
      <w:pPr>
        <w:rPr>
          <w:ins w:id="6656" w:author="Στάθης Καπ" w:date="2023-03-12T21:43:00Z"/>
          <w:highlight w:val="yellow"/>
          <w:lang w:val="el-GR"/>
          <w:rPrChange w:id="6657" w:author="Στάθης Καπ" w:date="2023-03-13T03:27:00Z">
            <w:rPr>
              <w:ins w:id="6658" w:author="Στάθης Καπ" w:date="2023-03-12T21:43:00Z"/>
              <w:lang w:val="el-GR"/>
            </w:rPr>
          </w:rPrChange>
        </w:rPr>
      </w:pPr>
      <w:ins w:id="6659" w:author="Στάθης Καπ" w:date="2023-03-12T20:51:00Z">
        <w:r w:rsidRPr="007E502F">
          <w:rPr>
            <w:highlight w:val="yellow"/>
            <w:lang w:val="el-GR"/>
            <w:rPrChange w:id="6660" w:author="Στάθης Καπ" w:date="2023-03-13T03:27:00Z">
              <w:rPr>
                <w:lang w:val="el-GR"/>
              </w:rPr>
            </w:rPrChange>
          </w:rPr>
          <w:t xml:space="preserve">Όπως αναλύθηκε και στην ενότητα 4.3.1, </w:t>
        </w:r>
      </w:ins>
      <w:ins w:id="6661" w:author="Στάθης Καπ" w:date="2023-03-12T20:52:00Z">
        <w:r w:rsidRPr="007E502F">
          <w:rPr>
            <w:highlight w:val="yellow"/>
            <w:lang w:val="el-GR"/>
            <w:rPrChange w:id="6662" w:author="Στάθης Καπ" w:date="2023-03-13T03:27:00Z">
              <w:rPr>
                <w:lang w:val="el-GR"/>
              </w:rPr>
            </w:rPrChange>
          </w:rPr>
          <w:t xml:space="preserve">σε κάθε υποδιάστημα, </w:t>
        </w:r>
      </w:ins>
      <w:ins w:id="6663" w:author="Στάθης Καπ" w:date="2023-03-12T20:53:00Z">
        <w:r w:rsidRPr="007E502F">
          <w:rPr>
            <w:highlight w:val="yellow"/>
            <w:lang w:val="el-GR"/>
            <w:rPrChange w:id="6664" w:author="Στάθης Καπ" w:date="2023-03-13T03:27:00Z">
              <w:rPr>
                <w:lang w:val="el-GR"/>
              </w:rPr>
            </w:rPrChange>
          </w:rPr>
          <w:t xml:space="preserve">για κάθε διαδρομή θεωρείται ένας τελικός στόχος </w:t>
        </w:r>
        <w:r w:rsidR="002078F5" w:rsidRPr="007E502F">
          <w:rPr>
            <w:highlight w:val="yellow"/>
            <w:lang w:val="el-GR"/>
            <w:rPrChange w:id="6665" w:author="Στάθης Καπ" w:date="2023-03-13T03:27:00Z">
              <w:rPr>
                <w:lang w:val="el-GR"/>
              </w:rPr>
            </w:rPrChange>
          </w:rPr>
          <w:t>που είναι το σταθμισμένο κέντρο της αντί</w:t>
        </w:r>
      </w:ins>
      <w:ins w:id="6666" w:author="Στάθης Καπ" w:date="2023-03-12T20:54:00Z">
        <w:r w:rsidR="002078F5" w:rsidRPr="007E502F">
          <w:rPr>
            <w:highlight w:val="yellow"/>
            <w:lang w:val="el-GR"/>
            <w:rPrChange w:id="6667" w:author="Στάθης Καπ" w:date="2023-03-13T03:27:00Z">
              <w:rPr>
                <w:lang w:val="el-GR"/>
              </w:rPr>
            </w:rPrChange>
          </w:rPr>
          <w:t xml:space="preserve">στοιχης διαδρομής του επόμενου υποδιαστήματος. Στο τελευταίο υποδιάστημα,  ως στόχος για κάθε διαδρομή θεωρείται ο τελικός κόμβος </w:t>
        </w:r>
      </w:ins>
      <w:ins w:id="6668" w:author="Στάθης Καπ" w:date="2023-03-12T20:56:00Z">
        <w:r w:rsidR="002078F5" w:rsidRPr="007E502F">
          <w:rPr>
            <w:highlight w:val="yellow"/>
            <w:lang w:val="el-GR"/>
            <w:rPrChange w:id="6669" w:author="Στάθης Καπ" w:date="2023-03-13T03:27:00Z">
              <w:rPr/>
            </w:rPrChange>
          </w:rPr>
          <w:t>(</w:t>
        </w:r>
        <w:r w:rsidR="002078F5" w:rsidRPr="007E502F">
          <w:rPr>
            <w:highlight w:val="yellow"/>
            <w:rPrChange w:id="6670" w:author="Στάθης Καπ" w:date="2023-03-13T03:27:00Z">
              <w:rPr/>
            </w:rPrChange>
          </w:rPr>
          <w:t>ed</w:t>
        </w:r>
        <w:r w:rsidR="002078F5" w:rsidRPr="007E502F">
          <w:rPr>
            <w:highlight w:val="yellow"/>
            <w:lang w:val="el-GR"/>
            <w:rPrChange w:id="6671" w:author="Στάθης Καπ" w:date="2023-03-13T03:27:00Z">
              <w:rPr/>
            </w:rPrChange>
          </w:rPr>
          <w:t xml:space="preserve">) </w:t>
        </w:r>
      </w:ins>
      <w:ins w:id="6672" w:author="Στάθης Καπ" w:date="2023-03-12T20:54:00Z">
        <w:r w:rsidR="002078F5" w:rsidRPr="007E502F">
          <w:rPr>
            <w:highlight w:val="yellow"/>
            <w:lang w:val="el-GR"/>
            <w:rPrChange w:id="6673" w:author="Στάθης Καπ" w:date="2023-03-13T03:27:00Z">
              <w:rPr>
                <w:lang w:val="el-GR"/>
              </w:rPr>
            </w:rPrChange>
          </w:rPr>
          <w:t>το</w:t>
        </w:r>
      </w:ins>
      <w:ins w:id="6674" w:author="Στάθης Καπ" w:date="2023-03-12T20:55:00Z">
        <w:r w:rsidR="002078F5" w:rsidRPr="007E502F">
          <w:rPr>
            <w:highlight w:val="yellow"/>
            <w:lang w:val="el-GR"/>
            <w:rPrChange w:id="6675" w:author="Στάθης Καπ" w:date="2023-03-13T03:27:00Z">
              <w:rPr>
                <w:lang w:val="el-GR"/>
              </w:rPr>
            </w:rPrChange>
          </w:rPr>
          <w:t xml:space="preserve">υ πρωτότυπου προβλήματος. Έτσι κάθε διαδρομή </w:t>
        </w:r>
      </w:ins>
      <w:ins w:id="6676" w:author="Στάθης Καπ" w:date="2023-03-12T20:56:00Z">
        <w:r w:rsidR="002078F5" w:rsidRPr="007E502F">
          <w:rPr>
            <w:highlight w:val="yellow"/>
            <w:lang w:val="el-GR"/>
            <w:rPrChange w:id="6677" w:author="Στάθης Καπ" w:date="2023-03-13T03:27:00Z">
              <w:rPr>
                <w:lang w:val="el-GR"/>
              </w:rPr>
            </w:rPrChange>
          </w:rPr>
          <w:t xml:space="preserve">του τελευταίου </w:t>
        </w:r>
      </w:ins>
      <w:ins w:id="6678" w:author="Στάθης Καπ" w:date="2023-03-12T20:57:00Z">
        <w:r w:rsidR="002078F5" w:rsidRPr="007E502F">
          <w:rPr>
            <w:highlight w:val="yellow"/>
            <w:lang w:val="el-GR"/>
            <w:rPrChange w:id="6679" w:author="Στάθης Καπ" w:date="2023-03-13T03:27:00Z">
              <w:rPr>
                <w:lang w:val="el-GR"/>
              </w:rPr>
            </w:rPrChange>
          </w:rPr>
          <w:t>υπο</w:t>
        </w:r>
      </w:ins>
      <w:ins w:id="6680" w:author="Στάθης Καπ" w:date="2023-03-12T20:56:00Z">
        <w:r w:rsidR="002078F5" w:rsidRPr="007E502F">
          <w:rPr>
            <w:highlight w:val="yellow"/>
            <w:lang w:val="el-GR"/>
            <w:rPrChange w:id="6681" w:author="Στάθης Καπ" w:date="2023-03-13T03:27:00Z">
              <w:rPr>
                <w:lang w:val="el-GR"/>
              </w:rPr>
            </w:rPrChange>
          </w:rPr>
          <w:t xml:space="preserve">διαστήματος στοχεύει </w:t>
        </w:r>
      </w:ins>
      <w:ins w:id="6682" w:author="Στάθης Καπ" w:date="2023-03-12T20:57:00Z">
        <w:r w:rsidR="002078F5" w:rsidRPr="007E502F">
          <w:rPr>
            <w:highlight w:val="yellow"/>
            <w:lang w:val="el-GR"/>
            <w:rPrChange w:id="6683" w:author="Στάθης Καπ" w:date="2023-03-13T03:27:00Z">
              <w:rPr>
                <w:lang w:val="el-GR"/>
              </w:rPr>
            </w:rPrChange>
          </w:rPr>
          <w:t xml:space="preserve">προς τον κόμβο </w:t>
        </w:r>
        <w:r w:rsidR="002078F5" w:rsidRPr="007E502F">
          <w:rPr>
            <w:highlight w:val="yellow"/>
            <w:rPrChange w:id="6684" w:author="Στάθης Καπ" w:date="2023-03-13T03:27:00Z">
              <w:rPr/>
            </w:rPrChange>
          </w:rPr>
          <w:t>ed</w:t>
        </w:r>
        <w:r w:rsidR="002078F5" w:rsidRPr="007E502F">
          <w:rPr>
            <w:highlight w:val="yellow"/>
            <w:lang w:val="el-GR"/>
            <w:rPrChange w:id="6685" w:author="Στάθης Καπ" w:date="2023-03-13T03:27:00Z">
              <w:rPr/>
            </w:rPrChange>
          </w:rPr>
          <w:t xml:space="preserve"> </w:t>
        </w:r>
        <w:r w:rsidR="002078F5" w:rsidRPr="007E502F">
          <w:rPr>
            <w:highlight w:val="yellow"/>
            <w:lang w:val="el-GR"/>
            <w:rPrChange w:id="6686" w:author="Στάθης Καπ" w:date="2023-03-13T03:27:00Z">
              <w:rPr>
                <w:lang w:val="el-GR"/>
              </w:rPr>
            </w:rPrChange>
          </w:rPr>
          <w:t xml:space="preserve">αλλά δεν καταλήγει σε αυτόν. </w:t>
        </w:r>
      </w:ins>
      <w:ins w:id="6687" w:author="Στάθης Καπ" w:date="2023-03-12T21:12:00Z">
        <w:r w:rsidR="0075206B" w:rsidRPr="007E502F">
          <w:rPr>
            <w:highlight w:val="yellow"/>
            <w:lang w:val="el-GR"/>
            <w:rPrChange w:id="6688" w:author="Στάθης Καπ" w:date="2023-03-13T03:27:00Z">
              <w:rPr>
                <w:lang w:val="el-GR"/>
              </w:rPr>
            </w:rPrChange>
          </w:rPr>
          <w:t>Το ζητούμενο του αλγορίθμου</w:t>
        </w:r>
      </w:ins>
      <w:ins w:id="6689" w:author="Στάθης Καπ" w:date="2023-03-12T21:13:00Z">
        <w:r w:rsidR="0075206B" w:rsidRPr="007E502F">
          <w:rPr>
            <w:highlight w:val="yellow"/>
            <w:lang w:val="el-GR"/>
            <w:rPrChange w:id="6690" w:author="Στάθης Καπ" w:date="2023-03-13T03:27:00Z">
              <w:rPr>
                <w:lang w:val="el-GR"/>
              </w:rPr>
            </w:rPrChange>
          </w:rPr>
          <w:t xml:space="preserve"> </w:t>
        </w:r>
      </w:ins>
      <w:ins w:id="6691" w:author="Στάθης Καπ" w:date="2023-03-12T21:15:00Z">
        <w:r w:rsidR="00F82FB8" w:rsidRPr="007E502F">
          <w:rPr>
            <w:highlight w:val="yellow"/>
            <w:lang w:val="el-GR"/>
            <w:rPrChange w:id="6692" w:author="Στάθης Καπ" w:date="2023-03-13T03:27:00Z">
              <w:rPr>
                <w:lang w:val="el-GR"/>
              </w:rPr>
            </w:rPrChange>
          </w:rPr>
          <w:t xml:space="preserve">για το </w:t>
        </w:r>
        <w:r w:rsidR="00F82FB8" w:rsidRPr="007E502F">
          <w:rPr>
            <w:highlight w:val="yellow"/>
            <w:rPrChange w:id="6693" w:author="Στάθης Καπ" w:date="2023-03-13T03:27:00Z">
              <w:rPr/>
            </w:rPrChange>
          </w:rPr>
          <w:t>TOPTW</w:t>
        </w:r>
        <w:r w:rsidR="00F82FB8" w:rsidRPr="007E502F">
          <w:rPr>
            <w:highlight w:val="yellow"/>
            <w:lang w:val="el-GR"/>
            <w:rPrChange w:id="6694" w:author="Στάθης Καπ" w:date="2023-03-13T03:27:00Z">
              <w:rPr/>
            </w:rPrChange>
          </w:rPr>
          <w:t xml:space="preserve"> </w:t>
        </w:r>
        <w:r w:rsidR="00F82FB8" w:rsidRPr="007E502F">
          <w:rPr>
            <w:highlight w:val="yellow"/>
            <w:lang w:val="el-GR"/>
            <w:rPrChange w:id="6695" w:author="Στάθης Καπ" w:date="2023-03-13T03:27:00Z">
              <w:rPr>
                <w:lang w:val="el-GR"/>
              </w:rPr>
            </w:rPrChange>
          </w:rPr>
          <w:t>που μελετά η παρούσα εργασία,</w:t>
        </w:r>
      </w:ins>
      <w:ins w:id="6696" w:author="Στάθης Καπ" w:date="2023-03-12T21:13:00Z">
        <w:r w:rsidR="0075206B" w:rsidRPr="007E502F">
          <w:rPr>
            <w:highlight w:val="yellow"/>
            <w:lang w:val="el-GR"/>
            <w:rPrChange w:id="6697" w:author="Στάθης Καπ" w:date="2023-03-13T03:27:00Z">
              <w:rPr>
                <w:lang w:val="el-GR"/>
              </w:rPr>
            </w:rPrChange>
          </w:rPr>
          <w:t xml:space="preserve">  </w:t>
        </w:r>
      </w:ins>
      <w:ins w:id="6698" w:author="Στάθης Καπ" w:date="2023-03-12T21:12:00Z">
        <w:r w:rsidR="0075206B" w:rsidRPr="007E502F">
          <w:rPr>
            <w:highlight w:val="yellow"/>
            <w:lang w:val="el-GR"/>
            <w:rPrChange w:id="6699" w:author="Στάθης Καπ" w:date="2023-03-13T03:27:00Z">
              <w:rPr>
                <w:lang w:val="el-GR"/>
              </w:rPr>
            </w:rPrChange>
          </w:rPr>
          <w:t xml:space="preserve">είναι να δημιουργήσει </w:t>
        </w:r>
        <w:r w:rsidR="0075206B" w:rsidRPr="007E502F">
          <w:rPr>
            <w:highlight w:val="yellow"/>
            <w:rPrChange w:id="6700" w:author="Στάθης Καπ" w:date="2023-03-13T03:27:00Z">
              <w:rPr/>
            </w:rPrChange>
          </w:rPr>
          <w:t>m</w:t>
        </w:r>
        <w:r w:rsidR="0075206B" w:rsidRPr="007E502F">
          <w:rPr>
            <w:highlight w:val="yellow"/>
            <w:lang w:val="el-GR"/>
            <w:rPrChange w:id="6701" w:author="Στάθης Καπ" w:date="2023-03-13T03:27:00Z">
              <w:rPr/>
            </w:rPrChange>
          </w:rPr>
          <w:t xml:space="preserve"> </w:t>
        </w:r>
        <w:r w:rsidR="0075206B" w:rsidRPr="007E502F">
          <w:rPr>
            <w:highlight w:val="yellow"/>
            <w:lang w:val="el-GR"/>
            <w:rPrChange w:id="6702" w:author="Στάθης Καπ" w:date="2023-03-13T03:27:00Z">
              <w:rPr>
                <w:lang w:val="el-GR"/>
              </w:rPr>
            </w:rPrChange>
          </w:rPr>
          <w:t xml:space="preserve">ολοκληρωμένες διαδρομές  </w:t>
        </w:r>
      </w:ins>
      <w:ins w:id="6703" w:author="Στάθης Καπ" w:date="2023-03-12T21:13:00Z">
        <w:r w:rsidR="0075206B" w:rsidRPr="007E502F">
          <w:rPr>
            <w:highlight w:val="yellow"/>
            <w:lang w:val="el-GR"/>
            <w:rPrChange w:id="6704" w:author="Στάθης Καπ" w:date="2023-03-13T03:27:00Z">
              <w:rPr>
                <w:lang w:val="el-GR"/>
              </w:rPr>
            </w:rPrChange>
          </w:rPr>
          <w:t>με αρχή και τέλος</w:t>
        </w:r>
      </w:ins>
      <w:ins w:id="6705" w:author="Στάθης Καπ" w:date="2023-03-12T21:17:00Z">
        <w:r w:rsidR="00D242C6" w:rsidRPr="007E502F">
          <w:rPr>
            <w:highlight w:val="yellow"/>
            <w:lang w:val="el-GR"/>
            <w:rPrChange w:id="6706" w:author="Στάθης Καπ" w:date="2023-03-13T03:27:00Z">
              <w:rPr>
                <w:lang w:val="el-GR"/>
              </w:rPr>
            </w:rPrChange>
          </w:rPr>
          <w:t xml:space="preserve"> τους κόμβους </w:t>
        </w:r>
        <w:r w:rsidR="00D242C6" w:rsidRPr="007E502F">
          <w:rPr>
            <w:highlight w:val="yellow"/>
            <w:rPrChange w:id="6707" w:author="Στάθης Καπ" w:date="2023-03-13T03:27:00Z">
              <w:rPr/>
            </w:rPrChange>
          </w:rPr>
          <w:t>sd</w:t>
        </w:r>
        <w:r w:rsidR="00D242C6" w:rsidRPr="007E502F">
          <w:rPr>
            <w:highlight w:val="yellow"/>
            <w:lang w:val="el-GR"/>
            <w:rPrChange w:id="6708" w:author="Στάθης Καπ" w:date="2023-03-13T03:27:00Z">
              <w:rPr/>
            </w:rPrChange>
          </w:rPr>
          <w:t xml:space="preserve"> </w:t>
        </w:r>
        <w:r w:rsidR="00D242C6" w:rsidRPr="007E502F">
          <w:rPr>
            <w:highlight w:val="yellow"/>
            <w:lang w:val="el-GR"/>
            <w:rPrChange w:id="6709" w:author="Στάθης Καπ" w:date="2023-03-13T03:27:00Z">
              <w:rPr>
                <w:lang w:val="el-GR"/>
              </w:rPr>
            </w:rPrChange>
          </w:rPr>
          <w:t xml:space="preserve">και </w:t>
        </w:r>
        <w:r w:rsidR="00D242C6" w:rsidRPr="007E502F">
          <w:rPr>
            <w:highlight w:val="yellow"/>
            <w:rPrChange w:id="6710" w:author="Στάθης Καπ" w:date="2023-03-13T03:27:00Z">
              <w:rPr/>
            </w:rPrChange>
          </w:rPr>
          <w:t>ed</w:t>
        </w:r>
        <w:r w:rsidR="00D242C6" w:rsidRPr="007E502F">
          <w:rPr>
            <w:highlight w:val="yellow"/>
            <w:lang w:val="el-GR"/>
            <w:rPrChange w:id="6711" w:author="Στάθης Καπ" w:date="2023-03-13T03:27:00Z">
              <w:rPr/>
            </w:rPrChange>
          </w:rPr>
          <w:t xml:space="preserve"> </w:t>
        </w:r>
        <w:r w:rsidR="00D242C6" w:rsidRPr="007E502F">
          <w:rPr>
            <w:highlight w:val="yellow"/>
            <w:lang w:val="el-GR"/>
            <w:rPrChange w:id="6712" w:author="Στάθης Καπ" w:date="2023-03-13T03:27:00Z">
              <w:rPr>
                <w:lang w:val="el-GR"/>
              </w:rPr>
            </w:rPrChange>
          </w:rPr>
          <w:t>αντίστοιχα</w:t>
        </w:r>
      </w:ins>
      <w:ins w:id="6713" w:author="Στάθης Καπ" w:date="2023-03-12T21:13:00Z">
        <w:r w:rsidR="0075206B" w:rsidRPr="007E502F">
          <w:rPr>
            <w:highlight w:val="yellow"/>
            <w:lang w:val="el-GR"/>
            <w:rPrChange w:id="6714" w:author="Στάθης Καπ" w:date="2023-03-13T03:27:00Z">
              <w:rPr>
                <w:lang w:val="el-GR"/>
              </w:rPr>
            </w:rPrChange>
          </w:rPr>
          <w:t xml:space="preserve">. Οπότε πρέπει να εξεταστεί εάν </w:t>
        </w:r>
      </w:ins>
      <w:ins w:id="6715" w:author="Στάθης Καπ" w:date="2023-03-12T21:14:00Z">
        <w:r w:rsidR="0075206B" w:rsidRPr="007E502F">
          <w:rPr>
            <w:highlight w:val="yellow"/>
            <w:lang w:val="el-GR"/>
            <w:rPrChange w:id="6716" w:author="Στάθης Καπ" w:date="2023-03-13T03:27:00Z">
              <w:rPr>
                <w:lang w:val="el-GR"/>
              </w:rPr>
            </w:rPrChange>
          </w:rPr>
          <w:t xml:space="preserve">όταν ενωθούν </w:t>
        </w:r>
        <w:r w:rsidR="0075206B" w:rsidRPr="007E502F">
          <w:rPr>
            <w:highlight w:val="yellow"/>
            <w:lang w:val="el-GR"/>
            <w:rPrChange w:id="6717" w:author="Στάθης Καπ" w:date="2023-03-13T03:27:00Z">
              <w:rPr>
                <w:lang w:val="el-GR"/>
              </w:rPr>
            </w:rPrChange>
          </w:rPr>
          <w:lastRenderedPageBreak/>
          <w:t xml:space="preserve">οι διαδρομές των υποδιαστημάτων μεταξύ τους (οι πρώτες διαδρομές μεταξύ </w:t>
        </w:r>
      </w:ins>
      <w:ins w:id="6718" w:author="Στάθης Καπ" w:date="2023-03-12T21:17:00Z">
        <w:r w:rsidR="00D242C6" w:rsidRPr="007E502F">
          <w:rPr>
            <w:highlight w:val="yellow"/>
            <w:lang w:val="el-GR"/>
            <w:rPrChange w:id="6719" w:author="Στάθης Καπ" w:date="2023-03-13T03:27:00Z">
              <w:rPr>
                <w:lang w:val="el-GR"/>
              </w:rPr>
            </w:rPrChange>
          </w:rPr>
          <w:t>τους</w:t>
        </w:r>
      </w:ins>
      <w:ins w:id="6720" w:author="Στάθης Καπ" w:date="2023-03-12T21:14:00Z">
        <w:r w:rsidR="0075206B" w:rsidRPr="007E502F">
          <w:rPr>
            <w:highlight w:val="yellow"/>
            <w:lang w:val="el-GR"/>
            <w:rPrChange w:id="6721" w:author="Στάθης Καπ" w:date="2023-03-13T03:27:00Z">
              <w:rPr>
                <w:lang w:val="el-GR"/>
              </w:rPr>
            </w:rPrChange>
          </w:rPr>
          <w:t xml:space="preserve">, οι δεύτερες μεταξύ </w:t>
        </w:r>
      </w:ins>
      <w:ins w:id="6722" w:author="Στάθης Καπ" w:date="2023-03-12T21:17:00Z">
        <w:r w:rsidR="00D242C6" w:rsidRPr="007E502F">
          <w:rPr>
            <w:highlight w:val="yellow"/>
            <w:lang w:val="el-GR"/>
            <w:rPrChange w:id="6723" w:author="Στάθης Καπ" w:date="2023-03-13T03:27:00Z">
              <w:rPr>
                <w:lang w:val="el-GR"/>
              </w:rPr>
            </w:rPrChange>
          </w:rPr>
          <w:t>τους</w:t>
        </w:r>
      </w:ins>
      <w:ins w:id="6724" w:author="Στάθης Καπ" w:date="2023-03-12T21:14:00Z">
        <w:r w:rsidR="0075206B" w:rsidRPr="007E502F">
          <w:rPr>
            <w:highlight w:val="yellow"/>
            <w:lang w:val="el-GR"/>
            <w:rPrChange w:id="6725" w:author="Στάθης Καπ" w:date="2023-03-13T03:27:00Z">
              <w:rPr>
                <w:lang w:val="el-GR"/>
              </w:rPr>
            </w:rPrChange>
          </w:rPr>
          <w:t xml:space="preserve"> κ.ο.κ.), και προστεθεί και </w:t>
        </w:r>
      </w:ins>
      <w:ins w:id="6726" w:author="Στάθης Καπ" w:date="2023-03-12T21:17:00Z">
        <w:r w:rsidR="00D242C6" w:rsidRPr="007E502F">
          <w:rPr>
            <w:highlight w:val="yellow"/>
            <w:lang w:val="el-GR"/>
            <w:rPrChange w:id="6727" w:author="Στάθης Καπ" w:date="2023-03-13T03:27:00Z">
              <w:rPr>
                <w:lang w:val="el-GR"/>
              </w:rPr>
            </w:rPrChange>
          </w:rPr>
          <w:t xml:space="preserve">ο </w:t>
        </w:r>
      </w:ins>
      <w:ins w:id="6728" w:author="Στάθης Καπ" w:date="2023-03-12T21:14:00Z">
        <w:r w:rsidR="0075206B" w:rsidRPr="007E502F">
          <w:rPr>
            <w:highlight w:val="yellow"/>
            <w:lang w:val="el-GR"/>
            <w:rPrChange w:id="6729" w:author="Στάθης Καπ" w:date="2023-03-13T03:27:00Z">
              <w:rPr>
                <w:lang w:val="el-GR"/>
              </w:rPr>
            </w:rPrChange>
          </w:rPr>
          <w:t xml:space="preserve">τελικός κόμβος </w:t>
        </w:r>
        <w:r w:rsidR="0075206B" w:rsidRPr="007E502F">
          <w:rPr>
            <w:highlight w:val="yellow"/>
            <w:rPrChange w:id="6730" w:author="Στάθης Καπ" w:date="2023-03-13T03:27:00Z">
              <w:rPr/>
            </w:rPrChange>
          </w:rPr>
          <w:t>ed</w:t>
        </w:r>
        <w:r w:rsidR="0075206B" w:rsidRPr="007E502F">
          <w:rPr>
            <w:highlight w:val="yellow"/>
            <w:lang w:val="el-GR"/>
            <w:rPrChange w:id="6731" w:author="Στάθης Καπ" w:date="2023-03-13T03:27:00Z">
              <w:rPr/>
            </w:rPrChange>
          </w:rPr>
          <w:t xml:space="preserve"> </w:t>
        </w:r>
        <w:r w:rsidR="0075206B" w:rsidRPr="007E502F">
          <w:rPr>
            <w:highlight w:val="yellow"/>
            <w:lang w:val="el-GR"/>
            <w:rPrChange w:id="6732" w:author="Στάθης Καπ" w:date="2023-03-13T03:27:00Z">
              <w:rPr>
                <w:lang w:val="el-GR"/>
              </w:rPr>
            </w:rPrChange>
          </w:rPr>
          <w:t>σε κάθε διαδρομή,</w:t>
        </w:r>
      </w:ins>
      <w:ins w:id="6733" w:author="Στάθης Καπ" w:date="2023-03-12T21:15:00Z">
        <w:r w:rsidR="0075206B" w:rsidRPr="007E502F">
          <w:rPr>
            <w:highlight w:val="yellow"/>
            <w:lang w:val="el-GR"/>
            <w:rPrChange w:id="6734" w:author="Στάθης Καπ" w:date="2023-03-13T03:27:00Z">
              <w:rPr>
                <w:lang w:val="el-GR"/>
              </w:rPr>
            </w:rPrChange>
          </w:rPr>
          <w:t xml:space="preserve"> ότι</w:t>
        </w:r>
      </w:ins>
      <w:ins w:id="6735" w:author="Στάθης Καπ" w:date="2023-03-12T21:14:00Z">
        <w:r w:rsidR="0075206B" w:rsidRPr="007E502F">
          <w:rPr>
            <w:highlight w:val="yellow"/>
            <w:lang w:val="el-GR"/>
            <w:rPrChange w:id="6736" w:author="Στάθης Καπ" w:date="2023-03-13T03:27:00Z">
              <w:rPr>
                <w:lang w:val="el-GR"/>
              </w:rPr>
            </w:rPrChange>
          </w:rPr>
          <w:t xml:space="preserve"> οι διαδρομές θα παραμείνουν έγκυρες. </w:t>
        </w:r>
      </w:ins>
      <w:ins w:id="6737" w:author="Στάθης Καπ" w:date="2023-03-12T21:17:00Z">
        <w:r w:rsidR="00D242C6" w:rsidRPr="007E502F">
          <w:rPr>
            <w:highlight w:val="yellow"/>
            <w:lang w:val="el-GR"/>
            <w:rPrChange w:id="6738" w:author="Στάθης Καπ" w:date="2023-03-13T03:27:00Z">
              <w:rPr>
                <w:lang w:val="el-GR"/>
              </w:rPr>
            </w:rPrChange>
          </w:rPr>
          <w:t>Επειδή η κάθε διαδρομή ενός υποδιαστήματος</w:t>
        </w:r>
      </w:ins>
      <w:ins w:id="6739" w:author="Στάθης Καπ" w:date="2023-03-12T21:18:00Z">
        <w:r w:rsidR="00D242C6" w:rsidRPr="007E502F">
          <w:rPr>
            <w:highlight w:val="yellow"/>
            <w:lang w:val="el-GR"/>
            <w:rPrChange w:id="6740" w:author="Στάθης Καπ" w:date="2023-03-13T03:27:00Z">
              <w:rPr>
                <w:lang w:val="el-GR"/>
              </w:rPr>
            </w:rPrChange>
          </w:rPr>
          <w:t xml:space="preserve"> </w:t>
        </w:r>
      </w:ins>
      <w:ins w:id="6741" w:author="Στάθης Καπ" w:date="2023-03-12T21:17:00Z">
        <w:r w:rsidR="00D242C6" w:rsidRPr="007E502F">
          <w:rPr>
            <w:highlight w:val="yellow"/>
            <w:lang w:val="el-GR"/>
            <w:rPrChange w:id="6742" w:author="Στάθης Καπ" w:date="2023-03-13T03:27:00Z">
              <w:rPr/>
            </w:rPrChange>
          </w:rPr>
          <w:t xml:space="preserve"> </w:t>
        </w:r>
        <w:r w:rsidR="00D242C6" w:rsidRPr="007E502F">
          <w:rPr>
            <w:highlight w:val="yellow"/>
            <w:lang w:val="el-GR"/>
            <w:rPrChange w:id="6743" w:author="Στάθης Καπ" w:date="2023-03-13T03:27:00Z">
              <w:rPr>
                <w:lang w:val="el-GR"/>
              </w:rPr>
            </w:rPrChange>
          </w:rPr>
          <w:t xml:space="preserve">έχει </w:t>
        </w:r>
      </w:ins>
      <w:ins w:id="6744" w:author="Στάθης Καπ" w:date="2023-03-12T21:18:00Z">
        <w:r w:rsidR="00D242C6" w:rsidRPr="007E502F">
          <w:rPr>
            <w:highlight w:val="yellow"/>
            <w:lang w:val="el-GR"/>
            <w:rPrChange w:id="6745" w:author="Στάθης Καπ" w:date="2023-03-13T03:27:00Z">
              <w:rPr>
                <w:lang w:val="el-GR"/>
              </w:rPr>
            </w:rPrChange>
          </w:rPr>
          <w:t xml:space="preserve">τροποποιηθεί πριν την φάση της κατασκευής έτσι ώστε να είναι </w:t>
        </w:r>
      </w:ins>
      <w:ins w:id="6746" w:author="Στάθης Καπ" w:date="2023-03-12T21:19:00Z">
        <w:r w:rsidR="00D242C6" w:rsidRPr="007E502F">
          <w:rPr>
            <w:highlight w:val="yellow"/>
            <w:lang w:val="el-GR"/>
            <w:rPrChange w:id="6747" w:author="Στάθης Καπ" w:date="2023-03-13T03:27:00Z">
              <w:rPr>
                <w:lang w:val="el-GR"/>
              </w:rPr>
            </w:rPrChange>
          </w:rPr>
          <w:t>συμβατή</w:t>
        </w:r>
      </w:ins>
      <w:ins w:id="6748" w:author="Στάθης Καπ" w:date="2023-03-12T21:18:00Z">
        <w:r w:rsidR="00D242C6" w:rsidRPr="007E502F">
          <w:rPr>
            <w:highlight w:val="yellow"/>
            <w:lang w:val="el-GR"/>
            <w:rPrChange w:id="6749" w:author="Στάθης Καπ" w:date="2023-03-13T03:27:00Z">
              <w:rPr>
                <w:lang w:val="el-GR"/>
              </w:rPr>
            </w:rPrChange>
          </w:rPr>
          <w:t xml:space="preserve"> με την αντίστοιχη διαδρομή του προηγούμενου υποδιαστήματος, </w:t>
        </w:r>
      </w:ins>
      <w:ins w:id="6750" w:author="Στάθης Καπ" w:date="2023-03-12T21:19:00Z">
        <w:r w:rsidR="00D242C6" w:rsidRPr="007E502F">
          <w:rPr>
            <w:highlight w:val="yellow"/>
            <w:lang w:val="el-GR"/>
            <w:rPrChange w:id="6751" w:author="Στάθης Καπ" w:date="2023-03-13T03:27:00Z">
              <w:rPr>
                <w:lang w:val="el-GR"/>
              </w:rPr>
            </w:rPrChange>
          </w:rPr>
          <w:t xml:space="preserve">η ενοποίηση των διαδρομών δεν θα προκαλέσει κάποιο πρόβλημα στους χρονικούς </w:t>
        </w:r>
      </w:ins>
      <w:ins w:id="6752" w:author="Στάθης Καπ" w:date="2023-03-12T21:41:00Z">
        <w:r w:rsidR="00D3106C" w:rsidRPr="007E502F">
          <w:rPr>
            <w:highlight w:val="yellow"/>
            <w:lang w:val="el-GR"/>
            <w:rPrChange w:id="6753" w:author="Στάθης Καπ" w:date="2023-03-13T03:27:00Z">
              <w:rPr>
                <w:lang w:val="el-GR"/>
              </w:rPr>
            </w:rPrChange>
          </w:rPr>
          <w:t xml:space="preserve">τους </w:t>
        </w:r>
      </w:ins>
      <w:ins w:id="6754" w:author="Στάθης Καπ" w:date="2023-03-12T21:19:00Z">
        <w:r w:rsidR="00D242C6" w:rsidRPr="007E502F">
          <w:rPr>
            <w:highlight w:val="yellow"/>
            <w:lang w:val="el-GR"/>
            <w:rPrChange w:id="6755" w:author="Στάθης Καπ" w:date="2023-03-13T03:27:00Z">
              <w:rPr>
                <w:lang w:val="el-GR"/>
              </w:rPr>
            </w:rPrChange>
          </w:rPr>
          <w:t>περιορισμούς</w:t>
        </w:r>
      </w:ins>
      <w:ins w:id="6756" w:author="Στάθης Καπ" w:date="2023-03-12T21:41:00Z">
        <w:r w:rsidR="00D3106C" w:rsidRPr="007E502F">
          <w:rPr>
            <w:highlight w:val="yellow"/>
            <w:lang w:val="el-GR"/>
            <w:rPrChange w:id="6757" w:author="Στάθης Καπ" w:date="2023-03-13T03:27:00Z">
              <w:rPr>
                <w:lang w:val="el-GR"/>
              </w:rPr>
            </w:rPrChange>
          </w:rPr>
          <w:t xml:space="preserve"> </w:t>
        </w:r>
      </w:ins>
      <w:ins w:id="6758" w:author="Στάθης Καπ" w:date="2023-03-12T21:19:00Z">
        <w:r w:rsidR="00D242C6" w:rsidRPr="007E502F">
          <w:rPr>
            <w:highlight w:val="yellow"/>
            <w:lang w:val="el-GR"/>
            <w:rPrChange w:id="6759" w:author="Στάθης Καπ" w:date="2023-03-13T03:27:00Z">
              <w:rPr>
                <w:lang w:val="el-GR"/>
              </w:rPr>
            </w:rPrChange>
          </w:rPr>
          <w:t>.</w:t>
        </w:r>
      </w:ins>
      <w:ins w:id="6760" w:author="Στάθης Καπ" w:date="2023-03-12T21:20:00Z">
        <w:r w:rsidR="00D242C6" w:rsidRPr="007E502F">
          <w:rPr>
            <w:highlight w:val="yellow"/>
            <w:lang w:val="el-GR"/>
            <w:rPrChange w:id="6761" w:author="Στάθης Καπ" w:date="2023-03-13T03:27:00Z">
              <w:rPr>
                <w:lang w:val="el-GR"/>
              </w:rPr>
            </w:rPrChange>
          </w:rPr>
          <w:t xml:space="preserve"> </w:t>
        </w:r>
      </w:ins>
      <w:ins w:id="6762" w:author="Στάθης Καπ" w:date="2023-03-12T21:41:00Z">
        <w:r w:rsidR="00D3106C" w:rsidRPr="007E502F">
          <w:rPr>
            <w:highlight w:val="yellow"/>
            <w:lang w:val="el-GR"/>
            <w:rPrChange w:id="6763" w:author="Στάθης Καπ" w:date="2023-03-13T03:27:00Z">
              <w:rPr>
                <w:lang w:val="el-GR"/>
              </w:rPr>
            </w:rPrChange>
          </w:rPr>
          <w:t xml:space="preserve">Όμως η </w:t>
        </w:r>
      </w:ins>
      <w:ins w:id="6764" w:author="Στάθης Καπ" w:date="2023-03-12T21:42:00Z">
        <w:r w:rsidR="00D3106C" w:rsidRPr="007E502F">
          <w:rPr>
            <w:highlight w:val="yellow"/>
            <w:lang w:val="el-GR"/>
            <w:rPrChange w:id="6765" w:author="Στάθης Καπ" w:date="2023-03-13T03:27:00Z">
              <w:rPr>
                <w:lang w:val="el-GR"/>
              </w:rPr>
            </w:rPrChange>
          </w:rPr>
          <w:t xml:space="preserve">αναγκαστική </w:t>
        </w:r>
      </w:ins>
      <w:ins w:id="6766" w:author="Στάθης Καπ" w:date="2023-03-12T21:41:00Z">
        <w:r w:rsidR="00D3106C" w:rsidRPr="007E502F">
          <w:rPr>
            <w:highlight w:val="yellow"/>
            <w:lang w:val="el-GR"/>
            <w:rPrChange w:id="6767" w:author="Στάθης Καπ" w:date="2023-03-13T03:27:00Z">
              <w:rPr>
                <w:lang w:val="el-GR"/>
              </w:rPr>
            </w:rPrChange>
          </w:rPr>
          <w:t xml:space="preserve">εισαγωγή του </w:t>
        </w:r>
        <w:r w:rsidR="00D3106C" w:rsidRPr="007E502F">
          <w:rPr>
            <w:highlight w:val="yellow"/>
            <w:rPrChange w:id="6768" w:author="Στάθης Καπ" w:date="2023-03-13T03:27:00Z">
              <w:rPr/>
            </w:rPrChange>
          </w:rPr>
          <w:t>ed</w:t>
        </w:r>
        <w:r w:rsidR="00D3106C" w:rsidRPr="007E502F">
          <w:rPr>
            <w:highlight w:val="yellow"/>
            <w:lang w:val="el-GR"/>
            <w:rPrChange w:id="6769" w:author="Στάθης Καπ" w:date="2023-03-13T03:27:00Z">
              <w:rPr/>
            </w:rPrChange>
          </w:rPr>
          <w:t xml:space="preserve"> </w:t>
        </w:r>
        <w:r w:rsidR="00D3106C" w:rsidRPr="007E502F">
          <w:rPr>
            <w:highlight w:val="yellow"/>
            <w:lang w:val="el-GR"/>
            <w:rPrChange w:id="6770" w:author="Στάθης Καπ" w:date="2023-03-13T03:27:00Z">
              <w:rPr>
                <w:lang w:val="el-GR"/>
              </w:rPr>
            </w:rPrChange>
          </w:rPr>
          <w:t>στο τέλος των δ</w:t>
        </w:r>
      </w:ins>
      <w:ins w:id="6771" w:author="Στάθης Καπ" w:date="2023-03-12T21:42:00Z">
        <w:r w:rsidR="00D3106C" w:rsidRPr="007E502F">
          <w:rPr>
            <w:highlight w:val="yellow"/>
            <w:lang w:val="el-GR"/>
            <w:rPrChange w:id="6772" w:author="Στάθης Καπ" w:date="2023-03-13T03:27:00Z">
              <w:rPr>
                <w:lang w:val="el-GR"/>
              </w:rPr>
            </w:rPrChange>
          </w:rPr>
          <w:t>ιαδρομών</w:t>
        </w:r>
      </w:ins>
      <w:ins w:id="6773" w:author="Στάθης Καπ" w:date="2023-03-12T21:20:00Z">
        <w:r w:rsidR="00430B7D" w:rsidRPr="007E502F">
          <w:rPr>
            <w:highlight w:val="yellow"/>
            <w:lang w:val="el-GR"/>
            <w:rPrChange w:id="6774" w:author="Στάθης Καπ" w:date="2023-03-13T03:27:00Z">
              <w:rPr>
                <w:lang w:val="el-GR"/>
              </w:rPr>
            </w:rPrChange>
          </w:rPr>
          <w:t xml:space="preserve"> </w:t>
        </w:r>
      </w:ins>
      <w:ins w:id="6775" w:author="Στάθης Καπ" w:date="2023-03-12T21:43:00Z">
        <w:r w:rsidR="00D3106C" w:rsidRPr="007E502F">
          <w:rPr>
            <w:highlight w:val="yellow"/>
            <w:lang w:val="el-GR"/>
            <w:rPrChange w:id="6776" w:author="Στάθης Καπ" w:date="2023-03-13T03:27:00Z">
              <w:rPr>
                <w:lang w:val="el-GR"/>
              </w:rPr>
            </w:rPrChange>
          </w:rPr>
          <w:t xml:space="preserve">μπορεί να προκαλέσει </w:t>
        </w:r>
      </w:ins>
      <w:ins w:id="6777" w:author="Στάθης Καπ" w:date="2023-03-12T23:48:00Z">
        <w:r w:rsidR="00D026A0" w:rsidRPr="007E502F">
          <w:rPr>
            <w:highlight w:val="yellow"/>
            <w:lang w:val="el-GR"/>
            <w:rPrChange w:id="6778" w:author="Στάθης Καπ" w:date="2023-03-13T03:27:00Z">
              <w:rPr>
                <w:lang w:val="el-GR"/>
              </w:rPr>
            </w:rPrChange>
          </w:rPr>
          <w:t>κάποια</w:t>
        </w:r>
      </w:ins>
      <w:ins w:id="6779" w:author="Στάθης Καπ" w:date="2023-03-12T21:43:00Z">
        <w:r w:rsidR="00D3106C" w:rsidRPr="007E502F">
          <w:rPr>
            <w:highlight w:val="yellow"/>
            <w:lang w:val="el-GR"/>
            <w:rPrChange w:id="6780" w:author="Στάθης Καπ" w:date="2023-03-13T03:27:00Z">
              <w:rPr>
                <w:lang w:val="el-GR"/>
              </w:rPr>
            </w:rPrChange>
          </w:rPr>
          <w:t xml:space="preserve"> διαδρομή να υπερβεί το χρονικό της απόθεμα.</w:t>
        </w:r>
      </w:ins>
    </w:p>
    <w:p w14:paraId="53A971E5" w14:textId="1523A411" w:rsidR="00D3106C" w:rsidRPr="007E502F" w:rsidRDefault="00D3106C" w:rsidP="00953699">
      <w:pPr>
        <w:ind w:firstLine="720"/>
        <w:rPr>
          <w:ins w:id="6781" w:author="Στάθης Καπ" w:date="2023-03-12T22:07:00Z"/>
          <w:rFonts w:eastAsiaTheme="minorEastAsia"/>
          <w:i/>
          <w:highlight w:val="yellow"/>
          <w:lang w:val="el-GR"/>
          <w:rPrChange w:id="6782" w:author="Στάθης Καπ" w:date="2023-03-13T03:27:00Z">
            <w:rPr>
              <w:ins w:id="6783" w:author="Στάθης Καπ" w:date="2023-03-12T22:07:00Z"/>
              <w:rFonts w:eastAsiaTheme="minorEastAsia"/>
              <w:lang w:val="el-GR"/>
            </w:rPr>
          </w:rPrChange>
        </w:rPr>
        <w:pPrChange w:id="6784" w:author="Στάθης Καπ" w:date="2023-03-13T04:24:00Z">
          <w:pPr/>
        </w:pPrChange>
      </w:pPr>
      <w:ins w:id="6785" w:author="Στάθης Καπ" w:date="2023-03-12T21:43:00Z">
        <w:r w:rsidRPr="007E502F">
          <w:rPr>
            <w:highlight w:val="yellow"/>
            <w:lang w:val="el-GR"/>
            <w:rPrChange w:id="6786" w:author="Στάθης Καπ" w:date="2023-03-13T03:27:00Z">
              <w:rPr>
                <w:lang w:val="el-GR"/>
              </w:rPr>
            </w:rPrChange>
          </w:rPr>
          <w:t xml:space="preserve">Για παράδειγμα, έστω ένα πρόβλημα </w:t>
        </w:r>
        <w:r w:rsidRPr="007E502F">
          <w:rPr>
            <w:highlight w:val="yellow"/>
            <w:rPrChange w:id="6787" w:author="Στάθης Καπ" w:date="2023-03-13T03:27:00Z">
              <w:rPr/>
            </w:rPrChange>
          </w:rPr>
          <w:t>TOPTW</w:t>
        </w:r>
      </w:ins>
      <w:ins w:id="6788" w:author="Στάθης Καπ" w:date="2023-03-12T22:07:00Z">
        <w:r w:rsidR="00B90EEE" w:rsidRPr="007E502F">
          <w:rPr>
            <w:highlight w:val="yellow"/>
            <w:lang w:val="el-GR"/>
            <w:rPrChange w:id="6789" w:author="Στάθης Καπ" w:date="2023-03-13T03:27:00Z">
              <w:rPr>
                <w:lang w:val="el-GR"/>
              </w:rPr>
            </w:rPrChange>
          </w:rPr>
          <w:t xml:space="preserve"> με χρονικό </w:t>
        </w:r>
      </w:ins>
      <w:ins w:id="6790" w:author="Στάθης Καπ" w:date="2023-03-12T22:08:00Z">
        <w:r w:rsidR="00B90EEE" w:rsidRPr="007E502F">
          <w:rPr>
            <w:highlight w:val="yellow"/>
            <w:lang w:val="el-GR"/>
            <w:rPrChange w:id="6791" w:author="Στάθης Καπ" w:date="2023-03-13T03:27:00Z">
              <w:rPr>
                <w:lang w:val="el-GR"/>
              </w:rPr>
            </w:rPrChange>
          </w:rPr>
          <w:t>παράθυρο</w:t>
        </w:r>
      </w:ins>
      <w:ins w:id="6792" w:author="Στάθης Καπ" w:date="2023-03-12T22:07:00Z">
        <w:r w:rsidR="00B90EEE" w:rsidRPr="007E502F">
          <w:rPr>
            <w:highlight w:val="yellow"/>
            <w:lang w:val="el-GR"/>
            <w:rPrChange w:id="6793" w:author="Στάθης Καπ" w:date="2023-03-13T03:27:00Z">
              <w:rPr>
                <w:lang w:val="el-GR"/>
              </w:rPr>
            </w:rPrChange>
          </w:rPr>
          <w:t xml:space="preserve"> </w:t>
        </w:r>
      </w:ins>
      <m:oMath>
        <m:r>
          <w:ins w:id="6794" w:author="Στάθης Καπ" w:date="2023-03-12T22:07:00Z">
            <w:rPr>
              <w:rFonts w:ascii="Cambria Math" w:hAnsi="Cambria Math"/>
              <w:highlight w:val="yellow"/>
              <w:lang w:val="el-GR"/>
              <w:rPrChange w:id="6795" w:author="Στάθης Καπ" w:date="2023-03-13T03:27:00Z">
                <w:rPr>
                  <w:rFonts w:ascii="Cambria Math" w:hAnsi="Cambria Math"/>
                  <w:lang w:val="el-GR"/>
                </w:rPr>
              </w:rPrChange>
            </w:rPr>
            <m:t>timeBudget=</m:t>
          </w:ins>
        </m:r>
        <m:r>
          <w:ins w:id="6796" w:author="Στάθης Καπ" w:date="2023-03-12T22:08:00Z">
            <w:rPr>
              <w:rFonts w:ascii="Cambria Math" w:hAnsi="Cambria Math"/>
              <w:highlight w:val="yellow"/>
              <w:lang w:val="el-GR"/>
              <w:rPrChange w:id="6797" w:author="Στάθης Καπ" w:date="2023-03-13T03:27:00Z">
                <w:rPr>
                  <w:rFonts w:ascii="Cambria Math" w:hAnsi="Cambria Math"/>
                </w:rPr>
              </w:rPrChange>
            </w:rPr>
            <m:t>[0</m:t>
          </w:ins>
        </m:r>
        <m:r>
          <w:ins w:id="6798" w:author="Στάθης Καπ" w:date="2023-03-12T22:08:00Z">
            <w:rPr>
              <w:rFonts w:ascii="Cambria Math" w:hAnsi="Cambria Math"/>
              <w:highlight w:val="yellow"/>
              <w:lang w:val="el-GR"/>
              <w:rPrChange w:id="6799" w:author="Στάθης Καπ" w:date="2023-03-13T03:27:00Z">
                <w:rPr>
                  <w:rFonts w:ascii="Cambria Math" w:hAnsi="Cambria Math"/>
                  <w:lang w:val="el-GR"/>
                </w:rPr>
              </w:rPrChange>
            </w:rPr>
            <m:t>-</m:t>
          </w:ins>
        </m:r>
        <m:r>
          <w:ins w:id="6800" w:author="Στάθης Καπ" w:date="2023-03-12T22:07:00Z">
            <w:rPr>
              <w:rFonts w:ascii="Cambria Math" w:hAnsi="Cambria Math"/>
              <w:highlight w:val="yellow"/>
              <w:lang w:val="el-GR"/>
              <w:rPrChange w:id="6801" w:author="Στάθης Καπ" w:date="2023-03-13T03:27:00Z">
                <w:rPr>
                  <w:rFonts w:ascii="Cambria Math" w:hAnsi="Cambria Math"/>
                  <w:lang w:val="el-GR"/>
                </w:rPr>
              </w:rPrChange>
            </w:rPr>
            <m:t>1000</m:t>
          </w:ins>
        </m:r>
        <m:r>
          <w:ins w:id="6802" w:author="Στάθης Καπ" w:date="2023-03-12T22:08:00Z">
            <w:rPr>
              <w:rFonts w:ascii="Cambria Math" w:eastAsiaTheme="minorEastAsia" w:hAnsi="Cambria Math"/>
              <w:highlight w:val="yellow"/>
              <w:lang w:val="el-GR"/>
              <w:rPrChange w:id="6803" w:author="Στάθης Καπ" w:date="2023-03-13T03:27:00Z">
                <w:rPr>
                  <w:rFonts w:ascii="Cambria Math" w:eastAsiaTheme="minorEastAsia" w:hAnsi="Cambria Math"/>
                  <w:lang w:val="el-GR"/>
                </w:rPr>
              </w:rPrChange>
            </w:rPr>
            <m:t>]</m:t>
          </w:ins>
        </m:r>
      </m:oMath>
      <w:ins w:id="6804" w:author="Στάθης Καπ" w:date="2023-03-12T21:43:00Z">
        <w:r w:rsidRPr="007E502F">
          <w:rPr>
            <w:highlight w:val="yellow"/>
            <w:lang w:val="el-GR"/>
            <w:rPrChange w:id="6805" w:author="Στάθης Καπ" w:date="2023-03-13T03:27:00Z">
              <w:rPr/>
            </w:rPrChange>
          </w:rPr>
          <w:t xml:space="preserve">, </w:t>
        </w:r>
        <w:r w:rsidRPr="007E502F">
          <w:rPr>
            <w:highlight w:val="yellow"/>
            <w:lang w:val="el-GR"/>
            <w:rPrChange w:id="6806" w:author="Στάθης Καπ" w:date="2023-03-13T03:27:00Z">
              <w:rPr>
                <w:lang w:val="el-GR"/>
              </w:rPr>
            </w:rPrChange>
          </w:rPr>
          <w:t>χωρι</w:t>
        </w:r>
      </w:ins>
      <w:ins w:id="6807" w:author="Στάθης Καπ" w:date="2023-03-12T21:44:00Z">
        <w:r w:rsidRPr="007E502F">
          <w:rPr>
            <w:highlight w:val="yellow"/>
            <w:lang w:val="el-GR"/>
            <w:rPrChange w:id="6808" w:author="Στάθης Καπ" w:date="2023-03-13T03:27:00Z">
              <w:rPr>
                <w:lang w:val="el-GR"/>
              </w:rPr>
            </w:rPrChange>
          </w:rPr>
          <w:t xml:space="preserve">σμένο σε δύο υποπροβλήματα </w:t>
        </w:r>
      </w:ins>
      <m:oMath>
        <m:r>
          <w:ins w:id="6809" w:author="Στάθης Καπ" w:date="2023-03-12T21:44:00Z">
            <w:rPr>
              <w:rFonts w:ascii="Cambria Math" w:hAnsi="Cambria Math"/>
              <w:highlight w:val="yellow"/>
              <w:lang w:val="el-GR"/>
              <w:rPrChange w:id="6810" w:author="Στάθης Καπ" w:date="2023-03-13T03:27:00Z">
                <w:rPr>
                  <w:rFonts w:ascii="Cambria Math" w:hAnsi="Cambria Math"/>
                  <w:lang w:val="el-GR"/>
                </w:rPr>
              </w:rPrChange>
            </w:rPr>
            <m:t>topt</m:t>
          </w:ins>
        </m:r>
        <m:sSub>
          <m:sSubPr>
            <m:ctrlPr>
              <w:ins w:id="6811" w:author="Στάθης Καπ" w:date="2023-03-12T21:44:00Z">
                <w:rPr>
                  <w:rFonts w:ascii="Cambria Math" w:hAnsi="Cambria Math"/>
                  <w:i/>
                  <w:highlight w:val="yellow"/>
                  <w:lang w:val="el-GR"/>
                  <w:rPrChange w:id="6812" w:author="Στάθης Καπ" w:date="2023-03-13T03:27:00Z">
                    <w:rPr>
                      <w:rFonts w:ascii="Cambria Math" w:hAnsi="Cambria Math"/>
                      <w:i/>
                      <w:lang w:val="el-GR"/>
                    </w:rPr>
                  </w:rPrChange>
                </w:rPr>
              </w:ins>
            </m:ctrlPr>
          </m:sSubPr>
          <m:e>
            <m:r>
              <w:ins w:id="6813" w:author="Στάθης Καπ" w:date="2023-03-12T21:44:00Z">
                <w:rPr>
                  <w:rFonts w:ascii="Cambria Math" w:hAnsi="Cambria Math"/>
                  <w:highlight w:val="yellow"/>
                  <w:lang w:val="el-GR"/>
                  <w:rPrChange w:id="6814" w:author="Στάθης Καπ" w:date="2023-03-13T03:27:00Z">
                    <w:rPr>
                      <w:rFonts w:ascii="Cambria Math" w:hAnsi="Cambria Math"/>
                      <w:lang w:val="el-GR"/>
                    </w:rPr>
                  </w:rPrChange>
                </w:rPr>
                <m:t>w</m:t>
              </w:ins>
            </m:r>
          </m:e>
          <m:sub>
            <m:r>
              <w:ins w:id="6815" w:author="Στάθης Καπ" w:date="2023-03-12T21:44:00Z">
                <w:rPr>
                  <w:rFonts w:ascii="Cambria Math" w:hAnsi="Cambria Math"/>
                  <w:highlight w:val="yellow"/>
                  <w:lang w:val="el-GR"/>
                  <w:rPrChange w:id="6816" w:author="Στάθης Καπ" w:date="2023-03-13T03:27:00Z">
                    <w:rPr>
                      <w:rFonts w:ascii="Cambria Math" w:hAnsi="Cambria Math"/>
                      <w:lang w:val="el-GR"/>
                    </w:rPr>
                  </w:rPrChange>
                </w:rPr>
                <m:t>a</m:t>
              </w:ins>
            </m:r>
          </m:sub>
        </m:sSub>
      </m:oMath>
      <w:ins w:id="6817" w:author="Στάθης Καπ" w:date="2023-03-12T21:44:00Z">
        <w:r w:rsidRPr="007E502F">
          <w:rPr>
            <w:rFonts w:eastAsiaTheme="minorEastAsia"/>
            <w:highlight w:val="yellow"/>
            <w:lang w:val="el-GR"/>
            <w:rPrChange w:id="6818" w:author="Στάθης Καπ" w:date="2023-03-13T03:27:00Z">
              <w:rPr>
                <w:rFonts w:eastAsiaTheme="minorEastAsia"/>
                <w:lang w:val="el-GR"/>
              </w:rPr>
            </w:rPrChange>
          </w:rPr>
          <w:t xml:space="preserve"> και </w:t>
        </w:r>
      </w:ins>
      <m:oMath>
        <m:r>
          <w:ins w:id="6819" w:author="Στάθης Καπ" w:date="2023-03-12T21:44:00Z">
            <w:rPr>
              <w:rFonts w:ascii="Cambria Math" w:eastAsiaTheme="minorEastAsia" w:hAnsi="Cambria Math"/>
              <w:highlight w:val="yellow"/>
              <w:lang w:val="el-GR"/>
              <w:rPrChange w:id="6820" w:author="Στάθης Καπ" w:date="2023-03-13T03:27:00Z">
                <w:rPr>
                  <w:rFonts w:ascii="Cambria Math" w:eastAsiaTheme="minorEastAsia" w:hAnsi="Cambria Math"/>
                  <w:lang w:val="el-GR"/>
                </w:rPr>
              </w:rPrChange>
            </w:rPr>
            <m:t>topt</m:t>
          </w:ins>
        </m:r>
        <m:sSub>
          <m:sSubPr>
            <m:ctrlPr>
              <w:ins w:id="6821" w:author="Στάθης Καπ" w:date="2023-03-12T21:44:00Z">
                <w:rPr>
                  <w:rFonts w:ascii="Cambria Math" w:eastAsiaTheme="minorEastAsia" w:hAnsi="Cambria Math"/>
                  <w:i/>
                  <w:highlight w:val="yellow"/>
                  <w:lang w:val="el-GR"/>
                  <w:rPrChange w:id="6822" w:author="Στάθης Καπ" w:date="2023-03-13T03:27:00Z">
                    <w:rPr>
                      <w:rFonts w:ascii="Cambria Math" w:eastAsiaTheme="minorEastAsia" w:hAnsi="Cambria Math"/>
                      <w:i/>
                      <w:lang w:val="el-GR"/>
                    </w:rPr>
                  </w:rPrChange>
                </w:rPr>
              </w:ins>
            </m:ctrlPr>
          </m:sSubPr>
          <m:e>
            <m:r>
              <w:ins w:id="6823" w:author="Στάθης Καπ" w:date="2023-03-12T21:44:00Z">
                <w:rPr>
                  <w:rFonts w:ascii="Cambria Math" w:eastAsiaTheme="minorEastAsia" w:hAnsi="Cambria Math"/>
                  <w:highlight w:val="yellow"/>
                  <w:lang w:val="el-GR"/>
                  <w:rPrChange w:id="6824" w:author="Στάθης Καπ" w:date="2023-03-13T03:27:00Z">
                    <w:rPr>
                      <w:rFonts w:ascii="Cambria Math" w:eastAsiaTheme="minorEastAsia" w:hAnsi="Cambria Math"/>
                      <w:lang w:val="el-GR"/>
                    </w:rPr>
                  </w:rPrChange>
                </w:rPr>
                <m:t>w</m:t>
              </w:ins>
            </m:r>
          </m:e>
          <m:sub>
            <m:r>
              <w:ins w:id="6825" w:author="Στάθης Καπ" w:date="2023-03-12T21:44:00Z">
                <w:rPr>
                  <w:rFonts w:ascii="Cambria Math" w:eastAsiaTheme="minorEastAsia" w:hAnsi="Cambria Math"/>
                  <w:highlight w:val="yellow"/>
                  <w:lang w:val="el-GR"/>
                  <w:rPrChange w:id="6826" w:author="Στάθης Καπ" w:date="2023-03-13T03:27:00Z">
                    <w:rPr>
                      <w:rFonts w:ascii="Cambria Math" w:eastAsiaTheme="minorEastAsia" w:hAnsi="Cambria Math"/>
                      <w:lang w:val="el-GR"/>
                    </w:rPr>
                  </w:rPrChange>
                </w:rPr>
                <m:t>b</m:t>
              </w:ins>
            </m:r>
          </m:sub>
        </m:sSub>
      </m:oMath>
      <w:ins w:id="6827" w:author="Στάθης Καπ" w:date="2023-03-12T22:07:00Z">
        <w:r w:rsidR="00B90EEE" w:rsidRPr="007E502F">
          <w:rPr>
            <w:rFonts w:eastAsiaTheme="minorEastAsia"/>
            <w:highlight w:val="yellow"/>
            <w:lang w:val="el-GR"/>
            <w:rPrChange w:id="6828" w:author="Στάθης Καπ" w:date="2023-03-13T03:27:00Z">
              <w:rPr>
                <w:rFonts w:eastAsiaTheme="minorEastAsia"/>
              </w:rPr>
            </w:rPrChange>
          </w:rPr>
          <w:t xml:space="preserve"> </w:t>
        </w:r>
      </w:ins>
      <w:ins w:id="6829" w:author="Στάθης Καπ" w:date="2023-03-12T22:08:00Z">
        <w:r w:rsidR="00B90EEE" w:rsidRPr="007E502F">
          <w:rPr>
            <w:rFonts w:eastAsiaTheme="minorEastAsia"/>
            <w:highlight w:val="yellow"/>
            <w:lang w:val="el-GR"/>
            <w:rPrChange w:id="6830" w:author="Στάθης Καπ" w:date="2023-03-13T03:27:00Z">
              <w:rPr>
                <w:rFonts w:eastAsiaTheme="minorEastAsia"/>
                <w:lang w:val="el-GR"/>
              </w:rPr>
            </w:rPrChange>
          </w:rPr>
          <w:t xml:space="preserve">με χρονικά </w:t>
        </w:r>
      </w:ins>
      <w:ins w:id="6831" w:author="Στάθης Καπ" w:date="2023-03-12T22:09:00Z">
        <w:r w:rsidR="00B90EEE" w:rsidRPr="007E502F">
          <w:rPr>
            <w:rFonts w:eastAsiaTheme="minorEastAsia"/>
            <w:highlight w:val="yellow"/>
            <w:lang w:val="el-GR"/>
            <w:rPrChange w:id="6832" w:author="Στάθης Καπ" w:date="2023-03-13T03:27:00Z">
              <w:rPr>
                <w:rFonts w:eastAsiaTheme="minorEastAsia"/>
                <w:lang w:val="el-GR"/>
              </w:rPr>
            </w:rPrChange>
          </w:rPr>
          <w:t>παράθυρα</w:t>
        </w:r>
      </w:ins>
      <w:ins w:id="6833" w:author="Στάθης Καπ" w:date="2023-03-12T22:08:00Z">
        <w:r w:rsidR="00B90EEE" w:rsidRPr="007E502F">
          <w:rPr>
            <w:rFonts w:eastAsiaTheme="minorEastAsia"/>
            <w:highlight w:val="yellow"/>
            <w:lang w:val="el-GR"/>
            <w:rPrChange w:id="6834" w:author="Στάθης Καπ" w:date="2023-03-13T03:27:00Z">
              <w:rPr>
                <w:rFonts w:eastAsiaTheme="minorEastAsia"/>
                <w:lang w:val="el-GR"/>
              </w:rPr>
            </w:rPrChange>
          </w:rPr>
          <w:t xml:space="preserve"> </w:t>
        </w:r>
      </w:ins>
      <m:oMath>
        <m:r>
          <w:ins w:id="6835" w:author="Στάθης Καπ" w:date="2023-03-12T22:08:00Z">
            <w:rPr>
              <w:rFonts w:ascii="Cambria Math" w:eastAsiaTheme="minorEastAsia" w:hAnsi="Cambria Math"/>
              <w:highlight w:val="yellow"/>
              <w:lang w:val="el-GR"/>
              <w:rPrChange w:id="6836" w:author="Στάθης Καπ" w:date="2023-03-13T03:27:00Z">
                <w:rPr>
                  <w:rFonts w:ascii="Cambria Math" w:eastAsiaTheme="minorEastAsia" w:hAnsi="Cambria Math"/>
                  <w:lang w:val="el-GR"/>
                </w:rPr>
              </w:rPrChange>
            </w:rPr>
            <m:t>timeB</m:t>
          </w:ins>
        </m:r>
        <m:r>
          <w:ins w:id="6837" w:author="Στάθης Καπ" w:date="2023-03-12T22:09:00Z">
            <w:rPr>
              <w:rFonts w:ascii="Cambria Math" w:eastAsiaTheme="minorEastAsia" w:hAnsi="Cambria Math"/>
              <w:highlight w:val="yellow"/>
              <w:rPrChange w:id="6838" w:author="Στάθης Καπ" w:date="2023-03-13T03:27:00Z">
                <w:rPr>
                  <w:rFonts w:ascii="Cambria Math" w:eastAsiaTheme="minorEastAsia" w:hAnsi="Cambria Math"/>
                </w:rPr>
              </w:rPrChange>
            </w:rPr>
            <m:t>udge</m:t>
          </w:ins>
        </m:r>
        <m:sSub>
          <m:sSubPr>
            <m:ctrlPr>
              <w:ins w:id="6839" w:author="Στάθης Καπ" w:date="2023-03-12T22:09:00Z">
                <w:rPr>
                  <w:rFonts w:ascii="Cambria Math" w:eastAsiaTheme="minorEastAsia" w:hAnsi="Cambria Math"/>
                  <w:i/>
                  <w:highlight w:val="yellow"/>
                  <w:rPrChange w:id="6840" w:author="Στάθης Καπ" w:date="2023-03-13T03:27:00Z">
                    <w:rPr>
                      <w:rFonts w:ascii="Cambria Math" w:eastAsiaTheme="minorEastAsia" w:hAnsi="Cambria Math"/>
                      <w:i/>
                    </w:rPr>
                  </w:rPrChange>
                </w:rPr>
              </w:ins>
            </m:ctrlPr>
          </m:sSubPr>
          <m:e>
            <m:r>
              <w:ins w:id="6841" w:author="Στάθης Καπ" w:date="2023-03-12T22:09:00Z">
                <w:rPr>
                  <w:rFonts w:ascii="Cambria Math" w:eastAsiaTheme="minorEastAsia" w:hAnsi="Cambria Math"/>
                  <w:highlight w:val="yellow"/>
                  <w:rPrChange w:id="6842" w:author="Στάθης Καπ" w:date="2023-03-13T03:27:00Z">
                    <w:rPr>
                      <w:rFonts w:ascii="Cambria Math" w:eastAsiaTheme="minorEastAsia" w:hAnsi="Cambria Math"/>
                    </w:rPr>
                  </w:rPrChange>
                </w:rPr>
                <m:t>t</m:t>
              </w:ins>
            </m:r>
          </m:e>
          <m:sub>
            <m:r>
              <w:ins w:id="6843" w:author="Στάθης Καπ" w:date="2023-03-12T22:09:00Z">
                <w:rPr>
                  <w:rFonts w:ascii="Cambria Math" w:eastAsiaTheme="minorEastAsia" w:hAnsi="Cambria Math"/>
                  <w:highlight w:val="yellow"/>
                  <w:rPrChange w:id="6844" w:author="Στάθης Καπ" w:date="2023-03-13T03:27:00Z">
                    <w:rPr>
                      <w:rFonts w:ascii="Cambria Math" w:eastAsiaTheme="minorEastAsia" w:hAnsi="Cambria Math"/>
                    </w:rPr>
                  </w:rPrChange>
                </w:rPr>
                <m:t>a</m:t>
              </w:ins>
            </m:r>
          </m:sub>
        </m:sSub>
        <m:r>
          <w:ins w:id="6845" w:author="Στάθης Καπ" w:date="2023-03-12T22:09:00Z">
            <w:rPr>
              <w:rFonts w:ascii="Cambria Math" w:eastAsiaTheme="minorEastAsia" w:hAnsi="Cambria Math"/>
              <w:highlight w:val="yellow"/>
              <w:lang w:val="el-GR"/>
              <w:rPrChange w:id="6846" w:author="Στάθης Καπ" w:date="2023-03-13T03:27:00Z">
                <w:rPr>
                  <w:rFonts w:ascii="Cambria Math" w:eastAsiaTheme="minorEastAsia" w:hAnsi="Cambria Math"/>
                </w:rPr>
              </w:rPrChange>
            </w:rPr>
            <m:t>=</m:t>
          </w:ins>
        </m:r>
        <m:r>
          <w:ins w:id="6847" w:author="Στάθης Καπ" w:date="2023-03-13T03:12:00Z">
            <w:rPr>
              <w:rFonts w:ascii="Cambria Math" w:eastAsiaTheme="minorEastAsia" w:hAnsi="Cambria Math"/>
              <w:highlight w:val="yellow"/>
              <w:lang w:val="el-GR"/>
              <w:rPrChange w:id="6848" w:author="Στάθης Καπ" w:date="2023-03-13T03:27:00Z">
                <w:rPr>
                  <w:rFonts w:ascii="Cambria Math" w:eastAsiaTheme="minorEastAsia" w:hAnsi="Cambria Math"/>
                  <w:lang w:val="el-GR"/>
                </w:rPr>
              </w:rPrChange>
            </w:rPr>
            <m:t>[</m:t>
          </w:ins>
        </m:r>
        <m:r>
          <w:ins w:id="6849" w:author="Στάθης Καπ" w:date="2023-03-12T22:09:00Z">
            <w:rPr>
              <w:rFonts w:ascii="Cambria Math" w:eastAsiaTheme="minorEastAsia" w:hAnsi="Cambria Math"/>
              <w:highlight w:val="yellow"/>
              <w:lang w:val="el-GR"/>
              <w:rPrChange w:id="6850" w:author="Στάθης Καπ" w:date="2023-03-13T03:27:00Z">
                <w:rPr>
                  <w:rFonts w:ascii="Cambria Math" w:eastAsiaTheme="minorEastAsia" w:hAnsi="Cambria Math"/>
                </w:rPr>
              </w:rPrChange>
            </w:rPr>
            <m:t>0</m:t>
          </w:ins>
        </m:r>
        <m:r>
          <w:ins w:id="6851" w:author="Στάθης Καπ" w:date="2023-03-13T03:12:00Z">
            <w:rPr>
              <w:rFonts w:ascii="Cambria Math" w:eastAsiaTheme="minorEastAsia" w:hAnsi="Cambria Math"/>
              <w:highlight w:val="yellow"/>
              <w:lang w:val="el-GR"/>
              <w:rPrChange w:id="6852" w:author="Στάθης Καπ" w:date="2023-03-13T03:27:00Z">
                <w:rPr>
                  <w:rFonts w:ascii="Cambria Math" w:eastAsiaTheme="minorEastAsia" w:hAnsi="Cambria Math"/>
                  <w:lang w:val="el-GR"/>
                </w:rPr>
              </w:rPrChange>
            </w:rPr>
            <m:t>-</m:t>
          </w:ins>
        </m:r>
        <m:r>
          <w:ins w:id="6853" w:author="Στάθης Καπ" w:date="2023-03-12T22:09:00Z">
            <w:rPr>
              <w:rFonts w:ascii="Cambria Math" w:eastAsiaTheme="minorEastAsia" w:hAnsi="Cambria Math"/>
              <w:highlight w:val="yellow"/>
              <w:lang w:val="el-GR"/>
              <w:rPrChange w:id="6854" w:author="Στάθης Καπ" w:date="2023-03-13T03:27:00Z">
                <w:rPr>
                  <w:rFonts w:ascii="Cambria Math" w:eastAsiaTheme="minorEastAsia" w:hAnsi="Cambria Math"/>
                </w:rPr>
              </w:rPrChange>
            </w:rPr>
            <m:t>500</m:t>
          </w:ins>
        </m:r>
        <m:r>
          <w:ins w:id="6855" w:author="Στάθης Καπ" w:date="2023-03-13T03:12:00Z">
            <w:rPr>
              <w:rFonts w:ascii="Cambria Math" w:eastAsiaTheme="minorEastAsia" w:hAnsi="Cambria Math"/>
              <w:highlight w:val="yellow"/>
              <w:lang w:val="el-GR"/>
              <w:rPrChange w:id="6856" w:author="Στάθης Καπ" w:date="2023-03-13T03:27:00Z">
                <w:rPr>
                  <w:rFonts w:ascii="Cambria Math" w:eastAsiaTheme="minorEastAsia" w:hAnsi="Cambria Math"/>
                  <w:lang w:val="el-GR"/>
                </w:rPr>
              </w:rPrChange>
            </w:rPr>
            <m:t>]</m:t>
          </w:ins>
        </m:r>
      </m:oMath>
      <w:ins w:id="6857" w:author="Στάθης Καπ" w:date="2023-03-12T22:09:00Z">
        <w:r w:rsidR="00B90EEE" w:rsidRPr="007E502F">
          <w:rPr>
            <w:rFonts w:eastAsiaTheme="minorEastAsia"/>
            <w:highlight w:val="yellow"/>
            <w:lang w:val="el-GR"/>
            <w:rPrChange w:id="6858" w:author="Στάθης Καπ" w:date="2023-03-13T03:27:00Z">
              <w:rPr>
                <w:rFonts w:eastAsiaTheme="minorEastAsia"/>
                <w:lang w:val="el-GR"/>
              </w:rPr>
            </w:rPrChange>
          </w:rPr>
          <w:t xml:space="preserve"> και </w:t>
        </w:r>
      </w:ins>
      <m:oMath>
        <m:r>
          <w:ins w:id="6859" w:author="Στάθης Καπ" w:date="2023-03-12T22:09:00Z">
            <w:rPr>
              <w:rFonts w:ascii="Cambria Math" w:eastAsiaTheme="minorEastAsia" w:hAnsi="Cambria Math"/>
              <w:highlight w:val="yellow"/>
              <w:lang w:val="el-GR"/>
              <w:rPrChange w:id="6860" w:author="Στάθης Καπ" w:date="2023-03-13T03:27:00Z">
                <w:rPr>
                  <w:rFonts w:ascii="Cambria Math" w:eastAsiaTheme="minorEastAsia" w:hAnsi="Cambria Math"/>
                  <w:lang w:val="el-GR"/>
                </w:rPr>
              </w:rPrChange>
            </w:rPr>
            <m:t>timeBudge</m:t>
          </w:ins>
        </m:r>
        <m:sSub>
          <m:sSubPr>
            <m:ctrlPr>
              <w:ins w:id="6861" w:author="Στάθης Καπ" w:date="2023-03-12T22:09:00Z">
                <w:rPr>
                  <w:rFonts w:ascii="Cambria Math" w:eastAsiaTheme="minorEastAsia" w:hAnsi="Cambria Math"/>
                  <w:i/>
                  <w:highlight w:val="yellow"/>
                  <w:lang w:val="el-GR"/>
                  <w:rPrChange w:id="6862" w:author="Στάθης Καπ" w:date="2023-03-13T03:27:00Z">
                    <w:rPr>
                      <w:rFonts w:ascii="Cambria Math" w:eastAsiaTheme="minorEastAsia" w:hAnsi="Cambria Math"/>
                      <w:i/>
                      <w:lang w:val="el-GR"/>
                    </w:rPr>
                  </w:rPrChange>
                </w:rPr>
              </w:ins>
            </m:ctrlPr>
          </m:sSubPr>
          <m:e>
            <m:r>
              <w:ins w:id="6863" w:author="Στάθης Καπ" w:date="2023-03-12T22:09:00Z">
                <w:rPr>
                  <w:rFonts w:ascii="Cambria Math" w:eastAsiaTheme="minorEastAsia" w:hAnsi="Cambria Math"/>
                  <w:highlight w:val="yellow"/>
                  <w:lang w:val="el-GR"/>
                  <w:rPrChange w:id="6864" w:author="Στάθης Καπ" w:date="2023-03-13T03:27:00Z">
                    <w:rPr>
                      <w:rFonts w:ascii="Cambria Math" w:eastAsiaTheme="minorEastAsia" w:hAnsi="Cambria Math"/>
                      <w:lang w:val="el-GR"/>
                    </w:rPr>
                  </w:rPrChange>
                </w:rPr>
                <m:t>t</m:t>
              </w:ins>
            </m:r>
          </m:e>
          <m:sub>
            <m:r>
              <w:ins w:id="6865" w:author="Στάθης Καπ" w:date="2023-03-12T22:09:00Z">
                <w:rPr>
                  <w:rFonts w:ascii="Cambria Math" w:eastAsiaTheme="minorEastAsia" w:hAnsi="Cambria Math"/>
                  <w:highlight w:val="yellow"/>
                  <w:lang w:val="el-GR"/>
                  <w:rPrChange w:id="6866" w:author="Στάθης Καπ" w:date="2023-03-13T03:27:00Z">
                    <w:rPr>
                      <w:rFonts w:ascii="Cambria Math" w:eastAsiaTheme="minorEastAsia" w:hAnsi="Cambria Math"/>
                      <w:lang w:val="el-GR"/>
                    </w:rPr>
                  </w:rPrChange>
                </w:rPr>
                <m:t>b</m:t>
              </w:ins>
            </m:r>
          </m:sub>
        </m:sSub>
        <m:r>
          <w:ins w:id="6867" w:author="Στάθης Καπ" w:date="2023-03-12T22:09:00Z">
            <w:rPr>
              <w:rFonts w:ascii="Cambria Math" w:eastAsiaTheme="minorEastAsia" w:hAnsi="Cambria Math"/>
              <w:highlight w:val="yellow"/>
              <w:lang w:val="el-GR"/>
              <w:rPrChange w:id="6868" w:author="Στάθης Καπ" w:date="2023-03-13T03:27:00Z">
                <w:rPr>
                  <w:rFonts w:ascii="Cambria Math" w:eastAsiaTheme="minorEastAsia" w:hAnsi="Cambria Math"/>
                  <w:lang w:val="el-GR"/>
                </w:rPr>
              </w:rPrChange>
            </w:rPr>
            <m:t>=</m:t>
          </w:ins>
        </m:r>
        <m:r>
          <w:ins w:id="6869" w:author="Στάθης Καπ" w:date="2023-03-13T03:12:00Z">
            <w:rPr>
              <w:rFonts w:ascii="Cambria Math" w:eastAsiaTheme="minorEastAsia" w:hAnsi="Cambria Math"/>
              <w:highlight w:val="yellow"/>
              <w:lang w:val="el-GR"/>
              <w:rPrChange w:id="6870" w:author="Στάθης Καπ" w:date="2023-03-13T03:27:00Z">
                <w:rPr>
                  <w:rFonts w:ascii="Cambria Math" w:eastAsiaTheme="minorEastAsia" w:hAnsi="Cambria Math"/>
                  <w:lang w:val="el-GR"/>
                </w:rPr>
              </w:rPrChange>
            </w:rPr>
            <m:t>[</m:t>
          </w:ins>
        </m:r>
        <m:r>
          <w:ins w:id="6871" w:author="Στάθης Καπ" w:date="2023-03-12T22:09:00Z">
            <w:rPr>
              <w:rFonts w:ascii="Cambria Math" w:eastAsiaTheme="minorEastAsia" w:hAnsi="Cambria Math"/>
              <w:highlight w:val="yellow"/>
              <w:lang w:val="el-GR"/>
              <w:rPrChange w:id="6872" w:author="Στάθης Καπ" w:date="2023-03-13T03:27:00Z">
                <w:rPr>
                  <w:rFonts w:ascii="Cambria Math" w:eastAsiaTheme="minorEastAsia" w:hAnsi="Cambria Math"/>
                  <w:lang w:val="el-GR"/>
                </w:rPr>
              </w:rPrChange>
            </w:rPr>
            <m:t>500</m:t>
          </w:ins>
        </m:r>
        <m:r>
          <w:ins w:id="6873" w:author="Στάθης Καπ" w:date="2023-03-13T03:12:00Z">
            <w:rPr>
              <w:rFonts w:ascii="Cambria Math" w:eastAsiaTheme="minorEastAsia" w:hAnsi="Cambria Math"/>
              <w:highlight w:val="yellow"/>
              <w:lang w:val="el-GR"/>
              <w:rPrChange w:id="6874" w:author="Στάθης Καπ" w:date="2023-03-13T03:27:00Z">
                <w:rPr>
                  <w:rFonts w:ascii="Cambria Math" w:eastAsiaTheme="minorEastAsia" w:hAnsi="Cambria Math"/>
                  <w:lang w:val="el-GR"/>
                </w:rPr>
              </w:rPrChange>
            </w:rPr>
            <m:t>-</m:t>
          </w:ins>
        </m:r>
        <m:r>
          <w:ins w:id="6875" w:author="Στάθης Καπ" w:date="2023-03-12T22:09:00Z">
            <w:rPr>
              <w:rFonts w:ascii="Cambria Math" w:eastAsiaTheme="minorEastAsia" w:hAnsi="Cambria Math"/>
              <w:highlight w:val="yellow"/>
              <w:lang w:val="el-GR"/>
              <w:rPrChange w:id="6876" w:author="Στάθης Καπ" w:date="2023-03-13T03:27:00Z">
                <w:rPr>
                  <w:rFonts w:ascii="Cambria Math" w:eastAsiaTheme="minorEastAsia" w:hAnsi="Cambria Math"/>
                  <w:lang w:val="el-GR"/>
                </w:rPr>
              </w:rPrChange>
            </w:rPr>
            <m:t>1000</m:t>
          </w:ins>
        </m:r>
        <m:r>
          <w:ins w:id="6877" w:author="Στάθης Καπ" w:date="2023-03-13T03:12:00Z">
            <w:rPr>
              <w:rFonts w:ascii="Cambria Math" w:eastAsiaTheme="minorEastAsia" w:hAnsi="Cambria Math"/>
              <w:highlight w:val="yellow"/>
              <w:lang w:val="el-GR"/>
              <w:rPrChange w:id="6878" w:author="Στάθης Καπ" w:date="2023-03-13T03:27:00Z">
                <w:rPr>
                  <w:rFonts w:ascii="Cambria Math" w:eastAsiaTheme="minorEastAsia" w:hAnsi="Cambria Math"/>
                  <w:lang w:val="el-GR"/>
                </w:rPr>
              </w:rPrChange>
            </w:rPr>
            <m:t>]</m:t>
          </w:ins>
        </m:r>
      </m:oMath>
      <w:ins w:id="6879" w:author="Στάθης Καπ" w:date="2023-03-12T22:09:00Z">
        <w:r w:rsidR="00B90EEE" w:rsidRPr="007E502F">
          <w:rPr>
            <w:rFonts w:eastAsiaTheme="minorEastAsia"/>
            <w:highlight w:val="yellow"/>
            <w:lang w:val="el-GR"/>
            <w:rPrChange w:id="6880" w:author="Στάθης Καπ" w:date="2023-03-13T03:27:00Z">
              <w:rPr>
                <w:rFonts w:eastAsiaTheme="minorEastAsia"/>
              </w:rPr>
            </w:rPrChange>
          </w:rPr>
          <w:t xml:space="preserve"> </w:t>
        </w:r>
        <w:r w:rsidR="00B90EEE" w:rsidRPr="007E502F">
          <w:rPr>
            <w:rFonts w:eastAsiaTheme="minorEastAsia"/>
            <w:highlight w:val="yellow"/>
            <w:lang w:val="el-GR"/>
            <w:rPrChange w:id="6881" w:author="Στάθης Καπ" w:date="2023-03-13T03:27:00Z">
              <w:rPr>
                <w:rFonts w:eastAsiaTheme="minorEastAsia"/>
                <w:lang w:val="el-GR"/>
              </w:rPr>
            </w:rPrChange>
          </w:rPr>
          <w:t>αντίστοιχα.</w:t>
        </w:r>
      </w:ins>
      <w:ins w:id="6882" w:author="Στάθης Καπ" w:date="2023-03-12T23:27:00Z">
        <w:r w:rsidR="000A14F4" w:rsidRPr="007E502F">
          <w:rPr>
            <w:rFonts w:eastAsiaTheme="minorEastAsia"/>
            <w:highlight w:val="yellow"/>
            <w:lang w:val="el-GR"/>
            <w:rPrChange w:id="6883" w:author="Στάθης Καπ" w:date="2023-03-13T03:27:00Z">
              <w:rPr>
                <w:rFonts w:eastAsiaTheme="minorEastAsia"/>
                <w:lang w:val="el-GR"/>
              </w:rPr>
            </w:rPrChange>
          </w:rPr>
          <w:t xml:space="preserve"> Από την τελ</w:t>
        </w:r>
      </w:ins>
      <w:ins w:id="6884" w:author="Στάθης Καπ" w:date="2023-03-12T23:28:00Z">
        <w:r w:rsidR="000A14F4" w:rsidRPr="007E502F">
          <w:rPr>
            <w:rFonts w:eastAsiaTheme="minorEastAsia"/>
            <w:highlight w:val="yellow"/>
            <w:lang w:val="el-GR"/>
            <w:rPrChange w:id="6885" w:author="Στάθης Καπ" w:date="2023-03-13T03:27:00Z">
              <w:rPr>
                <w:rFonts w:eastAsiaTheme="minorEastAsia"/>
                <w:lang w:val="el-GR"/>
              </w:rPr>
            </w:rPrChange>
          </w:rPr>
          <w:t>ευταία φάση της τοπικής αναζήτησης έχουν προκύψει οι εξής διαδρομές:</w:t>
        </w:r>
      </w:ins>
    </w:p>
    <w:p w14:paraId="02BB4B07" w14:textId="32C2AA11" w:rsidR="00B90EEE" w:rsidRPr="007E502F" w:rsidRDefault="00B90EEE" w:rsidP="00B90EEE">
      <w:pPr>
        <w:jc w:val="center"/>
        <w:rPr>
          <w:ins w:id="6886" w:author="Στάθης Καπ" w:date="2023-03-12T22:07:00Z"/>
          <w:rFonts w:eastAsiaTheme="minorEastAsia"/>
          <w:highlight w:val="yellow"/>
          <w:lang w:val="el-GR"/>
          <w:rPrChange w:id="6887" w:author="Στάθης Καπ" w:date="2023-03-13T03:27:00Z">
            <w:rPr>
              <w:ins w:id="6888" w:author="Στάθης Καπ" w:date="2023-03-12T22:07:00Z"/>
              <w:rFonts w:eastAsiaTheme="minorEastAsia"/>
              <w:lang w:val="el-GR"/>
            </w:rPr>
          </w:rPrChange>
        </w:rPr>
      </w:pPr>
      <w:ins w:id="6889" w:author="Στάθης Καπ" w:date="2023-03-12T22:14:00Z">
        <w:r w:rsidRPr="007E502F">
          <w:rPr>
            <w:noProof/>
            <w:highlight w:val="yellow"/>
            <w:rPrChange w:id="6890" w:author="Στάθης Καπ" w:date="2023-03-13T03:27:00Z">
              <w:rPr>
                <w:noProof/>
              </w:rPr>
            </w:rPrChange>
          </w:rPr>
          <w:drawing>
            <wp:inline distT="0" distB="0" distL="0" distR="0" wp14:anchorId="71031A27" wp14:editId="4B66726F">
              <wp:extent cx="3053301" cy="9616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65649" cy="965559"/>
                      </a:xfrm>
                      <a:prstGeom prst="rect">
                        <a:avLst/>
                      </a:prstGeom>
                    </pic:spPr>
                  </pic:pic>
                </a:graphicData>
              </a:graphic>
            </wp:inline>
          </w:drawing>
        </w:r>
      </w:ins>
    </w:p>
    <w:p w14:paraId="4878FBC9" w14:textId="28985302" w:rsidR="00070842" w:rsidRPr="007E502F" w:rsidRDefault="00B90EEE" w:rsidP="00953699">
      <w:pPr>
        <w:ind w:firstLine="720"/>
        <w:rPr>
          <w:ins w:id="6891" w:author="Στάθης Καπ" w:date="2023-03-12T23:33:00Z"/>
          <w:rFonts w:eastAsiaTheme="minorEastAsia"/>
          <w:i/>
          <w:highlight w:val="yellow"/>
          <w:lang w:val="el-GR"/>
          <w:rPrChange w:id="6892" w:author="Στάθης Καπ" w:date="2023-03-13T03:27:00Z">
            <w:rPr>
              <w:ins w:id="6893" w:author="Στάθης Καπ" w:date="2023-03-12T23:33:00Z"/>
              <w:rFonts w:eastAsiaTheme="minorEastAsia"/>
              <w:lang w:val="el-GR"/>
            </w:rPr>
          </w:rPrChange>
        </w:rPr>
        <w:pPrChange w:id="6894" w:author="Στάθης Καπ" w:date="2023-03-13T04:24:00Z">
          <w:pPr/>
        </w:pPrChange>
      </w:pPr>
      <w:ins w:id="6895" w:author="Στάθης Καπ" w:date="2023-03-12T22:10:00Z">
        <w:r w:rsidRPr="007E502F">
          <w:rPr>
            <w:rFonts w:eastAsiaTheme="minorEastAsia"/>
            <w:highlight w:val="yellow"/>
            <w:lang w:val="el-GR"/>
            <w:rPrChange w:id="6896" w:author="Στάθης Καπ" w:date="2023-03-13T03:27:00Z">
              <w:rPr>
                <w:rFonts w:eastAsiaTheme="minorEastAsia"/>
                <w:lang w:val="el-GR"/>
              </w:rPr>
            </w:rPrChange>
          </w:rPr>
          <w:t xml:space="preserve">Επίσης έστω </w:t>
        </w:r>
      </w:ins>
      <w:ins w:id="6897" w:author="Στάθης Καπ" w:date="2023-03-12T22:11:00Z">
        <w:r w:rsidRPr="007E502F">
          <w:rPr>
            <w:rFonts w:eastAsiaTheme="minorEastAsia"/>
            <w:highlight w:val="yellow"/>
            <w:lang w:val="el-GR"/>
            <w:rPrChange w:id="6898" w:author="Στάθης Καπ" w:date="2023-03-13T03:27:00Z">
              <w:rPr>
                <w:rFonts w:eastAsiaTheme="minorEastAsia"/>
                <w:lang w:val="el-GR"/>
              </w:rPr>
            </w:rPrChange>
          </w:rPr>
          <w:t xml:space="preserve">πως για τις ώρες </w:t>
        </w:r>
      </w:ins>
      <w:ins w:id="6899" w:author="Στάθης Καπ" w:date="2023-03-12T22:12:00Z">
        <w:r w:rsidRPr="007E502F">
          <w:rPr>
            <w:rFonts w:eastAsiaTheme="minorEastAsia"/>
            <w:highlight w:val="yellow"/>
            <w:lang w:val="el-GR"/>
            <w:rPrChange w:id="6900" w:author="Στάθης Καπ" w:date="2023-03-13T03:27:00Z">
              <w:rPr>
                <w:rFonts w:eastAsiaTheme="minorEastAsia"/>
                <w:lang w:val="el-GR"/>
              </w:rPr>
            </w:rPrChange>
          </w:rPr>
          <w:t xml:space="preserve">αναχώρησης από τους τελευταίους κόμβους των διαδρομών του </w:t>
        </w:r>
      </w:ins>
      <m:oMath>
        <m:r>
          <w:ins w:id="6901" w:author="Στάθης Καπ" w:date="2023-03-12T22:12:00Z">
            <w:rPr>
              <w:rFonts w:ascii="Cambria Math" w:eastAsiaTheme="minorEastAsia" w:hAnsi="Cambria Math"/>
              <w:highlight w:val="yellow"/>
              <w:lang w:val="el-GR"/>
              <w:rPrChange w:id="6902" w:author="Στάθης Καπ" w:date="2023-03-13T03:27:00Z">
                <w:rPr>
                  <w:rFonts w:ascii="Cambria Math" w:eastAsiaTheme="minorEastAsia" w:hAnsi="Cambria Math"/>
                  <w:lang w:val="el-GR"/>
                </w:rPr>
              </w:rPrChange>
            </w:rPr>
            <m:t>topt</m:t>
          </w:ins>
        </m:r>
        <m:sSub>
          <m:sSubPr>
            <m:ctrlPr>
              <w:ins w:id="6903" w:author="Στάθης Καπ" w:date="2023-03-12T22:12:00Z">
                <w:rPr>
                  <w:rFonts w:ascii="Cambria Math" w:eastAsiaTheme="minorEastAsia" w:hAnsi="Cambria Math"/>
                  <w:i/>
                  <w:highlight w:val="yellow"/>
                  <w:lang w:val="el-GR"/>
                  <w:rPrChange w:id="6904" w:author="Στάθης Καπ" w:date="2023-03-13T03:27:00Z">
                    <w:rPr>
                      <w:rFonts w:ascii="Cambria Math" w:eastAsiaTheme="minorEastAsia" w:hAnsi="Cambria Math"/>
                      <w:i/>
                      <w:lang w:val="el-GR"/>
                    </w:rPr>
                  </w:rPrChange>
                </w:rPr>
              </w:ins>
            </m:ctrlPr>
          </m:sSubPr>
          <m:e>
            <m:r>
              <w:ins w:id="6905" w:author="Στάθης Καπ" w:date="2023-03-12T22:12:00Z">
                <w:rPr>
                  <w:rFonts w:ascii="Cambria Math" w:eastAsiaTheme="minorEastAsia" w:hAnsi="Cambria Math"/>
                  <w:highlight w:val="yellow"/>
                  <w:lang w:val="el-GR"/>
                  <w:rPrChange w:id="6906" w:author="Στάθης Καπ" w:date="2023-03-13T03:27:00Z">
                    <w:rPr>
                      <w:rFonts w:ascii="Cambria Math" w:eastAsiaTheme="minorEastAsia" w:hAnsi="Cambria Math"/>
                      <w:lang w:val="el-GR"/>
                    </w:rPr>
                  </w:rPrChange>
                </w:rPr>
                <m:t>w</m:t>
              </w:ins>
            </m:r>
          </m:e>
          <m:sub>
            <m:r>
              <w:ins w:id="6907" w:author="Στάθης Καπ" w:date="2023-03-12T22:12:00Z">
                <w:rPr>
                  <w:rFonts w:ascii="Cambria Math" w:eastAsiaTheme="minorEastAsia" w:hAnsi="Cambria Math"/>
                  <w:highlight w:val="yellow"/>
                  <w:lang w:val="el-GR"/>
                  <w:rPrChange w:id="6908" w:author="Στάθης Καπ" w:date="2023-03-13T03:27:00Z">
                    <w:rPr>
                      <w:rFonts w:ascii="Cambria Math" w:eastAsiaTheme="minorEastAsia" w:hAnsi="Cambria Math"/>
                      <w:lang w:val="el-GR"/>
                    </w:rPr>
                  </w:rPrChange>
                </w:rPr>
                <m:t>b</m:t>
              </w:ins>
            </m:r>
          </m:sub>
        </m:sSub>
      </m:oMath>
      <w:ins w:id="6909" w:author="Στάθης Καπ" w:date="2023-03-12T22:12:00Z">
        <w:r w:rsidRPr="007E502F">
          <w:rPr>
            <w:rFonts w:eastAsiaTheme="minorEastAsia"/>
            <w:highlight w:val="yellow"/>
            <w:lang w:val="el-GR"/>
            <w:rPrChange w:id="6910" w:author="Στάθης Καπ" w:date="2023-03-13T03:27:00Z">
              <w:rPr>
                <w:rFonts w:eastAsiaTheme="minorEastAsia"/>
                <w:lang w:val="el-GR"/>
              </w:rPr>
            </w:rPrChange>
          </w:rPr>
          <w:t xml:space="preserve"> ισχύει πως </w:t>
        </w:r>
      </w:ins>
      <m:oMath>
        <m:r>
          <w:ins w:id="6911" w:author="Στάθης Καπ" w:date="2023-03-12T22:12:00Z">
            <w:rPr>
              <w:rFonts w:ascii="Cambria Math" w:eastAsiaTheme="minorEastAsia" w:hAnsi="Cambria Math"/>
              <w:highlight w:val="yellow"/>
              <w:lang w:val="el-GR"/>
              <w:rPrChange w:id="6912" w:author="Στάθης Καπ" w:date="2023-03-13T03:27:00Z">
                <w:rPr>
                  <w:rFonts w:ascii="Cambria Math" w:eastAsiaTheme="minorEastAsia" w:hAnsi="Cambria Math"/>
                  <w:lang w:val="el-GR"/>
                </w:rPr>
              </w:rPrChange>
            </w:rPr>
            <m:t>depTim</m:t>
          </w:ins>
        </m:r>
        <m:sSub>
          <m:sSubPr>
            <m:ctrlPr>
              <w:ins w:id="6913" w:author="Στάθης Καπ" w:date="2023-03-12T22:12:00Z">
                <w:rPr>
                  <w:rFonts w:ascii="Cambria Math" w:eastAsiaTheme="minorEastAsia" w:hAnsi="Cambria Math"/>
                  <w:i/>
                  <w:highlight w:val="yellow"/>
                  <w:lang w:val="el-GR"/>
                  <w:rPrChange w:id="6914" w:author="Στάθης Καπ" w:date="2023-03-13T03:27:00Z">
                    <w:rPr>
                      <w:rFonts w:ascii="Cambria Math" w:eastAsiaTheme="minorEastAsia" w:hAnsi="Cambria Math"/>
                      <w:i/>
                      <w:lang w:val="el-GR"/>
                    </w:rPr>
                  </w:rPrChange>
                </w:rPr>
              </w:ins>
            </m:ctrlPr>
          </m:sSubPr>
          <m:e>
            <m:r>
              <w:ins w:id="6915" w:author="Στάθης Καπ" w:date="2023-03-12T22:12:00Z">
                <w:rPr>
                  <w:rFonts w:ascii="Cambria Math" w:eastAsiaTheme="minorEastAsia" w:hAnsi="Cambria Math"/>
                  <w:highlight w:val="yellow"/>
                  <w:lang w:val="el-GR"/>
                  <w:rPrChange w:id="6916" w:author="Στάθης Καπ" w:date="2023-03-13T03:27:00Z">
                    <w:rPr>
                      <w:rFonts w:ascii="Cambria Math" w:eastAsiaTheme="minorEastAsia" w:hAnsi="Cambria Math"/>
                      <w:lang w:val="el-GR"/>
                    </w:rPr>
                  </w:rPrChange>
                </w:rPr>
                <m:t>e</m:t>
              </w:ins>
            </m:r>
          </m:e>
          <m:sub>
            <m:r>
              <w:ins w:id="6917" w:author="Στάθης Καπ" w:date="2023-03-12T22:12:00Z">
                <w:rPr>
                  <w:rFonts w:ascii="Cambria Math" w:eastAsiaTheme="minorEastAsia" w:hAnsi="Cambria Math"/>
                  <w:highlight w:val="yellow"/>
                  <w:lang w:val="el-GR"/>
                  <w:rPrChange w:id="6918" w:author="Στάθης Καπ" w:date="2023-03-13T03:27:00Z">
                    <w:rPr>
                      <w:rFonts w:ascii="Cambria Math" w:eastAsiaTheme="minorEastAsia" w:hAnsi="Cambria Math"/>
                      <w:lang w:val="el-GR"/>
                    </w:rPr>
                  </w:rPrChange>
                </w:rPr>
                <m:t>k</m:t>
              </w:ins>
            </m:r>
          </m:sub>
        </m:sSub>
        <m:r>
          <w:ins w:id="6919" w:author="Στάθης Καπ" w:date="2023-03-12T22:12:00Z">
            <w:rPr>
              <w:rFonts w:ascii="Cambria Math" w:eastAsiaTheme="minorEastAsia" w:hAnsi="Cambria Math"/>
              <w:highlight w:val="yellow"/>
              <w:lang w:val="el-GR"/>
              <w:rPrChange w:id="6920" w:author="Στάθης Καπ" w:date="2023-03-13T03:27:00Z">
                <w:rPr>
                  <w:rFonts w:ascii="Cambria Math" w:eastAsiaTheme="minorEastAsia" w:hAnsi="Cambria Math"/>
                  <w:lang w:val="el-GR"/>
                </w:rPr>
              </w:rPrChange>
            </w:rPr>
            <m:t>=970</m:t>
          </w:ins>
        </m:r>
      </m:oMath>
      <w:ins w:id="6921" w:author="Στάθης Καπ" w:date="2023-03-12T22:12:00Z">
        <w:r w:rsidRPr="007E502F">
          <w:rPr>
            <w:rFonts w:eastAsiaTheme="minorEastAsia"/>
            <w:highlight w:val="yellow"/>
            <w:lang w:val="el-GR"/>
            <w:rPrChange w:id="6922" w:author="Στάθης Καπ" w:date="2023-03-13T03:27:00Z">
              <w:rPr>
                <w:rFonts w:eastAsiaTheme="minorEastAsia"/>
              </w:rPr>
            </w:rPrChange>
          </w:rPr>
          <w:t xml:space="preserve"> </w:t>
        </w:r>
        <w:r w:rsidRPr="007E502F">
          <w:rPr>
            <w:rFonts w:eastAsiaTheme="minorEastAsia"/>
            <w:highlight w:val="yellow"/>
            <w:lang w:val="el-GR"/>
            <w:rPrChange w:id="6923" w:author="Στάθης Καπ" w:date="2023-03-13T03:27:00Z">
              <w:rPr>
                <w:rFonts w:eastAsiaTheme="minorEastAsia"/>
                <w:lang w:val="el-GR"/>
              </w:rPr>
            </w:rPrChange>
          </w:rPr>
          <w:t xml:space="preserve">και </w:t>
        </w:r>
      </w:ins>
      <m:oMath>
        <m:r>
          <w:ins w:id="6924" w:author="Στάθης Καπ" w:date="2023-03-12T22:12:00Z">
            <w:rPr>
              <w:rFonts w:ascii="Cambria Math" w:eastAsiaTheme="minorEastAsia" w:hAnsi="Cambria Math"/>
              <w:highlight w:val="yellow"/>
              <w:lang w:val="el-GR"/>
              <w:rPrChange w:id="6925" w:author="Στάθης Καπ" w:date="2023-03-13T03:27:00Z">
                <w:rPr>
                  <w:rFonts w:ascii="Cambria Math" w:eastAsiaTheme="minorEastAsia" w:hAnsi="Cambria Math"/>
                  <w:lang w:val="el-GR"/>
                </w:rPr>
              </w:rPrChange>
            </w:rPr>
            <m:t>depTim</m:t>
          </w:ins>
        </m:r>
        <m:sSub>
          <m:sSubPr>
            <m:ctrlPr>
              <w:ins w:id="6926" w:author="Στάθης Καπ" w:date="2023-03-12T22:12:00Z">
                <w:rPr>
                  <w:rFonts w:ascii="Cambria Math" w:eastAsiaTheme="minorEastAsia" w:hAnsi="Cambria Math"/>
                  <w:i/>
                  <w:highlight w:val="yellow"/>
                  <w:lang w:val="el-GR"/>
                  <w:rPrChange w:id="6927" w:author="Στάθης Καπ" w:date="2023-03-13T03:27:00Z">
                    <w:rPr>
                      <w:rFonts w:ascii="Cambria Math" w:eastAsiaTheme="minorEastAsia" w:hAnsi="Cambria Math"/>
                      <w:i/>
                      <w:lang w:val="el-GR"/>
                    </w:rPr>
                  </w:rPrChange>
                </w:rPr>
              </w:ins>
            </m:ctrlPr>
          </m:sSubPr>
          <m:e>
            <m:r>
              <w:ins w:id="6928" w:author="Στάθης Καπ" w:date="2023-03-12T22:12:00Z">
                <w:rPr>
                  <w:rFonts w:ascii="Cambria Math" w:eastAsiaTheme="minorEastAsia" w:hAnsi="Cambria Math"/>
                  <w:highlight w:val="yellow"/>
                  <w:lang w:val="el-GR"/>
                  <w:rPrChange w:id="6929" w:author="Στάθης Καπ" w:date="2023-03-13T03:27:00Z">
                    <w:rPr>
                      <w:rFonts w:ascii="Cambria Math" w:eastAsiaTheme="minorEastAsia" w:hAnsi="Cambria Math"/>
                      <w:lang w:val="el-GR"/>
                    </w:rPr>
                  </w:rPrChange>
                </w:rPr>
                <m:t>e</m:t>
              </w:ins>
            </m:r>
          </m:e>
          <m:sub>
            <m:r>
              <w:ins w:id="6930" w:author="Στάθης Καπ" w:date="2023-03-12T22:12:00Z">
                <w:rPr>
                  <w:rFonts w:ascii="Cambria Math" w:eastAsiaTheme="minorEastAsia" w:hAnsi="Cambria Math"/>
                  <w:highlight w:val="yellow"/>
                  <w:lang w:val="el-GR"/>
                  <w:rPrChange w:id="6931" w:author="Στάθης Καπ" w:date="2023-03-13T03:27:00Z">
                    <w:rPr>
                      <w:rFonts w:ascii="Cambria Math" w:eastAsiaTheme="minorEastAsia" w:hAnsi="Cambria Math"/>
                      <w:lang w:val="el-GR"/>
                    </w:rPr>
                  </w:rPrChange>
                </w:rPr>
                <m:t>m</m:t>
              </w:ins>
            </m:r>
          </m:sub>
        </m:sSub>
        <m:r>
          <w:ins w:id="6932" w:author="Στάθης Καπ" w:date="2023-03-12T22:12:00Z">
            <w:rPr>
              <w:rFonts w:ascii="Cambria Math" w:eastAsiaTheme="minorEastAsia" w:hAnsi="Cambria Math"/>
              <w:highlight w:val="yellow"/>
              <w:lang w:val="el-GR"/>
              <w:rPrChange w:id="6933" w:author="Στάθης Καπ" w:date="2023-03-13T03:27:00Z">
                <w:rPr>
                  <w:rFonts w:ascii="Cambria Math" w:eastAsiaTheme="minorEastAsia" w:hAnsi="Cambria Math"/>
                  <w:lang w:val="el-GR"/>
                </w:rPr>
              </w:rPrChange>
            </w:rPr>
            <m:t>=950</m:t>
          </w:ins>
        </m:r>
      </m:oMath>
      <w:ins w:id="6934" w:author="Στάθης Καπ" w:date="2023-03-12T22:12:00Z">
        <w:r w:rsidRPr="007E502F">
          <w:rPr>
            <w:rFonts w:eastAsiaTheme="minorEastAsia"/>
            <w:highlight w:val="yellow"/>
            <w:lang w:val="el-GR"/>
            <w:rPrChange w:id="6935" w:author="Στάθης Καπ" w:date="2023-03-13T03:27:00Z">
              <w:rPr>
                <w:rFonts w:eastAsiaTheme="minorEastAsia"/>
              </w:rPr>
            </w:rPrChange>
          </w:rPr>
          <w:t xml:space="preserve">. </w:t>
        </w:r>
      </w:ins>
      <w:ins w:id="6936" w:author="Στάθης Καπ" w:date="2023-03-12T23:28:00Z">
        <w:r w:rsidR="000A14F4" w:rsidRPr="007E502F">
          <w:rPr>
            <w:rFonts w:eastAsiaTheme="minorEastAsia"/>
            <w:highlight w:val="yellow"/>
            <w:lang w:val="el-GR"/>
            <w:rPrChange w:id="6937" w:author="Στάθης Καπ" w:date="2023-03-13T03:27:00Z">
              <w:rPr>
                <w:rFonts w:eastAsiaTheme="minorEastAsia"/>
                <w:lang w:val="el-GR"/>
              </w:rPr>
            </w:rPrChange>
          </w:rPr>
          <w:t>Όπως αναφέρθηκε στην υποενότητα 4.3.</w:t>
        </w:r>
      </w:ins>
      <w:ins w:id="6938" w:author="Στάθης Καπ" w:date="2023-03-12T23:29:00Z">
        <w:r w:rsidR="000A14F4" w:rsidRPr="007E502F">
          <w:rPr>
            <w:rFonts w:eastAsiaTheme="minorEastAsia"/>
            <w:highlight w:val="yellow"/>
            <w:lang w:val="el-GR"/>
            <w:rPrChange w:id="6939" w:author="Στάθης Καπ" w:date="2023-03-13T03:27:00Z">
              <w:rPr>
                <w:rFonts w:eastAsiaTheme="minorEastAsia"/>
                <w:lang w:val="el-GR"/>
              </w:rPr>
            </w:rPrChange>
          </w:rPr>
          <w:t xml:space="preserve">2, πριν την φάση της τοπικής αναζήτησης για το </w:t>
        </w:r>
      </w:ins>
      <m:oMath>
        <m:r>
          <w:ins w:id="6940" w:author="Στάθης Καπ" w:date="2023-03-12T23:29:00Z">
            <w:rPr>
              <w:rFonts w:ascii="Cambria Math" w:eastAsiaTheme="minorEastAsia" w:hAnsi="Cambria Math"/>
              <w:highlight w:val="yellow"/>
              <w:lang w:val="el-GR"/>
              <w:rPrChange w:id="6941" w:author="Στάθης Καπ" w:date="2023-03-13T03:27:00Z">
                <w:rPr>
                  <w:rFonts w:ascii="Cambria Math" w:eastAsiaTheme="minorEastAsia" w:hAnsi="Cambria Math"/>
                  <w:lang w:val="el-GR"/>
                </w:rPr>
              </w:rPrChange>
            </w:rPr>
            <m:t>topt</m:t>
          </w:ins>
        </m:r>
        <m:sSub>
          <m:sSubPr>
            <m:ctrlPr>
              <w:ins w:id="6942" w:author="Στάθης Καπ" w:date="2023-03-12T23:29:00Z">
                <w:rPr>
                  <w:rFonts w:ascii="Cambria Math" w:eastAsiaTheme="minorEastAsia" w:hAnsi="Cambria Math"/>
                  <w:i/>
                  <w:highlight w:val="yellow"/>
                  <w:lang w:val="el-GR"/>
                  <w:rPrChange w:id="6943" w:author="Στάθης Καπ" w:date="2023-03-13T03:27:00Z">
                    <w:rPr>
                      <w:rFonts w:ascii="Cambria Math" w:eastAsiaTheme="minorEastAsia" w:hAnsi="Cambria Math"/>
                      <w:i/>
                      <w:lang w:val="el-GR"/>
                    </w:rPr>
                  </w:rPrChange>
                </w:rPr>
              </w:ins>
            </m:ctrlPr>
          </m:sSubPr>
          <m:e>
            <m:r>
              <w:ins w:id="6944" w:author="Στάθης Καπ" w:date="2023-03-12T23:29:00Z">
                <w:rPr>
                  <w:rFonts w:ascii="Cambria Math" w:eastAsiaTheme="minorEastAsia" w:hAnsi="Cambria Math"/>
                  <w:highlight w:val="yellow"/>
                  <w:lang w:val="el-GR"/>
                  <w:rPrChange w:id="6945" w:author="Στάθης Καπ" w:date="2023-03-13T03:27:00Z">
                    <w:rPr>
                      <w:rFonts w:ascii="Cambria Math" w:eastAsiaTheme="minorEastAsia" w:hAnsi="Cambria Math"/>
                      <w:lang w:val="el-GR"/>
                    </w:rPr>
                  </w:rPrChange>
                </w:rPr>
                <m:t>w</m:t>
              </w:ins>
            </m:r>
          </m:e>
          <m:sub>
            <m:r>
              <w:ins w:id="6946" w:author="Στάθης Καπ" w:date="2023-03-12T23:29:00Z">
                <w:rPr>
                  <w:rFonts w:ascii="Cambria Math" w:eastAsiaTheme="minorEastAsia" w:hAnsi="Cambria Math"/>
                  <w:highlight w:val="yellow"/>
                  <w:lang w:val="el-GR"/>
                  <w:rPrChange w:id="6947" w:author="Στάθης Καπ" w:date="2023-03-13T03:27:00Z">
                    <w:rPr>
                      <w:rFonts w:ascii="Cambria Math" w:eastAsiaTheme="minorEastAsia" w:hAnsi="Cambria Math"/>
                      <w:lang w:val="el-GR"/>
                    </w:rPr>
                  </w:rPrChange>
                </w:rPr>
                <m:t>b</m:t>
              </w:ins>
            </m:r>
          </m:sub>
        </m:sSub>
      </m:oMath>
      <w:ins w:id="6948" w:author="Στάθης Καπ" w:date="2023-03-12T23:29:00Z">
        <w:r w:rsidR="000A14F4" w:rsidRPr="007E502F">
          <w:rPr>
            <w:rFonts w:eastAsiaTheme="minorEastAsia"/>
            <w:highlight w:val="yellow"/>
            <w:lang w:val="el-GR"/>
            <w:rPrChange w:id="6949" w:author="Στάθης Καπ" w:date="2023-03-13T03:27:00Z">
              <w:rPr>
                <w:rFonts w:eastAsiaTheme="minorEastAsia"/>
                <w:lang w:val="el-GR"/>
              </w:rPr>
            </w:rPrChange>
          </w:rPr>
          <w:t>, προστέθηκαν τεχνητοί αρ</w:t>
        </w:r>
      </w:ins>
      <w:ins w:id="6950" w:author="Στάθης Καπ" w:date="2023-03-12T23:30:00Z">
        <w:r w:rsidR="000A14F4" w:rsidRPr="007E502F">
          <w:rPr>
            <w:rFonts w:eastAsiaTheme="minorEastAsia"/>
            <w:highlight w:val="yellow"/>
            <w:lang w:val="el-GR"/>
            <w:rPrChange w:id="6951" w:author="Στάθης Καπ" w:date="2023-03-13T03:27:00Z">
              <w:rPr>
                <w:rFonts w:eastAsiaTheme="minorEastAsia"/>
                <w:lang w:val="el-GR"/>
              </w:rPr>
            </w:rPrChange>
          </w:rPr>
          <w:t xml:space="preserve">χικοί κόμβοι </w:t>
        </w:r>
        <w:r w:rsidR="000A14F4" w:rsidRPr="007E502F">
          <w:rPr>
            <w:rFonts w:eastAsiaTheme="minorEastAsia"/>
            <w:highlight w:val="yellow"/>
            <w:rPrChange w:id="6952" w:author="Στάθης Καπ" w:date="2023-03-13T03:27:00Z">
              <w:rPr>
                <w:rFonts w:eastAsiaTheme="minorEastAsia"/>
              </w:rPr>
            </w:rPrChange>
          </w:rPr>
          <w:t>g</w:t>
        </w:r>
        <w:r w:rsidR="000A14F4" w:rsidRPr="007E502F">
          <w:rPr>
            <w:rFonts w:eastAsiaTheme="minorEastAsia"/>
            <w:highlight w:val="yellow"/>
            <w:lang w:val="el-GR"/>
            <w:rPrChange w:id="6953" w:author="Στάθης Καπ" w:date="2023-03-13T03:27:00Z">
              <w:rPr>
                <w:rFonts w:eastAsiaTheme="minorEastAsia"/>
              </w:rPr>
            </w:rPrChange>
          </w:rPr>
          <w:t xml:space="preserve">’ </w:t>
        </w:r>
        <w:r w:rsidR="000A14F4" w:rsidRPr="007E502F">
          <w:rPr>
            <w:rFonts w:eastAsiaTheme="minorEastAsia"/>
            <w:highlight w:val="yellow"/>
            <w:lang w:val="el-GR"/>
            <w:rPrChange w:id="6954" w:author="Στάθης Καπ" w:date="2023-03-13T03:27:00Z">
              <w:rPr>
                <w:rFonts w:eastAsiaTheme="minorEastAsia"/>
                <w:lang w:val="el-GR"/>
              </w:rPr>
            </w:rPrChange>
          </w:rPr>
          <w:t xml:space="preserve">και </w:t>
        </w:r>
        <w:r w:rsidR="000A14F4" w:rsidRPr="007E502F">
          <w:rPr>
            <w:rFonts w:eastAsiaTheme="minorEastAsia"/>
            <w:highlight w:val="yellow"/>
            <w:rPrChange w:id="6955" w:author="Στάθης Καπ" w:date="2023-03-13T03:27:00Z">
              <w:rPr>
                <w:rFonts w:eastAsiaTheme="minorEastAsia"/>
              </w:rPr>
            </w:rPrChange>
          </w:rPr>
          <w:t>u</w:t>
        </w:r>
        <w:r w:rsidR="000A14F4" w:rsidRPr="007E502F">
          <w:rPr>
            <w:rFonts w:eastAsiaTheme="minorEastAsia"/>
            <w:highlight w:val="yellow"/>
            <w:lang w:val="el-GR"/>
            <w:rPrChange w:id="6956" w:author="Στάθης Καπ" w:date="2023-03-13T03:27:00Z">
              <w:rPr>
                <w:rFonts w:eastAsiaTheme="minorEastAsia"/>
              </w:rPr>
            </w:rPrChange>
          </w:rPr>
          <w:t xml:space="preserve">’ </w:t>
        </w:r>
        <w:r w:rsidR="000A14F4" w:rsidRPr="007E502F">
          <w:rPr>
            <w:rFonts w:eastAsiaTheme="minorEastAsia"/>
            <w:highlight w:val="yellow"/>
            <w:lang w:val="el-GR"/>
            <w:rPrChange w:id="6957" w:author="Στάθης Καπ" w:date="2023-03-13T03:27:00Z">
              <w:rPr>
                <w:rFonts w:eastAsiaTheme="minorEastAsia"/>
                <w:lang w:val="el-GR"/>
              </w:rPr>
            </w:rPrChange>
          </w:rPr>
          <w:t>για τις δυο διαδρομές</w:t>
        </w:r>
      </w:ins>
      <w:ins w:id="6958" w:author="Στάθης Καπ" w:date="2023-03-12T23:34:00Z">
        <w:r w:rsidR="00070842" w:rsidRPr="007E502F">
          <w:rPr>
            <w:rFonts w:eastAsiaTheme="minorEastAsia"/>
            <w:highlight w:val="yellow"/>
            <w:lang w:val="el-GR"/>
            <w:rPrChange w:id="6959" w:author="Στάθης Καπ" w:date="2023-03-13T03:27:00Z">
              <w:rPr>
                <w:rFonts w:eastAsiaTheme="minorEastAsia"/>
              </w:rPr>
            </w:rPrChange>
          </w:rPr>
          <w:t xml:space="preserve"> </w:t>
        </w:r>
      </w:ins>
      <w:ins w:id="6960" w:author="Στάθης Καπ" w:date="2023-03-12T23:35:00Z">
        <w:r w:rsidR="00070842" w:rsidRPr="007E502F">
          <w:rPr>
            <w:rFonts w:eastAsiaTheme="minorEastAsia"/>
            <w:highlight w:val="yellow"/>
            <w:lang w:val="el-GR"/>
            <w:rPrChange w:id="6961" w:author="Στάθης Καπ" w:date="2023-03-13T03:27:00Z">
              <w:rPr>
                <w:rFonts w:eastAsiaTheme="minorEastAsia"/>
                <w:lang w:val="el-GR"/>
              </w:rPr>
            </w:rPrChange>
          </w:rPr>
          <w:t>οι οποίοι</w:t>
        </w:r>
      </w:ins>
      <w:ins w:id="6962" w:author="Στάθης Καπ" w:date="2023-03-12T23:34:00Z">
        <w:r w:rsidR="00070842" w:rsidRPr="007E502F">
          <w:rPr>
            <w:rFonts w:eastAsiaTheme="minorEastAsia"/>
            <w:highlight w:val="yellow"/>
            <w:lang w:val="el-GR"/>
            <w:rPrChange w:id="6963" w:author="Στάθης Καπ" w:date="2023-03-13T03:27:00Z">
              <w:rPr>
                <w:rFonts w:eastAsiaTheme="minorEastAsia"/>
                <w:lang w:val="el-GR"/>
              </w:rPr>
            </w:rPrChange>
          </w:rPr>
          <w:t xml:space="preserve"> μετά την φάση της κατασκευής αφαιρέθηκαν</w:t>
        </w:r>
      </w:ins>
      <w:ins w:id="6964" w:author="Στάθης Καπ" w:date="2023-03-12T23:30:00Z">
        <w:r w:rsidR="000A14F4" w:rsidRPr="007E502F">
          <w:rPr>
            <w:rFonts w:eastAsiaTheme="minorEastAsia"/>
            <w:highlight w:val="yellow"/>
            <w:lang w:val="el-GR"/>
            <w:rPrChange w:id="6965" w:author="Στάθης Καπ" w:date="2023-03-13T03:27:00Z">
              <w:rPr>
                <w:rFonts w:eastAsiaTheme="minorEastAsia"/>
                <w:lang w:val="el-GR"/>
              </w:rPr>
            </w:rPrChange>
          </w:rPr>
          <w:t>.</w:t>
        </w:r>
      </w:ins>
      <w:ins w:id="6966" w:author="Στάθης Καπ" w:date="2023-03-12T23:35:00Z">
        <w:r w:rsidR="00070842" w:rsidRPr="007E502F">
          <w:rPr>
            <w:rFonts w:eastAsiaTheme="minorEastAsia"/>
            <w:highlight w:val="yellow"/>
            <w:lang w:val="el-GR"/>
            <w:rPrChange w:id="6967" w:author="Στάθης Καπ" w:date="2023-03-13T03:27:00Z">
              <w:rPr>
                <w:rFonts w:eastAsiaTheme="minorEastAsia"/>
                <w:lang w:val="el-GR"/>
              </w:rPr>
            </w:rPrChange>
          </w:rPr>
          <w:t xml:space="preserve"> </w:t>
        </w:r>
      </w:ins>
      <w:ins w:id="6968" w:author="Στάθης Καπ" w:date="2023-03-12T23:34:00Z">
        <w:r w:rsidR="00070842" w:rsidRPr="007E502F">
          <w:rPr>
            <w:rFonts w:eastAsiaTheme="minorEastAsia"/>
            <w:highlight w:val="yellow"/>
            <w:lang w:val="el-GR"/>
            <w:rPrChange w:id="6969" w:author="Στάθης Καπ" w:date="2023-03-13T03:27:00Z">
              <w:rPr>
                <w:rFonts w:eastAsiaTheme="minorEastAsia"/>
                <w:lang w:val="el-GR"/>
              </w:rPr>
            </w:rPrChange>
          </w:rPr>
          <w:t xml:space="preserve">Επειδή όμως ισχύει </w:t>
        </w:r>
      </w:ins>
      <m:oMath>
        <m:r>
          <w:ins w:id="6970" w:author="Στάθης Καπ" w:date="2023-03-12T23:34:00Z">
            <w:rPr>
              <w:rFonts w:ascii="Cambria Math" w:eastAsiaTheme="minorEastAsia" w:hAnsi="Cambria Math"/>
              <w:highlight w:val="yellow"/>
              <w:lang w:val="el-GR"/>
              <w:rPrChange w:id="6971" w:author="Στάθης Καπ" w:date="2023-03-13T03:27:00Z">
                <w:rPr>
                  <w:rFonts w:ascii="Cambria Math" w:eastAsiaTheme="minorEastAsia" w:hAnsi="Cambria Math"/>
                  <w:lang w:val="el-GR"/>
                </w:rPr>
              </w:rPrChange>
            </w:rPr>
            <m:t>depTim</m:t>
          </w:ins>
        </m:r>
        <m:sSub>
          <m:sSubPr>
            <m:ctrlPr>
              <w:ins w:id="6972" w:author="Στάθης Καπ" w:date="2023-03-12T23:34:00Z">
                <w:rPr>
                  <w:rFonts w:ascii="Cambria Math" w:eastAsiaTheme="minorEastAsia" w:hAnsi="Cambria Math"/>
                  <w:i/>
                  <w:highlight w:val="yellow"/>
                  <w:lang w:val="el-GR"/>
                  <w:rPrChange w:id="6973" w:author="Στάθης Καπ" w:date="2023-03-13T03:27:00Z">
                    <w:rPr>
                      <w:rFonts w:ascii="Cambria Math" w:eastAsiaTheme="minorEastAsia" w:hAnsi="Cambria Math"/>
                      <w:i/>
                      <w:lang w:val="el-GR"/>
                    </w:rPr>
                  </w:rPrChange>
                </w:rPr>
              </w:ins>
            </m:ctrlPr>
          </m:sSubPr>
          <m:e>
            <m:r>
              <w:ins w:id="6974" w:author="Στάθης Καπ" w:date="2023-03-12T23:34:00Z">
                <w:rPr>
                  <w:rFonts w:ascii="Cambria Math" w:eastAsiaTheme="minorEastAsia" w:hAnsi="Cambria Math"/>
                  <w:highlight w:val="yellow"/>
                  <w:lang w:val="el-GR"/>
                  <w:rPrChange w:id="6975" w:author="Στάθης Καπ" w:date="2023-03-13T03:27:00Z">
                    <w:rPr>
                      <w:rFonts w:ascii="Cambria Math" w:eastAsiaTheme="minorEastAsia" w:hAnsi="Cambria Math"/>
                      <w:lang w:val="el-GR"/>
                    </w:rPr>
                  </w:rPrChange>
                </w:rPr>
                <m:t>e</m:t>
              </w:ins>
            </m:r>
          </m:e>
          <m:sub>
            <m:r>
              <w:ins w:id="6976" w:author="Στάθης Καπ" w:date="2023-03-12T23:34:00Z">
                <w:rPr>
                  <w:rFonts w:ascii="Cambria Math" w:eastAsiaTheme="minorEastAsia" w:hAnsi="Cambria Math"/>
                  <w:highlight w:val="yellow"/>
                  <w:lang w:val="el-GR"/>
                  <w:rPrChange w:id="6977" w:author="Στάθης Καπ" w:date="2023-03-13T03:27:00Z">
                    <w:rPr>
                      <w:rFonts w:ascii="Cambria Math" w:eastAsiaTheme="minorEastAsia" w:hAnsi="Cambria Math"/>
                      <w:lang w:val="el-GR"/>
                    </w:rPr>
                  </w:rPrChange>
                </w:rPr>
                <m:t>g</m:t>
              </w:ins>
            </m:r>
            <m:r>
              <w:ins w:id="6978" w:author="Στάθης Καπ" w:date="2023-03-12T23:35:00Z">
                <w:rPr>
                  <w:rFonts w:ascii="Cambria Math" w:eastAsiaTheme="minorEastAsia" w:hAnsi="Cambria Math"/>
                  <w:highlight w:val="yellow"/>
                  <w:lang w:val="el-GR"/>
                  <w:rPrChange w:id="6979" w:author="Στάθης Καπ" w:date="2023-03-13T03:27:00Z">
                    <w:rPr>
                      <w:rFonts w:ascii="Cambria Math" w:eastAsiaTheme="minorEastAsia" w:hAnsi="Cambria Math"/>
                      <w:lang w:val="el-GR"/>
                    </w:rPr>
                  </w:rPrChange>
                </w:rPr>
                <m:t>'</m:t>
              </w:ins>
            </m:r>
          </m:sub>
        </m:sSub>
        <m:r>
          <w:ins w:id="6980" w:author="Στάθης Καπ" w:date="2023-03-12T23:35:00Z">
            <w:rPr>
              <w:rFonts w:ascii="Cambria Math" w:eastAsiaTheme="minorEastAsia" w:hAnsi="Cambria Math"/>
              <w:highlight w:val="yellow"/>
              <w:lang w:val="el-GR"/>
              <w:rPrChange w:id="6981" w:author="Στάθης Καπ" w:date="2023-03-13T03:27:00Z">
                <w:rPr>
                  <w:rFonts w:ascii="Cambria Math" w:eastAsiaTheme="minorEastAsia" w:hAnsi="Cambria Math"/>
                  <w:lang w:val="el-GR"/>
                </w:rPr>
              </w:rPrChange>
            </w:rPr>
            <m:t>≥depTim</m:t>
          </w:ins>
        </m:r>
        <m:sSub>
          <m:sSubPr>
            <m:ctrlPr>
              <w:ins w:id="6982" w:author="Στάθης Καπ" w:date="2023-03-12T23:35:00Z">
                <w:rPr>
                  <w:rFonts w:ascii="Cambria Math" w:eastAsiaTheme="minorEastAsia" w:hAnsi="Cambria Math"/>
                  <w:i/>
                  <w:highlight w:val="yellow"/>
                  <w:lang w:val="el-GR"/>
                  <w:rPrChange w:id="6983" w:author="Στάθης Καπ" w:date="2023-03-13T03:27:00Z">
                    <w:rPr>
                      <w:rFonts w:ascii="Cambria Math" w:eastAsiaTheme="minorEastAsia" w:hAnsi="Cambria Math"/>
                      <w:i/>
                      <w:lang w:val="el-GR"/>
                    </w:rPr>
                  </w:rPrChange>
                </w:rPr>
              </w:ins>
            </m:ctrlPr>
          </m:sSubPr>
          <m:e>
            <m:r>
              <w:ins w:id="6984" w:author="Στάθης Καπ" w:date="2023-03-12T23:35:00Z">
                <w:rPr>
                  <w:rFonts w:ascii="Cambria Math" w:eastAsiaTheme="minorEastAsia" w:hAnsi="Cambria Math"/>
                  <w:highlight w:val="yellow"/>
                  <w:lang w:val="el-GR"/>
                  <w:rPrChange w:id="6985" w:author="Στάθης Καπ" w:date="2023-03-13T03:27:00Z">
                    <w:rPr>
                      <w:rFonts w:ascii="Cambria Math" w:eastAsiaTheme="minorEastAsia" w:hAnsi="Cambria Math"/>
                      <w:lang w:val="el-GR"/>
                    </w:rPr>
                  </w:rPrChange>
                </w:rPr>
                <m:t>e</m:t>
              </w:ins>
            </m:r>
          </m:e>
          <m:sub>
            <m:r>
              <w:ins w:id="6986" w:author="Στάθης Καπ" w:date="2023-03-12T23:35:00Z">
                <w:rPr>
                  <w:rFonts w:ascii="Cambria Math" w:eastAsiaTheme="minorEastAsia" w:hAnsi="Cambria Math"/>
                  <w:highlight w:val="yellow"/>
                  <w:lang w:val="el-GR"/>
                  <w:rPrChange w:id="6987" w:author="Στάθης Καπ" w:date="2023-03-13T03:27:00Z">
                    <w:rPr>
                      <w:rFonts w:ascii="Cambria Math" w:eastAsiaTheme="minorEastAsia" w:hAnsi="Cambria Math"/>
                      <w:lang w:val="el-GR"/>
                    </w:rPr>
                  </w:rPrChange>
                </w:rPr>
                <m:t>g</m:t>
              </w:ins>
            </m:r>
          </m:sub>
        </m:sSub>
      </m:oMath>
      <w:ins w:id="6988" w:author="Στάθης Καπ" w:date="2023-03-12T23:35:00Z">
        <w:r w:rsidR="00070842" w:rsidRPr="007E502F">
          <w:rPr>
            <w:rFonts w:eastAsiaTheme="minorEastAsia"/>
            <w:highlight w:val="yellow"/>
            <w:lang w:val="el-GR"/>
            <w:rPrChange w:id="6989" w:author="Στάθης Καπ" w:date="2023-03-13T03:27:00Z">
              <w:rPr>
                <w:rFonts w:eastAsiaTheme="minorEastAsia"/>
              </w:rPr>
            </w:rPrChange>
          </w:rPr>
          <w:t xml:space="preserve"> </w:t>
        </w:r>
        <w:r w:rsidR="00070842" w:rsidRPr="007E502F">
          <w:rPr>
            <w:rFonts w:eastAsiaTheme="minorEastAsia"/>
            <w:highlight w:val="yellow"/>
            <w:lang w:val="el-GR"/>
            <w:rPrChange w:id="6990" w:author="Στάθης Καπ" w:date="2023-03-13T03:27:00Z">
              <w:rPr>
                <w:rFonts w:eastAsiaTheme="minorEastAsia"/>
                <w:lang w:val="el-GR"/>
              </w:rPr>
            </w:rPrChange>
          </w:rPr>
          <w:t xml:space="preserve"> </w:t>
        </w:r>
      </w:ins>
      <w:ins w:id="6991" w:author="Στάθης Καπ" w:date="2023-03-12T23:37:00Z">
        <w:r w:rsidR="00070842" w:rsidRPr="007E502F">
          <w:rPr>
            <w:rFonts w:eastAsiaTheme="minorEastAsia"/>
            <w:highlight w:val="yellow"/>
            <w:lang w:val="el-GR"/>
            <w:rPrChange w:id="6992" w:author="Στάθης Καπ" w:date="2023-03-13T03:27:00Z">
              <w:rPr>
                <w:rFonts w:eastAsiaTheme="minorEastAsia"/>
                <w:lang w:val="el-GR"/>
              </w:rPr>
            </w:rPrChange>
          </w:rPr>
          <w:t xml:space="preserve">και </w:t>
        </w:r>
      </w:ins>
      <m:oMath>
        <m:r>
          <w:ins w:id="6993" w:author="Στάθης Καπ" w:date="2023-03-12T23:37:00Z">
            <w:rPr>
              <w:rFonts w:ascii="Cambria Math" w:eastAsiaTheme="minorEastAsia" w:hAnsi="Cambria Math"/>
              <w:highlight w:val="yellow"/>
              <w:lang w:val="el-GR"/>
              <w:rPrChange w:id="6994" w:author="Στάθης Καπ" w:date="2023-03-13T03:27:00Z">
                <w:rPr>
                  <w:rFonts w:ascii="Cambria Math" w:eastAsiaTheme="minorEastAsia" w:hAnsi="Cambria Math"/>
                  <w:lang w:val="el-GR"/>
                </w:rPr>
              </w:rPrChange>
            </w:rPr>
            <m:t>depTim</m:t>
          </w:ins>
        </m:r>
        <m:sSub>
          <m:sSubPr>
            <m:ctrlPr>
              <w:ins w:id="6995" w:author="Στάθης Καπ" w:date="2023-03-12T23:37:00Z">
                <w:rPr>
                  <w:rFonts w:ascii="Cambria Math" w:eastAsiaTheme="minorEastAsia" w:hAnsi="Cambria Math"/>
                  <w:i/>
                  <w:highlight w:val="yellow"/>
                  <w:lang w:val="el-GR"/>
                  <w:rPrChange w:id="6996" w:author="Στάθης Καπ" w:date="2023-03-13T03:27:00Z">
                    <w:rPr>
                      <w:rFonts w:ascii="Cambria Math" w:eastAsiaTheme="minorEastAsia" w:hAnsi="Cambria Math"/>
                      <w:i/>
                      <w:lang w:val="el-GR"/>
                    </w:rPr>
                  </w:rPrChange>
                </w:rPr>
              </w:ins>
            </m:ctrlPr>
          </m:sSubPr>
          <m:e>
            <m:r>
              <w:ins w:id="6997" w:author="Στάθης Καπ" w:date="2023-03-12T23:37:00Z">
                <w:rPr>
                  <w:rFonts w:ascii="Cambria Math" w:eastAsiaTheme="minorEastAsia" w:hAnsi="Cambria Math"/>
                  <w:highlight w:val="yellow"/>
                  <w:lang w:val="el-GR"/>
                  <w:rPrChange w:id="6998" w:author="Στάθης Καπ" w:date="2023-03-13T03:27:00Z">
                    <w:rPr>
                      <w:rFonts w:ascii="Cambria Math" w:eastAsiaTheme="minorEastAsia" w:hAnsi="Cambria Math"/>
                      <w:lang w:val="el-GR"/>
                    </w:rPr>
                  </w:rPrChange>
                </w:rPr>
                <m:t>e</m:t>
              </w:ins>
            </m:r>
          </m:e>
          <m:sub>
            <m:r>
              <w:ins w:id="6999" w:author="Στάθης Καπ" w:date="2023-03-12T23:37:00Z">
                <w:rPr>
                  <w:rFonts w:ascii="Cambria Math" w:eastAsiaTheme="minorEastAsia" w:hAnsi="Cambria Math"/>
                  <w:highlight w:val="yellow"/>
                  <w:lang w:val="el-GR"/>
                  <w:rPrChange w:id="7000" w:author="Στάθης Καπ" w:date="2023-03-13T03:27:00Z">
                    <w:rPr>
                      <w:rFonts w:ascii="Cambria Math" w:eastAsiaTheme="minorEastAsia" w:hAnsi="Cambria Math"/>
                      <w:lang w:val="el-GR"/>
                    </w:rPr>
                  </w:rPrChange>
                </w:rPr>
                <m:t>u'</m:t>
              </w:ins>
            </m:r>
          </m:sub>
        </m:sSub>
        <m:r>
          <w:ins w:id="7001" w:author="Στάθης Καπ" w:date="2023-03-12T23:37:00Z">
            <w:rPr>
              <w:rFonts w:ascii="Cambria Math" w:eastAsiaTheme="minorEastAsia" w:hAnsi="Cambria Math"/>
              <w:highlight w:val="yellow"/>
              <w:lang w:val="el-GR"/>
              <w:rPrChange w:id="7002" w:author="Στάθης Καπ" w:date="2023-03-13T03:27:00Z">
                <w:rPr>
                  <w:rFonts w:ascii="Cambria Math" w:eastAsiaTheme="minorEastAsia" w:hAnsi="Cambria Math"/>
                  <w:lang w:val="el-GR"/>
                </w:rPr>
              </w:rPrChange>
            </w:rPr>
            <m:t>≥</m:t>
          </w:ins>
        </m:r>
        <m:r>
          <w:ins w:id="7003" w:author="Στάθης Καπ" w:date="2023-03-12T23:37:00Z">
            <w:rPr>
              <w:rFonts w:ascii="Cambria Math" w:eastAsiaTheme="minorEastAsia" w:hAnsi="Cambria Math"/>
              <w:highlight w:val="yellow"/>
              <w:rPrChange w:id="7004" w:author="Στάθης Καπ" w:date="2023-03-13T03:27:00Z">
                <w:rPr>
                  <w:rFonts w:ascii="Cambria Math" w:eastAsiaTheme="minorEastAsia" w:hAnsi="Cambria Math"/>
                </w:rPr>
              </w:rPrChange>
            </w:rPr>
            <m:t>depTim</m:t>
          </w:ins>
        </m:r>
        <m:sSub>
          <m:sSubPr>
            <m:ctrlPr>
              <w:ins w:id="7005" w:author="Στάθης Καπ" w:date="2023-03-12T23:37:00Z">
                <w:rPr>
                  <w:rFonts w:ascii="Cambria Math" w:eastAsiaTheme="minorEastAsia" w:hAnsi="Cambria Math"/>
                  <w:i/>
                  <w:highlight w:val="yellow"/>
                  <w:rPrChange w:id="7006" w:author="Στάθης Καπ" w:date="2023-03-13T03:27:00Z">
                    <w:rPr>
                      <w:rFonts w:ascii="Cambria Math" w:eastAsiaTheme="minorEastAsia" w:hAnsi="Cambria Math"/>
                      <w:i/>
                    </w:rPr>
                  </w:rPrChange>
                </w:rPr>
              </w:ins>
            </m:ctrlPr>
          </m:sSubPr>
          <m:e>
            <m:r>
              <w:ins w:id="7007" w:author="Στάθης Καπ" w:date="2023-03-12T23:37:00Z">
                <w:rPr>
                  <w:rFonts w:ascii="Cambria Math" w:eastAsiaTheme="minorEastAsia" w:hAnsi="Cambria Math"/>
                  <w:highlight w:val="yellow"/>
                  <w:rPrChange w:id="7008" w:author="Στάθης Καπ" w:date="2023-03-13T03:27:00Z">
                    <w:rPr>
                      <w:rFonts w:ascii="Cambria Math" w:eastAsiaTheme="minorEastAsia" w:hAnsi="Cambria Math"/>
                    </w:rPr>
                  </w:rPrChange>
                </w:rPr>
                <m:t>e</m:t>
              </w:ins>
            </m:r>
          </m:e>
          <m:sub>
            <m:r>
              <w:ins w:id="7009" w:author="Στάθης Καπ" w:date="2023-03-12T23:37:00Z">
                <w:rPr>
                  <w:rFonts w:ascii="Cambria Math" w:eastAsiaTheme="minorEastAsia" w:hAnsi="Cambria Math"/>
                  <w:highlight w:val="yellow"/>
                  <w:rPrChange w:id="7010" w:author="Στάθης Καπ" w:date="2023-03-13T03:27:00Z">
                    <w:rPr>
                      <w:rFonts w:ascii="Cambria Math" w:eastAsiaTheme="minorEastAsia" w:hAnsi="Cambria Math"/>
                    </w:rPr>
                  </w:rPrChange>
                </w:rPr>
                <m:t>u</m:t>
              </w:ins>
            </m:r>
          </m:sub>
        </m:sSub>
      </m:oMath>
      <w:ins w:id="7011" w:author="Στάθης Καπ" w:date="2023-03-12T23:37:00Z">
        <w:r w:rsidR="00070842" w:rsidRPr="007E502F">
          <w:rPr>
            <w:rFonts w:eastAsiaTheme="minorEastAsia"/>
            <w:highlight w:val="yellow"/>
            <w:lang w:val="el-GR"/>
            <w:rPrChange w:id="7012" w:author="Στάθης Καπ" w:date="2023-03-13T03:27:00Z">
              <w:rPr>
                <w:rFonts w:eastAsiaTheme="minorEastAsia"/>
              </w:rPr>
            </w:rPrChange>
          </w:rPr>
          <w:t xml:space="preserve"> </w:t>
        </w:r>
      </w:ins>
      <w:ins w:id="7013" w:author="Στάθης Καπ" w:date="2023-03-12T23:36:00Z">
        <w:r w:rsidR="00070842" w:rsidRPr="007E502F">
          <w:rPr>
            <w:rFonts w:eastAsiaTheme="minorEastAsia"/>
            <w:highlight w:val="yellow"/>
            <w:lang w:val="el-GR"/>
            <w:rPrChange w:id="7014" w:author="Στάθης Καπ" w:date="2023-03-13T03:27:00Z">
              <w:rPr>
                <w:rFonts w:eastAsiaTheme="minorEastAsia"/>
                <w:lang w:val="el-GR"/>
              </w:rPr>
            </w:rPrChange>
          </w:rPr>
          <w:t xml:space="preserve"> </w:t>
        </w:r>
      </w:ins>
      <w:ins w:id="7015" w:author="Στάθης Καπ" w:date="2023-03-12T23:38:00Z">
        <w:r w:rsidR="00070842" w:rsidRPr="007E502F">
          <w:rPr>
            <w:rFonts w:eastAsiaTheme="minorEastAsia"/>
            <w:highlight w:val="yellow"/>
            <w:lang w:val="el-GR"/>
            <w:rPrChange w:id="7016" w:author="Στάθης Καπ" w:date="2023-03-13T03:27:00Z">
              <w:rPr>
                <w:rFonts w:eastAsiaTheme="minorEastAsia"/>
                <w:lang w:val="el-GR"/>
              </w:rPr>
            </w:rPrChange>
          </w:rPr>
          <w:t xml:space="preserve">και οι διαδρομές </w:t>
        </w:r>
      </w:ins>
      <m:oMath>
        <m:sSub>
          <m:sSubPr>
            <m:ctrlPr>
              <w:ins w:id="7017" w:author="Στάθης Καπ" w:date="2023-03-12T23:38:00Z">
                <w:rPr>
                  <w:rFonts w:ascii="Cambria Math" w:eastAsiaTheme="minorEastAsia" w:hAnsi="Cambria Math"/>
                  <w:i/>
                  <w:highlight w:val="yellow"/>
                  <w:lang w:val="el-GR"/>
                  <w:rPrChange w:id="7018" w:author="Στάθης Καπ" w:date="2023-03-13T03:27:00Z">
                    <w:rPr>
                      <w:rFonts w:ascii="Cambria Math" w:eastAsiaTheme="minorEastAsia" w:hAnsi="Cambria Math"/>
                      <w:i/>
                      <w:lang w:val="el-GR"/>
                    </w:rPr>
                  </w:rPrChange>
                </w:rPr>
              </w:ins>
            </m:ctrlPr>
          </m:sSubPr>
          <m:e>
            <m:r>
              <w:ins w:id="7019" w:author="Στάθης Καπ" w:date="2023-03-12T23:38:00Z">
                <w:rPr>
                  <w:rFonts w:ascii="Cambria Math" w:eastAsiaTheme="minorEastAsia" w:hAnsi="Cambria Math"/>
                  <w:highlight w:val="yellow"/>
                  <w:lang w:val="el-GR"/>
                  <w:rPrChange w:id="7020" w:author="Στάθης Καπ" w:date="2023-03-13T03:27:00Z">
                    <w:rPr>
                      <w:rFonts w:ascii="Cambria Math" w:eastAsiaTheme="minorEastAsia" w:hAnsi="Cambria Math"/>
                      <w:lang w:val="el-GR"/>
                    </w:rPr>
                  </w:rPrChange>
                </w:rPr>
                <m:t>w</m:t>
              </w:ins>
            </m:r>
          </m:e>
          <m:sub>
            <m:r>
              <w:ins w:id="7021" w:author="Στάθης Καπ" w:date="2023-03-12T23:38:00Z">
                <w:rPr>
                  <w:rFonts w:ascii="Cambria Math" w:eastAsiaTheme="minorEastAsia" w:hAnsi="Cambria Math"/>
                  <w:highlight w:val="yellow"/>
                  <w:lang w:val="el-GR"/>
                  <w:rPrChange w:id="7022" w:author="Στάθης Καπ" w:date="2023-03-13T03:27:00Z">
                    <w:rPr>
                      <w:rFonts w:ascii="Cambria Math" w:eastAsiaTheme="minorEastAsia" w:hAnsi="Cambria Math"/>
                      <w:lang w:val="el-GR"/>
                    </w:rPr>
                  </w:rPrChange>
                </w:rPr>
                <m:t>a</m:t>
              </w:ins>
            </m:r>
          </m:sub>
        </m:sSub>
      </m:oMath>
      <w:ins w:id="7023" w:author="Στάθης Καπ" w:date="2023-03-12T23:38:00Z">
        <w:r w:rsidR="00070842" w:rsidRPr="007E502F">
          <w:rPr>
            <w:rFonts w:eastAsiaTheme="minorEastAsia"/>
            <w:highlight w:val="yellow"/>
            <w:lang w:val="el-GR"/>
            <w:rPrChange w:id="7024" w:author="Στάθης Καπ" w:date="2023-03-13T03:27:00Z">
              <w:rPr>
                <w:rFonts w:eastAsiaTheme="minorEastAsia"/>
                <w:lang w:val="el-GR"/>
              </w:rPr>
            </w:rPrChange>
          </w:rPr>
          <w:t xml:space="preserve"> και </w:t>
        </w:r>
      </w:ins>
      <m:oMath>
        <m:sSub>
          <m:sSubPr>
            <m:ctrlPr>
              <w:ins w:id="7025" w:author="Στάθης Καπ" w:date="2023-03-12T23:38:00Z">
                <w:rPr>
                  <w:rFonts w:ascii="Cambria Math" w:eastAsiaTheme="minorEastAsia" w:hAnsi="Cambria Math"/>
                  <w:i/>
                  <w:highlight w:val="yellow"/>
                  <w:lang w:val="el-GR"/>
                  <w:rPrChange w:id="7026" w:author="Στάθης Καπ" w:date="2023-03-13T03:27:00Z">
                    <w:rPr>
                      <w:rFonts w:ascii="Cambria Math" w:eastAsiaTheme="minorEastAsia" w:hAnsi="Cambria Math"/>
                      <w:i/>
                      <w:lang w:val="el-GR"/>
                    </w:rPr>
                  </w:rPrChange>
                </w:rPr>
              </w:ins>
            </m:ctrlPr>
          </m:sSubPr>
          <m:e>
            <m:r>
              <w:ins w:id="7027" w:author="Στάθης Καπ" w:date="2023-03-12T23:38:00Z">
                <w:rPr>
                  <w:rFonts w:ascii="Cambria Math" w:eastAsiaTheme="minorEastAsia" w:hAnsi="Cambria Math"/>
                  <w:highlight w:val="yellow"/>
                  <w:lang w:val="el-GR"/>
                  <w:rPrChange w:id="7028" w:author="Στάθης Καπ" w:date="2023-03-13T03:27:00Z">
                    <w:rPr>
                      <w:rFonts w:ascii="Cambria Math" w:eastAsiaTheme="minorEastAsia" w:hAnsi="Cambria Math"/>
                      <w:lang w:val="el-GR"/>
                    </w:rPr>
                  </w:rPrChange>
                </w:rPr>
                <m:t>w</m:t>
              </w:ins>
            </m:r>
          </m:e>
          <m:sub>
            <m:r>
              <w:ins w:id="7029" w:author="Στάθης Καπ" w:date="2023-03-12T23:38:00Z">
                <w:rPr>
                  <w:rFonts w:ascii="Cambria Math" w:eastAsiaTheme="minorEastAsia" w:hAnsi="Cambria Math"/>
                  <w:highlight w:val="yellow"/>
                  <w:lang w:val="el-GR"/>
                  <w:rPrChange w:id="7030" w:author="Στάθης Καπ" w:date="2023-03-13T03:27:00Z">
                    <w:rPr>
                      <w:rFonts w:ascii="Cambria Math" w:eastAsiaTheme="minorEastAsia" w:hAnsi="Cambria Math"/>
                      <w:lang w:val="el-GR"/>
                    </w:rPr>
                  </w:rPrChange>
                </w:rPr>
                <m:t>b</m:t>
              </w:ins>
            </m:r>
          </m:sub>
        </m:sSub>
      </m:oMath>
      <w:ins w:id="7031" w:author="Στάθης Καπ" w:date="2023-03-12T23:38:00Z">
        <w:r w:rsidR="00070842" w:rsidRPr="007E502F">
          <w:rPr>
            <w:rFonts w:eastAsiaTheme="minorEastAsia"/>
            <w:highlight w:val="yellow"/>
            <w:lang w:val="el-GR"/>
            <w:rPrChange w:id="7032" w:author="Στάθης Καπ" w:date="2023-03-13T03:27:00Z">
              <w:rPr>
                <w:rFonts w:eastAsiaTheme="minorEastAsia"/>
                <w:lang w:val="el-GR"/>
              </w:rPr>
            </w:rPrChange>
          </w:rPr>
          <w:t xml:space="preserve"> του </w:t>
        </w:r>
      </w:ins>
      <m:oMath>
        <m:r>
          <w:ins w:id="7033" w:author="Στάθης Καπ" w:date="2023-03-12T23:39:00Z">
            <w:rPr>
              <w:rFonts w:ascii="Cambria Math" w:eastAsiaTheme="minorEastAsia" w:hAnsi="Cambria Math"/>
              <w:highlight w:val="yellow"/>
              <w:lang w:val="el-GR"/>
              <w:rPrChange w:id="7034" w:author="Στάθης Καπ" w:date="2023-03-13T03:27:00Z">
                <w:rPr>
                  <w:rFonts w:ascii="Cambria Math" w:eastAsiaTheme="minorEastAsia" w:hAnsi="Cambria Math"/>
                  <w:lang w:val="el-GR"/>
                </w:rPr>
              </w:rPrChange>
            </w:rPr>
            <m:t>topt</m:t>
          </w:ins>
        </m:r>
        <m:sSub>
          <m:sSubPr>
            <m:ctrlPr>
              <w:ins w:id="7035" w:author="Στάθης Καπ" w:date="2023-03-12T23:39:00Z">
                <w:rPr>
                  <w:rFonts w:ascii="Cambria Math" w:eastAsiaTheme="minorEastAsia" w:hAnsi="Cambria Math"/>
                  <w:i/>
                  <w:highlight w:val="yellow"/>
                  <w:lang w:val="el-GR"/>
                  <w:rPrChange w:id="7036" w:author="Στάθης Καπ" w:date="2023-03-13T03:27:00Z">
                    <w:rPr>
                      <w:rFonts w:ascii="Cambria Math" w:eastAsiaTheme="minorEastAsia" w:hAnsi="Cambria Math"/>
                      <w:i/>
                      <w:lang w:val="el-GR"/>
                    </w:rPr>
                  </w:rPrChange>
                </w:rPr>
              </w:ins>
            </m:ctrlPr>
          </m:sSubPr>
          <m:e>
            <m:r>
              <w:ins w:id="7037" w:author="Στάθης Καπ" w:date="2023-03-12T23:39:00Z">
                <w:rPr>
                  <w:rFonts w:ascii="Cambria Math" w:eastAsiaTheme="minorEastAsia" w:hAnsi="Cambria Math"/>
                  <w:highlight w:val="yellow"/>
                  <w:lang w:val="el-GR"/>
                  <w:rPrChange w:id="7038" w:author="Στάθης Καπ" w:date="2023-03-13T03:27:00Z">
                    <w:rPr>
                      <w:rFonts w:ascii="Cambria Math" w:eastAsiaTheme="minorEastAsia" w:hAnsi="Cambria Math"/>
                      <w:lang w:val="el-GR"/>
                    </w:rPr>
                  </w:rPrChange>
                </w:rPr>
                <m:t>w</m:t>
              </w:ins>
            </m:r>
          </m:e>
          <m:sub>
            <m:r>
              <w:ins w:id="7039" w:author="Στάθης Καπ" w:date="2023-03-12T23:39:00Z">
                <w:rPr>
                  <w:rFonts w:ascii="Cambria Math" w:eastAsiaTheme="minorEastAsia" w:hAnsi="Cambria Math"/>
                  <w:highlight w:val="yellow"/>
                  <w:lang w:val="el-GR"/>
                  <w:rPrChange w:id="7040" w:author="Στάθης Καπ" w:date="2023-03-13T03:27:00Z">
                    <w:rPr>
                      <w:rFonts w:ascii="Cambria Math" w:eastAsiaTheme="minorEastAsia" w:hAnsi="Cambria Math"/>
                      <w:lang w:val="el-GR"/>
                    </w:rPr>
                  </w:rPrChange>
                </w:rPr>
                <m:t>b</m:t>
              </w:ins>
            </m:r>
          </m:sub>
        </m:sSub>
      </m:oMath>
      <w:ins w:id="7041" w:author="Στάθης Καπ" w:date="2023-03-12T23:39:00Z">
        <w:r w:rsidR="00070842" w:rsidRPr="007E502F">
          <w:rPr>
            <w:rFonts w:eastAsiaTheme="minorEastAsia"/>
            <w:highlight w:val="yellow"/>
            <w:lang w:val="el-GR"/>
            <w:rPrChange w:id="7042" w:author="Στάθης Καπ" w:date="2023-03-13T03:27:00Z">
              <w:rPr>
                <w:rFonts w:eastAsiaTheme="minorEastAsia"/>
                <w:lang w:val="el-GR"/>
              </w:rPr>
            </w:rPrChange>
          </w:rPr>
          <w:t xml:space="preserve"> ήταν έγκυρες έχοντας ως αρχικούς κόμβους τους </w:t>
        </w:r>
        <w:r w:rsidR="00070842" w:rsidRPr="007E502F">
          <w:rPr>
            <w:rFonts w:eastAsiaTheme="minorEastAsia"/>
            <w:highlight w:val="yellow"/>
            <w:rPrChange w:id="7043" w:author="Στάθης Καπ" w:date="2023-03-13T03:27:00Z">
              <w:rPr>
                <w:rFonts w:eastAsiaTheme="minorEastAsia"/>
              </w:rPr>
            </w:rPrChange>
          </w:rPr>
          <w:t>g</w:t>
        </w:r>
        <w:r w:rsidR="00070842" w:rsidRPr="007E502F">
          <w:rPr>
            <w:rFonts w:eastAsiaTheme="minorEastAsia"/>
            <w:highlight w:val="yellow"/>
            <w:lang w:val="el-GR"/>
            <w:rPrChange w:id="7044" w:author="Στάθης Καπ" w:date="2023-03-13T03:27:00Z">
              <w:rPr>
                <w:rFonts w:eastAsiaTheme="minorEastAsia"/>
              </w:rPr>
            </w:rPrChange>
          </w:rPr>
          <w:t xml:space="preserve">’ </w:t>
        </w:r>
        <w:r w:rsidR="00070842" w:rsidRPr="007E502F">
          <w:rPr>
            <w:rFonts w:eastAsiaTheme="minorEastAsia"/>
            <w:highlight w:val="yellow"/>
            <w:lang w:val="el-GR"/>
            <w:rPrChange w:id="7045" w:author="Στάθης Καπ" w:date="2023-03-13T03:27:00Z">
              <w:rPr>
                <w:rFonts w:eastAsiaTheme="minorEastAsia"/>
                <w:lang w:val="el-GR"/>
              </w:rPr>
            </w:rPrChange>
          </w:rPr>
          <w:t xml:space="preserve">και </w:t>
        </w:r>
        <w:r w:rsidR="00070842" w:rsidRPr="007E502F">
          <w:rPr>
            <w:rFonts w:eastAsiaTheme="minorEastAsia"/>
            <w:highlight w:val="yellow"/>
            <w:rPrChange w:id="7046" w:author="Στάθης Καπ" w:date="2023-03-13T03:27:00Z">
              <w:rPr>
                <w:rFonts w:eastAsiaTheme="minorEastAsia"/>
              </w:rPr>
            </w:rPrChange>
          </w:rPr>
          <w:t>u</w:t>
        </w:r>
        <w:r w:rsidR="00070842" w:rsidRPr="007E502F">
          <w:rPr>
            <w:rFonts w:eastAsiaTheme="minorEastAsia"/>
            <w:highlight w:val="yellow"/>
            <w:lang w:val="el-GR"/>
            <w:rPrChange w:id="7047" w:author="Στάθης Καπ" w:date="2023-03-13T03:27:00Z">
              <w:rPr>
                <w:rFonts w:eastAsiaTheme="minorEastAsia"/>
              </w:rPr>
            </w:rPrChange>
          </w:rPr>
          <w:t xml:space="preserve">’, </w:t>
        </w:r>
        <w:r w:rsidR="00070842" w:rsidRPr="007E502F">
          <w:rPr>
            <w:rFonts w:eastAsiaTheme="minorEastAsia"/>
            <w:highlight w:val="yellow"/>
            <w:lang w:val="el-GR"/>
            <w:rPrChange w:id="7048" w:author="Στάθης Καπ" w:date="2023-03-13T03:27:00Z">
              <w:rPr>
                <w:rFonts w:eastAsiaTheme="minorEastAsia"/>
                <w:lang w:val="el-GR"/>
              </w:rPr>
            </w:rPrChange>
          </w:rPr>
          <w:t xml:space="preserve">σίγουρα θα είναι και έγκυρες </w:t>
        </w:r>
      </w:ins>
      <w:ins w:id="7049" w:author="Στάθης Καπ" w:date="2023-03-12T23:40:00Z">
        <w:r w:rsidR="00070842" w:rsidRPr="007E502F">
          <w:rPr>
            <w:rFonts w:eastAsiaTheme="minorEastAsia"/>
            <w:highlight w:val="yellow"/>
            <w:lang w:val="el-GR"/>
            <w:rPrChange w:id="7050" w:author="Στάθης Καπ" w:date="2023-03-13T03:27:00Z">
              <w:rPr>
                <w:rFonts w:eastAsiaTheme="minorEastAsia"/>
                <w:lang w:val="el-GR"/>
              </w:rPr>
            </w:rPrChange>
          </w:rPr>
          <w:t>όταν</w:t>
        </w:r>
      </w:ins>
      <w:ins w:id="7051" w:author="Στάθης Καπ" w:date="2023-03-12T23:39:00Z">
        <w:r w:rsidR="00070842" w:rsidRPr="007E502F">
          <w:rPr>
            <w:rFonts w:eastAsiaTheme="minorEastAsia"/>
            <w:highlight w:val="yellow"/>
            <w:lang w:val="el-GR"/>
            <w:rPrChange w:id="7052" w:author="Στάθης Καπ" w:date="2023-03-13T03:27:00Z">
              <w:rPr>
                <w:rFonts w:eastAsiaTheme="minorEastAsia"/>
                <w:lang w:val="el-GR"/>
              </w:rPr>
            </w:rPrChange>
          </w:rPr>
          <w:t xml:space="preserve"> </w:t>
        </w:r>
      </w:ins>
      <w:ins w:id="7053" w:author="Στάθης Καπ" w:date="2023-03-12T23:40:00Z">
        <w:r w:rsidR="00070842" w:rsidRPr="007E502F">
          <w:rPr>
            <w:rFonts w:eastAsiaTheme="minorEastAsia"/>
            <w:highlight w:val="yellow"/>
            <w:lang w:val="el-GR"/>
            <w:rPrChange w:id="7054" w:author="Στάθης Καπ" w:date="2023-03-13T03:27:00Z">
              <w:rPr>
                <w:rFonts w:eastAsiaTheme="minorEastAsia"/>
                <w:lang w:val="el-GR"/>
              </w:rPr>
            </w:rPrChange>
          </w:rPr>
          <w:t>έπονται</w:t>
        </w:r>
      </w:ins>
      <w:ins w:id="7055" w:author="Στάθης Καπ" w:date="2023-03-12T23:39:00Z">
        <w:r w:rsidR="00070842" w:rsidRPr="007E502F">
          <w:rPr>
            <w:rFonts w:eastAsiaTheme="minorEastAsia"/>
            <w:highlight w:val="yellow"/>
            <w:lang w:val="el-GR"/>
            <w:rPrChange w:id="7056" w:author="Στάθης Καπ" w:date="2023-03-13T03:27:00Z">
              <w:rPr>
                <w:rFonts w:eastAsiaTheme="minorEastAsia"/>
                <w:lang w:val="el-GR"/>
              </w:rPr>
            </w:rPrChange>
          </w:rPr>
          <w:t xml:space="preserve"> </w:t>
        </w:r>
      </w:ins>
      <w:ins w:id="7057" w:author="Στάθης Καπ" w:date="2023-03-12T23:40:00Z">
        <w:r w:rsidR="00070842" w:rsidRPr="007E502F">
          <w:rPr>
            <w:rFonts w:eastAsiaTheme="minorEastAsia"/>
            <w:highlight w:val="yellow"/>
            <w:lang w:val="el-GR"/>
            <w:rPrChange w:id="7058" w:author="Στάθης Καπ" w:date="2023-03-13T03:27:00Z">
              <w:rPr>
                <w:rFonts w:eastAsiaTheme="minorEastAsia"/>
                <w:lang w:val="el-GR"/>
              </w:rPr>
            </w:rPrChange>
          </w:rPr>
          <w:t>των</w:t>
        </w:r>
      </w:ins>
      <w:ins w:id="7059" w:author="Στάθης Καπ" w:date="2023-03-12T23:39:00Z">
        <w:r w:rsidR="00070842" w:rsidRPr="007E502F">
          <w:rPr>
            <w:rFonts w:eastAsiaTheme="minorEastAsia"/>
            <w:highlight w:val="yellow"/>
            <w:lang w:val="el-GR"/>
            <w:rPrChange w:id="7060" w:author="Στάθης Καπ" w:date="2023-03-13T03:27:00Z">
              <w:rPr>
                <w:rFonts w:eastAsiaTheme="minorEastAsia"/>
                <w:lang w:val="el-GR"/>
              </w:rPr>
            </w:rPrChange>
          </w:rPr>
          <w:t xml:space="preserve"> </w:t>
        </w:r>
      </w:ins>
      <w:ins w:id="7061" w:author="Στάθης Καπ" w:date="2023-03-12T23:40:00Z">
        <w:r w:rsidR="00070842" w:rsidRPr="007E502F">
          <w:rPr>
            <w:rFonts w:eastAsiaTheme="minorEastAsia"/>
            <w:highlight w:val="yellow"/>
            <w:lang w:val="el-GR"/>
            <w:rPrChange w:id="7062" w:author="Στάθης Καπ" w:date="2023-03-13T03:27:00Z">
              <w:rPr>
                <w:rFonts w:eastAsiaTheme="minorEastAsia"/>
                <w:lang w:val="el-GR"/>
              </w:rPr>
            </w:rPrChange>
          </w:rPr>
          <w:t>κόμβων</w:t>
        </w:r>
      </w:ins>
      <w:ins w:id="7063" w:author="Στάθης Καπ" w:date="2023-03-12T23:39:00Z">
        <w:r w:rsidR="00070842" w:rsidRPr="007E502F">
          <w:rPr>
            <w:rFonts w:eastAsiaTheme="minorEastAsia"/>
            <w:highlight w:val="yellow"/>
            <w:lang w:val="el-GR"/>
            <w:rPrChange w:id="7064" w:author="Στάθης Καπ" w:date="2023-03-13T03:27:00Z">
              <w:rPr>
                <w:rFonts w:eastAsiaTheme="minorEastAsia"/>
                <w:lang w:val="el-GR"/>
              </w:rPr>
            </w:rPrChange>
          </w:rPr>
          <w:t xml:space="preserve"> </w:t>
        </w:r>
        <w:r w:rsidR="00070842" w:rsidRPr="007E502F">
          <w:rPr>
            <w:rFonts w:eastAsiaTheme="minorEastAsia"/>
            <w:highlight w:val="yellow"/>
            <w:rPrChange w:id="7065" w:author="Στάθης Καπ" w:date="2023-03-13T03:27:00Z">
              <w:rPr>
                <w:rFonts w:eastAsiaTheme="minorEastAsia"/>
              </w:rPr>
            </w:rPrChange>
          </w:rPr>
          <w:t>g</w:t>
        </w:r>
        <w:r w:rsidR="00070842" w:rsidRPr="007E502F">
          <w:rPr>
            <w:rFonts w:eastAsiaTheme="minorEastAsia"/>
            <w:highlight w:val="yellow"/>
            <w:lang w:val="el-GR"/>
            <w:rPrChange w:id="7066" w:author="Στάθης Καπ" w:date="2023-03-13T03:27:00Z">
              <w:rPr>
                <w:rFonts w:eastAsiaTheme="minorEastAsia"/>
              </w:rPr>
            </w:rPrChange>
          </w:rPr>
          <w:t xml:space="preserve"> </w:t>
        </w:r>
        <w:r w:rsidR="00070842" w:rsidRPr="007E502F">
          <w:rPr>
            <w:rFonts w:eastAsiaTheme="minorEastAsia"/>
            <w:highlight w:val="yellow"/>
            <w:lang w:val="el-GR"/>
            <w:rPrChange w:id="7067" w:author="Στάθης Καπ" w:date="2023-03-13T03:27:00Z">
              <w:rPr>
                <w:rFonts w:eastAsiaTheme="minorEastAsia"/>
                <w:lang w:val="el-GR"/>
              </w:rPr>
            </w:rPrChange>
          </w:rPr>
          <w:t xml:space="preserve">και </w:t>
        </w:r>
        <w:r w:rsidR="00070842" w:rsidRPr="007E502F">
          <w:rPr>
            <w:rFonts w:eastAsiaTheme="minorEastAsia"/>
            <w:highlight w:val="yellow"/>
            <w:rPrChange w:id="7068" w:author="Στάθης Καπ" w:date="2023-03-13T03:27:00Z">
              <w:rPr>
                <w:rFonts w:eastAsiaTheme="minorEastAsia"/>
              </w:rPr>
            </w:rPrChange>
          </w:rPr>
          <w:t>u</w:t>
        </w:r>
        <w:r w:rsidR="00070842" w:rsidRPr="007E502F">
          <w:rPr>
            <w:rFonts w:eastAsiaTheme="minorEastAsia"/>
            <w:highlight w:val="yellow"/>
            <w:lang w:val="el-GR"/>
            <w:rPrChange w:id="7069" w:author="Στάθης Καπ" w:date="2023-03-13T03:27:00Z">
              <w:rPr>
                <w:rFonts w:eastAsiaTheme="minorEastAsia"/>
              </w:rPr>
            </w:rPrChange>
          </w:rPr>
          <w:t>.</w:t>
        </w:r>
      </w:ins>
      <w:ins w:id="7070" w:author="Στάθης Καπ" w:date="2023-03-12T23:40:00Z">
        <w:r w:rsidR="00070842" w:rsidRPr="007E502F">
          <w:rPr>
            <w:rFonts w:eastAsiaTheme="minorEastAsia"/>
            <w:highlight w:val="yellow"/>
            <w:lang w:val="el-GR"/>
            <w:rPrChange w:id="7071" w:author="Στάθης Καπ" w:date="2023-03-13T03:27:00Z">
              <w:rPr>
                <w:rFonts w:eastAsiaTheme="minorEastAsia"/>
                <w:lang w:val="el-GR"/>
              </w:rPr>
            </w:rPrChange>
          </w:rPr>
          <w:t xml:space="preserve">  Από την ενοποίηση λοιπόν των διαστημάτων προκύ</w:t>
        </w:r>
      </w:ins>
      <w:ins w:id="7072" w:author="Στάθης Καπ" w:date="2023-03-12T23:41:00Z">
        <w:r w:rsidR="00070842" w:rsidRPr="007E502F">
          <w:rPr>
            <w:rFonts w:eastAsiaTheme="minorEastAsia"/>
            <w:highlight w:val="yellow"/>
            <w:lang w:val="el-GR"/>
            <w:rPrChange w:id="7073" w:author="Στάθης Καπ" w:date="2023-03-13T03:27:00Z">
              <w:rPr>
                <w:rFonts w:eastAsiaTheme="minorEastAsia"/>
                <w:lang w:val="el-GR"/>
              </w:rPr>
            </w:rPrChange>
          </w:rPr>
          <w:t>πτουν οι εξής διαδρομές:</w:t>
        </w:r>
      </w:ins>
    </w:p>
    <w:p w14:paraId="00BBA1A9" w14:textId="5AF6AB1E" w:rsidR="00B90EEE" w:rsidRPr="007E502F" w:rsidRDefault="000A14F4" w:rsidP="00070842">
      <w:pPr>
        <w:jc w:val="center"/>
        <w:rPr>
          <w:ins w:id="7074" w:author="Στάθης Καπ" w:date="2023-03-12T23:24:00Z"/>
          <w:rFonts w:eastAsiaTheme="minorEastAsia"/>
          <w:highlight w:val="yellow"/>
          <w:lang w:val="el-GR"/>
          <w:rPrChange w:id="7075" w:author="Στάθης Καπ" w:date="2023-03-13T03:27:00Z">
            <w:rPr>
              <w:ins w:id="7076" w:author="Στάθης Καπ" w:date="2023-03-12T23:24:00Z"/>
              <w:rFonts w:eastAsiaTheme="minorEastAsia"/>
              <w:lang w:val="el-GR"/>
            </w:rPr>
          </w:rPrChange>
        </w:rPr>
      </w:pPr>
      <w:ins w:id="7077" w:author="Στάθης Καπ" w:date="2023-03-12T23:23:00Z">
        <w:r w:rsidRPr="007E502F">
          <w:rPr>
            <w:noProof/>
            <w:highlight w:val="yellow"/>
            <w:rPrChange w:id="7078" w:author="Στάθης Καπ" w:date="2023-03-13T03:27:00Z">
              <w:rPr>
                <w:noProof/>
              </w:rPr>
            </w:rPrChange>
          </w:rPr>
          <w:drawing>
            <wp:inline distT="0" distB="0" distL="0" distR="0" wp14:anchorId="538B27FD" wp14:editId="0133D199">
              <wp:extent cx="2989691" cy="821003"/>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16122" cy="828261"/>
                      </a:xfrm>
                      <a:prstGeom prst="rect">
                        <a:avLst/>
                      </a:prstGeom>
                    </pic:spPr>
                  </pic:pic>
                </a:graphicData>
              </a:graphic>
            </wp:inline>
          </w:drawing>
        </w:r>
      </w:ins>
    </w:p>
    <w:p w14:paraId="41B944D9" w14:textId="3E5C749B" w:rsidR="00D026A0" w:rsidRPr="007E502F" w:rsidRDefault="00070842" w:rsidP="00E2040C">
      <w:pPr>
        <w:ind w:firstLine="720"/>
        <w:rPr>
          <w:ins w:id="7079" w:author="Στάθης Καπ" w:date="2023-03-12T23:47:00Z"/>
          <w:rFonts w:eastAsiaTheme="minorEastAsia"/>
          <w:highlight w:val="yellow"/>
          <w:lang w:val="el-GR"/>
          <w:rPrChange w:id="7080" w:author="Στάθης Καπ" w:date="2023-03-13T03:27:00Z">
            <w:rPr>
              <w:ins w:id="7081" w:author="Στάθης Καπ" w:date="2023-03-12T23:47:00Z"/>
              <w:rFonts w:eastAsiaTheme="minorEastAsia"/>
              <w:lang w:val="el-GR"/>
            </w:rPr>
          </w:rPrChange>
        </w:rPr>
        <w:pPrChange w:id="7082" w:author="Στάθης Καπ" w:date="2023-03-13T04:25:00Z">
          <w:pPr/>
        </w:pPrChange>
      </w:pPr>
      <w:ins w:id="7083" w:author="Στάθης Καπ" w:date="2023-03-12T23:41:00Z">
        <w:r w:rsidRPr="007E502F">
          <w:rPr>
            <w:rFonts w:eastAsiaTheme="minorEastAsia"/>
            <w:highlight w:val="yellow"/>
            <w:lang w:val="el-GR"/>
            <w:rPrChange w:id="7084" w:author="Στάθης Καπ" w:date="2023-03-13T03:27:00Z">
              <w:rPr>
                <w:rFonts w:eastAsiaTheme="minorEastAsia"/>
                <w:lang w:val="el-GR"/>
              </w:rPr>
            </w:rPrChange>
          </w:rPr>
          <w:t xml:space="preserve">Για την καινούρια ώρα αναχώρησης από </w:t>
        </w:r>
      </w:ins>
      <w:ins w:id="7085" w:author="Στάθης Καπ" w:date="2023-03-12T23:42:00Z">
        <w:r w:rsidRPr="007E502F">
          <w:rPr>
            <w:rFonts w:eastAsiaTheme="minorEastAsia"/>
            <w:highlight w:val="yellow"/>
            <w:lang w:val="el-GR"/>
            <w:rPrChange w:id="7086" w:author="Στάθης Καπ" w:date="2023-03-13T03:27:00Z">
              <w:rPr>
                <w:rFonts w:eastAsiaTheme="minorEastAsia"/>
                <w:lang w:val="el-GR"/>
              </w:rPr>
            </w:rPrChange>
          </w:rPr>
          <w:t xml:space="preserve">τους κόμβους </w:t>
        </w:r>
        <w:r w:rsidRPr="007E502F">
          <w:rPr>
            <w:rFonts w:eastAsiaTheme="minorEastAsia"/>
            <w:highlight w:val="yellow"/>
            <w:rPrChange w:id="7087" w:author="Στάθης Καπ" w:date="2023-03-13T03:27:00Z">
              <w:rPr>
                <w:rFonts w:eastAsiaTheme="minorEastAsia"/>
              </w:rPr>
            </w:rPrChange>
          </w:rPr>
          <w:t>k</w:t>
        </w:r>
        <w:r w:rsidRPr="007E502F">
          <w:rPr>
            <w:rFonts w:eastAsiaTheme="minorEastAsia"/>
            <w:highlight w:val="yellow"/>
            <w:lang w:val="el-GR"/>
            <w:rPrChange w:id="7088" w:author="Στάθης Καπ" w:date="2023-03-13T03:27:00Z">
              <w:rPr>
                <w:rFonts w:eastAsiaTheme="minorEastAsia"/>
              </w:rPr>
            </w:rPrChange>
          </w:rPr>
          <w:t xml:space="preserve"> </w:t>
        </w:r>
        <w:r w:rsidRPr="007E502F">
          <w:rPr>
            <w:rFonts w:eastAsiaTheme="minorEastAsia"/>
            <w:highlight w:val="yellow"/>
            <w:lang w:val="el-GR"/>
            <w:rPrChange w:id="7089" w:author="Στάθης Καπ" w:date="2023-03-13T03:27:00Z">
              <w:rPr>
                <w:rFonts w:eastAsiaTheme="minorEastAsia"/>
                <w:lang w:val="el-GR"/>
              </w:rPr>
            </w:rPrChange>
          </w:rPr>
          <w:t xml:space="preserve">και </w:t>
        </w:r>
        <w:r w:rsidRPr="007E502F">
          <w:rPr>
            <w:rFonts w:eastAsiaTheme="minorEastAsia"/>
            <w:highlight w:val="yellow"/>
            <w:rPrChange w:id="7090" w:author="Στάθης Καπ" w:date="2023-03-13T03:27:00Z">
              <w:rPr>
                <w:rFonts w:eastAsiaTheme="minorEastAsia"/>
              </w:rPr>
            </w:rPrChange>
          </w:rPr>
          <w:t>m</w:t>
        </w:r>
        <w:r w:rsidRPr="007E502F">
          <w:rPr>
            <w:rFonts w:eastAsiaTheme="minorEastAsia"/>
            <w:highlight w:val="yellow"/>
            <w:lang w:val="el-GR"/>
            <w:rPrChange w:id="7091" w:author="Στάθης Καπ" w:date="2023-03-13T03:27:00Z">
              <w:rPr>
                <w:rFonts w:eastAsiaTheme="minorEastAsia"/>
              </w:rPr>
            </w:rPrChange>
          </w:rPr>
          <w:t xml:space="preserve">, </w:t>
        </w:r>
        <w:r w:rsidRPr="007E502F">
          <w:rPr>
            <w:rFonts w:eastAsiaTheme="minorEastAsia"/>
            <w:highlight w:val="yellow"/>
            <w:lang w:val="el-GR"/>
            <w:rPrChange w:id="7092" w:author="Στάθης Καπ" w:date="2023-03-13T03:27:00Z">
              <w:rPr>
                <w:rFonts w:eastAsiaTheme="minorEastAsia"/>
                <w:lang w:val="el-GR"/>
              </w:rPr>
            </w:rPrChange>
          </w:rPr>
          <w:t>ισχύει πως</w:t>
        </w:r>
      </w:ins>
      <w:ins w:id="7093" w:author="Στάθης Καπ" w:date="2023-03-12T23:41:00Z">
        <w:r w:rsidRPr="007E502F">
          <w:rPr>
            <w:rFonts w:eastAsiaTheme="minorEastAsia"/>
            <w:highlight w:val="yellow"/>
            <w:lang w:val="el-GR"/>
            <w:rPrChange w:id="7094" w:author="Στάθης Καπ" w:date="2023-03-13T03:27:00Z">
              <w:rPr>
                <w:rFonts w:eastAsiaTheme="minorEastAsia"/>
                <w:lang w:val="el-GR"/>
              </w:rPr>
            </w:rPrChange>
          </w:rPr>
          <w:t xml:space="preserve"> </w:t>
        </w:r>
      </w:ins>
      <m:oMath>
        <m:r>
          <w:ins w:id="7095" w:author="Στάθης Καπ" w:date="2023-03-12T23:42:00Z">
            <w:rPr>
              <w:rFonts w:ascii="Cambria Math" w:eastAsiaTheme="minorEastAsia" w:hAnsi="Cambria Math"/>
              <w:highlight w:val="yellow"/>
              <w:lang w:val="el-GR"/>
              <w:rPrChange w:id="7096" w:author="Στάθης Καπ" w:date="2023-03-13T03:27:00Z">
                <w:rPr>
                  <w:rFonts w:ascii="Cambria Math" w:eastAsiaTheme="minorEastAsia" w:hAnsi="Cambria Math"/>
                  <w:lang w:val="el-GR"/>
                </w:rPr>
              </w:rPrChange>
            </w:rPr>
            <m:t>depTim</m:t>
          </w:ins>
        </m:r>
        <m:sSubSup>
          <m:sSubSupPr>
            <m:ctrlPr>
              <w:ins w:id="7097" w:author="Στάθης Καπ" w:date="2023-03-12T23:42:00Z">
                <w:rPr>
                  <w:rFonts w:ascii="Cambria Math" w:eastAsiaTheme="minorEastAsia" w:hAnsi="Cambria Math"/>
                  <w:i/>
                  <w:highlight w:val="yellow"/>
                  <w:lang w:val="el-GR"/>
                  <w:rPrChange w:id="7098" w:author="Στάθης Καπ" w:date="2023-03-13T03:27:00Z">
                    <w:rPr>
                      <w:rFonts w:ascii="Cambria Math" w:eastAsiaTheme="minorEastAsia" w:hAnsi="Cambria Math"/>
                      <w:i/>
                      <w:lang w:val="el-GR"/>
                    </w:rPr>
                  </w:rPrChange>
                </w:rPr>
              </w:ins>
            </m:ctrlPr>
          </m:sSubSupPr>
          <m:e>
            <m:r>
              <w:ins w:id="7099" w:author="Στάθης Καπ" w:date="2023-03-12T23:42:00Z">
                <w:rPr>
                  <w:rFonts w:ascii="Cambria Math" w:eastAsiaTheme="minorEastAsia" w:hAnsi="Cambria Math"/>
                  <w:highlight w:val="yellow"/>
                  <w:lang w:val="el-GR"/>
                  <w:rPrChange w:id="7100" w:author="Στάθης Καπ" w:date="2023-03-13T03:27:00Z">
                    <w:rPr>
                      <w:rFonts w:ascii="Cambria Math" w:eastAsiaTheme="minorEastAsia" w:hAnsi="Cambria Math"/>
                      <w:lang w:val="el-GR"/>
                    </w:rPr>
                  </w:rPrChange>
                </w:rPr>
                <m:t>e</m:t>
              </w:ins>
            </m:r>
          </m:e>
          <m:sub>
            <m:r>
              <w:ins w:id="7101" w:author="Στάθης Καπ" w:date="2023-03-12T23:42:00Z">
                <w:rPr>
                  <w:rFonts w:ascii="Cambria Math" w:eastAsiaTheme="minorEastAsia" w:hAnsi="Cambria Math"/>
                  <w:highlight w:val="yellow"/>
                  <w:lang w:val="el-GR"/>
                  <w:rPrChange w:id="7102" w:author="Στάθης Καπ" w:date="2023-03-13T03:27:00Z">
                    <w:rPr>
                      <w:rFonts w:ascii="Cambria Math" w:eastAsiaTheme="minorEastAsia" w:hAnsi="Cambria Math"/>
                      <w:lang w:val="el-GR"/>
                    </w:rPr>
                  </w:rPrChange>
                </w:rPr>
                <m:t>k</m:t>
              </w:ins>
            </m:r>
          </m:sub>
          <m:sup>
            <m:r>
              <w:ins w:id="7103" w:author="Στάθης Καπ" w:date="2023-03-12T23:42:00Z">
                <w:rPr>
                  <w:rFonts w:ascii="Cambria Math" w:eastAsiaTheme="minorEastAsia" w:hAnsi="Cambria Math"/>
                  <w:highlight w:val="yellow"/>
                  <w:lang w:val="el-GR"/>
                  <w:rPrChange w:id="7104" w:author="Στάθης Καπ" w:date="2023-03-13T03:27:00Z">
                    <w:rPr>
                      <w:rFonts w:ascii="Cambria Math" w:eastAsiaTheme="minorEastAsia" w:hAnsi="Cambria Math"/>
                      <w:lang w:val="el-GR"/>
                    </w:rPr>
                  </w:rPrChange>
                </w:rPr>
                <m:t>'</m:t>
              </w:ins>
            </m:r>
          </m:sup>
        </m:sSubSup>
        <m:r>
          <w:ins w:id="7105" w:author="Στάθης Καπ" w:date="2023-03-12T23:42:00Z">
            <w:rPr>
              <w:rFonts w:ascii="Cambria Math" w:eastAsiaTheme="minorEastAsia" w:hAnsi="Cambria Math"/>
              <w:highlight w:val="yellow"/>
              <w:lang w:val="el-GR"/>
              <w:rPrChange w:id="7106" w:author="Στάθης Καπ" w:date="2023-03-13T03:27:00Z">
                <w:rPr>
                  <w:rFonts w:ascii="Cambria Math" w:eastAsiaTheme="minorEastAsia" w:hAnsi="Cambria Math"/>
                  <w:lang w:val="el-GR"/>
                </w:rPr>
              </w:rPrChange>
            </w:rPr>
            <m:t>≤depTim</m:t>
          </w:ins>
        </m:r>
        <m:sSub>
          <m:sSubPr>
            <m:ctrlPr>
              <w:ins w:id="7107" w:author="Στάθης Καπ" w:date="2023-03-12T23:42:00Z">
                <w:rPr>
                  <w:rFonts w:ascii="Cambria Math" w:eastAsiaTheme="minorEastAsia" w:hAnsi="Cambria Math"/>
                  <w:i/>
                  <w:highlight w:val="yellow"/>
                  <w:lang w:val="el-GR"/>
                  <w:rPrChange w:id="7108" w:author="Στάθης Καπ" w:date="2023-03-13T03:27:00Z">
                    <w:rPr>
                      <w:rFonts w:ascii="Cambria Math" w:eastAsiaTheme="minorEastAsia" w:hAnsi="Cambria Math"/>
                      <w:i/>
                      <w:lang w:val="el-GR"/>
                    </w:rPr>
                  </w:rPrChange>
                </w:rPr>
              </w:ins>
            </m:ctrlPr>
          </m:sSubPr>
          <m:e>
            <m:r>
              <w:ins w:id="7109" w:author="Στάθης Καπ" w:date="2023-03-12T23:42:00Z">
                <w:rPr>
                  <w:rFonts w:ascii="Cambria Math" w:eastAsiaTheme="minorEastAsia" w:hAnsi="Cambria Math"/>
                  <w:highlight w:val="yellow"/>
                  <w:lang w:val="el-GR"/>
                  <w:rPrChange w:id="7110" w:author="Στάθης Καπ" w:date="2023-03-13T03:27:00Z">
                    <w:rPr>
                      <w:rFonts w:ascii="Cambria Math" w:eastAsiaTheme="minorEastAsia" w:hAnsi="Cambria Math"/>
                      <w:lang w:val="el-GR"/>
                    </w:rPr>
                  </w:rPrChange>
                </w:rPr>
                <m:t>e</m:t>
              </w:ins>
            </m:r>
          </m:e>
          <m:sub>
            <m:r>
              <w:ins w:id="7111" w:author="Στάθης Καπ" w:date="2023-03-12T23:42:00Z">
                <w:rPr>
                  <w:rFonts w:ascii="Cambria Math" w:eastAsiaTheme="minorEastAsia" w:hAnsi="Cambria Math"/>
                  <w:highlight w:val="yellow"/>
                  <w:lang w:val="el-GR"/>
                  <w:rPrChange w:id="7112" w:author="Στάθης Καπ" w:date="2023-03-13T03:27:00Z">
                    <w:rPr>
                      <w:rFonts w:ascii="Cambria Math" w:eastAsiaTheme="minorEastAsia" w:hAnsi="Cambria Math"/>
                      <w:lang w:val="el-GR"/>
                    </w:rPr>
                  </w:rPrChange>
                </w:rPr>
                <m:t>k</m:t>
              </w:ins>
            </m:r>
          </m:sub>
        </m:sSub>
        <m:r>
          <w:ins w:id="7113" w:author="Στάθης Καπ" w:date="2023-03-12T23:43:00Z">
            <w:rPr>
              <w:rFonts w:ascii="Cambria Math" w:eastAsiaTheme="minorEastAsia" w:hAnsi="Cambria Math"/>
              <w:highlight w:val="yellow"/>
              <w:lang w:val="el-GR"/>
              <w:rPrChange w:id="7114" w:author="Στάθης Καπ" w:date="2023-03-13T03:27:00Z">
                <w:rPr>
                  <w:rFonts w:ascii="Cambria Math" w:eastAsiaTheme="minorEastAsia" w:hAnsi="Cambria Math"/>
                  <w:lang w:val="el-GR"/>
                </w:rPr>
              </w:rPrChange>
            </w:rPr>
            <m:t>≤1000</m:t>
          </w:ins>
        </m:r>
      </m:oMath>
      <w:ins w:id="7115" w:author="Στάθης Καπ" w:date="2023-03-12T23:42:00Z">
        <w:r w:rsidRPr="007E502F">
          <w:rPr>
            <w:rFonts w:eastAsiaTheme="minorEastAsia"/>
            <w:highlight w:val="yellow"/>
            <w:lang w:val="el-GR"/>
            <w:rPrChange w:id="7116" w:author="Στάθης Καπ" w:date="2023-03-13T03:27:00Z">
              <w:rPr>
                <w:rFonts w:eastAsiaTheme="minorEastAsia"/>
              </w:rPr>
            </w:rPrChange>
          </w:rPr>
          <w:t xml:space="preserve"> </w:t>
        </w:r>
        <w:r w:rsidRPr="007E502F">
          <w:rPr>
            <w:rFonts w:eastAsiaTheme="minorEastAsia"/>
            <w:highlight w:val="yellow"/>
            <w:lang w:val="el-GR"/>
            <w:rPrChange w:id="7117" w:author="Στάθης Καπ" w:date="2023-03-13T03:27:00Z">
              <w:rPr>
                <w:rFonts w:eastAsiaTheme="minorEastAsia"/>
                <w:lang w:val="el-GR"/>
              </w:rPr>
            </w:rPrChange>
          </w:rPr>
          <w:t xml:space="preserve">και </w:t>
        </w:r>
      </w:ins>
      <m:oMath>
        <m:r>
          <w:ins w:id="7118" w:author="Στάθης Καπ" w:date="2023-03-12T23:42:00Z">
            <w:rPr>
              <w:rFonts w:ascii="Cambria Math" w:eastAsiaTheme="minorEastAsia" w:hAnsi="Cambria Math"/>
              <w:highlight w:val="yellow"/>
              <w:lang w:val="el-GR"/>
              <w:rPrChange w:id="7119" w:author="Στάθης Καπ" w:date="2023-03-13T03:27:00Z">
                <w:rPr>
                  <w:rFonts w:ascii="Cambria Math" w:eastAsiaTheme="minorEastAsia" w:hAnsi="Cambria Math"/>
                  <w:lang w:val="el-GR"/>
                </w:rPr>
              </w:rPrChange>
            </w:rPr>
            <m:t>depTim</m:t>
          </w:ins>
        </m:r>
        <m:sSubSup>
          <m:sSubSupPr>
            <m:ctrlPr>
              <w:ins w:id="7120" w:author="Στάθης Καπ" w:date="2023-03-12T23:42:00Z">
                <w:rPr>
                  <w:rFonts w:ascii="Cambria Math" w:eastAsiaTheme="minorEastAsia" w:hAnsi="Cambria Math"/>
                  <w:i/>
                  <w:highlight w:val="yellow"/>
                  <w:lang w:val="el-GR"/>
                  <w:rPrChange w:id="7121" w:author="Στάθης Καπ" w:date="2023-03-13T03:27:00Z">
                    <w:rPr>
                      <w:rFonts w:ascii="Cambria Math" w:eastAsiaTheme="minorEastAsia" w:hAnsi="Cambria Math"/>
                      <w:i/>
                      <w:lang w:val="el-GR"/>
                    </w:rPr>
                  </w:rPrChange>
                </w:rPr>
              </w:ins>
            </m:ctrlPr>
          </m:sSubSupPr>
          <m:e>
            <m:r>
              <w:ins w:id="7122" w:author="Στάθης Καπ" w:date="2023-03-12T23:42:00Z">
                <w:rPr>
                  <w:rFonts w:ascii="Cambria Math" w:eastAsiaTheme="minorEastAsia" w:hAnsi="Cambria Math"/>
                  <w:highlight w:val="yellow"/>
                  <w:lang w:val="el-GR"/>
                  <w:rPrChange w:id="7123" w:author="Στάθης Καπ" w:date="2023-03-13T03:27:00Z">
                    <w:rPr>
                      <w:rFonts w:ascii="Cambria Math" w:eastAsiaTheme="minorEastAsia" w:hAnsi="Cambria Math"/>
                      <w:lang w:val="el-GR"/>
                    </w:rPr>
                  </w:rPrChange>
                </w:rPr>
                <m:t>e</m:t>
              </w:ins>
            </m:r>
          </m:e>
          <m:sub>
            <m:r>
              <w:ins w:id="7124" w:author="Στάθης Καπ" w:date="2023-03-12T23:42:00Z">
                <w:rPr>
                  <w:rFonts w:ascii="Cambria Math" w:eastAsiaTheme="minorEastAsia" w:hAnsi="Cambria Math"/>
                  <w:highlight w:val="yellow"/>
                  <w:lang w:val="el-GR"/>
                  <w:rPrChange w:id="7125" w:author="Στάθης Καπ" w:date="2023-03-13T03:27:00Z">
                    <w:rPr>
                      <w:rFonts w:ascii="Cambria Math" w:eastAsiaTheme="minorEastAsia" w:hAnsi="Cambria Math"/>
                      <w:lang w:val="el-GR"/>
                    </w:rPr>
                  </w:rPrChange>
                </w:rPr>
                <m:t>m</m:t>
              </w:ins>
            </m:r>
          </m:sub>
          <m:sup>
            <m:r>
              <w:ins w:id="7126" w:author="Στάθης Καπ" w:date="2023-03-12T23:42:00Z">
                <w:rPr>
                  <w:rFonts w:ascii="Cambria Math" w:eastAsiaTheme="minorEastAsia" w:hAnsi="Cambria Math"/>
                  <w:highlight w:val="yellow"/>
                  <w:lang w:val="el-GR"/>
                  <w:rPrChange w:id="7127" w:author="Στάθης Καπ" w:date="2023-03-13T03:27:00Z">
                    <w:rPr>
                      <w:rFonts w:ascii="Cambria Math" w:eastAsiaTheme="minorEastAsia" w:hAnsi="Cambria Math"/>
                      <w:lang w:val="el-GR"/>
                    </w:rPr>
                  </w:rPrChange>
                </w:rPr>
                <m:t>'</m:t>
              </w:ins>
            </m:r>
          </m:sup>
        </m:sSubSup>
        <m:r>
          <w:ins w:id="7128" w:author="Στάθης Καπ" w:date="2023-03-12T23:43:00Z">
            <w:rPr>
              <w:rFonts w:ascii="Cambria Math" w:eastAsiaTheme="minorEastAsia" w:hAnsi="Cambria Math"/>
              <w:highlight w:val="yellow"/>
              <w:lang w:val="el-GR"/>
              <w:rPrChange w:id="7129" w:author="Στάθης Καπ" w:date="2023-03-13T03:27:00Z">
                <w:rPr>
                  <w:rFonts w:ascii="Cambria Math" w:eastAsiaTheme="minorEastAsia" w:hAnsi="Cambria Math"/>
                  <w:lang w:val="el-GR"/>
                </w:rPr>
              </w:rPrChange>
            </w:rPr>
            <m:t>≤depTim</m:t>
          </w:ins>
        </m:r>
        <m:sSub>
          <m:sSubPr>
            <m:ctrlPr>
              <w:ins w:id="7130" w:author="Στάθης Καπ" w:date="2023-03-12T23:43:00Z">
                <w:rPr>
                  <w:rFonts w:ascii="Cambria Math" w:eastAsiaTheme="minorEastAsia" w:hAnsi="Cambria Math"/>
                  <w:i/>
                  <w:highlight w:val="yellow"/>
                  <w:lang w:val="el-GR"/>
                  <w:rPrChange w:id="7131" w:author="Στάθης Καπ" w:date="2023-03-13T03:27:00Z">
                    <w:rPr>
                      <w:rFonts w:ascii="Cambria Math" w:eastAsiaTheme="minorEastAsia" w:hAnsi="Cambria Math"/>
                      <w:i/>
                      <w:lang w:val="el-GR"/>
                    </w:rPr>
                  </w:rPrChange>
                </w:rPr>
              </w:ins>
            </m:ctrlPr>
          </m:sSubPr>
          <m:e>
            <m:r>
              <w:ins w:id="7132" w:author="Στάθης Καπ" w:date="2023-03-12T23:43:00Z">
                <w:rPr>
                  <w:rFonts w:ascii="Cambria Math" w:eastAsiaTheme="minorEastAsia" w:hAnsi="Cambria Math"/>
                  <w:highlight w:val="yellow"/>
                  <w:lang w:val="el-GR"/>
                  <w:rPrChange w:id="7133" w:author="Στάθης Καπ" w:date="2023-03-13T03:27:00Z">
                    <w:rPr>
                      <w:rFonts w:ascii="Cambria Math" w:eastAsiaTheme="minorEastAsia" w:hAnsi="Cambria Math"/>
                      <w:lang w:val="el-GR"/>
                    </w:rPr>
                  </w:rPrChange>
                </w:rPr>
                <m:t>e</m:t>
              </w:ins>
            </m:r>
          </m:e>
          <m:sub>
            <m:r>
              <w:ins w:id="7134" w:author="Στάθης Καπ" w:date="2023-03-12T23:43:00Z">
                <w:rPr>
                  <w:rFonts w:ascii="Cambria Math" w:eastAsiaTheme="minorEastAsia" w:hAnsi="Cambria Math"/>
                  <w:highlight w:val="yellow"/>
                  <w:lang w:val="el-GR"/>
                  <w:rPrChange w:id="7135" w:author="Στάθης Καπ" w:date="2023-03-13T03:27:00Z">
                    <w:rPr>
                      <w:rFonts w:ascii="Cambria Math" w:eastAsiaTheme="minorEastAsia" w:hAnsi="Cambria Math"/>
                      <w:lang w:val="el-GR"/>
                    </w:rPr>
                  </w:rPrChange>
                </w:rPr>
                <m:t>m</m:t>
              </w:ins>
            </m:r>
          </m:sub>
        </m:sSub>
        <m:r>
          <w:ins w:id="7136" w:author="Στάθης Καπ" w:date="2023-03-12T23:44:00Z">
            <w:rPr>
              <w:rFonts w:ascii="Cambria Math" w:eastAsiaTheme="minorEastAsia" w:hAnsi="Cambria Math"/>
              <w:highlight w:val="yellow"/>
              <w:lang w:val="el-GR"/>
              <w:rPrChange w:id="7137" w:author="Στάθης Καπ" w:date="2023-03-13T03:27:00Z">
                <w:rPr>
                  <w:rFonts w:ascii="Cambria Math" w:eastAsiaTheme="minorEastAsia" w:hAnsi="Cambria Math"/>
                  <w:lang w:val="el-GR"/>
                </w:rPr>
              </w:rPrChange>
            </w:rPr>
            <m:t>≤1000</m:t>
          </w:ins>
        </m:r>
      </m:oMath>
      <w:ins w:id="7138" w:author="Στάθης Καπ" w:date="2023-03-12T23:45:00Z">
        <w:r w:rsidR="00D026A0" w:rsidRPr="007E502F">
          <w:rPr>
            <w:rFonts w:eastAsiaTheme="minorEastAsia"/>
            <w:highlight w:val="yellow"/>
            <w:lang w:val="el-GR"/>
            <w:rPrChange w:id="7139" w:author="Στάθης Καπ" w:date="2023-03-13T03:27:00Z">
              <w:rPr>
                <w:rFonts w:eastAsiaTheme="minorEastAsia"/>
                <w:lang w:val="el-GR"/>
              </w:rPr>
            </w:rPrChange>
          </w:rPr>
          <w:t xml:space="preserve"> οπότε οι διαδρομές είναι έγκυρες</w:t>
        </w:r>
      </w:ins>
      <w:ins w:id="7140" w:author="Στάθης Καπ" w:date="2023-03-13T03:14:00Z">
        <w:r w:rsidR="00991CFE" w:rsidRPr="007E502F">
          <w:rPr>
            <w:rFonts w:eastAsiaTheme="minorEastAsia"/>
            <w:highlight w:val="yellow"/>
            <w:lang w:val="el-GR"/>
            <w:rPrChange w:id="7141" w:author="Στάθης Καπ" w:date="2023-03-13T03:27:00Z">
              <w:rPr>
                <w:rFonts w:eastAsiaTheme="minorEastAsia"/>
                <w:lang w:val="el-GR"/>
              </w:rPr>
            </w:rPrChange>
          </w:rPr>
          <w:t>,</w:t>
        </w:r>
        <w:r w:rsidR="008222B2" w:rsidRPr="007E502F">
          <w:rPr>
            <w:rFonts w:eastAsiaTheme="minorEastAsia"/>
            <w:highlight w:val="yellow"/>
            <w:lang w:val="el-GR"/>
            <w:rPrChange w:id="7142" w:author="Στάθης Καπ" w:date="2023-03-13T03:27:00Z">
              <w:rPr>
                <w:rFonts w:eastAsiaTheme="minorEastAsia"/>
                <w:lang w:val="el-GR"/>
              </w:rPr>
            </w:rPrChange>
          </w:rPr>
          <w:t xml:space="preserve"> όσον αφορά τουλάχιστον τα χρονικά αποθέματά τους.</w:t>
        </w:r>
      </w:ins>
      <w:ins w:id="7143" w:author="Στάθης Καπ" w:date="2023-03-13T04:25:00Z">
        <w:r w:rsidR="00E2040C" w:rsidRPr="006C3DDB">
          <w:rPr>
            <w:rFonts w:eastAsiaTheme="minorEastAsia"/>
            <w:highlight w:val="yellow"/>
            <w:lang w:val="el-GR"/>
            <w:rPrChange w:id="7144" w:author="Στάθης Καπ" w:date="2023-03-13T04:34:00Z">
              <w:rPr>
                <w:rFonts w:eastAsiaTheme="minorEastAsia"/>
                <w:highlight w:val="yellow"/>
              </w:rPr>
            </w:rPrChange>
          </w:rPr>
          <w:t xml:space="preserve"> </w:t>
        </w:r>
      </w:ins>
      <w:ins w:id="7145" w:author="Στάθης Καπ" w:date="2023-03-12T23:46:00Z">
        <w:r w:rsidR="00D026A0" w:rsidRPr="007E502F">
          <w:rPr>
            <w:rFonts w:eastAsiaTheme="minorEastAsia"/>
            <w:highlight w:val="yellow"/>
            <w:lang w:val="el-GR"/>
            <w:rPrChange w:id="7146" w:author="Στάθης Καπ" w:date="2023-03-13T03:27:00Z">
              <w:rPr>
                <w:rFonts w:eastAsiaTheme="minorEastAsia"/>
                <w:lang w:val="el-GR"/>
              </w:rPr>
            </w:rPrChange>
          </w:rPr>
          <w:t xml:space="preserve">Έστω λοιπόν πως </w:t>
        </w:r>
      </w:ins>
      <m:oMath>
        <m:r>
          <w:ins w:id="7147" w:author="Στάθης Καπ" w:date="2023-03-12T23:46:00Z">
            <w:rPr>
              <w:rFonts w:ascii="Cambria Math" w:eastAsiaTheme="minorEastAsia" w:hAnsi="Cambria Math"/>
              <w:highlight w:val="yellow"/>
              <w:lang w:val="el-GR"/>
              <w:rPrChange w:id="7148" w:author="Στάθης Καπ" w:date="2023-03-13T03:27:00Z">
                <w:rPr>
                  <w:rFonts w:ascii="Cambria Math" w:eastAsiaTheme="minorEastAsia" w:hAnsi="Cambria Math"/>
                  <w:lang w:val="el-GR"/>
                </w:rPr>
              </w:rPrChange>
            </w:rPr>
            <m:t>depTim</m:t>
          </w:ins>
        </m:r>
        <m:sSubSup>
          <m:sSubSupPr>
            <m:ctrlPr>
              <w:ins w:id="7149" w:author="Στάθης Καπ" w:date="2023-03-12T23:46:00Z">
                <w:rPr>
                  <w:rFonts w:ascii="Cambria Math" w:eastAsiaTheme="minorEastAsia" w:hAnsi="Cambria Math"/>
                  <w:i/>
                  <w:highlight w:val="yellow"/>
                  <w:lang w:val="el-GR"/>
                  <w:rPrChange w:id="7150" w:author="Στάθης Καπ" w:date="2023-03-13T03:27:00Z">
                    <w:rPr>
                      <w:rFonts w:ascii="Cambria Math" w:eastAsiaTheme="minorEastAsia" w:hAnsi="Cambria Math"/>
                      <w:i/>
                      <w:lang w:val="el-GR"/>
                    </w:rPr>
                  </w:rPrChange>
                </w:rPr>
              </w:ins>
            </m:ctrlPr>
          </m:sSubSupPr>
          <m:e>
            <m:r>
              <w:ins w:id="7151" w:author="Στάθης Καπ" w:date="2023-03-12T23:46:00Z">
                <w:rPr>
                  <w:rFonts w:ascii="Cambria Math" w:eastAsiaTheme="minorEastAsia" w:hAnsi="Cambria Math"/>
                  <w:highlight w:val="yellow"/>
                  <w:lang w:val="el-GR"/>
                  <w:rPrChange w:id="7152" w:author="Στάθης Καπ" w:date="2023-03-13T03:27:00Z">
                    <w:rPr>
                      <w:rFonts w:ascii="Cambria Math" w:eastAsiaTheme="minorEastAsia" w:hAnsi="Cambria Math"/>
                      <w:lang w:val="el-GR"/>
                    </w:rPr>
                  </w:rPrChange>
                </w:rPr>
                <m:t>e</m:t>
              </w:ins>
            </m:r>
          </m:e>
          <m:sub>
            <m:r>
              <w:ins w:id="7153" w:author="Στάθης Καπ" w:date="2023-03-12T23:46:00Z">
                <w:rPr>
                  <w:rFonts w:ascii="Cambria Math" w:eastAsiaTheme="minorEastAsia" w:hAnsi="Cambria Math"/>
                  <w:highlight w:val="yellow"/>
                  <w:lang w:val="el-GR"/>
                  <w:rPrChange w:id="7154" w:author="Στάθης Καπ" w:date="2023-03-13T03:27:00Z">
                    <w:rPr>
                      <w:rFonts w:ascii="Cambria Math" w:eastAsiaTheme="minorEastAsia" w:hAnsi="Cambria Math"/>
                      <w:lang w:val="el-GR"/>
                    </w:rPr>
                  </w:rPrChange>
                </w:rPr>
                <m:t>k</m:t>
              </w:ins>
            </m:r>
          </m:sub>
          <m:sup>
            <m:r>
              <w:ins w:id="7155" w:author="Στάθης Καπ" w:date="2023-03-12T23:46:00Z">
                <w:rPr>
                  <w:rFonts w:ascii="Cambria Math" w:eastAsiaTheme="minorEastAsia" w:hAnsi="Cambria Math"/>
                  <w:highlight w:val="yellow"/>
                  <w:lang w:val="el-GR"/>
                  <w:rPrChange w:id="7156" w:author="Στάθης Καπ" w:date="2023-03-13T03:27:00Z">
                    <w:rPr>
                      <w:rFonts w:ascii="Cambria Math" w:eastAsiaTheme="minorEastAsia" w:hAnsi="Cambria Math"/>
                      <w:lang w:val="el-GR"/>
                    </w:rPr>
                  </w:rPrChange>
                </w:rPr>
                <m:t>'</m:t>
              </w:ins>
            </m:r>
          </m:sup>
        </m:sSubSup>
        <m:r>
          <w:ins w:id="7157" w:author="Στάθης Καπ" w:date="2023-03-12T23:46:00Z">
            <w:rPr>
              <w:rFonts w:ascii="Cambria Math" w:eastAsiaTheme="minorEastAsia" w:hAnsi="Cambria Math"/>
              <w:highlight w:val="yellow"/>
              <w:lang w:val="el-GR"/>
              <w:rPrChange w:id="7158" w:author="Στάθης Καπ" w:date="2023-03-13T03:27:00Z">
                <w:rPr>
                  <w:rFonts w:ascii="Cambria Math" w:eastAsiaTheme="minorEastAsia" w:hAnsi="Cambria Math"/>
                  <w:lang w:val="el-GR"/>
                </w:rPr>
              </w:rPrChange>
            </w:rPr>
            <m:t>=950</m:t>
          </w:ins>
        </m:r>
      </m:oMath>
      <w:ins w:id="7159" w:author="Στάθης Καπ" w:date="2023-03-12T23:46:00Z">
        <w:r w:rsidR="00D026A0" w:rsidRPr="007E502F">
          <w:rPr>
            <w:rFonts w:eastAsiaTheme="minorEastAsia"/>
            <w:highlight w:val="yellow"/>
            <w:lang w:val="el-GR"/>
            <w:rPrChange w:id="7160" w:author="Στάθης Καπ" w:date="2023-03-13T03:27:00Z">
              <w:rPr>
                <w:rFonts w:eastAsiaTheme="minorEastAsia"/>
                <w:lang w:val="el-GR"/>
              </w:rPr>
            </w:rPrChange>
          </w:rPr>
          <w:t xml:space="preserve"> και </w:t>
        </w:r>
      </w:ins>
      <m:oMath>
        <m:r>
          <w:ins w:id="7161" w:author="Στάθης Καπ" w:date="2023-03-12T23:46:00Z">
            <w:rPr>
              <w:rFonts w:ascii="Cambria Math" w:eastAsiaTheme="minorEastAsia" w:hAnsi="Cambria Math"/>
              <w:highlight w:val="yellow"/>
              <w:lang w:val="el-GR"/>
              <w:rPrChange w:id="7162" w:author="Στάθης Καπ" w:date="2023-03-13T03:27:00Z">
                <w:rPr>
                  <w:rFonts w:ascii="Cambria Math" w:eastAsiaTheme="minorEastAsia" w:hAnsi="Cambria Math"/>
                  <w:lang w:val="el-GR"/>
                </w:rPr>
              </w:rPrChange>
            </w:rPr>
            <m:t>depTim</m:t>
          </w:ins>
        </m:r>
        <m:sSubSup>
          <m:sSubSupPr>
            <m:ctrlPr>
              <w:ins w:id="7163" w:author="Στάθης Καπ" w:date="2023-03-12T23:46:00Z">
                <w:rPr>
                  <w:rFonts w:ascii="Cambria Math" w:eastAsiaTheme="minorEastAsia" w:hAnsi="Cambria Math"/>
                  <w:i/>
                  <w:highlight w:val="yellow"/>
                  <w:lang w:val="el-GR"/>
                  <w:rPrChange w:id="7164" w:author="Στάθης Καπ" w:date="2023-03-13T03:27:00Z">
                    <w:rPr>
                      <w:rFonts w:ascii="Cambria Math" w:eastAsiaTheme="minorEastAsia" w:hAnsi="Cambria Math"/>
                      <w:i/>
                      <w:lang w:val="el-GR"/>
                    </w:rPr>
                  </w:rPrChange>
                </w:rPr>
              </w:ins>
            </m:ctrlPr>
          </m:sSubSupPr>
          <m:e>
            <m:r>
              <w:ins w:id="7165" w:author="Στάθης Καπ" w:date="2023-03-12T23:46:00Z">
                <w:rPr>
                  <w:rFonts w:ascii="Cambria Math" w:eastAsiaTheme="minorEastAsia" w:hAnsi="Cambria Math"/>
                  <w:highlight w:val="yellow"/>
                  <w:lang w:val="el-GR"/>
                  <w:rPrChange w:id="7166" w:author="Στάθης Καπ" w:date="2023-03-13T03:27:00Z">
                    <w:rPr>
                      <w:rFonts w:ascii="Cambria Math" w:eastAsiaTheme="minorEastAsia" w:hAnsi="Cambria Math"/>
                      <w:lang w:val="el-GR"/>
                    </w:rPr>
                  </w:rPrChange>
                </w:rPr>
                <m:t>e</m:t>
              </w:ins>
            </m:r>
          </m:e>
          <m:sub>
            <m:r>
              <w:ins w:id="7167" w:author="Στάθης Καπ" w:date="2023-03-12T23:46:00Z">
                <w:rPr>
                  <w:rFonts w:ascii="Cambria Math" w:eastAsiaTheme="minorEastAsia" w:hAnsi="Cambria Math"/>
                  <w:highlight w:val="yellow"/>
                  <w:lang w:val="el-GR"/>
                  <w:rPrChange w:id="7168" w:author="Στάθης Καπ" w:date="2023-03-13T03:27:00Z">
                    <w:rPr>
                      <w:rFonts w:ascii="Cambria Math" w:eastAsiaTheme="minorEastAsia" w:hAnsi="Cambria Math"/>
                      <w:lang w:val="el-GR"/>
                    </w:rPr>
                  </w:rPrChange>
                </w:rPr>
                <m:t>m</m:t>
              </w:ins>
            </m:r>
          </m:sub>
          <m:sup>
            <m:r>
              <w:ins w:id="7169" w:author="Στάθης Καπ" w:date="2023-03-12T23:46:00Z">
                <w:rPr>
                  <w:rFonts w:ascii="Cambria Math" w:eastAsiaTheme="minorEastAsia" w:hAnsi="Cambria Math"/>
                  <w:highlight w:val="yellow"/>
                  <w:lang w:val="el-GR"/>
                  <w:rPrChange w:id="7170" w:author="Στάθης Καπ" w:date="2023-03-13T03:27:00Z">
                    <w:rPr>
                      <w:rFonts w:ascii="Cambria Math" w:eastAsiaTheme="minorEastAsia" w:hAnsi="Cambria Math"/>
                      <w:lang w:val="el-GR"/>
                    </w:rPr>
                  </w:rPrChange>
                </w:rPr>
                <m:t>'</m:t>
              </w:ins>
            </m:r>
          </m:sup>
        </m:sSubSup>
        <m:r>
          <w:ins w:id="7171" w:author="Στάθης Καπ" w:date="2023-03-12T23:46:00Z">
            <w:rPr>
              <w:rFonts w:ascii="Cambria Math" w:eastAsiaTheme="minorEastAsia" w:hAnsi="Cambria Math"/>
              <w:highlight w:val="yellow"/>
              <w:lang w:val="el-GR"/>
              <w:rPrChange w:id="7172" w:author="Στάθης Καπ" w:date="2023-03-13T03:27:00Z">
                <w:rPr>
                  <w:rFonts w:ascii="Cambria Math" w:eastAsiaTheme="minorEastAsia" w:hAnsi="Cambria Math"/>
                  <w:lang w:val="el-GR"/>
                </w:rPr>
              </w:rPrChange>
            </w:rPr>
            <m:t>=900</m:t>
          </w:ins>
        </m:r>
      </m:oMath>
      <w:ins w:id="7173" w:author="Στάθης Καπ" w:date="2023-03-12T23:46:00Z">
        <w:r w:rsidR="00D026A0" w:rsidRPr="007E502F">
          <w:rPr>
            <w:rFonts w:eastAsiaTheme="minorEastAsia"/>
            <w:highlight w:val="yellow"/>
            <w:lang w:val="el-GR"/>
            <w:rPrChange w:id="7174" w:author="Στάθης Καπ" w:date="2023-03-13T03:27:00Z">
              <w:rPr>
                <w:rFonts w:eastAsiaTheme="minorEastAsia"/>
              </w:rPr>
            </w:rPrChange>
          </w:rPr>
          <w:t xml:space="preserve">. </w:t>
        </w:r>
        <w:r w:rsidR="00D026A0" w:rsidRPr="007E502F">
          <w:rPr>
            <w:rFonts w:eastAsiaTheme="minorEastAsia"/>
            <w:highlight w:val="yellow"/>
            <w:lang w:val="el-GR"/>
            <w:rPrChange w:id="7175" w:author="Στάθης Καπ" w:date="2023-03-13T03:27:00Z">
              <w:rPr>
                <w:rFonts w:eastAsiaTheme="minorEastAsia"/>
                <w:lang w:val="el-GR"/>
              </w:rPr>
            </w:rPrChange>
          </w:rPr>
          <w:t>Με την προσθήκη των τελικών κόμβ</w:t>
        </w:r>
      </w:ins>
      <w:ins w:id="7176" w:author="Στάθης Καπ" w:date="2023-03-12T23:47:00Z">
        <w:r w:rsidR="00D026A0" w:rsidRPr="007E502F">
          <w:rPr>
            <w:rFonts w:eastAsiaTheme="minorEastAsia"/>
            <w:highlight w:val="yellow"/>
            <w:lang w:val="el-GR"/>
            <w:rPrChange w:id="7177" w:author="Στάθης Καπ" w:date="2023-03-13T03:27:00Z">
              <w:rPr>
                <w:rFonts w:eastAsiaTheme="minorEastAsia"/>
                <w:lang w:val="el-GR"/>
              </w:rPr>
            </w:rPrChange>
          </w:rPr>
          <w:t>ων προκύπτουν οι διαδρομές:</w:t>
        </w:r>
      </w:ins>
    </w:p>
    <w:p w14:paraId="2F8D0EC6" w14:textId="6F12E393" w:rsidR="00D026A0" w:rsidRPr="007E502F" w:rsidRDefault="00D026A0" w:rsidP="00D026A0">
      <w:pPr>
        <w:jc w:val="center"/>
        <w:rPr>
          <w:ins w:id="7178" w:author="Στάθης Καπ" w:date="2023-03-12T23:44:00Z"/>
          <w:rFonts w:eastAsiaTheme="minorEastAsia"/>
          <w:highlight w:val="yellow"/>
          <w:lang w:val="el-GR"/>
          <w:rPrChange w:id="7179" w:author="Στάθης Καπ" w:date="2023-03-13T03:27:00Z">
            <w:rPr>
              <w:ins w:id="7180" w:author="Στάθης Καπ" w:date="2023-03-12T23:44:00Z"/>
              <w:rFonts w:eastAsiaTheme="minorEastAsia"/>
              <w:lang w:val="el-GR"/>
            </w:rPr>
          </w:rPrChange>
        </w:rPr>
        <w:pPrChange w:id="7181" w:author="Στάθης Καπ" w:date="2023-03-12T23:47:00Z">
          <w:pPr/>
        </w:pPrChange>
      </w:pPr>
      <w:ins w:id="7182" w:author="Στάθης Καπ" w:date="2023-03-12T23:47:00Z">
        <w:r w:rsidRPr="007E502F">
          <w:rPr>
            <w:noProof/>
            <w:highlight w:val="yellow"/>
            <w:rPrChange w:id="7183" w:author="Στάθης Καπ" w:date="2023-03-13T03:27:00Z">
              <w:rPr>
                <w:noProof/>
              </w:rPr>
            </w:rPrChange>
          </w:rPr>
          <w:drawing>
            <wp:inline distT="0" distB="0" distL="0" distR="0" wp14:anchorId="42B174A4" wp14:editId="49A4C769">
              <wp:extent cx="3570136" cy="82201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08232" cy="830789"/>
                      </a:xfrm>
                      <a:prstGeom prst="rect">
                        <a:avLst/>
                      </a:prstGeom>
                    </pic:spPr>
                  </pic:pic>
                </a:graphicData>
              </a:graphic>
            </wp:inline>
          </w:drawing>
        </w:r>
      </w:ins>
    </w:p>
    <w:p w14:paraId="4597F10D" w14:textId="1013EC9E" w:rsidR="00D3106C" w:rsidRPr="00953699" w:rsidRDefault="00D026A0" w:rsidP="00953699">
      <w:pPr>
        <w:ind w:firstLine="720"/>
        <w:rPr>
          <w:ins w:id="7184" w:author="Στάθης Καπ" w:date="2023-03-12T21:06:00Z"/>
          <w:rFonts w:eastAsiaTheme="minorEastAsia"/>
          <w:iCs/>
          <w:highlight w:val="yellow"/>
          <w:lang w:val="el-GR"/>
          <w:rPrChange w:id="7185" w:author="Στάθης Καπ" w:date="2023-03-13T04:24:00Z">
            <w:rPr>
              <w:ins w:id="7186" w:author="Στάθης Καπ" w:date="2023-03-12T21:06:00Z"/>
              <w:lang w:val="el-GR"/>
            </w:rPr>
          </w:rPrChange>
        </w:rPr>
        <w:pPrChange w:id="7187" w:author="Στάθης Καπ" w:date="2023-03-13T04:24:00Z">
          <w:pPr/>
        </w:pPrChange>
      </w:pPr>
      <w:ins w:id="7188" w:author="Στάθης Καπ" w:date="2023-03-12T23:48:00Z">
        <w:r w:rsidRPr="007E502F">
          <w:rPr>
            <w:rFonts w:eastAsiaTheme="minorEastAsia"/>
            <w:iCs/>
            <w:highlight w:val="yellow"/>
            <w:lang w:val="el-GR"/>
            <w:rPrChange w:id="7189" w:author="Στάθης Καπ" w:date="2023-03-13T03:27:00Z">
              <w:rPr>
                <w:rFonts w:eastAsiaTheme="minorEastAsia"/>
                <w:iCs/>
                <w:lang w:val="el-GR"/>
              </w:rPr>
            </w:rPrChange>
          </w:rPr>
          <w:t xml:space="preserve">Εάν </w:t>
        </w:r>
      </w:ins>
      <m:oMath>
        <m:r>
          <w:ins w:id="7190" w:author="Στάθης Καπ" w:date="2023-03-12T23:49:00Z">
            <w:rPr>
              <w:rFonts w:ascii="Cambria Math" w:eastAsiaTheme="minorEastAsia" w:hAnsi="Cambria Math"/>
              <w:highlight w:val="yellow"/>
              <w:lang w:val="el-GR"/>
              <w:rPrChange w:id="7191" w:author="Στάθης Καπ" w:date="2023-03-13T03:27:00Z">
                <w:rPr>
                  <w:rFonts w:ascii="Cambria Math" w:eastAsiaTheme="minorEastAsia" w:hAnsi="Cambria Math"/>
                  <w:lang w:val="el-GR"/>
                </w:rPr>
              </w:rPrChange>
            </w:rPr>
            <m:t>travelTim</m:t>
          </w:ins>
        </m:r>
        <m:sSub>
          <m:sSubPr>
            <m:ctrlPr>
              <w:ins w:id="7192" w:author="Στάθης Καπ" w:date="2023-03-12T23:49:00Z">
                <w:rPr>
                  <w:rFonts w:ascii="Cambria Math" w:eastAsiaTheme="minorEastAsia" w:hAnsi="Cambria Math"/>
                  <w:i/>
                  <w:iCs/>
                  <w:highlight w:val="yellow"/>
                  <w:lang w:val="el-GR"/>
                  <w:rPrChange w:id="7193" w:author="Στάθης Καπ" w:date="2023-03-13T03:27:00Z">
                    <w:rPr>
                      <w:rFonts w:ascii="Cambria Math" w:eastAsiaTheme="minorEastAsia" w:hAnsi="Cambria Math"/>
                      <w:i/>
                      <w:iCs/>
                      <w:lang w:val="el-GR"/>
                    </w:rPr>
                  </w:rPrChange>
                </w:rPr>
              </w:ins>
            </m:ctrlPr>
          </m:sSubPr>
          <m:e>
            <m:r>
              <w:ins w:id="7194" w:author="Στάθης Καπ" w:date="2023-03-12T23:49:00Z">
                <w:rPr>
                  <w:rFonts w:ascii="Cambria Math" w:eastAsiaTheme="minorEastAsia" w:hAnsi="Cambria Math"/>
                  <w:highlight w:val="yellow"/>
                  <w:lang w:val="el-GR"/>
                  <w:rPrChange w:id="7195" w:author="Στάθης Καπ" w:date="2023-03-13T03:27:00Z">
                    <w:rPr>
                      <w:rFonts w:ascii="Cambria Math" w:eastAsiaTheme="minorEastAsia" w:hAnsi="Cambria Math"/>
                      <w:lang w:val="el-GR"/>
                    </w:rPr>
                  </w:rPrChange>
                </w:rPr>
                <m:t>e</m:t>
              </w:ins>
            </m:r>
          </m:e>
          <m:sub>
            <m:r>
              <w:ins w:id="7196" w:author="Στάθης Καπ" w:date="2023-03-12T23:50:00Z">
                <w:rPr>
                  <w:rFonts w:ascii="Cambria Math" w:eastAsiaTheme="minorEastAsia" w:hAnsi="Cambria Math"/>
                  <w:highlight w:val="yellow"/>
                  <w:lang w:val="el-GR"/>
                  <w:rPrChange w:id="7197" w:author="Στάθης Καπ" w:date="2023-03-13T03:27:00Z">
                    <w:rPr>
                      <w:rFonts w:ascii="Cambria Math" w:eastAsiaTheme="minorEastAsia" w:hAnsi="Cambria Math"/>
                      <w:lang w:val="el-GR"/>
                    </w:rPr>
                  </w:rPrChange>
                </w:rPr>
                <m:t>k→ed</m:t>
              </w:ins>
            </m:r>
          </m:sub>
        </m:sSub>
        <m:r>
          <w:ins w:id="7198" w:author="Στάθης Καπ" w:date="2023-03-12T23:50:00Z">
            <w:rPr>
              <w:rFonts w:ascii="Cambria Math" w:eastAsiaTheme="minorEastAsia" w:hAnsi="Cambria Math"/>
              <w:highlight w:val="yellow"/>
              <w:lang w:val="el-GR"/>
              <w:rPrChange w:id="7199" w:author="Στάθης Καπ" w:date="2023-03-13T03:27:00Z">
                <w:rPr>
                  <w:rFonts w:ascii="Cambria Math" w:eastAsiaTheme="minorEastAsia" w:hAnsi="Cambria Math"/>
                  <w:lang w:val="el-GR"/>
                </w:rPr>
              </w:rPrChange>
            </w:rPr>
            <m:t>&gt;50</m:t>
          </w:ins>
        </m:r>
      </m:oMath>
      <w:ins w:id="7200" w:author="Στάθης Καπ" w:date="2023-03-12T23:50:00Z">
        <w:r w:rsidRPr="007E502F">
          <w:rPr>
            <w:rFonts w:eastAsiaTheme="minorEastAsia"/>
            <w:iCs/>
            <w:highlight w:val="yellow"/>
            <w:lang w:val="el-GR"/>
            <w:rPrChange w:id="7201" w:author="Στάθης Καπ" w:date="2023-03-13T03:27:00Z">
              <w:rPr>
                <w:rFonts w:eastAsiaTheme="minorEastAsia"/>
                <w:iCs/>
              </w:rPr>
            </w:rPrChange>
          </w:rPr>
          <w:t xml:space="preserve"> </w:t>
        </w:r>
        <w:r w:rsidRPr="007E502F">
          <w:rPr>
            <w:rFonts w:eastAsiaTheme="minorEastAsia"/>
            <w:iCs/>
            <w:highlight w:val="yellow"/>
            <w:lang w:val="el-GR"/>
            <w:rPrChange w:id="7202" w:author="Στάθης Καπ" w:date="2023-03-13T03:27:00Z">
              <w:rPr>
                <w:rFonts w:eastAsiaTheme="minorEastAsia"/>
                <w:iCs/>
                <w:lang w:val="el-GR"/>
              </w:rPr>
            </w:rPrChange>
          </w:rPr>
          <w:t xml:space="preserve">ή </w:t>
        </w:r>
      </w:ins>
      <m:oMath>
        <m:r>
          <w:ins w:id="7203" w:author="Στάθης Καπ" w:date="2023-03-12T23:51:00Z">
            <w:rPr>
              <w:rFonts w:ascii="Cambria Math" w:eastAsiaTheme="minorEastAsia" w:hAnsi="Cambria Math"/>
              <w:highlight w:val="yellow"/>
              <w:lang w:val="el-GR"/>
              <w:rPrChange w:id="7204" w:author="Στάθης Καπ" w:date="2023-03-13T03:27:00Z">
                <w:rPr>
                  <w:rFonts w:ascii="Cambria Math" w:eastAsiaTheme="minorEastAsia" w:hAnsi="Cambria Math"/>
                  <w:lang w:val="el-GR"/>
                </w:rPr>
              </w:rPrChange>
            </w:rPr>
            <m:t>travelTim</m:t>
          </w:ins>
        </m:r>
        <m:sSub>
          <m:sSubPr>
            <m:ctrlPr>
              <w:ins w:id="7205" w:author="Στάθης Καπ" w:date="2023-03-12T23:51:00Z">
                <w:rPr>
                  <w:rFonts w:ascii="Cambria Math" w:eastAsiaTheme="minorEastAsia" w:hAnsi="Cambria Math"/>
                  <w:i/>
                  <w:iCs/>
                  <w:highlight w:val="yellow"/>
                  <w:lang w:val="el-GR"/>
                  <w:rPrChange w:id="7206" w:author="Στάθης Καπ" w:date="2023-03-13T03:27:00Z">
                    <w:rPr>
                      <w:rFonts w:ascii="Cambria Math" w:eastAsiaTheme="minorEastAsia" w:hAnsi="Cambria Math"/>
                      <w:i/>
                      <w:iCs/>
                      <w:lang w:val="el-GR"/>
                    </w:rPr>
                  </w:rPrChange>
                </w:rPr>
              </w:ins>
            </m:ctrlPr>
          </m:sSubPr>
          <m:e>
            <m:r>
              <w:ins w:id="7207" w:author="Στάθης Καπ" w:date="2023-03-12T23:51:00Z">
                <w:rPr>
                  <w:rFonts w:ascii="Cambria Math" w:eastAsiaTheme="minorEastAsia" w:hAnsi="Cambria Math"/>
                  <w:highlight w:val="yellow"/>
                  <w:lang w:val="el-GR"/>
                  <w:rPrChange w:id="7208" w:author="Στάθης Καπ" w:date="2023-03-13T03:27:00Z">
                    <w:rPr>
                      <w:rFonts w:ascii="Cambria Math" w:eastAsiaTheme="minorEastAsia" w:hAnsi="Cambria Math"/>
                      <w:lang w:val="el-GR"/>
                    </w:rPr>
                  </w:rPrChange>
                </w:rPr>
                <m:t>e</m:t>
              </w:ins>
            </m:r>
          </m:e>
          <m:sub>
            <m:r>
              <w:ins w:id="7209" w:author="Στάθης Καπ" w:date="2023-03-12T23:51:00Z">
                <w:rPr>
                  <w:rFonts w:ascii="Cambria Math" w:eastAsiaTheme="minorEastAsia" w:hAnsi="Cambria Math"/>
                  <w:highlight w:val="yellow"/>
                  <w:lang w:val="el-GR"/>
                  <w:rPrChange w:id="7210" w:author="Στάθης Καπ" w:date="2023-03-13T03:27:00Z">
                    <w:rPr>
                      <w:rFonts w:ascii="Cambria Math" w:eastAsiaTheme="minorEastAsia" w:hAnsi="Cambria Math"/>
                      <w:lang w:val="el-GR"/>
                    </w:rPr>
                  </w:rPrChange>
                </w:rPr>
                <m:t>m→ed</m:t>
              </w:ins>
            </m:r>
          </m:sub>
        </m:sSub>
        <m:r>
          <w:ins w:id="7211" w:author="Στάθης Καπ" w:date="2023-03-12T23:51:00Z">
            <w:rPr>
              <w:rFonts w:ascii="Cambria Math" w:eastAsiaTheme="minorEastAsia" w:hAnsi="Cambria Math"/>
              <w:highlight w:val="yellow"/>
              <w:lang w:val="el-GR"/>
              <w:rPrChange w:id="7212" w:author="Στάθης Καπ" w:date="2023-03-13T03:27:00Z">
                <w:rPr>
                  <w:rFonts w:ascii="Cambria Math" w:eastAsiaTheme="minorEastAsia" w:hAnsi="Cambria Math"/>
                </w:rPr>
              </w:rPrChange>
            </w:rPr>
            <m:t>&gt;100</m:t>
          </w:ins>
        </m:r>
      </m:oMath>
      <w:ins w:id="7213" w:author="Στάθης Καπ" w:date="2023-03-12T23:51:00Z">
        <w:r w:rsidRPr="007E502F">
          <w:rPr>
            <w:rFonts w:eastAsiaTheme="minorEastAsia"/>
            <w:iCs/>
            <w:highlight w:val="yellow"/>
            <w:lang w:val="el-GR"/>
            <w:rPrChange w:id="7214" w:author="Στάθης Καπ" w:date="2023-03-13T03:27:00Z">
              <w:rPr>
                <w:rFonts w:eastAsiaTheme="minorEastAsia"/>
                <w:iCs/>
                <w:lang w:val="el-GR"/>
              </w:rPr>
            </w:rPrChange>
          </w:rPr>
          <w:t xml:space="preserve"> τότε η λύση δεν είναι έγκυρη διότι </w:t>
        </w:r>
      </w:ins>
      <w:ins w:id="7215" w:author="Στάθης Καπ" w:date="2023-03-12T23:54:00Z">
        <w:r w:rsidRPr="007E502F">
          <w:rPr>
            <w:rFonts w:eastAsiaTheme="minorEastAsia"/>
            <w:iCs/>
            <w:highlight w:val="yellow"/>
            <w:lang w:val="el-GR"/>
            <w:rPrChange w:id="7216" w:author="Στάθης Καπ" w:date="2023-03-13T03:27:00Z">
              <w:rPr>
                <w:rFonts w:eastAsiaTheme="minorEastAsia"/>
                <w:iCs/>
                <w:lang w:val="el-GR"/>
              </w:rPr>
            </w:rPrChange>
          </w:rPr>
          <w:t>κάποια</w:t>
        </w:r>
      </w:ins>
      <w:ins w:id="7217" w:author="Στάθης Καπ" w:date="2023-03-12T23:51:00Z">
        <w:r w:rsidRPr="007E502F">
          <w:rPr>
            <w:rFonts w:eastAsiaTheme="minorEastAsia"/>
            <w:iCs/>
            <w:highlight w:val="yellow"/>
            <w:lang w:val="el-GR"/>
            <w:rPrChange w:id="7218" w:author="Στάθης Καπ" w:date="2023-03-13T03:27:00Z">
              <w:rPr>
                <w:rFonts w:eastAsiaTheme="minorEastAsia"/>
                <w:iCs/>
                <w:lang w:val="el-GR"/>
              </w:rPr>
            </w:rPrChange>
          </w:rPr>
          <w:t xml:space="preserve"> από τις διαδρομές υπερβαίνει το χρονικό απόθεμα τους προβλήματος.</w:t>
        </w:r>
      </w:ins>
      <w:ins w:id="7219" w:author="Στάθης Καπ" w:date="2023-03-13T04:24:00Z">
        <w:r w:rsidR="00953699" w:rsidRPr="00E2040C">
          <w:rPr>
            <w:rFonts w:eastAsiaTheme="minorEastAsia"/>
            <w:iCs/>
            <w:highlight w:val="yellow"/>
            <w:lang w:val="el-GR"/>
            <w:rPrChange w:id="7220" w:author="Στάθης Καπ" w:date="2023-03-13T04:24:00Z">
              <w:rPr>
                <w:rFonts w:eastAsiaTheme="minorEastAsia"/>
                <w:iCs/>
                <w:highlight w:val="yellow"/>
              </w:rPr>
            </w:rPrChange>
          </w:rPr>
          <w:t xml:space="preserve"> </w:t>
        </w:r>
      </w:ins>
      <w:ins w:id="7221" w:author="Στάθης Καπ" w:date="2023-03-12T23:52:00Z">
        <w:r w:rsidRPr="007E502F">
          <w:rPr>
            <w:rFonts w:eastAsiaTheme="minorEastAsia"/>
            <w:iCs/>
            <w:highlight w:val="yellow"/>
            <w:lang w:val="el-GR"/>
            <w:rPrChange w:id="7222" w:author="Στάθης Καπ" w:date="2023-03-13T03:27:00Z">
              <w:rPr>
                <w:rFonts w:eastAsiaTheme="minorEastAsia"/>
                <w:iCs/>
                <w:lang w:val="el-GR"/>
              </w:rPr>
            </w:rPrChange>
          </w:rPr>
          <w:t xml:space="preserve">Για το λόγο αυτό, μετά από κάθε τοπική αναζήτηση, εξετάζεται εάν μετα την </w:t>
        </w:r>
      </w:ins>
      <w:ins w:id="7223" w:author="Στάθης Καπ" w:date="2023-03-12T23:54:00Z">
        <w:r w:rsidRPr="007E502F">
          <w:rPr>
            <w:rFonts w:eastAsiaTheme="minorEastAsia"/>
            <w:iCs/>
            <w:highlight w:val="yellow"/>
            <w:lang w:val="el-GR"/>
            <w:rPrChange w:id="7224" w:author="Στάθης Καπ" w:date="2023-03-13T03:27:00Z">
              <w:rPr>
                <w:rFonts w:eastAsiaTheme="minorEastAsia"/>
                <w:iCs/>
                <w:lang w:val="el-GR"/>
              </w:rPr>
            </w:rPrChange>
          </w:rPr>
          <w:t>ένωση</w:t>
        </w:r>
      </w:ins>
      <w:ins w:id="7225" w:author="Στάθης Καπ" w:date="2023-03-12T23:52:00Z">
        <w:r w:rsidRPr="007E502F">
          <w:rPr>
            <w:rFonts w:eastAsiaTheme="minorEastAsia"/>
            <w:iCs/>
            <w:highlight w:val="yellow"/>
            <w:lang w:val="el-GR"/>
            <w:rPrChange w:id="7226" w:author="Στάθης Καπ" w:date="2023-03-13T03:27:00Z">
              <w:rPr>
                <w:rFonts w:eastAsiaTheme="minorEastAsia"/>
                <w:iCs/>
                <w:lang w:val="el-GR"/>
              </w:rPr>
            </w:rPrChange>
          </w:rPr>
          <w:t xml:space="preserve"> των υποδιαστημάτων και την προσθήκη τελικών κόμβων προκύπ</w:t>
        </w:r>
      </w:ins>
      <w:ins w:id="7227" w:author="Στάθης Καπ" w:date="2023-03-12T23:53:00Z">
        <w:r w:rsidRPr="007E502F">
          <w:rPr>
            <w:rFonts w:eastAsiaTheme="minorEastAsia"/>
            <w:iCs/>
            <w:highlight w:val="yellow"/>
            <w:lang w:val="el-GR"/>
            <w:rPrChange w:id="7228" w:author="Στάθης Καπ" w:date="2023-03-13T03:27:00Z">
              <w:rPr>
                <w:rFonts w:eastAsiaTheme="minorEastAsia"/>
                <w:iCs/>
                <w:lang w:val="el-GR"/>
              </w:rPr>
            </w:rPrChange>
          </w:rPr>
          <w:t xml:space="preserve">τουν </w:t>
        </w:r>
      </w:ins>
      <w:ins w:id="7229" w:author="Στάθης Καπ" w:date="2023-03-12T23:54:00Z">
        <w:r w:rsidRPr="007E502F">
          <w:rPr>
            <w:rFonts w:eastAsiaTheme="minorEastAsia"/>
            <w:iCs/>
            <w:highlight w:val="yellow"/>
            <w:lang w:val="el-GR"/>
            <w:rPrChange w:id="7230" w:author="Στάθης Καπ" w:date="2023-03-13T03:27:00Z">
              <w:rPr>
                <w:rFonts w:eastAsiaTheme="minorEastAsia"/>
                <w:iCs/>
                <w:lang w:val="el-GR"/>
              </w:rPr>
            </w:rPrChange>
          </w:rPr>
          <w:t>ανέφικτ</w:t>
        </w:r>
      </w:ins>
      <w:ins w:id="7231" w:author="Στάθης Καπ" w:date="2023-03-13T03:15:00Z">
        <w:r w:rsidR="00A838EF" w:rsidRPr="007E502F">
          <w:rPr>
            <w:rFonts w:eastAsiaTheme="minorEastAsia"/>
            <w:iCs/>
            <w:highlight w:val="yellow"/>
            <w:lang w:val="el-GR"/>
            <w:rPrChange w:id="7232" w:author="Στάθης Καπ" w:date="2023-03-13T03:27:00Z">
              <w:rPr>
                <w:rFonts w:eastAsiaTheme="minorEastAsia"/>
                <w:iCs/>
                <w:lang w:val="el-GR"/>
              </w:rPr>
            </w:rPrChange>
          </w:rPr>
          <w:t>ε</w:t>
        </w:r>
      </w:ins>
      <w:ins w:id="7233" w:author="Στάθης Καπ" w:date="2023-03-12T23:54:00Z">
        <w:r w:rsidRPr="007E502F">
          <w:rPr>
            <w:rFonts w:eastAsiaTheme="minorEastAsia"/>
            <w:iCs/>
            <w:highlight w:val="yellow"/>
            <w:lang w:val="el-GR"/>
            <w:rPrChange w:id="7234" w:author="Στάθης Καπ" w:date="2023-03-13T03:27:00Z">
              <w:rPr>
                <w:rFonts w:eastAsiaTheme="minorEastAsia"/>
                <w:iCs/>
                <w:lang w:val="el-GR"/>
              </w:rPr>
            </w:rPrChange>
          </w:rPr>
          <w:t>ς</w:t>
        </w:r>
      </w:ins>
      <w:ins w:id="7235" w:author="Στάθης Καπ" w:date="2023-03-12T23:53:00Z">
        <w:r w:rsidRPr="007E502F">
          <w:rPr>
            <w:rFonts w:eastAsiaTheme="minorEastAsia"/>
            <w:iCs/>
            <w:highlight w:val="yellow"/>
            <w:lang w:val="el-GR"/>
            <w:rPrChange w:id="7236" w:author="Στάθης Καπ" w:date="2023-03-13T03:27:00Z">
              <w:rPr>
                <w:rFonts w:eastAsiaTheme="minorEastAsia"/>
                <w:iCs/>
                <w:lang w:val="el-GR"/>
              </w:rPr>
            </w:rPrChange>
          </w:rPr>
          <w:t xml:space="preserve"> διαδρομές</w:t>
        </w:r>
      </w:ins>
      <w:ins w:id="7237" w:author="Στάθης Καπ" w:date="2023-03-12T23:52:00Z">
        <w:r w:rsidRPr="007E502F">
          <w:rPr>
            <w:rFonts w:eastAsiaTheme="minorEastAsia"/>
            <w:iCs/>
            <w:highlight w:val="yellow"/>
            <w:lang w:val="el-GR"/>
            <w:rPrChange w:id="7238" w:author="Στάθης Καπ" w:date="2023-03-13T03:27:00Z">
              <w:rPr>
                <w:rFonts w:eastAsiaTheme="minorEastAsia"/>
                <w:iCs/>
                <w:lang w:val="el-GR"/>
              </w:rPr>
            </w:rPrChange>
          </w:rPr>
          <w:t xml:space="preserve">. Εάν μια διαδρομή </w:t>
        </w:r>
      </w:ins>
      <w:ins w:id="7239" w:author="Στάθης Καπ" w:date="2023-03-12T23:53:00Z">
        <w:r w:rsidRPr="007E502F">
          <w:rPr>
            <w:rFonts w:eastAsiaTheme="minorEastAsia"/>
            <w:iCs/>
            <w:highlight w:val="yellow"/>
            <w:lang w:val="el-GR"/>
            <w:rPrChange w:id="7240" w:author="Στάθης Καπ" w:date="2023-03-13T03:27:00Z">
              <w:rPr>
                <w:rFonts w:eastAsiaTheme="minorEastAsia"/>
                <w:iCs/>
                <w:lang w:val="el-GR"/>
              </w:rPr>
            </w:rPrChange>
          </w:rPr>
          <w:t xml:space="preserve">υπερβαίνει το χρονικό της περιθώριο, τότε αφαιρείται ο προτελευταίος κόμβος (πριν τον κόμβο </w:t>
        </w:r>
        <w:r w:rsidRPr="007E502F">
          <w:rPr>
            <w:rFonts w:eastAsiaTheme="minorEastAsia"/>
            <w:iCs/>
            <w:highlight w:val="yellow"/>
            <w:rPrChange w:id="7241" w:author="Στάθης Καπ" w:date="2023-03-13T03:27:00Z">
              <w:rPr>
                <w:rFonts w:eastAsiaTheme="minorEastAsia"/>
                <w:iCs/>
              </w:rPr>
            </w:rPrChange>
          </w:rPr>
          <w:t>ed</w:t>
        </w:r>
        <w:r w:rsidRPr="007E502F">
          <w:rPr>
            <w:rFonts w:eastAsiaTheme="minorEastAsia"/>
            <w:iCs/>
            <w:highlight w:val="yellow"/>
            <w:lang w:val="el-GR"/>
            <w:rPrChange w:id="7242" w:author="Στάθης Καπ" w:date="2023-03-13T03:27:00Z">
              <w:rPr>
                <w:rFonts w:eastAsiaTheme="minorEastAsia"/>
                <w:iCs/>
                <w:lang w:val="el-GR"/>
              </w:rPr>
            </w:rPrChange>
          </w:rPr>
          <w:t xml:space="preserve">) μέχρι η διαδρομή να </w:t>
        </w:r>
      </w:ins>
      <w:ins w:id="7243" w:author="Στάθης Καπ" w:date="2023-03-13T03:15:00Z">
        <w:r w:rsidR="004031F6" w:rsidRPr="007E502F">
          <w:rPr>
            <w:rFonts w:eastAsiaTheme="minorEastAsia"/>
            <w:iCs/>
            <w:highlight w:val="yellow"/>
            <w:lang w:val="el-GR"/>
            <w:rPrChange w:id="7244" w:author="Στάθης Καπ" w:date="2023-03-13T03:27:00Z">
              <w:rPr>
                <w:rFonts w:eastAsiaTheme="minorEastAsia"/>
                <w:iCs/>
                <w:lang w:val="el-GR"/>
              </w:rPr>
            </w:rPrChange>
          </w:rPr>
          <w:t>γίνει</w:t>
        </w:r>
      </w:ins>
      <w:ins w:id="7245" w:author="Στάθης Καπ" w:date="2023-03-12T23:53:00Z">
        <w:r w:rsidRPr="007E502F">
          <w:rPr>
            <w:rFonts w:eastAsiaTheme="minorEastAsia"/>
            <w:iCs/>
            <w:highlight w:val="yellow"/>
            <w:lang w:val="el-GR"/>
            <w:rPrChange w:id="7246" w:author="Στάθης Καπ" w:date="2023-03-13T03:27:00Z">
              <w:rPr>
                <w:rFonts w:eastAsiaTheme="minorEastAsia"/>
                <w:iCs/>
                <w:lang w:val="el-GR"/>
              </w:rPr>
            </w:rPrChange>
          </w:rPr>
          <w:t xml:space="preserve"> έγκυρη</w:t>
        </w:r>
      </w:ins>
      <w:ins w:id="7247" w:author="Στάθης Καπ" w:date="2023-03-12T23:54:00Z">
        <w:r w:rsidRPr="007E502F">
          <w:rPr>
            <w:rFonts w:eastAsiaTheme="minorEastAsia"/>
            <w:iCs/>
            <w:highlight w:val="yellow"/>
            <w:lang w:val="el-GR"/>
            <w:rPrChange w:id="7248" w:author="Στάθης Καπ" w:date="2023-03-13T03:27:00Z">
              <w:rPr>
                <w:rFonts w:eastAsiaTheme="minorEastAsia"/>
                <w:iCs/>
                <w:lang w:val="el-GR"/>
              </w:rPr>
            </w:rPrChange>
          </w:rPr>
          <w:t>.</w:t>
        </w:r>
      </w:ins>
    </w:p>
    <w:p w14:paraId="628AC3A9" w14:textId="052AF757" w:rsidR="002078F5" w:rsidRPr="00A37638" w:rsidDel="00D026A0" w:rsidRDefault="002078F5">
      <w:pPr>
        <w:rPr>
          <w:del w:id="7249" w:author="Στάθης Καπ" w:date="2023-03-12T23:54:00Z"/>
          <w:lang w:val="el-GR"/>
          <w:rPrChange w:id="7250" w:author="Στάθης Καπ" w:date="2023-03-12T20:51:00Z">
            <w:rPr>
              <w:del w:id="7251" w:author="Στάθης Καπ" w:date="2023-03-12T23:54:00Z"/>
              <w:rFonts w:eastAsiaTheme="minorEastAsia"/>
              <w:lang w:val="el-GR"/>
            </w:rPr>
          </w:rPrChange>
        </w:rPr>
        <w:pPrChange w:id="7252" w:author="Στάθης Καπ" w:date="2023-03-12T20:51:00Z">
          <w:pPr>
            <w:pStyle w:val="Heading2"/>
          </w:pPr>
        </w:pPrChange>
      </w:pPr>
    </w:p>
    <w:p w14:paraId="18BFF525" w14:textId="78BFBADF" w:rsidR="00D619DD" w:rsidRPr="007E502F" w:rsidDel="00D026A0" w:rsidRDefault="00066468" w:rsidP="00E93230">
      <w:pPr>
        <w:rPr>
          <w:del w:id="7253" w:author="Στάθης Καπ" w:date="2023-03-12T23:54:00Z"/>
          <w:iCs/>
          <w:highlight w:val="yellow"/>
          <w:lang w:val="el-GR"/>
          <w:rPrChange w:id="7254" w:author="Στάθης Καπ" w:date="2023-03-13T03:27:00Z">
            <w:rPr>
              <w:del w:id="7255" w:author="Στάθης Καπ" w:date="2023-03-12T23:54:00Z"/>
              <w:iCs/>
              <w:lang w:val="el-GR"/>
            </w:rPr>
          </w:rPrChange>
        </w:rPr>
      </w:pPr>
      <w:del w:id="7256" w:author="Στάθης Καπ" w:date="2023-03-12T23:54:00Z">
        <w:r w:rsidRPr="007E502F" w:rsidDel="00D026A0">
          <w:rPr>
            <w:iCs/>
            <w:highlight w:val="yellow"/>
            <w:lang w:val="el-GR"/>
            <w:rPrChange w:id="7257" w:author="Στάθης Καπ" w:date="2023-03-13T03:27:00Z">
              <w:rPr>
                <w:iCs/>
                <w:lang w:val="el-GR"/>
              </w:rPr>
            </w:rPrChange>
          </w:rPr>
          <w:delText>Η</w:delText>
        </w:r>
        <w:r w:rsidR="00FC1EC0" w:rsidRPr="007E502F" w:rsidDel="00D026A0">
          <w:rPr>
            <w:iCs/>
            <w:highlight w:val="yellow"/>
            <w:lang w:val="el-GR"/>
            <w:rPrChange w:id="7258" w:author="Στάθης Καπ" w:date="2023-03-13T03:27:00Z">
              <w:rPr>
                <w:iCs/>
                <w:lang w:val="el-GR"/>
              </w:rPr>
            </w:rPrChange>
          </w:rPr>
          <w:delText xml:space="preserve"> αρχικοποίηση του </w:delText>
        </w:r>
        <w:r w:rsidR="00177203" w:rsidRPr="007E502F" w:rsidDel="00D026A0">
          <w:rPr>
            <w:iCs/>
            <w:highlight w:val="yellow"/>
            <w:lang w:val="el-GR"/>
            <w:rPrChange w:id="7259" w:author="Στάθης Καπ" w:date="2023-03-13T03:27:00Z">
              <w:rPr>
                <w:iCs/>
                <w:lang w:val="el-GR"/>
              </w:rPr>
            </w:rPrChange>
          </w:rPr>
          <w:delText>διανύσματος</w:delText>
        </w:r>
        <w:r w:rsidR="00FC1EC0" w:rsidRPr="007E502F" w:rsidDel="00D026A0">
          <w:rPr>
            <w:iCs/>
            <w:highlight w:val="yellow"/>
            <w:lang w:val="el-GR"/>
            <w:rPrChange w:id="7260" w:author="Στάθης Καπ" w:date="2023-03-13T03:27:00Z">
              <w:rPr>
                <w:iCs/>
                <w:lang w:val="el-GR"/>
              </w:rPr>
            </w:rPrChange>
          </w:rPr>
          <w:delText xml:space="preserve"> των λύσεων </w:delText>
        </w:r>
        <w:r w:rsidR="00177203" w:rsidRPr="007E502F" w:rsidDel="00D026A0">
          <w:rPr>
            <w:iCs/>
            <w:highlight w:val="yellow"/>
            <w:lang w:val="el-GR"/>
            <w:rPrChange w:id="7261" w:author="Στάθης Καπ" w:date="2023-03-13T03:27:00Z">
              <w:rPr>
                <w:iCs/>
                <w:lang w:val="el-GR"/>
              </w:rPr>
            </w:rPrChange>
          </w:rPr>
          <w:delText>(</w:delText>
        </w:r>
        <w:r w:rsidR="00FC1EC0" w:rsidRPr="007E502F" w:rsidDel="00D026A0">
          <w:rPr>
            <w:iCs/>
            <w:highlight w:val="yellow"/>
            <w:rPrChange w:id="7262" w:author="Στάθης Καπ" w:date="2023-03-13T03:27:00Z">
              <w:rPr>
                <w:iCs/>
              </w:rPr>
            </w:rPrChange>
          </w:rPr>
          <w:delText>processSolutions</w:delText>
        </w:r>
        <w:r w:rsidR="00177203" w:rsidRPr="007E502F" w:rsidDel="00D026A0">
          <w:rPr>
            <w:iCs/>
            <w:highlight w:val="yellow"/>
            <w:lang w:val="el-GR"/>
            <w:rPrChange w:id="7263" w:author="Στάθης Καπ" w:date="2023-03-13T03:27:00Z">
              <w:rPr>
                <w:iCs/>
                <w:lang w:val="el-GR"/>
              </w:rPr>
            </w:rPrChange>
          </w:rPr>
          <w:delText xml:space="preserve">) γίνεται προσθέτοντας σε κάθε διαδρομή του πρώτου </w:delText>
        </w:r>
        <w:r w:rsidRPr="007E502F" w:rsidDel="00D026A0">
          <w:rPr>
            <w:iCs/>
            <w:highlight w:val="yellow"/>
            <w:lang w:val="el-GR"/>
            <w:rPrChange w:id="7264" w:author="Στάθης Καπ" w:date="2023-03-13T03:27:00Z">
              <w:rPr>
                <w:iCs/>
                <w:lang w:val="el-GR"/>
              </w:rPr>
            </w:rPrChange>
          </w:rPr>
          <w:delText>διαστήματος</w:delText>
        </w:r>
        <w:r w:rsidR="00177203" w:rsidRPr="007E502F" w:rsidDel="00D026A0">
          <w:rPr>
            <w:iCs/>
            <w:highlight w:val="yellow"/>
            <w:lang w:val="el-GR"/>
            <w:rPrChange w:id="7265" w:author="Στάθης Καπ" w:date="2023-03-13T03:27:00Z">
              <w:rPr>
                <w:iCs/>
                <w:lang w:val="el-GR"/>
              </w:rPr>
            </w:rPrChange>
          </w:rPr>
          <w:delText xml:space="preserve"> την αφετηρία του </w:delText>
        </w:r>
        <w:r w:rsidR="008E693C" w:rsidRPr="007E502F" w:rsidDel="00D026A0">
          <w:rPr>
            <w:iCs/>
            <w:highlight w:val="yellow"/>
            <w:lang w:val="el-GR"/>
            <w:rPrChange w:id="7266" w:author="Στάθης Καπ" w:date="2023-03-13T03:27:00Z">
              <w:rPr>
                <w:iCs/>
                <w:lang w:val="el-GR"/>
              </w:rPr>
            </w:rPrChange>
          </w:rPr>
          <w:delText>πρωτότυπου</w:delText>
        </w:r>
        <w:r w:rsidR="00177203" w:rsidRPr="007E502F" w:rsidDel="00D026A0">
          <w:rPr>
            <w:iCs/>
            <w:highlight w:val="yellow"/>
            <w:lang w:val="el-GR"/>
            <w:rPrChange w:id="7267" w:author="Στάθης Καπ" w:date="2023-03-13T03:27:00Z">
              <w:rPr>
                <w:iCs/>
                <w:lang w:val="el-GR"/>
              </w:rPr>
            </w:rPrChange>
          </w:rPr>
          <w:delText xml:space="preserve"> προβλήματος</w:delText>
        </w:r>
        <w:r w:rsidR="000718B2" w:rsidRPr="007E502F" w:rsidDel="00D026A0">
          <w:rPr>
            <w:iCs/>
            <w:highlight w:val="yellow"/>
            <w:lang w:val="el-GR"/>
            <w:rPrChange w:id="7268" w:author="Στάθης Καπ" w:date="2023-03-13T03:27:00Z">
              <w:rPr>
                <w:iCs/>
                <w:lang w:val="el-GR"/>
              </w:rPr>
            </w:rPrChange>
          </w:rPr>
          <w:delText>.</w:delText>
        </w:r>
        <w:r w:rsidR="008E693C" w:rsidRPr="007E502F" w:rsidDel="00D026A0">
          <w:rPr>
            <w:iCs/>
            <w:highlight w:val="yellow"/>
            <w:lang w:val="el-GR"/>
            <w:rPrChange w:id="7269" w:author="Στάθης Καπ" w:date="2023-03-13T03:27:00Z">
              <w:rPr>
                <w:iCs/>
                <w:lang w:val="el-GR"/>
              </w:rPr>
            </w:rPrChange>
          </w:rPr>
          <w:delText xml:space="preserve"> Δεν προστίθεται όμως ο τερματικός σταθμός του πρωτότυπου προβλήματος, στις διαδρομές του τελευταίου </w:delText>
        </w:r>
        <w:r w:rsidRPr="007E502F" w:rsidDel="00D026A0">
          <w:rPr>
            <w:iCs/>
            <w:highlight w:val="yellow"/>
            <w:lang w:val="el-GR"/>
            <w:rPrChange w:id="7270" w:author="Στάθης Καπ" w:date="2023-03-13T03:27:00Z">
              <w:rPr>
                <w:iCs/>
                <w:lang w:val="el-GR"/>
              </w:rPr>
            </w:rPrChange>
          </w:rPr>
          <w:delText>διαστήματος</w:delText>
        </w:r>
      </w:del>
      <w:del w:id="7271" w:author="Στάθης Καπ" w:date="2023-03-01T05:42:00Z">
        <w:r w:rsidRPr="007E502F" w:rsidDel="004819F9">
          <w:rPr>
            <w:iCs/>
            <w:highlight w:val="yellow"/>
            <w:lang w:val="el-GR"/>
            <w:rPrChange w:id="7272" w:author="Στάθης Καπ" w:date="2023-03-13T03:27:00Z">
              <w:rPr>
                <w:iCs/>
              </w:rPr>
            </w:rPrChange>
          </w:rPr>
          <w:delText xml:space="preserve">. </w:delText>
        </w:r>
        <w:r w:rsidRPr="007E502F" w:rsidDel="004819F9">
          <w:rPr>
            <w:iCs/>
            <w:highlight w:val="yellow"/>
            <w:lang w:val="el-GR"/>
            <w:rPrChange w:id="7273" w:author="Στάθης Καπ" w:date="2023-03-13T03:27:00Z">
              <w:rPr>
                <w:iCs/>
                <w:lang w:val="el-GR"/>
              </w:rPr>
            </w:rPrChange>
          </w:rPr>
          <w:delText>Αυτό συμβαίνει διότι, θα δημιουργούταν πρόβλημα στην αφαίρεση των κόμβων κατά την προσθήκη αφετηρίας στο τελευταίο διάστημα, όπως περιεγράφηκε στην υποενότητα 4.3.</w:delText>
        </w:r>
      </w:del>
    </w:p>
    <w:p w14:paraId="03F93428" w14:textId="5D5FCB0C" w:rsidR="00066468" w:rsidRPr="007E502F" w:rsidDel="00D026A0" w:rsidRDefault="00066468" w:rsidP="00E93230">
      <w:pPr>
        <w:rPr>
          <w:del w:id="7274" w:author="Στάθης Καπ" w:date="2023-03-12T23:54:00Z"/>
          <w:iCs/>
          <w:highlight w:val="yellow"/>
          <w:lang w:val="el-GR"/>
          <w:rPrChange w:id="7275" w:author="Στάθης Καπ" w:date="2023-03-13T03:27:00Z">
            <w:rPr>
              <w:del w:id="7276" w:author="Στάθης Καπ" w:date="2023-03-12T23:54:00Z"/>
              <w:iCs/>
              <w:lang w:val="el-GR"/>
            </w:rPr>
          </w:rPrChange>
        </w:rPr>
      </w:pPr>
      <w:del w:id="7277" w:author="Στάθης Καπ" w:date="2023-03-12T23:54:00Z">
        <w:r w:rsidRPr="007E502F" w:rsidDel="00D026A0">
          <w:rPr>
            <w:iCs/>
            <w:highlight w:val="yellow"/>
            <w:lang w:val="el-GR"/>
            <w:rPrChange w:id="7278" w:author="Στάθης Καπ" w:date="2023-03-13T03:27:00Z">
              <w:rPr>
                <w:iCs/>
                <w:lang w:val="el-GR"/>
              </w:rPr>
            </w:rPrChange>
          </w:rPr>
          <w:delText xml:space="preserve">Για παράδειγμα, έστω ένα πρόβλημα </w:delText>
        </w:r>
        <w:r w:rsidRPr="007E502F" w:rsidDel="00D026A0">
          <w:rPr>
            <w:iCs/>
            <w:highlight w:val="yellow"/>
            <w:rPrChange w:id="7279" w:author="Στάθης Καπ" w:date="2023-03-13T03:27:00Z">
              <w:rPr>
                <w:iCs/>
              </w:rPr>
            </w:rPrChange>
          </w:rPr>
          <w:delText>OPTW</w:delText>
        </w:r>
        <w:r w:rsidRPr="007E502F" w:rsidDel="00D026A0">
          <w:rPr>
            <w:iCs/>
            <w:highlight w:val="yellow"/>
            <w:lang w:val="el-GR"/>
            <w:rPrChange w:id="7280" w:author="Στάθης Καπ" w:date="2023-03-13T03:27:00Z">
              <w:rPr>
                <w:iCs/>
              </w:rPr>
            </w:rPrChange>
          </w:rPr>
          <w:delText xml:space="preserve"> </w:delText>
        </w:r>
        <w:r w:rsidRPr="007E502F" w:rsidDel="00D026A0">
          <w:rPr>
            <w:iCs/>
            <w:highlight w:val="yellow"/>
            <w:lang w:val="el-GR"/>
            <w:rPrChange w:id="7281" w:author="Στάθης Καπ" w:date="2023-03-13T03:27:00Z">
              <w:rPr>
                <w:iCs/>
                <w:lang w:val="el-GR"/>
              </w:rPr>
            </w:rPrChange>
          </w:rPr>
          <w:delText>χωρισμένο σε δύο διαστήματα:</w:delText>
        </w:r>
      </w:del>
    </w:p>
    <w:p w14:paraId="74A39B9F" w14:textId="7D61B595" w:rsidR="00066468" w:rsidRPr="007E502F" w:rsidDel="00D026A0" w:rsidRDefault="00066C25">
      <w:pPr>
        <w:jc w:val="center"/>
        <w:rPr>
          <w:del w:id="7282" w:author="Στάθης Καπ" w:date="2023-03-12T23:54:00Z"/>
          <w:iCs/>
          <w:highlight w:val="yellow"/>
          <w:rPrChange w:id="7283" w:author="Στάθης Καπ" w:date="2023-03-13T03:27:00Z">
            <w:rPr>
              <w:del w:id="7284" w:author="Στάθης Καπ" w:date="2023-03-12T23:54:00Z"/>
              <w:iCs/>
              <w:lang w:val="el-GR"/>
            </w:rPr>
          </w:rPrChange>
        </w:rPr>
        <w:pPrChange w:id="7285" w:author="Στάθης Καπ" w:date="2023-02-17T18:23:00Z">
          <w:pPr/>
        </w:pPrChange>
      </w:pPr>
      <w:del w:id="7286" w:author="Στάθης Καπ" w:date="2023-03-12T23:54:00Z">
        <w:r w:rsidRPr="007E502F" w:rsidDel="00D026A0">
          <w:rPr>
            <w:noProof/>
            <w:highlight w:val="yellow"/>
            <w:rPrChange w:id="7287" w:author="Στάθης Καπ" w:date="2023-03-13T03:27:00Z">
              <w:rPr>
                <w:noProof/>
              </w:rPr>
            </w:rPrChange>
          </w:rPr>
          <w:drawing>
            <wp:inline distT="0" distB="0" distL="0" distR="0" wp14:anchorId="6DE028FC" wp14:editId="4B914CF3">
              <wp:extent cx="3114675" cy="6667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14675" cy="666750"/>
                      </a:xfrm>
                      <a:prstGeom prst="rect">
                        <a:avLst/>
                      </a:prstGeom>
                    </pic:spPr>
                  </pic:pic>
                </a:graphicData>
              </a:graphic>
            </wp:inline>
          </w:drawing>
        </w:r>
      </w:del>
    </w:p>
    <w:p w14:paraId="6EA92CBC" w14:textId="47E499C2" w:rsidR="00066C25" w:rsidRPr="007E502F" w:rsidDel="00D026A0" w:rsidRDefault="00066C25">
      <w:pPr>
        <w:rPr>
          <w:del w:id="7288" w:author="Στάθης Καπ" w:date="2023-03-12T23:54:00Z"/>
          <w:iCs/>
          <w:highlight w:val="yellow"/>
          <w:lang w:val="el-GR"/>
          <w:rPrChange w:id="7289" w:author="Στάθης Καπ" w:date="2023-03-13T03:27:00Z">
            <w:rPr>
              <w:del w:id="7290" w:author="Στάθης Καπ" w:date="2023-03-12T23:54:00Z"/>
              <w:iCs/>
              <w:lang w:val="el-GR"/>
            </w:rPr>
          </w:rPrChange>
        </w:rPr>
      </w:pPr>
      <w:del w:id="7291" w:author="Στάθης Καπ" w:date="2023-03-12T23:54:00Z">
        <w:r w:rsidRPr="007E502F" w:rsidDel="00D026A0">
          <w:rPr>
            <w:iCs/>
            <w:highlight w:val="yellow"/>
            <w:lang w:val="el-GR"/>
            <w:rPrChange w:id="7292" w:author="Στάθης Καπ" w:date="2023-03-13T03:27:00Z">
              <w:rPr>
                <w:iCs/>
                <w:lang w:val="el-GR"/>
              </w:rPr>
            </w:rPrChange>
          </w:rPr>
          <w:delText xml:space="preserve">Από τις προηγούμενες επαναλήψεις έχουν κατασκευαστεί ήδη δύο διαδρομές για τα δυο ξεχωριστά υποπροβλήματα. Το </w:delText>
        </w:r>
        <w:r w:rsidRPr="007E502F" w:rsidDel="00D026A0">
          <w:rPr>
            <w:iCs/>
            <w:highlight w:val="yellow"/>
            <w:rPrChange w:id="7293" w:author="Στάθης Καπ" w:date="2023-03-13T03:27:00Z">
              <w:rPr>
                <w:iCs/>
              </w:rPr>
            </w:rPrChange>
          </w:rPr>
          <w:delText>sd</w:delText>
        </w:r>
        <w:r w:rsidRPr="007E502F" w:rsidDel="00D026A0">
          <w:rPr>
            <w:iCs/>
            <w:highlight w:val="yellow"/>
            <w:lang w:val="el-GR"/>
            <w:rPrChange w:id="7294" w:author="Στάθης Καπ" w:date="2023-03-13T03:27:00Z">
              <w:rPr>
                <w:iCs/>
              </w:rPr>
            </w:rPrChange>
          </w:rPr>
          <w:delText xml:space="preserve"> </w:delText>
        </w:r>
        <w:r w:rsidRPr="007E502F" w:rsidDel="00D026A0">
          <w:rPr>
            <w:iCs/>
            <w:highlight w:val="yellow"/>
            <w:lang w:val="el-GR"/>
            <w:rPrChange w:id="7295" w:author="Στάθης Καπ" w:date="2023-03-13T03:27:00Z">
              <w:rPr>
                <w:iCs/>
                <w:lang w:val="el-GR"/>
              </w:rPr>
            </w:rPrChange>
          </w:rPr>
          <w:delText xml:space="preserve">είναι η αφετηρία του πρωτότυπου προβλήματος, και ο </w:delText>
        </w:r>
        <w:r w:rsidRPr="007E502F" w:rsidDel="00D026A0">
          <w:rPr>
            <w:iCs/>
            <w:highlight w:val="yellow"/>
            <w:rPrChange w:id="7296" w:author="Στάθης Καπ" w:date="2023-03-13T03:27:00Z">
              <w:rPr>
                <w:iCs/>
              </w:rPr>
            </w:rPrChange>
          </w:rPr>
          <w:delText>ed</w:delText>
        </w:r>
        <w:r w:rsidRPr="007E502F" w:rsidDel="00D026A0">
          <w:rPr>
            <w:iCs/>
            <w:highlight w:val="yellow"/>
            <w:lang w:val="el-GR"/>
            <w:rPrChange w:id="7297" w:author="Στάθης Καπ" w:date="2023-03-13T03:27:00Z">
              <w:rPr>
                <w:iCs/>
              </w:rPr>
            </w:rPrChange>
          </w:rPr>
          <w:delText xml:space="preserve"> </w:delText>
        </w:r>
        <w:r w:rsidRPr="007E502F" w:rsidDel="00D026A0">
          <w:rPr>
            <w:iCs/>
            <w:highlight w:val="yellow"/>
            <w:lang w:val="el-GR"/>
            <w:rPrChange w:id="7298" w:author="Στάθης Καπ" w:date="2023-03-13T03:27:00Z">
              <w:rPr>
                <w:iCs/>
                <w:lang w:val="el-GR"/>
              </w:rPr>
            </w:rPrChange>
          </w:rPr>
          <w:delText>είναι ο τερματισμός του πρωτότυπου προβλήματος.</w:delText>
        </w:r>
      </w:del>
    </w:p>
    <w:p w14:paraId="47937151" w14:textId="0571E2B9" w:rsidR="008E693C" w:rsidRPr="007E502F" w:rsidDel="00D026A0" w:rsidRDefault="00066C25">
      <w:pPr>
        <w:rPr>
          <w:del w:id="7299" w:author="Στάθης Καπ" w:date="2023-03-12T23:54:00Z"/>
          <w:i/>
          <w:iCs/>
          <w:highlight w:val="yellow"/>
          <w:lang w:val="el-GR"/>
          <w:rPrChange w:id="7300" w:author="Στάθης Καπ" w:date="2023-03-13T03:27:00Z">
            <w:rPr>
              <w:del w:id="7301" w:author="Στάθης Καπ" w:date="2023-03-12T23:54:00Z"/>
              <w:iCs/>
              <w:lang w:val="el-GR"/>
            </w:rPr>
          </w:rPrChange>
        </w:rPr>
        <w:pPrChange w:id="7302" w:author="Στάθης Καπ" w:date="2023-02-15T23:14:00Z">
          <w:pPr>
            <w:pStyle w:val="ListParagraph"/>
          </w:pPr>
        </w:pPrChange>
      </w:pPr>
      <w:del w:id="7303" w:author="Στάθης Καπ" w:date="2023-03-12T23:54:00Z">
        <w:r w:rsidRPr="007E502F" w:rsidDel="00D026A0">
          <w:rPr>
            <w:iCs/>
            <w:highlight w:val="yellow"/>
            <w:lang w:val="el-GR"/>
            <w:rPrChange w:id="7304" w:author="Στάθης Καπ" w:date="2023-03-13T03:27:00Z">
              <w:rPr>
                <w:iCs/>
                <w:lang w:val="el-GR"/>
              </w:rPr>
            </w:rPrChange>
          </w:rPr>
          <w:delText xml:space="preserve"> </w:delText>
        </w:r>
        <w:r w:rsidR="00066468" w:rsidRPr="007E502F" w:rsidDel="00D026A0">
          <w:rPr>
            <w:iCs/>
            <w:highlight w:val="yellow"/>
            <w:lang w:val="el-GR"/>
            <w:rPrChange w:id="7305" w:author="Στάθης Καπ" w:date="2023-03-13T03:27:00Z">
              <w:rPr>
                <w:iCs/>
                <w:lang w:val="el-GR"/>
              </w:rPr>
            </w:rPrChange>
          </w:rPr>
          <w:delText xml:space="preserve">Όταν ο αλγόριθμος φτάσει στο υποπρόβλημα </w:delText>
        </w:r>
      </w:del>
      <m:oMath>
        <m:r>
          <w:del w:id="7306" w:author="Στάθης Καπ" w:date="2023-03-12T23:54:00Z">
            <w:rPr>
              <w:rFonts w:ascii="Cambria Math" w:hAnsi="Cambria Math"/>
              <w:highlight w:val="yellow"/>
              <w:lang w:val="el-GR"/>
              <w:rPrChange w:id="7307" w:author="Στάθης Καπ" w:date="2023-03-13T03:27:00Z">
                <w:rPr>
                  <w:rFonts w:ascii="Cambria Math" w:hAnsi="Cambria Math"/>
                  <w:lang w:val="el-GR"/>
                </w:rPr>
              </w:rPrChange>
            </w:rPr>
            <m:t>opt</m:t>
          </w:del>
        </m:r>
        <m:sSub>
          <m:sSubPr>
            <m:ctrlPr>
              <w:del w:id="7308" w:author="Στάθης Καπ" w:date="2023-03-12T23:54:00Z">
                <w:rPr>
                  <w:rFonts w:ascii="Cambria Math" w:hAnsi="Cambria Math"/>
                  <w:i/>
                  <w:iCs/>
                  <w:highlight w:val="yellow"/>
                  <w:lang w:val="el-GR"/>
                  <w:rPrChange w:id="7309" w:author="Στάθης Καπ" w:date="2023-03-13T03:27:00Z">
                    <w:rPr>
                      <w:rFonts w:ascii="Cambria Math" w:hAnsi="Cambria Math"/>
                      <w:i/>
                      <w:iCs/>
                      <w:lang w:val="el-GR"/>
                    </w:rPr>
                  </w:rPrChange>
                </w:rPr>
              </w:del>
            </m:ctrlPr>
          </m:sSubPr>
          <m:e>
            <m:r>
              <w:del w:id="7310" w:author="Στάθης Καπ" w:date="2023-03-12T23:54:00Z">
                <w:rPr>
                  <w:rFonts w:ascii="Cambria Math" w:hAnsi="Cambria Math"/>
                  <w:highlight w:val="yellow"/>
                  <w:lang w:val="el-GR"/>
                  <w:rPrChange w:id="7311" w:author="Στάθης Καπ" w:date="2023-03-13T03:27:00Z">
                    <w:rPr>
                      <w:rFonts w:ascii="Cambria Math" w:hAnsi="Cambria Math"/>
                      <w:lang w:val="el-GR"/>
                    </w:rPr>
                  </w:rPrChange>
                </w:rPr>
                <m:t>w</m:t>
              </w:del>
            </m:r>
          </m:e>
          <m:sub>
            <m:r>
              <w:del w:id="7312" w:author="Στάθης Καπ" w:date="2023-03-12T23:54:00Z">
                <w:rPr>
                  <w:rFonts w:ascii="Cambria Math" w:hAnsi="Cambria Math"/>
                  <w:highlight w:val="yellow"/>
                  <w:lang w:val="el-GR"/>
                  <w:rPrChange w:id="7313" w:author="Στάθης Καπ" w:date="2023-03-13T03:27:00Z">
                    <w:rPr>
                      <w:rFonts w:ascii="Cambria Math" w:hAnsi="Cambria Math"/>
                      <w:lang w:val="el-GR"/>
                    </w:rPr>
                  </w:rPrChange>
                </w:rPr>
                <m:t>b</m:t>
              </w:del>
            </m:r>
          </m:sub>
        </m:sSub>
      </m:oMath>
      <w:del w:id="7314" w:author="Στάθης Καπ" w:date="2023-03-12T23:54:00Z">
        <w:r w:rsidR="00066468" w:rsidRPr="007E502F" w:rsidDel="00D026A0">
          <w:rPr>
            <w:rFonts w:eastAsiaTheme="minorEastAsia"/>
            <w:iCs/>
            <w:highlight w:val="yellow"/>
            <w:lang w:val="el-GR"/>
            <w:rPrChange w:id="7315" w:author="Στάθης Καπ" w:date="2023-03-13T03:27:00Z">
              <w:rPr>
                <w:rFonts w:eastAsiaTheme="minorEastAsia"/>
                <w:iCs/>
                <w:lang w:val="el-GR"/>
              </w:rPr>
            </w:rPrChange>
          </w:rPr>
          <w:delText xml:space="preserve">, θα χρησιμοποιήσει έναν κλώνο του κόμβου </w:delText>
        </w:r>
        <w:r w:rsidR="00066468" w:rsidRPr="007E502F" w:rsidDel="00D026A0">
          <w:rPr>
            <w:rFonts w:eastAsiaTheme="minorEastAsia"/>
            <w:iCs/>
            <w:highlight w:val="yellow"/>
            <w:rPrChange w:id="7316" w:author="Στάθης Καπ" w:date="2023-03-13T03:27:00Z">
              <w:rPr>
                <w:rFonts w:eastAsiaTheme="minorEastAsia"/>
                <w:iCs/>
              </w:rPr>
            </w:rPrChange>
          </w:rPr>
          <w:delText>g</w:delText>
        </w:r>
        <w:r w:rsidR="00066468" w:rsidRPr="007E502F" w:rsidDel="00D026A0">
          <w:rPr>
            <w:rFonts w:eastAsiaTheme="minorEastAsia"/>
            <w:iCs/>
            <w:highlight w:val="yellow"/>
            <w:lang w:val="el-GR"/>
            <w:rPrChange w:id="7317" w:author="Στάθης Καπ" w:date="2023-03-13T03:27:00Z">
              <w:rPr>
                <w:rFonts w:eastAsiaTheme="minorEastAsia"/>
                <w:iCs/>
                <w:lang w:val="el-GR"/>
              </w:rPr>
            </w:rPrChange>
          </w:rPr>
          <w:delText xml:space="preserve"> τον </w:delText>
        </w:r>
        <w:r w:rsidR="00066468" w:rsidRPr="007E502F" w:rsidDel="00D026A0">
          <w:rPr>
            <w:rFonts w:eastAsiaTheme="minorEastAsia"/>
            <w:iCs/>
            <w:highlight w:val="yellow"/>
            <w:rPrChange w:id="7318" w:author="Στάθης Καπ" w:date="2023-03-13T03:27:00Z">
              <w:rPr>
                <w:rFonts w:eastAsiaTheme="minorEastAsia"/>
                <w:iCs/>
              </w:rPr>
            </w:rPrChange>
          </w:rPr>
          <w:delText>g</w:delText>
        </w:r>
        <w:r w:rsidR="00066468" w:rsidRPr="007E502F" w:rsidDel="00D026A0">
          <w:rPr>
            <w:rFonts w:eastAsiaTheme="minorEastAsia"/>
            <w:iCs/>
            <w:highlight w:val="yellow"/>
            <w:lang w:val="el-GR"/>
            <w:rPrChange w:id="7319" w:author="Στάθης Καπ" w:date="2023-03-13T03:27:00Z">
              <w:rPr>
                <w:rFonts w:eastAsiaTheme="minorEastAsia"/>
                <w:iCs/>
              </w:rPr>
            </w:rPrChange>
          </w:rPr>
          <w:delText xml:space="preserve">’, </w:delText>
        </w:r>
        <w:r w:rsidR="00066468" w:rsidRPr="007E502F" w:rsidDel="00D026A0">
          <w:rPr>
            <w:rFonts w:eastAsiaTheme="minorEastAsia"/>
            <w:iCs/>
            <w:highlight w:val="yellow"/>
            <w:lang w:val="el-GR"/>
            <w:rPrChange w:id="7320" w:author="Στάθης Καπ" w:date="2023-03-13T03:27:00Z">
              <w:rPr>
                <w:rFonts w:eastAsiaTheme="minorEastAsia"/>
                <w:iCs/>
                <w:lang w:val="el-GR"/>
              </w:rPr>
            </w:rPrChange>
          </w:rPr>
          <w:delText xml:space="preserve">ως αφετηρία για τη διαδρομή του </w:delText>
        </w:r>
      </w:del>
      <m:oMath>
        <m:r>
          <w:del w:id="7321" w:author="Στάθης Καπ" w:date="2023-03-12T23:54:00Z">
            <w:rPr>
              <w:rFonts w:ascii="Cambria Math" w:eastAsiaTheme="minorEastAsia" w:hAnsi="Cambria Math"/>
              <w:highlight w:val="yellow"/>
              <w:lang w:val="el-GR"/>
              <w:rPrChange w:id="7322" w:author="Στάθης Καπ" w:date="2023-03-13T03:27:00Z">
                <w:rPr>
                  <w:rFonts w:ascii="Cambria Math" w:eastAsiaTheme="minorEastAsia" w:hAnsi="Cambria Math"/>
                  <w:lang w:val="el-GR"/>
                </w:rPr>
              </w:rPrChange>
            </w:rPr>
            <m:t>opt</m:t>
          </w:del>
        </m:r>
        <m:sSub>
          <m:sSubPr>
            <m:ctrlPr>
              <w:del w:id="7323" w:author="Στάθης Καπ" w:date="2023-03-12T23:54:00Z">
                <w:rPr>
                  <w:rFonts w:ascii="Cambria Math" w:eastAsiaTheme="minorEastAsia" w:hAnsi="Cambria Math"/>
                  <w:i/>
                  <w:iCs/>
                  <w:highlight w:val="yellow"/>
                  <w:lang w:val="el-GR"/>
                  <w:rPrChange w:id="7324" w:author="Στάθης Καπ" w:date="2023-03-13T03:27:00Z">
                    <w:rPr>
                      <w:rFonts w:ascii="Cambria Math" w:eastAsiaTheme="minorEastAsia" w:hAnsi="Cambria Math"/>
                      <w:i/>
                      <w:iCs/>
                      <w:lang w:val="el-GR"/>
                    </w:rPr>
                  </w:rPrChange>
                </w:rPr>
              </w:del>
            </m:ctrlPr>
          </m:sSubPr>
          <m:e>
            <m:r>
              <w:del w:id="7325" w:author="Στάθης Καπ" w:date="2023-03-12T23:54:00Z">
                <w:rPr>
                  <w:rFonts w:ascii="Cambria Math" w:eastAsiaTheme="minorEastAsia" w:hAnsi="Cambria Math"/>
                  <w:highlight w:val="yellow"/>
                  <w:lang w:val="el-GR"/>
                  <w:rPrChange w:id="7326" w:author="Στάθης Καπ" w:date="2023-03-13T03:27:00Z">
                    <w:rPr>
                      <w:rFonts w:ascii="Cambria Math" w:eastAsiaTheme="minorEastAsia" w:hAnsi="Cambria Math"/>
                      <w:lang w:val="el-GR"/>
                    </w:rPr>
                  </w:rPrChange>
                </w:rPr>
                <m:t>w</m:t>
              </w:del>
            </m:r>
          </m:e>
          <m:sub>
            <m:r>
              <w:del w:id="7327" w:author="Στάθης Καπ" w:date="2023-03-12T23:54:00Z">
                <w:rPr>
                  <w:rFonts w:ascii="Cambria Math" w:eastAsiaTheme="minorEastAsia" w:hAnsi="Cambria Math"/>
                  <w:highlight w:val="yellow"/>
                  <w:lang w:val="el-GR"/>
                  <w:rPrChange w:id="7328" w:author="Στάθης Καπ" w:date="2023-03-13T03:27:00Z">
                    <w:rPr>
                      <w:rFonts w:ascii="Cambria Math" w:eastAsiaTheme="minorEastAsia" w:hAnsi="Cambria Math"/>
                      <w:lang w:val="el-GR"/>
                    </w:rPr>
                  </w:rPrChange>
                </w:rPr>
                <m:t>b</m:t>
              </w:del>
            </m:r>
          </m:sub>
        </m:sSub>
      </m:oMath>
      <w:del w:id="7329" w:author="Στάθης Καπ" w:date="2023-03-12T23:54:00Z">
        <w:r w:rsidR="00066468" w:rsidRPr="007E502F" w:rsidDel="00D026A0">
          <w:rPr>
            <w:rFonts w:eastAsiaTheme="minorEastAsia"/>
            <w:iCs/>
            <w:highlight w:val="yellow"/>
            <w:lang w:val="el-GR"/>
            <w:rPrChange w:id="7330" w:author="Στάθης Καπ" w:date="2023-03-13T03:27:00Z">
              <w:rPr>
                <w:rFonts w:eastAsiaTheme="minorEastAsia"/>
                <w:iCs/>
                <w:lang w:val="el-GR"/>
              </w:rPr>
            </w:rPrChange>
          </w:rPr>
          <w:delText xml:space="preserve"> . Εάν, η εισαγωγή του </w:delText>
        </w:r>
        <w:r w:rsidR="00066468" w:rsidRPr="007E502F" w:rsidDel="00D026A0">
          <w:rPr>
            <w:rFonts w:eastAsiaTheme="minorEastAsia"/>
            <w:iCs/>
            <w:highlight w:val="yellow"/>
            <w:rPrChange w:id="7331" w:author="Στάθης Καπ" w:date="2023-03-13T03:27:00Z">
              <w:rPr>
                <w:rFonts w:eastAsiaTheme="minorEastAsia"/>
                <w:iCs/>
              </w:rPr>
            </w:rPrChange>
          </w:rPr>
          <w:delText>g</w:delText>
        </w:r>
        <w:r w:rsidR="00066468" w:rsidRPr="007E502F" w:rsidDel="00D026A0">
          <w:rPr>
            <w:rFonts w:eastAsiaTheme="minorEastAsia"/>
            <w:iCs/>
            <w:highlight w:val="yellow"/>
            <w:lang w:val="el-GR"/>
            <w:rPrChange w:id="7332" w:author="Στάθης Καπ" w:date="2023-03-13T03:27:00Z">
              <w:rPr>
                <w:rFonts w:eastAsiaTheme="minorEastAsia"/>
                <w:iCs/>
              </w:rPr>
            </w:rPrChange>
          </w:rPr>
          <w:delText xml:space="preserve">’ </w:delText>
        </w:r>
        <w:r w:rsidRPr="007E502F" w:rsidDel="00D026A0">
          <w:rPr>
            <w:rFonts w:eastAsiaTheme="minorEastAsia"/>
            <w:iCs/>
            <w:highlight w:val="yellow"/>
            <w:lang w:val="el-GR"/>
            <w:rPrChange w:id="7333" w:author="Στάθης Καπ" w:date="2023-03-13T03:27:00Z">
              <w:rPr>
                <w:rFonts w:eastAsiaTheme="minorEastAsia"/>
                <w:iCs/>
                <w:lang w:val="el-GR"/>
              </w:rPr>
            </w:rPrChange>
          </w:rPr>
          <w:delText xml:space="preserve">δεν είναι δυνατή τότε θα αφαιρεθεί ο πρώτος κόμβος του </w:delText>
        </w:r>
      </w:del>
      <m:oMath>
        <m:r>
          <w:del w:id="7334" w:author="Στάθης Καπ" w:date="2023-03-12T23:54:00Z">
            <w:rPr>
              <w:rFonts w:ascii="Cambria Math" w:eastAsiaTheme="minorEastAsia" w:hAnsi="Cambria Math"/>
              <w:highlight w:val="yellow"/>
              <w:lang w:val="el-GR"/>
              <w:rPrChange w:id="7335" w:author="Στάθης Καπ" w:date="2023-03-13T03:27:00Z">
                <w:rPr>
                  <w:rFonts w:ascii="Cambria Math" w:eastAsiaTheme="minorEastAsia" w:hAnsi="Cambria Math"/>
                  <w:lang w:val="el-GR"/>
                </w:rPr>
              </w:rPrChange>
            </w:rPr>
            <m:t>opt</m:t>
          </w:del>
        </m:r>
        <m:sSub>
          <m:sSubPr>
            <m:ctrlPr>
              <w:del w:id="7336" w:author="Στάθης Καπ" w:date="2023-03-12T23:54:00Z">
                <w:rPr>
                  <w:rFonts w:ascii="Cambria Math" w:eastAsiaTheme="minorEastAsia" w:hAnsi="Cambria Math"/>
                  <w:i/>
                  <w:iCs/>
                  <w:highlight w:val="yellow"/>
                  <w:lang w:val="el-GR"/>
                  <w:rPrChange w:id="7337" w:author="Στάθης Καπ" w:date="2023-03-13T03:27:00Z">
                    <w:rPr>
                      <w:rFonts w:ascii="Cambria Math" w:eastAsiaTheme="minorEastAsia" w:hAnsi="Cambria Math"/>
                      <w:i/>
                      <w:iCs/>
                      <w:lang w:val="el-GR"/>
                    </w:rPr>
                  </w:rPrChange>
                </w:rPr>
              </w:del>
            </m:ctrlPr>
          </m:sSubPr>
          <m:e>
            <m:r>
              <w:del w:id="7338" w:author="Στάθης Καπ" w:date="2023-03-12T23:54:00Z">
                <w:rPr>
                  <w:rFonts w:ascii="Cambria Math" w:eastAsiaTheme="minorEastAsia" w:hAnsi="Cambria Math"/>
                  <w:highlight w:val="yellow"/>
                  <w:lang w:val="el-GR"/>
                  <w:rPrChange w:id="7339" w:author="Στάθης Καπ" w:date="2023-03-13T03:27:00Z">
                    <w:rPr>
                      <w:rFonts w:ascii="Cambria Math" w:eastAsiaTheme="minorEastAsia" w:hAnsi="Cambria Math"/>
                      <w:lang w:val="el-GR"/>
                    </w:rPr>
                  </w:rPrChange>
                </w:rPr>
                <m:t>w</m:t>
              </w:del>
            </m:r>
          </m:e>
          <m:sub>
            <m:r>
              <w:del w:id="7340" w:author="Στάθης Καπ" w:date="2023-03-12T23:54:00Z">
                <w:rPr>
                  <w:rFonts w:ascii="Cambria Math" w:eastAsiaTheme="minorEastAsia" w:hAnsi="Cambria Math"/>
                  <w:highlight w:val="yellow"/>
                  <w:lang w:val="el-GR"/>
                  <w:rPrChange w:id="7341" w:author="Στάθης Καπ" w:date="2023-03-13T03:27:00Z">
                    <w:rPr>
                      <w:rFonts w:ascii="Cambria Math" w:eastAsiaTheme="minorEastAsia" w:hAnsi="Cambria Math"/>
                      <w:lang w:val="el-GR"/>
                    </w:rPr>
                  </w:rPrChange>
                </w:rPr>
                <m:t>b</m:t>
              </w:del>
            </m:r>
          </m:sub>
        </m:sSub>
      </m:oMath>
      <w:del w:id="7342" w:author="Στάθης Καπ" w:date="2023-03-12T23:54:00Z">
        <w:r w:rsidRPr="007E502F" w:rsidDel="00D026A0">
          <w:rPr>
            <w:rFonts w:eastAsiaTheme="minorEastAsia"/>
            <w:iCs/>
            <w:highlight w:val="yellow"/>
            <w:lang w:val="el-GR"/>
            <w:rPrChange w:id="7343" w:author="Στάθης Καπ" w:date="2023-03-13T03:27:00Z">
              <w:rPr>
                <w:rFonts w:eastAsiaTheme="minorEastAsia"/>
                <w:iCs/>
                <w:lang w:val="el-GR"/>
              </w:rPr>
            </w:rPrChange>
          </w:rPr>
          <w:delText xml:space="preserve"> δηλαδή στη συγκεκριμένη περίπτωση.</w:delText>
        </w:r>
      </w:del>
    </w:p>
    <w:p w14:paraId="15BC7221" w14:textId="19D717C6" w:rsidR="00BF04F2" w:rsidRPr="007E502F" w:rsidRDefault="004B7EF5">
      <w:pPr>
        <w:pStyle w:val="Heading2"/>
        <w:rPr>
          <w:highlight w:val="yellow"/>
          <w:lang w:val="el-GR"/>
          <w:rPrChange w:id="7344" w:author="Στάθης Καπ" w:date="2023-03-13T03:27:00Z">
            <w:rPr>
              <w:lang w:val="el-GR"/>
            </w:rPr>
          </w:rPrChange>
        </w:rPr>
        <w:pPrChange w:id="7345" w:author="Στάθης Καπ" w:date="2023-03-07T05:01:00Z">
          <w:pPr>
            <w:pStyle w:val="ListParagraph"/>
          </w:pPr>
        </w:pPrChange>
      </w:pPr>
      <w:bookmarkStart w:id="7346" w:name="_Toc129300386"/>
      <w:ins w:id="7347" w:author="Στάθης Καπ" w:date="2023-03-07T05:01:00Z">
        <w:r w:rsidRPr="007E502F">
          <w:rPr>
            <w:highlight w:val="yellow"/>
            <w:lang w:val="el-GR"/>
            <w:rPrChange w:id="7348" w:author="Στάθης Καπ" w:date="2023-03-13T03:27:00Z">
              <w:rPr>
                <w:lang w:val="el-GR"/>
              </w:rPr>
            </w:rPrChange>
          </w:rPr>
          <w:t>Διαχωρισμένη Διαταραχ</w:t>
        </w:r>
      </w:ins>
      <w:ins w:id="7349" w:author="Στάθης Καπ" w:date="2023-03-07T05:02:00Z">
        <w:r w:rsidRPr="007E502F">
          <w:rPr>
            <w:highlight w:val="yellow"/>
            <w:lang w:val="el-GR"/>
            <w:rPrChange w:id="7350" w:author="Στάθης Καπ" w:date="2023-03-13T03:27:00Z">
              <w:rPr>
                <w:lang w:val="el-GR"/>
              </w:rPr>
            </w:rPrChange>
          </w:rPr>
          <w:t>ή</w:t>
        </w:r>
      </w:ins>
      <w:bookmarkEnd w:id="7346"/>
    </w:p>
    <w:p w14:paraId="3EB874BE" w14:textId="3F1CD78E" w:rsidR="00744335" w:rsidRPr="007E502F" w:rsidRDefault="00C24F83" w:rsidP="003D62FC">
      <w:pPr>
        <w:rPr>
          <w:ins w:id="7351" w:author="Στάθης Καπ" w:date="2023-03-12T16:08:00Z"/>
          <w:highlight w:val="yellow"/>
          <w:lang w:val="el-GR"/>
          <w:rPrChange w:id="7352" w:author="Στάθης Καπ" w:date="2023-03-13T03:27:00Z">
            <w:rPr>
              <w:ins w:id="7353" w:author="Στάθης Καπ" w:date="2023-03-12T16:08:00Z"/>
              <w:lang w:val="el-GR"/>
            </w:rPr>
          </w:rPrChange>
        </w:rPr>
      </w:pPr>
      <w:ins w:id="7354" w:author="Στάθης Καπ" w:date="2023-03-12T15:51:00Z">
        <w:r w:rsidRPr="007E502F">
          <w:rPr>
            <w:highlight w:val="yellow"/>
            <w:rPrChange w:id="7355" w:author="Στάθης Καπ" w:date="2023-03-13T03:27:00Z">
              <w:rPr/>
            </w:rPrChange>
          </w:rPr>
          <w:t>H</w:t>
        </w:r>
      </w:ins>
      <w:ins w:id="7356" w:author="Στάθης Καπ" w:date="2023-03-12T15:52:00Z">
        <w:r w:rsidRPr="007E502F">
          <w:rPr>
            <w:highlight w:val="yellow"/>
            <w:lang w:val="el-GR"/>
            <w:rPrChange w:id="7357" w:author="Στάθης Καπ" w:date="2023-03-13T03:27:00Z">
              <w:rPr>
                <w:lang w:val="el-GR"/>
              </w:rPr>
            </w:rPrChange>
          </w:rPr>
          <w:t xml:space="preserve"> διαταραχή όπως και η τοπική αναζήτηση, πραγματοποιείται σε κάθε υποπρόβλημα σειριακά. </w:t>
        </w:r>
      </w:ins>
      <w:ins w:id="7358" w:author="Στάθης Καπ" w:date="2023-03-12T15:53:00Z">
        <w:r w:rsidRPr="007E502F">
          <w:rPr>
            <w:highlight w:val="yellow"/>
            <w:lang w:val="el-GR"/>
            <w:rPrChange w:id="7359" w:author="Στάθης Καπ" w:date="2023-03-13T03:27:00Z">
              <w:rPr>
                <w:lang w:val="el-GR"/>
              </w:rPr>
            </w:rPrChange>
          </w:rPr>
          <w:t xml:space="preserve">Όπως περιεγράφηκε και στο Κεφάλαιο 3, η διαταραχή γίνεται κυκλικά σε </w:t>
        </w:r>
      </w:ins>
      <w:ins w:id="7360" w:author="Στάθης Καπ" w:date="2023-03-12T16:07:00Z">
        <w:r w:rsidR="00C25140" w:rsidRPr="007E502F">
          <w:rPr>
            <w:highlight w:val="yellow"/>
            <w:lang w:val="el-GR"/>
            <w:rPrChange w:id="7361" w:author="Στάθης Καπ" w:date="2023-03-13T03:27:00Z">
              <w:rPr>
                <w:lang w:val="el-GR"/>
              </w:rPr>
            </w:rPrChange>
          </w:rPr>
          <w:t>κάθε</w:t>
        </w:r>
      </w:ins>
      <w:ins w:id="7362" w:author="Στάθης Καπ" w:date="2023-03-12T15:53:00Z">
        <w:r w:rsidRPr="007E502F">
          <w:rPr>
            <w:highlight w:val="yellow"/>
            <w:lang w:val="el-GR"/>
            <w:rPrChange w:id="7363" w:author="Στάθης Καπ" w:date="2023-03-13T03:27:00Z">
              <w:rPr>
                <w:lang w:val="el-GR"/>
              </w:rPr>
            </w:rPrChange>
          </w:rPr>
          <w:t xml:space="preserve"> διαδρομή, δηλαδή στην πρώτη </w:t>
        </w:r>
      </w:ins>
      <w:ins w:id="7364" w:author="Στάθης Καπ" w:date="2023-03-12T15:55:00Z">
        <w:r w:rsidRPr="007E502F">
          <w:rPr>
            <w:highlight w:val="yellow"/>
            <w:lang w:val="el-GR"/>
            <w:rPrChange w:id="7365" w:author="Στάθης Καπ" w:date="2023-03-13T03:27:00Z">
              <w:rPr>
                <w:lang w:val="el-GR"/>
              </w:rPr>
            </w:rPrChange>
          </w:rPr>
          <w:t>επανάληψη</w:t>
        </w:r>
      </w:ins>
      <w:ins w:id="7366" w:author="Στάθης Καπ" w:date="2023-03-12T15:53:00Z">
        <w:r w:rsidRPr="007E502F">
          <w:rPr>
            <w:highlight w:val="yellow"/>
            <w:lang w:val="el-GR"/>
            <w:rPrChange w:id="7367" w:author="Στάθης Καπ" w:date="2023-03-13T03:27:00Z">
              <w:rPr>
                <w:lang w:val="el-GR"/>
              </w:rPr>
            </w:rPrChange>
          </w:rPr>
          <w:t xml:space="preserve"> του </w:t>
        </w:r>
        <w:r w:rsidRPr="007E502F">
          <w:rPr>
            <w:highlight w:val="yellow"/>
            <w:rPrChange w:id="7368" w:author="Στάθης Καπ" w:date="2023-03-13T03:27:00Z">
              <w:rPr/>
            </w:rPrChange>
          </w:rPr>
          <w:t>ILS</w:t>
        </w:r>
        <w:r w:rsidRPr="007E502F">
          <w:rPr>
            <w:highlight w:val="yellow"/>
            <w:lang w:val="el-GR"/>
            <w:rPrChange w:id="7369" w:author="Στάθης Καπ" w:date="2023-03-13T03:27:00Z">
              <w:rPr>
                <w:lang w:val="el-GR"/>
              </w:rPr>
            </w:rPrChange>
          </w:rPr>
          <w:t xml:space="preserve">, θα αφαιρεθεί </w:t>
        </w:r>
      </w:ins>
      <w:ins w:id="7370" w:author="Στάθης Καπ" w:date="2023-03-12T15:54:00Z">
        <w:r w:rsidRPr="007E502F">
          <w:rPr>
            <w:highlight w:val="yellow"/>
            <w:lang w:val="el-GR"/>
            <w:rPrChange w:id="7371" w:author="Στάθης Καπ" w:date="2023-03-13T03:27:00Z">
              <w:rPr>
                <w:lang w:val="el-GR"/>
              </w:rPr>
            </w:rPrChange>
          </w:rPr>
          <w:t>ένας κόμβος (</w:t>
        </w:r>
      </w:ins>
      <w:ins w:id="7372" w:author="Στάθης Καπ" w:date="2023-03-12T16:01:00Z">
        <w:r w:rsidRPr="007E502F">
          <w:rPr>
            <w:highlight w:val="yellow"/>
            <w:rPrChange w:id="7373" w:author="Στάθης Καπ" w:date="2023-03-13T03:27:00Z">
              <w:rPr/>
            </w:rPrChange>
          </w:rPr>
          <w:t>R</w:t>
        </w:r>
      </w:ins>
      <w:ins w:id="7374" w:author="Στάθης Καπ" w:date="2023-03-12T15:55:00Z">
        <w:r w:rsidRPr="007E502F">
          <w:rPr>
            <w:highlight w:val="yellow"/>
            <w:lang w:val="el-GR"/>
            <w:rPrChange w:id="7375" w:author="Στάθης Καπ" w:date="2023-03-13T03:27:00Z">
              <w:rPr>
                <w:lang w:val="el-GR"/>
              </w:rPr>
            </w:rPrChange>
          </w:rPr>
          <w:t>=1</w:t>
        </w:r>
      </w:ins>
      <w:ins w:id="7376" w:author="Στάθης Καπ" w:date="2023-03-12T15:54:00Z">
        <w:r w:rsidRPr="007E502F">
          <w:rPr>
            <w:highlight w:val="yellow"/>
            <w:lang w:val="el-GR"/>
            <w:rPrChange w:id="7377" w:author="Στάθης Καπ" w:date="2023-03-13T03:27:00Z">
              <w:rPr>
                <w:lang w:val="el-GR"/>
              </w:rPr>
            </w:rPrChange>
          </w:rPr>
          <w:t>)</w:t>
        </w:r>
      </w:ins>
      <w:ins w:id="7378" w:author="Στάθης Καπ" w:date="2023-03-12T15:55:00Z">
        <w:r w:rsidRPr="007E502F">
          <w:rPr>
            <w:highlight w:val="yellow"/>
            <w:lang w:val="el-GR"/>
            <w:rPrChange w:id="7379" w:author="Στάθης Καπ" w:date="2023-03-13T03:27:00Z">
              <w:rPr/>
            </w:rPrChange>
          </w:rPr>
          <w:t xml:space="preserve"> </w:t>
        </w:r>
        <w:r w:rsidRPr="007E502F">
          <w:rPr>
            <w:highlight w:val="yellow"/>
            <w:lang w:val="el-GR"/>
            <w:rPrChange w:id="7380" w:author="Στάθης Καπ" w:date="2023-03-13T03:27:00Z">
              <w:rPr>
                <w:lang w:val="el-GR"/>
              </w:rPr>
            </w:rPrChange>
          </w:rPr>
          <w:t xml:space="preserve">ξεκινώντας από την πρώτη θέση </w:t>
        </w:r>
        <w:r w:rsidRPr="007E502F">
          <w:rPr>
            <w:highlight w:val="yellow"/>
            <w:lang w:val="el-GR"/>
            <w:rPrChange w:id="7381" w:author="Στάθης Καπ" w:date="2023-03-13T03:27:00Z">
              <w:rPr>
                <w:lang w:val="el-GR"/>
              </w:rPr>
            </w:rPrChange>
          </w:rPr>
          <w:lastRenderedPageBreak/>
          <w:t>της κάθε διαδρομής (</w:t>
        </w:r>
      </w:ins>
      <w:ins w:id="7382" w:author="Στάθης Καπ" w:date="2023-03-12T16:01:00Z">
        <w:r w:rsidRPr="007E502F">
          <w:rPr>
            <w:highlight w:val="yellow"/>
            <w:rPrChange w:id="7383" w:author="Στάθης Καπ" w:date="2023-03-13T03:27:00Z">
              <w:rPr/>
            </w:rPrChange>
          </w:rPr>
          <w:t>S</w:t>
        </w:r>
      </w:ins>
      <w:ins w:id="7384" w:author="Στάθης Καπ" w:date="2023-03-12T15:55:00Z">
        <w:r w:rsidRPr="007E502F">
          <w:rPr>
            <w:highlight w:val="yellow"/>
            <w:lang w:val="el-GR"/>
            <w:rPrChange w:id="7385" w:author="Στάθης Καπ" w:date="2023-03-13T03:27:00Z">
              <w:rPr/>
            </w:rPrChange>
          </w:rPr>
          <w:t>=1</w:t>
        </w:r>
        <w:r w:rsidRPr="007E502F">
          <w:rPr>
            <w:highlight w:val="yellow"/>
            <w:lang w:val="el-GR"/>
            <w:rPrChange w:id="7386" w:author="Στάθης Καπ" w:date="2023-03-13T03:27:00Z">
              <w:rPr>
                <w:lang w:val="el-GR"/>
              </w:rPr>
            </w:rPrChange>
          </w:rPr>
          <w:t>)</w:t>
        </w:r>
      </w:ins>
      <w:ins w:id="7387" w:author="Στάθης Καπ" w:date="2023-03-12T15:54:00Z">
        <w:r w:rsidRPr="007E502F">
          <w:rPr>
            <w:highlight w:val="yellow"/>
            <w:lang w:val="el-GR"/>
            <w:rPrChange w:id="7388" w:author="Στάθης Καπ" w:date="2023-03-13T03:27:00Z">
              <w:rPr>
                <w:lang w:val="el-GR"/>
              </w:rPr>
            </w:rPrChange>
          </w:rPr>
          <w:t xml:space="preserve">, </w:t>
        </w:r>
      </w:ins>
      <w:ins w:id="7389" w:author="Στάθης Καπ" w:date="2023-03-12T15:56:00Z">
        <w:r w:rsidRPr="007E502F">
          <w:rPr>
            <w:highlight w:val="yellow"/>
            <w:lang w:val="el-GR"/>
            <w:rPrChange w:id="7390" w:author="Στάθης Καπ" w:date="2023-03-13T03:27:00Z">
              <w:rPr>
                <w:lang w:val="el-GR"/>
              </w:rPr>
            </w:rPrChange>
          </w:rPr>
          <w:t xml:space="preserve">ενώ στις επόμενες επαναλήψεις θα αφαιρούνται όλο και περισσότεροι κόμβοι ξεκινώντας από μεγαλύτερες θέσεις των διαδρομών.  </w:t>
        </w:r>
      </w:ins>
      <w:ins w:id="7391" w:author="Στάθης Καπ" w:date="2023-03-12T16:00:00Z">
        <w:r w:rsidRPr="007E502F">
          <w:rPr>
            <w:highlight w:val="yellow"/>
            <w:lang w:val="el-GR"/>
            <w:rPrChange w:id="7392" w:author="Στάθης Καπ" w:date="2023-03-13T03:27:00Z">
              <w:rPr>
                <w:lang w:val="el-GR"/>
              </w:rPr>
            </w:rPrChange>
          </w:rPr>
          <w:t xml:space="preserve">Η διαταραχή σε κάθε υποπρόβλημα γίνεται ανεξάρτητα από τα υπόλοιπα, </w:t>
        </w:r>
      </w:ins>
      <w:ins w:id="7393" w:author="Στάθης Καπ" w:date="2023-03-12T16:02:00Z">
        <w:r w:rsidR="003B263F" w:rsidRPr="007E502F">
          <w:rPr>
            <w:highlight w:val="yellow"/>
            <w:lang w:val="el-GR"/>
            <w:rPrChange w:id="7394" w:author="Στάθης Καπ" w:date="2023-03-13T03:27:00Z">
              <w:rPr>
                <w:lang w:val="el-GR"/>
              </w:rPr>
            </w:rPrChange>
          </w:rPr>
          <w:t xml:space="preserve">καθώς κάθε υποπρόβλημα έχει τις δικές του παραμέτρους </w:t>
        </w:r>
        <w:r w:rsidR="003B263F" w:rsidRPr="007E502F">
          <w:rPr>
            <w:highlight w:val="yellow"/>
            <w:rPrChange w:id="7395" w:author="Στάθης Καπ" w:date="2023-03-13T03:27:00Z">
              <w:rPr/>
            </w:rPrChange>
          </w:rPr>
          <w:t>S</w:t>
        </w:r>
        <w:r w:rsidR="003B263F" w:rsidRPr="007E502F">
          <w:rPr>
            <w:highlight w:val="yellow"/>
            <w:lang w:val="el-GR"/>
            <w:rPrChange w:id="7396" w:author="Στάθης Καπ" w:date="2023-03-13T03:27:00Z">
              <w:rPr/>
            </w:rPrChange>
          </w:rPr>
          <w:t xml:space="preserve"> </w:t>
        </w:r>
        <w:r w:rsidR="003B263F" w:rsidRPr="007E502F">
          <w:rPr>
            <w:highlight w:val="yellow"/>
            <w:lang w:val="el-GR"/>
            <w:rPrChange w:id="7397" w:author="Στάθης Καπ" w:date="2023-03-13T03:27:00Z">
              <w:rPr>
                <w:lang w:val="el-GR"/>
              </w:rPr>
            </w:rPrChange>
          </w:rPr>
          <w:t xml:space="preserve">και </w:t>
        </w:r>
        <w:r w:rsidR="003B263F" w:rsidRPr="007E502F">
          <w:rPr>
            <w:highlight w:val="yellow"/>
            <w:rPrChange w:id="7398" w:author="Στάθης Καπ" w:date="2023-03-13T03:27:00Z">
              <w:rPr/>
            </w:rPrChange>
          </w:rPr>
          <w:t>R</w:t>
        </w:r>
        <w:r w:rsidR="003B263F" w:rsidRPr="007E502F">
          <w:rPr>
            <w:highlight w:val="yellow"/>
            <w:lang w:val="el-GR"/>
            <w:rPrChange w:id="7399" w:author="Στάθης Καπ" w:date="2023-03-13T03:27:00Z">
              <w:rPr/>
            </w:rPrChange>
          </w:rPr>
          <w:t>.</w:t>
        </w:r>
      </w:ins>
    </w:p>
    <w:p w14:paraId="087B29C0" w14:textId="1B98DA56" w:rsidR="003D62FC" w:rsidRPr="007E502F" w:rsidDel="004717E2" w:rsidRDefault="00744335" w:rsidP="00CA59D6">
      <w:pPr>
        <w:ind w:firstLine="360"/>
        <w:rPr>
          <w:del w:id="7400" w:author="Στάθης Καπ" w:date="2023-03-12T16:10:00Z"/>
          <w:highlight w:val="yellow"/>
          <w:lang w:val="el-GR"/>
          <w:rPrChange w:id="7401" w:author="Στάθης Καπ" w:date="2023-03-13T03:27:00Z">
            <w:rPr>
              <w:del w:id="7402" w:author="Στάθης Καπ" w:date="2023-03-12T16:10:00Z"/>
              <w:lang w:val="el-GR"/>
            </w:rPr>
          </w:rPrChange>
        </w:rPr>
        <w:pPrChange w:id="7403" w:author="Στάθης Καπ" w:date="2023-03-13T04:25:00Z">
          <w:pPr/>
        </w:pPrChange>
      </w:pPr>
      <w:ins w:id="7404" w:author="Στάθης Καπ" w:date="2023-03-12T16:10:00Z">
        <w:r w:rsidRPr="007E502F">
          <w:rPr>
            <w:highlight w:val="yellow"/>
            <w:lang w:val="el-GR"/>
            <w:rPrChange w:id="7405" w:author="Στάθης Καπ" w:date="2023-03-13T03:27:00Z">
              <w:rPr>
                <w:lang w:val="el-GR"/>
              </w:rPr>
            </w:rPrChange>
          </w:rPr>
          <w:t xml:space="preserve">Οι </w:t>
        </w:r>
      </w:ins>
      <w:ins w:id="7406" w:author="Στάθης Καπ" w:date="2023-03-12T16:41:00Z">
        <w:r w:rsidR="004717E2" w:rsidRPr="007E502F">
          <w:rPr>
            <w:highlight w:val="yellow"/>
            <w:lang w:val="el-GR"/>
            <w:rPrChange w:id="7407" w:author="Στάθης Καπ" w:date="2023-03-13T03:27:00Z">
              <w:rPr>
                <w:lang w:val="el-GR"/>
              </w:rPr>
            </w:rPrChange>
          </w:rPr>
          <w:t>παράμετροι</w:t>
        </w:r>
      </w:ins>
      <w:ins w:id="7408" w:author="Στάθης Καπ" w:date="2023-03-12T19:36:00Z">
        <w:r w:rsidR="00EF1F49" w:rsidRPr="007E502F">
          <w:rPr>
            <w:highlight w:val="yellow"/>
            <w:lang w:val="el-GR"/>
            <w:rPrChange w:id="7409" w:author="Στάθης Καπ" w:date="2023-03-13T03:27:00Z">
              <w:rPr/>
            </w:rPrChange>
          </w:rPr>
          <w:t xml:space="preserve"> </w:t>
        </w:r>
      </w:ins>
      <m:oMath>
        <m:sSub>
          <m:sSubPr>
            <m:ctrlPr>
              <w:ins w:id="7410" w:author="Στάθης Καπ" w:date="2023-03-12T19:36:00Z">
                <w:rPr>
                  <w:rFonts w:ascii="Cambria Math" w:hAnsi="Cambria Math"/>
                  <w:i/>
                  <w:highlight w:val="yellow"/>
                  <w:rPrChange w:id="7411" w:author="Στάθης Καπ" w:date="2023-03-13T03:27:00Z">
                    <w:rPr>
                      <w:rFonts w:ascii="Cambria Math" w:hAnsi="Cambria Math"/>
                      <w:i/>
                    </w:rPr>
                  </w:rPrChange>
                </w:rPr>
              </w:ins>
            </m:ctrlPr>
          </m:sSubPr>
          <m:e>
            <m:r>
              <w:ins w:id="7412" w:author="Στάθης Καπ" w:date="2023-03-12T19:36:00Z">
                <w:rPr>
                  <w:rFonts w:ascii="Cambria Math" w:hAnsi="Cambria Math"/>
                  <w:highlight w:val="yellow"/>
                  <w:rPrChange w:id="7413" w:author="Στάθης Καπ" w:date="2023-03-13T03:27:00Z">
                    <w:rPr>
                      <w:rFonts w:ascii="Cambria Math" w:hAnsi="Cambria Math"/>
                    </w:rPr>
                  </w:rPrChange>
                </w:rPr>
                <m:t>S</m:t>
              </w:ins>
            </m:r>
          </m:e>
          <m:sub>
            <m:r>
              <w:ins w:id="7414" w:author="Στάθης Καπ" w:date="2023-03-12T19:36:00Z">
                <w:rPr>
                  <w:rFonts w:ascii="Cambria Math" w:hAnsi="Cambria Math"/>
                  <w:highlight w:val="yellow"/>
                  <w:rPrChange w:id="7415" w:author="Στάθης Καπ" w:date="2023-03-13T03:27:00Z">
                    <w:rPr>
                      <w:rFonts w:ascii="Cambria Math" w:hAnsi="Cambria Math"/>
                    </w:rPr>
                  </w:rPrChange>
                </w:rPr>
                <m:t>i</m:t>
              </w:ins>
            </m:r>
          </m:sub>
        </m:sSub>
      </m:oMath>
      <w:ins w:id="7416" w:author="Στάθης Καπ" w:date="2023-03-12T16:10:00Z">
        <w:r w:rsidRPr="007E502F">
          <w:rPr>
            <w:highlight w:val="yellow"/>
            <w:lang w:val="el-GR"/>
            <w:rPrChange w:id="7417" w:author="Στάθης Καπ" w:date="2023-03-13T03:27:00Z">
              <w:rPr/>
            </w:rPrChange>
          </w:rPr>
          <w:t xml:space="preserve"> </w:t>
        </w:r>
        <w:r w:rsidRPr="007E502F">
          <w:rPr>
            <w:highlight w:val="yellow"/>
            <w:lang w:val="el-GR"/>
            <w:rPrChange w:id="7418" w:author="Στάθης Καπ" w:date="2023-03-13T03:27:00Z">
              <w:rPr>
                <w:lang w:val="el-GR"/>
              </w:rPr>
            </w:rPrChange>
          </w:rPr>
          <w:t xml:space="preserve">και </w:t>
        </w:r>
      </w:ins>
      <m:oMath>
        <m:sSub>
          <m:sSubPr>
            <m:ctrlPr>
              <w:ins w:id="7419" w:author="Στάθης Καπ" w:date="2023-03-12T19:36:00Z">
                <w:rPr>
                  <w:rFonts w:ascii="Cambria Math" w:hAnsi="Cambria Math"/>
                  <w:i/>
                  <w:highlight w:val="yellow"/>
                  <w:lang w:val="el-GR"/>
                  <w:rPrChange w:id="7420" w:author="Στάθης Καπ" w:date="2023-03-13T03:27:00Z">
                    <w:rPr>
                      <w:rFonts w:ascii="Cambria Math" w:hAnsi="Cambria Math"/>
                      <w:i/>
                      <w:lang w:val="el-GR"/>
                    </w:rPr>
                  </w:rPrChange>
                </w:rPr>
              </w:ins>
            </m:ctrlPr>
          </m:sSubPr>
          <m:e>
            <m:r>
              <w:ins w:id="7421" w:author="Στάθης Καπ" w:date="2023-03-12T19:36:00Z">
                <w:rPr>
                  <w:rFonts w:ascii="Cambria Math" w:hAnsi="Cambria Math"/>
                  <w:highlight w:val="yellow"/>
                  <w:lang w:val="el-GR"/>
                  <w:rPrChange w:id="7422" w:author="Στάθης Καπ" w:date="2023-03-13T03:27:00Z">
                    <w:rPr>
                      <w:rFonts w:ascii="Cambria Math" w:hAnsi="Cambria Math"/>
                      <w:lang w:val="el-GR"/>
                    </w:rPr>
                  </w:rPrChange>
                </w:rPr>
                <m:t>R</m:t>
              </w:ins>
            </m:r>
          </m:e>
          <m:sub>
            <m:r>
              <w:ins w:id="7423" w:author="Στάθης Καπ" w:date="2023-03-12T19:36:00Z">
                <w:rPr>
                  <w:rFonts w:ascii="Cambria Math" w:hAnsi="Cambria Math"/>
                  <w:highlight w:val="yellow"/>
                  <w:lang w:val="el-GR"/>
                  <w:rPrChange w:id="7424" w:author="Στάθης Καπ" w:date="2023-03-13T03:27:00Z">
                    <w:rPr>
                      <w:rFonts w:ascii="Cambria Math" w:hAnsi="Cambria Math"/>
                      <w:lang w:val="el-GR"/>
                    </w:rPr>
                  </w:rPrChange>
                </w:rPr>
                <m:t>i</m:t>
              </w:ins>
            </m:r>
          </m:sub>
        </m:sSub>
      </m:oMath>
      <w:ins w:id="7425" w:author="Στάθης Καπ" w:date="2023-03-12T16:10:00Z">
        <w:r w:rsidRPr="007E502F">
          <w:rPr>
            <w:highlight w:val="yellow"/>
            <w:lang w:val="el-GR"/>
            <w:rPrChange w:id="7426" w:author="Στάθης Καπ" w:date="2023-03-13T03:27:00Z">
              <w:rPr>
                <w:lang w:val="el-GR"/>
              </w:rPr>
            </w:rPrChange>
          </w:rPr>
          <w:t xml:space="preserve"> κάθε</w:t>
        </w:r>
      </w:ins>
      <w:ins w:id="7427" w:author="Στάθης Καπ" w:date="2023-03-12T19:35:00Z">
        <w:r w:rsidR="00EF1F49" w:rsidRPr="007E502F">
          <w:rPr>
            <w:highlight w:val="yellow"/>
            <w:lang w:val="el-GR"/>
            <w:rPrChange w:id="7428" w:author="Στάθης Καπ" w:date="2023-03-13T03:27:00Z">
              <w:rPr>
                <w:lang w:val="el-GR"/>
              </w:rPr>
            </w:rPrChange>
          </w:rPr>
          <w:t xml:space="preserve"> </w:t>
        </w:r>
      </w:ins>
      <w:ins w:id="7429" w:author="Στάθης Καπ" w:date="2023-03-12T19:38:00Z">
        <w:r w:rsidR="00074056" w:rsidRPr="007E502F">
          <w:rPr>
            <w:highlight w:val="yellow"/>
            <w:lang w:val="el-GR"/>
            <w:rPrChange w:id="7430" w:author="Στάθης Καπ" w:date="2023-03-13T03:27:00Z">
              <w:rPr>
                <w:lang w:val="el-GR"/>
              </w:rPr>
            </w:rPrChange>
          </w:rPr>
          <w:t>υπο</w:t>
        </w:r>
      </w:ins>
      <w:ins w:id="7431" w:author="Στάθης Καπ" w:date="2023-03-12T19:35:00Z">
        <w:r w:rsidR="00EF1F49" w:rsidRPr="007E502F">
          <w:rPr>
            <w:highlight w:val="yellow"/>
            <w:lang w:val="el-GR"/>
            <w:rPrChange w:id="7432" w:author="Στάθης Καπ" w:date="2023-03-13T03:27:00Z">
              <w:rPr>
                <w:lang w:val="el-GR"/>
              </w:rPr>
            </w:rPrChange>
          </w:rPr>
          <w:t xml:space="preserve">διαστήματος </w:t>
        </w:r>
      </w:ins>
      <m:oMath>
        <m:r>
          <w:ins w:id="7433" w:author="Στάθης Καπ" w:date="2023-03-13T03:16:00Z">
            <w:rPr>
              <w:rFonts w:ascii="Cambria Math" w:hAnsi="Cambria Math"/>
              <w:highlight w:val="yellow"/>
              <w:lang w:val="el-GR"/>
              <w:rPrChange w:id="7434" w:author="Στάθης Καπ" w:date="2023-03-13T03:27:00Z">
                <w:rPr>
                  <w:rFonts w:ascii="Cambria Math" w:hAnsi="Cambria Math"/>
                  <w:lang w:val="el-GR"/>
                </w:rPr>
              </w:rPrChange>
            </w:rPr>
            <m:t>i</m:t>
          </w:ins>
        </m:r>
      </m:oMath>
      <w:ins w:id="7435" w:author="Στάθης Καπ" w:date="2023-03-12T16:10:00Z">
        <w:r w:rsidRPr="007E502F">
          <w:rPr>
            <w:highlight w:val="yellow"/>
            <w:lang w:val="el-GR"/>
            <w:rPrChange w:id="7436" w:author="Στάθης Καπ" w:date="2023-03-13T03:27:00Z">
              <w:rPr>
                <w:lang w:val="el-GR"/>
              </w:rPr>
            </w:rPrChange>
          </w:rPr>
          <w:t xml:space="preserve">, </w:t>
        </w:r>
      </w:ins>
      <w:ins w:id="7437" w:author="Στάθης Καπ" w:date="2023-03-12T19:36:00Z">
        <w:r w:rsidR="00EF1F49" w:rsidRPr="007E502F">
          <w:rPr>
            <w:highlight w:val="yellow"/>
            <w:lang w:val="el-GR"/>
            <w:rPrChange w:id="7438" w:author="Στάθης Καπ" w:date="2023-03-13T03:27:00Z">
              <w:rPr>
                <w:lang w:val="el-GR"/>
              </w:rPr>
            </w:rPrChange>
          </w:rPr>
          <w:t>αυξάνονται μετά από κάθε διαταραχή ως εξής</w:t>
        </w:r>
      </w:ins>
      <w:ins w:id="7439" w:author="Στάθης Καπ" w:date="2023-03-12T16:41:00Z">
        <w:r w:rsidR="004717E2" w:rsidRPr="007E502F">
          <w:rPr>
            <w:highlight w:val="yellow"/>
            <w:lang w:val="el-GR"/>
            <w:rPrChange w:id="7440" w:author="Στάθης Καπ" w:date="2023-03-13T03:27:00Z">
              <w:rPr>
                <w:lang w:val="el-GR"/>
              </w:rPr>
            </w:rPrChange>
          </w:rPr>
          <w:t>:</w:t>
        </w:r>
      </w:ins>
    </w:p>
    <w:p w14:paraId="5807611F" w14:textId="61849DDA" w:rsidR="004717E2" w:rsidRPr="007E502F" w:rsidRDefault="004717E2" w:rsidP="00CA59D6">
      <w:pPr>
        <w:ind w:firstLine="360"/>
        <w:rPr>
          <w:ins w:id="7441" w:author="Στάθης Καπ" w:date="2023-03-12T16:46:00Z"/>
          <w:highlight w:val="yellow"/>
          <w:lang w:val="el-GR"/>
          <w:rPrChange w:id="7442" w:author="Στάθης Καπ" w:date="2023-03-13T03:27:00Z">
            <w:rPr>
              <w:ins w:id="7443" w:author="Στάθης Καπ" w:date="2023-03-12T16:46:00Z"/>
              <w:lang w:val="el-GR"/>
            </w:rPr>
          </w:rPrChange>
        </w:rPr>
        <w:pPrChange w:id="7444" w:author="Στάθης Καπ" w:date="2023-03-13T04:25:00Z">
          <w:pPr/>
        </w:pPrChange>
      </w:pPr>
    </w:p>
    <w:p w14:paraId="37A897A0" w14:textId="267F35ED" w:rsidR="004717E2" w:rsidRPr="007E502F" w:rsidRDefault="00951651" w:rsidP="00580C1C">
      <w:pPr>
        <w:pStyle w:val="ListParagraph"/>
        <w:numPr>
          <w:ilvl w:val="0"/>
          <w:numId w:val="68"/>
        </w:numPr>
        <w:rPr>
          <w:ins w:id="7445" w:author="Στάθης Καπ" w:date="2023-03-12T17:12:00Z"/>
          <w:highlight w:val="yellow"/>
          <w:lang w:val="el-GR"/>
          <w:rPrChange w:id="7446" w:author="Στάθης Καπ" w:date="2023-03-13T03:27:00Z">
            <w:rPr>
              <w:ins w:id="7447" w:author="Στάθης Καπ" w:date="2023-03-12T17:12:00Z"/>
            </w:rPr>
          </w:rPrChange>
        </w:rPr>
      </w:pPr>
      <w:ins w:id="7448" w:author="Στάθης Καπ" w:date="2023-03-12T17:25:00Z">
        <w:r w:rsidRPr="007E502F">
          <w:rPr>
            <w:highlight w:val="yellow"/>
            <w:lang w:val="el-GR"/>
            <w:rPrChange w:id="7449" w:author="Στάθης Καπ" w:date="2023-03-13T03:27:00Z">
              <w:rPr>
                <w:lang w:val="el-GR"/>
              </w:rPr>
            </w:rPrChange>
          </w:rPr>
          <w:t xml:space="preserve">Το </w:t>
        </w:r>
      </w:ins>
      <m:oMath>
        <m:sSub>
          <m:sSubPr>
            <m:ctrlPr>
              <w:ins w:id="7450" w:author="Στάθης Καπ" w:date="2023-03-12T19:36:00Z">
                <w:rPr>
                  <w:rFonts w:ascii="Cambria Math" w:hAnsi="Cambria Math"/>
                  <w:i/>
                  <w:highlight w:val="yellow"/>
                  <w:lang w:val="el-GR"/>
                  <w:rPrChange w:id="7451" w:author="Στάθης Καπ" w:date="2023-03-13T03:27:00Z">
                    <w:rPr>
                      <w:rFonts w:ascii="Cambria Math" w:hAnsi="Cambria Math"/>
                      <w:i/>
                      <w:lang w:val="el-GR"/>
                    </w:rPr>
                  </w:rPrChange>
                </w:rPr>
              </w:ins>
            </m:ctrlPr>
          </m:sSubPr>
          <m:e>
            <m:r>
              <w:ins w:id="7452" w:author="Στάθης Καπ" w:date="2023-03-12T19:36:00Z">
                <w:rPr>
                  <w:rFonts w:ascii="Cambria Math" w:hAnsi="Cambria Math"/>
                  <w:highlight w:val="yellow"/>
                  <w:lang w:val="el-GR"/>
                  <w:rPrChange w:id="7453" w:author="Στάθης Καπ" w:date="2023-03-13T03:27:00Z">
                    <w:rPr>
                      <w:rFonts w:ascii="Cambria Math" w:hAnsi="Cambria Math"/>
                      <w:lang w:val="el-GR"/>
                    </w:rPr>
                  </w:rPrChange>
                </w:rPr>
                <m:t>S</m:t>
              </w:ins>
            </m:r>
          </m:e>
          <m:sub>
            <m:r>
              <w:ins w:id="7454" w:author="Στάθης Καπ" w:date="2023-03-12T19:36:00Z">
                <w:rPr>
                  <w:rFonts w:ascii="Cambria Math" w:hAnsi="Cambria Math"/>
                  <w:highlight w:val="yellow"/>
                  <w:lang w:val="el-GR"/>
                  <w:rPrChange w:id="7455" w:author="Στάθης Καπ" w:date="2023-03-13T03:27:00Z">
                    <w:rPr>
                      <w:rFonts w:ascii="Cambria Math" w:hAnsi="Cambria Math"/>
                      <w:lang w:val="el-GR"/>
                    </w:rPr>
                  </w:rPrChange>
                </w:rPr>
                <m:t>i</m:t>
              </w:ins>
            </m:r>
          </m:sub>
        </m:sSub>
      </m:oMath>
      <w:ins w:id="7456" w:author="Στάθης Καπ" w:date="2023-03-12T17:25:00Z">
        <w:r w:rsidRPr="007E502F">
          <w:rPr>
            <w:highlight w:val="yellow"/>
            <w:lang w:val="el-GR"/>
            <w:rPrChange w:id="7457" w:author="Στάθης Καπ" w:date="2023-03-13T03:27:00Z">
              <w:rPr/>
            </w:rPrChange>
          </w:rPr>
          <w:t xml:space="preserve"> </w:t>
        </w:r>
        <w:r w:rsidRPr="007E502F">
          <w:rPr>
            <w:highlight w:val="yellow"/>
            <w:lang w:val="el-GR"/>
            <w:rPrChange w:id="7458" w:author="Στάθης Καπ" w:date="2023-03-13T03:27:00Z">
              <w:rPr>
                <w:lang w:val="el-GR"/>
              </w:rPr>
            </w:rPrChange>
          </w:rPr>
          <w:t xml:space="preserve">αυξάνεται κατά </w:t>
        </w:r>
      </w:ins>
      <m:oMath>
        <m:sSub>
          <m:sSubPr>
            <m:ctrlPr>
              <w:ins w:id="7459" w:author="Στάθης Καπ" w:date="2023-03-12T19:36:00Z">
                <w:rPr>
                  <w:rFonts w:ascii="Cambria Math" w:hAnsi="Cambria Math"/>
                  <w:i/>
                  <w:highlight w:val="yellow"/>
                  <w:lang w:val="el-GR"/>
                  <w:rPrChange w:id="7460" w:author="Στάθης Καπ" w:date="2023-03-13T03:27:00Z">
                    <w:rPr>
                      <w:rFonts w:ascii="Cambria Math" w:hAnsi="Cambria Math"/>
                      <w:i/>
                      <w:lang w:val="el-GR"/>
                    </w:rPr>
                  </w:rPrChange>
                </w:rPr>
              </w:ins>
            </m:ctrlPr>
          </m:sSubPr>
          <m:e>
            <m:r>
              <w:ins w:id="7461" w:author="Στάθης Καπ" w:date="2023-03-12T19:36:00Z">
                <w:rPr>
                  <w:rFonts w:ascii="Cambria Math" w:hAnsi="Cambria Math"/>
                  <w:highlight w:val="yellow"/>
                  <w:lang w:val="el-GR"/>
                  <w:rPrChange w:id="7462" w:author="Στάθης Καπ" w:date="2023-03-13T03:27:00Z">
                    <w:rPr>
                      <w:rFonts w:ascii="Cambria Math" w:hAnsi="Cambria Math"/>
                      <w:lang w:val="el-GR"/>
                    </w:rPr>
                  </w:rPrChange>
                </w:rPr>
                <m:t>R</m:t>
              </w:ins>
            </m:r>
          </m:e>
          <m:sub>
            <m:r>
              <w:ins w:id="7463" w:author="Στάθης Καπ" w:date="2023-03-12T19:36:00Z">
                <w:rPr>
                  <w:rFonts w:ascii="Cambria Math" w:hAnsi="Cambria Math"/>
                  <w:highlight w:val="yellow"/>
                  <w:lang w:val="el-GR"/>
                  <w:rPrChange w:id="7464" w:author="Στάθης Καπ" w:date="2023-03-13T03:27:00Z">
                    <w:rPr>
                      <w:rFonts w:ascii="Cambria Math" w:hAnsi="Cambria Math"/>
                      <w:lang w:val="el-GR"/>
                    </w:rPr>
                  </w:rPrChange>
                </w:rPr>
                <m:t>i</m:t>
              </w:ins>
            </m:r>
          </m:sub>
        </m:sSub>
      </m:oMath>
    </w:p>
    <w:p w14:paraId="1C6D7CAC" w14:textId="458A0834" w:rsidR="00580C1C" w:rsidRPr="007E502F" w:rsidRDefault="00951651">
      <w:pPr>
        <w:pStyle w:val="ListParagraph"/>
        <w:numPr>
          <w:ilvl w:val="0"/>
          <w:numId w:val="68"/>
        </w:numPr>
        <w:rPr>
          <w:ins w:id="7465" w:author="Στάθης Καπ" w:date="2023-03-12T16:46:00Z"/>
          <w:highlight w:val="yellow"/>
          <w:lang w:val="el-GR"/>
          <w:rPrChange w:id="7466" w:author="Στάθης Καπ" w:date="2023-03-13T03:27:00Z">
            <w:rPr>
              <w:ins w:id="7467" w:author="Στάθης Καπ" w:date="2023-03-12T16:46:00Z"/>
              <w:lang w:val="el-GR"/>
            </w:rPr>
          </w:rPrChange>
        </w:rPr>
        <w:pPrChange w:id="7468" w:author="Στάθης Καπ" w:date="2023-03-12T17:12:00Z">
          <w:pPr/>
        </w:pPrChange>
      </w:pPr>
      <w:ins w:id="7469" w:author="Στάθης Καπ" w:date="2023-03-12T17:25:00Z">
        <w:r w:rsidRPr="007E502F">
          <w:rPr>
            <w:highlight w:val="yellow"/>
            <w:lang w:val="el-GR"/>
            <w:rPrChange w:id="7470" w:author="Στάθης Καπ" w:date="2023-03-13T03:27:00Z">
              <w:rPr>
                <w:lang w:val="el-GR"/>
              </w:rPr>
            </w:rPrChange>
          </w:rPr>
          <w:t xml:space="preserve">Το </w:t>
        </w:r>
      </w:ins>
      <m:oMath>
        <m:sSub>
          <m:sSubPr>
            <m:ctrlPr>
              <w:ins w:id="7471" w:author="Στάθης Καπ" w:date="2023-03-12T19:36:00Z">
                <w:rPr>
                  <w:rFonts w:ascii="Cambria Math" w:hAnsi="Cambria Math"/>
                  <w:i/>
                  <w:highlight w:val="yellow"/>
                  <w:lang w:val="el-GR"/>
                  <w:rPrChange w:id="7472" w:author="Στάθης Καπ" w:date="2023-03-13T03:27:00Z">
                    <w:rPr>
                      <w:rFonts w:ascii="Cambria Math" w:hAnsi="Cambria Math"/>
                      <w:i/>
                      <w:lang w:val="el-GR"/>
                    </w:rPr>
                  </w:rPrChange>
                </w:rPr>
              </w:ins>
            </m:ctrlPr>
          </m:sSubPr>
          <m:e>
            <m:r>
              <w:ins w:id="7473" w:author="Στάθης Καπ" w:date="2023-03-12T19:36:00Z">
                <w:rPr>
                  <w:rFonts w:ascii="Cambria Math" w:hAnsi="Cambria Math"/>
                  <w:highlight w:val="yellow"/>
                  <w:lang w:val="el-GR"/>
                  <w:rPrChange w:id="7474" w:author="Στάθης Καπ" w:date="2023-03-13T03:27:00Z">
                    <w:rPr>
                      <w:rFonts w:ascii="Cambria Math" w:hAnsi="Cambria Math"/>
                      <w:lang w:val="el-GR"/>
                    </w:rPr>
                  </w:rPrChange>
                </w:rPr>
                <m:t>R</m:t>
              </w:ins>
            </m:r>
          </m:e>
          <m:sub>
            <m:r>
              <w:ins w:id="7475" w:author="Στάθης Καπ" w:date="2023-03-12T19:36:00Z">
                <w:rPr>
                  <w:rFonts w:ascii="Cambria Math" w:hAnsi="Cambria Math"/>
                  <w:highlight w:val="yellow"/>
                  <w:lang w:val="el-GR"/>
                  <w:rPrChange w:id="7476" w:author="Στάθης Καπ" w:date="2023-03-13T03:27:00Z">
                    <w:rPr>
                      <w:rFonts w:ascii="Cambria Math" w:hAnsi="Cambria Math"/>
                      <w:lang w:val="el-GR"/>
                    </w:rPr>
                  </w:rPrChange>
                </w:rPr>
                <m:t>i</m:t>
              </w:ins>
            </m:r>
          </m:sub>
        </m:sSub>
      </m:oMath>
      <w:ins w:id="7477" w:author="Στάθης Καπ" w:date="2023-03-12T17:25:00Z">
        <w:r w:rsidRPr="007E502F">
          <w:rPr>
            <w:highlight w:val="yellow"/>
            <w:lang w:val="el-GR"/>
            <w:rPrChange w:id="7478" w:author="Στάθης Καπ" w:date="2023-03-13T03:27:00Z">
              <w:rPr/>
            </w:rPrChange>
          </w:rPr>
          <w:t xml:space="preserve"> </w:t>
        </w:r>
        <w:r w:rsidRPr="007E502F">
          <w:rPr>
            <w:highlight w:val="yellow"/>
            <w:lang w:val="el-GR"/>
            <w:rPrChange w:id="7479" w:author="Στάθης Καπ" w:date="2023-03-13T03:27:00Z">
              <w:rPr>
                <w:lang w:val="el-GR"/>
              </w:rPr>
            </w:rPrChange>
          </w:rPr>
          <w:t xml:space="preserve">αυξάνεται κατά </w:t>
        </w:r>
      </w:ins>
      <w:ins w:id="7480" w:author="Στάθης Καπ" w:date="2023-03-12T17:26:00Z">
        <w:r w:rsidRPr="007E502F">
          <w:rPr>
            <w:highlight w:val="yellow"/>
            <w:lang w:val="el-GR"/>
            <w:rPrChange w:id="7481" w:author="Στάθης Καπ" w:date="2023-03-13T03:27:00Z">
              <w:rPr/>
            </w:rPrChange>
          </w:rPr>
          <w:t>1</w:t>
        </w:r>
      </w:ins>
    </w:p>
    <w:p w14:paraId="37EBE7C1" w14:textId="48695346" w:rsidR="004717E2" w:rsidRPr="007E502F" w:rsidRDefault="00951651">
      <w:pPr>
        <w:rPr>
          <w:ins w:id="7482" w:author="Στάθης Καπ" w:date="2023-03-12T16:41:00Z"/>
          <w:highlight w:val="yellow"/>
          <w:lang w:val="el-GR"/>
          <w:rPrChange w:id="7483" w:author="Στάθης Καπ" w:date="2023-03-13T03:27:00Z">
            <w:rPr>
              <w:ins w:id="7484" w:author="Στάθης Καπ" w:date="2023-03-12T16:41:00Z"/>
              <w:lang w:val="el-GR"/>
            </w:rPr>
          </w:rPrChange>
        </w:rPr>
      </w:pPr>
      <w:ins w:id="7485" w:author="Στάθης Καπ" w:date="2023-03-12T17:26:00Z">
        <w:r w:rsidRPr="007E502F">
          <w:rPr>
            <w:highlight w:val="yellow"/>
            <w:lang w:val="el-GR"/>
            <w:rPrChange w:id="7486" w:author="Στάθης Καπ" w:date="2023-03-13T03:27:00Z">
              <w:rPr>
                <w:lang w:val="el-GR"/>
              </w:rPr>
            </w:rPrChange>
          </w:rPr>
          <w:t xml:space="preserve">Επίσης, οι παράμετροι </w:t>
        </w:r>
      </w:ins>
      <m:oMath>
        <m:sSub>
          <m:sSubPr>
            <m:ctrlPr>
              <w:ins w:id="7487" w:author="Στάθης Καπ" w:date="2023-03-12T19:37:00Z">
                <w:rPr>
                  <w:rFonts w:ascii="Cambria Math" w:hAnsi="Cambria Math"/>
                  <w:i/>
                  <w:highlight w:val="yellow"/>
                  <w:lang w:val="el-GR"/>
                  <w:rPrChange w:id="7488" w:author="Στάθης Καπ" w:date="2023-03-13T03:27:00Z">
                    <w:rPr>
                      <w:rFonts w:ascii="Cambria Math" w:hAnsi="Cambria Math"/>
                      <w:i/>
                      <w:lang w:val="el-GR"/>
                    </w:rPr>
                  </w:rPrChange>
                </w:rPr>
              </w:ins>
            </m:ctrlPr>
          </m:sSubPr>
          <m:e>
            <m:r>
              <w:ins w:id="7489" w:author="Στάθης Καπ" w:date="2023-03-12T19:37:00Z">
                <w:rPr>
                  <w:rFonts w:ascii="Cambria Math" w:hAnsi="Cambria Math"/>
                  <w:highlight w:val="yellow"/>
                  <w:lang w:val="el-GR"/>
                  <w:rPrChange w:id="7490" w:author="Στάθης Καπ" w:date="2023-03-13T03:27:00Z">
                    <w:rPr>
                      <w:rFonts w:ascii="Cambria Math" w:hAnsi="Cambria Math"/>
                      <w:lang w:val="el-GR"/>
                    </w:rPr>
                  </w:rPrChange>
                </w:rPr>
                <m:t>S</m:t>
              </w:ins>
            </m:r>
          </m:e>
          <m:sub>
            <m:r>
              <w:ins w:id="7491" w:author="Στάθης Καπ" w:date="2023-03-12T19:37:00Z">
                <w:rPr>
                  <w:rFonts w:ascii="Cambria Math" w:hAnsi="Cambria Math"/>
                  <w:highlight w:val="yellow"/>
                  <w:lang w:val="el-GR"/>
                  <w:rPrChange w:id="7492" w:author="Στάθης Καπ" w:date="2023-03-13T03:27:00Z">
                    <w:rPr>
                      <w:rFonts w:ascii="Cambria Math" w:hAnsi="Cambria Math"/>
                      <w:lang w:val="el-GR"/>
                    </w:rPr>
                  </w:rPrChange>
                </w:rPr>
                <m:t>i</m:t>
              </w:ins>
            </m:r>
          </m:sub>
        </m:sSub>
      </m:oMath>
      <w:ins w:id="7493" w:author="Στάθης Καπ" w:date="2023-03-12T17:26:00Z">
        <w:r w:rsidRPr="007E502F">
          <w:rPr>
            <w:highlight w:val="yellow"/>
            <w:lang w:val="el-GR"/>
            <w:rPrChange w:id="7494" w:author="Στάθης Καπ" w:date="2023-03-13T03:27:00Z">
              <w:rPr/>
            </w:rPrChange>
          </w:rPr>
          <w:t xml:space="preserve"> </w:t>
        </w:r>
        <w:r w:rsidRPr="007E502F">
          <w:rPr>
            <w:highlight w:val="yellow"/>
            <w:lang w:val="el-GR"/>
            <w:rPrChange w:id="7495" w:author="Στάθης Καπ" w:date="2023-03-13T03:27:00Z">
              <w:rPr>
                <w:lang w:val="el-GR"/>
              </w:rPr>
            </w:rPrChange>
          </w:rPr>
          <w:t xml:space="preserve">και </w:t>
        </w:r>
      </w:ins>
      <m:oMath>
        <m:sSub>
          <m:sSubPr>
            <m:ctrlPr>
              <w:ins w:id="7496" w:author="Στάθης Καπ" w:date="2023-03-12T19:37:00Z">
                <w:rPr>
                  <w:rFonts w:ascii="Cambria Math" w:hAnsi="Cambria Math"/>
                  <w:i/>
                  <w:highlight w:val="yellow"/>
                  <w:lang w:val="el-GR"/>
                  <w:rPrChange w:id="7497" w:author="Στάθης Καπ" w:date="2023-03-13T03:27:00Z">
                    <w:rPr>
                      <w:rFonts w:ascii="Cambria Math" w:hAnsi="Cambria Math"/>
                      <w:i/>
                      <w:lang w:val="el-GR"/>
                    </w:rPr>
                  </w:rPrChange>
                </w:rPr>
              </w:ins>
            </m:ctrlPr>
          </m:sSubPr>
          <m:e>
            <m:r>
              <w:ins w:id="7498" w:author="Στάθης Καπ" w:date="2023-03-12T19:37:00Z">
                <w:rPr>
                  <w:rFonts w:ascii="Cambria Math" w:hAnsi="Cambria Math"/>
                  <w:highlight w:val="yellow"/>
                  <w:lang w:val="el-GR"/>
                  <w:rPrChange w:id="7499" w:author="Στάθης Καπ" w:date="2023-03-13T03:27:00Z">
                    <w:rPr>
                      <w:rFonts w:ascii="Cambria Math" w:hAnsi="Cambria Math"/>
                      <w:lang w:val="el-GR"/>
                    </w:rPr>
                  </w:rPrChange>
                </w:rPr>
                <m:t>R</m:t>
              </w:ins>
            </m:r>
          </m:e>
          <m:sub>
            <m:r>
              <w:ins w:id="7500" w:author="Στάθης Καπ" w:date="2023-03-12T19:37:00Z">
                <w:rPr>
                  <w:rFonts w:ascii="Cambria Math" w:hAnsi="Cambria Math"/>
                  <w:highlight w:val="yellow"/>
                  <w:lang w:val="el-GR"/>
                  <w:rPrChange w:id="7501" w:author="Στάθης Καπ" w:date="2023-03-13T03:27:00Z">
                    <w:rPr>
                      <w:rFonts w:ascii="Cambria Math" w:hAnsi="Cambria Math"/>
                      <w:lang w:val="el-GR"/>
                    </w:rPr>
                  </w:rPrChange>
                </w:rPr>
                <m:t>i</m:t>
              </w:ins>
            </m:r>
          </m:sub>
        </m:sSub>
      </m:oMath>
      <w:ins w:id="7502" w:author="Στάθης Καπ" w:date="2023-03-12T17:26:00Z">
        <w:r w:rsidRPr="007E502F">
          <w:rPr>
            <w:highlight w:val="yellow"/>
            <w:lang w:val="el-GR"/>
            <w:rPrChange w:id="7503" w:author="Στάθης Καπ" w:date="2023-03-13T03:27:00Z">
              <w:rPr/>
            </w:rPrChange>
          </w:rPr>
          <w:t xml:space="preserve"> </w:t>
        </w:r>
        <w:r w:rsidRPr="007E502F">
          <w:rPr>
            <w:highlight w:val="yellow"/>
            <w:lang w:val="el-GR"/>
            <w:rPrChange w:id="7504" w:author="Στάθης Καπ" w:date="2023-03-13T03:27:00Z">
              <w:rPr>
                <w:lang w:val="el-GR"/>
              </w:rPr>
            </w:rPrChange>
          </w:rPr>
          <w:t>επαναφέρονται στις αρχικές τους τιμές στις εξής περιπτώσεις:</w:t>
        </w:r>
      </w:ins>
    </w:p>
    <w:p w14:paraId="3B798B24" w14:textId="686884CB" w:rsidR="004717E2" w:rsidRPr="007E502F" w:rsidRDefault="004717E2" w:rsidP="004717E2">
      <w:pPr>
        <w:pStyle w:val="ListParagraph"/>
        <w:numPr>
          <w:ilvl w:val="0"/>
          <w:numId w:val="67"/>
        </w:numPr>
        <w:rPr>
          <w:ins w:id="7505" w:author="Στάθης Καπ" w:date="2023-03-12T16:42:00Z"/>
          <w:highlight w:val="yellow"/>
          <w:lang w:val="el-GR"/>
          <w:rPrChange w:id="7506" w:author="Στάθης Καπ" w:date="2023-03-13T03:27:00Z">
            <w:rPr>
              <w:ins w:id="7507" w:author="Στάθης Καπ" w:date="2023-03-12T16:42:00Z"/>
            </w:rPr>
          </w:rPrChange>
        </w:rPr>
      </w:pPr>
      <w:ins w:id="7508" w:author="Στάθης Καπ" w:date="2023-03-12T16:41:00Z">
        <w:r w:rsidRPr="007E502F">
          <w:rPr>
            <w:highlight w:val="yellow"/>
            <w:lang w:val="el-GR"/>
            <w:rPrChange w:id="7509" w:author="Στάθης Καπ" w:date="2023-03-13T03:27:00Z">
              <w:rPr>
                <w:lang w:val="el-GR"/>
              </w:rPr>
            </w:rPrChange>
          </w:rPr>
          <w:t>Εά</w:t>
        </w:r>
      </w:ins>
      <w:ins w:id="7510" w:author="Στάθης Καπ" w:date="2023-03-12T16:42:00Z">
        <w:r w:rsidRPr="007E502F">
          <w:rPr>
            <w:highlight w:val="yellow"/>
            <w:lang w:val="el-GR"/>
            <w:rPrChange w:id="7511" w:author="Στάθης Καπ" w:date="2023-03-13T03:27:00Z">
              <w:rPr>
                <w:lang w:val="el-GR"/>
              </w:rPr>
            </w:rPrChange>
          </w:rPr>
          <w:t xml:space="preserve">ν </w:t>
        </w:r>
      </w:ins>
      <m:oMath>
        <m:sSub>
          <m:sSubPr>
            <m:ctrlPr>
              <w:ins w:id="7512" w:author="Στάθης Καπ" w:date="2023-03-12T18:06:00Z">
                <w:rPr>
                  <w:rFonts w:ascii="Cambria Math" w:hAnsi="Cambria Math"/>
                  <w:i/>
                  <w:highlight w:val="yellow"/>
                  <w:rPrChange w:id="7513" w:author="Στάθης Καπ" w:date="2023-03-13T03:27:00Z">
                    <w:rPr>
                      <w:rFonts w:ascii="Cambria Math" w:hAnsi="Cambria Math"/>
                      <w:i/>
                    </w:rPr>
                  </w:rPrChange>
                </w:rPr>
              </w:ins>
            </m:ctrlPr>
          </m:sSubPr>
          <m:e>
            <m:r>
              <w:ins w:id="7514" w:author="Στάθης Καπ" w:date="2023-03-12T16:42:00Z">
                <w:rPr>
                  <w:rFonts w:ascii="Cambria Math" w:hAnsi="Cambria Math"/>
                  <w:highlight w:val="yellow"/>
                  <w:lang w:val="el-GR"/>
                  <w:rPrChange w:id="7515" w:author="Στάθης Καπ" w:date="2023-03-13T03:27:00Z">
                    <w:rPr>
                      <w:rFonts w:ascii="Cambria Math" w:hAnsi="Cambria Math"/>
                      <w:lang w:val="el-GR"/>
                    </w:rPr>
                  </w:rPrChange>
                </w:rPr>
                <m:t>S</m:t>
              </w:ins>
            </m:r>
            <m:ctrlPr>
              <w:ins w:id="7516" w:author="Στάθης Καπ" w:date="2023-03-12T18:06:00Z">
                <w:rPr>
                  <w:rFonts w:ascii="Cambria Math" w:hAnsi="Cambria Math"/>
                  <w:i/>
                  <w:highlight w:val="yellow"/>
                  <w:lang w:val="el-GR"/>
                  <w:rPrChange w:id="7517" w:author="Στάθης Καπ" w:date="2023-03-13T03:27:00Z">
                    <w:rPr>
                      <w:rFonts w:ascii="Cambria Math" w:hAnsi="Cambria Math"/>
                      <w:i/>
                      <w:lang w:val="el-GR"/>
                    </w:rPr>
                  </w:rPrChange>
                </w:rPr>
              </w:ins>
            </m:ctrlPr>
          </m:e>
          <m:sub>
            <m:r>
              <w:ins w:id="7518" w:author="Στάθης Καπ" w:date="2023-03-12T18:06:00Z">
                <w:rPr>
                  <w:rFonts w:ascii="Cambria Math" w:hAnsi="Cambria Math"/>
                  <w:highlight w:val="yellow"/>
                  <w:rPrChange w:id="7519" w:author="Στάθης Καπ" w:date="2023-03-13T03:27:00Z">
                    <w:rPr>
                      <w:rFonts w:ascii="Cambria Math" w:hAnsi="Cambria Math"/>
                    </w:rPr>
                  </w:rPrChange>
                </w:rPr>
                <m:t>i</m:t>
              </w:ins>
            </m:r>
          </m:sub>
        </m:sSub>
        <m:r>
          <w:ins w:id="7520" w:author="Στάθης Καπ" w:date="2023-03-12T16:42:00Z">
            <w:rPr>
              <w:rFonts w:ascii="Cambria Math" w:hAnsi="Cambria Math"/>
              <w:highlight w:val="yellow"/>
              <w:lang w:val="el-GR"/>
              <w:rPrChange w:id="7521" w:author="Στάθης Καπ" w:date="2023-03-13T03:27:00Z">
                <w:rPr>
                  <w:rFonts w:ascii="Cambria Math" w:hAnsi="Cambria Math"/>
                  <w:lang w:val="el-GR"/>
                </w:rPr>
              </w:rPrChange>
            </w:rPr>
            <m:t xml:space="preserve"> ≥</m:t>
          </w:ins>
        </m:r>
        <m:r>
          <w:ins w:id="7522" w:author="Στάθης Καπ" w:date="2023-03-12T18:31:00Z">
            <w:rPr>
              <w:rFonts w:ascii="Cambria Math" w:hAnsi="Cambria Math"/>
              <w:highlight w:val="yellow"/>
              <w:lang w:val="el-GR"/>
              <w:rPrChange w:id="7523" w:author="Στάθης Καπ" w:date="2023-03-13T03:27:00Z">
                <w:rPr>
                  <w:rFonts w:ascii="Cambria Math" w:hAnsi="Cambria Math"/>
                  <w:lang w:val="el-GR"/>
                </w:rPr>
              </w:rPrChange>
            </w:rPr>
            <m:t>minWalkSiz</m:t>
          </w:ins>
        </m:r>
        <m:sSub>
          <m:sSubPr>
            <m:ctrlPr>
              <w:ins w:id="7524" w:author="Στάθης Καπ" w:date="2023-03-12T19:37:00Z">
                <w:rPr>
                  <w:rFonts w:ascii="Cambria Math" w:hAnsi="Cambria Math"/>
                  <w:i/>
                  <w:highlight w:val="yellow"/>
                  <w:lang w:val="el-GR"/>
                  <w:rPrChange w:id="7525" w:author="Στάθης Καπ" w:date="2023-03-13T03:27:00Z">
                    <w:rPr>
                      <w:rFonts w:ascii="Cambria Math" w:hAnsi="Cambria Math"/>
                      <w:i/>
                      <w:lang w:val="el-GR"/>
                    </w:rPr>
                  </w:rPrChange>
                </w:rPr>
              </w:ins>
            </m:ctrlPr>
          </m:sSubPr>
          <m:e>
            <m:r>
              <w:ins w:id="7526" w:author="Στάθης Καπ" w:date="2023-03-12T18:31:00Z">
                <w:rPr>
                  <w:rFonts w:ascii="Cambria Math" w:hAnsi="Cambria Math"/>
                  <w:highlight w:val="yellow"/>
                  <w:lang w:val="el-GR"/>
                  <w:rPrChange w:id="7527" w:author="Στάθης Καπ" w:date="2023-03-13T03:27:00Z">
                    <w:rPr>
                      <w:rFonts w:ascii="Cambria Math" w:hAnsi="Cambria Math"/>
                      <w:lang w:val="el-GR"/>
                    </w:rPr>
                  </w:rPrChange>
                </w:rPr>
                <m:t>e</m:t>
              </w:ins>
            </m:r>
          </m:e>
          <m:sub>
            <m:r>
              <w:ins w:id="7528" w:author="Στάθης Καπ" w:date="2023-03-12T19:37:00Z">
                <w:rPr>
                  <w:rFonts w:ascii="Cambria Math" w:hAnsi="Cambria Math"/>
                  <w:highlight w:val="yellow"/>
                  <w:lang w:val="el-GR"/>
                  <w:rPrChange w:id="7529" w:author="Στάθης Καπ" w:date="2023-03-13T03:27:00Z">
                    <w:rPr>
                      <w:rFonts w:ascii="Cambria Math" w:hAnsi="Cambria Math"/>
                      <w:lang w:val="el-GR"/>
                    </w:rPr>
                  </w:rPrChange>
                </w:rPr>
                <m:t>i</m:t>
              </w:ins>
            </m:r>
          </m:sub>
        </m:sSub>
        <m:r>
          <w:ins w:id="7530" w:author="Στάθης Καπ" w:date="2023-03-12T18:31:00Z">
            <w:rPr>
              <w:rFonts w:ascii="Cambria Math" w:hAnsi="Cambria Math"/>
              <w:highlight w:val="yellow"/>
              <w:lang w:val="el-GR"/>
              <w:rPrChange w:id="7531" w:author="Στάθης Καπ" w:date="2023-03-13T03:27:00Z">
                <w:rPr>
                  <w:rFonts w:ascii="Cambria Math" w:hAnsi="Cambria Math"/>
                  <w:lang w:val="el-GR"/>
                </w:rPr>
              </w:rPrChange>
            </w:rPr>
            <m:t xml:space="preserve"> </m:t>
          </w:ins>
        </m:r>
      </m:oMath>
      <w:ins w:id="7532" w:author="Στάθης Καπ" w:date="2023-03-12T16:42:00Z">
        <w:r w:rsidRPr="007E502F">
          <w:rPr>
            <w:rFonts w:eastAsiaTheme="minorEastAsia"/>
            <w:highlight w:val="yellow"/>
            <w:lang w:val="el-GR"/>
            <w:rPrChange w:id="7533" w:author="Στάθης Καπ" w:date="2023-03-13T03:27:00Z">
              <w:rPr>
                <w:rFonts w:eastAsiaTheme="minorEastAsia"/>
                <w:lang w:val="el-GR"/>
              </w:rPr>
            </w:rPrChange>
          </w:rPr>
          <w:t xml:space="preserve">τότε </w:t>
        </w:r>
      </w:ins>
      <m:oMath>
        <m:sSub>
          <m:sSubPr>
            <m:ctrlPr>
              <w:ins w:id="7534" w:author="Στάθης Καπ" w:date="2023-03-12T18:06:00Z">
                <w:rPr>
                  <w:rFonts w:ascii="Cambria Math" w:eastAsiaTheme="minorEastAsia" w:hAnsi="Cambria Math"/>
                  <w:i/>
                  <w:highlight w:val="yellow"/>
                  <w:lang w:val="el-GR"/>
                  <w:rPrChange w:id="7535" w:author="Στάθης Καπ" w:date="2023-03-13T03:27:00Z">
                    <w:rPr>
                      <w:rFonts w:ascii="Cambria Math" w:eastAsiaTheme="minorEastAsia" w:hAnsi="Cambria Math"/>
                      <w:i/>
                      <w:lang w:val="el-GR"/>
                    </w:rPr>
                  </w:rPrChange>
                </w:rPr>
              </w:ins>
            </m:ctrlPr>
          </m:sSubPr>
          <m:e>
            <m:r>
              <w:ins w:id="7536" w:author="Στάθης Καπ" w:date="2023-03-12T16:43:00Z">
                <w:rPr>
                  <w:rFonts w:ascii="Cambria Math" w:eastAsiaTheme="minorEastAsia" w:hAnsi="Cambria Math"/>
                  <w:highlight w:val="yellow"/>
                  <w:lang w:val="el-GR"/>
                  <w:rPrChange w:id="7537" w:author="Στάθης Καπ" w:date="2023-03-13T03:27:00Z">
                    <w:rPr>
                      <w:rFonts w:ascii="Cambria Math" w:eastAsiaTheme="minorEastAsia" w:hAnsi="Cambria Math"/>
                      <w:lang w:val="el-GR"/>
                    </w:rPr>
                  </w:rPrChange>
                </w:rPr>
                <m:t>S</m:t>
              </w:ins>
            </m:r>
          </m:e>
          <m:sub>
            <m:r>
              <w:ins w:id="7538" w:author="Στάθης Καπ" w:date="2023-03-12T18:06:00Z">
                <w:rPr>
                  <w:rFonts w:ascii="Cambria Math" w:eastAsiaTheme="minorEastAsia" w:hAnsi="Cambria Math"/>
                  <w:highlight w:val="yellow"/>
                  <w:lang w:val="el-GR"/>
                  <w:rPrChange w:id="7539" w:author="Στάθης Καπ" w:date="2023-03-13T03:27:00Z">
                    <w:rPr>
                      <w:rFonts w:ascii="Cambria Math" w:eastAsiaTheme="minorEastAsia" w:hAnsi="Cambria Math"/>
                      <w:lang w:val="el-GR"/>
                    </w:rPr>
                  </w:rPrChange>
                </w:rPr>
                <m:t>i</m:t>
              </w:ins>
            </m:r>
          </m:sub>
        </m:sSub>
        <m:r>
          <w:ins w:id="7540" w:author="Στάθης Καπ" w:date="2023-03-12T16:43:00Z">
            <w:rPr>
              <w:rFonts w:ascii="Cambria Math" w:eastAsiaTheme="minorEastAsia" w:hAnsi="Cambria Math"/>
              <w:highlight w:val="yellow"/>
              <w:lang w:val="el-GR"/>
              <w:rPrChange w:id="7541" w:author="Στάθης Καπ" w:date="2023-03-13T03:27:00Z">
                <w:rPr>
                  <w:rFonts w:ascii="Cambria Math" w:eastAsiaTheme="minorEastAsia" w:hAnsi="Cambria Math"/>
                  <w:lang w:val="el-GR"/>
                </w:rPr>
              </w:rPrChange>
            </w:rPr>
            <m:t>=1</m:t>
          </w:ins>
        </m:r>
      </m:oMath>
    </w:p>
    <w:p w14:paraId="5DF1C9DF" w14:textId="1C1C7B4B" w:rsidR="00F74684" w:rsidRPr="007E502F" w:rsidRDefault="004717E2">
      <w:pPr>
        <w:pStyle w:val="ListParagraph"/>
        <w:numPr>
          <w:ilvl w:val="0"/>
          <w:numId w:val="67"/>
        </w:numPr>
        <w:rPr>
          <w:highlight w:val="yellow"/>
          <w:lang w:val="el-GR"/>
          <w:rPrChange w:id="7542" w:author="Στάθης Καπ" w:date="2023-03-13T03:27:00Z">
            <w:rPr>
              <w:lang w:val="el-GR"/>
            </w:rPr>
          </w:rPrChange>
        </w:rPr>
        <w:pPrChange w:id="7543" w:author="Στάθης Καπ" w:date="2023-03-12T16:45:00Z">
          <w:pPr/>
        </w:pPrChange>
      </w:pPr>
      <w:ins w:id="7544" w:author="Στάθης Καπ" w:date="2023-03-12T16:44:00Z">
        <w:r w:rsidRPr="007E502F">
          <w:rPr>
            <w:highlight w:val="yellow"/>
            <w:lang w:val="el-GR"/>
            <w:rPrChange w:id="7545" w:author="Στάθης Καπ" w:date="2023-03-13T03:27:00Z">
              <w:rPr>
                <w:lang w:val="el-GR"/>
              </w:rPr>
            </w:rPrChange>
          </w:rPr>
          <w:t xml:space="preserve">Εάν </w:t>
        </w:r>
      </w:ins>
      <m:oMath>
        <m:sSub>
          <m:sSubPr>
            <m:ctrlPr>
              <w:ins w:id="7546" w:author="Στάθης Καπ" w:date="2023-03-12T18:06:00Z">
                <w:rPr>
                  <w:rFonts w:ascii="Cambria Math" w:hAnsi="Cambria Math"/>
                  <w:i/>
                  <w:highlight w:val="yellow"/>
                  <w:lang w:val="el-GR"/>
                  <w:rPrChange w:id="7547" w:author="Στάθης Καπ" w:date="2023-03-13T03:27:00Z">
                    <w:rPr>
                      <w:rFonts w:ascii="Cambria Math" w:hAnsi="Cambria Math"/>
                      <w:i/>
                      <w:lang w:val="el-GR"/>
                    </w:rPr>
                  </w:rPrChange>
                </w:rPr>
              </w:ins>
            </m:ctrlPr>
          </m:sSubPr>
          <m:e>
            <m:r>
              <w:ins w:id="7548" w:author="Στάθης Καπ" w:date="2023-03-12T16:45:00Z">
                <w:rPr>
                  <w:rFonts w:ascii="Cambria Math" w:hAnsi="Cambria Math"/>
                  <w:highlight w:val="yellow"/>
                  <w:lang w:val="el-GR"/>
                  <w:rPrChange w:id="7549" w:author="Στάθης Καπ" w:date="2023-03-13T03:27:00Z">
                    <w:rPr>
                      <w:rFonts w:ascii="Cambria Math" w:hAnsi="Cambria Math"/>
                      <w:lang w:val="el-GR"/>
                    </w:rPr>
                  </w:rPrChange>
                </w:rPr>
                <m:t>R</m:t>
              </w:ins>
            </m:r>
          </m:e>
          <m:sub>
            <m:r>
              <w:ins w:id="7550" w:author="Στάθης Καπ" w:date="2023-03-12T18:06:00Z">
                <w:rPr>
                  <w:rFonts w:ascii="Cambria Math" w:hAnsi="Cambria Math"/>
                  <w:highlight w:val="yellow"/>
                  <w:lang w:val="el-GR"/>
                  <w:rPrChange w:id="7551" w:author="Στάθης Καπ" w:date="2023-03-13T03:27:00Z">
                    <w:rPr>
                      <w:rFonts w:ascii="Cambria Math" w:hAnsi="Cambria Math"/>
                      <w:lang w:val="el-GR"/>
                    </w:rPr>
                  </w:rPrChange>
                </w:rPr>
                <m:t>i</m:t>
              </w:ins>
            </m:r>
          </m:sub>
        </m:sSub>
        <m:r>
          <w:ins w:id="7552" w:author="Στάθης Καπ" w:date="2023-03-12T16:45:00Z">
            <w:rPr>
              <w:rFonts w:ascii="Cambria Math" w:hAnsi="Cambria Math"/>
              <w:highlight w:val="yellow"/>
              <w:lang w:val="el-GR"/>
              <w:rPrChange w:id="7553" w:author="Στάθης Καπ" w:date="2023-03-13T03:27:00Z">
                <w:rPr>
                  <w:rFonts w:ascii="Cambria Math" w:hAnsi="Cambria Math"/>
                  <w:lang w:val="el-GR"/>
                </w:rPr>
              </w:rPrChange>
            </w:rPr>
            <m:t>=</m:t>
          </w:ins>
        </m:r>
        <m:r>
          <m:rPr>
            <m:sty m:val="p"/>
          </m:rPr>
          <w:rPr>
            <w:rFonts w:ascii="Cambria Math" w:hAnsi="Cambria Math"/>
            <w:highlight w:val="yellow"/>
            <w:lang w:val="el-GR"/>
            <w:rPrChange w:id="7554" w:author="Στάθης Καπ" w:date="2023-03-13T03:27:00Z">
              <w:rPr>
                <w:rFonts w:ascii="Cambria Math" w:hAnsi="Cambria Math"/>
                <w:lang w:val="el-GR"/>
              </w:rPr>
            </w:rPrChange>
          </w:rPr>
          <m:t>max</m:t>
        </m:r>
        <m:r>
          <w:ins w:id="7555" w:author="Στάθης Καπ" w:date="2023-03-12T16:45:00Z">
            <w:rPr>
              <w:rFonts w:ascii="Cambria Math" w:hAnsi="Cambria Math"/>
              <w:highlight w:val="yellow"/>
              <w:lang w:val="el-GR"/>
              <w:rPrChange w:id="7556" w:author="Στάθης Καπ" w:date="2023-03-13T03:27:00Z">
                <w:rPr>
                  <w:rFonts w:ascii="Cambria Math" w:hAnsi="Cambria Math"/>
                  <w:lang w:val="el-GR"/>
                </w:rPr>
              </w:rPrChange>
            </w:rPr>
            <m:t>ToRemov</m:t>
          </w:ins>
        </m:r>
        <m:sSub>
          <m:sSubPr>
            <m:ctrlPr>
              <w:ins w:id="7557" w:author="Στάθης Καπ" w:date="2023-03-12T18:06:00Z">
                <w:rPr>
                  <w:rFonts w:ascii="Cambria Math" w:hAnsi="Cambria Math"/>
                  <w:i/>
                  <w:highlight w:val="yellow"/>
                  <w:lang w:val="el-GR"/>
                  <w:rPrChange w:id="7558" w:author="Στάθης Καπ" w:date="2023-03-13T03:27:00Z">
                    <w:rPr>
                      <w:rFonts w:ascii="Cambria Math" w:hAnsi="Cambria Math"/>
                      <w:i/>
                      <w:lang w:val="el-GR"/>
                    </w:rPr>
                  </w:rPrChange>
                </w:rPr>
              </w:ins>
            </m:ctrlPr>
          </m:sSubPr>
          <m:e>
            <m:r>
              <w:ins w:id="7559" w:author="Στάθης Καπ" w:date="2023-03-12T16:45:00Z">
                <w:rPr>
                  <w:rFonts w:ascii="Cambria Math" w:hAnsi="Cambria Math"/>
                  <w:highlight w:val="yellow"/>
                  <w:lang w:val="el-GR"/>
                  <w:rPrChange w:id="7560" w:author="Στάθης Καπ" w:date="2023-03-13T03:27:00Z">
                    <w:rPr>
                      <w:rFonts w:ascii="Cambria Math" w:hAnsi="Cambria Math"/>
                      <w:lang w:val="el-GR"/>
                    </w:rPr>
                  </w:rPrChange>
                </w:rPr>
                <m:t>e</m:t>
              </w:ins>
            </m:r>
          </m:e>
          <m:sub>
            <m:r>
              <w:ins w:id="7561" w:author="Στάθης Καπ" w:date="2023-03-12T18:06:00Z">
                <w:rPr>
                  <w:rFonts w:ascii="Cambria Math" w:hAnsi="Cambria Math"/>
                  <w:highlight w:val="yellow"/>
                  <w:lang w:val="el-GR"/>
                  <w:rPrChange w:id="7562" w:author="Στάθης Καπ" w:date="2023-03-13T03:27:00Z">
                    <w:rPr>
                      <w:rFonts w:ascii="Cambria Math" w:hAnsi="Cambria Math"/>
                      <w:lang w:val="el-GR"/>
                    </w:rPr>
                  </w:rPrChange>
                </w:rPr>
                <m:t>i</m:t>
              </w:ins>
            </m:r>
          </m:sub>
        </m:sSub>
        <m:r>
          <w:del w:id="7563" w:author="Στάθης Καπ" w:date="2023-03-12T16:45:00Z">
            <m:rPr>
              <m:sty m:val="p"/>
            </m:rPr>
            <w:rPr>
              <w:rFonts w:ascii="Cambria Math" w:hAnsi="Cambria Math"/>
              <w:highlight w:val="yellow"/>
              <w:lang w:val="el-GR"/>
              <w:rPrChange w:id="7564" w:author="Στάθης Καπ" w:date="2023-03-13T03:27:00Z">
                <w:rPr>
                  <w:rFonts w:ascii="Cambria Math" w:hAnsi="Cambria Math"/>
                  <w:lang w:val="el-GR"/>
                </w:rPr>
              </w:rPrChange>
            </w:rPr>
            <m:t>⁡</m:t>
          </w:del>
        </m:r>
      </m:oMath>
      <w:ins w:id="7565" w:author="Στάθης Καπ" w:date="2023-03-12T16:45:00Z">
        <w:r w:rsidRPr="007E502F">
          <w:rPr>
            <w:rFonts w:eastAsiaTheme="minorEastAsia"/>
            <w:highlight w:val="yellow"/>
            <w:lang w:val="el-GR"/>
            <w:rPrChange w:id="7566" w:author="Στάθης Καπ" w:date="2023-03-13T03:27:00Z">
              <w:rPr>
                <w:rFonts w:eastAsiaTheme="minorEastAsia"/>
                <w:lang w:val="el-GR"/>
              </w:rPr>
            </w:rPrChange>
          </w:rPr>
          <w:t xml:space="preserve"> τότε </w:t>
        </w:r>
      </w:ins>
      <m:oMath>
        <m:sSub>
          <m:sSubPr>
            <m:ctrlPr>
              <w:ins w:id="7567" w:author="Στάθης Καπ" w:date="2023-03-12T18:06:00Z">
                <w:rPr>
                  <w:rFonts w:ascii="Cambria Math" w:eastAsiaTheme="minorEastAsia" w:hAnsi="Cambria Math"/>
                  <w:i/>
                  <w:highlight w:val="yellow"/>
                  <w:lang w:val="el-GR"/>
                  <w:rPrChange w:id="7568" w:author="Στάθης Καπ" w:date="2023-03-13T03:27:00Z">
                    <w:rPr>
                      <w:rFonts w:ascii="Cambria Math" w:eastAsiaTheme="minorEastAsia" w:hAnsi="Cambria Math"/>
                      <w:i/>
                      <w:lang w:val="el-GR"/>
                    </w:rPr>
                  </w:rPrChange>
                </w:rPr>
              </w:ins>
            </m:ctrlPr>
          </m:sSubPr>
          <m:e>
            <m:r>
              <w:ins w:id="7569" w:author="Στάθης Καπ" w:date="2023-03-12T16:45:00Z">
                <w:rPr>
                  <w:rFonts w:ascii="Cambria Math" w:eastAsiaTheme="minorEastAsia" w:hAnsi="Cambria Math"/>
                  <w:highlight w:val="yellow"/>
                  <w:lang w:val="el-GR"/>
                  <w:rPrChange w:id="7570" w:author="Στάθης Καπ" w:date="2023-03-13T03:27:00Z">
                    <w:rPr>
                      <w:rFonts w:ascii="Cambria Math" w:eastAsiaTheme="minorEastAsia" w:hAnsi="Cambria Math"/>
                      <w:lang w:val="el-GR"/>
                    </w:rPr>
                  </w:rPrChange>
                </w:rPr>
                <m:t>R</m:t>
              </w:ins>
            </m:r>
          </m:e>
          <m:sub>
            <m:r>
              <w:ins w:id="7571" w:author="Στάθης Καπ" w:date="2023-03-12T18:06:00Z">
                <w:rPr>
                  <w:rFonts w:ascii="Cambria Math" w:eastAsiaTheme="minorEastAsia" w:hAnsi="Cambria Math"/>
                  <w:highlight w:val="yellow"/>
                  <w:lang w:val="el-GR"/>
                  <w:rPrChange w:id="7572" w:author="Στάθης Καπ" w:date="2023-03-13T03:27:00Z">
                    <w:rPr>
                      <w:rFonts w:ascii="Cambria Math" w:eastAsiaTheme="minorEastAsia" w:hAnsi="Cambria Math"/>
                      <w:lang w:val="el-GR"/>
                    </w:rPr>
                  </w:rPrChange>
                </w:rPr>
                <m:t>i</m:t>
              </w:ins>
            </m:r>
          </m:sub>
        </m:sSub>
        <m:r>
          <w:ins w:id="7573" w:author="Στάθης Καπ" w:date="2023-03-12T16:45:00Z">
            <w:rPr>
              <w:rFonts w:ascii="Cambria Math" w:eastAsiaTheme="minorEastAsia" w:hAnsi="Cambria Math"/>
              <w:highlight w:val="yellow"/>
              <w:lang w:val="el-GR"/>
              <w:rPrChange w:id="7574" w:author="Στάθης Καπ" w:date="2023-03-13T03:27:00Z">
                <w:rPr>
                  <w:rFonts w:ascii="Cambria Math" w:eastAsiaTheme="minorEastAsia" w:hAnsi="Cambria Math"/>
                  <w:lang w:val="el-GR"/>
                </w:rPr>
              </w:rPrChange>
            </w:rPr>
            <m:t>=1</m:t>
          </w:ins>
        </m:r>
      </m:oMath>
    </w:p>
    <w:p w14:paraId="71B9F201" w14:textId="57B95741" w:rsidR="00951651" w:rsidRPr="007E502F" w:rsidRDefault="00D10288">
      <w:pPr>
        <w:rPr>
          <w:ins w:id="7575" w:author="Στάθης Καπ" w:date="2023-03-12T17:28:00Z"/>
          <w:highlight w:val="yellow"/>
          <w:lang w:val="el-GR"/>
          <w:rPrChange w:id="7576" w:author="Στάθης Καπ" w:date="2023-03-13T03:27:00Z">
            <w:rPr>
              <w:ins w:id="7577" w:author="Στάθης Καπ" w:date="2023-03-12T17:28:00Z"/>
              <w:lang w:val="el-GR"/>
            </w:rPr>
          </w:rPrChange>
        </w:rPr>
      </w:pPr>
      <w:ins w:id="7578" w:author="Στάθης Καπ" w:date="2023-03-12T18:31:00Z">
        <w:r w:rsidRPr="007E502F">
          <w:rPr>
            <w:highlight w:val="yellow"/>
            <w:lang w:val="el-GR"/>
            <w:rPrChange w:id="7579" w:author="Στάθης Καπ" w:date="2023-03-13T03:27:00Z">
              <w:rPr>
                <w:lang w:val="el-GR"/>
              </w:rPr>
            </w:rPrChange>
          </w:rPr>
          <w:t xml:space="preserve">Όπου </w:t>
        </w:r>
      </w:ins>
      <m:oMath>
        <m:r>
          <w:ins w:id="7580" w:author="Στάθης Καπ" w:date="2023-03-12T18:32:00Z">
            <w:rPr>
              <w:rFonts w:ascii="Cambria Math" w:hAnsi="Cambria Math"/>
              <w:highlight w:val="yellow"/>
              <w:rPrChange w:id="7581" w:author="Στάθης Καπ" w:date="2023-03-13T03:27:00Z">
                <w:rPr>
                  <w:rFonts w:ascii="Cambria Math" w:hAnsi="Cambria Math"/>
                </w:rPr>
              </w:rPrChange>
            </w:rPr>
            <m:t>minWalkSiz</m:t>
          </w:ins>
        </m:r>
        <m:sSub>
          <m:sSubPr>
            <m:ctrlPr>
              <w:ins w:id="7582" w:author="Στάθης Καπ" w:date="2023-03-12T18:32:00Z">
                <w:rPr>
                  <w:rFonts w:ascii="Cambria Math" w:eastAsiaTheme="minorEastAsia" w:hAnsi="Cambria Math"/>
                  <w:i/>
                  <w:highlight w:val="yellow"/>
                  <w:rPrChange w:id="7583" w:author="Στάθης Καπ" w:date="2023-03-13T03:27:00Z">
                    <w:rPr>
                      <w:rFonts w:ascii="Cambria Math" w:eastAsiaTheme="minorEastAsia" w:hAnsi="Cambria Math"/>
                      <w:i/>
                    </w:rPr>
                  </w:rPrChange>
                </w:rPr>
              </w:ins>
            </m:ctrlPr>
          </m:sSubPr>
          <m:e>
            <m:r>
              <w:ins w:id="7584" w:author="Στάθης Καπ" w:date="2023-03-12T18:32:00Z">
                <w:rPr>
                  <w:rFonts w:ascii="Cambria Math" w:hAnsi="Cambria Math"/>
                  <w:highlight w:val="yellow"/>
                  <w:rPrChange w:id="7585" w:author="Στάθης Καπ" w:date="2023-03-13T03:27:00Z">
                    <w:rPr>
                      <w:rFonts w:ascii="Cambria Math" w:hAnsi="Cambria Math"/>
                    </w:rPr>
                  </w:rPrChange>
                </w:rPr>
                <m:t>e</m:t>
              </w:ins>
            </m:r>
            <m:ctrlPr>
              <w:ins w:id="7586" w:author="Στάθης Καπ" w:date="2023-03-12T18:32:00Z">
                <w:rPr>
                  <w:rFonts w:ascii="Cambria Math" w:hAnsi="Cambria Math"/>
                  <w:i/>
                  <w:highlight w:val="yellow"/>
                  <w:rPrChange w:id="7587" w:author="Στάθης Καπ" w:date="2023-03-13T03:27:00Z">
                    <w:rPr>
                      <w:rFonts w:ascii="Cambria Math" w:hAnsi="Cambria Math"/>
                      <w:i/>
                    </w:rPr>
                  </w:rPrChange>
                </w:rPr>
              </w:ins>
            </m:ctrlPr>
          </m:e>
          <m:sub>
            <m:r>
              <w:ins w:id="7588" w:author="Στάθης Καπ" w:date="2023-03-12T18:32:00Z">
                <w:rPr>
                  <w:rFonts w:ascii="Cambria Math" w:eastAsiaTheme="minorEastAsia" w:hAnsi="Cambria Math"/>
                  <w:highlight w:val="yellow"/>
                  <w:rPrChange w:id="7589" w:author="Στάθης Καπ" w:date="2023-03-13T03:27:00Z">
                    <w:rPr>
                      <w:rFonts w:ascii="Cambria Math" w:eastAsiaTheme="minorEastAsia" w:hAnsi="Cambria Math"/>
                    </w:rPr>
                  </w:rPrChange>
                </w:rPr>
                <m:t>i</m:t>
              </w:ins>
            </m:r>
          </m:sub>
        </m:sSub>
      </m:oMath>
      <w:ins w:id="7590" w:author="Στάθης Καπ" w:date="2023-03-12T18:32:00Z">
        <w:r w:rsidRPr="007E502F">
          <w:rPr>
            <w:highlight w:val="yellow"/>
            <w:lang w:val="el-GR"/>
            <w:rPrChange w:id="7591" w:author="Στάθης Καπ" w:date="2023-03-13T03:27:00Z">
              <w:rPr/>
            </w:rPrChange>
          </w:rPr>
          <w:t xml:space="preserve"> </w:t>
        </w:r>
        <w:r w:rsidRPr="007E502F">
          <w:rPr>
            <w:highlight w:val="yellow"/>
            <w:lang w:val="el-GR"/>
            <w:rPrChange w:id="7592" w:author="Στάθης Καπ" w:date="2023-03-13T03:27:00Z">
              <w:rPr>
                <w:lang w:val="el-GR"/>
              </w:rPr>
            </w:rPrChange>
          </w:rPr>
          <w:t xml:space="preserve">είναι το μήκος της μικρότερης διαδρομής του </w:t>
        </w:r>
      </w:ins>
      <w:ins w:id="7593" w:author="Στάθης Καπ" w:date="2023-03-12T20:31:00Z">
        <w:r w:rsidR="00A63723" w:rsidRPr="007E502F">
          <w:rPr>
            <w:highlight w:val="yellow"/>
            <w:lang w:val="el-GR"/>
            <w:rPrChange w:id="7594" w:author="Στάθης Καπ" w:date="2023-03-13T03:27:00Z">
              <w:rPr>
                <w:lang w:val="el-GR"/>
              </w:rPr>
            </w:rPrChange>
          </w:rPr>
          <w:t>υποδιαστήματος</w:t>
        </w:r>
      </w:ins>
      <w:ins w:id="7595" w:author="Στάθης Καπ" w:date="2023-03-12T18:32:00Z">
        <w:r w:rsidRPr="007E502F">
          <w:rPr>
            <w:highlight w:val="yellow"/>
            <w:lang w:val="el-GR"/>
            <w:rPrChange w:id="7596" w:author="Στάθης Καπ" w:date="2023-03-13T03:27:00Z">
              <w:rPr>
                <w:lang w:val="el-GR"/>
              </w:rPr>
            </w:rPrChange>
          </w:rPr>
          <w:t xml:space="preserve"> </w:t>
        </w:r>
      </w:ins>
      <m:oMath>
        <m:r>
          <w:ins w:id="7597" w:author="Στάθης Καπ" w:date="2023-03-13T03:17:00Z">
            <w:rPr>
              <w:rFonts w:ascii="Cambria Math" w:hAnsi="Cambria Math"/>
              <w:highlight w:val="yellow"/>
              <w:lang w:val="el-GR"/>
              <w:rPrChange w:id="7598" w:author="Στάθης Καπ" w:date="2023-03-13T03:27:00Z">
                <w:rPr>
                  <w:rFonts w:ascii="Cambria Math" w:hAnsi="Cambria Math"/>
                  <w:lang w:val="el-GR"/>
                </w:rPr>
              </w:rPrChange>
            </w:rPr>
            <m:t>i</m:t>
          </w:ins>
        </m:r>
      </m:oMath>
      <w:ins w:id="7599" w:author="Στάθης Καπ" w:date="2023-03-12T18:32:00Z">
        <w:r w:rsidRPr="007E502F">
          <w:rPr>
            <w:highlight w:val="yellow"/>
            <w:lang w:val="el-GR"/>
            <w:rPrChange w:id="7600" w:author="Στάθης Καπ" w:date="2023-03-13T03:27:00Z">
              <w:rPr/>
            </w:rPrChange>
          </w:rPr>
          <w:t xml:space="preserve">. </w:t>
        </w:r>
      </w:ins>
      <w:ins w:id="7601" w:author="Στάθης Καπ" w:date="2023-03-12T17:27:00Z">
        <w:r w:rsidR="00951651" w:rsidRPr="007E502F">
          <w:rPr>
            <w:highlight w:val="yellow"/>
            <w:lang w:val="el-GR"/>
            <w:rPrChange w:id="7602" w:author="Στάθης Καπ" w:date="2023-03-13T03:27:00Z">
              <w:rPr>
                <w:lang w:val="el-GR"/>
              </w:rPr>
            </w:rPrChange>
          </w:rPr>
          <w:t xml:space="preserve">Η μεταβλητή </w:t>
        </w:r>
      </w:ins>
      <m:oMath>
        <m:r>
          <w:ins w:id="7603" w:author="Στάθης Καπ" w:date="2023-03-12T18:06:00Z">
            <w:rPr>
              <w:rFonts w:ascii="Cambria Math" w:hAnsi="Cambria Math"/>
              <w:highlight w:val="yellow"/>
              <w:lang w:val="el-GR"/>
              <w:rPrChange w:id="7604" w:author="Στάθης Καπ" w:date="2023-03-13T03:27:00Z">
                <w:rPr>
                  <w:rFonts w:ascii="Cambria Math" w:hAnsi="Cambria Math"/>
                  <w:lang w:val="el-GR"/>
                </w:rPr>
              </w:rPrChange>
            </w:rPr>
            <m:t>maxToRemov</m:t>
          </w:ins>
        </m:r>
        <m:sSub>
          <m:sSubPr>
            <m:ctrlPr>
              <w:ins w:id="7605" w:author="Στάθης Καπ" w:date="2023-03-12T18:06:00Z">
                <w:rPr>
                  <w:rFonts w:ascii="Cambria Math" w:hAnsi="Cambria Math"/>
                  <w:i/>
                  <w:highlight w:val="yellow"/>
                  <w:lang w:val="el-GR"/>
                  <w:rPrChange w:id="7606" w:author="Στάθης Καπ" w:date="2023-03-13T03:27:00Z">
                    <w:rPr>
                      <w:rFonts w:ascii="Cambria Math" w:hAnsi="Cambria Math"/>
                      <w:i/>
                      <w:lang w:val="el-GR"/>
                    </w:rPr>
                  </w:rPrChange>
                </w:rPr>
              </w:ins>
            </m:ctrlPr>
          </m:sSubPr>
          <m:e>
            <m:r>
              <w:ins w:id="7607" w:author="Στάθης Καπ" w:date="2023-03-12T18:06:00Z">
                <w:rPr>
                  <w:rFonts w:ascii="Cambria Math" w:hAnsi="Cambria Math"/>
                  <w:highlight w:val="yellow"/>
                  <w:lang w:val="el-GR"/>
                  <w:rPrChange w:id="7608" w:author="Στάθης Καπ" w:date="2023-03-13T03:27:00Z">
                    <w:rPr>
                      <w:rFonts w:ascii="Cambria Math" w:hAnsi="Cambria Math"/>
                      <w:lang w:val="el-GR"/>
                    </w:rPr>
                  </w:rPrChange>
                </w:rPr>
                <m:t>e</m:t>
              </w:ins>
            </m:r>
          </m:e>
          <m:sub>
            <m:r>
              <w:ins w:id="7609" w:author="Στάθης Καπ" w:date="2023-03-12T18:06:00Z">
                <w:rPr>
                  <w:rFonts w:ascii="Cambria Math" w:hAnsi="Cambria Math"/>
                  <w:highlight w:val="yellow"/>
                  <w:lang w:val="el-GR"/>
                  <w:rPrChange w:id="7610" w:author="Στάθης Καπ" w:date="2023-03-13T03:27:00Z">
                    <w:rPr>
                      <w:rFonts w:ascii="Cambria Math" w:hAnsi="Cambria Math"/>
                      <w:lang w:val="el-GR"/>
                    </w:rPr>
                  </w:rPrChange>
                </w:rPr>
                <m:t>i</m:t>
              </w:ins>
            </m:r>
          </m:sub>
        </m:sSub>
      </m:oMath>
      <w:ins w:id="7611" w:author="Στάθης Καπ" w:date="2023-03-12T17:27:00Z">
        <w:r w:rsidR="00951651" w:rsidRPr="007E502F">
          <w:rPr>
            <w:highlight w:val="yellow"/>
            <w:lang w:val="el-GR"/>
            <w:rPrChange w:id="7612" w:author="Στάθης Καπ" w:date="2023-03-13T03:27:00Z">
              <w:rPr/>
            </w:rPrChange>
          </w:rPr>
          <w:t xml:space="preserve"> </w:t>
        </w:r>
        <w:r w:rsidR="00951651" w:rsidRPr="007E502F">
          <w:rPr>
            <w:highlight w:val="yellow"/>
            <w:lang w:val="el-GR"/>
            <w:rPrChange w:id="7613" w:author="Στάθης Καπ" w:date="2023-03-13T03:27:00Z">
              <w:rPr>
                <w:lang w:val="el-GR"/>
              </w:rPr>
            </w:rPrChange>
          </w:rPr>
          <w:t xml:space="preserve">υπολογίζεται </w:t>
        </w:r>
      </w:ins>
      <w:ins w:id="7614" w:author="Στάθης Καπ" w:date="2023-03-12T17:28:00Z">
        <w:r w:rsidR="00951651" w:rsidRPr="007E502F">
          <w:rPr>
            <w:highlight w:val="yellow"/>
            <w:lang w:val="el-GR"/>
            <w:rPrChange w:id="7615" w:author="Στάθης Καπ" w:date="2023-03-13T03:27:00Z">
              <w:rPr>
                <w:lang w:val="el-GR"/>
              </w:rPr>
            </w:rPrChange>
          </w:rPr>
          <w:t>από τη σχέση:</w:t>
        </w:r>
      </w:ins>
    </w:p>
    <w:p w14:paraId="1DB9A582" w14:textId="2EAC323E" w:rsidR="00F74684" w:rsidRPr="007E502F" w:rsidRDefault="00A63723">
      <w:pPr>
        <w:jc w:val="center"/>
        <w:rPr>
          <w:ins w:id="7616" w:author="Στάθης Καπ" w:date="2023-03-12T17:28:00Z"/>
          <w:highlight w:val="yellow"/>
          <w:lang w:val="el-GR"/>
          <w:rPrChange w:id="7617" w:author="Στάθης Καπ" w:date="2023-03-13T03:27:00Z">
            <w:rPr>
              <w:ins w:id="7618" w:author="Στάθης Καπ" w:date="2023-03-12T17:28:00Z"/>
              <w:lang w:val="el-GR"/>
            </w:rPr>
          </w:rPrChange>
        </w:rPr>
        <w:pPrChange w:id="7619" w:author="Στάθης Καπ" w:date="2023-03-12T17:30:00Z">
          <w:pPr/>
        </w:pPrChange>
      </w:pPr>
      <m:oMath>
        <m:r>
          <w:ins w:id="7620" w:author="Στάθης Καπ" w:date="2023-03-12T17:29:00Z">
            <w:rPr>
              <w:rFonts w:ascii="Cambria Math" w:hAnsi="Cambria Math"/>
              <w:highlight w:val="yellow"/>
              <w:lang w:val="el-GR"/>
              <w:rPrChange w:id="7621" w:author="Στάθης Καπ" w:date="2023-03-13T03:27:00Z">
                <w:rPr>
                  <w:rFonts w:ascii="Cambria Math" w:hAnsi="Cambria Math"/>
                  <w:lang w:val="el-GR"/>
                </w:rPr>
              </w:rPrChange>
            </w:rPr>
            <m:t>maxToRemov</m:t>
          </w:ins>
        </m:r>
        <m:sSub>
          <m:sSubPr>
            <m:ctrlPr>
              <w:ins w:id="7622" w:author="Στάθης Καπ" w:date="2023-03-12T20:32:00Z">
                <w:rPr>
                  <w:rFonts w:ascii="Cambria Math" w:hAnsi="Cambria Math"/>
                  <w:i/>
                  <w:highlight w:val="yellow"/>
                  <w:lang w:val="el-GR"/>
                  <w:rPrChange w:id="7623" w:author="Στάθης Καπ" w:date="2023-03-13T03:27:00Z">
                    <w:rPr>
                      <w:rFonts w:ascii="Cambria Math" w:hAnsi="Cambria Math"/>
                      <w:i/>
                      <w:lang w:val="el-GR"/>
                    </w:rPr>
                  </w:rPrChange>
                </w:rPr>
              </w:ins>
            </m:ctrlPr>
          </m:sSubPr>
          <m:e>
            <m:r>
              <w:ins w:id="7624" w:author="Στάθης Καπ" w:date="2023-03-12T17:29:00Z">
                <w:rPr>
                  <w:rFonts w:ascii="Cambria Math" w:hAnsi="Cambria Math"/>
                  <w:highlight w:val="yellow"/>
                  <w:lang w:val="el-GR"/>
                  <w:rPrChange w:id="7625" w:author="Στάθης Καπ" w:date="2023-03-13T03:27:00Z">
                    <w:rPr>
                      <w:rFonts w:ascii="Cambria Math" w:hAnsi="Cambria Math"/>
                      <w:lang w:val="el-GR"/>
                    </w:rPr>
                  </w:rPrChange>
                </w:rPr>
                <m:t>e</m:t>
              </w:ins>
            </m:r>
          </m:e>
          <m:sub>
            <m:r>
              <w:ins w:id="7626" w:author="Στάθης Καπ" w:date="2023-03-12T20:32:00Z">
                <w:rPr>
                  <w:rFonts w:ascii="Cambria Math" w:hAnsi="Cambria Math"/>
                  <w:highlight w:val="yellow"/>
                  <w:lang w:val="el-GR"/>
                  <w:rPrChange w:id="7627" w:author="Στάθης Καπ" w:date="2023-03-13T03:27:00Z">
                    <w:rPr>
                      <w:rFonts w:ascii="Cambria Math" w:hAnsi="Cambria Math"/>
                      <w:lang w:val="el-GR"/>
                    </w:rPr>
                  </w:rPrChange>
                </w:rPr>
                <m:t>i</m:t>
              </w:ins>
            </m:r>
          </m:sub>
        </m:sSub>
        <m:r>
          <w:ins w:id="7628" w:author="Στάθης Καπ" w:date="2023-03-12T17:29:00Z">
            <w:rPr>
              <w:rFonts w:ascii="Cambria Math" w:hAnsi="Cambria Math"/>
              <w:highlight w:val="yellow"/>
              <w:lang w:val="el-GR"/>
              <w:rPrChange w:id="7629" w:author="Στάθης Καπ" w:date="2023-03-13T03:27:00Z">
                <w:rPr>
                  <w:rFonts w:ascii="Cambria Math" w:hAnsi="Cambria Math"/>
                  <w:lang w:val="el-GR"/>
                </w:rPr>
              </w:rPrChange>
            </w:rPr>
            <m:t>=</m:t>
          </w:ins>
        </m:r>
        <m:f>
          <m:fPr>
            <m:type m:val="lin"/>
            <m:ctrlPr>
              <w:ins w:id="7630" w:author="Στάθης Καπ" w:date="2023-03-12T17:30:00Z">
                <w:rPr>
                  <w:rFonts w:ascii="Cambria Math" w:hAnsi="Cambria Math"/>
                  <w:i/>
                  <w:highlight w:val="yellow"/>
                  <w:rPrChange w:id="7631" w:author="Στάθης Καπ" w:date="2023-03-13T03:27:00Z">
                    <w:rPr>
                      <w:rFonts w:ascii="Cambria Math" w:hAnsi="Cambria Math"/>
                      <w:i/>
                    </w:rPr>
                  </w:rPrChange>
                </w:rPr>
              </w:ins>
            </m:ctrlPr>
          </m:fPr>
          <m:num>
            <m:r>
              <w:ins w:id="7632" w:author="Στάθης Καπ" w:date="2023-03-12T17:30:00Z">
                <w:rPr>
                  <w:rFonts w:ascii="Cambria Math" w:hAnsi="Cambria Math"/>
                  <w:highlight w:val="yellow"/>
                  <w:rPrChange w:id="7633" w:author="Στάθης Καπ" w:date="2023-03-13T03:27:00Z">
                    <w:rPr>
                      <w:rFonts w:ascii="Cambria Math" w:hAnsi="Cambria Math"/>
                    </w:rPr>
                  </w:rPrChange>
                </w:rPr>
                <m:t>numOfVisit</m:t>
              </w:ins>
            </m:r>
            <m:sSub>
              <m:sSubPr>
                <m:ctrlPr>
                  <w:ins w:id="7634" w:author="Στάθης Καπ" w:date="2023-03-12T20:32:00Z">
                    <w:rPr>
                      <w:rFonts w:ascii="Cambria Math" w:hAnsi="Cambria Math"/>
                      <w:i/>
                      <w:highlight w:val="yellow"/>
                      <w:rPrChange w:id="7635" w:author="Στάθης Καπ" w:date="2023-03-13T03:27:00Z">
                        <w:rPr>
                          <w:rFonts w:ascii="Cambria Math" w:hAnsi="Cambria Math"/>
                          <w:i/>
                        </w:rPr>
                      </w:rPrChange>
                    </w:rPr>
                  </w:ins>
                </m:ctrlPr>
              </m:sSubPr>
              <m:e>
                <m:r>
                  <w:ins w:id="7636" w:author="Στάθης Καπ" w:date="2023-03-12T17:30:00Z">
                    <w:rPr>
                      <w:rFonts w:ascii="Cambria Math" w:hAnsi="Cambria Math"/>
                      <w:highlight w:val="yellow"/>
                      <w:rPrChange w:id="7637" w:author="Στάθης Καπ" w:date="2023-03-13T03:27:00Z">
                        <w:rPr>
                          <w:rFonts w:ascii="Cambria Math" w:hAnsi="Cambria Math"/>
                        </w:rPr>
                      </w:rPrChange>
                    </w:rPr>
                    <m:t>s</m:t>
                  </w:ins>
                </m:r>
              </m:e>
              <m:sub>
                <m:r>
                  <w:ins w:id="7638" w:author="Στάθης Καπ" w:date="2023-03-12T20:32:00Z">
                    <w:rPr>
                      <w:rFonts w:ascii="Cambria Math" w:hAnsi="Cambria Math"/>
                      <w:highlight w:val="yellow"/>
                      <w:rPrChange w:id="7639" w:author="Στάθης Καπ" w:date="2023-03-13T03:27:00Z">
                        <w:rPr>
                          <w:rFonts w:ascii="Cambria Math" w:hAnsi="Cambria Math"/>
                        </w:rPr>
                      </w:rPrChange>
                    </w:rPr>
                    <m:t>i</m:t>
                  </w:ins>
                </m:r>
              </m:sub>
            </m:sSub>
          </m:num>
          <m:den>
            <m:r>
              <w:ins w:id="7640" w:author="Στάθης Καπ" w:date="2023-03-12T17:30:00Z">
                <w:rPr>
                  <w:rFonts w:ascii="Cambria Math" w:hAnsi="Cambria Math"/>
                  <w:highlight w:val="yellow"/>
                  <w:rPrChange w:id="7641" w:author="Στάθης Καπ" w:date="2023-03-13T03:27:00Z">
                    <w:rPr>
                      <w:rFonts w:ascii="Cambria Math" w:hAnsi="Cambria Math"/>
                    </w:rPr>
                  </w:rPrChange>
                </w:rPr>
                <m:t>2*numOfWalks</m:t>
              </w:ins>
            </m:r>
          </m:den>
        </m:f>
      </m:oMath>
      <w:del w:id="7642" w:author="Στάθης Καπ" w:date="2023-03-12T17:28:00Z">
        <w:r w:rsidR="00F74684" w:rsidRPr="007E502F" w:rsidDel="00951651">
          <w:rPr>
            <w:highlight w:val="yellow"/>
            <w:lang w:val="el-GR"/>
            <w:rPrChange w:id="7643" w:author="Στάθης Καπ" w:date="2023-03-13T03:27:00Z">
              <w:rPr>
                <w:lang w:val="el-GR"/>
              </w:rPr>
            </w:rPrChange>
          </w:rPr>
          <w:br w:type="page"/>
        </w:r>
      </w:del>
    </w:p>
    <w:p w14:paraId="4BF48284" w14:textId="0AB8A04B" w:rsidR="00951651" w:rsidRDefault="0035104F">
      <w:pPr>
        <w:rPr>
          <w:lang w:val="el-GR"/>
        </w:rPr>
      </w:pPr>
      <w:ins w:id="7644" w:author="Στάθης Καπ" w:date="2023-03-12T18:05:00Z">
        <w:r w:rsidRPr="007E502F">
          <w:rPr>
            <w:highlight w:val="yellow"/>
            <w:lang w:val="el-GR"/>
            <w:rPrChange w:id="7645" w:author="Στάθης Καπ" w:date="2023-03-13T03:27:00Z">
              <w:rPr>
                <w:lang w:val="el-GR"/>
              </w:rPr>
            </w:rPrChange>
          </w:rPr>
          <w:lastRenderedPageBreak/>
          <w:t xml:space="preserve">Όπου </w:t>
        </w:r>
      </w:ins>
      <m:oMath>
        <m:r>
          <w:ins w:id="7646" w:author="Στάθης Καπ" w:date="2023-03-12T19:29:00Z">
            <w:rPr>
              <w:rFonts w:ascii="Cambria Math" w:hAnsi="Cambria Math"/>
              <w:highlight w:val="yellow"/>
              <w:lang w:val="el-GR"/>
              <w:rPrChange w:id="7647" w:author="Στάθης Καπ" w:date="2023-03-13T03:27:00Z">
                <w:rPr>
                  <w:rFonts w:ascii="Cambria Math" w:hAnsi="Cambria Math"/>
                  <w:lang w:val="el-GR"/>
                </w:rPr>
              </w:rPrChange>
            </w:rPr>
            <m:t>numOfVisit</m:t>
          </w:ins>
        </m:r>
        <m:sSub>
          <m:sSubPr>
            <m:ctrlPr>
              <w:ins w:id="7648" w:author="Στάθης Καπ" w:date="2023-03-12T19:29:00Z">
                <w:rPr>
                  <w:rFonts w:ascii="Cambria Math" w:hAnsi="Cambria Math"/>
                  <w:i/>
                  <w:highlight w:val="yellow"/>
                  <w:lang w:val="el-GR"/>
                  <w:rPrChange w:id="7649" w:author="Στάθης Καπ" w:date="2023-03-13T03:27:00Z">
                    <w:rPr>
                      <w:rFonts w:ascii="Cambria Math" w:hAnsi="Cambria Math"/>
                      <w:i/>
                      <w:lang w:val="el-GR"/>
                    </w:rPr>
                  </w:rPrChange>
                </w:rPr>
              </w:ins>
            </m:ctrlPr>
          </m:sSubPr>
          <m:e>
            <m:r>
              <w:ins w:id="7650" w:author="Στάθης Καπ" w:date="2023-03-12T19:29:00Z">
                <w:rPr>
                  <w:rFonts w:ascii="Cambria Math" w:hAnsi="Cambria Math"/>
                  <w:highlight w:val="yellow"/>
                  <w:lang w:val="el-GR"/>
                  <w:rPrChange w:id="7651" w:author="Στάθης Καπ" w:date="2023-03-13T03:27:00Z">
                    <w:rPr>
                      <w:rFonts w:ascii="Cambria Math" w:hAnsi="Cambria Math"/>
                      <w:lang w:val="el-GR"/>
                    </w:rPr>
                  </w:rPrChange>
                </w:rPr>
                <m:t>s</m:t>
              </w:ins>
            </m:r>
          </m:e>
          <m:sub>
            <m:r>
              <w:ins w:id="7652" w:author="Στάθης Καπ" w:date="2023-03-12T19:29:00Z">
                <w:rPr>
                  <w:rFonts w:ascii="Cambria Math" w:hAnsi="Cambria Math"/>
                  <w:highlight w:val="yellow"/>
                  <w:lang w:val="el-GR"/>
                  <w:rPrChange w:id="7653" w:author="Στάθης Καπ" w:date="2023-03-13T03:27:00Z">
                    <w:rPr>
                      <w:rFonts w:ascii="Cambria Math" w:hAnsi="Cambria Math"/>
                      <w:lang w:val="el-GR"/>
                    </w:rPr>
                  </w:rPrChange>
                </w:rPr>
                <m:t>i</m:t>
              </w:ins>
            </m:r>
          </m:sub>
        </m:sSub>
      </m:oMath>
      <w:ins w:id="7654" w:author="Στάθης Καπ" w:date="2023-03-12T18:05:00Z">
        <w:r w:rsidRPr="007E502F">
          <w:rPr>
            <w:highlight w:val="yellow"/>
            <w:lang w:val="el-GR"/>
            <w:rPrChange w:id="7655" w:author="Στάθης Καπ" w:date="2023-03-13T03:27:00Z">
              <w:rPr/>
            </w:rPrChange>
          </w:rPr>
          <w:t xml:space="preserve"> </w:t>
        </w:r>
      </w:ins>
      <w:ins w:id="7656" w:author="Στάθης Καπ" w:date="2023-03-12T19:13:00Z">
        <w:r w:rsidR="00B042F1" w:rsidRPr="007E502F">
          <w:rPr>
            <w:highlight w:val="yellow"/>
            <w:lang w:val="el-GR"/>
            <w:rPrChange w:id="7657" w:author="Στάθης Καπ" w:date="2023-03-13T03:27:00Z">
              <w:rPr>
                <w:lang w:val="el-GR"/>
              </w:rPr>
            </w:rPrChange>
          </w:rPr>
          <w:t>ο αριθμός των κόμβων</w:t>
        </w:r>
      </w:ins>
      <w:ins w:id="7658" w:author="Στάθης Καπ" w:date="2023-03-12T20:32:00Z">
        <w:r w:rsidR="005E59A2" w:rsidRPr="007E502F">
          <w:rPr>
            <w:highlight w:val="yellow"/>
            <w:lang w:val="el-GR"/>
            <w:rPrChange w:id="7659" w:author="Στάθης Καπ" w:date="2023-03-13T03:27:00Z">
              <w:rPr/>
            </w:rPrChange>
          </w:rPr>
          <w:t xml:space="preserve"> </w:t>
        </w:r>
      </w:ins>
      <w:ins w:id="7660" w:author="Στάθης Καπ" w:date="2023-03-12T19:13:00Z">
        <w:r w:rsidR="00B042F1" w:rsidRPr="007E502F">
          <w:rPr>
            <w:highlight w:val="yellow"/>
            <w:lang w:val="el-GR"/>
            <w:rPrChange w:id="7661" w:author="Στάθης Καπ" w:date="2023-03-13T03:27:00Z">
              <w:rPr>
                <w:lang w:val="el-GR"/>
              </w:rPr>
            </w:rPrChange>
          </w:rPr>
          <w:t xml:space="preserve">στις διαδρομές του υποδιαστήματος </w:t>
        </w:r>
      </w:ins>
      <m:oMath>
        <m:r>
          <w:ins w:id="7662" w:author="Στάθης Καπ" w:date="2023-03-13T03:16:00Z">
            <w:rPr>
              <w:rFonts w:ascii="Cambria Math" w:hAnsi="Cambria Math"/>
              <w:highlight w:val="yellow"/>
              <w:lang w:val="el-GR"/>
              <w:rPrChange w:id="7663" w:author="Στάθης Καπ" w:date="2023-03-13T03:27:00Z">
                <w:rPr>
                  <w:rFonts w:ascii="Cambria Math" w:hAnsi="Cambria Math"/>
                  <w:lang w:val="el-GR"/>
                </w:rPr>
              </w:rPrChange>
            </w:rPr>
            <m:t>i</m:t>
          </w:ins>
        </m:r>
      </m:oMath>
      <w:ins w:id="7664" w:author="Στάθης Καπ" w:date="2023-03-12T19:13:00Z">
        <w:r w:rsidR="00B042F1" w:rsidRPr="007E502F">
          <w:rPr>
            <w:rFonts w:eastAsiaTheme="minorEastAsia"/>
            <w:highlight w:val="yellow"/>
            <w:lang w:val="el-GR"/>
            <w:rPrChange w:id="7665" w:author="Στάθης Καπ" w:date="2023-03-13T03:27:00Z">
              <w:rPr>
                <w:rFonts w:eastAsiaTheme="minorEastAsia"/>
                <w:lang w:val="el-GR"/>
              </w:rPr>
            </w:rPrChange>
          </w:rPr>
          <w:t xml:space="preserve"> και </w:t>
        </w:r>
      </w:ins>
      <m:oMath>
        <m:r>
          <w:ins w:id="7666" w:author="Στάθης Καπ" w:date="2023-03-12T19:13:00Z">
            <w:rPr>
              <w:rFonts w:ascii="Cambria Math" w:eastAsiaTheme="minorEastAsia" w:hAnsi="Cambria Math"/>
              <w:highlight w:val="yellow"/>
              <w:lang w:val="el-GR"/>
              <w:rPrChange w:id="7667" w:author="Στάθης Καπ" w:date="2023-03-13T03:27:00Z">
                <w:rPr>
                  <w:rFonts w:ascii="Cambria Math" w:eastAsiaTheme="minorEastAsia" w:hAnsi="Cambria Math"/>
                  <w:lang w:val="el-GR"/>
                </w:rPr>
              </w:rPrChange>
            </w:rPr>
            <m:t>numOfWalks</m:t>
          </w:ins>
        </m:r>
      </m:oMath>
      <w:ins w:id="7668" w:author="Στάθης Καπ" w:date="2023-03-12T19:13:00Z">
        <w:r w:rsidR="00B042F1" w:rsidRPr="007E502F">
          <w:rPr>
            <w:rFonts w:eastAsiaTheme="minorEastAsia"/>
            <w:highlight w:val="yellow"/>
            <w:lang w:val="el-GR"/>
            <w:rPrChange w:id="7669" w:author="Στάθης Καπ" w:date="2023-03-13T03:27:00Z">
              <w:rPr>
                <w:rFonts w:eastAsiaTheme="minorEastAsia"/>
                <w:lang w:val="el-GR"/>
              </w:rPr>
            </w:rPrChange>
          </w:rPr>
          <w:t xml:space="preserve"> ο </w:t>
        </w:r>
      </w:ins>
      <w:ins w:id="7670" w:author="Στάθης Καπ" w:date="2023-03-12T19:28:00Z">
        <w:r w:rsidR="00AA580A" w:rsidRPr="007E502F">
          <w:rPr>
            <w:rFonts w:eastAsiaTheme="minorEastAsia"/>
            <w:highlight w:val="yellow"/>
            <w:lang w:val="el-GR"/>
            <w:rPrChange w:id="7671" w:author="Στάθης Καπ" w:date="2023-03-13T03:27:00Z">
              <w:rPr>
                <w:rFonts w:eastAsiaTheme="minorEastAsia"/>
                <w:lang w:val="el-GR"/>
              </w:rPr>
            </w:rPrChange>
          </w:rPr>
          <w:t>αριθμός</w:t>
        </w:r>
      </w:ins>
      <w:ins w:id="7672" w:author="Στάθης Καπ" w:date="2023-03-12T19:13:00Z">
        <w:r w:rsidR="00B042F1" w:rsidRPr="007E502F">
          <w:rPr>
            <w:rFonts w:eastAsiaTheme="minorEastAsia"/>
            <w:highlight w:val="yellow"/>
            <w:lang w:val="el-GR"/>
            <w:rPrChange w:id="7673" w:author="Στάθης Καπ" w:date="2023-03-13T03:27:00Z">
              <w:rPr>
                <w:rFonts w:eastAsiaTheme="minorEastAsia"/>
                <w:lang w:val="el-GR"/>
              </w:rPr>
            </w:rPrChange>
          </w:rPr>
          <w:t xml:space="preserve"> των </w:t>
        </w:r>
      </w:ins>
      <w:ins w:id="7674" w:author="Στάθης Καπ" w:date="2023-03-12T19:34:00Z">
        <w:r w:rsidR="004B20FE" w:rsidRPr="007E502F">
          <w:rPr>
            <w:rFonts w:eastAsiaTheme="minorEastAsia"/>
            <w:highlight w:val="yellow"/>
            <w:lang w:val="el-GR"/>
            <w:rPrChange w:id="7675" w:author="Στάθης Καπ" w:date="2023-03-13T03:27:00Z">
              <w:rPr>
                <w:rFonts w:eastAsiaTheme="minorEastAsia"/>
                <w:lang w:val="el-GR"/>
              </w:rPr>
            </w:rPrChange>
          </w:rPr>
          <w:t>διαδρομών.</w:t>
        </w:r>
      </w:ins>
      <w:ins w:id="7676" w:author="Στάθης Καπ" w:date="2023-03-12T17:28:00Z">
        <w:r w:rsidR="00951651">
          <w:rPr>
            <w:lang w:val="el-GR"/>
          </w:rPr>
          <w:br w:type="page"/>
        </w:r>
      </w:ins>
    </w:p>
    <w:p w14:paraId="472ADACD" w14:textId="6418C609" w:rsidR="00875A10" w:rsidRDefault="00F74684">
      <w:pPr>
        <w:pStyle w:val="Heading1"/>
        <w:rPr>
          <w:lang w:val="el-GR"/>
        </w:rPr>
        <w:pPrChange w:id="7677" w:author="Στάθης Καπ" w:date="2023-02-26T00:55:00Z">
          <w:pPr>
            <w:pStyle w:val="Heading1"/>
            <w:numPr>
              <w:numId w:val="4"/>
            </w:numPr>
            <w:ind w:left="720"/>
          </w:pPr>
        </w:pPrChange>
      </w:pPr>
      <w:bookmarkStart w:id="7678" w:name="_Toc129300387"/>
      <w:r>
        <w:rPr>
          <w:lang w:val="el-GR"/>
        </w:rPr>
        <w:lastRenderedPageBreak/>
        <w:t xml:space="preserve">Πειραματικά </w:t>
      </w:r>
      <w:r w:rsidRPr="00093B36">
        <w:rPr>
          <w:rPrChange w:id="7679" w:author="Στάθης Καπ" w:date="2023-02-26T00:55:00Z">
            <w:rPr>
              <w:lang w:val="el-GR"/>
            </w:rPr>
          </w:rPrChange>
        </w:rPr>
        <w:t>Αποτελέσματα</w:t>
      </w:r>
      <w:bookmarkEnd w:id="7678"/>
    </w:p>
    <w:tbl>
      <w:tblPr>
        <w:tblStyle w:val="TableGrid"/>
        <w:tblW w:w="5000" w:type="pct"/>
        <w:tblCellMar>
          <w:left w:w="0" w:type="dxa"/>
          <w:right w:w="0" w:type="dxa"/>
        </w:tblCellMar>
        <w:tblLook w:val="04A0" w:firstRow="1" w:lastRow="0" w:firstColumn="1" w:lastColumn="0" w:noHBand="0" w:noVBand="1"/>
        <w:tblPrChange w:id="7680" w:author="Στάθης Καπ" w:date="2023-02-27T02:00:00Z">
          <w:tblPr>
            <w:tblStyle w:val="TableGrid"/>
            <w:tblW w:w="0" w:type="auto"/>
            <w:tblLook w:val="04A0" w:firstRow="1" w:lastRow="0" w:firstColumn="1" w:lastColumn="0" w:noHBand="0" w:noVBand="1"/>
          </w:tblPr>
        </w:tblPrChange>
      </w:tblPr>
      <w:tblGrid>
        <w:gridCol w:w="947"/>
        <w:gridCol w:w="1012"/>
        <w:gridCol w:w="1010"/>
        <w:gridCol w:w="1130"/>
        <w:gridCol w:w="946"/>
        <w:gridCol w:w="946"/>
        <w:gridCol w:w="946"/>
        <w:gridCol w:w="946"/>
        <w:gridCol w:w="945"/>
        <w:tblGridChange w:id="7681">
          <w:tblGrid>
            <w:gridCol w:w="882"/>
            <w:gridCol w:w="882"/>
            <w:gridCol w:w="883"/>
            <w:gridCol w:w="883"/>
            <w:gridCol w:w="883"/>
            <w:gridCol w:w="883"/>
            <w:gridCol w:w="883"/>
            <w:gridCol w:w="883"/>
            <w:gridCol w:w="883"/>
          </w:tblGrid>
        </w:tblGridChange>
      </w:tblGrid>
      <w:tr w:rsidR="00FF66E2" w:rsidDel="001E2354" w14:paraId="1C37F245" w14:textId="0318152A" w:rsidTr="001E2354">
        <w:trPr>
          <w:del w:id="7682" w:author="Στάθης Καπ" w:date="2023-02-27T02:00:00Z"/>
        </w:trPr>
        <w:tc>
          <w:tcPr>
            <w:tcW w:w="536" w:type="pct"/>
            <w:tcPrChange w:id="7683" w:author="Στάθης Καπ" w:date="2023-02-27T02:00:00Z">
              <w:tcPr>
                <w:tcW w:w="882" w:type="dxa"/>
              </w:tcPr>
            </w:tcPrChange>
          </w:tcPr>
          <w:p w14:paraId="48B6F269" w14:textId="1A208966" w:rsidR="00FF66E2" w:rsidRPr="00FF66E2" w:rsidDel="001E2354" w:rsidRDefault="00FF66E2">
            <w:pPr>
              <w:jc w:val="center"/>
              <w:rPr>
                <w:del w:id="7684" w:author="Στάθης Καπ" w:date="2023-02-27T02:00:00Z"/>
                <w:sz w:val="20"/>
                <w:szCs w:val="20"/>
                <w:rPrChange w:id="7685" w:author="Στάθης Καπ" w:date="2023-02-26T07:43:00Z">
                  <w:rPr>
                    <w:del w:id="7686" w:author="Στάθης Καπ" w:date="2023-02-27T02:00:00Z"/>
                    <w:lang w:val="el-GR"/>
                  </w:rPr>
                </w:rPrChange>
              </w:rPr>
              <w:pPrChange w:id="7687" w:author="Στάθης Καπ" w:date="2023-02-26T07:43:00Z">
                <w:pPr/>
              </w:pPrChange>
            </w:pPr>
          </w:p>
        </w:tc>
        <w:tc>
          <w:tcPr>
            <w:tcW w:w="573" w:type="pct"/>
            <w:tcPrChange w:id="7688" w:author="Στάθης Καπ" w:date="2023-02-27T02:00:00Z">
              <w:tcPr>
                <w:tcW w:w="882" w:type="dxa"/>
              </w:tcPr>
            </w:tcPrChange>
          </w:tcPr>
          <w:p w14:paraId="2D7E94F7" w14:textId="5F18E566" w:rsidR="00FF66E2" w:rsidRPr="00FF66E2" w:rsidDel="001E2354" w:rsidRDefault="00FF66E2">
            <w:pPr>
              <w:jc w:val="center"/>
              <w:rPr>
                <w:del w:id="7689" w:author="Στάθης Καπ" w:date="2023-02-27T02:00:00Z"/>
                <w:sz w:val="20"/>
                <w:szCs w:val="20"/>
                <w:rPrChange w:id="7690" w:author="Στάθης Καπ" w:date="2023-02-26T07:43:00Z">
                  <w:rPr>
                    <w:del w:id="7691" w:author="Στάθης Καπ" w:date="2023-02-27T02:00:00Z"/>
                    <w:lang w:val="el-GR"/>
                  </w:rPr>
                </w:rPrChange>
              </w:rPr>
              <w:pPrChange w:id="7692" w:author="Στάθης Καπ" w:date="2023-02-26T07:43:00Z">
                <w:pPr/>
              </w:pPrChange>
            </w:pPr>
            <w:del w:id="7693" w:author="Στάθης Καπ" w:date="2023-02-27T02:00:00Z">
              <w:r w:rsidRPr="00FF66E2" w:rsidDel="001E2354">
                <w:rPr>
                  <w:sz w:val="20"/>
                  <w:szCs w:val="20"/>
                  <w:rPrChange w:id="7694" w:author="Στάθης Καπ" w:date="2023-02-26T07:43:00Z">
                    <w:rPr/>
                  </w:rPrChange>
                </w:rPr>
                <w:delText>M</w:delText>
              </w:r>
            </w:del>
          </w:p>
        </w:tc>
        <w:tc>
          <w:tcPr>
            <w:tcW w:w="572" w:type="pct"/>
            <w:tcPrChange w:id="7695" w:author="Στάθης Καπ" w:date="2023-02-27T02:00:00Z">
              <w:tcPr>
                <w:tcW w:w="883" w:type="dxa"/>
              </w:tcPr>
            </w:tcPrChange>
          </w:tcPr>
          <w:p w14:paraId="6C259401" w14:textId="0B29A62C" w:rsidR="00FF66E2" w:rsidRPr="00FF66E2" w:rsidDel="001E2354" w:rsidRDefault="00FF66E2">
            <w:pPr>
              <w:jc w:val="center"/>
              <w:rPr>
                <w:del w:id="7696" w:author="Στάθης Καπ" w:date="2023-02-27T02:00:00Z"/>
                <w:sz w:val="20"/>
                <w:szCs w:val="20"/>
                <w:rPrChange w:id="7697" w:author="Στάθης Καπ" w:date="2023-02-26T07:43:00Z">
                  <w:rPr>
                    <w:del w:id="7698" w:author="Στάθης Καπ" w:date="2023-02-27T02:00:00Z"/>
                    <w:lang w:val="el-GR"/>
                  </w:rPr>
                </w:rPrChange>
              </w:rPr>
              <w:pPrChange w:id="7699" w:author="Στάθης Καπ" w:date="2023-02-26T07:43:00Z">
                <w:pPr/>
              </w:pPrChange>
            </w:pPr>
            <w:del w:id="7700" w:author="Στάθης Καπ" w:date="2023-02-27T02:00:00Z">
              <w:r w:rsidRPr="00FF66E2" w:rsidDel="001E2354">
                <w:rPr>
                  <w:sz w:val="20"/>
                  <w:szCs w:val="20"/>
                  <w:rPrChange w:id="7701" w:author="Στάθης Καπ" w:date="2023-02-26T07:43:00Z">
                    <w:rPr/>
                  </w:rPrChange>
                </w:rPr>
                <w:delText>SD</w:delText>
              </w:r>
            </w:del>
          </w:p>
        </w:tc>
        <w:tc>
          <w:tcPr>
            <w:tcW w:w="640" w:type="pct"/>
            <w:tcPrChange w:id="7702" w:author="Στάθης Καπ" w:date="2023-02-27T02:00:00Z">
              <w:tcPr>
                <w:tcW w:w="883" w:type="dxa"/>
              </w:tcPr>
            </w:tcPrChange>
          </w:tcPr>
          <w:p w14:paraId="78ABE71E" w14:textId="2D783F0A" w:rsidR="00FF66E2" w:rsidRPr="00FF66E2" w:rsidDel="001E2354" w:rsidRDefault="00FF66E2">
            <w:pPr>
              <w:jc w:val="center"/>
              <w:rPr>
                <w:del w:id="7703" w:author="Στάθης Καπ" w:date="2023-02-27T02:00:00Z"/>
                <w:sz w:val="20"/>
                <w:szCs w:val="20"/>
                <w:rPrChange w:id="7704" w:author="Στάθης Καπ" w:date="2023-02-26T07:43:00Z">
                  <w:rPr>
                    <w:del w:id="7705" w:author="Στάθης Καπ" w:date="2023-02-27T02:00:00Z"/>
                    <w:lang w:val="el-GR"/>
                  </w:rPr>
                </w:rPrChange>
              </w:rPr>
              <w:pPrChange w:id="7706" w:author="Στάθης Καπ" w:date="2023-02-26T07:43:00Z">
                <w:pPr/>
              </w:pPrChange>
            </w:pPr>
            <w:del w:id="7707" w:author="Στάθης Καπ" w:date="2023-02-27T02:00:00Z">
              <w:r w:rsidRPr="00FF66E2" w:rsidDel="001E2354">
                <w:rPr>
                  <w:sz w:val="20"/>
                  <w:szCs w:val="20"/>
                  <w:rPrChange w:id="7708" w:author="Στάθης Καπ" w:date="2023-02-26T07:43:00Z">
                    <w:rPr/>
                  </w:rPrChange>
                </w:rPr>
                <w:delText>S</w:delText>
              </w:r>
            </w:del>
          </w:p>
        </w:tc>
        <w:tc>
          <w:tcPr>
            <w:tcW w:w="536" w:type="pct"/>
            <w:tcPrChange w:id="7709" w:author="Στάθης Καπ" w:date="2023-02-27T02:00:00Z">
              <w:tcPr>
                <w:tcW w:w="883" w:type="dxa"/>
              </w:tcPr>
            </w:tcPrChange>
          </w:tcPr>
          <w:p w14:paraId="75CE545E" w14:textId="076CEE31" w:rsidR="00FF66E2" w:rsidRPr="00FF66E2" w:rsidDel="001E2354" w:rsidRDefault="00FF66E2">
            <w:pPr>
              <w:jc w:val="center"/>
              <w:rPr>
                <w:del w:id="7710" w:author="Στάθης Καπ" w:date="2023-02-27T02:00:00Z"/>
                <w:sz w:val="20"/>
                <w:szCs w:val="20"/>
                <w:rPrChange w:id="7711" w:author="Στάθης Καπ" w:date="2023-02-26T07:43:00Z">
                  <w:rPr>
                    <w:del w:id="7712" w:author="Στάθης Καπ" w:date="2023-02-27T02:00:00Z"/>
                    <w:lang w:val="el-GR"/>
                  </w:rPr>
                </w:rPrChange>
              </w:rPr>
              <w:pPrChange w:id="7713" w:author="Στάθης Καπ" w:date="2023-02-26T07:43:00Z">
                <w:pPr/>
              </w:pPrChange>
            </w:pPr>
            <w:del w:id="7714" w:author="Στάθης Καπ" w:date="2023-02-27T02:00:00Z">
              <w:r w:rsidRPr="00FF66E2" w:rsidDel="001E2354">
                <w:rPr>
                  <w:sz w:val="20"/>
                  <w:szCs w:val="20"/>
                  <w:rPrChange w:id="7715" w:author="Στάθης Καπ" w:date="2023-02-26T07:43:00Z">
                    <w:rPr/>
                  </w:rPrChange>
                </w:rPr>
                <w:delText>K</w:delText>
              </w:r>
            </w:del>
          </w:p>
        </w:tc>
        <w:tc>
          <w:tcPr>
            <w:tcW w:w="536" w:type="pct"/>
            <w:tcPrChange w:id="7716" w:author="Στάθης Καπ" w:date="2023-02-27T02:00:00Z">
              <w:tcPr>
                <w:tcW w:w="883" w:type="dxa"/>
              </w:tcPr>
            </w:tcPrChange>
          </w:tcPr>
          <w:p w14:paraId="07879EB3" w14:textId="3B4FE8B6" w:rsidR="00FF66E2" w:rsidRPr="00FF66E2" w:rsidDel="001E2354" w:rsidRDefault="00FF66E2">
            <w:pPr>
              <w:jc w:val="center"/>
              <w:rPr>
                <w:del w:id="7717" w:author="Στάθης Καπ" w:date="2023-02-27T02:00:00Z"/>
                <w:sz w:val="20"/>
                <w:szCs w:val="20"/>
                <w:rPrChange w:id="7718" w:author="Στάθης Καπ" w:date="2023-02-26T07:43:00Z">
                  <w:rPr>
                    <w:del w:id="7719" w:author="Στάθης Καπ" w:date="2023-02-27T02:00:00Z"/>
                    <w:lang w:val="el-GR"/>
                  </w:rPr>
                </w:rPrChange>
              </w:rPr>
              <w:pPrChange w:id="7720" w:author="Στάθης Καπ" w:date="2023-02-26T07:43:00Z">
                <w:pPr/>
              </w:pPrChange>
            </w:pPr>
          </w:p>
        </w:tc>
        <w:tc>
          <w:tcPr>
            <w:tcW w:w="536" w:type="pct"/>
            <w:tcPrChange w:id="7721" w:author="Στάθης Καπ" w:date="2023-02-27T02:00:00Z">
              <w:tcPr>
                <w:tcW w:w="883" w:type="dxa"/>
              </w:tcPr>
            </w:tcPrChange>
          </w:tcPr>
          <w:p w14:paraId="78DFF8F0" w14:textId="125616DB" w:rsidR="00FF66E2" w:rsidRPr="00FF66E2" w:rsidDel="001E2354" w:rsidRDefault="00FF66E2">
            <w:pPr>
              <w:jc w:val="center"/>
              <w:rPr>
                <w:del w:id="7722" w:author="Στάθης Καπ" w:date="2023-02-27T02:00:00Z"/>
                <w:sz w:val="20"/>
                <w:szCs w:val="20"/>
                <w:rPrChange w:id="7723" w:author="Στάθης Καπ" w:date="2023-02-26T07:43:00Z">
                  <w:rPr>
                    <w:del w:id="7724" w:author="Στάθης Καπ" w:date="2023-02-27T02:00:00Z"/>
                    <w:lang w:val="el-GR"/>
                  </w:rPr>
                </w:rPrChange>
              </w:rPr>
              <w:pPrChange w:id="7725" w:author="Στάθης Καπ" w:date="2023-02-26T07:43:00Z">
                <w:pPr/>
              </w:pPrChange>
            </w:pPr>
          </w:p>
        </w:tc>
        <w:tc>
          <w:tcPr>
            <w:tcW w:w="536" w:type="pct"/>
            <w:tcPrChange w:id="7726" w:author="Στάθης Καπ" w:date="2023-02-27T02:00:00Z">
              <w:tcPr>
                <w:tcW w:w="883" w:type="dxa"/>
              </w:tcPr>
            </w:tcPrChange>
          </w:tcPr>
          <w:p w14:paraId="435E0D11" w14:textId="1B5B743C" w:rsidR="00FF66E2" w:rsidRPr="00FF66E2" w:rsidDel="001E2354" w:rsidRDefault="00FF66E2">
            <w:pPr>
              <w:jc w:val="center"/>
              <w:rPr>
                <w:del w:id="7727" w:author="Στάθης Καπ" w:date="2023-02-27T02:00:00Z"/>
                <w:sz w:val="20"/>
                <w:szCs w:val="20"/>
                <w:rPrChange w:id="7728" w:author="Στάθης Καπ" w:date="2023-02-26T07:43:00Z">
                  <w:rPr>
                    <w:del w:id="7729" w:author="Στάθης Καπ" w:date="2023-02-27T02:00:00Z"/>
                    <w:lang w:val="el-GR"/>
                  </w:rPr>
                </w:rPrChange>
              </w:rPr>
              <w:pPrChange w:id="7730" w:author="Στάθης Καπ" w:date="2023-02-26T07:43:00Z">
                <w:pPr/>
              </w:pPrChange>
            </w:pPr>
          </w:p>
        </w:tc>
        <w:tc>
          <w:tcPr>
            <w:tcW w:w="536" w:type="pct"/>
            <w:tcPrChange w:id="7731" w:author="Στάθης Καπ" w:date="2023-02-27T02:00:00Z">
              <w:tcPr>
                <w:tcW w:w="883" w:type="dxa"/>
              </w:tcPr>
            </w:tcPrChange>
          </w:tcPr>
          <w:p w14:paraId="0A282503" w14:textId="39260845" w:rsidR="00FF66E2" w:rsidRPr="00FF66E2" w:rsidDel="001E2354" w:rsidRDefault="00FF66E2">
            <w:pPr>
              <w:jc w:val="center"/>
              <w:rPr>
                <w:del w:id="7732" w:author="Στάθης Καπ" w:date="2023-02-27T02:00:00Z"/>
                <w:sz w:val="20"/>
                <w:szCs w:val="20"/>
                <w:rPrChange w:id="7733" w:author="Στάθης Καπ" w:date="2023-02-26T07:43:00Z">
                  <w:rPr>
                    <w:del w:id="7734" w:author="Στάθης Καπ" w:date="2023-02-27T02:00:00Z"/>
                    <w:lang w:val="el-GR"/>
                  </w:rPr>
                </w:rPrChange>
              </w:rPr>
              <w:pPrChange w:id="7735" w:author="Στάθης Καπ" w:date="2023-02-26T07:43:00Z">
                <w:pPr/>
              </w:pPrChange>
            </w:pPr>
          </w:p>
        </w:tc>
      </w:tr>
      <w:tr w:rsidR="00FF66E2" w:rsidDel="001E2354" w14:paraId="76C57781" w14:textId="49D02D7F" w:rsidTr="001E2354">
        <w:trPr>
          <w:del w:id="7736" w:author="Στάθης Καπ" w:date="2023-02-27T02:00:00Z"/>
        </w:trPr>
        <w:tc>
          <w:tcPr>
            <w:tcW w:w="536" w:type="pct"/>
            <w:tcPrChange w:id="7737" w:author="Στάθης Καπ" w:date="2023-02-27T02:00:00Z">
              <w:tcPr>
                <w:tcW w:w="882" w:type="dxa"/>
              </w:tcPr>
            </w:tcPrChange>
          </w:tcPr>
          <w:p w14:paraId="295606E7" w14:textId="217AB480" w:rsidR="00FF66E2" w:rsidRPr="00FF66E2" w:rsidDel="001E2354" w:rsidRDefault="00FF66E2">
            <w:pPr>
              <w:jc w:val="center"/>
              <w:rPr>
                <w:del w:id="7738" w:author="Στάθης Καπ" w:date="2023-02-27T02:00:00Z"/>
                <w:sz w:val="20"/>
                <w:szCs w:val="20"/>
                <w:rPrChange w:id="7739" w:author="Στάθης Καπ" w:date="2023-02-26T07:43:00Z">
                  <w:rPr>
                    <w:del w:id="7740" w:author="Στάθης Καπ" w:date="2023-02-27T02:00:00Z"/>
                    <w:lang w:val="el-GR"/>
                  </w:rPr>
                </w:rPrChange>
              </w:rPr>
              <w:pPrChange w:id="7741" w:author="Στάθης Καπ" w:date="2023-02-26T07:43:00Z">
                <w:pPr/>
              </w:pPrChange>
            </w:pPr>
            <w:del w:id="7742" w:author="Στάθης Καπ" w:date="2023-02-27T02:00:00Z">
              <w:r w:rsidRPr="00FF66E2" w:rsidDel="001E2354">
                <w:rPr>
                  <w:sz w:val="20"/>
                  <w:szCs w:val="20"/>
                  <w:rPrChange w:id="7743" w:author="Στάθης Καπ" w:date="2023-02-26T07:43:00Z">
                    <w:rPr/>
                  </w:rPrChange>
                </w:rPr>
                <w:delText>Pr01</w:delText>
              </w:r>
            </w:del>
          </w:p>
        </w:tc>
        <w:tc>
          <w:tcPr>
            <w:tcW w:w="573" w:type="pct"/>
            <w:tcPrChange w:id="7744" w:author="Στάθης Καπ" w:date="2023-02-27T02:00:00Z">
              <w:tcPr>
                <w:tcW w:w="882" w:type="dxa"/>
              </w:tcPr>
            </w:tcPrChange>
          </w:tcPr>
          <w:p w14:paraId="64538A7B" w14:textId="620E63F3" w:rsidR="00FF66E2" w:rsidRPr="00FF66E2" w:rsidDel="001E2354" w:rsidRDefault="00FF66E2">
            <w:pPr>
              <w:jc w:val="center"/>
              <w:rPr>
                <w:del w:id="7745" w:author="Στάθης Καπ" w:date="2023-02-27T02:00:00Z"/>
                <w:sz w:val="20"/>
                <w:szCs w:val="20"/>
                <w:lang w:val="el-GR"/>
                <w:rPrChange w:id="7746" w:author="Στάθης Καπ" w:date="2023-02-26T07:43:00Z">
                  <w:rPr>
                    <w:del w:id="7747" w:author="Στάθης Καπ" w:date="2023-02-27T02:00:00Z"/>
                    <w:lang w:val="el-GR"/>
                  </w:rPr>
                </w:rPrChange>
              </w:rPr>
              <w:pPrChange w:id="7748" w:author="Στάθης Καπ" w:date="2023-02-26T07:43:00Z">
                <w:pPr/>
              </w:pPrChange>
            </w:pPr>
          </w:p>
        </w:tc>
        <w:tc>
          <w:tcPr>
            <w:tcW w:w="572" w:type="pct"/>
            <w:tcPrChange w:id="7749" w:author="Στάθης Καπ" w:date="2023-02-27T02:00:00Z">
              <w:tcPr>
                <w:tcW w:w="883" w:type="dxa"/>
              </w:tcPr>
            </w:tcPrChange>
          </w:tcPr>
          <w:p w14:paraId="73F48438" w14:textId="48689D6E" w:rsidR="00FF66E2" w:rsidRPr="00FF66E2" w:rsidDel="001E2354" w:rsidRDefault="00FF66E2">
            <w:pPr>
              <w:jc w:val="center"/>
              <w:rPr>
                <w:del w:id="7750" w:author="Στάθης Καπ" w:date="2023-02-27T02:00:00Z"/>
                <w:sz w:val="20"/>
                <w:szCs w:val="20"/>
                <w:lang w:val="el-GR"/>
                <w:rPrChange w:id="7751" w:author="Στάθης Καπ" w:date="2023-02-26T07:43:00Z">
                  <w:rPr>
                    <w:del w:id="7752" w:author="Στάθης Καπ" w:date="2023-02-27T02:00:00Z"/>
                    <w:lang w:val="el-GR"/>
                  </w:rPr>
                </w:rPrChange>
              </w:rPr>
              <w:pPrChange w:id="7753" w:author="Στάθης Καπ" w:date="2023-02-26T07:43:00Z">
                <w:pPr/>
              </w:pPrChange>
            </w:pPr>
          </w:p>
        </w:tc>
        <w:tc>
          <w:tcPr>
            <w:tcW w:w="640" w:type="pct"/>
            <w:tcPrChange w:id="7754" w:author="Στάθης Καπ" w:date="2023-02-27T02:00:00Z">
              <w:tcPr>
                <w:tcW w:w="883" w:type="dxa"/>
              </w:tcPr>
            </w:tcPrChange>
          </w:tcPr>
          <w:p w14:paraId="06815BFF" w14:textId="0098BD9C" w:rsidR="00FF66E2" w:rsidRPr="00FF66E2" w:rsidDel="001E2354" w:rsidRDefault="00FF66E2">
            <w:pPr>
              <w:jc w:val="center"/>
              <w:rPr>
                <w:del w:id="7755" w:author="Στάθης Καπ" w:date="2023-02-27T02:00:00Z"/>
                <w:sz w:val="20"/>
                <w:szCs w:val="20"/>
                <w:lang w:val="el-GR"/>
                <w:rPrChange w:id="7756" w:author="Στάθης Καπ" w:date="2023-02-26T07:43:00Z">
                  <w:rPr>
                    <w:del w:id="7757" w:author="Στάθης Καπ" w:date="2023-02-27T02:00:00Z"/>
                    <w:lang w:val="el-GR"/>
                  </w:rPr>
                </w:rPrChange>
              </w:rPr>
              <w:pPrChange w:id="7758" w:author="Στάθης Καπ" w:date="2023-02-26T07:43:00Z">
                <w:pPr/>
              </w:pPrChange>
            </w:pPr>
          </w:p>
        </w:tc>
        <w:tc>
          <w:tcPr>
            <w:tcW w:w="536" w:type="pct"/>
            <w:tcPrChange w:id="7759" w:author="Στάθης Καπ" w:date="2023-02-27T02:00:00Z">
              <w:tcPr>
                <w:tcW w:w="883" w:type="dxa"/>
              </w:tcPr>
            </w:tcPrChange>
          </w:tcPr>
          <w:p w14:paraId="2BB2FEA9" w14:textId="0FB256F5" w:rsidR="00FF66E2" w:rsidRPr="00FF66E2" w:rsidDel="001E2354" w:rsidRDefault="00FF66E2">
            <w:pPr>
              <w:jc w:val="center"/>
              <w:rPr>
                <w:del w:id="7760" w:author="Στάθης Καπ" w:date="2023-02-27T02:00:00Z"/>
                <w:sz w:val="20"/>
                <w:szCs w:val="20"/>
                <w:lang w:val="el-GR"/>
                <w:rPrChange w:id="7761" w:author="Στάθης Καπ" w:date="2023-02-26T07:43:00Z">
                  <w:rPr>
                    <w:del w:id="7762" w:author="Στάθης Καπ" w:date="2023-02-27T02:00:00Z"/>
                    <w:lang w:val="el-GR"/>
                  </w:rPr>
                </w:rPrChange>
              </w:rPr>
              <w:pPrChange w:id="7763" w:author="Στάθης Καπ" w:date="2023-02-26T07:43:00Z">
                <w:pPr/>
              </w:pPrChange>
            </w:pPr>
          </w:p>
        </w:tc>
        <w:tc>
          <w:tcPr>
            <w:tcW w:w="536" w:type="pct"/>
            <w:tcPrChange w:id="7764" w:author="Στάθης Καπ" w:date="2023-02-27T02:00:00Z">
              <w:tcPr>
                <w:tcW w:w="883" w:type="dxa"/>
              </w:tcPr>
            </w:tcPrChange>
          </w:tcPr>
          <w:p w14:paraId="0CE055A4" w14:textId="7846C8DF" w:rsidR="00FF66E2" w:rsidRPr="00FF66E2" w:rsidDel="001E2354" w:rsidRDefault="00FF66E2">
            <w:pPr>
              <w:jc w:val="center"/>
              <w:rPr>
                <w:del w:id="7765" w:author="Στάθης Καπ" w:date="2023-02-27T02:00:00Z"/>
                <w:sz w:val="20"/>
                <w:szCs w:val="20"/>
                <w:lang w:val="el-GR"/>
                <w:rPrChange w:id="7766" w:author="Στάθης Καπ" w:date="2023-02-26T07:43:00Z">
                  <w:rPr>
                    <w:del w:id="7767" w:author="Στάθης Καπ" w:date="2023-02-27T02:00:00Z"/>
                    <w:lang w:val="el-GR"/>
                  </w:rPr>
                </w:rPrChange>
              </w:rPr>
              <w:pPrChange w:id="7768" w:author="Στάθης Καπ" w:date="2023-02-26T07:43:00Z">
                <w:pPr/>
              </w:pPrChange>
            </w:pPr>
          </w:p>
        </w:tc>
        <w:tc>
          <w:tcPr>
            <w:tcW w:w="536" w:type="pct"/>
            <w:tcPrChange w:id="7769" w:author="Στάθης Καπ" w:date="2023-02-27T02:00:00Z">
              <w:tcPr>
                <w:tcW w:w="883" w:type="dxa"/>
              </w:tcPr>
            </w:tcPrChange>
          </w:tcPr>
          <w:p w14:paraId="1542298E" w14:textId="44B65D44" w:rsidR="00FF66E2" w:rsidRPr="00FF66E2" w:rsidDel="001E2354" w:rsidRDefault="00FF66E2">
            <w:pPr>
              <w:jc w:val="center"/>
              <w:rPr>
                <w:del w:id="7770" w:author="Στάθης Καπ" w:date="2023-02-27T02:00:00Z"/>
                <w:sz w:val="20"/>
                <w:szCs w:val="20"/>
                <w:lang w:val="el-GR"/>
                <w:rPrChange w:id="7771" w:author="Στάθης Καπ" w:date="2023-02-26T07:43:00Z">
                  <w:rPr>
                    <w:del w:id="7772" w:author="Στάθης Καπ" w:date="2023-02-27T02:00:00Z"/>
                    <w:lang w:val="el-GR"/>
                  </w:rPr>
                </w:rPrChange>
              </w:rPr>
              <w:pPrChange w:id="7773" w:author="Στάθης Καπ" w:date="2023-02-26T07:43:00Z">
                <w:pPr/>
              </w:pPrChange>
            </w:pPr>
          </w:p>
        </w:tc>
        <w:tc>
          <w:tcPr>
            <w:tcW w:w="536" w:type="pct"/>
            <w:tcPrChange w:id="7774" w:author="Στάθης Καπ" w:date="2023-02-27T02:00:00Z">
              <w:tcPr>
                <w:tcW w:w="883" w:type="dxa"/>
              </w:tcPr>
            </w:tcPrChange>
          </w:tcPr>
          <w:p w14:paraId="2640F02C" w14:textId="57DFA124" w:rsidR="00FF66E2" w:rsidRPr="00FF66E2" w:rsidDel="001E2354" w:rsidRDefault="00FF66E2">
            <w:pPr>
              <w:jc w:val="center"/>
              <w:rPr>
                <w:del w:id="7775" w:author="Στάθης Καπ" w:date="2023-02-27T02:00:00Z"/>
                <w:sz w:val="20"/>
                <w:szCs w:val="20"/>
                <w:lang w:val="el-GR"/>
                <w:rPrChange w:id="7776" w:author="Στάθης Καπ" w:date="2023-02-26T07:43:00Z">
                  <w:rPr>
                    <w:del w:id="7777" w:author="Στάθης Καπ" w:date="2023-02-27T02:00:00Z"/>
                    <w:lang w:val="el-GR"/>
                  </w:rPr>
                </w:rPrChange>
              </w:rPr>
              <w:pPrChange w:id="7778" w:author="Στάθης Καπ" w:date="2023-02-26T07:43:00Z">
                <w:pPr/>
              </w:pPrChange>
            </w:pPr>
          </w:p>
        </w:tc>
        <w:tc>
          <w:tcPr>
            <w:tcW w:w="536" w:type="pct"/>
            <w:tcPrChange w:id="7779" w:author="Στάθης Καπ" w:date="2023-02-27T02:00:00Z">
              <w:tcPr>
                <w:tcW w:w="883" w:type="dxa"/>
              </w:tcPr>
            </w:tcPrChange>
          </w:tcPr>
          <w:p w14:paraId="244A9BAE" w14:textId="5D74182C" w:rsidR="00FF66E2" w:rsidRPr="00FF66E2" w:rsidDel="001E2354" w:rsidRDefault="00FF66E2">
            <w:pPr>
              <w:jc w:val="center"/>
              <w:rPr>
                <w:del w:id="7780" w:author="Στάθης Καπ" w:date="2023-02-27T02:00:00Z"/>
                <w:sz w:val="20"/>
                <w:szCs w:val="20"/>
                <w:lang w:val="el-GR"/>
                <w:rPrChange w:id="7781" w:author="Στάθης Καπ" w:date="2023-02-26T07:43:00Z">
                  <w:rPr>
                    <w:del w:id="7782" w:author="Στάθης Καπ" w:date="2023-02-27T02:00:00Z"/>
                    <w:lang w:val="el-GR"/>
                  </w:rPr>
                </w:rPrChange>
              </w:rPr>
              <w:pPrChange w:id="7783" w:author="Στάθης Καπ" w:date="2023-02-26T07:43:00Z">
                <w:pPr/>
              </w:pPrChange>
            </w:pPr>
          </w:p>
        </w:tc>
      </w:tr>
      <w:tr w:rsidR="00FF66E2" w:rsidDel="001E2354" w14:paraId="718DAB79" w14:textId="18BB2756" w:rsidTr="001E2354">
        <w:trPr>
          <w:del w:id="7784" w:author="Στάθης Καπ" w:date="2023-02-27T02:00:00Z"/>
        </w:trPr>
        <w:tc>
          <w:tcPr>
            <w:tcW w:w="536" w:type="pct"/>
            <w:tcPrChange w:id="7785" w:author="Στάθης Καπ" w:date="2023-02-27T02:00:00Z">
              <w:tcPr>
                <w:tcW w:w="882" w:type="dxa"/>
              </w:tcPr>
            </w:tcPrChange>
          </w:tcPr>
          <w:p w14:paraId="10868C19" w14:textId="680D6F2F" w:rsidR="00FF66E2" w:rsidRPr="00FF66E2" w:rsidDel="001E2354" w:rsidRDefault="00FF66E2">
            <w:pPr>
              <w:jc w:val="center"/>
              <w:rPr>
                <w:del w:id="7786" w:author="Στάθης Καπ" w:date="2023-02-27T02:00:00Z"/>
                <w:sz w:val="20"/>
                <w:szCs w:val="20"/>
                <w:rPrChange w:id="7787" w:author="Στάθης Καπ" w:date="2023-02-26T07:43:00Z">
                  <w:rPr>
                    <w:del w:id="7788" w:author="Στάθης Καπ" w:date="2023-02-27T02:00:00Z"/>
                    <w:lang w:val="el-GR"/>
                  </w:rPr>
                </w:rPrChange>
              </w:rPr>
              <w:pPrChange w:id="7789" w:author="Στάθης Καπ" w:date="2023-02-26T07:43:00Z">
                <w:pPr/>
              </w:pPrChange>
            </w:pPr>
            <w:del w:id="7790" w:author="Στάθης Καπ" w:date="2023-02-27T02:00:00Z">
              <w:r w:rsidRPr="00FF66E2" w:rsidDel="001E2354">
                <w:rPr>
                  <w:sz w:val="20"/>
                  <w:szCs w:val="20"/>
                  <w:rPrChange w:id="7791" w:author="Στάθης Καπ" w:date="2023-02-26T07:43:00Z">
                    <w:rPr/>
                  </w:rPrChange>
                </w:rPr>
                <w:delText>Pr02</w:delText>
              </w:r>
            </w:del>
          </w:p>
        </w:tc>
        <w:tc>
          <w:tcPr>
            <w:tcW w:w="573" w:type="pct"/>
            <w:tcPrChange w:id="7792" w:author="Στάθης Καπ" w:date="2023-02-27T02:00:00Z">
              <w:tcPr>
                <w:tcW w:w="882" w:type="dxa"/>
              </w:tcPr>
            </w:tcPrChange>
          </w:tcPr>
          <w:p w14:paraId="14B954DB" w14:textId="666F3EA8" w:rsidR="00FF66E2" w:rsidRPr="00FF66E2" w:rsidDel="001E2354" w:rsidRDefault="00FF66E2">
            <w:pPr>
              <w:jc w:val="center"/>
              <w:rPr>
                <w:del w:id="7793" w:author="Στάθης Καπ" w:date="2023-02-27T02:00:00Z"/>
                <w:sz w:val="20"/>
                <w:szCs w:val="20"/>
                <w:lang w:val="el-GR"/>
                <w:rPrChange w:id="7794" w:author="Στάθης Καπ" w:date="2023-02-26T07:43:00Z">
                  <w:rPr>
                    <w:del w:id="7795" w:author="Στάθης Καπ" w:date="2023-02-27T02:00:00Z"/>
                    <w:lang w:val="el-GR"/>
                  </w:rPr>
                </w:rPrChange>
              </w:rPr>
              <w:pPrChange w:id="7796" w:author="Στάθης Καπ" w:date="2023-02-26T07:43:00Z">
                <w:pPr/>
              </w:pPrChange>
            </w:pPr>
          </w:p>
        </w:tc>
        <w:tc>
          <w:tcPr>
            <w:tcW w:w="572" w:type="pct"/>
            <w:tcPrChange w:id="7797" w:author="Στάθης Καπ" w:date="2023-02-27T02:00:00Z">
              <w:tcPr>
                <w:tcW w:w="883" w:type="dxa"/>
              </w:tcPr>
            </w:tcPrChange>
          </w:tcPr>
          <w:p w14:paraId="24F90AC2" w14:textId="54C3920A" w:rsidR="00FF66E2" w:rsidRPr="00FF66E2" w:rsidDel="001E2354" w:rsidRDefault="00FF66E2">
            <w:pPr>
              <w:jc w:val="center"/>
              <w:rPr>
                <w:del w:id="7798" w:author="Στάθης Καπ" w:date="2023-02-27T02:00:00Z"/>
                <w:sz w:val="20"/>
                <w:szCs w:val="20"/>
                <w:lang w:val="el-GR"/>
                <w:rPrChange w:id="7799" w:author="Στάθης Καπ" w:date="2023-02-26T07:43:00Z">
                  <w:rPr>
                    <w:del w:id="7800" w:author="Στάθης Καπ" w:date="2023-02-27T02:00:00Z"/>
                    <w:lang w:val="el-GR"/>
                  </w:rPr>
                </w:rPrChange>
              </w:rPr>
              <w:pPrChange w:id="7801" w:author="Στάθης Καπ" w:date="2023-02-26T07:43:00Z">
                <w:pPr/>
              </w:pPrChange>
            </w:pPr>
          </w:p>
        </w:tc>
        <w:tc>
          <w:tcPr>
            <w:tcW w:w="640" w:type="pct"/>
            <w:tcPrChange w:id="7802" w:author="Στάθης Καπ" w:date="2023-02-27T02:00:00Z">
              <w:tcPr>
                <w:tcW w:w="883" w:type="dxa"/>
              </w:tcPr>
            </w:tcPrChange>
          </w:tcPr>
          <w:p w14:paraId="011E8CF9" w14:textId="6DC66FC2" w:rsidR="00FF66E2" w:rsidRPr="00FF66E2" w:rsidDel="001E2354" w:rsidRDefault="00FF66E2">
            <w:pPr>
              <w:jc w:val="center"/>
              <w:rPr>
                <w:del w:id="7803" w:author="Στάθης Καπ" w:date="2023-02-27T02:00:00Z"/>
                <w:sz w:val="20"/>
                <w:szCs w:val="20"/>
                <w:lang w:val="el-GR"/>
                <w:rPrChange w:id="7804" w:author="Στάθης Καπ" w:date="2023-02-26T07:43:00Z">
                  <w:rPr>
                    <w:del w:id="7805" w:author="Στάθης Καπ" w:date="2023-02-27T02:00:00Z"/>
                    <w:lang w:val="el-GR"/>
                  </w:rPr>
                </w:rPrChange>
              </w:rPr>
              <w:pPrChange w:id="7806" w:author="Στάθης Καπ" w:date="2023-02-26T07:43:00Z">
                <w:pPr/>
              </w:pPrChange>
            </w:pPr>
          </w:p>
        </w:tc>
        <w:tc>
          <w:tcPr>
            <w:tcW w:w="536" w:type="pct"/>
            <w:tcPrChange w:id="7807" w:author="Στάθης Καπ" w:date="2023-02-27T02:00:00Z">
              <w:tcPr>
                <w:tcW w:w="883" w:type="dxa"/>
              </w:tcPr>
            </w:tcPrChange>
          </w:tcPr>
          <w:p w14:paraId="0C12CD6E" w14:textId="70BA556B" w:rsidR="00FF66E2" w:rsidRPr="00FF66E2" w:rsidDel="001E2354" w:rsidRDefault="00FF66E2">
            <w:pPr>
              <w:jc w:val="center"/>
              <w:rPr>
                <w:del w:id="7808" w:author="Στάθης Καπ" w:date="2023-02-27T02:00:00Z"/>
                <w:sz w:val="20"/>
                <w:szCs w:val="20"/>
                <w:lang w:val="el-GR"/>
                <w:rPrChange w:id="7809" w:author="Στάθης Καπ" w:date="2023-02-26T07:43:00Z">
                  <w:rPr>
                    <w:del w:id="7810" w:author="Στάθης Καπ" w:date="2023-02-27T02:00:00Z"/>
                    <w:lang w:val="el-GR"/>
                  </w:rPr>
                </w:rPrChange>
              </w:rPr>
              <w:pPrChange w:id="7811" w:author="Στάθης Καπ" w:date="2023-02-26T07:43:00Z">
                <w:pPr/>
              </w:pPrChange>
            </w:pPr>
          </w:p>
        </w:tc>
        <w:tc>
          <w:tcPr>
            <w:tcW w:w="536" w:type="pct"/>
            <w:tcPrChange w:id="7812" w:author="Στάθης Καπ" w:date="2023-02-27T02:00:00Z">
              <w:tcPr>
                <w:tcW w:w="883" w:type="dxa"/>
              </w:tcPr>
            </w:tcPrChange>
          </w:tcPr>
          <w:p w14:paraId="485FA571" w14:textId="376BD219" w:rsidR="00FF66E2" w:rsidRPr="00FF66E2" w:rsidDel="001E2354" w:rsidRDefault="00FF66E2">
            <w:pPr>
              <w:jc w:val="center"/>
              <w:rPr>
                <w:del w:id="7813" w:author="Στάθης Καπ" w:date="2023-02-27T02:00:00Z"/>
                <w:sz w:val="20"/>
                <w:szCs w:val="20"/>
                <w:lang w:val="el-GR"/>
                <w:rPrChange w:id="7814" w:author="Στάθης Καπ" w:date="2023-02-26T07:43:00Z">
                  <w:rPr>
                    <w:del w:id="7815" w:author="Στάθης Καπ" w:date="2023-02-27T02:00:00Z"/>
                    <w:lang w:val="el-GR"/>
                  </w:rPr>
                </w:rPrChange>
              </w:rPr>
              <w:pPrChange w:id="7816" w:author="Στάθης Καπ" w:date="2023-02-26T07:43:00Z">
                <w:pPr/>
              </w:pPrChange>
            </w:pPr>
          </w:p>
        </w:tc>
        <w:tc>
          <w:tcPr>
            <w:tcW w:w="536" w:type="pct"/>
            <w:tcPrChange w:id="7817" w:author="Στάθης Καπ" w:date="2023-02-27T02:00:00Z">
              <w:tcPr>
                <w:tcW w:w="883" w:type="dxa"/>
              </w:tcPr>
            </w:tcPrChange>
          </w:tcPr>
          <w:p w14:paraId="185AB309" w14:textId="3E67D609" w:rsidR="00FF66E2" w:rsidRPr="00FF66E2" w:rsidDel="001E2354" w:rsidRDefault="00FF66E2">
            <w:pPr>
              <w:jc w:val="center"/>
              <w:rPr>
                <w:del w:id="7818" w:author="Στάθης Καπ" w:date="2023-02-27T02:00:00Z"/>
                <w:sz w:val="20"/>
                <w:szCs w:val="20"/>
                <w:lang w:val="el-GR"/>
                <w:rPrChange w:id="7819" w:author="Στάθης Καπ" w:date="2023-02-26T07:43:00Z">
                  <w:rPr>
                    <w:del w:id="7820" w:author="Στάθης Καπ" w:date="2023-02-27T02:00:00Z"/>
                    <w:lang w:val="el-GR"/>
                  </w:rPr>
                </w:rPrChange>
              </w:rPr>
              <w:pPrChange w:id="7821" w:author="Στάθης Καπ" w:date="2023-02-26T07:43:00Z">
                <w:pPr/>
              </w:pPrChange>
            </w:pPr>
          </w:p>
        </w:tc>
        <w:tc>
          <w:tcPr>
            <w:tcW w:w="536" w:type="pct"/>
            <w:tcPrChange w:id="7822" w:author="Στάθης Καπ" w:date="2023-02-27T02:00:00Z">
              <w:tcPr>
                <w:tcW w:w="883" w:type="dxa"/>
              </w:tcPr>
            </w:tcPrChange>
          </w:tcPr>
          <w:p w14:paraId="6A932D4B" w14:textId="308ADFA7" w:rsidR="00FF66E2" w:rsidRPr="00FF66E2" w:rsidDel="001E2354" w:rsidRDefault="00FF66E2">
            <w:pPr>
              <w:jc w:val="center"/>
              <w:rPr>
                <w:del w:id="7823" w:author="Στάθης Καπ" w:date="2023-02-27T02:00:00Z"/>
                <w:sz w:val="20"/>
                <w:szCs w:val="20"/>
                <w:lang w:val="el-GR"/>
                <w:rPrChange w:id="7824" w:author="Στάθης Καπ" w:date="2023-02-26T07:43:00Z">
                  <w:rPr>
                    <w:del w:id="7825" w:author="Στάθης Καπ" w:date="2023-02-27T02:00:00Z"/>
                    <w:lang w:val="el-GR"/>
                  </w:rPr>
                </w:rPrChange>
              </w:rPr>
              <w:pPrChange w:id="7826" w:author="Στάθης Καπ" w:date="2023-02-26T07:43:00Z">
                <w:pPr/>
              </w:pPrChange>
            </w:pPr>
          </w:p>
        </w:tc>
        <w:tc>
          <w:tcPr>
            <w:tcW w:w="536" w:type="pct"/>
            <w:tcPrChange w:id="7827" w:author="Στάθης Καπ" w:date="2023-02-27T02:00:00Z">
              <w:tcPr>
                <w:tcW w:w="883" w:type="dxa"/>
              </w:tcPr>
            </w:tcPrChange>
          </w:tcPr>
          <w:p w14:paraId="2B3D8BF6" w14:textId="5AB2CEFA" w:rsidR="00FF66E2" w:rsidRPr="00FF66E2" w:rsidDel="001E2354" w:rsidRDefault="00FF66E2">
            <w:pPr>
              <w:jc w:val="center"/>
              <w:rPr>
                <w:del w:id="7828" w:author="Στάθης Καπ" w:date="2023-02-27T02:00:00Z"/>
                <w:sz w:val="20"/>
                <w:szCs w:val="20"/>
                <w:lang w:val="el-GR"/>
                <w:rPrChange w:id="7829" w:author="Στάθης Καπ" w:date="2023-02-26T07:43:00Z">
                  <w:rPr>
                    <w:del w:id="7830" w:author="Στάθης Καπ" w:date="2023-02-27T02:00:00Z"/>
                    <w:lang w:val="el-GR"/>
                  </w:rPr>
                </w:rPrChange>
              </w:rPr>
              <w:pPrChange w:id="7831" w:author="Στάθης Καπ" w:date="2023-02-26T07:43:00Z">
                <w:pPr/>
              </w:pPrChange>
            </w:pPr>
          </w:p>
        </w:tc>
      </w:tr>
      <w:tr w:rsidR="00FF66E2" w:rsidDel="001E2354" w14:paraId="5A02740D" w14:textId="056BEDB7" w:rsidTr="001E2354">
        <w:trPr>
          <w:del w:id="7832" w:author="Στάθης Καπ" w:date="2023-02-27T02:00:00Z"/>
        </w:trPr>
        <w:tc>
          <w:tcPr>
            <w:tcW w:w="536" w:type="pct"/>
            <w:tcPrChange w:id="7833" w:author="Στάθης Καπ" w:date="2023-02-27T02:00:00Z">
              <w:tcPr>
                <w:tcW w:w="882" w:type="dxa"/>
              </w:tcPr>
            </w:tcPrChange>
          </w:tcPr>
          <w:p w14:paraId="62F82788" w14:textId="71E16594" w:rsidR="00FF66E2" w:rsidRPr="00FF66E2" w:rsidDel="001E2354" w:rsidRDefault="00FF66E2">
            <w:pPr>
              <w:jc w:val="center"/>
              <w:rPr>
                <w:del w:id="7834" w:author="Στάθης Καπ" w:date="2023-02-27T02:00:00Z"/>
                <w:sz w:val="20"/>
                <w:szCs w:val="20"/>
                <w:rPrChange w:id="7835" w:author="Στάθης Καπ" w:date="2023-02-26T07:43:00Z">
                  <w:rPr>
                    <w:del w:id="7836" w:author="Στάθης Καπ" w:date="2023-02-27T02:00:00Z"/>
                    <w:lang w:val="el-GR"/>
                  </w:rPr>
                </w:rPrChange>
              </w:rPr>
              <w:pPrChange w:id="7837" w:author="Στάθης Καπ" w:date="2023-02-26T07:43:00Z">
                <w:pPr/>
              </w:pPrChange>
            </w:pPr>
            <w:del w:id="7838" w:author="Στάθης Καπ" w:date="2023-02-27T02:00:00Z">
              <w:r w:rsidRPr="00FF66E2" w:rsidDel="001E2354">
                <w:rPr>
                  <w:sz w:val="20"/>
                  <w:szCs w:val="20"/>
                  <w:rPrChange w:id="7839" w:author="Στάθης Καπ" w:date="2023-02-26T07:43:00Z">
                    <w:rPr/>
                  </w:rPrChange>
                </w:rPr>
                <w:delText>Pr03</w:delText>
              </w:r>
            </w:del>
          </w:p>
        </w:tc>
        <w:tc>
          <w:tcPr>
            <w:tcW w:w="573" w:type="pct"/>
            <w:tcPrChange w:id="7840" w:author="Στάθης Καπ" w:date="2023-02-27T02:00:00Z">
              <w:tcPr>
                <w:tcW w:w="882" w:type="dxa"/>
              </w:tcPr>
            </w:tcPrChange>
          </w:tcPr>
          <w:p w14:paraId="65117FDE" w14:textId="6F02D6B9" w:rsidR="00FF66E2" w:rsidRPr="00FF66E2" w:rsidDel="001E2354" w:rsidRDefault="00FF66E2">
            <w:pPr>
              <w:jc w:val="center"/>
              <w:rPr>
                <w:del w:id="7841" w:author="Στάθης Καπ" w:date="2023-02-27T02:00:00Z"/>
                <w:sz w:val="20"/>
                <w:szCs w:val="20"/>
                <w:lang w:val="el-GR"/>
                <w:rPrChange w:id="7842" w:author="Στάθης Καπ" w:date="2023-02-26T07:43:00Z">
                  <w:rPr>
                    <w:del w:id="7843" w:author="Στάθης Καπ" w:date="2023-02-27T02:00:00Z"/>
                    <w:lang w:val="el-GR"/>
                  </w:rPr>
                </w:rPrChange>
              </w:rPr>
              <w:pPrChange w:id="7844" w:author="Στάθης Καπ" w:date="2023-02-26T07:43:00Z">
                <w:pPr/>
              </w:pPrChange>
            </w:pPr>
          </w:p>
        </w:tc>
        <w:tc>
          <w:tcPr>
            <w:tcW w:w="572" w:type="pct"/>
            <w:tcPrChange w:id="7845" w:author="Στάθης Καπ" w:date="2023-02-27T02:00:00Z">
              <w:tcPr>
                <w:tcW w:w="883" w:type="dxa"/>
              </w:tcPr>
            </w:tcPrChange>
          </w:tcPr>
          <w:p w14:paraId="6B636454" w14:textId="5AF47011" w:rsidR="00FF66E2" w:rsidRPr="00FF66E2" w:rsidDel="001E2354" w:rsidRDefault="00FF66E2">
            <w:pPr>
              <w:jc w:val="center"/>
              <w:rPr>
                <w:del w:id="7846" w:author="Στάθης Καπ" w:date="2023-02-27T02:00:00Z"/>
                <w:sz w:val="20"/>
                <w:szCs w:val="20"/>
                <w:lang w:val="el-GR"/>
                <w:rPrChange w:id="7847" w:author="Στάθης Καπ" w:date="2023-02-26T07:43:00Z">
                  <w:rPr>
                    <w:del w:id="7848" w:author="Στάθης Καπ" w:date="2023-02-27T02:00:00Z"/>
                    <w:lang w:val="el-GR"/>
                  </w:rPr>
                </w:rPrChange>
              </w:rPr>
              <w:pPrChange w:id="7849" w:author="Στάθης Καπ" w:date="2023-02-26T07:43:00Z">
                <w:pPr/>
              </w:pPrChange>
            </w:pPr>
          </w:p>
        </w:tc>
        <w:tc>
          <w:tcPr>
            <w:tcW w:w="640" w:type="pct"/>
            <w:tcPrChange w:id="7850" w:author="Στάθης Καπ" w:date="2023-02-27T02:00:00Z">
              <w:tcPr>
                <w:tcW w:w="883" w:type="dxa"/>
              </w:tcPr>
            </w:tcPrChange>
          </w:tcPr>
          <w:p w14:paraId="5F0CCDF2" w14:textId="6E7C1590" w:rsidR="00FF66E2" w:rsidRPr="00FF66E2" w:rsidDel="001E2354" w:rsidRDefault="00FF66E2">
            <w:pPr>
              <w:jc w:val="center"/>
              <w:rPr>
                <w:del w:id="7851" w:author="Στάθης Καπ" w:date="2023-02-27T02:00:00Z"/>
                <w:sz w:val="20"/>
                <w:szCs w:val="20"/>
                <w:lang w:val="el-GR"/>
                <w:rPrChange w:id="7852" w:author="Στάθης Καπ" w:date="2023-02-26T07:43:00Z">
                  <w:rPr>
                    <w:del w:id="7853" w:author="Στάθης Καπ" w:date="2023-02-27T02:00:00Z"/>
                    <w:lang w:val="el-GR"/>
                  </w:rPr>
                </w:rPrChange>
              </w:rPr>
              <w:pPrChange w:id="7854" w:author="Στάθης Καπ" w:date="2023-02-26T07:43:00Z">
                <w:pPr/>
              </w:pPrChange>
            </w:pPr>
          </w:p>
        </w:tc>
        <w:tc>
          <w:tcPr>
            <w:tcW w:w="536" w:type="pct"/>
            <w:tcPrChange w:id="7855" w:author="Στάθης Καπ" w:date="2023-02-27T02:00:00Z">
              <w:tcPr>
                <w:tcW w:w="883" w:type="dxa"/>
              </w:tcPr>
            </w:tcPrChange>
          </w:tcPr>
          <w:p w14:paraId="09459841" w14:textId="295429E7" w:rsidR="00FF66E2" w:rsidRPr="00FF66E2" w:rsidDel="001E2354" w:rsidRDefault="00FF66E2">
            <w:pPr>
              <w:jc w:val="center"/>
              <w:rPr>
                <w:del w:id="7856" w:author="Στάθης Καπ" w:date="2023-02-27T02:00:00Z"/>
                <w:sz w:val="20"/>
                <w:szCs w:val="20"/>
                <w:lang w:val="el-GR"/>
                <w:rPrChange w:id="7857" w:author="Στάθης Καπ" w:date="2023-02-26T07:43:00Z">
                  <w:rPr>
                    <w:del w:id="7858" w:author="Στάθης Καπ" w:date="2023-02-27T02:00:00Z"/>
                    <w:lang w:val="el-GR"/>
                  </w:rPr>
                </w:rPrChange>
              </w:rPr>
              <w:pPrChange w:id="7859" w:author="Στάθης Καπ" w:date="2023-02-26T07:43:00Z">
                <w:pPr/>
              </w:pPrChange>
            </w:pPr>
          </w:p>
        </w:tc>
        <w:tc>
          <w:tcPr>
            <w:tcW w:w="536" w:type="pct"/>
            <w:tcPrChange w:id="7860" w:author="Στάθης Καπ" w:date="2023-02-27T02:00:00Z">
              <w:tcPr>
                <w:tcW w:w="883" w:type="dxa"/>
              </w:tcPr>
            </w:tcPrChange>
          </w:tcPr>
          <w:p w14:paraId="4DEEB933" w14:textId="1CD84EAC" w:rsidR="00FF66E2" w:rsidRPr="00FF66E2" w:rsidDel="001E2354" w:rsidRDefault="00FF66E2">
            <w:pPr>
              <w:jc w:val="center"/>
              <w:rPr>
                <w:del w:id="7861" w:author="Στάθης Καπ" w:date="2023-02-27T02:00:00Z"/>
                <w:sz w:val="20"/>
                <w:szCs w:val="20"/>
                <w:lang w:val="el-GR"/>
                <w:rPrChange w:id="7862" w:author="Στάθης Καπ" w:date="2023-02-26T07:43:00Z">
                  <w:rPr>
                    <w:del w:id="7863" w:author="Στάθης Καπ" w:date="2023-02-27T02:00:00Z"/>
                    <w:lang w:val="el-GR"/>
                  </w:rPr>
                </w:rPrChange>
              </w:rPr>
              <w:pPrChange w:id="7864" w:author="Στάθης Καπ" w:date="2023-02-26T07:43:00Z">
                <w:pPr/>
              </w:pPrChange>
            </w:pPr>
          </w:p>
        </w:tc>
        <w:tc>
          <w:tcPr>
            <w:tcW w:w="536" w:type="pct"/>
            <w:tcPrChange w:id="7865" w:author="Στάθης Καπ" w:date="2023-02-27T02:00:00Z">
              <w:tcPr>
                <w:tcW w:w="883" w:type="dxa"/>
              </w:tcPr>
            </w:tcPrChange>
          </w:tcPr>
          <w:p w14:paraId="5A43AD39" w14:textId="314EE876" w:rsidR="00FF66E2" w:rsidRPr="00FF66E2" w:rsidDel="001E2354" w:rsidRDefault="00FF66E2">
            <w:pPr>
              <w:jc w:val="center"/>
              <w:rPr>
                <w:del w:id="7866" w:author="Στάθης Καπ" w:date="2023-02-27T02:00:00Z"/>
                <w:sz w:val="20"/>
                <w:szCs w:val="20"/>
                <w:lang w:val="el-GR"/>
                <w:rPrChange w:id="7867" w:author="Στάθης Καπ" w:date="2023-02-26T07:43:00Z">
                  <w:rPr>
                    <w:del w:id="7868" w:author="Στάθης Καπ" w:date="2023-02-27T02:00:00Z"/>
                    <w:lang w:val="el-GR"/>
                  </w:rPr>
                </w:rPrChange>
              </w:rPr>
              <w:pPrChange w:id="7869" w:author="Στάθης Καπ" w:date="2023-02-26T07:43:00Z">
                <w:pPr/>
              </w:pPrChange>
            </w:pPr>
          </w:p>
        </w:tc>
        <w:tc>
          <w:tcPr>
            <w:tcW w:w="536" w:type="pct"/>
            <w:tcPrChange w:id="7870" w:author="Στάθης Καπ" w:date="2023-02-27T02:00:00Z">
              <w:tcPr>
                <w:tcW w:w="883" w:type="dxa"/>
              </w:tcPr>
            </w:tcPrChange>
          </w:tcPr>
          <w:p w14:paraId="7159396C" w14:textId="3B38D7C0" w:rsidR="00FF66E2" w:rsidRPr="00FF66E2" w:rsidDel="001E2354" w:rsidRDefault="00FF66E2">
            <w:pPr>
              <w:jc w:val="center"/>
              <w:rPr>
                <w:del w:id="7871" w:author="Στάθης Καπ" w:date="2023-02-27T02:00:00Z"/>
                <w:sz w:val="20"/>
                <w:szCs w:val="20"/>
                <w:lang w:val="el-GR"/>
                <w:rPrChange w:id="7872" w:author="Στάθης Καπ" w:date="2023-02-26T07:43:00Z">
                  <w:rPr>
                    <w:del w:id="7873" w:author="Στάθης Καπ" w:date="2023-02-27T02:00:00Z"/>
                    <w:lang w:val="el-GR"/>
                  </w:rPr>
                </w:rPrChange>
              </w:rPr>
              <w:pPrChange w:id="7874" w:author="Στάθης Καπ" w:date="2023-02-26T07:43:00Z">
                <w:pPr/>
              </w:pPrChange>
            </w:pPr>
          </w:p>
        </w:tc>
        <w:tc>
          <w:tcPr>
            <w:tcW w:w="536" w:type="pct"/>
            <w:tcPrChange w:id="7875" w:author="Στάθης Καπ" w:date="2023-02-27T02:00:00Z">
              <w:tcPr>
                <w:tcW w:w="883" w:type="dxa"/>
              </w:tcPr>
            </w:tcPrChange>
          </w:tcPr>
          <w:p w14:paraId="06FCDCA6" w14:textId="0EB9B546" w:rsidR="00FF66E2" w:rsidRPr="00FF66E2" w:rsidDel="001E2354" w:rsidRDefault="00FF66E2">
            <w:pPr>
              <w:jc w:val="center"/>
              <w:rPr>
                <w:del w:id="7876" w:author="Στάθης Καπ" w:date="2023-02-27T02:00:00Z"/>
                <w:sz w:val="20"/>
                <w:szCs w:val="20"/>
                <w:lang w:val="el-GR"/>
                <w:rPrChange w:id="7877" w:author="Στάθης Καπ" w:date="2023-02-26T07:43:00Z">
                  <w:rPr>
                    <w:del w:id="7878" w:author="Στάθης Καπ" w:date="2023-02-27T02:00:00Z"/>
                    <w:lang w:val="el-GR"/>
                  </w:rPr>
                </w:rPrChange>
              </w:rPr>
              <w:pPrChange w:id="7879" w:author="Στάθης Καπ" w:date="2023-02-26T07:43:00Z">
                <w:pPr/>
              </w:pPrChange>
            </w:pPr>
          </w:p>
        </w:tc>
      </w:tr>
      <w:tr w:rsidR="00FF66E2" w:rsidDel="001E2354" w14:paraId="1E10DDB5" w14:textId="402226C2" w:rsidTr="001E2354">
        <w:trPr>
          <w:del w:id="7880" w:author="Στάθης Καπ" w:date="2023-02-27T02:00:00Z"/>
        </w:trPr>
        <w:tc>
          <w:tcPr>
            <w:tcW w:w="536" w:type="pct"/>
            <w:tcPrChange w:id="7881" w:author="Στάθης Καπ" w:date="2023-02-27T02:00:00Z">
              <w:tcPr>
                <w:tcW w:w="882" w:type="dxa"/>
              </w:tcPr>
            </w:tcPrChange>
          </w:tcPr>
          <w:p w14:paraId="2B2B0698" w14:textId="2DDE9A28" w:rsidR="00FF66E2" w:rsidRPr="00FF66E2" w:rsidDel="001E2354" w:rsidRDefault="00FF66E2">
            <w:pPr>
              <w:jc w:val="center"/>
              <w:rPr>
                <w:del w:id="7882" w:author="Στάθης Καπ" w:date="2023-02-27T02:00:00Z"/>
                <w:sz w:val="20"/>
                <w:szCs w:val="20"/>
                <w:rPrChange w:id="7883" w:author="Στάθης Καπ" w:date="2023-02-26T07:43:00Z">
                  <w:rPr>
                    <w:del w:id="7884" w:author="Στάθης Καπ" w:date="2023-02-27T02:00:00Z"/>
                    <w:lang w:val="el-GR"/>
                  </w:rPr>
                </w:rPrChange>
              </w:rPr>
              <w:pPrChange w:id="7885" w:author="Στάθης Καπ" w:date="2023-02-26T07:43:00Z">
                <w:pPr/>
              </w:pPrChange>
            </w:pPr>
            <w:del w:id="7886" w:author="Στάθης Καπ" w:date="2023-02-26T07:46:00Z">
              <w:r w:rsidRPr="00FF66E2" w:rsidDel="00FF66E2">
                <w:rPr>
                  <w:sz w:val="20"/>
                  <w:szCs w:val="20"/>
                  <w:rPrChange w:id="7887" w:author="Στάθης Καπ" w:date="2023-02-26T07:43:00Z">
                    <w:rPr/>
                  </w:rPrChange>
                </w:rPr>
                <w:delText>Pr04</w:delText>
              </w:r>
            </w:del>
          </w:p>
        </w:tc>
        <w:tc>
          <w:tcPr>
            <w:tcW w:w="573" w:type="pct"/>
            <w:tcPrChange w:id="7888" w:author="Στάθης Καπ" w:date="2023-02-27T02:00:00Z">
              <w:tcPr>
                <w:tcW w:w="882" w:type="dxa"/>
              </w:tcPr>
            </w:tcPrChange>
          </w:tcPr>
          <w:p w14:paraId="2CA8AFF7" w14:textId="799A0870" w:rsidR="00FF66E2" w:rsidRPr="00FF66E2" w:rsidDel="001E2354" w:rsidRDefault="00FF66E2">
            <w:pPr>
              <w:jc w:val="center"/>
              <w:rPr>
                <w:del w:id="7889" w:author="Στάθης Καπ" w:date="2023-02-27T02:00:00Z"/>
                <w:sz w:val="20"/>
                <w:szCs w:val="20"/>
                <w:lang w:val="el-GR"/>
                <w:rPrChange w:id="7890" w:author="Στάθης Καπ" w:date="2023-02-26T07:43:00Z">
                  <w:rPr>
                    <w:del w:id="7891" w:author="Στάθης Καπ" w:date="2023-02-27T02:00:00Z"/>
                    <w:lang w:val="el-GR"/>
                  </w:rPr>
                </w:rPrChange>
              </w:rPr>
              <w:pPrChange w:id="7892" w:author="Στάθης Καπ" w:date="2023-02-26T07:43:00Z">
                <w:pPr/>
              </w:pPrChange>
            </w:pPr>
          </w:p>
        </w:tc>
        <w:tc>
          <w:tcPr>
            <w:tcW w:w="572" w:type="pct"/>
            <w:tcPrChange w:id="7893" w:author="Στάθης Καπ" w:date="2023-02-27T02:00:00Z">
              <w:tcPr>
                <w:tcW w:w="883" w:type="dxa"/>
              </w:tcPr>
            </w:tcPrChange>
          </w:tcPr>
          <w:p w14:paraId="5E7359CA" w14:textId="08E81F68" w:rsidR="00FF66E2" w:rsidRPr="00FF66E2" w:rsidDel="001E2354" w:rsidRDefault="00FF66E2">
            <w:pPr>
              <w:jc w:val="center"/>
              <w:rPr>
                <w:del w:id="7894" w:author="Στάθης Καπ" w:date="2023-02-27T02:00:00Z"/>
                <w:sz w:val="20"/>
                <w:szCs w:val="20"/>
                <w:lang w:val="el-GR"/>
                <w:rPrChange w:id="7895" w:author="Στάθης Καπ" w:date="2023-02-26T07:43:00Z">
                  <w:rPr>
                    <w:del w:id="7896" w:author="Στάθης Καπ" w:date="2023-02-27T02:00:00Z"/>
                    <w:lang w:val="el-GR"/>
                  </w:rPr>
                </w:rPrChange>
              </w:rPr>
              <w:pPrChange w:id="7897" w:author="Στάθης Καπ" w:date="2023-02-26T07:43:00Z">
                <w:pPr/>
              </w:pPrChange>
            </w:pPr>
          </w:p>
        </w:tc>
        <w:tc>
          <w:tcPr>
            <w:tcW w:w="640" w:type="pct"/>
            <w:tcPrChange w:id="7898" w:author="Στάθης Καπ" w:date="2023-02-27T02:00:00Z">
              <w:tcPr>
                <w:tcW w:w="883" w:type="dxa"/>
              </w:tcPr>
            </w:tcPrChange>
          </w:tcPr>
          <w:p w14:paraId="0A488A08" w14:textId="24EC366F" w:rsidR="00FF66E2" w:rsidRPr="00FF66E2" w:rsidDel="001E2354" w:rsidRDefault="00FF66E2">
            <w:pPr>
              <w:jc w:val="center"/>
              <w:rPr>
                <w:del w:id="7899" w:author="Στάθης Καπ" w:date="2023-02-27T02:00:00Z"/>
                <w:sz w:val="20"/>
                <w:szCs w:val="20"/>
                <w:lang w:val="el-GR"/>
                <w:rPrChange w:id="7900" w:author="Στάθης Καπ" w:date="2023-02-26T07:43:00Z">
                  <w:rPr>
                    <w:del w:id="7901" w:author="Στάθης Καπ" w:date="2023-02-27T02:00:00Z"/>
                    <w:lang w:val="el-GR"/>
                  </w:rPr>
                </w:rPrChange>
              </w:rPr>
              <w:pPrChange w:id="7902" w:author="Στάθης Καπ" w:date="2023-02-26T07:43:00Z">
                <w:pPr/>
              </w:pPrChange>
            </w:pPr>
          </w:p>
        </w:tc>
        <w:tc>
          <w:tcPr>
            <w:tcW w:w="536" w:type="pct"/>
            <w:tcPrChange w:id="7903" w:author="Στάθης Καπ" w:date="2023-02-27T02:00:00Z">
              <w:tcPr>
                <w:tcW w:w="883" w:type="dxa"/>
              </w:tcPr>
            </w:tcPrChange>
          </w:tcPr>
          <w:p w14:paraId="1BE3FABF" w14:textId="004EF164" w:rsidR="00FF66E2" w:rsidRPr="00FF66E2" w:rsidDel="001E2354" w:rsidRDefault="00FF66E2">
            <w:pPr>
              <w:jc w:val="center"/>
              <w:rPr>
                <w:del w:id="7904" w:author="Στάθης Καπ" w:date="2023-02-27T02:00:00Z"/>
                <w:sz w:val="20"/>
                <w:szCs w:val="20"/>
                <w:lang w:val="el-GR"/>
                <w:rPrChange w:id="7905" w:author="Στάθης Καπ" w:date="2023-02-26T07:43:00Z">
                  <w:rPr>
                    <w:del w:id="7906" w:author="Στάθης Καπ" w:date="2023-02-27T02:00:00Z"/>
                    <w:lang w:val="el-GR"/>
                  </w:rPr>
                </w:rPrChange>
              </w:rPr>
              <w:pPrChange w:id="7907" w:author="Στάθης Καπ" w:date="2023-02-26T07:43:00Z">
                <w:pPr/>
              </w:pPrChange>
            </w:pPr>
          </w:p>
        </w:tc>
        <w:tc>
          <w:tcPr>
            <w:tcW w:w="536" w:type="pct"/>
            <w:tcPrChange w:id="7908" w:author="Στάθης Καπ" w:date="2023-02-27T02:00:00Z">
              <w:tcPr>
                <w:tcW w:w="883" w:type="dxa"/>
              </w:tcPr>
            </w:tcPrChange>
          </w:tcPr>
          <w:p w14:paraId="141740D0" w14:textId="65479A91" w:rsidR="00FF66E2" w:rsidRPr="00FF66E2" w:rsidDel="001E2354" w:rsidRDefault="00FF66E2">
            <w:pPr>
              <w:jc w:val="center"/>
              <w:rPr>
                <w:del w:id="7909" w:author="Στάθης Καπ" w:date="2023-02-27T02:00:00Z"/>
                <w:sz w:val="20"/>
                <w:szCs w:val="20"/>
                <w:lang w:val="el-GR"/>
                <w:rPrChange w:id="7910" w:author="Στάθης Καπ" w:date="2023-02-26T07:43:00Z">
                  <w:rPr>
                    <w:del w:id="7911" w:author="Στάθης Καπ" w:date="2023-02-27T02:00:00Z"/>
                    <w:lang w:val="el-GR"/>
                  </w:rPr>
                </w:rPrChange>
              </w:rPr>
              <w:pPrChange w:id="7912" w:author="Στάθης Καπ" w:date="2023-02-26T07:43:00Z">
                <w:pPr/>
              </w:pPrChange>
            </w:pPr>
          </w:p>
        </w:tc>
        <w:tc>
          <w:tcPr>
            <w:tcW w:w="536" w:type="pct"/>
            <w:tcPrChange w:id="7913" w:author="Στάθης Καπ" w:date="2023-02-27T02:00:00Z">
              <w:tcPr>
                <w:tcW w:w="883" w:type="dxa"/>
              </w:tcPr>
            </w:tcPrChange>
          </w:tcPr>
          <w:p w14:paraId="5B1E33B8" w14:textId="64E7D5B4" w:rsidR="00FF66E2" w:rsidRPr="00FF66E2" w:rsidDel="001E2354" w:rsidRDefault="00FF66E2">
            <w:pPr>
              <w:jc w:val="center"/>
              <w:rPr>
                <w:del w:id="7914" w:author="Στάθης Καπ" w:date="2023-02-27T02:00:00Z"/>
                <w:sz w:val="20"/>
                <w:szCs w:val="20"/>
                <w:lang w:val="el-GR"/>
                <w:rPrChange w:id="7915" w:author="Στάθης Καπ" w:date="2023-02-26T07:43:00Z">
                  <w:rPr>
                    <w:del w:id="7916" w:author="Στάθης Καπ" w:date="2023-02-27T02:00:00Z"/>
                    <w:lang w:val="el-GR"/>
                  </w:rPr>
                </w:rPrChange>
              </w:rPr>
              <w:pPrChange w:id="7917" w:author="Στάθης Καπ" w:date="2023-02-26T07:43:00Z">
                <w:pPr/>
              </w:pPrChange>
            </w:pPr>
          </w:p>
        </w:tc>
        <w:tc>
          <w:tcPr>
            <w:tcW w:w="536" w:type="pct"/>
            <w:tcPrChange w:id="7918" w:author="Στάθης Καπ" w:date="2023-02-27T02:00:00Z">
              <w:tcPr>
                <w:tcW w:w="883" w:type="dxa"/>
              </w:tcPr>
            </w:tcPrChange>
          </w:tcPr>
          <w:p w14:paraId="30B2F09D" w14:textId="3228EA73" w:rsidR="00FF66E2" w:rsidRPr="00FF66E2" w:rsidDel="001E2354" w:rsidRDefault="00FF66E2">
            <w:pPr>
              <w:jc w:val="center"/>
              <w:rPr>
                <w:del w:id="7919" w:author="Στάθης Καπ" w:date="2023-02-27T02:00:00Z"/>
                <w:sz w:val="20"/>
                <w:szCs w:val="20"/>
                <w:lang w:val="el-GR"/>
                <w:rPrChange w:id="7920" w:author="Στάθης Καπ" w:date="2023-02-26T07:43:00Z">
                  <w:rPr>
                    <w:del w:id="7921" w:author="Στάθης Καπ" w:date="2023-02-27T02:00:00Z"/>
                    <w:lang w:val="el-GR"/>
                  </w:rPr>
                </w:rPrChange>
              </w:rPr>
              <w:pPrChange w:id="7922" w:author="Στάθης Καπ" w:date="2023-02-26T07:43:00Z">
                <w:pPr/>
              </w:pPrChange>
            </w:pPr>
          </w:p>
        </w:tc>
        <w:tc>
          <w:tcPr>
            <w:tcW w:w="536" w:type="pct"/>
            <w:tcPrChange w:id="7923" w:author="Στάθης Καπ" w:date="2023-02-27T02:00:00Z">
              <w:tcPr>
                <w:tcW w:w="883" w:type="dxa"/>
              </w:tcPr>
            </w:tcPrChange>
          </w:tcPr>
          <w:p w14:paraId="5BC5778C" w14:textId="14774F19" w:rsidR="00FF66E2" w:rsidRPr="00FF66E2" w:rsidDel="001E2354" w:rsidRDefault="00FF66E2">
            <w:pPr>
              <w:jc w:val="center"/>
              <w:rPr>
                <w:del w:id="7924" w:author="Στάθης Καπ" w:date="2023-02-27T02:00:00Z"/>
                <w:sz w:val="20"/>
                <w:szCs w:val="20"/>
                <w:lang w:val="el-GR"/>
                <w:rPrChange w:id="7925" w:author="Στάθης Καπ" w:date="2023-02-26T07:43:00Z">
                  <w:rPr>
                    <w:del w:id="7926" w:author="Στάθης Καπ" w:date="2023-02-27T02:00:00Z"/>
                    <w:lang w:val="el-GR"/>
                  </w:rPr>
                </w:rPrChange>
              </w:rPr>
              <w:pPrChange w:id="7927" w:author="Στάθης Καπ" w:date="2023-02-26T07:43:00Z">
                <w:pPr/>
              </w:pPrChange>
            </w:pPr>
          </w:p>
        </w:tc>
      </w:tr>
    </w:tbl>
    <w:p w14:paraId="165E1AA0" w14:textId="5878AC82" w:rsidR="002D19F0" w:rsidRPr="007575C9" w:rsidDel="001E2354" w:rsidRDefault="002D19F0" w:rsidP="002D19F0">
      <w:pPr>
        <w:rPr>
          <w:del w:id="7928" w:author="Στάθης Καπ" w:date="2023-02-27T02:00:00Z"/>
          <w:lang w:val="el-GR"/>
          <w:rPrChange w:id="7929" w:author="Στάθης Καπ" w:date="2023-02-26T07:37:00Z">
            <w:rPr>
              <w:del w:id="7930" w:author="Στάθης Καπ" w:date="2023-02-27T02:00:00Z"/>
            </w:rPr>
          </w:rPrChange>
        </w:rPr>
      </w:pPr>
    </w:p>
    <w:p w14:paraId="2E1BF098" w14:textId="043CB676" w:rsidR="002D19F0" w:rsidDel="001E2354" w:rsidRDefault="002D19F0">
      <w:pPr>
        <w:rPr>
          <w:del w:id="7931" w:author="Στάθης Καπ" w:date="2023-02-27T02:00:00Z"/>
        </w:rPr>
      </w:pPr>
    </w:p>
    <w:p w14:paraId="669C3E6F" w14:textId="287EE8E5" w:rsidR="00CF69D4" w:rsidDel="001E2354" w:rsidRDefault="002D19F0" w:rsidP="002D19F0">
      <w:pPr>
        <w:rPr>
          <w:del w:id="7932" w:author="Στάθης Καπ" w:date="2023-02-27T02:00:00Z"/>
        </w:rPr>
      </w:pPr>
      <w:del w:id="7933" w:author="Στάθης Καπ" w:date="2023-02-27T02:00:00Z">
        <w:r w:rsidDel="001E2354">
          <w:rPr>
            <w:lang w:val="el-GR"/>
          </w:rPr>
          <w:delText xml:space="preserve">Για </w:delText>
        </w:r>
        <w:r w:rsidDel="001E2354">
          <w:delText>m=1</w:delText>
        </w:r>
      </w:del>
    </w:p>
    <w:tbl>
      <w:tblPr>
        <w:tblStyle w:val="TableGrid"/>
        <w:tblW w:w="5000" w:type="pct"/>
        <w:jc w:val="center"/>
        <w:tblLook w:val="04A0" w:firstRow="1" w:lastRow="0" w:firstColumn="1" w:lastColumn="0" w:noHBand="0" w:noVBand="1"/>
        <w:tblPrChange w:id="7934" w:author="Στάθης Καπ" w:date="2023-02-02T17:14:00Z">
          <w:tblPr>
            <w:tblStyle w:val="TableGrid"/>
            <w:tblW w:w="0" w:type="auto"/>
            <w:tblLook w:val="04A0" w:firstRow="1" w:lastRow="0" w:firstColumn="1" w:lastColumn="0" w:noHBand="0" w:noVBand="1"/>
          </w:tblPr>
        </w:tblPrChange>
      </w:tblPr>
      <w:tblGrid>
        <w:gridCol w:w="1427"/>
        <w:gridCol w:w="1427"/>
        <w:gridCol w:w="1690"/>
        <w:gridCol w:w="1428"/>
        <w:gridCol w:w="1428"/>
        <w:gridCol w:w="1428"/>
        <w:tblGridChange w:id="7935">
          <w:tblGrid>
            <w:gridCol w:w="882"/>
            <w:gridCol w:w="545"/>
            <w:gridCol w:w="337"/>
            <w:gridCol w:w="883"/>
            <w:gridCol w:w="207"/>
            <w:gridCol w:w="676"/>
            <w:gridCol w:w="883"/>
            <w:gridCol w:w="131"/>
            <w:gridCol w:w="752"/>
            <w:gridCol w:w="676"/>
            <w:gridCol w:w="1428"/>
            <w:gridCol w:w="1428"/>
          </w:tblGrid>
        </w:tblGridChange>
      </w:tblGrid>
      <w:tr w:rsidR="0019182E" w:rsidDel="001E2354" w14:paraId="2758B51D" w14:textId="134A940F" w:rsidTr="008A6DAE">
        <w:trPr>
          <w:jc w:val="center"/>
          <w:del w:id="7936" w:author="Στάθης Καπ" w:date="2023-02-27T02:00:00Z"/>
          <w:trPrChange w:id="7937" w:author="Στάθης Καπ" w:date="2023-02-02T17:14:00Z">
            <w:trPr>
              <w:gridAfter w:val="0"/>
            </w:trPr>
          </w:trPrChange>
        </w:trPr>
        <w:tc>
          <w:tcPr>
            <w:tcW w:w="1427" w:type="dxa"/>
            <w:tcPrChange w:id="7938" w:author="Στάθης Καπ" w:date="2023-02-02T17:14:00Z">
              <w:tcPr>
                <w:tcW w:w="882" w:type="dxa"/>
              </w:tcPr>
            </w:tcPrChange>
          </w:tcPr>
          <w:p w14:paraId="4A3EC32C" w14:textId="1816CEE7" w:rsidR="0019182E" w:rsidRPr="00A21C84" w:rsidDel="001E2354" w:rsidRDefault="008B0881" w:rsidP="002D19F0">
            <w:pPr>
              <w:rPr>
                <w:del w:id="7939" w:author="Στάθης Καπ" w:date="2023-02-27T02:00:00Z"/>
                <w:rFonts w:cstheme="minorHAnsi"/>
                <w:sz w:val="20"/>
                <w:szCs w:val="20"/>
                <w:rPrChange w:id="7940" w:author="Στάθης Καπ" w:date="2023-02-02T17:47:00Z">
                  <w:rPr>
                    <w:del w:id="7941" w:author="Στάθης Καπ" w:date="2023-02-27T02:00:00Z"/>
                    <w:rFonts w:cstheme="minorHAnsi"/>
                  </w:rPr>
                </w:rPrChange>
              </w:rPr>
            </w:pPr>
            <w:del w:id="7942" w:author="Στάθης Καπ" w:date="2023-02-27T02:00:00Z">
              <w:r w:rsidDel="001E2354">
                <w:rPr>
                  <w:rFonts w:cstheme="minorHAnsi"/>
                  <w:sz w:val="20"/>
                  <w:szCs w:val="20"/>
                </w:rPr>
                <w:delText>Name</w:delText>
              </w:r>
            </w:del>
          </w:p>
        </w:tc>
        <w:tc>
          <w:tcPr>
            <w:tcW w:w="1427" w:type="dxa"/>
            <w:tcPrChange w:id="7943" w:author="Στάθης Καπ" w:date="2023-02-02T17:14:00Z">
              <w:tcPr>
                <w:tcW w:w="882" w:type="dxa"/>
                <w:gridSpan w:val="2"/>
              </w:tcPr>
            </w:tcPrChange>
          </w:tcPr>
          <w:p w14:paraId="64D25170" w14:textId="72A0C740" w:rsidR="0019182E" w:rsidRPr="00A21C84" w:rsidDel="001E2354" w:rsidRDefault="0019182E" w:rsidP="002D19F0">
            <w:pPr>
              <w:rPr>
                <w:del w:id="7944" w:author="Στάθης Καπ" w:date="2023-02-27T02:00:00Z"/>
                <w:rFonts w:cstheme="minorHAnsi"/>
                <w:sz w:val="20"/>
                <w:szCs w:val="20"/>
                <w:rPrChange w:id="7945" w:author="Στάθης Καπ" w:date="2023-02-02T17:47:00Z">
                  <w:rPr>
                    <w:del w:id="7946" w:author="Στάθης Καπ" w:date="2023-02-27T02:00:00Z"/>
                    <w:rFonts w:cstheme="minorHAnsi"/>
                  </w:rPr>
                </w:rPrChange>
              </w:rPr>
            </w:pPr>
            <w:del w:id="7947" w:author="Στάθης Καπ" w:date="2023-02-27T02:00:00Z">
              <w:r w:rsidRPr="00A21C84" w:rsidDel="001E2354">
                <w:rPr>
                  <w:rFonts w:cstheme="minorHAnsi"/>
                  <w:sz w:val="20"/>
                  <w:szCs w:val="20"/>
                  <w:rPrChange w:id="7948" w:author="Στάθης Καπ" w:date="2023-02-02T17:47:00Z">
                    <w:rPr>
                      <w:rFonts w:cstheme="minorHAnsi"/>
                    </w:rPr>
                  </w:rPrChange>
                </w:rPr>
                <w:delText>BK</w:delText>
              </w:r>
            </w:del>
          </w:p>
        </w:tc>
        <w:tc>
          <w:tcPr>
            <w:tcW w:w="1690" w:type="dxa"/>
            <w:tcPrChange w:id="7949" w:author="Στάθης Καπ" w:date="2023-02-02T17:14:00Z">
              <w:tcPr>
                <w:tcW w:w="883" w:type="dxa"/>
              </w:tcPr>
            </w:tcPrChange>
          </w:tcPr>
          <w:p w14:paraId="738B2973" w14:textId="2EE6C9A6" w:rsidR="0019182E" w:rsidRPr="00A21C84" w:rsidDel="001E2354" w:rsidRDefault="0019182E" w:rsidP="002D19F0">
            <w:pPr>
              <w:rPr>
                <w:del w:id="7950" w:author="Στάθης Καπ" w:date="2023-02-27T02:00:00Z"/>
                <w:rFonts w:cstheme="minorHAnsi"/>
                <w:sz w:val="20"/>
                <w:szCs w:val="20"/>
                <w:rPrChange w:id="7951" w:author="Στάθης Καπ" w:date="2023-02-02T17:47:00Z">
                  <w:rPr>
                    <w:del w:id="7952" w:author="Στάθης Καπ" w:date="2023-02-27T02:00:00Z"/>
                    <w:rFonts w:cstheme="minorHAnsi"/>
                  </w:rPr>
                </w:rPrChange>
              </w:rPr>
            </w:pPr>
            <w:del w:id="7953" w:author="Στάθης Καπ" w:date="2023-02-27T02:00:00Z">
              <w:r w:rsidRPr="00A21C84" w:rsidDel="001E2354">
                <w:rPr>
                  <w:rFonts w:cstheme="minorHAnsi"/>
                  <w:sz w:val="20"/>
                  <w:szCs w:val="20"/>
                  <w:rPrChange w:id="7954" w:author="Στάθης Καπ" w:date="2023-02-02T17:47:00Z">
                    <w:rPr>
                      <w:rFonts w:cstheme="minorHAnsi"/>
                    </w:rPr>
                  </w:rPrChange>
                </w:rPr>
                <w:delText>ILS</w:delText>
              </w:r>
              <w:r w:rsidR="00C95F04" w:rsidRPr="00A21C84" w:rsidDel="001E2354">
                <w:rPr>
                  <w:rFonts w:cstheme="minorHAnsi"/>
                  <w:sz w:val="20"/>
                  <w:szCs w:val="20"/>
                  <w:rPrChange w:id="7955" w:author="Στάθης Καπ" w:date="2023-02-02T17:47:00Z">
                    <w:rPr>
                      <w:rFonts w:cstheme="minorHAnsi"/>
                    </w:rPr>
                  </w:rPrChange>
                </w:rPr>
                <w:delText>(2009)</w:delText>
              </w:r>
            </w:del>
          </w:p>
        </w:tc>
        <w:tc>
          <w:tcPr>
            <w:tcW w:w="1428" w:type="dxa"/>
            <w:tcPrChange w:id="7956" w:author="Στάθης Καπ" w:date="2023-02-02T17:14:00Z">
              <w:tcPr>
                <w:tcW w:w="883" w:type="dxa"/>
                <w:gridSpan w:val="2"/>
              </w:tcPr>
            </w:tcPrChange>
          </w:tcPr>
          <w:p w14:paraId="3CC212F8" w14:textId="3A91E76E" w:rsidR="0019182E" w:rsidRPr="00A21C84" w:rsidDel="001E2354" w:rsidRDefault="0019182E" w:rsidP="002D19F0">
            <w:pPr>
              <w:rPr>
                <w:del w:id="7957" w:author="Στάθης Καπ" w:date="2023-02-27T02:00:00Z"/>
                <w:rFonts w:cstheme="minorHAnsi"/>
                <w:sz w:val="20"/>
                <w:szCs w:val="20"/>
                <w:rPrChange w:id="7958" w:author="Στάθης Καπ" w:date="2023-02-02T17:47:00Z">
                  <w:rPr>
                    <w:del w:id="7959" w:author="Στάθης Καπ" w:date="2023-02-27T02:00:00Z"/>
                    <w:rFonts w:cstheme="minorHAnsi"/>
                  </w:rPr>
                </w:rPrChange>
              </w:rPr>
            </w:pPr>
            <w:del w:id="7960" w:author="Στάθης Καπ" w:date="2023-02-27T02:00:00Z">
              <w:r w:rsidRPr="00A21C84" w:rsidDel="001E2354">
                <w:rPr>
                  <w:rFonts w:cstheme="minorHAnsi"/>
                  <w:sz w:val="20"/>
                  <w:szCs w:val="20"/>
                  <w:rPrChange w:id="7961" w:author="Στάθης Καπ" w:date="2023-02-02T17:47:00Z">
                    <w:rPr>
                      <w:rFonts w:cstheme="minorHAnsi"/>
                    </w:rPr>
                  </w:rPrChange>
                </w:rPr>
                <w:delText>ILS</w:delText>
              </w:r>
            </w:del>
          </w:p>
        </w:tc>
        <w:tc>
          <w:tcPr>
            <w:tcW w:w="1428" w:type="dxa"/>
            <w:tcPrChange w:id="7962" w:author="Στάθης Καπ" w:date="2023-02-02T17:14:00Z">
              <w:tcPr>
                <w:tcW w:w="883" w:type="dxa"/>
              </w:tcPr>
            </w:tcPrChange>
          </w:tcPr>
          <w:p w14:paraId="7C5E8709" w14:textId="5A7FA1AE" w:rsidR="0019182E" w:rsidRPr="00A21C84" w:rsidDel="001E2354" w:rsidRDefault="0019182E" w:rsidP="002D19F0">
            <w:pPr>
              <w:rPr>
                <w:del w:id="7963" w:author="Στάθης Καπ" w:date="2023-02-27T02:00:00Z"/>
                <w:rFonts w:cstheme="minorHAnsi"/>
                <w:sz w:val="20"/>
                <w:szCs w:val="20"/>
                <w:rPrChange w:id="7964" w:author="Στάθης Καπ" w:date="2023-02-02T17:47:00Z">
                  <w:rPr>
                    <w:del w:id="7965" w:author="Στάθης Καπ" w:date="2023-02-27T02:00:00Z"/>
                    <w:rFonts w:cstheme="minorHAnsi"/>
                  </w:rPr>
                </w:rPrChange>
              </w:rPr>
            </w:pPr>
            <w:del w:id="7966" w:author="Στάθης Καπ" w:date="2023-02-27T02:00:00Z">
              <w:r w:rsidRPr="00A21C84" w:rsidDel="001E2354">
                <w:rPr>
                  <w:rFonts w:cstheme="minorHAnsi"/>
                  <w:sz w:val="20"/>
                  <w:szCs w:val="20"/>
                  <w:rPrChange w:id="7967" w:author="Στάθης Καπ" w:date="2023-02-02T17:47:00Z">
                    <w:rPr>
                      <w:rFonts w:cstheme="minorHAnsi"/>
                    </w:rPr>
                  </w:rPrChange>
                </w:rPr>
                <w:delText>CPU(s)</w:delText>
              </w:r>
            </w:del>
          </w:p>
        </w:tc>
        <w:tc>
          <w:tcPr>
            <w:tcW w:w="1428" w:type="dxa"/>
            <w:tcPrChange w:id="7968" w:author="Στάθης Καπ" w:date="2023-02-02T17:14:00Z">
              <w:tcPr>
                <w:tcW w:w="883" w:type="dxa"/>
                <w:gridSpan w:val="2"/>
              </w:tcPr>
            </w:tcPrChange>
          </w:tcPr>
          <w:p w14:paraId="516F6765" w14:textId="298CA2B4" w:rsidR="0019182E" w:rsidRPr="00A21C84" w:rsidDel="001E2354" w:rsidRDefault="0019182E" w:rsidP="002D19F0">
            <w:pPr>
              <w:rPr>
                <w:del w:id="7969" w:author="Στάθης Καπ" w:date="2023-02-27T02:00:00Z"/>
                <w:rFonts w:cstheme="minorHAnsi"/>
                <w:sz w:val="20"/>
                <w:szCs w:val="20"/>
                <w:rPrChange w:id="7970" w:author="Στάθης Καπ" w:date="2023-02-02T17:47:00Z">
                  <w:rPr>
                    <w:del w:id="7971" w:author="Στάθης Καπ" w:date="2023-02-27T02:00:00Z"/>
                    <w:rFonts w:cstheme="minorHAnsi"/>
                  </w:rPr>
                </w:rPrChange>
              </w:rPr>
            </w:pPr>
            <w:del w:id="7972" w:author="Στάθης Καπ" w:date="2023-02-27T02:00:00Z">
              <w:r w:rsidRPr="00A21C84" w:rsidDel="001E2354">
                <w:rPr>
                  <w:rFonts w:cstheme="minorHAnsi"/>
                  <w:sz w:val="20"/>
                  <w:szCs w:val="20"/>
                  <w:rPrChange w:id="7973" w:author="Στάθης Καπ" w:date="2023-02-02T17:47:00Z">
                    <w:rPr>
                      <w:rFonts w:cstheme="minorHAnsi"/>
                    </w:rPr>
                  </w:rPrChange>
                </w:rPr>
                <w:delText>Visits</w:delText>
              </w:r>
            </w:del>
          </w:p>
        </w:tc>
      </w:tr>
      <w:tr w:rsidR="008A6DAE" w:rsidDel="001E2354" w14:paraId="2809BC51" w14:textId="4FAD863D" w:rsidTr="008A6DAE">
        <w:trPr>
          <w:jc w:val="center"/>
          <w:del w:id="7974" w:author="Στάθης Καπ" w:date="2023-02-27T02:00:00Z"/>
          <w:trPrChange w:id="7975" w:author="Στάθης Καπ" w:date="2023-02-02T17:14:00Z">
            <w:trPr>
              <w:gridAfter w:val="0"/>
            </w:trPr>
          </w:trPrChange>
        </w:trPr>
        <w:tc>
          <w:tcPr>
            <w:tcW w:w="1427" w:type="dxa"/>
            <w:tcPrChange w:id="7976" w:author="Στάθης Καπ" w:date="2023-02-02T17:14:00Z">
              <w:tcPr>
                <w:tcW w:w="882" w:type="dxa"/>
              </w:tcPr>
            </w:tcPrChange>
          </w:tcPr>
          <w:p w14:paraId="1128F3E7" w14:textId="4570719F" w:rsidR="008A6DAE" w:rsidRPr="00A21C84" w:rsidDel="001E2354" w:rsidRDefault="00DE0B51" w:rsidP="008A6DAE">
            <w:pPr>
              <w:rPr>
                <w:del w:id="7977" w:author="Στάθης Καπ" w:date="2023-02-27T02:00:00Z"/>
                <w:rFonts w:cstheme="minorHAnsi"/>
                <w:sz w:val="20"/>
                <w:szCs w:val="20"/>
                <w:rPrChange w:id="7978" w:author="Στάθης Καπ" w:date="2023-02-02T17:47:00Z">
                  <w:rPr>
                    <w:del w:id="7979" w:author="Στάθης Καπ" w:date="2023-02-27T02:00:00Z"/>
                    <w:rFonts w:cstheme="minorHAnsi"/>
                  </w:rPr>
                </w:rPrChange>
              </w:rPr>
            </w:pPr>
            <w:del w:id="7980" w:author="Στάθης Καπ" w:date="2023-02-27T02:00:00Z">
              <w:r w:rsidRPr="00A21C84" w:rsidDel="001E2354">
                <w:rPr>
                  <w:rFonts w:cstheme="minorHAnsi"/>
                  <w:sz w:val="20"/>
                  <w:szCs w:val="20"/>
                  <w:rPrChange w:id="7981" w:author="Στάθης Καπ" w:date="2023-02-02T17:47:00Z">
                    <w:rPr>
                      <w:rFonts w:cstheme="minorHAnsi"/>
                      <w:sz w:val="18"/>
                      <w:szCs w:val="18"/>
                    </w:rPr>
                  </w:rPrChange>
                </w:rPr>
                <w:delText>p</w:delText>
              </w:r>
              <w:r w:rsidR="008A6DAE" w:rsidRPr="00A21C84" w:rsidDel="001E2354">
                <w:rPr>
                  <w:rFonts w:cstheme="minorHAnsi"/>
                  <w:sz w:val="20"/>
                  <w:szCs w:val="20"/>
                  <w:rPrChange w:id="7982" w:author="Στάθης Καπ" w:date="2023-02-02T17:47:00Z">
                    <w:rPr>
                      <w:rFonts w:cstheme="minorHAnsi"/>
                    </w:rPr>
                  </w:rPrChange>
                </w:rPr>
                <w:delText>r01</w:delText>
              </w:r>
            </w:del>
          </w:p>
        </w:tc>
        <w:tc>
          <w:tcPr>
            <w:tcW w:w="1427" w:type="dxa"/>
            <w:tcPrChange w:id="7983" w:author="Στάθης Καπ" w:date="2023-02-02T17:14:00Z">
              <w:tcPr>
                <w:tcW w:w="882" w:type="dxa"/>
                <w:gridSpan w:val="2"/>
              </w:tcPr>
            </w:tcPrChange>
          </w:tcPr>
          <w:p w14:paraId="6B219AA4" w14:textId="4397D810" w:rsidR="008A6DAE" w:rsidRPr="00A21C84" w:rsidDel="001E2354" w:rsidRDefault="008A6DAE" w:rsidP="008A6DAE">
            <w:pPr>
              <w:rPr>
                <w:del w:id="7984" w:author="Στάθης Καπ" w:date="2023-02-27T02:00:00Z"/>
                <w:rFonts w:cstheme="minorHAnsi"/>
                <w:sz w:val="20"/>
                <w:szCs w:val="20"/>
                <w:rPrChange w:id="7985" w:author="Στάθης Καπ" w:date="2023-02-02T17:47:00Z">
                  <w:rPr>
                    <w:del w:id="7986" w:author="Στάθης Καπ" w:date="2023-02-27T02:00:00Z"/>
                    <w:rFonts w:cstheme="minorHAnsi"/>
                  </w:rPr>
                </w:rPrChange>
              </w:rPr>
            </w:pPr>
            <w:del w:id="7987" w:author="Στάθης Καπ" w:date="2023-02-27T02:00:00Z">
              <w:r w:rsidRPr="00A21C84" w:rsidDel="001E2354">
                <w:rPr>
                  <w:rFonts w:cstheme="minorHAnsi"/>
                  <w:sz w:val="20"/>
                  <w:szCs w:val="20"/>
                  <w:rPrChange w:id="7988" w:author="Στάθης Καπ" w:date="2023-02-02T17:47:00Z">
                    <w:rPr>
                      <w:rFonts w:cstheme="minorHAnsi"/>
                    </w:rPr>
                  </w:rPrChange>
                </w:rPr>
                <w:delText>308</w:delText>
              </w:r>
            </w:del>
          </w:p>
        </w:tc>
        <w:tc>
          <w:tcPr>
            <w:tcW w:w="1690" w:type="dxa"/>
            <w:tcPrChange w:id="7989" w:author="Στάθης Καπ" w:date="2023-02-02T17:14:00Z">
              <w:tcPr>
                <w:tcW w:w="883" w:type="dxa"/>
              </w:tcPr>
            </w:tcPrChange>
          </w:tcPr>
          <w:p w14:paraId="0336687D" w14:textId="0672A216" w:rsidR="008A6DAE" w:rsidRPr="00A21C84" w:rsidDel="001E2354" w:rsidRDefault="008A6DAE" w:rsidP="008A6DAE">
            <w:pPr>
              <w:rPr>
                <w:del w:id="7990" w:author="Στάθης Καπ" w:date="2023-02-27T02:00:00Z"/>
                <w:rFonts w:cstheme="minorHAnsi"/>
                <w:sz w:val="20"/>
                <w:szCs w:val="20"/>
                <w:rPrChange w:id="7991" w:author="Στάθης Καπ" w:date="2023-02-02T17:47:00Z">
                  <w:rPr>
                    <w:del w:id="7992" w:author="Στάθης Καπ" w:date="2023-02-27T02:00:00Z"/>
                    <w:rFonts w:cstheme="minorHAnsi"/>
                  </w:rPr>
                </w:rPrChange>
              </w:rPr>
            </w:pPr>
            <w:del w:id="7993" w:author="Στάθης Καπ" w:date="2023-02-27T02:00:00Z">
              <w:r w:rsidRPr="00A21C84" w:rsidDel="001E2354">
                <w:rPr>
                  <w:rFonts w:cstheme="minorHAnsi"/>
                  <w:sz w:val="20"/>
                  <w:szCs w:val="20"/>
                  <w:rPrChange w:id="7994" w:author="Στάθης Καπ" w:date="2023-02-02T17:47:00Z">
                    <w:rPr>
                      <w:rFonts w:cstheme="minorHAnsi"/>
                    </w:rPr>
                  </w:rPrChange>
                </w:rPr>
                <w:delText>304</w:delText>
              </w:r>
            </w:del>
          </w:p>
        </w:tc>
        <w:tc>
          <w:tcPr>
            <w:tcW w:w="1428" w:type="dxa"/>
            <w:tcPrChange w:id="7995" w:author="Στάθης Καπ" w:date="2023-02-02T17:14:00Z">
              <w:tcPr>
                <w:tcW w:w="883" w:type="dxa"/>
                <w:gridSpan w:val="2"/>
              </w:tcPr>
            </w:tcPrChange>
          </w:tcPr>
          <w:p w14:paraId="59532DE5" w14:textId="60BC92BF" w:rsidR="008A6DAE" w:rsidRPr="00A21C84" w:rsidDel="001E2354" w:rsidRDefault="008A6DAE" w:rsidP="008A6DAE">
            <w:pPr>
              <w:rPr>
                <w:del w:id="7996" w:author="Στάθης Καπ" w:date="2023-02-27T02:00:00Z"/>
                <w:rFonts w:cstheme="minorHAnsi"/>
                <w:sz w:val="20"/>
                <w:szCs w:val="20"/>
                <w:rPrChange w:id="7997" w:author="Στάθης Καπ" w:date="2023-02-02T17:47:00Z">
                  <w:rPr>
                    <w:del w:id="7998" w:author="Στάθης Καπ" w:date="2023-02-27T02:00:00Z"/>
                    <w:rFonts w:cstheme="minorHAnsi"/>
                  </w:rPr>
                </w:rPrChange>
              </w:rPr>
            </w:pPr>
            <w:del w:id="7999" w:author="Στάθης Καπ" w:date="2023-02-27T02:00:00Z">
              <w:r w:rsidRPr="00A21C84" w:rsidDel="001E2354">
                <w:rPr>
                  <w:rFonts w:cstheme="minorHAnsi"/>
                  <w:sz w:val="20"/>
                  <w:szCs w:val="20"/>
                  <w:rPrChange w:id="8000" w:author="Στάθης Καπ" w:date="2023-02-02T17:47:00Z">
                    <w:rPr>
                      <w:rFonts w:cstheme="minorHAnsi"/>
                    </w:rPr>
                  </w:rPrChange>
                </w:rPr>
                <w:delText>298</w:delText>
              </w:r>
            </w:del>
          </w:p>
        </w:tc>
        <w:tc>
          <w:tcPr>
            <w:tcW w:w="1428" w:type="dxa"/>
            <w:tcPrChange w:id="8001" w:author="Στάθης Καπ" w:date="2023-02-02T17:14:00Z">
              <w:tcPr>
                <w:tcW w:w="883" w:type="dxa"/>
              </w:tcPr>
            </w:tcPrChange>
          </w:tcPr>
          <w:p w14:paraId="671483A8" w14:textId="3B8A9305" w:rsidR="008A6DAE" w:rsidRPr="00A21C84" w:rsidDel="001E2354" w:rsidRDefault="008A6DAE" w:rsidP="008A6DAE">
            <w:pPr>
              <w:rPr>
                <w:del w:id="8002" w:author="Στάθης Καπ" w:date="2023-02-27T02:00:00Z"/>
                <w:rFonts w:cstheme="minorHAnsi"/>
                <w:sz w:val="20"/>
                <w:szCs w:val="20"/>
                <w:rPrChange w:id="8003" w:author="Στάθης Καπ" w:date="2023-02-02T17:47:00Z">
                  <w:rPr>
                    <w:del w:id="8004" w:author="Στάθης Καπ" w:date="2023-02-27T02:00:00Z"/>
                    <w:rFonts w:cstheme="minorHAnsi"/>
                  </w:rPr>
                </w:rPrChange>
              </w:rPr>
            </w:pPr>
            <w:del w:id="8005" w:author="Στάθης Καπ" w:date="2023-02-27T02:00:00Z">
              <w:r w:rsidRPr="00A21C84" w:rsidDel="001E2354">
                <w:rPr>
                  <w:rFonts w:cstheme="minorHAnsi"/>
                  <w:sz w:val="20"/>
                  <w:szCs w:val="20"/>
                  <w:rPrChange w:id="8006" w:author="Στάθης Καπ" w:date="2023-02-02T17:47:00Z">
                    <w:rPr>
                      <w:rFonts w:cstheme="minorHAnsi"/>
                    </w:rPr>
                  </w:rPrChange>
                </w:rPr>
                <w:delText>0.07</w:delText>
              </w:r>
            </w:del>
          </w:p>
        </w:tc>
        <w:tc>
          <w:tcPr>
            <w:tcW w:w="1428" w:type="dxa"/>
            <w:tcPrChange w:id="8007" w:author="Στάθης Καπ" w:date="2023-02-02T17:14:00Z">
              <w:tcPr>
                <w:tcW w:w="883" w:type="dxa"/>
                <w:gridSpan w:val="2"/>
              </w:tcPr>
            </w:tcPrChange>
          </w:tcPr>
          <w:p w14:paraId="190BB03B" w14:textId="2BB16647" w:rsidR="008A6DAE" w:rsidRPr="00A21C84" w:rsidDel="001E2354" w:rsidRDefault="008A6DAE" w:rsidP="008A6DAE">
            <w:pPr>
              <w:rPr>
                <w:del w:id="8008" w:author="Στάθης Καπ" w:date="2023-02-27T02:00:00Z"/>
                <w:rFonts w:cstheme="minorHAnsi"/>
                <w:sz w:val="20"/>
                <w:szCs w:val="20"/>
                <w:rPrChange w:id="8009" w:author="Στάθης Καπ" w:date="2023-02-02T17:47:00Z">
                  <w:rPr>
                    <w:del w:id="8010" w:author="Στάθης Καπ" w:date="2023-02-27T02:00:00Z"/>
                    <w:rFonts w:cstheme="minorHAnsi"/>
                  </w:rPr>
                </w:rPrChange>
              </w:rPr>
            </w:pPr>
            <w:del w:id="8011" w:author="Στάθης Καπ" w:date="2023-02-27T02:00:00Z">
              <w:r w:rsidRPr="00A21C84" w:rsidDel="001E2354">
                <w:rPr>
                  <w:rFonts w:cstheme="minorHAnsi"/>
                  <w:sz w:val="20"/>
                  <w:szCs w:val="20"/>
                  <w:rPrChange w:id="8012" w:author="Στάθης Καπ" w:date="2023-02-02T17:47:00Z">
                    <w:rPr>
                      <w:rFonts w:cstheme="minorHAnsi"/>
                    </w:rPr>
                  </w:rPrChange>
                </w:rPr>
                <w:delText>21</w:delText>
              </w:r>
            </w:del>
          </w:p>
        </w:tc>
      </w:tr>
      <w:tr w:rsidR="008A6DAE" w:rsidDel="001E2354" w14:paraId="713A0E82" w14:textId="65C20CDA" w:rsidTr="008A6DAE">
        <w:trPr>
          <w:jc w:val="center"/>
          <w:del w:id="8013" w:author="Στάθης Καπ" w:date="2023-02-27T02:00:00Z"/>
          <w:trPrChange w:id="8014" w:author="Στάθης Καπ" w:date="2023-02-02T17:14:00Z">
            <w:trPr>
              <w:gridAfter w:val="0"/>
            </w:trPr>
          </w:trPrChange>
        </w:trPr>
        <w:tc>
          <w:tcPr>
            <w:tcW w:w="1427" w:type="dxa"/>
            <w:tcPrChange w:id="8015" w:author="Στάθης Καπ" w:date="2023-02-02T17:14:00Z">
              <w:tcPr>
                <w:tcW w:w="882" w:type="dxa"/>
              </w:tcPr>
            </w:tcPrChange>
          </w:tcPr>
          <w:p w14:paraId="188A2946" w14:textId="3AB6F72A" w:rsidR="008A6DAE" w:rsidRPr="00A21C84" w:rsidDel="001E2354" w:rsidRDefault="00DE0B51" w:rsidP="008A6DAE">
            <w:pPr>
              <w:rPr>
                <w:del w:id="8016" w:author="Στάθης Καπ" w:date="2023-02-27T02:00:00Z"/>
                <w:rFonts w:cstheme="minorHAnsi"/>
                <w:sz w:val="20"/>
                <w:szCs w:val="20"/>
                <w:rPrChange w:id="8017" w:author="Στάθης Καπ" w:date="2023-02-02T17:47:00Z">
                  <w:rPr>
                    <w:del w:id="8018" w:author="Στάθης Καπ" w:date="2023-02-27T02:00:00Z"/>
                    <w:rFonts w:cstheme="minorHAnsi"/>
                  </w:rPr>
                </w:rPrChange>
              </w:rPr>
            </w:pPr>
            <w:del w:id="8019" w:author="Στάθης Καπ" w:date="2023-02-27T02:00:00Z">
              <w:r w:rsidRPr="00A21C84" w:rsidDel="001E2354">
                <w:rPr>
                  <w:rFonts w:cstheme="minorHAnsi"/>
                  <w:sz w:val="20"/>
                  <w:szCs w:val="20"/>
                  <w:rPrChange w:id="8020" w:author="Στάθης Καπ" w:date="2023-02-02T17:47:00Z">
                    <w:rPr>
                      <w:rFonts w:cstheme="minorHAnsi"/>
                      <w:sz w:val="18"/>
                      <w:szCs w:val="18"/>
                    </w:rPr>
                  </w:rPrChange>
                </w:rPr>
                <w:delText>p</w:delText>
              </w:r>
              <w:r w:rsidR="008A6DAE" w:rsidRPr="00A21C84" w:rsidDel="001E2354">
                <w:rPr>
                  <w:rFonts w:cstheme="minorHAnsi"/>
                  <w:sz w:val="20"/>
                  <w:szCs w:val="20"/>
                  <w:rPrChange w:id="8021" w:author="Στάθης Καπ" w:date="2023-02-02T17:47:00Z">
                    <w:rPr>
                      <w:rFonts w:cstheme="minorHAnsi"/>
                    </w:rPr>
                  </w:rPrChange>
                </w:rPr>
                <w:delText>r02</w:delText>
              </w:r>
            </w:del>
          </w:p>
        </w:tc>
        <w:tc>
          <w:tcPr>
            <w:tcW w:w="1427" w:type="dxa"/>
            <w:tcPrChange w:id="8022" w:author="Στάθης Καπ" w:date="2023-02-02T17:14:00Z">
              <w:tcPr>
                <w:tcW w:w="882" w:type="dxa"/>
                <w:gridSpan w:val="2"/>
              </w:tcPr>
            </w:tcPrChange>
          </w:tcPr>
          <w:p w14:paraId="075E1E9A" w14:textId="40EA60B8" w:rsidR="008A6DAE" w:rsidRPr="00A21C84" w:rsidDel="001E2354" w:rsidRDefault="008A6DAE" w:rsidP="008A6DAE">
            <w:pPr>
              <w:rPr>
                <w:del w:id="8023" w:author="Στάθης Καπ" w:date="2023-02-27T02:00:00Z"/>
                <w:rFonts w:cstheme="minorHAnsi"/>
                <w:sz w:val="20"/>
                <w:szCs w:val="20"/>
                <w:rPrChange w:id="8024" w:author="Στάθης Καπ" w:date="2023-02-02T17:47:00Z">
                  <w:rPr>
                    <w:del w:id="8025" w:author="Στάθης Καπ" w:date="2023-02-27T02:00:00Z"/>
                    <w:rFonts w:cstheme="minorHAnsi"/>
                  </w:rPr>
                </w:rPrChange>
              </w:rPr>
            </w:pPr>
            <w:del w:id="8026" w:author="Στάθης Καπ" w:date="2023-02-27T02:00:00Z">
              <w:r w:rsidRPr="00A21C84" w:rsidDel="001E2354">
                <w:rPr>
                  <w:rFonts w:cstheme="minorHAnsi"/>
                  <w:sz w:val="20"/>
                  <w:szCs w:val="20"/>
                  <w:rPrChange w:id="8027" w:author="Στάθης Καπ" w:date="2023-02-02T17:47:00Z">
                    <w:rPr>
                      <w:rFonts w:cstheme="minorHAnsi"/>
                    </w:rPr>
                  </w:rPrChange>
                </w:rPr>
                <w:delText>404</w:delText>
              </w:r>
            </w:del>
          </w:p>
        </w:tc>
        <w:tc>
          <w:tcPr>
            <w:tcW w:w="1690" w:type="dxa"/>
            <w:tcPrChange w:id="8028" w:author="Στάθης Καπ" w:date="2023-02-02T17:14:00Z">
              <w:tcPr>
                <w:tcW w:w="883" w:type="dxa"/>
              </w:tcPr>
            </w:tcPrChange>
          </w:tcPr>
          <w:p w14:paraId="40C8A7F4" w14:textId="17DAFD3C" w:rsidR="008A6DAE" w:rsidRPr="00A21C84" w:rsidDel="001E2354" w:rsidRDefault="008A6DAE" w:rsidP="008A6DAE">
            <w:pPr>
              <w:rPr>
                <w:del w:id="8029" w:author="Στάθης Καπ" w:date="2023-02-27T02:00:00Z"/>
                <w:rFonts w:cstheme="minorHAnsi"/>
                <w:sz w:val="20"/>
                <w:szCs w:val="20"/>
                <w:rPrChange w:id="8030" w:author="Στάθης Καπ" w:date="2023-02-02T17:47:00Z">
                  <w:rPr>
                    <w:del w:id="8031" w:author="Στάθης Καπ" w:date="2023-02-27T02:00:00Z"/>
                    <w:rFonts w:cstheme="minorHAnsi"/>
                  </w:rPr>
                </w:rPrChange>
              </w:rPr>
            </w:pPr>
            <w:del w:id="8032" w:author="Στάθης Καπ" w:date="2023-02-27T02:00:00Z">
              <w:r w:rsidRPr="00A21C84" w:rsidDel="001E2354">
                <w:rPr>
                  <w:rFonts w:cstheme="minorHAnsi"/>
                  <w:sz w:val="20"/>
                  <w:szCs w:val="20"/>
                  <w:rPrChange w:id="8033" w:author="Στάθης Καπ" w:date="2023-02-02T17:47:00Z">
                    <w:rPr>
                      <w:rFonts w:cstheme="minorHAnsi"/>
                    </w:rPr>
                  </w:rPrChange>
                </w:rPr>
                <w:delText>385</w:delText>
              </w:r>
            </w:del>
          </w:p>
        </w:tc>
        <w:tc>
          <w:tcPr>
            <w:tcW w:w="1428" w:type="dxa"/>
            <w:tcPrChange w:id="8034" w:author="Στάθης Καπ" w:date="2023-02-02T17:14:00Z">
              <w:tcPr>
                <w:tcW w:w="883" w:type="dxa"/>
                <w:gridSpan w:val="2"/>
              </w:tcPr>
            </w:tcPrChange>
          </w:tcPr>
          <w:p w14:paraId="6CE00358" w14:textId="5668308C" w:rsidR="008A6DAE" w:rsidRPr="00A21C84" w:rsidDel="001E2354" w:rsidRDefault="008A6DAE" w:rsidP="008A6DAE">
            <w:pPr>
              <w:rPr>
                <w:del w:id="8035" w:author="Στάθης Καπ" w:date="2023-02-27T02:00:00Z"/>
                <w:rFonts w:cstheme="minorHAnsi"/>
                <w:sz w:val="20"/>
                <w:szCs w:val="20"/>
                <w:rPrChange w:id="8036" w:author="Στάθης Καπ" w:date="2023-02-02T17:47:00Z">
                  <w:rPr>
                    <w:del w:id="8037" w:author="Στάθης Καπ" w:date="2023-02-27T02:00:00Z"/>
                    <w:rFonts w:cstheme="minorHAnsi"/>
                  </w:rPr>
                </w:rPrChange>
              </w:rPr>
            </w:pPr>
            <w:del w:id="8038" w:author="Στάθης Καπ" w:date="2023-02-27T02:00:00Z">
              <w:r w:rsidRPr="00A21C84" w:rsidDel="001E2354">
                <w:rPr>
                  <w:rFonts w:cstheme="minorHAnsi"/>
                  <w:sz w:val="20"/>
                  <w:szCs w:val="20"/>
                  <w:rPrChange w:id="8039" w:author="Στάθης Καπ" w:date="2023-02-02T17:47:00Z">
                    <w:rPr>
                      <w:rFonts w:cstheme="minorHAnsi"/>
                    </w:rPr>
                  </w:rPrChange>
                </w:rPr>
                <w:delText>372</w:delText>
              </w:r>
            </w:del>
          </w:p>
        </w:tc>
        <w:tc>
          <w:tcPr>
            <w:tcW w:w="1428" w:type="dxa"/>
            <w:tcPrChange w:id="8040" w:author="Στάθης Καπ" w:date="2023-02-02T17:14:00Z">
              <w:tcPr>
                <w:tcW w:w="883" w:type="dxa"/>
              </w:tcPr>
            </w:tcPrChange>
          </w:tcPr>
          <w:p w14:paraId="68ED40A6" w14:textId="108608ED" w:rsidR="008A6DAE" w:rsidRPr="00A21C84" w:rsidDel="001E2354" w:rsidRDefault="008A6DAE" w:rsidP="008A6DAE">
            <w:pPr>
              <w:rPr>
                <w:del w:id="8041" w:author="Στάθης Καπ" w:date="2023-02-27T02:00:00Z"/>
                <w:rFonts w:cstheme="minorHAnsi"/>
                <w:sz w:val="20"/>
                <w:szCs w:val="20"/>
                <w:rPrChange w:id="8042" w:author="Στάθης Καπ" w:date="2023-02-02T17:47:00Z">
                  <w:rPr>
                    <w:del w:id="8043" w:author="Στάθης Καπ" w:date="2023-02-27T02:00:00Z"/>
                    <w:rFonts w:cstheme="minorHAnsi"/>
                  </w:rPr>
                </w:rPrChange>
              </w:rPr>
            </w:pPr>
            <w:del w:id="8044" w:author="Στάθης Καπ" w:date="2023-02-27T02:00:00Z">
              <w:r w:rsidRPr="00A21C84" w:rsidDel="001E2354">
                <w:rPr>
                  <w:rFonts w:cstheme="minorHAnsi"/>
                  <w:sz w:val="20"/>
                  <w:szCs w:val="20"/>
                  <w:rPrChange w:id="8045" w:author="Στάθης Καπ" w:date="2023-02-02T17:47:00Z">
                    <w:rPr>
                      <w:rFonts w:cstheme="minorHAnsi"/>
                    </w:rPr>
                  </w:rPrChange>
                </w:rPr>
                <w:delText>0.179</w:delText>
              </w:r>
            </w:del>
          </w:p>
        </w:tc>
        <w:tc>
          <w:tcPr>
            <w:tcW w:w="1428" w:type="dxa"/>
            <w:tcPrChange w:id="8046" w:author="Στάθης Καπ" w:date="2023-02-02T17:14:00Z">
              <w:tcPr>
                <w:tcW w:w="883" w:type="dxa"/>
                <w:gridSpan w:val="2"/>
              </w:tcPr>
            </w:tcPrChange>
          </w:tcPr>
          <w:p w14:paraId="70D61FE8" w14:textId="0848A3D6" w:rsidR="008A6DAE" w:rsidRPr="00A21C84" w:rsidDel="001E2354" w:rsidRDefault="008A6DAE" w:rsidP="008A6DAE">
            <w:pPr>
              <w:rPr>
                <w:del w:id="8047" w:author="Στάθης Καπ" w:date="2023-02-27T02:00:00Z"/>
                <w:rFonts w:cstheme="minorHAnsi"/>
                <w:sz w:val="20"/>
                <w:szCs w:val="20"/>
                <w:rPrChange w:id="8048" w:author="Στάθης Καπ" w:date="2023-02-02T17:47:00Z">
                  <w:rPr>
                    <w:del w:id="8049" w:author="Στάθης Καπ" w:date="2023-02-27T02:00:00Z"/>
                    <w:rFonts w:cstheme="minorHAnsi"/>
                  </w:rPr>
                </w:rPrChange>
              </w:rPr>
            </w:pPr>
            <w:del w:id="8050" w:author="Στάθης Καπ" w:date="2023-02-27T02:00:00Z">
              <w:r w:rsidRPr="00A21C84" w:rsidDel="001E2354">
                <w:rPr>
                  <w:rFonts w:cstheme="minorHAnsi"/>
                  <w:sz w:val="20"/>
                  <w:szCs w:val="20"/>
                  <w:rPrChange w:id="8051" w:author="Στάθης Καπ" w:date="2023-02-02T17:47:00Z">
                    <w:rPr>
                      <w:rFonts w:cstheme="minorHAnsi"/>
                    </w:rPr>
                  </w:rPrChange>
                </w:rPr>
                <w:delText>21</w:delText>
              </w:r>
            </w:del>
          </w:p>
        </w:tc>
      </w:tr>
      <w:tr w:rsidR="008A6DAE" w:rsidDel="001E2354" w14:paraId="1EDAF80D" w14:textId="0309598E" w:rsidTr="008A6DAE">
        <w:trPr>
          <w:jc w:val="center"/>
          <w:del w:id="8052" w:author="Στάθης Καπ" w:date="2023-02-27T02:00:00Z"/>
          <w:trPrChange w:id="8053" w:author="Στάθης Καπ" w:date="2023-02-02T17:14:00Z">
            <w:trPr>
              <w:gridAfter w:val="0"/>
            </w:trPr>
          </w:trPrChange>
        </w:trPr>
        <w:tc>
          <w:tcPr>
            <w:tcW w:w="1427" w:type="dxa"/>
            <w:tcPrChange w:id="8054" w:author="Στάθης Καπ" w:date="2023-02-02T17:14:00Z">
              <w:tcPr>
                <w:tcW w:w="882" w:type="dxa"/>
              </w:tcPr>
            </w:tcPrChange>
          </w:tcPr>
          <w:p w14:paraId="5B4B8271" w14:textId="5D8F83FD" w:rsidR="008A6DAE" w:rsidRPr="00A21C84" w:rsidDel="001E2354" w:rsidRDefault="00DE0B51" w:rsidP="008A6DAE">
            <w:pPr>
              <w:rPr>
                <w:del w:id="8055" w:author="Στάθης Καπ" w:date="2023-02-27T02:00:00Z"/>
                <w:rFonts w:cstheme="minorHAnsi"/>
                <w:sz w:val="20"/>
                <w:szCs w:val="20"/>
                <w:rPrChange w:id="8056" w:author="Στάθης Καπ" w:date="2023-02-02T17:47:00Z">
                  <w:rPr>
                    <w:del w:id="8057" w:author="Στάθης Καπ" w:date="2023-02-27T02:00:00Z"/>
                    <w:rFonts w:cstheme="minorHAnsi"/>
                  </w:rPr>
                </w:rPrChange>
              </w:rPr>
            </w:pPr>
            <w:del w:id="8058" w:author="Στάθης Καπ" w:date="2023-02-27T02:00:00Z">
              <w:r w:rsidRPr="00A21C84" w:rsidDel="001E2354">
                <w:rPr>
                  <w:rFonts w:cstheme="minorHAnsi"/>
                  <w:sz w:val="20"/>
                  <w:szCs w:val="20"/>
                  <w:rPrChange w:id="8059" w:author="Στάθης Καπ" w:date="2023-02-02T17:47:00Z">
                    <w:rPr>
                      <w:rFonts w:cstheme="minorHAnsi"/>
                      <w:sz w:val="18"/>
                      <w:szCs w:val="18"/>
                    </w:rPr>
                  </w:rPrChange>
                </w:rPr>
                <w:delText>p</w:delText>
              </w:r>
              <w:r w:rsidR="008A6DAE" w:rsidRPr="00A21C84" w:rsidDel="001E2354">
                <w:rPr>
                  <w:rFonts w:cstheme="minorHAnsi"/>
                  <w:sz w:val="20"/>
                  <w:szCs w:val="20"/>
                  <w:rPrChange w:id="8060" w:author="Στάθης Καπ" w:date="2023-02-02T17:47:00Z">
                    <w:rPr>
                      <w:rFonts w:cstheme="minorHAnsi"/>
                    </w:rPr>
                  </w:rPrChange>
                </w:rPr>
                <w:delText>r03</w:delText>
              </w:r>
            </w:del>
          </w:p>
        </w:tc>
        <w:tc>
          <w:tcPr>
            <w:tcW w:w="1427" w:type="dxa"/>
            <w:tcPrChange w:id="8061" w:author="Στάθης Καπ" w:date="2023-02-02T17:14:00Z">
              <w:tcPr>
                <w:tcW w:w="882" w:type="dxa"/>
                <w:gridSpan w:val="2"/>
              </w:tcPr>
            </w:tcPrChange>
          </w:tcPr>
          <w:p w14:paraId="7AD81492" w14:textId="2DB4951E" w:rsidR="008A6DAE" w:rsidRPr="00A21C84" w:rsidDel="001E2354" w:rsidRDefault="008A6DAE" w:rsidP="008A6DAE">
            <w:pPr>
              <w:rPr>
                <w:del w:id="8062" w:author="Στάθης Καπ" w:date="2023-02-27T02:00:00Z"/>
                <w:rFonts w:cstheme="minorHAnsi"/>
                <w:sz w:val="20"/>
                <w:szCs w:val="20"/>
                <w:rPrChange w:id="8063" w:author="Στάθης Καπ" w:date="2023-02-02T17:47:00Z">
                  <w:rPr>
                    <w:del w:id="8064" w:author="Στάθης Καπ" w:date="2023-02-27T02:00:00Z"/>
                    <w:rFonts w:cstheme="minorHAnsi"/>
                  </w:rPr>
                </w:rPrChange>
              </w:rPr>
            </w:pPr>
            <w:del w:id="8065" w:author="Στάθης Καπ" w:date="2023-02-27T02:00:00Z">
              <w:r w:rsidRPr="00A21C84" w:rsidDel="001E2354">
                <w:rPr>
                  <w:rFonts w:cstheme="minorHAnsi"/>
                  <w:sz w:val="20"/>
                  <w:szCs w:val="20"/>
                  <w:rPrChange w:id="8066" w:author="Στάθης Καπ" w:date="2023-02-02T17:47:00Z">
                    <w:rPr>
                      <w:rFonts w:cstheme="minorHAnsi"/>
                    </w:rPr>
                  </w:rPrChange>
                </w:rPr>
                <w:delText>394</w:delText>
              </w:r>
            </w:del>
          </w:p>
        </w:tc>
        <w:tc>
          <w:tcPr>
            <w:tcW w:w="1690" w:type="dxa"/>
            <w:tcPrChange w:id="8067" w:author="Στάθης Καπ" w:date="2023-02-02T17:14:00Z">
              <w:tcPr>
                <w:tcW w:w="883" w:type="dxa"/>
              </w:tcPr>
            </w:tcPrChange>
          </w:tcPr>
          <w:p w14:paraId="4E9A17FA" w14:textId="6405312F" w:rsidR="008A6DAE" w:rsidRPr="00A21C84" w:rsidDel="001E2354" w:rsidRDefault="008A6DAE" w:rsidP="008A6DAE">
            <w:pPr>
              <w:rPr>
                <w:del w:id="8068" w:author="Στάθης Καπ" w:date="2023-02-27T02:00:00Z"/>
                <w:rFonts w:cstheme="minorHAnsi"/>
                <w:sz w:val="20"/>
                <w:szCs w:val="20"/>
                <w:rPrChange w:id="8069" w:author="Στάθης Καπ" w:date="2023-02-02T17:47:00Z">
                  <w:rPr>
                    <w:del w:id="8070" w:author="Στάθης Καπ" w:date="2023-02-27T02:00:00Z"/>
                    <w:rFonts w:cstheme="minorHAnsi"/>
                  </w:rPr>
                </w:rPrChange>
              </w:rPr>
            </w:pPr>
            <w:del w:id="8071" w:author="Στάθης Καπ" w:date="2023-02-27T02:00:00Z">
              <w:r w:rsidRPr="00A21C84" w:rsidDel="001E2354">
                <w:rPr>
                  <w:rFonts w:cstheme="minorHAnsi"/>
                  <w:sz w:val="20"/>
                  <w:szCs w:val="20"/>
                  <w:rPrChange w:id="8072" w:author="Στάθης Καπ" w:date="2023-02-02T17:47:00Z">
                    <w:rPr>
                      <w:rFonts w:cstheme="minorHAnsi"/>
                    </w:rPr>
                  </w:rPrChange>
                </w:rPr>
                <w:delText>384</w:delText>
              </w:r>
            </w:del>
          </w:p>
        </w:tc>
        <w:tc>
          <w:tcPr>
            <w:tcW w:w="1428" w:type="dxa"/>
            <w:tcPrChange w:id="8073" w:author="Στάθης Καπ" w:date="2023-02-02T17:14:00Z">
              <w:tcPr>
                <w:tcW w:w="883" w:type="dxa"/>
                <w:gridSpan w:val="2"/>
              </w:tcPr>
            </w:tcPrChange>
          </w:tcPr>
          <w:p w14:paraId="0896C43D" w14:textId="52C70111" w:rsidR="008A6DAE" w:rsidRPr="00A21C84" w:rsidDel="001E2354" w:rsidRDefault="008A6DAE" w:rsidP="008A6DAE">
            <w:pPr>
              <w:rPr>
                <w:del w:id="8074" w:author="Στάθης Καπ" w:date="2023-02-27T02:00:00Z"/>
                <w:rFonts w:cstheme="minorHAnsi"/>
                <w:sz w:val="20"/>
                <w:szCs w:val="20"/>
                <w:rPrChange w:id="8075" w:author="Στάθης Καπ" w:date="2023-02-02T17:47:00Z">
                  <w:rPr>
                    <w:del w:id="8076" w:author="Στάθης Καπ" w:date="2023-02-27T02:00:00Z"/>
                    <w:rFonts w:cstheme="minorHAnsi"/>
                  </w:rPr>
                </w:rPrChange>
              </w:rPr>
            </w:pPr>
            <w:del w:id="8077" w:author="Στάθης Καπ" w:date="2023-02-27T02:00:00Z">
              <w:r w:rsidRPr="00A21C84" w:rsidDel="001E2354">
                <w:rPr>
                  <w:rFonts w:cstheme="minorHAnsi"/>
                  <w:sz w:val="20"/>
                  <w:szCs w:val="20"/>
                  <w:rPrChange w:id="8078" w:author="Στάθης Καπ" w:date="2023-02-02T17:47:00Z">
                    <w:rPr>
                      <w:rFonts w:cstheme="minorHAnsi"/>
                    </w:rPr>
                  </w:rPrChange>
                </w:rPr>
                <w:delText>377</w:delText>
              </w:r>
            </w:del>
          </w:p>
        </w:tc>
        <w:tc>
          <w:tcPr>
            <w:tcW w:w="1428" w:type="dxa"/>
            <w:tcPrChange w:id="8079" w:author="Στάθης Καπ" w:date="2023-02-02T17:14:00Z">
              <w:tcPr>
                <w:tcW w:w="883" w:type="dxa"/>
              </w:tcPr>
            </w:tcPrChange>
          </w:tcPr>
          <w:p w14:paraId="1AF319A6" w14:textId="60E8EC15" w:rsidR="008A6DAE" w:rsidRPr="00A21C84" w:rsidDel="001E2354" w:rsidRDefault="008A6DAE" w:rsidP="008A6DAE">
            <w:pPr>
              <w:rPr>
                <w:del w:id="8080" w:author="Στάθης Καπ" w:date="2023-02-27T02:00:00Z"/>
                <w:rFonts w:cstheme="minorHAnsi"/>
                <w:sz w:val="20"/>
                <w:szCs w:val="20"/>
                <w:rPrChange w:id="8081" w:author="Στάθης Καπ" w:date="2023-02-02T17:47:00Z">
                  <w:rPr>
                    <w:del w:id="8082" w:author="Στάθης Καπ" w:date="2023-02-27T02:00:00Z"/>
                    <w:rFonts w:cstheme="minorHAnsi"/>
                  </w:rPr>
                </w:rPrChange>
              </w:rPr>
            </w:pPr>
            <w:del w:id="8083" w:author="Στάθης Καπ" w:date="2023-02-27T02:00:00Z">
              <w:r w:rsidRPr="00A21C84" w:rsidDel="001E2354">
                <w:rPr>
                  <w:rFonts w:cstheme="minorHAnsi"/>
                  <w:sz w:val="20"/>
                  <w:szCs w:val="20"/>
                  <w:rPrChange w:id="8084" w:author="Στάθης Καπ" w:date="2023-02-02T17:47:00Z">
                    <w:rPr>
                      <w:rFonts w:cstheme="minorHAnsi"/>
                    </w:rPr>
                  </w:rPrChange>
                </w:rPr>
                <w:delText>0.299</w:delText>
              </w:r>
            </w:del>
          </w:p>
        </w:tc>
        <w:tc>
          <w:tcPr>
            <w:tcW w:w="1428" w:type="dxa"/>
            <w:tcPrChange w:id="8085" w:author="Στάθης Καπ" w:date="2023-02-02T17:14:00Z">
              <w:tcPr>
                <w:tcW w:w="883" w:type="dxa"/>
                <w:gridSpan w:val="2"/>
              </w:tcPr>
            </w:tcPrChange>
          </w:tcPr>
          <w:p w14:paraId="7B2BC5B3" w14:textId="72640B10" w:rsidR="008A6DAE" w:rsidRPr="00A21C84" w:rsidDel="001E2354" w:rsidRDefault="008A6DAE" w:rsidP="008A6DAE">
            <w:pPr>
              <w:rPr>
                <w:del w:id="8086" w:author="Στάθης Καπ" w:date="2023-02-27T02:00:00Z"/>
                <w:rFonts w:cstheme="minorHAnsi"/>
                <w:sz w:val="20"/>
                <w:szCs w:val="20"/>
                <w:rPrChange w:id="8087" w:author="Στάθης Καπ" w:date="2023-02-02T17:47:00Z">
                  <w:rPr>
                    <w:del w:id="8088" w:author="Στάθης Καπ" w:date="2023-02-27T02:00:00Z"/>
                    <w:rFonts w:cstheme="minorHAnsi"/>
                  </w:rPr>
                </w:rPrChange>
              </w:rPr>
            </w:pPr>
            <w:del w:id="8089" w:author="Στάθης Καπ" w:date="2023-02-27T02:00:00Z">
              <w:r w:rsidRPr="00A21C84" w:rsidDel="001E2354">
                <w:rPr>
                  <w:rFonts w:cstheme="minorHAnsi"/>
                  <w:sz w:val="20"/>
                  <w:szCs w:val="20"/>
                  <w:rPrChange w:id="8090" w:author="Στάθης Καπ" w:date="2023-02-02T17:47:00Z">
                    <w:rPr>
                      <w:rFonts w:cstheme="minorHAnsi"/>
                    </w:rPr>
                  </w:rPrChange>
                </w:rPr>
                <w:delText>21</w:delText>
              </w:r>
            </w:del>
          </w:p>
        </w:tc>
      </w:tr>
      <w:tr w:rsidR="008A6DAE" w:rsidDel="001E2354" w14:paraId="6A7626B9" w14:textId="4C5B621F" w:rsidTr="008A6DAE">
        <w:trPr>
          <w:jc w:val="center"/>
          <w:del w:id="8091" w:author="Στάθης Καπ" w:date="2023-02-27T02:00:00Z"/>
          <w:trPrChange w:id="8092" w:author="Στάθης Καπ" w:date="2023-02-02T17:14:00Z">
            <w:trPr>
              <w:gridAfter w:val="0"/>
            </w:trPr>
          </w:trPrChange>
        </w:trPr>
        <w:tc>
          <w:tcPr>
            <w:tcW w:w="1427" w:type="dxa"/>
            <w:tcPrChange w:id="8093" w:author="Στάθης Καπ" w:date="2023-02-02T17:14:00Z">
              <w:tcPr>
                <w:tcW w:w="882" w:type="dxa"/>
              </w:tcPr>
            </w:tcPrChange>
          </w:tcPr>
          <w:p w14:paraId="516ABF66" w14:textId="12845071" w:rsidR="008A6DAE" w:rsidRPr="00A21C84" w:rsidDel="001E2354" w:rsidRDefault="00DE0B51" w:rsidP="008A6DAE">
            <w:pPr>
              <w:rPr>
                <w:del w:id="8094" w:author="Στάθης Καπ" w:date="2023-02-27T02:00:00Z"/>
                <w:rFonts w:cstheme="minorHAnsi"/>
                <w:sz w:val="20"/>
                <w:szCs w:val="20"/>
                <w:rPrChange w:id="8095" w:author="Στάθης Καπ" w:date="2023-02-02T17:47:00Z">
                  <w:rPr>
                    <w:del w:id="8096" w:author="Στάθης Καπ" w:date="2023-02-27T02:00:00Z"/>
                    <w:rFonts w:cstheme="minorHAnsi"/>
                  </w:rPr>
                </w:rPrChange>
              </w:rPr>
            </w:pPr>
            <w:del w:id="8097" w:author="Στάθης Καπ" w:date="2023-02-27T02:00:00Z">
              <w:r w:rsidRPr="00A21C84" w:rsidDel="001E2354">
                <w:rPr>
                  <w:rFonts w:cstheme="minorHAnsi"/>
                  <w:sz w:val="20"/>
                  <w:szCs w:val="20"/>
                  <w:rPrChange w:id="8098" w:author="Στάθης Καπ" w:date="2023-02-02T17:47:00Z">
                    <w:rPr>
                      <w:rFonts w:cstheme="minorHAnsi"/>
                      <w:sz w:val="18"/>
                      <w:szCs w:val="18"/>
                    </w:rPr>
                  </w:rPrChange>
                </w:rPr>
                <w:delText>p</w:delText>
              </w:r>
              <w:r w:rsidR="008A6DAE" w:rsidRPr="00A21C84" w:rsidDel="001E2354">
                <w:rPr>
                  <w:rFonts w:cstheme="minorHAnsi"/>
                  <w:sz w:val="20"/>
                  <w:szCs w:val="20"/>
                  <w:rPrChange w:id="8099" w:author="Στάθης Καπ" w:date="2023-02-02T17:47:00Z">
                    <w:rPr>
                      <w:rFonts w:cstheme="minorHAnsi"/>
                    </w:rPr>
                  </w:rPrChange>
                </w:rPr>
                <w:delText>r04</w:delText>
              </w:r>
            </w:del>
          </w:p>
        </w:tc>
        <w:tc>
          <w:tcPr>
            <w:tcW w:w="1427" w:type="dxa"/>
            <w:tcPrChange w:id="8100" w:author="Στάθης Καπ" w:date="2023-02-02T17:14:00Z">
              <w:tcPr>
                <w:tcW w:w="882" w:type="dxa"/>
                <w:gridSpan w:val="2"/>
              </w:tcPr>
            </w:tcPrChange>
          </w:tcPr>
          <w:p w14:paraId="073D7A22" w14:textId="468A1832" w:rsidR="008A6DAE" w:rsidRPr="00A21C84" w:rsidDel="001E2354" w:rsidRDefault="008A6DAE" w:rsidP="008A6DAE">
            <w:pPr>
              <w:rPr>
                <w:del w:id="8101" w:author="Στάθης Καπ" w:date="2023-02-27T02:00:00Z"/>
                <w:rFonts w:cstheme="minorHAnsi"/>
                <w:sz w:val="20"/>
                <w:szCs w:val="20"/>
                <w:rPrChange w:id="8102" w:author="Στάθης Καπ" w:date="2023-02-02T17:47:00Z">
                  <w:rPr>
                    <w:del w:id="8103" w:author="Στάθης Καπ" w:date="2023-02-27T02:00:00Z"/>
                    <w:rFonts w:cstheme="minorHAnsi"/>
                  </w:rPr>
                </w:rPrChange>
              </w:rPr>
            </w:pPr>
            <w:del w:id="8104" w:author="Στάθης Καπ" w:date="2023-02-27T02:00:00Z">
              <w:r w:rsidRPr="00A21C84" w:rsidDel="001E2354">
                <w:rPr>
                  <w:rFonts w:cstheme="minorHAnsi"/>
                  <w:sz w:val="20"/>
                  <w:szCs w:val="20"/>
                  <w:rPrChange w:id="8105" w:author="Στάθης Καπ" w:date="2023-02-02T17:47:00Z">
                    <w:rPr>
                      <w:rFonts w:cstheme="minorHAnsi"/>
                    </w:rPr>
                  </w:rPrChange>
                </w:rPr>
                <w:delText>489</w:delText>
              </w:r>
            </w:del>
          </w:p>
        </w:tc>
        <w:tc>
          <w:tcPr>
            <w:tcW w:w="1690" w:type="dxa"/>
            <w:tcPrChange w:id="8106" w:author="Στάθης Καπ" w:date="2023-02-02T17:14:00Z">
              <w:tcPr>
                <w:tcW w:w="883" w:type="dxa"/>
              </w:tcPr>
            </w:tcPrChange>
          </w:tcPr>
          <w:p w14:paraId="5C83282A" w14:textId="3294DFD5" w:rsidR="008A6DAE" w:rsidRPr="00A21C84" w:rsidDel="001E2354" w:rsidRDefault="008A6DAE" w:rsidP="008A6DAE">
            <w:pPr>
              <w:rPr>
                <w:del w:id="8107" w:author="Στάθης Καπ" w:date="2023-02-27T02:00:00Z"/>
                <w:rFonts w:cstheme="minorHAnsi"/>
                <w:sz w:val="20"/>
                <w:szCs w:val="20"/>
                <w:rPrChange w:id="8108" w:author="Στάθης Καπ" w:date="2023-02-02T17:47:00Z">
                  <w:rPr>
                    <w:del w:id="8109" w:author="Στάθης Καπ" w:date="2023-02-27T02:00:00Z"/>
                    <w:rFonts w:cstheme="minorHAnsi"/>
                  </w:rPr>
                </w:rPrChange>
              </w:rPr>
            </w:pPr>
            <w:del w:id="8110" w:author="Στάθης Καπ" w:date="2023-02-27T02:00:00Z">
              <w:r w:rsidRPr="00A21C84" w:rsidDel="001E2354">
                <w:rPr>
                  <w:rFonts w:cstheme="minorHAnsi"/>
                  <w:sz w:val="20"/>
                  <w:szCs w:val="20"/>
                  <w:rPrChange w:id="8111" w:author="Στάθης Καπ" w:date="2023-02-02T17:47:00Z">
                    <w:rPr>
                      <w:rFonts w:cstheme="minorHAnsi"/>
                    </w:rPr>
                  </w:rPrChange>
                </w:rPr>
                <w:delText>447</w:delText>
              </w:r>
            </w:del>
          </w:p>
        </w:tc>
        <w:tc>
          <w:tcPr>
            <w:tcW w:w="1428" w:type="dxa"/>
            <w:tcPrChange w:id="8112" w:author="Στάθης Καπ" w:date="2023-02-02T17:14:00Z">
              <w:tcPr>
                <w:tcW w:w="883" w:type="dxa"/>
                <w:gridSpan w:val="2"/>
              </w:tcPr>
            </w:tcPrChange>
          </w:tcPr>
          <w:p w14:paraId="2EA8CDD8" w14:textId="1EB2AE50" w:rsidR="008A6DAE" w:rsidRPr="00A21C84" w:rsidDel="001E2354" w:rsidRDefault="008A6DAE" w:rsidP="008A6DAE">
            <w:pPr>
              <w:rPr>
                <w:del w:id="8113" w:author="Στάθης Καπ" w:date="2023-02-27T02:00:00Z"/>
                <w:rFonts w:cstheme="minorHAnsi"/>
                <w:sz w:val="20"/>
                <w:szCs w:val="20"/>
                <w:rPrChange w:id="8114" w:author="Στάθης Καπ" w:date="2023-02-02T17:47:00Z">
                  <w:rPr>
                    <w:del w:id="8115" w:author="Στάθης Καπ" w:date="2023-02-27T02:00:00Z"/>
                    <w:rFonts w:cstheme="minorHAnsi"/>
                  </w:rPr>
                </w:rPrChange>
              </w:rPr>
            </w:pPr>
            <w:del w:id="8116" w:author="Στάθης Καπ" w:date="2023-02-27T02:00:00Z">
              <w:r w:rsidRPr="00A21C84" w:rsidDel="001E2354">
                <w:rPr>
                  <w:rFonts w:cstheme="minorHAnsi"/>
                  <w:sz w:val="20"/>
                  <w:szCs w:val="20"/>
                  <w:rPrChange w:id="8117" w:author="Στάθης Καπ" w:date="2023-02-02T17:47:00Z">
                    <w:rPr>
                      <w:rFonts w:cstheme="minorHAnsi"/>
                    </w:rPr>
                  </w:rPrChange>
                </w:rPr>
                <w:delText>412</w:delText>
              </w:r>
            </w:del>
          </w:p>
        </w:tc>
        <w:tc>
          <w:tcPr>
            <w:tcW w:w="1428" w:type="dxa"/>
            <w:tcPrChange w:id="8118" w:author="Στάθης Καπ" w:date="2023-02-02T17:14:00Z">
              <w:tcPr>
                <w:tcW w:w="883" w:type="dxa"/>
              </w:tcPr>
            </w:tcPrChange>
          </w:tcPr>
          <w:p w14:paraId="1CED913E" w14:textId="76FC6B24" w:rsidR="008A6DAE" w:rsidRPr="00A21C84" w:rsidDel="001E2354" w:rsidRDefault="008A6DAE" w:rsidP="008A6DAE">
            <w:pPr>
              <w:rPr>
                <w:del w:id="8119" w:author="Στάθης Καπ" w:date="2023-02-27T02:00:00Z"/>
                <w:rFonts w:cstheme="minorHAnsi"/>
                <w:sz w:val="20"/>
                <w:szCs w:val="20"/>
                <w:rPrChange w:id="8120" w:author="Στάθης Καπ" w:date="2023-02-02T17:47:00Z">
                  <w:rPr>
                    <w:del w:id="8121" w:author="Στάθης Καπ" w:date="2023-02-27T02:00:00Z"/>
                    <w:rFonts w:cstheme="minorHAnsi"/>
                  </w:rPr>
                </w:rPrChange>
              </w:rPr>
            </w:pPr>
            <w:del w:id="8122" w:author="Στάθης Καπ" w:date="2023-02-27T02:00:00Z">
              <w:r w:rsidRPr="00A21C84" w:rsidDel="001E2354">
                <w:rPr>
                  <w:rFonts w:cstheme="minorHAnsi"/>
                  <w:sz w:val="20"/>
                  <w:szCs w:val="20"/>
                  <w:rPrChange w:id="8123" w:author="Στάθης Καπ" w:date="2023-02-02T17:47:00Z">
                    <w:rPr>
                      <w:rFonts w:cstheme="minorHAnsi"/>
                    </w:rPr>
                  </w:rPrChange>
                </w:rPr>
                <w:delText>0.463</w:delText>
              </w:r>
            </w:del>
          </w:p>
        </w:tc>
        <w:tc>
          <w:tcPr>
            <w:tcW w:w="1428" w:type="dxa"/>
            <w:tcPrChange w:id="8124" w:author="Στάθης Καπ" w:date="2023-02-02T17:14:00Z">
              <w:tcPr>
                <w:tcW w:w="883" w:type="dxa"/>
                <w:gridSpan w:val="2"/>
              </w:tcPr>
            </w:tcPrChange>
          </w:tcPr>
          <w:p w14:paraId="60E9ACB9" w14:textId="491882B6" w:rsidR="008A6DAE" w:rsidRPr="00A21C84" w:rsidDel="001E2354" w:rsidRDefault="008A6DAE" w:rsidP="008A6DAE">
            <w:pPr>
              <w:rPr>
                <w:del w:id="8125" w:author="Στάθης Καπ" w:date="2023-02-27T02:00:00Z"/>
                <w:rFonts w:cstheme="minorHAnsi"/>
                <w:sz w:val="20"/>
                <w:szCs w:val="20"/>
                <w:rPrChange w:id="8126" w:author="Στάθης Καπ" w:date="2023-02-02T17:47:00Z">
                  <w:rPr>
                    <w:del w:id="8127" w:author="Στάθης Καπ" w:date="2023-02-27T02:00:00Z"/>
                    <w:rFonts w:cstheme="minorHAnsi"/>
                  </w:rPr>
                </w:rPrChange>
              </w:rPr>
            </w:pPr>
            <w:del w:id="8128" w:author="Στάθης Καπ" w:date="2023-02-27T02:00:00Z">
              <w:r w:rsidRPr="00A21C84" w:rsidDel="001E2354">
                <w:rPr>
                  <w:rFonts w:cstheme="minorHAnsi"/>
                  <w:sz w:val="20"/>
                  <w:szCs w:val="20"/>
                  <w:rPrChange w:id="8129" w:author="Στάθης Καπ" w:date="2023-02-02T17:47:00Z">
                    <w:rPr>
                      <w:rFonts w:cstheme="minorHAnsi"/>
                    </w:rPr>
                  </w:rPrChange>
                </w:rPr>
                <w:delText>25</w:delText>
              </w:r>
            </w:del>
          </w:p>
        </w:tc>
      </w:tr>
      <w:tr w:rsidR="008A6DAE" w:rsidDel="001E2354" w14:paraId="1383C72B" w14:textId="363AF0EA" w:rsidTr="008A6DAE">
        <w:trPr>
          <w:jc w:val="center"/>
          <w:del w:id="8130" w:author="Στάθης Καπ" w:date="2023-02-27T02:00:00Z"/>
          <w:trPrChange w:id="8131" w:author="Στάθης Καπ" w:date="2023-02-02T17:14:00Z">
            <w:trPr>
              <w:gridAfter w:val="0"/>
            </w:trPr>
          </w:trPrChange>
        </w:trPr>
        <w:tc>
          <w:tcPr>
            <w:tcW w:w="1427" w:type="dxa"/>
            <w:tcPrChange w:id="8132" w:author="Στάθης Καπ" w:date="2023-02-02T17:14:00Z">
              <w:tcPr>
                <w:tcW w:w="882" w:type="dxa"/>
              </w:tcPr>
            </w:tcPrChange>
          </w:tcPr>
          <w:p w14:paraId="51B868B0" w14:textId="3AAA8B7D" w:rsidR="008A6DAE" w:rsidRPr="00A21C84" w:rsidDel="001E2354" w:rsidRDefault="00DE0B51" w:rsidP="008A6DAE">
            <w:pPr>
              <w:rPr>
                <w:del w:id="8133" w:author="Στάθης Καπ" w:date="2023-02-27T02:00:00Z"/>
                <w:rFonts w:cstheme="minorHAnsi"/>
                <w:sz w:val="20"/>
                <w:szCs w:val="20"/>
                <w:rPrChange w:id="8134" w:author="Στάθης Καπ" w:date="2023-02-02T17:47:00Z">
                  <w:rPr>
                    <w:del w:id="8135" w:author="Στάθης Καπ" w:date="2023-02-27T02:00:00Z"/>
                    <w:rFonts w:cstheme="minorHAnsi"/>
                  </w:rPr>
                </w:rPrChange>
              </w:rPr>
            </w:pPr>
            <w:del w:id="8136" w:author="Στάθης Καπ" w:date="2023-02-27T02:00:00Z">
              <w:r w:rsidRPr="00A21C84" w:rsidDel="001E2354">
                <w:rPr>
                  <w:rFonts w:cstheme="minorHAnsi"/>
                  <w:sz w:val="20"/>
                  <w:szCs w:val="20"/>
                  <w:rPrChange w:id="8137" w:author="Στάθης Καπ" w:date="2023-02-02T17:47:00Z">
                    <w:rPr>
                      <w:rFonts w:cstheme="minorHAnsi"/>
                      <w:sz w:val="18"/>
                      <w:szCs w:val="18"/>
                    </w:rPr>
                  </w:rPrChange>
                </w:rPr>
                <w:delText>p</w:delText>
              </w:r>
              <w:r w:rsidR="008A6DAE" w:rsidRPr="00A21C84" w:rsidDel="001E2354">
                <w:rPr>
                  <w:rFonts w:cstheme="minorHAnsi"/>
                  <w:sz w:val="20"/>
                  <w:szCs w:val="20"/>
                  <w:rPrChange w:id="8138" w:author="Στάθης Καπ" w:date="2023-02-02T17:47:00Z">
                    <w:rPr>
                      <w:rFonts w:cstheme="minorHAnsi"/>
                    </w:rPr>
                  </w:rPrChange>
                </w:rPr>
                <w:delText>r05</w:delText>
              </w:r>
            </w:del>
          </w:p>
        </w:tc>
        <w:tc>
          <w:tcPr>
            <w:tcW w:w="1427" w:type="dxa"/>
            <w:tcPrChange w:id="8139" w:author="Στάθης Καπ" w:date="2023-02-02T17:14:00Z">
              <w:tcPr>
                <w:tcW w:w="882" w:type="dxa"/>
                <w:gridSpan w:val="2"/>
              </w:tcPr>
            </w:tcPrChange>
          </w:tcPr>
          <w:p w14:paraId="2A950DD7" w14:textId="510EA59F" w:rsidR="008A6DAE" w:rsidRPr="00A21C84" w:rsidDel="001E2354" w:rsidRDefault="008A6DAE" w:rsidP="008A6DAE">
            <w:pPr>
              <w:rPr>
                <w:del w:id="8140" w:author="Στάθης Καπ" w:date="2023-02-27T02:00:00Z"/>
                <w:rFonts w:cstheme="minorHAnsi"/>
                <w:sz w:val="20"/>
                <w:szCs w:val="20"/>
                <w:rPrChange w:id="8141" w:author="Στάθης Καπ" w:date="2023-02-02T17:47:00Z">
                  <w:rPr>
                    <w:del w:id="8142" w:author="Στάθης Καπ" w:date="2023-02-27T02:00:00Z"/>
                    <w:rFonts w:cstheme="minorHAnsi"/>
                  </w:rPr>
                </w:rPrChange>
              </w:rPr>
            </w:pPr>
            <w:del w:id="8143" w:author="Στάθης Καπ" w:date="2023-02-27T02:00:00Z">
              <w:r w:rsidRPr="00A21C84" w:rsidDel="001E2354">
                <w:rPr>
                  <w:rFonts w:cstheme="minorHAnsi"/>
                  <w:sz w:val="20"/>
                  <w:szCs w:val="20"/>
                  <w:rPrChange w:id="8144" w:author="Στάθης Καπ" w:date="2023-02-02T17:47:00Z">
                    <w:rPr>
                      <w:rFonts w:cstheme="minorHAnsi"/>
                    </w:rPr>
                  </w:rPrChange>
                </w:rPr>
                <w:delText>595</w:delText>
              </w:r>
            </w:del>
          </w:p>
        </w:tc>
        <w:tc>
          <w:tcPr>
            <w:tcW w:w="1690" w:type="dxa"/>
            <w:tcPrChange w:id="8145" w:author="Στάθης Καπ" w:date="2023-02-02T17:14:00Z">
              <w:tcPr>
                <w:tcW w:w="883" w:type="dxa"/>
              </w:tcPr>
            </w:tcPrChange>
          </w:tcPr>
          <w:p w14:paraId="3340CC25" w14:textId="7B5DCA1E" w:rsidR="008A6DAE" w:rsidRPr="00A21C84" w:rsidDel="001E2354" w:rsidRDefault="008A6DAE" w:rsidP="008A6DAE">
            <w:pPr>
              <w:rPr>
                <w:del w:id="8146" w:author="Στάθης Καπ" w:date="2023-02-27T02:00:00Z"/>
                <w:rFonts w:cstheme="minorHAnsi"/>
                <w:sz w:val="20"/>
                <w:szCs w:val="20"/>
                <w:rPrChange w:id="8147" w:author="Στάθης Καπ" w:date="2023-02-02T17:47:00Z">
                  <w:rPr>
                    <w:del w:id="8148" w:author="Στάθης Καπ" w:date="2023-02-27T02:00:00Z"/>
                    <w:rFonts w:cstheme="minorHAnsi"/>
                  </w:rPr>
                </w:rPrChange>
              </w:rPr>
            </w:pPr>
            <w:del w:id="8149" w:author="Στάθης Καπ" w:date="2023-02-27T02:00:00Z">
              <w:r w:rsidRPr="00A21C84" w:rsidDel="001E2354">
                <w:rPr>
                  <w:rFonts w:cstheme="minorHAnsi"/>
                  <w:sz w:val="20"/>
                  <w:szCs w:val="20"/>
                  <w:rPrChange w:id="8150" w:author="Στάθης Καπ" w:date="2023-02-02T17:47:00Z">
                    <w:rPr>
                      <w:rFonts w:cstheme="minorHAnsi"/>
                    </w:rPr>
                  </w:rPrChange>
                </w:rPr>
                <w:delText>576</w:delText>
              </w:r>
            </w:del>
          </w:p>
        </w:tc>
        <w:tc>
          <w:tcPr>
            <w:tcW w:w="1428" w:type="dxa"/>
            <w:tcPrChange w:id="8151" w:author="Στάθης Καπ" w:date="2023-02-02T17:14:00Z">
              <w:tcPr>
                <w:tcW w:w="883" w:type="dxa"/>
                <w:gridSpan w:val="2"/>
              </w:tcPr>
            </w:tcPrChange>
          </w:tcPr>
          <w:p w14:paraId="57E47584" w14:textId="5AFFC920" w:rsidR="008A6DAE" w:rsidRPr="00A21C84" w:rsidDel="001E2354" w:rsidRDefault="008A6DAE" w:rsidP="008A6DAE">
            <w:pPr>
              <w:rPr>
                <w:del w:id="8152" w:author="Στάθης Καπ" w:date="2023-02-27T02:00:00Z"/>
                <w:rFonts w:cstheme="minorHAnsi"/>
                <w:sz w:val="20"/>
                <w:szCs w:val="20"/>
                <w:rPrChange w:id="8153" w:author="Στάθης Καπ" w:date="2023-02-02T17:47:00Z">
                  <w:rPr>
                    <w:del w:id="8154" w:author="Στάθης Καπ" w:date="2023-02-27T02:00:00Z"/>
                    <w:rFonts w:cstheme="minorHAnsi"/>
                  </w:rPr>
                </w:rPrChange>
              </w:rPr>
            </w:pPr>
            <w:del w:id="8155" w:author="Στάθης Καπ" w:date="2023-02-27T02:00:00Z">
              <w:r w:rsidRPr="00A21C84" w:rsidDel="001E2354">
                <w:rPr>
                  <w:rFonts w:cstheme="minorHAnsi"/>
                  <w:sz w:val="20"/>
                  <w:szCs w:val="20"/>
                  <w:rPrChange w:id="8156" w:author="Στάθης Καπ" w:date="2023-02-02T17:47:00Z">
                    <w:rPr>
                      <w:rFonts w:cstheme="minorHAnsi"/>
                    </w:rPr>
                  </w:rPrChange>
                </w:rPr>
                <w:delText>565</w:delText>
              </w:r>
            </w:del>
          </w:p>
        </w:tc>
        <w:tc>
          <w:tcPr>
            <w:tcW w:w="1428" w:type="dxa"/>
            <w:tcPrChange w:id="8157" w:author="Στάθης Καπ" w:date="2023-02-02T17:14:00Z">
              <w:tcPr>
                <w:tcW w:w="883" w:type="dxa"/>
              </w:tcPr>
            </w:tcPrChange>
          </w:tcPr>
          <w:p w14:paraId="727D2D21" w14:textId="4F6D9258" w:rsidR="008A6DAE" w:rsidRPr="00A21C84" w:rsidDel="001E2354" w:rsidRDefault="008A6DAE" w:rsidP="008A6DAE">
            <w:pPr>
              <w:rPr>
                <w:del w:id="8158" w:author="Στάθης Καπ" w:date="2023-02-27T02:00:00Z"/>
                <w:rFonts w:cstheme="minorHAnsi"/>
                <w:sz w:val="20"/>
                <w:szCs w:val="20"/>
                <w:rPrChange w:id="8159" w:author="Στάθης Καπ" w:date="2023-02-02T17:47:00Z">
                  <w:rPr>
                    <w:del w:id="8160" w:author="Στάθης Καπ" w:date="2023-02-27T02:00:00Z"/>
                    <w:rFonts w:cstheme="minorHAnsi"/>
                  </w:rPr>
                </w:rPrChange>
              </w:rPr>
            </w:pPr>
            <w:del w:id="8161" w:author="Στάθης Καπ" w:date="2023-02-27T02:00:00Z">
              <w:r w:rsidRPr="00A21C84" w:rsidDel="001E2354">
                <w:rPr>
                  <w:rFonts w:cstheme="minorHAnsi"/>
                  <w:sz w:val="20"/>
                  <w:szCs w:val="20"/>
                  <w:rPrChange w:id="8162" w:author="Στάθης Καπ" w:date="2023-02-02T17:47:00Z">
                    <w:rPr>
                      <w:rFonts w:cstheme="minorHAnsi"/>
                    </w:rPr>
                  </w:rPrChange>
                </w:rPr>
                <w:delText>1.138</w:delText>
              </w:r>
            </w:del>
          </w:p>
        </w:tc>
        <w:tc>
          <w:tcPr>
            <w:tcW w:w="1428" w:type="dxa"/>
            <w:tcPrChange w:id="8163" w:author="Στάθης Καπ" w:date="2023-02-02T17:14:00Z">
              <w:tcPr>
                <w:tcW w:w="883" w:type="dxa"/>
                <w:gridSpan w:val="2"/>
              </w:tcPr>
            </w:tcPrChange>
          </w:tcPr>
          <w:p w14:paraId="47394592" w14:textId="7FCEA91E" w:rsidR="008A6DAE" w:rsidRPr="00A21C84" w:rsidDel="001E2354" w:rsidRDefault="008A6DAE" w:rsidP="008A6DAE">
            <w:pPr>
              <w:rPr>
                <w:del w:id="8164" w:author="Στάθης Καπ" w:date="2023-02-27T02:00:00Z"/>
                <w:rFonts w:cstheme="minorHAnsi"/>
                <w:sz w:val="20"/>
                <w:szCs w:val="20"/>
                <w:rPrChange w:id="8165" w:author="Στάθης Καπ" w:date="2023-02-02T17:47:00Z">
                  <w:rPr>
                    <w:del w:id="8166" w:author="Στάθης Καπ" w:date="2023-02-27T02:00:00Z"/>
                    <w:rFonts w:cstheme="minorHAnsi"/>
                  </w:rPr>
                </w:rPrChange>
              </w:rPr>
            </w:pPr>
            <w:del w:id="8167" w:author="Στάθης Καπ" w:date="2023-02-27T02:00:00Z">
              <w:r w:rsidRPr="00A21C84" w:rsidDel="001E2354">
                <w:rPr>
                  <w:rFonts w:cstheme="minorHAnsi"/>
                  <w:sz w:val="20"/>
                  <w:szCs w:val="20"/>
                  <w:rPrChange w:id="8168" w:author="Στάθης Καπ" w:date="2023-02-02T17:47:00Z">
                    <w:rPr>
                      <w:rFonts w:cstheme="minorHAnsi"/>
                    </w:rPr>
                  </w:rPrChange>
                </w:rPr>
                <w:delText>31</w:delText>
              </w:r>
            </w:del>
          </w:p>
        </w:tc>
      </w:tr>
      <w:tr w:rsidR="008A6DAE" w:rsidDel="001E2354" w14:paraId="153F6B04" w14:textId="6BE846FC" w:rsidTr="008A6DAE">
        <w:trPr>
          <w:jc w:val="center"/>
          <w:del w:id="8169" w:author="Στάθης Καπ" w:date="2023-02-27T02:00:00Z"/>
          <w:trPrChange w:id="8170" w:author="Στάθης Καπ" w:date="2023-02-02T17:14:00Z">
            <w:trPr>
              <w:gridAfter w:val="0"/>
            </w:trPr>
          </w:trPrChange>
        </w:trPr>
        <w:tc>
          <w:tcPr>
            <w:tcW w:w="1427" w:type="dxa"/>
            <w:tcPrChange w:id="8171" w:author="Στάθης Καπ" w:date="2023-02-02T17:14:00Z">
              <w:tcPr>
                <w:tcW w:w="882" w:type="dxa"/>
              </w:tcPr>
            </w:tcPrChange>
          </w:tcPr>
          <w:p w14:paraId="417C84ED" w14:textId="317C6690" w:rsidR="008A6DAE" w:rsidRPr="00A21C84" w:rsidDel="001E2354" w:rsidRDefault="00DE0B51" w:rsidP="008A6DAE">
            <w:pPr>
              <w:rPr>
                <w:del w:id="8172" w:author="Στάθης Καπ" w:date="2023-02-27T02:00:00Z"/>
                <w:rFonts w:cstheme="minorHAnsi"/>
                <w:sz w:val="20"/>
                <w:szCs w:val="20"/>
                <w:rPrChange w:id="8173" w:author="Στάθης Καπ" w:date="2023-02-02T17:47:00Z">
                  <w:rPr>
                    <w:del w:id="8174" w:author="Στάθης Καπ" w:date="2023-02-27T02:00:00Z"/>
                    <w:rFonts w:cstheme="minorHAnsi"/>
                  </w:rPr>
                </w:rPrChange>
              </w:rPr>
            </w:pPr>
            <w:del w:id="8175" w:author="Στάθης Καπ" w:date="2023-02-27T02:00:00Z">
              <w:r w:rsidRPr="00A21C84" w:rsidDel="001E2354">
                <w:rPr>
                  <w:rFonts w:cstheme="minorHAnsi"/>
                  <w:sz w:val="20"/>
                  <w:szCs w:val="20"/>
                  <w:rPrChange w:id="8176" w:author="Στάθης Καπ" w:date="2023-02-02T17:47:00Z">
                    <w:rPr>
                      <w:rFonts w:cstheme="minorHAnsi"/>
                      <w:sz w:val="18"/>
                      <w:szCs w:val="18"/>
                    </w:rPr>
                  </w:rPrChange>
                </w:rPr>
                <w:delText>p</w:delText>
              </w:r>
              <w:r w:rsidR="008A6DAE" w:rsidRPr="00A21C84" w:rsidDel="001E2354">
                <w:rPr>
                  <w:rFonts w:cstheme="minorHAnsi"/>
                  <w:sz w:val="20"/>
                  <w:szCs w:val="20"/>
                  <w:rPrChange w:id="8177" w:author="Στάθης Καπ" w:date="2023-02-02T17:47:00Z">
                    <w:rPr>
                      <w:rFonts w:cstheme="minorHAnsi"/>
                    </w:rPr>
                  </w:rPrChange>
                </w:rPr>
                <w:delText>r06</w:delText>
              </w:r>
            </w:del>
          </w:p>
        </w:tc>
        <w:tc>
          <w:tcPr>
            <w:tcW w:w="1427" w:type="dxa"/>
            <w:tcPrChange w:id="8178" w:author="Στάθης Καπ" w:date="2023-02-02T17:14:00Z">
              <w:tcPr>
                <w:tcW w:w="882" w:type="dxa"/>
                <w:gridSpan w:val="2"/>
              </w:tcPr>
            </w:tcPrChange>
          </w:tcPr>
          <w:p w14:paraId="61045CCD" w14:textId="5EA098D0" w:rsidR="008A6DAE" w:rsidRPr="00A21C84" w:rsidDel="001E2354" w:rsidRDefault="008A6DAE" w:rsidP="008A6DAE">
            <w:pPr>
              <w:rPr>
                <w:del w:id="8179" w:author="Στάθης Καπ" w:date="2023-02-27T02:00:00Z"/>
                <w:rFonts w:cstheme="minorHAnsi"/>
                <w:sz w:val="20"/>
                <w:szCs w:val="20"/>
                <w:rPrChange w:id="8180" w:author="Στάθης Καπ" w:date="2023-02-02T17:47:00Z">
                  <w:rPr>
                    <w:del w:id="8181" w:author="Στάθης Καπ" w:date="2023-02-27T02:00:00Z"/>
                    <w:rFonts w:cstheme="minorHAnsi"/>
                  </w:rPr>
                </w:rPrChange>
              </w:rPr>
            </w:pPr>
            <w:del w:id="8182" w:author="Στάθης Καπ" w:date="2023-02-27T02:00:00Z">
              <w:r w:rsidRPr="00A21C84" w:rsidDel="001E2354">
                <w:rPr>
                  <w:rFonts w:cstheme="minorHAnsi"/>
                  <w:sz w:val="20"/>
                  <w:szCs w:val="20"/>
                  <w:rPrChange w:id="8183" w:author="Στάθης Καπ" w:date="2023-02-02T17:47:00Z">
                    <w:rPr>
                      <w:rFonts w:cstheme="minorHAnsi"/>
                    </w:rPr>
                  </w:rPrChange>
                </w:rPr>
                <w:delText>590</w:delText>
              </w:r>
            </w:del>
          </w:p>
        </w:tc>
        <w:tc>
          <w:tcPr>
            <w:tcW w:w="1690" w:type="dxa"/>
            <w:tcPrChange w:id="8184" w:author="Στάθης Καπ" w:date="2023-02-02T17:14:00Z">
              <w:tcPr>
                <w:tcW w:w="883" w:type="dxa"/>
              </w:tcPr>
            </w:tcPrChange>
          </w:tcPr>
          <w:p w14:paraId="7F69031B" w14:textId="49CAEBB3" w:rsidR="008A6DAE" w:rsidRPr="00A21C84" w:rsidDel="001E2354" w:rsidRDefault="008A6DAE" w:rsidP="008A6DAE">
            <w:pPr>
              <w:rPr>
                <w:del w:id="8185" w:author="Στάθης Καπ" w:date="2023-02-27T02:00:00Z"/>
                <w:rFonts w:cstheme="minorHAnsi"/>
                <w:sz w:val="20"/>
                <w:szCs w:val="20"/>
                <w:rPrChange w:id="8186" w:author="Στάθης Καπ" w:date="2023-02-02T17:47:00Z">
                  <w:rPr>
                    <w:del w:id="8187" w:author="Στάθης Καπ" w:date="2023-02-27T02:00:00Z"/>
                    <w:rFonts w:cstheme="minorHAnsi"/>
                  </w:rPr>
                </w:rPrChange>
              </w:rPr>
            </w:pPr>
            <w:del w:id="8188" w:author="Στάθης Καπ" w:date="2023-02-27T02:00:00Z">
              <w:r w:rsidRPr="00A21C84" w:rsidDel="001E2354">
                <w:rPr>
                  <w:rFonts w:cstheme="minorHAnsi"/>
                  <w:sz w:val="20"/>
                  <w:szCs w:val="20"/>
                  <w:rPrChange w:id="8189" w:author="Στάθης Καπ" w:date="2023-02-02T17:47:00Z">
                    <w:rPr>
                      <w:rFonts w:cstheme="minorHAnsi"/>
                    </w:rPr>
                  </w:rPrChange>
                </w:rPr>
                <w:delText>538</w:delText>
              </w:r>
            </w:del>
          </w:p>
        </w:tc>
        <w:tc>
          <w:tcPr>
            <w:tcW w:w="1428" w:type="dxa"/>
            <w:tcPrChange w:id="8190" w:author="Στάθης Καπ" w:date="2023-02-02T17:14:00Z">
              <w:tcPr>
                <w:tcW w:w="883" w:type="dxa"/>
                <w:gridSpan w:val="2"/>
              </w:tcPr>
            </w:tcPrChange>
          </w:tcPr>
          <w:p w14:paraId="7AA90C74" w14:textId="6F788642" w:rsidR="008A6DAE" w:rsidRPr="00A21C84" w:rsidDel="001E2354" w:rsidRDefault="008A6DAE" w:rsidP="008A6DAE">
            <w:pPr>
              <w:rPr>
                <w:del w:id="8191" w:author="Στάθης Καπ" w:date="2023-02-27T02:00:00Z"/>
                <w:rFonts w:cstheme="minorHAnsi"/>
                <w:sz w:val="20"/>
                <w:szCs w:val="20"/>
                <w:rPrChange w:id="8192" w:author="Στάθης Καπ" w:date="2023-02-02T17:47:00Z">
                  <w:rPr>
                    <w:del w:id="8193" w:author="Στάθης Καπ" w:date="2023-02-27T02:00:00Z"/>
                    <w:rFonts w:cstheme="minorHAnsi"/>
                  </w:rPr>
                </w:rPrChange>
              </w:rPr>
            </w:pPr>
            <w:del w:id="8194" w:author="Στάθης Καπ" w:date="2023-02-27T02:00:00Z">
              <w:r w:rsidRPr="00A21C84" w:rsidDel="001E2354">
                <w:rPr>
                  <w:rFonts w:cstheme="minorHAnsi"/>
                  <w:sz w:val="20"/>
                  <w:szCs w:val="20"/>
                  <w:rPrChange w:id="8195" w:author="Στάθης Καπ" w:date="2023-02-02T17:47:00Z">
                    <w:rPr>
                      <w:rFonts w:cstheme="minorHAnsi"/>
                    </w:rPr>
                  </w:rPrChange>
                </w:rPr>
                <w:delText>466</w:delText>
              </w:r>
            </w:del>
          </w:p>
        </w:tc>
        <w:tc>
          <w:tcPr>
            <w:tcW w:w="1428" w:type="dxa"/>
            <w:tcPrChange w:id="8196" w:author="Στάθης Καπ" w:date="2023-02-02T17:14:00Z">
              <w:tcPr>
                <w:tcW w:w="883" w:type="dxa"/>
              </w:tcPr>
            </w:tcPrChange>
          </w:tcPr>
          <w:p w14:paraId="424FC2D7" w14:textId="5324DC86" w:rsidR="008A6DAE" w:rsidRPr="00A21C84" w:rsidDel="001E2354" w:rsidRDefault="008A6DAE" w:rsidP="008A6DAE">
            <w:pPr>
              <w:rPr>
                <w:del w:id="8197" w:author="Στάθης Καπ" w:date="2023-02-27T02:00:00Z"/>
                <w:rFonts w:cstheme="minorHAnsi"/>
                <w:sz w:val="20"/>
                <w:szCs w:val="20"/>
                <w:rPrChange w:id="8198" w:author="Στάθης Καπ" w:date="2023-02-02T17:47:00Z">
                  <w:rPr>
                    <w:del w:id="8199" w:author="Στάθης Καπ" w:date="2023-02-27T02:00:00Z"/>
                    <w:rFonts w:cstheme="minorHAnsi"/>
                  </w:rPr>
                </w:rPrChange>
              </w:rPr>
            </w:pPr>
            <w:del w:id="8200" w:author="Στάθης Καπ" w:date="2023-02-27T02:00:00Z">
              <w:r w:rsidRPr="00A21C84" w:rsidDel="001E2354">
                <w:rPr>
                  <w:rFonts w:cstheme="minorHAnsi"/>
                  <w:sz w:val="20"/>
                  <w:szCs w:val="20"/>
                  <w:rPrChange w:id="8201" w:author="Στάθης Καπ" w:date="2023-02-02T17:47:00Z">
                    <w:rPr>
                      <w:rFonts w:cstheme="minorHAnsi"/>
                    </w:rPr>
                  </w:rPrChange>
                </w:rPr>
                <w:delText>0.758</w:delText>
              </w:r>
            </w:del>
          </w:p>
        </w:tc>
        <w:tc>
          <w:tcPr>
            <w:tcW w:w="1428" w:type="dxa"/>
            <w:tcPrChange w:id="8202" w:author="Στάθης Καπ" w:date="2023-02-02T17:14:00Z">
              <w:tcPr>
                <w:tcW w:w="883" w:type="dxa"/>
                <w:gridSpan w:val="2"/>
              </w:tcPr>
            </w:tcPrChange>
          </w:tcPr>
          <w:p w14:paraId="08F27FF6" w14:textId="7BEA706F" w:rsidR="008A6DAE" w:rsidRPr="00A21C84" w:rsidDel="001E2354" w:rsidRDefault="008A6DAE" w:rsidP="008A6DAE">
            <w:pPr>
              <w:rPr>
                <w:del w:id="8203" w:author="Στάθης Καπ" w:date="2023-02-27T02:00:00Z"/>
                <w:rFonts w:cstheme="minorHAnsi"/>
                <w:sz w:val="20"/>
                <w:szCs w:val="20"/>
                <w:rPrChange w:id="8204" w:author="Στάθης Καπ" w:date="2023-02-02T17:47:00Z">
                  <w:rPr>
                    <w:del w:id="8205" w:author="Στάθης Καπ" w:date="2023-02-27T02:00:00Z"/>
                    <w:rFonts w:cstheme="minorHAnsi"/>
                  </w:rPr>
                </w:rPrChange>
              </w:rPr>
            </w:pPr>
            <w:del w:id="8206" w:author="Στάθης Καπ" w:date="2023-02-27T02:00:00Z">
              <w:r w:rsidRPr="00A21C84" w:rsidDel="001E2354">
                <w:rPr>
                  <w:rFonts w:cstheme="minorHAnsi"/>
                  <w:sz w:val="20"/>
                  <w:szCs w:val="20"/>
                  <w:rPrChange w:id="8207" w:author="Στάθης Καπ" w:date="2023-02-02T17:47:00Z">
                    <w:rPr>
                      <w:rFonts w:cstheme="minorHAnsi"/>
                    </w:rPr>
                  </w:rPrChange>
                </w:rPr>
                <w:delText>24</w:delText>
              </w:r>
            </w:del>
          </w:p>
        </w:tc>
      </w:tr>
      <w:tr w:rsidR="008A6DAE" w:rsidDel="001E2354" w14:paraId="1F3F8063" w14:textId="789E6F57" w:rsidTr="008A6DAE">
        <w:trPr>
          <w:jc w:val="center"/>
          <w:del w:id="8208" w:author="Στάθης Καπ" w:date="2023-02-27T02:00:00Z"/>
          <w:trPrChange w:id="8209" w:author="Στάθης Καπ" w:date="2023-02-02T17:14:00Z">
            <w:trPr>
              <w:gridAfter w:val="0"/>
            </w:trPr>
          </w:trPrChange>
        </w:trPr>
        <w:tc>
          <w:tcPr>
            <w:tcW w:w="1427" w:type="dxa"/>
            <w:tcPrChange w:id="8210" w:author="Στάθης Καπ" w:date="2023-02-02T17:14:00Z">
              <w:tcPr>
                <w:tcW w:w="882" w:type="dxa"/>
              </w:tcPr>
            </w:tcPrChange>
          </w:tcPr>
          <w:p w14:paraId="3CF93A2A" w14:textId="3DD65AC6" w:rsidR="008A6DAE" w:rsidRPr="00A21C84" w:rsidDel="001E2354" w:rsidRDefault="00DE0B51" w:rsidP="008A6DAE">
            <w:pPr>
              <w:rPr>
                <w:del w:id="8211" w:author="Στάθης Καπ" w:date="2023-02-27T02:00:00Z"/>
                <w:rFonts w:cstheme="minorHAnsi"/>
                <w:sz w:val="20"/>
                <w:szCs w:val="20"/>
                <w:lang w:val="el-GR"/>
                <w:rPrChange w:id="8212" w:author="Στάθης Καπ" w:date="2023-02-02T17:47:00Z">
                  <w:rPr>
                    <w:del w:id="8213" w:author="Στάθης Καπ" w:date="2023-02-27T02:00:00Z"/>
                  </w:rPr>
                </w:rPrChange>
              </w:rPr>
            </w:pPr>
            <w:del w:id="8214" w:author="Στάθης Καπ" w:date="2023-02-27T02:00:00Z">
              <w:r w:rsidRPr="00A21C84" w:rsidDel="001E2354">
                <w:rPr>
                  <w:rFonts w:cstheme="minorHAnsi"/>
                  <w:sz w:val="20"/>
                  <w:szCs w:val="20"/>
                  <w:rPrChange w:id="8215" w:author="Στάθης Καπ" w:date="2023-02-02T17:47:00Z">
                    <w:rPr>
                      <w:rFonts w:cstheme="minorHAnsi"/>
                      <w:sz w:val="18"/>
                      <w:szCs w:val="18"/>
                    </w:rPr>
                  </w:rPrChange>
                </w:rPr>
                <w:delText>p</w:delText>
              </w:r>
              <w:r w:rsidR="008A6DAE" w:rsidRPr="00A21C84" w:rsidDel="001E2354">
                <w:rPr>
                  <w:rFonts w:cstheme="minorHAnsi"/>
                  <w:sz w:val="20"/>
                  <w:szCs w:val="20"/>
                  <w:rPrChange w:id="8216" w:author="Στάθης Καπ" w:date="2023-02-02T17:47:00Z">
                    <w:rPr>
                      <w:rFonts w:cstheme="minorHAnsi"/>
                    </w:rPr>
                  </w:rPrChange>
                </w:rPr>
                <w:delText>r07</w:delText>
              </w:r>
            </w:del>
          </w:p>
        </w:tc>
        <w:tc>
          <w:tcPr>
            <w:tcW w:w="1427" w:type="dxa"/>
            <w:tcPrChange w:id="8217" w:author="Στάθης Καπ" w:date="2023-02-02T17:14:00Z">
              <w:tcPr>
                <w:tcW w:w="882" w:type="dxa"/>
                <w:gridSpan w:val="2"/>
              </w:tcPr>
            </w:tcPrChange>
          </w:tcPr>
          <w:p w14:paraId="40394290" w14:textId="3B3667F7" w:rsidR="008A6DAE" w:rsidRPr="00A21C84" w:rsidDel="001E2354" w:rsidRDefault="008A6DAE" w:rsidP="008A6DAE">
            <w:pPr>
              <w:rPr>
                <w:del w:id="8218" w:author="Στάθης Καπ" w:date="2023-02-27T02:00:00Z"/>
                <w:rFonts w:cstheme="minorHAnsi"/>
                <w:sz w:val="20"/>
                <w:szCs w:val="20"/>
                <w:rPrChange w:id="8219" w:author="Στάθης Καπ" w:date="2023-02-02T17:47:00Z">
                  <w:rPr>
                    <w:del w:id="8220" w:author="Στάθης Καπ" w:date="2023-02-27T02:00:00Z"/>
                    <w:rFonts w:cstheme="minorHAnsi"/>
                  </w:rPr>
                </w:rPrChange>
              </w:rPr>
            </w:pPr>
            <w:del w:id="8221" w:author="Στάθης Καπ" w:date="2023-02-27T02:00:00Z">
              <w:r w:rsidRPr="00A21C84" w:rsidDel="001E2354">
                <w:rPr>
                  <w:rFonts w:cstheme="minorHAnsi"/>
                  <w:sz w:val="20"/>
                  <w:szCs w:val="20"/>
                  <w:rPrChange w:id="8222" w:author="Στάθης Καπ" w:date="2023-02-02T17:47:00Z">
                    <w:rPr>
                      <w:rFonts w:cstheme="minorHAnsi"/>
                    </w:rPr>
                  </w:rPrChange>
                </w:rPr>
                <w:delText>298</w:delText>
              </w:r>
            </w:del>
          </w:p>
        </w:tc>
        <w:tc>
          <w:tcPr>
            <w:tcW w:w="1690" w:type="dxa"/>
            <w:tcPrChange w:id="8223" w:author="Στάθης Καπ" w:date="2023-02-02T17:14:00Z">
              <w:tcPr>
                <w:tcW w:w="883" w:type="dxa"/>
              </w:tcPr>
            </w:tcPrChange>
          </w:tcPr>
          <w:p w14:paraId="6FBB57F7" w14:textId="64039862" w:rsidR="008A6DAE" w:rsidRPr="00A21C84" w:rsidDel="001E2354" w:rsidRDefault="008A6DAE" w:rsidP="008A6DAE">
            <w:pPr>
              <w:rPr>
                <w:del w:id="8224" w:author="Στάθης Καπ" w:date="2023-02-27T02:00:00Z"/>
                <w:rFonts w:cstheme="minorHAnsi"/>
                <w:sz w:val="20"/>
                <w:szCs w:val="20"/>
                <w:rPrChange w:id="8225" w:author="Στάθης Καπ" w:date="2023-02-02T17:47:00Z">
                  <w:rPr>
                    <w:del w:id="8226" w:author="Στάθης Καπ" w:date="2023-02-27T02:00:00Z"/>
                    <w:rFonts w:cstheme="minorHAnsi"/>
                  </w:rPr>
                </w:rPrChange>
              </w:rPr>
            </w:pPr>
            <w:del w:id="8227" w:author="Στάθης Καπ" w:date="2023-02-27T02:00:00Z">
              <w:r w:rsidRPr="00A21C84" w:rsidDel="001E2354">
                <w:rPr>
                  <w:rFonts w:cstheme="minorHAnsi"/>
                  <w:sz w:val="20"/>
                  <w:szCs w:val="20"/>
                  <w:rPrChange w:id="8228" w:author="Στάθης Καπ" w:date="2023-02-02T17:47:00Z">
                    <w:rPr>
                      <w:rFonts w:cstheme="minorHAnsi"/>
                    </w:rPr>
                  </w:rPrChange>
                </w:rPr>
                <w:delText>291</w:delText>
              </w:r>
            </w:del>
          </w:p>
        </w:tc>
        <w:tc>
          <w:tcPr>
            <w:tcW w:w="1428" w:type="dxa"/>
            <w:tcPrChange w:id="8229" w:author="Στάθης Καπ" w:date="2023-02-02T17:14:00Z">
              <w:tcPr>
                <w:tcW w:w="883" w:type="dxa"/>
                <w:gridSpan w:val="2"/>
              </w:tcPr>
            </w:tcPrChange>
          </w:tcPr>
          <w:p w14:paraId="012A8DC7" w14:textId="20CF5A1B" w:rsidR="008A6DAE" w:rsidRPr="00A21C84" w:rsidDel="001E2354" w:rsidRDefault="008A6DAE" w:rsidP="008A6DAE">
            <w:pPr>
              <w:rPr>
                <w:del w:id="8230" w:author="Στάθης Καπ" w:date="2023-02-27T02:00:00Z"/>
                <w:rFonts w:cstheme="minorHAnsi"/>
                <w:sz w:val="20"/>
                <w:szCs w:val="20"/>
                <w:rPrChange w:id="8231" w:author="Στάθης Καπ" w:date="2023-02-02T17:47:00Z">
                  <w:rPr>
                    <w:del w:id="8232" w:author="Στάθης Καπ" w:date="2023-02-27T02:00:00Z"/>
                    <w:rFonts w:cstheme="minorHAnsi"/>
                  </w:rPr>
                </w:rPrChange>
              </w:rPr>
            </w:pPr>
            <w:del w:id="8233" w:author="Στάθης Καπ" w:date="2023-02-27T02:00:00Z">
              <w:r w:rsidRPr="00A21C84" w:rsidDel="001E2354">
                <w:rPr>
                  <w:rFonts w:cstheme="minorHAnsi"/>
                  <w:sz w:val="20"/>
                  <w:szCs w:val="20"/>
                  <w:rPrChange w:id="8234" w:author="Στάθης Καπ" w:date="2023-02-02T17:47:00Z">
                    <w:rPr>
                      <w:rFonts w:cstheme="minorHAnsi"/>
                    </w:rPr>
                  </w:rPrChange>
                </w:rPr>
                <w:delText>275</w:delText>
              </w:r>
            </w:del>
          </w:p>
        </w:tc>
        <w:tc>
          <w:tcPr>
            <w:tcW w:w="1428" w:type="dxa"/>
            <w:tcPrChange w:id="8235" w:author="Στάθης Καπ" w:date="2023-02-02T17:14:00Z">
              <w:tcPr>
                <w:tcW w:w="883" w:type="dxa"/>
              </w:tcPr>
            </w:tcPrChange>
          </w:tcPr>
          <w:p w14:paraId="588DC643" w14:textId="6AAFD039" w:rsidR="008A6DAE" w:rsidRPr="00A21C84" w:rsidDel="001E2354" w:rsidRDefault="008A6DAE" w:rsidP="008A6DAE">
            <w:pPr>
              <w:rPr>
                <w:del w:id="8236" w:author="Στάθης Καπ" w:date="2023-02-27T02:00:00Z"/>
                <w:rFonts w:cstheme="minorHAnsi"/>
                <w:sz w:val="20"/>
                <w:szCs w:val="20"/>
                <w:rPrChange w:id="8237" w:author="Στάθης Καπ" w:date="2023-02-02T17:47:00Z">
                  <w:rPr>
                    <w:del w:id="8238" w:author="Στάθης Καπ" w:date="2023-02-27T02:00:00Z"/>
                    <w:rFonts w:cstheme="minorHAnsi"/>
                  </w:rPr>
                </w:rPrChange>
              </w:rPr>
            </w:pPr>
            <w:del w:id="8239" w:author="Στάθης Καπ" w:date="2023-02-27T02:00:00Z">
              <w:r w:rsidRPr="00A21C84" w:rsidDel="001E2354">
                <w:rPr>
                  <w:rFonts w:cstheme="minorHAnsi"/>
                  <w:sz w:val="20"/>
                  <w:szCs w:val="20"/>
                  <w:rPrChange w:id="8240" w:author="Στάθης Καπ" w:date="2023-02-02T17:47:00Z">
                    <w:rPr>
                      <w:rFonts w:cstheme="minorHAnsi"/>
                    </w:rPr>
                  </w:rPrChange>
                </w:rPr>
                <w:delText>0.1</w:delText>
              </w:r>
            </w:del>
          </w:p>
        </w:tc>
        <w:tc>
          <w:tcPr>
            <w:tcW w:w="1428" w:type="dxa"/>
            <w:tcPrChange w:id="8241" w:author="Στάθης Καπ" w:date="2023-02-02T17:14:00Z">
              <w:tcPr>
                <w:tcW w:w="883" w:type="dxa"/>
                <w:gridSpan w:val="2"/>
              </w:tcPr>
            </w:tcPrChange>
          </w:tcPr>
          <w:p w14:paraId="51FBD04E" w14:textId="6438F867" w:rsidR="008A6DAE" w:rsidRPr="00A21C84" w:rsidDel="001E2354" w:rsidRDefault="008A6DAE" w:rsidP="008A6DAE">
            <w:pPr>
              <w:rPr>
                <w:del w:id="8242" w:author="Στάθης Καπ" w:date="2023-02-27T02:00:00Z"/>
                <w:rFonts w:cstheme="minorHAnsi"/>
                <w:sz w:val="20"/>
                <w:szCs w:val="20"/>
                <w:rPrChange w:id="8243" w:author="Στάθης Καπ" w:date="2023-02-02T17:47:00Z">
                  <w:rPr>
                    <w:del w:id="8244" w:author="Στάθης Καπ" w:date="2023-02-27T02:00:00Z"/>
                    <w:rFonts w:cstheme="minorHAnsi"/>
                  </w:rPr>
                </w:rPrChange>
              </w:rPr>
            </w:pPr>
            <w:del w:id="8245" w:author="Στάθης Καπ" w:date="2023-02-27T02:00:00Z">
              <w:r w:rsidRPr="00A21C84" w:rsidDel="001E2354">
                <w:rPr>
                  <w:rFonts w:cstheme="minorHAnsi"/>
                  <w:sz w:val="20"/>
                  <w:szCs w:val="20"/>
                  <w:rPrChange w:id="8246" w:author="Στάθης Καπ" w:date="2023-02-02T17:47:00Z">
                    <w:rPr>
                      <w:rFonts w:cstheme="minorHAnsi"/>
                    </w:rPr>
                  </w:rPrChange>
                </w:rPr>
                <w:delText>16</w:delText>
              </w:r>
            </w:del>
          </w:p>
        </w:tc>
      </w:tr>
      <w:tr w:rsidR="008A6DAE" w:rsidDel="001E2354" w14:paraId="4F16B2C4" w14:textId="21AEBB98" w:rsidTr="008A6DAE">
        <w:trPr>
          <w:jc w:val="center"/>
          <w:del w:id="8247" w:author="Στάθης Καπ" w:date="2023-02-27T02:00:00Z"/>
        </w:trPr>
        <w:tc>
          <w:tcPr>
            <w:tcW w:w="1427" w:type="dxa"/>
          </w:tcPr>
          <w:p w14:paraId="1443420A" w14:textId="1AB757D4" w:rsidR="008A6DAE" w:rsidRPr="00A21C84" w:rsidDel="001E2354" w:rsidRDefault="00DE0B51" w:rsidP="008A6DAE">
            <w:pPr>
              <w:rPr>
                <w:del w:id="8248" w:author="Στάθης Καπ" w:date="2023-02-27T02:00:00Z"/>
                <w:rFonts w:cstheme="minorHAnsi"/>
                <w:sz w:val="20"/>
                <w:szCs w:val="20"/>
                <w:rPrChange w:id="8249" w:author="Στάθης Καπ" w:date="2023-02-02T17:47:00Z">
                  <w:rPr>
                    <w:del w:id="8250" w:author="Στάθης Καπ" w:date="2023-02-27T02:00:00Z"/>
                    <w:rFonts w:cstheme="minorHAnsi"/>
                  </w:rPr>
                </w:rPrChange>
              </w:rPr>
            </w:pPr>
            <w:del w:id="8251" w:author="Στάθης Καπ" w:date="2023-02-27T02:00:00Z">
              <w:r w:rsidRPr="00A21C84" w:rsidDel="001E2354">
                <w:rPr>
                  <w:rFonts w:cstheme="minorHAnsi"/>
                  <w:sz w:val="20"/>
                  <w:szCs w:val="20"/>
                  <w:rPrChange w:id="8252" w:author="Στάθης Καπ" w:date="2023-02-02T17:47:00Z">
                    <w:rPr>
                      <w:rFonts w:cstheme="minorHAnsi"/>
                      <w:sz w:val="18"/>
                      <w:szCs w:val="18"/>
                    </w:rPr>
                  </w:rPrChange>
                </w:rPr>
                <w:delText>p</w:delText>
              </w:r>
              <w:r w:rsidR="008A6DAE" w:rsidRPr="00A21C84" w:rsidDel="001E2354">
                <w:rPr>
                  <w:rFonts w:cstheme="minorHAnsi"/>
                  <w:sz w:val="20"/>
                  <w:szCs w:val="20"/>
                  <w:rPrChange w:id="8253" w:author="Στάθης Καπ" w:date="2023-02-02T17:47:00Z">
                    <w:rPr>
                      <w:rFonts w:cstheme="minorHAnsi"/>
                    </w:rPr>
                  </w:rPrChange>
                </w:rPr>
                <w:delText>r08</w:delText>
              </w:r>
            </w:del>
          </w:p>
        </w:tc>
        <w:tc>
          <w:tcPr>
            <w:tcW w:w="1427" w:type="dxa"/>
          </w:tcPr>
          <w:p w14:paraId="734947C8" w14:textId="543CA3D0" w:rsidR="008A6DAE" w:rsidRPr="00A21C84" w:rsidDel="001E2354" w:rsidRDefault="008A6DAE" w:rsidP="008A6DAE">
            <w:pPr>
              <w:rPr>
                <w:del w:id="8254" w:author="Στάθης Καπ" w:date="2023-02-27T02:00:00Z"/>
                <w:rFonts w:cstheme="minorHAnsi"/>
                <w:sz w:val="20"/>
                <w:szCs w:val="20"/>
                <w:rPrChange w:id="8255" w:author="Στάθης Καπ" w:date="2023-02-02T17:47:00Z">
                  <w:rPr>
                    <w:del w:id="8256" w:author="Στάθης Καπ" w:date="2023-02-27T02:00:00Z"/>
                    <w:rFonts w:cstheme="minorHAnsi"/>
                  </w:rPr>
                </w:rPrChange>
              </w:rPr>
            </w:pPr>
            <w:del w:id="8257" w:author="Στάθης Καπ" w:date="2023-02-27T02:00:00Z">
              <w:r w:rsidRPr="00A21C84" w:rsidDel="001E2354">
                <w:rPr>
                  <w:rFonts w:cstheme="minorHAnsi"/>
                  <w:sz w:val="20"/>
                  <w:szCs w:val="20"/>
                  <w:rPrChange w:id="8258" w:author="Στάθης Καπ" w:date="2023-02-02T17:47:00Z">
                    <w:rPr>
                      <w:rFonts w:cstheme="minorHAnsi"/>
                    </w:rPr>
                  </w:rPrChange>
                </w:rPr>
                <w:delText>463</w:delText>
              </w:r>
            </w:del>
          </w:p>
        </w:tc>
        <w:tc>
          <w:tcPr>
            <w:tcW w:w="1690" w:type="dxa"/>
          </w:tcPr>
          <w:p w14:paraId="5D53AECD" w14:textId="08E1E08D" w:rsidR="008A6DAE" w:rsidRPr="00A21C84" w:rsidDel="001E2354" w:rsidRDefault="008A6DAE" w:rsidP="008A6DAE">
            <w:pPr>
              <w:rPr>
                <w:del w:id="8259" w:author="Στάθης Καπ" w:date="2023-02-27T02:00:00Z"/>
                <w:rFonts w:cstheme="minorHAnsi"/>
                <w:sz w:val="20"/>
                <w:szCs w:val="20"/>
                <w:rPrChange w:id="8260" w:author="Στάθης Καπ" w:date="2023-02-02T17:47:00Z">
                  <w:rPr>
                    <w:del w:id="8261" w:author="Στάθης Καπ" w:date="2023-02-27T02:00:00Z"/>
                    <w:rFonts w:cstheme="minorHAnsi"/>
                  </w:rPr>
                </w:rPrChange>
              </w:rPr>
            </w:pPr>
            <w:del w:id="8262" w:author="Στάθης Καπ" w:date="2023-02-27T02:00:00Z">
              <w:r w:rsidRPr="00A21C84" w:rsidDel="001E2354">
                <w:rPr>
                  <w:rFonts w:cstheme="minorHAnsi"/>
                  <w:sz w:val="20"/>
                  <w:szCs w:val="20"/>
                  <w:rPrChange w:id="8263" w:author="Στάθης Καπ" w:date="2023-02-02T17:47:00Z">
                    <w:rPr>
                      <w:rFonts w:cstheme="minorHAnsi"/>
                    </w:rPr>
                  </w:rPrChange>
                </w:rPr>
                <w:delText>463</w:delText>
              </w:r>
            </w:del>
          </w:p>
        </w:tc>
        <w:tc>
          <w:tcPr>
            <w:tcW w:w="1428" w:type="dxa"/>
          </w:tcPr>
          <w:p w14:paraId="6E65E515" w14:textId="55274547" w:rsidR="008A6DAE" w:rsidRPr="00A21C84" w:rsidDel="001E2354" w:rsidRDefault="008A6DAE" w:rsidP="008A6DAE">
            <w:pPr>
              <w:rPr>
                <w:del w:id="8264" w:author="Στάθης Καπ" w:date="2023-02-27T02:00:00Z"/>
                <w:rFonts w:cstheme="minorHAnsi"/>
                <w:sz w:val="20"/>
                <w:szCs w:val="20"/>
                <w:rPrChange w:id="8265" w:author="Στάθης Καπ" w:date="2023-02-02T17:47:00Z">
                  <w:rPr>
                    <w:del w:id="8266" w:author="Στάθης Καπ" w:date="2023-02-27T02:00:00Z"/>
                    <w:rFonts w:cstheme="minorHAnsi"/>
                  </w:rPr>
                </w:rPrChange>
              </w:rPr>
            </w:pPr>
            <w:del w:id="8267" w:author="Στάθης Καπ" w:date="2023-02-27T02:00:00Z">
              <w:r w:rsidRPr="00A21C84" w:rsidDel="001E2354">
                <w:rPr>
                  <w:rFonts w:cstheme="minorHAnsi"/>
                  <w:sz w:val="20"/>
                  <w:szCs w:val="20"/>
                  <w:rPrChange w:id="8268" w:author="Στάθης Καπ" w:date="2023-02-02T17:47:00Z">
                    <w:rPr>
                      <w:rFonts w:cstheme="minorHAnsi"/>
                    </w:rPr>
                  </w:rPrChange>
                </w:rPr>
                <w:delText>429</w:delText>
              </w:r>
            </w:del>
          </w:p>
        </w:tc>
        <w:tc>
          <w:tcPr>
            <w:tcW w:w="1428" w:type="dxa"/>
          </w:tcPr>
          <w:p w14:paraId="56124512" w14:textId="4831DE49" w:rsidR="008A6DAE" w:rsidRPr="00A21C84" w:rsidDel="001E2354" w:rsidRDefault="008A6DAE" w:rsidP="008A6DAE">
            <w:pPr>
              <w:rPr>
                <w:del w:id="8269" w:author="Στάθης Καπ" w:date="2023-02-27T02:00:00Z"/>
                <w:rFonts w:cstheme="minorHAnsi"/>
                <w:sz w:val="20"/>
                <w:szCs w:val="20"/>
                <w:rPrChange w:id="8270" w:author="Στάθης Καπ" w:date="2023-02-02T17:47:00Z">
                  <w:rPr>
                    <w:del w:id="8271" w:author="Στάθης Καπ" w:date="2023-02-27T02:00:00Z"/>
                    <w:rFonts w:cstheme="minorHAnsi"/>
                  </w:rPr>
                </w:rPrChange>
              </w:rPr>
            </w:pPr>
            <w:del w:id="8272" w:author="Στάθης Καπ" w:date="2023-02-27T02:00:00Z">
              <w:r w:rsidRPr="00A21C84" w:rsidDel="001E2354">
                <w:rPr>
                  <w:rFonts w:cstheme="minorHAnsi"/>
                  <w:sz w:val="20"/>
                  <w:szCs w:val="20"/>
                  <w:rPrChange w:id="8273" w:author="Στάθης Καπ" w:date="2023-02-02T17:47:00Z">
                    <w:rPr>
                      <w:rFonts w:cstheme="minorHAnsi"/>
                    </w:rPr>
                  </w:rPrChange>
                </w:rPr>
                <w:delText>0.3</w:delText>
              </w:r>
            </w:del>
          </w:p>
        </w:tc>
        <w:tc>
          <w:tcPr>
            <w:tcW w:w="1428" w:type="dxa"/>
          </w:tcPr>
          <w:p w14:paraId="15F0B9DB" w14:textId="1C527066" w:rsidR="008A6DAE" w:rsidRPr="00A21C84" w:rsidDel="001E2354" w:rsidRDefault="008A6DAE" w:rsidP="008A6DAE">
            <w:pPr>
              <w:rPr>
                <w:del w:id="8274" w:author="Στάθης Καπ" w:date="2023-02-27T02:00:00Z"/>
                <w:rFonts w:cstheme="minorHAnsi"/>
                <w:sz w:val="20"/>
                <w:szCs w:val="20"/>
                <w:rPrChange w:id="8275" w:author="Στάθης Καπ" w:date="2023-02-02T17:47:00Z">
                  <w:rPr>
                    <w:del w:id="8276" w:author="Στάθης Καπ" w:date="2023-02-27T02:00:00Z"/>
                    <w:rFonts w:cstheme="minorHAnsi"/>
                  </w:rPr>
                </w:rPrChange>
              </w:rPr>
            </w:pPr>
            <w:del w:id="8277" w:author="Στάθης Καπ" w:date="2023-02-27T02:00:00Z">
              <w:r w:rsidRPr="00A21C84" w:rsidDel="001E2354">
                <w:rPr>
                  <w:rFonts w:cstheme="minorHAnsi"/>
                  <w:sz w:val="20"/>
                  <w:szCs w:val="20"/>
                  <w:rPrChange w:id="8278" w:author="Στάθης Καπ" w:date="2023-02-02T17:47:00Z">
                    <w:rPr>
                      <w:rFonts w:cstheme="minorHAnsi"/>
                    </w:rPr>
                  </w:rPrChange>
                </w:rPr>
                <w:delText>25</w:delText>
              </w:r>
            </w:del>
          </w:p>
        </w:tc>
      </w:tr>
      <w:tr w:rsidR="008A6DAE" w:rsidDel="001E2354" w14:paraId="5EC89179" w14:textId="4DC680FB" w:rsidTr="008A6DAE">
        <w:trPr>
          <w:jc w:val="center"/>
          <w:del w:id="8279" w:author="Στάθης Καπ" w:date="2023-02-27T02:00:00Z"/>
        </w:trPr>
        <w:tc>
          <w:tcPr>
            <w:tcW w:w="1427" w:type="dxa"/>
          </w:tcPr>
          <w:p w14:paraId="34D4E97D" w14:textId="2063D304" w:rsidR="008A6DAE" w:rsidRPr="00A21C84" w:rsidDel="001E2354" w:rsidRDefault="00DE0B51" w:rsidP="008A6DAE">
            <w:pPr>
              <w:rPr>
                <w:del w:id="8280" w:author="Στάθης Καπ" w:date="2023-02-27T02:00:00Z"/>
                <w:rFonts w:cstheme="minorHAnsi"/>
                <w:sz w:val="20"/>
                <w:szCs w:val="20"/>
                <w:rPrChange w:id="8281" w:author="Στάθης Καπ" w:date="2023-02-02T17:47:00Z">
                  <w:rPr>
                    <w:del w:id="8282" w:author="Στάθης Καπ" w:date="2023-02-27T02:00:00Z"/>
                    <w:rFonts w:cstheme="minorHAnsi"/>
                  </w:rPr>
                </w:rPrChange>
              </w:rPr>
            </w:pPr>
            <w:del w:id="8283" w:author="Στάθης Καπ" w:date="2023-02-27T02:00:00Z">
              <w:r w:rsidRPr="00A21C84" w:rsidDel="001E2354">
                <w:rPr>
                  <w:rFonts w:cstheme="minorHAnsi"/>
                  <w:sz w:val="20"/>
                  <w:szCs w:val="20"/>
                  <w:rPrChange w:id="8284" w:author="Στάθης Καπ" w:date="2023-02-02T17:47:00Z">
                    <w:rPr>
                      <w:rFonts w:cstheme="minorHAnsi"/>
                      <w:sz w:val="18"/>
                      <w:szCs w:val="18"/>
                    </w:rPr>
                  </w:rPrChange>
                </w:rPr>
                <w:delText>p</w:delText>
              </w:r>
              <w:r w:rsidR="008A6DAE" w:rsidRPr="00A21C84" w:rsidDel="001E2354">
                <w:rPr>
                  <w:rFonts w:cstheme="minorHAnsi"/>
                  <w:sz w:val="20"/>
                  <w:szCs w:val="20"/>
                  <w:rPrChange w:id="8285" w:author="Στάθης Καπ" w:date="2023-02-02T17:47:00Z">
                    <w:rPr>
                      <w:rFonts w:cstheme="minorHAnsi"/>
                    </w:rPr>
                  </w:rPrChange>
                </w:rPr>
                <w:delText>r09</w:delText>
              </w:r>
            </w:del>
          </w:p>
        </w:tc>
        <w:tc>
          <w:tcPr>
            <w:tcW w:w="1427" w:type="dxa"/>
          </w:tcPr>
          <w:p w14:paraId="670E238B" w14:textId="7780171A" w:rsidR="008A6DAE" w:rsidRPr="00A21C84" w:rsidDel="001E2354" w:rsidRDefault="008A6DAE" w:rsidP="008A6DAE">
            <w:pPr>
              <w:rPr>
                <w:del w:id="8286" w:author="Στάθης Καπ" w:date="2023-02-27T02:00:00Z"/>
                <w:rFonts w:cstheme="minorHAnsi"/>
                <w:sz w:val="20"/>
                <w:szCs w:val="20"/>
                <w:rPrChange w:id="8287" w:author="Στάθης Καπ" w:date="2023-02-02T17:47:00Z">
                  <w:rPr>
                    <w:del w:id="8288" w:author="Στάθης Καπ" w:date="2023-02-27T02:00:00Z"/>
                    <w:rFonts w:cstheme="minorHAnsi"/>
                  </w:rPr>
                </w:rPrChange>
              </w:rPr>
            </w:pPr>
            <w:del w:id="8289" w:author="Στάθης Καπ" w:date="2023-02-27T02:00:00Z">
              <w:r w:rsidRPr="00A21C84" w:rsidDel="001E2354">
                <w:rPr>
                  <w:rFonts w:cstheme="minorHAnsi"/>
                  <w:sz w:val="20"/>
                  <w:szCs w:val="20"/>
                  <w:rPrChange w:id="8290" w:author="Στάθης Καπ" w:date="2023-02-02T17:47:00Z">
                    <w:rPr>
                      <w:rFonts w:cstheme="minorHAnsi"/>
                    </w:rPr>
                  </w:rPrChange>
                </w:rPr>
                <w:delText>493</w:delText>
              </w:r>
            </w:del>
          </w:p>
        </w:tc>
        <w:tc>
          <w:tcPr>
            <w:tcW w:w="1690" w:type="dxa"/>
          </w:tcPr>
          <w:p w14:paraId="2476821C" w14:textId="7FD11241" w:rsidR="008A6DAE" w:rsidRPr="00A21C84" w:rsidDel="001E2354" w:rsidRDefault="008A6DAE" w:rsidP="008A6DAE">
            <w:pPr>
              <w:rPr>
                <w:del w:id="8291" w:author="Στάθης Καπ" w:date="2023-02-27T02:00:00Z"/>
                <w:rFonts w:cstheme="minorHAnsi"/>
                <w:sz w:val="20"/>
                <w:szCs w:val="20"/>
                <w:rPrChange w:id="8292" w:author="Στάθης Καπ" w:date="2023-02-02T17:47:00Z">
                  <w:rPr>
                    <w:del w:id="8293" w:author="Στάθης Καπ" w:date="2023-02-27T02:00:00Z"/>
                    <w:rFonts w:cstheme="minorHAnsi"/>
                  </w:rPr>
                </w:rPrChange>
              </w:rPr>
            </w:pPr>
            <w:del w:id="8294" w:author="Στάθης Καπ" w:date="2023-02-27T02:00:00Z">
              <w:r w:rsidRPr="00A21C84" w:rsidDel="001E2354">
                <w:rPr>
                  <w:rFonts w:cstheme="minorHAnsi"/>
                  <w:sz w:val="20"/>
                  <w:szCs w:val="20"/>
                  <w:rPrChange w:id="8295" w:author="Στάθης Καπ" w:date="2023-02-02T17:47:00Z">
                    <w:rPr>
                      <w:rFonts w:cstheme="minorHAnsi"/>
                    </w:rPr>
                  </w:rPrChange>
                </w:rPr>
                <w:delText>461</w:delText>
              </w:r>
            </w:del>
          </w:p>
        </w:tc>
        <w:tc>
          <w:tcPr>
            <w:tcW w:w="1428" w:type="dxa"/>
          </w:tcPr>
          <w:p w14:paraId="716A3440" w14:textId="72D1B291" w:rsidR="008A6DAE" w:rsidRPr="00A21C84" w:rsidDel="001E2354" w:rsidRDefault="008A6DAE" w:rsidP="008A6DAE">
            <w:pPr>
              <w:rPr>
                <w:del w:id="8296" w:author="Στάθης Καπ" w:date="2023-02-27T02:00:00Z"/>
                <w:rFonts w:cstheme="minorHAnsi"/>
                <w:sz w:val="20"/>
                <w:szCs w:val="20"/>
                <w:rPrChange w:id="8297" w:author="Στάθης Καπ" w:date="2023-02-02T17:47:00Z">
                  <w:rPr>
                    <w:del w:id="8298" w:author="Στάθης Καπ" w:date="2023-02-27T02:00:00Z"/>
                    <w:rFonts w:cstheme="minorHAnsi"/>
                  </w:rPr>
                </w:rPrChange>
              </w:rPr>
            </w:pPr>
            <w:del w:id="8299" w:author="Στάθης Καπ" w:date="2023-02-27T02:00:00Z">
              <w:r w:rsidRPr="00A21C84" w:rsidDel="001E2354">
                <w:rPr>
                  <w:rFonts w:cstheme="minorHAnsi"/>
                  <w:sz w:val="20"/>
                  <w:szCs w:val="20"/>
                  <w:rPrChange w:id="8300" w:author="Στάθης Καπ" w:date="2023-02-02T17:47:00Z">
                    <w:rPr>
                      <w:rFonts w:cstheme="minorHAnsi"/>
                    </w:rPr>
                  </w:rPrChange>
                </w:rPr>
                <w:delText>398</w:delText>
              </w:r>
            </w:del>
          </w:p>
        </w:tc>
        <w:tc>
          <w:tcPr>
            <w:tcW w:w="1428" w:type="dxa"/>
          </w:tcPr>
          <w:p w14:paraId="1263716A" w14:textId="6414F672" w:rsidR="008A6DAE" w:rsidRPr="00A21C84" w:rsidDel="001E2354" w:rsidRDefault="008A6DAE" w:rsidP="008A6DAE">
            <w:pPr>
              <w:rPr>
                <w:del w:id="8301" w:author="Στάθης Καπ" w:date="2023-02-27T02:00:00Z"/>
                <w:rFonts w:cstheme="minorHAnsi"/>
                <w:sz w:val="20"/>
                <w:szCs w:val="20"/>
                <w:rPrChange w:id="8302" w:author="Στάθης Καπ" w:date="2023-02-02T17:47:00Z">
                  <w:rPr>
                    <w:del w:id="8303" w:author="Στάθης Καπ" w:date="2023-02-27T02:00:00Z"/>
                    <w:rFonts w:cstheme="minorHAnsi"/>
                  </w:rPr>
                </w:rPrChange>
              </w:rPr>
            </w:pPr>
            <w:del w:id="8304" w:author="Στάθης Καπ" w:date="2023-02-27T02:00:00Z">
              <w:r w:rsidRPr="00A21C84" w:rsidDel="001E2354">
                <w:rPr>
                  <w:rFonts w:cstheme="minorHAnsi"/>
                  <w:sz w:val="20"/>
                  <w:szCs w:val="20"/>
                  <w:rPrChange w:id="8305" w:author="Στάθης Καπ" w:date="2023-02-02T17:47:00Z">
                    <w:rPr>
                      <w:rFonts w:cstheme="minorHAnsi"/>
                    </w:rPr>
                  </w:rPrChange>
                </w:rPr>
                <w:delText>0.649</w:delText>
              </w:r>
            </w:del>
          </w:p>
        </w:tc>
        <w:tc>
          <w:tcPr>
            <w:tcW w:w="1428" w:type="dxa"/>
          </w:tcPr>
          <w:p w14:paraId="0C02B438" w14:textId="0112EACE" w:rsidR="008A6DAE" w:rsidRPr="00A21C84" w:rsidDel="001E2354" w:rsidRDefault="008A6DAE" w:rsidP="008A6DAE">
            <w:pPr>
              <w:rPr>
                <w:del w:id="8306" w:author="Στάθης Καπ" w:date="2023-02-27T02:00:00Z"/>
                <w:rFonts w:cstheme="minorHAnsi"/>
                <w:sz w:val="20"/>
                <w:szCs w:val="20"/>
                <w:rPrChange w:id="8307" w:author="Στάθης Καπ" w:date="2023-02-02T17:47:00Z">
                  <w:rPr>
                    <w:del w:id="8308" w:author="Στάθης Καπ" w:date="2023-02-27T02:00:00Z"/>
                    <w:rFonts w:cstheme="minorHAnsi"/>
                  </w:rPr>
                </w:rPrChange>
              </w:rPr>
            </w:pPr>
            <w:del w:id="8309" w:author="Στάθης Καπ" w:date="2023-02-27T02:00:00Z">
              <w:r w:rsidRPr="00A21C84" w:rsidDel="001E2354">
                <w:rPr>
                  <w:rFonts w:cstheme="minorHAnsi"/>
                  <w:sz w:val="20"/>
                  <w:szCs w:val="20"/>
                  <w:rPrChange w:id="8310" w:author="Στάθης Καπ" w:date="2023-02-02T17:47:00Z">
                    <w:rPr>
                      <w:rFonts w:cstheme="minorHAnsi"/>
                    </w:rPr>
                  </w:rPrChange>
                </w:rPr>
                <w:delText>25</w:delText>
              </w:r>
            </w:del>
          </w:p>
        </w:tc>
      </w:tr>
      <w:tr w:rsidR="008A6DAE" w:rsidDel="001E2354" w14:paraId="464A5A69" w14:textId="1130B8C2" w:rsidTr="008A6DAE">
        <w:trPr>
          <w:jc w:val="center"/>
          <w:del w:id="8311" w:author="Στάθης Καπ" w:date="2023-02-27T02:00:00Z"/>
        </w:trPr>
        <w:tc>
          <w:tcPr>
            <w:tcW w:w="1427" w:type="dxa"/>
          </w:tcPr>
          <w:p w14:paraId="4F81B396" w14:textId="2BAB9910" w:rsidR="008A6DAE" w:rsidRPr="00A21C84" w:rsidDel="001E2354" w:rsidRDefault="00DE0B51" w:rsidP="008A6DAE">
            <w:pPr>
              <w:rPr>
                <w:del w:id="8312" w:author="Στάθης Καπ" w:date="2023-02-27T02:00:00Z"/>
                <w:rFonts w:cstheme="minorHAnsi"/>
                <w:sz w:val="20"/>
                <w:szCs w:val="20"/>
                <w:rPrChange w:id="8313" w:author="Στάθης Καπ" w:date="2023-02-02T17:47:00Z">
                  <w:rPr>
                    <w:del w:id="8314" w:author="Στάθης Καπ" w:date="2023-02-27T02:00:00Z"/>
                    <w:rFonts w:cstheme="minorHAnsi"/>
                  </w:rPr>
                </w:rPrChange>
              </w:rPr>
            </w:pPr>
            <w:del w:id="8315" w:author="Στάθης Καπ" w:date="2023-02-27T02:00:00Z">
              <w:r w:rsidRPr="00A21C84" w:rsidDel="001E2354">
                <w:rPr>
                  <w:rFonts w:cstheme="minorHAnsi"/>
                  <w:sz w:val="20"/>
                  <w:szCs w:val="20"/>
                  <w:rPrChange w:id="8316" w:author="Στάθης Καπ" w:date="2023-02-02T17:47:00Z">
                    <w:rPr>
                      <w:rFonts w:cstheme="minorHAnsi"/>
                      <w:sz w:val="18"/>
                      <w:szCs w:val="18"/>
                    </w:rPr>
                  </w:rPrChange>
                </w:rPr>
                <w:delText>p</w:delText>
              </w:r>
              <w:r w:rsidR="008A6DAE" w:rsidRPr="00A21C84" w:rsidDel="001E2354">
                <w:rPr>
                  <w:rFonts w:cstheme="minorHAnsi"/>
                  <w:sz w:val="20"/>
                  <w:szCs w:val="20"/>
                  <w:rPrChange w:id="8317" w:author="Στάθης Καπ" w:date="2023-02-02T17:47:00Z">
                    <w:rPr>
                      <w:rFonts w:cstheme="minorHAnsi"/>
                    </w:rPr>
                  </w:rPrChange>
                </w:rPr>
                <w:delText>r10</w:delText>
              </w:r>
            </w:del>
          </w:p>
        </w:tc>
        <w:tc>
          <w:tcPr>
            <w:tcW w:w="1427" w:type="dxa"/>
          </w:tcPr>
          <w:p w14:paraId="3DD35929" w14:textId="530A843A" w:rsidR="008A6DAE" w:rsidRPr="00A21C84" w:rsidDel="001E2354" w:rsidRDefault="008A6DAE" w:rsidP="008A6DAE">
            <w:pPr>
              <w:rPr>
                <w:del w:id="8318" w:author="Στάθης Καπ" w:date="2023-02-27T02:00:00Z"/>
                <w:rFonts w:cstheme="minorHAnsi"/>
                <w:sz w:val="20"/>
                <w:szCs w:val="20"/>
                <w:rPrChange w:id="8319" w:author="Στάθης Καπ" w:date="2023-02-02T17:47:00Z">
                  <w:rPr>
                    <w:del w:id="8320" w:author="Στάθης Καπ" w:date="2023-02-27T02:00:00Z"/>
                    <w:rFonts w:cstheme="minorHAnsi"/>
                  </w:rPr>
                </w:rPrChange>
              </w:rPr>
            </w:pPr>
            <w:del w:id="8321" w:author="Στάθης Καπ" w:date="2023-02-27T02:00:00Z">
              <w:r w:rsidRPr="00A21C84" w:rsidDel="001E2354">
                <w:rPr>
                  <w:rFonts w:cstheme="minorHAnsi"/>
                  <w:sz w:val="20"/>
                  <w:szCs w:val="20"/>
                  <w:rPrChange w:id="8322" w:author="Στάθης Καπ" w:date="2023-02-02T17:47:00Z">
                    <w:rPr>
                      <w:rFonts w:cstheme="minorHAnsi"/>
                    </w:rPr>
                  </w:rPrChange>
                </w:rPr>
                <w:delText>594</w:delText>
              </w:r>
            </w:del>
          </w:p>
        </w:tc>
        <w:tc>
          <w:tcPr>
            <w:tcW w:w="1690" w:type="dxa"/>
          </w:tcPr>
          <w:p w14:paraId="7010414C" w14:textId="1A539E5E" w:rsidR="008A6DAE" w:rsidRPr="00A21C84" w:rsidDel="001E2354" w:rsidRDefault="008A6DAE" w:rsidP="008A6DAE">
            <w:pPr>
              <w:rPr>
                <w:del w:id="8323" w:author="Στάθης Καπ" w:date="2023-02-27T02:00:00Z"/>
                <w:rFonts w:cstheme="minorHAnsi"/>
                <w:sz w:val="20"/>
                <w:szCs w:val="20"/>
                <w:rPrChange w:id="8324" w:author="Στάθης Καπ" w:date="2023-02-02T17:47:00Z">
                  <w:rPr>
                    <w:del w:id="8325" w:author="Στάθης Καπ" w:date="2023-02-27T02:00:00Z"/>
                    <w:rFonts w:cstheme="minorHAnsi"/>
                  </w:rPr>
                </w:rPrChange>
              </w:rPr>
            </w:pPr>
            <w:del w:id="8326" w:author="Στάθης Καπ" w:date="2023-02-27T02:00:00Z">
              <w:r w:rsidRPr="00A21C84" w:rsidDel="001E2354">
                <w:rPr>
                  <w:rFonts w:cstheme="minorHAnsi"/>
                  <w:sz w:val="20"/>
                  <w:szCs w:val="20"/>
                  <w:rPrChange w:id="8327" w:author="Στάθης Καπ" w:date="2023-02-02T17:47:00Z">
                    <w:rPr>
                      <w:rFonts w:cstheme="minorHAnsi"/>
                    </w:rPr>
                  </w:rPrChange>
                </w:rPr>
                <w:delText>539</w:delText>
              </w:r>
            </w:del>
          </w:p>
        </w:tc>
        <w:tc>
          <w:tcPr>
            <w:tcW w:w="1428" w:type="dxa"/>
          </w:tcPr>
          <w:p w14:paraId="3AA604C9" w14:textId="37BAD685" w:rsidR="008A6DAE" w:rsidRPr="00A21C84" w:rsidDel="001E2354" w:rsidRDefault="008A6DAE" w:rsidP="008A6DAE">
            <w:pPr>
              <w:rPr>
                <w:del w:id="8328" w:author="Στάθης Καπ" w:date="2023-02-27T02:00:00Z"/>
                <w:rFonts w:cstheme="minorHAnsi"/>
                <w:sz w:val="20"/>
                <w:szCs w:val="20"/>
                <w:rPrChange w:id="8329" w:author="Στάθης Καπ" w:date="2023-02-02T17:47:00Z">
                  <w:rPr>
                    <w:del w:id="8330" w:author="Στάθης Καπ" w:date="2023-02-27T02:00:00Z"/>
                    <w:rFonts w:cstheme="minorHAnsi"/>
                  </w:rPr>
                </w:rPrChange>
              </w:rPr>
            </w:pPr>
            <w:del w:id="8331" w:author="Στάθης Καπ" w:date="2023-02-27T02:00:00Z">
              <w:r w:rsidRPr="00A21C84" w:rsidDel="001E2354">
                <w:rPr>
                  <w:rFonts w:cstheme="minorHAnsi"/>
                  <w:sz w:val="20"/>
                  <w:szCs w:val="20"/>
                  <w:rPrChange w:id="8332" w:author="Στάθης Καπ" w:date="2023-02-02T17:47:00Z">
                    <w:rPr>
                      <w:rFonts w:cstheme="minorHAnsi"/>
                    </w:rPr>
                  </w:rPrChange>
                </w:rPr>
                <w:delText>547</w:delText>
              </w:r>
            </w:del>
          </w:p>
        </w:tc>
        <w:tc>
          <w:tcPr>
            <w:tcW w:w="1428" w:type="dxa"/>
          </w:tcPr>
          <w:p w14:paraId="0E125662" w14:textId="300236B4" w:rsidR="008A6DAE" w:rsidRPr="00A21C84" w:rsidDel="001E2354" w:rsidRDefault="008A6DAE" w:rsidP="008A6DAE">
            <w:pPr>
              <w:rPr>
                <w:del w:id="8333" w:author="Στάθης Καπ" w:date="2023-02-27T02:00:00Z"/>
                <w:rFonts w:cstheme="minorHAnsi"/>
                <w:sz w:val="20"/>
                <w:szCs w:val="20"/>
                <w:rPrChange w:id="8334" w:author="Στάθης Καπ" w:date="2023-02-02T17:47:00Z">
                  <w:rPr>
                    <w:del w:id="8335" w:author="Στάθης Καπ" w:date="2023-02-27T02:00:00Z"/>
                    <w:rFonts w:cstheme="minorHAnsi"/>
                  </w:rPr>
                </w:rPrChange>
              </w:rPr>
            </w:pPr>
            <w:del w:id="8336" w:author="Στάθης Καπ" w:date="2023-02-27T02:00:00Z">
              <w:r w:rsidRPr="00A21C84" w:rsidDel="001E2354">
                <w:rPr>
                  <w:rFonts w:cstheme="minorHAnsi"/>
                  <w:sz w:val="20"/>
                  <w:szCs w:val="20"/>
                  <w:rPrChange w:id="8337" w:author="Στάθης Καπ" w:date="2023-02-02T17:47:00Z">
                    <w:rPr>
                      <w:rFonts w:cstheme="minorHAnsi"/>
                    </w:rPr>
                  </w:rPrChange>
                </w:rPr>
                <w:delText>1.594</w:delText>
              </w:r>
            </w:del>
          </w:p>
        </w:tc>
        <w:tc>
          <w:tcPr>
            <w:tcW w:w="1428" w:type="dxa"/>
          </w:tcPr>
          <w:p w14:paraId="7088AC64" w14:textId="7E154623" w:rsidR="008A6DAE" w:rsidRPr="00A21C84" w:rsidDel="001E2354" w:rsidRDefault="008A6DAE" w:rsidP="008A6DAE">
            <w:pPr>
              <w:rPr>
                <w:del w:id="8338" w:author="Στάθης Καπ" w:date="2023-02-27T02:00:00Z"/>
                <w:rFonts w:cstheme="minorHAnsi"/>
                <w:sz w:val="20"/>
                <w:szCs w:val="20"/>
                <w:rPrChange w:id="8339" w:author="Στάθης Καπ" w:date="2023-02-02T17:47:00Z">
                  <w:rPr>
                    <w:del w:id="8340" w:author="Στάθης Καπ" w:date="2023-02-27T02:00:00Z"/>
                    <w:rFonts w:cstheme="minorHAnsi"/>
                  </w:rPr>
                </w:rPrChange>
              </w:rPr>
            </w:pPr>
            <w:del w:id="8341" w:author="Στάθης Καπ" w:date="2023-02-27T02:00:00Z">
              <w:r w:rsidRPr="00A21C84" w:rsidDel="001E2354">
                <w:rPr>
                  <w:rFonts w:cstheme="minorHAnsi"/>
                  <w:sz w:val="20"/>
                  <w:szCs w:val="20"/>
                  <w:rPrChange w:id="8342" w:author="Στάθης Καπ" w:date="2023-02-02T17:47:00Z">
                    <w:rPr>
                      <w:rFonts w:cstheme="minorHAnsi"/>
                    </w:rPr>
                  </w:rPrChange>
                </w:rPr>
                <w:delText>29</w:delText>
              </w:r>
            </w:del>
          </w:p>
        </w:tc>
      </w:tr>
      <w:tr w:rsidR="008A6DAE" w:rsidDel="001E2354" w14:paraId="45018DE8" w14:textId="0159EE52" w:rsidTr="008A6DAE">
        <w:trPr>
          <w:jc w:val="center"/>
          <w:del w:id="8343" w:author="Στάθης Καπ" w:date="2023-02-27T02:00:00Z"/>
        </w:trPr>
        <w:tc>
          <w:tcPr>
            <w:tcW w:w="1427" w:type="dxa"/>
          </w:tcPr>
          <w:p w14:paraId="2D7B3F25" w14:textId="34491E1E" w:rsidR="008A6DAE" w:rsidRPr="00A21C84" w:rsidDel="001E2354" w:rsidRDefault="00DE0B51" w:rsidP="008A6DAE">
            <w:pPr>
              <w:rPr>
                <w:del w:id="8344" w:author="Στάθης Καπ" w:date="2023-02-27T02:00:00Z"/>
                <w:rFonts w:cstheme="minorHAnsi"/>
                <w:sz w:val="20"/>
                <w:szCs w:val="20"/>
                <w:rPrChange w:id="8345" w:author="Στάθης Καπ" w:date="2023-02-02T17:47:00Z">
                  <w:rPr>
                    <w:del w:id="8346" w:author="Στάθης Καπ" w:date="2023-02-27T02:00:00Z"/>
                    <w:rFonts w:cstheme="minorHAnsi"/>
                  </w:rPr>
                </w:rPrChange>
              </w:rPr>
            </w:pPr>
            <w:del w:id="8347" w:author="Στάθης Καπ" w:date="2023-02-27T02:00:00Z">
              <w:r w:rsidRPr="00A21C84" w:rsidDel="001E2354">
                <w:rPr>
                  <w:rFonts w:cstheme="minorHAnsi"/>
                  <w:sz w:val="20"/>
                  <w:szCs w:val="20"/>
                  <w:rPrChange w:id="8348" w:author="Στάθης Καπ" w:date="2023-02-02T17:47:00Z">
                    <w:rPr>
                      <w:rFonts w:cstheme="minorHAnsi"/>
                      <w:sz w:val="18"/>
                      <w:szCs w:val="18"/>
                    </w:rPr>
                  </w:rPrChange>
                </w:rPr>
                <w:delText>p</w:delText>
              </w:r>
              <w:r w:rsidR="008A6DAE" w:rsidRPr="00A21C84" w:rsidDel="001E2354">
                <w:rPr>
                  <w:rFonts w:cstheme="minorHAnsi"/>
                  <w:sz w:val="20"/>
                  <w:szCs w:val="20"/>
                  <w:rPrChange w:id="8349" w:author="Στάθης Καπ" w:date="2023-02-02T17:47:00Z">
                    <w:rPr>
                      <w:rFonts w:cstheme="minorHAnsi"/>
                    </w:rPr>
                  </w:rPrChange>
                </w:rPr>
                <w:delText>r11</w:delText>
              </w:r>
            </w:del>
          </w:p>
        </w:tc>
        <w:tc>
          <w:tcPr>
            <w:tcW w:w="1427" w:type="dxa"/>
          </w:tcPr>
          <w:p w14:paraId="6C322F7A" w14:textId="6EE3A105" w:rsidR="008A6DAE" w:rsidRPr="00A21C84" w:rsidDel="001E2354" w:rsidRDefault="008A6DAE" w:rsidP="008A6DAE">
            <w:pPr>
              <w:rPr>
                <w:del w:id="8350" w:author="Στάθης Καπ" w:date="2023-02-27T02:00:00Z"/>
                <w:rFonts w:cstheme="minorHAnsi"/>
                <w:sz w:val="20"/>
                <w:szCs w:val="20"/>
                <w:rPrChange w:id="8351" w:author="Στάθης Καπ" w:date="2023-02-02T17:47:00Z">
                  <w:rPr>
                    <w:del w:id="8352" w:author="Στάθης Καπ" w:date="2023-02-27T02:00:00Z"/>
                    <w:rFonts w:cstheme="minorHAnsi"/>
                  </w:rPr>
                </w:rPrChange>
              </w:rPr>
            </w:pPr>
            <w:del w:id="8353" w:author="Στάθης Καπ" w:date="2023-02-27T02:00:00Z">
              <w:r w:rsidRPr="00A21C84" w:rsidDel="001E2354">
                <w:rPr>
                  <w:rFonts w:cstheme="minorHAnsi"/>
                  <w:sz w:val="20"/>
                  <w:szCs w:val="20"/>
                  <w:rPrChange w:id="8354" w:author="Στάθης Καπ" w:date="2023-02-02T17:47:00Z">
                    <w:rPr>
                      <w:rFonts w:cstheme="minorHAnsi"/>
                    </w:rPr>
                  </w:rPrChange>
                </w:rPr>
                <w:delText>353</w:delText>
              </w:r>
            </w:del>
          </w:p>
        </w:tc>
        <w:tc>
          <w:tcPr>
            <w:tcW w:w="1690" w:type="dxa"/>
          </w:tcPr>
          <w:p w14:paraId="5C544EA2" w14:textId="32DE6BB5" w:rsidR="008A6DAE" w:rsidRPr="00A21C84" w:rsidDel="001E2354" w:rsidRDefault="008A6DAE" w:rsidP="008A6DAE">
            <w:pPr>
              <w:rPr>
                <w:del w:id="8355" w:author="Στάθης Καπ" w:date="2023-02-27T02:00:00Z"/>
                <w:rFonts w:cstheme="minorHAnsi"/>
                <w:sz w:val="20"/>
                <w:szCs w:val="20"/>
                <w:rPrChange w:id="8356" w:author="Στάθης Καπ" w:date="2023-02-02T17:47:00Z">
                  <w:rPr>
                    <w:del w:id="8357" w:author="Στάθης Καπ" w:date="2023-02-27T02:00:00Z"/>
                    <w:rFonts w:cstheme="minorHAnsi"/>
                  </w:rPr>
                </w:rPrChange>
              </w:rPr>
            </w:pPr>
            <w:del w:id="8358" w:author="Στάθης Καπ" w:date="2023-02-27T02:00:00Z">
              <w:r w:rsidRPr="00A21C84" w:rsidDel="001E2354">
                <w:rPr>
                  <w:rFonts w:cstheme="minorHAnsi"/>
                  <w:sz w:val="20"/>
                  <w:szCs w:val="20"/>
                  <w:rPrChange w:id="8359" w:author="Στάθης Καπ" w:date="2023-02-02T17:47:00Z">
                    <w:rPr>
                      <w:rFonts w:cstheme="minorHAnsi"/>
                    </w:rPr>
                  </w:rPrChange>
                </w:rPr>
                <w:delText>330</w:delText>
              </w:r>
            </w:del>
          </w:p>
        </w:tc>
        <w:tc>
          <w:tcPr>
            <w:tcW w:w="1428" w:type="dxa"/>
          </w:tcPr>
          <w:p w14:paraId="29598BAC" w14:textId="6231B189" w:rsidR="008A6DAE" w:rsidRPr="00A21C84" w:rsidDel="001E2354" w:rsidRDefault="008A6DAE" w:rsidP="008A6DAE">
            <w:pPr>
              <w:rPr>
                <w:del w:id="8360" w:author="Στάθης Καπ" w:date="2023-02-27T02:00:00Z"/>
                <w:rFonts w:cstheme="minorHAnsi"/>
                <w:sz w:val="20"/>
                <w:szCs w:val="20"/>
                <w:rPrChange w:id="8361" w:author="Στάθης Καπ" w:date="2023-02-02T17:47:00Z">
                  <w:rPr>
                    <w:del w:id="8362" w:author="Στάθης Καπ" w:date="2023-02-27T02:00:00Z"/>
                    <w:rFonts w:cstheme="minorHAnsi"/>
                  </w:rPr>
                </w:rPrChange>
              </w:rPr>
            </w:pPr>
            <w:del w:id="8363" w:author="Στάθης Καπ" w:date="2023-02-27T02:00:00Z">
              <w:r w:rsidRPr="00A21C84" w:rsidDel="001E2354">
                <w:rPr>
                  <w:rFonts w:cstheme="minorHAnsi"/>
                  <w:sz w:val="20"/>
                  <w:szCs w:val="20"/>
                  <w:rPrChange w:id="8364" w:author="Στάθης Καπ" w:date="2023-02-02T17:47:00Z">
                    <w:rPr>
                      <w:rFonts w:cstheme="minorHAnsi"/>
                    </w:rPr>
                  </w:rPrChange>
                </w:rPr>
                <w:delText>304</w:delText>
              </w:r>
            </w:del>
          </w:p>
        </w:tc>
        <w:tc>
          <w:tcPr>
            <w:tcW w:w="1428" w:type="dxa"/>
          </w:tcPr>
          <w:p w14:paraId="6B5011C2" w14:textId="4560A58E" w:rsidR="008A6DAE" w:rsidRPr="00A21C84" w:rsidDel="001E2354" w:rsidRDefault="008A6DAE" w:rsidP="008A6DAE">
            <w:pPr>
              <w:rPr>
                <w:del w:id="8365" w:author="Στάθης Καπ" w:date="2023-02-27T02:00:00Z"/>
                <w:rFonts w:cstheme="minorHAnsi"/>
                <w:sz w:val="20"/>
                <w:szCs w:val="20"/>
                <w:rPrChange w:id="8366" w:author="Στάθης Καπ" w:date="2023-02-02T17:47:00Z">
                  <w:rPr>
                    <w:del w:id="8367" w:author="Στάθης Καπ" w:date="2023-02-27T02:00:00Z"/>
                    <w:rFonts w:cstheme="minorHAnsi"/>
                  </w:rPr>
                </w:rPrChange>
              </w:rPr>
            </w:pPr>
            <w:del w:id="8368" w:author="Στάθης Καπ" w:date="2023-02-27T02:00:00Z">
              <w:r w:rsidRPr="00A21C84" w:rsidDel="001E2354">
                <w:rPr>
                  <w:rFonts w:cstheme="minorHAnsi"/>
                  <w:sz w:val="20"/>
                  <w:szCs w:val="20"/>
                  <w:rPrChange w:id="8369" w:author="Στάθης Καπ" w:date="2023-02-02T17:47:00Z">
                    <w:rPr>
                      <w:rFonts w:cstheme="minorHAnsi"/>
                    </w:rPr>
                  </w:rPrChange>
                </w:rPr>
                <w:delText>0.07</w:delText>
              </w:r>
            </w:del>
          </w:p>
        </w:tc>
        <w:tc>
          <w:tcPr>
            <w:tcW w:w="1428" w:type="dxa"/>
          </w:tcPr>
          <w:p w14:paraId="79C63C3B" w14:textId="75A2CB30" w:rsidR="008A6DAE" w:rsidRPr="00A21C84" w:rsidDel="001E2354" w:rsidRDefault="008A6DAE" w:rsidP="008A6DAE">
            <w:pPr>
              <w:rPr>
                <w:del w:id="8370" w:author="Στάθης Καπ" w:date="2023-02-27T02:00:00Z"/>
                <w:rFonts w:cstheme="minorHAnsi"/>
                <w:sz w:val="20"/>
                <w:szCs w:val="20"/>
                <w:rPrChange w:id="8371" w:author="Στάθης Καπ" w:date="2023-02-02T17:47:00Z">
                  <w:rPr>
                    <w:del w:id="8372" w:author="Στάθης Καπ" w:date="2023-02-27T02:00:00Z"/>
                    <w:rFonts w:cstheme="minorHAnsi"/>
                  </w:rPr>
                </w:rPrChange>
              </w:rPr>
            </w:pPr>
            <w:del w:id="8373" w:author="Στάθης Καπ" w:date="2023-02-27T02:00:00Z">
              <w:r w:rsidRPr="00A21C84" w:rsidDel="001E2354">
                <w:rPr>
                  <w:rFonts w:cstheme="minorHAnsi"/>
                  <w:sz w:val="20"/>
                  <w:szCs w:val="20"/>
                  <w:rPrChange w:id="8374" w:author="Στάθης Καπ" w:date="2023-02-02T17:47:00Z">
                    <w:rPr>
                      <w:rFonts w:cstheme="minorHAnsi"/>
                    </w:rPr>
                  </w:rPrChange>
                </w:rPr>
                <w:delText>21</w:delText>
              </w:r>
            </w:del>
          </w:p>
        </w:tc>
      </w:tr>
      <w:tr w:rsidR="008A6DAE" w:rsidDel="001E2354" w14:paraId="6464C33B" w14:textId="5294A976" w:rsidTr="008A6DAE">
        <w:trPr>
          <w:jc w:val="center"/>
          <w:del w:id="8375" w:author="Στάθης Καπ" w:date="2023-02-27T02:00:00Z"/>
        </w:trPr>
        <w:tc>
          <w:tcPr>
            <w:tcW w:w="1427" w:type="dxa"/>
          </w:tcPr>
          <w:p w14:paraId="67ADDB77" w14:textId="41DD640F" w:rsidR="008A6DAE" w:rsidRPr="00A21C84" w:rsidDel="001E2354" w:rsidRDefault="00DE0B51" w:rsidP="008A6DAE">
            <w:pPr>
              <w:rPr>
                <w:del w:id="8376" w:author="Στάθης Καπ" w:date="2023-02-27T02:00:00Z"/>
                <w:rFonts w:cstheme="minorHAnsi"/>
                <w:sz w:val="20"/>
                <w:szCs w:val="20"/>
                <w:rPrChange w:id="8377" w:author="Στάθης Καπ" w:date="2023-02-02T17:47:00Z">
                  <w:rPr>
                    <w:del w:id="8378" w:author="Στάθης Καπ" w:date="2023-02-27T02:00:00Z"/>
                    <w:rFonts w:cstheme="minorHAnsi"/>
                  </w:rPr>
                </w:rPrChange>
              </w:rPr>
            </w:pPr>
            <w:del w:id="8379" w:author="Στάθης Καπ" w:date="2023-02-27T02:00:00Z">
              <w:r w:rsidRPr="00A21C84" w:rsidDel="001E2354">
                <w:rPr>
                  <w:rFonts w:cstheme="minorHAnsi"/>
                  <w:sz w:val="20"/>
                  <w:szCs w:val="20"/>
                  <w:rPrChange w:id="8380" w:author="Στάθης Καπ" w:date="2023-02-02T17:47:00Z">
                    <w:rPr>
                      <w:rFonts w:cstheme="minorHAnsi"/>
                      <w:sz w:val="18"/>
                      <w:szCs w:val="18"/>
                    </w:rPr>
                  </w:rPrChange>
                </w:rPr>
                <w:delText>p</w:delText>
              </w:r>
              <w:r w:rsidR="008A6DAE" w:rsidRPr="00A21C84" w:rsidDel="001E2354">
                <w:rPr>
                  <w:rFonts w:cstheme="minorHAnsi"/>
                  <w:sz w:val="20"/>
                  <w:szCs w:val="20"/>
                  <w:rPrChange w:id="8381" w:author="Στάθης Καπ" w:date="2023-02-02T17:47:00Z">
                    <w:rPr>
                      <w:rFonts w:cstheme="minorHAnsi"/>
                    </w:rPr>
                  </w:rPrChange>
                </w:rPr>
                <w:delText>r12</w:delText>
              </w:r>
            </w:del>
          </w:p>
        </w:tc>
        <w:tc>
          <w:tcPr>
            <w:tcW w:w="1427" w:type="dxa"/>
          </w:tcPr>
          <w:p w14:paraId="13C94A70" w14:textId="6FC9C5E5" w:rsidR="008A6DAE" w:rsidRPr="00A21C84" w:rsidDel="001E2354" w:rsidRDefault="008A6DAE" w:rsidP="008A6DAE">
            <w:pPr>
              <w:rPr>
                <w:del w:id="8382" w:author="Στάθης Καπ" w:date="2023-02-27T02:00:00Z"/>
                <w:rFonts w:cstheme="minorHAnsi"/>
                <w:sz w:val="20"/>
                <w:szCs w:val="20"/>
                <w:rPrChange w:id="8383" w:author="Στάθης Καπ" w:date="2023-02-02T17:47:00Z">
                  <w:rPr>
                    <w:del w:id="8384" w:author="Στάθης Καπ" w:date="2023-02-27T02:00:00Z"/>
                    <w:rFonts w:cstheme="minorHAnsi"/>
                  </w:rPr>
                </w:rPrChange>
              </w:rPr>
            </w:pPr>
            <w:del w:id="8385" w:author="Στάθης Καπ" w:date="2023-02-27T02:00:00Z">
              <w:r w:rsidRPr="00A21C84" w:rsidDel="001E2354">
                <w:rPr>
                  <w:rFonts w:cstheme="minorHAnsi"/>
                  <w:sz w:val="20"/>
                  <w:szCs w:val="20"/>
                  <w:rPrChange w:id="8386" w:author="Στάθης Καπ" w:date="2023-02-02T17:47:00Z">
                    <w:rPr>
                      <w:rFonts w:cstheme="minorHAnsi"/>
                    </w:rPr>
                  </w:rPrChange>
                </w:rPr>
                <w:delText>442</w:delText>
              </w:r>
            </w:del>
          </w:p>
        </w:tc>
        <w:tc>
          <w:tcPr>
            <w:tcW w:w="1690" w:type="dxa"/>
          </w:tcPr>
          <w:p w14:paraId="2C3954E0" w14:textId="336F2512" w:rsidR="008A6DAE" w:rsidRPr="00A21C84" w:rsidDel="001E2354" w:rsidRDefault="008A6DAE" w:rsidP="008A6DAE">
            <w:pPr>
              <w:rPr>
                <w:del w:id="8387" w:author="Στάθης Καπ" w:date="2023-02-27T02:00:00Z"/>
                <w:rFonts w:cstheme="minorHAnsi"/>
                <w:sz w:val="20"/>
                <w:szCs w:val="20"/>
                <w:rPrChange w:id="8388" w:author="Στάθης Καπ" w:date="2023-02-02T17:47:00Z">
                  <w:rPr>
                    <w:del w:id="8389" w:author="Στάθης Καπ" w:date="2023-02-27T02:00:00Z"/>
                    <w:rFonts w:cstheme="minorHAnsi"/>
                  </w:rPr>
                </w:rPrChange>
              </w:rPr>
            </w:pPr>
            <w:del w:id="8390" w:author="Στάθης Καπ" w:date="2023-02-27T02:00:00Z">
              <w:r w:rsidRPr="00A21C84" w:rsidDel="001E2354">
                <w:rPr>
                  <w:rFonts w:cstheme="minorHAnsi"/>
                  <w:sz w:val="20"/>
                  <w:szCs w:val="20"/>
                  <w:rPrChange w:id="8391" w:author="Στάθης Καπ" w:date="2023-02-02T17:47:00Z">
                    <w:rPr>
                      <w:rFonts w:cstheme="minorHAnsi"/>
                    </w:rPr>
                  </w:rPrChange>
                </w:rPr>
                <w:delText>431</w:delText>
              </w:r>
            </w:del>
          </w:p>
        </w:tc>
        <w:tc>
          <w:tcPr>
            <w:tcW w:w="1428" w:type="dxa"/>
          </w:tcPr>
          <w:p w14:paraId="2E79D2F8" w14:textId="46D409CD" w:rsidR="008A6DAE" w:rsidRPr="00A21C84" w:rsidDel="001E2354" w:rsidRDefault="008A6DAE" w:rsidP="008A6DAE">
            <w:pPr>
              <w:rPr>
                <w:del w:id="8392" w:author="Στάθης Καπ" w:date="2023-02-27T02:00:00Z"/>
                <w:rFonts w:cstheme="minorHAnsi"/>
                <w:sz w:val="20"/>
                <w:szCs w:val="20"/>
                <w:rPrChange w:id="8393" w:author="Στάθης Καπ" w:date="2023-02-02T17:47:00Z">
                  <w:rPr>
                    <w:del w:id="8394" w:author="Στάθης Καπ" w:date="2023-02-27T02:00:00Z"/>
                    <w:rFonts w:cstheme="minorHAnsi"/>
                  </w:rPr>
                </w:rPrChange>
              </w:rPr>
            </w:pPr>
            <w:del w:id="8395" w:author="Στάθης Καπ" w:date="2023-02-27T02:00:00Z">
              <w:r w:rsidRPr="00A21C84" w:rsidDel="001E2354">
                <w:rPr>
                  <w:rFonts w:cstheme="minorHAnsi"/>
                  <w:sz w:val="20"/>
                  <w:szCs w:val="20"/>
                  <w:rPrChange w:id="8396" w:author="Στάθης Καπ" w:date="2023-02-02T17:47:00Z">
                    <w:rPr>
                      <w:rFonts w:cstheme="minorHAnsi"/>
                    </w:rPr>
                  </w:rPrChange>
                </w:rPr>
                <w:delText>427</w:delText>
              </w:r>
            </w:del>
          </w:p>
        </w:tc>
        <w:tc>
          <w:tcPr>
            <w:tcW w:w="1428" w:type="dxa"/>
          </w:tcPr>
          <w:p w14:paraId="129F3369" w14:textId="52622B15" w:rsidR="008A6DAE" w:rsidRPr="00A21C84" w:rsidDel="001E2354" w:rsidRDefault="008A6DAE" w:rsidP="008A6DAE">
            <w:pPr>
              <w:rPr>
                <w:del w:id="8397" w:author="Στάθης Καπ" w:date="2023-02-27T02:00:00Z"/>
                <w:rFonts w:cstheme="minorHAnsi"/>
                <w:sz w:val="20"/>
                <w:szCs w:val="20"/>
                <w:rPrChange w:id="8398" w:author="Στάθης Καπ" w:date="2023-02-02T17:47:00Z">
                  <w:rPr>
                    <w:del w:id="8399" w:author="Στάθης Καπ" w:date="2023-02-27T02:00:00Z"/>
                    <w:rFonts w:cstheme="minorHAnsi"/>
                  </w:rPr>
                </w:rPrChange>
              </w:rPr>
            </w:pPr>
            <w:del w:id="8400" w:author="Στάθης Καπ" w:date="2023-02-27T02:00:00Z">
              <w:r w:rsidRPr="00A21C84" w:rsidDel="001E2354">
                <w:rPr>
                  <w:rFonts w:cstheme="minorHAnsi"/>
                  <w:sz w:val="20"/>
                  <w:szCs w:val="20"/>
                  <w:rPrChange w:id="8401" w:author="Στάθης Καπ" w:date="2023-02-02T17:47:00Z">
                    <w:rPr>
                      <w:rFonts w:cstheme="minorHAnsi"/>
                    </w:rPr>
                  </w:rPrChange>
                </w:rPr>
                <w:delText>0.212</w:delText>
              </w:r>
            </w:del>
          </w:p>
        </w:tc>
        <w:tc>
          <w:tcPr>
            <w:tcW w:w="1428" w:type="dxa"/>
          </w:tcPr>
          <w:p w14:paraId="00840948" w14:textId="10A63039" w:rsidR="008A6DAE" w:rsidRPr="00A21C84" w:rsidDel="001E2354" w:rsidRDefault="008A6DAE" w:rsidP="008A6DAE">
            <w:pPr>
              <w:rPr>
                <w:del w:id="8402" w:author="Στάθης Καπ" w:date="2023-02-27T02:00:00Z"/>
                <w:rFonts w:cstheme="minorHAnsi"/>
                <w:sz w:val="20"/>
                <w:szCs w:val="20"/>
                <w:rPrChange w:id="8403" w:author="Στάθης Καπ" w:date="2023-02-02T17:47:00Z">
                  <w:rPr>
                    <w:del w:id="8404" w:author="Στάθης Καπ" w:date="2023-02-27T02:00:00Z"/>
                    <w:rFonts w:cstheme="minorHAnsi"/>
                  </w:rPr>
                </w:rPrChange>
              </w:rPr>
            </w:pPr>
            <w:del w:id="8405" w:author="Στάθης Καπ" w:date="2023-02-27T02:00:00Z">
              <w:r w:rsidRPr="00A21C84" w:rsidDel="001E2354">
                <w:rPr>
                  <w:rFonts w:cstheme="minorHAnsi"/>
                  <w:sz w:val="20"/>
                  <w:szCs w:val="20"/>
                  <w:rPrChange w:id="8406" w:author="Στάθης Καπ" w:date="2023-02-02T17:47:00Z">
                    <w:rPr>
                      <w:rFonts w:cstheme="minorHAnsi"/>
                    </w:rPr>
                  </w:rPrChange>
                </w:rPr>
                <w:delText>24</w:delText>
              </w:r>
            </w:del>
          </w:p>
        </w:tc>
      </w:tr>
      <w:tr w:rsidR="008A6DAE" w:rsidDel="001E2354" w14:paraId="0EDF86EB" w14:textId="5153591F" w:rsidTr="008A6DAE">
        <w:trPr>
          <w:jc w:val="center"/>
          <w:del w:id="8407" w:author="Στάθης Καπ" w:date="2023-02-27T02:00:00Z"/>
        </w:trPr>
        <w:tc>
          <w:tcPr>
            <w:tcW w:w="1427" w:type="dxa"/>
          </w:tcPr>
          <w:p w14:paraId="08A2917E" w14:textId="101E9DBF" w:rsidR="008A6DAE" w:rsidRPr="00A21C84" w:rsidDel="001E2354" w:rsidRDefault="00DE0B51" w:rsidP="008A6DAE">
            <w:pPr>
              <w:rPr>
                <w:del w:id="8408" w:author="Στάθης Καπ" w:date="2023-02-27T02:00:00Z"/>
                <w:rFonts w:cstheme="minorHAnsi"/>
                <w:sz w:val="20"/>
                <w:szCs w:val="20"/>
                <w:rPrChange w:id="8409" w:author="Στάθης Καπ" w:date="2023-02-02T17:47:00Z">
                  <w:rPr>
                    <w:del w:id="8410" w:author="Στάθης Καπ" w:date="2023-02-27T02:00:00Z"/>
                    <w:rFonts w:cstheme="minorHAnsi"/>
                  </w:rPr>
                </w:rPrChange>
              </w:rPr>
            </w:pPr>
            <w:del w:id="8411" w:author="Στάθης Καπ" w:date="2023-02-27T02:00:00Z">
              <w:r w:rsidRPr="00A21C84" w:rsidDel="001E2354">
                <w:rPr>
                  <w:rFonts w:cstheme="minorHAnsi"/>
                  <w:sz w:val="20"/>
                  <w:szCs w:val="20"/>
                  <w:rPrChange w:id="8412" w:author="Στάθης Καπ" w:date="2023-02-02T17:47:00Z">
                    <w:rPr>
                      <w:rFonts w:cstheme="minorHAnsi"/>
                      <w:sz w:val="18"/>
                      <w:szCs w:val="18"/>
                    </w:rPr>
                  </w:rPrChange>
                </w:rPr>
                <w:delText>p</w:delText>
              </w:r>
              <w:r w:rsidR="008A6DAE" w:rsidRPr="00A21C84" w:rsidDel="001E2354">
                <w:rPr>
                  <w:rFonts w:cstheme="minorHAnsi"/>
                  <w:sz w:val="20"/>
                  <w:szCs w:val="20"/>
                  <w:rPrChange w:id="8413" w:author="Στάθης Καπ" w:date="2023-02-02T17:47:00Z">
                    <w:rPr>
                      <w:rFonts w:cstheme="minorHAnsi"/>
                    </w:rPr>
                  </w:rPrChange>
                </w:rPr>
                <w:delText>r13</w:delText>
              </w:r>
            </w:del>
          </w:p>
        </w:tc>
        <w:tc>
          <w:tcPr>
            <w:tcW w:w="1427" w:type="dxa"/>
          </w:tcPr>
          <w:p w14:paraId="5FB452A8" w14:textId="02B3436A" w:rsidR="008A6DAE" w:rsidRPr="00A21C84" w:rsidDel="001E2354" w:rsidRDefault="008A6DAE" w:rsidP="008A6DAE">
            <w:pPr>
              <w:rPr>
                <w:del w:id="8414" w:author="Στάθης Καπ" w:date="2023-02-27T02:00:00Z"/>
                <w:rFonts w:cstheme="minorHAnsi"/>
                <w:sz w:val="20"/>
                <w:szCs w:val="20"/>
                <w:rPrChange w:id="8415" w:author="Στάθης Καπ" w:date="2023-02-02T17:47:00Z">
                  <w:rPr>
                    <w:del w:id="8416" w:author="Στάθης Καπ" w:date="2023-02-27T02:00:00Z"/>
                    <w:rFonts w:cstheme="minorHAnsi"/>
                  </w:rPr>
                </w:rPrChange>
              </w:rPr>
            </w:pPr>
            <w:del w:id="8417" w:author="Στάθης Καπ" w:date="2023-02-27T02:00:00Z">
              <w:r w:rsidRPr="00A21C84" w:rsidDel="001E2354">
                <w:rPr>
                  <w:rFonts w:cstheme="minorHAnsi"/>
                  <w:sz w:val="20"/>
                  <w:szCs w:val="20"/>
                  <w:rPrChange w:id="8418" w:author="Στάθης Καπ" w:date="2023-02-02T17:47:00Z">
                    <w:rPr>
                      <w:rFonts w:cstheme="minorHAnsi"/>
                    </w:rPr>
                  </w:rPrChange>
                </w:rPr>
                <w:delText>467</w:delText>
              </w:r>
            </w:del>
          </w:p>
        </w:tc>
        <w:tc>
          <w:tcPr>
            <w:tcW w:w="1690" w:type="dxa"/>
          </w:tcPr>
          <w:p w14:paraId="23D3E69A" w14:textId="2787759B" w:rsidR="008A6DAE" w:rsidRPr="00A21C84" w:rsidDel="001E2354" w:rsidRDefault="008A6DAE" w:rsidP="008A6DAE">
            <w:pPr>
              <w:rPr>
                <w:del w:id="8419" w:author="Στάθης Καπ" w:date="2023-02-27T02:00:00Z"/>
                <w:rFonts w:cstheme="minorHAnsi"/>
                <w:sz w:val="20"/>
                <w:szCs w:val="20"/>
                <w:rPrChange w:id="8420" w:author="Στάθης Καπ" w:date="2023-02-02T17:47:00Z">
                  <w:rPr>
                    <w:del w:id="8421" w:author="Στάθης Καπ" w:date="2023-02-27T02:00:00Z"/>
                    <w:rFonts w:cstheme="minorHAnsi"/>
                  </w:rPr>
                </w:rPrChange>
              </w:rPr>
            </w:pPr>
            <w:del w:id="8422" w:author="Στάθης Καπ" w:date="2023-02-27T02:00:00Z">
              <w:r w:rsidRPr="00A21C84" w:rsidDel="001E2354">
                <w:rPr>
                  <w:rFonts w:cstheme="minorHAnsi"/>
                  <w:sz w:val="20"/>
                  <w:szCs w:val="20"/>
                  <w:rPrChange w:id="8423" w:author="Στάθης Καπ" w:date="2023-02-02T17:47:00Z">
                    <w:rPr>
                      <w:rFonts w:cstheme="minorHAnsi"/>
                    </w:rPr>
                  </w:rPrChange>
                </w:rPr>
                <w:delText>450</w:delText>
              </w:r>
            </w:del>
          </w:p>
        </w:tc>
        <w:tc>
          <w:tcPr>
            <w:tcW w:w="1428" w:type="dxa"/>
          </w:tcPr>
          <w:p w14:paraId="1342672F" w14:textId="2716FD99" w:rsidR="008A6DAE" w:rsidRPr="00A21C84" w:rsidDel="001E2354" w:rsidRDefault="008A6DAE" w:rsidP="008A6DAE">
            <w:pPr>
              <w:rPr>
                <w:del w:id="8424" w:author="Στάθης Καπ" w:date="2023-02-27T02:00:00Z"/>
                <w:rFonts w:cstheme="minorHAnsi"/>
                <w:sz w:val="20"/>
                <w:szCs w:val="20"/>
                <w:rPrChange w:id="8425" w:author="Στάθης Καπ" w:date="2023-02-02T17:47:00Z">
                  <w:rPr>
                    <w:del w:id="8426" w:author="Στάθης Καπ" w:date="2023-02-27T02:00:00Z"/>
                    <w:rFonts w:cstheme="minorHAnsi"/>
                  </w:rPr>
                </w:rPrChange>
              </w:rPr>
            </w:pPr>
            <w:del w:id="8427" w:author="Στάθης Καπ" w:date="2023-02-27T02:00:00Z">
              <w:r w:rsidRPr="00A21C84" w:rsidDel="001E2354">
                <w:rPr>
                  <w:rFonts w:cstheme="minorHAnsi"/>
                  <w:sz w:val="20"/>
                  <w:szCs w:val="20"/>
                  <w:rPrChange w:id="8428" w:author="Στάθης Καπ" w:date="2023-02-02T17:47:00Z">
                    <w:rPr>
                      <w:rFonts w:cstheme="minorHAnsi"/>
                    </w:rPr>
                  </w:rPrChange>
                </w:rPr>
                <w:delText>444</w:delText>
              </w:r>
            </w:del>
          </w:p>
        </w:tc>
        <w:tc>
          <w:tcPr>
            <w:tcW w:w="1428" w:type="dxa"/>
          </w:tcPr>
          <w:p w14:paraId="757D2341" w14:textId="2E16BF0C" w:rsidR="008A6DAE" w:rsidRPr="00A21C84" w:rsidDel="001E2354" w:rsidRDefault="008A6DAE" w:rsidP="008A6DAE">
            <w:pPr>
              <w:rPr>
                <w:del w:id="8429" w:author="Στάθης Καπ" w:date="2023-02-27T02:00:00Z"/>
                <w:rFonts w:cstheme="minorHAnsi"/>
                <w:sz w:val="20"/>
                <w:szCs w:val="20"/>
                <w:rPrChange w:id="8430" w:author="Στάθης Καπ" w:date="2023-02-02T17:47:00Z">
                  <w:rPr>
                    <w:del w:id="8431" w:author="Στάθης Καπ" w:date="2023-02-27T02:00:00Z"/>
                    <w:rFonts w:cstheme="minorHAnsi"/>
                  </w:rPr>
                </w:rPrChange>
              </w:rPr>
            </w:pPr>
            <w:del w:id="8432" w:author="Στάθης Καπ" w:date="2023-02-27T02:00:00Z">
              <w:r w:rsidRPr="00A21C84" w:rsidDel="001E2354">
                <w:rPr>
                  <w:rFonts w:cstheme="minorHAnsi"/>
                  <w:sz w:val="20"/>
                  <w:szCs w:val="20"/>
                  <w:rPrChange w:id="8433" w:author="Στάθης Καπ" w:date="2023-02-02T17:47:00Z">
                    <w:rPr>
                      <w:rFonts w:cstheme="minorHAnsi"/>
                    </w:rPr>
                  </w:rPrChange>
                </w:rPr>
                <w:delText>0.354</w:delText>
              </w:r>
            </w:del>
          </w:p>
        </w:tc>
        <w:tc>
          <w:tcPr>
            <w:tcW w:w="1428" w:type="dxa"/>
          </w:tcPr>
          <w:p w14:paraId="5CBE62C2" w14:textId="18821459" w:rsidR="008A6DAE" w:rsidRPr="00A21C84" w:rsidDel="001E2354" w:rsidRDefault="008A6DAE" w:rsidP="008A6DAE">
            <w:pPr>
              <w:rPr>
                <w:del w:id="8434" w:author="Στάθης Καπ" w:date="2023-02-27T02:00:00Z"/>
                <w:rFonts w:cstheme="minorHAnsi"/>
                <w:sz w:val="20"/>
                <w:szCs w:val="20"/>
                <w:rPrChange w:id="8435" w:author="Στάθης Καπ" w:date="2023-02-02T17:47:00Z">
                  <w:rPr>
                    <w:del w:id="8436" w:author="Στάθης Καπ" w:date="2023-02-27T02:00:00Z"/>
                    <w:rFonts w:cstheme="minorHAnsi"/>
                  </w:rPr>
                </w:rPrChange>
              </w:rPr>
            </w:pPr>
            <w:del w:id="8437" w:author="Στάθης Καπ" w:date="2023-02-27T02:00:00Z">
              <w:r w:rsidRPr="00A21C84" w:rsidDel="001E2354">
                <w:rPr>
                  <w:rFonts w:cstheme="minorHAnsi"/>
                  <w:sz w:val="20"/>
                  <w:szCs w:val="20"/>
                  <w:rPrChange w:id="8438" w:author="Στάθης Καπ" w:date="2023-02-02T17:47:00Z">
                    <w:rPr>
                      <w:rFonts w:cstheme="minorHAnsi"/>
                    </w:rPr>
                  </w:rPrChange>
                </w:rPr>
                <w:delText>27</w:delText>
              </w:r>
            </w:del>
          </w:p>
        </w:tc>
      </w:tr>
      <w:tr w:rsidR="008A6DAE" w:rsidDel="001E2354" w14:paraId="06BC582E" w14:textId="244833C8" w:rsidTr="008A6DAE">
        <w:trPr>
          <w:jc w:val="center"/>
          <w:del w:id="8439" w:author="Στάθης Καπ" w:date="2023-02-27T02:00:00Z"/>
        </w:trPr>
        <w:tc>
          <w:tcPr>
            <w:tcW w:w="1427" w:type="dxa"/>
          </w:tcPr>
          <w:p w14:paraId="3047A210" w14:textId="4937C743" w:rsidR="008A6DAE" w:rsidRPr="00A21C84" w:rsidDel="001E2354" w:rsidRDefault="00DE0B51" w:rsidP="008A6DAE">
            <w:pPr>
              <w:rPr>
                <w:del w:id="8440" w:author="Στάθης Καπ" w:date="2023-02-27T02:00:00Z"/>
                <w:rFonts w:cstheme="minorHAnsi"/>
                <w:sz w:val="20"/>
                <w:szCs w:val="20"/>
                <w:rPrChange w:id="8441" w:author="Στάθης Καπ" w:date="2023-02-02T17:47:00Z">
                  <w:rPr>
                    <w:del w:id="8442" w:author="Στάθης Καπ" w:date="2023-02-27T02:00:00Z"/>
                    <w:rFonts w:cstheme="minorHAnsi"/>
                  </w:rPr>
                </w:rPrChange>
              </w:rPr>
            </w:pPr>
            <w:del w:id="8443" w:author="Στάθης Καπ" w:date="2023-02-27T02:00:00Z">
              <w:r w:rsidRPr="00A21C84" w:rsidDel="001E2354">
                <w:rPr>
                  <w:rFonts w:cstheme="minorHAnsi"/>
                  <w:sz w:val="20"/>
                  <w:szCs w:val="20"/>
                  <w:rPrChange w:id="8444" w:author="Στάθης Καπ" w:date="2023-02-02T17:47:00Z">
                    <w:rPr>
                      <w:rFonts w:cstheme="minorHAnsi"/>
                      <w:sz w:val="18"/>
                      <w:szCs w:val="18"/>
                    </w:rPr>
                  </w:rPrChange>
                </w:rPr>
                <w:delText>p</w:delText>
              </w:r>
              <w:r w:rsidR="008A6DAE" w:rsidRPr="00A21C84" w:rsidDel="001E2354">
                <w:rPr>
                  <w:rFonts w:cstheme="minorHAnsi"/>
                  <w:sz w:val="20"/>
                  <w:szCs w:val="20"/>
                  <w:rPrChange w:id="8445" w:author="Στάθης Καπ" w:date="2023-02-02T17:47:00Z">
                    <w:rPr>
                      <w:rFonts w:cstheme="minorHAnsi"/>
                    </w:rPr>
                  </w:rPrChange>
                </w:rPr>
                <w:delText>r14</w:delText>
              </w:r>
            </w:del>
          </w:p>
        </w:tc>
        <w:tc>
          <w:tcPr>
            <w:tcW w:w="1427" w:type="dxa"/>
          </w:tcPr>
          <w:p w14:paraId="47211E99" w14:textId="7AA27883" w:rsidR="008A6DAE" w:rsidRPr="00A21C84" w:rsidDel="001E2354" w:rsidRDefault="008A6DAE" w:rsidP="008A6DAE">
            <w:pPr>
              <w:rPr>
                <w:del w:id="8446" w:author="Στάθης Καπ" w:date="2023-02-27T02:00:00Z"/>
                <w:rFonts w:cstheme="minorHAnsi"/>
                <w:sz w:val="20"/>
                <w:szCs w:val="20"/>
                <w:rPrChange w:id="8447" w:author="Στάθης Καπ" w:date="2023-02-02T17:47:00Z">
                  <w:rPr>
                    <w:del w:id="8448" w:author="Στάθης Καπ" w:date="2023-02-27T02:00:00Z"/>
                    <w:rFonts w:cstheme="minorHAnsi"/>
                  </w:rPr>
                </w:rPrChange>
              </w:rPr>
            </w:pPr>
            <w:del w:id="8449" w:author="Στάθης Καπ" w:date="2023-02-27T02:00:00Z">
              <w:r w:rsidRPr="00A21C84" w:rsidDel="001E2354">
                <w:rPr>
                  <w:rFonts w:cstheme="minorHAnsi"/>
                  <w:sz w:val="20"/>
                  <w:szCs w:val="20"/>
                  <w:rPrChange w:id="8450" w:author="Στάθης Καπ" w:date="2023-02-02T17:47:00Z">
                    <w:rPr>
                      <w:rFonts w:cstheme="minorHAnsi"/>
                    </w:rPr>
                  </w:rPrChange>
                </w:rPr>
                <w:delText>567</w:delText>
              </w:r>
            </w:del>
          </w:p>
        </w:tc>
        <w:tc>
          <w:tcPr>
            <w:tcW w:w="1690" w:type="dxa"/>
          </w:tcPr>
          <w:p w14:paraId="5C9FA4CE" w14:textId="0F8A4FB9" w:rsidR="008A6DAE" w:rsidRPr="00A21C84" w:rsidDel="001E2354" w:rsidRDefault="008A6DAE" w:rsidP="008A6DAE">
            <w:pPr>
              <w:rPr>
                <w:del w:id="8451" w:author="Στάθης Καπ" w:date="2023-02-27T02:00:00Z"/>
                <w:rFonts w:cstheme="minorHAnsi"/>
                <w:sz w:val="20"/>
                <w:szCs w:val="20"/>
                <w:rPrChange w:id="8452" w:author="Στάθης Καπ" w:date="2023-02-02T17:47:00Z">
                  <w:rPr>
                    <w:del w:id="8453" w:author="Στάθης Καπ" w:date="2023-02-27T02:00:00Z"/>
                    <w:rFonts w:cstheme="minorHAnsi"/>
                  </w:rPr>
                </w:rPrChange>
              </w:rPr>
            </w:pPr>
            <w:del w:id="8454" w:author="Στάθης Καπ" w:date="2023-02-27T02:00:00Z">
              <w:r w:rsidRPr="00A21C84" w:rsidDel="001E2354">
                <w:rPr>
                  <w:rFonts w:cstheme="minorHAnsi"/>
                  <w:sz w:val="20"/>
                  <w:szCs w:val="20"/>
                  <w:rPrChange w:id="8455" w:author="Στάθης Καπ" w:date="2023-02-02T17:47:00Z">
                    <w:rPr>
                      <w:rFonts w:cstheme="minorHAnsi"/>
                    </w:rPr>
                  </w:rPrChange>
                </w:rPr>
                <w:delText>482</w:delText>
              </w:r>
            </w:del>
          </w:p>
        </w:tc>
        <w:tc>
          <w:tcPr>
            <w:tcW w:w="1428" w:type="dxa"/>
          </w:tcPr>
          <w:p w14:paraId="738248C7" w14:textId="3C5B90A2" w:rsidR="008A6DAE" w:rsidRPr="00A21C84" w:rsidDel="001E2354" w:rsidRDefault="008A6DAE" w:rsidP="008A6DAE">
            <w:pPr>
              <w:rPr>
                <w:del w:id="8456" w:author="Στάθης Καπ" w:date="2023-02-27T02:00:00Z"/>
                <w:rFonts w:cstheme="minorHAnsi"/>
                <w:sz w:val="20"/>
                <w:szCs w:val="20"/>
                <w:rPrChange w:id="8457" w:author="Στάθης Καπ" w:date="2023-02-02T17:47:00Z">
                  <w:rPr>
                    <w:del w:id="8458" w:author="Στάθης Καπ" w:date="2023-02-27T02:00:00Z"/>
                    <w:rFonts w:cstheme="minorHAnsi"/>
                  </w:rPr>
                </w:rPrChange>
              </w:rPr>
            </w:pPr>
            <w:del w:id="8459" w:author="Στάθης Καπ" w:date="2023-02-27T02:00:00Z">
              <w:r w:rsidRPr="00A21C84" w:rsidDel="001E2354">
                <w:rPr>
                  <w:rFonts w:cstheme="minorHAnsi"/>
                  <w:sz w:val="20"/>
                  <w:szCs w:val="20"/>
                  <w:rPrChange w:id="8460" w:author="Στάθης Καπ" w:date="2023-02-02T17:47:00Z">
                    <w:rPr>
                      <w:rFonts w:cstheme="minorHAnsi"/>
                    </w:rPr>
                  </w:rPrChange>
                </w:rPr>
                <w:delText>498</w:delText>
              </w:r>
            </w:del>
          </w:p>
        </w:tc>
        <w:tc>
          <w:tcPr>
            <w:tcW w:w="1428" w:type="dxa"/>
          </w:tcPr>
          <w:p w14:paraId="682EE13E" w14:textId="64145073" w:rsidR="008A6DAE" w:rsidRPr="00A21C84" w:rsidDel="001E2354" w:rsidRDefault="008A6DAE" w:rsidP="008A6DAE">
            <w:pPr>
              <w:rPr>
                <w:del w:id="8461" w:author="Στάθης Καπ" w:date="2023-02-27T02:00:00Z"/>
                <w:rFonts w:cstheme="minorHAnsi"/>
                <w:sz w:val="20"/>
                <w:szCs w:val="20"/>
                <w:rPrChange w:id="8462" w:author="Στάθης Καπ" w:date="2023-02-02T17:47:00Z">
                  <w:rPr>
                    <w:del w:id="8463" w:author="Στάθης Καπ" w:date="2023-02-27T02:00:00Z"/>
                    <w:rFonts w:cstheme="minorHAnsi"/>
                  </w:rPr>
                </w:rPrChange>
              </w:rPr>
            </w:pPr>
            <w:del w:id="8464" w:author="Στάθης Καπ" w:date="2023-02-27T02:00:00Z">
              <w:r w:rsidRPr="00A21C84" w:rsidDel="001E2354">
                <w:rPr>
                  <w:rFonts w:cstheme="minorHAnsi"/>
                  <w:sz w:val="20"/>
                  <w:szCs w:val="20"/>
                  <w:rPrChange w:id="8465" w:author="Στάθης Καπ" w:date="2023-02-02T17:47:00Z">
                    <w:rPr>
                      <w:rFonts w:cstheme="minorHAnsi"/>
                    </w:rPr>
                  </w:rPrChange>
                </w:rPr>
                <w:delText>0.503</w:delText>
              </w:r>
            </w:del>
          </w:p>
        </w:tc>
        <w:tc>
          <w:tcPr>
            <w:tcW w:w="1428" w:type="dxa"/>
          </w:tcPr>
          <w:p w14:paraId="6983F78A" w14:textId="32B6A798" w:rsidR="008A6DAE" w:rsidRPr="00A21C84" w:rsidDel="001E2354" w:rsidRDefault="008A6DAE" w:rsidP="008A6DAE">
            <w:pPr>
              <w:rPr>
                <w:del w:id="8466" w:author="Στάθης Καπ" w:date="2023-02-27T02:00:00Z"/>
                <w:rFonts w:cstheme="minorHAnsi"/>
                <w:sz w:val="20"/>
                <w:szCs w:val="20"/>
                <w:rPrChange w:id="8467" w:author="Στάθης Καπ" w:date="2023-02-02T17:47:00Z">
                  <w:rPr>
                    <w:del w:id="8468" w:author="Στάθης Καπ" w:date="2023-02-27T02:00:00Z"/>
                    <w:rFonts w:cstheme="minorHAnsi"/>
                  </w:rPr>
                </w:rPrChange>
              </w:rPr>
            </w:pPr>
            <w:del w:id="8469" w:author="Στάθης Καπ" w:date="2023-02-27T02:00:00Z">
              <w:r w:rsidRPr="00A21C84" w:rsidDel="001E2354">
                <w:rPr>
                  <w:rFonts w:cstheme="minorHAnsi"/>
                  <w:sz w:val="20"/>
                  <w:szCs w:val="20"/>
                  <w:rPrChange w:id="8470" w:author="Στάθης Καπ" w:date="2023-02-02T17:47:00Z">
                    <w:rPr>
                      <w:rFonts w:cstheme="minorHAnsi"/>
                    </w:rPr>
                  </w:rPrChange>
                </w:rPr>
                <w:delText>29</w:delText>
              </w:r>
            </w:del>
          </w:p>
        </w:tc>
      </w:tr>
      <w:tr w:rsidR="008A6DAE" w:rsidDel="001E2354" w14:paraId="09D277CA" w14:textId="377E4F2D" w:rsidTr="008A6DAE">
        <w:trPr>
          <w:jc w:val="center"/>
          <w:del w:id="8471" w:author="Στάθης Καπ" w:date="2023-02-27T02:00:00Z"/>
        </w:trPr>
        <w:tc>
          <w:tcPr>
            <w:tcW w:w="1427" w:type="dxa"/>
          </w:tcPr>
          <w:p w14:paraId="05EB43B6" w14:textId="3EC9EE33" w:rsidR="008A6DAE" w:rsidRPr="00A21C84" w:rsidDel="001E2354" w:rsidRDefault="00DE0B51" w:rsidP="008A6DAE">
            <w:pPr>
              <w:rPr>
                <w:del w:id="8472" w:author="Στάθης Καπ" w:date="2023-02-27T02:00:00Z"/>
                <w:rFonts w:cstheme="minorHAnsi"/>
                <w:sz w:val="20"/>
                <w:szCs w:val="20"/>
                <w:rPrChange w:id="8473" w:author="Στάθης Καπ" w:date="2023-02-02T17:47:00Z">
                  <w:rPr>
                    <w:del w:id="8474" w:author="Στάθης Καπ" w:date="2023-02-27T02:00:00Z"/>
                    <w:rFonts w:cstheme="minorHAnsi"/>
                  </w:rPr>
                </w:rPrChange>
              </w:rPr>
            </w:pPr>
            <w:del w:id="8475" w:author="Στάθης Καπ" w:date="2023-02-27T02:00:00Z">
              <w:r w:rsidRPr="00A21C84" w:rsidDel="001E2354">
                <w:rPr>
                  <w:rFonts w:cstheme="minorHAnsi"/>
                  <w:sz w:val="20"/>
                  <w:szCs w:val="20"/>
                  <w:rPrChange w:id="8476" w:author="Στάθης Καπ" w:date="2023-02-02T17:47:00Z">
                    <w:rPr>
                      <w:rFonts w:cstheme="minorHAnsi"/>
                      <w:sz w:val="18"/>
                      <w:szCs w:val="18"/>
                    </w:rPr>
                  </w:rPrChange>
                </w:rPr>
                <w:delText>p</w:delText>
              </w:r>
              <w:r w:rsidR="008A6DAE" w:rsidRPr="00A21C84" w:rsidDel="001E2354">
                <w:rPr>
                  <w:rFonts w:cstheme="minorHAnsi"/>
                  <w:sz w:val="20"/>
                  <w:szCs w:val="20"/>
                  <w:rPrChange w:id="8477" w:author="Στάθης Καπ" w:date="2023-02-02T17:47:00Z">
                    <w:rPr>
                      <w:rFonts w:cstheme="minorHAnsi"/>
                    </w:rPr>
                  </w:rPrChange>
                </w:rPr>
                <w:delText>r15</w:delText>
              </w:r>
            </w:del>
          </w:p>
        </w:tc>
        <w:tc>
          <w:tcPr>
            <w:tcW w:w="1427" w:type="dxa"/>
          </w:tcPr>
          <w:p w14:paraId="2D914BCD" w14:textId="6DA3F163" w:rsidR="008A6DAE" w:rsidRPr="00A21C84" w:rsidDel="001E2354" w:rsidRDefault="008A6DAE" w:rsidP="008A6DAE">
            <w:pPr>
              <w:rPr>
                <w:del w:id="8478" w:author="Στάθης Καπ" w:date="2023-02-27T02:00:00Z"/>
                <w:rFonts w:cstheme="minorHAnsi"/>
                <w:sz w:val="20"/>
                <w:szCs w:val="20"/>
                <w:rPrChange w:id="8479" w:author="Στάθης Καπ" w:date="2023-02-02T17:47:00Z">
                  <w:rPr>
                    <w:del w:id="8480" w:author="Στάθης Καπ" w:date="2023-02-27T02:00:00Z"/>
                    <w:rFonts w:cstheme="minorHAnsi"/>
                  </w:rPr>
                </w:rPrChange>
              </w:rPr>
            </w:pPr>
            <w:del w:id="8481" w:author="Στάθης Καπ" w:date="2023-02-27T02:00:00Z">
              <w:r w:rsidRPr="00A21C84" w:rsidDel="001E2354">
                <w:rPr>
                  <w:rFonts w:cstheme="minorHAnsi"/>
                  <w:sz w:val="20"/>
                  <w:szCs w:val="20"/>
                  <w:rPrChange w:id="8482" w:author="Στάθης Καπ" w:date="2023-02-02T17:47:00Z">
                    <w:rPr>
                      <w:rFonts w:cstheme="minorHAnsi"/>
                    </w:rPr>
                  </w:rPrChange>
                </w:rPr>
                <w:delText>708</w:delText>
              </w:r>
            </w:del>
          </w:p>
        </w:tc>
        <w:tc>
          <w:tcPr>
            <w:tcW w:w="1690" w:type="dxa"/>
          </w:tcPr>
          <w:p w14:paraId="3A15B12B" w14:textId="03657CB3" w:rsidR="008A6DAE" w:rsidRPr="00A21C84" w:rsidDel="001E2354" w:rsidRDefault="008A6DAE" w:rsidP="008A6DAE">
            <w:pPr>
              <w:rPr>
                <w:del w:id="8483" w:author="Στάθης Καπ" w:date="2023-02-27T02:00:00Z"/>
                <w:rFonts w:cstheme="minorHAnsi"/>
                <w:sz w:val="20"/>
                <w:szCs w:val="20"/>
                <w:rPrChange w:id="8484" w:author="Στάθης Καπ" w:date="2023-02-02T17:47:00Z">
                  <w:rPr>
                    <w:del w:id="8485" w:author="Στάθης Καπ" w:date="2023-02-27T02:00:00Z"/>
                    <w:rFonts w:cstheme="minorHAnsi"/>
                  </w:rPr>
                </w:rPrChange>
              </w:rPr>
            </w:pPr>
            <w:del w:id="8486" w:author="Στάθης Καπ" w:date="2023-02-27T02:00:00Z">
              <w:r w:rsidRPr="00A21C84" w:rsidDel="001E2354">
                <w:rPr>
                  <w:rFonts w:cstheme="minorHAnsi"/>
                  <w:sz w:val="20"/>
                  <w:szCs w:val="20"/>
                  <w:rPrChange w:id="8487" w:author="Στάθης Καπ" w:date="2023-02-02T17:47:00Z">
                    <w:rPr>
                      <w:rFonts w:cstheme="minorHAnsi"/>
                    </w:rPr>
                  </w:rPrChange>
                </w:rPr>
                <w:delText>638</w:delText>
              </w:r>
            </w:del>
          </w:p>
        </w:tc>
        <w:tc>
          <w:tcPr>
            <w:tcW w:w="1428" w:type="dxa"/>
          </w:tcPr>
          <w:p w14:paraId="6D3A9336" w14:textId="723289AE" w:rsidR="008A6DAE" w:rsidRPr="00A21C84" w:rsidDel="001E2354" w:rsidRDefault="008A6DAE" w:rsidP="008A6DAE">
            <w:pPr>
              <w:rPr>
                <w:del w:id="8488" w:author="Στάθης Καπ" w:date="2023-02-27T02:00:00Z"/>
                <w:rFonts w:cstheme="minorHAnsi"/>
                <w:sz w:val="20"/>
                <w:szCs w:val="20"/>
                <w:rPrChange w:id="8489" w:author="Στάθης Καπ" w:date="2023-02-02T17:47:00Z">
                  <w:rPr>
                    <w:del w:id="8490" w:author="Στάθης Καπ" w:date="2023-02-27T02:00:00Z"/>
                    <w:rFonts w:cstheme="minorHAnsi"/>
                  </w:rPr>
                </w:rPrChange>
              </w:rPr>
            </w:pPr>
            <w:del w:id="8491" w:author="Στάθης Καπ" w:date="2023-02-27T02:00:00Z">
              <w:r w:rsidRPr="00A21C84" w:rsidDel="001E2354">
                <w:rPr>
                  <w:rFonts w:cstheme="minorHAnsi"/>
                  <w:sz w:val="20"/>
                  <w:szCs w:val="20"/>
                  <w:rPrChange w:id="8492" w:author="Στάθης Καπ" w:date="2023-02-02T17:47:00Z">
                    <w:rPr>
                      <w:rFonts w:cstheme="minorHAnsi"/>
                    </w:rPr>
                  </w:rPrChange>
                </w:rPr>
                <w:delText>649</w:delText>
              </w:r>
            </w:del>
          </w:p>
        </w:tc>
        <w:tc>
          <w:tcPr>
            <w:tcW w:w="1428" w:type="dxa"/>
          </w:tcPr>
          <w:p w14:paraId="7B2E8197" w14:textId="70E57B03" w:rsidR="008A6DAE" w:rsidRPr="00A21C84" w:rsidDel="001E2354" w:rsidRDefault="008A6DAE" w:rsidP="008A6DAE">
            <w:pPr>
              <w:rPr>
                <w:del w:id="8493" w:author="Στάθης Καπ" w:date="2023-02-27T02:00:00Z"/>
                <w:rFonts w:cstheme="minorHAnsi"/>
                <w:sz w:val="20"/>
                <w:szCs w:val="20"/>
                <w:rPrChange w:id="8494" w:author="Στάθης Καπ" w:date="2023-02-02T17:47:00Z">
                  <w:rPr>
                    <w:del w:id="8495" w:author="Στάθης Καπ" w:date="2023-02-27T02:00:00Z"/>
                    <w:rFonts w:cstheme="minorHAnsi"/>
                  </w:rPr>
                </w:rPrChange>
              </w:rPr>
            </w:pPr>
            <w:del w:id="8496" w:author="Στάθης Καπ" w:date="2023-02-27T02:00:00Z">
              <w:r w:rsidRPr="00A21C84" w:rsidDel="001E2354">
                <w:rPr>
                  <w:rFonts w:cstheme="minorHAnsi"/>
                  <w:sz w:val="20"/>
                  <w:szCs w:val="20"/>
                  <w:rPrChange w:id="8497" w:author="Στάθης Καπ" w:date="2023-02-02T17:47:00Z">
                    <w:rPr>
                      <w:rFonts w:cstheme="minorHAnsi"/>
                    </w:rPr>
                  </w:rPrChange>
                </w:rPr>
                <w:delText>0.833</w:delText>
              </w:r>
            </w:del>
          </w:p>
        </w:tc>
        <w:tc>
          <w:tcPr>
            <w:tcW w:w="1428" w:type="dxa"/>
          </w:tcPr>
          <w:p w14:paraId="422E6B2D" w14:textId="43CA0067" w:rsidR="008A6DAE" w:rsidRPr="00A21C84" w:rsidDel="001E2354" w:rsidRDefault="008A6DAE" w:rsidP="008A6DAE">
            <w:pPr>
              <w:rPr>
                <w:del w:id="8498" w:author="Στάθης Καπ" w:date="2023-02-27T02:00:00Z"/>
                <w:rFonts w:cstheme="minorHAnsi"/>
                <w:sz w:val="20"/>
                <w:szCs w:val="20"/>
                <w:rPrChange w:id="8499" w:author="Στάθης Καπ" w:date="2023-02-02T17:47:00Z">
                  <w:rPr>
                    <w:del w:id="8500" w:author="Στάθης Καπ" w:date="2023-02-27T02:00:00Z"/>
                    <w:rFonts w:cstheme="minorHAnsi"/>
                  </w:rPr>
                </w:rPrChange>
              </w:rPr>
            </w:pPr>
            <w:del w:id="8501" w:author="Στάθης Καπ" w:date="2023-02-27T02:00:00Z">
              <w:r w:rsidRPr="00A21C84" w:rsidDel="001E2354">
                <w:rPr>
                  <w:rFonts w:cstheme="minorHAnsi"/>
                  <w:sz w:val="20"/>
                  <w:szCs w:val="20"/>
                  <w:rPrChange w:id="8502" w:author="Στάθης Καπ" w:date="2023-02-02T17:47:00Z">
                    <w:rPr>
                      <w:rFonts w:cstheme="minorHAnsi"/>
                    </w:rPr>
                  </w:rPrChange>
                </w:rPr>
                <w:delText>38</w:delText>
              </w:r>
            </w:del>
          </w:p>
        </w:tc>
      </w:tr>
      <w:tr w:rsidR="008A6DAE" w:rsidDel="001E2354" w14:paraId="3B792BCE" w14:textId="71305BBF" w:rsidTr="008A6DAE">
        <w:trPr>
          <w:jc w:val="center"/>
          <w:del w:id="8503" w:author="Στάθης Καπ" w:date="2023-02-27T02:00:00Z"/>
        </w:trPr>
        <w:tc>
          <w:tcPr>
            <w:tcW w:w="1427" w:type="dxa"/>
          </w:tcPr>
          <w:p w14:paraId="6A4A3D13" w14:textId="12D2F9E9" w:rsidR="008A6DAE" w:rsidRPr="00A21C84" w:rsidDel="001E2354" w:rsidRDefault="00DE0B51" w:rsidP="008A6DAE">
            <w:pPr>
              <w:rPr>
                <w:del w:id="8504" w:author="Στάθης Καπ" w:date="2023-02-27T02:00:00Z"/>
                <w:rFonts w:cstheme="minorHAnsi"/>
                <w:sz w:val="20"/>
                <w:szCs w:val="20"/>
                <w:rPrChange w:id="8505" w:author="Στάθης Καπ" w:date="2023-02-02T17:47:00Z">
                  <w:rPr>
                    <w:del w:id="8506" w:author="Στάθης Καπ" w:date="2023-02-27T02:00:00Z"/>
                    <w:rFonts w:cstheme="minorHAnsi"/>
                  </w:rPr>
                </w:rPrChange>
              </w:rPr>
            </w:pPr>
            <w:del w:id="8507" w:author="Στάθης Καπ" w:date="2023-02-27T02:00:00Z">
              <w:r w:rsidRPr="00A21C84" w:rsidDel="001E2354">
                <w:rPr>
                  <w:rFonts w:cstheme="minorHAnsi"/>
                  <w:sz w:val="20"/>
                  <w:szCs w:val="20"/>
                  <w:rPrChange w:id="8508" w:author="Στάθης Καπ" w:date="2023-02-02T17:47:00Z">
                    <w:rPr>
                      <w:rFonts w:cstheme="minorHAnsi"/>
                      <w:sz w:val="18"/>
                      <w:szCs w:val="18"/>
                    </w:rPr>
                  </w:rPrChange>
                </w:rPr>
                <w:delText>p</w:delText>
              </w:r>
              <w:r w:rsidR="008A6DAE" w:rsidRPr="00A21C84" w:rsidDel="001E2354">
                <w:rPr>
                  <w:rFonts w:cstheme="minorHAnsi"/>
                  <w:sz w:val="20"/>
                  <w:szCs w:val="20"/>
                  <w:rPrChange w:id="8509" w:author="Στάθης Καπ" w:date="2023-02-02T17:47:00Z">
                    <w:rPr>
                      <w:rFonts w:cstheme="minorHAnsi"/>
                    </w:rPr>
                  </w:rPrChange>
                </w:rPr>
                <w:delText>r16</w:delText>
              </w:r>
            </w:del>
          </w:p>
        </w:tc>
        <w:tc>
          <w:tcPr>
            <w:tcW w:w="1427" w:type="dxa"/>
          </w:tcPr>
          <w:p w14:paraId="3D15E0B0" w14:textId="5F7CE4B7" w:rsidR="008A6DAE" w:rsidRPr="00A21C84" w:rsidDel="001E2354" w:rsidRDefault="008A6DAE" w:rsidP="008A6DAE">
            <w:pPr>
              <w:rPr>
                <w:del w:id="8510" w:author="Στάθης Καπ" w:date="2023-02-27T02:00:00Z"/>
                <w:rFonts w:cstheme="minorHAnsi"/>
                <w:sz w:val="20"/>
                <w:szCs w:val="20"/>
                <w:rPrChange w:id="8511" w:author="Στάθης Καπ" w:date="2023-02-02T17:47:00Z">
                  <w:rPr>
                    <w:del w:id="8512" w:author="Στάθης Καπ" w:date="2023-02-27T02:00:00Z"/>
                    <w:rFonts w:cstheme="minorHAnsi"/>
                  </w:rPr>
                </w:rPrChange>
              </w:rPr>
            </w:pPr>
            <w:del w:id="8513" w:author="Στάθης Καπ" w:date="2023-02-27T02:00:00Z">
              <w:r w:rsidRPr="00A21C84" w:rsidDel="001E2354">
                <w:rPr>
                  <w:rFonts w:cstheme="minorHAnsi"/>
                  <w:sz w:val="20"/>
                  <w:szCs w:val="20"/>
                  <w:rPrChange w:id="8514" w:author="Στάθης Καπ" w:date="2023-02-02T17:47:00Z">
                    <w:rPr>
                      <w:rFonts w:cstheme="minorHAnsi"/>
                    </w:rPr>
                  </w:rPrChange>
                </w:rPr>
                <w:delText>674</w:delText>
              </w:r>
            </w:del>
          </w:p>
        </w:tc>
        <w:tc>
          <w:tcPr>
            <w:tcW w:w="1690" w:type="dxa"/>
          </w:tcPr>
          <w:p w14:paraId="0B59912A" w14:textId="3CBDEABF" w:rsidR="008A6DAE" w:rsidRPr="00A21C84" w:rsidDel="001E2354" w:rsidRDefault="008A6DAE" w:rsidP="008A6DAE">
            <w:pPr>
              <w:rPr>
                <w:del w:id="8515" w:author="Στάθης Καπ" w:date="2023-02-27T02:00:00Z"/>
                <w:rFonts w:cstheme="minorHAnsi"/>
                <w:sz w:val="20"/>
                <w:szCs w:val="20"/>
                <w:rPrChange w:id="8516" w:author="Στάθης Καπ" w:date="2023-02-02T17:47:00Z">
                  <w:rPr>
                    <w:del w:id="8517" w:author="Στάθης Καπ" w:date="2023-02-27T02:00:00Z"/>
                    <w:rFonts w:cstheme="minorHAnsi"/>
                  </w:rPr>
                </w:rPrChange>
              </w:rPr>
            </w:pPr>
            <w:del w:id="8518" w:author="Στάθης Καπ" w:date="2023-02-27T02:00:00Z">
              <w:r w:rsidRPr="00A21C84" w:rsidDel="001E2354">
                <w:rPr>
                  <w:rFonts w:cstheme="minorHAnsi"/>
                  <w:sz w:val="20"/>
                  <w:szCs w:val="20"/>
                  <w:rPrChange w:id="8519" w:author="Στάθης Καπ" w:date="2023-02-02T17:47:00Z">
                    <w:rPr>
                      <w:rFonts w:cstheme="minorHAnsi"/>
                    </w:rPr>
                  </w:rPrChange>
                </w:rPr>
                <w:delText>559</w:delText>
              </w:r>
            </w:del>
          </w:p>
        </w:tc>
        <w:tc>
          <w:tcPr>
            <w:tcW w:w="1428" w:type="dxa"/>
          </w:tcPr>
          <w:p w14:paraId="0622A7D7" w14:textId="1C716376" w:rsidR="008A6DAE" w:rsidRPr="00A21C84" w:rsidDel="001E2354" w:rsidRDefault="008A6DAE" w:rsidP="008A6DAE">
            <w:pPr>
              <w:rPr>
                <w:del w:id="8520" w:author="Στάθης Καπ" w:date="2023-02-27T02:00:00Z"/>
                <w:rFonts w:cstheme="minorHAnsi"/>
                <w:sz w:val="20"/>
                <w:szCs w:val="20"/>
                <w:rPrChange w:id="8521" w:author="Στάθης Καπ" w:date="2023-02-02T17:47:00Z">
                  <w:rPr>
                    <w:del w:id="8522" w:author="Στάθης Καπ" w:date="2023-02-27T02:00:00Z"/>
                    <w:rFonts w:cstheme="minorHAnsi"/>
                  </w:rPr>
                </w:rPrChange>
              </w:rPr>
            </w:pPr>
            <w:del w:id="8523" w:author="Στάθης Καπ" w:date="2023-02-27T02:00:00Z">
              <w:r w:rsidRPr="00A21C84" w:rsidDel="001E2354">
                <w:rPr>
                  <w:rFonts w:cstheme="minorHAnsi"/>
                  <w:sz w:val="20"/>
                  <w:szCs w:val="20"/>
                  <w:rPrChange w:id="8524" w:author="Στάθης Καπ" w:date="2023-02-02T17:47:00Z">
                    <w:rPr>
                      <w:rFonts w:cstheme="minorHAnsi"/>
                    </w:rPr>
                  </w:rPrChange>
                </w:rPr>
                <w:delText>577</w:delText>
              </w:r>
            </w:del>
          </w:p>
        </w:tc>
        <w:tc>
          <w:tcPr>
            <w:tcW w:w="1428" w:type="dxa"/>
          </w:tcPr>
          <w:p w14:paraId="7A8DA3B1" w14:textId="63DB07F4" w:rsidR="008A6DAE" w:rsidRPr="00A21C84" w:rsidDel="001E2354" w:rsidRDefault="008A6DAE" w:rsidP="008A6DAE">
            <w:pPr>
              <w:rPr>
                <w:del w:id="8525" w:author="Στάθης Καπ" w:date="2023-02-27T02:00:00Z"/>
                <w:rFonts w:cstheme="minorHAnsi"/>
                <w:sz w:val="20"/>
                <w:szCs w:val="20"/>
                <w:rPrChange w:id="8526" w:author="Στάθης Καπ" w:date="2023-02-02T17:47:00Z">
                  <w:rPr>
                    <w:del w:id="8527" w:author="Στάθης Καπ" w:date="2023-02-27T02:00:00Z"/>
                    <w:rFonts w:cstheme="minorHAnsi"/>
                  </w:rPr>
                </w:rPrChange>
              </w:rPr>
            </w:pPr>
            <w:del w:id="8528" w:author="Στάθης Καπ" w:date="2023-02-27T02:00:00Z">
              <w:r w:rsidRPr="00A21C84" w:rsidDel="001E2354">
                <w:rPr>
                  <w:rFonts w:cstheme="minorHAnsi"/>
                  <w:sz w:val="20"/>
                  <w:szCs w:val="20"/>
                  <w:rPrChange w:id="8529" w:author="Στάθης Καπ" w:date="2023-02-02T17:47:00Z">
                    <w:rPr>
                      <w:rFonts w:cstheme="minorHAnsi"/>
                    </w:rPr>
                  </w:rPrChange>
                </w:rPr>
                <w:delText>0.948</w:delText>
              </w:r>
            </w:del>
          </w:p>
        </w:tc>
        <w:tc>
          <w:tcPr>
            <w:tcW w:w="1428" w:type="dxa"/>
          </w:tcPr>
          <w:p w14:paraId="26CDAD2C" w14:textId="2725D385" w:rsidR="008A6DAE" w:rsidRPr="00A21C84" w:rsidDel="001E2354" w:rsidRDefault="008A6DAE" w:rsidP="008A6DAE">
            <w:pPr>
              <w:rPr>
                <w:del w:id="8530" w:author="Στάθης Καπ" w:date="2023-02-27T02:00:00Z"/>
                <w:rFonts w:cstheme="minorHAnsi"/>
                <w:sz w:val="20"/>
                <w:szCs w:val="20"/>
                <w:rPrChange w:id="8531" w:author="Στάθης Καπ" w:date="2023-02-02T17:47:00Z">
                  <w:rPr>
                    <w:del w:id="8532" w:author="Στάθης Καπ" w:date="2023-02-27T02:00:00Z"/>
                    <w:rFonts w:cstheme="minorHAnsi"/>
                  </w:rPr>
                </w:rPrChange>
              </w:rPr>
            </w:pPr>
            <w:del w:id="8533" w:author="Στάθης Καπ" w:date="2023-02-27T02:00:00Z">
              <w:r w:rsidRPr="00A21C84" w:rsidDel="001E2354">
                <w:rPr>
                  <w:rFonts w:cstheme="minorHAnsi"/>
                  <w:sz w:val="20"/>
                  <w:szCs w:val="20"/>
                  <w:rPrChange w:id="8534" w:author="Στάθης Καπ" w:date="2023-02-02T17:47:00Z">
                    <w:rPr>
                      <w:rFonts w:cstheme="minorHAnsi"/>
                    </w:rPr>
                  </w:rPrChange>
                </w:rPr>
                <w:delText>33</w:delText>
              </w:r>
            </w:del>
          </w:p>
        </w:tc>
      </w:tr>
      <w:tr w:rsidR="008A6DAE" w:rsidDel="001E2354" w14:paraId="68673170" w14:textId="1655BD24" w:rsidTr="008A6DAE">
        <w:trPr>
          <w:jc w:val="center"/>
          <w:del w:id="8535" w:author="Στάθης Καπ" w:date="2023-02-27T02:00:00Z"/>
        </w:trPr>
        <w:tc>
          <w:tcPr>
            <w:tcW w:w="1427" w:type="dxa"/>
          </w:tcPr>
          <w:p w14:paraId="329247DE" w14:textId="0ABC62BD" w:rsidR="008A6DAE" w:rsidRPr="00A21C84" w:rsidDel="001E2354" w:rsidRDefault="00DE0B51" w:rsidP="008A6DAE">
            <w:pPr>
              <w:rPr>
                <w:del w:id="8536" w:author="Στάθης Καπ" w:date="2023-02-27T02:00:00Z"/>
                <w:rFonts w:cstheme="minorHAnsi"/>
                <w:sz w:val="20"/>
                <w:szCs w:val="20"/>
                <w:rPrChange w:id="8537" w:author="Στάθης Καπ" w:date="2023-02-02T17:47:00Z">
                  <w:rPr>
                    <w:del w:id="8538" w:author="Στάθης Καπ" w:date="2023-02-27T02:00:00Z"/>
                    <w:rFonts w:cstheme="minorHAnsi"/>
                  </w:rPr>
                </w:rPrChange>
              </w:rPr>
            </w:pPr>
            <w:del w:id="8539" w:author="Στάθης Καπ" w:date="2023-02-27T02:00:00Z">
              <w:r w:rsidRPr="00A21C84" w:rsidDel="001E2354">
                <w:rPr>
                  <w:rFonts w:cstheme="minorHAnsi"/>
                  <w:sz w:val="20"/>
                  <w:szCs w:val="20"/>
                  <w:rPrChange w:id="8540" w:author="Στάθης Καπ" w:date="2023-02-02T17:47:00Z">
                    <w:rPr>
                      <w:rFonts w:cstheme="minorHAnsi"/>
                      <w:sz w:val="18"/>
                      <w:szCs w:val="18"/>
                    </w:rPr>
                  </w:rPrChange>
                </w:rPr>
                <w:delText>p</w:delText>
              </w:r>
              <w:r w:rsidR="008A6DAE" w:rsidRPr="00A21C84" w:rsidDel="001E2354">
                <w:rPr>
                  <w:rFonts w:cstheme="minorHAnsi"/>
                  <w:sz w:val="20"/>
                  <w:szCs w:val="20"/>
                  <w:rPrChange w:id="8541" w:author="Στάθης Καπ" w:date="2023-02-02T17:47:00Z">
                    <w:rPr>
                      <w:rFonts w:cstheme="minorHAnsi"/>
                    </w:rPr>
                  </w:rPrChange>
                </w:rPr>
                <w:delText>r17</w:delText>
              </w:r>
            </w:del>
          </w:p>
        </w:tc>
        <w:tc>
          <w:tcPr>
            <w:tcW w:w="1427" w:type="dxa"/>
          </w:tcPr>
          <w:p w14:paraId="30DBD4CF" w14:textId="31DADC79" w:rsidR="008A6DAE" w:rsidRPr="00A21C84" w:rsidDel="001E2354" w:rsidRDefault="008A6DAE" w:rsidP="008A6DAE">
            <w:pPr>
              <w:rPr>
                <w:del w:id="8542" w:author="Στάθης Καπ" w:date="2023-02-27T02:00:00Z"/>
                <w:rFonts w:cstheme="minorHAnsi"/>
                <w:sz w:val="20"/>
                <w:szCs w:val="20"/>
                <w:rPrChange w:id="8543" w:author="Στάθης Καπ" w:date="2023-02-02T17:47:00Z">
                  <w:rPr>
                    <w:del w:id="8544" w:author="Στάθης Καπ" w:date="2023-02-27T02:00:00Z"/>
                    <w:rFonts w:cstheme="minorHAnsi"/>
                  </w:rPr>
                </w:rPrChange>
              </w:rPr>
            </w:pPr>
            <w:del w:id="8545" w:author="Στάθης Καπ" w:date="2023-02-27T02:00:00Z">
              <w:r w:rsidRPr="00A21C84" w:rsidDel="001E2354">
                <w:rPr>
                  <w:rFonts w:cstheme="minorHAnsi"/>
                  <w:sz w:val="20"/>
                  <w:szCs w:val="20"/>
                  <w:rPrChange w:id="8546" w:author="Στάθης Καπ" w:date="2023-02-02T17:47:00Z">
                    <w:rPr>
                      <w:rFonts w:cstheme="minorHAnsi"/>
                    </w:rPr>
                  </w:rPrChange>
                </w:rPr>
                <w:delText>362</w:delText>
              </w:r>
            </w:del>
          </w:p>
        </w:tc>
        <w:tc>
          <w:tcPr>
            <w:tcW w:w="1690" w:type="dxa"/>
          </w:tcPr>
          <w:p w14:paraId="7C7FD5C6" w14:textId="68C0F382" w:rsidR="008A6DAE" w:rsidRPr="00A21C84" w:rsidDel="001E2354" w:rsidRDefault="008A6DAE" w:rsidP="008A6DAE">
            <w:pPr>
              <w:rPr>
                <w:del w:id="8547" w:author="Στάθης Καπ" w:date="2023-02-27T02:00:00Z"/>
                <w:rFonts w:cstheme="minorHAnsi"/>
                <w:sz w:val="20"/>
                <w:szCs w:val="20"/>
                <w:rPrChange w:id="8548" w:author="Στάθης Καπ" w:date="2023-02-02T17:47:00Z">
                  <w:rPr>
                    <w:del w:id="8549" w:author="Στάθης Καπ" w:date="2023-02-27T02:00:00Z"/>
                    <w:rFonts w:cstheme="minorHAnsi"/>
                  </w:rPr>
                </w:rPrChange>
              </w:rPr>
            </w:pPr>
            <w:del w:id="8550" w:author="Στάθης Καπ" w:date="2023-02-27T02:00:00Z">
              <w:r w:rsidRPr="00A21C84" w:rsidDel="001E2354">
                <w:rPr>
                  <w:rFonts w:cstheme="minorHAnsi"/>
                  <w:sz w:val="20"/>
                  <w:szCs w:val="20"/>
                  <w:rPrChange w:id="8551" w:author="Στάθης Καπ" w:date="2023-02-02T17:47:00Z">
                    <w:rPr>
                      <w:rFonts w:cstheme="minorHAnsi"/>
                    </w:rPr>
                  </w:rPrChange>
                </w:rPr>
                <w:delText>346</w:delText>
              </w:r>
            </w:del>
          </w:p>
        </w:tc>
        <w:tc>
          <w:tcPr>
            <w:tcW w:w="1428" w:type="dxa"/>
          </w:tcPr>
          <w:p w14:paraId="4F38FF32" w14:textId="452C2900" w:rsidR="008A6DAE" w:rsidRPr="00A21C84" w:rsidDel="001E2354" w:rsidRDefault="008A6DAE" w:rsidP="008A6DAE">
            <w:pPr>
              <w:rPr>
                <w:del w:id="8552" w:author="Στάθης Καπ" w:date="2023-02-27T02:00:00Z"/>
                <w:rFonts w:cstheme="minorHAnsi"/>
                <w:sz w:val="20"/>
                <w:szCs w:val="20"/>
                <w:rPrChange w:id="8553" w:author="Στάθης Καπ" w:date="2023-02-02T17:47:00Z">
                  <w:rPr>
                    <w:del w:id="8554" w:author="Στάθης Καπ" w:date="2023-02-27T02:00:00Z"/>
                    <w:rFonts w:cstheme="minorHAnsi"/>
                  </w:rPr>
                </w:rPrChange>
              </w:rPr>
            </w:pPr>
            <w:del w:id="8555" w:author="Στάθης Καπ" w:date="2023-02-27T02:00:00Z">
              <w:r w:rsidRPr="00A21C84" w:rsidDel="001E2354">
                <w:rPr>
                  <w:rFonts w:cstheme="minorHAnsi"/>
                  <w:sz w:val="20"/>
                  <w:szCs w:val="20"/>
                  <w:rPrChange w:id="8556" w:author="Στάθης Καπ" w:date="2023-02-02T17:47:00Z">
                    <w:rPr>
                      <w:rFonts w:cstheme="minorHAnsi"/>
                    </w:rPr>
                  </w:rPrChange>
                </w:rPr>
                <w:delText>346</w:delText>
              </w:r>
            </w:del>
          </w:p>
        </w:tc>
        <w:tc>
          <w:tcPr>
            <w:tcW w:w="1428" w:type="dxa"/>
          </w:tcPr>
          <w:p w14:paraId="58A2FB27" w14:textId="564A236F" w:rsidR="008A6DAE" w:rsidRPr="00A21C84" w:rsidDel="001E2354" w:rsidRDefault="008A6DAE" w:rsidP="008A6DAE">
            <w:pPr>
              <w:rPr>
                <w:del w:id="8557" w:author="Στάθης Καπ" w:date="2023-02-27T02:00:00Z"/>
                <w:rFonts w:cstheme="minorHAnsi"/>
                <w:sz w:val="20"/>
                <w:szCs w:val="20"/>
                <w:rPrChange w:id="8558" w:author="Στάθης Καπ" w:date="2023-02-02T17:47:00Z">
                  <w:rPr>
                    <w:del w:id="8559" w:author="Στάθης Καπ" w:date="2023-02-27T02:00:00Z"/>
                    <w:rFonts w:cstheme="minorHAnsi"/>
                  </w:rPr>
                </w:rPrChange>
              </w:rPr>
            </w:pPr>
            <w:del w:id="8560" w:author="Στάθης Καπ" w:date="2023-02-27T02:00:00Z">
              <w:r w:rsidRPr="00A21C84" w:rsidDel="001E2354">
                <w:rPr>
                  <w:rFonts w:cstheme="minorHAnsi"/>
                  <w:sz w:val="20"/>
                  <w:szCs w:val="20"/>
                  <w:rPrChange w:id="8561" w:author="Στάθης Καπ" w:date="2023-02-02T17:47:00Z">
                    <w:rPr>
                      <w:rFonts w:cstheme="minorHAnsi"/>
                    </w:rPr>
                  </w:rPrChange>
                </w:rPr>
                <w:delText>0.129</w:delText>
              </w:r>
            </w:del>
          </w:p>
        </w:tc>
        <w:tc>
          <w:tcPr>
            <w:tcW w:w="1428" w:type="dxa"/>
          </w:tcPr>
          <w:p w14:paraId="7F89E6C6" w14:textId="700F4EFA" w:rsidR="008A6DAE" w:rsidRPr="00A21C84" w:rsidDel="001E2354" w:rsidRDefault="008A6DAE" w:rsidP="008A6DAE">
            <w:pPr>
              <w:rPr>
                <w:del w:id="8562" w:author="Στάθης Καπ" w:date="2023-02-27T02:00:00Z"/>
                <w:rFonts w:cstheme="minorHAnsi"/>
                <w:sz w:val="20"/>
                <w:szCs w:val="20"/>
                <w:rPrChange w:id="8563" w:author="Στάθης Καπ" w:date="2023-02-02T17:47:00Z">
                  <w:rPr>
                    <w:del w:id="8564" w:author="Στάθης Καπ" w:date="2023-02-27T02:00:00Z"/>
                    <w:rFonts w:cstheme="minorHAnsi"/>
                  </w:rPr>
                </w:rPrChange>
              </w:rPr>
            </w:pPr>
            <w:del w:id="8565" w:author="Στάθης Καπ" w:date="2023-02-27T02:00:00Z">
              <w:r w:rsidRPr="00A21C84" w:rsidDel="001E2354">
                <w:rPr>
                  <w:rFonts w:cstheme="minorHAnsi"/>
                  <w:sz w:val="20"/>
                  <w:szCs w:val="20"/>
                  <w:rPrChange w:id="8566" w:author="Στάθης Καπ" w:date="2023-02-02T17:47:00Z">
                    <w:rPr>
                      <w:rFonts w:cstheme="minorHAnsi"/>
                    </w:rPr>
                  </w:rPrChange>
                </w:rPr>
                <w:delText>21</w:delText>
              </w:r>
            </w:del>
          </w:p>
        </w:tc>
      </w:tr>
      <w:tr w:rsidR="008A6DAE" w:rsidDel="001E2354" w14:paraId="4055B524" w14:textId="7F168CF7" w:rsidTr="008A6DAE">
        <w:trPr>
          <w:jc w:val="center"/>
          <w:del w:id="8567" w:author="Στάθης Καπ" w:date="2023-02-27T02:00:00Z"/>
        </w:trPr>
        <w:tc>
          <w:tcPr>
            <w:tcW w:w="1427" w:type="dxa"/>
          </w:tcPr>
          <w:p w14:paraId="59E08B19" w14:textId="450CEBC5" w:rsidR="008A6DAE" w:rsidRPr="00A21C84" w:rsidDel="001E2354" w:rsidRDefault="00DE0B51" w:rsidP="008A6DAE">
            <w:pPr>
              <w:rPr>
                <w:del w:id="8568" w:author="Στάθης Καπ" w:date="2023-02-27T02:00:00Z"/>
                <w:rFonts w:cstheme="minorHAnsi"/>
                <w:sz w:val="20"/>
                <w:szCs w:val="20"/>
                <w:rPrChange w:id="8569" w:author="Στάθης Καπ" w:date="2023-02-02T17:47:00Z">
                  <w:rPr>
                    <w:del w:id="8570" w:author="Στάθης Καπ" w:date="2023-02-27T02:00:00Z"/>
                    <w:rFonts w:cstheme="minorHAnsi"/>
                  </w:rPr>
                </w:rPrChange>
              </w:rPr>
            </w:pPr>
            <w:del w:id="8571" w:author="Στάθης Καπ" w:date="2023-02-27T02:00:00Z">
              <w:r w:rsidRPr="00A21C84" w:rsidDel="001E2354">
                <w:rPr>
                  <w:rFonts w:cstheme="minorHAnsi"/>
                  <w:sz w:val="20"/>
                  <w:szCs w:val="20"/>
                  <w:rPrChange w:id="8572" w:author="Στάθης Καπ" w:date="2023-02-02T17:47:00Z">
                    <w:rPr>
                      <w:rFonts w:cstheme="minorHAnsi"/>
                      <w:sz w:val="18"/>
                      <w:szCs w:val="18"/>
                    </w:rPr>
                  </w:rPrChange>
                </w:rPr>
                <w:delText>p</w:delText>
              </w:r>
              <w:r w:rsidR="008A6DAE" w:rsidRPr="00A21C84" w:rsidDel="001E2354">
                <w:rPr>
                  <w:rFonts w:cstheme="minorHAnsi"/>
                  <w:sz w:val="20"/>
                  <w:szCs w:val="20"/>
                  <w:rPrChange w:id="8573" w:author="Στάθης Καπ" w:date="2023-02-02T17:47:00Z">
                    <w:rPr>
                      <w:rFonts w:cstheme="minorHAnsi"/>
                    </w:rPr>
                  </w:rPrChange>
                </w:rPr>
                <w:delText>r18</w:delText>
              </w:r>
            </w:del>
          </w:p>
        </w:tc>
        <w:tc>
          <w:tcPr>
            <w:tcW w:w="1427" w:type="dxa"/>
          </w:tcPr>
          <w:p w14:paraId="16453020" w14:textId="5BF04E6A" w:rsidR="008A6DAE" w:rsidRPr="00A21C84" w:rsidDel="001E2354" w:rsidRDefault="008A6DAE" w:rsidP="008A6DAE">
            <w:pPr>
              <w:rPr>
                <w:del w:id="8574" w:author="Στάθης Καπ" w:date="2023-02-27T02:00:00Z"/>
                <w:rFonts w:cstheme="minorHAnsi"/>
                <w:sz w:val="20"/>
                <w:szCs w:val="20"/>
                <w:rPrChange w:id="8575" w:author="Στάθης Καπ" w:date="2023-02-02T17:47:00Z">
                  <w:rPr>
                    <w:del w:id="8576" w:author="Στάθης Καπ" w:date="2023-02-27T02:00:00Z"/>
                    <w:rFonts w:cstheme="minorHAnsi"/>
                  </w:rPr>
                </w:rPrChange>
              </w:rPr>
            </w:pPr>
            <w:del w:id="8577" w:author="Στάθης Καπ" w:date="2023-02-27T02:00:00Z">
              <w:r w:rsidRPr="00A21C84" w:rsidDel="001E2354">
                <w:rPr>
                  <w:rFonts w:cstheme="minorHAnsi"/>
                  <w:sz w:val="20"/>
                  <w:szCs w:val="20"/>
                  <w:rPrChange w:id="8578" w:author="Στάθης Καπ" w:date="2023-02-02T17:47:00Z">
                    <w:rPr>
                      <w:rFonts w:cstheme="minorHAnsi"/>
                    </w:rPr>
                  </w:rPrChange>
                </w:rPr>
                <w:delText>539</w:delText>
              </w:r>
            </w:del>
          </w:p>
        </w:tc>
        <w:tc>
          <w:tcPr>
            <w:tcW w:w="1690" w:type="dxa"/>
          </w:tcPr>
          <w:p w14:paraId="775400A2" w14:textId="04E6644D" w:rsidR="008A6DAE" w:rsidRPr="00A21C84" w:rsidDel="001E2354" w:rsidRDefault="008A6DAE" w:rsidP="008A6DAE">
            <w:pPr>
              <w:rPr>
                <w:del w:id="8579" w:author="Στάθης Καπ" w:date="2023-02-27T02:00:00Z"/>
                <w:rFonts w:cstheme="minorHAnsi"/>
                <w:sz w:val="20"/>
                <w:szCs w:val="20"/>
                <w:rPrChange w:id="8580" w:author="Στάθης Καπ" w:date="2023-02-02T17:47:00Z">
                  <w:rPr>
                    <w:del w:id="8581" w:author="Στάθης Καπ" w:date="2023-02-27T02:00:00Z"/>
                    <w:rFonts w:cstheme="minorHAnsi"/>
                  </w:rPr>
                </w:rPrChange>
              </w:rPr>
            </w:pPr>
            <w:del w:id="8582" w:author="Στάθης Καπ" w:date="2023-02-27T02:00:00Z">
              <w:r w:rsidRPr="00A21C84" w:rsidDel="001E2354">
                <w:rPr>
                  <w:rFonts w:cstheme="minorHAnsi"/>
                  <w:sz w:val="20"/>
                  <w:szCs w:val="20"/>
                  <w:rPrChange w:id="8583" w:author="Στάθης Καπ" w:date="2023-02-02T17:47:00Z">
                    <w:rPr>
                      <w:rFonts w:cstheme="minorHAnsi"/>
                    </w:rPr>
                  </w:rPrChange>
                </w:rPr>
                <w:delText>479</w:delText>
              </w:r>
            </w:del>
          </w:p>
        </w:tc>
        <w:tc>
          <w:tcPr>
            <w:tcW w:w="1428" w:type="dxa"/>
          </w:tcPr>
          <w:p w14:paraId="6CA92BDA" w14:textId="166854D6" w:rsidR="008A6DAE" w:rsidRPr="00A21C84" w:rsidDel="001E2354" w:rsidRDefault="008A6DAE" w:rsidP="008A6DAE">
            <w:pPr>
              <w:rPr>
                <w:del w:id="8584" w:author="Στάθης Καπ" w:date="2023-02-27T02:00:00Z"/>
                <w:rFonts w:cstheme="minorHAnsi"/>
                <w:sz w:val="20"/>
                <w:szCs w:val="20"/>
                <w:rPrChange w:id="8585" w:author="Στάθης Καπ" w:date="2023-02-02T17:47:00Z">
                  <w:rPr>
                    <w:del w:id="8586" w:author="Στάθης Καπ" w:date="2023-02-27T02:00:00Z"/>
                    <w:rFonts w:cstheme="minorHAnsi"/>
                  </w:rPr>
                </w:rPrChange>
              </w:rPr>
            </w:pPr>
            <w:del w:id="8587" w:author="Στάθης Καπ" w:date="2023-02-27T02:00:00Z">
              <w:r w:rsidRPr="00A21C84" w:rsidDel="001E2354">
                <w:rPr>
                  <w:rFonts w:cstheme="minorHAnsi"/>
                  <w:sz w:val="20"/>
                  <w:szCs w:val="20"/>
                  <w:rPrChange w:id="8588" w:author="Στάθης Καπ" w:date="2023-02-02T17:47:00Z">
                    <w:rPr>
                      <w:rFonts w:cstheme="minorHAnsi"/>
                    </w:rPr>
                  </w:rPrChange>
                </w:rPr>
                <w:delText>461</w:delText>
              </w:r>
            </w:del>
          </w:p>
        </w:tc>
        <w:tc>
          <w:tcPr>
            <w:tcW w:w="1428" w:type="dxa"/>
          </w:tcPr>
          <w:p w14:paraId="310444B4" w14:textId="68F5017B" w:rsidR="008A6DAE" w:rsidRPr="00A21C84" w:rsidDel="001E2354" w:rsidRDefault="008A6DAE" w:rsidP="008A6DAE">
            <w:pPr>
              <w:rPr>
                <w:del w:id="8589" w:author="Στάθης Καπ" w:date="2023-02-27T02:00:00Z"/>
                <w:rFonts w:cstheme="minorHAnsi"/>
                <w:sz w:val="20"/>
                <w:szCs w:val="20"/>
                <w:rPrChange w:id="8590" w:author="Στάθης Καπ" w:date="2023-02-02T17:47:00Z">
                  <w:rPr>
                    <w:del w:id="8591" w:author="Στάθης Καπ" w:date="2023-02-27T02:00:00Z"/>
                    <w:rFonts w:cstheme="minorHAnsi"/>
                  </w:rPr>
                </w:rPrChange>
              </w:rPr>
            </w:pPr>
            <w:del w:id="8592" w:author="Στάθης Καπ" w:date="2023-02-27T02:00:00Z">
              <w:r w:rsidRPr="00A21C84" w:rsidDel="001E2354">
                <w:rPr>
                  <w:rFonts w:cstheme="minorHAnsi"/>
                  <w:sz w:val="20"/>
                  <w:szCs w:val="20"/>
                  <w:rPrChange w:id="8593" w:author="Στάθης Καπ" w:date="2023-02-02T17:47:00Z">
                    <w:rPr>
                      <w:rFonts w:cstheme="minorHAnsi"/>
                    </w:rPr>
                  </w:rPrChange>
                </w:rPr>
                <w:delText>0.409</w:delText>
              </w:r>
            </w:del>
          </w:p>
        </w:tc>
        <w:tc>
          <w:tcPr>
            <w:tcW w:w="1428" w:type="dxa"/>
          </w:tcPr>
          <w:p w14:paraId="0BCC86A2" w14:textId="2559BF8F" w:rsidR="008A6DAE" w:rsidRPr="00A21C84" w:rsidDel="001E2354" w:rsidRDefault="008A6DAE" w:rsidP="008A6DAE">
            <w:pPr>
              <w:rPr>
                <w:del w:id="8594" w:author="Στάθης Καπ" w:date="2023-02-27T02:00:00Z"/>
                <w:rFonts w:cstheme="minorHAnsi"/>
                <w:sz w:val="20"/>
                <w:szCs w:val="20"/>
                <w:rPrChange w:id="8595" w:author="Στάθης Καπ" w:date="2023-02-02T17:47:00Z">
                  <w:rPr>
                    <w:del w:id="8596" w:author="Στάθης Καπ" w:date="2023-02-27T02:00:00Z"/>
                    <w:rFonts w:cstheme="minorHAnsi"/>
                  </w:rPr>
                </w:rPrChange>
              </w:rPr>
            </w:pPr>
            <w:del w:id="8597" w:author="Στάθης Καπ" w:date="2023-02-27T02:00:00Z">
              <w:r w:rsidRPr="00A21C84" w:rsidDel="001E2354">
                <w:rPr>
                  <w:rFonts w:cstheme="minorHAnsi"/>
                  <w:sz w:val="20"/>
                  <w:szCs w:val="20"/>
                  <w:rPrChange w:id="8598" w:author="Στάθης Καπ" w:date="2023-02-02T17:47:00Z">
                    <w:rPr>
                      <w:rFonts w:cstheme="minorHAnsi"/>
                    </w:rPr>
                  </w:rPrChange>
                </w:rPr>
                <w:delText>25</w:delText>
              </w:r>
            </w:del>
          </w:p>
        </w:tc>
      </w:tr>
      <w:tr w:rsidR="008A6DAE" w:rsidDel="001E2354" w14:paraId="54ADBA6D" w14:textId="6FBD3B0E" w:rsidTr="008A6DAE">
        <w:trPr>
          <w:jc w:val="center"/>
          <w:del w:id="8599" w:author="Στάθης Καπ" w:date="2023-02-27T02:00:00Z"/>
        </w:trPr>
        <w:tc>
          <w:tcPr>
            <w:tcW w:w="1427" w:type="dxa"/>
          </w:tcPr>
          <w:p w14:paraId="3312FA13" w14:textId="22E5B0D9" w:rsidR="008A6DAE" w:rsidRPr="00A21C84" w:rsidDel="001E2354" w:rsidRDefault="00DE0B51" w:rsidP="008A6DAE">
            <w:pPr>
              <w:rPr>
                <w:del w:id="8600" w:author="Στάθης Καπ" w:date="2023-02-27T02:00:00Z"/>
                <w:rFonts w:cstheme="minorHAnsi"/>
                <w:sz w:val="20"/>
                <w:szCs w:val="20"/>
                <w:rPrChange w:id="8601" w:author="Στάθης Καπ" w:date="2023-02-02T17:47:00Z">
                  <w:rPr>
                    <w:del w:id="8602" w:author="Στάθης Καπ" w:date="2023-02-27T02:00:00Z"/>
                    <w:rFonts w:cstheme="minorHAnsi"/>
                  </w:rPr>
                </w:rPrChange>
              </w:rPr>
            </w:pPr>
            <w:del w:id="8603" w:author="Στάθης Καπ" w:date="2023-02-27T02:00:00Z">
              <w:r w:rsidRPr="00A21C84" w:rsidDel="001E2354">
                <w:rPr>
                  <w:rFonts w:cstheme="minorHAnsi"/>
                  <w:sz w:val="20"/>
                  <w:szCs w:val="20"/>
                  <w:rPrChange w:id="8604" w:author="Στάθης Καπ" w:date="2023-02-02T17:47:00Z">
                    <w:rPr>
                      <w:rFonts w:cstheme="minorHAnsi"/>
                      <w:sz w:val="18"/>
                      <w:szCs w:val="18"/>
                    </w:rPr>
                  </w:rPrChange>
                </w:rPr>
                <w:delText>p</w:delText>
              </w:r>
              <w:r w:rsidR="008A6DAE" w:rsidRPr="00A21C84" w:rsidDel="001E2354">
                <w:rPr>
                  <w:rFonts w:cstheme="minorHAnsi"/>
                  <w:sz w:val="20"/>
                  <w:szCs w:val="20"/>
                  <w:rPrChange w:id="8605" w:author="Στάθης Καπ" w:date="2023-02-02T17:47:00Z">
                    <w:rPr>
                      <w:rFonts w:cstheme="minorHAnsi"/>
                    </w:rPr>
                  </w:rPrChange>
                </w:rPr>
                <w:delText>r19</w:delText>
              </w:r>
            </w:del>
          </w:p>
        </w:tc>
        <w:tc>
          <w:tcPr>
            <w:tcW w:w="1427" w:type="dxa"/>
          </w:tcPr>
          <w:p w14:paraId="7A107621" w14:textId="7B14653F" w:rsidR="008A6DAE" w:rsidRPr="00A21C84" w:rsidDel="001E2354" w:rsidRDefault="008A6DAE" w:rsidP="008A6DAE">
            <w:pPr>
              <w:rPr>
                <w:del w:id="8606" w:author="Στάθης Καπ" w:date="2023-02-27T02:00:00Z"/>
                <w:rFonts w:cstheme="minorHAnsi"/>
                <w:sz w:val="20"/>
                <w:szCs w:val="20"/>
                <w:rPrChange w:id="8607" w:author="Στάθης Καπ" w:date="2023-02-02T17:47:00Z">
                  <w:rPr>
                    <w:del w:id="8608" w:author="Στάθης Καπ" w:date="2023-02-27T02:00:00Z"/>
                    <w:rFonts w:cstheme="minorHAnsi"/>
                  </w:rPr>
                </w:rPrChange>
              </w:rPr>
            </w:pPr>
            <w:del w:id="8609" w:author="Στάθης Καπ" w:date="2023-02-27T02:00:00Z">
              <w:r w:rsidRPr="00A21C84" w:rsidDel="001E2354">
                <w:rPr>
                  <w:rFonts w:cstheme="minorHAnsi"/>
                  <w:sz w:val="20"/>
                  <w:szCs w:val="20"/>
                  <w:rPrChange w:id="8610" w:author="Στάθης Καπ" w:date="2023-02-02T17:47:00Z">
                    <w:rPr>
                      <w:rFonts w:cstheme="minorHAnsi"/>
                    </w:rPr>
                  </w:rPrChange>
                </w:rPr>
                <w:delText>562</w:delText>
              </w:r>
            </w:del>
          </w:p>
        </w:tc>
        <w:tc>
          <w:tcPr>
            <w:tcW w:w="1690" w:type="dxa"/>
          </w:tcPr>
          <w:p w14:paraId="6490B7E9" w14:textId="5221AEA8" w:rsidR="008A6DAE" w:rsidRPr="00A21C84" w:rsidDel="001E2354" w:rsidRDefault="008A6DAE" w:rsidP="008A6DAE">
            <w:pPr>
              <w:rPr>
                <w:del w:id="8611" w:author="Στάθης Καπ" w:date="2023-02-27T02:00:00Z"/>
                <w:rFonts w:cstheme="minorHAnsi"/>
                <w:sz w:val="20"/>
                <w:szCs w:val="20"/>
                <w:rPrChange w:id="8612" w:author="Στάθης Καπ" w:date="2023-02-02T17:47:00Z">
                  <w:rPr>
                    <w:del w:id="8613" w:author="Στάθης Καπ" w:date="2023-02-27T02:00:00Z"/>
                    <w:rFonts w:cstheme="minorHAnsi"/>
                  </w:rPr>
                </w:rPrChange>
              </w:rPr>
            </w:pPr>
            <w:del w:id="8614" w:author="Στάθης Καπ" w:date="2023-02-27T02:00:00Z">
              <w:r w:rsidRPr="00A21C84" w:rsidDel="001E2354">
                <w:rPr>
                  <w:rFonts w:cstheme="minorHAnsi"/>
                  <w:sz w:val="20"/>
                  <w:szCs w:val="20"/>
                  <w:rPrChange w:id="8615" w:author="Στάθης Καπ" w:date="2023-02-02T17:47:00Z">
                    <w:rPr>
                      <w:rFonts w:cstheme="minorHAnsi"/>
                    </w:rPr>
                  </w:rPrChange>
                </w:rPr>
                <w:delText>499</w:delText>
              </w:r>
            </w:del>
          </w:p>
        </w:tc>
        <w:tc>
          <w:tcPr>
            <w:tcW w:w="1428" w:type="dxa"/>
          </w:tcPr>
          <w:p w14:paraId="1EEC6374" w14:textId="48542DFC" w:rsidR="008A6DAE" w:rsidRPr="00A21C84" w:rsidDel="001E2354" w:rsidRDefault="008A6DAE" w:rsidP="008A6DAE">
            <w:pPr>
              <w:rPr>
                <w:del w:id="8616" w:author="Στάθης Καπ" w:date="2023-02-27T02:00:00Z"/>
                <w:rFonts w:cstheme="minorHAnsi"/>
                <w:sz w:val="20"/>
                <w:szCs w:val="20"/>
                <w:rPrChange w:id="8617" w:author="Στάθης Καπ" w:date="2023-02-02T17:47:00Z">
                  <w:rPr>
                    <w:del w:id="8618" w:author="Στάθης Καπ" w:date="2023-02-27T02:00:00Z"/>
                    <w:rFonts w:cstheme="minorHAnsi"/>
                  </w:rPr>
                </w:rPrChange>
              </w:rPr>
            </w:pPr>
            <w:del w:id="8619" w:author="Στάθης Καπ" w:date="2023-02-27T02:00:00Z">
              <w:r w:rsidRPr="00A21C84" w:rsidDel="001E2354">
                <w:rPr>
                  <w:rFonts w:cstheme="minorHAnsi"/>
                  <w:sz w:val="20"/>
                  <w:szCs w:val="20"/>
                  <w:rPrChange w:id="8620" w:author="Στάθης Καπ" w:date="2023-02-02T17:47:00Z">
                    <w:rPr>
                      <w:rFonts w:cstheme="minorHAnsi"/>
                    </w:rPr>
                  </w:rPrChange>
                </w:rPr>
                <w:delText>449</w:delText>
              </w:r>
            </w:del>
          </w:p>
        </w:tc>
        <w:tc>
          <w:tcPr>
            <w:tcW w:w="1428" w:type="dxa"/>
          </w:tcPr>
          <w:p w14:paraId="6DB00BA4" w14:textId="0461AB84" w:rsidR="008A6DAE" w:rsidRPr="00A21C84" w:rsidDel="001E2354" w:rsidRDefault="008A6DAE" w:rsidP="008A6DAE">
            <w:pPr>
              <w:rPr>
                <w:del w:id="8621" w:author="Στάθης Καπ" w:date="2023-02-27T02:00:00Z"/>
                <w:rFonts w:cstheme="minorHAnsi"/>
                <w:sz w:val="20"/>
                <w:szCs w:val="20"/>
                <w:rPrChange w:id="8622" w:author="Στάθης Καπ" w:date="2023-02-02T17:47:00Z">
                  <w:rPr>
                    <w:del w:id="8623" w:author="Στάθης Καπ" w:date="2023-02-27T02:00:00Z"/>
                    <w:rFonts w:cstheme="minorHAnsi"/>
                  </w:rPr>
                </w:rPrChange>
              </w:rPr>
            </w:pPr>
            <w:del w:id="8624" w:author="Στάθης Καπ" w:date="2023-02-27T02:00:00Z">
              <w:r w:rsidRPr="00A21C84" w:rsidDel="001E2354">
                <w:rPr>
                  <w:rFonts w:cstheme="minorHAnsi"/>
                  <w:sz w:val="20"/>
                  <w:szCs w:val="20"/>
                  <w:rPrChange w:id="8625" w:author="Στάθης Καπ" w:date="2023-02-02T17:47:00Z">
                    <w:rPr>
                      <w:rFonts w:cstheme="minorHAnsi"/>
                    </w:rPr>
                  </w:rPrChange>
                </w:rPr>
                <w:delText>0.547</w:delText>
              </w:r>
            </w:del>
          </w:p>
        </w:tc>
        <w:tc>
          <w:tcPr>
            <w:tcW w:w="1428" w:type="dxa"/>
          </w:tcPr>
          <w:p w14:paraId="15BB7CC1" w14:textId="6AC3AC7E" w:rsidR="008A6DAE" w:rsidRPr="00A21C84" w:rsidDel="001E2354" w:rsidRDefault="008A6DAE" w:rsidP="008A6DAE">
            <w:pPr>
              <w:rPr>
                <w:del w:id="8626" w:author="Στάθης Καπ" w:date="2023-02-27T02:00:00Z"/>
                <w:rFonts w:cstheme="minorHAnsi"/>
                <w:sz w:val="20"/>
                <w:szCs w:val="20"/>
                <w:rPrChange w:id="8627" w:author="Στάθης Καπ" w:date="2023-02-02T17:47:00Z">
                  <w:rPr>
                    <w:del w:id="8628" w:author="Στάθης Καπ" w:date="2023-02-27T02:00:00Z"/>
                    <w:rFonts w:cstheme="minorHAnsi"/>
                  </w:rPr>
                </w:rPrChange>
              </w:rPr>
            </w:pPr>
            <w:del w:id="8629" w:author="Στάθης Καπ" w:date="2023-02-27T02:00:00Z">
              <w:r w:rsidRPr="00A21C84" w:rsidDel="001E2354">
                <w:rPr>
                  <w:rFonts w:cstheme="minorHAnsi"/>
                  <w:sz w:val="20"/>
                  <w:szCs w:val="20"/>
                  <w:rPrChange w:id="8630" w:author="Στάθης Καπ" w:date="2023-02-02T17:47:00Z">
                    <w:rPr>
                      <w:rFonts w:cstheme="minorHAnsi"/>
                    </w:rPr>
                  </w:rPrChange>
                </w:rPr>
                <w:delText>26</w:delText>
              </w:r>
            </w:del>
          </w:p>
        </w:tc>
      </w:tr>
      <w:tr w:rsidR="008A6DAE" w:rsidDel="001E2354" w14:paraId="6CC29891" w14:textId="6F797219" w:rsidTr="008A6DAE">
        <w:trPr>
          <w:jc w:val="center"/>
          <w:del w:id="8631" w:author="Στάθης Καπ" w:date="2023-02-27T02:00:00Z"/>
        </w:trPr>
        <w:tc>
          <w:tcPr>
            <w:tcW w:w="1427" w:type="dxa"/>
          </w:tcPr>
          <w:p w14:paraId="27D5B7EC" w14:textId="226F62FF" w:rsidR="008A6DAE" w:rsidRPr="00A21C84" w:rsidDel="001E2354" w:rsidRDefault="00DE0B51" w:rsidP="008A6DAE">
            <w:pPr>
              <w:rPr>
                <w:del w:id="8632" w:author="Στάθης Καπ" w:date="2023-02-27T02:00:00Z"/>
                <w:rFonts w:cstheme="minorHAnsi"/>
                <w:sz w:val="20"/>
                <w:szCs w:val="20"/>
                <w:rPrChange w:id="8633" w:author="Στάθης Καπ" w:date="2023-02-02T17:47:00Z">
                  <w:rPr>
                    <w:del w:id="8634" w:author="Στάθης Καπ" w:date="2023-02-27T02:00:00Z"/>
                    <w:rFonts w:cstheme="minorHAnsi"/>
                  </w:rPr>
                </w:rPrChange>
              </w:rPr>
            </w:pPr>
            <w:del w:id="8635" w:author="Στάθης Καπ" w:date="2023-02-27T02:00:00Z">
              <w:r w:rsidRPr="00A21C84" w:rsidDel="001E2354">
                <w:rPr>
                  <w:rFonts w:cstheme="minorHAnsi"/>
                  <w:sz w:val="20"/>
                  <w:szCs w:val="20"/>
                  <w:rPrChange w:id="8636" w:author="Στάθης Καπ" w:date="2023-02-02T17:47:00Z">
                    <w:rPr>
                      <w:rFonts w:cstheme="minorHAnsi"/>
                      <w:sz w:val="18"/>
                      <w:szCs w:val="18"/>
                    </w:rPr>
                  </w:rPrChange>
                </w:rPr>
                <w:delText>p</w:delText>
              </w:r>
              <w:r w:rsidR="008A6DAE" w:rsidRPr="00A21C84" w:rsidDel="001E2354">
                <w:rPr>
                  <w:rFonts w:cstheme="minorHAnsi"/>
                  <w:sz w:val="20"/>
                  <w:szCs w:val="20"/>
                  <w:rPrChange w:id="8637" w:author="Στάθης Καπ" w:date="2023-02-02T17:47:00Z">
                    <w:rPr>
                      <w:rFonts w:cstheme="minorHAnsi"/>
                    </w:rPr>
                  </w:rPrChange>
                </w:rPr>
                <w:delText>r20</w:delText>
              </w:r>
            </w:del>
          </w:p>
        </w:tc>
        <w:tc>
          <w:tcPr>
            <w:tcW w:w="1427" w:type="dxa"/>
          </w:tcPr>
          <w:p w14:paraId="4CFDA7C9" w14:textId="7075C30C" w:rsidR="008A6DAE" w:rsidRPr="00A21C84" w:rsidDel="001E2354" w:rsidRDefault="008A6DAE" w:rsidP="008A6DAE">
            <w:pPr>
              <w:rPr>
                <w:del w:id="8638" w:author="Στάθης Καπ" w:date="2023-02-27T02:00:00Z"/>
                <w:rFonts w:cstheme="minorHAnsi"/>
                <w:sz w:val="20"/>
                <w:szCs w:val="20"/>
                <w:rPrChange w:id="8639" w:author="Στάθης Καπ" w:date="2023-02-02T17:47:00Z">
                  <w:rPr>
                    <w:del w:id="8640" w:author="Στάθης Καπ" w:date="2023-02-27T02:00:00Z"/>
                    <w:rFonts w:cstheme="minorHAnsi"/>
                  </w:rPr>
                </w:rPrChange>
              </w:rPr>
            </w:pPr>
            <w:del w:id="8641" w:author="Στάθης Καπ" w:date="2023-02-27T02:00:00Z">
              <w:r w:rsidRPr="00A21C84" w:rsidDel="001E2354">
                <w:rPr>
                  <w:rFonts w:cstheme="minorHAnsi"/>
                  <w:sz w:val="20"/>
                  <w:szCs w:val="20"/>
                  <w:rPrChange w:id="8642" w:author="Στάθης Καπ" w:date="2023-02-02T17:47:00Z">
                    <w:rPr>
                      <w:rFonts w:cstheme="minorHAnsi"/>
                    </w:rPr>
                  </w:rPrChange>
                </w:rPr>
                <w:delText>667</w:delText>
              </w:r>
            </w:del>
          </w:p>
        </w:tc>
        <w:tc>
          <w:tcPr>
            <w:tcW w:w="1690" w:type="dxa"/>
          </w:tcPr>
          <w:p w14:paraId="3A1A95B3" w14:textId="58F042D2" w:rsidR="008A6DAE" w:rsidRPr="00A21C84" w:rsidDel="001E2354" w:rsidRDefault="008A6DAE" w:rsidP="008A6DAE">
            <w:pPr>
              <w:rPr>
                <w:del w:id="8643" w:author="Στάθης Καπ" w:date="2023-02-27T02:00:00Z"/>
                <w:rFonts w:cstheme="minorHAnsi"/>
                <w:sz w:val="20"/>
                <w:szCs w:val="20"/>
                <w:rPrChange w:id="8644" w:author="Στάθης Καπ" w:date="2023-02-02T17:47:00Z">
                  <w:rPr>
                    <w:del w:id="8645" w:author="Στάθης Καπ" w:date="2023-02-27T02:00:00Z"/>
                    <w:rFonts w:cstheme="minorHAnsi"/>
                  </w:rPr>
                </w:rPrChange>
              </w:rPr>
            </w:pPr>
            <w:del w:id="8646" w:author="Στάθης Καπ" w:date="2023-02-27T02:00:00Z">
              <w:r w:rsidRPr="00A21C84" w:rsidDel="001E2354">
                <w:rPr>
                  <w:rFonts w:cstheme="minorHAnsi"/>
                  <w:sz w:val="20"/>
                  <w:szCs w:val="20"/>
                  <w:rPrChange w:id="8647" w:author="Στάθης Καπ" w:date="2023-02-02T17:47:00Z">
                    <w:rPr>
                      <w:rFonts w:cstheme="minorHAnsi"/>
                    </w:rPr>
                  </w:rPrChange>
                </w:rPr>
                <w:delText>570</w:delText>
              </w:r>
            </w:del>
          </w:p>
        </w:tc>
        <w:tc>
          <w:tcPr>
            <w:tcW w:w="1428" w:type="dxa"/>
          </w:tcPr>
          <w:p w14:paraId="28EDB90A" w14:textId="04CEBBF8" w:rsidR="008A6DAE" w:rsidRPr="00A21C84" w:rsidDel="001E2354" w:rsidRDefault="008A6DAE" w:rsidP="008A6DAE">
            <w:pPr>
              <w:rPr>
                <w:del w:id="8648" w:author="Στάθης Καπ" w:date="2023-02-27T02:00:00Z"/>
                <w:rFonts w:cstheme="minorHAnsi"/>
                <w:sz w:val="20"/>
                <w:szCs w:val="20"/>
                <w:rPrChange w:id="8649" w:author="Στάθης Καπ" w:date="2023-02-02T17:47:00Z">
                  <w:rPr>
                    <w:del w:id="8650" w:author="Στάθης Καπ" w:date="2023-02-27T02:00:00Z"/>
                    <w:rFonts w:cstheme="minorHAnsi"/>
                  </w:rPr>
                </w:rPrChange>
              </w:rPr>
            </w:pPr>
            <w:del w:id="8651" w:author="Στάθης Καπ" w:date="2023-02-27T02:00:00Z">
              <w:r w:rsidRPr="00A21C84" w:rsidDel="001E2354">
                <w:rPr>
                  <w:rFonts w:cstheme="minorHAnsi"/>
                  <w:sz w:val="20"/>
                  <w:szCs w:val="20"/>
                  <w:rPrChange w:id="8652" w:author="Στάθης Καπ" w:date="2023-02-02T17:47:00Z">
                    <w:rPr>
                      <w:rFonts w:cstheme="minorHAnsi"/>
                    </w:rPr>
                  </w:rPrChange>
                </w:rPr>
                <w:delText>571</w:delText>
              </w:r>
            </w:del>
          </w:p>
        </w:tc>
        <w:tc>
          <w:tcPr>
            <w:tcW w:w="1428" w:type="dxa"/>
          </w:tcPr>
          <w:p w14:paraId="42E07346" w14:textId="5061F835" w:rsidR="008A6DAE" w:rsidRPr="00A21C84" w:rsidDel="001E2354" w:rsidRDefault="008A6DAE" w:rsidP="008A6DAE">
            <w:pPr>
              <w:rPr>
                <w:del w:id="8653" w:author="Στάθης Καπ" w:date="2023-02-27T02:00:00Z"/>
                <w:rFonts w:cstheme="minorHAnsi"/>
                <w:sz w:val="20"/>
                <w:szCs w:val="20"/>
                <w:rPrChange w:id="8654" w:author="Στάθης Καπ" w:date="2023-02-02T17:47:00Z">
                  <w:rPr>
                    <w:del w:id="8655" w:author="Στάθης Καπ" w:date="2023-02-27T02:00:00Z"/>
                    <w:rFonts w:cstheme="minorHAnsi"/>
                  </w:rPr>
                </w:rPrChange>
              </w:rPr>
            </w:pPr>
            <w:del w:id="8656" w:author="Στάθης Καπ" w:date="2023-02-27T02:00:00Z">
              <w:r w:rsidRPr="00A21C84" w:rsidDel="001E2354">
                <w:rPr>
                  <w:rFonts w:cstheme="minorHAnsi"/>
                  <w:sz w:val="20"/>
                  <w:szCs w:val="20"/>
                  <w:rPrChange w:id="8657" w:author="Στάθης Καπ" w:date="2023-02-02T17:47:00Z">
                    <w:rPr>
                      <w:rFonts w:cstheme="minorHAnsi"/>
                    </w:rPr>
                  </w:rPrChange>
                </w:rPr>
                <w:delText>1.306</w:delText>
              </w:r>
            </w:del>
          </w:p>
        </w:tc>
        <w:tc>
          <w:tcPr>
            <w:tcW w:w="1428" w:type="dxa"/>
          </w:tcPr>
          <w:p w14:paraId="37B31893" w14:textId="0278CDBD" w:rsidR="008A6DAE" w:rsidRPr="00A21C84" w:rsidDel="001E2354" w:rsidRDefault="008A6DAE" w:rsidP="008A6DAE">
            <w:pPr>
              <w:rPr>
                <w:del w:id="8658" w:author="Στάθης Καπ" w:date="2023-02-27T02:00:00Z"/>
                <w:rFonts w:cstheme="minorHAnsi"/>
                <w:sz w:val="20"/>
                <w:szCs w:val="20"/>
                <w:rPrChange w:id="8659" w:author="Στάθης Καπ" w:date="2023-02-02T17:47:00Z">
                  <w:rPr>
                    <w:del w:id="8660" w:author="Στάθης Καπ" w:date="2023-02-27T02:00:00Z"/>
                    <w:rFonts w:cstheme="minorHAnsi"/>
                  </w:rPr>
                </w:rPrChange>
              </w:rPr>
            </w:pPr>
            <w:del w:id="8661" w:author="Στάθης Καπ" w:date="2023-02-27T02:00:00Z">
              <w:r w:rsidRPr="00A21C84" w:rsidDel="001E2354">
                <w:rPr>
                  <w:rFonts w:cstheme="minorHAnsi"/>
                  <w:sz w:val="20"/>
                  <w:szCs w:val="20"/>
                  <w:rPrChange w:id="8662" w:author="Στάθης Καπ" w:date="2023-02-02T17:47:00Z">
                    <w:rPr>
                      <w:rFonts w:cstheme="minorHAnsi"/>
                    </w:rPr>
                  </w:rPrChange>
                </w:rPr>
                <w:delText>33</w:delText>
              </w:r>
            </w:del>
          </w:p>
        </w:tc>
      </w:tr>
    </w:tbl>
    <w:p w14:paraId="4DE0FAD9" w14:textId="5C8B5C5E" w:rsidR="00047198" w:rsidDel="001E2354" w:rsidRDefault="00047198" w:rsidP="002D19F0">
      <w:pPr>
        <w:rPr>
          <w:del w:id="8663" w:author="Στάθης Καπ" w:date="2023-02-27T02:00:00Z"/>
        </w:rPr>
      </w:pPr>
    </w:p>
    <w:p w14:paraId="17FA1B53" w14:textId="27B961B9" w:rsidR="000D5020" w:rsidRPr="00346577" w:rsidDel="001E2354" w:rsidRDefault="000D5020" w:rsidP="00346577">
      <w:pPr>
        <w:rPr>
          <w:del w:id="8664" w:author="Στάθης Καπ" w:date="2023-02-27T02:00:00Z"/>
        </w:rPr>
      </w:pPr>
    </w:p>
    <w:p w14:paraId="506A4670" w14:textId="23D5D705" w:rsidR="00A44DBB" w:rsidDel="001E2354" w:rsidRDefault="000841B0">
      <w:pPr>
        <w:rPr>
          <w:del w:id="8665" w:author="Στάθης Καπ" w:date="2023-02-27T01:59:00Z"/>
        </w:rPr>
      </w:pPr>
      <w:del w:id="8666" w:author="Στάθης Καπ" w:date="2023-02-27T01:59:00Z">
        <w:r w:rsidDel="001E2354">
          <w:rPr>
            <w:lang w:val="el-GR"/>
          </w:rPr>
          <w:delText xml:space="preserve">Για </w:delText>
        </w:r>
        <w:r w:rsidDel="001E2354">
          <w:delText>m = 2</w:delText>
        </w:r>
      </w:del>
    </w:p>
    <w:tbl>
      <w:tblPr>
        <w:tblStyle w:val="TableGrid"/>
        <w:tblW w:w="5000" w:type="pct"/>
        <w:jc w:val="center"/>
        <w:tblLook w:val="04A0" w:firstRow="1" w:lastRow="0" w:firstColumn="1" w:lastColumn="0" w:noHBand="0" w:noVBand="1"/>
      </w:tblPr>
      <w:tblGrid>
        <w:gridCol w:w="1427"/>
        <w:gridCol w:w="1427"/>
        <w:gridCol w:w="1690"/>
        <w:gridCol w:w="1428"/>
        <w:gridCol w:w="1428"/>
        <w:gridCol w:w="1428"/>
      </w:tblGrid>
      <w:tr w:rsidR="003079BD" w:rsidDel="001E2354" w14:paraId="48C96FE0" w14:textId="397804A1" w:rsidTr="00AA2735">
        <w:trPr>
          <w:jc w:val="center"/>
          <w:del w:id="8667" w:author="Στάθης Καπ" w:date="2023-02-27T01:59:00Z"/>
        </w:trPr>
        <w:tc>
          <w:tcPr>
            <w:tcW w:w="1427" w:type="dxa"/>
          </w:tcPr>
          <w:p w14:paraId="0308CCFE" w14:textId="5124EEB0" w:rsidR="003079BD" w:rsidRPr="00A21C84" w:rsidDel="001E2354" w:rsidRDefault="00971CCF" w:rsidP="00AA2735">
            <w:pPr>
              <w:rPr>
                <w:del w:id="8668" w:author="Στάθης Καπ" w:date="2023-02-27T01:59:00Z"/>
                <w:rFonts w:cstheme="minorHAnsi"/>
                <w:sz w:val="20"/>
                <w:szCs w:val="20"/>
                <w:rPrChange w:id="8669" w:author="Στάθης Καπ" w:date="2023-02-02T17:47:00Z">
                  <w:rPr>
                    <w:del w:id="8670" w:author="Στάθης Καπ" w:date="2023-02-27T01:59:00Z"/>
                    <w:rFonts w:cstheme="minorHAnsi"/>
                    <w:sz w:val="18"/>
                    <w:szCs w:val="18"/>
                  </w:rPr>
                </w:rPrChange>
              </w:rPr>
            </w:pPr>
            <w:del w:id="8671" w:author="Στάθης Καπ" w:date="2023-02-27T01:59:00Z">
              <w:r w:rsidDel="001E2354">
                <w:rPr>
                  <w:rFonts w:cstheme="minorHAnsi"/>
                  <w:sz w:val="20"/>
                  <w:szCs w:val="20"/>
                </w:rPr>
                <w:delText>Name</w:delText>
              </w:r>
            </w:del>
          </w:p>
        </w:tc>
        <w:tc>
          <w:tcPr>
            <w:tcW w:w="1427" w:type="dxa"/>
          </w:tcPr>
          <w:p w14:paraId="03ACD590" w14:textId="56E5B358" w:rsidR="003079BD" w:rsidRPr="00A21C84" w:rsidDel="001E2354" w:rsidRDefault="003079BD" w:rsidP="00AA2735">
            <w:pPr>
              <w:rPr>
                <w:del w:id="8672" w:author="Στάθης Καπ" w:date="2023-02-27T01:59:00Z"/>
                <w:rFonts w:cstheme="minorHAnsi"/>
                <w:sz w:val="20"/>
                <w:szCs w:val="20"/>
                <w:rPrChange w:id="8673" w:author="Στάθης Καπ" w:date="2023-02-02T17:47:00Z">
                  <w:rPr>
                    <w:del w:id="8674" w:author="Στάθης Καπ" w:date="2023-02-27T01:59:00Z"/>
                    <w:rFonts w:cstheme="minorHAnsi"/>
                    <w:sz w:val="18"/>
                    <w:szCs w:val="18"/>
                  </w:rPr>
                </w:rPrChange>
              </w:rPr>
            </w:pPr>
            <w:del w:id="8675" w:author="Στάθης Καπ" w:date="2023-02-27T01:59:00Z">
              <w:r w:rsidRPr="00A21C84" w:rsidDel="001E2354">
                <w:rPr>
                  <w:rFonts w:cstheme="minorHAnsi"/>
                  <w:sz w:val="20"/>
                  <w:szCs w:val="20"/>
                  <w:rPrChange w:id="8676" w:author="Στάθης Καπ" w:date="2023-02-02T17:47:00Z">
                    <w:rPr>
                      <w:rFonts w:cstheme="minorHAnsi"/>
                      <w:sz w:val="18"/>
                      <w:szCs w:val="18"/>
                    </w:rPr>
                  </w:rPrChange>
                </w:rPr>
                <w:delText>BK</w:delText>
              </w:r>
            </w:del>
          </w:p>
        </w:tc>
        <w:tc>
          <w:tcPr>
            <w:tcW w:w="1690" w:type="dxa"/>
          </w:tcPr>
          <w:p w14:paraId="1889AC04" w14:textId="2D5AE82A" w:rsidR="003079BD" w:rsidRPr="00A21C84" w:rsidDel="001E2354" w:rsidRDefault="003079BD" w:rsidP="00AA2735">
            <w:pPr>
              <w:rPr>
                <w:del w:id="8677" w:author="Στάθης Καπ" w:date="2023-02-27T01:59:00Z"/>
                <w:rFonts w:cstheme="minorHAnsi"/>
                <w:sz w:val="20"/>
                <w:szCs w:val="20"/>
                <w:rPrChange w:id="8678" w:author="Στάθης Καπ" w:date="2023-02-02T17:47:00Z">
                  <w:rPr>
                    <w:del w:id="8679" w:author="Στάθης Καπ" w:date="2023-02-27T01:59:00Z"/>
                    <w:rFonts w:cstheme="minorHAnsi"/>
                    <w:sz w:val="18"/>
                    <w:szCs w:val="18"/>
                  </w:rPr>
                </w:rPrChange>
              </w:rPr>
            </w:pPr>
            <w:del w:id="8680" w:author="Στάθης Καπ" w:date="2023-02-27T01:59:00Z">
              <w:r w:rsidRPr="00A21C84" w:rsidDel="001E2354">
                <w:rPr>
                  <w:rFonts w:cstheme="minorHAnsi"/>
                  <w:sz w:val="20"/>
                  <w:szCs w:val="20"/>
                  <w:rPrChange w:id="8681" w:author="Στάθης Καπ" w:date="2023-02-02T17:47:00Z">
                    <w:rPr>
                      <w:rFonts w:cstheme="minorHAnsi"/>
                      <w:sz w:val="18"/>
                      <w:szCs w:val="18"/>
                    </w:rPr>
                  </w:rPrChange>
                </w:rPr>
                <w:delText>ILS(2009)</w:delText>
              </w:r>
            </w:del>
          </w:p>
        </w:tc>
        <w:tc>
          <w:tcPr>
            <w:tcW w:w="1428" w:type="dxa"/>
          </w:tcPr>
          <w:p w14:paraId="7498D07C" w14:textId="1A87259E" w:rsidR="003079BD" w:rsidRPr="00A21C84" w:rsidDel="001E2354" w:rsidRDefault="003079BD" w:rsidP="00AA2735">
            <w:pPr>
              <w:rPr>
                <w:del w:id="8682" w:author="Στάθης Καπ" w:date="2023-02-27T01:59:00Z"/>
                <w:rFonts w:cstheme="minorHAnsi"/>
                <w:sz w:val="20"/>
                <w:szCs w:val="20"/>
                <w:rPrChange w:id="8683" w:author="Στάθης Καπ" w:date="2023-02-02T17:47:00Z">
                  <w:rPr>
                    <w:del w:id="8684" w:author="Στάθης Καπ" w:date="2023-02-27T01:59:00Z"/>
                    <w:rFonts w:cstheme="minorHAnsi"/>
                    <w:sz w:val="18"/>
                    <w:szCs w:val="18"/>
                  </w:rPr>
                </w:rPrChange>
              </w:rPr>
            </w:pPr>
            <w:del w:id="8685" w:author="Στάθης Καπ" w:date="2023-02-27T01:59:00Z">
              <w:r w:rsidRPr="00A21C84" w:rsidDel="001E2354">
                <w:rPr>
                  <w:rFonts w:cstheme="minorHAnsi"/>
                  <w:sz w:val="20"/>
                  <w:szCs w:val="20"/>
                  <w:rPrChange w:id="8686" w:author="Στάθης Καπ" w:date="2023-02-02T17:47:00Z">
                    <w:rPr>
                      <w:rFonts w:cstheme="minorHAnsi"/>
                      <w:sz w:val="18"/>
                      <w:szCs w:val="18"/>
                    </w:rPr>
                  </w:rPrChange>
                </w:rPr>
                <w:delText>ILS</w:delText>
              </w:r>
            </w:del>
          </w:p>
        </w:tc>
        <w:tc>
          <w:tcPr>
            <w:tcW w:w="1428" w:type="dxa"/>
          </w:tcPr>
          <w:p w14:paraId="25831B19" w14:textId="163CEB94" w:rsidR="003079BD" w:rsidRPr="00A21C84" w:rsidDel="001E2354" w:rsidRDefault="003079BD" w:rsidP="00AA2735">
            <w:pPr>
              <w:rPr>
                <w:del w:id="8687" w:author="Στάθης Καπ" w:date="2023-02-27T01:59:00Z"/>
                <w:rFonts w:cstheme="minorHAnsi"/>
                <w:sz w:val="20"/>
                <w:szCs w:val="20"/>
                <w:rPrChange w:id="8688" w:author="Στάθης Καπ" w:date="2023-02-02T17:47:00Z">
                  <w:rPr>
                    <w:del w:id="8689" w:author="Στάθης Καπ" w:date="2023-02-27T01:59:00Z"/>
                    <w:rFonts w:cstheme="minorHAnsi"/>
                    <w:sz w:val="18"/>
                    <w:szCs w:val="18"/>
                  </w:rPr>
                </w:rPrChange>
              </w:rPr>
            </w:pPr>
            <w:del w:id="8690" w:author="Στάθης Καπ" w:date="2023-02-27T01:59:00Z">
              <w:r w:rsidRPr="00A21C84" w:rsidDel="001E2354">
                <w:rPr>
                  <w:rFonts w:cstheme="minorHAnsi"/>
                  <w:sz w:val="20"/>
                  <w:szCs w:val="20"/>
                  <w:rPrChange w:id="8691" w:author="Στάθης Καπ" w:date="2023-02-02T17:47:00Z">
                    <w:rPr>
                      <w:rFonts w:cstheme="minorHAnsi"/>
                      <w:sz w:val="18"/>
                      <w:szCs w:val="18"/>
                    </w:rPr>
                  </w:rPrChange>
                </w:rPr>
                <w:delText>CPU(s)</w:delText>
              </w:r>
            </w:del>
          </w:p>
        </w:tc>
        <w:tc>
          <w:tcPr>
            <w:tcW w:w="1428" w:type="dxa"/>
          </w:tcPr>
          <w:p w14:paraId="31B35B7C" w14:textId="6C7AAE27" w:rsidR="003079BD" w:rsidRPr="00A21C84" w:rsidDel="001E2354" w:rsidRDefault="003079BD" w:rsidP="00AA2735">
            <w:pPr>
              <w:rPr>
                <w:del w:id="8692" w:author="Στάθης Καπ" w:date="2023-02-27T01:59:00Z"/>
                <w:rFonts w:cstheme="minorHAnsi"/>
                <w:sz w:val="20"/>
                <w:szCs w:val="20"/>
                <w:rPrChange w:id="8693" w:author="Στάθης Καπ" w:date="2023-02-02T17:47:00Z">
                  <w:rPr>
                    <w:del w:id="8694" w:author="Στάθης Καπ" w:date="2023-02-27T01:59:00Z"/>
                    <w:rFonts w:cstheme="minorHAnsi"/>
                    <w:sz w:val="18"/>
                    <w:szCs w:val="18"/>
                  </w:rPr>
                </w:rPrChange>
              </w:rPr>
            </w:pPr>
            <w:del w:id="8695" w:author="Στάθης Καπ" w:date="2023-02-27T01:59:00Z">
              <w:r w:rsidRPr="00A21C84" w:rsidDel="001E2354">
                <w:rPr>
                  <w:rFonts w:cstheme="minorHAnsi"/>
                  <w:sz w:val="20"/>
                  <w:szCs w:val="20"/>
                  <w:rPrChange w:id="8696" w:author="Στάθης Καπ" w:date="2023-02-02T17:47:00Z">
                    <w:rPr>
                      <w:rFonts w:cstheme="minorHAnsi"/>
                      <w:sz w:val="18"/>
                      <w:szCs w:val="18"/>
                    </w:rPr>
                  </w:rPrChange>
                </w:rPr>
                <w:delText>Visits</w:delText>
              </w:r>
            </w:del>
          </w:p>
        </w:tc>
      </w:tr>
      <w:tr w:rsidR="007456DB" w:rsidDel="001E2354" w14:paraId="059EEC26" w14:textId="52BD1043" w:rsidTr="00AA2735">
        <w:trPr>
          <w:jc w:val="center"/>
          <w:del w:id="8697" w:author="Στάθης Καπ" w:date="2023-02-27T01:59:00Z"/>
        </w:trPr>
        <w:tc>
          <w:tcPr>
            <w:tcW w:w="1427" w:type="dxa"/>
          </w:tcPr>
          <w:p w14:paraId="72D5B751" w14:textId="2BD6128D" w:rsidR="007456DB" w:rsidRPr="00A21C84" w:rsidDel="001E2354" w:rsidRDefault="007456DB" w:rsidP="007456DB">
            <w:pPr>
              <w:rPr>
                <w:del w:id="8698" w:author="Στάθης Καπ" w:date="2023-02-27T01:59:00Z"/>
                <w:rFonts w:cstheme="minorHAnsi"/>
                <w:sz w:val="20"/>
                <w:szCs w:val="20"/>
                <w:rPrChange w:id="8699" w:author="Στάθης Καπ" w:date="2023-02-02T17:47:00Z">
                  <w:rPr>
                    <w:del w:id="8700" w:author="Στάθης Καπ" w:date="2023-02-27T01:59:00Z"/>
                    <w:rFonts w:cstheme="minorHAnsi"/>
                    <w:sz w:val="18"/>
                    <w:szCs w:val="18"/>
                  </w:rPr>
                </w:rPrChange>
              </w:rPr>
            </w:pPr>
            <w:del w:id="8701" w:author="Στάθης Καπ" w:date="2023-02-27T01:59:00Z">
              <w:r w:rsidRPr="00A21C84" w:rsidDel="001E2354">
                <w:rPr>
                  <w:rFonts w:cstheme="minorHAnsi"/>
                  <w:sz w:val="20"/>
                  <w:szCs w:val="20"/>
                  <w:rPrChange w:id="8702" w:author="Στάθης Καπ" w:date="2023-02-02T17:47:00Z">
                    <w:rPr>
                      <w:rFonts w:cstheme="minorHAnsi"/>
                      <w:sz w:val="18"/>
                      <w:szCs w:val="18"/>
                    </w:rPr>
                  </w:rPrChange>
                </w:rPr>
                <w:delText>pr01</w:delText>
              </w:r>
            </w:del>
          </w:p>
        </w:tc>
        <w:tc>
          <w:tcPr>
            <w:tcW w:w="1427" w:type="dxa"/>
          </w:tcPr>
          <w:p w14:paraId="0BE6A18E" w14:textId="621F357D" w:rsidR="007456DB" w:rsidRPr="00A21C84" w:rsidDel="001E2354" w:rsidRDefault="007456DB" w:rsidP="007456DB">
            <w:pPr>
              <w:rPr>
                <w:del w:id="8703" w:author="Στάθης Καπ" w:date="2023-02-27T01:59:00Z"/>
                <w:rFonts w:cstheme="minorHAnsi"/>
                <w:sz w:val="20"/>
                <w:szCs w:val="20"/>
                <w:rPrChange w:id="8704" w:author="Στάθης Καπ" w:date="2023-02-02T17:47:00Z">
                  <w:rPr>
                    <w:del w:id="8705" w:author="Στάθης Καπ" w:date="2023-02-27T01:59:00Z"/>
                    <w:rFonts w:cstheme="minorHAnsi"/>
                    <w:sz w:val="18"/>
                    <w:szCs w:val="18"/>
                  </w:rPr>
                </w:rPrChange>
              </w:rPr>
            </w:pPr>
            <w:del w:id="8706" w:author="Στάθης Καπ" w:date="2023-02-27T01:59:00Z">
              <w:r w:rsidRPr="00A21C84" w:rsidDel="001E2354">
                <w:rPr>
                  <w:sz w:val="20"/>
                  <w:szCs w:val="20"/>
                  <w:rPrChange w:id="8707" w:author="Στάθης Καπ" w:date="2023-02-02T17:47:00Z">
                    <w:rPr/>
                  </w:rPrChange>
                </w:rPr>
                <w:delText>502</w:delText>
              </w:r>
            </w:del>
          </w:p>
        </w:tc>
        <w:tc>
          <w:tcPr>
            <w:tcW w:w="1690" w:type="dxa"/>
          </w:tcPr>
          <w:p w14:paraId="29D07345" w14:textId="47714E5A" w:rsidR="007456DB" w:rsidRPr="00A21C84" w:rsidDel="001E2354" w:rsidRDefault="007456DB" w:rsidP="007456DB">
            <w:pPr>
              <w:rPr>
                <w:del w:id="8708" w:author="Στάθης Καπ" w:date="2023-02-27T01:59:00Z"/>
                <w:rFonts w:cstheme="minorHAnsi"/>
                <w:sz w:val="20"/>
                <w:szCs w:val="20"/>
                <w:rPrChange w:id="8709" w:author="Στάθης Καπ" w:date="2023-02-02T17:47:00Z">
                  <w:rPr>
                    <w:del w:id="8710" w:author="Στάθης Καπ" w:date="2023-02-27T01:59:00Z"/>
                    <w:rFonts w:cstheme="minorHAnsi"/>
                    <w:sz w:val="18"/>
                    <w:szCs w:val="18"/>
                  </w:rPr>
                </w:rPrChange>
              </w:rPr>
            </w:pPr>
            <w:del w:id="8711" w:author="Στάθης Καπ" w:date="2023-02-27T01:59:00Z">
              <w:r w:rsidRPr="00A21C84" w:rsidDel="001E2354">
                <w:rPr>
                  <w:sz w:val="20"/>
                  <w:szCs w:val="20"/>
                  <w:rPrChange w:id="8712" w:author="Στάθης Καπ" w:date="2023-02-02T17:47:00Z">
                    <w:rPr/>
                  </w:rPrChange>
                </w:rPr>
                <w:delText>471</w:delText>
              </w:r>
            </w:del>
          </w:p>
        </w:tc>
        <w:tc>
          <w:tcPr>
            <w:tcW w:w="1428" w:type="dxa"/>
          </w:tcPr>
          <w:p w14:paraId="3CE2D7C3" w14:textId="4A95F160" w:rsidR="007456DB" w:rsidRPr="00A21C84" w:rsidDel="001E2354" w:rsidRDefault="007456DB" w:rsidP="007456DB">
            <w:pPr>
              <w:rPr>
                <w:del w:id="8713" w:author="Στάθης Καπ" w:date="2023-02-27T01:59:00Z"/>
                <w:rFonts w:cstheme="minorHAnsi"/>
                <w:sz w:val="20"/>
                <w:szCs w:val="20"/>
                <w:rPrChange w:id="8714" w:author="Στάθης Καπ" w:date="2023-02-02T17:47:00Z">
                  <w:rPr>
                    <w:del w:id="8715" w:author="Στάθης Καπ" w:date="2023-02-27T01:59:00Z"/>
                    <w:rFonts w:cstheme="minorHAnsi"/>
                    <w:sz w:val="18"/>
                    <w:szCs w:val="18"/>
                  </w:rPr>
                </w:rPrChange>
              </w:rPr>
            </w:pPr>
            <w:del w:id="8716" w:author="Στάθης Καπ" w:date="2023-02-27T01:59:00Z">
              <w:r w:rsidRPr="00A21C84" w:rsidDel="001E2354">
                <w:rPr>
                  <w:sz w:val="20"/>
                  <w:szCs w:val="20"/>
                  <w:rPrChange w:id="8717" w:author="Στάθης Καπ" w:date="2023-02-02T17:47:00Z">
                    <w:rPr/>
                  </w:rPrChange>
                </w:rPr>
                <w:delText>450</w:delText>
              </w:r>
            </w:del>
          </w:p>
        </w:tc>
        <w:tc>
          <w:tcPr>
            <w:tcW w:w="1428" w:type="dxa"/>
          </w:tcPr>
          <w:p w14:paraId="657C286F" w14:textId="11B5F67B" w:rsidR="007456DB" w:rsidRPr="00A21C84" w:rsidDel="001E2354" w:rsidRDefault="007456DB" w:rsidP="007456DB">
            <w:pPr>
              <w:rPr>
                <w:del w:id="8718" w:author="Στάθης Καπ" w:date="2023-02-27T01:59:00Z"/>
                <w:rFonts w:cstheme="minorHAnsi"/>
                <w:sz w:val="20"/>
                <w:szCs w:val="20"/>
                <w:rPrChange w:id="8719" w:author="Στάθης Καπ" w:date="2023-02-02T17:47:00Z">
                  <w:rPr>
                    <w:del w:id="8720" w:author="Στάθης Καπ" w:date="2023-02-27T01:59:00Z"/>
                    <w:rFonts w:cstheme="minorHAnsi"/>
                    <w:sz w:val="18"/>
                    <w:szCs w:val="18"/>
                  </w:rPr>
                </w:rPrChange>
              </w:rPr>
            </w:pPr>
            <w:del w:id="8721" w:author="Στάθης Καπ" w:date="2023-02-27T01:59:00Z">
              <w:r w:rsidRPr="00A21C84" w:rsidDel="001E2354">
                <w:rPr>
                  <w:sz w:val="20"/>
                  <w:szCs w:val="20"/>
                  <w:rPrChange w:id="8722" w:author="Στάθης Καπ" w:date="2023-02-02T17:47:00Z">
                    <w:rPr/>
                  </w:rPrChange>
                </w:rPr>
                <w:delText>0.089</w:delText>
              </w:r>
            </w:del>
          </w:p>
        </w:tc>
        <w:tc>
          <w:tcPr>
            <w:tcW w:w="1428" w:type="dxa"/>
          </w:tcPr>
          <w:p w14:paraId="672806EF" w14:textId="5F90D80B" w:rsidR="007456DB" w:rsidRPr="00A21C84" w:rsidDel="001E2354" w:rsidRDefault="007456DB" w:rsidP="007456DB">
            <w:pPr>
              <w:rPr>
                <w:del w:id="8723" w:author="Στάθης Καπ" w:date="2023-02-27T01:59:00Z"/>
                <w:rFonts w:cstheme="minorHAnsi"/>
                <w:sz w:val="20"/>
                <w:szCs w:val="20"/>
                <w:rPrChange w:id="8724" w:author="Στάθης Καπ" w:date="2023-02-02T17:47:00Z">
                  <w:rPr>
                    <w:del w:id="8725" w:author="Στάθης Καπ" w:date="2023-02-27T01:59:00Z"/>
                    <w:rFonts w:cstheme="minorHAnsi"/>
                    <w:sz w:val="18"/>
                    <w:szCs w:val="18"/>
                  </w:rPr>
                </w:rPrChange>
              </w:rPr>
            </w:pPr>
            <w:del w:id="8726" w:author="Στάθης Καπ" w:date="2023-02-27T01:59:00Z">
              <w:r w:rsidRPr="00A21C84" w:rsidDel="001E2354">
                <w:rPr>
                  <w:sz w:val="20"/>
                  <w:szCs w:val="20"/>
                  <w:rPrChange w:id="8727" w:author="Στάθης Καπ" w:date="2023-02-02T17:47:00Z">
                    <w:rPr/>
                  </w:rPrChange>
                </w:rPr>
                <w:delText>33</w:delText>
              </w:r>
            </w:del>
          </w:p>
        </w:tc>
      </w:tr>
      <w:tr w:rsidR="007456DB" w:rsidDel="001E2354" w14:paraId="0E067341" w14:textId="13516E7A" w:rsidTr="00AA2735">
        <w:trPr>
          <w:jc w:val="center"/>
          <w:del w:id="8728" w:author="Στάθης Καπ" w:date="2023-02-27T01:59:00Z"/>
        </w:trPr>
        <w:tc>
          <w:tcPr>
            <w:tcW w:w="1427" w:type="dxa"/>
          </w:tcPr>
          <w:p w14:paraId="3CD621CE" w14:textId="5380FA41" w:rsidR="007456DB" w:rsidRPr="00A21C84" w:rsidDel="001E2354" w:rsidRDefault="007456DB" w:rsidP="007456DB">
            <w:pPr>
              <w:rPr>
                <w:del w:id="8729" w:author="Στάθης Καπ" w:date="2023-02-27T01:59:00Z"/>
                <w:rFonts w:cstheme="minorHAnsi"/>
                <w:sz w:val="20"/>
                <w:szCs w:val="20"/>
                <w:rPrChange w:id="8730" w:author="Στάθης Καπ" w:date="2023-02-02T17:47:00Z">
                  <w:rPr>
                    <w:del w:id="8731" w:author="Στάθης Καπ" w:date="2023-02-27T01:59:00Z"/>
                    <w:rFonts w:cstheme="minorHAnsi"/>
                    <w:sz w:val="18"/>
                    <w:szCs w:val="18"/>
                  </w:rPr>
                </w:rPrChange>
              </w:rPr>
            </w:pPr>
            <w:del w:id="8732" w:author="Στάθης Καπ" w:date="2023-02-27T01:59:00Z">
              <w:r w:rsidRPr="00A21C84" w:rsidDel="001E2354">
                <w:rPr>
                  <w:rFonts w:cstheme="minorHAnsi"/>
                  <w:sz w:val="20"/>
                  <w:szCs w:val="20"/>
                  <w:rPrChange w:id="8733" w:author="Στάθης Καπ" w:date="2023-02-02T17:47:00Z">
                    <w:rPr>
                      <w:rFonts w:cstheme="minorHAnsi"/>
                      <w:sz w:val="18"/>
                      <w:szCs w:val="18"/>
                    </w:rPr>
                  </w:rPrChange>
                </w:rPr>
                <w:delText>pr02</w:delText>
              </w:r>
            </w:del>
          </w:p>
        </w:tc>
        <w:tc>
          <w:tcPr>
            <w:tcW w:w="1427" w:type="dxa"/>
          </w:tcPr>
          <w:p w14:paraId="7DDBB7EB" w14:textId="1AE400B4" w:rsidR="007456DB" w:rsidRPr="00A21C84" w:rsidDel="001E2354" w:rsidRDefault="007456DB" w:rsidP="007456DB">
            <w:pPr>
              <w:rPr>
                <w:del w:id="8734" w:author="Στάθης Καπ" w:date="2023-02-27T01:59:00Z"/>
                <w:rFonts w:cstheme="minorHAnsi"/>
                <w:sz w:val="20"/>
                <w:szCs w:val="20"/>
                <w:rPrChange w:id="8735" w:author="Στάθης Καπ" w:date="2023-02-02T17:47:00Z">
                  <w:rPr>
                    <w:del w:id="8736" w:author="Στάθης Καπ" w:date="2023-02-27T01:59:00Z"/>
                    <w:rFonts w:cstheme="minorHAnsi"/>
                    <w:sz w:val="18"/>
                    <w:szCs w:val="18"/>
                  </w:rPr>
                </w:rPrChange>
              </w:rPr>
            </w:pPr>
            <w:del w:id="8737" w:author="Στάθης Καπ" w:date="2023-02-27T01:59:00Z">
              <w:r w:rsidRPr="00A21C84" w:rsidDel="001E2354">
                <w:rPr>
                  <w:sz w:val="20"/>
                  <w:szCs w:val="20"/>
                  <w:rPrChange w:id="8738" w:author="Στάθης Καπ" w:date="2023-02-02T17:47:00Z">
                    <w:rPr/>
                  </w:rPrChange>
                </w:rPr>
                <w:delText>715</w:delText>
              </w:r>
            </w:del>
          </w:p>
        </w:tc>
        <w:tc>
          <w:tcPr>
            <w:tcW w:w="1690" w:type="dxa"/>
          </w:tcPr>
          <w:p w14:paraId="712BBBA3" w14:textId="503FCE7F" w:rsidR="007456DB" w:rsidRPr="00A21C84" w:rsidDel="001E2354" w:rsidRDefault="007456DB" w:rsidP="007456DB">
            <w:pPr>
              <w:rPr>
                <w:del w:id="8739" w:author="Στάθης Καπ" w:date="2023-02-27T01:59:00Z"/>
                <w:rFonts w:cstheme="minorHAnsi"/>
                <w:sz w:val="20"/>
                <w:szCs w:val="20"/>
                <w:rPrChange w:id="8740" w:author="Στάθης Καπ" w:date="2023-02-02T17:47:00Z">
                  <w:rPr>
                    <w:del w:id="8741" w:author="Στάθης Καπ" w:date="2023-02-27T01:59:00Z"/>
                    <w:rFonts w:cstheme="minorHAnsi"/>
                    <w:sz w:val="18"/>
                    <w:szCs w:val="18"/>
                  </w:rPr>
                </w:rPrChange>
              </w:rPr>
            </w:pPr>
            <w:del w:id="8742" w:author="Στάθης Καπ" w:date="2023-02-27T01:59:00Z">
              <w:r w:rsidRPr="00A21C84" w:rsidDel="001E2354">
                <w:rPr>
                  <w:sz w:val="20"/>
                  <w:szCs w:val="20"/>
                  <w:rPrChange w:id="8743" w:author="Στάθης Καπ" w:date="2023-02-02T17:47:00Z">
                    <w:rPr/>
                  </w:rPrChange>
                </w:rPr>
                <w:delText>660</w:delText>
              </w:r>
            </w:del>
          </w:p>
        </w:tc>
        <w:tc>
          <w:tcPr>
            <w:tcW w:w="1428" w:type="dxa"/>
          </w:tcPr>
          <w:p w14:paraId="35CA536D" w14:textId="01B1D41B" w:rsidR="007456DB" w:rsidRPr="00A21C84" w:rsidDel="001E2354" w:rsidRDefault="007456DB" w:rsidP="007456DB">
            <w:pPr>
              <w:rPr>
                <w:del w:id="8744" w:author="Στάθης Καπ" w:date="2023-02-27T01:59:00Z"/>
                <w:rFonts w:cstheme="minorHAnsi"/>
                <w:sz w:val="20"/>
                <w:szCs w:val="20"/>
                <w:rPrChange w:id="8745" w:author="Στάθης Καπ" w:date="2023-02-02T17:47:00Z">
                  <w:rPr>
                    <w:del w:id="8746" w:author="Στάθης Καπ" w:date="2023-02-27T01:59:00Z"/>
                    <w:rFonts w:cstheme="minorHAnsi"/>
                    <w:sz w:val="18"/>
                    <w:szCs w:val="18"/>
                  </w:rPr>
                </w:rPrChange>
              </w:rPr>
            </w:pPr>
            <w:del w:id="8747" w:author="Στάθης Καπ" w:date="2023-02-27T01:59:00Z">
              <w:r w:rsidRPr="00A21C84" w:rsidDel="001E2354">
                <w:rPr>
                  <w:sz w:val="20"/>
                  <w:szCs w:val="20"/>
                  <w:rPrChange w:id="8748" w:author="Στάθης Καπ" w:date="2023-02-02T17:47:00Z">
                    <w:rPr/>
                  </w:rPrChange>
                </w:rPr>
                <w:delText>668</w:delText>
              </w:r>
            </w:del>
          </w:p>
        </w:tc>
        <w:tc>
          <w:tcPr>
            <w:tcW w:w="1428" w:type="dxa"/>
          </w:tcPr>
          <w:p w14:paraId="2DEF5623" w14:textId="37D86B9E" w:rsidR="007456DB" w:rsidRPr="00A21C84" w:rsidDel="001E2354" w:rsidRDefault="007456DB" w:rsidP="007456DB">
            <w:pPr>
              <w:rPr>
                <w:del w:id="8749" w:author="Στάθης Καπ" w:date="2023-02-27T01:59:00Z"/>
                <w:rFonts w:cstheme="minorHAnsi"/>
                <w:sz w:val="20"/>
                <w:szCs w:val="20"/>
                <w:rPrChange w:id="8750" w:author="Στάθης Καπ" w:date="2023-02-02T17:47:00Z">
                  <w:rPr>
                    <w:del w:id="8751" w:author="Στάθης Καπ" w:date="2023-02-27T01:59:00Z"/>
                    <w:rFonts w:cstheme="minorHAnsi"/>
                    <w:sz w:val="18"/>
                    <w:szCs w:val="18"/>
                  </w:rPr>
                </w:rPrChange>
              </w:rPr>
            </w:pPr>
            <w:del w:id="8752" w:author="Στάθης Καπ" w:date="2023-02-27T01:59:00Z">
              <w:r w:rsidRPr="00A21C84" w:rsidDel="001E2354">
                <w:rPr>
                  <w:sz w:val="20"/>
                  <w:szCs w:val="20"/>
                  <w:rPrChange w:id="8753" w:author="Στάθης Καπ" w:date="2023-02-02T17:47:00Z">
                    <w:rPr/>
                  </w:rPrChange>
                </w:rPr>
                <w:delText>0.308</w:delText>
              </w:r>
            </w:del>
          </w:p>
        </w:tc>
        <w:tc>
          <w:tcPr>
            <w:tcW w:w="1428" w:type="dxa"/>
          </w:tcPr>
          <w:p w14:paraId="51C858E0" w14:textId="5456719D" w:rsidR="007456DB" w:rsidRPr="00A21C84" w:rsidDel="001E2354" w:rsidRDefault="007456DB" w:rsidP="007456DB">
            <w:pPr>
              <w:rPr>
                <w:del w:id="8754" w:author="Στάθης Καπ" w:date="2023-02-27T01:59:00Z"/>
                <w:rFonts w:cstheme="minorHAnsi"/>
                <w:sz w:val="20"/>
                <w:szCs w:val="20"/>
                <w:rPrChange w:id="8755" w:author="Στάθης Καπ" w:date="2023-02-02T17:47:00Z">
                  <w:rPr>
                    <w:del w:id="8756" w:author="Στάθης Καπ" w:date="2023-02-27T01:59:00Z"/>
                    <w:rFonts w:cstheme="minorHAnsi"/>
                    <w:sz w:val="18"/>
                    <w:szCs w:val="18"/>
                  </w:rPr>
                </w:rPrChange>
              </w:rPr>
            </w:pPr>
            <w:del w:id="8757" w:author="Στάθης Καπ" w:date="2023-02-27T01:59:00Z">
              <w:r w:rsidRPr="00A21C84" w:rsidDel="001E2354">
                <w:rPr>
                  <w:sz w:val="20"/>
                  <w:szCs w:val="20"/>
                  <w:rPrChange w:id="8758" w:author="Στάθης Καπ" w:date="2023-02-02T17:47:00Z">
                    <w:rPr/>
                  </w:rPrChange>
                </w:rPr>
                <w:delText>42</w:delText>
              </w:r>
            </w:del>
          </w:p>
        </w:tc>
      </w:tr>
      <w:tr w:rsidR="007456DB" w:rsidDel="001E2354" w14:paraId="22AED78A" w14:textId="27A4C35C" w:rsidTr="00AA2735">
        <w:trPr>
          <w:jc w:val="center"/>
          <w:del w:id="8759" w:author="Στάθης Καπ" w:date="2023-02-27T01:59:00Z"/>
        </w:trPr>
        <w:tc>
          <w:tcPr>
            <w:tcW w:w="1427" w:type="dxa"/>
          </w:tcPr>
          <w:p w14:paraId="28802AFA" w14:textId="6B3580DF" w:rsidR="007456DB" w:rsidRPr="00A21C84" w:rsidDel="001E2354" w:rsidRDefault="007456DB" w:rsidP="007456DB">
            <w:pPr>
              <w:rPr>
                <w:del w:id="8760" w:author="Στάθης Καπ" w:date="2023-02-27T01:59:00Z"/>
                <w:rFonts w:cstheme="minorHAnsi"/>
                <w:sz w:val="20"/>
                <w:szCs w:val="20"/>
                <w:rPrChange w:id="8761" w:author="Στάθης Καπ" w:date="2023-02-02T17:47:00Z">
                  <w:rPr>
                    <w:del w:id="8762" w:author="Στάθης Καπ" w:date="2023-02-27T01:59:00Z"/>
                    <w:rFonts w:cstheme="minorHAnsi"/>
                    <w:sz w:val="18"/>
                    <w:szCs w:val="18"/>
                  </w:rPr>
                </w:rPrChange>
              </w:rPr>
            </w:pPr>
            <w:del w:id="8763" w:author="Στάθης Καπ" w:date="2023-02-27T01:59:00Z">
              <w:r w:rsidRPr="00A21C84" w:rsidDel="001E2354">
                <w:rPr>
                  <w:rFonts w:cstheme="minorHAnsi"/>
                  <w:sz w:val="20"/>
                  <w:szCs w:val="20"/>
                  <w:rPrChange w:id="8764" w:author="Στάθης Καπ" w:date="2023-02-02T17:47:00Z">
                    <w:rPr>
                      <w:rFonts w:cstheme="minorHAnsi"/>
                      <w:sz w:val="18"/>
                      <w:szCs w:val="18"/>
                    </w:rPr>
                  </w:rPrChange>
                </w:rPr>
                <w:delText>pr03</w:delText>
              </w:r>
            </w:del>
          </w:p>
        </w:tc>
        <w:tc>
          <w:tcPr>
            <w:tcW w:w="1427" w:type="dxa"/>
          </w:tcPr>
          <w:p w14:paraId="57FD92A8" w14:textId="0A0ADD87" w:rsidR="007456DB" w:rsidRPr="00A21C84" w:rsidDel="001E2354" w:rsidRDefault="007456DB" w:rsidP="007456DB">
            <w:pPr>
              <w:rPr>
                <w:del w:id="8765" w:author="Στάθης Καπ" w:date="2023-02-27T01:59:00Z"/>
                <w:rFonts w:cstheme="minorHAnsi"/>
                <w:sz w:val="20"/>
                <w:szCs w:val="20"/>
                <w:rPrChange w:id="8766" w:author="Στάθης Καπ" w:date="2023-02-02T17:47:00Z">
                  <w:rPr>
                    <w:del w:id="8767" w:author="Στάθης Καπ" w:date="2023-02-27T01:59:00Z"/>
                    <w:rFonts w:cstheme="minorHAnsi"/>
                    <w:sz w:val="18"/>
                    <w:szCs w:val="18"/>
                  </w:rPr>
                </w:rPrChange>
              </w:rPr>
            </w:pPr>
            <w:del w:id="8768" w:author="Στάθης Καπ" w:date="2023-02-27T01:59:00Z">
              <w:r w:rsidRPr="00A21C84" w:rsidDel="001E2354">
                <w:rPr>
                  <w:sz w:val="20"/>
                  <w:szCs w:val="20"/>
                  <w:rPrChange w:id="8769" w:author="Στάθης Καπ" w:date="2023-02-02T17:47:00Z">
                    <w:rPr/>
                  </w:rPrChange>
                </w:rPr>
                <w:delText>742</w:delText>
              </w:r>
            </w:del>
          </w:p>
        </w:tc>
        <w:tc>
          <w:tcPr>
            <w:tcW w:w="1690" w:type="dxa"/>
          </w:tcPr>
          <w:p w14:paraId="35F02F11" w14:textId="2615A43B" w:rsidR="007456DB" w:rsidRPr="00A21C84" w:rsidDel="001E2354" w:rsidRDefault="007456DB" w:rsidP="007456DB">
            <w:pPr>
              <w:rPr>
                <w:del w:id="8770" w:author="Στάθης Καπ" w:date="2023-02-27T01:59:00Z"/>
                <w:rFonts w:cstheme="minorHAnsi"/>
                <w:sz w:val="20"/>
                <w:szCs w:val="20"/>
                <w:rPrChange w:id="8771" w:author="Στάθης Καπ" w:date="2023-02-02T17:47:00Z">
                  <w:rPr>
                    <w:del w:id="8772" w:author="Στάθης Καπ" w:date="2023-02-27T01:59:00Z"/>
                    <w:rFonts w:cstheme="minorHAnsi"/>
                    <w:sz w:val="18"/>
                    <w:szCs w:val="18"/>
                  </w:rPr>
                </w:rPrChange>
              </w:rPr>
            </w:pPr>
            <w:del w:id="8773" w:author="Στάθης Καπ" w:date="2023-02-27T01:59:00Z">
              <w:r w:rsidRPr="00A21C84" w:rsidDel="001E2354">
                <w:rPr>
                  <w:sz w:val="20"/>
                  <w:szCs w:val="20"/>
                  <w:rPrChange w:id="8774" w:author="Στάθης Καπ" w:date="2023-02-02T17:47:00Z">
                    <w:rPr/>
                  </w:rPrChange>
                </w:rPr>
                <w:delText>714</w:delText>
              </w:r>
            </w:del>
          </w:p>
        </w:tc>
        <w:tc>
          <w:tcPr>
            <w:tcW w:w="1428" w:type="dxa"/>
          </w:tcPr>
          <w:p w14:paraId="5A4A7890" w14:textId="62095CE2" w:rsidR="007456DB" w:rsidRPr="00A21C84" w:rsidDel="001E2354" w:rsidRDefault="007456DB" w:rsidP="007456DB">
            <w:pPr>
              <w:rPr>
                <w:del w:id="8775" w:author="Στάθης Καπ" w:date="2023-02-27T01:59:00Z"/>
                <w:rFonts w:cstheme="minorHAnsi"/>
                <w:sz w:val="20"/>
                <w:szCs w:val="20"/>
                <w:rPrChange w:id="8776" w:author="Στάθης Καπ" w:date="2023-02-02T17:47:00Z">
                  <w:rPr>
                    <w:del w:id="8777" w:author="Στάθης Καπ" w:date="2023-02-27T01:59:00Z"/>
                    <w:rFonts w:cstheme="minorHAnsi"/>
                    <w:sz w:val="18"/>
                    <w:szCs w:val="18"/>
                  </w:rPr>
                </w:rPrChange>
              </w:rPr>
            </w:pPr>
            <w:del w:id="8778" w:author="Στάθης Καπ" w:date="2023-02-27T01:59:00Z">
              <w:r w:rsidRPr="00A21C84" w:rsidDel="001E2354">
                <w:rPr>
                  <w:sz w:val="20"/>
                  <w:szCs w:val="20"/>
                  <w:rPrChange w:id="8779" w:author="Στάθης Καπ" w:date="2023-02-02T17:47:00Z">
                    <w:rPr/>
                  </w:rPrChange>
                </w:rPr>
                <w:delText>713</w:delText>
              </w:r>
            </w:del>
          </w:p>
        </w:tc>
        <w:tc>
          <w:tcPr>
            <w:tcW w:w="1428" w:type="dxa"/>
          </w:tcPr>
          <w:p w14:paraId="760020E6" w14:textId="735606AA" w:rsidR="007456DB" w:rsidRPr="00A21C84" w:rsidDel="001E2354" w:rsidRDefault="007456DB" w:rsidP="007456DB">
            <w:pPr>
              <w:rPr>
                <w:del w:id="8780" w:author="Στάθης Καπ" w:date="2023-02-27T01:59:00Z"/>
                <w:rFonts w:cstheme="minorHAnsi"/>
                <w:sz w:val="20"/>
                <w:szCs w:val="20"/>
                <w:rPrChange w:id="8781" w:author="Στάθης Καπ" w:date="2023-02-02T17:47:00Z">
                  <w:rPr>
                    <w:del w:id="8782" w:author="Στάθης Καπ" w:date="2023-02-27T01:59:00Z"/>
                    <w:rFonts w:cstheme="minorHAnsi"/>
                    <w:sz w:val="18"/>
                    <w:szCs w:val="18"/>
                  </w:rPr>
                </w:rPrChange>
              </w:rPr>
            </w:pPr>
            <w:del w:id="8783" w:author="Στάθης Καπ" w:date="2023-02-27T01:59:00Z">
              <w:r w:rsidRPr="00A21C84" w:rsidDel="001E2354">
                <w:rPr>
                  <w:sz w:val="20"/>
                  <w:szCs w:val="20"/>
                  <w:rPrChange w:id="8784" w:author="Στάθης Καπ" w:date="2023-02-02T17:47:00Z">
                    <w:rPr/>
                  </w:rPrChange>
                </w:rPr>
                <w:delText>0.678</w:delText>
              </w:r>
            </w:del>
          </w:p>
        </w:tc>
        <w:tc>
          <w:tcPr>
            <w:tcW w:w="1428" w:type="dxa"/>
          </w:tcPr>
          <w:p w14:paraId="7DFB09AB" w14:textId="37D2A8DC" w:rsidR="007456DB" w:rsidRPr="00A21C84" w:rsidDel="001E2354" w:rsidRDefault="007456DB" w:rsidP="007456DB">
            <w:pPr>
              <w:rPr>
                <w:del w:id="8785" w:author="Στάθης Καπ" w:date="2023-02-27T01:59:00Z"/>
                <w:rFonts w:cstheme="minorHAnsi"/>
                <w:sz w:val="20"/>
                <w:szCs w:val="20"/>
                <w:rPrChange w:id="8786" w:author="Στάθης Καπ" w:date="2023-02-02T17:47:00Z">
                  <w:rPr>
                    <w:del w:id="8787" w:author="Στάθης Καπ" w:date="2023-02-27T01:59:00Z"/>
                    <w:rFonts w:cstheme="minorHAnsi"/>
                    <w:sz w:val="18"/>
                    <w:szCs w:val="18"/>
                  </w:rPr>
                </w:rPrChange>
              </w:rPr>
            </w:pPr>
            <w:del w:id="8788" w:author="Στάθης Καπ" w:date="2023-02-27T01:59:00Z">
              <w:r w:rsidRPr="00A21C84" w:rsidDel="001E2354">
                <w:rPr>
                  <w:sz w:val="20"/>
                  <w:szCs w:val="20"/>
                  <w:rPrChange w:id="8789" w:author="Στάθης Καπ" w:date="2023-02-02T17:47:00Z">
                    <w:rPr/>
                  </w:rPrChange>
                </w:rPr>
                <w:delText>40</w:delText>
              </w:r>
            </w:del>
          </w:p>
        </w:tc>
      </w:tr>
      <w:tr w:rsidR="007456DB" w:rsidDel="001E2354" w14:paraId="275E1085" w14:textId="4F706245" w:rsidTr="00AA2735">
        <w:trPr>
          <w:jc w:val="center"/>
          <w:del w:id="8790" w:author="Στάθης Καπ" w:date="2023-02-27T01:59:00Z"/>
        </w:trPr>
        <w:tc>
          <w:tcPr>
            <w:tcW w:w="1427" w:type="dxa"/>
          </w:tcPr>
          <w:p w14:paraId="288F8AB2" w14:textId="2647D0AC" w:rsidR="007456DB" w:rsidRPr="00A21C84" w:rsidDel="001E2354" w:rsidRDefault="007456DB" w:rsidP="007456DB">
            <w:pPr>
              <w:rPr>
                <w:del w:id="8791" w:author="Στάθης Καπ" w:date="2023-02-27T01:59:00Z"/>
                <w:rFonts w:cstheme="minorHAnsi"/>
                <w:sz w:val="20"/>
                <w:szCs w:val="20"/>
                <w:rPrChange w:id="8792" w:author="Στάθης Καπ" w:date="2023-02-02T17:47:00Z">
                  <w:rPr>
                    <w:del w:id="8793" w:author="Στάθης Καπ" w:date="2023-02-27T01:59:00Z"/>
                    <w:rFonts w:cstheme="minorHAnsi"/>
                    <w:sz w:val="18"/>
                    <w:szCs w:val="18"/>
                  </w:rPr>
                </w:rPrChange>
              </w:rPr>
            </w:pPr>
            <w:del w:id="8794" w:author="Στάθης Καπ" w:date="2023-02-27T01:59:00Z">
              <w:r w:rsidRPr="00A21C84" w:rsidDel="001E2354">
                <w:rPr>
                  <w:rFonts w:cstheme="minorHAnsi"/>
                  <w:sz w:val="20"/>
                  <w:szCs w:val="20"/>
                  <w:rPrChange w:id="8795" w:author="Στάθης Καπ" w:date="2023-02-02T17:47:00Z">
                    <w:rPr>
                      <w:rFonts w:cstheme="minorHAnsi"/>
                      <w:sz w:val="18"/>
                      <w:szCs w:val="18"/>
                    </w:rPr>
                  </w:rPrChange>
                </w:rPr>
                <w:delText>pr04</w:delText>
              </w:r>
            </w:del>
          </w:p>
        </w:tc>
        <w:tc>
          <w:tcPr>
            <w:tcW w:w="1427" w:type="dxa"/>
          </w:tcPr>
          <w:p w14:paraId="25C8A608" w14:textId="7591C04E" w:rsidR="007456DB" w:rsidRPr="00A21C84" w:rsidDel="001E2354" w:rsidRDefault="007456DB" w:rsidP="007456DB">
            <w:pPr>
              <w:rPr>
                <w:del w:id="8796" w:author="Στάθης Καπ" w:date="2023-02-27T01:59:00Z"/>
                <w:rFonts w:cstheme="minorHAnsi"/>
                <w:sz w:val="20"/>
                <w:szCs w:val="20"/>
                <w:rPrChange w:id="8797" w:author="Στάθης Καπ" w:date="2023-02-02T17:47:00Z">
                  <w:rPr>
                    <w:del w:id="8798" w:author="Στάθης Καπ" w:date="2023-02-27T01:59:00Z"/>
                    <w:rFonts w:cstheme="minorHAnsi"/>
                    <w:sz w:val="18"/>
                    <w:szCs w:val="18"/>
                  </w:rPr>
                </w:rPrChange>
              </w:rPr>
            </w:pPr>
            <w:del w:id="8799" w:author="Στάθης Καπ" w:date="2023-02-27T01:59:00Z">
              <w:r w:rsidRPr="00A21C84" w:rsidDel="001E2354">
                <w:rPr>
                  <w:sz w:val="20"/>
                  <w:szCs w:val="20"/>
                  <w:rPrChange w:id="8800" w:author="Στάθης Καπ" w:date="2023-02-02T17:47:00Z">
                    <w:rPr/>
                  </w:rPrChange>
                </w:rPr>
                <w:delText>926</w:delText>
              </w:r>
            </w:del>
          </w:p>
        </w:tc>
        <w:tc>
          <w:tcPr>
            <w:tcW w:w="1690" w:type="dxa"/>
          </w:tcPr>
          <w:p w14:paraId="1D9652CE" w14:textId="4785EE96" w:rsidR="007456DB" w:rsidRPr="00A21C84" w:rsidDel="001E2354" w:rsidRDefault="007456DB" w:rsidP="007456DB">
            <w:pPr>
              <w:rPr>
                <w:del w:id="8801" w:author="Στάθης Καπ" w:date="2023-02-27T01:59:00Z"/>
                <w:rFonts w:cstheme="minorHAnsi"/>
                <w:sz w:val="20"/>
                <w:szCs w:val="20"/>
                <w:rPrChange w:id="8802" w:author="Στάθης Καπ" w:date="2023-02-02T17:47:00Z">
                  <w:rPr>
                    <w:del w:id="8803" w:author="Στάθης Καπ" w:date="2023-02-27T01:59:00Z"/>
                    <w:rFonts w:cstheme="minorHAnsi"/>
                    <w:sz w:val="18"/>
                    <w:szCs w:val="18"/>
                  </w:rPr>
                </w:rPrChange>
              </w:rPr>
            </w:pPr>
            <w:del w:id="8804" w:author="Στάθης Καπ" w:date="2023-02-27T01:59:00Z">
              <w:r w:rsidRPr="00A21C84" w:rsidDel="001E2354">
                <w:rPr>
                  <w:sz w:val="20"/>
                  <w:szCs w:val="20"/>
                  <w:rPrChange w:id="8805" w:author="Στάθης Καπ" w:date="2023-02-02T17:47:00Z">
                    <w:rPr/>
                  </w:rPrChange>
                </w:rPr>
                <w:delText>863</w:delText>
              </w:r>
            </w:del>
          </w:p>
        </w:tc>
        <w:tc>
          <w:tcPr>
            <w:tcW w:w="1428" w:type="dxa"/>
          </w:tcPr>
          <w:p w14:paraId="2AF370C5" w14:textId="50D4AA15" w:rsidR="007456DB" w:rsidRPr="00A21C84" w:rsidDel="001E2354" w:rsidRDefault="007456DB" w:rsidP="007456DB">
            <w:pPr>
              <w:rPr>
                <w:del w:id="8806" w:author="Στάθης Καπ" w:date="2023-02-27T01:59:00Z"/>
                <w:rFonts w:cstheme="minorHAnsi"/>
                <w:sz w:val="20"/>
                <w:szCs w:val="20"/>
                <w:rPrChange w:id="8807" w:author="Στάθης Καπ" w:date="2023-02-02T17:47:00Z">
                  <w:rPr>
                    <w:del w:id="8808" w:author="Στάθης Καπ" w:date="2023-02-27T01:59:00Z"/>
                    <w:rFonts w:cstheme="minorHAnsi"/>
                    <w:sz w:val="18"/>
                    <w:szCs w:val="18"/>
                  </w:rPr>
                </w:rPrChange>
              </w:rPr>
            </w:pPr>
            <w:del w:id="8809" w:author="Στάθης Καπ" w:date="2023-02-27T01:59:00Z">
              <w:r w:rsidRPr="00A21C84" w:rsidDel="001E2354">
                <w:rPr>
                  <w:sz w:val="20"/>
                  <w:szCs w:val="20"/>
                  <w:rPrChange w:id="8810" w:author="Στάθης Καπ" w:date="2023-02-02T17:47:00Z">
                    <w:rPr/>
                  </w:rPrChange>
                </w:rPr>
                <w:delText>842</w:delText>
              </w:r>
            </w:del>
          </w:p>
        </w:tc>
        <w:tc>
          <w:tcPr>
            <w:tcW w:w="1428" w:type="dxa"/>
          </w:tcPr>
          <w:p w14:paraId="5839F76D" w14:textId="21D04167" w:rsidR="007456DB" w:rsidRPr="00A21C84" w:rsidDel="001E2354" w:rsidRDefault="007456DB" w:rsidP="007456DB">
            <w:pPr>
              <w:rPr>
                <w:del w:id="8811" w:author="Στάθης Καπ" w:date="2023-02-27T01:59:00Z"/>
                <w:rFonts w:cstheme="minorHAnsi"/>
                <w:sz w:val="20"/>
                <w:szCs w:val="20"/>
                <w:rPrChange w:id="8812" w:author="Στάθης Καπ" w:date="2023-02-02T17:47:00Z">
                  <w:rPr>
                    <w:del w:id="8813" w:author="Στάθης Καπ" w:date="2023-02-27T01:59:00Z"/>
                    <w:rFonts w:cstheme="minorHAnsi"/>
                    <w:sz w:val="18"/>
                    <w:szCs w:val="18"/>
                  </w:rPr>
                </w:rPrChange>
              </w:rPr>
            </w:pPr>
            <w:del w:id="8814" w:author="Στάθης Καπ" w:date="2023-02-27T01:59:00Z">
              <w:r w:rsidRPr="00A21C84" w:rsidDel="001E2354">
                <w:rPr>
                  <w:sz w:val="20"/>
                  <w:szCs w:val="20"/>
                  <w:rPrChange w:id="8815" w:author="Στάθης Καπ" w:date="2023-02-02T17:47:00Z">
                    <w:rPr/>
                  </w:rPrChange>
                </w:rPr>
                <w:delText>1.362</w:delText>
              </w:r>
            </w:del>
          </w:p>
        </w:tc>
        <w:tc>
          <w:tcPr>
            <w:tcW w:w="1428" w:type="dxa"/>
          </w:tcPr>
          <w:p w14:paraId="42D603D6" w14:textId="6D32C304" w:rsidR="007456DB" w:rsidRPr="00A21C84" w:rsidDel="001E2354" w:rsidRDefault="007456DB" w:rsidP="007456DB">
            <w:pPr>
              <w:rPr>
                <w:del w:id="8816" w:author="Στάθης Καπ" w:date="2023-02-27T01:59:00Z"/>
                <w:rFonts w:cstheme="minorHAnsi"/>
                <w:sz w:val="20"/>
                <w:szCs w:val="20"/>
                <w:rPrChange w:id="8817" w:author="Στάθης Καπ" w:date="2023-02-02T17:47:00Z">
                  <w:rPr>
                    <w:del w:id="8818" w:author="Στάθης Καπ" w:date="2023-02-27T01:59:00Z"/>
                    <w:rFonts w:cstheme="minorHAnsi"/>
                    <w:sz w:val="18"/>
                    <w:szCs w:val="18"/>
                  </w:rPr>
                </w:rPrChange>
              </w:rPr>
            </w:pPr>
            <w:del w:id="8819" w:author="Στάθης Καπ" w:date="2023-02-27T01:59:00Z">
              <w:r w:rsidRPr="00A21C84" w:rsidDel="001E2354">
                <w:rPr>
                  <w:sz w:val="20"/>
                  <w:szCs w:val="20"/>
                  <w:rPrChange w:id="8820" w:author="Στάθης Καπ" w:date="2023-02-02T17:47:00Z">
                    <w:rPr/>
                  </w:rPrChange>
                </w:rPr>
                <w:delText>49</w:delText>
              </w:r>
            </w:del>
          </w:p>
        </w:tc>
      </w:tr>
      <w:tr w:rsidR="007456DB" w:rsidDel="001E2354" w14:paraId="48560253" w14:textId="176109A9" w:rsidTr="00AA2735">
        <w:trPr>
          <w:jc w:val="center"/>
          <w:del w:id="8821" w:author="Στάθης Καπ" w:date="2023-02-27T01:59:00Z"/>
        </w:trPr>
        <w:tc>
          <w:tcPr>
            <w:tcW w:w="1427" w:type="dxa"/>
          </w:tcPr>
          <w:p w14:paraId="5EAC87BF" w14:textId="58D47DA4" w:rsidR="007456DB" w:rsidRPr="00A21C84" w:rsidDel="001E2354" w:rsidRDefault="007456DB" w:rsidP="007456DB">
            <w:pPr>
              <w:rPr>
                <w:del w:id="8822" w:author="Στάθης Καπ" w:date="2023-02-27T01:59:00Z"/>
                <w:rFonts w:cstheme="minorHAnsi"/>
                <w:sz w:val="20"/>
                <w:szCs w:val="20"/>
                <w:rPrChange w:id="8823" w:author="Στάθης Καπ" w:date="2023-02-02T17:47:00Z">
                  <w:rPr>
                    <w:del w:id="8824" w:author="Στάθης Καπ" w:date="2023-02-27T01:59:00Z"/>
                    <w:rFonts w:cstheme="minorHAnsi"/>
                    <w:sz w:val="18"/>
                    <w:szCs w:val="18"/>
                  </w:rPr>
                </w:rPrChange>
              </w:rPr>
            </w:pPr>
            <w:del w:id="8825" w:author="Στάθης Καπ" w:date="2023-02-27T01:59:00Z">
              <w:r w:rsidRPr="00A21C84" w:rsidDel="001E2354">
                <w:rPr>
                  <w:rFonts w:cstheme="minorHAnsi"/>
                  <w:sz w:val="20"/>
                  <w:szCs w:val="20"/>
                  <w:rPrChange w:id="8826" w:author="Στάθης Καπ" w:date="2023-02-02T17:47:00Z">
                    <w:rPr>
                      <w:rFonts w:cstheme="minorHAnsi"/>
                      <w:sz w:val="18"/>
                      <w:szCs w:val="18"/>
                    </w:rPr>
                  </w:rPrChange>
                </w:rPr>
                <w:delText>pr05</w:delText>
              </w:r>
            </w:del>
          </w:p>
        </w:tc>
        <w:tc>
          <w:tcPr>
            <w:tcW w:w="1427" w:type="dxa"/>
          </w:tcPr>
          <w:p w14:paraId="1BE08487" w14:textId="6C1EA935" w:rsidR="007456DB" w:rsidRPr="00A21C84" w:rsidDel="001E2354" w:rsidRDefault="007456DB" w:rsidP="007456DB">
            <w:pPr>
              <w:rPr>
                <w:del w:id="8827" w:author="Στάθης Καπ" w:date="2023-02-27T01:59:00Z"/>
                <w:rFonts w:cstheme="minorHAnsi"/>
                <w:sz w:val="20"/>
                <w:szCs w:val="20"/>
                <w:rPrChange w:id="8828" w:author="Στάθης Καπ" w:date="2023-02-02T17:47:00Z">
                  <w:rPr>
                    <w:del w:id="8829" w:author="Στάθης Καπ" w:date="2023-02-27T01:59:00Z"/>
                    <w:rFonts w:cstheme="minorHAnsi"/>
                    <w:sz w:val="18"/>
                    <w:szCs w:val="18"/>
                  </w:rPr>
                </w:rPrChange>
              </w:rPr>
            </w:pPr>
            <w:del w:id="8830" w:author="Στάθης Καπ" w:date="2023-02-27T01:59:00Z">
              <w:r w:rsidRPr="00A21C84" w:rsidDel="001E2354">
                <w:rPr>
                  <w:sz w:val="20"/>
                  <w:szCs w:val="20"/>
                  <w:rPrChange w:id="8831" w:author="Στάθης Καπ" w:date="2023-02-02T17:47:00Z">
                    <w:rPr/>
                  </w:rPrChange>
                </w:rPr>
                <w:delText>1101</w:delText>
              </w:r>
            </w:del>
          </w:p>
        </w:tc>
        <w:tc>
          <w:tcPr>
            <w:tcW w:w="1690" w:type="dxa"/>
          </w:tcPr>
          <w:p w14:paraId="0F48F63A" w14:textId="2974ADFB" w:rsidR="007456DB" w:rsidRPr="00A21C84" w:rsidDel="001E2354" w:rsidRDefault="007456DB" w:rsidP="007456DB">
            <w:pPr>
              <w:rPr>
                <w:del w:id="8832" w:author="Στάθης Καπ" w:date="2023-02-27T01:59:00Z"/>
                <w:rFonts w:cstheme="minorHAnsi"/>
                <w:sz w:val="20"/>
                <w:szCs w:val="20"/>
                <w:rPrChange w:id="8833" w:author="Στάθης Καπ" w:date="2023-02-02T17:47:00Z">
                  <w:rPr>
                    <w:del w:id="8834" w:author="Στάθης Καπ" w:date="2023-02-27T01:59:00Z"/>
                    <w:rFonts w:cstheme="minorHAnsi"/>
                    <w:sz w:val="18"/>
                    <w:szCs w:val="18"/>
                  </w:rPr>
                </w:rPrChange>
              </w:rPr>
            </w:pPr>
            <w:del w:id="8835" w:author="Στάθης Καπ" w:date="2023-02-27T01:59:00Z">
              <w:r w:rsidRPr="00A21C84" w:rsidDel="001E2354">
                <w:rPr>
                  <w:sz w:val="20"/>
                  <w:szCs w:val="20"/>
                  <w:rPrChange w:id="8836" w:author="Στάθης Καπ" w:date="2023-02-02T17:47:00Z">
                    <w:rPr/>
                  </w:rPrChange>
                </w:rPr>
                <w:delText>1011</w:delText>
              </w:r>
            </w:del>
          </w:p>
        </w:tc>
        <w:tc>
          <w:tcPr>
            <w:tcW w:w="1428" w:type="dxa"/>
          </w:tcPr>
          <w:p w14:paraId="7D1AD7F9" w14:textId="38E3FB95" w:rsidR="007456DB" w:rsidRPr="00A21C84" w:rsidDel="001E2354" w:rsidRDefault="007456DB" w:rsidP="007456DB">
            <w:pPr>
              <w:rPr>
                <w:del w:id="8837" w:author="Στάθης Καπ" w:date="2023-02-27T01:59:00Z"/>
                <w:rFonts w:cstheme="minorHAnsi"/>
                <w:sz w:val="20"/>
                <w:szCs w:val="20"/>
                <w:rPrChange w:id="8838" w:author="Στάθης Καπ" w:date="2023-02-02T17:47:00Z">
                  <w:rPr>
                    <w:del w:id="8839" w:author="Στάθης Καπ" w:date="2023-02-27T01:59:00Z"/>
                    <w:rFonts w:cstheme="minorHAnsi"/>
                    <w:sz w:val="18"/>
                    <w:szCs w:val="18"/>
                  </w:rPr>
                </w:rPrChange>
              </w:rPr>
            </w:pPr>
            <w:del w:id="8840" w:author="Στάθης Καπ" w:date="2023-02-27T01:59:00Z">
              <w:r w:rsidRPr="00A21C84" w:rsidDel="001E2354">
                <w:rPr>
                  <w:sz w:val="20"/>
                  <w:szCs w:val="20"/>
                  <w:rPrChange w:id="8841" w:author="Στάθης Καπ" w:date="2023-02-02T17:47:00Z">
                    <w:rPr/>
                  </w:rPrChange>
                </w:rPr>
                <w:delText>991</w:delText>
              </w:r>
            </w:del>
          </w:p>
        </w:tc>
        <w:tc>
          <w:tcPr>
            <w:tcW w:w="1428" w:type="dxa"/>
          </w:tcPr>
          <w:p w14:paraId="09DC618C" w14:textId="6FBCEA59" w:rsidR="007456DB" w:rsidRPr="00A21C84" w:rsidDel="001E2354" w:rsidRDefault="007456DB" w:rsidP="007456DB">
            <w:pPr>
              <w:rPr>
                <w:del w:id="8842" w:author="Στάθης Καπ" w:date="2023-02-27T01:59:00Z"/>
                <w:rFonts w:cstheme="minorHAnsi"/>
                <w:sz w:val="20"/>
                <w:szCs w:val="20"/>
                <w:rPrChange w:id="8843" w:author="Στάθης Καπ" w:date="2023-02-02T17:47:00Z">
                  <w:rPr>
                    <w:del w:id="8844" w:author="Στάθης Καπ" w:date="2023-02-27T01:59:00Z"/>
                    <w:rFonts w:cstheme="minorHAnsi"/>
                    <w:sz w:val="18"/>
                    <w:szCs w:val="18"/>
                  </w:rPr>
                </w:rPrChange>
              </w:rPr>
            </w:pPr>
            <w:del w:id="8845" w:author="Στάθης Καπ" w:date="2023-02-27T01:59:00Z">
              <w:r w:rsidRPr="00A21C84" w:rsidDel="001E2354">
                <w:rPr>
                  <w:sz w:val="20"/>
                  <w:szCs w:val="20"/>
                  <w:rPrChange w:id="8846" w:author="Στάθης Καπ" w:date="2023-02-02T17:47:00Z">
                    <w:rPr/>
                  </w:rPrChange>
                </w:rPr>
                <w:delText>1.844</w:delText>
              </w:r>
            </w:del>
          </w:p>
        </w:tc>
        <w:tc>
          <w:tcPr>
            <w:tcW w:w="1428" w:type="dxa"/>
          </w:tcPr>
          <w:p w14:paraId="6696F586" w14:textId="27558877" w:rsidR="007456DB" w:rsidRPr="00A21C84" w:rsidDel="001E2354" w:rsidRDefault="007456DB" w:rsidP="007456DB">
            <w:pPr>
              <w:rPr>
                <w:del w:id="8847" w:author="Στάθης Καπ" w:date="2023-02-27T01:59:00Z"/>
                <w:rFonts w:cstheme="minorHAnsi"/>
                <w:sz w:val="20"/>
                <w:szCs w:val="20"/>
                <w:rPrChange w:id="8848" w:author="Στάθης Καπ" w:date="2023-02-02T17:47:00Z">
                  <w:rPr>
                    <w:del w:id="8849" w:author="Στάθης Καπ" w:date="2023-02-27T01:59:00Z"/>
                    <w:rFonts w:cstheme="minorHAnsi"/>
                    <w:sz w:val="18"/>
                    <w:szCs w:val="18"/>
                  </w:rPr>
                </w:rPrChange>
              </w:rPr>
            </w:pPr>
            <w:del w:id="8850" w:author="Στάθης Καπ" w:date="2023-02-27T01:59:00Z">
              <w:r w:rsidRPr="00A21C84" w:rsidDel="001E2354">
                <w:rPr>
                  <w:sz w:val="20"/>
                  <w:szCs w:val="20"/>
                  <w:rPrChange w:id="8851" w:author="Στάθης Καπ" w:date="2023-02-02T17:47:00Z">
                    <w:rPr/>
                  </w:rPrChange>
                </w:rPr>
                <w:delText>56</w:delText>
              </w:r>
            </w:del>
          </w:p>
        </w:tc>
      </w:tr>
      <w:tr w:rsidR="007456DB" w:rsidDel="001E2354" w14:paraId="79177A08" w14:textId="0BE62226" w:rsidTr="00AA2735">
        <w:trPr>
          <w:jc w:val="center"/>
          <w:del w:id="8852" w:author="Στάθης Καπ" w:date="2023-02-27T01:59:00Z"/>
        </w:trPr>
        <w:tc>
          <w:tcPr>
            <w:tcW w:w="1427" w:type="dxa"/>
          </w:tcPr>
          <w:p w14:paraId="26A41288" w14:textId="5449E994" w:rsidR="007456DB" w:rsidRPr="00A21C84" w:rsidDel="001E2354" w:rsidRDefault="007456DB" w:rsidP="007456DB">
            <w:pPr>
              <w:rPr>
                <w:del w:id="8853" w:author="Στάθης Καπ" w:date="2023-02-27T01:59:00Z"/>
                <w:rFonts w:cstheme="minorHAnsi"/>
                <w:sz w:val="20"/>
                <w:szCs w:val="20"/>
                <w:rPrChange w:id="8854" w:author="Στάθης Καπ" w:date="2023-02-02T17:47:00Z">
                  <w:rPr>
                    <w:del w:id="8855" w:author="Στάθης Καπ" w:date="2023-02-27T01:59:00Z"/>
                    <w:rFonts w:cstheme="minorHAnsi"/>
                    <w:sz w:val="18"/>
                    <w:szCs w:val="18"/>
                  </w:rPr>
                </w:rPrChange>
              </w:rPr>
            </w:pPr>
            <w:del w:id="8856" w:author="Στάθης Καπ" w:date="2023-02-27T01:59:00Z">
              <w:r w:rsidRPr="00A21C84" w:rsidDel="001E2354">
                <w:rPr>
                  <w:rFonts w:cstheme="minorHAnsi"/>
                  <w:sz w:val="20"/>
                  <w:szCs w:val="20"/>
                  <w:rPrChange w:id="8857" w:author="Στάθης Καπ" w:date="2023-02-02T17:47:00Z">
                    <w:rPr>
                      <w:rFonts w:cstheme="minorHAnsi"/>
                      <w:sz w:val="18"/>
                      <w:szCs w:val="18"/>
                    </w:rPr>
                  </w:rPrChange>
                </w:rPr>
                <w:delText>pr06</w:delText>
              </w:r>
            </w:del>
          </w:p>
        </w:tc>
        <w:tc>
          <w:tcPr>
            <w:tcW w:w="1427" w:type="dxa"/>
          </w:tcPr>
          <w:p w14:paraId="7F679FDA" w14:textId="3FA9D6CF" w:rsidR="007456DB" w:rsidRPr="00A21C84" w:rsidDel="001E2354" w:rsidRDefault="007456DB" w:rsidP="007456DB">
            <w:pPr>
              <w:rPr>
                <w:del w:id="8858" w:author="Στάθης Καπ" w:date="2023-02-27T01:59:00Z"/>
                <w:rFonts w:cstheme="minorHAnsi"/>
                <w:sz w:val="20"/>
                <w:szCs w:val="20"/>
                <w:rPrChange w:id="8859" w:author="Στάθης Καπ" w:date="2023-02-02T17:47:00Z">
                  <w:rPr>
                    <w:del w:id="8860" w:author="Στάθης Καπ" w:date="2023-02-27T01:59:00Z"/>
                    <w:rFonts w:cstheme="minorHAnsi"/>
                    <w:sz w:val="18"/>
                    <w:szCs w:val="18"/>
                  </w:rPr>
                </w:rPrChange>
              </w:rPr>
            </w:pPr>
            <w:del w:id="8861" w:author="Στάθης Καπ" w:date="2023-02-27T01:59:00Z">
              <w:r w:rsidRPr="00A21C84" w:rsidDel="001E2354">
                <w:rPr>
                  <w:sz w:val="20"/>
                  <w:szCs w:val="20"/>
                  <w:rPrChange w:id="8862" w:author="Στάθης Καπ" w:date="2023-02-02T17:47:00Z">
                    <w:rPr/>
                  </w:rPrChange>
                </w:rPr>
                <w:delText>1076</w:delText>
              </w:r>
            </w:del>
          </w:p>
        </w:tc>
        <w:tc>
          <w:tcPr>
            <w:tcW w:w="1690" w:type="dxa"/>
          </w:tcPr>
          <w:p w14:paraId="456C7418" w14:textId="03F9D6A2" w:rsidR="007456DB" w:rsidRPr="00A21C84" w:rsidDel="001E2354" w:rsidRDefault="007456DB" w:rsidP="007456DB">
            <w:pPr>
              <w:rPr>
                <w:del w:id="8863" w:author="Στάθης Καπ" w:date="2023-02-27T01:59:00Z"/>
                <w:rFonts w:cstheme="minorHAnsi"/>
                <w:sz w:val="20"/>
                <w:szCs w:val="20"/>
                <w:rPrChange w:id="8864" w:author="Στάθης Καπ" w:date="2023-02-02T17:47:00Z">
                  <w:rPr>
                    <w:del w:id="8865" w:author="Στάθης Καπ" w:date="2023-02-27T01:59:00Z"/>
                    <w:rFonts w:cstheme="minorHAnsi"/>
                    <w:sz w:val="18"/>
                    <w:szCs w:val="18"/>
                  </w:rPr>
                </w:rPrChange>
              </w:rPr>
            </w:pPr>
            <w:del w:id="8866" w:author="Στάθης Καπ" w:date="2023-02-27T01:59:00Z">
              <w:r w:rsidRPr="00A21C84" w:rsidDel="001E2354">
                <w:rPr>
                  <w:sz w:val="20"/>
                  <w:szCs w:val="20"/>
                  <w:rPrChange w:id="8867" w:author="Στάθης Καπ" w:date="2023-02-02T17:47:00Z">
                    <w:rPr/>
                  </w:rPrChange>
                </w:rPr>
                <w:delText>997</w:delText>
              </w:r>
            </w:del>
          </w:p>
        </w:tc>
        <w:tc>
          <w:tcPr>
            <w:tcW w:w="1428" w:type="dxa"/>
          </w:tcPr>
          <w:p w14:paraId="6CAE86F8" w14:textId="2E026043" w:rsidR="007456DB" w:rsidRPr="00A21C84" w:rsidDel="001E2354" w:rsidRDefault="007456DB" w:rsidP="007456DB">
            <w:pPr>
              <w:rPr>
                <w:del w:id="8868" w:author="Στάθης Καπ" w:date="2023-02-27T01:59:00Z"/>
                <w:rFonts w:cstheme="minorHAnsi"/>
                <w:sz w:val="20"/>
                <w:szCs w:val="20"/>
                <w:rPrChange w:id="8869" w:author="Στάθης Καπ" w:date="2023-02-02T17:47:00Z">
                  <w:rPr>
                    <w:del w:id="8870" w:author="Στάθης Καπ" w:date="2023-02-27T01:59:00Z"/>
                    <w:rFonts w:cstheme="minorHAnsi"/>
                    <w:sz w:val="18"/>
                    <w:szCs w:val="18"/>
                  </w:rPr>
                </w:rPrChange>
              </w:rPr>
            </w:pPr>
            <w:del w:id="8871" w:author="Στάθης Καπ" w:date="2023-02-27T01:59:00Z">
              <w:r w:rsidRPr="00A21C84" w:rsidDel="001E2354">
                <w:rPr>
                  <w:sz w:val="20"/>
                  <w:szCs w:val="20"/>
                  <w:rPrChange w:id="8872" w:author="Στάθης Καπ" w:date="2023-02-02T17:47:00Z">
                    <w:rPr/>
                  </w:rPrChange>
                </w:rPr>
                <w:delText>948</w:delText>
              </w:r>
            </w:del>
          </w:p>
        </w:tc>
        <w:tc>
          <w:tcPr>
            <w:tcW w:w="1428" w:type="dxa"/>
          </w:tcPr>
          <w:p w14:paraId="7E7CD884" w14:textId="56D7C2F4" w:rsidR="007456DB" w:rsidRPr="00A21C84" w:rsidDel="001E2354" w:rsidRDefault="007456DB" w:rsidP="007456DB">
            <w:pPr>
              <w:rPr>
                <w:del w:id="8873" w:author="Στάθης Καπ" w:date="2023-02-27T01:59:00Z"/>
                <w:rFonts w:cstheme="minorHAnsi"/>
                <w:sz w:val="20"/>
                <w:szCs w:val="20"/>
                <w:rPrChange w:id="8874" w:author="Στάθης Καπ" w:date="2023-02-02T17:47:00Z">
                  <w:rPr>
                    <w:del w:id="8875" w:author="Στάθης Καπ" w:date="2023-02-27T01:59:00Z"/>
                    <w:rFonts w:cstheme="minorHAnsi"/>
                    <w:sz w:val="18"/>
                    <w:szCs w:val="18"/>
                  </w:rPr>
                </w:rPrChange>
              </w:rPr>
            </w:pPr>
            <w:del w:id="8876" w:author="Στάθης Καπ" w:date="2023-02-27T01:59:00Z">
              <w:r w:rsidRPr="00A21C84" w:rsidDel="001E2354">
                <w:rPr>
                  <w:sz w:val="20"/>
                  <w:szCs w:val="20"/>
                  <w:rPrChange w:id="8877" w:author="Στάθης Καπ" w:date="2023-02-02T17:47:00Z">
                    <w:rPr/>
                  </w:rPrChange>
                </w:rPr>
                <w:delText>1.94</w:delText>
              </w:r>
            </w:del>
          </w:p>
        </w:tc>
        <w:tc>
          <w:tcPr>
            <w:tcW w:w="1428" w:type="dxa"/>
          </w:tcPr>
          <w:p w14:paraId="168B4D0C" w14:textId="0BBA79FA" w:rsidR="007456DB" w:rsidRPr="00A21C84" w:rsidDel="001E2354" w:rsidRDefault="007456DB" w:rsidP="007456DB">
            <w:pPr>
              <w:rPr>
                <w:del w:id="8878" w:author="Στάθης Καπ" w:date="2023-02-27T01:59:00Z"/>
                <w:rFonts w:cstheme="minorHAnsi"/>
                <w:sz w:val="20"/>
                <w:szCs w:val="20"/>
                <w:rPrChange w:id="8879" w:author="Στάθης Καπ" w:date="2023-02-02T17:47:00Z">
                  <w:rPr>
                    <w:del w:id="8880" w:author="Στάθης Καπ" w:date="2023-02-27T01:59:00Z"/>
                    <w:rFonts w:cstheme="minorHAnsi"/>
                    <w:sz w:val="18"/>
                    <w:szCs w:val="18"/>
                  </w:rPr>
                </w:rPrChange>
              </w:rPr>
            </w:pPr>
            <w:del w:id="8881" w:author="Στάθης Καπ" w:date="2023-02-27T01:59:00Z">
              <w:r w:rsidRPr="00A21C84" w:rsidDel="001E2354">
                <w:rPr>
                  <w:sz w:val="20"/>
                  <w:szCs w:val="20"/>
                  <w:rPrChange w:id="8882" w:author="Στάθης Καπ" w:date="2023-02-02T17:47:00Z">
                    <w:rPr/>
                  </w:rPrChange>
                </w:rPr>
                <w:delText>52</w:delText>
              </w:r>
            </w:del>
          </w:p>
        </w:tc>
      </w:tr>
      <w:tr w:rsidR="007456DB" w:rsidDel="001E2354" w14:paraId="008715F4" w14:textId="2C5B3DB1" w:rsidTr="00AA2735">
        <w:trPr>
          <w:jc w:val="center"/>
          <w:del w:id="8883" w:author="Στάθης Καπ" w:date="2023-02-27T01:59:00Z"/>
        </w:trPr>
        <w:tc>
          <w:tcPr>
            <w:tcW w:w="1427" w:type="dxa"/>
          </w:tcPr>
          <w:p w14:paraId="14B17959" w14:textId="46C5F364" w:rsidR="007456DB" w:rsidRPr="00A21C84" w:rsidDel="001E2354" w:rsidRDefault="007456DB" w:rsidP="007456DB">
            <w:pPr>
              <w:rPr>
                <w:del w:id="8884" w:author="Στάθης Καπ" w:date="2023-02-27T01:59:00Z"/>
                <w:rFonts w:cstheme="minorHAnsi"/>
                <w:sz w:val="20"/>
                <w:szCs w:val="20"/>
                <w:lang w:val="el-GR"/>
                <w:rPrChange w:id="8885" w:author="Στάθης Καπ" w:date="2023-02-02T17:47:00Z">
                  <w:rPr>
                    <w:del w:id="8886" w:author="Στάθης Καπ" w:date="2023-02-27T01:59:00Z"/>
                    <w:rFonts w:cstheme="minorHAnsi"/>
                    <w:sz w:val="18"/>
                    <w:szCs w:val="18"/>
                    <w:lang w:val="el-GR"/>
                  </w:rPr>
                </w:rPrChange>
              </w:rPr>
            </w:pPr>
            <w:del w:id="8887" w:author="Στάθης Καπ" w:date="2023-02-27T01:59:00Z">
              <w:r w:rsidRPr="00A21C84" w:rsidDel="001E2354">
                <w:rPr>
                  <w:rFonts w:cstheme="minorHAnsi"/>
                  <w:sz w:val="20"/>
                  <w:szCs w:val="20"/>
                  <w:rPrChange w:id="8888" w:author="Στάθης Καπ" w:date="2023-02-02T17:47:00Z">
                    <w:rPr>
                      <w:rFonts w:cstheme="minorHAnsi"/>
                      <w:sz w:val="18"/>
                      <w:szCs w:val="18"/>
                    </w:rPr>
                  </w:rPrChange>
                </w:rPr>
                <w:delText>pr07</w:delText>
              </w:r>
            </w:del>
          </w:p>
        </w:tc>
        <w:tc>
          <w:tcPr>
            <w:tcW w:w="1427" w:type="dxa"/>
          </w:tcPr>
          <w:p w14:paraId="7789094B" w14:textId="192B67C5" w:rsidR="007456DB" w:rsidRPr="00A21C84" w:rsidDel="001E2354" w:rsidRDefault="007456DB" w:rsidP="007456DB">
            <w:pPr>
              <w:rPr>
                <w:del w:id="8889" w:author="Στάθης Καπ" w:date="2023-02-27T01:59:00Z"/>
                <w:rFonts w:cstheme="minorHAnsi"/>
                <w:sz w:val="20"/>
                <w:szCs w:val="20"/>
                <w:rPrChange w:id="8890" w:author="Στάθης Καπ" w:date="2023-02-02T17:47:00Z">
                  <w:rPr>
                    <w:del w:id="8891" w:author="Στάθης Καπ" w:date="2023-02-27T01:59:00Z"/>
                    <w:rFonts w:cstheme="minorHAnsi"/>
                    <w:sz w:val="18"/>
                    <w:szCs w:val="18"/>
                  </w:rPr>
                </w:rPrChange>
              </w:rPr>
            </w:pPr>
            <w:del w:id="8892" w:author="Στάθης Καπ" w:date="2023-02-27T01:59:00Z">
              <w:r w:rsidRPr="00A21C84" w:rsidDel="001E2354">
                <w:rPr>
                  <w:sz w:val="20"/>
                  <w:szCs w:val="20"/>
                  <w:rPrChange w:id="8893" w:author="Στάθης Καπ" w:date="2023-02-02T17:47:00Z">
                    <w:rPr/>
                  </w:rPrChange>
                </w:rPr>
                <w:delText>566</w:delText>
              </w:r>
            </w:del>
          </w:p>
        </w:tc>
        <w:tc>
          <w:tcPr>
            <w:tcW w:w="1690" w:type="dxa"/>
          </w:tcPr>
          <w:p w14:paraId="5F368AC4" w14:textId="664A5C89" w:rsidR="007456DB" w:rsidRPr="00A21C84" w:rsidDel="001E2354" w:rsidRDefault="007456DB" w:rsidP="007456DB">
            <w:pPr>
              <w:rPr>
                <w:del w:id="8894" w:author="Στάθης Καπ" w:date="2023-02-27T01:59:00Z"/>
                <w:rFonts w:cstheme="minorHAnsi"/>
                <w:sz w:val="20"/>
                <w:szCs w:val="20"/>
                <w:rPrChange w:id="8895" w:author="Στάθης Καπ" w:date="2023-02-02T17:47:00Z">
                  <w:rPr>
                    <w:del w:id="8896" w:author="Στάθης Καπ" w:date="2023-02-27T01:59:00Z"/>
                    <w:rFonts w:cstheme="minorHAnsi"/>
                    <w:sz w:val="18"/>
                    <w:szCs w:val="18"/>
                  </w:rPr>
                </w:rPrChange>
              </w:rPr>
            </w:pPr>
            <w:del w:id="8897" w:author="Στάθης Καπ" w:date="2023-02-27T01:59:00Z">
              <w:r w:rsidRPr="00A21C84" w:rsidDel="001E2354">
                <w:rPr>
                  <w:sz w:val="20"/>
                  <w:szCs w:val="20"/>
                  <w:rPrChange w:id="8898" w:author="Στάθης Καπ" w:date="2023-02-02T17:47:00Z">
                    <w:rPr/>
                  </w:rPrChange>
                </w:rPr>
                <w:delText>552</w:delText>
              </w:r>
            </w:del>
          </w:p>
        </w:tc>
        <w:tc>
          <w:tcPr>
            <w:tcW w:w="1428" w:type="dxa"/>
          </w:tcPr>
          <w:p w14:paraId="4A76593E" w14:textId="4762AF8A" w:rsidR="007456DB" w:rsidRPr="00A21C84" w:rsidDel="001E2354" w:rsidRDefault="007456DB" w:rsidP="007456DB">
            <w:pPr>
              <w:rPr>
                <w:del w:id="8899" w:author="Στάθης Καπ" w:date="2023-02-27T01:59:00Z"/>
                <w:rFonts w:cstheme="minorHAnsi"/>
                <w:sz w:val="20"/>
                <w:szCs w:val="20"/>
                <w:rPrChange w:id="8900" w:author="Στάθης Καπ" w:date="2023-02-02T17:47:00Z">
                  <w:rPr>
                    <w:del w:id="8901" w:author="Στάθης Καπ" w:date="2023-02-27T01:59:00Z"/>
                    <w:rFonts w:cstheme="minorHAnsi"/>
                    <w:sz w:val="18"/>
                    <w:szCs w:val="18"/>
                  </w:rPr>
                </w:rPrChange>
              </w:rPr>
            </w:pPr>
            <w:del w:id="8902" w:author="Στάθης Καπ" w:date="2023-02-27T01:59:00Z">
              <w:r w:rsidRPr="00A21C84" w:rsidDel="001E2354">
                <w:rPr>
                  <w:sz w:val="20"/>
                  <w:szCs w:val="20"/>
                  <w:rPrChange w:id="8903" w:author="Στάθης Καπ" w:date="2023-02-02T17:47:00Z">
                    <w:rPr/>
                  </w:rPrChange>
                </w:rPr>
                <w:delText>534</w:delText>
              </w:r>
            </w:del>
          </w:p>
        </w:tc>
        <w:tc>
          <w:tcPr>
            <w:tcW w:w="1428" w:type="dxa"/>
          </w:tcPr>
          <w:p w14:paraId="394A89C6" w14:textId="687A7B3D" w:rsidR="007456DB" w:rsidRPr="00A21C84" w:rsidDel="001E2354" w:rsidRDefault="007456DB" w:rsidP="007456DB">
            <w:pPr>
              <w:rPr>
                <w:del w:id="8904" w:author="Στάθης Καπ" w:date="2023-02-27T01:59:00Z"/>
                <w:rFonts w:cstheme="minorHAnsi"/>
                <w:sz w:val="20"/>
                <w:szCs w:val="20"/>
                <w:rPrChange w:id="8905" w:author="Στάθης Καπ" w:date="2023-02-02T17:47:00Z">
                  <w:rPr>
                    <w:del w:id="8906" w:author="Στάθης Καπ" w:date="2023-02-27T01:59:00Z"/>
                    <w:rFonts w:cstheme="minorHAnsi"/>
                    <w:sz w:val="18"/>
                    <w:szCs w:val="18"/>
                  </w:rPr>
                </w:rPrChange>
              </w:rPr>
            </w:pPr>
            <w:del w:id="8907" w:author="Στάθης Καπ" w:date="2023-02-27T01:59:00Z">
              <w:r w:rsidRPr="00A21C84" w:rsidDel="001E2354">
                <w:rPr>
                  <w:sz w:val="20"/>
                  <w:szCs w:val="20"/>
                  <w:rPrChange w:id="8908" w:author="Στάθης Καπ" w:date="2023-02-02T17:47:00Z">
                    <w:rPr/>
                  </w:rPrChange>
                </w:rPr>
                <w:delText>0.192</w:delText>
              </w:r>
            </w:del>
          </w:p>
        </w:tc>
        <w:tc>
          <w:tcPr>
            <w:tcW w:w="1428" w:type="dxa"/>
          </w:tcPr>
          <w:p w14:paraId="7B943A22" w14:textId="74DF0F4F" w:rsidR="007456DB" w:rsidRPr="00A21C84" w:rsidDel="001E2354" w:rsidRDefault="007456DB" w:rsidP="007456DB">
            <w:pPr>
              <w:rPr>
                <w:del w:id="8909" w:author="Στάθης Καπ" w:date="2023-02-27T01:59:00Z"/>
                <w:rFonts w:cstheme="minorHAnsi"/>
                <w:sz w:val="20"/>
                <w:szCs w:val="20"/>
                <w:rPrChange w:id="8910" w:author="Στάθης Καπ" w:date="2023-02-02T17:47:00Z">
                  <w:rPr>
                    <w:del w:id="8911" w:author="Στάθης Καπ" w:date="2023-02-27T01:59:00Z"/>
                    <w:rFonts w:cstheme="minorHAnsi"/>
                    <w:sz w:val="18"/>
                    <w:szCs w:val="18"/>
                  </w:rPr>
                </w:rPrChange>
              </w:rPr>
            </w:pPr>
            <w:del w:id="8912" w:author="Στάθης Καπ" w:date="2023-02-27T01:59:00Z">
              <w:r w:rsidRPr="00A21C84" w:rsidDel="001E2354">
                <w:rPr>
                  <w:sz w:val="20"/>
                  <w:szCs w:val="20"/>
                  <w:rPrChange w:id="8913" w:author="Στάθης Καπ" w:date="2023-02-02T17:47:00Z">
                    <w:rPr/>
                  </w:rPrChange>
                </w:rPr>
                <w:delText>35</w:delText>
              </w:r>
            </w:del>
          </w:p>
        </w:tc>
      </w:tr>
      <w:tr w:rsidR="007456DB" w:rsidDel="001E2354" w14:paraId="747272A8" w14:textId="386E3B49" w:rsidTr="00AA2735">
        <w:trPr>
          <w:jc w:val="center"/>
          <w:del w:id="8914" w:author="Στάθης Καπ" w:date="2023-02-27T01:59:00Z"/>
        </w:trPr>
        <w:tc>
          <w:tcPr>
            <w:tcW w:w="1427" w:type="dxa"/>
          </w:tcPr>
          <w:p w14:paraId="5961DED2" w14:textId="7E94B210" w:rsidR="007456DB" w:rsidRPr="00A21C84" w:rsidDel="001E2354" w:rsidRDefault="007456DB" w:rsidP="007456DB">
            <w:pPr>
              <w:rPr>
                <w:del w:id="8915" w:author="Στάθης Καπ" w:date="2023-02-27T01:59:00Z"/>
                <w:rFonts w:cstheme="minorHAnsi"/>
                <w:sz w:val="20"/>
                <w:szCs w:val="20"/>
                <w:rPrChange w:id="8916" w:author="Στάθης Καπ" w:date="2023-02-02T17:47:00Z">
                  <w:rPr>
                    <w:del w:id="8917" w:author="Στάθης Καπ" w:date="2023-02-27T01:59:00Z"/>
                    <w:rFonts w:cstheme="minorHAnsi"/>
                    <w:sz w:val="18"/>
                    <w:szCs w:val="18"/>
                  </w:rPr>
                </w:rPrChange>
              </w:rPr>
            </w:pPr>
            <w:del w:id="8918" w:author="Στάθης Καπ" w:date="2023-02-27T01:59:00Z">
              <w:r w:rsidRPr="00A21C84" w:rsidDel="001E2354">
                <w:rPr>
                  <w:rFonts w:cstheme="minorHAnsi"/>
                  <w:sz w:val="20"/>
                  <w:szCs w:val="20"/>
                  <w:rPrChange w:id="8919" w:author="Στάθης Καπ" w:date="2023-02-02T17:47:00Z">
                    <w:rPr>
                      <w:rFonts w:cstheme="minorHAnsi"/>
                      <w:sz w:val="18"/>
                      <w:szCs w:val="18"/>
                    </w:rPr>
                  </w:rPrChange>
                </w:rPr>
                <w:lastRenderedPageBreak/>
                <w:delText>pr08</w:delText>
              </w:r>
            </w:del>
          </w:p>
        </w:tc>
        <w:tc>
          <w:tcPr>
            <w:tcW w:w="1427" w:type="dxa"/>
          </w:tcPr>
          <w:p w14:paraId="1AAE0C70" w14:textId="318E7438" w:rsidR="007456DB" w:rsidRPr="00A21C84" w:rsidDel="001E2354" w:rsidRDefault="007456DB" w:rsidP="007456DB">
            <w:pPr>
              <w:rPr>
                <w:del w:id="8920" w:author="Στάθης Καπ" w:date="2023-02-27T01:59:00Z"/>
                <w:rFonts w:cstheme="minorHAnsi"/>
                <w:sz w:val="20"/>
                <w:szCs w:val="20"/>
                <w:rPrChange w:id="8921" w:author="Στάθης Καπ" w:date="2023-02-02T17:47:00Z">
                  <w:rPr>
                    <w:del w:id="8922" w:author="Στάθης Καπ" w:date="2023-02-27T01:59:00Z"/>
                    <w:rFonts w:cstheme="minorHAnsi"/>
                    <w:sz w:val="18"/>
                    <w:szCs w:val="18"/>
                  </w:rPr>
                </w:rPrChange>
              </w:rPr>
            </w:pPr>
            <w:del w:id="8923" w:author="Στάθης Καπ" w:date="2023-02-27T01:59:00Z">
              <w:r w:rsidRPr="00A21C84" w:rsidDel="001E2354">
                <w:rPr>
                  <w:sz w:val="20"/>
                  <w:szCs w:val="20"/>
                  <w:rPrChange w:id="8924" w:author="Στάθης Καπ" w:date="2023-02-02T17:47:00Z">
                    <w:rPr/>
                  </w:rPrChange>
                </w:rPr>
                <w:delText>834</w:delText>
              </w:r>
            </w:del>
          </w:p>
        </w:tc>
        <w:tc>
          <w:tcPr>
            <w:tcW w:w="1690" w:type="dxa"/>
          </w:tcPr>
          <w:p w14:paraId="221FE414" w14:textId="35DC0085" w:rsidR="007456DB" w:rsidRPr="00A21C84" w:rsidDel="001E2354" w:rsidRDefault="007456DB" w:rsidP="007456DB">
            <w:pPr>
              <w:rPr>
                <w:del w:id="8925" w:author="Στάθης Καπ" w:date="2023-02-27T01:59:00Z"/>
                <w:rFonts w:cstheme="minorHAnsi"/>
                <w:sz w:val="20"/>
                <w:szCs w:val="20"/>
                <w:rPrChange w:id="8926" w:author="Στάθης Καπ" w:date="2023-02-02T17:47:00Z">
                  <w:rPr>
                    <w:del w:id="8927" w:author="Στάθης Καπ" w:date="2023-02-27T01:59:00Z"/>
                    <w:rFonts w:cstheme="minorHAnsi"/>
                    <w:sz w:val="18"/>
                    <w:szCs w:val="18"/>
                  </w:rPr>
                </w:rPrChange>
              </w:rPr>
            </w:pPr>
            <w:del w:id="8928" w:author="Στάθης Καπ" w:date="2023-02-27T01:59:00Z">
              <w:r w:rsidRPr="00A21C84" w:rsidDel="001E2354">
                <w:rPr>
                  <w:sz w:val="20"/>
                  <w:szCs w:val="20"/>
                  <w:rPrChange w:id="8929" w:author="Στάθης Καπ" w:date="2023-02-02T17:47:00Z">
                    <w:rPr/>
                  </w:rPrChange>
                </w:rPr>
                <w:delText>796</w:delText>
              </w:r>
            </w:del>
          </w:p>
        </w:tc>
        <w:tc>
          <w:tcPr>
            <w:tcW w:w="1428" w:type="dxa"/>
          </w:tcPr>
          <w:p w14:paraId="3C7DA05E" w14:textId="0798AD07" w:rsidR="007456DB" w:rsidRPr="00A21C84" w:rsidDel="001E2354" w:rsidRDefault="007456DB" w:rsidP="007456DB">
            <w:pPr>
              <w:rPr>
                <w:del w:id="8930" w:author="Στάθης Καπ" w:date="2023-02-27T01:59:00Z"/>
                <w:rFonts w:cstheme="minorHAnsi"/>
                <w:sz w:val="20"/>
                <w:szCs w:val="20"/>
                <w:rPrChange w:id="8931" w:author="Στάθης Καπ" w:date="2023-02-02T17:47:00Z">
                  <w:rPr>
                    <w:del w:id="8932" w:author="Στάθης Καπ" w:date="2023-02-27T01:59:00Z"/>
                    <w:rFonts w:cstheme="minorHAnsi"/>
                    <w:sz w:val="18"/>
                    <w:szCs w:val="18"/>
                  </w:rPr>
                </w:rPrChange>
              </w:rPr>
            </w:pPr>
            <w:del w:id="8933" w:author="Στάθης Καπ" w:date="2023-02-27T01:59:00Z">
              <w:r w:rsidRPr="00A21C84" w:rsidDel="001E2354">
                <w:rPr>
                  <w:sz w:val="20"/>
                  <w:szCs w:val="20"/>
                  <w:rPrChange w:id="8934" w:author="Στάθης Καπ" w:date="2023-02-02T17:47:00Z">
                    <w:rPr/>
                  </w:rPrChange>
                </w:rPr>
                <w:delText>767</w:delText>
              </w:r>
            </w:del>
          </w:p>
        </w:tc>
        <w:tc>
          <w:tcPr>
            <w:tcW w:w="1428" w:type="dxa"/>
          </w:tcPr>
          <w:p w14:paraId="3A7E0C77" w14:textId="3CC5F3BD" w:rsidR="007456DB" w:rsidRPr="00A21C84" w:rsidDel="001E2354" w:rsidRDefault="007456DB" w:rsidP="007456DB">
            <w:pPr>
              <w:rPr>
                <w:del w:id="8935" w:author="Στάθης Καπ" w:date="2023-02-27T01:59:00Z"/>
                <w:rFonts w:cstheme="minorHAnsi"/>
                <w:sz w:val="20"/>
                <w:szCs w:val="20"/>
                <w:rPrChange w:id="8936" w:author="Στάθης Καπ" w:date="2023-02-02T17:47:00Z">
                  <w:rPr>
                    <w:del w:id="8937" w:author="Στάθης Καπ" w:date="2023-02-27T01:59:00Z"/>
                    <w:rFonts w:cstheme="minorHAnsi"/>
                    <w:sz w:val="18"/>
                    <w:szCs w:val="18"/>
                  </w:rPr>
                </w:rPrChange>
              </w:rPr>
            </w:pPr>
            <w:del w:id="8938" w:author="Στάθης Καπ" w:date="2023-02-27T01:59:00Z">
              <w:r w:rsidRPr="00A21C84" w:rsidDel="001E2354">
                <w:rPr>
                  <w:sz w:val="20"/>
                  <w:szCs w:val="20"/>
                  <w:rPrChange w:id="8939" w:author="Στάθης Καπ" w:date="2023-02-02T17:47:00Z">
                    <w:rPr/>
                  </w:rPrChange>
                </w:rPr>
                <w:delText>0.54</w:delText>
              </w:r>
            </w:del>
          </w:p>
        </w:tc>
        <w:tc>
          <w:tcPr>
            <w:tcW w:w="1428" w:type="dxa"/>
          </w:tcPr>
          <w:p w14:paraId="10B114AA" w14:textId="3B0E8E19" w:rsidR="007456DB" w:rsidRPr="00A21C84" w:rsidDel="001E2354" w:rsidRDefault="007456DB" w:rsidP="007456DB">
            <w:pPr>
              <w:rPr>
                <w:del w:id="8940" w:author="Στάθης Καπ" w:date="2023-02-27T01:59:00Z"/>
                <w:rFonts w:cstheme="minorHAnsi"/>
                <w:sz w:val="20"/>
                <w:szCs w:val="20"/>
                <w:rPrChange w:id="8941" w:author="Στάθης Καπ" w:date="2023-02-02T17:47:00Z">
                  <w:rPr>
                    <w:del w:id="8942" w:author="Στάθης Καπ" w:date="2023-02-27T01:59:00Z"/>
                    <w:rFonts w:cstheme="minorHAnsi"/>
                    <w:sz w:val="18"/>
                    <w:szCs w:val="18"/>
                  </w:rPr>
                </w:rPrChange>
              </w:rPr>
            </w:pPr>
            <w:del w:id="8943" w:author="Στάθης Καπ" w:date="2023-02-27T01:59:00Z">
              <w:r w:rsidRPr="00A21C84" w:rsidDel="001E2354">
                <w:rPr>
                  <w:sz w:val="20"/>
                  <w:szCs w:val="20"/>
                  <w:rPrChange w:id="8944" w:author="Στάθης Καπ" w:date="2023-02-02T17:47:00Z">
                    <w:rPr/>
                  </w:rPrChange>
                </w:rPr>
                <w:delText>44</w:delText>
              </w:r>
            </w:del>
          </w:p>
        </w:tc>
      </w:tr>
      <w:tr w:rsidR="007456DB" w:rsidDel="001E2354" w14:paraId="4CD513C6" w14:textId="3218A89F" w:rsidTr="00AA2735">
        <w:trPr>
          <w:jc w:val="center"/>
          <w:del w:id="8945" w:author="Στάθης Καπ" w:date="2023-02-27T01:59:00Z"/>
        </w:trPr>
        <w:tc>
          <w:tcPr>
            <w:tcW w:w="1427" w:type="dxa"/>
          </w:tcPr>
          <w:p w14:paraId="65A57A02" w14:textId="2E71E022" w:rsidR="007456DB" w:rsidRPr="00A21C84" w:rsidDel="001E2354" w:rsidRDefault="007456DB" w:rsidP="007456DB">
            <w:pPr>
              <w:rPr>
                <w:del w:id="8946" w:author="Στάθης Καπ" w:date="2023-02-27T01:59:00Z"/>
                <w:rFonts w:cstheme="minorHAnsi"/>
                <w:sz w:val="20"/>
                <w:szCs w:val="20"/>
                <w:rPrChange w:id="8947" w:author="Στάθης Καπ" w:date="2023-02-02T17:47:00Z">
                  <w:rPr>
                    <w:del w:id="8948" w:author="Στάθης Καπ" w:date="2023-02-27T01:59:00Z"/>
                    <w:rFonts w:cstheme="minorHAnsi"/>
                    <w:sz w:val="18"/>
                    <w:szCs w:val="18"/>
                  </w:rPr>
                </w:rPrChange>
              </w:rPr>
            </w:pPr>
            <w:del w:id="8949" w:author="Στάθης Καπ" w:date="2023-02-27T01:59:00Z">
              <w:r w:rsidRPr="00A21C84" w:rsidDel="001E2354">
                <w:rPr>
                  <w:rFonts w:cstheme="minorHAnsi"/>
                  <w:sz w:val="20"/>
                  <w:szCs w:val="20"/>
                  <w:rPrChange w:id="8950" w:author="Στάθης Καπ" w:date="2023-02-02T17:47:00Z">
                    <w:rPr>
                      <w:rFonts w:cstheme="minorHAnsi"/>
                      <w:sz w:val="18"/>
                      <w:szCs w:val="18"/>
                    </w:rPr>
                  </w:rPrChange>
                </w:rPr>
                <w:delText>pr09</w:delText>
              </w:r>
            </w:del>
          </w:p>
        </w:tc>
        <w:tc>
          <w:tcPr>
            <w:tcW w:w="1427" w:type="dxa"/>
          </w:tcPr>
          <w:p w14:paraId="18469CFC" w14:textId="405A20FF" w:rsidR="007456DB" w:rsidRPr="00A21C84" w:rsidDel="001E2354" w:rsidRDefault="007456DB" w:rsidP="007456DB">
            <w:pPr>
              <w:rPr>
                <w:del w:id="8951" w:author="Στάθης Καπ" w:date="2023-02-27T01:59:00Z"/>
                <w:rFonts w:cstheme="minorHAnsi"/>
                <w:sz w:val="20"/>
                <w:szCs w:val="20"/>
                <w:rPrChange w:id="8952" w:author="Στάθης Καπ" w:date="2023-02-02T17:47:00Z">
                  <w:rPr>
                    <w:del w:id="8953" w:author="Στάθης Καπ" w:date="2023-02-27T01:59:00Z"/>
                    <w:rFonts w:cstheme="minorHAnsi"/>
                    <w:sz w:val="18"/>
                    <w:szCs w:val="18"/>
                  </w:rPr>
                </w:rPrChange>
              </w:rPr>
            </w:pPr>
            <w:del w:id="8954" w:author="Στάθης Καπ" w:date="2023-02-27T01:59:00Z">
              <w:r w:rsidRPr="00A21C84" w:rsidDel="001E2354">
                <w:rPr>
                  <w:sz w:val="20"/>
                  <w:szCs w:val="20"/>
                  <w:rPrChange w:id="8955" w:author="Στάθης Καπ" w:date="2023-02-02T17:47:00Z">
                    <w:rPr/>
                  </w:rPrChange>
                </w:rPr>
                <w:delText>909</w:delText>
              </w:r>
            </w:del>
          </w:p>
        </w:tc>
        <w:tc>
          <w:tcPr>
            <w:tcW w:w="1690" w:type="dxa"/>
          </w:tcPr>
          <w:p w14:paraId="6801257E" w14:textId="0049D730" w:rsidR="007456DB" w:rsidRPr="00A21C84" w:rsidDel="001E2354" w:rsidRDefault="007456DB" w:rsidP="007456DB">
            <w:pPr>
              <w:rPr>
                <w:del w:id="8956" w:author="Στάθης Καπ" w:date="2023-02-27T01:59:00Z"/>
                <w:rFonts w:cstheme="minorHAnsi"/>
                <w:sz w:val="20"/>
                <w:szCs w:val="20"/>
                <w:rPrChange w:id="8957" w:author="Στάθης Καπ" w:date="2023-02-02T17:47:00Z">
                  <w:rPr>
                    <w:del w:id="8958" w:author="Στάθης Καπ" w:date="2023-02-27T01:59:00Z"/>
                    <w:rFonts w:cstheme="minorHAnsi"/>
                    <w:sz w:val="18"/>
                    <w:szCs w:val="18"/>
                  </w:rPr>
                </w:rPrChange>
              </w:rPr>
            </w:pPr>
            <w:del w:id="8959" w:author="Στάθης Καπ" w:date="2023-02-27T01:59:00Z">
              <w:r w:rsidRPr="00A21C84" w:rsidDel="001E2354">
                <w:rPr>
                  <w:sz w:val="20"/>
                  <w:szCs w:val="20"/>
                  <w:rPrChange w:id="8960" w:author="Στάθης Καπ" w:date="2023-02-02T17:47:00Z">
                    <w:rPr/>
                  </w:rPrChange>
                </w:rPr>
                <w:delText>867</w:delText>
              </w:r>
            </w:del>
          </w:p>
        </w:tc>
        <w:tc>
          <w:tcPr>
            <w:tcW w:w="1428" w:type="dxa"/>
          </w:tcPr>
          <w:p w14:paraId="0F084A96" w14:textId="0BA6094E" w:rsidR="007456DB" w:rsidRPr="00A21C84" w:rsidDel="001E2354" w:rsidRDefault="007456DB" w:rsidP="007456DB">
            <w:pPr>
              <w:rPr>
                <w:del w:id="8961" w:author="Στάθης Καπ" w:date="2023-02-27T01:59:00Z"/>
                <w:rFonts w:cstheme="minorHAnsi"/>
                <w:sz w:val="20"/>
                <w:szCs w:val="20"/>
                <w:rPrChange w:id="8962" w:author="Στάθης Καπ" w:date="2023-02-02T17:47:00Z">
                  <w:rPr>
                    <w:del w:id="8963" w:author="Στάθης Καπ" w:date="2023-02-27T01:59:00Z"/>
                    <w:rFonts w:cstheme="minorHAnsi"/>
                    <w:sz w:val="18"/>
                    <w:szCs w:val="18"/>
                  </w:rPr>
                </w:rPrChange>
              </w:rPr>
            </w:pPr>
            <w:del w:id="8964" w:author="Στάθης Καπ" w:date="2023-02-27T01:59:00Z">
              <w:r w:rsidRPr="00A21C84" w:rsidDel="001E2354">
                <w:rPr>
                  <w:sz w:val="20"/>
                  <w:szCs w:val="20"/>
                  <w:rPrChange w:id="8965" w:author="Στάθης Καπ" w:date="2023-02-02T17:47:00Z">
                    <w:rPr/>
                  </w:rPrChange>
                </w:rPr>
                <w:delText>794</w:delText>
              </w:r>
            </w:del>
          </w:p>
        </w:tc>
        <w:tc>
          <w:tcPr>
            <w:tcW w:w="1428" w:type="dxa"/>
          </w:tcPr>
          <w:p w14:paraId="4C2220FA" w14:textId="04DE2CAB" w:rsidR="007456DB" w:rsidRPr="00A21C84" w:rsidDel="001E2354" w:rsidRDefault="007456DB" w:rsidP="007456DB">
            <w:pPr>
              <w:rPr>
                <w:del w:id="8966" w:author="Στάθης Καπ" w:date="2023-02-27T01:59:00Z"/>
                <w:rFonts w:cstheme="minorHAnsi"/>
                <w:sz w:val="20"/>
                <w:szCs w:val="20"/>
                <w:rPrChange w:id="8967" w:author="Στάθης Καπ" w:date="2023-02-02T17:47:00Z">
                  <w:rPr>
                    <w:del w:id="8968" w:author="Στάθης Καπ" w:date="2023-02-27T01:59:00Z"/>
                    <w:rFonts w:cstheme="minorHAnsi"/>
                    <w:sz w:val="18"/>
                    <w:szCs w:val="18"/>
                  </w:rPr>
                </w:rPrChange>
              </w:rPr>
            </w:pPr>
            <w:del w:id="8969" w:author="Στάθης Καπ" w:date="2023-02-27T01:59:00Z">
              <w:r w:rsidRPr="00A21C84" w:rsidDel="001E2354">
                <w:rPr>
                  <w:sz w:val="20"/>
                  <w:szCs w:val="20"/>
                  <w:rPrChange w:id="8970" w:author="Στάθης Καπ" w:date="2023-02-02T17:47:00Z">
                    <w:rPr/>
                  </w:rPrChange>
                </w:rPr>
                <w:delText>1.264</w:delText>
              </w:r>
            </w:del>
          </w:p>
        </w:tc>
        <w:tc>
          <w:tcPr>
            <w:tcW w:w="1428" w:type="dxa"/>
          </w:tcPr>
          <w:p w14:paraId="5457F168" w14:textId="52E18E30" w:rsidR="007456DB" w:rsidRPr="00A21C84" w:rsidDel="001E2354" w:rsidRDefault="007456DB" w:rsidP="007456DB">
            <w:pPr>
              <w:rPr>
                <w:del w:id="8971" w:author="Στάθης Καπ" w:date="2023-02-27T01:59:00Z"/>
                <w:rFonts w:cstheme="minorHAnsi"/>
                <w:sz w:val="20"/>
                <w:szCs w:val="20"/>
                <w:rPrChange w:id="8972" w:author="Στάθης Καπ" w:date="2023-02-02T17:47:00Z">
                  <w:rPr>
                    <w:del w:id="8973" w:author="Στάθης Καπ" w:date="2023-02-27T01:59:00Z"/>
                    <w:rFonts w:cstheme="minorHAnsi"/>
                    <w:sz w:val="18"/>
                    <w:szCs w:val="18"/>
                  </w:rPr>
                </w:rPrChange>
              </w:rPr>
            </w:pPr>
            <w:del w:id="8974" w:author="Στάθης Καπ" w:date="2023-02-27T01:59:00Z">
              <w:r w:rsidRPr="00A21C84" w:rsidDel="001E2354">
                <w:rPr>
                  <w:sz w:val="20"/>
                  <w:szCs w:val="20"/>
                  <w:rPrChange w:id="8975" w:author="Στάθης Καπ" w:date="2023-02-02T17:47:00Z">
                    <w:rPr/>
                  </w:rPrChange>
                </w:rPr>
                <w:delText>53</w:delText>
              </w:r>
            </w:del>
          </w:p>
        </w:tc>
      </w:tr>
      <w:tr w:rsidR="007456DB" w:rsidDel="001E2354" w14:paraId="41C9B0B0" w14:textId="7E7F73CC" w:rsidTr="00AA2735">
        <w:trPr>
          <w:jc w:val="center"/>
          <w:del w:id="8976" w:author="Στάθης Καπ" w:date="2023-02-27T01:59:00Z"/>
        </w:trPr>
        <w:tc>
          <w:tcPr>
            <w:tcW w:w="1427" w:type="dxa"/>
          </w:tcPr>
          <w:p w14:paraId="25646979" w14:textId="482A21E8" w:rsidR="007456DB" w:rsidRPr="00A21C84" w:rsidDel="001E2354" w:rsidRDefault="007456DB" w:rsidP="007456DB">
            <w:pPr>
              <w:rPr>
                <w:del w:id="8977" w:author="Στάθης Καπ" w:date="2023-02-27T01:59:00Z"/>
                <w:rFonts w:cstheme="minorHAnsi"/>
                <w:sz w:val="20"/>
                <w:szCs w:val="20"/>
                <w:rPrChange w:id="8978" w:author="Στάθης Καπ" w:date="2023-02-02T17:47:00Z">
                  <w:rPr>
                    <w:del w:id="8979" w:author="Στάθης Καπ" w:date="2023-02-27T01:59:00Z"/>
                    <w:rFonts w:cstheme="minorHAnsi"/>
                    <w:sz w:val="18"/>
                    <w:szCs w:val="18"/>
                  </w:rPr>
                </w:rPrChange>
              </w:rPr>
            </w:pPr>
            <w:del w:id="8980" w:author="Στάθης Καπ" w:date="2023-02-27T01:59:00Z">
              <w:r w:rsidRPr="00A21C84" w:rsidDel="001E2354">
                <w:rPr>
                  <w:rFonts w:cstheme="minorHAnsi"/>
                  <w:sz w:val="20"/>
                  <w:szCs w:val="20"/>
                  <w:rPrChange w:id="8981" w:author="Στάθης Καπ" w:date="2023-02-02T17:47:00Z">
                    <w:rPr>
                      <w:rFonts w:cstheme="minorHAnsi"/>
                      <w:sz w:val="18"/>
                      <w:szCs w:val="18"/>
                    </w:rPr>
                  </w:rPrChange>
                </w:rPr>
                <w:delText>pr10</w:delText>
              </w:r>
            </w:del>
          </w:p>
        </w:tc>
        <w:tc>
          <w:tcPr>
            <w:tcW w:w="1427" w:type="dxa"/>
          </w:tcPr>
          <w:p w14:paraId="182F18EE" w14:textId="6D48DCB1" w:rsidR="007456DB" w:rsidRPr="00A21C84" w:rsidDel="001E2354" w:rsidRDefault="007456DB" w:rsidP="007456DB">
            <w:pPr>
              <w:rPr>
                <w:del w:id="8982" w:author="Στάθης Καπ" w:date="2023-02-27T01:59:00Z"/>
                <w:rFonts w:cstheme="minorHAnsi"/>
                <w:sz w:val="20"/>
                <w:szCs w:val="20"/>
                <w:rPrChange w:id="8983" w:author="Στάθης Καπ" w:date="2023-02-02T17:47:00Z">
                  <w:rPr>
                    <w:del w:id="8984" w:author="Στάθης Καπ" w:date="2023-02-27T01:59:00Z"/>
                    <w:rFonts w:cstheme="minorHAnsi"/>
                    <w:sz w:val="18"/>
                    <w:szCs w:val="18"/>
                  </w:rPr>
                </w:rPrChange>
              </w:rPr>
            </w:pPr>
            <w:del w:id="8985" w:author="Στάθης Καπ" w:date="2023-02-27T01:59:00Z">
              <w:r w:rsidRPr="00A21C84" w:rsidDel="001E2354">
                <w:rPr>
                  <w:sz w:val="20"/>
                  <w:szCs w:val="20"/>
                  <w:rPrChange w:id="8986" w:author="Στάθης Καπ" w:date="2023-02-02T17:47:00Z">
                    <w:rPr/>
                  </w:rPrChange>
                </w:rPr>
                <w:delText>1134</w:delText>
              </w:r>
            </w:del>
          </w:p>
        </w:tc>
        <w:tc>
          <w:tcPr>
            <w:tcW w:w="1690" w:type="dxa"/>
          </w:tcPr>
          <w:p w14:paraId="61DC315C" w14:textId="12655799" w:rsidR="007456DB" w:rsidRPr="00A21C84" w:rsidDel="001E2354" w:rsidRDefault="007456DB" w:rsidP="007456DB">
            <w:pPr>
              <w:rPr>
                <w:del w:id="8987" w:author="Στάθης Καπ" w:date="2023-02-27T01:59:00Z"/>
                <w:rFonts w:cstheme="minorHAnsi"/>
                <w:sz w:val="20"/>
                <w:szCs w:val="20"/>
                <w:rPrChange w:id="8988" w:author="Στάθης Καπ" w:date="2023-02-02T17:47:00Z">
                  <w:rPr>
                    <w:del w:id="8989" w:author="Στάθης Καπ" w:date="2023-02-27T01:59:00Z"/>
                    <w:rFonts w:cstheme="minorHAnsi"/>
                    <w:sz w:val="18"/>
                    <w:szCs w:val="18"/>
                  </w:rPr>
                </w:rPrChange>
              </w:rPr>
            </w:pPr>
            <w:del w:id="8990" w:author="Στάθης Καπ" w:date="2023-02-27T01:59:00Z">
              <w:r w:rsidRPr="00A21C84" w:rsidDel="001E2354">
                <w:rPr>
                  <w:sz w:val="20"/>
                  <w:szCs w:val="20"/>
                  <w:rPrChange w:id="8991" w:author="Στάθης Καπ" w:date="2023-02-02T17:47:00Z">
                    <w:rPr/>
                  </w:rPrChange>
                </w:rPr>
                <w:delText>1004</w:delText>
              </w:r>
            </w:del>
          </w:p>
        </w:tc>
        <w:tc>
          <w:tcPr>
            <w:tcW w:w="1428" w:type="dxa"/>
          </w:tcPr>
          <w:p w14:paraId="575E7A86" w14:textId="6C87BF0F" w:rsidR="007456DB" w:rsidRPr="00A21C84" w:rsidDel="001E2354" w:rsidRDefault="007456DB" w:rsidP="007456DB">
            <w:pPr>
              <w:rPr>
                <w:del w:id="8992" w:author="Στάθης Καπ" w:date="2023-02-27T01:59:00Z"/>
                <w:rFonts w:cstheme="minorHAnsi"/>
                <w:sz w:val="20"/>
                <w:szCs w:val="20"/>
                <w:rPrChange w:id="8993" w:author="Στάθης Καπ" w:date="2023-02-02T17:47:00Z">
                  <w:rPr>
                    <w:del w:id="8994" w:author="Στάθης Καπ" w:date="2023-02-27T01:59:00Z"/>
                    <w:rFonts w:cstheme="minorHAnsi"/>
                    <w:sz w:val="18"/>
                    <w:szCs w:val="18"/>
                  </w:rPr>
                </w:rPrChange>
              </w:rPr>
            </w:pPr>
            <w:del w:id="8995" w:author="Στάθης Καπ" w:date="2023-02-27T01:59:00Z">
              <w:r w:rsidRPr="00A21C84" w:rsidDel="001E2354">
                <w:rPr>
                  <w:sz w:val="20"/>
                  <w:szCs w:val="20"/>
                  <w:rPrChange w:id="8996" w:author="Στάθης Καπ" w:date="2023-02-02T17:47:00Z">
                    <w:rPr/>
                  </w:rPrChange>
                </w:rPr>
                <w:delText>1054</w:delText>
              </w:r>
            </w:del>
          </w:p>
        </w:tc>
        <w:tc>
          <w:tcPr>
            <w:tcW w:w="1428" w:type="dxa"/>
          </w:tcPr>
          <w:p w14:paraId="5E8F5A4B" w14:textId="20546D01" w:rsidR="007456DB" w:rsidRPr="00A21C84" w:rsidDel="001E2354" w:rsidRDefault="007456DB" w:rsidP="007456DB">
            <w:pPr>
              <w:rPr>
                <w:del w:id="8997" w:author="Στάθης Καπ" w:date="2023-02-27T01:59:00Z"/>
                <w:rFonts w:cstheme="minorHAnsi"/>
                <w:sz w:val="20"/>
                <w:szCs w:val="20"/>
                <w:rPrChange w:id="8998" w:author="Στάθης Καπ" w:date="2023-02-02T17:47:00Z">
                  <w:rPr>
                    <w:del w:id="8999" w:author="Στάθης Καπ" w:date="2023-02-27T01:59:00Z"/>
                    <w:rFonts w:cstheme="minorHAnsi"/>
                    <w:sz w:val="18"/>
                    <w:szCs w:val="18"/>
                  </w:rPr>
                </w:rPrChange>
              </w:rPr>
            </w:pPr>
            <w:del w:id="9000" w:author="Στάθης Καπ" w:date="2023-02-27T01:59:00Z">
              <w:r w:rsidRPr="00A21C84" w:rsidDel="001E2354">
                <w:rPr>
                  <w:sz w:val="20"/>
                  <w:szCs w:val="20"/>
                  <w:rPrChange w:id="9001" w:author="Στάθης Καπ" w:date="2023-02-02T17:47:00Z">
                    <w:rPr/>
                  </w:rPrChange>
                </w:rPr>
                <w:delText>2.532</w:delText>
              </w:r>
            </w:del>
          </w:p>
        </w:tc>
        <w:tc>
          <w:tcPr>
            <w:tcW w:w="1428" w:type="dxa"/>
          </w:tcPr>
          <w:p w14:paraId="3C87D380" w14:textId="62F57B13" w:rsidR="007456DB" w:rsidRPr="00A21C84" w:rsidDel="001E2354" w:rsidRDefault="007456DB" w:rsidP="007456DB">
            <w:pPr>
              <w:rPr>
                <w:del w:id="9002" w:author="Στάθης Καπ" w:date="2023-02-27T01:59:00Z"/>
                <w:rFonts w:cstheme="minorHAnsi"/>
                <w:sz w:val="20"/>
                <w:szCs w:val="20"/>
                <w:rPrChange w:id="9003" w:author="Στάθης Καπ" w:date="2023-02-02T17:47:00Z">
                  <w:rPr>
                    <w:del w:id="9004" w:author="Στάθης Καπ" w:date="2023-02-27T01:59:00Z"/>
                    <w:rFonts w:cstheme="minorHAnsi"/>
                    <w:sz w:val="18"/>
                    <w:szCs w:val="18"/>
                  </w:rPr>
                </w:rPrChange>
              </w:rPr>
            </w:pPr>
            <w:del w:id="9005" w:author="Στάθης Καπ" w:date="2023-02-27T01:59:00Z">
              <w:r w:rsidRPr="00A21C84" w:rsidDel="001E2354">
                <w:rPr>
                  <w:sz w:val="20"/>
                  <w:szCs w:val="20"/>
                  <w:rPrChange w:id="9006" w:author="Στάθης Καπ" w:date="2023-02-02T17:47:00Z">
                    <w:rPr/>
                  </w:rPrChange>
                </w:rPr>
                <w:delText>61</w:delText>
              </w:r>
            </w:del>
          </w:p>
        </w:tc>
      </w:tr>
      <w:tr w:rsidR="007456DB" w:rsidDel="001E2354" w14:paraId="64D26887" w14:textId="0C742386" w:rsidTr="00AA2735">
        <w:trPr>
          <w:jc w:val="center"/>
          <w:del w:id="9007" w:author="Στάθης Καπ" w:date="2023-02-27T01:59:00Z"/>
        </w:trPr>
        <w:tc>
          <w:tcPr>
            <w:tcW w:w="1427" w:type="dxa"/>
          </w:tcPr>
          <w:p w14:paraId="718C2BF2" w14:textId="260D40C8" w:rsidR="007456DB" w:rsidRPr="00A21C84" w:rsidDel="001E2354" w:rsidRDefault="007456DB" w:rsidP="007456DB">
            <w:pPr>
              <w:rPr>
                <w:del w:id="9008" w:author="Στάθης Καπ" w:date="2023-02-27T01:59:00Z"/>
                <w:rFonts w:cstheme="minorHAnsi"/>
                <w:sz w:val="20"/>
                <w:szCs w:val="20"/>
                <w:rPrChange w:id="9009" w:author="Στάθης Καπ" w:date="2023-02-02T17:47:00Z">
                  <w:rPr>
                    <w:del w:id="9010" w:author="Στάθης Καπ" w:date="2023-02-27T01:59:00Z"/>
                    <w:rFonts w:cstheme="minorHAnsi"/>
                    <w:sz w:val="18"/>
                    <w:szCs w:val="18"/>
                  </w:rPr>
                </w:rPrChange>
              </w:rPr>
            </w:pPr>
            <w:del w:id="9011" w:author="Στάθης Καπ" w:date="2023-02-27T01:59:00Z">
              <w:r w:rsidRPr="00A21C84" w:rsidDel="001E2354">
                <w:rPr>
                  <w:rFonts w:cstheme="minorHAnsi"/>
                  <w:sz w:val="20"/>
                  <w:szCs w:val="20"/>
                  <w:rPrChange w:id="9012" w:author="Στάθης Καπ" w:date="2023-02-02T17:47:00Z">
                    <w:rPr>
                      <w:rFonts w:cstheme="minorHAnsi"/>
                      <w:sz w:val="18"/>
                      <w:szCs w:val="18"/>
                    </w:rPr>
                  </w:rPrChange>
                </w:rPr>
                <w:delText>pr11</w:delText>
              </w:r>
            </w:del>
          </w:p>
        </w:tc>
        <w:tc>
          <w:tcPr>
            <w:tcW w:w="1427" w:type="dxa"/>
          </w:tcPr>
          <w:p w14:paraId="297EE537" w14:textId="391A9681" w:rsidR="007456DB" w:rsidRPr="00A21C84" w:rsidDel="001E2354" w:rsidRDefault="007456DB" w:rsidP="007456DB">
            <w:pPr>
              <w:rPr>
                <w:del w:id="9013" w:author="Στάθης Καπ" w:date="2023-02-27T01:59:00Z"/>
                <w:rFonts w:cstheme="minorHAnsi"/>
                <w:sz w:val="20"/>
                <w:szCs w:val="20"/>
                <w:rPrChange w:id="9014" w:author="Στάθης Καπ" w:date="2023-02-02T17:47:00Z">
                  <w:rPr>
                    <w:del w:id="9015" w:author="Στάθης Καπ" w:date="2023-02-27T01:59:00Z"/>
                    <w:rFonts w:cstheme="minorHAnsi"/>
                    <w:sz w:val="18"/>
                    <w:szCs w:val="18"/>
                  </w:rPr>
                </w:rPrChange>
              </w:rPr>
            </w:pPr>
            <w:del w:id="9016" w:author="Στάθης Καπ" w:date="2023-02-27T01:59:00Z">
              <w:r w:rsidRPr="00A21C84" w:rsidDel="001E2354">
                <w:rPr>
                  <w:sz w:val="20"/>
                  <w:szCs w:val="20"/>
                  <w:rPrChange w:id="9017" w:author="Στάθης Καπ" w:date="2023-02-02T17:47:00Z">
                    <w:rPr/>
                  </w:rPrChange>
                </w:rPr>
                <w:delText>566</w:delText>
              </w:r>
            </w:del>
          </w:p>
        </w:tc>
        <w:tc>
          <w:tcPr>
            <w:tcW w:w="1690" w:type="dxa"/>
          </w:tcPr>
          <w:p w14:paraId="042C4407" w14:textId="1DDA0099" w:rsidR="007456DB" w:rsidRPr="00A21C84" w:rsidDel="001E2354" w:rsidRDefault="007456DB" w:rsidP="007456DB">
            <w:pPr>
              <w:rPr>
                <w:del w:id="9018" w:author="Στάθης Καπ" w:date="2023-02-27T01:59:00Z"/>
                <w:rFonts w:cstheme="minorHAnsi"/>
                <w:sz w:val="20"/>
                <w:szCs w:val="20"/>
                <w:rPrChange w:id="9019" w:author="Στάθης Καπ" w:date="2023-02-02T17:47:00Z">
                  <w:rPr>
                    <w:del w:id="9020" w:author="Στάθης Καπ" w:date="2023-02-27T01:59:00Z"/>
                    <w:rFonts w:cstheme="minorHAnsi"/>
                    <w:sz w:val="18"/>
                    <w:szCs w:val="18"/>
                  </w:rPr>
                </w:rPrChange>
              </w:rPr>
            </w:pPr>
            <w:del w:id="9021" w:author="Στάθης Καπ" w:date="2023-02-27T01:59:00Z">
              <w:r w:rsidRPr="00A21C84" w:rsidDel="001E2354">
                <w:rPr>
                  <w:sz w:val="20"/>
                  <w:szCs w:val="20"/>
                  <w:rPrChange w:id="9022" w:author="Στάθης Καπ" w:date="2023-02-02T17:47:00Z">
                    <w:rPr/>
                  </w:rPrChange>
                </w:rPr>
                <w:delText>542</w:delText>
              </w:r>
            </w:del>
          </w:p>
        </w:tc>
        <w:tc>
          <w:tcPr>
            <w:tcW w:w="1428" w:type="dxa"/>
          </w:tcPr>
          <w:p w14:paraId="313A7A3D" w14:textId="269CE542" w:rsidR="007456DB" w:rsidRPr="00A21C84" w:rsidDel="001E2354" w:rsidRDefault="007456DB" w:rsidP="007456DB">
            <w:pPr>
              <w:rPr>
                <w:del w:id="9023" w:author="Στάθης Καπ" w:date="2023-02-27T01:59:00Z"/>
                <w:rFonts w:cstheme="minorHAnsi"/>
                <w:sz w:val="20"/>
                <w:szCs w:val="20"/>
                <w:rPrChange w:id="9024" w:author="Στάθης Καπ" w:date="2023-02-02T17:47:00Z">
                  <w:rPr>
                    <w:del w:id="9025" w:author="Στάθης Καπ" w:date="2023-02-27T01:59:00Z"/>
                    <w:rFonts w:cstheme="minorHAnsi"/>
                    <w:sz w:val="18"/>
                    <w:szCs w:val="18"/>
                  </w:rPr>
                </w:rPrChange>
              </w:rPr>
            </w:pPr>
            <w:del w:id="9026" w:author="Στάθης Καπ" w:date="2023-02-27T01:59:00Z">
              <w:r w:rsidRPr="00A21C84" w:rsidDel="001E2354">
                <w:rPr>
                  <w:sz w:val="20"/>
                  <w:szCs w:val="20"/>
                  <w:rPrChange w:id="9027" w:author="Στάθης Καπ" w:date="2023-02-02T17:47:00Z">
                    <w:rPr/>
                  </w:rPrChange>
                </w:rPr>
                <w:delText>524</w:delText>
              </w:r>
            </w:del>
          </w:p>
        </w:tc>
        <w:tc>
          <w:tcPr>
            <w:tcW w:w="1428" w:type="dxa"/>
          </w:tcPr>
          <w:p w14:paraId="2B704AC1" w14:textId="4E3D18F7" w:rsidR="007456DB" w:rsidRPr="00A21C84" w:rsidDel="001E2354" w:rsidRDefault="007456DB" w:rsidP="007456DB">
            <w:pPr>
              <w:rPr>
                <w:del w:id="9028" w:author="Στάθης Καπ" w:date="2023-02-27T01:59:00Z"/>
                <w:rFonts w:cstheme="minorHAnsi"/>
                <w:sz w:val="20"/>
                <w:szCs w:val="20"/>
                <w:rPrChange w:id="9029" w:author="Στάθης Καπ" w:date="2023-02-02T17:47:00Z">
                  <w:rPr>
                    <w:del w:id="9030" w:author="Στάθης Καπ" w:date="2023-02-27T01:59:00Z"/>
                    <w:rFonts w:cstheme="minorHAnsi"/>
                    <w:sz w:val="18"/>
                    <w:szCs w:val="18"/>
                  </w:rPr>
                </w:rPrChange>
              </w:rPr>
            </w:pPr>
            <w:del w:id="9031" w:author="Στάθης Καπ" w:date="2023-02-27T01:59:00Z">
              <w:r w:rsidRPr="00A21C84" w:rsidDel="001E2354">
                <w:rPr>
                  <w:sz w:val="20"/>
                  <w:szCs w:val="20"/>
                  <w:rPrChange w:id="9032" w:author="Στάθης Καπ" w:date="2023-02-02T17:47:00Z">
                    <w:rPr/>
                  </w:rPrChange>
                </w:rPr>
                <w:delText>0.097</w:delText>
              </w:r>
            </w:del>
          </w:p>
        </w:tc>
        <w:tc>
          <w:tcPr>
            <w:tcW w:w="1428" w:type="dxa"/>
          </w:tcPr>
          <w:p w14:paraId="0DF0AABA" w14:textId="5755AA53" w:rsidR="007456DB" w:rsidRPr="00A21C84" w:rsidDel="001E2354" w:rsidRDefault="007456DB" w:rsidP="007456DB">
            <w:pPr>
              <w:rPr>
                <w:del w:id="9033" w:author="Στάθης Καπ" w:date="2023-02-27T01:59:00Z"/>
                <w:rFonts w:cstheme="minorHAnsi"/>
                <w:sz w:val="20"/>
                <w:szCs w:val="20"/>
                <w:rPrChange w:id="9034" w:author="Στάθης Καπ" w:date="2023-02-02T17:47:00Z">
                  <w:rPr>
                    <w:del w:id="9035" w:author="Στάθης Καπ" w:date="2023-02-27T01:59:00Z"/>
                    <w:rFonts w:cstheme="minorHAnsi"/>
                    <w:sz w:val="18"/>
                    <w:szCs w:val="18"/>
                  </w:rPr>
                </w:rPrChange>
              </w:rPr>
            </w:pPr>
            <w:del w:id="9036" w:author="Στάθης Καπ" w:date="2023-02-27T01:59:00Z">
              <w:r w:rsidRPr="00A21C84" w:rsidDel="001E2354">
                <w:rPr>
                  <w:sz w:val="20"/>
                  <w:szCs w:val="20"/>
                  <w:rPrChange w:id="9037" w:author="Στάθης Καπ" w:date="2023-02-02T17:47:00Z">
                    <w:rPr/>
                  </w:rPrChange>
                </w:rPr>
                <w:delText>36</w:delText>
              </w:r>
            </w:del>
          </w:p>
        </w:tc>
      </w:tr>
      <w:tr w:rsidR="007456DB" w:rsidDel="001E2354" w14:paraId="3F48A30B" w14:textId="2EB3166F" w:rsidTr="00AA2735">
        <w:trPr>
          <w:jc w:val="center"/>
          <w:del w:id="9038" w:author="Στάθης Καπ" w:date="2023-02-27T01:59:00Z"/>
        </w:trPr>
        <w:tc>
          <w:tcPr>
            <w:tcW w:w="1427" w:type="dxa"/>
          </w:tcPr>
          <w:p w14:paraId="7700DD67" w14:textId="74AC5EF8" w:rsidR="007456DB" w:rsidRPr="00A21C84" w:rsidDel="001E2354" w:rsidRDefault="007456DB" w:rsidP="007456DB">
            <w:pPr>
              <w:rPr>
                <w:del w:id="9039" w:author="Στάθης Καπ" w:date="2023-02-27T01:59:00Z"/>
                <w:rFonts w:cstheme="minorHAnsi"/>
                <w:sz w:val="20"/>
                <w:szCs w:val="20"/>
                <w:rPrChange w:id="9040" w:author="Στάθης Καπ" w:date="2023-02-02T17:47:00Z">
                  <w:rPr>
                    <w:del w:id="9041" w:author="Στάθης Καπ" w:date="2023-02-27T01:59:00Z"/>
                    <w:rFonts w:cstheme="minorHAnsi"/>
                    <w:sz w:val="18"/>
                    <w:szCs w:val="18"/>
                  </w:rPr>
                </w:rPrChange>
              </w:rPr>
            </w:pPr>
            <w:del w:id="9042" w:author="Στάθης Καπ" w:date="2023-02-27T01:59:00Z">
              <w:r w:rsidRPr="00A21C84" w:rsidDel="001E2354">
                <w:rPr>
                  <w:rFonts w:cstheme="minorHAnsi"/>
                  <w:sz w:val="20"/>
                  <w:szCs w:val="20"/>
                  <w:rPrChange w:id="9043" w:author="Στάθης Καπ" w:date="2023-02-02T17:47:00Z">
                    <w:rPr>
                      <w:rFonts w:cstheme="minorHAnsi"/>
                      <w:sz w:val="18"/>
                      <w:szCs w:val="18"/>
                    </w:rPr>
                  </w:rPrChange>
                </w:rPr>
                <w:delText>pr12</w:delText>
              </w:r>
            </w:del>
          </w:p>
        </w:tc>
        <w:tc>
          <w:tcPr>
            <w:tcW w:w="1427" w:type="dxa"/>
          </w:tcPr>
          <w:p w14:paraId="773ABADD" w14:textId="6BED7514" w:rsidR="007456DB" w:rsidRPr="00A21C84" w:rsidDel="001E2354" w:rsidRDefault="007456DB" w:rsidP="007456DB">
            <w:pPr>
              <w:rPr>
                <w:del w:id="9044" w:author="Στάθης Καπ" w:date="2023-02-27T01:59:00Z"/>
                <w:rFonts w:cstheme="minorHAnsi"/>
                <w:sz w:val="20"/>
                <w:szCs w:val="20"/>
                <w:rPrChange w:id="9045" w:author="Στάθης Καπ" w:date="2023-02-02T17:47:00Z">
                  <w:rPr>
                    <w:del w:id="9046" w:author="Στάθης Καπ" w:date="2023-02-27T01:59:00Z"/>
                    <w:rFonts w:cstheme="minorHAnsi"/>
                    <w:sz w:val="18"/>
                    <w:szCs w:val="18"/>
                  </w:rPr>
                </w:rPrChange>
              </w:rPr>
            </w:pPr>
            <w:del w:id="9047" w:author="Στάθης Καπ" w:date="2023-02-27T01:59:00Z">
              <w:r w:rsidRPr="00A21C84" w:rsidDel="001E2354">
                <w:rPr>
                  <w:sz w:val="20"/>
                  <w:szCs w:val="20"/>
                  <w:rPrChange w:id="9048" w:author="Στάθης Καπ" w:date="2023-02-02T17:47:00Z">
                    <w:rPr/>
                  </w:rPrChange>
                </w:rPr>
                <w:delText>774</w:delText>
              </w:r>
            </w:del>
          </w:p>
        </w:tc>
        <w:tc>
          <w:tcPr>
            <w:tcW w:w="1690" w:type="dxa"/>
          </w:tcPr>
          <w:p w14:paraId="231FB9A1" w14:textId="23DD187C" w:rsidR="007456DB" w:rsidRPr="00A21C84" w:rsidDel="001E2354" w:rsidRDefault="007456DB" w:rsidP="007456DB">
            <w:pPr>
              <w:rPr>
                <w:del w:id="9049" w:author="Στάθης Καπ" w:date="2023-02-27T01:59:00Z"/>
                <w:rFonts w:cstheme="minorHAnsi"/>
                <w:sz w:val="20"/>
                <w:szCs w:val="20"/>
                <w:rPrChange w:id="9050" w:author="Στάθης Καπ" w:date="2023-02-02T17:47:00Z">
                  <w:rPr>
                    <w:del w:id="9051" w:author="Στάθης Καπ" w:date="2023-02-27T01:59:00Z"/>
                    <w:rFonts w:cstheme="minorHAnsi"/>
                    <w:sz w:val="18"/>
                    <w:szCs w:val="18"/>
                  </w:rPr>
                </w:rPrChange>
              </w:rPr>
            </w:pPr>
            <w:del w:id="9052" w:author="Στάθης Καπ" w:date="2023-02-27T01:59:00Z">
              <w:r w:rsidRPr="00A21C84" w:rsidDel="001E2354">
                <w:rPr>
                  <w:sz w:val="20"/>
                  <w:szCs w:val="20"/>
                  <w:rPrChange w:id="9053" w:author="Στάθης Καπ" w:date="2023-02-02T17:47:00Z">
                    <w:rPr/>
                  </w:rPrChange>
                </w:rPr>
                <w:delText>727</w:delText>
              </w:r>
            </w:del>
          </w:p>
        </w:tc>
        <w:tc>
          <w:tcPr>
            <w:tcW w:w="1428" w:type="dxa"/>
          </w:tcPr>
          <w:p w14:paraId="13212D62" w14:textId="6632FE34" w:rsidR="007456DB" w:rsidRPr="00A21C84" w:rsidDel="001E2354" w:rsidRDefault="007456DB" w:rsidP="007456DB">
            <w:pPr>
              <w:rPr>
                <w:del w:id="9054" w:author="Στάθης Καπ" w:date="2023-02-27T01:59:00Z"/>
                <w:rFonts w:cstheme="minorHAnsi"/>
                <w:sz w:val="20"/>
                <w:szCs w:val="20"/>
                <w:rPrChange w:id="9055" w:author="Στάθης Καπ" w:date="2023-02-02T17:47:00Z">
                  <w:rPr>
                    <w:del w:id="9056" w:author="Στάθης Καπ" w:date="2023-02-27T01:59:00Z"/>
                    <w:rFonts w:cstheme="minorHAnsi"/>
                    <w:sz w:val="18"/>
                    <w:szCs w:val="18"/>
                  </w:rPr>
                </w:rPrChange>
              </w:rPr>
            </w:pPr>
            <w:del w:id="9057" w:author="Στάθης Καπ" w:date="2023-02-27T01:59:00Z">
              <w:r w:rsidRPr="00A21C84" w:rsidDel="001E2354">
                <w:rPr>
                  <w:sz w:val="20"/>
                  <w:szCs w:val="20"/>
                  <w:rPrChange w:id="9058" w:author="Στάθης Καπ" w:date="2023-02-02T17:47:00Z">
                    <w:rPr/>
                  </w:rPrChange>
                </w:rPr>
                <w:delText>710</w:delText>
              </w:r>
            </w:del>
          </w:p>
        </w:tc>
        <w:tc>
          <w:tcPr>
            <w:tcW w:w="1428" w:type="dxa"/>
          </w:tcPr>
          <w:p w14:paraId="7AD6BE8C" w14:textId="68D78ADC" w:rsidR="007456DB" w:rsidRPr="00A21C84" w:rsidDel="001E2354" w:rsidRDefault="007456DB" w:rsidP="007456DB">
            <w:pPr>
              <w:rPr>
                <w:del w:id="9059" w:author="Στάθης Καπ" w:date="2023-02-27T01:59:00Z"/>
                <w:rFonts w:cstheme="minorHAnsi"/>
                <w:sz w:val="20"/>
                <w:szCs w:val="20"/>
                <w:rPrChange w:id="9060" w:author="Στάθης Καπ" w:date="2023-02-02T17:47:00Z">
                  <w:rPr>
                    <w:del w:id="9061" w:author="Στάθης Καπ" w:date="2023-02-27T01:59:00Z"/>
                    <w:rFonts w:cstheme="minorHAnsi"/>
                    <w:sz w:val="18"/>
                    <w:szCs w:val="18"/>
                  </w:rPr>
                </w:rPrChange>
              </w:rPr>
            </w:pPr>
            <w:del w:id="9062" w:author="Στάθης Καπ" w:date="2023-02-27T01:59:00Z">
              <w:r w:rsidRPr="00A21C84" w:rsidDel="001E2354">
                <w:rPr>
                  <w:sz w:val="20"/>
                  <w:szCs w:val="20"/>
                  <w:rPrChange w:id="9063" w:author="Στάθης Καπ" w:date="2023-02-02T17:47:00Z">
                    <w:rPr/>
                  </w:rPrChange>
                </w:rPr>
                <w:delText>0.359</w:delText>
              </w:r>
            </w:del>
          </w:p>
        </w:tc>
        <w:tc>
          <w:tcPr>
            <w:tcW w:w="1428" w:type="dxa"/>
          </w:tcPr>
          <w:p w14:paraId="1B58F8AC" w14:textId="3436A05E" w:rsidR="007456DB" w:rsidRPr="00A21C84" w:rsidDel="001E2354" w:rsidRDefault="007456DB" w:rsidP="007456DB">
            <w:pPr>
              <w:rPr>
                <w:del w:id="9064" w:author="Στάθης Καπ" w:date="2023-02-27T01:59:00Z"/>
                <w:rFonts w:cstheme="minorHAnsi"/>
                <w:sz w:val="20"/>
                <w:szCs w:val="20"/>
                <w:rPrChange w:id="9065" w:author="Στάθης Καπ" w:date="2023-02-02T17:47:00Z">
                  <w:rPr>
                    <w:del w:id="9066" w:author="Στάθης Καπ" w:date="2023-02-27T01:59:00Z"/>
                    <w:rFonts w:cstheme="minorHAnsi"/>
                    <w:sz w:val="18"/>
                    <w:szCs w:val="18"/>
                  </w:rPr>
                </w:rPrChange>
              </w:rPr>
            </w:pPr>
            <w:del w:id="9067" w:author="Στάθης Καπ" w:date="2023-02-27T01:59:00Z">
              <w:r w:rsidRPr="00A21C84" w:rsidDel="001E2354">
                <w:rPr>
                  <w:sz w:val="20"/>
                  <w:szCs w:val="20"/>
                  <w:rPrChange w:id="9068" w:author="Στάθης Καπ" w:date="2023-02-02T17:47:00Z">
                    <w:rPr/>
                  </w:rPrChange>
                </w:rPr>
                <w:delText>41</w:delText>
              </w:r>
            </w:del>
          </w:p>
        </w:tc>
      </w:tr>
      <w:tr w:rsidR="007456DB" w:rsidDel="001E2354" w14:paraId="2AE5130E" w14:textId="419E44CA" w:rsidTr="00AA2735">
        <w:trPr>
          <w:jc w:val="center"/>
          <w:del w:id="9069" w:author="Στάθης Καπ" w:date="2023-02-27T01:59:00Z"/>
        </w:trPr>
        <w:tc>
          <w:tcPr>
            <w:tcW w:w="1427" w:type="dxa"/>
          </w:tcPr>
          <w:p w14:paraId="60A3BE8D" w14:textId="1DA4761E" w:rsidR="007456DB" w:rsidRPr="00A21C84" w:rsidDel="001E2354" w:rsidRDefault="007456DB" w:rsidP="007456DB">
            <w:pPr>
              <w:rPr>
                <w:del w:id="9070" w:author="Στάθης Καπ" w:date="2023-02-27T01:59:00Z"/>
                <w:rFonts w:cstheme="minorHAnsi"/>
                <w:sz w:val="20"/>
                <w:szCs w:val="20"/>
                <w:rPrChange w:id="9071" w:author="Στάθης Καπ" w:date="2023-02-02T17:47:00Z">
                  <w:rPr>
                    <w:del w:id="9072" w:author="Στάθης Καπ" w:date="2023-02-27T01:59:00Z"/>
                    <w:rFonts w:cstheme="minorHAnsi"/>
                    <w:sz w:val="18"/>
                    <w:szCs w:val="18"/>
                  </w:rPr>
                </w:rPrChange>
              </w:rPr>
            </w:pPr>
            <w:del w:id="9073" w:author="Στάθης Καπ" w:date="2023-02-27T01:59:00Z">
              <w:r w:rsidRPr="00A21C84" w:rsidDel="001E2354">
                <w:rPr>
                  <w:rFonts w:cstheme="minorHAnsi"/>
                  <w:sz w:val="20"/>
                  <w:szCs w:val="20"/>
                  <w:rPrChange w:id="9074" w:author="Στάθης Καπ" w:date="2023-02-02T17:47:00Z">
                    <w:rPr>
                      <w:rFonts w:cstheme="minorHAnsi"/>
                      <w:sz w:val="18"/>
                      <w:szCs w:val="18"/>
                    </w:rPr>
                  </w:rPrChange>
                </w:rPr>
                <w:delText>pr13</w:delText>
              </w:r>
            </w:del>
          </w:p>
        </w:tc>
        <w:tc>
          <w:tcPr>
            <w:tcW w:w="1427" w:type="dxa"/>
          </w:tcPr>
          <w:p w14:paraId="04D21419" w14:textId="3C1B80FC" w:rsidR="007456DB" w:rsidRPr="00A21C84" w:rsidDel="001E2354" w:rsidRDefault="007456DB" w:rsidP="007456DB">
            <w:pPr>
              <w:rPr>
                <w:del w:id="9075" w:author="Στάθης Καπ" w:date="2023-02-27T01:59:00Z"/>
                <w:rFonts w:cstheme="minorHAnsi"/>
                <w:sz w:val="20"/>
                <w:szCs w:val="20"/>
                <w:rPrChange w:id="9076" w:author="Στάθης Καπ" w:date="2023-02-02T17:47:00Z">
                  <w:rPr>
                    <w:del w:id="9077" w:author="Στάθης Καπ" w:date="2023-02-27T01:59:00Z"/>
                    <w:rFonts w:cstheme="minorHAnsi"/>
                    <w:sz w:val="18"/>
                    <w:szCs w:val="18"/>
                  </w:rPr>
                </w:rPrChange>
              </w:rPr>
            </w:pPr>
            <w:del w:id="9078" w:author="Στάθης Καπ" w:date="2023-02-27T01:59:00Z">
              <w:r w:rsidRPr="00A21C84" w:rsidDel="001E2354">
                <w:rPr>
                  <w:sz w:val="20"/>
                  <w:szCs w:val="20"/>
                  <w:rPrChange w:id="9079" w:author="Στάθης Καπ" w:date="2023-02-02T17:47:00Z">
                    <w:rPr/>
                  </w:rPrChange>
                </w:rPr>
                <w:delText>843</w:delText>
              </w:r>
            </w:del>
          </w:p>
        </w:tc>
        <w:tc>
          <w:tcPr>
            <w:tcW w:w="1690" w:type="dxa"/>
          </w:tcPr>
          <w:p w14:paraId="0A59B3A4" w14:textId="7BB6B53C" w:rsidR="007456DB" w:rsidRPr="00A21C84" w:rsidDel="001E2354" w:rsidRDefault="007456DB" w:rsidP="007456DB">
            <w:pPr>
              <w:rPr>
                <w:del w:id="9080" w:author="Στάθης Καπ" w:date="2023-02-27T01:59:00Z"/>
                <w:rFonts w:cstheme="minorHAnsi"/>
                <w:sz w:val="20"/>
                <w:szCs w:val="20"/>
                <w:rPrChange w:id="9081" w:author="Στάθης Καπ" w:date="2023-02-02T17:47:00Z">
                  <w:rPr>
                    <w:del w:id="9082" w:author="Στάθης Καπ" w:date="2023-02-27T01:59:00Z"/>
                    <w:rFonts w:cstheme="minorHAnsi"/>
                    <w:sz w:val="18"/>
                    <w:szCs w:val="18"/>
                  </w:rPr>
                </w:rPrChange>
              </w:rPr>
            </w:pPr>
            <w:del w:id="9083" w:author="Στάθης Καπ" w:date="2023-02-27T01:59:00Z">
              <w:r w:rsidRPr="00A21C84" w:rsidDel="001E2354">
                <w:rPr>
                  <w:sz w:val="20"/>
                  <w:szCs w:val="20"/>
                  <w:rPrChange w:id="9084" w:author="Στάθης Καπ" w:date="2023-02-02T17:47:00Z">
                    <w:rPr/>
                  </w:rPrChange>
                </w:rPr>
                <w:delText>757</w:delText>
              </w:r>
            </w:del>
          </w:p>
        </w:tc>
        <w:tc>
          <w:tcPr>
            <w:tcW w:w="1428" w:type="dxa"/>
          </w:tcPr>
          <w:p w14:paraId="2E4D42AB" w14:textId="434F7D4D" w:rsidR="007456DB" w:rsidRPr="00A21C84" w:rsidDel="001E2354" w:rsidRDefault="007456DB" w:rsidP="007456DB">
            <w:pPr>
              <w:rPr>
                <w:del w:id="9085" w:author="Στάθης Καπ" w:date="2023-02-27T01:59:00Z"/>
                <w:rFonts w:cstheme="minorHAnsi"/>
                <w:sz w:val="20"/>
                <w:szCs w:val="20"/>
                <w:rPrChange w:id="9086" w:author="Στάθης Καπ" w:date="2023-02-02T17:47:00Z">
                  <w:rPr>
                    <w:del w:id="9087" w:author="Στάθης Καπ" w:date="2023-02-27T01:59:00Z"/>
                    <w:rFonts w:cstheme="minorHAnsi"/>
                    <w:sz w:val="18"/>
                    <w:szCs w:val="18"/>
                  </w:rPr>
                </w:rPrChange>
              </w:rPr>
            </w:pPr>
            <w:del w:id="9088" w:author="Στάθης Καπ" w:date="2023-02-27T01:59:00Z">
              <w:r w:rsidRPr="00A21C84" w:rsidDel="001E2354">
                <w:rPr>
                  <w:sz w:val="20"/>
                  <w:szCs w:val="20"/>
                  <w:rPrChange w:id="9089" w:author="Στάθης Καπ" w:date="2023-02-02T17:47:00Z">
                    <w:rPr/>
                  </w:rPrChange>
                </w:rPr>
                <w:delText>750</w:delText>
              </w:r>
            </w:del>
          </w:p>
        </w:tc>
        <w:tc>
          <w:tcPr>
            <w:tcW w:w="1428" w:type="dxa"/>
          </w:tcPr>
          <w:p w14:paraId="6503546A" w14:textId="5D46BAEA" w:rsidR="007456DB" w:rsidRPr="00A21C84" w:rsidDel="001E2354" w:rsidRDefault="007456DB" w:rsidP="007456DB">
            <w:pPr>
              <w:rPr>
                <w:del w:id="9090" w:author="Στάθης Καπ" w:date="2023-02-27T01:59:00Z"/>
                <w:rFonts w:cstheme="minorHAnsi"/>
                <w:sz w:val="20"/>
                <w:szCs w:val="20"/>
                <w:rPrChange w:id="9091" w:author="Στάθης Καπ" w:date="2023-02-02T17:47:00Z">
                  <w:rPr>
                    <w:del w:id="9092" w:author="Στάθης Καπ" w:date="2023-02-27T01:59:00Z"/>
                    <w:rFonts w:cstheme="minorHAnsi"/>
                    <w:sz w:val="18"/>
                    <w:szCs w:val="18"/>
                  </w:rPr>
                </w:rPrChange>
              </w:rPr>
            </w:pPr>
            <w:del w:id="9093" w:author="Στάθης Καπ" w:date="2023-02-27T01:59:00Z">
              <w:r w:rsidRPr="00A21C84" w:rsidDel="001E2354">
                <w:rPr>
                  <w:sz w:val="20"/>
                  <w:szCs w:val="20"/>
                  <w:rPrChange w:id="9094" w:author="Στάθης Καπ" w:date="2023-02-02T17:47:00Z">
                    <w:rPr/>
                  </w:rPrChange>
                </w:rPr>
                <w:delText>0.702</w:delText>
              </w:r>
            </w:del>
          </w:p>
        </w:tc>
        <w:tc>
          <w:tcPr>
            <w:tcW w:w="1428" w:type="dxa"/>
          </w:tcPr>
          <w:p w14:paraId="4BCA4C7C" w14:textId="5461A907" w:rsidR="007456DB" w:rsidRPr="00A21C84" w:rsidDel="001E2354" w:rsidRDefault="007456DB" w:rsidP="007456DB">
            <w:pPr>
              <w:rPr>
                <w:del w:id="9095" w:author="Στάθης Καπ" w:date="2023-02-27T01:59:00Z"/>
                <w:rFonts w:cstheme="minorHAnsi"/>
                <w:sz w:val="20"/>
                <w:szCs w:val="20"/>
                <w:rPrChange w:id="9096" w:author="Στάθης Καπ" w:date="2023-02-02T17:47:00Z">
                  <w:rPr>
                    <w:del w:id="9097" w:author="Στάθης Καπ" w:date="2023-02-27T01:59:00Z"/>
                    <w:rFonts w:cstheme="minorHAnsi"/>
                    <w:sz w:val="18"/>
                    <w:szCs w:val="18"/>
                  </w:rPr>
                </w:rPrChange>
              </w:rPr>
            </w:pPr>
            <w:del w:id="9098" w:author="Στάθης Καπ" w:date="2023-02-27T01:59:00Z">
              <w:r w:rsidRPr="00A21C84" w:rsidDel="001E2354">
                <w:rPr>
                  <w:sz w:val="20"/>
                  <w:szCs w:val="20"/>
                  <w:rPrChange w:id="9099" w:author="Στάθης Καπ" w:date="2023-02-02T17:47:00Z">
                    <w:rPr/>
                  </w:rPrChange>
                </w:rPr>
                <w:delText>46</w:delText>
              </w:r>
            </w:del>
          </w:p>
        </w:tc>
      </w:tr>
      <w:tr w:rsidR="007456DB" w:rsidDel="001E2354" w14:paraId="4F42BFA5" w14:textId="77A3D652" w:rsidTr="00AA2735">
        <w:trPr>
          <w:jc w:val="center"/>
          <w:del w:id="9100" w:author="Στάθης Καπ" w:date="2023-02-27T01:59:00Z"/>
        </w:trPr>
        <w:tc>
          <w:tcPr>
            <w:tcW w:w="1427" w:type="dxa"/>
          </w:tcPr>
          <w:p w14:paraId="3118CA0B" w14:textId="78AEB070" w:rsidR="007456DB" w:rsidRPr="00A21C84" w:rsidDel="001E2354" w:rsidRDefault="007456DB" w:rsidP="007456DB">
            <w:pPr>
              <w:rPr>
                <w:del w:id="9101" w:author="Στάθης Καπ" w:date="2023-02-27T01:59:00Z"/>
                <w:rFonts w:cstheme="minorHAnsi"/>
                <w:sz w:val="20"/>
                <w:szCs w:val="20"/>
                <w:rPrChange w:id="9102" w:author="Στάθης Καπ" w:date="2023-02-02T17:47:00Z">
                  <w:rPr>
                    <w:del w:id="9103" w:author="Στάθης Καπ" w:date="2023-02-27T01:59:00Z"/>
                    <w:rFonts w:cstheme="minorHAnsi"/>
                    <w:sz w:val="18"/>
                    <w:szCs w:val="18"/>
                  </w:rPr>
                </w:rPrChange>
              </w:rPr>
            </w:pPr>
            <w:del w:id="9104" w:author="Στάθης Καπ" w:date="2023-02-27T01:59:00Z">
              <w:r w:rsidRPr="00A21C84" w:rsidDel="001E2354">
                <w:rPr>
                  <w:rFonts w:cstheme="minorHAnsi"/>
                  <w:sz w:val="20"/>
                  <w:szCs w:val="20"/>
                  <w:rPrChange w:id="9105" w:author="Στάθης Καπ" w:date="2023-02-02T17:47:00Z">
                    <w:rPr>
                      <w:rFonts w:cstheme="minorHAnsi"/>
                      <w:sz w:val="18"/>
                      <w:szCs w:val="18"/>
                    </w:rPr>
                  </w:rPrChange>
                </w:rPr>
                <w:delText>pr14</w:delText>
              </w:r>
            </w:del>
          </w:p>
        </w:tc>
        <w:tc>
          <w:tcPr>
            <w:tcW w:w="1427" w:type="dxa"/>
          </w:tcPr>
          <w:p w14:paraId="1F0BC630" w14:textId="68DD1F2D" w:rsidR="007456DB" w:rsidRPr="00A21C84" w:rsidDel="001E2354" w:rsidRDefault="007456DB" w:rsidP="007456DB">
            <w:pPr>
              <w:rPr>
                <w:del w:id="9106" w:author="Στάθης Καπ" w:date="2023-02-27T01:59:00Z"/>
                <w:rFonts w:cstheme="minorHAnsi"/>
                <w:sz w:val="20"/>
                <w:szCs w:val="20"/>
                <w:rPrChange w:id="9107" w:author="Στάθης Καπ" w:date="2023-02-02T17:47:00Z">
                  <w:rPr>
                    <w:del w:id="9108" w:author="Στάθης Καπ" w:date="2023-02-27T01:59:00Z"/>
                    <w:rFonts w:cstheme="minorHAnsi"/>
                    <w:sz w:val="18"/>
                    <w:szCs w:val="18"/>
                  </w:rPr>
                </w:rPrChange>
              </w:rPr>
            </w:pPr>
            <w:del w:id="9109" w:author="Στάθης Καπ" w:date="2023-02-27T01:59:00Z">
              <w:r w:rsidRPr="00A21C84" w:rsidDel="001E2354">
                <w:rPr>
                  <w:sz w:val="20"/>
                  <w:szCs w:val="20"/>
                  <w:rPrChange w:id="9110" w:author="Στάθης Καπ" w:date="2023-02-02T17:47:00Z">
                    <w:rPr/>
                  </w:rPrChange>
                </w:rPr>
                <w:delText>1017</w:delText>
              </w:r>
            </w:del>
          </w:p>
        </w:tc>
        <w:tc>
          <w:tcPr>
            <w:tcW w:w="1690" w:type="dxa"/>
          </w:tcPr>
          <w:p w14:paraId="21BEF023" w14:textId="15E2B152" w:rsidR="007456DB" w:rsidRPr="00A21C84" w:rsidDel="001E2354" w:rsidRDefault="007456DB" w:rsidP="007456DB">
            <w:pPr>
              <w:rPr>
                <w:del w:id="9111" w:author="Στάθης Καπ" w:date="2023-02-27T01:59:00Z"/>
                <w:rFonts w:cstheme="minorHAnsi"/>
                <w:sz w:val="20"/>
                <w:szCs w:val="20"/>
                <w:rPrChange w:id="9112" w:author="Στάθης Καπ" w:date="2023-02-02T17:47:00Z">
                  <w:rPr>
                    <w:del w:id="9113" w:author="Στάθης Καπ" w:date="2023-02-27T01:59:00Z"/>
                    <w:rFonts w:cstheme="minorHAnsi"/>
                    <w:sz w:val="18"/>
                    <w:szCs w:val="18"/>
                  </w:rPr>
                </w:rPrChange>
              </w:rPr>
            </w:pPr>
            <w:del w:id="9114" w:author="Στάθης Καπ" w:date="2023-02-27T01:59:00Z">
              <w:r w:rsidRPr="00A21C84" w:rsidDel="001E2354">
                <w:rPr>
                  <w:sz w:val="20"/>
                  <w:szCs w:val="20"/>
                  <w:rPrChange w:id="9115" w:author="Στάθης Καπ" w:date="2023-02-02T17:47:00Z">
                    <w:rPr/>
                  </w:rPrChange>
                </w:rPr>
                <w:delText>925</w:delText>
              </w:r>
            </w:del>
          </w:p>
        </w:tc>
        <w:tc>
          <w:tcPr>
            <w:tcW w:w="1428" w:type="dxa"/>
          </w:tcPr>
          <w:p w14:paraId="350F3A3E" w14:textId="445CF920" w:rsidR="007456DB" w:rsidRPr="00A21C84" w:rsidDel="001E2354" w:rsidRDefault="007456DB" w:rsidP="007456DB">
            <w:pPr>
              <w:rPr>
                <w:del w:id="9116" w:author="Στάθης Καπ" w:date="2023-02-27T01:59:00Z"/>
                <w:rFonts w:cstheme="minorHAnsi"/>
                <w:sz w:val="20"/>
                <w:szCs w:val="20"/>
                <w:rPrChange w:id="9117" w:author="Στάθης Καπ" w:date="2023-02-02T17:47:00Z">
                  <w:rPr>
                    <w:del w:id="9118" w:author="Στάθης Καπ" w:date="2023-02-27T01:59:00Z"/>
                    <w:rFonts w:cstheme="minorHAnsi"/>
                    <w:sz w:val="18"/>
                    <w:szCs w:val="18"/>
                  </w:rPr>
                </w:rPrChange>
              </w:rPr>
            </w:pPr>
            <w:del w:id="9119" w:author="Στάθης Καπ" w:date="2023-02-27T01:59:00Z">
              <w:r w:rsidRPr="00A21C84" w:rsidDel="001E2354">
                <w:rPr>
                  <w:sz w:val="20"/>
                  <w:szCs w:val="20"/>
                  <w:rPrChange w:id="9120" w:author="Στάθης Καπ" w:date="2023-02-02T17:47:00Z">
                    <w:rPr/>
                  </w:rPrChange>
                </w:rPr>
                <w:delText>898</w:delText>
              </w:r>
            </w:del>
          </w:p>
        </w:tc>
        <w:tc>
          <w:tcPr>
            <w:tcW w:w="1428" w:type="dxa"/>
          </w:tcPr>
          <w:p w14:paraId="243A39F6" w14:textId="24CC1092" w:rsidR="007456DB" w:rsidRPr="00A21C84" w:rsidDel="001E2354" w:rsidRDefault="007456DB" w:rsidP="007456DB">
            <w:pPr>
              <w:rPr>
                <w:del w:id="9121" w:author="Στάθης Καπ" w:date="2023-02-27T01:59:00Z"/>
                <w:rFonts w:cstheme="minorHAnsi"/>
                <w:sz w:val="20"/>
                <w:szCs w:val="20"/>
                <w:rPrChange w:id="9122" w:author="Στάθης Καπ" w:date="2023-02-02T17:47:00Z">
                  <w:rPr>
                    <w:del w:id="9123" w:author="Στάθης Καπ" w:date="2023-02-27T01:59:00Z"/>
                    <w:rFonts w:cstheme="minorHAnsi"/>
                    <w:sz w:val="18"/>
                    <w:szCs w:val="18"/>
                  </w:rPr>
                </w:rPrChange>
              </w:rPr>
            </w:pPr>
            <w:del w:id="9124" w:author="Στάθης Καπ" w:date="2023-02-27T01:59:00Z">
              <w:r w:rsidRPr="00A21C84" w:rsidDel="001E2354">
                <w:rPr>
                  <w:sz w:val="20"/>
                  <w:szCs w:val="20"/>
                  <w:rPrChange w:id="9125" w:author="Στάθης Καπ" w:date="2023-02-02T17:47:00Z">
                    <w:rPr/>
                  </w:rPrChange>
                </w:rPr>
                <w:delText>1.07</w:delText>
              </w:r>
            </w:del>
          </w:p>
        </w:tc>
        <w:tc>
          <w:tcPr>
            <w:tcW w:w="1428" w:type="dxa"/>
          </w:tcPr>
          <w:p w14:paraId="68CE593F" w14:textId="186862D2" w:rsidR="007456DB" w:rsidRPr="00A21C84" w:rsidDel="001E2354" w:rsidRDefault="007456DB" w:rsidP="007456DB">
            <w:pPr>
              <w:rPr>
                <w:del w:id="9126" w:author="Στάθης Καπ" w:date="2023-02-27T01:59:00Z"/>
                <w:rFonts w:cstheme="minorHAnsi"/>
                <w:sz w:val="20"/>
                <w:szCs w:val="20"/>
                <w:rPrChange w:id="9127" w:author="Στάθης Καπ" w:date="2023-02-02T17:47:00Z">
                  <w:rPr>
                    <w:del w:id="9128" w:author="Στάθης Καπ" w:date="2023-02-27T01:59:00Z"/>
                    <w:rFonts w:cstheme="minorHAnsi"/>
                    <w:sz w:val="18"/>
                    <w:szCs w:val="18"/>
                  </w:rPr>
                </w:rPrChange>
              </w:rPr>
            </w:pPr>
            <w:del w:id="9129" w:author="Στάθης Καπ" w:date="2023-02-27T01:59:00Z">
              <w:r w:rsidRPr="00A21C84" w:rsidDel="001E2354">
                <w:rPr>
                  <w:sz w:val="20"/>
                  <w:szCs w:val="20"/>
                  <w:rPrChange w:id="9130" w:author="Στάθης Καπ" w:date="2023-02-02T17:47:00Z">
                    <w:rPr/>
                  </w:rPrChange>
                </w:rPr>
                <w:delText>52</w:delText>
              </w:r>
            </w:del>
          </w:p>
        </w:tc>
      </w:tr>
      <w:tr w:rsidR="007456DB" w:rsidDel="001E2354" w14:paraId="78C76EFA" w14:textId="01BE4925" w:rsidTr="00AA2735">
        <w:trPr>
          <w:jc w:val="center"/>
          <w:del w:id="9131" w:author="Στάθης Καπ" w:date="2023-02-27T01:59:00Z"/>
        </w:trPr>
        <w:tc>
          <w:tcPr>
            <w:tcW w:w="1427" w:type="dxa"/>
          </w:tcPr>
          <w:p w14:paraId="4EBEFD26" w14:textId="4271F1AD" w:rsidR="007456DB" w:rsidRPr="00A21C84" w:rsidDel="001E2354" w:rsidRDefault="007456DB" w:rsidP="007456DB">
            <w:pPr>
              <w:rPr>
                <w:del w:id="9132" w:author="Στάθης Καπ" w:date="2023-02-27T01:59:00Z"/>
                <w:rFonts w:cstheme="minorHAnsi"/>
                <w:sz w:val="20"/>
                <w:szCs w:val="20"/>
                <w:rPrChange w:id="9133" w:author="Στάθης Καπ" w:date="2023-02-02T17:47:00Z">
                  <w:rPr>
                    <w:del w:id="9134" w:author="Στάθης Καπ" w:date="2023-02-27T01:59:00Z"/>
                    <w:rFonts w:cstheme="minorHAnsi"/>
                    <w:sz w:val="18"/>
                    <w:szCs w:val="18"/>
                  </w:rPr>
                </w:rPrChange>
              </w:rPr>
            </w:pPr>
            <w:del w:id="9135" w:author="Στάθης Καπ" w:date="2023-02-27T01:59:00Z">
              <w:r w:rsidRPr="00A21C84" w:rsidDel="001E2354">
                <w:rPr>
                  <w:rFonts w:cstheme="minorHAnsi"/>
                  <w:sz w:val="20"/>
                  <w:szCs w:val="20"/>
                  <w:rPrChange w:id="9136" w:author="Στάθης Καπ" w:date="2023-02-02T17:47:00Z">
                    <w:rPr>
                      <w:rFonts w:cstheme="minorHAnsi"/>
                      <w:sz w:val="18"/>
                      <w:szCs w:val="18"/>
                    </w:rPr>
                  </w:rPrChange>
                </w:rPr>
                <w:delText>pr15</w:delText>
              </w:r>
            </w:del>
          </w:p>
        </w:tc>
        <w:tc>
          <w:tcPr>
            <w:tcW w:w="1427" w:type="dxa"/>
          </w:tcPr>
          <w:p w14:paraId="10027D57" w14:textId="533AF627" w:rsidR="007456DB" w:rsidRPr="00A21C84" w:rsidDel="001E2354" w:rsidRDefault="007456DB" w:rsidP="007456DB">
            <w:pPr>
              <w:rPr>
                <w:del w:id="9137" w:author="Στάθης Καπ" w:date="2023-02-27T01:59:00Z"/>
                <w:rFonts w:cstheme="minorHAnsi"/>
                <w:sz w:val="20"/>
                <w:szCs w:val="20"/>
                <w:rPrChange w:id="9138" w:author="Στάθης Καπ" w:date="2023-02-02T17:47:00Z">
                  <w:rPr>
                    <w:del w:id="9139" w:author="Στάθης Καπ" w:date="2023-02-27T01:59:00Z"/>
                    <w:rFonts w:cstheme="minorHAnsi"/>
                    <w:sz w:val="18"/>
                    <w:szCs w:val="18"/>
                  </w:rPr>
                </w:rPrChange>
              </w:rPr>
            </w:pPr>
            <w:del w:id="9140" w:author="Στάθης Καπ" w:date="2023-02-27T01:59:00Z">
              <w:r w:rsidRPr="00A21C84" w:rsidDel="001E2354">
                <w:rPr>
                  <w:sz w:val="20"/>
                  <w:szCs w:val="20"/>
                  <w:rPrChange w:id="9141" w:author="Στάθης Καπ" w:date="2023-02-02T17:47:00Z">
                    <w:rPr/>
                  </w:rPrChange>
                </w:rPr>
                <w:delText>1220</w:delText>
              </w:r>
            </w:del>
          </w:p>
        </w:tc>
        <w:tc>
          <w:tcPr>
            <w:tcW w:w="1690" w:type="dxa"/>
          </w:tcPr>
          <w:p w14:paraId="4A8F209C" w14:textId="21DF51E4" w:rsidR="007456DB" w:rsidRPr="00A21C84" w:rsidDel="001E2354" w:rsidRDefault="007456DB" w:rsidP="007456DB">
            <w:pPr>
              <w:rPr>
                <w:del w:id="9142" w:author="Στάθης Καπ" w:date="2023-02-27T01:59:00Z"/>
                <w:rFonts w:cstheme="minorHAnsi"/>
                <w:sz w:val="20"/>
                <w:szCs w:val="20"/>
                <w:rPrChange w:id="9143" w:author="Στάθης Καπ" w:date="2023-02-02T17:47:00Z">
                  <w:rPr>
                    <w:del w:id="9144" w:author="Στάθης Καπ" w:date="2023-02-27T01:59:00Z"/>
                    <w:rFonts w:cstheme="minorHAnsi"/>
                    <w:sz w:val="18"/>
                    <w:szCs w:val="18"/>
                  </w:rPr>
                </w:rPrChange>
              </w:rPr>
            </w:pPr>
            <w:del w:id="9145" w:author="Στάθης Καπ" w:date="2023-02-27T01:59:00Z">
              <w:r w:rsidRPr="00A21C84" w:rsidDel="001E2354">
                <w:rPr>
                  <w:sz w:val="20"/>
                  <w:szCs w:val="20"/>
                  <w:rPrChange w:id="9146" w:author="Στάθης Καπ" w:date="2023-02-02T17:47:00Z">
                    <w:rPr/>
                  </w:rPrChange>
                </w:rPr>
                <w:delText>1126</w:delText>
              </w:r>
            </w:del>
          </w:p>
        </w:tc>
        <w:tc>
          <w:tcPr>
            <w:tcW w:w="1428" w:type="dxa"/>
          </w:tcPr>
          <w:p w14:paraId="6FE2EEBD" w14:textId="5B52A62A" w:rsidR="007456DB" w:rsidRPr="00A21C84" w:rsidDel="001E2354" w:rsidRDefault="007456DB" w:rsidP="007456DB">
            <w:pPr>
              <w:rPr>
                <w:del w:id="9147" w:author="Στάθης Καπ" w:date="2023-02-27T01:59:00Z"/>
                <w:rFonts w:cstheme="minorHAnsi"/>
                <w:sz w:val="20"/>
                <w:szCs w:val="20"/>
                <w:rPrChange w:id="9148" w:author="Στάθης Καπ" w:date="2023-02-02T17:47:00Z">
                  <w:rPr>
                    <w:del w:id="9149" w:author="Στάθης Καπ" w:date="2023-02-27T01:59:00Z"/>
                    <w:rFonts w:cstheme="minorHAnsi"/>
                    <w:sz w:val="18"/>
                    <w:szCs w:val="18"/>
                  </w:rPr>
                </w:rPrChange>
              </w:rPr>
            </w:pPr>
            <w:del w:id="9150" w:author="Στάθης Καπ" w:date="2023-02-27T01:59:00Z">
              <w:r w:rsidRPr="00A21C84" w:rsidDel="001E2354">
                <w:rPr>
                  <w:sz w:val="20"/>
                  <w:szCs w:val="20"/>
                  <w:rPrChange w:id="9151" w:author="Στάθης Καπ" w:date="2023-02-02T17:47:00Z">
                    <w:rPr/>
                  </w:rPrChange>
                </w:rPr>
                <w:delText>1068</w:delText>
              </w:r>
            </w:del>
          </w:p>
        </w:tc>
        <w:tc>
          <w:tcPr>
            <w:tcW w:w="1428" w:type="dxa"/>
          </w:tcPr>
          <w:p w14:paraId="6FEDC257" w14:textId="5B993062" w:rsidR="007456DB" w:rsidRPr="00A21C84" w:rsidDel="001E2354" w:rsidRDefault="007456DB" w:rsidP="007456DB">
            <w:pPr>
              <w:rPr>
                <w:del w:id="9152" w:author="Στάθης Καπ" w:date="2023-02-27T01:59:00Z"/>
                <w:rFonts w:cstheme="minorHAnsi"/>
                <w:sz w:val="20"/>
                <w:szCs w:val="20"/>
                <w:rPrChange w:id="9153" w:author="Στάθης Καπ" w:date="2023-02-02T17:47:00Z">
                  <w:rPr>
                    <w:del w:id="9154" w:author="Στάθης Καπ" w:date="2023-02-27T01:59:00Z"/>
                    <w:rFonts w:cstheme="minorHAnsi"/>
                    <w:sz w:val="18"/>
                    <w:szCs w:val="18"/>
                  </w:rPr>
                </w:rPrChange>
              </w:rPr>
            </w:pPr>
            <w:del w:id="9155" w:author="Στάθης Καπ" w:date="2023-02-27T01:59:00Z">
              <w:r w:rsidRPr="00A21C84" w:rsidDel="001E2354">
                <w:rPr>
                  <w:sz w:val="20"/>
                  <w:szCs w:val="20"/>
                  <w:rPrChange w:id="9156" w:author="Στάθης Καπ" w:date="2023-02-02T17:47:00Z">
                    <w:rPr/>
                  </w:rPrChange>
                </w:rPr>
                <w:delText>1.587</w:delText>
              </w:r>
            </w:del>
          </w:p>
        </w:tc>
        <w:tc>
          <w:tcPr>
            <w:tcW w:w="1428" w:type="dxa"/>
          </w:tcPr>
          <w:p w14:paraId="0F458336" w14:textId="5D64DEA5" w:rsidR="007456DB" w:rsidRPr="00A21C84" w:rsidDel="001E2354" w:rsidRDefault="007456DB" w:rsidP="007456DB">
            <w:pPr>
              <w:rPr>
                <w:del w:id="9157" w:author="Στάθης Καπ" w:date="2023-02-27T01:59:00Z"/>
                <w:rFonts w:cstheme="minorHAnsi"/>
                <w:sz w:val="20"/>
                <w:szCs w:val="20"/>
                <w:rPrChange w:id="9158" w:author="Στάθης Καπ" w:date="2023-02-02T17:47:00Z">
                  <w:rPr>
                    <w:del w:id="9159" w:author="Στάθης Καπ" w:date="2023-02-27T01:59:00Z"/>
                    <w:rFonts w:cstheme="minorHAnsi"/>
                    <w:sz w:val="18"/>
                    <w:szCs w:val="18"/>
                  </w:rPr>
                </w:rPrChange>
              </w:rPr>
            </w:pPr>
            <w:del w:id="9160" w:author="Στάθης Καπ" w:date="2023-02-27T01:59:00Z">
              <w:r w:rsidRPr="00A21C84" w:rsidDel="001E2354">
                <w:rPr>
                  <w:sz w:val="20"/>
                  <w:szCs w:val="20"/>
                  <w:rPrChange w:id="9161" w:author="Στάθης Καπ" w:date="2023-02-02T17:47:00Z">
                    <w:rPr/>
                  </w:rPrChange>
                </w:rPr>
                <w:delText>63</w:delText>
              </w:r>
            </w:del>
          </w:p>
        </w:tc>
      </w:tr>
      <w:tr w:rsidR="007456DB" w:rsidDel="001E2354" w14:paraId="2CE555F6" w14:textId="6E7B32A6" w:rsidTr="00AA2735">
        <w:trPr>
          <w:jc w:val="center"/>
          <w:del w:id="9162" w:author="Στάθης Καπ" w:date="2023-02-27T01:59:00Z"/>
        </w:trPr>
        <w:tc>
          <w:tcPr>
            <w:tcW w:w="1427" w:type="dxa"/>
          </w:tcPr>
          <w:p w14:paraId="15F96E26" w14:textId="77735E7E" w:rsidR="007456DB" w:rsidRPr="00A21C84" w:rsidDel="001E2354" w:rsidRDefault="007456DB" w:rsidP="007456DB">
            <w:pPr>
              <w:rPr>
                <w:del w:id="9163" w:author="Στάθης Καπ" w:date="2023-02-27T01:59:00Z"/>
                <w:rFonts w:cstheme="minorHAnsi"/>
                <w:sz w:val="20"/>
                <w:szCs w:val="20"/>
                <w:rPrChange w:id="9164" w:author="Στάθης Καπ" w:date="2023-02-02T17:47:00Z">
                  <w:rPr>
                    <w:del w:id="9165" w:author="Στάθης Καπ" w:date="2023-02-27T01:59:00Z"/>
                    <w:rFonts w:cstheme="minorHAnsi"/>
                    <w:sz w:val="18"/>
                    <w:szCs w:val="18"/>
                  </w:rPr>
                </w:rPrChange>
              </w:rPr>
            </w:pPr>
            <w:del w:id="9166" w:author="Στάθης Καπ" w:date="2023-02-27T01:59:00Z">
              <w:r w:rsidRPr="00A21C84" w:rsidDel="001E2354">
                <w:rPr>
                  <w:rFonts w:cstheme="minorHAnsi"/>
                  <w:sz w:val="20"/>
                  <w:szCs w:val="20"/>
                  <w:rPrChange w:id="9167" w:author="Στάθης Καπ" w:date="2023-02-02T17:47:00Z">
                    <w:rPr>
                      <w:rFonts w:cstheme="minorHAnsi"/>
                      <w:sz w:val="18"/>
                      <w:szCs w:val="18"/>
                    </w:rPr>
                  </w:rPrChange>
                </w:rPr>
                <w:delText>pr16</w:delText>
              </w:r>
            </w:del>
          </w:p>
        </w:tc>
        <w:tc>
          <w:tcPr>
            <w:tcW w:w="1427" w:type="dxa"/>
          </w:tcPr>
          <w:p w14:paraId="1D036F10" w14:textId="4522C1DE" w:rsidR="007456DB" w:rsidRPr="00A21C84" w:rsidDel="001E2354" w:rsidRDefault="007456DB">
            <w:pPr>
              <w:jc w:val="center"/>
              <w:rPr>
                <w:del w:id="9168" w:author="Στάθης Καπ" w:date="2023-02-27T01:59:00Z"/>
                <w:rFonts w:cstheme="minorHAnsi"/>
                <w:sz w:val="20"/>
                <w:szCs w:val="20"/>
                <w:rPrChange w:id="9169" w:author="Στάθης Καπ" w:date="2023-02-02T17:47:00Z">
                  <w:rPr>
                    <w:del w:id="9170" w:author="Στάθης Καπ" w:date="2023-02-27T01:59:00Z"/>
                    <w:rFonts w:cstheme="minorHAnsi"/>
                    <w:sz w:val="18"/>
                    <w:szCs w:val="18"/>
                  </w:rPr>
                </w:rPrChange>
              </w:rPr>
              <w:pPrChange w:id="9171" w:author="Στάθης Καπ" w:date="2023-02-02T17:41:00Z">
                <w:pPr/>
              </w:pPrChange>
            </w:pPr>
            <w:del w:id="9172" w:author="Στάθης Καπ" w:date="2023-02-27T01:59:00Z">
              <w:r w:rsidRPr="00A21C84" w:rsidDel="001E2354">
                <w:rPr>
                  <w:sz w:val="20"/>
                  <w:szCs w:val="20"/>
                  <w:rPrChange w:id="9173" w:author="Στάθης Καπ" w:date="2023-02-02T17:47:00Z">
                    <w:rPr/>
                  </w:rPrChange>
                </w:rPr>
                <w:delText>1231</w:delText>
              </w:r>
            </w:del>
          </w:p>
        </w:tc>
        <w:tc>
          <w:tcPr>
            <w:tcW w:w="1690" w:type="dxa"/>
          </w:tcPr>
          <w:p w14:paraId="27C888B0" w14:textId="40F5F4C9" w:rsidR="007456DB" w:rsidRPr="00A21C84" w:rsidDel="001E2354" w:rsidRDefault="007456DB" w:rsidP="007456DB">
            <w:pPr>
              <w:rPr>
                <w:del w:id="9174" w:author="Στάθης Καπ" w:date="2023-02-27T01:59:00Z"/>
                <w:rFonts w:cstheme="minorHAnsi"/>
                <w:sz w:val="20"/>
                <w:szCs w:val="20"/>
                <w:rPrChange w:id="9175" w:author="Στάθης Καπ" w:date="2023-02-02T17:47:00Z">
                  <w:rPr>
                    <w:del w:id="9176" w:author="Στάθης Καπ" w:date="2023-02-27T01:59:00Z"/>
                    <w:rFonts w:cstheme="minorHAnsi"/>
                    <w:sz w:val="18"/>
                    <w:szCs w:val="18"/>
                  </w:rPr>
                </w:rPrChange>
              </w:rPr>
            </w:pPr>
            <w:del w:id="9177" w:author="Στάθης Καπ" w:date="2023-02-27T01:59:00Z">
              <w:r w:rsidRPr="00A21C84" w:rsidDel="001E2354">
                <w:rPr>
                  <w:sz w:val="20"/>
                  <w:szCs w:val="20"/>
                  <w:rPrChange w:id="9178" w:author="Στάθης Καπ" w:date="2023-02-02T17:47:00Z">
                    <w:rPr/>
                  </w:rPrChange>
                </w:rPr>
                <w:delText>1110</w:delText>
              </w:r>
            </w:del>
          </w:p>
        </w:tc>
        <w:tc>
          <w:tcPr>
            <w:tcW w:w="1428" w:type="dxa"/>
          </w:tcPr>
          <w:p w14:paraId="5330938A" w14:textId="7A03364F" w:rsidR="007456DB" w:rsidRPr="00A21C84" w:rsidDel="001E2354" w:rsidRDefault="007456DB" w:rsidP="007456DB">
            <w:pPr>
              <w:rPr>
                <w:del w:id="9179" w:author="Στάθης Καπ" w:date="2023-02-27T01:59:00Z"/>
                <w:rFonts w:cstheme="minorHAnsi"/>
                <w:sz w:val="20"/>
                <w:szCs w:val="20"/>
                <w:rPrChange w:id="9180" w:author="Στάθης Καπ" w:date="2023-02-02T17:47:00Z">
                  <w:rPr>
                    <w:del w:id="9181" w:author="Στάθης Καπ" w:date="2023-02-27T01:59:00Z"/>
                    <w:rFonts w:cstheme="minorHAnsi"/>
                    <w:sz w:val="18"/>
                    <w:szCs w:val="18"/>
                  </w:rPr>
                </w:rPrChange>
              </w:rPr>
            </w:pPr>
            <w:del w:id="9182" w:author="Στάθης Καπ" w:date="2023-02-27T01:59:00Z">
              <w:r w:rsidRPr="00A21C84" w:rsidDel="001E2354">
                <w:rPr>
                  <w:sz w:val="20"/>
                  <w:szCs w:val="20"/>
                  <w:rPrChange w:id="9183" w:author="Στάθης Καπ" w:date="2023-02-02T17:47:00Z">
                    <w:rPr/>
                  </w:rPrChange>
                </w:rPr>
                <w:delText>1032</w:delText>
              </w:r>
            </w:del>
          </w:p>
        </w:tc>
        <w:tc>
          <w:tcPr>
            <w:tcW w:w="1428" w:type="dxa"/>
          </w:tcPr>
          <w:p w14:paraId="0998F98A" w14:textId="1950E89A" w:rsidR="007456DB" w:rsidRPr="00A21C84" w:rsidDel="001E2354" w:rsidRDefault="007456DB" w:rsidP="007456DB">
            <w:pPr>
              <w:rPr>
                <w:del w:id="9184" w:author="Στάθης Καπ" w:date="2023-02-27T01:59:00Z"/>
                <w:rFonts w:cstheme="minorHAnsi"/>
                <w:sz w:val="20"/>
                <w:szCs w:val="20"/>
                <w:rPrChange w:id="9185" w:author="Στάθης Καπ" w:date="2023-02-02T17:47:00Z">
                  <w:rPr>
                    <w:del w:id="9186" w:author="Στάθης Καπ" w:date="2023-02-27T01:59:00Z"/>
                    <w:rFonts w:cstheme="minorHAnsi"/>
                    <w:sz w:val="18"/>
                    <w:szCs w:val="18"/>
                  </w:rPr>
                </w:rPrChange>
              </w:rPr>
            </w:pPr>
            <w:del w:id="9187" w:author="Στάθης Καπ" w:date="2023-02-27T01:59:00Z">
              <w:r w:rsidRPr="00A21C84" w:rsidDel="001E2354">
                <w:rPr>
                  <w:sz w:val="20"/>
                  <w:szCs w:val="20"/>
                  <w:rPrChange w:id="9188" w:author="Στάθης Καπ" w:date="2023-02-02T17:47:00Z">
                    <w:rPr/>
                  </w:rPrChange>
                </w:rPr>
                <w:delText>2.094</w:delText>
              </w:r>
            </w:del>
          </w:p>
        </w:tc>
        <w:tc>
          <w:tcPr>
            <w:tcW w:w="1428" w:type="dxa"/>
          </w:tcPr>
          <w:p w14:paraId="4CA9E5E5" w14:textId="79A29D58" w:rsidR="007456DB" w:rsidRPr="00A21C84" w:rsidDel="001E2354" w:rsidRDefault="007456DB" w:rsidP="007456DB">
            <w:pPr>
              <w:rPr>
                <w:del w:id="9189" w:author="Στάθης Καπ" w:date="2023-02-27T01:59:00Z"/>
                <w:rFonts w:cstheme="minorHAnsi"/>
                <w:sz w:val="20"/>
                <w:szCs w:val="20"/>
                <w:rPrChange w:id="9190" w:author="Στάθης Καπ" w:date="2023-02-02T17:47:00Z">
                  <w:rPr>
                    <w:del w:id="9191" w:author="Στάθης Καπ" w:date="2023-02-27T01:59:00Z"/>
                    <w:rFonts w:cstheme="minorHAnsi"/>
                    <w:sz w:val="18"/>
                    <w:szCs w:val="18"/>
                  </w:rPr>
                </w:rPrChange>
              </w:rPr>
            </w:pPr>
            <w:del w:id="9192" w:author="Στάθης Καπ" w:date="2023-02-27T01:59:00Z">
              <w:r w:rsidRPr="00A21C84" w:rsidDel="001E2354">
                <w:rPr>
                  <w:sz w:val="20"/>
                  <w:szCs w:val="20"/>
                  <w:rPrChange w:id="9193" w:author="Στάθης Καπ" w:date="2023-02-02T17:47:00Z">
                    <w:rPr/>
                  </w:rPrChange>
                </w:rPr>
                <w:delText>58</w:delText>
              </w:r>
            </w:del>
          </w:p>
        </w:tc>
      </w:tr>
      <w:tr w:rsidR="007456DB" w:rsidDel="001E2354" w14:paraId="5C317B4A" w14:textId="25FBA667" w:rsidTr="00AA2735">
        <w:trPr>
          <w:jc w:val="center"/>
          <w:del w:id="9194" w:author="Στάθης Καπ" w:date="2023-02-27T01:59:00Z"/>
        </w:trPr>
        <w:tc>
          <w:tcPr>
            <w:tcW w:w="1427" w:type="dxa"/>
          </w:tcPr>
          <w:p w14:paraId="751F9B0D" w14:textId="17AFF003" w:rsidR="007456DB" w:rsidRPr="00A21C84" w:rsidDel="001E2354" w:rsidRDefault="007456DB" w:rsidP="007456DB">
            <w:pPr>
              <w:rPr>
                <w:del w:id="9195" w:author="Στάθης Καπ" w:date="2023-02-27T01:59:00Z"/>
                <w:rFonts w:cstheme="minorHAnsi"/>
                <w:sz w:val="20"/>
                <w:szCs w:val="20"/>
                <w:rPrChange w:id="9196" w:author="Στάθης Καπ" w:date="2023-02-02T17:47:00Z">
                  <w:rPr>
                    <w:del w:id="9197" w:author="Στάθης Καπ" w:date="2023-02-27T01:59:00Z"/>
                    <w:rFonts w:cstheme="minorHAnsi"/>
                    <w:sz w:val="18"/>
                    <w:szCs w:val="18"/>
                  </w:rPr>
                </w:rPrChange>
              </w:rPr>
            </w:pPr>
            <w:del w:id="9198" w:author="Στάθης Καπ" w:date="2023-02-27T01:59:00Z">
              <w:r w:rsidRPr="00A21C84" w:rsidDel="001E2354">
                <w:rPr>
                  <w:rFonts w:cstheme="minorHAnsi"/>
                  <w:sz w:val="20"/>
                  <w:szCs w:val="20"/>
                  <w:rPrChange w:id="9199" w:author="Στάθης Καπ" w:date="2023-02-02T17:47:00Z">
                    <w:rPr>
                      <w:rFonts w:cstheme="minorHAnsi"/>
                      <w:sz w:val="18"/>
                      <w:szCs w:val="18"/>
                    </w:rPr>
                  </w:rPrChange>
                </w:rPr>
                <w:delText>pr17</w:delText>
              </w:r>
            </w:del>
          </w:p>
        </w:tc>
        <w:tc>
          <w:tcPr>
            <w:tcW w:w="1427" w:type="dxa"/>
          </w:tcPr>
          <w:p w14:paraId="588C3603" w14:textId="700BE868" w:rsidR="007456DB" w:rsidRPr="00A21C84" w:rsidDel="001E2354" w:rsidRDefault="007456DB" w:rsidP="007456DB">
            <w:pPr>
              <w:rPr>
                <w:del w:id="9200" w:author="Στάθης Καπ" w:date="2023-02-27T01:59:00Z"/>
                <w:rFonts w:cstheme="minorHAnsi"/>
                <w:sz w:val="20"/>
                <w:szCs w:val="20"/>
                <w:rPrChange w:id="9201" w:author="Στάθης Καπ" w:date="2023-02-02T17:47:00Z">
                  <w:rPr>
                    <w:del w:id="9202" w:author="Στάθης Καπ" w:date="2023-02-27T01:59:00Z"/>
                    <w:rFonts w:cstheme="minorHAnsi"/>
                    <w:sz w:val="18"/>
                    <w:szCs w:val="18"/>
                  </w:rPr>
                </w:rPrChange>
              </w:rPr>
            </w:pPr>
            <w:del w:id="9203" w:author="Στάθης Καπ" w:date="2023-02-27T01:59:00Z">
              <w:r w:rsidRPr="00A21C84" w:rsidDel="001E2354">
                <w:rPr>
                  <w:sz w:val="20"/>
                  <w:szCs w:val="20"/>
                  <w:rPrChange w:id="9204" w:author="Στάθης Καπ" w:date="2023-02-02T17:47:00Z">
                    <w:rPr/>
                  </w:rPrChange>
                </w:rPr>
                <w:delText>652</w:delText>
              </w:r>
            </w:del>
          </w:p>
        </w:tc>
        <w:tc>
          <w:tcPr>
            <w:tcW w:w="1690" w:type="dxa"/>
          </w:tcPr>
          <w:p w14:paraId="1600E756" w14:textId="0ABEE77A" w:rsidR="007456DB" w:rsidRPr="00A21C84" w:rsidDel="001E2354" w:rsidRDefault="007456DB" w:rsidP="007456DB">
            <w:pPr>
              <w:rPr>
                <w:del w:id="9205" w:author="Στάθης Καπ" w:date="2023-02-27T01:59:00Z"/>
                <w:rFonts w:cstheme="minorHAnsi"/>
                <w:sz w:val="20"/>
                <w:szCs w:val="20"/>
                <w:rPrChange w:id="9206" w:author="Στάθης Καπ" w:date="2023-02-02T17:47:00Z">
                  <w:rPr>
                    <w:del w:id="9207" w:author="Στάθης Καπ" w:date="2023-02-27T01:59:00Z"/>
                    <w:rFonts w:cstheme="minorHAnsi"/>
                    <w:sz w:val="18"/>
                    <w:szCs w:val="18"/>
                  </w:rPr>
                </w:rPrChange>
              </w:rPr>
            </w:pPr>
            <w:del w:id="9208" w:author="Στάθης Καπ" w:date="2023-02-27T01:59:00Z">
              <w:r w:rsidRPr="00A21C84" w:rsidDel="001E2354">
                <w:rPr>
                  <w:sz w:val="20"/>
                  <w:szCs w:val="20"/>
                  <w:rPrChange w:id="9209" w:author="Στάθης Καπ" w:date="2023-02-02T17:47:00Z">
                    <w:rPr/>
                  </w:rPrChange>
                </w:rPr>
                <w:delText>624</w:delText>
              </w:r>
            </w:del>
          </w:p>
        </w:tc>
        <w:tc>
          <w:tcPr>
            <w:tcW w:w="1428" w:type="dxa"/>
          </w:tcPr>
          <w:p w14:paraId="3BB78457" w14:textId="499580D7" w:rsidR="007456DB" w:rsidRPr="00A21C84" w:rsidDel="001E2354" w:rsidRDefault="007456DB" w:rsidP="007456DB">
            <w:pPr>
              <w:rPr>
                <w:del w:id="9210" w:author="Στάθης Καπ" w:date="2023-02-27T01:59:00Z"/>
                <w:rFonts w:cstheme="minorHAnsi"/>
                <w:sz w:val="20"/>
                <w:szCs w:val="20"/>
                <w:rPrChange w:id="9211" w:author="Στάθης Καπ" w:date="2023-02-02T17:47:00Z">
                  <w:rPr>
                    <w:del w:id="9212" w:author="Στάθης Καπ" w:date="2023-02-27T01:59:00Z"/>
                    <w:rFonts w:cstheme="minorHAnsi"/>
                    <w:sz w:val="18"/>
                    <w:szCs w:val="18"/>
                  </w:rPr>
                </w:rPrChange>
              </w:rPr>
            </w:pPr>
            <w:del w:id="9213" w:author="Στάθης Καπ" w:date="2023-02-27T01:59:00Z">
              <w:r w:rsidRPr="00A21C84" w:rsidDel="001E2354">
                <w:rPr>
                  <w:sz w:val="20"/>
                  <w:szCs w:val="20"/>
                  <w:rPrChange w:id="9214" w:author="Στάθης Καπ" w:date="2023-02-02T17:47:00Z">
                    <w:rPr/>
                  </w:rPrChange>
                </w:rPr>
                <w:delText>593</w:delText>
              </w:r>
            </w:del>
          </w:p>
        </w:tc>
        <w:tc>
          <w:tcPr>
            <w:tcW w:w="1428" w:type="dxa"/>
          </w:tcPr>
          <w:p w14:paraId="0A5CDCFE" w14:textId="507C2825" w:rsidR="007456DB" w:rsidRPr="00A21C84" w:rsidDel="001E2354" w:rsidRDefault="007456DB" w:rsidP="007456DB">
            <w:pPr>
              <w:rPr>
                <w:del w:id="9215" w:author="Στάθης Καπ" w:date="2023-02-27T01:59:00Z"/>
                <w:rFonts w:cstheme="minorHAnsi"/>
                <w:sz w:val="20"/>
                <w:szCs w:val="20"/>
                <w:rPrChange w:id="9216" w:author="Στάθης Καπ" w:date="2023-02-02T17:47:00Z">
                  <w:rPr>
                    <w:del w:id="9217" w:author="Στάθης Καπ" w:date="2023-02-27T01:59:00Z"/>
                    <w:rFonts w:cstheme="minorHAnsi"/>
                    <w:sz w:val="18"/>
                    <w:szCs w:val="18"/>
                  </w:rPr>
                </w:rPrChange>
              </w:rPr>
            </w:pPr>
            <w:del w:id="9218" w:author="Στάθης Καπ" w:date="2023-02-27T01:59:00Z">
              <w:r w:rsidRPr="00A21C84" w:rsidDel="001E2354">
                <w:rPr>
                  <w:sz w:val="20"/>
                  <w:szCs w:val="20"/>
                  <w:rPrChange w:id="9219" w:author="Στάθης Καπ" w:date="2023-02-02T17:47:00Z">
                    <w:rPr/>
                  </w:rPrChange>
                </w:rPr>
                <w:delText>0.206</w:delText>
              </w:r>
            </w:del>
          </w:p>
        </w:tc>
        <w:tc>
          <w:tcPr>
            <w:tcW w:w="1428" w:type="dxa"/>
          </w:tcPr>
          <w:p w14:paraId="2796B885" w14:textId="6245AC9B" w:rsidR="007456DB" w:rsidRPr="00A21C84" w:rsidDel="001E2354" w:rsidRDefault="007456DB" w:rsidP="007456DB">
            <w:pPr>
              <w:rPr>
                <w:del w:id="9220" w:author="Στάθης Καπ" w:date="2023-02-27T01:59:00Z"/>
                <w:rFonts w:cstheme="minorHAnsi"/>
                <w:sz w:val="20"/>
                <w:szCs w:val="20"/>
                <w:rPrChange w:id="9221" w:author="Στάθης Καπ" w:date="2023-02-02T17:47:00Z">
                  <w:rPr>
                    <w:del w:id="9222" w:author="Στάθης Καπ" w:date="2023-02-27T01:59:00Z"/>
                    <w:rFonts w:cstheme="minorHAnsi"/>
                    <w:sz w:val="18"/>
                    <w:szCs w:val="18"/>
                  </w:rPr>
                </w:rPrChange>
              </w:rPr>
            </w:pPr>
            <w:del w:id="9223" w:author="Στάθης Καπ" w:date="2023-02-27T01:59:00Z">
              <w:r w:rsidRPr="00A21C84" w:rsidDel="001E2354">
                <w:rPr>
                  <w:sz w:val="20"/>
                  <w:szCs w:val="20"/>
                  <w:rPrChange w:id="9224" w:author="Στάθης Καπ" w:date="2023-02-02T17:47:00Z">
                    <w:rPr/>
                  </w:rPrChange>
                </w:rPr>
                <w:delText>36</w:delText>
              </w:r>
            </w:del>
          </w:p>
        </w:tc>
      </w:tr>
      <w:tr w:rsidR="007456DB" w:rsidDel="001E2354" w14:paraId="7AF209D5" w14:textId="11E8F73A" w:rsidTr="00AA2735">
        <w:trPr>
          <w:jc w:val="center"/>
          <w:del w:id="9225" w:author="Στάθης Καπ" w:date="2023-02-27T01:59:00Z"/>
        </w:trPr>
        <w:tc>
          <w:tcPr>
            <w:tcW w:w="1427" w:type="dxa"/>
          </w:tcPr>
          <w:p w14:paraId="7153AFD4" w14:textId="1BCFA23D" w:rsidR="007456DB" w:rsidRPr="00A21C84" w:rsidDel="001E2354" w:rsidRDefault="007456DB" w:rsidP="007456DB">
            <w:pPr>
              <w:rPr>
                <w:del w:id="9226" w:author="Στάθης Καπ" w:date="2023-02-27T01:59:00Z"/>
                <w:rFonts w:cstheme="minorHAnsi"/>
                <w:sz w:val="20"/>
                <w:szCs w:val="20"/>
                <w:rPrChange w:id="9227" w:author="Στάθης Καπ" w:date="2023-02-02T17:47:00Z">
                  <w:rPr>
                    <w:del w:id="9228" w:author="Στάθης Καπ" w:date="2023-02-27T01:59:00Z"/>
                    <w:rFonts w:cstheme="minorHAnsi"/>
                    <w:sz w:val="18"/>
                    <w:szCs w:val="18"/>
                  </w:rPr>
                </w:rPrChange>
              </w:rPr>
            </w:pPr>
            <w:del w:id="9229" w:author="Στάθης Καπ" w:date="2023-02-27T01:59:00Z">
              <w:r w:rsidRPr="00A21C84" w:rsidDel="001E2354">
                <w:rPr>
                  <w:rFonts w:cstheme="minorHAnsi"/>
                  <w:sz w:val="20"/>
                  <w:szCs w:val="20"/>
                  <w:rPrChange w:id="9230" w:author="Στάθης Καπ" w:date="2023-02-02T17:47:00Z">
                    <w:rPr>
                      <w:rFonts w:cstheme="minorHAnsi"/>
                      <w:sz w:val="18"/>
                      <w:szCs w:val="18"/>
                    </w:rPr>
                  </w:rPrChange>
                </w:rPr>
                <w:delText>pr18</w:delText>
              </w:r>
            </w:del>
          </w:p>
        </w:tc>
        <w:tc>
          <w:tcPr>
            <w:tcW w:w="1427" w:type="dxa"/>
          </w:tcPr>
          <w:p w14:paraId="328D5213" w14:textId="320E2450" w:rsidR="007456DB" w:rsidRPr="00A21C84" w:rsidDel="001E2354" w:rsidRDefault="007456DB" w:rsidP="007456DB">
            <w:pPr>
              <w:rPr>
                <w:del w:id="9231" w:author="Στάθης Καπ" w:date="2023-02-27T01:59:00Z"/>
                <w:rFonts w:cstheme="minorHAnsi"/>
                <w:sz w:val="20"/>
                <w:szCs w:val="20"/>
                <w:rPrChange w:id="9232" w:author="Στάθης Καπ" w:date="2023-02-02T17:47:00Z">
                  <w:rPr>
                    <w:del w:id="9233" w:author="Στάθης Καπ" w:date="2023-02-27T01:59:00Z"/>
                    <w:rFonts w:cstheme="minorHAnsi"/>
                    <w:sz w:val="18"/>
                    <w:szCs w:val="18"/>
                  </w:rPr>
                </w:rPrChange>
              </w:rPr>
            </w:pPr>
            <w:del w:id="9234" w:author="Στάθης Καπ" w:date="2023-02-27T01:59:00Z">
              <w:r w:rsidRPr="00A21C84" w:rsidDel="001E2354">
                <w:rPr>
                  <w:sz w:val="20"/>
                  <w:szCs w:val="20"/>
                  <w:rPrChange w:id="9235" w:author="Στάθης Καπ" w:date="2023-02-02T17:47:00Z">
                    <w:rPr/>
                  </w:rPrChange>
                </w:rPr>
                <w:delText>953</w:delText>
              </w:r>
            </w:del>
          </w:p>
        </w:tc>
        <w:tc>
          <w:tcPr>
            <w:tcW w:w="1690" w:type="dxa"/>
          </w:tcPr>
          <w:p w14:paraId="729278B1" w14:textId="3D53E9D5" w:rsidR="007456DB" w:rsidRPr="00A21C84" w:rsidDel="001E2354" w:rsidRDefault="007456DB" w:rsidP="007456DB">
            <w:pPr>
              <w:rPr>
                <w:del w:id="9236" w:author="Στάθης Καπ" w:date="2023-02-27T01:59:00Z"/>
                <w:rFonts w:cstheme="minorHAnsi"/>
                <w:sz w:val="20"/>
                <w:szCs w:val="20"/>
                <w:rPrChange w:id="9237" w:author="Στάθης Καπ" w:date="2023-02-02T17:47:00Z">
                  <w:rPr>
                    <w:del w:id="9238" w:author="Στάθης Καπ" w:date="2023-02-27T01:59:00Z"/>
                    <w:rFonts w:cstheme="minorHAnsi"/>
                    <w:sz w:val="18"/>
                    <w:szCs w:val="18"/>
                  </w:rPr>
                </w:rPrChange>
              </w:rPr>
            </w:pPr>
            <w:del w:id="9239" w:author="Στάθης Καπ" w:date="2023-02-27T01:59:00Z">
              <w:r w:rsidRPr="00A21C84" w:rsidDel="001E2354">
                <w:rPr>
                  <w:sz w:val="20"/>
                  <w:szCs w:val="20"/>
                  <w:rPrChange w:id="9240" w:author="Στάθης Καπ" w:date="2023-02-02T17:47:00Z">
                    <w:rPr/>
                  </w:rPrChange>
                </w:rPr>
                <w:delText>877</w:delText>
              </w:r>
            </w:del>
          </w:p>
        </w:tc>
        <w:tc>
          <w:tcPr>
            <w:tcW w:w="1428" w:type="dxa"/>
          </w:tcPr>
          <w:p w14:paraId="782D1DAD" w14:textId="0DDD1648" w:rsidR="007456DB" w:rsidRPr="00A21C84" w:rsidDel="001E2354" w:rsidRDefault="007456DB" w:rsidP="007456DB">
            <w:pPr>
              <w:rPr>
                <w:del w:id="9241" w:author="Στάθης Καπ" w:date="2023-02-27T01:59:00Z"/>
                <w:rFonts w:cstheme="minorHAnsi"/>
                <w:sz w:val="20"/>
                <w:szCs w:val="20"/>
                <w:rPrChange w:id="9242" w:author="Στάθης Καπ" w:date="2023-02-02T17:47:00Z">
                  <w:rPr>
                    <w:del w:id="9243" w:author="Στάθης Καπ" w:date="2023-02-27T01:59:00Z"/>
                    <w:rFonts w:cstheme="minorHAnsi"/>
                    <w:sz w:val="18"/>
                    <w:szCs w:val="18"/>
                  </w:rPr>
                </w:rPrChange>
              </w:rPr>
            </w:pPr>
            <w:del w:id="9244" w:author="Στάθης Καπ" w:date="2023-02-27T01:59:00Z">
              <w:r w:rsidRPr="00A21C84" w:rsidDel="001E2354">
                <w:rPr>
                  <w:sz w:val="20"/>
                  <w:szCs w:val="20"/>
                  <w:rPrChange w:id="9245" w:author="Στάθης Καπ" w:date="2023-02-02T17:47:00Z">
                    <w:rPr/>
                  </w:rPrChange>
                </w:rPr>
                <w:delText>888</w:delText>
              </w:r>
            </w:del>
          </w:p>
        </w:tc>
        <w:tc>
          <w:tcPr>
            <w:tcW w:w="1428" w:type="dxa"/>
          </w:tcPr>
          <w:p w14:paraId="75D86DF4" w14:textId="75C7BF3E" w:rsidR="007456DB" w:rsidRPr="00A21C84" w:rsidDel="001E2354" w:rsidRDefault="007456DB" w:rsidP="007456DB">
            <w:pPr>
              <w:rPr>
                <w:del w:id="9246" w:author="Στάθης Καπ" w:date="2023-02-27T01:59:00Z"/>
                <w:rFonts w:cstheme="minorHAnsi"/>
                <w:sz w:val="20"/>
                <w:szCs w:val="20"/>
                <w:rPrChange w:id="9247" w:author="Στάθης Καπ" w:date="2023-02-02T17:47:00Z">
                  <w:rPr>
                    <w:del w:id="9248" w:author="Στάθης Καπ" w:date="2023-02-27T01:59:00Z"/>
                    <w:rFonts w:cstheme="minorHAnsi"/>
                    <w:sz w:val="18"/>
                    <w:szCs w:val="18"/>
                  </w:rPr>
                </w:rPrChange>
              </w:rPr>
            </w:pPr>
            <w:del w:id="9249" w:author="Στάθης Καπ" w:date="2023-02-27T01:59:00Z">
              <w:r w:rsidRPr="00A21C84" w:rsidDel="001E2354">
                <w:rPr>
                  <w:sz w:val="20"/>
                  <w:szCs w:val="20"/>
                  <w:rPrChange w:id="9250" w:author="Στάθης Καπ" w:date="2023-02-02T17:47:00Z">
                    <w:rPr/>
                  </w:rPrChange>
                </w:rPr>
                <w:delText>0.778</w:delText>
              </w:r>
            </w:del>
          </w:p>
        </w:tc>
        <w:tc>
          <w:tcPr>
            <w:tcW w:w="1428" w:type="dxa"/>
          </w:tcPr>
          <w:p w14:paraId="0AFF3071" w14:textId="34C2028F" w:rsidR="007456DB" w:rsidRPr="00A21C84" w:rsidDel="001E2354" w:rsidRDefault="007456DB" w:rsidP="007456DB">
            <w:pPr>
              <w:rPr>
                <w:del w:id="9251" w:author="Στάθης Καπ" w:date="2023-02-27T01:59:00Z"/>
                <w:rFonts w:cstheme="minorHAnsi"/>
                <w:sz w:val="20"/>
                <w:szCs w:val="20"/>
                <w:rPrChange w:id="9252" w:author="Στάθης Καπ" w:date="2023-02-02T17:47:00Z">
                  <w:rPr>
                    <w:del w:id="9253" w:author="Στάθης Καπ" w:date="2023-02-27T01:59:00Z"/>
                    <w:rFonts w:cstheme="minorHAnsi"/>
                    <w:sz w:val="18"/>
                    <w:szCs w:val="18"/>
                  </w:rPr>
                </w:rPrChange>
              </w:rPr>
            </w:pPr>
            <w:del w:id="9254" w:author="Στάθης Καπ" w:date="2023-02-27T01:59:00Z">
              <w:r w:rsidRPr="00A21C84" w:rsidDel="001E2354">
                <w:rPr>
                  <w:sz w:val="20"/>
                  <w:szCs w:val="20"/>
                  <w:rPrChange w:id="9255" w:author="Στάθης Καπ" w:date="2023-02-02T17:47:00Z">
                    <w:rPr/>
                  </w:rPrChange>
                </w:rPr>
                <w:delText>50</w:delText>
              </w:r>
            </w:del>
          </w:p>
        </w:tc>
      </w:tr>
      <w:tr w:rsidR="007456DB" w:rsidDel="001E2354" w14:paraId="01FECFFA" w14:textId="4C7F26DC" w:rsidTr="00AA2735">
        <w:trPr>
          <w:jc w:val="center"/>
          <w:del w:id="9256" w:author="Στάθης Καπ" w:date="2023-02-27T01:59:00Z"/>
        </w:trPr>
        <w:tc>
          <w:tcPr>
            <w:tcW w:w="1427" w:type="dxa"/>
          </w:tcPr>
          <w:p w14:paraId="327025B8" w14:textId="7706C3E4" w:rsidR="007456DB" w:rsidRPr="00A21C84" w:rsidDel="001E2354" w:rsidRDefault="007456DB" w:rsidP="007456DB">
            <w:pPr>
              <w:rPr>
                <w:del w:id="9257" w:author="Στάθης Καπ" w:date="2023-02-27T01:59:00Z"/>
                <w:rFonts w:cstheme="minorHAnsi"/>
                <w:sz w:val="20"/>
                <w:szCs w:val="20"/>
                <w:rPrChange w:id="9258" w:author="Στάθης Καπ" w:date="2023-02-02T17:47:00Z">
                  <w:rPr>
                    <w:del w:id="9259" w:author="Στάθης Καπ" w:date="2023-02-27T01:59:00Z"/>
                    <w:rFonts w:cstheme="minorHAnsi"/>
                    <w:sz w:val="18"/>
                    <w:szCs w:val="18"/>
                  </w:rPr>
                </w:rPrChange>
              </w:rPr>
            </w:pPr>
            <w:del w:id="9260" w:author="Στάθης Καπ" w:date="2023-02-27T01:59:00Z">
              <w:r w:rsidRPr="00A21C84" w:rsidDel="001E2354">
                <w:rPr>
                  <w:rFonts w:cstheme="minorHAnsi"/>
                  <w:sz w:val="20"/>
                  <w:szCs w:val="20"/>
                  <w:rPrChange w:id="9261" w:author="Στάθης Καπ" w:date="2023-02-02T17:47:00Z">
                    <w:rPr>
                      <w:rFonts w:cstheme="minorHAnsi"/>
                      <w:sz w:val="18"/>
                      <w:szCs w:val="18"/>
                    </w:rPr>
                  </w:rPrChange>
                </w:rPr>
                <w:delText>pr19</w:delText>
              </w:r>
            </w:del>
          </w:p>
        </w:tc>
        <w:tc>
          <w:tcPr>
            <w:tcW w:w="1427" w:type="dxa"/>
          </w:tcPr>
          <w:p w14:paraId="1363C8B5" w14:textId="66F06BA8" w:rsidR="007456DB" w:rsidRPr="00A21C84" w:rsidDel="001E2354" w:rsidRDefault="007456DB" w:rsidP="007456DB">
            <w:pPr>
              <w:rPr>
                <w:del w:id="9262" w:author="Στάθης Καπ" w:date="2023-02-27T01:59:00Z"/>
                <w:rFonts w:cstheme="minorHAnsi"/>
                <w:sz w:val="20"/>
                <w:szCs w:val="20"/>
                <w:rPrChange w:id="9263" w:author="Στάθης Καπ" w:date="2023-02-02T17:47:00Z">
                  <w:rPr>
                    <w:del w:id="9264" w:author="Στάθης Καπ" w:date="2023-02-27T01:59:00Z"/>
                    <w:rFonts w:cstheme="minorHAnsi"/>
                    <w:sz w:val="18"/>
                    <w:szCs w:val="18"/>
                  </w:rPr>
                </w:rPrChange>
              </w:rPr>
            </w:pPr>
            <w:del w:id="9265" w:author="Στάθης Καπ" w:date="2023-02-27T01:59:00Z">
              <w:r w:rsidRPr="00A21C84" w:rsidDel="001E2354">
                <w:rPr>
                  <w:sz w:val="20"/>
                  <w:szCs w:val="20"/>
                  <w:rPrChange w:id="9266" w:author="Στάθης Καπ" w:date="2023-02-02T17:47:00Z">
                    <w:rPr/>
                  </w:rPrChange>
                </w:rPr>
                <w:delText>1034</w:delText>
              </w:r>
            </w:del>
          </w:p>
        </w:tc>
        <w:tc>
          <w:tcPr>
            <w:tcW w:w="1690" w:type="dxa"/>
          </w:tcPr>
          <w:p w14:paraId="76177874" w14:textId="46D2E916" w:rsidR="007456DB" w:rsidRPr="00A21C84" w:rsidDel="001E2354" w:rsidRDefault="007456DB" w:rsidP="007456DB">
            <w:pPr>
              <w:rPr>
                <w:del w:id="9267" w:author="Στάθης Καπ" w:date="2023-02-27T01:59:00Z"/>
                <w:rFonts w:cstheme="minorHAnsi"/>
                <w:sz w:val="20"/>
                <w:szCs w:val="20"/>
                <w:rPrChange w:id="9268" w:author="Στάθης Καπ" w:date="2023-02-02T17:47:00Z">
                  <w:rPr>
                    <w:del w:id="9269" w:author="Στάθης Καπ" w:date="2023-02-27T01:59:00Z"/>
                    <w:rFonts w:cstheme="minorHAnsi"/>
                    <w:sz w:val="18"/>
                    <w:szCs w:val="18"/>
                  </w:rPr>
                </w:rPrChange>
              </w:rPr>
            </w:pPr>
            <w:del w:id="9270" w:author="Στάθης Καπ" w:date="2023-02-27T01:59:00Z">
              <w:r w:rsidRPr="00A21C84" w:rsidDel="001E2354">
                <w:rPr>
                  <w:sz w:val="20"/>
                  <w:szCs w:val="20"/>
                  <w:rPrChange w:id="9271" w:author="Στάθης Καπ" w:date="2023-02-02T17:47:00Z">
                    <w:rPr/>
                  </w:rPrChange>
                </w:rPr>
                <w:delText>955</w:delText>
              </w:r>
            </w:del>
          </w:p>
        </w:tc>
        <w:tc>
          <w:tcPr>
            <w:tcW w:w="1428" w:type="dxa"/>
          </w:tcPr>
          <w:p w14:paraId="7D74FCE3" w14:textId="7BC79A56" w:rsidR="007456DB" w:rsidRPr="00A21C84" w:rsidDel="001E2354" w:rsidRDefault="007456DB" w:rsidP="007456DB">
            <w:pPr>
              <w:rPr>
                <w:del w:id="9272" w:author="Στάθης Καπ" w:date="2023-02-27T01:59:00Z"/>
                <w:rFonts w:cstheme="minorHAnsi"/>
                <w:sz w:val="20"/>
                <w:szCs w:val="20"/>
                <w:rPrChange w:id="9273" w:author="Στάθης Καπ" w:date="2023-02-02T17:47:00Z">
                  <w:rPr>
                    <w:del w:id="9274" w:author="Στάθης Καπ" w:date="2023-02-27T01:59:00Z"/>
                    <w:rFonts w:cstheme="minorHAnsi"/>
                    <w:sz w:val="18"/>
                    <w:szCs w:val="18"/>
                  </w:rPr>
                </w:rPrChange>
              </w:rPr>
            </w:pPr>
            <w:del w:id="9275" w:author="Στάθης Καπ" w:date="2023-02-27T01:59:00Z">
              <w:r w:rsidRPr="00A21C84" w:rsidDel="001E2354">
                <w:rPr>
                  <w:sz w:val="20"/>
                  <w:szCs w:val="20"/>
                  <w:rPrChange w:id="9276" w:author="Στάθης Καπ" w:date="2023-02-02T17:47:00Z">
                    <w:rPr/>
                  </w:rPrChange>
                </w:rPr>
                <w:delText>887</w:delText>
              </w:r>
            </w:del>
          </w:p>
        </w:tc>
        <w:tc>
          <w:tcPr>
            <w:tcW w:w="1428" w:type="dxa"/>
          </w:tcPr>
          <w:p w14:paraId="0C168F52" w14:textId="3BA47F21" w:rsidR="007456DB" w:rsidRPr="00A21C84" w:rsidDel="001E2354" w:rsidRDefault="007456DB" w:rsidP="007456DB">
            <w:pPr>
              <w:rPr>
                <w:del w:id="9277" w:author="Στάθης Καπ" w:date="2023-02-27T01:59:00Z"/>
                <w:rFonts w:cstheme="minorHAnsi"/>
                <w:sz w:val="20"/>
                <w:szCs w:val="20"/>
                <w:rPrChange w:id="9278" w:author="Στάθης Καπ" w:date="2023-02-02T17:47:00Z">
                  <w:rPr>
                    <w:del w:id="9279" w:author="Στάθης Καπ" w:date="2023-02-27T01:59:00Z"/>
                    <w:rFonts w:cstheme="minorHAnsi"/>
                    <w:sz w:val="18"/>
                    <w:szCs w:val="18"/>
                  </w:rPr>
                </w:rPrChange>
              </w:rPr>
            </w:pPr>
            <w:del w:id="9280" w:author="Στάθης Καπ" w:date="2023-02-27T01:59:00Z">
              <w:r w:rsidRPr="00A21C84" w:rsidDel="001E2354">
                <w:rPr>
                  <w:sz w:val="20"/>
                  <w:szCs w:val="20"/>
                  <w:rPrChange w:id="9281" w:author="Στάθης Καπ" w:date="2023-02-02T17:47:00Z">
                    <w:rPr/>
                  </w:rPrChange>
                </w:rPr>
                <w:delText>1.564</w:delText>
              </w:r>
            </w:del>
          </w:p>
        </w:tc>
        <w:tc>
          <w:tcPr>
            <w:tcW w:w="1428" w:type="dxa"/>
          </w:tcPr>
          <w:p w14:paraId="58850432" w14:textId="1809D6B9" w:rsidR="007456DB" w:rsidRPr="00A21C84" w:rsidDel="001E2354" w:rsidRDefault="007456DB" w:rsidP="007456DB">
            <w:pPr>
              <w:rPr>
                <w:del w:id="9282" w:author="Στάθης Καπ" w:date="2023-02-27T01:59:00Z"/>
                <w:rFonts w:cstheme="minorHAnsi"/>
                <w:sz w:val="20"/>
                <w:szCs w:val="20"/>
                <w:rPrChange w:id="9283" w:author="Στάθης Καπ" w:date="2023-02-02T17:47:00Z">
                  <w:rPr>
                    <w:del w:id="9284" w:author="Στάθης Καπ" w:date="2023-02-27T01:59:00Z"/>
                    <w:rFonts w:cstheme="minorHAnsi"/>
                    <w:sz w:val="18"/>
                    <w:szCs w:val="18"/>
                  </w:rPr>
                </w:rPrChange>
              </w:rPr>
            </w:pPr>
            <w:del w:id="9285" w:author="Στάθης Καπ" w:date="2023-02-27T01:59:00Z">
              <w:r w:rsidRPr="00A21C84" w:rsidDel="001E2354">
                <w:rPr>
                  <w:sz w:val="20"/>
                  <w:szCs w:val="20"/>
                  <w:rPrChange w:id="9286" w:author="Στάθης Καπ" w:date="2023-02-02T17:47:00Z">
                    <w:rPr/>
                  </w:rPrChange>
                </w:rPr>
                <w:delText>53</w:delText>
              </w:r>
            </w:del>
          </w:p>
        </w:tc>
      </w:tr>
      <w:tr w:rsidR="007456DB" w:rsidDel="001E2354" w14:paraId="4B6C4BC5" w14:textId="486ABB2E" w:rsidTr="00AA2735">
        <w:trPr>
          <w:jc w:val="center"/>
          <w:del w:id="9287" w:author="Στάθης Καπ" w:date="2023-02-27T01:59:00Z"/>
        </w:trPr>
        <w:tc>
          <w:tcPr>
            <w:tcW w:w="1427" w:type="dxa"/>
          </w:tcPr>
          <w:p w14:paraId="277D6D2F" w14:textId="13BA2ADB" w:rsidR="007456DB" w:rsidRPr="00A21C84" w:rsidDel="001E2354" w:rsidRDefault="007456DB" w:rsidP="007456DB">
            <w:pPr>
              <w:rPr>
                <w:del w:id="9288" w:author="Στάθης Καπ" w:date="2023-02-27T01:59:00Z"/>
                <w:rFonts w:cstheme="minorHAnsi"/>
                <w:sz w:val="20"/>
                <w:szCs w:val="20"/>
                <w:rPrChange w:id="9289" w:author="Στάθης Καπ" w:date="2023-02-02T17:47:00Z">
                  <w:rPr>
                    <w:del w:id="9290" w:author="Στάθης Καπ" w:date="2023-02-27T01:59:00Z"/>
                    <w:rFonts w:cstheme="minorHAnsi"/>
                    <w:sz w:val="18"/>
                    <w:szCs w:val="18"/>
                  </w:rPr>
                </w:rPrChange>
              </w:rPr>
            </w:pPr>
            <w:del w:id="9291" w:author="Στάθης Καπ" w:date="2023-02-27T01:59:00Z">
              <w:r w:rsidRPr="00A21C84" w:rsidDel="001E2354">
                <w:rPr>
                  <w:rFonts w:cstheme="minorHAnsi"/>
                  <w:sz w:val="20"/>
                  <w:szCs w:val="20"/>
                  <w:rPrChange w:id="9292" w:author="Στάθης Καπ" w:date="2023-02-02T17:47:00Z">
                    <w:rPr>
                      <w:rFonts w:cstheme="minorHAnsi"/>
                      <w:sz w:val="18"/>
                      <w:szCs w:val="18"/>
                    </w:rPr>
                  </w:rPrChange>
                </w:rPr>
                <w:delText>pr20</w:delText>
              </w:r>
            </w:del>
          </w:p>
        </w:tc>
        <w:tc>
          <w:tcPr>
            <w:tcW w:w="1427" w:type="dxa"/>
          </w:tcPr>
          <w:p w14:paraId="11D262DF" w14:textId="01A7A8C1" w:rsidR="007456DB" w:rsidRPr="00A21C84" w:rsidDel="001E2354" w:rsidRDefault="007456DB" w:rsidP="007456DB">
            <w:pPr>
              <w:rPr>
                <w:del w:id="9293" w:author="Στάθης Καπ" w:date="2023-02-27T01:59:00Z"/>
                <w:rFonts w:cstheme="minorHAnsi"/>
                <w:sz w:val="20"/>
                <w:szCs w:val="20"/>
                <w:rPrChange w:id="9294" w:author="Στάθης Καπ" w:date="2023-02-02T17:47:00Z">
                  <w:rPr>
                    <w:del w:id="9295" w:author="Στάθης Καπ" w:date="2023-02-27T01:59:00Z"/>
                    <w:rFonts w:cstheme="minorHAnsi"/>
                    <w:sz w:val="18"/>
                    <w:szCs w:val="18"/>
                  </w:rPr>
                </w:rPrChange>
              </w:rPr>
            </w:pPr>
            <w:del w:id="9296" w:author="Στάθης Καπ" w:date="2023-02-27T01:59:00Z">
              <w:r w:rsidRPr="00A21C84" w:rsidDel="001E2354">
                <w:rPr>
                  <w:sz w:val="20"/>
                  <w:szCs w:val="20"/>
                  <w:rPrChange w:id="9297" w:author="Στάθης Καπ" w:date="2023-02-02T17:47:00Z">
                    <w:rPr/>
                  </w:rPrChange>
                </w:rPr>
                <w:delText>1241</w:delText>
              </w:r>
            </w:del>
          </w:p>
        </w:tc>
        <w:tc>
          <w:tcPr>
            <w:tcW w:w="1690" w:type="dxa"/>
          </w:tcPr>
          <w:p w14:paraId="4F27B15E" w14:textId="12B51B76" w:rsidR="007456DB" w:rsidRPr="00A21C84" w:rsidDel="001E2354" w:rsidRDefault="007456DB" w:rsidP="007456DB">
            <w:pPr>
              <w:rPr>
                <w:del w:id="9298" w:author="Στάθης Καπ" w:date="2023-02-27T01:59:00Z"/>
                <w:rFonts w:cstheme="minorHAnsi"/>
                <w:sz w:val="20"/>
                <w:szCs w:val="20"/>
                <w:rPrChange w:id="9299" w:author="Στάθης Καπ" w:date="2023-02-02T17:47:00Z">
                  <w:rPr>
                    <w:del w:id="9300" w:author="Στάθης Καπ" w:date="2023-02-27T01:59:00Z"/>
                    <w:rFonts w:cstheme="minorHAnsi"/>
                    <w:sz w:val="18"/>
                    <w:szCs w:val="18"/>
                  </w:rPr>
                </w:rPrChange>
              </w:rPr>
            </w:pPr>
            <w:del w:id="9301" w:author="Στάθης Καπ" w:date="2023-02-27T01:59:00Z">
              <w:r w:rsidRPr="00A21C84" w:rsidDel="001E2354">
                <w:rPr>
                  <w:sz w:val="20"/>
                  <w:szCs w:val="20"/>
                  <w:rPrChange w:id="9302" w:author="Στάθης Καπ" w:date="2023-02-02T17:47:00Z">
                    <w:rPr/>
                  </w:rPrChange>
                </w:rPr>
                <w:delText>1056</w:delText>
              </w:r>
            </w:del>
          </w:p>
        </w:tc>
        <w:tc>
          <w:tcPr>
            <w:tcW w:w="1428" w:type="dxa"/>
          </w:tcPr>
          <w:p w14:paraId="40CC515E" w14:textId="0516B8F2" w:rsidR="007456DB" w:rsidRPr="00A21C84" w:rsidDel="001E2354" w:rsidRDefault="007456DB" w:rsidP="007456DB">
            <w:pPr>
              <w:rPr>
                <w:del w:id="9303" w:author="Στάθης Καπ" w:date="2023-02-27T01:59:00Z"/>
                <w:rFonts w:cstheme="minorHAnsi"/>
                <w:sz w:val="20"/>
                <w:szCs w:val="20"/>
                <w:rPrChange w:id="9304" w:author="Στάθης Καπ" w:date="2023-02-02T17:47:00Z">
                  <w:rPr>
                    <w:del w:id="9305" w:author="Στάθης Καπ" w:date="2023-02-27T01:59:00Z"/>
                    <w:rFonts w:cstheme="minorHAnsi"/>
                    <w:sz w:val="18"/>
                    <w:szCs w:val="18"/>
                  </w:rPr>
                </w:rPrChange>
              </w:rPr>
            </w:pPr>
            <w:del w:id="9306" w:author="Στάθης Καπ" w:date="2023-02-27T01:59:00Z">
              <w:r w:rsidRPr="00A21C84" w:rsidDel="001E2354">
                <w:rPr>
                  <w:sz w:val="20"/>
                  <w:szCs w:val="20"/>
                  <w:rPrChange w:id="9307" w:author="Στάθης Καπ" w:date="2023-02-02T17:47:00Z">
                    <w:rPr/>
                  </w:rPrChange>
                </w:rPr>
                <w:delText>1131</w:delText>
              </w:r>
            </w:del>
          </w:p>
        </w:tc>
        <w:tc>
          <w:tcPr>
            <w:tcW w:w="1428" w:type="dxa"/>
          </w:tcPr>
          <w:p w14:paraId="795A6467" w14:textId="4E3DD57D" w:rsidR="007456DB" w:rsidRPr="00A21C84" w:rsidDel="001E2354" w:rsidRDefault="007456DB" w:rsidP="007456DB">
            <w:pPr>
              <w:rPr>
                <w:del w:id="9308" w:author="Στάθης Καπ" w:date="2023-02-27T01:59:00Z"/>
                <w:rFonts w:cstheme="minorHAnsi"/>
                <w:sz w:val="20"/>
                <w:szCs w:val="20"/>
                <w:rPrChange w:id="9309" w:author="Στάθης Καπ" w:date="2023-02-02T17:47:00Z">
                  <w:rPr>
                    <w:del w:id="9310" w:author="Στάθης Καπ" w:date="2023-02-27T01:59:00Z"/>
                    <w:rFonts w:cstheme="minorHAnsi"/>
                    <w:sz w:val="18"/>
                    <w:szCs w:val="18"/>
                  </w:rPr>
                </w:rPrChange>
              </w:rPr>
            </w:pPr>
            <w:del w:id="9311" w:author="Στάθης Καπ" w:date="2023-02-27T01:59:00Z">
              <w:r w:rsidRPr="00A21C84" w:rsidDel="001E2354">
                <w:rPr>
                  <w:sz w:val="20"/>
                  <w:szCs w:val="20"/>
                  <w:rPrChange w:id="9312" w:author="Στάθης Καπ" w:date="2023-02-02T17:47:00Z">
                    <w:rPr/>
                  </w:rPrChange>
                </w:rPr>
                <w:delText>3.322</w:delText>
              </w:r>
            </w:del>
          </w:p>
        </w:tc>
        <w:tc>
          <w:tcPr>
            <w:tcW w:w="1428" w:type="dxa"/>
          </w:tcPr>
          <w:p w14:paraId="1BCABAC8" w14:textId="27F04A9A" w:rsidR="007456DB" w:rsidRPr="00A21C84" w:rsidDel="001E2354" w:rsidRDefault="007456DB" w:rsidP="007456DB">
            <w:pPr>
              <w:rPr>
                <w:del w:id="9313" w:author="Στάθης Καπ" w:date="2023-02-27T01:59:00Z"/>
                <w:rFonts w:cstheme="minorHAnsi"/>
                <w:sz w:val="20"/>
                <w:szCs w:val="20"/>
                <w:rPrChange w:id="9314" w:author="Στάθης Καπ" w:date="2023-02-02T17:47:00Z">
                  <w:rPr>
                    <w:del w:id="9315" w:author="Στάθης Καπ" w:date="2023-02-27T01:59:00Z"/>
                    <w:rFonts w:cstheme="minorHAnsi"/>
                    <w:sz w:val="18"/>
                    <w:szCs w:val="18"/>
                  </w:rPr>
                </w:rPrChange>
              </w:rPr>
            </w:pPr>
            <w:del w:id="9316" w:author="Στάθης Καπ" w:date="2023-02-27T01:59:00Z">
              <w:r w:rsidRPr="00A21C84" w:rsidDel="001E2354">
                <w:rPr>
                  <w:sz w:val="20"/>
                  <w:szCs w:val="20"/>
                  <w:rPrChange w:id="9317" w:author="Στάθης Καπ" w:date="2023-02-02T17:47:00Z">
                    <w:rPr/>
                  </w:rPrChange>
                </w:rPr>
                <w:delText>64</w:delText>
              </w:r>
            </w:del>
          </w:p>
        </w:tc>
      </w:tr>
    </w:tbl>
    <w:p w14:paraId="577DC92F" w14:textId="41954F49" w:rsidR="004A0401" w:rsidDel="001E2354" w:rsidRDefault="004A0401">
      <w:pPr>
        <w:rPr>
          <w:del w:id="9318" w:author="Στάθης Καπ" w:date="2023-02-27T01:59:00Z"/>
        </w:rPr>
      </w:pPr>
    </w:p>
    <w:p w14:paraId="180F74D2" w14:textId="5DA69988" w:rsidR="00853890" w:rsidRPr="00701249" w:rsidDel="001E2354" w:rsidRDefault="00853890">
      <w:pPr>
        <w:rPr>
          <w:del w:id="9319" w:author="Στάθης Καπ" w:date="2023-02-27T01:59:00Z"/>
        </w:rPr>
      </w:pPr>
      <w:del w:id="9320" w:author="Στάθης Καπ" w:date="2023-02-27T01:59:00Z">
        <w:r w:rsidDel="001E2354">
          <w:rPr>
            <w:lang w:val="el-GR"/>
          </w:rPr>
          <w:delText xml:space="preserve">Για </w:delText>
        </w:r>
        <w:r w:rsidDel="001E2354">
          <w:delText>m = 3</w:delText>
        </w:r>
      </w:del>
    </w:p>
    <w:tbl>
      <w:tblPr>
        <w:tblStyle w:val="TableGrid"/>
        <w:tblW w:w="5000" w:type="pct"/>
        <w:jc w:val="center"/>
        <w:tblLook w:val="04A0" w:firstRow="1" w:lastRow="0" w:firstColumn="1" w:lastColumn="0" w:noHBand="0" w:noVBand="1"/>
      </w:tblPr>
      <w:tblGrid>
        <w:gridCol w:w="1427"/>
        <w:gridCol w:w="1427"/>
        <w:gridCol w:w="1690"/>
        <w:gridCol w:w="1428"/>
        <w:gridCol w:w="1428"/>
        <w:gridCol w:w="1428"/>
      </w:tblGrid>
      <w:tr w:rsidR="004A0401" w:rsidDel="001E2354" w14:paraId="10C0CD1E" w14:textId="04181162" w:rsidTr="00AA2735">
        <w:trPr>
          <w:jc w:val="center"/>
          <w:del w:id="9321" w:author="Στάθης Καπ" w:date="2023-02-27T01:59:00Z"/>
        </w:trPr>
        <w:tc>
          <w:tcPr>
            <w:tcW w:w="1427" w:type="dxa"/>
          </w:tcPr>
          <w:p w14:paraId="6A984D71" w14:textId="1DDFD51C" w:rsidR="004A0401" w:rsidRPr="0037443C" w:rsidDel="001E2354" w:rsidRDefault="0037443C" w:rsidP="00AA2735">
            <w:pPr>
              <w:rPr>
                <w:del w:id="9322" w:author="Στάθης Καπ" w:date="2023-02-27T01:59:00Z"/>
                <w:rFonts w:cstheme="minorHAnsi"/>
                <w:sz w:val="20"/>
                <w:szCs w:val="20"/>
                <w:rPrChange w:id="9323" w:author="Στάθης Καπ" w:date="2023-02-02T17:57:00Z">
                  <w:rPr>
                    <w:del w:id="9324" w:author="Στάθης Καπ" w:date="2023-02-27T01:59:00Z"/>
                    <w:rFonts w:cstheme="minorHAnsi"/>
                    <w:sz w:val="18"/>
                    <w:szCs w:val="18"/>
                  </w:rPr>
                </w:rPrChange>
              </w:rPr>
            </w:pPr>
            <w:del w:id="9325" w:author="Στάθης Καπ" w:date="2023-02-27T01:59:00Z">
              <w:r w:rsidDel="001E2354">
                <w:rPr>
                  <w:rFonts w:cstheme="minorHAnsi"/>
                  <w:sz w:val="20"/>
                  <w:szCs w:val="20"/>
                </w:rPr>
                <w:delText>Name</w:delText>
              </w:r>
            </w:del>
          </w:p>
        </w:tc>
        <w:tc>
          <w:tcPr>
            <w:tcW w:w="1427" w:type="dxa"/>
          </w:tcPr>
          <w:p w14:paraId="6FDFCF73" w14:textId="14CCE2E2" w:rsidR="004A0401" w:rsidRPr="0037443C" w:rsidDel="001E2354" w:rsidRDefault="004A0401" w:rsidP="00AA2735">
            <w:pPr>
              <w:rPr>
                <w:del w:id="9326" w:author="Στάθης Καπ" w:date="2023-02-27T01:59:00Z"/>
                <w:rFonts w:cstheme="minorHAnsi"/>
                <w:sz w:val="20"/>
                <w:szCs w:val="20"/>
                <w:rPrChange w:id="9327" w:author="Στάθης Καπ" w:date="2023-02-02T17:57:00Z">
                  <w:rPr>
                    <w:del w:id="9328" w:author="Στάθης Καπ" w:date="2023-02-27T01:59:00Z"/>
                    <w:rFonts w:cstheme="minorHAnsi"/>
                    <w:sz w:val="18"/>
                    <w:szCs w:val="18"/>
                  </w:rPr>
                </w:rPrChange>
              </w:rPr>
            </w:pPr>
            <w:del w:id="9329" w:author="Στάθης Καπ" w:date="2023-02-27T01:59:00Z">
              <w:r w:rsidRPr="0037443C" w:rsidDel="001E2354">
                <w:rPr>
                  <w:rFonts w:cstheme="minorHAnsi"/>
                  <w:sz w:val="20"/>
                  <w:szCs w:val="20"/>
                  <w:rPrChange w:id="9330" w:author="Στάθης Καπ" w:date="2023-02-02T17:57:00Z">
                    <w:rPr>
                      <w:rFonts w:cstheme="minorHAnsi"/>
                      <w:sz w:val="18"/>
                      <w:szCs w:val="18"/>
                    </w:rPr>
                  </w:rPrChange>
                </w:rPr>
                <w:delText>BK</w:delText>
              </w:r>
            </w:del>
          </w:p>
        </w:tc>
        <w:tc>
          <w:tcPr>
            <w:tcW w:w="1690" w:type="dxa"/>
          </w:tcPr>
          <w:p w14:paraId="78266217" w14:textId="193FCA78" w:rsidR="004A0401" w:rsidRPr="0037443C" w:rsidDel="001E2354" w:rsidRDefault="004A0401" w:rsidP="00AA2735">
            <w:pPr>
              <w:rPr>
                <w:del w:id="9331" w:author="Στάθης Καπ" w:date="2023-02-27T01:59:00Z"/>
                <w:rFonts w:cstheme="minorHAnsi"/>
                <w:sz w:val="20"/>
                <w:szCs w:val="20"/>
                <w:rPrChange w:id="9332" w:author="Στάθης Καπ" w:date="2023-02-02T17:57:00Z">
                  <w:rPr>
                    <w:del w:id="9333" w:author="Στάθης Καπ" w:date="2023-02-27T01:59:00Z"/>
                    <w:rFonts w:cstheme="minorHAnsi"/>
                    <w:sz w:val="18"/>
                    <w:szCs w:val="18"/>
                  </w:rPr>
                </w:rPrChange>
              </w:rPr>
            </w:pPr>
            <w:del w:id="9334" w:author="Στάθης Καπ" w:date="2023-02-27T01:59:00Z">
              <w:r w:rsidRPr="0037443C" w:rsidDel="001E2354">
                <w:rPr>
                  <w:rFonts w:cstheme="minorHAnsi"/>
                  <w:sz w:val="20"/>
                  <w:szCs w:val="20"/>
                  <w:rPrChange w:id="9335" w:author="Στάθης Καπ" w:date="2023-02-02T17:57:00Z">
                    <w:rPr>
                      <w:rFonts w:cstheme="minorHAnsi"/>
                      <w:sz w:val="18"/>
                      <w:szCs w:val="18"/>
                    </w:rPr>
                  </w:rPrChange>
                </w:rPr>
                <w:delText>ILS(2009)</w:delText>
              </w:r>
            </w:del>
          </w:p>
        </w:tc>
        <w:tc>
          <w:tcPr>
            <w:tcW w:w="1428" w:type="dxa"/>
          </w:tcPr>
          <w:p w14:paraId="738DFB2C" w14:textId="244712A3" w:rsidR="004A0401" w:rsidRPr="0037443C" w:rsidDel="001E2354" w:rsidRDefault="004A0401" w:rsidP="00AA2735">
            <w:pPr>
              <w:rPr>
                <w:del w:id="9336" w:author="Στάθης Καπ" w:date="2023-02-27T01:59:00Z"/>
                <w:rFonts w:cstheme="minorHAnsi"/>
                <w:sz w:val="20"/>
                <w:szCs w:val="20"/>
                <w:rPrChange w:id="9337" w:author="Στάθης Καπ" w:date="2023-02-02T17:57:00Z">
                  <w:rPr>
                    <w:del w:id="9338" w:author="Στάθης Καπ" w:date="2023-02-27T01:59:00Z"/>
                    <w:rFonts w:cstheme="minorHAnsi"/>
                    <w:sz w:val="18"/>
                    <w:szCs w:val="18"/>
                  </w:rPr>
                </w:rPrChange>
              </w:rPr>
            </w:pPr>
            <w:del w:id="9339" w:author="Στάθης Καπ" w:date="2023-02-27T01:59:00Z">
              <w:r w:rsidRPr="0037443C" w:rsidDel="001E2354">
                <w:rPr>
                  <w:rFonts w:cstheme="minorHAnsi"/>
                  <w:sz w:val="20"/>
                  <w:szCs w:val="20"/>
                  <w:rPrChange w:id="9340" w:author="Στάθης Καπ" w:date="2023-02-02T17:57:00Z">
                    <w:rPr>
                      <w:rFonts w:cstheme="minorHAnsi"/>
                      <w:sz w:val="18"/>
                      <w:szCs w:val="18"/>
                    </w:rPr>
                  </w:rPrChange>
                </w:rPr>
                <w:delText>ILS</w:delText>
              </w:r>
            </w:del>
          </w:p>
        </w:tc>
        <w:tc>
          <w:tcPr>
            <w:tcW w:w="1428" w:type="dxa"/>
          </w:tcPr>
          <w:p w14:paraId="28E9B9B4" w14:textId="5D752EB8" w:rsidR="004A0401" w:rsidRPr="0037443C" w:rsidDel="001E2354" w:rsidRDefault="004A0401" w:rsidP="00AA2735">
            <w:pPr>
              <w:rPr>
                <w:del w:id="9341" w:author="Στάθης Καπ" w:date="2023-02-27T01:59:00Z"/>
                <w:rFonts w:cstheme="minorHAnsi"/>
                <w:sz w:val="20"/>
                <w:szCs w:val="20"/>
                <w:rPrChange w:id="9342" w:author="Στάθης Καπ" w:date="2023-02-02T17:57:00Z">
                  <w:rPr>
                    <w:del w:id="9343" w:author="Στάθης Καπ" w:date="2023-02-27T01:59:00Z"/>
                    <w:rFonts w:cstheme="minorHAnsi"/>
                    <w:sz w:val="18"/>
                    <w:szCs w:val="18"/>
                  </w:rPr>
                </w:rPrChange>
              </w:rPr>
            </w:pPr>
            <w:del w:id="9344" w:author="Στάθης Καπ" w:date="2023-02-27T01:59:00Z">
              <w:r w:rsidRPr="0037443C" w:rsidDel="001E2354">
                <w:rPr>
                  <w:rFonts w:cstheme="minorHAnsi"/>
                  <w:sz w:val="20"/>
                  <w:szCs w:val="20"/>
                  <w:rPrChange w:id="9345" w:author="Στάθης Καπ" w:date="2023-02-02T17:57:00Z">
                    <w:rPr>
                      <w:rFonts w:cstheme="minorHAnsi"/>
                      <w:sz w:val="18"/>
                      <w:szCs w:val="18"/>
                    </w:rPr>
                  </w:rPrChange>
                </w:rPr>
                <w:delText>CPU(s)</w:delText>
              </w:r>
            </w:del>
          </w:p>
        </w:tc>
        <w:tc>
          <w:tcPr>
            <w:tcW w:w="1428" w:type="dxa"/>
          </w:tcPr>
          <w:p w14:paraId="2985E577" w14:textId="32871AB3" w:rsidR="004A0401" w:rsidRPr="0037443C" w:rsidDel="001E2354" w:rsidRDefault="004A0401" w:rsidP="00AA2735">
            <w:pPr>
              <w:rPr>
                <w:del w:id="9346" w:author="Στάθης Καπ" w:date="2023-02-27T01:59:00Z"/>
                <w:rFonts w:cstheme="minorHAnsi"/>
                <w:sz w:val="20"/>
                <w:szCs w:val="20"/>
                <w:rPrChange w:id="9347" w:author="Στάθης Καπ" w:date="2023-02-02T17:57:00Z">
                  <w:rPr>
                    <w:del w:id="9348" w:author="Στάθης Καπ" w:date="2023-02-27T01:59:00Z"/>
                    <w:rFonts w:cstheme="minorHAnsi"/>
                    <w:sz w:val="18"/>
                    <w:szCs w:val="18"/>
                  </w:rPr>
                </w:rPrChange>
              </w:rPr>
            </w:pPr>
            <w:del w:id="9349" w:author="Στάθης Καπ" w:date="2023-02-27T01:59:00Z">
              <w:r w:rsidRPr="0037443C" w:rsidDel="001E2354">
                <w:rPr>
                  <w:rFonts w:cstheme="minorHAnsi"/>
                  <w:sz w:val="20"/>
                  <w:szCs w:val="20"/>
                  <w:rPrChange w:id="9350" w:author="Στάθης Καπ" w:date="2023-02-02T17:57:00Z">
                    <w:rPr>
                      <w:rFonts w:cstheme="minorHAnsi"/>
                      <w:sz w:val="18"/>
                      <w:szCs w:val="18"/>
                    </w:rPr>
                  </w:rPrChange>
                </w:rPr>
                <w:delText>Visits</w:delText>
              </w:r>
            </w:del>
          </w:p>
        </w:tc>
      </w:tr>
      <w:tr w:rsidR="002B540C" w:rsidDel="001E2354" w14:paraId="7EB68789" w14:textId="74F707B3" w:rsidTr="00AA2735">
        <w:trPr>
          <w:jc w:val="center"/>
          <w:del w:id="9351" w:author="Στάθης Καπ" w:date="2023-02-27T01:59:00Z"/>
        </w:trPr>
        <w:tc>
          <w:tcPr>
            <w:tcW w:w="1427" w:type="dxa"/>
          </w:tcPr>
          <w:p w14:paraId="4F89A4EE" w14:textId="2FAE3ADC" w:rsidR="002B540C" w:rsidRPr="0037443C" w:rsidDel="001E2354" w:rsidRDefault="002B540C" w:rsidP="002B540C">
            <w:pPr>
              <w:rPr>
                <w:del w:id="9352" w:author="Στάθης Καπ" w:date="2023-02-27T01:59:00Z"/>
                <w:rFonts w:cstheme="minorHAnsi"/>
                <w:sz w:val="20"/>
                <w:szCs w:val="20"/>
                <w:rPrChange w:id="9353" w:author="Στάθης Καπ" w:date="2023-02-02T17:57:00Z">
                  <w:rPr>
                    <w:del w:id="9354" w:author="Στάθης Καπ" w:date="2023-02-27T01:59:00Z"/>
                    <w:rFonts w:cstheme="minorHAnsi"/>
                    <w:sz w:val="18"/>
                    <w:szCs w:val="18"/>
                  </w:rPr>
                </w:rPrChange>
              </w:rPr>
            </w:pPr>
            <w:del w:id="9355" w:author="Στάθης Καπ" w:date="2023-02-27T01:59:00Z">
              <w:r w:rsidRPr="0037443C" w:rsidDel="001E2354">
                <w:rPr>
                  <w:rFonts w:cstheme="minorHAnsi"/>
                  <w:sz w:val="20"/>
                  <w:szCs w:val="20"/>
                  <w:rPrChange w:id="9356" w:author="Στάθης Καπ" w:date="2023-02-02T17:57:00Z">
                    <w:rPr>
                      <w:rFonts w:cstheme="minorHAnsi"/>
                      <w:sz w:val="18"/>
                      <w:szCs w:val="18"/>
                    </w:rPr>
                  </w:rPrChange>
                </w:rPr>
                <w:delText>pr01</w:delText>
              </w:r>
            </w:del>
          </w:p>
        </w:tc>
        <w:tc>
          <w:tcPr>
            <w:tcW w:w="1427" w:type="dxa"/>
          </w:tcPr>
          <w:p w14:paraId="6E891EAB" w14:textId="1E196586" w:rsidR="002B540C" w:rsidRPr="0037443C" w:rsidDel="001E2354" w:rsidRDefault="002B540C" w:rsidP="002B540C">
            <w:pPr>
              <w:rPr>
                <w:del w:id="9357" w:author="Στάθης Καπ" w:date="2023-02-27T01:59:00Z"/>
                <w:rFonts w:cstheme="minorHAnsi"/>
                <w:sz w:val="20"/>
                <w:szCs w:val="20"/>
                <w:rPrChange w:id="9358" w:author="Στάθης Καπ" w:date="2023-02-02T17:57:00Z">
                  <w:rPr>
                    <w:del w:id="9359" w:author="Στάθης Καπ" w:date="2023-02-27T01:59:00Z"/>
                    <w:rFonts w:cstheme="minorHAnsi"/>
                    <w:sz w:val="18"/>
                    <w:szCs w:val="18"/>
                  </w:rPr>
                </w:rPrChange>
              </w:rPr>
            </w:pPr>
            <w:del w:id="9360" w:author="Στάθης Καπ" w:date="2023-02-27T01:59:00Z">
              <w:r w:rsidRPr="0037443C" w:rsidDel="001E2354">
                <w:rPr>
                  <w:sz w:val="20"/>
                  <w:szCs w:val="20"/>
                  <w:rPrChange w:id="9361" w:author="Στάθης Καπ" w:date="2023-02-02T17:57:00Z">
                    <w:rPr/>
                  </w:rPrChange>
                </w:rPr>
                <w:delText>622</w:delText>
              </w:r>
            </w:del>
          </w:p>
        </w:tc>
        <w:tc>
          <w:tcPr>
            <w:tcW w:w="1690" w:type="dxa"/>
          </w:tcPr>
          <w:p w14:paraId="1D6A68A7" w14:textId="12015020" w:rsidR="002B540C" w:rsidRPr="0037443C" w:rsidDel="001E2354" w:rsidRDefault="002B540C" w:rsidP="002B540C">
            <w:pPr>
              <w:rPr>
                <w:del w:id="9362" w:author="Στάθης Καπ" w:date="2023-02-27T01:59:00Z"/>
                <w:rFonts w:cstheme="minorHAnsi"/>
                <w:sz w:val="20"/>
                <w:szCs w:val="20"/>
                <w:rPrChange w:id="9363" w:author="Στάθης Καπ" w:date="2023-02-02T17:57:00Z">
                  <w:rPr>
                    <w:del w:id="9364" w:author="Στάθης Καπ" w:date="2023-02-27T01:59:00Z"/>
                    <w:rFonts w:cstheme="minorHAnsi"/>
                    <w:sz w:val="18"/>
                    <w:szCs w:val="18"/>
                  </w:rPr>
                </w:rPrChange>
              </w:rPr>
            </w:pPr>
            <w:del w:id="9365" w:author="Στάθης Καπ" w:date="2023-02-27T01:59:00Z">
              <w:r w:rsidRPr="0037443C" w:rsidDel="001E2354">
                <w:rPr>
                  <w:sz w:val="20"/>
                  <w:szCs w:val="20"/>
                  <w:rPrChange w:id="9366" w:author="Στάθης Καπ" w:date="2023-02-02T17:57:00Z">
                    <w:rPr/>
                  </w:rPrChange>
                </w:rPr>
                <w:delText>598</w:delText>
              </w:r>
            </w:del>
          </w:p>
        </w:tc>
        <w:tc>
          <w:tcPr>
            <w:tcW w:w="1428" w:type="dxa"/>
          </w:tcPr>
          <w:p w14:paraId="163DA31D" w14:textId="571DEA6E" w:rsidR="002B540C" w:rsidRPr="0037443C" w:rsidDel="001E2354" w:rsidRDefault="002B540C" w:rsidP="002B540C">
            <w:pPr>
              <w:rPr>
                <w:del w:id="9367" w:author="Στάθης Καπ" w:date="2023-02-27T01:59:00Z"/>
                <w:rFonts w:cstheme="minorHAnsi"/>
                <w:sz w:val="20"/>
                <w:szCs w:val="20"/>
                <w:rPrChange w:id="9368" w:author="Στάθης Καπ" w:date="2023-02-02T17:57:00Z">
                  <w:rPr>
                    <w:del w:id="9369" w:author="Στάθης Καπ" w:date="2023-02-27T01:59:00Z"/>
                    <w:rFonts w:cstheme="minorHAnsi"/>
                    <w:sz w:val="18"/>
                    <w:szCs w:val="18"/>
                  </w:rPr>
                </w:rPrChange>
              </w:rPr>
            </w:pPr>
            <w:del w:id="9370" w:author="Στάθης Καπ" w:date="2023-02-27T01:59:00Z">
              <w:r w:rsidRPr="0037443C" w:rsidDel="001E2354">
                <w:rPr>
                  <w:sz w:val="20"/>
                  <w:szCs w:val="20"/>
                  <w:rPrChange w:id="9371" w:author="Στάθης Καπ" w:date="2023-02-02T17:57:00Z">
                    <w:rPr/>
                  </w:rPrChange>
                </w:rPr>
                <w:delText>595</w:delText>
              </w:r>
            </w:del>
          </w:p>
        </w:tc>
        <w:tc>
          <w:tcPr>
            <w:tcW w:w="1428" w:type="dxa"/>
          </w:tcPr>
          <w:p w14:paraId="55A75E35" w14:textId="658A18C9" w:rsidR="002B540C" w:rsidRPr="0037443C" w:rsidDel="001E2354" w:rsidRDefault="002B540C" w:rsidP="002B540C">
            <w:pPr>
              <w:rPr>
                <w:del w:id="9372" w:author="Στάθης Καπ" w:date="2023-02-27T01:59:00Z"/>
                <w:rFonts w:cstheme="minorHAnsi"/>
                <w:sz w:val="20"/>
                <w:szCs w:val="20"/>
                <w:rPrChange w:id="9373" w:author="Στάθης Καπ" w:date="2023-02-02T17:57:00Z">
                  <w:rPr>
                    <w:del w:id="9374" w:author="Στάθης Καπ" w:date="2023-02-27T01:59:00Z"/>
                    <w:rFonts w:cstheme="minorHAnsi"/>
                    <w:sz w:val="18"/>
                    <w:szCs w:val="18"/>
                  </w:rPr>
                </w:rPrChange>
              </w:rPr>
            </w:pPr>
            <w:del w:id="9375" w:author="Στάθης Καπ" w:date="2023-02-27T01:59:00Z">
              <w:r w:rsidRPr="0037443C" w:rsidDel="001E2354">
                <w:rPr>
                  <w:sz w:val="20"/>
                  <w:szCs w:val="20"/>
                  <w:rPrChange w:id="9376" w:author="Στάθης Καπ" w:date="2023-02-02T17:57:00Z">
                    <w:rPr/>
                  </w:rPrChange>
                </w:rPr>
                <w:delText>0.095</w:delText>
              </w:r>
            </w:del>
          </w:p>
        </w:tc>
        <w:tc>
          <w:tcPr>
            <w:tcW w:w="1428" w:type="dxa"/>
          </w:tcPr>
          <w:p w14:paraId="10D60CD2" w14:textId="70909026" w:rsidR="002B540C" w:rsidRPr="0037443C" w:rsidDel="001E2354" w:rsidRDefault="002B540C" w:rsidP="002B540C">
            <w:pPr>
              <w:rPr>
                <w:del w:id="9377" w:author="Στάθης Καπ" w:date="2023-02-27T01:59:00Z"/>
                <w:rFonts w:cstheme="minorHAnsi"/>
                <w:sz w:val="20"/>
                <w:szCs w:val="20"/>
                <w:rPrChange w:id="9378" w:author="Στάθης Καπ" w:date="2023-02-02T17:57:00Z">
                  <w:rPr>
                    <w:del w:id="9379" w:author="Στάθης Καπ" w:date="2023-02-27T01:59:00Z"/>
                    <w:rFonts w:cstheme="minorHAnsi"/>
                    <w:sz w:val="18"/>
                    <w:szCs w:val="18"/>
                  </w:rPr>
                </w:rPrChange>
              </w:rPr>
            </w:pPr>
            <w:del w:id="9380" w:author="Στάθης Καπ" w:date="2023-02-27T01:59:00Z">
              <w:r w:rsidRPr="0037443C" w:rsidDel="001E2354">
                <w:rPr>
                  <w:sz w:val="20"/>
                  <w:szCs w:val="20"/>
                  <w:rPrChange w:id="9381" w:author="Στάθης Καπ" w:date="2023-02-02T17:57:00Z">
                    <w:rPr/>
                  </w:rPrChange>
                </w:rPr>
                <w:delText>44</w:delText>
              </w:r>
            </w:del>
          </w:p>
        </w:tc>
      </w:tr>
      <w:tr w:rsidR="002B540C" w:rsidDel="001E2354" w14:paraId="2E4C7283" w14:textId="043CFAAF" w:rsidTr="00AA2735">
        <w:trPr>
          <w:jc w:val="center"/>
          <w:del w:id="9382" w:author="Στάθης Καπ" w:date="2023-02-27T01:59:00Z"/>
        </w:trPr>
        <w:tc>
          <w:tcPr>
            <w:tcW w:w="1427" w:type="dxa"/>
          </w:tcPr>
          <w:p w14:paraId="3B7A9C43" w14:textId="4EA8EA14" w:rsidR="002B540C" w:rsidRPr="0037443C" w:rsidDel="001E2354" w:rsidRDefault="002B540C" w:rsidP="002B540C">
            <w:pPr>
              <w:rPr>
                <w:del w:id="9383" w:author="Στάθης Καπ" w:date="2023-02-27T01:59:00Z"/>
                <w:rFonts w:cstheme="minorHAnsi"/>
                <w:sz w:val="20"/>
                <w:szCs w:val="20"/>
                <w:rPrChange w:id="9384" w:author="Στάθης Καπ" w:date="2023-02-02T17:57:00Z">
                  <w:rPr>
                    <w:del w:id="9385" w:author="Στάθης Καπ" w:date="2023-02-27T01:59:00Z"/>
                    <w:rFonts w:cstheme="minorHAnsi"/>
                    <w:sz w:val="18"/>
                    <w:szCs w:val="18"/>
                  </w:rPr>
                </w:rPrChange>
              </w:rPr>
            </w:pPr>
            <w:del w:id="9386" w:author="Στάθης Καπ" w:date="2023-02-27T01:59:00Z">
              <w:r w:rsidRPr="0037443C" w:rsidDel="001E2354">
                <w:rPr>
                  <w:rFonts w:cstheme="minorHAnsi"/>
                  <w:sz w:val="20"/>
                  <w:szCs w:val="20"/>
                  <w:rPrChange w:id="9387" w:author="Στάθης Καπ" w:date="2023-02-02T17:57:00Z">
                    <w:rPr>
                      <w:rFonts w:cstheme="minorHAnsi"/>
                      <w:sz w:val="18"/>
                      <w:szCs w:val="18"/>
                    </w:rPr>
                  </w:rPrChange>
                </w:rPr>
                <w:delText>pr02</w:delText>
              </w:r>
            </w:del>
          </w:p>
        </w:tc>
        <w:tc>
          <w:tcPr>
            <w:tcW w:w="1427" w:type="dxa"/>
          </w:tcPr>
          <w:p w14:paraId="69C99C2A" w14:textId="5A5E6A77" w:rsidR="002B540C" w:rsidRPr="0037443C" w:rsidDel="001E2354" w:rsidRDefault="002B540C" w:rsidP="002B540C">
            <w:pPr>
              <w:rPr>
                <w:del w:id="9388" w:author="Στάθης Καπ" w:date="2023-02-27T01:59:00Z"/>
                <w:rFonts w:cstheme="minorHAnsi"/>
                <w:sz w:val="20"/>
                <w:szCs w:val="20"/>
                <w:rPrChange w:id="9389" w:author="Στάθης Καπ" w:date="2023-02-02T17:57:00Z">
                  <w:rPr>
                    <w:del w:id="9390" w:author="Στάθης Καπ" w:date="2023-02-27T01:59:00Z"/>
                    <w:rFonts w:cstheme="minorHAnsi"/>
                    <w:sz w:val="18"/>
                    <w:szCs w:val="18"/>
                  </w:rPr>
                </w:rPrChange>
              </w:rPr>
            </w:pPr>
            <w:del w:id="9391" w:author="Στάθης Καπ" w:date="2023-02-27T01:59:00Z">
              <w:r w:rsidRPr="0037443C" w:rsidDel="001E2354">
                <w:rPr>
                  <w:sz w:val="20"/>
                  <w:szCs w:val="20"/>
                  <w:rPrChange w:id="9392" w:author="Στάθης Καπ" w:date="2023-02-02T17:57:00Z">
                    <w:rPr/>
                  </w:rPrChange>
                </w:rPr>
                <w:delText>943</w:delText>
              </w:r>
            </w:del>
          </w:p>
        </w:tc>
        <w:tc>
          <w:tcPr>
            <w:tcW w:w="1690" w:type="dxa"/>
          </w:tcPr>
          <w:p w14:paraId="7678F1B0" w14:textId="45CE0074" w:rsidR="002B540C" w:rsidRPr="0037443C" w:rsidDel="001E2354" w:rsidRDefault="002B540C" w:rsidP="002B540C">
            <w:pPr>
              <w:rPr>
                <w:del w:id="9393" w:author="Στάθης Καπ" w:date="2023-02-27T01:59:00Z"/>
                <w:rFonts w:cstheme="minorHAnsi"/>
                <w:sz w:val="20"/>
                <w:szCs w:val="20"/>
                <w:rPrChange w:id="9394" w:author="Στάθης Καπ" w:date="2023-02-02T17:57:00Z">
                  <w:rPr>
                    <w:del w:id="9395" w:author="Στάθης Καπ" w:date="2023-02-27T01:59:00Z"/>
                    <w:rFonts w:cstheme="minorHAnsi"/>
                    <w:sz w:val="18"/>
                    <w:szCs w:val="18"/>
                  </w:rPr>
                </w:rPrChange>
              </w:rPr>
            </w:pPr>
            <w:del w:id="9396" w:author="Στάθης Καπ" w:date="2023-02-27T01:59:00Z">
              <w:r w:rsidRPr="0037443C" w:rsidDel="001E2354">
                <w:rPr>
                  <w:sz w:val="20"/>
                  <w:szCs w:val="20"/>
                  <w:rPrChange w:id="9397" w:author="Στάθης Καπ" w:date="2023-02-02T17:57:00Z">
                    <w:rPr/>
                  </w:rPrChange>
                </w:rPr>
                <w:delText>899</w:delText>
              </w:r>
            </w:del>
          </w:p>
        </w:tc>
        <w:tc>
          <w:tcPr>
            <w:tcW w:w="1428" w:type="dxa"/>
          </w:tcPr>
          <w:p w14:paraId="18DCE580" w14:textId="59823D44" w:rsidR="002B540C" w:rsidRPr="0037443C" w:rsidDel="001E2354" w:rsidRDefault="002B540C" w:rsidP="002B540C">
            <w:pPr>
              <w:rPr>
                <w:del w:id="9398" w:author="Στάθης Καπ" w:date="2023-02-27T01:59:00Z"/>
                <w:rFonts w:cstheme="minorHAnsi"/>
                <w:sz w:val="20"/>
                <w:szCs w:val="20"/>
                <w:rPrChange w:id="9399" w:author="Στάθης Καπ" w:date="2023-02-02T17:57:00Z">
                  <w:rPr>
                    <w:del w:id="9400" w:author="Στάθης Καπ" w:date="2023-02-27T01:59:00Z"/>
                    <w:rFonts w:cstheme="minorHAnsi"/>
                    <w:sz w:val="18"/>
                    <w:szCs w:val="18"/>
                  </w:rPr>
                </w:rPrChange>
              </w:rPr>
            </w:pPr>
            <w:del w:id="9401" w:author="Στάθης Καπ" w:date="2023-02-27T01:59:00Z">
              <w:r w:rsidRPr="0037443C" w:rsidDel="001E2354">
                <w:rPr>
                  <w:sz w:val="20"/>
                  <w:szCs w:val="20"/>
                  <w:rPrChange w:id="9402" w:author="Στάθης Καπ" w:date="2023-02-02T17:57:00Z">
                    <w:rPr/>
                  </w:rPrChange>
                </w:rPr>
                <w:delText>847</w:delText>
              </w:r>
            </w:del>
          </w:p>
        </w:tc>
        <w:tc>
          <w:tcPr>
            <w:tcW w:w="1428" w:type="dxa"/>
          </w:tcPr>
          <w:p w14:paraId="6D5D1D04" w14:textId="4ECE7299" w:rsidR="002B540C" w:rsidRPr="0037443C" w:rsidDel="001E2354" w:rsidRDefault="002B540C" w:rsidP="002B540C">
            <w:pPr>
              <w:rPr>
                <w:del w:id="9403" w:author="Στάθης Καπ" w:date="2023-02-27T01:59:00Z"/>
                <w:rFonts w:cstheme="minorHAnsi"/>
                <w:sz w:val="20"/>
                <w:szCs w:val="20"/>
                <w:rPrChange w:id="9404" w:author="Στάθης Καπ" w:date="2023-02-02T17:57:00Z">
                  <w:rPr>
                    <w:del w:id="9405" w:author="Στάθης Καπ" w:date="2023-02-27T01:59:00Z"/>
                    <w:rFonts w:cstheme="minorHAnsi"/>
                    <w:sz w:val="18"/>
                    <w:szCs w:val="18"/>
                  </w:rPr>
                </w:rPrChange>
              </w:rPr>
            </w:pPr>
            <w:del w:id="9406" w:author="Στάθης Καπ" w:date="2023-02-27T01:59:00Z">
              <w:r w:rsidRPr="0037443C" w:rsidDel="001E2354">
                <w:rPr>
                  <w:sz w:val="20"/>
                  <w:szCs w:val="20"/>
                  <w:rPrChange w:id="9407" w:author="Στάθης Καπ" w:date="2023-02-02T17:57:00Z">
                    <w:rPr/>
                  </w:rPrChange>
                </w:rPr>
                <w:delText>0.502</w:delText>
              </w:r>
            </w:del>
          </w:p>
        </w:tc>
        <w:tc>
          <w:tcPr>
            <w:tcW w:w="1428" w:type="dxa"/>
          </w:tcPr>
          <w:p w14:paraId="282F012A" w14:textId="21C7ACCD" w:rsidR="002B540C" w:rsidRPr="0037443C" w:rsidDel="001E2354" w:rsidRDefault="002B540C" w:rsidP="002B540C">
            <w:pPr>
              <w:rPr>
                <w:del w:id="9408" w:author="Στάθης Καπ" w:date="2023-02-27T01:59:00Z"/>
                <w:rFonts w:cstheme="minorHAnsi"/>
                <w:sz w:val="20"/>
                <w:szCs w:val="20"/>
                <w:rPrChange w:id="9409" w:author="Στάθης Καπ" w:date="2023-02-02T17:57:00Z">
                  <w:rPr>
                    <w:del w:id="9410" w:author="Στάθης Καπ" w:date="2023-02-27T01:59:00Z"/>
                    <w:rFonts w:cstheme="minorHAnsi"/>
                    <w:sz w:val="18"/>
                    <w:szCs w:val="18"/>
                  </w:rPr>
                </w:rPrChange>
              </w:rPr>
            </w:pPr>
            <w:del w:id="9411" w:author="Στάθης Καπ" w:date="2023-02-27T01:59:00Z">
              <w:r w:rsidRPr="0037443C" w:rsidDel="001E2354">
                <w:rPr>
                  <w:sz w:val="20"/>
                  <w:szCs w:val="20"/>
                  <w:rPrChange w:id="9412" w:author="Στάθης Καπ" w:date="2023-02-02T17:57:00Z">
                    <w:rPr/>
                  </w:rPrChange>
                </w:rPr>
                <w:delText>55</w:delText>
              </w:r>
            </w:del>
          </w:p>
        </w:tc>
      </w:tr>
      <w:tr w:rsidR="002B540C" w:rsidDel="001E2354" w14:paraId="5325D031" w14:textId="44DF7FA2" w:rsidTr="00AA2735">
        <w:trPr>
          <w:jc w:val="center"/>
          <w:del w:id="9413" w:author="Στάθης Καπ" w:date="2023-02-27T01:59:00Z"/>
        </w:trPr>
        <w:tc>
          <w:tcPr>
            <w:tcW w:w="1427" w:type="dxa"/>
          </w:tcPr>
          <w:p w14:paraId="45D1E5A7" w14:textId="1EF57A56" w:rsidR="002B540C" w:rsidRPr="0037443C" w:rsidDel="001E2354" w:rsidRDefault="002B540C" w:rsidP="002B540C">
            <w:pPr>
              <w:rPr>
                <w:del w:id="9414" w:author="Στάθης Καπ" w:date="2023-02-27T01:59:00Z"/>
                <w:rFonts w:cstheme="minorHAnsi"/>
                <w:sz w:val="20"/>
                <w:szCs w:val="20"/>
                <w:rPrChange w:id="9415" w:author="Στάθης Καπ" w:date="2023-02-02T17:57:00Z">
                  <w:rPr>
                    <w:del w:id="9416" w:author="Στάθης Καπ" w:date="2023-02-27T01:59:00Z"/>
                    <w:rFonts w:cstheme="minorHAnsi"/>
                    <w:sz w:val="18"/>
                    <w:szCs w:val="18"/>
                  </w:rPr>
                </w:rPrChange>
              </w:rPr>
            </w:pPr>
            <w:del w:id="9417" w:author="Στάθης Καπ" w:date="2023-02-27T01:59:00Z">
              <w:r w:rsidRPr="0037443C" w:rsidDel="001E2354">
                <w:rPr>
                  <w:rFonts w:cstheme="minorHAnsi"/>
                  <w:sz w:val="20"/>
                  <w:szCs w:val="20"/>
                  <w:rPrChange w:id="9418" w:author="Στάθης Καπ" w:date="2023-02-02T17:57:00Z">
                    <w:rPr>
                      <w:rFonts w:cstheme="minorHAnsi"/>
                      <w:sz w:val="18"/>
                      <w:szCs w:val="18"/>
                    </w:rPr>
                  </w:rPrChange>
                </w:rPr>
                <w:delText>pr03</w:delText>
              </w:r>
            </w:del>
          </w:p>
        </w:tc>
        <w:tc>
          <w:tcPr>
            <w:tcW w:w="1427" w:type="dxa"/>
          </w:tcPr>
          <w:p w14:paraId="20641E3F" w14:textId="5052C355" w:rsidR="002B540C" w:rsidRPr="0037443C" w:rsidDel="001E2354" w:rsidRDefault="002B540C" w:rsidP="002B540C">
            <w:pPr>
              <w:rPr>
                <w:del w:id="9419" w:author="Στάθης Καπ" w:date="2023-02-27T01:59:00Z"/>
                <w:rFonts w:cstheme="minorHAnsi"/>
                <w:sz w:val="20"/>
                <w:szCs w:val="20"/>
                <w:rPrChange w:id="9420" w:author="Στάθης Καπ" w:date="2023-02-02T17:57:00Z">
                  <w:rPr>
                    <w:del w:id="9421" w:author="Στάθης Καπ" w:date="2023-02-27T01:59:00Z"/>
                    <w:rFonts w:cstheme="minorHAnsi"/>
                    <w:sz w:val="18"/>
                    <w:szCs w:val="18"/>
                  </w:rPr>
                </w:rPrChange>
              </w:rPr>
            </w:pPr>
            <w:del w:id="9422" w:author="Στάθης Καπ" w:date="2023-02-27T01:59:00Z">
              <w:r w:rsidRPr="0037443C" w:rsidDel="001E2354">
                <w:rPr>
                  <w:sz w:val="20"/>
                  <w:szCs w:val="20"/>
                  <w:rPrChange w:id="9423" w:author="Στάθης Καπ" w:date="2023-02-02T17:57:00Z">
                    <w:rPr/>
                  </w:rPrChange>
                </w:rPr>
                <w:delText>1010</w:delText>
              </w:r>
            </w:del>
          </w:p>
        </w:tc>
        <w:tc>
          <w:tcPr>
            <w:tcW w:w="1690" w:type="dxa"/>
          </w:tcPr>
          <w:p w14:paraId="3BE923EA" w14:textId="69BDC597" w:rsidR="002B540C" w:rsidRPr="0037443C" w:rsidDel="001E2354" w:rsidRDefault="002B540C" w:rsidP="002B540C">
            <w:pPr>
              <w:rPr>
                <w:del w:id="9424" w:author="Στάθης Καπ" w:date="2023-02-27T01:59:00Z"/>
                <w:rFonts w:cstheme="minorHAnsi"/>
                <w:sz w:val="20"/>
                <w:szCs w:val="20"/>
                <w:rPrChange w:id="9425" w:author="Στάθης Καπ" w:date="2023-02-02T17:57:00Z">
                  <w:rPr>
                    <w:del w:id="9426" w:author="Στάθης Καπ" w:date="2023-02-27T01:59:00Z"/>
                    <w:rFonts w:cstheme="minorHAnsi"/>
                    <w:sz w:val="18"/>
                    <w:szCs w:val="18"/>
                  </w:rPr>
                </w:rPrChange>
              </w:rPr>
            </w:pPr>
            <w:del w:id="9427" w:author="Στάθης Καπ" w:date="2023-02-27T01:59:00Z">
              <w:r w:rsidRPr="0037443C" w:rsidDel="001E2354">
                <w:rPr>
                  <w:sz w:val="20"/>
                  <w:szCs w:val="20"/>
                  <w:rPrChange w:id="9428" w:author="Στάθης Καπ" w:date="2023-02-02T17:57:00Z">
                    <w:rPr/>
                  </w:rPrChange>
                </w:rPr>
                <w:delText>946</w:delText>
              </w:r>
            </w:del>
          </w:p>
        </w:tc>
        <w:tc>
          <w:tcPr>
            <w:tcW w:w="1428" w:type="dxa"/>
          </w:tcPr>
          <w:p w14:paraId="7A13975B" w14:textId="574115B4" w:rsidR="002B540C" w:rsidRPr="0037443C" w:rsidDel="001E2354" w:rsidRDefault="002B540C" w:rsidP="002B540C">
            <w:pPr>
              <w:rPr>
                <w:del w:id="9429" w:author="Στάθης Καπ" w:date="2023-02-27T01:59:00Z"/>
                <w:rFonts w:cstheme="minorHAnsi"/>
                <w:sz w:val="20"/>
                <w:szCs w:val="20"/>
                <w:rPrChange w:id="9430" w:author="Στάθης Καπ" w:date="2023-02-02T17:57:00Z">
                  <w:rPr>
                    <w:del w:id="9431" w:author="Στάθης Καπ" w:date="2023-02-27T01:59:00Z"/>
                    <w:rFonts w:cstheme="minorHAnsi"/>
                    <w:sz w:val="18"/>
                    <w:szCs w:val="18"/>
                  </w:rPr>
                </w:rPrChange>
              </w:rPr>
            </w:pPr>
            <w:del w:id="9432" w:author="Στάθης Καπ" w:date="2023-02-27T01:59:00Z">
              <w:r w:rsidRPr="0037443C" w:rsidDel="001E2354">
                <w:rPr>
                  <w:sz w:val="20"/>
                  <w:szCs w:val="20"/>
                  <w:rPrChange w:id="9433" w:author="Στάθης Καπ" w:date="2023-02-02T17:57:00Z">
                    <w:rPr/>
                  </w:rPrChange>
                </w:rPr>
                <w:delText>900</w:delText>
              </w:r>
            </w:del>
          </w:p>
        </w:tc>
        <w:tc>
          <w:tcPr>
            <w:tcW w:w="1428" w:type="dxa"/>
          </w:tcPr>
          <w:p w14:paraId="5CA2659C" w14:textId="1F37020B" w:rsidR="002B540C" w:rsidRPr="0037443C" w:rsidDel="001E2354" w:rsidRDefault="002B540C" w:rsidP="002B540C">
            <w:pPr>
              <w:rPr>
                <w:del w:id="9434" w:author="Στάθης Καπ" w:date="2023-02-27T01:59:00Z"/>
                <w:rFonts w:cstheme="minorHAnsi"/>
                <w:sz w:val="20"/>
                <w:szCs w:val="20"/>
                <w:rPrChange w:id="9435" w:author="Στάθης Καπ" w:date="2023-02-02T17:57:00Z">
                  <w:rPr>
                    <w:del w:id="9436" w:author="Στάθης Καπ" w:date="2023-02-27T01:59:00Z"/>
                    <w:rFonts w:cstheme="minorHAnsi"/>
                    <w:sz w:val="18"/>
                    <w:szCs w:val="18"/>
                  </w:rPr>
                </w:rPrChange>
              </w:rPr>
            </w:pPr>
            <w:del w:id="9437" w:author="Στάθης Καπ" w:date="2023-02-27T01:59:00Z">
              <w:r w:rsidRPr="0037443C" w:rsidDel="001E2354">
                <w:rPr>
                  <w:sz w:val="20"/>
                  <w:szCs w:val="20"/>
                  <w:rPrChange w:id="9438" w:author="Στάθης Καπ" w:date="2023-02-02T17:57:00Z">
                    <w:rPr/>
                  </w:rPrChange>
                </w:rPr>
                <w:delText>0.952</w:delText>
              </w:r>
            </w:del>
          </w:p>
        </w:tc>
        <w:tc>
          <w:tcPr>
            <w:tcW w:w="1428" w:type="dxa"/>
          </w:tcPr>
          <w:p w14:paraId="5D20ECB5" w14:textId="2E77CC25" w:rsidR="002B540C" w:rsidRPr="0037443C" w:rsidDel="001E2354" w:rsidRDefault="002B540C" w:rsidP="002B540C">
            <w:pPr>
              <w:rPr>
                <w:del w:id="9439" w:author="Στάθης Καπ" w:date="2023-02-27T01:59:00Z"/>
                <w:rFonts w:cstheme="minorHAnsi"/>
                <w:sz w:val="20"/>
                <w:szCs w:val="20"/>
                <w:rPrChange w:id="9440" w:author="Στάθης Καπ" w:date="2023-02-02T17:57:00Z">
                  <w:rPr>
                    <w:del w:id="9441" w:author="Στάθης Καπ" w:date="2023-02-27T01:59:00Z"/>
                    <w:rFonts w:cstheme="minorHAnsi"/>
                    <w:sz w:val="18"/>
                    <w:szCs w:val="18"/>
                  </w:rPr>
                </w:rPrChange>
              </w:rPr>
            </w:pPr>
            <w:del w:id="9442" w:author="Στάθης Καπ" w:date="2023-02-27T01:59:00Z">
              <w:r w:rsidRPr="0037443C" w:rsidDel="001E2354">
                <w:rPr>
                  <w:sz w:val="20"/>
                  <w:szCs w:val="20"/>
                  <w:rPrChange w:id="9443" w:author="Στάθης Καπ" w:date="2023-02-02T17:57:00Z">
                    <w:rPr/>
                  </w:rPrChange>
                </w:rPr>
                <w:delText>59</w:delText>
              </w:r>
            </w:del>
          </w:p>
        </w:tc>
      </w:tr>
      <w:tr w:rsidR="002B540C" w:rsidDel="001E2354" w14:paraId="09CEC694" w14:textId="0946D176" w:rsidTr="00AA2735">
        <w:trPr>
          <w:jc w:val="center"/>
          <w:del w:id="9444" w:author="Στάθης Καπ" w:date="2023-02-27T01:59:00Z"/>
        </w:trPr>
        <w:tc>
          <w:tcPr>
            <w:tcW w:w="1427" w:type="dxa"/>
          </w:tcPr>
          <w:p w14:paraId="6CB0CBFA" w14:textId="4E6E1CCF" w:rsidR="002B540C" w:rsidRPr="0037443C" w:rsidDel="001E2354" w:rsidRDefault="002B540C" w:rsidP="002B540C">
            <w:pPr>
              <w:rPr>
                <w:del w:id="9445" w:author="Στάθης Καπ" w:date="2023-02-27T01:59:00Z"/>
                <w:rFonts w:cstheme="minorHAnsi"/>
                <w:sz w:val="20"/>
                <w:szCs w:val="20"/>
                <w:rPrChange w:id="9446" w:author="Στάθης Καπ" w:date="2023-02-02T17:57:00Z">
                  <w:rPr>
                    <w:del w:id="9447" w:author="Στάθης Καπ" w:date="2023-02-27T01:59:00Z"/>
                    <w:rFonts w:cstheme="minorHAnsi"/>
                    <w:sz w:val="18"/>
                    <w:szCs w:val="18"/>
                  </w:rPr>
                </w:rPrChange>
              </w:rPr>
            </w:pPr>
            <w:del w:id="9448" w:author="Στάθης Καπ" w:date="2023-02-27T01:59:00Z">
              <w:r w:rsidRPr="0037443C" w:rsidDel="001E2354">
                <w:rPr>
                  <w:rFonts w:cstheme="minorHAnsi"/>
                  <w:sz w:val="20"/>
                  <w:szCs w:val="20"/>
                  <w:rPrChange w:id="9449" w:author="Στάθης Καπ" w:date="2023-02-02T17:57:00Z">
                    <w:rPr>
                      <w:rFonts w:cstheme="minorHAnsi"/>
                      <w:sz w:val="18"/>
                      <w:szCs w:val="18"/>
                    </w:rPr>
                  </w:rPrChange>
                </w:rPr>
                <w:delText>pr04</w:delText>
              </w:r>
            </w:del>
          </w:p>
        </w:tc>
        <w:tc>
          <w:tcPr>
            <w:tcW w:w="1427" w:type="dxa"/>
          </w:tcPr>
          <w:p w14:paraId="558E3067" w14:textId="42FE505C" w:rsidR="002B540C" w:rsidRPr="0037443C" w:rsidDel="001E2354" w:rsidRDefault="002B540C" w:rsidP="002B540C">
            <w:pPr>
              <w:rPr>
                <w:del w:id="9450" w:author="Στάθης Καπ" w:date="2023-02-27T01:59:00Z"/>
                <w:rFonts w:cstheme="minorHAnsi"/>
                <w:sz w:val="20"/>
                <w:szCs w:val="20"/>
                <w:rPrChange w:id="9451" w:author="Στάθης Καπ" w:date="2023-02-02T17:57:00Z">
                  <w:rPr>
                    <w:del w:id="9452" w:author="Στάθης Καπ" w:date="2023-02-27T01:59:00Z"/>
                    <w:rFonts w:cstheme="minorHAnsi"/>
                    <w:sz w:val="18"/>
                    <w:szCs w:val="18"/>
                  </w:rPr>
                </w:rPrChange>
              </w:rPr>
            </w:pPr>
            <w:del w:id="9453" w:author="Στάθης Καπ" w:date="2023-02-27T01:59:00Z">
              <w:r w:rsidRPr="0037443C" w:rsidDel="001E2354">
                <w:rPr>
                  <w:sz w:val="20"/>
                  <w:szCs w:val="20"/>
                  <w:rPrChange w:id="9454" w:author="Στάθης Καπ" w:date="2023-02-02T17:57:00Z">
                    <w:rPr/>
                  </w:rPrChange>
                </w:rPr>
                <w:delText>1294</w:delText>
              </w:r>
            </w:del>
          </w:p>
        </w:tc>
        <w:tc>
          <w:tcPr>
            <w:tcW w:w="1690" w:type="dxa"/>
          </w:tcPr>
          <w:p w14:paraId="4AE3BF8D" w14:textId="755384BF" w:rsidR="002B540C" w:rsidRPr="0037443C" w:rsidDel="001E2354" w:rsidRDefault="002B540C" w:rsidP="002B540C">
            <w:pPr>
              <w:rPr>
                <w:del w:id="9455" w:author="Στάθης Καπ" w:date="2023-02-27T01:59:00Z"/>
                <w:rFonts w:cstheme="minorHAnsi"/>
                <w:sz w:val="20"/>
                <w:szCs w:val="20"/>
                <w:rPrChange w:id="9456" w:author="Στάθης Καπ" w:date="2023-02-02T17:57:00Z">
                  <w:rPr>
                    <w:del w:id="9457" w:author="Στάθης Καπ" w:date="2023-02-27T01:59:00Z"/>
                    <w:rFonts w:cstheme="minorHAnsi"/>
                    <w:sz w:val="18"/>
                    <w:szCs w:val="18"/>
                  </w:rPr>
                </w:rPrChange>
              </w:rPr>
            </w:pPr>
            <w:del w:id="9458" w:author="Στάθης Καπ" w:date="2023-02-27T01:59:00Z">
              <w:r w:rsidRPr="0037443C" w:rsidDel="001E2354">
                <w:rPr>
                  <w:sz w:val="20"/>
                  <w:szCs w:val="20"/>
                  <w:rPrChange w:id="9459" w:author="Στάθης Καπ" w:date="2023-02-02T17:57:00Z">
                    <w:rPr/>
                  </w:rPrChange>
                </w:rPr>
                <w:delText>1195</w:delText>
              </w:r>
            </w:del>
          </w:p>
        </w:tc>
        <w:tc>
          <w:tcPr>
            <w:tcW w:w="1428" w:type="dxa"/>
          </w:tcPr>
          <w:p w14:paraId="1E385FCA" w14:textId="6908636E" w:rsidR="002B540C" w:rsidRPr="0037443C" w:rsidDel="001E2354" w:rsidRDefault="002B540C" w:rsidP="002B540C">
            <w:pPr>
              <w:rPr>
                <w:del w:id="9460" w:author="Στάθης Καπ" w:date="2023-02-27T01:59:00Z"/>
                <w:rFonts w:cstheme="minorHAnsi"/>
                <w:sz w:val="20"/>
                <w:szCs w:val="20"/>
                <w:rPrChange w:id="9461" w:author="Στάθης Καπ" w:date="2023-02-02T17:57:00Z">
                  <w:rPr>
                    <w:del w:id="9462" w:author="Στάθης Καπ" w:date="2023-02-27T01:59:00Z"/>
                    <w:rFonts w:cstheme="minorHAnsi"/>
                    <w:sz w:val="18"/>
                    <w:szCs w:val="18"/>
                  </w:rPr>
                </w:rPrChange>
              </w:rPr>
            </w:pPr>
            <w:del w:id="9463" w:author="Στάθης Καπ" w:date="2023-02-27T01:59:00Z">
              <w:r w:rsidRPr="0037443C" w:rsidDel="001E2354">
                <w:rPr>
                  <w:sz w:val="20"/>
                  <w:szCs w:val="20"/>
                  <w:rPrChange w:id="9464" w:author="Στάθης Καπ" w:date="2023-02-02T17:57:00Z">
                    <w:rPr/>
                  </w:rPrChange>
                </w:rPr>
                <w:delText>1194</w:delText>
              </w:r>
            </w:del>
          </w:p>
        </w:tc>
        <w:tc>
          <w:tcPr>
            <w:tcW w:w="1428" w:type="dxa"/>
          </w:tcPr>
          <w:p w14:paraId="73BF7A82" w14:textId="5709B007" w:rsidR="002B540C" w:rsidRPr="0037443C" w:rsidDel="001E2354" w:rsidRDefault="002B540C" w:rsidP="002B540C">
            <w:pPr>
              <w:rPr>
                <w:del w:id="9465" w:author="Στάθης Καπ" w:date="2023-02-27T01:59:00Z"/>
                <w:rFonts w:cstheme="minorHAnsi"/>
                <w:sz w:val="20"/>
                <w:szCs w:val="20"/>
                <w:rPrChange w:id="9466" w:author="Στάθης Καπ" w:date="2023-02-02T17:57:00Z">
                  <w:rPr>
                    <w:del w:id="9467" w:author="Στάθης Καπ" w:date="2023-02-27T01:59:00Z"/>
                    <w:rFonts w:cstheme="minorHAnsi"/>
                    <w:sz w:val="18"/>
                    <w:szCs w:val="18"/>
                  </w:rPr>
                </w:rPrChange>
              </w:rPr>
            </w:pPr>
            <w:del w:id="9468" w:author="Στάθης Καπ" w:date="2023-02-27T01:59:00Z">
              <w:r w:rsidRPr="0037443C" w:rsidDel="001E2354">
                <w:rPr>
                  <w:sz w:val="20"/>
                  <w:szCs w:val="20"/>
                  <w:rPrChange w:id="9469" w:author="Στάθης Καπ" w:date="2023-02-02T17:57:00Z">
                    <w:rPr/>
                  </w:rPrChange>
                </w:rPr>
                <w:delText>1.826</w:delText>
              </w:r>
            </w:del>
          </w:p>
        </w:tc>
        <w:tc>
          <w:tcPr>
            <w:tcW w:w="1428" w:type="dxa"/>
          </w:tcPr>
          <w:p w14:paraId="13CBBAED" w14:textId="50668D48" w:rsidR="002B540C" w:rsidRPr="0037443C" w:rsidDel="001E2354" w:rsidRDefault="002B540C" w:rsidP="002B540C">
            <w:pPr>
              <w:rPr>
                <w:del w:id="9470" w:author="Στάθης Καπ" w:date="2023-02-27T01:59:00Z"/>
                <w:rFonts w:cstheme="minorHAnsi"/>
                <w:sz w:val="20"/>
                <w:szCs w:val="20"/>
                <w:rPrChange w:id="9471" w:author="Στάθης Καπ" w:date="2023-02-02T17:57:00Z">
                  <w:rPr>
                    <w:del w:id="9472" w:author="Στάθης Καπ" w:date="2023-02-27T01:59:00Z"/>
                    <w:rFonts w:cstheme="minorHAnsi"/>
                    <w:sz w:val="18"/>
                    <w:szCs w:val="18"/>
                  </w:rPr>
                </w:rPrChange>
              </w:rPr>
            </w:pPr>
            <w:del w:id="9473" w:author="Στάθης Καπ" w:date="2023-02-27T01:59:00Z">
              <w:r w:rsidRPr="0037443C" w:rsidDel="001E2354">
                <w:rPr>
                  <w:sz w:val="20"/>
                  <w:szCs w:val="20"/>
                  <w:rPrChange w:id="9474" w:author="Στάθης Καπ" w:date="2023-02-02T17:57:00Z">
                    <w:rPr/>
                  </w:rPrChange>
                </w:rPr>
                <w:delText>74</w:delText>
              </w:r>
            </w:del>
          </w:p>
        </w:tc>
      </w:tr>
      <w:tr w:rsidR="002B540C" w:rsidDel="001E2354" w14:paraId="12280E8B" w14:textId="44E88970" w:rsidTr="00AA2735">
        <w:trPr>
          <w:jc w:val="center"/>
          <w:del w:id="9475" w:author="Στάθης Καπ" w:date="2023-02-27T01:59:00Z"/>
        </w:trPr>
        <w:tc>
          <w:tcPr>
            <w:tcW w:w="1427" w:type="dxa"/>
          </w:tcPr>
          <w:p w14:paraId="5CA4E33F" w14:textId="7685A0EC" w:rsidR="002B540C" w:rsidRPr="0037443C" w:rsidDel="001E2354" w:rsidRDefault="002B540C" w:rsidP="002B540C">
            <w:pPr>
              <w:rPr>
                <w:del w:id="9476" w:author="Στάθης Καπ" w:date="2023-02-27T01:59:00Z"/>
                <w:rFonts w:cstheme="minorHAnsi"/>
                <w:sz w:val="20"/>
                <w:szCs w:val="20"/>
                <w:rPrChange w:id="9477" w:author="Στάθης Καπ" w:date="2023-02-02T17:57:00Z">
                  <w:rPr>
                    <w:del w:id="9478" w:author="Στάθης Καπ" w:date="2023-02-27T01:59:00Z"/>
                    <w:rFonts w:cstheme="minorHAnsi"/>
                    <w:sz w:val="18"/>
                    <w:szCs w:val="18"/>
                  </w:rPr>
                </w:rPrChange>
              </w:rPr>
            </w:pPr>
            <w:del w:id="9479" w:author="Στάθης Καπ" w:date="2023-02-27T01:59:00Z">
              <w:r w:rsidRPr="0037443C" w:rsidDel="001E2354">
                <w:rPr>
                  <w:rFonts w:cstheme="minorHAnsi"/>
                  <w:sz w:val="20"/>
                  <w:szCs w:val="20"/>
                  <w:rPrChange w:id="9480" w:author="Στάθης Καπ" w:date="2023-02-02T17:57:00Z">
                    <w:rPr>
                      <w:rFonts w:cstheme="minorHAnsi"/>
                      <w:sz w:val="18"/>
                      <w:szCs w:val="18"/>
                    </w:rPr>
                  </w:rPrChange>
                </w:rPr>
                <w:delText>pr05</w:delText>
              </w:r>
            </w:del>
          </w:p>
        </w:tc>
        <w:tc>
          <w:tcPr>
            <w:tcW w:w="1427" w:type="dxa"/>
          </w:tcPr>
          <w:p w14:paraId="3CAECCAA" w14:textId="40BAA501" w:rsidR="002B540C" w:rsidRPr="0037443C" w:rsidDel="001E2354" w:rsidRDefault="002B540C" w:rsidP="002B540C">
            <w:pPr>
              <w:rPr>
                <w:del w:id="9481" w:author="Στάθης Καπ" w:date="2023-02-27T01:59:00Z"/>
                <w:rFonts w:cstheme="minorHAnsi"/>
                <w:sz w:val="20"/>
                <w:szCs w:val="20"/>
                <w:rPrChange w:id="9482" w:author="Στάθης Καπ" w:date="2023-02-02T17:57:00Z">
                  <w:rPr>
                    <w:del w:id="9483" w:author="Στάθης Καπ" w:date="2023-02-27T01:59:00Z"/>
                    <w:rFonts w:cstheme="minorHAnsi"/>
                    <w:sz w:val="18"/>
                    <w:szCs w:val="18"/>
                  </w:rPr>
                </w:rPrChange>
              </w:rPr>
            </w:pPr>
            <w:del w:id="9484" w:author="Στάθης Καπ" w:date="2023-02-27T01:59:00Z">
              <w:r w:rsidRPr="0037443C" w:rsidDel="001E2354">
                <w:rPr>
                  <w:sz w:val="20"/>
                  <w:szCs w:val="20"/>
                  <w:rPrChange w:id="9485" w:author="Στάθης Καπ" w:date="2023-02-02T17:57:00Z">
                    <w:rPr/>
                  </w:rPrChange>
                </w:rPr>
                <w:delText>1482</w:delText>
              </w:r>
            </w:del>
          </w:p>
        </w:tc>
        <w:tc>
          <w:tcPr>
            <w:tcW w:w="1690" w:type="dxa"/>
          </w:tcPr>
          <w:p w14:paraId="18EE7B5D" w14:textId="12E2CF54" w:rsidR="002B540C" w:rsidRPr="0037443C" w:rsidDel="001E2354" w:rsidRDefault="002B540C" w:rsidP="002B540C">
            <w:pPr>
              <w:rPr>
                <w:del w:id="9486" w:author="Στάθης Καπ" w:date="2023-02-27T01:59:00Z"/>
                <w:rFonts w:cstheme="minorHAnsi"/>
                <w:sz w:val="20"/>
                <w:szCs w:val="20"/>
                <w:rPrChange w:id="9487" w:author="Στάθης Καπ" w:date="2023-02-02T17:57:00Z">
                  <w:rPr>
                    <w:del w:id="9488" w:author="Στάθης Καπ" w:date="2023-02-27T01:59:00Z"/>
                    <w:rFonts w:cstheme="minorHAnsi"/>
                    <w:sz w:val="18"/>
                    <w:szCs w:val="18"/>
                  </w:rPr>
                </w:rPrChange>
              </w:rPr>
            </w:pPr>
            <w:del w:id="9489" w:author="Στάθης Καπ" w:date="2023-02-27T01:59:00Z">
              <w:r w:rsidRPr="0037443C" w:rsidDel="001E2354">
                <w:rPr>
                  <w:sz w:val="20"/>
                  <w:szCs w:val="20"/>
                  <w:rPrChange w:id="9490" w:author="Στάθης Καπ" w:date="2023-02-02T17:57:00Z">
                    <w:rPr/>
                  </w:rPrChange>
                </w:rPr>
                <w:delText>1356</w:delText>
              </w:r>
            </w:del>
          </w:p>
        </w:tc>
        <w:tc>
          <w:tcPr>
            <w:tcW w:w="1428" w:type="dxa"/>
          </w:tcPr>
          <w:p w14:paraId="0FFF5DF4" w14:textId="6E2B1668" w:rsidR="002B540C" w:rsidRPr="0037443C" w:rsidDel="001E2354" w:rsidRDefault="002B540C" w:rsidP="002B540C">
            <w:pPr>
              <w:rPr>
                <w:del w:id="9491" w:author="Στάθης Καπ" w:date="2023-02-27T01:59:00Z"/>
                <w:rFonts w:cstheme="minorHAnsi"/>
                <w:sz w:val="20"/>
                <w:szCs w:val="20"/>
                <w:rPrChange w:id="9492" w:author="Στάθης Καπ" w:date="2023-02-02T17:57:00Z">
                  <w:rPr>
                    <w:del w:id="9493" w:author="Στάθης Καπ" w:date="2023-02-27T01:59:00Z"/>
                    <w:rFonts w:cstheme="minorHAnsi"/>
                    <w:sz w:val="18"/>
                    <w:szCs w:val="18"/>
                  </w:rPr>
                </w:rPrChange>
              </w:rPr>
            </w:pPr>
            <w:del w:id="9494" w:author="Στάθης Καπ" w:date="2023-02-27T01:59:00Z">
              <w:r w:rsidRPr="0037443C" w:rsidDel="001E2354">
                <w:rPr>
                  <w:sz w:val="20"/>
                  <w:szCs w:val="20"/>
                  <w:rPrChange w:id="9495" w:author="Στάθης Καπ" w:date="2023-02-02T17:57:00Z">
                    <w:rPr/>
                  </w:rPrChange>
                </w:rPr>
                <w:delText>1316</w:delText>
              </w:r>
            </w:del>
          </w:p>
        </w:tc>
        <w:tc>
          <w:tcPr>
            <w:tcW w:w="1428" w:type="dxa"/>
          </w:tcPr>
          <w:p w14:paraId="52C411D6" w14:textId="6889218A" w:rsidR="002B540C" w:rsidRPr="0037443C" w:rsidDel="001E2354" w:rsidRDefault="002B540C" w:rsidP="002B540C">
            <w:pPr>
              <w:rPr>
                <w:del w:id="9496" w:author="Στάθης Καπ" w:date="2023-02-27T01:59:00Z"/>
                <w:rFonts w:cstheme="minorHAnsi"/>
                <w:sz w:val="20"/>
                <w:szCs w:val="20"/>
                <w:rPrChange w:id="9497" w:author="Στάθης Καπ" w:date="2023-02-02T17:57:00Z">
                  <w:rPr>
                    <w:del w:id="9498" w:author="Στάθης Καπ" w:date="2023-02-27T01:59:00Z"/>
                    <w:rFonts w:cstheme="minorHAnsi"/>
                    <w:sz w:val="18"/>
                    <w:szCs w:val="18"/>
                  </w:rPr>
                </w:rPrChange>
              </w:rPr>
            </w:pPr>
            <w:del w:id="9499" w:author="Στάθης Καπ" w:date="2023-02-27T01:59:00Z">
              <w:r w:rsidRPr="0037443C" w:rsidDel="001E2354">
                <w:rPr>
                  <w:sz w:val="20"/>
                  <w:szCs w:val="20"/>
                  <w:rPrChange w:id="9500" w:author="Στάθης Καπ" w:date="2023-02-02T17:57:00Z">
                    <w:rPr/>
                  </w:rPrChange>
                </w:rPr>
                <w:delText>2.219</w:delText>
              </w:r>
            </w:del>
          </w:p>
        </w:tc>
        <w:tc>
          <w:tcPr>
            <w:tcW w:w="1428" w:type="dxa"/>
          </w:tcPr>
          <w:p w14:paraId="46ED216C" w14:textId="61102F04" w:rsidR="002B540C" w:rsidRPr="0037443C" w:rsidDel="001E2354" w:rsidRDefault="002B540C" w:rsidP="002B540C">
            <w:pPr>
              <w:rPr>
                <w:del w:id="9501" w:author="Στάθης Καπ" w:date="2023-02-27T01:59:00Z"/>
                <w:rFonts w:cstheme="minorHAnsi"/>
                <w:sz w:val="20"/>
                <w:szCs w:val="20"/>
                <w:rPrChange w:id="9502" w:author="Στάθης Καπ" w:date="2023-02-02T17:57:00Z">
                  <w:rPr>
                    <w:del w:id="9503" w:author="Στάθης Καπ" w:date="2023-02-27T01:59:00Z"/>
                    <w:rFonts w:cstheme="minorHAnsi"/>
                    <w:sz w:val="18"/>
                    <w:szCs w:val="18"/>
                  </w:rPr>
                </w:rPrChange>
              </w:rPr>
            </w:pPr>
            <w:del w:id="9504" w:author="Στάθης Καπ" w:date="2023-02-27T01:59:00Z">
              <w:r w:rsidRPr="0037443C" w:rsidDel="001E2354">
                <w:rPr>
                  <w:sz w:val="20"/>
                  <w:szCs w:val="20"/>
                  <w:rPrChange w:id="9505" w:author="Στάθης Καπ" w:date="2023-02-02T17:57:00Z">
                    <w:rPr/>
                  </w:rPrChange>
                </w:rPr>
                <w:delText>76</w:delText>
              </w:r>
            </w:del>
          </w:p>
        </w:tc>
      </w:tr>
      <w:tr w:rsidR="002B540C" w:rsidDel="001E2354" w14:paraId="6783DE6C" w14:textId="79BCF576" w:rsidTr="00AA2735">
        <w:trPr>
          <w:jc w:val="center"/>
          <w:del w:id="9506" w:author="Στάθης Καπ" w:date="2023-02-27T01:59:00Z"/>
        </w:trPr>
        <w:tc>
          <w:tcPr>
            <w:tcW w:w="1427" w:type="dxa"/>
          </w:tcPr>
          <w:p w14:paraId="25C2A9F6" w14:textId="5C0DBC2B" w:rsidR="002B540C" w:rsidRPr="0037443C" w:rsidDel="001E2354" w:rsidRDefault="002B540C" w:rsidP="002B540C">
            <w:pPr>
              <w:rPr>
                <w:del w:id="9507" w:author="Στάθης Καπ" w:date="2023-02-27T01:59:00Z"/>
                <w:rFonts w:cstheme="minorHAnsi"/>
                <w:sz w:val="20"/>
                <w:szCs w:val="20"/>
                <w:rPrChange w:id="9508" w:author="Στάθης Καπ" w:date="2023-02-02T17:57:00Z">
                  <w:rPr>
                    <w:del w:id="9509" w:author="Στάθης Καπ" w:date="2023-02-27T01:59:00Z"/>
                    <w:rFonts w:cstheme="minorHAnsi"/>
                    <w:sz w:val="18"/>
                    <w:szCs w:val="18"/>
                  </w:rPr>
                </w:rPrChange>
              </w:rPr>
            </w:pPr>
            <w:del w:id="9510" w:author="Στάθης Καπ" w:date="2023-02-27T01:59:00Z">
              <w:r w:rsidRPr="0037443C" w:rsidDel="001E2354">
                <w:rPr>
                  <w:rFonts w:cstheme="minorHAnsi"/>
                  <w:sz w:val="20"/>
                  <w:szCs w:val="20"/>
                  <w:rPrChange w:id="9511" w:author="Στάθης Καπ" w:date="2023-02-02T17:57:00Z">
                    <w:rPr>
                      <w:rFonts w:cstheme="minorHAnsi"/>
                      <w:sz w:val="18"/>
                      <w:szCs w:val="18"/>
                    </w:rPr>
                  </w:rPrChange>
                </w:rPr>
                <w:delText>pr06</w:delText>
              </w:r>
            </w:del>
          </w:p>
        </w:tc>
        <w:tc>
          <w:tcPr>
            <w:tcW w:w="1427" w:type="dxa"/>
          </w:tcPr>
          <w:p w14:paraId="37FF1670" w14:textId="7D75746C" w:rsidR="002B540C" w:rsidRPr="0037443C" w:rsidDel="001E2354" w:rsidRDefault="002B540C" w:rsidP="002B540C">
            <w:pPr>
              <w:rPr>
                <w:del w:id="9512" w:author="Στάθης Καπ" w:date="2023-02-27T01:59:00Z"/>
                <w:rFonts w:cstheme="minorHAnsi"/>
                <w:sz w:val="20"/>
                <w:szCs w:val="20"/>
                <w:rPrChange w:id="9513" w:author="Στάθης Καπ" w:date="2023-02-02T17:57:00Z">
                  <w:rPr>
                    <w:del w:id="9514" w:author="Στάθης Καπ" w:date="2023-02-27T01:59:00Z"/>
                    <w:rFonts w:cstheme="minorHAnsi"/>
                    <w:sz w:val="18"/>
                    <w:szCs w:val="18"/>
                  </w:rPr>
                </w:rPrChange>
              </w:rPr>
            </w:pPr>
            <w:del w:id="9515" w:author="Στάθης Καπ" w:date="2023-02-27T01:59:00Z">
              <w:r w:rsidRPr="0037443C" w:rsidDel="001E2354">
                <w:rPr>
                  <w:sz w:val="20"/>
                  <w:szCs w:val="20"/>
                  <w:rPrChange w:id="9516" w:author="Στάθης Καπ" w:date="2023-02-02T17:57:00Z">
                    <w:rPr/>
                  </w:rPrChange>
                </w:rPr>
                <w:delText>1514</w:delText>
              </w:r>
            </w:del>
          </w:p>
        </w:tc>
        <w:tc>
          <w:tcPr>
            <w:tcW w:w="1690" w:type="dxa"/>
          </w:tcPr>
          <w:p w14:paraId="500C98E2" w14:textId="0E039C0F" w:rsidR="002B540C" w:rsidRPr="0037443C" w:rsidDel="001E2354" w:rsidRDefault="002B540C" w:rsidP="002B540C">
            <w:pPr>
              <w:rPr>
                <w:del w:id="9517" w:author="Στάθης Καπ" w:date="2023-02-27T01:59:00Z"/>
                <w:rFonts w:cstheme="minorHAnsi"/>
                <w:sz w:val="20"/>
                <w:szCs w:val="20"/>
                <w:rPrChange w:id="9518" w:author="Στάθης Καπ" w:date="2023-02-02T17:57:00Z">
                  <w:rPr>
                    <w:del w:id="9519" w:author="Στάθης Καπ" w:date="2023-02-27T01:59:00Z"/>
                    <w:rFonts w:cstheme="minorHAnsi"/>
                    <w:sz w:val="18"/>
                    <w:szCs w:val="18"/>
                  </w:rPr>
                </w:rPrChange>
              </w:rPr>
            </w:pPr>
            <w:del w:id="9520" w:author="Στάθης Καπ" w:date="2023-02-27T01:59:00Z">
              <w:r w:rsidRPr="0037443C" w:rsidDel="001E2354">
                <w:rPr>
                  <w:sz w:val="20"/>
                  <w:szCs w:val="20"/>
                  <w:rPrChange w:id="9521" w:author="Στάθης Καπ" w:date="2023-02-02T17:57:00Z">
                    <w:rPr/>
                  </w:rPrChange>
                </w:rPr>
                <w:delText>1376</w:delText>
              </w:r>
            </w:del>
          </w:p>
        </w:tc>
        <w:tc>
          <w:tcPr>
            <w:tcW w:w="1428" w:type="dxa"/>
          </w:tcPr>
          <w:p w14:paraId="0E51F9E9" w14:textId="39E7351A" w:rsidR="002B540C" w:rsidRPr="0037443C" w:rsidDel="001E2354" w:rsidRDefault="002B540C" w:rsidP="002B540C">
            <w:pPr>
              <w:rPr>
                <w:del w:id="9522" w:author="Στάθης Καπ" w:date="2023-02-27T01:59:00Z"/>
                <w:rFonts w:cstheme="minorHAnsi"/>
                <w:sz w:val="20"/>
                <w:szCs w:val="20"/>
                <w:rPrChange w:id="9523" w:author="Στάθης Καπ" w:date="2023-02-02T17:57:00Z">
                  <w:rPr>
                    <w:del w:id="9524" w:author="Στάθης Καπ" w:date="2023-02-27T01:59:00Z"/>
                    <w:rFonts w:cstheme="minorHAnsi"/>
                    <w:sz w:val="18"/>
                    <w:szCs w:val="18"/>
                  </w:rPr>
                </w:rPrChange>
              </w:rPr>
            </w:pPr>
            <w:del w:id="9525" w:author="Στάθης Καπ" w:date="2023-02-27T01:59:00Z">
              <w:r w:rsidRPr="0037443C" w:rsidDel="001E2354">
                <w:rPr>
                  <w:sz w:val="20"/>
                  <w:szCs w:val="20"/>
                  <w:rPrChange w:id="9526" w:author="Στάθης Καπ" w:date="2023-02-02T17:57:00Z">
                    <w:rPr/>
                  </w:rPrChange>
                </w:rPr>
                <w:delText>1336</w:delText>
              </w:r>
            </w:del>
          </w:p>
        </w:tc>
        <w:tc>
          <w:tcPr>
            <w:tcW w:w="1428" w:type="dxa"/>
          </w:tcPr>
          <w:p w14:paraId="79ED1105" w14:textId="1F702ADC" w:rsidR="002B540C" w:rsidRPr="0037443C" w:rsidDel="001E2354" w:rsidRDefault="002B540C" w:rsidP="002B540C">
            <w:pPr>
              <w:rPr>
                <w:del w:id="9527" w:author="Στάθης Καπ" w:date="2023-02-27T01:59:00Z"/>
                <w:rFonts w:cstheme="minorHAnsi"/>
                <w:sz w:val="20"/>
                <w:szCs w:val="20"/>
                <w:rPrChange w:id="9528" w:author="Στάθης Καπ" w:date="2023-02-02T17:57:00Z">
                  <w:rPr>
                    <w:del w:id="9529" w:author="Στάθης Καπ" w:date="2023-02-27T01:59:00Z"/>
                    <w:rFonts w:cstheme="minorHAnsi"/>
                    <w:sz w:val="18"/>
                    <w:szCs w:val="18"/>
                  </w:rPr>
                </w:rPrChange>
              </w:rPr>
            </w:pPr>
            <w:del w:id="9530" w:author="Στάθης Καπ" w:date="2023-02-27T01:59:00Z">
              <w:r w:rsidRPr="0037443C" w:rsidDel="001E2354">
                <w:rPr>
                  <w:sz w:val="20"/>
                  <w:szCs w:val="20"/>
                  <w:rPrChange w:id="9531" w:author="Στάθης Καπ" w:date="2023-02-02T17:57:00Z">
                    <w:rPr/>
                  </w:rPrChange>
                </w:rPr>
                <w:delText>3.886</w:delText>
              </w:r>
            </w:del>
          </w:p>
        </w:tc>
        <w:tc>
          <w:tcPr>
            <w:tcW w:w="1428" w:type="dxa"/>
          </w:tcPr>
          <w:p w14:paraId="16B2E18F" w14:textId="173C2750" w:rsidR="002B540C" w:rsidRPr="0037443C" w:rsidDel="001E2354" w:rsidRDefault="002B540C" w:rsidP="002B540C">
            <w:pPr>
              <w:rPr>
                <w:del w:id="9532" w:author="Στάθης Καπ" w:date="2023-02-27T01:59:00Z"/>
                <w:rFonts w:cstheme="minorHAnsi"/>
                <w:sz w:val="20"/>
                <w:szCs w:val="20"/>
                <w:rPrChange w:id="9533" w:author="Στάθης Καπ" w:date="2023-02-02T17:57:00Z">
                  <w:rPr>
                    <w:del w:id="9534" w:author="Στάθης Καπ" w:date="2023-02-27T01:59:00Z"/>
                    <w:rFonts w:cstheme="minorHAnsi"/>
                    <w:sz w:val="18"/>
                    <w:szCs w:val="18"/>
                  </w:rPr>
                </w:rPrChange>
              </w:rPr>
            </w:pPr>
            <w:del w:id="9535" w:author="Στάθης Καπ" w:date="2023-02-27T01:59:00Z">
              <w:r w:rsidRPr="0037443C" w:rsidDel="001E2354">
                <w:rPr>
                  <w:sz w:val="20"/>
                  <w:szCs w:val="20"/>
                  <w:rPrChange w:id="9536" w:author="Στάθης Καπ" w:date="2023-02-02T17:57:00Z">
                    <w:rPr/>
                  </w:rPrChange>
                </w:rPr>
                <w:delText>75</w:delText>
              </w:r>
            </w:del>
          </w:p>
        </w:tc>
      </w:tr>
      <w:tr w:rsidR="002B540C" w:rsidDel="001E2354" w14:paraId="34EACF17" w14:textId="7AC67939" w:rsidTr="00AA2735">
        <w:trPr>
          <w:jc w:val="center"/>
          <w:del w:id="9537" w:author="Στάθης Καπ" w:date="2023-02-27T01:59:00Z"/>
        </w:trPr>
        <w:tc>
          <w:tcPr>
            <w:tcW w:w="1427" w:type="dxa"/>
          </w:tcPr>
          <w:p w14:paraId="48F8CD45" w14:textId="6252EC65" w:rsidR="002B540C" w:rsidRPr="0037443C" w:rsidDel="001E2354" w:rsidRDefault="002B540C" w:rsidP="002B540C">
            <w:pPr>
              <w:rPr>
                <w:del w:id="9538" w:author="Στάθης Καπ" w:date="2023-02-27T01:59:00Z"/>
                <w:rFonts w:cstheme="minorHAnsi"/>
                <w:sz w:val="20"/>
                <w:szCs w:val="20"/>
                <w:lang w:val="el-GR"/>
                <w:rPrChange w:id="9539" w:author="Στάθης Καπ" w:date="2023-02-02T17:57:00Z">
                  <w:rPr>
                    <w:del w:id="9540" w:author="Στάθης Καπ" w:date="2023-02-27T01:59:00Z"/>
                    <w:rFonts w:cstheme="minorHAnsi"/>
                    <w:sz w:val="18"/>
                    <w:szCs w:val="18"/>
                    <w:lang w:val="el-GR"/>
                  </w:rPr>
                </w:rPrChange>
              </w:rPr>
            </w:pPr>
            <w:del w:id="9541" w:author="Στάθης Καπ" w:date="2023-02-27T01:59:00Z">
              <w:r w:rsidRPr="0037443C" w:rsidDel="001E2354">
                <w:rPr>
                  <w:rFonts w:cstheme="minorHAnsi"/>
                  <w:sz w:val="20"/>
                  <w:szCs w:val="20"/>
                  <w:rPrChange w:id="9542" w:author="Στάθης Καπ" w:date="2023-02-02T17:57:00Z">
                    <w:rPr>
                      <w:rFonts w:cstheme="minorHAnsi"/>
                      <w:sz w:val="18"/>
                      <w:szCs w:val="18"/>
                    </w:rPr>
                  </w:rPrChange>
                </w:rPr>
                <w:delText>pr07</w:delText>
              </w:r>
            </w:del>
          </w:p>
        </w:tc>
        <w:tc>
          <w:tcPr>
            <w:tcW w:w="1427" w:type="dxa"/>
          </w:tcPr>
          <w:p w14:paraId="0BE7A976" w14:textId="1B7B2609" w:rsidR="002B540C" w:rsidRPr="0037443C" w:rsidDel="001E2354" w:rsidRDefault="002B540C" w:rsidP="002B540C">
            <w:pPr>
              <w:rPr>
                <w:del w:id="9543" w:author="Στάθης Καπ" w:date="2023-02-27T01:59:00Z"/>
                <w:rFonts w:cstheme="minorHAnsi"/>
                <w:sz w:val="20"/>
                <w:szCs w:val="20"/>
                <w:rPrChange w:id="9544" w:author="Στάθης Καπ" w:date="2023-02-02T17:57:00Z">
                  <w:rPr>
                    <w:del w:id="9545" w:author="Στάθης Καπ" w:date="2023-02-27T01:59:00Z"/>
                    <w:rFonts w:cstheme="minorHAnsi"/>
                    <w:sz w:val="18"/>
                    <w:szCs w:val="18"/>
                  </w:rPr>
                </w:rPrChange>
              </w:rPr>
            </w:pPr>
            <w:del w:id="9546" w:author="Στάθης Καπ" w:date="2023-02-27T01:59:00Z">
              <w:r w:rsidRPr="0037443C" w:rsidDel="001E2354">
                <w:rPr>
                  <w:sz w:val="20"/>
                  <w:szCs w:val="20"/>
                  <w:rPrChange w:id="9547" w:author="Στάθης Καπ" w:date="2023-02-02T17:57:00Z">
                    <w:rPr/>
                  </w:rPrChange>
                </w:rPr>
                <w:delText>744</w:delText>
              </w:r>
            </w:del>
          </w:p>
        </w:tc>
        <w:tc>
          <w:tcPr>
            <w:tcW w:w="1690" w:type="dxa"/>
          </w:tcPr>
          <w:p w14:paraId="515CBBBA" w14:textId="62624E2A" w:rsidR="002B540C" w:rsidRPr="0037443C" w:rsidDel="001E2354" w:rsidRDefault="002B540C" w:rsidP="002B540C">
            <w:pPr>
              <w:rPr>
                <w:del w:id="9548" w:author="Στάθης Καπ" w:date="2023-02-27T01:59:00Z"/>
                <w:rFonts w:cstheme="minorHAnsi"/>
                <w:sz w:val="20"/>
                <w:szCs w:val="20"/>
                <w:rPrChange w:id="9549" w:author="Στάθης Καπ" w:date="2023-02-02T17:57:00Z">
                  <w:rPr>
                    <w:del w:id="9550" w:author="Στάθης Καπ" w:date="2023-02-27T01:59:00Z"/>
                    <w:rFonts w:cstheme="minorHAnsi"/>
                    <w:sz w:val="18"/>
                    <w:szCs w:val="18"/>
                  </w:rPr>
                </w:rPrChange>
              </w:rPr>
            </w:pPr>
            <w:del w:id="9551" w:author="Στάθης Καπ" w:date="2023-02-27T01:59:00Z">
              <w:r w:rsidRPr="0037443C" w:rsidDel="001E2354">
                <w:rPr>
                  <w:sz w:val="20"/>
                  <w:szCs w:val="20"/>
                  <w:rPrChange w:id="9552" w:author="Στάθης Καπ" w:date="2023-02-02T17:57:00Z">
                    <w:rPr/>
                  </w:rPrChange>
                </w:rPr>
                <w:delText>713</w:delText>
              </w:r>
            </w:del>
          </w:p>
        </w:tc>
        <w:tc>
          <w:tcPr>
            <w:tcW w:w="1428" w:type="dxa"/>
          </w:tcPr>
          <w:p w14:paraId="6D9AC0AF" w14:textId="4D95DC43" w:rsidR="002B540C" w:rsidRPr="0037443C" w:rsidDel="001E2354" w:rsidRDefault="002B540C" w:rsidP="002B540C">
            <w:pPr>
              <w:rPr>
                <w:del w:id="9553" w:author="Στάθης Καπ" w:date="2023-02-27T01:59:00Z"/>
                <w:rFonts w:cstheme="minorHAnsi"/>
                <w:sz w:val="20"/>
                <w:szCs w:val="20"/>
                <w:rPrChange w:id="9554" w:author="Στάθης Καπ" w:date="2023-02-02T17:57:00Z">
                  <w:rPr>
                    <w:del w:id="9555" w:author="Στάθης Καπ" w:date="2023-02-27T01:59:00Z"/>
                    <w:rFonts w:cstheme="minorHAnsi"/>
                    <w:sz w:val="18"/>
                    <w:szCs w:val="18"/>
                  </w:rPr>
                </w:rPrChange>
              </w:rPr>
            </w:pPr>
            <w:del w:id="9556" w:author="Στάθης Καπ" w:date="2023-02-27T01:59:00Z">
              <w:r w:rsidRPr="0037443C" w:rsidDel="001E2354">
                <w:rPr>
                  <w:sz w:val="20"/>
                  <w:szCs w:val="20"/>
                  <w:rPrChange w:id="9557" w:author="Στάθης Καπ" w:date="2023-02-02T17:57:00Z">
                    <w:rPr/>
                  </w:rPrChange>
                </w:rPr>
                <w:delText>700</w:delText>
              </w:r>
            </w:del>
          </w:p>
        </w:tc>
        <w:tc>
          <w:tcPr>
            <w:tcW w:w="1428" w:type="dxa"/>
          </w:tcPr>
          <w:p w14:paraId="64DEEBEA" w14:textId="0AD68070" w:rsidR="002B540C" w:rsidRPr="0037443C" w:rsidDel="001E2354" w:rsidRDefault="002B540C" w:rsidP="002B540C">
            <w:pPr>
              <w:rPr>
                <w:del w:id="9558" w:author="Στάθης Καπ" w:date="2023-02-27T01:59:00Z"/>
                <w:rFonts w:cstheme="minorHAnsi"/>
                <w:sz w:val="20"/>
                <w:szCs w:val="20"/>
                <w:rPrChange w:id="9559" w:author="Στάθης Καπ" w:date="2023-02-02T17:57:00Z">
                  <w:rPr>
                    <w:del w:id="9560" w:author="Στάθης Καπ" w:date="2023-02-27T01:59:00Z"/>
                    <w:rFonts w:cstheme="minorHAnsi"/>
                    <w:sz w:val="18"/>
                    <w:szCs w:val="18"/>
                  </w:rPr>
                </w:rPrChange>
              </w:rPr>
            </w:pPr>
            <w:del w:id="9561" w:author="Στάθης Καπ" w:date="2023-02-27T01:59:00Z">
              <w:r w:rsidRPr="0037443C" w:rsidDel="001E2354">
                <w:rPr>
                  <w:sz w:val="20"/>
                  <w:szCs w:val="20"/>
                  <w:rPrChange w:id="9562" w:author="Στάθης Καπ" w:date="2023-02-02T17:57:00Z">
                    <w:rPr/>
                  </w:rPrChange>
                </w:rPr>
                <w:delText>0.189</w:delText>
              </w:r>
            </w:del>
          </w:p>
        </w:tc>
        <w:tc>
          <w:tcPr>
            <w:tcW w:w="1428" w:type="dxa"/>
          </w:tcPr>
          <w:p w14:paraId="570D510A" w14:textId="3460A5D4" w:rsidR="002B540C" w:rsidRPr="0037443C" w:rsidDel="001E2354" w:rsidRDefault="002B540C" w:rsidP="002B540C">
            <w:pPr>
              <w:rPr>
                <w:del w:id="9563" w:author="Στάθης Καπ" w:date="2023-02-27T01:59:00Z"/>
                <w:rFonts w:cstheme="minorHAnsi"/>
                <w:sz w:val="20"/>
                <w:szCs w:val="20"/>
                <w:rPrChange w:id="9564" w:author="Στάθης Καπ" w:date="2023-02-02T17:57:00Z">
                  <w:rPr>
                    <w:del w:id="9565" w:author="Στάθης Καπ" w:date="2023-02-27T01:59:00Z"/>
                    <w:rFonts w:cstheme="minorHAnsi"/>
                    <w:sz w:val="18"/>
                    <w:szCs w:val="18"/>
                  </w:rPr>
                </w:rPrChange>
              </w:rPr>
            </w:pPr>
            <w:del w:id="9566" w:author="Στάθης Καπ" w:date="2023-02-27T01:59:00Z">
              <w:r w:rsidRPr="0037443C" w:rsidDel="001E2354">
                <w:rPr>
                  <w:sz w:val="20"/>
                  <w:szCs w:val="20"/>
                  <w:rPrChange w:id="9567" w:author="Στάθης Καπ" w:date="2023-02-02T17:57:00Z">
                    <w:rPr/>
                  </w:rPrChange>
                </w:rPr>
                <w:delText>46</w:delText>
              </w:r>
            </w:del>
          </w:p>
        </w:tc>
      </w:tr>
      <w:tr w:rsidR="002B540C" w:rsidDel="001E2354" w14:paraId="79FC7A7C" w14:textId="3A56F530" w:rsidTr="00AA2735">
        <w:trPr>
          <w:jc w:val="center"/>
          <w:del w:id="9568" w:author="Στάθης Καπ" w:date="2023-02-27T01:59:00Z"/>
        </w:trPr>
        <w:tc>
          <w:tcPr>
            <w:tcW w:w="1427" w:type="dxa"/>
          </w:tcPr>
          <w:p w14:paraId="2F1772C2" w14:textId="584443D7" w:rsidR="002B540C" w:rsidRPr="0037443C" w:rsidDel="001E2354" w:rsidRDefault="002B540C" w:rsidP="002B540C">
            <w:pPr>
              <w:rPr>
                <w:del w:id="9569" w:author="Στάθης Καπ" w:date="2023-02-27T01:59:00Z"/>
                <w:rFonts w:cstheme="minorHAnsi"/>
                <w:sz w:val="20"/>
                <w:szCs w:val="20"/>
                <w:rPrChange w:id="9570" w:author="Στάθης Καπ" w:date="2023-02-02T17:57:00Z">
                  <w:rPr>
                    <w:del w:id="9571" w:author="Στάθης Καπ" w:date="2023-02-27T01:59:00Z"/>
                    <w:rFonts w:cstheme="minorHAnsi"/>
                    <w:sz w:val="18"/>
                    <w:szCs w:val="18"/>
                  </w:rPr>
                </w:rPrChange>
              </w:rPr>
            </w:pPr>
            <w:del w:id="9572" w:author="Στάθης Καπ" w:date="2023-02-27T01:59:00Z">
              <w:r w:rsidRPr="0037443C" w:rsidDel="001E2354">
                <w:rPr>
                  <w:rFonts w:cstheme="minorHAnsi"/>
                  <w:sz w:val="20"/>
                  <w:szCs w:val="20"/>
                  <w:rPrChange w:id="9573" w:author="Στάθης Καπ" w:date="2023-02-02T17:57:00Z">
                    <w:rPr>
                      <w:rFonts w:cstheme="minorHAnsi"/>
                      <w:sz w:val="18"/>
                      <w:szCs w:val="18"/>
                    </w:rPr>
                  </w:rPrChange>
                </w:rPr>
                <w:delText>pr08</w:delText>
              </w:r>
            </w:del>
          </w:p>
        </w:tc>
        <w:tc>
          <w:tcPr>
            <w:tcW w:w="1427" w:type="dxa"/>
          </w:tcPr>
          <w:p w14:paraId="319A484E" w14:textId="5F72CC0D" w:rsidR="002B540C" w:rsidRPr="0037443C" w:rsidDel="001E2354" w:rsidRDefault="002B540C">
            <w:pPr>
              <w:jc w:val="center"/>
              <w:rPr>
                <w:del w:id="9574" w:author="Στάθης Καπ" w:date="2023-02-27T01:59:00Z"/>
                <w:rFonts w:cstheme="minorHAnsi"/>
                <w:sz w:val="20"/>
                <w:szCs w:val="20"/>
                <w:rPrChange w:id="9575" w:author="Στάθης Καπ" w:date="2023-02-02T17:57:00Z">
                  <w:rPr>
                    <w:del w:id="9576" w:author="Στάθης Καπ" w:date="2023-02-27T01:59:00Z"/>
                    <w:rFonts w:cstheme="minorHAnsi"/>
                    <w:sz w:val="18"/>
                    <w:szCs w:val="18"/>
                  </w:rPr>
                </w:rPrChange>
              </w:rPr>
              <w:pPrChange w:id="9577" w:author="Στάθης Καπ" w:date="2023-02-02T17:49:00Z">
                <w:pPr/>
              </w:pPrChange>
            </w:pPr>
            <w:del w:id="9578" w:author="Στάθης Καπ" w:date="2023-02-27T01:59:00Z">
              <w:r w:rsidRPr="0037443C" w:rsidDel="001E2354">
                <w:rPr>
                  <w:sz w:val="20"/>
                  <w:szCs w:val="20"/>
                  <w:rPrChange w:id="9579" w:author="Στάθης Καπ" w:date="2023-02-02T17:57:00Z">
                    <w:rPr/>
                  </w:rPrChange>
                </w:rPr>
                <w:delText>1139</w:delText>
              </w:r>
            </w:del>
          </w:p>
        </w:tc>
        <w:tc>
          <w:tcPr>
            <w:tcW w:w="1690" w:type="dxa"/>
          </w:tcPr>
          <w:p w14:paraId="06D4AB49" w14:textId="0C6555FD" w:rsidR="002B540C" w:rsidRPr="0037443C" w:rsidDel="001E2354" w:rsidRDefault="002B540C" w:rsidP="002B540C">
            <w:pPr>
              <w:rPr>
                <w:del w:id="9580" w:author="Στάθης Καπ" w:date="2023-02-27T01:59:00Z"/>
                <w:rFonts w:cstheme="minorHAnsi"/>
                <w:sz w:val="20"/>
                <w:szCs w:val="20"/>
                <w:rPrChange w:id="9581" w:author="Στάθης Καπ" w:date="2023-02-02T17:57:00Z">
                  <w:rPr>
                    <w:del w:id="9582" w:author="Στάθης Καπ" w:date="2023-02-27T01:59:00Z"/>
                    <w:rFonts w:cstheme="minorHAnsi"/>
                    <w:sz w:val="18"/>
                    <w:szCs w:val="18"/>
                  </w:rPr>
                </w:rPrChange>
              </w:rPr>
            </w:pPr>
            <w:del w:id="9583" w:author="Στάθης Καπ" w:date="2023-02-27T01:59:00Z">
              <w:r w:rsidRPr="0037443C" w:rsidDel="001E2354">
                <w:rPr>
                  <w:sz w:val="20"/>
                  <w:szCs w:val="20"/>
                  <w:rPrChange w:id="9584" w:author="Στάθης Καπ" w:date="2023-02-02T17:57:00Z">
                    <w:rPr/>
                  </w:rPrChange>
                </w:rPr>
                <w:delText>1082</w:delText>
              </w:r>
            </w:del>
          </w:p>
        </w:tc>
        <w:tc>
          <w:tcPr>
            <w:tcW w:w="1428" w:type="dxa"/>
          </w:tcPr>
          <w:p w14:paraId="27BBC5EB" w14:textId="78D7EE35" w:rsidR="002B540C" w:rsidRPr="0037443C" w:rsidDel="001E2354" w:rsidRDefault="002B540C" w:rsidP="002B540C">
            <w:pPr>
              <w:rPr>
                <w:del w:id="9585" w:author="Στάθης Καπ" w:date="2023-02-27T01:59:00Z"/>
                <w:rFonts w:cstheme="minorHAnsi"/>
                <w:sz w:val="20"/>
                <w:szCs w:val="20"/>
                <w:rPrChange w:id="9586" w:author="Στάθης Καπ" w:date="2023-02-02T17:57:00Z">
                  <w:rPr>
                    <w:del w:id="9587" w:author="Στάθης Καπ" w:date="2023-02-27T01:59:00Z"/>
                    <w:rFonts w:cstheme="minorHAnsi"/>
                    <w:sz w:val="18"/>
                    <w:szCs w:val="18"/>
                  </w:rPr>
                </w:rPrChange>
              </w:rPr>
            </w:pPr>
            <w:del w:id="9588" w:author="Στάθης Καπ" w:date="2023-02-27T01:59:00Z">
              <w:r w:rsidRPr="0037443C" w:rsidDel="001E2354">
                <w:rPr>
                  <w:sz w:val="20"/>
                  <w:szCs w:val="20"/>
                  <w:rPrChange w:id="9589" w:author="Στάθης Καπ" w:date="2023-02-02T17:57:00Z">
                    <w:rPr/>
                  </w:rPrChange>
                </w:rPr>
                <w:delText>1045</w:delText>
              </w:r>
            </w:del>
          </w:p>
        </w:tc>
        <w:tc>
          <w:tcPr>
            <w:tcW w:w="1428" w:type="dxa"/>
          </w:tcPr>
          <w:p w14:paraId="69A49D43" w14:textId="6B162CCE" w:rsidR="002B540C" w:rsidRPr="0037443C" w:rsidDel="001E2354" w:rsidRDefault="002B540C" w:rsidP="002B540C">
            <w:pPr>
              <w:rPr>
                <w:del w:id="9590" w:author="Στάθης Καπ" w:date="2023-02-27T01:59:00Z"/>
                <w:rFonts w:cstheme="minorHAnsi"/>
                <w:sz w:val="20"/>
                <w:szCs w:val="20"/>
                <w:rPrChange w:id="9591" w:author="Στάθης Καπ" w:date="2023-02-02T17:57:00Z">
                  <w:rPr>
                    <w:del w:id="9592" w:author="Στάθης Καπ" w:date="2023-02-27T01:59:00Z"/>
                    <w:rFonts w:cstheme="minorHAnsi"/>
                    <w:sz w:val="18"/>
                    <w:szCs w:val="18"/>
                  </w:rPr>
                </w:rPrChange>
              </w:rPr>
            </w:pPr>
            <w:del w:id="9593" w:author="Στάθης Καπ" w:date="2023-02-27T01:59:00Z">
              <w:r w:rsidRPr="0037443C" w:rsidDel="001E2354">
                <w:rPr>
                  <w:sz w:val="20"/>
                  <w:szCs w:val="20"/>
                  <w:rPrChange w:id="9594" w:author="Στάθης Καπ" w:date="2023-02-02T17:57:00Z">
                    <w:rPr/>
                  </w:rPrChange>
                </w:rPr>
                <w:delText>1.125</w:delText>
              </w:r>
            </w:del>
          </w:p>
        </w:tc>
        <w:tc>
          <w:tcPr>
            <w:tcW w:w="1428" w:type="dxa"/>
          </w:tcPr>
          <w:p w14:paraId="6B320BD2" w14:textId="401D2D12" w:rsidR="002B540C" w:rsidRPr="0037443C" w:rsidDel="001E2354" w:rsidRDefault="002B540C" w:rsidP="002B540C">
            <w:pPr>
              <w:rPr>
                <w:del w:id="9595" w:author="Στάθης Καπ" w:date="2023-02-27T01:59:00Z"/>
                <w:rFonts w:cstheme="minorHAnsi"/>
                <w:sz w:val="20"/>
                <w:szCs w:val="20"/>
                <w:rPrChange w:id="9596" w:author="Στάθης Καπ" w:date="2023-02-02T17:57:00Z">
                  <w:rPr>
                    <w:del w:id="9597" w:author="Στάθης Καπ" w:date="2023-02-27T01:59:00Z"/>
                    <w:rFonts w:cstheme="minorHAnsi"/>
                    <w:sz w:val="18"/>
                    <w:szCs w:val="18"/>
                  </w:rPr>
                </w:rPrChange>
              </w:rPr>
            </w:pPr>
            <w:del w:id="9598" w:author="Στάθης Καπ" w:date="2023-02-27T01:59:00Z">
              <w:r w:rsidRPr="0037443C" w:rsidDel="001E2354">
                <w:rPr>
                  <w:sz w:val="20"/>
                  <w:szCs w:val="20"/>
                  <w:rPrChange w:id="9599" w:author="Στάθης Καπ" w:date="2023-02-02T17:57:00Z">
                    <w:rPr/>
                  </w:rPrChange>
                </w:rPr>
                <w:delText>63</w:delText>
              </w:r>
            </w:del>
          </w:p>
        </w:tc>
      </w:tr>
      <w:tr w:rsidR="002B540C" w:rsidDel="001E2354" w14:paraId="2F73E4BA" w14:textId="49446E64" w:rsidTr="00AA2735">
        <w:trPr>
          <w:jc w:val="center"/>
          <w:del w:id="9600" w:author="Στάθης Καπ" w:date="2023-02-27T01:59:00Z"/>
        </w:trPr>
        <w:tc>
          <w:tcPr>
            <w:tcW w:w="1427" w:type="dxa"/>
          </w:tcPr>
          <w:p w14:paraId="65F3E958" w14:textId="37CF89F7" w:rsidR="002B540C" w:rsidRPr="0037443C" w:rsidDel="001E2354" w:rsidRDefault="002B540C" w:rsidP="002B540C">
            <w:pPr>
              <w:rPr>
                <w:del w:id="9601" w:author="Στάθης Καπ" w:date="2023-02-27T01:59:00Z"/>
                <w:rFonts w:cstheme="minorHAnsi"/>
                <w:sz w:val="20"/>
                <w:szCs w:val="20"/>
                <w:rPrChange w:id="9602" w:author="Στάθης Καπ" w:date="2023-02-02T17:57:00Z">
                  <w:rPr>
                    <w:del w:id="9603" w:author="Στάθης Καπ" w:date="2023-02-27T01:59:00Z"/>
                    <w:rFonts w:cstheme="minorHAnsi"/>
                    <w:sz w:val="18"/>
                    <w:szCs w:val="18"/>
                  </w:rPr>
                </w:rPrChange>
              </w:rPr>
            </w:pPr>
            <w:del w:id="9604" w:author="Στάθης Καπ" w:date="2023-02-27T01:59:00Z">
              <w:r w:rsidRPr="0037443C" w:rsidDel="001E2354">
                <w:rPr>
                  <w:rFonts w:cstheme="minorHAnsi"/>
                  <w:sz w:val="20"/>
                  <w:szCs w:val="20"/>
                  <w:rPrChange w:id="9605" w:author="Στάθης Καπ" w:date="2023-02-02T17:57:00Z">
                    <w:rPr>
                      <w:rFonts w:cstheme="minorHAnsi"/>
                      <w:sz w:val="18"/>
                      <w:szCs w:val="18"/>
                    </w:rPr>
                  </w:rPrChange>
                </w:rPr>
                <w:delText>pr09</w:delText>
              </w:r>
            </w:del>
          </w:p>
        </w:tc>
        <w:tc>
          <w:tcPr>
            <w:tcW w:w="1427" w:type="dxa"/>
          </w:tcPr>
          <w:p w14:paraId="594BD060" w14:textId="22C11CC0" w:rsidR="002B540C" w:rsidRPr="0037443C" w:rsidDel="001E2354" w:rsidRDefault="002B540C" w:rsidP="002B540C">
            <w:pPr>
              <w:rPr>
                <w:del w:id="9606" w:author="Στάθης Καπ" w:date="2023-02-27T01:59:00Z"/>
                <w:rFonts w:cstheme="minorHAnsi"/>
                <w:sz w:val="20"/>
                <w:szCs w:val="20"/>
                <w:rPrChange w:id="9607" w:author="Στάθης Καπ" w:date="2023-02-02T17:57:00Z">
                  <w:rPr>
                    <w:del w:id="9608" w:author="Στάθης Καπ" w:date="2023-02-27T01:59:00Z"/>
                    <w:rFonts w:cstheme="minorHAnsi"/>
                    <w:sz w:val="18"/>
                    <w:szCs w:val="18"/>
                  </w:rPr>
                </w:rPrChange>
              </w:rPr>
            </w:pPr>
            <w:del w:id="9609" w:author="Στάθης Καπ" w:date="2023-02-27T01:59:00Z">
              <w:r w:rsidRPr="0037443C" w:rsidDel="001E2354">
                <w:rPr>
                  <w:sz w:val="20"/>
                  <w:szCs w:val="20"/>
                  <w:rPrChange w:id="9610" w:author="Στάθης Καπ" w:date="2023-02-02T17:57:00Z">
                    <w:rPr/>
                  </w:rPrChange>
                </w:rPr>
                <w:delText>1282</w:delText>
              </w:r>
            </w:del>
          </w:p>
        </w:tc>
        <w:tc>
          <w:tcPr>
            <w:tcW w:w="1690" w:type="dxa"/>
          </w:tcPr>
          <w:p w14:paraId="4C85D2EF" w14:textId="622D9F4F" w:rsidR="002B540C" w:rsidRPr="0037443C" w:rsidDel="001E2354" w:rsidRDefault="002B540C" w:rsidP="002B540C">
            <w:pPr>
              <w:rPr>
                <w:del w:id="9611" w:author="Στάθης Καπ" w:date="2023-02-27T01:59:00Z"/>
                <w:rFonts w:cstheme="minorHAnsi"/>
                <w:sz w:val="20"/>
                <w:szCs w:val="20"/>
                <w:rPrChange w:id="9612" w:author="Στάθης Καπ" w:date="2023-02-02T17:57:00Z">
                  <w:rPr>
                    <w:del w:id="9613" w:author="Στάθης Καπ" w:date="2023-02-27T01:59:00Z"/>
                    <w:rFonts w:cstheme="minorHAnsi"/>
                    <w:sz w:val="18"/>
                    <w:szCs w:val="18"/>
                  </w:rPr>
                </w:rPrChange>
              </w:rPr>
            </w:pPr>
            <w:del w:id="9614" w:author="Στάθης Καπ" w:date="2023-02-27T01:59:00Z">
              <w:r w:rsidRPr="0037443C" w:rsidDel="001E2354">
                <w:rPr>
                  <w:sz w:val="20"/>
                  <w:szCs w:val="20"/>
                  <w:rPrChange w:id="9615" w:author="Στάθης Καπ" w:date="2023-02-02T17:57:00Z">
                    <w:rPr/>
                  </w:rPrChange>
                </w:rPr>
                <w:delText>1144</w:delText>
              </w:r>
            </w:del>
          </w:p>
        </w:tc>
        <w:tc>
          <w:tcPr>
            <w:tcW w:w="1428" w:type="dxa"/>
          </w:tcPr>
          <w:p w14:paraId="44F9EF6B" w14:textId="028545C6" w:rsidR="002B540C" w:rsidRPr="0037443C" w:rsidDel="001E2354" w:rsidRDefault="002B540C" w:rsidP="002B540C">
            <w:pPr>
              <w:rPr>
                <w:del w:id="9616" w:author="Στάθης Καπ" w:date="2023-02-27T01:59:00Z"/>
                <w:rFonts w:cstheme="minorHAnsi"/>
                <w:sz w:val="20"/>
                <w:szCs w:val="20"/>
                <w:rPrChange w:id="9617" w:author="Στάθης Καπ" w:date="2023-02-02T17:57:00Z">
                  <w:rPr>
                    <w:del w:id="9618" w:author="Στάθης Καπ" w:date="2023-02-27T01:59:00Z"/>
                    <w:rFonts w:cstheme="minorHAnsi"/>
                    <w:sz w:val="18"/>
                    <w:szCs w:val="18"/>
                  </w:rPr>
                </w:rPrChange>
              </w:rPr>
            </w:pPr>
            <w:del w:id="9619" w:author="Στάθης Καπ" w:date="2023-02-27T01:59:00Z">
              <w:r w:rsidRPr="0037443C" w:rsidDel="001E2354">
                <w:rPr>
                  <w:sz w:val="20"/>
                  <w:szCs w:val="20"/>
                  <w:rPrChange w:id="9620" w:author="Στάθης Καπ" w:date="2023-02-02T17:57:00Z">
                    <w:rPr/>
                  </w:rPrChange>
                </w:rPr>
                <w:delText>1197</w:delText>
              </w:r>
            </w:del>
          </w:p>
        </w:tc>
        <w:tc>
          <w:tcPr>
            <w:tcW w:w="1428" w:type="dxa"/>
          </w:tcPr>
          <w:p w14:paraId="4362B87C" w14:textId="1DECCEEC" w:rsidR="002B540C" w:rsidRPr="0037443C" w:rsidDel="001E2354" w:rsidRDefault="002B540C" w:rsidP="002B540C">
            <w:pPr>
              <w:rPr>
                <w:del w:id="9621" w:author="Στάθης Καπ" w:date="2023-02-27T01:59:00Z"/>
                <w:rFonts w:cstheme="minorHAnsi"/>
                <w:sz w:val="20"/>
                <w:szCs w:val="20"/>
                <w:rPrChange w:id="9622" w:author="Στάθης Καπ" w:date="2023-02-02T17:57:00Z">
                  <w:rPr>
                    <w:del w:id="9623" w:author="Στάθης Καπ" w:date="2023-02-27T01:59:00Z"/>
                    <w:rFonts w:cstheme="minorHAnsi"/>
                    <w:sz w:val="18"/>
                    <w:szCs w:val="18"/>
                  </w:rPr>
                </w:rPrChange>
              </w:rPr>
            </w:pPr>
            <w:del w:id="9624" w:author="Στάθης Καπ" w:date="2023-02-27T01:59:00Z">
              <w:r w:rsidRPr="0037443C" w:rsidDel="001E2354">
                <w:rPr>
                  <w:sz w:val="20"/>
                  <w:szCs w:val="20"/>
                  <w:rPrChange w:id="9625" w:author="Στάθης Καπ" w:date="2023-02-02T17:57:00Z">
                    <w:rPr/>
                  </w:rPrChange>
                </w:rPr>
                <w:delText>2.285</w:delText>
              </w:r>
            </w:del>
          </w:p>
        </w:tc>
        <w:tc>
          <w:tcPr>
            <w:tcW w:w="1428" w:type="dxa"/>
          </w:tcPr>
          <w:p w14:paraId="3D4C3401" w14:textId="25F1D350" w:rsidR="002B540C" w:rsidRPr="0037443C" w:rsidDel="001E2354" w:rsidRDefault="002B540C" w:rsidP="002B540C">
            <w:pPr>
              <w:rPr>
                <w:del w:id="9626" w:author="Στάθης Καπ" w:date="2023-02-27T01:59:00Z"/>
                <w:rFonts w:cstheme="minorHAnsi"/>
                <w:sz w:val="20"/>
                <w:szCs w:val="20"/>
                <w:rPrChange w:id="9627" w:author="Στάθης Καπ" w:date="2023-02-02T17:57:00Z">
                  <w:rPr>
                    <w:del w:id="9628" w:author="Στάθης Καπ" w:date="2023-02-27T01:59:00Z"/>
                    <w:rFonts w:cstheme="minorHAnsi"/>
                    <w:sz w:val="18"/>
                    <w:szCs w:val="18"/>
                  </w:rPr>
                </w:rPrChange>
              </w:rPr>
            </w:pPr>
            <w:del w:id="9629" w:author="Στάθης Καπ" w:date="2023-02-27T01:59:00Z">
              <w:r w:rsidRPr="0037443C" w:rsidDel="001E2354">
                <w:rPr>
                  <w:sz w:val="20"/>
                  <w:szCs w:val="20"/>
                  <w:rPrChange w:id="9630" w:author="Στάθης Καπ" w:date="2023-02-02T17:57:00Z">
                    <w:rPr/>
                  </w:rPrChange>
                </w:rPr>
                <w:delText>76</w:delText>
              </w:r>
            </w:del>
          </w:p>
        </w:tc>
      </w:tr>
      <w:tr w:rsidR="002B540C" w:rsidDel="001E2354" w14:paraId="6EDE6639" w14:textId="7836DFE4" w:rsidTr="00AA2735">
        <w:trPr>
          <w:jc w:val="center"/>
          <w:del w:id="9631" w:author="Στάθης Καπ" w:date="2023-02-27T01:59:00Z"/>
        </w:trPr>
        <w:tc>
          <w:tcPr>
            <w:tcW w:w="1427" w:type="dxa"/>
          </w:tcPr>
          <w:p w14:paraId="0C1A8FA9" w14:textId="34F852E1" w:rsidR="002B540C" w:rsidRPr="0037443C" w:rsidDel="001E2354" w:rsidRDefault="002B540C" w:rsidP="002B540C">
            <w:pPr>
              <w:rPr>
                <w:del w:id="9632" w:author="Στάθης Καπ" w:date="2023-02-27T01:59:00Z"/>
                <w:rFonts w:cstheme="minorHAnsi"/>
                <w:sz w:val="20"/>
                <w:szCs w:val="20"/>
                <w:rPrChange w:id="9633" w:author="Στάθης Καπ" w:date="2023-02-02T17:57:00Z">
                  <w:rPr>
                    <w:del w:id="9634" w:author="Στάθης Καπ" w:date="2023-02-27T01:59:00Z"/>
                    <w:rFonts w:cstheme="minorHAnsi"/>
                    <w:sz w:val="18"/>
                    <w:szCs w:val="18"/>
                  </w:rPr>
                </w:rPrChange>
              </w:rPr>
            </w:pPr>
            <w:del w:id="9635" w:author="Στάθης Καπ" w:date="2023-02-27T01:59:00Z">
              <w:r w:rsidRPr="0037443C" w:rsidDel="001E2354">
                <w:rPr>
                  <w:rFonts w:cstheme="minorHAnsi"/>
                  <w:sz w:val="20"/>
                  <w:szCs w:val="20"/>
                  <w:rPrChange w:id="9636" w:author="Στάθης Καπ" w:date="2023-02-02T17:57:00Z">
                    <w:rPr>
                      <w:rFonts w:cstheme="minorHAnsi"/>
                      <w:sz w:val="18"/>
                      <w:szCs w:val="18"/>
                    </w:rPr>
                  </w:rPrChange>
                </w:rPr>
                <w:delText>pr10</w:delText>
              </w:r>
            </w:del>
          </w:p>
        </w:tc>
        <w:tc>
          <w:tcPr>
            <w:tcW w:w="1427" w:type="dxa"/>
          </w:tcPr>
          <w:p w14:paraId="720602EF" w14:textId="7C38E3E7" w:rsidR="002B540C" w:rsidRPr="0037443C" w:rsidDel="001E2354" w:rsidRDefault="002B540C">
            <w:pPr>
              <w:jc w:val="center"/>
              <w:rPr>
                <w:del w:id="9637" w:author="Στάθης Καπ" w:date="2023-02-27T01:59:00Z"/>
                <w:rFonts w:cstheme="minorHAnsi"/>
                <w:sz w:val="20"/>
                <w:szCs w:val="20"/>
                <w:rPrChange w:id="9638" w:author="Στάθης Καπ" w:date="2023-02-02T17:57:00Z">
                  <w:rPr>
                    <w:del w:id="9639" w:author="Στάθης Καπ" w:date="2023-02-27T01:59:00Z"/>
                    <w:rFonts w:cstheme="minorHAnsi"/>
                    <w:sz w:val="18"/>
                    <w:szCs w:val="18"/>
                  </w:rPr>
                </w:rPrChange>
              </w:rPr>
              <w:pPrChange w:id="9640" w:author="Στάθης Καπ" w:date="2023-02-02T17:49:00Z">
                <w:pPr/>
              </w:pPrChange>
            </w:pPr>
            <w:del w:id="9641" w:author="Στάθης Καπ" w:date="2023-02-27T01:59:00Z">
              <w:r w:rsidRPr="0037443C" w:rsidDel="001E2354">
                <w:rPr>
                  <w:sz w:val="20"/>
                  <w:szCs w:val="20"/>
                  <w:rPrChange w:id="9642" w:author="Στάθης Καπ" w:date="2023-02-02T17:57:00Z">
                    <w:rPr/>
                  </w:rPrChange>
                </w:rPr>
                <w:delText>1573</w:delText>
              </w:r>
            </w:del>
          </w:p>
        </w:tc>
        <w:tc>
          <w:tcPr>
            <w:tcW w:w="1690" w:type="dxa"/>
          </w:tcPr>
          <w:p w14:paraId="6BAB8208" w14:textId="710AA3E7" w:rsidR="002B540C" w:rsidRPr="0037443C" w:rsidDel="001E2354" w:rsidRDefault="002B540C" w:rsidP="002B540C">
            <w:pPr>
              <w:rPr>
                <w:del w:id="9643" w:author="Στάθης Καπ" w:date="2023-02-27T01:59:00Z"/>
                <w:rFonts w:cstheme="minorHAnsi"/>
                <w:sz w:val="20"/>
                <w:szCs w:val="20"/>
                <w:rPrChange w:id="9644" w:author="Στάθης Καπ" w:date="2023-02-02T17:57:00Z">
                  <w:rPr>
                    <w:del w:id="9645" w:author="Στάθης Καπ" w:date="2023-02-27T01:59:00Z"/>
                    <w:rFonts w:cstheme="minorHAnsi"/>
                    <w:sz w:val="18"/>
                    <w:szCs w:val="18"/>
                  </w:rPr>
                </w:rPrChange>
              </w:rPr>
            </w:pPr>
            <w:del w:id="9646" w:author="Στάθης Καπ" w:date="2023-02-27T01:59:00Z">
              <w:r w:rsidRPr="0037443C" w:rsidDel="001E2354">
                <w:rPr>
                  <w:sz w:val="20"/>
                  <w:szCs w:val="20"/>
                  <w:rPrChange w:id="9647" w:author="Στάθης Καπ" w:date="2023-02-02T17:57:00Z">
                    <w:rPr/>
                  </w:rPrChange>
                </w:rPr>
                <w:delText>1473</w:delText>
              </w:r>
            </w:del>
          </w:p>
        </w:tc>
        <w:tc>
          <w:tcPr>
            <w:tcW w:w="1428" w:type="dxa"/>
          </w:tcPr>
          <w:p w14:paraId="2DA86CCF" w14:textId="45D07497" w:rsidR="002B540C" w:rsidRPr="0037443C" w:rsidDel="001E2354" w:rsidRDefault="002B540C" w:rsidP="002B540C">
            <w:pPr>
              <w:rPr>
                <w:del w:id="9648" w:author="Στάθης Καπ" w:date="2023-02-27T01:59:00Z"/>
                <w:rFonts w:cstheme="minorHAnsi"/>
                <w:sz w:val="20"/>
                <w:szCs w:val="20"/>
                <w:rPrChange w:id="9649" w:author="Στάθης Καπ" w:date="2023-02-02T17:57:00Z">
                  <w:rPr>
                    <w:del w:id="9650" w:author="Στάθης Καπ" w:date="2023-02-27T01:59:00Z"/>
                    <w:rFonts w:cstheme="minorHAnsi"/>
                    <w:sz w:val="18"/>
                    <w:szCs w:val="18"/>
                  </w:rPr>
                </w:rPrChange>
              </w:rPr>
            </w:pPr>
            <w:del w:id="9651" w:author="Στάθης Καπ" w:date="2023-02-27T01:59:00Z">
              <w:r w:rsidRPr="0037443C" w:rsidDel="001E2354">
                <w:rPr>
                  <w:sz w:val="20"/>
                  <w:szCs w:val="20"/>
                  <w:rPrChange w:id="9652" w:author="Στάθης Καπ" w:date="2023-02-02T17:57:00Z">
                    <w:rPr/>
                  </w:rPrChange>
                </w:rPr>
                <w:delText>1422</w:delText>
              </w:r>
            </w:del>
          </w:p>
        </w:tc>
        <w:tc>
          <w:tcPr>
            <w:tcW w:w="1428" w:type="dxa"/>
          </w:tcPr>
          <w:p w14:paraId="31631D70" w14:textId="000DE677" w:rsidR="002B540C" w:rsidRPr="0037443C" w:rsidDel="001E2354" w:rsidRDefault="002B540C" w:rsidP="002B540C">
            <w:pPr>
              <w:rPr>
                <w:del w:id="9653" w:author="Στάθης Καπ" w:date="2023-02-27T01:59:00Z"/>
                <w:rFonts w:cstheme="minorHAnsi"/>
                <w:sz w:val="20"/>
                <w:szCs w:val="20"/>
                <w:rPrChange w:id="9654" w:author="Στάθης Καπ" w:date="2023-02-02T17:57:00Z">
                  <w:rPr>
                    <w:del w:id="9655" w:author="Στάθης Καπ" w:date="2023-02-27T01:59:00Z"/>
                    <w:rFonts w:cstheme="minorHAnsi"/>
                    <w:sz w:val="18"/>
                    <w:szCs w:val="18"/>
                  </w:rPr>
                </w:rPrChange>
              </w:rPr>
            </w:pPr>
            <w:del w:id="9656" w:author="Στάθης Καπ" w:date="2023-02-27T01:59:00Z">
              <w:r w:rsidRPr="0037443C" w:rsidDel="001E2354">
                <w:rPr>
                  <w:sz w:val="20"/>
                  <w:szCs w:val="20"/>
                  <w:rPrChange w:id="9657" w:author="Στάθης Καπ" w:date="2023-02-02T17:57:00Z">
                    <w:rPr/>
                  </w:rPrChange>
                </w:rPr>
                <w:delText>2.951</w:delText>
              </w:r>
            </w:del>
          </w:p>
        </w:tc>
        <w:tc>
          <w:tcPr>
            <w:tcW w:w="1428" w:type="dxa"/>
          </w:tcPr>
          <w:p w14:paraId="426D1C2B" w14:textId="6626C3EA" w:rsidR="002B540C" w:rsidRPr="0037443C" w:rsidDel="001E2354" w:rsidRDefault="002B540C" w:rsidP="002B540C">
            <w:pPr>
              <w:rPr>
                <w:del w:id="9658" w:author="Στάθης Καπ" w:date="2023-02-27T01:59:00Z"/>
                <w:rFonts w:cstheme="minorHAnsi"/>
                <w:sz w:val="20"/>
                <w:szCs w:val="20"/>
                <w:rPrChange w:id="9659" w:author="Στάθης Καπ" w:date="2023-02-02T17:57:00Z">
                  <w:rPr>
                    <w:del w:id="9660" w:author="Στάθης Καπ" w:date="2023-02-27T01:59:00Z"/>
                    <w:rFonts w:cstheme="minorHAnsi"/>
                    <w:sz w:val="18"/>
                    <w:szCs w:val="18"/>
                  </w:rPr>
                </w:rPrChange>
              </w:rPr>
            </w:pPr>
            <w:del w:id="9661" w:author="Στάθης Καπ" w:date="2023-02-27T01:59:00Z">
              <w:r w:rsidRPr="0037443C" w:rsidDel="001E2354">
                <w:rPr>
                  <w:sz w:val="20"/>
                  <w:szCs w:val="20"/>
                  <w:rPrChange w:id="9662" w:author="Στάθης Καπ" w:date="2023-02-02T17:57:00Z">
                    <w:rPr/>
                  </w:rPrChange>
                </w:rPr>
                <w:delText>81</w:delText>
              </w:r>
            </w:del>
          </w:p>
        </w:tc>
      </w:tr>
      <w:tr w:rsidR="002B540C" w:rsidDel="001E2354" w14:paraId="509667FE" w14:textId="65369574" w:rsidTr="00AA2735">
        <w:trPr>
          <w:jc w:val="center"/>
          <w:del w:id="9663" w:author="Στάθης Καπ" w:date="2023-02-27T01:59:00Z"/>
        </w:trPr>
        <w:tc>
          <w:tcPr>
            <w:tcW w:w="1427" w:type="dxa"/>
          </w:tcPr>
          <w:p w14:paraId="65049948" w14:textId="4022D37C" w:rsidR="002B540C" w:rsidRPr="0037443C" w:rsidDel="001E2354" w:rsidRDefault="002B540C" w:rsidP="002B540C">
            <w:pPr>
              <w:rPr>
                <w:del w:id="9664" w:author="Στάθης Καπ" w:date="2023-02-27T01:59:00Z"/>
                <w:rFonts w:cstheme="minorHAnsi"/>
                <w:sz w:val="20"/>
                <w:szCs w:val="20"/>
                <w:rPrChange w:id="9665" w:author="Στάθης Καπ" w:date="2023-02-02T17:57:00Z">
                  <w:rPr>
                    <w:del w:id="9666" w:author="Στάθης Καπ" w:date="2023-02-27T01:59:00Z"/>
                    <w:rFonts w:cstheme="minorHAnsi"/>
                    <w:sz w:val="18"/>
                    <w:szCs w:val="18"/>
                  </w:rPr>
                </w:rPrChange>
              </w:rPr>
            </w:pPr>
            <w:del w:id="9667" w:author="Στάθης Καπ" w:date="2023-02-27T01:59:00Z">
              <w:r w:rsidRPr="0037443C" w:rsidDel="001E2354">
                <w:rPr>
                  <w:rFonts w:cstheme="minorHAnsi"/>
                  <w:sz w:val="20"/>
                  <w:szCs w:val="20"/>
                  <w:rPrChange w:id="9668" w:author="Στάθης Καπ" w:date="2023-02-02T17:57:00Z">
                    <w:rPr>
                      <w:rFonts w:cstheme="minorHAnsi"/>
                      <w:sz w:val="18"/>
                      <w:szCs w:val="18"/>
                    </w:rPr>
                  </w:rPrChange>
                </w:rPr>
                <w:delText>pr11</w:delText>
              </w:r>
            </w:del>
          </w:p>
        </w:tc>
        <w:tc>
          <w:tcPr>
            <w:tcW w:w="1427" w:type="dxa"/>
          </w:tcPr>
          <w:p w14:paraId="7C7953AB" w14:textId="1CE18497" w:rsidR="002B540C" w:rsidRPr="0037443C" w:rsidDel="001E2354" w:rsidRDefault="002B540C" w:rsidP="002B540C">
            <w:pPr>
              <w:rPr>
                <w:del w:id="9669" w:author="Στάθης Καπ" w:date="2023-02-27T01:59:00Z"/>
                <w:rFonts w:cstheme="minorHAnsi"/>
                <w:sz w:val="20"/>
                <w:szCs w:val="20"/>
                <w:rPrChange w:id="9670" w:author="Στάθης Καπ" w:date="2023-02-02T17:57:00Z">
                  <w:rPr>
                    <w:del w:id="9671" w:author="Στάθης Καπ" w:date="2023-02-27T01:59:00Z"/>
                    <w:rFonts w:cstheme="minorHAnsi"/>
                    <w:sz w:val="18"/>
                    <w:szCs w:val="18"/>
                  </w:rPr>
                </w:rPrChange>
              </w:rPr>
            </w:pPr>
            <w:del w:id="9672" w:author="Στάθης Καπ" w:date="2023-02-27T01:59:00Z">
              <w:r w:rsidRPr="0037443C" w:rsidDel="001E2354">
                <w:rPr>
                  <w:sz w:val="20"/>
                  <w:szCs w:val="20"/>
                  <w:rPrChange w:id="9673" w:author="Στάθης Καπ" w:date="2023-02-02T17:57:00Z">
                    <w:rPr/>
                  </w:rPrChange>
                </w:rPr>
                <w:delText>654</w:delText>
              </w:r>
            </w:del>
          </w:p>
        </w:tc>
        <w:tc>
          <w:tcPr>
            <w:tcW w:w="1690" w:type="dxa"/>
          </w:tcPr>
          <w:p w14:paraId="558BB244" w14:textId="5DD76BF2" w:rsidR="002B540C" w:rsidRPr="0037443C" w:rsidDel="001E2354" w:rsidRDefault="002B540C" w:rsidP="002B540C">
            <w:pPr>
              <w:rPr>
                <w:del w:id="9674" w:author="Στάθης Καπ" w:date="2023-02-27T01:59:00Z"/>
                <w:rFonts w:cstheme="minorHAnsi"/>
                <w:sz w:val="20"/>
                <w:szCs w:val="20"/>
                <w:rPrChange w:id="9675" w:author="Στάθης Καπ" w:date="2023-02-02T17:57:00Z">
                  <w:rPr>
                    <w:del w:id="9676" w:author="Στάθης Καπ" w:date="2023-02-27T01:59:00Z"/>
                    <w:rFonts w:cstheme="minorHAnsi"/>
                    <w:sz w:val="18"/>
                    <w:szCs w:val="18"/>
                  </w:rPr>
                </w:rPrChange>
              </w:rPr>
            </w:pPr>
            <w:del w:id="9677" w:author="Στάθης Καπ" w:date="2023-02-27T01:59:00Z">
              <w:r w:rsidRPr="0037443C" w:rsidDel="001E2354">
                <w:rPr>
                  <w:sz w:val="20"/>
                  <w:szCs w:val="20"/>
                  <w:rPrChange w:id="9678" w:author="Στάθης Καπ" w:date="2023-02-02T17:57:00Z">
                    <w:rPr/>
                  </w:rPrChange>
                </w:rPr>
                <w:delText>632</w:delText>
              </w:r>
            </w:del>
          </w:p>
        </w:tc>
        <w:tc>
          <w:tcPr>
            <w:tcW w:w="1428" w:type="dxa"/>
          </w:tcPr>
          <w:p w14:paraId="6B42D150" w14:textId="5479BDE3" w:rsidR="002B540C" w:rsidRPr="0037443C" w:rsidDel="001E2354" w:rsidRDefault="002B540C" w:rsidP="002B540C">
            <w:pPr>
              <w:rPr>
                <w:del w:id="9679" w:author="Στάθης Καπ" w:date="2023-02-27T01:59:00Z"/>
                <w:rFonts w:cstheme="minorHAnsi"/>
                <w:sz w:val="20"/>
                <w:szCs w:val="20"/>
                <w:rPrChange w:id="9680" w:author="Στάθης Καπ" w:date="2023-02-02T17:57:00Z">
                  <w:rPr>
                    <w:del w:id="9681" w:author="Στάθης Καπ" w:date="2023-02-27T01:59:00Z"/>
                    <w:rFonts w:cstheme="minorHAnsi"/>
                    <w:sz w:val="18"/>
                    <w:szCs w:val="18"/>
                  </w:rPr>
                </w:rPrChange>
              </w:rPr>
            </w:pPr>
            <w:del w:id="9682" w:author="Στάθης Καπ" w:date="2023-02-27T01:59:00Z">
              <w:r w:rsidRPr="0037443C" w:rsidDel="001E2354">
                <w:rPr>
                  <w:sz w:val="20"/>
                  <w:szCs w:val="20"/>
                  <w:rPrChange w:id="9683" w:author="Στάθης Καπ" w:date="2023-02-02T17:57:00Z">
                    <w:rPr/>
                  </w:rPrChange>
                </w:rPr>
                <w:delText>627</w:delText>
              </w:r>
            </w:del>
          </w:p>
        </w:tc>
        <w:tc>
          <w:tcPr>
            <w:tcW w:w="1428" w:type="dxa"/>
          </w:tcPr>
          <w:p w14:paraId="7D64D881" w14:textId="27CCC607" w:rsidR="002B540C" w:rsidRPr="0037443C" w:rsidDel="001E2354" w:rsidRDefault="002B540C" w:rsidP="002B540C">
            <w:pPr>
              <w:rPr>
                <w:del w:id="9684" w:author="Στάθης Καπ" w:date="2023-02-27T01:59:00Z"/>
                <w:rFonts w:cstheme="minorHAnsi"/>
                <w:sz w:val="20"/>
                <w:szCs w:val="20"/>
                <w:rPrChange w:id="9685" w:author="Στάθης Καπ" w:date="2023-02-02T17:57:00Z">
                  <w:rPr>
                    <w:del w:id="9686" w:author="Στάθης Καπ" w:date="2023-02-27T01:59:00Z"/>
                    <w:rFonts w:cstheme="minorHAnsi"/>
                    <w:sz w:val="18"/>
                    <w:szCs w:val="18"/>
                  </w:rPr>
                </w:rPrChange>
              </w:rPr>
            </w:pPr>
            <w:del w:id="9687" w:author="Στάθης Καπ" w:date="2023-02-27T01:59:00Z">
              <w:r w:rsidRPr="0037443C" w:rsidDel="001E2354">
                <w:rPr>
                  <w:sz w:val="20"/>
                  <w:szCs w:val="20"/>
                  <w:rPrChange w:id="9688" w:author="Στάθης Καπ" w:date="2023-02-02T17:57:00Z">
                    <w:rPr/>
                  </w:rPrChange>
                </w:rPr>
                <w:delText>0.126</w:delText>
              </w:r>
            </w:del>
          </w:p>
        </w:tc>
        <w:tc>
          <w:tcPr>
            <w:tcW w:w="1428" w:type="dxa"/>
          </w:tcPr>
          <w:p w14:paraId="20D2C32D" w14:textId="2295BB13" w:rsidR="002B540C" w:rsidRPr="0037443C" w:rsidDel="001E2354" w:rsidRDefault="002B540C" w:rsidP="002B540C">
            <w:pPr>
              <w:rPr>
                <w:del w:id="9689" w:author="Στάθης Καπ" w:date="2023-02-27T01:59:00Z"/>
                <w:rFonts w:cstheme="minorHAnsi"/>
                <w:sz w:val="20"/>
                <w:szCs w:val="20"/>
                <w:rPrChange w:id="9690" w:author="Στάθης Καπ" w:date="2023-02-02T17:57:00Z">
                  <w:rPr>
                    <w:del w:id="9691" w:author="Στάθης Καπ" w:date="2023-02-27T01:59:00Z"/>
                    <w:rFonts w:cstheme="minorHAnsi"/>
                    <w:sz w:val="18"/>
                    <w:szCs w:val="18"/>
                  </w:rPr>
                </w:rPrChange>
              </w:rPr>
            </w:pPr>
            <w:del w:id="9692" w:author="Στάθης Καπ" w:date="2023-02-27T01:59:00Z">
              <w:r w:rsidRPr="0037443C" w:rsidDel="001E2354">
                <w:rPr>
                  <w:sz w:val="20"/>
                  <w:szCs w:val="20"/>
                  <w:rPrChange w:id="9693" w:author="Στάθης Καπ" w:date="2023-02-02T17:57:00Z">
                    <w:rPr/>
                  </w:rPrChange>
                </w:rPr>
                <w:delText>45</w:delText>
              </w:r>
            </w:del>
          </w:p>
        </w:tc>
      </w:tr>
      <w:tr w:rsidR="002B540C" w:rsidDel="001E2354" w14:paraId="04BC0379" w14:textId="1B9455C0" w:rsidTr="00AA2735">
        <w:trPr>
          <w:jc w:val="center"/>
          <w:del w:id="9694" w:author="Στάθης Καπ" w:date="2023-02-27T01:59:00Z"/>
        </w:trPr>
        <w:tc>
          <w:tcPr>
            <w:tcW w:w="1427" w:type="dxa"/>
          </w:tcPr>
          <w:p w14:paraId="35206287" w14:textId="60C8FAFC" w:rsidR="002B540C" w:rsidRPr="0037443C" w:rsidDel="001E2354" w:rsidRDefault="002B540C" w:rsidP="002B540C">
            <w:pPr>
              <w:rPr>
                <w:del w:id="9695" w:author="Στάθης Καπ" w:date="2023-02-27T01:59:00Z"/>
                <w:rFonts w:cstheme="minorHAnsi"/>
                <w:sz w:val="20"/>
                <w:szCs w:val="20"/>
                <w:rPrChange w:id="9696" w:author="Στάθης Καπ" w:date="2023-02-02T17:57:00Z">
                  <w:rPr>
                    <w:del w:id="9697" w:author="Στάθης Καπ" w:date="2023-02-27T01:59:00Z"/>
                    <w:rFonts w:cstheme="minorHAnsi"/>
                    <w:sz w:val="18"/>
                    <w:szCs w:val="18"/>
                  </w:rPr>
                </w:rPrChange>
              </w:rPr>
            </w:pPr>
            <w:del w:id="9698" w:author="Στάθης Καπ" w:date="2023-02-27T01:59:00Z">
              <w:r w:rsidRPr="0037443C" w:rsidDel="001E2354">
                <w:rPr>
                  <w:rFonts w:cstheme="minorHAnsi"/>
                  <w:sz w:val="20"/>
                  <w:szCs w:val="20"/>
                  <w:rPrChange w:id="9699" w:author="Στάθης Καπ" w:date="2023-02-02T17:57:00Z">
                    <w:rPr>
                      <w:rFonts w:cstheme="minorHAnsi"/>
                      <w:sz w:val="18"/>
                      <w:szCs w:val="18"/>
                    </w:rPr>
                  </w:rPrChange>
                </w:rPr>
                <w:delText>pr12</w:delText>
              </w:r>
            </w:del>
          </w:p>
        </w:tc>
        <w:tc>
          <w:tcPr>
            <w:tcW w:w="1427" w:type="dxa"/>
          </w:tcPr>
          <w:p w14:paraId="3670940F" w14:textId="64BAB42B" w:rsidR="002B540C" w:rsidRPr="0037443C" w:rsidDel="001E2354" w:rsidRDefault="002B540C" w:rsidP="002B540C">
            <w:pPr>
              <w:rPr>
                <w:del w:id="9700" w:author="Στάθης Καπ" w:date="2023-02-27T01:59:00Z"/>
                <w:rFonts w:cstheme="minorHAnsi"/>
                <w:sz w:val="20"/>
                <w:szCs w:val="20"/>
                <w:rPrChange w:id="9701" w:author="Στάθης Καπ" w:date="2023-02-02T17:57:00Z">
                  <w:rPr>
                    <w:del w:id="9702" w:author="Στάθης Καπ" w:date="2023-02-27T01:59:00Z"/>
                    <w:rFonts w:cstheme="minorHAnsi"/>
                    <w:sz w:val="18"/>
                    <w:szCs w:val="18"/>
                  </w:rPr>
                </w:rPrChange>
              </w:rPr>
            </w:pPr>
            <w:del w:id="9703" w:author="Στάθης Καπ" w:date="2023-02-27T01:59:00Z">
              <w:r w:rsidRPr="0037443C" w:rsidDel="001E2354">
                <w:rPr>
                  <w:sz w:val="20"/>
                  <w:szCs w:val="20"/>
                  <w:rPrChange w:id="9704" w:author="Στάθης Καπ" w:date="2023-02-02T17:57:00Z">
                    <w:rPr/>
                  </w:rPrChange>
                </w:rPr>
                <w:delText>1002</w:delText>
              </w:r>
            </w:del>
          </w:p>
        </w:tc>
        <w:tc>
          <w:tcPr>
            <w:tcW w:w="1690" w:type="dxa"/>
          </w:tcPr>
          <w:p w14:paraId="17ECD413" w14:textId="0B4A6AAD" w:rsidR="002B540C" w:rsidRPr="0037443C" w:rsidDel="001E2354" w:rsidRDefault="002B540C" w:rsidP="002B540C">
            <w:pPr>
              <w:rPr>
                <w:del w:id="9705" w:author="Στάθης Καπ" w:date="2023-02-27T01:59:00Z"/>
                <w:rFonts w:cstheme="minorHAnsi"/>
                <w:sz w:val="20"/>
                <w:szCs w:val="20"/>
                <w:rPrChange w:id="9706" w:author="Στάθης Καπ" w:date="2023-02-02T17:57:00Z">
                  <w:rPr>
                    <w:del w:id="9707" w:author="Στάθης Καπ" w:date="2023-02-27T01:59:00Z"/>
                    <w:rFonts w:cstheme="minorHAnsi"/>
                    <w:sz w:val="18"/>
                    <w:szCs w:val="18"/>
                  </w:rPr>
                </w:rPrChange>
              </w:rPr>
            </w:pPr>
            <w:del w:id="9708" w:author="Στάθης Καπ" w:date="2023-02-27T01:59:00Z">
              <w:r w:rsidRPr="0037443C" w:rsidDel="001E2354">
                <w:rPr>
                  <w:sz w:val="20"/>
                  <w:szCs w:val="20"/>
                  <w:rPrChange w:id="9709" w:author="Στάθης Καπ" w:date="2023-02-02T17:57:00Z">
                    <w:rPr/>
                  </w:rPrChange>
                </w:rPr>
                <w:delText>902</w:delText>
              </w:r>
            </w:del>
          </w:p>
        </w:tc>
        <w:tc>
          <w:tcPr>
            <w:tcW w:w="1428" w:type="dxa"/>
          </w:tcPr>
          <w:p w14:paraId="7390A175" w14:textId="17CFD8FB" w:rsidR="002B540C" w:rsidRPr="0037443C" w:rsidDel="001E2354" w:rsidRDefault="002B540C" w:rsidP="002B540C">
            <w:pPr>
              <w:rPr>
                <w:del w:id="9710" w:author="Στάθης Καπ" w:date="2023-02-27T01:59:00Z"/>
                <w:rFonts w:cstheme="minorHAnsi"/>
                <w:sz w:val="20"/>
                <w:szCs w:val="20"/>
                <w:rPrChange w:id="9711" w:author="Στάθης Καπ" w:date="2023-02-02T17:57:00Z">
                  <w:rPr>
                    <w:del w:id="9712" w:author="Στάθης Καπ" w:date="2023-02-27T01:59:00Z"/>
                    <w:rFonts w:cstheme="minorHAnsi"/>
                    <w:sz w:val="18"/>
                    <w:szCs w:val="18"/>
                  </w:rPr>
                </w:rPrChange>
              </w:rPr>
            </w:pPr>
            <w:del w:id="9713" w:author="Στάθης Καπ" w:date="2023-02-27T01:59:00Z">
              <w:r w:rsidRPr="0037443C" w:rsidDel="001E2354">
                <w:rPr>
                  <w:sz w:val="20"/>
                  <w:szCs w:val="20"/>
                  <w:rPrChange w:id="9714" w:author="Στάθης Καπ" w:date="2023-02-02T17:57:00Z">
                    <w:rPr/>
                  </w:rPrChange>
                </w:rPr>
                <w:delText>940</w:delText>
              </w:r>
            </w:del>
          </w:p>
        </w:tc>
        <w:tc>
          <w:tcPr>
            <w:tcW w:w="1428" w:type="dxa"/>
          </w:tcPr>
          <w:p w14:paraId="0E8F0D6D" w14:textId="448DA3AF" w:rsidR="002B540C" w:rsidRPr="0037443C" w:rsidDel="001E2354" w:rsidRDefault="002B540C" w:rsidP="002B540C">
            <w:pPr>
              <w:rPr>
                <w:del w:id="9715" w:author="Στάθης Καπ" w:date="2023-02-27T01:59:00Z"/>
                <w:rFonts w:cstheme="minorHAnsi"/>
                <w:sz w:val="20"/>
                <w:szCs w:val="20"/>
                <w:rPrChange w:id="9716" w:author="Στάθης Καπ" w:date="2023-02-02T17:57:00Z">
                  <w:rPr>
                    <w:del w:id="9717" w:author="Στάθης Καπ" w:date="2023-02-27T01:59:00Z"/>
                    <w:rFonts w:cstheme="minorHAnsi"/>
                    <w:sz w:val="18"/>
                    <w:szCs w:val="18"/>
                  </w:rPr>
                </w:rPrChange>
              </w:rPr>
            </w:pPr>
            <w:del w:id="9718" w:author="Στάθης Καπ" w:date="2023-02-27T01:59:00Z">
              <w:r w:rsidRPr="0037443C" w:rsidDel="001E2354">
                <w:rPr>
                  <w:sz w:val="20"/>
                  <w:szCs w:val="20"/>
                  <w:rPrChange w:id="9719" w:author="Στάθης Καπ" w:date="2023-02-02T17:57:00Z">
                    <w:rPr/>
                  </w:rPrChange>
                </w:rPr>
                <w:delText>0.377</w:delText>
              </w:r>
            </w:del>
          </w:p>
        </w:tc>
        <w:tc>
          <w:tcPr>
            <w:tcW w:w="1428" w:type="dxa"/>
          </w:tcPr>
          <w:p w14:paraId="2102D542" w14:textId="44736FC9" w:rsidR="002B540C" w:rsidRPr="0037443C" w:rsidDel="001E2354" w:rsidRDefault="002B540C" w:rsidP="002B540C">
            <w:pPr>
              <w:rPr>
                <w:del w:id="9720" w:author="Στάθης Καπ" w:date="2023-02-27T01:59:00Z"/>
                <w:rFonts w:cstheme="minorHAnsi"/>
                <w:sz w:val="20"/>
                <w:szCs w:val="20"/>
                <w:rPrChange w:id="9721" w:author="Στάθης Καπ" w:date="2023-02-02T17:57:00Z">
                  <w:rPr>
                    <w:del w:id="9722" w:author="Στάθης Καπ" w:date="2023-02-27T01:59:00Z"/>
                    <w:rFonts w:cstheme="minorHAnsi"/>
                    <w:sz w:val="18"/>
                    <w:szCs w:val="18"/>
                  </w:rPr>
                </w:rPrChange>
              </w:rPr>
            </w:pPr>
            <w:del w:id="9723" w:author="Στάθης Καπ" w:date="2023-02-27T01:59:00Z">
              <w:r w:rsidRPr="0037443C" w:rsidDel="001E2354">
                <w:rPr>
                  <w:sz w:val="20"/>
                  <w:szCs w:val="20"/>
                  <w:rPrChange w:id="9724" w:author="Στάθης Καπ" w:date="2023-02-02T17:57:00Z">
                    <w:rPr/>
                  </w:rPrChange>
                </w:rPr>
                <w:delText>63</w:delText>
              </w:r>
            </w:del>
          </w:p>
        </w:tc>
      </w:tr>
      <w:tr w:rsidR="002B540C" w:rsidDel="001E2354" w14:paraId="2707A69F" w14:textId="7ADC21A1" w:rsidTr="00AA2735">
        <w:trPr>
          <w:jc w:val="center"/>
          <w:del w:id="9725" w:author="Στάθης Καπ" w:date="2023-02-27T01:59:00Z"/>
        </w:trPr>
        <w:tc>
          <w:tcPr>
            <w:tcW w:w="1427" w:type="dxa"/>
          </w:tcPr>
          <w:p w14:paraId="3BDDD8CD" w14:textId="3AB8222D" w:rsidR="002B540C" w:rsidRPr="0037443C" w:rsidDel="001E2354" w:rsidRDefault="002B540C" w:rsidP="002B540C">
            <w:pPr>
              <w:rPr>
                <w:del w:id="9726" w:author="Στάθης Καπ" w:date="2023-02-27T01:59:00Z"/>
                <w:rFonts w:cstheme="minorHAnsi"/>
                <w:sz w:val="20"/>
                <w:szCs w:val="20"/>
                <w:rPrChange w:id="9727" w:author="Στάθης Καπ" w:date="2023-02-02T17:57:00Z">
                  <w:rPr>
                    <w:del w:id="9728" w:author="Στάθης Καπ" w:date="2023-02-27T01:59:00Z"/>
                    <w:rFonts w:cstheme="minorHAnsi"/>
                    <w:sz w:val="18"/>
                    <w:szCs w:val="18"/>
                  </w:rPr>
                </w:rPrChange>
              </w:rPr>
            </w:pPr>
            <w:del w:id="9729" w:author="Στάθης Καπ" w:date="2023-02-27T01:59:00Z">
              <w:r w:rsidRPr="0037443C" w:rsidDel="001E2354">
                <w:rPr>
                  <w:rFonts w:cstheme="minorHAnsi"/>
                  <w:sz w:val="20"/>
                  <w:szCs w:val="20"/>
                  <w:rPrChange w:id="9730" w:author="Στάθης Καπ" w:date="2023-02-02T17:57:00Z">
                    <w:rPr>
                      <w:rFonts w:cstheme="minorHAnsi"/>
                      <w:sz w:val="18"/>
                      <w:szCs w:val="18"/>
                    </w:rPr>
                  </w:rPrChange>
                </w:rPr>
                <w:delText>pr13</w:delText>
              </w:r>
            </w:del>
          </w:p>
        </w:tc>
        <w:tc>
          <w:tcPr>
            <w:tcW w:w="1427" w:type="dxa"/>
          </w:tcPr>
          <w:p w14:paraId="48D311E1" w14:textId="435ACE04" w:rsidR="002B540C" w:rsidRPr="0037443C" w:rsidDel="001E2354" w:rsidRDefault="002B540C" w:rsidP="002B540C">
            <w:pPr>
              <w:rPr>
                <w:del w:id="9731" w:author="Στάθης Καπ" w:date="2023-02-27T01:59:00Z"/>
                <w:rFonts w:cstheme="minorHAnsi"/>
                <w:sz w:val="20"/>
                <w:szCs w:val="20"/>
                <w:rPrChange w:id="9732" w:author="Στάθης Καπ" w:date="2023-02-02T17:57:00Z">
                  <w:rPr>
                    <w:del w:id="9733" w:author="Στάθης Καπ" w:date="2023-02-27T01:59:00Z"/>
                    <w:rFonts w:cstheme="minorHAnsi"/>
                    <w:sz w:val="18"/>
                    <w:szCs w:val="18"/>
                  </w:rPr>
                </w:rPrChange>
              </w:rPr>
            </w:pPr>
            <w:del w:id="9734" w:author="Στάθης Καπ" w:date="2023-02-27T01:59:00Z">
              <w:r w:rsidRPr="0037443C" w:rsidDel="001E2354">
                <w:rPr>
                  <w:sz w:val="20"/>
                  <w:szCs w:val="20"/>
                  <w:rPrChange w:id="9735" w:author="Στάθης Καπ" w:date="2023-02-02T17:57:00Z">
                    <w:rPr/>
                  </w:rPrChange>
                </w:rPr>
                <w:delText>1152</w:delText>
              </w:r>
            </w:del>
          </w:p>
        </w:tc>
        <w:tc>
          <w:tcPr>
            <w:tcW w:w="1690" w:type="dxa"/>
          </w:tcPr>
          <w:p w14:paraId="6461C3AC" w14:textId="0AF0451F" w:rsidR="002B540C" w:rsidRPr="0037443C" w:rsidDel="001E2354" w:rsidRDefault="002B540C" w:rsidP="002B540C">
            <w:pPr>
              <w:rPr>
                <w:del w:id="9736" w:author="Στάθης Καπ" w:date="2023-02-27T01:59:00Z"/>
                <w:rFonts w:cstheme="minorHAnsi"/>
                <w:sz w:val="20"/>
                <w:szCs w:val="20"/>
                <w:rPrChange w:id="9737" w:author="Στάθης Καπ" w:date="2023-02-02T17:57:00Z">
                  <w:rPr>
                    <w:del w:id="9738" w:author="Στάθης Καπ" w:date="2023-02-27T01:59:00Z"/>
                    <w:rFonts w:cstheme="minorHAnsi"/>
                    <w:sz w:val="18"/>
                    <w:szCs w:val="18"/>
                  </w:rPr>
                </w:rPrChange>
              </w:rPr>
            </w:pPr>
            <w:del w:id="9739" w:author="Στάθης Καπ" w:date="2023-02-27T01:59:00Z">
              <w:r w:rsidRPr="0037443C" w:rsidDel="001E2354">
                <w:rPr>
                  <w:sz w:val="20"/>
                  <w:szCs w:val="20"/>
                  <w:rPrChange w:id="9740" w:author="Στάθης Καπ" w:date="2023-02-02T17:57:00Z">
                    <w:rPr/>
                  </w:rPrChange>
                </w:rPr>
                <w:delText>1046</w:delText>
              </w:r>
            </w:del>
          </w:p>
        </w:tc>
        <w:tc>
          <w:tcPr>
            <w:tcW w:w="1428" w:type="dxa"/>
          </w:tcPr>
          <w:p w14:paraId="159C7CA5" w14:textId="79B29718" w:rsidR="002B540C" w:rsidRPr="0037443C" w:rsidDel="001E2354" w:rsidRDefault="002B540C" w:rsidP="002B540C">
            <w:pPr>
              <w:rPr>
                <w:del w:id="9741" w:author="Στάθης Καπ" w:date="2023-02-27T01:59:00Z"/>
                <w:rFonts w:cstheme="minorHAnsi"/>
                <w:sz w:val="20"/>
                <w:szCs w:val="20"/>
                <w:rPrChange w:id="9742" w:author="Στάθης Καπ" w:date="2023-02-02T17:57:00Z">
                  <w:rPr>
                    <w:del w:id="9743" w:author="Στάθης Καπ" w:date="2023-02-27T01:59:00Z"/>
                    <w:rFonts w:cstheme="minorHAnsi"/>
                    <w:sz w:val="18"/>
                    <w:szCs w:val="18"/>
                  </w:rPr>
                </w:rPrChange>
              </w:rPr>
            </w:pPr>
            <w:del w:id="9744" w:author="Στάθης Καπ" w:date="2023-02-27T01:59:00Z">
              <w:r w:rsidRPr="0037443C" w:rsidDel="001E2354">
                <w:rPr>
                  <w:sz w:val="20"/>
                  <w:szCs w:val="20"/>
                  <w:rPrChange w:id="9745" w:author="Στάθης Καπ" w:date="2023-02-02T17:57:00Z">
                    <w:rPr/>
                  </w:rPrChange>
                </w:rPr>
                <w:delText>1076</w:delText>
              </w:r>
            </w:del>
          </w:p>
        </w:tc>
        <w:tc>
          <w:tcPr>
            <w:tcW w:w="1428" w:type="dxa"/>
          </w:tcPr>
          <w:p w14:paraId="2F6693A5" w14:textId="75922107" w:rsidR="002B540C" w:rsidRPr="0037443C" w:rsidDel="001E2354" w:rsidRDefault="002B540C" w:rsidP="002B540C">
            <w:pPr>
              <w:rPr>
                <w:del w:id="9746" w:author="Στάθης Καπ" w:date="2023-02-27T01:59:00Z"/>
                <w:rFonts w:cstheme="minorHAnsi"/>
                <w:sz w:val="20"/>
                <w:szCs w:val="20"/>
                <w:rPrChange w:id="9747" w:author="Στάθης Καπ" w:date="2023-02-02T17:57:00Z">
                  <w:rPr>
                    <w:del w:id="9748" w:author="Στάθης Καπ" w:date="2023-02-27T01:59:00Z"/>
                    <w:rFonts w:cstheme="minorHAnsi"/>
                    <w:sz w:val="18"/>
                    <w:szCs w:val="18"/>
                  </w:rPr>
                </w:rPrChange>
              </w:rPr>
            </w:pPr>
            <w:del w:id="9749" w:author="Στάθης Καπ" w:date="2023-02-27T01:59:00Z">
              <w:r w:rsidRPr="0037443C" w:rsidDel="001E2354">
                <w:rPr>
                  <w:sz w:val="20"/>
                  <w:szCs w:val="20"/>
                  <w:rPrChange w:id="9750" w:author="Στάθης Καπ" w:date="2023-02-02T17:57:00Z">
                    <w:rPr/>
                  </w:rPrChange>
                </w:rPr>
                <w:delText>0.939</w:delText>
              </w:r>
            </w:del>
          </w:p>
        </w:tc>
        <w:tc>
          <w:tcPr>
            <w:tcW w:w="1428" w:type="dxa"/>
          </w:tcPr>
          <w:p w14:paraId="0D3AE248" w14:textId="567252B7" w:rsidR="002B540C" w:rsidRPr="0037443C" w:rsidDel="001E2354" w:rsidRDefault="002B540C" w:rsidP="002B540C">
            <w:pPr>
              <w:rPr>
                <w:del w:id="9751" w:author="Στάθης Καπ" w:date="2023-02-27T01:59:00Z"/>
                <w:rFonts w:cstheme="minorHAnsi"/>
                <w:sz w:val="20"/>
                <w:szCs w:val="20"/>
                <w:rPrChange w:id="9752" w:author="Στάθης Καπ" w:date="2023-02-02T17:57:00Z">
                  <w:rPr>
                    <w:del w:id="9753" w:author="Στάθης Καπ" w:date="2023-02-27T01:59:00Z"/>
                    <w:rFonts w:cstheme="minorHAnsi"/>
                    <w:sz w:val="18"/>
                    <w:szCs w:val="18"/>
                  </w:rPr>
                </w:rPrChange>
              </w:rPr>
            </w:pPr>
            <w:del w:id="9754" w:author="Στάθης Καπ" w:date="2023-02-27T01:59:00Z">
              <w:r w:rsidRPr="0037443C" w:rsidDel="001E2354">
                <w:rPr>
                  <w:sz w:val="20"/>
                  <w:szCs w:val="20"/>
                  <w:rPrChange w:id="9755" w:author="Στάθης Καπ" w:date="2023-02-02T17:57:00Z">
                    <w:rPr/>
                  </w:rPrChange>
                </w:rPr>
                <w:delText>73</w:delText>
              </w:r>
            </w:del>
          </w:p>
        </w:tc>
      </w:tr>
      <w:tr w:rsidR="002B540C" w:rsidDel="001E2354" w14:paraId="533A8BAF" w14:textId="3BE7667F" w:rsidTr="00AA2735">
        <w:trPr>
          <w:jc w:val="center"/>
          <w:del w:id="9756" w:author="Στάθης Καπ" w:date="2023-02-27T01:59:00Z"/>
        </w:trPr>
        <w:tc>
          <w:tcPr>
            <w:tcW w:w="1427" w:type="dxa"/>
          </w:tcPr>
          <w:p w14:paraId="6B8FD9A8" w14:textId="10D3EC4D" w:rsidR="002B540C" w:rsidRPr="0037443C" w:rsidDel="001E2354" w:rsidRDefault="002B540C" w:rsidP="002B540C">
            <w:pPr>
              <w:rPr>
                <w:del w:id="9757" w:author="Στάθης Καπ" w:date="2023-02-27T01:59:00Z"/>
                <w:rFonts w:cstheme="minorHAnsi"/>
                <w:sz w:val="20"/>
                <w:szCs w:val="20"/>
                <w:rPrChange w:id="9758" w:author="Στάθης Καπ" w:date="2023-02-02T17:57:00Z">
                  <w:rPr>
                    <w:del w:id="9759" w:author="Στάθης Καπ" w:date="2023-02-27T01:59:00Z"/>
                    <w:rFonts w:cstheme="minorHAnsi"/>
                    <w:sz w:val="18"/>
                    <w:szCs w:val="18"/>
                  </w:rPr>
                </w:rPrChange>
              </w:rPr>
            </w:pPr>
            <w:del w:id="9760" w:author="Στάθης Καπ" w:date="2023-02-27T01:59:00Z">
              <w:r w:rsidRPr="0037443C" w:rsidDel="001E2354">
                <w:rPr>
                  <w:rFonts w:cstheme="minorHAnsi"/>
                  <w:sz w:val="20"/>
                  <w:szCs w:val="20"/>
                  <w:rPrChange w:id="9761" w:author="Στάθης Καπ" w:date="2023-02-02T17:57:00Z">
                    <w:rPr>
                      <w:rFonts w:cstheme="minorHAnsi"/>
                      <w:sz w:val="18"/>
                      <w:szCs w:val="18"/>
                    </w:rPr>
                  </w:rPrChange>
                </w:rPr>
                <w:delText>pr14</w:delText>
              </w:r>
            </w:del>
          </w:p>
        </w:tc>
        <w:tc>
          <w:tcPr>
            <w:tcW w:w="1427" w:type="dxa"/>
          </w:tcPr>
          <w:p w14:paraId="089DEF35" w14:textId="4B752421" w:rsidR="002B540C" w:rsidRPr="0037443C" w:rsidDel="001E2354" w:rsidRDefault="002B540C" w:rsidP="002B540C">
            <w:pPr>
              <w:rPr>
                <w:del w:id="9762" w:author="Στάθης Καπ" w:date="2023-02-27T01:59:00Z"/>
                <w:rFonts w:cstheme="minorHAnsi"/>
                <w:sz w:val="20"/>
                <w:szCs w:val="20"/>
                <w:rPrChange w:id="9763" w:author="Στάθης Καπ" w:date="2023-02-02T17:57:00Z">
                  <w:rPr>
                    <w:del w:id="9764" w:author="Στάθης Καπ" w:date="2023-02-27T01:59:00Z"/>
                    <w:rFonts w:cstheme="minorHAnsi"/>
                    <w:sz w:val="18"/>
                    <w:szCs w:val="18"/>
                  </w:rPr>
                </w:rPrChange>
              </w:rPr>
            </w:pPr>
            <w:del w:id="9765" w:author="Στάθης Καπ" w:date="2023-02-27T01:59:00Z">
              <w:r w:rsidRPr="0037443C" w:rsidDel="001E2354">
                <w:rPr>
                  <w:sz w:val="20"/>
                  <w:szCs w:val="20"/>
                  <w:rPrChange w:id="9766" w:author="Στάθης Καπ" w:date="2023-02-02T17:57:00Z">
                    <w:rPr/>
                  </w:rPrChange>
                </w:rPr>
                <w:delText>1372</w:delText>
              </w:r>
            </w:del>
          </w:p>
        </w:tc>
        <w:tc>
          <w:tcPr>
            <w:tcW w:w="1690" w:type="dxa"/>
          </w:tcPr>
          <w:p w14:paraId="2DEE6A65" w14:textId="2D88E036" w:rsidR="002B540C" w:rsidRPr="0037443C" w:rsidDel="001E2354" w:rsidRDefault="002B540C" w:rsidP="002B540C">
            <w:pPr>
              <w:rPr>
                <w:del w:id="9767" w:author="Στάθης Καπ" w:date="2023-02-27T01:59:00Z"/>
                <w:rFonts w:cstheme="minorHAnsi"/>
                <w:sz w:val="20"/>
                <w:szCs w:val="20"/>
                <w:rPrChange w:id="9768" w:author="Στάθης Καπ" w:date="2023-02-02T17:57:00Z">
                  <w:rPr>
                    <w:del w:id="9769" w:author="Στάθης Καπ" w:date="2023-02-27T01:59:00Z"/>
                    <w:rFonts w:cstheme="minorHAnsi"/>
                    <w:sz w:val="18"/>
                    <w:szCs w:val="18"/>
                  </w:rPr>
                </w:rPrChange>
              </w:rPr>
            </w:pPr>
            <w:del w:id="9770" w:author="Στάθης Καπ" w:date="2023-02-27T01:59:00Z">
              <w:r w:rsidRPr="0037443C" w:rsidDel="001E2354">
                <w:rPr>
                  <w:sz w:val="20"/>
                  <w:szCs w:val="20"/>
                  <w:rPrChange w:id="9771" w:author="Στάθης Καπ" w:date="2023-02-02T17:57:00Z">
                    <w:rPr/>
                  </w:rPrChange>
                </w:rPr>
                <w:delText>1197</w:delText>
              </w:r>
            </w:del>
          </w:p>
        </w:tc>
        <w:tc>
          <w:tcPr>
            <w:tcW w:w="1428" w:type="dxa"/>
          </w:tcPr>
          <w:p w14:paraId="2E7469A0" w14:textId="7A57F2AF" w:rsidR="002B540C" w:rsidRPr="0037443C" w:rsidDel="001E2354" w:rsidRDefault="002B540C" w:rsidP="002B540C">
            <w:pPr>
              <w:rPr>
                <w:del w:id="9772" w:author="Στάθης Καπ" w:date="2023-02-27T01:59:00Z"/>
                <w:rFonts w:cstheme="minorHAnsi"/>
                <w:sz w:val="20"/>
                <w:szCs w:val="20"/>
                <w:rPrChange w:id="9773" w:author="Στάθης Καπ" w:date="2023-02-02T17:57:00Z">
                  <w:rPr>
                    <w:del w:id="9774" w:author="Στάθης Καπ" w:date="2023-02-27T01:59:00Z"/>
                    <w:rFonts w:cstheme="minorHAnsi"/>
                    <w:sz w:val="18"/>
                    <w:szCs w:val="18"/>
                  </w:rPr>
                </w:rPrChange>
              </w:rPr>
            </w:pPr>
            <w:del w:id="9775" w:author="Στάθης Καπ" w:date="2023-02-27T01:59:00Z">
              <w:r w:rsidRPr="0037443C" w:rsidDel="001E2354">
                <w:rPr>
                  <w:sz w:val="20"/>
                  <w:szCs w:val="20"/>
                  <w:rPrChange w:id="9776" w:author="Στάθης Καπ" w:date="2023-02-02T17:57:00Z">
                    <w:rPr/>
                  </w:rPrChange>
                </w:rPr>
                <w:delText>1224</w:delText>
              </w:r>
            </w:del>
          </w:p>
        </w:tc>
        <w:tc>
          <w:tcPr>
            <w:tcW w:w="1428" w:type="dxa"/>
          </w:tcPr>
          <w:p w14:paraId="4304FD29" w14:textId="530238C9" w:rsidR="002B540C" w:rsidRPr="0037443C" w:rsidDel="001E2354" w:rsidRDefault="002B540C" w:rsidP="002B540C">
            <w:pPr>
              <w:rPr>
                <w:del w:id="9777" w:author="Στάθης Καπ" w:date="2023-02-27T01:59:00Z"/>
                <w:rFonts w:cstheme="minorHAnsi"/>
                <w:sz w:val="20"/>
                <w:szCs w:val="20"/>
                <w:rPrChange w:id="9778" w:author="Στάθης Καπ" w:date="2023-02-02T17:57:00Z">
                  <w:rPr>
                    <w:del w:id="9779" w:author="Στάθης Καπ" w:date="2023-02-27T01:59:00Z"/>
                    <w:rFonts w:cstheme="minorHAnsi"/>
                    <w:sz w:val="18"/>
                    <w:szCs w:val="18"/>
                  </w:rPr>
                </w:rPrChange>
              </w:rPr>
            </w:pPr>
            <w:del w:id="9780" w:author="Στάθης Καπ" w:date="2023-02-27T01:59:00Z">
              <w:r w:rsidRPr="0037443C" w:rsidDel="001E2354">
                <w:rPr>
                  <w:sz w:val="20"/>
                  <w:szCs w:val="20"/>
                  <w:rPrChange w:id="9781" w:author="Στάθης Καπ" w:date="2023-02-02T17:57:00Z">
                    <w:rPr/>
                  </w:rPrChange>
                </w:rPr>
                <w:delText>1.441</w:delText>
              </w:r>
            </w:del>
          </w:p>
        </w:tc>
        <w:tc>
          <w:tcPr>
            <w:tcW w:w="1428" w:type="dxa"/>
          </w:tcPr>
          <w:p w14:paraId="3170E629" w14:textId="71FAC1BD" w:rsidR="002B540C" w:rsidRPr="0037443C" w:rsidDel="001E2354" w:rsidRDefault="002B540C" w:rsidP="002B540C">
            <w:pPr>
              <w:rPr>
                <w:del w:id="9782" w:author="Στάθης Καπ" w:date="2023-02-27T01:59:00Z"/>
                <w:rFonts w:cstheme="minorHAnsi"/>
                <w:sz w:val="20"/>
                <w:szCs w:val="20"/>
                <w:rPrChange w:id="9783" w:author="Στάθης Καπ" w:date="2023-02-02T17:57:00Z">
                  <w:rPr>
                    <w:del w:id="9784" w:author="Στάθης Καπ" w:date="2023-02-27T01:59:00Z"/>
                    <w:rFonts w:cstheme="minorHAnsi"/>
                    <w:sz w:val="18"/>
                    <w:szCs w:val="18"/>
                  </w:rPr>
                </w:rPrChange>
              </w:rPr>
            </w:pPr>
            <w:del w:id="9785" w:author="Στάθης Καπ" w:date="2023-02-27T01:59:00Z">
              <w:r w:rsidRPr="0037443C" w:rsidDel="001E2354">
                <w:rPr>
                  <w:sz w:val="20"/>
                  <w:szCs w:val="20"/>
                  <w:rPrChange w:id="9786" w:author="Στάθης Καπ" w:date="2023-02-02T17:57:00Z">
                    <w:rPr/>
                  </w:rPrChange>
                </w:rPr>
                <w:delText>75</w:delText>
              </w:r>
            </w:del>
          </w:p>
        </w:tc>
      </w:tr>
      <w:tr w:rsidR="002B540C" w:rsidDel="001E2354" w14:paraId="1E5047E8" w14:textId="0C6E3142" w:rsidTr="00AA2735">
        <w:trPr>
          <w:jc w:val="center"/>
          <w:del w:id="9787" w:author="Στάθης Καπ" w:date="2023-02-27T01:59:00Z"/>
        </w:trPr>
        <w:tc>
          <w:tcPr>
            <w:tcW w:w="1427" w:type="dxa"/>
          </w:tcPr>
          <w:p w14:paraId="080D9BC8" w14:textId="2AA895CE" w:rsidR="002B540C" w:rsidRPr="0037443C" w:rsidDel="001E2354" w:rsidRDefault="002B540C" w:rsidP="002B540C">
            <w:pPr>
              <w:rPr>
                <w:del w:id="9788" w:author="Στάθης Καπ" w:date="2023-02-27T01:59:00Z"/>
                <w:rFonts w:cstheme="minorHAnsi"/>
                <w:sz w:val="20"/>
                <w:szCs w:val="20"/>
                <w:rPrChange w:id="9789" w:author="Στάθης Καπ" w:date="2023-02-02T17:57:00Z">
                  <w:rPr>
                    <w:del w:id="9790" w:author="Στάθης Καπ" w:date="2023-02-27T01:59:00Z"/>
                    <w:rFonts w:cstheme="minorHAnsi"/>
                    <w:sz w:val="18"/>
                    <w:szCs w:val="18"/>
                  </w:rPr>
                </w:rPrChange>
              </w:rPr>
            </w:pPr>
            <w:del w:id="9791" w:author="Στάθης Καπ" w:date="2023-02-27T01:59:00Z">
              <w:r w:rsidRPr="0037443C" w:rsidDel="001E2354">
                <w:rPr>
                  <w:rFonts w:cstheme="minorHAnsi"/>
                  <w:sz w:val="20"/>
                  <w:szCs w:val="20"/>
                  <w:rPrChange w:id="9792" w:author="Στάθης Καπ" w:date="2023-02-02T17:57:00Z">
                    <w:rPr>
                      <w:rFonts w:cstheme="minorHAnsi"/>
                      <w:sz w:val="18"/>
                      <w:szCs w:val="18"/>
                    </w:rPr>
                  </w:rPrChange>
                </w:rPr>
                <w:delText>pr15</w:delText>
              </w:r>
            </w:del>
          </w:p>
        </w:tc>
        <w:tc>
          <w:tcPr>
            <w:tcW w:w="1427" w:type="dxa"/>
          </w:tcPr>
          <w:p w14:paraId="0D1E0E04" w14:textId="12780468" w:rsidR="002B540C" w:rsidRPr="0037443C" w:rsidDel="001E2354" w:rsidRDefault="002B540C" w:rsidP="002B540C">
            <w:pPr>
              <w:rPr>
                <w:del w:id="9793" w:author="Στάθης Καπ" w:date="2023-02-27T01:59:00Z"/>
                <w:rFonts w:cstheme="minorHAnsi"/>
                <w:sz w:val="20"/>
                <w:szCs w:val="20"/>
                <w:rPrChange w:id="9794" w:author="Στάθης Καπ" w:date="2023-02-02T17:57:00Z">
                  <w:rPr>
                    <w:del w:id="9795" w:author="Στάθης Καπ" w:date="2023-02-27T01:59:00Z"/>
                    <w:rFonts w:cstheme="minorHAnsi"/>
                    <w:sz w:val="18"/>
                    <w:szCs w:val="18"/>
                  </w:rPr>
                </w:rPrChange>
              </w:rPr>
            </w:pPr>
            <w:del w:id="9796" w:author="Στάθης Καπ" w:date="2023-02-27T01:59:00Z">
              <w:r w:rsidRPr="0037443C" w:rsidDel="001E2354">
                <w:rPr>
                  <w:sz w:val="20"/>
                  <w:szCs w:val="20"/>
                  <w:rPrChange w:id="9797" w:author="Στάθης Καπ" w:date="2023-02-02T17:57:00Z">
                    <w:rPr/>
                  </w:rPrChange>
                </w:rPr>
                <w:delText>1659</w:delText>
              </w:r>
            </w:del>
          </w:p>
        </w:tc>
        <w:tc>
          <w:tcPr>
            <w:tcW w:w="1690" w:type="dxa"/>
          </w:tcPr>
          <w:p w14:paraId="550C786F" w14:textId="41CC3755" w:rsidR="002B540C" w:rsidRPr="0037443C" w:rsidDel="001E2354" w:rsidRDefault="002B540C" w:rsidP="002B540C">
            <w:pPr>
              <w:rPr>
                <w:del w:id="9798" w:author="Στάθης Καπ" w:date="2023-02-27T01:59:00Z"/>
                <w:rFonts w:cstheme="minorHAnsi"/>
                <w:sz w:val="20"/>
                <w:szCs w:val="20"/>
                <w:rPrChange w:id="9799" w:author="Στάθης Καπ" w:date="2023-02-02T17:57:00Z">
                  <w:rPr>
                    <w:del w:id="9800" w:author="Στάθης Καπ" w:date="2023-02-27T01:59:00Z"/>
                    <w:rFonts w:cstheme="minorHAnsi"/>
                    <w:sz w:val="18"/>
                    <w:szCs w:val="18"/>
                  </w:rPr>
                </w:rPrChange>
              </w:rPr>
            </w:pPr>
            <w:del w:id="9801" w:author="Στάθης Καπ" w:date="2023-02-27T01:59:00Z">
              <w:r w:rsidRPr="0037443C" w:rsidDel="001E2354">
                <w:rPr>
                  <w:sz w:val="20"/>
                  <w:szCs w:val="20"/>
                  <w:rPrChange w:id="9802" w:author="Στάθης Καπ" w:date="2023-02-02T17:57:00Z">
                    <w:rPr/>
                  </w:rPrChange>
                </w:rPr>
                <w:delText>1488</w:delText>
              </w:r>
            </w:del>
          </w:p>
        </w:tc>
        <w:tc>
          <w:tcPr>
            <w:tcW w:w="1428" w:type="dxa"/>
          </w:tcPr>
          <w:p w14:paraId="5A751104" w14:textId="3892BB88" w:rsidR="002B540C" w:rsidRPr="0037443C" w:rsidDel="001E2354" w:rsidRDefault="002B540C" w:rsidP="002B540C">
            <w:pPr>
              <w:rPr>
                <w:del w:id="9803" w:author="Στάθης Καπ" w:date="2023-02-27T01:59:00Z"/>
                <w:rFonts w:cstheme="minorHAnsi"/>
                <w:sz w:val="20"/>
                <w:szCs w:val="20"/>
                <w:rPrChange w:id="9804" w:author="Στάθης Καπ" w:date="2023-02-02T17:57:00Z">
                  <w:rPr>
                    <w:del w:id="9805" w:author="Στάθης Καπ" w:date="2023-02-27T01:59:00Z"/>
                    <w:rFonts w:cstheme="minorHAnsi"/>
                    <w:sz w:val="18"/>
                    <w:szCs w:val="18"/>
                  </w:rPr>
                </w:rPrChange>
              </w:rPr>
            </w:pPr>
            <w:del w:id="9806" w:author="Στάθης Καπ" w:date="2023-02-27T01:59:00Z">
              <w:r w:rsidRPr="0037443C" w:rsidDel="001E2354">
                <w:rPr>
                  <w:sz w:val="20"/>
                  <w:szCs w:val="20"/>
                  <w:rPrChange w:id="9807" w:author="Στάθης Καπ" w:date="2023-02-02T17:57:00Z">
                    <w:rPr/>
                  </w:rPrChange>
                </w:rPr>
                <w:delText>1489</w:delText>
              </w:r>
            </w:del>
          </w:p>
        </w:tc>
        <w:tc>
          <w:tcPr>
            <w:tcW w:w="1428" w:type="dxa"/>
          </w:tcPr>
          <w:p w14:paraId="581AA65C" w14:textId="279C16AA" w:rsidR="002B540C" w:rsidRPr="0037443C" w:rsidDel="001E2354" w:rsidRDefault="002B540C" w:rsidP="002B540C">
            <w:pPr>
              <w:rPr>
                <w:del w:id="9808" w:author="Στάθης Καπ" w:date="2023-02-27T01:59:00Z"/>
                <w:rFonts w:cstheme="minorHAnsi"/>
                <w:sz w:val="20"/>
                <w:szCs w:val="20"/>
                <w:rPrChange w:id="9809" w:author="Στάθης Καπ" w:date="2023-02-02T17:57:00Z">
                  <w:rPr>
                    <w:del w:id="9810" w:author="Στάθης Καπ" w:date="2023-02-27T01:59:00Z"/>
                    <w:rFonts w:cstheme="minorHAnsi"/>
                    <w:sz w:val="18"/>
                    <w:szCs w:val="18"/>
                  </w:rPr>
                </w:rPrChange>
              </w:rPr>
            </w:pPr>
            <w:del w:id="9811" w:author="Στάθης Καπ" w:date="2023-02-27T01:59:00Z">
              <w:r w:rsidRPr="0037443C" w:rsidDel="001E2354">
                <w:rPr>
                  <w:sz w:val="20"/>
                  <w:szCs w:val="20"/>
                  <w:rPrChange w:id="9812" w:author="Στάθης Καπ" w:date="2023-02-02T17:57:00Z">
                    <w:rPr/>
                  </w:rPrChange>
                </w:rPr>
                <w:delText>3.256</w:delText>
              </w:r>
            </w:del>
          </w:p>
        </w:tc>
        <w:tc>
          <w:tcPr>
            <w:tcW w:w="1428" w:type="dxa"/>
          </w:tcPr>
          <w:p w14:paraId="116D0472" w14:textId="685B2A2F" w:rsidR="002B540C" w:rsidRPr="0037443C" w:rsidDel="001E2354" w:rsidRDefault="002B540C" w:rsidP="002B540C">
            <w:pPr>
              <w:rPr>
                <w:del w:id="9813" w:author="Στάθης Καπ" w:date="2023-02-27T01:59:00Z"/>
                <w:rFonts w:cstheme="minorHAnsi"/>
                <w:sz w:val="20"/>
                <w:szCs w:val="20"/>
                <w:rPrChange w:id="9814" w:author="Στάθης Καπ" w:date="2023-02-02T17:57:00Z">
                  <w:rPr>
                    <w:del w:id="9815" w:author="Στάθης Καπ" w:date="2023-02-27T01:59:00Z"/>
                    <w:rFonts w:cstheme="minorHAnsi"/>
                    <w:sz w:val="18"/>
                    <w:szCs w:val="18"/>
                  </w:rPr>
                </w:rPrChange>
              </w:rPr>
            </w:pPr>
            <w:del w:id="9816" w:author="Στάθης Καπ" w:date="2023-02-27T01:59:00Z">
              <w:r w:rsidRPr="0037443C" w:rsidDel="001E2354">
                <w:rPr>
                  <w:sz w:val="20"/>
                  <w:szCs w:val="20"/>
                  <w:rPrChange w:id="9817" w:author="Στάθης Καπ" w:date="2023-02-02T17:57:00Z">
                    <w:rPr/>
                  </w:rPrChange>
                </w:rPr>
                <w:delText>86</w:delText>
              </w:r>
            </w:del>
          </w:p>
        </w:tc>
      </w:tr>
      <w:tr w:rsidR="002B540C" w:rsidDel="001E2354" w14:paraId="294FD3CF" w14:textId="112BE14D" w:rsidTr="00AA2735">
        <w:trPr>
          <w:jc w:val="center"/>
          <w:del w:id="9818" w:author="Στάθης Καπ" w:date="2023-02-27T01:59:00Z"/>
        </w:trPr>
        <w:tc>
          <w:tcPr>
            <w:tcW w:w="1427" w:type="dxa"/>
          </w:tcPr>
          <w:p w14:paraId="08E3557E" w14:textId="7796F182" w:rsidR="002B540C" w:rsidRPr="0037443C" w:rsidDel="001E2354" w:rsidRDefault="002B540C" w:rsidP="002B540C">
            <w:pPr>
              <w:rPr>
                <w:del w:id="9819" w:author="Στάθης Καπ" w:date="2023-02-27T01:59:00Z"/>
                <w:rFonts w:cstheme="minorHAnsi"/>
                <w:sz w:val="20"/>
                <w:szCs w:val="20"/>
                <w:rPrChange w:id="9820" w:author="Στάθης Καπ" w:date="2023-02-02T17:57:00Z">
                  <w:rPr>
                    <w:del w:id="9821" w:author="Στάθης Καπ" w:date="2023-02-27T01:59:00Z"/>
                    <w:rFonts w:cstheme="minorHAnsi"/>
                    <w:sz w:val="18"/>
                    <w:szCs w:val="18"/>
                  </w:rPr>
                </w:rPrChange>
              </w:rPr>
            </w:pPr>
            <w:del w:id="9822" w:author="Στάθης Καπ" w:date="2023-02-27T01:59:00Z">
              <w:r w:rsidRPr="0037443C" w:rsidDel="001E2354">
                <w:rPr>
                  <w:rFonts w:cstheme="minorHAnsi"/>
                  <w:sz w:val="20"/>
                  <w:szCs w:val="20"/>
                  <w:rPrChange w:id="9823" w:author="Στάθης Καπ" w:date="2023-02-02T17:57:00Z">
                    <w:rPr>
                      <w:rFonts w:cstheme="minorHAnsi"/>
                      <w:sz w:val="18"/>
                      <w:szCs w:val="18"/>
                    </w:rPr>
                  </w:rPrChange>
                </w:rPr>
                <w:delText>pr16</w:delText>
              </w:r>
            </w:del>
          </w:p>
        </w:tc>
        <w:tc>
          <w:tcPr>
            <w:tcW w:w="1427" w:type="dxa"/>
          </w:tcPr>
          <w:p w14:paraId="14537DD2" w14:textId="6CE1329A" w:rsidR="002B540C" w:rsidRPr="0037443C" w:rsidDel="001E2354" w:rsidRDefault="002B540C" w:rsidP="002B540C">
            <w:pPr>
              <w:rPr>
                <w:del w:id="9824" w:author="Στάθης Καπ" w:date="2023-02-27T01:59:00Z"/>
                <w:rFonts w:cstheme="minorHAnsi"/>
                <w:sz w:val="20"/>
                <w:szCs w:val="20"/>
                <w:rPrChange w:id="9825" w:author="Στάθης Καπ" w:date="2023-02-02T17:57:00Z">
                  <w:rPr>
                    <w:del w:id="9826" w:author="Στάθης Καπ" w:date="2023-02-27T01:59:00Z"/>
                    <w:rFonts w:cstheme="minorHAnsi"/>
                    <w:sz w:val="18"/>
                    <w:szCs w:val="18"/>
                  </w:rPr>
                </w:rPrChange>
              </w:rPr>
            </w:pPr>
            <w:del w:id="9827" w:author="Στάθης Καπ" w:date="2023-02-27T01:59:00Z">
              <w:r w:rsidRPr="0037443C" w:rsidDel="001E2354">
                <w:rPr>
                  <w:sz w:val="20"/>
                  <w:szCs w:val="20"/>
                  <w:rPrChange w:id="9828" w:author="Στάθης Καπ" w:date="2023-02-02T17:57:00Z">
                    <w:rPr/>
                  </w:rPrChange>
                </w:rPr>
                <w:delText>1668</w:delText>
              </w:r>
            </w:del>
          </w:p>
        </w:tc>
        <w:tc>
          <w:tcPr>
            <w:tcW w:w="1690" w:type="dxa"/>
          </w:tcPr>
          <w:p w14:paraId="620E99DC" w14:textId="5C8A2473" w:rsidR="002B540C" w:rsidRPr="0037443C" w:rsidDel="001E2354" w:rsidRDefault="002B540C" w:rsidP="002B540C">
            <w:pPr>
              <w:rPr>
                <w:del w:id="9829" w:author="Στάθης Καπ" w:date="2023-02-27T01:59:00Z"/>
                <w:rFonts w:cstheme="minorHAnsi"/>
                <w:sz w:val="20"/>
                <w:szCs w:val="20"/>
                <w:rPrChange w:id="9830" w:author="Στάθης Καπ" w:date="2023-02-02T17:57:00Z">
                  <w:rPr>
                    <w:del w:id="9831" w:author="Στάθης Καπ" w:date="2023-02-27T01:59:00Z"/>
                    <w:rFonts w:cstheme="minorHAnsi"/>
                    <w:sz w:val="18"/>
                    <w:szCs w:val="18"/>
                  </w:rPr>
                </w:rPrChange>
              </w:rPr>
            </w:pPr>
            <w:del w:id="9832" w:author="Στάθης Καπ" w:date="2023-02-27T01:59:00Z">
              <w:r w:rsidRPr="0037443C" w:rsidDel="001E2354">
                <w:rPr>
                  <w:sz w:val="20"/>
                  <w:szCs w:val="20"/>
                  <w:rPrChange w:id="9833" w:author="Στάθης Καπ" w:date="2023-02-02T17:57:00Z">
                    <w:rPr/>
                  </w:rPrChange>
                </w:rPr>
                <w:delText>1478</w:delText>
              </w:r>
            </w:del>
          </w:p>
        </w:tc>
        <w:tc>
          <w:tcPr>
            <w:tcW w:w="1428" w:type="dxa"/>
          </w:tcPr>
          <w:p w14:paraId="65316C14" w14:textId="702E620E" w:rsidR="002B540C" w:rsidRPr="0037443C" w:rsidDel="001E2354" w:rsidRDefault="002B540C" w:rsidP="002B540C">
            <w:pPr>
              <w:rPr>
                <w:del w:id="9834" w:author="Στάθης Καπ" w:date="2023-02-27T01:59:00Z"/>
                <w:rFonts w:cstheme="minorHAnsi"/>
                <w:sz w:val="20"/>
                <w:szCs w:val="20"/>
                <w:rPrChange w:id="9835" w:author="Στάθης Καπ" w:date="2023-02-02T17:57:00Z">
                  <w:rPr>
                    <w:del w:id="9836" w:author="Στάθης Καπ" w:date="2023-02-27T01:59:00Z"/>
                    <w:rFonts w:cstheme="minorHAnsi"/>
                    <w:sz w:val="18"/>
                    <w:szCs w:val="18"/>
                  </w:rPr>
                </w:rPrChange>
              </w:rPr>
            </w:pPr>
            <w:del w:id="9837" w:author="Στάθης Καπ" w:date="2023-02-27T01:59:00Z">
              <w:r w:rsidRPr="0037443C" w:rsidDel="001E2354">
                <w:rPr>
                  <w:sz w:val="20"/>
                  <w:szCs w:val="20"/>
                  <w:rPrChange w:id="9838" w:author="Στάθης Καπ" w:date="2023-02-02T17:57:00Z">
                    <w:rPr/>
                  </w:rPrChange>
                </w:rPr>
                <w:delText>1500</w:delText>
              </w:r>
            </w:del>
          </w:p>
        </w:tc>
        <w:tc>
          <w:tcPr>
            <w:tcW w:w="1428" w:type="dxa"/>
          </w:tcPr>
          <w:p w14:paraId="340C2F55" w14:textId="1C8AE104" w:rsidR="002B540C" w:rsidRPr="0037443C" w:rsidDel="001E2354" w:rsidRDefault="002B540C" w:rsidP="002B540C">
            <w:pPr>
              <w:rPr>
                <w:del w:id="9839" w:author="Στάθης Καπ" w:date="2023-02-27T01:59:00Z"/>
                <w:rFonts w:cstheme="minorHAnsi"/>
                <w:sz w:val="20"/>
                <w:szCs w:val="20"/>
                <w:rPrChange w:id="9840" w:author="Στάθης Καπ" w:date="2023-02-02T17:57:00Z">
                  <w:rPr>
                    <w:del w:id="9841" w:author="Στάθης Καπ" w:date="2023-02-27T01:59:00Z"/>
                    <w:rFonts w:cstheme="minorHAnsi"/>
                    <w:sz w:val="18"/>
                    <w:szCs w:val="18"/>
                  </w:rPr>
                </w:rPrChange>
              </w:rPr>
            </w:pPr>
            <w:del w:id="9842" w:author="Στάθης Καπ" w:date="2023-02-27T01:59:00Z">
              <w:r w:rsidRPr="0037443C" w:rsidDel="001E2354">
                <w:rPr>
                  <w:sz w:val="20"/>
                  <w:szCs w:val="20"/>
                  <w:rPrChange w:id="9843" w:author="Στάθης Καπ" w:date="2023-02-02T17:57:00Z">
                    <w:rPr/>
                  </w:rPrChange>
                </w:rPr>
                <w:delText>3.537</w:delText>
              </w:r>
            </w:del>
          </w:p>
        </w:tc>
        <w:tc>
          <w:tcPr>
            <w:tcW w:w="1428" w:type="dxa"/>
          </w:tcPr>
          <w:p w14:paraId="52809137" w14:textId="3B4640AC" w:rsidR="002B540C" w:rsidRPr="0037443C" w:rsidDel="001E2354" w:rsidRDefault="002B540C" w:rsidP="002B540C">
            <w:pPr>
              <w:rPr>
                <w:del w:id="9844" w:author="Στάθης Καπ" w:date="2023-02-27T01:59:00Z"/>
                <w:rFonts w:cstheme="minorHAnsi"/>
                <w:sz w:val="20"/>
                <w:szCs w:val="20"/>
                <w:rPrChange w:id="9845" w:author="Στάθης Καπ" w:date="2023-02-02T17:57:00Z">
                  <w:rPr>
                    <w:del w:id="9846" w:author="Στάθης Καπ" w:date="2023-02-27T01:59:00Z"/>
                    <w:rFonts w:cstheme="minorHAnsi"/>
                    <w:sz w:val="18"/>
                    <w:szCs w:val="18"/>
                  </w:rPr>
                </w:rPrChange>
              </w:rPr>
            </w:pPr>
            <w:del w:id="9847" w:author="Στάθης Καπ" w:date="2023-02-27T01:59:00Z">
              <w:r w:rsidRPr="0037443C" w:rsidDel="001E2354">
                <w:rPr>
                  <w:sz w:val="20"/>
                  <w:szCs w:val="20"/>
                  <w:rPrChange w:id="9848" w:author="Στάθης Καπ" w:date="2023-02-02T17:57:00Z">
                    <w:rPr/>
                  </w:rPrChange>
                </w:rPr>
                <w:delText>85</w:delText>
              </w:r>
            </w:del>
          </w:p>
        </w:tc>
      </w:tr>
      <w:tr w:rsidR="002B540C" w:rsidDel="001E2354" w14:paraId="111810A0" w14:textId="4DEAAE18" w:rsidTr="00AA2735">
        <w:trPr>
          <w:jc w:val="center"/>
          <w:del w:id="9849" w:author="Στάθης Καπ" w:date="2023-02-27T01:59:00Z"/>
        </w:trPr>
        <w:tc>
          <w:tcPr>
            <w:tcW w:w="1427" w:type="dxa"/>
          </w:tcPr>
          <w:p w14:paraId="767D6418" w14:textId="4C65559F" w:rsidR="002B540C" w:rsidRPr="0037443C" w:rsidDel="001E2354" w:rsidRDefault="002B540C" w:rsidP="002B540C">
            <w:pPr>
              <w:rPr>
                <w:del w:id="9850" w:author="Στάθης Καπ" w:date="2023-02-27T01:59:00Z"/>
                <w:rFonts w:cstheme="minorHAnsi"/>
                <w:sz w:val="20"/>
                <w:szCs w:val="20"/>
                <w:rPrChange w:id="9851" w:author="Στάθης Καπ" w:date="2023-02-02T17:57:00Z">
                  <w:rPr>
                    <w:del w:id="9852" w:author="Στάθης Καπ" w:date="2023-02-27T01:59:00Z"/>
                    <w:rFonts w:cstheme="minorHAnsi"/>
                    <w:sz w:val="18"/>
                    <w:szCs w:val="18"/>
                  </w:rPr>
                </w:rPrChange>
              </w:rPr>
            </w:pPr>
            <w:del w:id="9853" w:author="Στάθης Καπ" w:date="2023-02-27T01:59:00Z">
              <w:r w:rsidRPr="0037443C" w:rsidDel="001E2354">
                <w:rPr>
                  <w:rFonts w:cstheme="minorHAnsi"/>
                  <w:sz w:val="20"/>
                  <w:szCs w:val="20"/>
                  <w:rPrChange w:id="9854" w:author="Στάθης Καπ" w:date="2023-02-02T17:57:00Z">
                    <w:rPr>
                      <w:rFonts w:cstheme="minorHAnsi"/>
                      <w:sz w:val="18"/>
                      <w:szCs w:val="18"/>
                    </w:rPr>
                  </w:rPrChange>
                </w:rPr>
                <w:delText>pr17</w:delText>
              </w:r>
            </w:del>
          </w:p>
        </w:tc>
        <w:tc>
          <w:tcPr>
            <w:tcW w:w="1427" w:type="dxa"/>
          </w:tcPr>
          <w:p w14:paraId="4375D9E4" w14:textId="1E72C742" w:rsidR="002B540C" w:rsidRPr="0037443C" w:rsidDel="001E2354" w:rsidRDefault="002B540C">
            <w:pPr>
              <w:jc w:val="center"/>
              <w:rPr>
                <w:del w:id="9855" w:author="Στάθης Καπ" w:date="2023-02-27T01:59:00Z"/>
                <w:rFonts w:cstheme="minorHAnsi"/>
                <w:sz w:val="20"/>
                <w:szCs w:val="20"/>
                <w:rPrChange w:id="9856" w:author="Στάθης Καπ" w:date="2023-02-02T17:57:00Z">
                  <w:rPr>
                    <w:del w:id="9857" w:author="Στάθης Καπ" w:date="2023-02-27T01:59:00Z"/>
                    <w:rFonts w:cstheme="minorHAnsi"/>
                    <w:sz w:val="18"/>
                    <w:szCs w:val="18"/>
                  </w:rPr>
                </w:rPrChange>
              </w:rPr>
              <w:pPrChange w:id="9858" w:author="Στάθης Καπ" w:date="2023-02-02T17:50:00Z">
                <w:pPr/>
              </w:pPrChange>
            </w:pPr>
            <w:del w:id="9859" w:author="Στάθης Καπ" w:date="2023-02-27T01:59:00Z">
              <w:r w:rsidRPr="0037443C" w:rsidDel="001E2354">
                <w:rPr>
                  <w:sz w:val="20"/>
                  <w:szCs w:val="20"/>
                  <w:rPrChange w:id="9860" w:author="Στάθης Καπ" w:date="2023-02-02T17:57:00Z">
                    <w:rPr/>
                  </w:rPrChange>
                </w:rPr>
                <w:delText>841</w:delText>
              </w:r>
            </w:del>
          </w:p>
        </w:tc>
        <w:tc>
          <w:tcPr>
            <w:tcW w:w="1690" w:type="dxa"/>
          </w:tcPr>
          <w:p w14:paraId="1B34CC55" w14:textId="6E8C225B" w:rsidR="002B540C" w:rsidRPr="0037443C" w:rsidDel="001E2354" w:rsidRDefault="002B540C" w:rsidP="002B540C">
            <w:pPr>
              <w:rPr>
                <w:del w:id="9861" w:author="Στάθης Καπ" w:date="2023-02-27T01:59:00Z"/>
                <w:rFonts w:cstheme="minorHAnsi"/>
                <w:sz w:val="20"/>
                <w:szCs w:val="20"/>
                <w:rPrChange w:id="9862" w:author="Στάθης Καπ" w:date="2023-02-02T17:57:00Z">
                  <w:rPr>
                    <w:del w:id="9863" w:author="Στάθης Καπ" w:date="2023-02-27T01:59:00Z"/>
                    <w:rFonts w:cstheme="minorHAnsi"/>
                    <w:sz w:val="18"/>
                    <w:szCs w:val="18"/>
                  </w:rPr>
                </w:rPrChange>
              </w:rPr>
            </w:pPr>
            <w:del w:id="9864" w:author="Στάθης Καπ" w:date="2023-02-27T01:59:00Z">
              <w:r w:rsidRPr="0037443C" w:rsidDel="001E2354">
                <w:rPr>
                  <w:sz w:val="20"/>
                  <w:szCs w:val="20"/>
                  <w:rPrChange w:id="9865" w:author="Στάθης Καπ" w:date="2023-02-02T17:57:00Z">
                    <w:rPr/>
                  </w:rPrChange>
                </w:rPr>
                <w:delText>808</w:delText>
              </w:r>
            </w:del>
          </w:p>
        </w:tc>
        <w:tc>
          <w:tcPr>
            <w:tcW w:w="1428" w:type="dxa"/>
          </w:tcPr>
          <w:p w14:paraId="538F9DD0" w14:textId="067B8C13" w:rsidR="002B540C" w:rsidRPr="0037443C" w:rsidDel="001E2354" w:rsidRDefault="002B540C" w:rsidP="002B540C">
            <w:pPr>
              <w:rPr>
                <w:del w:id="9866" w:author="Στάθης Καπ" w:date="2023-02-27T01:59:00Z"/>
                <w:rFonts w:cstheme="minorHAnsi"/>
                <w:sz w:val="20"/>
                <w:szCs w:val="20"/>
                <w:rPrChange w:id="9867" w:author="Στάθης Καπ" w:date="2023-02-02T17:57:00Z">
                  <w:rPr>
                    <w:del w:id="9868" w:author="Στάθης Καπ" w:date="2023-02-27T01:59:00Z"/>
                    <w:rFonts w:cstheme="minorHAnsi"/>
                    <w:sz w:val="18"/>
                    <w:szCs w:val="18"/>
                  </w:rPr>
                </w:rPrChange>
              </w:rPr>
            </w:pPr>
            <w:del w:id="9869" w:author="Στάθης Καπ" w:date="2023-02-27T01:59:00Z">
              <w:r w:rsidRPr="0037443C" w:rsidDel="001E2354">
                <w:rPr>
                  <w:sz w:val="20"/>
                  <w:szCs w:val="20"/>
                  <w:rPrChange w:id="9870" w:author="Στάθης Καπ" w:date="2023-02-02T17:57:00Z">
                    <w:rPr/>
                  </w:rPrChange>
                </w:rPr>
                <w:delText>793</w:delText>
              </w:r>
            </w:del>
          </w:p>
        </w:tc>
        <w:tc>
          <w:tcPr>
            <w:tcW w:w="1428" w:type="dxa"/>
          </w:tcPr>
          <w:p w14:paraId="47A61299" w14:textId="7FBB04D9" w:rsidR="002B540C" w:rsidRPr="0037443C" w:rsidDel="001E2354" w:rsidRDefault="002B540C" w:rsidP="002B540C">
            <w:pPr>
              <w:rPr>
                <w:del w:id="9871" w:author="Στάθης Καπ" w:date="2023-02-27T01:59:00Z"/>
                <w:rFonts w:cstheme="minorHAnsi"/>
                <w:sz w:val="20"/>
                <w:szCs w:val="20"/>
                <w:rPrChange w:id="9872" w:author="Στάθης Καπ" w:date="2023-02-02T17:57:00Z">
                  <w:rPr>
                    <w:del w:id="9873" w:author="Στάθης Καπ" w:date="2023-02-27T01:59:00Z"/>
                    <w:rFonts w:cstheme="minorHAnsi"/>
                    <w:sz w:val="18"/>
                    <w:szCs w:val="18"/>
                  </w:rPr>
                </w:rPrChange>
              </w:rPr>
            </w:pPr>
            <w:del w:id="9874" w:author="Στάθης Καπ" w:date="2023-02-27T01:59:00Z">
              <w:r w:rsidRPr="0037443C" w:rsidDel="001E2354">
                <w:rPr>
                  <w:sz w:val="20"/>
                  <w:szCs w:val="20"/>
                  <w:rPrChange w:id="9875" w:author="Στάθης Καπ" w:date="2023-02-02T17:57:00Z">
                    <w:rPr/>
                  </w:rPrChange>
                </w:rPr>
                <w:delText>0.335</w:delText>
              </w:r>
            </w:del>
          </w:p>
        </w:tc>
        <w:tc>
          <w:tcPr>
            <w:tcW w:w="1428" w:type="dxa"/>
          </w:tcPr>
          <w:p w14:paraId="49244FD9" w14:textId="11D25A9B" w:rsidR="002B540C" w:rsidRPr="0037443C" w:rsidDel="001E2354" w:rsidRDefault="002B540C" w:rsidP="002B540C">
            <w:pPr>
              <w:rPr>
                <w:del w:id="9876" w:author="Στάθης Καπ" w:date="2023-02-27T01:59:00Z"/>
                <w:rFonts w:cstheme="minorHAnsi"/>
                <w:sz w:val="20"/>
                <w:szCs w:val="20"/>
                <w:rPrChange w:id="9877" w:author="Στάθης Καπ" w:date="2023-02-02T17:57:00Z">
                  <w:rPr>
                    <w:del w:id="9878" w:author="Στάθης Καπ" w:date="2023-02-27T01:59:00Z"/>
                    <w:rFonts w:cstheme="minorHAnsi"/>
                    <w:sz w:val="18"/>
                    <w:szCs w:val="18"/>
                  </w:rPr>
                </w:rPrChange>
              </w:rPr>
            </w:pPr>
            <w:del w:id="9879" w:author="Στάθης Καπ" w:date="2023-02-27T01:59:00Z">
              <w:r w:rsidRPr="0037443C" w:rsidDel="001E2354">
                <w:rPr>
                  <w:sz w:val="20"/>
                  <w:szCs w:val="20"/>
                  <w:rPrChange w:id="9880" w:author="Στάθης Καπ" w:date="2023-02-02T17:57:00Z">
                    <w:rPr/>
                  </w:rPrChange>
                </w:rPr>
                <w:delText>54</w:delText>
              </w:r>
            </w:del>
          </w:p>
        </w:tc>
      </w:tr>
      <w:tr w:rsidR="002B540C" w:rsidDel="001E2354" w14:paraId="63C8A97B" w14:textId="508C28F3" w:rsidTr="00AA2735">
        <w:trPr>
          <w:jc w:val="center"/>
          <w:del w:id="9881" w:author="Στάθης Καπ" w:date="2023-02-27T01:59:00Z"/>
        </w:trPr>
        <w:tc>
          <w:tcPr>
            <w:tcW w:w="1427" w:type="dxa"/>
          </w:tcPr>
          <w:p w14:paraId="634286F7" w14:textId="258367CF" w:rsidR="002B540C" w:rsidRPr="0037443C" w:rsidDel="001E2354" w:rsidRDefault="002B540C" w:rsidP="002B540C">
            <w:pPr>
              <w:rPr>
                <w:del w:id="9882" w:author="Στάθης Καπ" w:date="2023-02-27T01:59:00Z"/>
                <w:rFonts w:cstheme="minorHAnsi"/>
                <w:sz w:val="20"/>
                <w:szCs w:val="20"/>
                <w:rPrChange w:id="9883" w:author="Στάθης Καπ" w:date="2023-02-02T17:57:00Z">
                  <w:rPr>
                    <w:del w:id="9884" w:author="Στάθης Καπ" w:date="2023-02-27T01:59:00Z"/>
                    <w:rFonts w:cstheme="minorHAnsi"/>
                    <w:sz w:val="18"/>
                    <w:szCs w:val="18"/>
                  </w:rPr>
                </w:rPrChange>
              </w:rPr>
            </w:pPr>
            <w:del w:id="9885" w:author="Στάθης Καπ" w:date="2023-02-27T01:59:00Z">
              <w:r w:rsidRPr="0037443C" w:rsidDel="001E2354">
                <w:rPr>
                  <w:rFonts w:cstheme="minorHAnsi"/>
                  <w:sz w:val="20"/>
                  <w:szCs w:val="20"/>
                  <w:rPrChange w:id="9886" w:author="Στάθης Καπ" w:date="2023-02-02T17:57:00Z">
                    <w:rPr>
                      <w:rFonts w:cstheme="minorHAnsi"/>
                      <w:sz w:val="18"/>
                      <w:szCs w:val="18"/>
                    </w:rPr>
                  </w:rPrChange>
                </w:rPr>
                <w:delText>pr18</w:delText>
              </w:r>
            </w:del>
          </w:p>
        </w:tc>
        <w:tc>
          <w:tcPr>
            <w:tcW w:w="1427" w:type="dxa"/>
          </w:tcPr>
          <w:p w14:paraId="0A409E74" w14:textId="4ACB5046" w:rsidR="002B540C" w:rsidRPr="0037443C" w:rsidDel="001E2354" w:rsidRDefault="002B540C" w:rsidP="002B540C">
            <w:pPr>
              <w:rPr>
                <w:del w:id="9887" w:author="Στάθης Καπ" w:date="2023-02-27T01:59:00Z"/>
                <w:rFonts w:cstheme="minorHAnsi"/>
                <w:sz w:val="20"/>
                <w:szCs w:val="20"/>
                <w:rPrChange w:id="9888" w:author="Στάθης Καπ" w:date="2023-02-02T17:57:00Z">
                  <w:rPr>
                    <w:del w:id="9889" w:author="Στάθης Καπ" w:date="2023-02-27T01:59:00Z"/>
                    <w:rFonts w:cstheme="minorHAnsi"/>
                    <w:sz w:val="18"/>
                    <w:szCs w:val="18"/>
                  </w:rPr>
                </w:rPrChange>
              </w:rPr>
            </w:pPr>
            <w:del w:id="9890" w:author="Στάθης Καπ" w:date="2023-02-27T01:59:00Z">
              <w:r w:rsidRPr="0037443C" w:rsidDel="001E2354">
                <w:rPr>
                  <w:sz w:val="20"/>
                  <w:szCs w:val="20"/>
                  <w:rPrChange w:id="9891" w:author="Στάθης Καπ" w:date="2023-02-02T17:57:00Z">
                    <w:rPr/>
                  </w:rPrChange>
                </w:rPr>
                <w:delText>1282</w:delText>
              </w:r>
            </w:del>
          </w:p>
        </w:tc>
        <w:tc>
          <w:tcPr>
            <w:tcW w:w="1690" w:type="dxa"/>
          </w:tcPr>
          <w:p w14:paraId="6C0B911E" w14:textId="6D785060" w:rsidR="002B540C" w:rsidRPr="0037443C" w:rsidDel="001E2354" w:rsidRDefault="002B540C" w:rsidP="002B540C">
            <w:pPr>
              <w:rPr>
                <w:del w:id="9892" w:author="Στάθης Καπ" w:date="2023-02-27T01:59:00Z"/>
                <w:rFonts w:cstheme="minorHAnsi"/>
                <w:sz w:val="20"/>
                <w:szCs w:val="20"/>
                <w:rPrChange w:id="9893" w:author="Στάθης Καπ" w:date="2023-02-02T17:57:00Z">
                  <w:rPr>
                    <w:del w:id="9894" w:author="Στάθης Καπ" w:date="2023-02-27T01:59:00Z"/>
                    <w:rFonts w:cstheme="minorHAnsi"/>
                    <w:sz w:val="18"/>
                    <w:szCs w:val="18"/>
                  </w:rPr>
                </w:rPrChange>
              </w:rPr>
            </w:pPr>
            <w:del w:id="9895" w:author="Στάθης Καπ" w:date="2023-02-27T01:59:00Z">
              <w:r w:rsidRPr="0037443C" w:rsidDel="001E2354">
                <w:rPr>
                  <w:sz w:val="20"/>
                  <w:szCs w:val="20"/>
                  <w:rPrChange w:id="9896" w:author="Στάθης Καπ" w:date="2023-02-02T17:57:00Z">
                    <w:rPr/>
                  </w:rPrChange>
                </w:rPr>
                <w:delText>1165</w:delText>
              </w:r>
            </w:del>
          </w:p>
        </w:tc>
        <w:tc>
          <w:tcPr>
            <w:tcW w:w="1428" w:type="dxa"/>
          </w:tcPr>
          <w:p w14:paraId="12CB28F5" w14:textId="769B4D4B" w:rsidR="002B540C" w:rsidRPr="0037443C" w:rsidDel="001E2354" w:rsidRDefault="002B540C" w:rsidP="002B540C">
            <w:pPr>
              <w:rPr>
                <w:del w:id="9897" w:author="Στάθης Καπ" w:date="2023-02-27T01:59:00Z"/>
                <w:rFonts w:cstheme="minorHAnsi"/>
                <w:sz w:val="20"/>
                <w:szCs w:val="20"/>
                <w:rPrChange w:id="9898" w:author="Στάθης Καπ" w:date="2023-02-02T17:57:00Z">
                  <w:rPr>
                    <w:del w:id="9899" w:author="Στάθης Καπ" w:date="2023-02-27T01:59:00Z"/>
                    <w:rFonts w:cstheme="minorHAnsi"/>
                    <w:sz w:val="18"/>
                    <w:szCs w:val="18"/>
                  </w:rPr>
                </w:rPrChange>
              </w:rPr>
            </w:pPr>
            <w:del w:id="9900" w:author="Στάθης Καπ" w:date="2023-02-27T01:59:00Z">
              <w:r w:rsidRPr="0037443C" w:rsidDel="001E2354">
                <w:rPr>
                  <w:sz w:val="20"/>
                  <w:szCs w:val="20"/>
                  <w:rPrChange w:id="9901" w:author="Στάθης Καπ" w:date="2023-02-02T17:57:00Z">
                    <w:rPr/>
                  </w:rPrChange>
                </w:rPr>
                <w:delText>1137</w:delText>
              </w:r>
            </w:del>
          </w:p>
        </w:tc>
        <w:tc>
          <w:tcPr>
            <w:tcW w:w="1428" w:type="dxa"/>
          </w:tcPr>
          <w:p w14:paraId="16EEF8A0" w14:textId="4378717E" w:rsidR="002B540C" w:rsidRPr="0037443C" w:rsidDel="001E2354" w:rsidRDefault="002B540C" w:rsidP="002B540C">
            <w:pPr>
              <w:rPr>
                <w:del w:id="9902" w:author="Στάθης Καπ" w:date="2023-02-27T01:59:00Z"/>
                <w:rFonts w:cstheme="minorHAnsi"/>
                <w:sz w:val="20"/>
                <w:szCs w:val="20"/>
                <w:rPrChange w:id="9903" w:author="Στάθης Καπ" w:date="2023-02-02T17:57:00Z">
                  <w:rPr>
                    <w:del w:id="9904" w:author="Στάθης Καπ" w:date="2023-02-27T01:59:00Z"/>
                    <w:rFonts w:cstheme="minorHAnsi"/>
                    <w:sz w:val="18"/>
                    <w:szCs w:val="18"/>
                  </w:rPr>
                </w:rPrChange>
              </w:rPr>
            </w:pPr>
            <w:del w:id="9905" w:author="Στάθης Καπ" w:date="2023-02-27T01:59:00Z">
              <w:r w:rsidRPr="0037443C" w:rsidDel="001E2354">
                <w:rPr>
                  <w:sz w:val="20"/>
                  <w:szCs w:val="20"/>
                  <w:rPrChange w:id="9906" w:author="Στάθης Καπ" w:date="2023-02-02T17:57:00Z">
                    <w:rPr/>
                  </w:rPrChange>
                </w:rPr>
                <w:delText>0.975</w:delText>
              </w:r>
            </w:del>
          </w:p>
        </w:tc>
        <w:tc>
          <w:tcPr>
            <w:tcW w:w="1428" w:type="dxa"/>
          </w:tcPr>
          <w:p w14:paraId="68C4DFC0" w14:textId="5E6B2C37" w:rsidR="002B540C" w:rsidRPr="0037443C" w:rsidDel="001E2354" w:rsidRDefault="002B540C" w:rsidP="002B540C">
            <w:pPr>
              <w:rPr>
                <w:del w:id="9907" w:author="Στάθης Καπ" w:date="2023-02-27T01:59:00Z"/>
                <w:rFonts w:cstheme="minorHAnsi"/>
                <w:sz w:val="20"/>
                <w:szCs w:val="20"/>
                <w:rPrChange w:id="9908" w:author="Στάθης Καπ" w:date="2023-02-02T17:57:00Z">
                  <w:rPr>
                    <w:del w:id="9909" w:author="Στάθης Καπ" w:date="2023-02-27T01:59:00Z"/>
                    <w:rFonts w:cstheme="minorHAnsi"/>
                    <w:sz w:val="18"/>
                    <w:szCs w:val="18"/>
                  </w:rPr>
                </w:rPrChange>
              </w:rPr>
            </w:pPr>
            <w:del w:id="9910" w:author="Στάθης Καπ" w:date="2023-02-27T01:59:00Z">
              <w:r w:rsidRPr="0037443C" w:rsidDel="001E2354">
                <w:rPr>
                  <w:sz w:val="20"/>
                  <w:szCs w:val="20"/>
                  <w:rPrChange w:id="9911" w:author="Στάθης Καπ" w:date="2023-02-02T17:57:00Z">
                    <w:rPr/>
                  </w:rPrChange>
                </w:rPr>
                <w:delText>66</w:delText>
              </w:r>
            </w:del>
          </w:p>
        </w:tc>
      </w:tr>
      <w:tr w:rsidR="002B540C" w:rsidDel="001E2354" w14:paraId="67BA0188" w14:textId="34BC064A" w:rsidTr="00AA2735">
        <w:trPr>
          <w:jc w:val="center"/>
          <w:del w:id="9912" w:author="Στάθης Καπ" w:date="2023-02-27T01:59:00Z"/>
        </w:trPr>
        <w:tc>
          <w:tcPr>
            <w:tcW w:w="1427" w:type="dxa"/>
          </w:tcPr>
          <w:p w14:paraId="241AC0A2" w14:textId="5BB0CBEC" w:rsidR="002B540C" w:rsidRPr="0037443C" w:rsidDel="001E2354" w:rsidRDefault="002B540C" w:rsidP="002B540C">
            <w:pPr>
              <w:rPr>
                <w:del w:id="9913" w:author="Στάθης Καπ" w:date="2023-02-27T01:59:00Z"/>
                <w:rFonts w:cstheme="minorHAnsi"/>
                <w:sz w:val="20"/>
                <w:szCs w:val="20"/>
                <w:rPrChange w:id="9914" w:author="Στάθης Καπ" w:date="2023-02-02T17:57:00Z">
                  <w:rPr>
                    <w:del w:id="9915" w:author="Στάθης Καπ" w:date="2023-02-27T01:59:00Z"/>
                    <w:rFonts w:cstheme="minorHAnsi"/>
                    <w:sz w:val="18"/>
                    <w:szCs w:val="18"/>
                  </w:rPr>
                </w:rPrChange>
              </w:rPr>
            </w:pPr>
            <w:del w:id="9916" w:author="Στάθης Καπ" w:date="2023-02-27T01:59:00Z">
              <w:r w:rsidRPr="0037443C" w:rsidDel="001E2354">
                <w:rPr>
                  <w:rFonts w:cstheme="minorHAnsi"/>
                  <w:sz w:val="20"/>
                  <w:szCs w:val="20"/>
                  <w:rPrChange w:id="9917" w:author="Στάθης Καπ" w:date="2023-02-02T17:57:00Z">
                    <w:rPr>
                      <w:rFonts w:cstheme="minorHAnsi"/>
                      <w:sz w:val="18"/>
                      <w:szCs w:val="18"/>
                    </w:rPr>
                  </w:rPrChange>
                </w:rPr>
                <w:delText>pr19</w:delText>
              </w:r>
            </w:del>
          </w:p>
        </w:tc>
        <w:tc>
          <w:tcPr>
            <w:tcW w:w="1427" w:type="dxa"/>
          </w:tcPr>
          <w:p w14:paraId="315CBE60" w14:textId="1F173934" w:rsidR="002B540C" w:rsidRPr="0037443C" w:rsidDel="001E2354" w:rsidRDefault="002B540C" w:rsidP="002B540C">
            <w:pPr>
              <w:rPr>
                <w:del w:id="9918" w:author="Στάθης Καπ" w:date="2023-02-27T01:59:00Z"/>
                <w:rFonts w:cstheme="minorHAnsi"/>
                <w:sz w:val="20"/>
                <w:szCs w:val="20"/>
                <w:rPrChange w:id="9919" w:author="Στάθης Καπ" w:date="2023-02-02T17:57:00Z">
                  <w:rPr>
                    <w:del w:id="9920" w:author="Στάθης Καπ" w:date="2023-02-27T01:59:00Z"/>
                    <w:rFonts w:cstheme="minorHAnsi"/>
                    <w:sz w:val="18"/>
                    <w:szCs w:val="18"/>
                  </w:rPr>
                </w:rPrChange>
              </w:rPr>
            </w:pPr>
            <w:del w:id="9921" w:author="Στάθης Καπ" w:date="2023-02-27T01:59:00Z">
              <w:r w:rsidRPr="0037443C" w:rsidDel="001E2354">
                <w:rPr>
                  <w:sz w:val="20"/>
                  <w:szCs w:val="20"/>
                  <w:rPrChange w:id="9922" w:author="Στάθης Καπ" w:date="2023-02-02T17:57:00Z">
                    <w:rPr/>
                  </w:rPrChange>
                </w:rPr>
                <w:delText>1417</w:delText>
              </w:r>
            </w:del>
          </w:p>
        </w:tc>
        <w:tc>
          <w:tcPr>
            <w:tcW w:w="1690" w:type="dxa"/>
          </w:tcPr>
          <w:p w14:paraId="4E003334" w14:textId="12914350" w:rsidR="002B540C" w:rsidRPr="0037443C" w:rsidDel="001E2354" w:rsidRDefault="002B540C" w:rsidP="002B540C">
            <w:pPr>
              <w:rPr>
                <w:del w:id="9923" w:author="Στάθης Καπ" w:date="2023-02-27T01:59:00Z"/>
                <w:rFonts w:cstheme="minorHAnsi"/>
                <w:sz w:val="20"/>
                <w:szCs w:val="20"/>
                <w:rPrChange w:id="9924" w:author="Στάθης Καπ" w:date="2023-02-02T17:57:00Z">
                  <w:rPr>
                    <w:del w:id="9925" w:author="Στάθης Καπ" w:date="2023-02-27T01:59:00Z"/>
                    <w:rFonts w:cstheme="minorHAnsi"/>
                    <w:sz w:val="18"/>
                    <w:szCs w:val="18"/>
                  </w:rPr>
                </w:rPrChange>
              </w:rPr>
            </w:pPr>
            <w:del w:id="9926" w:author="Στάθης Καπ" w:date="2023-02-27T01:59:00Z">
              <w:r w:rsidRPr="0037443C" w:rsidDel="001E2354">
                <w:rPr>
                  <w:sz w:val="20"/>
                  <w:szCs w:val="20"/>
                  <w:rPrChange w:id="9927" w:author="Στάθης Καπ" w:date="2023-02-02T17:57:00Z">
                    <w:rPr/>
                  </w:rPrChange>
                </w:rPr>
                <w:delText>1238</w:delText>
              </w:r>
            </w:del>
          </w:p>
        </w:tc>
        <w:tc>
          <w:tcPr>
            <w:tcW w:w="1428" w:type="dxa"/>
          </w:tcPr>
          <w:p w14:paraId="78B932EB" w14:textId="6F338E7B" w:rsidR="002B540C" w:rsidRPr="0037443C" w:rsidDel="001E2354" w:rsidRDefault="002B540C" w:rsidP="002B540C">
            <w:pPr>
              <w:rPr>
                <w:del w:id="9928" w:author="Στάθης Καπ" w:date="2023-02-27T01:59:00Z"/>
                <w:rFonts w:cstheme="minorHAnsi"/>
                <w:sz w:val="20"/>
                <w:szCs w:val="20"/>
                <w:rPrChange w:id="9929" w:author="Στάθης Καπ" w:date="2023-02-02T17:57:00Z">
                  <w:rPr>
                    <w:del w:id="9930" w:author="Στάθης Καπ" w:date="2023-02-27T01:59:00Z"/>
                    <w:rFonts w:cstheme="minorHAnsi"/>
                    <w:sz w:val="18"/>
                    <w:szCs w:val="18"/>
                  </w:rPr>
                </w:rPrChange>
              </w:rPr>
            </w:pPr>
            <w:del w:id="9931" w:author="Στάθης Καπ" w:date="2023-02-27T01:59:00Z">
              <w:r w:rsidRPr="0037443C" w:rsidDel="001E2354">
                <w:rPr>
                  <w:sz w:val="20"/>
                  <w:szCs w:val="20"/>
                  <w:rPrChange w:id="9932" w:author="Στάθης Καπ" w:date="2023-02-02T17:57:00Z">
                    <w:rPr/>
                  </w:rPrChange>
                </w:rPr>
                <w:delText>1255</w:delText>
              </w:r>
            </w:del>
          </w:p>
        </w:tc>
        <w:tc>
          <w:tcPr>
            <w:tcW w:w="1428" w:type="dxa"/>
          </w:tcPr>
          <w:p w14:paraId="73E36A30" w14:textId="6E27CDB3" w:rsidR="002B540C" w:rsidRPr="0037443C" w:rsidDel="001E2354" w:rsidRDefault="002B540C" w:rsidP="002B540C">
            <w:pPr>
              <w:rPr>
                <w:del w:id="9933" w:author="Στάθης Καπ" w:date="2023-02-27T01:59:00Z"/>
                <w:rFonts w:cstheme="minorHAnsi"/>
                <w:sz w:val="20"/>
                <w:szCs w:val="20"/>
                <w:rPrChange w:id="9934" w:author="Στάθης Καπ" w:date="2023-02-02T17:57:00Z">
                  <w:rPr>
                    <w:del w:id="9935" w:author="Στάθης Καπ" w:date="2023-02-27T01:59:00Z"/>
                    <w:rFonts w:cstheme="minorHAnsi"/>
                    <w:sz w:val="18"/>
                    <w:szCs w:val="18"/>
                  </w:rPr>
                </w:rPrChange>
              </w:rPr>
            </w:pPr>
            <w:del w:id="9936" w:author="Στάθης Καπ" w:date="2023-02-27T01:59:00Z">
              <w:r w:rsidRPr="0037443C" w:rsidDel="001E2354">
                <w:rPr>
                  <w:sz w:val="20"/>
                  <w:szCs w:val="20"/>
                  <w:rPrChange w:id="9937" w:author="Στάθης Καπ" w:date="2023-02-02T17:57:00Z">
                    <w:rPr/>
                  </w:rPrChange>
                </w:rPr>
                <w:delText>2.124</w:delText>
              </w:r>
            </w:del>
          </w:p>
        </w:tc>
        <w:tc>
          <w:tcPr>
            <w:tcW w:w="1428" w:type="dxa"/>
          </w:tcPr>
          <w:p w14:paraId="766DA759" w14:textId="31C3846D" w:rsidR="002B540C" w:rsidRPr="0037443C" w:rsidDel="001E2354" w:rsidRDefault="002B540C" w:rsidP="002B540C">
            <w:pPr>
              <w:rPr>
                <w:del w:id="9938" w:author="Στάθης Καπ" w:date="2023-02-27T01:59:00Z"/>
                <w:rFonts w:cstheme="minorHAnsi"/>
                <w:sz w:val="20"/>
                <w:szCs w:val="20"/>
                <w:rPrChange w:id="9939" w:author="Στάθης Καπ" w:date="2023-02-02T17:57:00Z">
                  <w:rPr>
                    <w:del w:id="9940" w:author="Στάθης Καπ" w:date="2023-02-27T01:59:00Z"/>
                    <w:rFonts w:cstheme="minorHAnsi"/>
                    <w:sz w:val="18"/>
                    <w:szCs w:val="18"/>
                  </w:rPr>
                </w:rPrChange>
              </w:rPr>
            </w:pPr>
            <w:del w:id="9941" w:author="Στάθης Καπ" w:date="2023-02-27T01:59:00Z">
              <w:r w:rsidRPr="0037443C" w:rsidDel="001E2354">
                <w:rPr>
                  <w:sz w:val="20"/>
                  <w:szCs w:val="20"/>
                  <w:rPrChange w:id="9942" w:author="Στάθης Καπ" w:date="2023-02-02T17:57:00Z">
                    <w:rPr/>
                  </w:rPrChange>
                </w:rPr>
                <w:delText>76</w:delText>
              </w:r>
            </w:del>
          </w:p>
        </w:tc>
      </w:tr>
      <w:tr w:rsidR="002B540C" w:rsidDel="001E2354" w14:paraId="768CA500" w14:textId="60EB2E57" w:rsidTr="00AA2735">
        <w:trPr>
          <w:jc w:val="center"/>
          <w:del w:id="9943" w:author="Στάθης Καπ" w:date="2023-02-27T01:59:00Z"/>
        </w:trPr>
        <w:tc>
          <w:tcPr>
            <w:tcW w:w="1427" w:type="dxa"/>
          </w:tcPr>
          <w:p w14:paraId="65D9B684" w14:textId="33472858" w:rsidR="002B540C" w:rsidRPr="0037443C" w:rsidDel="001E2354" w:rsidRDefault="002B540C" w:rsidP="002B540C">
            <w:pPr>
              <w:rPr>
                <w:del w:id="9944" w:author="Στάθης Καπ" w:date="2023-02-27T01:59:00Z"/>
                <w:rFonts w:cstheme="minorHAnsi"/>
                <w:sz w:val="20"/>
                <w:szCs w:val="20"/>
                <w:rPrChange w:id="9945" w:author="Στάθης Καπ" w:date="2023-02-02T17:57:00Z">
                  <w:rPr>
                    <w:del w:id="9946" w:author="Στάθης Καπ" w:date="2023-02-27T01:59:00Z"/>
                    <w:rFonts w:cstheme="minorHAnsi"/>
                    <w:sz w:val="18"/>
                    <w:szCs w:val="18"/>
                  </w:rPr>
                </w:rPrChange>
              </w:rPr>
            </w:pPr>
            <w:del w:id="9947" w:author="Στάθης Καπ" w:date="2023-02-27T01:59:00Z">
              <w:r w:rsidRPr="0037443C" w:rsidDel="001E2354">
                <w:rPr>
                  <w:rFonts w:cstheme="minorHAnsi"/>
                  <w:sz w:val="20"/>
                  <w:szCs w:val="20"/>
                  <w:rPrChange w:id="9948" w:author="Στάθης Καπ" w:date="2023-02-02T17:57:00Z">
                    <w:rPr>
                      <w:rFonts w:cstheme="minorHAnsi"/>
                      <w:sz w:val="18"/>
                      <w:szCs w:val="18"/>
                    </w:rPr>
                  </w:rPrChange>
                </w:rPr>
                <w:delText>pr20</w:delText>
              </w:r>
            </w:del>
          </w:p>
        </w:tc>
        <w:tc>
          <w:tcPr>
            <w:tcW w:w="1427" w:type="dxa"/>
          </w:tcPr>
          <w:p w14:paraId="6C3BC64F" w14:textId="73C80A98" w:rsidR="002B540C" w:rsidRPr="0037443C" w:rsidDel="001E2354" w:rsidRDefault="002B540C" w:rsidP="002B540C">
            <w:pPr>
              <w:rPr>
                <w:del w:id="9949" w:author="Στάθης Καπ" w:date="2023-02-27T01:59:00Z"/>
                <w:rFonts w:cstheme="minorHAnsi"/>
                <w:sz w:val="20"/>
                <w:szCs w:val="20"/>
                <w:rPrChange w:id="9950" w:author="Στάθης Καπ" w:date="2023-02-02T17:57:00Z">
                  <w:rPr>
                    <w:del w:id="9951" w:author="Στάθης Καπ" w:date="2023-02-27T01:59:00Z"/>
                    <w:rFonts w:cstheme="minorHAnsi"/>
                    <w:sz w:val="18"/>
                    <w:szCs w:val="18"/>
                  </w:rPr>
                </w:rPrChange>
              </w:rPr>
            </w:pPr>
            <w:del w:id="9952" w:author="Στάθης Καπ" w:date="2023-02-27T01:59:00Z">
              <w:r w:rsidRPr="0037443C" w:rsidDel="001E2354">
                <w:rPr>
                  <w:sz w:val="20"/>
                  <w:szCs w:val="20"/>
                  <w:rPrChange w:id="9953" w:author="Στάθης Καπ" w:date="2023-02-02T17:57:00Z">
                    <w:rPr/>
                  </w:rPrChange>
                </w:rPr>
                <w:delText>1690</w:delText>
              </w:r>
            </w:del>
          </w:p>
        </w:tc>
        <w:tc>
          <w:tcPr>
            <w:tcW w:w="1690" w:type="dxa"/>
          </w:tcPr>
          <w:p w14:paraId="4C33B52B" w14:textId="51A5822C" w:rsidR="002B540C" w:rsidRPr="0037443C" w:rsidDel="001E2354" w:rsidRDefault="002B540C" w:rsidP="002B540C">
            <w:pPr>
              <w:rPr>
                <w:del w:id="9954" w:author="Στάθης Καπ" w:date="2023-02-27T01:59:00Z"/>
                <w:rFonts w:cstheme="minorHAnsi"/>
                <w:sz w:val="20"/>
                <w:szCs w:val="20"/>
                <w:rPrChange w:id="9955" w:author="Στάθης Καπ" w:date="2023-02-02T17:57:00Z">
                  <w:rPr>
                    <w:del w:id="9956" w:author="Στάθης Καπ" w:date="2023-02-27T01:59:00Z"/>
                    <w:rFonts w:cstheme="minorHAnsi"/>
                    <w:sz w:val="18"/>
                    <w:szCs w:val="18"/>
                  </w:rPr>
                </w:rPrChange>
              </w:rPr>
            </w:pPr>
            <w:del w:id="9957" w:author="Στάθης Καπ" w:date="2023-02-27T01:59:00Z">
              <w:r w:rsidRPr="0037443C" w:rsidDel="001E2354">
                <w:rPr>
                  <w:sz w:val="20"/>
                  <w:szCs w:val="20"/>
                  <w:rPrChange w:id="9958" w:author="Στάθης Καπ" w:date="2023-02-02T17:57:00Z">
                    <w:rPr/>
                  </w:rPrChange>
                </w:rPr>
                <w:delText>1514</w:delText>
              </w:r>
            </w:del>
          </w:p>
        </w:tc>
        <w:tc>
          <w:tcPr>
            <w:tcW w:w="1428" w:type="dxa"/>
          </w:tcPr>
          <w:p w14:paraId="76B9FED2" w14:textId="2150C866" w:rsidR="002B540C" w:rsidRPr="0037443C" w:rsidDel="001E2354" w:rsidRDefault="002B540C" w:rsidP="002B540C">
            <w:pPr>
              <w:rPr>
                <w:del w:id="9959" w:author="Στάθης Καπ" w:date="2023-02-27T01:59:00Z"/>
                <w:rFonts w:cstheme="minorHAnsi"/>
                <w:sz w:val="20"/>
                <w:szCs w:val="20"/>
                <w:rPrChange w:id="9960" w:author="Στάθης Καπ" w:date="2023-02-02T17:57:00Z">
                  <w:rPr>
                    <w:del w:id="9961" w:author="Στάθης Καπ" w:date="2023-02-27T01:59:00Z"/>
                    <w:rFonts w:cstheme="minorHAnsi"/>
                    <w:sz w:val="18"/>
                    <w:szCs w:val="18"/>
                  </w:rPr>
                </w:rPrChange>
              </w:rPr>
            </w:pPr>
            <w:del w:id="9962" w:author="Στάθης Καπ" w:date="2023-02-27T01:59:00Z">
              <w:r w:rsidRPr="0037443C" w:rsidDel="001E2354">
                <w:rPr>
                  <w:sz w:val="20"/>
                  <w:szCs w:val="20"/>
                  <w:rPrChange w:id="9963" w:author="Στάθης Καπ" w:date="2023-02-02T17:57:00Z">
                    <w:rPr/>
                  </w:rPrChange>
                </w:rPr>
                <w:delText>1547</w:delText>
              </w:r>
            </w:del>
          </w:p>
        </w:tc>
        <w:tc>
          <w:tcPr>
            <w:tcW w:w="1428" w:type="dxa"/>
          </w:tcPr>
          <w:p w14:paraId="5871B413" w14:textId="238BBBC2" w:rsidR="002B540C" w:rsidRPr="0037443C" w:rsidDel="001E2354" w:rsidRDefault="002B540C" w:rsidP="002B540C">
            <w:pPr>
              <w:rPr>
                <w:del w:id="9964" w:author="Στάθης Καπ" w:date="2023-02-27T01:59:00Z"/>
                <w:rFonts w:cstheme="minorHAnsi"/>
                <w:sz w:val="20"/>
                <w:szCs w:val="20"/>
                <w:rPrChange w:id="9965" w:author="Στάθης Καπ" w:date="2023-02-02T17:57:00Z">
                  <w:rPr>
                    <w:del w:id="9966" w:author="Στάθης Καπ" w:date="2023-02-27T01:59:00Z"/>
                    <w:rFonts w:cstheme="minorHAnsi"/>
                    <w:sz w:val="18"/>
                    <w:szCs w:val="18"/>
                  </w:rPr>
                </w:rPrChange>
              </w:rPr>
            </w:pPr>
            <w:del w:id="9967" w:author="Στάθης Καπ" w:date="2023-02-27T01:59:00Z">
              <w:r w:rsidRPr="0037443C" w:rsidDel="001E2354">
                <w:rPr>
                  <w:sz w:val="20"/>
                  <w:szCs w:val="20"/>
                  <w:rPrChange w:id="9968" w:author="Στάθης Καπ" w:date="2023-02-02T17:57:00Z">
                    <w:rPr/>
                  </w:rPrChange>
                </w:rPr>
                <w:delText>3</w:delText>
              </w:r>
            </w:del>
          </w:p>
        </w:tc>
        <w:tc>
          <w:tcPr>
            <w:tcW w:w="1428" w:type="dxa"/>
          </w:tcPr>
          <w:p w14:paraId="1D162B6D" w14:textId="4363A62F" w:rsidR="002B540C" w:rsidRPr="0037443C" w:rsidDel="001E2354" w:rsidRDefault="002B540C" w:rsidP="002B540C">
            <w:pPr>
              <w:rPr>
                <w:del w:id="9969" w:author="Στάθης Καπ" w:date="2023-02-27T01:59:00Z"/>
                <w:rFonts w:cstheme="minorHAnsi"/>
                <w:sz w:val="20"/>
                <w:szCs w:val="20"/>
                <w:rPrChange w:id="9970" w:author="Στάθης Καπ" w:date="2023-02-02T17:57:00Z">
                  <w:rPr>
                    <w:del w:id="9971" w:author="Στάθης Καπ" w:date="2023-02-27T01:59:00Z"/>
                    <w:rFonts w:cstheme="minorHAnsi"/>
                    <w:sz w:val="18"/>
                    <w:szCs w:val="18"/>
                  </w:rPr>
                </w:rPrChange>
              </w:rPr>
            </w:pPr>
            <w:del w:id="9972" w:author="Στάθης Καπ" w:date="2023-02-27T01:59:00Z">
              <w:r w:rsidRPr="0037443C" w:rsidDel="001E2354">
                <w:rPr>
                  <w:sz w:val="20"/>
                  <w:szCs w:val="20"/>
                  <w:rPrChange w:id="9973" w:author="Στάθης Καπ" w:date="2023-02-02T17:57:00Z">
                    <w:rPr/>
                  </w:rPrChange>
                </w:rPr>
                <w:delText>89</w:delText>
              </w:r>
            </w:del>
          </w:p>
        </w:tc>
      </w:tr>
    </w:tbl>
    <w:p w14:paraId="37EFEB82" w14:textId="09ED9DFF" w:rsidR="00833224" w:rsidDel="00CE5D60" w:rsidRDefault="0007513A" w:rsidP="00CE5D60">
      <w:pPr>
        <w:rPr>
          <w:del w:id="9974" w:author="Στάθης Καπ" w:date="2023-02-27T01:59:00Z"/>
          <w:rFonts w:cstheme="minorHAnsi"/>
          <w:color w:val="333333"/>
          <w:lang w:val="el-GR"/>
        </w:rPr>
      </w:pPr>
      <w:ins w:id="9975" w:author="Στάθης Καπ" w:date="2023-02-28T07:52:00Z">
        <w:r w:rsidRPr="009123A3">
          <w:rPr>
            <w:rFonts w:cstheme="minorHAnsi"/>
            <w:lang w:val="el-GR"/>
          </w:rPr>
          <w:t>Οι υπολογισμοί έγιναν σε ένα</w:t>
        </w:r>
      </w:ins>
      <w:ins w:id="9976" w:author="Στάθης Καπ" w:date="2023-02-28T08:12:00Z">
        <w:r w:rsidR="00DC677A" w:rsidRPr="009123A3">
          <w:rPr>
            <w:rFonts w:cstheme="minorHAnsi"/>
            <w:lang w:val="el-GR"/>
            <w:rPrChange w:id="9977" w:author="Στάθης Καπ" w:date="2023-02-28T16:55:00Z">
              <w:rPr/>
            </w:rPrChange>
          </w:rPr>
          <w:t xml:space="preserve"> </w:t>
        </w:r>
        <w:r w:rsidR="00DC677A" w:rsidRPr="009123A3">
          <w:rPr>
            <w:rFonts w:cstheme="minorHAnsi"/>
            <w:color w:val="16191F"/>
            <w:shd w:val="clear" w:color="auto" w:fill="FFFFFF"/>
            <w:rPrChange w:id="9978" w:author="Στάθης Καπ" w:date="2023-02-28T16:55:00Z">
              <w:rPr>
                <w:rFonts w:ascii="Roboto" w:hAnsi="Roboto"/>
                <w:color w:val="16191F"/>
                <w:sz w:val="21"/>
                <w:szCs w:val="21"/>
                <w:shd w:val="clear" w:color="auto" w:fill="FFFFFF"/>
              </w:rPr>
            </w:rPrChange>
          </w:rPr>
          <w:t>t</w:t>
        </w:r>
        <w:r w:rsidR="00DC677A" w:rsidRPr="009123A3">
          <w:rPr>
            <w:rFonts w:cstheme="minorHAnsi"/>
            <w:color w:val="16191F"/>
            <w:shd w:val="clear" w:color="auto" w:fill="FFFFFF"/>
            <w:lang w:val="el-GR"/>
            <w:rPrChange w:id="9979" w:author="Στάθης Καπ" w:date="2023-02-28T16:55:00Z">
              <w:rPr>
                <w:rFonts w:ascii="Roboto" w:hAnsi="Roboto"/>
                <w:color w:val="16191F"/>
                <w:sz w:val="21"/>
                <w:szCs w:val="21"/>
                <w:shd w:val="clear" w:color="auto" w:fill="FFFFFF"/>
              </w:rPr>
            </w:rPrChange>
          </w:rPr>
          <w:t>2.</w:t>
        </w:r>
        <w:r w:rsidR="00DC677A" w:rsidRPr="009123A3">
          <w:rPr>
            <w:rFonts w:cstheme="minorHAnsi"/>
            <w:color w:val="16191F"/>
            <w:shd w:val="clear" w:color="auto" w:fill="FFFFFF"/>
            <w:rPrChange w:id="9980" w:author="Στάθης Καπ" w:date="2023-02-28T16:55:00Z">
              <w:rPr>
                <w:rFonts w:ascii="Roboto" w:hAnsi="Roboto"/>
                <w:color w:val="16191F"/>
                <w:sz w:val="21"/>
                <w:szCs w:val="21"/>
                <w:shd w:val="clear" w:color="auto" w:fill="FFFFFF"/>
              </w:rPr>
            </w:rPrChange>
          </w:rPr>
          <w:t>medium</w:t>
        </w:r>
      </w:ins>
      <w:ins w:id="9981" w:author="Στάθης Καπ" w:date="2023-02-28T07:52:00Z">
        <w:r w:rsidRPr="009123A3">
          <w:rPr>
            <w:rFonts w:cstheme="minorHAnsi"/>
            <w:lang w:val="el-GR"/>
          </w:rPr>
          <w:t xml:space="preserve"> μηχάνημα της </w:t>
        </w:r>
        <w:r w:rsidRPr="009123A3">
          <w:rPr>
            <w:rFonts w:cstheme="minorHAnsi"/>
          </w:rPr>
          <w:t>Amazon</w:t>
        </w:r>
        <w:r w:rsidRPr="009123A3">
          <w:rPr>
            <w:rFonts w:cstheme="minorHAnsi"/>
            <w:lang w:val="el-GR"/>
            <w:rPrChange w:id="9982" w:author="Στάθης Καπ" w:date="2023-02-28T16:55:00Z">
              <w:rPr/>
            </w:rPrChange>
          </w:rPr>
          <w:t xml:space="preserve"> </w:t>
        </w:r>
      </w:ins>
      <w:ins w:id="9983" w:author="Στάθης Καπ" w:date="2023-02-28T08:13:00Z">
        <w:r w:rsidR="00DC677A" w:rsidRPr="009123A3">
          <w:rPr>
            <w:rFonts w:cstheme="minorHAnsi"/>
            <w:lang w:val="el-GR"/>
          </w:rPr>
          <w:t xml:space="preserve">με επεξεργαστή </w:t>
        </w:r>
        <w:r w:rsidR="00DC677A" w:rsidRPr="009123A3">
          <w:rPr>
            <w:rFonts w:cstheme="minorHAnsi"/>
            <w:color w:val="333333"/>
            <w:lang w:val="el-GR"/>
            <w:rPrChange w:id="9984" w:author="Στάθης Καπ" w:date="2023-02-28T16:55:00Z">
              <w:rPr>
                <w:rFonts w:ascii="Helvetica" w:hAnsi="Helvetica" w:cs="Helvetica"/>
                <w:color w:val="333333"/>
                <w:sz w:val="21"/>
                <w:szCs w:val="21"/>
              </w:rPr>
            </w:rPrChange>
          </w:rPr>
          <w:t xml:space="preserve">3.3 </w:t>
        </w:r>
        <w:r w:rsidR="00DC677A" w:rsidRPr="009123A3">
          <w:rPr>
            <w:rFonts w:cstheme="minorHAnsi"/>
            <w:color w:val="333333"/>
            <w:rPrChange w:id="9985" w:author="Στάθης Καπ" w:date="2023-02-28T16:55:00Z">
              <w:rPr>
                <w:rFonts w:ascii="Helvetica" w:hAnsi="Helvetica" w:cs="Helvetica"/>
                <w:color w:val="333333"/>
                <w:sz w:val="21"/>
                <w:szCs w:val="21"/>
              </w:rPr>
            </w:rPrChange>
          </w:rPr>
          <w:t>GHz</w:t>
        </w:r>
        <w:r w:rsidR="00DC677A" w:rsidRPr="009123A3">
          <w:rPr>
            <w:rFonts w:cstheme="minorHAnsi"/>
            <w:color w:val="333333"/>
            <w:lang w:val="el-GR"/>
            <w:rPrChange w:id="9986"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9987" w:author="Στάθης Καπ" w:date="2023-02-28T16:55:00Z">
              <w:rPr>
                <w:rFonts w:ascii="Helvetica" w:hAnsi="Helvetica" w:cs="Helvetica"/>
                <w:color w:val="333333"/>
                <w:sz w:val="21"/>
                <w:szCs w:val="21"/>
              </w:rPr>
            </w:rPrChange>
          </w:rPr>
          <w:t>Intel</w:t>
        </w:r>
        <w:r w:rsidR="00DC677A" w:rsidRPr="009123A3">
          <w:rPr>
            <w:rFonts w:cstheme="minorHAnsi"/>
            <w:color w:val="333333"/>
            <w:lang w:val="el-GR"/>
            <w:rPrChange w:id="9988"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9989" w:author="Στάθης Καπ" w:date="2023-02-28T16:55:00Z">
              <w:rPr>
                <w:rFonts w:ascii="Helvetica" w:hAnsi="Helvetica" w:cs="Helvetica"/>
                <w:color w:val="333333"/>
                <w:sz w:val="21"/>
                <w:szCs w:val="21"/>
              </w:rPr>
            </w:rPrChange>
          </w:rPr>
          <w:t>Xeon</w:t>
        </w:r>
        <w:r w:rsidR="00DC677A" w:rsidRPr="009123A3">
          <w:rPr>
            <w:rFonts w:cstheme="minorHAnsi"/>
            <w:color w:val="333333"/>
            <w:lang w:val="el-GR"/>
            <w:rPrChange w:id="9990"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9991" w:author="Στάθης Καπ" w:date="2023-02-28T16:55:00Z">
              <w:rPr>
                <w:rFonts w:ascii="Helvetica" w:hAnsi="Helvetica" w:cs="Helvetica"/>
                <w:color w:val="333333"/>
                <w:sz w:val="21"/>
                <w:szCs w:val="21"/>
              </w:rPr>
            </w:rPrChange>
          </w:rPr>
          <w:t>Scalable</w:t>
        </w:r>
        <w:r w:rsidR="00DC677A" w:rsidRPr="009123A3">
          <w:rPr>
            <w:rFonts w:cstheme="minorHAnsi"/>
            <w:color w:val="333333"/>
            <w:lang w:val="el-GR"/>
            <w:rPrChange w:id="9992" w:author="Στάθης Καπ" w:date="2023-02-28T16:55:00Z">
              <w:rPr>
                <w:rFonts w:ascii="Helvetica" w:hAnsi="Helvetica" w:cs="Helvetica"/>
                <w:color w:val="333333"/>
                <w:sz w:val="21"/>
                <w:szCs w:val="21"/>
                <w:lang w:val="el-GR"/>
              </w:rPr>
            </w:rPrChange>
          </w:rPr>
          <w:t xml:space="preserve"> και </w:t>
        </w:r>
      </w:ins>
      <w:ins w:id="9993" w:author="Στάθης Καπ" w:date="2023-02-28T08:21:00Z">
        <w:r w:rsidR="00DC677A" w:rsidRPr="009123A3">
          <w:rPr>
            <w:rFonts w:cstheme="minorHAnsi"/>
            <w:color w:val="333333"/>
            <w:lang w:val="el-GR"/>
            <w:rPrChange w:id="9994" w:author="Στάθης Καπ" w:date="2023-02-28T16:55:00Z">
              <w:rPr>
                <w:rFonts w:ascii="Helvetica" w:hAnsi="Helvetica" w:cs="Helvetica"/>
                <w:color w:val="333333"/>
                <w:sz w:val="21"/>
                <w:szCs w:val="21"/>
                <w:lang w:val="el-GR"/>
              </w:rPr>
            </w:rPrChange>
          </w:rPr>
          <w:t xml:space="preserve">μνήμη </w:t>
        </w:r>
        <w:r w:rsidR="00DC677A" w:rsidRPr="009123A3">
          <w:rPr>
            <w:rFonts w:cstheme="minorHAnsi"/>
            <w:color w:val="333333"/>
            <w:rPrChange w:id="9995" w:author="Στάθης Καπ" w:date="2023-02-28T16:55:00Z">
              <w:rPr>
                <w:rFonts w:ascii="Helvetica" w:hAnsi="Helvetica" w:cs="Helvetica"/>
                <w:color w:val="333333"/>
                <w:sz w:val="21"/>
                <w:szCs w:val="21"/>
              </w:rPr>
            </w:rPrChange>
          </w:rPr>
          <w:t>RAM</w:t>
        </w:r>
        <w:r w:rsidR="00DC677A" w:rsidRPr="009123A3">
          <w:rPr>
            <w:rFonts w:cstheme="minorHAnsi"/>
            <w:color w:val="333333"/>
            <w:lang w:val="el-GR"/>
            <w:rPrChange w:id="9996" w:author="Στάθης Καπ" w:date="2023-02-28T16:55:00Z">
              <w:rPr>
                <w:rFonts w:ascii="Helvetica" w:hAnsi="Helvetica" w:cs="Helvetica"/>
                <w:color w:val="333333"/>
                <w:sz w:val="21"/>
                <w:szCs w:val="21"/>
              </w:rPr>
            </w:rPrChange>
          </w:rPr>
          <w:t xml:space="preserve"> </w:t>
        </w:r>
      </w:ins>
      <w:ins w:id="9997" w:author="Στάθης Καπ" w:date="2023-02-28T08:13:00Z">
        <w:r w:rsidR="00DC677A" w:rsidRPr="009123A3">
          <w:rPr>
            <w:rFonts w:cstheme="minorHAnsi"/>
            <w:color w:val="333333"/>
            <w:lang w:val="el-GR"/>
            <w:rPrChange w:id="9998" w:author="Στάθης Καπ" w:date="2023-02-28T16:55:00Z">
              <w:rPr>
                <w:rFonts w:ascii="Helvetica" w:hAnsi="Helvetica" w:cs="Helvetica"/>
                <w:color w:val="333333"/>
                <w:sz w:val="21"/>
                <w:szCs w:val="21"/>
                <w:lang w:val="el-GR"/>
              </w:rPr>
            </w:rPrChange>
          </w:rPr>
          <w:t>4</w:t>
        </w:r>
      </w:ins>
      <w:ins w:id="9999" w:author="Στάθης Καπ" w:date="2023-02-28T08:14:00Z">
        <w:r w:rsidR="00DC677A" w:rsidRPr="009123A3">
          <w:rPr>
            <w:rFonts w:cstheme="minorHAnsi"/>
            <w:color w:val="333333"/>
            <w:rPrChange w:id="10000" w:author="Στάθης Καπ" w:date="2023-02-28T16:55:00Z">
              <w:rPr>
                <w:rFonts w:ascii="Helvetica" w:hAnsi="Helvetica" w:cs="Helvetica"/>
                <w:color w:val="333333"/>
                <w:sz w:val="21"/>
                <w:szCs w:val="21"/>
              </w:rPr>
            </w:rPrChange>
          </w:rPr>
          <w:t>G</w:t>
        </w:r>
      </w:ins>
      <w:ins w:id="10001" w:author="Στάθης Καπ" w:date="2023-02-28T08:21:00Z">
        <w:r w:rsidR="00DC677A" w:rsidRPr="009123A3">
          <w:rPr>
            <w:rFonts w:cstheme="minorHAnsi"/>
            <w:color w:val="333333"/>
            <w:rPrChange w:id="10002" w:author="Στάθης Καπ" w:date="2023-02-28T16:55:00Z">
              <w:rPr>
                <w:rFonts w:ascii="Helvetica" w:hAnsi="Helvetica" w:cs="Helvetica"/>
                <w:color w:val="333333"/>
                <w:sz w:val="21"/>
                <w:szCs w:val="21"/>
              </w:rPr>
            </w:rPrChange>
          </w:rPr>
          <w:t>B</w:t>
        </w:r>
      </w:ins>
      <w:ins w:id="10003" w:author="Στάθης Καπ" w:date="2023-02-28T08:14:00Z">
        <w:r w:rsidR="00DC677A" w:rsidRPr="009123A3">
          <w:rPr>
            <w:rFonts w:cstheme="minorHAnsi"/>
            <w:color w:val="333333"/>
            <w:lang w:val="el-GR"/>
            <w:rPrChange w:id="10004" w:author="Στάθης Καπ" w:date="2023-02-28T16:55:00Z">
              <w:rPr>
                <w:rFonts w:ascii="Helvetica" w:hAnsi="Helvetica" w:cs="Helvetica"/>
                <w:color w:val="333333"/>
                <w:sz w:val="21"/>
                <w:szCs w:val="21"/>
              </w:rPr>
            </w:rPrChange>
          </w:rPr>
          <w:t>.</w:t>
        </w:r>
      </w:ins>
      <w:ins w:id="10005" w:author="Στάθης Καπ" w:date="2023-03-03T01:38:00Z">
        <w:r w:rsidR="00371D23" w:rsidRPr="00371D23">
          <w:rPr>
            <w:rFonts w:cstheme="minorHAnsi"/>
            <w:color w:val="333333"/>
            <w:lang w:val="el-GR"/>
            <w:rPrChange w:id="10006" w:author="Στάθης Καπ" w:date="2023-03-03T01:38:00Z">
              <w:rPr>
                <w:rFonts w:cstheme="minorHAnsi"/>
                <w:color w:val="333333"/>
              </w:rPr>
            </w:rPrChange>
          </w:rPr>
          <w:t xml:space="preserve"> </w:t>
        </w:r>
      </w:ins>
      <w:ins w:id="10007" w:author="Στάθης Καπ" w:date="2023-03-03T04:16:00Z">
        <w:r w:rsidR="00AD1204">
          <w:rPr>
            <w:rFonts w:cstheme="minorHAnsi"/>
            <w:color w:val="333333"/>
            <w:lang w:val="el-GR"/>
          </w:rPr>
          <w:t xml:space="preserve">Για όλα τα παρακάτω παραδείγματα, η παράμετρος </w:t>
        </w:r>
      </w:ins>
      <w:ins w:id="10008" w:author="Στάθης Καπ" w:date="2023-03-03T04:17:00Z">
        <w:r w:rsidR="00AD1204">
          <w:rPr>
            <w:rFonts w:cstheme="minorHAnsi"/>
            <w:color w:val="333333"/>
          </w:rPr>
          <w:t>MAX</w:t>
        </w:r>
        <w:r w:rsidR="00AD1204" w:rsidRPr="00CE5D60">
          <w:rPr>
            <w:rFonts w:cstheme="minorHAnsi"/>
            <w:color w:val="333333"/>
            <w:lang w:val="el-GR"/>
            <w:rPrChange w:id="10009" w:author="Στάθης Καπ" w:date="2023-03-03T04:18:00Z">
              <w:rPr>
                <w:rFonts w:cstheme="minorHAnsi"/>
                <w:color w:val="333333"/>
              </w:rPr>
            </w:rPrChange>
          </w:rPr>
          <w:t>_</w:t>
        </w:r>
        <w:r w:rsidR="00AD1204">
          <w:rPr>
            <w:rFonts w:cstheme="minorHAnsi"/>
            <w:color w:val="333333"/>
          </w:rPr>
          <w:t>TIMES</w:t>
        </w:r>
        <w:r w:rsidR="00AD1204" w:rsidRPr="00CE5D60">
          <w:rPr>
            <w:rFonts w:cstheme="minorHAnsi"/>
            <w:color w:val="333333"/>
            <w:lang w:val="el-GR"/>
            <w:rPrChange w:id="10010" w:author="Στάθης Καπ" w:date="2023-03-03T04:18:00Z">
              <w:rPr>
                <w:rFonts w:cstheme="minorHAnsi"/>
                <w:color w:val="333333"/>
              </w:rPr>
            </w:rPrChange>
          </w:rPr>
          <w:t>_</w:t>
        </w:r>
        <w:r w:rsidR="00AD1204">
          <w:rPr>
            <w:rFonts w:cstheme="minorHAnsi"/>
            <w:color w:val="333333"/>
          </w:rPr>
          <w:t>NOT</w:t>
        </w:r>
        <w:r w:rsidR="00AD1204" w:rsidRPr="00CE5D60">
          <w:rPr>
            <w:rFonts w:cstheme="minorHAnsi"/>
            <w:color w:val="333333"/>
            <w:lang w:val="el-GR"/>
            <w:rPrChange w:id="10011" w:author="Στάθης Καπ" w:date="2023-03-03T04:18:00Z">
              <w:rPr>
                <w:rFonts w:cstheme="minorHAnsi"/>
                <w:color w:val="333333"/>
              </w:rPr>
            </w:rPrChange>
          </w:rPr>
          <w:t>_</w:t>
        </w:r>
        <w:r w:rsidR="00AD1204">
          <w:rPr>
            <w:rFonts w:cstheme="minorHAnsi"/>
            <w:color w:val="333333"/>
          </w:rPr>
          <w:t>IMPROVED</w:t>
        </w:r>
        <w:r w:rsidR="00AD1204" w:rsidRPr="00CE5D60">
          <w:rPr>
            <w:rFonts w:cstheme="minorHAnsi"/>
            <w:color w:val="333333"/>
            <w:lang w:val="el-GR"/>
            <w:rPrChange w:id="10012" w:author="Στάθης Καπ" w:date="2023-03-03T04:18:00Z">
              <w:rPr>
                <w:rFonts w:cstheme="minorHAnsi"/>
                <w:color w:val="333333"/>
              </w:rPr>
            </w:rPrChange>
          </w:rPr>
          <w:t xml:space="preserve"> </w:t>
        </w:r>
        <w:r w:rsidR="00AD1204">
          <w:rPr>
            <w:rFonts w:cstheme="minorHAnsi"/>
            <w:color w:val="333333"/>
            <w:lang w:val="el-GR"/>
          </w:rPr>
          <w:t>ισούται με 150, δηλαδή ο αλγόριθμος Επαναλαμβανόμενης Τοπικής Αναζήτησης</w:t>
        </w:r>
      </w:ins>
      <w:ins w:id="10013" w:author="Στάθης Καπ" w:date="2023-03-03T04:20:00Z">
        <w:r w:rsidR="00CE5D60">
          <w:rPr>
            <w:rFonts w:cstheme="minorHAnsi"/>
            <w:color w:val="333333"/>
            <w:lang w:val="el-GR"/>
          </w:rPr>
          <w:t xml:space="preserve"> για κάθε παράδειγμα</w:t>
        </w:r>
      </w:ins>
      <w:ins w:id="10014" w:author="Στάθης Καπ" w:date="2023-03-03T04:17:00Z">
        <w:r w:rsidR="00AD1204">
          <w:rPr>
            <w:rFonts w:cstheme="minorHAnsi"/>
            <w:color w:val="333333"/>
            <w:lang w:val="el-GR"/>
          </w:rPr>
          <w:t xml:space="preserve"> </w:t>
        </w:r>
      </w:ins>
      <w:ins w:id="10015" w:author="Στάθης Καπ" w:date="2023-03-03T04:18:00Z">
        <w:r w:rsidR="00AD1204">
          <w:rPr>
            <w:rFonts w:cstheme="minorHAnsi"/>
            <w:color w:val="333333"/>
            <w:lang w:val="el-GR"/>
          </w:rPr>
          <w:t>τερματίστηκε όταν η παραγόμενη λύση δεν βελτιώθηκε για 150 διαδοχικές επαναλήψεις</w:t>
        </w:r>
      </w:ins>
      <w:ins w:id="10016" w:author="Στάθης Καπ" w:date="2023-03-03T04:19:00Z">
        <w:r w:rsidR="00CE5D60" w:rsidRPr="00CE5D60">
          <w:rPr>
            <w:rFonts w:cstheme="minorHAnsi"/>
            <w:color w:val="333333"/>
            <w:lang w:val="el-GR"/>
            <w:rPrChange w:id="10017" w:author="Στάθης Καπ" w:date="2023-03-03T04:20:00Z">
              <w:rPr>
                <w:rFonts w:cstheme="minorHAnsi"/>
                <w:color w:val="333333"/>
              </w:rPr>
            </w:rPrChange>
          </w:rPr>
          <w:t>.</w:t>
        </w:r>
      </w:ins>
      <w:ins w:id="10018" w:author="Στάθης Καπ" w:date="2023-03-03T04:15:00Z">
        <w:r w:rsidR="00AD1204">
          <w:rPr>
            <w:rFonts w:cstheme="minorHAnsi"/>
            <w:color w:val="333333"/>
            <w:lang w:val="el-GR"/>
          </w:rPr>
          <w:t xml:space="preserve"> </w:t>
        </w:r>
      </w:ins>
    </w:p>
    <w:p w14:paraId="6F7B4FAC" w14:textId="144F04F7" w:rsidR="000D5020" w:rsidRPr="00CE5D60" w:rsidDel="00CE5D60" w:rsidRDefault="000D5020" w:rsidP="00BB05AC">
      <w:pPr>
        <w:pStyle w:val="Caption"/>
        <w:keepNext/>
        <w:spacing w:after="0"/>
        <w:rPr>
          <w:del w:id="10019" w:author="Στάθης Καπ" w:date="2023-02-27T01:59:00Z"/>
          <w:lang w:val="el-GR"/>
          <w:rPrChange w:id="10020" w:author="Στάθης Καπ" w:date="2023-03-03T04:20:00Z">
            <w:rPr>
              <w:del w:id="10021" w:author="Στάθης Καπ" w:date="2023-02-27T01:59:00Z"/>
            </w:rPr>
          </w:rPrChange>
        </w:rPr>
      </w:pPr>
      <w:del w:id="10022" w:author="Στάθης Καπ" w:date="2023-02-27T01:59:00Z">
        <w:r w:rsidDel="001E2354">
          <w:delText>Table</w:delText>
        </w:r>
        <w:r w:rsidRPr="0007513A" w:rsidDel="001E2354">
          <w:rPr>
            <w:rFonts w:eastAsiaTheme="majorEastAsia" w:cstheme="majorBidi"/>
            <w:b w:val="0"/>
            <w:iCs w:val="0"/>
            <w:sz w:val="18"/>
            <w:lang w:val="el-GR"/>
            <w:rPrChange w:id="10023" w:author="Στάθης Καπ" w:date="2023-02-28T07:52:00Z">
              <w:rPr>
                <w:b w:val="0"/>
                <w:iCs w:val="0"/>
                <w:sz w:val="18"/>
              </w:rPr>
            </w:rPrChange>
          </w:rPr>
          <w:delText xml:space="preserve"> </w:delText>
        </w:r>
        <w:r w:rsidR="006F135B" w:rsidDel="001E2354">
          <w:rPr>
            <w:rFonts w:eastAsiaTheme="majorEastAsia" w:cstheme="majorBidi"/>
            <w:sz w:val="18"/>
          </w:rPr>
          <w:fldChar w:fldCharType="begin"/>
        </w:r>
        <w:r w:rsidR="006F135B" w:rsidRPr="0007513A" w:rsidDel="001E2354">
          <w:rPr>
            <w:rFonts w:eastAsiaTheme="majorEastAsia" w:cstheme="majorBidi"/>
            <w:b w:val="0"/>
            <w:iCs w:val="0"/>
            <w:sz w:val="18"/>
            <w:lang w:val="el-GR"/>
            <w:rPrChange w:id="10024" w:author="Στάθης Καπ" w:date="2023-02-28T07:52:00Z">
              <w:rPr>
                <w:b w:val="0"/>
                <w:iCs w:val="0"/>
                <w:sz w:val="18"/>
              </w:rPr>
            </w:rPrChange>
          </w:rPr>
          <w:delInstrText xml:space="preserve"> </w:delInstrText>
        </w:r>
        <w:r w:rsidR="006F135B" w:rsidDel="001E2354">
          <w:delInstrText>SEQ</w:delInstrText>
        </w:r>
        <w:r w:rsidR="006F135B" w:rsidRPr="0007513A" w:rsidDel="001E2354">
          <w:rPr>
            <w:rFonts w:eastAsiaTheme="majorEastAsia" w:cstheme="majorBidi"/>
            <w:b w:val="0"/>
            <w:iCs w:val="0"/>
            <w:sz w:val="18"/>
            <w:lang w:val="el-GR"/>
            <w:rPrChange w:id="10025" w:author="Στάθης Καπ" w:date="2023-02-28T07:52:00Z">
              <w:rPr>
                <w:b w:val="0"/>
                <w:iCs w:val="0"/>
                <w:sz w:val="18"/>
              </w:rPr>
            </w:rPrChange>
          </w:rPr>
          <w:delInstrText xml:space="preserve"> </w:delInstrText>
        </w:r>
        <w:r w:rsidR="006F135B" w:rsidDel="001E2354">
          <w:delInstrText>Table</w:delInstrText>
        </w:r>
        <w:r w:rsidR="006F135B" w:rsidRPr="0007513A" w:rsidDel="001E2354">
          <w:rPr>
            <w:rFonts w:eastAsiaTheme="majorEastAsia" w:cstheme="majorBidi"/>
            <w:b w:val="0"/>
            <w:iCs w:val="0"/>
            <w:sz w:val="18"/>
            <w:lang w:val="el-GR"/>
            <w:rPrChange w:id="10026" w:author="Στάθης Καπ" w:date="2023-02-28T07:52:00Z">
              <w:rPr>
                <w:b w:val="0"/>
                <w:iCs w:val="0"/>
                <w:sz w:val="18"/>
              </w:rPr>
            </w:rPrChange>
          </w:rPr>
          <w:delInstrText xml:space="preserve"> \* </w:delInstrText>
        </w:r>
        <w:r w:rsidR="006F135B" w:rsidDel="001E2354">
          <w:delInstrText>ARABIC</w:delInstrText>
        </w:r>
        <w:r w:rsidR="006F135B" w:rsidRPr="0007513A" w:rsidDel="001E2354">
          <w:rPr>
            <w:rFonts w:eastAsiaTheme="majorEastAsia" w:cstheme="majorBidi"/>
            <w:b w:val="0"/>
            <w:iCs w:val="0"/>
            <w:sz w:val="18"/>
            <w:lang w:val="el-GR"/>
            <w:rPrChange w:id="10027" w:author="Στάθης Καπ" w:date="2023-02-28T07:52:00Z">
              <w:rPr>
                <w:b w:val="0"/>
                <w:iCs w:val="0"/>
                <w:sz w:val="18"/>
              </w:rPr>
            </w:rPrChange>
          </w:rPr>
          <w:delInstrText xml:space="preserve"> </w:delInstrText>
        </w:r>
        <w:r w:rsidR="006F135B" w:rsidDel="001E2354">
          <w:rPr>
            <w:rFonts w:eastAsiaTheme="majorEastAsia" w:cstheme="majorBidi"/>
            <w:sz w:val="18"/>
          </w:rPr>
          <w:fldChar w:fldCharType="separate"/>
        </w:r>
        <w:r w:rsidR="001E2354" w:rsidRPr="0007513A" w:rsidDel="001E2354">
          <w:rPr>
            <w:rFonts w:eastAsiaTheme="majorEastAsia" w:cstheme="majorBidi"/>
            <w:b w:val="0"/>
            <w:iCs w:val="0"/>
            <w:noProof/>
            <w:sz w:val="18"/>
            <w:lang w:val="el-GR"/>
            <w:rPrChange w:id="10028" w:author="Στάθης Καπ" w:date="2023-02-28T07:52:00Z">
              <w:rPr>
                <w:b w:val="0"/>
                <w:iCs w:val="0"/>
                <w:noProof/>
                <w:sz w:val="18"/>
              </w:rPr>
            </w:rPrChange>
          </w:rPr>
          <w:delText>1</w:delText>
        </w:r>
        <w:r w:rsidR="006F135B" w:rsidDel="001E2354">
          <w:rPr>
            <w:rFonts w:eastAsiaTheme="majorEastAsia" w:cstheme="majorBidi"/>
            <w:noProof/>
            <w:sz w:val="18"/>
          </w:rPr>
          <w:fldChar w:fldCharType="end"/>
        </w:r>
        <w:r w:rsidRPr="0007513A" w:rsidDel="001E2354">
          <w:rPr>
            <w:rFonts w:eastAsiaTheme="majorEastAsia" w:cstheme="majorBidi"/>
            <w:b w:val="0"/>
            <w:iCs w:val="0"/>
            <w:sz w:val="18"/>
            <w:lang w:val="el-GR"/>
            <w:rPrChange w:id="10029" w:author="Στάθης Καπ" w:date="2023-02-28T07:52:00Z">
              <w:rPr>
                <w:b w:val="0"/>
                <w:iCs w:val="0"/>
                <w:sz w:val="18"/>
              </w:rPr>
            </w:rPrChange>
          </w:rPr>
          <w:delText xml:space="preserve">: </w:delText>
        </w:r>
        <w:r w:rsidDel="001E2354">
          <w:delText>Cordeau</w:delText>
        </w:r>
        <w:r w:rsidRPr="0007513A" w:rsidDel="001E2354">
          <w:rPr>
            <w:rFonts w:eastAsiaTheme="majorEastAsia" w:cstheme="majorBidi"/>
            <w:b w:val="0"/>
            <w:iCs w:val="0"/>
            <w:sz w:val="18"/>
            <w:lang w:val="el-GR"/>
            <w:rPrChange w:id="10030" w:author="Στάθης Καπ" w:date="2023-02-28T07:52:00Z">
              <w:rPr>
                <w:b w:val="0"/>
                <w:iCs w:val="0"/>
                <w:sz w:val="18"/>
              </w:rPr>
            </w:rPrChange>
          </w:rPr>
          <w:delText xml:space="preserve"> </w:delText>
        </w:r>
        <w:r w:rsidDel="001E2354">
          <w:delText>instances</w:delText>
        </w:r>
        <w:r w:rsidRPr="0007513A" w:rsidDel="001E2354">
          <w:rPr>
            <w:rFonts w:eastAsiaTheme="majorEastAsia" w:cstheme="majorBidi"/>
            <w:b w:val="0"/>
            <w:iCs w:val="0"/>
            <w:sz w:val="18"/>
            <w:lang w:val="el-GR"/>
            <w:rPrChange w:id="10031" w:author="Στάθης Καπ" w:date="2023-02-28T07:52:00Z">
              <w:rPr>
                <w:b w:val="0"/>
                <w:iCs w:val="0"/>
                <w:sz w:val="18"/>
              </w:rPr>
            </w:rPrChange>
          </w:rPr>
          <w:delText xml:space="preserve"> </w:delText>
        </w:r>
        <w:r w:rsidDel="001E2354">
          <w:rPr>
            <w:lang w:val="el-GR"/>
          </w:rPr>
          <w:delText>για</w:delText>
        </w:r>
        <w:r w:rsidRPr="0007513A" w:rsidDel="001E2354">
          <w:rPr>
            <w:rFonts w:eastAsiaTheme="majorEastAsia" w:cstheme="majorBidi"/>
            <w:b w:val="0"/>
            <w:iCs w:val="0"/>
            <w:sz w:val="18"/>
            <w:lang w:val="el-GR"/>
            <w:rPrChange w:id="10032" w:author="Στάθης Καπ" w:date="2023-02-28T07:52:00Z">
              <w:rPr>
                <w:b w:val="0"/>
                <w:iCs w:val="0"/>
                <w:sz w:val="18"/>
              </w:rPr>
            </w:rPrChange>
          </w:rPr>
          <w:delText xml:space="preserve"> </w:delText>
        </w:r>
        <w:r w:rsidDel="001E2354">
          <w:delText>m</w:delText>
        </w:r>
        <w:r w:rsidRPr="0007513A" w:rsidDel="001E2354">
          <w:rPr>
            <w:rFonts w:eastAsiaTheme="majorEastAsia" w:cstheme="majorBidi"/>
            <w:b w:val="0"/>
            <w:iCs w:val="0"/>
            <w:sz w:val="18"/>
            <w:lang w:val="el-GR"/>
            <w:rPrChange w:id="10033" w:author="Στάθης Καπ" w:date="2023-02-28T07:52:00Z">
              <w:rPr>
                <w:b w:val="0"/>
                <w:iCs w:val="0"/>
                <w:sz w:val="18"/>
              </w:rPr>
            </w:rPrChange>
          </w:rPr>
          <w:delText>=1</w:delText>
        </w:r>
        <w:bookmarkStart w:id="10034" w:name="_Toc128497612"/>
        <w:bookmarkEnd w:id="10034"/>
      </w:del>
    </w:p>
    <w:p w14:paraId="367E3074" w14:textId="44F4ED4A" w:rsidR="00CE5D60" w:rsidRPr="00CE5D60" w:rsidRDefault="00CE5D60" w:rsidP="00CE5D60">
      <w:pPr>
        <w:rPr>
          <w:ins w:id="10035" w:author="Στάθης Καπ" w:date="2023-03-03T04:19:00Z"/>
          <w:lang w:val="el-GR"/>
          <w:rPrChange w:id="10036" w:author="Στάθης Καπ" w:date="2023-03-03T04:20:00Z">
            <w:rPr>
              <w:ins w:id="10037" w:author="Στάθης Καπ" w:date="2023-03-03T04:19:00Z"/>
            </w:rPr>
          </w:rPrChange>
        </w:rPr>
      </w:pPr>
    </w:p>
    <w:p w14:paraId="034009A7" w14:textId="30600FF6" w:rsidR="00CE5D60" w:rsidRDefault="00CE5D60" w:rsidP="00CE5D60">
      <w:pPr>
        <w:pStyle w:val="Heading2"/>
        <w:rPr>
          <w:ins w:id="10038" w:author="Στάθης Καπ" w:date="2023-03-03T04:20:00Z"/>
        </w:rPr>
      </w:pPr>
      <w:bookmarkStart w:id="10039" w:name="_Toc129300388"/>
      <w:ins w:id="10040" w:author="Στάθης Καπ" w:date="2023-03-03T04:20:00Z">
        <w:r>
          <w:rPr>
            <w:lang w:val="el-GR"/>
          </w:rPr>
          <w:lastRenderedPageBreak/>
          <w:t xml:space="preserve">Σύγκριση αποτελεσμάτων για διαφορετικά </w:t>
        </w:r>
        <w:r>
          <w:t>S</w:t>
        </w:r>
        <w:bookmarkEnd w:id="10039"/>
      </w:ins>
    </w:p>
    <w:p w14:paraId="5799E7EC" w14:textId="0F4A6138" w:rsidR="00C3762F" w:rsidRPr="00B57967" w:rsidDel="001E2354" w:rsidRDefault="00E02FF0">
      <w:pPr>
        <w:pStyle w:val="Heading2"/>
        <w:rPr>
          <w:del w:id="10041" w:author="Στάθης Καπ" w:date="2023-02-27T01:59:00Z"/>
          <w:b/>
          <w:iCs/>
          <w:lang w:val="el-GR"/>
          <w:rPrChange w:id="10042" w:author="Στάθης Καπ" w:date="2023-03-13T04:02:00Z">
            <w:rPr>
              <w:del w:id="10043" w:author="Στάθης Καπ" w:date="2023-02-27T01:59:00Z"/>
            </w:rPr>
          </w:rPrChange>
        </w:rPr>
        <w:pPrChange w:id="10044" w:author="Στάθης Καπ" w:date="2023-02-28T16:55:00Z">
          <w:pPr/>
        </w:pPrChange>
      </w:pPr>
      <w:ins w:id="10045" w:author="Στάθης Καπ" w:date="2023-03-03T04:21:00Z">
        <w:r>
          <w:rPr>
            <w:lang w:val="el-GR"/>
          </w:rPr>
          <w:t xml:space="preserve">Η παράμετρος </w:t>
        </w:r>
        <w:r>
          <w:t>S</w:t>
        </w:r>
        <w:r>
          <w:rPr>
            <w:lang w:val="el-GR"/>
          </w:rPr>
          <w:t xml:space="preserve"> καθορίζει τον αριθμό </w:t>
        </w:r>
      </w:ins>
      <w:ins w:id="10046" w:author="Στάθης Καπ" w:date="2023-03-03T04:22:00Z">
        <w:r>
          <w:rPr>
            <w:lang w:val="el-GR"/>
          </w:rPr>
          <w:t xml:space="preserve">των </w:t>
        </w:r>
      </w:ins>
      <w:ins w:id="10047" w:author="Στάθης Καπ" w:date="2023-03-03T04:28:00Z">
        <w:r w:rsidR="0033527D">
          <w:rPr>
            <w:lang w:val="el-GR"/>
          </w:rPr>
          <w:t>υποπροβλημάτων που θα διαχωριστεί το αρχικό γράφημα</w:t>
        </w:r>
      </w:ins>
      <w:ins w:id="10048" w:author="Στάθης Καπ" w:date="2023-03-03T04:22:00Z">
        <w:r>
          <w:rPr>
            <w:lang w:val="el-GR"/>
          </w:rPr>
          <w:t xml:space="preserve">. </w:t>
        </w:r>
      </w:ins>
      <w:ins w:id="10049" w:author="Στάθης Καπ" w:date="2023-03-03T04:24:00Z">
        <w:r>
          <w:rPr>
            <w:lang w:val="el-GR"/>
          </w:rPr>
          <w:t xml:space="preserve">Εάν </w:t>
        </w:r>
      </w:ins>
      <w:ins w:id="10050" w:author="Στάθης Καπ" w:date="2023-03-03T04:23:00Z">
        <w:r>
          <w:rPr>
            <w:lang w:val="el-GR"/>
          </w:rPr>
          <w:t xml:space="preserve"> </w:t>
        </w:r>
        <w:r>
          <w:t>S</w:t>
        </w:r>
        <w:r w:rsidRPr="00E02FF0">
          <w:rPr>
            <w:rFonts w:asciiTheme="minorHAnsi" w:hAnsiTheme="minorHAnsi"/>
            <w:color w:val="auto"/>
            <w:szCs w:val="22"/>
            <w:lang w:val="el-GR"/>
            <w:rPrChange w:id="10051" w:author="Στάθης Καπ" w:date="2023-03-03T04:24:00Z">
              <w:rPr>
                <w:rFonts w:ascii="Arial" w:hAnsi="Arial"/>
                <w:b/>
                <w:iCs/>
                <w:color w:val="44546A" w:themeColor="text2"/>
                <w:sz w:val="18"/>
                <w:szCs w:val="18"/>
              </w:rPr>
            </w:rPrChange>
          </w:rPr>
          <w:t>=</w:t>
        </w:r>
        <w:r>
          <w:rPr>
            <w:lang w:val="el-GR"/>
          </w:rPr>
          <w:t>1, ο αλγόριθμος θα τρέξει ως ένας κανονικός</w:t>
        </w:r>
      </w:ins>
      <w:ins w:id="10052" w:author="Στάθης Καπ" w:date="2023-03-03T04:24:00Z">
        <w:r>
          <w:rPr>
            <w:lang w:val="el-GR"/>
          </w:rPr>
          <w:t xml:space="preserve"> αλγόριθμος</w:t>
        </w:r>
      </w:ins>
      <w:ins w:id="10053" w:author="Στάθης Καπ" w:date="2023-03-03T04:23:00Z">
        <w:r>
          <w:rPr>
            <w:lang w:val="el-GR"/>
          </w:rPr>
          <w:t xml:space="preserve"> </w:t>
        </w:r>
        <w:r>
          <w:t>ILS</w:t>
        </w:r>
        <w:r w:rsidRPr="00E02FF0">
          <w:rPr>
            <w:rFonts w:asciiTheme="minorHAnsi" w:hAnsiTheme="minorHAnsi"/>
            <w:color w:val="auto"/>
            <w:szCs w:val="22"/>
            <w:lang w:val="el-GR"/>
            <w:rPrChange w:id="10054" w:author="Στάθης Καπ" w:date="2023-03-03T04:24:00Z">
              <w:rPr>
                <w:rFonts w:ascii="Arial" w:hAnsi="Arial"/>
                <w:b/>
                <w:iCs/>
                <w:color w:val="44546A" w:themeColor="text2"/>
                <w:sz w:val="18"/>
                <w:szCs w:val="18"/>
              </w:rPr>
            </w:rPrChange>
          </w:rPr>
          <w:t xml:space="preserve"> </w:t>
        </w:r>
        <w:r>
          <w:rPr>
            <w:lang w:val="el-GR"/>
          </w:rPr>
          <w:t xml:space="preserve">για ένα </w:t>
        </w:r>
        <w:r>
          <w:t>rooted</w:t>
        </w:r>
        <w:r w:rsidRPr="00E02FF0">
          <w:rPr>
            <w:rFonts w:asciiTheme="minorHAnsi" w:hAnsiTheme="minorHAnsi"/>
            <w:color w:val="auto"/>
            <w:szCs w:val="22"/>
            <w:lang w:val="el-GR"/>
            <w:rPrChange w:id="10055" w:author="Στάθης Καπ" w:date="2023-03-03T04:24:00Z">
              <w:rPr>
                <w:rFonts w:ascii="Arial" w:hAnsi="Arial"/>
                <w:b/>
                <w:iCs/>
                <w:color w:val="44546A" w:themeColor="text2"/>
                <w:sz w:val="18"/>
                <w:szCs w:val="18"/>
              </w:rPr>
            </w:rPrChange>
          </w:rPr>
          <w:t xml:space="preserve"> </w:t>
        </w:r>
        <w:r>
          <w:t>TOPTW</w:t>
        </w:r>
      </w:ins>
      <w:ins w:id="10056" w:author="Στάθης Καπ" w:date="2023-03-03T04:24:00Z">
        <w:r>
          <w:rPr>
            <w:lang w:val="el-GR"/>
          </w:rPr>
          <w:t xml:space="preserve"> πρόβλημα.</w:t>
        </w:r>
      </w:ins>
      <w:ins w:id="10057" w:author="Στάθης Καπ" w:date="2023-03-05T19:24:00Z">
        <w:r w:rsidR="0085119B">
          <w:rPr>
            <w:lang w:val="el-GR"/>
          </w:rPr>
          <w:t xml:space="preserve"> Σε κάθε πίνακα που ακολουθεί</w:t>
        </w:r>
      </w:ins>
      <w:ins w:id="10058" w:author="Στάθης Καπ" w:date="2023-03-06T21:49:00Z">
        <w:r w:rsidR="004F3721">
          <w:rPr>
            <w:lang w:val="el-GR"/>
          </w:rPr>
          <w:t xml:space="preserve"> και για</w:t>
        </w:r>
      </w:ins>
      <w:ins w:id="10059" w:author="Στάθης Καπ" w:date="2023-03-13T04:47:00Z">
        <w:r w:rsidR="00E66BB8">
          <w:rPr>
            <w:lang w:val="el-GR"/>
          </w:rPr>
          <w:t xml:space="preserve"> κάθε</w:t>
        </w:r>
      </w:ins>
      <w:ins w:id="10060" w:author="Στάθης Καπ" w:date="2023-03-06T21:49:00Z">
        <w:r w:rsidR="004F3721">
          <w:rPr>
            <w:lang w:val="el-GR"/>
          </w:rPr>
          <w:t xml:space="preserve"> στιγμιότυπο εισόδου</w:t>
        </w:r>
      </w:ins>
      <w:ins w:id="10061" w:author="Στάθης Καπ" w:date="2023-03-05T19:24:00Z">
        <w:r w:rsidR="0085119B">
          <w:rPr>
            <w:lang w:val="el-GR"/>
          </w:rPr>
          <w:t xml:space="preserve"> συμπεριλαμβάνεται </w:t>
        </w:r>
      </w:ins>
      <w:ins w:id="10062" w:author="Στάθης Καπ" w:date="2023-03-13T04:47:00Z">
        <w:r w:rsidR="004C3766">
          <w:rPr>
            <w:lang w:val="el-GR"/>
          </w:rPr>
          <w:t xml:space="preserve">το σκορ </w:t>
        </w:r>
      </w:ins>
      <w:ins w:id="10063" w:author="Στάθης Καπ" w:date="2023-03-05T19:24:00Z">
        <w:r w:rsidR="0085119B">
          <w:rPr>
            <w:lang w:val="el-GR"/>
          </w:rPr>
          <w:t xml:space="preserve">και ο χρόνος εκτέλεσης του </w:t>
        </w:r>
        <w:r w:rsidR="0085119B">
          <w:t>ILS</w:t>
        </w:r>
      </w:ins>
      <w:ins w:id="10064" w:author="Στάθης Καπ" w:date="2023-03-05T19:25:00Z">
        <w:r w:rsidR="0085119B">
          <w:rPr>
            <w:lang w:val="el-GR"/>
          </w:rPr>
          <w:t>,</w:t>
        </w:r>
      </w:ins>
      <w:ins w:id="10065" w:author="Στάθης Καπ" w:date="2023-03-05T19:24:00Z">
        <w:r w:rsidR="0085119B" w:rsidRPr="0085119B">
          <w:rPr>
            <w:rFonts w:asciiTheme="minorHAnsi" w:hAnsiTheme="minorHAnsi"/>
            <w:color w:val="auto"/>
            <w:szCs w:val="22"/>
            <w:lang w:val="el-GR"/>
            <w:rPrChange w:id="10066" w:author="Στάθης Καπ" w:date="2023-03-05T19:25:00Z">
              <w:rPr>
                <w:rFonts w:ascii="Arial" w:hAnsi="Arial"/>
                <w:b/>
                <w:iCs/>
                <w:color w:val="44546A" w:themeColor="text2"/>
                <w:sz w:val="18"/>
                <w:szCs w:val="18"/>
              </w:rPr>
            </w:rPrChange>
          </w:rPr>
          <w:t xml:space="preserve"> </w:t>
        </w:r>
        <w:r w:rsidR="0085119B">
          <w:rPr>
            <w:lang w:val="el-GR"/>
          </w:rPr>
          <w:t xml:space="preserve">που υλοποιήθηκε για τους </w:t>
        </w:r>
      </w:ins>
      <w:ins w:id="10067" w:author="Στάθης Καπ" w:date="2023-03-05T19:25:00Z">
        <w:r w:rsidR="0085119B">
          <w:rPr>
            <w:lang w:val="el-GR"/>
          </w:rPr>
          <w:t xml:space="preserve">σκοπούς της τρέχουσας εργασίας, </w:t>
        </w:r>
      </w:ins>
      <w:ins w:id="10068" w:author="Στάθης Καπ" w:date="2023-03-06T21:48:00Z">
        <w:r w:rsidR="004F3721">
          <w:rPr>
            <w:lang w:val="el-GR"/>
          </w:rPr>
          <w:t>με</w:t>
        </w:r>
      </w:ins>
      <w:ins w:id="10069" w:author="Στάθης Καπ" w:date="2023-03-05T19:25:00Z">
        <w:r w:rsidR="0085119B">
          <w:rPr>
            <w:lang w:val="el-GR"/>
          </w:rPr>
          <w:t xml:space="preserve"> </w:t>
        </w:r>
      </w:ins>
      <m:oMath>
        <m:r>
          <w:ins w:id="10070" w:author="Στάθης Καπ" w:date="2023-03-05T19:25:00Z">
            <w:rPr>
              <w:rFonts w:ascii="Cambria Math" w:hAnsi="Cambria Math"/>
              <w:lang w:val="el-GR"/>
            </w:rPr>
            <m:t>S∈{1,2,3,4}</m:t>
          </w:ins>
        </m:r>
      </m:oMath>
      <w:ins w:id="10071" w:author="Στάθης Καπ" w:date="2023-03-05T19:25:00Z">
        <w:r w:rsidR="0085119B">
          <w:rPr>
            <w:lang w:val="el-GR"/>
          </w:rPr>
          <w:t xml:space="preserve"> </w:t>
        </w:r>
      </w:ins>
      <w:ins w:id="10072" w:author="Στάθης Καπ" w:date="2023-03-06T21:47:00Z">
        <w:r w:rsidR="004F3721">
          <w:rPr>
            <w:lang w:val="el-GR"/>
          </w:rPr>
          <w:t xml:space="preserve">, το αντίστοιχο σκορ του </w:t>
        </w:r>
        <w:r w:rsidR="004F3721">
          <w:t>ILS</w:t>
        </w:r>
        <w:r w:rsidR="004F3721" w:rsidRPr="004F3721">
          <w:rPr>
            <w:rFonts w:asciiTheme="minorHAnsi" w:hAnsiTheme="minorHAnsi"/>
            <w:color w:val="auto"/>
            <w:szCs w:val="22"/>
            <w:lang w:val="el-GR"/>
            <w:rPrChange w:id="10073" w:author="Στάθης Καπ" w:date="2023-03-06T21:47:00Z">
              <w:rPr>
                <w:rFonts w:ascii="Arial" w:hAnsi="Arial"/>
                <w:b/>
                <w:iCs/>
                <w:color w:val="44546A" w:themeColor="text2"/>
                <w:sz w:val="18"/>
                <w:szCs w:val="18"/>
              </w:rPr>
            </w:rPrChange>
          </w:rPr>
          <w:t xml:space="preserve"> </w:t>
        </w:r>
        <w:r w:rsidR="004F3721">
          <w:rPr>
            <w:lang w:val="el-GR"/>
          </w:rPr>
          <w:t xml:space="preserve">των </w:t>
        </w:r>
      </w:ins>
      <w:ins w:id="10074" w:author="Στάθης Καπ" w:date="2023-03-06T21:48:00Z">
        <w:r w:rsidR="004F3721">
          <w:t>Vansteenwegen</w:t>
        </w:r>
      </w:ins>
      <w:ins w:id="10075" w:author="Στάθης Καπ" w:date="2023-03-06T21:47:00Z">
        <w:r w:rsidR="004F3721" w:rsidRPr="004F3721">
          <w:rPr>
            <w:rFonts w:asciiTheme="minorHAnsi" w:hAnsiTheme="minorHAnsi"/>
            <w:color w:val="auto"/>
            <w:szCs w:val="22"/>
            <w:lang w:val="el-GR"/>
            <w:rPrChange w:id="10076" w:author="Στάθης Καπ" w:date="2023-03-06T21:47:00Z">
              <w:rPr>
                <w:rFonts w:ascii="Arial" w:hAnsi="Arial"/>
                <w:b/>
                <w:iCs/>
                <w:color w:val="44546A" w:themeColor="text2"/>
                <w:sz w:val="18"/>
                <w:szCs w:val="18"/>
              </w:rPr>
            </w:rPrChange>
          </w:rPr>
          <w:t xml:space="preserve"> </w:t>
        </w:r>
        <w:r w:rsidR="004F3721">
          <w:t>et</w:t>
        </w:r>
        <w:r w:rsidR="004F3721" w:rsidRPr="004F3721">
          <w:rPr>
            <w:rFonts w:asciiTheme="minorHAnsi" w:hAnsiTheme="minorHAnsi"/>
            <w:color w:val="auto"/>
            <w:szCs w:val="22"/>
            <w:lang w:val="el-GR"/>
            <w:rPrChange w:id="10077" w:author="Στάθης Καπ" w:date="2023-03-06T21:47:00Z">
              <w:rPr>
                <w:rFonts w:ascii="Arial" w:hAnsi="Arial"/>
                <w:b/>
                <w:iCs/>
                <w:color w:val="44546A" w:themeColor="text2"/>
                <w:sz w:val="18"/>
                <w:szCs w:val="18"/>
              </w:rPr>
            </w:rPrChange>
          </w:rPr>
          <w:t xml:space="preserve"> </w:t>
        </w:r>
        <w:r w:rsidR="004F3721">
          <w:t>al</w:t>
        </w:r>
        <w:r w:rsidR="004F3721" w:rsidRPr="004F3721">
          <w:rPr>
            <w:rFonts w:asciiTheme="minorHAnsi" w:hAnsiTheme="minorHAnsi"/>
            <w:color w:val="auto"/>
            <w:szCs w:val="22"/>
            <w:lang w:val="el-GR"/>
            <w:rPrChange w:id="10078" w:author="Στάθης Καπ" w:date="2023-03-06T21:47:00Z">
              <w:rPr>
                <w:rFonts w:ascii="Arial" w:hAnsi="Arial"/>
                <w:b/>
                <w:iCs/>
                <w:color w:val="44546A" w:themeColor="text2"/>
                <w:sz w:val="18"/>
                <w:szCs w:val="18"/>
              </w:rPr>
            </w:rPrChange>
          </w:rPr>
          <w:t xml:space="preserve">. </w:t>
        </w:r>
        <w:r w:rsidR="004F3721" w:rsidRPr="004F3721">
          <w:rPr>
            <w:rFonts w:asciiTheme="minorHAnsi" w:hAnsiTheme="minorHAnsi"/>
            <w:color w:val="auto"/>
            <w:szCs w:val="22"/>
            <w:lang w:val="el-GR"/>
            <w:rPrChange w:id="10079" w:author="Στάθης Καπ" w:date="2023-03-06T21:48:00Z">
              <w:rPr>
                <w:rFonts w:ascii="Arial" w:hAnsi="Arial"/>
                <w:b/>
                <w:iCs/>
                <w:color w:val="44546A" w:themeColor="text2"/>
                <w:sz w:val="18"/>
                <w:szCs w:val="18"/>
              </w:rPr>
            </w:rPrChange>
          </w:rPr>
          <w:t>(2009)</w:t>
        </w:r>
      </w:ins>
      <w:customXmlInsRangeStart w:id="10080" w:author="Στάθης Καπ" w:date="2023-03-06T21:49:00Z"/>
      <w:sdt>
        <w:sdtPr>
          <w:rPr>
            <w:lang w:val="el-GR"/>
          </w:rPr>
          <w:id w:val="-1510975018"/>
          <w:citation/>
        </w:sdtPr>
        <w:sdtEndPr/>
        <w:sdtContent>
          <w:customXmlInsRangeEnd w:id="10080"/>
          <w:ins w:id="10081" w:author="Στάθης Καπ" w:date="2023-03-06T21:49:00Z">
            <w:r w:rsidR="004F3721">
              <w:rPr>
                <w:lang w:val="el-GR"/>
              </w:rPr>
              <w:fldChar w:fldCharType="begin"/>
            </w:r>
            <w:r w:rsidR="004F3721">
              <w:rPr>
                <w:lang w:val="el-GR"/>
              </w:rPr>
              <w:instrText xml:space="preserve"> CITATION Pie09 \l 1032 </w:instrText>
            </w:r>
          </w:ins>
          <w:r w:rsidR="004F3721">
            <w:rPr>
              <w:lang w:val="el-GR"/>
            </w:rPr>
            <w:fldChar w:fldCharType="separate"/>
          </w:r>
          <w:r w:rsidR="008A6678">
            <w:rPr>
              <w:noProof/>
              <w:lang w:val="el-GR"/>
            </w:rPr>
            <w:t xml:space="preserve"> </w:t>
          </w:r>
          <w:r w:rsidR="008A6678" w:rsidRPr="008A6678">
            <w:rPr>
              <w:rFonts w:eastAsiaTheme="minorHAnsi"/>
              <w:noProof/>
              <w:lang w:val="el-GR"/>
            </w:rPr>
            <w:t>[6]</w:t>
          </w:r>
          <w:ins w:id="10082" w:author="Στάθης Καπ" w:date="2023-03-06T21:49:00Z">
            <w:r w:rsidR="004F3721">
              <w:rPr>
                <w:lang w:val="el-GR"/>
              </w:rPr>
              <w:fldChar w:fldCharType="end"/>
            </w:r>
          </w:ins>
          <w:customXmlInsRangeStart w:id="10083" w:author="Στάθης Καπ" w:date="2023-03-06T21:49:00Z"/>
        </w:sdtContent>
      </w:sdt>
      <w:customXmlInsRangeEnd w:id="10083"/>
      <w:ins w:id="10084" w:author="Στάθης Καπ" w:date="2023-03-06T21:49:00Z">
        <w:r w:rsidR="004F3721">
          <w:rPr>
            <w:lang w:val="el-GR"/>
          </w:rPr>
          <w:t>, και το σκορ της καλύτερης γ</w:t>
        </w:r>
      </w:ins>
      <w:ins w:id="10085" w:author="Στάθης Καπ" w:date="2023-03-06T21:50:00Z">
        <w:r w:rsidR="004F3721">
          <w:rPr>
            <w:lang w:val="el-GR"/>
          </w:rPr>
          <w:t xml:space="preserve">νωστής λύσης με </w:t>
        </w:r>
      </w:ins>
      <w:ins w:id="10086" w:author="Στάθης Καπ" w:date="2023-03-06T21:55:00Z">
        <w:r w:rsidR="004F3721">
          <w:rPr>
            <w:lang w:val="el-GR"/>
          </w:rPr>
          <w:t xml:space="preserve">βάση </w:t>
        </w:r>
      </w:ins>
      <w:ins w:id="10087" w:author="Στάθης Καπ" w:date="2023-03-06T21:50:00Z">
        <w:r w:rsidR="004F3721">
          <w:rPr>
            <w:lang w:val="el-GR"/>
          </w:rPr>
          <w:t>τ</w:t>
        </w:r>
      </w:ins>
      <w:ins w:id="10088" w:author="Στάθης Καπ" w:date="2023-03-06T21:55:00Z">
        <w:r w:rsidR="004F3721">
          <w:rPr>
            <w:lang w:val="el-GR"/>
          </w:rPr>
          <w:t xml:space="preserve">α πειραματικά </w:t>
        </w:r>
      </w:ins>
      <w:ins w:id="10089" w:author="Στάθης Καπ" w:date="2023-03-06T21:59:00Z">
        <w:r w:rsidR="004F3721">
          <w:rPr>
            <w:lang w:val="el-GR"/>
          </w:rPr>
          <w:t xml:space="preserve">αποτελέσματα </w:t>
        </w:r>
      </w:ins>
      <w:ins w:id="10090" w:author="Στάθης Καπ" w:date="2023-03-06T21:55:00Z">
        <w:r w:rsidR="004F3721">
          <w:rPr>
            <w:lang w:val="el-GR"/>
          </w:rPr>
          <w:t xml:space="preserve">των </w:t>
        </w:r>
      </w:ins>
      <w:ins w:id="10091" w:author="Στάθης Καπ" w:date="2023-03-06T21:56:00Z">
        <w:r w:rsidR="004F3721">
          <w:t>Karabalut</w:t>
        </w:r>
        <w:r w:rsidR="004F3721" w:rsidRPr="004F3721">
          <w:rPr>
            <w:rFonts w:asciiTheme="minorHAnsi" w:hAnsiTheme="minorHAnsi"/>
            <w:color w:val="auto"/>
            <w:szCs w:val="22"/>
            <w:lang w:val="el-GR"/>
            <w:rPrChange w:id="10092" w:author="Στάθης Καπ" w:date="2023-03-06T21:56:00Z">
              <w:rPr>
                <w:rFonts w:ascii="Arial" w:hAnsi="Arial"/>
                <w:b/>
                <w:iCs/>
                <w:color w:val="44546A" w:themeColor="text2"/>
                <w:sz w:val="18"/>
                <w:szCs w:val="18"/>
              </w:rPr>
            </w:rPrChange>
          </w:rPr>
          <w:t xml:space="preserve"> </w:t>
        </w:r>
        <w:r w:rsidR="004F3721">
          <w:t>et</w:t>
        </w:r>
        <w:r w:rsidR="004F3721" w:rsidRPr="004F3721">
          <w:rPr>
            <w:rFonts w:asciiTheme="minorHAnsi" w:hAnsiTheme="minorHAnsi"/>
            <w:color w:val="auto"/>
            <w:szCs w:val="22"/>
            <w:lang w:val="el-GR"/>
            <w:rPrChange w:id="10093" w:author="Στάθης Καπ" w:date="2023-03-06T21:56:00Z">
              <w:rPr>
                <w:rFonts w:ascii="Arial" w:hAnsi="Arial"/>
                <w:b/>
                <w:iCs/>
                <w:color w:val="44546A" w:themeColor="text2"/>
                <w:sz w:val="18"/>
                <w:szCs w:val="18"/>
              </w:rPr>
            </w:rPrChange>
          </w:rPr>
          <w:t xml:space="preserve"> </w:t>
        </w:r>
        <w:r w:rsidR="004F3721">
          <w:t>al</w:t>
        </w:r>
        <w:r w:rsidR="004F3721" w:rsidRPr="004F3721">
          <w:rPr>
            <w:rFonts w:asciiTheme="minorHAnsi" w:hAnsiTheme="minorHAnsi"/>
            <w:color w:val="auto"/>
            <w:szCs w:val="22"/>
            <w:lang w:val="el-GR"/>
            <w:rPrChange w:id="10094" w:author="Στάθης Καπ" w:date="2023-03-06T21:56:00Z">
              <w:rPr>
                <w:rFonts w:ascii="Arial" w:hAnsi="Arial"/>
                <w:b/>
                <w:iCs/>
                <w:color w:val="44546A" w:themeColor="text2"/>
                <w:sz w:val="18"/>
                <w:szCs w:val="18"/>
              </w:rPr>
            </w:rPrChange>
          </w:rPr>
          <w:t>.(</w:t>
        </w:r>
        <w:r w:rsidR="004F3721" w:rsidRPr="004F3721">
          <w:rPr>
            <w:rFonts w:asciiTheme="minorHAnsi" w:hAnsiTheme="minorHAnsi"/>
            <w:color w:val="auto"/>
            <w:szCs w:val="22"/>
            <w:lang w:val="el-GR"/>
            <w:rPrChange w:id="10095" w:author="Στάθης Καπ" w:date="2023-03-06T21:59:00Z">
              <w:rPr>
                <w:rFonts w:ascii="Arial" w:hAnsi="Arial"/>
                <w:b/>
                <w:iCs/>
                <w:color w:val="44546A" w:themeColor="text2"/>
                <w:sz w:val="18"/>
                <w:szCs w:val="18"/>
              </w:rPr>
            </w:rPrChange>
          </w:rPr>
          <w:t>202</w:t>
        </w:r>
      </w:ins>
      <w:bookmarkStart w:id="10096" w:name="_Toc128497613"/>
      <w:bookmarkEnd w:id="10096"/>
      <w:ins w:id="10097" w:author="Στάθης Καπ" w:date="2023-03-13T03:22:00Z">
        <w:r w:rsidR="005B4439">
          <w:rPr>
            <w:lang w:val="el-GR"/>
          </w:rPr>
          <w:t>0)</w:t>
        </w:r>
      </w:ins>
      <w:customXmlInsRangeStart w:id="10098" w:author="Στάθης Καπ" w:date="2023-03-13T03:23:00Z"/>
      <w:sdt>
        <w:sdtPr>
          <w:rPr>
            <w:lang w:val="el-GR"/>
          </w:rPr>
          <w:id w:val="1958669061"/>
          <w:citation/>
        </w:sdtPr>
        <w:sdtContent>
          <w:customXmlInsRangeEnd w:id="10098"/>
          <w:ins w:id="10099" w:author="Στάθης Καπ" w:date="2023-03-13T03:23:00Z">
            <w:r w:rsidR="005B4439">
              <w:rPr>
                <w:lang w:val="el-GR"/>
              </w:rPr>
              <w:fldChar w:fldCharType="begin"/>
            </w:r>
            <w:r w:rsidR="005B4439">
              <w:rPr>
                <w:lang w:val="el-GR"/>
              </w:rPr>
              <w:instrText xml:space="preserve"> CITATION Kor20 \l 1032 </w:instrText>
            </w:r>
          </w:ins>
          <w:r w:rsidR="005B4439">
            <w:rPr>
              <w:lang w:val="el-GR"/>
            </w:rPr>
            <w:fldChar w:fldCharType="separate"/>
          </w:r>
          <w:r w:rsidR="008A6678">
            <w:rPr>
              <w:noProof/>
              <w:lang w:val="el-GR"/>
            </w:rPr>
            <w:t xml:space="preserve"> </w:t>
          </w:r>
          <w:r w:rsidR="008A6678" w:rsidRPr="008A6678">
            <w:rPr>
              <w:noProof/>
              <w:lang w:val="el-GR"/>
            </w:rPr>
            <w:t>[38]</w:t>
          </w:r>
          <w:ins w:id="10100" w:author="Στάθης Καπ" w:date="2023-03-13T03:23:00Z">
            <w:r w:rsidR="005B4439">
              <w:rPr>
                <w:lang w:val="el-GR"/>
              </w:rPr>
              <w:fldChar w:fldCharType="end"/>
            </w:r>
          </w:ins>
          <w:customXmlInsRangeStart w:id="10101" w:author="Στάθης Καπ" w:date="2023-03-13T03:23:00Z"/>
        </w:sdtContent>
      </w:sdt>
      <w:customXmlInsRangeEnd w:id="10101"/>
      <w:ins w:id="10102" w:author="Στάθης Καπ" w:date="2023-03-06T21:59:00Z">
        <w:r w:rsidR="004F3721" w:rsidRPr="00166F58">
          <w:rPr>
            <w:rFonts w:asciiTheme="minorHAnsi" w:hAnsiTheme="minorHAnsi"/>
            <w:color w:val="auto"/>
            <w:szCs w:val="22"/>
            <w:lang w:val="el-GR"/>
            <w:rPrChange w:id="10103" w:author="Στάθης Καπ" w:date="2023-03-06T22:00:00Z">
              <w:rPr>
                <w:rFonts w:ascii="Arial" w:hAnsi="Arial"/>
                <w:b/>
                <w:iCs/>
                <w:color w:val="44546A" w:themeColor="text2"/>
                <w:sz w:val="18"/>
                <w:szCs w:val="18"/>
              </w:rPr>
            </w:rPrChange>
          </w:rPr>
          <w:t>.</w:t>
        </w:r>
      </w:ins>
    </w:p>
    <w:p w14:paraId="51E46A0B" w14:textId="32768ED8" w:rsidR="00C3762F" w:rsidRPr="0007513A" w:rsidDel="001E2354" w:rsidRDefault="00C3762F">
      <w:pPr>
        <w:pStyle w:val="Heading2"/>
        <w:rPr>
          <w:del w:id="10104" w:author="Στάθης Καπ" w:date="2023-02-27T01:59:00Z"/>
          <w:rFonts w:ascii="Arial" w:hAnsi="Arial"/>
          <w:b/>
          <w:iCs/>
          <w:color w:val="44546A" w:themeColor="text2"/>
          <w:sz w:val="18"/>
          <w:szCs w:val="18"/>
          <w:lang w:val="el-GR"/>
          <w:rPrChange w:id="10105" w:author="Στάθης Καπ" w:date="2023-02-28T07:52:00Z">
            <w:rPr>
              <w:del w:id="10106" w:author="Στάθης Καπ" w:date="2023-02-27T01:59:00Z"/>
            </w:rPr>
          </w:rPrChange>
        </w:rPr>
        <w:pPrChange w:id="10107" w:author="Στάθης Καπ" w:date="2023-02-28T16:55:00Z">
          <w:pPr/>
        </w:pPrChange>
      </w:pPr>
      <w:del w:id="10108" w:author="Στάθης Καπ" w:date="2023-02-27T01:59:00Z">
        <w:r w:rsidDel="001E2354">
          <w:delText>Table</w:delText>
        </w:r>
        <w:r w:rsidRPr="0007513A" w:rsidDel="001E2354">
          <w:rPr>
            <w:rFonts w:ascii="Arial" w:hAnsi="Arial"/>
            <w:b/>
            <w:iCs/>
            <w:color w:val="44546A" w:themeColor="text2"/>
            <w:sz w:val="18"/>
            <w:szCs w:val="18"/>
            <w:lang w:val="el-GR"/>
            <w:rPrChange w:id="10109" w:author="Στάθης Καπ" w:date="2023-02-28T07:52:00Z">
              <w:rPr/>
            </w:rPrChange>
          </w:rPr>
          <w:delText xml:space="preserve"> 3: </w:delText>
        </w:r>
        <w:r w:rsidDel="001E2354">
          <w:delText>Cordeau</w:delText>
        </w:r>
        <w:r w:rsidRPr="0007513A" w:rsidDel="001E2354">
          <w:rPr>
            <w:rFonts w:ascii="Arial" w:hAnsi="Arial"/>
            <w:b/>
            <w:iCs/>
            <w:color w:val="44546A" w:themeColor="text2"/>
            <w:sz w:val="18"/>
            <w:szCs w:val="18"/>
            <w:lang w:val="el-GR"/>
            <w:rPrChange w:id="10110" w:author="Στάθης Καπ" w:date="2023-02-28T07:52:00Z">
              <w:rPr/>
            </w:rPrChange>
          </w:rPr>
          <w:delText xml:space="preserve"> </w:delText>
        </w:r>
        <w:r w:rsidDel="001E2354">
          <w:delText>instances</w:delText>
        </w:r>
        <w:r w:rsidRPr="0007513A" w:rsidDel="001E2354">
          <w:rPr>
            <w:rFonts w:ascii="Arial" w:hAnsi="Arial"/>
            <w:b/>
            <w:iCs/>
            <w:color w:val="44546A" w:themeColor="text2"/>
            <w:sz w:val="18"/>
            <w:szCs w:val="18"/>
            <w:lang w:val="el-GR"/>
            <w:rPrChange w:id="10111" w:author="Στάθης Καπ" w:date="2023-02-28T07:52:00Z">
              <w:rPr/>
            </w:rPrChange>
          </w:rPr>
          <w:delText xml:space="preserve"> </w:delText>
        </w:r>
        <w:r w:rsidDel="001E2354">
          <w:rPr>
            <w:lang w:val="el-GR"/>
          </w:rPr>
          <w:delText>για</w:delText>
        </w:r>
        <w:r w:rsidRPr="0007513A" w:rsidDel="001E2354">
          <w:rPr>
            <w:rFonts w:ascii="Arial" w:hAnsi="Arial"/>
            <w:b/>
            <w:iCs/>
            <w:color w:val="44546A" w:themeColor="text2"/>
            <w:sz w:val="18"/>
            <w:szCs w:val="18"/>
            <w:lang w:val="el-GR"/>
            <w:rPrChange w:id="10112" w:author="Στάθης Καπ" w:date="2023-02-28T07:52:00Z">
              <w:rPr>
                <w:lang w:val="el-GR"/>
              </w:rPr>
            </w:rPrChange>
          </w:rPr>
          <w:delText xml:space="preserve"> </w:delText>
        </w:r>
        <w:r w:rsidDel="001E2354">
          <w:delText>m</w:delText>
        </w:r>
        <w:r w:rsidRPr="0007513A" w:rsidDel="001E2354">
          <w:rPr>
            <w:rFonts w:ascii="Arial" w:hAnsi="Arial"/>
            <w:b/>
            <w:iCs/>
            <w:color w:val="44546A" w:themeColor="text2"/>
            <w:sz w:val="18"/>
            <w:szCs w:val="18"/>
            <w:lang w:val="el-GR"/>
            <w:rPrChange w:id="10113" w:author="Στάθης Καπ" w:date="2023-02-28T07:52:00Z">
              <w:rPr/>
            </w:rPrChange>
          </w:rPr>
          <w:delText>=4</w:delText>
        </w:r>
        <w:bookmarkStart w:id="10114" w:name="_Toc128497614"/>
        <w:bookmarkEnd w:id="10114"/>
      </w:del>
    </w:p>
    <w:p w14:paraId="03DF4B82" w14:textId="16C34A80" w:rsidR="003603A8" w:rsidRPr="0007513A" w:rsidDel="001E2354" w:rsidRDefault="00833224">
      <w:pPr>
        <w:pStyle w:val="Heading2"/>
        <w:rPr>
          <w:del w:id="10115" w:author="Στάθης Καπ" w:date="2023-02-27T02:00:00Z"/>
          <w:rFonts w:ascii="Arial" w:hAnsi="Arial"/>
          <w:b/>
          <w:iCs/>
          <w:color w:val="44546A" w:themeColor="text2"/>
          <w:sz w:val="18"/>
          <w:szCs w:val="18"/>
          <w:lang w:val="el-GR"/>
          <w:rPrChange w:id="10116" w:author="Στάθης Καπ" w:date="2023-02-28T07:52:00Z">
            <w:rPr>
              <w:del w:id="10117" w:author="Στάθης Καπ" w:date="2023-02-27T02:00:00Z"/>
            </w:rPr>
          </w:rPrChange>
        </w:rPr>
        <w:pPrChange w:id="10118" w:author="Στάθης Καπ" w:date="2023-02-28T16:55:00Z">
          <w:pPr/>
        </w:pPrChange>
      </w:pPr>
      <w:del w:id="10119" w:author="Στάθης Καπ" w:date="2023-02-26T20:57:00Z">
        <w:r w:rsidRPr="0007513A" w:rsidDel="003603A8">
          <w:rPr>
            <w:rFonts w:ascii="Arial" w:hAnsi="Arial"/>
            <w:b/>
            <w:iCs/>
            <w:color w:val="44546A" w:themeColor="text2"/>
            <w:sz w:val="18"/>
            <w:szCs w:val="18"/>
            <w:lang w:val="el-GR"/>
            <w:rPrChange w:id="10120" w:author="Στάθης Καπ" w:date="2023-02-28T07:52:00Z">
              <w:rPr/>
            </w:rPrChange>
          </w:rPr>
          <w:br w:type="page"/>
        </w:r>
      </w:del>
    </w:p>
    <w:p w14:paraId="54E9A274" w14:textId="66E7A507" w:rsidR="008E010E" w:rsidRPr="0007513A" w:rsidDel="006D6DCE" w:rsidRDefault="008E010E">
      <w:pPr>
        <w:pStyle w:val="Heading2"/>
        <w:rPr>
          <w:del w:id="10121" w:author="Στάθης Καπ" w:date="2023-02-27T00:06:00Z"/>
          <w:lang w:val="el-GR"/>
          <w:rPrChange w:id="10122" w:author="Στάθης Καπ" w:date="2023-02-28T07:52:00Z">
            <w:rPr>
              <w:del w:id="10123" w:author="Στάθης Καπ" w:date="2023-02-27T00:06:00Z"/>
            </w:rPr>
          </w:rPrChange>
        </w:rPr>
        <w:pPrChange w:id="10124" w:author="Στάθης Καπ" w:date="2023-02-28T16:55:00Z">
          <w:pPr/>
        </w:pPrChange>
      </w:pPr>
      <w:del w:id="10125" w:author="Στάθης Καπ" w:date="2023-02-27T00:06:00Z">
        <w:r w:rsidDel="006D6DCE">
          <w:lastRenderedPageBreak/>
          <w:delText>Case</w:delText>
        </w:r>
        <w:r w:rsidRPr="0007513A" w:rsidDel="006D6DCE">
          <w:rPr>
            <w:lang w:val="el-GR"/>
            <w:rPrChange w:id="10126" w:author="Στάθης Καπ" w:date="2023-02-28T07:52:00Z">
              <w:rPr/>
            </w:rPrChange>
          </w:rPr>
          <w:delText xml:space="preserve"> </w:delText>
        </w:r>
        <w:r w:rsidDel="006D6DCE">
          <w:delText>C</w:delText>
        </w:r>
        <w:r w:rsidRPr="0007513A" w:rsidDel="006D6DCE">
          <w:rPr>
            <w:lang w:val="el-GR"/>
            <w:rPrChange w:id="10127" w:author="Στάθης Καπ" w:date="2023-02-28T07:52:00Z">
              <w:rPr/>
            </w:rPrChange>
          </w:rPr>
          <w:delText>:</w:delText>
        </w:r>
        <w:bookmarkStart w:id="10128" w:name="_Toc128497615"/>
        <w:bookmarkEnd w:id="10128"/>
      </w:del>
    </w:p>
    <w:p w14:paraId="4B4CBA3F" w14:textId="6D5C20FC" w:rsidR="008E010E" w:rsidRPr="0007513A" w:rsidDel="006D6DCE" w:rsidRDefault="008E010E">
      <w:pPr>
        <w:pStyle w:val="Heading2"/>
        <w:rPr>
          <w:del w:id="10129" w:author="Στάθης Καπ" w:date="2023-02-27T00:06:00Z"/>
          <w:lang w:val="el-GR"/>
          <w:rPrChange w:id="10130" w:author="Στάθης Καπ" w:date="2023-02-28T07:52:00Z">
            <w:rPr>
              <w:del w:id="10131" w:author="Στάθης Καπ" w:date="2023-02-27T00:06:00Z"/>
            </w:rPr>
          </w:rPrChange>
        </w:rPr>
        <w:pPrChange w:id="10132" w:author="Στάθης Καπ" w:date="2023-02-28T16:55:00Z">
          <w:pPr>
            <w:pStyle w:val="ListParagraph"/>
            <w:numPr>
              <w:numId w:val="44"/>
            </w:numPr>
            <w:ind w:hanging="360"/>
          </w:pPr>
        </w:pPrChange>
      </w:pPr>
      <w:del w:id="10133" w:author="Στάθης Καπ" w:date="2023-02-27T00:06:00Z">
        <w:r w:rsidDel="006D6DCE">
          <w:delText>Perturbation</w:delText>
        </w:r>
        <w:r w:rsidRPr="0007513A" w:rsidDel="006D6DCE">
          <w:rPr>
            <w:lang w:val="el-GR"/>
            <w:rPrChange w:id="10134" w:author="Στάθης Καπ" w:date="2023-02-28T07:52:00Z">
              <w:rPr/>
            </w:rPrChange>
          </w:rPr>
          <w:delText xml:space="preserve">: </w:delText>
        </w:r>
        <w:r w:rsidDel="006D6DCE">
          <w:delText>Shake</w:delText>
        </w:r>
        <w:bookmarkStart w:id="10135" w:name="_Toc128497616"/>
        <w:bookmarkEnd w:id="10135"/>
      </w:del>
    </w:p>
    <w:p w14:paraId="6394D28F" w14:textId="429C1B4C" w:rsidR="008E010E" w:rsidRPr="0007513A" w:rsidDel="006D6DCE" w:rsidRDefault="008E010E">
      <w:pPr>
        <w:pStyle w:val="Heading2"/>
        <w:rPr>
          <w:del w:id="10136" w:author="Στάθης Καπ" w:date="2023-02-27T00:06:00Z"/>
          <w:lang w:val="el-GR"/>
          <w:rPrChange w:id="10137" w:author="Στάθης Καπ" w:date="2023-02-28T07:52:00Z">
            <w:rPr>
              <w:del w:id="10138" w:author="Στάθης Καπ" w:date="2023-02-27T00:06:00Z"/>
            </w:rPr>
          </w:rPrChange>
        </w:rPr>
        <w:pPrChange w:id="10139" w:author="Στάθης Καπ" w:date="2023-02-28T16:55:00Z">
          <w:pPr>
            <w:pStyle w:val="ListParagraph"/>
            <w:numPr>
              <w:numId w:val="44"/>
            </w:numPr>
            <w:ind w:hanging="360"/>
          </w:pPr>
        </w:pPrChange>
      </w:pPr>
      <w:del w:id="10140" w:author="Στάθης Καπ" w:date="2023-02-27T00:06:00Z">
        <w:r w:rsidDel="006D6DCE">
          <w:delText>Split</w:delText>
        </w:r>
        <w:r w:rsidRPr="0007513A" w:rsidDel="006D6DCE">
          <w:rPr>
            <w:lang w:val="el-GR"/>
            <w:rPrChange w:id="10141" w:author="Στάθης Καπ" w:date="2023-02-28T07:52:00Z">
              <w:rPr/>
            </w:rPrChange>
          </w:rPr>
          <w:delText xml:space="preserve">: </w:delText>
        </w:r>
        <w:r w:rsidDel="006D6DCE">
          <w:delText>At</w:delText>
        </w:r>
        <w:r w:rsidRPr="0007513A" w:rsidDel="006D6DCE">
          <w:rPr>
            <w:lang w:val="el-GR"/>
            <w:rPrChange w:id="10142" w:author="Στάθης Καπ" w:date="2023-02-28T07:52:00Z">
              <w:rPr/>
            </w:rPrChange>
          </w:rPr>
          <w:delText xml:space="preserve"> </w:delText>
        </w:r>
        <w:r w:rsidDel="006D6DCE">
          <w:delText>each</w:delText>
        </w:r>
        <w:r w:rsidRPr="0007513A" w:rsidDel="006D6DCE">
          <w:rPr>
            <w:lang w:val="el-GR"/>
            <w:rPrChange w:id="10143" w:author="Στάθης Καπ" w:date="2023-02-28T07:52:00Z">
              <w:rPr/>
            </w:rPrChange>
          </w:rPr>
          <w:delText xml:space="preserve"> </w:delText>
        </w:r>
        <w:r w:rsidDel="006D6DCE">
          <w:delText>iteration</w:delText>
        </w:r>
        <w:bookmarkStart w:id="10144" w:name="_Toc128497617"/>
        <w:bookmarkEnd w:id="10144"/>
      </w:del>
    </w:p>
    <w:p w14:paraId="77DFF78E" w14:textId="135F1CDC" w:rsidR="008E0CF9" w:rsidRPr="00CA06D0" w:rsidRDefault="008E010E" w:rsidP="00594C15">
      <w:pPr>
        <w:rPr>
          <w:ins w:id="10145" w:author="Στάθης Καπ" w:date="2023-03-08T20:23:00Z"/>
          <w:lang w:val="el-GR"/>
          <w:rPrChange w:id="10146" w:author="Στάθης Καπ" w:date="2023-03-09T07:21:00Z">
            <w:rPr>
              <w:ins w:id="10147" w:author="Στάθης Καπ" w:date="2023-03-08T20:23:00Z"/>
            </w:rPr>
          </w:rPrChange>
        </w:rPr>
      </w:pPr>
      <w:del w:id="10148" w:author="Στάθης Καπ" w:date="2023-02-27T00:06:00Z">
        <w:r w:rsidDel="006D6DCE">
          <w:delText>Registry</w:delText>
        </w:r>
        <w:r w:rsidRPr="0007513A" w:rsidDel="006D6DCE">
          <w:rPr>
            <w:rFonts w:ascii="Arial Black" w:eastAsiaTheme="majorEastAsia" w:hAnsi="Arial Black" w:cstheme="majorBidi"/>
            <w:b/>
            <w:iCs/>
            <w:color w:val="000000" w:themeColor="text1"/>
            <w:sz w:val="18"/>
            <w:szCs w:val="26"/>
            <w:lang w:val="el-GR"/>
            <w:rPrChange w:id="10149" w:author="Στάθης Καπ" w:date="2023-02-28T07:52:00Z">
              <w:rPr>
                <w:b/>
                <w:iCs/>
              </w:rPr>
            </w:rPrChange>
          </w:rPr>
          <w:delText xml:space="preserve">: </w:delText>
        </w:r>
        <w:r w:rsidDel="006D6DCE">
          <w:delText>No</w:delText>
        </w:r>
      </w:del>
    </w:p>
    <w:p w14:paraId="17EEF927" w14:textId="43FC8EB9" w:rsidR="00F33ECC" w:rsidRPr="00F33ECC" w:rsidRDefault="00F33ECC">
      <w:pPr>
        <w:pStyle w:val="Caption"/>
        <w:keepNext/>
        <w:rPr>
          <w:ins w:id="10150" w:author="Στάθης Καπ" w:date="2023-03-09T04:06:00Z"/>
          <w:lang w:val="el-GR"/>
          <w:rPrChange w:id="10151" w:author="Στάθης Καπ" w:date="2023-03-09T04:06:00Z">
            <w:rPr>
              <w:ins w:id="10152" w:author="Στάθης Καπ" w:date="2023-03-09T04:06:00Z"/>
            </w:rPr>
          </w:rPrChange>
        </w:rPr>
        <w:pPrChange w:id="10153" w:author="Στάθης Καπ" w:date="2023-03-09T04:06:00Z">
          <w:pPr/>
        </w:pPrChange>
      </w:pPr>
      <w:ins w:id="10154" w:author="Στάθης Καπ" w:date="2023-03-09T04:06:00Z">
        <w:r w:rsidRPr="00F33ECC">
          <w:rPr>
            <w:lang w:val="el-GR"/>
            <w:rPrChange w:id="10155" w:author="Στάθης Καπ" w:date="2023-03-09T04:06:00Z">
              <w:rPr>
                <w:b/>
                <w:iCs/>
              </w:rPr>
            </w:rPrChange>
          </w:rPr>
          <w:t xml:space="preserve">Πίνακας </w:t>
        </w:r>
      </w:ins>
      <w:ins w:id="10156"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10157"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0158" w:author="Στάθης Καπ" w:date="2023-03-11T10:39:00Z">
        <w:r w:rsidR="00657928">
          <w:rPr>
            <w:noProof/>
            <w:lang w:val="el-GR"/>
          </w:rPr>
          <w:t>1</w:t>
        </w:r>
      </w:ins>
      <w:ins w:id="10159" w:author="Στάθης Καπ" w:date="2023-03-09T08:43:00Z">
        <w:r w:rsidR="00C148DE">
          <w:rPr>
            <w:lang w:val="el-GR"/>
          </w:rPr>
          <w:fldChar w:fldCharType="end"/>
        </w:r>
      </w:ins>
      <w:ins w:id="10160" w:author="Στάθης Καπ" w:date="2023-03-09T04:06:00Z">
        <w:r w:rsidRPr="00F33ECC">
          <w:rPr>
            <w:lang w:val="el-GR"/>
            <w:rPrChange w:id="10161" w:author="Στάθης Καπ" w:date="2023-03-09T04:06:00Z">
              <w:rPr>
                <w:b/>
                <w:iCs/>
              </w:rPr>
            </w:rPrChange>
          </w:rPr>
          <w:t xml:space="preserve">: </w:t>
        </w:r>
        <w:r>
          <w:rPr>
            <w:lang w:val="el-GR"/>
          </w:rPr>
          <w:t>Πειραματικά αποτελέσματα για τα στιγμιότυπα εισόδου</w:t>
        </w:r>
        <w:r w:rsidRPr="00601998">
          <w:rPr>
            <w:lang w:val="el-GR"/>
          </w:rPr>
          <w:t xml:space="preserve"> </w:t>
        </w:r>
        <w:r>
          <w:rPr>
            <w:lang w:val="el-GR"/>
          </w:rPr>
          <w:t xml:space="preserve">των </w:t>
        </w:r>
        <w:r w:rsidRPr="00601998">
          <w:rPr>
            <w:lang w:val="el-GR"/>
          </w:rPr>
          <w:t xml:space="preserve">Cordeau, Gendreau </w:t>
        </w:r>
      </w:ins>
      <w:ins w:id="10162" w:author="Στάθης Καπ" w:date="2023-03-09T04:07:00Z">
        <w:r>
          <w:rPr>
            <w:lang w:val="el-GR"/>
          </w:rPr>
          <w:t>και</w:t>
        </w:r>
      </w:ins>
      <w:ins w:id="10163" w:author="Στάθης Καπ" w:date="2023-03-09T04:06:00Z">
        <w:r w:rsidRPr="00601998">
          <w:rPr>
            <w:lang w:val="el-GR"/>
          </w:rPr>
          <w:t xml:space="preserve"> Laporte (m = </w:t>
        </w:r>
        <w:r>
          <w:rPr>
            <w:lang w:val="el-GR"/>
          </w:rPr>
          <w:t>1</w:t>
        </w:r>
        <w:r w:rsidRPr="00601998">
          <w:rPr>
            <w:lang w:val="el-GR"/>
          </w:rPr>
          <w:t>)</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Change w:id="10164" w:author="Στάθης Καπ" w:date="2023-03-09T05:20:00Z">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PrChange>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0165">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
        </w:tblGridChange>
      </w:tblGrid>
      <w:tr w:rsidR="00E719CF" w14:paraId="3C029020" w14:textId="77777777" w:rsidTr="007E0F91">
        <w:trPr>
          <w:trHeight w:val="170"/>
          <w:jc w:val="center"/>
          <w:ins w:id="10166" w:author="Στάθης Καπ" w:date="2023-03-08T21:05:00Z"/>
          <w:trPrChange w:id="10167" w:author="Στάθης Καπ" w:date="2023-03-09T05:20:00Z">
            <w:trPr>
              <w:trHeight w:val="170"/>
              <w:jc w:val="center"/>
            </w:trPr>
          </w:trPrChange>
        </w:trPr>
        <w:tc>
          <w:tcPr>
            <w:tcW w:w="453" w:type="dxa"/>
            <w:tcBorders>
              <w:top w:val="single" w:sz="4" w:space="0" w:color="auto"/>
              <w:left w:val="single" w:sz="4" w:space="0" w:color="auto"/>
              <w:bottom w:val="single" w:sz="4" w:space="0" w:color="auto"/>
            </w:tcBorders>
            <w:shd w:val="clear" w:color="auto" w:fill="E7E6E6" w:themeFill="background2"/>
            <w:tcPrChange w:id="10168" w:author="Στάθης Καπ" w:date="2023-03-09T05:20:00Z">
              <w:tcPr>
                <w:tcW w:w="453" w:type="dxa"/>
                <w:tcBorders>
                  <w:top w:val="single" w:sz="4" w:space="0" w:color="auto"/>
                  <w:left w:val="single" w:sz="4" w:space="0" w:color="auto"/>
                  <w:bottom w:val="single" w:sz="4" w:space="0" w:color="auto"/>
                </w:tcBorders>
                <w:shd w:val="clear" w:color="auto" w:fill="E7E6E6" w:themeFill="background2"/>
              </w:tcPr>
            </w:tcPrChange>
          </w:tcPr>
          <w:p w14:paraId="6520EA74" w14:textId="77777777" w:rsidR="008731DB" w:rsidRPr="007E0F91" w:rsidRDefault="008731DB">
            <w:pPr>
              <w:jc w:val="center"/>
              <w:rPr>
                <w:ins w:id="10169" w:author="Στάθης Καπ" w:date="2023-03-08T21:05:00Z"/>
                <w:sz w:val="16"/>
                <w:szCs w:val="16"/>
                <w:lang w:val="el-GR"/>
                <w:rPrChange w:id="10170" w:author="Στάθης Καπ" w:date="2023-03-09T05:19:00Z">
                  <w:rPr>
                    <w:ins w:id="10171" w:author="Στάθης Καπ" w:date="2023-03-08T21:05:00Z"/>
                  </w:rPr>
                </w:rPrChange>
              </w:rPr>
              <w:pPrChange w:id="10172" w:author="Στάθης Καπ" w:date="2023-03-08T21:07:00Z">
                <w:pPr/>
              </w:pPrChange>
            </w:pPr>
          </w:p>
        </w:tc>
        <w:tc>
          <w:tcPr>
            <w:tcW w:w="565" w:type="dxa"/>
            <w:tcBorders>
              <w:top w:val="single" w:sz="4" w:space="0" w:color="auto"/>
              <w:bottom w:val="single" w:sz="4" w:space="0" w:color="auto"/>
            </w:tcBorders>
            <w:shd w:val="clear" w:color="auto" w:fill="E7E6E6" w:themeFill="background2"/>
            <w:tcPrChange w:id="10173" w:author="Στάθης Καπ" w:date="2023-03-09T05:20:00Z">
              <w:tcPr>
                <w:tcW w:w="565" w:type="dxa"/>
                <w:tcBorders>
                  <w:top w:val="single" w:sz="4" w:space="0" w:color="auto"/>
                  <w:bottom w:val="single" w:sz="4" w:space="0" w:color="auto"/>
                </w:tcBorders>
                <w:shd w:val="clear" w:color="auto" w:fill="E7E6E6" w:themeFill="background2"/>
              </w:tcPr>
            </w:tcPrChange>
          </w:tcPr>
          <w:p w14:paraId="3ACF59DB" w14:textId="483E512D" w:rsidR="008731DB" w:rsidRPr="007E0F91" w:rsidRDefault="008731DB">
            <w:pPr>
              <w:jc w:val="center"/>
              <w:rPr>
                <w:ins w:id="10174" w:author="Στάθης Καπ" w:date="2023-03-08T21:05:00Z"/>
                <w:sz w:val="16"/>
                <w:szCs w:val="16"/>
                <w:rPrChange w:id="10175" w:author="Στάθης Καπ" w:date="2023-03-09T05:19:00Z">
                  <w:rPr>
                    <w:ins w:id="10176" w:author="Στάθης Καπ" w:date="2023-03-08T21:05:00Z"/>
                  </w:rPr>
                </w:rPrChange>
              </w:rPr>
              <w:pPrChange w:id="10177" w:author="Στάθης Καπ" w:date="2023-03-08T21:07:00Z">
                <w:pPr/>
              </w:pPrChange>
            </w:pPr>
            <w:ins w:id="10178" w:author="Στάθης Καπ" w:date="2023-03-08T21:07:00Z">
              <w:r w:rsidRPr="007E0F91">
                <w:rPr>
                  <w:sz w:val="16"/>
                  <w:szCs w:val="16"/>
                  <w:rPrChange w:id="10179" w:author="Στάθης Καπ" w:date="2023-03-09T05:19:00Z">
                    <w:rPr/>
                  </w:rPrChange>
                </w:rPr>
                <w:t>BK</w:t>
              </w:r>
            </w:ins>
          </w:p>
        </w:tc>
        <w:tc>
          <w:tcPr>
            <w:tcW w:w="679" w:type="dxa"/>
            <w:tcBorders>
              <w:top w:val="single" w:sz="4" w:space="0" w:color="auto"/>
              <w:bottom w:val="single" w:sz="4" w:space="0" w:color="auto"/>
            </w:tcBorders>
            <w:shd w:val="clear" w:color="auto" w:fill="E7E6E6" w:themeFill="background2"/>
            <w:tcPrChange w:id="10180" w:author="Στάθης Καπ" w:date="2023-03-09T05:20:00Z">
              <w:tcPr>
                <w:tcW w:w="679" w:type="dxa"/>
                <w:tcBorders>
                  <w:top w:val="single" w:sz="4" w:space="0" w:color="auto"/>
                  <w:bottom w:val="single" w:sz="4" w:space="0" w:color="auto"/>
                </w:tcBorders>
                <w:shd w:val="clear" w:color="auto" w:fill="E7E6E6" w:themeFill="background2"/>
              </w:tcPr>
            </w:tcPrChange>
          </w:tcPr>
          <w:p w14:paraId="3FB6E7BF" w14:textId="4F0CCD11" w:rsidR="008731DB" w:rsidRPr="007E0F91" w:rsidRDefault="008731DB">
            <w:pPr>
              <w:jc w:val="center"/>
              <w:rPr>
                <w:ins w:id="10181" w:author="Στάθης Καπ" w:date="2023-03-08T21:05:00Z"/>
                <w:sz w:val="16"/>
                <w:szCs w:val="16"/>
                <w:rPrChange w:id="10182" w:author="Στάθης Καπ" w:date="2023-03-09T05:19:00Z">
                  <w:rPr>
                    <w:ins w:id="10183" w:author="Στάθης Καπ" w:date="2023-03-08T21:05:00Z"/>
                  </w:rPr>
                </w:rPrChange>
              </w:rPr>
              <w:pPrChange w:id="10184" w:author="Στάθης Καπ" w:date="2023-03-08T21:07:00Z">
                <w:pPr/>
              </w:pPrChange>
            </w:pPr>
            <w:ins w:id="10185" w:author="Στάθης Καπ" w:date="2023-03-08T21:08: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Change w:id="10186" w:author="Στάθης Καπ" w:date="2023-03-09T05:20:00Z">
              <w:tcPr>
                <w:tcW w:w="1813" w:type="dxa"/>
                <w:gridSpan w:val="3"/>
                <w:tcBorders>
                  <w:top w:val="single" w:sz="4" w:space="0" w:color="auto"/>
                  <w:bottom w:val="single" w:sz="4" w:space="0" w:color="auto"/>
                </w:tcBorders>
                <w:shd w:val="clear" w:color="auto" w:fill="E7E6E6" w:themeFill="background2"/>
              </w:tcPr>
            </w:tcPrChange>
          </w:tcPr>
          <w:p w14:paraId="10EFE393" w14:textId="5E9D03DB" w:rsidR="008731DB" w:rsidRPr="007E0F91" w:rsidRDefault="008731DB">
            <w:pPr>
              <w:jc w:val="center"/>
              <w:rPr>
                <w:ins w:id="10187" w:author="Στάθης Καπ" w:date="2023-03-08T21:05:00Z"/>
                <w:sz w:val="16"/>
                <w:szCs w:val="16"/>
                <w:rPrChange w:id="10188" w:author="Στάθης Καπ" w:date="2023-03-09T05:19:00Z">
                  <w:rPr>
                    <w:ins w:id="10189" w:author="Στάθης Καπ" w:date="2023-03-08T21:05:00Z"/>
                  </w:rPr>
                </w:rPrChange>
              </w:rPr>
              <w:pPrChange w:id="10190" w:author="Στάθης Καπ" w:date="2023-03-08T21:07:00Z">
                <w:pPr/>
              </w:pPrChange>
            </w:pPr>
            <w:ins w:id="10191" w:author="Στάθης Καπ" w:date="2023-03-08T21:09: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Change w:id="10192" w:author="Στάθης Καπ" w:date="2023-03-09T05:20:00Z">
              <w:tcPr>
                <w:tcW w:w="1818" w:type="dxa"/>
                <w:gridSpan w:val="4"/>
                <w:tcBorders>
                  <w:top w:val="single" w:sz="4" w:space="0" w:color="auto"/>
                  <w:bottom w:val="single" w:sz="4" w:space="0" w:color="auto"/>
                </w:tcBorders>
                <w:shd w:val="clear" w:color="auto" w:fill="E7E6E6" w:themeFill="background2"/>
              </w:tcPr>
            </w:tcPrChange>
          </w:tcPr>
          <w:p w14:paraId="5D8B2F02" w14:textId="6FFBAE95" w:rsidR="008731DB" w:rsidRPr="007E0F91" w:rsidRDefault="008731DB" w:rsidP="00A86A72">
            <w:pPr>
              <w:jc w:val="center"/>
              <w:rPr>
                <w:ins w:id="10193" w:author="Στάθης Καπ" w:date="2023-03-08T21:09:00Z"/>
                <w:sz w:val="16"/>
                <w:szCs w:val="16"/>
              </w:rPr>
            </w:pPr>
            <w:ins w:id="10194" w:author="Στάθης Καπ" w:date="2023-03-08T21:10: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Change w:id="10195" w:author="Στάθης Καπ" w:date="2023-03-09T05:20:00Z">
              <w:tcPr>
                <w:tcW w:w="1815" w:type="dxa"/>
                <w:gridSpan w:val="4"/>
                <w:tcBorders>
                  <w:top w:val="single" w:sz="4" w:space="0" w:color="auto"/>
                  <w:bottom w:val="single" w:sz="4" w:space="0" w:color="auto"/>
                </w:tcBorders>
                <w:shd w:val="clear" w:color="auto" w:fill="E7E6E6" w:themeFill="background2"/>
              </w:tcPr>
            </w:tcPrChange>
          </w:tcPr>
          <w:p w14:paraId="45809FD6" w14:textId="52264AD0" w:rsidR="008731DB" w:rsidRPr="007E0F91" w:rsidRDefault="008731DB" w:rsidP="00A86A72">
            <w:pPr>
              <w:jc w:val="center"/>
              <w:rPr>
                <w:ins w:id="10196" w:author="Στάθης Καπ" w:date="2023-03-08T21:09:00Z"/>
                <w:sz w:val="16"/>
                <w:szCs w:val="16"/>
              </w:rPr>
            </w:pPr>
            <w:ins w:id="10197" w:author="Στάθης Καπ" w:date="2023-03-08T21:10: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Change w:id="10198" w:author="Στάθης Καπ" w:date="2023-03-09T05:20:00Z">
              <w:tcPr>
                <w:tcW w:w="1822" w:type="dxa"/>
                <w:gridSpan w:val="4"/>
                <w:tcBorders>
                  <w:top w:val="single" w:sz="4" w:space="0" w:color="auto"/>
                  <w:bottom w:val="single" w:sz="4" w:space="0" w:color="auto"/>
                  <w:right w:val="single" w:sz="4" w:space="0" w:color="auto"/>
                </w:tcBorders>
                <w:shd w:val="clear" w:color="auto" w:fill="E7E6E6" w:themeFill="background2"/>
              </w:tcPr>
            </w:tcPrChange>
          </w:tcPr>
          <w:p w14:paraId="50E3CE49" w14:textId="6FAF358E" w:rsidR="008731DB" w:rsidRPr="007E0F91" w:rsidRDefault="008731DB" w:rsidP="00A86A72">
            <w:pPr>
              <w:jc w:val="center"/>
              <w:rPr>
                <w:ins w:id="10199" w:author="Στάθης Καπ" w:date="2023-03-08T22:05:00Z"/>
                <w:sz w:val="16"/>
                <w:szCs w:val="16"/>
              </w:rPr>
            </w:pPr>
            <w:ins w:id="10200" w:author="Στάθης Καπ" w:date="2023-03-08T22:06:00Z">
              <w:r w:rsidRPr="007E0F91">
                <w:rPr>
                  <w:sz w:val="16"/>
                  <w:szCs w:val="16"/>
                </w:rPr>
                <w:t>S=4</w:t>
              </w:r>
            </w:ins>
          </w:p>
        </w:tc>
      </w:tr>
      <w:tr w:rsidR="007E0F91" w14:paraId="7F5BB139" w14:textId="77777777" w:rsidTr="007E0F91">
        <w:trPr>
          <w:trHeight w:val="170"/>
          <w:jc w:val="center"/>
          <w:ins w:id="10201" w:author="Στάθης Καπ" w:date="2023-03-08T21:05:00Z"/>
        </w:trPr>
        <w:tc>
          <w:tcPr>
            <w:tcW w:w="453" w:type="dxa"/>
            <w:vMerge w:val="restart"/>
            <w:tcBorders>
              <w:top w:val="single" w:sz="4" w:space="0" w:color="auto"/>
              <w:left w:val="single" w:sz="4" w:space="0" w:color="auto"/>
            </w:tcBorders>
            <w:shd w:val="clear" w:color="auto" w:fill="E7E6E6" w:themeFill="background2"/>
            <w:vAlign w:val="center"/>
          </w:tcPr>
          <w:p w14:paraId="715FFCCE" w14:textId="26403950" w:rsidR="00B6735C" w:rsidRPr="007E0F91" w:rsidRDefault="00B6735C">
            <w:pPr>
              <w:jc w:val="center"/>
              <w:rPr>
                <w:ins w:id="10202" w:author="Στάθης Καπ" w:date="2023-03-08T21:05:00Z"/>
                <w:sz w:val="16"/>
                <w:szCs w:val="16"/>
                <w:rPrChange w:id="10203" w:author="Στάθης Καπ" w:date="2023-03-09T05:19:00Z">
                  <w:rPr>
                    <w:ins w:id="10204" w:author="Στάθης Καπ" w:date="2023-03-08T21:05:00Z"/>
                  </w:rPr>
                </w:rPrChange>
              </w:rPr>
              <w:pPrChange w:id="10205" w:author="Στάθης Καπ" w:date="2023-03-08T22:18:00Z">
                <w:pPr/>
              </w:pPrChange>
            </w:pPr>
            <w:ins w:id="10206" w:author="Στάθης Καπ" w:date="2023-03-08T22:17: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0A726978" w14:textId="2D54EC56" w:rsidR="00B6735C" w:rsidRPr="007E0F91" w:rsidRDefault="00B6735C">
            <w:pPr>
              <w:jc w:val="center"/>
              <w:rPr>
                <w:ins w:id="10207" w:author="Στάθης Καπ" w:date="2023-03-08T21:05:00Z"/>
                <w:sz w:val="16"/>
                <w:szCs w:val="16"/>
                <w:rPrChange w:id="10208" w:author="Στάθης Καπ" w:date="2023-03-09T05:19:00Z">
                  <w:rPr>
                    <w:ins w:id="10209" w:author="Στάθης Καπ" w:date="2023-03-08T21:05:00Z"/>
                  </w:rPr>
                </w:rPrChange>
              </w:rPr>
              <w:pPrChange w:id="10210" w:author="Στάθης Καπ" w:date="2023-03-08T22:18:00Z">
                <w:pPr/>
              </w:pPrChange>
            </w:pPr>
            <w:ins w:id="10211" w:author="Στάθης Καπ" w:date="2023-03-08T22:04: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6244D32B" w14:textId="33BA291E" w:rsidR="00B6735C" w:rsidRPr="007E0F91" w:rsidRDefault="00B6735C">
            <w:pPr>
              <w:jc w:val="center"/>
              <w:rPr>
                <w:ins w:id="10212" w:author="Στάθης Καπ" w:date="2023-03-08T21:05:00Z"/>
                <w:sz w:val="16"/>
                <w:szCs w:val="16"/>
                <w:rPrChange w:id="10213" w:author="Στάθης Καπ" w:date="2023-03-09T05:19:00Z">
                  <w:rPr>
                    <w:ins w:id="10214" w:author="Στάθης Καπ" w:date="2023-03-08T21:05:00Z"/>
                  </w:rPr>
                </w:rPrChange>
              </w:rPr>
              <w:pPrChange w:id="10215" w:author="Στάθης Καπ" w:date="2023-03-08T22:17:00Z">
                <w:pPr/>
              </w:pPrChange>
            </w:pPr>
            <w:ins w:id="10216" w:author="Στάθης Καπ" w:date="2023-03-08T22:04: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36916252" w14:textId="089479A6" w:rsidR="00B6735C" w:rsidRPr="007E0F91" w:rsidRDefault="00B6735C">
            <w:pPr>
              <w:jc w:val="center"/>
              <w:rPr>
                <w:ins w:id="10217" w:author="Στάθης Καπ" w:date="2023-03-08T21:05:00Z"/>
                <w:sz w:val="16"/>
                <w:szCs w:val="16"/>
                <w:rPrChange w:id="10218" w:author="Στάθης Καπ" w:date="2023-03-09T05:19:00Z">
                  <w:rPr>
                    <w:ins w:id="10219" w:author="Στάθης Καπ" w:date="2023-03-08T21:05:00Z"/>
                  </w:rPr>
                </w:rPrChange>
              </w:rPr>
              <w:pPrChange w:id="10220" w:author="Στάθης Καπ" w:date="2023-03-08T21:07:00Z">
                <w:pPr/>
              </w:pPrChange>
            </w:pPr>
            <w:ins w:id="10221" w:author="Στάθης Καπ" w:date="2023-03-09T00:47: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778E96F6" w14:textId="143E89C5" w:rsidR="00B6735C" w:rsidRPr="007E0F91" w:rsidRDefault="00B6735C">
            <w:pPr>
              <w:jc w:val="center"/>
              <w:rPr>
                <w:ins w:id="10222" w:author="Στάθης Καπ" w:date="2023-03-08T21:05:00Z"/>
                <w:sz w:val="16"/>
                <w:szCs w:val="16"/>
                <w:rPrChange w:id="10223" w:author="Στάθης Καπ" w:date="2023-03-09T05:19:00Z">
                  <w:rPr>
                    <w:ins w:id="10224" w:author="Στάθης Καπ" w:date="2023-03-08T21:05:00Z"/>
                  </w:rPr>
                </w:rPrChange>
              </w:rPr>
              <w:pPrChange w:id="10225" w:author="Στάθης Καπ" w:date="2023-03-09T01:13:00Z">
                <w:pPr/>
              </w:pPrChange>
            </w:pPr>
            <w:ins w:id="10226" w:author="Στάθης Καπ" w:date="2023-03-09T00:47: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713B733A" w14:textId="76A40A97" w:rsidR="00B6735C" w:rsidRPr="007E0F91" w:rsidRDefault="00B6735C">
            <w:pPr>
              <w:jc w:val="center"/>
              <w:rPr>
                <w:ins w:id="10227" w:author="Στάθης Καπ" w:date="2023-03-08T21:05:00Z"/>
                <w:sz w:val="16"/>
                <w:szCs w:val="16"/>
                <w:rPrChange w:id="10228" w:author="Στάθης Καπ" w:date="2023-03-09T05:19:00Z">
                  <w:rPr>
                    <w:ins w:id="10229" w:author="Στάθης Καπ" w:date="2023-03-08T21:05:00Z"/>
                  </w:rPr>
                </w:rPrChange>
              </w:rPr>
              <w:pPrChange w:id="10230" w:author="Στάθης Καπ" w:date="2023-03-08T21:07:00Z">
                <w:pPr/>
              </w:pPrChange>
            </w:pPr>
            <w:ins w:id="10231" w:author="Στάθης Καπ" w:date="2023-03-09T00:56: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2751A3CF" w14:textId="558EF305" w:rsidR="00B6735C" w:rsidRPr="007E0F91" w:rsidRDefault="00B6735C" w:rsidP="0091431B">
            <w:pPr>
              <w:jc w:val="center"/>
              <w:rPr>
                <w:ins w:id="10232" w:author="Στάθης Καπ" w:date="2023-03-08T21:09:00Z"/>
                <w:sz w:val="16"/>
                <w:szCs w:val="16"/>
              </w:rPr>
            </w:pPr>
            <w:ins w:id="10233" w:author="Στάθης Καπ" w:date="2023-03-09T00:56: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707A955E" w14:textId="6F6DCCF1" w:rsidR="00B6735C" w:rsidRPr="007E0F91" w:rsidRDefault="00B6735C" w:rsidP="0091431B">
            <w:pPr>
              <w:jc w:val="center"/>
              <w:rPr>
                <w:ins w:id="10234" w:author="Στάθης Καπ" w:date="2023-03-08T21:09:00Z"/>
                <w:sz w:val="16"/>
                <w:szCs w:val="16"/>
              </w:rPr>
            </w:pPr>
            <w:ins w:id="10235" w:author="Στάθης Καπ" w:date="2023-03-09T00:56: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4E997195" w14:textId="0F3A4E1D" w:rsidR="00B6735C" w:rsidRPr="007E0F91" w:rsidRDefault="00B6735C" w:rsidP="0091431B">
            <w:pPr>
              <w:jc w:val="center"/>
              <w:rPr>
                <w:ins w:id="10236" w:author="Στάθης Καπ" w:date="2023-03-08T21:09:00Z"/>
                <w:sz w:val="16"/>
                <w:szCs w:val="16"/>
              </w:rPr>
            </w:pPr>
            <w:ins w:id="10237" w:author="Στάθης Καπ" w:date="2023-03-09T00:56: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485E87A3" w14:textId="754BF060" w:rsidR="00B6735C" w:rsidRPr="007E0F91" w:rsidRDefault="00B6735C" w:rsidP="0091431B">
            <w:pPr>
              <w:jc w:val="center"/>
              <w:rPr>
                <w:ins w:id="10238" w:author="Στάθης Καπ" w:date="2023-03-08T22:05:00Z"/>
                <w:sz w:val="16"/>
                <w:szCs w:val="16"/>
              </w:rPr>
            </w:pPr>
            <w:ins w:id="10239" w:author="Στάθης Καπ" w:date="2023-03-09T00:56: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619079DB" w14:textId="6D9CE66F" w:rsidR="00B6735C" w:rsidRPr="007E0F91" w:rsidRDefault="00B6735C" w:rsidP="0091431B">
            <w:pPr>
              <w:jc w:val="center"/>
              <w:rPr>
                <w:ins w:id="10240" w:author="Στάθης Καπ" w:date="2023-03-08T22:05:00Z"/>
                <w:sz w:val="16"/>
                <w:szCs w:val="16"/>
              </w:rPr>
            </w:pPr>
            <w:ins w:id="10241" w:author="Στάθης Καπ" w:date="2023-03-09T00:56:00Z">
              <w:r w:rsidRPr="007E0F91">
                <w:rPr>
                  <w:sz w:val="16"/>
                  <w:szCs w:val="16"/>
                </w:rPr>
                <w:t>CPU(s)</w:t>
              </w:r>
            </w:ins>
          </w:p>
        </w:tc>
      </w:tr>
      <w:tr w:rsidR="002461D0" w14:paraId="16B0B64B" w14:textId="77777777" w:rsidTr="007E0F91">
        <w:trPr>
          <w:trHeight w:val="170"/>
          <w:jc w:val="center"/>
          <w:ins w:id="10242" w:author="Στάθης Καπ" w:date="2023-03-08T21:05:00Z"/>
        </w:trPr>
        <w:tc>
          <w:tcPr>
            <w:tcW w:w="453" w:type="dxa"/>
            <w:vMerge/>
            <w:tcBorders>
              <w:left w:val="single" w:sz="4" w:space="0" w:color="auto"/>
              <w:bottom w:val="single" w:sz="4" w:space="0" w:color="auto"/>
            </w:tcBorders>
            <w:shd w:val="clear" w:color="auto" w:fill="E7E6E6" w:themeFill="background2"/>
          </w:tcPr>
          <w:p w14:paraId="7D6D7A35" w14:textId="77777777" w:rsidR="00B6735C" w:rsidRPr="00E719CF" w:rsidRDefault="00B6735C">
            <w:pPr>
              <w:jc w:val="center"/>
              <w:rPr>
                <w:ins w:id="10243" w:author="Στάθης Καπ" w:date="2023-03-08T21:05:00Z"/>
                <w:sz w:val="14"/>
                <w:szCs w:val="14"/>
                <w:rPrChange w:id="10244" w:author="Στάθης Καπ" w:date="2023-03-09T04:09:00Z">
                  <w:rPr>
                    <w:ins w:id="10245" w:author="Στάθης Καπ" w:date="2023-03-08T21:05:00Z"/>
                  </w:rPr>
                </w:rPrChange>
              </w:rPr>
              <w:pPrChange w:id="10246" w:author="Στάθης Καπ" w:date="2023-03-08T21:07:00Z">
                <w:pPr/>
              </w:pPrChange>
            </w:pPr>
          </w:p>
        </w:tc>
        <w:tc>
          <w:tcPr>
            <w:tcW w:w="565" w:type="dxa"/>
            <w:vMerge/>
            <w:tcBorders>
              <w:bottom w:val="single" w:sz="4" w:space="0" w:color="auto"/>
            </w:tcBorders>
            <w:shd w:val="clear" w:color="auto" w:fill="E7E6E6" w:themeFill="background2"/>
          </w:tcPr>
          <w:p w14:paraId="6BF64DCB" w14:textId="77777777" w:rsidR="00B6735C" w:rsidRPr="00E719CF" w:rsidRDefault="00B6735C">
            <w:pPr>
              <w:jc w:val="center"/>
              <w:rPr>
                <w:ins w:id="10247" w:author="Στάθης Καπ" w:date="2023-03-08T21:05:00Z"/>
                <w:sz w:val="14"/>
                <w:szCs w:val="14"/>
                <w:rPrChange w:id="10248" w:author="Στάθης Καπ" w:date="2023-03-09T04:09:00Z">
                  <w:rPr>
                    <w:ins w:id="10249" w:author="Στάθης Καπ" w:date="2023-03-08T21:05:00Z"/>
                  </w:rPr>
                </w:rPrChange>
              </w:rPr>
              <w:pPrChange w:id="10250" w:author="Στάθης Καπ" w:date="2023-03-08T21:07:00Z">
                <w:pPr/>
              </w:pPrChange>
            </w:pPr>
          </w:p>
        </w:tc>
        <w:tc>
          <w:tcPr>
            <w:tcW w:w="679" w:type="dxa"/>
            <w:vMerge/>
            <w:tcBorders>
              <w:bottom w:val="single" w:sz="4" w:space="0" w:color="auto"/>
            </w:tcBorders>
            <w:shd w:val="clear" w:color="auto" w:fill="E7E6E6" w:themeFill="background2"/>
          </w:tcPr>
          <w:p w14:paraId="63135F67" w14:textId="77777777" w:rsidR="00B6735C" w:rsidRPr="00E719CF" w:rsidRDefault="00B6735C">
            <w:pPr>
              <w:jc w:val="center"/>
              <w:rPr>
                <w:ins w:id="10251" w:author="Στάθης Καπ" w:date="2023-03-08T21:05:00Z"/>
                <w:sz w:val="14"/>
                <w:szCs w:val="14"/>
                <w:rPrChange w:id="10252" w:author="Στάθης Καπ" w:date="2023-03-09T04:09:00Z">
                  <w:rPr>
                    <w:ins w:id="10253" w:author="Στάθης Καπ" w:date="2023-03-08T21:05:00Z"/>
                  </w:rPr>
                </w:rPrChange>
              </w:rPr>
              <w:pPrChange w:id="10254" w:author="Στάθης Καπ" w:date="2023-03-08T21:07:00Z">
                <w:pPr/>
              </w:pPrChange>
            </w:pPr>
          </w:p>
        </w:tc>
        <w:tc>
          <w:tcPr>
            <w:tcW w:w="453" w:type="dxa"/>
            <w:tcBorders>
              <w:top w:val="single" w:sz="4" w:space="0" w:color="auto"/>
              <w:bottom w:val="single" w:sz="4" w:space="0" w:color="auto"/>
            </w:tcBorders>
            <w:shd w:val="clear" w:color="auto" w:fill="E7E6E6" w:themeFill="background2"/>
          </w:tcPr>
          <w:p w14:paraId="793FD997" w14:textId="6AA7045A" w:rsidR="00B6735C" w:rsidRPr="00E719CF" w:rsidRDefault="00B6735C">
            <w:pPr>
              <w:jc w:val="center"/>
              <w:rPr>
                <w:ins w:id="10255" w:author="Στάθης Καπ" w:date="2023-03-08T21:05:00Z"/>
                <w:sz w:val="14"/>
                <w:szCs w:val="14"/>
                <w:rPrChange w:id="10256" w:author="Στάθης Καπ" w:date="2023-03-09T04:09:00Z">
                  <w:rPr>
                    <w:ins w:id="10257" w:author="Στάθης Καπ" w:date="2023-03-08T21:05:00Z"/>
                  </w:rPr>
                </w:rPrChange>
              </w:rPr>
              <w:pPrChange w:id="10258" w:author="Στάθης Καπ" w:date="2023-03-08T21:07:00Z">
                <w:pPr/>
              </w:pPrChange>
            </w:pPr>
            <w:ins w:id="10259" w:author="Στάθης Καπ" w:date="2023-03-09T00:47:00Z">
              <w:r w:rsidRPr="00E719CF">
                <w:rPr>
                  <w:sz w:val="14"/>
                  <w:szCs w:val="14"/>
                  <w:rPrChange w:id="10260" w:author="Στάθης Καπ" w:date="2023-03-09T04:09:00Z">
                    <w:rPr>
                      <w:sz w:val="16"/>
                      <w:szCs w:val="16"/>
                    </w:rPr>
                  </w:rPrChange>
                </w:rPr>
                <w:t>Value</w:t>
              </w:r>
            </w:ins>
          </w:p>
        </w:tc>
        <w:tc>
          <w:tcPr>
            <w:tcW w:w="708" w:type="dxa"/>
            <w:tcBorders>
              <w:top w:val="single" w:sz="4" w:space="0" w:color="auto"/>
              <w:bottom w:val="single" w:sz="4" w:space="0" w:color="auto"/>
            </w:tcBorders>
            <w:shd w:val="clear" w:color="auto" w:fill="E7E6E6" w:themeFill="background2"/>
          </w:tcPr>
          <w:p w14:paraId="218B7AA1" w14:textId="5B90C67D" w:rsidR="00B6735C" w:rsidRPr="00E719CF" w:rsidRDefault="005B3C97">
            <w:pPr>
              <w:jc w:val="center"/>
              <w:rPr>
                <w:ins w:id="10261" w:author="Στάθης Καπ" w:date="2023-03-08T21:05:00Z"/>
                <w:sz w:val="14"/>
                <w:szCs w:val="14"/>
                <w:rPrChange w:id="10262" w:author="Στάθης Καπ" w:date="2023-03-09T04:09:00Z">
                  <w:rPr>
                    <w:ins w:id="10263" w:author="Στάθης Καπ" w:date="2023-03-08T21:05:00Z"/>
                  </w:rPr>
                </w:rPrChange>
              </w:rPr>
              <w:pPrChange w:id="10264" w:author="Στάθης Καπ" w:date="2023-03-08T21:07:00Z">
                <w:pPr/>
              </w:pPrChange>
            </w:pPr>
            <w:ins w:id="10265" w:author="Στάθης Καπ" w:date="2023-03-09T03:54:00Z">
              <w:r w:rsidRPr="00E719CF">
                <w:rPr>
                  <w:sz w:val="14"/>
                  <w:szCs w:val="14"/>
                </w:rPr>
                <w:t xml:space="preserve">Gap </w:t>
              </w:r>
            </w:ins>
            <w:ins w:id="10266" w:author="Στάθης Καπ" w:date="2023-03-09T00:47:00Z">
              <w:r w:rsidR="00B6735C" w:rsidRPr="00E719CF">
                <w:rPr>
                  <w:sz w:val="14"/>
                  <w:szCs w:val="14"/>
                  <w:rPrChange w:id="10267" w:author="Στάθης Καπ" w:date="2023-03-09T04:09:00Z">
                    <w:rPr>
                      <w:sz w:val="16"/>
                      <w:szCs w:val="16"/>
                    </w:rPr>
                  </w:rPrChange>
                </w:rPr>
                <w:t>%(BK)</w:t>
              </w:r>
            </w:ins>
          </w:p>
        </w:tc>
        <w:tc>
          <w:tcPr>
            <w:tcW w:w="652" w:type="dxa"/>
            <w:tcBorders>
              <w:top w:val="single" w:sz="4" w:space="0" w:color="auto"/>
              <w:bottom w:val="single" w:sz="4" w:space="0" w:color="auto"/>
            </w:tcBorders>
            <w:shd w:val="clear" w:color="auto" w:fill="E7E6E6" w:themeFill="background2"/>
          </w:tcPr>
          <w:p w14:paraId="49758CFB" w14:textId="24DB65FB" w:rsidR="00B6735C" w:rsidRPr="00E719CF" w:rsidRDefault="00B6735C">
            <w:pPr>
              <w:jc w:val="center"/>
              <w:rPr>
                <w:ins w:id="10268" w:author="Στάθης Καπ" w:date="2023-03-08T21:05:00Z"/>
                <w:sz w:val="14"/>
                <w:szCs w:val="14"/>
                <w:rPrChange w:id="10269" w:author="Στάθης Καπ" w:date="2023-03-09T04:09:00Z">
                  <w:rPr>
                    <w:ins w:id="10270" w:author="Στάθης Καπ" w:date="2023-03-08T21:05:00Z"/>
                  </w:rPr>
                </w:rPrChange>
              </w:rPr>
              <w:pPrChange w:id="10271" w:author="Στάθης Καπ" w:date="2023-03-08T21:07:00Z">
                <w:pPr/>
              </w:pPrChange>
            </w:pPr>
            <w:ins w:id="10272" w:author="Στάθης Καπ" w:date="2023-03-09T02:11: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3DAE5E6A" w14:textId="26154DBF" w:rsidR="00B6735C" w:rsidRPr="00E719CF" w:rsidRDefault="00B6735C">
            <w:pPr>
              <w:jc w:val="center"/>
              <w:rPr>
                <w:ins w:id="10273" w:author="Στάθης Καπ" w:date="2023-03-08T21:05:00Z"/>
                <w:sz w:val="14"/>
                <w:szCs w:val="14"/>
                <w:rPrChange w:id="10274" w:author="Στάθης Καπ" w:date="2023-03-09T04:09:00Z">
                  <w:rPr>
                    <w:ins w:id="10275" w:author="Στάθης Καπ" w:date="2023-03-08T21:05:00Z"/>
                  </w:rPr>
                </w:rPrChange>
              </w:rPr>
              <w:pPrChange w:id="10276" w:author="Στάθης Καπ" w:date="2023-03-08T21:07:00Z">
                <w:pPr/>
              </w:pPrChange>
            </w:pPr>
            <w:ins w:id="10277" w:author="Στάθης Καπ" w:date="2023-03-09T00:48:00Z">
              <w:r w:rsidRPr="00E719CF">
                <w:rPr>
                  <w:sz w:val="14"/>
                  <w:szCs w:val="14"/>
                  <w:rPrChange w:id="10278" w:author="Στάθης Καπ" w:date="2023-03-09T04:09:00Z">
                    <w:rPr>
                      <w:sz w:val="16"/>
                      <w:szCs w:val="16"/>
                    </w:rPr>
                  </w:rPrChange>
                </w:rPr>
                <w:t>Value</w:t>
              </w:r>
            </w:ins>
          </w:p>
        </w:tc>
        <w:tc>
          <w:tcPr>
            <w:tcW w:w="454" w:type="dxa"/>
            <w:tcBorders>
              <w:top w:val="single" w:sz="4" w:space="0" w:color="auto"/>
              <w:bottom w:val="single" w:sz="4" w:space="0" w:color="auto"/>
            </w:tcBorders>
            <w:shd w:val="clear" w:color="auto" w:fill="E7E6E6" w:themeFill="background2"/>
          </w:tcPr>
          <w:p w14:paraId="6568CB31" w14:textId="26D89AA2" w:rsidR="00B6735C" w:rsidRPr="00E719CF" w:rsidRDefault="00B6735C">
            <w:pPr>
              <w:jc w:val="center"/>
              <w:rPr>
                <w:ins w:id="10279" w:author="Στάθης Καπ" w:date="2023-03-08T21:05:00Z"/>
                <w:sz w:val="14"/>
                <w:szCs w:val="14"/>
                <w:rPrChange w:id="10280" w:author="Στάθης Καπ" w:date="2023-03-09T04:09:00Z">
                  <w:rPr>
                    <w:ins w:id="10281" w:author="Στάθης Καπ" w:date="2023-03-08T21:05:00Z"/>
                  </w:rPr>
                </w:rPrChange>
              </w:rPr>
              <w:pPrChange w:id="10282" w:author="Στάθης Καπ" w:date="2023-03-08T21:07:00Z">
                <w:pPr/>
              </w:pPrChange>
            </w:pPr>
            <w:ins w:id="10283" w:author="Στάθης Καπ" w:date="2023-03-09T02:07: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004809F8" w14:textId="7F2FF8FF" w:rsidR="00B6735C" w:rsidRPr="00E719CF" w:rsidRDefault="00B6735C">
            <w:pPr>
              <w:jc w:val="center"/>
              <w:rPr>
                <w:ins w:id="10284" w:author="Στάθης Καπ" w:date="2023-03-08T21:05:00Z"/>
                <w:sz w:val="14"/>
                <w:szCs w:val="14"/>
                <w:rPrChange w:id="10285" w:author="Στάθης Καπ" w:date="2023-03-09T04:09:00Z">
                  <w:rPr>
                    <w:ins w:id="10286" w:author="Στάθης Καπ" w:date="2023-03-08T21:05:00Z"/>
                  </w:rPr>
                </w:rPrChange>
              </w:rPr>
              <w:pPrChange w:id="10287" w:author="Στάθης Καπ" w:date="2023-03-08T21:07:00Z">
                <w:pPr/>
              </w:pPrChange>
            </w:pPr>
            <w:ins w:id="10288" w:author="Στάθης Καπ" w:date="2023-03-09T00:56: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38F3AF95" w14:textId="6CA0440B" w:rsidR="00B6735C" w:rsidRPr="00E719CF" w:rsidRDefault="00B6735C" w:rsidP="00B7579D">
            <w:pPr>
              <w:jc w:val="center"/>
              <w:rPr>
                <w:ins w:id="10289" w:author="Στάθης Καπ" w:date="2023-03-08T21:09:00Z"/>
                <w:sz w:val="14"/>
                <w:szCs w:val="14"/>
                <w:rPrChange w:id="10290" w:author="Στάθης Καπ" w:date="2023-03-09T04:09:00Z">
                  <w:rPr>
                    <w:ins w:id="10291" w:author="Στάθης Καπ" w:date="2023-03-08T21:09:00Z"/>
                    <w:sz w:val="16"/>
                    <w:szCs w:val="16"/>
                  </w:rPr>
                </w:rPrChange>
              </w:rPr>
            </w:pPr>
            <w:ins w:id="10292" w:author="Στάθης Καπ" w:date="2023-03-09T02:07:00Z">
              <w:r w:rsidRPr="00E719CF">
                <w:rPr>
                  <w:sz w:val="14"/>
                  <w:szCs w:val="14"/>
                </w:rPr>
                <w:t>Gap (%)</w:t>
              </w:r>
            </w:ins>
          </w:p>
        </w:tc>
        <w:tc>
          <w:tcPr>
            <w:tcW w:w="453" w:type="dxa"/>
            <w:tcBorders>
              <w:left w:val="nil"/>
              <w:bottom w:val="single" w:sz="4" w:space="0" w:color="auto"/>
            </w:tcBorders>
            <w:shd w:val="clear" w:color="auto" w:fill="E7E6E6" w:themeFill="background2"/>
          </w:tcPr>
          <w:p w14:paraId="2F8B4B1D" w14:textId="16FBB160" w:rsidR="00B6735C" w:rsidRPr="00E719CF" w:rsidRDefault="00B6735C" w:rsidP="00B7579D">
            <w:pPr>
              <w:jc w:val="center"/>
              <w:rPr>
                <w:ins w:id="10293" w:author="Στάθης Καπ" w:date="2023-03-08T21:09:00Z"/>
                <w:sz w:val="14"/>
                <w:szCs w:val="14"/>
                <w:rPrChange w:id="10294" w:author="Στάθης Καπ" w:date="2023-03-09T04:09:00Z">
                  <w:rPr>
                    <w:ins w:id="10295" w:author="Στάθης Καπ" w:date="2023-03-08T21:09:00Z"/>
                    <w:sz w:val="16"/>
                    <w:szCs w:val="16"/>
                  </w:rPr>
                </w:rPrChange>
              </w:rPr>
            </w:pPr>
            <w:ins w:id="10296" w:author="Στάθης Καπ" w:date="2023-03-09T00:56:00Z">
              <w:r w:rsidRPr="00E719CF">
                <w:rPr>
                  <w:sz w:val="14"/>
                  <w:szCs w:val="14"/>
                </w:rPr>
                <w:t>Value</w:t>
              </w:r>
            </w:ins>
          </w:p>
        </w:tc>
        <w:tc>
          <w:tcPr>
            <w:tcW w:w="454" w:type="dxa"/>
            <w:tcBorders>
              <w:bottom w:val="single" w:sz="4" w:space="0" w:color="auto"/>
            </w:tcBorders>
            <w:shd w:val="clear" w:color="auto" w:fill="E7E6E6" w:themeFill="background2"/>
          </w:tcPr>
          <w:p w14:paraId="728C9F6D" w14:textId="731C64B3" w:rsidR="00B6735C" w:rsidRPr="00E719CF" w:rsidRDefault="00B6735C" w:rsidP="00B7579D">
            <w:pPr>
              <w:jc w:val="center"/>
              <w:rPr>
                <w:ins w:id="10297" w:author="Στάθης Καπ" w:date="2023-03-08T21:09:00Z"/>
                <w:sz w:val="14"/>
                <w:szCs w:val="14"/>
                <w:rPrChange w:id="10298" w:author="Στάθης Καπ" w:date="2023-03-09T04:09:00Z">
                  <w:rPr>
                    <w:ins w:id="10299" w:author="Στάθης Καπ" w:date="2023-03-08T21:09:00Z"/>
                    <w:sz w:val="16"/>
                    <w:szCs w:val="16"/>
                  </w:rPr>
                </w:rPrChange>
              </w:rPr>
            </w:pPr>
            <w:ins w:id="10300" w:author="Στάθης Καπ" w:date="2023-03-09T02:07:00Z">
              <w:r w:rsidRPr="00E719CF">
                <w:rPr>
                  <w:sz w:val="14"/>
                  <w:szCs w:val="14"/>
                </w:rPr>
                <w:t>Gap (%)</w:t>
              </w:r>
            </w:ins>
          </w:p>
        </w:tc>
        <w:tc>
          <w:tcPr>
            <w:tcW w:w="454" w:type="dxa"/>
            <w:tcBorders>
              <w:bottom w:val="single" w:sz="4" w:space="0" w:color="auto"/>
            </w:tcBorders>
            <w:shd w:val="clear" w:color="auto" w:fill="E7E6E6" w:themeFill="background2"/>
          </w:tcPr>
          <w:p w14:paraId="76FC06F1" w14:textId="702BB51F" w:rsidR="00B6735C" w:rsidRPr="00E719CF" w:rsidRDefault="00B6735C" w:rsidP="00B7579D">
            <w:pPr>
              <w:jc w:val="center"/>
              <w:rPr>
                <w:ins w:id="10301" w:author="Στάθης Καπ" w:date="2023-03-08T21:09:00Z"/>
                <w:sz w:val="14"/>
                <w:szCs w:val="14"/>
                <w:rPrChange w:id="10302" w:author="Στάθης Καπ" w:date="2023-03-09T04:09:00Z">
                  <w:rPr>
                    <w:ins w:id="10303" w:author="Στάθης Καπ" w:date="2023-03-08T21:09:00Z"/>
                    <w:sz w:val="16"/>
                    <w:szCs w:val="16"/>
                  </w:rPr>
                </w:rPrChange>
              </w:rPr>
            </w:pPr>
            <w:ins w:id="10304" w:author="Στάθης Καπ" w:date="2023-03-09T00:56:00Z">
              <w:r w:rsidRPr="00E719CF">
                <w:rPr>
                  <w:sz w:val="14"/>
                  <w:szCs w:val="14"/>
                </w:rPr>
                <w:t>Value</w:t>
              </w:r>
            </w:ins>
          </w:p>
        </w:tc>
        <w:tc>
          <w:tcPr>
            <w:tcW w:w="454" w:type="dxa"/>
            <w:tcBorders>
              <w:bottom w:val="single" w:sz="4" w:space="0" w:color="auto"/>
            </w:tcBorders>
            <w:shd w:val="clear" w:color="auto" w:fill="E7E6E6" w:themeFill="background2"/>
          </w:tcPr>
          <w:p w14:paraId="0073AC67" w14:textId="61926480" w:rsidR="00B6735C" w:rsidRPr="00E719CF" w:rsidRDefault="00B6735C" w:rsidP="00B7579D">
            <w:pPr>
              <w:jc w:val="center"/>
              <w:rPr>
                <w:ins w:id="10305" w:author="Στάθης Καπ" w:date="2023-03-08T21:09:00Z"/>
                <w:sz w:val="14"/>
                <w:szCs w:val="14"/>
                <w:rPrChange w:id="10306" w:author="Στάθης Καπ" w:date="2023-03-09T04:09:00Z">
                  <w:rPr>
                    <w:ins w:id="10307" w:author="Στάθης Καπ" w:date="2023-03-08T21:09:00Z"/>
                    <w:sz w:val="16"/>
                    <w:szCs w:val="16"/>
                  </w:rPr>
                </w:rPrChange>
              </w:rPr>
            </w:pPr>
            <w:ins w:id="10308" w:author="Στάθης Καπ" w:date="2023-03-09T02:07:00Z">
              <w:r w:rsidRPr="00E719CF">
                <w:rPr>
                  <w:sz w:val="14"/>
                  <w:szCs w:val="14"/>
                </w:rPr>
                <w:t>Gap (%)</w:t>
              </w:r>
            </w:ins>
          </w:p>
        </w:tc>
        <w:tc>
          <w:tcPr>
            <w:tcW w:w="453" w:type="dxa"/>
            <w:tcBorders>
              <w:bottom w:val="single" w:sz="4" w:space="0" w:color="auto"/>
            </w:tcBorders>
            <w:shd w:val="clear" w:color="auto" w:fill="E7E6E6" w:themeFill="background2"/>
          </w:tcPr>
          <w:p w14:paraId="06213703" w14:textId="3A47FEC4" w:rsidR="00B6735C" w:rsidRPr="00E719CF" w:rsidRDefault="00B6735C" w:rsidP="00B7579D">
            <w:pPr>
              <w:jc w:val="center"/>
              <w:rPr>
                <w:ins w:id="10309" w:author="Στάθης Καπ" w:date="2023-03-08T22:05:00Z"/>
                <w:sz w:val="14"/>
                <w:szCs w:val="14"/>
                <w:rPrChange w:id="10310" w:author="Στάθης Καπ" w:date="2023-03-09T04:09:00Z">
                  <w:rPr>
                    <w:ins w:id="10311" w:author="Στάθης Καπ" w:date="2023-03-08T22:05:00Z"/>
                    <w:sz w:val="16"/>
                    <w:szCs w:val="16"/>
                  </w:rPr>
                </w:rPrChange>
              </w:rPr>
            </w:pPr>
            <w:ins w:id="10312" w:author="Στάθης Καπ" w:date="2023-03-09T00:56:00Z">
              <w:r w:rsidRPr="00E719CF">
                <w:rPr>
                  <w:sz w:val="14"/>
                  <w:szCs w:val="14"/>
                </w:rPr>
                <w:t>Value</w:t>
              </w:r>
            </w:ins>
          </w:p>
        </w:tc>
        <w:tc>
          <w:tcPr>
            <w:tcW w:w="454" w:type="dxa"/>
            <w:tcBorders>
              <w:bottom w:val="single" w:sz="4" w:space="0" w:color="auto"/>
            </w:tcBorders>
            <w:shd w:val="clear" w:color="auto" w:fill="E7E6E6" w:themeFill="background2"/>
          </w:tcPr>
          <w:p w14:paraId="1C2FBD74" w14:textId="6692AB75" w:rsidR="00B6735C" w:rsidRPr="00E719CF" w:rsidRDefault="00B6735C" w:rsidP="00B7579D">
            <w:pPr>
              <w:jc w:val="center"/>
              <w:rPr>
                <w:ins w:id="10313" w:author="Στάθης Καπ" w:date="2023-03-08T22:05:00Z"/>
                <w:sz w:val="14"/>
                <w:szCs w:val="14"/>
                <w:rPrChange w:id="10314" w:author="Στάθης Καπ" w:date="2023-03-09T04:09:00Z">
                  <w:rPr>
                    <w:ins w:id="10315" w:author="Στάθης Καπ" w:date="2023-03-08T22:05:00Z"/>
                    <w:sz w:val="16"/>
                    <w:szCs w:val="16"/>
                  </w:rPr>
                </w:rPrChange>
              </w:rPr>
            </w:pPr>
            <w:ins w:id="10316" w:author="Στάθης Καπ" w:date="2023-03-09T02:07:00Z">
              <w:r w:rsidRPr="00E719CF">
                <w:rPr>
                  <w:sz w:val="14"/>
                  <w:szCs w:val="14"/>
                </w:rPr>
                <w:t>Gap (%)</w:t>
              </w:r>
            </w:ins>
          </w:p>
        </w:tc>
        <w:tc>
          <w:tcPr>
            <w:tcW w:w="454" w:type="dxa"/>
            <w:tcBorders>
              <w:bottom w:val="single" w:sz="4" w:space="0" w:color="auto"/>
            </w:tcBorders>
            <w:shd w:val="clear" w:color="auto" w:fill="E7E6E6" w:themeFill="background2"/>
          </w:tcPr>
          <w:p w14:paraId="0F5D418B" w14:textId="1A07DCE7" w:rsidR="00B6735C" w:rsidRPr="00E719CF" w:rsidRDefault="00B6735C" w:rsidP="00B7579D">
            <w:pPr>
              <w:jc w:val="center"/>
              <w:rPr>
                <w:ins w:id="10317" w:author="Στάθης Καπ" w:date="2023-03-08T22:05:00Z"/>
                <w:sz w:val="14"/>
                <w:szCs w:val="14"/>
                <w:rPrChange w:id="10318" w:author="Στάθης Καπ" w:date="2023-03-09T04:09:00Z">
                  <w:rPr>
                    <w:ins w:id="10319" w:author="Στάθης Καπ" w:date="2023-03-08T22:05:00Z"/>
                    <w:sz w:val="16"/>
                    <w:szCs w:val="16"/>
                  </w:rPr>
                </w:rPrChange>
              </w:rPr>
            </w:pPr>
            <w:ins w:id="10320" w:author="Στάθης Καπ" w:date="2023-03-09T00:56: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4F09C182" w14:textId="37A8F7D9" w:rsidR="00B6735C" w:rsidRPr="00E719CF" w:rsidRDefault="00B6735C" w:rsidP="00B7579D">
            <w:pPr>
              <w:jc w:val="center"/>
              <w:rPr>
                <w:ins w:id="10321" w:author="Στάθης Καπ" w:date="2023-03-08T22:05:00Z"/>
                <w:sz w:val="14"/>
                <w:szCs w:val="14"/>
                <w:rPrChange w:id="10322" w:author="Στάθης Καπ" w:date="2023-03-09T04:09:00Z">
                  <w:rPr>
                    <w:ins w:id="10323" w:author="Στάθης Καπ" w:date="2023-03-08T22:05:00Z"/>
                    <w:sz w:val="16"/>
                    <w:szCs w:val="16"/>
                  </w:rPr>
                </w:rPrChange>
              </w:rPr>
            </w:pPr>
            <w:ins w:id="10324" w:author="Στάθης Καπ" w:date="2023-03-09T02:07:00Z">
              <w:r w:rsidRPr="00E719CF">
                <w:rPr>
                  <w:sz w:val="14"/>
                  <w:szCs w:val="14"/>
                </w:rPr>
                <w:t>Gap (%)</w:t>
              </w:r>
            </w:ins>
          </w:p>
        </w:tc>
      </w:tr>
      <w:tr w:rsidR="00F33ECC" w14:paraId="4B2E1203" w14:textId="77777777" w:rsidTr="00E719CF">
        <w:trPr>
          <w:trHeight w:val="170"/>
          <w:jc w:val="center"/>
          <w:ins w:id="10325" w:author="Στάθης Καπ" w:date="2023-03-09T00:33:00Z"/>
          <w:trPrChange w:id="10326" w:author="Στάθης Καπ" w:date="2023-03-09T04:10:00Z">
            <w:trPr>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center"/>
            <w:tcPrChange w:id="10327" w:author="Στάθης Καπ" w:date="2023-03-09T04:10:00Z">
              <w:tcPr>
                <w:tcW w:w="454" w:type="dxa"/>
                <w:tcBorders>
                  <w:top w:val="single" w:sz="4" w:space="0" w:color="auto"/>
                  <w:left w:val="single" w:sz="4" w:space="0" w:color="auto"/>
                  <w:right w:val="single" w:sz="4" w:space="0" w:color="auto"/>
                </w:tcBorders>
                <w:shd w:val="clear" w:color="auto" w:fill="D0CECE" w:themeFill="background2" w:themeFillShade="E6"/>
                <w:vAlign w:val="center"/>
              </w:tcPr>
            </w:tcPrChange>
          </w:tcPr>
          <w:p w14:paraId="3F536543" w14:textId="5C391E7A" w:rsidR="00B7579D" w:rsidRPr="007E0F91" w:rsidRDefault="00B7579D" w:rsidP="00B7579D">
            <w:pPr>
              <w:jc w:val="center"/>
              <w:rPr>
                <w:ins w:id="10328" w:author="Στάθης Καπ" w:date="2023-03-09T00:33:00Z"/>
                <w:sz w:val="16"/>
                <w:szCs w:val="16"/>
              </w:rPr>
            </w:pPr>
            <w:ins w:id="10329" w:author="Στάθης Καπ" w:date="2023-03-09T00:36:00Z">
              <w:r w:rsidRPr="007E0F91">
                <w:rPr>
                  <w:sz w:val="16"/>
                  <w:szCs w:val="16"/>
                </w:rPr>
                <w:t>pr01</w:t>
              </w:r>
            </w:ins>
          </w:p>
        </w:tc>
        <w:tc>
          <w:tcPr>
            <w:tcW w:w="565" w:type="dxa"/>
            <w:tcBorders>
              <w:top w:val="single" w:sz="4" w:space="0" w:color="auto"/>
              <w:left w:val="single" w:sz="4" w:space="0" w:color="auto"/>
            </w:tcBorders>
            <w:vAlign w:val="center"/>
            <w:tcPrChange w:id="10330" w:author="Στάθης Καπ" w:date="2023-03-09T04:10:00Z">
              <w:tcPr>
                <w:tcW w:w="567" w:type="dxa"/>
                <w:tcBorders>
                  <w:top w:val="single" w:sz="4" w:space="0" w:color="auto"/>
                  <w:left w:val="single" w:sz="4" w:space="0" w:color="auto"/>
                </w:tcBorders>
                <w:vAlign w:val="center"/>
              </w:tcPr>
            </w:tcPrChange>
          </w:tcPr>
          <w:p w14:paraId="7D609660" w14:textId="3E7FB23E" w:rsidR="00B7579D" w:rsidRPr="007E0F91" w:rsidRDefault="00B7579D" w:rsidP="00B7579D">
            <w:pPr>
              <w:jc w:val="center"/>
              <w:rPr>
                <w:ins w:id="10331" w:author="Στάθης Καπ" w:date="2023-03-09T00:33:00Z"/>
                <w:sz w:val="16"/>
                <w:szCs w:val="16"/>
              </w:rPr>
            </w:pPr>
            <w:ins w:id="10332" w:author="Στάθης Καπ" w:date="2023-03-09T02:06:00Z">
              <w:r w:rsidRPr="007E0F91">
                <w:rPr>
                  <w:rFonts w:ascii="Calibri" w:hAnsi="Calibri" w:cstheme="minorHAnsi"/>
                  <w:color w:val="000000"/>
                  <w:sz w:val="16"/>
                  <w:szCs w:val="16"/>
                </w:rPr>
                <w:t>308</w:t>
              </w:r>
            </w:ins>
          </w:p>
        </w:tc>
        <w:tc>
          <w:tcPr>
            <w:tcW w:w="679" w:type="dxa"/>
            <w:tcBorders>
              <w:top w:val="single" w:sz="4" w:space="0" w:color="auto"/>
              <w:right w:val="single" w:sz="4" w:space="0" w:color="auto"/>
            </w:tcBorders>
            <w:vAlign w:val="center"/>
            <w:tcPrChange w:id="10333" w:author="Στάθης Καπ" w:date="2023-03-09T04:10:00Z">
              <w:tcPr>
                <w:tcW w:w="680" w:type="dxa"/>
                <w:tcBorders>
                  <w:top w:val="single" w:sz="4" w:space="0" w:color="auto"/>
                  <w:right w:val="single" w:sz="4" w:space="0" w:color="auto"/>
                </w:tcBorders>
                <w:vAlign w:val="center"/>
              </w:tcPr>
            </w:tcPrChange>
          </w:tcPr>
          <w:p w14:paraId="7D75D54F" w14:textId="6252D5A5" w:rsidR="00B7579D" w:rsidRPr="007E0F91" w:rsidRDefault="00B7579D" w:rsidP="00B7579D">
            <w:pPr>
              <w:jc w:val="center"/>
              <w:rPr>
                <w:ins w:id="10334" w:author="Στάθης Καπ" w:date="2023-03-09T00:33:00Z"/>
                <w:sz w:val="16"/>
                <w:szCs w:val="16"/>
              </w:rPr>
            </w:pPr>
            <w:ins w:id="10335" w:author="Στάθης Καπ" w:date="2023-03-09T02:06:00Z">
              <w:r w:rsidRPr="007E0F91">
                <w:rPr>
                  <w:rFonts w:ascii="Calibri" w:hAnsi="Calibri" w:cstheme="minorHAnsi"/>
                  <w:color w:val="000000"/>
                  <w:sz w:val="16"/>
                  <w:szCs w:val="16"/>
                </w:rPr>
                <w:t>304</w:t>
              </w:r>
            </w:ins>
          </w:p>
        </w:tc>
        <w:tc>
          <w:tcPr>
            <w:tcW w:w="453" w:type="dxa"/>
            <w:tcBorders>
              <w:top w:val="single" w:sz="4" w:space="0" w:color="auto"/>
              <w:left w:val="single" w:sz="4" w:space="0" w:color="auto"/>
            </w:tcBorders>
            <w:vAlign w:val="center"/>
            <w:tcPrChange w:id="10336" w:author="Στάθης Καπ" w:date="2023-03-09T04:10:00Z">
              <w:tcPr>
                <w:tcW w:w="454" w:type="dxa"/>
                <w:tcBorders>
                  <w:top w:val="single" w:sz="4" w:space="0" w:color="auto"/>
                  <w:left w:val="single" w:sz="4" w:space="0" w:color="auto"/>
                </w:tcBorders>
                <w:vAlign w:val="center"/>
              </w:tcPr>
            </w:tcPrChange>
          </w:tcPr>
          <w:p w14:paraId="2C854265" w14:textId="53B64E41" w:rsidR="00B7579D" w:rsidRPr="007E0F91" w:rsidRDefault="00B7579D" w:rsidP="00B7579D">
            <w:pPr>
              <w:jc w:val="center"/>
              <w:rPr>
                <w:ins w:id="10337" w:author="Στάθης Καπ" w:date="2023-03-09T00:33:00Z"/>
                <w:sz w:val="16"/>
                <w:szCs w:val="16"/>
              </w:rPr>
            </w:pPr>
            <w:ins w:id="10338" w:author="Στάθης Καπ" w:date="2023-03-09T02:06:00Z">
              <w:r w:rsidRPr="007E0F91">
                <w:rPr>
                  <w:rFonts w:ascii="Calibri" w:hAnsi="Calibri" w:cs="Calibri"/>
                  <w:color w:val="000000"/>
                  <w:sz w:val="16"/>
                  <w:szCs w:val="16"/>
                </w:rPr>
                <w:t>242</w:t>
              </w:r>
            </w:ins>
          </w:p>
        </w:tc>
        <w:tc>
          <w:tcPr>
            <w:tcW w:w="708" w:type="dxa"/>
            <w:tcBorders>
              <w:top w:val="single" w:sz="4" w:space="0" w:color="auto"/>
            </w:tcBorders>
            <w:vAlign w:val="center"/>
            <w:tcPrChange w:id="10339" w:author="Στάθης Καπ" w:date="2023-03-09T04:10:00Z">
              <w:tcPr>
                <w:tcW w:w="709" w:type="dxa"/>
                <w:tcBorders>
                  <w:top w:val="single" w:sz="4" w:space="0" w:color="auto"/>
                </w:tcBorders>
                <w:vAlign w:val="center"/>
              </w:tcPr>
            </w:tcPrChange>
          </w:tcPr>
          <w:p w14:paraId="0F50D890" w14:textId="5275F5CB" w:rsidR="00B7579D" w:rsidRPr="007E0F91" w:rsidRDefault="00B7579D" w:rsidP="00B7579D">
            <w:pPr>
              <w:jc w:val="center"/>
              <w:rPr>
                <w:ins w:id="10340" w:author="Στάθης Καπ" w:date="2023-03-09T00:33:00Z"/>
                <w:sz w:val="16"/>
                <w:szCs w:val="16"/>
              </w:rPr>
            </w:pPr>
            <w:ins w:id="10341" w:author="Στάθης Καπ" w:date="2023-03-09T02:06:00Z">
              <w:r w:rsidRPr="007E0F91">
                <w:rPr>
                  <w:rFonts w:ascii="Calibri" w:hAnsi="Calibri" w:cs="Calibri"/>
                  <w:color w:val="000000"/>
                  <w:sz w:val="16"/>
                  <w:szCs w:val="16"/>
                </w:rPr>
                <w:t>21.43</w:t>
              </w:r>
            </w:ins>
          </w:p>
        </w:tc>
        <w:tc>
          <w:tcPr>
            <w:tcW w:w="652" w:type="dxa"/>
            <w:vMerge w:val="restart"/>
            <w:tcBorders>
              <w:top w:val="single" w:sz="4" w:space="0" w:color="auto"/>
              <w:right w:val="single" w:sz="4" w:space="0" w:color="auto"/>
            </w:tcBorders>
            <w:vAlign w:val="center"/>
            <w:tcPrChange w:id="10342" w:author="Στάθης Καπ" w:date="2023-03-09T04:10:00Z">
              <w:tcPr>
                <w:tcW w:w="653" w:type="dxa"/>
                <w:vMerge w:val="restart"/>
                <w:tcBorders>
                  <w:top w:val="single" w:sz="4" w:space="0" w:color="auto"/>
                  <w:right w:val="single" w:sz="4" w:space="0" w:color="auto"/>
                </w:tcBorders>
                <w:vAlign w:val="center"/>
              </w:tcPr>
            </w:tcPrChange>
          </w:tcPr>
          <w:p w14:paraId="26DA3BA4" w14:textId="77777777" w:rsidR="00B7579D" w:rsidRPr="007E0F91" w:rsidRDefault="00B7579D" w:rsidP="00B7579D">
            <w:pPr>
              <w:jc w:val="center"/>
              <w:rPr>
                <w:ins w:id="10343" w:author="Στάθης Καπ" w:date="2023-03-09T02:06:00Z"/>
                <w:sz w:val="16"/>
                <w:szCs w:val="16"/>
              </w:rPr>
            </w:pPr>
            <w:ins w:id="10344" w:author="Στάθης Καπ" w:date="2023-03-09T02:06:00Z">
              <w:r w:rsidRPr="007E0F91">
                <w:rPr>
                  <w:rFonts w:ascii="Calibri" w:hAnsi="Calibri" w:cs="Calibri"/>
                  <w:color w:val="000000"/>
                  <w:sz w:val="16"/>
                  <w:szCs w:val="16"/>
                </w:rPr>
                <w:t>0.088</w:t>
              </w:r>
            </w:ins>
          </w:p>
          <w:p w14:paraId="5E07127D" w14:textId="77777777" w:rsidR="00B7579D" w:rsidRPr="007E0F91" w:rsidRDefault="00B7579D" w:rsidP="00B7579D">
            <w:pPr>
              <w:jc w:val="center"/>
              <w:rPr>
                <w:ins w:id="10345" w:author="Στάθης Καπ" w:date="2023-03-09T02:06:00Z"/>
                <w:sz w:val="16"/>
                <w:szCs w:val="16"/>
              </w:rPr>
            </w:pPr>
            <w:ins w:id="10346" w:author="Στάθης Καπ" w:date="2023-03-09T02:06:00Z">
              <w:r w:rsidRPr="007E0F91">
                <w:rPr>
                  <w:rFonts w:ascii="Calibri" w:hAnsi="Calibri" w:cs="Calibri"/>
                  <w:color w:val="000000"/>
                  <w:sz w:val="16"/>
                  <w:szCs w:val="16"/>
                </w:rPr>
                <w:t>0.222</w:t>
              </w:r>
            </w:ins>
          </w:p>
          <w:p w14:paraId="5F47EFB5" w14:textId="77777777" w:rsidR="00B7579D" w:rsidRPr="007E0F91" w:rsidRDefault="00B7579D" w:rsidP="00B7579D">
            <w:pPr>
              <w:jc w:val="center"/>
              <w:rPr>
                <w:ins w:id="10347" w:author="Στάθης Καπ" w:date="2023-03-09T02:06:00Z"/>
                <w:sz w:val="16"/>
                <w:szCs w:val="16"/>
              </w:rPr>
            </w:pPr>
            <w:ins w:id="10348" w:author="Στάθης Καπ" w:date="2023-03-09T02:06:00Z">
              <w:r w:rsidRPr="007E0F91">
                <w:rPr>
                  <w:rFonts w:ascii="Calibri" w:hAnsi="Calibri" w:cs="Calibri"/>
                  <w:color w:val="000000"/>
                  <w:sz w:val="16"/>
                  <w:szCs w:val="16"/>
                </w:rPr>
                <w:t>0.37</w:t>
              </w:r>
            </w:ins>
          </w:p>
          <w:p w14:paraId="663DB68B" w14:textId="77777777" w:rsidR="00B7579D" w:rsidRPr="007E0F91" w:rsidRDefault="00B7579D" w:rsidP="00B7579D">
            <w:pPr>
              <w:jc w:val="center"/>
              <w:rPr>
                <w:ins w:id="10349" w:author="Στάθης Καπ" w:date="2023-03-09T02:06:00Z"/>
                <w:sz w:val="16"/>
                <w:szCs w:val="16"/>
              </w:rPr>
            </w:pPr>
            <w:ins w:id="10350" w:author="Στάθης Καπ" w:date="2023-03-09T02:06:00Z">
              <w:r w:rsidRPr="007E0F91">
                <w:rPr>
                  <w:rFonts w:ascii="Calibri" w:hAnsi="Calibri" w:cs="Calibri"/>
                  <w:color w:val="000000"/>
                  <w:sz w:val="16"/>
                  <w:szCs w:val="16"/>
                </w:rPr>
                <w:t>1.095</w:t>
              </w:r>
            </w:ins>
          </w:p>
          <w:p w14:paraId="08641C2B" w14:textId="77777777" w:rsidR="00B7579D" w:rsidRPr="007E0F91" w:rsidRDefault="00B7579D" w:rsidP="00B7579D">
            <w:pPr>
              <w:jc w:val="center"/>
              <w:rPr>
                <w:ins w:id="10351" w:author="Στάθης Καπ" w:date="2023-03-09T02:06:00Z"/>
                <w:sz w:val="16"/>
                <w:szCs w:val="16"/>
              </w:rPr>
            </w:pPr>
            <w:ins w:id="10352" w:author="Στάθης Καπ" w:date="2023-03-09T02:06:00Z">
              <w:r w:rsidRPr="007E0F91">
                <w:rPr>
                  <w:rFonts w:ascii="Calibri" w:hAnsi="Calibri" w:cs="Calibri"/>
                  <w:color w:val="000000"/>
                  <w:sz w:val="16"/>
                  <w:szCs w:val="16"/>
                </w:rPr>
                <w:t>1.13</w:t>
              </w:r>
            </w:ins>
          </w:p>
          <w:p w14:paraId="7964B893" w14:textId="77777777" w:rsidR="00B7579D" w:rsidRPr="007E0F91" w:rsidRDefault="00B7579D" w:rsidP="00B7579D">
            <w:pPr>
              <w:jc w:val="center"/>
              <w:rPr>
                <w:ins w:id="10353" w:author="Στάθης Καπ" w:date="2023-03-09T02:06:00Z"/>
                <w:sz w:val="16"/>
                <w:szCs w:val="16"/>
              </w:rPr>
            </w:pPr>
            <w:ins w:id="10354" w:author="Στάθης Καπ" w:date="2023-03-09T02:06:00Z">
              <w:r w:rsidRPr="007E0F91">
                <w:rPr>
                  <w:rFonts w:ascii="Calibri" w:hAnsi="Calibri" w:cs="Calibri"/>
                  <w:color w:val="000000"/>
                  <w:sz w:val="16"/>
                  <w:szCs w:val="16"/>
                </w:rPr>
                <w:t>1.131</w:t>
              </w:r>
            </w:ins>
          </w:p>
          <w:p w14:paraId="6A66D02B" w14:textId="77777777" w:rsidR="00B7579D" w:rsidRPr="007E0F91" w:rsidRDefault="00B7579D" w:rsidP="00B7579D">
            <w:pPr>
              <w:jc w:val="center"/>
              <w:rPr>
                <w:ins w:id="10355" w:author="Στάθης Καπ" w:date="2023-03-09T02:06:00Z"/>
                <w:sz w:val="16"/>
                <w:szCs w:val="16"/>
              </w:rPr>
            </w:pPr>
            <w:ins w:id="10356" w:author="Στάθης Καπ" w:date="2023-03-09T02:06:00Z">
              <w:r w:rsidRPr="007E0F91">
                <w:rPr>
                  <w:rFonts w:ascii="Calibri" w:hAnsi="Calibri" w:cs="Calibri"/>
                  <w:color w:val="000000"/>
                  <w:sz w:val="16"/>
                  <w:szCs w:val="16"/>
                </w:rPr>
                <w:t>0.141</w:t>
              </w:r>
            </w:ins>
          </w:p>
          <w:p w14:paraId="09326344" w14:textId="77777777" w:rsidR="00B7579D" w:rsidRPr="007E0F91" w:rsidRDefault="00B7579D" w:rsidP="00B7579D">
            <w:pPr>
              <w:jc w:val="center"/>
              <w:rPr>
                <w:ins w:id="10357" w:author="Στάθης Καπ" w:date="2023-03-09T02:06:00Z"/>
                <w:sz w:val="16"/>
                <w:szCs w:val="16"/>
              </w:rPr>
            </w:pPr>
            <w:ins w:id="10358" w:author="Στάθης Καπ" w:date="2023-03-09T02:06:00Z">
              <w:r w:rsidRPr="007E0F91">
                <w:rPr>
                  <w:rFonts w:ascii="Calibri" w:hAnsi="Calibri" w:cs="Calibri"/>
                  <w:color w:val="000000"/>
                  <w:sz w:val="16"/>
                  <w:szCs w:val="16"/>
                </w:rPr>
                <w:t>0.508</w:t>
              </w:r>
            </w:ins>
          </w:p>
          <w:p w14:paraId="5DA7350B" w14:textId="77777777" w:rsidR="00B7579D" w:rsidRPr="007E0F91" w:rsidRDefault="00B7579D" w:rsidP="00B7579D">
            <w:pPr>
              <w:jc w:val="center"/>
              <w:rPr>
                <w:ins w:id="10359" w:author="Στάθης Καπ" w:date="2023-03-09T02:06:00Z"/>
                <w:sz w:val="16"/>
                <w:szCs w:val="16"/>
              </w:rPr>
            </w:pPr>
            <w:ins w:id="10360" w:author="Στάθης Καπ" w:date="2023-03-09T02:06:00Z">
              <w:r w:rsidRPr="007E0F91">
                <w:rPr>
                  <w:rFonts w:ascii="Calibri" w:hAnsi="Calibri" w:cs="Calibri"/>
                  <w:color w:val="000000"/>
                  <w:sz w:val="16"/>
                  <w:szCs w:val="16"/>
                </w:rPr>
                <w:t>0.822</w:t>
              </w:r>
            </w:ins>
          </w:p>
          <w:p w14:paraId="535934CE" w14:textId="77777777" w:rsidR="00B7579D" w:rsidRPr="007E0F91" w:rsidRDefault="00B7579D" w:rsidP="00B7579D">
            <w:pPr>
              <w:jc w:val="center"/>
              <w:rPr>
                <w:ins w:id="10361" w:author="Στάθης Καπ" w:date="2023-03-09T02:06:00Z"/>
                <w:sz w:val="16"/>
                <w:szCs w:val="16"/>
              </w:rPr>
            </w:pPr>
            <w:ins w:id="10362" w:author="Στάθης Καπ" w:date="2023-03-09T02:06:00Z">
              <w:r w:rsidRPr="007E0F91">
                <w:rPr>
                  <w:rFonts w:ascii="Calibri" w:hAnsi="Calibri" w:cs="Calibri"/>
                  <w:color w:val="000000"/>
                  <w:sz w:val="16"/>
                  <w:szCs w:val="16"/>
                </w:rPr>
                <w:t>1.188</w:t>
              </w:r>
            </w:ins>
          </w:p>
          <w:p w14:paraId="41CEE9DA" w14:textId="77777777" w:rsidR="00B7579D" w:rsidRPr="007E0F91" w:rsidRDefault="00B7579D" w:rsidP="00B7579D">
            <w:pPr>
              <w:jc w:val="center"/>
              <w:rPr>
                <w:ins w:id="10363" w:author="Στάθης Καπ" w:date="2023-03-09T02:06:00Z"/>
                <w:sz w:val="16"/>
                <w:szCs w:val="16"/>
              </w:rPr>
            </w:pPr>
            <w:ins w:id="10364" w:author="Στάθης Καπ" w:date="2023-03-09T02:06:00Z">
              <w:r w:rsidRPr="007E0F91">
                <w:rPr>
                  <w:rFonts w:ascii="Calibri" w:hAnsi="Calibri" w:cs="Calibri"/>
                  <w:color w:val="000000"/>
                  <w:sz w:val="16"/>
                  <w:szCs w:val="16"/>
                </w:rPr>
                <w:t>0.109</w:t>
              </w:r>
            </w:ins>
          </w:p>
          <w:p w14:paraId="17E77B3F" w14:textId="77777777" w:rsidR="00B7579D" w:rsidRPr="007E0F91" w:rsidRDefault="00B7579D" w:rsidP="00B7579D">
            <w:pPr>
              <w:jc w:val="center"/>
              <w:rPr>
                <w:ins w:id="10365" w:author="Στάθης Καπ" w:date="2023-03-09T02:06:00Z"/>
                <w:sz w:val="16"/>
                <w:szCs w:val="16"/>
              </w:rPr>
            </w:pPr>
            <w:ins w:id="10366" w:author="Στάθης Καπ" w:date="2023-03-09T02:06:00Z">
              <w:r w:rsidRPr="007E0F91">
                <w:rPr>
                  <w:rFonts w:ascii="Calibri" w:hAnsi="Calibri" w:cs="Calibri"/>
                  <w:color w:val="000000"/>
                  <w:sz w:val="16"/>
                  <w:szCs w:val="16"/>
                </w:rPr>
                <w:t>0.371</w:t>
              </w:r>
            </w:ins>
          </w:p>
          <w:p w14:paraId="2DFCBE91" w14:textId="77777777" w:rsidR="00B7579D" w:rsidRPr="007E0F91" w:rsidRDefault="00B7579D" w:rsidP="00B7579D">
            <w:pPr>
              <w:jc w:val="center"/>
              <w:rPr>
                <w:ins w:id="10367" w:author="Στάθης Καπ" w:date="2023-03-09T02:06:00Z"/>
                <w:sz w:val="16"/>
                <w:szCs w:val="16"/>
              </w:rPr>
            </w:pPr>
            <w:ins w:id="10368" w:author="Στάθης Καπ" w:date="2023-03-09T02:06:00Z">
              <w:r w:rsidRPr="007E0F91">
                <w:rPr>
                  <w:rFonts w:ascii="Calibri" w:hAnsi="Calibri" w:cs="Calibri"/>
                  <w:color w:val="000000"/>
                  <w:sz w:val="16"/>
                  <w:szCs w:val="16"/>
                </w:rPr>
                <w:t>0.475</w:t>
              </w:r>
            </w:ins>
          </w:p>
          <w:p w14:paraId="2FCE2A24" w14:textId="77777777" w:rsidR="00B7579D" w:rsidRPr="007E0F91" w:rsidRDefault="00B7579D" w:rsidP="00B7579D">
            <w:pPr>
              <w:jc w:val="center"/>
              <w:rPr>
                <w:ins w:id="10369" w:author="Στάθης Καπ" w:date="2023-03-09T02:06:00Z"/>
                <w:sz w:val="16"/>
                <w:szCs w:val="16"/>
              </w:rPr>
            </w:pPr>
            <w:ins w:id="10370" w:author="Στάθης Καπ" w:date="2023-03-09T02:06:00Z">
              <w:r w:rsidRPr="007E0F91">
                <w:rPr>
                  <w:rFonts w:ascii="Calibri" w:hAnsi="Calibri" w:cs="Calibri"/>
                  <w:color w:val="000000"/>
                  <w:sz w:val="16"/>
                  <w:szCs w:val="16"/>
                </w:rPr>
                <w:t>1.005</w:t>
              </w:r>
            </w:ins>
          </w:p>
          <w:p w14:paraId="3FE92CD7" w14:textId="77777777" w:rsidR="00B7579D" w:rsidRPr="007E0F91" w:rsidRDefault="00B7579D" w:rsidP="00B7579D">
            <w:pPr>
              <w:jc w:val="center"/>
              <w:rPr>
                <w:ins w:id="10371" w:author="Στάθης Καπ" w:date="2023-03-09T02:06:00Z"/>
                <w:sz w:val="16"/>
                <w:szCs w:val="16"/>
              </w:rPr>
            </w:pPr>
            <w:ins w:id="10372" w:author="Στάθης Καπ" w:date="2023-03-09T02:06:00Z">
              <w:r w:rsidRPr="007E0F91">
                <w:rPr>
                  <w:rFonts w:ascii="Calibri" w:hAnsi="Calibri" w:cs="Calibri"/>
                  <w:color w:val="000000"/>
                  <w:sz w:val="16"/>
                  <w:szCs w:val="16"/>
                </w:rPr>
                <w:t>1.491</w:t>
              </w:r>
            </w:ins>
          </w:p>
          <w:p w14:paraId="6F13A3DF" w14:textId="77777777" w:rsidR="00B7579D" w:rsidRPr="007E0F91" w:rsidRDefault="00B7579D" w:rsidP="00B7579D">
            <w:pPr>
              <w:jc w:val="center"/>
              <w:rPr>
                <w:ins w:id="10373" w:author="Στάθης Καπ" w:date="2023-03-09T02:06:00Z"/>
                <w:sz w:val="16"/>
                <w:szCs w:val="16"/>
              </w:rPr>
            </w:pPr>
            <w:ins w:id="10374" w:author="Στάθης Καπ" w:date="2023-03-09T02:06:00Z">
              <w:r w:rsidRPr="007E0F91">
                <w:rPr>
                  <w:rFonts w:ascii="Calibri" w:hAnsi="Calibri" w:cs="Calibri"/>
                  <w:color w:val="000000"/>
                  <w:sz w:val="16"/>
                  <w:szCs w:val="16"/>
                </w:rPr>
                <w:t>3.491</w:t>
              </w:r>
            </w:ins>
          </w:p>
          <w:p w14:paraId="3A4A9E56" w14:textId="77777777" w:rsidR="00B7579D" w:rsidRPr="007E0F91" w:rsidRDefault="00B7579D" w:rsidP="00B7579D">
            <w:pPr>
              <w:jc w:val="center"/>
              <w:rPr>
                <w:ins w:id="10375" w:author="Στάθης Καπ" w:date="2023-03-09T02:06:00Z"/>
                <w:sz w:val="16"/>
                <w:szCs w:val="16"/>
              </w:rPr>
            </w:pPr>
            <w:ins w:id="10376" w:author="Στάθης Καπ" w:date="2023-03-09T02:06:00Z">
              <w:r w:rsidRPr="007E0F91">
                <w:rPr>
                  <w:rFonts w:ascii="Calibri" w:hAnsi="Calibri" w:cs="Calibri"/>
                  <w:color w:val="000000"/>
                  <w:sz w:val="16"/>
                  <w:szCs w:val="16"/>
                </w:rPr>
                <w:t>0.16</w:t>
              </w:r>
            </w:ins>
          </w:p>
          <w:p w14:paraId="602EE80A" w14:textId="77777777" w:rsidR="00B7579D" w:rsidRPr="007E0F91" w:rsidRDefault="00B7579D" w:rsidP="00B7579D">
            <w:pPr>
              <w:jc w:val="center"/>
              <w:rPr>
                <w:ins w:id="10377" w:author="Στάθης Καπ" w:date="2023-03-09T02:06:00Z"/>
                <w:sz w:val="16"/>
                <w:szCs w:val="16"/>
              </w:rPr>
            </w:pPr>
            <w:ins w:id="10378" w:author="Στάθης Καπ" w:date="2023-03-09T02:06:00Z">
              <w:r w:rsidRPr="007E0F91">
                <w:rPr>
                  <w:rFonts w:ascii="Calibri" w:hAnsi="Calibri" w:cs="Calibri"/>
                  <w:color w:val="000000"/>
                  <w:sz w:val="16"/>
                  <w:szCs w:val="16"/>
                </w:rPr>
                <w:t>0.492</w:t>
              </w:r>
            </w:ins>
          </w:p>
          <w:p w14:paraId="205D883E" w14:textId="77777777" w:rsidR="00B7579D" w:rsidRPr="007E0F91" w:rsidRDefault="00B7579D" w:rsidP="00B7579D">
            <w:pPr>
              <w:jc w:val="center"/>
              <w:rPr>
                <w:ins w:id="10379" w:author="Στάθης Καπ" w:date="2023-03-09T02:06:00Z"/>
                <w:sz w:val="16"/>
                <w:szCs w:val="16"/>
              </w:rPr>
            </w:pPr>
            <w:ins w:id="10380" w:author="Στάθης Καπ" w:date="2023-03-09T02:06:00Z">
              <w:r w:rsidRPr="007E0F91">
                <w:rPr>
                  <w:rFonts w:ascii="Calibri" w:hAnsi="Calibri" w:cs="Calibri"/>
                  <w:color w:val="000000"/>
                  <w:sz w:val="16"/>
                  <w:szCs w:val="16"/>
                </w:rPr>
                <w:t>1.253</w:t>
              </w:r>
            </w:ins>
          </w:p>
          <w:p w14:paraId="6BDB1163" w14:textId="3F407A74" w:rsidR="00B7579D" w:rsidRPr="007E0F91" w:rsidRDefault="00B7579D" w:rsidP="00B7579D">
            <w:pPr>
              <w:jc w:val="center"/>
              <w:rPr>
                <w:ins w:id="10381" w:author="Στάθης Καπ" w:date="2023-03-09T00:33:00Z"/>
                <w:sz w:val="16"/>
                <w:szCs w:val="16"/>
              </w:rPr>
            </w:pPr>
            <w:ins w:id="10382" w:author="Στάθης Καπ" w:date="2023-03-09T02:06:00Z">
              <w:r w:rsidRPr="007E0F91">
                <w:rPr>
                  <w:rFonts w:ascii="Calibri" w:hAnsi="Calibri" w:cs="Calibri"/>
                  <w:color w:val="000000"/>
                  <w:sz w:val="16"/>
                  <w:szCs w:val="16"/>
                </w:rPr>
                <w:t>2.248</w:t>
              </w:r>
            </w:ins>
          </w:p>
        </w:tc>
        <w:tc>
          <w:tcPr>
            <w:tcW w:w="453" w:type="dxa"/>
            <w:tcBorders>
              <w:top w:val="single" w:sz="4" w:space="0" w:color="auto"/>
              <w:left w:val="single" w:sz="4" w:space="0" w:color="auto"/>
            </w:tcBorders>
            <w:vAlign w:val="center"/>
            <w:tcPrChange w:id="10383" w:author="Στάθης Καπ" w:date="2023-03-09T04:10:00Z">
              <w:tcPr>
                <w:tcW w:w="454" w:type="dxa"/>
                <w:tcBorders>
                  <w:top w:val="single" w:sz="4" w:space="0" w:color="auto"/>
                  <w:left w:val="single" w:sz="4" w:space="0" w:color="auto"/>
                </w:tcBorders>
                <w:vAlign w:val="center"/>
              </w:tcPr>
            </w:tcPrChange>
          </w:tcPr>
          <w:p w14:paraId="4E36FB26" w14:textId="4482E8BF" w:rsidR="00B7579D" w:rsidRPr="007E0F91" w:rsidRDefault="00B7579D" w:rsidP="00B7579D">
            <w:pPr>
              <w:jc w:val="center"/>
              <w:rPr>
                <w:ins w:id="10384" w:author="Στάθης Καπ" w:date="2023-03-09T00:33:00Z"/>
                <w:sz w:val="16"/>
                <w:szCs w:val="16"/>
              </w:rPr>
            </w:pPr>
            <w:ins w:id="10385" w:author="Στάθης Καπ" w:date="2023-03-09T02:06:00Z">
              <w:r w:rsidRPr="007E0F91">
                <w:rPr>
                  <w:rFonts w:ascii="Calibri" w:hAnsi="Calibri" w:cs="Calibri"/>
                  <w:color w:val="000000"/>
                  <w:sz w:val="16"/>
                  <w:szCs w:val="16"/>
                </w:rPr>
                <w:t>281</w:t>
              </w:r>
            </w:ins>
          </w:p>
        </w:tc>
        <w:tc>
          <w:tcPr>
            <w:tcW w:w="454" w:type="dxa"/>
            <w:tcBorders>
              <w:top w:val="single" w:sz="4" w:space="0" w:color="auto"/>
            </w:tcBorders>
            <w:vAlign w:val="center"/>
            <w:tcPrChange w:id="10386" w:author="Στάθης Καπ" w:date="2023-03-09T04:10:00Z">
              <w:tcPr>
                <w:tcW w:w="454" w:type="dxa"/>
                <w:tcBorders>
                  <w:top w:val="single" w:sz="4" w:space="0" w:color="auto"/>
                </w:tcBorders>
                <w:vAlign w:val="center"/>
              </w:tcPr>
            </w:tcPrChange>
          </w:tcPr>
          <w:p w14:paraId="2E4DC822" w14:textId="2BE44072" w:rsidR="00B7579D" w:rsidRPr="007E0F91" w:rsidRDefault="00B7579D" w:rsidP="00B7579D">
            <w:pPr>
              <w:jc w:val="center"/>
              <w:rPr>
                <w:ins w:id="10387" w:author="Στάθης Καπ" w:date="2023-03-09T00:33:00Z"/>
                <w:sz w:val="16"/>
                <w:szCs w:val="16"/>
              </w:rPr>
            </w:pPr>
            <w:ins w:id="10388" w:author="Στάθης Καπ" w:date="2023-03-09T02:06:00Z">
              <w:r w:rsidRPr="007E0F91">
                <w:rPr>
                  <w:rFonts w:ascii="Calibri" w:hAnsi="Calibri" w:cs="Calibri"/>
                  <w:color w:val="000000"/>
                  <w:sz w:val="16"/>
                  <w:szCs w:val="16"/>
                </w:rPr>
                <w:t>-16.12</w:t>
              </w:r>
            </w:ins>
          </w:p>
        </w:tc>
        <w:tc>
          <w:tcPr>
            <w:tcW w:w="454" w:type="dxa"/>
            <w:tcBorders>
              <w:top w:val="single" w:sz="4" w:space="0" w:color="auto"/>
            </w:tcBorders>
            <w:vAlign w:val="center"/>
            <w:tcPrChange w:id="10389" w:author="Στάθης Καπ" w:date="2023-03-09T04:10:00Z">
              <w:tcPr>
                <w:tcW w:w="454" w:type="dxa"/>
                <w:tcBorders>
                  <w:top w:val="single" w:sz="4" w:space="0" w:color="auto"/>
                </w:tcBorders>
                <w:vAlign w:val="center"/>
              </w:tcPr>
            </w:tcPrChange>
          </w:tcPr>
          <w:p w14:paraId="79038655" w14:textId="1FDB22CE" w:rsidR="00B7579D" w:rsidRPr="007E0F91" w:rsidRDefault="00B7579D" w:rsidP="00B7579D">
            <w:pPr>
              <w:jc w:val="center"/>
              <w:rPr>
                <w:ins w:id="10390" w:author="Στάθης Καπ" w:date="2023-03-09T00:33:00Z"/>
                <w:sz w:val="16"/>
                <w:szCs w:val="16"/>
              </w:rPr>
            </w:pPr>
            <w:ins w:id="10391" w:author="Στάθης Καπ" w:date="2023-03-09T02:06:00Z">
              <w:r w:rsidRPr="007E0F91">
                <w:rPr>
                  <w:rFonts w:ascii="Calibri" w:hAnsi="Calibri" w:cs="Calibri"/>
                  <w:color w:val="000000"/>
                  <w:sz w:val="16"/>
                  <w:szCs w:val="16"/>
                </w:rPr>
                <w:t>0.087</w:t>
              </w:r>
            </w:ins>
          </w:p>
        </w:tc>
        <w:tc>
          <w:tcPr>
            <w:tcW w:w="457" w:type="dxa"/>
            <w:tcBorders>
              <w:top w:val="single" w:sz="4" w:space="0" w:color="auto"/>
              <w:right w:val="single" w:sz="4" w:space="0" w:color="auto"/>
            </w:tcBorders>
            <w:vAlign w:val="center"/>
            <w:tcPrChange w:id="10392" w:author="Στάθης Καπ" w:date="2023-03-09T04:10:00Z">
              <w:tcPr>
                <w:tcW w:w="454" w:type="dxa"/>
                <w:tcBorders>
                  <w:top w:val="single" w:sz="4" w:space="0" w:color="auto"/>
                  <w:right w:val="single" w:sz="4" w:space="0" w:color="auto"/>
                </w:tcBorders>
                <w:vAlign w:val="center"/>
              </w:tcPr>
            </w:tcPrChange>
          </w:tcPr>
          <w:p w14:paraId="17455DBF" w14:textId="34D2FC7F" w:rsidR="00B7579D" w:rsidRPr="007E0F91" w:rsidRDefault="00B7579D" w:rsidP="00B7579D">
            <w:pPr>
              <w:jc w:val="center"/>
              <w:rPr>
                <w:ins w:id="10393" w:author="Στάθης Καπ" w:date="2023-03-09T00:33:00Z"/>
                <w:sz w:val="16"/>
                <w:szCs w:val="16"/>
              </w:rPr>
            </w:pPr>
            <w:ins w:id="10394" w:author="Στάθης Καπ" w:date="2023-03-09T02:06:00Z">
              <w:r w:rsidRPr="007E0F91">
                <w:rPr>
                  <w:rFonts w:ascii="Calibri" w:hAnsi="Calibri" w:cs="Calibri"/>
                  <w:color w:val="000000"/>
                  <w:sz w:val="16"/>
                  <w:szCs w:val="16"/>
                </w:rPr>
                <w:t>1.14</w:t>
              </w:r>
            </w:ins>
          </w:p>
        </w:tc>
        <w:tc>
          <w:tcPr>
            <w:tcW w:w="453" w:type="dxa"/>
            <w:tcBorders>
              <w:top w:val="single" w:sz="4" w:space="0" w:color="auto"/>
              <w:left w:val="single" w:sz="4" w:space="0" w:color="auto"/>
            </w:tcBorders>
            <w:vAlign w:val="center"/>
            <w:tcPrChange w:id="10395" w:author="Στάθης Καπ" w:date="2023-03-09T04:10:00Z">
              <w:tcPr>
                <w:tcW w:w="454" w:type="dxa"/>
                <w:tcBorders>
                  <w:top w:val="single" w:sz="4" w:space="0" w:color="auto"/>
                  <w:left w:val="single" w:sz="4" w:space="0" w:color="auto"/>
                </w:tcBorders>
                <w:vAlign w:val="center"/>
              </w:tcPr>
            </w:tcPrChange>
          </w:tcPr>
          <w:p w14:paraId="5B2A2D65" w14:textId="73008011" w:rsidR="00B7579D" w:rsidRPr="007E0F91" w:rsidRDefault="00B7579D" w:rsidP="00B7579D">
            <w:pPr>
              <w:jc w:val="center"/>
              <w:rPr>
                <w:ins w:id="10396" w:author="Στάθης Καπ" w:date="2023-03-09T00:33:00Z"/>
                <w:sz w:val="16"/>
                <w:szCs w:val="16"/>
              </w:rPr>
            </w:pPr>
            <w:ins w:id="10397" w:author="Στάθης Καπ" w:date="2023-03-09T02:06:00Z">
              <w:r w:rsidRPr="007E0F91">
                <w:rPr>
                  <w:rFonts w:ascii="Calibri" w:hAnsi="Calibri" w:cs="Calibri"/>
                  <w:color w:val="000000"/>
                  <w:sz w:val="16"/>
                  <w:szCs w:val="16"/>
                </w:rPr>
                <w:t>274</w:t>
              </w:r>
            </w:ins>
          </w:p>
        </w:tc>
        <w:tc>
          <w:tcPr>
            <w:tcW w:w="454" w:type="dxa"/>
            <w:tcBorders>
              <w:top w:val="single" w:sz="4" w:space="0" w:color="auto"/>
            </w:tcBorders>
            <w:vAlign w:val="center"/>
            <w:tcPrChange w:id="10398" w:author="Στάθης Καπ" w:date="2023-03-09T04:10:00Z">
              <w:tcPr>
                <w:tcW w:w="454" w:type="dxa"/>
                <w:tcBorders>
                  <w:top w:val="single" w:sz="4" w:space="0" w:color="auto"/>
                </w:tcBorders>
                <w:vAlign w:val="center"/>
              </w:tcPr>
            </w:tcPrChange>
          </w:tcPr>
          <w:p w14:paraId="7C1C60B1" w14:textId="675123B6" w:rsidR="00B7579D" w:rsidRPr="007E0F91" w:rsidRDefault="00B7579D" w:rsidP="00B7579D">
            <w:pPr>
              <w:jc w:val="center"/>
              <w:rPr>
                <w:ins w:id="10399" w:author="Στάθης Καπ" w:date="2023-03-09T00:33:00Z"/>
                <w:sz w:val="16"/>
                <w:szCs w:val="16"/>
              </w:rPr>
            </w:pPr>
            <w:ins w:id="10400" w:author="Στάθης Καπ" w:date="2023-03-09T02:06:00Z">
              <w:r w:rsidRPr="007E0F91">
                <w:rPr>
                  <w:rFonts w:ascii="Calibri" w:hAnsi="Calibri" w:cs="Calibri"/>
                  <w:color w:val="000000"/>
                  <w:sz w:val="16"/>
                  <w:szCs w:val="16"/>
                </w:rPr>
                <w:t>-13.22</w:t>
              </w:r>
            </w:ins>
          </w:p>
        </w:tc>
        <w:tc>
          <w:tcPr>
            <w:tcW w:w="454" w:type="dxa"/>
            <w:tcBorders>
              <w:top w:val="single" w:sz="4" w:space="0" w:color="auto"/>
            </w:tcBorders>
            <w:vAlign w:val="center"/>
            <w:tcPrChange w:id="10401" w:author="Στάθης Καπ" w:date="2023-03-09T04:10:00Z">
              <w:tcPr>
                <w:tcW w:w="454" w:type="dxa"/>
                <w:tcBorders>
                  <w:top w:val="single" w:sz="4" w:space="0" w:color="auto"/>
                </w:tcBorders>
                <w:vAlign w:val="center"/>
              </w:tcPr>
            </w:tcPrChange>
          </w:tcPr>
          <w:p w14:paraId="67B660CE" w14:textId="13821D4B" w:rsidR="00B7579D" w:rsidRPr="007E0F91" w:rsidRDefault="00B7579D" w:rsidP="00B7579D">
            <w:pPr>
              <w:jc w:val="center"/>
              <w:rPr>
                <w:ins w:id="10402" w:author="Στάθης Καπ" w:date="2023-03-09T00:33:00Z"/>
                <w:sz w:val="16"/>
                <w:szCs w:val="16"/>
              </w:rPr>
            </w:pPr>
            <w:ins w:id="10403" w:author="Στάθης Καπ" w:date="2023-03-09T02:06:00Z">
              <w:r w:rsidRPr="007E0F91">
                <w:rPr>
                  <w:rFonts w:ascii="Calibri" w:hAnsi="Calibri" w:cs="Calibri"/>
                  <w:color w:val="000000"/>
                  <w:sz w:val="16"/>
                  <w:szCs w:val="16"/>
                </w:rPr>
                <w:t>0.08</w:t>
              </w:r>
            </w:ins>
          </w:p>
        </w:tc>
        <w:tc>
          <w:tcPr>
            <w:tcW w:w="454" w:type="dxa"/>
            <w:tcBorders>
              <w:top w:val="single" w:sz="4" w:space="0" w:color="auto"/>
              <w:right w:val="single" w:sz="4" w:space="0" w:color="auto"/>
            </w:tcBorders>
            <w:vAlign w:val="center"/>
            <w:tcPrChange w:id="10404" w:author="Στάθης Καπ" w:date="2023-03-09T04:10:00Z">
              <w:tcPr>
                <w:tcW w:w="454" w:type="dxa"/>
                <w:tcBorders>
                  <w:top w:val="single" w:sz="4" w:space="0" w:color="auto"/>
                  <w:right w:val="single" w:sz="4" w:space="0" w:color="auto"/>
                </w:tcBorders>
                <w:vAlign w:val="center"/>
              </w:tcPr>
            </w:tcPrChange>
          </w:tcPr>
          <w:p w14:paraId="5AACBE70" w14:textId="01AA9141" w:rsidR="00B7579D" w:rsidRPr="007E0F91" w:rsidRDefault="00B7579D" w:rsidP="00B7579D">
            <w:pPr>
              <w:jc w:val="center"/>
              <w:rPr>
                <w:ins w:id="10405" w:author="Στάθης Καπ" w:date="2023-03-09T00:33:00Z"/>
                <w:sz w:val="16"/>
                <w:szCs w:val="16"/>
              </w:rPr>
            </w:pPr>
            <w:ins w:id="10406" w:author="Στάθης Καπ" w:date="2023-03-09T02:06:00Z">
              <w:r w:rsidRPr="007E0F91">
                <w:rPr>
                  <w:rFonts w:ascii="Calibri" w:hAnsi="Calibri" w:cs="Calibri"/>
                  <w:color w:val="000000"/>
                  <w:sz w:val="16"/>
                  <w:szCs w:val="16"/>
                </w:rPr>
                <w:t>9.09</w:t>
              </w:r>
            </w:ins>
          </w:p>
        </w:tc>
        <w:tc>
          <w:tcPr>
            <w:tcW w:w="453" w:type="dxa"/>
            <w:tcBorders>
              <w:top w:val="single" w:sz="4" w:space="0" w:color="auto"/>
              <w:left w:val="single" w:sz="4" w:space="0" w:color="auto"/>
            </w:tcBorders>
            <w:vAlign w:val="center"/>
            <w:tcPrChange w:id="10407" w:author="Στάθης Καπ" w:date="2023-03-09T04:10:00Z">
              <w:tcPr>
                <w:tcW w:w="454" w:type="dxa"/>
                <w:tcBorders>
                  <w:top w:val="single" w:sz="4" w:space="0" w:color="auto"/>
                  <w:left w:val="single" w:sz="4" w:space="0" w:color="auto"/>
                </w:tcBorders>
                <w:vAlign w:val="center"/>
              </w:tcPr>
            </w:tcPrChange>
          </w:tcPr>
          <w:p w14:paraId="3012B557" w14:textId="30F095CD" w:rsidR="00B7579D" w:rsidRPr="007E0F91" w:rsidRDefault="00B7579D" w:rsidP="00B7579D">
            <w:pPr>
              <w:jc w:val="center"/>
              <w:rPr>
                <w:ins w:id="10408" w:author="Στάθης Καπ" w:date="2023-03-09T00:33:00Z"/>
                <w:sz w:val="16"/>
                <w:szCs w:val="16"/>
              </w:rPr>
            </w:pPr>
            <w:ins w:id="10409" w:author="Στάθης Καπ" w:date="2023-03-09T02:06:00Z">
              <w:r w:rsidRPr="007E0F91">
                <w:rPr>
                  <w:rFonts w:ascii="Calibri" w:hAnsi="Calibri" w:cs="Calibri"/>
                  <w:color w:val="000000"/>
                  <w:sz w:val="16"/>
                  <w:szCs w:val="16"/>
                </w:rPr>
                <w:t>229</w:t>
              </w:r>
            </w:ins>
          </w:p>
        </w:tc>
        <w:tc>
          <w:tcPr>
            <w:tcW w:w="454" w:type="dxa"/>
            <w:tcBorders>
              <w:top w:val="single" w:sz="4" w:space="0" w:color="auto"/>
            </w:tcBorders>
            <w:vAlign w:val="center"/>
            <w:tcPrChange w:id="10410" w:author="Στάθης Καπ" w:date="2023-03-09T04:10:00Z">
              <w:tcPr>
                <w:tcW w:w="454" w:type="dxa"/>
                <w:tcBorders>
                  <w:top w:val="single" w:sz="4" w:space="0" w:color="auto"/>
                </w:tcBorders>
                <w:vAlign w:val="center"/>
              </w:tcPr>
            </w:tcPrChange>
          </w:tcPr>
          <w:p w14:paraId="58C39E99" w14:textId="23D563EC" w:rsidR="00B7579D" w:rsidRPr="007E0F91" w:rsidRDefault="00B7579D" w:rsidP="00B7579D">
            <w:pPr>
              <w:jc w:val="center"/>
              <w:rPr>
                <w:ins w:id="10411" w:author="Στάθης Καπ" w:date="2023-03-09T00:33:00Z"/>
                <w:sz w:val="16"/>
                <w:szCs w:val="16"/>
              </w:rPr>
            </w:pPr>
            <w:ins w:id="10412" w:author="Στάθης Καπ" w:date="2023-03-09T02:06:00Z">
              <w:r w:rsidRPr="007E0F91">
                <w:rPr>
                  <w:rFonts w:ascii="Calibri" w:hAnsi="Calibri" w:cs="Calibri"/>
                  <w:color w:val="000000"/>
                  <w:sz w:val="16"/>
                  <w:szCs w:val="16"/>
                </w:rPr>
                <w:t>5.37</w:t>
              </w:r>
            </w:ins>
          </w:p>
        </w:tc>
        <w:tc>
          <w:tcPr>
            <w:tcW w:w="454" w:type="dxa"/>
            <w:tcBorders>
              <w:top w:val="single" w:sz="4" w:space="0" w:color="auto"/>
            </w:tcBorders>
            <w:vAlign w:val="center"/>
            <w:tcPrChange w:id="10413" w:author="Στάθης Καπ" w:date="2023-03-09T04:10:00Z">
              <w:tcPr>
                <w:tcW w:w="454" w:type="dxa"/>
                <w:tcBorders>
                  <w:top w:val="single" w:sz="4" w:space="0" w:color="auto"/>
                </w:tcBorders>
                <w:vAlign w:val="center"/>
              </w:tcPr>
            </w:tcPrChange>
          </w:tcPr>
          <w:p w14:paraId="63A8452C" w14:textId="2AD35D46" w:rsidR="00B7579D" w:rsidRPr="007E0F91" w:rsidRDefault="00B7579D" w:rsidP="00B7579D">
            <w:pPr>
              <w:jc w:val="center"/>
              <w:rPr>
                <w:ins w:id="10414" w:author="Στάθης Καπ" w:date="2023-03-09T00:33:00Z"/>
                <w:sz w:val="16"/>
                <w:szCs w:val="16"/>
              </w:rPr>
            </w:pPr>
            <w:ins w:id="10415" w:author="Στάθης Καπ" w:date="2023-03-09T02:06:00Z">
              <w:r w:rsidRPr="007E0F91">
                <w:rPr>
                  <w:rFonts w:ascii="Calibri" w:hAnsi="Calibri" w:cs="Calibri"/>
                  <w:color w:val="000000"/>
                  <w:sz w:val="16"/>
                  <w:szCs w:val="16"/>
                </w:rPr>
                <w:t>0.074</w:t>
              </w:r>
            </w:ins>
          </w:p>
        </w:tc>
        <w:tc>
          <w:tcPr>
            <w:tcW w:w="461" w:type="dxa"/>
            <w:tcBorders>
              <w:top w:val="single" w:sz="4" w:space="0" w:color="auto"/>
              <w:right w:val="single" w:sz="4" w:space="0" w:color="auto"/>
            </w:tcBorders>
            <w:vAlign w:val="center"/>
            <w:tcPrChange w:id="10416" w:author="Στάθης Καπ" w:date="2023-03-09T04:10:00Z">
              <w:tcPr>
                <w:tcW w:w="454" w:type="dxa"/>
                <w:tcBorders>
                  <w:top w:val="single" w:sz="4" w:space="0" w:color="auto"/>
                  <w:right w:val="single" w:sz="4" w:space="0" w:color="auto"/>
                </w:tcBorders>
                <w:vAlign w:val="center"/>
              </w:tcPr>
            </w:tcPrChange>
          </w:tcPr>
          <w:p w14:paraId="497290E9" w14:textId="09AE0FDD" w:rsidR="00B7579D" w:rsidRPr="007E0F91" w:rsidRDefault="00B7579D" w:rsidP="00B7579D">
            <w:pPr>
              <w:jc w:val="center"/>
              <w:rPr>
                <w:ins w:id="10417" w:author="Στάθης Καπ" w:date="2023-03-09T00:33:00Z"/>
                <w:sz w:val="16"/>
                <w:szCs w:val="16"/>
              </w:rPr>
            </w:pPr>
            <w:ins w:id="10418" w:author="Στάθης Καπ" w:date="2023-03-09T02:06:00Z">
              <w:r w:rsidRPr="007E0F91">
                <w:rPr>
                  <w:rFonts w:ascii="Calibri" w:hAnsi="Calibri" w:cs="Calibri"/>
                  <w:color w:val="000000"/>
                  <w:sz w:val="16"/>
                  <w:szCs w:val="16"/>
                </w:rPr>
                <w:t>15.91</w:t>
              </w:r>
            </w:ins>
          </w:p>
        </w:tc>
      </w:tr>
      <w:tr w:rsidR="00F33ECC" w14:paraId="43F339F7" w14:textId="77777777" w:rsidTr="00E719CF">
        <w:trPr>
          <w:trHeight w:val="170"/>
          <w:jc w:val="center"/>
          <w:ins w:id="10419" w:author="Στάθης Καπ" w:date="2023-03-09T00:33:00Z"/>
          <w:trPrChange w:id="10420"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421"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66D3F804" w14:textId="165304CA" w:rsidR="00B7579D" w:rsidRPr="007E0F91" w:rsidRDefault="00B7579D" w:rsidP="00B7579D">
            <w:pPr>
              <w:jc w:val="center"/>
              <w:rPr>
                <w:ins w:id="10422" w:author="Στάθης Καπ" w:date="2023-03-09T00:33:00Z"/>
                <w:sz w:val="16"/>
                <w:szCs w:val="16"/>
              </w:rPr>
            </w:pPr>
            <w:ins w:id="10423" w:author="Στάθης Καπ" w:date="2023-03-09T00:36:00Z">
              <w:r w:rsidRPr="007E0F91">
                <w:rPr>
                  <w:sz w:val="16"/>
                  <w:szCs w:val="16"/>
                </w:rPr>
                <w:t>pr02</w:t>
              </w:r>
            </w:ins>
          </w:p>
        </w:tc>
        <w:tc>
          <w:tcPr>
            <w:tcW w:w="565" w:type="dxa"/>
            <w:tcBorders>
              <w:left w:val="single" w:sz="4" w:space="0" w:color="auto"/>
            </w:tcBorders>
            <w:vAlign w:val="center"/>
            <w:tcPrChange w:id="10424" w:author="Στάθης Καπ" w:date="2023-03-09T04:10:00Z">
              <w:tcPr>
                <w:tcW w:w="565" w:type="dxa"/>
                <w:tcBorders>
                  <w:left w:val="single" w:sz="4" w:space="0" w:color="auto"/>
                </w:tcBorders>
                <w:vAlign w:val="center"/>
              </w:tcPr>
            </w:tcPrChange>
          </w:tcPr>
          <w:p w14:paraId="6CDEA2D1" w14:textId="139D3DFF" w:rsidR="00B7579D" w:rsidRPr="007E0F91" w:rsidRDefault="00B7579D" w:rsidP="00B7579D">
            <w:pPr>
              <w:jc w:val="center"/>
              <w:rPr>
                <w:ins w:id="10425" w:author="Στάθης Καπ" w:date="2023-03-09T00:33:00Z"/>
                <w:sz w:val="16"/>
                <w:szCs w:val="16"/>
              </w:rPr>
            </w:pPr>
            <w:ins w:id="10426" w:author="Στάθης Καπ" w:date="2023-03-09T02:06:00Z">
              <w:r w:rsidRPr="007E0F91">
                <w:rPr>
                  <w:rFonts w:ascii="Calibri" w:hAnsi="Calibri" w:cstheme="minorHAnsi"/>
                  <w:color w:val="000000"/>
                  <w:sz w:val="16"/>
                  <w:szCs w:val="16"/>
                </w:rPr>
                <w:t>404</w:t>
              </w:r>
            </w:ins>
          </w:p>
        </w:tc>
        <w:tc>
          <w:tcPr>
            <w:tcW w:w="679" w:type="dxa"/>
            <w:tcBorders>
              <w:right w:val="single" w:sz="4" w:space="0" w:color="auto"/>
            </w:tcBorders>
            <w:vAlign w:val="center"/>
            <w:tcPrChange w:id="10427" w:author="Στάθης Καπ" w:date="2023-03-09T04:10:00Z">
              <w:tcPr>
                <w:tcW w:w="679" w:type="dxa"/>
                <w:tcBorders>
                  <w:right w:val="single" w:sz="4" w:space="0" w:color="auto"/>
                </w:tcBorders>
                <w:vAlign w:val="center"/>
              </w:tcPr>
            </w:tcPrChange>
          </w:tcPr>
          <w:p w14:paraId="34192550" w14:textId="0E05EBF7" w:rsidR="00B7579D" w:rsidRPr="007E0F91" w:rsidRDefault="00B7579D" w:rsidP="00B7579D">
            <w:pPr>
              <w:jc w:val="center"/>
              <w:rPr>
                <w:ins w:id="10428" w:author="Στάθης Καπ" w:date="2023-03-09T00:33:00Z"/>
                <w:sz w:val="16"/>
                <w:szCs w:val="16"/>
              </w:rPr>
            </w:pPr>
            <w:ins w:id="10429" w:author="Στάθης Καπ" w:date="2023-03-09T02:06:00Z">
              <w:r w:rsidRPr="007E0F91">
                <w:rPr>
                  <w:rFonts w:ascii="Calibri" w:hAnsi="Calibri" w:cstheme="minorHAnsi"/>
                  <w:color w:val="000000"/>
                  <w:sz w:val="16"/>
                  <w:szCs w:val="16"/>
                </w:rPr>
                <w:t>385</w:t>
              </w:r>
            </w:ins>
          </w:p>
        </w:tc>
        <w:tc>
          <w:tcPr>
            <w:tcW w:w="453" w:type="dxa"/>
            <w:tcBorders>
              <w:left w:val="single" w:sz="4" w:space="0" w:color="auto"/>
            </w:tcBorders>
            <w:vAlign w:val="center"/>
            <w:tcPrChange w:id="10430" w:author="Στάθης Καπ" w:date="2023-03-09T04:10:00Z">
              <w:tcPr>
                <w:tcW w:w="453" w:type="dxa"/>
                <w:tcBorders>
                  <w:left w:val="single" w:sz="4" w:space="0" w:color="auto"/>
                </w:tcBorders>
                <w:vAlign w:val="center"/>
              </w:tcPr>
            </w:tcPrChange>
          </w:tcPr>
          <w:p w14:paraId="43B92B6E" w14:textId="13BD7D91" w:rsidR="00B7579D" w:rsidRPr="007E0F91" w:rsidRDefault="00B7579D" w:rsidP="00B7579D">
            <w:pPr>
              <w:jc w:val="center"/>
              <w:rPr>
                <w:ins w:id="10431" w:author="Στάθης Καπ" w:date="2023-03-09T00:33:00Z"/>
                <w:sz w:val="16"/>
                <w:szCs w:val="16"/>
              </w:rPr>
            </w:pPr>
            <w:ins w:id="10432" w:author="Στάθης Καπ" w:date="2023-03-09T02:06:00Z">
              <w:r w:rsidRPr="007E0F91">
                <w:rPr>
                  <w:rFonts w:ascii="Calibri" w:hAnsi="Calibri" w:cs="Calibri"/>
                  <w:color w:val="000000"/>
                  <w:sz w:val="16"/>
                  <w:szCs w:val="16"/>
                </w:rPr>
                <w:t>375</w:t>
              </w:r>
            </w:ins>
          </w:p>
        </w:tc>
        <w:tc>
          <w:tcPr>
            <w:tcW w:w="708" w:type="dxa"/>
            <w:vAlign w:val="center"/>
            <w:tcPrChange w:id="10433" w:author="Στάθης Καπ" w:date="2023-03-09T04:10:00Z">
              <w:tcPr>
                <w:tcW w:w="708" w:type="dxa"/>
                <w:vAlign w:val="center"/>
              </w:tcPr>
            </w:tcPrChange>
          </w:tcPr>
          <w:p w14:paraId="31C3EBBC" w14:textId="3C1837E8" w:rsidR="00B7579D" w:rsidRPr="007E0F91" w:rsidRDefault="00B7579D" w:rsidP="00B7579D">
            <w:pPr>
              <w:jc w:val="center"/>
              <w:rPr>
                <w:ins w:id="10434" w:author="Στάθης Καπ" w:date="2023-03-09T00:33:00Z"/>
                <w:sz w:val="16"/>
                <w:szCs w:val="16"/>
              </w:rPr>
            </w:pPr>
            <w:ins w:id="10435" w:author="Στάθης Καπ" w:date="2023-03-09T02:06:00Z">
              <w:r w:rsidRPr="007E0F91">
                <w:rPr>
                  <w:rFonts w:ascii="Calibri" w:hAnsi="Calibri" w:cs="Calibri"/>
                  <w:color w:val="000000"/>
                  <w:sz w:val="16"/>
                  <w:szCs w:val="16"/>
                </w:rPr>
                <w:t>7.18</w:t>
              </w:r>
            </w:ins>
          </w:p>
        </w:tc>
        <w:tc>
          <w:tcPr>
            <w:tcW w:w="652" w:type="dxa"/>
            <w:vMerge/>
            <w:tcBorders>
              <w:right w:val="single" w:sz="4" w:space="0" w:color="auto"/>
            </w:tcBorders>
            <w:vAlign w:val="center"/>
            <w:tcPrChange w:id="10436" w:author="Στάθης Καπ" w:date="2023-03-09T04:10:00Z">
              <w:tcPr>
                <w:tcW w:w="652" w:type="dxa"/>
                <w:vMerge/>
                <w:tcBorders>
                  <w:right w:val="single" w:sz="4" w:space="0" w:color="auto"/>
                </w:tcBorders>
                <w:vAlign w:val="center"/>
              </w:tcPr>
            </w:tcPrChange>
          </w:tcPr>
          <w:p w14:paraId="1B160E10" w14:textId="0FB69E36" w:rsidR="00B7579D" w:rsidRPr="007E0F91" w:rsidRDefault="00B7579D" w:rsidP="00B7579D">
            <w:pPr>
              <w:jc w:val="center"/>
              <w:rPr>
                <w:ins w:id="10437" w:author="Στάθης Καπ" w:date="2023-03-09T00:33:00Z"/>
                <w:sz w:val="16"/>
                <w:szCs w:val="16"/>
              </w:rPr>
            </w:pPr>
          </w:p>
        </w:tc>
        <w:tc>
          <w:tcPr>
            <w:tcW w:w="453" w:type="dxa"/>
            <w:tcBorders>
              <w:left w:val="single" w:sz="4" w:space="0" w:color="auto"/>
            </w:tcBorders>
            <w:vAlign w:val="center"/>
            <w:tcPrChange w:id="10438" w:author="Στάθης Καπ" w:date="2023-03-09T04:10:00Z">
              <w:tcPr>
                <w:tcW w:w="453" w:type="dxa"/>
                <w:tcBorders>
                  <w:left w:val="single" w:sz="4" w:space="0" w:color="auto"/>
                </w:tcBorders>
                <w:vAlign w:val="center"/>
              </w:tcPr>
            </w:tcPrChange>
          </w:tcPr>
          <w:p w14:paraId="38264312" w14:textId="462BCA80" w:rsidR="00B7579D" w:rsidRPr="007E0F91" w:rsidRDefault="00B7579D" w:rsidP="00B7579D">
            <w:pPr>
              <w:jc w:val="center"/>
              <w:rPr>
                <w:ins w:id="10439" w:author="Στάθης Καπ" w:date="2023-03-09T00:33:00Z"/>
                <w:sz w:val="16"/>
                <w:szCs w:val="16"/>
              </w:rPr>
            </w:pPr>
            <w:ins w:id="10440" w:author="Στάθης Καπ" w:date="2023-03-09T02:06:00Z">
              <w:r w:rsidRPr="007E0F91">
                <w:rPr>
                  <w:rFonts w:ascii="Calibri" w:hAnsi="Calibri" w:cs="Calibri"/>
                  <w:color w:val="000000"/>
                  <w:sz w:val="16"/>
                  <w:szCs w:val="16"/>
                </w:rPr>
                <w:t>328</w:t>
              </w:r>
            </w:ins>
          </w:p>
        </w:tc>
        <w:tc>
          <w:tcPr>
            <w:tcW w:w="454" w:type="dxa"/>
            <w:vAlign w:val="center"/>
            <w:tcPrChange w:id="10441" w:author="Στάθης Καπ" w:date="2023-03-09T04:10:00Z">
              <w:tcPr>
                <w:tcW w:w="454" w:type="dxa"/>
                <w:vAlign w:val="center"/>
              </w:tcPr>
            </w:tcPrChange>
          </w:tcPr>
          <w:p w14:paraId="2EE7D96A" w14:textId="5939BFBC" w:rsidR="00B7579D" w:rsidRPr="007E0F91" w:rsidRDefault="00B7579D" w:rsidP="00B7579D">
            <w:pPr>
              <w:jc w:val="center"/>
              <w:rPr>
                <w:ins w:id="10442" w:author="Στάθης Καπ" w:date="2023-03-09T00:33:00Z"/>
                <w:sz w:val="16"/>
                <w:szCs w:val="16"/>
              </w:rPr>
            </w:pPr>
            <w:ins w:id="10443" w:author="Στάθης Καπ" w:date="2023-03-09T02:06:00Z">
              <w:r w:rsidRPr="007E0F91">
                <w:rPr>
                  <w:rFonts w:ascii="Calibri" w:hAnsi="Calibri" w:cs="Calibri"/>
                  <w:color w:val="000000"/>
                  <w:sz w:val="16"/>
                  <w:szCs w:val="16"/>
                </w:rPr>
                <w:t>12.53</w:t>
              </w:r>
            </w:ins>
          </w:p>
        </w:tc>
        <w:tc>
          <w:tcPr>
            <w:tcW w:w="454" w:type="dxa"/>
            <w:vAlign w:val="center"/>
            <w:tcPrChange w:id="10444" w:author="Στάθης Καπ" w:date="2023-03-09T04:10:00Z">
              <w:tcPr>
                <w:tcW w:w="454" w:type="dxa"/>
                <w:vAlign w:val="center"/>
              </w:tcPr>
            </w:tcPrChange>
          </w:tcPr>
          <w:p w14:paraId="0F8C831D" w14:textId="41625372" w:rsidR="00B7579D" w:rsidRPr="007E0F91" w:rsidRDefault="00B7579D" w:rsidP="00B7579D">
            <w:pPr>
              <w:jc w:val="center"/>
              <w:rPr>
                <w:ins w:id="10445" w:author="Στάθης Καπ" w:date="2023-03-09T00:33:00Z"/>
                <w:sz w:val="16"/>
                <w:szCs w:val="16"/>
              </w:rPr>
            </w:pPr>
            <w:ins w:id="10446" w:author="Στάθης Καπ" w:date="2023-03-09T02:06:00Z">
              <w:r w:rsidRPr="007E0F91">
                <w:rPr>
                  <w:rFonts w:ascii="Calibri" w:hAnsi="Calibri" w:cs="Calibri"/>
                  <w:color w:val="000000"/>
                  <w:sz w:val="16"/>
                  <w:szCs w:val="16"/>
                </w:rPr>
                <w:t>0.172</w:t>
              </w:r>
            </w:ins>
          </w:p>
        </w:tc>
        <w:tc>
          <w:tcPr>
            <w:tcW w:w="457" w:type="dxa"/>
            <w:tcBorders>
              <w:right w:val="single" w:sz="4" w:space="0" w:color="auto"/>
            </w:tcBorders>
            <w:vAlign w:val="center"/>
            <w:tcPrChange w:id="10447" w:author="Στάθης Καπ" w:date="2023-03-09T04:10:00Z">
              <w:tcPr>
                <w:tcW w:w="457" w:type="dxa"/>
                <w:tcBorders>
                  <w:right w:val="single" w:sz="4" w:space="0" w:color="auto"/>
                </w:tcBorders>
                <w:vAlign w:val="center"/>
              </w:tcPr>
            </w:tcPrChange>
          </w:tcPr>
          <w:p w14:paraId="1C8EAD94" w14:textId="742824B6" w:rsidR="00B7579D" w:rsidRPr="007E0F91" w:rsidRDefault="00B7579D" w:rsidP="00B7579D">
            <w:pPr>
              <w:jc w:val="center"/>
              <w:rPr>
                <w:ins w:id="10448" w:author="Στάθης Καπ" w:date="2023-03-09T00:33:00Z"/>
                <w:sz w:val="16"/>
                <w:szCs w:val="16"/>
              </w:rPr>
            </w:pPr>
            <w:ins w:id="10449" w:author="Στάθης Καπ" w:date="2023-03-09T02:06:00Z">
              <w:r w:rsidRPr="007E0F91">
                <w:rPr>
                  <w:rFonts w:ascii="Calibri" w:hAnsi="Calibri" w:cs="Calibri"/>
                  <w:color w:val="000000"/>
                  <w:sz w:val="16"/>
                  <w:szCs w:val="16"/>
                </w:rPr>
                <w:t>22.52</w:t>
              </w:r>
            </w:ins>
          </w:p>
        </w:tc>
        <w:tc>
          <w:tcPr>
            <w:tcW w:w="453" w:type="dxa"/>
            <w:tcBorders>
              <w:left w:val="single" w:sz="4" w:space="0" w:color="auto"/>
            </w:tcBorders>
            <w:vAlign w:val="center"/>
            <w:tcPrChange w:id="10450" w:author="Στάθης Καπ" w:date="2023-03-09T04:10:00Z">
              <w:tcPr>
                <w:tcW w:w="453" w:type="dxa"/>
                <w:tcBorders>
                  <w:left w:val="single" w:sz="4" w:space="0" w:color="auto"/>
                </w:tcBorders>
                <w:vAlign w:val="center"/>
              </w:tcPr>
            </w:tcPrChange>
          </w:tcPr>
          <w:p w14:paraId="28A5C987" w14:textId="2450D7E2" w:rsidR="00B7579D" w:rsidRPr="007E0F91" w:rsidRDefault="00B7579D" w:rsidP="00B7579D">
            <w:pPr>
              <w:jc w:val="center"/>
              <w:rPr>
                <w:ins w:id="10451" w:author="Στάθης Καπ" w:date="2023-03-09T00:33:00Z"/>
                <w:sz w:val="16"/>
                <w:szCs w:val="16"/>
              </w:rPr>
            </w:pPr>
            <w:ins w:id="10452" w:author="Στάθης Καπ" w:date="2023-03-09T02:06:00Z">
              <w:r w:rsidRPr="007E0F91">
                <w:rPr>
                  <w:rFonts w:ascii="Calibri" w:hAnsi="Calibri" w:cs="Calibri"/>
                  <w:color w:val="000000"/>
                  <w:sz w:val="16"/>
                  <w:szCs w:val="16"/>
                </w:rPr>
                <w:t>322</w:t>
              </w:r>
            </w:ins>
          </w:p>
        </w:tc>
        <w:tc>
          <w:tcPr>
            <w:tcW w:w="454" w:type="dxa"/>
            <w:vAlign w:val="center"/>
            <w:tcPrChange w:id="10453" w:author="Στάθης Καπ" w:date="2023-03-09T04:10:00Z">
              <w:tcPr>
                <w:tcW w:w="454" w:type="dxa"/>
                <w:vAlign w:val="center"/>
              </w:tcPr>
            </w:tcPrChange>
          </w:tcPr>
          <w:p w14:paraId="7B3113CF" w14:textId="042B68E0" w:rsidR="00B7579D" w:rsidRPr="007E0F91" w:rsidRDefault="00B7579D" w:rsidP="00B7579D">
            <w:pPr>
              <w:jc w:val="center"/>
              <w:rPr>
                <w:ins w:id="10454" w:author="Στάθης Καπ" w:date="2023-03-09T00:33:00Z"/>
                <w:sz w:val="16"/>
                <w:szCs w:val="16"/>
              </w:rPr>
            </w:pPr>
            <w:ins w:id="10455" w:author="Στάθης Καπ" w:date="2023-03-09T02:06:00Z">
              <w:r w:rsidRPr="007E0F91">
                <w:rPr>
                  <w:rFonts w:ascii="Calibri" w:hAnsi="Calibri" w:cs="Calibri"/>
                  <w:color w:val="000000"/>
                  <w:sz w:val="16"/>
                  <w:szCs w:val="16"/>
                </w:rPr>
                <w:t>14.13</w:t>
              </w:r>
            </w:ins>
          </w:p>
        </w:tc>
        <w:tc>
          <w:tcPr>
            <w:tcW w:w="454" w:type="dxa"/>
            <w:vAlign w:val="center"/>
            <w:tcPrChange w:id="10456" w:author="Στάθης Καπ" w:date="2023-03-09T04:10:00Z">
              <w:tcPr>
                <w:tcW w:w="454" w:type="dxa"/>
                <w:vAlign w:val="center"/>
              </w:tcPr>
            </w:tcPrChange>
          </w:tcPr>
          <w:p w14:paraId="24D1EF40" w14:textId="42DCB9C6" w:rsidR="00B7579D" w:rsidRPr="007E0F91" w:rsidRDefault="00B7579D" w:rsidP="00B7579D">
            <w:pPr>
              <w:jc w:val="center"/>
              <w:rPr>
                <w:ins w:id="10457" w:author="Στάθης Καπ" w:date="2023-03-09T00:33:00Z"/>
                <w:sz w:val="16"/>
                <w:szCs w:val="16"/>
              </w:rPr>
            </w:pPr>
            <w:ins w:id="10458" w:author="Στάθης Καπ" w:date="2023-03-09T02:06:00Z">
              <w:r w:rsidRPr="007E0F91">
                <w:rPr>
                  <w:rFonts w:ascii="Calibri" w:hAnsi="Calibri" w:cs="Calibri"/>
                  <w:color w:val="000000"/>
                  <w:sz w:val="16"/>
                  <w:szCs w:val="16"/>
                </w:rPr>
                <w:t>0.171</w:t>
              </w:r>
            </w:ins>
          </w:p>
        </w:tc>
        <w:tc>
          <w:tcPr>
            <w:tcW w:w="454" w:type="dxa"/>
            <w:tcBorders>
              <w:right w:val="single" w:sz="4" w:space="0" w:color="auto"/>
            </w:tcBorders>
            <w:vAlign w:val="center"/>
            <w:tcPrChange w:id="10459" w:author="Στάθης Καπ" w:date="2023-03-09T04:10:00Z">
              <w:tcPr>
                <w:tcW w:w="454" w:type="dxa"/>
                <w:tcBorders>
                  <w:right w:val="single" w:sz="4" w:space="0" w:color="auto"/>
                </w:tcBorders>
                <w:vAlign w:val="center"/>
              </w:tcPr>
            </w:tcPrChange>
          </w:tcPr>
          <w:p w14:paraId="24D43841" w14:textId="28CFB0CE" w:rsidR="00B7579D" w:rsidRPr="007E0F91" w:rsidRDefault="00B7579D" w:rsidP="00B7579D">
            <w:pPr>
              <w:jc w:val="center"/>
              <w:rPr>
                <w:ins w:id="10460" w:author="Στάθης Καπ" w:date="2023-03-09T00:33:00Z"/>
                <w:sz w:val="16"/>
                <w:szCs w:val="16"/>
              </w:rPr>
            </w:pPr>
            <w:ins w:id="10461" w:author="Στάθης Καπ" w:date="2023-03-09T02:06:00Z">
              <w:r w:rsidRPr="007E0F91">
                <w:rPr>
                  <w:rFonts w:ascii="Calibri" w:hAnsi="Calibri" w:cs="Calibri"/>
                  <w:color w:val="000000"/>
                  <w:sz w:val="16"/>
                  <w:szCs w:val="16"/>
                </w:rPr>
                <w:t>22.97</w:t>
              </w:r>
            </w:ins>
          </w:p>
        </w:tc>
        <w:tc>
          <w:tcPr>
            <w:tcW w:w="453" w:type="dxa"/>
            <w:tcBorders>
              <w:left w:val="single" w:sz="4" w:space="0" w:color="auto"/>
            </w:tcBorders>
            <w:vAlign w:val="center"/>
            <w:tcPrChange w:id="10462" w:author="Στάθης Καπ" w:date="2023-03-09T04:10:00Z">
              <w:tcPr>
                <w:tcW w:w="453" w:type="dxa"/>
                <w:tcBorders>
                  <w:left w:val="single" w:sz="4" w:space="0" w:color="auto"/>
                </w:tcBorders>
                <w:vAlign w:val="center"/>
              </w:tcPr>
            </w:tcPrChange>
          </w:tcPr>
          <w:p w14:paraId="7C7ECC75" w14:textId="25379F18" w:rsidR="00B7579D" w:rsidRPr="007E0F91" w:rsidRDefault="00B7579D" w:rsidP="00B7579D">
            <w:pPr>
              <w:jc w:val="center"/>
              <w:rPr>
                <w:ins w:id="10463" w:author="Στάθης Καπ" w:date="2023-03-09T00:33:00Z"/>
                <w:sz w:val="16"/>
                <w:szCs w:val="16"/>
              </w:rPr>
            </w:pPr>
            <w:ins w:id="10464" w:author="Στάθης Καπ" w:date="2023-03-09T02:06:00Z">
              <w:r w:rsidRPr="007E0F91">
                <w:rPr>
                  <w:rFonts w:ascii="Calibri" w:hAnsi="Calibri" w:cs="Calibri"/>
                  <w:color w:val="000000"/>
                  <w:sz w:val="16"/>
                  <w:szCs w:val="16"/>
                </w:rPr>
                <w:t>295</w:t>
              </w:r>
            </w:ins>
          </w:p>
        </w:tc>
        <w:tc>
          <w:tcPr>
            <w:tcW w:w="454" w:type="dxa"/>
            <w:vAlign w:val="center"/>
            <w:tcPrChange w:id="10465" w:author="Στάθης Καπ" w:date="2023-03-09T04:10:00Z">
              <w:tcPr>
                <w:tcW w:w="454" w:type="dxa"/>
                <w:vAlign w:val="center"/>
              </w:tcPr>
            </w:tcPrChange>
          </w:tcPr>
          <w:p w14:paraId="2776A336" w14:textId="47A12874" w:rsidR="00B7579D" w:rsidRPr="007E0F91" w:rsidRDefault="00B7579D" w:rsidP="00B7579D">
            <w:pPr>
              <w:jc w:val="center"/>
              <w:rPr>
                <w:ins w:id="10466" w:author="Στάθης Καπ" w:date="2023-03-09T00:33:00Z"/>
                <w:sz w:val="16"/>
                <w:szCs w:val="16"/>
              </w:rPr>
            </w:pPr>
            <w:ins w:id="10467" w:author="Στάθης Καπ" w:date="2023-03-09T02:06:00Z">
              <w:r w:rsidRPr="007E0F91">
                <w:rPr>
                  <w:rFonts w:ascii="Calibri" w:hAnsi="Calibri" w:cs="Calibri"/>
                  <w:color w:val="000000"/>
                  <w:sz w:val="16"/>
                  <w:szCs w:val="16"/>
                </w:rPr>
                <w:t>21.33</w:t>
              </w:r>
            </w:ins>
          </w:p>
        </w:tc>
        <w:tc>
          <w:tcPr>
            <w:tcW w:w="454" w:type="dxa"/>
            <w:vAlign w:val="center"/>
            <w:tcPrChange w:id="10468" w:author="Στάθης Καπ" w:date="2023-03-09T04:10:00Z">
              <w:tcPr>
                <w:tcW w:w="454" w:type="dxa"/>
                <w:vAlign w:val="center"/>
              </w:tcPr>
            </w:tcPrChange>
          </w:tcPr>
          <w:p w14:paraId="0D600817" w14:textId="026D80F2" w:rsidR="00B7579D" w:rsidRPr="007E0F91" w:rsidRDefault="00B7579D" w:rsidP="00B7579D">
            <w:pPr>
              <w:jc w:val="center"/>
              <w:rPr>
                <w:ins w:id="10469" w:author="Στάθης Καπ" w:date="2023-03-09T00:33:00Z"/>
                <w:sz w:val="16"/>
                <w:szCs w:val="16"/>
              </w:rPr>
            </w:pPr>
            <w:ins w:id="10470" w:author="Στάθης Καπ" w:date="2023-03-09T02:06:00Z">
              <w:r w:rsidRPr="007E0F91">
                <w:rPr>
                  <w:rFonts w:ascii="Calibri" w:hAnsi="Calibri" w:cs="Calibri"/>
                  <w:color w:val="000000"/>
                  <w:sz w:val="16"/>
                  <w:szCs w:val="16"/>
                </w:rPr>
                <w:t>0.21</w:t>
              </w:r>
            </w:ins>
          </w:p>
        </w:tc>
        <w:tc>
          <w:tcPr>
            <w:tcW w:w="461" w:type="dxa"/>
            <w:tcBorders>
              <w:right w:val="single" w:sz="4" w:space="0" w:color="auto"/>
            </w:tcBorders>
            <w:vAlign w:val="center"/>
            <w:tcPrChange w:id="10471" w:author="Στάθης Καπ" w:date="2023-03-09T04:10:00Z">
              <w:tcPr>
                <w:tcW w:w="461" w:type="dxa"/>
                <w:tcBorders>
                  <w:right w:val="single" w:sz="4" w:space="0" w:color="auto"/>
                </w:tcBorders>
                <w:vAlign w:val="center"/>
              </w:tcPr>
            </w:tcPrChange>
          </w:tcPr>
          <w:p w14:paraId="38231A0C" w14:textId="3DF873CB" w:rsidR="00B7579D" w:rsidRPr="007E0F91" w:rsidRDefault="00B7579D" w:rsidP="00B7579D">
            <w:pPr>
              <w:jc w:val="center"/>
              <w:rPr>
                <w:ins w:id="10472" w:author="Στάθης Καπ" w:date="2023-03-09T00:33:00Z"/>
                <w:sz w:val="16"/>
                <w:szCs w:val="16"/>
              </w:rPr>
            </w:pPr>
            <w:ins w:id="10473" w:author="Στάθης Καπ" w:date="2023-03-09T02:06:00Z">
              <w:r w:rsidRPr="007E0F91">
                <w:rPr>
                  <w:rFonts w:ascii="Calibri" w:hAnsi="Calibri" w:cs="Calibri"/>
                  <w:color w:val="000000"/>
                  <w:sz w:val="16"/>
                  <w:szCs w:val="16"/>
                </w:rPr>
                <w:t>5.41</w:t>
              </w:r>
            </w:ins>
          </w:p>
        </w:tc>
      </w:tr>
      <w:tr w:rsidR="00F33ECC" w14:paraId="1645633C" w14:textId="77777777" w:rsidTr="00E719CF">
        <w:trPr>
          <w:trHeight w:val="170"/>
          <w:jc w:val="center"/>
          <w:ins w:id="10474" w:author="Στάθης Καπ" w:date="2023-03-09T00:33:00Z"/>
          <w:trPrChange w:id="10475"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476"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0E8E8752" w14:textId="09EB8464" w:rsidR="00B7579D" w:rsidRPr="007E0F91" w:rsidRDefault="00B7579D" w:rsidP="00B7579D">
            <w:pPr>
              <w:jc w:val="center"/>
              <w:rPr>
                <w:ins w:id="10477" w:author="Στάθης Καπ" w:date="2023-03-09T00:33:00Z"/>
                <w:sz w:val="16"/>
                <w:szCs w:val="16"/>
              </w:rPr>
            </w:pPr>
            <w:ins w:id="10478" w:author="Στάθης Καπ" w:date="2023-03-09T00:36:00Z">
              <w:r w:rsidRPr="007E0F91">
                <w:rPr>
                  <w:sz w:val="16"/>
                  <w:szCs w:val="16"/>
                </w:rPr>
                <w:t>pr03</w:t>
              </w:r>
            </w:ins>
          </w:p>
        </w:tc>
        <w:tc>
          <w:tcPr>
            <w:tcW w:w="565" w:type="dxa"/>
            <w:tcBorders>
              <w:left w:val="single" w:sz="4" w:space="0" w:color="auto"/>
            </w:tcBorders>
            <w:vAlign w:val="center"/>
            <w:tcPrChange w:id="10479" w:author="Στάθης Καπ" w:date="2023-03-09T04:10:00Z">
              <w:tcPr>
                <w:tcW w:w="565" w:type="dxa"/>
                <w:tcBorders>
                  <w:left w:val="single" w:sz="4" w:space="0" w:color="auto"/>
                </w:tcBorders>
                <w:vAlign w:val="center"/>
              </w:tcPr>
            </w:tcPrChange>
          </w:tcPr>
          <w:p w14:paraId="0CEA0845" w14:textId="48775AA4" w:rsidR="00B7579D" w:rsidRPr="007E0F91" w:rsidRDefault="00B7579D" w:rsidP="00B7579D">
            <w:pPr>
              <w:jc w:val="center"/>
              <w:rPr>
                <w:ins w:id="10480" w:author="Στάθης Καπ" w:date="2023-03-09T00:33:00Z"/>
                <w:sz w:val="16"/>
                <w:szCs w:val="16"/>
              </w:rPr>
            </w:pPr>
            <w:ins w:id="10481" w:author="Στάθης Καπ" w:date="2023-03-09T02:06:00Z">
              <w:r w:rsidRPr="007E0F91">
                <w:rPr>
                  <w:rFonts w:ascii="Calibri" w:hAnsi="Calibri" w:cstheme="minorHAnsi"/>
                  <w:color w:val="000000"/>
                  <w:sz w:val="16"/>
                  <w:szCs w:val="16"/>
                </w:rPr>
                <w:t>394</w:t>
              </w:r>
            </w:ins>
          </w:p>
        </w:tc>
        <w:tc>
          <w:tcPr>
            <w:tcW w:w="679" w:type="dxa"/>
            <w:tcBorders>
              <w:right w:val="single" w:sz="4" w:space="0" w:color="auto"/>
            </w:tcBorders>
            <w:vAlign w:val="center"/>
            <w:tcPrChange w:id="10482" w:author="Στάθης Καπ" w:date="2023-03-09T04:10:00Z">
              <w:tcPr>
                <w:tcW w:w="679" w:type="dxa"/>
                <w:tcBorders>
                  <w:right w:val="single" w:sz="4" w:space="0" w:color="auto"/>
                </w:tcBorders>
                <w:vAlign w:val="center"/>
              </w:tcPr>
            </w:tcPrChange>
          </w:tcPr>
          <w:p w14:paraId="094BEA61" w14:textId="2EFF9E10" w:rsidR="00B7579D" w:rsidRPr="007E0F91" w:rsidRDefault="00B7579D" w:rsidP="00B7579D">
            <w:pPr>
              <w:jc w:val="center"/>
              <w:rPr>
                <w:ins w:id="10483" w:author="Στάθης Καπ" w:date="2023-03-09T00:33:00Z"/>
                <w:sz w:val="16"/>
                <w:szCs w:val="16"/>
              </w:rPr>
            </w:pPr>
            <w:ins w:id="10484" w:author="Στάθης Καπ" w:date="2023-03-09T02:06:00Z">
              <w:r w:rsidRPr="007E0F91">
                <w:rPr>
                  <w:rFonts w:ascii="Calibri" w:hAnsi="Calibri" w:cstheme="minorHAnsi"/>
                  <w:color w:val="000000"/>
                  <w:sz w:val="16"/>
                  <w:szCs w:val="16"/>
                </w:rPr>
                <w:t>384</w:t>
              </w:r>
            </w:ins>
          </w:p>
        </w:tc>
        <w:tc>
          <w:tcPr>
            <w:tcW w:w="453" w:type="dxa"/>
            <w:tcBorders>
              <w:left w:val="single" w:sz="4" w:space="0" w:color="auto"/>
            </w:tcBorders>
            <w:vAlign w:val="center"/>
            <w:tcPrChange w:id="10485" w:author="Στάθης Καπ" w:date="2023-03-09T04:10:00Z">
              <w:tcPr>
                <w:tcW w:w="453" w:type="dxa"/>
                <w:tcBorders>
                  <w:left w:val="single" w:sz="4" w:space="0" w:color="auto"/>
                </w:tcBorders>
                <w:vAlign w:val="center"/>
              </w:tcPr>
            </w:tcPrChange>
          </w:tcPr>
          <w:p w14:paraId="406B3E44" w14:textId="300A2FE1" w:rsidR="00B7579D" w:rsidRPr="007E0F91" w:rsidRDefault="00B7579D" w:rsidP="00B7579D">
            <w:pPr>
              <w:jc w:val="center"/>
              <w:rPr>
                <w:ins w:id="10486" w:author="Στάθης Καπ" w:date="2023-03-09T00:33:00Z"/>
                <w:sz w:val="16"/>
                <w:szCs w:val="16"/>
              </w:rPr>
            </w:pPr>
            <w:ins w:id="10487" w:author="Στάθης Καπ" w:date="2023-03-09T02:06:00Z">
              <w:r w:rsidRPr="007E0F91">
                <w:rPr>
                  <w:rFonts w:ascii="Calibri" w:hAnsi="Calibri" w:cs="Calibri"/>
                  <w:color w:val="000000"/>
                  <w:sz w:val="16"/>
                  <w:szCs w:val="16"/>
                </w:rPr>
                <w:t>376</w:t>
              </w:r>
            </w:ins>
          </w:p>
        </w:tc>
        <w:tc>
          <w:tcPr>
            <w:tcW w:w="708" w:type="dxa"/>
            <w:vAlign w:val="center"/>
            <w:tcPrChange w:id="10488" w:author="Στάθης Καπ" w:date="2023-03-09T04:10:00Z">
              <w:tcPr>
                <w:tcW w:w="708" w:type="dxa"/>
                <w:vAlign w:val="center"/>
              </w:tcPr>
            </w:tcPrChange>
          </w:tcPr>
          <w:p w14:paraId="6D4084ED" w14:textId="32459370" w:rsidR="00B7579D" w:rsidRPr="007E0F91" w:rsidRDefault="00B7579D" w:rsidP="00B7579D">
            <w:pPr>
              <w:jc w:val="center"/>
              <w:rPr>
                <w:ins w:id="10489" w:author="Στάθης Καπ" w:date="2023-03-09T00:33:00Z"/>
                <w:sz w:val="16"/>
                <w:szCs w:val="16"/>
              </w:rPr>
            </w:pPr>
            <w:ins w:id="10490" w:author="Στάθης Καπ" w:date="2023-03-09T02:06:00Z">
              <w:r w:rsidRPr="007E0F91">
                <w:rPr>
                  <w:rFonts w:ascii="Calibri" w:hAnsi="Calibri" w:cs="Calibri"/>
                  <w:color w:val="000000"/>
                  <w:sz w:val="16"/>
                  <w:szCs w:val="16"/>
                </w:rPr>
                <w:t>4.57</w:t>
              </w:r>
            </w:ins>
          </w:p>
        </w:tc>
        <w:tc>
          <w:tcPr>
            <w:tcW w:w="652" w:type="dxa"/>
            <w:vMerge/>
            <w:tcBorders>
              <w:right w:val="single" w:sz="4" w:space="0" w:color="auto"/>
            </w:tcBorders>
            <w:vAlign w:val="center"/>
            <w:tcPrChange w:id="10491" w:author="Στάθης Καπ" w:date="2023-03-09T04:10:00Z">
              <w:tcPr>
                <w:tcW w:w="652" w:type="dxa"/>
                <w:vMerge/>
                <w:tcBorders>
                  <w:right w:val="single" w:sz="4" w:space="0" w:color="auto"/>
                </w:tcBorders>
                <w:vAlign w:val="center"/>
              </w:tcPr>
            </w:tcPrChange>
          </w:tcPr>
          <w:p w14:paraId="124F8C09" w14:textId="485D17C0" w:rsidR="00B7579D" w:rsidRPr="007E0F91" w:rsidRDefault="00B7579D" w:rsidP="00B7579D">
            <w:pPr>
              <w:jc w:val="center"/>
              <w:rPr>
                <w:ins w:id="10492" w:author="Στάθης Καπ" w:date="2023-03-09T00:33:00Z"/>
                <w:sz w:val="16"/>
                <w:szCs w:val="16"/>
              </w:rPr>
            </w:pPr>
          </w:p>
        </w:tc>
        <w:tc>
          <w:tcPr>
            <w:tcW w:w="453" w:type="dxa"/>
            <w:tcBorders>
              <w:left w:val="single" w:sz="4" w:space="0" w:color="auto"/>
            </w:tcBorders>
            <w:vAlign w:val="center"/>
            <w:tcPrChange w:id="10493" w:author="Στάθης Καπ" w:date="2023-03-09T04:10:00Z">
              <w:tcPr>
                <w:tcW w:w="453" w:type="dxa"/>
                <w:tcBorders>
                  <w:left w:val="single" w:sz="4" w:space="0" w:color="auto"/>
                </w:tcBorders>
                <w:vAlign w:val="center"/>
              </w:tcPr>
            </w:tcPrChange>
          </w:tcPr>
          <w:p w14:paraId="10BBF6C3" w14:textId="50E25AB3" w:rsidR="00B7579D" w:rsidRPr="007E0F91" w:rsidRDefault="00B7579D" w:rsidP="00B7579D">
            <w:pPr>
              <w:jc w:val="center"/>
              <w:rPr>
                <w:ins w:id="10494" w:author="Στάθης Καπ" w:date="2023-03-09T00:33:00Z"/>
                <w:sz w:val="16"/>
                <w:szCs w:val="16"/>
              </w:rPr>
            </w:pPr>
            <w:ins w:id="10495" w:author="Στάθης Καπ" w:date="2023-03-09T02:06:00Z">
              <w:r w:rsidRPr="007E0F91">
                <w:rPr>
                  <w:rFonts w:ascii="Calibri" w:hAnsi="Calibri" w:cs="Calibri"/>
                  <w:color w:val="000000"/>
                  <w:sz w:val="16"/>
                  <w:szCs w:val="16"/>
                </w:rPr>
                <w:t>366</w:t>
              </w:r>
            </w:ins>
          </w:p>
        </w:tc>
        <w:tc>
          <w:tcPr>
            <w:tcW w:w="454" w:type="dxa"/>
            <w:vAlign w:val="center"/>
            <w:tcPrChange w:id="10496" w:author="Στάθης Καπ" w:date="2023-03-09T04:10:00Z">
              <w:tcPr>
                <w:tcW w:w="454" w:type="dxa"/>
                <w:vAlign w:val="center"/>
              </w:tcPr>
            </w:tcPrChange>
          </w:tcPr>
          <w:p w14:paraId="15F640E1" w14:textId="1F7E2581" w:rsidR="00B7579D" w:rsidRPr="007E0F91" w:rsidRDefault="00B7579D" w:rsidP="00B7579D">
            <w:pPr>
              <w:jc w:val="center"/>
              <w:rPr>
                <w:ins w:id="10497" w:author="Στάθης Καπ" w:date="2023-03-09T00:33:00Z"/>
                <w:sz w:val="16"/>
                <w:szCs w:val="16"/>
              </w:rPr>
            </w:pPr>
            <w:ins w:id="10498" w:author="Στάθης Καπ" w:date="2023-03-09T02:06:00Z">
              <w:r w:rsidRPr="007E0F91">
                <w:rPr>
                  <w:rFonts w:ascii="Calibri" w:hAnsi="Calibri" w:cs="Calibri"/>
                  <w:color w:val="000000"/>
                  <w:sz w:val="16"/>
                  <w:szCs w:val="16"/>
                </w:rPr>
                <w:t>2.66</w:t>
              </w:r>
            </w:ins>
          </w:p>
        </w:tc>
        <w:tc>
          <w:tcPr>
            <w:tcW w:w="454" w:type="dxa"/>
            <w:vAlign w:val="center"/>
            <w:tcPrChange w:id="10499" w:author="Στάθης Καπ" w:date="2023-03-09T04:10:00Z">
              <w:tcPr>
                <w:tcW w:w="454" w:type="dxa"/>
                <w:vAlign w:val="center"/>
              </w:tcPr>
            </w:tcPrChange>
          </w:tcPr>
          <w:p w14:paraId="2323A765" w14:textId="30D2478A" w:rsidR="00B7579D" w:rsidRPr="007E0F91" w:rsidRDefault="00B7579D" w:rsidP="00B7579D">
            <w:pPr>
              <w:jc w:val="center"/>
              <w:rPr>
                <w:ins w:id="10500" w:author="Στάθης Καπ" w:date="2023-03-09T00:33:00Z"/>
                <w:sz w:val="16"/>
                <w:szCs w:val="16"/>
              </w:rPr>
            </w:pPr>
            <w:ins w:id="10501" w:author="Στάθης Καπ" w:date="2023-03-09T02:06:00Z">
              <w:r w:rsidRPr="007E0F91">
                <w:rPr>
                  <w:rFonts w:ascii="Calibri" w:hAnsi="Calibri" w:cs="Calibri"/>
                  <w:color w:val="000000"/>
                  <w:sz w:val="16"/>
                  <w:szCs w:val="16"/>
                </w:rPr>
                <w:t>0.531</w:t>
              </w:r>
            </w:ins>
          </w:p>
        </w:tc>
        <w:tc>
          <w:tcPr>
            <w:tcW w:w="457" w:type="dxa"/>
            <w:tcBorders>
              <w:right w:val="single" w:sz="4" w:space="0" w:color="auto"/>
            </w:tcBorders>
            <w:vAlign w:val="center"/>
            <w:tcPrChange w:id="10502" w:author="Στάθης Καπ" w:date="2023-03-09T04:10:00Z">
              <w:tcPr>
                <w:tcW w:w="457" w:type="dxa"/>
                <w:tcBorders>
                  <w:right w:val="single" w:sz="4" w:space="0" w:color="auto"/>
                </w:tcBorders>
                <w:vAlign w:val="center"/>
              </w:tcPr>
            </w:tcPrChange>
          </w:tcPr>
          <w:p w14:paraId="29D99540" w14:textId="0E0F58BF" w:rsidR="00B7579D" w:rsidRPr="007E0F91" w:rsidRDefault="00B7579D" w:rsidP="00B7579D">
            <w:pPr>
              <w:jc w:val="center"/>
              <w:rPr>
                <w:ins w:id="10503" w:author="Στάθης Καπ" w:date="2023-03-09T00:33:00Z"/>
                <w:sz w:val="16"/>
                <w:szCs w:val="16"/>
              </w:rPr>
            </w:pPr>
            <w:ins w:id="10504" w:author="Στάθης Καπ" w:date="2023-03-09T02:06:00Z">
              <w:r w:rsidRPr="007E0F91">
                <w:rPr>
                  <w:rFonts w:ascii="Calibri" w:hAnsi="Calibri" w:cs="Calibri"/>
                  <w:color w:val="000000"/>
                  <w:sz w:val="16"/>
                  <w:szCs w:val="16"/>
                </w:rPr>
                <w:t>-43.51</w:t>
              </w:r>
            </w:ins>
          </w:p>
        </w:tc>
        <w:tc>
          <w:tcPr>
            <w:tcW w:w="453" w:type="dxa"/>
            <w:tcBorders>
              <w:left w:val="single" w:sz="4" w:space="0" w:color="auto"/>
            </w:tcBorders>
            <w:vAlign w:val="center"/>
            <w:tcPrChange w:id="10505" w:author="Στάθης Καπ" w:date="2023-03-09T04:10:00Z">
              <w:tcPr>
                <w:tcW w:w="453" w:type="dxa"/>
                <w:tcBorders>
                  <w:left w:val="single" w:sz="4" w:space="0" w:color="auto"/>
                </w:tcBorders>
                <w:vAlign w:val="center"/>
              </w:tcPr>
            </w:tcPrChange>
          </w:tcPr>
          <w:p w14:paraId="1B3F7DA3" w14:textId="201360F6" w:rsidR="00B7579D" w:rsidRPr="007E0F91" w:rsidRDefault="00B7579D" w:rsidP="00B7579D">
            <w:pPr>
              <w:jc w:val="center"/>
              <w:rPr>
                <w:ins w:id="10506" w:author="Στάθης Καπ" w:date="2023-03-09T00:33:00Z"/>
                <w:sz w:val="16"/>
                <w:szCs w:val="16"/>
              </w:rPr>
            </w:pPr>
            <w:ins w:id="10507" w:author="Στάθης Καπ" w:date="2023-03-09T02:06:00Z">
              <w:r w:rsidRPr="007E0F91">
                <w:rPr>
                  <w:rFonts w:ascii="Calibri" w:hAnsi="Calibri" w:cs="Calibri"/>
                  <w:color w:val="000000"/>
                  <w:sz w:val="16"/>
                  <w:szCs w:val="16"/>
                </w:rPr>
                <w:t>350</w:t>
              </w:r>
            </w:ins>
          </w:p>
        </w:tc>
        <w:tc>
          <w:tcPr>
            <w:tcW w:w="454" w:type="dxa"/>
            <w:vAlign w:val="center"/>
            <w:tcPrChange w:id="10508" w:author="Στάθης Καπ" w:date="2023-03-09T04:10:00Z">
              <w:tcPr>
                <w:tcW w:w="454" w:type="dxa"/>
                <w:vAlign w:val="center"/>
              </w:tcPr>
            </w:tcPrChange>
          </w:tcPr>
          <w:p w14:paraId="6DC39155" w14:textId="773FC222" w:rsidR="00B7579D" w:rsidRPr="007E0F91" w:rsidRDefault="00B7579D" w:rsidP="00B7579D">
            <w:pPr>
              <w:jc w:val="center"/>
              <w:rPr>
                <w:ins w:id="10509" w:author="Στάθης Καπ" w:date="2023-03-09T00:33:00Z"/>
                <w:sz w:val="16"/>
                <w:szCs w:val="16"/>
              </w:rPr>
            </w:pPr>
            <w:ins w:id="10510" w:author="Στάθης Καπ" w:date="2023-03-09T02:06:00Z">
              <w:r w:rsidRPr="007E0F91">
                <w:rPr>
                  <w:rFonts w:ascii="Calibri" w:hAnsi="Calibri" w:cs="Calibri"/>
                  <w:color w:val="000000"/>
                  <w:sz w:val="16"/>
                  <w:szCs w:val="16"/>
                </w:rPr>
                <w:t>6.91</w:t>
              </w:r>
            </w:ins>
          </w:p>
        </w:tc>
        <w:tc>
          <w:tcPr>
            <w:tcW w:w="454" w:type="dxa"/>
            <w:vAlign w:val="center"/>
            <w:tcPrChange w:id="10511" w:author="Στάθης Καπ" w:date="2023-03-09T04:10:00Z">
              <w:tcPr>
                <w:tcW w:w="454" w:type="dxa"/>
                <w:vAlign w:val="center"/>
              </w:tcPr>
            </w:tcPrChange>
          </w:tcPr>
          <w:p w14:paraId="02AB4FC9" w14:textId="11EFDEF0" w:rsidR="00B7579D" w:rsidRPr="007E0F91" w:rsidRDefault="00B7579D" w:rsidP="00B7579D">
            <w:pPr>
              <w:jc w:val="center"/>
              <w:rPr>
                <w:ins w:id="10512" w:author="Στάθης Καπ" w:date="2023-03-09T00:33:00Z"/>
                <w:sz w:val="16"/>
                <w:szCs w:val="16"/>
              </w:rPr>
            </w:pPr>
            <w:ins w:id="10513" w:author="Στάθης Καπ" w:date="2023-03-09T02:06:00Z">
              <w:r w:rsidRPr="007E0F91">
                <w:rPr>
                  <w:rFonts w:ascii="Calibri" w:hAnsi="Calibri" w:cs="Calibri"/>
                  <w:color w:val="000000"/>
                  <w:sz w:val="16"/>
                  <w:szCs w:val="16"/>
                </w:rPr>
                <w:t>0.288</w:t>
              </w:r>
            </w:ins>
          </w:p>
        </w:tc>
        <w:tc>
          <w:tcPr>
            <w:tcW w:w="454" w:type="dxa"/>
            <w:tcBorders>
              <w:right w:val="single" w:sz="4" w:space="0" w:color="auto"/>
            </w:tcBorders>
            <w:vAlign w:val="center"/>
            <w:tcPrChange w:id="10514" w:author="Στάθης Καπ" w:date="2023-03-09T04:10:00Z">
              <w:tcPr>
                <w:tcW w:w="454" w:type="dxa"/>
                <w:tcBorders>
                  <w:right w:val="single" w:sz="4" w:space="0" w:color="auto"/>
                </w:tcBorders>
                <w:vAlign w:val="center"/>
              </w:tcPr>
            </w:tcPrChange>
          </w:tcPr>
          <w:p w14:paraId="012086B3" w14:textId="3A486485" w:rsidR="00B7579D" w:rsidRPr="007E0F91" w:rsidRDefault="00B7579D" w:rsidP="00B7579D">
            <w:pPr>
              <w:jc w:val="center"/>
              <w:rPr>
                <w:ins w:id="10515" w:author="Στάθης Καπ" w:date="2023-03-09T00:33:00Z"/>
                <w:sz w:val="16"/>
                <w:szCs w:val="16"/>
              </w:rPr>
            </w:pPr>
            <w:ins w:id="10516" w:author="Στάθης Καπ" w:date="2023-03-09T02:06:00Z">
              <w:r w:rsidRPr="007E0F91">
                <w:rPr>
                  <w:rFonts w:ascii="Calibri" w:hAnsi="Calibri" w:cs="Calibri"/>
                  <w:color w:val="000000"/>
                  <w:sz w:val="16"/>
                  <w:szCs w:val="16"/>
                </w:rPr>
                <w:t>22.16</w:t>
              </w:r>
            </w:ins>
          </w:p>
        </w:tc>
        <w:tc>
          <w:tcPr>
            <w:tcW w:w="453" w:type="dxa"/>
            <w:tcBorders>
              <w:left w:val="single" w:sz="4" w:space="0" w:color="auto"/>
            </w:tcBorders>
            <w:vAlign w:val="center"/>
            <w:tcPrChange w:id="10517" w:author="Στάθης Καπ" w:date="2023-03-09T04:10:00Z">
              <w:tcPr>
                <w:tcW w:w="453" w:type="dxa"/>
                <w:tcBorders>
                  <w:left w:val="single" w:sz="4" w:space="0" w:color="auto"/>
                </w:tcBorders>
                <w:vAlign w:val="center"/>
              </w:tcPr>
            </w:tcPrChange>
          </w:tcPr>
          <w:p w14:paraId="57DC28BE" w14:textId="23E30161" w:rsidR="00B7579D" w:rsidRPr="007E0F91" w:rsidRDefault="00B7579D" w:rsidP="00B7579D">
            <w:pPr>
              <w:jc w:val="center"/>
              <w:rPr>
                <w:ins w:id="10518" w:author="Στάθης Καπ" w:date="2023-03-09T00:33:00Z"/>
                <w:sz w:val="16"/>
                <w:szCs w:val="16"/>
              </w:rPr>
            </w:pPr>
            <w:ins w:id="10519" w:author="Στάθης Καπ" w:date="2023-03-09T02:06:00Z">
              <w:r w:rsidRPr="007E0F91">
                <w:rPr>
                  <w:rFonts w:ascii="Calibri" w:hAnsi="Calibri" w:cs="Calibri"/>
                  <w:color w:val="000000"/>
                  <w:sz w:val="16"/>
                  <w:szCs w:val="16"/>
                </w:rPr>
                <w:t>309</w:t>
              </w:r>
            </w:ins>
          </w:p>
        </w:tc>
        <w:tc>
          <w:tcPr>
            <w:tcW w:w="454" w:type="dxa"/>
            <w:vAlign w:val="center"/>
            <w:tcPrChange w:id="10520" w:author="Στάθης Καπ" w:date="2023-03-09T04:10:00Z">
              <w:tcPr>
                <w:tcW w:w="454" w:type="dxa"/>
                <w:vAlign w:val="center"/>
              </w:tcPr>
            </w:tcPrChange>
          </w:tcPr>
          <w:p w14:paraId="3413D5D6" w14:textId="04918046" w:rsidR="00B7579D" w:rsidRPr="007E0F91" w:rsidRDefault="00B7579D" w:rsidP="00B7579D">
            <w:pPr>
              <w:jc w:val="center"/>
              <w:rPr>
                <w:ins w:id="10521" w:author="Στάθης Καπ" w:date="2023-03-09T00:33:00Z"/>
                <w:sz w:val="16"/>
                <w:szCs w:val="16"/>
              </w:rPr>
            </w:pPr>
            <w:ins w:id="10522" w:author="Στάθης Καπ" w:date="2023-03-09T02:06:00Z">
              <w:r w:rsidRPr="007E0F91">
                <w:rPr>
                  <w:rFonts w:ascii="Calibri" w:hAnsi="Calibri" w:cs="Calibri"/>
                  <w:color w:val="000000"/>
                  <w:sz w:val="16"/>
                  <w:szCs w:val="16"/>
                </w:rPr>
                <w:t>17.82</w:t>
              </w:r>
            </w:ins>
          </w:p>
        </w:tc>
        <w:tc>
          <w:tcPr>
            <w:tcW w:w="454" w:type="dxa"/>
            <w:vAlign w:val="center"/>
            <w:tcPrChange w:id="10523" w:author="Στάθης Καπ" w:date="2023-03-09T04:10:00Z">
              <w:tcPr>
                <w:tcW w:w="454" w:type="dxa"/>
                <w:vAlign w:val="center"/>
              </w:tcPr>
            </w:tcPrChange>
          </w:tcPr>
          <w:p w14:paraId="77FF5126" w14:textId="6739F1C7" w:rsidR="00B7579D" w:rsidRPr="007E0F91" w:rsidRDefault="00B7579D" w:rsidP="00B7579D">
            <w:pPr>
              <w:jc w:val="center"/>
              <w:rPr>
                <w:ins w:id="10524" w:author="Στάθης Καπ" w:date="2023-03-09T00:33:00Z"/>
                <w:sz w:val="16"/>
                <w:szCs w:val="16"/>
              </w:rPr>
            </w:pPr>
            <w:ins w:id="10525" w:author="Στάθης Καπ" w:date="2023-03-09T02:06:00Z">
              <w:r w:rsidRPr="007E0F91">
                <w:rPr>
                  <w:rFonts w:ascii="Calibri" w:hAnsi="Calibri" w:cs="Calibri"/>
                  <w:color w:val="000000"/>
                  <w:sz w:val="16"/>
                  <w:szCs w:val="16"/>
                </w:rPr>
                <w:t>0.3</w:t>
              </w:r>
            </w:ins>
          </w:p>
        </w:tc>
        <w:tc>
          <w:tcPr>
            <w:tcW w:w="461" w:type="dxa"/>
            <w:tcBorders>
              <w:right w:val="single" w:sz="4" w:space="0" w:color="auto"/>
            </w:tcBorders>
            <w:vAlign w:val="center"/>
            <w:tcPrChange w:id="10526" w:author="Στάθης Καπ" w:date="2023-03-09T04:10:00Z">
              <w:tcPr>
                <w:tcW w:w="461" w:type="dxa"/>
                <w:tcBorders>
                  <w:right w:val="single" w:sz="4" w:space="0" w:color="auto"/>
                </w:tcBorders>
                <w:vAlign w:val="center"/>
              </w:tcPr>
            </w:tcPrChange>
          </w:tcPr>
          <w:p w14:paraId="18D919EA" w14:textId="34FD41F9" w:rsidR="00B7579D" w:rsidRPr="007E0F91" w:rsidRDefault="00B7579D" w:rsidP="00B7579D">
            <w:pPr>
              <w:jc w:val="center"/>
              <w:rPr>
                <w:ins w:id="10527" w:author="Στάθης Καπ" w:date="2023-03-09T00:33:00Z"/>
                <w:sz w:val="16"/>
                <w:szCs w:val="16"/>
              </w:rPr>
            </w:pPr>
            <w:ins w:id="10528" w:author="Στάθης Καπ" w:date="2023-03-09T02:06:00Z">
              <w:r w:rsidRPr="007E0F91">
                <w:rPr>
                  <w:rFonts w:ascii="Calibri" w:hAnsi="Calibri" w:cs="Calibri"/>
                  <w:color w:val="000000"/>
                  <w:sz w:val="16"/>
                  <w:szCs w:val="16"/>
                </w:rPr>
                <w:t>18.92</w:t>
              </w:r>
            </w:ins>
          </w:p>
        </w:tc>
      </w:tr>
      <w:tr w:rsidR="00F33ECC" w14:paraId="73EED421" w14:textId="77777777" w:rsidTr="00E719CF">
        <w:trPr>
          <w:trHeight w:val="170"/>
          <w:jc w:val="center"/>
          <w:ins w:id="10529" w:author="Στάθης Καπ" w:date="2023-03-09T00:33:00Z"/>
          <w:trPrChange w:id="10530"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531"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5E01B93E" w14:textId="2B429CFD" w:rsidR="00B7579D" w:rsidRPr="007E0F91" w:rsidRDefault="00B7579D" w:rsidP="00B7579D">
            <w:pPr>
              <w:jc w:val="center"/>
              <w:rPr>
                <w:ins w:id="10532" w:author="Στάθης Καπ" w:date="2023-03-09T00:33:00Z"/>
                <w:sz w:val="16"/>
                <w:szCs w:val="16"/>
              </w:rPr>
            </w:pPr>
            <w:ins w:id="10533" w:author="Στάθης Καπ" w:date="2023-03-09T00:36:00Z">
              <w:r w:rsidRPr="007E0F91">
                <w:rPr>
                  <w:sz w:val="16"/>
                  <w:szCs w:val="16"/>
                </w:rPr>
                <w:t>pr04</w:t>
              </w:r>
            </w:ins>
          </w:p>
        </w:tc>
        <w:tc>
          <w:tcPr>
            <w:tcW w:w="565" w:type="dxa"/>
            <w:tcBorders>
              <w:left w:val="single" w:sz="4" w:space="0" w:color="auto"/>
            </w:tcBorders>
            <w:vAlign w:val="center"/>
            <w:tcPrChange w:id="10534" w:author="Στάθης Καπ" w:date="2023-03-09T04:10:00Z">
              <w:tcPr>
                <w:tcW w:w="565" w:type="dxa"/>
                <w:tcBorders>
                  <w:left w:val="single" w:sz="4" w:space="0" w:color="auto"/>
                </w:tcBorders>
                <w:vAlign w:val="center"/>
              </w:tcPr>
            </w:tcPrChange>
          </w:tcPr>
          <w:p w14:paraId="032C62F5" w14:textId="02A751AC" w:rsidR="00B7579D" w:rsidRPr="007E0F91" w:rsidRDefault="00B7579D" w:rsidP="00B7579D">
            <w:pPr>
              <w:jc w:val="center"/>
              <w:rPr>
                <w:ins w:id="10535" w:author="Στάθης Καπ" w:date="2023-03-09T00:33:00Z"/>
                <w:sz w:val="16"/>
                <w:szCs w:val="16"/>
              </w:rPr>
            </w:pPr>
            <w:ins w:id="10536" w:author="Στάθης Καπ" w:date="2023-03-09T02:06:00Z">
              <w:r w:rsidRPr="007E0F91">
                <w:rPr>
                  <w:rFonts w:ascii="Calibri" w:hAnsi="Calibri" w:cstheme="minorHAnsi"/>
                  <w:color w:val="000000"/>
                  <w:sz w:val="16"/>
                  <w:szCs w:val="16"/>
                </w:rPr>
                <w:t>489</w:t>
              </w:r>
            </w:ins>
          </w:p>
        </w:tc>
        <w:tc>
          <w:tcPr>
            <w:tcW w:w="679" w:type="dxa"/>
            <w:tcBorders>
              <w:right w:val="single" w:sz="4" w:space="0" w:color="auto"/>
            </w:tcBorders>
            <w:vAlign w:val="center"/>
            <w:tcPrChange w:id="10537" w:author="Στάθης Καπ" w:date="2023-03-09T04:10:00Z">
              <w:tcPr>
                <w:tcW w:w="679" w:type="dxa"/>
                <w:tcBorders>
                  <w:right w:val="single" w:sz="4" w:space="0" w:color="auto"/>
                </w:tcBorders>
                <w:vAlign w:val="center"/>
              </w:tcPr>
            </w:tcPrChange>
          </w:tcPr>
          <w:p w14:paraId="58DD05E7" w14:textId="3872C6DF" w:rsidR="00B7579D" w:rsidRPr="007E0F91" w:rsidRDefault="00B7579D" w:rsidP="00B7579D">
            <w:pPr>
              <w:jc w:val="center"/>
              <w:rPr>
                <w:ins w:id="10538" w:author="Στάθης Καπ" w:date="2023-03-09T00:33:00Z"/>
                <w:sz w:val="16"/>
                <w:szCs w:val="16"/>
              </w:rPr>
            </w:pPr>
            <w:ins w:id="10539" w:author="Στάθης Καπ" w:date="2023-03-09T02:06:00Z">
              <w:r w:rsidRPr="007E0F91">
                <w:rPr>
                  <w:rFonts w:ascii="Calibri" w:hAnsi="Calibri" w:cstheme="minorHAnsi"/>
                  <w:color w:val="000000"/>
                  <w:sz w:val="16"/>
                  <w:szCs w:val="16"/>
                </w:rPr>
                <w:t>447</w:t>
              </w:r>
            </w:ins>
          </w:p>
        </w:tc>
        <w:tc>
          <w:tcPr>
            <w:tcW w:w="453" w:type="dxa"/>
            <w:tcBorders>
              <w:left w:val="single" w:sz="4" w:space="0" w:color="auto"/>
            </w:tcBorders>
            <w:vAlign w:val="center"/>
            <w:tcPrChange w:id="10540" w:author="Στάθης Καπ" w:date="2023-03-09T04:10:00Z">
              <w:tcPr>
                <w:tcW w:w="453" w:type="dxa"/>
                <w:tcBorders>
                  <w:left w:val="single" w:sz="4" w:space="0" w:color="auto"/>
                </w:tcBorders>
                <w:vAlign w:val="center"/>
              </w:tcPr>
            </w:tcPrChange>
          </w:tcPr>
          <w:p w14:paraId="323851E7" w14:textId="1FF2974B" w:rsidR="00B7579D" w:rsidRPr="007E0F91" w:rsidRDefault="00B7579D" w:rsidP="00B7579D">
            <w:pPr>
              <w:jc w:val="center"/>
              <w:rPr>
                <w:ins w:id="10541" w:author="Στάθης Καπ" w:date="2023-03-09T00:33:00Z"/>
                <w:sz w:val="16"/>
                <w:szCs w:val="16"/>
              </w:rPr>
            </w:pPr>
            <w:ins w:id="10542" w:author="Στάθης Καπ" w:date="2023-03-09T02:06:00Z">
              <w:r w:rsidRPr="007E0F91">
                <w:rPr>
                  <w:rFonts w:ascii="Calibri" w:hAnsi="Calibri" w:cs="Calibri"/>
                  <w:color w:val="000000"/>
                  <w:sz w:val="16"/>
                  <w:szCs w:val="16"/>
                </w:rPr>
                <w:t>478</w:t>
              </w:r>
            </w:ins>
          </w:p>
        </w:tc>
        <w:tc>
          <w:tcPr>
            <w:tcW w:w="708" w:type="dxa"/>
            <w:vAlign w:val="center"/>
            <w:tcPrChange w:id="10543" w:author="Στάθης Καπ" w:date="2023-03-09T04:10:00Z">
              <w:tcPr>
                <w:tcW w:w="708" w:type="dxa"/>
                <w:vAlign w:val="center"/>
              </w:tcPr>
            </w:tcPrChange>
          </w:tcPr>
          <w:p w14:paraId="35AAD360" w14:textId="5C0EC01B" w:rsidR="00B7579D" w:rsidRPr="007E0F91" w:rsidRDefault="00B7579D" w:rsidP="00B7579D">
            <w:pPr>
              <w:jc w:val="center"/>
              <w:rPr>
                <w:ins w:id="10544" w:author="Στάθης Καπ" w:date="2023-03-09T00:33:00Z"/>
                <w:sz w:val="16"/>
                <w:szCs w:val="16"/>
              </w:rPr>
            </w:pPr>
            <w:ins w:id="10545" w:author="Στάθης Καπ" w:date="2023-03-09T02:06:00Z">
              <w:r w:rsidRPr="007E0F91">
                <w:rPr>
                  <w:rFonts w:ascii="Calibri" w:hAnsi="Calibri" w:cs="Calibri"/>
                  <w:color w:val="000000"/>
                  <w:sz w:val="16"/>
                  <w:szCs w:val="16"/>
                </w:rPr>
                <w:t>2.25</w:t>
              </w:r>
            </w:ins>
          </w:p>
        </w:tc>
        <w:tc>
          <w:tcPr>
            <w:tcW w:w="652" w:type="dxa"/>
            <w:vMerge/>
            <w:tcBorders>
              <w:right w:val="single" w:sz="4" w:space="0" w:color="auto"/>
            </w:tcBorders>
            <w:vAlign w:val="center"/>
            <w:tcPrChange w:id="10546" w:author="Στάθης Καπ" w:date="2023-03-09T04:10:00Z">
              <w:tcPr>
                <w:tcW w:w="652" w:type="dxa"/>
                <w:vMerge/>
                <w:tcBorders>
                  <w:right w:val="single" w:sz="4" w:space="0" w:color="auto"/>
                </w:tcBorders>
                <w:vAlign w:val="center"/>
              </w:tcPr>
            </w:tcPrChange>
          </w:tcPr>
          <w:p w14:paraId="2AD36C90" w14:textId="091A6BF4" w:rsidR="00B7579D" w:rsidRPr="007E0F91" w:rsidRDefault="00B7579D" w:rsidP="00B7579D">
            <w:pPr>
              <w:jc w:val="center"/>
              <w:rPr>
                <w:ins w:id="10547" w:author="Στάθης Καπ" w:date="2023-03-09T00:33:00Z"/>
                <w:sz w:val="16"/>
                <w:szCs w:val="16"/>
              </w:rPr>
            </w:pPr>
          </w:p>
        </w:tc>
        <w:tc>
          <w:tcPr>
            <w:tcW w:w="453" w:type="dxa"/>
            <w:tcBorders>
              <w:left w:val="single" w:sz="4" w:space="0" w:color="auto"/>
            </w:tcBorders>
            <w:vAlign w:val="center"/>
            <w:tcPrChange w:id="10548" w:author="Στάθης Καπ" w:date="2023-03-09T04:10:00Z">
              <w:tcPr>
                <w:tcW w:w="453" w:type="dxa"/>
                <w:tcBorders>
                  <w:left w:val="single" w:sz="4" w:space="0" w:color="auto"/>
                </w:tcBorders>
                <w:vAlign w:val="center"/>
              </w:tcPr>
            </w:tcPrChange>
          </w:tcPr>
          <w:p w14:paraId="0BF8946D" w14:textId="078AAF35" w:rsidR="00B7579D" w:rsidRPr="007E0F91" w:rsidRDefault="00B7579D" w:rsidP="00B7579D">
            <w:pPr>
              <w:jc w:val="center"/>
              <w:rPr>
                <w:ins w:id="10549" w:author="Στάθης Καπ" w:date="2023-03-09T00:33:00Z"/>
                <w:sz w:val="16"/>
                <w:szCs w:val="16"/>
              </w:rPr>
            </w:pPr>
            <w:ins w:id="10550" w:author="Στάθης Καπ" w:date="2023-03-09T02:06:00Z">
              <w:r w:rsidRPr="007E0F91">
                <w:rPr>
                  <w:rFonts w:ascii="Calibri" w:hAnsi="Calibri" w:cs="Calibri"/>
                  <w:color w:val="000000"/>
                  <w:sz w:val="16"/>
                  <w:szCs w:val="16"/>
                </w:rPr>
                <w:t>447</w:t>
              </w:r>
            </w:ins>
          </w:p>
        </w:tc>
        <w:tc>
          <w:tcPr>
            <w:tcW w:w="454" w:type="dxa"/>
            <w:vAlign w:val="center"/>
            <w:tcPrChange w:id="10551" w:author="Στάθης Καπ" w:date="2023-03-09T04:10:00Z">
              <w:tcPr>
                <w:tcW w:w="454" w:type="dxa"/>
                <w:vAlign w:val="center"/>
              </w:tcPr>
            </w:tcPrChange>
          </w:tcPr>
          <w:p w14:paraId="5A62D158" w14:textId="5FD7EC78" w:rsidR="00B7579D" w:rsidRPr="007E0F91" w:rsidRDefault="00B7579D" w:rsidP="00B7579D">
            <w:pPr>
              <w:jc w:val="center"/>
              <w:rPr>
                <w:ins w:id="10552" w:author="Στάθης Καπ" w:date="2023-03-09T00:33:00Z"/>
                <w:sz w:val="16"/>
                <w:szCs w:val="16"/>
              </w:rPr>
            </w:pPr>
            <w:ins w:id="10553" w:author="Στάθης Καπ" w:date="2023-03-09T02:06:00Z">
              <w:r w:rsidRPr="007E0F91">
                <w:rPr>
                  <w:rFonts w:ascii="Calibri" w:hAnsi="Calibri" w:cs="Calibri"/>
                  <w:color w:val="000000"/>
                  <w:sz w:val="16"/>
                  <w:szCs w:val="16"/>
                </w:rPr>
                <w:t>6.49</w:t>
              </w:r>
            </w:ins>
          </w:p>
        </w:tc>
        <w:tc>
          <w:tcPr>
            <w:tcW w:w="454" w:type="dxa"/>
            <w:vAlign w:val="center"/>
            <w:tcPrChange w:id="10554" w:author="Στάθης Καπ" w:date="2023-03-09T04:10:00Z">
              <w:tcPr>
                <w:tcW w:w="454" w:type="dxa"/>
                <w:vAlign w:val="center"/>
              </w:tcPr>
            </w:tcPrChange>
          </w:tcPr>
          <w:p w14:paraId="1C05FC35" w14:textId="49708171" w:rsidR="00B7579D" w:rsidRPr="007E0F91" w:rsidRDefault="00B7579D" w:rsidP="00B7579D">
            <w:pPr>
              <w:jc w:val="center"/>
              <w:rPr>
                <w:ins w:id="10555" w:author="Στάθης Καπ" w:date="2023-03-09T00:33:00Z"/>
                <w:sz w:val="16"/>
                <w:szCs w:val="16"/>
              </w:rPr>
            </w:pPr>
            <w:ins w:id="10556" w:author="Στάθης Καπ" w:date="2023-03-09T02:06:00Z">
              <w:r w:rsidRPr="007E0F91">
                <w:rPr>
                  <w:rFonts w:ascii="Calibri" w:hAnsi="Calibri" w:cs="Calibri"/>
                  <w:color w:val="000000"/>
                  <w:sz w:val="16"/>
                  <w:szCs w:val="16"/>
                </w:rPr>
                <w:t>0.492</w:t>
              </w:r>
            </w:ins>
          </w:p>
        </w:tc>
        <w:tc>
          <w:tcPr>
            <w:tcW w:w="457" w:type="dxa"/>
            <w:tcBorders>
              <w:right w:val="single" w:sz="4" w:space="0" w:color="auto"/>
            </w:tcBorders>
            <w:vAlign w:val="center"/>
            <w:tcPrChange w:id="10557" w:author="Στάθης Καπ" w:date="2023-03-09T04:10:00Z">
              <w:tcPr>
                <w:tcW w:w="457" w:type="dxa"/>
                <w:tcBorders>
                  <w:right w:val="single" w:sz="4" w:space="0" w:color="auto"/>
                </w:tcBorders>
                <w:vAlign w:val="center"/>
              </w:tcPr>
            </w:tcPrChange>
          </w:tcPr>
          <w:p w14:paraId="2CA92B90" w14:textId="7C229D7F" w:rsidR="00B7579D" w:rsidRPr="007E0F91" w:rsidRDefault="00B7579D" w:rsidP="00B7579D">
            <w:pPr>
              <w:jc w:val="center"/>
              <w:rPr>
                <w:ins w:id="10558" w:author="Στάθης Καπ" w:date="2023-03-09T00:33:00Z"/>
                <w:sz w:val="16"/>
                <w:szCs w:val="16"/>
              </w:rPr>
            </w:pPr>
            <w:ins w:id="10559" w:author="Στάθης Καπ" w:date="2023-03-09T02:06:00Z">
              <w:r w:rsidRPr="007E0F91">
                <w:rPr>
                  <w:rFonts w:ascii="Calibri" w:hAnsi="Calibri" w:cs="Calibri"/>
                  <w:color w:val="000000"/>
                  <w:sz w:val="16"/>
                  <w:szCs w:val="16"/>
                </w:rPr>
                <w:t>55.07</w:t>
              </w:r>
            </w:ins>
          </w:p>
        </w:tc>
        <w:tc>
          <w:tcPr>
            <w:tcW w:w="453" w:type="dxa"/>
            <w:tcBorders>
              <w:left w:val="single" w:sz="4" w:space="0" w:color="auto"/>
            </w:tcBorders>
            <w:vAlign w:val="center"/>
            <w:tcPrChange w:id="10560" w:author="Στάθης Καπ" w:date="2023-03-09T04:10:00Z">
              <w:tcPr>
                <w:tcW w:w="453" w:type="dxa"/>
                <w:tcBorders>
                  <w:left w:val="single" w:sz="4" w:space="0" w:color="auto"/>
                </w:tcBorders>
                <w:vAlign w:val="center"/>
              </w:tcPr>
            </w:tcPrChange>
          </w:tcPr>
          <w:p w14:paraId="70F8F087" w14:textId="5BCFCD49" w:rsidR="00B7579D" w:rsidRPr="007E0F91" w:rsidRDefault="00B7579D" w:rsidP="00B7579D">
            <w:pPr>
              <w:jc w:val="center"/>
              <w:rPr>
                <w:ins w:id="10561" w:author="Στάθης Καπ" w:date="2023-03-09T00:33:00Z"/>
                <w:sz w:val="16"/>
                <w:szCs w:val="16"/>
              </w:rPr>
            </w:pPr>
            <w:ins w:id="10562" w:author="Στάθης Καπ" w:date="2023-03-09T02:06:00Z">
              <w:r w:rsidRPr="007E0F91">
                <w:rPr>
                  <w:rFonts w:ascii="Calibri" w:hAnsi="Calibri" w:cs="Calibri"/>
                  <w:color w:val="000000"/>
                  <w:sz w:val="16"/>
                  <w:szCs w:val="16"/>
                </w:rPr>
                <w:t>411</w:t>
              </w:r>
            </w:ins>
          </w:p>
        </w:tc>
        <w:tc>
          <w:tcPr>
            <w:tcW w:w="454" w:type="dxa"/>
            <w:vAlign w:val="center"/>
            <w:tcPrChange w:id="10563" w:author="Στάθης Καπ" w:date="2023-03-09T04:10:00Z">
              <w:tcPr>
                <w:tcW w:w="454" w:type="dxa"/>
                <w:vAlign w:val="center"/>
              </w:tcPr>
            </w:tcPrChange>
          </w:tcPr>
          <w:p w14:paraId="1930543F" w14:textId="6E0B144A" w:rsidR="00B7579D" w:rsidRPr="007E0F91" w:rsidRDefault="00B7579D" w:rsidP="00B7579D">
            <w:pPr>
              <w:jc w:val="center"/>
              <w:rPr>
                <w:ins w:id="10564" w:author="Στάθης Καπ" w:date="2023-03-09T00:33:00Z"/>
                <w:sz w:val="16"/>
                <w:szCs w:val="16"/>
              </w:rPr>
            </w:pPr>
            <w:ins w:id="10565" w:author="Στάθης Καπ" w:date="2023-03-09T02:06:00Z">
              <w:r w:rsidRPr="007E0F91">
                <w:rPr>
                  <w:rFonts w:ascii="Calibri" w:hAnsi="Calibri" w:cs="Calibri"/>
                  <w:color w:val="000000"/>
                  <w:sz w:val="16"/>
                  <w:szCs w:val="16"/>
                </w:rPr>
                <w:t>14.02</w:t>
              </w:r>
            </w:ins>
          </w:p>
        </w:tc>
        <w:tc>
          <w:tcPr>
            <w:tcW w:w="454" w:type="dxa"/>
            <w:vAlign w:val="center"/>
            <w:tcPrChange w:id="10566" w:author="Στάθης Καπ" w:date="2023-03-09T04:10:00Z">
              <w:tcPr>
                <w:tcW w:w="454" w:type="dxa"/>
                <w:vAlign w:val="center"/>
              </w:tcPr>
            </w:tcPrChange>
          </w:tcPr>
          <w:p w14:paraId="6E1CA942" w14:textId="05A018F4" w:rsidR="00B7579D" w:rsidRPr="007E0F91" w:rsidRDefault="00B7579D" w:rsidP="00B7579D">
            <w:pPr>
              <w:jc w:val="center"/>
              <w:rPr>
                <w:ins w:id="10567" w:author="Στάθης Καπ" w:date="2023-03-09T00:33:00Z"/>
                <w:sz w:val="16"/>
                <w:szCs w:val="16"/>
              </w:rPr>
            </w:pPr>
            <w:ins w:id="10568" w:author="Στάθης Καπ" w:date="2023-03-09T02:06:00Z">
              <w:r w:rsidRPr="007E0F91">
                <w:rPr>
                  <w:rFonts w:ascii="Calibri" w:hAnsi="Calibri" w:cs="Calibri"/>
                  <w:color w:val="000000"/>
                  <w:sz w:val="16"/>
                  <w:szCs w:val="16"/>
                </w:rPr>
                <w:t>0.436</w:t>
              </w:r>
            </w:ins>
          </w:p>
        </w:tc>
        <w:tc>
          <w:tcPr>
            <w:tcW w:w="454" w:type="dxa"/>
            <w:tcBorders>
              <w:right w:val="single" w:sz="4" w:space="0" w:color="auto"/>
            </w:tcBorders>
            <w:vAlign w:val="center"/>
            <w:tcPrChange w:id="10569" w:author="Στάθης Καπ" w:date="2023-03-09T04:10:00Z">
              <w:tcPr>
                <w:tcW w:w="454" w:type="dxa"/>
                <w:tcBorders>
                  <w:right w:val="single" w:sz="4" w:space="0" w:color="auto"/>
                </w:tcBorders>
                <w:vAlign w:val="center"/>
              </w:tcPr>
            </w:tcPrChange>
          </w:tcPr>
          <w:p w14:paraId="5C9647E7" w14:textId="69EA0388" w:rsidR="00B7579D" w:rsidRPr="007E0F91" w:rsidRDefault="00B7579D" w:rsidP="00B7579D">
            <w:pPr>
              <w:jc w:val="center"/>
              <w:rPr>
                <w:ins w:id="10570" w:author="Στάθης Καπ" w:date="2023-03-09T00:33:00Z"/>
                <w:sz w:val="16"/>
                <w:szCs w:val="16"/>
              </w:rPr>
            </w:pPr>
            <w:ins w:id="10571" w:author="Στάθης Καπ" w:date="2023-03-09T02:06:00Z">
              <w:r w:rsidRPr="007E0F91">
                <w:rPr>
                  <w:rFonts w:ascii="Calibri" w:hAnsi="Calibri" w:cs="Calibri"/>
                  <w:color w:val="000000"/>
                  <w:sz w:val="16"/>
                  <w:szCs w:val="16"/>
                </w:rPr>
                <w:t>60.18</w:t>
              </w:r>
            </w:ins>
          </w:p>
        </w:tc>
        <w:tc>
          <w:tcPr>
            <w:tcW w:w="453" w:type="dxa"/>
            <w:tcBorders>
              <w:left w:val="single" w:sz="4" w:space="0" w:color="auto"/>
            </w:tcBorders>
            <w:vAlign w:val="center"/>
            <w:tcPrChange w:id="10572" w:author="Στάθης Καπ" w:date="2023-03-09T04:10:00Z">
              <w:tcPr>
                <w:tcW w:w="453" w:type="dxa"/>
                <w:tcBorders>
                  <w:left w:val="single" w:sz="4" w:space="0" w:color="auto"/>
                </w:tcBorders>
                <w:vAlign w:val="center"/>
              </w:tcPr>
            </w:tcPrChange>
          </w:tcPr>
          <w:p w14:paraId="0C515DBC" w14:textId="134A999B" w:rsidR="00B7579D" w:rsidRPr="007E0F91" w:rsidRDefault="00B7579D" w:rsidP="00B7579D">
            <w:pPr>
              <w:jc w:val="center"/>
              <w:rPr>
                <w:ins w:id="10573" w:author="Στάθης Καπ" w:date="2023-03-09T00:33:00Z"/>
                <w:sz w:val="16"/>
                <w:szCs w:val="16"/>
              </w:rPr>
            </w:pPr>
            <w:ins w:id="10574" w:author="Στάθης Καπ" w:date="2023-03-09T02:06:00Z">
              <w:r w:rsidRPr="007E0F91">
                <w:rPr>
                  <w:rFonts w:ascii="Calibri" w:hAnsi="Calibri" w:cs="Calibri"/>
                  <w:color w:val="000000"/>
                  <w:sz w:val="16"/>
                  <w:szCs w:val="16"/>
                </w:rPr>
                <w:t>433</w:t>
              </w:r>
            </w:ins>
          </w:p>
        </w:tc>
        <w:tc>
          <w:tcPr>
            <w:tcW w:w="454" w:type="dxa"/>
            <w:vAlign w:val="center"/>
            <w:tcPrChange w:id="10575" w:author="Στάθης Καπ" w:date="2023-03-09T04:10:00Z">
              <w:tcPr>
                <w:tcW w:w="454" w:type="dxa"/>
                <w:vAlign w:val="center"/>
              </w:tcPr>
            </w:tcPrChange>
          </w:tcPr>
          <w:p w14:paraId="2885AF98" w14:textId="2FBE7EB9" w:rsidR="00B7579D" w:rsidRPr="007E0F91" w:rsidRDefault="00B7579D" w:rsidP="00B7579D">
            <w:pPr>
              <w:jc w:val="center"/>
              <w:rPr>
                <w:ins w:id="10576" w:author="Στάθης Καπ" w:date="2023-03-09T00:33:00Z"/>
                <w:sz w:val="16"/>
                <w:szCs w:val="16"/>
              </w:rPr>
            </w:pPr>
            <w:ins w:id="10577" w:author="Στάθης Καπ" w:date="2023-03-09T02:06:00Z">
              <w:r w:rsidRPr="007E0F91">
                <w:rPr>
                  <w:rFonts w:ascii="Calibri" w:hAnsi="Calibri" w:cs="Calibri"/>
                  <w:color w:val="000000"/>
                  <w:sz w:val="16"/>
                  <w:szCs w:val="16"/>
                </w:rPr>
                <w:t>9.41</w:t>
              </w:r>
            </w:ins>
          </w:p>
        </w:tc>
        <w:tc>
          <w:tcPr>
            <w:tcW w:w="454" w:type="dxa"/>
            <w:vAlign w:val="center"/>
            <w:tcPrChange w:id="10578" w:author="Στάθης Καπ" w:date="2023-03-09T04:10:00Z">
              <w:tcPr>
                <w:tcW w:w="454" w:type="dxa"/>
                <w:vAlign w:val="center"/>
              </w:tcPr>
            </w:tcPrChange>
          </w:tcPr>
          <w:p w14:paraId="2BAE19D6" w14:textId="1D215678" w:rsidR="00B7579D" w:rsidRPr="007E0F91" w:rsidRDefault="00B7579D" w:rsidP="00B7579D">
            <w:pPr>
              <w:jc w:val="center"/>
              <w:rPr>
                <w:ins w:id="10579" w:author="Στάθης Καπ" w:date="2023-03-09T00:33:00Z"/>
                <w:sz w:val="16"/>
                <w:szCs w:val="16"/>
              </w:rPr>
            </w:pPr>
            <w:ins w:id="10580" w:author="Στάθης Καπ" w:date="2023-03-09T02:06:00Z">
              <w:r w:rsidRPr="007E0F91">
                <w:rPr>
                  <w:rFonts w:ascii="Calibri" w:hAnsi="Calibri" w:cs="Calibri"/>
                  <w:color w:val="000000"/>
                  <w:sz w:val="16"/>
                  <w:szCs w:val="16"/>
                </w:rPr>
                <w:t>0.423</w:t>
              </w:r>
            </w:ins>
          </w:p>
        </w:tc>
        <w:tc>
          <w:tcPr>
            <w:tcW w:w="461" w:type="dxa"/>
            <w:tcBorders>
              <w:right w:val="single" w:sz="4" w:space="0" w:color="auto"/>
            </w:tcBorders>
            <w:vAlign w:val="center"/>
            <w:tcPrChange w:id="10581" w:author="Στάθης Καπ" w:date="2023-03-09T04:10:00Z">
              <w:tcPr>
                <w:tcW w:w="461" w:type="dxa"/>
                <w:tcBorders>
                  <w:right w:val="single" w:sz="4" w:space="0" w:color="auto"/>
                </w:tcBorders>
                <w:vAlign w:val="center"/>
              </w:tcPr>
            </w:tcPrChange>
          </w:tcPr>
          <w:p w14:paraId="5121E262" w14:textId="22FEFD42" w:rsidR="00B7579D" w:rsidRPr="007E0F91" w:rsidRDefault="00B7579D" w:rsidP="00B7579D">
            <w:pPr>
              <w:jc w:val="center"/>
              <w:rPr>
                <w:ins w:id="10582" w:author="Στάθης Καπ" w:date="2023-03-09T00:33:00Z"/>
                <w:sz w:val="16"/>
                <w:szCs w:val="16"/>
              </w:rPr>
            </w:pPr>
            <w:ins w:id="10583" w:author="Στάθης Καπ" w:date="2023-03-09T02:06:00Z">
              <w:r w:rsidRPr="007E0F91">
                <w:rPr>
                  <w:rFonts w:ascii="Calibri" w:hAnsi="Calibri" w:cs="Calibri"/>
                  <w:color w:val="000000"/>
                  <w:sz w:val="16"/>
                  <w:szCs w:val="16"/>
                </w:rPr>
                <w:t>61.37</w:t>
              </w:r>
            </w:ins>
          </w:p>
        </w:tc>
      </w:tr>
      <w:tr w:rsidR="00F33ECC" w14:paraId="7F19CF94" w14:textId="77777777" w:rsidTr="00E719CF">
        <w:trPr>
          <w:trHeight w:val="170"/>
          <w:jc w:val="center"/>
          <w:ins w:id="10584" w:author="Στάθης Καπ" w:date="2023-03-09T00:34:00Z"/>
          <w:trPrChange w:id="10585"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586"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3DB1AB93" w14:textId="358D5347" w:rsidR="00B7579D" w:rsidRPr="007E0F91" w:rsidRDefault="00B7579D" w:rsidP="00B7579D">
            <w:pPr>
              <w:jc w:val="center"/>
              <w:rPr>
                <w:ins w:id="10587" w:author="Στάθης Καπ" w:date="2023-03-09T00:34:00Z"/>
                <w:sz w:val="16"/>
                <w:szCs w:val="16"/>
              </w:rPr>
            </w:pPr>
            <w:ins w:id="10588" w:author="Στάθης Καπ" w:date="2023-03-09T00:36:00Z">
              <w:r w:rsidRPr="007E0F91">
                <w:rPr>
                  <w:sz w:val="16"/>
                  <w:szCs w:val="16"/>
                </w:rPr>
                <w:t>pr05</w:t>
              </w:r>
            </w:ins>
          </w:p>
        </w:tc>
        <w:tc>
          <w:tcPr>
            <w:tcW w:w="565" w:type="dxa"/>
            <w:tcBorders>
              <w:left w:val="single" w:sz="4" w:space="0" w:color="auto"/>
            </w:tcBorders>
            <w:vAlign w:val="center"/>
            <w:tcPrChange w:id="10589" w:author="Στάθης Καπ" w:date="2023-03-09T04:10:00Z">
              <w:tcPr>
                <w:tcW w:w="565" w:type="dxa"/>
                <w:tcBorders>
                  <w:left w:val="single" w:sz="4" w:space="0" w:color="auto"/>
                </w:tcBorders>
                <w:vAlign w:val="center"/>
              </w:tcPr>
            </w:tcPrChange>
          </w:tcPr>
          <w:p w14:paraId="6410046F" w14:textId="4ADA5264" w:rsidR="00B7579D" w:rsidRPr="007E0F91" w:rsidRDefault="00B7579D" w:rsidP="00B7579D">
            <w:pPr>
              <w:jc w:val="center"/>
              <w:rPr>
                <w:ins w:id="10590" w:author="Στάθης Καπ" w:date="2023-03-09T00:34:00Z"/>
                <w:sz w:val="16"/>
                <w:szCs w:val="16"/>
              </w:rPr>
            </w:pPr>
            <w:ins w:id="10591" w:author="Στάθης Καπ" w:date="2023-03-09T02:06:00Z">
              <w:r w:rsidRPr="007E0F91">
                <w:rPr>
                  <w:rFonts w:ascii="Calibri" w:hAnsi="Calibri" w:cstheme="minorHAnsi"/>
                  <w:color w:val="000000"/>
                  <w:sz w:val="16"/>
                  <w:szCs w:val="16"/>
                </w:rPr>
                <w:t>595</w:t>
              </w:r>
            </w:ins>
          </w:p>
        </w:tc>
        <w:tc>
          <w:tcPr>
            <w:tcW w:w="679" w:type="dxa"/>
            <w:tcBorders>
              <w:right w:val="single" w:sz="4" w:space="0" w:color="auto"/>
            </w:tcBorders>
            <w:vAlign w:val="center"/>
            <w:tcPrChange w:id="10592" w:author="Στάθης Καπ" w:date="2023-03-09T04:10:00Z">
              <w:tcPr>
                <w:tcW w:w="679" w:type="dxa"/>
                <w:tcBorders>
                  <w:right w:val="single" w:sz="4" w:space="0" w:color="auto"/>
                </w:tcBorders>
                <w:vAlign w:val="center"/>
              </w:tcPr>
            </w:tcPrChange>
          </w:tcPr>
          <w:p w14:paraId="558714F4" w14:textId="36CBD019" w:rsidR="00B7579D" w:rsidRPr="007E0F91" w:rsidRDefault="00B7579D" w:rsidP="00B7579D">
            <w:pPr>
              <w:jc w:val="center"/>
              <w:rPr>
                <w:ins w:id="10593" w:author="Στάθης Καπ" w:date="2023-03-09T00:34:00Z"/>
                <w:sz w:val="16"/>
                <w:szCs w:val="16"/>
              </w:rPr>
            </w:pPr>
            <w:ins w:id="10594" w:author="Στάθης Καπ" w:date="2023-03-09T02:06:00Z">
              <w:r w:rsidRPr="007E0F91">
                <w:rPr>
                  <w:rFonts w:ascii="Calibri" w:hAnsi="Calibri" w:cstheme="minorHAnsi"/>
                  <w:color w:val="000000"/>
                  <w:sz w:val="16"/>
                  <w:szCs w:val="16"/>
                </w:rPr>
                <w:t>576</w:t>
              </w:r>
            </w:ins>
          </w:p>
        </w:tc>
        <w:tc>
          <w:tcPr>
            <w:tcW w:w="453" w:type="dxa"/>
            <w:tcBorders>
              <w:left w:val="single" w:sz="4" w:space="0" w:color="auto"/>
            </w:tcBorders>
            <w:vAlign w:val="center"/>
            <w:tcPrChange w:id="10595" w:author="Στάθης Καπ" w:date="2023-03-09T04:10:00Z">
              <w:tcPr>
                <w:tcW w:w="453" w:type="dxa"/>
                <w:tcBorders>
                  <w:left w:val="single" w:sz="4" w:space="0" w:color="auto"/>
                </w:tcBorders>
                <w:vAlign w:val="center"/>
              </w:tcPr>
            </w:tcPrChange>
          </w:tcPr>
          <w:p w14:paraId="3A3BAD6E" w14:textId="1332F05F" w:rsidR="00B7579D" w:rsidRPr="007E0F91" w:rsidRDefault="00B7579D" w:rsidP="00B7579D">
            <w:pPr>
              <w:jc w:val="center"/>
              <w:rPr>
                <w:ins w:id="10596" w:author="Στάθης Καπ" w:date="2023-03-09T00:34:00Z"/>
                <w:sz w:val="16"/>
                <w:szCs w:val="16"/>
              </w:rPr>
            </w:pPr>
            <w:ins w:id="10597" w:author="Στάθης Καπ" w:date="2023-03-09T02:06:00Z">
              <w:r w:rsidRPr="007E0F91">
                <w:rPr>
                  <w:rFonts w:ascii="Calibri" w:hAnsi="Calibri" w:cs="Calibri"/>
                  <w:color w:val="000000"/>
                  <w:sz w:val="16"/>
                  <w:szCs w:val="16"/>
                </w:rPr>
                <w:t>524</w:t>
              </w:r>
            </w:ins>
          </w:p>
        </w:tc>
        <w:tc>
          <w:tcPr>
            <w:tcW w:w="708" w:type="dxa"/>
            <w:vAlign w:val="center"/>
            <w:tcPrChange w:id="10598" w:author="Στάθης Καπ" w:date="2023-03-09T04:10:00Z">
              <w:tcPr>
                <w:tcW w:w="708" w:type="dxa"/>
                <w:vAlign w:val="center"/>
              </w:tcPr>
            </w:tcPrChange>
          </w:tcPr>
          <w:p w14:paraId="1E79382B" w14:textId="3008F114" w:rsidR="00B7579D" w:rsidRPr="007E0F91" w:rsidRDefault="00B7579D" w:rsidP="00B7579D">
            <w:pPr>
              <w:jc w:val="center"/>
              <w:rPr>
                <w:ins w:id="10599" w:author="Στάθης Καπ" w:date="2023-03-09T00:34:00Z"/>
                <w:sz w:val="16"/>
                <w:szCs w:val="16"/>
              </w:rPr>
            </w:pPr>
            <w:ins w:id="10600" w:author="Στάθης Καπ" w:date="2023-03-09T02:06:00Z">
              <w:r w:rsidRPr="007E0F91">
                <w:rPr>
                  <w:rFonts w:ascii="Calibri" w:hAnsi="Calibri" w:cs="Calibri"/>
                  <w:color w:val="000000"/>
                  <w:sz w:val="16"/>
                  <w:szCs w:val="16"/>
                </w:rPr>
                <w:t>11.93</w:t>
              </w:r>
            </w:ins>
          </w:p>
        </w:tc>
        <w:tc>
          <w:tcPr>
            <w:tcW w:w="652" w:type="dxa"/>
            <w:vMerge/>
            <w:tcBorders>
              <w:right w:val="single" w:sz="4" w:space="0" w:color="auto"/>
            </w:tcBorders>
            <w:vAlign w:val="center"/>
            <w:tcPrChange w:id="10601" w:author="Στάθης Καπ" w:date="2023-03-09T04:10:00Z">
              <w:tcPr>
                <w:tcW w:w="652" w:type="dxa"/>
                <w:vMerge/>
                <w:tcBorders>
                  <w:right w:val="single" w:sz="4" w:space="0" w:color="auto"/>
                </w:tcBorders>
                <w:vAlign w:val="center"/>
              </w:tcPr>
            </w:tcPrChange>
          </w:tcPr>
          <w:p w14:paraId="7EDC5929" w14:textId="6FB69689" w:rsidR="00B7579D" w:rsidRPr="007E0F91" w:rsidRDefault="00B7579D" w:rsidP="00B7579D">
            <w:pPr>
              <w:jc w:val="center"/>
              <w:rPr>
                <w:ins w:id="10602" w:author="Στάθης Καπ" w:date="2023-03-09T00:34:00Z"/>
                <w:sz w:val="16"/>
                <w:szCs w:val="16"/>
              </w:rPr>
            </w:pPr>
          </w:p>
        </w:tc>
        <w:tc>
          <w:tcPr>
            <w:tcW w:w="453" w:type="dxa"/>
            <w:tcBorders>
              <w:left w:val="single" w:sz="4" w:space="0" w:color="auto"/>
            </w:tcBorders>
            <w:vAlign w:val="center"/>
            <w:tcPrChange w:id="10603" w:author="Στάθης Καπ" w:date="2023-03-09T04:10:00Z">
              <w:tcPr>
                <w:tcW w:w="453" w:type="dxa"/>
                <w:tcBorders>
                  <w:left w:val="single" w:sz="4" w:space="0" w:color="auto"/>
                </w:tcBorders>
                <w:vAlign w:val="center"/>
              </w:tcPr>
            </w:tcPrChange>
          </w:tcPr>
          <w:p w14:paraId="665576F3" w14:textId="098961DE" w:rsidR="00B7579D" w:rsidRPr="007E0F91" w:rsidRDefault="00B7579D" w:rsidP="00B7579D">
            <w:pPr>
              <w:jc w:val="center"/>
              <w:rPr>
                <w:ins w:id="10604" w:author="Στάθης Καπ" w:date="2023-03-09T00:34:00Z"/>
                <w:sz w:val="16"/>
                <w:szCs w:val="16"/>
              </w:rPr>
            </w:pPr>
            <w:ins w:id="10605" w:author="Στάθης Καπ" w:date="2023-03-09T02:06:00Z">
              <w:r w:rsidRPr="007E0F91">
                <w:rPr>
                  <w:rFonts w:ascii="Calibri" w:hAnsi="Calibri" w:cs="Calibri"/>
                  <w:color w:val="000000"/>
                  <w:sz w:val="16"/>
                  <w:szCs w:val="16"/>
                </w:rPr>
                <w:t>511</w:t>
              </w:r>
            </w:ins>
          </w:p>
        </w:tc>
        <w:tc>
          <w:tcPr>
            <w:tcW w:w="454" w:type="dxa"/>
            <w:vAlign w:val="center"/>
            <w:tcPrChange w:id="10606" w:author="Στάθης Καπ" w:date="2023-03-09T04:10:00Z">
              <w:tcPr>
                <w:tcW w:w="454" w:type="dxa"/>
                <w:vAlign w:val="center"/>
              </w:tcPr>
            </w:tcPrChange>
          </w:tcPr>
          <w:p w14:paraId="77C12842" w14:textId="18E8FD73" w:rsidR="00B7579D" w:rsidRPr="007E0F91" w:rsidRDefault="00B7579D" w:rsidP="00B7579D">
            <w:pPr>
              <w:jc w:val="center"/>
              <w:rPr>
                <w:ins w:id="10607" w:author="Στάθης Καπ" w:date="2023-03-09T00:34:00Z"/>
                <w:sz w:val="16"/>
                <w:szCs w:val="16"/>
              </w:rPr>
            </w:pPr>
            <w:ins w:id="10608" w:author="Στάθης Καπ" w:date="2023-03-09T02:06:00Z">
              <w:r w:rsidRPr="007E0F91">
                <w:rPr>
                  <w:rFonts w:ascii="Calibri" w:hAnsi="Calibri" w:cs="Calibri"/>
                  <w:color w:val="000000"/>
                  <w:sz w:val="16"/>
                  <w:szCs w:val="16"/>
                </w:rPr>
                <w:t>2.48</w:t>
              </w:r>
            </w:ins>
          </w:p>
        </w:tc>
        <w:tc>
          <w:tcPr>
            <w:tcW w:w="454" w:type="dxa"/>
            <w:vAlign w:val="center"/>
            <w:tcPrChange w:id="10609" w:author="Στάθης Καπ" w:date="2023-03-09T04:10:00Z">
              <w:tcPr>
                <w:tcW w:w="454" w:type="dxa"/>
                <w:vAlign w:val="center"/>
              </w:tcPr>
            </w:tcPrChange>
          </w:tcPr>
          <w:p w14:paraId="48325FF7" w14:textId="3F32D8BA" w:rsidR="00B7579D" w:rsidRPr="007E0F91" w:rsidRDefault="00B7579D" w:rsidP="00B7579D">
            <w:pPr>
              <w:jc w:val="center"/>
              <w:rPr>
                <w:ins w:id="10610" w:author="Στάθης Καπ" w:date="2023-03-09T00:34:00Z"/>
                <w:sz w:val="16"/>
                <w:szCs w:val="16"/>
              </w:rPr>
            </w:pPr>
            <w:ins w:id="10611" w:author="Στάθης Καπ" w:date="2023-03-09T02:06:00Z">
              <w:r w:rsidRPr="007E0F91">
                <w:rPr>
                  <w:rFonts w:ascii="Calibri" w:hAnsi="Calibri" w:cs="Calibri"/>
                  <w:color w:val="000000"/>
                  <w:sz w:val="16"/>
                  <w:szCs w:val="16"/>
                </w:rPr>
                <w:t>0.639</w:t>
              </w:r>
            </w:ins>
          </w:p>
        </w:tc>
        <w:tc>
          <w:tcPr>
            <w:tcW w:w="457" w:type="dxa"/>
            <w:tcBorders>
              <w:right w:val="single" w:sz="4" w:space="0" w:color="auto"/>
            </w:tcBorders>
            <w:vAlign w:val="center"/>
            <w:tcPrChange w:id="10612" w:author="Στάθης Καπ" w:date="2023-03-09T04:10:00Z">
              <w:tcPr>
                <w:tcW w:w="457" w:type="dxa"/>
                <w:tcBorders>
                  <w:right w:val="single" w:sz="4" w:space="0" w:color="auto"/>
                </w:tcBorders>
                <w:vAlign w:val="center"/>
              </w:tcPr>
            </w:tcPrChange>
          </w:tcPr>
          <w:p w14:paraId="4F986776" w14:textId="1CB13D8D" w:rsidR="00B7579D" w:rsidRPr="007E0F91" w:rsidRDefault="00B7579D" w:rsidP="00B7579D">
            <w:pPr>
              <w:jc w:val="center"/>
              <w:rPr>
                <w:ins w:id="10613" w:author="Στάθης Καπ" w:date="2023-03-09T00:34:00Z"/>
                <w:sz w:val="16"/>
                <w:szCs w:val="16"/>
              </w:rPr>
            </w:pPr>
            <w:ins w:id="10614" w:author="Στάθης Καπ" w:date="2023-03-09T02:06:00Z">
              <w:r w:rsidRPr="007E0F91">
                <w:rPr>
                  <w:rFonts w:ascii="Calibri" w:hAnsi="Calibri" w:cs="Calibri"/>
                  <w:color w:val="000000"/>
                  <w:sz w:val="16"/>
                  <w:szCs w:val="16"/>
                </w:rPr>
                <w:t>43.45</w:t>
              </w:r>
            </w:ins>
          </w:p>
        </w:tc>
        <w:tc>
          <w:tcPr>
            <w:tcW w:w="453" w:type="dxa"/>
            <w:tcBorders>
              <w:left w:val="single" w:sz="4" w:space="0" w:color="auto"/>
            </w:tcBorders>
            <w:vAlign w:val="center"/>
            <w:tcPrChange w:id="10615" w:author="Στάθης Καπ" w:date="2023-03-09T04:10:00Z">
              <w:tcPr>
                <w:tcW w:w="453" w:type="dxa"/>
                <w:tcBorders>
                  <w:left w:val="single" w:sz="4" w:space="0" w:color="auto"/>
                </w:tcBorders>
                <w:vAlign w:val="center"/>
              </w:tcPr>
            </w:tcPrChange>
          </w:tcPr>
          <w:p w14:paraId="24C606D1" w14:textId="6154DF9A" w:rsidR="00B7579D" w:rsidRPr="007E0F91" w:rsidRDefault="00B7579D" w:rsidP="00B7579D">
            <w:pPr>
              <w:jc w:val="center"/>
              <w:rPr>
                <w:ins w:id="10616" w:author="Στάθης Καπ" w:date="2023-03-09T00:34:00Z"/>
                <w:sz w:val="16"/>
                <w:szCs w:val="16"/>
              </w:rPr>
            </w:pPr>
            <w:ins w:id="10617" w:author="Στάθης Καπ" w:date="2023-03-09T02:06:00Z">
              <w:r w:rsidRPr="007E0F91">
                <w:rPr>
                  <w:rFonts w:ascii="Calibri" w:hAnsi="Calibri" w:cs="Calibri"/>
                  <w:color w:val="000000"/>
                  <w:sz w:val="16"/>
                  <w:szCs w:val="16"/>
                </w:rPr>
                <w:t>486</w:t>
              </w:r>
            </w:ins>
          </w:p>
        </w:tc>
        <w:tc>
          <w:tcPr>
            <w:tcW w:w="454" w:type="dxa"/>
            <w:vAlign w:val="center"/>
            <w:tcPrChange w:id="10618" w:author="Στάθης Καπ" w:date="2023-03-09T04:10:00Z">
              <w:tcPr>
                <w:tcW w:w="454" w:type="dxa"/>
                <w:vAlign w:val="center"/>
              </w:tcPr>
            </w:tcPrChange>
          </w:tcPr>
          <w:p w14:paraId="5C003772" w14:textId="43472E33" w:rsidR="00B7579D" w:rsidRPr="007E0F91" w:rsidRDefault="00B7579D" w:rsidP="00B7579D">
            <w:pPr>
              <w:jc w:val="center"/>
              <w:rPr>
                <w:ins w:id="10619" w:author="Στάθης Καπ" w:date="2023-03-09T00:34:00Z"/>
                <w:sz w:val="16"/>
                <w:szCs w:val="16"/>
              </w:rPr>
            </w:pPr>
            <w:ins w:id="10620" w:author="Στάθης Καπ" w:date="2023-03-09T02:06:00Z">
              <w:r w:rsidRPr="007E0F91">
                <w:rPr>
                  <w:rFonts w:ascii="Calibri" w:hAnsi="Calibri" w:cs="Calibri"/>
                  <w:color w:val="000000"/>
                  <w:sz w:val="16"/>
                  <w:szCs w:val="16"/>
                </w:rPr>
                <w:t>7.25</w:t>
              </w:r>
            </w:ins>
          </w:p>
        </w:tc>
        <w:tc>
          <w:tcPr>
            <w:tcW w:w="454" w:type="dxa"/>
            <w:vAlign w:val="center"/>
            <w:tcPrChange w:id="10621" w:author="Στάθης Καπ" w:date="2023-03-09T04:10:00Z">
              <w:tcPr>
                <w:tcW w:w="454" w:type="dxa"/>
                <w:vAlign w:val="center"/>
              </w:tcPr>
            </w:tcPrChange>
          </w:tcPr>
          <w:p w14:paraId="0F5C011C" w14:textId="2BF4C486" w:rsidR="00B7579D" w:rsidRPr="007E0F91" w:rsidRDefault="00B7579D" w:rsidP="00B7579D">
            <w:pPr>
              <w:jc w:val="center"/>
              <w:rPr>
                <w:ins w:id="10622" w:author="Στάθης Καπ" w:date="2023-03-09T00:34:00Z"/>
                <w:sz w:val="16"/>
                <w:szCs w:val="16"/>
              </w:rPr>
            </w:pPr>
            <w:ins w:id="10623" w:author="Στάθης Καπ" w:date="2023-03-09T02:06:00Z">
              <w:r w:rsidRPr="007E0F91">
                <w:rPr>
                  <w:rFonts w:ascii="Calibri" w:hAnsi="Calibri" w:cs="Calibri"/>
                  <w:color w:val="000000"/>
                  <w:sz w:val="16"/>
                  <w:szCs w:val="16"/>
                </w:rPr>
                <w:t>1.119</w:t>
              </w:r>
            </w:ins>
          </w:p>
        </w:tc>
        <w:tc>
          <w:tcPr>
            <w:tcW w:w="454" w:type="dxa"/>
            <w:tcBorders>
              <w:right w:val="single" w:sz="4" w:space="0" w:color="auto"/>
            </w:tcBorders>
            <w:vAlign w:val="center"/>
            <w:tcPrChange w:id="10624" w:author="Στάθης Καπ" w:date="2023-03-09T04:10:00Z">
              <w:tcPr>
                <w:tcW w:w="454" w:type="dxa"/>
                <w:tcBorders>
                  <w:right w:val="single" w:sz="4" w:space="0" w:color="auto"/>
                </w:tcBorders>
                <w:vAlign w:val="center"/>
              </w:tcPr>
            </w:tcPrChange>
          </w:tcPr>
          <w:p w14:paraId="57A349D7" w14:textId="68240F8F" w:rsidR="00B7579D" w:rsidRPr="007E0F91" w:rsidRDefault="00B7579D" w:rsidP="00B7579D">
            <w:pPr>
              <w:jc w:val="center"/>
              <w:rPr>
                <w:ins w:id="10625" w:author="Στάθης Καπ" w:date="2023-03-09T00:34:00Z"/>
                <w:sz w:val="16"/>
                <w:szCs w:val="16"/>
              </w:rPr>
            </w:pPr>
            <w:ins w:id="10626" w:author="Στάθης Καπ" w:date="2023-03-09T02:06:00Z">
              <w:r w:rsidRPr="007E0F91">
                <w:rPr>
                  <w:rFonts w:ascii="Calibri" w:hAnsi="Calibri" w:cs="Calibri"/>
                  <w:color w:val="000000"/>
                  <w:sz w:val="16"/>
                  <w:szCs w:val="16"/>
                </w:rPr>
                <w:t>0.97</w:t>
              </w:r>
            </w:ins>
          </w:p>
        </w:tc>
        <w:tc>
          <w:tcPr>
            <w:tcW w:w="453" w:type="dxa"/>
            <w:tcBorders>
              <w:left w:val="single" w:sz="4" w:space="0" w:color="auto"/>
            </w:tcBorders>
            <w:vAlign w:val="center"/>
            <w:tcPrChange w:id="10627" w:author="Στάθης Καπ" w:date="2023-03-09T04:10:00Z">
              <w:tcPr>
                <w:tcW w:w="453" w:type="dxa"/>
                <w:tcBorders>
                  <w:left w:val="single" w:sz="4" w:space="0" w:color="auto"/>
                </w:tcBorders>
                <w:vAlign w:val="center"/>
              </w:tcPr>
            </w:tcPrChange>
          </w:tcPr>
          <w:p w14:paraId="2E549F90" w14:textId="265431F7" w:rsidR="00B7579D" w:rsidRPr="007E0F91" w:rsidRDefault="00B7579D" w:rsidP="00B7579D">
            <w:pPr>
              <w:jc w:val="center"/>
              <w:rPr>
                <w:ins w:id="10628" w:author="Στάθης Καπ" w:date="2023-03-09T00:34:00Z"/>
                <w:sz w:val="16"/>
                <w:szCs w:val="16"/>
              </w:rPr>
            </w:pPr>
            <w:ins w:id="10629" w:author="Στάθης Καπ" w:date="2023-03-09T02:06:00Z">
              <w:r w:rsidRPr="007E0F91">
                <w:rPr>
                  <w:rFonts w:ascii="Calibri" w:hAnsi="Calibri" w:cs="Calibri"/>
                  <w:color w:val="000000"/>
                  <w:sz w:val="16"/>
                  <w:szCs w:val="16"/>
                </w:rPr>
                <w:t>504</w:t>
              </w:r>
            </w:ins>
          </w:p>
        </w:tc>
        <w:tc>
          <w:tcPr>
            <w:tcW w:w="454" w:type="dxa"/>
            <w:vAlign w:val="center"/>
            <w:tcPrChange w:id="10630" w:author="Στάθης Καπ" w:date="2023-03-09T04:10:00Z">
              <w:tcPr>
                <w:tcW w:w="454" w:type="dxa"/>
                <w:vAlign w:val="center"/>
              </w:tcPr>
            </w:tcPrChange>
          </w:tcPr>
          <w:p w14:paraId="7F7A24B6" w14:textId="2DE327ED" w:rsidR="00B7579D" w:rsidRPr="007E0F91" w:rsidRDefault="00B7579D" w:rsidP="00B7579D">
            <w:pPr>
              <w:jc w:val="center"/>
              <w:rPr>
                <w:ins w:id="10631" w:author="Στάθης Καπ" w:date="2023-03-09T00:34:00Z"/>
                <w:sz w:val="16"/>
                <w:szCs w:val="16"/>
              </w:rPr>
            </w:pPr>
            <w:ins w:id="10632" w:author="Στάθης Καπ" w:date="2023-03-09T02:06:00Z">
              <w:r w:rsidRPr="007E0F91">
                <w:rPr>
                  <w:rFonts w:ascii="Calibri" w:hAnsi="Calibri" w:cs="Calibri"/>
                  <w:color w:val="000000"/>
                  <w:sz w:val="16"/>
                  <w:szCs w:val="16"/>
                </w:rPr>
                <w:t>3.82</w:t>
              </w:r>
            </w:ins>
          </w:p>
        </w:tc>
        <w:tc>
          <w:tcPr>
            <w:tcW w:w="454" w:type="dxa"/>
            <w:vAlign w:val="center"/>
            <w:tcPrChange w:id="10633" w:author="Στάθης Καπ" w:date="2023-03-09T04:10:00Z">
              <w:tcPr>
                <w:tcW w:w="454" w:type="dxa"/>
                <w:vAlign w:val="center"/>
              </w:tcPr>
            </w:tcPrChange>
          </w:tcPr>
          <w:p w14:paraId="0BDF4C50" w14:textId="7AFD9027" w:rsidR="00B7579D" w:rsidRPr="007E0F91" w:rsidRDefault="00B7579D" w:rsidP="00B7579D">
            <w:pPr>
              <w:jc w:val="center"/>
              <w:rPr>
                <w:ins w:id="10634" w:author="Στάθης Καπ" w:date="2023-03-09T00:34:00Z"/>
                <w:sz w:val="16"/>
                <w:szCs w:val="16"/>
              </w:rPr>
            </w:pPr>
            <w:ins w:id="10635" w:author="Στάθης Καπ" w:date="2023-03-09T02:06:00Z">
              <w:r w:rsidRPr="007E0F91">
                <w:rPr>
                  <w:rFonts w:ascii="Calibri" w:hAnsi="Calibri" w:cs="Calibri"/>
                  <w:color w:val="000000"/>
                  <w:sz w:val="16"/>
                  <w:szCs w:val="16"/>
                </w:rPr>
                <w:t>1.143</w:t>
              </w:r>
            </w:ins>
          </w:p>
        </w:tc>
        <w:tc>
          <w:tcPr>
            <w:tcW w:w="461" w:type="dxa"/>
            <w:tcBorders>
              <w:right w:val="single" w:sz="4" w:space="0" w:color="auto"/>
            </w:tcBorders>
            <w:vAlign w:val="center"/>
            <w:tcPrChange w:id="10636" w:author="Στάθης Καπ" w:date="2023-03-09T04:10:00Z">
              <w:tcPr>
                <w:tcW w:w="461" w:type="dxa"/>
                <w:tcBorders>
                  <w:right w:val="single" w:sz="4" w:space="0" w:color="auto"/>
                </w:tcBorders>
                <w:vAlign w:val="center"/>
              </w:tcPr>
            </w:tcPrChange>
          </w:tcPr>
          <w:p w14:paraId="107F45A6" w14:textId="6C9027C5" w:rsidR="00B7579D" w:rsidRPr="007E0F91" w:rsidRDefault="00B7579D" w:rsidP="00B7579D">
            <w:pPr>
              <w:jc w:val="center"/>
              <w:rPr>
                <w:ins w:id="10637" w:author="Στάθης Καπ" w:date="2023-03-09T00:34:00Z"/>
                <w:sz w:val="16"/>
                <w:szCs w:val="16"/>
              </w:rPr>
            </w:pPr>
            <w:ins w:id="10638" w:author="Στάθης Καπ" w:date="2023-03-09T02:06:00Z">
              <w:r w:rsidRPr="007E0F91">
                <w:rPr>
                  <w:rFonts w:ascii="Calibri" w:hAnsi="Calibri" w:cs="Calibri"/>
                  <w:color w:val="000000"/>
                  <w:sz w:val="16"/>
                  <w:szCs w:val="16"/>
                </w:rPr>
                <w:t>-1.15</w:t>
              </w:r>
            </w:ins>
          </w:p>
        </w:tc>
      </w:tr>
      <w:tr w:rsidR="00F33ECC" w14:paraId="1E41132A" w14:textId="77777777" w:rsidTr="00E719CF">
        <w:trPr>
          <w:trHeight w:val="170"/>
          <w:jc w:val="center"/>
          <w:ins w:id="10639" w:author="Στάθης Καπ" w:date="2023-03-09T00:34:00Z"/>
          <w:trPrChange w:id="10640"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641"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3E02E9B0" w14:textId="09C09B92" w:rsidR="00B7579D" w:rsidRPr="007E0F91" w:rsidRDefault="00B7579D" w:rsidP="00B7579D">
            <w:pPr>
              <w:jc w:val="center"/>
              <w:rPr>
                <w:ins w:id="10642" w:author="Στάθης Καπ" w:date="2023-03-09T00:34:00Z"/>
                <w:sz w:val="16"/>
                <w:szCs w:val="16"/>
              </w:rPr>
            </w:pPr>
            <w:ins w:id="10643" w:author="Στάθης Καπ" w:date="2023-03-09T00:36:00Z">
              <w:r w:rsidRPr="007E0F91">
                <w:rPr>
                  <w:sz w:val="16"/>
                  <w:szCs w:val="16"/>
                </w:rPr>
                <w:t>pr06</w:t>
              </w:r>
            </w:ins>
          </w:p>
        </w:tc>
        <w:tc>
          <w:tcPr>
            <w:tcW w:w="565" w:type="dxa"/>
            <w:tcBorders>
              <w:left w:val="single" w:sz="4" w:space="0" w:color="auto"/>
            </w:tcBorders>
            <w:vAlign w:val="center"/>
            <w:tcPrChange w:id="10644" w:author="Στάθης Καπ" w:date="2023-03-09T04:10:00Z">
              <w:tcPr>
                <w:tcW w:w="565" w:type="dxa"/>
                <w:tcBorders>
                  <w:left w:val="single" w:sz="4" w:space="0" w:color="auto"/>
                </w:tcBorders>
                <w:vAlign w:val="center"/>
              </w:tcPr>
            </w:tcPrChange>
          </w:tcPr>
          <w:p w14:paraId="10CBEA78" w14:textId="0882F34A" w:rsidR="00B7579D" w:rsidRPr="007E0F91" w:rsidRDefault="00B7579D" w:rsidP="00B7579D">
            <w:pPr>
              <w:jc w:val="center"/>
              <w:rPr>
                <w:ins w:id="10645" w:author="Στάθης Καπ" w:date="2023-03-09T00:34:00Z"/>
                <w:sz w:val="16"/>
                <w:szCs w:val="16"/>
              </w:rPr>
            </w:pPr>
            <w:ins w:id="10646" w:author="Στάθης Καπ" w:date="2023-03-09T02:06:00Z">
              <w:r w:rsidRPr="007E0F91">
                <w:rPr>
                  <w:rFonts w:ascii="Calibri" w:hAnsi="Calibri" w:cstheme="minorHAnsi"/>
                  <w:color w:val="000000"/>
                  <w:sz w:val="16"/>
                  <w:szCs w:val="16"/>
                </w:rPr>
                <w:t>590</w:t>
              </w:r>
            </w:ins>
          </w:p>
        </w:tc>
        <w:tc>
          <w:tcPr>
            <w:tcW w:w="679" w:type="dxa"/>
            <w:tcBorders>
              <w:right w:val="single" w:sz="4" w:space="0" w:color="auto"/>
            </w:tcBorders>
            <w:vAlign w:val="center"/>
            <w:tcPrChange w:id="10647" w:author="Στάθης Καπ" w:date="2023-03-09T04:10:00Z">
              <w:tcPr>
                <w:tcW w:w="679" w:type="dxa"/>
                <w:tcBorders>
                  <w:right w:val="single" w:sz="4" w:space="0" w:color="auto"/>
                </w:tcBorders>
                <w:vAlign w:val="center"/>
              </w:tcPr>
            </w:tcPrChange>
          </w:tcPr>
          <w:p w14:paraId="79EEB5C9" w14:textId="22325C45" w:rsidR="00B7579D" w:rsidRPr="007E0F91" w:rsidRDefault="00B7579D" w:rsidP="00B7579D">
            <w:pPr>
              <w:jc w:val="center"/>
              <w:rPr>
                <w:ins w:id="10648" w:author="Στάθης Καπ" w:date="2023-03-09T00:34:00Z"/>
                <w:sz w:val="16"/>
                <w:szCs w:val="16"/>
              </w:rPr>
            </w:pPr>
            <w:ins w:id="10649" w:author="Στάθης Καπ" w:date="2023-03-09T02:06:00Z">
              <w:r w:rsidRPr="007E0F91">
                <w:rPr>
                  <w:rFonts w:ascii="Calibri" w:hAnsi="Calibri" w:cstheme="minorHAnsi"/>
                  <w:color w:val="000000"/>
                  <w:sz w:val="16"/>
                  <w:szCs w:val="16"/>
                </w:rPr>
                <w:t>538</w:t>
              </w:r>
            </w:ins>
          </w:p>
        </w:tc>
        <w:tc>
          <w:tcPr>
            <w:tcW w:w="453" w:type="dxa"/>
            <w:tcBorders>
              <w:left w:val="single" w:sz="4" w:space="0" w:color="auto"/>
            </w:tcBorders>
            <w:vAlign w:val="center"/>
            <w:tcPrChange w:id="10650" w:author="Στάθης Καπ" w:date="2023-03-09T04:10:00Z">
              <w:tcPr>
                <w:tcW w:w="453" w:type="dxa"/>
                <w:tcBorders>
                  <w:left w:val="single" w:sz="4" w:space="0" w:color="auto"/>
                </w:tcBorders>
                <w:vAlign w:val="center"/>
              </w:tcPr>
            </w:tcPrChange>
          </w:tcPr>
          <w:p w14:paraId="55C0E910" w14:textId="0DBC92C5" w:rsidR="00B7579D" w:rsidRPr="007E0F91" w:rsidRDefault="00B7579D" w:rsidP="00B7579D">
            <w:pPr>
              <w:jc w:val="center"/>
              <w:rPr>
                <w:ins w:id="10651" w:author="Στάθης Καπ" w:date="2023-03-09T00:34:00Z"/>
                <w:sz w:val="16"/>
                <w:szCs w:val="16"/>
              </w:rPr>
            </w:pPr>
            <w:ins w:id="10652" w:author="Στάθης Καπ" w:date="2023-03-09T02:06:00Z">
              <w:r w:rsidRPr="007E0F91">
                <w:rPr>
                  <w:rFonts w:ascii="Calibri" w:hAnsi="Calibri" w:cs="Calibri"/>
                  <w:color w:val="000000"/>
                  <w:sz w:val="16"/>
                  <w:szCs w:val="16"/>
                </w:rPr>
                <w:t>574</w:t>
              </w:r>
            </w:ins>
          </w:p>
        </w:tc>
        <w:tc>
          <w:tcPr>
            <w:tcW w:w="708" w:type="dxa"/>
            <w:vAlign w:val="center"/>
            <w:tcPrChange w:id="10653" w:author="Στάθης Καπ" w:date="2023-03-09T04:10:00Z">
              <w:tcPr>
                <w:tcW w:w="708" w:type="dxa"/>
                <w:vAlign w:val="center"/>
              </w:tcPr>
            </w:tcPrChange>
          </w:tcPr>
          <w:p w14:paraId="64B9ED31" w14:textId="2C6EDD46" w:rsidR="00B7579D" w:rsidRPr="007E0F91" w:rsidRDefault="00B7579D" w:rsidP="00B7579D">
            <w:pPr>
              <w:jc w:val="center"/>
              <w:rPr>
                <w:ins w:id="10654" w:author="Στάθης Καπ" w:date="2023-03-09T00:34:00Z"/>
                <w:sz w:val="16"/>
                <w:szCs w:val="16"/>
              </w:rPr>
            </w:pPr>
            <w:ins w:id="10655" w:author="Στάθης Καπ" w:date="2023-03-09T02:06:00Z">
              <w:r w:rsidRPr="007E0F91">
                <w:rPr>
                  <w:rFonts w:ascii="Calibri" w:hAnsi="Calibri" w:cs="Calibri"/>
                  <w:color w:val="000000"/>
                  <w:sz w:val="16"/>
                  <w:szCs w:val="16"/>
                </w:rPr>
                <w:t>2.71</w:t>
              </w:r>
            </w:ins>
          </w:p>
        </w:tc>
        <w:tc>
          <w:tcPr>
            <w:tcW w:w="652" w:type="dxa"/>
            <w:vMerge/>
            <w:tcBorders>
              <w:right w:val="single" w:sz="4" w:space="0" w:color="auto"/>
            </w:tcBorders>
            <w:vAlign w:val="center"/>
            <w:tcPrChange w:id="10656" w:author="Στάθης Καπ" w:date="2023-03-09T04:10:00Z">
              <w:tcPr>
                <w:tcW w:w="652" w:type="dxa"/>
                <w:vMerge/>
                <w:tcBorders>
                  <w:right w:val="single" w:sz="4" w:space="0" w:color="auto"/>
                </w:tcBorders>
                <w:vAlign w:val="center"/>
              </w:tcPr>
            </w:tcPrChange>
          </w:tcPr>
          <w:p w14:paraId="208C8688" w14:textId="6A908DF9" w:rsidR="00B7579D" w:rsidRPr="007E0F91" w:rsidRDefault="00B7579D" w:rsidP="00B7579D">
            <w:pPr>
              <w:jc w:val="center"/>
              <w:rPr>
                <w:ins w:id="10657" w:author="Στάθης Καπ" w:date="2023-03-09T00:34:00Z"/>
                <w:sz w:val="16"/>
                <w:szCs w:val="16"/>
              </w:rPr>
            </w:pPr>
          </w:p>
        </w:tc>
        <w:tc>
          <w:tcPr>
            <w:tcW w:w="453" w:type="dxa"/>
            <w:tcBorders>
              <w:left w:val="single" w:sz="4" w:space="0" w:color="auto"/>
            </w:tcBorders>
            <w:vAlign w:val="center"/>
            <w:tcPrChange w:id="10658" w:author="Στάθης Καπ" w:date="2023-03-09T04:10:00Z">
              <w:tcPr>
                <w:tcW w:w="453" w:type="dxa"/>
                <w:tcBorders>
                  <w:left w:val="single" w:sz="4" w:space="0" w:color="auto"/>
                </w:tcBorders>
                <w:vAlign w:val="center"/>
              </w:tcPr>
            </w:tcPrChange>
          </w:tcPr>
          <w:p w14:paraId="4A11E1FA" w14:textId="38E79EC1" w:rsidR="00B7579D" w:rsidRPr="007E0F91" w:rsidRDefault="00B7579D" w:rsidP="00B7579D">
            <w:pPr>
              <w:jc w:val="center"/>
              <w:rPr>
                <w:ins w:id="10659" w:author="Στάθης Καπ" w:date="2023-03-09T00:34:00Z"/>
                <w:sz w:val="16"/>
                <w:szCs w:val="16"/>
              </w:rPr>
            </w:pPr>
            <w:ins w:id="10660" w:author="Στάθης Καπ" w:date="2023-03-09T02:06:00Z">
              <w:r w:rsidRPr="007E0F91">
                <w:rPr>
                  <w:rFonts w:ascii="Calibri" w:hAnsi="Calibri" w:cs="Calibri"/>
                  <w:color w:val="000000"/>
                  <w:sz w:val="16"/>
                  <w:szCs w:val="16"/>
                </w:rPr>
                <w:t>543</w:t>
              </w:r>
            </w:ins>
          </w:p>
        </w:tc>
        <w:tc>
          <w:tcPr>
            <w:tcW w:w="454" w:type="dxa"/>
            <w:vAlign w:val="center"/>
            <w:tcPrChange w:id="10661" w:author="Στάθης Καπ" w:date="2023-03-09T04:10:00Z">
              <w:tcPr>
                <w:tcW w:w="454" w:type="dxa"/>
                <w:vAlign w:val="center"/>
              </w:tcPr>
            </w:tcPrChange>
          </w:tcPr>
          <w:p w14:paraId="2B17141B" w14:textId="3880DADB" w:rsidR="00B7579D" w:rsidRPr="007E0F91" w:rsidRDefault="00B7579D" w:rsidP="00B7579D">
            <w:pPr>
              <w:jc w:val="center"/>
              <w:rPr>
                <w:ins w:id="10662" w:author="Στάθης Καπ" w:date="2023-03-09T00:34:00Z"/>
                <w:sz w:val="16"/>
                <w:szCs w:val="16"/>
              </w:rPr>
            </w:pPr>
            <w:ins w:id="10663" w:author="Στάθης Καπ" w:date="2023-03-09T02:06:00Z">
              <w:r w:rsidRPr="007E0F91">
                <w:rPr>
                  <w:rFonts w:ascii="Calibri" w:hAnsi="Calibri" w:cs="Calibri"/>
                  <w:color w:val="000000"/>
                  <w:sz w:val="16"/>
                  <w:szCs w:val="16"/>
                </w:rPr>
                <w:t>5.4</w:t>
              </w:r>
            </w:ins>
          </w:p>
        </w:tc>
        <w:tc>
          <w:tcPr>
            <w:tcW w:w="454" w:type="dxa"/>
            <w:vAlign w:val="center"/>
            <w:tcPrChange w:id="10664" w:author="Στάθης Καπ" w:date="2023-03-09T04:10:00Z">
              <w:tcPr>
                <w:tcW w:w="454" w:type="dxa"/>
                <w:vAlign w:val="center"/>
              </w:tcPr>
            </w:tcPrChange>
          </w:tcPr>
          <w:p w14:paraId="2F6B12F2" w14:textId="62F0C93B" w:rsidR="00B7579D" w:rsidRPr="007E0F91" w:rsidRDefault="00B7579D" w:rsidP="00B7579D">
            <w:pPr>
              <w:jc w:val="center"/>
              <w:rPr>
                <w:ins w:id="10665" w:author="Στάθης Καπ" w:date="2023-03-09T00:34:00Z"/>
                <w:sz w:val="16"/>
                <w:szCs w:val="16"/>
              </w:rPr>
            </w:pPr>
            <w:ins w:id="10666" w:author="Στάθης Καπ" w:date="2023-03-09T02:06:00Z">
              <w:r w:rsidRPr="007E0F91">
                <w:rPr>
                  <w:rFonts w:ascii="Calibri" w:hAnsi="Calibri" w:cs="Calibri"/>
                  <w:color w:val="000000"/>
                  <w:sz w:val="16"/>
                  <w:szCs w:val="16"/>
                </w:rPr>
                <w:t>0.931</w:t>
              </w:r>
            </w:ins>
          </w:p>
        </w:tc>
        <w:tc>
          <w:tcPr>
            <w:tcW w:w="457" w:type="dxa"/>
            <w:tcBorders>
              <w:right w:val="single" w:sz="4" w:space="0" w:color="auto"/>
            </w:tcBorders>
            <w:vAlign w:val="center"/>
            <w:tcPrChange w:id="10667" w:author="Στάθης Καπ" w:date="2023-03-09T04:10:00Z">
              <w:tcPr>
                <w:tcW w:w="457" w:type="dxa"/>
                <w:tcBorders>
                  <w:right w:val="single" w:sz="4" w:space="0" w:color="auto"/>
                </w:tcBorders>
                <w:vAlign w:val="center"/>
              </w:tcPr>
            </w:tcPrChange>
          </w:tcPr>
          <w:p w14:paraId="39C29E2A" w14:textId="4A64BBAB" w:rsidR="00B7579D" w:rsidRPr="007E0F91" w:rsidRDefault="00B7579D" w:rsidP="00B7579D">
            <w:pPr>
              <w:jc w:val="center"/>
              <w:rPr>
                <w:ins w:id="10668" w:author="Στάθης Καπ" w:date="2023-03-09T00:34:00Z"/>
                <w:sz w:val="16"/>
                <w:szCs w:val="16"/>
              </w:rPr>
            </w:pPr>
            <w:ins w:id="10669" w:author="Στάθης Καπ" w:date="2023-03-09T02:06:00Z">
              <w:r w:rsidRPr="007E0F91">
                <w:rPr>
                  <w:rFonts w:ascii="Calibri" w:hAnsi="Calibri" w:cs="Calibri"/>
                  <w:color w:val="000000"/>
                  <w:sz w:val="16"/>
                  <w:szCs w:val="16"/>
                </w:rPr>
                <w:t>17.68</w:t>
              </w:r>
            </w:ins>
          </w:p>
        </w:tc>
        <w:tc>
          <w:tcPr>
            <w:tcW w:w="453" w:type="dxa"/>
            <w:tcBorders>
              <w:left w:val="single" w:sz="4" w:space="0" w:color="auto"/>
            </w:tcBorders>
            <w:vAlign w:val="center"/>
            <w:tcPrChange w:id="10670" w:author="Στάθης Καπ" w:date="2023-03-09T04:10:00Z">
              <w:tcPr>
                <w:tcW w:w="453" w:type="dxa"/>
                <w:tcBorders>
                  <w:left w:val="single" w:sz="4" w:space="0" w:color="auto"/>
                </w:tcBorders>
                <w:vAlign w:val="center"/>
              </w:tcPr>
            </w:tcPrChange>
          </w:tcPr>
          <w:p w14:paraId="7A3A7956" w14:textId="79811FF6" w:rsidR="00B7579D" w:rsidRPr="007E0F91" w:rsidRDefault="00B7579D" w:rsidP="00B7579D">
            <w:pPr>
              <w:jc w:val="center"/>
              <w:rPr>
                <w:ins w:id="10671" w:author="Στάθης Καπ" w:date="2023-03-09T00:34:00Z"/>
                <w:sz w:val="16"/>
                <w:szCs w:val="16"/>
              </w:rPr>
            </w:pPr>
            <w:ins w:id="10672" w:author="Στάθης Καπ" w:date="2023-03-09T02:06:00Z">
              <w:r w:rsidRPr="007E0F91">
                <w:rPr>
                  <w:rFonts w:ascii="Calibri" w:hAnsi="Calibri" w:cs="Calibri"/>
                  <w:color w:val="000000"/>
                  <w:sz w:val="16"/>
                  <w:szCs w:val="16"/>
                </w:rPr>
                <w:t>518</w:t>
              </w:r>
            </w:ins>
          </w:p>
        </w:tc>
        <w:tc>
          <w:tcPr>
            <w:tcW w:w="454" w:type="dxa"/>
            <w:vAlign w:val="center"/>
            <w:tcPrChange w:id="10673" w:author="Στάθης Καπ" w:date="2023-03-09T04:10:00Z">
              <w:tcPr>
                <w:tcW w:w="454" w:type="dxa"/>
                <w:vAlign w:val="center"/>
              </w:tcPr>
            </w:tcPrChange>
          </w:tcPr>
          <w:p w14:paraId="304DCE68" w14:textId="3ADFDA6A" w:rsidR="00B7579D" w:rsidRPr="007E0F91" w:rsidRDefault="00B7579D" w:rsidP="00B7579D">
            <w:pPr>
              <w:jc w:val="center"/>
              <w:rPr>
                <w:ins w:id="10674" w:author="Στάθης Καπ" w:date="2023-03-09T00:34:00Z"/>
                <w:sz w:val="16"/>
                <w:szCs w:val="16"/>
              </w:rPr>
            </w:pPr>
            <w:ins w:id="10675" w:author="Στάθης Καπ" w:date="2023-03-09T02:06:00Z">
              <w:r w:rsidRPr="007E0F91">
                <w:rPr>
                  <w:rFonts w:ascii="Calibri" w:hAnsi="Calibri" w:cs="Calibri"/>
                  <w:color w:val="000000"/>
                  <w:sz w:val="16"/>
                  <w:szCs w:val="16"/>
                </w:rPr>
                <w:t>9.76</w:t>
              </w:r>
            </w:ins>
          </w:p>
        </w:tc>
        <w:tc>
          <w:tcPr>
            <w:tcW w:w="454" w:type="dxa"/>
            <w:vAlign w:val="center"/>
            <w:tcPrChange w:id="10676" w:author="Στάθης Καπ" w:date="2023-03-09T04:10:00Z">
              <w:tcPr>
                <w:tcW w:w="454" w:type="dxa"/>
                <w:vAlign w:val="center"/>
              </w:tcPr>
            </w:tcPrChange>
          </w:tcPr>
          <w:p w14:paraId="33F4307E" w14:textId="5BF5C033" w:rsidR="00B7579D" w:rsidRPr="007E0F91" w:rsidRDefault="00B7579D" w:rsidP="00B7579D">
            <w:pPr>
              <w:jc w:val="center"/>
              <w:rPr>
                <w:ins w:id="10677" w:author="Στάθης Καπ" w:date="2023-03-09T00:34:00Z"/>
                <w:sz w:val="16"/>
                <w:szCs w:val="16"/>
              </w:rPr>
            </w:pPr>
            <w:ins w:id="10678" w:author="Στάθης Καπ" w:date="2023-03-09T02:06:00Z">
              <w:r w:rsidRPr="007E0F91">
                <w:rPr>
                  <w:rFonts w:ascii="Calibri" w:hAnsi="Calibri" w:cs="Calibri"/>
                  <w:color w:val="000000"/>
                  <w:sz w:val="16"/>
                  <w:szCs w:val="16"/>
                </w:rPr>
                <w:t>0.752</w:t>
              </w:r>
            </w:ins>
          </w:p>
        </w:tc>
        <w:tc>
          <w:tcPr>
            <w:tcW w:w="454" w:type="dxa"/>
            <w:tcBorders>
              <w:right w:val="single" w:sz="4" w:space="0" w:color="auto"/>
            </w:tcBorders>
            <w:vAlign w:val="center"/>
            <w:tcPrChange w:id="10679" w:author="Στάθης Καπ" w:date="2023-03-09T04:10:00Z">
              <w:tcPr>
                <w:tcW w:w="454" w:type="dxa"/>
                <w:tcBorders>
                  <w:right w:val="single" w:sz="4" w:space="0" w:color="auto"/>
                </w:tcBorders>
                <w:vAlign w:val="center"/>
              </w:tcPr>
            </w:tcPrChange>
          </w:tcPr>
          <w:p w14:paraId="39F51AE7" w14:textId="7DDB5D9C" w:rsidR="00B7579D" w:rsidRPr="007E0F91" w:rsidRDefault="00B7579D" w:rsidP="00B7579D">
            <w:pPr>
              <w:jc w:val="center"/>
              <w:rPr>
                <w:ins w:id="10680" w:author="Στάθης Καπ" w:date="2023-03-09T00:34:00Z"/>
                <w:sz w:val="16"/>
                <w:szCs w:val="16"/>
              </w:rPr>
            </w:pPr>
            <w:ins w:id="10681" w:author="Στάθης Καπ" w:date="2023-03-09T02:06:00Z">
              <w:r w:rsidRPr="007E0F91">
                <w:rPr>
                  <w:rFonts w:ascii="Calibri" w:hAnsi="Calibri" w:cs="Calibri"/>
                  <w:color w:val="000000"/>
                  <w:sz w:val="16"/>
                  <w:szCs w:val="16"/>
                </w:rPr>
                <w:t>33.51</w:t>
              </w:r>
            </w:ins>
          </w:p>
        </w:tc>
        <w:tc>
          <w:tcPr>
            <w:tcW w:w="453" w:type="dxa"/>
            <w:tcBorders>
              <w:left w:val="single" w:sz="4" w:space="0" w:color="auto"/>
            </w:tcBorders>
            <w:vAlign w:val="center"/>
            <w:tcPrChange w:id="10682" w:author="Στάθης Καπ" w:date="2023-03-09T04:10:00Z">
              <w:tcPr>
                <w:tcW w:w="453" w:type="dxa"/>
                <w:tcBorders>
                  <w:left w:val="single" w:sz="4" w:space="0" w:color="auto"/>
                </w:tcBorders>
                <w:vAlign w:val="center"/>
              </w:tcPr>
            </w:tcPrChange>
          </w:tcPr>
          <w:p w14:paraId="0B15F48D" w14:textId="02D8672A" w:rsidR="00B7579D" w:rsidRPr="007E0F91" w:rsidRDefault="00B7579D" w:rsidP="00B7579D">
            <w:pPr>
              <w:jc w:val="center"/>
              <w:rPr>
                <w:ins w:id="10683" w:author="Στάθης Καπ" w:date="2023-03-09T00:34:00Z"/>
                <w:sz w:val="16"/>
                <w:szCs w:val="16"/>
              </w:rPr>
            </w:pPr>
            <w:ins w:id="10684" w:author="Στάθης Καπ" w:date="2023-03-09T02:06:00Z">
              <w:r w:rsidRPr="007E0F91">
                <w:rPr>
                  <w:rFonts w:ascii="Calibri" w:hAnsi="Calibri" w:cs="Calibri"/>
                  <w:color w:val="000000"/>
                  <w:sz w:val="16"/>
                  <w:szCs w:val="16"/>
                </w:rPr>
                <w:t>460</w:t>
              </w:r>
            </w:ins>
          </w:p>
        </w:tc>
        <w:tc>
          <w:tcPr>
            <w:tcW w:w="454" w:type="dxa"/>
            <w:vAlign w:val="center"/>
            <w:tcPrChange w:id="10685" w:author="Στάθης Καπ" w:date="2023-03-09T04:10:00Z">
              <w:tcPr>
                <w:tcW w:w="454" w:type="dxa"/>
                <w:vAlign w:val="center"/>
              </w:tcPr>
            </w:tcPrChange>
          </w:tcPr>
          <w:p w14:paraId="64537686" w14:textId="1B6F4635" w:rsidR="00B7579D" w:rsidRPr="007E0F91" w:rsidRDefault="00B7579D" w:rsidP="00B7579D">
            <w:pPr>
              <w:jc w:val="center"/>
              <w:rPr>
                <w:ins w:id="10686" w:author="Στάθης Καπ" w:date="2023-03-09T00:34:00Z"/>
                <w:sz w:val="16"/>
                <w:szCs w:val="16"/>
              </w:rPr>
            </w:pPr>
            <w:ins w:id="10687" w:author="Στάθης Καπ" w:date="2023-03-09T02:06:00Z">
              <w:r w:rsidRPr="007E0F91">
                <w:rPr>
                  <w:rFonts w:ascii="Calibri" w:hAnsi="Calibri" w:cs="Calibri"/>
                  <w:color w:val="000000"/>
                  <w:sz w:val="16"/>
                  <w:szCs w:val="16"/>
                </w:rPr>
                <w:t>19.86</w:t>
              </w:r>
            </w:ins>
          </w:p>
        </w:tc>
        <w:tc>
          <w:tcPr>
            <w:tcW w:w="454" w:type="dxa"/>
            <w:vAlign w:val="center"/>
            <w:tcPrChange w:id="10688" w:author="Στάθης Καπ" w:date="2023-03-09T04:10:00Z">
              <w:tcPr>
                <w:tcW w:w="454" w:type="dxa"/>
                <w:vAlign w:val="center"/>
              </w:tcPr>
            </w:tcPrChange>
          </w:tcPr>
          <w:p w14:paraId="70F6E072" w14:textId="6E9ECF7F" w:rsidR="00B7579D" w:rsidRPr="007E0F91" w:rsidRDefault="00B7579D" w:rsidP="00B7579D">
            <w:pPr>
              <w:jc w:val="center"/>
              <w:rPr>
                <w:ins w:id="10689" w:author="Στάθης Καπ" w:date="2023-03-09T00:34:00Z"/>
                <w:sz w:val="16"/>
                <w:szCs w:val="16"/>
              </w:rPr>
            </w:pPr>
            <w:ins w:id="10690" w:author="Στάθης Καπ" w:date="2023-03-09T02:06:00Z">
              <w:r w:rsidRPr="007E0F91">
                <w:rPr>
                  <w:rFonts w:ascii="Calibri" w:hAnsi="Calibri" w:cs="Calibri"/>
                  <w:color w:val="000000"/>
                  <w:sz w:val="16"/>
                  <w:szCs w:val="16"/>
                </w:rPr>
                <w:t>0.679</w:t>
              </w:r>
            </w:ins>
          </w:p>
        </w:tc>
        <w:tc>
          <w:tcPr>
            <w:tcW w:w="461" w:type="dxa"/>
            <w:tcBorders>
              <w:right w:val="single" w:sz="4" w:space="0" w:color="auto"/>
            </w:tcBorders>
            <w:vAlign w:val="center"/>
            <w:tcPrChange w:id="10691" w:author="Στάθης Καπ" w:date="2023-03-09T04:10:00Z">
              <w:tcPr>
                <w:tcW w:w="461" w:type="dxa"/>
                <w:tcBorders>
                  <w:right w:val="single" w:sz="4" w:space="0" w:color="auto"/>
                </w:tcBorders>
                <w:vAlign w:val="center"/>
              </w:tcPr>
            </w:tcPrChange>
          </w:tcPr>
          <w:p w14:paraId="4A0D7996" w14:textId="5D8B3964" w:rsidR="00B7579D" w:rsidRPr="007E0F91" w:rsidRDefault="00B7579D" w:rsidP="00B7579D">
            <w:pPr>
              <w:jc w:val="center"/>
              <w:rPr>
                <w:ins w:id="10692" w:author="Στάθης Καπ" w:date="2023-03-09T00:34:00Z"/>
                <w:sz w:val="16"/>
                <w:szCs w:val="16"/>
              </w:rPr>
            </w:pPr>
            <w:ins w:id="10693" w:author="Στάθης Καπ" w:date="2023-03-09T02:06:00Z">
              <w:r w:rsidRPr="007E0F91">
                <w:rPr>
                  <w:rFonts w:ascii="Calibri" w:hAnsi="Calibri" w:cs="Calibri"/>
                  <w:color w:val="000000"/>
                  <w:sz w:val="16"/>
                  <w:szCs w:val="16"/>
                </w:rPr>
                <w:t>39.96</w:t>
              </w:r>
            </w:ins>
          </w:p>
        </w:tc>
      </w:tr>
      <w:tr w:rsidR="00F33ECC" w14:paraId="46681EF2" w14:textId="77777777" w:rsidTr="00E719CF">
        <w:trPr>
          <w:trHeight w:val="170"/>
          <w:jc w:val="center"/>
          <w:ins w:id="10694" w:author="Στάθης Καπ" w:date="2023-03-09T00:34:00Z"/>
          <w:trPrChange w:id="10695"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696"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1A7F6651" w14:textId="3D1CDC2C" w:rsidR="00B7579D" w:rsidRPr="007E0F91" w:rsidRDefault="00B7579D" w:rsidP="00B7579D">
            <w:pPr>
              <w:jc w:val="center"/>
              <w:rPr>
                <w:ins w:id="10697" w:author="Στάθης Καπ" w:date="2023-03-09T00:34:00Z"/>
                <w:sz w:val="16"/>
                <w:szCs w:val="16"/>
              </w:rPr>
            </w:pPr>
            <w:ins w:id="10698" w:author="Στάθης Καπ" w:date="2023-03-09T00:36:00Z">
              <w:r w:rsidRPr="007E0F91">
                <w:rPr>
                  <w:sz w:val="16"/>
                  <w:szCs w:val="16"/>
                </w:rPr>
                <w:t>pr07</w:t>
              </w:r>
            </w:ins>
          </w:p>
        </w:tc>
        <w:tc>
          <w:tcPr>
            <w:tcW w:w="565" w:type="dxa"/>
            <w:tcBorders>
              <w:left w:val="single" w:sz="4" w:space="0" w:color="auto"/>
            </w:tcBorders>
            <w:vAlign w:val="center"/>
            <w:tcPrChange w:id="10699" w:author="Στάθης Καπ" w:date="2023-03-09T04:10:00Z">
              <w:tcPr>
                <w:tcW w:w="565" w:type="dxa"/>
                <w:tcBorders>
                  <w:left w:val="single" w:sz="4" w:space="0" w:color="auto"/>
                </w:tcBorders>
                <w:vAlign w:val="center"/>
              </w:tcPr>
            </w:tcPrChange>
          </w:tcPr>
          <w:p w14:paraId="2484E4AE" w14:textId="58BA7DE5" w:rsidR="00B7579D" w:rsidRPr="007E0F91" w:rsidRDefault="00B7579D" w:rsidP="00B7579D">
            <w:pPr>
              <w:jc w:val="center"/>
              <w:rPr>
                <w:ins w:id="10700" w:author="Στάθης Καπ" w:date="2023-03-09T00:34:00Z"/>
                <w:sz w:val="16"/>
                <w:szCs w:val="16"/>
              </w:rPr>
            </w:pPr>
            <w:ins w:id="10701" w:author="Στάθης Καπ" w:date="2023-03-09T02:06:00Z">
              <w:r w:rsidRPr="007E0F91">
                <w:rPr>
                  <w:rFonts w:ascii="Calibri" w:hAnsi="Calibri" w:cstheme="minorHAnsi"/>
                  <w:color w:val="000000"/>
                  <w:sz w:val="16"/>
                  <w:szCs w:val="16"/>
                </w:rPr>
                <w:t>298</w:t>
              </w:r>
            </w:ins>
          </w:p>
        </w:tc>
        <w:tc>
          <w:tcPr>
            <w:tcW w:w="679" w:type="dxa"/>
            <w:tcBorders>
              <w:right w:val="single" w:sz="4" w:space="0" w:color="auto"/>
            </w:tcBorders>
            <w:vAlign w:val="center"/>
            <w:tcPrChange w:id="10702" w:author="Στάθης Καπ" w:date="2023-03-09T04:10:00Z">
              <w:tcPr>
                <w:tcW w:w="679" w:type="dxa"/>
                <w:tcBorders>
                  <w:right w:val="single" w:sz="4" w:space="0" w:color="auto"/>
                </w:tcBorders>
                <w:vAlign w:val="center"/>
              </w:tcPr>
            </w:tcPrChange>
          </w:tcPr>
          <w:p w14:paraId="1945A3FB" w14:textId="19363256" w:rsidR="00B7579D" w:rsidRPr="007E0F91" w:rsidRDefault="00B7579D" w:rsidP="00B7579D">
            <w:pPr>
              <w:jc w:val="center"/>
              <w:rPr>
                <w:ins w:id="10703" w:author="Στάθης Καπ" w:date="2023-03-09T00:34:00Z"/>
                <w:sz w:val="16"/>
                <w:szCs w:val="16"/>
              </w:rPr>
            </w:pPr>
            <w:ins w:id="10704" w:author="Στάθης Καπ" w:date="2023-03-09T02:06:00Z">
              <w:r w:rsidRPr="007E0F91">
                <w:rPr>
                  <w:rFonts w:ascii="Calibri" w:hAnsi="Calibri" w:cstheme="minorHAnsi"/>
                  <w:color w:val="000000"/>
                  <w:sz w:val="16"/>
                  <w:szCs w:val="16"/>
                </w:rPr>
                <w:t>291</w:t>
              </w:r>
            </w:ins>
          </w:p>
        </w:tc>
        <w:tc>
          <w:tcPr>
            <w:tcW w:w="453" w:type="dxa"/>
            <w:tcBorders>
              <w:left w:val="single" w:sz="4" w:space="0" w:color="auto"/>
            </w:tcBorders>
            <w:vAlign w:val="center"/>
            <w:tcPrChange w:id="10705" w:author="Στάθης Καπ" w:date="2023-03-09T04:10:00Z">
              <w:tcPr>
                <w:tcW w:w="453" w:type="dxa"/>
                <w:tcBorders>
                  <w:left w:val="single" w:sz="4" w:space="0" w:color="auto"/>
                </w:tcBorders>
                <w:vAlign w:val="center"/>
              </w:tcPr>
            </w:tcPrChange>
          </w:tcPr>
          <w:p w14:paraId="1FB09393" w14:textId="5F2042A1" w:rsidR="00B7579D" w:rsidRPr="007E0F91" w:rsidRDefault="00B7579D" w:rsidP="00B7579D">
            <w:pPr>
              <w:jc w:val="center"/>
              <w:rPr>
                <w:ins w:id="10706" w:author="Στάθης Καπ" w:date="2023-03-09T00:34:00Z"/>
                <w:sz w:val="16"/>
                <w:szCs w:val="16"/>
              </w:rPr>
            </w:pPr>
            <w:ins w:id="10707" w:author="Στάθης Καπ" w:date="2023-03-09T02:06:00Z">
              <w:r w:rsidRPr="007E0F91">
                <w:rPr>
                  <w:rFonts w:ascii="Calibri" w:hAnsi="Calibri" w:cs="Calibri"/>
                  <w:color w:val="000000"/>
                  <w:sz w:val="16"/>
                  <w:szCs w:val="16"/>
                </w:rPr>
                <w:t>261</w:t>
              </w:r>
            </w:ins>
          </w:p>
        </w:tc>
        <w:tc>
          <w:tcPr>
            <w:tcW w:w="708" w:type="dxa"/>
            <w:vAlign w:val="center"/>
            <w:tcPrChange w:id="10708" w:author="Στάθης Καπ" w:date="2023-03-09T04:10:00Z">
              <w:tcPr>
                <w:tcW w:w="708" w:type="dxa"/>
                <w:vAlign w:val="center"/>
              </w:tcPr>
            </w:tcPrChange>
          </w:tcPr>
          <w:p w14:paraId="541A3B81" w14:textId="388BD452" w:rsidR="00B7579D" w:rsidRPr="007E0F91" w:rsidRDefault="00B7579D" w:rsidP="00B7579D">
            <w:pPr>
              <w:jc w:val="center"/>
              <w:rPr>
                <w:ins w:id="10709" w:author="Στάθης Καπ" w:date="2023-03-09T00:34:00Z"/>
                <w:sz w:val="16"/>
                <w:szCs w:val="16"/>
              </w:rPr>
            </w:pPr>
            <w:ins w:id="10710" w:author="Στάθης Καπ" w:date="2023-03-09T02:06:00Z">
              <w:r w:rsidRPr="007E0F91">
                <w:rPr>
                  <w:rFonts w:ascii="Calibri" w:hAnsi="Calibri" w:cs="Calibri"/>
                  <w:color w:val="000000"/>
                  <w:sz w:val="16"/>
                  <w:szCs w:val="16"/>
                </w:rPr>
                <w:t>12.42</w:t>
              </w:r>
            </w:ins>
          </w:p>
        </w:tc>
        <w:tc>
          <w:tcPr>
            <w:tcW w:w="652" w:type="dxa"/>
            <w:vMerge/>
            <w:tcBorders>
              <w:right w:val="single" w:sz="4" w:space="0" w:color="auto"/>
            </w:tcBorders>
            <w:vAlign w:val="center"/>
            <w:tcPrChange w:id="10711" w:author="Στάθης Καπ" w:date="2023-03-09T04:10:00Z">
              <w:tcPr>
                <w:tcW w:w="652" w:type="dxa"/>
                <w:vMerge/>
                <w:tcBorders>
                  <w:right w:val="single" w:sz="4" w:space="0" w:color="auto"/>
                </w:tcBorders>
                <w:vAlign w:val="center"/>
              </w:tcPr>
            </w:tcPrChange>
          </w:tcPr>
          <w:p w14:paraId="274CBA25" w14:textId="19CDC572" w:rsidR="00B7579D" w:rsidRPr="007E0F91" w:rsidRDefault="00B7579D" w:rsidP="00B7579D">
            <w:pPr>
              <w:jc w:val="center"/>
              <w:rPr>
                <w:ins w:id="10712" w:author="Στάθης Καπ" w:date="2023-03-09T00:34:00Z"/>
                <w:sz w:val="16"/>
                <w:szCs w:val="16"/>
              </w:rPr>
            </w:pPr>
          </w:p>
        </w:tc>
        <w:tc>
          <w:tcPr>
            <w:tcW w:w="453" w:type="dxa"/>
            <w:tcBorders>
              <w:left w:val="single" w:sz="4" w:space="0" w:color="auto"/>
            </w:tcBorders>
            <w:vAlign w:val="center"/>
            <w:tcPrChange w:id="10713" w:author="Στάθης Καπ" w:date="2023-03-09T04:10:00Z">
              <w:tcPr>
                <w:tcW w:w="453" w:type="dxa"/>
                <w:tcBorders>
                  <w:left w:val="single" w:sz="4" w:space="0" w:color="auto"/>
                </w:tcBorders>
                <w:vAlign w:val="center"/>
              </w:tcPr>
            </w:tcPrChange>
          </w:tcPr>
          <w:p w14:paraId="458DD257" w14:textId="5DC3F5C8" w:rsidR="00B7579D" w:rsidRPr="007E0F91" w:rsidRDefault="00B7579D" w:rsidP="00B7579D">
            <w:pPr>
              <w:jc w:val="center"/>
              <w:rPr>
                <w:ins w:id="10714" w:author="Στάθης Καπ" w:date="2023-03-09T00:34:00Z"/>
                <w:sz w:val="16"/>
                <w:szCs w:val="16"/>
              </w:rPr>
            </w:pPr>
            <w:ins w:id="10715" w:author="Στάθης Καπ" w:date="2023-03-09T02:06:00Z">
              <w:r w:rsidRPr="007E0F91">
                <w:rPr>
                  <w:rFonts w:ascii="Calibri" w:hAnsi="Calibri" w:cs="Calibri"/>
                  <w:color w:val="000000"/>
                  <w:sz w:val="16"/>
                  <w:szCs w:val="16"/>
                </w:rPr>
                <w:t>251</w:t>
              </w:r>
            </w:ins>
          </w:p>
        </w:tc>
        <w:tc>
          <w:tcPr>
            <w:tcW w:w="454" w:type="dxa"/>
            <w:vAlign w:val="center"/>
            <w:tcPrChange w:id="10716" w:author="Στάθης Καπ" w:date="2023-03-09T04:10:00Z">
              <w:tcPr>
                <w:tcW w:w="454" w:type="dxa"/>
                <w:vAlign w:val="center"/>
              </w:tcPr>
            </w:tcPrChange>
          </w:tcPr>
          <w:p w14:paraId="6CCB3695" w14:textId="6CE0E66C" w:rsidR="00B7579D" w:rsidRPr="007E0F91" w:rsidRDefault="00B7579D" w:rsidP="00B7579D">
            <w:pPr>
              <w:jc w:val="center"/>
              <w:rPr>
                <w:ins w:id="10717" w:author="Στάθης Καπ" w:date="2023-03-09T00:34:00Z"/>
                <w:sz w:val="16"/>
                <w:szCs w:val="16"/>
              </w:rPr>
            </w:pPr>
            <w:ins w:id="10718" w:author="Στάθης Καπ" w:date="2023-03-09T02:06:00Z">
              <w:r w:rsidRPr="007E0F91">
                <w:rPr>
                  <w:rFonts w:ascii="Calibri" w:hAnsi="Calibri" w:cs="Calibri"/>
                  <w:color w:val="000000"/>
                  <w:sz w:val="16"/>
                  <w:szCs w:val="16"/>
                </w:rPr>
                <w:t>3.83</w:t>
              </w:r>
            </w:ins>
          </w:p>
        </w:tc>
        <w:tc>
          <w:tcPr>
            <w:tcW w:w="454" w:type="dxa"/>
            <w:vAlign w:val="center"/>
            <w:tcPrChange w:id="10719" w:author="Στάθης Καπ" w:date="2023-03-09T04:10:00Z">
              <w:tcPr>
                <w:tcW w:w="454" w:type="dxa"/>
                <w:vAlign w:val="center"/>
              </w:tcPr>
            </w:tcPrChange>
          </w:tcPr>
          <w:p w14:paraId="4AF9F04F" w14:textId="6A817E85" w:rsidR="00B7579D" w:rsidRPr="007E0F91" w:rsidRDefault="00B7579D" w:rsidP="00B7579D">
            <w:pPr>
              <w:jc w:val="center"/>
              <w:rPr>
                <w:ins w:id="10720" w:author="Στάθης Καπ" w:date="2023-03-09T00:34:00Z"/>
                <w:sz w:val="16"/>
                <w:szCs w:val="16"/>
              </w:rPr>
            </w:pPr>
            <w:ins w:id="10721" w:author="Στάθης Καπ" w:date="2023-03-09T02:06:00Z">
              <w:r w:rsidRPr="007E0F91">
                <w:rPr>
                  <w:rFonts w:ascii="Calibri" w:hAnsi="Calibri" w:cs="Calibri"/>
                  <w:color w:val="000000"/>
                  <w:sz w:val="16"/>
                  <w:szCs w:val="16"/>
                </w:rPr>
                <w:t>0.123</w:t>
              </w:r>
            </w:ins>
          </w:p>
        </w:tc>
        <w:tc>
          <w:tcPr>
            <w:tcW w:w="457" w:type="dxa"/>
            <w:tcBorders>
              <w:right w:val="single" w:sz="4" w:space="0" w:color="auto"/>
            </w:tcBorders>
            <w:vAlign w:val="center"/>
            <w:tcPrChange w:id="10722" w:author="Στάθης Καπ" w:date="2023-03-09T04:10:00Z">
              <w:tcPr>
                <w:tcW w:w="457" w:type="dxa"/>
                <w:tcBorders>
                  <w:right w:val="single" w:sz="4" w:space="0" w:color="auto"/>
                </w:tcBorders>
                <w:vAlign w:val="center"/>
              </w:tcPr>
            </w:tcPrChange>
          </w:tcPr>
          <w:p w14:paraId="7184DC0A" w14:textId="04DF9188" w:rsidR="00B7579D" w:rsidRPr="007E0F91" w:rsidRDefault="00B7579D" w:rsidP="00B7579D">
            <w:pPr>
              <w:jc w:val="center"/>
              <w:rPr>
                <w:ins w:id="10723" w:author="Στάθης Καπ" w:date="2023-03-09T00:34:00Z"/>
                <w:sz w:val="16"/>
                <w:szCs w:val="16"/>
              </w:rPr>
            </w:pPr>
            <w:ins w:id="10724" w:author="Στάθης Καπ" w:date="2023-03-09T02:06:00Z">
              <w:r w:rsidRPr="007E0F91">
                <w:rPr>
                  <w:rFonts w:ascii="Calibri" w:hAnsi="Calibri" w:cs="Calibri"/>
                  <w:color w:val="000000"/>
                  <w:sz w:val="16"/>
                  <w:szCs w:val="16"/>
                </w:rPr>
                <w:t>12.77</w:t>
              </w:r>
            </w:ins>
          </w:p>
        </w:tc>
        <w:tc>
          <w:tcPr>
            <w:tcW w:w="453" w:type="dxa"/>
            <w:tcBorders>
              <w:left w:val="single" w:sz="4" w:space="0" w:color="auto"/>
            </w:tcBorders>
            <w:vAlign w:val="center"/>
            <w:tcPrChange w:id="10725" w:author="Στάθης Καπ" w:date="2023-03-09T04:10:00Z">
              <w:tcPr>
                <w:tcW w:w="453" w:type="dxa"/>
                <w:tcBorders>
                  <w:left w:val="single" w:sz="4" w:space="0" w:color="auto"/>
                </w:tcBorders>
                <w:vAlign w:val="center"/>
              </w:tcPr>
            </w:tcPrChange>
          </w:tcPr>
          <w:p w14:paraId="10FA6791" w14:textId="6F874F5B" w:rsidR="00B7579D" w:rsidRPr="007E0F91" w:rsidRDefault="00B7579D" w:rsidP="00B7579D">
            <w:pPr>
              <w:jc w:val="center"/>
              <w:rPr>
                <w:ins w:id="10726" w:author="Στάθης Καπ" w:date="2023-03-09T00:34:00Z"/>
                <w:sz w:val="16"/>
                <w:szCs w:val="16"/>
              </w:rPr>
            </w:pPr>
            <w:ins w:id="10727" w:author="Στάθης Καπ" w:date="2023-03-09T02:06:00Z">
              <w:r w:rsidRPr="007E0F91">
                <w:rPr>
                  <w:rFonts w:ascii="Calibri" w:hAnsi="Calibri" w:cs="Calibri"/>
                  <w:color w:val="000000"/>
                  <w:sz w:val="16"/>
                  <w:szCs w:val="16"/>
                </w:rPr>
                <w:t>229</w:t>
              </w:r>
            </w:ins>
          </w:p>
        </w:tc>
        <w:tc>
          <w:tcPr>
            <w:tcW w:w="454" w:type="dxa"/>
            <w:vAlign w:val="center"/>
            <w:tcPrChange w:id="10728" w:author="Στάθης Καπ" w:date="2023-03-09T04:10:00Z">
              <w:tcPr>
                <w:tcW w:w="454" w:type="dxa"/>
                <w:vAlign w:val="center"/>
              </w:tcPr>
            </w:tcPrChange>
          </w:tcPr>
          <w:p w14:paraId="7163E9EF" w14:textId="504F5108" w:rsidR="00B7579D" w:rsidRPr="007E0F91" w:rsidRDefault="00B7579D" w:rsidP="00B7579D">
            <w:pPr>
              <w:jc w:val="center"/>
              <w:rPr>
                <w:ins w:id="10729" w:author="Στάθης Καπ" w:date="2023-03-09T00:34:00Z"/>
                <w:sz w:val="16"/>
                <w:szCs w:val="16"/>
              </w:rPr>
            </w:pPr>
            <w:ins w:id="10730" w:author="Στάθης Καπ" w:date="2023-03-09T02:06:00Z">
              <w:r w:rsidRPr="007E0F91">
                <w:rPr>
                  <w:rFonts w:ascii="Calibri" w:hAnsi="Calibri" w:cs="Calibri"/>
                  <w:color w:val="000000"/>
                  <w:sz w:val="16"/>
                  <w:szCs w:val="16"/>
                </w:rPr>
                <w:t>12.26</w:t>
              </w:r>
            </w:ins>
          </w:p>
        </w:tc>
        <w:tc>
          <w:tcPr>
            <w:tcW w:w="454" w:type="dxa"/>
            <w:vAlign w:val="center"/>
            <w:tcPrChange w:id="10731" w:author="Στάθης Καπ" w:date="2023-03-09T04:10:00Z">
              <w:tcPr>
                <w:tcW w:w="454" w:type="dxa"/>
                <w:vAlign w:val="center"/>
              </w:tcPr>
            </w:tcPrChange>
          </w:tcPr>
          <w:p w14:paraId="211261DF" w14:textId="14DC9AFF" w:rsidR="00B7579D" w:rsidRPr="007E0F91" w:rsidRDefault="00B7579D" w:rsidP="00B7579D">
            <w:pPr>
              <w:jc w:val="center"/>
              <w:rPr>
                <w:ins w:id="10732" w:author="Στάθης Καπ" w:date="2023-03-09T00:34:00Z"/>
                <w:sz w:val="16"/>
                <w:szCs w:val="16"/>
              </w:rPr>
            </w:pPr>
            <w:ins w:id="10733" w:author="Στάθης Καπ" w:date="2023-03-09T02:06:00Z">
              <w:r w:rsidRPr="007E0F91">
                <w:rPr>
                  <w:rFonts w:ascii="Calibri" w:hAnsi="Calibri" w:cs="Calibri"/>
                  <w:color w:val="000000"/>
                  <w:sz w:val="16"/>
                  <w:szCs w:val="16"/>
                </w:rPr>
                <w:t>0.123</w:t>
              </w:r>
            </w:ins>
          </w:p>
        </w:tc>
        <w:tc>
          <w:tcPr>
            <w:tcW w:w="454" w:type="dxa"/>
            <w:tcBorders>
              <w:right w:val="single" w:sz="4" w:space="0" w:color="auto"/>
            </w:tcBorders>
            <w:vAlign w:val="center"/>
            <w:tcPrChange w:id="10734" w:author="Στάθης Καπ" w:date="2023-03-09T04:10:00Z">
              <w:tcPr>
                <w:tcW w:w="454" w:type="dxa"/>
                <w:tcBorders>
                  <w:right w:val="single" w:sz="4" w:space="0" w:color="auto"/>
                </w:tcBorders>
                <w:vAlign w:val="center"/>
              </w:tcPr>
            </w:tcPrChange>
          </w:tcPr>
          <w:p w14:paraId="59417F27" w14:textId="6E32E46D" w:rsidR="00B7579D" w:rsidRPr="007E0F91" w:rsidRDefault="00B7579D" w:rsidP="00B7579D">
            <w:pPr>
              <w:jc w:val="center"/>
              <w:rPr>
                <w:ins w:id="10735" w:author="Στάθης Καπ" w:date="2023-03-09T00:34:00Z"/>
                <w:sz w:val="16"/>
                <w:szCs w:val="16"/>
              </w:rPr>
            </w:pPr>
            <w:ins w:id="10736" w:author="Στάθης Καπ" w:date="2023-03-09T02:06:00Z">
              <w:r w:rsidRPr="007E0F91">
                <w:rPr>
                  <w:rFonts w:ascii="Calibri" w:hAnsi="Calibri" w:cs="Calibri"/>
                  <w:color w:val="000000"/>
                  <w:sz w:val="16"/>
                  <w:szCs w:val="16"/>
                </w:rPr>
                <w:t>12.77</w:t>
              </w:r>
            </w:ins>
          </w:p>
        </w:tc>
        <w:tc>
          <w:tcPr>
            <w:tcW w:w="453" w:type="dxa"/>
            <w:tcBorders>
              <w:left w:val="single" w:sz="4" w:space="0" w:color="auto"/>
            </w:tcBorders>
            <w:vAlign w:val="center"/>
            <w:tcPrChange w:id="10737" w:author="Στάθης Καπ" w:date="2023-03-09T04:10:00Z">
              <w:tcPr>
                <w:tcW w:w="453" w:type="dxa"/>
                <w:tcBorders>
                  <w:left w:val="single" w:sz="4" w:space="0" w:color="auto"/>
                </w:tcBorders>
                <w:vAlign w:val="center"/>
              </w:tcPr>
            </w:tcPrChange>
          </w:tcPr>
          <w:p w14:paraId="40B7DE86" w14:textId="036FB296" w:rsidR="00B7579D" w:rsidRPr="007E0F91" w:rsidRDefault="00B7579D" w:rsidP="00B7579D">
            <w:pPr>
              <w:jc w:val="center"/>
              <w:rPr>
                <w:ins w:id="10738" w:author="Στάθης Καπ" w:date="2023-03-09T00:34:00Z"/>
                <w:sz w:val="16"/>
                <w:szCs w:val="16"/>
              </w:rPr>
            </w:pPr>
            <w:ins w:id="10739" w:author="Στάθης Καπ" w:date="2023-03-09T02:06:00Z">
              <w:r w:rsidRPr="007E0F91">
                <w:rPr>
                  <w:rFonts w:ascii="Calibri" w:hAnsi="Calibri" w:cs="Calibri"/>
                  <w:color w:val="000000"/>
                  <w:sz w:val="16"/>
                  <w:szCs w:val="16"/>
                </w:rPr>
                <w:t>251</w:t>
              </w:r>
            </w:ins>
          </w:p>
        </w:tc>
        <w:tc>
          <w:tcPr>
            <w:tcW w:w="454" w:type="dxa"/>
            <w:vAlign w:val="center"/>
            <w:tcPrChange w:id="10740" w:author="Στάθης Καπ" w:date="2023-03-09T04:10:00Z">
              <w:tcPr>
                <w:tcW w:w="454" w:type="dxa"/>
                <w:vAlign w:val="center"/>
              </w:tcPr>
            </w:tcPrChange>
          </w:tcPr>
          <w:p w14:paraId="68E08EF9" w14:textId="268D793A" w:rsidR="00B7579D" w:rsidRPr="007E0F91" w:rsidRDefault="00B7579D" w:rsidP="00B7579D">
            <w:pPr>
              <w:jc w:val="center"/>
              <w:rPr>
                <w:ins w:id="10741" w:author="Στάθης Καπ" w:date="2023-03-09T00:34:00Z"/>
                <w:sz w:val="16"/>
                <w:szCs w:val="16"/>
              </w:rPr>
            </w:pPr>
            <w:ins w:id="10742" w:author="Στάθης Καπ" w:date="2023-03-09T02:06:00Z">
              <w:r w:rsidRPr="007E0F91">
                <w:rPr>
                  <w:rFonts w:ascii="Calibri" w:hAnsi="Calibri" w:cs="Calibri"/>
                  <w:color w:val="000000"/>
                  <w:sz w:val="16"/>
                  <w:szCs w:val="16"/>
                </w:rPr>
                <w:t>3.83</w:t>
              </w:r>
            </w:ins>
          </w:p>
        </w:tc>
        <w:tc>
          <w:tcPr>
            <w:tcW w:w="454" w:type="dxa"/>
            <w:vAlign w:val="center"/>
            <w:tcPrChange w:id="10743" w:author="Στάθης Καπ" w:date="2023-03-09T04:10:00Z">
              <w:tcPr>
                <w:tcW w:w="454" w:type="dxa"/>
                <w:vAlign w:val="center"/>
              </w:tcPr>
            </w:tcPrChange>
          </w:tcPr>
          <w:p w14:paraId="09D9CD90" w14:textId="1D561F77" w:rsidR="00B7579D" w:rsidRPr="007E0F91" w:rsidRDefault="00B7579D" w:rsidP="00B7579D">
            <w:pPr>
              <w:jc w:val="center"/>
              <w:rPr>
                <w:ins w:id="10744" w:author="Στάθης Καπ" w:date="2023-03-09T00:34:00Z"/>
                <w:sz w:val="16"/>
                <w:szCs w:val="16"/>
              </w:rPr>
            </w:pPr>
            <w:ins w:id="10745" w:author="Στάθης Καπ" w:date="2023-03-09T02:06:00Z">
              <w:r w:rsidRPr="007E0F91">
                <w:rPr>
                  <w:rFonts w:ascii="Calibri" w:hAnsi="Calibri" w:cs="Calibri"/>
                  <w:color w:val="000000"/>
                  <w:sz w:val="16"/>
                  <w:szCs w:val="16"/>
                </w:rPr>
                <w:t>0.125</w:t>
              </w:r>
            </w:ins>
          </w:p>
        </w:tc>
        <w:tc>
          <w:tcPr>
            <w:tcW w:w="461" w:type="dxa"/>
            <w:tcBorders>
              <w:right w:val="single" w:sz="4" w:space="0" w:color="auto"/>
            </w:tcBorders>
            <w:vAlign w:val="center"/>
            <w:tcPrChange w:id="10746" w:author="Στάθης Καπ" w:date="2023-03-09T04:10:00Z">
              <w:tcPr>
                <w:tcW w:w="461" w:type="dxa"/>
                <w:tcBorders>
                  <w:right w:val="single" w:sz="4" w:space="0" w:color="auto"/>
                </w:tcBorders>
                <w:vAlign w:val="center"/>
              </w:tcPr>
            </w:tcPrChange>
          </w:tcPr>
          <w:p w14:paraId="03AFBE65" w14:textId="0C01D60D" w:rsidR="00B7579D" w:rsidRPr="007E0F91" w:rsidRDefault="00B7579D" w:rsidP="00B7579D">
            <w:pPr>
              <w:jc w:val="center"/>
              <w:rPr>
                <w:ins w:id="10747" w:author="Στάθης Καπ" w:date="2023-03-09T00:34:00Z"/>
                <w:sz w:val="16"/>
                <w:szCs w:val="16"/>
              </w:rPr>
            </w:pPr>
            <w:ins w:id="10748" w:author="Στάθης Καπ" w:date="2023-03-09T02:06:00Z">
              <w:r w:rsidRPr="007E0F91">
                <w:rPr>
                  <w:rFonts w:ascii="Calibri" w:hAnsi="Calibri" w:cs="Calibri"/>
                  <w:color w:val="000000"/>
                  <w:sz w:val="16"/>
                  <w:szCs w:val="16"/>
                </w:rPr>
                <w:t>11.35</w:t>
              </w:r>
            </w:ins>
          </w:p>
        </w:tc>
      </w:tr>
      <w:tr w:rsidR="00F33ECC" w14:paraId="77C128C1" w14:textId="77777777" w:rsidTr="00E719CF">
        <w:trPr>
          <w:trHeight w:val="170"/>
          <w:jc w:val="center"/>
          <w:ins w:id="10749" w:author="Στάθης Καπ" w:date="2023-03-09T00:34:00Z"/>
          <w:trPrChange w:id="10750"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751"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5B5940D1" w14:textId="17375D4D" w:rsidR="00B7579D" w:rsidRPr="007E0F91" w:rsidRDefault="00B7579D" w:rsidP="00B7579D">
            <w:pPr>
              <w:jc w:val="center"/>
              <w:rPr>
                <w:ins w:id="10752" w:author="Στάθης Καπ" w:date="2023-03-09T00:34:00Z"/>
                <w:sz w:val="16"/>
                <w:szCs w:val="16"/>
              </w:rPr>
            </w:pPr>
            <w:ins w:id="10753" w:author="Στάθης Καπ" w:date="2023-03-09T00:36:00Z">
              <w:r w:rsidRPr="007E0F91">
                <w:rPr>
                  <w:sz w:val="16"/>
                  <w:szCs w:val="16"/>
                </w:rPr>
                <w:t>pr08</w:t>
              </w:r>
            </w:ins>
          </w:p>
        </w:tc>
        <w:tc>
          <w:tcPr>
            <w:tcW w:w="565" w:type="dxa"/>
            <w:tcBorders>
              <w:left w:val="single" w:sz="4" w:space="0" w:color="auto"/>
            </w:tcBorders>
            <w:vAlign w:val="center"/>
            <w:tcPrChange w:id="10754" w:author="Στάθης Καπ" w:date="2023-03-09T04:10:00Z">
              <w:tcPr>
                <w:tcW w:w="565" w:type="dxa"/>
                <w:tcBorders>
                  <w:left w:val="single" w:sz="4" w:space="0" w:color="auto"/>
                </w:tcBorders>
                <w:vAlign w:val="center"/>
              </w:tcPr>
            </w:tcPrChange>
          </w:tcPr>
          <w:p w14:paraId="0A18719D" w14:textId="0DA233E7" w:rsidR="00B7579D" w:rsidRPr="007E0F91" w:rsidRDefault="00B7579D" w:rsidP="00B7579D">
            <w:pPr>
              <w:jc w:val="center"/>
              <w:rPr>
                <w:ins w:id="10755" w:author="Στάθης Καπ" w:date="2023-03-09T00:34:00Z"/>
                <w:sz w:val="16"/>
                <w:szCs w:val="16"/>
              </w:rPr>
            </w:pPr>
            <w:ins w:id="10756" w:author="Στάθης Καπ" w:date="2023-03-09T02:06:00Z">
              <w:r w:rsidRPr="007E0F91">
                <w:rPr>
                  <w:rFonts w:ascii="Calibri" w:hAnsi="Calibri" w:cstheme="minorHAnsi"/>
                  <w:color w:val="000000"/>
                  <w:sz w:val="16"/>
                  <w:szCs w:val="16"/>
                </w:rPr>
                <w:t>463</w:t>
              </w:r>
            </w:ins>
          </w:p>
        </w:tc>
        <w:tc>
          <w:tcPr>
            <w:tcW w:w="679" w:type="dxa"/>
            <w:tcBorders>
              <w:right w:val="single" w:sz="4" w:space="0" w:color="auto"/>
            </w:tcBorders>
            <w:vAlign w:val="center"/>
            <w:tcPrChange w:id="10757" w:author="Στάθης Καπ" w:date="2023-03-09T04:10:00Z">
              <w:tcPr>
                <w:tcW w:w="679" w:type="dxa"/>
                <w:tcBorders>
                  <w:right w:val="single" w:sz="4" w:space="0" w:color="auto"/>
                </w:tcBorders>
                <w:vAlign w:val="center"/>
              </w:tcPr>
            </w:tcPrChange>
          </w:tcPr>
          <w:p w14:paraId="66CB45C9" w14:textId="02958965" w:rsidR="00B7579D" w:rsidRPr="007E0F91" w:rsidRDefault="00B7579D" w:rsidP="00B7579D">
            <w:pPr>
              <w:jc w:val="center"/>
              <w:rPr>
                <w:ins w:id="10758" w:author="Στάθης Καπ" w:date="2023-03-09T00:34:00Z"/>
                <w:sz w:val="16"/>
                <w:szCs w:val="16"/>
              </w:rPr>
            </w:pPr>
            <w:ins w:id="10759" w:author="Στάθης Καπ" w:date="2023-03-09T02:06:00Z">
              <w:r w:rsidRPr="007E0F91">
                <w:rPr>
                  <w:rFonts w:ascii="Calibri" w:hAnsi="Calibri" w:cstheme="minorHAnsi"/>
                  <w:color w:val="000000"/>
                  <w:sz w:val="16"/>
                  <w:szCs w:val="16"/>
                </w:rPr>
                <w:t>463</w:t>
              </w:r>
            </w:ins>
          </w:p>
        </w:tc>
        <w:tc>
          <w:tcPr>
            <w:tcW w:w="453" w:type="dxa"/>
            <w:tcBorders>
              <w:left w:val="single" w:sz="4" w:space="0" w:color="auto"/>
            </w:tcBorders>
            <w:vAlign w:val="center"/>
            <w:tcPrChange w:id="10760" w:author="Στάθης Καπ" w:date="2023-03-09T04:10:00Z">
              <w:tcPr>
                <w:tcW w:w="453" w:type="dxa"/>
                <w:tcBorders>
                  <w:left w:val="single" w:sz="4" w:space="0" w:color="auto"/>
                </w:tcBorders>
                <w:vAlign w:val="center"/>
              </w:tcPr>
            </w:tcPrChange>
          </w:tcPr>
          <w:p w14:paraId="1F41213D" w14:textId="37BB923D" w:rsidR="00B7579D" w:rsidRPr="007E0F91" w:rsidRDefault="00B7579D" w:rsidP="00B7579D">
            <w:pPr>
              <w:jc w:val="center"/>
              <w:rPr>
                <w:ins w:id="10761" w:author="Στάθης Καπ" w:date="2023-03-09T00:34:00Z"/>
                <w:sz w:val="16"/>
                <w:szCs w:val="16"/>
              </w:rPr>
            </w:pPr>
            <w:ins w:id="10762" w:author="Στάθης Καπ" w:date="2023-03-09T02:06:00Z">
              <w:r w:rsidRPr="007E0F91">
                <w:rPr>
                  <w:rFonts w:ascii="Calibri" w:hAnsi="Calibri" w:cs="Calibri"/>
                  <w:color w:val="000000"/>
                  <w:sz w:val="16"/>
                  <w:szCs w:val="16"/>
                </w:rPr>
                <w:t>447</w:t>
              </w:r>
            </w:ins>
          </w:p>
        </w:tc>
        <w:tc>
          <w:tcPr>
            <w:tcW w:w="708" w:type="dxa"/>
            <w:vAlign w:val="center"/>
            <w:tcPrChange w:id="10763" w:author="Στάθης Καπ" w:date="2023-03-09T04:10:00Z">
              <w:tcPr>
                <w:tcW w:w="708" w:type="dxa"/>
                <w:vAlign w:val="center"/>
              </w:tcPr>
            </w:tcPrChange>
          </w:tcPr>
          <w:p w14:paraId="20A4E63F" w14:textId="617FF1A7" w:rsidR="00B7579D" w:rsidRPr="007E0F91" w:rsidRDefault="00B7579D" w:rsidP="00B7579D">
            <w:pPr>
              <w:jc w:val="center"/>
              <w:rPr>
                <w:ins w:id="10764" w:author="Στάθης Καπ" w:date="2023-03-09T00:34:00Z"/>
                <w:sz w:val="16"/>
                <w:szCs w:val="16"/>
              </w:rPr>
            </w:pPr>
            <w:ins w:id="10765" w:author="Στάθης Καπ" w:date="2023-03-09T02:06:00Z">
              <w:r w:rsidRPr="007E0F91">
                <w:rPr>
                  <w:rFonts w:ascii="Calibri" w:hAnsi="Calibri" w:cs="Calibri"/>
                  <w:color w:val="000000"/>
                  <w:sz w:val="16"/>
                  <w:szCs w:val="16"/>
                </w:rPr>
                <w:t>3.46</w:t>
              </w:r>
            </w:ins>
          </w:p>
        </w:tc>
        <w:tc>
          <w:tcPr>
            <w:tcW w:w="652" w:type="dxa"/>
            <w:vMerge/>
            <w:tcBorders>
              <w:right w:val="single" w:sz="4" w:space="0" w:color="auto"/>
            </w:tcBorders>
            <w:vAlign w:val="center"/>
            <w:tcPrChange w:id="10766" w:author="Στάθης Καπ" w:date="2023-03-09T04:10:00Z">
              <w:tcPr>
                <w:tcW w:w="652" w:type="dxa"/>
                <w:vMerge/>
                <w:tcBorders>
                  <w:right w:val="single" w:sz="4" w:space="0" w:color="auto"/>
                </w:tcBorders>
                <w:vAlign w:val="center"/>
              </w:tcPr>
            </w:tcPrChange>
          </w:tcPr>
          <w:p w14:paraId="377C0C29" w14:textId="12FB8D18" w:rsidR="00B7579D" w:rsidRPr="007E0F91" w:rsidRDefault="00B7579D" w:rsidP="00B7579D">
            <w:pPr>
              <w:jc w:val="center"/>
              <w:rPr>
                <w:ins w:id="10767" w:author="Στάθης Καπ" w:date="2023-03-09T00:34:00Z"/>
                <w:sz w:val="16"/>
                <w:szCs w:val="16"/>
              </w:rPr>
            </w:pPr>
          </w:p>
        </w:tc>
        <w:tc>
          <w:tcPr>
            <w:tcW w:w="453" w:type="dxa"/>
            <w:tcBorders>
              <w:left w:val="single" w:sz="4" w:space="0" w:color="auto"/>
            </w:tcBorders>
            <w:vAlign w:val="center"/>
            <w:tcPrChange w:id="10768" w:author="Στάθης Καπ" w:date="2023-03-09T04:10:00Z">
              <w:tcPr>
                <w:tcW w:w="453" w:type="dxa"/>
                <w:tcBorders>
                  <w:left w:val="single" w:sz="4" w:space="0" w:color="auto"/>
                </w:tcBorders>
                <w:vAlign w:val="center"/>
              </w:tcPr>
            </w:tcPrChange>
          </w:tcPr>
          <w:p w14:paraId="2CEB5A6F" w14:textId="68D059D2" w:rsidR="00B7579D" w:rsidRPr="007E0F91" w:rsidRDefault="00B7579D" w:rsidP="00B7579D">
            <w:pPr>
              <w:jc w:val="center"/>
              <w:rPr>
                <w:ins w:id="10769" w:author="Στάθης Καπ" w:date="2023-03-09T00:34:00Z"/>
                <w:sz w:val="16"/>
                <w:szCs w:val="16"/>
              </w:rPr>
            </w:pPr>
            <w:ins w:id="10770" w:author="Στάθης Καπ" w:date="2023-03-09T02:06:00Z">
              <w:r w:rsidRPr="007E0F91">
                <w:rPr>
                  <w:rFonts w:ascii="Calibri" w:hAnsi="Calibri" w:cs="Calibri"/>
                  <w:color w:val="000000"/>
                  <w:sz w:val="16"/>
                  <w:szCs w:val="16"/>
                </w:rPr>
                <w:t>389</w:t>
              </w:r>
            </w:ins>
          </w:p>
        </w:tc>
        <w:tc>
          <w:tcPr>
            <w:tcW w:w="454" w:type="dxa"/>
            <w:vAlign w:val="center"/>
            <w:tcPrChange w:id="10771" w:author="Στάθης Καπ" w:date="2023-03-09T04:10:00Z">
              <w:tcPr>
                <w:tcW w:w="454" w:type="dxa"/>
                <w:vAlign w:val="center"/>
              </w:tcPr>
            </w:tcPrChange>
          </w:tcPr>
          <w:p w14:paraId="5BF9307C" w14:textId="14F853C3" w:rsidR="00B7579D" w:rsidRPr="007E0F91" w:rsidRDefault="00B7579D" w:rsidP="00B7579D">
            <w:pPr>
              <w:jc w:val="center"/>
              <w:rPr>
                <w:ins w:id="10772" w:author="Στάθης Καπ" w:date="2023-03-09T00:34:00Z"/>
                <w:sz w:val="16"/>
                <w:szCs w:val="16"/>
              </w:rPr>
            </w:pPr>
            <w:ins w:id="10773" w:author="Στάθης Καπ" w:date="2023-03-09T02:06:00Z">
              <w:r w:rsidRPr="007E0F91">
                <w:rPr>
                  <w:rFonts w:ascii="Calibri" w:hAnsi="Calibri" w:cs="Calibri"/>
                  <w:color w:val="000000"/>
                  <w:sz w:val="16"/>
                  <w:szCs w:val="16"/>
                </w:rPr>
                <w:t>12.98</w:t>
              </w:r>
            </w:ins>
          </w:p>
        </w:tc>
        <w:tc>
          <w:tcPr>
            <w:tcW w:w="454" w:type="dxa"/>
            <w:vAlign w:val="center"/>
            <w:tcPrChange w:id="10774" w:author="Στάθης Καπ" w:date="2023-03-09T04:10:00Z">
              <w:tcPr>
                <w:tcW w:w="454" w:type="dxa"/>
                <w:vAlign w:val="center"/>
              </w:tcPr>
            </w:tcPrChange>
          </w:tcPr>
          <w:p w14:paraId="01C5EEED" w14:textId="6F50716B" w:rsidR="00B7579D" w:rsidRPr="007E0F91" w:rsidRDefault="00B7579D" w:rsidP="00B7579D">
            <w:pPr>
              <w:jc w:val="center"/>
              <w:rPr>
                <w:ins w:id="10775" w:author="Στάθης Καπ" w:date="2023-03-09T00:34:00Z"/>
                <w:sz w:val="16"/>
                <w:szCs w:val="16"/>
              </w:rPr>
            </w:pPr>
            <w:ins w:id="10776" w:author="Στάθης Καπ" w:date="2023-03-09T02:06:00Z">
              <w:r w:rsidRPr="007E0F91">
                <w:rPr>
                  <w:rFonts w:ascii="Calibri" w:hAnsi="Calibri" w:cs="Calibri"/>
                  <w:color w:val="000000"/>
                  <w:sz w:val="16"/>
                  <w:szCs w:val="16"/>
                </w:rPr>
                <w:t>0.332</w:t>
              </w:r>
            </w:ins>
          </w:p>
        </w:tc>
        <w:tc>
          <w:tcPr>
            <w:tcW w:w="457" w:type="dxa"/>
            <w:tcBorders>
              <w:right w:val="single" w:sz="4" w:space="0" w:color="auto"/>
            </w:tcBorders>
            <w:vAlign w:val="center"/>
            <w:tcPrChange w:id="10777" w:author="Στάθης Καπ" w:date="2023-03-09T04:10:00Z">
              <w:tcPr>
                <w:tcW w:w="457" w:type="dxa"/>
                <w:tcBorders>
                  <w:right w:val="single" w:sz="4" w:space="0" w:color="auto"/>
                </w:tcBorders>
                <w:vAlign w:val="center"/>
              </w:tcPr>
            </w:tcPrChange>
          </w:tcPr>
          <w:p w14:paraId="216BA077" w14:textId="7C1C0463" w:rsidR="00B7579D" w:rsidRPr="007E0F91" w:rsidRDefault="00B7579D" w:rsidP="00B7579D">
            <w:pPr>
              <w:jc w:val="center"/>
              <w:rPr>
                <w:ins w:id="10778" w:author="Στάθης Καπ" w:date="2023-03-09T00:34:00Z"/>
                <w:sz w:val="16"/>
                <w:szCs w:val="16"/>
              </w:rPr>
            </w:pPr>
            <w:ins w:id="10779" w:author="Στάθης Καπ" w:date="2023-03-09T02:06:00Z">
              <w:r w:rsidRPr="007E0F91">
                <w:rPr>
                  <w:rFonts w:ascii="Calibri" w:hAnsi="Calibri" w:cs="Calibri"/>
                  <w:color w:val="000000"/>
                  <w:sz w:val="16"/>
                  <w:szCs w:val="16"/>
                </w:rPr>
                <w:t>34.65</w:t>
              </w:r>
            </w:ins>
          </w:p>
        </w:tc>
        <w:tc>
          <w:tcPr>
            <w:tcW w:w="453" w:type="dxa"/>
            <w:tcBorders>
              <w:left w:val="single" w:sz="4" w:space="0" w:color="auto"/>
            </w:tcBorders>
            <w:vAlign w:val="center"/>
            <w:tcPrChange w:id="10780" w:author="Στάθης Καπ" w:date="2023-03-09T04:10:00Z">
              <w:tcPr>
                <w:tcW w:w="453" w:type="dxa"/>
                <w:tcBorders>
                  <w:left w:val="single" w:sz="4" w:space="0" w:color="auto"/>
                </w:tcBorders>
                <w:vAlign w:val="center"/>
              </w:tcPr>
            </w:tcPrChange>
          </w:tcPr>
          <w:p w14:paraId="38F7A8B6" w14:textId="32742A8B" w:rsidR="00B7579D" w:rsidRPr="007E0F91" w:rsidRDefault="00B7579D" w:rsidP="00B7579D">
            <w:pPr>
              <w:jc w:val="center"/>
              <w:rPr>
                <w:ins w:id="10781" w:author="Στάθης Καπ" w:date="2023-03-09T00:34:00Z"/>
                <w:sz w:val="16"/>
                <w:szCs w:val="16"/>
              </w:rPr>
            </w:pPr>
            <w:ins w:id="10782" w:author="Στάθης Καπ" w:date="2023-03-09T02:06:00Z">
              <w:r w:rsidRPr="007E0F91">
                <w:rPr>
                  <w:rFonts w:ascii="Calibri" w:hAnsi="Calibri" w:cs="Calibri"/>
                  <w:color w:val="000000"/>
                  <w:sz w:val="16"/>
                  <w:szCs w:val="16"/>
                </w:rPr>
                <w:t>417</w:t>
              </w:r>
            </w:ins>
          </w:p>
        </w:tc>
        <w:tc>
          <w:tcPr>
            <w:tcW w:w="454" w:type="dxa"/>
            <w:vAlign w:val="center"/>
            <w:tcPrChange w:id="10783" w:author="Στάθης Καπ" w:date="2023-03-09T04:10:00Z">
              <w:tcPr>
                <w:tcW w:w="454" w:type="dxa"/>
                <w:vAlign w:val="center"/>
              </w:tcPr>
            </w:tcPrChange>
          </w:tcPr>
          <w:p w14:paraId="1010106F" w14:textId="29502839" w:rsidR="00B7579D" w:rsidRPr="007E0F91" w:rsidRDefault="00B7579D" w:rsidP="00B7579D">
            <w:pPr>
              <w:jc w:val="center"/>
              <w:rPr>
                <w:ins w:id="10784" w:author="Στάθης Καπ" w:date="2023-03-09T00:34:00Z"/>
                <w:sz w:val="16"/>
                <w:szCs w:val="16"/>
              </w:rPr>
            </w:pPr>
            <w:ins w:id="10785" w:author="Στάθης Καπ" w:date="2023-03-09T02:06:00Z">
              <w:r w:rsidRPr="007E0F91">
                <w:rPr>
                  <w:rFonts w:ascii="Calibri" w:hAnsi="Calibri" w:cs="Calibri"/>
                  <w:color w:val="000000"/>
                  <w:sz w:val="16"/>
                  <w:szCs w:val="16"/>
                </w:rPr>
                <w:t>6.71</w:t>
              </w:r>
            </w:ins>
          </w:p>
        </w:tc>
        <w:tc>
          <w:tcPr>
            <w:tcW w:w="454" w:type="dxa"/>
            <w:vAlign w:val="center"/>
            <w:tcPrChange w:id="10786" w:author="Στάθης Καπ" w:date="2023-03-09T04:10:00Z">
              <w:tcPr>
                <w:tcW w:w="454" w:type="dxa"/>
                <w:vAlign w:val="center"/>
              </w:tcPr>
            </w:tcPrChange>
          </w:tcPr>
          <w:p w14:paraId="53531C49" w14:textId="104595EE" w:rsidR="00B7579D" w:rsidRPr="007E0F91" w:rsidRDefault="00B7579D" w:rsidP="00B7579D">
            <w:pPr>
              <w:jc w:val="center"/>
              <w:rPr>
                <w:ins w:id="10787" w:author="Στάθης Καπ" w:date="2023-03-09T00:34:00Z"/>
                <w:sz w:val="16"/>
                <w:szCs w:val="16"/>
              </w:rPr>
            </w:pPr>
            <w:ins w:id="10788" w:author="Στάθης Καπ" w:date="2023-03-09T02:06:00Z">
              <w:r w:rsidRPr="007E0F91">
                <w:rPr>
                  <w:rFonts w:ascii="Calibri" w:hAnsi="Calibri" w:cs="Calibri"/>
                  <w:color w:val="000000"/>
                  <w:sz w:val="16"/>
                  <w:szCs w:val="16"/>
                </w:rPr>
                <w:t>0.35</w:t>
              </w:r>
            </w:ins>
          </w:p>
        </w:tc>
        <w:tc>
          <w:tcPr>
            <w:tcW w:w="454" w:type="dxa"/>
            <w:tcBorders>
              <w:right w:val="single" w:sz="4" w:space="0" w:color="auto"/>
            </w:tcBorders>
            <w:vAlign w:val="center"/>
            <w:tcPrChange w:id="10789" w:author="Στάθης Καπ" w:date="2023-03-09T04:10:00Z">
              <w:tcPr>
                <w:tcW w:w="454" w:type="dxa"/>
                <w:tcBorders>
                  <w:right w:val="single" w:sz="4" w:space="0" w:color="auto"/>
                </w:tcBorders>
                <w:vAlign w:val="center"/>
              </w:tcPr>
            </w:tcPrChange>
          </w:tcPr>
          <w:p w14:paraId="3670EB92" w14:textId="5895732D" w:rsidR="00B7579D" w:rsidRPr="007E0F91" w:rsidRDefault="00B7579D" w:rsidP="00B7579D">
            <w:pPr>
              <w:jc w:val="center"/>
              <w:rPr>
                <w:ins w:id="10790" w:author="Στάθης Καπ" w:date="2023-03-09T00:34:00Z"/>
                <w:sz w:val="16"/>
                <w:szCs w:val="16"/>
              </w:rPr>
            </w:pPr>
            <w:ins w:id="10791" w:author="Στάθης Καπ" w:date="2023-03-09T02:06:00Z">
              <w:r w:rsidRPr="007E0F91">
                <w:rPr>
                  <w:rFonts w:ascii="Calibri" w:hAnsi="Calibri" w:cs="Calibri"/>
                  <w:color w:val="000000"/>
                  <w:sz w:val="16"/>
                  <w:szCs w:val="16"/>
                </w:rPr>
                <w:t>31.1</w:t>
              </w:r>
            </w:ins>
          </w:p>
        </w:tc>
        <w:tc>
          <w:tcPr>
            <w:tcW w:w="453" w:type="dxa"/>
            <w:tcBorders>
              <w:left w:val="single" w:sz="4" w:space="0" w:color="auto"/>
            </w:tcBorders>
            <w:vAlign w:val="center"/>
            <w:tcPrChange w:id="10792" w:author="Στάθης Καπ" w:date="2023-03-09T04:10:00Z">
              <w:tcPr>
                <w:tcW w:w="453" w:type="dxa"/>
                <w:tcBorders>
                  <w:left w:val="single" w:sz="4" w:space="0" w:color="auto"/>
                </w:tcBorders>
                <w:vAlign w:val="center"/>
              </w:tcPr>
            </w:tcPrChange>
          </w:tcPr>
          <w:p w14:paraId="250A0BB8" w14:textId="093FEEC7" w:rsidR="00B7579D" w:rsidRPr="007E0F91" w:rsidRDefault="00B7579D" w:rsidP="00B7579D">
            <w:pPr>
              <w:jc w:val="center"/>
              <w:rPr>
                <w:ins w:id="10793" w:author="Στάθης Καπ" w:date="2023-03-09T00:34:00Z"/>
                <w:sz w:val="16"/>
                <w:szCs w:val="16"/>
              </w:rPr>
            </w:pPr>
            <w:ins w:id="10794" w:author="Στάθης Καπ" w:date="2023-03-09T02:06:00Z">
              <w:r w:rsidRPr="007E0F91">
                <w:rPr>
                  <w:rFonts w:ascii="Calibri" w:hAnsi="Calibri" w:cs="Calibri"/>
                  <w:color w:val="000000"/>
                  <w:sz w:val="16"/>
                  <w:szCs w:val="16"/>
                </w:rPr>
                <w:t>355</w:t>
              </w:r>
            </w:ins>
          </w:p>
        </w:tc>
        <w:tc>
          <w:tcPr>
            <w:tcW w:w="454" w:type="dxa"/>
            <w:vAlign w:val="center"/>
            <w:tcPrChange w:id="10795" w:author="Στάθης Καπ" w:date="2023-03-09T04:10:00Z">
              <w:tcPr>
                <w:tcW w:w="454" w:type="dxa"/>
                <w:vAlign w:val="center"/>
              </w:tcPr>
            </w:tcPrChange>
          </w:tcPr>
          <w:p w14:paraId="0D7056DB" w14:textId="525679D2" w:rsidR="00B7579D" w:rsidRPr="007E0F91" w:rsidRDefault="00B7579D" w:rsidP="00B7579D">
            <w:pPr>
              <w:jc w:val="center"/>
              <w:rPr>
                <w:ins w:id="10796" w:author="Στάθης Καπ" w:date="2023-03-09T00:34:00Z"/>
                <w:sz w:val="16"/>
                <w:szCs w:val="16"/>
              </w:rPr>
            </w:pPr>
            <w:ins w:id="10797" w:author="Στάθης Καπ" w:date="2023-03-09T02:06:00Z">
              <w:r w:rsidRPr="007E0F91">
                <w:rPr>
                  <w:rFonts w:ascii="Calibri" w:hAnsi="Calibri" w:cs="Calibri"/>
                  <w:color w:val="000000"/>
                  <w:sz w:val="16"/>
                  <w:szCs w:val="16"/>
                </w:rPr>
                <w:t>20.58</w:t>
              </w:r>
            </w:ins>
          </w:p>
        </w:tc>
        <w:tc>
          <w:tcPr>
            <w:tcW w:w="454" w:type="dxa"/>
            <w:vAlign w:val="center"/>
            <w:tcPrChange w:id="10798" w:author="Στάθης Καπ" w:date="2023-03-09T04:10:00Z">
              <w:tcPr>
                <w:tcW w:w="454" w:type="dxa"/>
                <w:vAlign w:val="center"/>
              </w:tcPr>
            </w:tcPrChange>
          </w:tcPr>
          <w:p w14:paraId="29C0CE33" w14:textId="5679E1A7" w:rsidR="00B7579D" w:rsidRPr="007E0F91" w:rsidRDefault="00B7579D" w:rsidP="00B7579D">
            <w:pPr>
              <w:jc w:val="center"/>
              <w:rPr>
                <w:ins w:id="10799" w:author="Στάθης Καπ" w:date="2023-03-09T00:34:00Z"/>
                <w:sz w:val="16"/>
                <w:szCs w:val="16"/>
              </w:rPr>
            </w:pPr>
            <w:ins w:id="10800" w:author="Στάθης Καπ" w:date="2023-03-09T02:06:00Z">
              <w:r w:rsidRPr="007E0F91">
                <w:rPr>
                  <w:rFonts w:ascii="Calibri" w:hAnsi="Calibri" w:cs="Calibri"/>
                  <w:color w:val="000000"/>
                  <w:sz w:val="16"/>
                  <w:szCs w:val="16"/>
                </w:rPr>
                <w:t>0.282</w:t>
              </w:r>
            </w:ins>
          </w:p>
        </w:tc>
        <w:tc>
          <w:tcPr>
            <w:tcW w:w="461" w:type="dxa"/>
            <w:tcBorders>
              <w:right w:val="single" w:sz="4" w:space="0" w:color="auto"/>
            </w:tcBorders>
            <w:vAlign w:val="center"/>
            <w:tcPrChange w:id="10801" w:author="Στάθης Καπ" w:date="2023-03-09T04:10:00Z">
              <w:tcPr>
                <w:tcW w:w="461" w:type="dxa"/>
                <w:tcBorders>
                  <w:right w:val="single" w:sz="4" w:space="0" w:color="auto"/>
                </w:tcBorders>
                <w:vAlign w:val="center"/>
              </w:tcPr>
            </w:tcPrChange>
          </w:tcPr>
          <w:p w14:paraId="64B34EAB" w14:textId="1CD2B4BD" w:rsidR="00B7579D" w:rsidRPr="007E0F91" w:rsidRDefault="00B7579D" w:rsidP="00B7579D">
            <w:pPr>
              <w:jc w:val="center"/>
              <w:rPr>
                <w:ins w:id="10802" w:author="Στάθης Καπ" w:date="2023-03-09T00:34:00Z"/>
                <w:sz w:val="16"/>
                <w:szCs w:val="16"/>
              </w:rPr>
            </w:pPr>
            <w:ins w:id="10803" w:author="Στάθης Καπ" w:date="2023-03-09T02:06:00Z">
              <w:r w:rsidRPr="007E0F91">
                <w:rPr>
                  <w:rFonts w:ascii="Calibri" w:hAnsi="Calibri" w:cs="Calibri"/>
                  <w:color w:val="000000"/>
                  <w:sz w:val="16"/>
                  <w:szCs w:val="16"/>
                </w:rPr>
                <w:t>44.49</w:t>
              </w:r>
            </w:ins>
          </w:p>
        </w:tc>
      </w:tr>
      <w:tr w:rsidR="00F33ECC" w14:paraId="48FE8ED2" w14:textId="77777777" w:rsidTr="00E719CF">
        <w:trPr>
          <w:trHeight w:val="170"/>
          <w:jc w:val="center"/>
          <w:ins w:id="10804" w:author="Στάθης Καπ" w:date="2023-03-09T00:34:00Z"/>
          <w:trPrChange w:id="10805"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806"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50592272" w14:textId="42031A3B" w:rsidR="00B7579D" w:rsidRPr="007E0F91" w:rsidRDefault="00B7579D" w:rsidP="00B7579D">
            <w:pPr>
              <w:jc w:val="center"/>
              <w:rPr>
                <w:ins w:id="10807" w:author="Στάθης Καπ" w:date="2023-03-09T00:34:00Z"/>
                <w:sz w:val="16"/>
                <w:szCs w:val="16"/>
              </w:rPr>
            </w:pPr>
            <w:ins w:id="10808" w:author="Στάθης Καπ" w:date="2023-03-09T00:36:00Z">
              <w:r w:rsidRPr="007E0F91">
                <w:rPr>
                  <w:sz w:val="16"/>
                  <w:szCs w:val="16"/>
                </w:rPr>
                <w:t>pr09</w:t>
              </w:r>
            </w:ins>
          </w:p>
        </w:tc>
        <w:tc>
          <w:tcPr>
            <w:tcW w:w="565" w:type="dxa"/>
            <w:tcBorders>
              <w:left w:val="single" w:sz="4" w:space="0" w:color="auto"/>
            </w:tcBorders>
            <w:vAlign w:val="center"/>
            <w:tcPrChange w:id="10809" w:author="Στάθης Καπ" w:date="2023-03-09T04:10:00Z">
              <w:tcPr>
                <w:tcW w:w="565" w:type="dxa"/>
                <w:tcBorders>
                  <w:left w:val="single" w:sz="4" w:space="0" w:color="auto"/>
                </w:tcBorders>
                <w:vAlign w:val="center"/>
              </w:tcPr>
            </w:tcPrChange>
          </w:tcPr>
          <w:p w14:paraId="068B5BFD" w14:textId="0CBD6C0E" w:rsidR="00B7579D" w:rsidRPr="007E0F91" w:rsidRDefault="00B7579D" w:rsidP="00B7579D">
            <w:pPr>
              <w:jc w:val="center"/>
              <w:rPr>
                <w:ins w:id="10810" w:author="Στάθης Καπ" w:date="2023-03-09T00:34:00Z"/>
                <w:sz w:val="16"/>
                <w:szCs w:val="16"/>
              </w:rPr>
            </w:pPr>
            <w:ins w:id="10811" w:author="Στάθης Καπ" w:date="2023-03-09T02:06:00Z">
              <w:r w:rsidRPr="007E0F91">
                <w:rPr>
                  <w:rFonts w:ascii="Calibri" w:hAnsi="Calibri" w:cstheme="minorHAnsi"/>
                  <w:color w:val="000000"/>
                  <w:sz w:val="16"/>
                  <w:szCs w:val="16"/>
                </w:rPr>
                <w:t>493</w:t>
              </w:r>
            </w:ins>
          </w:p>
        </w:tc>
        <w:tc>
          <w:tcPr>
            <w:tcW w:w="679" w:type="dxa"/>
            <w:tcBorders>
              <w:right w:val="single" w:sz="4" w:space="0" w:color="auto"/>
            </w:tcBorders>
            <w:vAlign w:val="center"/>
            <w:tcPrChange w:id="10812" w:author="Στάθης Καπ" w:date="2023-03-09T04:10:00Z">
              <w:tcPr>
                <w:tcW w:w="679" w:type="dxa"/>
                <w:tcBorders>
                  <w:right w:val="single" w:sz="4" w:space="0" w:color="auto"/>
                </w:tcBorders>
                <w:vAlign w:val="center"/>
              </w:tcPr>
            </w:tcPrChange>
          </w:tcPr>
          <w:p w14:paraId="2B54B3F5" w14:textId="0DAB0039" w:rsidR="00B7579D" w:rsidRPr="007E0F91" w:rsidRDefault="00B7579D" w:rsidP="00B7579D">
            <w:pPr>
              <w:jc w:val="center"/>
              <w:rPr>
                <w:ins w:id="10813" w:author="Στάθης Καπ" w:date="2023-03-09T00:34:00Z"/>
                <w:sz w:val="16"/>
                <w:szCs w:val="16"/>
              </w:rPr>
            </w:pPr>
            <w:ins w:id="10814" w:author="Στάθης Καπ" w:date="2023-03-09T02:06:00Z">
              <w:r w:rsidRPr="007E0F91">
                <w:rPr>
                  <w:rFonts w:ascii="Calibri" w:hAnsi="Calibri" w:cstheme="minorHAnsi"/>
                  <w:color w:val="000000"/>
                  <w:sz w:val="16"/>
                  <w:szCs w:val="16"/>
                </w:rPr>
                <w:t>461</w:t>
              </w:r>
            </w:ins>
          </w:p>
        </w:tc>
        <w:tc>
          <w:tcPr>
            <w:tcW w:w="453" w:type="dxa"/>
            <w:tcBorders>
              <w:left w:val="single" w:sz="4" w:space="0" w:color="auto"/>
            </w:tcBorders>
            <w:vAlign w:val="center"/>
            <w:tcPrChange w:id="10815" w:author="Στάθης Καπ" w:date="2023-03-09T04:10:00Z">
              <w:tcPr>
                <w:tcW w:w="453" w:type="dxa"/>
                <w:tcBorders>
                  <w:left w:val="single" w:sz="4" w:space="0" w:color="auto"/>
                </w:tcBorders>
                <w:vAlign w:val="center"/>
              </w:tcPr>
            </w:tcPrChange>
          </w:tcPr>
          <w:p w14:paraId="6B887693" w14:textId="1408B9D3" w:rsidR="00B7579D" w:rsidRPr="007E0F91" w:rsidRDefault="00B7579D" w:rsidP="00B7579D">
            <w:pPr>
              <w:jc w:val="center"/>
              <w:rPr>
                <w:ins w:id="10816" w:author="Στάθης Καπ" w:date="2023-03-09T00:34:00Z"/>
                <w:sz w:val="16"/>
                <w:szCs w:val="16"/>
              </w:rPr>
            </w:pPr>
            <w:ins w:id="10817" w:author="Στάθης Καπ" w:date="2023-03-09T02:06:00Z">
              <w:r w:rsidRPr="007E0F91">
                <w:rPr>
                  <w:rFonts w:ascii="Calibri" w:hAnsi="Calibri" w:cs="Calibri"/>
                  <w:color w:val="000000"/>
                  <w:sz w:val="16"/>
                  <w:szCs w:val="16"/>
                </w:rPr>
                <w:t>424</w:t>
              </w:r>
            </w:ins>
          </w:p>
        </w:tc>
        <w:tc>
          <w:tcPr>
            <w:tcW w:w="708" w:type="dxa"/>
            <w:vAlign w:val="center"/>
            <w:tcPrChange w:id="10818" w:author="Στάθης Καπ" w:date="2023-03-09T04:10:00Z">
              <w:tcPr>
                <w:tcW w:w="708" w:type="dxa"/>
                <w:vAlign w:val="center"/>
              </w:tcPr>
            </w:tcPrChange>
          </w:tcPr>
          <w:p w14:paraId="6D39C48F" w14:textId="4418A861" w:rsidR="00B7579D" w:rsidRPr="007E0F91" w:rsidRDefault="00B7579D" w:rsidP="00B7579D">
            <w:pPr>
              <w:jc w:val="center"/>
              <w:rPr>
                <w:ins w:id="10819" w:author="Στάθης Καπ" w:date="2023-03-09T00:34:00Z"/>
                <w:sz w:val="16"/>
                <w:szCs w:val="16"/>
              </w:rPr>
            </w:pPr>
            <w:ins w:id="10820" w:author="Στάθης Καπ" w:date="2023-03-09T02:06:00Z">
              <w:r w:rsidRPr="007E0F91">
                <w:rPr>
                  <w:rFonts w:ascii="Calibri" w:hAnsi="Calibri" w:cs="Calibri"/>
                  <w:color w:val="000000"/>
                  <w:sz w:val="16"/>
                  <w:szCs w:val="16"/>
                </w:rPr>
                <w:t>14</w:t>
              </w:r>
            </w:ins>
          </w:p>
        </w:tc>
        <w:tc>
          <w:tcPr>
            <w:tcW w:w="652" w:type="dxa"/>
            <w:vMerge/>
            <w:tcBorders>
              <w:right w:val="single" w:sz="4" w:space="0" w:color="auto"/>
            </w:tcBorders>
            <w:vAlign w:val="center"/>
            <w:tcPrChange w:id="10821" w:author="Στάθης Καπ" w:date="2023-03-09T04:10:00Z">
              <w:tcPr>
                <w:tcW w:w="652" w:type="dxa"/>
                <w:vMerge/>
                <w:tcBorders>
                  <w:right w:val="single" w:sz="4" w:space="0" w:color="auto"/>
                </w:tcBorders>
                <w:vAlign w:val="center"/>
              </w:tcPr>
            </w:tcPrChange>
          </w:tcPr>
          <w:p w14:paraId="352B989C" w14:textId="1F1110B1" w:rsidR="00B7579D" w:rsidRPr="007E0F91" w:rsidRDefault="00B7579D" w:rsidP="00B7579D">
            <w:pPr>
              <w:jc w:val="center"/>
              <w:rPr>
                <w:ins w:id="10822" w:author="Στάθης Καπ" w:date="2023-03-09T00:34:00Z"/>
                <w:sz w:val="16"/>
                <w:szCs w:val="16"/>
              </w:rPr>
            </w:pPr>
          </w:p>
        </w:tc>
        <w:tc>
          <w:tcPr>
            <w:tcW w:w="453" w:type="dxa"/>
            <w:tcBorders>
              <w:left w:val="single" w:sz="4" w:space="0" w:color="auto"/>
            </w:tcBorders>
            <w:vAlign w:val="center"/>
            <w:tcPrChange w:id="10823" w:author="Στάθης Καπ" w:date="2023-03-09T04:10:00Z">
              <w:tcPr>
                <w:tcW w:w="453" w:type="dxa"/>
                <w:tcBorders>
                  <w:left w:val="single" w:sz="4" w:space="0" w:color="auto"/>
                </w:tcBorders>
                <w:vAlign w:val="center"/>
              </w:tcPr>
            </w:tcPrChange>
          </w:tcPr>
          <w:p w14:paraId="648A59DC" w14:textId="748C745F" w:rsidR="00B7579D" w:rsidRPr="007E0F91" w:rsidRDefault="00B7579D" w:rsidP="00B7579D">
            <w:pPr>
              <w:jc w:val="center"/>
              <w:rPr>
                <w:ins w:id="10824" w:author="Στάθης Καπ" w:date="2023-03-09T00:34:00Z"/>
                <w:sz w:val="16"/>
                <w:szCs w:val="16"/>
              </w:rPr>
            </w:pPr>
            <w:ins w:id="10825" w:author="Στάθης Καπ" w:date="2023-03-09T02:06:00Z">
              <w:r w:rsidRPr="007E0F91">
                <w:rPr>
                  <w:rFonts w:ascii="Calibri" w:hAnsi="Calibri" w:cs="Calibri"/>
                  <w:color w:val="000000"/>
                  <w:sz w:val="16"/>
                  <w:szCs w:val="16"/>
                </w:rPr>
                <w:t>416</w:t>
              </w:r>
            </w:ins>
          </w:p>
        </w:tc>
        <w:tc>
          <w:tcPr>
            <w:tcW w:w="454" w:type="dxa"/>
            <w:vAlign w:val="center"/>
            <w:tcPrChange w:id="10826" w:author="Στάθης Καπ" w:date="2023-03-09T04:10:00Z">
              <w:tcPr>
                <w:tcW w:w="454" w:type="dxa"/>
                <w:vAlign w:val="center"/>
              </w:tcPr>
            </w:tcPrChange>
          </w:tcPr>
          <w:p w14:paraId="2AA627D0" w14:textId="3C989868" w:rsidR="00B7579D" w:rsidRPr="007E0F91" w:rsidRDefault="00B7579D" w:rsidP="00B7579D">
            <w:pPr>
              <w:jc w:val="center"/>
              <w:rPr>
                <w:ins w:id="10827" w:author="Στάθης Καπ" w:date="2023-03-09T00:34:00Z"/>
                <w:sz w:val="16"/>
                <w:szCs w:val="16"/>
              </w:rPr>
            </w:pPr>
            <w:ins w:id="10828" w:author="Στάθης Καπ" w:date="2023-03-09T02:06:00Z">
              <w:r w:rsidRPr="007E0F91">
                <w:rPr>
                  <w:rFonts w:ascii="Calibri" w:hAnsi="Calibri" w:cs="Calibri"/>
                  <w:color w:val="000000"/>
                  <w:sz w:val="16"/>
                  <w:szCs w:val="16"/>
                </w:rPr>
                <w:t>1.89</w:t>
              </w:r>
            </w:ins>
          </w:p>
        </w:tc>
        <w:tc>
          <w:tcPr>
            <w:tcW w:w="454" w:type="dxa"/>
            <w:vAlign w:val="center"/>
            <w:tcPrChange w:id="10829" w:author="Στάθης Καπ" w:date="2023-03-09T04:10:00Z">
              <w:tcPr>
                <w:tcW w:w="454" w:type="dxa"/>
                <w:vAlign w:val="center"/>
              </w:tcPr>
            </w:tcPrChange>
          </w:tcPr>
          <w:p w14:paraId="435216B4" w14:textId="4FCC7E03" w:rsidR="00B7579D" w:rsidRPr="007E0F91" w:rsidRDefault="00B7579D" w:rsidP="00B7579D">
            <w:pPr>
              <w:jc w:val="center"/>
              <w:rPr>
                <w:ins w:id="10830" w:author="Στάθης Καπ" w:date="2023-03-09T00:34:00Z"/>
                <w:sz w:val="16"/>
                <w:szCs w:val="16"/>
              </w:rPr>
            </w:pPr>
            <w:ins w:id="10831" w:author="Στάθης Καπ" w:date="2023-03-09T02:06:00Z">
              <w:r w:rsidRPr="007E0F91">
                <w:rPr>
                  <w:rFonts w:ascii="Calibri" w:hAnsi="Calibri" w:cs="Calibri"/>
                  <w:color w:val="000000"/>
                  <w:sz w:val="16"/>
                  <w:szCs w:val="16"/>
                </w:rPr>
                <w:t>0.699</w:t>
              </w:r>
            </w:ins>
          </w:p>
        </w:tc>
        <w:tc>
          <w:tcPr>
            <w:tcW w:w="457" w:type="dxa"/>
            <w:tcBorders>
              <w:right w:val="single" w:sz="4" w:space="0" w:color="auto"/>
            </w:tcBorders>
            <w:vAlign w:val="center"/>
            <w:tcPrChange w:id="10832" w:author="Στάθης Καπ" w:date="2023-03-09T04:10:00Z">
              <w:tcPr>
                <w:tcW w:w="457" w:type="dxa"/>
                <w:tcBorders>
                  <w:right w:val="single" w:sz="4" w:space="0" w:color="auto"/>
                </w:tcBorders>
                <w:vAlign w:val="center"/>
              </w:tcPr>
            </w:tcPrChange>
          </w:tcPr>
          <w:p w14:paraId="3F3DBD73" w14:textId="730B1D31" w:rsidR="00B7579D" w:rsidRPr="007E0F91" w:rsidRDefault="00B7579D" w:rsidP="00B7579D">
            <w:pPr>
              <w:jc w:val="center"/>
              <w:rPr>
                <w:ins w:id="10833" w:author="Στάθης Καπ" w:date="2023-03-09T00:34:00Z"/>
                <w:sz w:val="16"/>
                <w:szCs w:val="16"/>
              </w:rPr>
            </w:pPr>
            <w:ins w:id="10834" w:author="Στάθης Καπ" w:date="2023-03-09T02:06:00Z">
              <w:r w:rsidRPr="007E0F91">
                <w:rPr>
                  <w:rFonts w:ascii="Calibri" w:hAnsi="Calibri" w:cs="Calibri"/>
                  <w:color w:val="000000"/>
                  <w:sz w:val="16"/>
                  <w:szCs w:val="16"/>
                </w:rPr>
                <w:t>14.96</w:t>
              </w:r>
            </w:ins>
          </w:p>
        </w:tc>
        <w:tc>
          <w:tcPr>
            <w:tcW w:w="453" w:type="dxa"/>
            <w:tcBorders>
              <w:left w:val="single" w:sz="4" w:space="0" w:color="auto"/>
            </w:tcBorders>
            <w:vAlign w:val="center"/>
            <w:tcPrChange w:id="10835" w:author="Στάθης Καπ" w:date="2023-03-09T04:10:00Z">
              <w:tcPr>
                <w:tcW w:w="453" w:type="dxa"/>
                <w:tcBorders>
                  <w:left w:val="single" w:sz="4" w:space="0" w:color="auto"/>
                </w:tcBorders>
                <w:vAlign w:val="center"/>
              </w:tcPr>
            </w:tcPrChange>
          </w:tcPr>
          <w:p w14:paraId="3E99B83F" w14:textId="1FC0CAD7" w:rsidR="00B7579D" w:rsidRPr="007E0F91" w:rsidRDefault="00B7579D" w:rsidP="00B7579D">
            <w:pPr>
              <w:jc w:val="center"/>
              <w:rPr>
                <w:ins w:id="10836" w:author="Στάθης Καπ" w:date="2023-03-09T00:34:00Z"/>
                <w:sz w:val="16"/>
                <w:szCs w:val="16"/>
              </w:rPr>
            </w:pPr>
            <w:ins w:id="10837" w:author="Στάθης Καπ" w:date="2023-03-09T02:06:00Z">
              <w:r w:rsidRPr="007E0F91">
                <w:rPr>
                  <w:rFonts w:ascii="Calibri" w:hAnsi="Calibri" w:cs="Calibri"/>
                  <w:color w:val="000000"/>
                  <w:sz w:val="16"/>
                  <w:szCs w:val="16"/>
                </w:rPr>
                <w:t>333</w:t>
              </w:r>
            </w:ins>
          </w:p>
        </w:tc>
        <w:tc>
          <w:tcPr>
            <w:tcW w:w="454" w:type="dxa"/>
            <w:vAlign w:val="center"/>
            <w:tcPrChange w:id="10838" w:author="Στάθης Καπ" w:date="2023-03-09T04:10:00Z">
              <w:tcPr>
                <w:tcW w:w="454" w:type="dxa"/>
                <w:vAlign w:val="center"/>
              </w:tcPr>
            </w:tcPrChange>
          </w:tcPr>
          <w:p w14:paraId="2A3E3011" w14:textId="20163073" w:rsidR="00B7579D" w:rsidRPr="007E0F91" w:rsidRDefault="00B7579D" w:rsidP="00B7579D">
            <w:pPr>
              <w:jc w:val="center"/>
              <w:rPr>
                <w:ins w:id="10839" w:author="Στάθης Καπ" w:date="2023-03-09T00:34:00Z"/>
                <w:sz w:val="16"/>
                <w:szCs w:val="16"/>
              </w:rPr>
            </w:pPr>
            <w:ins w:id="10840" w:author="Στάθης Καπ" w:date="2023-03-09T02:06:00Z">
              <w:r w:rsidRPr="007E0F91">
                <w:rPr>
                  <w:rFonts w:ascii="Calibri" w:hAnsi="Calibri" w:cs="Calibri"/>
                  <w:color w:val="000000"/>
                  <w:sz w:val="16"/>
                  <w:szCs w:val="16"/>
                </w:rPr>
                <w:t>21.46</w:t>
              </w:r>
            </w:ins>
          </w:p>
        </w:tc>
        <w:tc>
          <w:tcPr>
            <w:tcW w:w="454" w:type="dxa"/>
            <w:vAlign w:val="center"/>
            <w:tcPrChange w:id="10841" w:author="Στάθης Καπ" w:date="2023-03-09T04:10:00Z">
              <w:tcPr>
                <w:tcW w:w="454" w:type="dxa"/>
                <w:vAlign w:val="center"/>
              </w:tcPr>
            </w:tcPrChange>
          </w:tcPr>
          <w:p w14:paraId="2EC6B439" w14:textId="49AAEE04" w:rsidR="00B7579D" w:rsidRPr="007E0F91" w:rsidRDefault="00B7579D" w:rsidP="00B7579D">
            <w:pPr>
              <w:jc w:val="center"/>
              <w:rPr>
                <w:ins w:id="10842" w:author="Στάθης Καπ" w:date="2023-03-09T00:34:00Z"/>
                <w:sz w:val="16"/>
                <w:szCs w:val="16"/>
              </w:rPr>
            </w:pPr>
            <w:ins w:id="10843" w:author="Στάθης Καπ" w:date="2023-03-09T02:06:00Z">
              <w:r w:rsidRPr="007E0F91">
                <w:rPr>
                  <w:rFonts w:ascii="Calibri" w:hAnsi="Calibri" w:cs="Calibri"/>
                  <w:color w:val="000000"/>
                  <w:sz w:val="16"/>
                  <w:szCs w:val="16"/>
                </w:rPr>
                <w:t>0.585</w:t>
              </w:r>
            </w:ins>
          </w:p>
        </w:tc>
        <w:tc>
          <w:tcPr>
            <w:tcW w:w="454" w:type="dxa"/>
            <w:tcBorders>
              <w:right w:val="single" w:sz="4" w:space="0" w:color="auto"/>
            </w:tcBorders>
            <w:vAlign w:val="center"/>
            <w:tcPrChange w:id="10844" w:author="Στάθης Καπ" w:date="2023-03-09T04:10:00Z">
              <w:tcPr>
                <w:tcW w:w="454" w:type="dxa"/>
                <w:tcBorders>
                  <w:right w:val="single" w:sz="4" w:space="0" w:color="auto"/>
                </w:tcBorders>
                <w:vAlign w:val="center"/>
              </w:tcPr>
            </w:tcPrChange>
          </w:tcPr>
          <w:p w14:paraId="17FCC374" w14:textId="3D79FA4D" w:rsidR="00B7579D" w:rsidRPr="007E0F91" w:rsidRDefault="00B7579D" w:rsidP="00B7579D">
            <w:pPr>
              <w:jc w:val="center"/>
              <w:rPr>
                <w:ins w:id="10845" w:author="Στάθης Καπ" w:date="2023-03-09T00:34:00Z"/>
                <w:sz w:val="16"/>
                <w:szCs w:val="16"/>
              </w:rPr>
            </w:pPr>
            <w:ins w:id="10846" w:author="Στάθης Καπ" w:date="2023-03-09T02:06:00Z">
              <w:r w:rsidRPr="007E0F91">
                <w:rPr>
                  <w:rFonts w:ascii="Calibri" w:hAnsi="Calibri" w:cs="Calibri"/>
                  <w:color w:val="000000"/>
                  <w:sz w:val="16"/>
                  <w:szCs w:val="16"/>
                </w:rPr>
                <w:t>28.83</w:t>
              </w:r>
            </w:ins>
          </w:p>
        </w:tc>
        <w:tc>
          <w:tcPr>
            <w:tcW w:w="453" w:type="dxa"/>
            <w:tcBorders>
              <w:left w:val="single" w:sz="4" w:space="0" w:color="auto"/>
            </w:tcBorders>
            <w:vAlign w:val="center"/>
            <w:tcPrChange w:id="10847" w:author="Στάθης Καπ" w:date="2023-03-09T04:10:00Z">
              <w:tcPr>
                <w:tcW w:w="453" w:type="dxa"/>
                <w:tcBorders>
                  <w:left w:val="single" w:sz="4" w:space="0" w:color="auto"/>
                </w:tcBorders>
                <w:vAlign w:val="center"/>
              </w:tcPr>
            </w:tcPrChange>
          </w:tcPr>
          <w:p w14:paraId="56E2FD53" w14:textId="6A2DFCF0" w:rsidR="00B7579D" w:rsidRPr="007E0F91" w:rsidRDefault="00B7579D" w:rsidP="00B7579D">
            <w:pPr>
              <w:jc w:val="center"/>
              <w:rPr>
                <w:ins w:id="10848" w:author="Στάθης Καπ" w:date="2023-03-09T00:34:00Z"/>
                <w:sz w:val="16"/>
                <w:szCs w:val="16"/>
              </w:rPr>
            </w:pPr>
            <w:ins w:id="10849" w:author="Στάθης Καπ" w:date="2023-03-09T02:06:00Z">
              <w:r w:rsidRPr="007E0F91">
                <w:rPr>
                  <w:rFonts w:ascii="Calibri" w:hAnsi="Calibri" w:cs="Calibri"/>
                  <w:color w:val="000000"/>
                  <w:sz w:val="16"/>
                  <w:szCs w:val="16"/>
                </w:rPr>
                <w:t>322</w:t>
              </w:r>
            </w:ins>
          </w:p>
        </w:tc>
        <w:tc>
          <w:tcPr>
            <w:tcW w:w="454" w:type="dxa"/>
            <w:vAlign w:val="center"/>
            <w:tcPrChange w:id="10850" w:author="Στάθης Καπ" w:date="2023-03-09T04:10:00Z">
              <w:tcPr>
                <w:tcW w:w="454" w:type="dxa"/>
                <w:vAlign w:val="center"/>
              </w:tcPr>
            </w:tcPrChange>
          </w:tcPr>
          <w:p w14:paraId="5D1D3E3B" w14:textId="1537EAB1" w:rsidR="00B7579D" w:rsidRPr="007E0F91" w:rsidRDefault="00B7579D" w:rsidP="00B7579D">
            <w:pPr>
              <w:jc w:val="center"/>
              <w:rPr>
                <w:ins w:id="10851" w:author="Στάθης Καπ" w:date="2023-03-09T00:34:00Z"/>
                <w:sz w:val="16"/>
                <w:szCs w:val="16"/>
              </w:rPr>
            </w:pPr>
            <w:ins w:id="10852" w:author="Στάθης Καπ" w:date="2023-03-09T02:06:00Z">
              <w:r w:rsidRPr="007E0F91">
                <w:rPr>
                  <w:rFonts w:ascii="Calibri" w:hAnsi="Calibri" w:cs="Calibri"/>
                  <w:color w:val="000000"/>
                  <w:sz w:val="16"/>
                  <w:szCs w:val="16"/>
                </w:rPr>
                <w:t>24.06</w:t>
              </w:r>
            </w:ins>
          </w:p>
        </w:tc>
        <w:tc>
          <w:tcPr>
            <w:tcW w:w="454" w:type="dxa"/>
            <w:vAlign w:val="center"/>
            <w:tcPrChange w:id="10853" w:author="Στάθης Καπ" w:date="2023-03-09T04:10:00Z">
              <w:tcPr>
                <w:tcW w:w="454" w:type="dxa"/>
                <w:vAlign w:val="center"/>
              </w:tcPr>
            </w:tcPrChange>
          </w:tcPr>
          <w:p w14:paraId="45E9388C" w14:textId="55A52F22" w:rsidR="00B7579D" w:rsidRPr="007E0F91" w:rsidRDefault="00B7579D" w:rsidP="00B7579D">
            <w:pPr>
              <w:jc w:val="center"/>
              <w:rPr>
                <w:ins w:id="10854" w:author="Στάθης Καπ" w:date="2023-03-09T00:34:00Z"/>
                <w:sz w:val="16"/>
                <w:szCs w:val="16"/>
              </w:rPr>
            </w:pPr>
            <w:ins w:id="10855" w:author="Στάθης Καπ" w:date="2023-03-09T02:06:00Z">
              <w:r w:rsidRPr="007E0F91">
                <w:rPr>
                  <w:rFonts w:ascii="Calibri" w:hAnsi="Calibri" w:cs="Calibri"/>
                  <w:color w:val="000000"/>
                  <w:sz w:val="16"/>
                  <w:szCs w:val="16"/>
                </w:rPr>
                <w:t>0.427</w:t>
              </w:r>
            </w:ins>
          </w:p>
        </w:tc>
        <w:tc>
          <w:tcPr>
            <w:tcW w:w="461" w:type="dxa"/>
            <w:tcBorders>
              <w:right w:val="single" w:sz="4" w:space="0" w:color="auto"/>
            </w:tcBorders>
            <w:vAlign w:val="center"/>
            <w:tcPrChange w:id="10856" w:author="Στάθης Καπ" w:date="2023-03-09T04:10:00Z">
              <w:tcPr>
                <w:tcW w:w="461" w:type="dxa"/>
                <w:tcBorders>
                  <w:right w:val="single" w:sz="4" w:space="0" w:color="auto"/>
                </w:tcBorders>
                <w:vAlign w:val="center"/>
              </w:tcPr>
            </w:tcPrChange>
          </w:tcPr>
          <w:p w14:paraId="1F2B27E8" w14:textId="3D0E0740" w:rsidR="00B7579D" w:rsidRPr="007E0F91" w:rsidRDefault="00B7579D" w:rsidP="00B7579D">
            <w:pPr>
              <w:jc w:val="center"/>
              <w:rPr>
                <w:ins w:id="10857" w:author="Στάθης Καπ" w:date="2023-03-09T00:34:00Z"/>
                <w:sz w:val="16"/>
                <w:szCs w:val="16"/>
              </w:rPr>
            </w:pPr>
            <w:ins w:id="10858" w:author="Στάθης Καπ" w:date="2023-03-09T02:06:00Z">
              <w:r w:rsidRPr="007E0F91">
                <w:rPr>
                  <w:rFonts w:ascii="Calibri" w:hAnsi="Calibri" w:cs="Calibri"/>
                  <w:color w:val="000000"/>
                  <w:sz w:val="16"/>
                  <w:szCs w:val="16"/>
                </w:rPr>
                <w:t>48.05</w:t>
              </w:r>
            </w:ins>
          </w:p>
        </w:tc>
      </w:tr>
      <w:tr w:rsidR="00F33ECC" w14:paraId="7A4759A1" w14:textId="77777777" w:rsidTr="00E719CF">
        <w:trPr>
          <w:trHeight w:val="170"/>
          <w:jc w:val="center"/>
          <w:ins w:id="10859" w:author="Στάθης Καπ" w:date="2023-03-09T00:34:00Z"/>
          <w:trPrChange w:id="10860"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861"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3248F383" w14:textId="0C121950" w:rsidR="00B7579D" w:rsidRPr="007E0F91" w:rsidRDefault="00B7579D" w:rsidP="00B7579D">
            <w:pPr>
              <w:jc w:val="center"/>
              <w:rPr>
                <w:ins w:id="10862" w:author="Στάθης Καπ" w:date="2023-03-09T00:34:00Z"/>
                <w:sz w:val="16"/>
                <w:szCs w:val="16"/>
              </w:rPr>
            </w:pPr>
            <w:ins w:id="10863" w:author="Στάθης Καπ" w:date="2023-03-09T00:36:00Z">
              <w:r w:rsidRPr="007E0F91">
                <w:rPr>
                  <w:sz w:val="16"/>
                  <w:szCs w:val="16"/>
                </w:rPr>
                <w:t>pr10</w:t>
              </w:r>
            </w:ins>
          </w:p>
        </w:tc>
        <w:tc>
          <w:tcPr>
            <w:tcW w:w="565" w:type="dxa"/>
            <w:tcBorders>
              <w:left w:val="single" w:sz="4" w:space="0" w:color="auto"/>
            </w:tcBorders>
            <w:vAlign w:val="center"/>
            <w:tcPrChange w:id="10864" w:author="Στάθης Καπ" w:date="2023-03-09T04:10:00Z">
              <w:tcPr>
                <w:tcW w:w="565" w:type="dxa"/>
                <w:tcBorders>
                  <w:left w:val="single" w:sz="4" w:space="0" w:color="auto"/>
                </w:tcBorders>
                <w:vAlign w:val="center"/>
              </w:tcPr>
            </w:tcPrChange>
          </w:tcPr>
          <w:p w14:paraId="33B2A4AF" w14:textId="4CCC9D46" w:rsidR="00B7579D" w:rsidRPr="007E0F91" w:rsidRDefault="00B7579D" w:rsidP="00B7579D">
            <w:pPr>
              <w:jc w:val="center"/>
              <w:rPr>
                <w:ins w:id="10865" w:author="Στάθης Καπ" w:date="2023-03-09T00:34:00Z"/>
                <w:sz w:val="16"/>
                <w:szCs w:val="16"/>
              </w:rPr>
            </w:pPr>
            <w:ins w:id="10866" w:author="Στάθης Καπ" w:date="2023-03-09T02:06:00Z">
              <w:r w:rsidRPr="007E0F91">
                <w:rPr>
                  <w:rFonts w:ascii="Calibri" w:hAnsi="Calibri" w:cstheme="minorHAnsi"/>
                  <w:color w:val="000000"/>
                  <w:sz w:val="16"/>
                  <w:szCs w:val="16"/>
                </w:rPr>
                <w:t>594</w:t>
              </w:r>
            </w:ins>
          </w:p>
        </w:tc>
        <w:tc>
          <w:tcPr>
            <w:tcW w:w="679" w:type="dxa"/>
            <w:tcBorders>
              <w:right w:val="single" w:sz="4" w:space="0" w:color="auto"/>
            </w:tcBorders>
            <w:vAlign w:val="center"/>
            <w:tcPrChange w:id="10867" w:author="Στάθης Καπ" w:date="2023-03-09T04:10:00Z">
              <w:tcPr>
                <w:tcW w:w="679" w:type="dxa"/>
                <w:tcBorders>
                  <w:right w:val="single" w:sz="4" w:space="0" w:color="auto"/>
                </w:tcBorders>
                <w:vAlign w:val="center"/>
              </w:tcPr>
            </w:tcPrChange>
          </w:tcPr>
          <w:p w14:paraId="67649AF9" w14:textId="6B6A8D73" w:rsidR="00B7579D" w:rsidRPr="007E0F91" w:rsidRDefault="00B7579D" w:rsidP="00B7579D">
            <w:pPr>
              <w:jc w:val="center"/>
              <w:rPr>
                <w:ins w:id="10868" w:author="Στάθης Καπ" w:date="2023-03-09T00:34:00Z"/>
                <w:sz w:val="16"/>
                <w:szCs w:val="16"/>
              </w:rPr>
            </w:pPr>
            <w:ins w:id="10869" w:author="Στάθης Καπ" w:date="2023-03-09T02:06:00Z">
              <w:r w:rsidRPr="007E0F91">
                <w:rPr>
                  <w:rFonts w:ascii="Calibri" w:hAnsi="Calibri" w:cstheme="minorHAnsi"/>
                  <w:color w:val="000000"/>
                  <w:sz w:val="16"/>
                  <w:szCs w:val="16"/>
                </w:rPr>
                <w:t>539</w:t>
              </w:r>
            </w:ins>
          </w:p>
        </w:tc>
        <w:tc>
          <w:tcPr>
            <w:tcW w:w="453" w:type="dxa"/>
            <w:tcBorders>
              <w:left w:val="single" w:sz="4" w:space="0" w:color="auto"/>
            </w:tcBorders>
            <w:vAlign w:val="center"/>
            <w:tcPrChange w:id="10870" w:author="Στάθης Καπ" w:date="2023-03-09T04:10:00Z">
              <w:tcPr>
                <w:tcW w:w="453" w:type="dxa"/>
                <w:tcBorders>
                  <w:left w:val="single" w:sz="4" w:space="0" w:color="auto"/>
                </w:tcBorders>
                <w:vAlign w:val="center"/>
              </w:tcPr>
            </w:tcPrChange>
          </w:tcPr>
          <w:p w14:paraId="199A34A7" w14:textId="21CC1FBC" w:rsidR="00B7579D" w:rsidRPr="007E0F91" w:rsidRDefault="00B7579D" w:rsidP="00B7579D">
            <w:pPr>
              <w:jc w:val="center"/>
              <w:rPr>
                <w:ins w:id="10871" w:author="Στάθης Καπ" w:date="2023-03-09T00:34:00Z"/>
                <w:sz w:val="16"/>
                <w:szCs w:val="16"/>
              </w:rPr>
            </w:pPr>
            <w:ins w:id="10872" w:author="Στάθης Καπ" w:date="2023-03-09T02:06:00Z">
              <w:r w:rsidRPr="007E0F91">
                <w:rPr>
                  <w:rFonts w:ascii="Calibri" w:hAnsi="Calibri" w:cs="Calibri"/>
                  <w:color w:val="000000"/>
                  <w:sz w:val="16"/>
                  <w:szCs w:val="16"/>
                </w:rPr>
                <w:t>520</w:t>
              </w:r>
            </w:ins>
          </w:p>
        </w:tc>
        <w:tc>
          <w:tcPr>
            <w:tcW w:w="708" w:type="dxa"/>
            <w:vAlign w:val="center"/>
            <w:tcPrChange w:id="10873" w:author="Στάθης Καπ" w:date="2023-03-09T04:10:00Z">
              <w:tcPr>
                <w:tcW w:w="708" w:type="dxa"/>
                <w:vAlign w:val="center"/>
              </w:tcPr>
            </w:tcPrChange>
          </w:tcPr>
          <w:p w14:paraId="4BE29740" w14:textId="68CBC603" w:rsidR="00B7579D" w:rsidRPr="007E0F91" w:rsidRDefault="00B7579D" w:rsidP="00B7579D">
            <w:pPr>
              <w:jc w:val="center"/>
              <w:rPr>
                <w:ins w:id="10874" w:author="Στάθης Καπ" w:date="2023-03-09T00:34:00Z"/>
                <w:sz w:val="16"/>
                <w:szCs w:val="16"/>
              </w:rPr>
            </w:pPr>
            <w:ins w:id="10875" w:author="Στάθης Καπ" w:date="2023-03-09T02:06:00Z">
              <w:r w:rsidRPr="007E0F91">
                <w:rPr>
                  <w:rFonts w:ascii="Calibri" w:hAnsi="Calibri" w:cs="Calibri"/>
                  <w:color w:val="000000"/>
                  <w:sz w:val="16"/>
                  <w:szCs w:val="16"/>
                </w:rPr>
                <w:t>12.46</w:t>
              </w:r>
            </w:ins>
          </w:p>
        </w:tc>
        <w:tc>
          <w:tcPr>
            <w:tcW w:w="652" w:type="dxa"/>
            <w:vMerge/>
            <w:tcBorders>
              <w:right w:val="single" w:sz="4" w:space="0" w:color="auto"/>
            </w:tcBorders>
            <w:vAlign w:val="center"/>
            <w:tcPrChange w:id="10876" w:author="Στάθης Καπ" w:date="2023-03-09T04:10:00Z">
              <w:tcPr>
                <w:tcW w:w="652" w:type="dxa"/>
                <w:vMerge/>
                <w:tcBorders>
                  <w:right w:val="single" w:sz="4" w:space="0" w:color="auto"/>
                </w:tcBorders>
                <w:vAlign w:val="center"/>
              </w:tcPr>
            </w:tcPrChange>
          </w:tcPr>
          <w:p w14:paraId="4ED0FAFC" w14:textId="4394E2B8" w:rsidR="00B7579D" w:rsidRPr="007E0F91" w:rsidRDefault="00B7579D" w:rsidP="00B7579D">
            <w:pPr>
              <w:jc w:val="center"/>
              <w:rPr>
                <w:ins w:id="10877" w:author="Στάθης Καπ" w:date="2023-03-09T00:34:00Z"/>
                <w:sz w:val="16"/>
                <w:szCs w:val="16"/>
              </w:rPr>
            </w:pPr>
          </w:p>
        </w:tc>
        <w:tc>
          <w:tcPr>
            <w:tcW w:w="453" w:type="dxa"/>
            <w:tcBorders>
              <w:left w:val="single" w:sz="4" w:space="0" w:color="auto"/>
            </w:tcBorders>
            <w:vAlign w:val="center"/>
            <w:tcPrChange w:id="10878" w:author="Στάθης Καπ" w:date="2023-03-09T04:10:00Z">
              <w:tcPr>
                <w:tcW w:w="453" w:type="dxa"/>
                <w:tcBorders>
                  <w:left w:val="single" w:sz="4" w:space="0" w:color="auto"/>
                </w:tcBorders>
                <w:vAlign w:val="center"/>
              </w:tcPr>
            </w:tcPrChange>
          </w:tcPr>
          <w:p w14:paraId="423967AB" w14:textId="38D562BD" w:rsidR="00B7579D" w:rsidRPr="007E0F91" w:rsidRDefault="00B7579D" w:rsidP="00B7579D">
            <w:pPr>
              <w:jc w:val="center"/>
              <w:rPr>
                <w:ins w:id="10879" w:author="Στάθης Καπ" w:date="2023-03-09T00:34:00Z"/>
                <w:sz w:val="16"/>
                <w:szCs w:val="16"/>
              </w:rPr>
            </w:pPr>
            <w:ins w:id="10880" w:author="Στάθης Καπ" w:date="2023-03-09T02:06:00Z">
              <w:r w:rsidRPr="007E0F91">
                <w:rPr>
                  <w:rFonts w:ascii="Calibri" w:hAnsi="Calibri" w:cs="Calibri"/>
                  <w:color w:val="000000"/>
                  <w:sz w:val="16"/>
                  <w:szCs w:val="16"/>
                </w:rPr>
                <w:t>519</w:t>
              </w:r>
            </w:ins>
          </w:p>
        </w:tc>
        <w:tc>
          <w:tcPr>
            <w:tcW w:w="454" w:type="dxa"/>
            <w:vAlign w:val="center"/>
            <w:tcPrChange w:id="10881" w:author="Στάθης Καπ" w:date="2023-03-09T04:10:00Z">
              <w:tcPr>
                <w:tcW w:w="454" w:type="dxa"/>
                <w:vAlign w:val="center"/>
              </w:tcPr>
            </w:tcPrChange>
          </w:tcPr>
          <w:p w14:paraId="2F4AE7F5" w14:textId="5B5E9B3B" w:rsidR="00B7579D" w:rsidRPr="007E0F91" w:rsidRDefault="00B7579D" w:rsidP="00B7579D">
            <w:pPr>
              <w:jc w:val="center"/>
              <w:rPr>
                <w:ins w:id="10882" w:author="Στάθης Καπ" w:date="2023-03-09T00:34:00Z"/>
                <w:sz w:val="16"/>
                <w:szCs w:val="16"/>
              </w:rPr>
            </w:pPr>
            <w:ins w:id="10883" w:author="Στάθης Καπ" w:date="2023-03-09T02:06:00Z">
              <w:r w:rsidRPr="007E0F91">
                <w:rPr>
                  <w:rFonts w:ascii="Calibri" w:hAnsi="Calibri" w:cs="Calibri"/>
                  <w:color w:val="000000"/>
                  <w:sz w:val="16"/>
                  <w:szCs w:val="16"/>
                </w:rPr>
                <w:t>0.19</w:t>
              </w:r>
            </w:ins>
          </w:p>
        </w:tc>
        <w:tc>
          <w:tcPr>
            <w:tcW w:w="454" w:type="dxa"/>
            <w:vAlign w:val="center"/>
            <w:tcPrChange w:id="10884" w:author="Στάθης Καπ" w:date="2023-03-09T04:10:00Z">
              <w:tcPr>
                <w:tcW w:w="454" w:type="dxa"/>
                <w:vAlign w:val="center"/>
              </w:tcPr>
            </w:tcPrChange>
          </w:tcPr>
          <w:p w14:paraId="67B17DDD" w14:textId="69C9577D" w:rsidR="00B7579D" w:rsidRPr="007E0F91" w:rsidRDefault="00B7579D" w:rsidP="00B7579D">
            <w:pPr>
              <w:jc w:val="center"/>
              <w:rPr>
                <w:ins w:id="10885" w:author="Στάθης Καπ" w:date="2023-03-09T00:34:00Z"/>
                <w:sz w:val="16"/>
                <w:szCs w:val="16"/>
              </w:rPr>
            </w:pPr>
            <w:ins w:id="10886" w:author="Στάθης Καπ" w:date="2023-03-09T02:06:00Z">
              <w:r w:rsidRPr="007E0F91">
                <w:rPr>
                  <w:rFonts w:ascii="Calibri" w:hAnsi="Calibri" w:cs="Calibri"/>
                  <w:color w:val="000000"/>
                  <w:sz w:val="16"/>
                  <w:szCs w:val="16"/>
                </w:rPr>
                <w:t>1.413</w:t>
              </w:r>
            </w:ins>
          </w:p>
        </w:tc>
        <w:tc>
          <w:tcPr>
            <w:tcW w:w="457" w:type="dxa"/>
            <w:tcBorders>
              <w:right w:val="single" w:sz="4" w:space="0" w:color="auto"/>
            </w:tcBorders>
            <w:vAlign w:val="center"/>
            <w:tcPrChange w:id="10887" w:author="Στάθης Καπ" w:date="2023-03-09T04:10:00Z">
              <w:tcPr>
                <w:tcW w:w="457" w:type="dxa"/>
                <w:tcBorders>
                  <w:right w:val="single" w:sz="4" w:space="0" w:color="auto"/>
                </w:tcBorders>
                <w:vAlign w:val="center"/>
              </w:tcPr>
            </w:tcPrChange>
          </w:tcPr>
          <w:p w14:paraId="1F367BA7" w14:textId="6C2E4ED1" w:rsidR="00B7579D" w:rsidRPr="007E0F91" w:rsidRDefault="00B7579D" w:rsidP="00B7579D">
            <w:pPr>
              <w:jc w:val="center"/>
              <w:rPr>
                <w:ins w:id="10888" w:author="Στάθης Καπ" w:date="2023-03-09T00:34:00Z"/>
                <w:sz w:val="16"/>
                <w:szCs w:val="16"/>
              </w:rPr>
            </w:pPr>
            <w:ins w:id="10889" w:author="Στάθης Καπ" w:date="2023-03-09T02:06:00Z">
              <w:r w:rsidRPr="007E0F91">
                <w:rPr>
                  <w:rFonts w:ascii="Calibri" w:hAnsi="Calibri" w:cs="Calibri"/>
                  <w:color w:val="000000"/>
                  <w:sz w:val="16"/>
                  <w:szCs w:val="16"/>
                </w:rPr>
                <w:t>-18.94</w:t>
              </w:r>
            </w:ins>
          </w:p>
        </w:tc>
        <w:tc>
          <w:tcPr>
            <w:tcW w:w="453" w:type="dxa"/>
            <w:tcBorders>
              <w:left w:val="single" w:sz="4" w:space="0" w:color="auto"/>
            </w:tcBorders>
            <w:vAlign w:val="center"/>
            <w:tcPrChange w:id="10890" w:author="Στάθης Καπ" w:date="2023-03-09T04:10:00Z">
              <w:tcPr>
                <w:tcW w:w="453" w:type="dxa"/>
                <w:tcBorders>
                  <w:left w:val="single" w:sz="4" w:space="0" w:color="auto"/>
                </w:tcBorders>
                <w:vAlign w:val="center"/>
              </w:tcPr>
            </w:tcPrChange>
          </w:tcPr>
          <w:p w14:paraId="08326C85" w14:textId="5FB072AA" w:rsidR="00B7579D" w:rsidRPr="007E0F91" w:rsidRDefault="00B7579D" w:rsidP="00B7579D">
            <w:pPr>
              <w:jc w:val="center"/>
              <w:rPr>
                <w:ins w:id="10891" w:author="Στάθης Καπ" w:date="2023-03-09T00:34:00Z"/>
                <w:sz w:val="16"/>
                <w:szCs w:val="16"/>
              </w:rPr>
            </w:pPr>
            <w:ins w:id="10892" w:author="Στάθης Καπ" w:date="2023-03-09T02:06:00Z">
              <w:r w:rsidRPr="007E0F91">
                <w:rPr>
                  <w:rFonts w:ascii="Calibri" w:hAnsi="Calibri" w:cs="Calibri"/>
                  <w:color w:val="000000"/>
                  <w:sz w:val="16"/>
                  <w:szCs w:val="16"/>
                </w:rPr>
                <w:t>472</w:t>
              </w:r>
            </w:ins>
          </w:p>
        </w:tc>
        <w:tc>
          <w:tcPr>
            <w:tcW w:w="454" w:type="dxa"/>
            <w:vAlign w:val="center"/>
            <w:tcPrChange w:id="10893" w:author="Στάθης Καπ" w:date="2023-03-09T04:10:00Z">
              <w:tcPr>
                <w:tcW w:w="454" w:type="dxa"/>
                <w:vAlign w:val="center"/>
              </w:tcPr>
            </w:tcPrChange>
          </w:tcPr>
          <w:p w14:paraId="1179DC4C" w14:textId="1C578548" w:rsidR="00B7579D" w:rsidRPr="007E0F91" w:rsidRDefault="00B7579D" w:rsidP="00B7579D">
            <w:pPr>
              <w:jc w:val="center"/>
              <w:rPr>
                <w:ins w:id="10894" w:author="Στάθης Καπ" w:date="2023-03-09T00:34:00Z"/>
                <w:sz w:val="16"/>
                <w:szCs w:val="16"/>
              </w:rPr>
            </w:pPr>
            <w:ins w:id="10895" w:author="Στάθης Καπ" w:date="2023-03-09T02:06:00Z">
              <w:r w:rsidRPr="007E0F91">
                <w:rPr>
                  <w:rFonts w:ascii="Calibri" w:hAnsi="Calibri" w:cs="Calibri"/>
                  <w:color w:val="000000"/>
                  <w:sz w:val="16"/>
                  <w:szCs w:val="16"/>
                </w:rPr>
                <w:t>9.23</w:t>
              </w:r>
            </w:ins>
          </w:p>
        </w:tc>
        <w:tc>
          <w:tcPr>
            <w:tcW w:w="454" w:type="dxa"/>
            <w:vAlign w:val="center"/>
            <w:tcPrChange w:id="10896" w:author="Στάθης Καπ" w:date="2023-03-09T04:10:00Z">
              <w:tcPr>
                <w:tcW w:w="454" w:type="dxa"/>
                <w:vAlign w:val="center"/>
              </w:tcPr>
            </w:tcPrChange>
          </w:tcPr>
          <w:p w14:paraId="0B050902" w14:textId="0B1DAC41" w:rsidR="00B7579D" w:rsidRPr="007E0F91" w:rsidRDefault="00B7579D" w:rsidP="00B7579D">
            <w:pPr>
              <w:jc w:val="center"/>
              <w:rPr>
                <w:ins w:id="10897" w:author="Στάθης Καπ" w:date="2023-03-09T00:34:00Z"/>
                <w:sz w:val="16"/>
                <w:szCs w:val="16"/>
              </w:rPr>
            </w:pPr>
            <w:ins w:id="10898" w:author="Στάθης Καπ" w:date="2023-03-09T02:06:00Z">
              <w:r w:rsidRPr="007E0F91">
                <w:rPr>
                  <w:rFonts w:ascii="Calibri" w:hAnsi="Calibri" w:cs="Calibri"/>
                  <w:color w:val="000000"/>
                  <w:sz w:val="16"/>
                  <w:szCs w:val="16"/>
                </w:rPr>
                <w:t>0.659</w:t>
              </w:r>
            </w:ins>
          </w:p>
        </w:tc>
        <w:tc>
          <w:tcPr>
            <w:tcW w:w="454" w:type="dxa"/>
            <w:tcBorders>
              <w:right w:val="single" w:sz="4" w:space="0" w:color="auto"/>
            </w:tcBorders>
            <w:vAlign w:val="center"/>
            <w:tcPrChange w:id="10899" w:author="Στάθης Καπ" w:date="2023-03-09T04:10:00Z">
              <w:tcPr>
                <w:tcW w:w="454" w:type="dxa"/>
                <w:tcBorders>
                  <w:right w:val="single" w:sz="4" w:space="0" w:color="auto"/>
                </w:tcBorders>
                <w:vAlign w:val="center"/>
              </w:tcPr>
            </w:tcPrChange>
          </w:tcPr>
          <w:p w14:paraId="5B374A72" w14:textId="0C660119" w:rsidR="00B7579D" w:rsidRPr="007E0F91" w:rsidRDefault="00B7579D" w:rsidP="00B7579D">
            <w:pPr>
              <w:jc w:val="center"/>
              <w:rPr>
                <w:ins w:id="10900" w:author="Στάθης Καπ" w:date="2023-03-09T00:34:00Z"/>
                <w:sz w:val="16"/>
                <w:szCs w:val="16"/>
              </w:rPr>
            </w:pPr>
            <w:ins w:id="10901" w:author="Στάθης Καπ" w:date="2023-03-09T02:06:00Z">
              <w:r w:rsidRPr="007E0F91">
                <w:rPr>
                  <w:rFonts w:ascii="Calibri" w:hAnsi="Calibri" w:cs="Calibri"/>
                  <w:color w:val="000000"/>
                  <w:sz w:val="16"/>
                  <w:szCs w:val="16"/>
                </w:rPr>
                <w:t>44.53</w:t>
              </w:r>
            </w:ins>
          </w:p>
        </w:tc>
        <w:tc>
          <w:tcPr>
            <w:tcW w:w="453" w:type="dxa"/>
            <w:tcBorders>
              <w:left w:val="single" w:sz="4" w:space="0" w:color="auto"/>
            </w:tcBorders>
            <w:vAlign w:val="center"/>
            <w:tcPrChange w:id="10902" w:author="Στάθης Καπ" w:date="2023-03-09T04:10:00Z">
              <w:tcPr>
                <w:tcW w:w="453" w:type="dxa"/>
                <w:tcBorders>
                  <w:left w:val="single" w:sz="4" w:space="0" w:color="auto"/>
                </w:tcBorders>
                <w:vAlign w:val="center"/>
              </w:tcPr>
            </w:tcPrChange>
          </w:tcPr>
          <w:p w14:paraId="732FE482" w14:textId="2C7F1FBE" w:rsidR="00B7579D" w:rsidRPr="007E0F91" w:rsidRDefault="00B7579D" w:rsidP="00B7579D">
            <w:pPr>
              <w:jc w:val="center"/>
              <w:rPr>
                <w:ins w:id="10903" w:author="Στάθης Καπ" w:date="2023-03-09T00:34:00Z"/>
                <w:sz w:val="16"/>
                <w:szCs w:val="16"/>
              </w:rPr>
            </w:pPr>
            <w:ins w:id="10904" w:author="Στάθης Καπ" w:date="2023-03-09T02:06:00Z">
              <w:r w:rsidRPr="007E0F91">
                <w:rPr>
                  <w:rFonts w:ascii="Calibri" w:hAnsi="Calibri" w:cs="Calibri"/>
                  <w:color w:val="000000"/>
                  <w:sz w:val="16"/>
                  <w:szCs w:val="16"/>
                </w:rPr>
                <w:t>440</w:t>
              </w:r>
            </w:ins>
          </w:p>
        </w:tc>
        <w:tc>
          <w:tcPr>
            <w:tcW w:w="454" w:type="dxa"/>
            <w:vAlign w:val="center"/>
            <w:tcPrChange w:id="10905" w:author="Στάθης Καπ" w:date="2023-03-09T04:10:00Z">
              <w:tcPr>
                <w:tcW w:w="454" w:type="dxa"/>
                <w:vAlign w:val="center"/>
              </w:tcPr>
            </w:tcPrChange>
          </w:tcPr>
          <w:p w14:paraId="0F5E3B0D" w14:textId="020FBF00" w:rsidR="00B7579D" w:rsidRPr="007E0F91" w:rsidRDefault="00B7579D" w:rsidP="00B7579D">
            <w:pPr>
              <w:jc w:val="center"/>
              <w:rPr>
                <w:ins w:id="10906" w:author="Στάθης Καπ" w:date="2023-03-09T00:34:00Z"/>
                <w:sz w:val="16"/>
                <w:szCs w:val="16"/>
              </w:rPr>
            </w:pPr>
            <w:ins w:id="10907" w:author="Στάθης Καπ" w:date="2023-03-09T02:06:00Z">
              <w:r w:rsidRPr="007E0F91">
                <w:rPr>
                  <w:rFonts w:ascii="Calibri" w:hAnsi="Calibri" w:cs="Calibri"/>
                  <w:color w:val="000000"/>
                  <w:sz w:val="16"/>
                  <w:szCs w:val="16"/>
                </w:rPr>
                <w:t>15.38</w:t>
              </w:r>
            </w:ins>
          </w:p>
        </w:tc>
        <w:tc>
          <w:tcPr>
            <w:tcW w:w="454" w:type="dxa"/>
            <w:vAlign w:val="center"/>
            <w:tcPrChange w:id="10908" w:author="Στάθης Καπ" w:date="2023-03-09T04:10:00Z">
              <w:tcPr>
                <w:tcW w:w="454" w:type="dxa"/>
                <w:vAlign w:val="center"/>
              </w:tcPr>
            </w:tcPrChange>
          </w:tcPr>
          <w:p w14:paraId="2D0C23E3" w14:textId="120148BD" w:rsidR="00B7579D" w:rsidRPr="007E0F91" w:rsidRDefault="00B7579D" w:rsidP="00B7579D">
            <w:pPr>
              <w:jc w:val="center"/>
              <w:rPr>
                <w:ins w:id="10909" w:author="Στάθης Καπ" w:date="2023-03-09T00:34:00Z"/>
                <w:sz w:val="16"/>
                <w:szCs w:val="16"/>
              </w:rPr>
            </w:pPr>
            <w:ins w:id="10910" w:author="Στάθης Καπ" w:date="2023-03-09T02:06:00Z">
              <w:r w:rsidRPr="007E0F91">
                <w:rPr>
                  <w:rFonts w:ascii="Calibri" w:hAnsi="Calibri" w:cs="Calibri"/>
                  <w:color w:val="000000"/>
                  <w:sz w:val="16"/>
                  <w:szCs w:val="16"/>
                </w:rPr>
                <w:t>0.637</w:t>
              </w:r>
            </w:ins>
          </w:p>
        </w:tc>
        <w:tc>
          <w:tcPr>
            <w:tcW w:w="461" w:type="dxa"/>
            <w:tcBorders>
              <w:right w:val="single" w:sz="4" w:space="0" w:color="auto"/>
            </w:tcBorders>
            <w:vAlign w:val="center"/>
            <w:tcPrChange w:id="10911" w:author="Στάθης Καπ" w:date="2023-03-09T04:10:00Z">
              <w:tcPr>
                <w:tcW w:w="461" w:type="dxa"/>
                <w:tcBorders>
                  <w:right w:val="single" w:sz="4" w:space="0" w:color="auto"/>
                </w:tcBorders>
                <w:vAlign w:val="center"/>
              </w:tcPr>
            </w:tcPrChange>
          </w:tcPr>
          <w:p w14:paraId="45C97DDA" w14:textId="56502AC3" w:rsidR="00B7579D" w:rsidRPr="007E0F91" w:rsidRDefault="00B7579D" w:rsidP="00B7579D">
            <w:pPr>
              <w:jc w:val="center"/>
              <w:rPr>
                <w:ins w:id="10912" w:author="Στάθης Καπ" w:date="2023-03-09T00:34:00Z"/>
                <w:sz w:val="16"/>
                <w:szCs w:val="16"/>
              </w:rPr>
            </w:pPr>
            <w:ins w:id="10913" w:author="Στάθης Καπ" w:date="2023-03-09T02:06:00Z">
              <w:r w:rsidRPr="007E0F91">
                <w:rPr>
                  <w:rFonts w:ascii="Calibri" w:hAnsi="Calibri" w:cs="Calibri"/>
                  <w:color w:val="000000"/>
                  <w:sz w:val="16"/>
                  <w:szCs w:val="16"/>
                </w:rPr>
                <w:t>46.38</w:t>
              </w:r>
            </w:ins>
          </w:p>
        </w:tc>
      </w:tr>
      <w:tr w:rsidR="00F33ECC" w14:paraId="063C6997" w14:textId="77777777" w:rsidTr="00E719CF">
        <w:trPr>
          <w:trHeight w:val="170"/>
          <w:jc w:val="center"/>
          <w:ins w:id="10914" w:author="Στάθης Καπ" w:date="2023-03-09T00:34:00Z"/>
          <w:trPrChange w:id="10915"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916"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76A013A0" w14:textId="2D61B74E" w:rsidR="00B7579D" w:rsidRPr="007E0F91" w:rsidRDefault="00B7579D" w:rsidP="00B7579D">
            <w:pPr>
              <w:jc w:val="center"/>
              <w:rPr>
                <w:ins w:id="10917" w:author="Στάθης Καπ" w:date="2023-03-09T00:34:00Z"/>
                <w:sz w:val="16"/>
                <w:szCs w:val="16"/>
              </w:rPr>
            </w:pPr>
            <w:ins w:id="10918" w:author="Στάθης Καπ" w:date="2023-03-09T00:36:00Z">
              <w:r w:rsidRPr="007E0F91">
                <w:rPr>
                  <w:sz w:val="16"/>
                  <w:szCs w:val="16"/>
                </w:rPr>
                <w:t>pr11</w:t>
              </w:r>
            </w:ins>
          </w:p>
        </w:tc>
        <w:tc>
          <w:tcPr>
            <w:tcW w:w="565" w:type="dxa"/>
            <w:tcBorders>
              <w:left w:val="single" w:sz="4" w:space="0" w:color="auto"/>
            </w:tcBorders>
            <w:vAlign w:val="center"/>
            <w:tcPrChange w:id="10919" w:author="Στάθης Καπ" w:date="2023-03-09T04:10:00Z">
              <w:tcPr>
                <w:tcW w:w="565" w:type="dxa"/>
                <w:tcBorders>
                  <w:left w:val="single" w:sz="4" w:space="0" w:color="auto"/>
                </w:tcBorders>
                <w:vAlign w:val="center"/>
              </w:tcPr>
            </w:tcPrChange>
          </w:tcPr>
          <w:p w14:paraId="761DCB12" w14:textId="05950047" w:rsidR="00B7579D" w:rsidRPr="007E0F91" w:rsidRDefault="00B7579D" w:rsidP="00B7579D">
            <w:pPr>
              <w:jc w:val="center"/>
              <w:rPr>
                <w:ins w:id="10920" w:author="Στάθης Καπ" w:date="2023-03-09T00:34:00Z"/>
                <w:sz w:val="16"/>
                <w:szCs w:val="16"/>
              </w:rPr>
            </w:pPr>
            <w:ins w:id="10921" w:author="Στάθης Καπ" w:date="2023-03-09T02:06:00Z">
              <w:r w:rsidRPr="007E0F91">
                <w:rPr>
                  <w:rFonts w:ascii="Calibri" w:hAnsi="Calibri" w:cstheme="minorHAnsi"/>
                  <w:color w:val="000000"/>
                  <w:sz w:val="16"/>
                  <w:szCs w:val="16"/>
                </w:rPr>
                <w:t>353</w:t>
              </w:r>
            </w:ins>
          </w:p>
        </w:tc>
        <w:tc>
          <w:tcPr>
            <w:tcW w:w="679" w:type="dxa"/>
            <w:tcBorders>
              <w:right w:val="single" w:sz="4" w:space="0" w:color="auto"/>
            </w:tcBorders>
            <w:vAlign w:val="center"/>
            <w:tcPrChange w:id="10922" w:author="Στάθης Καπ" w:date="2023-03-09T04:10:00Z">
              <w:tcPr>
                <w:tcW w:w="679" w:type="dxa"/>
                <w:tcBorders>
                  <w:right w:val="single" w:sz="4" w:space="0" w:color="auto"/>
                </w:tcBorders>
                <w:vAlign w:val="center"/>
              </w:tcPr>
            </w:tcPrChange>
          </w:tcPr>
          <w:p w14:paraId="70046BBF" w14:textId="4DF432AB" w:rsidR="00B7579D" w:rsidRPr="007E0F91" w:rsidRDefault="00B7579D" w:rsidP="00B7579D">
            <w:pPr>
              <w:jc w:val="center"/>
              <w:rPr>
                <w:ins w:id="10923" w:author="Στάθης Καπ" w:date="2023-03-09T00:34:00Z"/>
                <w:sz w:val="16"/>
                <w:szCs w:val="16"/>
              </w:rPr>
            </w:pPr>
            <w:ins w:id="10924" w:author="Στάθης Καπ" w:date="2023-03-09T02:06:00Z">
              <w:r w:rsidRPr="007E0F91">
                <w:rPr>
                  <w:rFonts w:ascii="Calibri" w:hAnsi="Calibri" w:cstheme="minorHAnsi"/>
                  <w:color w:val="000000"/>
                  <w:sz w:val="16"/>
                  <w:szCs w:val="16"/>
                </w:rPr>
                <w:t>330</w:t>
              </w:r>
            </w:ins>
          </w:p>
        </w:tc>
        <w:tc>
          <w:tcPr>
            <w:tcW w:w="453" w:type="dxa"/>
            <w:tcBorders>
              <w:left w:val="single" w:sz="4" w:space="0" w:color="auto"/>
            </w:tcBorders>
            <w:vAlign w:val="center"/>
            <w:tcPrChange w:id="10925" w:author="Στάθης Καπ" w:date="2023-03-09T04:10:00Z">
              <w:tcPr>
                <w:tcW w:w="453" w:type="dxa"/>
                <w:tcBorders>
                  <w:left w:val="single" w:sz="4" w:space="0" w:color="auto"/>
                </w:tcBorders>
                <w:vAlign w:val="center"/>
              </w:tcPr>
            </w:tcPrChange>
          </w:tcPr>
          <w:p w14:paraId="74A6621D" w14:textId="78AD32B6" w:rsidR="00B7579D" w:rsidRPr="007E0F91" w:rsidRDefault="00B7579D" w:rsidP="00B7579D">
            <w:pPr>
              <w:jc w:val="center"/>
              <w:rPr>
                <w:ins w:id="10926" w:author="Στάθης Καπ" w:date="2023-03-09T00:34:00Z"/>
                <w:sz w:val="16"/>
                <w:szCs w:val="16"/>
              </w:rPr>
            </w:pPr>
            <w:ins w:id="10927" w:author="Στάθης Καπ" w:date="2023-03-09T02:06:00Z">
              <w:r w:rsidRPr="007E0F91">
                <w:rPr>
                  <w:rFonts w:ascii="Calibri" w:hAnsi="Calibri" w:cs="Calibri"/>
                  <w:color w:val="000000"/>
                  <w:sz w:val="16"/>
                  <w:szCs w:val="16"/>
                </w:rPr>
                <w:t>319</w:t>
              </w:r>
            </w:ins>
          </w:p>
        </w:tc>
        <w:tc>
          <w:tcPr>
            <w:tcW w:w="708" w:type="dxa"/>
            <w:vAlign w:val="center"/>
            <w:tcPrChange w:id="10928" w:author="Στάθης Καπ" w:date="2023-03-09T04:10:00Z">
              <w:tcPr>
                <w:tcW w:w="708" w:type="dxa"/>
                <w:vAlign w:val="center"/>
              </w:tcPr>
            </w:tcPrChange>
          </w:tcPr>
          <w:p w14:paraId="2E0EE9BF" w14:textId="5C3BEB9B" w:rsidR="00B7579D" w:rsidRPr="007E0F91" w:rsidRDefault="00B7579D" w:rsidP="00B7579D">
            <w:pPr>
              <w:jc w:val="center"/>
              <w:rPr>
                <w:ins w:id="10929" w:author="Στάθης Καπ" w:date="2023-03-09T00:34:00Z"/>
                <w:sz w:val="16"/>
                <w:szCs w:val="16"/>
              </w:rPr>
            </w:pPr>
            <w:ins w:id="10930" w:author="Στάθης Καπ" w:date="2023-03-09T02:06:00Z">
              <w:r w:rsidRPr="007E0F91">
                <w:rPr>
                  <w:rFonts w:ascii="Calibri" w:hAnsi="Calibri" w:cs="Calibri"/>
                  <w:color w:val="000000"/>
                  <w:sz w:val="16"/>
                  <w:szCs w:val="16"/>
                </w:rPr>
                <w:t>9.63</w:t>
              </w:r>
            </w:ins>
          </w:p>
        </w:tc>
        <w:tc>
          <w:tcPr>
            <w:tcW w:w="652" w:type="dxa"/>
            <w:vMerge/>
            <w:tcBorders>
              <w:right w:val="single" w:sz="4" w:space="0" w:color="auto"/>
            </w:tcBorders>
            <w:vAlign w:val="center"/>
            <w:tcPrChange w:id="10931" w:author="Στάθης Καπ" w:date="2023-03-09T04:10:00Z">
              <w:tcPr>
                <w:tcW w:w="652" w:type="dxa"/>
                <w:vMerge/>
                <w:tcBorders>
                  <w:right w:val="single" w:sz="4" w:space="0" w:color="auto"/>
                </w:tcBorders>
                <w:vAlign w:val="center"/>
              </w:tcPr>
            </w:tcPrChange>
          </w:tcPr>
          <w:p w14:paraId="23CAE943" w14:textId="60D45D25" w:rsidR="00B7579D" w:rsidRPr="007E0F91" w:rsidRDefault="00B7579D" w:rsidP="00B7579D">
            <w:pPr>
              <w:jc w:val="center"/>
              <w:rPr>
                <w:ins w:id="10932" w:author="Στάθης Καπ" w:date="2023-03-09T00:34:00Z"/>
                <w:sz w:val="16"/>
                <w:szCs w:val="16"/>
              </w:rPr>
            </w:pPr>
          </w:p>
        </w:tc>
        <w:tc>
          <w:tcPr>
            <w:tcW w:w="453" w:type="dxa"/>
            <w:tcBorders>
              <w:left w:val="single" w:sz="4" w:space="0" w:color="auto"/>
            </w:tcBorders>
            <w:vAlign w:val="center"/>
            <w:tcPrChange w:id="10933" w:author="Στάθης Καπ" w:date="2023-03-09T04:10:00Z">
              <w:tcPr>
                <w:tcW w:w="453" w:type="dxa"/>
                <w:tcBorders>
                  <w:left w:val="single" w:sz="4" w:space="0" w:color="auto"/>
                </w:tcBorders>
                <w:vAlign w:val="center"/>
              </w:tcPr>
            </w:tcPrChange>
          </w:tcPr>
          <w:p w14:paraId="3A6372DA" w14:textId="54E03527" w:rsidR="00B7579D" w:rsidRPr="007E0F91" w:rsidRDefault="00B7579D" w:rsidP="00B7579D">
            <w:pPr>
              <w:jc w:val="center"/>
              <w:rPr>
                <w:ins w:id="10934" w:author="Στάθης Καπ" w:date="2023-03-09T00:34:00Z"/>
                <w:sz w:val="16"/>
                <w:szCs w:val="16"/>
              </w:rPr>
            </w:pPr>
            <w:ins w:id="10935" w:author="Στάθης Καπ" w:date="2023-03-09T02:06:00Z">
              <w:r w:rsidRPr="007E0F91">
                <w:rPr>
                  <w:rFonts w:ascii="Calibri" w:hAnsi="Calibri" w:cs="Calibri"/>
                  <w:color w:val="000000"/>
                  <w:sz w:val="16"/>
                  <w:szCs w:val="16"/>
                </w:rPr>
                <w:t>308</w:t>
              </w:r>
            </w:ins>
          </w:p>
        </w:tc>
        <w:tc>
          <w:tcPr>
            <w:tcW w:w="454" w:type="dxa"/>
            <w:vAlign w:val="center"/>
            <w:tcPrChange w:id="10936" w:author="Στάθης Καπ" w:date="2023-03-09T04:10:00Z">
              <w:tcPr>
                <w:tcW w:w="454" w:type="dxa"/>
                <w:vAlign w:val="center"/>
              </w:tcPr>
            </w:tcPrChange>
          </w:tcPr>
          <w:p w14:paraId="1439E1ED" w14:textId="6C0CD54E" w:rsidR="00B7579D" w:rsidRPr="007E0F91" w:rsidRDefault="00B7579D" w:rsidP="00B7579D">
            <w:pPr>
              <w:jc w:val="center"/>
              <w:rPr>
                <w:ins w:id="10937" w:author="Στάθης Καπ" w:date="2023-03-09T00:34:00Z"/>
                <w:sz w:val="16"/>
                <w:szCs w:val="16"/>
              </w:rPr>
            </w:pPr>
            <w:ins w:id="10938" w:author="Στάθης Καπ" w:date="2023-03-09T02:06:00Z">
              <w:r w:rsidRPr="007E0F91">
                <w:rPr>
                  <w:rFonts w:ascii="Calibri" w:hAnsi="Calibri" w:cs="Calibri"/>
                  <w:color w:val="000000"/>
                  <w:sz w:val="16"/>
                  <w:szCs w:val="16"/>
                </w:rPr>
                <w:t>3.45</w:t>
              </w:r>
            </w:ins>
          </w:p>
        </w:tc>
        <w:tc>
          <w:tcPr>
            <w:tcW w:w="454" w:type="dxa"/>
            <w:vAlign w:val="center"/>
            <w:tcPrChange w:id="10939" w:author="Στάθης Καπ" w:date="2023-03-09T04:10:00Z">
              <w:tcPr>
                <w:tcW w:w="454" w:type="dxa"/>
                <w:vAlign w:val="center"/>
              </w:tcPr>
            </w:tcPrChange>
          </w:tcPr>
          <w:p w14:paraId="0B9CF494" w14:textId="52F601D9" w:rsidR="00B7579D" w:rsidRPr="007E0F91" w:rsidRDefault="00B7579D" w:rsidP="00B7579D">
            <w:pPr>
              <w:jc w:val="center"/>
              <w:rPr>
                <w:ins w:id="10940" w:author="Στάθης Καπ" w:date="2023-03-09T00:34:00Z"/>
                <w:sz w:val="16"/>
                <w:szCs w:val="16"/>
              </w:rPr>
            </w:pPr>
            <w:ins w:id="10941" w:author="Στάθης Καπ" w:date="2023-03-09T02:06:00Z">
              <w:r w:rsidRPr="007E0F91">
                <w:rPr>
                  <w:rFonts w:ascii="Calibri" w:hAnsi="Calibri" w:cs="Calibri"/>
                  <w:color w:val="000000"/>
                  <w:sz w:val="16"/>
                  <w:szCs w:val="16"/>
                </w:rPr>
                <w:t>0.118</w:t>
              </w:r>
            </w:ins>
          </w:p>
        </w:tc>
        <w:tc>
          <w:tcPr>
            <w:tcW w:w="457" w:type="dxa"/>
            <w:tcBorders>
              <w:right w:val="single" w:sz="4" w:space="0" w:color="auto"/>
            </w:tcBorders>
            <w:vAlign w:val="center"/>
            <w:tcPrChange w:id="10942" w:author="Στάθης Καπ" w:date="2023-03-09T04:10:00Z">
              <w:tcPr>
                <w:tcW w:w="457" w:type="dxa"/>
                <w:tcBorders>
                  <w:right w:val="single" w:sz="4" w:space="0" w:color="auto"/>
                </w:tcBorders>
                <w:vAlign w:val="center"/>
              </w:tcPr>
            </w:tcPrChange>
          </w:tcPr>
          <w:p w14:paraId="1F5F7D14" w14:textId="42B1C6B0" w:rsidR="00B7579D" w:rsidRPr="007E0F91" w:rsidRDefault="00B7579D" w:rsidP="00B7579D">
            <w:pPr>
              <w:jc w:val="center"/>
              <w:rPr>
                <w:ins w:id="10943" w:author="Στάθης Καπ" w:date="2023-03-09T00:34:00Z"/>
                <w:sz w:val="16"/>
                <w:szCs w:val="16"/>
              </w:rPr>
            </w:pPr>
            <w:ins w:id="10944" w:author="Στάθης Καπ" w:date="2023-03-09T02:06:00Z">
              <w:r w:rsidRPr="007E0F91">
                <w:rPr>
                  <w:rFonts w:ascii="Calibri" w:hAnsi="Calibri" w:cs="Calibri"/>
                  <w:color w:val="000000"/>
                  <w:sz w:val="16"/>
                  <w:szCs w:val="16"/>
                </w:rPr>
                <w:t>-8.26</w:t>
              </w:r>
            </w:ins>
          </w:p>
        </w:tc>
        <w:tc>
          <w:tcPr>
            <w:tcW w:w="453" w:type="dxa"/>
            <w:tcBorders>
              <w:left w:val="single" w:sz="4" w:space="0" w:color="auto"/>
            </w:tcBorders>
            <w:vAlign w:val="center"/>
            <w:tcPrChange w:id="10945" w:author="Στάθης Καπ" w:date="2023-03-09T04:10:00Z">
              <w:tcPr>
                <w:tcW w:w="453" w:type="dxa"/>
                <w:tcBorders>
                  <w:left w:val="single" w:sz="4" w:space="0" w:color="auto"/>
                </w:tcBorders>
                <w:vAlign w:val="center"/>
              </w:tcPr>
            </w:tcPrChange>
          </w:tcPr>
          <w:p w14:paraId="2D4E1B4B" w14:textId="1EB1B0DA" w:rsidR="00B7579D" w:rsidRPr="007E0F91" w:rsidRDefault="00B7579D" w:rsidP="00B7579D">
            <w:pPr>
              <w:jc w:val="center"/>
              <w:rPr>
                <w:ins w:id="10946" w:author="Στάθης Καπ" w:date="2023-03-09T00:34:00Z"/>
                <w:sz w:val="16"/>
                <w:szCs w:val="16"/>
              </w:rPr>
            </w:pPr>
            <w:ins w:id="10947" w:author="Στάθης Καπ" w:date="2023-03-09T02:06:00Z">
              <w:r w:rsidRPr="007E0F91">
                <w:rPr>
                  <w:rFonts w:ascii="Calibri" w:hAnsi="Calibri" w:cs="Calibri"/>
                  <w:color w:val="000000"/>
                  <w:sz w:val="16"/>
                  <w:szCs w:val="16"/>
                </w:rPr>
                <w:t>274</w:t>
              </w:r>
            </w:ins>
          </w:p>
        </w:tc>
        <w:tc>
          <w:tcPr>
            <w:tcW w:w="454" w:type="dxa"/>
            <w:vAlign w:val="center"/>
            <w:tcPrChange w:id="10948" w:author="Στάθης Καπ" w:date="2023-03-09T04:10:00Z">
              <w:tcPr>
                <w:tcW w:w="454" w:type="dxa"/>
                <w:vAlign w:val="center"/>
              </w:tcPr>
            </w:tcPrChange>
          </w:tcPr>
          <w:p w14:paraId="2879DA79" w14:textId="4FCC655D" w:rsidR="00B7579D" w:rsidRPr="007E0F91" w:rsidRDefault="00B7579D" w:rsidP="00B7579D">
            <w:pPr>
              <w:jc w:val="center"/>
              <w:rPr>
                <w:ins w:id="10949" w:author="Στάθης Καπ" w:date="2023-03-09T00:34:00Z"/>
                <w:sz w:val="16"/>
                <w:szCs w:val="16"/>
              </w:rPr>
            </w:pPr>
            <w:ins w:id="10950" w:author="Στάθης Καπ" w:date="2023-03-09T02:06:00Z">
              <w:r w:rsidRPr="007E0F91">
                <w:rPr>
                  <w:rFonts w:ascii="Calibri" w:hAnsi="Calibri" w:cs="Calibri"/>
                  <w:color w:val="000000"/>
                  <w:sz w:val="16"/>
                  <w:szCs w:val="16"/>
                </w:rPr>
                <w:t>14.11</w:t>
              </w:r>
            </w:ins>
          </w:p>
        </w:tc>
        <w:tc>
          <w:tcPr>
            <w:tcW w:w="454" w:type="dxa"/>
            <w:vAlign w:val="center"/>
            <w:tcPrChange w:id="10951" w:author="Στάθης Καπ" w:date="2023-03-09T04:10:00Z">
              <w:tcPr>
                <w:tcW w:w="454" w:type="dxa"/>
                <w:vAlign w:val="center"/>
              </w:tcPr>
            </w:tcPrChange>
          </w:tcPr>
          <w:p w14:paraId="65BF1FB5" w14:textId="54F072BF" w:rsidR="00B7579D" w:rsidRPr="007E0F91" w:rsidRDefault="00B7579D" w:rsidP="00B7579D">
            <w:pPr>
              <w:jc w:val="center"/>
              <w:rPr>
                <w:ins w:id="10952" w:author="Στάθης Καπ" w:date="2023-03-09T00:34:00Z"/>
                <w:sz w:val="16"/>
                <w:szCs w:val="16"/>
              </w:rPr>
            </w:pPr>
            <w:ins w:id="10953" w:author="Στάθης Καπ" w:date="2023-03-09T02:06:00Z">
              <w:r w:rsidRPr="007E0F91">
                <w:rPr>
                  <w:rFonts w:ascii="Calibri" w:hAnsi="Calibri" w:cs="Calibri"/>
                  <w:color w:val="000000"/>
                  <w:sz w:val="16"/>
                  <w:szCs w:val="16"/>
                </w:rPr>
                <w:t>0.083</w:t>
              </w:r>
            </w:ins>
          </w:p>
        </w:tc>
        <w:tc>
          <w:tcPr>
            <w:tcW w:w="454" w:type="dxa"/>
            <w:tcBorders>
              <w:right w:val="single" w:sz="4" w:space="0" w:color="auto"/>
            </w:tcBorders>
            <w:vAlign w:val="center"/>
            <w:tcPrChange w:id="10954" w:author="Στάθης Καπ" w:date="2023-03-09T04:10:00Z">
              <w:tcPr>
                <w:tcW w:w="454" w:type="dxa"/>
                <w:tcBorders>
                  <w:right w:val="single" w:sz="4" w:space="0" w:color="auto"/>
                </w:tcBorders>
                <w:vAlign w:val="center"/>
              </w:tcPr>
            </w:tcPrChange>
          </w:tcPr>
          <w:p w14:paraId="70305518" w14:textId="276EF237" w:rsidR="00B7579D" w:rsidRPr="007E0F91" w:rsidRDefault="00B7579D" w:rsidP="00B7579D">
            <w:pPr>
              <w:jc w:val="center"/>
              <w:rPr>
                <w:ins w:id="10955" w:author="Στάθης Καπ" w:date="2023-03-09T00:34:00Z"/>
                <w:sz w:val="16"/>
                <w:szCs w:val="16"/>
              </w:rPr>
            </w:pPr>
            <w:ins w:id="10956" w:author="Στάθης Καπ" w:date="2023-03-09T02:06:00Z">
              <w:r w:rsidRPr="007E0F91">
                <w:rPr>
                  <w:rFonts w:ascii="Calibri" w:hAnsi="Calibri" w:cs="Calibri"/>
                  <w:color w:val="000000"/>
                  <w:sz w:val="16"/>
                  <w:szCs w:val="16"/>
                </w:rPr>
                <w:t>23.85</w:t>
              </w:r>
            </w:ins>
          </w:p>
        </w:tc>
        <w:tc>
          <w:tcPr>
            <w:tcW w:w="453" w:type="dxa"/>
            <w:tcBorders>
              <w:left w:val="single" w:sz="4" w:space="0" w:color="auto"/>
            </w:tcBorders>
            <w:vAlign w:val="center"/>
            <w:tcPrChange w:id="10957" w:author="Στάθης Καπ" w:date="2023-03-09T04:10:00Z">
              <w:tcPr>
                <w:tcW w:w="453" w:type="dxa"/>
                <w:tcBorders>
                  <w:left w:val="single" w:sz="4" w:space="0" w:color="auto"/>
                </w:tcBorders>
                <w:vAlign w:val="center"/>
              </w:tcPr>
            </w:tcPrChange>
          </w:tcPr>
          <w:p w14:paraId="093D5A9B" w14:textId="7AEF818B" w:rsidR="00B7579D" w:rsidRPr="007E0F91" w:rsidRDefault="00B7579D" w:rsidP="00B7579D">
            <w:pPr>
              <w:jc w:val="center"/>
              <w:rPr>
                <w:ins w:id="10958" w:author="Στάθης Καπ" w:date="2023-03-09T00:34:00Z"/>
                <w:sz w:val="16"/>
                <w:szCs w:val="16"/>
              </w:rPr>
            </w:pPr>
            <w:ins w:id="10959" w:author="Στάθης Καπ" w:date="2023-03-09T02:06:00Z">
              <w:r w:rsidRPr="007E0F91">
                <w:rPr>
                  <w:rFonts w:ascii="Calibri" w:hAnsi="Calibri" w:cs="Calibri"/>
                  <w:color w:val="000000"/>
                  <w:sz w:val="16"/>
                  <w:szCs w:val="16"/>
                </w:rPr>
                <w:t>285</w:t>
              </w:r>
            </w:ins>
          </w:p>
        </w:tc>
        <w:tc>
          <w:tcPr>
            <w:tcW w:w="454" w:type="dxa"/>
            <w:vAlign w:val="center"/>
            <w:tcPrChange w:id="10960" w:author="Στάθης Καπ" w:date="2023-03-09T04:10:00Z">
              <w:tcPr>
                <w:tcW w:w="454" w:type="dxa"/>
                <w:vAlign w:val="center"/>
              </w:tcPr>
            </w:tcPrChange>
          </w:tcPr>
          <w:p w14:paraId="11C99A8B" w14:textId="113068DA" w:rsidR="00B7579D" w:rsidRPr="007E0F91" w:rsidRDefault="00B7579D" w:rsidP="00B7579D">
            <w:pPr>
              <w:jc w:val="center"/>
              <w:rPr>
                <w:ins w:id="10961" w:author="Στάθης Καπ" w:date="2023-03-09T00:34:00Z"/>
                <w:sz w:val="16"/>
                <w:szCs w:val="16"/>
              </w:rPr>
            </w:pPr>
            <w:ins w:id="10962" w:author="Στάθης Καπ" w:date="2023-03-09T02:06:00Z">
              <w:r w:rsidRPr="007E0F91">
                <w:rPr>
                  <w:rFonts w:ascii="Calibri" w:hAnsi="Calibri" w:cs="Calibri"/>
                  <w:color w:val="000000"/>
                  <w:sz w:val="16"/>
                  <w:szCs w:val="16"/>
                </w:rPr>
                <w:t>10.66</w:t>
              </w:r>
            </w:ins>
          </w:p>
        </w:tc>
        <w:tc>
          <w:tcPr>
            <w:tcW w:w="454" w:type="dxa"/>
            <w:vAlign w:val="center"/>
            <w:tcPrChange w:id="10963" w:author="Στάθης Καπ" w:date="2023-03-09T04:10:00Z">
              <w:tcPr>
                <w:tcW w:w="454" w:type="dxa"/>
                <w:vAlign w:val="center"/>
              </w:tcPr>
            </w:tcPrChange>
          </w:tcPr>
          <w:p w14:paraId="7E3A7CBE" w14:textId="0B9E77CE" w:rsidR="00B7579D" w:rsidRPr="007E0F91" w:rsidRDefault="00B7579D" w:rsidP="00B7579D">
            <w:pPr>
              <w:jc w:val="center"/>
              <w:rPr>
                <w:ins w:id="10964" w:author="Στάθης Καπ" w:date="2023-03-09T00:34:00Z"/>
                <w:sz w:val="16"/>
                <w:szCs w:val="16"/>
              </w:rPr>
            </w:pPr>
            <w:ins w:id="10965" w:author="Στάθης Καπ" w:date="2023-03-09T02:06:00Z">
              <w:r w:rsidRPr="007E0F91">
                <w:rPr>
                  <w:rFonts w:ascii="Calibri" w:hAnsi="Calibri" w:cs="Calibri"/>
                  <w:color w:val="000000"/>
                  <w:sz w:val="16"/>
                  <w:szCs w:val="16"/>
                </w:rPr>
                <w:t>0.09</w:t>
              </w:r>
            </w:ins>
          </w:p>
        </w:tc>
        <w:tc>
          <w:tcPr>
            <w:tcW w:w="461" w:type="dxa"/>
            <w:tcBorders>
              <w:right w:val="single" w:sz="4" w:space="0" w:color="auto"/>
            </w:tcBorders>
            <w:vAlign w:val="center"/>
            <w:tcPrChange w:id="10966" w:author="Στάθης Καπ" w:date="2023-03-09T04:10:00Z">
              <w:tcPr>
                <w:tcW w:w="461" w:type="dxa"/>
                <w:tcBorders>
                  <w:right w:val="single" w:sz="4" w:space="0" w:color="auto"/>
                </w:tcBorders>
                <w:vAlign w:val="center"/>
              </w:tcPr>
            </w:tcPrChange>
          </w:tcPr>
          <w:p w14:paraId="24D07259" w14:textId="5966CFC8" w:rsidR="00B7579D" w:rsidRPr="007E0F91" w:rsidRDefault="00B7579D" w:rsidP="00B7579D">
            <w:pPr>
              <w:jc w:val="center"/>
              <w:rPr>
                <w:ins w:id="10967" w:author="Στάθης Καπ" w:date="2023-03-09T00:34:00Z"/>
                <w:sz w:val="16"/>
                <w:szCs w:val="16"/>
              </w:rPr>
            </w:pPr>
            <w:ins w:id="10968" w:author="Στάθης Καπ" w:date="2023-03-09T02:06:00Z">
              <w:r w:rsidRPr="007E0F91">
                <w:rPr>
                  <w:rFonts w:ascii="Calibri" w:hAnsi="Calibri" w:cs="Calibri"/>
                  <w:color w:val="000000"/>
                  <w:sz w:val="16"/>
                  <w:szCs w:val="16"/>
                </w:rPr>
                <w:t>17.43</w:t>
              </w:r>
            </w:ins>
          </w:p>
        </w:tc>
      </w:tr>
      <w:tr w:rsidR="00F33ECC" w14:paraId="1FCE804A" w14:textId="77777777" w:rsidTr="00E719CF">
        <w:trPr>
          <w:trHeight w:val="170"/>
          <w:jc w:val="center"/>
          <w:ins w:id="10969" w:author="Στάθης Καπ" w:date="2023-03-09T00:34:00Z"/>
          <w:trPrChange w:id="10970"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971"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4214C5B7" w14:textId="18C1E961" w:rsidR="00B7579D" w:rsidRPr="007E0F91" w:rsidRDefault="00B7579D" w:rsidP="00B7579D">
            <w:pPr>
              <w:jc w:val="center"/>
              <w:rPr>
                <w:ins w:id="10972" w:author="Στάθης Καπ" w:date="2023-03-09T00:34:00Z"/>
                <w:sz w:val="16"/>
                <w:szCs w:val="16"/>
              </w:rPr>
            </w:pPr>
            <w:ins w:id="10973" w:author="Στάθης Καπ" w:date="2023-03-09T00:36:00Z">
              <w:r w:rsidRPr="007E0F91">
                <w:rPr>
                  <w:sz w:val="16"/>
                  <w:szCs w:val="16"/>
                </w:rPr>
                <w:t>pr12</w:t>
              </w:r>
            </w:ins>
          </w:p>
        </w:tc>
        <w:tc>
          <w:tcPr>
            <w:tcW w:w="565" w:type="dxa"/>
            <w:tcBorders>
              <w:left w:val="single" w:sz="4" w:space="0" w:color="auto"/>
            </w:tcBorders>
            <w:vAlign w:val="center"/>
            <w:tcPrChange w:id="10974" w:author="Στάθης Καπ" w:date="2023-03-09T04:10:00Z">
              <w:tcPr>
                <w:tcW w:w="565" w:type="dxa"/>
                <w:tcBorders>
                  <w:left w:val="single" w:sz="4" w:space="0" w:color="auto"/>
                </w:tcBorders>
                <w:vAlign w:val="center"/>
              </w:tcPr>
            </w:tcPrChange>
          </w:tcPr>
          <w:p w14:paraId="31F1C4AA" w14:textId="62E37714" w:rsidR="00B7579D" w:rsidRPr="007E0F91" w:rsidRDefault="00B7579D" w:rsidP="00B7579D">
            <w:pPr>
              <w:jc w:val="center"/>
              <w:rPr>
                <w:ins w:id="10975" w:author="Στάθης Καπ" w:date="2023-03-09T00:34:00Z"/>
                <w:sz w:val="16"/>
                <w:szCs w:val="16"/>
              </w:rPr>
            </w:pPr>
            <w:ins w:id="10976" w:author="Στάθης Καπ" w:date="2023-03-09T02:06:00Z">
              <w:r w:rsidRPr="007E0F91">
                <w:rPr>
                  <w:rFonts w:ascii="Calibri" w:hAnsi="Calibri" w:cstheme="minorHAnsi"/>
                  <w:color w:val="000000"/>
                  <w:sz w:val="16"/>
                  <w:szCs w:val="16"/>
                </w:rPr>
                <w:t>442</w:t>
              </w:r>
            </w:ins>
          </w:p>
        </w:tc>
        <w:tc>
          <w:tcPr>
            <w:tcW w:w="679" w:type="dxa"/>
            <w:tcBorders>
              <w:right w:val="single" w:sz="4" w:space="0" w:color="auto"/>
            </w:tcBorders>
            <w:vAlign w:val="center"/>
            <w:tcPrChange w:id="10977" w:author="Στάθης Καπ" w:date="2023-03-09T04:10:00Z">
              <w:tcPr>
                <w:tcW w:w="679" w:type="dxa"/>
                <w:tcBorders>
                  <w:right w:val="single" w:sz="4" w:space="0" w:color="auto"/>
                </w:tcBorders>
                <w:vAlign w:val="center"/>
              </w:tcPr>
            </w:tcPrChange>
          </w:tcPr>
          <w:p w14:paraId="231276AA" w14:textId="2698E030" w:rsidR="00B7579D" w:rsidRPr="007E0F91" w:rsidRDefault="00B7579D" w:rsidP="00B7579D">
            <w:pPr>
              <w:jc w:val="center"/>
              <w:rPr>
                <w:ins w:id="10978" w:author="Στάθης Καπ" w:date="2023-03-09T00:34:00Z"/>
                <w:sz w:val="16"/>
                <w:szCs w:val="16"/>
              </w:rPr>
            </w:pPr>
            <w:ins w:id="10979" w:author="Στάθης Καπ" w:date="2023-03-09T02:06:00Z">
              <w:r w:rsidRPr="007E0F91">
                <w:rPr>
                  <w:rFonts w:ascii="Calibri" w:hAnsi="Calibri" w:cstheme="minorHAnsi"/>
                  <w:color w:val="000000"/>
                  <w:sz w:val="16"/>
                  <w:szCs w:val="16"/>
                </w:rPr>
                <w:t>431</w:t>
              </w:r>
            </w:ins>
          </w:p>
        </w:tc>
        <w:tc>
          <w:tcPr>
            <w:tcW w:w="453" w:type="dxa"/>
            <w:tcBorders>
              <w:left w:val="single" w:sz="4" w:space="0" w:color="auto"/>
            </w:tcBorders>
            <w:vAlign w:val="center"/>
            <w:tcPrChange w:id="10980" w:author="Στάθης Καπ" w:date="2023-03-09T04:10:00Z">
              <w:tcPr>
                <w:tcW w:w="453" w:type="dxa"/>
                <w:tcBorders>
                  <w:left w:val="single" w:sz="4" w:space="0" w:color="auto"/>
                </w:tcBorders>
                <w:vAlign w:val="center"/>
              </w:tcPr>
            </w:tcPrChange>
          </w:tcPr>
          <w:p w14:paraId="165F277C" w14:textId="35EADA28" w:rsidR="00B7579D" w:rsidRPr="007E0F91" w:rsidRDefault="00B7579D" w:rsidP="00B7579D">
            <w:pPr>
              <w:jc w:val="center"/>
              <w:rPr>
                <w:ins w:id="10981" w:author="Στάθης Καπ" w:date="2023-03-09T00:34:00Z"/>
                <w:sz w:val="16"/>
                <w:szCs w:val="16"/>
              </w:rPr>
            </w:pPr>
            <w:ins w:id="10982" w:author="Στάθης Καπ" w:date="2023-03-09T02:06:00Z">
              <w:r w:rsidRPr="007E0F91">
                <w:rPr>
                  <w:rFonts w:ascii="Calibri" w:hAnsi="Calibri" w:cs="Calibri"/>
                  <w:color w:val="000000"/>
                  <w:sz w:val="16"/>
                  <w:szCs w:val="16"/>
                </w:rPr>
                <w:t>424</w:t>
              </w:r>
            </w:ins>
          </w:p>
        </w:tc>
        <w:tc>
          <w:tcPr>
            <w:tcW w:w="708" w:type="dxa"/>
            <w:vAlign w:val="center"/>
            <w:tcPrChange w:id="10983" w:author="Στάθης Καπ" w:date="2023-03-09T04:10:00Z">
              <w:tcPr>
                <w:tcW w:w="708" w:type="dxa"/>
                <w:vAlign w:val="center"/>
              </w:tcPr>
            </w:tcPrChange>
          </w:tcPr>
          <w:p w14:paraId="5B7A7DB6" w14:textId="19B70311" w:rsidR="00B7579D" w:rsidRPr="007E0F91" w:rsidRDefault="00B7579D" w:rsidP="00B7579D">
            <w:pPr>
              <w:jc w:val="center"/>
              <w:rPr>
                <w:ins w:id="10984" w:author="Στάθης Καπ" w:date="2023-03-09T00:34:00Z"/>
                <w:sz w:val="16"/>
                <w:szCs w:val="16"/>
              </w:rPr>
            </w:pPr>
            <w:ins w:id="10985" w:author="Στάθης Καπ" w:date="2023-03-09T02:06:00Z">
              <w:r w:rsidRPr="007E0F91">
                <w:rPr>
                  <w:rFonts w:ascii="Calibri" w:hAnsi="Calibri" w:cs="Calibri"/>
                  <w:color w:val="000000"/>
                  <w:sz w:val="16"/>
                  <w:szCs w:val="16"/>
                </w:rPr>
                <w:t>4.07</w:t>
              </w:r>
            </w:ins>
          </w:p>
        </w:tc>
        <w:tc>
          <w:tcPr>
            <w:tcW w:w="652" w:type="dxa"/>
            <w:vMerge/>
            <w:tcBorders>
              <w:right w:val="single" w:sz="4" w:space="0" w:color="auto"/>
            </w:tcBorders>
            <w:vAlign w:val="center"/>
            <w:tcPrChange w:id="10986" w:author="Στάθης Καπ" w:date="2023-03-09T04:10:00Z">
              <w:tcPr>
                <w:tcW w:w="652" w:type="dxa"/>
                <w:vMerge/>
                <w:tcBorders>
                  <w:right w:val="single" w:sz="4" w:space="0" w:color="auto"/>
                </w:tcBorders>
                <w:vAlign w:val="center"/>
              </w:tcPr>
            </w:tcPrChange>
          </w:tcPr>
          <w:p w14:paraId="74A57036" w14:textId="202C0062" w:rsidR="00B7579D" w:rsidRPr="007E0F91" w:rsidRDefault="00B7579D" w:rsidP="00B7579D">
            <w:pPr>
              <w:jc w:val="center"/>
              <w:rPr>
                <w:ins w:id="10987" w:author="Στάθης Καπ" w:date="2023-03-09T00:34:00Z"/>
                <w:sz w:val="16"/>
                <w:szCs w:val="16"/>
              </w:rPr>
            </w:pPr>
          </w:p>
        </w:tc>
        <w:tc>
          <w:tcPr>
            <w:tcW w:w="453" w:type="dxa"/>
            <w:tcBorders>
              <w:left w:val="single" w:sz="4" w:space="0" w:color="auto"/>
            </w:tcBorders>
            <w:vAlign w:val="center"/>
            <w:tcPrChange w:id="10988" w:author="Στάθης Καπ" w:date="2023-03-09T04:10:00Z">
              <w:tcPr>
                <w:tcW w:w="453" w:type="dxa"/>
                <w:tcBorders>
                  <w:left w:val="single" w:sz="4" w:space="0" w:color="auto"/>
                </w:tcBorders>
                <w:vAlign w:val="center"/>
              </w:tcPr>
            </w:tcPrChange>
          </w:tcPr>
          <w:p w14:paraId="09CEC8CC" w14:textId="7186A4F8" w:rsidR="00B7579D" w:rsidRPr="007E0F91" w:rsidRDefault="00B7579D" w:rsidP="00B7579D">
            <w:pPr>
              <w:jc w:val="center"/>
              <w:rPr>
                <w:ins w:id="10989" w:author="Στάθης Καπ" w:date="2023-03-09T00:34:00Z"/>
                <w:sz w:val="16"/>
                <w:szCs w:val="16"/>
              </w:rPr>
            </w:pPr>
            <w:ins w:id="10990" w:author="Στάθης Καπ" w:date="2023-03-09T02:06:00Z">
              <w:r w:rsidRPr="007E0F91">
                <w:rPr>
                  <w:rFonts w:ascii="Calibri" w:hAnsi="Calibri" w:cs="Calibri"/>
                  <w:color w:val="000000"/>
                  <w:sz w:val="16"/>
                  <w:szCs w:val="16"/>
                </w:rPr>
                <w:t>418</w:t>
              </w:r>
            </w:ins>
          </w:p>
        </w:tc>
        <w:tc>
          <w:tcPr>
            <w:tcW w:w="454" w:type="dxa"/>
            <w:vAlign w:val="center"/>
            <w:tcPrChange w:id="10991" w:author="Στάθης Καπ" w:date="2023-03-09T04:10:00Z">
              <w:tcPr>
                <w:tcW w:w="454" w:type="dxa"/>
                <w:vAlign w:val="center"/>
              </w:tcPr>
            </w:tcPrChange>
          </w:tcPr>
          <w:p w14:paraId="5CF9F347" w14:textId="539D6F3A" w:rsidR="00B7579D" w:rsidRPr="007E0F91" w:rsidRDefault="00B7579D" w:rsidP="00B7579D">
            <w:pPr>
              <w:jc w:val="center"/>
              <w:rPr>
                <w:ins w:id="10992" w:author="Στάθης Καπ" w:date="2023-03-09T00:34:00Z"/>
                <w:sz w:val="16"/>
                <w:szCs w:val="16"/>
              </w:rPr>
            </w:pPr>
            <w:ins w:id="10993" w:author="Στάθης Καπ" w:date="2023-03-09T02:06:00Z">
              <w:r w:rsidRPr="007E0F91">
                <w:rPr>
                  <w:rFonts w:ascii="Calibri" w:hAnsi="Calibri" w:cs="Calibri"/>
                  <w:color w:val="000000"/>
                  <w:sz w:val="16"/>
                  <w:szCs w:val="16"/>
                </w:rPr>
                <w:t>1.42</w:t>
              </w:r>
            </w:ins>
          </w:p>
        </w:tc>
        <w:tc>
          <w:tcPr>
            <w:tcW w:w="454" w:type="dxa"/>
            <w:vAlign w:val="center"/>
            <w:tcPrChange w:id="10994" w:author="Στάθης Καπ" w:date="2023-03-09T04:10:00Z">
              <w:tcPr>
                <w:tcW w:w="454" w:type="dxa"/>
                <w:vAlign w:val="center"/>
              </w:tcPr>
            </w:tcPrChange>
          </w:tcPr>
          <w:p w14:paraId="7BF6DB55" w14:textId="56BAA911" w:rsidR="00B7579D" w:rsidRPr="007E0F91" w:rsidRDefault="00B7579D" w:rsidP="00B7579D">
            <w:pPr>
              <w:jc w:val="center"/>
              <w:rPr>
                <w:ins w:id="10995" w:author="Στάθης Καπ" w:date="2023-03-09T00:34:00Z"/>
                <w:sz w:val="16"/>
                <w:szCs w:val="16"/>
              </w:rPr>
            </w:pPr>
            <w:ins w:id="10996" w:author="Στάθης Καπ" w:date="2023-03-09T02:06:00Z">
              <w:r w:rsidRPr="007E0F91">
                <w:rPr>
                  <w:rFonts w:ascii="Calibri" w:hAnsi="Calibri" w:cs="Calibri"/>
                  <w:color w:val="000000"/>
                  <w:sz w:val="16"/>
                  <w:szCs w:val="16"/>
                </w:rPr>
                <w:t>0.246</w:t>
              </w:r>
            </w:ins>
          </w:p>
        </w:tc>
        <w:tc>
          <w:tcPr>
            <w:tcW w:w="457" w:type="dxa"/>
            <w:tcBorders>
              <w:right w:val="single" w:sz="4" w:space="0" w:color="auto"/>
            </w:tcBorders>
            <w:vAlign w:val="center"/>
            <w:tcPrChange w:id="10997" w:author="Στάθης Καπ" w:date="2023-03-09T04:10:00Z">
              <w:tcPr>
                <w:tcW w:w="457" w:type="dxa"/>
                <w:tcBorders>
                  <w:right w:val="single" w:sz="4" w:space="0" w:color="auto"/>
                </w:tcBorders>
                <w:vAlign w:val="center"/>
              </w:tcPr>
            </w:tcPrChange>
          </w:tcPr>
          <w:p w14:paraId="48494556" w14:textId="51F4CEFC" w:rsidR="00B7579D" w:rsidRPr="007E0F91" w:rsidRDefault="00B7579D" w:rsidP="00B7579D">
            <w:pPr>
              <w:jc w:val="center"/>
              <w:rPr>
                <w:ins w:id="10998" w:author="Στάθης Καπ" w:date="2023-03-09T00:34:00Z"/>
                <w:sz w:val="16"/>
                <w:szCs w:val="16"/>
              </w:rPr>
            </w:pPr>
            <w:ins w:id="10999" w:author="Στάθης Καπ" w:date="2023-03-09T02:06:00Z">
              <w:r w:rsidRPr="007E0F91">
                <w:rPr>
                  <w:rFonts w:ascii="Calibri" w:hAnsi="Calibri" w:cs="Calibri"/>
                  <w:color w:val="000000"/>
                  <w:sz w:val="16"/>
                  <w:szCs w:val="16"/>
                </w:rPr>
                <w:t>33.69</w:t>
              </w:r>
            </w:ins>
          </w:p>
        </w:tc>
        <w:tc>
          <w:tcPr>
            <w:tcW w:w="453" w:type="dxa"/>
            <w:tcBorders>
              <w:left w:val="single" w:sz="4" w:space="0" w:color="auto"/>
            </w:tcBorders>
            <w:vAlign w:val="center"/>
            <w:tcPrChange w:id="11000" w:author="Στάθης Καπ" w:date="2023-03-09T04:10:00Z">
              <w:tcPr>
                <w:tcW w:w="453" w:type="dxa"/>
                <w:tcBorders>
                  <w:left w:val="single" w:sz="4" w:space="0" w:color="auto"/>
                </w:tcBorders>
                <w:vAlign w:val="center"/>
              </w:tcPr>
            </w:tcPrChange>
          </w:tcPr>
          <w:p w14:paraId="3DF5DF04" w14:textId="4979D338" w:rsidR="00B7579D" w:rsidRPr="007E0F91" w:rsidRDefault="00B7579D" w:rsidP="00B7579D">
            <w:pPr>
              <w:jc w:val="center"/>
              <w:rPr>
                <w:ins w:id="11001" w:author="Στάθης Καπ" w:date="2023-03-09T00:34:00Z"/>
                <w:sz w:val="16"/>
                <w:szCs w:val="16"/>
              </w:rPr>
            </w:pPr>
            <w:ins w:id="11002" w:author="Στάθης Καπ" w:date="2023-03-09T02:06:00Z">
              <w:r w:rsidRPr="007E0F91">
                <w:rPr>
                  <w:rFonts w:ascii="Calibri" w:hAnsi="Calibri" w:cs="Calibri"/>
                  <w:color w:val="000000"/>
                  <w:sz w:val="16"/>
                  <w:szCs w:val="16"/>
                </w:rPr>
                <w:t>407</w:t>
              </w:r>
            </w:ins>
          </w:p>
        </w:tc>
        <w:tc>
          <w:tcPr>
            <w:tcW w:w="454" w:type="dxa"/>
            <w:vAlign w:val="center"/>
            <w:tcPrChange w:id="11003" w:author="Στάθης Καπ" w:date="2023-03-09T04:10:00Z">
              <w:tcPr>
                <w:tcW w:w="454" w:type="dxa"/>
                <w:vAlign w:val="center"/>
              </w:tcPr>
            </w:tcPrChange>
          </w:tcPr>
          <w:p w14:paraId="1C797013" w14:textId="28A93F86" w:rsidR="00B7579D" w:rsidRPr="007E0F91" w:rsidRDefault="00B7579D" w:rsidP="00B7579D">
            <w:pPr>
              <w:jc w:val="center"/>
              <w:rPr>
                <w:ins w:id="11004" w:author="Στάθης Καπ" w:date="2023-03-09T00:34:00Z"/>
                <w:sz w:val="16"/>
                <w:szCs w:val="16"/>
              </w:rPr>
            </w:pPr>
            <w:ins w:id="11005" w:author="Στάθης Καπ" w:date="2023-03-09T02:06:00Z">
              <w:r w:rsidRPr="007E0F91">
                <w:rPr>
                  <w:rFonts w:ascii="Calibri" w:hAnsi="Calibri" w:cs="Calibri"/>
                  <w:color w:val="000000"/>
                  <w:sz w:val="16"/>
                  <w:szCs w:val="16"/>
                </w:rPr>
                <w:t>4.01</w:t>
              </w:r>
            </w:ins>
          </w:p>
        </w:tc>
        <w:tc>
          <w:tcPr>
            <w:tcW w:w="454" w:type="dxa"/>
            <w:vAlign w:val="center"/>
            <w:tcPrChange w:id="11006" w:author="Στάθης Καπ" w:date="2023-03-09T04:10:00Z">
              <w:tcPr>
                <w:tcW w:w="454" w:type="dxa"/>
                <w:vAlign w:val="center"/>
              </w:tcPr>
            </w:tcPrChange>
          </w:tcPr>
          <w:p w14:paraId="79CD57A6" w14:textId="360DE3D3" w:rsidR="00B7579D" w:rsidRPr="007E0F91" w:rsidRDefault="00B7579D" w:rsidP="00B7579D">
            <w:pPr>
              <w:jc w:val="center"/>
              <w:rPr>
                <w:ins w:id="11007" w:author="Στάθης Καπ" w:date="2023-03-09T00:34:00Z"/>
                <w:sz w:val="16"/>
                <w:szCs w:val="16"/>
              </w:rPr>
            </w:pPr>
            <w:ins w:id="11008" w:author="Στάθης Καπ" w:date="2023-03-09T02:06:00Z">
              <w:r w:rsidRPr="007E0F91">
                <w:rPr>
                  <w:rFonts w:ascii="Calibri" w:hAnsi="Calibri" w:cs="Calibri"/>
                  <w:color w:val="000000"/>
                  <w:sz w:val="16"/>
                  <w:szCs w:val="16"/>
                </w:rPr>
                <w:t>0.533</w:t>
              </w:r>
            </w:ins>
          </w:p>
        </w:tc>
        <w:tc>
          <w:tcPr>
            <w:tcW w:w="454" w:type="dxa"/>
            <w:tcBorders>
              <w:right w:val="single" w:sz="4" w:space="0" w:color="auto"/>
            </w:tcBorders>
            <w:vAlign w:val="center"/>
            <w:tcPrChange w:id="11009" w:author="Στάθης Καπ" w:date="2023-03-09T04:10:00Z">
              <w:tcPr>
                <w:tcW w:w="454" w:type="dxa"/>
                <w:tcBorders>
                  <w:right w:val="single" w:sz="4" w:space="0" w:color="auto"/>
                </w:tcBorders>
                <w:vAlign w:val="center"/>
              </w:tcPr>
            </w:tcPrChange>
          </w:tcPr>
          <w:p w14:paraId="55A877D6" w14:textId="4DE9DDCF" w:rsidR="00B7579D" w:rsidRPr="007E0F91" w:rsidRDefault="00B7579D" w:rsidP="00B7579D">
            <w:pPr>
              <w:jc w:val="center"/>
              <w:rPr>
                <w:ins w:id="11010" w:author="Στάθης Καπ" w:date="2023-03-09T00:34:00Z"/>
                <w:sz w:val="16"/>
                <w:szCs w:val="16"/>
              </w:rPr>
            </w:pPr>
            <w:ins w:id="11011" w:author="Στάθης Καπ" w:date="2023-03-09T02:06:00Z">
              <w:r w:rsidRPr="007E0F91">
                <w:rPr>
                  <w:rFonts w:ascii="Calibri" w:hAnsi="Calibri" w:cs="Calibri"/>
                  <w:color w:val="000000"/>
                  <w:sz w:val="16"/>
                  <w:szCs w:val="16"/>
                </w:rPr>
                <w:t>-43.67</w:t>
              </w:r>
            </w:ins>
          </w:p>
        </w:tc>
        <w:tc>
          <w:tcPr>
            <w:tcW w:w="453" w:type="dxa"/>
            <w:tcBorders>
              <w:left w:val="single" w:sz="4" w:space="0" w:color="auto"/>
            </w:tcBorders>
            <w:vAlign w:val="center"/>
            <w:tcPrChange w:id="11012" w:author="Στάθης Καπ" w:date="2023-03-09T04:10:00Z">
              <w:tcPr>
                <w:tcW w:w="453" w:type="dxa"/>
                <w:tcBorders>
                  <w:left w:val="single" w:sz="4" w:space="0" w:color="auto"/>
                </w:tcBorders>
                <w:vAlign w:val="center"/>
              </w:tcPr>
            </w:tcPrChange>
          </w:tcPr>
          <w:p w14:paraId="3B0A2263" w14:textId="3469FE9C" w:rsidR="00B7579D" w:rsidRPr="007E0F91" w:rsidRDefault="00B7579D" w:rsidP="00B7579D">
            <w:pPr>
              <w:jc w:val="center"/>
              <w:rPr>
                <w:ins w:id="11013" w:author="Στάθης Καπ" w:date="2023-03-09T00:34:00Z"/>
                <w:sz w:val="16"/>
                <w:szCs w:val="16"/>
              </w:rPr>
            </w:pPr>
            <w:ins w:id="11014" w:author="Στάθης Καπ" w:date="2023-03-09T02:06:00Z">
              <w:r w:rsidRPr="007E0F91">
                <w:rPr>
                  <w:rFonts w:ascii="Calibri" w:hAnsi="Calibri" w:cs="Calibri"/>
                  <w:color w:val="000000"/>
                  <w:sz w:val="16"/>
                  <w:szCs w:val="16"/>
                </w:rPr>
                <w:t>403</w:t>
              </w:r>
            </w:ins>
          </w:p>
        </w:tc>
        <w:tc>
          <w:tcPr>
            <w:tcW w:w="454" w:type="dxa"/>
            <w:vAlign w:val="center"/>
            <w:tcPrChange w:id="11015" w:author="Στάθης Καπ" w:date="2023-03-09T04:10:00Z">
              <w:tcPr>
                <w:tcW w:w="454" w:type="dxa"/>
                <w:vAlign w:val="center"/>
              </w:tcPr>
            </w:tcPrChange>
          </w:tcPr>
          <w:p w14:paraId="0ED5FB0C" w14:textId="3E25FB7C" w:rsidR="00B7579D" w:rsidRPr="007E0F91" w:rsidRDefault="00B7579D" w:rsidP="00B7579D">
            <w:pPr>
              <w:jc w:val="center"/>
              <w:rPr>
                <w:ins w:id="11016" w:author="Στάθης Καπ" w:date="2023-03-09T00:34:00Z"/>
                <w:sz w:val="16"/>
                <w:szCs w:val="16"/>
              </w:rPr>
            </w:pPr>
            <w:ins w:id="11017" w:author="Στάθης Καπ" w:date="2023-03-09T02:06:00Z">
              <w:r w:rsidRPr="007E0F91">
                <w:rPr>
                  <w:rFonts w:ascii="Calibri" w:hAnsi="Calibri" w:cs="Calibri"/>
                  <w:color w:val="000000"/>
                  <w:sz w:val="16"/>
                  <w:szCs w:val="16"/>
                </w:rPr>
                <w:t>4.95</w:t>
              </w:r>
            </w:ins>
          </w:p>
        </w:tc>
        <w:tc>
          <w:tcPr>
            <w:tcW w:w="454" w:type="dxa"/>
            <w:vAlign w:val="center"/>
            <w:tcPrChange w:id="11018" w:author="Στάθης Καπ" w:date="2023-03-09T04:10:00Z">
              <w:tcPr>
                <w:tcW w:w="454" w:type="dxa"/>
                <w:vAlign w:val="center"/>
              </w:tcPr>
            </w:tcPrChange>
          </w:tcPr>
          <w:p w14:paraId="420CAEFC" w14:textId="3796A719" w:rsidR="00B7579D" w:rsidRPr="007E0F91" w:rsidRDefault="00B7579D" w:rsidP="00B7579D">
            <w:pPr>
              <w:jc w:val="center"/>
              <w:rPr>
                <w:ins w:id="11019" w:author="Στάθης Καπ" w:date="2023-03-09T00:34:00Z"/>
                <w:sz w:val="16"/>
                <w:szCs w:val="16"/>
              </w:rPr>
            </w:pPr>
            <w:ins w:id="11020" w:author="Στάθης Καπ" w:date="2023-03-09T02:06:00Z">
              <w:r w:rsidRPr="007E0F91">
                <w:rPr>
                  <w:rFonts w:ascii="Calibri" w:hAnsi="Calibri" w:cs="Calibri"/>
                  <w:color w:val="000000"/>
                  <w:sz w:val="16"/>
                  <w:szCs w:val="16"/>
                </w:rPr>
                <w:t>0.449</w:t>
              </w:r>
            </w:ins>
          </w:p>
        </w:tc>
        <w:tc>
          <w:tcPr>
            <w:tcW w:w="461" w:type="dxa"/>
            <w:tcBorders>
              <w:right w:val="single" w:sz="4" w:space="0" w:color="auto"/>
            </w:tcBorders>
            <w:vAlign w:val="center"/>
            <w:tcPrChange w:id="11021" w:author="Στάθης Καπ" w:date="2023-03-09T04:10:00Z">
              <w:tcPr>
                <w:tcW w:w="461" w:type="dxa"/>
                <w:tcBorders>
                  <w:right w:val="single" w:sz="4" w:space="0" w:color="auto"/>
                </w:tcBorders>
                <w:vAlign w:val="center"/>
              </w:tcPr>
            </w:tcPrChange>
          </w:tcPr>
          <w:p w14:paraId="7BA1D927" w14:textId="29954AE4" w:rsidR="00B7579D" w:rsidRPr="007E0F91" w:rsidRDefault="00B7579D" w:rsidP="00B7579D">
            <w:pPr>
              <w:jc w:val="center"/>
              <w:rPr>
                <w:ins w:id="11022" w:author="Στάθης Καπ" w:date="2023-03-09T00:34:00Z"/>
                <w:sz w:val="16"/>
                <w:szCs w:val="16"/>
              </w:rPr>
            </w:pPr>
            <w:ins w:id="11023" w:author="Στάθης Καπ" w:date="2023-03-09T02:06:00Z">
              <w:r w:rsidRPr="007E0F91">
                <w:rPr>
                  <w:rFonts w:ascii="Calibri" w:hAnsi="Calibri" w:cs="Calibri"/>
                  <w:color w:val="000000"/>
                  <w:sz w:val="16"/>
                  <w:szCs w:val="16"/>
                </w:rPr>
                <w:t>-21.02</w:t>
              </w:r>
            </w:ins>
          </w:p>
        </w:tc>
      </w:tr>
      <w:tr w:rsidR="00F33ECC" w14:paraId="32D7047A" w14:textId="77777777" w:rsidTr="00E719CF">
        <w:trPr>
          <w:trHeight w:val="170"/>
          <w:jc w:val="center"/>
          <w:ins w:id="11024" w:author="Στάθης Καπ" w:date="2023-03-09T00:34:00Z"/>
          <w:trPrChange w:id="11025"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026"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1B642FA7" w14:textId="6222F0FF" w:rsidR="00B7579D" w:rsidRPr="007E0F91" w:rsidRDefault="00B7579D" w:rsidP="00B7579D">
            <w:pPr>
              <w:jc w:val="center"/>
              <w:rPr>
                <w:ins w:id="11027" w:author="Στάθης Καπ" w:date="2023-03-09T00:34:00Z"/>
                <w:sz w:val="16"/>
                <w:szCs w:val="16"/>
              </w:rPr>
            </w:pPr>
            <w:ins w:id="11028" w:author="Στάθης Καπ" w:date="2023-03-09T00:36:00Z">
              <w:r w:rsidRPr="007E0F91">
                <w:rPr>
                  <w:sz w:val="16"/>
                  <w:szCs w:val="16"/>
                </w:rPr>
                <w:t>pr13</w:t>
              </w:r>
            </w:ins>
          </w:p>
        </w:tc>
        <w:tc>
          <w:tcPr>
            <w:tcW w:w="565" w:type="dxa"/>
            <w:tcBorders>
              <w:left w:val="single" w:sz="4" w:space="0" w:color="auto"/>
            </w:tcBorders>
            <w:vAlign w:val="center"/>
            <w:tcPrChange w:id="11029" w:author="Στάθης Καπ" w:date="2023-03-09T04:10:00Z">
              <w:tcPr>
                <w:tcW w:w="565" w:type="dxa"/>
                <w:tcBorders>
                  <w:left w:val="single" w:sz="4" w:space="0" w:color="auto"/>
                </w:tcBorders>
                <w:vAlign w:val="center"/>
              </w:tcPr>
            </w:tcPrChange>
          </w:tcPr>
          <w:p w14:paraId="6D84CF50" w14:textId="07D49502" w:rsidR="00B7579D" w:rsidRPr="007E0F91" w:rsidRDefault="00B7579D" w:rsidP="00B7579D">
            <w:pPr>
              <w:jc w:val="center"/>
              <w:rPr>
                <w:ins w:id="11030" w:author="Στάθης Καπ" w:date="2023-03-09T00:34:00Z"/>
                <w:sz w:val="16"/>
                <w:szCs w:val="16"/>
              </w:rPr>
            </w:pPr>
            <w:ins w:id="11031" w:author="Στάθης Καπ" w:date="2023-03-09T02:06:00Z">
              <w:r w:rsidRPr="007E0F91">
                <w:rPr>
                  <w:rFonts w:ascii="Calibri" w:hAnsi="Calibri" w:cstheme="minorHAnsi"/>
                  <w:color w:val="000000"/>
                  <w:sz w:val="16"/>
                  <w:szCs w:val="16"/>
                </w:rPr>
                <w:t>467</w:t>
              </w:r>
            </w:ins>
          </w:p>
        </w:tc>
        <w:tc>
          <w:tcPr>
            <w:tcW w:w="679" w:type="dxa"/>
            <w:tcBorders>
              <w:right w:val="single" w:sz="4" w:space="0" w:color="auto"/>
            </w:tcBorders>
            <w:vAlign w:val="center"/>
            <w:tcPrChange w:id="11032" w:author="Στάθης Καπ" w:date="2023-03-09T04:10:00Z">
              <w:tcPr>
                <w:tcW w:w="679" w:type="dxa"/>
                <w:tcBorders>
                  <w:right w:val="single" w:sz="4" w:space="0" w:color="auto"/>
                </w:tcBorders>
                <w:vAlign w:val="center"/>
              </w:tcPr>
            </w:tcPrChange>
          </w:tcPr>
          <w:p w14:paraId="1B12325E" w14:textId="1D72F3B0" w:rsidR="00B7579D" w:rsidRPr="007E0F91" w:rsidRDefault="00B7579D" w:rsidP="00B7579D">
            <w:pPr>
              <w:jc w:val="center"/>
              <w:rPr>
                <w:ins w:id="11033" w:author="Στάθης Καπ" w:date="2023-03-09T00:34:00Z"/>
                <w:sz w:val="16"/>
                <w:szCs w:val="16"/>
              </w:rPr>
            </w:pPr>
            <w:ins w:id="11034" w:author="Στάθης Καπ" w:date="2023-03-09T02:06:00Z">
              <w:r w:rsidRPr="007E0F91">
                <w:rPr>
                  <w:rFonts w:ascii="Calibri" w:hAnsi="Calibri" w:cstheme="minorHAnsi"/>
                  <w:color w:val="000000"/>
                  <w:sz w:val="16"/>
                  <w:szCs w:val="16"/>
                </w:rPr>
                <w:t>450</w:t>
              </w:r>
            </w:ins>
          </w:p>
        </w:tc>
        <w:tc>
          <w:tcPr>
            <w:tcW w:w="453" w:type="dxa"/>
            <w:tcBorders>
              <w:left w:val="single" w:sz="4" w:space="0" w:color="auto"/>
            </w:tcBorders>
            <w:vAlign w:val="center"/>
            <w:tcPrChange w:id="11035" w:author="Στάθης Καπ" w:date="2023-03-09T04:10:00Z">
              <w:tcPr>
                <w:tcW w:w="453" w:type="dxa"/>
                <w:tcBorders>
                  <w:left w:val="single" w:sz="4" w:space="0" w:color="auto"/>
                </w:tcBorders>
                <w:vAlign w:val="center"/>
              </w:tcPr>
            </w:tcPrChange>
          </w:tcPr>
          <w:p w14:paraId="2422EED5" w14:textId="12BC4429" w:rsidR="00B7579D" w:rsidRPr="007E0F91" w:rsidRDefault="00B7579D" w:rsidP="00B7579D">
            <w:pPr>
              <w:jc w:val="center"/>
              <w:rPr>
                <w:ins w:id="11036" w:author="Στάθης Καπ" w:date="2023-03-09T00:34:00Z"/>
                <w:sz w:val="16"/>
                <w:szCs w:val="16"/>
              </w:rPr>
            </w:pPr>
            <w:ins w:id="11037" w:author="Στάθης Καπ" w:date="2023-03-09T02:06:00Z">
              <w:r w:rsidRPr="007E0F91">
                <w:rPr>
                  <w:rFonts w:ascii="Calibri" w:hAnsi="Calibri" w:cs="Calibri"/>
                  <w:color w:val="000000"/>
                  <w:sz w:val="16"/>
                  <w:szCs w:val="16"/>
                </w:rPr>
                <w:t>444</w:t>
              </w:r>
            </w:ins>
          </w:p>
        </w:tc>
        <w:tc>
          <w:tcPr>
            <w:tcW w:w="708" w:type="dxa"/>
            <w:vAlign w:val="center"/>
            <w:tcPrChange w:id="11038" w:author="Στάθης Καπ" w:date="2023-03-09T04:10:00Z">
              <w:tcPr>
                <w:tcW w:w="708" w:type="dxa"/>
                <w:vAlign w:val="center"/>
              </w:tcPr>
            </w:tcPrChange>
          </w:tcPr>
          <w:p w14:paraId="6B311B12" w14:textId="303C2554" w:rsidR="00B7579D" w:rsidRPr="007E0F91" w:rsidRDefault="00B7579D" w:rsidP="00B7579D">
            <w:pPr>
              <w:jc w:val="center"/>
              <w:rPr>
                <w:ins w:id="11039" w:author="Στάθης Καπ" w:date="2023-03-09T00:34:00Z"/>
                <w:sz w:val="16"/>
                <w:szCs w:val="16"/>
              </w:rPr>
            </w:pPr>
            <w:ins w:id="11040" w:author="Στάθης Καπ" w:date="2023-03-09T02:06:00Z">
              <w:r w:rsidRPr="007E0F91">
                <w:rPr>
                  <w:rFonts w:ascii="Calibri" w:hAnsi="Calibri" w:cs="Calibri"/>
                  <w:color w:val="000000"/>
                  <w:sz w:val="16"/>
                  <w:szCs w:val="16"/>
                </w:rPr>
                <w:t>4.93</w:t>
              </w:r>
            </w:ins>
          </w:p>
        </w:tc>
        <w:tc>
          <w:tcPr>
            <w:tcW w:w="652" w:type="dxa"/>
            <w:vMerge/>
            <w:tcBorders>
              <w:right w:val="single" w:sz="4" w:space="0" w:color="auto"/>
            </w:tcBorders>
            <w:vAlign w:val="center"/>
            <w:tcPrChange w:id="11041" w:author="Στάθης Καπ" w:date="2023-03-09T04:10:00Z">
              <w:tcPr>
                <w:tcW w:w="652" w:type="dxa"/>
                <w:vMerge/>
                <w:tcBorders>
                  <w:right w:val="single" w:sz="4" w:space="0" w:color="auto"/>
                </w:tcBorders>
                <w:vAlign w:val="center"/>
              </w:tcPr>
            </w:tcPrChange>
          </w:tcPr>
          <w:p w14:paraId="52FCF0D2" w14:textId="23B6DCAF" w:rsidR="00B7579D" w:rsidRPr="007E0F91" w:rsidRDefault="00B7579D" w:rsidP="00B7579D">
            <w:pPr>
              <w:jc w:val="center"/>
              <w:rPr>
                <w:ins w:id="11042" w:author="Στάθης Καπ" w:date="2023-03-09T00:34:00Z"/>
                <w:sz w:val="16"/>
                <w:szCs w:val="16"/>
              </w:rPr>
            </w:pPr>
          </w:p>
        </w:tc>
        <w:tc>
          <w:tcPr>
            <w:tcW w:w="453" w:type="dxa"/>
            <w:tcBorders>
              <w:left w:val="single" w:sz="4" w:space="0" w:color="auto"/>
            </w:tcBorders>
            <w:vAlign w:val="center"/>
            <w:tcPrChange w:id="11043" w:author="Στάθης Καπ" w:date="2023-03-09T04:10:00Z">
              <w:tcPr>
                <w:tcW w:w="453" w:type="dxa"/>
                <w:tcBorders>
                  <w:left w:val="single" w:sz="4" w:space="0" w:color="auto"/>
                </w:tcBorders>
                <w:vAlign w:val="center"/>
              </w:tcPr>
            </w:tcPrChange>
          </w:tcPr>
          <w:p w14:paraId="4CAF9C94" w14:textId="6659D98B" w:rsidR="00B7579D" w:rsidRPr="007E0F91" w:rsidRDefault="00B7579D" w:rsidP="00B7579D">
            <w:pPr>
              <w:jc w:val="center"/>
              <w:rPr>
                <w:ins w:id="11044" w:author="Στάθης Καπ" w:date="2023-03-09T00:34:00Z"/>
                <w:sz w:val="16"/>
                <w:szCs w:val="16"/>
              </w:rPr>
            </w:pPr>
            <w:ins w:id="11045" w:author="Στάθης Καπ" w:date="2023-03-09T02:06:00Z">
              <w:r w:rsidRPr="007E0F91">
                <w:rPr>
                  <w:rFonts w:ascii="Calibri" w:hAnsi="Calibri" w:cs="Calibri"/>
                  <w:color w:val="000000"/>
                  <w:sz w:val="16"/>
                  <w:szCs w:val="16"/>
                </w:rPr>
                <w:t>377</w:t>
              </w:r>
            </w:ins>
          </w:p>
        </w:tc>
        <w:tc>
          <w:tcPr>
            <w:tcW w:w="454" w:type="dxa"/>
            <w:vAlign w:val="center"/>
            <w:tcPrChange w:id="11046" w:author="Στάθης Καπ" w:date="2023-03-09T04:10:00Z">
              <w:tcPr>
                <w:tcW w:w="454" w:type="dxa"/>
                <w:vAlign w:val="center"/>
              </w:tcPr>
            </w:tcPrChange>
          </w:tcPr>
          <w:p w14:paraId="0816B003" w14:textId="0F35088E" w:rsidR="00B7579D" w:rsidRPr="007E0F91" w:rsidRDefault="00B7579D" w:rsidP="00B7579D">
            <w:pPr>
              <w:jc w:val="center"/>
              <w:rPr>
                <w:ins w:id="11047" w:author="Στάθης Καπ" w:date="2023-03-09T00:34:00Z"/>
                <w:sz w:val="16"/>
                <w:szCs w:val="16"/>
              </w:rPr>
            </w:pPr>
            <w:ins w:id="11048" w:author="Στάθης Καπ" w:date="2023-03-09T02:06:00Z">
              <w:r w:rsidRPr="007E0F91">
                <w:rPr>
                  <w:rFonts w:ascii="Calibri" w:hAnsi="Calibri" w:cs="Calibri"/>
                  <w:color w:val="000000"/>
                  <w:sz w:val="16"/>
                  <w:szCs w:val="16"/>
                </w:rPr>
                <w:t>15.09</w:t>
              </w:r>
            </w:ins>
          </w:p>
        </w:tc>
        <w:tc>
          <w:tcPr>
            <w:tcW w:w="454" w:type="dxa"/>
            <w:vAlign w:val="center"/>
            <w:tcPrChange w:id="11049" w:author="Στάθης Καπ" w:date="2023-03-09T04:10:00Z">
              <w:tcPr>
                <w:tcW w:w="454" w:type="dxa"/>
                <w:vAlign w:val="center"/>
              </w:tcPr>
            </w:tcPrChange>
          </w:tcPr>
          <w:p w14:paraId="696B1930" w14:textId="1254218E" w:rsidR="00B7579D" w:rsidRPr="007E0F91" w:rsidRDefault="00B7579D" w:rsidP="00B7579D">
            <w:pPr>
              <w:jc w:val="center"/>
              <w:rPr>
                <w:ins w:id="11050" w:author="Στάθης Καπ" w:date="2023-03-09T00:34:00Z"/>
                <w:sz w:val="16"/>
                <w:szCs w:val="16"/>
              </w:rPr>
            </w:pPr>
            <w:ins w:id="11051" w:author="Στάθης Καπ" w:date="2023-03-09T02:06:00Z">
              <w:r w:rsidRPr="007E0F91">
                <w:rPr>
                  <w:rFonts w:ascii="Calibri" w:hAnsi="Calibri" w:cs="Calibri"/>
                  <w:color w:val="000000"/>
                  <w:sz w:val="16"/>
                  <w:szCs w:val="16"/>
                </w:rPr>
                <w:t>0.384</w:t>
              </w:r>
            </w:ins>
          </w:p>
        </w:tc>
        <w:tc>
          <w:tcPr>
            <w:tcW w:w="457" w:type="dxa"/>
            <w:tcBorders>
              <w:right w:val="single" w:sz="4" w:space="0" w:color="auto"/>
            </w:tcBorders>
            <w:vAlign w:val="center"/>
            <w:tcPrChange w:id="11052" w:author="Στάθης Καπ" w:date="2023-03-09T04:10:00Z">
              <w:tcPr>
                <w:tcW w:w="457" w:type="dxa"/>
                <w:tcBorders>
                  <w:right w:val="single" w:sz="4" w:space="0" w:color="auto"/>
                </w:tcBorders>
                <w:vAlign w:val="center"/>
              </w:tcPr>
            </w:tcPrChange>
          </w:tcPr>
          <w:p w14:paraId="4CB225D2" w14:textId="40980181" w:rsidR="00B7579D" w:rsidRPr="007E0F91" w:rsidRDefault="00B7579D" w:rsidP="00B7579D">
            <w:pPr>
              <w:jc w:val="center"/>
              <w:rPr>
                <w:ins w:id="11053" w:author="Στάθης Καπ" w:date="2023-03-09T00:34:00Z"/>
                <w:sz w:val="16"/>
                <w:szCs w:val="16"/>
              </w:rPr>
            </w:pPr>
            <w:ins w:id="11054" w:author="Στάθης Καπ" w:date="2023-03-09T02:06:00Z">
              <w:r w:rsidRPr="007E0F91">
                <w:rPr>
                  <w:rFonts w:ascii="Calibri" w:hAnsi="Calibri" w:cs="Calibri"/>
                  <w:color w:val="000000"/>
                  <w:sz w:val="16"/>
                  <w:szCs w:val="16"/>
                </w:rPr>
                <w:t>19.16</w:t>
              </w:r>
            </w:ins>
          </w:p>
        </w:tc>
        <w:tc>
          <w:tcPr>
            <w:tcW w:w="453" w:type="dxa"/>
            <w:tcBorders>
              <w:left w:val="single" w:sz="4" w:space="0" w:color="auto"/>
            </w:tcBorders>
            <w:vAlign w:val="center"/>
            <w:tcPrChange w:id="11055" w:author="Στάθης Καπ" w:date="2023-03-09T04:10:00Z">
              <w:tcPr>
                <w:tcW w:w="453" w:type="dxa"/>
                <w:tcBorders>
                  <w:left w:val="single" w:sz="4" w:space="0" w:color="auto"/>
                </w:tcBorders>
                <w:vAlign w:val="center"/>
              </w:tcPr>
            </w:tcPrChange>
          </w:tcPr>
          <w:p w14:paraId="6961CBE4" w14:textId="6B9B7BC5" w:rsidR="00B7579D" w:rsidRPr="007E0F91" w:rsidRDefault="00B7579D" w:rsidP="00B7579D">
            <w:pPr>
              <w:jc w:val="center"/>
              <w:rPr>
                <w:ins w:id="11056" w:author="Στάθης Καπ" w:date="2023-03-09T00:34:00Z"/>
                <w:sz w:val="16"/>
                <w:szCs w:val="16"/>
              </w:rPr>
            </w:pPr>
            <w:ins w:id="11057" w:author="Στάθης Καπ" w:date="2023-03-09T02:06:00Z">
              <w:r w:rsidRPr="007E0F91">
                <w:rPr>
                  <w:rFonts w:ascii="Calibri" w:hAnsi="Calibri" w:cs="Calibri"/>
                  <w:color w:val="000000"/>
                  <w:sz w:val="16"/>
                  <w:szCs w:val="16"/>
                </w:rPr>
                <w:t>376</w:t>
              </w:r>
            </w:ins>
          </w:p>
        </w:tc>
        <w:tc>
          <w:tcPr>
            <w:tcW w:w="454" w:type="dxa"/>
            <w:vAlign w:val="center"/>
            <w:tcPrChange w:id="11058" w:author="Στάθης Καπ" w:date="2023-03-09T04:10:00Z">
              <w:tcPr>
                <w:tcW w:w="454" w:type="dxa"/>
                <w:vAlign w:val="center"/>
              </w:tcPr>
            </w:tcPrChange>
          </w:tcPr>
          <w:p w14:paraId="67D7EB87" w14:textId="517D2682" w:rsidR="00B7579D" w:rsidRPr="007E0F91" w:rsidRDefault="00B7579D" w:rsidP="00B7579D">
            <w:pPr>
              <w:jc w:val="center"/>
              <w:rPr>
                <w:ins w:id="11059" w:author="Στάθης Καπ" w:date="2023-03-09T00:34:00Z"/>
                <w:sz w:val="16"/>
                <w:szCs w:val="16"/>
              </w:rPr>
            </w:pPr>
            <w:ins w:id="11060" w:author="Στάθης Καπ" w:date="2023-03-09T02:06:00Z">
              <w:r w:rsidRPr="007E0F91">
                <w:rPr>
                  <w:rFonts w:ascii="Calibri" w:hAnsi="Calibri" w:cs="Calibri"/>
                  <w:color w:val="000000"/>
                  <w:sz w:val="16"/>
                  <w:szCs w:val="16"/>
                </w:rPr>
                <w:t>15.32</w:t>
              </w:r>
            </w:ins>
          </w:p>
        </w:tc>
        <w:tc>
          <w:tcPr>
            <w:tcW w:w="454" w:type="dxa"/>
            <w:vAlign w:val="center"/>
            <w:tcPrChange w:id="11061" w:author="Στάθης Καπ" w:date="2023-03-09T04:10:00Z">
              <w:tcPr>
                <w:tcW w:w="454" w:type="dxa"/>
                <w:vAlign w:val="center"/>
              </w:tcPr>
            </w:tcPrChange>
          </w:tcPr>
          <w:p w14:paraId="617383FD" w14:textId="7D04F19C" w:rsidR="00B7579D" w:rsidRPr="007E0F91" w:rsidRDefault="00B7579D" w:rsidP="00B7579D">
            <w:pPr>
              <w:jc w:val="center"/>
              <w:rPr>
                <w:ins w:id="11062" w:author="Στάθης Καπ" w:date="2023-03-09T00:34:00Z"/>
                <w:sz w:val="16"/>
                <w:szCs w:val="16"/>
              </w:rPr>
            </w:pPr>
            <w:ins w:id="11063" w:author="Στάθης Καπ" w:date="2023-03-09T02:06:00Z">
              <w:r w:rsidRPr="007E0F91">
                <w:rPr>
                  <w:rFonts w:ascii="Calibri" w:hAnsi="Calibri" w:cs="Calibri"/>
                  <w:color w:val="000000"/>
                  <w:sz w:val="16"/>
                  <w:szCs w:val="16"/>
                </w:rPr>
                <w:t>0.315</w:t>
              </w:r>
            </w:ins>
          </w:p>
        </w:tc>
        <w:tc>
          <w:tcPr>
            <w:tcW w:w="454" w:type="dxa"/>
            <w:tcBorders>
              <w:right w:val="single" w:sz="4" w:space="0" w:color="auto"/>
            </w:tcBorders>
            <w:vAlign w:val="center"/>
            <w:tcPrChange w:id="11064" w:author="Στάθης Καπ" w:date="2023-03-09T04:10:00Z">
              <w:tcPr>
                <w:tcW w:w="454" w:type="dxa"/>
                <w:tcBorders>
                  <w:right w:val="single" w:sz="4" w:space="0" w:color="auto"/>
                </w:tcBorders>
                <w:vAlign w:val="center"/>
              </w:tcPr>
            </w:tcPrChange>
          </w:tcPr>
          <w:p w14:paraId="279B7AF8" w14:textId="41B5F97D" w:rsidR="00B7579D" w:rsidRPr="007E0F91" w:rsidRDefault="00B7579D" w:rsidP="00B7579D">
            <w:pPr>
              <w:jc w:val="center"/>
              <w:rPr>
                <w:ins w:id="11065" w:author="Στάθης Καπ" w:date="2023-03-09T00:34:00Z"/>
                <w:sz w:val="16"/>
                <w:szCs w:val="16"/>
              </w:rPr>
            </w:pPr>
            <w:ins w:id="11066" w:author="Στάθης Καπ" w:date="2023-03-09T02:06:00Z">
              <w:r w:rsidRPr="007E0F91">
                <w:rPr>
                  <w:rFonts w:ascii="Calibri" w:hAnsi="Calibri" w:cs="Calibri"/>
                  <w:color w:val="000000"/>
                  <w:sz w:val="16"/>
                  <w:szCs w:val="16"/>
                </w:rPr>
                <w:t>33.68</w:t>
              </w:r>
            </w:ins>
          </w:p>
        </w:tc>
        <w:tc>
          <w:tcPr>
            <w:tcW w:w="453" w:type="dxa"/>
            <w:tcBorders>
              <w:left w:val="single" w:sz="4" w:space="0" w:color="auto"/>
            </w:tcBorders>
            <w:vAlign w:val="center"/>
            <w:tcPrChange w:id="11067" w:author="Στάθης Καπ" w:date="2023-03-09T04:10:00Z">
              <w:tcPr>
                <w:tcW w:w="453" w:type="dxa"/>
                <w:tcBorders>
                  <w:left w:val="single" w:sz="4" w:space="0" w:color="auto"/>
                </w:tcBorders>
                <w:vAlign w:val="center"/>
              </w:tcPr>
            </w:tcPrChange>
          </w:tcPr>
          <w:p w14:paraId="12C951D1" w14:textId="5D128E8B" w:rsidR="00B7579D" w:rsidRPr="007E0F91" w:rsidRDefault="00B7579D" w:rsidP="00B7579D">
            <w:pPr>
              <w:jc w:val="center"/>
              <w:rPr>
                <w:ins w:id="11068" w:author="Στάθης Καπ" w:date="2023-03-09T00:34:00Z"/>
                <w:sz w:val="16"/>
                <w:szCs w:val="16"/>
              </w:rPr>
            </w:pPr>
            <w:ins w:id="11069" w:author="Στάθης Καπ" w:date="2023-03-09T02:06:00Z">
              <w:r w:rsidRPr="007E0F91">
                <w:rPr>
                  <w:rFonts w:ascii="Calibri" w:hAnsi="Calibri" w:cs="Calibri"/>
                  <w:color w:val="000000"/>
                  <w:sz w:val="16"/>
                  <w:szCs w:val="16"/>
                </w:rPr>
                <w:t>391</w:t>
              </w:r>
            </w:ins>
          </w:p>
        </w:tc>
        <w:tc>
          <w:tcPr>
            <w:tcW w:w="454" w:type="dxa"/>
            <w:vAlign w:val="center"/>
            <w:tcPrChange w:id="11070" w:author="Στάθης Καπ" w:date="2023-03-09T04:10:00Z">
              <w:tcPr>
                <w:tcW w:w="454" w:type="dxa"/>
                <w:vAlign w:val="center"/>
              </w:tcPr>
            </w:tcPrChange>
          </w:tcPr>
          <w:p w14:paraId="50546A9C" w14:textId="2E9168EA" w:rsidR="00B7579D" w:rsidRPr="007E0F91" w:rsidRDefault="00B7579D" w:rsidP="00B7579D">
            <w:pPr>
              <w:jc w:val="center"/>
              <w:rPr>
                <w:ins w:id="11071" w:author="Στάθης Καπ" w:date="2023-03-09T00:34:00Z"/>
                <w:sz w:val="16"/>
                <w:szCs w:val="16"/>
              </w:rPr>
            </w:pPr>
            <w:ins w:id="11072" w:author="Στάθης Καπ" w:date="2023-03-09T02:06:00Z">
              <w:r w:rsidRPr="007E0F91">
                <w:rPr>
                  <w:rFonts w:ascii="Calibri" w:hAnsi="Calibri" w:cs="Calibri"/>
                  <w:color w:val="000000"/>
                  <w:sz w:val="16"/>
                  <w:szCs w:val="16"/>
                </w:rPr>
                <w:t>11.94</w:t>
              </w:r>
            </w:ins>
          </w:p>
        </w:tc>
        <w:tc>
          <w:tcPr>
            <w:tcW w:w="454" w:type="dxa"/>
            <w:vAlign w:val="center"/>
            <w:tcPrChange w:id="11073" w:author="Στάθης Καπ" w:date="2023-03-09T04:10:00Z">
              <w:tcPr>
                <w:tcW w:w="454" w:type="dxa"/>
                <w:vAlign w:val="center"/>
              </w:tcPr>
            </w:tcPrChange>
          </w:tcPr>
          <w:p w14:paraId="518AB88A" w14:textId="1A32C148" w:rsidR="00B7579D" w:rsidRPr="007E0F91" w:rsidRDefault="00B7579D" w:rsidP="00B7579D">
            <w:pPr>
              <w:jc w:val="center"/>
              <w:rPr>
                <w:ins w:id="11074" w:author="Στάθης Καπ" w:date="2023-03-09T00:34:00Z"/>
                <w:sz w:val="16"/>
                <w:szCs w:val="16"/>
              </w:rPr>
            </w:pPr>
            <w:ins w:id="11075" w:author="Στάθης Καπ" w:date="2023-03-09T02:06:00Z">
              <w:r w:rsidRPr="007E0F91">
                <w:rPr>
                  <w:rFonts w:ascii="Calibri" w:hAnsi="Calibri" w:cs="Calibri"/>
                  <w:color w:val="000000"/>
                  <w:sz w:val="16"/>
                  <w:szCs w:val="16"/>
                </w:rPr>
                <w:t>0.398</w:t>
              </w:r>
            </w:ins>
          </w:p>
        </w:tc>
        <w:tc>
          <w:tcPr>
            <w:tcW w:w="461" w:type="dxa"/>
            <w:tcBorders>
              <w:right w:val="single" w:sz="4" w:space="0" w:color="auto"/>
            </w:tcBorders>
            <w:vAlign w:val="center"/>
            <w:tcPrChange w:id="11076" w:author="Στάθης Καπ" w:date="2023-03-09T04:10:00Z">
              <w:tcPr>
                <w:tcW w:w="461" w:type="dxa"/>
                <w:tcBorders>
                  <w:right w:val="single" w:sz="4" w:space="0" w:color="auto"/>
                </w:tcBorders>
                <w:vAlign w:val="center"/>
              </w:tcPr>
            </w:tcPrChange>
          </w:tcPr>
          <w:p w14:paraId="51D6661D" w14:textId="282DB2E9" w:rsidR="00B7579D" w:rsidRPr="007E0F91" w:rsidRDefault="00B7579D" w:rsidP="00B7579D">
            <w:pPr>
              <w:jc w:val="center"/>
              <w:rPr>
                <w:ins w:id="11077" w:author="Στάθης Καπ" w:date="2023-03-09T00:34:00Z"/>
                <w:sz w:val="16"/>
                <w:szCs w:val="16"/>
              </w:rPr>
            </w:pPr>
            <w:ins w:id="11078" w:author="Στάθης Καπ" w:date="2023-03-09T02:06:00Z">
              <w:r w:rsidRPr="007E0F91">
                <w:rPr>
                  <w:rFonts w:ascii="Calibri" w:hAnsi="Calibri" w:cs="Calibri"/>
                  <w:color w:val="000000"/>
                  <w:sz w:val="16"/>
                  <w:szCs w:val="16"/>
                </w:rPr>
                <w:t>16.21</w:t>
              </w:r>
            </w:ins>
          </w:p>
        </w:tc>
      </w:tr>
      <w:tr w:rsidR="00F33ECC" w14:paraId="19EAF207" w14:textId="77777777" w:rsidTr="00E719CF">
        <w:trPr>
          <w:trHeight w:val="170"/>
          <w:jc w:val="center"/>
          <w:ins w:id="11079" w:author="Στάθης Καπ" w:date="2023-03-09T00:34:00Z"/>
          <w:trPrChange w:id="11080"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081"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18AB24C4" w14:textId="718460C4" w:rsidR="00B7579D" w:rsidRPr="007E0F91" w:rsidRDefault="00B7579D" w:rsidP="00B7579D">
            <w:pPr>
              <w:jc w:val="center"/>
              <w:rPr>
                <w:ins w:id="11082" w:author="Στάθης Καπ" w:date="2023-03-09T00:34:00Z"/>
                <w:sz w:val="16"/>
                <w:szCs w:val="16"/>
              </w:rPr>
            </w:pPr>
            <w:ins w:id="11083" w:author="Στάθης Καπ" w:date="2023-03-09T00:36:00Z">
              <w:r w:rsidRPr="007E0F91">
                <w:rPr>
                  <w:sz w:val="16"/>
                  <w:szCs w:val="16"/>
                </w:rPr>
                <w:t>pr14</w:t>
              </w:r>
            </w:ins>
          </w:p>
        </w:tc>
        <w:tc>
          <w:tcPr>
            <w:tcW w:w="565" w:type="dxa"/>
            <w:tcBorders>
              <w:left w:val="single" w:sz="4" w:space="0" w:color="auto"/>
            </w:tcBorders>
            <w:vAlign w:val="center"/>
            <w:tcPrChange w:id="11084" w:author="Στάθης Καπ" w:date="2023-03-09T04:10:00Z">
              <w:tcPr>
                <w:tcW w:w="565" w:type="dxa"/>
                <w:tcBorders>
                  <w:left w:val="single" w:sz="4" w:space="0" w:color="auto"/>
                </w:tcBorders>
                <w:vAlign w:val="center"/>
              </w:tcPr>
            </w:tcPrChange>
          </w:tcPr>
          <w:p w14:paraId="78AE2F71" w14:textId="26C894A5" w:rsidR="00B7579D" w:rsidRPr="007E0F91" w:rsidRDefault="00B7579D" w:rsidP="00B7579D">
            <w:pPr>
              <w:jc w:val="center"/>
              <w:rPr>
                <w:ins w:id="11085" w:author="Στάθης Καπ" w:date="2023-03-09T00:34:00Z"/>
                <w:sz w:val="16"/>
                <w:szCs w:val="16"/>
              </w:rPr>
            </w:pPr>
            <w:ins w:id="11086" w:author="Στάθης Καπ" w:date="2023-03-09T02:06:00Z">
              <w:r w:rsidRPr="007E0F91">
                <w:rPr>
                  <w:rFonts w:ascii="Calibri" w:hAnsi="Calibri" w:cstheme="minorHAnsi"/>
                  <w:color w:val="000000"/>
                  <w:sz w:val="16"/>
                  <w:szCs w:val="16"/>
                </w:rPr>
                <w:t>567</w:t>
              </w:r>
            </w:ins>
          </w:p>
        </w:tc>
        <w:tc>
          <w:tcPr>
            <w:tcW w:w="679" w:type="dxa"/>
            <w:tcBorders>
              <w:right w:val="single" w:sz="4" w:space="0" w:color="auto"/>
            </w:tcBorders>
            <w:vAlign w:val="center"/>
            <w:tcPrChange w:id="11087" w:author="Στάθης Καπ" w:date="2023-03-09T04:10:00Z">
              <w:tcPr>
                <w:tcW w:w="679" w:type="dxa"/>
                <w:tcBorders>
                  <w:right w:val="single" w:sz="4" w:space="0" w:color="auto"/>
                </w:tcBorders>
                <w:vAlign w:val="center"/>
              </w:tcPr>
            </w:tcPrChange>
          </w:tcPr>
          <w:p w14:paraId="4D5F03C0" w14:textId="7F9A2E61" w:rsidR="00B7579D" w:rsidRPr="007E0F91" w:rsidRDefault="00B7579D" w:rsidP="00B7579D">
            <w:pPr>
              <w:jc w:val="center"/>
              <w:rPr>
                <w:ins w:id="11088" w:author="Στάθης Καπ" w:date="2023-03-09T00:34:00Z"/>
                <w:sz w:val="16"/>
                <w:szCs w:val="16"/>
              </w:rPr>
            </w:pPr>
            <w:ins w:id="11089" w:author="Στάθης Καπ" w:date="2023-03-09T02:06:00Z">
              <w:r w:rsidRPr="007E0F91">
                <w:rPr>
                  <w:rFonts w:ascii="Calibri" w:hAnsi="Calibri" w:cstheme="minorHAnsi"/>
                  <w:color w:val="000000"/>
                  <w:sz w:val="16"/>
                  <w:szCs w:val="16"/>
                </w:rPr>
                <w:t>482</w:t>
              </w:r>
            </w:ins>
          </w:p>
        </w:tc>
        <w:tc>
          <w:tcPr>
            <w:tcW w:w="453" w:type="dxa"/>
            <w:tcBorders>
              <w:left w:val="single" w:sz="4" w:space="0" w:color="auto"/>
            </w:tcBorders>
            <w:vAlign w:val="center"/>
            <w:tcPrChange w:id="11090" w:author="Στάθης Καπ" w:date="2023-03-09T04:10:00Z">
              <w:tcPr>
                <w:tcW w:w="453" w:type="dxa"/>
                <w:tcBorders>
                  <w:left w:val="single" w:sz="4" w:space="0" w:color="auto"/>
                </w:tcBorders>
                <w:vAlign w:val="center"/>
              </w:tcPr>
            </w:tcPrChange>
          </w:tcPr>
          <w:p w14:paraId="511FC6C6" w14:textId="5DA44463" w:rsidR="00B7579D" w:rsidRPr="007E0F91" w:rsidRDefault="00B7579D" w:rsidP="00B7579D">
            <w:pPr>
              <w:jc w:val="center"/>
              <w:rPr>
                <w:ins w:id="11091" w:author="Στάθης Καπ" w:date="2023-03-09T00:34:00Z"/>
                <w:sz w:val="16"/>
                <w:szCs w:val="16"/>
              </w:rPr>
            </w:pPr>
            <w:ins w:id="11092" w:author="Στάθης Καπ" w:date="2023-03-09T02:06:00Z">
              <w:r w:rsidRPr="007E0F91">
                <w:rPr>
                  <w:rFonts w:ascii="Calibri" w:hAnsi="Calibri" w:cs="Calibri"/>
                  <w:color w:val="000000"/>
                  <w:sz w:val="16"/>
                  <w:szCs w:val="16"/>
                </w:rPr>
                <w:t>510</w:t>
              </w:r>
            </w:ins>
          </w:p>
        </w:tc>
        <w:tc>
          <w:tcPr>
            <w:tcW w:w="708" w:type="dxa"/>
            <w:vAlign w:val="center"/>
            <w:tcPrChange w:id="11093" w:author="Στάθης Καπ" w:date="2023-03-09T04:10:00Z">
              <w:tcPr>
                <w:tcW w:w="708" w:type="dxa"/>
                <w:vAlign w:val="center"/>
              </w:tcPr>
            </w:tcPrChange>
          </w:tcPr>
          <w:p w14:paraId="4B197498" w14:textId="19C3379A" w:rsidR="00B7579D" w:rsidRPr="007E0F91" w:rsidRDefault="00B7579D" w:rsidP="00B7579D">
            <w:pPr>
              <w:jc w:val="center"/>
              <w:rPr>
                <w:ins w:id="11094" w:author="Στάθης Καπ" w:date="2023-03-09T00:34:00Z"/>
                <w:sz w:val="16"/>
                <w:szCs w:val="16"/>
              </w:rPr>
            </w:pPr>
            <w:ins w:id="11095" w:author="Στάθης Καπ" w:date="2023-03-09T02:06:00Z">
              <w:r w:rsidRPr="007E0F91">
                <w:rPr>
                  <w:rFonts w:ascii="Calibri" w:hAnsi="Calibri" w:cs="Calibri"/>
                  <w:color w:val="000000"/>
                  <w:sz w:val="16"/>
                  <w:szCs w:val="16"/>
                </w:rPr>
                <w:t>10.05</w:t>
              </w:r>
            </w:ins>
          </w:p>
        </w:tc>
        <w:tc>
          <w:tcPr>
            <w:tcW w:w="652" w:type="dxa"/>
            <w:vMerge/>
            <w:tcBorders>
              <w:right w:val="single" w:sz="4" w:space="0" w:color="auto"/>
            </w:tcBorders>
            <w:vAlign w:val="center"/>
            <w:tcPrChange w:id="11096" w:author="Στάθης Καπ" w:date="2023-03-09T04:10:00Z">
              <w:tcPr>
                <w:tcW w:w="652" w:type="dxa"/>
                <w:vMerge/>
                <w:tcBorders>
                  <w:right w:val="single" w:sz="4" w:space="0" w:color="auto"/>
                </w:tcBorders>
                <w:vAlign w:val="center"/>
              </w:tcPr>
            </w:tcPrChange>
          </w:tcPr>
          <w:p w14:paraId="0D4A705A" w14:textId="62C54317" w:rsidR="00B7579D" w:rsidRPr="007E0F91" w:rsidRDefault="00B7579D" w:rsidP="00B7579D">
            <w:pPr>
              <w:jc w:val="center"/>
              <w:rPr>
                <w:ins w:id="11097" w:author="Στάθης Καπ" w:date="2023-03-09T00:34:00Z"/>
                <w:sz w:val="16"/>
                <w:szCs w:val="16"/>
              </w:rPr>
            </w:pPr>
          </w:p>
        </w:tc>
        <w:tc>
          <w:tcPr>
            <w:tcW w:w="453" w:type="dxa"/>
            <w:tcBorders>
              <w:left w:val="single" w:sz="4" w:space="0" w:color="auto"/>
            </w:tcBorders>
            <w:vAlign w:val="center"/>
            <w:tcPrChange w:id="11098" w:author="Στάθης Καπ" w:date="2023-03-09T04:10:00Z">
              <w:tcPr>
                <w:tcW w:w="453" w:type="dxa"/>
                <w:tcBorders>
                  <w:left w:val="single" w:sz="4" w:space="0" w:color="auto"/>
                </w:tcBorders>
                <w:vAlign w:val="center"/>
              </w:tcPr>
            </w:tcPrChange>
          </w:tcPr>
          <w:p w14:paraId="7BC4D8AD" w14:textId="21E37C65" w:rsidR="00B7579D" w:rsidRPr="007E0F91" w:rsidRDefault="00B7579D" w:rsidP="00B7579D">
            <w:pPr>
              <w:jc w:val="center"/>
              <w:rPr>
                <w:ins w:id="11099" w:author="Στάθης Καπ" w:date="2023-03-09T00:34:00Z"/>
                <w:sz w:val="16"/>
                <w:szCs w:val="16"/>
              </w:rPr>
            </w:pPr>
            <w:ins w:id="11100" w:author="Στάθης Καπ" w:date="2023-03-09T02:06:00Z">
              <w:r w:rsidRPr="007E0F91">
                <w:rPr>
                  <w:rFonts w:ascii="Calibri" w:hAnsi="Calibri" w:cs="Calibri"/>
                  <w:color w:val="000000"/>
                  <w:sz w:val="16"/>
                  <w:szCs w:val="16"/>
                </w:rPr>
                <w:t>480</w:t>
              </w:r>
            </w:ins>
          </w:p>
        </w:tc>
        <w:tc>
          <w:tcPr>
            <w:tcW w:w="454" w:type="dxa"/>
            <w:vAlign w:val="center"/>
            <w:tcPrChange w:id="11101" w:author="Στάθης Καπ" w:date="2023-03-09T04:10:00Z">
              <w:tcPr>
                <w:tcW w:w="454" w:type="dxa"/>
                <w:vAlign w:val="center"/>
              </w:tcPr>
            </w:tcPrChange>
          </w:tcPr>
          <w:p w14:paraId="49B95697" w14:textId="2983AD21" w:rsidR="00B7579D" w:rsidRPr="007E0F91" w:rsidRDefault="00B7579D" w:rsidP="00B7579D">
            <w:pPr>
              <w:jc w:val="center"/>
              <w:rPr>
                <w:ins w:id="11102" w:author="Στάθης Καπ" w:date="2023-03-09T00:34:00Z"/>
                <w:sz w:val="16"/>
                <w:szCs w:val="16"/>
              </w:rPr>
            </w:pPr>
            <w:ins w:id="11103" w:author="Στάθης Καπ" w:date="2023-03-09T02:06:00Z">
              <w:r w:rsidRPr="007E0F91">
                <w:rPr>
                  <w:rFonts w:ascii="Calibri" w:hAnsi="Calibri" w:cs="Calibri"/>
                  <w:color w:val="000000"/>
                  <w:sz w:val="16"/>
                  <w:szCs w:val="16"/>
                </w:rPr>
                <w:t>5.88</w:t>
              </w:r>
            </w:ins>
          </w:p>
        </w:tc>
        <w:tc>
          <w:tcPr>
            <w:tcW w:w="454" w:type="dxa"/>
            <w:vAlign w:val="center"/>
            <w:tcPrChange w:id="11104" w:author="Στάθης Καπ" w:date="2023-03-09T04:10:00Z">
              <w:tcPr>
                <w:tcW w:w="454" w:type="dxa"/>
                <w:vAlign w:val="center"/>
              </w:tcPr>
            </w:tcPrChange>
          </w:tcPr>
          <w:p w14:paraId="663BAE81" w14:textId="745A67C8" w:rsidR="00B7579D" w:rsidRPr="007E0F91" w:rsidRDefault="00B7579D" w:rsidP="00B7579D">
            <w:pPr>
              <w:jc w:val="center"/>
              <w:rPr>
                <w:ins w:id="11105" w:author="Στάθης Καπ" w:date="2023-03-09T00:34:00Z"/>
                <w:sz w:val="16"/>
                <w:szCs w:val="16"/>
              </w:rPr>
            </w:pPr>
            <w:ins w:id="11106" w:author="Στάθης Καπ" w:date="2023-03-09T02:06:00Z">
              <w:r w:rsidRPr="007E0F91">
                <w:rPr>
                  <w:rFonts w:ascii="Calibri" w:hAnsi="Calibri" w:cs="Calibri"/>
                  <w:color w:val="000000"/>
                  <w:sz w:val="16"/>
                  <w:szCs w:val="16"/>
                </w:rPr>
                <w:t>0.875</w:t>
              </w:r>
            </w:ins>
          </w:p>
        </w:tc>
        <w:tc>
          <w:tcPr>
            <w:tcW w:w="457" w:type="dxa"/>
            <w:tcBorders>
              <w:right w:val="single" w:sz="4" w:space="0" w:color="auto"/>
            </w:tcBorders>
            <w:vAlign w:val="center"/>
            <w:tcPrChange w:id="11107" w:author="Στάθης Καπ" w:date="2023-03-09T04:10:00Z">
              <w:tcPr>
                <w:tcW w:w="457" w:type="dxa"/>
                <w:tcBorders>
                  <w:right w:val="single" w:sz="4" w:space="0" w:color="auto"/>
                </w:tcBorders>
                <w:vAlign w:val="center"/>
              </w:tcPr>
            </w:tcPrChange>
          </w:tcPr>
          <w:p w14:paraId="1AA267ED" w14:textId="4B4C69ED" w:rsidR="00B7579D" w:rsidRPr="007E0F91" w:rsidRDefault="00B7579D" w:rsidP="00B7579D">
            <w:pPr>
              <w:jc w:val="center"/>
              <w:rPr>
                <w:ins w:id="11108" w:author="Στάθης Καπ" w:date="2023-03-09T00:34:00Z"/>
                <w:sz w:val="16"/>
                <w:szCs w:val="16"/>
              </w:rPr>
            </w:pPr>
            <w:ins w:id="11109" w:author="Στάθης Καπ" w:date="2023-03-09T02:06:00Z">
              <w:r w:rsidRPr="007E0F91">
                <w:rPr>
                  <w:rFonts w:ascii="Calibri" w:hAnsi="Calibri" w:cs="Calibri"/>
                  <w:color w:val="000000"/>
                  <w:sz w:val="16"/>
                  <w:szCs w:val="16"/>
                </w:rPr>
                <w:t>12.94</w:t>
              </w:r>
            </w:ins>
          </w:p>
        </w:tc>
        <w:tc>
          <w:tcPr>
            <w:tcW w:w="453" w:type="dxa"/>
            <w:tcBorders>
              <w:left w:val="single" w:sz="4" w:space="0" w:color="auto"/>
            </w:tcBorders>
            <w:vAlign w:val="center"/>
            <w:tcPrChange w:id="11110" w:author="Στάθης Καπ" w:date="2023-03-09T04:10:00Z">
              <w:tcPr>
                <w:tcW w:w="453" w:type="dxa"/>
                <w:tcBorders>
                  <w:left w:val="single" w:sz="4" w:space="0" w:color="auto"/>
                </w:tcBorders>
                <w:vAlign w:val="center"/>
              </w:tcPr>
            </w:tcPrChange>
          </w:tcPr>
          <w:p w14:paraId="6379B980" w14:textId="0BF3E1C1" w:rsidR="00B7579D" w:rsidRPr="007E0F91" w:rsidRDefault="00B7579D" w:rsidP="00B7579D">
            <w:pPr>
              <w:jc w:val="center"/>
              <w:rPr>
                <w:ins w:id="11111" w:author="Στάθης Καπ" w:date="2023-03-09T00:34:00Z"/>
                <w:sz w:val="16"/>
                <w:szCs w:val="16"/>
              </w:rPr>
            </w:pPr>
            <w:ins w:id="11112" w:author="Στάθης Καπ" w:date="2023-03-09T02:06:00Z">
              <w:r w:rsidRPr="007E0F91">
                <w:rPr>
                  <w:rFonts w:ascii="Calibri" w:hAnsi="Calibri" w:cs="Calibri"/>
                  <w:color w:val="000000"/>
                  <w:sz w:val="16"/>
                  <w:szCs w:val="16"/>
                </w:rPr>
                <w:t>434</w:t>
              </w:r>
            </w:ins>
          </w:p>
        </w:tc>
        <w:tc>
          <w:tcPr>
            <w:tcW w:w="454" w:type="dxa"/>
            <w:vAlign w:val="center"/>
            <w:tcPrChange w:id="11113" w:author="Στάθης Καπ" w:date="2023-03-09T04:10:00Z">
              <w:tcPr>
                <w:tcW w:w="454" w:type="dxa"/>
                <w:vAlign w:val="center"/>
              </w:tcPr>
            </w:tcPrChange>
          </w:tcPr>
          <w:p w14:paraId="4FCE4B80" w14:textId="78437E31" w:rsidR="00B7579D" w:rsidRPr="007E0F91" w:rsidRDefault="00B7579D" w:rsidP="00B7579D">
            <w:pPr>
              <w:jc w:val="center"/>
              <w:rPr>
                <w:ins w:id="11114" w:author="Στάθης Καπ" w:date="2023-03-09T00:34:00Z"/>
                <w:sz w:val="16"/>
                <w:szCs w:val="16"/>
              </w:rPr>
            </w:pPr>
            <w:ins w:id="11115" w:author="Στάθης Καπ" w:date="2023-03-09T02:06:00Z">
              <w:r w:rsidRPr="007E0F91">
                <w:rPr>
                  <w:rFonts w:ascii="Calibri" w:hAnsi="Calibri" w:cs="Calibri"/>
                  <w:color w:val="000000"/>
                  <w:sz w:val="16"/>
                  <w:szCs w:val="16"/>
                </w:rPr>
                <w:t>14.9</w:t>
              </w:r>
            </w:ins>
          </w:p>
        </w:tc>
        <w:tc>
          <w:tcPr>
            <w:tcW w:w="454" w:type="dxa"/>
            <w:vAlign w:val="center"/>
            <w:tcPrChange w:id="11116" w:author="Στάθης Καπ" w:date="2023-03-09T04:10:00Z">
              <w:tcPr>
                <w:tcW w:w="454" w:type="dxa"/>
                <w:vAlign w:val="center"/>
              </w:tcPr>
            </w:tcPrChange>
          </w:tcPr>
          <w:p w14:paraId="38334BD6" w14:textId="3A485551" w:rsidR="00B7579D" w:rsidRPr="007E0F91" w:rsidRDefault="00B7579D" w:rsidP="00B7579D">
            <w:pPr>
              <w:jc w:val="center"/>
              <w:rPr>
                <w:ins w:id="11117" w:author="Στάθης Καπ" w:date="2023-03-09T00:34:00Z"/>
                <w:sz w:val="16"/>
                <w:szCs w:val="16"/>
              </w:rPr>
            </w:pPr>
            <w:ins w:id="11118" w:author="Στάθης Καπ" w:date="2023-03-09T02:06:00Z">
              <w:r w:rsidRPr="007E0F91">
                <w:rPr>
                  <w:rFonts w:ascii="Calibri" w:hAnsi="Calibri" w:cs="Calibri"/>
                  <w:color w:val="000000"/>
                  <w:sz w:val="16"/>
                  <w:szCs w:val="16"/>
                </w:rPr>
                <w:t>0.448</w:t>
              </w:r>
            </w:ins>
          </w:p>
        </w:tc>
        <w:tc>
          <w:tcPr>
            <w:tcW w:w="454" w:type="dxa"/>
            <w:tcBorders>
              <w:right w:val="single" w:sz="4" w:space="0" w:color="auto"/>
            </w:tcBorders>
            <w:vAlign w:val="center"/>
            <w:tcPrChange w:id="11119" w:author="Στάθης Καπ" w:date="2023-03-09T04:10:00Z">
              <w:tcPr>
                <w:tcW w:w="454" w:type="dxa"/>
                <w:tcBorders>
                  <w:right w:val="single" w:sz="4" w:space="0" w:color="auto"/>
                </w:tcBorders>
                <w:vAlign w:val="center"/>
              </w:tcPr>
            </w:tcPrChange>
          </w:tcPr>
          <w:p w14:paraId="22F11E85" w14:textId="03FDD919" w:rsidR="00B7579D" w:rsidRPr="007E0F91" w:rsidRDefault="00B7579D" w:rsidP="00B7579D">
            <w:pPr>
              <w:jc w:val="center"/>
              <w:rPr>
                <w:ins w:id="11120" w:author="Στάθης Καπ" w:date="2023-03-09T00:34:00Z"/>
                <w:sz w:val="16"/>
                <w:szCs w:val="16"/>
              </w:rPr>
            </w:pPr>
            <w:ins w:id="11121" w:author="Στάθης Καπ" w:date="2023-03-09T02:06:00Z">
              <w:r w:rsidRPr="007E0F91">
                <w:rPr>
                  <w:rFonts w:ascii="Calibri" w:hAnsi="Calibri" w:cs="Calibri"/>
                  <w:color w:val="000000"/>
                  <w:sz w:val="16"/>
                  <w:szCs w:val="16"/>
                </w:rPr>
                <w:t>55.42</w:t>
              </w:r>
            </w:ins>
          </w:p>
        </w:tc>
        <w:tc>
          <w:tcPr>
            <w:tcW w:w="453" w:type="dxa"/>
            <w:tcBorders>
              <w:left w:val="single" w:sz="4" w:space="0" w:color="auto"/>
            </w:tcBorders>
            <w:vAlign w:val="center"/>
            <w:tcPrChange w:id="11122" w:author="Στάθης Καπ" w:date="2023-03-09T04:10:00Z">
              <w:tcPr>
                <w:tcW w:w="453" w:type="dxa"/>
                <w:tcBorders>
                  <w:left w:val="single" w:sz="4" w:space="0" w:color="auto"/>
                </w:tcBorders>
                <w:vAlign w:val="center"/>
              </w:tcPr>
            </w:tcPrChange>
          </w:tcPr>
          <w:p w14:paraId="172C9CA0" w14:textId="5501B9CF" w:rsidR="00B7579D" w:rsidRPr="007E0F91" w:rsidRDefault="00B7579D" w:rsidP="00B7579D">
            <w:pPr>
              <w:jc w:val="center"/>
              <w:rPr>
                <w:ins w:id="11123" w:author="Στάθης Καπ" w:date="2023-03-09T00:34:00Z"/>
                <w:sz w:val="16"/>
                <w:szCs w:val="16"/>
              </w:rPr>
            </w:pPr>
            <w:ins w:id="11124" w:author="Στάθης Καπ" w:date="2023-03-09T02:06:00Z">
              <w:r w:rsidRPr="007E0F91">
                <w:rPr>
                  <w:rFonts w:ascii="Calibri" w:hAnsi="Calibri" w:cs="Calibri"/>
                  <w:color w:val="000000"/>
                  <w:sz w:val="16"/>
                  <w:szCs w:val="16"/>
                </w:rPr>
                <w:t>450</w:t>
              </w:r>
            </w:ins>
          </w:p>
        </w:tc>
        <w:tc>
          <w:tcPr>
            <w:tcW w:w="454" w:type="dxa"/>
            <w:vAlign w:val="center"/>
            <w:tcPrChange w:id="11125" w:author="Στάθης Καπ" w:date="2023-03-09T04:10:00Z">
              <w:tcPr>
                <w:tcW w:w="454" w:type="dxa"/>
                <w:vAlign w:val="center"/>
              </w:tcPr>
            </w:tcPrChange>
          </w:tcPr>
          <w:p w14:paraId="25816478" w14:textId="082A13C2" w:rsidR="00B7579D" w:rsidRPr="007E0F91" w:rsidRDefault="00B7579D" w:rsidP="00B7579D">
            <w:pPr>
              <w:jc w:val="center"/>
              <w:rPr>
                <w:ins w:id="11126" w:author="Στάθης Καπ" w:date="2023-03-09T00:34:00Z"/>
                <w:sz w:val="16"/>
                <w:szCs w:val="16"/>
              </w:rPr>
            </w:pPr>
            <w:ins w:id="11127" w:author="Στάθης Καπ" w:date="2023-03-09T02:06:00Z">
              <w:r w:rsidRPr="007E0F91">
                <w:rPr>
                  <w:rFonts w:ascii="Calibri" w:hAnsi="Calibri" w:cs="Calibri"/>
                  <w:color w:val="000000"/>
                  <w:sz w:val="16"/>
                  <w:szCs w:val="16"/>
                </w:rPr>
                <w:t>11.76</w:t>
              </w:r>
            </w:ins>
          </w:p>
        </w:tc>
        <w:tc>
          <w:tcPr>
            <w:tcW w:w="454" w:type="dxa"/>
            <w:vAlign w:val="center"/>
            <w:tcPrChange w:id="11128" w:author="Στάθης Καπ" w:date="2023-03-09T04:10:00Z">
              <w:tcPr>
                <w:tcW w:w="454" w:type="dxa"/>
                <w:vAlign w:val="center"/>
              </w:tcPr>
            </w:tcPrChange>
          </w:tcPr>
          <w:p w14:paraId="6FF807DD" w14:textId="50F1323A" w:rsidR="00B7579D" w:rsidRPr="007E0F91" w:rsidRDefault="00B7579D" w:rsidP="00B7579D">
            <w:pPr>
              <w:jc w:val="center"/>
              <w:rPr>
                <w:ins w:id="11129" w:author="Στάθης Καπ" w:date="2023-03-09T00:34:00Z"/>
                <w:sz w:val="16"/>
                <w:szCs w:val="16"/>
              </w:rPr>
            </w:pPr>
            <w:ins w:id="11130" w:author="Στάθης Καπ" w:date="2023-03-09T02:06:00Z">
              <w:r w:rsidRPr="007E0F91">
                <w:rPr>
                  <w:rFonts w:ascii="Calibri" w:hAnsi="Calibri" w:cs="Calibri"/>
                  <w:color w:val="000000"/>
                  <w:sz w:val="16"/>
                  <w:szCs w:val="16"/>
                </w:rPr>
                <w:t>0.465</w:t>
              </w:r>
            </w:ins>
          </w:p>
        </w:tc>
        <w:tc>
          <w:tcPr>
            <w:tcW w:w="461" w:type="dxa"/>
            <w:tcBorders>
              <w:right w:val="single" w:sz="4" w:space="0" w:color="auto"/>
            </w:tcBorders>
            <w:vAlign w:val="center"/>
            <w:tcPrChange w:id="11131" w:author="Στάθης Καπ" w:date="2023-03-09T04:10:00Z">
              <w:tcPr>
                <w:tcW w:w="461" w:type="dxa"/>
                <w:tcBorders>
                  <w:right w:val="single" w:sz="4" w:space="0" w:color="auto"/>
                </w:tcBorders>
                <w:vAlign w:val="center"/>
              </w:tcPr>
            </w:tcPrChange>
          </w:tcPr>
          <w:p w14:paraId="195292F0" w14:textId="5020C94A" w:rsidR="00B7579D" w:rsidRPr="007E0F91" w:rsidRDefault="00B7579D" w:rsidP="00B7579D">
            <w:pPr>
              <w:jc w:val="center"/>
              <w:rPr>
                <w:ins w:id="11132" w:author="Στάθης Καπ" w:date="2023-03-09T00:34:00Z"/>
                <w:sz w:val="16"/>
                <w:szCs w:val="16"/>
              </w:rPr>
            </w:pPr>
            <w:ins w:id="11133" w:author="Στάθης Καπ" w:date="2023-03-09T02:06:00Z">
              <w:r w:rsidRPr="007E0F91">
                <w:rPr>
                  <w:rFonts w:ascii="Calibri" w:hAnsi="Calibri" w:cs="Calibri"/>
                  <w:color w:val="000000"/>
                  <w:sz w:val="16"/>
                  <w:szCs w:val="16"/>
                </w:rPr>
                <w:t>53.73</w:t>
              </w:r>
            </w:ins>
          </w:p>
        </w:tc>
      </w:tr>
      <w:tr w:rsidR="00F33ECC" w14:paraId="456B2C81" w14:textId="77777777" w:rsidTr="00E719CF">
        <w:trPr>
          <w:trHeight w:val="170"/>
          <w:jc w:val="center"/>
          <w:ins w:id="11134" w:author="Στάθης Καπ" w:date="2023-03-09T00:34:00Z"/>
          <w:trPrChange w:id="11135"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136"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3C3C992A" w14:textId="7E814240" w:rsidR="00B7579D" w:rsidRPr="007E0F91" w:rsidRDefault="00B7579D" w:rsidP="00B7579D">
            <w:pPr>
              <w:jc w:val="center"/>
              <w:rPr>
                <w:ins w:id="11137" w:author="Στάθης Καπ" w:date="2023-03-09T00:34:00Z"/>
                <w:sz w:val="16"/>
                <w:szCs w:val="16"/>
              </w:rPr>
            </w:pPr>
            <w:ins w:id="11138" w:author="Στάθης Καπ" w:date="2023-03-09T00:36:00Z">
              <w:r w:rsidRPr="007E0F91">
                <w:rPr>
                  <w:sz w:val="16"/>
                  <w:szCs w:val="16"/>
                </w:rPr>
                <w:t>pr15</w:t>
              </w:r>
            </w:ins>
          </w:p>
        </w:tc>
        <w:tc>
          <w:tcPr>
            <w:tcW w:w="565" w:type="dxa"/>
            <w:tcBorders>
              <w:left w:val="single" w:sz="4" w:space="0" w:color="auto"/>
            </w:tcBorders>
            <w:vAlign w:val="center"/>
            <w:tcPrChange w:id="11139" w:author="Στάθης Καπ" w:date="2023-03-09T04:10:00Z">
              <w:tcPr>
                <w:tcW w:w="565" w:type="dxa"/>
                <w:tcBorders>
                  <w:left w:val="single" w:sz="4" w:space="0" w:color="auto"/>
                </w:tcBorders>
                <w:vAlign w:val="center"/>
              </w:tcPr>
            </w:tcPrChange>
          </w:tcPr>
          <w:p w14:paraId="7BCCC449" w14:textId="16BA1F14" w:rsidR="00B7579D" w:rsidRPr="007E0F91" w:rsidRDefault="00B7579D" w:rsidP="00B7579D">
            <w:pPr>
              <w:jc w:val="center"/>
              <w:rPr>
                <w:ins w:id="11140" w:author="Στάθης Καπ" w:date="2023-03-09T00:34:00Z"/>
                <w:sz w:val="16"/>
                <w:szCs w:val="16"/>
              </w:rPr>
            </w:pPr>
            <w:ins w:id="11141" w:author="Στάθης Καπ" w:date="2023-03-09T02:06:00Z">
              <w:r w:rsidRPr="007E0F91">
                <w:rPr>
                  <w:rFonts w:ascii="Calibri" w:hAnsi="Calibri" w:cstheme="minorHAnsi"/>
                  <w:color w:val="000000"/>
                  <w:sz w:val="16"/>
                  <w:szCs w:val="16"/>
                </w:rPr>
                <w:t>708</w:t>
              </w:r>
            </w:ins>
          </w:p>
        </w:tc>
        <w:tc>
          <w:tcPr>
            <w:tcW w:w="679" w:type="dxa"/>
            <w:tcBorders>
              <w:right w:val="single" w:sz="4" w:space="0" w:color="auto"/>
            </w:tcBorders>
            <w:vAlign w:val="center"/>
            <w:tcPrChange w:id="11142" w:author="Στάθης Καπ" w:date="2023-03-09T04:10:00Z">
              <w:tcPr>
                <w:tcW w:w="679" w:type="dxa"/>
                <w:tcBorders>
                  <w:right w:val="single" w:sz="4" w:space="0" w:color="auto"/>
                </w:tcBorders>
                <w:vAlign w:val="center"/>
              </w:tcPr>
            </w:tcPrChange>
          </w:tcPr>
          <w:p w14:paraId="7993112A" w14:textId="2856944A" w:rsidR="00B7579D" w:rsidRPr="007E0F91" w:rsidRDefault="00B7579D" w:rsidP="00B7579D">
            <w:pPr>
              <w:jc w:val="center"/>
              <w:rPr>
                <w:ins w:id="11143" w:author="Στάθης Καπ" w:date="2023-03-09T00:34:00Z"/>
                <w:sz w:val="16"/>
                <w:szCs w:val="16"/>
              </w:rPr>
            </w:pPr>
            <w:ins w:id="11144" w:author="Στάθης Καπ" w:date="2023-03-09T02:06:00Z">
              <w:r w:rsidRPr="007E0F91">
                <w:rPr>
                  <w:rFonts w:ascii="Calibri" w:hAnsi="Calibri" w:cstheme="minorHAnsi"/>
                  <w:color w:val="000000"/>
                  <w:sz w:val="16"/>
                  <w:szCs w:val="16"/>
                </w:rPr>
                <w:t>638</w:t>
              </w:r>
            </w:ins>
          </w:p>
        </w:tc>
        <w:tc>
          <w:tcPr>
            <w:tcW w:w="453" w:type="dxa"/>
            <w:tcBorders>
              <w:left w:val="single" w:sz="4" w:space="0" w:color="auto"/>
            </w:tcBorders>
            <w:vAlign w:val="center"/>
            <w:tcPrChange w:id="11145" w:author="Στάθης Καπ" w:date="2023-03-09T04:10:00Z">
              <w:tcPr>
                <w:tcW w:w="453" w:type="dxa"/>
                <w:tcBorders>
                  <w:left w:val="single" w:sz="4" w:space="0" w:color="auto"/>
                </w:tcBorders>
                <w:vAlign w:val="center"/>
              </w:tcPr>
            </w:tcPrChange>
          </w:tcPr>
          <w:p w14:paraId="1A0660C9" w14:textId="011E0CE3" w:rsidR="00B7579D" w:rsidRPr="007E0F91" w:rsidRDefault="00B7579D" w:rsidP="00B7579D">
            <w:pPr>
              <w:jc w:val="center"/>
              <w:rPr>
                <w:ins w:id="11146" w:author="Στάθης Καπ" w:date="2023-03-09T00:34:00Z"/>
                <w:sz w:val="16"/>
                <w:szCs w:val="16"/>
              </w:rPr>
            </w:pPr>
            <w:ins w:id="11147" w:author="Στάθης Καπ" w:date="2023-03-09T02:06:00Z">
              <w:r w:rsidRPr="007E0F91">
                <w:rPr>
                  <w:rFonts w:ascii="Calibri" w:hAnsi="Calibri" w:cs="Calibri"/>
                  <w:color w:val="000000"/>
                  <w:sz w:val="16"/>
                  <w:szCs w:val="16"/>
                </w:rPr>
                <w:t>661</w:t>
              </w:r>
            </w:ins>
          </w:p>
        </w:tc>
        <w:tc>
          <w:tcPr>
            <w:tcW w:w="708" w:type="dxa"/>
            <w:vAlign w:val="center"/>
            <w:tcPrChange w:id="11148" w:author="Στάθης Καπ" w:date="2023-03-09T04:10:00Z">
              <w:tcPr>
                <w:tcW w:w="708" w:type="dxa"/>
                <w:vAlign w:val="center"/>
              </w:tcPr>
            </w:tcPrChange>
          </w:tcPr>
          <w:p w14:paraId="01BBC17C" w14:textId="6D429C2C" w:rsidR="00B7579D" w:rsidRPr="007E0F91" w:rsidRDefault="00B7579D" w:rsidP="00B7579D">
            <w:pPr>
              <w:jc w:val="center"/>
              <w:rPr>
                <w:ins w:id="11149" w:author="Στάθης Καπ" w:date="2023-03-09T00:34:00Z"/>
                <w:sz w:val="16"/>
                <w:szCs w:val="16"/>
              </w:rPr>
            </w:pPr>
            <w:ins w:id="11150" w:author="Στάθης Καπ" w:date="2023-03-09T02:06:00Z">
              <w:r w:rsidRPr="007E0F91">
                <w:rPr>
                  <w:rFonts w:ascii="Calibri" w:hAnsi="Calibri" w:cs="Calibri"/>
                  <w:color w:val="000000"/>
                  <w:sz w:val="16"/>
                  <w:szCs w:val="16"/>
                </w:rPr>
                <w:t>6.64</w:t>
              </w:r>
            </w:ins>
          </w:p>
        </w:tc>
        <w:tc>
          <w:tcPr>
            <w:tcW w:w="652" w:type="dxa"/>
            <w:vMerge/>
            <w:tcBorders>
              <w:right w:val="single" w:sz="4" w:space="0" w:color="auto"/>
            </w:tcBorders>
            <w:vAlign w:val="center"/>
            <w:tcPrChange w:id="11151" w:author="Στάθης Καπ" w:date="2023-03-09T04:10:00Z">
              <w:tcPr>
                <w:tcW w:w="652" w:type="dxa"/>
                <w:vMerge/>
                <w:tcBorders>
                  <w:right w:val="single" w:sz="4" w:space="0" w:color="auto"/>
                </w:tcBorders>
                <w:vAlign w:val="center"/>
              </w:tcPr>
            </w:tcPrChange>
          </w:tcPr>
          <w:p w14:paraId="13BF2FBA" w14:textId="6D13F42E" w:rsidR="00B7579D" w:rsidRPr="007E0F91" w:rsidRDefault="00B7579D" w:rsidP="00B7579D">
            <w:pPr>
              <w:jc w:val="center"/>
              <w:rPr>
                <w:ins w:id="11152" w:author="Στάθης Καπ" w:date="2023-03-09T00:34:00Z"/>
                <w:sz w:val="16"/>
                <w:szCs w:val="16"/>
              </w:rPr>
            </w:pPr>
          </w:p>
        </w:tc>
        <w:tc>
          <w:tcPr>
            <w:tcW w:w="453" w:type="dxa"/>
            <w:tcBorders>
              <w:left w:val="single" w:sz="4" w:space="0" w:color="auto"/>
            </w:tcBorders>
            <w:vAlign w:val="center"/>
            <w:tcPrChange w:id="11153" w:author="Στάθης Καπ" w:date="2023-03-09T04:10:00Z">
              <w:tcPr>
                <w:tcW w:w="453" w:type="dxa"/>
                <w:tcBorders>
                  <w:left w:val="single" w:sz="4" w:space="0" w:color="auto"/>
                </w:tcBorders>
                <w:vAlign w:val="center"/>
              </w:tcPr>
            </w:tcPrChange>
          </w:tcPr>
          <w:p w14:paraId="2896AFA3" w14:textId="248A22B5" w:rsidR="00B7579D" w:rsidRPr="007E0F91" w:rsidRDefault="00B7579D" w:rsidP="00B7579D">
            <w:pPr>
              <w:jc w:val="center"/>
              <w:rPr>
                <w:ins w:id="11154" w:author="Στάθης Καπ" w:date="2023-03-09T00:34:00Z"/>
                <w:sz w:val="16"/>
                <w:szCs w:val="16"/>
              </w:rPr>
            </w:pPr>
            <w:ins w:id="11155" w:author="Στάθης Καπ" w:date="2023-03-09T02:06:00Z">
              <w:r w:rsidRPr="007E0F91">
                <w:rPr>
                  <w:rFonts w:ascii="Calibri" w:hAnsi="Calibri" w:cs="Calibri"/>
                  <w:color w:val="000000"/>
                  <w:sz w:val="16"/>
                  <w:szCs w:val="16"/>
                </w:rPr>
                <w:t>597</w:t>
              </w:r>
            </w:ins>
          </w:p>
        </w:tc>
        <w:tc>
          <w:tcPr>
            <w:tcW w:w="454" w:type="dxa"/>
            <w:vAlign w:val="center"/>
            <w:tcPrChange w:id="11156" w:author="Στάθης Καπ" w:date="2023-03-09T04:10:00Z">
              <w:tcPr>
                <w:tcW w:w="454" w:type="dxa"/>
                <w:vAlign w:val="center"/>
              </w:tcPr>
            </w:tcPrChange>
          </w:tcPr>
          <w:p w14:paraId="37DCDB7A" w14:textId="6C6536FB" w:rsidR="00B7579D" w:rsidRPr="007E0F91" w:rsidRDefault="00B7579D" w:rsidP="00B7579D">
            <w:pPr>
              <w:jc w:val="center"/>
              <w:rPr>
                <w:ins w:id="11157" w:author="Στάθης Καπ" w:date="2023-03-09T00:34:00Z"/>
                <w:sz w:val="16"/>
                <w:szCs w:val="16"/>
              </w:rPr>
            </w:pPr>
            <w:ins w:id="11158" w:author="Στάθης Καπ" w:date="2023-03-09T02:06:00Z">
              <w:r w:rsidRPr="007E0F91">
                <w:rPr>
                  <w:rFonts w:ascii="Calibri" w:hAnsi="Calibri" w:cs="Calibri"/>
                  <w:color w:val="000000"/>
                  <w:sz w:val="16"/>
                  <w:szCs w:val="16"/>
                </w:rPr>
                <w:t>9.68</w:t>
              </w:r>
            </w:ins>
          </w:p>
        </w:tc>
        <w:tc>
          <w:tcPr>
            <w:tcW w:w="454" w:type="dxa"/>
            <w:vAlign w:val="center"/>
            <w:tcPrChange w:id="11159" w:author="Στάθης Καπ" w:date="2023-03-09T04:10:00Z">
              <w:tcPr>
                <w:tcW w:w="454" w:type="dxa"/>
                <w:vAlign w:val="center"/>
              </w:tcPr>
            </w:tcPrChange>
          </w:tcPr>
          <w:p w14:paraId="2EDCBA4D" w14:textId="1CB22745" w:rsidR="00B7579D" w:rsidRPr="007E0F91" w:rsidRDefault="00B7579D" w:rsidP="00B7579D">
            <w:pPr>
              <w:jc w:val="center"/>
              <w:rPr>
                <w:ins w:id="11160" w:author="Στάθης Καπ" w:date="2023-03-09T00:34:00Z"/>
                <w:sz w:val="16"/>
                <w:szCs w:val="16"/>
              </w:rPr>
            </w:pPr>
            <w:ins w:id="11161" w:author="Στάθης Καπ" w:date="2023-03-09T02:06:00Z">
              <w:r w:rsidRPr="007E0F91">
                <w:rPr>
                  <w:rFonts w:ascii="Calibri" w:hAnsi="Calibri" w:cs="Calibri"/>
                  <w:color w:val="000000"/>
                  <w:sz w:val="16"/>
                  <w:szCs w:val="16"/>
                </w:rPr>
                <w:t>1.021</w:t>
              </w:r>
            </w:ins>
          </w:p>
        </w:tc>
        <w:tc>
          <w:tcPr>
            <w:tcW w:w="457" w:type="dxa"/>
            <w:tcBorders>
              <w:right w:val="single" w:sz="4" w:space="0" w:color="auto"/>
            </w:tcBorders>
            <w:vAlign w:val="center"/>
            <w:tcPrChange w:id="11162" w:author="Στάθης Καπ" w:date="2023-03-09T04:10:00Z">
              <w:tcPr>
                <w:tcW w:w="457" w:type="dxa"/>
                <w:tcBorders>
                  <w:right w:val="single" w:sz="4" w:space="0" w:color="auto"/>
                </w:tcBorders>
                <w:vAlign w:val="center"/>
              </w:tcPr>
            </w:tcPrChange>
          </w:tcPr>
          <w:p w14:paraId="64E3F3C9" w14:textId="79993278" w:rsidR="00B7579D" w:rsidRPr="007E0F91" w:rsidRDefault="00B7579D" w:rsidP="00B7579D">
            <w:pPr>
              <w:jc w:val="center"/>
              <w:rPr>
                <w:ins w:id="11163" w:author="Στάθης Καπ" w:date="2023-03-09T00:34:00Z"/>
                <w:sz w:val="16"/>
                <w:szCs w:val="16"/>
              </w:rPr>
            </w:pPr>
            <w:ins w:id="11164" w:author="Στάθης Καπ" w:date="2023-03-09T02:06:00Z">
              <w:r w:rsidRPr="007E0F91">
                <w:rPr>
                  <w:rFonts w:ascii="Calibri" w:hAnsi="Calibri" w:cs="Calibri"/>
                  <w:color w:val="000000"/>
                  <w:sz w:val="16"/>
                  <w:szCs w:val="16"/>
                </w:rPr>
                <w:t>31.52</w:t>
              </w:r>
            </w:ins>
          </w:p>
        </w:tc>
        <w:tc>
          <w:tcPr>
            <w:tcW w:w="453" w:type="dxa"/>
            <w:tcBorders>
              <w:left w:val="single" w:sz="4" w:space="0" w:color="auto"/>
            </w:tcBorders>
            <w:vAlign w:val="center"/>
            <w:tcPrChange w:id="11165" w:author="Στάθης Καπ" w:date="2023-03-09T04:10:00Z">
              <w:tcPr>
                <w:tcW w:w="453" w:type="dxa"/>
                <w:tcBorders>
                  <w:left w:val="single" w:sz="4" w:space="0" w:color="auto"/>
                </w:tcBorders>
                <w:vAlign w:val="center"/>
              </w:tcPr>
            </w:tcPrChange>
          </w:tcPr>
          <w:p w14:paraId="180C61BB" w14:textId="6F87B8CA" w:rsidR="00B7579D" w:rsidRPr="007E0F91" w:rsidRDefault="00B7579D" w:rsidP="00B7579D">
            <w:pPr>
              <w:jc w:val="center"/>
              <w:rPr>
                <w:ins w:id="11166" w:author="Στάθης Καπ" w:date="2023-03-09T00:34:00Z"/>
                <w:sz w:val="16"/>
                <w:szCs w:val="16"/>
              </w:rPr>
            </w:pPr>
            <w:ins w:id="11167" w:author="Στάθης Καπ" w:date="2023-03-09T02:06:00Z">
              <w:r w:rsidRPr="007E0F91">
                <w:rPr>
                  <w:rFonts w:ascii="Calibri" w:hAnsi="Calibri" w:cs="Calibri"/>
                  <w:color w:val="000000"/>
                  <w:sz w:val="16"/>
                  <w:szCs w:val="16"/>
                </w:rPr>
                <w:t>580</w:t>
              </w:r>
            </w:ins>
          </w:p>
        </w:tc>
        <w:tc>
          <w:tcPr>
            <w:tcW w:w="454" w:type="dxa"/>
            <w:vAlign w:val="center"/>
            <w:tcPrChange w:id="11168" w:author="Στάθης Καπ" w:date="2023-03-09T04:10:00Z">
              <w:tcPr>
                <w:tcW w:w="454" w:type="dxa"/>
                <w:vAlign w:val="center"/>
              </w:tcPr>
            </w:tcPrChange>
          </w:tcPr>
          <w:p w14:paraId="2E0DF224" w14:textId="6E95A272" w:rsidR="00B7579D" w:rsidRPr="007E0F91" w:rsidRDefault="00B7579D" w:rsidP="00B7579D">
            <w:pPr>
              <w:jc w:val="center"/>
              <w:rPr>
                <w:ins w:id="11169" w:author="Στάθης Καπ" w:date="2023-03-09T00:34:00Z"/>
                <w:sz w:val="16"/>
                <w:szCs w:val="16"/>
              </w:rPr>
            </w:pPr>
            <w:ins w:id="11170" w:author="Στάθης Καπ" w:date="2023-03-09T02:06:00Z">
              <w:r w:rsidRPr="007E0F91">
                <w:rPr>
                  <w:rFonts w:ascii="Calibri" w:hAnsi="Calibri" w:cs="Calibri"/>
                  <w:color w:val="000000"/>
                  <w:sz w:val="16"/>
                  <w:szCs w:val="16"/>
                </w:rPr>
                <w:t>12.25</w:t>
              </w:r>
            </w:ins>
          </w:p>
        </w:tc>
        <w:tc>
          <w:tcPr>
            <w:tcW w:w="454" w:type="dxa"/>
            <w:vAlign w:val="center"/>
            <w:tcPrChange w:id="11171" w:author="Στάθης Καπ" w:date="2023-03-09T04:10:00Z">
              <w:tcPr>
                <w:tcW w:w="454" w:type="dxa"/>
                <w:vAlign w:val="center"/>
              </w:tcPr>
            </w:tcPrChange>
          </w:tcPr>
          <w:p w14:paraId="680F1330" w14:textId="155D7CB3" w:rsidR="00B7579D" w:rsidRPr="007E0F91" w:rsidRDefault="00B7579D" w:rsidP="00B7579D">
            <w:pPr>
              <w:jc w:val="center"/>
              <w:rPr>
                <w:ins w:id="11172" w:author="Στάθης Καπ" w:date="2023-03-09T00:34:00Z"/>
                <w:sz w:val="16"/>
                <w:szCs w:val="16"/>
              </w:rPr>
            </w:pPr>
            <w:ins w:id="11173" w:author="Στάθης Καπ" w:date="2023-03-09T02:06:00Z">
              <w:r w:rsidRPr="007E0F91">
                <w:rPr>
                  <w:rFonts w:ascii="Calibri" w:hAnsi="Calibri" w:cs="Calibri"/>
                  <w:color w:val="000000"/>
                  <w:sz w:val="16"/>
                  <w:szCs w:val="16"/>
                </w:rPr>
                <w:t>0.635</w:t>
              </w:r>
            </w:ins>
          </w:p>
        </w:tc>
        <w:tc>
          <w:tcPr>
            <w:tcW w:w="454" w:type="dxa"/>
            <w:tcBorders>
              <w:right w:val="single" w:sz="4" w:space="0" w:color="auto"/>
            </w:tcBorders>
            <w:vAlign w:val="center"/>
            <w:tcPrChange w:id="11174" w:author="Στάθης Καπ" w:date="2023-03-09T04:10:00Z">
              <w:tcPr>
                <w:tcW w:w="454" w:type="dxa"/>
                <w:tcBorders>
                  <w:right w:val="single" w:sz="4" w:space="0" w:color="auto"/>
                </w:tcBorders>
                <w:vAlign w:val="center"/>
              </w:tcPr>
            </w:tcPrChange>
          </w:tcPr>
          <w:p w14:paraId="255FF68D" w14:textId="3E85949A" w:rsidR="00B7579D" w:rsidRPr="007E0F91" w:rsidRDefault="00B7579D" w:rsidP="00B7579D">
            <w:pPr>
              <w:jc w:val="center"/>
              <w:rPr>
                <w:ins w:id="11175" w:author="Στάθης Καπ" w:date="2023-03-09T00:34:00Z"/>
                <w:sz w:val="16"/>
                <w:szCs w:val="16"/>
              </w:rPr>
            </w:pPr>
            <w:ins w:id="11176" w:author="Στάθης Καπ" w:date="2023-03-09T02:06:00Z">
              <w:r w:rsidRPr="007E0F91">
                <w:rPr>
                  <w:rFonts w:ascii="Calibri" w:hAnsi="Calibri" w:cs="Calibri"/>
                  <w:color w:val="000000"/>
                  <w:sz w:val="16"/>
                  <w:szCs w:val="16"/>
                </w:rPr>
                <w:t>57.41</w:t>
              </w:r>
            </w:ins>
          </w:p>
        </w:tc>
        <w:tc>
          <w:tcPr>
            <w:tcW w:w="453" w:type="dxa"/>
            <w:tcBorders>
              <w:left w:val="single" w:sz="4" w:space="0" w:color="auto"/>
            </w:tcBorders>
            <w:vAlign w:val="center"/>
            <w:tcPrChange w:id="11177" w:author="Στάθης Καπ" w:date="2023-03-09T04:10:00Z">
              <w:tcPr>
                <w:tcW w:w="453" w:type="dxa"/>
                <w:tcBorders>
                  <w:left w:val="single" w:sz="4" w:space="0" w:color="auto"/>
                </w:tcBorders>
                <w:vAlign w:val="center"/>
              </w:tcPr>
            </w:tcPrChange>
          </w:tcPr>
          <w:p w14:paraId="6D823817" w14:textId="6CD06618" w:rsidR="00B7579D" w:rsidRPr="007E0F91" w:rsidRDefault="00B7579D" w:rsidP="00B7579D">
            <w:pPr>
              <w:jc w:val="center"/>
              <w:rPr>
                <w:ins w:id="11178" w:author="Στάθης Καπ" w:date="2023-03-09T00:34:00Z"/>
                <w:sz w:val="16"/>
                <w:szCs w:val="16"/>
              </w:rPr>
            </w:pPr>
            <w:ins w:id="11179" w:author="Στάθης Καπ" w:date="2023-03-09T02:06:00Z">
              <w:r w:rsidRPr="007E0F91">
                <w:rPr>
                  <w:rFonts w:ascii="Calibri" w:hAnsi="Calibri" w:cs="Calibri"/>
                  <w:color w:val="000000"/>
                  <w:sz w:val="16"/>
                  <w:szCs w:val="16"/>
                </w:rPr>
                <w:t>553</w:t>
              </w:r>
            </w:ins>
          </w:p>
        </w:tc>
        <w:tc>
          <w:tcPr>
            <w:tcW w:w="454" w:type="dxa"/>
            <w:vAlign w:val="center"/>
            <w:tcPrChange w:id="11180" w:author="Στάθης Καπ" w:date="2023-03-09T04:10:00Z">
              <w:tcPr>
                <w:tcW w:w="454" w:type="dxa"/>
                <w:vAlign w:val="center"/>
              </w:tcPr>
            </w:tcPrChange>
          </w:tcPr>
          <w:p w14:paraId="37AEC563" w14:textId="4B8A5F59" w:rsidR="00B7579D" w:rsidRPr="007E0F91" w:rsidRDefault="00B7579D" w:rsidP="00B7579D">
            <w:pPr>
              <w:jc w:val="center"/>
              <w:rPr>
                <w:ins w:id="11181" w:author="Στάθης Καπ" w:date="2023-03-09T00:34:00Z"/>
                <w:sz w:val="16"/>
                <w:szCs w:val="16"/>
              </w:rPr>
            </w:pPr>
            <w:ins w:id="11182" w:author="Στάθης Καπ" w:date="2023-03-09T02:06:00Z">
              <w:r w:rsidRPr="007E0F91">
                <w:rPr>
                  <w:rFonts w:ascii="Calibri" w:hAnsi="Calibri" w:cs="Calibri"/>
                  <w:color w:val="000000"/>
                  <w:sz w:val="16"/>
                  <w:szCs w:val="16"/>
                </w:rPr>
                <w:t>16.34</w:t>
              </w:r>
            </w:ins>
          </w:p>
        </w:tc>
        <w:tc>
          <w:tcPr>
            <w:tcW w:w="454" w:type="dxa"/>
            <w:vAlign w:val="center"/>
            <w:tcPrChange w:id="11183" w:author="Στάθης Καπ" w:date="2023-03-09T04:10:00Z">
              <w:tcPr>
                <w:tcW w:w="454" w:type="dxa"/>
                <w:vAlign w:val="center"/>
              </w:tcPr>
            </w:tcPrChange>
          </w:tcPr>
          <w:p w14:paraId="46D74AB2" w14:textId="2D312B2B" w:rsidR="00B7579D" w:rsidRPr="007E0F91" w:rsidRDefault="00B7579D" w:rsidP="00B7579D">
            <w:pPr>
              <w:jc w:val="center"/>
              <w:rPr>
                <w:ins w:id="11184" w:author="Στάθης Καπ" w:date="2023-03-09T00:34:00Z"/>
                <w:sz w:val="16"/>
                <w:szCs w:val="16"/>
              </w:rPr>
            </w:pPr>
            <w:ins w:id="11185" w:author="Στάθης Καπ" w:date="2023-03-09T02:06:00Z">
              <w:r w:rsidRPr="007E0F91">
                <w:rPr>
                  <w:rFonts w:ascii="Calibri" w:hAnsi="Calibri" w:cs="Calibri"/>
                  <w:color w:val="000000"/>
                  <w:sz w:val="16"/>
                  <w:szCs w:val="16"/>
                </w:rPr>
                <w:t>0.549</w:t>
              </w:r>
            </w:ins>
          </w:p>
        </w:tc>
        <w:tc>
          <w:tcPr>
            <w:tcW w:w="461" w:type="dxa"/>
            <w:tcBorders>
              <w:right w:val="single" w:sz="4" w:space="0" w:color="auto"/>
            </w:tcBorders>
            <w:vAlign w:val="center"/>
            <w:tcPrChange w:id="11186" w:author="Στάθης Καπ" w:date="2023-03-09T04:10:00Z">
              <w:tcPr>
                <w:tcW w:w="461" w:type="dxa"/>
                <w:tcBorders>
                  <w:right w:val="single" w:sz="4" w:space="0" w:color="auto"/>
                </w:tcBorders>
                <w:vAlign w:val="center"/>
              </w:tcPr>
            </w:tcPrChange>
          </w:tcPr>
          <w:p w14:paraId="4C595F70" w14:textId="5251EAD5" w:rsidR="00B7579D" w:rsidRPr="007E0F91" w:rsidRDefault="00B7579D" w:rsidP="00B7579D">
            <w:pPr>
              <w:jc w:val="center"/>
              <w:rPr>
                <w:ins w:id="11187" w:author="Στάθης Καπ" w:date="2023-03-09T00:34:00Z"/>
                <w:sz w:val="16"/>
                <w:szCs w:val="16"/>
              </w:rPr>
            </w:pPr>
            <w:ins w:id="11188" w:author="Στάθης Καπ" w:date="2023-03-09T02:06:00Z">
              <w:r w:rsidRPr="007E0F91">
                <w:rPr>
                  <w:rFonts w:ascii="Calibri" w:hAnsi="Calibri" w:cs="Calibri"/>
                  <w:color w:val="000000"/>
                  <w:sz w:val="16"/>
                  <w:szCs w:val="16"/>
                </w:rPr>
                <w:t>63.18</w:t>
              </w:r>
            </w:ins>
          </w:p>
        </w:tc>
      </w:tr>
      <w:tr w:rsidR="00F33ECC" w14:paraId="6B6A877C" w14:textId="77777777" w:rsidTr="00E719CF">
        <w:trPr>
          <w:trHeight w:val="170"/>
          <w:jc w:val="center"/>
          <w:ins w:id="11189" w:author="Στάθης Καπ" w:date="2023-03-09T00:34:00Z"/>
          <w:trPrChange w:id="11190"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191"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4C9235F4" w14:textId="3FD7859D" w:rsidR="00B7579D" w:rsidRPr="007E0F91" w:rsidRDefault="00B7579D" w:rsidP="00B7579D">
            <w:pPr>
              <w:jc w:val="center"/>
              <w:rPr>
                <w:ins w:id="11192" w:author="Στάθης Καπ" w:date="2023-03-09T00:34:00Z"/>
                <w:sz w:val="16"/>
                <w:szCs w:val="16"/>
              </w:rPr>
            </w:pPr>
            <w:ins w:id="11193" w:author="Στάθης Καπ" w:date="2023-03-09T00:36:00Z">
              <w:r w:rsidRPr="007E0F91">
                <w:rPr>
                  <w:sz w:val="16"/>
                  <w:szCs w:val="16"/>
                </w:rPr>
                <w:t>pr16</w:t>
              </w:r>
            </w:ins>
          </w:p>
        </w:tc>
        <w:tc>
          <w:tcPr>
            <w:tcW w:w="565" w:type="dxa"/>
            <w:tcBorders>
              <w:left w:val="single" w:sz="4" w:space="0" w:color="auto"/>
            </w:tcBorders>
            <w:vAlign w:val="center"/>
            <w:tcPrChange w:id="11194" w:author="Στάθης Καπ" w:date="2023-03-09T04:10:00Z">
              <w:tcPr>
                <w:tcW w:w="565" w:type="dxa"/>
                <w:tcBorders>
                  <w:left w:val="single" w:sz="4" w:space="0" w:color="auto"/>
                </w:tcBorders>
                <w:vAlign w:val="center"/>
              </w:tcPr>
            </w:tcPrChange>
          </w:tcPr>
          <w:p w14:paraId="202CBB71" w14:textId="55A8D2F9" w:rsidR="00B7579D" w:rsidRPr="007E0F91" w:rsidRDefault="00B7579D" w:rsidP="00B7579D">
            <w:pPr>
              <w:jc w:val="center"/>
              <w:rPr>
                <w:ins w:id="11195" w:author="Στάθης Καπ" w:date="2023-03-09T00:34:00Z"/>
                <w:sz w:val="16"/>
                <w:szCs w:val="16"/>
              </w:rPr>
            </w:pPr>
            <w:ins w:id="11196" w:author="Στάθης Καπ" w:date="2023-03-09T02:06:00Z">
              <w:r w:rsidRPr="007E0F91">
                <w:rPr>
                  <w:rFonts w:ascii="Calibri" w:hAnsi="Calibri" w:cstheme="minorHAnsi"/>
                  <w:color w:val="000000"/>
                  <w:sz w:val="16"/>
                  <w:szCs w:val="16"/>
                </w:rPr>
                <w:t>674</w:t>
              </w:r>
            </w:ins>
          </w:p>
        </w:tc>
        <w:tc>
          <w:tcPr>
            <w:tcW w:w="679" w:type="dxa"/>
            <w:tcBorders>
              <w:right w:val="single" w:sz="4" w:space="0" w:color="auto"/>
            </w:tcBorders>
            <w:vAlign w:val="center"/>
            <w:tcPrChange w:id="11197" w:author="Στάθης Καπ" w:date="2023-03-09T04:10:00Z">
              <w:tcPr>
                <w:tcW w:w="679" w:type="dxa"/>
                <w:tcBorders>
                  <w:right w:val="single" w:sz="4" w:space="0" w:color="auto"/>
                </w:tcBorders>
                <w:vAlign w:val="center"/>
              </w:tcPr>
            </w:tcPrChange>
          </w:tcPr>
          <w:p w14:paraId="6F1FA3CE" w14:textId="056E67E2" w:rsidR="00B7579D" w:rsidRPr="007E0F91" w:rsidRDefault="00B7579D" w:rsidP="00B7579D">
            <w:pPr>
              <w:jc w:val="center"/>
              <w:rPr>
                <w:ins w:id="11198" w:author="Στάθης Καπ" w:date="2023-03-09T00:34:00Z"/>
                <w:sz w:val="16"/>
                <w:szCs w:val="16"/>
              </w:rPr>
            </w:pPr>
            <w:ins w:id="11199" w:author="Στάθης Καπ" w:date="2023-03-09T02:06:00Z">
              <w:r w:rsidRPr="007E0F91">
                <w:rPr>
                  <w:rFonts w:ascii="Calibri" w:hAnsi="Calibri" w:cstheme="minorHAnsi"/>
                  <w:color w:val="000000"/>
                  <w:sz w:val="16"/>
                  <w:szCs w:val="16"/>
                </w:rPr>
                <w:t>559</w:t>
              </w:r>
            </w:ins>
          </w:p>
        </w:tc>
        <w:tc>
          <w:tcPr>
            <w:tcW w:w="453" w:type="dxa"/>
            <w:tcBorders>
              <w:left w:val="single" w:sz="4" w:space="0" w:color="auto"/>
            </w:tcBorders>
            <w:vAlign w:val="center"/>
            <w:tcPrChange w:id="11200" w:author="Στάθης Καπ" w:date="2023-03-09T04:10:00Z">
              <w:tcPr>
                <w:tcW w:w="453" w:type="dxa"/>
                <w:tcBorders>
                  <w:left w:val="single" w:sz="4" w:space="0" w:color="auto"/>
                </w:tcBorders>
                <w:vAlign w:val="center"/>
              </w:tcPr>
            </w:tcPrChange>
          </w:tcPr>
          <w:p w14:paraId="2BDC1A29" w14:textId="03088E8C" w:rsidR="00B7579D" w:rsidRPr="007E0F91" w:rsidRDefault="00B7579D" w:rsidP="00B7579D">
            <w:pPr>
              <w:jc w:val="center"/>
              <w:rPr>
                <w:ins w:id="11201" w:author="Στάθης Καπ" w:date="2023-03-09T00:34:00Z"/>
                <w:sz w:val="16"/>
                <w:szCs w:val="16"/>
              </w:rPr>
            </w:pPr>
            <w:ins w:id="11202" w:author="Στάθης Καπ" w:date="2023-03-09T02:06:00Z">
              <w:r w:rsidRPr="007E0F91">
                <w:rPr>
                  <w:rFonts w:ascii="Calibri" w:hAnsi="Calibri" w:cs="Calibri"/>
                  <w:color w:val="000000"/>
                  <w:sz w:val="16"/>
                  <w:szCs w:val="16"/>
                </w:rPr>
                <w:t>596</w:t>
              </w:r>
            </w:ins>
          </w:p>
        </w:tc>
        <w:tc>
          <w:tcPr>
            <w:tcW w:w="708" w:type="dxa"/>
            <w:vAlign w:val="center"/>
            <w:tcPrChange w:id="11203" w:author="Στάθης Καπ" w:date="2023-03-09T04:10:00Z">
              <w:tcPr>
                <w:tcW w:w="708" w:type="dxa"/>
                <w:vAlign w:val="center"/>
              </w:tcPr>
            </w:tcPrChange>
          </w:tcPr>
          <w:p w14:paraId="35E46858" w14:textId="183F055F" w:rsidR="00B7579D" w:rsidRPr="007E0F91" w:rsidRDefault="00B7579D" w:rsidP="00B7579D">
            <w:pPr>
              <w:jc w:val="center"/>
              <w:rPr>
                <w:ins w:id="11204" w:author="Στάθης Καπ" w:date="2023-03-09T00:34:00Z"/>
                <w:sz w:val="16"/>
                <w:szCs w:val="16"/>
              </w:rPr>
            </w:pPr>
            <w:ins w:id="11205" w:author="Στάθης Καπ" w:date="2023-03-09T02:06:00Z">
              <w:r w:rsidRPr="007E0F91">
                <w:rPr>
                  <w:rFonts w:ascii="Calibri" w:hAnsi="Calibri" w:cs="Calibri"/>
                  <w:color w:val="000000"/>
                  <w:sz w:val="16"/>
                  <w:szCs w:val="16"/>
                </w:rPr>
                <w:t>11.57</w:t>
              </w:r>
            </w:ins>
          </w:p>
        </w:tc>
        <w:tc>
          <w:tcPr>
            <w:tcW w:w="652" w:type="dxa"/>
            <w:vMerge/>
            <w:tcBorders>
              <w:right w:val="single" w:sz="4" w:space="0" w:color="auto"/>
            </w:tcBorders>
            <w:vAlign w:val="center"/>
            <w:tcPrChange w:id="11206" w:author="Στάθης Καπ" w:date="2023-03-09T04:10:00Z">
              <w:tcPr>
                <w:tcW w:w="652" w:type="dxa"/>
                <w:vMerge/>
                <w:tcBorders>
                  <w:right w:val="single" w:sz="4" w:space="0" w:color="auto"/>
                </w:tcBorders>
                <w:vAlign w:val="center"/>
              </w:tcPr>
            </w:tcPrChange>
          </w:tcPr>
          <w:p w14:paraId="56E188BA" w14:textId="37638926" w:rsidR="00B7579D" w:rsidRPr="007E0F91" w:rsidRDefault="00B7579D" w:rsidP="00B7579D">
            <w:pPr>
              <w:jc w:val="center"/>
              <w:rPr>
                <w:ins w:id="11207" w:author="Στάθης Καπ" w:date="2023-03-09T00:34:00Z"/>
                <w:sz w:val="16"/>
                <w:szCs w:val="16"/>
              </w:rPr>
            </w:pPr>
          </w:p>
        </w:tc>
        <w:tc>
          <w:tcPr>
            <w:tcW w:w="453" w:type="dxa"/>
            <w:tcBorders>
              <w:left w:val="single" w:sz="4" w:space="0" w:color="auto"/>
            </w:tcBorders>
            <w:vAlign w:val="center"/>
            <w:tcPrChange w:id="11208" w:author="Στάθης Καπ" w:date="2023-03-09T04:10:00Z">
              <w:tcPr>
                <w:tcW w:w="453" w:type="dxa"/>
                <w:tcBorders>
                  <w:left w:val="single" w:sz="4" w:space="0" w:color="auto"/>
                </w:tcBorders>
                <w:vAlign w:val="center"/>
              </w:tcPr>
            </w:tcPrChange>
          </w:tcPr>
          <w:p w14:paraId="25473890" w14:textId="61A49076" w:rsidR="00B7579D" w:rsidRPr="007E0F91" w:rsidRDefault="00B7579D" w:rsidP="00B7579D">
            <w:pPr>
              <w:jc w:val="center"/>
              <w:rPr>
                <w:ins w:id="11209" w:author="Στάθης Καπ" w:date="2023-03-09T00:34:00Z"/>
                <w:sz w:val="16"/>
                <w:szCs w:val="16"/>
              </w:rPr>
            </w:pPr>
            <w:ins w:id="11210" w:author="Στάθης Καπ" w:date="2023-03-09T02:06:00Z">
              <w:r w:rsidRPr="007E0F91">
                <w:rPr>
                  <w:rFonts w:ascii="Calibri" w:hAnsi="Calibri" w:cs="Calibri"/>
                  <w:color w:val="000000"/>
                  <w:sz w:val="16"/>
                  <w:szCs w:val="16"/>
                </w:rPr>
                <w:t>553</w:t>
              </w:r>
            </w:ins>
          </w:p>
        </w:tc>
        <w:tc>
          <w:tcPr>
            <w:tcW w:w="454" w:type="dxa"/>
            <w:vAlign w:val="center"/>
            <w:tcPrChange w:id="11211" w:author="Στάθης Καπ" w:date="2023-03-09T04:10:00Z">
              <w:tcPr>
                <w:tcW w:w="454" w:type="dxa"/>
                <w:vAlign w:val="center"/>
              </w:tcPr>
            </w:tcPrChange>
          </w:tcPr>
          <w:p w14:paraId="3851C2DB" w14:textId="1A63D658" w:rsidR="00B7579D" w:rsidRPr="007E0F91" w:rsidRDefault="00B7579D" w:rsidP="00B7579D">
            <w:pPr>
              <w:jc w:val="center"/>
              <w:rPr>
                <w:ins w:id="11212" w:author="Στάθης Καπ" w:date="2023-03-09T00:34:00Z"/>
                <w:sz w:val="16"/>
                <w:szCs w:val="16"/>
              </w:rPr>
            </w:pPr>
            <w:ins w:id="11213" w:author="Στάθης Καπ" w:date="2023-03-09T02:06:00Z">
              <w:r w:rsidRPr="007E0F91">
                <w:rPr>
                  <w:rFonts w:ascii="Calibri" w:hAnsi="Calibri" w:cs="Calibri"/>
                  <w:color w:val="000000"/>
                  <w:sz w:val="16"/>
                  <w:szCs w:val="16"/>
                </w:rPr>
                <w:t>7.21</w:t>
              </w:r>
            </w:ins>
          </w:p>
        </w:tc>
        <w:tc>
          <w:tcPr>
            <w:tcW w:w="454" w:type="dxa"/>
            <w:vAlign w:val="center"/>
            <w:tcPrChange w:id="11214" w:author="Στάθης Καπ" w:date="2023-03-09T04:10:00Z">
              <w:tcPr>
                <w:tcW w:w="454" w:type="dxa"/>
                <w:vAlign w:val="center"/>
              </w:tcPr>
            </w:tcPrChange>
          </w:tcPr>
          <w:p w14:paraId="33AD1D88" w14:textId="65CBAABA" w:rsidR="00B7579D" w:rsidRPr="007E0F91" w:rsidRDefault="00B7579D" w:rsidP="00B7579D">
            <w:pPr>
              <w:jc w:val="center"/>
              <w:rPr>
                <w:ins w:id="11215" w:author="Στάθης Καπ" w:date="2023-03-09T00:34:00Z"/>
                <w:sz w:val="16"/>
                <w:szCs w:val="16"/>
              </w:rPr>
            </w:pPr>
            <w:ins w:id="11216" w:author="Στάθης Καπ" w:date="2023-03-09T02:06:00Z">
              <w:r w:rsidRPr="007E0F91">
                <w:rPr>
                  <w:rFonts w:ascii="Calibri" w:hAnsi="Calibri" w:cs="Calibri"/>
                  <w:color w:val="000000"/>
                  <w:sz w:val="16"/>
                  <w:szCs w:val="16"/>
                </w:rPr>
                <w:t>2.016</w:t>
              </w:r>
            </w:ins>
          </w:p>
        </w:tc>
        <w:tc>
          <w:tcPr>
            <w:tcW w:w="457" w:type="dxa"/>
            <w:tcBorders>
              <w:right w:val="single" w:sz="4" w:space="0" w:color="auto"/>
            </w:tcBorders>
            <w:vAlign w:val="center"/>
            <w:tcPrChange w:id="11217" w:author="Στάθης Καπ" w:date="2023-03-09T04:10:00Z">
              <w:tcPr>
                <w:tcW w:w="457" w:type="dxa"/>
                <w:tcBorders>
                  <w:right w:val="single" w:sz="4" w:space="0" w:color="auto"/>
                </w:tcBorders>
                <w:vAlign w:val="center"/>
              </w:tcPr>
            </w:tcPrChange>
          </w:tcPr>
          <w:p w14:paraId="1352B94F" w14:textId="5161985F" w:rsidR="00B7579D" w:rsidRPr="007E0F91" w:rsidRDefault="00B7579D" w:rsidP="00B7579D">
            <w:pPr>
              <w:jc w:val="center"/>
              <w:rPr>
                <w:ins w:id="11218" w:author="Στάθης Καπ" w:date="2023-03-09T00:34:00Z"/>
                <w:sz w:val="16"/>
                <w:szCs w:val="16"/>
              </w:rPr>
            </w:pPr>
            <w:ins w:id="11219" w:author="Στάθης Καπ" w:date="2023-03-09T02:06:00Z">
              <w:r w:rsidRPr="007E0F91">
                <w:rPr>
                  <w:rFonts w:ascii="Calibri" w:hAnsi="Calibri" w:cs="Calibri"/>
                  <w:color w:val="000000"/>
                  <w:sz w:val="16"/>
                  <w:szCs w:val="16"/>
                </w:rPr>
                <w:t>42.25</w:t>
              </w:r>
            </w:ins>
          </w:p>
        </w:tc>
        <w:tc>
          <w:tcPr>
            <w:tcW w:w="453" w:type="dxa"/>
            <w:tcBorders>
              <w:left w:val="single" w:sz="4" w:space="0" w:color="auto"/>
            </w:tcBorders>
            <w:vAlign w:val="center"/>
            <w:tcPrChange w:id="11220" w:author="Στάθης Καπ" w:date="2023-03-09T04:10:00Z">
              <w:tcPr>
                <w:tcW w:w="453" w:type="dxa"/>
                <w:tcBorders>
                  <w:left w:val="single" w:sz="4" w:space="0" w:color="auto"/>
                </w:tcBorders>
                <w:vAlign w:val="center"/>
              </w:tcPr>
            </w:tcPrChange>
          </w:tcPr>
          <w:p w14:paraId="679BC970" w14:textId="5491DE6B" w:rsidR="00B7579D" w:rsidRPr="007E0F91" w:rsidRDefault="00B7579D" w:rsidP="00B7579D">
            <w:pPr>
              <w:jc w:val="center"/>
              <w:rPr>
                <w:ins w:id="11221" w:author="Στάθης Καπ" w:date="2023-03-09T00:34:00Z"/>
                <w:sz w:val="16"/>
                <w:szCs w:val="16"/>
              </w:rPr>
            </w:pPr>
            <w:ins w:id="11222" w:author="Στάθης Καπ" w:date="2023-03-09T02:06:00Z">
              <w:r w:rsidRPr="007E0F91">
                <w:rPr>
                  <w:rFonts w:ascii="Calibri" w:hAnsi="Calibri" w:cs="Calibri"/>
                  <w:color w:val="000000"/>
                  <w:sz w:val="16"/>
                  <w:szCs w:val="16"/>
                </w:rPr>
                <w:t>533</w:t>
              </w:r>
            </w:ins>
          </w:p>
        </w:tc>
        <w:tc>
          <w:tcPr>
            <w:tcW w:w="454" w:type="dxa"/>
            <w:vAlign w:val="center"/>
            <w:tcPrChange w:id="11223" w:author="Στάθης Καπ" w:date="2023-03-09T04:10:00Z">
              <w:tcPr>
                <w:tcW w:w="454" w:type="dxa"/>
                <w:vAlign w:val="center"/>
              </w:tcPr>
            </w:tcPrChange>
          </w:tcPr>
          <w:p w14:paraId="5E8BC14D" w14:textId="77E47CAF" w:rsidR="00B7579D" w:rsidRPr="007E0F91" w:rsidRDefault="00B7579D" w:rsidP="00B7579D">
            <w:pPr>
              <w:jc w:val="center"/>
              <w:rPr>
                <w:ins w:id="11224" w:author="Στάθης Καπ" w:date="2023-03-09T00:34:00Z"/>
                <w:sz w:val="16"/>
                <w:szCs w:val="16"/>
              </w:rPr>
            </w:pPr>
            <w:ins w:id="11225" w:author="Στάθης Καπ" w:date="2023-03-09T02:06:00Z">
              <w:r w:rsidRPr="007E0F91">
                <w:rPr>
                  <w:rFonts w:ascii="Calibri" w:hAnsi="Calibri" w:cs="Calibri"/>
                  <w:color w:val="000000"/>
                  <w:sz w:val="16"/>
                  <w:szCs w:val="16"/>
                </w:rPr>
                <w:t>10.57</w:t>
              </w:r>
            </w:ins>
          </w:p>
        </w:tc>
        <w:tc>
          <w:tcPr>
            <w:tcW w:w="454" w:type="dxa"/>
            <w:vAlign w:val="center"/>
            <w:tcPrChange w:id="11226" w:author="Στάθης Καπ" w:date="2023-03-09T04:10:00Z">
              <w:tcPr>
                <w:tcW w:w="454" w:type="dxa"/>
                <w:vAlign w:val="center"/>
              </w:tcPr>
            </w:tcPrChange>
          </w:tcPr>
          <w:p w14:paraId="32838B3A" w14:textId="1D735BD7" w:rsidR="00B7579D" w:rsidRPr="007E0F91" w:rsidRDefault="00B7579D" w:rsidP="00B7579D">
            <w:pPr>
              <w:jc w:val="center"/>
              <w:rPr>
                <w:ins w:id="11227" w:author="Στάθης Καπ" w:date="2023-03-09T00:34:00Z"/>
                <w:sz w:val="16"/>
                <w:szCs w:val="16"/>
              </w:rPr>
            </w:pPr>
            <w:ins w:id="11228" w:author="Στάθης Καπ" w:date="2023-03-09T02:06:00Z">
              <w:r w:rsidRPr="007E0F91">
                <w:rPr>
                  <w:rFonts w:ascii="Calibri" w:hAnsi="Calibri" w:cs="Calibri"/>
                  <w:color w:val="000000"/>
                  <w:sz w:val="16"/>
                  <w:szCs w:val="16"/>
                </w:rPr>
                <w:t>0.82</w:t>
              </w:r>
            </w:ins>
          </w:p>
        </w:tc>
        <w:tc>
          <w:tcPr>
            <w:tcW w:w="454" w:type="dxa"/>
            <w:tcBorders>
              <w:right w:val="single" w:sz="4" w:space="0" w:color="auto"/>
            </w:tcBorders>
            <w:vAlign w:val="center"/>
            <w:tcPrChange w:id="11229" w:author="Στάθης Καπ" w:date="2023-03-09T04:10:00Z">
              <w:tcPr>
                <w:tcW w:w="454" w:type="dxa"/>
                <w:tcBorders>
                  <w:right w:val="single" w:sz="4" w:space="0" w:color="auto"/>
                </w:tcBorders>
                <w:vAlign w:val="center"/>
              </w:tcPr>
            </w:tcPrChange>
          </w:tcPr>
          <w:p w14:paraId="7B810B41" w14:textId="6D9709CA" w:rsidR="00B7579D" w:rsidRPr="007E0F91" w:rsidRDefault="00B7579D" w:rsidP="00B7579D">
            <w:pPr>
              <w:jc w:val="center"/>
              <w:rPr>
                <w:ins w:id="11230" w:author="Στάθης Καπ" w:date="2023-03-09T00:34:00Z"/>
                <w:sz w:val="16"/>
                <w:szCs w:val="16"/>
              </w:rPr>
            </w:pPr>
            <w:ins w:id="11231" w:author="Στάθης Καπ" w:date="2023-03-09T02:06:00Z">
              <w:r w:rsidRPr="007E0F91">
                <w:rPr>
                  <w:rFonts w:ascii="Calibri" w:hAnsi="Calibri" w:cs="Calibri"/>
                  <w:color w:val="000000"/>
                  <w:sz w:val="16"/>
                  <w:szCs w:val="16"/>
                </w:rPr>
                <w:t>76.51</w:t>
              </w:r>
            </w:ins>
          </w:p>
        </w:tc>
        <w:tc>
          <w:tcPr>
            <w:tcW w:w="453" w:type="dxa"/>
            <w:tcBorders>
              <w:left w:val="single" w:sz="4" w:space="0" w:color="auto"/>
            </w:tcBorders>
            <w:vAlign w:val="center"/>
            <w:tcPrChange w:id="11232" w:author="Στάθης Καπ" w:date="2023-03-09T04:10:00Z">
              <w:tcPr>
                <w:tcW w:w="453" w:type="dxa"/>
                <w:tcBorders>
                  <w:left w:val="single" w:sz="4" w:space="0" w:color="auto"/>
                </w:tcBorders>
                <w:vAlign w:val="center"/>
              </w:tcPr>
            </w:tcPrChange>
          </w:tcPr>
          <w:p w14:paraId="2099BEFE" w14:textId="286044BE" w:rsidR="00B7579D" w:rsidRPr="007E0F91" w:rsidRDefault="00B7579D" w:rsidP="00B7579D">
            <w:pPr>
              <w:jc w:val="center"/>
              <w:rPr>
                <w:ins w:id="11233" w:author="Στάθης Καπ" w:date="2023-03-09T00:34:00Z"/>
                <w:sz w:val="16"/>
                <w:szCs w:val="16"/>
              </w:rPr>
            </w:pPr>
            <w:ins w:id="11234" w:author="Στάθης Καπ" w:date="2023-03-09T02:06:00Z">
              <w:r w:rsidRPr="007E0F91">
                <w:rPr>
                  <w:rFonts w:ascii="Calibri" w:hAnsi="Calibri" w:cs="Calibri"/>
                  <w:color w:val="000000"/>
                  <w:sz w:val="16"/>
                  <w:szCs w:val="16"/>
                </w:rPr>
                <w:t>509</w:t>
              </w:r>
            </w:ins>
          </w:p>
        </w:tc>
        <w:tc>
          <w:tcPr>
            <w:tcW w:w="454" w:type="dxa"/>
            <w:vAlign w:val="center"/>
            <w:tcPrChange w:id="11235" w:author="Στάθης Καπ" w:date="2023-03-09T04:10:00Z">
              <w:tcPr>
                <w:tcW w:w="454" w:type="dxa"/>
                <w:vAlign w:val="center"/>
              </w:tcPr>
            </w:tcPrChange>
          </w:tcPr>
          <w:p w14:paraId="4540CBD9" w14:textId="1C5A0724" w:rsidR="00B7579D" w:rsidRPr="007E0F91" w:rsidRDefault="00B7579D" w:rsidP="00B7579D">
            <w:pPr>
              <w:jc w:val="center"/>
              <w:rPr>
                <w:ins w:id="11236" w:author="Στάθης Καπ" w:date="2023-03-09T00:34:00Z"/>
                <w:sz w:val="16"/>
                <w:szCs w:val="16"/>
              </w:rPr>
            </w:pPr>
            <w:ins w:id="11237" w:author="Στάθης Καπ" w:date="2023-03-09T02:06:00Z">
              <w:r w:rsidRPr="007E0F91">
                <w:rPr>
                  <w:rFonts w:ascii="Calibri" w:hAnsi="Calibri" w:cs="Calibri"/>
                  <w:color w:val="000000"/>
                  <w:sz w:val="16"/>
                  <w:szCs w:val="16"/>
                </w:rPr>
                <w:t>14.6</w:t>
              </w:r>
            </w:ins>
          </w:p>
        </w:tc>
        <w:tc>
          <w:tcPr>
            <w:tcW w:w="454" w:type="dxa"/>
            <w:vAlign w:val="center"/>
            <w:tcPrChange w:id="11238" w:author="Στάθης Καπ" w:date="2023-03-09T04:10:00Z">
              <w:tcPr>
                <w:tcW w:w="454" w:type="dxa"/>
                <w:vAlign w:val="center"/>
              </w:tcPr>
            </w:tcPrChange>
          </w:tcPr>
          <w:p w14:paraId="61D918CD" w14:textId="16A8C786" w:rsidR="00B7579D" w:rsidRPr="007E0F91" w:rsidRDefault="00B7579D" w:rsidP="00B7579D">
            <w:pPr>
              <w:jc w:val="center"/>
              <w:rPr>
                <w:ins w:id="11239" w:author="Στάθης Καπ" w:date="2023-03-09T00:34:00Z"/>
                <w:sz w:val="16"/>
                <w:szCs w:val="16"/>
              </w:rPr>
            </w:pPr>
            <w:ins w:id="11240" w:author="Στάθης Καπ" w:date="2023-03-09T02:06:00Z">
              <w:r w:rsidRPr="007E0F91">
                <w:rPr>
                  <w:rFonts w:ascii="Calibri" w:hAnsi="Calibri" w:cs="Calibri"/>
                  <w:color w:val="000000"/>
                  <w:sz w:val="16"/>
                  <w:szCs w:val="16"/>
                </w:rPr>
                <w:t>0.898</w:t>
              </w:r>
            </w:ins>
          </w:p>
        </w:tc>
        <w:tc>
          <w:tcPr>
            <w:tcW w:w="461" w:type="dxa"/>
            <w:tcBorders>
              <w:right w:val="single" w:sz="4" w:space="0" w:color="auto"/>
            </w:tcBorders>
            <w:vAlign w:val="center"/>
            <w:tcPrChange w:id="11241" w:author="Στάθης Καπ" w:date="2023-03-09T04:10:00Z">
              <w:tcPr>
                <w:tcW w:w="461" w:type="dxa"/>
                <w:tcBorders>
                  <w:right w:val="single" w:sz="4" w:space="0" w:color="auto"/>
                </w:tcBorders>
                <w:vAlign w:val="center"/>
              </w:tcPr>
            </w:tcPrChange>
          </w:tcPr>
          <w:p w14:paraId="60994990" w14:textId="63FB18EC" w:rsidR="00B7579D" w:rsidRPr="007E0F91" w:rsidRDefault="00B7579D" w:rsidP="00B7579D">
            <w:pPr>
              <w:jc w:val="center"/>
              <w:rPr>
                <w:ins w:id="11242" w:author="Στάθης Καπ" w:date="2023-03-09T00:34:00Z"/>
                <w:sz w:val="16"/>
                <w:szCs w:val="16"/>
              </w:rPr>
            </w:pPr>
            <w:ins w:id="11243" w:author="Στάθης Καπ" w:date="2023-03-09T02:06:00Z">
              <w:r w:rsidRPr="007E0F91">
                <w:rPr>
                  <w:rFonts w:ascii="Calibri" w:hAnsi="Calibri" w:cs="Calibri"/>
                  <w:color w:val="000000"/>
                  <w:sz w:val="16"/>
                  <w:szCs w:val="16"/>
                </w:rPr>
                <w:t>74.28</w:t>
              </w:r>
            </w:ins>
          </w:p>
        </w:tc>
      </w:tr>
      <w:tr w:rsidR="00F33ECC" w14:paraId="7CA52063" w14:textId="77777777" w:rsidTr="00E719CF">
        <w:trPr>
          <w:trHeight w:val="170"/>
          <w:jc w:val="center"/>
          <w:ins w:id="11244" w:author="Στάθης Καπ" w:date="2023-03-09T00:34:00Z"/>
          <w:trPrChange w:id="11245"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246"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057DAD87" w14:textId="4A2DB552" w:rsidR="00B7579D" w:rsidRPr="007E0F91" w:rsidRDefault="00B7579D" w:rsidP="00B7579D">
            <w:pPr>
              <w:jc w:val="center"/>
              <w:rPr>
                <w:ins w:id="11247" w:author="Στάθης Καπ" w:date="2023-03-09T00:34:00Z"/>
                <w:sz w:val="16"/>
                <w:szCs w:val="16"/>
              </w:rPr>
            </w:pPr>
            <w:ins w:id="11248" w:author="Στάθης Καπ" w:date="2023-03-09T00:36:00Z">
              <w:r w:rsidRPr="007E0F91">
                <w:rPr>
                  <w:sz w:val="16"/>
                  <w:szCs w:val="16"/>
                </w:rPr>
                <w:t>pr17</w:t>
              </w:r>
            </w:ins>
          </w:p>
        </w:tc>
        <w:tc>
          <w:tcPr>
            <w:tcW w:w="565" w:type="dxa"/>
            <w:tcBorders>
              <w:left w:val="single" w:sz="4" w:space="0" w:color="auto"/>
            </w:tcBorders>
            <w:vAlign w:val="center"/>
            <w:tcPrChange w:id="11249" w:author="Στάθης Καπ" w:date="2023-03-09T04:10:00Z">
              <w:tcPr>
                <w:tcW w:w="565" w:type="dxa"/>
                <w:tcBorders>
                  <w:left w:val="single" w:sz="4" w:space="0" w:color="auto"/>
                </w:tcBorders>
                <w:vAlign w:val="center"/>
              </w:tcPr>
            </w:tcPrChange>
          </w:tcPr>
          <w:p w14:paraId="4176C605" w14:textId="7120F8DC" w:rsidR="00B7579D" w:rsidRPr="007E0F91" w:rsidRDefault="00B7579D" w:rsidP="00B7579D">
            <w:pPr>
              <w:jc w:val="center"/>
              <w:rPr>
                <w:ins w:id="11250" w:author="Στάθης Καπ" w:date="2023-03-09T00:34:00Z"/>
                <w:sz w:val="16"/>
                <w:szCs w:val="16"/>
              </w:rPr>
            </w:pPr>
            <w:ins w:id="11251" w:author="Στάθης Καπ" w:date="2023-03-09T02:06:00Z">
              <w:r w:rsidRPr="007E0F91">
                <w:rPr>
                  <w:rFonts w:ascii="Calibri" w:hAnsi="Calibri" w:cstheme="minorHAnsi"/>
                  <w:color w:val="000000"/>
                  <w:sz w:val="16"/>
                  <w:szCs w:val="16"/>
                </w:rPr>
                <w:t>362</w:t>
              </w:r>
            </w:ins>
          </w:p>
        </w:tc>
        <w:tc>
          <w:tcPr>
            <w:tcW w:w="679" w:type="dxa"/>
            <w:tcBorders>
              <w:right w:val="single" w:sz="4" w:space="0" w:color="auto"/>
            </w:tcBorders>
            <w:vAlign w:val="center"/>
            <w:tcPrChange w:id="11252" w:author="Στάθης Καπ" w:date="2023-03-09T04:10:00Z">
              <w:tcPr>
                <w:tcW w:w="679" w:type="dxa"/>
                <w:tcBorders>
                  <w:right w:val="single" w:sz="4" w:space="0" w:color="auto"/>
                </w:tcBorders>
                <w:vAlign w:val="center"/>
              </w:tcPr>
            </w:tcPrChange>
          </w:tcPr>
          <w:p w14:paraId="04978D94" w14:textId="7C64D1D7" w:rsidR="00B7579D" w:rsidRPr="007E0F91" w:rsidRDefault="00B7579D" w:rsidP="00B7579D">
            <w:pPr>
              <w:jc w:val="center"/>
              <w:rPr>
                <w:ins w:id="11253" w:author="Στάθης Καπ" w:date="2023-03-09T00:34:00Z"/>
                <w:sz w:val="16"/>
                <w:szCs w:val="16"/>
              </w:rPr>
            </w:pPr>
            <w:ins w:id="11254" w:author="Στάθης Καπ" w:date="2023-03-09T02:06:00Z">
              <w:r w:rsidRPr="007E0F91">
                <w:rPr>
                  <w:rFonts w:ascii="Calibri" w:hAnsi="Calibri" w:cstheme="minorHAnsi"/>
                  <w:color w:val="000000"/>
                  <w:sz w:val="16"/>
                  <w:szCs w:val="16"/>
                </w:rPr>
                <w:t>346</w:t>
              </w:r>
            </w:ins>
          </w:p>
        </w:tc>
        <w:tc>
          <w:tcPr>
            <w:tcW w:w="453" w:type="dxa"/>
            <w:tcBorders>
              <w:left w:val="single" w:sz="4" w:space="0" w:color="auto"/>
            </w:tcBorders>
            <w:vAlign w:val="center"/>
            <w:tcPrChange w:id="11255" w:author="Στάθης Καπ" w:date="2023-03-09T04:10:00Z">
              <w:tcPr>
                <w:tcW w:w="453" w:type="dxa"/>
                <w:tcBorders>
                  <w:left w:val="single" w:sz="4" w:space="0" w:color="auto"/>
                </w:tcBorders>
                <w:vAlign w:val="center"/>
              </w:tcPr>
            </w:tcPrChange>
          </w:tcPr>
          <w:p w14:paraId="451F1F7D" w14:textId="36349CF0" w:rsidR="00B7579D" w:rsidRPr="007E0F91" w:rsidRDefault="00B7579D" w:rsidP="00B7579D">
            <w:pPr>
              <w:jc w:val="center"/>
              <w:rPr>
                <w:ins w:id="11256" w:author="Στάθης Καπ" w:date="2023-03-09T00:34:00Z"/>
                <w:sz w:val="16"/>
                <w:szCs w:val="16"/>
              </w:rPr>
            </w:pPr>
            <w:ins w:id="11257" w:author="Στάθης Καπ" w:date="2023-03-09T02:06:00Z">
              <w:r w:rsidRPr="007E0F91">
                <w:rPr>
                  <w:rFonts w:ascii="Calibri" w:hAnsi="Calibri" w:cs="Calibri"/>
                  <w:color w:val="000000"/>
                  <w:sz w:val="16"/>
                  <w:szCs w:val="16"/>
                </w:rPr>
                <w:t>341</w:t>
              </w:r>
            </w:ins>
          </w:p>
        </w:tc>
        <w:tc>
          <w:tcPr>
            <w:tcW w:w="708" w:type="dxa"/>
            <w:vAlign w:val="center"/>
            <w:tcPrChange w:id="11258" w:author="Στάθης Καπ" w:date="2023-03-09T04:10:00Z">
              <w:tcPr>
                <w:tcW w:w="708" w:type="dxa"/>
                <w:vAlign w:val="center"/>
              </w:tcPr>
            </w:tcPrChange>
          </w:tcPr>
          <w:p w14:paraId="5607C524" w14:textId="02958663" w:rsidR="00B7579D" w:rsidRPr="007E0F91" w:rsidRDefault="00B7579D" w:rsidP="00B7579D">
            <w:pPr>
              <w:jc w:val="center"/>
              <w:rPr>
                <w:ins w:id="11259" w:author="Στάθης Καπ" w:date="2023-03-09T00:34:00Z"/>
                <w:sz w:val="16"/>
                <w:szCs w:val="16"/>
              </w:rPr>
            </w:pPr>
            <w:ins w:id="11260" w:author="Στάθης Καπ" w:date="2023-03-09T02:06:00Z">
              <w:r w:rsidRPr="007E0F91">
                <w:rPr>
                  <w:rFonts w:ascii="Calibri" w:hAnsi="Calibri" w:cs="Calibri"/>
                  <w:color w:val="000000"/>
                  <w:sz w:val="16"/>
                  <w:szCs w:val="16"/>
                </w:rPr>
                <w:t>5.8</w:t>
              </w:r>
            </w:ins>
          </w:p>
        </w:tc>
        <w:tc>
          <w:tcPr>
            <w:tcW w:w="652" w:type="dxa"/>
            <w:vMerge/>
            <w:tcBorders>
              <w:right w:val="single" w:sz="4" w:space="0" w:color="auto"/>
            </w:tcBorders>
            <w:vAlign w:val="center"/>
            <w:tcPrChange w:id="11261" w:author="Στάθης Καπ" w:date="2023-03-09T04:10:00Z">
              <w:tcPr>
                <w:tcW w:w="652" w:type="dxa"/>
                <w:vMerge/>
                <w:tcBorders>
                  <w:right w:val="single" w:sz="4" w:space="0" w:color="auto"/>
                </w:tcBorders>
                <w:vAlign w:val="center"/>
              </w:tcPr>
            </w:tcPrChange>
          </w:tcPr>
          <w:p w14:paraId="6C411D01" w14:textId="51D2FCA7" w:rsidR="00B7579D" w:rsidRPr="007E0F91" w:rsidRDefault="00B7579D" w:rsidP="00B7579D">
            <w:pPr>
              <w:jc w:val="center"/>
              <w:rPr>
                <w:ins w:id="11262" w:author="Στάθης Καπ" w:date="2023-03-09T00:34:00Z"/>
                <w:sz w:val="16"/>
                <w:szCs w:val="16"/>
              </w:rPr>
            </w:pPr>
          </w:p>
        </w:tc>
        <w:tc>
          <w:tcPr>
            <w:tcW w:w="453" w:type="dxa"/>
            <w:tcBorders>
              <w:left w:val="single" w:sz="4" w:space="0" w:color="auto"/>
            </w:tcBorders>
            <w:vAlign w:val="center"/>
            <w:tcPrChange w:id="11263" w:author="Στάθης Καπ" w:date="2023-03-09T04:10:00Z">
              <w:tcPr>
                <w:tcW w:w="453" w:type="dxa"/>
                <w:tcBorders>
                  <w:left w:val="single" w:sz="4" w:space="0" w:color="auto"/>
                </w:tcBorders>
                <w:vAlign w:val="center"/>
              </w:tcPr>
            </w:tcPrChange>
          </w:tcPr>
          <w:p w14:paraId="19029126" w14:textId="386FE503" w:rsidR="00B7579D" w:rsidRPr="007E0F91" w:rsidRDefault="00B7579D" w:rsidP="00B7579D">
            <w:pPr>
              <w:jc w:val="center"/>
              <w:rPr>
                <w:ins w:id="11264" w:author="Στάθης Καπ" w:date="2023-03-09T00:34:00Z"/>
                <w:sz w:val="16"/>
                <w:szCs w:val="16"/>
              </w:rPr>
            </w:pPr>
            <w:ins w:id="11265" w:author="Στάθης Καπ" w:date="2023-03-09T02:06:00Z">
              <w:r w:rsidRPr="007E0F91">
                <w:rPr>
                  <w:rFonts w:ascii="Calibri" w:hAnsi="Calibri" w:cs="Calibri"/>
                  <w:color w:val="000000"/>
                  <w:sz w:val="16"/>
                  <w:szCs w:val="16"/>
                </w:rPr>
                <w:t>320</w:t>
              </w:r>
            </w:ins>
          </w:p>
        </w:tc>
        <w:tc>
          <w:tcPr>
            <w:tcW w:w="454" w:type="dxa"/>
            <w:vAlign w:val="center"/>
            <w:tcPrChange w:id="11266" w:author="Στάθης Καπ" w:date="2023-03-09T04:10:00Z">
              <w:tcPr>
                <w:tcW w:w="454" w:type="dxa"/>
                <w:vAlign w:val="center"/>
              </w:tcPr>
            </w:tcPrChange>
          </w:tcPr>
          <w:p w14:paraId="12872ADC" w14:textId="2B958F09" w:rsidR="00B7579D" w:rsidRPr="007E0F91" w:rsidRDefault="00B7579D" w:rsidP="00B7579D">
            <w:pPr>
              <w:jc w:val="center"/>
              <w:rPr>
                <w:ins w:id="11267" w:author="Στάθης Καπ" w:date="2023-03-09T00:34:00Z"/>
                <w:sz w:val="16"/>
                <w:szCs w:val="16"/>
              </w:rPr>
            </w:pPr>
            <w:ins w:id="11268" w:author="Στάθης Καπ" w:date="2023-03-09T02:06:00Z">
              <w:r w:rsidRPr="007E0F91">
                <w:rPr>
                  <w:rFonts w:ascii="Calibri" w:hAnsi="Calibri" w:cs="Calibri"/>
                  <w:color w:val="000000"/>
                  <w:sz w:val="16"/>
                  <w:szCs w:val="16"/>
                </w:rPr>
                <w:t>6.16</w:t>
              </w:r>
            </w:ins>
          </w:p>
        </w:tc>
        <w:tc>
          <w:tcPr>
            <w:tcW w:w="454" w:type="dxa"/>
            <w:vAlign w:val="center"/>
            <w:tcPrChange w:id="11269" w:author="Στάθης Καπ" w:date="2023-03-09T04:10:00Z">
              <w:tcPr>
                <w:tcW w:w="454" w:type="dxa"/>
                <w:vAlign w:val="center"/>
              </w:tcPr>
            </w:tcPrChange>
          </w:tcPr>
          <w:p w14:paraId="6683FB68" w14:textId="5D9B1F8D" w:rsidR="00B7579D" w:rsidRPr="007E0F91" w:rsidRDefault="00B7579D" w:rsidP="00B7579D">
            <w:pPr>
              <w:jc w:val="center"/>
              <w:rPr>
                <w:ins w:id="11270" w:author="Στάθης Καπ" w:date="2023-03-09T00:34:00Z"/>
                <w:sz w:val="16"/>
                <w:szCs w:val="16"/>
              </w:rPr>
            </w:pPr>
            <w:ins w:id="11271" w:author="Στάθης Καπ" w:date="2023-03-09T02:06:00Z">
              <w:r w:rsidRPr="007E0F91">
                <w:rPr>
                  <w:rFonts w:ascii="Calibri" w:hAnsi="Calibri" w:cs="Calibri"/>
                  <w:color w:val="000000"/>
                  <w:sz w:val="16"/>
                  <w:szCs w:val="16"/>
                </w:rPr>
                <w:t>0.174</w:t>
              </w:r>
            </w:ins>
          </w:p>
        </w:tc>
        <w:tc>
          <w:tcPr>
            <w:tcW w:w="457" w:type="dxa"/>
            <w:tcBorders>
              <w:right w:val="single" w:sz="4" w:space="0" w:color="auto"/>
            </w:tcBorders>
            <w:vAlign w:val="center"/>
            <w:tcPrChange w:id="11272" w:author="Στάθης Καπ" w:date="2023-03-09T04:10:00Z">
              <w:tcPr>
                <w:tcW w:w="457" w:type="dxa"/>
                <w:tcBorders>
                  <w:right w:val="single" w:sz="4" w:space="0" w:color="auto"/>
                </w:tcBorders>
                <w:vAlign w:val="center"/>
              </w:tcPr>
            </w:tcPrChange>
          </w:tcPr>
          <w:p w14:paraId="7050BB8A" w14:textId="23164C73" w:rsidR="00B7579D" w:rsidRPr="007E0F91" w:rsidRDefault="00B7579D" w:rsidP="00B7579D">
            <w:pPr>
              <w:jc w:val="center"/>
              <w:rPr>
                <w:ins w:id="11273" w:author="Στάθης Καπ" w:date="2023-03-09T00:34:00Z"/>
                <w:sz w:val="16"/>
                <w:szCs w:val="16"/>
              </w:rPr>
            </w:pPr>
            <w:ins w:id="11274" w:author="Στάθης Καπ" w:date="2023-03-09T02:06:00Z">
              <w:r w:rsidRPr="007E0F91">
                <w:rPr>
                  <w:rFonts w:ascii="Calibri" w:hAnsi="Calibri" w:cs="Calibri"/>
                  <w:color w:val="000000"/>
                  <w:sz w:val="16"/>
                  <w:szCs w:val="16"/>
                </w:rPr>
                <w:t>-8.75</w:t>
              </w:r>
            </w:ins>
          </w:p>
        </w:tc>
        <w:tc>
          <w:tcPr>
            <w:tcW w:w="453" w:type="dxa"/>
            <w:tcBorders>
              <w:left w:val="single" w:sz="4" w:space="0" w:color="auto"/>
            </w:tcBorders>
            <w:vAlign w:val="center"/>
            <w:tcPrChange w:id="11275" w:author="Στάθης Καπ" w:date="2023-03-09T04:10:00Z">
              <w:tcPr>
                <w:tcW w:w="453" w:type="dxa"/>
                <w:tcBorders>
                  <w:left w:val="single" w:sz="4" w:space="0" w:color="auto"/>
                </w:tcBorders>
                <w:vAlign w:val="center"/>
              </w:tcPr>
            </w:tcPrChange>
          </w:tcPr>
          <w:p w14:paraId="64379983" w14:textId="20DC8272" w:rsidR="00B7579D" w:rsidRPr="007E0F91" w:rsidRDefault="00B7579D" w:rsidP="00B7579D">
            <w:pPr>
              <w:jc w:val="center"/>
              <w:rPr>
                <w:ins w:id="11276" w:author="Στάθης Καπ" w:date="2023-03-09T00:34:00Z"/>
                <w:sz w:val="16"/>
                <w:szCs w:val="16"/>
              </w:rPr>
            </w:pPr>
            <w:ins w:id="11277" w:author="Στάθης Καπ" w:date="2023-03-09T02:06:00Z">
              <w:r w:rsidRPr="007E0F91">
                <w:rPr>
                  <w:rFonts w:ascii="Calibri" w:hAnsi="Calibri" w:cs="Calibri"/>
                  <w:color w:val="000000"/>
                  <w:sz w:val="16"/>
                  <w:szCs w:val="16"/>
                </w:rPr>
                <w:t>285</w:t>
              </w:r>
            </w:ins>
          </w:p>
        </w:tc>
        <w:tc>
          <w:tcPr>
            <w:tcW w:w="454" w:type="dxa"/>
            <w:vAlign w:val="center"/>
            <w:tcPrChange w:id="11278" w:author="Στάθης Καπ" w:date="2023-03-09T04:10:00Z">
              <w:tcPr>
                <w:tcW w:w="454" w:type="dxa"/>
                <w:vAlign w:val="center"/>
              </w:tcPr>
            </w:tcPrChange>
          </w:tcPr>
          <w:p w14:paraId="44092482" w14:textId="7B16F09B" w:rsidR="00B7579D" w:rsidRPr="007E0F91" w:rsidRDefault="00B7579D" w:rsidP="00B7579D">
            <w:pPr>
              <w:jc w:val="center"/>
              <w:rPr>
                <w:ins w:id="11279" w:author="Στάθης Καπ" w:date="2023-03-09T00:34:00Z"/>
                <w:sz w:val="16"/>
                <w:szCs w:val="16"/>
              </w:rPr>
            </w:pPr>
            <w:ins w:id="11280" w:author="Στάθης Καπ" w:date="2023-03-09T02:06:00Z">
              <w:r w:rsidRPr="007E0F91">
                <w:rPr>
                  <w:rFonts w:ascii="Calibri" w:hAnsi="Calibri" w:cs="Calibri"/>
                  <w:color w:val="000000"/>
                  <w:sz w:val="16"/>
                  <w:szCs w:val="16"/>
                </w:rPr>
                <w:t>16.42</w:t>
              </w:r>
            </w:ins>
          </w:p>
        </w:tc>
        <w:tc>
          <w:tcPr>
            <w:tcW w:w="454" w:type="dxa"/>
            <w:vAlign w:val="center"/>
            <w:tcPrChange w:id="11281" w:author="Στάθης Καπ" w:date="2023-03-09T04:10:00Z">
              <w:tcPr>
                <w:tcW w:w="454" w:type="dxa"/>
                <w:vAlign w:val="center"/>
              </w:tcPr>
            </w:tcPrChange>
          </w:tcPr>
          <w:p w14:paraId="2DCA7AFA" w14:textId="794C359C" w:rsidR="00B7579D" w:rsidRPr="007E0F91" w:rsidRDefault="00B7579D" w:rsidP="00B7579D">
            <w:pPr>
              <w:jc w:val="center"/>
              <w:rPr>
                <w:ins w:id="11282" w:author="Στάθης Καπ" w:date="2023-03-09T00:34:00Z"/>
                <w:sz w:val="16"/>
                <w:szCs w:val="16"/>
              </w:rPr>
            </w:pPr>
            <w:ins w:id="11283" w:author="Στάθης Καπ" w:date="2023-03-09T02:06:00Z">
              <w:r w:rsidRPr="007E0F91">
                <w:rPr>
                  <w:rFonts w:ascii="Calibri" w:hAnsi="Calibri" w:cs="Calibri"/>
                  <w:color w:val="000000"/>
                  <w:sz w:val="16"/>
                  <w:szCs w:val="16"/>
                </w:rPr>
                <w:t>0.124</w:t>
              </w:r>
            </w:ins>
          </w:p>
        </w:tc>
        <w:tc>
          <w:tcPr>
            <w:tcW w:w="454" w:type="dxa"/>
            <w:tcBorders>
              <w:right w:val="single" w:sz="4" w:space="0" w:color="auto"/>
            </w:tcBorders>
            <w:vAlign w:val="center"/>
            <w:tcPrChange w:id="11284" w:author="Στάθης Καπ" w:date="2023-03-09T04:10:00Z">
              <w:tcPr>
                <w:tcW w:w="454" w:type="dxa"/>
                <w:tcBorders>
                  <w:right w:val="single" w:sz="4" w:space="0" w:color="auto"/>
                </w:tcBorders>
                <w:vAlign w:val="center"/>
              </w:tcPr>
            </w:tcPrChange>
          </w:tcPr>
          <w:p w14:paraId="4BDC83F0" w14:textId="7BB1A5B1" w:rsidR="00B7579D" w:rsidRPr="007E0F91" w:rsidRDefault="00B7579D" w:rsidP="00B7579D">
            <w:pPr>
              <w:jc w:val="center"/>
              <w:rPr>
                <w:ins w:id="11285" w:author="Στάθης Καπ" w:date="2023-03-09T00:34:00Z"/>
                <w:sz w:val="16"/>
                <w:szCs w:val="16"/>
              </w:rPr>
            </w:pPr>
            <w:ins w:id="11286" w:author="Στάθης Καπ" w:date="2023-03-09T02:06:00Z">
              <w:r w:rsidRPr="007E0F91">
                <w:rPr>
                  <w:rFonts w:ascii="Calibri" w:hAnsi="Calibri" w:cs="Calibri"/>
                  <w:color w:val="000000"/>
                  <w:sz w:val="16"/>
                  <w:szCs w:val="16"/>
                </w:rPr>
                <w:t>22.5</w:t>
              </w:r>
            </w:ins>
          </w:p>
        </w:tc>
        <w:tc>
          <w:tcPr>
            <w:tcW w:w="453" w:type="dxa"/>
            <w:tcBorders>
              <w:left w:val="single" w:sz="4" w:space="0" w:color="auto"/>
            </w:tcBorders>
            <w:vAlign w:val="center"/>
            <w:tcPrChange w:id="11287" w:author="Στάθης Καπ" w:date="2023-03-09T04:10:00Z">
              <w:tcPr>
                <w:tcW w:w="453" w:type="dxa"/>
                <w:tcBorders>
                  <w:left w:val="single" w:sz="4" w:space="0" w:color="auto"/>
                </w:tcBorders>
                <w:vAlign w:val="center"/>
              </w:tcPr>
            </w:tcPrChange>
          </w:tcPr>
          <w:p w14:paraId="65BE7417" w14:textId="36FBDDFD" w:rsidR="00B7579D" w:rsidRPr="007E0F91" w:rsidRDefault="00B7579D" w:rsidP="00B7579D">
            <w:pPr>
              <w:jc w:val="center"/>
              <w:rPr>
                <w:ins w:id="11288" w:author="Στάθης Καπ" w:date="2023-03-09T00:34:00Z"/>
                <w:sz w:val="16"/>
                <w:szCs w:val="16"/>
              </w:rPr>
            </w:pPr>
            <w:ins w:id="11289" w:author="Στάθης Καπ" w:date="2023-03-09T02:06:00Z">
              <w:r w:rsidRPr="007E0F91">
                <w:rPr>
                  <w:rFonts w:ascii="Calibri" w:hAnsi="Calibri" w:cs="Calibri"/>
                  <w:color w:val="000000"/>
                  <w:sz w:val="16"/>
                  <w:szCs w:val="16"/>
                </w:rPr>
                <w:t>258</w:t>
              </w:r>
            </w:ins>
          </w:p>
        </w:tc>
        <w:tc>
          <w:tcPr>
            <w:tcW w:w="454" w:type="dxa"/>
            <w:vAlign w:val="center"/>
            <w:tcPrChange w:id="11290" w:author="Στάθης Καπ" w:date="2023-03-09T04:10:00Z">
              <w:tcPr>
                <w:tcW w:w="454" w:type="dxa"/>
                <w:vAlign w:val="center"/>
              </w:tcPr>
            </w:tcPrChange>
          </w:tcPr>
          <w:p w14:paraId="56787164" w14:textId="076488B1" w:rsidR="00B7579D" w:rsidRPr="007E0F91" w:rsidRDefault="00B7579D" w:rsidP="00B7579D">
            <w:pPr>
              <w:jc w:val="center"/>
              <w:rPr>
                <w:ins w:id="11291" w:author="Στάθης Καπ" w:date="2023-03-09T00:34:00Z"/>
                <w:sz w:val="16"/>
                <w:szCs w:val="16"/>
              </w:rPr>
            </w:pPr>
            <w:ins w:id="11292" w:author="Στάθης Καπ" w:date="2023-03-09T02:06:00Z">
              <w:r w:rsidRPr="007E0F91">
                <w:rPr>
                  <w:rFonts w:ascii="Calibri" w:hAnsi="Calibri" w:cs="Calibri"/>
                  <w:color w:val="000000"/>
                  <w:sz w:val="16"/>
                  <w:szCs w:val="16"/>
                </w:rPr>
                <w:t>24.34</w:t>
              </w:r>
            </w:ins>
          </w:p>
        </w:tc>
        <w:tc>
          <w:tcPr>
            <w:tcW w:w="454" w:type="dxa"/>
            <w:vAlign w:val="center"/>
            <w:tcPrChange w:id="11293" w:author="Στάθης Καπ" w:date="2023-03-09T04:10:00Z">
              <w:tcPr>
                <w:tcW w:w="454" w:type="dxa"/>
                <w:vAlign w:val="center"/>
              </w:tcPr>
            </w:tcPrChange>
          </w:tcPr>
          <w:p w14:paraId="65A2FDC4" w14:textId="49A45C0D" w:rsidR="00B7579D" w:rsidRPr="007E0F91" w:rsidRDefault="00B7579D" w:rsidP="00B7579D">
            <w:pPr>
              <w:jc w:val="center"/>
              <w:rPr>
                <w:ins w:id="11294" w:author="Στάθης Καπ" w:date="2023-03-09T00:34:00Z"/>
                <w:sz w:val="16"/>
                <w:szCs w:val="16"/>
              </w:rPr>
            </w:pPr>
            <w:ins w:id="11295" w:author="Στάθης Καπ" w:date="2023-03-09T02:06:00Z">
              <w:r w:rsidRPr="007E0F91">
                <w:rPr>
                  <w:rFonts w:ascii="Calibri" w:hAnsi="Calibri" w:cs="Calibri"/>
                  <w:color w:val="000000"/>
                  <w:sz w:val="16"/>
                  <w:szCs w:val="16"/>
                </w:rPr>
                <w:t>0.129</w:t>
              </w:r>
            </w:ins>
          </w:p>
        </w:tc>
        <w:tc>
          <w:tcPr>
            <w:tcW w:w="461" w:type="dxa"/>
            <w:tcBorders>
              <w:right w:val="single" w:sz="4" w:space="0" w:color="auto"/>
            </w:tcBorders>
            <w:vAlign w:val="center"/>
            <w:tcPrChange w:id="11296" w:author="Στάθης Καπ" w:date="2023-03-09T04:10:00Z">
              <w:tcPr>
                <w:tcW w:w="461" w:type="dxa"/>
                <w:tcBorders>
                  <w:right w:val="single" w:sz="4" w:space="0" w:color="auto"/>
                </w:tcBorders>
                <w:vAlign w:val="center"/>
              </w:tcPr>
            </w:tcPrChange>
          </w:tcPr>
          <w:p w14:paraId="38EE2C62" w14:textId="416C34F7" w:rsidR="00B7579D" w:rsidRPr="007E0F91" w:rsidRDefault="00B7579D" w:rsidP="00B7579D">
            <w:pPr>
              <w:jc w:val="center"/>
              <w:rPr>
                <w:ins w:id="11297" w:author="Στάθης Καπ" w:date="2023-03-09T00:34:00Z"/>
                <w:sz w:val="16"/>
                <w:szCs w:val="16"/>
              </w:rPr>
            </w:pPr>
            <w:ins w:id="11298" w:author="Στάθης Καπ" w:date="2023-03-09T02:06:00Z">
              <w:r w:rsidRPr="007E0F91">
                <w:rPr>
                  <w:rFonts w:ascii="Calibri" w:hAnsi="Calibri" w:cs="Calibri"/>
                  <w:color w:val="000000"/>
                  <w:sz w:val="16"/>
                  <w:szCs w:val="16"/>
                </w:rPr>
                <w:t>19.38</w:t>
              </w:r>
            </w:ins>
          </w:p>
        </w:tc>
      </w:tr>
      <w:tr w:rsidR="00F33ECC" w14:paraId="40B3B126" w14:textId="77777777" w:rsidTr="00E719CF">
        <w:trPr>
          <w:trHeight w:val="170"/>
          <w:jc w:val="center"/>
          <w:ins w:id="11299" w:author="Στάθης Καπ" w:date="2023-03-09T00:34:00Z"/>
          <w:trPrChange w:id="11300"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301"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188C9AF9" w14:textId="5691EA19" w:rsidR="00B7579D" w:rsidRPr="007E0F91" w:rsidRDefault="00B7579D" w:rsidP="00B7579D">
            <w:pPr>
              <w:jc w:val="center"/>
              <w:rPr>
                <w:ins w:id="11302" w:author="Στάθης Καπ" w:date="2023-03-09T00:34:00Z"/>
                <w:sz w:val="16"/>
                <w:szCs w:val="16"/>
              </w:rPr>
            </w:pPr>
            <w:ins w:id="11303" w:author="Στάθης Καπ" w:date="2023-03-09T00:36:00Z">
              <w:r w:rsidRPr="007E0F91">
                <w:rPr>
                  <w:sz w:val="16"/>
                  <w:szCs w:val="16"/>
                </w:rPr>
                <w:t>pr18</w:t>
              </w:r>
            </w:ins>
          </w:p>
        </w:tc>
        <w:tc>
          <w:tcPr>
            <w:tcW w:w="565" w:type="dxa"/>
            <w:tcBorders>
              <w:left w:val="single" w:sz="4" w:space="0" w:color="auto"/>
            </w:tcBorders>
            <w:vAlign w:val="center"/>
            <w:tcPrChange w:id="11304" w:author="Στάθης Καπ" w:date="2023-03-09T04:10:00Z">
              <w:tcPr>
                <w:tcW w:w="565" w:type="dxa"/>
                <w:tcBorders>
                  <w:left w:val="single" w:sz="4" w:space="0" w:color="auto"/>
                </w:tcBorders>
                <w:vAlign w:val="center"/>
              </w:tcPr>
            </w:tcPrChange>
          </w:tcPr>
          <w:p w14:paraId="65221268" w14:textId="6FCB6B2F" w:rsidR="00B7579D" w:rsidRPr="007E0F91" w:rsidRDefault="00B7579D" w:rsidP="00B7579D">
            <w:pPr>
              <w:jc w:val="center"/>
              <w:rPr>
                <w:ins w:id="11305" w:author="Στάθης Καπ" w:date="2023-03-09T00:34:00Z"/>
                <w:sz w:val="16"/>
                <w:szCs w:val="16"/>
              </w:rPr>
            </w:pPr>
            <w:ins w:id="11306" w:author="Στάθης Καπ" w:date="2023-03-09T02:06:00Z">
              <w:r w:rsidRPr="007E0F91">
                <w:rPr>
                  <w:rFonts w:ascii="Calibri" w:hAnsi="Calibri" w:cstheme="minorHAnsi"/>
                  <w:color w:val="000000"/>
                  <w:sz w:val="16"/>
                  <w:szCs w:val="16"/>
                </w:rPr>
                <w:t>539</w:t>
              </w:r>
            </w:ins>
          </w:p>
        </w:tc>
        <w:tc>
          <w:tcPr>
            <w:tcW w:w="679" w:type="dxa"/>
            <w:tcBorders>
              <w:right w:val="single" w:sz="4" w:space="0" w:color="auto"/>
            </w:tcBorders>
            <w:vAlign w:val="center"/>
            <w:tcPrChange w:id="11307" w:author="Στάθης Καπ" w:date="2023-03-09T04:10:00Z">
              <w:tcPr>
                <w:tcW w:w="679" w:type="dxa"/>
                <w:tcBorders>
                  <w:right w:val="single" w:sz="4" w:space="0" w:color="auto"/>
                </w:tcBorders>
                <w:vAlign w:val="center"/>
              </w:tcPr>
            </w:tcPrChange>
          </w:tcPr>
          <w:p w14:paraId="6728FDDA" w14:textId="304AEA7F" w:rsidR="00B7579D" w:rsidRPr="007E0F91" w:rsidRDefault="00B7579D" w:rsidP="00B7579D">
            <w:pPr>
              <w:jc w:val="center"/>
              <w:rPr>
                <w:ins w:id="11308" w:author="Στάθης Καπ" w:date="2023-03-09T00:34:00Z"/>
                <w:sz w:val="16"/>
                <w:szCs w:val="16"/>
              </w:rPr>
            </w:pPr>
            <w:ins w:id="11309" w:author="Στάθης Καπ" w:date="2023-03-09T02:06:00Z">
              <w:r w:rsidRPr="007E0F91">
                <w:rPr>
                  <w:rFonts w:ascii="Calibri" w:hAnsi="Calibri" w:cstheme="minorHAnsi"/>
                  <w:color w:val="000000"/>
                  <w:sz w:val="16"/>
                  <w:szCs w:val="16"/>
                </w:rPr>
                <w:t>479</w:t>
              </w:r>
            </w:ins>
          </w:p>
        </w:tc>
        <w:tc>
          <w:tcPr>
            <w:tcW w:w="453" w:type="dxa"/>
            <w:tcBorders>
              <w:left w:val="single" w:sz="4" w:space="0" w:color="auto"/>
            </w:tcBorders>
            <w:vAlign w:val="center"/>
            <w:tcPrChange w:id="11310" w:author="Στάθης Καπ" w:date="2023-03-09T04:10:00Z">
              <w:tcPr>
                <w:tcW w:w="453" w:type="dxa"/>
                <w:tcBorders>
                  <w:left w:val="single" w:sz="4" w:space="0" w:color="auto"/>
                </w:tcBorders>
                <w:vAlign w:val="center"/>
              </w:tcPr>
            </w:tcPrChange>
          </w:tcPr>
          <w:p w14:paraId="2A9F8317" w14:textId="7DD840FC" w:rsidR="00B7579D" w:rsidRPr="007E0F91" w:rsidRDefault="00B7579D" w:rsidP="00B7579D">
            <w:pPr>
              <w:jc w:val="center"/>
              <w:rPr>
                <w:ins w:id="11311" w:author="Στάθης Καπ" w:date="2023-03-09T00:34:00Z"/>
                <w:sz w:val="16"/>
                <w:szCs w:val="16"/>
              </w:rPr>
            </w:pPr>
            <w:ins w:id="11312" w:author="Στάθης Καπ" w:date="2023-03-09T02:06:00Z">
              <w:r w:rsidRPr="007E0F91">
                <w:rPr>
                  <w:rFonts w:ascii="Calibri" w:hAnsi="Calibri" w:cs="Calibri"/>
                  <w:color w:val="000000"/>
                  <w:sz w:val="16"/>
                  <w:szCs w:val="16"/>
                </w:rPr>
                <w:t>447</w:t>
              </w:r>
            </w:ins>
          </w:p>
        </w:tc>
        <w:tc>
          <w:tcPr>
            <w:tcW w:w="708" w:type="dxa"/>
            <w:vAlign w:val="center"/>
            <w:tcPrChange w:id="11313" w:author="Στάθης Καπ" w:date="2023-03-09T04:10:00Z">
              <w:tcPr>
                <w:tcW w:w="708" w:type="dxa"/>
                <w:vAlign w:val="center"/>
              </w:tcPr>
            </w:tcPrChange>
          </w:tcPr>
          <w:p w14:paraId="4474DC9A" w14:textId="3A7FDB1E" w:rsidR="00B7579D" w:rsidRPr="007E0F91" w:rsidRDefault="00B7579D" w:rsidP="00B7579D">
            <w:pPr>
              <w:jc w:val="center"/>
              <w:rPr>
                <w:ins w:id="11314" w:author="Στάθης Καπ" w:date="2023-03-09T00:34:00Z"/>
                <w:sz w:val="16"/>
                <w:szCs w:val="16"/>
              </w:rPr>
            </w:pPr>
            <w:ins w:id="11315" w:author="Στάθης Καπ" w:date="2023-03-09T02:06:00Z">
              <w:r w:rsidRPr="007E0F91">
                <w:rPr>
                  <w:rFonts w:ascii="Calibri" w:hAnsi="Calibri" w:cs="Calibri"/>
                  <w:color w:val="000000"/>
                  <w:sz w:val="16"/>
                  <w:szCs w:val="16"/>
                </w:rPr>
                <w:t>17.07</w:t>
              </w:r>
            </w:ins>
          </w:p>
        </w:tc>
        <w:tc>
          <w:tcPr>
            <w:tcW w:w="652" w:type="dxa"/>
            <w:vMerge/>
            <w:tcBorders>
              <w:right w:val="single" w:sz="4" w:space="0" w:color="auto"/>
            </w:tcBorders>
            <w:vAlign w:val="center"/>
            <w:tcPrChange w:id="11316" w:author="Στάθης Καπ" w:date="2023-03-09T04:10:00Z">
              <w:tcPr>
                <w:tcW w:w="652" w:type="dxa"/>
                <w:vMerge/>
                <w:tcBorders>
                  <w:right w:val="single" w:sz="4" w:space="0" w:color="auto"/>
                </w:tcBorders>
                <w:vAlign w:val="center"/>
              </w:tcPr>
            </w:tcPrChange>
          </w:tcPr>
          <w:p w14:paraId="757072C0" w14:textId="14BF6C79" w:rsidR="00B7579D" w:rsidRPr="007E0F91" w:rsidRDefault="00B7579D" w:rsidP="00B7579D">
            <w:pPr>
              <w:jc w:val="center"/>
              <w:rPr>
                <w:ins w:id="11317" w:author="Στάθης Καπ" w:date="2023-03-09T00:34:00Z"/>
                <w:sz w:val="16"/>
                <w:szCs w:val="16"/>
              </w:rPr>
            </w:pPr>
          </w:p>
        </w:tc>
        <w:tc>
          <w:tcPr>
            <w:tcW w:w="453" w:type="dxa"/>
            <w:tcBorders>
              <w:left w:val="single" w:sz="4" w:space="0" w:color="auto"/>
            </w:tcBorders>
            <w:vAlign w:val="center"/>
            <w:tcPrChange w:id="11318" w:author="Στάθης Καπ" w:date="2023-03-09T04:10:00Z">
              <w:tcPr>
                <w:tcW w:w="453" w:type="dxa"/>
                <w:tcBorders>
                  <w:left w:val="single" w:sz="4" w:space="0" w:color="auto"/>
                </w:tcBorders>
                <w:vAlign w:val="center"/>
              </w:tcPr>
            </w:tcPrChange>
          </w:tcPr>
          <w:p w14:paraId="75EF29BB" w14:textId="48A1F432" w:rsidR="00B7579D" w:rsidRPr="007E0F91" w:rsidRDefault="00B7579D" w:rsidP="00B7579D">
            <w:pPr>
              <w:jc w:val="center"/>
              <w:rPr>
                <w:ins w:id="11319" w:author="Στάθης Καπ" w:date="2023-03-09T00:34:00Z"/>
                <w:sz w:val="16"/>
                <w:szCs w:val="16"/>
              </w:rPr>
            </w:pPr>
            <w:ins w:id="11320" w:author="Στάθης Καπ" w:date="2023-03-09T02:06:00Z">
              <w:r w:rsidRPr="007E0F91">
                <w:rPr>
                  <w:rFonts w:ascii="Calibri" w:hAnsi="Calibri" w:cs="Calibri"/>
                  <w:color w:val="000000"/>
                  <w:sz w:val="16"/>
                  <w:szCs w:val="16"/>
                </w:rPr>
                <w:t>507</w:t>
              </w:r>
            </w:ins>
          </w:p>
        </w:tc>
        <w:tc>
          <w:tcPr>
            <w:tcW w:w="454" w:type="dxa"/>
            <w:vAlign w:val="center"/>
            <w:tcPrChange w:id="11321" w:author="Στάθης Καπ" w:date="2023-03-09T04:10:00Z">
              <w:tcPr>
                <w:tcW w:w="454" w:type="dxa"/>
                <w:vAlign w:val="center"/>
              </w:tcPr>
            </w:tcPrChange>
          </w:tcPr>
          <w:p w14:paraId="7320E00B" w14:textId="1A7D07A9" w:rsidR="00B7579D" w:rsidRPr="007E0F91" w:rsidRDefault="00B7579D" w:rsidP="00B7579D">
            <w:pPr>
              <w:jc w:val="center"/>
              <w:rPr>
                <w:ins w:id="11322" w:author="Στάθης Καπ" w:date="2023-03-09T00:34:00Z"/>
                <w:sz w:val="16"/>
                <w:szCs w:val="16"/>
              </w:rPr>
            </w:pPr>
            <w:ins w:id="11323" w:author="Στάθης Καπ" w:date="2023-03-09T02:06:00Z">
              <w:r w:rsidRPr="007E0F91">
                <w:rPr>
                  <w:rFonts w:ascii="Calibri" w:hAnsi="Calibri" w:cs="Calibri"/>
                  <w:color w:val="000000"/>
                  <w:sz w:val="16"/>
                  <w:szCs w:val="16"/>
                </w:rPr>
                <w:t>-13.42</w:t>
              </w:r>
            </w:ins>
          </w:p>
        </w:tc>
        <w:tc>
          <w:tcPr>
            <w:tcW w:w="454" w:type="dxa"/>
            <w:vAlign w:val="center"/>
            <w:tcPrChange w:id="11324" w:author="Στάθης Καπ" w:date="2023-03-09T04:10:00Z">
              <w:tcPr>
                <w:tcW w:w="454" w:type="dxa"/>
                <w:vAlign w:val="center"/>
              </w:tcPr>
            </w:tcPrChange>
          </w:tcPr>
          <w:p w14:paraId="4F40029A" w14:textId="703229F1" w:rsidR="00B7579D" w:rsidRPr="007E0F91" w:rsidRDefault="00B7579D" w:rsidP="00B7579D">
            <w:pPr>
              <w:jc w:val="center"/>
              <w:rPr>
                <w:ins w:id="11325" w:author="Στάθης Καπ" w:date="2023-03-09T00:34:00Z"/>
                <w:sz w:val="16"/>
                <w:szCs w:val="16"/>
              </w:rPr>
            </w:pPr>
            <w:ins w:id="11326" w:author="Στάθης Καπ" w:date="2023-03-09T02:06:00Z">
              <w:r w:rsidRPr="007E0F91">
                <w:rPr>
                  <w:rFonts w:ascii="Calibri" w:hAnsi="Calibri" w:cs="Calibri"/>
                  <w:color w:val="000000"/>
                  <w:sz w:val="16"/>
                  <w:szCs w:val="16"/>
                </w:rPr>
                <w:t>0.347</w:t>
              </w:r>
            </w:ins>
          </w:p>
        </w:tc>
        <w:tc>
          <w:tcPr>
            <w:tcW w:w="457" w:type="dxa"/>
            <w:tcBorders>
              <w:right w:val="single" w:sz="4" w:space="0" w:color="auto"/>
            </w:tcBorders>
            <w:vAlign w:val="center"/>
            <w:tcPrChange w:id="11327" w:author="Στάθης Καπ" w:date="2023-03-09T04:10:00Z">
              <w:tcPr>
                <w:tcW w:w="457" w:type="dxa"/>
                <w:tcBorders>
                  <w:right w:val="single" w:sz="4" w:space="0" w:color="auto"/>
                </w:tcBorders>
                <w:vAlign w:val="center"/>
              </w:tcPr>
            </w:tcPrChange>
          </w:tcPr>
          <w:p w14:paraId="65B0AA7B" w14:textId="4F7FE42F" w:rsidR="00B7579D" w:rsidRPr="007E0F91" w:rsidRDefault="00B7579D" w:rsidP="00B7579D">
            <w:pPr>
              <w:jc w:val="center"/>
              <w:rPr>
                <w:ins w:id="11328" w:author="Στάθης Καπ" w:date="2023-03-09T00:34:00Z"/>
                <w:sz w:val="16"/>
                <w:szCs w:val="16"/>
              </w:rPr>
            </w:pPr>
            <w:ins w:id="11329" w:author="Στάθης Καπ" w:date="2023-03-09T02:06:00Z">
              <w:r w:rsidRPr="007E0F91">
                <w:rPr>
                  <w:rFonts w:ascii="Calibri" w:hAnsi="Calibri" w:cs="Calibri"/>
                  <w:color w:val="000000"/>
                  <w:sz w:val="16"/>
                  <w:szCs w:val="16"/>
                </w:rPr>
                <w:t>29.47</w:t>
              </w:r>
            </w:ins>
          </w:p>
        </w:tc>
        <w:tc>
          <w:tcPr>
            <w:tcW w:w="453" w:type="dxa"/>
            <w:tcBorders>
              <w:left w:val="single" w:sz="4" w:space="0" w:color="auto"/>
            </w:tcBorders>
            <w:vAlign w:val="center"/>
            <w:tcPrChange w:id="11330" w:author="Στάθης Καπ" w:date="2023-03-09T04:10:00Z">
              <w:tcPr>
                <w:tcW w:w="453" w:type="dxa"/>
                <w:tcBorders>
                  <w:left w:val="single" w:sz="4" w:space="0" w:color="auto"/>
                </w:tcBorders>
                <w:vAlign w:val="center"/>
              </w:tcPr>
            </w:tcPrChange>
          </w:tcPr>
          <w:p w14:paraId="45891709" w14:textId="56284FE3" w:rsidR="00B7579D" w:rsidRPr="007E0F91" w:rsidRDefault="00B7579D" w:rsidP="00B7579D">
            <w:pPr>
              <w:jc w:val="center"/>
              <w:rPr>
                <w:ins w:id="11331" w:author="Στάθης Καπ" w:date="2023-03-09T00:34:00Z"/>
                <w:sz w:val="16"/>
                <w:szCs w:val="16"/>
              </w:rPr>
            </w:pPr>
            <w:ins w:id="11332" w:author="Στάθης Καπ" w:date="2023-03-09T02:06:00Z">
              <w:r w:rsidRPr="007E0F91">
                <w:rPr>
                  <w:rFonts w:ascii="Calibri" w:hAnsi="Calibri" w:cs="Calibri"/>
                  <w:color w:val="000000"/>
                  <w:sz w:val="16"/>
                  <w:szCs w:val="16"/>
                </w:rPr>
                <w:t>435</w:t>
              </w:r>
            </w:ins>
          </w:p>
        </w:tc>
        <w:tc>
          <w:tcPr>
            <w:tcW w:w="454" w:type="dxa"/>
            <w:vAlign w:val="center"/>
            <w:tcPrChange w:id="11333" w:author="Στάθης Καπ" w:date="2023-03-09T04:10:00Z">
              <w:tcPr>
                <w:tcW w:w="454" w:type="dxa"/>
                <w:vAlign w:val="center"/>
              </w:tcPr>
            </w:tcPrChange>
          </w:tcPr>
          <w:p w14:paraId="374592C1" w14:textId="4C8D06A8" w:rsidR="00B7579D" w:rsidRPr="007E0F91" w:rsidRDefault="00B7579D" w:rsidP="00B7579D">
            <w:pPr>
              <w:jc w:val="center"/>
              <w:rPr>
                <w:ins w:id="11334" w:author="Στάθης Καπ" w:date="2023-03-09T00:34:00Z"/>
                <w:sz w:val="16"/>
                <w:szCs w:val="16"/>
              </w:rPr>
            </w:pPr>
            <w:ins w:id="11335" w:author="Στάθης Καπ" w:date="2023-03-09T02:06:00Z">
              <w:r w:rsidRPr="007E0F91">
                <w:rPr>
                  <w:rFonts w:ascii="Calibri" w:hAnsi="Calibri" w:cs="Calibri"/>
                  <w:color w:val="000000"/>
                  <w:sz w:val="16"/>
                  <w:szCs w:val="16"/>
                </w:rPr>
                <w:t>2.68</w:t>
              </w:r>
            </w:ins>
          </w:p>
        </w:tc>
        <w:tc>
          <w:tcPr>
            <w:tcW w:w="454" w:type="dxa"/>
            <w:vAlign w:val="center"/>
            <w:tcPrChange w:id="11336" w:author="Στάθης Καπ" w:date="2023-03-09T04:10:00Z">
              <w:tcPr>
                <w:tcW w:w="454" w:type="dxa"/>
                <w:vAlign w:val="center"/>
              </w:tcPr>
            </w:tcPrChange>
          </w:tcPr>
          <w:p w14:paraId="031BD1D4" w14:textId="51C1C163" w:rsidR="00B7579D" w:rsidRPr="007E0F91" w:rsidRDefault="00B7579D" w:rsidP="00B7579D">
            <w:pPr>
              <w:jc w:val="center"/>
              <w:rPr>
                <w:ins w:id="11337" w:author="Στάθης Καπ" w:date="2023-03-09T00:34:00Z"/>
                <w:sz w:val="16"/>
                <w:szCs w:val="16"/>
              </w:rPr>
            </w:pPr>
            <w:ins w:id="11338" w:author="Στάθης Καπ" w:date="2023-03-09T02:06:00Z">
              <w:r w:rsidRPr="007E0F91">
                <w:rPr>
                  <w:rFonts w:ascii="Calibri" w:hAnsi="Calibri" w:cs="Calibri"/>
                  <w:color w:val="000000"/>
                  <w:sz w:val="16"/>
                  <w:szCs w:val="16"/>
                </w:rPr>
                <w:t>0.307</w:t>
              </w:r>
            </w:ins>
          </w:p>
        </w:tc>
        <w:tc>
          <w:tcPr>
            <w:tcW w:w="454" w:type="dxa"/>
            <w:tcBorders>
              <w:right w:val="single" w:sz="4" w:space="0" w:color="auto"/>
            </w:tcBorders>
            <w:vAlign w:val="center"/>
            <w:tcPrChange w:id="11339" w:author="Στάθης Καπ" w:date="2023-03-09T04:10:00Z">
              <w:tcPr>
                <w:tcW w:w="454" w:type="dxa"/>
                <w:tcBorders>
                  <w:right w:val="single" w:sz="4" w:space="0" w:color="auto"/>
                </w:tcBorders>
                <w:vAlign w:val="center"/>
              </w:tcPr>
            </w:tcPrChange>
          </w:tcPr>
          <w:p w14:paraId="5D4D7214" w14:textId="1124CC82" w:rsidR="00B7579D" w:rsidRPr="007E0F91" w:rsidRDefault="00B7579D" w:rsidP="00B7579D">
            <w:pPr>
              <w:jc w:val="center"/>
              <w:rPr>
                <w:ins w:id="11340" w:author="Στάθης Καπ" w:date="2023-03-09T00:34:00Z"/>
                <w:sz w:val="16"/>
                <w:szCs w:val="16"/>
              </w:rPr>
            </w:pPr>
            <w:ins w:id="11341" w:author="Στάθης Καπ" w:date="2023-03-09T02:06:00Z">
              <w:r w:rsidRPr="007E0F91">
                <w:rPr>
                  <w:rFonts w:ascii="Calibri" w:hAnsi="Calibri" w:cs="Calibri"/>
                  <w:color w:val="000000"/>
                  <w:sz w:val="16"/>
                  <w:szCs w:val="16"/>
                </w:rPr>
                <w:t>37.6</w:t>
              </w:r>
            </w:ins>
          </w:p>
        </w:tc>
        <w:tc>
          <w:tcPr>
            <w:tcW w:w="453" w:type="dxa"/>
            <w:tcBorders>
              <w:left w:val="single" w:sz="4" w:space="0" w:color="auto"/>
            </w:tcBorders>
            <w:vAlign w:val="center"/>
            <w:tcPrChange w:id="11342" w:author="Στάθης Καπ" w:date="2023-03-09T04:10:00Z">
              <w:tcPr>
                <w:tcW w:w="453" w:type="dxa"/>
                <w:tcBorders>
                  <w:left w:val="single" w:sz="4" w:space="0" w:color="auto"/>
                </w:tcBorders>
                <w:vAlign w:val="center"/>
              </w:tcPr>
            </w:tcPrChange>
          </w:tcPr>
          <w:p w14:paraId="7F1E4EB8" w14:textId="1185C90E" w:rsidR="00B7579D" w:rsidRPr="007E0F91" w:rsidRDefault="00B7579D" w:rsidP="00B7579D">
            <w:pPr>
              <w:jc w:val="center"/>
              <w:rPr>
                <w:ins w:id="11343" w:author="Στάθης Καπ" w:date="2023-03-09T00:34:00Z"/>
                <w:sz w:val="16"/>
                <w:szCs w:val="16"/>
              </w:rPr>
            </w:pPr>
            <w:ins w:id="11344" w:author="Στάθης Καπ" w:date="2023-03-09T02:06:00Z">
              <w:r w:rsidRPr="007E0F91">
                <w:rPr>
                  <w:rFonts w:ascii="Calibri" w:hAnsi="Calibri" w:cs="Calibri"/>
                  <w:color w:val="000000"/>
                  <w:sz w:val="16"/>
                  <w:szCs w:val="16"/>
                </w:rPr>
                <w:t>390</w:t>
              </w:r>
            </w:ins>
          </w:p>
        </w:tc>
        <w:tc>
          <w:tcPr>
            <w:tcW w:w="454" w:type="dxa"/>
            <w:vAlign w:val="center"/>
            <w:tcPrChange w:id="11345" w:author="Στάθης Καπ" w:date="2023-03-09T04:10:00Z">
              <w:tcPr>
                <w:tcW w:w="454" w:type="dxa"/>
                <w:vAlign w:val="center"/>
              </w:tcPr>
            </w:tcPrChange>
          </w:tcPr>
          <w:p w14:paraId="48BED770" w14:textId="24030767" w:rsidR="00B7579D" w:rsidRPr="007E0F91" w:rsidRDefault="00B7579D" w:rsidP="00B7579D">
            <w:pPr>
              <w:jc w:val="center"/>
              <w:rPr>
                <w:ins w:id="11346" w:author="Στάθης Καπ" w:date="2023-03-09T00:34:00Z"/>
                <w:sz w:val="16"/>
                <w:szCs w:val="16"/>
              </w:rPr>
            </w:pPr>
            <w:ins w:id="11347" w:author="Στάθης Καπ" w:date="2023-03-09T02:06:00Z">
              <w:r w:rsidRPr="007E0F91">
                <w:rPr>
                  <w:rFonts w:ascii="Calibri" w:hAnsi="Calibri" w:cs="Calibri"/>
                  <w:color w:val="000000"/>
                  <w:sz w:val="16"/>
                  <w:szCs w:val="16"/>
                </w:rPr>
                <w:t>12.75</w:t>
              </w:r>
            </w:ins>
          </w:p>
        </w:tc>
        <w:tc>
          <w:tcPr>
            <w:tcW w:w="454" w:type="dxa"/>
            <w:vAlign w:val="center"/>
            <w:tcPrChange w:id="11348" w:author="Στάθης Καπ" w:date="2023-03-09T04:10:00Z">
              <w:tcPr>
                <w:tcW w:w="454" w:type="dxa"/>
                <w:vAlign w:val="center"/>
              </w:tcPr>
            </w:tcPrChange>
          </w:tcPr>
          <w:p w14:paraId="5C5BC16C" w14:textId="618567BE" w:rsidR="00B7579D" w:rsidRPr="007E0F91" w:rsidRDefault="00B7579D" w:rsidP="00B7579D">
            <w:pPr>
              <w:jc w:val="center"/>
              <w:rPr>
                <w:ins w:id="11349" w:author="Στάθης Καπ" w:date="2023-03-09T00:34:00Z"/>
                <w:sz w:val="16"/>
                <w:szCs w:val="16"/>
              </w:rPr>
            </w:pPr>
            <w:ins w:id="11350" w:author="Στάθης Καπ" w:date="2023-03-09T02:06:00Z">
              <w:r w:rsidRPr="007E0F91">
                <w:rPr>
                  <w:rFonts w:ascii="Calibri" w:hAnsi="Calibri" w:cs="Calibri"/>
                  <w:color w:val="000000"/>
                  <w:sz w:val="16"/>
                  <w:szCs w:val="16"/>
                </w:rPr>
                <w:t>0.308</w:t>
              </w:r>
            </w:ins>
          </w:p>
        </w:tc>
        <w:tc>
          <w:tcPr>
            <w:tcW w:w="461" w:type="dxa"/>
            <w:tcBorders>
              <w:right w:val="single" w:sz="4" w:space="0" w:color="auto"/>
            </w:tcBorders>
            <w:vAlign w:val="center"/>
            <w:tcPrChange w:id="11351" w:author="Στάθης Καπ" w:date="2023-03-09T04:10:00Z">
              <w:tcPr>
                <w:tcW w:w="461" w:type="dxa"/>
                <w:tcBorders>
                  <w:right w:val="single" w:sz="4" w:space="0" w:color="auto"/>
                </w:tcBorders>
                <w:vAlign w:val="center"/>
              </w:tcPr>
            </w:tcPrChange>
          </w:tcPr>
          <w:p w14:paraId="47182EFD" w14:textId="55E9D89C" w:rsidR="00B7579D" w:rsidRPr="007E0F91" w:rsidRDefault="00B7579D" w:rsidP="00B7579D">
            <w:pPr>
              <w:jc w:val="center"/>
              <w:rPr>
                <w:ins w:id="11352" w:author="Στάθης Καπ" w:date="2023-03-09T00:34:00Z"/>
                <w:sz w:val="16"/>
                <w:szCs w:val="16"/>
              </w:rPr>
            </w:pPr>
            <w:ins w:id="11353" w:author="Στάθης Καπ" w:date="2023-03-09T02:06:00Z">
              <w:r w:rsidRPr="007E0F91">
                <w:rPr>
                  <w:rFonts w:ascii="Calibri" w:hAnsi="Calibri" w:cs="Calibri"/>
                  <w:color w:val="000000"/>
                  <w:sz w:val="16"/>
                  <w:szCs w:val="16"/>
                </w:rPr>
                <w:t>37.4</w:t>
              </w:r>
            </w:ins>
          </w:p>
        </w:tc>
      </w:tr>
      <w:tr w:rsidR="00F33ECC" w14:paraId="5BB7B0E8" w14:textId="77777777" w:rsidTr="00E719CF">
        <w:trPr>
          <w:trHeight w:val="170"/>
          <w:jc w:val="center"/>
          <w:ins w:id="11354" w:author="Στάθης Καπ" w:date="2023-03-09T00:34:00Z"/>
          <w:trPrChange w:id="11355"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356"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0DB6AB0F" w14:textId="36CE9CB8" w:rsidR="00B7579D" w:rsidRPr="007E0F91" w:rsidRDefault="00B7579D" w:rsidP="00B7579D">
            <w:pPr>
              <w:jc w:val="center"/>
              <w:rPr>
                <w:ins w:id="11357" w:author="Στάθης Καπ" w:date="2023-03-09T00:34:00Z"/>
                <w:sz w:val="16"/>
                <w:szCs w:val="16"/>
              </w:rPr>
            </w:pPr>
            <w:ins w:id="11358" w:author="Στάθης Καπ" w:date="2023-03-09T00:36:00Z">
              <w:r w:rsidRPr="007E0F91">
                <w:rPr>
                  <w:sz w:val="16"/>
                  <w:szCs w:val="16"/>
                </w:rPr>
                <w:t>pr19</w:t>
              </w:r>
            </w:ins>
          </w:p>
        </w:tc>
        <w:tc>
          <w:tcPr>
            <w:tcW w:w="565" w:type="dxa"/>
            <w:tcBorders>
              <w:left w:val="single" w:sz="4" w:space="0" w:color="auto"/>
            </w:tcBorders>
            <w:vAlign w:val="center"/>
            <w:tcPrChange w:id="11359" w:author="Στάθης Καπ" w:date="2023-03-09T04:10:00Z">
              <w:tcPr>
                <w:tcW w:w="565" w:type="dxa"/>
                <w:tcBorders>
                  <w:left w:val="single" w:sz="4" w:space="0" w:color="auto"/>
                </w:tcBorders>
                <w:vAlign w:val="center"/>
              </w:tcPr>
            </w:tcPrChange>
          </w:tcPr>
          <w:p w14:paraId="33CD227C" w14:textId="1C9B735D" w:rsidR="00B7579D" w:rsidRPr="007E0F91" w:rsidRDefault="00B7579D" w:rsidP="00B7579D">
            <w:pPr>
              <w:jc w:val="center"/>
              <w:rPr>
                <w:ins w:id="11360" w:author="Στάθης Καπ" w:date="2023-03-09T00:34:00Z"/>
                <w:sz w:val="16"/>
                <w:szCs w:val="16"/>
              </w:rPr>
            </w:pPr>
            <w:ins w:id="11361" w:author="Στάθης Καπ" w:date="2023-03-09T02:06:00Z">
              <w:r w:rsidRPr="007E0F91">
                <w:rPr>
                  <w:rFonts w:ascii="Calibri" w:hAnsi="Calibri" w:cstheme="minorHAnsi"/>
                  <w:color w:val="000000"/>
                  <w:sz w:val="16"/>
                  <w:szCs w:val="16"/>
                </w:rPr>
                <w:t>562</w:t>
              </w:r>
            </w:ins>
          </w:p>
        </w:tc>
        <w:tc>
          <w:tcPr>
            <w:tcW w:w="679" w:type="dxa"/>
            <w:tcBorders>
              <w:right w:val="single" w:sz="4" w:space="0" w:color="auto"/>
            </w:tcBorders>
            <w:vAlign w:val="center"/>
            <w:tcPrChange w:id="11362" w:author="Στάθης Καπ" w:date="2023-03-09T04:10:00Z">
              <w:tcPr>
                <w:tcW w:w="679" w:type="dxa"/>
                <w:tcBorders>
                  <w:right w:val="single" w:sz="4" w:space="0" w:color="auto"/>
                </w:tcBorders>
                <w:vAlign w:val="center"/>
              </w:tcPr>
            </w:tcPrChange>
          </w:tcPr>
          <w:p w14:paraId="5FB0C630" w14:textId="6FF891DA" w:rsidR="00B7579D" w:rsidRPr="007E0F91" w:rsidRDefault="00B7579D" w:rsidP="00B7579D">
            <w:pPr>
              <w:jc w:val="center"/>
              <w:rPr>
                <w:ins w:id="11363" w:author="Στάθης Καπ" w:date="2023-03-09T00:34:00Z"/>
                <w:sz w:val="16"/>
                <w:szCs w:val="16"/>
              </w:rPr>
            </w:pPr>
            <w:ins w:id="11364" w:author="Στάθης Καπ" w:date="2023-03-09T02:06:00Z">
              <w:r w:rsidRPr="007E0F91">
                <w:rPr>
                  <w:rFonts w:ascii="Calibri" w:hAnsi="Calibri" w:cstheme="minorHAnsi"/>
                  <w:color w:val="000000"/>
                  <w:sz w:val="16"/>
                  <w:szCs w:val="16"/>
                </w:rPr>
                <w:t>499</w:t>
              </w:r>
            </w:ins>
          </w:p>
        </w:tc>
        <w:tc>
          <w:tcPr>
            <w:tcW w:w="453" w:type="dxa"/>
            <w:tcBorders>
              <w:left w:val="single" w:sz="4" w:space="0" w:color="auto"/>
            </w:tcBorders>
            <w:vAlign w:val="center"/>
            <w:tcPrChange w:id="11365" w:author="Στάθης Καπ" w:date="2023-03-09T04:10:00Z">
              <w:tcPr>
                <w:tcW w:w="453" w:type="dxa"/>
                <w:tcBorders>
                  <w:left w:val="single" w:sz="4" w:space="0" w:color="auto"/>
                </w:tcBorders>
                <w:vAlign w:val="center"/>
              </w:tcPr>
            </w:tcPrChange>
          </w:tcPr>
          <w:p w14:paraId="1BB002CC" w14:textId="5DAB1A0B" w:rsidR="00B7579D" w:rsidRPr="007E0F91" w:rsidRDefault="00B7579D" w:rsidP="00B7579D">
            <w:pPr>
              <w:jc w:val="center"/>
              <w:rPr>
                <w:ins w:id="11366" w:author="Στάθης Καπ" w:date="2023-03-09T00:34:00Z"/>
                <w:sz w:val="16"/>
                <w:szCs w:val="16"/>
              </w:rPr>
            </w:pPr>
            <w:ins w:id="11367" w:author="Στάθης Καπ" w:date="2023-03-09T02:06:00Z">
              <w:r w:rsidRPr="007E0F91">
                <w:rPr>
                  <w:rFonts w:ascii="Calibri" w:hAnsi="Calibri" w:cs="Calibri"/>
                  <w:color w:val="000000"/>
                  <w:sz w:val="16"/>
                  <w:szCs w:val="16"/>
                </w:rPr>
                <w:t>468</w:t>
              </w:r>
            </w:ins>
          </w:p>
        </w:tc>
        <w:tc>
          <w:tcPr>
            <w:tcW w:w="708" w:type="dxa"/>
            <w:vAlign w:val="center"/>
            <w:tcPrChange w:id="11368" w:author="Στάθης Καπ" w:date="2023-03-09T04:10:00Z">
              <w:tcPr>
                <w:tcW w:w="708" w:type="dxa"/>
                <w:vAlign w:val="center"/>
              </w:tcPr>
            </w:tcPrChange>
          </w:tcPr>
          <w:p w14:paraId="4A67FA0A" w14:textId="5AE58420" w:rsidR="00B7579D" w:rsidRPr="007E0F91" w:rsidRDefault="00B7579D" w:rsidP="00B7579D">
            <w:pPr>
              <w:jc w:val="center"/>
              <w:rPr>
                <w:ins w:id="11369" w:author="Στάθης Καπ" w:date="2023-03-09T00:34:00Z"/>
                <w:sz w:val="16"/>
                <w:szCs w:val="16"/>
              </w:rPr>
            </w:pPr>
            <w:ins w:id="11370" w:author="Στάθης Καπ" w:date="2023-03-09T02:06:00Z">
              <w:r w:rsidRPr="007E0F91">
                <w:rPr>
                  <w:rFonts w:ascii="Calibri" w:hAnsi="Calibri" w:cs="Calibri"/>
                  <w:color w:val="000000"/>
                  <w:sz w:val="16"/>
                  <w:szCs w:val="16"/>
                </w:rPr>
                <w:t>16.73</w:t>
              </w:r>
            </w:ins>
          </w:p>
        </w:tc>
        <w:tc>
          <w:tcPr>
            <w:tcW w:w="652" w:type="dxa"/>
            <w:vMerge/>
            <w:tcBorders>
              <w:right w:val="single" w:sz="4" w:space="0" w:color="auto"/>
            </w:tcBorders>
            <w:vAlign w:val="center"/>
            <w:tcPrChange w:id="11371" w:author="Στάθης Καπ" w:date="2023-03-09T04:10:00Z">
              <w:tcPr>
                <w:tcW w:w="652" w:type="dxa"/>
                <w:vMerge/>
                <w:tcBorders>
                  <w:right w:val="single" w:sz="4" w:space="0" w:color="auto"/>
                </w:tcBorders>
                <w:vAlign w:val="center"/>
              </w:tcPr>
            </w:tcPrChange>
          </w:tcPr>
          <w:p w14:paraId="47BD5BBD" w14:textId="0B197669" w:rsidR="00B7579D" w:rsidRPr="007E0F91" w:rsidRDefault="00B7579D" w:rsidP="00B7579D">
            <w:pPr>
              <w:jc w:val="center"/>
              <w:rPr>
                <w:ins w:id="11372" w:author="Στάθης Καπ" w:date="2023-03-09T00:34:00Z"/>
                <w:sz w:val="16"/>
                <w:szCs w:val="16"/>
              </w:rPr>
            </w:pPr>
          </w:p>
        </w:tc>
        <w:tc>
          <w:tcPr>
            <w:tcW w:w="453" w:type="dxa"/>
            <w:tcBorders>
              <w:left w:val="single" w:sz="4" w:space="0" w:color="auto"/>
            </w:tcBorders>
            <w:vAlign w:val="center"/>
            <w:tcPrChange w:id="11373" w:author="Στάθης Καπ" w:date="2023-03-09T04:10:00Z">
              <w:tcPr>
                <w:tcW w:w="453" w:type="dxa"/>
                <w:tcBorders>
                  <w:left w:val="single" w:sz="4" w:space="0" w:color="auto"/>
                </w:tcBorders>
                <w:vAlign w:val="center"/>
              </w:tcPr>
            </w:tcPrChange>
          </w:tcPr>
          <w:p w14:paraId="46753A86" w14:textId="330BD4D2" w:rsidR="00B7579D" w:rsidRPr="007E0F91" w:rsidRDefault="00B7579D" w:rsidP="00B7579D">
            <w:pPr>
              <w:jc w:val="center"/>
              <w:rPr>
                <w:ins w:id="11374" w:author="Στάθης Καπ" w:date="2023-03-09T00:34:00Z"/>
                <w:sz w:val="16"/>
                <w:szCs w:val="16"/>
              </w:rPr>
            </w:pPr>
            <w:ins w:id="11375" w:author="Στάθης Καπ" w:date="2023-03-09T02:06:00Z">
              <w:r w:rsidRPr="007E0F91">
                <w:rPr>
                  <w:rFonts w:ascii="Calibri" w:hAnsi="Calibri" w:cs="Calibri"/>
                  <w:color w:val="000000"/>
                  <w:sz w:val="16"/>
                  <w:szCs w:val="16"/>
                </w:rPr>
                <w:t>427</w:t>
              </w:r>
            </w:ins>
          </w:p>
        </w:tc>
        <w:tc>
          <w:tcPr>
            <w:tcW w:w="454" w:type="dxa"/>
            <w:vAlign w:val="center"/>
            <w:tcPrChange w:id="11376" w:author="Στάθης Καπ" w:date="2023-03-09T04:10:00Z">
              <w:tcPr>
                <w:tcW w:w="454" w:type="dxa"/>
                <w:vAlign w:val="center"/>
              </w:tcPr>
            </w:tcPrChange>
          </w:tcPr>
          <w:p w14:paraId="1A5310DB" w14:textId="09532B1B" w:rsidR="00B7579D" w:rsidRPr="007E0F91" w:rsidRDefault="00B7579D" w:rsidP="00B7579D">
            <w:pPr>
              <w:jc w:val="center"/>
              <w:rPr>
                <w:ins w:id="11377" w:author="Στάθης Καπ" w:date="2023-03-09T00:34:00Z"/>
                <w:sz w:val="16"/>
                <w:szCs w:val="16"/>
              </w:rPr>
            </w:pPr>
            <w:ins w:id="11378" w:author="Στάθης Καπ" w:date="2023-03-09T02:06:00Z">
              <w:r w:rsidRPr="007E0F91">
                <w:rPr>
                  <w:rFonts w:ascii="Calibri" w:hAnsi="Calibri" w:cs="Calibri"/>
                  <w:color w:val="000000"/>
                  <w:sz w:val="16"/>
                  <w:szCs w:val="16"/>
                </w:rPr>
                <w:t>8.76</w:t>
              </w:r>
            </w:ins>
          </w:p>
        </w:tc>
        <w:tc>
          <w:tcPr>
            <w:tcW w:w="454" w:type="dxa"/>
            <w:vAlign w:val="center"/>
            <w:tcPrChange w:id="11379" w:author="Στάθης Καπ" w:date="2023-03-09T04:10:00Z">
              <w:tcPr>
                <w:tcW w:w="454" w:type="dxa"/>
                <w:vAlign w:val="center"/>
              </w:tcPr>
            </w:tcPrChange>
          </w:tcPr>
          <w:p w14:paraId="7FBA63CB" w14:textId="3998D372" w:rsidR="00B7579D" w:rsidRPr="007E0F91" w:rsidRDefault="00B7579D" w:rsidP="00B7579D">
            <w:pPr>
              <w:jc w:val="center"/>
              <w:rPr>
                <w:ins w:id="11380" w:author="Στάθης Καπ" w:date="2023-03-09T00:34:00Z"/>
                <w:sz w:val="16"/>
                <w:szCs w:val="16"/>
              </w:rPr>
            </w:pPr>
            <w:ins w:id="11381" w:author="Στάθης Καπ" w:date="2023-03-09T02:06:00Z">
              <w:r w:rsidRPr="007E0F91">
                <w:rPr>
                  <w:rFonts w:ascii="Calibri" w:hAnsi="Calibri" w:cs="Calibri"/>
                  <w:color w:val="000000"/>
                  <w:sz w:val="16"/>
                  <w:szCs w:val="16"/>
                </w:rPr>
                <w:t>0.617</w:t>
              </w:r>
            </w:ins>
          </w:p>
        </w:tc>
        <w:tc>
          <w:tcPr>
            <w:tcW w:w="457" w:type="dxa"/>
            <w:tcBorders>
              <w:right w:val="single" w:sz="4" w:space="0" w:color="auto"/>
            </w:tcBorders>
            <w:vAlign w:val="center"/>
            <w:tcPrChange w:id="11382" w:author="Στάθης Καπ" w:date="2023-03-09T04:10:00Z">
              <w:tcPr>
                <w:tcW w:w="457" w:type="dxa"/>
                <w:tcBorders>
                  <w:right w:val="single" w:sz="4" w:space="0" w:color="auto"/>
                </w:tcBorders>
                <w:vAlign w:val="center"/>
              </w:tcPr>
            </w:tcPrChange>
          </w:tcPr>
          <w:p w14:paraId="2C935277" w14:textId="36F47CB4" w:rsidR="00B7579D" w:rsidRPr="007E0F91" w:rsidRDefault="00B7579D" w:rsidP="00B7579D">
            <w:pPr>
              <w:jc w:val="center"/>
              <w:rPr>
                <w:ins w:id="11383" w:author="Στάθης Καπ" w:date="2023-03-09T00:34:00Z"/>
                <w:sz w:val="16"/>
                <w:szCs w:val="16"/>
              </w:rPr>
            </w:pPr>
            <w:ins w:id="11384" w:author="Στάθης Καπ" w:date="2023-03-09T02:06:00Z">
              <w:r w:rsidRPr="007E0F91">
                <w:rPr>
                  <w:rFonts w:ascii="Calibri" w:hAnsi="Calibri" w:cs="Calibri"/>
                  <w:color w:val="000000"/>
                  <w:sz w:val="16"/>
                  <w:szCs w:val="16"/>
                </w:rPr>
                <w:t>50.76</w:t>
              </w:r>
            </w:ins>
          </w:p>
        </w:tc>
        <w:tc>
          <w:tcPr>
            <w:tcW w:w="453" w:type="dxa"/>
            <w:tcBorders>
              <w:left w:val="single" w:sz="4" w:space="0" w:color="auto"/>
            </w:tcBorders>
            <w:vAlign w:val="center"/>
            <w:tcPrChange w:id="11385" w:author="Στάθης Καπ" w:date="2023-03-09T04:10:00Z">
              <w:tcPr>
                <w:tcW w:w="453" w:type="dxa"/>
                <w:tcBorders>
                  <w:left w:val="single" w:sz="4" w:space="0" w:color="auto"/>
                </w:tcBorders>
                <w:vAlign w:val="center"/>
              </w:tcPr>
            </w:tcPrChange>
          </w:tcPr>
          <w:p w14:paraId="2ACF727A" w14:textId="0A807632" w:rsidR="00B7579D" w:rsidRPr="007E0F91" w:rsidRDefault="00B7579D" w:rsidP="00B7579D">
            <w:pPr>
              <w:jc w:val="center"/>
              <w:rPr>
                <w:ins w:id="11386" w:author="Στάθης Καπ" w:date="2023-03-09T00:34:00Z"/>
                <w:sz w:val="16"/>
                <w:szCs w:val="16"/>
              </w:rPr>
            </w:pPr>
            <w:ins w:id="11387" w:author="Στάθης Καπ" w:date="2023-03-09T02:06:00Z">
              <w:r w:rsidRPr="007E0F91">
                <w:rPr>
                  <w:rFonts w:ascii="Calibri" w:hAnsi="Calibri" w:cs="Calibri"/>
                  <w:color w:val="000000"/>
                  <w:sz w:val="16"/>
                  <w:szCs w:val="16"/>
                </w:rPr>
                <w:t>428</w:t>
              </w:r>
            </w:ins>
          </w:p>
        </w:tc>
        <w:tc>
          <w:tcPr>
            <w:tcW w:w="454" w:type="dxa"/>
            <w:vAlign w:val="center"/>
            <w:tcPrChange w:id="11388" w:author="Στάθης Καπ" w:date="2023-03-09T04:10:00Z">
              <w:tcPr>
                <w:tcW w:w="454" w:type="dxa"/>
                <w:vAlign w:val="center"/>
              </w:tcPr>
            </w:tcPrChange>
          </w:tcPr>
          <w:p w14:paraId="73678497" w14:textId="12D83FF1" w:rsidR="00B7579D" w:rsidRPr="007E0F91" w:rsidRDefault="00B7579D" w:rsidP="00B7579D">
            <w:pPr>
              <w:jc w:val="center"/>
              <w:rPr>
                <w:ins w:id="11389" w:author="Στάθης Καπ" w:date="2023-03-09T00:34:00Z"/>
                <w:sz w:val="16"/>
                <w:szCs w:val="16"/>
              </w:rPr>
            </w:pPr>
            <w:ins w:id="11390" w:author="Στάθης Καπ" w:date="2023-03-09T02:06:00Z">
              <w:r w:rsidRPr="007E0F91">
                <w:rPr>
                  <w:rFonts w:ascii="Calibri" w:hAnsi="Calibri" w:cs="Calibri"/>
                  <w:color w:val="000000"/>
                  <w:sz w:val="16"/>
                  <w:szCs w:val="16"/>
                </w:rPr>
                <w:t>8.55</w:t>
              </w:r>
            </w:ins>
          </w:p>
        </w:tc>
        <w:tc>
          <w:tcPr>
            <w:tcW w:w="454" w:type="dxa"/>
            <w:vAlign w:val="center"/>
            <w:tcPrChange w:id="11391" w:author="Στάθης Καπ" w:date="2023-03-09T04:10:00Z">
              <w:tcPr>
                <w:tcW w:w="454" w:type="dxa"/>
                <w:vAlign w:val="center"/>
              </w:tcPr>
            </w:tcPrChange>
          </w:tcPr>
          <w:p w14:paraId="65567FA0" w14:textId="2CF14FAB" w:rsidR="00B7579D" w:rsidRPr="007E0F91" w:rsidRDefault="00B7579D" w:rsidP="00B7579D">
            <w:pPr>
              <w:jc w:val="center"/>
              <w:rPr>
                <w:ins w:id="11392" w:author="Στάθης Καπ" w:date="2023-03-09T00:34:00Z"/>
                <w:sz w:val="16"/>
                <w:szCs w:val="16"/>
              </w:rPr>
            </w:pPr>
            <w:ins w:id="11393" w:author="Στάθης Καπ" w:date="2023-03-09T02:06:00Z">
              <w:r w:rsidRPr="007E0F91">
                <w:rPr>
                  <w:rFonts w:ascii="Calibri" w:hAnsi="Calibri" w:cs="Calibri"/>
                  <w:color w:val="000000"/>
                  <w:sz w:val="16"/>
                  <w:szCs w:val="16"/>
                </w:rPr>
                <w:t>0.898</w:t>
              </w:r>
            </w:ins>
          </w:p>
        </w:tc>
        <w:tc>
          <w:tcPr>
            <w:tcW w:w="454" w:type="dxa"/>
            <w:tcBorders>
              <w:right w:val="single" w:sz="4" w:space="0" w:color="auto"/>
            </w:tcBorders>
            <w:vAlign w:val="center"/>
            <w:tcPrChange w:id="11394" w:author="Στάθης Καπ" w:date="2023-03-09T04:10:00Z">
              <w:tcPr>
                <w:tcW w:w="454" w:type="dxa"/>
                <w:tcBorders>
                  <w:right w:val="single" w:sz="4" w:space="0" w:color="auto"/>
                </w:tcBorders>
                <w:vAlign w:val="center"/>
              </w:tcPr>
            </w:tcPrChange>
          </w:tcPr>
          <w:p w14:paraId="426B172F" w14:textId="408A0CBE" w:rsidR="00B7579D" w:rsidRPr="007E0F91" w:rsidRDefault="00B7579D" w:rsidP="00B7579D">
            <w:pPr>
              <w:jc w:val="center"/>
              <w:rPr>
                <w:ins w:id="11395" w:author="Στάθης Καπ" w:date="2023-03-09T00:34:00Z"/>
                <w:sz w:val="16"/>
                <w:szCs w:val="16"/>
              </w:rPr>
            </w:pPr>
            <w:ins w:id="11396" w:author="Στάθης Καπ" w:date="2023-03-09T02:06:00Z">
              <w:r w:rsidRPr="007E0F91">
                <w:rPr>
                  <w:rFonts w:ascii="Calibri" w:hAnsi="Calibri" w:cs="Calibri"/>
                  <w:color w:val="000000"/>
                  <w:sz w:val="16"/>
                  <w:szCs w:val="16"/>
                </w:rPr>
                <w:t>28.33</w:t>
              </w:r>
            </w:ins>
          </w:p>
        </w:tc>
        <w:tc>
          <w:tcPr>
            <w:tcW w:w="453" w:type="dxa"/>
            <w:tcBorders>
              <w:left w:val="single" w:sz="4" w:space="0" w:color="auto"/>
            </w:tcBorders>
            <w:vAlign w:val="center"/>
            <w:tcPrChange w:id="11397" w:author="Στάθης Καπ" w:date="2023-03-09T04:10:00Z">
              <w:tcPr>
                <w:tcW w:w="453" w:type="dxa"/>
                <w:tcBorders>
                  <w:left w:val="single" w:sz="4" w:space="0" w:color="auto"/>
                </w:tcBorders>
                <w:vAlign w:val="center"/>
              </w:tcPr>
            </w:tcPrChange>
          </w:tcPr>
          <w:p w14:paraId="21653BCB" w14:textId="24C79B0A" w:rsidR="00B7579D" w:rsidRPr="007E0F91" w:rsidRDefault="00B7579D" w:rsidP="00B7579D">
            <w:pPr>
              <w:jc w:val="center"/>
              <w:rPr>
                <w:ins w:id="11398" w:author="Στάθης Καπ" w:date="2023-03-09T00:34:00Z"/>
                <w:sz w:val="16"/>
                <w:szCs w:val="16"/>
              </w:rPr>
            </w:pPr>
            <w:ins w:id="11399" w:author="Στάθης Καπ" w:date="2023-03-09T02:06:00Z">
              <w:r w:rsidRPr="007E0F91">
                <w:rPr>
                  <w:rFonts w:ascii="Calibri" w:hAnsi="Calibri" w:cs="Calibri"/>
                  <w:color w:val="000000"/>
                  <w:sz w:val="16"/>
                  <w:szCs w:val="16"/>
                </w:rPr>
                <w:t>384</w:t>
              </w:r>
            </w:ins>
          </w:p>
        </w:tc>
        <w:tc>
          <w:tcPr>
            <w:tcW w:w="454" w:type="dxa"/>
            <w:vAlign w:val="center"/>
            <w:tcPrChange w:id="11400" w:author="Στάθης Καπ" w:date="2023-03-09T04:10:00Z">
              <w:tcPr>
                <w:tcW w:w="454" w:type="dxa"/>
                <w:vAlign w:val="center"/>
              </w:tcPr>
            </w:tcPrChange>
          </w:tcPr>
          <w:p w14:paraId="43B3ACCB" w14:textId="70D03CDD" w:rsidR="00B7579D" w:rsidRPr="007E0F91" w:rsidRDefault="00B7579D" w:rsidP="00B7579D">
            <w:pPr>
              <w:jc w:val="center"/>
              <w:rPr>
                <w:ins w:id="11401" w:author="Στάθης Καπ" w:date="2023-03-09T00:34:00Z"/>
                <w:sz w:val="16"/>
                <w:szCs w:val="16"/>
              </w:rPr>
            </w:pPr>
            <w:ins w:id="11402" w:author="Στάθης Καπ" w:date="2023-03-09T02:06:00Z">
              <w:r w:rsidRPr="007E0F91">
                <w:rPr>
                  <w:rFonts w:ascii="Calibri" w:hAnsi="Calibri" w:cs="Calibri"/>
                  <w:color w:val="000000"/>
                  <w:sz w:val="16"/>
                  <w:szCs w:val="16"/>
                </w:rPr>
                <w:t>17.95</w:t>
              </w:r>
            </w:ins>
          </w:p>
        </w:tc>
        <w:tc>
          <w:tcPr>
            <w:tcW w:w="454" w:type="dxa"/>
            <w:vAlign w:val="center"/>
            <w:tcPrChange w:id="11403" w:author="Στάθης Καπ" w:date="2023-03-09T04:10:00Z">
              <w:tcPr>
                <w:tcW w:w="454" w:type="dxa"/>
                <w:vAlign w:val="center"/>
              </w:tcPr>
            </w:tcPrChange>
          </w:tcPr>
          <w:p w14:paraId="5EF8BD9D" w14:textId="64CC89DA" w:rsidR="00B7579D" w:rsidRPr="007E0F91" w:rsidRDefault="00B7579D" w:rsidP="00B7579D">
            <w:pPr>
              <w:jc w:val="center"/>
              <w:rPr>
                <w:ins w:id="11404" w:author="Στάθης Καπ" w:date="2023-03-09T00:34:00Z"/>
                <w:sz w:val="16"/>
                <w:szCs w:val="16"/>
              </w:rPr>
            </w:pPr>
            <w:ins w:id="11405" w:author="Στάθης Καπ" w:date="2023-03-09T02:06:00Z">
              <w:r w:rsidRPr="007E0F91">
                <w:rPr>
                  <w:rFonts w:ascii="Calibri" w:hAnsi="Calibri" w:cs="Calibri"/>
                  <w:color w:val="000000"/>
                  <w:sz w:val="16"/>
                  <w:szCs w:val="16"/>
                </w:rPr>
                <w:t>0.462</w:t>
              </w:r>
            </w:ins>
          </w:p>
        </w:tc>
        <w:tc>
          <w:tcPr>
            <w:tcW w:w="461" w:type="dxa"/>
            <w:tcBorders>
              <w:right w:val="single" w:sz="4" w:space="0" w:color="auto"/>
            </w:tcBorders>
            <w:vAlign w:val="center"/>
            <w:tcPrChange w:id="11406" w:author="Στάθης Καπ" w:date="2023-03-09T04:10:00Z">
              <w:tcPr>
                <w:tcW w:w="461" w:type="dxa"/>
                <w:tcBorders>
                  <w:right w:val="single" w:sz="4" w:space="0" w:color="auto"/>
                </w:tcBorders>
                <w:vAlign w:val="center"/>
              </w:tcPr>
            </w:tcPrChange>
          </w:tcPr>
          <w:p w14:paraId="078F1006" w14:textId="15D152BB" w:rsidR="00B7579D" w:rsidRPr="007E0F91" w:rsidRDefault="00B7579D" w:rsidP="00B7579D">
            <w:pPr>
              <w:jc w:val="center"/>
              <w:rPr>
                <w:ins w:id="11407" w:author="Στάθης Καπ" w:date="2023-03-09T00:34:00Z"/>
                <w:sz w:val="16"/>
                <w:szCs w:val="16"/>
              </w:rPr>
            </w:pPr>
            <w:ins w:id="11408" w:author="Στάθης Καπ" w:date="2023-03-09T02:06:00Z">
              <w:r w:rsidRPr="007E0F91">
                <w:rPr>
                  <w:rFonts w:ascii="Calibri" w:hAnsi="Calibri" w:cs="Calibri"/>
                  <w:color w:val="000000"/>
                  <w:sz w:val="16"/>
                  <w:szCs w:val="16"/>
                </w:rPr>
                <w:t>63.13</w:t>
              </w:r>
            </w:ins>
          </w:p>
        </w:tc>
      </w:tr>
      <w:tr w:rsidR="00F33ECC" w14:paraId="59E1EC49" w14:textId="77777777" w:rsidTr="00E719CF">
        <w:trPr>
          <w:trHeight w:val="170"/>
          <w:jc w:val="center"/>
          <w:ins w:id="11409" w:author="Στάθης Καπ" w:date="2023-03-09T00:34:00Z"/>
          <w:trPrChange w:id="11410" w:author="Στάθης Καπ" w:date="2023-03-09T04:10:00Z">
            <w:trPr>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center"/>
            <w:tcPrChange w:id="11411" w:author="Στάθης Καπ" w:date="2023-03-09T04:10:00Z">
              <w:tcPr>
                <w:tcW w:w="454" w:type="dxa"/>
                <w:tcBorders>
                  <w:left w:val="single" w:sz="4" w:space="0" w:color="auto"/>
                  <w:bottom w:val="single" w:sz="4" w:space="0" w:color="auto"/>
                  <w:right w:val="single" w:sz="4" w:space="0" w:color="auto"/>
                </w:tcBorders>
                <w:shd w:val="clear" w:color="auto" w:fill="D0CECE" w:themeFill="background2" w:themeFillShade="E6"/>
                <w:vAlign w:val="center"/>
              </w:tcPr>
            </w:tcPrChange>
          </w:tcPr>
          <w:p w14:paraId="56B845E1" w14:textId="2F5F1E4E" w:rsidR="00B7579D" w:rsidRPr="007E0F91" w:rsidRDefault="00B7579D" w:rsidP="00B7579D">
            <w:pPr>
              <w:jc w:val="center"/>
              <w:rPr>
                <w:ins w:id="11412" w:author="Στάθης Καπ" w:date="2023-03-09T00:34:00Z"/>
                <w:sz w:val="16"/>
                <w:szCs w:val="16"/>
              </w:rPr>
            </w:pPr>
            <w:ins w:id="11413" w:author="Στάθης Καπ" w:date="2023-03-09T00:36:00Z">
              <w:r w:rsidRPr="007E0F91">
                <w:rPr>
                  <w:sz w:val="16"/>
                  <w:szCs w:val="16"/>
                </w:rPr>
                <w:t>pr20</w:t>
              </w:r>
            </w:ins>
          </w:p>
        </w:tc>
        <w:tc>
          <w:tcPr>
            <w:tcW w:w="565" w:type="dxa"/>
            <w:tcBorders>
              <w:left w:val="single" w:sz="4" w:space="0" w:color="auto"/>
              <w:bottom w:val="single" w:sz="4" w:space="0" w:color="auto"/>
            </w:tcBorders>
            <w:vAlign w:val="center"/>
            <w:tcPrChange w:id="11414" w:author="Στάθης Καπ" w:date="2023-03-09T04:10:00Z">
              <w:tcPr>
                <w:tcW w:w="567" w:type="dxa"/>
                <w:tcBorders>
                  <w:left w:val="single" w:sz="4" w:space="0" w:color="auto"/>
                  <w:bottom w:val="single" w:sz="4" w:space="0" w:color="auto"/>
                </w:tcBorders>
                <w:vAlign w:val="center"/>
              </w:tcPr>
            </w:tcPrChange>
          </w:tcPr>
          <w:p w14:paraId="765DB95A" w14:textId="5C6F4E41" w:rsidR="00B7579D" w:rsidRPr="007E0F91" w:rsidRDefault="00B7579D" w:rsidP="00B7579D">
            <w:pPr>
              <w:jc w:val="center"/>
              <w:rPr>
                <w:ins w:id="11415" w:author="Στάθης Καπ" w:date="2023-03-09T00:34:00Z"/>
                <w:sz w:val="16"/>
                <w:szCs w:val="16"/>
              </w:rPr>
            </w:pPr>
            <w:ins w:id="11416" w:author="Στάθης Καπ" w:date="2023-03-09T02:06:00Z">
              <w:r w:rsidRPr="007E0F91">
                <w:rPr>
                  <w:rFonts w:ascii="Calibri" w:hAnsi="Calibri" w:cstheme="minorHAnsi"/>
                  <w:color w:val="000000"/>
                  <w:sz w:val="16"/>
                  <w:szCs w:val="16"/>
                </w:rPr>
                <w:t>667</w:t>
              </w:r>
            </w:ins>
          </w:p>
        </w:tc>
        <w:tc>
          <w:tcPr>
            <w:tcW w:w="679" w:type="dxa"/>
            <w:tcBorders>
              <w:bottom w:val="single" w:sz="4" w:space="0" w:color="auto"/>
              <w:right w:val="single" w:sz="4" w:space="0" w:color="auto"/>
            </w:tcBorders>
            <w:vAlign w:val="center"/>
            <w:tcPrChange w:id="11417" w:author="Στάθης Καπ" w:date="2023-03-09T04:10:00Z">
              <w:tcPr>
                <w:tcW w:w="680" w:type="dxa"/>
                <w:tcBorders>
                  <w:bottom w:val="single" w:sz="4" w:space="0" w:color="auto"/>
                  <w:right w:val="single" w:sz="4" w:space="0" w:color="auto"/>
                </w:tcBorders>
                <w:vAlign w:val="center"/>
              </w:tcPr>
            </w:tcPrChange>
          </w:tcPr>
          <w:p w14:paraId="049CB220" w14:textId="437CF5D9" w:rsidR="00B7579D" w:rsidRPr="007E0F91" w:rsidRDefault="00B7579D" w:rsidP="00B7579D">
            <w:pPr>
              <w:jc w:val="center"/>
              <w:rPr>
                <w:ins w:id="11418" w:author="Στάθης Καπ" w:date="2023-03-09T00:34:00Z"/>
                <w:sz w:val="16"/>
                <w:szCs w:val="16"/>
              </w:rPr>
            </w:pPr>
            <w:ins w:id="11419" w:author="Στάθης Καπ" w:date="2023-03-09T02:06:00Z">
              <w:r w:rsidRPr="007E0F91">
                <w:rPr>
                  <w:rFonts w:ascii="Calibri" w:hAnsi="Calibri" w:cstheme="minorHAnsi"/>
                  <w:color w:val="000000"/>
                  <w:sz w:val="16"/>
                  <w:szCs w:val="16"/>
                </w:rPr>
                <w:t>570</w:t>
              </w:r>
            </w:ins>
          </w:p>
        </w:tc>
        <w:tc>
          <w:tcPr>
            <w:tcW w:w="453" w:type="dxa"/>
            <w:tcBorders>
              <w:left w:val="single" w:sz="4" w:space="0" w:color="auto"/>
              <w:bottom w:val="single" w:sz="4" w:space="0" w:color="auto"/>
            </w:tcBorders>
            <w:vAlign w:val="center"/>
            <w:tcPrChange w:id="11420" w:author="Στάθης Καπ" w:date="2023-03-09T04:10:00Z">
              <w:tcPr>
                <w:tcW w:w="454" w:type="dxa"/>
                <w:tcBorders>
                  <w:left w:val="single" w:sz="4" w:space="0" w:color="auto"/>
                  <w:bottom w:val="single" w:sz="4" w:space="0" w:color="auto"/>
                </w:tcBorders>
                <w:vAlign w:val="center"/>
              </w:tcPr>
            </w:tcPrChange>
          </w:tcPr>
          <w:p w14:paraId="0A6A35FE" w14:textId="417EA50B" w:rsidR="00B7579D" w:rsidRPr="007E0F91" w:rsidRDefault="00B7579D" w:rsidP="00B7579D">
            <w:pPr>
              <w:jc w:val="center"/>
              <w:rPr>
                <w:ins w:id="11421" w:author="Στάθης Καπ" w:date="2023-03-09T00:34:00Z"/>
                <w:sz w:val="16"/>
                <w:szCs w:val="16"/>
              </w:rPr>
            </w:pPr>
            <w:ins w:id="11422" w:author="Στάθης Καπ" w:date="2023-03-09T02:06:00Z">
              <w:r w:rsidRPr="007E0F91">
                <w:rPr>
                  <w:rFonts w:ascii="Calibri" w:hAnsi="Calibri" w:cs="Calibri"/>
                  <w:color w:val="000000"/>
                  <w:sz w:val="16"/>
                  <w:szCs w:val="16"/>
                </w:rPr>
                <w:t>610</w:t>
              </w:r>
            </w:ins>
          </w:p>
        </w:tc>
        <w:tc>
          <w:tcPr>
            <w:tcW w:w="708" w:type="dxa"/>
            <w:tcBorders>
              <w:bottom w:val="single" w:sz="4" w:space="0" w:color="auto"/>
            </w:tcBorders>
            <w:vAlign w:val="center"/>
            <w:tcPrChange w:id="11423" w:author="Στάθης Καπ" w:date="2023-03-09T04:10:00Z">
              <w:tcPr>
                <w:tcW w:w="709" w:type="dxa"/>
                <w:tcBorders>
                  <w:bottom w:val="single" w:sz="4" w:space="0" w:color="auto"/>
                </w:tcBorders>
                <w:vAlign w:val="center"/>
              </w:tcPr>
            </w:tcPrChange>
          </w:tcPr>
          <w:p w14:paraId="27A605E0" w14:textId="1B5B0CA3" w:rsidR="00B7579D" w:rsidRPr="007E0F91" w:rsidRDefault="00B7579D" w:rsidP="00B7579D">
            <w:pPr>
              <w:jc w:val="center"/>
              <w:rPr>
                <w:ins w:id="11424" w:author="Στάθης Καπ" w:date="2023-03-09T00:34:00Z"/>
                <w:sz w:val="16"/>
                <w:szCs w:val="16"/>
              </w:rPr>
            </w:pPr>
            <w:ins w:id="11425" w:author="Στάθης Καπ" w:date="2023-03-09T02:06:00Z">
              <w:r w:rsidRPr="007E0F91">
                <w:rPr>
                  <w:rFonts w:ascii="Calibri" w:hAnsi="Calibri" w:cs="Calibri"/>
                  <w:color w:val="000000"/>
                  <w:sz w:val="16"/>
                  <w:szCs w:val="16"/>
                </w:rPr>
                <w:t>8.55</w:t>
              </w:r>
            </w:ins>
          </w:p>
        </w:tc>
        <w:tc>
          <w:tcPr>
            <w:tcW w:w="652" w:type="dxa"/>
            <w:vMerge/>
            <w:tcBorders>
              <w:bottom w:val="single" w:sz="4" w:space="0" w:color="auto"/>
              <w:right w:val="single" w:sz="4" w:space="0" w:color="auto"/>
            </w:tcBorders>
            <w:vAlign w:val="center"/>
            <w:tcPrChange w:id="11426" w:author="Στάθης Καπ" w:date="2023-03-09T04:10:00Z">
              <w:tcPr>
                <w:tcW w:w="653" w:type="dxa"/>
                <w:vMerge/>
                <w:tcBorders>
                  <w:bottom w:val="single" w:sz="4" w:space="0" w:color="auto"/>
                  <w:right w:val="single" w:sz="4" w:space="0" w:color="auto"/>
                </w:tcBorders>
                <w:vAlign w:val="center"/>
              </w:tcPr>
            </w:tcPrChange>
          </w:tcPr>
          <w:p w14:paraId="4A103BFC" w14:textId="37236371" w:rsidR="00B7579D" w:rsidRPr="007E0F91" w:rsidRDefault="00B7579D" w:rsidP="00B7579D">
            <w:pPr>
              <w:jc w:val="center"/>
              <w:rPr>
                <w:ins w:id="11427" w:author="Στάθης Καπ" w:date="2023-03-09T00:34:00Z"/>
                <w:sz w:val="16"/>
                <w:szCs w:val="16"/>
              </w:rPr>
            </w:pPr>
          </w:p>
        </w:tc>
        <w:tc>
          <w:tcPr>
            <w:tcW w:w="453" w:type="dxa"/>
            <w:tcBorders>
              <w:left w:val="single" w:sz="4" w:space="0" w:color="auto"/>
              <w:bottom w:val="single" w:sz="4" w:space="0" w:color="auto"/>
            </w:tcBorders>
            <w:vAlign w:val="center"/>
            <w:tcPrChange w:id="11428" w:author="Στάθης Καπ" w:date="2023-03-09T04:10:00Z">
              <w:tcPr>
                <w:tcW w:w="454" w:type="dxa"/>
                <w:tcBorders>
                  <w:left w:val="single" w:sz="4" w:space="0" w:color="auto"/>
                  <w:bottom w:val="single" w:sz="4" w:space="0" w:color="auto"/>
                </w:tcBorders>
                <w:vAlign w:val="center"/>
              </w:tcPr>
            </w:tcPrChange>
          </w:tcPr>
          <w:p w14:paraId="6BDA0664" w14:textId="3DC98F06" w:rsidR="00B7579D" w:rsidRPr="007E0F91" w:rsidRDefault="00B7579D" w:rsidP="00B7579D">
            <w:pPr>
              <w:jc w:val="center"/>
              <w:rPr>
                <w:ins w:id="11429" w:author="Στάθης Καπ" w:date="2023-03-09T00:34:00Z"/>
                <w:sz w:val="16"/>
                <w:szCs w:val="16"/>
              </w:rPr>
            </w:pPr>
            <w:ins w:id="11430" w:author="Στάθης Καπ" w:date="2023-03-09T02:06:00Z">
              <w:r w:rsidRPr="007E0F91">
                <w:rPr>
                  <w:rFonts w:ascii="Calibri" w:hAnsi="Calibri" w:cs="Calibri"/>
                  <w:color w:val="000000"/>
                  <w:sz w:val="16"/>
                  <w:szCs w:val="16"/>
                </w:rPr>
                <w:t>586</w:t>
              </w:r>
            </w:ins>
          </w:p>
        </w:tc>
        <w:tc>
          <w:tcPr>
            <w:tcW w:w="454" w:type="dxa"/>
            <w:tcBorders>
              <w:bottom w:val="single" w:sz="4" w:space="0" w:color="auto"/>
            </w:tcBorders>
            <w:vAlign w:val="center"/>
            <w:tcPrChange w:id="11431" w:author="Στάθης Καπ" w:date="2023-03-09T04:10:00Z">
              <w:tcPr>
                <w:tcW w:w="454" w:type="dxa"/>
                <w:tcBorders>
                  <w:bottom w:val="single" w:sz="4" w:space="0" w:color="auto"/>
                </w:tcBorders>
                <w:vAlign w:val="center"/>
              </w:tcPr>
            </w:tcPrChange>
          </w:tcPr>
          <w:p w14:paraId="26340DFC" w14:textId="7E77406E" w:rsidR="00B7579D" w:rsidRPr="007E0F91" w:rsidRDefault="00B7579D" w:rsidP="00B7579D">
            <w:pPr>
              <w:jc w:val="center"/>
              <w:rPr>
                <w:ins w:id="11432" w:author="Στάθης Καπ" w:date="2023-03-09T00:34:00Z"/>
                <w:sz w:val="16"/>
                <w:szCs w:val="16"/>
              </w:rPr>
            </w:pPr>
            <w:ins w:id="11433" w:author="Στάθης Καπ" w:date="2023-03-09T02:06:00Z">
              <w:r w:rsidRPr="007E0F91">
                <w:rPr>
                  <w:rFonts w:ascii="Calibri" w:hAnsi="Calibri" w:cs="Calibri"/>
                  <w:color w:val="000000"/>
                  <w:sz w:val="16"/>
                  <w:szCs w:val="16"/>
                </w:rPr>
                <w:t>3.93</w:t>
              </w:r>
            </w:ins>
          </w:p>
        </w:tc>
        <w:tc>
          <w:tcPr>
            <w:tcW w:w="454" w:type="dxa"/>
            <w:tcBorders>
              <w:bottom w:val="single" w:sz="4" w:space="0" w:color="auto"/>
            </w:tcBorders>
            <w:vAlign w:val="center"/>
            <w:tcPrChange w:id="11434" w:author="Στάθης Καπ" w:date="2023-03-09T04:10:00Z">
              <w:tcPr>
                <w:tcW w:w="454" w:type="dxa"/>
                <w:tcBorders>
                  <w:bottom w:val="single" w:sz="4" w:space="0" w:color="auto"/>
                </w:tcBorders>
                <w:vAlign w:val="center"/>
              </w:tcPr>
            </w:tcPrChange>
          </w:tcPr>
          <w:p w14:paraId="36094681" w14:textId="6B1DE87C" w:rsidR="00B7579D" w:rsidRPr="007E0F91" w:rsidRDefault="00B7579D" w:rsidP="00B7579D">
            <w:pPr>
              <w:jc w:val="center"/>
              <w:rPr>
                <w:ins w:id="11435" w:author="Στάθης Καπ" w:date="2023-03-09T00:34:00Z"/>
                <w:sz w:val="16"/>
                <w:szCs w:val="16"/>
              </w:rPr>
            </w:pPr>
            <w:ins w:id="11436" w:author="Στάθης Καπ" w:date="2023-03-09T02:06:00Z">
              <w:r w:rsidRPr="007E0F91">
                <w:rPr>
                  <w:rFonts w:ascii="Calibri" w:hAnsi="Calibri" w:cs="Calibri"/>
                  <w:color w:val="000000"/>
                  <w:sz w:val="16"/>
                  <w:szCs w:val="16"/>
                </w:rPr>
                <w:t>1.833</w:t>
              </w:r>
            </w:ins>
          </w:p>
        </w:tc>
        <w:tc>
          <w:tcPr>
            <w:tcW w:w="457" w:type="dxa"/>
            <w:tcBorders>
              <w:bottom w:val="single" w:sz="4" w:space="0" w:color="auto"/>
              <w:right w:val="single" w:sz="4" w:space="0" w:color="auto"/>
            </w:tcBorders>
            <w:vAlign w:val="center"/>
            <w:tcPrChange w:id="11437" w:author="Στάθης Καπ" w:date="2023-03-09T04:10:00Z">
              <w:tcPr>
                <w:tcW w:w="454" w:type="dxa"/>
                <w:tcBorders>
                  <w:bottom w:val="single" w:sz="4" w:space="0" w:color="auto"/>
                  <w:right w:val="single" w:sz="4" w:space="0" w:color="auto"/>
                </w:tcBorders>
                <w:vAlign w:val="center"/>
              </w:tcPr>
            </w:tcPrChange>
          </w:tcPr>
          <w:p w14:paraId="1CE2810E" w14:textId="756CD348" w:rsidR="00B7579D" w:rsidRPr="007E0F91" w:rsidRDefault="00B7579D" w:rsidP="00B7579D">
            <w:pPr>
              <w:jc w:val="center"/>
              <w:rPr>
                <w:ins w:id="11438" w:author="Στάθης Καπ" w:date="2023-03-09T00:34:00Z"/>
                <w:sz w:val="16"/>
                <w:szCs w:val="16"/>
              </w:rPr>
            </w:pPr>
            <w:ins w:id="11439" w:author="Στάθης Καπ" w:date="2023-03-09T02:06:00Z">
              <w:r w:rsidRPr="007E0F91">
                <w:rPr>
                  <w:rFonts w:ascii="Calibri" w:hAnsi="Calibri" w:cs="Calibri"/>
                  <w:color w:val="000000"/>
                  <w:sz w:val="16"/>
                  <w:szCs w:val="16"/>
                </w:rPr>
                <w:t>18.46</w:t>
              </w:r>
            </w:ins>
          </w:p>
        </w:tc>
        <w:tc>
          <w:tcPr>
            <w:tcW w:w="453" w:type="dxa"/>
            <w:tcBorders>
              <w:left w:val="single" w:sz="4" w:space="0" w:color="auto"/>
              <w:bottom w:val="single" w:sz="4" w:space="0" w:color="auto"/>
            </w:tcBorders>
            <w:vAlign w:val="center"/>
            <w:tcPrChange w:id="11440" w:author="Στάθης Καπ" w:date="2023-03-09T04:10:00Z">
              <w:tcPr>
                <w:tcW w:w="454" w:type="dxa"/>
                <w:tcBorders>
                  <w:left w:val="single" w:sz="4" w:space="0" w:color="auto"/>
                  <w:bottom w:val="single" w:sz="4" w:space="0" w:color="auto"/>
                </w:tcBorders>
                <w:vAlign w:val="center"/>
              </w:tcPr>
            </w:tcPrChange>
          </w:tcPr>
          <w:p w14:paraId="387DC6C9" w14:textId="6FD7407B" w:rsidR="00B7579D" w:rsidRPr="007E0F91" w:rsidRDefault="00B7579D" w:rsidP="00B7579D">
            <w:pPr>
              <w:jc w:val="center"/>
              <w:rPr>
                <w:ins w:id="11441" w:author="Στάθης Καπ" w:date="2023-03-09T00:34:00Z"/>
                <w:sz w:val="16"/>
                <w:szCs w:val="16"/>
              </w:rPr>
            </w:pPr>
            <w:ins w:id="11442" w:author="Στάθης Καπ" w:date="2023-03-09T02:06:00Z">
              <w:r w:rsidRPr="007E0F91">
                <w:rPr>
                  <w:rFonts w:ascii="Calibri" w:hAnsi="Calibri" w:cs="Calibri"/>
                  <w:color w:val="000000"/>
                  <w:sz w:val="16"/>
                  <w:szCs w:val="16"/>
                </w:rPr>
                <w:t>534</w:t>
              </w:r>
            </w:ins>
          </w:p>
        </w:tc>
        <w:tc>
          <w:tcPr>
            <w:tcW w:w="454" w:type="dxa"/>
            <w:tcBorders>
              <w:bottom w:val="single" w:sz="4" w:space="0" w:color="auto"/>
            </w:tcBorders>
            <w:vAlign w:val="center"/>
            <w:tcPrChange w:id="11443" w:author="Στάθης Καπ" w:date="2023-03-09T04:10:00Z">
              <w:tcPr>
                <w:tcW w:w="454" w:type="dxa"/>
                <w:tcBorders>
                  <w:bottom w:val="single" w:sz="4" w:space="0" w:color="auto"/>
                </w:tcBorders>
                <w:vAlign w:val="center"/>
              </w:tcPr>
            </w:tcPrChange>
          </w:tcPr>
          <w:p w14:paraId="4C3FD88C" w14:textId="168BB61E" w:rsidR="00B7579D" w:rsidRPr="007E0F91" w:rsidRDefault="00B7579D" w:rsidP="00B7579D">
            <w:pPr>
              <w:jc w:val="center"/>
              <w:rPr>
                <w:ins w:id="11444" w:author="Στάθης Καπ" w:date="2023-03-09T00:34:00Z"/>
                <w:sz w:val="16"/>
                <w:szCs w:val="16"/>
              </w:rPr>
            </w:pPr>
            <w:ins w:id="11445" w:author="Στάθης Καπ" w:date="2023-03-09T02:06:00Z">
              <w:r w:rsidRPr="007E0F91">
                <w:rPr>
                  <w:rFonts w:ascii="Calibri" w:hAnsi="Calibri" w:cs="Calibri"/>
                  <w:color w:val="000000"/>
                  <w:sz w:val="16"/>
                  <w:szCs w:val="16"/>
                </w:rPr>
                <w:t>12.46</w:t>
              </w:r>
            </w:ins>
          </w:p>
        </w:tc>
        <w:tc>
          <w:tcPr>
            <w:tcW w:w="454" w:type="dxa"/>
            <w:tcBorders>
              <w:bottom w:val="single" w:sz="4" w:space="0" w:color="auto"/>
            </w:tcBorders>
            <w:vAlign w:val="center"/>
            <w:tcPrChange w:id="11446" w:author="Στάθης Καπ" w:date="2023-03-09T04:10:00Z">
              <w:tcPr>
                <w:tcW w:w="454" w:type="dxa"/>
                <w:tcBorders>
                  <w:bottom w:val="single" w:sz="4" w:space="0" w:color="auto"/>
                </w:tcBorders>
                <w:vAlign w:val="center"/>
              </w:tcPr>
            </w:tcPrChange>
          </w:tcPr>
          <w:p w14:paraId="4863504B" w14:textId="20B0E63B" w:rsidR="00B7579D" w:rsidRPr="007E0F91" w:rsidRDefault="00B7579D" w:rsidP="00B7579D">
            <w:pPr>
              <w:jc w:val="center"/>
              <w:rPr>
                <w:ins w:id="11447" w:author="Στάθης Καπ" w:date="2023-03-09T00:34:00Z"/>
                <w:sz w:val="16"/>
                <w:szCs w:val="16"/>
              </w:rPr>
            </w:pPr>
            <w:ins w:id="11448" w:author="Στάθης Καπ" w:date="2023-03-09T02:06:00Z">
              <w:r w:rsidRPr="007E0F91">
                <w:rPr>
                  <w:rFonts w:ascii="Calibri" w:hAnsi="Calibri" w:cs="Calibri"/>
                  <w:color w:val="000000"/>
                  <w:sz w:val="16"/>
                  <w:szCs w:val="16"/>
                </w:rPr>
                <w:t>0.655</w:t>
              </w:r>
            </w:ins>
          </w:p>
        </w:tc>
        <w:tc>
          <w:tcPr>
            <w:tcW w:w="454" w:type="dxa"/>
            <w:tcBorders>
              <w:bottom w:val="single" w:sz="4" w:space="0" w:color="auto"/>
              <w:right w:val="single" w:sz="4" w:space="0" w:color="auto"/>
            </w:tcBorders>
            <w:vAlign w:val="center"/>
            <w:tcPrChange w:id="11449" w:author="Στάθης Καπ" w:date="2023-03-09T04:10:00Z">
              <w:tcPr>
                <w:tcW w:w="454" w:type="dxa"/>
                <w:tcBorders>
                  <w:bottom w:val="single" w:sz="4" w:space="0" w:color="auto"/>
                  <w:right w:val="single" w:sz="4" w:space="0" w:color="auto"/>
                </w:tcBorders>
                <w:vAlign w:val="center"/>
              </w:tcPr>
            </w:tcPrChange>
          </w:tcPr>
          <w:p w14:paraId="250C3A7E" w14:textId="3D7D27AC" w:rsidR="00B7579D" w:rsidRPr="007E0F91" w:rsidRDefault="00B7579D" w:rsidP="00B7579D">
            <w:pPr>
              <w:jc w:val="center"/>
              <w:rPr>
                <w:ins w:id="11450" w:author="Στάθης Καπ" w:date="2023-03-09T00:34:00Z"/>
                <w:sz w:val="16"/>
                <w:szCs w:val="16"/>
              </w:rPr>
            </w:pPr>
            <w:ins w:id="11451" w:author="Στάθης Καπ" w:date="2023-03-09T02:06:00Z">
              <w:r w:rsidRPr="007E0F91">
                <w:rPr>
                  <w:rFonts w:ascii="Calibri" w:hAnsi="Calibri" w:cs="Calibri"/>
                  <w:color w:val="000000"/>
                  <w:sz w:val="16"/>
                  <w:szCs w:val="16"/>
                </w:rPr>
                <w:t>70.86</w:t>
              </w:r>
            </w:ins>
          </w:p>
        </w:tc>
        <w:tc>
          <w:tcPr>
            <w:tcW w:w="453" w:type="dxa"/>
            <w:tcBorders>
              <w:left w:val="single" w:sz="4" w:space="0" w:color="auto"/>
              <w:bottom w:val="single" w:sz="4" w:space="0" w:color="auto"/>
            </w:tcBorders>
            <w:vAlign w:val="center"/>
            <w:tcPrChange w:id="11452" w:author="Στάθης Καπ" w:date="2023-03-09T04:10:00Z">
              <w:tcPr>
                <w:tcW w:w="454" w:type="dxa"/>
                <w:tcBorders>
                  <w:left w:val="single" w:sz="4" w:space="0" w:color="auto"/>
                  <w:bottom w:val="single" w:sz="4" w:space="0" w:color="auto"/>
                </w:tcBorders>
                <w:vAlign w:val="center"/>
              </w:tcPr>
            </w:tcPrChange>
          </w:tcPr>
          <w:p w14:paraId="612CC72B" w14:textId="77779D46" w:rsidR="00B7579D" w:rsidRPr="007E0F91" w:rsidRDefault="00B7579D" w:rsidP="00B7579D">
            <w:pPr>
              <w:jc w:val="center"/>
              <w:rPr>
                <w:ins w:id="11453" w:author="Στάθης Καπ" w:date="2023-03-09T00:34:00Z"/>
                <w:sz w:val="16"/>
                <w:szCs w:val="16"/>
              </w:rPr>
            </w:pPr>
            <w:ins w:id="11454" w:author="Στάθης Καπ" w:date="2023-03-09T02:06:00Z">
              <w:r w:rsidRPr="007E0F91">
                <w:rPr>
                  <w:rFonts w:ascii="Calibri" w:hAnsi="Calibri" w:cs="Calibri"/>
                  <w:color w:val="000000"/>
                  <w:sz w:val="16"/>
                  <w:szCs w:val="16"/>
                </w:rPr>
                <w:t>556</w:t>
              </w:r>
            </w:ins>
          </w:p>
        </w:tc>
        <w:tc>
          <w:tcPr>
            <w:tcW w:w="454" w:type="dxa"/>
            <w:tcBorders>
              <w:bottom w:val="single" w:sz="4" w:space="0" w:color="auto"/>
            </w:tcBorders>
            <w:vAlign w:val="center"/>
            <w:tcPrChange w:id="11455" w:author="Στάθης Καπ" w:date="2023-03-09T04:10:00Z">
              <w:tcPr>
                <w:tcW w:w="454" w:type="dxa"/>
                <w:tcBorders>
                  <w:bottom w:val="single" w:sz="4" w:space="0" w:color="auto"/>
                </w:tcBorders>
                <w:vAlign w:val="center"/>
              </w:tcPr>
            </w:tcPrChange>
          </w:tcPr>
          <w:p w14:paraId="0DE19CD5" w14:textId="2BE11FB0" w:rsidR="00B7579D" w:rsidRPr="007E0F91" w:rsidRDefault="00B7579D" w:rsidP="00B7579D">
            <w:pPr>
              <w:jc w:val="center"/>
              <w:rPr>
                <w:ins w:id="11456" w:author="Στάθης Καπ" w:date="2023-03-09T00:34:00Z"/>
                <w:sz w:val="16"/>
                <w:szCs w:val="16"/>
              </w:rPr>
            </w:pPr>
            <w:ins w:id="11457" w:author="Στάθης Καπ" w:date="2023-03-09T02:06:00Z">
              <w:r w:rsidRPr="007E0F91">
                <w:rPr>
                  <w:rFonts w:ascii="Calibri" w:hAnsi="Calibri" w:cs="Calibri"/>
                  <w:color w:val="000000"/>
                  <w:sz w:val="16"/>
                  <w:szCs w:val="16"/>
                </w:rPr>
                <w:t>8.85</w:t>
              </w:r>
            </w:ins>
          </w:p>
        </w:tc>
        <w:tc>
          <w:tcPr>
            <w:tcW w:w="454" w:type="dxa"/>
            <w:tcBorders>
              <w:bottom w:val="single" w:sz="4" w:space="0" w:color="auto"/>
            </w:tcBorders>
            <w:vAlign w:val="center"/>
            <w:tcPrChange w:id="11458" w:author="Στάθης Καπ" w:date="2023-03-09T04:10:00Z">
              <w:tcPr>
                <w:tcW w:w="454" w:type="dxa"/>
                <w:tcBorders>
                  <w:bottom w:val="single" w:sz="4" w:space="0" w:color="auto"/>
                </w:tcBorders>
                <w:vAlign w:val="center"/>
              </w:tcPr>
            </w:tcPrChange>
          </w:tcPr>
          <w:p w14:paraId="234A538C" w14:textId="13930F52" w:rsidR="00B7579D" w:rsidRPr="007E0F91" w:rsidRDefault="00B7579D" w:rsidP="00B7579D">
            <w:pPr>
              <w:jc w:val="center"/>
              <w:rPr>
                <w:ins w:id="11459" w:author="Στάθης Καπ" w:date="2023-03-09T00:34:00Z"/>
                <w:sz w:val="16"/>
                <w:szCs w:val="16"/>
              </w:rPr>
            </w:pPr>
            <w:ins w:id="11460" w:author="Στάθης Καπ" w:date="2023-03-09T02:06:00Z">
              <w:r w:rsidRPr="007E0F91">
                <w:rPr>
                  <w:rFonts w:ascii="Calibri" w:hAnsi="Calibri" w:cs="Calibri"/>
                  <w:color w:val="000000"/>
                  <w:sz w:val="16"/>
                  <w:szCs w:val="16"/>
                </w:rPr>
                <w:t>0.895</w:t>
              </w:r>
            </w:ins>
          </w:p>
        </w:tc>
        <w:tc>
          <w:tcPr>
            <w:tcW w:w="461" w:type="dxa"/>
            <w:tcBorders>
              <w:bottom w:val="single" w:sz="4" w:space="0" w:color="auto"/>
              <w:right w:val="single" w:sz="4" w:space="0" w:color="auto"/>
            </w:tcBorders>
            <w:vAlign w:val="center"/>
            <w:tcPrChange w:id="11461" w:author="Στάθης Καπ" w:date="2023-03-09T04:10:00Z">
              <w:tcPr>
                <w:tcW w:w="454" w:type="dxa"/>
                <w:tcBorders>
                  <w:bottom w:val="single" w:sz="4" w:space="0" w:color="auto"/>
                  <w:right w:val="single" w:sz="4" w:space="0" w:color="auto"/>
                </w:tcBorders>
                <w:vAlign w:val="center"/>
              </w:tcPr>
            </w:tcPrChange>
          </w:tcPr>
          <w:p w14:paraId="7573F63A" w14:textId="0BBF81A7" w:rsidR="00B7579D" w:rsidRPr="007E0F91" w:rsidRDefault="00B7579D" w:rsidP="00B7579D">
            <w:pPr>
              <w:jc w:val="center"/>
              <w:rPr>
                <w:ins w:id="11462" w:author="Στάθης Καπ" w:date="2023-03-09T00:34:00Z"/>
                <w:sz w:val="16"/>
                <w:szCs w:val="16"/>
              </w:rPr>
            </w:pPr>
            <w:ins w:id="11463" w:author="Στάθης Καπ" w:date="2023-03-09T02:06:00Z">
              <w:r w:rsidRPr="007E0F91">
                <w:rPr>
                  <w:rFonts w:ascii="Calibri" w:hAnsi="Calibri" w:cs="Calibri"/>
                  <w:color w:val="000000"/>
                  <w:sz w:val="16"/>
                  <w:szCs w:val="16"/>
                </w:rPr>
                <w:t>60.19</w:t>
              </w:r>
            </w:ins>
          </w:p>
        </w:tc>
      </w:tr>
    </w:tbl>
    <w:p w14:paraId="6585ADB2" w14:textId="54C95BBE" w:rsidR="00AC6F02" w:rsidRDefault="00AC6F02">
      <w:pPr>
        <w:pStyle w:val="Caption"/>
        <w:keepNext/>
        <w:spacing w:after="0"/>
        <w:rPr>
          <w:ins w:id="11464" w:author="Στάθης Καπ" w:date="2023-03-09T05:29:00Z"/>
        </w:rPr>
        <w:pPrChange w:id="11465" w:author="Στάθης Καπ" w:date="2023-03-09T07:22:00Z">
          <w:pPr/>
        </w:pPrChange>
      </w:pPr>
    </w:p>
    <w:p w14:paraId="3DAD230D" w14:textId="642E5BC8" w:rsidR="006A6628" w:rsidRPr="00494D04" w:rsidRDefault="006A6628">
      <w:pPr>
        <w:pStyle w:val="Caption"/>
        <w:keepNext/>
        <w:rPr>
          <w:ins w:id="11466" w:author="Στάθης Καπ" w:date="2023-03-09T05:42:00Z"/>
          <w:lang w:val="el-GR"/>
          <w:rPrChange w:id="11467" w:author="Στάθης Καπ" w:date="2023-03-09T07:15:00Z">
            <w:rPr>
              <w:ins w:id="11468" w:author="Στάθης Καπ" w:date="2023-03-09T05:42:00Z"/>
            </w:rPr>
          </w:rPrChange>
        </w:rPr>
        <w:pPrChange w:id="11469" w:author="Στάθης Καπ" w:date="2023-03-09T05:42:00Z">
          <w:pPr/>
        </w:pPrChange>
      </w:pPr>
      <w:ins w:id="11470" w:author="Στάθης Καπ" w:date="2023-03-09T05:42:00Z">
        <w:r w:rsidRPr="00494D04">
          <w:rPr>
            <w:lang w:val="el-GR"/>
            <w:rPrChange w:id="11471" w:author="Στάθης Καπ" w:date="2023-03-09T07:15:00Z">
              <w:rPr>
                <w:b/>
                <w:iCs/>
              </w:rPr>
            </w:rPrChange>
          </w:rPr>
          <w:t xml:space="preserve">Πίνακας </w:t>
        </w:r>
      </w:ins>
      <w:ins w:id="11472"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11473"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1474" w:author="Στάθης Καπ" w:date="2023-03-11T10:39:00Z">
        <w:r w:rsidR="00657928">
          <w:rPr>
            <w:noProof/>
            <w:lang w:val="el-GR"/>
          </w:rPr>
          <w:t>2</w:t>
        </w:r>
      </w:ins>
      <w:ins w:id="11475" w:author="Στάθης Καπ" w:date="2023-03-09T08:43:00Z">
        <w:r w:rsidR="00C148DE">
          <w:rPr>
            <w:lang w:val="el-GR"/>
          </w:rPr>
          <w:fldChar w:fldCharType="end"/>
        </w:r>
      </w:ins>
      <w:ins w:id="11476" w:author="Στάθης Καπ" w:date="2023-03-09T05:42:00Z">
        <w:r>
          <w:rPr>
            <w:lang w:val="el-GR"/>
          </w:rPr>
          <w:t xml:space="preserve">: </w:t>
        </w:r>
        <w:r w:rsidRPr="006B69DD">
          <w:rPr>
            <w:lang w:val="el-GR"/>
          </w:rPr>
          <w:t xml:space="preserve">Πειραματικά αποτελέσματα για τα στιγμιότυπα εισόδου των Cordeau, Gendreau και Laporte (m = </w:t>
        </w:r>
        <w:r>
          <w:rPr>
            <w:lang w:val="el-GR"/>
          </w:rPr>
          <w:t>2</w:t>
        </w:r>
        <w:r w:rsidRPr="006B69DD">
          <w:rPr>
            <w:lang w:val="el-GR"/>
          </w:rPr>
          <w:t>)</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1477">
          <w:tblGrid>
            <w:gridCol w:w="5"/>
            <w:gridCol w:w="448"/>
            <w:gridCol w:w="5"/>
            <w:gridCol w:w="560"/>
            <w:gridCol w:w="5"/>
            <w:gridCol w:w="674"/>
            <w:gridCol w:w="5"/>
            <w:gridCol w:w="448"/>
            <w:gridCol w:w="5"/>
            <w:gridCol w:w="703"/>
            <w:gridCol w:w="5"/>
            <w:gridCol w:w="647"/>
            <w:gridCol w:w="5"/>
            <w:gridCol w:w="448"/>
            <w:gridCol w:w="5"/>
            <w:gridCol w:w="449"/>
            <w:gridCol w:w="5"/>
            <w:gridCol w:w="449"/>
            <w:gridCol w:w="5"/>
            <w:gridCol w:w="452"/>
            <w:gridCol w:w="5"/>
            <w:gridCol w:w="448"/>
            <w:gridCol w:w="5"/>
            <w:gridCol w:w="449"/>
            <w:gridCol w:w="5"/>
            <w:gridCol w:w="449"/>
            <w:gridCol w:w="5"/>
            <w:gridCol w:w="449"/>
            <w:gridCol w:w="5"/>
            <w:gridCol w:w="448"/>
            <w:gridCol w:w="5"/>
            <w:gridCol w:w="449"/>
            <w:gridCol w:w="5"/>
            <w:gridCol w:w="449"/>
            <w:gridCol w:w="5"/>
            <w:gridCol w:w="456"/>
            <w:gridCol w:w="5"/>
          </w:tblGrid>
        </w:tblGridChange>
      </w:tblGrid>
      <w:tr w:rsidR="00331D5E" w14:paraId="6807B60C" w14:textId="77777777" w:rsidTr="009861B1">
        <w:trPr>
          <w:trHeight w:val="170"/>
          <w:jc w:val="center"/>
          <w:ins w:id="11478" w:author="Στάθης Καπ" w:date="2023-03-09T05:29:00Z"/>
        </w:trPr>
        <w:tc>
          <w:tcPr>
            <w:tcW w:w="453" w:type="dxa"/>
            <w:tcBorders>
              <w:top w:val="single" w:sz="4" w:space="0" w:color="auto"/>
              <w:left w:val="single" w:sz="4" w:space="0" w:color="auto"/>
              <w:bottom w:val="single" w:sz="4" w:space="0" w:color="auto"/>
            </w:tcBorders>
            <w:shd w:val="clear" w:color="auto" w:fill="E7E6E6" w:themeFill="background2"/>
          </w:tcPr>
          <w:p w14:paraId="10D6ED71" w14:textId="77777777" w:rsidR="00331D5E" w:rsidRPr="009861B1" w:rsidRDefault="00331D5E" w:rsidP="009861B1">
            <w:pPr>
              <w:jc w:val="center"/>
              <w:rPr>
                <w:ins w:id="11479" w:author="Στάθης Καπ" w:date="2023-03-09T05:29:00Z"/>
                <w:sz w:val="16"/>
                <w:szCs w:val="16"/>
                <w:lang w:val="el-GR"/>
              </w:rPr>
            </w:pPr>
          </w:p>
        </w:tc>
        <w:tc>
          <w:tcPr>
            <w:tcW w:w="565" w:type="dxa"/>
            <w:tcBorders>
              <w:top w:val="single" w:sz="4" w:space="0" w:color="auto"/>
              <w:bottom w:val="single" w:sz="4" w:space="0" w:color="auto"/>
            </w:tcBorders>
            <w:shd w:val="clear" w:color="auto" w:fill="E7E6E6" w:themeFill="background2"/>
          </w:tcPr>
          <w:p w14:paraId="205FB29D" w14:textId="77777777" w:rsidR="00331D5E" w:rsidRPr="009861B1" w:rsidRDefault="00331D5E" w:rsidP="009861B1">
            <w:pPr>
              <w:jc w:val="center"/>
              <w:rPr>
                <w:ins w:id="11480" w:author="Στάθης Καπ" w:date="2023-03-09T05:29:00Z"/>
                <w:sz w:val="16"/>
                <w:szCs w:val="16"/>
              </w:rPr>
            </w:pPr>
            <w:ins w:id="11481" w:author="Στάθης Καπ" w:date="2023-03-09T05:29: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1253EB1C" w14:textId="77777777" w:rsidR="00331D5E" w:rsidRPr="009861B1" w:rsidRDefault="00331D5E" w:rsidP="009861B1">
            <w:pPr>
              <w:jc w:val="center"/>
              <w:rPr>
                <w:ins w:id="11482" w:author="Στάθης Καπ" w:date="2023-03-09T05:29:00Z"/>
                <w:sz w:val="16"/>
                <w:szCs w:val="16"/>
              </w:rPr>
            </w:pPr>
            <w:ins w:id="11483" w:author="Στάθης Καπ" w:date="2023-03-09T05:29: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386F3BE2" w14:textId="77777777" w:rsidR="00331D5E" w:rsidRPr="009861B1" w:rsidRDefault="00331D5E" w:rsidP="009861B1">
            <w:pPr>
              <w:jc w:val="center"/>
              <w:rPr>
                <w:ins w:id="11484" w:author="Στάθης Καπ" w:date="2023-03-09T05:29:00Z"/>
                <w:sz w:val="16"/>
                <w:szCs w:val="16"/>
              </w:rPr>
            </w:pPr>
            <w:ins w:id="11485" w:author="Στάθης Καπ" w:date="2023-03-09T05:29: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1E59151C" w14:textId="77777777" w:rsidR="00331D5E" w:rsidRPr="007E0F91" w:rsidRDefault="00331D5E" w:rsidP="009861B1">
            <w:pPr>
              <w:jc w:val="center"/>
              <w:rPr>
                <w:ins w:id="11486" w:author="Στάθης Καπ" w:date="2023-03-09T05:29:00Z"/>
                <w:sz w:val="16"/>
                <w:szCs w:val="16"/>
              </w:rPr>
            </w:pPr>
            <w:ins w:id="11487" w:author="Στάθης Καπ" w:date="2023-03-09T05:29: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5A8B9C00" w14:textId="77777777" w:rsidR="00331D5E" w:rsidRPr="007E0F91" w:rsidRDefault="00331D5E" w:rsidP="009861B1">
            <w:pPr>
              <w:jc w:val="center"/>
              <w:rPr>
                <w:ins w:id="11488" w:author="Στάθης Καπ" w:date="2023-03-09T05:29:00Z"/>
                <w:sz w:val="16"/>
                <w:szCs w:val="16"/>
              </w:rPr>
            </w:pPr>
            <w:ins w:id="11489" w:author="Στάθης Καπ" w:date="2023-03-09T05:29: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38EC9B1F" w14:textId="77777777" w:rsidR="00331D5E" w:rsidRPr="007E0F91" w:rsidRDefault="00331D5E" w:rsidP="009861B1">
            <w:pPr>
              <w:jc w:val="center"/>
              <w:rPr>
                <w:ins w:id="11490" w:author="Στάθης Καπ" w:date="2023-03-09T05:29:00Z"/>
                <w:sz w:val="16"/>
                <w:szCs w:val="16"/>
              </w:rPr>
            </w:pPr>
            <w:ins w:id="11491" w:author="Στάθης Καπ" w:date="2023-03-09T05:29:00Z">
              <w:r w:rsidRPr="007E0F91">
                <w:rPr>
                  <w:sz w:val="16"/>
                  <w:szCs w:val="16"/>
                </w:rPr>
                <w:t>S=4</w:t>
              </w:r>
            </w:ins>
          </w:p>
        </w:tc>
      </w:tr>
      <w:tr w:rsidR="00331D5E" w14:paraId="41A3855C" w14:textId="77777777" w:rsidTr="009861B1">
        <w:trPr>
          <w:trHeight w:val="170"/>
          <w:jc w:val="center"/>
          <w:ins w:id="11492" w:author="Στάθης Καπ" w:date="2023-03-09T05:29:00Z"/>
        </w:trPr>
        <w:tc>
          <w:tcPr>
            <w:tcW w:w="453" w:type="dxa"/>
            <w:vMerge w:val="restart"/>
            <w:tcBorders>
              <w:top w:val="single" w:sz="4" w:space="0" w:color="auto"/>
              <w:left w:val="single" w:sz="4" w:space="0" w:color="auto"/>
            </w:tcBorders>
            <w:shd w:val="clear" w:color="auto" w:fill="E7E6E6" w:themeFill="background2"/>
            <w:vAlign w:val="center"/>
          </w:tcPr>
          <w:p w14:paraId="0ADFD6A2" w14:textId="77777777" w:rsidR="00331D5E" w:rsidRPr="009861B1" w:rsidRDefault="00331D5E" w:rsidP="009861B1">
            <w:pPr>
              <w:jc w:val="center"/>
              <w:rPr>
                <w:ins w:id="11493" w:author="Στάθης Καπ" w:date="2023-03-09T05:29:00Z"/>
                <w:sz w:val="16"/>
                <w:szCs w:val="16"/>
              </w:rPr>
            </w:pPr>
            <w:ins w:id="11494" w:author="Στάθης Καπ" w:date="2023-03-09T05:29: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4839CA63" w14:textId="77777777" w:rsidR="00331D5E" w:rsidRPr="009861B1" w:rsidRDefault="00331D5E" w:rsidP="009861B1">
            <w:pPr>
              <w:jc w:val="center"/>
              <w:rPr>
                <w:ins w:id="11495" w:author="Στάθης Καπ" w:date="2023-03-09T05:29:00Z"/>
                <w:sz w:val="16"/>
                <w:szCs w:val="16"/>
              </w:rPr>
            </w:pPr>
            <w:ins w:id="11496" w:author="Στάθης Καπ" w:date="2023-03-09T05:29: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6C160104" w14:textId="77777777" w:rsidR="00331D5E" w:rsidRPr="009861B1" w:rsidRDefault="00331D5E" w:rsidP="009861B1">
            <w:pPr>
              <w:jc w:val="center"/>
              <w:rPr>
                <w:ins w:id="11497" w:author="Στάθης Καπ" w:date="2023-03-09T05:29:00Z"/>
                <w:sz w:val="16"/>
                <w:szCs w:val="16"/>
              </w:rPr>
            </w:pPr>
            <w:ins w:id="11498" w:author="Στάθης Καπ" w:date="2023-03-09T05:29: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2331FA7B" w14:textId="77777777" w:rsidR="00331D5E" w:rsidRPr="009861B1" w:rsidRDefault="00331D5E" w:rsidP="009861B1">
            <w:pPr>
              <w:jc w:val="center"/>
              <w:rPr>
                <w:ins w:id="11499" w:author="Στάθης Καπ" w:date="2023-03-09T05:29:00Z"/>
                <w:sz w:val="16"/>
                <w:szCs w:val="16"/>
              </w:rPr>
            </w:pPr>
            <w:ins w:id="11500" w:author="Στάθης Καπ" w:date="2023-03-09T05:29: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4F62F642" w14:textId="77777777" w:rsidR="00331D5E" w:rsidRPr="009861B1" w:rsidRDefault="00331D5E" w:rsidP="009861B1">
            <w:pPr>
              <w:jc w:val="center"/>
              <w:rPr>
                <w:ins w:id="11501" w:author="Στάθης Καπ" w:date="2023-03-09T05:29:00Z"/>
                <w:sz w:val="16"/>
                <w:szCs w:val="16"/>
              </w:rPr>
            </w:pPr>
            <w:ins w:id="11502" w:author="Στάθης Καπ" w:date="2023-03-09T05:29: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228E16F3" w14:textId="77777777" w:rsidR="00331D5E" w:rsidRPr="009861B1" w:rsidRDefault="00331D5E" w:rsidP="009861B1">
            <w:pPr>
              <w:jc w:val="center"/>
              <w:rPr>
                <w:ins w:id="11503" w:author="Στάθης Καπ" w:date="2023-03-09T05:29:00Z"/>
                <w:sz w:val="16"/>
                <w:szCs w:val="16"/>
              </w:rPr>
            </w:pPr>
            <w:ins w:id="11504" w:author="Στάθης Καπ" w:date="2023-03-09T05:29: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40131B01" w14:textId="77777777" w:rsidR="00331D5E" w:rsidRPr="007E0F91" w:rsidRDefault="00331D5E" w:rsidP="009861B1">
            <w:pPr>
              <w:jc w:val="center"/>
              <w:rPr>
                <w:ins w:id="11505" w:author="Στάθης Καπ" w:date="2023-03-09T05:29:00Z"/>
                <w:sz w:val="16"/>
                <w:szCs w:val="16"/>
              </w:rPr>
            </w:pPr>
            <w:ins w:id="11506" w:author="Στάθης Καπ" w:date="2023-03-09T05:29: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37FFCE14" w14:textId="77777777" w:rsidR="00331D5E" w:rsidRPr="007E0F91" w:rsidRDefault="00331D5E" w:rsidP="009861B1">
            <w:pPr>
              <w:jc w:val="center"/>
              <w:rPr>
                <w:ins w:id="11507" w:author="Στάθης Καπ" w:date="2023-03-09T05:29:00Z"/>
                <w:sz w:val="16"/>
                <w:szCs w:val="16"/>
              </w:rPr>
            </w:pPr>
            <w:ins w:id="11508" w:author="Στάθης Καπ" w:date="2023-03-09T05:29: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6B91B180" w14:textId="77777777" w:rsidR="00331D5E" w:rsidRPr="007E0F91" w:rsidRDefault="00331D5E" w:rsidP="009861B1">
            <w:pPr>
              <w:jc w:val="center"/>
              <w:rPr>
                <w:ins w:id="11509" w:author="Στάθης Καπ" w:date="2023-03-09T05:29:00Z"/>
                <w:sz w:val="16"/>
                <w:szCs w:val="16"/>
              </w:rPr>
            </w:pPr>
            <w:ins w:id="11510" w:author="Στάθης Καπ" w:date="2023-03-09T05:29: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4F536C57" w14:textId="77777777" w:rsidR="00331D5E" w:rsidRPr="007E0F91" w:rsidRDefault="00331D5E" w:rsidP="009861B1">
            <w:pPr>
              <w:jc w:val="center"/>
              <w:rPr>
                <w:ins w:id="11511" w:author="Στάθης Καπ" w:date="2023-03-09T05:29:00Z"/>
                <w:sz w:val="16"/>
                <w:szCs w:val="16"/>
              </w:rPr>
            </w:pPr>
            <w:ins w:id="11512" w:author="Στάθης Καπ" w:date="2023-03-09T05:29: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4E7034B9" w14:textId="77777777" w:rsidR="00331D5E" w:rsidRPr="007E0F91" w:rsidRDefault="00331D5E" w:rsidP="009861B1">
            <w:pPr>
              <w:jc w:val="center"/>
              <w:rPr>
                <w:ins w:id="11513" w:author="Στάθης Καπ" w:date="2023-03-09T05:29:00Z"/>
                <w:sz w:val="16"/>
                <w:szCs w:val="16"/>
              </w:rPr>
            </w:pPr>
            <w:ins w:id="11514" w:author="Στάθης Καπ" w:date="2023-03-09T05:29:00Z">
              <w:r w:rsidRPr="007E0F91">
                <w:rPr>
                  <w:sz w:val="16"/>
                  <w:szCs w:val="16"/>
                </w:rPr>
                <w:t>CPU(s)</w:t>
              </w:r>
            </w:ins>
          </w:p>
        </w:tc>
      </w:tr>
      <w:tr w:rsidR="00331D5E" w14:paraId="72246B6F" w14:textId="77777777" w:rsidTr="009861B1">
        <w:trPr>
          <w:trHeight w:val="170"/>
          <w:jc w:val="center"/>
          <w:ins w:id="11515" w:author="Στάθης Καπ" w:date="2023-03-09T05:29:00Z"/>
        </w:trPr>
        <w:tc>
          <w:tcPr>
            <w:tcW w:w="453" w:type="dxa"/>
            <w:vMerge/>
            <w:tcBorders>
              <w:left w:val="single" w:sz="4" w:space="0" w:color="auto"/>
              <w:bottom w:val="single" w:sz="4" w:space="0" w:color="auto"/>
            </w:tcBorders>
            <w:shd w:val="clear" w:color="auto" w:fill="E7E6E6" w:themeFill="background2"/>
          </w:tcPr>
          <w:p w14:paraId="393FE055" w14:textId="77777777" w:rsidR="00331D5E" w:rsidRPr="009861B1" w:rsidRDefault="00331D5E" w:rsidP="009861B1">
            <w:pPr>
              <w:jc w:val="center"/>
              <w:rPr>
                <w:ins w:id="11516" w:author="Στάθης Καπ" w:date="2023-03-09T05:29:00Z"/>
                <w:sz w:val="14"/>
                <w:szCs w:val="14"/>
              </w:rPr>
            </w:pPr>
          </w:p>
        </w:tc>
        <w:tc>
          <w:tcPr>
            <w:tcW w:w="565" w:type="dxa"/>
            <w:vMerge/>
            <w:tcBorders>
              <w:bottom w:val="single" w:sz="4" w:space="0" w:color="auto"/>
            </w:tcBorders>
            <w:shd w:val="clear" w:color="auto" w:fill="E7E6E6" w:themeFill="background2"/>
          </w:tcPr>
          <w:p w14:paraId="628DE269" w14:textId="77777777" w:rsidR="00331D5E" w:rsidRPr="009861B1" w:rsidRDefault="00331D5E" w:rsidP="009861B1">
            <w:pPr>
              <w:jc w:val="center"/>
              <w:rPr>
                <w:ins w:id="11517" w:author="Στάθης Καπ" w:date="2023-03-09T05:29:00Z"/>
                <w:sz w:val="14"/>
                <w:szCs w:val="14"/>
              </w:rPr>
            </w:pPr>
          </w:p>
        </w:tc>
        <w:tc>
          <w:tcPr>
            <w:tcW w:w="679" w:type="dxa"/>
            <w:vMerge/>
            <w:tcBorders>
              <w:bottom w:val="single" w:sz="4" w:space="0" w:color="auto"/>
            </w:tcBorders>
            <w:shd w:val="clear" w:color="auto" w:fill="E7E6E6" w:themeFill="background2"/>
          </w:tcPr>
          <w:p w14:paraId="7833C58F" w14:textId="77777777" w:rsidR="00331D5E" w:rsidRPr="009861B1" w:rsidRDefault="00331D5E" w:rsidP="009861B1">
            <w:pPr>
              <w:jc w:val="center"/>
              <w:rPr>
                <w:ins w:id="11518" w:author="Στάθης Καπ" w:date="2023-03-09T05:29:00Z"/>
                <w:sz w:val="14"/>
                <w:szCs w:val="14"/>
              </w:rPr>
            </w:pPr>
          </w:p>
        </w:tc>
        <w:tc>
          <w:tcPr>
            <w:tcW w:w="453" w:type="dxa"/>
            <w:tcBorders>
              <w:top w:val="single" w:sz="4" w:space="0" w:color="auto"/>
              <w:bottom w:val="single" w:sz="4" w:space="0" w:color="auto"/>
            </w:tcBorders>
            <w:shd w:val="clear" w:color="auto" w:fill="E7E6E6" w:themeFill="background2"/>
          </w:tcPr>
          <w:p w14:paraId="752F02F8" w14:textId="77777777" w:rsidR="00331D5E" w:rsidRPr="009861B1" w:rsidRDefault="00331D5E" w:rsidP="009861B1">
            <w:pPr>
              <w:jc w:val="center"/>
              <w:rPr>
                <w:ins w:id="11519" w:author="Στάθης Καπ" w:date="2023-03-09T05:29:00Z"/>
                <w:sz w:val="14"/>
                <w:szCs w:val="14"/>
              </w:rPr>
            </w:pPr>
            <w:ins w:id="11520" w:author="Στάθης Καπ" w:date="2023-03-09T05:29: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2791E665" w14:textId="77777777" w:rsidR="00331D5E" w:rsidRPr="009861B1" w:rsidRDefault="00331D5E" w:rsidP="009861B1">
            <w:pPr>
              <w:jc w:val="center"/>
              <w:rPr>
                <w:ins w:id="11521" w:author="Στάθης Καπ" w:date="2023-03-09T05:29:00Z"/>
                <w:sz w:val="14"/>
                <w:szCs w:val="14"/>
              </w:rPr>
            </w:pPr>
            <w:ins w:id="11522" w:author="Στάθης Καπ" w:date="2023-03-09T05:29: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234085BD" w14:textId="77777777" w:rsidR="00331D5E" w:rsidRPr="009861B1" w:rsidRDefault="00331D5E" w:rsidP="009861B1">
            <w:pPr>
              <w:jc w:val="center"/>
              <w:rPr>
                <w:ins w:id="11523" w:author="Στάθης Καπ" w:date="2023-03-09T05:29:00Z"/>
                <w:sz w:val="14"/>
                <w:szCs w:val="14"/>
              </w:rPr>
            </w:pPr>
            <w:ins w:id="11524" w:author="Στάθης Καπ" w:date="2023-03-09T05:29: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7D575D5A" w14:textId="77777777" w:rsidR="00331D5E" w:rsidRPr="009861B1" w:rsidRDefault="00331D5E" w:rsidP="009861B1">
            <w:pPr>
              <w:jc w:val="center"/>
              <w:rPr>
                <w:ins w:id="11525" w:author="Στάθης Καπ" w:date="2023-03-09T05:29:00Z"/>
                <w:sz w:val="14"/>
                <w:szCs w:val="14"/>
              </w:rPr>
            </w:pPr>
            <w:ins w:id="11526" w:author="Στάθης Καπ" w:date="2023-03-09T05:29: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1BA540A8" w14:textId="77777777" w:rsidR="00331D5E" w:rsidRPr="009861B1" w:rsidRDefault="00331D5E" w:rsidP="009861B1">
            <w:pPr>
              <w:jc w:val="center"/>
              <w:rPr>
                <w:ins w:id="11527" w:author="Στάθης Καπ" w:date="2023-03-09T05:29:00Z"/>
                <w:sz w:val="14"/>
                <w:szCs w:val="14"/>
              </w:rPr>
            </w:pPr>
            <w:ins w:id="11528" w:author="Στάθης Καπ" w:date="2023-03-09T05:29: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2DAE235B" w14:textId="77777777" w:rsidR="00331D5E" w:rsidRPr="009861B1" w:rsidRDefault="00331D5E" w:rsidP="009861B1">
            <w:pPr>
              <w:jc w:val="center"/>
              <w:rPr>
                <w:ins w:id="11529" w:author="Στάθης Καπ" w:date="2023-03-09T05:29:00Z"/>
                <w:sz w:val="14"/>
                <w:szCs w:val="14"/>
              </w:rPr>
            </w:pPr>
            <w:ins w:id="11530" w:author="Στάθης Καπ" w:date="2023-03-09T05:29: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0C8F27FD" w14:textId="77777777" w:rsidR="00331D5E" w:rsidRPr="009861B1" w:rsidRDefault="00331D5E" w:rsidP="009861B1">
            <w:pPr>
              <w:jc w:val="center"/>
              <w:rPr>
                <w:ins w:id="11531" w:author="Στάθης Καπ" w:date="2023-03-09T05:29:00Z"/>
                <w:sz w:val="14"/>
                <w:szCs w:val="14"/>
              </w:rPr>
            </w:pPr>
            <w:ins w:id="11532" w:author="Στάθης Καπ" w:date="2023-03-09T05:29:00Z">
              <w:r w:rsidRPr="00E719CF">
                <w:rPr>
                  <w:sz w:val="14"/>
                  <w:szCs w:val="14"/>
                </w:rPr>
                <w:t>Gap (%)</w:t>
              </w:r>
            </w:ins>
          </w:p>
        </w:tc>
        <w:tc>
          <w:tcPr>
            <w:tcW w:w="453" w:type="dxa"/>
            <w:tcBorders>
              <w:left w:val="nil"/>
              <w:bottom w:val="single" w:sz="4" w:space="0" w:color="auto"/>
            </w:tcBorders>
            <w:shd w:val="clear" w:color="auto" w:fill="E7E6E6" w:themeFill="background2"/>
          </w:tcPr>
          <w:p w14:paraId="6AFDC4C9" w14:textId="77777777" w:rsidR="00331D5E" w:rsidRPr="009861B1" w:rsidRDefault="00331D5E" w:rsidP="009861B1">
            <w:pPr>
              <w:jc w:val="center"/>
              <w:rPr>
                <w:ins w:id="11533" w:author="Στάθης Καπ" w:date="2023-03-09T05:29:00Z"/>
                <w:sz w:val="14"/>
                <w:szCs w:val="14"/>
              </w:rPr>
            </w:pPr>
            <w:ins w:id="11534" w:author="Στάθης Καπ" w:date="2023-03-09T05:29:00Z">
              <w:r w:rsidRPr="00E719CF">
                <w:rPr>
                  <w:sz w:val="14"/>
                  <w:szCs w:val="14"/>
                </w:rPr>
                <w:t>Value</w:t>
              </w:r>
            </w:ins>
          </w:p>
        </w:tc>
        <w:tc>
          <w:tcPr>
            <w:tcW w:w="454" w:type="dxa"/>
            <w:tcBorders>
              <w:bottom w:val="single" w:sz="4" w:space="0" w:color="auto"/>
            </w:tcBorders>
            <w:shd w:val="clear" w:color="auto" w:fill="E7E6E6" w:themeFill="background2"/>
          </w:tcPr>
          <w:p w14:paraId="247355D9" w14:textId="77777777" w:rsidR="00331D5E" w:rsidRPr="009861B1" w:rsidRDefault="00331D5E" w:rsidP="009861B1">
            <w:pPr>
              <w:jc w:val="center"/>
              <w:rPr>
                <w:ins w:id="11535" w:author="Στάθης Καπ" w:date="2023-03-09T05:29:00Z"/>
                <w:sz w:val="14"/>
                <w:szCs w:val="14"/>
              </w:rPr>
            </w:pPr>
            <w:ins w:id="11536" w:author="Στάθης Καπ" w:date="2023-03-09T05:29:00Z">
              <w:r w:rsidRPr="00E719CF">
                <w:rPr>
                  <w:sz w:val="14"/>
                  <w:szCs w:val="14"/>
                </w:rPr>
                <w:t>Gap (%)</w:t>
              </w:r>
            </w:ins>
          </w:p>
        </w:tc>
        <w:tc>
          <w:tcPr>
            <w:tcW w:w="454" w:type="dxa"/>
            <w:tcBorders>
              <w:bottom w:val="single" w:sz="4" w:space="0" w:color="auto"/>
            </w:tcBorders>
            <w:shd w:val="clear" w:color="auto" w:fill="E7E6E6" w:themeFill="background2"/>
          </w:tcPr>
          <w:p w14:paraId="77B11F00" w14:textId="77777777" w:rsidR="00331D5E" w:rsidRPr="009861B1" w:rsidRDefault="00331D5E" w:rsidP="009861B1">
            <w:pPr>
              <w:jc w:val="center"/>
              <w:rPr>
                <w:ins w:id="11537" w:author="Στάθης Καπ" w:date="2023-03-09T05:29:00Z"/>
                <w:sz w:val="14"/>
                <w:szCs w:val="14"/>
              </w:rPr>
            </w:pPr>
            <w:ins w:id="11538" w:author="Στάθης Καπ" w:date="2023-03-09T05:29:00Z">
              <w:r w:rsidRPr="00E719CF">
                <w:rPr>
                  <w:sz w:val="14"/>
                  <w:szCs w:val="14"/>
                </w:rPr>
                <w:t>Value</w:t>
              </w:r>
            </w:ins>
          </w:p>
        </w:tc>
        <w:tc>
          <w:tcPr>
            <w:tcW w:w="454" w:type="dxa"/>
            <w:tcBorders>
              <w:bottom w:val="single" w:sz="4" w:space="0" w:color="auto"/>
            </w:tcBorders>
            <w:shd w:val="clear" w:color="auto" w:fill="E7E6E6" w:themeFill="background2"/>
          </w:tcPr>
          <w:p w14:paraId="60FF338A" w14:textId="77777777" w:rsidR="00331D5E" w:rsidRPr="009861B1" w:rsidRDefault="00331D5E" w:rsidP="009861B1">
            <w:pPr>
              <w:jc w:val="center"/>
              <w:rPr>
                <w:ins w:id="11539" w:author="Στάθης Καπ" w:date="2023-03-09T05:29:00Z"/>
                <w:sz w:val="14"/>
                <w:szCs w:val="14"/>
              </w:rPr>
            </w:pPr>
            <w:ins w:id="11540" w:author="Στάθης Καπ" w:date="2023-03-09T05:29:00Z">
              <w:r w:rsidRPr="00E719CF">
                <w:rPr>
                  <w:sz w:val="14"/>
                  <w:szCs w:val="14"/>
                </w:rPr>
                <w:t>Gap (%)</w:t>
              </w:r>
            </w:ins>
          </w:p>
        </w:tc>
        <w:tc>
          <w:tcPr>
            <w:tcW w:w="453" w:type="dxa"/>
            <w:tcBorders>
              <w:bottom w:val="single" w:sz="4" w:space="0" w:color="auto"/>
            </w:tcBorders>
            <w:shd w:val="clear" w:color="auto" w:fill="E7E6E6" w:themeFill="background2"/>
          </w:tcPr>
          <w:p w14:paraId="39692EBE" w14:textId="77777777" w:rsidR="00331D5E" w:rsidRPr="009861B1" w:rsidRDefault="00331D5E" w:rsidP="009861B1">
            <w:pPr>
              <w:jc w:val="center"/>
              <w:rPr>
                <w:ins w:id="11541" w:author="Στάθης Καπ" w:date="2023-03-09T05:29:00Z"/>
                <w:sz w:val="14"/>
                <w:szCs w:val="14"/>
              </w:rPr>
            </w:pPr>
            <w:ins w:id="11542" w:author="Στάθης Καπ" w:date="2023-03-09T05:29:00Z">
              <w:r w:rsidRPr="00E719CF">
                <w:rPr>
                  <w:sz w:val="14"/>
                  <w:szCs w:val="14"/>
                </w:rPr>
                <w:t>Value</w:t>
              </w:r>
            </w:ins>
          </w:p>
        </w:tc>
        <w:tc>
          <w:tcPr>
            <w:tcW w:w="454" w:type="dxa"/>
            <w:tcBorders>
              <w:bottom w:val="single" w:sz="4" w:space="0" w:color="auto"/>
            </w:tcBorders>
            <w:shd w:val="clear" w:color="auto" w:fill="E7E6E6" w:themeFill="background2"/>
          </w:tcPr>
          <w:p w14:paraId="1333014C" w14:textId="77777777" w:rsidR="00331D5E" w:rsidRPr="009861B1" w:rsidRDefault="00331D5E" w:rsidP="009861B1">
            <w:pPr>
              <w:jc w:val="center"/>
              <w:rPr>
                <w:ins w:id="11543" w:author="Στάθης Καπ" w:date="2023-03-09T05:29:00Z"/>
                <w:sz w:val="14"/>
                <w:szCs w:val="14"/>
              </w:rPr>
            </w:pPr>
            <w:ins w:id="11544" w:author="Στάθης Καπ" w:date="2023-03-09T05:29:00Z">
              <w:r w:rsidRPr="00E719CF">
                <w:rPr>
                  <w:sz w:val="14"/>
                  <w:szCs w:val="14"/>
                </w:rPr>
                <w:t>Gap (%)</w:t>
              </w:r>
            </w:ins>
          </w:p>
        </w:tc>
        <w:tc>
          <w:tcPr>
            <w:tcW w:w="454" w:type="dxa"/>
            <w:tcBorders>
              <w:bottom w:val="single" w:sz="4" w:space="0" w:color="auto"/>
            </w:tcBorders>
            <w:shd w:val="clear" w:color="auto" w:fill="E7E6E6" w:themeFill="background2"/>
          </w:tcPr>
          <w:p w14:paraId="26C58505" w14:textId="77777777" w:rsidR="00331D5E" w:rsidRPr="009861B1" w:rsidRDefault="00331D5E" w:rsidP="009861B1">
            <w:pPr>
              <w:jc w:val="center"/>
              <w:rPr>
                <w:ins w:id="11545" w:author="Στάθης Καπ" w:date="2023-03-09T05:29:00Z"/>
                <w:sz w:val="14"/>
                <w:szCs w:val="14"/>
              </w:rPr>
            </w:pPr>
            <w:ins w:id="11546" w:author="Στάθης Καπ" w:date="2023-03-09T05:29: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028CE471" w14:textId="77777777" w:rsidR="00331D5E" w:rsidRPr="009861B1" w:rsidRDefault="00331D5E" w:rsidP="009861B1">
            <w:pPr>
              <w:jc w:val="center"/>
              <w:rPr>
                <w:ins w:id="11547" w:author="Στάθης Καπ" w:date="2023-03-09T05:29:00Z"/>
                <w:sz w:val="14"/>
                <w:szCs w:val="14"/>
              </w:rPr>
            </w:pPr>
            <w:ins w:id="11548" w:author="Στάθης Καπ" w:date="2023-03-09T05:29:00Z">
              <w:r w:rsidRPr="00E719CF">
                <w:rPr>
                  <w:sz w:val="14"/>
                  <w:szCs w:val="14"/>
                </w:rPr>
                <w:t>Gap (%)</w:t>
              </w:r>
            </w:ins>
          </w:p>
        </w:tc>
      </w:tr>
      <w:tr w:rsidR="00BD2E78" w14:paraId="34103FCB" w14:textId="77777777" w:rsidTr="00897CFF">
        <w:trPr>
          <w:trHeight w:val="170"/>
          <w:jc w:val="center"/>
          <w:ins w:id="11549" w:author="Στάθης Καπ" w:date="2023-03-09T05:29:00Z"/>
        </w:trPr>
        <w:tc>
          <w:tcPr>
            <w:tcW w:w="453" w:type="dxa"/>
            <w:tcBorders>
              <w:top w:val="single" w:sz="4" w:space="0" w:color="auto"/>
              <w:left w:val="single" w:sz="4" w:space="0" w:color="auto"/>
              <w:right w:val="single" w:sz="4" w:space="0" w:color="auto"/>
            </w:tcBorders>
            <w:shd w:val="clear" w:color="auto" w:fill="E7E6E6" w:themeFill="background2"/>
            <w:vAlign w:val="center"/>
          </w:tcPr>
          <w:p w14:paraId="7A3A7DDB" w14:textId="77777777" w:rsidR="00BD2E78" w:rsidRPr="007E0F91" w:rsidRDefault="00BD2E78" w:rsidP="00BD2E78">
            <w:pPr>
              <w:jc w:val="center"/>
              <w:rPr>
                <w:ins w:id="11550" w:author="Στάθης Καπ" w:date="2023-03-09T05:29:00Z"/>
                <w:sz w:val="16"/>
                <w:szCs w:val="16"/>
              </w:rPr>
            </w:pPr>
            <w:ins w:id="11551" w:author="Στάθης Καπ" w:date="2023-03-09T05:29:00Z">
              <w:r w:rsidRPr="007E0F91">
                <w:rPr>
                  <w:sz w:val="16"/>
                  <w:szCs w:val="16"/>
                </w:rPr>
                <w:t>pr01</w:t>
              </w:r>
            </w:ins>
          </w:p>
        </w:tc>
        <w:tc>
          <w:tcPr>
            <w:tcW w:w="565" w:type="dxa"/>
            <w:tcBorders>
              <w:top w:val="single" w:sz="4" w:space="0" w:color="auto"/>
              <w:left w:val="single" w:sz="4" w:space="0" w:color="auto"/>
            </w:tcBorders>
            <w:vAlign w:val="center"/>
          </w:tcPr>
          <w:p w14:paraId="30FB2722" w14:textId="242B2FB1" w:rsidR="00BD2E78" w:rsidRPr="007E0F91" w:rsidRDefault="00BD2E78" w:rsidP="00BD2E78">
            <w:pPr>
              <w:jc w:val="center"/>
              <w:rPr>
                <w:ins w:id="11552" w:author="Στάθης Καπ" w:date="2023-03-09T05:29:00Z"/>
                <w:sz w:val="16"/>
                <w:szCs w:val="16"/>
              </w:rPr>
            </w:pPr>
            <w:ins w:id="11553" w:author="Στάθης Καπ" w:date="2023-03-09T07:02:00Z">
              <w:r>
                <w:rPr>
                  <w:rFonts w:ascii="Calibri" w:hAnsi="Calibri" w:cs="Calibri"/>
                  <w:color w:val="000000"/>
                  <w:sz w:val="16"/>
                  <w:szCs w:val="16"/>
                </w:rPr>
                <w:t>502</w:t>
              </w:r>
            </w:ins>
          </w:p>
        </w:tc>
        <w:tc>
          <w:tcPr>
            <w:tcW w:w="679" w:type="dxa"/>
            <w:tcBorders>
              <w:top w:val="single" w:sz="4" w:space="0" w:color="auto"/>
              <w:right w:val="single" w:sz="4" w:space="0" w:color="auto"/>
            </w:tcBorders>
            <w:vAlign w:val="center"/>
          </w:tcPr>
          <w:p w14:paraId="2E18FE79" w14:textId="2492136C" w:rsidR="00BD2E78" w:rsidRPr="007E0F91" w:rsidRDefault="00BD2E78" w:rsidP="00BD2E78">
            <w:pPr>
              <w:jc w:val="center"/>
              <w:rPr>
                <w:ins w:id="11554" w:author="Στάθης Καπ" w:date="2023-03-09T05:29:00Z"/>
                <w:sz w:val="16"/>
                <w:szCs w:val="16"/>
              </w:rPr>
            </w:pPr>
            <w:ins w:id="11555" w:author="Στάθης Καπ" w:date="2023-03-09T07:02:00Z">
              <w:r>
                <w:rPr>
                  <w:rFonts w:ascii="Calibri" w:hAnsi="Calibri" w:cs="Calibri"/>
                  <w:color w:val="000000"/>
                  <w:sz w:val="16"/>
                  <w:szCs w:val="16"/>
                </w:rPr>
                <w:t>471</w:t>
              </w:r>
            </w:ins>
          </w:p>
        </w:tc>
        <w:tc>
          <w:tcPr>
            <w:tcW w:w="453" w:type="dxa"/>
            <w:tcBorders>
              <w:top w:val="single" w:sz="4" w:space="0" w:color="auto"/>
              <w:left w:val="single" w:sz="4" w:space="0" w:color="auto"/>
            </w:tcBorders>
            <w:vAlign w:val="center"/>
          </w:tcPr>
          <w:p w14:paraId="0FE72780" w14:textId="7D2E9727" w:rsidR="00BD2E78" w:rsidRPr="007E0F91" w:rsidRDefault="00BD2E78" w:rsidP="00BD2E78">
            <w:pPr>
              <w:jc w:val="center"/>
              <w:rPr>
                <w:ins w:id="11556" w:author="Στάθης Καπ" w:date="2023-03-09T05:29:00Z"/>
                <w:sz w:val="16"/>
                <w:szCs w:val="16"/>
              </w:rPr>
            </w:pPr>
            <w:ins w:id="11557" w:author="Στάθης Καπ" w:date="2023-03-09T07:02:00Z">
              <w:r>
                <w:rPr>
                  <w:rFonts w:ascii="Calibri" w:hAnsi="Calibri" w:cs="Calibri"/>
                  <w:color w:val="000000"/>
                  <w:sz w:val="16"/>
                  <w:szCs w:val="16"/>
                </w:rPr>
                <w:t>451</w:t>
              </w:r>
            </w:ins>
          </w:p>
        </w:tc>
        <w:tc>
          <w:tcPr>
            <w:tcW w:w="708" w:type="dxa"/>
            <w:tcBorders>
              <w:top w:val="single" w:sz="4" w:space="0" w:color="auto"/>
            </w:tcBorders>
            <w:vAlign w:val="center"/>
          </w:tcPr>
          <w:p w14:paraId="31E30E2D" w14:textId="1383872A" w:rsidR="00BD2E78" w:rsidRPr="007E0F91" w:rsidRDefault="00BD2E78" w:rsidP="00BD2E78">
            <w:pPr>
              <w:jc w:val="center"/>
              <w:rPr>
                <w:ins w:id="11558" w:author="Στάθης Καπ" w:date="2023-03-09T05:29:00Z"/>
                <w:sz w:val="16"/>
                <w:szCs w:val="16"/>
              </w:rPr>
            </w:pPr>
            <w:ins w:id="11559" w:author="Στάθης Καπ" w:date="2023-03-09T07:02:00Z">
              <w:r>
                <w:rPr>
                  <w:rFonts w:ascii="Calibri" w:hAnsi="Calibri" w:cs="Calibri"/>
                  <w:color w:val="000000"/>
                  <w:sz w:val="16"/>
                  <w:szCs w:val="16"/>
                </w:rPr>
                <w:t>10.16</w:t>
              </w:r>
            </w:ins>
          </w:p>
        </w:tc>
        <w:tc>
          <w:tcPr>
            <w:tcW w:w="652" w:type="dxa"/>
            <w:vMerge w:val="restart"/>
            <w:tcBorders>
              <w:top w:val="single" w:sz="4" w:space="0" w:color="auto"/>
              <w:right w:val="single" w:sz="4" w:space="0" w:color="auto"/>
            </w:tcBorders>
            <w:vAlign w:val="center"/>
          </w:tcPr>
          <w:p w14:paraId="6B0A7A5D" w14:textId="77777777" w:rsidR="00BD2E78" w:rsidRPr="007E0F91" w:rsidRDefault="00BD2E78" w:rsidP="00BD2E78">
            <w:pPr>
              <w:jc w:val="center"/>
              <w:rPr>
                <w:ins w:id="11560" w:author="Στάθης Καπ" w:date="2023-03-09T07:02:00Z"/>
                <w:sz w:val="16"/>
                <w:szCs w:val="16"/>
              </w:rPr>
            </w:pPr>
            <w:ins w:id="11561" w:author="Στάθης Καπ" w:date="2023-03-09T07:02:00Z">
              <w:r>
                <w:rPr>
                  <w:rFonts w:ascii="Calibri" w:hAnsi="Calibri" w:cs="Calibri"/>
                  <w:color w:val="000000"/>
                  <w:sz w:val="16"/>
                  <w:szCs w:val="16"/>
                </w:rPr>
                <w:t>0.18</w:t>
              </w:r>
            </w:ins>
          </w:p>
          <w:p w14:paraId="5ECD052E" w14:textId="77777777" w:rsidR="00BD2E78" w:rsidRPr="007E0F91" w:rsidRDefault="00BD2E78" w:rsidP="00BD2E78">
            <w:pPr>
              <w:jc w:val="center"/>
              <w:rPr>
                <w:ins w:id="11562" w:author="Στάθης Καπ" w:date="2023-03-09T07:02:00Z"/>
                <w:sz w:val="16"/>
                <w:szCs w:val="16"/>
              </w:rPr>
            </w:pPr>
            <w:ins w:id="11563" w:author="Στάθης Καπ" w:date="2023-03-09T07:02:00Z">
              <w:r>
                <w:rPr>
                  <w:rFonts w:ascii="Calibri" w:hAnsi="Calibri" w:cs="Calibri"/>
                  <w:color w:val="000000"/>
                  <w:sz w:val="16"/>
                  <w:szCs w:val="16"/>
                </w:rPr>
                <w:t>0.576</w:t>
              </w:r>
            </w:ins>
          </w:p>
          <w:p w14:paraId="55169DD5" w14:textId="77777777" w:rsidR="00BD2E78" w:rsidRPr="007E0F91" w:rsidRDefault="00BD2E78" w:rsidP="00BD2E78">
            <w:pPr>
              <w:jc w:val="center"/>
              <w:rPr>
                <w:ins w:id="11564" w:author="Στάθης Καπ" w:date="2023-03-09T07:02:00Z"/>
                <w:sz w:val="16"/>
                <w:szCs w:val="16"/>
              </w:rPr>
            </w:pPr>
            <w:ins w:id="11565" w:author="Στάθης Καπ" w:date="2023-03-09T07:02:00Z">
              <w:r>
                <w:rPr>
                  <w:rFonts w:ascii="Calibri" w:hAnsi="Calibri" w:cs="Calibri"/>
                  <w:color w:val="000000"/>
                  <w:sz w:val="16"/>
                  <w:szCs w:val="16"/>
                </w:rPr>
                <w:t>0.881</w:t>
              </w:r>
            </w:ins>
          </w:p>
          <w:p w14:paraId="21912F1D" w14:textId="77777777" w:rsidR="00BD2E78" w:rsidRPr="007E0F91" w:rsidRDefault="00BD2E78" w:rsidP="00BD2E78">
            <w:pPr>
              <w:jc w:val="center"/>
              <w:rPr>
                <w:ins w:id="11566" w:author="Στάθης Καπ" w:date="2023-03-09T07:02:00Z"/>
                <w:sz w:val="16"/>
                <w:szCs w:val="16"/>
              </w:rPr>
            </w:pPr>
            <w:ins w:id="11567" w:author="Στάθης Καπ" w:date="2023-03-09T07:02:00Z">
              <w:r>
                <w:rPr>
                  <w:rFonts w:ascii="Calibri" w:hAnsi="Calibri" w:cs="Calibri"/>
                  <w:color w:val="000000"/>
                  <w:sz w:val="16"/>
                  <w:szCs w:val="16"/>
                </w:rPr>
                <w:t>1.108</w:t>
              </w:r>
            </w:ins>
          </w:p>
          <w:p w14:paraId="05D3ABA3" w14:textId="77777777" w:rsidR="00BD2E78" w:rsidRPr="007E0F91" w:rsidRDefault="00BD2E78" w:rsidP="00BD2E78">
            <w:pPr>
              <w:jc w:val="center"/>
              <w:rPr>
                <w:ins w:id="11568" w:author="Στάθης Καπ" w:date="2023-03-09T07:02:00Z"/>
                <w:sz w:val="16"/>
                <w:szCs w:val="16"/>
              </w:rPr>
            </w:pPr>
            <w:ins w:id="11569" w:author="Στάθης Καπ" w:date="2023-03-09T07:02:00Z">
              <w:r>
                <w:rPr>
                  <w:rFonts w:ascii="Calibri" w:hAnsi="Calibri" w:cs="Calibri"/>
                  <w:color w:val="000000"/>
                  <w:sz w:val="16"/>
                  <w:szCs w:val="16"/>
                </w:rPr>
                <w:t>6.089</w:t>
              </w:r>
            </w:ins>
          </w:p>
          <w:p w14:paraId="58ADFCE7" w14:textId="77777777" w:rsidR="00BD2E78" w:rsidRPr="007E0F91" w:rsidRDefault="00BD2E78" w:rsidP="00BD2E78">
            <w:pPr>
              <w:jc w:val="center"/>
              <w:rPr>
                <w:ins w:id="11570" w:author="Στάθης Καπ" w:date="2023-03-09T07:02:00Z"/>
                <w:sz w:val="16"/>
                <w:szCs w:val="16"/>
              </w:rPr>
            </w:pPr>
            <w:ins w:id="11571" w:author="Στάθης Καπ" w:date="2023-03-09T07:02:00Z">
              <w:r>
                <w:rPr>
                  <w:rFonts w:ascii="Calibri" w:hAnsi="Calibri" w:cs="Calibri"/>
                  <w:color w:val="000000"/>
                  <w:sz w:val="16"/>
                  <w:szCs w:val="16"/>
                </w:rPr>
                <w:t>3.48</w:t>
              </w:r>
            </w:ins>
          </w:p>
          <w:p w14:paraId="7183FAE6" w14:textId="77777777" w:rsidR="00BD2E78" w:rsidRPr="007E0F91" w:rsidRDefault="00BD2E78" w:rsidP="00BD2E78">
            <w:pPr>
              <w:jc w:val="center"/>
              <w:rPr>
                <w:ins w:id="11572" w:author="Στάθης Καπ" w:date="2023-03-09T07:02:00Z"/>
                <w:sz w:val="16"/>
                <w:szCs w:val="16"/>
              </w:rPr>
            </w:pPr>
            <w:ins w:id="11573" w:author="Στάθης Καπ" w:date="2023-03-09T07:02:00Z">
              <w:r>
                <w:rPr>
                  <w:rFonts w:ascii="Calibri" w:hAnsi="Calibri" w:cs="Calibri"/>
                  <w:color w:val="000000"/>
                  <w:sz w:val="16"/>
                  <w:szCs w:val="16"/>
                </w:rPr>
                <w:t>0.261</w:t>
              </w:r>
            </w:ins>
          </w:p>
          <w:p w14:paraId="67F53A8A" w14:textId="77777777" w:rsidR="00BD2E78" w:rsidRPr="007E0F91" w:rsidRDefault="00BD2E78" w:rsidP="00BD2E78">
            <w:pPr>
              <w:jc w:val="center"/>
              <w:rPr>
                <w:ins w:id="11574" w:author="Στάθης Καπ" w:date="2023-03-09T07:02:00Z"/>
                <w:sz w:val="16"/>
                <w:szCs w:val="16"/>
              </w:rPr>
            </w:pPr>
            <w:ins w:id="11575" w:author="Στάθης Καπ" w:date="2023-03-09T07:02:00Z">
              <w:r>
                <w:rPr>
                  <w:rFonts w:ascii="Calibri" w:hAnsi="Calibri" w:cs="Calibri"/>
                  <w:color w:val="000000"/>
                  <w:sz w:val="16"/>
                  <w:szCs w:val="16"/>
                </w:rPr>
                <w:t>0.858</w:t>
              </w:r>
            </w:ins>
          </w:p>
          <w:p w14:paraId="7C603B2C" w14:textId="77777777" w:rsidR="00BD2E78" w:rsidRPr="007E0F91" w:rsidRDefault="00BD2E78" w:rsidP="00BD2E78">
            <w:pPr>
              <w:jc w:val="center"/>
              <w:rPr>
                <w:ins w:id="11576" w:author="Στάθης Καπ" w:date="2023-03-09T07:02:00Z"/>
                <w:sz w:val="16"/>
                <w:szCs w:val="16"/>
              </w:rPr>
            </w:pPr>
            <w:ins w:id="11577" w:author="Στάθης Καπ" w:date="2023-03-09T07:02:00Z">
              <w:r>
                <w:rPr>
                  <w:rFonts w:ascii="Calibri" w:hAnsi="Calibri" w:cs="Calibri"/>
                  <w:color w:val="000000"/>
                  <w:sz w:val="16"/>
                  <w:szCs w:val="16"/>
                </w:rPr>
                <w:t>4.332</w:t>
              </w:r>
            </w:ins>
          </w:p>
          <w:p w14:paraId="0E2E80DB" w14:textId="77777777" w:rsidR="00BD2E78" w:rsidRPr="007E0F91" w:rsidRDefault="00BD2E78" w:rsidP="00BD2E78">
            <w:pPr>
              <w:jc w:val="center"/>
              <w:rPr>
                <w:ins w:id="11578" w:author="Στάθης Καπ" w:date="2023-03-09T07:02:00Z"/>
                <w:sz w:val="16"/>
                <w:szCs w:val="16"/>
              </w:rPr>
            </w:pPr>
            <w:ins w:id="11579" w:author="Στάθης Καπ" w:date="2023-03-09T07:02:00Z">
              <w:r>
                <w:rPr>
                  <w:rFonts w:ascii="Calibri" w:hAnsi="Calibri" w:cs="Calibri"/>
                  <w:color w:val="000000"/>
                  <w:sz w:val="16"/>
                  <w:szCs w:val="16"/>
                </w:rPr>
                <w:t>2.843</w:t>
              </w:r>
            </w:ins>
          </w:p>
          <w:p w14:paraId="74A691F1" w14:textId="77777777" w:rsidR="00BD2E78" w:rsidRPr="007E0F91" w:rsidRDefault="00BD2E78" w:rsidP="00BD2E78">
            <w:pPr>
              <w:jc w:val="center"/>
              <w:rPr>
                <w:ins w:id="11580" w:author="Στάθης Καπ" w:date="2023-03-09T07:02:00Z"/>
                <w:sz w:val="16"/>
                <w:szCs w:val="16"/>
              </w:rPr>
            </w:pPr>
            <w:ins w:id="11581" w:author="Στάθης Καπ" w:date="2023-03-09T07:02:00Z">
              <w:r>
                <w:rPr>
                  <w:rFonts w:ascii="Calibri" w:hAnsi="Calibri" w:cs="Calibri"/>
                  <w:color w:val="000000"/>
                  <w:sz w:val="16"/>
                  <w:szCs w:val="16"/>
                </w:rPr>
                <w:t>0.111</w:t>
              </w:r>
            </w:ins>
          </w:p>
          <w:p w14:paraId="0F110881" w14:textId="77777777" w:rsidR="00BD2E78" w:rsidRPr="007E0F91" w:rsidRDefault="00BD2E78" w:rsidP="00BD2E78">
            <w:pPr>
              <w:jc w:val="center"/>
              <w:rPr>
                <w:ins w:id="11582" w:author="Στάθης Καπ" w:date="2023-03-09T07:02:00Z"/>
                <w:sz w:val="16"/>
                <w:szCs w:val="16"/>
              </w:rPr>
            </w:pPr>
            <w:ins w:id="11583" w:author="Στάθης Καπ" w:date="2023-03-09T07:02:00Z">
              <w:r>
                <w:rPr>
                  <w:rFonts w:ascii="Calibri" w:hAnsi="Calibri" w:cs="Calibri"/>
                  <w:color w:val="000000"/>
                  <w:sz w:val="16"/>
                  <w:szCs w:val="16"/>
                </w:rPr>
                <w:t>0.942</w:t>
              </w:r>
            </w:ins>
          </w:p>
          <w:p w14:paraId="0C00442B" w14:textId="77777777" w:rsidR="00BD2E78" w:rsidRPr="007E0F91" w:rsidRDefault="00BD2E78" w:rsidP="00BD2E78">
            <w:pPr>
              <w:jc w:val="center"/>
              <w:rPr>
                <w:ins w:id="11584" w:author="Στάθης Καπ" w:date="2023-03-09T07:02:00Z"/>
                <w:sz w:val="16"/>
                <w:szCs w:val="16"/>
              </w:rPr>
            </w:pPr>
            <w:ins w:id="11585" w:author="Στάθης Καπ" w:date="2023-03-09T07:02:00Z">
              <w:r>
                <w:rPr>
                  <w:rFonts w:ascii="Calibri" w:hAnsi="Calibri" w:cs="Calibri"/>
                  <w:color w:val="000000"/>
                  <w:sz w:val="16"/>
                  <w:szCs w:val="16"/>
                </w:rPr>
                <w:t>2.423</w:t>
              </w:r>
            </w:ins>
          </w:p>
          <w:p w14:paraId="6CF17AE0" w14:textId="77777777" w:rsidR="00BD2E78" w:rsidRPr="007E0F91" w:rsidRDefault="00BD2E78" w:rsidP="00BD2E78">
            <w:pPr>
              <w:jc w:val="center"/>
              <w:rPr>
                <w:ins w:id="11586" w:author="Στάθης Καπ" w:date="2023-03-09T07:02:00Z"/>
                <w:sz w:val="16"/>
                <w:szCs w:val="16"/>
              </w:rPr>
            </w:pPr>
            <w:ins w:id="11587" w:author="Στάθης Καπ" w:date="2023-03-09T07:02:00Z">
              <w:r>
                <w:rPr>
                  <w:rFonts w:ascii="Calibri" w:hAnsi="Calibri" w:cs="Calibri"/>
                  <w:color w:val="000000"/>
                  <w:sz w:val="16"/>
                  <w:szCs w:val="16"/>
                </w:rPr>
                <w:t>2.432</w:t>
              </w:r>
            </w:ins>
          </w:p>
          <w:p w14:paraId="5E2D5C14" w14:textId="77777777" w:rsidR="00BD2E78" w:rsidRPr="007E0F91" w:rsidRDefault="00BD2E78" w:rsidP="00BD2E78">
            <w:pPr>
              <w:jc w:val="center"/>
              <w:rPr>
                <w:ins w:id="11588" w:author="Στάθης Καπ" w:date="2023-03-09T07:02:00Z"/>
                <w:sz w:val="16"/>
                <w:szCs w:val="16"/>
              </w:rPr>
            </w:pPr>
            <w:ins w:id="11589" w:author="Στάθης Καπ" w:date="2023-03-09T07:02:00Z">
              <w:r>
                <w:rPr>
                  <w:rFonts w:ascii="Calibri" w:hAnsi="Calibri" w:cs="Calibri"/>
                  <w:color w:val="000000"/>
                  <w:sz w:val="16"/>
                  <w:szCs w:val="16"/>
                </w:rPr>
                <w:t>2.526</w:t>
              </w:r>
            </w:ins>
          </w:p>
          <w:p w14:paraId="4B1D257A" w14:textId="77777777" w:rsidR="00BD2E78" w:rsidRPr="007E0F91" w:rsidRDefault="00BD2E78" w:rsidP="00BD2E78">
            <w:pPr>
              <w:jc w:val="center"/>
              <w:rPr>
                <w:ins w:id="11590" w:author="Στάθης Καπ" w:date="2023-03-09T07:02:00Z"/>
                <w:sz w:val="16"/>
                <w:szCs w:val="16"/>
              </w:rPr>
            </w:pPr>
            <w:ins w:id="11591" w:author="Στάθης Καπ" w:date="2023-03-09T07:02:00Z">
              <w:r>
                <w:rPr>
                  <w:rFonts w:ascii="Calibri" w:hAnsi="Calibri" w:cs="Calibri"/>
                  <w:color w:val="000000"/>
                  <w:sz w:val="16"/>
                  <w:szCs w:val="16"/>
                </w:rPr>
                <w:t>4.315</w:t>
              </w:r>
            </w:ins>
          </w:p>
          <w:p w14:paraId="4BEDE779" w14:textId="77777777" w:rsidR="00BD2E78" w:rsidRPr="007E0F91" w:rsidRDefault="00BD2E78" w:rsidP="00BD2E78">
            <w:pPr>
              <w:jc w:val="center"/>
              <w:rPr>
                <w:ins w:id="11592" w:author="Στάθης Καπ" w:date="2023-03-09T07:02:00Z"/>
                <w:sz w:val="16"/>
                <w:szCs w:val="16"/>
              </w:rPr>
            </w:pPr>
            <w:ins w:id="11593" w:author="Στάθης Καπ" w:date="2023-03-09T07:02:00Z">
              <w:r>
                <w:rPr>
                  <w:rFonts w:ascii="Calibri" w:hAnsi="Calibri" w:cs="Calibri"/>
                  <w:color w:val="000000"/>
                  <w:sz w:val="16"/>
                  <w:szCs w:val="16"/>
                </w:rPr>
                <w:t>0.228</w:t>
              </w:r>
            </w:ins>
          </w:p>
          <w:p w14:paraId="23FD3BDF" w14:textId="77777777" w:rsidR="00BD2E78" w:rsidRPr="007E0F91" w:rsidRDefault="00BD2E78" w:rsidP="00BD2E78">
            <w:pPr>
              <w:jc w:val="center"/>
              <w:rPr>
                <w:ins w:id="11594" w:author="Στάθης Καπ" w:date="2023-03-09T07:02:00Z"/>
                <w:sz w:val="16"/>
                <w:szCs w:val="16"/>
              </w:rPr>
            </w:pPr>
            <w:ins w:id="11595" w:author="Στάθης Καπ" w:date="2023-03-09T07:02:00Z">
              <w:r>
                <w:rPr>
                  <w:rFonts w:ascii="Calibri" w:hAnsi="Calibri" w:cs="Calibri"/>
                  <w:color w:val="000000"/>
                  <w:sz w:val="16"/>
                  <w:szCs w:val="16"/>
                </w:rPr>
                <w:lastRenderedPageBreak/>
                <w:t>0.91</w:t>
              </w:r>
            </w:ins>
          </w:p>
          <w:p w14:paraId="7CEFE881" w14:textId="77777777" w:rsidR="00BD2E78" w:rsidRPr="007E0F91" w:rsidRDefault="00BD2E78" w:rsidP="00BD2E78">
            <w:pPr>
              <w:jc w:val="center"/>
              <w:rPr>
                <w:ins w:id="11596" w:author="Στάθης Καπ" w:date="2023-03-09T07:02:00Z"/>
                <w:sz w:val="16"/>
                <w:szCs w:val="16"/>
              </w:rPr>
            </w:pPr>
            <w:ins w:id="11597" w:author="Στάθης Καπ" w:date="2023-03-09T07:02:00Z">
              <w:r>
                <w:rPr>
                  <w:rFonts w:ascii="Calibri" w:hAnsi="Calibri" w:cs="Calibri"/>
                  <w:color w:val="000000"/>
                  <w:sz w:val="16"/>
                  <w:szCs w:val="16"/>
                </w:rPr>
                <w:t>2.738</w:t>
              </w:r>
            </w:ins>
          </w:p>
          <w:p w14:paraId="160D7C82" w14:textId="1AB79606" w:rsidR="00BD2E78" w:rsidRPr="007E0F91" w:rsidRDefault="00BD2E78" w:rsidP="00BD2E78">
            <w:pPr>
              <w:jc w:val="center"/>
              <w:rPr>
                <w:ins w:id="11598" w:author="Στάθης Καπ" w:date="2023-03-09T05:29:00Z"/>
                <w:sz w:val="16"/>
                <w:szCs w:val="16"/>
              </w:rPr>
            </w:pPr>
            <w:ins w:id="11599" w:author="Στάθης Καπ" w:date="2023-03-09T07:02:00Z">
              <w:r>
                <w:rPr>
                  <w:rFonts w:ascii="Calibri" w:hAnsi="Calibri" w:cs="Calibri"/>
                  <w:color w:val="000000"/>
                  <w:sz w:val="16"/>
                  <w:szCs w:val="16"/>
                </w:rPr>
                <w:t>5.299</w:t>
              </w:r>
            </w:ins>
          </w:p>
        </w:tc>
        <w:tc>
          <w:tcPr>
            <w:tcW w:w="453" w:type="dxa"/>
            <w:tcBorders>
              <w:top w:val="single" w:sz="4" w:space="0" w:color="auto"/>
              <w:left w:val="single" w:sz="4" w:space="0" w:color="auto"/>
            </w:tcBorders>
            <w:vAlign w:val="center"/>
          </w:tcPr>
          <w:p w14:paraId="1E6E371C" w14:textId="47FEDE6B" w:rsidR="00BD2E78" w:rsidRPr="007E0F91" w:rsidRDefault="00BD2E78" w:rsidP="00BD2E78">
            <w:pPr>
              <w:jc w:val="center"/>
              <w:rPr>
                <w:ins w:id="11600" w:author="Στάθης Καπ" w:date="2023-03-09T05:29:00Z"/>
                <w:sz w:val="16"/>
                <w:szCs w:val="16"/>
              </w:rPr>
            </w:pPr>
            <w:ins w:id="11601" w:author="Στάθης Καπ" w:date="2023-03-09T07:02:00Z">
              <w:r>
                <w:rPr>
                  <w:rFonts w:ascii="Calibri" w:hAnsi="Calibri" w:cs="Calibri"/>
                  <w:color w:val="000000"/>
                  <w:sz w:val="16"/>
                  <w:szCs w:val="16"/>
                </w:rPr>
                <w:lastRenderedPageBreak/>
                <w:t>441</w:t>
              </w:r>
            </w:ins>
          </w:p>
        </w:tc>
        <w:tc>
          <w:tcPr>
            <w:tcW w:w="454" w:type="dxa"/>
            <w:tcBorders>
              <w:top w:val="single" w:sz="4" w:space="0" w:color="auto"/>
            </w:tcBorders>
            <w:vAlign w:val="center"/>
          </w:tcPr>
          <w:p w14:paraId="0544E346" w14:textId="1045EA87" w:rsidR="00BD2E78" w:rsidRPr="007E0F91" w:rsidRDefault="00BD2E78" w:rsidP="00BD2E78">
            <w:pPr>
              <w:jc w:val="center"/>
              <w:rPr>
                <w:ins w:id="11602" w:author="Στάθης Καπ" w:date="2023-03-09T05:29:00Z"/>
                <w:sz w:val="16"/>
                <w:szCs w:val="16"/>
              </w:rPr>
            </w:pPr>
            <w:ins w:id="11603" w:author="Στάθης Καπ" w:date="2023-03-09T07:02:00Z">
              <w:r>
                <w:rPr>
                  <w:rFonts w:ascii="Calibri" w:hAnsi="Calibri" w:cs="Calibri"/>
                  <w:color w:val="000000"/>
                  <w:sz w:val="16"/>
                  <w:szCs w:val="16"/>
                </w:rPr>
                <w:t>2.22</w:t>
              </w:r>
            </w:ins>
          </w:p>
        </w:tc>
        <w:tc>
          <w:tcPr>
            <w:tcW w:w="454" w:type="dxa"/>
            <w:tcBorders>
              <w:top w:val="single" w:sz="4" w:space="0" w:color="auto"/>
            </w:tcBorders>
            <w:vAlign w:val="center"/>
          </w:tcPr>
          <w:p w14:paraId="3ECFAD73" w14:textId="53851653" w:rsidR="00BD2E78" w:rsidRPr="007E0F91" w:rsidRDefault="00BD2E78" w:rsidP="00BD2E78">
            <w:pPr>
              <w:jc w:val="center"/>
              <w:rPr>
                <w:ins w:id="11604" w:author="Στάθης Καπ" w:date="2023-03-09T05:29:00Z"/>
                <w:sz w:val="16"/>
                <w:szCs w:val="16"/>
              </w:rPr>
            </w:pPr>
            <w:ins w:id="11605" w:author="Στάθης Καπ" w:date="2023-03-09T07:02:00Z">
              <w:r>
                <w:rPr>
                  <w:rFonts w:ascii="Calibri" w:hAnsi="Calibri" w:cs="Calibri"/>
                  <w:color w:val="000000"/>
                  <w:sz w:val="16"/>
                  <w:szCs w:val="16"/>
                </w:rPr>
                <w:t>0.083</w:t>
              </w:r>
            </w:ins>
          </w:p>
        </w:tc>
        <w:tc>
          <w:tcPr>
            <w:tcW w:w="457" w:type="dxa"/>
            <w:tcBorders>
              <w:top w:val="single" w:sz="4" w:space="0" w:color="auto"/>
              <w:right w:val="single" w:sz="4" w:space="0" w:color="auto"/>
            </w:tcBorders>
            <w:vAlign w:val="center"/>
          </w:tcPr>
          <w:p w14:paraId="403DF762" w14:textId="33B651A8" w:rsidR="00BD2E78" w:rsidRPr="007E0F91" w:rsidRDefault="00BD2E78" w:rsidP="00BD2E78">
            <w:pPr>
              <w:jc w:val="center"/>
              <w:rPr>
                <w:ins w:id="11606" w:author="Στάθης Καπ" w:date="2023-03-09T05:29:00Z"/>
                <w:sz w:val="16"/>
                <w:szCs w:val="16"/>
              </w:rPr>
            </w:pPr>
            <w:ins w:id="11607" w:author="Στάθης Καπ" w:date="2023-03-09T07:02:00Z">
              <w:r>
                <w:rPr>
                  <w:rFonts w:ascii="Calibri" w:hAnsi="Calibri" w:cs="Calibri"/>
                  <w:color w:val="000000"/>
                  <w:sz w:val="16"/>
                  <w:szCs w:val="16"/>
                </w:rPr>
                <w:t>53.89</w:t>
              </w:r>
            </w:ins>
          </w:p>
        </w:tc>
        <w:tc>
          <w:tcPr>
            <w:tcW w:w="453" w:type="dxa"/>
            <w:tcBorders>
              <w:top w:val="single" w:sz="4" w:space="0" w:color="auto"/>
              <w:left w:val="single" w:sz="4" w:space="0" w:color="auto"/>
            </w:tcBorders>
            <w:vAlign w:val="center"/>
          </w:tcPr>
          <w:p w14:paraId="244845F1" w14:textId="4116F533" w:rsidR="00BD2E78" w:rsidRPr="007E0F91" w:rsidRDefault="00BD2E78" w:rsidP="00BD2E78">
            <w:pPr>
              <w:jc w:val="center"/>
              <w:rPr>
                <w:ins w:id="11608" w:author="Στάθης Καπ" w:date="2023-03-09T05:29:00Z"/>
                <w:sz w:val="16"/>
                <w:szCs w:val="16"/>
              </w:rPr>
            </w:pPr>
            <w:ins w:id="11609" w:author="Στάθης Καπ" w:date="2023-03-09T07:02:00Z">
              <w:r>
                <w:rPr>
                  <w:rFonts w:ascii="Calibri" w:hAnsi="Calibri" w:cs="Calibri"/>
                  <w:color w:val="000000"/>
                  <w:sz w:val="16"/>
                  <w:szCs w:val="16"/>
                </w:rPr>
                <w:t>441</w:t>
              </w:r>
            </w:ins>
          </w:p>
        </w:tc>
        <w:tc>
          <w:tcPr>
            <w:tcW w:w="454" w:type="dxa"/>
            <w:tcBorders>
              <w:top w:val="single" w:sz="4" w:space="0" w:color="auto"/>
            </w:tcBorders>
            <w:vAlign w:val="center"/>
          </w:tcPr>
          <w:p w14:paraId="03AFF224" w14:textId="54EE8D68" w:rsidR="00BD2E78" w:rsidRPr="007E0F91" w:rsidRDefault="00BD2E78" w:rsidP="00BD2E78">
            <w:pPr>
              <w:jc w:val="center"/>
              <w:rPr>
                <w:ins w:id="11610" w:author="Στάθης Καπ" w:date="2023-03-09T05:29:00Z"/>
                <w:sz w:val="16"/>
                <w:szCs w:val="16"/>
              </w:rPr>
            </w:pPr>
            <w:ins w:id="11611" w:author="Στάθης Καπ" w:date="2023-03-09T07:02:00Z">
              <w:r>
                <w:rPr>
                  <w:rFonts w:ascii="Calibri" w:hAnsi="Calibri" w:cs="Calibri"/>
                  <w:color w:val="000000"/>
                  <w:sz w:val="16"/>
                  <w:szCs w:val="16"/>
                </w:rPr>
                <w:t>2.22</w:t>
              </w:r>
            </w:ins>
          </w:p>
        </w:tc>
        <w:tc>
          <w:tcPr>
            <w:tcW w:w="454" w:type="dxa"/>
            <w:tcBorders>
              <w:top w:val="single" w:sz="4" w:space="0" w:color="auto"/>
            </w:tcBorders>
            <w:vAlign w:val="center"/>
          </w:tcPr>
          <w:p w14:paraId="0FE8FC6A" w14:textId="2E21E462" w:rsidR="00BD2E78" w:rsidRPr="007E0F91" w:rsidRDefault="00BD2E78" w:rsidP="00BD2E78">
            <w:pPr>
              <w:jc w:val="center"/>
              <w:rPr>
                <w:ins w:id="11612" w:author="Στάθης Καπ" w:date="2023-03-09T05:29:00Z"/>
                <w:sz w:val="16"/>
                <w:szCs w:val="16"/>
              </w:rPr>
            </w:pPr>
            <w:ins w:id="11613" w:author="Στάθης Καπ" w:date="2023-03-09T07:02:00Z">
              <w:r>
                <w:rPr>
                  <w:rFonts w:ascii="Calibri" w:hAnsi="Calibri" w:cs="Calibri"/>
                  <w:color w:val="000000"/>
                  <w:sz w:val="16"/>
                  <w:szCs w:val="16"/>
                </w:rPr>
                <w:t>0.122</w:t>
              </w:r>
            </w:ins>
          </w:p>
        </w:tc>
        <w:tc>
          <w:tcPr>
            <w:tcW w:w="454" w:type="dxa"/>
            <w:tcBorders>
              <w:top w:val="single" w:sz="4" w:space="0" w:color="auto"/>
              <w:right w:val="single" w:sz="4" w:space="0" w:color="auto"/>
            </w:tcBorders>
            <w:vAlign w:val="center"/>
          </w:tcPr>
          <w:p w14:paraId="78281DDC" w14:textId="6543490F" w:rsidR="00BD2E78" w:rsidRPr="007E0F91" w:rsidRDefault="00BD2E78" w:rsidP="00BD2E78">
            <w:pPr>
              <w:jc w:val="center"/>
              <w:rPr>
                <w:ins w:id="11614" w:author="Στάθης Καπ" w:date="2023-03-09T05:29:00Z"/>
                <w:sz w:val="16"/>
                <w:szCs w:val="16"/>
              </w:rPr>
            </w:pPr>
            <w:ins w:id="11615" w:author="Στάθης Καπ" w:date="2023-03-09T07:02:00Z">
              <w:r>
                <w:rPr>
                  <w:rFonts w:ascii="Calibri" w:hAnsi="Calibri" w:cs="Calibri"/>
                  <w:color w:val="000000"/>
                  <w:sz w:val="16"/>
                  <w:szCs w:val="16"/>
                </w:rPr>
                <w:t>32.22</w:t>
              </w:r>
            </w:ins>
          </w:p>
        </w:tc>
        <w:tc>
          <w:tcPr>
            <w:tcW w:w="453" w:type="dxa"/>
            <w:tcBorders>
              <w:top w:val="single" w:sz="4" w:space="0" w:color="auto"/>
              <w:left w:val="single" w:sz="4" w:space="0" w:color="auto"/>
            </w:tcBorders>
            <w:vAlign w:val="center"/>
          </w:tcPr>
          <w:p w14:paraId="360E7955" w14:textId="5533D556" w:rsidR="00BD2E78" w:rsidRPr="007E0F91" w:rsidRDefault="00BD2E78" w:rsidP="00BD2E78">
            <w:pPr>
              <w:jc w:val="center"/>
              <w:rPr>
                <w:ins w:id="11616" w:author="Στάθης Καπ" w:date="2023-03-09T05:29:00Z"/>
                <w:sz w:val="16"/>
                <w:szCs w:val="16"/>
              </w:rPr>
            </w:pPr>
            <w:ins w:id="11617" w:author="Στάθης Καπ" w:date="2023-03-09T07:02:00Z">
              <w:r>
                <w:rPr>
                  <w:rFonts w:ascii="Calibri" w:hAnsi="Calibri" w:cs="Calibri"/>
                  <w:color w:val="000000"/>
                  <w:sz w:val="16"/>
                  <w:szCs w:val="16"/>
                </w:rPr>
                <w:t>427</w:t>
              </w:r>
            </w:ins>
          </w:p>
        </w:tc>
        <w:tc>
          <w:tcPr>
            <w:tcW w:w="454" w:type="dxa"/>
            <w:tcBorders>
              <w:top w:val="single" w:sz="4" w:space="0" w:color="auto"/>
            </w:tcBorders>
            <w:vAlign w:val="center"/>
          </w:tcPr>
          <w:p w14:paraId="645187D2" w14:textId="5AA73A95" w:rsidR="00BD2E78" w:rsidRPr="007E0F91" w:rsidRDefault="00BD2E78" w:rsidP="00BD2E78">
            <w:pPr>
              <w:jc w:val="center"/>
              <w:rPr>
                <w:ins w:id="11618" w:author="Στάθης Καπ" w:date="2023-03-09T05:29:00Z"/>
                <w:sz w:val="16"/>
                <w:szCs w:val="16"/>
              </w:rPr>
            </w:pPr>
            <w:ins w:id="11619" w:author="Στάθης Καπ" w:date="2023-03-09T07:02:00Z">
              <w:r>
                <w:rPr>
                  <w:rFonts w:ascii="Calibri" w:hAnsi="Calibri" w:cs="Calibri"/>
                  <w:color w:val="000000"/>
                  <w:sz w:val="16"/>
                  <w:szCs w:val="16"/>
                </w:rPr>
                <w:t>5.32</w:t>
              </w:r>
            </w:ins>
          </w:p>
        </w:tc>
        <w:tc>
          <w:tcPr>
            <w:tcW w:w="454" w:type="dxa"/>
            <w:tcBorders>
              <w:top w:val="single" w:sz="4" w:space="0" w:color="auto"/>
            </w:tcBorders>
            <w:vAlign w:val="center"/>
          </w:tcPr>
          <w:p w14:paraId="26D46A3E" w14:textId="1CFBCE45" w:rsidR="00BD2E78" w:rsidRPr="007E0F91" w:rsidRDefault="00BD2E78" w:rsidP="00BD2E78">
            <w:pPr>
              <w:jc w:val="center"/>
              <w:rPr>
                <w:ins w:id="11620" w:author="Στάθης Καπ" w:date="2023-03-09T05:29:00Z"/>
                <w:sz w:val="16"/>
                <w:szCs w:val="16"/>
              </w:rPr>
            </w:pPr>
            <w:ins w:id="11621" w:author="Στάθης Καπ" w:date="2023-03-09T07:02:00Z">
              <w:r>
                <w:rPr>
                  <w:rFonts w:ascii="Calibri" w:hAnsi="Calibri" w:cs="Calibri"/>
                  <w:color w:val="000000"/>
                  <w:sz w:val="16"/>
                  <w:szCs w:val="16"/>
                </w:rPr>
                <w:t>0.135</w:t>
              </w:r>
            </w:ins>
          </w:p>
        </w:tc>
        <w:tc>
          <w:tcPr>
            <w:tcW w:w="461" w:type="dxa"/>
            <w:tcBorders>
              <w:top w:val="single" w:sz="4" w:space="0" w:color="auto"/>
              <w:right w:val="single" w:sz="4" w:space="0" w:color="auto"/>
            </w:tcBorders>
            <w:vAlign w:val="center"/>
          </w:tcPr>
          <w:p w14:paraId="3DFC9607" w14:textId="0324FB98" w:rsidR="00BD2E78" w:rsidRPr="007E0F91" w:rsidRDefault="00BD2E78" w:rsidP="00BD2E78">
            <w:pPr>
              <w:jc w:val="center"/>
              <w:rPr>
                <w:ins w:id="11622" w:author="Στάθης Καπ" w:date="2023-03-09T05:29:00Z"/>
                <w:sz w:val="16"/>
                <w:szCs w:val="16"/>
              </w:rPr>
            </w:pPr>
            <w:ins w:id="11623" w:author="Στάθης Καπ" w:date="2023-03-09T07:02:00Z">
              <w:r>
                <w:rPr>
                  <w:rFonts w:ascii="Calibri" w:hAnsi="Calibri" w:cs="Calibri"/>
                  <w:color w:val="000000"/>
                  <w:sz w:val="16"/>
                  <w:szCs w:val="16"/>
                </w:rPr>
                <w:t>25</w:t>
              </w:r>
            </w:ins>
          </w:p>
        </w:tc>
      </w:tr>
      <w:tr w:rsidR="00BD2E78" w14:paraId="0EAD0C07"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624"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625" w:author="Στάθης Καπ" w:date="2023-03-09T05:29:00Z"/>
          <w:trPrChange w:id="11626"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627"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1072A8BB" w14:textId="77777777" w:rsidR="00BD2E78" w:rsidRPr="007E0F91" w:rsidRDefault="00BD2E78" w:rsidP="00BD2E78">
            <w:pPr>
              <w:jc w:val="center"/>
              <w:rPr>
                <w:ins w:id="11628" w:author="Στάθης Καπ" w:date="2023-03-09T05:29:00Z"/>
                <w:sz w:val="16"/>
                <w:szCs w:val="16"/>
              </w:rPr>
            </w:pPr>
            <w:ins w:id="11629" w:author="Στάθης Καπ" w:date="2023-03-09T05:29:00Z">
              <w:r w:rsidRPr="007E0F91">
                <w:rPr>
                  <w:sz w:val="16"/>
                  <w:szCs w:val="16"/>
                </w:rPr>
                <w:t>pr02</w:t>
              </w:r>
            </w:ins>
          </w:p>
        </w:tc>
        <w:tc>
          <w:tcPr>
            <w:tcW w:w="565" w:type="dxa"/>
            <w:tcBorders>
              <w:left w:val="single" w:sz="4" w:space="0" w:color="auto"/>
            </w:tcBorders>
            <w:vAlign w:val="center"/>
            <w:tcPrChange w:id="11630" w:author="Στάθης Καπ" w:date="2023-03-09T07:02:00Z">
              <w:tcPr>
                <w:tcW w:w="565" w:type="dxa"/>
                <w:gridSpan w:val="2"/>
                <w:tcBorders>
                  <w:left w:val="single" w:sz="4" w:space="0" w:color="auto"/>
                </w:tcBorders>
                <w:vAlign w:val="center"/>
              </w:tcPr>
            </w:tcPrChange>
          </w:tcPr>
          <w:p w14:paraId="19BFD737" w14:textId="478FCB8B" w:rsidR="00BD2E78" w:rsidRPr="007E0F91" w:rsidRDefault="00BD2E78" w:rsidP="00BD2E78">
            <w:pPr>
              <w:jc w:val="center"/>
              <w:rPr>
                <w:ins w:id="11631" w:author="Στάθης Καπ" w:date="2023-03-09T05:29:00Z"/>
                <w:sz w:val="16"/>
                <w:szCs w:val="16"/>
              </w:rPr>
            </w:pPr>
            <w:ins w:id="11632" w:author="Στάθης Καπ" w:date="2023-03-09T07:02:00Z">
              <w:r>
                <w:rPr>
                  <w:rFonts w:ascii="Calibri" w:hAnsi="Calibri" w:cs="Calibri"/>
                  <w:color w:val="000000"/>
                  <w:sz w:val="16"/>
                  <w:szCs w:val="16"/>
                </w:rPr>
                <w:t>715</w:t>
              </w:r>
            </w:ins>
          </w:p>
        </w:tc>
        <w:tc>
          <w:tcPr>
            <w:tcW w:w="679" w:type="dxa"/>
            <w:tcBorders>
              <w:right w:val="single" w:sz="4" w:space="0" w:color="auto"/>
            </w:tcBorders>
            <w:vAlign w:val="center"/>
            <w:tcPrChange w:id="11633" w:author="Στάθης Καπ" w:date="2023-03-09T07:02:00Z">
              <w:tcPr>
                <w:tcW w:w="679" w:type="dxa"/>
                <w:gridSpan w:val="2"/>
                <w:tcBorders>
                  <w:right w:val="single" w:sz="4" w:space="0" w:color="auto"/>
                </w:tcBorders>
                <w:vAlign w:val="center"/>
              </w:tcPr>
            </w:tcPrChange>
          </w:tcPr>
          <w:p w14:paraId="6FB0252E" w14:textId="42E9B9AF" w:rsidR="00BD2E78" w:rsidRPr="007E0F91" w:rsidRDefault="00BD2E78" w:rsidP="00BD2E78">
            <w:pPr>
              <w:jc w:val="center"/>
              <w:rPr>
                <w:ins w:id="11634" w:author="Στάθης Καπ" w:date="2023-03-09T05:29:00Z"/>
                <w:sz w:val="16"/>
                <w:szCs w:val="16"/>
              </w:rPr>
            </w:pPr>
            <w:ins w:id="11635" w:author="Στάθης Καπ" w:date="2023-03-09T07:02:00Z">
              <w:r>
                <w:rPr>
                  <w:rFonts w:ascii="Calibri" w:hAnsi="Calibri" w:cs="Calibri"/>
                  <w:color w:val="000000"/>
                  <w:sz w:val="16"/>
                  <w:szCs w:val="16"/>
                </w:rPr>
                <w:t>660</w:t>
              </w:r>
            </w:ins>
          </w:p>
        </w:tc>
        <w:tc>
          <w:tcPr>
            <w:tcW w:w="453" w:type="dxa"/>
            <w:tcBorders>
              <w:left w:val="single" w:sz="4" w:space="0" w:color="auto"/>
            </w:tcBorders>
            <w:vAlign w:val="center"/>
            <w:tcPrChange w:id="11636" w:author="Στάθης Καπ" w:date="2023-03-09T07:02:00Z">
              <w:tcPr>
                <w:tcW w:w="453" w:type="dxa"/>
                <w:gridSpan w:val="2"/>
                <w:tcBorders>
                  <w:left w:val="single" w:sz="4" w:space="0" w:color="auto"/>
                </w:tcBorders>
                <w:vAlign w:val="center"/>
              </w:tcPr>
            </w:tcPrChange>
          </w:tcPr>
          <w:p w14:paraId="538F4B7F" w14:textId="61DEEBB2" w:rsidR="00BD2E78" w:rsidRPr="007E0F91" w:rsidRDefault="00BD2E78" w:rsidP="00BD2E78">
            <w:pPr>
              <w:jc w:val="center"/>
              <w:rPr>
                <w:ins w:id="11637" w:author="Στάθης Καπ" w:date="2023-03-09T05:29:00Z"/>
                <w:sz w:val="16"/>
                <w:szCs w:val="16"/>
              </w:rPr>
            </w:pPr>
            <w:ins w:id="11638" w:author="Στάθης Καπ" w:date="2023-03-09T07:02:00Z">
              <w:r>
                <w:rPr>
                  <w:rFonts w:ascii="Calibri" w:hAnsi="Calibri" w:cs="Calibri"/>
                  <w:color w:val="000000"/>
                  <w:sz w:val="16"/>
                  <w:szCs w:val="16"/>
                </w:rPr>
                <w:t>670</w:t>
              </w:r>
            </w:ins>
          </w:p>
        </w:tc>
        <w:tc>
          <w:tcPr>
            <w:tcW w:w="708" w:type="dxa"/>
            <w:vAlign w:val="center"/>
            <w:tcPrChange w:id="11639" w:author="Στάθης Καπ" w:date="2023-03-09T07:02:00Z">
              <w:tcPr>
                <w:tcW w:w="708" w:type="dxa"/>
                <w:gridSpan w:val="2"/>
                <w:vAlign w:val="center"/>
              </w:tcPr>
            </w:tcPrChange>
          </w:tcPr>
          <w:p w14:paraId="3B5035A8" w14:textId="1BF2DD57" w:rsidR="00BD2E78" w:rsidRPr="007E0F91" w:rsidRDefault="00BD2E78" w:rsidP="00BD2E78">
            <w:pPr>
              <w:jc w:val="center"/>
              <w:rPr>
                <w:ins w:id="11640" w:author="Στάθης Καπ" w:date="2023-03-09T05:29:00Z"/>
                <w:sz w:val="16"/>
                <w:szCs w:val="16"/>
              </w:rPr>
            </w:pPr>
            <w:ins w:id="11641" w:author="Στάθης Καπ" w:date="2023-03-09T07:02:00Z">
              <w:r>
                <w:rPr>
                  <w:rFonts w:ascii="Calibri" w:hAnsi="Calibri" w:cs="Calibri"/>
                  <w:color w:val="000000"/>
                  <w:sz w:val="16"/>
                  <w:szCs w:val="16"/>
                </w:rPr>
                <w:t>6.29</w:t>
              </w:r>
            </w:ins>
          </w:p>
        </w:tc>
        <w:tc>
          <w:tcPr>
            <w:tcW w:w="652" w:type="dxa"/>
            <w:vMerge/>
            <w:tcBorders>
              <w:right w:val="single" w:sz="4" w:space="0" w:color="auto"/>
            </w:tcBorders>
            <w:vAlign w:val="center"/>
            <w:tcPrChange w:id="11642" w:author="Στάθης Καπ" w:date="2023-03-09T07:02:00Z">
              <w:tcPr>
                <w:tcW w:w="652" w:type="dxa"/>
                <w:gridSpan w:val="2"/>
                <w:vMerge/>
                <w:tcBorders>
                  <w:right w:val="single" w:sz="4" w:space="0" w:color="auto"/>
                </w:tcBorders>
                <w:vAlign w:val="center"/>
              </w:tcPr>
            </w:tcPrChange>
          </w:tcPr>
          <w:p w14:paraId="0F2744CD" w14:textId="77777777" w:rsidR="00BD2E78" w:rsidRPr="007E0F91" w:rsidRDefault="00BD2E78" w:rsidP="00BD2E78">
            <w:pPr>
              <w:jc w:val="center"/>
              <w:rPr>
                <w:ins w:id="11643" w:author="Στάθης Καπ" w:date="2023-03-09T05:29:00Z"/>
                <w:sz w:val="16"/>
                <w:szCs w:val="16"/>
              </w:rPr>
            </w:pPr>
          </w:p>
        </w:tc>
        <w:tc>
          <w:tcPr>
            <w:tcW w:w="453" w:type="dxa"/>
            <w:tcBorders>
              <w:left w:val="single" w:sz="4" w:space="0" w:color="auto"/>
            </w:tcBorders>
            <w:vAlign w:val="center"/>
            <w:tcPrChange w:id="11644" w:author="Στάθης Καπ" w:date="2023-03-09T07:02:00Z">
              <w:tcPr>
                <w:tcW w:w="453" w:type="dxa"/>
                <w:gridSpan w:val="2"/>
                <w:tcBorders>
                  <w:left w:val="single" w:sz="4" w:space="0" w:color="auto"/>
                </w:tcBorders>
                <w:vAlign w:val="center"/>
              </w:tcPr>
            </w:tcPrChange>
          </w:tcPr>
          <w:p w14:paraId="70872CFC" w14:textId="4947E738" w:rsidR="00BD2E78" w:rsidRPr="007E0F91" w:rsidRDefault="00BD2E78" w:rsidP="00BD2E78">
            <w:pPr>
              <w:jc w:val="center"/>
              <w:rPr>
                <w:ins w:id="11645" w:author="Στάθης Καπ" w:date="2023-03-09T05:29:00Z"/>
                <w:sz w:val="16"/>
                <w:szCs w:val="16"/>
              </w:rPr>
            </w:pPr>
            <w:ins w:id="11646" w:author="Στάθης Καπ" w:date="2023-03-09T07:02:00Z">
              <w:r>
                <w:rPr>
                  <w:rFonts w:ascii="Calibri" w:hAnsi="Calibri" w:cs="Calibri"/>
                  <w:color w:val="000000"/>
                  <w:sz w:val="16"/>
                  <w:szCs w:val="16"/>
                </w:rPr>
                <w:t>620</w:t>
              </w:r>
            </w:ins>
          </w:p>
        </w:tc>
        <w:tc>
          <w:tcPr>
            <w:tcW w:w="454" w:type="dxa"/>
            <w:vAlign w:val="center"/>
            <w:tcPrChange w:id="11647" w:author="Στάθης Καπ" w:date="2023-03-09T07:02:00Z">
              <w:tcPr>
                <w:tcW w:w="454" w:type="dxa"/>
                <w:gridSpan w:val="2"/>
                <w:vAlign w:val="center"/>
              </w:tcPr>
            </w:tcPrChange>
          </w:tcPr>
          <w:p w14:paraId="0CD5A873" w14:textId="123533C8" w:rsidR="00BD2E78" w:rsidRPr="007E0F91" w:rsidRDefault="00BD2E78" w:rsidP="00BD2E78">
            <w:pPr>
              <w:jc w:val="center"/>
              <w:rPr>
                <w:ins w:id="11648" w:author="Στάθης Καπ" w:date="2023-03-09T05:29:00Z"/>
                <w:sz w:val="16"/>
                <w:szCs w:val="16"/>
              </w:rPr>
            </w:pPr>
            <w:ins w:id="11649" w:author="Στάθης Καπ" w:date="2023-03-09T07:02:00Z">
              <w:r>
                <w:rPr>
                  <w:rFonts w:ascii="Calibri" w:hAnsi="Calibri" w:cs="Calibri"/>
                  <w:color w:val="000000"/>
                  <w:sz w:val="16"/>
                  <w:szCs w:val="16"/>
                </w:rPr>
                <w:t>7.46</w:t>
              </w:r>
            </w:ins>
          </w:p>
        </w:tc>
        <w:tc>
          <w:tcPr>
            <w:tcW w:w="454" w:type="dxa"/>
            <w:vAlign w:val="center"/>
            <w:tcPrChange w:id="11650" w:author="Στάθης Καπ" w:date="2023-03-09T07:02:00Z">
              <w:tcPr>
                <w:tcW w:w="454" w:type="dxa"/>
                <w:gridSpan w:val="2"/>
                <w:vAlign w:val="center"/>
              </w:tcPr>
            </w:tcPrChange>
          </w:tcPr>
          <w:p w14:paraId="7BAC02A4" w14:textId="70BF976A" w:rsidR="00BD2E78" w:rsidRPr="007E0F91" w:rsidRDefault="00BD2E78" w:rsidP="00BD2E78">
            <w:pPr>
              <w:jc w:val="center"/>
              <w:rPr>
                <w:ins w:id="11651" w:author="Στάθης Καπ" w:date="2023-03-09T05:29:00Z"/>
                <w:sz w:val="16"/>
                <w:szCs w:val="16"/>
              </w:rPr>
            </w:pPr>
            <w:ins w:id="11652" w:author="Στάθης Καπ" w:date="2023-03-09T07:02:00Z">
              <w:r>
                <w:rPr>
                  <w:rFonts w:ascii="Calibri" w:hAnsi="Calibri" w:cs="Calibri"/>
                  <w:color w:val="000000"/>
                  <w:sz w:val="16"/>
                  <w:szCs w:val="16"/>
                </w:rPr>
                <w:t>0.359</w:t>
              </w:r>
            </w:ins>
          </w:p>
        </w:tc>
        <w:tc>
          <w:tcPr>
            <w:tcW w:w="457" w:type="dxa"/>
            <w:tcBorders>
              <w:right w:val="single" w:sz="4" w:space="0" w:color="auto"/>
            </w:tcBorders>
            <w:vAlign w:val="center"/>
            <w:tcPrChange w:id="11653" w:author="Στάθης Καπ" w:date="2023-03-09T07:02:00Z">
              <w:tcPr>
                <w:tcW w:w="457" w:type="dxa"/>
                <w:gridSpan w:val="2"/>
                <w:tcBorders>
                  <w:right w:val="single" w:sz="4" w:space="0" w:color="auto"/>
                </w:tcBorders>
                <w:vAlign w:val="center"/>
              </w:tcPr>
            </w:tcPrChange>
          </w:tcPr>
          <w:p w14:paraId="10EE36A1" w14:textId="0120B2ED" w:rsidR="00BD2E78" w:rsidRPr="007E0F91" w:rsidRDefault="00BD2E78" w:rsidP="00BD2E78">
            <w:pPr>
              <w:jc w:val="center"/>
              <w:rPr>
                <w:ins w:id="11654" w:author="Στάθης Καπ" w:date="2023-03-09T05:29:00Z"/>
                <w:sz w:val="16"/>
                <w:szCs w:val="16"/>
              </w:rPr>
            </w:pPr>
            <w:ins w:id="11655" w:author="Στάθης Καπ" w:date="2023-03-09T07:02:00Z">
              <w:r>
                <w:rPr>
                  <w:rFonts w:ascii="Calibri" w:hAnsi="Calibri" w:cs="Calibri"/>
                  <w:color w:val="000000"/>
                  <w:sz w:val="16"/>
                  <w:szCs w:val="16"/>
                </w:rPr>
                <w:t>37.67</w:t>
              </w:r>
            </w:ins>
          </w:p>
        </w:tc>
        <w:tc>
          <w:tcPr>
            <w:tcW w:w="453" w:type="dxa"/>
            <w:tcBorders>
              <w:left w:val="single" w:sz="4" w:space="0" w:color="auto"/>
            </w:tcBorders>
            <w:vAlign w:val="center"/>
            <w:tcPrChange w:id="11656" w:author="Στάθης Καπ" w:date="2023-03-09T07:02:00Z">
              <w:tcPr>
                <w:tcW w:w="453" w:type="dxa"/>
                <w:gridSpan w:val="2"/>
                <w:tcBorders>
                  <w:left w:val="single" w:sz="4" w:space="0" w:color="auto"/>
                </w:tcBorders>
                <w:vAlign w:val="center"/>
              </w:tcPr>
            </w:tcPrChange>
          </w:tcPr>
          <w:p w14:paraId="1DB28B71" w14:textId="75CA2E63" w:rsidR="00BD2E78" w:rsidRPr="007E0F91" w:rsidRDefault="00BD2E78" w:rsidP="00BD2E78">
            <w:pPr>
              <w:jc w:val="center"/>
              <w:rPr>
                <w:ins w:id="11657" w:author="Στάθης Καπ" w:date="2023-03-09T05:29:00Z"/>
                <w:sz w:val="16"/>
                <w:szCs w:val="16"/>
              </w:rPr>
            </w:pPr>
            <w:ins w:id="11658" w:author="Στάθης Καπ" w:date="2023-03-09T07:02:00Z">
              <w:r>
                <w:rPr>
                  <w:rFonts w:ascii="Calibri" w:hAnsi="Calibri" w:cs="Calibri"/>
                  <w:color w:val="000000"/>
                  <w:sz w:val="16"/>
                  <w:szCs w:val="16"/>
                </w:rPr>
                <w:t>597</w:t>
              </w:r>
            </w:ins>
          </w:p>
        </w:tc>
        <w:tc>
          <w:tcPr>
            <w:tcW w:w="454" w:type="dxa"/>
            <w:vAlign w:val="center"/>
            <w:tcPrChange w:id="11659" w:author="Στάθης Καπ" w:date="2023-03-09T07:02:00Z">
              <w:tcPr>
                <w:tcW w:w="454" w:type="dxa"/>
                <w:gridSpan w:val="2"/>
                <w:vAlign w:val="center"/>
              </w:tcPr>
            </w:tcPrChange>
          </w:tcPr>
          <w:p w14:paraId="659C366E" w14:textId="24AE61B7" w:rsidR="00BD2E78" w:rsidRPr="007E0F91" w:rsidRDefault="00BD2E78" w:rsidP="00BD2E78">
            <w:pPr>
              <w:jc w:val="center"/>
              <w:rPr>
                <w:ins w:id="11660" w:author="Στάθης Καπ" w:date="2023-03-09T05:29:00Z"/>
                <w:sz w:val="16"/>
                <w:szCs w:val="16"/>
              </w:rPr>
            </w:pPr>
            <w:ins w:id="11661" w:author="Στάθης Καπ" w:date="2023-03-09T07:02:00Z">
              <w:r>
                <w:rPr>
                  <w:rFonts w:ascii="Calibri" w:hAnsi="Calibri" w:cs="Calibri"/>
                  <w:color w:val="000000"/>
                  <w:sz w:val="16"/>
                  <w:szCs w:val="16"/>
                </w:rPr>
                <w:t>10.9</w:t>
              </w:r>
            </w:ins>
          </w:p>
        </w:tc>
        <w:tc>
          <w:tcPr>
            <w:tcW w:w="454" w:type="dxa"/>
            <w:vAlign w:val="center"/>
            <w:tcPrChange w:id="11662" w:author="Στάθης Καπ" w:date="2023-03-09T07:02:00Z">
              <w:tcPr>
                <w:tcW w:w="454" w:type="dxa"/>
                <w:gridSpan w:val="2"/>
                <w:vAlign w:val="center"/>
              </w:tcPr>
            </w:tcPrChange>
          </w:tcPr>
          <w:p w14:paraId="34E105A2" w14:textId="5B9A5E7D" w:rsidR="00BD2E78" w:rsidRPr="007E0F91" w:rsidRDefault="00BD2E78" w:rsidP="00BD2E78">
            <w:pPr>
              <w:jc w:val="center"/>
              <w:rPr>
                <w:ins w:id="11663" w:author="Στάθης Καπ" w:date="2023-03-09T05:29:00Z"/>
                <w:sz w:val="16"/>
                <w:szCs w:val="16"/>
              </w:rPr>
            </w:pPr>
            <w:ins w:id="11664" w:author="Στάθης Καπ" w:date="2023-03-09T07:02:00Z">
              <w:r>
                <w:rPr>
                  <w:rFonts w:ascii="Calibri" w:hAnsi="Calibri" w:cs="Calibri"/>
                  <w:color w:val="000000"/>
                  <w:sz w:val="16"/>
                  <w:szCs w:val="16"/>
                </w:rPr>
                <w:t>0.331</w:t>
              </w:r>
            </w:ins>
          </w:p>
        </w:tc>
        <w:tc>
          <w:tcPr>
            <w:tcW w:w="454" w:type="dxa"/>
            <w:tcBorders>
              <w:right w:val="single" w:sz="4" w:space="0" w:color="auto"/>
            </w:tcBorders>
            <w:vAlign w:val="center"/>
            <w:tcPrChange w:id="11665" w:author="Στάθης Καπ" w:date="2023-03-09T07:02:00Z">
              <w:tcPr>
                <w:tcW w:w="454" w:type="dxa"/>
                <w:gridSpan w:val="2"/>
                <w:tcBorders>
                  <w:right w:val="single" w:sz="4" w:space="0" w:color="auto"/>
                </w:tcBorders>
                <w:vAlign w:val="center"/>
              </w:tcPr>
            </w:tcPrChange>
          </w:tcPr>
          <w:p w14:paraId="37A1F25E" w14:textId="4C27BA6D" w:rsidR="00BD2E78" w:rsidRPr="007E0F91" w:rsidRDefault="00BD2E78" w:rsidP="00BD2E78">
            <w:pPr>
              <w:jc w:val="center"/>
              <w:rPr>
                <w:ins w:id="11666" w:author="Στάθης Καπ" w:date="2023-03-09T05:29:00Z"/>
                <w:sz w:val="16"/>
                <w:szCs w:val="16"/>
              </w:rPr>
            </w:pPr>
            <w:ins w:id="11667" w:author="Στάθης Καπ" w:date="2023-03-09T07:02:00Z">
              <w:r>
                <w:rPr>
                  <w:rFonts w:ascii="Calibri" w:hAnsi="Calibri" w:cs="Calibri"/>
                  <w:color w:val="000000"/>
                  <w:sz w:val="16"/>
                  <w:szCs w:val="16"/>
                </w:rPr>
                <w:t>42.53</w:t>
              </w:r>
            </w:ins>
          </w:p>
        </w:tc>
        <w:tc>
          <w:tcPr>
            <w:tcW w:w="453" w:type="dxa"/>
            <w:tcBorders>
              <w:left w:val="single" w:sz="4" w:space="0" w:color="auto"/>
            </w:tcBorders>
            <w:vAlign w:val="center"/>
            <w:tcPrChange w:id="11668" w:author="Στάθης Καπ" w:date="2023-03-09T07:02:00Z">
              <w:tcPr>
                <w:tcW w:w="453" w:type="dxa"/>
                <w:gridSpan w:val="2"/>
                <w:tcBorders>
                  <w:left w:val="single" w:sz="4" w:space="0" w:color="auto"/>
                </w:tcBorders>
                <w:vAlign w:val="center"/>
              </w:tcPr>
            </w:tcPrChange>
          </w:tcPr>
          <w:p w14:paraId="5ADBC3CF" w14:textId="2DFE4554" w:rsidR="00BD2E78" w:rsidRPr="007E0F91" w:rsidRDefault="00BD2E78" w:rsidP="00BD2E78">
            <w:pPr>
              <w:jc w:val="center"/>
              <w:rPr>
                <w:ins w:id="11669" w:author="Στάθης Καπ" w:date="2023-03-09T05:29:00Z"/>
                <w:sz w:val="16"/>
                <w:szCs w:val="16"/>
              </w:rPr>
            </w:pPr>
            <w:ins w:id="11670" w:author="Στάθης Καπ" w:date="2023-03-09T07:02:00Z">
              <w:r>
                <w:rPr>
                  <w:rFonts w:ascii="Calibri" w:hAnsi="Calibri" w:cs="Calibri"/>
                  <w:color w:val="000000"/>
                  <w:sz w:val="16"/>
                  <w:szCs w:val="16"/>
                </w:rPr>
                <w:t>576</w:t>
              </w:r>
            </w:ins>
          </w:p>
        </w:tc>
        <w:tc>
          <w:tcPr>
            <w:tcW w:w="454" w:type="dxa"/>
            <w:vAlign w:val="center"/>
            <w:tcPrChange w:id="11671" w:author="Στάθης Καπ" w:date="2023-03-09T07:02:00Z">
              <w:tcPr>
                <w:tcW w:w="454" w:type="dxa"/>
                <w:gridSpan w:val="2"/>
                <w:vAlign w:val="center"/>
              </w:tcPr>
            </w:tcPrChange>
          </w:tcPr>
          <w:p w14:paraId="3BF3B6DD" w14:textId="0831ACE5" w:rsidR="00BD2E78" w:rsidRPr="007E0F91" w:rsidRDefault="00BD2E78" w:rsidP="00BD2E78">
            <w:pPr>
              <w:jc w:val="center"/>
              <w:rPr>
                <w:ins w:id="11672" w:author="Στάθης Καπ" w:date="2023-03-09T05:29:00Z"/>
                <w:sz w:val="16"/>
                <w:szCs w:val="16"/>
              </w:rPr>
            </w:pPr>
            <w:ins w:id="11673" w:author="Στάθης Καπ" w:date="2023-03-09T07:02:00Z">
              <w:r>
                <w:rPr>
                  <w:rFonts w:ascii="Calibri" w:hAnsi="Calibri" w:cs="Calibri"/>
                  <w:color w:val="000000"/>
                  <w:sz w:val="16"/>
                  <w:szCs w:val="16"/>
                </w:rPr>
                <w:t>14.03</w:t>
              </w:r>
            </w:ins>
          </w:p>
        </w:tc>
        <w:tc>
          <w:tcPr>
            <w:tcW w:w="454" w:type="dxa"/>
            <w:vAlign w:val="center"/>
            <w:tcPrChange w:id="11674" w:author="Στάθης Καπ" w:date="2023-03-09T07:02:00Z">
              <w:tcPr>
                <w:tcW w:w="454" w:type="dxa"/>
                <w:gridSpan w:val="2"/>
                <w:vAlign w:val="center"/>
              </w:tcPr>
            </w:tcPrChange>
          </w:tcPr>
          <w:p w14:paraId="0FBB0DE3" w14:textId="62340FCB" w:rsidR="00BD2E78" w:rsidRPr="007E0F91" w:rsidRDefault="00BD2E78" w:rsidP="00BD2E78">
            <w:pPr>
              <w:jc w:val="center"/>
              <w:rPr>
                <w:ins w:id="11675" w:author="Στάθης Καπ" w:date="2023-03-09T05:29:00Z"/>
                <w:sz w:val="16"/>
                <w:szCs w:val="16"/>
              </w:rPr>
            </w:pPr>
            <w:ins w:id="11676" w:author="Στάθης Καπ" w:date="2023-03-09T07:02:00Z">
              <w:r>
                <w:rPr>
                  <w:rFonts w:ascii="Calibri" w:hAnsi="Calibri" w:cs="Calibri"/>
                  <w:color w:val="000000"/>
                  <w:sz w:val="16"/>
                  <w:szCs w:val="16"/>
                </w:rPr>
                <w:t>0.262</w:t>
              </w:r>
            </w:ins>
          </w:p>
        </w:tc>
        <w:tc>
          <w:tcPr>
            <w:tcW w:w="461" w:type="dxa"/>
            <w:tcBorders>
              <w:right w:val="single" w:sz="4" w:space="0" w:color="auto"/>
            </w:tcBorders>
            <w:vAlign w:val="center"/>
            <w:tcPrChange w:id="11677" w:author="Στάθης Καπ" w:date="2023-03-09T07:02:00Z">
              <w:tcPr>
                <w:tcW w:w="461" w:type="dxa"/>
                <w:gridSpan w:val="2"/>
                <w:tcBorders>
                  <w:right w:val="single" w:sz="4" w:space="0" w:color="auto"/>
                </w:tcBorders>
                <w:vAlign w:val="center"/>
              </w:tcPr>
            </w:tcPrChange>
          </w:tcPr>
          <w:p w14:paraId="16106987" w14:textId="024EDBA8" w:rsidR="00BD2E78" w:rsidRPr="007E0F91" w:rsidRDefault="00BD2E78" w:rsidP="00BD2E78">
            <w:pPr>
              <w:jc w:val="center"/>
              <w:rPr>
                <w:ins w:id="11678" w:author="Στάθης Καπ" w:date="2023-03-09T05:29:00Z"/>
                <w:sz w:val="16"/>
                <w:szCs w:val="16"/>
              </w:rPr>
            </w:pPr>
            <w:ins w:id="11679" w:author="Στάθης Καπ" w:date="2023-03-09T07:02:00Z">
              <w:r>
                <w:rPr>
                  <w:rFonts w:ascii="Calibri" w:hAnsi="Calibri" w:cs="Calibri"/>
                  <w:color w:val="000000"/>
                  <w:sz w:val="16"/>
                  <w:szCs w:val="16"/>
                </w:rPr>
                <w:t>54.51</w:t>
              </w:r>
            </w:ins>
          </w:p>
        </w:tc>
      </w:tr>
      <w:tr w:rsidR="00BD2E78" w14:paraId="76D2895B"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680"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681" w:author="Στάθης Καπ" w:date="2023-03-09T05:29:00Z"/>
          <w:trPrChange w:id="11682"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683"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1FB333EC" w14:textId="77777777" w:rsidR="00BD2E78" w:rsidRPr="007E0F91" w:rsidRDefault="00BD2E78" w:rsidP="00BD2E78">
            <w:pPr>
              <w:jc w:val="center"/>
              <w:rPr>
                <w:ins w:id="11684" w:author="Στάθης Καπ" w:date="2023-03-09T05:29:00Z"/>
                <w:sz w:val="16"/>
                <w:szCs w:val="16"/>
              </w:rPr>
            </w:pPr>
            <w:ins w:id="11685" w:author="Στάθης Καπ" w:date="2023-03-09T05:29:00Z">
              <w:r w:rsidRPr="007E0F91">
                <w:rPr>
                  <w:sz w:val="16"/>
                  <w:szCs w:val="16"/>
                </w:rPr>
                <w:t>pr03</w:t>
              </w:r>
            </w:ins>
          </w:p>
        </w:tc>
        <w:tc>
          <w:tcPr>
            <w:tcW w:w="565" w:type="dxa"/>
            <w:tcBorders>
              <w:left w:val="single" w:sz="4" w:space="0" w:color="auto"/>
            </w:tcBorders>
            <w:vAlign w:val="center"/>
            <w:tcPrChange w:id="11686" w:author="Στάθης Καπ" w:date="2023-03-09T07:02:00Z">
              <w:tcPr>
                <w:tcW w:w="565" w:type="dxa"/>
                <w:gridSpan w:val="2"/>
                <w:tcBorders>
                  <w:left w:val="single" w:sz="4" w:space="0" w:color="auto"/>
                </w:tcBorders>
                <w:vAlign w:val="center"/>
              </w:tcPr>
            </w:tcPrChange>
          </w:tcPr>
          <w:p w14:paraId="38DBB43C" w14:textId="028DCD7C" w:rsidR="00BD2E78" w:rsidRPr="007E0F91" w:rsidRDefault="00BD2E78" w:rsidP="00BD2E78">
            <w:pPr>
              <w:jc w:val="center"/>
              <w:rPr>
                <w:ins w:id="11687" w:author="Στάθης Καπ" w:date="2023-03-09T05:29:00Z"/>
                <w:sz w:val="16"/>
                <w:szCs w:val="16"/>
              </w:rPr>
            </w:pPr>
            <w:ins w:id="11688" w:author="Στάθης Καπ" w:date="2023-03-09T07:02:00Z">
              <w:r>
                <w:rPr>
                  <w:rFonts w:ascii="Calibri" w:hAnsi="Calibri" w:cs="Calibri"/>
                  <w:color w:val="000000"/>
                  <w:sz w:val="16"/>
                  <w:szCs w:val="16"/>
                </w:rPr>
                <w:t>742</w:t>
              </w:r>
            </w:ins>
          </w:p>
        </w:tc>
        <w:tc>
          <w:tcPr>
            <w:tcW w:w="679" w:type="dxa"/>
            <w:tcBorders>
              <w:right w:val="single" w:sz="4" w:space="0" w:color="auto"/>
            </w:tcBorders>
            <w:vAlign w:val="center"/>
            <w:tcPrChange w:id="11689" w:author="Στάθης Καπ" w:date="2023-03-09T07:02:00Z">
              <w:tcPr>
                <w:tcW w:w="679" w:type="dxa"/>
                <w:gridSpan w:val="2"/>
                <w:tcBorders>
                  <w:right w:val="single" w:sz="4" w:space="0" w:color="auto"/>
                </w:tcBorders>
                <w:vAlign w:val="center"/>
              </w:tcPr>
            </w:tcPrChange>
          </w:tcPr>
          <w:p w14:paraId="5F9E30EB" w14:textId="3E198C26" w:rsidR="00BD2E78" w:rsidRPr="007E0F91" w:rsidRDefault="00BD2E78" w:rsidP="00BD2E78">
            <w:pPr>
              <w:jc w:val="center"/>
              <w:rPr>
                <w:ins w:id="11690" w:author="Στάθης Καπ" w:date="2023-03-09T05:29:00Z"/>
                <w:sz w:val="16"/>
                <w:szCs w:val="16"/>
              </w:rPr>
            </w:pPr>
            <w:ins w:id="11691" w:author="Στάθης Καπ" w:date="2023-03-09T07:02:00Z">
              <w:r>
                <w:rPr>
                  <w:rFonts w:ascii="Calibri" w:hAnsi="Calibri" w:cs="Calibri"/>
                  <w:color w:val="000000"/>
                  <w:sz w:val="16"/>
                  <w:szCs w:val="16"/>
                </w:rPr>
                <w:t>714</w:t>
              </w:r>
            </w:ins>
          </w:p>
        </w:tc>
        <w:tc>
          <w:tcPr>
            <w:tcW w:w="453" w:type="dxa"/>
            <w:tcBorders>
              <w:left w:val="single" w:sz="4" w:space="0" w:color="auto"/>
            </w:tcBorders>
            <w:vAlign w:val="center"/>
            <w:tcPrChange w:id="11692" w:author="Στάθης Καπ" w:date="2023-03-09T07:02:00Z">
              <w:tcPr>
                <w:tcW w:w="453" w:type="dxa"/>
                <w:gridSpan w:val="2"/>
                <w:tcBorders>
                  <w:left w:val="single" w:sz="4" w:space="0" w:color="auto"/>
                </w:tcBorders>
                <w:vAlign w:val="center"/>
              </w:tcPr>
            </w:tcPrChange>
          </w:tcPr>
          <w:p w14:paraId="52C7A061" w14:textId="4350DDBA" w:rsidR="00BD2E78" w:rsidRPr="007E0F91" w:rsidRDefault="00BD2E78" w:rsidP="00BD2E78">
            <w:pPr>
              <w:jc w:val="center"/>
              <w:rPr>
                <w:ins w:id="11693" w:author="Στάθης Καπ" w:date="2023-03-09T05:29:00Z"/>
                <w:sz w:val="16"/>
                <w:szCs w:val="16"/>
              </w:rPr>
            </w:pPr>
            <w:ins w:id="11694" w:author="Στάθης Καπ" w:date="2023-03-09T07:02:00Z">
              <w:r>
                <w:rPr>
                  <w:rFonts w:ascii="Calibri" w:hAnsi="Calibri" w:cs="Calibri"/>
                  <w:color w:val="000000"/>
                  <w:sz w:val="16"/>
                  <w:szCs w:val="16"/>
                </w:rPr>
                <w:t>673</w:t>
              </w:r>
            </w:ins>
          </w:p>
        </w:tc>
        <w:tc>
          <w:tcPr>
            <w:tcW w:w="708" w:type="dxa"/>
            <w:vAlign w:val="center"/>
            <w:tcPrChange w:id="11695" w:author="Στάθης Καπ" w:date="2023-03-09T07:02:00Z">
              <w:tcPr>
                <w:tcW w:w="708" w:type="dxa"/>
                <w:gridSpan w:val="2"/>
                <w:vAlign w:val="center"/>
              </w:tcPr>
            </w:tcPrChange>
          </w:tcPr>
          <w:p w14:paraId="4F60907D" w14:textId="746ECE8A" w:rsidR="00BD2E78" w:rsidRPr="007E0F91" w:rsidRDefault="00BD2E78" w:rsidP="00BD2E78">
            <w:pPr>
              <w:jc w:val="center"/>
              <w:rPr>
                <w:ins w:id="11696" w:author="Στάθης Καπ" w:date="2023-03-09T05:29:00Z"/>
                <w:sz w:val="16"/>
                <w:szCs w:val="16"/>
              </w:rPr>
            </w:pPr>
            <w:ins w:id="11697" w:author="Στάθης Καπ" w:date="2023-03-09T07:02:00Z">
              <w:r>
                <w:rPr>
                  <w:rFonts w:ascii="Calibri" w:hAnsi="Calibri" w:cs="Calibri"/>
                  <w:color w:val="000000"/>
                  <w:sz w:val="16"/>
                  <w:szCs w:val="16"/>
                </w:rPr>
                <w:t>9.3</w:t>
              </w:r>
            </w:ins>
          </w:p>
        </w:tc>
        <w:tc>
          <w:tcPr>
            <w:tcW w:w="652" w:type="dxa"/>
            <w:vMerge/>
            <w:tcBorders>
              <w:right w:val="single" w:sz="4" w:space="0" w:color="auto"/>
            </w:tcBorders>
            <w:vAlign w:val="center"/>
            <w:tcPrChange w:id="11698" w:author="Στάθης Καπ" w:date="2023-03-09T07:02:00Z">
              <w:tcPr>
                <w:tcW w:w="652" w:type="dxa"/>
                <w:gridSpan w:val="2"/>
                <w:vMerge/>
                <w:tcBorders>
                  <w:right w:val="single" w:sz="4" w:space="0" w:color="auto"/>
                </w:tcBorders>
                <w:vAlign w:val="center"/>
              </w:tcPr>
            </w:tcPrChange>
          </w:tcPr>
          <w:p w14:paraId="4693F0CA" w14:textId="77777777" w:rsidR="00BD2E78" w:rsidRPr="007E0F91" w:rsidRDefault="00BD2E78" w:rsidP="00BD2E78">
            <w:pPr>
              <w:jc w:val="center"/>
              <w:rPr>
                <w:ins w:id="11699" w:author="Στάθης Καπ" w:date="2023-03-09T05:29:00Z"/>
                <w:sz w:val="16"/>
                <w:szCs w:val="16"/>
              </w:rPr>
            </w:pPr>
          </w:p>
        </w:tc>
        <w:tc>
          <w:tcPr>
            <w:tcW w:w="453" w:type="dxa"/>
            <w:tcBorders>
              <w:left w:val="single" w:sz="4" w:space="0" w:color="auto"/>
            </w:tcBorders>
            <w:vAlign w:val="center"/>
            <w:tcPrChange w:id="11700" w:author="Στάθης Καπ" w:date="2023-03-09T07:02:00Z">
              <w:tcPr>
                <w:tcW w:w="453" w:type="dxa"/>
                <w:gridSpan w:val="2"/>
                <w:tcBorders>
                  <w:left w:val="single" w:sz="4" w:space="0" w:color="auto"/>
                </w:tcBorders>
                <w:vAlign w:val="center"/>
              </w:tcPr>
            </w:tcPrChange>
          </w:tcPr>
          <w:p w14:paraId="34894602" w14:textId="65E9DCBE" w:rsidR="00BD2E78" w:rsidRPr="007E0F91" w:rsidRDefault="00BD2E78" w:rsidP="00BD2E78">
            <w:pPr>
              <w:jc w:val="center"/>
              <w:rPr>
                <w:ins w:id="11701" w:author="Στάθης Καπ" w:date="2023-03-09T05:29:00Z"/>
                <w:sz w:val="16"/>
                <w:szCs w:val="16"/>
              </w:rPr>
            </w:pPr>
            <w:ins w:id="11702" w:author="Στάθης Καπ" w:date="2023-03-09T07:02:00Z">
              <w:r>
                <w:rPr>
                  <w:rFonts w:ascii="Calibri" w:hAnsi="Calibri" w:cs="Calibri"/>
                  <w:color w:val="000000"/>
                  <w:sz w:val="16"/>
                  <w:szCs w:val="16"/>
                </w:rPr>
                <w:t>639</w:t>
              </w:r>
            </w:ins>
          </w:p>
        </w:tc>
        <w:tc>
          <w:tcPr>
            <w:tcW w:w="454" w:type="dxa"/>
            <w:vAlign w:val="center"/>
            <w:tcPrChange w:id="11703" w:author="Στάθης Καπ" w:date="2023-03-09T07:02:00Z">
              <w:tcPr>
                <w:tcW w:w="454" w:type="dxa"/>
                <w:gridSpan w:val="2"/>
                <w:vAlign w:val="center"/>
              </w:tcPr>
            </w:tcPrChange>
          </w:tcPr>
          <w:p w14:paraId="114F7F4A" w14:textId="701ADFC4" w:rsidR="00BD2E78" w:rsidRPr="007E0F91" w:rsidRDefault="00BD2E78" w:rsidP="00BD2E78">
            <w:pPr>
              <w:jc w:val="center"/>
              <w:rPr>
                <w:ins w:id="11704" w:author="Στάθης Καπ" w:date="2023-03-09T05:29:00Z"/>
                <w:sz w:val="16"/>
                <w:szCs w:val="16"/>
              </w:rPr>
            </w:pPr>
            <w:ins w:id="11705" w:author="Στάθης Καπ" w:date="2023-03-09T07:02:00Z">
              <w:r>
                <w:rPr>
                  <w:rFonts w:ascii="Calibri" w:hAnsi="Calibri" w:cs="Calibri"/>
                  <w:color w:val="000000"/>
                  <w:sz w:val="16"/>
                  <w:szCs w:val="16"/>
                </w:rPr>
                <w:t>5.05</w:t>
              </w:r>
            </w:ins>
          </w:p>
        </w:tc>
        <w:tc>
          <w:tcPr>
            <w:tcW w:w="454" w:type="dxa"/>
            <w:vAlign w:val="center"/>
            <w:tcPrChange w:id="11706" w:author="Στάθης Καπ" w:date="2023-03-09T07:02:00Z">
              <w:tcPr>
                <w:tcW w:w="454" w:type="dxa"/>
                <w:gridSpan w:val="2"/>
                <w:vAlign w:val="center"/>
              </w:tcPr>
            </w:tcPrChange>
          </w:tcPr>
          <w:p w14:paraId="31D2F514" w14:textId="003762E1" w:rsidR="00BD2E78" w:rsidRPr="007E0F91" w:rsidRDefault="00BD2E78" w:rsidP="00BD2E78">
            <w:pPr>
              <w:jc w:val="center"/>
              <w:rPr>
                <w:ins w:id="11707" w:author="Στάθης Καπ" w:date="2023-03-09T05:29:00Z"/>
                <w:sz w:val="16"/>
                <w:szCs w:val="16"/>
              </w:rPr>
            </w:pPr>
            <w:ins w:id="11708" w:author="Στάθης Καπ" w:date="2023-03-09T07:02:00Z">
              <w:r>
                <w:rPr>
                  <w:rFonts w:ascii="Calibri" w:hAnsi="Calibri" w:cs="Calibri"/>
                  <w:color w:val="000000"/>
                  <w:sz w:val="16"/>
                  <w:szCs w:val="16"/>
                </w:rPr>
                <w:t>0.518</w:t>
              </w:r>
            </w:ins>
          </w:p>
        </w:tc>
        <w:tc>
          <w:tcPr>
            <w:tcW w:w="457" w:type="dxa"/>
            <w:tcBorders>
              <w:right w:val="single" w:sz="4" w:space="0" w:color="auto"/>
            </w:tcBorders>
            <w:vAlign w:val="center"/>
            <w:tcPrChange w:id="11709" w:author="Στάθης Καπ" w:date="2023-03-09T07:02:00Z">
              <w:tcPr>
                <w:tcW w:w="457" w:type="dxa"/>
                <w:gridSpan w:val="2"/>
                <w:tcBorders>
                  <w:right w:val="single" w:sz="4" w:space="0" w:color="auto"/>
                </w:tcBorders>
                <w:vAlign w:val="center"/>
              </w:tcPr>
            </w:tcPrChange>
          </w:tcPr>
          <w:p w14:paraId="0510C6C7" w14:textId="67D90BBB" w:rsidR="00BD2E78" w:rsidRPr="007E0F91" w:rsidRDefault="00BD2E78" w:rsidP="00BD2E78">
            <w:pPr>
              <w:jc w:val="center"/>
              <w:rPr>
                <w:ins w:id="11710" w:author="Στάθης Καπ" w:date="2023-03-09T05:29:00Z"/>
                <w:sz w:val="16"/>
                <w:szCs w:val="16"/>
              </w:rPr>
            </w:pPr>
            <w:ins w:id="11711" w:author="Στάθης Καπ" w:date="2023-03-09T07:02:00Z">
              <w:r>
                <w:rPr>
                  <w:rFonts w:ascii="Calibri" w:hAnsi="Calibri" w:cs="Calibri"/>
                  <w:color w:val="000000"/>
                  <w:sz w:val="16"/>
                  <w:szCs w:val="16"/>
                </w:rPr>
                <w:t>41.2</w:t>
              </w:r>
            </w:ins>
          </w:p>
        </w:tc>
        <w:tc>
          <w:tcPr>
            <w:tcW w:w="453" w:type="dxa"/>
            <w:tcBorders>
              <w:left w:val="single" w:sz="4" w:space="0" w:color="auto"/>
            </w:tcBorders>
            <w:vAlign w:val="center"/>
            <w:tcPrChange w:id="11712" w:author="Στάθης Καπ" w:date="2023-03-09T07:02:00Z">
              <w:tcPr>
                <w:tcW w:w="453" w:type="dxa"/>
                <w:gridSpan w:val="2"/>
                <w:tcBorders>
                  <w:left w:val="single" w:sz="4" w:space="0" w:color="auto"/>
                </w:tcBorders>
                <w:vAlign w:val="center"/>
              </w:tcPr>
            </w:tcPrChange>
          </w:tcPr>
          <w:p w14:paraId="6FA670D8" w14:textId="090A4AEF" w:rsidR="00BD2E78" w:rsidRPr="007E0F91" w:rsidRDefault="00BD2E78" w:rsidP="00BD2E78">
            <w:pPr>
              <w:jc w:val="center"/>
              <w:rPr>
                <w:ins w:id="11713" w:author="Στάθης Καπ" w:date="2023-03-09T05:29:00Z"/>
                <w:sz w:val="16"/>
                <w:szCs w:val="16"/>
              </w:rPr>
            </w:pPr>
            <w:ins w:id="11714" w:author="Στάθης Καπ" w:date="2023-03-09T07:02:00Z">
              <w:r>
                <w:rPr>
                  <w:rFonts w:ascii="Calibri" w:hAnsi="Calibri" w:cs="Calibri"/>
                  <w:color w:val="000000"/>
                  <w:sz w:val="16"/>
                  <w:szCs w:val="16"/>
                </w:rPr>
                <w:t>663</w:t>
              </w:r>
            </w:ins>
          </w:p>
        </w:tc>
        <w:tc>
          <w:tcPr>
            <w:tcW w:w="454" w:type="dxa"/>
            <w:vAlign w:val="center"/>
            <w:tcPrChange w:id="11715" w:author="Στάθης Καπ" w:date="2023-03-09T07:02:00Z">
              <w:tcPr>
                <w:tcW w:w="454" w:type="dxa"/>
                <w:gridSpan w:val="2"/>
                <w:vAlign w:val="center"/>
              </w:tcPr>
            </w:tcPrChange>
          </w:tcPr>
          <w:p w14:paraId="5F440348" w14:textId="19734DB6" w:rsidR="00BD2E78" w:rsidRPr="007E0F91" w:rsidRDefault="00BD2E78" w:rsidP="00BD2E78">
            <w:pPr>
              <w:jc w:val="center"/>
              <w:rPr>
                <w:ins w:id="11716" w:author="Στάθης Καπ" w:date="2023-03-09T05:29:00Z"/>
                <w:sz w:val="16"/>
                <w:szCs w:val="16"/>
              </w:rPr>
            </w:pPr>
            <w:ins w:id="11717" w:author="Στάθης Καπ" w:date="2023-03-09T07:02:00Z">
              <w:r>
                <w:rPr>
                  <w:rFonts w:ascii="Calibri" w:hAnsi="Calibri" w:cs="Calibri"/>
                  <w:color w:val="000000"/>
                  <w:sz w:val="16"/>
                  <w:szCs w:val="16"/>
                </w:rPr>
                <w:t>1.49</w:t>
              </w:r>
            </w:ins>
          </w:p>
        </w:tc>
        <w:tc>
          <w:tcPr>
            <w:tcW w:w="454" w:type="dxa"/>
            <w:vAlign w:val="center"/>
            <w:tcPrChange w:id="11718" w:author="Στάθης Καπ" w:date="2023-03-09T07:02:00Z">
              <w:tcPr>
                <w:tcW w:w="454" w:type="dxa"/>
                <w:gridSpan w:val="2"/>
                <w:vAlign w:val="center"/>
              </w:tcPr>
            </w:tcPrChange>
          </w:tcPr>
          <w:p w14:paraId="4F3EC1E3" w14:textId="7A88CEA4" w:rsidR="00BD2E78" w:rsidRPr="007E0F91" w:rsidRDefault="00BD2E78" w:rsidP="00BD2E78">
            <w:pPr>
              <w:jc w:val="center"/>
              <w:rPr>
                <w:ins w:id="11719" w:author="Στάθης Καπ" w:date="2023-03-09T05:29:00Z"/>
                <w:sz w:val="16"/>
                <w:szCs w:val="16"/>
              </w:rPr>
            </w:pPr>
            <w:ins w:id="11720" w:author="Στάθης Καπ" w:date="2023-03-09T07:02:00Z">
              <w:r>
                <w:rPr>
                  <w:rFonts w:ascii="Calibri" w:hAnsi="Calibri" w:cs="Calibri"/>
                  <w:color w:val="000000"/>
                  <w:sz w:val="16"/>
                  <w:szCs w:val="16"/>
                </w:rPr>
                <w:t>0.567</w:t>
              </w:r>
            </w:ins>
          </w:p>
        </w:tc>
        <w:tc>
          <w:tcPr>
            <w:tcW w:w="454" w:type="dxa"/>
            <w:tcBorders>
              <w:right w:val="single" w:sz="4" w:space="0" w:color="auto"/>
            </w:tcBorders>
            <w:vAlign w:val="center"/>
            <w:tcPrChange w:id="11721" w:author="Στάθης Καπ" w:date="2023-03-09T07:02:00Z">
              <w:tcPr>
                <w:tcW w:w="454" w:type="dxa"/>
                <w:gridSpan w:val="2"/>
                <w:tcBorders>
                  <w:right w:val="single" w:sz="4" w:space="0" w:color="auto"/>
                </w:tcBorders>
                <w:vAlign w:val="center"/>
              </w:tcPr>
            </w:tcPrChange>
          </w:tcPr>
          <w:p w14:paraId="35A10E69" w14:textId="6D6C5A31" w:rsidR="00BD2E78" w:rsidRPr="007E0F91" w:rsidRDefault="00BD2E78" w:rsidP="00BD2E78">
            <w:pPr>
              <w:jc w:val="center"/>
              <w:rPr>
                <w:ins w:id="11722" w:author="Στάθης Καπ" w:date="2023-03-09T05:29:00Z"/>
                <w:sz w:val="16"/>
                <w:szCs w:val="16"/>
              </w:rPr>
            </w:pPr>
            <w:ins w:id="11723" w:author="Στάθης Καπ" w:date="2023-03-09T07:02:00Z">
              <w:r>
                <w:rPr>
                  <w:rFonts w:ascii="Calibri" w:hAnsi="Calibri" w:cs="Calibri"/>
                  <w:color w:val="000000"/>
                  <w:sz w:val="16"/>
                  <w:szCs w:val="16"/>
                </w:rPr>
                <w:t>35.64</w:t>
              </w:r>
            </w:ins>
          </w:p>
        </w:tc>
        <w:tc>
          <w:tcPr>
            <w:tcW w:w="453" w:type="dxa"/>
            <w:tcBorders>
              <w:left w:val="single" w:sz="4" w:space="0" w:color="auto"/>
            </w:tcBorders>
            <w:vAlign w:val="center"/>
            <w:tcPrChange w:id="11724" w:author="Στάθης Καπ" w:date="2023-03-09T07:02:00Z">
              <w:tcPr>
                <w:tcW w:w="453" w:type="dxa"/>
                <w:gridSpan w:val="2"/>
                <w:tcBorders>
                  <w:left w:val="single" w:sz="4" w:space="0" w:color="auto"/>
                </w:tcBorders>
                <w:vAlign w:val="center"/>
              </w:tcPr>
            </w:tcPrChange>
          </w:tcPr>
          <w:p w14:paraId="7EB2B007" w14:textId="05111999" w:rsidR="00BD2E78" w:rsidRPr="007E0F91" w:rsidRDefault="00BD2E78" w:rsidP="00BD2E78">
            <w:pPr>
              <w:jc w:val="center"/>
              <w:rPr>
                <w:ins w:id="11725" w:author="Στάθης Καπ" w:date="2023-03-09T05:29:00Z"/>
                <w:sz w:val="16"/>
                <w:szCs w:val="16"/>
              </w:rPr>
            </w:pPr>
            <w:ins w:id="11726" w:author="Στάθης Καπ" w:date="2023-03-09T07:02:00Z">
              <w:r>
                <w:rPr>
                  <w:rFonts w:ascii="Calibri" w:hAnsi="Calibri" w:cs="Calibri"/>
                  <w:color w:val="000000"/>
                  <w:sz w:val="16"/>
                  <w:szCs w:val="16"/>
                </w:rPr>
                <w:t>600</w:t>
              </w:r>
            </w:ins>
          </w:p>
        </w:tc>
        <w:tc>
          <w:tcPr>
            <w:tcW w:w="454" w:type="dxa"/>
            <w:vAlign w:val="center"/>
            <w:tcPrChange w:id="11727" w:author="Στάθης Καπ" w:date="2023-03-09T07:02:00Z">
              <w:tcPr>
                <w:tcW w:w="454" w:type="dxa"/>
                <w:gridSpan w:val="2"/>
                <w:vAlign w:val="center"/>
              </w:tcPr>
            </w:tcPrChange>
          </w:tcPr>
          <w:p w14:paraId="2817ED3D" w14:textId="004CC032" w:rsidR="00BD2E78" w:rsidRPr="007E0F91" w:rsidRDefault="00BD2E78" w:rsidP="00BD2E78">
            <w:pPr>
              <w:jc w:val="center"/>
              <w:rPr>
                <w:ins w:id="11728" w:author="Στάθης Καπ" w:date="2023-03-09T05:29:00Z"/>
                <w:sz w:val="16"/>
                <w:szCs w:val="16"/>
              </w:rPr>
            </w:pPr>
            <w:ins w:id="11729" w:author="Στάθης Καπ" w:date="2023-03-09T07:02:00Z">
              <w:r>
                <w:rPr>
                  <w:rFonts w:ascii="Calibri" w:hAnsi="Calibri" w:cs="Calibri"/>
                  <w:color w:val="000000"/>
                  <w:sz w:val="16"/>
                  <w:szCs w:val="16"/>
                </w:rPr>
                <w:t>10.85</w:t>
              </w:r>
            </w:ins>
          </w:p>
        </w:tc>
        <w:tc>
          <w:tcPr>
            <w:tcW w:w="454" w:type="dxa"/>
            <w:vAlign w:val="center"/>
            <w:tcPrChange w:id="11730" w:author="Στάθης Καπ" w:date="2023-03-09T07:02:00Z">
              <w:tcPr>
                <w:tcW w:w="454" w:type="dxa"/>
                <w:gridSpan w:val="2"/>
                <w:vAlign w:val="center"/>
              </w:tcPr>
            </w:tcPrChange>
          </w:tcPr>
          <w:p w14:paraId="38F4F7D4" w14:textId="17C0E6E0" w:rsidR="00BD2E78" w:rsidRPr="007E0F91" w:rsidRDefault="00BD2E78" w:rsidP="00BD2E78">
            <w:pPr>
              <w:jc w:val="center"/>
              <w:rPr>
                <w:ins w:id="11731" w:author="Στάθης Καπ" w:date="2023-03-09T05:29:00Z"/>
                <w:sz w:val="16"/>
                <w:szCs w:val="16"/>
              </w:rPr>
            </w:pPr>
            <w:ins w:id="11732" w:author="Στάθης Καπ" w:date="2023-03-09T07:02:00Z">
              <w:r>
                <w:rPr>
                  <w:rFonts w:ascii="Calibri" w:hAnsi="Calibri" w:cs="Calibri"/>
                  <w:color w:val="000000"/>
                  <w:sz w:val="16"/>
                  <w:szCs w:val="16"/>
                </w:rPr>
                <w:t>0.337</w:t>
              </w:r>
            </w:ins>
          </w:p>
        </w:tc>
        <w:tc>
          <w:tcPr>
            <w:tcW w:w="461" w:type="dxa"/>
            <w:tcBorders>
              <w:right w:val="single" w:sz="4" w:space="0" w:color="auto"/>
            </w:tcBorders>
            <w:vAlign w:val="center"/>
            <w:tcPrChange w:id="11733" w:author="Στάθης Καπ" w:date="2023-03-09T07:02:00Z">
              <w:tcPr>
                <w:tcW w:w="461" w:type="dxa"/>
                <w:gridSpan w:val="2"/>
                <w:tcBorders>
                  <w:right w:val="single" w:sz="4" w:space="0" w:color="auto"/>
                </w:tcBorders>
                <w:vAlign w:val="center"/>
              </w:tcPr>
            </w:tcPrChange>
          </w:tcPr>
          <w:p w14:paraId="28D46279" w14:textId="5E65CF67" w:rsidR="00BD2E78" w:rsidRPr="007E0F91" w:rsidRDefault="00BD2E78" w:rsidP="00BD2E78">
            <w:pPr>
              <w:jc w:val="center"/>
              <w:rPr>
                <w:ins w:id="11734" w:author="Στάθης Καπ" w:date="2023-03-09T05:29:00Z"/>
                <w:sz w:val="16"/>
                <w:szCs w:val="16"/>
              </w:rPr>
            </w:pPr>
            <w:ins w:id="11735" w:author="Στάθης Καπ" w:date="2023-03-09T07:02:00Z">
              <w:r>
                <w:rPr>
                  <w:rFonts w:ascii="Calibri" w:hAnsi="Calibri" w:cs="Calibri"/>
                  <w:color w:val="000000"/>
                  <w:sz w:val="16"/>
                  <w:szCs w:val="16"/>
                </w:rPr>
                <w:t>61.75</w:t>
              </w:r>
            </w:ins>
          </w:p>
        </w:tc>
      </w:tr>
      <w:tr w:rsidR="00BD2E78" w14:paraId="71785F8B"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736"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737" w:author="Στάθης Καπ" w:date="2023-03-09T05:29:00Z"/>
          <w:trPrChange w:id="11738"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739"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05EC5A41" w14:textId="77777777" w:rsidR="00BD2E78" w:rsidRPr="007E0F91" w:rsidRDefault="00BD2E78" w:rsidP="00BD2E78">
            <w:pPr>
              <w:jc w:val="center"/>
              <w:rPr>
                <w:ins w:id="11740" w:author="Στάθης Καπ" w:date="2023-03-09T05:29:00Z"/>
                <w:sz w:val="16"/>
                <w:szCs w:val="16"/>
              </w:rPr>
            </w:pPr>
            <w:ins w:id="11741" w:author="Στάθης Καπ" w:date="2023-03-09T05:29:00Z">
              <w:r w:rsidRPr="007E0F91">
                <w:rPr>
                  <w:sz w:val="16"/>
                  <w:szCs w:val="16"/>
                </w:rPr>
                <w:t>pr04</w:t>
              </w:r>
            </w:ins>
          </w:p>
        </w:tc>
        <w:tc>
          <w:tcPr>
            <w:tcW w:w="565" w:type="dxa"/>
            <w:tcBorders>
              <w:left w:val="single" w:sz="4" w:space="0" w:color="auto"/>
            </w:tcBorders>
            <w:vAlign w:val="center"/>
            <w:tcPrChange w:id="11742" w:author="Στάθης Καπ" w:date="2023-03-09T07:02:00Z">
              <w:tcPr>
                <w:tcW w:w="565" w:type="dxa"/>
                <w:gridSpan w:val="2"/>
                <w:tcBorders>
                  <w:left w:val="single" w:sz="4" w:space="0" w:color="auto"/>
                </w:tcBorders>
                <w:vAlign w:val="center"/>
              </w:tcPr>
            </w:tcPrChange>
          </w:tcPr>
          <w:p w14:paraId="574F1C32" w14:textId="62710511" w:rsidR="00BD2E78" w:rsidRPr="007E0F91" w:rsidRDefault="00BD2E78" w:rsidP="00BD2E78">
            <w:pPr>
              <w:jc w:val="center"/>
              <w:rPr>
                <w:ins w:id="11743" w:author="Στάθης Καπ" w:date="2023-03-09T05:29:00Z"/>
                <w:sz w:val="16"/>
                <w:szCs w:val="16"/>
              </w:rPr>
            </w:pPr>
            <w:ins w:id="11744" w:author="Στάθης Καπ" w:date="2023-03-09T07:02:00Z">
              <w:r>
                <w:rPr>
                  <w:rFonts w:ascii="Calibri" w:hAnsi="Calibri" w:cs="Calibri"/>
                  <w:color w:val="000000"/>
                  <w:sz w:val="16"/>
                  <w:szCs w:val="16"/>
                </w:rPr>
                <w:t>926</w:t>
              </w:r>
            </w:ins>
          </w:p>
        </w:tc>
        <w:tc>
          <w:tcPr>
            <w:tcW w:w="679" w:type="dxa"/>
            <w:tcBorders>
              <w:right w:val="single" w:sz="4" w:space="0" w:color="auto"/>
            </w:tcBorders>
            <w:vAlign w:val="center"/>
            <w:tcPrChange w:id="11745" w:author="Στάθης Καπ" w:date="2023-03-09T07:02:00Z">
              <w:tcPr>
                <w:tcW w:w="679" w:type="dxa"/>
                <w:gridSpan w:val="2"/>
                <w:tcBorders>
                  <w:right w:val="single" w:sz="4" w:space="0" w:color="auto"/>
                </w:tcBorders>
                <w:vAlign w:val="center"/>
              </w:tcPr>
            </w:tcPrChange>
          </w:tcPr>
          <w:p w14:paraId="10F986EE" w14:textId="30A48CB4" w:rsidR="00BD2E78" w:rsidRPr="007E0F91" w:rsidRDefault="00BD2E78" w:rsidP="00BD2E78">
            <w:pPr>
              <w:jc w:val="center"/>
              <w:rPr>
                <w:ins w:id="11746" w:author="Στάθης Καπ" w:date="2023-03-09T05:29:00Z"/>
                <w:sz w:val="16"/>
                <w:szCs w:val="16"/>
              </w:rPr>
            </w:pPr>
            <w:ins w:id="11747" w:author="Στάθης Καπ" w:date="2023-03-09T07:02:00Z">
              <w:r>
                <w:rPr>
                  <w:rFonts w:ascii="Calibri" w:hAnsi="Calibri" w:cs="Calibri"/>
                  <w:color w:val="000000"/>
                  <w:sz w:val="16"/>
                  <w:szCs w:val="16"/>
                </w:rPr>
                <w:t>863</w:t>
              </w:r>
            </w:ins>
          </w:p>
        </w:tc>
        <w:tc>
          <w:tcPr>
            <w:tcW w:w="453" w:type="dxa"/>
            <w:tcBorders>
              <w:left w:val="single" w:sz="4" w:space="0" w:color="auto"/>
            </w:tcBorders>
            <w:vAlign w:val="center"/>
            <w:tcPrChange w:id="11748" w:author="Στάθης Καπ" w:date="2023-03-09T07:02:00Z">
              <w:tcPr>
                <w:tcW w:w="453" w:type="dxa"/>
                <w:gridSpan w:val="2"/>
                <w:tcBorders>
                  <w:left w:val="single" w:sz="4" w:space="0" w:color="auto"/>
                </w:tcBorders>
                <w:vAlign w:val="center"/>
              </w:tcPr>
            </w:tcPrChange>
          </w:tcPr>
          <w:p w14:paraId="4FBA06FE" w14:textId="030E34DE" w:rsidR="00BD2E78" w:rsidRPr="007E0F91" w:rsidRDefault="00BD2E78" w:rsidP="00BD2E78">
            <w:pPr>
              <w:jc w:val="center"/>
              <w:rPr>
                <w:ins w:id="11749" w:author="Στάθης Καπ" w:date="2023-03-09T05:29:00Z"/>
                <w:sz w:val="16"/>
                <w:szCs w:val="16"/>
              </w:rPr>
            </w:pPr>
            <w:ins w:id="11750" w:author="Στάθης Καπ" w:date="2023-03-09T07:02:00Z">
              <w:r>
                <w:rPr>
                  <w:rFonts w:ascii="Calibri" w:hAnsi="Calibri" w:cs="Calibri"/>
                  <w:color w:val="000000"/>
                  <w:sz w:val="16"/>
                  <w:szCs w:val="16"/>
                </w:rPr>
                <w:t>799</w:t>
              </w:r>
            </w:ins>
          </w:p>
        </w:tc>
        <w:tc>
          <w:tcPr>
            <w:tcW w:w="708" w:type="dxa"/>
            <w:vAlign w:val="center"/>
            <w:tcPrChange w:id="11751" w:author="Στάθης Καπ" w:date="2023-03-09T07:02:00Z">
              <w:tcPr>
                <w:tcW w:w="708" w:type="dxa"/>
                <w:gridSpan w:val="2"/>
                <w:vAlign w:val="center"/>
              </w:tcPr>
            </w:tcPrChange>
          </w:tcPr>
          <w:p w14:paraId="2EAB1065" w14:textId="7BF74B1B" w:rsidR="00BD2E78" w:rsidRPr="007E0F91" w:rsidRDefault="00BD2E78" w:rsidP="00BD2E78">
            <w:pPr>
              <w:jc w:val="center"/>
              <w:rPr>
                <w:ins w:id="11752" w:author="Στάθης Καπ" w:date="2023-03-09T05:29:00Z"/>
                <w:sz w:val="16"/>
                <w:szCs w:val="16"/>
              </w:rPr>
            </w:pPr>
            <w:ins w:id="11753" w:author="Στάθης Καπ" w:date="2023-03-09T07:02:00Z">
              <w:r>
                <w:rPr>
                  <w:rFonts w:ascii="Calibri" w:hAnsi="Calibri" w:cs="Calibri"/>
                  <w:color w:val="000000"/>
                  <w:sz w:val="16"/>
                  <w:szCs w:val="16"/>
                </w:rPr>
                <w:t>13.71</w:t>
              </w:r>
            </w:ins>
          </w:p>
        </w:tc>
        <w:tc>
          <w:tcPr>
            <w:tcW w:w="652" w:type="dxa"/>
            <w:vMerge/>
            <w:tcBorders>
              <w:right w:val="single" w:sz="4" w:space="0" w:color="auto"/>
            </w:tcBorders>
            <w:vAlign w:val="center"/>
            <w:tcPrChange w:id="11754" w:author="Στάθης Καπ" w:date="2023-03-09T07:02:00Z">
              <w:tcPr>
                <w:tcW w:w="652" w:type="dxa"/>
                <w:gridSpan w:val="2"/>
                <w:vMerge/>
                <w:tcBorders>
                  <w:right w:val="single" w:sz="4" w:space="0" w:color="auto"/>
                </w:tcBorders>
                <w:vAlign w:val="center"/>
              </w:tcPr>
            </w:tcPrChange>
          </w:tcPr>
          <w:p w14:paraId="73A0CF86" w14:textId="77777777" w:rsidR="00BD2E78" w:rsidRPr="007E0F91" w:rsidRDefault="00BD2E78" w:rsidP="00BD2E78">
            <w:pPr>
              <w:jc w:val="center"/>
              <w:rPr>
                <w:ins w:id="11755" w:author="Στάθης Καπ" w:date="2023-03-09T05:29:00Z"/>
                <w:sz w:val="16"/>
                <w:szCs w:val="16"/>
              </w:rPr>
            </w:pPr>
          </w:p>
        </w:tc>
        <w:tc>
          <w:tcPr>
            <w:tcW w:w="453" w:type="dxa"/>
            <w:tcBorders>
              <w:left w:val="single" w:sz="4" w:space="0" w:color="auto"/>
            </w:tcBorders>
            <w:vAlign w:val="center"/>
            <w:tcPrChange w:id="11756" w:author="Στάθης Καπ" w:date="2023-03-09T07:02:00Z">
              <w:tcPr>
                <w:tcW w:w="453" w:type="dxa"/>
                <w:gridSpan w:val="2"/>
                <w:tcBorders>
                  <w:left w:val="single" w:sz="4" w:space="0" w:color="auto"/>
                </w:tcBorders>
                <w:vAlign w:val="center"/>
              </w:tcPr>
            </w:tcPrChange>
          </w:tcPr>
          <w:p w14:paraId="7B4649E7" w14:textId="7618EBE4" w:rsidR="00BD2E78" w:rsidRPr="007E0F91" w:rsidRDefault="00BD2E78" w:rsidP="00BD2E78">
            <w:pPr>
              <w:jc w:val="center"/>
              <w:rPr>
                <w:ins w:id="11757" w:author="Στάθης Καπ" w:date="2023-03-09T05:29:00Z"/>
                <w:sz w:val="16"/>
                <w:szCs w:val="16"/>
              </w:rPr>
            </w:pPr>
            <w:ins w:id="11758" w:author="Στάθης Καπ" w:date="2023-03-09T07:02:00Z">
              <w:r>
                <w:rPr>
                  <w:rFonts w:ascii="Calibri" w:hAnsi="Calibri" w:cs="Calibri"/>
                  <w:color w:val="000000"/>
                  <w:sz w:val="16"/>
                  <w:szCs w:val="16"/>
                </w:rPr>
                <w:t>790</w:t>
              </w:r>
            </w:ins>
          </w:p>
        </w:tc>
        <w:tc>
          <w:tcPr>
            <w:tcW w:w="454" w:type="dxa"/>
            <w:vAlign w:val="center"/>
            <w:tcPrChange w:id="11759" w:author="Στάθης Καπ" w:date="2023-03-09T07:02:00Z">
              <w:tcPr>
                <w:tcW w:w="454" w:type="dxa"/>
                <w:gridSpan w:val="2"/>
                <w:vAlign w:val="center"/>
              </w:tcPr>
            </w:tcPrChange>
          </w:tcPr>
          <w:p w14:paraId="528E176E" w14:textId="70D898AF" w:rsidR="00BD2E78" w:rsidRPr="007E0F91" w:rsidRDefault="00BD2E78" w:rsidP="00BD2E78">
            <w:pPr>
              <w:jc w:val="center"/>
              <w:rPr>
                <w:ins w:id="11760" w:author="Στάθης Καπ" w:date="2023-03-09T05:29:00Z"/>
                <w:sz w:val="16"/>
                <w:szCs w:val="16"/>
              </w:rPr>
            </w:pPr>
            <w:ins w:id="11761" w:author="Στάθης Καπ" w:date="2023-03-09T07:02:00Z">
              <w:r>
                <w:rPr>
                  <w:rFonts w:ascii="Calibri" w:hAnsi="Calibri" w:cs="Calibri"/>
                  <w:color w:val="000000"/>
                  <w:sz w:val="16"/>
                  <w:szCs w:val="16"/>
                </w:rPr>
                <w:t>1.13</w:t>
              </w:r>
            </w:ins>
          </w:p>
        </w:tc>
        <w:tc>
          <w:tcPr>
            <w:tcW w:w="454" w:type="dxa"/>
            <w:vAlign w:val="center"/>
            <w:tcPrChange w:id="11762" w:author="Στάθης Καπ" w:date="2023-03-09T07:02:00Z">
              <w:tcPr>
                <w:tcW w:w="454" w:type="dxa"/>
                <w:gridSpan w:val="2"/>
                <w:vAlign w:val="center"/>
              </w:tcPr>
            </w:tcPrChange>
          </w:tcPr>
          <w:p w14:paraId="3025C22F" w14:textId="32AC6DB2" w:rsidR="00BD2E78" w:rsidRPr="007E0F91" w:rsidRDefault="00BD2E78" w:rsidP="00BD2E78">
            <w:pPr>
              <w:jc w:val="center"/>
              <w:rPr>
                <w:ins w:id="11763" w:author="Στάθης Καπ" w:date="2023-03-09T05:29:00Z"/>
                <w:sz w:val="16"/>
                <w:szCs w:val="16"/>
              </w:rPr>
            </w:pPr>
            <w:ins w:id="11764" w:author="Στάθης Καπ" w:date="2023-03-09T07:02:00Z">
              <w:r>
                <w:rPr>
                  <w:rFonts w:ascii="Calibri" w:hAnsi="Calibri" w:cs="Calibri"/>
                  <w:color w:val="000000"/>
                  <w:sz w:val="16"/>
                  <w:szCs w:val="16"/>
                </w:rPr>
                <w:t>0.91</w:t>
              </w:r>
            </w:ins>
          </w:p>
        </w:tc>
        <w:tc>
          <w:tcPr>
            <w:tcW w:w="457" w:type="dxa"/>
            <w:tcBorders>
              <w:right w:val="single" w:sz="4" w:space="0" w:color="auto"/>
            </w:tcBorders>
            <w:vAlign w:val="center"/>
            <w:tcPrChange w:id="11765" w:author="Στάθης Καπ" w:date="2023-03-09T07:02:00Z">
              <w:tcPr>
                <w:tcW w:w="457" w:type="dxa"/>
                <w:gridSpan w:val="2"/>
                <w:tcBorders>
                  <w:right w:val="single" w:sz="4" w:space="0" w:color="auto"/>
                </w:tcBorders>
                <w:vAlign w:val="center"/>
              </w:tcPr>
            </w:tcPrChange>
          </w:tcPr>
          <w:p w14:paraId="33975C24" w14:textId="1BF92307" w:rsidR="00BD2E78" w:rsidRPr="007E0F91" w:rsidRDefault="00BD2E78" w:rsidP="00BD2E78">
            <w:pPr>
              <w:jc w:val="center"/>
              <w:rPr>
                <w:ins w:id="11766" w:author="Στάθης Καπ" w:date="2023-03-09T05:29:00Z"/>
                <w:sz w:val="16"/>
                <w:szCs w:val="16"/>
              </w:rPr>
            </w:pPr>
            <w:ins w:id="11767" w:author="Στάθης Καπ" w:date="2023-03-09T07:02:00Z">
              <w:r>
                <w:rPr>
                  <w:rFonts w:ascii="Calibri" w:hAnsi="Calibri" w:cs="Calibri"/>
                  <w:color w:val="000000"/>
                  <w:sz w:val="16"/>
                  <w:szCs w:val="16"/>
                </w:rPr>
                <w:t>17.87</w:t>
              </w:r>
            </w:ins>
          </w:p>
        </w:tc>
        <w:tc>
          <w:tcPr>
            <w:tcW w:w="453" w:type="dxa"/>
            <w:tcBorders>
              <w:left w:val="single" w:sz="4" w:space="0" w:color="auto"/>
            </w:tcBorders>
            <w:vAlign w:val="center"/>
            <w:tcPrChange w:id="11768" w:author="Στάθης Καπ" w:date="2023-03-09T07:02:00Z">
              <w:tcPr>
                <w:tcW w:w="453" w:type="dxa"/>
                <w:gridSpan w:val="2"/>
                <w:tcBorders>
                  <w:left w:val="single" w:sz="4" w:space="0" w:color="auto"/>
                </w:tcBorders>
                <w:vAlign w:val="center"/>
              </w:tcPr>
            </w:tcPrChange>
          </w:tcPr>
          <w:p w14:paraId="50B6AD77" w14:textId="7DDCF704" w:rsidR="00BD2E78" w:rsidRPr="007E0F91" w:rsidRDefault="00BD2E78" w:rsidP="00BD2E78">
            <w:pPr>
              <w:jc w:val="center"/>
              <w:rPr>
                <w:ins w:id="11769" w:author="Στάθης Καπ" w:date="2023-03-09T05:29:00Z"/>
                <w:sz w:val="16"/>
                <w:szCs w:val="16"/>
              </w:rPr>
            </w:pPr>
            <w:ins w:id="11770" w:author="Στάθης Καπ" w:date="2023-03-09T07:02:00Z">
              <w:r>
                <w:rPr>
                  <w:rFonts w:ascii="Calibri" w:hAnsi="Calibri" w:cs="Calibri"/>
                  <w:color w:val="000000"/>
                  <w:sz w:val="16"/>
                  <w:szCs w:val="16"/>
                </w:rPr>
                <w:t>807</w:t>
              </w:r>
            </w:ins>
          </w:p>
        </w:tc>
        <w:tc>
          <w:tcPr>
            <w:tcW w:w="454" w:type="dxa"/>
            <w:vAlign w:val="center"/>
            <w:tcPrChange w:id="11771" w:author="Στάθης Καπ" w:date="2023-03-09T07:02:00Z">
              <w:tcPr>
                <w:tcW w:w="454" w:type="dxa"/>
                <w:gridSpan w:val="2"/>
                <w:vAlign w:val="center"/>
              </w:tcPr>
            </w:tcPrChange>
          </w:tcPr>
          <w:p w14:paraId="0B2986A6" w14:textId="328B786F" w:rsidR="00BD2E78" w:rsidRPr="007E0F91" w:rsidRDefault="00BD2E78" w:rsidP="00BD2E78">
            <w:pPr>
              <w:jc w:val="center"/>
              <w:rPr>
                <w:ins w:id="11772" w:author="Στάθης Καπ" w:date="2023-03-09T05:29:00Z"/>
                <w:sz w:val="16"/>
                <w:szCs w:val="16"/>
              </w:rPr>
            </w:pPr>
            <w:ins w:id="11773" w:author="Στάθης Καπ" w:date="2023-03-09T07:02:00Z">
              <w:r>
                <w:rPr>
                  <w:rFonts w:ascii="Calibri" w:hAnsi="Calibri" w:cs="Calibri"/>
                  <w:color w:val="000000"/>
                  <w:sz w:val="16"/>
                  <w:szCs w:val="16"/>
                </w:rPr>
                <w:t>-1</w:t>
              </w:r>
            </w:ins>
          </w:p>
        </w:tc>
        <w:tc>
          <w:tcPr>
            <w:tcW w:w="454" w:type="dxa"/>
            <w:vAlign w:val="center"/>
            <w:tcPrChange w:id="11774" w:author="Στάθης Καπ" w:date="2023-03-09T07:02:00Z">
              <w:tcPr>
                <w:tcW w:w="454" w:type="dxa"/>
                <w:gridSpan w:val="2"/>
                <w:vAlign w:val="center"/>
              </w:tcPr>
            </w:tcPrChange>
          </w:tcPr>
          <w:p w14:paraId="531F4EAB" w14:textId="01DA9CFF" w:rsidR="00BD2E78" w:rsidRPr="007E0F91" w:rsidRDefault="00BD2E78" w:rsidP="00BD2E78">
            <w:pPr>
              <w:jc w:val="center"/>
              <w:rPr>
                <w:ins w:id="11775" w:author="Στάθης Καπ" w:date="2023-03-09T05:29:00Z"/>
                <w:sz w:val="16"/>
                <w:szCs w:val="16"/>
              </w:rPr>
            </w:pPr>
            <w:ins w:id="11776" w:author="Στάθης Καπ" w:date="2023-03-09T07:02:00Z">
              <w:r>
                <w:rPr>
                  <w:rFonts w:ascii="Calibri" w:hAnsi="Calibri" w:cs="Calibri"/>
                  <w:color w:val="000000"/>
                  <w:sz w:val="16"/>
                  <w:szCs w:val="16"/>
                </w:rPr>
                <w:t>0.596</w:t>
              </w:r>
            </w:ins>
          </w:p>
        </w:tc>
        <w:tc>
          <w:tcPr>
            <w:tcW w:w="454" w:type="dxa"/>
            <w:tcBorders>
              <w:right w:val="single" w:sz="4" w:space="0" w:color="auto"/>
            </w:tcBorders>
            <w:vAlign w:val="center"/>
            <w:tcPrChange w:id="11777" w:author="Στάθης Καπ" w:date="2023-03-09T07:02:00Z">
              <w:tcPr>
                <w:tcW w:w="454" w:type="dxa"/>
                <w:gridSpan w:val="2"/>
                <w:tcBorders>
                  <w:right w:val="single" w:sz="4" w:space="0" w:color="auto"/>
                </w:tcBorders>
                <w:vAlign w:val="center"/>
              </w:tcPr>
            </w:tcPrChange>
          </w:tcPr>
          <w:p w14:paraId="7319D115" w14:textId="3AC5A194" w:rsidR="00BD2E78" w:rsidRPr="007E0F91" w:rsidRDefault="00BD2E78" w:rsidP="00BD2E78">
            <w:pPr>
              <w:jc w:val="center"/>
              <w:rPr>
                <w:ins w:id="11778" w:author="Στάθης Καπ" w:date="2023-03-09T05:29:00Z"/>
                <w:sz w:val="16"/>
                <w:szCs w:val="16"/>
              </w:rPr>
            </w:pPr>
            <w:ins w:id="11779" w:author="Στάθης Καπ" w:date="2023-03-09T07:02:00Z">
              <w:r>
                <w:rPr>
                  <w:rFonts w:ascii="Calibri" w:hAnsi="Calibri" w:cs="Calibri"/>
                  <w:color w:val="000000"/>
                  <w:sz w:val="16"/>
                  <w:szCs w:val="16"/>
                </w:rPr>
                <w:t>46.21</w:t>
              </w:r>
            </w:ins>
          </w:p>
        </w:tc>
        <w:tc>
          <w:tcPr>
            <w:tcW w:w="453" w:type="dxa"/>
            <w:tcBorders>
              <w:left w:val="single" w:sz="4" w:space="0" w:color="auto"/>
            </w:tcBorders>
            <w:vAlign w:val="center"/>
            <w:tcPrChange w:id="11780" w:author="Στάθης Καπ" w:date="2023-03-09T07:02:00Z">
              <w:tcPr>
                <w:tcW w:w="453" w:type="dxa"/>
                <w:gridSpan w:val="2"/>
                <w:tcBorders>
                  <w:left w:val="single" w:sz="4" w:space="0" w:color="auto"/>
                </w:tcBorders>
                <w:vAlign w:val="center"/>
              </w:tcPr>
            </w:tcPrChange>
          </w:tcPr>
          <w:p w14:paraId="40770019" w14:textId="538332EB" w:rsidR="00BD2E78" w:rsidRPr="007E0F91" w:rsidRDefault="00BD2E78" w:rsidP="00BD2E78">
            <w:pPr>
              <w:jc w:val="center"/>
              <w:rPr>
                <w:ins w:id="11781" w:author="Στάθης Καπ" w:date="2023-03-09T05:29:00Z"/>
                <w:sz w:val="16"/>
                <w:szCs w:val="16"/>
              </w:rPr>
            </w:pPr>
            <w:ins w:id="11782" w:author="Στάθης Καπ" w:date="2023-03-09T07:02:00Z">
              <w:r>
                <w:rPr>
                  <w:rFonts w:ascii="Calibri" w:hAnsi="Calibri" w:cs="Calibri"/>
                  <w:color w:val="000000"/>
                  <w:sz w:val="16"/>
                  <w:szCs w:val="16"/>
                </w:rPr>
                <w:t>745</w:t>
              </w:r>
            </w:ins>
          </w:p>
        </w:tc>
        <w:tc>
          <w:tcPr>
            <w:tcW w:w="454" w:type="dxa"/>
            <w:vAlign w:val="center"/>
            <w:tcPrChange w:id="11783" w:author="Στάθης Καπ" w:date="2023-03-09T07:02:00Z">
              <w:tcPr>
                <w:tcW w:w="454" w:type="dxa"/>
                <w:gridSpan w:val="2"/>
                <w:vAlign w:val="center"/>
              </w:tcPr>
            </w:tcPrChange>
          </w:tcPr>
          <w:p w14:paraId="304BA775" w14:textId="59BB3B43" w:rsidR="00BD2E78" w:rsidRPr="007E0F91" w:rsidRDefault="00BD2E78" w:rsidP="00BD2E78">
            <w:pPr>
              <w:jc w:val="center"/>
              <w:rPr>
                <w:ins w:id="11784" w:author="Στάθης Καπ" w:date="2023-03-09T05:29:00Z"/>
                <w:sz w:val="16"/>
                <w:szCs w:val="16"/>
              </w:rPr>
            </w:pPr>
            <w:ins w:id="11785" w:author="Στάθης Καπ" w:date="2023-03-09T07:02:00Z">
              <w:r>
                <w:rPr>
                  <w:rFonts w:ascii="Calibri" w:hAnsi="Calibri" w:cs="Calibri"/>
                  <w:color w:val="000000"/>
                  <w:sz w:val="16"/>
                  <w:szCs w:val="16"/>
                </w:rPr>
                <w:t>6.76</w:t>
              </w:r>
            </w:ins>
          </w:p>
        </w:tc>
        <w:tc>
          <w:tcPr>
            <w:tcW w:w="454" w:type="dxa"/>
            <w:vAlign w:val="center"/>
            <w:tcPrChange w:id="11786" w:author="Στάθης Καπ" w:date="2023-03-09T07:02:00Z">
              <w:tcPr>
                <w:tcW w:w="454" w:type="dxa"/>
                <w:gridSpan w:val="2"/>
                <w:vAlign w:val="center"/>
              </w:tcPr>
            </w:tcPrChange>
          </w:tcPr>
          <w:p w14:paraId="61640E51" w14:textId="0E733EDE" w:rsidR="00BD2E78" w:rsidRPr="007E0F91" w:rsidRDefault="00BD2E78" w:rsidP="00BD2E78">
            <w:pPr>
              <w:jc w:val="center"/>
              <w:rPr>
                <w:ins w:id="11787" w:author="Στάθης Καπ" w:date="2023-03-09T05:29:00Z"/>
                <w:sz w:val="16"/>
                <w:szCs w:val="16"/>
              </w:rPr>
            </w:pPr>
            <w:ins w:id="11788" w:author="Στάθης Καπ" w:date="2023-03-09T07:02:00Z">
              <w:r>
                <w:rPr>
                  <w:rFonts w:ascii="Calibri" w:hAnsi="Calibri" w:cs="Calibri"/>
                  <w:color w:val="000000"/>
                  <w:sz w:val="16"/>
                  <w:szCs w:val="16"/>
                </w:rPr>
                <w:t>0.542</w:t>
              </w:r>
            </w:ins>
          </w:p>
        </w:tc>
        <w:tc>
          <w:tcPr>
            <w:tcW w:w="461" w:type="dxa"/>
            <w:tcBorders>
              <w:right w:val="single" w:sz="4" w:space="0" w:color="auto"/>
            </w:tcBorders>
            <w:vAlign w:val="center"/>
            <w:tcPrChange w:id="11789" w:author="Στάθης Καπ" w:date="2023-03-09T07:02:00Z">
              <w:tcPr>
                <w:tcW w:w="461" w:type="dxa"/>
                <w:gridSpan w:val="2"/>
                <w:tcBorders>
                  <w:right w:val="single" w:sz="4" w:space="0" w:color="auto"/>
                </w:tcBorders>
                <w:vAlign w:val="center"/>
              </w:tcPr>
            </w:tcPrChange>
          </w:tcPr>
          <w:p w14:paraId="568618F5" w14:textId="763F7056" w:rsidR="00BD2E78" w:rsidRPr="007E0F91" w:rsidRDefault="00BD2E78" w:rsidP="00BD2E78">
            <w:pPr>
              <w:jc w:val="center"/>
              <w:rPr>
                <w:ins w:id="11790" w:author="Στάθης Καπ" w:date="2023-03-09T05:29:00Z"/>
                <w:sz w:val="16"/>
                <w:szCs w:val="16"/>
              </w:rPr>
            </w:pPr>
            <w:ins w:id="11791" w:author="Στάθης Καπ" w:date="2023-03-09T07:02:00Z">
              <w:r>
                <w:rPr>
                  <w:rFonts w:ascii="Calibri" w:hAnsi="Calibri" w:cs="Calibri"/>
                  <w:color w:val="000000"/>
                  <w:sz w:val="16"/>
                  <w:szCs w:val="16"/>
                </w:rPr>
                <w:t>51.08</w:t>
              </w:r>
            </w:ins>
          </w:p>
        </w:tc>
      </w:tr>
      <w:tr w:rsidR="00BD2E78" w14:paraId="60255901"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792"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793" w:author="Στάθης Καπ" w:date="2023-03-09T05:29:00Z"/>
          <w:trPrChange w:id="11794"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795"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31F650F5" w14:textId="77777777" w:rsidR="00BD2E78" w:rsidRPr="007E0F91" w:rsidRDefault="00BD2E78" w:rsidP="00BD2E78">
            <w:pPr>
              <w:jc w:val="center"/>
              <w:rPr>
                <w:ins w:id="11796" w:author="Στάθης Καπ" w:date="2023-03-09T05:29:00Z"/>
                <w:sz w:val="16"/>
                <w:szCs w:val="16"/>
              </w:rPr>
            </w:pPr>
            <w:ins w:id="11797" w:author="Στάθης Καπ" w:date="2023-03-09T05:29:00Z">
              <w:r w:rsidRPr="007E0F91">
                <w:rPr>
                  <w:sz w:val="16"/>
                  <w:szCs w:val="16"/>
                </w:rPr>
                <w:t>pr05</w:t>
              </w:r>
            </w:ins>
          </w:p>
        </w:tc>
        <w:tc>
          <w:tcPr>
            <w:tcW w:w="565" w:type="dxa"/>
            <w:tcBorders>
              <w:left w:val="single" w:sz="4" w:space="0" w:color="auto"/>
            </w:tcBorders>
            <w:vAlign w:val="center"/>
            <w:tcPrChange w:id="11798" w:author="Στάθης Καπ" w:date="2023-03-09T07:02:00Z">
              <w:tcPr>
                <w:tcW w:w="565" w:type="dxa"/>
                <w:gridSpan w:val="2"/>
                <w:tcBorders>
                  <w:left w:val="single" w:sz="4" w:space="0" w:color="auto"/>
                </w:tcBorders>
                <w:vAlign w:val="center"/>
              </w:tcPr>
            </w:tcPrChange>
          </w:tcPr>
          <w:p w14:paraId="518C8B6A" w14:textId="05101845" w:rsidR="00BD2E78" w:rsidRPr="007E0F91" w:rsidRDefault="00BD2E78" w:rsidP="00BD2E78">
            <w:pPr>
              <w:jc w:val="center"/>
              <w:rPr>
                <w:ins w:id="11799" w:author="Στάθης Καπ" w:date="2023-03-09T05:29:00Z"/>
                <w:sz w:val="16"/>
                <w:szCs w:val="16"/>
              </w:rPr>
            </w:pPr>
            <w:ins w:id="11800" w:author="Στάθης Καπ" w:date="2023-03-09T07:02:00Z">
              <w:r>
                <w:rPr>
                  <w:rFonts w:ascii="Calibri" w:hAnsi="Calibri" w:cs="Calibri"/>
                  <w:color w:val="000000"/>
                  <w:sz w:val="16"/>
                  <w:szCs w:val="16"/>
                </w:rPr>
                <w:t>1101</w:t>
              </w:r>
            </w:ins>
          </w:p>
        </w:tc>
        <w:tc>
          <w:tcPr>
            <w:tcW w:w="679" w:type="dxa"/>
            <w:tcBorders>
              <w:right w:val="single" w:sz="4" w:space="0" w:color="auto"/>
            </w:tcBorders>
            <w:vAlign w:val="center"/>
            <w:tcPrChange w:id="11801" w:author="Στάθης Καπ" w:date="2023-03-09T07:02:00Z">
              <w:tcPr>
                <w:tcW w:w="679" w:type="dxa"/>
                <w:gridSpan w:val="2"/>
                <w:tcBorders>
                  <w:right w:val="single" w:sz="4" w:space="0" w:color="auto"/>
                </w:tcBorders>
                <w:vAlign w:val="center"/>
              </w:tcPr>
            </w:tcPrChange>
          </w:tcPr>
          <w:p w14:paraId="17CD3521" w14:textId="22DE0E95" w:rsidR="00BD2E78" w:rsidRPr="007E0F91" w:rsidRDefault="00BD2E78" w:rsidP="00BD2E78">
            <w:pPr>
              <w:jc w:val="center"/>
              <w:rPr>
                <w:ins w:id="11802" w:author="Στάθης Καπ" w:date="2023-03-09T05:29:00Z"/>
                <w:sz w:val="16"/>
                <w:szCs w:val="16"/>
              </w:rPr>
            </w:pPr>
            <w:ins w:id="11803" w:author="Στάθης Καπ" w:date="2023-03-09T07:02:00Z">
              <w:r>
                <w:rPr>
                  <w:rFonts w:ascii="Calibri" w:hAnsi="Calibri" w:cs="Calibri"/>
                  <w:color w:val="000000"/>
                  <w:sz w:val="16"/>
                  <w:szCs w:val="16"/>
                </w:rPr>
                <w:t>1011</w:t>
              </w:r>
            </w:ins>
          </w:p>
        </w:tc>
        <w:tc>
          <w:tcPr>
            <w:tcW w:w="453" w:type="dxa"/>
            <w:tcBorders>
              <w:left w:val="single" w:sz="4" w:space="0" w:color="auto"/>
            </w:tcBorders>
            <w:vAlign w:val="center"/>
            <w:tcPrChange w:id="11804" w:author="Στάθης Καπ" w:date="2023-03-09T07:02:00Z">
              <w:tcPr>
                <w:tcW w:w="453" w:type="dxa"/>
                <w:gridSpan w:val="2"/>
                <w:tcBorders>
                  <w:left w:val="single" w:sz="4" w:space="0" w:color="auto"/>
                </w:tcBorders>
                <w:vAlign w:val="center"/>
              </w:tcPr>
            </w:tcPrChange>
          </w:tcPr>
          <w:p w14:paraId="367C01BD" w14:textId="6EC43BE4" w:rsidR="00BD2E78" w:rsidRPr="007E0F91" w:rsidRDefault="00BD2E78" w:rsidP="00BD2E78">
            <w:pPr>
              <w:jc w:val="center"/>
              <w:rPr>
                <w:ins w:id="11805" w:author="Στάθης Καπ" w:date="2023-03-09T05:29:00Z"/>
                <w:sz w:val="16"/>
                <w:szCs w:val="16"/>
              </w:rPr>
            </w:pPr>
            <w:ins w:id="11806" w:author="Στάθης Καπ" w:date="2023-03-09T07:02:00Z">
              <w:r>
                <w:rPr>
                  <w:rFonts w:ascii="Calibri" w:hAnsi="Calibri" w:cs="Calibri"/>
                  <w:color w:val="000000"/>
                  <w:sz w:val="16"/>
                  <w:szCs w:val="16"/>
                </w:rPr>
                <w:t>1018</w:t>
              </w:r>
            </w:ins>
          </w:p>
        </w:tc>
        <w:tc>
          <w:tcPr>
            <w:tcW w:w="708" w:type="dxa"/>
            <w:vAlign w:val="center"/>
            <w:tcPrChange w:id="11807" w:author="Στάθης Καπ" w:date="2023-03-09T07:02:00Z">
              <w:tcPr>
                <w:tcW w:w="708" w:type="dxa"/>
                <w:gridSpan w:val="2"/>
                <w:vAlign w:val="center"/>
              </w:tcPr>
            </w:tcPrChange>
          </w:tcPr>
          <w:p w14:paraId="4E5B85D4" w14:textId="534EAF0A" w:rsidR="00BD2E78" w:rsidRPr="007E0F91" w:rsidRDefault="00BD2E78" w:rsidP="00BD2E78">
            <w:pPr>
              <w:jc w:val="center"/>
              <w:rPr>
                <w:ins w:id="11808" w:author="Στάθης Καπ" w:date="2023-03-09T05:29:00Z"/>
                <w:sz w:val="16"/>
                <w:szCs w:val="16"/>
              </w:rPr>
            </w:pPr>
            <w:ins w:id="11809" w:author="Στάθης Καπ" w:date="2023-03-09T07:02:00Z">
              <w:r>
                <w:rPr>
                  <w:rFonts w:ascii="Calibri" w:hAnsi="Calibri" w:cs="Calibri"/>
                  <w:color w:val="000000"/>
                  <w:sz w:val="16"/>
                  <w:szCs w:val="16"/>
                </w:rPr>
                <w:t>7.54</w:t>
              </w:r>
            </w:ins>
          </w:p>
        </w:tc>
        <w:tc>
          <w:tcPr>
            <w:tcW w:w="652" w:type="dxa"/>
            <w:vMerge/>
            <w:tcBorders>
              <w:right w:val="single" w:sz="4" w:space="0" w:color="auto"/>
            </w:tcBorders>
            <w:vAlign w:val="center"/>
            <w:tcPrChange w:id="11810" w:author="Στάθης Καπ" w:date="2023-03-09T07:02:00Z">
              <w:tcPr>
                <w:tcW w:w="652" w:type="dxa"/>
                <w:gridSpan w:val="2"/>
                <w:vMerge/>
                <w:tcBorders>
                  <w:right w:val="single" w:sz="4" w:space="0" w:color="auto"/>
                </w:tcBorders>
                <w:vAlign w:val="center"/>
              </w:tcPr>
            </w:tcPrChange>
          </w:tcPr>
          <w:p w14:paraId="2829EB83" w14:textId="77777777" w:rsidR="00BD2E78" w:rsidRPr="007E0F91" w:rsidRDefault="00BD2E78" w:rsidP="00BD2E78">
            <w:pPr>
              <w:jc w:val="center"/>
              <w:rPr>
                <w:ins w:id="11811" w:author="Στάθης Καπ" w:date="2023-03-09T05:29:00Z"/>
                <w:sz w:val="16"/>
                <w:szCs w:val="16"/>
              </w:rPr>
            </w:pPr>
          </w:p>
        </w:tc>
        <w:tc>
          <w:tcPr>
            <w:tcW w:w="453" w:type="dxa"/>
            <w:tcBorders>
              <w:left w:val="single" w:sz="4" w:space="0" w:color="auto"/>
            </w:tcBorders>
            <w:vAlign w:val="center"/>
            <w:tcPrChange w:id="11812" w:author="Στάθης Καπ" w:date="2023-03-09T07:02:00Z">
              <w:tcPr>
                <w:tcW w:w="453" w:type="dxa"/>
                <w:gridSpan w:val="2"/>
                <w:tcBorders>
                  <w:left w:val="single" w:sz="4" w:space="0" w:color="auto"/>
                </w:tcBorders>
                <w:vAlign w:val="center"/>
              </w:tcPr>
            </w:tcPrChange>
          </w:tcPr>
          <w:p w14:paraId="6B3CBDBB" w14:textId="358A69F6" w:rsidR="00BD2E78" w:rsidRPr="007E0F91" w:rsidRDefault="00BD2E78" w:rsidP="00BD2E78">
            <w:pPr>
              <w:jc w:val="center"/>
              <w:rPr>
                <w:ins w:id="11813" w:author="Στάθης Καπ" w:date="2023-03-09T05:29:00Z"/>
                <w:sz w:val="16"/>
                <w:szCs w:val="16"/>
              </w:rPr>
            </w:pPr>
            <w:ins w:id="11814" w:author="Στάθης Καπ" w:date="2023-03-09T07:02:00Z">
              <w:r>
                <w:rPr>
                  <w:rFonts w:ascii="Calibri" w:hAnsi="Calibri" w:cs="Calibri"/>
                  <w:color w:val="000000"/>
                  <w:sz w:val="16"/>
                  <w:szCs w:val="16"/>
                </w:rPr>
                <w:t>870</w:t>
              </w:r>
            </w:ins>
          </w:p>
        </w:tc>
        <w:tc>
          <w:tcPr>
            <w:tcW w:w="454" w:type="dxa"/>
            <w:vAlign w:val="center"/>
            <w:tcPrChange w:id="11815" w:author="Στάθης Καπ" w:date="2023-03-09T07:02:00Z">
              <w:tcPr>
                <w:tcW w:w="454" w:type="dxa"/>
                <w:gridSpan w:val="2"/>
                <w:vAlign w:val="center"/>
              </w:tcPr>
            </w:tcPrChange>
          </w:tcPr>
          <w:p w14:paraId="1447912B" w14:textId="6A9170AD" w:rsidR="00BD2E78" w:rsidRPr="007E0F91" w:rsidRDefault="00BD2E78" w:rsidP="00BD2E78">
            <w:pPr>
              <w:jc w:val="center"/>
              <w:rPr>
                <w:ins w:id="11816" w:author="Στάθης Καπ" w:date="2023-03-09T05:29:00Z"/>
                <w:sz w:val="16"/>
                <w:szCs w:val="16"/>
              </w:rPr>
            </w:pPr>
            <w:ins w:id="11817" w:author="Στάθης Καπ" w:date="2023-03-09T07:02:00Z">
              <w:r>
                <w:rPr>
                  <w:rFonts w:ascii="Calibri" w:hAnsi="Calibri" w:cs="Calibri"/>
                  <w:color w:val="000000"/>
                  <w:sz w:val="16"/>
                  <w:szCs w:val="16"/>
                </w:rPr>
                <w:t>14.54</w:t>
              </w:r>
            </w:ins>
          </w:p>
        </w:tc>
        <w:tc>
          <w:tcPr>
            <w:tcW w:w="454" w:type="dxa"/>
            <w:vAlign w:val="center"/>
            <w:tcPrChange w:id="11818" w:author="Στάθης Καπ" w:date="2023-03-09T07:02:00Z">
              <w:tcPr>
                <w:tcW w:w="454" w:type="dxa"/>
                <w:gridSpan w:val="2"/>
                <w:vAlign w:val="center"/>
              </w:tcPr>
            </w:tcPrChange>
          </w:tcPr>
          <w:p w14:paraId="1898D732" w14:textId="5B672BB6" w:rsidR="00BD2E78" w:rsidRPr="007E0F91" w:rsidRDefault="00BD2E78" w:rsidP="00BD2E78">
            <w:pPr>
              <w:jc w:val="center"/>
              <w:rPr>
                <w:ins w:id="11819" w:author="Στάθης Καπ" w:date="2023-03-09T05:29:00Z"/>
                <w:sz w:val="16"/>
                <w:szCs w:val="16"/>
              </w:rPr>
            </w:pPr>
            <w:ins w:id="11820" w:author="Στάθης Καπ" w:date="2023-03-09T07:02:00Z">
              <w:r>
                <w:rPr>
                  <w:rFonts w:ascii="Calibri" w:hAnsi="Calibri" w:cs="Calibri"/>
                  <w:color w:val="000000"/>
                  <w:sz w:val="16"/>
                  <w:szCs w:val="16"/>
                </w:rPr>
                <w:t>1.618</w:t>
              </w:r>
            </w:ins>
          </w:p>
        </w:tc>
        <w:tc>
          <w:tcPr>
            <w:tcW w:w="457" w:type="dxa"/>
            <w:tcBorders>
              <w:right w:val="single" w:sz="4" w:space="0" w:color="auto"/>
            </w:tcBorders>
            <w:vAlign w:val="center"/>
            <w:tcPrChange w:id="11821" w:author="Στάθης Καπ" w:date="2023-03-09T07:02:00Z">
              <w:tcPr>
                <w:tcW w:w="457" w:type="dxa"/>
                <w:gridSpan w:val="2"/>
                <w:tcBorders>
                  <w:right w:val="single" w:sz="4" w:space="0" w:color="auto"/>
                </w:tcBorders>
                <w:vAlign w:val="center"/>
              </w:tcPr>
            </w:tcPrChange>
          </w:tcPr>
          <w:p w14:paraId="3A8451F6" w14:textId="2004D5A9" w:rsidR="00BD2E78" w:rsidRPr="007E0F91" w:rsidRDefault="00BD2E78" w:rsidP="00BD2E78">
            <w:pPr>
              <w:jc w:val="center"/>
              <w:rPr>
                <w:ins w:id="11822" w:author="Στάθης Καπ" w:date="2023-03-09T05:29:00Z"/>
                <w:sz w:val="16"/>
                <w:szCs w:val="16"/>
              </w:rPr>
            </w:pPr>
            <w:ins w:id="11823" w:author="Στάθης Καπ" w:date="2023-03-09T07:02:00Z">
              <w:r>
                <w:rPr>
                  <w:rFonts w:ascii="Calibri" w:hAnsi="Calibri" w:cs="Calibri"/>
                  <w:color w:val="000000"/>
                  <w:sz w:val="16"/>
                  <w:szCs w:val="16"/>
                </w:rPr>
                <w:t>73.43</w:t>
              </w:r>
            </w:ins>
          </w:p>
        </w:tc>
        <w:tc>
          <w:tcPr>
            <w:tcW w:w="453" w:type="dxa"/>
            <w:tcBorders>
              <w:left w:val="single" w:sz="4" w:space="0" w:color="auto"/>
            </w:tcBorders>
            <w:vAlign w:val="center"/>
            <w:tcPrChange w:id="11824" w:author="Στάθης Καπ" w:date="2023-03-09T07:02:00Z">
              <w:tcPr>
                <w:tcW w:w="453" w:type="dxa"/>
                <w:gridSpan w:val="2"/>
                <w:tcBorders>
                  <w:left w:val="single" w:sz="4" w:space="0" w:color="auto"/>
                </w:tcBorders>
                <w:vAlign w:val="center"/>
              </w:tcPr>
            </w:tcPrChange>
          </w:tcPr>
          <w:p w14:paraId="01491812" w14:textId="41ABB11C" w:rsidR="00BD2E78" w:rsidRPr="007E0F91" w:rsidRDefault="00BD2E78" w:rsidP="00BD2E78">
            <w:pPr>
              <w:jc w:val="center"/>
              <w:rPr>
                <w:ins w:id="11825" w:author="Στάθης Καπ" w:date="2023-03-09T05:29:00Z"/>
                <w:sz w:val="16"/>
                <w:szCs w:val="16"/>
              </w:rPr>
            </w:pPr>
            <w:ins w:id="11826" w:author="Στάθης Καπ" w:date="2023-03-09T07:02:00Z">
              <w:r>
                <w:rPr>
                  <w:rFonts w:ascii="Calibri" w:hAnsi="Calibri" w:cs="Calibri"/>
                  <w:color w:val="000000"/>
                  <w:sz w:val="16"/>
                  <w:szCs w:val="16"/>
                </w:rPr>
                <w:t>852</w:t>
              </w:r>
            </w:ins>
          </w:p>
        </w:tc>
        <w:tc>
          <w:tcPr>
            <w:tcW w:w="454" w:type="dxa"/>
            <w:vAlign w:val="center"/>
            <w:tcPrChange w:id="11827" w:author="Στάθης Καπ" w:date="2023-03-09T07:02:00Z">
              <w:tcPr>
                <w:tcW w:w="454" w:type="dxa"/>
                <w:gridSpan w:val="2"/>
                <w:vAlign w:val="center"/>
              </w:tcPr>
            </w:tcPrChange>
          </w:tcPr>
          <w:p w14:paraId="6C2D2BE0" w14:textId="5687B086" w:rsidR="00BD2E78" w:rsidRPr="007E0F91" w:rsidRDefault="00BD2E78" w:rsidP="00BD2E78">
            <w:pPr>
              <w:jc w:val="center"/>
              <w:rPr>
                <w:ins w:id="11828" w:author="Στάθης Καπ" w:date="2023-03-09T05:29:00Z"/>
                <w:sz w:val="16"/>
                <w:szCs w:val="16"/>
              </w:rPr>
            </w:pPr>
            <w:ins w:id="11829" w:author="Στάθης Καπ" w:date="2023-03-09T07:02:00Z">
              <w:r>
                <w:rPr>
                  <w:rFonts w:ascii="Calibri" w:hAnsi="Calibri" w:cs="Calibri"/>
                  <w:color w:val="000000"/>
                  <w:sz w:val="16"/>
                  <w:szCs w:val="16"/>
                </w:rPr>
                <w:t>16.31</w:t>
              </w:r>
            </w:ins>
          </w:p>
        </w:tc>
        <w:tc>
          <w:tcPr>
            <w:tcW w:w="454" w:type="dxa"/>
            <w:vAlign w:val="center"/>
            <w:tcPrChange w:id="11830" w:author="Στάθης Καπ" w:date="2023-03-09T07:02:00Z">
              <w:tcPr>
                <w:tcW w:w="454" w:type="dxa"/>
                <w:gridSpan w:val="2"/>
                <w:vAlign w:val="center"/>
              </w:tcPr>
            </w:tcPrChange>
          </w:tcPr>
          <w:p w14:paraId="1BF91934" w14:textId="464EECB7" w:rsidR="00BD2E78" w:rsidRPr="007E0F91" w:rsidRDefault="00BD2E78" w:rsidP="00BD2E78">
            <w:pPr>
              <w:jc w:val="center"/>
              <w:rPr>
                <w:ins w:id="11831" w:author="Στάθης Καπ" w:date="2023-03-09T05:29:00Z"/>
                <w:sz w:val="16"/>
                <w:szCs w:val="16"/>
              </w:rPr>
            </w:pPr>
            <w:ins w:id="11832" w:author="Στάθης Καπ" w:date="2023-03-09T07:02:00Z">
              <w:r>
                <w:rPr>
                  <w:rFonts w:ascii="Calibri" w:hAnsi="Calibri" w:cs="Calibri"/>
                  <w:color w:val="000000"/>
                  <w:sz w:val="16"/>
                  <w:szCs w:val="16"/>
                </w:rPr>
                <w:t>1.641</w:t>
              </w:r>
            </w:ins>
          </w:p>
        </w:tc>
        <w:tc>
          <w:tcPr>
            <w:tcW w:w="454" w:type="dxa"/>
            <w:tcBorders>
              <w:right w:val="single" w:sz="4" w:space="0" w:color="auto"/>
            </w:tcBorders>
            <w:vAlign w:val="center"/>
            <w:tcPrChange w:id="11833" w:author="Στάθης Καπ" w:date="2023-03-09T07:02:00Z">
              <w:tcPr>
                <w:tcW w:w="454" w:type="dxa"/>
                <w:gridSpan w:val="2"/>
                <w:tcBorders>
                  <w:right w:val="single" w:sz="4" w:space="0" w:color="auto"/>
                </w:tcBorders>
                <w:vAlign w:val="center"/>
              </w:tcPr>
            </w:tcPrChange>
          </w:tcPr>
          <w:p w14:paraId="3E48A367" w14:textId="5CDBF1FC" w:rsidR="00BD2E78" w:rsidRPr="007E0F91" w:rsidRDefault="00BD2E78" w:rsidP="00BD2E78">
            <w:pPr>
              <w:jc w:val="center"/>
              <w:rPr>
                <w:ins w:id="11834" w:author="Στάθης Καπ" w:date="2023-03-09T05:29:00Z"/>
                <w:sz w:val="16"/>
                <w:szCs w:val="16"/>
              </w:rPr>
            </w:pPr>
            <w:ins w:id="11835" w:author="Στάθης Καπ" w:date="2023-03-09T07:02:00Z">
              <w:r>
                <w:rPr>
                  <w:rFonts w:ascii="Calibri" w:hAnsi="Calibri" w:cs="Calibri"/>
                  <w:color w:val="000000"/>
                  <w:sz w:val="16"/>
                  <w:szCs w:val="16"/>
                </w:rPr>
                <w:t>73.05</w:t>
              </w:r>
            </w:ins>
          </w:p>
        </w:tc>
        <w:tc>
          <w:tcPr>
            <w:tcW w:w="453" w:type="dxa"/>
            <w:tcBorders>
              <w:left w:val="single" w:sz="4" w:space="0" w:color="auto"/>
            </w:tcBorders>
            <w:vAlign w:val="center"/>
            <w:tcPrChange w:id="11836" w:author="Στάθης Καπ" w:date="2023-03-09T07:02:00Z">
              <w:tcPr>
                <w:tcW w:w="453" w:type="dxa"/>
                <w:gridSpan w:val="2"/>
                <w:tcBorders>
                  <w:left w:val="single" w:sz="4" w:space="0" w:color="auto"/>
                </w:tcBorders>
                <w:vAlign w:val="center"/>
              </w:tcPr>
            </w:tcPrChange>
          </w:tcPr>
          <w:p w14:paraId="03B17326" w14:textId="1980BD18" w:rsidR="00BD2E78" w:rsidRPr="007E0F91" w:rsidRDefault="00BD2E78" w:rsidP="00BD2E78">
            <w:pPr>
              <w:jc w:val="center"/>
              <w:rPr>
                <w:ins w:id="11837" w:author="Στάθης Καπ" w:date="2023-03-09T05:29:00Z"/>
                <w:sz w:val="16"/>
                <w:szCs w:val="16"/>
              </w:rPr>
            </w:pPr>
            <w:ins w:id="11838" w:author="Στάθης Καπ" w:date="2023-03-09T07:02:00Z">
              <w:r>
                <w:rPr>
                  <w:rFonts w:ascii="Calibri" w:hAnsi="Calibri" w:cs="Calibri"/>
                  <w:color w:val="000000"/>
                  <w:sz w:val="16"/>
                  <w:szCs w:val="16"/>
                </w:rPr>
                <w:t>770</w:t>
              </w:r>
            </w:ins>
          </w:p>
        </w:tc>
        <w:tc>
          <w:tcPr>
            <w:tcW w:w="454" w:type="dxa"/>
            <w:vAlign w:val="center"/>
            <w:tcPrChange w:id="11839" w:author="Στάθης Καπ" w:date="2023-03-09T07:02:00Z">
              <w:tcPr>
                <w:tcW w:w="454" w:type="dxa"/>
                <w:gridSpan w:val="2"/>
                <w:vAlign w:val="center"/>
              </w:tcPr>
            </w:tcPrChange>
          </w:tcPr>
          <w:p w14:paraId="499B2C48" w14:textId="732CAB12" w:rsidR="00BD2E78" w:rsidRPr="007E0F91" w:rsidRDefault="00BD2E78" w:rsidP="00BD2E78">
            <w:pPr>
              <w:jc w:val="center"/>
              <w:rPr>
                <w:ins w:id="11840" w:author="Στάθης Καπ" w:date="2023-03-09T05:29:00Z"/>
                <w:sz w:val="16"/>
                <w:szCs w:val="16"/>
              </w:rPr>
            </w:pPr>
            <w:ins w:id="11841" w:author="Στάθης Καπ" w:date="2023-03-09T07:02:00Z">
              <w:r>
                <w:rPr>
                  <w:rFonts w:ascii="Calibri" w:hAnsi="Calibri" w:cs="Calibri"/>
                  <w:color w:val="000000"/>
                  <w:sz w:val="16"/>
                  <w:szCs w:val="16"/>
                </w:rPr>
                <w:t>24.36</w:t>
              </w:r>
            </w:ins>
          </w:p>
        </w:tc>
        <w:tc>
          <w:tcPr>
            <w:tcW w:w="454" w:type="dxa"/>
            <w:vAlign w:val="center"/>
            <w:tcPrChange w:id="11842" w:author="Στάθης Καπ" w:date="2023-03-09T07:02:00Z">
              <w:tcPr>
                <w:tcW w:w="454" w:type="dxa"/>
                <w:gridSpan w:val="2"/>
                <w:vAlign w:val="center"/>
              </w:tcPr>
            </w:tcPrChange>
          </w:tcPr>
          <w:p w14:paraId="60FE97D4" w14:textId="3F72509A" w:rsidR="00BD2E78" w:rsidRPr="007E0F91" w:rsidRDefault="00BD2E78" w:rsidP="00BD2E78">
            <w:pPr>
              <w:jc w:val="center"/>
              <w:rPr>
                <w:ins w:id="11843" w:author="Στάθης Καπ" w:date="2023-03-09T05:29:00Z"/>
                <w:sz w:val="16"/>
                <w:szCs w:val="16"/>
              </w:rPr>
            </w:pPr>
            <w:ins w:id="11844" w:author="Στάθης Καπ" w:date="2023-03-09T07:02:00Z">
              <w:r>
                <w:rPr>
                  <w:rFonts w:ascii="Calibri" w:hAnsi="Calibri" w:cs="Calibri"/>
                  <w:color w:val="000000"/>
                  <w:sz w:val="16"/>
                  <w:szCs w:val="16"/>
                </w:rPr>
                <w:t>0.81</w:t>
              </w:r>
            </w:ins>
          </w:p>
        </w:tc>
        <w:tc>
          <w:tcPr>
            <w:tcW w:w="461" w:type="dxa"/>
            <w:tcBorders>
              <w:right w:val="single" w:sz="4" w:space="0" w:color="auto"/>
            </w:tcBorders>
            <w:vAlign w:val="center"/>
            <w:tcPrChange w:id="11845" w:author="Στάθης Καπ" w:date="2023-03-09T07:02:00Z">
              <w:tcPr>
                <w:tcW w:w="461" w:type="dxa"/>
                <w:gridSpan w:val="2"/>
                <w:tcBorders>
                  <w:right w:val="single" w:sz="4" w:space="0" w:color="auto"/>
                </w:tcBorders>
                <w:vAlign w:val="center"/>
              </w:tcPr>
            </w:tcPrChange>
          </w:tcPr>
          <w:p w14:paraId="22137968" w14:textId="1F8AF5EB" w:rsidR="00BD2E78" w:rsidRPr="007E0F91" w:rsidRDefault="00BD2E78" w:rsidP="00BD2E78">
            <w:pPr>
              <w:jc w:val="center"/>
              <w:rPr>
                <w:ins w:id="11846" w:author="Στάθης Καπ" w:date="2023-03-09T05:29:00Z"/>
                <w:sz w:val="16"/>
                <w:szCs w:val="16"/>
              </w:rPr>
            </w:pPr>
            <w:ins w:id="11847" w:author="Στάθης Καπ" w:date="2023-03-09T07:02:00Z">
              <w:r>
                <w:rPr>
                  <w:rFonts w:ascii="Calibri" w:hAnsi="Calibri" w:cs="Calibri"/>
                  <w:color w:val="000000"/>
                  <w:sz w:val="16"/>
                  <w:szCs w:val="16"/>
                </w:rPr>
                <w:t>86.7</w:t>
              </w:r>
            </w:ins>
          </w:p>
        </w:tc>
      </w:tr>
      <w:tr w:rsidR="00BD2E78" w14:paraId="1DF4238C"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848"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849" w:author="Στάθης Καπ" w:date="2023-03-09T05:29:00Z"/>
          <w:trPrChange w:id="11850"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851"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13D46D7B" w14:textId="77777777" w:rsidR="00BD2E78" w:rsidRPr="007E0F91" w:rsidRDefault="00BD2E78" w:rsidP="00BD2E78">
            <w:pPr>
              <w:jc w:val="center"/>
              <w:rPr>
                <w:ins w:id="11852" w:author="Στάθης Καπ" w:date="2023-03-09T05:29:00Z"/>
                <w:sz w:val="16"/>
                <w:szCs w:val="16"/>
              </w:rPr>
            </w:pPr>
            <w:ins w:id="11853" w:author="Στάθης Καπ" w:date="2023-03-09T05:29:00Z">
              <w:r w:rsidRPr="007E0F91">
                <w:rPr>
                  <w:sz w:val="16"/>
                  <w:szCs w:val="16"/>
                </w:rPr>
                <w:t>pr06</w:t>
              </w:r>
            </w:ins>
          </w:p>
        </w:tc>
        <w:tc>
          <w:tcPr>
            <w:tcW w:w="565" w:type="dxa"/>
            <w:tcBorders>
              <w:left w:val="single" w:sz="4" w:space="0" w:color="auto"/>
            </w:tcBorders>
            <w:vAlign w:val="center"/>
            <w:tcPrChange w:id="11854" w:author="Στάθης Καπ" w:date="2023-03-09T07:02:00Z">
              <w:tcPr>
                <w:tcW w:w="565" w:type="dxa"/>
                <w:gridSpan w:val="2"/>
                <w:tcBorders>
                  <w:left w:val="single" w:sz="4" w:space="0" w:color="auto"/>
                </w:tcBorders>
                <w:vAlign w:val="center"/>
              </w:tcPr>
            </w:tcPrChange>
          </w:tcPr>
          <w:p w14:paraId="5778D3A9" w14:textId="4268C62C" w:rsidR="00BD2E78" w:rsidRPr="007E0F91" w:rsidRDefault="00BD2E78" w:rsidP="00BD2E78">
            <w:pPr>
              <w:jc w:val="center"/>
              <w:rPr>
                <w:ins w:id="11855" w:author="Στάθης Καπ" w:date="2023-03-09T05:29:00Z"/>
                <w:sz w:val="16"/>
                <w:szCs w:val="16"/>
              </w:rPr>
            </w:pPr>
            <w:ins w:id="11856" w:author="Στάθης Καπ" w:date="2023-03-09T07:02:00Z">
              <w:r>
                <w:rPr>
                  <w:rFonts w:ascii="Calibri" w:hAnsi="Calibri" w:cs="Calibri"/>
                  <w:color w:val="000000"/>
                  <w:sz w:val="16"/>
                  <w:szCs w:val="16"/>
                </w:rPr>
                <w:t>1076</w:t>
              </w:r>
            </w:ins>
          </w:p>
        </w:tc>
        <w:tc>
          <w:tcPr>
            <w:tcW w:w="679" w:type="dxa"/>
            <w:tcBorders>
              <w:right w:val="single" w:sz="4" w:space="0" w:color="auto"/>
            </w:tcBorders>
            <w:vAlign w:val="center"/>
            <w:tcPrChange w:id="11857" w:author="Στάθης Καπ" w:date="2023-03-09T07:02:00Z">
              <w:tcPr>
                <w:tcW w:w="679" w:type="dxa"/>
                <w:gridSpan w:val="2"/>
                <w:tcBorders>
                  <w:right w:val="single" w:sz="4" w:space="0" w:color="auto"/>
                </w:tcBorders>
                <w:vAlign w:val="center"/>
              </w:tcPr>
            </w:tcPrChange>
          </w:tcPr>
          <w:p w14:paraId="515CDB47" w14:textId="0A91090E" w:rsidR="00BD2E78" w:rsidRPr="007E0F91" w:rsidRDefault="00BD2E78" w:rsidP="00BD2E78">
            <w:pPr>
              <w:jc w:val="center"/>
              <w:rPr>
                <w:ins w:id="11858" w:author="Στάθης Καπ" w:date="2023-03-09T05:29:00Z"/>
                <w:sz w:val="16"/>
                <w:szCs w:val="16"/>
              </w:rPr>
            </w:pPr>
            <w:ins w:id="11859" w:author="Στάθης Καπ" w:date="2023-03-09T07:02:00Z">
              <w:r>
                <w:rPr>
                  <w:rFonts w:ascii="Calibri" w:hAnsi="Calibri" w:cs="Calibri"/>
                  <w:color w:val="000000"/>
                  <w:sz w:val="16"/>
                  <w:szCs w:val="16"/>
                </w:rPr>
                <w:t>997</w:t>
              </w:r>
            </w:ins>
          </w:p>
        </w:tc>
        <w:tc>
          <w:tcPr>
            <w:tcW w:w="453" w:type="dxa"/>
            <w:tcBorders>
              <w:left w:val="single" w:sz="4" w:space="0" w:color="auto"/>
            </w:tcBorders>
            <w:vAlign w:val="center"/>
            <w:tcPrChange w:id="11860" w:author="Στάθης Καπ" w:date="2023-03-09T07:02:00Z">
              <w:tcPr>
                <w:tcW w:w="453" w:type="dxa"/>
                <w:gridSpan w:val="2"/>
                <w:tcBorders>
                  <w:left w:val="single" w:sz="4" w:space="0" w:color="auto"/>
                </w:tcBorders>
                <w:vAlign w:val="center"/>
              </w:tcPr>
            </w:tcPrChange>
          </w:tcPr>
          <w:p w14:paraId="7255074F" w14:textId="388350A8" w:rsidR="00BD2E78" w:rsidRPr="007E0F91" w:rsidRDefault="00BD2E78" w:rsidP="00BD2E78">
            <w:pPr>
              <w:jc w:val="center"/>
              <w:rPr>
                <w:ins w:id="11861" w:author="Στάθης Καπ" w:date="2023-03-09T05:29:00Z"/>
                <w:sz w:val="16"/>
                <w:szCs w:val="16"/>
              </w:rPr>
            </w:pPr>
            <w:ins w:id="11862" w:author="Στάθης Καπ" w:date="2023-03-09T07:02:00Z">
              <w:r>
                <w:rPr>
                  <w:rFonts w:ascii="Calibri" w:hAnsi="Calibri" w:cs="Calibri"/>
                  <w:color w:val="000000"/>
                  <w:sz w:val="16"/>
                  <w:szCs w:val="16"/>
                </w:rPr>
                <w:t>1009</w:t>
              </w:r>
            </w:ins>
          </w:p>
        </w:tc>
        <w:tc>
          <w:tcPr>
            <w:tcW w:w="708" w:type="dxa"/>
            <w:vAlign w:val="center"/>
            <w:tcPrChange w:id="11863" w:author="Στάθης Καπ" w:date="2023-03-09T07:02:00Z">
              <w:tcPr>
                <w:tcW w:w="708" w:type="dxa"/>
                <w:gridSpan w:val="2"/>
                <w:vAlign w:val="center"/>
              </w:tcPr>
            </w:tcPrChange>
          </w:tcPr>
          <w:p w14:paraId="43065DB5" w14:textId="1E5CB711" w:rsidR="00BD2E78" w:rsidRPr="007E0F91" w:rsidRDefault="00BD2E78" w:rsidP="00BD2E78">
            <w:pPr>
              <w:jc w:val="center"/>
              <w:rPr>
                <w:ins w:id="11864" w:author="Στάθης Καπ" w:date="2023-03-09T05:29:00Z"/>
                <w:sz w:val="16"/>
                <w:szCs w:val="16"/>
              </w:rPr>
            </w:pPr>
            <w:ins w:id="11865" w:author="Στάθης Καπ" w:date="2023-03-09T07:02:00Z">
              <w:r>
                <w:rPr>
                  <w:rFonts w:ascii="Calibri" w:hAnsi="Calibri" w:cs="Calibri"/>
                  <w:color w:val="000000"/>
                  <w:sz w:val="16"/>
                  <w:szCs w:val="16"/>
                </w:rPr>
                <w:t>6.23</w:t>
              </w:r>
            </w:ins>
          </w:p>
        </w:tc>
        <w:tc>
          <w:tcPr>
            <w:tcW w:w="652" w:type="dxa"/>
            <w:vMerge/>
            <w:tcBorders>
              <w:right w:val="single" w:sz="4" w:space="0" w:color="auto"/>
            </w:tcBorders>
            <w:vAlign w:val="center"/>
            <w:tcPrChange w:id="11866" w:author="Στάθης Καπ" w:date="2023-03-09T07:02:00Z">
              <w:tcPr>
                <w:tcW w:w="652" w:type="dxa"/>
                <w:gridSpan w:val="2"/>
                <w:vMerge/>
                <w:tcBorders>
                  <w:right w:val="single" w:sz="4" w:space="0" w:color="auto"/>
                </w:tcBorders>
                <w:vAlign w:val="center"/>
              </w:tcPr>
            </w:tcPrChange>
          </w:tcPr>
          <w:p w14:paraId="6645B3E8" w14:textId="77777777" w:rsidR="00BD2E78" w:rsidRPr="007E0F91" w:rsidRDefault="00BD2E78" w:rsidP="00BD2E78">
            <w:pPr>
              <w:jc w:val="center"/>
              <w:rPr>
                <w:ins w:id="11867" w:author="Στάθης Καπ" w:date="2023-03-09T05:29:00Z"/>
                <w:sz w:val="16"/>
                <w:szCs w:val="16"/>
              </w:rPr>
            </w:pPr>
          </w:p>
        </w:tc>
        <w:tc>
          <w:tcPr>
            <w:tcW w:w="453" w:type="dxa"/>
            <w:tcBorders>
              <w:left w:val="single" w:sz="4" w:space="0" w:color="auto"/>
            </w:tcBorders>
            <w:vAlign w:val="center"/>
            <w:tcPrChange w:id="11868" w:author="Στάθης Καπ" w:date="2023-03-09T07:02:00Z">
              <w:tcPr>
                <w:tcW w:w="453" w:type="dxa"/>
                <w:gridSpan w:val="2"/>
                <w:tcBorders>
                  <w:left w:val="single" w:sz="4" w:space="0" w:color="auto"/>
                </w:tcBorders>
                <w:vAlign w:val="center"/>
              </w:tcPr>
            </w:tcPrChange>
          </w:tcPr>
          <w:p w14:paraId="1B13AC3E" w14:textId="1CB4785A" w:rsidR="00BD2E78" w:rsidRPr="007E0F91" w:rsidRDefault="00BD2E78" w:rsidP="00BD2E78">
            <w:pPr>
              <w:jc w:val="center"/>
              <w:rPr>
                <w:ins w:id="11869" w:author="Στάθης Καπ" w:date="2023-03-09T05:29:00Z"/>
                <w:sz w:val="16"/>
                <w:szCs w:val="16"/>
              </w:rPr>
            </w:pPr>
            <w:ins w:id="11870" w:author="Στάθης Καπ" w:date="2023-03-09T07:02:00Z">
              <w:r>
                <w:rPr>
                  <w:rFonts w:ascii="Calibri" w:hAnsi="Calibri" w:cs="Calibri"/>
                  <w:color w:val="000000"/>
                  <w:sz w:val="16"/>
                  <w:szCs w:val="16"/>
                </w:rPr>
                <w:t>987</w:t>
              </w:r>
            </w:ins>
          </w:p>
        </w:tc>
        <w:tc>
          <w:tcPr>
            <w:tcW w:w="454" w:type="dxa"/>
            <w:vAlign w:val="center"/>
            <w:tcPrChange w:id="11871" w:author="Στάθης Καπ" w:date="2023-03-09T07:02:00Z">
              <w:tcPr>
                <w:tcW w:w="454" w:type="dxa"/>
                <w:gridSpan w:val="2"/>
                <w:vAlign w:val="center"/>
              </w:tcPr>
            </w:tcPrChange>
          </w:tcPr>
          <w:p w14:paraId="5CC37BA5" w14:textId="250F7103" w:rsidR="00BD2E78" w:rsidRPr="007E0F91" w:rsidRDefault="00BD2E78" w:rsidP="00BD2E78">
            <w:pPr>
              <w:jc w:val="center"/>
              <w:rPr>
                <w:ins w:id="11872" w:author="Στάθης Καπ" w:date="2023-03-09T05:29:00Z"/>
                <w:sz w:val="16"/>
                <w:szCs w:val="16"/>
              </w:rPr>
            </w:pPr>
            <w:ins w:id="11873" w:author="Στάθης Καπ" w:date="2023-03-09T07:02:00Z">
              <w:r>
                <w:rPr>
                  <w:rFonts w:ascii="Calibri" w:hAnsi="Calibri" w:cs="Calibri"/>
                  <w:color w:val="000000"/>
                  <w:sz w:val="16"/>
                  <w:szCs w:val="16"/>
                </w:rPr>
                <w:t>2.18</w:t>
              </w:r>
            </w:ins>
          </w:p>
        </w:tc>
        <w:tc>
          <w:tcPr>
            <w:tcW w:w="454" w:type="dxa"/>
            <w:vAlign w:val="center"/>
            <w:tcPrChange w:id="11874" w:author="Στάθης Καπ" w:date="2023-03-09T07:02:00Z">
              <w:tcPr>
                <w:tcW w:w="454" w:type="dxa"/>
                <w:gridSpan w:val="2"/>
                <w:vAlign w:val="center"/>
              </w:tcPr>
            </w:tcPrChange>
          </w:tcPr>
          <w:p w14:paraId="526B60D3" w14:textId="33B21579" w:rsidR="00BD2E78" w:rsidRPr="007E0F91" w:rsidRDefault="00BD2E78" w:rsidP="00BD2E78">
            <w:pPr>
              <w:jc w:val="center"/>
              <w:rPr>
                <w:ins w:id="11875" w:author="Στάθης Καπ" w:date="2023-03-09T05:29:00Z"/>
                <w:sz w:val="16"/>
                <w:szCs w:val="16"/>
              </w:rPr>
            </w:pPr>
            <w:ins w:id="11876" w:author="Στάθης Καπ" w:date="2023-03-09T07:02:00Z">
              <w:r>
                <w:rPr>
                  <w:rFonts w:ascii="Calibri" w:hAnsi="Calibri" w:cs="Calibri"/>
                  <w:color w:val="000000"/>
                  <w:sz w:val="16"/>
                  <w:szCs w:val="16"/>
                </w:rPr>
                <w:t>1.456</w:t>
              </w:r>
            </w:ins>
          </w:p>
        </w:tc>
        <w:tc>
          <w:tcPr>
            <w:tcW w:w="457" w:type="dxa"/>
            <w:tcBorders>
              <w:right w:val="single" w:sz="4" w:space="0" w:color="auto"/>
            </w:tcBorders>
            <w:vAlign w:val="center"/>
            <w:tcPrChange w:id="11877" w:author="Στάθης Καπ" w:date="2023-03-09T07:02:00Z">
              <w:tcPr>
                <w:tcW w:w="457" w:type="dxa"/>
                <w:gridSpan w:val="2"/>
                <w:tcBorders>
                  <w:right w:val="single" w:sz="4" w:space="0" w:color="auto"/>
                </w:tcBorders>
                <w:vAlign w:val="center"/>
              </w:tcPr>
            </w:tcPrChange>
          </w:tcPr>
          <w:p w14:paraId="7C6E7077" w14:textId="51EEA377" w:rsidR="00BD2E78" w:rsidRPr="007E0F91" w:rsidRDefault="00BD2E78" w:rsidP="00BD2E78">
            <w:pPr>
              <w:jc w:val="center"/>
              <w:rPr>
                <w:ins w:id="11878" w:author="Στάθης Καπ" w:date="2023-03-09T05:29:00Z"/>
                <w:sz w:val="16"/>
                <w:szCs w:val="16"/>
              </w:rPr>
            </w:pPr>
            <w:ins w:id="11879" w:author="Στάθης Καπ" w:date="2023-03-09T07:02:00Z">
              <w:r>
                <w:rPr>
                  <w:rFonts w:ascii="Calibri" w:hAnsi="Calibri" w:cs="Calibri"/>
                  <w:color w:val="000000"/>
                  <w:sz w:val="16"/>
                  <w:szCs w:val="16"/>
                </w:rPr>
                <w:t>58.16</w:t>
              </w:r>
            </w:ins>
          </w:p>
        </w:tc>
        <w:tc>
          <w:tcPr>
            <w:tcW w:w="453" w:type="dxa"/>
            <w:tcBorders>
              <w:left w:val="single" w:sz="4" w:space="0" w:color="auto"/>
            </w:tcBorders>
            <w:vAlign w:val="center"/>
            <w:tcPrChange w:id="11880" w:author="Στάθης Καπ" w:date="2023-03-09T07:02:00Z">
              <w:tcPr>
                <w:tcW w:w="453" w:type="dxa"/>
                <w:gridSpan w:val="2"/>
                <w:tcBorders>
                  <w:left w:val="single" w:sz="4" w:space="0" w:color="auto"/>
                </w:tcBorders>
                <w:vAlign w:val="center"/>
              </w:tcPr>
            </w:tcPrChange>
          </w:tcPr>
          <w:p w14:paraId="33DD8210" w14:textId="229F1551" w:rsidR="00BD2E78" w:rsidRPr="007E0F91" w:rsidRDefault="00BD2E78" w:rsidP="00BD2E78">
            <w:pPr>
              <w:jc w:val="center"/>
              <w:rPr>
                <w:ins w:id="11881" w:author="Στάθης Καπ" w:date="2023-03-09T05:29:00Z"/>
                <w:sz w:val="16"/>
                <w:szCs w:val="16"/>
              </w:rPr>
            </w:pPr>
            <w:ins w:id="11882" w:author="Στάθης Καπ" w:date="2023-03-09T07:02:00Z">
              <w:r>
                <w:rPr>
                  <w:rFonts w:ascii="Calibri" w:hAnsi="Calibri" w:cs="Calibri"/>
                  <w:color w:val="000000"/>
                  <w:sz w:val="16"/>
                  <w:szCs w:val="16"/>
                </w:rPr>
                <w:t>933</w:t>
              </w:r>
            </w:ins>
          </w:p>
        </w:tc>
        <w:tc>
          <w:tcPr>
            <w:tcW w:w="454" w:type="dxa"/>
            <w:vAlign w:val="center"/>
            <w:tcPrChange w:id="11883" w:author="Στάθης Καπ" w:date="2023-03-09T07:02:00Z">
              <w:tcPr>
                <w:tcW w:w="454" w:type="dxa"/>
                <w:gridSpan w:val="2"/>
                <w:vAlign w:val="center"/>
              </w:tcPr>
            </w:tcPrChange>
          </w:tcPr>
          <w:p w14:paraId="53D36AF7" w14:textId="72A34515" w:rsidR="00BD2E78" w:rsidRPr="007E0F91" w:rsidRDefault="00BD2E78" w:rsidP="00BD2E78">
            <w:pPr>
              <w:jc w:val="center"/>
              <w:rPr>
                <w:ins w:id="11884" w:author="Στάθης Καπ" w:date="2023-03-09T05:29:00Z"/>
                <w:sz w:val="16"/>
                <w:szCs w:val="16"/>
              </w:rPr>
            </w:pPr>
            <w:ins w:id="11885" w:author="Στάθης Καπ" w:date="2023-03-09T07:02:00Z">
              <w:r>
                <w:rPr>
                  <w:rFonts w:ascii="Calibri" w:hAnsi="Calibri" w:cs="Calibri"/>
                  <w:color w:val="000000"/>
                  <w:sz w:val="16"/>
                  <w:szCs w:val="16"/>
                </w:rPr>
                <w:t>7.53</w:t>
              </w:r>
            </w:ins>
          </w:p>
        </w:tc>
        <w:tc>
          <w:tcPr>
            <w:tcW w:w="454" w:type="dxa"/>
            <w:vAlign w:val="center"/>
            <w:tcPrChange w:id="11886" w:author="Στάθης Καπ" w:date="2023-03-09T07:02:00Z">
              <w:tcPr>
                <w:tcW w:w="454" w:type="dxa"/>
                <w:gridSpan w:val="2"/>
                <w:vAlign w:val="center"/>
              </w:tcPr>
            </w:tcPrChange>
          </w:tcPr>
          <w:p w14:paraId="70BB66AF" w14:textId="5BB8E5FD" w:rsidR="00BD2E78" w:rsidRPr="007E0F91" w:rsidRDefault="00BD2E78" w:rsidP="00BD2E78">
            <w:pPr>
              <w:jc w:val="center"/>
              <w:rPr>
                <w:ins w:id="11887" w:author="Στάθης Καπ" w:date="2023-03-09T05:29:00Z"/>
                <w:sz w:val="16"/>
                <w:szCs w:val="16"/>
              </w:rPr>
            </w:pPr>
            <w:ins w:id="11888" w:author="Στάθης Καπ" w:date="2023-03-09T07:02:00Z">
              <w:r>
                <w:rPr>
                  <w:rFonts w:ascii="Calibri" w:hAnsi="Calibri" w:cs="Calibri"/>
                  <w:color w:val="000000"/>
                  <w:sz w:val="16"/>
                  <w:szCs w:val="16"/>
                </w:rPr>
                <w:t>1.264</w:t>
              </w:r>
            </w:ins>
          </w:p>
        </w:tc>
        <w:tc>
          <w:tcPr>
            <w:tcW w:w="454" w:type="dxa"/>
            <w:tcBorders>
              <w:right w:val="single" w:sz="4" w:space="0" w:color="auto"/>
            </w:tcBorders>
            <w:vAlign w:val="center"/>
            <w:tcPrChange w:id="11889" w:author="Στάθης Καπ" w:date="2023-03-09T07:02:00Z">
              <w:tcPr>
                <w:tcW w:w="454" w:type="dxa"/>
                <w:gridSpan w:val="2"/>
                <w:tcBorders>
                  <w:right w:val="single" w:sz="4" w:space="0" w:color="auto"/>
                </w:tcBorders>
                <w:vAlign w:val="center"/>
              </w:tcPr>
            </w:tcPrChange>
          </w:tcPr>
          <w:p w14:paraId="605F496C" w14:textId="5F5BFC3E" w:rsidR="00BD2E78" w:rsidRPr="007E0F91" w:rsidRDefault="00BD2E78" w:rsidP="00BD2E78">
            <w:pPr>
              <w:jc w:val="center"/>
              <w:rPr>
                <w:ins w:id="11890" w:author="Στάθης Καπ" w:date="2023-03-09T05:29:00Z"/>
                <w:sz w:val="16"/>
                <w:szCs w:val="16"/>
              </w:rPr>
            </w:pPr>
            <w:ins w:id="11891" w:author="Στάθης Καπ" w:date="2023-03-09T07:02:00Z">
              <w:r>
                <w:rPr>
                  <w:rFonts w:ascii="Calibri" w:hAnsi="Calibri" w:cs="Calibri"/>
                  <w:color w:val="000000"/>
                  <w:sz w:val="16"/>
                  <w:szCs w:val="16"/>
                </w:rPr>
                <w:t>63.68</w:t>
              </w:r>
            </w:ins>
          </w:p>
        </w:tc>
        <w:tc>
          <w:tcPr>
            <w:tcW w:w="453" w:type="dxa"/>
            <w:tcBorders>
              <w:left w:val="single" w:sz="4" w:space="0" w:color="auto"/>
            </w:tcBorders>
            <w:vAlign w:val="center"/>
            <w:tcPrChange w:id="11892" w:author="Στάθης Καπ" w:date="2023-03-09T07:02:00Z">
              <w:tcPr>
                <w:tcW w:w="453" w:type="dxa"/>
                <w:gridSpan w:val="2"/>
                <w:tcBorders>
                  <w:left w:val="single" w:sz="4" w:space="0" w:color="auto"/>
                </w:tcBorders>
                <w:vAlign w:val="center"/>
              </w:tcPr>
            </w:tcPrChange>
          </w:tcPr>
          <w:p w14:paraId="4290AC32" w14:textId="077AD4B2" w:rsidR="00BD2E78" w:rsidRPr="007E0F91" w:rsidRDefault="00BD2E78" w:rsidP="00BD2E78">
            <w:pPr>
              <w:jc w:val="center"/>
              <w:rPr>
                <w:ins w:id="11893" w:author="Στάθης Καπ" w:date="2023-03-09T05:29:00Z"/>
                <w:sz w:val="16"/>
                <w:szCs w:val="16"/>
              </w:rPr>
            </w:pPr>
            <w:ins w:id="11894" w:author="Στάθης Καπ" w:date="2023-03-09T07:02:00Z">
              <w:r>
                <w:rPr>
                  <w:rFonts w:ascii="Calibri" w:hAnsi="Calibri" w:cs="Calibri"/>
                  <w:color w:val="000000"/>
                  <w:sz w:val="16"/>
                  <w:szCs w:val="16"/>
                </w:rPr>
                <w:t>943</w:t>
              </w:r>
            </w:ins>
          </w:p>
        </w:tc>
        <w:tc>
          <w:tcPr>
            <w:tcW w:w="454" w:type="dxa"/>
            <w:vAlign w:val="center"/>
            <w:tcPrChange w:id="11895" w:author="Στάθης Καπ" w:date="2023-03-09T07:02:00Z">
              <w:tcPr>
                <w:tcW w:w="454" w:type="dxa"/>
                <w:gridSpan w:val="2"/>
                <w:vAlign w:val="center"/>
              </w:tcPr>
            </w:tcPrChange>
          </w:tcPr>
          <w:p w14:paraId="432ACC96" w14:textId="08B4805A" w:rsidR="00BD2E78" w:rsidRPr="007E0F91" w:rsidRDefault="00BD2E78" w:rsidP="00BD2E78">
            <w:pPr>
              <w:jc w:val="center"/>
              <w:rPr>
                <w:ins w:id="11896" w:author="Στάθης Καπ" w:date="2023-03-09T05:29:00Z"/>
                <w:sz w:val="16"/>
                <w:szCs w:val="16"/>
              </w:rPr>
            </w:pPr>
            <w:ins w:id="11897" w:author="Στάθης Καπ" w:date="2023-03-09T07:02:00Z">
              <w:r>
                <w:rPr>
                  <w:rFonts w:ascii="Calibri" w:hAnsi="Calibri" w:cs="Calibri"/>
                  <w:color w:val="000000"/>
                  <w:sz w:val="16"/>
                  <w:szCs w:val="16"/>
                </w:rPr>
                <w:t>6.54</w:t>
              </w:r>
            </w:ins>
          </w:p>
        </w:tc>
        <w:tc>
          <w:tcPr>
            <w:tcW w:w="454" w:type="dxa"/>
            <w:vAlign w:val="center"/>
            <w:tcPrChange w:id="11898" w:author="Στάθης Καπ" w:date="2023-03-09T07:02:00Z">
              <w:tcPr>
                <w:tcW w:w="454" w:type="dxa"/>
                <w:gridSpan w:val="2"/>
                <w:vAlign w:val="center"/>
              </w:tcPr>
            </w:tcPrChange>
          </w:tcPr>
          <w:p w14:paraId="5BF768D6" w14:textId="6E84FE70" w:rsidR="00BD2E78" w:rsidRPr="007E0F91" w:rsidRDefault="00BD2E78" w:rsidP="00BD2E78">
            <w:pPr>
              <w:jc w:val="center"/>
              <w:rPr>
                <w:ins w:id="11899" w:author="Στάθης Καπ" w:date="2023-03-09T05:29:00Z"/>
                <w:sz w:val="16"/>
                <w:szCs w:val="16"/>
              </w:rPr>
            </w:pPr>
            <w:ins w:id="11900" w:author="Στάθης Καπ" w:date="2023-03-09T07:02:00Z">
              <w:r>
                <w:rPr>
                  <w:rFonts w:ascii="Calibri" w:hAnsi="Calibri" w:cs="Calibri"/>
                  <w:color w:val="000000"/>
                  <w:sz w:val="16"/>
                  <w:szCs w:val="16"/>
                </w:rPr>
                <w:t>1.011</w:t>
              </w:r>
            </w:ins>
          </w:p>
        </w:tc>
        <w:tc>
          <w:tcPr>
            <w:tcW w:w="461" w:type="dxa"/>
            <w:tcBorders>
              <w:right w:val="single" w:sz="4" w:space="0" w:color="auto"/>
            </w:tcBorders>
            <w:vAlign w:val="center"/>
            <w:tcPrChange w:id="11901" w:author="Στάθης Καπ" w:date="2023-03-09T07:02:00Z">
              <w:tcPr>
                <w:tcW w:w="461" w:type="dxa"/>
                <w:gridSpan w:val="2"/>
                <w:tcBorders>
                  <w:right w:val="single" w:sz="4" w:space="0" w:color="auto"/>
                </w:tcBorders>
                <w:vAlign w:val="center"/>
              </w:tcPr>
            </w:tcPrChange>
          </w:tcPr>
          <w:p w14:paraId="3D7DCB7C" w14:textId="7F220D76" w:rsidR="00BD2E78" w:rsidRPr="007E0F91" w:rsidRDefault="00BD2E78" w:rsidP="00BD2E78">
            <w:pPr>
              <w:jc w:val="center"/>
              <w:rPr>
                <w:ins w:id="11902" w:author="Στάθης Καπ" w:date="2023-03-09T05:29:00Z"/>
                <w:sz w:val="16"/>
                <w:szCs w:val="16"/>
              </w:rPr>
            </w:pPr>
            <w:ins w:id="11903" w:author="Στάθης Καπ" w:date="2023-03-09T07:02:00Z">
              <w:r>
                <w:rPr>
                  <w:rFonts w:ascii="Calibri" w:hAnsi="Calibri" w:cs="Calibri"/>
                  <w:color w:val="000000"/>
                  <w:sz w:val="16"/>
                  <w:szCs w:val="16"/>
                </w:rPr>
                <w:t>70.95</w:t>
              </w:r>
            </w:ins>
          </w:p>
        </w:tc>
      </w:tr>
      <w:tr w:rsidR="00BD2E78" w14:paraId="08F92FF8"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904"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905" w:author="Στάθης Καπ" w:date="2023-03-09T05:29:00Z"/>
          <w:trPrChange w:id="11906"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907"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3A0480FC" w14:textId="77777777" w:rsidR="00BD2E78" w:rsidRPr="007E0F91" w:rsidRDefault="00BD2E78" w:rsidP="00BD2E78">
            <w:pPr>
              <w:jc w:val="center"/>
              <w:rPr>
                <w:ins w:id="11908" w:author="Στάθης Καπ" w:date="2023-03-09T05:29:00Z"/>
                <w:sz w:val="16"/>
                <w:szCs w:val="16"/>
              </w:rPr>
            </w:pPr>
            <w:ins w:id="11909" w:author="Στάθης Καπ" w:date="2023-03-09T05:29:00Z">
              <w:r w:rsidRPr="007E0F91">
                <w:rPr>
                  <w:sz w:val="16"/>
                  <w:szCs w:val="16"/>
                </w:rPr>
                <w:t>pr07</w:t>
              </w:r>
            </w:ins>
          </w:p>
        </w:tc>
        <w:tc>
          <w:tcPr>
            <w:tcW w:w="565" w:type="dxa"/>
            <w:tcBorders>
              <w:left w:val="single" w:sz="4" w:space="0" w:color="auto"/>
            </w:tcBorders>
            <w:vAlign w:val="center"/>
            <w:tcPrChange w:id="11910" w:author="Στάθης Καπ" w:date="2023-03-09T07:02:00Z">
              <w:tcPr>
                <w:tcW w:w="565" w:type="dxa"/>
                <w:gridSpan w:val="2"/>
                <w:tcBorders>
                  <w:left w:val="single" w:sz="4" w:space="0" w:color="auto"/>
                </w:tcBorders>
                <w:vAlign w:val="center"/>
              </w:tcPr>
            </w:tcPrChange>
          </w:tcPr>
          <w:p w14:paraId="59D51631" w14:textId="2D72B60B" w:rsidR="00BD2E78" w:rsidRPr="007E0F91" w:rsidRDefault="00BD2E78" w:rsidP="00BD2E78">
            <w:pPr>
              <w:jc w:val="center"/>
              <w:rPr>
                <w:ins w:id="11911" w:author="Στάθης Καπ" w:date="2023-03-09T05:29:00Z"/>
                <w:sz w:val="16"/>
                <w:szCs w:val="16"/>
              </w:rPr>
            </w:pPr>
            <w:ins w:id="11912" w:author="Στάθης Καπ" w:date="2023-03-09T07:02:00Z">
              <w:r>
                <w:rPr>
                  <w:rFonts w:ascii="Calibri" w:hAnsi="Calibri" w:cs="Calibri"/>
                  <w:color w:val="000000"/>
                  <w:sz w:val="16"/>
                  <w:szCs w:val="16"/>
                </w:rPr>
                <w:t>566</w:t>
              </w:r>
            </w:ins>
          </w:p>
        </w:tc>
        <w:tc>
          <w:tcPr>
            <w:tcW w:w="679" w:type="dxa"/>
            <w:tcBorders>
              <w:right w:val="single" w:sz="4" w:space="0" w:color="auto"/>
            </w:tcBorders>
            <w:vAlign w:val="center"/>
            <w:tcPrChange w:id="11913" w:author="Στάθης Καπ" w:date="2023-03-09T07:02:00Z">
              <w:tcPr>
                <w:tcW w:w="679" w:type="dxa"/>
                <w:gridSpan w:val="2"/>
                <w:tcBorders>
                  <w:right w:val="single" w:sz="4" w:space="0" w:color="auto"/>
                </w:tcBorders>
                <w:vAlign w:val="center"/>
              </w:tcPr>
            </w:tcPrChange>
          </w:tcPr>
          <w:p w14:paraId="5EC13D0D" w14:textId="3DF6A0B8" w:rsidR="00BD2E78" w:rsidRPr="007E0F91" w:rsidRDefault="00BD2E78" w:rsidP="00BD2E78">
            <w:pPr>
              <w:jc w:val="center"/>
              <w:rPr>
                <w:ins w:id="11914" w:author="Στάθης Καπ" w:date="2023-03-09T05:29:00Z"/>
                <w:sz w:val="16"/>
                <w:szCs w:val="16"/>
              </w:rPr>
            </w:pPr>
            <w:ins w:id="11915" w:author="Στάθης Καπ" w:date="2023-03-09T07:02:00Z">
              <w:r>
                <w:rPr>
                  <w:rFonts w:ascii="Calibri" w:hAnsi="Calibri" w:cs="Calibri"/>
                  <w:color w:val="000000"/>
                  <w:sz w:val="16"/>
                  <w:szCs w:val="16"/>
                </w:rPr>
                <w:t>552</w:t>
              </w:r>
            </w:ins>
          </w:p>
        </w:tc>
        <w:tc>
          <w:tcPr>
            <w:tcW w:w="453" w:type="dxa"/>
            <w:tcBorders>
              <w:left w:val="single" w:sz="4" w:space="0" w:color="auto"/>
            </w:tcBorders>
            <w:vAlign w:val="center"/>
            <w:tcPrChange w:id="11916" w:author="Στάθης Καπ" w:date="2023-03-09T07:02:00Z">
              <w:tcPr>
                <w:tcW w:w="453" w:type="dxa"/>
                <w:gridSpan w:val="2"/>
                <w:tcBorders>
                  <w:left w:val="single" w:sz="4" w:space="0" w:color="auto"/>
                </w:tcBorders>
                <w:vAlign w:val="center"/>
              </w:tcPr>
            </w:tcPrChange>
          </w:tcPr>
          <w:p w14:paraId="3650011A" w14:textId="12CA50F3" w:rsidR="00BD2E78" w:rsidRPr="007E0F91" w:rsidRDefault="00BD2E78" w:rsidP="00BD2E78">
            <w:pPr>
              <w:jc w:val="center"/>
              <w:rPr>
                <w:ins w:id="11917" w:author="Στάθης Καπ" w:date="2023-03-09T05:29:00Z"/>
                <w:sz w:val="16"/>
                <w:szCs w:val="16"/>
              </w:rPr>
            </w:pPr>
            <w:ins w:id="11918" w:author="Στάθης Καπ" w:date="2023-03-09T07:02:00Z">
              <w:r>
                <w:rPr>
                  <w:rFonts w:ascii="Calibri" w:hAnsi="Calibri" w:cs="Calibri"/>
                  <w:color w:val="000000"/>
                  <w:sz w:val="16"/>
                  <w:szCs w:val="16"/>
                </w:rPr>
                <w:t>541</w:t>
              </w:r>
            </w:ins>
          </w:p>
        </w:tc>
        <w:tc>
          <w:tcPr>
            <w:tcW w:w="708" w:type="dxa"/>
            <w:vAlign w:val="center"/>
            <w:tcPrChange w:id="11919" w:author="Στάθης Καπ" w:date="2023-03-09T07:02:00Z">
              <w:tcPr>
                <w:tcW w:w="708" w:type="dxa"/>
                <w:gridSpan w:val="2"/>
                <w:vAlign w:val="center"/>
              </w:tcPr>
            </w:tcPrChange>
          </w:tcPr>
          <w:p w14:paraId="36471312" w14:textId="147A33D0" w:rsidR="00BD2E78" w:rsidRPr="007E0F91" w:rsidRDefault="00BD2E78" w:rsidP="00BD2E78">
            <w:pPr>
              <w:jc w:val="center"/>
              <w:rPr>
                <w:ins w:id="11920" w:author="Στάθης Καπ" w:date="2023-03-09T05:29:00Z"/>
                <w:sz w:val="16"/>
                <w:szCs w:val="16"/>
              </w:rPr>
            </w:pPr>
            <w:ins w:id="11921" w:author="Στάθης Καπ" w:date="2023-03-09T07:02:00Z">
              <w:r>
                <w:rPr>
                  <w:rFonts w:ascii="Calibri" w:hAnsi="Calibri" w:cs="Calibri"/>
                  <w:color w:val="000000"/>
                  <w:sz w:val="16"/>
                  <w:szCs w:val="16"/>
                </w:rPr>
                <w:t>4.42</w:t>
              </w:r>
            </w:ins>
          </w:p>
        </w:tc>
        <w:tc>
          <w:tcPr>
            <w:tcW w:w="652" w:type="dxa"/>
            <w:vMerge/>
            <w:tcBorders>
              <w:right w:val="single" w:sz="4" w:space="0" w:color="auto"/>
            </w:tcBorders>
            <w:vAlign w:val="center"/>
            <w:tcPrChange w:id="11922" w:author="Στάθης Καπ" w:date="2023-03-09T07:02:00Z">
              <w:tcPr>
                <w:tcW w:w="652" w:type="dxa"/>
                <w:gridSpan w:val="2"/>
                <w:vMerge/>
                <w:tcBorders>
                  <w:right w:val="single" w:sz="4" w:space="0" w:color="auto"/>
                </w:tcBorders>
                <w:vAlign w:val="center"/>
              </w:tcPr>
            </w:tcPrChange>
          </w:tcPr>
          <w:p w14:paraId="5FB35E19" w14:textId="77777777" w:rsidR="00BD2E78" w:rsidRPr="007E0F91" w:rsidRDefault="00BD2E78" w:rsidP="00BD2E78">
            <w:pPr>
              <w:jc w:val="center"/>
              <w:rPr>
                <w:ins w:id="11923" w:author="Στάθης Καπ" w:date="2023-03-09T05:29:00Z"/>
                <w:sz w:val="16"/>
                <w:szCs w:val="16"/>
              </w:rPr>
            </w:pPr>
          </w:p>
        </w:tc>
        <w:tc>
          <w:tcPr>
            <w:tcW w:w="453" w:type="dxa"/>
            <w:tcBorders>
              <w:left w:val="single" w:sz="4" w:space="0" w:color="auto"/>
            </w:tcBorders>
            <w:vAlign w:val="center"/>
            <w:tcPrChange w:id="11924" w:author="Στάθης Καπ" w:date="2023-03-09T07:02:00Z">
              <w:tcPr>
                <w:tcW w:w="453" w:type="dxa"/>
                <w:gridSpan w:val="2"/>
                <w:tcBorders>
                  <w:left w:val="single" w:sz="4" w:space="0" w:color="auto"/>
                </w:tcBorders>
                <w:vAlign w:val="center"/>
              </w:tcPr>
            </w:tcPrChange>
          </w:tcPr>
          <w:p w14:paraId="7F2DC6A3" w14:textId="0BD76B05" w:rsidR="00BD2E78" w:rsidRPr="007E0F91" w:rsidRDefault="00BD2E78" w:rsidP="00BD2E78">
            <w:pPr>
              <w:jc w:val="center"/>
              <w:rPr>
                <w:ins w:id="11925" w:author="Στάθης Καπ" w:date="2023-03-09T05:29:00Z"/>
                <w:sz w:val="16"/>
                <w:szCs w:val="16"/>
              </w:rPr>
            </w:pPr>
            <w:ins w:id="11926" w:author="Στάθης Καπ" w:date="2023-03-09T07:02:00Z">
              <w:r>
                <w:rPr>
                  <w:rFonts w:ascii="Calibri" w:hAnsi="Calibri" w:cs="Calibri"/>
                  <w:color w:val="000000"/>
                  <w:sz w:val="16"/>
                  <w:szCs w:val="16"/>
                </w:rPr>
                <w:t>498</w:t>
              </w:r>
            </w:ins>
          </w:p>
        </w:tc>
        <w:tc>
          <w:tcPr>
            <w:tcW w:w="454" w:type="dxa"/>
            <w:vAlign w:val="center"/>
            <w:tcPrChange w:id="11927" w:author="Στάθης Καπ" w:date="2023-03-09T07:02:00Z">
              <w:tcPr>
                <w:tcW w:w="454" w:type="dxa"/>
                <w:gridSpan w:val="2"/>
                <w:vAlign w:val="center"/>
              </w:tcPr>
            </w:tcPrChange>
          </w:tcPr>
          <w:p w14:paraId="1A2A4817" w14:textId="17D8C84F" w:rsidR="00BD2E78" w:rsidRPr="007E0F91" w:rsidRDefault="00BD2E78" w:rsidP="00BD2E78">
            <w:pPr>
              <w:jc w:val="center"/>
              <w:rPr>
                <w:ins w:id="11928" w:author="Στάθης Καπ" w:date="2023-03-09T05:29:00Z"/>
                <w:sz w:val="16"/>
                <w:szCs w:val="16"/>
              </w:rPr>
            </w:pPr>
            <w:ins w:id="11929" w:author="Στάθης Καπ" w:date="2023-03-09T07:02:00Z">
              <w:r>
                <w:rPr>
                  <w:rFonts w:ascii="Calibri" w:hAnsi="Calibri" w:cs="Calibri"/>
                  <w:color w:val="000000"/>
                  <w:sz w:val="16"/>
                  <w:szCs w:val="16"/>
                </w:rPr>
                <w:t>7.95</w:t>
              </w:r>
            </w:ins>
          </w:p>
        </w:tc>
        <w:tc>
          <w:tcPr>
            <w:tcW w:w="454" w:type="dxa"/>
            <w:vAlign w:val="center"/>
            <w:tcPrChange w:id="11930" w:author="Στάθης Καπ" w:date="2023-03-09T07:02:00Z">
              <w:tcPr>
                <w:tcW w:w="454" w:type="dxa"/>
                <w:gridSpan w:val="2"/>
                <w:vAlign w:val="center"/>
              </w:tcPr>
            </w:tcPrChange>
          </w:tcPr>
          <w:p w14:paraId="631C4AFB" w14:textId="18C626F0" w:rsidR="00BD2E78" w:rsidRPr="007E0F91" w:rsidRDefault="00BD2E78" w:rsidP="00BD2E78">
            <w:pPr>
              <w:jc w:val="center"/>
              <w:rPr>
                <w:ins w:id="11931" w:author="Στάθης Καπ" w:date="2023-03-09T05:29:00Z"/>
                <w:sz w:val="16"/>
                <w:szCs w:val="16"/>
              </w:rPr>
            </w:pPr>
            <w:ins w:id="11932" w:author="Στάθης Καπ" w:date="2023-03-09T07:02:00Z">
              <w:r>
                <w:rPr>
                  <w:rFonts w:ascii="Calibri" w:hAnsi="Calibri" w:cs="Calibri"/>
                  <w:color w:val="000000"/>
                  <w:sz w:val="16"/>
                  <w:szCs w:val="16"/>
                </w:rPr>
                <w:t>0.167</w:t>
              </w:r>
            </w:ins>
          </w:p>
        </w:tc>
        <w:tc>
          <w:tcPr>
            <w:tcW w:w="457" w:type="dxa"/>
            <w:tcBorders>
              <w:right w:val="single" w:sz="4" w:space="0" w:color="auto"/>
            </w:tcBorders>
            <w:vAlign w:val="center"/>
            <w:tcPrChange w:id="11933" w:author="Στάθης Καπ" w:date="2023-03-09T07:02:00Z">
              <w:tcPr>
                <w:tcW w:w="457" w:type="dxa"/>
                <w:gridSpan w:val="2"/>
                <w:tcBorders>
                  <w:right w:val="single" w:sz="4" w:space="0" w:color="auto"/>
                </w:tcBorders>
                <w:vAlign w:val="center"/>
              </w:tcPr>
            </w:tcPrChange>
          </w:tcPr>
          <w:p w14:paraId="4F757AF7" w14:textId="04D08E19" w:rsidR="00BD2E78" w:rsidRPr="007E0F91" w:rsidRDefault="00BD2E78" w:rsidP="00BD2E78">
            <w:pPr>
              <w:jc w:val="center"/>
              <w:rPr>
                <w:ins w:id="11934" w:author="Στάθης Καπ" w:date="2023-03-09T05:29:00Z"/>
                <w:sz w:val="16"/>
                <w:szCs w:val="16"/>
              </w:rPr>
            </w:pPr>
            <w:ins w:id="11935" w:author="Στάθης Καπ" w:date="2023-03-09T07:02:00Z">
              <w:r>
                <w:rPr>
                  <w:rFonts w:ascii="Calibri" w:hAnsi="Calibri" w:cs="Calibri"/>
                  <w:color w:val="000000"/>
                  <w:sz w:val="16"/>
                  <w:szCs w:val="16"/>
                </w:rPr>
                <w:t>36.02</w:t>
              </w:r>
            </w:ins>
          </w:p>
        </w:tc>
        <w:tc>
          <w:tcPr>
            <w:tcW w:w="453" w:type="dxa"/>
            <w:tcBorders>
              <w:left w:val="single" w:sz="4" w:space="0" w:color="auto"/>
            </w:tcBorders>
            <w:vAlign w:val="center"/>
            <w:tcPrChange w:id="11936" w:author="Στάθης Καπ" w:date="2023-03-09T07:02:00Z">
              <w:tcPr>
                <w:tcW w:w="453" w:type="dxa"/>
                <w:gridSpan w:val="2"/>
                <w:tcBorders>
                  <w:left w:val="single" w:sz="4" w:space="0" w:color="auto"/>
                </w:tcBorders>
                <w:vAlign w:val="center"/>
              </w:tcPr>
            </w:tcPrChange>
          </w:tcPr>
          <w:p w14:paraId="68FB3244" w14:textId="12191915" w:rsidR="00BD2E78" w:rsidRPr="007E0F91" w:rsidRDefault="00BD2E78" w:rsidP="00BD2E78">
            <w:pPr>
              <w:jc w:val="center"/>
              <w:rPr>
                <w:ins w:id="11937" w:author="Στάθης Καπ" w:date="2023-03-09T05:29:00Z"/>
                <w:sz w:val="16"/>
                <w:szCs w:val="16"/>
              </w:rPr>
            </w:pPr>
            <w:ins w:id="11938" w:author="Στάθης Καπ" w:date="2023-03-09T07:02:00Z">
              <w:r>
                <w:rPr>
                  <w:rFonts w:ascii="Calibri" w:hAnsi="Calibri" w:cs="Calibri"/>
                  <w:color w:val="000000"/>
                  <w:sz w:val="16"/>
                  <w:szCs w:val="16"/>
                </w:rPr>
                <w:t>444</w:t>
              </w:r>
            </w:ins>
          </w:p>
        </w:tc>
        <w:tc>
          <w:tcPr>
            <w:tcW w:w="454" w:type="dxa"/>
            <w:vAlign w:val="center"/>
            <w:tcPrChange w:id="11939" w:author="Στάθης Καπ" w:date="2023-03-09T07:02:00Z">
              <w:tcPr>
                <w:tcW w:w="454" w:type="dxa"/>
                <w:gridSpan w:val="2"/>
                <w:vAlign w:val="center"/>
              </w:tcPr>
            </w:tcPrChange>
          </w:tcPr>
          <w:p w14:paraId="07C4410F" w14:textId="3103D305" w:rsidR="00BD2E78" w:rsidRPr="007E0F91" w:rsidRDefault="00BD2E78" w:rsidP="00BD2E78">
            <w:pPr>
              <w:jc w:val="center"/>
              <w:rPr>
                <w:ins w:id="11940" w:author="Στάθης Καπ" w:date="2023-03-09T05:29:00Z"/>
                <w:sz w:val="16"/>
                <w:szCs w:val="16"/>
              </w:rPr>
            </w:pPr>
            <w:ins w:id="11941" w:author="Στάθης Καπ" w:date="2023-03-09T07:02:00Z">
              <w:r>
                <w:rPr>
                  <w:rFonts w:ascii="Calibri" w:hAnsi="Calibri" w:cs="Calibri"/>
                  <w:color w:val="000000"/>
                  <w:sz w:val="16"/>
                  <w:szCs w:val="16"/>
                </w:rPr>
                <w:t>17.93</w:t>
              </w:r>
            </w:ins>
          </w:p>
        </w:tc>
        <w:tc>
          <w:tcPr>
            <w:tcW w:w="454" w:type="dxa"/>
            <w:vAlign w:val="center"/>
            <w:tcPrChange w:id="11942" w:author="Στάθης Καπ" w:date="2023-03-09T07:02:00Z">
              <w:tcPr>
                <w:tcW w:w="454" w:type="dxa"/>
                <w:gridSpan w:val="2"/>
                <w:vAlign w:val="center"/>
              </w:tcPr>
            </w:tcPrChange>
          </w:tcPr>
          <w:p w14:paraId="0F009493" w14:textId="2FB99D06" w:rsidR="00BD2E78" w:rsidRPr="007E0F91" w:rsidRDefault="00BD2E78" w:rsidP="00BD2E78">
            <w:pPr>
              <w:jc w:val="center"/>
              <w:rPr>
                <w:ins w:id="11943" w:author="Στάθης Καπ" w:date="2023-03-09T05:29:00Z"/>
                <w:sz w:val="16"/>
                <w:szCs w:val="16"/>
              </w:rPr>
            </w:pPr>
            <w:ins w:id="11944" w:author="Στάθης Καπ" w:date="2023-03-09T07:02:00Z">
              <w:r>
                <w:rPr>
                  <w:rFonts w:ascii="Calibri" w:hAnsi="Calibri" w:cs="Calibri"/>
                  <w:color w:val="000000"/>
                  <w:sz w:val="16"/>
                  <w:szCs w:val="16"/>
                </w:rPr>
                <w:t>0.134</w:t>
              </w:r>
            </w:ins>
          </w:p>
        </w:tc>
        <w:tc>
          <w:tcPr>
            <w:tcW w:w="454" w:type="dxa"/>
            <w:tcBorders>
              <w:right w:val="single" w:sz="4" w:space="0" w:color="auto"/>
            </w:tcBorders>
            <w:vAlign w:val="center"/>
            <w:tcPrChange w:id="11945" w:author="Στάθης Καπ" w:date="2023-03-09T07:02:00Z">
              <w:tcPr>
                <w:tcW w:w="454" w:type="dxa"/>
                <w:gridSpan w:val="2"/>
                <w:tcBorders>
                  <w:right w:val="single" w:sz="4" w:space="0" w:color="auto"/>
                </w:tcBorders>
                <w:vAlign w:val="center"/>
              </w:tcPr>
            </w:tcPrChange>
          </w:tcPr>
          <w:p w14:paraId="245080C1" w14:textId="7EC9B96E" w:rsidR="00BD2E78" w:rsidRPr="007E0F91" w:rsidRDefault="00BD2E78" w:rsidP="00BD2E78">
            <w:pPr>
              <w:jc w:val="center"/>
              <w:rPr>
                <w:ins w:id="11946" w:author="Στάθης Καπ" w:date="2023-03-09T05:29:00Z"/>
                <w:sz w:val="16"/>
                <w:szCs w:val="16"/>
              </w:rPr>
            </w:pPr>
            <w:ins w:id="11947" w:author="Στάθης Καπ" w:date="2023-03-09T07:02:00Z">
              <w:r>
                <w:rPr>
                  <w:rFonts w:ascii="Calibri" w:hAnsi="Calibri" w:cs="Calibri"/>
                  <w:color w:val="000000"/>
                  <w:sz w:val="16"/>
                  <w:szCs w:val="16"/>
                </w:rPr>
                <w:t>48.66</w:t>
              </w:r>
            </w:ins>
          </w:p>
        </w:tc>
        <w:tc>
          <w:tcPr>
            <w:tcW w:w="453" w:type="dxa"/>
            <w:tcBorders>
              <w:left w:val="single" w:sz="4" w:space="0" w:color="auto"/>
            </w:tcBorders>
            <w:vAlign w:val="center"/>
            <w:tcPrChange w:id="11948" w:author="Στάθης Καπ" w:date="2023-03-09T07:02:00Z">
              <w:tcPr>
                <w:tcW w:w="453" w:type="dxa"/>
                <w:gridSpan w:val="2"/>
                <w:tcBorders>
                  <w:left w:val="single" w:sz="4" w:space="0" w:color="auto"/>
                </w:tcBorders>
                <w:vAlign w:val="center"/>
              </w:tcPr>
            </w:tcPrChange>
          </w:tcPr>
          <w:p w14:paraId="3F682C2D" w14:textId="563109B1" w:rsidR="00BD2E78" w:rsidRPr="007E0F91" w:rsidRDefault="00BD2E78" w:rsidP="00BD2E78">
            <w:pPr>
              <w:jc w:val="center"/>
              <w:rPr>
                <w:ins w:id="11949" w:author="Στάθης Καπ" w:date="2023-03-09T05:29:00Z"/>
                <w:sz w:val="16"/>
                <w:szCs w:val="16"/>
              </w:rPr>
            </w:pPr>
            <w:ins w:id="11950" w:author="Στάθης Καπ" w:date="2023-03-09T07:02:00Z">
              <w:r>
                <w:rPr>
                  <w:rFonts w:ascii="Calibri" w:hAnsi="Calibri" w:cs="Calibri"/>
                  <w:color w:val="000000"/>
                  <w:sz w:val="16"/>
                  <w:szCs w:val="16"/>
                </w:rPr>
                <w:t>517</w:t>
              </w:r>
            </w:ins>
          </w:p>
        </w:tc>
        <w:tc>
          <w:tcPr>
            <w:tcW w:w="454" w:type="dxa"/>
            <w:vAlign w:val="center"/>
            <w:tcPrChange w:id="11951" w:author="Στάθης Καπ" w:date="2023-03-09T07:02:00Z">
              <w:tcPr>
                <w:tcW w:w="454" w:type="dxa"/>
                <w:gridSpan w:val="2"/>
                <w:vAlign w:val="center"/>
              </w:tcPr>
            </w:tcPrChange>
          </w:tcPr>
          <w:p w14:paraId="1A739FCE" w14:textId="67F045CF" w:rsidR="00BD2E78" w:rsidRPr="007E0F91" w:rsidRDefault="00BD2E78" w:rsidP="00BD2E78">
            <w:pPr>
              <w:jc w:val="center"/>
              <w:rPr>
                <w:ins w:id="11952" w:author="Στάθης Καπ" w:date="2023-03-09T05:29:00Z"/>
                <w:sz w:val="16"/>
                <w:szCs w:val="16"/>
              </w:rPr>
            </w:pPr>
            <w:ins w:id="11953" w:author="Στάθης Καπ" w:date="2023-03-09T07:02:00Z">
              <w:r>
                <w:rPr>
                  <w:rFonts w:ascii="Calibri" w:hAnsi="Calibri" w:cs="Calibri"/>
                  <w:color w:val="000000"/>
                  <w:sz w:val="16"/>
                  <w:szCs w:val="16"/>
                </w:rPr>
                <w:t>4.44</w:t>
              </w:r>
            </w:ins>
          </w:p>
        </w:tc>
        <w:tc>
          <w:tcPr>
            <w:tcW w:w="454" w:type="dxa"/>
            <w:vAlign w:val="center"/>
            <w:tcPrChange w:id="11954" w:author="Στάθης Καπ" w:date="2023-03-09T07:02:00Z">
              <w:tcPr>
                <w:tcW w:w="454" w:type="dxa"/>
                <w:gridSpan w:val="2"/>
                <w:vAlign w:val="center"/>
              </w:tcPr>
            </w:tcPrChange>
          </w:tcPr>
          <w:p w14:paraId="60C65310" w14:textId="78DA4857" w:rsidR="00BD2E78" w:rsidRPr="007E0F91" w:rsidRDefault="00BD2E78" w:rsidP="00BD2E78">
            <w:pPr>
              <w:jc w:val="center"/>
              <w:rPr>
                <w:ins w:id="11955" w:author="Στάθης Καπ" w:date="2023-03-09T05:29:00Z"/>
                <w:sz w:val="16"/>
                <w:szCs w:val="16"/>
              </w:rPr>
            </w:pPr>
            <w:ins w:id="11956" w:author="Στάθης Καπ" w:date="2023-03-09T07:02:00Z">
              <w:r>
                <w:rPr>
                  <w:rFonts w:ascii="Calibri" w:hAnsi="Calibri" w:cs="Calibri"/>
                  <w:color w:val="000000"/>
                  <w:sz w:val="16"/>
                  <w:szCs w:val="16"/>
                </w:rPr>
                <w:t>0.18</w:t>
              </w:r>
            </w:ins>
          </w:p>
        </w:tc>
        <w:tc>
          <w:tcPr>
            <w:tcW w:w="461" w:type="dxa"/>
            <w:tcBorders>
              <w:right w:val="single" w:sz="4" w:space="0" w:color="auto"/>
            </w:tcBorders>
            <w:vAlign w:val="center"/>
            <w:tcPrChange w:id="11957" w:author="Στάθης Καπ" w:date="2023-03-09T07:02:00Z">
              <w:tcPr>
                <w:tcW w:w="461" w:type="dxa"/>
                <w:gridSpan w:val="2"/>
                <w:tcBorders>
                  <w:right w:val="single" w:sz="4" w:space="0" w:color="auto"/>
                </w:tcBorders>
                <w:vAlign w:val="center"/>
              </w:tcPr>
            </w:tcPrChange>
          </w:tcPr>
          <w:p w14:paraId="336D739D" w14:textId="69163B9F" w:rsidR="00BD2E78" w:rsidRPr="007E0F91" w:rsidRDefault="00BD2E78" w:rsidP="00BD2E78">
            <w:pPr>
              <w:jc w:val="center"/>
              <w:rPr>
                <w:ins w:id="11958" w:author="Στάθης Καπ" w:date="2023-03-09T05:29:00Z"/>
                <w:sz w:val="16"/>
                <w:szCs w:val="16"/>
              </w:rPr>
            </w:pPr>
            <w:ins w:id="11959" w:author="Στάθης Καπ" w:date="2023-03-09T07:02:00Z">
              <w:r>
                <w:rPr>
                  <w:rFonts w:ascii="Calibri" w:hAnsi="Calibri" w:cs="Calibri"/>
                  <w:color w:val="000000"/>
                  <w:sz w:val="16"/>
                  <w:szCs w:val="16"/>
                </w:rPr>
                <w:t>31.03</w:t>
              </w:r>
            </w:ins>
          </w:p>
        </w:tc>
      </w:tr>
      <w:tr w:rsidR="00BD2E78" w14:paraId="653D6C98"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960"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961" w:author="Στάθης Καπ" w:date="2023-03-09T05:29:00Z"/>
          <w:trPrChange w:id="11962"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963"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5AB20014" w14:textId="77777777" w:rsidR="00BD2E78" w:rsidRPr="007E0F91" w:rsidRDefault="00BD2E78" w:rsidP="00BD2E78">
            <w:pPr>
              <w:jc w:val="center"/>
              <w:rPr>
                <w:ins w:id="11964" w:author="Στάθης Καπ" w:date="2023-03-09T05:29:00Z"/>
                <w:sz w:val="16"/>
                <w:szCs w:val="16"/>
              </w:rPr>
            </w:pPr>
            <w:ins w:id="11965" w:author="Στάθης Καπ" w:date="2023-03-09T05:29:00Z">
              <w:r w:rsidRPr="007E0F91">
                <w:rPr>
                  <w:sz w:val="16"/>
                  <w:szCs w:val="16"/>
                </w:rPr>
                <w:t>pr08</w:t>
              </w:r>
            </w:ins>
          </w:p>
        </w:tc>
        <w:tc>
          <w:tcPr>
            <w:tcW w:w="565" w:type="dxa"/>
            <w:tcBorders>
              <w:left w:val="single" w:sz="4" w:space="0" w:color="auto"/>
            </w:tcBorders>
            <w:vAlign w:val="center"/>
            <w:tcPrChange w:id="11966" w:author="Στάθης Καπ" w:date="2023-03-09T07:02:00Z">
              <w:tcPr>
                <w:tcW w:w="565" w:type="dxa"/>
                <w:gridSpan w:val="2"/>
                <w:tcBorders>
                  <w:left w:val="single" w:sz="4" w:space="0" w:color="auto"/>
                </w:tcBorders>
                <w:vAlign w:val="center"/>
              </w:tcPr>
            </w:tcPrChange>
          </w:tcPr>
          <w:p w14:paraId="79B9E7F0" w14:textId="5D866AD1" w:rsidR="00BD2E78" w:rsidRPr="007E0F91" w:rsidRDefault="00BD2E78" w:rsidP="00BD2E78">
            <w:pPr>
              <w:jc w:val="center"/>
              <w:rPr>
                <w:ins w:id="11967" w:author="Στάθης Καπ" w:date="2023-03-09T05:29:00Z"/>
                <w:sz w:val="16"/>
                <w:szCs w:val="16"/>
              </w:rPr>
            </w:pPr>
            <w:ins w:id="11968" w:author="Στάθης Καπ" w:date="2023-03-09T07:02:00Z">
              <w:r>
                <w:rPr>
                  <w:rFonts w:ascii="Calibri" w:hAnsi="Calibri" w:cs="Calibri"/>
                  <w:color w:val="000000"/>
                  <w:sz w:val="16"/>
                  <w:szCs w:val="16"/>
                </w:rPr>
                <w:t>834</w:t>
              </w:r>
            </w:ins>
          </w:p>
        </w:tc>
        <w:tc>
          <w:tcPr>
            <w:tcW w:w="679" w:type="dxa"/>
            <w:tcBorders>
              <w:right w:val="single" w:sz="4" w:space="0" w:color="auto"/>
            </w:tcBorders>
            <w:vAlign w:val="center"/>
            <w:tcPrChange w:id="11969" w:author="Στάθης Καπ" w:date="2023-03-09T07:02:00Z">
              <w:tcPr>
                <w:tcW w:w="679" w:type="dxa"/>
                <w:gridSpan w:val="2"/>
                <w:tcBorders>
                  <w:right w:val="single" w:sz="4" w:space="0" w:color="auto"/>
                </w:tcBorders>
                <w:vAlign w:val="center"/>
              </w:tcPr>
            </w:tcPrChange>
          </w:tcPr>
          <w:p w14:paraId="6C03D8DF" w14:textId="4DC41770" w:rsidR="00BD2E78" w:rsidRPr="007E0F91" w:rsidRDefault="00BD2E78" w:rsidP="00BD2E78">
            <w:pPr>
              <w:jc w:val="center"/>
              <w:rPr>
                <w:ins w:id="11970" w:author="Στάθης Καπ" w:date="2023-03-09T05:29:00Z"/>
                <w:sz w:val="16"/>
                <w:szCs w:val="16"/>
              </w:rPr>
            </w:pPr>
            <w:ins w:id="11971" w:author="Στάθης Καπ" w:date="2023-03-09T07:02:00Z">
              <w:r>
                <w:rPr>
                  <w:rFonts w:ascii="Calibri" w:hAnsi="Calibri" w:cs="Calibri"/>
                  <w:color w:val="000000"/>
                  <w:sz w:val="16"/>
                  <w:szCs w:val="16"/>
                </w:rPr>
                <w:t>796</w:t>
              </w:r>
            </w:ins>
          </w:p>
        </w:tc>
        <w:tc>
          <w:tcPr>
            <w:tcW w:w="453" w:type="dxa"/>
            <w:tcBorders>
              <w:left w:val="single" w:sz="4" w:space="0" w:color="auto"/>
            </w:tcBorders>
            <w:vAlign w:val="center"/>
            <w:tcPrChange w:id="11972" w:author="Στάθης Καπ" w:date="2023-03-09T07:02:00Z">
              <w:tcPr>
                <w:tcW w:w="453" w:type="dxa"/>
                <w:gridSpan w:val="2"/>
                <w:tcBorders>
                  <w:left w:val="single" w:sz="4" w:space="0" w:color="auto"/>
                </w:tcBorders>
                <w:vAlign w:val="center"/>
              </w:tcPr>
            </w:tcPrChange>
          </w:tcPr>
          <w:p w14:paraId="6AA3D86C" w14:textId="586BEF82" w:rsidR="00BD2E78" w:rsidRPr="007E0F91" w:rsidRDefault="00BD2E78" w:rsidP="00BD2E78">
            <w:pPr>
              <w:jc w:val="center"/>
              <w:rPr>
                <w:ins w:id="11973" w:author="Στάθης Καπ" w:date="2023-03-09T05:29:00Z"/>
                <w:sz w:val="16"/>
                <w:szCs w:val="16"/>
              </w:rPr>
            </w:pPr>
            <w:ins w:id="11974" w:author="Στάθης Καπ" w:date="2023-03-09T07:02:00Z">
              <w:r>
                <w:rPr>
                  <w:rFonts w:ascii="Calibri" w:hAnsi="Calibri" w:cs="Calibri"/>
                  <w:color w:val="000000"/>
                  <w:sz w:val="16"/>
                  <w:szCs w:val="16"/>
                </w:rPr>
                <w:t>776</w:t>
              </w:r>
            </w:ins>
          </w:p>
        </w:tc>
        <w:tc>
          <w:tcPr>
            <w:tcW w:w="708" w:type="dxa"/>
            <w:vAlign w:val="center"/>
            <w:tcPrChange w:id="11975" w:author="Στάθης Καπ" w:date="2023-03-09T07:02:00Z">
              <w:tcPr>
                <w:tcW w:w="708" w:type="dxa"/>
                <w:gridSpan w:val="2"/>
                <w:vAlign w:val="center"/>
              </w:tcPr>
            </w:tcPrChange>
          </w:tcPr>
          <w:p w14:paraId="2AB2995A" w14:textId="2EAC70B6" w:rsidR="00BD2E78" w:rsidRPr="007E0F91" w:rsidRDefault="00BD2E78" w:rsidP="00BD2E78">
            <w:pPr>
              <w:jc w:val="center"/>
              <w:rPr>
                <w:ins w:id="11976" w:author="Στάθης Καπ" w:date="2023-03-09T05:29:00Z"/>
                <w:sz w:val="16"/>
                <w:szCs w:val="16"/>
              </w:rPr>
            </w:pPr>
            <w:ins w:id="11977" w:author="Στάθης Καπ" w:date="2023-03-09T07:02:00Z">
              <w:r>
                <w:rPr>
                  <w:rFonts w:ascii="Calibri" w:hAnsi="Calibri" w:cs="Calibri"/>
                  <w:color w:val="000000"/>
                  <w:sz w:val="16"/>
                  <w:szCs w:val="16"/>
                </w:rPr>
                <w:t>6.95</w:t>
              </w:r>
            </w:ins>
          </w:p>
        </w:tc>
        <w:tc>
          <w:tcPr>
            <w:tcW w:w="652" w:type="dxa"/>
            <w:vMerge/>
            <w:tcBorders>
              <w:right w:val="single" w:sz="4" w:space="0" w:color="auto"/>
            </w:tcBorders>
            <w:vAlign w:val="center"/>
            <w:tcPrChange w:id="11978" w:author="Στάθης Καπ" w:date="2023-03-09T07:02:00Z">
              <w:tcPr>
                <w:tcW w:w="652" w:type="dxa"/>
                <w:gridSpan w:val="2"/>
                <w:vMerge/>
                <w:tcBorders>
                  <w:right w:val="single" w:sz="4" w:space="0" w:color="auto"/>
                </w:tcBorders>
                <w:vAlign w:val="center"/>
              </w:tcPr>
            </w:tcPrChange>
          </w:tcPr>
          <w:p w14:paraId="20B1DDAD" w14:textId="77777777" w:rsidR="00BD2E78" w:rsidRPr="007E0F91" w:rsidRDefault="00BD2E78" w:rsidP="00BD2E78">
            <w:pPr>
              <w:jc w:val="center"/>
              <w:rPr>
                <w:ins w:id="11979" w:author="Στάθης Καπ" w:date="2023-03-09T05:29:00Z"/>
                <w:sz w:val="16"/>
                <w:szCs w:val="16"/>
              </w:rPr>
            </w:pPr>
          </w:p>
        </w:tc>
        <w:tc>
          <w:tcPr>
            <w:tcW w:w="453" w:type="dxa"/>
            <w:tcBorders>
              <w:left w:val="single" w:sz="4" w:space="0" w:color="auto"/>
            </w:tcBorders>
            <w:vAlign w:val="center"/>
            <w:tcPrChange w:id="11980" w:author="Στάθης Καπ" w:date="2023-03-09T07:02:00Z">
              <w:tcPr>
                <w:tcW w:w="453" w:type="dxa"/>
                <w:gridSpan w:val="2"/>
                <w:tcBorders>
                  <w:left w:val="single" w:sz="4" w:space="0" w:color="auto"/>
                </w:tcBorders>
                <w:vAlign w:val="center"/>
              </w:tcPr>
            </w:tcPrChange>
          </w:tcPr>
          <w:p w14:paraId="6291F05D" w14:textId="01BD94E2" w:rsidR="00BD2E78" w:rsidRPr="007E0F91" w:rsidRDefault="00BD2E78" w:rsidP="00BD2E78">
            <w:pPr>
              <w:jc w:val="center"/>
              <w:rPr>
                <w:ins w:id="11981" w:author="Στάθης Καπ" w:date="2023-03-09T05:29:00Z"/>
                <w:sz w:val="16"/>
                <w:szCs w:val="16"/>
              </w:rPr>
            </w:pPr>
            <w:ins w:id="11982" w:author="Στάθης Καπ" w:date="2023-03-09T07:02:00Z">
              <w:r>
                <w:rPr>
                  <w:rFonts w:ascii="Calibri" w:hAnsi="Calibri" w:cs="Calibri"/>
                  <w:color w:val="000000"/>
                  <w:sz w:val="16"/>
                  <w:szCs w:val="16"/>
                </w:rPr>
                <w:t>727</w:t>
              </w:r>
            </w:ins>
          </w:p>
        </w:tc>
        <w:tc>
          <w:tcPr>
            <w:tcW w:w="454" w:type="dxa"/>
            <w:vAlign w:val="center"/>
            <w:tcPrChange w:id="11983" w:author="Στάθης Καπ" w:date="2023-03-09T07:02:00Z">
              <w:tcPr>
                <w:tcW w:w="454" w:type="dxa"/>
                <w:gridSpan w:val="2"/>
                <w:vAlign w:val="center"/>
              </w:tcPr>
            </w:tcPrChange>
          </w:tcPr>
          <w:p w14:paraId="13BF1AAC" w14:textId="21C2A232" w:rsidR="00BD2E78" w:rsidRPr="007E0F91" w:rsidRDefault="00BD2E78" w:rsidP="00BD2E78">
            <w:pPr>
              <w:jc w:val="center"/>
              <w:rPr>
                <w:ins w:id="11984" w:author="Στάθης Καπ" w:date="2023-03-09T05:29:00Z"/>
                <w:sz w:val="16"/>
                <w:szCs w:val="16"/>
              </w:rPr>
            </w:pPr>
            <w:ins w:id="11985" w:author="Στάθης Καπ" w:date="2023-03-09T07:02:00Z">
              <w:r>
                <w:rPr>
                  <w:rFonts w:ascii="Calibri" w:hAnsi="Calibri" w:cs="Calibri"/>
                  <w:color w:val="000000"/>
                  <w:sz w:val="16"/>
                  <w:szCs w:val="16"/>
                </w:rPr>
                <w:t>6.31</w:t>
              </w:r>
            </w:ins>
          </w:p>
        </w:tc>
        <w:tc>
          <w:tcPr>
            <w:tcW w:w="454" w:type="dxa"/>
            <w:vAlign w:val="center"/>
            <w:tcPrChange w:id="11986" w:author="Στάθης Καπ" w:date="2023-03-09T07:02:00Z">
              <w:tcPr>
                <w:tcW w:w="454" w:type="dxa"/>
                <w:gridSpan w:val="2"/>
                <w:vAlign w:val="center"/>
              </w:tcPr>
            </w:tcPrChange>
          </w:tcPr>
          <w:p w14:paraId="256EE7C4" w14:textId="05C43ADF" w:rsidR="00BD2E78" w:rsidRPr="007E0F91" w:rsidRDefault="00BD2E78" w:rsidP="00BD2E78">
            <w:pPr>
              <w:jc w:val="center"/>
              <w:rPr>
                <w:ins w:id="11987" w:author="Στάθης Καπ" w:date="2023-03-09T05:29:00Z"/>
                <w:sz w:val="16"/>
                <w:szCs w:val="16"/>
              </w:rPr>
            </w:pPr>
            <w:ins w:id="11988" w:author="Στάθης Καπ" w:date="2023-03-09T07:02:00Z">
              <w:r>
                <w:rPr>
                  <w:rFonts w:ascii="Calibri" w:hAnsi="Calibri" w:cs="Calibri"/>
                  <w:color w:val="000000"/>
                  <w:sz w:val="16"/>
                  <w:szCs w:val="16"/>
                </w:rPr>
                <w:t>0.68</w:t>
              </w:r>
            </w:ins>
          </w:p>
        </w:tc>
        <w:tc>
          <w:tcPr>
            <w:tcW w:w="457" w:type="dxa"/>
            <w:tcBorders>
              <w:right w:val="single" w:sz="4" w:space="0" w:color="auto"/>
            </w:tcBorders>
            <w:vAlign w:val="center"/>
            <w:tcPrChange w:id="11989" w:author="Στάθης Καπ" w:date="2023-03-09T07:02:00Z">
              <w:tcPr>
                <w:tcW w:w="457" w:type="dxa"/>
                <w:gridSpan w:val="2"/>
                <w:tcBorders>
                  <w:right w:val="single" w:sz="4" w:space="0" w:color="auto"/>
                </w:tcBorders>
                <w:vAlign w:val="center"/>
              </w:tcPr>
            </w:tcPrChange>
          </w:tcPr>
          <w:p w14:paraId="2ABE1548" w14:textId="541321A7" w:rsidR="00BD2E78" w:rsidRPr="007E0F91" w:rsidRDefault="00BD2E78" w:rsidP="00BD2E78">
            <w:pPr>
              <w:jc w:val="center"/>
              <w:rPr>
                <w:ins w:id="11990" w:author="Στάθης Καπ" w:date="2023-03-09T05:29:00Z"/>
                <w:sz w:val="16"/>
                <w:szCs w:val="16"/>
              </w:rPr>
            </w:pPr>
            <w:ins w:id="11991" w:author="Στάθης Καπ" w:date="2023-03-09T07:02:00Z">
              <w:r>
                <w:rPr>
                  <w:rFonts w:ascii="Calibri" w:hAnsi="Calibri" w:cs="Calibri"/>
                  <w:color w:val="000000"/>
                  <w:sz w:val="16"/>
                  <w:szCs w:val="16"/>
                </w:rPr>
                <w:t>20.75</w:t>
              </w:r>
            </w:ins>
          </w:p>
        </w:tc>
        <w:tc>
          <w:tcPr>
            <w:tcW w:w="453" w:type="dxa"/>
            <w:tcBorders>
              <w:left w:val="single" w:sz="4" w:space="0" w:color="auto"/>
            </w:tcBorders>
            <w:vAlign w:val="center"/>
            <w:tcPrChange w:id="11992" w:author="Στάθης Καπ" w:date="2023-03-09T07:02:00Z">
              <w:tcPr>
                <w:tcW w:w="453" w:type="dxa"/>
                <w:gridSpan w:val="2"/>
                <w:tcBorders>
                  <w:left w:val="single" w:sz="4" w:space="0" w:color="auto"/>
                </w:tcBorders>
                <w:vAlign w:val="center"/>
              </w:tcPr>
            </w:tcPrChange>
          </w:tcPr>
          <w:p w14:paraId="59434525" w14:textId="577F01AA" w:rsidR="00BD2E78" w:rsidRPr="007E0F91" w:rsidRDefault="00BD2E78" w:rsidP="00BD2E78">
            <w:pPr>
              <w:jc w:val="center"/>
              <w:rPr>
                <w:ins w:id="11993" w:author="Στάθης Καπ" w:date="2023-03-09T05:29:00Z"/>
                <w:sz w:val="16"/>
                <w:szCs w:val="16"/>
              </w:rPr>
            </w:pPr>
            <w:ins w:id="11994" w:author="Στάθης Καπ" w:date="2023-03-09T07:02:00Z">
              <w:r>
                <w:rPr>
                  <w:rFonts w:ascii="Calibri" w:hAnsi="Calibri" w:cs="Calibri"/>
                  <w:color w:val="000000"/>
                  <w:sz w:val="16"/>
                  <w:szCs w:val="16"/>
                </w:rPr>
                <w:t>705</w:t>
              </w:r>
            </w:ins>
          </w:p>
        </w:tc>
        <w:tc>
          <w:tcPr>
            <w:tcW w:w="454" w:type="dxa"/>
            <w:vAlign w:val="center"/>
            <w:tcPrChange w:id="11995" w:author="Στάθης Καπ" w:date="2023-03-09T07:02:00Z">
              <w:tcPr>
                <w:tcW w:w="454" w:type="dxa"/>
                <w:gridSpan w:val="2"/>
                <w:vAlign w:val="center"/>
              </w:tcPr>
            </w:tcPrChange>
          </w:tcPr>
          <w:p w14:paraId="04C07C0E" w14:textId="623D7C8E" w:rsidR="00BD2E78" w:rsidRPr="007E0F91" w:rsidRDefault="00BD2E78" w:rsidP="00BD2E78">
            <w:pPr>
              <w:jc w:val="center"/>
              <w:rPr>
                <w:ins w:id="11996" w:author="Στάθης Καπ" w:date="2023-03-09T05:29:00Z"/>
                <w:sz w:val="16"/>
                <w:szCs w:val="16"/>
              </w:rPr>
            </w:pPr>
            <w:ins w:id="11997" w:author="Στάθης Καπ" w:date="2023-03-09T07:02:00Z">
              <w:r>
                <w:rPr>
                  <w:rFonts w:ascii="Calibri" w:hAnsi="Calibri" w:cs="Calibri"/>
                  <w:color w:val="000000"/>
                  <w:sz w:val="16"/>
                  <w:szCs w:val="16"/>
                </w:rPr>
                <w:t>9.15</w:t>
              </w:r>
            </w:ins>
          </w:p>
        </w:tc>
        <w:tc>
          <w:tcPr>
            <w:tcW w:w="454" w:type="dxa"/>
            <w:vAlign w:val="center"/>
            <w:tcPrChange w:id="11998" w:author="Στάθης Καπ" w:date="2023-03-09T07:02:00Z">
              <w:tcPr>
                <w:tcW w:w="454" w:type="dxa"/>
                <w:gridSpan w:val="2"/>
                <w:vAlign w:val="center"/>
              </w:tcPr>
            </w:tcPrChange>
          </w:tcPr>
          <w:p w14:paraId="6763CFDE" w14:textId="17490613" w:rsidR="00BD2E78" w:rsidRPr="007E0F91" w:rsidRDefault="00BD2E78" w:rsidP="00BD2E78">
            <w:pPr>
              <w:jc w:val="center"/>
              <w:rPr>
                <w:ins w:id="11999" w:author="Στάθης Καπ" w:date="2023-03-09T05:29:00Z"/>
                <w:sz w:val="16"/>
                <w:szCs w:val="16"/>
              </w:rPr>
            </w:pPr>
            <w:ins w:id="12000" w:author="Στάθης Καπ" w:date="2023-03-09T07:02:00Z">
              <w:r>
                <w:rPr>
                  <w:rFonts w:ascii="Calibri" w:hAnsi="Calibri" w:cs="Calibri"/>
                  <w:color w:val="000000"/>
                  <w:sz w:val="16"/>
                  <w:szCs w:val="16"/>
                </w:rPr>
                <w:t>0.387</w:t>
              </w:r>
            </w:ins>
          </w:p>
        </w:tc>
        <w:tc>
          <w:tcPr>
            <w:tcW w:w="454" w:type="dxa"/>
            <w:tcBorders>
              <w:right w:val="single" w:sz="4" w:space="0" w:color="auto"/>
            </w:tcBorders>
            <w:vAlign w:val="center"/>
            <w:tcPrChange w:id="12001" w:author="Στάθης Καπ" w:date="2023-03-09T07:02:00Z">
              <w:tcPr>
                <w:tcW w:w="454" w:type="dxa"/>
                <w:gridSpan w:val="2"/>
                <w:tcBorders>
                  <w:right w:val="single" w:sz="4" w:space="0" w:color="auto"/>
                </w:tcBorders>
                <w:vAlign w:val="center"/>
              </w:tcPr>
            </w:tcPrChange>
          </w:tcPr>
          <w:p w14:paraId="7B2A6CFC" w14:textId="677AD341" w:rsidR="00BD2E78" w:rsidRPr="007E0F91" w:rsidRDefault="00BD2E78" w:rsidP="00BD2E78">
            <w:pPr>
              <w:jc w:val="center"/>
              <w:rPr>
                <w:ins w:id="12002" w:author="Στάθης Καπ" w:date="2023-03-09T05:29:00Z"/>
                <w:sz w:val="16"/>
                <w:szCs w:val="16"/>
              </w:rPr>
            </w:pPr>
            <w:ins w:id="12003" w:author="Στάθης Καπ" w:date="2023-03-09T07:02:00Z">
              <w:r>
                <w:rPr>
                  <w:rFonts w:ascii="Calibri" w:hAnsi="Calibri" w:cs="Calibri"/>
                  <w:color w:val="000000"/>
                  <w:sz w:val="16"/>
                  <w:szCs w:val="16"/>
                </w:rPr>
                <w:t>54.9</w:t>
              </w:r>
            </w:ins>
          </w:p>
        </w:tc>
        <w:tc>
          <w:tcPr>
            <w:tcW w:w="453" w:type="dxa"/>
            <w:tcBorders>
              <w:left w:val="single" w:sz="4" w:space="0" w:color="auto"/>
            </w:tcBorders>
            <w:vAlign w:val="center"/>
            <w:tcPrChange w:id="12004" w:author="Στάθης Καπ" w:date="2023-03-09T07:02:00Z">
              <w:tcPr>
                <w:tcW w:w="453" w:type="dxa"/>
                <w:gridSpan w:val="2"/>
                <w:tcBorders>
                  <w:left w:val="single" w:sz="4" w:space="0" w:color="auto"/>
                </w:tcBorders>
                <w:vAlign w:val="center"/>
              </w:tcPr>
            </w:tcPrChange>
          </w:tcPr>
          <w:p w14:paraId="25A3EA9F" w14:textId="277AD3BC" w:rsidR="00BD2E78" w:rsidRPr="007E0F91" w:rsidRDefault="00BD2E78" w:rsidP="00BD2E78">
            <w:pPr>
              <w:jc w:val="center"/>
              <w:rPr>
                <w:ins w:id="12005" w:author="Στάθης Καπ" w:date="2023-03-09T05:29:00Z"/>
                <w:sz w:val="16"/>
                <w:szCs w:val="16"/>
              </w:rPr>
            </w:pPr>
            <w:ins w:id="12006" w:author="Στάθης Καπ" w:date="2023-03-09T07:02:00Z">
              <w:r>
                <w:rPr>
                  <w:rFonts w:ascii="Calibri" w:hAnsi="Calibri" w:cs="Calibri"/>
                  <w:color w:val="000000"/>
                  <w:sz w:val="16"/>
                  <w:szCs w:val="16"/>
                </w:rPr>
                <w:t>647</w:t>
              </w:r>
            </w:ins>
          </w:p>
        </w:tc>
        <w:tc>
          <w:tcPr>
            <w:tcW w:w="454" w:type="dxa"/>
            <w:vAlign w:val="center"/>
            <w:tcPrChange w:id="12007" w:author="Στάθης Καπ" w:date="2023-03-09T07:02:00Z">
              <w:tcPr>
                <w:tcW w:w="454" w:type="dxa"/>
                <w:gridSpan w:val="2"/>
                <w:vAlign w:val="center"/>
              </w:tcPr>
            </w:tcPrChange>
          </w:tcPr>
          <w:p w14:paraId="1C6C9EF8" w14:textId="29BDAD45" w:rsidR="00BD2E78" w:rsidRPr="007E0F91" w:rsidRDefault="00BD2E78" w:rsidP="00BD2E78">
            <w:pPr>
              <w:jc w:val="center"/>
              <w:rPr>
                <w:ins w:id="12008" w:author="Στάθης Καπ" w:date="2023-03-09T05:29:00Z"/>
                <w:sz w:val="16"/>
                <w:szCs w:val="16"/>
              </w:rPr>
            </w:pPr>
            <w:ins w:id="12009" w:author="Στάθης Καπ" w:date="2023-03-09T07:02:00Z">
              <w:r>
                <w:rPr>
                  <w:rFonts w:ascii="Calibri" w:hAnsi="Calibri" w:cs="Calibri"/>
                  <w:color w:val="000000"/>
                  <w:sz w:val="16"/>
                  <w:szCs w:val="16"/>
                </w:rPr>
                <w:t>16.62</w:t>
              </w:r>
            </w:ins>
          </w:p>
        </w:tc>
        <w:tc>
          <w:tcPr>
            <w:tcW w:w="454" w:type="dxa"/>
            <w:vAlign w:val="center"/>
            <w:tcPrChange w:id="12010" w:author="Στάθης Καπ" w:date="2023-03-09T07:02:00Z">
              <w:tcPr>
                <w:tcW w:w="454" w:type="dxa"/>
                <w:gridSpan w:val="2"/>
                <w:vAlign w:val="center"/>
              </w:tcPr>
            </w:tcPrChange>
          </w:tcPr>
          <w:p w14:paraId="0E1B5555" w14:textId="40D88F33" w:rsidR="00BD2E78" w:rsidRPr="007E0F91" w:rsidRDefault="00BD2E78" w:rsidP="00BD2E78">
            <w:pPr>
              <w:jc w:val="center"/>
              <w:rPr>
                <w:ins w:id="12011" w:author="Στάθης Καπ" w:date="2023-03-09T05:29:00Z"/>
                <w:sz w:val="16"/>
                <w:szCs w:val="16"/>
              </w:rPr>
            </w:pPr>
            <w:ins w:id="12012" w:author="Στάθης Καπ" w:date="2023-03-09T07:02:00Z">
              <w:r>
                <w:rPr>
                  <w:rFonts w:ascii="Calibri" w:hAnsi="Calibri" w:cs="Calibri"/>
                  <w:color w:val="000000"/>
                  <w:sz w:val="16"/>
                  <w:szCs w:val="16"/>
                </w:rPr>
                <w:t>0.347</w:t>
              </w:r>
            </w:ins>
          </w:p>
        </w:tc>
        <w:tc>
          <w:tcPr>
            <w:tcW w:w="461" w:type="dxa"/>
            <w:tcBorders>
              <w:right w:val="single" w:sz="4" w:space="0" w:color="auto"/>
            </w:tcBorders>
            <w:vAlign w:val="center"/>
            <w:tcPrChange w:id="12013" w:author="Στάθης Καπ" w:date="2023-03-09T07:02:00Z">
              <w:tcPr>
                <w:tcW w:w="461" w:type="dxa"/>
                <w:gridSpan w:val="2"/>
                <w:tcBorders>
                  <w:right w:val="single" w:sz="4" w:space="0" w:color="auto"/>
                </w:tcBorders>
                <w:vAlign w:val="center"/>
              </w:tcPr>
            </w:tcPrChange>
          </w:tcPr>
          <w:p w14:paraId="49A54B0F" w14:textId="4EFA805A" w:rsidR="00BD2E78" w:rsidRPr="007E0F91" w:rsidRDefault="00BD2E78" w:rsidP="00BD2E78">
            <w:pPr>
              <w:jc w:val="center"/>
              <w:rPr>
                <w:ins w:id="12014" w:author="Στάθης Καπ" w:date="2023-03-09T05:29:00Z"/>
                <w:sz w:val="16"/>
                <w:szCs w:val="16"/>
              </w:rPr>
            </w:pPr>
            <w:ins w:id="12015" w:author="Στάθης Καπ" w:date="2023-03-09T07:02:00Z">
              <w:r>
                <w:rPr>
                  <w:rFonts w:ascii="Calibri" w:hAnsi="Calibri" w:cs="Calibri"/>
                  <w:color w:val="000000"/>
                  <w:sz w:val="16"/>
                  <w:szCs w:val="16"/>
                </w:rPr>
                <w:t>59.56</w:t>
              </w:r>
            </w:ins>
          </w:p>
        </w:tc>
      </w:tr>
      <w:tr w:rsidR="00BD2E78" w14:paraId="7F1909D1"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016"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017" w:author="Στάθης Καπ" w:date="2023-03-09T05:29:00Z"/>
          <w:trPrChange w:id="12018"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019"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007BDD83" w14:textId="77777777" w:rsidR="00BD2E78" w:rsidRPr="007E0F91" w:rsidRDefault="00BD2E78" w:rsidP="00BD2E78">
            <w:pPr>
              <w:jc w:val="center"/>
              <w:rPr>
                <w:ins w:id="12020" w:author="Στάθης Καπ" w:date="2023-03-09T05:29:00Z"/>
                <w:sz w:val="16"/>
                <w:szCs w:val="16"/>
              </w:rPr>
            </w:pPr>
            <w:ins w:id="12021" w:author="Στάθης Καπ" w:date="2023-03-09T05:29:00Z">
              <w:r w:rsidRPr="007E0F91">
                <w:rPr>
                  <w:sz w:val="16"/>
                  <w:szCs w:val="16"/>
                </w:rPr>
                <w:t>pr09</w:t>
              </w:r>
            </w:ins>
          </w:p>
        </w:tc>
        <w:tc>
          <w:tcPr>
            <w:tcW w:w="565" w:type="dxa"/>
            <w:tcBorders>
              <w:left w:val="single" w:sz="4" w:space="0" w:color="auto"/>
            </w:tcBorders>
            <w:vAlign w:val="center"/>
            <w:tcPrChange w:id="12022" w:author="Στάθης Καπ" w:date="2023-03-09T07:02:00Z">
              <w:tcPr>
                <w:tcW w:w="565" w:type="dxa"/>
                <w:gridSpan w:val="2"/>
                <w:tcBorders>
                  <w:left w:val="single" w:sz="4" w:space="0" w:color="auto"/>
                </w:tcBorders>
                <w:vAlign w:val="center"/>
              </w:tcPr>
            </w:tcPrChange>
          </w:tcPr>
          <w:p w14:paraId="2AED9959" w14:textId="504EAFCF" w:rsidR="00BD2E78" w:rsidRPr="007E0F91" w:rsidRDefault="00BD2E78" w:rsidP="00BD2E78">
            <w:pPr>
              <w:jc w:val="center"/>
              <w:rPr>
                <w:ins w:id="12023" w:author="Στάθης Καπ" w:date="2023-03-09T05:29:00Z"/>
                <w:sz w:val="16"/>
                <w:szCs w:val="16"/>
              </w:rPr>
            </w:pPr>
            <w:ins w:id="12024" w:author="Στάθης Καπ" w:date="2023-03-09T07:02:00Z">
              <w:r>
                <w:rPr>
                  <w:rFonts w:ascii="Calibri" w:hAnsi="Calibri" w:cs="Calibri"/>
                  <w:color w:val="000000"/>
                  <w:sz w:val="16"/>
                  <w:szCs w:val="16"/>
                </w:rPr>
                <w:t>909</w:t>
              </w:r>
            </w:ins>
          </w:p>
        </w:tc>
        <w:tc>
          <w:tcPr>
            <w:tcW w:w="679" w:type="dxa"/>
            <w:tcBorders>
              <w:right w:val="single" w:sz="4" w:space="0" w:color="auto"/>
            </w:tcBorders>
            <w:vAlign w:val="center"/>
            <w:tcPrChange w:id="12025" w:author="Στάθης Καπ" w:date="2023-03-09T07:02:00Z">
              <w:tcPr>
                <w:tcW w:w="679" w:type="dxa"/>
                <w:gridSpan w:val="2"/>
                <w:tcBorders>
                  <w:right w:val="single" w:sz="4" w:space="0" w:color="auto"/>
                </w:tcBorders>
                <w:vAlign w:val="center"/>
              </w:tcPr>
            </w:tcPrChange>
          </w:tcPr>
          <w:p w14:paraId="7820ABFE" w14:textId="36D2D01C" w:rsidR="00BD2E78" w:rsidRPr="007E0F91" w:rsidRDefault="00BD2E78" w:rsidP="00BD2E78">
            <w:pPr>
              <w:jc w:val="center"/>
              <w:rPr>
                <w:ins w:id="12026" w:author="Στάθης Καπ" w:date="2023-03-09T05:29:00Z"/>
                <w:sz w:val="16"/>
                <w:szCs w:val="16"/>
              </w:rPr>
            </w:pPr>
            <w:ins w:id="12027" w:author="Στάθης Καπ" w:date="2023-03-09T07:02:00Z">
              <w:r>
                <w:rPr>
                  <w:rFonts w:ascii="Calibri" w:hAnsi="Calibri" w:cs="Calibri"/>
                  <w:color w:val="000000"/>
                  <w:sz w:val="16"/>
                  <w:szCs w:val="16"/>
                </w:rPr>
                <w:t>867</w:t>
              </w:r>
            </w:ins>
          </w:p>
        </w:tc>
        <w:tc>
          <w:tcPr>
            <w:tcW w:w="453" w:type="dxa"/>
            <w:tcBorders>
              <w:left w:val="single" w:sz="4" w:space="0" w:color="auto"/>
            </w:tcBorders>
            <w:vAlign w:val="center"/>
            <w:tcPrChange w:id="12028" w:author="Στάθης Καπ" w:date="2023-03-09T07:02:00Z">
              <w:tcPr>
                <w:tcW w:w="453" w:type="dxa"/>
                <w:gridSpan w:val="2"/>
                <w:tcBorders>
                  <w:left w:val="single" w:sz="4" w:space="0" w:color="auto"/>
                </w:tcBorders>
                <w:vAlign w:val="center"/>
              </w:tcPr>
            </w:tcPrChange>
          </w:tcPr>
          <w:p w14:paraId="1873319D" w14:textId="57BCE985" w:rsidR="00BD2E78" w:rsidRPr="007E0F91" w:rsidRDefault="00BD2E78" w:rsidP="00BD2E78">
            <w:pPr>
              <w:jc w:val="center"/>
              <w:rPr>
                <w:ins w:id="12029" w:author="Στάθης Καπ" w:date="2023-03-09T05:29:00Z"/>
                <w:sz w:val="16"/>
                <w:szCs w:val="16"/>
              </w:rPr>
            </w:pPr>
            <w:ins w:id="12030" w:author="Στάθης Καπ" w:date="2023-03-09T07:02:00Z">
              <w:r>
                <w:rPr>
                  <w:rFonts w:ascii="Calibri" w:hAnsi="Calibri" w:cs="Calibri"/>
                  <w:color w:val="000000"/>
                  <w:sz w:val="16"/>
                  <w:szCs w:val="16"/>
                </w:rPr>
                <w:t>843</w:t>
              </w:r>
            </w:ins>
          </w:p>
        </w:tc>
        <w:tc>
          <w:tcPr>
            <w:tcW w:w="708" w:type="dxa"/>
            <w:vAlign w:val="center"/>
            <w:tcPrChange w:id="12031" w:author="Στάθης Καπ" w:date="2023-03-09T07:02:00Z">
              <w:tcPr>
                <w:tcW w:w="708" w:type="dxa"/>
                <w:gridSpan w:val="2"/>
                <w:vAlign w:val="center"/>
              </w:tcPr>
            </w:tcPrChange>
          </w:tcPr>
          <w:p w14:paraId="16431959" w14:textId="05DB2B04" w:rsidR="00BD2E78" w:rsidRPr="007E0F91" w:rsidRDefault="00BD2E78" w:rsidP="00BD2E78">
            <w:pPr>
              <w:jc w:val="center"/>
              <w:rPr>
                <w:ins w:id="12032" w:author="Στάθης Καπ" w:date="2023-03-09T05:29:00Z"/>
                <w:sz w:val="16"/>
                <w:szCs w:val="16"/>
              </w:rPr>
            </w:pPr>
            <w:ins w:id="12033" w:author="Στάθης Καπ" w:date="2023-03-09T07:02:00Z">
              <w:r>
                <w:rPr>
                  <w:rFonts w:ascii="Calibri" w:hAnsi="Calibri" w:cs="Calibri"/>
                  <w:color w:val="000000"/>
                  <w:sz w:val="16"/>
                  <w:szCs w:val="16"/>
                </w:rPr>
                <w:t>7.26</w:t>
              </w:r>
            </w:ins>
          </w:p>
        </w:tc>
        <w:tc>
          <w:tcPr>
            <w:tcW w:w="652" w:type="dxa"/>
            <w:vMerge/>
            <w:tcBorders>
              <w:right w:val="single" w:sz="4" w:space="0" w:color="auto"/>
            </w:tcBorders>
            <w:vAlign w:val="center"/>
            <w:tcPrChange w:id="12034" w:author="Στάθης Καπ" w:date="2023-03-09T07:02:00Z">
              <w:tcPr>
                <w:tcW w:w="652" w:type="dxa"/>
                <w:gridSpan w:val="2"/>
                <w:vMerge/>
                <w:tcBorders>
                  <w:right w:val="single" w:sz="4" w:space="0" w:color="auto"/>
                </w:tcBorders>
                <w:vAlign w:val="center"/>
              </w:tcPr>
            </w:tcPrChange>
          </w:tcPr>
          <w:p w14:paraId="27301F7C" w14:textId="77777777" w:rsidR="00BD2E78" w:rsidRPr="007E0F91" w:rsidRDefault="00BD2E78" w:rsidP="00BD2E78">
            <w:pPr>
              <w:jc w:val="center"/>
              <w:rPr>
                <w:ins w:id="12035" w:author="Στάθης Καπ" w:date="2023-03-09T05:29:00Z"/>
                <w:sz w:val="16"/>
                <w:szCs w:val="16"/>
              </w:rPr>
            </w:pPr>
          </w:p>
        </w:tc>
        <w:tc>
          <w:tcPr>
            <w:tcW w:w="453" w:type="dxa"/>
            <w:tcBorders>
              <w:left w:val="single" w:sz="4" w:space="0" w:color="auto"/>
            </w:tcBorders>
            <w:vAlign w:val="center"/>
            <w:tcPrChange w:id="12036" w:author="Στάθης Καπ" w:date="2023-03-09T07:02:00Z">
              <w:tcPr>
                <w:tcW w:w="453" w:type="dxa"/>
                <w:gridSpan w:val="2"/>
                <w:tcBorders>
                  <w:left w:val="single" w:sz="4" w:space="0" w:color="auto"/>
                </w:tcBorders>
                <w:vAlign w:val="center"/>
              </w:tcPr>
            </w:tcPrChange>
          </w:tcPr>
          <w:p w14:paraId="7C349BB4" w14:textId="14B2AEFE" w:rsidR="00BD2E78" w:rsidRPr="007E0F91" w:rsidRDefault="00BD2E78" w:rsidP="00BD2E78">
            <w:pPr>
              <w:jc w:val="center"/>
              <w:rPr>
                <w:ins w:id="12037" w:author="Στάθης Καπ" w:date="2023-03-09T05:29:00Z"/>
                <w:sz w:val="16"/>
                <w:szCs w:val="16"/>
              </w:rPr>
            </w:pPr>
            <w:ins w:id="12038" w:author="Στάθης Καπ" w:date="2023-03-09T07:02:00Z">
              <w:r>
                <w:rPr>
                  <w:rFonts w:ascii="Calibri" w:hAnsi="Calibri" w:cs="Calibri"/>
                  <w:color w:val="000000"/>
                  <w:sz w:val="16"/>
                  <w:szCs w:val="16"/>
                </w:rPr>
                <w:t>738</w:t>
              </w:r>
            </w:ins>
          </w:p>
        </w:tc>
        <w:tc>
          <w:tcPr>
            <w:tcW w:w="454" w:type="dxa"/>
            <w:vAlign w:val="center"/>
            <w:tcPrChange w:id="12039" w:author="Στάθης Καπ" w:date="2023-03-09T07:02:00Z">
              <w:tcPr>
                <w:tcW w:w="454" w:type="dxa"/>
                <w:gridSpan w:val="2"/>
                <w:vAlign w:val="center"/>
              </w:tcPr>
            </w:tcPrChange>
          </w:tcPr>
          <w:p w14:paraId="0946496C" w14:textId="03F3996A" w:rsidR="00BD2E78" w:rsidRPr="007E0F91" w:rsidRDefault="00BD2E78" w:rsidP="00BD2E78">
            <w:pPr>
              <w:jc w:val="center"/>
              <w:rPr>
                <w:ins w:id="12040" w:author="Στάθης Καπ" w:date="2023-03-09T05:29:00Z"/>
                <w:sz w:val="16"/>
                <w:szCs w:val="16"/>
              </w:rPr>
            </w:pPr>
            <w:ins w:id="12041" w:author="Στάθης Καπ" w:date="2023-03-09T07:02:00Z">
              <w:r>
                <w:rPr>
                  <w:rFonts w:ascii="Calibri" w:hAnsi="Calibri" w:cs="Calibri"/>
                  <w:color w:val="000000"/>
                  <w:sz w:val="16"/>
                  <w:szCs w:val="16"/>
                </w:rPr>
                <w:t>12.46</w:t>
              </w:r>
            </w:ins>
          </w:p>
        </w:tc>
        <w:tc>
          <w:tcPr>
            <w:tcW w:w="454" w:type="dxa"/>
            <w:vAlign w:val="center"/>
            <w:tcPrChange w:id="12042" w:author="Στάθης Καπ" w:date="2023-03-09T07:02:00Z">
              <w:tcPr>
                <w:tcW w:w="454" w:type="dxa"/>
                <w:gridSpan w:val="2"/>
                <w:vAlign w:val="center"/>
              </w:tcPr>
            </w:tcPrChange>
          </w:tcPr>
          <w:p w14:paraId="687B5F9E" w14:textId="4D0D2A28" w:rsidR="00BD2E78" w:rsidRPr="007E0F91" w:rsidRDefault="00BD2E78" w:rsidP="00BD2E78">
            <w:pPr>
              <w:jc w:val="center"/>
              <w:rPr>
                <w:ins w:id="12043" w:author="Στάθης Καπ" w:date="2023-03-09T05:29:00Z"/>
                <w:sz w:val="16"/>
                <w:szCs w:val="16"/>
              </w:rPr>
            </w:pPr>
            <w:ins w:id="12044" w:author="Στάθης Καπ" w:date="2023-03-09T07:02:00Z">
              <w:r>
                <w:rPr>
                  <w:rFonts w:ascii="Calibri" w:hAnsi="Calibri" w:cs="Calibri"/>
                  <w:color w:val="000000"/>
                  <w:sz w:val="16"/>
                  <w:szCs w:val="16"/>
                </w:rPr>
                <w:t>1.636</w:t>
              </w:r>
            </w:ins>
          </w:p>
        </w:tc>
        <w:tc>
          <w:tcPr>
            <w:tcW w:w="457" w:type="dxa"/>
            <w:tcBorders>
              <w:right w:val="single" w:sz="4" w:space="0" w:color="auto"/>
            </w:tcBorders>
            <w:vAlign w:val="center"/>
            <w:tcPrChange w:id="12045" w:author="Στάθης Καπ" w:date="2023-03-09T07:02:00Z">
              <w:tcPr>
                <w:tcW w:w="457" w:type="dxa"/>
                <w:gridSpan w:val="2"/>
                <w:tcBorders>
                  <w:right w:val="single" w:sz="4" w:space="0" w:color="auto"/>
                </w:tcBorders>
                <w:vAlign w:val="center"/>
              </w:tcPr>
            </w:tcPrChange>
          </w:tcPr>
          <w:p w14:paraId="601010C1" w14:textId="0D171FB2" w:rsidR="00BD2E78" w:rsidRPr="007E0F91" w:rsidRDefault="00BD2E78" w:rsidP="00BD2E78">
            <w:pPr>
              <w:jc w:val="center"/>
              <w:rPr>
                <w:ins w:id="12046" w:author="Στάθης Καπ" w:date="2023-03-09T05:29:00Z"/>
                <w:sz w:val="16"/>
                <w:szCs w:val="16"/>
              </w:rPr>
            </w:pPr>
            <w:ins w:id="12047" w:author="Στάθης Καπ" w:date="2023-03-09T07:02:00Z">
              <w:r>
                <w:rPr>
                  <w:rFonts w:ascii="Calibri" w:hAnsi="Calibri" w:cs="Calibri"/>
                  <w:color w:val="000000"/>
                  <w:sz w:val="16"/>
                  <w:szCs w:val="16"/>
                </w:rPr>
                <w:t>62.23</w:t>
              </w:r>
            </w:ins>
          </w:p>
        </w:tc>
        <w:tc>
          <w:tcPr>
            <w:tcW w:w="453" w:type="dxa"/>
            <w:tcBorders>
              <w:left w:val="single" w:sz="4" w:space="0" w:color="auto"/>
            </w:tcBorders>
            <w:vAlign w:val="center"/>
            <w:tcPrChange w:id="12048" w:author="Στάθης Καπ" w:date="2023-03-09T07:02:00Z">
              <w:tcPr>
                <w:tcW w:w="453" w:type="dxa"/>
                <w:gridSpan w:val="2"/>
                <w:tcBorders>
                  <w:left w:val="single" w:sz="4" w:space="0" w:color="auto"/>
                </w:tcBorders>
                <w:vAlign w:val="center"/>
              </w:tcPr>
            </w:tcPrChange>
          </w:tcPr>
          <w:p w14:paraId="635FAC94" w14:textId="48D8C2B3" w:rsidR="00BD2E78" w:rsidRPr="007E0F91" w:rsidRDefault="00BD2E78" w:rsidP="00BD2E78">
            <w:pPr>
              <w:jc w:val="center"/>
              <w:rPr>
                <w:ins w:id="12049" w:author="Στάθης Καπ" w:date="2023-03-09T05:29:00Z"/>
                <w:sz w:val="16"/>
                <w:szCs w:val="16"/>
              </w:rPr>
            </w:pPr>
            <w:ins w:id="12050" w:author="Στάθης Καπ" w:date="2023-03-09T07:02:00Z">
              <w:r>
                <w:rPr>
                  <w:rFonts w:ascii="Calibri" w:hAnsi="Calibri" w:cs="Calibri"/>
                  <w:color w:val="000000"/>
                  <w:sz w:val="16"/>
                  <w:szCs w:val="16"/>
                </w:rPr>
                <w:t>716</w:t>
              </w:r>
            </w:ins>
          </w:p>
        </w:tc>
        <w:tc>
          <w:tcPr>
            <w:tcW w:w="454" w:type="dxa"/>
            <w:vAlign w:val="center"/>
            <w:tcPrChange w:id="12051" w:author="Στάθης Καπ" w:date="2023-03-09T07:02:00Z">
              <w:tcPr>
                <w:tcW w:w="454" w:type="dxa"/>
                <w:gridSpan w:val="2"/>
                <w:vAlign w:val="center"/>
              </w:tcPr>
            </w:tcPrChange>
          </w:tcPr>
          <w:p w14:paraId="686C9C41" w14:textId="55C8CA74" w:rsidR="00BD2E78" w:rsidRPr="007E0F91" w:rsidRDefault="00BD2E78" w:rsidP="00BD2E78">
            <w:pPr>
              <w:jc w:val="center"/>
              <w:rPr>
                <w:ins w:id="12052" w:author="Στάθης Καπ" w:date="2023-03-09T05:29:00Z"/>
                <w:sz w:val="16"/>
                <w:szCs w:val="16"/>
              </w:rPr>
            </w:pPr>
            <w:ins w:id="12053" w:author="Στάθης Καπ" w:date="2023-03-09T07:02:00Z">
              <w:r>
                <w:rPr>
                  <w:rFonts w:ascii="Calibri" w:hAnsi="Calibri" w:cs="Calibri"/>
                  <w:color w:val="000000"/>
                  <w:sz w:val="16"/>
                  <w:szCs w:val="16"/>
                </w:rPr>
                <w:t>15.07</w:t>
              </w:r>
            </w:ins>
          </w:p>
        </w:tc>
        <w:tc>
          <w:tcPr>
            <w:tcW w:w="454" w:type="dxa"/>
            <w:vAlign w:val="center"/>
            <w:tcPrChange w:id="12054" w:author="Στάθης Καπ" w:date="2023-03-09T07:02:00Z">
              <w:tcPr>
                <w:tcW w:w="454" w:type="dxa"/>
                <w:gridSpan w:val="2"/>
                <w:vAlign w:val="center"/>
              </w:tcPr>
            </w:tcPrChange>
          </w:tcPr>
          <w:p w14:paraId="29B3586F" w14:textId="429E167D" w:rsidR="00BD2E78" w:rsidRPr="007E0F91" w:rsidRDefault="00BD2E78" w:rsidP="00BD2E78">
            <w:pPr>
              <w:jc w:val="center"/>
              <w:rPr>
                <w:ins w:id="12055" w:author="Στάθης Καπ" w:date="2023-03-09T05:29:00Z"/>
                <w:sz w:val="16"/>
                <w:szCs w:val="16"/>
              </w:rPr>
            </w:pPr>
            <w:ins w:id="12056" w:author="Στάθης Καπ" w:date="2023-03-09T07:02:00Z">
              <w:r>
                <w:rPr>
                  <w:rFonts w:ascii="Calibri" w:hAnsi="Calibri" w:cs="Calibri"/>
                  <w:color w:val="000000"/>
                  <w:sz w:val="16"/>
                  <w:szCs w:val="16"/>
                </w:rPr>
                <w:t>0.778</w:t>
              </w:r>
            </w:ins>
          </w:p>
        </w:tc>
        <w:tc>
          <w:tcPr>
            <w:tcW w:w="454" w:type="dxa"/>
            <w:tcBorders>
              <w:right w:val="single" w:sz="4" w:space="0" w:color="auto"/>
            </w:tcBorders>
            <w:vAlign w:val="center"/>
            <w:tcPrChange w:id="12057" w:author="Στάθης Καπ" w:date="2023-03-09T07:02:00Z">
              <w:tcPr>
                <w:tcW w:w="454" w:type="dxa"/>
                <w:gridSpan w:val="2"/>
                <w:tcBorders>
                  <w:right w:val="single" w:sz="4" w:space="0" w:color="auto"/>
                </w:tcBorders>
                <w:vAlign w:val="center"/>
              </w:tcPr>
            </w:tcPrChange>
          </w:tcPr>
          <w:p w14:paraId="60546699" w14:textId="45D19DBD" w:rsidR="00BD2E78" w:rsidRPr="007E0F91" w:rsidRDefault="00BD2E78" w:rsidP="00BD2E78">
            <w:pPr>
              <w:jc w:val="center"/>
              <w:rPr>
                <w:ins w:id="12058" w:author="Στάθης Καπ" w:date="2023-03-09T05:29:00Z"/>
                <w:sz w:val="16"/>
                <w:szCs w:val="16"/>
              </w:rPr>
            </w:pPr>
            <w:ins w:id="12059" w:author="Στάθης Καπ" w:date="2023-03-09T07:02:00Z">
              <w:r>
                <w:rPr>
                  <w:rFonts w:ascii="Calibri" w:hAnsi="Calibri" w:cs="Calibri"/>
                  <w:color w:val="000000"/>
                  <w:sz w:val="16"/>
                  <w:szCs w:val="16"/>
                </w:rPr>
                <w:t>82.04</w:t>
              </w:r>
            </w:ins>
          </w:p>
        </w:tc>
        <w:tc>
          <w:tcPr>
            <w:tcW w:w="453" w:type="dxa"/>
            <w:tcBorders>
              <w:left w:val="single" w:sz="4" w:space="0" w:color="auto"/>
            </w:tcBorders>
            <w:vAlign w:val="center"/>
            <w:tcPrChange w:id="12060" w:author="Στάθης Καπ" w:date="2023-03-09T07:02:00Z">
              <w:tcPr>
                <w:tcW w:w="453" w:type="dxa"/>
                <w:gridSpan w:val="2"/>
                <w:tcBorders>
                  <w:left w:val="single" w:sz="4" w:space="0" w:color="auto"/>
                </w:tcBorders>
                <w:vAlign w:val="center"/>
              </w:tcPr>
            </w:tcPrChange>
          </w:tcPr>
          <w:p w14:paraId="20F0F857" w14:textId="4C5952D1" w:rsidR="00BD2E78" w:rsidRPr="007E0F91" w:rsidRDefault="00BD2E78" w:rsidP="00BD2E78">
            <w:pPr>
              <w:jc w:val="center"/>
              <w:rPr>
                <w:ins w:id="12061" w:author="Στάθης Καπ" w:date="2023-03-09T05:29:00Z"/>
                <w:sz w:val="16"/>
                <w:szCs w:val="16"/>
              </w:rPr>
            </w:pPr>
            <w:ins w:id="12062" w:author="Στάθης Καπ" w:date="2023-03-09T07:02:00Z">
              <w:r>
                <w:rPr>
                  <w:rFonts w:ascii="Calibri" w:hAnsi="Calibri" w:cs="Calibri"/>
                  <w:color w:val="000000"/>
                  <w:sz w:val="16"/>
                  <w:szCs w:val="16"/>
                </w:rPr>
                <w:t>726</w:t>
              </w:r>
            </w:ins>
          </w:p>
        </w:tc>
        <w:tc>
          <w:tcPr>
            <w:tcW w:w="454" w:type="dxa"/>
            <w:vAlign w:val="center"/>
            <w:tcPrChange w:id="12063" w:author="Στάθης Καπ" w:date="2023-03-09T07:02:00Z">
              <w:tcPr>
                <w:tcW w:w="454" w:type="dxa"/>
                <w:gridSpan w:val="2"/>
                <w:vAlign w:val="center"/>
              </w:tcPr>
            </w:tcPrChange>
          </w:tcPr>
          <w:p w14:paraId="5773E5A4" w14:textId="1AA20D9C" w:rsidR="00BD2E78" w:rsidRPr="007E0F91" w:rsidRDefault="00BD2E78" w:rsidP="00BD2E78">
            <w:pPr>
              <w:jc w:val="center"/>
              <w:rPr>
                <w:ins w:id="12064" w:author="Στάθης Καπ" w:date="2023-03-09T05:29:00Z"/>
                <w:sz w:val="16"/>
                <w:szCs w:val="16"/>
              </w:rPr>
            </w:pPr>
            <w:ins w:id="12065" w:author="Στάθης Καπ" w:date="2023-03-09T07:02:00Z">
              <w:r>
                <w:rPr>
                  <w:rFonts w:ascii="Calibri" w:hAnsi="Calibri" w:cs="Calibri"/>
                  <w:color w:val="000000"/>
                  <w:sz w:val="16"/>
                  <w:szCs w:val="16"/>
                </w:rPr>
                <w:t>13.88</w:t>
              </w:r>
            </w:ins>
          </w:p>
        </w:tc>
        <w:tc>
          <w:tcPr>
            <w:tcW w:w="454" w:type="dxa"/>
            <w:vAlign w:val="center"/>
            <w:tcPrChange w:id="12066" w:author="Στάθης Καπ" w:date="2023-03-09T07:02:00Z">
              <w:tcPr>
                <w:tcW w:w="454" w:type="dxa"/>
                <w:gridSpan w:val="2"/>
                <w:vAlign w:val="center"/>
              </w:tcPr>
            </w:tcPrChange>
          </w:tcPr>
          <w:p w14:paraId="143D9BB9" w14:textId="14877F1F" w:rsidR="00BD2E78" w:rsidRPr="007E0F91" w:rsidRDefault="00BD2E78" w:rsidP="00BD2E78">
            <w:pPr>
              <w:jc w:val="center"/>
              <w:rPr>
                <w:ins w:id="12067" w:author="Στάθης Καπ" w:date="2023-03-09T05:29:00Z"/>
                <w:sz w:val="16"/>
                <w:szCs w:val="16"/>
              </w:rPr>
            </w:pPr>
            <w:ins w:id="12068" w:author="Στάθης Καπ" w:date="2023-03-09T07:02:00Z">
              <w:r>
                <w:rPr>
                  <w:rFonts w:ascii="Calibri" w:hAnsi="Calibri" w:cs="Calibri"/>
                  <w:color w:val="000000"/>
                  <w:sz w:val="16"/>
                  <w:szCs w:val="16"/>
                </w:rPr>
                <w:t>0.615</w:t>
              </w:r>
            </w:ins>
          </w:p>
        </w:tc>
        <w:tc>
          <w:tcPr>
            <w:tcW w:w="461" w:type="dxa"/>
            <w:tcBorders>
              <w:right w:val="single" w:sz="4" w:space="0" w:color="auto"/>
            </w:tcBorders>
            <w:vAlign w:val="center"/>
            <w:tcPrChange w:id="12069" w:author="Στάθης Καπ" w:date="2023-03-09T07:02:00Z">
              <w:tcPr>
                <w:tcW w:w="461" w:type="dxa"/>
                <w:gridSpan w:val="2"/>
                <w:tcBorders>
                  <w:right w:val="single" w:sz="4" w:space="0" w:color="auto"/>
                </w:tcBorders>
                <w:vAlign w:val="center"/>
              </w:tcPr>
            </w:tcPrChange>
          </w:tcPr>
          <w:p w14:paraId="1A8BC534" w14:textId="2D2492E4" w:rsidR="00BD2E78" w:rsidRPr="007E0F91" w:rsidRDefault="00BD2E78" w:rsidP="00BD2E78">
            <w:pPr>
              <w:jc w:val="center"/>
              <w:rPr>
                <w:ins w:id="12070" w:author="Στάθης Καπ" w:date="2023-03-09T05:29:00Z"/>
                <w:sz w:val="16"/>
                <w:szCs w:val="16"/>
              </w:rPr>
            </w:pPr>
            <w:ins w:id="12071" w:author="Στάθης Καπ" w:date="2023-03-09T07:02:00Z">
              <w:r>
                <w:rPr>
                  <w:rFonts w:ascii="Calibri" w:hAnsi="Calibri" w:cs="Calibri"/>
                  <w:color w:val="000000"/>
                  <w:sz w:val="16"/>
                  <w:szCs w:val="16"/>
                </w:rPr>
                <w:t>85.8</w:t>
              </w:r>
            </w:ins>
          </w:p>
        </w:tc>
      </w:tr>
      <w:tr w:rsidR="00BD2E78" w14:paraId="24847EEB"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072"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073" w:author="Στάθης Καπ" w:date="2023-03-09T05:29:00Z"/>
          <w:trPrChange w:id="12074"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075"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7E9AA463" w14:textId="77777777" w:rsidR="00BD2E78" w:rsidRPr="007E0F91" w:rsidRDefault="00BD2E78" w:rsidP="00BD2E78">
            <w:pPr>
              <w:jc w:val="center"/>
              <w:rPr>
                <w:ins w:id="12076" w:author="Στάθης Καπ" w:date="2023-03-09T05:29:00Z"/>
                <w:sz w:val="16"/>
                <w:szCs w:val="16"/>
              </w:rPr>
            </w:pPr>
            <w:ins w:id="12077" w:author="Στάθης Καπ" w:date="2023-03-09T05:29:00Z">
              <w:r w:rsidRPr="007E0F91">
                <w:rPr>
                  <w:sz w:val="16"/>
                  <w:szCs w:val="16"/>
                </w:rPr>
                <w:t>pr10</w:t>
              </w:r>
            </w:ins>
          </w:p>
        </w:tc>
        <w:tc>
          <w:tcPr>
            <w:tcW w:w="565" w:type="dxa"/>
            <w:tcBorders>
              <w:left w:val="single" w:sz="4" w:space="0" w:color="auto"/>
            </w:tcBorders>
            <w:vAlign w:val="center"/>
            <w:tcPrChange w:id="12078" w:author="Στάθης Καπ" w:date="2023-03-09T07:02:00Z">
              <w:tcPr>
                <w:tcW w:w="565" w:type="dxa"/>
                <w:gridSpan w:val="2"/>
                <w:tcBorders>
                  <w:left w:val="single" w:sz="4" w:space="0" w:color="auto"/>
                </w:tcBorders>
                <w:vAlign w:val="center"/>
              </w:tcPr>
            </w:tcPrChange>
          </w:tcPr>
          <w:p w14:paraId="0DA167C6" w14:textId="54D50D7B" w:rsidR="00BD2E78" w:rsidRPr="007E0F91" w:rsidRDefault="00BD2E78" w:rsidP="00BD2E78">
            <w:pPr>
              <w:jc w:val="center"/>
              <w:rPr>
                <w:ins w:id="12079" w:author="Στάθης Καπ" w:date="2023-03-09T05:29:00Z"/>
                <w:sz w:val="16"/>
                <w:szCs w:val="16"/>
              </w:rPr>
            </w:pPr>
            <w:ins w:id="12080" w:author="Στάθης Καπ" w:date="2023-03-09T07:02:00Z">
              <w:r>
                <w:rPr>
                  <w:rFonts w:ascii="Calibri" w:hAnsi="Calibri" w:cs="Calibri"/>
                  <w:color w:val="000000"/>
                  <w:sz w:val="16"/>
                  <w:szCs w:val="16"/>
                </w:rPr>
                <w:t>1134</w:t>
              </w:r>
            </w:ins>
          </w:p>
        </w:tc>
        <w:tc>
          <w:tcPr>
            <w:tcW w:w="679" w:type="dxa"/>
            <w:tcBorders>
              <w:right w:val="single" w:sz="4" w:space="0" w:color="auto"/>
            </w:tcBorders>
            <w:vAlign w:val="center"/>
            <w:tcPrChange w:id="12081" w:author="Στάθης Καπ" w:date="2023-03-09T07:02:00Z">
              <w:tcPr>
                <w:tcW w:w="679" w:type="dxa"/>
                <w:gridSpan w:val="2"/>
                <w:tcBorders>
                  <w:right w:val="single" w:sz="4" w:space="0" w:color="auto"/>
                </w:tcBorders>
                <w:vAlign w:val="center"/>
              </w:tcPr>
            </w:tcPrChange>
          </w:tcPr>
          <w:p w14:paraId="0416C983" w14:textId="373013C3" w:rsidR="00BD2E78" w:rsidRPr="007E0F91" w:rsidRDefault="00BD2E78" w:rsidP="00BD2E78">
            <w:pPr>
              <w:jc w:val="center"/>
              <w:rPr>
                <w:ins w:id="12082" w:author="Στάθης Καπ" w:date="2023-03-09T05:29:00Z"/>
                <w:sz w:val="16"/>
                <w:szCs w:val="16"/>
              </w:rPr>
            </w:pPr>
            <w:ins w:id="12083" w:author="Στάθης Καπ" w:date="2023-03-09T07:02:00Z">
              <w:r>
                <w:rPr>
                  <w:rFonts w:ascii="Calibri" w:hAnsi="Calibri" w:cs="Calibri"/>
                  <w:color w:val="000000"/>
                  <w:sz w:val="16"/>
                  <w:szCs w:val="16"/>
                </w:rPr>
                <w:t>1004</w:t>
              </w:r>
            </w:ins>
          </w:p>
        </w:tc>
        <w:tc>
          <w:tcPr>
            <w:tcW w:w="453" w:type="dxa"/>
            <w:tcBorders>
              <w:left w:val="single" w:sz="4" w:space="0" w:color="auto"/>
            </w:tcBorders>
            <w:vAlign w:val="center"/>
            <w:tcPrChange w:id="12084" w:author="Στάθης Καπ" w:date="2023-03-09T07:02:00Z">
              <w:tcPr>
                <w:tcW w:w="453" w:type="dxa"/>
                <w:gridSpan w:val="2"/>
                <w:tcBorders>
                  <w:left w:val="single" w:sz="4" w:space="0" w:color="auto"/>
                </w:tcBorders>
                <w:vAlign w:val="center"/>
              </w:tcPr>
            </w:tcPrChange>
          </w:tcPr>
          <w:p w14:paraId="793D4B00" w14:textId="34C23DD6" w:rsidR="00BD2E78" w:rsidRPr="007E0F91" w:rsidRDefault="00BD2E78" w:rsidP="00BD2E78">
            <w:pPr>
              <w:jc w:val="center"/>
              <w:rPr>
                <w:ins w:id="12085" w:author="Στάθης Καπ" w:date="2023-03-09T05:29:00Z"/>
                <w:sz w:val="16"/>
                <w:szCs w:val="16"/>
              </w:rPr>
            </w:pPr>
            <w:ins w:id="12086" w:author="Στάθης Καπ" w:date="2023-03-09T07:02:00Z">
              <w:r>
                <w:rPr>
                  <w:rFonts w:ascii="Calibri" w:hAnsi="Calibri" w:cs="Calibri"/>
                  <w:color w:val="000000"/>
                  <w:sz w:val="16"/>
                  <w:szCs w:val="16"/>
                </w:rPr>
                <w:t>1016</w:t>
              </w:r>
            </w:ins>
          </w:p>
        </w:tc>
        <w:tc>
          <w:tcPr>
            <w:tcW w:w="708" w:type="dxa"/>
            <w:vAlign w:val="center"/>
            <w:tcPrChange w:id="12087" w:author="Στάθης Καπ" w:date="2023-03-09T07:02:00Z">
              <w:tcPr>
                <w:tcW w:w="708" w:type="dxa"/>
                <w:gridSpan w:val="2"/>
                <w:vAlign w:val="center"/>
              </w:tcPr>
            </w:tcPrChange>
          </w:tcPr>
          <w:p w14:paraId="3F7349D8" w14:textId="7B06F3A0" w:rsidR="00BD2E78" w:rsidRPr="007E0F91" w:rsidRDefault="00BD2E78" w:rsidP="00BD2E78">
            <w:pPr>
              <w:jc w:val="center"/>
              <w:rPr>
                <w:ins w:id="12088" w:author="Στάθης Καπ" w:date="2023-03-09T05:29:00Z"/>
                <w:sz w:val="16"/>
                <w:szCs w:val="16"/>
              </w:rPr>
            </w:pPr>
            <w:ins w:id="12089" w:author="Στάθης Καπ" w:date="2023-03-09T07:02:00Z">
              <w:r>
                <w:rPr>
                  <w:rFonts w:ascii="Calibri" w:hAnsi="Calibri" w:cs="Calibri"/>
                  <w:color w:val="000000"/>
                  <w:sz w:val="16"/>
                  <w:szCs w:val="16"/>
                </w:rPr>
                <w:t>10.41</w:t>
              </w:r>
            </w:ins>
          </w:p>
        </w:tc>
        <w:tc>
          <w:tcPr>
            <w:tcW w:w="652" w:type="dxa"/>
            <w:vMerge/>
            <w:tcBorders>
              <w:right w:val="single" w:sz="4" w:space="0" w:color="auto"/>
            </w:tcBorders>
            <w:vAlign w:val="center"/>
            <w:tcPrChange w:id="12090" w:author="Στάθης Καπ" w:date="2023-03-09T07:02:00Z">
              <w:tcPr>
                <w:tcW w:w="652" w:type="dxa"/>
                <w:gridSpan w:val="2"/>
                <w:vMerge/>
                <w:tcBorders>
                  <w:right w:val="single" w:sz="4" w:space="0" w:color="auto"/>
                </w:tcBorders>
                <w:vAlign w:val="center"/>
              </w:tcPr>
            </w:tcPrChange>
          </w:tcPr>
          <w:p w14:paraId="44E4AD46" w14:textId="77777777" w:rsidR="00BD2E78" w:rsidRPr="007E0F91" w:rsidRDefault="00BD2E78" w:rsidP="00BD2E78">
            <w:pPr>
              <w:jc w:val="center"/>
              <w:rPr>
                <w:ins w:id="12091" w:author="Στάθης Καπ" w:date="2023-03-09T05:29:00Z"/>
                <w:sz w:val="16"/>
                <w:szCs w:val="16"/>
              </w:rPr>
            </w:pPr>
          </w:p>
        </w:tc>
        <w:tc>
          <w:tcPr>
            <w:tcW w:w="453" w:type="dxa"/>
            <w:tcBorders>
              <w:left w:val="single" w:sz="4" w:space="0" w:color="auto"/>
            </w:tcBorders>
            <w:vAlign w:val="center"/>
            <w:tcPrChange w:id="12092" w:author="Στάθης Καπ" w:date="2023-03-09T07:02:00Z">
              <w:tcPr>
                <w:tcW w:w="453" w:type="dxa"/>
                <w:gridSpan w:val="2"/>
                <w:tcBorders>
                  <w:left w:val="single" w:sz="4" w:space="0" w:color="auto"/>
                </w:tcBorders>
                <w:vAlign w:val="center"/>
              </w:tcPr>
            </w:tcPrChange>
          </w:tcPr>
          <w:p w14:paraId="13D82D0D" w14:textId="30ED5F43" w:rsidR="00BD2E78" w:rsidRPr="007E0F91" w:rsidRDefault="00BD2E78" w:rsidP="00BD2E78">
            <w:pPr>
              <w:jc w:val="center"/>
              <w:rPr>
                <w:ins w:id="12093" w:author="Στάθης Καπ" w:date="2023-03-09T05:29:00Z"/>
                <w:sz w:val="16"/>
                <w:szCs w:val="16"/>
              </w:rPr>
            </w:pPr>
            <w:ins w:id="12094" w:author="Στάθης Καπ" w:date="2023-03-09T07:02:00Z">
              <w:r>
                <w:rPr>
                  <w:rFonts w:ascii="Calibri" w:hAnsi="Calibri" w:cs="Calibri"/>
                  <w:color w:val="000000"/>
                  <w:sz w:val="16"/>
                  <w:szCs w:val="16"/>
                </w:rPr>
                <w:t>961</w:t>
              </w:r>
            </w:ins>
          </w:p>
        </w:tc>
        <w:tc>
          <w:tcPr>
            <w:tcW w:w="454" w:type="dxa"/>
            <w:vAlign w:val="center"/>
            <w:tcPrChange w:id="12095" w:author="Στάθης Καπ" w:date="2023-03-09T07:02:00Z">
              <w:tcPr>
                <w:tcW w:w="454" w:type="dxa"/>
                <w:gridSpan w:val="2"/>
                <w:vAlign w:val="center"/>
              </w:tcPr>
            </w:tcPrChange>
          </w:tcPr>
          <w:p w14:paraId="6744FE4C" w14:textId="60BF7867" w:rsidR="00BD2E78" w:rsidRPr="007E0F91" w:rsidRDefault="00BD2E78" w:rsidP="00BD2E78">
            <w:pPr>
              <w:jc w:val="center"/>
              <w:rPr>
                <w:ins w:id="12096" w:author="Στάθης Καπ" w:date="2023-03-09T05:29:00Z"/>
                <w:sz w:val="16"/>
                <w:szCs w:val="16"/>
              </w:rPr>
            </w:pPr>
            <w:ins w:id="12097" w:author="Στάθης Καπ" w:date="2023-03-09T07:02:00Z">
              <w:r>
                <w:rPr>
                  <w:rFonts w:ascii="Calibri" w:hAnsi="Calibri" w:cs="Calibri"/>
                  <w:color w:val="000000"/>
                  <w:sz w:val="16"/>
                  <w:szCs w:val="16"/>
                </w:rPr>
                <w:t>5.41</w:t>
              </w:r>
            </w:ins>
          </w:p>
        </w:tc>
        <w:tc>
          <w:tcPr>
            <w:tcW w:w="454" w:type="dxa"/>
            <w:vAlign w:val="center"/>
            <w:tcPrChange w:id="12098" w:author="Στάθης Καπ" w:date="2023-03-09T07:02:00Z">
              <w:tcPr>
                <w:tcW w:w="454" w:type="dxa"/>
                <w:gridSpan w:val="2"/>
                <w:vAlign w:val="center"/>
              </w:tcPr>
            </w:tcPrChange>
          </w:tcPr>
          <w:p w14:paraId="5CDC9AC0" w14:textId="01C16B69" w:rsidR="00BD2E78" w:rsidRPr="007E0F91" w:rsidRDefault="00BD2E78" w:rsidP="00BD2E78">
            <w:pPr>
              <w:jc w:val="center"/>
              <w:rPr>
                <w:ins w:id="12099" w:author="Στάθης Καπ" w:date="2023-03-09T05:29:00Z"/>
                <w:sz w:val="16"/>
                <w:szCs w:val="16"/>
              </w:rPr>
            </w:pPr>
            <w:ins w:id="12100" w:author="Στάθης Καπ" w:date="2023-03-09T07:02:00Z">
              <w:r>
                <w:rPr>
                  <w:rFonts w:ascii="Calibri" w:hAnsi="Calibri" w:cs="Calibri"/>
                  <w:color w:val="000000"/>
                  <w:sz w:val="16"/>
                  <w:szCs w:val="16"/>
                </w:rPr>
                <w:t>1.719</w:t>
              </w:r>
            </w:ins>
          </w:p>
        </w:tc>
        <w:tc>
          <w:tcPr>
            <w:tcW w:w="457" w:type="dxa"/>
            <w:tcBorders>
              <w:right w:val="single" w:sz="4" w:space="0" w:color="auto"/>
            </w:tcBorders>
            <w:vAlign w:val="center"/>
            <w:tcPrChange w:id="12101" w:author="Στάθης Καπ" w:date="2023-03-09T07:02:00Z">
              <w:tcPr>
                <w:tcW w:w="457" w:type="dxa"/>
                <w:gridSpan w:val="2"/>
                <w:tcBorders>
                  <w:right w:val="single" w:sz="4" w:space="0" w:color="auto"/>
                </w:tcBorders>
                <w:vAlign w:val="center"/>
              </w:tcPr>
            </w:tcPrChange>
          </w:tcPr>
          <w:p w14:paraId="16299C3B" w14:textId="74424D92" w:rsidR="00BD2E78" w:rsidRPr="007E0F91" w:rsidRDefault="00BD2E78" w:rsidP="00BD2E78">
            <w:pPr>
              <w:jc w:val="center"/>
              <w:rPr>
                <w:ins w:id="12102" w:author="Στάθης Καπ" w:date="2023-03-09T05:29:00Z"/>
                <w:sz w:val="16"/>
                <w:szCs w:val="16"/>
              </w:rPr>
            </w:pPr>
            <w:ins w:id="12103" w:author="Στάθης Καπ" w:date="2023-03-09T07:02:00Z">
              <w:r>
                <w:rPr>
                  <w:rFonts w:ascii="Calibri" w:hAnsi="Calibri" w:cs="Calibri"/>
                  <w:color w:val="000000"/>
                  <w:sz w:val="16"/>
                  <w:szCs w:val="16"/>
                </w:rPr>
                <w:t>39.54</w:t>
              </w:r>
            </w:ins>
          </w:p>
        </w:tc>
        <w:tc>
          <w:tcPr>
            <w:tcW w:w="453" w:type="dxa"/>
            <w:tcBorders>
              <w:left w:val="single" w:sz="4" w:space="0" w:color="auto"/>
            </w:tcBorders>
            <w:vAlign w:val="center"/>
            <w:tcPrChange w:id="12104" w:author="Στάθης Καπ" w:date="2023-03-09T07:02:00Z">
              <w:tcPr>
                <w:tcW w:w="453" w:type="dxa"/>
                <w:gridSpan w:val="2"/>
                <w:tcBorders>
                  <w:left w:val="single" w:sz="4" w:space="0" w:color="auto"/>
                </w:tcBorders>
                <w:vAlign w:val="center"/>
              </w:tcPr>
            </w:tcPrChange>
          </w:tcPr>
          <w:p w14:paraId="555B4D29" w14:textId="4DB6F752" w:rsidR="00BD2E78" w:rsidRPr="007E0F91" w:rsidRDefault="00BD2E78" w:rsidP="00BD2E78">
            <w:pPr>
              <w:jc w:val="center"/>
              <w:rPr>
                <w:ins w:id="12105" w:author="Στάθης Καπ" w:date="2023-03-09T05:29:00Z"/>
                <w:sz w:val="16"/>
                <w:szCs w:val="16"/>
              </w:rPr>
            </w:pPr>
            <w:ins w:id="12106" w:author="Στάθης Καπ" w:date="2023-03-09T07:02:00Z">
              <w:r>
                <w:rPr>
                  <w:rFonts w:ascii="Calibri" w:hAnsi="Calibri" w:cs="Calibri"/>
                  <w:color w:val="000000"/>
                  <w:sz w:val="16"/>
                  <w:szCs w:val="16"/>
                </w:rPr>
                <w:t>955</w:t>
              </w:r>
            </w:ins>
          </w:p>
        </w:tc>
        <w:tc>
          <w:tcPr>
            <w:tcW w:w="454" w:type="dxa"/>
            <w:vAlign w:val="center"/>
            <w:tcPrChange w:id="12107" w:author="Στάθης Καπ" w:date="2023-03-09T07:02:00Z">
              <w:tcPr>
                <w:tcW w:w="454" w:type="dxa"/>
                <w:gridSpan w:val="2"/>
                <w:vAlign w:val="center"/>
              </w:tcPr>
            </w:tcPrChange>
          </w:tcPr>
          <w:p w14:paraId="2AAC13E9" w14:textId="136416AB" w:rsidR="00BD2E78" w:rsidRPr="007E0F91" w:rsidRDefault="00BD2E78" w:rsidP="00BD2E78">
            <w:pPr>
              <w:jc w:val="center"/>
              <w:rPr>
                <w:ins w:id="12108" w:author="Στάθης Καπ" w:date="2023-03-09T05:29:00Z"/>
                <w:sz w:val="16"/>
                <w:szCs w:val="16"/>
              </w:rPr>
            </w:pPr>
            <w:ins w:id="12109" w:author="Στάθης Καπ" w:date="2023-03-09T07:02:00Z">
              <w:r>
                <w:rPr>
                  <w:rFonts w:ascii="Calibri" w:hAnsi="Calibri" w:cs="Calibri"/>
                  <w:color w:val="000000"/>
                  <w:sz w:val="16"/>
                  <w:szCs w:val="16"/>
                </w:rPr>
                <w:t>6</w:t>
              </w:r>
            </w:ins>
          </w:p>
        </w:tc>
        <w:tc>
          <w:tcPr>
            <w:tcW w:w="454" w:type="dxa"/>
            <w:vAlign w:val="center"/>
            <w:tcPrChange w:id="12110" w:author="Στάθης Καπ" w:date="2023-03-09T07:02:00Z">
              <w:tcPr>
                <w:tcW w:w="454" w:type="dxa"/>
                <w:gridSpan w:val="2"/>
                <w:vAlign w:val="center"/>
              </w:tcPr>
            </w:tcPrChange>
          </w:tcPr>
          <w:p w14:paraId="26848858" w14:textId="312C6122" w:rsidR="00BD2E78" w:rsidRPr="007E0F91" w:rsidRDefault="00BD2E78" w:rsidP="00BD2E78">
            <w:pPr>
              <w:jc w:val="center"/>
              <w:rPr>
                <w:ins w:id="12111" w:author="Στάθης Καπ" w:date="2023-03-09T05:29:00Z"/>
                <w:sz w:val="16"/>
                <w:szCs w:val="16"/>
              </w:rPr>
            </w:pPr>
            <w:ins w:id="12112" w:author="Στάθης Καπ" w:date="2023-03-09T07:02:00Z">
              <w:r>
                <w:rPr>
                  <w:rFonts w:ascii="Calibri" w:hAnsi="Calibri" w:cs="Calibri"/>
                  <w:color w:val="000000"/>
                  <w:sz w:val="16"/>
                  <w:szCs w:val="16"/>
                </w:rPr>
                <w:t>1.218</w:t>
              </w:r>
            </w:ins>
          </w:p>
        </w:tc>
        <w:tc>
          <w:tcPr>
            <w:tcW w:w="454" w:type="dxa"/>
            <w:tcBorders>
              <w:right w:val="single" w:sz="4" w:space="0" w:color="auto"/>
            </w:tcBorders>
            <w:vAlign w:val="center"/>
            <w:tcPrChange w:id="12113" w:author="Στάθης Καπ" w:date="2023-03-09T07:02:00Z">
              <w:tcPr>
                <w:tcW w:w="454" w:type="dxa"/>
                <w:gridSpan w:val="2"/>
                <w:tcBorders>
                  <w:right w:val="single" w:sz="4" w:space="0" w:color="auto"/>
                </w:tcBorders>
                <w:vAlign w:val="center"/>
              </w:tcPr>
            </w:tcPrChange>
          </w:tcPr>
          <w:p w14:paraId="456F625F" w14:textId="0E97259B" w:rsidR="00BD2E78" w:rsidRPr="007E0F91" w:rsidRDefault="00BD2E78" w:rsidP="00BD2E78">
            <w:pPr>
              <w:jc w:val="center"/>
              <w:rPr>
                <w:ins w:id="12114" w:author="Στάθης Καπ" w:date="2023-03-09T05:29:00Z"/>
                <w:sz w:val="16"/>
                <w:szCs w:val="16"/>
              </w:rPr>
            </w:pPr>
            <w:ins w:id="12115" w:author="Στάθης Καπ" w:date="2023-03-09T07:02:00Z">
              <w:r>
                <w:rPr>
                  <w:rFonts w:ascii="Calibri" w:hAnsi="Calibri" w:cs="Calibri"/>
                  <w:color w:val="000000"/>
                  <w:sz w:val="16"/>
                  <w:szCs w:val="16"/>
                </w:rPr>
                <w:t>57.16</w:t>
              </w:r>
            </w:ins>
          </w:p>
        </w:tc>
        <w:tc>
          <w:tcPr>
            <w:tcW w:w="453" w:type="dxa"/>
            <w:tcBorders>
              <w:left w:val="single" w:sz="4" w:space="0" w:color="auto"/>
            </w:tcBorders>
            <w:vAlign w:val="center"/>
            <w:tcPrChange w:id="12116" w:author="Στάθης Καπ" w:date="2023-03-09T07:02:00Z">
              <w:tcPr>
                <w:tcW w:w="453" w:type="dxa"/>
                <w:gridSpan w:val="2"/>
                <w:tcBorders>
                  <w:left w:val="single" w:sz="4" w:space="0" w:color="auto"/>
                </w:tcBorders>
                <w:vAlign w:val="center"/>
              </w:tcPr>
            </w:tcPrChange>
          </w:tcPr>
          <w:p w14:paraId="5D1DBE83" w14:textId="732C4DA3" w:rsidR="00BD2E78" w:rsidRPr="007E0F91" w:rsidRDefault="00BD2E78" w:rsidP="00BD2E78">
            <w:pPr>
              <w:jc w:val="center"/>
              <w:rPr>
                <w:ins w:id="12117" w:author="Στάθης Καπ" w:date="2023-03-09T05:29:00Z"/>
                <w:sz w:val="16"/>
                <w:szCs w:val="16"/>
              </w:rPr>
            </w:pPr>
            <w:ins w:id="12118" w:author="Στάθης Καπ" w:date="2023-03-09T07:02:00Z">
              <w:r>
                <w:rPr>
                  <w:rFonts w:ascii="Calibri" w:hAnsi="Calibri" w:cs="Calibri"/>
                  <w:color w:val="000000"/>
                  <w:sz w:val="16"/>
                  <w:szCs w:val="16"/>
                </w:rPr>
                <w:t>908</w:t>
              </w:r>
            </w:ins>
          </w:p>
        </w:tc>
        <w:tc>
          <w:tcPr>
            <w:tcW w:w="454" w:type="dxa"/>
            <w:vAlign w:val="center"/>
            <w:tcPrChange w:id="12119" w:author="Στάθης Καπ" w:date="2023-03-09T07:02:00Z">
              <w:tcPr>
                <w:tcW w:w="454" w:type="dxa"/>
                <w:gridSpan w:val="2"/>
                <w:vAlign w:val="center"/>
              </w:tcPr>
            </w:tcPrChange>
          </w:tcPr>
          <w:p w14:paraId="592285EC" w14:textId="18770BCC" w:rsidR="00BD2E78" w:rsidRPr="007E0F91" w:rsidRDefault="00BD2E78" w:rsidP="00BD2E78">
            <w:pPr>
              <w:jc w:val="center"/>
              <w:rPr>
                <w:ins w:id="12120" w:author="Στάθης Καπ" w:date="2023-03-09T05:29:00Z"/>
                <w:sz w:val="16"/>
                <w:szCs w:val="16"/>
              </w:rPr>
            </w:pPr>
            <w:ins w:id="12121" w:author="Στάθης Καπ" w:date="2023-03-09T07:02:00Z">
              <w:r>
                <w:rPr>
                  <w:rFonts w:ascii="Calibri" w:hAnsi="Calibri" w:cs="Calibri"/>
                  <w:color w:val="000000"/>
                  <w:sz w:val="16"/>
                  <w:szCs w:val="16"/>
                </w:rPr>
                <w:t>10.63</w:t>
              </w:r>
            </w:ins>
          </w:p>
        </w:tc>
        <w:tc>
          <w:tcPr>
            <w:tcW w:w="454" w:type="dxa"/>
            <w:vAlign w:val="center"/>
            <w:tcPrChange w:id="12122" w:author="Στάθης Καπ" w:date="2023-03-09T07:02:00Z">
              <w:tcPr>
                <w:tcW w:w="454" w:type="dxa"/>
                <w:gridSpan w:val="2"/>
                <w:vAlign w:val="center"/>
              </w:tcPr>
            </w:tcPrChange>
          </w:tcPr>
          <w:p w14:paraId="1C78A2E0" w14:textId="35EC066E" w:rsidR="00BD2E78" w:rsidRPr="007E0F91" w:rsidRDefault="00BD2E78" w:rsidP="00BD2E78">
            <w:pPr>
              <w:jc w:val="center"/>
              <w:rPr>
                <w:ins w:id="12123" w:author="Στάθης Καπ" w:date="2023-03-09T05:29:00Z"/>
                <w:sz w:val="16"/>
                <w:szCs w:val="16"/>
              </w:rPr>
            </w:pPr>
            <w:ins w:id="12124" w:author="Στάθης Καπ" w:date="2023-03-09T07:02:00Z">
              <w:r>
                <w:rPr>
                  <w:rFonts w:ascii="Calibri" w:hAnsi="Calibri" w:cs="Calibri"/>
                  <w:color w:val="000000"/>
                  <w:sz w:val="16"/>
                  <w:szCs w:val="16"/>
                </w:rPr>
                <w:t>1.097</w:t>
              </w:r>
            </w:ins>
          </w:p>
        </w:tc>
        <w:tc>
          <w:tcPr>
            <w:tcW w:w="461" w:type="dxa"/>
            <w:tcBorders>
              <w:right w:val="single" w:sz="4" w:space="0" w:color="auto"/>
            </w:tcBorders>
            <w:vAlign w:val="center"/>
            <w:tcPrChange w:id="12125" w:author="Στάθης Καπ" w:date="2023-03-09T07:02:00Z">
              <w:tcPr>
                <w:tcW w:w="461" w:type="dxa"/>
                <w:gridSpan w:val="2"/>
                <w:tcBorders>
                  <w:right w:val="single" w:sz="4" w:space="0" w:color="auto"/>
                </w:tcBorders>
                <w:vAlign w:val="center"/>
              </w:tcPr>
            </w:tcPrChange>
          </w:tcPr>
          <w:p w14:paraId="5B0D33AE" w14:textId="3ABF74E4" w:rsidR="00BD2E78" w:rsidRPr="007E0F91" w:rsidRDefault="00BD2E78" w:rsidP="00BD2E78">
            <w:pPr>
              <w:jc w:val="center"/>
              <w:rPr>
                <w:ins w:id="12126" w:author="Στάθης Καπ" w:date="2023-03-09T05:29:00Z"/>
                <w:sz w:val="16"/>
                <w:szCs w:val="16"/>
              </w:rPr>
            </w:pPr>
            <w:ins w:id="12127" w:author="Στάθης Καπ" w:date="2023-03-09T07:02:00Z">
              <w:r>
                <w:rPr>
                  <w:rFonts w:ascii="Calibri" w:hAnsi="Calibri" w:cs="Calibri"/>
                  <w:color w:val="000000"/>
                  <w:sz w:val="16"/>
                  <w:szCs w:val="16"/>
                </w:rPr>
                <w:t>61.41</w:t>
              </w:r>
            </w:ins>
          </w:p>
        </w:tc>
      </w:tr>
      <w:tr w:rsidR="00BD2E78" w14:paraId="71BA38F2"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128"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129" w:author="Στάθης Καπ" w:date="2023-03-09T05:29:00Z"/>
          <w:trPrChange w:id="12130"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131"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0A05B5A5" w14:textId="77777777" w:rsidR="00BD2E78" w:rsidRPr="007E0F91" w:rsidRDefault="00BD2E78" w:rsidP="00BD2E78">
            <w:pPr>
              <w:jc w:val="center"/>
              <w:rPr>
                <w:ins w:id="12132" w:author="Στάθης Καπ" w:date="2023-03-09T05:29:00Z"/>
                <w:sz w:val="16"/>
                <w:szCs w:val="16"/>
              </w:rPr>
            </w:pPr>
            <w:ins w:id="12133" w:author="Στάθης Καπ" w:date="2023-03-09T05:29:00Z">
              <w:r w:rsidRPr="007E0F91">
                <w:rPr>
                  <w:sz w:val="16"/>
                  <w:szCs w:val="16"/>
                </w:rPr>
                <w:t>pr11</w:t>
              </w:r>
            </w:ins>
          </w:p>
        </w:tc>
        <w:tc>
          <w:tcPr>
            <w:tcW w:w="565" w:type="dxa"/>
            <w:tcBorders>
              <w:left w:val="single" w:sz="4" w:space="0" w:color="auto"/>
            </w:tcBorders>
            <w:vAlign w:val="center"/>
            <w:tcPrChange w:id="12134" w:author="Στάθης Καπ" w:date="2023-03-09T07:02:00Z">
              <w:tcPr>
                <w:tcW w:w="565" w:type="dxa"/>
                <w:gridSpan w:val="2"/>
                <w:tcBorders>
                  <w:left w:val="single" w:sz="4" w:space="0" w:color="auto"/>
                </w:tcBorders>
                <w:vAlign w:val="center"/>
              </w:tcPr>
            </w:tcPrChange>
          </w:tcPr>
          <w:p w14:paraId="18163E3B" w14:textId="78B81196" w:rsidR="00BD2E78" w:rsidRPr="007E0F91" w:rsidRDefault="00BD2E78" w:rsidP="00BD2E78">
            <w:pPr>
              <w:jc w:val="center"/>
              <w:rPr>
                <w:ins w:id="12135" w:author="Στάθης Καπ" w:date="2023-03-09T05:29:00Z"/>
                <w:sz w:val="16"/>
                <w:szCs w:val="16"/>
              </w:rPr>
            </w:pPr>
            <w:ins w:id="12136" w:author="Στάθης Καπ" w:date="2023-03-09T07:02:00Z">
              <w:r>
                <w:rPr>
                  <w:rFonts w:ascii="Calibri" w:hAnsi="Calibri" w:cs="Calibri"/>
                  <w:color w:val="000000"/>
                  <w:sz w:val="16"/>
                  <w:szCs w:val="16"/>
                </w:rPr>
                <w:t>566</w:t>
              </w:r>
            </w:ins>
          </w:p>
        </w:tc>
        <w:tc>
          <w:tcPr>
            <w:tcW w:w="679" w:type="dxa"/>
            <w:tcBorders>
              <w:right w:val="single" w:sz="4" w:space="0" w:color="auto"/>
            </w:tcBorders>
            <w:vAlign w:val="center"/>
            <w:tcPrChange w:id="12137" w:author="Στάθης Καπ" w:date="2023-03-09T07:02:00Z">
              <w:tcPr>
                <w:tcW w:w="679" w:type="dxa"/>
                <w:gridSpan w:val="2"/>
                <w:tcBorders>
                  <w:right w:val="single" w:sz="4" w:space="0" w:color="auto"/>
                </w:tcBorders>
                <w:vAlign w:val="center"/>
              </w:tcPr>
            </w:tcPrChange>
          </w:tcPr>
          <w:p w14:paraId="285E1542" w14:textId="15CEF9B5" w:rsidR="00BD2E78" w:rsidRPr="007E0F91" w:rsidRDefault="00BD2E78" w:rsidP="00BD2E78">
            <w:pPr>
              <w:jc w:val="center"/>
              <w:rPr>
                <w:ins w:id="12138" w:author="Στάθης Καπ" w:date="2023-03-09T05:29:00Z"/>
                <w:sz w:val="16"/>
                <w:szCs w:val="16"/>
              </w:rPr>
            </w:pPr>
            <w:ins w:id="12139" w:author="Στάθης Καπ" w:date="2023-03-09T07:02:00Z">
              <w:r>
                <w:rPr>
                  <w:rFonts w:ascii="Calibri" w:hAnsi="Calibri" w:cs="Calibri"/>
                  <w:color w:val="000000"/>
                  <w:sz w:val="16"/>
                  <w:szCs w:val="16"/>
                </w:rPr>
                <w:t>542</w:t>
              </w:r>
            </w:ins>
          </w:p>
        </w:tc>
        <w:tc>
          <w:tcPr>
            <w:tcW w:w="453" w:type="dxa"/>
            <w:tcBorders>
              <w:left w:val="single" w:sz="4" w:space="0" w:color="auto"/>
            </w:tcBorders>
            <w:vAlign w:val="center"/>
            <w:tcPrChange w:id="12140" w:author="Στάθης Καπ" w:date="2023-03-09T07:02:00Z">
              <w:tcPr>
                <w:tcW w:w="453" w:type="dxa"/>
                <w:gridSpan w:val="2"/>
                <w:tcBorders>
                  <w:left w:val="single" w:sz="4" w:space="0" w:color="auto"/>
                </w:tcBorders>
                <w:vAlign w:val="center"/>
              </w:tcPr>
            </w:tcPrChange>
          </w:tcPr>
          <w:p w14:paraId="3C6244D1" w14:textId="1A43826C" w:rsidR="00BD2E78" w:rsidRPr="007E0F91" w:rsidRDefault="00BD2E78" w:rsidP="00BD2E78">
            <w:pPr>
              <w:jc w:val="center"/>
              <w:rPr>
                <w:ins w:id="12141" w:author="Στάθης Καπ" w:date="2023-03-09T05:29:00Z"/>
                <w:sz w:val="16"/>
                <w:szCs w:val="16"/>
              </w:rPr>
            </w:pPr>
            <w:ins w:id="12142" w:author="Στάθης Καπ" w:date="2023-03-09T07:02:00Z">
              <w:r>
                <w:rPr>
                  <w:rFonts w:ascii="Calibri" w:hAnsi="Calibri" w:cs="Calibri"/>
                  <w:color w:val="000000"/>
                  <w:sz w:val="16"/>
                  <w:szCs w:val="16"/>
                </w:rPr>
                <w:t>525</w:t>
              </w:r>
            </w:ins>
          </w:p>
        </w:tc>
        <w:tc>
          <w:tcPr>
            <w:tcW w:w="708" w:type="dxa"/>
            <w:vAlign w:val="center"/>
            <w:tcPrChange w:id="12143" w:author="Στάθης Καπ" w:date="2023-03-09T07:02:00Z">
              <w:tcPr>
                <w:tcW w:w="708" w:type="dxa"/>
                <w:gridSpan w:val="2"/>
                <w:vAlign w:val="center"/>
              </w:tcPr>
            </w:tcPrChange>
          </w:tcPr>
          <w:p w14:paraId="20F6D67A" w14:textId="3360D5F4" w:rsidR="00BD2E78" w:rsidRPr="007E0F91" w:rsidRDefault="00BD2E78" w:rsidP="00BD2E78">
            <w:pPr>
              <w:jc w:val="center"/>
              <w:rPr>
                <w:ins w:id="12144" w:author="Στάθης Καπ" w:date="2023-03-09T05:29:00Z"/>
                <w:sz w:val="16"/>
                <w:szCs w:val="16"/>
              </w:rPr>
            </w:pPr>
            <w:ins w:id="12145" w:author="Στάθης Καπ" w:date="2023-03-09T07:02:00Z">
              <w:r>
                <w:rPr>
                  <w:rFonts w:ascii="Calibri" w:hAnsi="Calibri" w:cs="Calibri"/>
                  <w:color w:val="000000"/>
                  <w:sz w:val="16"/>
                  <w:szCs w:val="16"/>
                </w:rPr>
                <w:t>7.24</w:t>
              </w:r>
            </w:ins>
          </w:p>
        </w:tc>
        <w:tc>
          <w:tcPr>
            <w:tcW w:w="652" w:type="dxa"/>
            <w:vMerge/>
            <w:tcBorders>
              <w:right w:val="single" w:sz="4" w:space="0" w:color="auto"/>
            </w:tcBorders>
            <w:vAlign w:val="center"/>
            <w:tcPrChange w:id="12146" w:author="Στάθης Καπ" w:date="2023-03-09T07:02:00Z">
              <w:tcPr>
                <w:tcW w:w="652" w:type="dxa"/>
                <w:gridSpan w:val="2"/>
                <w:vMerge/>
                <w:tcBorders>
                  <w:right w:val="single" w:sz="4" w:space="0" w:color="auto"/>
                </w:tcBorders>
                <w:vAlign w:val="center"/>
              </w:tcPr>
            </w:tcPrChange>
          </w:tcPr>
          <w:p w14:paraId="388EC3EA" w14:textId="77777777" w:rsidR="00BD2E78" w:rsidRPr="007E0F91" w:rsidRDefault="00BD2E78" w:rsidP="00BD2E78">
            <w:pPr>
              <w:jc w:val="center"/>
              <w:rPr>
                <w:ins w:id="12147" w:author="Στάθης Καπ" w:date="2023-03-09T05:29:00Z"/>
                <w:sz w:val="16"/>
                <w:szCs w:val="16"/>
              </w:rPr>
            </w:pPr>
          </w:p>
        </w:tc>
        <w:tc>
          <w:tcPr>
            <w:tcW w:w="453" w:type="dxa"/>
            <w:tcBorders>
              <w:left w:val="single" w:sz="4" w:space="0" w:color="auto"/>
            </w:tcBorders>
            <w:vAlign w:val="center"/>
            <w:tcPrChange w:id="12148" w:author="Στάθης Καπ" w:date="2023-03-09T07:02:00Z">
              <w:tcPr>
                <w:tcW w:w="453" w:type="dxa"/>
                <w:gridSpan w:val="2"/>
                <w:tcBorders>
                  <w:left w:val="single" w:sz="4" w:space="0" w:color="auto"/>
                </w:tcBorders>
                <w:vAlign w:val="center"/>
              </w:tcPr>
            </w:tcPrChange>
          </w:tcPr>
          <w:p w14:paraId="57FEA752" w14:textId="08BB068D" w:rsidR="00BD2E78" w:rsidRPr="007E0F91" w:rsidRDefault="00BD2E78" w:rsidP="00BD2E78">
            <w:pPr>
              <w:jc w:val="center"/>
              <w:rPr>
                <w:ins w:id="12149" w:author="Στάθης Καπ" w:date="2023-03-09T05:29:00Z"/>
                <w:sz w:val="16"/>
                <w:szCs w:val="16"/>
              </w:rPr>
            </w:pPr>
            <w:ins w:id="12150" w:author="Στάθης Καπ" w:date="2023-03-09T07:02:00Z">
              <w:r>
                <w:rPr>
                  <w:rFonts w:ascii="Calibri" w:hAnsi="Calibri" w:cs="Calibri"/>
                  <w:color w:val="000000"/>
                  <w:sz w:val="16"/>
                  <w:szCs w:val="16"/>
                </w:rPr>
                <w:t>502</w:t>
              </w:r>
            </w:ins>
          </w:p>
        </w:tc>
        <w:tc>
          <w:tcPr>
            <w:tcW w:w="454" w:type="dxa"/>
            <w:vAlign w:val="center"/>
            <w:tcPrChange w:id="12151" w:author="Στάθης Καπ" w:date="2023-03-09T07:02:00Z">
              <w:tcPr>
                <w:tcW w:w="454" w:type="dxa"/>
                <w:gridSpan w:val="2"/>
                <w:vAlign w:val="center"/>
              </w:tcPr>
            </w:tcPrChange>
          </w:tcPr>
          <w:p w14:paraId="5F65E149" w14:textId="62BF6F40" w:rsidR="00BD2E78" w:rsidRPr="007E0F91" w:rsidRDefault="00BD2E78" w:rsidP="00BD2E78">
            <w:pPr>
              <w:jc w:val="center"/>
              <w:rPr>
                <w:ins w:id="12152" w:author="Στάθης Καπ" w:date="2023-03-09T05:29:00Z"/>
                <w:sz w:val="16"/>
                <w:szCs w:val="16"/>
              </w:rPr>
            </w:pPr>
            <w:ins w:id="12153" w:author="Στάθης Καπ" w:date="2023-03-09T07:02:00Z">
              <w:r>
                <w:rPr>
                  <w:rFonts w:ascii="Calibri" w:hAnsi="Calibri" w:cs="Calibri"/>
                  <w:color w:val="000000"/>
                  <w:sz w:val="16"/>
                  <w:szCs w:val="16"/>
                </w:rPr>
                <w:t>4.38</w:t>
              </w:r>
            </w:ins>
          </w:p>
        </w:tc>
        <w:tc>
          <w:tcPr>
            <w:tcW w:w="454" w:type="dxa"/>
            <w:vAlign w:val="center"/>
            <w:tcPrChange w:id="12154" w:author="Στάθης Καπ" w:date="2023-03-09T07:02:00Z">
              <w:tcPr>
                <w:tcW w:w="454" w:type="dxa"/>
                <w:gridSpan w:val="2"/>
                <w:vAlign w:val="center"/>
              </w:tcPr>
            </w:tcPrChange>
          </w:tcPr>
          <w:p w14:paraId="628087F5" w14:textId="797D0724" w:rsidR="00BD2E78" w:rsidRPr="007E0F91" w:rsidRDefault="00BD2E78" w:rsidP="00BD2E78">
            <w:pPr>
              <w:jc w:val="center"/>
              <w:rPr>
                <w:ins w:id="12155" w:author="Στάθης Καπ" w:date="2023-03-09T05:29:00Z"/>
                <w:sz w:val="16"/>
                <w:szCs w:val="16"/>
              </w:rPr>
            </w:pPr>
            <w:ins w:id="12156" w:author="Στάθης Καπ" w:date="2023-03-09T07:02:00Z">
              <w:r>
                <w:rPr>
                  <w:rFonts w:ascii="Calibri" w:hAnsi="Calibri" w:cs="Calibri"/>
                  <w:color w:val="000000"/>
                  <w:sz w:val="16"/>
                  <w:szCs w:val="16"/>
                </w:rPr>
                <w:t>0.082</w:t>
              </w:r>
            </w:ins>
          </w:p>
        </w:tc>
        <w:tc>
          <w:tcPr>
            <w:tcW w:w="457" w:type="dxa"/>
            <w:tcBorders>
              <w:right w:val="single" w:sz="4" w:space="0" w:color="auto"/>
            </w:tcBorders>
            <w:vAlign w:val="center"/>
            <w:tcPrChange w:id="12157" w:author="Στάθης Καπ" w:date="2023-03-09T07:02:00Z">
              <w:tcPr>
                <w:tcW w:w="457" w:type="dxa"/>
                <w:gridSpan w:val="2"/>
                <w:tcBorders>
                  <w:right w:val="single" w:sz="4" w:space="0" w:color="auto"/>
                </w:tcBorders>
                <w:vAlign w:val="center"/>
              </w:tcPr>
            </w:tcPrChange>
          </w:tcPr>
          <w:p w14:paraId="77ECA50E" w14:textId="4C87D89A" w:rsidR="00BD2E78" w:rsidRPr="007E0F91" w:rsidRDefault="00BD2E78" w:rsidP="00BD2E78">
            <w:pPr>
              <w:jc w:val="center"/>
              <w:rPr>
                <w:ins w:id="12158" w:author="Στάθης Καπ" w:date="2023-03-09T05:29:00Z"/>
                <w:sz w:val="16"/>
                <w:szCs w:val="16"/>
              </w:rPr>
            </w:pPr>
            <w:ins w:id="12159" w:author="Στάθης Καπ" w:date="2023-03-09T07:02:00Z">
              <w:r>
                <w:rPr>
                  <w:rFonts w:ascii="Calibri" w:hAnsi="Calibri" w:cs="Calibri"/>
                  <w:color w:val="000000"/>
                  <w:sz w:val="16"/>
                  <w:szCs w:val="16"/>
                </w:rPr>
                <w:t>26.13</w:t>
              </w:r>
            </w:ins>
          </w:p>
        </w:tc>
        <w:tc>
          <w:tcPr>
            <w:tcW w:w="453" w:type="dxa"/>
            <w:tcBorders>
              <w:left w:val="single" w:sz="4" w:space="0" w:color="auto"/>
            </w:tcBorders>
            <w:vAlign w:val="center"/>
            <w:tcPrChange w:id="12160" w:author="Στάθης Καπ" w:date="2023-03-09T07:02:00Z">
              <w:tcPr>
                <w:tcW w:w="453" w:type="dxa"/>
                <w:gridSpan w:val="2"/>
                <w:tcBorders>
                  <w:left w:val="single" w:sz="4" w:space="0" w:color="auto"/>
                </w:tcBorders>
                <w:vAlign w:val="center"/>
              </w:tcPr>
            </w:tcPrChange>
          </w:tcPr>
          <w:p w14:paraId="4C850F3C" w14:textId="57C587D3" w:rsidR="00BD2E78" w:rsidRPr="007E0F91" w:rsidRDefault="00BD2E78" w:rsidP="00BD2E78">
            <w:pPr>
              <w:jc w:val="center"/>
              <w:rPr>
                <w:ins w:id="12161" w:author="Στάθης Καπ" w:date="2023-03-09T05:29:00Z"/>
                <w:sz w:val="16"/>
                <w:szCs w:val="16"/>
              </w:rPr>
            </w:pPr>
            <w:ins w:id="12162" w:author="Στάθης Καπ" w:date="2023-03-09T07:02:00Z">
              <w:r>
                <w:rPr>
                  <w:rFonts w:ascii="Calibri" w:hAnsi="Calibri" w:cs="Calibri"/>
                  <w:color w:val="000000"/>
                  <w:sz w:val="16"/>
                  <w:szCs w:val="16"/>
                </w:rPr>
                <w:t>456</w:t>
              </w:r>
            </w:ins>
          </w:p>
        </w:tc>
        <w:tc>
          <w:tcPr>
            <w:tcW w:w="454" w:type="dxa"/>
            <w:vAlign w:val="center"/>
            <w:tcPrChange w:id="12163" w:author="Στάθης Καπ" w:date="2023-03-09T07:02:00Z">
              <w:tcPr>
                <w:tcW w:w="454" w:type="dxa"/>
                <w:gridSpan w:val="2"/>
                <w:vAlign w:val="center"/>
              </w:tcPr>
            </w:tcPrChange>
          </w:tcPr>
          <w:p w14:paraId="27A64219" w14:textId="0EBEE915" w:rsidR="00BD2E78" w:rsidRPr="007E0F91" w:rsidRDefault="00BD2E78" w:rsidP="00BD2E78">
            <w:pPr>
              <w:jc w:val="center"/>
              <w:rPr>
                <w:ins w:id="12164" w:author="Στάθης Καπ" w:date="2023-03-09T05:29:00Z"/>
                <w:sz w:val="16"/>
                <w:szCs w:val="16"/>
              </w:rPr>
            </w:pPr>
            <w:ins w:id="12165" w:author="Στάθης Καπ" w:date="2023-03-09T07:02:00Z">
              <w:r>
                <w:rPr>
                  <w:rFonts w:ascii="Calibri" w:hAnsi="Calibri" w:cs="Calibri"/>
                  <w:color w:val="000000"/>
                  <w:sz w:val="16"/>
                  <w:szCs w:val="16"/>
                </w:rPr>
                <w:t>13.14</w:t>
              </w:r>
            </w:ins>
          </w:p>
        </w:tc>
        <w:tc>
          <w:tcPr>
            <w:tcW w:w="454" w:type="dxa"/>
            <w:vAlign w:val="center"/>
            <w:tcPrChange w:id="12166" w:author="Στάθης Καπ" w:date="2023-03-09T07:02:00Z">
              <w:tcPr>
                <w:tcW w:w="454" w:type="dxa"/>
                <w:gridSpan w:val="2"/>
                <w:vAlign w:val="center"/>
              </w:tcPr>
            </w:tcPrChange>
          </w:tcPr>
          <w:p w14:paraId="30426FA2" w14:textId="28851160" w:rsidR="00BD2E78" w:rsidRPr="007E0F91" w:rsidRDefault="00BD2E78" w:rsidP="00BD2E78">
            <w:pPr>
              <w:jc w:val="center"/>
              <w:rPr>
                <w:ins w:id="12167" w:author="Στάθης Καπ" w:date="2023-03-09T05:29:00Z"/>
                <w:sz w:val="16"/>
                <w:szCs w:val="16"/>
              </w:rPr>
            </w:pPr>
            <w:ins w:id="12168" w:author="Στάθης Καπ" w:date="2023-03-09T07:02:00Z">
              <w:r>
                <w:rPr>
                  <w:rFonts w:ascii="Calibri" w:hAnsi="Calibri" w:cs="Calibri"/>
                  <w:color w:val="000000"/>
                  <w:sz w:val="16"/>
                  <w:szCs w:val="16"/>
                </w:rPr>
                <w:t>0.082</w:t>
              </w:r>
            </w:ins>
          </w:p>
        </w:tc>
        <w:tc>
          <w:tcPr>
            <w:tcW w:w="454" w:type="dxa"/>
            <w:tcBorders>
              <w:right w:val="single" w:sz="4" w:space="0" w:color="auto"/>
            </w:tcBorders>
            <w:vAlign w:val="center"/>
            <w:tcPrChange w:id="12169" w:author="Στάθης Καπ" w:date="2023-03-09T07:02:00Z">
              <w:tcPr>
                <w:tcW w:w="454" w:type="dxa"/>
                <w:gridSpan w:val="2"/>
                <w:tcBorders>
                  <w:right w:val="single" w:sz="4" w:space="0" w:color="auto"/>
                </w:tcBorders>
                <w:vAlign w:val="center"/>
              </w:tcPr>
            </w:tcPrChange>
          </w:tcPr>
          <w:p w14:paraId="7FC15651" w14:textId="13F867C5" w:rsidR="00BD2E78" w:rsidRPr="007E0F91" w:rsidRDefault="00BD2E78" w:rsidP="00BD2E78">
            <w:pPr>
              <w:jc w:val="center"/>
              <w:rPr>
                <w:ins w:id="12170" w:author="Στάθης Καπ" w:date="2023-03-09T05:29:00Z"/>
                <w:sz w:val="16"/>
                <w:szCs w:val="16"/>
              </w:rPr>
            </w:pPr>
            <w:ins w:id="12171" w:author="Στάθης Καπ" w:date="2023-03-09T07:02:00Z">
              <w:r>
                <w:rPr>
                  <w:rFonts w:ascii="Calibri" w:hAnsi="Calibri" w:cs="Calibri"/>
                  <w:color w:val="000000"/>
                  <w:sz w:val="16"/>
                  <w:szCs w:val="16"/>
                </w:rPr>
                <w:t>26.13</w:t>
              </w:r>
            </w:ins>
          </w:p>
        </w:tc>
        <w:tc>
          <w:tcPr>
            <w:tcW w:w="453" w:type="dxa"/>
            <w:tcBorders>
              <w:left w:val="single" w:sz="4" w:space="0" w:color="auto"/>
            </w:tcBorders>
            <w:vAlign w:val="center"/>
            <w:tcPrChange w:id="12172" w:author="Στάθης Καπ" w:date="2023-03-09T07:02:00Z">
              <w:tcPr>
                <w:tcW w:w="453" w:type="dxa"/>
                <w:gridSpan w:val="2"/>
                <w:tcBorders>
                  <w:left w:val="single" w:sz="4" w:space="0" w:color="auto"/>
                </w:tcBorders>
                <w:vAlign w:val="center"/>
              </w:tcPr>
            </w:tcPrChange>
          </w:tcPr>
          <w:p w14:paraId="371951AB" w14:textId="294DE767" w:rsidR="00BD2E78" w:rsidRPr="007E0F91" w:rsidRDefault="00BD2E78" w:rsidP="00BD2E78">
            <w:pPr>
              <w:jc w:val="center"/>
              <w:rPr>
                <w:ins w:id="12173" w:author="Στάθης Καπ" w:date="2023-03-09T05:29:00Z"/>
                <w:sz w:val="16"/>
                <w:szCs w:val="16"/>
              </w:rPr>
            </w:pPr>
            <w:ins w:id="12174" w:author="Στάθης Καπ" w:date="2023-03-09T07:02:00Z">
              <w:r>
                <w:rPr>
                  <w:rFonts w:ascii="Calibri" w:hAnsi="Calibri" w:cs="Calibri"/>
                  <w:color w:val="000000"/>
                  <w:sz w:val="16"/>
                  <w:szCs w:val="16"/>
                </w:rPr>
                <w:t>473</w:t>
              </w:r>
            </w:ins>
          </w:p>
        </w:tc>
        <w:tc>
          <w:tcPr>
            <w:tcW w:w="454" w:type="dxa"/>
            <w:vAlign w:val="center"/>
            <w:tcPrChange w:id="12175" w:author="Στάθης Καπ" w:date="2023-03-09T07:02:00Z">
              <w:tcPr>
                <w:tcW w:w="454" w:type="dxa"/>
                <w:gridSpan w:val="2"/>
                <w:vAlign w:val="center"/>
              </w:tcPr>
            </w:tcPrChange>
          </w:tcPr>
          <w:p w14:paraId="615EEADB" w14:textId="6EB55E81" w:rsidR="00BD2E78" w:rsidRPr="007E0F91" w:rsidRDefault="00BD2E78" w:rsidP="00BD2E78">
            <w:pPr>
              <w:jc w:val="center"/>
              <w:rPr>
                <w:ins w:id="12176" w:author="Στάθης Καπ" w:date="2023-03-09T05:29:00Z"/>
                <w:sz w:val="16"/>
                <w:szCs w:val="16"/>
              </w:rPr>
            </w:pPr>
            <w:ins w:id="12177" w:author="Στάθης Καπ" w:date="2023-03-09T07:02:00Z">
              <w:r>
                <w:rPr>
                  <w:rFonts w:ascii="Calibri" w:hAnsi="Calibri" w:cs="Calibri"/>
                  <w:color w:val="000000"/>
                  <w:sz w:val="16"/>
                  <w:szCs w:val="16"/>
                </w:rPr>
                <w:t>9.9</w:t>
              </w:r>
            </w:ins>
          </w:p>
        </w:tc>
        <w:tc>
          <w:tcPr>
            <w:tcW w:w="454" w:type="dxa"/>
            <w:vAlign w:val="center"/>
            <w:tcPrChange w:id="12178" w:author="Στάθης Καπ" w:date="2023-03-09T07:02:00Z">
              <w:tcPr>
                <w:tcW w:w="454" w:type="dxa"/>
                <w:gridSpan w:val="2"/>
                <w:vAlign w:val="center"/>
              </w:tcPr>
            </w:tcPrChange>
          </w:tcPr>
          <w:p w14:paraId="1164B651" w14:textId="34F1871A" w:rsidR="00BD2E78" w:rsidRPr="007E0F91" w:rsidRDefault="00BD2E78" w:rsidP="00BD2E78">
            <w:pPr>
              <w:jc w:val="center"/>
              <w:rPr>
                <w:ins w:id="12179" w:author="Στάθης Καπ" w:date="2023-03-09T05:29:00Z"/>
                <w:sz w:val="16"/>
                <w:szCs w:val="16"/>
              </w:rPr>
            </w:pPr>
            <w:ins w:id="12180" w:author="Στάθης Καπ" w:date="2023-03-09T07:02:00Z">
              <w:r>
                <w:rPr>
                  <w:rFonts w:ascii="Calibri" w:hAnsi="Calibri" w:cs="Calibri"/>
                  <w:color w:val="000000"/>
                  <w:sz w:val="16"/>
                  <w:szCs w:val="16"/>
                </w:rPr>
                <w:t>0.081</w:t>
              </w:r>
            </w:ins>
          </w:p>
        </w:tc>
        <w:tc>
          <w:tcPr>
            <w:tcW w:w="461" w:type="dxa"/>
            <w:tcBorders>
              <w:right w:val="single" w:sz="4" w:space="0" w:color="auto"/>
            </w:tcBorders>
            <w:vAlign w:val="center"/>
            <w:tcPrChange w:id="12181" w:author="Στάθης Καπ" w:date="2023-03-09T07:02:00Z">
              <w:tcPr>
                <w:tcW w:w="461" w:type="dxa"/>
                <w:gridSpan w:val="2"/>
                <w:tcBorders>
                  <w:right w:val="single" w:sz="4" w:space="0" w:color="auto"/>
                </w:tcBorders>
                <w:vAlign w:val="center"/>
              </w:tcPr>
            </w:tcPrChange>
          </w:tcPr>
          <w:p w14:paraId="5FB30456" w14:textId="30D8C26B" w:rsidR="00BD2E78" w:rsidRPr="007E0F91" w:rsidRDefault="00BD2E78" w:rsidP="00BD2E78">
            <w:pPr>
              <w:jc w:val="center"/>
              <w:rPr>
                <w:ins w:id="12182" w:author="Στάθης Καπ" w:date="2023-03-09T05:29:00Z"/>
                <w:sz w:val="16"/>
                <w:szCs w:val="16"/>
              </w:rPr>
            </w:pPr>
            <w:ins w:id="12183" w:author="Στάθης Καπ" w:date="2023-03-09T07:02:00Z">
              <w:r>
                <w:rPr>
                  <w:rFonts w:ascii="Calibri" w:hAnsi="Calibri" w:cs="Calibri"/>
                  <w:color w:val="000000"/>
                  <w:sz w:val="16"/>
                  <w:szCs w:val="16"/>
                </w:rPr>
                <w:t>27.03</w:t>
              </w:r>
            </w:ins>
          </w:p>
        </w:tc>
      </w:tr>
      <w:tr w:rsidR="00BD2E78" w14:paraId="78BC6E1A"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184"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185" w:author="Στάθης Καπ" w:date="2023-03-09T05:29:00Z"/>
          <w:trPrChange w:id="12186"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187"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102796BA" w14:textId="77777777" w:rsidR="00BD2E78" w:rsidRPr="007E0F91" w:rsidRDefault="00BD2E78" w:rsidP="00BD2E78">
            <w:pPr>
              <w:jc w:val="center"/>
              <w:rPr>
                <w:ins w:id="12188" w:author="Στάθης Καπ" w:date="2023-03-09T05:29:00Z"/>
                <w:sz w:val="16"/>
                <w:szCs w:val="16"/>
              </w:rPr>
            </w:pPr>
            <w:ins w:id="12189" w:author="Στάθης Καπ" w:date="2023-03-09T05:29:00Z">
              <w:r w:rsidRPr="007E0F91">
                <w:rPr>
                  <w:sz w:val="16"/>
                  <w:szCs w:val="16"/>
                </w:rPr>
                <w:t>pr12</w:t>
              </w:r>
            </w:ins>
          </w:p>
        </w:tc>
        <w:tc>
          <w:tcPr>
            <w:tcW w:w="565" w:type="dxa"/>
            <w:tcBorders>
              <w:left w:val="single" w:sz="4" w:space="0" w:color="auto"/>
            </w:tcBorders>
            <w:vAlign w:val="center"/>
            <w:tcPrChange w:id="12190" w:author="Στάθης Καπ" w:date="2023-03-09T07:02:00Z">
              <w:tcPr>
                <w:tcW w:w="565" w:type="dxa"/>
                <w:gridSpan w:val="2"/>
                <w:tcBorders>
                  <w:left w:val="single" w:sz="4" w:space="0" w:color="auto"/>
                </w:tcBorders>
                <w:vAlign w:val="center"/>
              </w:tcPr>
            </w:tcPrChange>
          </w:tcPr>
          <w:p w14:paraId="59CE05F5" w14:textId="5BF8D6AB" w:rsidR="00BD2E78" w:rsidRPr="007E0F91" w:rsidRDefault="00BD2E78" w:rsidP="00BD2E78">
            <w:pPr>
              <w:jc w:val="center"/>
              <w:rPr>
                <w:ins w:id="12191" w:author="Στάθης Καπ" w:date="2023-03-09T05:29:00Z"/>
                <w:sz w:val="16"/>
                <w:szCs w:val="16"/>
              </w:rPr>
            </w:pPr>
            <w:ins w:id="12192" w:author="Στάθης Καπ" w:date="2023-03-09T07:02:00Z">
              <w:r>
                <w:rPr>
                  <w:rFonts w:ascii="Calibri" w:hAnsi="Calibri" w:cs="Calibri"/>
                  <w:color w:val="000000"/>
                  <w:sz w:val="16"/>
                  <w:szCs w:val="16"/>
                </w:rPr>
                <w:t>774</w:t>
              </w:r>
            </w:ins>
          </w:p>
        </w:tc>
        <w:tc>
          <w:tcPr>
            <w:tcW w:w="679" w:type="dxa"/>
            <w:tcBorders>
              <w:right w:val="single" w:sz="4" w:space="0" w:color="auto"/>
            </w:tcBorders>
            <w:vAlign w:val="center"/>
            <w:tcPrChange w:id="12193" w:author="Στάθης Καπ" w:date="2023-03-09T07:02:00Z">
              <w:tcPr>
                <w:tcW w:w="679" w:type="dxa"/>
                <w:gridSpan w:val="2"/>
                <w:tcBorders>
                  <w:right w:val="single" w:sz="4" w:space="0" w:color="auto"/>
                </w:tcBorders>
                <w:vAlign w:val="center"/>
              </w:tcPr>
            </w:tcPrChange>
          </w:tcPr>
          <w:p w14:paraId="4FC75E2C" w14:textId="485C7D8D" w:rsidR="00BD2E78" w:rsidRPr="007E0F91" w:rsidRDefault="00BD2E78" w:rsidP="00BD2E78">
            <w:pPr>
              <w:jc w:val="center"/>
              <w:rPr>
                <w:ins w:id="12194" w:author="Στάθης Καπ" w:date="2023-03-09T05:29:00Z"/>
                <w:sz w:val="16"/>
                <w:szCs w:val="16"/>
              </w:rPr>
            </w:pPr>
            <w:ins w:id="12195" w:author="Στάθης Καπ" w:date="2023-03-09T07:02:00Z">
              <w:r>
                <w:rPr>
                  <w:rFonts w:ascii="Calibri" w:hAnsi="Calibri" w:cs="Calibri"/>
                  <w:color w:val="000000"/>
                  <w:sz w:val="16"/>
                  <w:szCs w:val="16"/>
                </w:rPr>
                <w:t>727</w:t>
              </w:r>
            </w:ins>
          </w:p>
        </w:tc>
        <w:tc>
          <w:tcPr>
            <w:tcW w:w="453" w:type="dxa"/>
            <w:tcBorders>
              <w:left w:val="single" w:sz="4" w:space="0" w:color="auto"/>
            </w:tcBorders>
            <w:vAlign w:val="center"/>
            <w:tcPrChange w:id="12196" w:author="Στάθης Καπ" w:date="2023-03-09T07:02:00Z">
              <w:tcPr>
                <w:tcW w:w="453" w:type="dxa"/>
                <w:gridSpan w:val="2"/>
                <w:tcBorders>
                  <w:left w:val="single" w:sz="4" w:space="0" w:color="auto"/>
                </w:tcBorders>
                <w:vAlign w:val="center"/>
              </w:tcPr>
            </w:tcPrChange>
          </w:tcPr>
          <w:p w14:paraId="2E74937B" w14:textId="5DCA08E5" w:rsidR="00BD2E78" w:rsidRPr="007E0F91" w:rsidRDefault="00BD2E78" w:rsidP="00BD2E78">
            <w:pPr>
              <w:jc w:val="center"/>
              <w:rPr>
                <w:ins w:id="12197" w:author="Στάθης Καπ" w:date="2023-03-09T05:29:00Z"/>
                <w:sz w:val="16"/>
                <w:szCs w:val="16"/>
              </w:rPr>
            </w:pPr>
            <w:ins w:id="12198" w:author="Στάθης Καπ" w:date="2023-03-09T07:02:00Z">
              <w:r>
                <w:rPr>
                  <w:rFonts w:ascii="Calibri" w:hAnsi="Calibri" w:cs="Calibri"/>
                  <w:color w:val="000000"/>
                  <w:sz w:val="16"/>
                  <w:szCs w:val="16"/>
                </w:rPr>
                <w:t>700</w:t>
              </w:r>
            </w:ins>
          </w:p>
        </w:tc>
        <w:tc>
          <w:tcPr>
            <w:tcW w:w="708" w:type="dxa"/>
            <w:vAlign w:val="center"/>
            <w:tcPrChange w:id="12199" w:author="Στάθης Καπ" w:date="2023-03-09T07:02:00Z">
              <w:tcPr>
                <w:tcW w:w="708" w:type="dxa"/>
                <w:gridSpan w:val="2"/>
                <w:vAlign w:val="center"/>
              </w:tcPr>
            </w:tcPrChange>
          </w:tcPr>
          <w:p w14:paraId="494A92D3" w14:textId="43EEF3F8" w:rsidR="00BD2E78" w:rsidRPr="007E0F91" w:rsidRDefault="00BD2E78" w:rsidP="00BD2E78">
            <w:pPr>
              <w:jc w:val="center"/>
              <w:rPr>
                <w:ins w:id="12200" w:author="Στάθης Καπ" w:date="2023-03-09T05:29:00Z"/>
                <w:sz w:val="16"/>
                <w:szCs w:val="16"/>
              </w:rPr>
            </w:pPr>
            <w:ins w:id="12201" w:author="Στάθης Καπ" w:date="2023-03-09T07:02:00Z">
              <w:r>
                <w:rPr>
                  <w:rFonts w:ascii="Calibri" w:hAnsi="Calibri" w:cs="Calibri"/>
                  <w:color w:val="000000"/>
                  <w:sz w:val="16"/>
                  <w:szCs w:val="16"/>
                </w:rPr>
                <w:t>9.56</w:t>
              </w:r>
            </w:ins>
          </w:p>
        </w:tc>
        <w:tc>
          <w:tcPr>
            <w:tcW w:w="652" w:type="dxa"/>
            <w:vMerge/>
            <w:tcBorders>
              <w:right w:val="single" w:sz="4" w:space="0" w:color="auto"/>
            </w:tcBorders>
            <w:vAlign w:val="center"/>
            <w:tcPrChange w:id="12202" w:author="Στάθης Καπ" w:date="2023-03-09T07:02:00Z">
              <w:tcPr>
                <w:tcW w:w="652" w:type="dxa"/>
                <w:gridSpan w:val="2"/>
                <w:vMerge/>
                <w:tcBorders>
                  <w:right w:val="single" w:sz="4" w:space="0" w:color="auto"/>
                </w:tcBorders>
                <w:vAlign w:val="center"/>
              </w:tcPr>
            </w:tcPrChange>
          </w:tcPr>
          <w:p w14:paraId="4CEF8AE2" w14:textId="77777777" w:rsidR="00BD2E78" w:rsidRPr="007E0F91" w:rsidRDefault="00BD2E78" w:rsidP="00BD2E78">
            <w:pPr>
              <w:jc w:val="center"/>
              <w:rPr>
                <w:ins w:id="12203" w:author="Στάθης Καπ" w:date="2023-03-09T05:29:00Z"/>
                <w:sz w:val="16"/>
                <w:szCs w:val="16"/>
              </w:rPr>
            </w:pPr>
          </w:p>
        </w:tc>
        <w:tc>
          <w:tcPr>
            <w:tcW w:w="453" w:type="dxa"/>
            <w:tcBorders>
              <w:left w:val="single" w:sz="4" w:space="0" w:color="auto"/>
            </w:tcBorders>
            <w:vAlign w:val="center"/>
            <w:tcPrChange w:id="12204" w:author="Στάθης Καπ" w:date="2023-03-09T07:02:00Z">
              <w:tcPr>
                <w:tcW w:w="453" w:type="dxa"/>
                <w:gridSpan w:val="2"/>
                <w:tcBorders>
                  <w:left w:val="single" w:sz="4" w:space="0" w:color="auto"/>
                </w:tcBorders>
                <w:vAlign w:val="center"/>
              </w:tcPr>
            </w:tcPrChange>
          </w:tcPr>
          <w:p w14:paraId="1CAFDEF7" w14:textId="28750651" w:rsidR="00BD2E78" w:rsidRPr="007E0F91" w:rsidRDefault="00BD2E78" w:rsidP="00BD2E78">
            <w:pPr>
              <w:jc w:val="center"/>
              <w:rPr>
                <w:ins w:id="12205" w:author="Στάθης Καπ" w:date="2023-03-09T05:29:00Z"/>
                <w:sz w:val="16"/>
                <w:szCs w:val="16"/>
              </w:rPr>
            </w:pPr>
            <w:ins w:id="12206" w:author="Στάθης Καπ" w:date="2023-03-09T07:02:00Z">
              <w:r>
                <w:rPr>
                  <w:rFonts w:ascii="Calibri" w:hAnsi="Calibri" w:cs="Calibri"/>
                  <w:color w:val="000000"/>
                  <w:sz w:val="16"/>
                  <w:szCs w:val="16"/>
                </w:rPr>
                <w:t>690</w:t>
              </w:r>
            </w:ins>
          </w:p>
        </w:tc>
        <w:tc>
          <w:tcPr>
            <w:tcW w:w="454" w:type="dxa"/>
            <w:vAlign w:val="center"/>
            <w:tcPrChange w:id="12207" w:author="Στάθης Καπ" w:date="2023-03-09T07:02:00Z">
              <w:tcPr>
                <w:tcW w:w="454" w:type="dxa"/>
                <w:gridSpan w:val="2"/>
                <w:vAlign w:val="center"/>
              </w:tcPr>
            </w:tcPrChange>
          </w:tcPr>
          <w:p w14:paraId="22095B8F" w14:textId="4887C9B9" w:rsidR="00BD2E78" w:rsidRPr="007E0F91" w:rsidRDefault="00BD2E78" w:rsidP="00BD2E78">
            <w:pPr>
              <w:jc w:val="center"/>
              <w:rPr>
                <w:ins w:id="12208" w:author="Στάθης Καπ" w:date="2023-03-09T05:29:00Z"/>
                <w:sz w:val="16"/>
                <w:szCs w:val="16"/>
              </w:rPr>
            </w:pPr>
            <w:ins w:id="12209" w:author="Στάθης Καπ" w:date="2023-03-09T07:02:00Z">
              <w:r>
                <w:rPr>
                  <w:rFonts w:ascii="Calibri" w:hAnsi="Calibri" w:cs="Calibri"/>
                  <w:color w:val="000000"/>
                  <w:sz w:val="16"/>
                  <w:szCs w:val="16"/>
                </w:rPr>
                <w:t>1.43</w:t>
              </w:r>
            </w:ins>
          </w:p>
        </w:tc>
        <w:tc>
          <w:tcPr>
            <w:tcW w:w="454" w:type="dxa"/>
            <w:vAlign w:val="center"/>
            <w:tcPrChange w:id="12210" w:author="Στάθης Καπ" w:date="2023-03-09T07:02:00Z">
              <w:tcPr>
                <w:tcW w:w="454" w:type="dxa"/>
                <w:gridSpan w:val="2"/>
                <w:vAlign w:val="center"/>
              </w:tcPr>
            </w:tcPrChange>
          </w:tcPr>
          <w:p w14:paraId="5C0A4EC5" w14:textId="2A8574AB" w:rsidR="00BD2E78" w:rsidRPr="007E0F91" w:rsidRDefault="00BD2E78" w:rsidP="00BD2E78">
            <w:pPr>
              <w:jc w:val="center"/>
              <w:rPr>
                <w:ins w:id="12211" w:author="Στάθης Καπ" w:date="2023-03-09T05:29:00Z"/>
                <w:sz w:val="16"/>
                <w:szCs w:val="16"/>
              </w:rPr>
            </w:pPr>
            <w:ins w:id="12212" w:author="Στάθης Καπ" w:date="2023-03-09T07:02:00Z">
              <w:r>
                <w:rPr>
                  <w:rFonts w:ascii="Calibri" w:hAnsi="Calibri" w:cs="Calibri"/>
                  <w:color w:val="000000"/>
                  <w:sz w:val="16"/>
                  <w:szCs w:val="16"/>
                </w:rPr>
                <w:t>0.445</w:t>
              </w:r>
            </w:ins>
          </w:p>
        </w:tc>
        <w:tc>
          <w:tcPr>
            <w:tcW w:w="457" w:type="dxa"/>
            <w:tcBorders>
              <w:right w:val="single" w:sz="4" w:space="0" w:color="auto"/>
            </w:tcBorders>
            <w:vAlign w:val="center"/>
            <w:tcPrChange w:id="12213" w:author="Στάθης Καπ" w:date="2023-03-09T07:02:00Z">
              <w:tcPr>
                <w:tcW w:w="457" w:type="dxa"/>
                <w:gridSpan w:val="2"/>
                <w:tcBorders>
                  <w:right w:val="single" w:sz="4" w:space="0" w:color="auto"/>
                </w:tcBorders>
                <w:vAlign w:val="center"/>
              </w:tcPr>
            </w:tcPrChange>
          </w:tcPr>
          <w:p w14:paraId="127CC2E5" w14:textId="5CD98216" w:rsidR="00BD2E78" w:rsidRPr="007E0F91" w:rsidRDefault="00BD2E78" w:rsidP="00BD2E78">
            <w:pPr>
              <w:jc w:val="center"/>
              <w:rPr>
                <w:ins w:id="12214" w:author="Στάθης Καπ" w:date="2023-03-09T05:29:00Z"/>
                <w:sz w:val="16"/>
                <w:szCs w:val="16"/>
              </w:rPr>
            </w:pPr>
            <w:ins w:id="12215" w:author="Στάθης Καπ" w:date="2023-03-09T07:02:00Z">
              <w:r>
                <w:rPr>
                  <w:rFonts w:ascii="Calibri" w:hAnsi="Calibri" w:cs="Calibri"/>
                  <w:color w:val="000000"/>
                  <w:sz w:val="16"/>
                  <w:szCs w:val="16"/>
                </w:rPr>
                <w:t>52.76</w:t>
              </w:r>
            </w:ins>
          </w:p>
        </w:tc>
        <w:tc>
          <w:tcPr>
            <w:tcW w:w="453" w:type="dxa"/>
            <w:tcBorders>
              <w:left w:val="single" w:sz="4" w:space="0" w:color="auto"/>
            </w:tcBorders>
            <w:vAlign w:val="center"/>
            <w:tcPrChange w:id="12216" w:author="Στάθης Καπ" w:date="2023-03-09T07:02:00Z">
              <w:tcPr>
                <w:tcW w:w="453" w:type="dxa"/>
                <w:gridSpan w:val="2"/>
                <w:tcBorders>
                  <w:left w:val="single" w:sz="4" w:space="0" w:color="auto"/>
                </w:tcBorders>
                <w:vAlign w:val="center"/>
              </w:tcPr>
            </w:tcPrChange>
          </w:tcPr>
          <w:p w14:paraId="574D912C" w14:textId="508851B2" w:rsidR="00BD2E78" w:rsidRPr="007E0F91" w:rsidRDefault="00BD2E78" w:rsidP="00BD2E78">
            <w:pPr>
              <w:jc w:val="center"/>
              <w:rPr>
                <w:ins w:id="12217" w:author="Στάθης Καπ" w:date="2023-03-09T05:29:00Z"/>
                <w:sz w:val="16"/>
                <w:szCs w:val="16"/>
              </w:rPr>
            </w:pPr>
            <w:ins w:id="12218" w:author="Στάθης Καπ" w:date="2023-03-09T07:02:00Z">
              <w:r>
                <w:rPr>
                  <w:rFonts w:ascii="Calibri" w:hAnsi="Calibri" w:cs="Calibri"/>
                  <w:color w:val="000000"/>
                  <w:sz w:val="16"/>
                  <w:szCs w:val="16"/>
                </w:rPr>
                <w:t>665</w:t>
              </w:r>
            </w:ins>
          </w:p>
        </w:tc>
        <w:tc>
          <w:tcPr>
            <w:tcW w:w="454" w:type="dxa"/>
            <w:vAlign w:val="center"/>
            <w:tcPrChange w:id="12219" w:author="Στάθης Καπ" w:date="2023-03-09T07:02:00Z">
              <w:tcPr>
                <w:tcW w:w="454" w:type="dxa"/>
                <w:gridSpan w:val="2"/>
                <w:vAlign w:val="center"/>
              </w:tcPr>
            </w:tcPrChange>
          </w:tcPr>
          <w:p w14:paraId="55C737D9" w14:textId="24934945" w:rsidR="00BD2E78" w:rsidRPr="007E0F91" w:rsidRDefault="00BD2E78" w:rsidP="00BD2E78">
            <w:pPr>
              <w:jc w:val="center"/>
              <w:rPr>
                <w:ins w:id="12220" w:author="Στάθης Καπ" w:date="2023-03-09T05:29:00Z"/>
                <w:sz w:val="16"/>
                <w:szCs w:val="16"/>
              </w:rPr>
            </w:pPr>
            <w:ins w:id="12221" w:author="Στάθης Καπ" w:date="2023-03-09T07:02:00Z">
              <w:r>
                <w:rPr>
                  <w:rFonts w:ascii="Calibri" w:hAnsi="Calibri" w:cs="Calibri"/>
                  <w:color w:val="000000"/>
                  <w:sz w:val="16"/>
                  <w:szCs w:val="16"/>
                </w:rPr>
                <w:t>5</w:t>
              </w:r>
            </w:ins>
          </w:p>
        </w:tc>
        <w:tc>
          <w:tcPr>
            <w:tcW w:w="454" w:type="dxa"/>
            <w:vAlign w:val="center"/>
            <w:tcPrChange w:id="12222" w:author="Στάθης Καπ" w:date="2023-03-09T07:02:00Z">
              <w:tcPr>
                <w:tcW w:w="454" w:type="dxa"/>
                <w:gridSpan w:val="2"/>
                <w:vAlign w:val="center"/>
              </w:tcPr>
            </w:tcPrChange>
          </w:tcPr>
          <w:p w14:paraId="56B66B21" w14:textId="4C121BD0" w:rsidR="00BD2E78" w:rsidRPr="007E0F91" w:rsidRDefault="00BD2E78" w:rsidP="00BD2E78">
            <w:pPr>
              <w:jc w:val="center"/>
              <w:rPr>
                <w:ins w:id="12223" w:author="Στάθης Καπ" w:date="2023-03-09T05:29:00Z"/>
                <w:sz w:val="16"/>
                <w:szCs w:val="16"/>
              </w:rPr>
            </w:pPr>
            <w:ins w:id="12224" w:author="Στάθης Καπ" w:date="2023-03-09T07:02:00Z">
              <w:r>
                <w:rPr>
                  <w:rFonts w:ascii="Calibri" w:hAnsi="Calibri" w:cs="Calibri"/>
                  <w:color w:val="000000"/>
                  <w:sz w:val="16"/>
                  <w:szCs w:val="16"/>
                </w:rPr>
                <w:t>0.236</w:t>
              </w:r>
            </w:ins>
          </w:p>
        </w:tc>
        <w:tc>
          <w:tcPr>
            <w:tcW w:w="454" w:type="dxa"/>
            <w:tcBorders>
              <w:right w:val="single" w:sz="4" w:space="0" w:color="auto"/>
            </w:tcBorders>
            <w:vAlign w:val="center"/>
            <w:tcPrChange w:id="12225" w:author="Στάθης Καπ" w:date="2023-03-09T07:02:00Z">
              <w:tcPr>
                <w:tcW w:w="454" w:type="dxa"/>
                <w:gridSpan w:val="2"/>
                <w:tcBorders>
                  <w:right w:val="single" w:sz="4" w:space="0" w:color="auto"/>
                </w:tcBorders>
                <w:vAlign w:val="center"/>
              </w:tcPr>
            </w:tcPrChange>
          </w:tcPr>
          <w:p w14:paraId="2F38AF06" w14:textId="6DC1C530" w:rsidR="00BD2E78" w:rsidRPr="007E0F91" w:rsidRDefault="00BD2E78" w:rsidP="00BD2E78">
            <w:pPr>
              <w:jc w:val="center"/>
              <w:rPr>
                <w:ins w:id="12226" w:author="Στάθης Καπ" w:date="2023-03-09T05:29:00Z"/>
                <w:sz w:val="16"/>
                <w:szCs w:val="16"/>
              </w:rPr>
            </w:pPr>
            <w:ins w:id="12227" w:author="Στάθης Καπ" w:date="2023-03-09T07:02:00Z">
              <w:r>
                <w:rPr>
                  <w:rFonts w:ascii="Calibri" w:hAnsi="Calibri" w:cs="Calibri"/>
                  <w:color w:val="000000"/>
                  <w:sz w:val="16"/>
                  <w:szCs w:val="16"/>
                </w:rPr>
                <w:t>74.95</w:t>
              </w:r>
            </w:ins>
          </w:p>
        </w:tc>
        <w:tc>
          <w:tcPr>
            <w:tcW w:w="453" w:type="dxa"/>
            <w:tcBorders>
              <w:left w:val="single" w:sz="4" w:space="0" w:color="auto"/>
            </w:tcBorders>
            <w:vAlign w:val="center"/>
            <w:tcPrChange w:id="12228" w:author="Στάθης Καπ" w:date="2023-03-09T07:02:00Z">
              <w:tcPr>
                <w:tcW w:w="453" w:type="dxa"/>
                <w:gridSpan w:val="2"/>
                <w:tcBorders>
                  <w:left w:val="single" w:sz="4" w:space="0" w:color="auto"/>
                </w:tcBorders>
                <w:vAlign w:val="center"/>
              </w:tcPr>
            </w:tcPrChange>
          </w:tcPr>
          <w:p w14:paraId="2C9F5172" w14:textId="26D76504" w:rsidR="00BD2E78" w:rsidRPr="007E0F91" w:rsidRDefault="00BD2E78" w:rsidP="00BD2E78">
            <w:pPr>
              <w:jc w:val="center"/>
              <w:rPr>
                <w:ins w:id="12229" w:author="Στάθης Καπ" w:date="2023-03-09T05:29:00Z"/>
                <w:sz w:val="16"/>
                <w:szCs w:val="16"/>
              </w:rPr>
            </w:pPr>
            <w:ins w:id="12230" w:author="Στάθης Καπ" w:date="2023-03-09T07:02:00Z">
              <w:r>
                <w:rPr>
                  <w:rFonts w:ascii="Calibri" w:hAnsi="Calibri" w:cs="Calibri"/>
                  <w:color w:val="000000"/>
                  <w:sz w:val="16"/>
                  <w:szCs w:val="16"/>
                </w:rPr>
                <w:t>655</w:t>
              </w:r>
            </w:ins>
          </w:p>
        </w:tc>
        <w:tc>
          <w:tcPr>
            <w:tcW w:w="454" w:type="dxa"/>
            <w:vAlign w:val="center"/>
            <w:tcPrChange w:id="12231" w:author="Στάθης Καπ" w:date="2023-03-09T07:02:00Z">
              <w:tcPr>
                <w:tcW w:w="454" w:type="dxa"/>
                <w:gridSpan w:val="2"/>
                <w:vAlign w:val="center"/>
              </w:tcPr>
            </w:tcPrChange>
          </w:tcPr>
          <w:p w14:paraId="77045B33" w14:textId="4D23C9C6" w:rsidR="00BD2E78" w:rsidRPr="007E0F91" w:rsidRDefault="00BD2E78" w:rsidP="00BD2E78">
            <w:pPr>
              <w:jc w:val="center"/>
              <w:rPr>
                <w:ins w:id="12232" w:author="Στάθης Καπ" w:date="2023-03-09T05:29:00Z"/>
                <w:sz w:val="16"/>
                <w:szCs w:val="16"/>
              </w:rPr>
            </w:pPr>
            <w:ins w:id="12233" w:author="Στάθης Καπ" w:date="2023-03-09T07:02:00Z">
              <w:r>
                <w:rPr>
                  <w:rFonts w:ascii="Calibri" w:hAnsi="Calibri" w:cs="Calibri"/>
                  <w:color w:val="000000"/>
                  <w:sz w:val="16"/>
                  <w:szCs w:val="16"/>
                </w:rPr>
                <w:t>6.43</w:t>
              </w:r>
            </w:ins>
          </w:p>
        </w:tc>
        <w:tc>
          <w:tcPr>
            <w:tcW w:w="454" w:type="dxa"/>
            <w:vAlign w:val="center"/>
            <w:tcPrChange w:id="12234" w:author="Στάθης Καπ" w:date="2023-03-09T07:02:00Z">
              <w:tcPr>
                <w:tcW w:w="454" w:type="dxa"/>
                <w:gridSpan w:val="2"/>
                <w:vAlign w:val="center"/>
              </w:tcPr>
            </w:tcPrChange>
          </w:tcPr>
          <w:p w14:paraId="7D2BBD18" w14:textId="3B03EE52" w:rsidR="00BD2E78" w:rsidRPr="007E0F91" w:rsidRDefault="00BD2E78" w:rsidP="00BD2E78">
            <w:pPr>
              <w:jc w:val="center"/>
              <w:rPr>
                <w:ins w:id="12235" w:author="Στάθης Καπ" w:date="2023-03-09T05:29:00Z"/>
                <w:sz w:val="16"/>
                <w:szCs w:val="16"/>
              </w:rPr>
            </w:pPr>
            <w:ins w:id="12236" w:author="Στάθης Καπ" w:date="2023-03-09T07:02:00Z">
              <w:r>
                <w:rPr>
                  <w:rFonts w:ascii="Calibri" w:hAnsi="Calibri" w:cs="Calibri"/>
                  <w:color w:val="000000"/>
                  <w:sz w:val="16"/>
                  <w:szCs w:val="16"/>
                </w:rPr>
                <w:t>0.261</w:t>
              </w:r>
            </w:ins>
          </w:p>
        </w:tc>
        <w:tc>
          <w:tcPr>
            <w:tcW w:w="461" w:type="dxa"/>
            <w:tcBorders>
              <w:right w:val="single" w:sz="4" w:space="0" w:color="auto"/>
            </w:tcBorders>
            <w:vAlign w:val="center"/>
            <w:tcPrChange w:id="12237" w:author="Στάθης Καπ" w:date="2023-03-09T07:02:00Z">
              <w:tcPr>
                <w:tcW w:w="461" w:type="dxa"/>
                <w:gridSpan w:val="2"/>
                <w:tcBorders>
                  <w:right w:val="single" w:sz="4" w:space="0" w:color="auto"/>
                </w:tcBorders>
                <w:vAlign w:val="center"/>
              </w:tcPr>
            </w:tcPrChange>
          </w:tcPr>
          <w:p w14:paraId="12022E71" w14:textId="20DA8673" w:rsidR="00BD2E78" w:rsidRPr="007E0F91" w:rsidRDefault="00BD2E78" w:rsidP="00BD2E78">
            <w:pPr>
              <w:jc w:val="center"/>
              <w:rPr>
                <w:ins w:id="12238" w:author="Στάθης Καπ" w:date="2023-03-09T05:29:00Z"/>
                <w:sz w:val="16"/>
                <w:szCs w:val="16"/>
              </w:rPr>
            </w:pPr>
            <w:ins w:id="12239" w:author="Στάθης Καπ" w:date="2023-03-09T07:02:00Z">
              <w:r>
                <w:rPr>
                  <w:rFonts w:ascii="Calibri" w:hAnsi="Calibri" w:cs="Calibri"/>
                  <w:color w:val="000000"/>
                  <w:sz w:val="16"/>
                  <w:szCs w:val="16"/>
                </w:rPr>
                <w:t>72.29</w:t>
              </w:r>
            </w:ins>
          </w:p>
        </w:tc>
      </w:tr>
      <w:tr w:rsidR="00BD2E78" w14:paraId="626C30F3"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240"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241" w:author="Στάθης Καπ" w:date="2023-03-09T05:29:00Z"/>
          <w:trPrChange w:id="12242"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243"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6FD8DF77" w14:textId="77777777" w:rsidR="00BD2E78" w:rsidRPr="007E0F91" w:rsidRDefault="00BD2E78" w:rsidP="00BD2E78">
            <w:pPr>
              <w:jc w:val="center"/>
              <w:rPr>
                <w:ins w:id="12244" w:author="Στάθης Καπ" w:date="2023-03-09T05:29:00Z"/>
                <w:sz w:val="16"/>
                <w:szCs w:val="16"/>
              </w:rPr>
            </w:pPr>
            <w:ins w:id="12245" w:author="Στάθης Καπ" w:date="2023-03-09T05:29:00Z">
              <w:r w:rsidRPr="007E0F91">
                <w:rPr>
                  <w:sz w:val="16"/>
                  <w:szCs w:val="16"/>
                </w:rPr>
                <w:t>pr13</w:t>
              </w:r>
            </w:ins>
          </w:p>
        </w:tc>
        <w:tc>
          <w:tcPr>
            <w:tcW w:w="565" w:type="dxa"/>
            <w:tcBorders>
              <w:left w:val="single" w:sz="4" w:space="0" w:color="auto"/>
            </w:tcBorders>
            <w:vAlign w:val="center"/>
            <w:tcPrChange w:id="12246" w:author="Στάθης Καπ" w:date="2023-03-09T07:02:00Z">
              <w:tcPr>
                <w:tcW w:w="565" w:type="dxa"/>
                <w:gridSpan w:val="2"/>
                <w:tcBorders>
                  <w:left w:val="single" w:sz="4" w:space="0" w:color="auto"/>
                </w:tcBorders>
                <w:vAlign w:val="center"/>
              </w:tcPr>
            </w:tcPrChange>
          </w:tcPr>
          <w:p w14:paraId="6E01DA87" w14:textId="02982547" w:rsidR="00BD2E78" w:rsidRPr="007E0F91" w:rsidRDefault="00BD2E78" w:rsidP="00BD2E78">
            <w:pPr>
              <w:jc w:val="center"/>
              <w:rPr>
                <w:ins w:id="12247" w:author="Στάθης Καπ" w:date="2023-03-09T05:29:00Z"/>
                <w:sz w:val="16"/>
                <w:szCs w:val="16"/>
              </w:rPr>
            </w:pPr>
            <w:ins w:id="12248" w:author="Στάθης Καπ" w:date="2023-03-09T07:02:00Z">
              <w:r>
                <w:rPr>
                  <w:rFonts w:ascii="Calibri" w:hAnsi="Calibri" w:cs="Calibri"/>
                  <w:color w:val="000000"/>
                  <w:sz w:val="16"/>
                  <w:szCs w:val="16"/>
                </w:rPr>
                <w:t>843</w:t>
              </w:r>
            </w:ins>
          </w:p>
        </w:tc>
        <w:tc>
          <w:tcPr>
            <w:tcW w:w="679" w:type="dxa"/>
            <w:tcBorders>
              <w:right w:val="single" w:sz="4" w:space="0" w:color="auto"/>
            </w:tcBorders>
            <w:vAlign w:val="center"/>
            <w:tcPrChange w:id="12249" w:author="Στάθης Καπ" w:date="2023-03-09T07:02:00Z">
              <w:tcPr>
                <w:tcW w:w="679" w:type="dxa"/>
                <w:gridSpan w:val="2"/>
                <w:tcBorders>
                  <w:right w:val="single" w:sz="4" w:space="0" w:color="auto"/>
                </w:tcBorders>
                <w:vAlign w:val="center"/>
              </w:tcPr>
            </w:tcPrChange>
          </w:tcPr>
          <w:p w14:paraId="58296873" w14:textId="6267038C" w:rsidR="00BD2E78" w:rsidRPr="007E0F91" w:rsidRDefault="00BD2E78" w:rsidP="00BD2E78">
            <w:pPr>
              <w:jc w:val="center"/>
              <w:rPr>
                <w:ins w:id="12250" w:author="Στάθης Καπ" w:date="2023-03-09T05:29:00Z"/>
                <w:sz w:val="16"/>
                <w:szCs w:val="16"/>
              </w:rPr>
            </w:pPr>
            <w:ins w:id="12251" w:author="Στάθης Καπ" w:date="2023-03-09T07:02:00Z">
              <w:r>
                <w:rPr>
                  <w:rFonts w:ascii="Calibri" w:hAnsi="Calibri" w:cs="Calibri"/>
                  <w:color w:val="000000"/>
                  <w:sz w:val="16"/>
                  <w:szCs w:val="16"/>
                </w:rPr>
                <w:t>757</w:t>
              </w:r>
            </w:ins>
          </w:p>
        </w:tc>
        <w:tc>
          <w:tcPr>
            <w:tcW w:w="453" w:type="dxa"/>
            <w:tcBorders>
              <w:left w:val="single" w:sz="4" w:space="0" w:color="auto"/>
            </w:tcBorders>
            <w:vAlign w:val="center"/>
            <w:tcPrChange w:id="12252" w:author="Στάθης Καπ" w:date="2023-03-09T07:02:00Z">
              <w:tcPr>
                <w:tcW w:w="453" w:type="dxa"/>
                <w:gridSpan w:val="2"/>
                <w:tcBorders>
                  <w:left w:val="single" w:sz="4" w:space="0" w:color="auto"/>
                </w:tcBorders>
                <w:vAlign w:val="center"/>
              </w:tcPr>
            </w:tcPrChange>
          </w:tcPr>
          <w:p w14:paraId="4798E3E9" w14:textId="0CA279EE" w:rsidR="00BD2E78" w:rsidRPr="007E0F91" w:rsidRDefault="00BD2E78" w:rsidP="00BD2E78">
            <w:pPr>
              <w:jc w:val="center"/>
              <w:rPr>
                <w:ins w:id="12253" w:author="Στάθης Καπ" w:date="2023-03-09T05:29:00Z"/>
                <w:sz w:val="16"/>
                <w:szCs w:val="16"/>
              </w:rPr>
            </w:pPr>
            <w:ins w:id="12254" w:author="Στάθης Καπ" w:date="2023-03-09T07:02:00Z">
              <w:r>
                <w:rPr>
                  <w:rFonts w:ascii="Calibri" w:hAnsi="Calibri" w:cs="Calibri"/>
                  <w:color w:val="000000"/>
                  <w:sz w:val="16"/>
                  <w:szCs w:val="16"/>
                </w:rPr>
                <w:t>771</w:t>
              </w:r>
            </w:ins>
          </w:p>
        </w:tc>
        <w:tc>
          <w:tcPr>
            <w:tcW w:w="708" w:type="dxa"/>
            <w:vAlign w:val="center"/>
            <w:tcPrChange w:id="12255" w:author="Στάθης Καπ" w:date="2023-03-09T07:02:00Z">
              <w:tcPr>
                <w:tcW w:w="708" w:type="dxa"/>
                <w:gridSpan w:val="2"/>
                <w:vAlign w:val="center"/>
              </w:tcPr>
            </w:tcPrChange>
          </w:tcPr>
          <w:p w14:paraId="4F6C3D35" w14:textId="5122DF97" w:rsidR="00BD2E78" w:rsidRPr="007E0F91" w:rsidRDefault="00BD2E78" w:rsidP="00BD2E78">
            <w:pPr>
              <w:jc w:val="center"/>
              <w:rPr>
                <w:ins w:id="12256" w:author="Στάθης Καπ" w:date="2023-03-09T05:29:00Z"/>
                <w:sz w:val="16"/>
                <w:szCs w:val="16"/>
              </w:rPr>
            </w:pPr>
            <w:ins w:id="12257" w:author="Στάθης Καπ" w:date="2023-03-09T07:02:00Z">
              <w:r>
                <w:rPr>
                  <w:rFonts w:ascii="Calibri" w:hAnsi="Calibri" w:cs="Calibri"/>
                  <w:color w:val="000000"/>
                  <w:sz w:val="16"/>
                  <w:szCs w:val="16"/>
                </w:rPr>
                <w:t>8.54</w:t>
              </w:r>
            </w:ins>
          </w:p>
        </w:tc>
        <w:tc>
          <w:tcPr>
            <w:tcW w:w="652" w:type="dxa"/>
            <w:vMerge/>
            <w:tcBorders>
              <w:right w:val="single" w:sz="4" w:space="0" w:color="auto"/>
            </w:tcBorders>
            <w:vAlign w:val="center"/>
            <w:tcPrChange w:id="12258" w:author="Στάθης Καπ" w:date="2023-03-09T07:02:00Z">
              <w:tcPr>
                <w:tcW w:w="652" w:type="dxa"/>
                <w:gridSpan w:val="2"/>
                <w:vMerge/>
                <w:tcBorders>
                  <w:right w:val="single" w:sz="4" w:space="0" w:color="auto"/>
                </w:tcBorders>
                <w:vAlign w:val="center"/>
              </w:tcPr>
            </w:tcPrChange>
          </w:tcPr>
          <w:p w14:paraId="0674F2C0" w14:textId="77777777" w:rsidR="00BD2E78" w:rsidRPr="007E0F91" w:rsidRDefault="00BD2E78" w:rsidP="00BD2E78">
            <w:pPr>
              <w:jc w:val="center"/>
              <w:rPr>
                <w:ins w:id="12259" w:author="Στάθης Καπ" w:date="2023-03-09T05:29:00Z"/>
                <w:sz w:val="16"/>
                <w:szCs w:val="16"/>
              </w:rPr>
            </w:pPr>
          </w:p>
        </w:tc>
        <w:tc>
          <w:tcPr>
            <w:tcW w:w="453" w:type="dxa"/>
            <w:tcBorders>
              <w:left w:val="single" w:sz="4" w:space="0" w:color="auto"/>
            </w:tcBorders>
            <w:vAlign w:val="center"/>
            <w:tcPrChange w:id="12260" w:author="Στάθης Καπ" w:date="2023-03-09T07:02:00Z">
              <w:tcPr>
                <w:tcW w:w="453" w:type="dxa"/>
                <w:gridSpan w:val="2"/>
                <w:tcBorders>
                  <w:left w:val="single" w:sz="4" w:space="0" w:color="auto"/>
                </w:tcBorders>
                <w:vAlign w:val="center"/>
              </w:tcPr>
            </w:tcPrChange>
          </w:tcPr>
          <w:p w14:paraId="4F9150B8" w14:textId="7D4DF8B2" w:rsidR="00BD2E78" w:rsidRPr="007E0F91" w:rsidRDefault="00BD2E78" w:rsidP="00BD2E78">
            <w:pPr>
              <w:jc w:val="center"/>
              <w:rPr>
                <w:ins w:id="12261" w:author="Στάθης Καπ" w:date="2023-03-09T05:29:00Z"/>
                <w:sz w:val="16"/>
                <w:szCs w:val="16"/>
              </w:rPr>
            </w:pPr>
            <w:ins w:id="12262" w:author="Στάθης Καπ" w:date="2023-03-09T07:02:00Z">
              <w:r>
                <w:rPr>
                  <w:rFonts w:ascii="Calibri" w:hAnsi="Calibri" w:cs="Calibri"/>
                  <w:color w:val="000000"/>
                  <w:sz w:val="16"/>
                  <w:szCs w:val="16"/>
                </w:rPr>
                <w:t>737</w:t>
              </w:r>
            </w:ins>
          </w:p>
        </w:tc>
        <w:tc>
          <w:tcPr>
            <w:tcW w:w="454" w:type="dxa"/>
            <w:vAlign w:val="center"/>
            <w:tcPrChange w:id="12263" w:author="Στάθης Καπ" w:date="2023-03-09T07:02:00Z">
              <w:tcPr>
                <w:tcW w:w="454" w:type="dxa"/>
                <w:gridSpan w:val="2"/>
                <w:vAlign w:val="center"/>
              </w:tcPr>
            </w:tcPrChange>
          </w:tcPr>
          <w:p w14:paraId="14D279B0" w14:textId="53672D50" w:rsidR="00BD2E78" w:rsidRPr="007E0F91" w:rsidRDefault="00BD2E78" w:rsidP="00BD2E78">
            <w:pPr>
              <w:jc w:val="center"/>
              <w:rPr>
                <w:ins w:id="12264" w:author="Στάθης Καπ" w:date="2023-03-09T05:29:00Z"/>
                <w:sz w:val="16"/>
                <w:szCs w:val="16"/>
              </w:rPr>
            </w:pPr>
            <w:ins w:id="12265" w:author="Στάθης Καπ" w:date="2023-03-09T07:02:00Z">
              <w:r>
                <w:rPr>
                  <w:rFonts w:ascii="Calibri" w:hAnsi="Calibri" w:cs="Calibri"/>
                  <w:color w:val="000000"/>
                  <w:sz w:val="16"/>
                  <w:szCs w:val="16"/>
                </w:rPr>
                <w:t>4.41</w:t>
              </w:r>
            </w:ins>
          </w:p>
        </w:tc>
        <w:tc>
          <w:tcPr>
            <w:tcW w:w="454" w:type="dxa"/>
            <w:vAlign w:val="center"/>
            <w:tcPrChange w:id="12266" w:author="Στάθης Καπ" w:date="2023-03-09T07:02:00Z">
              <w:tcPr>
                <w:tcW w:w="454" w:type="dxa"/>
                <w:gridSpan w:val="2"/>
                <w:vAlign w:val="center"/>
              </w:tcPr>
            </w:tcPrChange>
          </w:tcPr>
          <w:p w14:paraId="69931C6B" w14:textId="5F345714" w:rsidR="00BD2E78" w:rsidRPr="007E0F91" w:rsidRDefault="00BD2E78" w:rsidP="00BD2E78">
            <w:pPr>
              <w:jc w:val="center"/>
              <w:rPr>
                <w:ins w:id="12267" w:author="Στάθης Καπ" w:date="2023-03-09T05:29:00Z"/>
                <w:sz w:val="16"/>
                <w:szCs w:val="16"/>
              </w:rPr>
            </w:pPr>
            <w:ins w:id="12268" w:author="Στάθης Καπ" w:date="2023-03-09T07:02:00Z">
              <w:r>
                <w:rPr>
                  <w:rFonts w:ascii="Calibri" w:hAnsi="Calibri" w:cs="Calibri"/>
                  <w:color w:val="000000"/>
                  <w:sz w:val="16"/>
                  <w:szCs w:val="16"/>
                </w:rPr>
                <w:t>0.525</w:t>
              </w:r>
            </w:ins>
          </w:p>
        </w:tc>
        <w:tc>
          <w:tcPr>
            <w:tcW w:w="457" w:type="dxa"/>
            <w:tcBorders>
              <w:right w:val="single" w:sz="4" w:space="0" w:color="auto"/>
            </w:tcBorders>
            <w:vAlign w:val="center"/>
            <w:tcPrChange w:id="12269" w:author="Στάθης Καπ" w:date="2023-03-09T07:02:00Z">
              <w:tcPr>
                <w:tcW w:w="457" w:type="dxa"/>
                <w:gridSpan w:val="2"/>
                <w:tcBorders>
                  <w:right w:val="single" w:sz="4" w:space="0" w:color="auto"/>
                </w:tcBorders>
                <w:vAlign w:val="center"/>
              </w:tcPr>
            </w:tcPrChange>
          </w:tcPr>
          <w:p w14:paraId="4BB619A6" w14:textId="75FD8483" w:rsidR="00BD2E78" w:rsidRPr="007E0F91" w:rsidRDefault="00BD2E78" w:rsidP="00BD2E78">
            <w:pPr>
              <w:jc w:val="center"/>
              <w:rPr>
                <w:ins w:id="12270" w:author="Στάθης Καπ" w:date="2023-03-09T05:29:00Z"/>
                <w:sz w:val="16"/>
                <w:szCs w:val="16"/>
              </w:rPr>
            </w:pPr>
            <w:ins w:id="12271" w:author="Στάθης Καπ" w:date="2023-03-09T07:02:00Z">
              <w:r>
                <w:rPr>
                  <w:rFonts w:ascii="Calibri" w:hAnsi="Calibri" w:cs="Calibri"/>
                  <w:color w:val="000000"/>
                  <w:sz w:val="16"/>
                  <w:szCs w:val="16"/>
                </w:rPr>
                <w:t>78.33</w:t>
              </w:r>
            </w:ins>
          </w:p>
        </w:tc>
        <w:tc>
          <w:tcPr>
            <w:tcW w:w="453" w:type="dxa"/>
            <w:tcBorders>
              <w:left w:val="single" w:sz="4" w:space="0" w:color="auto"/>
            </w:tcBorders>
            <w:vAlign w:val="center"/>
            <w:tcPrChange w:id="12272" w:author="Στάθης Καπ" w:date="2023-03-09T07:02:00Z">
              <w:tcPr>
                <w:tcW w:w="453" w:type="dxa"/>
                <w:gridSpan w:val="2"/>
                <w:tcBorders>
                  <w:left w:val="single" w:sz="4" w:space="0" w:color="auto"/>
                </w:tcBorders>
                <w:vAlign w:val="center"/>
              </w:tcPr>
            </w:tcPrChange>
          </w:tcPr>
          <w:p w14:paraId="2402DAE9" w14:textId="15EE3B35" w:rsidR="00BD2E78" w:rsidRPr="007E0F91" w:rsidRDefault="00BD2E78" w:rsidP="00BD2E78">
            <w:pPr>
              <w:jc w:val="center"/>
              <w:rPr>
                <w:ins w:id="12273" w:author="Στάθης Καπ" w:date="2023-03-09T05:29:00Z"/>
                <w:sz w:val="16"/>
                <w:szCs w:val="16"/>
              </w:rPr>
            </w:pPr>
            <w:ins w:id="12274" w:author="Στάθης Καπ" w:date="2023-03-09T07:02:00Z">
              <w:r>
                <w:rPr>
                  <w:rFonts w:ascii="Calibri" w:hAnsi="Calibri" w:cs="Calibri"/>
                  <w:color w:val="000000"/>
                  <w:sz w:val="16"/>
                  <w:szCs w:val="16"/>
                </w:rPr>
                <w:t>693</w:t>
              </w:r>
            </w:ins>
          </w:p>
        </w:tc>
        <w:tc>
          <w:tcPr>
            <w:tcW w:w="454" w:type="dxa"/>
            <w:vAlign w:val="center"/>
            <w:tcPrChange w:id="12275" w:author="Στάθης Καπ" w:date="2023-03-09T07:02:00Z">
              <w:tcPr>
                <w:tcW w:w="454" w:type="dxa"/>
                <w:gridSpan w:val="2"/>
                <w:vAlign w:val="center"/>
              </w:tcPr>
            </w:tcPrChange>
          </w:tcPr>
          <w:p w14:paraId="1C94DBD0" w14:textId="20B59D72" w:rsidR="00BD2E78" w:rsidRPr="007E0F91" w:rsidRDefault="00BD2E78" w:rsidP="00BD2E78">
            <w:pPr>
              <w:jc w:val="center"/>
              <w:rPr>
                <w:ins w:id="12276" w:author="Στάθης Καπ" w:date="2023-03-09T05:29:00Z"/>
                <w:sz w:val="16"/>
                <w:szCs w:val="16"/>
              </w:rPr>
            </w:pPr>
            <w:ins w:id="12277" w:author="Στάθης Καπ" w:date="2023-03-09T07:02:00Z">
              <w:r>
                <w:rPr>
                  <w:rFonts w:ascii="Calibri" w:hAnsi="Calibri" w:cs="Calibri"/>
                  <w:color w:val="000000"/>
                  <w:sz w:val="16"/>
                  <w:szCs w:val="16"/>
                </w:rPr>
                <w:t>10.12</w:t>
              </w:r>
            </w:ins>
          </w:p>
        </w:tc>
        <w:tc>
          <w:tcPr>
            <w:tcW w:w="454" w:type="dxa"/>
            <w:vAlign w:val="center"/>
            <w:tcPrChange w:id="12278" w:author="Στάθης Καπ" w:date="2023-03-09T07:02:00Z">
              <w:tcPr>
                <w:tcW w:w="454" w:type="dxa"/>
                <w:gridSpan w:val="2"/>
                <w:vAlign w:val="center"/>
              </w:tcPr>
            </w:tcPrChange>
          </w:tcPr>
          <w:p w14:paraId="15C172C3" w14:textId="475467F3" w:rsidR="00BD2E78" w:rsidRPr="007E0F91" w:rsidRDefault="00BD2E78" w:rsidP="00BD2E78">
            <w:pPr>
              <w:jc w:val="center"/>
              <w:rPr>
                <w:ins w:id="12279" w:author="Στάθης Καπ" w:date="2023-03-09T05:29:00Z"/>
                <w:sz w:val="16"/>
                <w:szCs w:val="16"/>
              </w:rPr>
            </w:pPr>
            <w:ins w:id="12280" w:author="Στάθης Καπ" w:date="2023-03-09T07:02:00Z">
              <w:r>
                <w:rPr>
                  <w:rFonts w:ascii="Calibri" w:hAnsi="Calibri" w:cs="Calibri"/>
                  <w:color w:val="000000"/>
                  <w:sz w:val="16"/>
                  <w:szCs w:val="16"/>
                </w:rPr>
                <w:t>0.382</w:t>
              </w:r>
            </w:ins>
          </w:p>
        </w:tc>
        <w:tc>
          <w:tcPr>
            <w:tcW w:w="454" w:type="dxa"/>
            <w:tcBorders>
              <w:right w:val="single" w:sz="4" w:space="0" w:color="auto"/>
            </w:tcBorders>
            <w:vAlign w:val="center"/>
            <w:tcPrChange w:id="12281" w:author="Στάθης Καπ" w:date="2023-03-09T07:02:00Z">
              <w:tcPr>
                <w:tcW w:w="454" w:type="dxa"/>
                <w:gridSpan w:val="2"/>
                <w:tcBorders>
                  <w:right w:val="single" w:sz="4" w:space="0" w:color="auto"/>
                </w:tcBorders>
                <w:vAlign w:val="center"/>
              </w:tcPr>
            </w:tcPrChange>
          </w:tcPr>
          <w:p w14:paraId="395C5F28" w14:textId="0C24A3BB" w:rsidR="00BD2E78" w:rsidRPr="007E0F91" w:rsidRDefault="00BD2E78" w:rsidP="00BD2E78">
            <w:pPr>
              <w:jc w:val="center"/>
              <w:rPr>
                <w:ins w:id="12282" w:author="Στάθης Καπ" w:date="2023-03-09T05:29:00Z"/>
                <w:sz w:val="16"/>
                <w:szCs w:val="16"/>
              </w:rPr>
            </w:pPr>
            <w:ins w:id="12283" w:author="Στάθης Καπ" w:date="2023-03-09T07:02:00Z">
              <w:r>
                <w:rPr>
                  <w:rFonts w:ascii="Calibri" w:hAnsi="Calibri" w:cs="Calibri"/>
                  <w:color w:val="000000"/>
                  <w:sz w:val="16"/>
                  <w:szCs w:val="16"/>
                </w:rPr>
                <w:t>84.23</w:t>
              </w:r>
            </w:ins>
          </w:p>
        </w:tc>
        <w:tc>
          <w:tcPr>
            <w:tcW w:w="453" w:type="dxa"/>
            <w:tcBorders>
              <w:left w:val="single" w:sz="4" w:space="0" w:color="auto"/>
            </w:tcBorders>
            <w:vAlign w:val="center"/>
            <w:tcPrChange w:id="12284" w:author="Στάθης Καπ" w:date="2023-03-09T07:02:00Z">
              <w:tcPr>
                <w:tcW w:w="453" w:type="dxa"/>
                <w:gridSpan w:val="2"/>
                <w:tcBorders>
                  <w:left w:val="single" w:sz="4" w:space="0" w:color="auto"/>
                </w:tcBorders>
                <w:vAlign w:val="center"/>
              </w:tcPr>
            </w:tcPrChange>
          </w:tcPr>
          <w:p w14:paraId="27BB63D7" w14:textId="377E520C" w:rsidR="00BD2E78" w:rsidRPr="007E0F91" w:rsidRDefault="00BD2E78" w:rsidP="00BD2E78">
            <w:pPr>
              <w:jc w:val="center"/>
              <w:rPr>
                <w:ins w:id="12285" w:author="Στάθης Καπ" w:date="2023-03-09T05:29:00Z"/>
                <w:sz w:val="16"/>
                <w:szCs w:val="16"/>
              </w:rPr>
            </w:pPr>
            <w:ins w:id="12286" w:author="Στάθης Καπ" w:date="2023-03-09T07:02:00Z">
              <w:r>
                <w:rPr>
                  <w:rFonts w:ascii="Calibri" w:hAnsi="Calibri" w:cs="Calibri"/>
                  <w:color w:val="000000"/>
                  <w:sz w:val="16"/>
                  <w:szCs w:val="16"/>
                </w:rPr>
                <w:t>681</w:t>
              </w:r>
            </w:ins>
          </w:p>
        </w:tc>
        <w:tc>
          <w:tcPr>
            <w:tcW w:w="454" w:type="dxa"/>
            <w:vAlign w:val="center"/>
            <w:tcPrChange w:id="12287" w:author="Στάθης Καπ" w:date="2023-03-09T07:02:00Z">
              <w:tcPr>
                <w:tcW w:w="454" w:type="dxa"/>
                <w:gridSpan w:val="2"/>
                <w:vAlign w:val="center"/>
              </w:tcPr>
            </w:tcPrChange>
          </w:tcPr>
          <w:p w14:paraId="5AF1EE92" w14:textId="1FFF57FA" w:rsidR="00BD2E78" w:rsidRPr="007E0F91" w:rsidRDefault="00BD2E78" w:rsidP="00BD2E78">
            <w:pPr>
              <w:jc w:val="center"/>
              <w:rPr>
                <w:ins w:id="12288" w:author="Στάθης Καπ" w:date="2023-03-09T05:29:00Z"/>
                <w:sz w:val="16"/>
                <w:szCs w:val="16"/>
              </w:rPr>
            </w:pPr>
            <w:ins w:id="12289" w:author="Στάθης Καπ" w:date="2023-03-09T07:02:00Z">
              <w:r>
                <w:rPr>
                  <w:rFonts w:ascii="Calibri" w:hAnsi="Calibri" w:cs="Calibri"/>
                  <w:color w:val="000000"/>
                  <w:sz w:val="16"/>
                  <w:szCs w:val="16"/>
                </w:rPr>
                <w:t>11.67</w:t>
              </w:r>
            </w:ins>
          </w:p>
        </w:tc>
        <w:tc>
          <w:tcPr>
            <w:tcW w:w="454" w:type="dxa"/>
            <w:vAlign w:val="center"/>
            <w:tcPrChange w:id="12290" w:author="Στάθης Καπ" w:date="2023-03-09T07:02:00Z">
              <w:tcPr>
                <w:tcW w:w="454" w:type="dxa"/>
                <w:gridSpan w:val="2"/>
                <w:vAlign w:val="center"/>
              </w:tcPr>
            </w:tcPrChange>
          </w:tcPr>
          <w:p w14:paraId="0E5A2B1D" w14:textId="7B40BAE6" w:rsidR="00BD2E78" w:rsidRPr="007E0F91" w:rsidRDefault="00BD2E78" w:rsidP="00BD2E78">
            <w:pPr>
              <w:jc w:val="center"/>
              <w:rPr>
                <w:ins w:id="12291" w:author="Στάθης Καπ" w:date="2023-03-09T05:29:00Z"/>
                <w:sz w:val="16"/>
                <w:szCs w:val="16"/>
              </w:rPr>
            </w:pPr>
            <w:ins w:id="12292" w:author="Στάθης Καπ" w:date="2023-03-09T07:02:00Z">
              <w:r>
                <w:rPr>
                  <w:rFonts w:ascii="Calibri" w:hAnsi="Calibri" w:cs="Calibri"/>
                  <w:color w:val="000000"/>
                  <w:sz w:val="16"/>
                  <w:szCs w:val="16"/>
                </w:rPr>
                <w:t>0.44</w:t>
              </w:r>
            </w:ins>
          </w:p>
        </w:tc>
        <w:tc>
          <w:tcPr>
            <w:tcW w:w="461" w:type="dxa"/>
            <w:tcBorders>
              <w:right w:val="single" w:sz="4" w:space="0" w:color="auto"/>
            </w:tcBorders>
            <w:vAlign w:val="center"/>
            <w:tcPrChange w:id="12293" w:author="Στάθης Καπ" w:date="2023-03-09T07:02:00Z">
              <w:tcPr>
                <w:tcW w:w="461" w:type="dxa"/>
                <w:gridSpan w:val="2"/>
                <w:tcBorders>
                  <w:right w:val="single" w:sz="4" w:space="0" w:color="auto"/>
                </w:tcBorders>
                <w:vAlign w:val="center"/>
              </w:tcPr>
            </w:tcPrChange>
          </w:tcPr>
          <w:p w14:paraId="3434A35F" w14:textId="7D4EF7EC" w:rsidR="00BD2E78" w:rsidRPr="007E0F91" w:rsidRDefault="00BD2E78" w:rsidP="00BD2E78">
            <w:pPr>
              <w:jc w:val="center"/>
              <w:rPr>
                <w:ins w:id="12294" w:author="Στάθης Καπ" w:date="2023-03-09T05:29:00Z"/>
                <w:sz w:val="16"/>
                <w:szCs w:val="16"/>
              </w:rPr>
            </w:pPr>
            <w:ins w:id="12295" w:author="Στάθης Καπ" w:date="2023-03-09T07:02:00Z">
              <w:r>
                <w:rPr>
                  <w:rFonts w:ascii="Calibri" w:hAnsi="Calibri" w:cs="Calibri"/>
                  <w:color w:val="000000"/>
                  <w:sz w:val="16"/>
                  <w:szCs w:val="16"/>
                </w:rPr>
                <w:t>81.84</w:t>
              </w:r>
            </w:ins>
          </w:p>
        </w:tc>
      </w:tr>
      <w:tr w:rsidR="00BD2E78" w14:paraId="1496B66D"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296"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297" w:author="Στάθης Καπ" w:date="2023-03-09T05:29:00Z"/>
          <w:trPrChange w:id="12298"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299"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6B9ED861" w14:textId="77777777" w:rsidR="00BD2E78" w:rsidRPr="007E0F91" w:rsidRDefault="00BD2E78" w:rsidP="00BD2E78">
            <w:pPr>
              <w:jc w:val="center"/>
              <w:rPr>
                <w:ins w:id="12300" w:author="Στάθης Καπ" w:date="2023-03-09T05:29:00Z"/>
                <w:sz w:val="16"/>
                <w:szCs w:val="16"/>
              </w:rPr>
            </w:pPr>
            <w:ins w:id="12301" w:author="Στάθης Καπ" w:date="2023-03-09T05:29:00Z">
              <w:r w:rsidRPr="007E0F91">
                <w:rPr>
                  <w:sz w:val="16"/>
                  <w:szCs w:val="16"/>
                </w:rPr>
                <w:t>pr14</w:t>
              </w:r>
            </w:ins>
          </w:p>
        </w:tc>
        <w:tc>
          <w:tcPr>
            <w:tcW w:w="565" w:type="dxa"/>
            <w:tcBorders>
              <w:left w:val="single" w:sz="4" w:space="0" w:color="auto"/>
            </w:tcBorders>
            <w:vAlign w:val="center"/>
            <w:tcPrChange w:id="12302" w:author="Στάθης Καπ" w:date="2023-03-09T07:02:00Z">
              <w:tcPr>
                <w:tcW w:w="565" w:type="dxa"/>
                <w:gridSpan w:val="2"/>
                <w:tcBorders>
                  <w:left w:val="single" w:sz="4" w:space="0" w:color="auto"/>
                </w:tcBorders>
                <w:vAlign w:val="center"/>
              </w:tcPr>
            </w:tcPrChange>
          </w:tcPr>
          <w:p w14:paraId="47DFF5FA" w14:textId="1F61DE2A" w:rsidR="00BD2E78" w:rsidRPr="007E0F91" w:rsidRDefault="00BD2E78" w:rsidP="00BD2E78">
            <w:pPr>
              <w:jc w:val="center"/>
              <w:rPr>
                <w:ins w:id="12303" w:author="Στάθης Καπ" w:date="2023-03-09T05:29:00Z"/>
                <w:sz w:val="16"/>
                <w:szCs w:val="16"/>
              </w:rPr>
            </w:pPr>
            <w:ins w:id="12304" w:author="Στάθης Καπ" w:date="2023-03-09T07:02:00Z">
              <w:r>
                <w:rPr>
                  <w:rFonts w:ascii="Calibri" w:hAnsi="Calibri" w:cs="Calibri"/>
                  <w:color w:val="000000"/>
                  <w:sz w:val="16"/>
                  <w:szCs w:val="16"/>
                </w:rPr>
                <w:t>1017</w:t>
              </w:r>
            </w:ins>
          </w:p>
        </w:tc>
        <w:tc>
          <w:tcPr>
            <w:tcW w:w="679" w:type="dxa"/>
            <w:tcBorders>
              <w:right w:val="single" w:sz="4" w:space="0" w:color="auto"/>
            </w:tcBorders>
            <w:vAlign w:val="center"/>
            <w:tcPrChange w:id="12305" w:author="Στάθης Καπ" w:date="2023-03-09T07:02:00Z">
              <w:tcPr>
                <w:tcW w:w="679" w:type="dxa"/>
                <w:gridSpan w:val="2"/>
                <w:tcBorders>
                  <w:right w:val="single" w:sz="4" w:space="0" w:color="auto"/>
                </w:tcBorders>
                <w:vAlign w:val="center"/>
              </w:tcPr>
            </w:tcPrChange>
          </w:tcPr>
          <w:p w14:paraId="75EC51A8" w14:textId="4C12D45A" w:rsidR="00BD2E78" w:rsidRPr="007E0F91" w:rsidRDefault="00BD2E78" w:rsidP="00BD2E78">
            <w:pPr>
              <w:jc w:val="center"/>
              <w:rPr>
                <w:ins w:id="12306" w:author="Στάθης Καπ" w:date="2023-03-09T05:29:00Z"/>
                <w:sz w:val="16"/>
                <w:szCs w:val="16"/>
              </w:rPr>
            </w:pPr>
            <w:ins w:id="12307" w:author="Στάθης Καπ" w:date="2023-03-09T07:02:00Z">
              <w:r>
                <w:rPr>
                  <w:rFonts w:ascii="Calibri" w:hAnsi="Calibri" w:cs="Calibri"/>
                  <w:color w:val="000000"/>
                  <w:sz w:val="16"/>
                  <w:szCs w:val="16"/>
                </w:rPr>
                <w:t>925</w:t>
              </w:r>
            </w:ins>
          </w:p>
        </w:tc>
        <w:tc>
          <w:tcPr>
            <w:tcW w:w="453" w:type="dxa"/>
            <w:tcBorders>
              <w:left w:val="single" w:sz="4" w:space="0" w:color="auto"/>
            </w:tcBorders>
            <w:vAlign w:val="center"/>
            <w:tcPrChange w:id="12308" w:author="Στάθης Καπ" w:date="2023-03-09T07:02:00Z">
              <w:tcPr>
                <w:tcW w:w="453" w:type="dxa"/>
                <w:gridSpan w:val="2"/>
                <w:tcBorders>
                  <w:left w:val="single" w:sz="4" w:space="0" w:color="auto"/>
                </w:tcBorders>
                <w:vAlign w:val="center"/>
              </w:tcPr>
            </w:tcPrChange>
          </w:tcPr>
          <w:p w14:paraId="06059212" w14:textId="2BFF11B5" w:rsidR="00BD2E78" w:rsidRPr="007E0F91" w:rsidRDefault="00BD2E78" w:rsidP="00BD2E78">
            <w:pPr>
              <w:jc w:val="center"/>
              <w:rPr>
                <w:ins w:id="12309" w:author="Στάθης Καπ" w:date="2023-03-09T05:29:00Z"/>
                <w:sz w:val="16"/>
                <w:szCs w:val="16"/>
              </w:rPr>
            </w:pPr>
            <w:ins w:id="12310" w:author="Στάθης Καπ" w:date="2023-03-09T07:02:00Z">
              <w:r>
                <w:rPr>
                  <w:rFonts w:ascii="Calibri" w:hAnsi="Calibri" w:cs="Calibri"/>
                  <w:color w:val="000000"/>
                  <w:sz w:val="16"/>
                  <w:szCs w:val="16"/>
                </w:rPr>
                <w:t>964</w:t>
              </w:r>
            </w:ins>
          </w:p>
        </w:tc>
        <w:tc>
          <w:tcPr>
            <w:tcW w:w="708" w:type="dxa"/>
            <w:vAlign w:val="center"/>
            <w:tcPrChange w:id="12311" w:author="Στάθης Καπ" w:date="2023-03-09T07:02:00Z">
              <w:tcPr>
                <w:tcW w:w="708" w:type="dxa"/>
                <w:gridSpan w:val="2"/>
                <w:vAlign w:val="center"/>
              </w:tcPr>
            </w:tcPrChange>
          </w:tcPr>
          <w:p w14:paraId="1EC16FB8" w14:textId="6F3460A0" w:rsidR="00BD2E78" w:rsidRPr="007E0F91" w:rsidRDefault="00BD2E78" w:rsidP="00BD2E78">
            <w:pPr>
              <w:jc w:val="center"/>
              <w:rPr>
                <w:ins w:id="12312" w:author="Στάθης Καπ" w:date="2023-03-09T05:29:00Z"/>
                <w:sz w:val="16"/>
                <w:szCs w:val="16"/>
              </w:rPr>
            </w:pPr>
            <w:ins w:id="12313" w:author="Στάθης Καπ" w:date="2023-03-09T07:02:00Z">
              <w:r>
                <w:rPr>
                  <w:rFonts w:ascii="Calibri" w:hAnsi="Calibri" w:cs="Calibri"/>
                  <w:color w:val="000000"/>
                  <w:sz w:val="16"/>
                  <w:szCs w:val="16"/>
                </w:rPr>
                <w:t>5.21</w:t>
              </w:r>
            </w:ins>
          </w:p>
        </w:tc>
        <w:tc>
          <w:tcPr>
            <w:tcW w:w="652" w:type="dxa"/>
            <w:vMerge/>
            <w:tcBorders>
              <w:right w:val="single" w:sz="4" w:space="0" w:color="auto"/>
            </w:tcBorders>
            <w:vAlign w:val="center"/>
            <w:tcPrChange w:id="12314" w:author="Στάθης Καπ" w:date="2023-03-09T07:02:00Z">
              <w:tcPr>
                <w:tcW w:w="652" w:type="dxa"/>
                <w:gridSpan w:val="2"/>
                <w:vMerge/>
                <w:tcBorders>
                  <w:right w:val="single" w:sz="4" w:space="0" w:color="auto"/>
                </w:tcBorders>
                <w:vAlign w:val="center"/>
              </w:tcPr>
            </w:tcPrChange>
          </w:tcPr>
          <w:p w14:paraId="7DE79BA4" w14:textId="77777777" w:rsidR="00BD2E78" w:rsidRPr="007E0F91" w:rsidRDefault="00BD2E78" w:rsidP="00BD2E78">
            <w:pPr>
              <w:jc w:val="center"/>
              <w:rPr>
                <w:ins w:id="12315" w:author="Στάθης Καπ" w:date="2023-03-09T05:29:00Z"/>
                <w:sz w:val="16"/>
                <w:szCs w:val="16"/>
              </w:rPr>
            </w:pPr>
          </w:p>
        </w:tc>
        <w:tc>
          <w:tcPr>
            <w:tcW w:w="453" w:type="dxa"/>
            <w:tcBorders>
              <w:left w:val="single" w:sz="4" w:space="0" w:color="auto"/>
            </w:tcBorders>
            <w:vAlign w:val="center"/>
            <w:tcPrChange w:id="12316" w:author="Στάθης Καπ" w:date="2023-03-09T07:02:00Z">
              <w:tcPr>
                <w:tcW w:w="453" w:type="dxa"/>
                <w:gridSpan w:val="2"/>
                <w:tcBorders>
                  <w:left w:val="single" w:sz="4" w:space="0" w:color="auto"/>
                </w:tcBorders>
                <w:vAlign w:val="center"/>
              </w:tcPr>
            </w:tcPrChange>
          </w:tcPr>
          <w:p w14:paraId="394ACC74" w14:textId="487515ED" w:rsidR="00BD2E78" w:rsidRPr="007E0F91" w:rsidRDefault="00BD2E78" w:rsidP="00BD2E78">
            <w:pPr>
              <w:jc w:val="center"/>
              <w:rPr>
                <w:ins w:id="12317" w:author="Στάθης Καπ" w:date="2023-03-09T05:29:00Z"/>
                <w:sz w:val="16"/>
                <w:szCs w:val="16"/>
              </w:rPr>
            </w:pPr>
            <w:ins w:id="12318" w:author="Στάθης Καπ" w:date="2023-03-09T07:02:00Z">
              <w:r>
                <w:rPr>
                  <w:rFonts w:ascii="Calibri" w:hAnsi="Calibri" w:cs="Calibri"/>
                  <w:color w:val="000000"/>
                  <w:sz w:val="16"/>
                  <w:szCs w:val="16"/>
                </w:rPr>
                <w:t>908</w:t>
              </w:r>
            </w:ins>
          </w:p>
        </w:tc>
        <w:tc>
          <w:tcPr>
            <w:tcW w:w="454" w:type="dxa"/>
            <w:vAlign w:val="center"/>
            <w:tcPrChange w:id="12319" w:author="Στάθης Καπ" w:date="2023-03-09T07:02:00Z">
              <w:tcPr>
                <w:tcW w:w="454" w:type="dxa"/>
                <w:gridSpan w:val="2"/>
                <w:vAlign w:val="center"/>
              </w:tcPr>
            </w:tcPrChange>
          </w:tcPr>
          <w:p w14:paraId="05924AF2" w14:textId="283FE780" w:rsidR="00BD2E78" w:rsidRPr="007E0F91" w:rsidRDefault="00BD2E78" w:rsidP="00BD2E78">
            <w:pPr>
              <w:jc w:val="center"/>
              <w:rPr>
                <w:ins w:id="12320" w:author="Στάθης Καπ" w:date="2023-03-09T05:29:00Z"/>
                <w:sz w:val="16"/>
                <w:szCs w:val="16"/>
              </w:rPr>
            </w:pPr>
            <w:ins w:id="12321" w:author="Στάθης Καπ" w:date="2023-03-09T07:02:00Z">
              <w:r>
                <w:rPr>
                  <w:rFonts w:ascii="Calibri" w:hAnsi="Calibri" w:cs="Calibri"/>
                  <w:color w:val="000000"/>
                  <w:sz w:val="16"/>
                  <w:szCs w:val="16"/>
                </w:rPr>
                <w:t>5.81</w:t>
              </w:r>
            </w:ins>
          </w:p>
        </w:tc>
        <w:tc>
          <w:tcPr>
            <w:tcW w:w="454" w:type="dxa"/>
            <w:vAlign w:val="center"/>
            <w:tcPrChange w:id="12322" w:author="Στάθης Καπ" w:date="2023-03-09T07:02:00Z">
              <w:tcPr>
                <w:tcW w:w="454" w:type="dxa"/>
                <w:gridSpan w:val="2"/>
                <w:vAlign w:val="center"/>
              </w:tcPr>
            </w:tcPrChange>
          </w:tcPr>
          <w:p w14:paraId="5851E05B" w14:textId="532C15C0" w:rsidR="00BD2E78" w:rsidRPr="007E0F91" w:rsidRDefault="00BD2E78" w:rsidP="00BD2E78">
            <w:pPr>
              <w:jc w:val="center"/>
              <w:rPr>
                <w:ins w:id="12323" w:author="Στάθης Καπ" w:date="2023-03-09T05:29:00Z"/>
                <w:sz w:val="16"/>
                <w:szCs w:val="16"/>
              </w:rPr>
            </w:pPr>
            <w:ins w:id="12324" w:author="Στάθης Καπ" w:date="2023-03-09T07:02:00Z">
              <w:r>
                <w:rPr>
                  <w:rFonts w:ascii="Calibri" w:hAnsi="Calibri" w:cs="Calibri"/>
                  <w:color w:val="000000"/>
                  <w:sz w:val="16"/>
                  <w:szCs w:val="16"/>
                </w:rPr>
                <w:t>1.491</w:t>
              </w:r>
            </w:ins>
          </w:p>
        </w:tc>
        <w:tc>
          <w:tcPr>
            <w:tcW w:w="457" w:type="dxa"/>
            <w:tcBorders>
              <w:right w:val="single" w:sz="4" w:space="0" w:color="auto"/>
            </w:tcBorders>
            <w:vAlign w:val="center"/>
            <w:tcPrChange w:id="12325" w:author="Στάθης Καπ" w:date="2023-03-09T07:02:00Z">
              <w:tcPr>
                <w:tcW w:w="457" w:type="dxa"/>
                <w:gridSpan w:val="2"/>
                <w:tcBorders>
                  <w:right w:val="single" w:sz="4" w:space="0" w:color="auto"/>
                </w:tcBorders>
                <w:vAlign w:val="center"/>
              </w:tcPr>
            </w:tcPrChange>
          </w:tcPr>
          <w:p w14:paraId="5818F6F9" w14:textId="5D4B36B2" w:rsidR="00BD2E78" w:rsidRPr="007E0F91" w:rsidRDefault="00BD2E78" w:rsidP="00BD2E78">
            <w:pPr>
              <w:jc w:val="center"/>
              <w:rPr>
                <w:ins w:id="12326" w:author="Στάθης Καπ" w:date="2023-03-09T05:29:00Z"/>
                <w:sz w:val="16"/>
                <w:szCs w:val="16"/>
              </w:rPr>
            </w:pPr>
            <w:ins w:id="12327" w:author="Στάθης Καπ" w:date="2023-03-09T07:02:00Z">
              <w:r>
                <w:rPr>
                  <w:rFonts w:ascii="Calibri" w:hAnsi="Calibri" w:cs="Calibri"/>
                  <w:color w:val="000000"/>
                  <w:sz w:val="16"/>
                  <w:szCs w:val="16"/>
                </w:rPr>
                <w:t>38.69</w:t>
              </w:r>
            </w:ins>
          </w:p>
        </w:tc>
        <w:tc>
          <w:tcPr>
            <w:tcW w:w="453" w:type="dxa"/>
            <w:tcBorders>
              <w:left w:val="single" w:sz="4" w:space="0" w:color="auto"/>
            </w:tcBorders>
            <w:vAlign w:val="center"/>
            <w:tcPrChange w:id="12328" w:author="Στάθης Καπ" w:date="2023-03-09T07:02:00Z">
              <w:tcPr>
                <w:tcW w:w="453" w:type="dxa"/>
                <w:gridSpan w:val="2"/>
                <w:tcBorders>
                  <w:left w:val="single" w:sz="4" w:space="0" w:color="auto"/>
                </w:tcBorders>
                <w:vAlign w:val="center"/>
              </w:tcPr>
            </w:tcPrChange>
          </w:tcPr>
          <w:p w14:paraId="50C78838" w14:textId="6BF424DD" w:rsidR="00BD2E78" w:rsidRPr="007E0F91" w:rsidRDefault="00BD2E78" w:rsidP="00BD2E78">
            <w:pPr>
              <w:jc w:val="center"/>
              <w:rPr>
                <w:ins w:id="12329" w:author="Στάθης Καπ" w:date="2023-03-09T05:29:00Z"/>
                <w:sz w:val="16"/>
                <w:szCs w:val="16"/>
              </w:rPr>
            </w:pPr>
            <w:ins w:id="12330" w:author="Στάθης Καπ" w:date="2023-03-09T07:02:00Z">
              <w:r>
                <w:rPr>
                  <w:rFonts w:ascii="Calibri" w:hAnsi="Calibri" w:cs="Calibri"/>
                  <w:color w:val="000000"/>
                  <w:sz w:val="16"/>
                  <w:szCs w:val="16"/>
                </w:rPr>
                <w:t>862</w:t>
              </w:r>
            </w:ins>
          </w:p>
        </w:tc>
        <w:tc>
          <w:tcPr>
            <w:tcW w:w="454" w:type="dxa"/>
            <w:vAlign w:val="center"/>
            <w:tcPrChange w:id="12331" w:author="Στάθης Καπ" w:date="2023-03-09T07:02:00Z">
              <w:tcPr>
                <w:tcW w:w="454" w:type="dxa"/>
                <w:gridSpan w:val="2"/>
                <w:vAlign w:val="center"/>
              </w:tcPr>
            </w:tcPrChange>
          </w:tcPr>
          <w:p w14:paraId="11C1BD6A" w14:textId="2D31BE45" w:rsidR="00BD2E78" w:rsidRPr="007E0F91" w:rsidRDefault="00BD2E78" w:rsidP="00BD2E78">
            <w:pPr>
              <w:jc w:val="center"/>
              <w:rPr>
                <w:ins w:id="12332" w:author="Στάθης Καπ" w:date="2023-03-09T05:29:00Z"/>
                <w:sz w:val="16"/>
                <w:szCs w:val="16"/>
              </w:rPr>
            </w:pPr>
            <w:ins w:id="12333" w:author="Στάθης Καπ" w:date="2023-03-09T07:02:00Z">
              <w:r>
                <w:rPr>
                  <w:rFonts w:ascii="Calibri" w:hAnsi="Calibri" w:cs="Calibri"/>
                  <w:color w:val="000000"/>
                  <w:sz w:val="16"/>
                  <w:szCs w:val="16"/>
                </w:rPr>
                <w:t>10.58</w:t>
              </w:r>
            </w:ins>
          </w:p>
        </w:tc>
        <w:tc>
          <w:tcPr>
            <w:tcW w:w="454" w:type="dxa"/>
            <w:vAlign w:val="center"/>
            <w:tcPrChange w:id="12334" w:author="Στάθης Καπ" w:date="2023-03-09T07:02:00Z">
              <w:tcPr>
                <w:tcW w:w="454" w:type="dxa"/>
                <w:gridSpan w:val="2"/>
                <w:vAlign w:val="center"/>
              </w:tcPr>
            </w:tcPrChange>
          </w:tcPr>
          <w:p w14:paraId="508C42A8" w14:textId="5866F29A" w:rsidR="00BD2E78" w:rsidRPr="007E0F91" w:rsidRDefault="00BD2E78" w:rsidP="00BD2E78">
            <w:pPr>
              <w:jc w:val="center"/>
              <w:rPr>
                <w:ins w:id="12335" w:author="Στάθης Καπ" w:date="2023-03-09T05:29:00Z"/>
                <w:sz w:val="16"/>
                <w:szCs w:val="16"/>
              </w:rPr>
            </w:pPr>
            <w:ins w:id="12336" w:author="Στάθης Καπ" w:date="2023-03-09T07:02:00Z">
              <w:r>
                <w:rPr>
                  <w:rFonts w:ascii="Calibri" w:hAnsi="Calibri" w:cs="Calibri"/>
                  <w:color w:val="000000"/>
                  <w:sz w:val="16"/>
                  <w:szCs w:val="16"/>
                </w:rPr>
                <w:t>0.664</w:t>
              </w:r>
            </w:ins>
          </w:p>
        </w:tc>
        <w:tc>
          <w:tcPr>
            <w:tcW w:w="454" w:type="dxa"/>
            <w:tcBorders>
              <w:right w:val="single" w:sz="4" w:space="0" w:color="auto"/>
            </w:tcBorders>
            <w:vAlign w:val="center"/>
            <w:tcPrChange w:id="12337" w:author="Στάθης Καπ" w:date="2023-03-09T07:02:00Z">
              <w:tcPr>
                <w:tcW w:w="454" w:type="dxa"/>
                <w:gridSpan w:val="2"/>
                <w:tcBorders>
                  <w:right w:val="single" w:sz="4" w:space="0" w:color="auto"/>
                </w:tcBorders>
                <w:vAlign w:val="center"/>
              </w:tcPr>
            </w:tcPrChange>
          </w:tcPr>
          <w:p w14:paraId="2FE5F4E2" w14:textId="0075E8F2" w:rsidR="00BD2E78" w:rsidRPr="007E0F91" w:rsidRDefault="00BD2E78" w:rsidP="00BD2E78">
            <w:pPr>
              <w:jc w:val="center"/>
              <w:rPr>
                <w:ins w:id="12338" w:author="Στάθης Καπ" w:date="2023-03-09T05:29:00Z"/>
                <w:sz w:val="16"/>
                <w:szCs w:val="16"/>
              </w:rPr>
            </w:pPr>
            <w:ins w:id="12339" w:author="Στάθης Καπ" w:date="2023-03-09T07:02:00Z">
              <w:r>
                <w:rPr>
                  <w:rFonts w:ascii="Calibri" w:hAnsi="Calibri" w:cs="Calibri"/>
                  <w:color w:val="000000"/>
                  <w:sz w:val="16"/>
                  <w:szCs w:val="16"/>
                </w:rPr>
                <w:t>72.7</w:t>
              </w:r>
            </w:ins>
          </w:p>
        </w:tc>
        <w:tc>
          <w:tcPr>
            <w:tcW w:w="453" w:type="dxa"/>
            <w:tcBorders>
              <w:left w:val="single" w:sz="4" w:space="0" w:color="auto"/>
            </w:tcBorders>
            <w:vAlign w:val="center"/>
            <w:tcPrChange w:id="12340" w:author="Στάθης Καπ" w:date="2023-03-09T07:02:00Z">
              <w:tcPr>
                <w:tcW w:w="453" w:type="dxa"/>
                <w:gridSpan w:val="2"/>
                <w:tcBorders>
                  <w:left w:val="single" w:sz="4" w:space="0" w:color="auto"/>
                </w:tcBorders>
                <w:vAlign w:val="center"/>
              </w:tcPr>
            </w:tcPrChange>
          </w:tcPr>
          <w:p w14:paraId="23F05161" w14:textId="439E17A7" w:rsidR="00BD2E78" w:rsidRPr="007E0F91" w:rsidRDefault="00BD2E78" w:rsidP="00BD2E78">
            <w:pPr>
              <w:jc w:val="center"/>
              <w:rPr>
                <w:ins w:id="12341" w:author="Στάθης Καπ" w:date="2023-03-09T05:29:00Z"/>
                <w:sz w:val="16"/>
                <w:szCs w:val="16"/>
              </w:rPr>
            </w:pPr>
            <w:ins w:id="12342" w:author="Στάθης Καπ" w:date="2023-03-09T07:02:00Z">
              <w:r>
                <w:rPr>
                  <w:rFonts w:ascii="Calibri" w:hAnsi="Calibri" w:cs="Calibri"/>
                  <w:color w:val="000000"/>
                  <w:sz w:val="16"/>
                  <w:szCs w:val="16"/>
                </w:rPr>
                <w:t>725</w:t>
              </w:r>
            </w:ins>
          </w:p>
        </w:tc>
        <w:tc>
          <w:tcPr>
            <w:tcW w:w="454" w:type="dxa"/>
            <w:vAlign w:val="center"/>
            <w:tcPrChange w:id="12343" w:author="Στάθης Καπ" w:date="2023-03-09T07:02:00Z">
              <w:tcPr>
                <w:tcW w:w="454" w:type="dxa"/>
                <w:gridSpan w:val="2"/>
                <w:vAlign w:val="center"/>
              </w:tcPr>
            </w:tcPrChange>
          </w:tcPr>
          <w:p w14:paraId="556EB075" w14:textId="0F93CC83" w:rsidR="00BD2E78" w:rsidRPr="007E0F91" w:rsidRDefault="00BD2E78" w:rsidP="00BD2E78">
            <w:pPr>
              <w:jc w:val="center"/>
              <w:rPr>
                <w:ins w:id="12344" w:author="Στάθης Καπ" w:date="2023-03-09T05:29:00Z"/>
                <w:sz w:val="16"/>
                <w:szCs w:val="16"/>
              </w:rPr>
            </w:pPr>
            <w:ins w:id="12345" w:author="Στάθης Καπ" w:date="2023-03-09T07:02:00Z">
              <w:r>
                <w:rPr>
                  <w:rFonts w:ascii="Calibri" w:hAnsi="Calibri" w:cs="Calibri"/>
                  <w:color w:val="000000"/>
                  <w:sz w:val="16"/>
                  <w:szCs w:val="16"/>
                </w:rPr>
                <w:t>24.79</w:t>
              </w:r>
            </w:ins>
          </w:p>
        </w:tc>
        <w:tc>
          <w:tcPr>
            <w:tcW w:w="454" w:type="dxa"/>
            <w:vAlign w:val="center"/>
            <w:tcPrChange w:id="12346" w:author="Στάθης Καπ" w:date="2023-03-09T07:02:00Z">
              <w:tcPr>
                <w:tcW w:w="454" w:type="dxa"/>
                <w:gridSpan w:val="2"/>
                <w:vAlign w:val="center"/>
              </w:tcPr>
            </w:tcPrChange>
          </w:tcPr>
          <w:p w14:paraId="12745784" w14:textId="50413D45" w:rsidR="00BD2E78" w:rsidRPr="007E0F91" w:rsidRDefault="00BD2E78" w:rsidP="00BD2E78">
            <w:pPr>
              <w:jc w:val="center"/>
              <w:rPr>
                <w:ins w:id="12347" w:author="Στάθης Καπ" w:date="2023-03-09T05:29:00Z"/>
                <w:sz w:val="16"/>
                <w:szCs w:val="16"/>
              </w:rPr>
            </w:pPr>
            <w:ins w:id="12348" w:author="Στάθης Καπ" w:date="2023-03-09T07:02:00Z">
              <w:r>
                <w:rPr>
                  <w:rFonts w:ascii="Calibri" w:hAnsi="Calibri" w:cs="Calibri"/>
                  <w:color w:val="000000"/>
                  <w:sz w:val="16"/>
                  <w:szCs w:val="16"/>
                </w:rPr>
                <w:t>0.524</w:t>
              </w:r>
            </w:ins>
          </w:p>
        </w:tc>
        <w:tc>
          <w:tcPr>
            <w:tcW w:w="461" w:type="dxa"/>
            <w:tcBorders>
              <w:right w:val="single" w:sz="4" w:space="0" w:color="auto"/>
            </w:tcBorders>
            <w:vAlign w:val="center"/>
            <w:tcPrChange w:id="12349" w:author="Στάθης Καπ" w:date="2023-03-09T07:02:00Z">
              <w:tcPr>
                <w:tcW w:w="461" w:type="dxa"/>
                <w:gridSpan w:val="2"/>
                <w:tcBorders>
                  <w:right w:val="single" w:sz="4" w:space="0" w:color="auto"/>
                </w:tcBorders>
                <w:vAlign w:val="center"/>
              </w:tcPr>
            </w:tcPrChange>
          </w:tcPr>
          <w:p w14:paraId="144E22B8" w14:textId="71D84EBD" w:rsidR="00BD2E78" w:rsidRPr="007E0F91" w:rsidRDefault="00BD2E78" w:rsidP="00BD2E78">
            <w:pPr>
              <w:jc w:val="center"/>
              <w:rPr>
                <w:ins w:id="12350" w:author="Στάθης Καπ" w:date="2023-03-09T05:29:00Z"/>
                <w:sz w:val="16"/>
                <w:szCs w:val="16"/>
              </w:rPr>
            </w:pPr>
            <w:ins w:id="12351" w:author="Στάθης Καπ" w:date="2023-03-09T07:02:00Z">
              <w:r>
                <w:rPr>
                  <w:rFonts w:ascii="Calibri" w:hAnsi="Calibri" w:cs="Calibri"/>
                  <w:color w:val="000000"/>
                  <w:sz w:val="16"/>
                  <w:szCs w:val="16"/>
                </w:rPr>
                <w:t>78.45</w:t>
              </w:r>
            </w:ins>
          </w:p>
        </w:tc>
      </w:tr>
      <w:tr w:rsidR="00BD2E78" w14:paraId="63EF7B12"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352"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353" w:author="Στάθης Καπ" w:date="2023-03-09T05:29:00Z"/>
          <w:trPrChange w:id="12354"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355"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74E1354F" w14:textId="77777777" w:rsidR="00BD2E78" w:rsidRPr="007E0F91" w:rsidRDefault="00BD2E78" w:rsidP="00BD2E78">
            <w:pPr>
              <w:jc w:val="center"/>
              <w:rPr>
                <w:ins w:id="12356" w:author="Στάθης Καπ" w:date="2023-03-09T05:29:00Z"/>
                <w:sz w:val="16"/>
                <w:szCs w:val="16"/>
              </w:rPr>
            </w:pPr>
            <w:ins w:id="12357" w:author="Στάθης Καπ" w:date="2023-03-09T05:29:00Z">
              <w:r w:rsidRPr="007E0F91">
                <w:rPr>
                  <w:sz w:val="16"/>
                  <w:szCs w:val="16"/>
                </w:rPr>
                <w:t>pr15</w:t>
              </w:r>
            </w:ins>
          </w:p>
        </w:tc>
        <w:tc>
          <w:tcPr>
            <w:tcW w:w="565" w:type="dxa"/>
            <w:tcBorders>
              <w:left w:val="single" w:sz="4" w:space="0" w:color="auto"/>
            </w:tcBorders>
            <w:vAlign w:val="center"/>
            <w:tcPrChange w:id="12358" w:author="Στάθης Καπ" w:date="2023-03-09T07:02:00Z">
              <w:tcPr>
                <w:tcW w:w="565" w:type="dxa"/>
                <w:gridSpan w:val="2"/>
                <w:tcBorders>
                  <w:left w:val="single" w:sz="4" w:space="0" w:color="auto"/>
                </w:tcBorders>
                <w:vAlign w:val="center"/>
              </w:tcPr>
            </w:tcPrChange>
          </w:tcPr>
          <w:p w14:paraId="7EC6FD00" w14:textId="602FCA65" w:rsidR="00BD2E78" w:rsidRPr="007E0F91" w:rsidRDefault="00BD2E78" w:rsidP="00BD2E78">
            <w:pPr>
              <w:jc w:val="center"/>
              <w:rPr>
                <w:ins w:id="12359" w:author="Στάθης Καπ" w:date="2023-03-09T05:29:00Z"/>
                <w:sz w:val="16"/>
                <w:szCs w:val="16"/>
              </w:rPr>
            </w:pPr>
            <w:ins w:id="12360" w:author="Στάθης Καπ" w:date="2023-03-09T07:02:00Z">
              <w:r>
                <w:rPr>
                  <w:rFonts w:ascii="Calibri" w:hAnsi="Calibri" w:cs="Calibri"/>
                  <w:color w:val="000000"/>
                  <w:sz w:val="16"/>
                  <w:szCs w:val="16"/>
                </w:rPr>
                <w:t>1220</w:t>
              </w:r>
            </w:ins>
          </w:p>
        </w:tc>
        <w:tc>
          <w:tcPr>
            <w:tcW w:w="679" w:type="dxa"/>
            <w:tcBorders>
              <w:right w:val="single" w:sz="4" w:space="0" w:color="auto"/>
            </w:tcBorders>
            <w:vAlign w:val="center"/>
            <w:tcPrChange w:id="12361" w:author="Στάθης Καπ" w:date="2023-03-09T07:02:00Z">
              <w:tcPr>
                <w:tcW w:w="679" w:type="dxa"/>
                <w:gridSpan w:val="2"/>
                <w:tcBorders>
                  <w:right w:val="single" w:sz="4" w:space="0" w:color="auto"/>
                </w:tcBorders>
                <w:vAlign w:val="center"/>
              </w:tcPr>
            </w:tcPrChange>
          </w:tcPr>
          <w:p w14:paraId="32E4D905" w14:textId="21CB1D04" w:rsidR="00BD2E78" w:rsidRPr="007E0F91" w:rsidRDefault="00BD2E78" w:rsidP="00BD2E78">
            <w:pPr>
              <w:jc w:val="center"/>
              <w:rPr>
                <w:ins w:id="12362" w:author="Στάθης Καπ" w:date="2023-03-09T05:29:00Z"/>
                <w:sz w:val="16"/>
                <w:szCs w:val="16"/>
              </w:rPr>
            </w:pPr>
            <w:ins w:id="12363" w:author="Στάθης Καπ" w:date="2023-03-09T07:02:00Z">
              <w:r>
                <w:rPr>
                  <w:rFonts w:ascii="Calibri" w:hAnsi="Calibri" w:cs="Calibri"/>
                  <w:color w:val="000000"/>
                  <w:sz w:val="16"/>
                  <w:szCs w:val="16"/>
                </w:rPr>
                <w:t>1126</w:t>
              </w:r>
            </w:ins>
          </w:p>
        </w:tc>
        <w:tc>
          <w:tcPr>
            <w:tcW w:w="453" w:type="dxa"/>
            <w:tcBorders>
              <w:left w:val="single" w:sz="4" w:space="0" w:color="auto"/>
            </w:tcBorders>
            <w:vAlign w:val="center"/>
            <w:tcPrChange w:id="12364" w:author="Στάθης Καπ" w:date="2023-03-09T07:02:00Z">
              <w:tcPr>
                <w:tcW w:w="453" w:type="dxa"/>
                <w:gridSpan w:val="2"/>
                <w:tcBorders>
                  <w:left w:val="single" w:sz="4" w:space="0" w:color="auto"/>
                </w:tcBorders>
                <w:vAlign w:val="center"/>
              </w:tcPr>
            </w:tcPrChange>
          </w:tcPr>
          <w:p w14:paraId="10665D93" w14:textId="0C155043" w:rsidR="00BD2E78" w:rsidRPr="007E0F91" w:rsidRDefault="00BD2E78" w:rsidP="00BD2E78">
            <w:pPr>
              <w:jc w:val="center"/>
              <w:rPr>
                <w:ins w:id="12365" w:author="Στάθης Καπ" w:date="2023-03-09T05:29:00Z"/>
                <w:sz w:val="16"/>
                <w:szCs w:val="16"/>
              </w:rPr>
            </w:pPr>
            <w:ins w:id="12366" w:author="Στάθης Καπ" w:date="2023-03-09T07:02:00Z">
              <w:r>
                <w:rPr>
                  <w:rFonts w:ascii="Calibri" w:hAnsi="Calibri" w:cs="Calibri"/>
                  <w:color w:val="000000"/>
                  <w:sz w:val="16"/>
                  <w:szCs w:val="16"/>
                </w:rPr>
                <w:t>1086</w:t>
              </w:r>
            </w:ins>
          </w:p>
        </w:tc>
        <w:tc>
          <w:tcPr>
            <w:tcW w:w="708" w:type="dxa"/>
            <w:vAlign w:val="center"/>
            <w:tcPrChange w:id="12367" w:author="Στάθης Καπ" w:date="2023-03-09T07:02:00Z">
              <w:tcPr>
                <w:tcW w:w="708" w:type="dxa"/>
                <w:gridSpan w:val="2"/>
                <w:vAlign w:val="center"/>
              </w:tcPr>
            </w:tcPrChange>
          </w:tcPr>
          <w:p w14:paraId="42209231" w14:textId="39A20F9C" w:rsidR="00BD2E78" w:rsidRPr="007E0F91" w:rsidRDefault="00BD2E78" w:rsidP="00BD2E78">
            <w:pPr>
              <w:jc w:val="center"/>
              <w:rPr>
                <w:ins w:id="12368" w:author="Στάθης Καπ" w:date="2023-03-09T05:29:00Z"/>
                <w:sz w:val="16"/>
                <w:szCs w:val="16"/>
              </w:rPr>
            </w:pPr>
            <w:ins w:id="12369" w:author="Στάθης Καπ" w:date="2023-03-09T07:02:00Z">
              <w:r>
                <w:rPr>
                  <w:rFonts w:ascii="Calibri" w:hAnsi="Calibri" w:cs="Calibri"/>
                  <w:color w:val="000000"/>
                  <w:sz w:val="16"/>
                  <w:szCs w:val="16"/>
                </w:rPr>
                <w:t>10.98</w:t>
              </w:r>
            </w:ins>
          </w:p>
        </w:tc>
        <w:tc>
          <w:tcPr>
            <w:tcW w:w="652" w:type="dxa"/>
            <w:vMerge/>
            <w:tcBorders>
              <w:right w:val="single" w:sz="4" w:space="0" w:color="auto"/>
            </w:tcBorders>
            <w:vAlign w:val="center"/>
            <w:tcPrChange w:id="12370" w:author="Στάθης Καπ" w:date="2023-03-09T07:02:00Z">
              <w:tcPr>
                <w:tcW w:w="652" w:type="dxa"/>
                <w:gridSpan w:val="2"/>
                <w:vMerge/>
                <w:tcBorders>
                  <w:right w:val="single" w:sz="4" w:space="0" w:color="auto"/>
                </w:tcBorders>
                <w:vAlign w:val="center"/>
              </w:tcPr>
            </w:tcPrChange>
          </w:tcPr>
          <w:p w14:paraId="769527B5" w14:textId="77777777" w:rsidR="00BD2E78" w:rsidRPr="007E0F91" w:rsidRDefault="00BD2E78" w:rsidP="00BD2E78">
            <w:pPr>
              <w:jc w:val="center"/>
              <w:rPr>
                <w:ins w:id="12371" w:author="Στάθης Καπ" w:date="2023-03-09T05:29:00Z"/>
                <w:sz w:val="16"/>
                <w:szCs w:val="16"/>
              </w:rPr>
            </w:pPr>
          </w:p>
        </w:tc>
        <w:tc>
          <w:tcPr>
            <w:tcW w:w="453" w:type="dxa"/>
            <w:tcBorders>
              <w:left w:val="single" w:sz="4" w:space="0" w:color="auto"/>
            </w:tcBorders>
            <w:vAlign w:val="center"/>
            <w:tcPrChange w:id="12372" w:author="Στάθης Καπ" w:date="2023-03-09T07:02:00Z">
              <w:tcPr>
                <w:tcW w:w="453" w:type="dxa"/>
                <w:gridSpan w:val="2"/>
                <w:tcBorders>
                  <w:left w:val="single" w:sz="4" w:space="0" w:color="auto"/>
                </w:tcBorders>
                <w:vAlign w:val="center"/>
              </w:tcPr>
            </w:tcPrChange>
          </w:tcPr>
          <w:p w14:paraId="532136A6" w14:textId="595F9AF3" w:rsidR="00BD2E78" w:rsidRPr="007E0F91" w:rsidRDefault="00BD2E78" w:rsidP="00BD2E78">
            <w:pPr>
              <w:jc w:val="center"/>
              <w:rPr>
                <w:ins w:id="12373" w:author="Στάθης Καπ" w:date="2023-03-09T05:29:00Z"/>
                <w:sz w:val="16"/>
                <w:szCs w:val="16"/>
              </w:rPr>
            </w:pPr>
            <w:ins w:id="12374" w:author="Στάθης Καπ" w:date="2023-03-09T07:02:00Z">
              <w:r>
                <w:rPr>
                  <w:rFonts w:ascii="Calibri" w:hAnsi="Calibri" w:cs="Calibri"/>
                  <w:color w:val="000000"/>
                  <w:sz w:val="16"/>
                  <w:szCs w:val="16"/>
                </w:rPr>
                <w:t>1043</w:t>
              </w:r>
            </w:ins>
          </w:p>
        </w:tc>
        <w:tc>
          <w:tcPr>
            <w:tcW w:w="454" w:type="dxa"/>
            <w:vAlign w:val="center"/>
            <w:tcPrChange w:id="12375" w:author="Στάθης Καπ" w:date="2023-03-09T07:02:00Z">
              <w:tcPr>
                <w:tcW w:w="454" w:type="dxa"/>
                <w:gridSpan w:val="2"/>
                <w:vAlign w:val="center"/>
              </w:tcPr>
            </w:tcPrChange>
          </w:tcPr>
          <w:p w14:paraId="3C3A6DB9" w14:textId="74B99895" w:rsidR="00BD2E78" w:rsidRPr="007E0F91" w:rsidRDefault="00BD2E78" w:rsidP="00BD2E78">
            <w:pPr>
              <w:jc w:val="center"/>
              <w:rPr>
                <w:ins w:id="12376" w:author="Στάθης Καπ" w:date="2023-03-09T05:29:00Z"/>
                <w:sz w:val="16"/>
                <w:szCs w:val="16"/>
              </w:rPr>
            </w:pPr>
            <w:ins w:id="12377" w:author="Στάθης Καπ" w:date="2023-03-09T07:02:00Z">
              <w:r>
                <w:rPr>
                  <w:rFonts w:ascii="Calibri" w:hAnsi="Calibri" w:cs="Calibri"/>
                  <w:color w:val="000000"/>
                  <w:sz w:val="16"/>
                  <w:szCs w:val="16"/>
                </w:rPr>
                <w:t>3.96</w:t>
              </w:r>
            </w:ins>
          </w:p>
        </w:tc>
        <w:tc>
          <w:tcPr>
            <w:tcW w:w="454" w:type="dxa"/>
            <w:vAlign w:val="center"/>
            <w:tcPrChange w:id="12378" w:author="Στάθης Καπ" w:date="2023-03-09T07:02:00Z">
              <w:tcPr>
                <w:tcW w:w="454" w:type="dxa"/>
                <w:gridSpan w:val="2"/>
                <w:vAlign w:val="center"/>
              </w:tcPr>
            </w:tcPrChange>
          </w:tcPr>
          <w:p w14:paraId="28902FDF" w14:textId="46C4FCBB" w:rsidR="00BD2E78" w:rsidRPr="007E0F91" w:rsidRDefault="00BD2E78" w:rsidP="00BD2E78">
            <w:pPr>
              <w:jc w:val="center"/>
              <w:rPr>
                <w:ins w:id="12379" w:author="Στάθης Καπ" w:date="2023-03-09T05:29:00Z"/>
                <w:sz w:val="16"/>
                <w:szCs w:val="16"/>
              </w:rPr>
            </w:pPr>
            <w:ins w:id="12380" w:author="Στάθης Καπ" w:date="2023-03-09T07:02:00Z">
              <w:r>
                <w:rPr>
                  <w:rFonts w:ascii="Calibri" w:hAnsi="Calibri" w:cs="Calibri"/>
                  <w:color w:val="000000"/>
                  <w:sz w:val="16"/>
                  <w:szCs w:val="16"/>
                </w:rPr>
                <w:t>1.664</w:t>
              </w:r>
            </w:ins>
          </w:p>
        </w:tc>
        <w:tc>
          <w:tcPr>
            <w:tcW w:w="457" w:type="dxa"/>
            <w:tcBorders>
              <w:right w:val="single" w:sz="4" w:space="0" w:color="auto"/>
            </w:tcBorders>
            <w:vAlign w:val="center"/>
            <w:tcPrChange w:id="12381" w:author="Στάθης Καπ" w:date="2023-03-09T07:02:00Z">
              <w:tcPr>
                <w:tcW w:w="457" w:type="dxa"/>
                <w:gridSpan w:val="2"/>
                <w:tcBorders>
                  <w:right w:val="single" w:sz="4" w:space="0" w:color="auto"/>
                </w:tcBorders>
                <w:vAlign w:val="center"/>
              </w:tcPr>
            </w:tcPrChange>
          </w:tcPr>
          <w:p w14:paraId="3E893370" w14:textId="0E2073CB" w:rsidR="00BD2E78" w:rsidRPr="007E0F91" w:rsidRDefault="00BD2E78" w:rsidP="00BD2E78">
            <w:pPr>
              <w:jc w:val="center"/>
              <w:rPr>
                <w:ins w:id="12382" w:author="Στάθης Καπ" w:date="2023-03-09T05:29:00Z"/>
                <w:sz w:val="16"/>
                <w:szCs w:val="16"/>
              </w:rPr>
            </w:pPr>
            <w:ins w:id="12383" w:author="Στάθης Καπ" w:date="2023-03-09T07:02:00Z">
              <w:r>
                <w:rPr>
                  <w:rFonts w:ascii="Calibri" w:hAnsi="Calibri" w:cs="Calibri"/>
                  <w:color w:val="000000"/>
                  <w:sz w:val="16"/>
                  <w:szCs w:val="16"/>
                </w:rPr>
                <w:t>34.13</w:t>
              </w:r>
            </w:ins>
          </w:p>
        </w:tc>
        <w:tc>
          <w:tcPr>
            <w:tcW w:w="453" w:type="dxa"/>
            <w:tcBorders>
              <w:left w:val="single" w:sz="4" w:space="0" w:color="auto"/>
            </w:tcBorders>
            <w:vAlign w:val="center"/>
            <w:tcPrChange w:id="12384" w:author="Στάθης Καπ" w:date="2023-03-09T07:02:00Z">
              <w:tcPr>
                <w:tcW w:w="453" w:type="dxa"/>
                <w:gridSpan w:val="2"/>
                <w:tcBorders>
                  <w:left w:val="single" w:sz="4" w:space="0" w:color="auto"/>
                </w:tcBorders>
                <w:vAlign w:val="center"/>
              </w:tcPr>
            </w:tcPrChange>
          </w:tcPr>
          <w:p w14:paraId="308716B9" w14:textId="3B029BA3" w:rsidR="00BD2E78" w:rsidRPr="007E0F91" w:rsidRDefault="00BD2E78" w:rsidP="00BD2E78">
            <w:pPr>
              <w:jc w:val="center"/>
              <w:rPr>
                <w:ins w:id="12385" w:author="Στάθης Καπ" w:date="2023-03-09T05:29:00Z"/>
                <w:sz w:val="16"/>
                <w:szCs w:val="16"/>
              </w:rPr>
            </w:pPr>
            <w:ins w:id="12386" w:author="Στάθης Καπ" w:date="2023-03-09T07:02:00Z">
              <w:r>
                <w:rPr>
                  <w:rFonts w:ascii="Calibri" w:hAnsi="Calibri" w:cs="Calibri"/>
                  <w:color w:val="000000"/>
                  <w:sz w:val="16"/>
                  <w:szCs w:val="16"/>
                </w:rPr>
                <w:t>1028</w:t>
              </w:r>
            </w:ins>
          </w:p>
        </w:tc>
        <w:tc>
          <w:tcPr>
            <w:tcW w:w="454" w:type="dxa"/>
            <w:vAlign w:val="center"/>
            <w:tcPrChange w:id="12387" w:author="Στάθης Καπ" w:date="2023-03-09T07:02:00Z">
              <w:tcPr>
                <w:tcW w:w="454" w:type="dxa"/>
                <w:gridSpan w:val="2"/>
                <w:vAlign w:val="center"/>
              </w:tcPr>
            </w:tcPrChange>
          </w:tcPr>
          <w:p w14:paraId="497F722D" w14:textId="6522F9D4" w:rsidR="00BD2E78" w:rsidRPr="007E0F91" w:rsidRDefault="00BD2E78" w:rsidP="00BD2E78">
            <w:pPr>
              <w:jc w:val="center"/>
              <w:rPr>
                <w:ins w:id="12388" w:author="Στάθης Καπ" w:date="2023-03-09T05:29:00Z"/>
                <w:sz w:val="16"/>
                <w:szCs w:val="16"/>
              </w:rPr>
            </w:pPr>
            <w:ins w:id="12389" w:author="Στάθης Καπ" w:date="2023-03-09T07:02:00Z">
              <w:r>
                <w:rPr>
                  <w:rFonts w:ascii="Calibri" w:hAnsi="Calibri" w:cs="Calibri"/>
                  <w:color w:val="000000"/>
                  <w:sz w:val="16"/>
                  <w:szCs w:val="16"/>
                </w:rPr>
                <w:t>5.34</w:t>
              </w:r>
            </w:ins>
          </w:p>
        </w:tc>
        <w:tc>
          <w:tcPr>
            <w:tcW w:w="454" w:type="dxa"/>
            <w:vAlign w:val="center"/>
            <w:tcPrChange w:id="12390" w:author="Στάθης Καπ" w:date="2023-03-09T07:02:00Z">
              <w:tcPr>
                <w:tcW w:w="454" w:type="dxa"/>
                <w:gridSpan w:val="2"/>
                <w:vAlign w:val="center"/>
              </w:tcPr>
            </w:tcPrChange>
          </w:tcPr>
          <w:p w14:paraId="394C0050" w14:textId="1C1E7EDA" w:rsidR="00BD2E78" w:rsidRPr="007E0F91" w:rsidRDefault="00BD2E78" w:rsidP="00BD2E78">
            <w:pPr>
              <w:jc w:val="center"/>
              <w:rPr>
                <w:ins w:id="12391" w:author="Στάθης Καπ" w:date="2023-03-09T05:29:00Z"/>
                <w:sz w:val="16"/>
                <w:szCs w:val="16"/>
              </w:rPr>
            </w:pPr>
            <w:ins w:id="12392" w:author="Στάθης Καπ" w:date="2023-03-09T07:02:00Z">
              <w:r>
                <w:rPr>
                  <w:rFonts w:ascii="Calibri" w:hAnsi="Calibri" w:cs="Calibri"/>
                  <w:color w:val="000000"/>
                  <w:sz w:val="16"/>
                  <w:szCs w:val="16"/>
                </w:rPr>
                <w:t>1.026</w:t>
              </w:r>
            </w:ins>
          </w:p>
        </w:tc>
        <w:tc>
          <w:tcPr>
            <w:tcW w:w="454" w:type="dxa"/>
            <w:tcBorders>
              <w:right w:val="single" w:sz="4" w:space="0" w:color="auto"/>
            </w:tcBorders>
            <w:vAlign w:val="center"/>
            <w:tcPrChange w:id="12393" w:author="Στάθης Καπ" w:date="2023-03-09T07:02:00Z">
              <w:tcPr>
                <w:tcW w:w="454" w:type="dxa"/>
                <w:gridSpan w:val="2"/>
                <w:tcBorders>
                  <w:right w:val="single" w:sz="4" w:space="0" w:color="auto"/>
                </w:tcBorders>
                <w:vAlign w:val="center"/>
              </w:tcPr>
            </w:tcPrChange>
          </w:tcPr>
          <w:p w14:paraId="33B4E058" w14:textId="58F53933" w:rsidR="00BD2E78" w:rsidRPr="007E0F91" w:rsidRDefault="00BD2E78" w:rsidP="00BD2E78">
            <w:pPr>
              <w:jc w:val="center"/>
              <w:rPr>
                <w:ins w:id="12394" w:author="Στάθης Καπ" w:date="2023-03-09T05:29:00Z"/>
                <w:sz w:val="16"/>
                <w:szCs w:val="16"/>
              </w:rPr>
            </w:pPr>
            <w:ins w:id="12395" w:author="Στάθης Καπ" w:date="2023-03-09T07:02:00Z">
              <w:r>
                <w:rPr>
                  <w:rFonts w:ascii="Calibri" w:hAnsi="Calibri" w:cs="Calibri"/>
                  <w:color w:val="000000"/>
                  <w:sz w:val="16"/>
                  <w:szCs w:val="16"/>
                </w:rPr>
                <w:t>59.38</w:t>
              </w:r>
            </w:ins>
          </w:p>
        </w:tc>
        <w:tc>
          <w:tcPr>
            <w:tcW w:w="453" w:type="dxa"/>
            <w:tcBorders>
              <w:left w:val="single" w:sz="4" w:space="0" w:color="auto"/>
            </w:tcBorders>
            <w:vAlign w:val="center"/>
            <w:tcPrChange w:id="12396" w:author="Στάθης Καπ" w:date="2023-03-09T07:02:00Z">
              <w:tcPr>
                <w:tcW w:w="453" w:type="dxa"/>
                <w:gridSpan w:val="2"/>
                <w:tcBorders>
                  <w:left w:val="single" w:sz="4" w:space="0" w:color="auto"/>
                </w:tcBorders>
                <w:vAlign w:val="center"/>
              </w:tcPr>
            </w:tcPrChange>
          </w:tcPr>
          <w:p w14:paraId="3D0F5D4C" w14:textId="6A12A9F6" w:rsidR="00BD2E78" w:rsidRPr="007E0F91" w:rsidRDefault="00BD2E78" w:rsidP="00BD2E78">
            <w:pPr>
              <w:jc w:val="center"/>
              <w:rPr>
                <w:ins w:id="12397" w:author="Στάθης Καπ" w:date="2023-03-09T05:29:00Z"/>
                <w:sz w:val="16"/>
                <w:szCs w:val="16"/>
              </w:rPr>
            </w:pPr>
            <w:ins w:id="12398" w:author="Στάθης Καπ" w:date="2023-03-09T07:02:00Z">
              <w:r>
                <w:rPr>
                  <w:rFonts w:ascii="Calibri" w:hAnsi="Calibri" w:cs="Calibri"/>
                  <w:color w:val="000000"/>
                  <w:sz w:val="16"/>
                  <w:szCs w:val="16"/>
                </w:rPr>
                <w:t>959</w:t>
              </w:r>
            </w:ins>
          </w:p>
        </w:tc>
        <w:tc>
          <w:tcPr>
            <w:tcW w:w="454" w:type="dxa"/>
            <w:vAlign w:val="center"/>
            <w:tcPrChange w:id="12399" w:author="Στάθης Καπ" w:date="2023-03-09T07:02:00Z">
              <w:tcPr>
                <w:tcW w:w="454" w:type="dxa"/>
                <w:gridSpan w:val="2"/>
                <w:vAlign w:val="center"/>
              </w:tcPr>
            </w:tcPrChange>
          </w:tcPr>
          <w:p w14:paraId="117AF179" w14:textId="05DEF63A" w:rsidR="00BD2E78" w:rsidRPr="007E0F91" w:rsidRDefault="00BD2E78" w:rsidP="00BD2E78">
            <w:pPr>
              <w:jc w:val="center"/>
              <w:rPr>
                <w:ins w:id="12400" w:author="Στάθης Καπ" w:date="2023-03-09T05:29:00Z"/>
                <w:sz w:val="16"/>
                <w:szCs w:val="16"/>
              </w:rPr>
            </w:pPr>
            <w:ins w:id="12401" w:author="Στάθης Καπ" w:date="2023-03-09T07:02:00Z">
              <w:r>
                <w:rPr>
                  <w:rFonts w:ascii="Calibri" w:hAnsi="Calibri" w:cs="Calibri"/>
                  <w:color w:val="000000"/>
                  <w:sz w:val="16"/>
                  <w:szCs w:val="16"/>
                </w:rPr>
                <w:t>11.69</w:t>
              </w:r>
            </w:ins>
          </w:p>
        </w:tc>
        <w:tc>
          <w:tcPr>
            <w:tcW w:w="454" w:type="dxa"/>
            <w:vAlign w:val="center"/>
            <w:tcPrChange w:id="12402" w:author="Στάθης Καπ" w:date="2023-03-09T07:02:00Z">
              <w:tcPr>
                <w:tcW w:w="454" w:type="dxa"/>
                <w:gridSpan w:val="2"/>
                <w:vAlign w:val="center"/>
              </w:tcPr>
            </w:tcPrChange>
          </w:tcPr>
          <w:p w14:paraId="348E5FA9" w14:textId="6321075D" w:rsidR="00BD2E78" w:rsidRPr="007E0F91" w:rsidRDefault="00BD2E78" w:rsidP="00BD2E78">
            <w:pPr>
              <w:jc w:val="center"/>
              <w:rPr>
                <w:ins w:id="12403" w:author="Στάθης Καπ" w:date="2023-03-09T05:29:00Z"/>
                <w:sz w:val="16"/>
                <w:szCs w:val="16"/>
              </w:rPr>
            </w:pPr>
            <w:ins w:id="12404" w:author="Στάθης Καπ" w:date="2023-03-09T07:02:00Z">
              <w:r>
                <w:rPr>
                  <w:rFonts w:ascii="Calibri" w:hAnsi="Calibri" w:cs="Calibri"/>
                  <w:color w:val="000000"/>
                  <w:sz w:val="16"/>
                  <w:szCs w:val="16"/>
                </w:rPr>
                <w:t>0.981</w:t>
              </w:r>
            </w:ins>
          </w:p>
        </w:tc>
        <w:tc>
          <w:tcPr>
            <w:tcW w:w="461" w:type="dxa"/>
            <w:tcBorders>
              <w:right w:val="single" w:sz="4" w:space="0" w:color="auto"/>
            </w:tcBorders>
            <w:vAlign w:val="center"/>
            <w:tcPrChange w:id="12405" w:author="Στάθης Καπ" w:date="2023-03-09T07:02:00Z">
              <w:tcPr>
                <w:tcW w:w="461" w:type="dxa"/>
                <w:gridSpan w:val="2"/>
                <w:tcBorders>
                  <w:right w:val="single" w:sz="4" w:space="0" w:color="auto"/>
                </w:tcBorders>
                <w:vAlign w:val="center"/>
              </w:tcPr>
            </w:tcPrChange>
          </w:tcPr>
          <w:p w14:paraId="54F8B2C8" w14:textId="05245873" w:rsidR="00BD2E78" w:rsidRPr="007E0F91" w:rsidRDefault="00BD2E78" w:rsidP="00BD2E78">
            <w:pPr>
              <w:jc w:val="center"/>
              <w:rPr>
                <w:ins w:id="12406" w:author="Στάθης Καπ" w:date="2023-03-09T05:29:00Z"/>
                <w:sz w:val="16"/>
                <w:szCs w:val="16"/>
              </w:rPr>
            </w:pPr>
            <w:ins w:id="12407" w:author="Στάθης Καπ" w:date="2023-03-09T07:02:00Z">
              <w:r>
                <w:rPr>
                  <w:rFonts w:ascii="Calibri" w:hAnsi="Calibri" w:cs="Calibri"/>
                  <w:color w:val="000000"/>
                  <w:sz w:val="16"/>
                  <w:szCs w:val="16"/>
                </w:rPr>
                <w:t>61.16</w:t>
              </w:r>
            </w:ins>
          </w:p>
        </w:tc>
      </w:tr>
      <w:tr w:rsidR="00BD2E78" w14:paraId="3AFB3660"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408"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409" w:author="Στάθης Καπ" w:date="2023-03-09T05:29:00Z"/>
          <w:trPrChange w:id="12410"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411"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75514843" w14:textId="77777777" w:rsidR="00BD2E78" w:rsidRPr="007E0F91" w:rsidRDefault="00BD2E78" w:rsidP="00BD2E78">
            <w:pPr>
              <w:jc w:val="center"/>
              <w:rPr>
                <w:ins w:id="12412" w:author="Στάθης Καπ" w:date="2023-03-09T05:29:00Z"/>
                <w:sz w:val="16"/>
                <w:szCs w:val="16"/>
              </w:rPr>
            </w:pPr>
            <w:ins w:id="12413" w:author="Στάθης Καπ" w:date="2023-03-09T05:29:00Z">
              <w:r w:rsidRPr="007E0F91">
                <w:rPr>
                  <w:sz w:val="16"/>
                  <w:szCs w:val="16"/>
                </w:rPr>
                <w:t>pr16</w:t>
              </w:r>
            </w:ins>
          </w:p>
        </w:tc>
        <w:tc>
          <w:tcPr>
            <w:tcW w:w="565" w:type="dxa"/>
            <w:tcBorders>
              <w:left w:val="single" w:sz="4" w:space="0" w:color="auto"/>
            </w:tcBorders>
            <w:vAlign w:val="center"/>
            <w:tcPrChange w:id="12414" w:author="Στάθης Καπ" w:date="2023-03-09T07:02:00Z">
              <w:tcPr>
                <w:tcW w:w="565" w:type="dxa"/>
                <w:gridSpan w:val="2"/>
                <w:tcBorders>
                  <w:left w:val="single" w:sz="4" w:space="0" w:color="auto"/>
                </w:tcBorders>
                <w:vAlign w:val="center"/>
              </w:tcPr>
            </w:tcPrChange>
          </w:tcPr>
          <w:p w14:paraId="4A4E33AA" w14:textId="6D3C36EC" w:rsidR="00BD2E78" w:rsidRPr="007E0F91" w:rsidRDefault="00BD2E78" w:rsidP="00BD2E78">
            <w:pPr>
              <w:jc w:val="center"/>
              <w:rPr>
                <w:ins w:id="12415" w:author="Στάθης Καπ" w:date="2023-03-09T05:29:00Z"/>
                <w:sz w:val="16"/>
                <w:szCs w:val="16"/>
              </w:rPr>
            </w:pPr>
            <w:ins w:id="12416" w:author="Στάθης Καπ" w:date="2023-03-09T07:02:00Z">
              <w:r>
                <w:rPr>
                  <w:rFonts w:ascii="Calibri" w:hAnsi="Calibri" w:cs="Calibri"/>
                  <w:color w:val="000000"/>
                  <w:sz w:val="16"/>
                  <w:szCs w:val="16"/>
                </w:rPr>
                <w:t>1231</w:t>
              </w:r>
            </w:ins>
          </w:p>
        </w:tc>
        <w:tc>
          <w:tcPr>
            <w:tcW w:w="679" w:type="dxa"/>
            <w:tcBorders>
              <w:right w:val="single" w:sz="4" w:space="0" w:color="auto"/>
            </w:tcBorders>
            <w:vAlign w:val="center"/>
            <w:tcPrChange w:id="12417" w:author="Στάθης Καπ" w:date="2023-03-09T07:02:00Z">
              <w:tcPr>
                <w:tcW w:w="679" w:type="dxa"/>
                <w:gridSpan w:val="2"/>
                <w:tcBorders>
                  <w:right w:val="single" w:sz="4" w:space="0" w:color="auto"/>
                </w:tcBorders>
                <w:vAlign w:val="center"/>
              </w:tcPr>
            </w:tcPrChange>
          </w:tcPr>
          <w:p w14:paraId="3520EE61" w14:textId="2714AD38" w:rsidR="00BD2E78" w:rsidRPr="007E0F91" w:rsidRDefault="00BD2E78" w:rsidP="00BD2E78">
            <w:pPr>
              <w:jc w:val="center"/>
              <w:rPr>
                <w:ins w:id="12418" w:author="Στάθης Καπ" w:date="2023-03-09T05:29:00Z"/>
                <w:sz w:val="16"/>
                <w:szCs w:val="16"/>
              </w:rPr>
            </w:pPr>
            <w:ins w:id="12419" w:author="Στάθης Καπ" w:date="2023-03-09T07:02:00Z">
              <w:r>
                <w:rPr>
                  <w:rFonts w:ascii="Calibri" w:hAnsi="Calibri" w:cs="Calibri"/>
                  <w:color w:val="000000"/>
                  <w:sz w:val="16"/>
                  <w:szCs w:val="16"/>
                </w:rPr>
                <w:t>1110</w:t>
              </w:r>
            </w:ins>
          </w:p>
        </w:tc>
        <w:tc>
          <w:tcPr>
            <w:tcW w:w="453" w:type="dxa"/>
            <w:tcBorders>
              <w:left w:val="single" w:sz="4" w:space="0" w:color="auto"/>
            </w:tcBorders>
            <w:vAlign w:val="center"/>
            <w:tcPrChange w:id="12420" w:author="Στάθης Καπ" w:date="2023-03-09T07:02:00Z">
              <w:tcPr>
                <w:tcW w:w="453" w:type="dxa"/>
                <w:gridSpan w:val="2"/>
                <w:tcBorders>
                  <w:left w:val="single" w:sz="4" w:space="0" w:color="auto"/>
                </w:tcBorders>
                <w:vAlign w:val="center"/>
              </w:tcPr>
            </w:tcPrChange>
          </w:tcPr>
          <w:p w14:paraId="4B65CF1D" w14:textId="1BA9FDA4" w:rsidR="00BD2E78" w:rsidRPr="007E0F91" w:rsidRDefault="00BD2E78" w:rsidP="00BD2E78">
            <w:pPr>
              <w:jc w:val="center"/>
              <w:rPr>
                <w:ins w:id="12421" w:author="Στάθης Καπ" w:date="2023-03-09T05:29:00Z"/>
                <w:sz w:val="16"/>
                <w:szCs w:val="16"/>
              </w:rPr>
            </w:pPr>
            <w:ins w:id="12422" w:author="Στάθης Καπ" w:date="2023-03-09T07:02:00Z">
              <w:r>
                <w:rPr>
                  <w:rFonts w:ascii="Calibri" w:hAnsi="Calibri" w:cs="Calibri"/>
                  <w:color w:val="000000"/>
                  <w:sz w:val="16"/>
                  <w:szCs w:val="16"/>
                </w:rPr>
                <w:t>1101</w:t>
              </w:r>
            </w:ins>
          </w:p>
        </w:tc>
        <w:tc>
          <w:tcPr>
            <w:tcW w:w="708" w:type="dxa"/>
            <w:vAlign w:val="center"/>
            <w:tcPrChange w:id="12423" w:author="Στάθης Καπ" w:date="2023-03-09T07:02:00Z">
              <w:tcPr>
                <w:tcW w:w="708" w:type="dxa"/>
                <w:gridSpan w:val="2"/>
                <w:vAlign w:val="center"/>
              </w:tcPr>
            </w:tcPrChange>
          </w:tcPr>
          <w:p w14:paraId="1BC75724" w14:textId="7E0D9C1B" w:rsidR="00BD2E78" w:rsidRPr="007E0F91" w:rsidRDefault="00BD2E78" w:rsidP="00BD2E78">
            <w:pPr>
              <w:jc w:val="center"/>
              <w:rPr>
                <w:ins w:id="12424" w:author="Στάθης Καπ" w:date="2023-03-09T05:29:00Z"/>
                <w:sz w:val="16"/>
                <w:szCs w:val="16"/>
              </w:rPr>
            </w:pPr>
            <w:ins w:id="12425" w:author="Στάθης Καπ" w:date="2023-03-09T07:02:00Z">
              <w:r>
                <w:rPr>
                  <w:rFonts w:ascii="Calibri" w:hAnsi="Calibri" w:cs="Calibri"/>
                  <w:color w:val="000000"/>
                  <w:sz w:val="16"/>
                  <w:szCs w:val="16"/>
                </w:rPr>
                <w:t>10.56</w:t>
              </w:r>
            </w:ins>
          </w:p>
        </w:tc>
        <w:tc>
          <w:tcPr>
            <w:tcW w:w="652" w:type="dxa"/>
            <w:vMerge/>
            <w:tcBorders>
              <w:right w:val="single" w:sz="4" w:space="0" w:color="auto"/>
            </w:tcBorders>
            <w:vAlign w:val="center"/>
            <w:tcPrChange w:id="12426" w:author="Στάθης Καπ" w:date="2023-03-09T07:02:00Z">
              <w:tcPr>
                <w:tcW w:w="652" w:type="dxa"/>
                <w:gridSpan w:val="2"/>
                <w:vMerge/>
                <w:tcBorders>
                  <w:right w:val="single" w:sz="4" w:space="0" w:color="auto"/>
                </w:tcBorders>
                <w:vAlign w:val="center"/>
              </w:tcPr>
            </w:tcPrChange>
          </w:tcPr>
          <w:p w14:paraId="4966BE1E" w14:textId="77777777" w:rsidR="00BD2E78" w:rsidRPr="007E0F91" w:rsidRDefault="00BD2E78" w:rsidP="00BD2E78">
            <w:pPr>
              <w:jc w:val="center"/>
              <w:rPr>
                <w:ins w:id="12427" w:author="Στάθης Καπ" w:date="2023-03-09T05:29:00Z"/>
                <w:sz w:val="16"/>
                <w:szCs w:val="16"/>
              </w:rPr>
            </w:pPr>
          </w:p>
        </w:tc>
        <w:tc>
          <w:tcPr>
            <w:tcW w:w="453" w:type="dxa"/>
            <w:tcBorders>
              <w:left w:val="single" w:sz="4" w:space="0" w:color="auto"/>
            </w:tcBorders>
            <w:vAlign w:val="center"/>
            <w:tcPrChange w:id="12428" w:author="Στάθης Καπ" w:date="2023-03-09T07:02:00Z">
              <w:tcPr>
                <w:tcW w:w="453" w:type="dxa"/>
                <w:gridSpan w:val="2"/>
                <w:tcBorders>
                  <w:left w:val="single" w:sz="4" w:space="0" w:color="auto"/>
                </w:tcBorders>
                <w:vAlign w:val="center"/>
              </w:tcPr>
            </w:tcPrChange>
          </w:tcPr>
          <w:p w14:paraId="05986E07" w14:textId="4F920884" w:rsidR="00BD2E78" w:rsidRPr="007E0F91" w:rsidRDefault="00BD2E78" w:rsidP="00BD2E78">
            <w:pPr>
              <w:jc w:val="center"/>
              <w:rPr>
                <w:ins w:id="12429" w:author="Στάθης Καπ" w:date="2023-03-09T05:29:00Z"/>
                <w:sz w:val="16"/>
                <w:szCs w:val="16"/>
              </w:rPr>
            </w:pPr>
            <w:ins w:id="12430" w:author="Στάθης Καπ" w:date="2023-03-09T07:02:00Z">
              <w:r>
                <w:rPr>
                  <w:rFonts w:ascii="Calibri" w:hAnsi="Calibri" w:cs="Calibri"/>
                  <w:color w:val="000000"/>
                  <w:sz w:val="16"/>
                  <w:szCs w:val="16"/>
                </w:rPr>
                <w:t>1030</w:t>
              </w:r>
            </w:ins>
          </w:p>
        </w:tc>
        <w:tc>
          <w:tcPr>
            <w:tcW w:w="454" w:type="dxa"/>
            <w:vAlign w:val="center"/>
            <w:tcPrChange w:id="12431" w:author="Στάθης Καπ" w:date="2023-03-09T07:02:00Z">
              <w:tcPr>
                <w:tcW w:w="454" w:type="dxa"/>
                <w:gridSpan w:val="2"/>
                <w:vAlign w:val="center"/>
              </w:tcPr>
            </w:tcPrChange>
          </w:tcPr>
          <w:p w14:paraId="43C1AFF3" w14:textId="0EF4E880" w:rsidR="00BD2E78" w:rsidRPr="007E0F91" w:rsidRDefault="00BD2E78" w:rsidP="00BD2E78">
            <w:pPr>
              <w:jc w:val="center"/>
              <w:rPr>
                <w:ins w:id="12432" w:author="Στάθης Καπ" w:date="2023-03-09T05:29:00Z"/>
                <w:sz w:val="16"/>
                <w:szCs w:val="16"/>
              </w:rPr>
            </w:pPr>
            <w:ins w:id="12433" w:author="Στάθης Καπ" w:date="2023-03-09T07:02:00Z">
              <w:r>
                <w:rPr>
                  <w:rFonts w:ascii="Calibri" w:hAnsi="Calibri" w:cs="Calibri"/>
                  <w:color w:val="000000"/>
                  <w:sz w:val="16"/>
                  <w:szCs w:val="16"/>
                </w:rPr>
                <w:t>6.45</w:t>
              </w:r>
            </w:ins>
          </w:p>
        </w:tc>
        <w:tc>
          <w:tcPr>
            <w:tcW w:w="454" w:type="dxa"/>
            <w:vAlign w:val="center"/>
            <w:tcPrChange w:id="12434" w:author="Στάθης Καπ" w:date="2023-03-09T07:02:00Z">
              <w:tcPr>
                <w:tcW w:w="454" w:type="dxa"/>
                <w:gridSpan w:val="2"/>
                <w:vAlign w:val="center"/>
              </w:tcPr>
            </w:tcPrChange>
          </w:tcPr>
          <w:p w14:paraId="7887D9F6" w14:textId="56F5CB09" w:rsidR="00BD2E78" w:rsidRPr="007E0F91" w:rsidRDefault="00BD2E78" w:rsidP="00BD2E78">
            <w:pPr>
              <w:jc w:val="center"/>
              <w:rPr>
                <w:ins w:id="12435" w:author="Στάθης Καπ" w:date="2023-03-09T05:29:00Z"/>
                <w:sz w:val="16"/>
                <w:szCs w:val="16"/>
              </w:rPr>
            </w:pPr>
            <w:ins w:id="12436" w:author="Στάθης Καπ" w:date="2023-03-09T07:02:00Z">
              <w:r>
                <w:rPr>
                  <w:rFonts w:ascii="Calibri" w:hAnsi="Calibri" w:cs="Calibri"/>
                  <w:color w:val="000000"/>
                  <w:sz w:val="16"/>
                  <w:szCs w:val="16"/>
                </w:rPr>
                <w:t>2.122</w:t>
              </w:r>
            </w:ins>
          </w:p>
        </w:tc>
        <w:tc>
          <w:tcPr>
            <w:tcW w:w="457" w:type="dxa"/>
            <w:tcBorders>
              <w:right w:val="single" w:sz="4" w:space="0" w:color="auto"/>
            </w:tcBorders>
            <w:vAlign w:val="center"/>
            <w:tcPrChange w:id="12437" w:author="Στάθης Καπ" w:date="2023-03-09T07:02:00Z">
              <w:tcPr>
                <w:tcW w:w="457" w:type="dxa"/>
                <w:gridSpan w:val="2"/>
                <w:tcBorders>
                  <w:right w:val="single" w:sz="4" w:space="0" w:color="auto"/>
                </w:tcBorders>
                <w:vAlign w:val="center"/>
              </w:tcPr>
            </w:tcPrChange>
          </w:tcPr>
          <w:p w14:paraId="0EC1A6A9" w14:textId="2E7AF016" w:rsidR="00BD2E78" w:rsidRPr="007E0F91" w:rsidRDefault="00BD2E78" w:rsidP="00BD2E78">
            <w:pPr>
              <w:jc w:val="center"/>
              <w:rPr>
                <w:ins w:id="12438" w:author="Στάθης Καπ" w:date="2023-03-09T05:29:00Z"/>
                <w:sz w:val="16"/>
                <w:szCs w:val="16"/>
              </w:rPr>
            </w:pPr>
            <w:ins w:id="12439" w:author="Στάθης Καπ" w:date="2023-03-09T07:02:00Z">
              <w:r>
                <w:rPr>
                  <w:rFonts w:ascii="Calibri" w:hAnsi="Calibri" w:cs="Calibri"/>
                  <w:color w:val="000000"/>
                  <w:sz w:val="16"/>
                  <w:szCs w:val="16"/>
                </w:rPr>
                <w:t>50.82</w:t>
              </w:r>
            </w:ins>
          </w:p>
        </w:tc>
        <w:tc>
          <w:tcPr>
            <w:tcW w:w="453" w:type="dxa"/>
            <w:tcBorders>
              <w:left w:val="single" w:sz="4" w:space="0" w:color="auto"/>
            </w:tcBorders>
            <w:vAlign w:val="center"/>
            <w:tcPrChange w:id="12440" w:author="Στάθης Καπ" w:date="2023-03-09T07:02:00Z">
              <w:tcPr>
                <w:tcW w:w="453" w:type="dxa"/>
                <w:gridSpan w:val="2"/>
                <w:tcBorders>
                  <w:left w:val="single" w:sz="4" w:space="0" w:color="auto"/>
                </w:tcBorders>
                <w:vAlign w:val="center"/>
              </w:tcPr>
            </w:tcPrChange>
          </w:tcPr>
          <w:p w14:paraId="36235146" w14:textId="269225D0" w:rsidR="00BD2E78" w:rsidRPr="007E0F91" w:rsidRDefault="00BD2E78" w:rsidP="00BD2E78">
            <w:pPr>
              <w:jc w:val="center"/>
              <w:rPr>
                <w:ins w:id="12441" w:author="Στάθης Καπ" w:date="2023-03-09T05:29:00Z"/>
                <w:sz w:val="16"/>
                <w:szCs w:val="16"/>
              </w:rPr>
            </w:pPr>
            <w:ins w:id="12442" w:author="Στάθης Καπ" w:date="2023-03-09T07:02:00Z">
              <w:r>
                <w:rPr>
                  <w:rFonts w:ascii="Calibri" w:hAnsi="Calibri" w:cs="Calibri"/>
                  <w:color w:val="000000"/>
                  <w:sz w:val="16"/>
                  <w:szCs w:val="16"/>
                </w:rPr>
                <w:t>984</w:t>
              </w:r>
            </w:ins>
          </w:p>
        </w:tc>
        <w:tc>
          <w:tcPr>
            <w:tcW w:w="454" w:type="dxa"/>
            <w:vAlign w:val="center"/>
            <w:tcPrChange w:id="12443" w:author="Στάθης Καπ" w:date="2023-03-09T07:02:00Z">
              <w:tcPr>
                <w:tcW w:w="454" w:type="dxa"/>
                <w:gridSpan w:val="2"/>
                <w:vAlign w:val="center"/>
              </w:tcPr>
            </w:tcPrChange>
          </w:tcPr>
          <w:p w14:paraId="03F1C6E5" w14:textId="48A68498" w:rsidR="00BD2E78" w:rsidRPr="007E0F91" w:rsidRDefault="00BD2E78" w:rsidP="00BD2E78">
            <w:pPr>
              <w:jc w:val="center"/>
              <w:rPr>
                <w:ins w:id="12444" w:author="Στάθης Καπ" w:date="2023-03-09T05:29:00Z"/>
                <w:sz w:val="16"/>
                <w:szCs w:val="16"/>
              </w:rPr>
            </w:pPr>
            <w:ins w:id="12445" w:author="Στάθης Καπ" w:date="2023-03-09T07:02:00Z">
              <w:r>
                <w:rPr>
                  <w:rFonts w:ascii="Calibri" w:hAnsi="Calibri" w:cs="Calibri"/>
                  <w:color w:val="000000"/>
                  <w:sz w:val="16"/>
                  <w:szCs w:val="16"/>
                </w:rPr>
                <w:t>10.63</w:t>
              </w:r>
            </w:ins>
          </w:p>
        </w:tc>
        <w:tc>
          <w:tcPr>
            <w:tcW w:w="454" w:type="dxa"/>
            <w:vAlign w:val="center"/>
            <w:tcPrChange w:id="12446" w:author="Στάθης Καπ" w:date="2023-03-09T07:02:00Z">
              <w:tcPr>
                <w:tcW w:w="454" w:type="dxa"/>
                <w:gridSpan w:val="2"/>
                <w:vAlign w:val="center"/>
              </w:tcPr>
            </w:tcPrChange>
          </w:tcPr>
          <w:p w14:paraId="6D67F836" w14:textId="37E728CF" w:rsidR="00BD2E78" w:rsidRPr="007E0F91" w:rsidRDefault="00BD2E78" w:rsidP="00BD2E78">
            <w:pPr>
              <w:jc w:val="center"/>
              <w:rPr>
                <w:ins w:id="12447" w:author="Στάθης Καπ" w:date="2023-03-09T05:29:00Z"/>
                <w:sz w:val="16"/>
                <w:szCs w:val="16"/>
              </w:rPr>
            </w:pPr>
            <w:ins w:id="12448" w:author="Στάθης Καπ" w:date="2023-03-09T07:02:00Z">
              <w:r>
                <w:rPr>
                  <w:rFonts w:ascii="Calibri" w:hAnsi="Calibri" w:cs="Calibri"/>
                  <w:color w:val="000000"/>
                  <w:sz w:val="16"/>
                  <w:szCs w:val="16"/>
                </w:rPr>
                <w:t>1.125</w:t>
              </w:r>
            </w:ins>
          </w:p>
        </w:tc>
        <w:tc>
          <w:tcPr>
            <w:tcW w:w="454" w:type="dxa"/>
            <w:tcBorders>
              <w:right w:val="single" w:sz="4" w:space="0" w:color="auto"/>
            </w:tcBorders>
            <w:vAlign w:val="center"/>
            <w:tcPrChange w:id="12449" w:author="Στάθης Καπ" w:date="2023-03-09T07:02:00Z">
              <w:tcPr>
                <w:tcW w:w="454" w:type="dxa"/>
                <w:gridSpan w:val="2"/>
                <w:tcBorders>
                  <w:right w:val="single" w:sz="4" w:space="0" w:color="auto"/>
                </w:tcBorders>
                <w:vAlign w:val="center"/>
              </w:tcPr>
            </w:tcPrChange>
          </w:tcPr>
          <w:p w14:paraId="48AA1239" w14:textId="3A1570C8" w:rsidR="00BD2E78" w:rsidRPr="007E0F91" w:rsidRDefault="00BD2E78" w:rsidP="00BD2E78">
            <w:pPr>
              <w:jc w:val="center"/>
              <w:rPr>
                <w:ins w:id="12450" w:author="Στάθης Καπ" w:date="2023-03-09T05:29:00Z"/>
                <w:sz w:val="16"/>
                <w:szCs w:val="16"/>
              </w:rPr>
            </w:pPr>
            <w:ins w:id="12451" w:author="Στάθης Καπ" w:date="2023-03-09T07:02:00Z">
              <w:r>
                <w:rPr>
                  <w:rFonts w:ascii="Calibri" w:hAnsi="Calibri" w:cs="Calibri"/>
                  <w:color w:val="000000"/>
                  <w:sz w:val="16"/>
                  <w:szCs w:val="16"/>
                </w:rPr>
                <w:t>73.93</w:t>
              </w:r>
            </w:ins>
          </w:p>
        </w:tc>
        <w:tc>
          <w:tcPr>
            <w:tcW w:w="453" w:type="dxa"/>
            <w:tcBorders>
              <w:left w:val="single" w:sz="4" w:space="0" w:color="auto"/>
            </w:tcBorders>
            <w:vAlign w:val="center"/>
            <w:tcPrChange w:id="12452" w:author="Στάθης Καπ" w:date="2023-03-09T07:02:00Z">
              <w:tcPr>
                <w:tcW w:w="453" w:type="dxa"/>
                <w:gridSpan w:val="2"/>
                <w:tcBorders>
                  <w:left w:val="single" w:sz="4" w:space="0" w:color="auto"/>
                </w:tcBorders>
                <w:vAlign w:val="center"/>
              </w:tcPr>
            </w:tcPrChange>
          </w:tcPr>
          <w:p w14:paraId="3F89F00C" w14:textId="4FEC9B83" w:rsidR="00BD2E78" w:rsidRPr="007E0F91" w:rsidRDefault="00BD2E78" w:rsidP="00BD2E78">
            <w:pPr>
              <w:jc w:val="center"/>
              <w:rPr>
                <w:ins w:id="12453" w:author="Στάθης Καπ" w:date="2023-03-09T05:29:00Z"/>
                <w:sz w:val="16"/>
                <w:szCs w:val="16"/>
              </w:rPr>
            </w:pPr>
            <w:ins w:id="12454" w:author="Στάθης Καπ" w:date="2023-03-09T07:02:00Z">
              <w:r>
                <w:rPr>
                  <w:rFonts w:ascii="Calibri" w:hAnsi="Calibri" w:cs="Calibri"/>
                  <w:color w:val="000000"/>
                  <w:sz w:val="16"/>
                  <w:szCs w:val="16"/>
                </w:rPr>
                <w:t>954</w:t>
              </w:r>
            </w:ins>
          </w:p>
        </w:tc>
        <w:tc>
          <w:tcPr>
            <w:tcW w:w="454" w:type="dxa"/>
            <w:vAlign w:val="center"/>
            <w:tcPrChange w:id="12455" w:author="Στάθης Καπ" w:date="2023-03-09T07:02:00Z">
              <w:tcPr>
                <w:tcW w:w="454" w:type="dxa"/>
                <w:gridSpan w:val="2"/>
                <w:vAlign w:val="center"/>
              </w:tcPr>
            </w:tcPrChange>
          </w:tcPr>
          <w:p w14:paraId="29CABFF2" w14:textId="5C2FD1D4" w:rsidR="00BD2E78" w:rsidRPr="007E0F91" w:rsidRDefault="00BD2E78" w:rsidP="00BD2E78">
            <w:pPr>
              <w:jc w:val="center"/>
              <w:rPr>
                <w:ins w:id="12456" w:author="Στάθης Καπ" w:date="2023-03-09T05:29:00Z"/>
                <w:sz w:val="16"/>
                <w:szCs w:val="16"/>
              </w:rPr>
            </w:pPr>
            <w:ins w:id="12457" w:author="Στάθης Καπ" w:date="2023-03-09T07:02:00Z">
              <w:r>
                <w:rPr>
                  <w:rFonts w:ascii="Calibri" w:hAnsi="Calibri" w:cs="Calibri"/>
                  <w:color w:val="000000"/>
                  <w:sz w:val="16"/>
                  <w:szCs w:val="16"/>
                </w:rPr>
                <w:t>13.35</w:t>
              </w:r>
            </w:ins>
          </w:p>
        </w:tc>
        <w:tc>
          <w:tcPr>
            <w:tcW w:w="454" w:type="dxa"/>
            <w:vAlign w:val="center"/>
            <w:tcPrChange w:id="12458" w:author="Στάθης Καπ" w:date="2023-03-09T07:02:00Z">
              <w:tcPr>
                <w:tcW w:w="454" w:type="dxa"/>
                <w:gridSpan w:val="2"/>
                <w:vAlign w:val="center"/>
              </w:tcPr>
            </w:tcPrChange>
          </w:tcPr>
          <w:p w14:paraId="62327A9B" w14:textId="3C5DCC4D" w:rsidR="00BD2E78" w:rsidRPr="007E0F91" w:rsidRDefault="00BD2E78" w:rsidP="00BD2E78">
            <w:pPr>
              <w:jc w:val="center"/>
              <w:rPr>
                <w:ins w:id="12459" w:author="Στάθης Καπ" w:date="2023-03-09T05:29:00Z"/>
                <w:sz w:val="16"/>
                <w:szCs w:val="16"/>
              </w:rPr>
            </w:pPr>
            <w:ins w:id="12460" w:author="Στάθης Καπ" w:date="2023-03-09T07:02:00Z">
              <w:r>
                <w:rPr>
                  <w:rFonts w:ascii="Calibri" w:hAnsi="Calibri" w:cs="Calibri"/>
                  <w:color w:val="000000"/>
                  <w:sz w:val="16"/>
                  <w:szCs w:val="16"/>
                </w:rPr>
                <w:t>1.811</w:t>
              </w:r>
            </w:ins>
          </w:p>
        </w:tc>
        <w:tc>
          <w:tcPr>
            <w:tcW w:w="461" w:type="dxa"/>
            <w:tcBorders>
              <w:right w:val="single" w:sz="4" w:space="0" w:color="auto"/>
            </w:tcBorders>
            <w:vAlign w:val="center"/>
            <w:tcPrChange w:id="12461" w:author="Στάθης Καπ" w:date="2023-03-09T07:02:00Z">
              <w:tcPr>
                <w:tcW w:w="461" w:type="dxa"/>
                <w:gridSpan w:val="2"/>
                <w:tcBorders>
                  <w:right w:val="single" w:sz="4" w:space="0" w:color="auto"/>
                </w:tcBorders>
                <w:vAlign w:val="center"/>
              </w:tcPr>
            </w:tcPrChange>
          </w:tcPr>
          <w:p w14:paraId="45968864" w14:textId="7573873A" w:rsidR="00BD2E78" w:rsidRPr="007E0F91" w:rsidRDefault="00BD2E78" w:rsidP="00BD2E78">
            <w:pPr>
              <w:jc w:val="center"/>
              <w:rPr>
                <w:ins w:id="12462" w:author="Στάθης Καπ" w:date="2023-03-09T05:29:00Z"/>
                <w:sz w:val="16"/>
                <w:szCs w:val="16"/>
              </w:rPr>
            </w:pPr>
            <w:ins w:id="12463" w:author="Στάθης Καπ" w:date="2023-03-09T07:02:00Z">
              <w:r>
                <w:rPr>
                  <w:rFonts w:ascii="Calibri" w:hAnsi="Calibri" w:cs="Calibri"/>
                  <w:color w:val="000000"/>
                  <w:sz w:val="16"/>
                  <w:szCs w:val="16"/>
                </w:rPr>
                <w:t>58.03</w:t>
              </w:r>
            </w:ins>
          </w:p>
        </w:tc>
      </w:tr>
      <w:tr w:rsidR="00BD2E78" w14:paraId="50E3F1AF"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464"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465" w:author="Στάθης Καπ" w:date="2023-03-09T05:29:00Z"/>
          <w:trPrChange w:id="12466"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467"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5261D6BE" w14:textId="77777777" w:rsidR="00BD2E78" w:rsidRPr="007E0F91" w:rsidRDefault="00BD2E78" w:rsidP="00BD2E78">
            <w:pPr>
              <w:jc w:val="center"/>
              <w:rPr>
                <w:ins w:id="12468" w:author="Στάθης Καπ" w:date="2023-03-09T05:29:00Z"/>
                <w:sz w:val="16"/>
                <w:szCs w:val="16"/>
              </w:rPr>
            </w:pPr>
            <w:ins w:id="12469" w:author="Στάθης Καπ" w:date="2023-03-09T05:29:00Z">
              <w:r w:rsidRPr="007E0F91">
                <w:rPr>
                  <w:sz w:val="16"/>
                  <w:szCs w:val="16"/>
                </w:rPr>
                <w:t>pr17</w:t>
              </w:r>
            </w:ins>
          </w:p>
        </w:tc>
        <w:tc>
          <w:tcPr>
            <w:tcW w:w="565" w:type="dxa"/>
            <w:tcBorders>
              <w:left w:val="single" w:sz="4" w:space="0" w:color="auto"/>
            </w:tcBorders>
            <w:vAlign w:val="center"/>
            <w:tcPrChange w:id="12470" w:author="Στάθης Καπ" w:date="2023-03-09T07:02:00Z">
              <w:tcPr>
                <w:tcW w:w="565" w:type="dxa"/>
                <w:gridSpan w:val="2"/>
                <w:tcBorders>
                  <w:left w:val="single" w:sz="4" w:space="0" w:color="auto"/>
                </w:tcBorders>
                <w:vAlign w:val="center"/>
              </w:tcPr>
            </w:tcPrChange>
          </w:tcPr>
          <w:p w14:paraId="0E781703" w14:textId="644B6A6F" w:rsidR="00BD2E78" w:rsidRPr="007E0F91" w:rsidRDefault="00BD2E78" w:rsidP="00BD2E78">
            <w:pPr>
              <w:jc w:val="center"/>
              <w:rPr>
                <w:ins w:id="12471" w:author="Στάθης Καπ" w:date="2023-03-09T05:29:00Z"/>
                <w:sz w:val="16"/>
                <w:szCs w:val="16"/>
              </w:rPr>
            </w:pPr>
            <w:ins w:id="12472" w:author="Στάθης Καπ" w:date="2023-03-09T07:02:00Z">
              <w:r>
                <w:rPr>
                  <w:rFonts w:ascii="Calibri" w:hAnsi="Calibri" w:cs="Calibri"/>
                  <w:color w:val="000000"/>
                  <w:sz w:val="16"/>
                  <w:szCs w:val="16"/>
                </w:rPr>
                <w:t>652</w:t>
              </w:r>
            </w:ins>
          </w:p>
        </w:tc>
        <w:tc>
          <w:tcPr>
            <w:tcW w:w="679" w:type="dxa"/>
            <w:tcBorders>
              <w:right w:val="single" w:sz="4" w:space="0" w:color="auto"/>
            </w:tcBorders>
            <w:vAlign w:val="center"/>
            <w:tcPrChange w:id="12473" w:author="Στάθης Καπ" w:date="2023-03-09T07:02:00Z">
              <w:tcPr>
                <w:tcW w:w="679" w:type="dxa"/>
                <w:gridSpan w:val="2"/>
                <w:tcBorders>
                  <w:right w:val="single" w:sz="4" w:space="0" w:color="auto"/>
                </w:tcBorders>
                <w:vAlign w:val="center"/>
              </w:tcPr>
            </w:tcPrChange>
          </w:tcPr>
          <w:p w14:paraId="3017755B" w14:textId="5C88EACD" w:rsidR="00BD2E78" w:rsidRPr="007E0F91" w:rsidRDefault="00BD2E78" w:rsidP="00BD2E78">
            <w:pPr>
              <w:jc w:val="center"/>
              <w:rPr>
                <w:ins w:id="12474" w:author="Στάθης Καπ" w:date="2023-03-09T05:29:00Z"/>
                <w:sz w:val="16"/>
                <w:szCs w:val="16"/>
              </w:rPr>
            </w:pPr>
            <w:ins w:id="12475" w:author="Στάθης Καπ" w:date="2023-03-09T07:02:00Z">
              <w:r>
                <w:rPr>
                  <w:rFonts w:ascii="Calibri" w:hAnsi="Calibri" w:cs="Calibri"/>
                  <w:color w:val="000000"/>
                  <w:sz w:val="16"/>
                  <w:szCs w:val="16"/>
                </w:rPr>
                <w:t>624</w:t>
              </w:r>
            </w:ins>
          </w:p>
        </w:tc>
        <w:tc>
          <w:tcPr>
            <w:tcW w:w="453" w:type="dxa"/>
            <w:tcBorders>
              <w:left w:val="single" w:sz="4" w:space="0" w:color="auto"/>
            </w:tcBorders>
            <w:vAlign w:val="center"/>
            <w:tcPrChange w:id="12476" w:author="Στάθης Καπ" w:date="2023-03-09T07:02:00Z">
              <w:tcPr>
                <w:tcW w:w="453" w:type="dxa"/>
                <w:gridSpan w:val="2"/>
                <w:tcBorders>
                  <w:left w:val="single" w:sz="4" w:space="0" w:color="auto"/>
                </w:tcBorders>
                <w:vAlign w:val="center"/>
              </w:tcPr>
            </w:tcPrChange>
          </w:tcPr>
          <w:p w14:paraId="0EFDDE6E" w14:textId="45F6FA6C" w:rsidR="00BD2E78" w:rsidRPr="007E0F91" w:rsidRDefault="00BD2E78" w:rsidP="00BD2E78">
            <w:pPr>
              <w:jc w:val="center"/>
              <w:rPr>
                <w:ins w:id="12477" w:author="Στάθης Καπ" w:date="2023-03-09T05:29:00Z"/>
                <w:sz w:val="16"/>
                <w:szCs w:val="16"/>
              </w:rPr>
            </w:pPr>
            <w:ins w:id="12478" w:author="Στάθης Καπ" w:date="2023-03-09T07:02:00Z">
              <w:r>
                <w:rPr>
                  <w:rFonts w:ascii="Calibri" w:hAnsi="Calibri" w:cs="Calibri"/>
                  <w:color w:val="000000"/>
                  <w:sz w:val="16"/>
                  <w:szCs w:val="16"/>
                </w:rPr>
                <w:t>587</w:t>
              </w:r>
            </w:ins>
          </w:p>
        </w:tc>
        <w:tc>
          <w:tcPr>
            <w:tcW w:w="708" w:type="dxa"/>
            <w:vAlign w:val="center"/>
            <w:tcPrChange w:id="12479" w:author="Στάθης Καπ" w:date="2023-03-09T07:02:00Z">
              <w:tcPr>
                <w:tcW w:w="708" w:type="dxa"/>
                <w:gridSpan w:val="2"/>
                <w:vAlign w:val="center"/>
              </w:tcPr>
            </w:tcPrChange>
          </w:tcPr>
          <w:p w14:paraId="3C4AE88B" w14:textId="0E3D8749" w:rsidR="00BD2E78" w:rsidRPr="007E0F91" w:rsidRDefault="00BD2E78" w:rsidP="00BD2E78">
            <w:pPr>
              <w:jc w:val="center"/>
              <w:rPr>
                <w:ins w:id="12480" w:author="Στάθης Καπ" w:date="2023-03-09T05:29:00Z"/>
                <w:sz w:val="16"/>
                <w:szCs w:val="16"/>
              </w:rPr>
            </w:pPr>
            <w:ins w:id="12481" w:author="Στάθης Καπ" w:date="2023-03-09T07:02:00Z">
              <w:r>
                <w:rPr>
                  <w:rFonts w:ascii="Calibri" w:hAnsi="Calibri" w:cs="Calibri"/>
                  <w:color w:val="000000"/>
                  <w:sz w:val="16"/>
                  <w:szCs w:val="16"/>
                </w:rPr>
                <w:t>9.97</w:t>
              </w:r>
            </w:ins>
          </w:p>
        </w:tc>
        <w:tc>
          <w:tcPr>
            <w:tcW w:w="652" w:type="dxa"/>
            <w:vMerge/>
            <w:tcBorders>
              <w:right w:val="single" w:sz="4" w:space="0" w:color="auto"/>
            </w:tcBorders>
            <w:vAlign w:val="center"/>
            <w:tcPrChange w:id="12482" w:author="Στάθης Καπ" w:date="2023-03-09T07:02:00Z">
              <w:tcPr>
                <w:tcW w:w="652" w:type="dxa"/>
                <w:gridSpan w:val="2"/>
                <w:vMerge/>
                <w:tcBorders>
                  <w:right w:val="single" w:sz="4" w:space="0" w:color="auto"/>
                </w:tcBorders>
                <w:vAlign w:val="center"/>
              </w:tcPr>
            </w:tcPrChange>
          </w:tcPr>
          <w:p w14:paraId="20C7FA62" w14:textId="77777777" w:rsidR="00BD2E78" w:rsidRPr="007E0F91" w:rsidRDefault="00BD2E78" w:rsidP="00BD2E78">
            <w:pPr>
              <w:jc w:val="center"/>
              <w:rPr>
                <w:ins w:id="12483" w:author="Στάθης Καπ" w:date="2023-03-09T05:29:00Z"/>
                <w:sz w:val="16"/>
                <w:szCs w:val="16"/>
              </w:rPr>
            </w:pPr>
          </w:p>
        </w:tc>
        <w:tc>
          <w:tcPr>
            <w:tcW w:w="453" w:type="dxa"/>
            <w:tcBorders>
              <w:left w:val="single" w:sz="4" w:space="0" w:color="auto"/>
            </w:tcBorders>
            <w:vAlign w:val="center"/>
            <w:tcPrChange w:id="12484" w:author="Στάθης Καπ" w:date="2023-03-09T07:02:00Z">
              <w:tcPr>
                <w:tcW w:w="453" w:type="dxa"/>
                <w:gridSpan w:val="2"/>
                <w:tcBorders>
                  <w:left w:val="single" w:sz="4" w:space="0" w:color="auto"/>
                </w:tcBorders>
                <w:vAlign w:val="center"/>
              </w:tcPr>
            </w:tcPrChange>
          </w:tcPr>
          <w:p w14:paraId="32DD4BEE" w14:textId="41B84CBB" w:rsidR="00BD2E78" w:rsidRPr="007E0F91" w:rsidRDefault="00BD2E78" w:rsidP="00BD2E78">
            <w:pPr>
              <w:jc w:val="center"/>
              <w:rPr>
                <w:ins w:id="12485" w:author="Στάθης Καπ" w:date="2023-03-09T05:29:00Z"/>
                <w:sz w:val="16"/>
                <w:szCs w:val="16"/>
              </w:rPr>
            </w:pPr>
            <w:ins w:id="12486" w:author="Στάθης Καπ" w:date="2023-03-09T07:02:00Z">
              <w:r>
                <w:rPr>
                  <w:rFonts w:ascii="Calibri" w:hAnsi="Calibri" w:cs="Calibri"/>
                  <w:color w:val="000000"/>
                  <w:sz w:val="16"/>
                  <w:szCs w:val="16"/>
                </w:rPr>
                <w:t>567</w:t>
              </w:r>
            </w:ins>
          </w:p>
        </w:tc>
        <w:tc>
          <w:tcPr>
            <w:tcW w:w="454" w:type="dxa"/>
            <w:vAlign w:val="center"/>
            <w:tcPrChange w:id="12487" w:author="Στάθης Καπ" w:date="2023-03-09T07:02:00Z">
              <w:tcPr>
                <w:tcW w:w="454" w:type="dxa"/>
                <w:gridSpan w:val="2"/>
                <w:vAlign w:val="center"/>
              </w:tcPr>
            </w:tcPrChange>
          </w:tcPr>
          <w:p w14:paraId="6EB6CA7E" w14:textId="65216CCD" w:rsidR="00BD2E78" w:rsidRPr="007E0F91" w:rsidRDefault="00BD2E78" w:rsidP="00BD2E78">
            <w:pPr>
              <w:jc w:val="center"/>
              <w:rPr>
                <w:ins w:id="12488" w:author="Στάθης Καπ" w:date="2023-03-09T05:29:00Z"/>
                <w:sz w:val="16"/>
                <w:szCs w:val="16"/>
              </w:rPr>
            </w:pPr>
            <w:ins w:id="12489" w:author="Στάθης Καπ" w:date="2023-03-09T07:02:00Z">
              <w:r>
                <w:rPr>
                  <w:rFonts w:ascii="Calibri" w:hAnsi="Calibri" w:cs="Calibri"/>
                  <w:color w:val="000000"/>
                  <w:sz w:val="16"/>
                  <w:szCs w:val="16"/>
                </w:rPr>
                <w:t>3.41</w:t>
              </w:r>
            </w:ins>
          </w:p>
        </w:tc>
        <w:tc>
          <w:tcPr>
            <w:tcW w:w="454" w:type="dxa"/>
            <w:vAlign w:val="center"/>
            <w:tcPrChange w:id="12490" w:author="Στάθης Καπ" w:date="2023-03-09T07:02:00Z">
              <w:tcPr>
                <w:tcW w:w="454" w:type="dxa"/>
                <w:gridSpan w:val="2"/>
                <w:vAlign w:val="center"/>
              </w:tcPr>
            </w:tcPrChange>
          </w:tcPr>
          <w:p w14:paraId="7583263A" w14:textId="1DCE53FB" w:rsidR="00BD2E78" w:rsidRPr="007E0F91" w:rsidRDefault="00BD2E78" w:rsidP="00BD2E78">
            <w:pPr>
              <w:jc w:val="center"/>
              <w:rPr>
                <w:ins w:id="12491" w:author="Στάθης Καπ" w:date="2023-03-09T05:29:00Z"/>
                <w:sz w:val="16"/>
                <w:szCs w:val="16"/>
              </w:rPr>
            </w:pPr>
            <w:ins w:id="12492" w:author="Στάθης Καπ" w:date="2023-03-09T07:02:00Z">
              <w:r>
                <w:rPr>
                  <w:rFonts w:ascii="Calibri" w:hAnsi="Calibri" w:cs="Calibri"/>
                  <w:color w:val="000000"/>
                  <w:sz w:val="16"/>
                  <w:szCs w:val="16"/>
                </w:rPr>
                <w:t>0.175</w:t>
              </w:r>
            </w:ins>
          </w:p>
        </w:tc>
        <w:tc>
          <w:tcPr>
            <w:tcW w:w="457" w:type="dxa"/>
            <w:tcBorders>
              <w:right w:val="single" w:sz="4" w:space="0" w:color="auto"/>
            </w:tcBorders>
            <w:vAlign w:val="center"/>
            <w:tcPrChange w:id="12493" w:author="Στάθης Καπ" w:date="2023-03-09T07:02:00Z">
              <w:tcPr>
                <w:tcW w:w="457" w:type="dxa"/>
                <w:gridSpan w:val="2"/>
                <w:tcBorders>
                  <w:right w:val="single" w:sz="4" w:space="0" w:color="auto"/>
                </w:tcBorders>
                <w:vAlign w:val="center"/>
              </w:tcPr>
            </w:tcPrChange>
          </w:tcPr>
          <w:p w14:paraId="435E72FC" w14:textId="0F788A78" w:rsidR="00BD2E78" w:rsidRPr="007E0F91" w:rsidRDefault="00BD2E78" w:rsidP="00BD2E78">
            <w:pPr>
              <w:jc w:val="center"/>
              <w:rPr>
                <w:ins w:id="12494" w:author="Στάθης Καπ" w:date="2023-03-09T05:29:00Z"/>
                <w:sz w:val="16"/>
                <w:szCs w:val="16"/>
              </w:rPr>
            </w:pPr>
            <w:ins w:id="12495" w:author="Στάθης Καπ" w:date="2023-03-09T07:02:00Z">
              <w:r>
                <w:rPr>
                  <w:rFonts w:ascii="Calibri" w:hAnsi="Calibri" w:cs="Calibri"/>
                  <w:color w:val="000000"/>
                  <w:sz w:val="16"/>
                  <w:szCs w:val="16"/>
                </w:rPr>
                <w:t>23.25</w:t>
              </w:r>
            </w:ins>
          </w:p>
        </w:tc>
        <w:tc>
          <w:tcPr>
            <w:tcW w:w="453" w:type="dxa"/>
            <w:tcBorders>
              <w:left w:val="single" w:sz="4" w:space="0" w:color="auto"/>
            </w:tcBorders>
            <w:vAlign w:val="center"/>
            <w:tcPrChange w:id="12496" w:author="Στάθης Καπ" w:date="2023-03-09T07:02:00Z">
              <w:tcPr>
                <w:tcW w:w="453" w:type="dxa"/>
                <w:gridSpan w:val="2"/>
                <w:tcBorders>
                  <w:left w:val="single" w:sz="4" w:space="0" w:color="auto"/>
                </w:tcBorders>
                <w:vAlign w:val="center"/>
              </w:tcPr>
            </w:tcPrChange>
          </w:tcPr>
          <w:p w14:paraId="196E0763" w14:textId="1EE31820" w:rsidR="00BD2E78" w:rsidRPr="007E0F91" w:rsidRDefault="00BD2E78" w:rsidP="00BD2E78">
            <w:pPr>
              <w:jc w:val="center"/>
              <w:rPr>
                <w:ins w:id="12497" w:author="Στάθης Καπ" w:date="2023-03-09T05:29:00Z"/>
                <w:sz w:val="16"/>
                <w:szCs w:val="16"/>
              </w:rPr>
            </w:pPr>
            <w:ins w:id="12498" w:author="Στάθης Καπ" w:date="2023-03-09T07:02:00Z">
              <w:r>
                <w:rPr>
                  <w:rFonts w:ascii="Calibri" w:hAnsi="Calibri" w:cs="Calibri"/>
                  <w:color w:val="000000"/>
                  <w:sz w:val="16"/>
                  <w:szCs w:val="16"/>
                </w:rPr>
                <w:t>518</w:t>
              </w:r>
            </w:ins>
          </w:p>
        </w:tc>
        <w:tc>
          <w:tcPr>
            <w:tcW w:w="454" w:type="dxa"/>
            <w:vAlign w:val="center"/>
            <w:tcPrChange w:id="12499" w:author="Στάθης Καπ" w:date="2023-03-09T07:02:00Z">
              <w:tcPr>
                <w:tcW w:w="454" w:type="dxa"/>
                <w:gridSpan w:val="2"/>
                <w:vAlign w:val="center"/>
              </w:tcPr>
            </w:tcPrChange>
          </w:tcPr>
          <w:p w14:paraId="2D1E32A3" w14:textId="5B262849" w:rsidR="00BD2E78" w:rsidRPr="007E0F91" w:rsidRDefault="00BD2E78" w:rsidP="00BD2E78">
            <w:pPr>
              <w:jc w:val="center"/>
              <w:rPr>
                <w:ins w:id="12500" w:author="Στάθης Καπ" w:date="2023-03-09T05:29:00Z"/>
                <w:sz w:val="16"/>
                <w:szCs w:val="16"/>
              </w:rPr>
            </w:pPr>
            <w:ins w:id="12501" w:author="Στάθης Καπ" w:date="2023-03-09T07:02:00Z">
              <w:r>
                <w:rPr>
                  <w:rFonts w:ascii="Calibri" w:hAnsi="Calibri" w:cs="Calibri"/>
                  <w:color w:val="000000"/>
                  <w:sz w:val="16"/>
                  <w:szCs w:val="16"/>
                </w:rPr>
                <w:t>11.75</w:t>
              </w:r>
            </w:ins>
          </w:p>
        </w:tc>
        <w:tc>
          <w:tcPr>
            <w:tcW w:w="454" w:type="dxa"/>
            <w:vAlign w:val="center"/>
            <w:tcPrChange w:id="12502" w:author="Στάθης Καπ" w:date="2023-03-09T07:02:00Z">
              <w:tcPr>
                <w:tcW w:w="454" w:type="dxa"/>
                <w:gridSpan w:val="2"/>
                <w:vAlign w:val="center"/>
              </w:tcPr>
            </w:tcPrChange>
          </w:tcPr>
          <w:p w14:paraId="7A89709A" w14:textId="13F56E85" w:rsidR="00BD2E78" w:rsidRPr="007E0F91" w:rsidRDefault="00BD2E78" w:rsidP="00BD2E78">
            <w:pPr>
              <w:jc w:val="center"/>
              <w:rPr>
                <w:ins w:id="12503" w:author="Στάθης Καπ" w:date="2023-03-09T05:29:00Z"/>
                <w:sz w:val="16"/>
                <w:szCs w:val="16"/>
              </w:rPr>
            </w:pPr>
            <w:ins w:id="12504" w:author="Στάθης Καπ" w:date="2023-03-09T07:02:00Z">
              <w:r>
                <w:rPr>
                  <w:rFonts w:ascii="Calibri" w:hAnsi="Calibri" w:cs="Calibri"/>
                  <w:color w:val="000000"/>
                  <w:sz w:val="16"/>
                  <w:szCs w:val="16"/>
                </w:rPr>
                <w:t>0.164</w:t>
              </w:r>
            </w:ins>
          </w:p>
        </w:tc>
        <w:tc>
          <w:tcPr>
            <w:tcW w:w="454" w:type="dxa"/>
            <w:tcBorders>
              <w:right w:val="single" w:sz="4" w:space="0" w:color="auto"/>
            </w:tcBorders>
            <w:vAlign w:val="center"/>
            <w:tcPrChange w:id="12505" w:author="Στάθης Καπ" w:date="2023-03-09T07:02:00Z">
              <w:tcPr>
                <w:tcW w:w="454" w:type="dxa"/>
                <w:gridSpan w:val="2"/>
                <w:tcBorders>
                  <w:right w:val="single" w:sz="4" w:space="0" w:color="auto"/>
                </w:tcBorders>
                <w:vAlign w:val="center"/>
              </w:tcPr>
            </w:tcPrChange>
          </w:tcPr>
          <w:p w14:paraId="05B1B88A" w14:textId="499DB0F8" w:rsidR="00BD2E78" w:rsidRPr="007E0F91" w:rsidRDefault="00BD2E78" w:rsidP="00BD2E78">
            <w:pPr>
              <w:jc w:val="center"/>
              <w:rPr>
                <w:ins w:id="12506" w:author="Στάθης Καπ" w:date="2023-03-09T05:29:00Z"/>
                <w:sz w:val="16"/>
                <w:szCs w:val="16"/>
              </w:rPr>
            </w:pPr>
            <w:ins w:id="12507" w:author="Στάθης Καπ" w:date="2023-03-09T07:02:00Z">
              <w:r>
                <w:rPr>
                  <w:rFonts w:ascii="Calibri" w:hAnsi="Calibri" w:cs="Calibri"/>
                  <w:color w:val="000000"/>
                  <w:sz w:val="16"/>
                  <w:szCs w:val="16"/>
                </w:rPr>
                <w:t>28.07</w:t>
              </w:r>
            </w:ins>
          </w:p>
        </w:tc>
        <w:tc>
          <w:tcPr>
            <w:tcW w:w="453" w:type="dxa"/>
            <w:tcBorders>
              <w:left w:val="single" w:sz="4" w:space="0" w:color="auto"/>
            </w:tcBorders>
            <w:vAlign w:val="center"/>
            <w:tcPrChange w:id="12508" w:author="Στάθης Καπ" w:date="2023-03-09T07:02:00Z">
              <w:tcPr>
                <w:tcW w:w="453" w:type="dxa"/>
                <w:gridSpan w:val="2"/>
                <w:tcBorders>
                  <w:left w:val="single" w:sz="4" w:space="0" w:color="auto"/>
                </w:tcBorders>
                <w:vAlign w:val="center"/>
              </w:tcPr>
            </w:tcPrChange>
          </w:tcPr>
          <w:p w14:paraId="0E012B87" w14:textId="6F819585" w:rsidR="00BD2E78" w:rsidRPr="007E0F91" w:rsidRDefault="00BD2E78" w:rsidP="00BD2E78">
            <w:pPr>
              <w:jc w:val="center"/>
              <w:rPr>
                <w:ins w:id="12509" w:author="Στάθης Καπ" w:date="2023-03-09T05:29:00Z"/>
                <w:sz w:val="16"/>
                <w:szCs w:val="16"/>
              </w:rPr>
            </w:pPr>
            <w:ins w:id="12510" w:author="Στάθης Καπ" w:date="2023-03-09T07:02:00Z">
              <w:r>
                <w:rPr>
                  <w:rFonts w:ascii="Calibri" w:hAnsi="Calibri" w:cs="Calibri"/>
                  <w:color w:val="000000"/>
                  <w:sz w:val="16"/>
                  <w:szCs w:val="16"/>
                </w:rPr>
                <w:t>503</w:t>
              </w:r>
            </w:ins>
          </w:p>
        </w:tc>
        <w:tc>
          <w:tcPr>
            <w:tcW w:w="454" w:type="dxa"/>
            <w:vAlign w:val="center"/>
            <w:tcPrChange w:id="12511" w:author="Στάθης Καπ" w:date="2023-03-09T07:02:00Z">
              <w:tcPr>
                <w:tcW w:w="454" w:type="dxa"/>
                <w:gridSpan w:val="2"/>
                <w:vAlign w:val="center"/>
              </w:tcPr>
            </w:tcPrChange>
          </w:tcPr>
          <w:p w14:paraId="5DEF7FA8" w14:textId="3C0A9469" w:rsidR="00BD2E78" w:rsidRPr="007E0F91" w:rsidRDefault="00BD2E78" w:rsidP="00BD2E78">
            <w:pPr>
              <w:jc w:val="center"/>
              <w:rPr>
                <w:ins w:id="12512" w:author="Στάθης Καπ" w:date="2023-03-09T05:29:00Z"/>
                <w:sz w:val="16"/>
                <w:szCs w:val="16"/>
              </w:rPr>
            </w:pPr>
            <w:ins w:id="12513" w:author="Στάθης Καπ" w:date="2023-03-09T07:02:00Z">
              <w:r>
                <w:rPr>
                  <w:rFonts w:ascii="Calibri" w:hAnsi="Calibri" w:cs="Calibri"/>
                  <w:color w:val="000000"/>
                  <w:sz w:val="16"/>
                  <w:szCs w:val="16"/>
                </w:rPr>
                <w:t>14.31</w:t>
              </w:r>
            </w:ins>
          </w:p>
        </w:tc>
        <w:tc>
          <w:tcPr>
            <w:tcW w:w="454" w:type="dxa"/>
            <w:vAlign w:val="center"/>
            <w:tcPrChange w:id="12514" w:author="Στάθης Καπ" w:date="2023-03-09T07:02:00Z">
              <w:tcPr>
                <w:tcW w:w="454" w:type="dxa"/>
                <w:gridSpan w:val="2"/>
                <w:vAlign w:val="center"/>
              </w:tcPr>
            </w:tcPrChange>
          </w:tcPr>
          <w:p w14:paraId="480130EA" w14:textId="133EFEF8" w:rsidR="00BD2E78" w:rsidRPr="007E0F91" w:rsidRDefault="00BD2E78" w:rsidP="00BD2E78">
            <w:pPr>
              <w:jc w:val="center"/>
              <w:rPr>
                <w:ins w:id="12515" w:author="Στάθης Καπ" w:date="2023-03-09T05:29:00Z"/>
                <w:sz w:val="16"/>
                <w:szCs w:val="16"/>
              </w:rPr>
            </w:pPr>
            <w:ins w:id="12516" w:author="Στάθης Καπ" w:date="2023-03-09T07:02:00Z">
              <w:r>
                <w:rPr>
                  <w:rFonts w:ascii="Calibri" w:hAnsi="Calibri" w:cs="Calibri"/>
                  <w:color w:val="000000"/>
                  <w:sz w:val="16"/>
                  <w:szCs w:val="16"/>
                </w:rPr>
                <w:t>0.159</w:t>
              </w:r>
            </w:ins>
          </w:p>
        </w:tc>
        <w:tc>
          <w:tcPr>
            <w:tcW w:w="461" w:type="dxa"/>
            <w:tcBorders>
              <w:right w:val="single" w:sz="4" w:space="0" w:color="auto"/>
            </w:tcBorders>
            <w:vAlign w:val="center"/>
            <w:tcPrChange w:id="12517" w:author="Στάθης Καπ" w:date="2023-03-09T07:02:00Z">
              <w:tcPr>
                <w:tcW w:w="461" w:type="dxa"/>
                <w:gridSpan w:val="2"/>
                <w:tcBorders>
                  <w:right w:val="single" w:sz="4" w:space="0" w:color="auto"/>
                </w:tcBorders>
                <w:vAlign w:val="center"/>
              </w:tcPr>
            </w:tcPrChange>
          </w:tcPr>
          <w:p w14:paraId="70BE5586" w14:textId="72C83C4B" w:rsidR="00BD2E78" w:rsidRPr="007E0F91" w:rsidRDefault="00BD2E78" w:rsidP="00BD2E78">
            <w:pPr>
              <w:jc w:val="center"/>
              <w:rPr>
                <w:ins w:id="12518" w:author="Στάθης Καπ" w:date="2023-03-09T05:29:00Z"/>
                <w:sz w:val="16"/>
                <w:szCs w:val="16"/>
              </w:rPr>
            </w:pPr>
            <w:ins w:id="12519" w:author="Στάθης Καπ" w:date="2023-03-09T07:02:00Z">
              <w:r>
                <w:rPr>
                  <w:rFonts w:ascii="Calibri" w:hAnsi="Calibri" w:cs="Calibri"/>
                  <w:color w:val="000000"/>
                  <w:sz w:val="16"/>
                  <w:szCs w:val="16"/>
                </w:rPr>
                <w:t>30.26</w:t>
              </w:r>
            </w:ins>
          </w:p>
        </w:tc>
      </w:tr>
      <w:tr w:rsidR="00BD2E78" w14:paraId="66341FDC"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520"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521" w:author="Στάθης Καπ" w:date="2023-03-09T05:29:00Z"/>
          <w:trPrChange w:id="12522"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523"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53BBB817" w14:textId="77777777" w:rsidR="00BD2E78" w:rsidRPr="007E0F91" w:rsidRDefault="00BD2E78" w:rsidP="00BD2E78">
            <w:pPr>
              <w:jc w:val="center"/>
              <w:rPr>
                <w:ins w:id="12524" w:author="Στάθης Καπ" w:date="2023-03-09T05:29:00Z"/>
                <w:sz w:val="16"/>
                <w:szCs w:val="16"/>
              </w:rPr>
            </w:pPr>
            <w:ins w:id="12525" w:author="Στάθης Καπ" w:date="2023-03-09T05:29:00Z">
              <w:r w:rsidRPr="007E0F91">
                <w:rPr>
                  <w:sz w:val="16"/>
                  <w:szCs w:val="16"/>
                </w:rPr>
                <w:lastRenderedPageBreak/>
                <w:t>pr18</w:t>
              </w:r>
            </w:ins>
          </w:p>
        </w:tc>
        <w:tc>
          <w:tcPr>
            <w:tcW w:w="565" w:type="dxa"/>
            <w:tcBorders>
              <w:left w:val="single" w:sz="4" w:space="0" w:color="auto"/>
            </w:tcBorders>
            <w:vAlign w:val="center"/>
            <w:tcPrChange w:id="12526" w:author="Στάθης Καπ" w:date="2023-03-09T07:02:00Z">
              <w:tcPr>
                <w:tcW w:w="565" w:type="dxa"/>
                <w:gridSpan w:val="2"/>
                <w:tcBorders>
                  <w:left w:val="single" w:sz="4" w:space="0" w:color="auto"/>
                </w:tcBorders>
                <w:vAlign w:val="center"/>
              </w:tcPr>
            </w:tcPrChange>
          </w:tcPr>
          <w:p w14:paraId="63922B50" w14:textId="41EDC46D" w:rsidR="00BD2E78" w:rsidRPr="007E0F91" w:rsidRDefault="00BD2E78" w:rsidP="00BD2E78">
            <w:pPr>
              <w:jc w:val="center"/>
              <w:rPr>
                <w:ins w:id="12527" w:author="Στάθης Καπ" w:date="2023-03-09T05:29:00Z"/>
                <w:sz w:val="16"/>
                <w:szCs w:val="16"/>
              </w:rPr>
            </w:pPr>
            <w:ins w:id="12528" w:author="Στάθης Καπ" w:date="2023-03-09T07:02:00Z">
              <w:r>
                <w:rPr>
                  <w:rFonts w:ascii="Calibri" w:hAnsi="Calibri" w:cs="Calibri"/>
                  <w:color w:val="000000"/>
                  <w:sz w:val="16"/>
                  <w:szCs w:val="16"/>
                </w:rPr>
                <w:t>953</w:t>
              </w:r>
            </w:ins>
          </w:p>
        </w:tc>
        <w:tc>
          <w:tcPr>
            <w:tcW w:w="679" w:type="dxa"/>
            <w:tcBorders>
              <w:right w:val="single" w:sz="4" w:space="0" w:color="auto"/>
            </w:tcBorders>
            <w:vAlign w:val="center"/>
            <w:tcPrChange w:id="12529" w:author="Στάθης Καπ" w:date="2023-03-09T07:02:00Z">
              <w:tcPr>
                <w:tcW w:w="679" w:type="dxa"/>
                <w:gridSpan w:val="2"/>
                <w:tcBorders>
                  <w:right w:val="single" w:sz="4" w:space="0" w:color="auto"/>
                </w:tcBorders>
                <w:vAlign w:val="center"/>
              </w:tcPr>
            </w:tcPrChange>
          </w:tcPr>
          <w:p w14:paraId="7994778C" w14:textId="529EB6A9" w:rsidR="00BD2E78" w:rsidRPr="007E0F91" w:rsidRDefault="00BD2E78" w:rsidP="00BD2E78">
            <w:pPr>
              <w:jc w:val="center"/>
              <w:rPr>
                <w:ins w:id="12530" w:author="Στάθης Καπ" w:date="2023-03-09T05:29:00Z"/>
                <w:sz w:val="16"/>
                <w:szCs w:val="16"/>
              </w:rPr>
            </w:pPr>
            <w:ins w:id="12531" w:author="Στάθης Καπ" w:date="2023-03-09T07:02:00Z">
              <w:r>
                <w:rPr>
                  <w:rFonts w:ascii="Calibri" w:hAnsi="Calibri" w:cs="Calibri"/>
                  <w:color w:val="000000"/>
                  <w:sz w:val="16"/>
                  <w:szCs w:val="16"/>
                </w:rPr>
                <w:t>877</w:t>
              </w:r>
            </w:ins>
          </w:p>
        </w:tc>
        <w:tc>
          <w:tcPr>
            <w:tcW w:w="453" w:type="dxa"/>
            <w:tcBorders>
              <w:left w:val="single" w:sz="4" w:space="0" w:color="auto"/>
            </w:tcBorders>
            <w:vAlign w:val="center"/>
            <w:tcPrChange w:id="12532" w:author="Στάθης Καπ" w:date="2023-03-09T07:02:00Z">
              <w:tcPr>
                <w:tcW w:w="453" w:type="dxa"/>
                <w:gridSpan w:val="2"/>
                <w:tcBorders>
                  <w:left w:val="single" w:sz="4" w:space="0" w:color="auto"/>
                </w:tcBorders>
                <w:vAlign w:val="center"/>
              </w:tcPr>
            </w:tcPrChange>
          </w:tcPr>
          <w:p w14:paraId="4FBB2DBE" w14:textId="79DED479" w:rsidR="00BD2E78" w:rsidRPr="007E0F91" w:rsidRDefault="00BD2E78" w:rsidP="00BD2E78">
            <w:pPr>
              <w:jc w:val="center"/>
              <w:rPr>
                <w:ins w:id="12533" w:author="Στάθης Καπ" w:date="2023-03-09T05:29:00Z"/>
                <w:sz w:val="16"/>
                <w:szCs w:val="16"/>
              </w:rPr>
            </w:pPr>
            <w:ins w:id="12534" w:author="Στάθης Καπ" w:date="2023-03-09T07:02:00Z">
              <w:r>
                <w:rPr>
                  <w:rFonts w:ascii="Calibri" w:hAnsi="Calibri" w:cs="Calibri"/>
                  <w:color w:val="000000"/>
                  <w:sz w:val="16"/>
                  <w:szCs w:val="16"/>
                </w:rPr>
                <w:t>825</w:t>
              </w:r>
            </w:ins>
          </w:p>
        </w:tc>
        <w:tc>
          <w:tcPr>
            <w:tcW w:w="708" w:type="dxa"/>
            <w:vAlign w:val="center"/>
            <w:tcPrChange w:id="12535" w:author="Στάθης Καπ" w:date="2023-03-09T07:02:00Z">
              <w:tcPr>
                <w:tcW w:w="708" w:type="dxa"/>
                <w:gridSpan w:val="2"/>
                <w:vAlign w:val="center"/>
              </w:tcPr>
            </w:tcPrChange>
          </w:tcPr>
          <w:p w14:paraId="5AD6C3D7" w14:textId="6F6E8CAD" w:rsidR="00BD2E78" w:rsidRPr="007E0F91" w:rsidRDefault="00BD2E78" w:rsidP="00BD2E78">
            <w:pPr>
              <w:jc w:val="center"/>
              <w:rPr>
                <w:ins w:id="12536" w:author="Στάθης Καπ" w:date="2023-03-09T05:29:00Z"/>
                <w:sz w:val="16"/>
                <w:szCs w:val="16"/>
              </w:rPr>
            </w:pPr>
            <w:ins w:id="12537" w:author="Στάθης Καπ" w:date="2023-03-09T07:02:00Z">
              <w:r>
                <w:rPr>
                  <w:rFonts w:ascii="Calibri" w:hAnsi="Calibri" w:cs="Calibri"/>
                  <w:color w:val="000000"/>
                  <w:sz w:val="16"/>
                  <w:szCs w:val="16"/>
                </w:rPr>
                <w:t>13.43</w:t>
              </w:r>
            </w:ins>
          </w:p>
        </w:tc>
        <w:tc>
          <w:tcPr>
            <w:tcW w:w="652" w:type="dxa"/>
            <w:vMerge/>
            <w:tcBorders>
              <w:right w:val="single" w:sz="4" w:space="0" w:color="auto"/>
            </w:tcBorders>
            <w:vAlign w:val="center"/>
            <w:tcPrChange w:id="12538" w:author="Στάθης Καπ" w:date="2023-03-09T07:02:00Z">
              <w:tcPr>
                <w:tcW w:w="652" w:type="dxa"/>
                <w:gridSpan w:val="2"/>
                <w:vMerge/>
                <w:tcBorders>
                  <w:right w:val="single" w:sz="4" w:space="0" w:color="auto"/>
                </w:tcBorders>
                <w:vAlign w:val="center"/>
              </w:tcPr>
            </w:tcPrChange>
          </w:tcPr>
          <w:p w14:paraId="7C23E592" w14:textId="77777777" w:rsidR="00BD2E78" w:rsidRPr="007E0F91" w:rsidRDefault="00BD2E78" w:rsidP="00BD2E78">
            <w:pPr>
              <w:jc w:val="center"/>
              <w:rPr>
                <w:ins w:id="12539" w:author="Στάθης Καπ" w:date="2023-03-09T05:29:00Z"/>
                <w:sz w:val="16"/>
                <w:szCs w:val="16"/>
              </w:rPr>
            </w:pPr>
          </w:p>
        </w:tc>
        <w:tc>
          <w:tcPr>
            <w:tcW w:w="453" w:type="dxa"/>
            <w:tcBorders>
              <w:left w:val="single" w:sz="4" w:space="0" w:color="auto"/>
            </w:tcBorders>
            <w:vAlign w:val="center"/>
            <w:tcPrChange w:id="12540" w:author="Στάθης Καπ" w:date="2023-03-09T07:02:00Z">
              <w:tcPr>
                <w:tcW w:w="453" w:type="dxa"/>
                <w:gridSpan w:val="2"/>
                <w:tcBorders>
                  <w:left w:val="single" w:sz="4" w:space="0" w:color="auto"/>
                </w:tcBorders>
                <w:vAlign w:val="center"/>
              </w:tcPr>
            </w:tcPrChange>
          </w:tcPr>
          <w:p w14:paraId="082B0369" w14:textId="449339CC" w:rsidR="00BD2E78" w:rsidRPr="007E0F91" w:rsidRDefault="00BD2E78" w:rsidP="00BD2E78">
            <w:pPr>
              <w:jc w:val="center"/>
              <w:rPr>
                <w:ins w:id="12541" w:author="Στάθης Καπ" w:date="2023-03-09T05:29:00Z"/>
                <w:sz w:val="16"/>
                <w:szCs w:val="16"/>
              </w:rPr>
            </w:pPr>
            <w:ins w:id="12542" w:author="Στάθης Καπ" w:date="2023-03-09T07:02:00Z">
              <w:r>
                <w:rPr>
                  <w:rFonts w:ascii="Calibri" w:hAnsi="Calibri" w:cs="Calibri"/>
                  <w:color w:val="000000"/>
                  <w:sz w:val="16"/>
                  <w:szCs w:val="16"/>
                </w:rPr>
                <w:t>878</w:t>
              </w:r>
            </w:ins>
          </w:p>
        </w:tc>
        <w:tc>
          <w:tcPr>
            <w:tcW w:w="454" w:type="dxa"/>
            <w:vAlign w:val="center"/>
            <w:tcPrChange w:id="12543" w:author="Στάθης Καπ" w:date="2023-03-09T07:02:00Z">
              <w:tcPr>
                <w:tcW w:w="454" w:type="dxa"/>
                <w:gridSpan w:val="2"/>
                <w:vAlign w:val="center"/>
              </w:tcPr>
            </w:tcPrChange>
          </w:tcPr>
          <w:p w14:paraId="752E7FE0" w14:textId="7E336D10" w:rsidR="00BD2E78" w:rsidRPr="007E0F91" w:rsidRDefault="00BD2E78" w:rsidP="00BD2E78">
            <w:pPr>
              <w:jc w:val="center"/>
              <w:rPr>
                <w:ins w:id="12544" w:author="Στάθης Καπ" w:date="2023-03-09T05:29:00Z"/>
                <w:sz w:val="16"/>
                <w:szCs w:val="16"/>
              </w:rPr>
            </w:pPr>
            <w:ins w:id="12545" w:author="Στάθης Καπ" w:date="2023-03-09T07:02:00Z">
              <w:r>
                <w:rPr>
                  <w:rFonts w:ascii="Calibri" w:hAnsi="Calibri" w:cs="Calibri"/>
                  <w:color w:val="000000"/>
                  <w:sz w:val="16"/>
                  <w:szCs w:val="16"/>
                </w:rPr>
                <w:t>-6.42</w:t>
              </w:r>
            </w:ins>
          </w:p>
        </w:tc>
        <w:tc>
          <w:tcPr>
            <w:tcW w:w="454" w:type="dxa"/>
            <w:vAlign w:val="center"/>
            <w:tcPrChange w:id="12546" w:author="Στάθης Καπ" w:date="2023-03-09T07:02:00Z">
              <w:tcPr>
                <w:tcW w:w="454" w:type="dxa"/>
                <w:gridSpan w:val="2"/>
                <w:vAlign w:val="center"/>
              </w:tcPr>
            </w:tcPrChange>
          </w:tcPr>
          <w:p w14:paraId="13EC9F13" w14:textId="1B3B3BD7" w:rsidR="00BD2E78" w:rsidRPr="007E0F91" w:rsidRDefault="00BD2E78" w:rsidP="00BD2E78">
            <w:pPr>
              <w:jc w:val="center"/>
              <w:rPr>
                <w:ins w:id="12547" w:author="Στάθης Καπ" w:date="2023-03-09T05:29:00Z"/>
                <w:sz w:val="16"/>
                <w:szCs w:val="16"/>
              </w:rPr>
            </w:pPr>
            <w:ins w:id="12548" w:author="Στάθης Καπ" w:date="2023-03-09T07:02:00Z">
              <w:r>
                <w:rPr>
                  <w:rFonts w:ascii="Calibri" w:hAnsi="Calibri" w:cs="Calibri"/>
                  <w:color w:val="000000"/>
                  <w:sz w:val="16"/>
                  <w:szCs w:val="16"/>
                </w:rPr>
                <w:t>0.712</w:t>
              </w:r>
            </w:ins>
          </w:p>
        </w:tc>
        <w:tc>
          <w:tcPr>
            <w:tcW w:w="457" w:type="dxa"/>
            <w:tcBorders>
              <w:right w:val="single" w:sz="4" w:space="0" w:color="auto"/>
            </w:tcBorders>
            <w:vAlign w:val="center"/>
            <w:tcPrChange w:id="12549" w:author="Στάθης Καπ" w:date="2023-03-09T07:02:00Z">
              <w:tcPr>
                <w:tcW w:w="457" w:type="dxa"/>
                <w:gridSpan w:val="2"/>
                <w:tcBorders>
                  <w:right w:val="single" w:sz="4" w:space="0" w:color="auto"/>
                </w:tcBorders>
                <w:vAlign w:val="center"/>
              </w:tcPr>
            </w:tcPrChange>
          </w:tcPr>
          <w:p w14:paraId="779F688D" w14:textId="4A73575C" w:rsidR="00BD2E78" w:rsidRPr="007E0F91" w:rsidRDefault="00BD2E78" w:rsidP="00BD2E78">
            <w:pPr>
              <w:jc w:val="center"/>
              <w:rPr>
                <w:ins w:id="12550" w:author="Στάθης Καπ" w:date="2023-03-09T05:29:00Z"/>
                <w:sz w:val="16"/>
                <w:szCs w:val="16"/>
              </w:rPr>
            </w:pPr>
            <w:ins w:id="12551" w:author="Στάθης Καπ" w:date="2023-03-09T07:02:00Z">
              <w:r>
                <w:rPr>
                  <w:rFonts w:ascii="Calibri" w:hAnsi="Calibri" w:cs="Calibri"/>
                  <w:color w:val="000000"/>
                  <w:sz w:val="16"/>
                  <w:szCs w:val="16"/>
                </w:rPr>
                <w:t>21.76</w:t>
              </w:r>
            </w:ins>
          </w:p>
        </w:tc>
        <w:tc>
          <w:tcPr>
            <w:tcW w:w="453" w:type="dxa"/>
            <w:tcBorders>
              <w:left w:val="single" w:sz="4" w:space="0" w:color="auto"/>
            </w:tcBorders>
            <w:vAlign w:val="center"/>
            <w:tcPrChange w:id="12552" w:author="Στάθης Καπ" w:date="2023-03-09T07:02:00Z">
              <w:tcPr>
                <w:tcW w:w="453" w:type="dxa"/>
                <w:gridSpan w:val="2"/>
                <w:tcBorders>
                  <w:left w:val="single" w:sz="4" w:space="0" w:color="auto"/>
                </w:tcBorders>
                <w:vAlign w:val="center"/>
              </w:tcPr>
            </w:tcPrChange>
          </w:tcPr>
          <w:p w14:paraId="397AE275" w14:textId="6C9DE390" w:rsidR="00BD2E78" w:rsidRPr="007E0F91" w:rsidRDefault="00BD2E78" w:rsidP="00BD2E78">
            <w:pPr>
              <w:jc w:val="center"/>
              <w:rPr>
                <w:ins w:id="12553" w:author="Στάθης Καπ" w:date="2023-03-09T05:29:00Z"/>
                <w:sz w:val="16"/>
                <w:szCs w:val="16"/>
              </w:rPr>
            </w:pPr>
            <w:ins w:id="12554" w:author="Στάθης Καπ" w:date="2023-03-09T07:02:00Z">
              <w:r>
                <w:rPr>
                  <w:rFonts w:ascii="Calibri" w:hAnsi="Calibri" w:cs="Calibri"/>
                  <w:color w:val="000000"/>
                  <w:sz w:val="16"/>
                  <w:szCs w:val="16"/>
                </w:rPr>
                <w:t>807</w:t>
              </w:r>
            </w:ins>
          </w:p>
        </w:tc>
        <w:tc>
          <w:tcPr>
            <w:tcW w:w="454" w:type="dxa"/>
            <w:vAlign w:val="center"/>
            <w:tcPrChange w:id="12555" w:author="Στάθης Καπ" w:date="2023-03-09T07:02:00Z">
              <w:tcPr>
                <w:tcW w:w="454" w:type="dxa"/>
                <w:gridSpan w:val="2"/>
                <w:vAlign w:val="center"/>
              </w:tcPr>
            </w:tcPrChange>
          </w:tcPr>
          <w:p w14:paraId="3A4E7873" w14:textId="4A0F088D" w:rsidR="00BD2E78" w:rsidRPr="007E0F91" w:rsidRDefault="00BD2E78" w:rsidP="00BD2E78">
            <w:pPr>
              <w:jc w:val="center"/>
              <w:rPr>
                <w:ins w:id="12556" w:author="Στάθης Καπ" w:date="2023-03-09T05:29:00Z"/>
                <w:sz w:val="16"/>
                <w:szCs w:val="16"/>
              </w:rPr>
            </w:pPr>
            <w:ins w:id="12557" w:author="Στάθης Καπ" w:date="2023-03-09T07:02:00Z">
              <w:r>
                <w:rPr>
                  <w:rFonts w:ascii="Calibri" w:hAnsi="Calibri" w:cs="Calibri"/>
                  <w:color w:val="000000"/>
                  <w:sz w:val="16"/>
                  <w:szCs w:val="16"/>
                </w:rPr>
                <w:t>2.18</w:t>
              </w:r>
            </w:ins>
          </w:p>
        </w:tc>
        <w:tc>
          <w:tcPr>
            <w:tcW w:w="454" w:type="dxa"/>
            <w:vAlign w:val="center"/>
            <w:tcPrChange w:id="12558" w:author="Στάθης Καπ" w:date="2023-03-09T07:02:00Z">
              <w:tcPr>
                <w:tcW w:w="454" w:type="dxa"/>
                <w:gridSpan w:val="2"/>
                <w:vAlign w:val="center"/>
              </w:tcPr>
            </w:tcPrChange>
          </w:tcPr>
          <w:p w14:paraId="6F6F945D" w14:textId="37E3226F" w:rsidR="00BD2E78" w:rsidRPr="007E0F91" w:rsidRDefault="00BD2E78" w:rsidP="00BD2E78">
            <w:pPr>
              <w:jc w:val="center"/>
              <w:rPr>
                <w:ins w:id="12559" w:author="Στάθης Καπ" w:date="2023-03-09T05:29:00Z"/>
                <w:sz w:val="16"/>
                <w:szCs w:val="16"/>
              </w:rPr>
            </w:pPr>
            <w:ins w:id="12560" w:author="Στάθης Καπ" w:date="2023-03-09T07:02:00Z">
              <w:r>
                <w:rPr>
                  <w:rFonts w:ascii="Calibri" w:hAnsi="Calibri" w:cs="Calibri"/>
                  <w:color w:val="000000"/>
                  <w:sz w:val="16"/>
                  <w:szCs w:val="16"/>
                </w:rPr>
                <w:t>0.481</w:t>
              </w:r>
            </w:ins>
          </w:p>
        </w:tc>
        <w:tc>
          <w:tcPr>
            <w:tcW w:w="454" w:type="dxa"/>
            <w:tcBorders>
              <w:right w:val="single" w:sz="4" w:space="0" w:color="auto"/>
            </w:tcBorders>
            <w:vAlign w:val="center"/>
            <w:tcPrChange w:id="12561" w:author="Στάθης Καπ" w:date="2023-03-09T07:02:00Z">
              <w:tcPr>
                <w:tcW w:w="454" w:type="dxa"/>
                <w:gridSpan w:val="2"/>
                <w:tcBorders>
                  <w:right w:val="single" w:sz="4" w:space="0" w:color="auto"/>
                </w:tcBorders>
                <w:vAlign w:val="center"/>
              </w:tcPr>
            </w:tcPrChange>
          </w:tcPr>
          <w:p w14:paraId="269BA3A8" w14:textId="1FACC24F" w:rsidR="00BD2E78" w:rsidRPr="007E0F91" w:rsidRDefault="00BD2E78" w:rsidP="00BD2E78">
            <w:pPr>
              <w:jc w:val="center"/>
              <w:rPr>
                <w:ins w:id="12562" w:author="Στάθης Καπ" w:date="2023-03-09T05:29:00Z"/>
                <w:sz w:val="16"/>
                <w:szCs w:val="16"/>
              </w:rPr>
            </w:pPr>
            <w:ins w:id="12563" w:author="Στάθης Καπ" w:date="2023-03-09T07:02:00Z">
              <w:r>
                <w:rPr>
                  <w:rFonts w:ascii="Calibri" w:hAnsi="Calibri" w:cs="Calibri"/>
                  <w:color w:val="000000"/>
                  <w:sz w:val="16"/>
                  <w:szCs w:val="16"/>
                </w:rPr>
                <w:t>47.14</w:t>
              </w:r>
            </w:ins>
          </w:p>
        </w:tc>
        <w:tc>
          <w:tcPr>
            <w:tcW w:w="453" w:type="dxa"/>
            <w:tcBorders>
              <w:left w:val="single" w:sz="4" w:space="0" w:color="auto"/>
            </w:tcBorders>
            <w:vAlign w:val="center"/>
            <w:tcPrChange w:id="12564" w:author="Στάθης Καπ" w:date="2023-03-09T07:02:00Z">
              <w:tcPr>
                <w:tcW w:w="453" w:type="dxa"/>
                <w:gridSpan w:val="2"/>
                <w:tcBorders>
                  <w:left w:val="single" w:sz="4" w:space="0" w:color="auto"/>
                </w:tcBorders>
                <w:vAlign w:val="center"/>
              </w:tcPr>
            </w:tcPrChange>
          </w:tcPr>
          <w:p w14:paraId="3BE21EDA" w14:textId="431818D3" w:rsidR="00BD2E78" w:rsidRPr="007E0F91" w:rsidRDefault="00BD2E78" w:rsidP="00BD2E78">
            <w:pPr>
              <w:jc w:val="center"/>
              <w:rPr>
                <w:ins w:id="12565" w:author="Στάθης Καπ" w:date="2023-03-09T05:29:00Z"/>
                <w:sz w:val="16"/>
                <w:szCs w:val="16"/>
              </w:rPr>
            </w:pPr>
            <w:ins w:id="12566" w:author="Στάθης Καπ" w:date="2023-03-09T07:02:00Z">
              <w:r>
                <w:rPr>
                  <w:rFonts w:ascii="Calibri" w:hAnsi="Calibri" w:cs="Calibri"/>
                  <w:color w:val="000000"/>
                  <w:sz w:val="16"/>
                  <w:szCs w:val="16"/>
                </w:rPr>
                <w:t>736</w:t>
              </w:r>
            </w:ins>
          </w:p>
        </w:tc>
        <w:tc>
          <w:tcPr>
            <w:tcW w:w="454" w:type="dxa"/>
            <w:vAlign w:val="center"/>
            <w:tcPrChange w:id="12567" w:author="Στάθης Καπ" w:date="2023-03-09T07:02:00Z">
              <w:tcPr>
                <w:tcW w:w="454" w:type="dxa"/>
                <w:gridSpan w:val="2"/>
                <w:vAlign w:val="center"/>
              </w:tcPr>
            </w:tcPrChange>
          </w:tcPr>
          <w:p w14:paraId="6CC65B39" w14:textId="745B1C33" w:rsidR="00BD2E78" w:rsidRPr="007E0F91" w:rsidRDefault="00BD2E78" w:rsidP="00BD2E78">
            <w:pPr>
              <w:jc w:val="center"/>
              <w:rPr>
                <w:ins w:id="12568" w:author="Στάθης Καπ" w:date="2023-03-09T05:29:00Z"/>
                <w:sz w:val="16"/>
                <w:szCs w:val="16"/>
              </w:rPr>
            </w:pPr>
            <w:ins w:id="12569" w:author="Στάθης Καπ" w:date="2023-03-09T07:02:00Z">
              <w:r>
                <w:rPr>
                  <w:rFonts w:ascii="Calibri" w:hAnsi="Calibri" w:cs="Calibri"/>
                  <w:color w:val="000000"/>
                  <w:sz w:val="16"/>
                  <w:szCs w:val="16"/>
                </w:rPr>
                <w:t>10.79</w:t>
              </w:r>
            </w:ins>
          </w:p>
        </w:tc>
        <w:tc>
          <w:tcPr>
            <w:tcW w:w="454" w:type="dxa"/>
            <w:vAlign w:val="center"/>
            <w:tcPrChange w:id="12570" w:author="Στάθης Καπ" w:date="2023-03-09T07:02:00Z">
              <w:tcPr>
                <w:tcW w:w="454" w:type="dxa"/>
                <w:gridSpan w:val="2"/>
                <w:vAlign w:val="center"/>
              </w:tcPr>
            </w:tcPrChange>
          </w:tcPr>
          <w:p w14:paraId="10A6853B" w14:textId="050D297F" w:rsidR="00BD2E78" w:rsidRPr="007E0F91" w:rsidRDefault="00BD2E78" w:rsidP="00BD2E78">
            <w:pPr>
              <w:jc w:val="center"/>
              <w:rPr>
                <w:ins w:id="12571" w:author="Στάθης Καπ" w:date="2023-03-09T05:29:00Z"/>
                <w:sz w:val="16"/>
                <w:szCs w:val="16"/>
              </w:rPr>
            </w:pPr>
            <w:ins w:id="12572" w:author="Στάθης Καπ" w:date="2023-03-09T07:02:00Z">
              <w:r>
                <w:rPr>
                  <w:rFonts w:ascii="Calibri" w:hAnsi="Calibri" w:cs="Calibri"/>
                  <w:color w:val="000000"/>
                  <w:sz w:val="16"/>
                  <w:szCs w:val="16"/>
                </w:rPr>
                <w:t>0.387</w:t>
              </w:r>
            </w:ins>
          </w:p>
        </w:tc>
        <w:tc>
          <w:tcPr>
            <w:tcW w:w="461" w:type="dxa"/>
            <w:tcBorders>
              <w:right w:val="single" w:sz="4" w:space="0" w:color="auto"/>
            </w:tcBorders>
            <w:vAlign w:val="center"/>
            <w:tcPrChange w:id="12573" w:author="Στάθης Καπ" w:date="2023-03-09T07:02:00Z">
              <w:tcPr>
                <w:tcW w:w="461" w:type="dxa"/>
                <w:gridSpan w:val="2"/>
                <w:tcBorders>
                  <w:right w:val="single" w:sz="4" w:space="0" w:color="auto"/>
                </w:tcBorders>
                <w:vAlign w:val="center"/>
              </w:tcPr>
            </w:tcPrChange>
          </w:tcPr>
          <w:p w14:paraId="5F51F515" w14:textId="64FD9419" w:rsidR="00BD2E78" w:rsidRPr="007E0F91" w:rsidRDefault="00BD2E78" w:rsidP="00BD2E78">
            <w:pPr>
              <w:jc w:val="center"/>
              <w:rPr>
                <w:ins w:id="12574" w:author="Στάθης Καπ" w:date="2023-03-09T05:29:00Z"/>
                <w:sz w:val="16"/>
                <w:szCs w:val="16"/>
              </w:rPr>
            </w:pPr>
            <w:ins w:id="12575" w:author="Στάθης Καπ" w:date="2023-03-09T07:02:00Z">
              <w:r>
                <w:rPr>
                  <w:rFonts w:ascii="Calibri" w:hAnsi="Calibri" w:cs="Calibri"/>
                  <w:color w:val="000000"/>
                  <w:sz w:val="16"/>
                  <w:szCs w:val="16"/>
                </w:rPr>
                <w:t>57.47</w:t>
              </w:r>
            </w:ins>
          </w:p>
        </w:tc>
      </w:tr>
      <w:tr w:rsidR="00BD2E78" w14:paraId="754D4BCE"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576"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577" w:author="Στάθης Καπ" w:date="2023-03-09T05:29:00Z"/>
          <w:trPrChange w:id="12578"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579"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78B73713" w14:textId="77777777" w:rsidR="00BD2E78" w:rsidRPr="007E0F91" w:rsidRDefault="00BD2E78" w:rsidP="00BD2E78">
            <w:pPr>
              <w:jc w:val="center"/>
              <w:rPr>
                <w:ins w:id="12580" w:author="Στάθης Καπ" w:date="2023-03-09T05:29:00Z"/>
                <w:sz w:val="16"/>
                <w:szCs w:val="16"/>
              </w:rPr>
            </w:pPr>
            <w:ins w:id="12581" w:author="Στάθης Καπ" w:date="2023-03-09T05:29:00Z">
              <w:r w:rsidRPr="007E0F91">
                <w:rPr>
                  <w:sz w:val="16"/>
                  <w:szCs w:val="16"/>
                </w:rPr>
                <w:t>pr19</w:t>
              </w:r>
            </w:ins>
          </w:p>
        </w:tc>
        <w:tc>
          <w:tcPr>
            <w:tcW w:w="565" w:type="dxa"/>
            <w:tcBorders>
              <w:left w:val="single" w:sz="4" w:space="0" w:color="auto"/>
            </w:tcBorders>
            <w:vAlign w:val="center"/>
            <w:tcPrChange w:id="12582" w:author="Στάθης Καπ" w:date="2023-03-09T07:02:00Z">
              <w:tcPr>
                <w:tcW w:w="565" w:type="dxa"/>
                <w:gridSpan w:val="2"/>
                <w:tcBorders>
                  <w:left w:val="single" w:sz="4" w:space="0" w:color="auto"/>
                </w:tcBorders>
                <w:vAlign w:val="center"/>
              </w:tcPr>
            </w:tcPrChange>
          </w:tcPr>
          <w:p w14:paraId="27C8D348" w14:textId="56BF7D67" w:rsidR="00BD2E78" w:rsidRPr="007E0F91" w:rsidRDefault="00BD2E78" w:rsidP="00BD2E78">
            <w:pPr>
              <w:jc w:val="center"/>
              <w:rPr>
                <w:ins w:id="12583" w:author="Στάθης Καπ" w:date="2023-03-09T05:29:00Z"/>
                <w:sz w:val="16"/>
                <w:szCs w:val="16"/>
              </w:rPr>
            </w:pPr>
            <w:ins w:id="12584" w:author="Στάθης Καπ" w:date="2023-03-09T07:02:00Z">
              <w:r>
                <w:rPr>
                  <w:rFonts w:ascii="Calibri" w:hAnsi="Calibri" w:cs="Calibri"/>
                  <w:color w:val="000000"/>
                  <w:sz w:val="16"/>
                  <w:szCs w:val="16"/>
                </w:rPr>
                <w:t>1034</w:t>
              </w:r>
            </w:ins>
          </w:p>
        </w:tc>
        <w:tc>
          <w:tcPr>
            <w:tcW w:w="679" w:type="dxa"/>
            <w:tcBorders>
              <w:right w:val="single" w:sz="4" w:space="0" w:color="auto"/>
            </w:tcBorders>
            <w:vAlign w:val="center"/>
            <w:tcPrChange w:id="12585" w:author="Στάθης Καπ" w:date="2023-03-09T07:02:00Z">
              <w:tcPr>
                <w:tcW w:w="679" w:type="dxa"/>
                <w:gridSpan w:val="2"/>
                <w:tcBorders>
                  <w:right w:val="single" w:sz="4" w:space="0" w:color="auto"/>
                </w:tcBorders>
                <w:vAlign w:val="center"/>
              </w:tcPr>
            </w:tcPrChange>
          </w:tcPr>
          <w:p w14:paraId="5E5E42E7" w14:textId="663CDAFE" w:rsidR="00BD2E78" w:rsidRPr="007E0F91" w:rsidRDefault="00BD2E78" w:rsidP="00BD2E78">
            <w:pPr>
              <w:jc w:val="center"/>
              <w:rPr>
                <w:ins w:id="12586" w:author="Στάθης Καπ" w:date="2023-03-09T05:29:00Z"/>
                <w:sz w:val="16"/>
                <w:szCs w:val="16"/>
              </w:rPr>
            </w:pPr>
            <w:ins w:id="12587" w:author="Στάθης Καπ" w:date="2023-03-09T07:02:00Z">
              <w:r>
                <w:rPr>
                  <w:rFonts w:ascii="Calibri" w:hAnsi="Calibri" w:cs="Calibri"/>
                  <w:color w:val="000000"/>
                  <w:sz w:val="16"/>
                  <w:szCs w:val="16"/>
                </w:rPr>
                <w:t>955</w:t>
              </w:r>
            </w:ins>
          </w:p>
        </w:tc>
        <w:tc>
          <w:tcPr>
            <w:tcW w:w="453" w:type="dxa"/>
            <w:tcBorders>
              <w:left w:val="single" w:sz="4" w:space="0" w:color="auto"/>
            </w:tcBorders>
            <w:vAlign w:val="center"/>
            <w:tcPrChange w:id="12588" w:author="Στάθης Καπ" w:date="2023-03-09T07:02:00Z">
              <w:tcPr>
                <w:tcW w:w="453" w:type="dxa"/>
                <w:gridSpan w:val="2"/>
                <w:tcBorders>
                  <w:left w:val="single" w:sz="4" w:space="0" w:color="auto"/>
                </w:tcBorders>
                <w:vAlign w:val="center"/>
              </w:tcPr>
            </w:tcPrChange>
          </w:tcPr>
          <w:p w14:paraId="61397846" w14:textId="64B78E30" w:rsidR="00BD2E78" w:rsidRPr="007E0F91" w:rsidRDefault="00BD2E78" w:rsidP="00BD2E78">
            <w:pPr>
              <w:jc w:val="center"/>
              <w:rPr>
                <w:ins w:id="12589" w:author="Στάθης Καπ" w:date="2023-03-09T05:29:00Z"/>
                <w:sz w:val="16"/>
                <w:szCs w:val="16"/>
              </w:rPr>
            </w:pPr>
            <w:ins w:id="12590" w:author="Στάθης Καπ" w:date="2023-03-09T07:02:00Z">
              <w:r>
                <w:rPr>
                  <w:rFonts w:ascii="Calibri" w:hAnsi="Calibri" w:cs="Calibri"/>
                  <w:color w:val="000000"/>
                  <w:sz w:val="16"/>
                  <w:szCs w:val="16"/>
                </w:rPr>
                <w:t>969</w:t>
              </w:r>
            </w:ins>
          </w:p>
        </w:tc>
        <w:tc>
          <w:tcPr>
            <w:tcW w:w="708" w:type="dxa"/>
            <w:vAlign w:val="center"/>
            <w:tcPrChange w:id="12591" w:author="Στάθης Καπ" w:date="2023-03-09T07:02:00Z">
              <w:tcPr>
                <w:tcW w:w="708" w:type="dxa"/>
                <w:gridSpan w:val="2"/>
                <w:vAlign w:val="center"/>
              </w:tcPr>
            </w:tcPrChange>
          </w:tcPr>
          <w:p w14:paraId="74C805E5" w14:textId="76D8DCBC" w:rsidR="00BD2E78" w:rsidRPr="007E0F91" w:rsidRDefault="00BD2E78" w:rsidP="00BD2E78">
            <w:pPr>
              <w:jc w:val="center"/>
              <w:rPr>
                <w:ins w:id="12592" w:author="Στάθης Καπ" w:date="2023-03-09T05:29:00Z"/>
                <w:sz w:val="16"/>
                <w:szCs w:val="16"/>
              </w:rPr>
            </w:pPr>
            <w:ins w:id="12593" w:author="Στάθης Καπ" w:date="2023-03-09T07:02:00Z">
              <w:r>
                <w:rPr>
                  <w:rFonts w:ascii="Calibri" w:hAnsi="Calibri" w:cs="Calibri"/>
                  <w:color w:val="000000"/>
                  <w:sz w:val="16"/>
                  <w:szCs w:val="16"/>
                </w:rPr>
                <w:t>6.29</w:t>
              </w:r>
            </w:ins>
          </w:p>
        </w:tc>
        <w:tc>
          <w:tcPr>
            <w:tcW w:w="652" w:type="dxa"/>
            <w:vMerge/>
            <w:tcBorders>
              <w:right w:val="single" w:sz="4" w:space="0" w:color="auto"/>
            </w:tcBorders>
            <w:vAlign w:val="center"/>
            <w:tcPrChange w:id="12594" w:author="Στάθης Καπ" w:date="2023-03-09T07:02:00Z">
              <w:tcPr>
                <w:tcW w:w="652" w:type="dxa"/>
                <w:gridSpan w:val="2"/>
                <w:vMerge/>
                <w:tcBorders>
                  <w:right w:val="single" w:sz="4" w:space="0" w:color="auto"/>
                </w:tcBorders>
                <w:vAlign w:val="center"/>
              </w:tcPr>
            </w:tcPrChange>
          </w:tcPr>
          <w:p w14:paraId="389714AF" w14:textId="77777777" w:rsidR="00BD2E78" w:rsidRPr="007E0F91" w:rsidRDefault="00BD2E78" w:rsidP="00BD2E78">
            <w:pPr>
              <w:jc w:val="center"/>
              <w:rPr>
                <w:ins w:id="12595" w:author="Στάθης Καπ" w:date="2023-03-09T05:29:00Z"/>
                <w:sz w:val="16"/>
                <w:szCs w:val="16"/>
              </w:rPr>
            </w:pPr>
          </w:p>
        </w:tc>
        <w:tc>
          <w:tcPr>
            <w:tcW w:w="453" w:type="dxa"/>
            <w:tcBorders>
              <w:left w:val="single" w:sz="4" w:space="0" w:color="auto"/>
            </w:tcBorders>
            <w:vAlign w:val="center"/>
            <w:tcPrChange w:id="12596" w:author="Στάθης Καπ" w:date="2023-03-09T07:02:00Z">
              <w:tcPr>
                <w:tcW w:w="453" w:type="dxa"/>
                <w:gridSpan w:val="2"/>
                <w:tcBorders>
                  <w:left w:val="single" w:sz="4" w:space="0" w:color="auto"/>
                </w:tcBorders>
                <w:vAlign w:val="center"/>
              </w:tcPr>
            </w:tcPrChange>
          </w:tcPr>
          <w:p w14:paraId="17014608" w14:textId="3627FAF6" w:rsidR="00BD2E78" w:rsidRPr="007E0F91" w:rsidRDefault="00BD2E78" w:rsidP="00BD2E78">
            <w:pPr>
              <w:jc w:val="center"/>
              <w:rPr>
                <w:ins w:id="12597" w:author="Στάθης Καπ" w:date="2023-03-09T05:29:00Z"/>
                <w:sz w:val="16"/>
                <w:szCs w:val="16"/>
              </w:rPr>
            </w:pPr>
            <w:ins w:id="12598" w:author="Στάθης Καπ" w:date="2023-03-09T07:02:00Z">
              <w:r>
                <w:rPr>
                  <w:rFonts w:ascii="Calibri" w:hAnsi="Calibri" w:cs="Calibri"/>
                  <w:color w:val="000000"/>
                  <w:sz w:val="16"/>
                  <w:szCs w:val="16"/>
                </w:rPr>
                <w:t>818</w:t>
              </w:r>
            </w:ins>
          </w:p>
        </w:tc>
        <w:tc>
          <w:tcPr>
            <w:tcW w:w="454" w:type="dxa"/>
            <w:vAlign w:val="center"/>
            <w:tcPrChange w:id="12599" w:author="Στάθης Καπ" w:date="2023-03-09T07:02:00Z">
              <w:tcPr>
                <w:tcW w:w="454" w:type="dxa"/>
                <w:gridSpan w:val="2"/>
                <w:vAlign w:val="center"/>
              </w:tcPr>
            </w:tcPrChange>
          </w:tcPr>
          <w:p w14:paraId="26E86D2F" w14:textId="69F082B2" w:rsidR="00BD2E78" w:rsidRPr="007E0F91" w:rsidRDefault="00BD2E78" w:rsidP="00BD2E78">
            <w:pPr>
              <w:jc w:val="center"/>
              <w:rPr>
                <w:ins w:id="12600" w:author="Στάθης Καπ" w:date="2023-03-09T05:29:00Z"/>
                <w:sz w:val="16"/>
                <w:szCs w:val="16"/>
              </w:rPr>
            </w:pPr>
            <w:ins w:id="12601" w:author="Στάθης Καπ" w:date="2023-03-09T07:02:00Z">
              <w:r>
                <w:rPr>
                  <w:rFonts w:ascii="Calibri" w:hAnsi="Calibri" w:cs="Calibri"/>
                  <w:color w:val="000000"/>
                  <w:sz w:val="16"/>
                  <w:szCs w:val="16"/>
                </w:rPr>
                <w:t>15.58</w:t>
              </w:r>
            </w:ins>
          </w:p>
        </w:tc>
        <w:tc>
          <w:tcPr>
            <w:tcW w:w="454" w:type="dxa"/>
            <w:vAlign w:val="center"/>
            <w:tcPrChange w:id="12602" w:author="Στάθης Καπ" w:date="2023-03-09T07:02:00Z">
              <w:tcPr>
                <w:tcW w:w="454" w:type="dxa"/>
                <w:gridSpan w:val="2"/>
                <w:vAlign w:val="center"/>
              </w:tcPr>
            </w:tcPrChange>
          </w:tcPr>
          <w:p w14:paraId="3DB17A78" w14:textId="137A77AA" w:rsidR="00BD2E78" w:rsidRPr="007E0F91" w:rsidRDefault="00BD2E78" w:rsidP="00BD2E78">
            <w:pPr>
              <w:jc w:val="center"/>
              <w:rPr>
                <w:ins w:id="12603" w:author="Στάθης Καπ" w:date="2023-03-09T05:29:00Z"/>
                <w:sz w:val="16"/>
                <w:szCs w:val="16"/>
              </w:rPr>
            </w:pPr>
            <w:ins w:id="12604" w:author="Στάθης Καπ" w:date="2023-03-09T07:02:00Z">
              <w:r>
                <w:rPr>
                  <w:rFonts w:ascii="Calibri" w:hAnsi="Calibri" w:cs="Calibri"/>
                  <w:color w:val="000000"/>
                  <w:sz w:val="16"/>
                  <w:szCs w:val="16"/>
                </w:rPr>
                <w:t>1.91</w:t>
              </w:r>
            </w:ins>
          </w:p>
        </w:tc>
        <w:tc>
          <w:tcPr>
            <w:tcW w:w="457" w:type="dxa"/>
            <w:tcBorders>
              <w:right w:val="single" w:sz="4" w:space="0" w:color="auto"/>
            </w:tcBorders>
            <w:vAlign w:val="center"/>
            <w:tcPrChange w:id="12605" w:author="Στάθης Καπ" w:date="2023-03-09T07:02:00Z">
              <w:tcPr>
                <w:tcW w:w="457" w:type="dxa"/>
                <w:gridSpan w:val="2"/>
                <w:tcBorders>
                  <w:right w:val="single" w:sz="4" w:space="0" w:color="auto"/>
                </w:tcBorders>
                <w:vAlign w:val="center"/>
              </w:tcPr>
            </w:tcPrChange>
          </w:tcPr>
          <w:p w14:paraId="5CB411A1" w14:textId="5C4D8095" w:rsidR="00BD2E78" w:rsidRPr="007E0F91" w:rsidRDefault="00BD2E78" w:rsidP="00BD2E78">
            <w:pPr>
              <w:jc w:val="center"/>
              <w:rPr>
                <w:ins w:id="12606" w:author="Στάθης Καπ" w:date="2023-03-09T05:29:00Z"/>
                <w:sz w:val="16"/>
                <w:szCs w:val="16"/>
              </w:rPr>
            </w:pPr>
            <w:ins w:id="12607" w:author="Στάθης Καπ" w:date="2023-03-09T07:02:00Z">
              <w:r>
                <w:rPr>
                  <w:rFonts w:ascii="Calibri" w:hAnsi="Calibri" w:cs="Calibri"/>
                  <w:color w:val="000000"/>
                  <w:sz w:val="16"/>
                  <w:szCs w:val="16"/>
                </w:rPr>
                <w:t>30.24</w:t>
              </w:r>
            </w:ins>
          </w:p>
        </w:tc>
        <w:tc>
          <w:tcPr>
            <w:tcW w:w="453" w:type="dxa"/>
            <w:tcBorders>
              <w:left w:val="single" w:sz="4" w:space="0" w:color="auto"/>
            </w:tcBorders>
            <w:vAlign w:val="center"/>
            <w:tcPrChange w:id="12608" w:author="Στάθης Καπ" w:date="2023-03-09T07:02:00Z">
              <w:tcPr>
                <w:tcW w:w="453" w:type="dxa"/>
                <w:gridSpan w:val="2"/>
                <w:tcBorders>
                  <w:left w:val="single" w:sz="4" w:space="0" w:color="auto"/>
                </w:tcBorders>
                <w:vAlign w:val="center"/>
              </w:tcPr>
            </w:tcPrChange>
          </w:tcPr>
          <w:p w14:paraId="031524A2" w14:textId="64B81E72" w:rsidR="00BD2E78" w:rsidRPr="007E0F91" w:rsidRDefault="00BD2E78" w:rsidP="00BD2E78">
            <w:pPr>
              <w:jc w:val="center"/>
              <w:rPr>
                <w:ins w:id="12609" w:author="Στάθης Καπ" w:date="2023-03-09T05:29:00Z"/>
                <w:sz w:val="16"/>
                <w:szCs w:val="16"/>
              </w:rPr>
            </w:pPr>
            <w:ins w:id="12610" w:author="Στάθης Καπ" w:date="2023-03-09T07:02:00Z">
              <w:r>
                <w:rPr>
                  <w:rFonts w:ascii="Calibri" w:hAnsi="Calibri" w:cs="Calibri"/>
                  <w:color w:val="000000"/>
                  <w:sz w:val="16"/>
                  <w:szCs w:val="16"/>
                </w:rPr>
                <w:t>772</w:t>
              </w:r>
            </w:ins>
          </w:p>
        </w:tc>
        <w:tc>
          <w:tcPr>
            <w:tcW w:w="454" w:type="dxa"/>
            <w:vAlign w:val="center"/>
            <w:tcPrChange w:id="12611" w:author="Στάθης Καπ" w:date="2023-03-09T07:02:00Z">
              <w:tcPr>
                <w:tcW w:w="454" w:type="dxa"/>
                <w:gridSpan w:val="2"/>
                <w:vAlign w:val="center"/>
              </w:tcPr>
            </w:tcPrChange>
          </w:tcPr>
          <w:p w14:paraId="5D2B17D7" w14:textId="5027F69B" w:rsidR="00BD2E78" w:rsidRPr="007E0F91" w:rsidRDefault="00BD2E78" w:rsidP="00BD2E78">
            <w:pPr>
              <w:jc w:val="center"/>
              <w:rPr>
                <w:ins w:id="12612" w:author="Στάθης Καπ" w:date="2023-03-09T05:29:00Z"/>
                <w:sz w:val="16"/>
                <w:szCs w:val="16"/>
              </w:rPr>
            </w:pPr>
            <w:ins w:id="12613" w:author="Στάθης Καπ" w:date="2023-03-09T07:02:00Z">
              <w:r>
                <w:rPr>
                  <w:rFonts w:ascii="Calibri" w:hAnsi="Calibri" w:cs="Calibri"/>
                  <w:color w:val="000000"/>
                  <w:sz w:val="16"/>
                  <w:szCs w:val="16"/>
                </w:rPr>
                <w:t>20.33</w:t>
              </w:r>
            </w:ins>
          </w:p>
        </w:tc>
        <w:tc>
          <w:tcPr>
            <w:tcW w:w="454" w:type="dxa"/>
            <w:vAlign w:val="center"/>
            <w:tcPrChange w:id="12614" w:author="Στάθης Καπ" w:date="2023-03-09T07:02:00Z">
              <w:tcPr>
                <w:tcW w:w="454" w:type="dxa"/>
                <w:gridSpan w:val="2"/>
                <w:vAlign w:val="center"/>
              </w:tcPr>
            </w:tcPrChange>
          </w:tcPr>
          <w:p w14:paraId="593E8DC4" w14:textId="4C96E84E" w:rsidR="00BD2E78" w:rsidRPr="007E0F91" w:rsidRDefault="00BD2E78" w:rsidP="00BD2E78">
            <w:pPr>
              <w:jc w:val="center"/>
              <w:rPr>
                <w:ins w:id="12615" w:author="Στάθης Καπ" w:date="2023-03-09T05:29:00Z"/>
                <w:sz w:val="16"/>
                <w:szCs w:val="16"/>
              </w:rPr>
            </w:pPr>
            <w:ins w:id="12616" w:author="Στάθης Καπ" w:date="2023-03-09T07:02:00Z">
              <w:r>
                <w:rPr>
                  <w:rFonts w:ascii="Calibri" w:hAnsi="Calibri" w:cs="Calibri"/>
                  <w:color w:val="000000"/>
                  <w:sz w:val="16"/>
                  <w:szCs w:val="16"/>
                </w:rPr>
                <w:t>0.831</w:t>
              </w:r>
            </w:ins>
          </w:p>
        </w:tc>
        <w:tc>
          <w:tcPr>
            <w:tcW w:w="454" w:type="dxa"/>
            <w:tcBorders>
              <w:right w:val="single" w:sz="4" w:space="0" w:color="auto"/>
            </w:tcBorders>
            <w:vAlign w:val="center"/>
            <w:tcPrChange w:id="12617" w:author="Στάθης Καπ" w:date="2023-03-09T07:02:00Z">
              <w:tcPr>
                <w:tcW w:w="454" w:type="dxa"/>
                <w:gridSpan w:val="2"/>
                <w:tcBorders>
                  <w:right w:val="single" w:sz="4" w:space="0" w:color="auto"/>
                </w:tcBorders>
                <w:vAlign w:val="center"/>
              </w:tcPr>
            </w:tcPrChange>
          </w:tcPr>
          <w:p w14:paraId="4FD16FF2" w14:textId="545AC656" w:rsidR="00BD2E78" w:rsidRPr="007E0F91" w:rsidRDefault="00BD2E78" w:rsidP="00BD2E78">
            <w:pPr>
              <w:jc w:val="center"/>
              <w:rPr>
                <w:ins w:id="12618" w:author="Στάθης Καπ" w:date="2023-03-09T05:29:00Z"/>
                <w:sz w:val="16"/>
                <w:szCs w:val="16"/>
              </w:rPr>
            </w:pPr>
            <w:ins w:id="12619" w:author="Στάθης Καπ" w:date="2023-03-09T07:02:00Z">
              <w:r>
                <w:rPr>
                  <w:rFonts w:ascii="Calibri" w:hAnsi="Calibri" w:cs="Calibri"/>
                  <w:color w:val="000000"/>
                  <w:sz w:val="16"/>
                  <w:szCs w:val="16"/>
                </w:rPr>
                <w:t>69.65</w:t>
              </w:r>
            </w:ins>
          </w:p>
        </w:tc>
        <w:tc>
          <w:tcPr>
            <w:tcW w:w="453" w:type="dxa"/>
            <w:tcBorders>
              <w:left w:val="single" w:sz="4" w:space="0" w:color="auto"/>
            </w:tcBorders>
            <w:vAlign w:val="center"/>
            <w:tcPrChange w:id="12620" w:author="Στάθης Καπ" w:date="2023-03-09T07:02:00Z">
              <w:tcPr>
                <w:tcW w:w="453" w:type="dxa"/>
                <w:gridSpan w:val="2"/>
                <w:tcBorders>
                  <w:left w:val="single" w:sz="4" w:space="0" w:color="auto"/>
                </w:tcBorders>
                <w:vAlign w:val="center"/>
              </w:tcPr>
            </w:tcPrChange>
          </w:tcPr>
          <w:p w14:paraId="30C0654A" w14:textId="3F6C707B" w:rsidR="00BD2E78" w:rsidRPr="007E0F91" w:rsidRDefault="00BD2E78" w:rsidP="00BD2E78">
            <w:pPr>
              <w:jc w:val="center"/>
              <w:rPr>
                <w:ins w:id="12621" w:author="Στάθης Καπ" w:date="2023-03-09T05:29:00Z"/>
                <w:sz w:val="16"/>
                <w:szCs w:val="16"/>
              </w:rPr>
            </w:pPr>
            <w:ins w:id="12622" w:author="Στάθης Καπ" w:date="2023-03-09T07:02:00Z">
              <w:r>
                <w:rPr>
                  <w:rFonts w:ascii="Calibri" w:hAnsi="Calibri" w:cs="Calibri"/>
                  <w:color w:val="000000"/>
                  <w:sz w:val="16"/>
                  <w:szCs w:val="16"/>
                </w:rPr>
                <w:t>739</w:t>
              </w:r>
            </w:ins>
          </w:p>
        </w:tc>
        <w:tc>
          <w:tcPr>
            <w:tcW w:w="454" w:type="dxa"/>
            <w:vAlign w:val="center"/>
            <w:tcPrChange w:id="12623" w:author="Στάθης Καπ" w:date="2023-03-09T07:02:00Z">
              <w:tcPr>
                <w:tcW w:w="454" w:type="dxa"/>
                <w:gridSpan w:val="2"/>
                <w:vAlign w:val="center"/>
              </w:tcPr>
            </w:tcPrChange>
          </w:tcPr>
          <w:p w14:paraId="5FFAA192" w14:textId="05E51423" w:rsidR="00BD2E78" w:rsidRPr="007E0F91" w:rsidRDefault="00BD2E78" w:rsidP="00BD2E78">
            <w:pPr>
              <w:jc w:val="center"/>
              <w:rPr>
                <w:ins w:id="12624" w:author="Στάθης Καπ" w:date="2023-03-09T05:29:00Z"/>
                <w:sz w:val="16"/>
                <w:szCs w:val="16"/>
              </w:rPr>
            </w:pPr>
            <w:ins w:id="12625" w:author="Στάθης Καπ" w:date="2023-03-09T07:02:00Z">
              <w:r>
                <w:rPr>
                  <w:rFonts w:ascii="Calibri" w:hAnsi="Calibri" w:cs="Calibri"/>
                  <w:color w:val="000000"/>
                  <w:sz w:val="16"/>
                  <w:szCs w:val="16"/>
                </w:rPr>
                <w:t>23.74</w:t>
              </w:r>
            </w:ins>
          </w:p>
        </w:tc>
        <w:tc>
          <w:tcPr>
            <w:tcW w:w="454" w:type="dxa"/>
            <w:vAlign w:val="center"/>
            <w:tcPrChange w:id="12626" w:author="Στάθης Καπ" w:date="2023-03-09T07:02:00Z">
              <w:tcPr>
                <w:tcW w:w="454" w:type="dxa"/>
                <w:gridSpan w:val="2"/>
                <w:vAlign w:val="center"/>
              </w:tcPr>
            </w:tcPrChange>
          </w:tcPr>
          <w:p w14:paraId="2D154824" w14:textId="4A08863C" w:rsidR="00BD2E78" w:rsidRPr="007E0F91" w:rsidRDefault="00BD2E78" w:rsidP="00BD2E78">
            <w:pPr>
              <w:jc w:val="center"/>
              <w:rPr>
                <w:ins w:id="12627" w:author="Στάθης Καπ" w:date="2023-03-09T05:29:00Z"/>
                <w:sz w:val="16"/>
                <w:szCs w:val="16"/>
              </w:rPr>
            </w:pPr>
            <w:ins w:id="12628" w:author="Στάθης Καπ" w:date="2023-03-09T07:02:00Z">
              <w:r>
                <w:rPr>
                  <w:rFonts w:ascii="Calibri" w:hAnsi="Calibri" w:cs="Calibri"/>
                  <w:color w:val="000000"/>
                  <w:sz w:val="16"/>
                  <w:szCs w:val="16"/>
                </w:rPr>
                <w:t>0.613</w:t>
              </w:r>
            </w:ins>
          </w:p>
        </w:tc>
        <w:tc>
          <w:tcPr>
            <w:tcW w:w="461" w:type="dxa"/>
            <w:tcBorders>
              <w:right w:val="single" w:sz="4" w:space="0" w:color="auto"/>
            </w:tcBorders>
            <w:vAlign w:val="center"/>
            <w:tcPrChange w:id="12629" w:author="Στάθης Καπ" w:date="2023-03-09T07:02:00Z">
              <w:tcPr>
                <w:tcW w:w="461" w:type="dxa"/>
                <w:gridSpan w:val="2"/>
                <w:tcBorders>
                  <w:right w:val="single" w:sz="4" w:space="0" w:color="auto"/>
                </w:tcBorders>
                <w:vAlign w:val="center"/>
              </w:tcPr>
            </w:tcPrChange>
          </w:tcPr>
          <w:p w14:paraId="247D4859" w14:textId="4412943F" w:rsidR="00BD2E78" w:rsidRPr="007E0F91" w:rsidRDefault="00BD2E78" w:rsidP="00BD2E78">
            <w:pPr>
              <w:jc w:val="center"/>
              <w:rPr>
                <w:ins w:id="12630" w:author="Στάθης Καπ" w:date="2023-03-09T05:29:00Z"/>
                <w:sz w:val="16"/>
                <w:szCs w:val="16"/>
              </w:rPr>
            </w:pPr>
            <w:ins w:id="12631" w:author="Στάθης Καπ" w:date="2023-03-09T07:02:00Z">
              <w:r>
                <w:rPr>
                  <w:rFonts w:ascii="Calibri" w:hAnsi="Calibri" w:cs="Calibri"/>
                  <w:color w:val="000000"/>
                  <w:sz w:val="16"/>
                  <w:szCs w:val="16"/>
                </w:rPr>
                <w:t>77.61</w:t>
              </w:r>
            </w:ins>
          </w:p>
        </w:tc>
      </w:tr>
      <w:tr w:rsidR="00BD2E78" w14:paraId="38DD0EEF" w14:textId="77777777" w:rsidTr="00897CFF">
        <w:trPr>
          <w:trHeight w:val="170"/>
          <w:jc w:val="center"/>
          <w:ins w:id="12632" w:author="Στάθης Καπ" w:date="2023-03-09T05:29:00Z"/>
        </w:trPr>
        <w:tc>
          <w:tcPr>
            <w:tcW w:w="453" w:type="dxa"/>
            <w:tcBorders>
              <w:left w:val="single" w:sz="4" w:space="0" w:color="auto"/>
              <w:bottom w:val="single" w:sz="4" w:space="0" w:color="auto"/>
              <w:right w:val="single" w:sz="4" w:space="0" w:color="auto"/>
            </w:tcBorders>
            <w:shd w:val="clear" w:color="auto" w:fill="E7E6E6" w:themeFill="background2"/>
            <w:vAlign w:val="center"/>
          </w:tcPr>
          <w:p w14:paraId="316216FF" w14:textId="77777777" w:rsidR="00BD2E78" w:rsidRPr="007E0F91" w:rsidRDefault="00BD2E78" w:rsidP="00BD2E78">
            <w:pPr>
              <w:jc w:val="center"/>
              <w:rPr>
                <w:ins w:id="12633" w:author="Στάθης Καπ" w:date="2023-03-09T05:29:00Z"/>
                <w:sz w:val="16"/>
                <w:szCs w:val="16"/>
              </w:rPr>
            </w:pPr>
            <w:ins w:id="12634" w:author="Στάθης Καπ" w:date="2023-03-09T05:29:00Z">
              <w:r w:rsidRPr="007E0F91">
                <w:rPr>
                  <w:sz w:val="16"/>
                  <w:szCs w:val="16"/>
                </w:rPr>
                <w:t>pr20</w:t>
              </w:r>
            </w:ins>
          </w:p>
        </w:tc>
        <w:tc>
          <w:tcPr>
            <w:tcW w:w="565" w:type="dxa"/>
            <w:tcBorders>
              <w:left w:val="single" w:sz="4" w:space="0" w:color="auto"/>
              <w:bottom w:val="single" w:sz="4" w:space="0" w:color="auto"/>
            </w:tcBorders>
            <w:vAlign w:val="center"/>
          </w:tcPr>
          <w:p w14:paraId="1B19038A" w14:textId="58487988" w:rsidR="00BD2E78" w:rsidRPr="007E0F91" w:rsidRDefault="00BD2E78" w:rsidP="00BD2E78">
            <w:pPr>
              <w:jc w:val="center"/>
              <w:rPr>
                <w:ins w:id="12635" w:author="Στάθης Καπ" w:date="2023-03-09T05:29:00Z"/>
                <w:sz w:val="16"/>
                <w:szCs w:val="16"/>
              </w:rPr>
            </w:pPr>
            <w:ins w:id="12636" w:author="Στάθης Καπ" w:date="2023-03-09T07:02:00Z">
              <w:r>
                <w:rPr>
                  <w:rFonts w:ascii="Calibri" w:hAnsi="Calibri" w:cs="Calibri"/>
                  <w:color w:val="000000"/>
                  <w:sz w:val="16"/>
                  <w:szCs w:val="16"/>
                </w:rPr>
                <w:t>1241</w:t>
              </w:r>
            </w:ins>
          </w:p>
        </w:tc>
        <w:tc>
          <w:tcPr>
            <w:tcW w:w="679" w:type="dxa"/>
            <w:tcBorders>
              <w:bottom w:val="single" w:sz="4" w:space="0" w:color="auto"/>
              <w:right w:val="single" w:sz="4" w:space="0" w:color="auto"/>
            </w:tcBorders>
            <w:vAlign w:val="center"/>
          </w:tcPr>
          <w:p w14:paraId="29A982E0" w14:textId="019C0ABB" w:rsidR="00BD2E78" w:rsidRPr="007E0F91" w:rsidRDefault="00BD2E78" w:rsidP="00BD2E78">
            <w:pPr>
              <w:jc w:val="center"/>
              <w:rPr>
                <w:ins w:id="12637" w:author="Στάθης Καπ" w:date="2023-03-09T05:29:00Z"/>
                <w:sz w:val="16"/>
                <w:szCs w:val="16"/>
              </w:rPr>
            </w:pPr>
            <w:ins w:id="12638" w:author="Στάθης Καπ" w:date="2023-03-09T07:02:00Z">
              <w:r>
                <w:rPr>
                  <w:rFonts w:ascii="Calibri" w:hAnsi="Calibri" w:cs="Calibri"/>
                  <w:color w:val="000000"/>
                  <w:sz w:val="16"/>
                  <w:szCs w:val="16"/>
                </w:rPr>
                <w:t>1056</w:t>
              </w:r>
            </w:ins>
          </w:p>
        </w:tc>
        <w:tc>
          <w:tcPr>
            <w:tcW w:w="453" w:type="dxa"/>
            <w:tcBorders>
              <w:left w:val="single" w:sz="4" w:space="0" w:color="auto"/>
              <w:bottom w:val="single" w:sz="4" w:space="0" w:color="auto"/>
            </w:tcBorders>
            <w:vAlign w:val="center"/>
          </w:tcPr>
          <w:p w14:paraId="670E98A0" w14:textId="70B9A306" w:rsidR="00BD2E78" w:rsidRPr="007E0F91" w:rsidRDefault="00BD2E78" w:rsidP="00BD2E78">
            <w:pPr>
              <w:jc w:val="center"/>
              <w:rPr>
                <w:ins w:id="12639" w:author="Στάθης Καπ" w:date="2023-03-09T05:29:00Z"/>
                <w:sz w:val="16"/>
                <w:szCs w:val="16"/>
              </w:rPr>
            </w:pPr>
            <w:ins w:id="12640" w:author="Στάθης Καπ" w:date="2023-03-09T07:02:00Z">
              <w:r>
                <w:rPr>
                  <w:rFonts w:ascii="Calibri" w:hAnsi="Calibri" w:cs="Calibri"/>
                  <w:color w:val="000000"/>
                  <w:sz w:val="16"/>
                  <w:szCs w:val="16"/>
                </w:rPr>
                <w:t>1109</w:t>
              </w:r>
            </w:ins>
          </w:p>
        </w:tc>
        <w:tc>
          <w:tcPr>
            <w:tcW w:w="708" w:type="dxa"/>
            <w:tcBorders>
              <w:bottom w:val="single" w:sz="4" w:space="0" w:color="auto"/>
            </w:tcBorders>
            <w:vAlign w:val="center"/>
          </w:tcPr>
          <w:p w14:paraId="36021661" w14:textId="2830CF48" w:rsidR="00BD2E78" w:rsidRPr="007E0F91" w:rsidRDefault="00BD2E78" w:rsidP="00BD2E78">
            <w:pPr>
              <w:jc w:val="center"/>
              <w:rPr>
                <w:ins w:id="12641" w:author="Στάθης Καπ" w:date="2023-03-09T05:29:00Z"/>
                <w:sz w:val="16"/>
                <w:szCs w:val="16"/>
              </w:rPr>
            </w:pPr>
            <w:ins w:id="12642" w:author="Στάθης Καπ" w:date="2023-03-09T07:02:00Z">
              <w:r>
                <w:rPr>
                  <w:rFonts w:ascii="Calibri" w:hAnsi="Calibri" w:cs="Calibri"/>
                  <w:color w:val="000000"/>
                  <w:sz w:val="16"/>
                  <w:szCs w:val="16"/>
                </w:rPr>
                <w:t>10.64</w:t>
              </w:r>
            </w:ins>
          </w:p>
        </w:tc>
        <w:tc>
          <w:tcPr>
            <w:tcW w:w="652" w:type="dxa"/>
            <w:vMerge/>
            <w:tcBorders>
              <w:bottom w:val="single" w:sz="4" w:space="0" w:color="auto"/>
              <w:right w:val="single" w:sz="4" w:space="0" w:color="auto"/>
            </w:tcBorders>
            <w:vAlign w:val="center"/>
          </w:tcPr>
          <w:p w14:paraId="0921626E" w14:textId="77777777" w:rsidR="00BD2E78" w:rsidRPr="007E0F91" w:rsidRDefault="00BD2E78" w:rsidP="00BD2E78">
            <w:pPr>
              <w:jc w:val="center"/>
              <w:rPr>
                <w:ins w:id="12643" w:author="Στάθης Καπ" w:date="2023-03-09T05:29:00Z"/>
                <w:sz w:val="16"/>
                <w:szCs w:val="16"/>
              </w:rPr>
            </w:pPr>
          </w:p>
        </w:tc>
        <w:tc>
          <w:tcPr>
            <w:tcW w:w="453" w:type="dxa"/>
            <w:tcBorders>
              <w:left w:val="single" w:sz="4" w:space="0" w:color="auto"/>
              <w:bottom w:val="single" w:sz="4" w:space="0" w:color="auto"/>
            </w:tcBorders>
            <w:vAlign w:val="center"/>
          </w:tcPr>
          <w:p w14:paraId="60C9CB9C" w14:textId="65CB6A5E" w:rsidR="00BD2E78" w:rsidRPr="007E0F91" w:rsidRDefault="00BD2E78" w:rsidP="00BD2E78">
            <w:pPr>
              <w:jc w:val="center"/>
              <w:rPr>
                <w:ins w:id="12644" w:author="Στάθης Καπ" w:date="2023-03-09T05:29:00Z"/>
                <w:sz w:val="16"/>
                <w:szCs w:val="16"/>
              </w:rPr>
            </w:pPr>
            <w:ins w:id="12645" w:author="Στάθης Καπ" w:date="2023-03-09T07:02:00Z">
              <w:r>
                <w:rPr>
                  <w:rFonts w:ascii="Calibri" w:hAnsi="Calibri" w:cs="Calibri"/>
                  <w:color w:val="000000"/>
                  <w:sz w:val="16"/>
                  <w:szCs w:val="16"/>
                </w:rPr>
                <w:t>1084</w:t>
              </w:r>
            </w:ins>
          </w:p>
        </w:tc>
        <w:tc>
          <w:tcPr>
            <w:tcW w:w="454" w:type="dxa"/>
            <w:tcBorders>
              <w:bottom w:val="single" w:sz="4" w:space="0" w:color="auto"/>
            </w:tcBorders>
            <w:vAlign w:val="center"/>
          </w:tcPr>
          <w:p w14:paraId="3894FB9C" w14:textId="274A9C19" w:rsidR="00BD2E78" w:rsidRPr="007E0F91" w:rsidRDefault="00BD2E78" w:rsidP="00BD2E78">
            <w:pPr>
              <w:jc w:val="center"/>
              <w:rPr>
                <w:ins w:id="12646" w:author="Στάθης Καπ" w:date="2023-03-09T05:29:00Z"/>
                <w:sz w:val="16"/>
                <w:szCs w:val="16"/>
              </w:rPr>
            </w:pPr>
            <w:ins w:id="12647" w:author="Στάθης Καπ" w:date="2023-03-09T07:02:00Z">
              <w:r>
                <w:rPr>
                  <w:rFonts w:ascii="Calibri" w:hAnsi="Calibri" w:cs="Calibri"/>
                  <w:color w:val="000000"/>
                  <w:sz w:val="16"/>
                  <w:szCs w:val="16"/>
                </w:rPr>
                <w:t>2.25</w:t>
              </w:r>
            </w:ins>
          </w:p>
        </w:tc>
        <w:tc>
          <w:tcPr>
            <w:tcW w:w="454" w:type="dxa"/>
            <w:tcBorders>
              <w:bottom w:val="single" w:sz="4" w:space="0" w:color="auto"/>
            </w:tcBorders>
            <w:vAlign w:val="center"/>
          </w:tcPr>
          <w:p w14:paraId="468564A4" w14:textId="33FBE34B" w:rsidR="00BD2E78" w:rsidRPr="007E0F91" w:rsidRDefault="00BD2E78" w:rsidP="00BD2E78">
            <w:pPr>
              <w:jc w:val="center"/>
              <w:rPr>
                <w:ins w:id="12648" w:author="Στάθης Καπ" w:date="2023-03-09T05:29:00Z"/>
                <w:sz w:val="16"/>
                <w:szCs w:val="16"/>
              </w:rPr>
            </w:pPr>
            <w:ins w:id="12649" w:author="Στάθης Καπ" w:date="2023-03-09T07:02:00Z">
              <w:r>
                <w:rPr>
                  <w:rFonts w:ascii="Calibri" w:hAnsi="Calibri" w:cs="Calibri"/>
                  <w:color w:val="000000"/>
                  <w:sz w:val="16"/>
                  <w:szCs w:val="16"/>
                </w:rPr>
                <w:t>1.884</w:t>
              </w:r>
            </w:ins>
          </w:p>
        </w:tc>
        <w:tc>
          <w:tcPr>
            <w:tcW w:w="457" w:type="dxa"/>
            <w:tcBorders>
              <w:bottom w:val="single" w:sz="4" w:space="0" w:color="auto"/>
              <w:right w:val="single" w:sz="4" w:space="0" w:color="auto"/>
            </w:tcBorders>
            <w:vAlign w:val="center"/>
          </w:tcPr>
          <w:p w14:paraId="0672C0AC" w14:textId="614B902E" w:rsidR="00BD2E78" w:rsidRPr="007E0F91" w:rsidRDefault="00BD2E78" w:rsidP="00BD2E78">
            <w:pPr>
              <w:jc w:val="center"/>
              <w:rPr>
                <w:ins w:id="12650" w:author="Στάθης Καπ" w:date="2023-03-09T05:29:00Z"/>
                <w:sz w:val="16"/>
                <w:szCs w:val="16"/>
              </w:rPr>
            </w:pPr>
            <w:ins w:id="12651" w:author="Στάθης Καπ" w:date="2023-03-09T07:02:00Z">
              <w:r>
                <w:rPr>
                  <w:rFonts w:ascii="Calibri" w:hAnsi="Calibri" w:cs="Calibri"/>
                  <w:color w:val="000000"/>
                  <w:sz w:val="16"/>
                  <w:szCs w:val="16"/>
                </w:rPr>
                <w:t>64.45</w:t>
              </w:r>
            </w:ins>
          </w:p>
        </w:tc>
        <w:tc>
          <w:tcPr>
            <w:tcW w:w="453" w:type="dxa"/>
            <w:tcBorders>
              <w:left w:val="single" w:sz="4" w:space="0" w:color="auto"/>
              <w:bottom w:val="single" w:sz="4" w:space="0" w:color="auto"/>
            </w:tcBorders>
            <w:vAlign w:val="center"/>
          </w:tcPr>
          <w:p w14:paraId="7B5638D5" w14:textId="022AEF17" w:rsidR="00BD2E78" w:rsidRPr="007E0F91" w:rsidRDefault="00BD2E78" w:rsidP="00BD2E78">
            <w:pPr>
              <w:jc w:val="center"/>
              <w:rPr>
                <w:ins w:id="12652" w:author="Στάθης Καπ" w:date="2023-03-09T05:29:00Z"/>
                <w:sz w:val="16"/>
                <w:szCs w:val="16"/>
              </w:rPr>
            </w:pPr>
            <w:ins w:id="12653" w:author="Στάθης Καπ" w:date="2023-03-09T07:02:00Z">
              <w:r>
                <w:rPr>
                  <w:rFonts w:ascii="Calibri" w:hAnsi="Calibri" w:cs="Calibri"/>
                  <w:color w:val="000000"/>
                  <w:sz w:val="16"/>
                  <w:szCs w:val="16"/>
                </w:rPr>
                <w:t>996</w:t>
              </w:r>
            </w:ins>
          </w:p>
        </w:tc>
        <w:tc>
          <w:tcPr>
            <w:tcW w:w="454" w:type="dxa"/>
            <w:tcBorders>
              <w:bottom w:val="single" w:sz="4" w:space="0" w:color="auto"/>
            </w:tcBorders>
            <w:vAlign w:val="center"/>
          </w:tcPr>
          <w:p w14:paraId="35CF45FB" w14:textId="0C85B6FF" w:rsidR="00BD2E78" w:rsidRPr="007E0F91" w:rsidRDefault="00BD2E78" w:rsidP="00BD2E78">
            <w:pPr>
              <w:jc w:val="center"/>
              <w:rPr>
                <w:ins w:id="12654" w:author="Στάθης Καπ" w:date="2023-03-09T05:29:00Z"/>
                <w:sz w:val="16"/>
                <w:szCs w:val="16"/>
              </w:rPr>
            </w:pPr>
            <w:ins w:id="12655" w:author="Στάθης Καπ" w:date="2023-03-09T07:02:00Z">
              <w:r>
                <w:rPr>
                  <w:rFonts w:ascii="Calibri" w:hAnsi="Calibri" w:cs="Calibri"/>
                  <w:color w:val="000000"/>
                  <w:sz w:val="16"/>
                  <w:szCs w:val="16"/>
                </w:rPr>
                <w:t>10.19</w:t>
              </w:r>
            </w:ins>
          </w:p>
        </w:tc>
        <w:tc>
          <w:tcPr>
            <w:tcW w:w="454" w:type="dxa"/>
            <w:tcBorders>
              <w:bottom w:val="single" w:sz="4" w:space="0" w:color="auto"/>
            </w:tcBorders>
            <w:vAlign w:val="center"/>
          </w:tcPr>
          <w:p w14:paraId="6BBC78BC" w14:textId="62CB4504" w:rsidR="00BD2E78" w:rsidRPr="007E0F91" w:rsidRDefault="00BD2E78" w:rsidP="00BD2E78">
            <w:pPr>
              <w:jc w:val="center"/>
              <w:rPr>
                <w:ins w:id="12656" w:author="Στάθης Καπ" w:date="2023-03-09T05:29:00Z"/>
                <w:sz w:val="16"/>
                <w:szCs w:val="16"/>
              </w:rPr>
            </w:pPr>
            <w:ins w:id="12657" w:author="Στάθης Καπ" w:date="2023-03-09T07:02:00Z">
              <w:r>
                <w:rPr>
                  <w:rFonts w:ascii="Calibri" w:hAnsi="Calibri" w:cs="Calibri"/>
                  <w:color w:val="000000"/>
                  <w:sz w:val="16"/>
                  <w:szCs w:val="16"/>
                </w:rPr>
                <w:t>1.162</w:t>
              </w:r>
            </w:ins>
          </w:p>
        </w:tc>
        <w:tc>
          <w:tcPr>
            <w:tcW w:w="454" w:type="dxa"/>
            <w:tcBorders>
              <w:bottom w:val="single" w:sz="4" w:space="0" w:color="auto"/>
              <w:right w:val="single" w:sz="4" w:space="0" w:color="auto"/>
            </w:tcBorders>
            <w:vAlign w:val="center"/>
          </w:tcPr>
          <w:p w14:paraId="3870BA3C" w14:textId="2B23857E" w:rsidR="00BD2E78" w:rsidRPr="007E0F91" w:rsidRDefault="00BD2E78" w:rsidP="00BD2E78">
            <w:pPr>
              <w:jc w:val="center"/>
              <w:rPr>
                <w:ins w:id="12658" w:author="Στάθης Καπ" w:date="2023-03-09T05:29:00Z"/>
                <w:sz w:val="16"/>
                <w:szCs w:val="16"/>
              </w:rPr>
            </w:pPr>
            <w:ins w:id="12659" w:author="Στάθης Καπ" w:date="2023-03-09T07:02:00Z">
              <w:r>
                <w:rPr>
                  <w:rFonts w:ascii="Calibri" w:hAnsi="Calibri" w:cs="Calibri"/>
                  <w:color w:val="000000"/>
                  <w:sz w:val="16"/>
                  <w:szCs w:val="16"/>
                </w:rPr>
                <w:t>78.07</w:t>
              </w:r>
            </w:ins>
          </w:p>
        </w:tc>
        <w:tc>
          <w:tcPr>
            <w:tcW w:w="453" w:type="dxa"/>
            <w:tcBorders>
              <w:left w:val="single" w:sz="4" w:space="0" w:color="auto"/>
              <w:bottom w:val="single" w:sz="4" w:space="0" w:color="auto"/>
            </w:tcBorders>
            <w:vAlign w:val="center"/>
          </w:tcPr>
          <w:p w14:paraId="57A5660A" w14:textId="7E763539" w:rsidR="00BD2E78" w:rsidRPr="007E0F91" w:rsidRDefault="00BD2E78" w:rsidP="00BD2E78">
            <w:pPr>
              <w:jc w:val="center"/>
              <w:rPr>
                <w:ins w:id="12660" w:author="Στάθης Καπ" w:date="2023-03-09T05:29:00Z"/>
                <w:sz w:val="16"/>
                <w:szCs w:val="16"/>
              </w:rPr>
            </w:pPr>
            <w:ins w:id="12661" w:author="Στάθης Καπ" w:date="2023-03-09T07:02:00Z">
              <w:r>
                <w:rPr>
                  <w:rFonts w:ascii="Calibri" w:hAnsi="Calibri" w:cs="Calibri"/>
                  <w:color w:val="000000"/>
                  <w:sz w:val="16"/>
                  <w:szCs w:val="16"/>
                </w:rPr>
                <w:t>999</w:t>
              </w:r>
            </w:ins>
          </w:p>
        </w:tc>
        <w:tc>
          <w:tcPr>
            <w:tcW w:w="454" w:type="dxa"/>
            <w:tcBorders>
              <w:bottom w:val="single" w:sz="4" w:space="0" w:color="auto"/>
            </w:tcBorders>
            <w:vAlign w:val="center"/>
          </w:tcPr>
          <w:p w14:paraId="7F486A17" w14:textId="3C16E1EE" w:rsidR="00BD2E78" w:rsidRPr="007E0F91" w:rsidRDefault="00BD2E78" w:rsidP="00BD2E78">
            <w:pPr>
              <w:jc w:val="center"/>
              <w:rPr>
                <w:ins w:id="12662" w:author="Στάθης Καπ" w:date="2023-03-09T05:29:00Z"/>
                <w:sz w:val="16"/>
                <w:szCs w:val="16"/>
              </w:rPr>
            </w:pPr>
            <w:ins w:id="12663" w:author="Στάθης Καπ" w:date="2023-03-09T07:02:00Z">
              <w:r>
                <w:rPr>
                  <w:rFonts w:ascii="Calibri" w:hAnsi="Calibri" w:cs="Calibri"/>
                  <w:color w:val="000000"/>
                  <w:sz w:val="16"/>
                  <w:szCs w:val="16"/>
                </w:rPr>
                <w:t>9.92</w:t>
              </w:r>
            </w:ins>
          </w:p>
        </w:tc>
        <w:tc>
          <w:tcPr>
            <w:tcW w:w="454" w:type="dxa"/>
            <w:tcBorders>
              <w:bottom w:val="single" w:sz="4" w:space="0" w:color="auto"/>
            </w:tcBorders>
            <w:vAlign w:val="center"/>
          </w:tcPr>
          <w:p w14:paraId="181AFA1B" w14:textId="216F4C9F" w:rsidR="00BD2E78" w:rsidRPr="007E0F91" w:rsidRDefault="00BD2E78" w:rsidP="00BD2E78">
            <w:pPr>
              <w:jc w:val="center"/>
              <w:rPr>
                <w:ins w:id="12664" w:author="Στάθης Καπ" w:date="2023-03-09T05:29:00Z"/>
                <w:sz w:val="16"/>
                <w:szCs w:val="16"/>
              </w:rPr>
            </w:pPr>
            <w:ins w:id="12665" w:author="Στάθης Καπ" w:date="2023-03-09T07:02:00Z">
              <w:r>
                <w:rPr>
                  <w:rFonts w:ascii="Calibri" w:hAnsi="Calibri" w:cs="Calibri"/>
                  <w:color w:val="000000"/>
                  <w:sz w:val="16"/>
                  <w:szCs w:val="16"/>
                </w:rPr>
                <w:t>1.296</w:t>
              </w:r>
            </w:ins>
          </w:p>
        </w:tc>
        <w:tc>
          <w:tcPr>
            <w:tcW w:w="461" w:type="dxa"/>
            <w:tcBorders>
              <w:bottom w:val="single" w:sz="4" w:space="0" w:color="auto"/>
              <w:right w:val="single" w:sz="4" w:space="0" w:color="auto"/>
            </w:tcBorders>
            <w:vAlign w:val="center"/>
          </w:tcPr>
          <w:p w14:paraId="5DF99A20" w14:textId="45DB232A" w:rsidR="00BD2E78" w:rsidRPr="007E0F91" w:rsidRDefault="00BD2E78" w:rsidP="00BD2E78">
            <w:pPr>
              <w:jc w:val="center"/>
              <w:rPr>
                <w:ins w:id="12666" w:author="Στάθης Καπ" w:date="2023-03-09T05:29:00Z"/>
                <w:sz w:val="16"/>
                <w:szCs w:val="16"/>
              </w:rPr>
            </w:pPr>
            <w:ins w:id="12667" w:author="Στάθης Καπ" w:date="2023-03-09T07:02:00Z">
              <w:r>
                <w:rPr>
                  <w:rFonts w:ascii="Calibri" w:hAnsi="Calibri" w:cs="Calibri"/>
                  <w:color w:val="000000"/>
                  <w:sz w:val="16"/>
                  <w:szCs w:val="16"/>
                </w:rPr>
                <w:t>75.54</w:t>
              </w:r>
            </w:ins>
          </w:p>
        </w:tc>
      </w:tr>
    </w:tbl>
    <w:p w14:paraId="2BD1B782" w14:textId="69ACC2B8" w:rsidR="00AC6F02" w:rsidRDefault="00AC6F02">
      <w:pPr>
        <w:pStyle w:val="Caption"/>
        <w:keepNext/>
        <w:rPr>
          <w:ins w:id="12668" w:author="Στάθης Καπ" w:date="2023-03-09T05:43:00Z"/>
        </w:rPr>
      </w:pPr>
    </w:p>
    <w:p w14:paraId="46D3A767" w14:textId="62E1D83C" w:rsidR="006E3D2E" w:rsidRPr="00494D04" w:rsidRDefault="006E3D2E">
      <w:pPr>
        <w:pStyle w:val="Caption"/>
        <w:keepNext/>
        <w:rPr>
          <w:ins w:id="12669" w:author="Στάθης Καπ" w:date="2023-03-09T06:06:00Z"/>
          <w:lang w:val="el-GR"/>
          <w:rPrChange w:id="12670" w:author="Στάθης Καπ" w:date="2023-03-09T07:16:00Z">
            <w:rPr>
              <w:ins w:id="12671" w:author="Στάθης Καπ" w:date="2023-03-09T06:06:00Z"/>
            </w:rPr>
          </w:rPrChange>
        </w:rPr>
        <w:pPrChange w:id="12672" w:author="Στάθης Καπ" w:date="2023-03-09T06:06:00Z">
          <w:pPr/>
        </w:pPrChange>
      </w:pPr>
      <w:ins w:id="12673" w:author="Στάθης Καπ" w:date="2023-03-09T06:06:00Z">
        <w:r w:rsidRPr="00494D04">
          <w:rPr>
            <w:lang w:val="el-GR"/>
            <w:rPrChange w:id="12674" w:author="Στάθης Καπ" w:date="2023-03-09T07:16:00Z">
              <w:rPr>
                <w:b/>
                <w:iCs/>
              </w:rPr>
            </w:rPrChange>
          </w:rPr>
          <w:t xml:space="preserve">Πίνακας </w:t>
        </w:r>
      </w:ins>
      <w:ins w:id="12675"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12676"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2677" w:author="Στάθης Καπ" w:date="2023-03-11T10:39:00Z">
        <w:r w:rsidR="00657928">
          <w:rPr>
            <w:noProof/>
            <w:lang w:val="el-GR"/>
          </w:rPr>
          <w:t>3</w:t>
        </w:r>
      </w:ins>
      <w:ins w:id="12678" w:author="Στάθης Καπ" w:date="2023-03-09T08:43:00Z">
        <w:r w:rsidR="00C148DE">
          <w:rPr>
            <w:lang w:val="el-GR"/>
          </w:rPr>
          <w:fldChar w:fldCharType="end"/>
        </w:r>
      </w:ins>
      <w:ins w:id="12679" w:author="Στάθης Καπ" w:date="2023-03-09T06:06:00Z">
        <w:r>
          <w:rPr>
            <w:lang w:val="el-GR"/>
          </w:rPr>
          <w:t xml:space="preserve">: </w:t>
        </w:r>
        <w:r w:rsidRPr="00B17F5E">
          <w:rPr>
            <w:lang w:val="el-GR"/>
          </w:rPr>
          <w:t xml:space="preserve">Πειραματικά αποτελέσματα για τα στιγμιότυπα εισόδου των Cordeau, Gendreau και Laporte (m = </w:t>
        </w:r>
        <w:r>
          <w:rPr>
            <w:lang w:val="el-GR"/>
          </w:rPr>
          <w:t>3</w:t>
        </w:r>
        <w:r w:rsidRPr="00B17F5E">
          <w:rPr>
            <w:lang w:val="el-GR"/>
          </w:rPr>
          <w:t>)</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2680">
          <w:tblGrid>
            <w:gridCol w:w="5"/>
            <w:gridCol w:w="448"/>
            <w:gridCol w:w="5"/>
            <w:gridCol w:w="560"/>
            <w:gridCol w:w="5"/>
            <w:gridCol w:w="674"/>
            <w:gridCol w:w="5"/>
            <w:gridCol w:w="448"/>
            <w:gridCol w:w="5"/>
            <w:gridCol w:w="703"/>
            <w:gridCol w:w="5"/>
            <w:gridCol w:w="647"/>
            <w:gridCol w:w="5"/>
            <w:gridCol w:w="448"/>
            <w:gridCol w:w="5"/>
            <w:gridCol w:w="449"/>
            <w:gridCol w:w="5"/>
            <w:gridCol w:w="449"/>
            <w:gridCol w:w="5"/>
            <w:gridCol w:w="452"/>
            <w:gridCol w:w="5"/>
            <w:gridCol w:w="448"/>
            <w:gridCol w:w="5"/>
            <w:gridCol w:w="449"/>
            <w:gridCol w:w="5"/>
            <w:gridCol w:w="449"/>
            <w:gridCol w:w="5"/>
            <w:gridCol w:w="449"/>
            <w:gridCol w:w="5"/>
            <w:gridCol w:w="448"/>
            <w:gridCol w:w="5"/>
            <w:gridCol w:w="449"/>
            <w:gridCol w:w="5"/>
            <w:gridCol w:w="449"/>
            <w:gridCol w:w="5"/>
            <w:gridCol w:w="456"/>
            <w:gridCol w:w="5"/>
          </w:tblGrid>
        </w:tblGridChange>
      </w:tblGrid>
      <w:tr w:rsidR="006A6628" w14:paraId="2AEA00D0" w14:textId="77777777" w:rsidTr="009861B1">
        <w:trPr>
          <w:trHeight w:val="170"/>
          <w:jc w:val="center"/>
          <w:ins w:id="12681" w:author="Στάθης Καπ" w:date="2023-03-09T05:46:00Z"/>
        </w:trPr>
        <w:tc>
          <w:tcPr>
            <w:tcW w:w="453" w:type="dxa"/>
            <w:tcBorders>
              <w:top w:val="single" w:sz="4" w:space="0" w:color="auto"/>
              <w:left w:val="single" w:sz="4" w:space="0" w:color="auto"/>
              <w:bottom w:val="single" w:sz="4" w:space="0" w:color="auto"/>
            </w:tcBorders>
            <w:shd w:val="clear" w:color="auto" w:fill="E7E6E6" w:themeFill="background2"/>
          </w:tcPr>
          <w:p w14:paraId="2DB3256A" w14:textId="77777777" w:rsidR="006A6628" w:rsidRPr="009861B1" w:rsidRDefault="006A6628" w:rsidP="009861B1">
            <w:pPr>
              <w:jc w:val="center"/>
              <w:rPr>
                <w:ins w:id="12682" w:author="Στάθης Καπ" w:date="2023-03-09T05:46:00Z"/>
                <w:sz w:val="16"/>
                <w:szCs w:val="16"/>
                <w:lang w:val="el-GR"/>
              </w:rPr>
            </w:pPr>
          </w:p>
        </w:tc>
        <w:tc>
          <w:tcPr>
            <w:tcW w:w="565" w:type="dxa"/>
            <w:tcBorders>
              <w:top w:val="single" w:sz="4" w:space="0" w:color="auto"/>
              <w:bottom w:val="single" w:sz="4" w:space="0" w:color="auto"/>
            </w:tcBorders>
            <w:shd w:val="clear" w:color="auto" w:fill="E7E6E6" w:themeFill="background2"/>
          </w:tcPr>
          <w:p w14:paraId="4CAF1B24" w14:textId="77777777" w:rsidR="006A6628" w:rsidRPr="009861B1" w:rsidRDefault="006A6628" w:rsidP="009861B1">
            <w:pPr>
              <w:jc w:val="center"/>
              <w:rPr>
                <w:ins w:id="12683" w:author="Στάθης Καπ" w:date="2023-03-09T05:46:00Z"/>
                <w:sz w:val="16"/>
                <w:szCs w:val="16"/>
              </w:rPr>
            </w:pPr>
            <w:ins w:id="12684" w:author="Στάθης Καπ" w:date="2023-03-09T05:46: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74B1006D" w14:textId="77777777" w:rsidR="006A6628" w:rsidRPr="009861B1" w:rsidRDefault="006A6628" w:rsidP="009861B1">
            <w:pPr>
              <w:jc w:val="center"/>
              <w:rPr>
                <w:ins w:id="12685" w:author="Στάθης Καπ" w:date="2023-03-09T05:46:00Z"/>
                <w:sz w:val="16"/>
                <w:szCs w:val="16"/>
              </w:rPr>
            </w:pPr>
            <w:ins w:id="12686" w:author="Στάθης Καπ" w:date="2023-03-09T05:46: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456A5952" w14:textId="77777777" w:rsidR="006A6628" w:rsidRPr="009861B1" w:rsidRDefault="006A6628" w:rsidP="009861B1">
            <w:pPr>
              <w:jc w:val="center"/>
              <w:rPr>
                <w:ins w:id="12687" w:author="Στάθης Καπ" w:date="2023-03-09T05:46:00Z"/>
                <w:sz w:val="16"/>
                <w:szCs w:val="16"/>
              </w:rPr>
            </w:pPr>
            <w:ins w:id="12688" w:author="Στάθης Καπ" w:date="2023-03-09T05:46: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1BF18538" w14:textId="77777777" w:rsidR="006A6628" w:rsidRPr="007E0F91" w:rsidRDefault="006A6628" w:rsidP="009861B1">
            <w:pPr>
              <w:jc w:val="center"/>
              <w:rPr>
                <w:ins w:id="12689" w:author="Στάθης Καπ" w:date="2023-03-09T05:46:00Z"/>
                <w:sz w:val="16"/>
                <w:szCs w:val="16"/>
              </w:rPr>
            </w:pPr>
            <w:ins w:id="12690" w:author="Στάθης Καπ" w:date="2023-03-09T05:46: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1B907470" w14:textId="77777777" w:rsidR="006A6628" w:rsidRPr="007E0F91" w:rsidRDefault="006A6628" w:rsidP="009861B1">
            <w:pPr>
              <w:jc w:val="center"/>
              <w:rPr>
                <w:ins w:id="12691" w:author="Στάθης Καπ" w:date="2023-03-09T05:46:00Z"/>
                <w:sz w:val="16"/>
                <w:szCs w:val="16"/>
              </w:rPr>
            </w:pPr>
            <w:ins w:id="12692" w:author="Στάθης Καπ" w:date="2023-03-09T05:46: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0FCF9DEB" w14:textId="77777777" w:rsidR="006A6628" w:rsidRPr="007E0F91" w:rsidRDefault="006A6628" w:rsidP="009861B1">
            <w:pPr>
              <w:jc w:val="center"/>
              <w:rPr>
                <w:ins w:id="12693" w:author="Στάθης Καπ" w:date="2023-03-09T05:46:00Z"/>
                <w:sz w:val="16"/>
                <w:szCs w:val="16"/>
              </w:rPr>
            </w:pPr>
            <w:ins w:id="12694" w:author="Στάθης Καπ" w:date="2023-03-09T05:46:00Z">
              <w:r w:rsidRPr="007E0F91">
                <w:rPr>
                  <w:sz w:val="16"/>
                  <w:szCs w:val="16"/>
                </w:rPr>
                <w:t>S=4</w:t>
              </w:r>
            </w:ins>
          </w:p>
        </w:tc>
      </w:tr>
      <w:tr w:rsidR="006A6628" w14:paraId="70C7CEBD" w14:textId="77777777" w:rsidTr="009861B1">
        <w:trPr>
          <w:trHeight w:val="170"/>
          <w:jc w:val="center"/>
          <w:ins w:id="12695" w:author="Στάθης Καπ" w:date="2023-03-09T05:46:00Z"/>
        </w:trPr>
        <w:tc>
          <w:tcPr>
            <w:tcW w:w="453" w:type="dxa"/>
            <w:vMerge w:val="restart"/>
            <w:tcBorders>
              <w:top w:val="single" w:sz="4" w:space="0" w:color="auto"/>
              <w:left w:val="single" w:sz="4" w:space="0" w:color="auto"/>
            </w:tcBorders>
            <w:shd w:val="clear" w:color="auto" w:fill="E7E6E6" w:themeFill="background2"/>
            <w:vAlign w:val="center"/>
          </w:tcPr>
          <w:p w14:paraId="6E2DE721" w14:textId="77777777" w:rsidR="006A6628" w:rsidRPr="009861B1" w:rsidRDefault="006A6628" w:rsidP="009861B1">
            <w:pPr>
              <w:jc w:val="center"/>
              <w:rPr>
                <w:ins w:id="12696" w:author="Στάθης Καπ" w:date="2023-03-09T05:46:00Z"/>
                <w:sz w:val="16"/>
                <w:szCs w:val="16"/>
              </w:rPr>
            </w:pPr>
            <w:ins w:id="12697" w:author="Στάθης Καπ" w:date="2023-03-09T05:46: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7208C656" w14:textId="77777777" w:rsidR="006A6628" w:rsidRPr="009861B1" w:rsidRDefault="006A6628" w:rsidP="009861B1">
            <w:pPr>
              <w:jc w:val="center"/>
              <w:rPr>
                <w:ins w:id="12698" w:author="Στάθης Καπ" w:date="2023-03-09T05:46:00Z"/>
                <w:sz w:val="16"/>
                <w:szCs w:val="16"/>
              </w:rPr>
            </w:pPr>
            <w:ins w:id="12699" w:author="Στάθης Καπ" w:date="2023-03-09T05:46: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55ADBA11" w14:textId="77777777" w:rsidR="006A6628" w:rsidRPr="009861B1" w:rsidRDefault="006A6628" w:rsidP="009861B1">
            <w:pPr>
              <w:jc w:val="center"/>
              <w:rPr>
                <w:ins w:id="12700" w:author="Στάθης Καπ" w:date="2023-03-09T05:46:00Z"/>
                <w:sz w:val="16"/>
                <w:szCs w:val="16"/>
              </w:rPr>
            </w:pPr>
            <w:ins w:id="12701" w:author="Στάθης Καπ" w:date="2023-03-09T05:46: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04C7FC84" w14:textId="77777777" w:rsidR="006A6628" w:rsidRPr="009861B1" w:rsidRDefault="006A6628" w:rsidP="009861B1">
            <w:pPr>
              <w:jc w:val="center"/>
              <w:rPr>
                <w:ins w:id="12702" w:author="Στάθης Καπ" w:date="2023-03-09T05:46:00Z"/>
                <w:sz w:val="16"/>
                <w:szCs w:val="16"/>
              </w:rPr>
            </w:pPr>
            <w:ins w:id="12703" w:author="Στάθης Καπ" w:date="2023-03-09T05:46: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072EFB5F" w14:textId="77777777" w:rsidR="006A6628" w:rsidRPr="009861B1" w:rsidRDefault="006A6628" w:rsidP="009861B1">
            <w:pPr>
              <w:jc w:val="center"/>
              <w:rPr>
                <w:ins w:id="12704" w:author="Στάθης Καπ" w:date="2023-03-09T05:46:00Z"/>
                <w:sz w:val="16"/>
                <w:szCs w:val="16"/>
              </w:rPr>
            </w:pPr>
            <w:ins w:id="12705" w:author="Στάθης Καπ" w:date="2023-03-09T05:46: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306E0D75" w14:textId="77777777" w:rsidR="006A6628" w:rsidRPr="009861B1" w:rsidRDefault="006A6628" w:rsidP="009861B1">
            <w:pPr>
              <w:jc w:val="center"/>
              <w:rPr>
                <w:ins w:id="12706" w:author="Στάθης Καπ" w:date="2023-03-09T05:46:00Z"/>
                <w:sz w:val="16"/>
                <w:szCs w:val="16"/>
              </w:rPr>
            </w:pPr>
            <w:ins w:id="12707" w:author="Στάθης Καπ" w:date="2023-03-09T05:46: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0906FFD9" w14:textId="77777777" w:rsidR="006A6628" w:rsidRPr="007E0F91" w:rsidRDefault="006A6628" w:rsidP="009861B1">
            <w:pPr>
              <w:jc w:val="center"/>
              <w:rPr>
                <w:ins w:id="12708" w:author="Στάθης Καπ" w:date="2023-03-09T05:46:00Z"/>
                <w:sz w:val="16"/>
                <w:szCs w:val="16"/>
              </w:rPr>
            </w:pPr>
            <w:ins w:id="12709" w:author="Στάθης Καπ" w:date="2023-03-09T05:46: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6C91E01A" w14:textId="77777777" w:rsidR="006A6628" w:rsidRPr="007E0F91" w:rsidRDefault="006A6628" w:rsidP="009861B1">
            <w:pPr>
              <w:jc w:val="center"/>
              <w:rPr>
                <w:ins w:id="12710" w:author="Στάθης Καπ" w:date="2023-03-09T05:46:00Z"/>
                <w:sz w:val="16"/>
                <w:szCs w:val="16"/>
              </w:rPr>
            </w:pPr>
            <w:ins w:id="12711" w:author="Στάθης Καπ" w:date="2023-03-09T05:46: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334F2F18" w14:textId="77777777" w:rsidR="006A6628" w:rsidRPr="007E0F91" w:rsidRDefault="006A6628" w:rsidP="009861B1">
            <w:pPr>
              <w:jc w:val="center"/>
              <w:rPr>
                <w:ins w:id="12712" w:author="Στάθης Καπ" w:date="2023-03-09T05:46:00Z"/>
                <w:sz w:val="16"/>
                <w:szCs w:val="16"/>
              </w:rPr>
            </w:pPr>
            <w:ins w:id="12713" w:author="Στάθης Καπ" w:date="2023-03-09T05:46: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7FCE8A0D" w14:textId="77777777" w:rsidR="006A6628" w:rsidRPr="007E0F91" w:rsidRDefault="006A6628" w:rsidP="009861B1">
            <w:pPr>
              <w:jc w:val="center"/>
              <w:rPr>
                <w:ins w:id="12714" w:author="Στάθης Καπ" w:date="2023-03-09T05:46:00Z"/>
                <w:sz w:val="16"/>
                <w:szCs w:val="16"/>
              </w:rPr>
            </w:pPr>
            <w:ins w:id="12715" w:author="Στάθης Καπ" w:date="2023-03-09T05:46: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319308DD" w14:textId="77777777" w:rsidR="006A6628" w:rsidRPr="007E0F91" w:rsidRDefault="006A6628" w:rsidP="009861B1">
            <w:pPr>
              <w:jc w:val="center"/>
              <w:rPr>
                <w:ins w:id="12716" w:author="Στάθης Καπ" w:date="2023-03-09T05:46:00Z"/>
                <w:sz w:val="16"/>
                <w:szCs w:val="16"/>
              </w:rPr>
            </w:pPr>
            <w:ins w:id="12717" w:author="Στάθης Καπ" w:date="2023-03-09T05:46:00Z">
              <w:r w:rsidRPr="007E0F91">
                <w:rPr>
                  <w:sz w:val="16"/>
                  <w:szCs w:val="16"/>
                </w:rPr>
                <w:t>CPU(s)</w:t>
              </w:r>
            </w:ins>
          </w:p>
        </w:tc>
      </w:tr>
      <w:tr w:rsidR="006A6628" w14:paraId="1A22033B" w14:textId="77777777" w:rsidTr="009861B1">
        <w:trPr>
          <w:trHeight w:val="170"/>
          <w:jc w:val="center"/>
          <w:ins w:id="12718" w:author="Στάθης Καπ" w:date="2023-03-09T05:46:00Z"/>
        </w:trPr>
        <w:tc>
          <w:tcPr>
            <w:tcW w:w="453" w:type="dxa"/>
            <w:vMerge/>
            <w:tcBorders>
              <w:left w:val="single" w:sz="4" w:space="0" w:color="auto"/>
              <w:bottom w:val="single" w:sz="4" w:space="0" w:color="auto"/>
            </w:tcBorders>
            <w:shd w:val="clear" w:color="auto" w:fill="E7E6E6" w:themeFill="background2"/>
          </w:tcPr>
          <w:p w14:paraId="3C531B4D" w14:textId="77777777" w:rsidR="006A6628" w:rsidRPr="009861B1" w:rsidRDefault="006A6628" w:rsidP="009861B1">
            <w:pPr>
              <w:jc w:val="center"/>
              <w:rPr>
                <w:ins w:id="12719" w:author="Στάθης Καπ" w:date="2023-03-09T05:46:00Z"/>
                <w:sz w:val="14"/>
                <w:szCs w:val="14"/>
              </w:rPr>
            </w:pPr>
          </w:p>
        </w:tc>
        <w:tc>
          <w:tcPr>
            <w:tcW w:w="565" w:type="dxa"/>
            <w:vMerge/>
            <w:tcBorders>
              <w:bottom w:val="single" w:sz="4" w:space="0" w:color="auto"/>
            </w:tcBorders>
            <w:shd w:val="clear" w:color="auto" w:fill="E7E6E6" w:themeFill="background2"/>
          </w:tcPr>
          <w:p w14:paraId="5B4B2F83" w14:textId="77777777" w:rsidR="006A6628" w:rsidRPr="009861B1" w:rsidRDefault="006A6628" w:rsidP="009861B1">
            <w:pPr>
              <w:jc w:val="center"/>
              <w:rPr>
                <w:ins w:id="12720" w:author="Στάθης Καπ" w:date="2023-03-09T05:46:00Z"/>
                <w:sz w:val="14"/>
                <w:szCs w:val="14"/>
              </w:rPr>
            </w:pPr>
          </w:p>
        </w:tc>
        <w:tc>
          <w:tcPr>
            <w:tcW w:w="679" w:type="dxa"/>
            <w:vMerge/>
            <w:tcBorders>
              <w:bottom w:val="single" w:sz="4" w:space="0" w:color="auto"/>
            </w:tcBorders>
            <w:shd w:val="clear" w:color="auto" w:fill="E7E6E6" w:themeFill="background2"/>
          </w:tcPr>
          <w:p w14:paraId="6E6AACEC" w14:textId="77777777" w:rsidR="006A6628" w:rsidRPr="009861B1" w:rsidRDefault="006A6628" w:rsidP="009861B1">
            <w:pPr>
              <w:jc w:val="center"/>
              <w:rPr>
                <w:ins w:id="12721" w:author="Στάθης Καπ" w:date="2023-03-09T05:46:00Z"/>
                <w:sz w:val="14"/>
                <w:szCs w:val="14"/>
              </w:rPr>
            </w:pPr>
          </w:p>
        </w:tc>
        <w:tc>
          <w:tcPr>
            <w:tcW w:w="453" w:type="dxa"/>
            <w:tcBorders>
              <w:top w:val="single" w:sz="4" w:space="0" w:color="auto"/>
              <w:bottom w:val="single" w:sz="4" w:space="0" w:color="auto"/>
            </w:tcBorders>
            <w:shd w:val="clear" w:color="auto" w:fill="E7E6E6" w:themeFill="background2"/>
          </w:tcPr>
          <w:p w14:paraId="0D78CF00" w14:textId="77777777" w:rsidR="006A6628" w:rsidRPr="009861B1" w:rsidRDefault="006A6628" w:rsidP="009861B1">
            <w:pPr>
              <w:jc w:val="center"/>
              <w:rPr>
                <w:ins w:id="12722" w:author="Στάθης Καπ" w:date="2023-03-09T05:46:00Z"/>
                <w:sz w:val="14"/>
                <w:szCs w:val="14"/>
              </w:rPr>
            </w:pPr>
            <w:ins w:id="12723" w:author="Στάθης Καπ" w:date="2023-03-09T05:46: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6EA9F0D0" w14:textId="77777777" w:rsidR="006A6628" w:rsidRPr="009861B1" w:rsidRDefault="006A6628" w:rsidP="009861B1">
            <w:pPr>
              <w:jc w:val="center"/>
              <w:rPr>
                <w:ins w:id="12724" w:author="Στάθης Καπ" w:date="2023-03-09T05:46:00Z"/>
                <w:sz w:val="14"/>
                <w:szCs w:val="14"/>
              </w:rPr>
            </w:pPr>
            <w:ins w:id="12725" w:author="Στάθης Καπ" w:date="2023-03-09T05:46: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08885626" w14:textId="77777777" w:rsidR="006A6628" w:rsidRPr="009861B1" w:rsidRDefault="006A6628" w:rsidP="009861B1">
            <w:pPr>
              <w:jc w:val="center"/>
              <w:rPr>
                <w:ins w:id="12726" w:author="Στάθης Καπ" w:date="2023-03-09T05:46:00Z"/>
                <w:sz w:val="14"/>
                <w:szCs w:val="14"/>
              </w:rPr>
            </w:pPr>
            <w:ins w:id="12727" w:author="Στάθης Καπ" w:date="2023-03-09T05:46: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715DA992" w14:textId="77777777" w:rsidR="006A6628" w:rsidRPr="009861B1" w:rsidRDefault="006A6628" w:rsidP="009861B1">
            <w:pPr>
              <w:jc w:val="center"/>
              <w:rPr>
                <w:ins w:id="12728" w:author="Στάθης Καπ" w:date="2023-03-09T05:46:00Z"/>
                <w:sz w:val="14"/>
                <w:szCs w:val="14"/>
              </w:rPr>
            </w:pPr>
            <w:ins w:id="12729" w:author="Στάθης Καπ" w:date="2023-03-09T05:46: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313F47F7" w14:textId="77777777" w:rsidR="006A6628" w:rsidRPr="009861B1" w:rsidRDefault="006A6628" w:rsidP="009861B1">
            <w:pPr>
              <w:jc w:val="center"/>
              <w:rPr>
                <w:ins w:id="12730" w:author="Στάθης Καπ" w:date="2023-03-09T05:46:00Z"/>
                <w:sz w:val="14"/>
                <w:szCs w:val="14"/>
              </w:rPr>
            </w:pPr>
            <w:ins w:id="12731" w:author="Στάθης Καπ" w:date="2023-03-09T05:46: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63B8A75E" w14:textId="77777777" w:rsidR="006A6628" w:rsidRPr="009861B1" w:rsidRDefault="006A6628" w:rsidP="009861B1">
            <w:pPr>
              <w:jc w:val="center"/>
              <w:rPr>
                <w:ins w:id="12732" w:author="Στάθης Καπ" w:date="2023-03-09T05:46:00Z"/>
                <w:sz w:val="14"/>
                <w:szCs w:val="14"/>
              </w:rPr>
            </w:pPr>
            <w:ins w:id="12733" w:author="Στάθης Καπ" w:date="2023-03-09T05:46: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3DF9BCC8" w14:textId="77777777" w:rsidR="006A6628" w:rsidRPr="009861B1" w:rsidRDefault="006A6628" w:rsidP="009861B1">
            <w:pPr>
              <w:jc w:val="center"/>
              <w:rPr>
                <w:ins w:id="12734" w:author="Στάθης Καπ" w:date="2023-03-09T05:46:00Z"/>
                <w:sz w:val="14"/>
                <w:szCs w:val="14"/>
              </w:rPr>
            </w:pPr>
            <w:ins w:id="12735" w:author="Στάθης Καπ" w:date="2023-03-09T05:46:00Z">
              <w:r w:rsidRPr="00E719CF">
                <w:rPr>
                  <w:sz w:val="14"/>
                  <w:szCs w:val="14"/>
                </w:rPr>
                <w:t>Gap (%)</w:t>
              </w:r>
            </w:ins>
          </w:p>
        </w:tc>
        <w:tc>
          <w:tcPr>
            <w:tcW w:w="453" w:type="dxa"/>
            <w:tcBorders>
              <w:left w:val="nil"/>
              <w:bottom w:val="single" w:sz="4" w:space="0" w:color="auto"/>
            </w:tcBorders>
            <w:shd w:val="clear" w:color="auto" w:fill="E7E6E6" w:themeFill="background2"/>
          </w:tcPr>
          <w:p w14:paraId="30CC1342" w14:textId="77777777" w:rsidR="006A6628" w:rsidRPr="009861B1" w:rsidRDefault="006A6628" w:rsidP="009861B1">
            <w:pPr>
              <w:jc w:val="center"/>
              <w:rPr>
                <w:ins w:id="12736" w:author="Στάθης Καπ" w:date="2023-03-09T05:46:00Z"/>
                <w:sz w:val="14"/>
                <w:szCs w:val="14"/>
              </w:rPr>
            </w:pPr>
            <w:ins w:id="12737" w:author="Στάθης Καπ" w:date="2023-03-09T05:46:00Z">
              <w:r w:rsidRPr="00E719CF">
                <w:rPr>
                  <w:sz w:val="14"/>
                  <w:szCs w:val="14"/>
                </w:rPr>
                <w:t>Value</w:t>
              </w:r>
            </w:ins>
          </w:p>
        </w:tc>
        <w:tc>
          <w:tcPr>
            <w:tcW w:w="454" w:type="dxa"/>
            <w:tcBorders>
              <w:bottom w:val="single" w:sz="4" w:space="0" w:color="auto"/>
            </w:tcBorders>
            <w:shd w:val="clear" w:color="auto" w:fill="E7E6E6" w:themeFill="background2"/>
          </w:tcPr>
          <w:p w14:paraId="200B9336" w14:textId="77777777" w:rsidR="006A6628" w:rsidRPr="009861B1" w:rsidRDefault="006A6628" w:rsidP="009861B1">
            <w:pPr>
              <w:jc w:val="center"/>
              <w:rPr>
                <w:ins w:id="12738" w:author="Στάθης Καπ" w:date="2023-03-09T05:46:00Z"/>
                <w:sz w:val="14"/>
                <w:szCs w:val="14"/>
              </w:rPr>
            </w:pPr>
            <w:ins w:id="12739" w:author="Στάθης Καπ" w:date="2023-03-09T05:46:00Z">
              <w:r w:rsidRPr="00E719CF">
                <w:rPr>
                  <w:sz w:val="14"/>
                  <w:szCs w:val="14"/>
                </w:rPr>
                <w:t>Gap (%)</w:t>
              </w:r>
            </w:ins>
          </w:p>
        </w:tc>
        <w:tc>
          <w:tcPr>
            <w:tcW w:w="454" w:type="dxa"/>
            <w:tcBorders>
              <w:bottom w:val="single" w:sz="4" w:space="0" w:color="auto"/>
            </w:tcBorders>
            <w:shd w:val="clear" w:color="auto" w:fill="E7E6E6" w:themeFill="background2"/>
          </w:tcPr>
          <w:p w14:paraId="771B35FC" w14:textId="77777777" w:rsidR="006A6628" w:rsidRPr="009861B1" w:rsidRDefault="006A6628" w:rsidP="009861B1">
            <w:pPr>
              <w:jc w:val="center"/>
              <w:rPr>
                <w:ins w:id="12740" w:author="Στάθης Καπ" w:date="2023-03-09T05:46:00Z"/>
                <w:sz w:val="14"/>
                <w:szCs w:val="14"/>
              </w:rPr>
            </w:pPr>
            <w:ins w:id="12741" w:author="Στάθης Καπ" w:date="2023-03-09T05:46:00Z">
              <w:r w:rsidRPr="00E719CF">
                <w:rPr>
                  <w:sz w:val="14"/>
                  <w:szCs w:val="14"/>
                </w:rPr>
                <w:t>Value</w:t>
              </w:r>
            </w:ins>
          </w:p>
        </w:tc>
        <w:tc>
          <w:tcPr>
            <w:tcW w:w="454" w:type="dxa"/>
            <w:tcBorders>
              <w:bottom w:val="single" w:sz="4" w:space="0" w:color="auto"/>
            </w:tcBorders>
            <w:shd w:val="clear" w:color="auto" w:fill="E7E6E6" w:themeFill="background2"/>
          </w:tcPr>
          <w:p w14:paraId="69F30DAA" w14:textId="77777777" w:rsidR="006A6628" w:rsidRPr="009861B1" w:rsidRDefault="006A6628" w:rsidP="009861B1">
            <w:pPr>
              <w:jc w:val="center"/>
              <w:rPr>
                <w:ins w:id="12742" w:author="Στάθης Καπ" w:date="2023-03-09T05:46:00Z"/>
                <w:sz w:val="14"/>
                <w:szCs w:val="14"/>
              </w:rPr>
            </w:pPr>
            <w:ins w:id="12743" w:author="Στάθης Καπ" w:date="2023-03-09T05:46:00Z">
              <w:r w:rsidRPr="00E719CF">
                <w:rPr>
                  <w:sz w:val="14"/>
                  <w:szCs w:val="14"/>
                </w:rPr>
                <w:t>Gap (%)</w:t>
              </w:r>
            </w:ins>
          </w:p>
        </w:tc>
        <w:tc>
          <w:tcPr>
            <w:tcW w:w="453" w:type="dxa"/>
            <w:tcBorders>
              <w:bottom w:val="single" w:sz="4" w:space="0" w:color="auto"/>
            </w:tcBorders>
            <w:shd w:val="clear" w:color="auto" w:fill="E7E6E6" w:themeFill="background2"/>
          </w:tcPr>
          <w:p w14:paraId="2C601C2F" w14:textId="77777777" w:rsidR="006A6628" w:rsidRPr="009861B1" w:rsidRDefault="006A6628" w:rsidP="009861B1">
            <w:pPr>
              <w:jc w:val="center"/>
              <w:rPr>
                <w:ins w:id="12744" w:author="Στάθης Καπ" w:date="2023-03-09T05:46:00Z"/>
                <w:sz w:val="14"/>
                <w:szCs w:val="14"/>
              </w:rPr>
            </w:pPr>
            <w:ins w:id="12745" w:author="Στάθης Καπ" w:date="2023-03-09T05:46:00Z">
              <w:r w:rsidRPr="00E719CF">
                <w:rPr>
                  <w:sz w:val="14"/>
                  <w:szCs w:val="14"/>
                </w:rPr>
                <w:t>Value</w:t>
              </w:r>
            </w:ins>
          </w:p>
        </w:tc>
        <w:tc>
          <w:tcPr>
            <w:tcW w:w="454" w:type="dxa"/>
            <w:tcBorders>
              <w:bottom w:val="single" w:sz="4" w:space="0" w:color="auto"/>
            </w:tcBorders>
            <w:shd w:val="clear" w:color="auto" w:fill="E7E6E6" w:themeFill="background2"/>
          </w:tcPr>
          <w:p w14:paraId="7E26005A" w14:textId="77777777" w:rsidR="006A6628" w:rsidRPr="009861B1" w:rsidRDefault="006A6628" w:rsidP="009861B1">
            <w:pPr>
              <w:jc w:val="center"/>
              <w:rPr>
                <w:ins w:id="12746" w:author="Στάθης Καπ" w:date="2023-03-09T05:46:00Z"/>
                <w:sz w:val="14"/>
                <w:szCs w:val="14"/>
              </w:rPr>
            </w:pPr>
            <w:ins w:id="12747" w:author="Στάθης Καπ" w:date="2023-03-09T05:46:00Z">
              <w:r w:rsidRPr="00E719CF">
                <w:rPr>
                  <w:sz w:val="14"/>
                  <w:szCs w:val="14"/>
                </w:rPr>
                <w:t>Gap (%)</w:t>
              </w:r>
            </w:ins>
          </w:p>
        </w:tc>
        <w:tc>
          <w:tcPr>
            <w:tcW w:w="454" w:type="dxa"/>
            <w:tcBorders>
              <w:bottom w:val="single" w:sz="4" w:space="0" w:color="auto"/>
            </w:tcBorders>
            <w:shd w:val="clear" w:color="auto" w:fill="E7E6E6" w:themeFill="background2"/>
          </w:tcPr>
          <w:p w14:paraId="12E86F44" w14:textId="77777777" w:rsidR="006A6628" w:rsidRPr="009861B1" w:rsidRDefault="006A6628" w:rsidP="009861B1">
            <w:pPr>
              <w:jc w:val="center"/>
              <w:rPr>
                <w:ins w:id="12748" w:author="Στάθης Καπ" w:date="2023-03-09T05:46:00Z"/>
                <w:sz w:val="14"/>
                <w:szCs w:val="14"/>
              </w:rPr>
            </w:pPr>
            <w:ins w:id="12749" w:author="Στάθης Καπ" w:date="2023-03-09T05:46: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7A012CD6" w14:textId="77777777" w:rsidR="006A6628" w:rsidRPr="009861B1" w:rsidRDefault="006A6628" w:rsidP="009861B1">
            <w:pPr>
              <w:jc w:val="center"/>
              <w:rPr>
                <w:ins w:id="12750" w:author="Στάθης Καπ" w:date="2023-03-09T05:46:00Z"/>
                <w:sz w:val="14"/>
                <w:szCs w:val="14"/>
              </w:rPr>
            </w:pPr>
            <w:ins w:id="12751" w:author="Στάθης Καπ" w:date="2023-03-09T05:46:00Z">
              <w:r w:rsidRPr="00E719CF">
                <w:rPr>
                  <w:sz w:val="14"/>
                  <w:szCs w:val="14"/>
                </w:rPr>
                <w:t>Gap (%)</w:t>
              </w:r>
            </w:ins>
          </w:p>
        </w:tc>
      </w:tr>
      <w:tr w:rsidR="00BD2E78" w14:paraId="331DA1F7" w14:textId="77777777" w:rsidTr="00B1649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752" w:author="Στάθης Καπ" w:date="2023-03-09T07:04: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753" w:author="Στάθης Καπ" w:date="2023-03-09T05:46:00Z"/>
          <w:trPrChange w:id="12754" w:author="Στάθης Καπ" w:date="2023-03-09T07:04:00Z">
            <w:trPr>
              <w:gridAfter w:val="0"/>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center"/>
            <w:tcPrChange w:id="12755" w:author="Στάθης Καπ" w:date="2023-03-09T07:04:00Z">
              <w:tcPr>
                <w:tcW w:w="453" w:type="dxa"/>
                <w:gridSpan w:val="2"/>
                <w:tcBorders>
                  <w:top w:val="single" w:sz="4" w:space="0" w:color="auto"/>
                  <w:left w:val="single" w:sz="4" w:space="0" w:color="auto"/>
                  <w:right w:val="single" w:sz="4" w:space="0" w:color="auto"/>
                </w:tcBorders>
                <w:shd w:val="clear" w:color="auto" w:fill="E7E6E6" w:themeFill="background2"/>
                <w:vAlign w:val="center"/>
              </w:tcPr>
            </w:tcPrChange>
          </w:tcPr>
          <w:p w14:paraId="25E2C115" w14:textId="77777777" w:rsidR="00BD2E78" w:rsidRPr="007E0F91" w:rsidRDefault="00BD2E78" w:rsidP="00BD2E78">
            <w:pPr>
              <w:jc w:val="center"/>
              <w:rPr>
                <w:ins w:id="12756" w:author="Στάθης Καπ" w:date="2023-03-09T05:46:00Z"/>
                <w:sz w:val="16"/>
                <w:szCs w:val="16"/>
              </w:rPr>
            </w:pPr>
            <w:ins w:id="12757" w:author="Στάθης Καπ" w:date="2023-03-09T05:46:00Z">
              <w:r w:rsidRPr="007E0F91">
                <w:rPr>
                  <w:sz w:val="16"/>
                  <w:szCs w:val="16"/>
                </w:rPr>
                <w:t>pr01</w:t>
              </w:r>
            </w:ins>
          </w:p>
        </w:tc>
        <w:tc>
          <w:tcPr>
            <w:tcW w:w="565" w:type="dxa"/>
            <w:tcBorders>
              <w:top w:val="single" w:sz="4" w:space="0" w:color="auto"/>
              <w:left w:val="single" w:sz="4" w:space="0" w:color="auto"/>
            </w:tcBorders>
            <w:vAlign w:val="center"/>
            <w:tcPrChange w:id="12758" w:author="Στάθης Καπ" w:date="2023-03-09T07:04:00Z">
              <w:tcPr>
                <w:tcW w:w="565" w:type="dxa"/>
                <w:gridSpan w:val="2"/>
                <w:tcBorders>
                  <w:top w:val="single" w:sz="4" w:space="0" w:color="auto"/>
                  <w:left w:val="single" w:sz="4" w:space="0" w:color="auto"/>
                </w:tcBorders>
              </w:tcPr>
            </w:tcPrChange>
          </w:tcPr>
          <w:p w14:paraId="07160385" w14:textId="21E05B24" w:rsidR="00BD2E78" w:rsidRPr="007E0F91" w:rsidRDefault="00BD2E78" w:rsidP="00BD2E78">
            <w:pPr>
              <w:jc w:val="center"/>
              <w:rPr>
                <w:ins w:id="12759" w:author="Στάθης Καπ" w:date="2023-03-09T05:46:00Z"/>
                <w:sz w:val="16"/>
                <w:szCs w:val="16"/>
              </w:rPr>
            </w:pPr>
            <w:ins w:id="12760" w:author="Στάθης Καπ" w:date="2023-03-09T07:04:00Z">
              <w:r>
                <w:rPr>
                  <w:rFonts w:ascii="Calibri" w:hAnsi="Calibri" w:cs="Calibri"/>
                  <w:color w:val="000000"/>
                  <w:sz w:val="16"/>
                  <w:szCs w:val="16"/>
                </w:rPr>
                <w:t>622</w:t>
              </w:r>
            </w:ins>
          </w:p>
        </w:tc>
        <w:tc>
          <w:tcPr>
            <w:tcW w:w="679" w:type="dxa"/>
            <w:tcBorders>
              <w:top w:val="single" w:sz="4" w:space="0" w:color="auto"/>
              <w:right w:val="single" w:sz="4" w:space="0" w:color="auto"/>
            </w:tcBorders>
            <w:vAlign w:val="center"/>
            <w:tcPrChange w:id="12761" w:author="Στάθης Καπ" w:date="2023-03-09T07:04:00Z">
              <w:tcPr>
                <w:tcW w:w="679" w:type="dxa"/>
                <w:gridSpan w:val="2"/>
                <w:tcBorders>
                  <w:top w:val="single" w:sz="4" w:space="0" w:color="auto"/>
                  <w:right w:val="single" w:sz="4" w:space="0" w:color="auto"/>
                </w:tcBorders>
              </w:tcPr>
            </w:tcPrChange>
          </w:tcPr>
          <w:p w14:paraId="7291C454" w14:textId="440DE811" w:rsidR="00BD2E78" w:rsidRPr="007E0F91" w:rsidRDefault="00BD2E78" w:rsidP="00BD2E78">
            <w:pPr>
              <w:jc w:val="center"/>
              <w:rPr>
                <w:ins w:id="12762" w:author="Στάθης Καπ" w:date="2023-03-09T05:46:00Z"/>
                <w:sz w:val="16"/>
                <w:szCs w:val="16"/>
              </w:rPr>
            </w:pPr>
            <w:ins w:id="12763" w:author="Στάθης Καπ" w:date="2023-03-09T07:04:00Z">
              <w:r>
                <w:rPr>
                  <w:rFonts w:ascii="Calibri" w:hAnsi="Calibri" w:cs="Calibri"/>
                  <w:color w:val="000000"/>
                  <w:sz w:val="16"/>
                  <w:szCs w:val="16"/>
                </w:rPr>
                <w:t>598</w:t>
              </w:r>
            </w:ins>
          </w:p>
        </w:tc>
        <w:tc>
          <w:tcPr>
            <w:tcW w:w="453" w:type="dxa"/>
            <w:tcBorders>
              <w:top w:val="single" w:sz="4" w:space="0" w:color="auto"/>
              <w:left w:val="single" w:sz="4" w:space="0" w:color="auto"/>
            </w:tcBorders>
            <w:vAlign w:val="center"/>
            <w:tcPrChange w:id="12764" w:author="Στάθης Καπ" w:date="2023-03-09T07:04:00Z">
              <w:tcPr>
                <w:tcW w:w="453" w:type="dxa"/>
                <w:gridSpan w:val="2"/>
                <w:tcBorders>
                  <w:top w:val="single" w:sz="4" w:space="0" w:color="auto"/>
                  <w:left w:val="single" w:sz="4" w:space="0" w:color="auto"/>
                </w:tcBorders>
                <w:vAlign w:val="bottom"/>
              </w:tcPr>
            </w:tcPrChange>
          </w:tcPr>
          <w:p w14:paraId="5D25C180" w14:textId="01843D95" w:rsidR="00BD2E78" w:rsidRPr="007E0F91" w:rsidRDefault="00BD2E78" w:rsidP="00BD2E78">
            <w:pPr>
              <w:jc w:val="center"/>
              <w:rPr>
                <w:ins w:id="12765" w:author="Στάθης Καπ" w:date="2023-03-09T05:46:00Z"/>
                <w:sz w:val="16"/>
                <w:szCs w:val="16"/>
              </w:rPr>
            </w:pPr>
            <w:ins w:id="12766" w:author="Στάθης Καπ" w:date="2023-03-09T07:04:00Z">
              <w:r>
                <w:rPr>
                  <w:rFonts w:ascii="Calibri" w:hAnsi="Calibri" w:cs="Calibri"/>
                  <w:color w:val="000000"/>
                  <w:sz w:val="16"/>
                  <w:szCs w:val="16"/>
                </w:rPr>
                <w:t>598</w:t>
              </w:r>
            </w:ins>
          </w:p>
        </w:tc>
        <w:tc>
          <w:tcPr>
            <w:tcW w:w="708" w:type="dxa"/>
            <w:tcBorders>
              <w:top w:val="single" w:sz="4" w:space="0" w:color="auto"/>
            </w:tcBorders>
            <w:vAlign w:val="center"/>
            <w:tcPrChange w:id="12767" w:author="Στάθης Καπ" w:date="2023-03-09T07:04:00Z">
              <w:tcPr>
                <w:tcW w:w="708" w:type="dxa"/>
                <w:gridSpan w:val="2"/>
                <w:tcBorders>
                  <w:top w:val="single" w:sz="4" w:space="0" w:color="auto"/>
                </w:tcBorders>
                <w:vAlign w:val="center"/>
              </w:tcPr>
            </w:tcPrChange>
          </w:tcPr>
          <w:p w14:paraId="0C7D366D" w14:textId="7C96D511" w:rsidR="00BD2E78" w:rsidRPr="007E0F91" w:rsidRDefault="00BD2E78" w:rsidP="00BD2E78">
            <w:pPr>
              <w:jc w:val="center"/>
              <w:rPr>
                <w:ins w:id="12768" w:author="Στάθης Καπ" w:date="2023-03-09T05:46:00Z"/>
                <w:sz w:val="16"/>
                <w:szCs w:val="16"/>
              </w:rPr>
            </w:pPr>
            <w:ins w:id="12769" w:author="Στάθης Καπ" w:date="2023-03-09T07:04:00Z">
              <w:r>
                <w:rPr>
                  <w:rFonts w:ascii="Calibri" w:hAnsi="Calibri" w:cs="Calibri"/>
                  <w:color w:val="000000"/>
                  <w:sz w:val="16"/>
                  <w:szCs w:val="16"/>
                </w:rPr>
                <w:t>3.86</w:t>
              </w:r>
            </w:ins>
          </w:p>
        </w:tc>
        <w:tc>
          <w:tcPr>
            <w:tcW w:w="652" w:type="dxa"/>
            <w:vMerge w:val="restart"/>
            <w:tcBorders>
              <w:top w:val="single" w:sz="4" w:space="0" w:color="auto"/>
              <w:right w:val="single" w:sz="4" w:space="0" w:color="auto"/>
            </w:tcBorders>
            <w:vAlign w:val="center"/>
            <w:tcPrChange w:id="12770" w:author="Στάθης Καπ" w:date="2023-03-09T07:04:00Z">
              <w:tcPr>
                <w:tcW w:w="652" w:type="dxa"/>
                <w:gridSpan w:val="2"/>
                <w:vMerge w:val="restart"/>
                <w:tcBorders>
                  <w:top w:val="single" w:sz="4" w:space="0" w:color="auto"/>
                  <w:right w:val="single" w:sz="4" w:space="0" w:color="auto"/>
                </w:tcBorders>
                <w:vAlign w:val="bottom"/>
              </w:tcPr>
            </w:tcPrChange>
          </w:tcPr>
          <w:p w14:paraId="23115697" w14:textId="77777777" w:rsidR="00BD2E78" w:rsidRPr="007E0F91" w:rsidRDefault="00BD2E78" w:rsidP="00BD2E78">
            <w:pPr>
              <w:jc w:val="center"/>
              <w:rPr>
                <w:ins w:id="12771" w:author="Στάθης Καπ" w:date="2023-03-09T07:04:00Z"/>
                <w:sz w:val="16"/>
                <w:szCs w:val="16"/>
              </w:rPr>
            </w:pPr>
            <w:ins w:id="12772" w:author="Στάθης Καπ" w:date="2023-03-09T07:04:00Z">
              <w:r>
                <w:rPr>
                  <w:rFonts w:ascii="Calibri" w:hAnsi="Calibri" w:cs="Calibri"/>
                  <w:color w:val="000000"/>
                  <w:sz w:val="16"/>
                  <w:szCs w:val="16"/>
                </w:rPr>
                <w:t>0.173</w:t>
              </w:r>
            </w:ins>
          </w:p>
          <w:p w14:paraId="7363F005" w14:textId="77777777" w:rsidR="00BD2E78" w:rsidRPr="007E0F91" w:rsidRDefault="00BD2E78" w:rsidP="00BD2E78">
            <w:pPr>
              <w:jc w:val="center"/>
              <w:rPr>
                <w:ins w:id="12773" w:author="Στάθης Καπ" w:date="2023-03-09T07:04:00Z"/>
                <w:sz w:val="16"/>
                <w:szCs w:val="16"/>
              </w:rPr>
            </w:pPr>
            <w:ins w:id="12774" w:author="Στάθης Καπ" w:date="2023-03-09T07:04:00Z">
              <w:r>
                <w:rPr>
                  <w:rFonts w:ascii="Calibri" w:hAnsi="Calibri" w:cs="Calibri"/>
                  <w:color w:val="000000"/>
                  <w:sz w:val="16"/>
                  <w:szCs w:val="16"/>
                </w:rPr>
                <w:t>1.467</w:t>
              </w:r>
            </w:ins>
          </w:p>
          <w:p w14:paraId="2641F0FB" w14:textId="77777777" w:rsidR="00BD2E78" w:rsidRPr="007E0F91" w:rsidRDefault="00BD2E78" w:rsidP="00BD2E78">
            <w:pPr>
              <w:jc w:val="center"/>
              <w:rPr>
                <w:ins w:id="12775" w:author="Στάθης Καπ" w:date="2023-03-09T07:04:00Z"/>
                <w:sz w:val="16"/>
                <w:szCs w:val="16"/>
              </w:rPr>
            </w:pPr>
            <w:ins w:id="12776" w:author="Στάθης Καπ" w:date="2023-03-09T07:04:00Z">
              <w:r>
                <w:rPr>
                  <w:rFonts w:ascii="Calibri" w:hAnsi="Calibri" w:cs="Calibri"/>
                  <w:color w:val="000000"/>
                  <w:sz w:val="16"/>
                  <w:szCs w:val="16"/>
                </w:rPr>
                <w:t>2.331</w:t>
              </w:r>
            </w:ins>
          </w:p>
          <w:p w14:paraId="43A5544E" w14:textId="77777777" w:rsidR="00BD2E78" w:rsidRPr="007E0F91" w:rsidRDefault="00BD2E78" w:rsidP="00BD2E78">
            <w:pPr>
              <w:jc w:val="center"/>
              <w:rPr>
                <w:ins w:id="12777" w:author="Στάθης Καπ" w:date="2023-03-09T07:04:00Z"/>
                <w:sz w:val="16"/>
                <w:szCs w:val="16"/>
              </w:rPr>
            </w:pPr>
            <w:ins w:id="12778" w:author="Στάθης Καπ" w:date="2023-03-09T07:04:00Z">
              <w:r>
                <w:rPr>
                  <w:rFonts w:ascii="Calibri" w:hAnsi="Calibri" w:cs="Calibri"/>
                  <w:color w:val="000000"/>
                  <w:sz w:val="16"/>
                  <w:szCs w:val="16"/>
                </w:rPr>
                <w:t>2.845</w:t>
              </w:r>
            </w:ins>
          </w:p>
          <w:p w14:paraId="5821631A" w14:textId="77777777" w:rsidR="00BD2E78" w:rsidRPr="007E0F91" w:rsidRDefault="00BD2E78" w:rsidP="00BD2E78">
            <w:pPr>
              <w:jc w:val="center"/>
              <w:rPr>
                <w:ins w:id="12779" w:author="Στάθης Καπ" w:date="2023-03-09T07:04:00Z"/>
                <w:sz w:val="16"/>
                <w:szCs w:val="16"/>
              </w:rPr>
            </w:pPr>
            <w:ins w:id="12780" w:author="Στάθης Καπ" w:date="2023-03-09T07:04:00Z">
              <w:r>
                <w:rPr>
                  <w:rFonts w:ascii="Calibri" w:hAnsi="Calibri" w:cs="Calibri"/>
                  <w:color w:val="000000"/>
                  <w:sz w:val="16"/>
                  <w:szCs w:val="16"/>
                </w:rPr>
                <w:t>2.917</w:t>
              </w:r>
            </w:ins>
          </w:p>
          <w:p w14:paraId="7D1D1D3F" w14:textId="77777777" w:rsidR="00BD2E78" w:rsidRPr="007E0F91" w:rsidRDefault="00BD2E78" w:rsidP="00BD2E78">
            <w:pPr>
              <w:jc w:val="center"/>
              <w:rPr>
                <w:ins w:id="12781" w:author="Στάθης Καπ" w:date="2023-03-09T07:04:00Z"/>
                <w:sz w:val="16"/>
                <w:szCs w:val="16"/>
              </w:rPr>
            </w:pPr>
            <w:ins w:id="12782" w:author="Στάθης Καπ" w:date="2023-03-09T07:04:00Z">
              <w:r>
                <w:rPr>
                  <w:rFonts w:ascii="Calibri" w:hAnsi="Calibri" w:cs="Calibri"/>
                  <w:color w:val="000000"/>
                  <w:sz w:val="16"/>
                  <w:szCs w:val="16"/>
                </w:rPr>
                <w:t>4.848</w:t>
              </w:r>
            </w:ins>
          </w:p>
          <w:p w14:paraId="231C7114" w14:textId="77777777" w:rsidR="00BD2E78" w:rsidRPr="007E0F91" w:rsidRDefault="00BD2E78" w:rsidP="00BD2E78">
            <w:pPr>
              <w:jc w:val="center"/>
              <w:rPr>
                <w:ins w:id="12783" w:author="Στάθης Καπ" w:date="2023-03-09T07:04:00Z"/>
                <w:sz w:val="16"/>
                <w:szCs w:val="16"/>
              </w:rPr>
            </w:pPr>
            <w:ins w:id="12784" w:author="Στάθης Καπ" w:date="2023-03-09T07:04:00Z">
              <w:r>
                <w:rPr>
                  <w:rFonts w:ascii="Calibri" w:hAnsi="Calibri" w:cs="Calibri"/>
                  <w:color w:val="000000"/>
                  <w:sz w:val="16"/>
                  <w:szCs w:val="16"/>
                </w:rPr>
                <w:t>0.328</w:t>
              </w:r>
            </w:ins>
          </w:p>
          <w:p w14:paraId="0C09E24E" w14:textId="77777777" w:rsidR="00BD2E78" w:rsidRPr="007E0F91" w:rsidRDefault="00BD2E78" w:rsidP="00BD2E78">
            <w:pPr>
              <w:jc w:val="center"/>
              <w:rPr>
                <w:ins w:id="12785" w:author="Στάθης Καπ" w:date="2023-03-09T07:04:00Z"/>
                <w:sz w:val="16"/>
                <w:szCs w:val="16"/>
              </w:rPr>
            </w:pPr>
            <w:ins w:id="12786" w:author="Στάθης Καπ" w:date="2023-03-09T07:04:00Z">
              <w:r>
                <w:rPr>
                  <w:rFonts w:ascii="Calibri" w:hAnsi="Calibri" w:cs="Calibri"/>
                  <w:color w:val="000000"/>
                  <w:sz w:val="16"/>
                  <w:szCs w:val="16"/>
                </w:rPr>
                <w:t>0.981</w:t>
              </w:r>
            </w:ins>
          </w:p>
          <w:p w14:paraId="1B80B36A" w14:textId="77777777" w:rsidR="00BD2E78" w:rsidRPr="007E0F91" w:rsidRDefault="00BD2E78" w:rsidP="00BD2E78">
            <w:pPr>
              <w:jc w:val="center"/>
              <w:rPr>
                <w:ins w:id="12787" w:author="Στάθης Καπ" w:date="2023-03-09T07:04:00Z"/>
                <w:sz w:val="16"/>
                <w:szCs w:val="16"/>
              </w:rPr>
            </w:pPr>
            <w:ins w:id="12788" w:author="Στάθης Καπ" w:date="2023-03-09T07:04:00Z">
              <w:r>
                <w:rPr>
                  <w:rFonts w:ascii="Calibri" w:hAnsi="Calibri" w:cs="Calibri"/>
                  <w:color w:val="000000"/>
                  <w:sz w:val="16"/>
                  <w:szCs w:val="16"/>
                </w:rPr>
                <w:t>2.568</w:t>
              </w:r>
            </w:ins>
          </w:p>
          <w:p w14:paraId="3B42A40C" w14:textId="77777777" w:rsidR="00BD2E78" w:rsidRPr="007E0F91" w:rsidRDefault="00BD2E78" w:rsidP="00BD2E78">
            <w:pPr>
              <w:jc w:val="center"/>
              <w:rPr>
                <w:ins w:id="12789" w:author="Στάθης Καπ" w:date="2023-03-09T07:04:00Z"/>
                <w:sz w:val="16"/>
                <w:szCs w:val="16"/>
              </w:rPr>
            </w:pPr>
            <w:ins w:id="12790" w:author="Στάθης Καπ" w:date="2023-03-09T07:04:00Z">
              <w:r>
                <w:rPr>
                  <w:rFonts w:ascii="Calibri" w:hAnsi="Calibri" w:cs="Calibri"/>
                  <w:color w:val="000000"/>
                  <w:sz w:val="16"/>
                  <w:szCs w:val="16"/>
                </w:rPr>
                <w:t>8.727</w:t>
              </w:r>
            </w:ins>
          </w:p>
          <w:p w14:paraId="5C39D5F9" w14:textId="77777777" w:rsidR="00BD2E78" w:rsidRPr="007E0F91" w:rsidRDefault="00BD2E78" w:rsidP="00BD2E78">
            <w:pPr>
              <w:jc w:val="center"/>
              <w:rPr>
                <w:ins w:id="12791" w:author="Στάθης Καπ" w:date="2023-03-09T07:04:00Z"/>
                <w:sz w:val="16"/>
                <w:szCs w:val="16"/>
              </w:rPr>
            </w:pPr>
            <w:ins w:id="12792" w:author="Στάθης Καπ" w:date="2023-03-09T07:04:00Z">
              <w:r>
                <w:rPr>
                  <w:rFonts w:ascii="Calibri" w:hAnsi="Calibri" w:cs="Calibri"/>
                  <w:color w:val="000000"/>
                  <w:sz w:val="16"/>
                  <w:szCs w:val="16"/>
                </w:rPr>
                <w:t>0.111</w:t>
              </w:r>
            </w:ins>
          </w:p>
          <w:p w14:paraId="29052348" w14:textId="77777777" w:rsidR="00BD2E78" w:rsidRPr="007E0F91" w:rsidRDefault="00BD2E78" w:rsidP="00BD2E78">
            <w:pPr>
              <w:jc w:val="center"/>
              <w:rPr>
                <w:ins w:id="12793" w:author="Στάθης Καπ" w:date="2023-03-09T07:04:00Z"/>
                <w:sz w:val="16"/>
                <w:szCs w:val="16"/>
              </w:rPr>
            </w:pPr>
            <w:ins w:id="12794" w:author="Στάθης Καπ" w:date="2023-03-09T07:04:00Z">
              <w:r>
                <w:rPr>
                  <w:rFonts w:ascii="Calibri" w:hAnsi="Calibri" w:cs="Calibri"/>
                  <w:color w:val="000000"/>
                  <w:sz w:val="16"/>
                  <w:szCs w:val="16"/>
                </w:rPr>
                <w:t>0.78</w:t>
              </w:r>
            </w:ins>
          </w:p>
          <w:p w14:paraId="388BC46E" w14:textId="77777777" w:rsidR="00BD2E78" w:rsidRPr="007E0F91" w:rsidRDefault="00BD2E78" w:rsidP="00BD2E78">
            <w:pPr>
              <w:jc w:val="center"/>
              <w:rPr>
                <w:ins w:id="12795" w:author="Στάθης Καπ" w:date="2023-03-09T07:04:00Z"/>
                <w:sz w:val="16"/>
                <w:szCs w:val="16"/>
              </w:rPr>
            </w:pPr>
            <w:ins w:id="12796" w:author="Στάθης Καπ" w:date="2023-03-09T07:04:00Z">
              <w:r>
                <w:rPr>
                  <w:rFonts w:ascii="Calibri" w:hAnsi="Calibri" w:cs="Calibri"/>
                  <w:color w:val="000000"/>
                  <w:sz w:val="16"/>
                  <w:szCs w:val="16"/>
                </w:rPr>
                <w:t>1.167</w:t>
              </w:r>
            </w:ins>
          </w:p>
          <w:p w14:paraId="401DB332" w14:textId="77777777" w:rsidR="00BD2E78" w:rsidRPr="007E0F91" w:rsidRDefault="00BD2E78" w:rsidP="00BD2E78">
            <w:pPr>
              <w:jc w:val="center"/>
              <w:rPr>
                <w:ins w:id="12797" w:author="Στάθης Καπ" w:date="2023-03-09T07:04:00Z"/>
                <w:sz w:val="16"/>
                <w:szCs w:val="16"/>
              </w:rPr>
            </w:pPr>
            <w:ins w:id="12798" w:author="Στάθης Καπ" w:date="2023-03-09T07:04:00Z">
              <w:r>
                <w:rPr>
                  <w:rFonts w:ascii="Calibri" w:hAnsi="Calibri" w:cs="Calibri"/>
                  <w:color w:val="000000"/>
                  <w:sz w:val="16"/>
                  <w:szCs w:val="16"/>
                </w:rPr>
                <w:t>1.838</w:t>
              </w:r>
            </w:ins>
          </w:p>
          <w:p w14:paraId="0343DB28" w14:textId="77777777" w:rsidR="00BD2E78" w:rsidRPr="007E0F91" w:rsidRDefault="00BD2E78" w:rsidP="00BD2E78">
            <w:pPr>
              <w:jc w:val="center"/>
              <w:rPr>
                <w:ins w:id="12799" w:author="Στάθης Καπ" w:date="2023-03-09T07:04:00Z"/>
                <w:sz w:val="16"/>
                <w:szCs w:val="16"/>
              </w:rPr>
            </w:pPr>
            <w:ins w:id="12800" w:author="Στάθης Καπ" w:date="2023-03-09T07:04:00Z">
              <w:r>
                <w:rPr>
                  <w:rFonts w:ascii="Calibri" w:hAnsi="Calibri" w:cs="Calibri"/>
                  <w:color w:val="000000"/>
                  <w:sz w:val="16"/>
                  <w:szCs w:val="16"/>
                </w:rPr>
                <w:t>4.203</w:t>
              </w:r>
            </w:ins>
          </w:p>
          <w:p w14:paraId="457BD6E9" w14:textId="77777777" w:rsidR="00BD2E78" w:rsidRPr="007E0F91" w:rsidRDefault="00BD2E78" w:rsidP="00BD2E78">
            <w:pPr>
              <w:jc w:val="center"/>
              <w:rPr>
                <w:ins w:id="12801" w:author="Στάθης Καπ" w:date="2023-03-09T07:04:00Z"/>
                <w:sz w:val="16"/>
                <w:szCs w:val="16"/>
              </w:rPr>
            </w:pPr>
            <w:ins w:id="12802" w:author="Στάθης Καπ" w:date="2023-03-09T07:04:00Z">
              <w:r>
                <w:rPr>
                  <w:rFonts w:ascii="Calibri" w:hAnsi="Calibri" w:cs="Calibri"/>
                  <w:color w:val="000000"/>
                  <w:sz w:val="16"/>
                  <w:szCs w:val="16"/>
                </w:rPr>
                <w:t>8.306</w:t>
              </w:r>
            </w:ins>
          </w:p>
          <w:p w14:paraId="6854EC22" w14:textId="77777777" w:rsidR="00BD2E78" w:rsidRPr="007E0F91" w:rsidRDefault="00BD2E78" w:rsidP="00BD2E78">
            <w:pPr>
              <w:jc w:val="center"/>
              <w:rPr>
                <w:ins w:id="12803" w:author="Στάθης Καπ" w:date="2023-03-09T07:04:00Z"/>
                <w:sz w:val="16"/>
                <w:szCs w:val="16"/>
              </w:rPr>
            </w:pPr>
            <w:ins w:id="12804" w:author="Στάθης Καπ" w:date="2023-03-09T07:04:00Z">
              <w:r>
                <w:rPr>
                  <w:rFonts w:ascii="Calibri" w:hAnsi="Calibri" w:cs="Calibri"/>
                  <w:color w:val="000000"/>
                  <w:sz w:val="16"/>
                  <w:szCs w:val="16"/>
                </w:rPr>
                <w:t>0.367</w:t>
              </w:r>
            </w:ins>
          </w:p>
          <w:p w14:paraId="29AF7994" w14:textId="77777777" w:rsidR="00BD2E78" w:rsidRPr="007E0F91" w:rsidRDefault="00BD2E78" w:rsidP="00BD2E78">
            <w:pPr>
              <w:jc w:val="center"/>
              <w:rPr>
                <w:ins w:id="12805" w:author="Στάθης Καπ" w:date="2023-03-09T07:04:00Z"/>
                <w:sz w:val="16"/>
                <w:szCs w:val="16"/>
              </w:rPr>
            </w:pPr>
            <w:ins w:id="12806" w:author="Στάθης Καπ" w:date="2023-03-09T07:04:00Z">
              <w:r>
                <w:rPr>
                  <w:rFonts w:ascii="Calibri" w:hAnsi="Calibri" w:cs="Calibri"/>
                  <w:color w:val="000000"/>
                  <w:sz w:val="16"/>
                  <w:szCs w:val="16"/>
                </w:rPr>
                <w:t>2.424</w:t>
              </w:r>
            </w:ins>
          </w:p>
          <w:p w14:paraId="3762DB25" w14:textId="77777777" w:rsidR="00BD2E78" w:rsidRPr="007E0F91" w:rsidRDefault="00BD2E78" w:rsidP="00BD2E78">
            <w:pPr>
              <w:jc w:val="center"/>
              <w:rPr>
                <w:ins w:id="12807" w:author="Στάθης Καπ" w:date="2023-03-09T07:04:00Z"/>
                <w:sz w:val="16"/>
                <w:szCs w:val="16"/>
              </w:rPr>
            </w:pPr>
            <w:ins w:id="12808" w:author="Στάθης Καπ" w:date="2023-03-09T07:04:00Z">
              <w:r>
                <w:rPr>
                  <w:rFonts w:ascii="Calibri" w:hAnsi="Calibri" w:cs="Calibri"/>
                  <w:color w:val="000000"/>
                  <w:sz w:val="16"/>
                  <w:szCs w:val="16"/>
                </w:rPr>
                <w:t>4.421</w:t>
              </w:r>
            </w:ins>
          </w:p>
          <w:p w14:paraId="3E5463A6" w14:textId="667DDACE" w:rsidR="00BD2E78" w:rsidRPr="007E0F91" w:rsidRDefault="00BD2E78" w:rsidP="00BD2E78">
            <w:pPr>
              <w:jc w:val="center"/>
              <w:rPr>
                <w:ins w:id="12809" w:author="Στάθης Καπ" w:date="2023-03-09T05:46:00Z"/>
                <w:sz w:val="16"/>
                <w:szCs w:val="16"/>
              </w:rPr>
            </w:pPr>
            <w:ins w:id="12810" w:author="Στάθης Καπ" w:date="2023-03-09T07:04:00Z">
              <w:r>
                <w:rPr>
                  <w:rFonts w:ascii="Calibri" w:hAnsi="Calibri" w:cs="Calibri"/>
                  <w:color w:val="000000"/>
                  <w:sz w:val="16"/>
                  <w:szCs w:val="16"/>
                </w:rPr>
                <w:t>4.669</w:t>
              </w:r>
            </w:ins>
          </w:p>
        </w:tc>
        <w:tc>
          <w:tcPr>
            <w:tcW w:w="453" w:type="dxa"/>
            <w:tcBorders>
              <w:top w:val="single" w:sz="4" w:space="0" w:color="auto"/>
              <w:left w:val="single" w:sz="4" w:space="0" w:color="auto"/>
            </w:tcBorders>
            <w:vAlign w:val="center"/>
            <w:tcPrChange w:id="12811" w:author="Στάθης Καπ" w:date="2023-03-09T07:04:00Z">
              <w:tcPr>
                <w:tcW w:w="453" w:type="dxa"/>
                <w:gridSpan w:val="2"/>
                <w:tcBorders>
                  <w:top w:val="single" w:sz="4" w:space="0" w:color="auto"/>
                  <w:left w:val="single" w:sz="4" w:space="0" w:color="auto"/>
                </w:tcBorders>
                <w:vAlign w:val="bottom"/>
              </w:tcPr>
            </w:tcPrChange>
          </w:tcPr>
          <w:p w14:paraId="467FA78E" w14:textId="4E340659" w:rsidR="00BD2E78" w:rsidRPr="007E0F91" w:rsidRDefault="00BD2E78" w:rsidP="00BD2E78">
            <w:pPr>
              <w:jc w:val="center"/>
              <w:rPr>
                <w:ins w:id="12812" w:author="Στάθης Καπ" w:date="2023-03-09T05:46:00Z"/>
                <w:sz w:val="16"/>
                <w:szCs w:val="16"/>
              </w:rPr>
            </w:pPr>
            <w:ins w:id="12813" w:author="Στάθης Καπ" w:date="2023-03-09T07:04:00Z">
              <w:r>
                <w:rPr>
                  <w:rFonts w:ascii="Calibri" w:hAnsi="Calibri" w:cs="Calibri"/>
                  <w:color w:val="000000"/>
                  <w:sz w:val="16"/>
                  <w:szCs w:val="16"/>
                </w:rPr>
                <w:t>540</w:t>
              </w:r>
            </w:ins>
          </w:p>
        </w:tc>
        <w:tc>
          <w:tcPr>
            <w:tcW w:w="454" w:type="dxa"/>
            <w:tcBorders>
              <w:top w:val="single" w:sz="4" w:space="0" w:color="auto"/>
            </w:tcBorders>
            <w:vAlign w:val="center"/>
            <w:tcPrChange w:id="12814" w:author="Στάθης Καπ" w:date="2023-03-09T07:04:00Z">
              <w:tcPr>
                <w:tcW w:w="454" w:type="dxa"/>
                <w:gridSpan w:val="2"/>
                <w:tcBorders>
                  <w:top w:val="single" w:sz="4" w:space="0" w:color="auto"/>
                </w:tcBorders>
                <w:vAlign w:val="center"/>
              </w:tcPr>
            </w:tcPrChange>
          </w:tcPr>
          <w:p w14:paraId="2A4BBAAB" w14:textId="238706EC" w:rsidR="00BD2E78" w:rsidRPr="007E0F91" w:rsidRDefault="00BD2E78" w:rsidP="00BD2E78">
            <w:pPr>
              <w:jc w:val="center"/>
              <w:rPr>
                <w:ins w:id="12815" w:author="Στάθης Καπ" w:date="2023-03-09T05:46:00Z"/>
                <w:sz w:val="16"/>
                <w:szCs w:val="16"/>
              </w:rPr>
            </w:pPr>
            <w:ins w:id="12816" w:author="Στάθης Καπ" w:date="2023-03-09T07:04:00Z">
              <w:r>
                <w:rPr>
                  <w:rFonts w:ascii="Calibri" w:hAnsi="Calibri" w:cs="Calibri"/>
                  <w:color w:val="000000"/>
                  <w:sz w:val="16"/>
                  <w:szCs w:val="16"/>
                </w:rPr>
                <w:t>9.7</w:t>
              </w:r>
            </w:ins>
          </w:p>
        </w:tc>
        <w:tc>
          <w:tcPr>
            <w:tcW w:w="454" w:type="dxa"/>
            <w:tcBorders>
              <w:top w:val="single" w:sz="4" w:space="0" w:color="auto"/>
            </w:tcBorders>
            <w:vAlign w:val="center"/>
            <w:tcPrChange w:id="12817" w:author="Στάθης Καπ" w:date="2023-03-09T07:04:00Z">
              <w:tcPr>
                <w:tcW w:w="454" w:type="dxa"/>
                <w:gridSpan w:val="2"/>
                <w:tcBorders>
                  <w:top w:val="single" w:sz="4" w:space="0" w:color="auto"/>
                </w:tcBorders>
                <w:vAlign w:val="bottom"/>
              </w:tcPr>
            </w:tcPrChange>
          </w:tcPr>
          <w:p w14:paraId="364501EC" w14:textId="2D602255" w:rsidR="00BD2E78" w:rsidRPr="007E0F91" w:rsidRDefault="00BD2E78" w:rsidP="00BD2E78">
            <w:pPr>
              <w:jc w:val="center"/>
              <w:rPr>
                <w:ins w:id="12818" w:author="Στάθης Καπ" w:date="2023-03-09T05:46:00Z"/>
                <w:sz w:val="16"/>
                <w:szCs w:val="16"/>
              </w:rPr>
            </w:pPr>
            <w:ins w:id="12819" w:author="Στάθης Καπ" w:date="2023-03-09T07:04:00Z">
              <w:r>
                <w:rPr>
                  <w:rFonts w:ascii="Calibri" w:hAnsi="Calibri" w:cs="Calibri"/>
                  <w:color w:val="000000"/>
                  <w:sz w:val="16"/>
                  <w:szCs w:val="16"/>
                </w:rPr>
                <w:t>0.122</w:t>
              </w:r>
            </w:ins>
          </w:p>
        </w:tc>
        <w:tc>
          <w:tcPr>
            <w:tcW w:w="457" w:type="dxa"/>
            <w:tcBorders>
              <w:top w:val="single" w:sz="4" w:space="0" w:color="auto"/>
              <w:right w:val="single" w:sz="4" w:space="0" w:color="auto"/>
            </w:tcBorders>
            <w:vAlign w:val="center"/>
            <w:tcPrChange w:id="12820" w:author="Στάθης Καπ" w:date="2023-03-09T07:04:00Z">
              <w:tcPr>
                <w:tcW w:w="457" w:type="dxa"/>
                <w:gridSpan w:val="2"/>
                <w:tcBorders>
                  <w:top w:val="single" w:sz="4" w:space="0" w:color="auto"/>
                  <w:right w:val="single" w:sz="4" w:space="0" w:color="auto"/>
                </w:tcBorders>
                <w:vAlign w:val="center"/>
              </w:tcPr>
            </w:tcPrChange>
          </w:tcPr>
          <w:p w14:paraId="10677F5F" w14:textId="5C11E5DA" w:rsidR="00BD2E78" w:rsidRPr="007E0F91" w:rsidRDefault="00BD2E78" w:rsidP="00BD2E78">
            <w:pPr>
              <w:jc w:val="center"/>
              <w:rPr>
                <w:ins w:id="12821" w:author="Στάθης Καπ" w:date="2023-03-09T05:46:00Z"/>
                <w:sz w:val="16"/>
                <w:szCs w:val="16"/>
              </w:rPr>
            </w:pPr>
            <w:ins w:id="12822" w:author="Στάθης Καπ" w:date="2023-03-09T07:04:00Z">
              <w:r>
                <w:rPr>
                  <w:rFonts w:ascii="Calibri" w:hAnsi="Calibri" w:cs="Calibri"/>
                  <w:color w:val="000000"/>
                  <w:sz w:val="16"/>
                  <w:szCs w:val="16"/>
                </w:rPr>
                <w:t>29.48</w:t>
              </w:r>
            </w:ins>
          </w:p>
        </w:tc>
        <w:tc>
          <w:tcPr>
            <w:tcW w:w="453" w:type="dxa"/>
            <w:tcBorders>
              <w:top w:val="single" w:sz="4" w:space="0" w:color="auto"/>
              <w:left w:val="single" w:sz="4" w:space="0" w:color="auto"/>
            </w:tcBorders>
            <w:vAlign w:val="center"/>
            <w:tcPrChange w:id="12823" w:author="Στάθης Καπ" w:date="2023-03-09T07:04:00Z">
              <w:tcPr>
                <w:tcW w:w="453" w:type="dxa"/>
                <w:gridSpan w:val="2"/>
                <w:tcBorders>
                  <w:top w:val="single" w:sz="4" w:space="0" w:color="auto"/>
                  <w:left w:val="single" w:sz="4" w:space="0" w:color="auto"/>
                </w:tcBorders>
                <w:vAlign w:val="bottom"/>
              </w:tcPr>
            </w:tcPrChange>
          </w:tcPr>
          <w:p w14:paraId="6D8E21AC" w14:textId="1A086B33" w:rsidR="00BD2E78" w:rsidRPr="007E0F91" w:rsidRDefault="00BD2E78" w:rsidP="00BD2E78">
            <w:pPr>
              <w:jc w:val="center"/>
              <w:rPr>
                <w:ins w:id="12824" w:author="Στάθης Καπ" w:date="2023-03-09T05:46:00Z"/>
                <w:sz w:val="16"/>
                <w:szCs w:val="16"/>
              </w:rPr>
            </w:pPr>
            <w:ins w:id="12825" w:author="Στάθης Καπ" w:date="2023-03-09T07:04:00Z">
              <w:r>
                <w:rPr>
                  <w:rFonts w:ascii="Calibri" w:hAnsi="Calibri" w:cs="Calibri"/>
                  <w:color w:val="000000"/>
                  <w:sz w:val="16"/>
                  <w:szCs w:val="16"/>
                </w:rPr>
                <w:t>553</w:t>
              </w:r>
            </w:ins>
          </w:p>
        </w:tc>
        <w:tc>
          <w:tcPr>
            <w:tcW w:w="454" w:type="dxa"/>
            <w:tcBorders>
              <w:top w:val="single" w:sz="4" w:space="0" w:color="auto"/>
            </w:tcBorders>
            <w:vAlign w:val="center"/>
            <w:tcPrChange w:id="12826" w:author="Στάθης Καπ" w:date="2023-03-09T07:04:00Z">
              <w:tcPr>
                <w:tcW w:w="454" w:type="dxa"/>
                <w:gridSpan w:val="2"/>
                <w:tcBorders>
                  <w:top w:val="single" w:sz="4" w:space="0" w:color="auto"/>
                </w:tcBorders>
                <w:vAlign w:val="center"/>
              </w:tcPr>
            </w:tcPrChange>
          </w:tcPr>
          <w:p w14:paraId="00AEAC3D" w14:textId="74B9E069" w:rsidR="00BD2E78" w:rsidRPr="007E0F91" w:rsidRDefault="00BD2E78" w:rsidP="00BD2E78">
            <w:pPr>
              <w:jc w:val="center"/>
              <w:rPr>
                <w:ins w:id="12827" w:author="Στάθης Καπ" w:date="2023-03-09T05:46:00Z"/>
                <w:sz w:val="16"/>
                <w:szCs w:val="16"/>
              </w:rPr>
            </w:pPr>
            <w:ins w:id="12828" w:author="Στάθης Καπ" w:date="2023-03-09T07:04:00Z">
              <w:r>
                <w:rPr>
                  <w:rFonts w:ascii="Calibri" w:hAnsi="Calibri" w:cs="Calibri"/>
                  <w:color w:val="000000"/>
                  <w:sz w:val="16"/>
                  <w:szCs w:val="16"/>
                </w:rPr>
                <w:t>7.53</w:t>
              </w:r>
            </w:ins>
          </w:p>
        </w:tc>
        <w:tc>
          <w:tcPr>
            <w:tcW w:w="454" w:type="dxa"/>
            <w:tcBorders>
              <w:top w:val="single" w:sz="4" w:space="0" w:color="auto"/>
            </w:tcBorders>
            <w:vAlign w:val="center"/>
            <w:tcPrChange w:id="12829" w:author="Στάθης Καπ" w:date="2023-03-09T07:04:00Z">
              <w:tcPr>
                <w:tcW w:w="454" w:type="dxa"/>
                <w:gridSpan w:val="2"/>
                <w:tcBorders>
                  <w:top w:val="single" w:sz="4" w:space="0" w:color="auto"/>
                </w:tcBorders>
                <w:vAlign w:val="bottom"/>
              </w:tcPr>
            </w:tcPrChange>
          </w:tcPr>
          <w:p w14:paraId="4812513D" w14:textId="360033E5" w:rsidR="00BD2E78" w:rsidRPr="007E0F91" w:rsidRDefault="00BD2E78" w:rsidP="00BD2E78">
            <w:pPr>
              <w:jc w:val="center"/>
              <w:rPr>
                <w:ins w:id="12830" w:author="Στάθης Καπ" w:date="2023-03-09T05:46:00Z"/>
                <w:sz w:val="16"/>
                <w:szCs w:val="16"/>
              </w:rPr>
            </w:pPr>
            <w:ins w:id="12831" w:author="Στάθης Καπ" w:date="2023-03-09T07:04:00Z">
              <w:r>
                <w:rPr>
                  <w:rFonts w:ascii="Calibri" w:hAnsi="Calibri" w:cs="Calibri"/>
                  <w:color w:val="000000"/>
                  <w:sz w:val="16"/>
                  <w:szCs w:val="16"/>
                </w:rPr>
                <w:t>0.085</w:t>
              </w:r>
            </w:ins>
          </w:p>
        </w:tc>
        <w:tc>
          <w:tcPr>
            <w:tcW w:w="454" w:type="dxa"/>
            <w:tcBorders>
              <w:top w:val="single" w:sz="4" w:space="0" w:color="auto"/>
              <w:right w:val="single" w:sz="4" w:space="0" w:color="auto"/>
            </w:tcBorders>
            <w:vAlign w:val="center"/>
            <w:tcPrChange w:id="12832" w:author="Στάθης Καπ" w:date="2023-03-09T07:04:00Z">
              <w:tcPr>
                <w:tcW w:w="454" w:type="dxa"/>
                <w:gridSpan w:val="2"/>
                <w:tcBorders>
                  <w:top w:val="single" w:sz="4" w:space="0" w:color="auto"/>
                  <w:right w:val="single" w:sz="4" w:space="0" w:color="auto"/>
                </w:tcBorders>
                <w:vAlign w:val="center"/>
              </w:tcPr>
            </w:tcPrChange>
          </w:tcPr>
          <w:p w14:paraId="01C36A08" w14:textId="40D3A285" w:rsidR="00BD2E78" w:rsidRPr="007E0F91" w:rsidRDefault="00BD2E78" w:rsidP="00BD2E78">
            <w:pPr>
              <w:jc w:val="center"/>
              <w:rPr>
                <w:ins w:id="12833" w:author="Στάθης Καπ" w:date="2023-03-09T05:46:00Z"/>
                <w:sz w:val="16"/>
                <w:szCs w:val="16"/>
              </w:rPr>
            </w:pPr>
            <w:ins w:id="12834" w:author="Στάθης Καπ" w:date="2023-03-09T07:04:00Z">
              <w:r>
                <w:rPr>
                  <w:rFonts w:ascii="Calibri" w:hAnsi="Calibri" w:cs="Calibri"/>
                  <w:color w:val="000000"/>
                  <w:sz w:val="16"/>
                  <w:szCs w:val="16"/>
                </w:rPr>
                <w:t>50.87</w:t>
              </w:r>
            </w:ins>
          </w:p>
        </w:tc>
        <w:tc>
          <w:tcPr>
            <w:tcW w:w="453" w:type="dxa"/>
            <w:tcBorders>
              <w:top w:val="single" w:sz="4" w:space="0" w:color="auto"/>
              <w:left w:val="single" w:sz="4" w:space="0" w:color="auto"/>
            </w:tcBorders>
            <w:vAlign w:val="center"/>
            <w:tcPrChange w:id="12835" w:author="Στάθης Καπ" w:date="2023-03-09T07:04:00Z">
              <w:tcPr>
                <w:tcW w:w="453" w:type="dxa"/>
                <w:gridSpan w:val="2"/>
                <w:tcBorders>
                  <w:top w:val="single" w:sz="4" w:space="0" w:color="auto"/>
                  <w:left w:val="single" w:sz="4" w:space="0" w:color="auto"/>
                </w:tcBorders>
                <w:vAlign w:val="bottom"/>
              </w:tcPr>
            </w:tcPrChange>
          </w:tcPr>
          <w:p w14:paraId="40C75DD1" w14:textId="57839DC9" w:rsidR="00BD2E78" w:rsidRPr="007E0F91" w:rsidRDefault="00BD2E78" w:rsidP="00BD2E78">
            <w:pPr>
              <w:jc w:val="center"/>
              <w:rPr>
                <w:ins w:id="12836" w:author="Στάθης Καπ" w:date="2023-03-09T05:46:00Z"/>
                <w:sz w:val="16"/>
                <w:szCs w:val="16"/>
              </w:rPr>
            </w:pPr>
            <w:ins w:id="12837" w:author="Στάθης Καπ" w:date="2023-03-09T07:04:00Z">
              <w:r>
                <w:rPr>
                  <w:rFonts w:ascii="Calibri" w:hAnsi="Calibri" w:cs="Calibri"/>
                  <w:color w:val="000000"/>
                  <w:sz w:val="16"/>
                  <w:szCs w:val="16"/>
                </w:rPr>
                <w:t>518</w:t>
              </w:r>
            </w:ins>
          </w:p>
        </w:tc>
        <w:tc>
          <w:tcPr>
            <w:tcW w:w="454" w:type="dxa"/>
            <w:tcBorders>
              <w:top w:val="single" w:sz="4" w:space="0" w:color="auto"/>
            </w:tcBorders>
            <w:vAlign w:val="center"/>
            <w:tcPrChange w:id="12838" w:author="Στάθης Καπ" w:date="2023-03-09T07:04:00Z">
              <w:tcPr>
                <w:tcW w:w="454" w:type="dxa"/>
                <w:gridSpan w:val="2"/>
                <w:tcBorders>
                  <w:top w:val="single" w:sz="4" w:space="0" w:color="auto"/>
                </w:tcBorders>
                <w:vAlign w:val="center"/>
              </w:tcPr>
            </w:tcPrChange>
          </w:tcPr>
          <w:p w14:paraId="3B66FB83" w14:textId="62BBB9D8" w:rsidR="00BD2E78" w:rsidRPr="007E0F91" w:rsidRDefault="00BD2E78" w:rsidP="00BD2E78">
            <w:pPr>
              <w:jc w:val="center"/>
              <w:rPr>
                <w:ins w:id="12839" w:author="Στάθης Καπ" w:date="2023-03-09T05:46:00Z"/>
                <w:sz w:val="16"/>
                <w:szCs w:val="16"/>
              </w:rPr>
            </w:pPr>
            <w:ins w:id="12840" w:author="Στάθης Καπ" w:date="2023-03-09T07:04:00Z">
              <w:r>
                <w:rPr>
                  <w:rFonts w:ascii="Calibri" w:hAnsi="Calibri" w:cs="Calibri"/>
                  <w:color w:val="000000"/>
                  <w:sz w:val="16"/>
                  <w:szCs w:val="16"/>
                </w:rPr>
                <w:t>13.38</w:t>
              </w:r>
            </w:ins>
          </w:p>
        </w:tc>
        <w:tc>
          <w:tcPr>
            <w:tcW w:w="454" w:type="dxa"/>
            <w:tcBorders>
              <w:top w:val="single" w:sz="4" w:space="0" w:color="auto"/>
            </w:tcBorders>
            <w:vAlign w:val="center"/>
            <w:tcPrChange w:id="12841" w:author="Στάθης Καπ" w:date="2023-03-09T07:04:00Z">
              <w:tcPr>
                <w:tcW w:w="454" w:type="dxa"/>
                <w:gridSpan w:val="2"/>
                <w:tcBorders>
                  <w:top w:val="single" w:sz="4" w:space="0" w:color="auto"/>
                </w:tcBorders>
                <w:vAlign w:val="bottom"/>
              </w:tcPr>
            </w:tcPrChange>
          </w:tcPr>
          <w:p w14:paraId="78CBA03C" w14:textId="59868B0E" w:rsidR="00BD2E78" w:rsidRPr="007E0F91" w:rsidRDefault="00BD2E78" w:rsidP="00BD2E78">
            <w:pPr>
              <w:jc w:val="center"/>
              <w:rPr>
                <w:ins w:id="12842" w:author="Στάθης Καπ" w:date="2023-03-09T05:46:00Z"/>
                <w:sz w:val="16"/>
                <w:szCs w:val="16"/>
              </w:rPr>
            </w:pPr>
            <w:ins w:id="12843" w:author="Στάθης Καπ" w:date="2023-03-09T07:04:00Z">
              <w:r>
                <w:rPr>
                  <w:rFonts w:ascii="Calibri" w:hAnsi="Calibri" w:cs="Calibri"/>
                  <w:color w:val="000000"/>
                  <w:sz w:val="16"/>
                  <w:szCs w:val="16"/>
                </w:rPr>
                <w:t>0.099</w:t>
              </w:r>
            </w:ins>
          </w:p>
        </w:tc>
        <w:tc>
          <w:tcPr>
            <w:tcW w:w="461" w:type="dxa"/>
            <w:tcBorders>
              <w:top w:val="single" w:sz="4" w:space="0" w:color="auto"/>
              <w:right w:val="single" w:sz="4" w:space="0" w:color="auto"/>
            </w:tcBorders>
            <w:vAlign w:val="center"/>
            <w:tcPrChange w:id="12844" w:author="Στάθης Καπ" w:date="2023-03-09T07:04:00Z">
              <w:tcPr>
                <w:tcW w:w="461" w:type="dxa"/>
                <w:gridSpan w:val="2"/>
                <w:tcBorders>
                  <w:top w:val="single" w:sz="4" w:space="0" w:color="auto"/>
                  <w:right w:val="single" w:sz="4" w:space="0" w:color="auto"/>
                </w:tcBorders>
                <w:vAlign w:val="center"/>
              </w:tcPr>
            </w:tcPrChange>
          </w:tcPr>
          <w:p w14:paraId="36CF2139" w14:textId="19916CFB" w:rsidR="00BD2E78" w:rsidRPr="007E0F91" w:rsidRDefault="00BD2E78" w:rsidP="00BD2E78">
            <w:pPr>
              <w:jc w:val="center"/>
              <w:rPr>
                <w:ins w:id="12845" w:author="Στάθης Καπ" w:date="2023-03-09T05:46:00Z"/>
                <w:sz w:val="16"/>
                <w:szCs w:val="16"/>
              </w:rPr>
            </w:pPr>
            <w:ins w:id="12846" w:author="Στάθης Καπ" w:date="2023-03-09T07:04:00Z">
              <w:r>
                <w:rPr>
                  <w:rFonts w:ascii="Calibri" w:hAnsi="Calibri" w:cs="Calibri"/>
                  <w:color w:val="000000"/>
                  <w:sz w:val="16"/>
                  <w:szCs w:val="16"/>
                </w:rPr>
                <w:t>42.77</w:t>
              </w:r>
            </w:ins>
          </w:p>
        </w:tc>
      </w:tr>
      <w:tr w:rsidR="00BD2E78" w14:paraId="393B1B2B" w14:textId="77777777" w:rsidTr="00B16494">
        <w:trPr>
          <w:trHeight w:val="170"/>
          <w:jc w:val="center"/>
          <w:ins w:id="12847"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2F72A3EA" w14:textId="77777777" w:rsidR="00BD2E78" w:rsidRPr="007E0F91" w:rsidRDefault="00BD2E78" w:rsidP="00BD2E78">
            <w:pPr>
              <w:jc w:val="center"/>
              <w:rPr>
                <w:ins w:id="12848" w:author="Στάθης Καπ" w:date="2023-03-09T05:46:00Z"/>
                <w:sz w:val="16"/>
                <w:szCs w:val="16"/>
              </w:rPr>
            </w:pPr>
            <w:ins w:id="12849" w:author="Στάθης Καπ" w:date="2023-03-09T05:46:00Z">
              <w:r w:rsidRPr="007E0F91">
                <w:rPr>
                  <w:sz w:val="16"/>
                  <w:szCs w:val="16"/>
                </w:rPr>
                <w:t>pr02</w:t>
              </w:r>
            </w:ins>
          </w:p>
        </w:tc>
        <w:tc>
          <w:tcPr>
            <w:tcW w:w="565" w:type="dxa"/>
            <w:tcBorders>
              <w:left w:val="single" w:sz="4" w:space="0" w:color="auto"/>
            </w:tcBorders>
            <w:vAlign w:val="center"/>
          </w:tcPr>
          <w:p w14:paraId="5C071E19" w14:textId="7CCEAC2B" w:rsidR="00BD2E78" w:rsidRPr="007E0F91" w:rsidRDefault="00BD2E78" w:rsidP="00BD2E78">
            <w:pPr>
              <w:jc w:val="center"/>
              <w:rPr>
                <w:ins w:id="12850" w:author="Στάθης Καπ" w:date="2023-03-09T05:46:00Z"/>
                <w:sz w:val="16"/>
                <w:szCs w:val="16"/>
              </w:rPr>
            </w:pPr>
            <w:ins w:id="12851" w:author="Στάθης Καπ" w:date="2023-03-09T07:04:00Z">
              <w:r>
                <w:rPr>
                  <w:rFonts w:ascii="Calibri" w:hAnsi="Calibri" w:cs="Calibri"/>
                  <w:color w:val="000000"/>
                  <w:sz w:val="16"/>
                  <w:szCs w:val="16"/>
                </w:rPr>
                <w:t>943</w:t>
              </w:r>
            </w:ins>
          </w:p>
        </w:tc>
        <w:tc>
          <w:tcPr>
            <w:tcW w:w="679" w:type="dxa"/>
            <w:tcBorders>
              <w:right w:val="single" w:sz="4" w:space="0" w:color="auto"/>
            </w:tcBorders>
            <w:vAlign w:val="center"/>
          </w:tcPr>
          <w:p w14:paraId="181A99F9" w14:textId="3B9405C7" w:rsidR="00BD2E78" w:rsidRPr="007E0F91" w:rsidRDefault="00BD2E78" w:rsidP="00BD2E78">
            <w:pPr>
              <w:jc w:val="center"/>
              <w:rPr>
                <w:ins w:id="12852" w:author="Στάθης Καπ" w:date="2023-03-09T05:46:00Z"/>
                <w:sz w:val="16"/>
                <w:szCs w:val="16"/>
              </w:rPr>
            </w:pPr>
            <w:ins w:id="12853" w:author="Στάθης Καπ" w:date="2023-03-09T07:04:00Z">
              <w:r>
                <w:rPr>
                  <w:rFonts w:ascii="Calibri" w:hAnsi="Calibri" w:cs="Calibri"/>
                  <w:color w:val="000000"/>
                  <w:sz w:val="16"/>
                  <w:szCs w:val="16"/>
                </w:rPr>
                <w:t>899</w:t>
              </w:r>
            </w:ins>
          </w:p>
        </w:tc>
        <w:tc>
          <w:tcPr>
            <w:tcW w:w="453" w:type="dxa"/>
            <w:tcBorders>
              <w:left w:val="single" w:sz="4" w:space="0" w:color="auto"/>
            </w:tcBorders>
            <w:vAlign w:val="center"/>
          </w:tcPr>
          <w:p w14:paraId="4F91A6B8" w14:textId="19F1E84B" w:rsidR="00BD2E78" w:rsidRPr="007E0F91" w:rsidRDefault="00BD2E78" w:rsidP="00BD2E78">
            <w:pPr>
              <w:jc w:val="center"/>
              <w:rPr>
                <w:ins w:id="12854" w:author="Στάθης Καπ" w:date="2023-03-09T05:46:00Z"/>
                <w:sz w:val="16"/>
                <w:szCs w:val="16"/>
              </w:rPr>
            </w:pPr>
            <w:ins w:id="12855" w:author="Στάθης Καπ" w:date="2023-03-09T07:04:00Z">
              <w:r>
                <w:rPr>
                  <w:rFonts w:ascii="Calibri" w:hAnsi="Calibri" w:cs="Calibri"/>
                  <w:color w:val="000000"/>
                  <w:sz w:val="16"/>
                  <w:szCs w:val="16"/>
                </w:rPr>
                <w:t>858</w:t>
              </w:r>
            </w:ins>
          </w:p>
        </w:tc>
        <w:tc>
          <w:tcPr>
            <w:tcW w:w="708" w:type="dxa"/>
            <w:vAlign w:val="center"/>
          </w:tcPr>
          <w:p w14:paraId="21B5C2B4" w14:textId="101C3E19" w:rsidR="00BD2E78" w:rsidRPr="007E0F91" w:rsidRDefault="00BD2E78" w:rsidP="00BD2E78">
            <w:pPr>
              <w:jc w:val="center"/>
              <w:rPr>
                <w:ins w:id="12856" w:author="Στάθης Καπ" w:date="2023-03-09T05:46:00Z"/>
                <w:sz w:val="16"/>
                <w:szCs w:val="16"/>
              </w:rPr>
            </w:pPr>
            <w:ins w:id="12857" w:author="Στάθης Καπ" w:date="2023-03-09T07:04:00Z">
              <w:r>
                <w:rPr>
                  <w:rFonts w:ascii="Calibri" w:hAnsi="Calibri" w:cs="Calibri"/>
                  <w:color w:val="000000"/>
                  <w:sz w:val="16"/>
                  <w:szCs w:val="16"/>
                </w:rPr>
                <w:t>9.01</w:t>
              </w:r>
            </w:ins>
          </w:p>
        </w:tc>
        <w:tc>
          <w:tcPr>
            <w:tcW w:w="652" w:type="dxa"/>
            <w:vMerge/>
            <w:tcBorders>
              <w:right w:val="single" w:sz="4" w:space="0" w:color="auto"/>
            </w:tcBorders>
            <w:vAlign w:val="center"/>
          </w:tcPr>
          <w:p w14:paraId="54FB2F68" w14:textId="77777777" w:rsidR="00BD2E78" w:rsidRPr="007E0F91" w:rsidRDefault="00BD2E78" w:rsidP="00BD2E78">
            <w:pPr>
              <w:jc w:val="center"/>
              <w:rPr>
                <w:ins w:id="12858" w:author="Στάθης Καπ" w:date="2023-03-09T05:46:00Z"/>
                <w:sz w:val="16"/>
                <w:szCs w:val="16"/>
              </w:rPr>
            </w:pPr>
          </w:p>
        </w:tc>
        <w:tc>
          <w:tcPr>
            <w:tcW w:w="453" w:type="dxa"/>
            <w:tcBorders>
              <w:left w:val="single" w:sz="4" w:space="0" w:color="auto"/>
            </w:tcBorders>
            <w:vAlign w:val="center"/>
          </w:tcPr>
          <w:p w14:paraId="43569594" w14:textId="58ED7F65" w:rsidR="00BD2E78" w:rsidRPr="007E0F91" w:rsidRDefault="00BD2E78" w:rsidP="00BD2E78">
            <w:pPr>
              <w:jc w:val="center"/>
              <w:rPr>
                <w:ins w:id="12859" w:author="Στάθης Καπ" w:date="2023-03-09T05:46:00Z"/>
                <w:sz w:val="16"/>
                <w:szCs w:val="16"/>
              </w:rPr>
            </w:pPr>
            <w:ins w:id="12860" w:author="Στάθης Καπ" w:date="2023-03-09T07:04:00Z">
              <w:r>
                <w:rPr>
                  <w:rFonts w:ascii="Calibri" w:hAnsi="Calibri" w:cs="Calibri"/>
                  <w:color w:val="000000"/>
                  <w:sz w:val="16"/>
                  <w:szCs w:val="16"/>
                </w:rPr>
                <w:t>834</w:t>
              </w:r>
            </w:ins>
          </w:p>
        </w:tc>
        <w:tc>
          <w:tcPr>
            <w:tcW w:w="454" w:type="dxa"/>
            <w:vAlign w:val="center"/>
          </w:tcPr>
          <w:p w14:paraId="6BB51EB6" w14:textId="07E67F73" w:rsidR="00BD2E78" w:rsidRPr="007E0F91" w:rsidRDefault="00BD2E78" w:rsidP="00BD2E78">
            <w:pPr>
              <w:jc w:val="center"/>
              <w:rPr>
                <w:ins w:id="12861" w:author="Στάθης Καπ" w:date="2023-03-09T05:46:00Z"/>
                <w:sz w:val="16"/>
                <w:szCs w:val="16"/>
              </w:rPr>
            </w:pPr>
            <w:ins w:id="12862" w:author="Στάθης Καπ" w:date="2023-03-09T07:04:00Z">
              <w:r>
                <w:rPr>
                  <w:rFonts w:ascii="Calibri" w:hAnsi="Calibri" w:cs="Calibri"/>
                  <w:color w:val="000000"/>
                  <w:sz w:val="16"/>
                  <w:szCs w:val="16"/>
                </w:rPr>
                <w:t>2.8</w:t>
              </w:r>
            </w:ins>
          </w:p>
        </w:tc>
        <w:tc>
          <w:tcPr>
            <w:tcW w:w="454" w:type="dxa"/>
            <w:vAlign w:val="center"/>
          </w:tcPr>
          <w:p w14:paraId="1E68250E" w14:textId="0843ECBF" w:rsidR="00BD2E78" w:rsidRPr="007E0F91" w:rsidRDefault="00BD2E78" w:rsidP="00BD2E78">
            <w:pPr>
              <w:jc w:val="center"/>
              <w:rPr>
                <w:ins w:id="12863" w:author="Στάθης Καπ" w:date="2023-03-09T05:46:00Z"/>
                <w:sz w:val="16"/>
                <w:szCs w:val="16"/>
              </w:rPr>
            </w:pPr>
            <w:ins w:id="12864" w:author="Στάθης Καπ" w:date="2023-03-09T07:04:00Z">
              <w:r>
                <w:rPr>
                  <w:rFonts w:ascii="Calibri" w:hAnsi="Calibri" w:cs="Calibri"/>
                  <w:color w:val="000000"/>
                  <w:sz w:val="16"/>
                  <w:szCs w:val="16"/>
                </w:rPr>
                <w:t>0.332</w:t>
              </w:r>
            </w:ins>
          </w:p>
        </w:tc>
        <w:tc>
          <w:tcPr>
            <w:tcW w:w="457" w:type="dxa"/>
            <w:tcBorders>
              <w:right w:val="single" w:sz="4" w:space="0" w:color="auto"/>
            </w:tcBorders>
            <w:vAlign w:val="center"/>
          </w:tcPr>
          <w:p w14:paraId="1C624428" w14:textId="30DDFE4E" w:rsidR="00BD2E78" w:rsidRPr="007E0F91" w:rsidRDefault="00BD2E78" w:rsidP="00BD2E78">
            <w:pPr>
              <w:jc w:val="center"/>
              <w:rPr>
                <w:ins w:id="12865" w:author="Στάθης Καπ" w:date="2023-03-09T05:46:00Z"/>
                <w:sz w:val="16"/>
                <w:szCs w:val="16"/>
              </w:rPr>
            </w:pPr>
            <w:ins w:id="12866" w:author="Στάθης Καπ" w:date="2023-03-09T07:04:00Z">
              <w:r>
                <w:rPr>
                  <w:rFonts w:ascii="Calibri" w:hAnsi="Calibri" w:cs="Calibri"/>
                  <w:color w:val="000000"/>
                  <w:sz w:val="16"/>
                  <w:szCs w:val="16"/>
                </w:rPr>
                <w:t>77.37</w:t>
              </w:r>
            </w:ins>
          </w:p>
        </w:tc>
        <w:tc>
          <w:tcPr>
            <w:tcW w:w="453" w:type="dxa"/>
            <w:tcBorders>
              <w:left w:val="single" w:sz="4" w:space="0" w:color="auto"/>
            </w:tcBorders>
            <w:vAlign w:val="center"/>
          </w:tcPr>
          <w:p w14:paraId="00DD839C" w14:textId="5A40F78E" w:rsidR="00BD2E78" w:rsidRPr="007E0F91" w:rsidRDefault="00BD2E78" w:rsidP="00BD2E78">
            <w:pPr>
              <w:jc w:val="center"/>
              <w:rPr>
                <w:ins w:id="12867" w:author="Στάθης Καπ" w:date="2023-03-09T05:46:00Z"/>
                <w:sz w:val="16"/>
                <w:szCs w:val="16"/>
              </w:rPr>
            </w:pPr>
            <w:ins w:id="12868" w:author="Στάθης Καπ" w:date="2023-03-09T07:04:00Z">
              <w:r>
                <w:rPr>
                  <w:rFonts w:ascii="Calibri" w:hAnsi="Calibri" w:cs="Calibri"/>
                  <w:color w:val="000000"/>
                  <w:sz w:val="16"/>
                  <w:szCs w:val="16"/>
                </w:rPr>
                <w:t>808</w:t>
              </w:r>
            </w:ins>
          </w:p>
        </w:tc>
        <w:tc>
          <w:tcPr>
            <w:tcW w:w="454" w:type="dxa"/>
            <w:vAlign w:val="center"/>
          </w:tcPr>
          <w:p w14:paraId="4D0E9950" w14:textId="26DF6F94" w:rsidR="00BD2E78" w:rsidRPr="007E0F91" w:rsidRDefault="00BD2E78" w:rsidP="00BD2E78">
            <w:pPr>
              <w:jc w:val="center"/>
              <w:rPr>
                <w:ins w:id="12869" w:author="Στάθης Καπ" w:date="2023-03-09T05:46:00Z"/>
                <w:sz w:val="16"/>
                <w:szCs w:val="16"/>
              </w:rPr>
            </w:pPr>
            <w:ins w:id="12870" w:author="Στάθης Καπ" w:date="2023-03-09T07:04:00Z">
              <w:r>
                <w:rPr>
                  <w:rFonts w:ascii="Calibri" w:hAnsi="Calibri" w:cs="Calibri"/>
                  <w:color w:val="000000"/>
                  <w:sz w:val="16"/>
                  <w:szCs w:val="16"/>
                </w:rPr>
                <w:t>5.83</w:t>
              </w:r>
            </w:ins>
          </w:p>
        </w:tc>
        <w:tc>
          <w:tcPr>
            <w:tcW w:w="454" w:type="dxa"/>
            <w:vAlign w:val="center"/>
          </w:tcPr>
          <w:p w14:paraId="441C8142" w14:textId="717D29B1" w:rsidR="00BD2E78" w:rsidRPr="007E0F91" w:rsidRDefault="00BD2E78" w:rsidP="00BD2E78">
            <w:pPr>
              <w:jc w:val="center"/>
              <w:rPr>
                <w:ins w:id="12871" w:author="Στάθης Καπ" w:date="2023-03-09T05:46:00Z"/>
                <w:sz w:val="16"/>
                <w:szCs w:val="16"/>
              </w:rPr>
            </w:pPr>
            <w:ins w:id="12872" w:author="Στάθης Καπ" w:date="2023-03-09T07:04:00Z">
              <w:r>
                <w:rPr>
                  <w:rFonts w:ascii="Calibri" w:hAnsi="Calibri" w:cs="Calibri"/>
                  <w:color w:val="000000"/>
                  <w:sz w:val="16"/>
                  <w:szCs w:val="16"/>
                </w:rPr>
                <w:t>0.287</w:t>
              </w:r>
            </w:ins>
          </w:p>
        </w:tc>
        <w:tc>
          <w:tcPr>
            <w:tcW w:w="454" w:type="dxa"/>
            <w:tcBorders>
              <w:right w:val="single" w:sz="4" w:space="0" w:color="auto"/>
            </w:tcBorders>
            <w:vAlign w:val="center"/>
          </w:tcPr>
          <w:p w14:paraId="14979533" w14:textId="69B55087" w:rsidR="00BD2E78" w:rsidRPr="007E0F91" w:rsidRDefault="00BD2E78" w:rsidP="00BD2E78">
            <w:pPr>
              <w:jc w:val="center"/>
              <w:rPr>
                <w:ins w:id="12873" w:author="Στάθης Καπ" w:date="2023-03-09T05:46:00Z"/>
                <w:sz w:val="16"/>
                <w:szCs w:val="16"/>
              </w:rPr>
            </w:pPr>
            <w:ins w:id="12874" w:author="Στάθης Καπ" w:date="2023-03-09T07:04:00Z">
              <w:r>
                <w:rPr>
                  <w:rFonts w:ascii="Calibri" w:hAnsi="Calibri" w:cs="Calibri"/>
                  <w:color w:val="000000"/>
                  <w:sz w:val="16"/>
                  <w:szCs w:val="16"/>
                </w:rPr>
                <w:t>80.44</w:t>
              </w:r>
            </w:ins>
          </w:p>
        </w:tc>
        <w:tc>
          <w:tcPr>
            <w:tcW w:w="453" w:type="dxa"/>
            <w:tcBorders>
              <w:left w:val="single" w:sz="4" w:space="0" w:color="auto"/>
            </w:tcBorders>
            <w:vAlign w:val="center"/>
          </w:tcPr>
          <w:p w14:paraId="16437F4D" w14:textId="6CE12963" w:rsidR="00BD2E78" w:rsidRPr="007E0F91" w:rsidRDefault="00BD2E78" w:rsidP="00BD2E78">
            <w:pPr>
              <w:jc w:val="center"/>
              <w:rPr>
                <w:ins w:id="12875" w:author="Στάθης Καπ" w:date="2023-03-09T05:46:00Z"/>
                <w:sz w:val="16"/>
                <w:szCs w:val="16"/>
              </w:rPr>
            </w:pPr>
            <w:ins w:id="12876" w:author="Στάθης Καπ" w:date="2023-03-09T07:04:00Z">
              <w:r>
                <w:rPr>
                  <w:rFonts w:ascii="Calibri" w:hAnsi="Calibri" w:cs="Calibri"/>
                  <w:color w:val="000000"/>
                  <w:sz w:val="16"/>
                  <w:szCs w:val="16"/>
                </w:rPr>
                <w:t>764</w:t>
              </w:r>
            </w:ins>
          </w:p>
        </w:tc>
        <w:tc>
          <w:tcPr>
            <w:tcW w:w="454" w:type="dxa"/>
            <w:vAlign w:val="center"/>
          </w:tcPr>
          <w:p w14:paraId="3677622C" w14:textId="65752D31" w:rsidR="00BD2E78" w:rsidRPr="007E0F91" w:rsidRDefault="00BD2E78" w:rsidP="00BD2E78">
            <w:pPr>
              <w:jc w:val="center"/>
              <w:rPr>
                <w:ins w:id="12877" w:author="Στάθης Καπ" w:date="2023-03-09T05:46:00Z"/>
                <w:sz w:val="16"/>
                <w:szCs w:val="16"/>
              </w:rPr>
            </w:pPr>
            <w:ins w:id="12878" w:author="Στάθης Καπ" w:date="2023-03-09T07:04:00Z">
              <w:r>
                <w:rPr>
                  <w:rFonts w:ascii="Calibri" w:hAnsi="Calibri" w:cs="Calibri"/>
                  <w:color w:val="000000"/>
                  <w:sz w:val="16"/>
                  <w:szCs w:val="16"/>
                </w:rPr>
                <w:t>10.96</w:t>
              </w:r>
            </w:ins>
          </w:p>
        </w:tc>
        <w:tc>
          <w:tcPr>
            <w:tcW w:w="454" w:type="dxa"/>
            <w:vAlign w:val="center"/>
          </w:tcPr>
          <w:p w14:paraId="1CFE0A7A" w14:textId="33FF6D71" w:rsidR="00BD2E78" w:rsidRPr="007E0F91" w:rsidRDefault="00BD2E78" w:rsidP="00BD2E78">
            <w:pPr>
              <w:jc w:val="center"/>
              <w:rPr>
                <w:ins w:id="12879" w:author="Στάθης Καπ" w:date="2023-03-09T05:46:00Z"/>
                <w:sz w:val="16"/>
                <w:szCs w:val="16"/>
              </w:rPr>
            </w:pPr>
            <w:ins w:id="12880" w:author="Στάθης Καπ" w:date="2023-03-09T07:04:00Z">
              <w:r>
                <w:rPr>
                  <w:rFonts w:ascii="Calibri" w:hAnsi="Calibri" w:cs="Calibri"/>
                  <w:color w:val="000000"/>
                  <w:sz w:val="16"/>
                  <w:szCs w:val="16"/>
                </w:rPr>
                <w:t>0.292</w:t>
              </w:r>
            </w:ins>
          </w:p>
        </w:tc>
        <w:tc>
          <w:tcPr>
            <w:tcW w:w="461" w:type="dxa"/>
            <w:tcBorders>
              <w:right w:val="single" w:sz="4" w:space="0" w:color="auto"/>
            </w:tcBorders>
            <w:vAlign w:val="center"/>
          </w:tcPr>
          <w:p w14:paraId="58E4B1A7" w14:textId="691660C4" w:rsidR="00BD2E78" w:rsidRPr="007E0F91" w:rsidRDefault="00BD2E78" w:rsidP="00BD2E78">
            <w:pPr>
              <w:jc w:val="center"/>
              <w:rPr>
                <w:ins w:id="12881" w:author="Στάθης Καπ" w:date="2023-03-09T05:46:00Z"/>
                <w:sz w:val="16"/>
                <w:szCs w:val="16"/>
              </w:rPr>
            </w:pPr>
            <w:ins w:id="12882" w:author="Στάθης Καπ" w:date="2023-03-09T07:04:00Z">
              <w:r>
                <w:rPr>
                  <w:rFonts w:ascii="Calibri" w:hAnsi="Calibri" w:cs="Calibri"/>
                  <w:color w:val="000000"/>
                  <w:sz w:val="16"/>
                  <w:szCs w:val="16"/>
                </w:rPr>
                <w:t>80.1</w:t>
              </w:r>
            </w:ins>
          </w:p>
        </w:tc>
      </w:tr>
      <w:tr w:rsidR="00BD2E78" w14:paraId="5002E672" w14:textId="77777777" w:rsidTr="00B16494">
        <w:trPr>
          <w:trHeight w:val="170"/>
          <w:jc w:val="center"/>
          <w:ins w:id="12883"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47EBAB12" w14:textId="77777777" w:rsidR="00BD2E78" w:rsidRPr="007E0F91" w:rsidRDefault="00BD2E78" w:rsidP="00BD2E78">
            <w:pPr>
              <w:jc w:val="center"/>
              <w:rPr>
                <w:ins w:id="12884" w:author="Στάθης Καπ" w:date="2023-03-09T05:46:00Z"/>
                <w:sz w:val="16"/>
                <w:szCs w:val="16"/>
              </w:rPr>
            </w:pPr>
            <w:ins w:id="12885" w:author="Στάθης Καπ" w:date="2023-03-09T05:46:00Z">
              <w:r w:rsidRPr="007E0F91">
                <w:rPr>
                  <w:sz w:val="16"/>
                  <w:szCs w:val="16"/>
                </w:rPr>
                <w:t>pr03</w:t>
              </w:r>
            </w:ins>
          </w:p>
        </w:tc>
        <w:tc>
          <w:tcPr>
            <w:tcW w:w="565" w:type="dxa"/>
            <w:tcBorders>
              <w:left w:val="single" w:sz="4" w:space="0" w:color="auto"/>
            </w:tcBorders>
            <w:vAlign w:val="center"/>
          </w:tcPr>
          <w:p w14:paraId="370EB652" w14:textId="65A88887" w:rsidR="00BD2E78" w:rsidRPr="007E0F91" w:rsidRDefault="00BD2E78" w:rsidP="00BD2E78">
            <w:pPr>
              <w:jc w:val="center"/>
              <w:rPr>
                <w:ins w:id="12886" w:author="Στάθης Καπ" w:date="2023-03-09T05:46:00Z"/>
                <w:sz w:val="16"/>
                <w:szCs w:val="16"/>
              </w:rPr>
            </w:pPr>
            <w:ins w:id="12887" w:author="Στάθης Καπ" w:date="2023-03-09T07:04:00Z">
              <w:r>
                <w:rPr>
                  <w:rFonts w:ascii="Calibri" w:hAnsi="Calibri" w:cs="Calibri"/>
                  <w:color w:val="000000"/>
                  <w:sz w:val="16"/>
                  <w:szCs w:val="16"/>
                </w:rPr>
                <w:t>1010</w:t>
              </w:r>
            </w:ins>
          </w:p>
        </w:tc>
        <w:tc>
          <w:tcPr>
            <w:tcW w:w="679" w:type="dxa"/>
            <w:tcBorders>
              <w:right w:val="single" w:sz="4" w:space="0" w:color="auto"/>
            </w:tcBorders>
            <w:vAlign w:val="center"/>
          </w:tcPr>
          <w:p w14:paraId="4A752707" w14:textId="1810574E" w:rsidR="00BD2E78" w:rsidRPr="007E0F91" w:rsidRDefault="00BD2E78" w:rsidP="00BD2E78">
            <w:pPr>
              <w:jc w:val="center"/>
              <w:rPr>
                <w:ins w:id="12888" w:author="Στάθης Καπ" w:date="2023-03-09T05:46:00Z"/>
                <w:sz w:val="16"/>
                <w:szCs w:val="16"/>
              </w:rPr>
            </w:pPr>
            <w:ins w:id="12889" w:author="Στάθης Καπ" w:date="2023-03-09T07:04:00Z">
              <w:r>
                <w:rPr>
                  <w:rFonts w:ascii="Calibri" w:hAnsi="Calibri" w:cs="Calibri"/>
                  <w:color w:val="000000"/>
                  <w:sz w:val="16"/>
                  <w:szCs w:val="16"/>
                </w:rPr>
                <w:t>946</w:t>
              </w:r>
            </w:ins>
          </w:p>
        </w:tc>
        <w:tc>
          <w:tcPr>
            <w:tcW w:w="453" w:type="dxa"/>
            <w:tcBorders>
              <w:left w:val="single" w:sz="4" w:space="0" w:color="auto"/>
            </w:tcBorders>
            <w:vAlign w:val="center"/>
          </w:tcPr>
          <w:p w14:paraId="0B671D13" w14:textId="73C89531" w:rsidR="00BD2E78" w:rsidRPr="007E0F91" w:rsidRDefault="00BD2E78" w:rsidP="00BD2E78">
            <w:pPr>
              <w:jc w:val="center"/>
              <w:rPr>
                <w:ins w:id="12890" w:author="Στάθης Καπ" w:date="2023-03-09T05:46:00Z"/>
                <w:sz w:val="16"/>
                <w:szCs w:val="16"/>
              </w:rPr>
            </w:pPr>
            <w:ins w:id="12891" w:author="Στάθης Καπ" w:date="2023-03-09T07:04:00Z">
              <w:r>
                <w:rPr>
                  <w:rFonts w:ascii="Calibri" w:hAnsi="Calibri" w:cs="Calibri"/>
                  <w:color w:val="000000"/>
                  <w:sz w:val="16"/>
                  <w:szCs w:val="16"/>
                </w:rPr>
                <w:t>959</w:t>
              </w:r>
            </w:ins>
          </w:p>
        </w:tc>
        <w:tc>
          <w:tcPr>
            <w:tcW w:w="708" w:type="dxa"/>
            <w:vAlign w:val="center"/>
          </w:tcPr>
          <w:p w14:paraId="0DD31A1A" w14:textId="1E893DED" w:rsidR="00BD2E78" w:rsidRPr="007E0F91" w:rsidRDefault="00BD2E78" w:rsidP="00BD2E78">
            <w:pPr>
              <w:jc w:val="center"/>
              <w:rPr>
                <w:ins w:id="12892" w:author="Στάθης Καπ" w:date="2023-03-09T05:46:00Z"/>
                <w:sz w:val="16"/>
                <w:szCs w:val="16"/>
              </w:rPr>
            </w:pPr>
            <w:ins w:id="12893" w:author="Στάθης Καπ" w:date="2023-03-09T07:04:00Z">
              <w:r>
                <w:rPr>
                  <w:rFonts w:ascii="Calibri" w:hAnsi="Calibri" w:cs="Calibri"/>
                  <w:color w:val="000000"/>
                  <w:sz w:val="16"/>
                  <w:szCs w:val="16"/>
                </w:rPr>
                <w:t>5.05</w:t>
              </w:r>
            </w:ins>
          </w:p>
        </w:tc>
        <w:tc>
          <w:tcPr>
            <w:tcW w:w="652" w:type="dxa"/>
            <w:vMerge/>
            <w:tcBorders>
              <w:right w:val="single" w:sz="4" w:space="0" w:color="auto"/>
            </w:tcBorders>
            <w:vAlign w:val="center"/>
          </w:tcPr>
          <w:p w14:paraId="769D13C2" w14:textId="77777777" w:rsidR="00BD2E78" w:rsidRPr="007E0F91" w:rsidRDefault="00BD2E78" w:rsidP="00BD2E78">
            <w:pPr>
              <w:jc w:val="center"/>
              <w:rPr>
                <w:ins w:id="12894" w:author="Στάθης Καπ" w:date="2023-03-09T05:46:00Z"/>
                <w:sz w:val="16"/>
                <w:szCs w:val="16"/>
              </w:rPr>
            </w:pPr>
          </w:p>
        </w:tc>
        <w:tc>
          <w:tcPr>
            <w:tcW w:w="453" w:type="dxa"/>
            <w:tcBorders>
              <w:left w:val="single" w:sz="4" w:space="0" w:color="auto"/>
            </w:tcBorders>
            <w:vAlign w:val="center"/>
          </w:tcPr>
          <w:p w14:paraId="030C0226" w14:textId="10C50F6A" w:rsidR="00BD2E78" w:rsidRPr="007E0F91" w:rsidRDefault="00BD2E78" w:rsidP="00BD2E78">
            <w:pPr>
              <w:jc w:val="center"/>
              <w:rPr>
                <w:ins w:id="12895" w:author="Στάθης Καπ" w:date="2023-03-09T05:46:00Z"/>
                <w:sz w:val="16"/>
                <w:szCs w:val="16"/>
              </w:rPr>
            </w:pPr>
            <w:ins w:id="12896" w:author="Στάθης Καπ" w:date="2023-03-09T07:04:00Z">
              <w:r>
                <w:rPr>
                  <w:rFonts w:ascii="Calibri" w:hAnsi="Calibri" w:cs="Calibri"/>
                  <w:color w:val="000000"/>
                  <w:sz w:val="16"/>
                  <w:szCs w:val="16"/>
                </w:rPr>
                <w:t>884</w:t>
              </w:r>
            </w:ins>
          </w:p>
        </w:tc>
        <w:tc>
          <w:tcPr>
            <w:tcW w:w="454" w:type="dxa"/>
            <w:vAlign w:val="center"/>
          </w:tcPr>
          <w:p w14:paraId="7EBB2B44" w14:textId="0A1CC19F" w:rsidR="00BD2E78" w:rsidRPr="007E0F91" w:rsidRDefault="00BD2E78" w:rsidP="00BD2E78">
            <w:pPr>
              <w:jc w:val="center"/>
              <w:rPr>
                <w:ins w:id="12897" w:author="Στάθης Καπ" w:date="2023-03-09T05:46:00Z"/>
                <w:sz w:val="16"/>
                <w:szCs w:val="16"/>
              </w:rPr>
            </w:pPr>
            <w:ins w:id="12898" w:author="Στάθης Καπ" w:date="2023-03-09T07:04:00Z">
              <w:r>
                <w:rPr>
                  <w:rFonts w:ascii="Calibri" w:hAnsi="Calibri" w:cs="Calibri"/>
                  <w:color w:val="000000"/>
                  <w:sz w:val="16"/>
                  <w:szCs w:val="16"/>
                </w:rPr>
                <w:t>7.82</w:t>
              </w:r>
            </w:ins>
          </w:p>
        </w:tc>
        <w:tc>
          <w:tcPr>
            <w:tcW w:w="454" w:type="dxa"/>
            <w:vAlign w:val="center"/>
          </w:tcPr>
          <w:p w14:paraId="6D77CA23" w14:textId="0B64A1A2" w:rsidR="00BD2E78" w:rsidRPr="007E0F91" w:rsidRDefault="00BD2E78" w:rsidP="00BD2E78">
            <w:pPr>
              <w:jc w:val="center"/>
              <w:rPr>
                <w:ins w:id="12899" w:author="Στάθης Καπ" w:date="2023-03-09T05:46:00Z"/>
                <w:sz w:val="16"/>
                <w:szCs w:val="16"/>
              </w:rPr>
            </w:pPr>
            <w:ins w:id="12900" w:author="Στάθης Καπ" w:date="2023-03-09T07:04:00Z">
              <w:r>
                <w:rPr>
                  <w:rFonts w:ascii="Calibri" w:hAnsi="Calibri" w:cs="Calibri"/>
                  <w:color w:val="000000"/>
                  <w:sz w:val="16"/>
                  <w:szCs w:val="16"/>
                </w:rPr>
                <w:t>0.784</w:t>
              </w:r>
            </w:ins>
          </w:p>
        </w:tc>
        <w:tc>
          <w:tcPr>
            <w:tcW w:w="457" w:type="dxa"/>
            <w:tcBorders>
              <w:right w:val="single" w:sz="4" w:space="0" w:color="auto"/>
            </w:tcBorders>
            <w:vAlign w:val="center"/>
          </w:tcPr>
          <w:p w14:paraId="279289FE" w14:textId="2E996DE3" w:rsidR="00BD2E78" w:rsidRPr="007E0F91" w:rsidRDefault="00BD2E78" w:rsidP="00BD2E78">
            <w:pPr>
              <w:jc w:val="center"/>
              <w:rPr>
                <w:ins w:id="12901" w:author="Στάθης Καπ" w:date="2023-03-09T05:46:00Z"/>
                <w:sz w:val="16"/>
                <w:szCs w:val="16"/>
              </w:rPr>
            </w:pPr>
            <w:ins w:id="12902" w:author="Στάθης Καπ" w:date="2023-03-09T07:04:00Z">
              <w:r>
                <w:rPr>
                  <w:rFonts w:ascii="Calibri" w:hAnsi="Calibri" w:cs="Calibri"/>
                  <w:color w:val="000000"/>
                  <w:sz w:val="16"/>
                  <w:szCs w:val="16"/>
                </w:rPr>
                <w:t>66.37</w:t>
              </w:r>
            </w:ins>
          </w:p>
        </w:tc>
        <w:tc>
          <w:tcPr>
            <w:tcW w:w="453" w:type="dxa"/>
            <w:tcBorders>
              <w:left w:val="single" w:sz="4" w:space="0" w:color="auto"/>
            </w:tcBorders>
            <w:vAlign w:val="center"/>
          </w:tcPr>
          <w:p w14:paraId="3BC490B1" w14:textId="1E70239B" w:rsidR="00BD2E78" w:rsidRPr="007E0F91" w:rsidRDefault="00BD2E78" w:rsidP="00BD2E78">
            <w:pPr>
              <w:jc w:val="center"/>
              <w:rPr>
                <w:ins w:id="12903" w:author="Στάθης Καπ" w:date="2023-03-09T05:46:00Z"/>
                <w:sz w:val="16"/>
                <w:szCs w:val="16"/>
              </w:rPr>
            </w:pPr>
            <w:ins w:id="12904" w:author="Στάθης Καπ" w:date="2023-03-09T07:04:00Z">
              <w:r>
                <w:rPr>
                  <w:rFonts w:ascii="Calibri" w:hAnsi="Calibri" w:cs="Calibri"/>
                  <w:color w:val="000000"/>
                  <w:sz w:val="16"/>
                  <w:szCs w:val="16"/>
                </w:rPr>
                <w:t>740</w:t>
              </w:r>
            </w:ins>
          </w:p>
        </w:tc>
        <w:tc>
          <w:tcPr>
            <w:tcW w:w="454" w:type="dxa"/>
            <w:vAlign w:val="center"/>
          </w:tcPr>
          <w:p w14:paraId="7EEFB1B6" w14:textId="1BF785C9" w:rsidR="00BD2E78" w:rsidRPr="007E0F91" w:rsidRDefault="00BD2E78" w:rsidP="00BD2E78">
            <w:pPr>
              <w:jc w:val="center"/>
              <w:rPr>
                <w:ins w:id="12905" w:author="Στάθης Καπ" w:date="2023-03-09T05:46:00Z"/>
                <w:sz w:val="16"/>
                <w:szCs w:val="16"/>
              </w:rPr>
            </w:pPr>
            <w:ins w:id="12906" w:author="Στάθης Καπ" w:date="2023-03-09T07:04:00Z">
              <w:r>
                <w:rPr>
                  <w:rFonts w:ascii="Calibri" w:hAnsi="Calibri" w:cs="Calibri"/>
                  <w:color w:val="000000"/>
                  <w:sz w:val="16"/>
                  <w:szCs w:val="16"/>
                </w:rPr>
                <w:t>22.84</w:t>
              </w:r>
            </w:ins>
          </w:p>
        </w:tc>
        <w:tc>
          <w:tcPr>
            <w:tcW w:w="454" w:type="dxa"/>
            <w:vAlign w:val="center"/>
          </w:tcPr>
          <w:p w14:paraId="4C818409" w14:textId="44315BFD" w:rsidR="00BD2E78" w:rsidRPr="007E0F91" w:rsidRDefault="00BD2E78" w:rsidP="00BD2E78">
            <w:pPr>
              <w:jc w:val="center"/>
              <w:rPr>
                <w:ins w:id="12907" w:author="Στάθης Καπ" w:date="2023-03-09T05:46:00Z"/>
                <w:sz w:val="16"/>
                <w:szCs w:val="16"/>
              </w:rPr>
            </w:pPr>
            <w:ins w:id="12908" w:author="Στάθης Καπ" w:date="2023-03-09T07:04:00Z">
              <w:r>
                <w:rPr>
                  <w:rFonts w:ascii="Calibri" w:hAnsi="Calibri" w:cs="Calibri"/>
                  <w:color w:val="000000"/>
                  <w:sz w:val="16"/>
                  <w:szCs w:val="16"/>
                </w:rPr>
                <w:t>0.436</w:t>
              </w:r>
            </w:ins>
          </w:p>
        </w:tc>
        <w:tc>
          <w:tcPr>
            <w:tcW w:w="454" w:type="dxa"/>
            <w:tcBorders>
              <w:right w:val="single" w:sz="4" w:space="0" w:color="auto"/>
            </w:tcBorders>
            <w:vAlign w:val="center"/>
          </w:tcPr>
          <w:p w14:paraId="1FB31CEC" w14:textId="34A2C6FD" w:rsidR="00BD2E78" w:rsidRPr="007E0F91" w:rsidRDefault="00BD2E78" w:rsidP="00BD2E78">
            <w:pPr>
              <w:jc w:val="center"/>
              <w:rPr>
                <w:ins w:id="12909" w:author="Στάθης Καπ" w:date="2023-03-09T05:46:00Z"/>
                <w:sz w:val="16"/>
                <w:szCs w:val="16"/>
              </w:rPr>
            </w:pPr>
            <w:ins w:id="12910" w:author="Στάθης Καπ" w:date="2023-03-09T07:04:00Z">
              <w:r>
                <w:rPr>
                  <w:rFonts w:ascii="Calibri" w:hAnsi="Calibri" w:cs="Calibri"/>
                  <w:color w:val="000000"/>
                  <w:sz w:val="16"/>
                  <w:szCs w:val="16"/>
                </w:rPr>
                <w:t>81.3</w:t>
              </w:r>
            </w:ins>
          </w:p>
        </w:tc>
        <w:tc>
          <w:tcPr>
            <w:tcW w:w="453" w:type="dxa"/>
            <w:tcBorders>
              <w:left w:val="single" w:sz="4" w:space="0" w:color="auto"/>
            </w:tcBorders>
            <w:vAlign w:val="center"/>
          </w:tcPr>
          <w:p w14:paraId="3569406F" w14:textId="3EC74D16" w:rsidR="00BD2E78" w:rsidRPr="007E0F91" w:rsidRDefault="00BD2E78" w:rsidP="00BD2E78">
            <w:pPr>
              <w:jc w:val="center"/>
              <w:rPr>
                <w:ins w:id="12911" w:author="Στάθης Καπ" w:date="2023-03-09T05:46:00Z"/>
                <w:sz w:val="16"/>
                <w:szCs w:val="16"/>
              </w:rPr>
            </w:pPr>
            <w:ins w:id="12912" w:author="Στάθης Καπ" w:date="2023-03-09T07:04:00Z">
              <w:r>
                <w:rPr>
                  <w:rFonts w:ascii="Calibri" w:hAnsi="Calibri" w:cs="Calibri"/>
                  <w:color w:val="000000"/>
                  <w:sz w:val="16"/>
                  <w:szCs w:val="16"/>
                </w:rPr>
                <w:t>800</w:t>
              </w:r>
            </w:ins>
          </w:p>
        </w:tc>
        <w:tc>
          <w:tcPr>
            <w:tcW w:w="454" w:type="dxa"/>
            <w:vAlign w:val="center"/>
          </w:tcPr>
          <w:p w14:paraId="21D9ACBB" w14:textId="37EDB6C4" w:rsidR="00BD2E78" w:rsidRPr="007E0F91" w:rsidRDefault="00BD2E78" w:rsidP="00BD2E78">
            <w:pPr>
              <w:jc w:val="center"/>
              <w:rPr>
                <w:ins w:id="12913" w:author="Στάθης Καπ" w:date="2023-03-09T05:46:00Z"/>
                <w:sz w:val="16"/>
                <w:szCs w:val="16"/>
              </w:rPr>
            </w:pPr>
            <w:ins w:id="12914" w:author="Στάθης Καπ" w:date="2023-03-09T07:04:00Z">
              <w:r>
                <w:rPr>
                  <w:rFonts w:ascii="Calibri" w:hAnsi="Calibri" w:cs="Calibri"/>
                  <w:color w:val="000000"/>
                  <w:sz w:val="16"/>
                  <w:szCs w:val="16"/>
                </w:rPr>
                <w:t>16.58</w:t>
              </w:r>
            </w:ins>
          </w:p>
        </w:tc>
        <w:tc>
          <w:tcPr>
            <w:tcW w:w="454" w:type="dxa"/>
            <w:vAlign w:val="center"/>
          </w:tcPr>
          <w:p w14:paraId="36C44392" w14:textId="6FA0E0E4" w:rsidR="00BD2E78" w:rsidRPr="007E0F91" w:rsidRDefault="00BD2E78" w:rsidP="00BD2E78">
            <w:pPr>
              <w:jc w:val="center"/>
              <w:rPr>
                <w:ins w:id="12915" w:author="Στάθης Καπ" w:date="2023-03-09T05:46:00Z"/>
                <w:sz w:val="16"/>
                <w:szCs w:val="16"/>
              </w:rPr>
            </w:pPr>
            <w:ins w:id="12916" w:author="Στάθης Καπ" w:date="2023-03-09T07:04:00Z">
              <w:r>
                <w:rPr>
                  <w:rFonts w:ascii="Calibri" w:hAnsi="Calibri" w:cs="Calibri"/>
                  <w:color w:val="000000"/>
                  <w:sz w:val="16"/>
                  <w:szCs w:val="16"/>
                </w:rPr>
                <w:t>0.411</w:t>
              </w:r>
            </w:ins>
          </w:p>
        </w:tc>
        <w:tc>
          <w:tcPr>
            <w:tcW w:w="461" w:type="dxa"/>
            <w:tcBorders>
              <w:right w:val="single" w:sz="4" w:space="0" w:color="auto"/>
            </w:tcBorders>
            <w:vAlign w:val="center"/>
          </w:tcPr>
          <w:p w14:paraId="22611660" w14:textId="09E0838B" w:rsidR="00BD2E78" w:rsidRPr="007E0F91" w:rsidRDefault="00BD2E78" w:rsidP="00BD2E78">
            <w:pPr>
              <w:jc w:val="center"/>
              <w:rPr>
                <w:ins w:id="12917" w:author="Στάθης Καπ" w:date="2023-03-09T05:46:00Z"/>
                <w:sz w:val="16"/>
                <w:szCs w:val="16"/>
              </w:rPr>
            </w:pPr>
            <w:ins w:id="12918" w:author="Στάθης Καπ" w:date="2023-03-09T07:04:00Z">
              <w:r>
                <w:rPr>
                  <w:rFonts w:ascii="Calibri" w:hAnsi="Calibri" w:cs="Calibri"/>
                  <w:color w:val="000000"/>
                  <w:sz w:val="16"/>
                  <w:szCs w:val="16"/>
                </w:rPr>
                <w:t>82.37</w:t>
              </w:r>
            </w:ins>
          </w:p>
        </w:tc>
      </w:tr>
      <w:tr w:rsidR="00BD2E78" w14:paraId="7F01912B" w14:textId="77777777" w:rsidTr="00B16494">
        <w:trPr>
          <w:trHeight w:val="170"/>
          <w:jc w:val="center"/>
          <w:ins w:id="12919"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129E84FA" w14:textId="77777777" w:rsidR="00BD2E78" w:rsidRPr="007E0F91" w:rsidRDefault="00BD2E78" w:rsidP="00BD2E78">
            <w:pPr>
              <w:jc w:val="center"/>
              <w:rPr>
                <w:ins w:id="12920" w:author="Στάθης Καπ" w:date="2023-03-09T05:46:00Z"/>
                <w:sz w:val="16"/>
                <w:szCs w:val="16"/>
              </w:rPr>
            </w:pPr>
            <w:ins w:id="12921" w:author="Στάθης Καπ" w:date="2023-03-09T05:46:00Z">
              <w:r w:rsidRPr="007E0F91">
                <w:rPr>
                  <w:sz w:val="16"/>
                  <w:szCs w:val="16"/>
                </w:rPr>
                <w:t>pr04</w:t>
              </w:r>
            </w:ins>
          </w:p>
        </w:tc>
        <w:tc>
          <w:tcPr>
            <w:tcW w:w="565" w:type="dxa"/>
            <w:tcBorders>
              <w:left w:val="single" w:sz="4" w:space="0" w:color="auto"/>
            </w:tcBorders>
            <w:vAlign w:val="center"/>
          </w:tcPr>
          <w:p w14:paraId="66602929" w14:textId="2D4020F6" w:rsidR="00BD2E78" w:rsidRPr="007E0F91" w:rsidRDefault="00BD2E78" w:rsidP="00BD2E78">
            <w:pPr>
              <w:jc w:val="center"/>
              <w:rPr>
                <w:ins w:id="12922" w:author="Στάθης Καπ" w:date="2023-03-09T05:46:00Z"/>
                <w:sz w:val="16"/>
                <w:szCs w:val="16"/>
              </w:rPr>
            </w:pPr>
            <w:ins w:id="12923" w:author="Στάθης Καπ" w:date="2023-03-09T07:04:00Z">
              <w:r>
                <w:rPr>
                  <w:rFonts w:ascii="Calibri" w:hAnsi="Calibri" w:cs="Calibri"/>
                  <w:color w:val="000000"/>
                  <w:sz w:val="16"/>
                  <w:szCs w:val="16"/>
                </w:rPr>
                <w:t>1294</w:t>
              </w:r>
            </w:ins>
          </w:p>
        </w:tc>
        <w:tc>
          <w:tcPr>
            <w:tcW w:w="679" w:type="dxa"/>
            <w:tcBorders>
              <w:right w:val="single" w:sz="4" w:space="0" w:color="auto"/>
            </w:tcBorders>
            <w:vAlign w:val="center"/>
          </w:tcPr>
          <w:p w14:paraId="1217F409" w14:textId="1A0E3789" w:rsidR="00BD2E78" w:rsidRPr="007E0F91" w:rsidRDefault="00BD2E78" w:rsidP="00BD2E78">
            <w:pPr>
              <w:jc w:val="center"/>
              <w:rPr>
                <w:ins w:id="12924" w:author="Στάθης Καπ" w:date="2023-03-09T05:46:00Z"/>
                <w:sz w:val="16"/>
                <w:szCs w:val="16"/>
              </w:rPr>
            </w:pPr>
            <w:ins w:id="12925" w:author="Στάθης Καπ" w:date="2023-03-09T07:04:00Z">
              <w:r>
                <w:rPr>
                  <w:rFonts w:ascii="Calibri" w:hAnsi="Calibri" w:cs="Calibri"/>
                  <w:color w:val="000000"/>
                  <w:sz w:val="16"/>
                  <w:szCs w:val="16"/>
                </w:rPr>
                <w:t>1195</w:t>
              </w:r>
            </w:ins>
          </w:p>
        </w:tc>
        <w:tc>
          <w:tcPr>
            <w:tcW w:w="453" w:type="dxa"/>
            <w:tcBorders>
              <w:left w:val="single" w:sz="4" w:space="0" w:color="auto"/>
            </w:tcBorders>
            <w:vAlign w:val="center"/>
          </w:tcPr>
          <w:p w14:paraId="3BF9A8E1" w14:textId="632A4F7C" w:rsidR="00BD2E78" w:rsidRPr="007E0F91" w:rsidRDefault="00BD2E78" w:rsidP="00BD2E78">
            <w:pPr>
              <w:jc w:val="center"/>
              <w:rPr>
                <w:ins w:id="12926" w:author="Στάθης Καπ" w:date="2023-03-09T05:46:00Z"/>
                <w:sz w:val="16"/>
                <w:szCs w:val="16"/>
              </w:rPr>
            </w:pPr>
            <w:ins w:id="12927" w:author="Στάθης Καπ" w:date="2023-03-09T07:04:00Z">
              <w:r>
                <w:rPr>
                  <w:rFonts w:ascii="Calibri" w:hAnsi="Calibri" w:cs="Calibri"/>
                  <w:color w:val="000000"/>
                  <w:sz w:val="16"/>
                  <w:szCs w:val="16"/>
                </w:rPr>
                <w:t>1178</w:t>
              </w:r>
            </w:ins>
          </w:p>
        </w:tc>
        <w:tc>
          <w:tcPr>
            <w:tcW w:w="708" w:type="dxa"/>
            <w:vAlign w:val="center"/>
          </w:tcPr>
          <w:p w14:paraId="73D08EA3" w14:textId="2E1EDD99" w:rsidR="00BD2E78" w:rsidRPr="007E0F91" w:rsidRDefault="00BD2E78" w:rsidP="00BD2E78">
            <w:pPr>
              <w:jc w:val="center"/>
              <w:rPr>
                <w:ins w:id="12928" w:author="Στάθης Καπ" w:date="2023-03-09T05:46:00Z"/>
                <w:sz w:val="16"/>
                <w:szCs w:val="16"/>
              </w:rPr>
            </w:pPr>
            <w:ins w:id="12929" w:author="Στάθης Καπ" w:date="2023-03-09T07:04:00Z">
              <w:r>
                <w:rPr>
                  <w:rFonts w:ascii="Calibri" w:hAnsi="Calibri" w:cs="Calibri"/>
                  <w:color w:val="000000"/>
                  <w:sz w:val="16"/>
                  <w:szCs w:val="16"/>
                </w:rPr>
                <w:t>8.96</w:t>
              </w:r>
            </w:ins>
          </w:p>
        </w:tc>
        <w:tc>
          <w:tcPr>
            <w:tcW w:w="652" w:type="dxa"/>
            <w:vMerge/>
            <w:tcBorders>
              <w:right w:val="single" w:sz="4" w:space="0" w:color="auto"/>
            </w:tcBorders>
            <w:vAlign w:val="center"/>
          </w:tcPr>
          <w:p w14:paraId="22FCE752" w14:textId="77777777" w:rsidR="00BD2E78" w:rsidRPr="007E0F91" w:rsidRDefault="00BD2E78" w:rsidP="00BD2E78">
            <w:pPr>
              <w:jc w:val="center"/>
              <w:rPr>
                <w:ins w:id="12930" w:author="Στάθης Καπ" w:date="2023-03-09T05:46:00Z"/>
                <w:sz w:val="16"/>
                <w:szCs w:val="16"/>
              </w:rPr>
            </w:pPr>
          </w:p>
        </w:tc>
        <w:tc>
          <w:tcPr>
            <w:tcW w:w="453" w:type="dxa"/>
            <w:tcBorders>
              <w:left w:val="single" w:sz="4" w:space="0" w:color="auto"/>
            </w:tcBorders>
            <w:vAlign w:val="center"/>
          </w:tcPr>
          <w:p w14:paraId="5B43020A" w14:textId="74E15B23" w:rsidR="00BD2E78" w:rsidRPr="007E0F91" w:rsidRDefault="00BD2E78" w:rsidP="00BD2E78">
            <w:pPr>
              <w:jc w:val="center"/>
              <w:rPr>
                <w:ins w:id="12931" w:author="Στάθης Καπ" w:date="2023-03-09T05:46:00Z"/>
                <w:sz w:val="16"/>
                <w:szCs w:val="16"/>
              </w:rPr>
            </w:pPr>
            <w:ins w:id="12932" w:author="Στάθης Καπ" w:date="2023-03-09T07:04:00Z">
              <w:r>
                <w:rPr>
                  <w:rFonts w:ascii="Calibri" w:hAnsi="Calibri" w:cs="Calibri"/>
                  <w:color w:val="000000"/>
                  <w:sz w:val="16"/>
                  <w:szCs w:val="16"/>
                </w:rPr>
                <w:t>1163</w:t>
              </w:r>
            </w:ins>
          </w:p>
        </w:tc>
        <w:tc>
          <w:tcPr>
            <w:tcW w:w="454" w:type="dxa"/>
            <w:vAlign w:val="center"/>
          </w:tcPr>
          <w:p w14:paraId="34B21DE3" w14:textId="2F57EB3A" w:rsidR="00BD2E78" w:rsidRPr="007E0F91" w:rsidRDefault="00BD2E78" w:rsidP="00BD2E78">
            <w:pPr>
              <w:jc w:val="center"/>
              <w:rPr>
                <w:ins w:id="12933" w:author="Στάθης Καπ" w:date="2023-03-09T05:46:00Z"/>
                <w:sz w:val="16"/>
                <w:szCs w:val="16"/>
              </w:rPr>
            </w:pPr>
            <w:ins w:id="12934" w:author="Στάθης Καπ" w:date="2023-03-09T07:04:00Z">
              <w:r>
                <w:rPr>
                  <w:rFonts w:ascii="Calibri" w:hAnsi="Calibri" w:cs="Calibri"/>
                  <w:color w:val="000000"/>
                  <w:sz w:val="16"/>
                  <w:szCs w:val="16"/>
                </w:rPr>
                <w:t>1.27</w:t>
              </w:r>
            </w:ins>
          </w:p>
        </w:tc>
        <w:tc>
          <w:tcPr>
            <w:tcW w:w="454" w:type="dxa"/>
            <w:vAlign w:val="center"/>
          </w:tcPr>
          <w:p w14:paraId="303168A7" w14:textId="0BCF1ACC" w:rsidR="00BD2E78" w:rsidRPr="007E0F91" w:rsidRDefault="00BD2E78" w:rsidP="00BD2E78">
            <w:pPr>
              <w:jc w:val="center"/>
              <w:rPr>
                <w:ins w:id="12935" w:author="Στάθης Καπ" w:date="2023-03-09T05:46:00Z"/>
                <w:sz w:val="16"/>
                <w:szCs w:val="16"/>
              </w:rPr>
            </w:pPr>
            <w:ins w:id="12936" w:author="Στάθης Καπ" w:date="2023-03-09T07:04:00Z">
              <w:r>
                <w:rPr>
                  <w:rFonts w:ascii="Calibri" w:hAnsi="Calibri" w:cs="Calibri"/>
                  <w:color w:val="000000"/>
                  <w:sz w:val="16"/>
                  <w:szCs w:val="16"/>
                </w:rPr>
                <w:t>2.289</w:t>
              </w:r>
            </w:ins>
          </w:p>
        </w:tc>
        <w:tc>
          <w:tcPr>
            <w:tcW w:w="457" w:type="dxa"/>
            <w:tcBorders>
              <w:right w:val="single" w:sz="4" w:space="0" w:color="auto"/>
            </w:tcBorders>
            <w:vAlign w:val="center"/>
          </w:tcPr>
          <w:p w14:paraId="7288AAAD" w14:textId="2343BD5B" w:rsidR="00BD2E78" w:rsidRPr="007E0F91" w:rsidRDefault="00BD2E78" w:rsidP="00BD2E78">
            <w:pPr>
              <w:jc w:val="center"/>
              <w:rPr>
                <w:ins w:id="12937" w:author="Στάθης Καπ" w:date="2023-03-09T05:46:00Z"/>
                <w:sz w:val="16"/>
                <w:szCs w:val="16"/>
              </w:rPr>
            </w:pPr>
            <w:ins w:id="12938" w:author="Στάθης Καπ" w:date="2023-03-09T07:04:00Z">
              <w:r>
                <w:rPr>
                  <w:rFonts w:ascii="Calibri" w:hAnsi="Calibri" w:cs="Calibri"/>
                  <w:color w:val="000000"/>
                  <w:sz w:val="16"/>
                  <w:szCs w:val="16"/>
                </w:rPr>
                <w:t>19.54</w:t>
              </w:r>
            </w:ins>
          </w:p>
        </w:tc>
        <w:tc>
          <w:tcPr>
            <w:tcW w:w="453" w:type="dxa"/>
            <w:tcBorders>
              <w:left w:val="single" w:sz="4" w:space="0" w:color="auto"/>
            </w:tcBorders>
            <w:vAlign w:val="center"/>
          </w:tcPr>
          <w:p w14:paraId="0008B127" w14:textId="16A1493B" w:rsidR="00BD2E78" w:rsidRPr="007E0F91" w:rsidRDefault="00BD2E78" w:rsidP="00BD2E78">
            <w:pPr>
              <w:jc w:val="center"/>
              <w:rPr>
                <w:ins w:id="12939" w:author="Στάθης Καπ" w:date="2023-03-09T05:46:00Z"/>
                <w:sz w:val="16"/>
                <w:szCs w:val="16"/>
              </w:rPr>
            </w:pPr>
            <w:ins w:id="12940" w:author="Στάθης Καπ" w:date="2023-03-09T07:04:00Z">
              <w:r>
                <w:rPr>
                  <w:rFonts w:ascii="Calibri" w:hAnsi="Calibri" w:cs="Calibri"/>
                  <w:color w:val="000000"/>
                  <w:sz w:val="16"/>
                  <w:szCs w:val="16"/>
                </w:rPr>
                <w:t>1128</w:t>
              </w:r>
            </w:ins>
          </w:p>
        </w:tc>
        <w:tc>
          <w:tcPr>
            <w:tcW w:w="454" w:type="dxa"/>
            <w:vAlign w:val="center"/>
          </w:tcPr>
          <w:p w14:paraId="6880D3D9" w14:textId="75A1114F" w:rsidR="00BD2E78" w:rsidRPr="007E0F91" w:rsidRDefault="00BD2E78" w:rsidP="00BD2E78">
            <w:pPr>
              <w:jc w:val="center"/>
              <w:rPr>
                <w:ins w:id="12941" w:author="Στάθης Καπ" w:date="2023-03-09T05:46:00Z"/>
                <w:sz w:val="16"/>
                <w:szCs w:val="16"/>
              </w:rPr>
            </w:pPr>
            <w:ins w:id="12942" w:author="Στάθης Καπ" w:date="2023-03-09T07:04:00Z">
              <w:r>
                <w:rPr>
                  <w:rFonts w:ascii="Calibri" w:hAnsi="Calibri" w:cs="Calibri"/>
                  <w:color w:val="000000"/>
                  <w:sz w:val="16"/>
                  <w:szCs w:val="16"/>
                </w:rPr>
                <w:t>4.24</w:t>
              </w:r>
            </w:ins>
          </w:p>
        </w:tc>
        <w:tc>
          <w:tcPr>
            <w:tcW w:w="454" w:type="dxa"/>
            <w:vAlign w:val="center"/>
          </w:tcPr>
          <w:p w14:paraId="314C0BE5" w14:textId="175E4245" w:rsidR="00BD2E78" w:rsidRPr="007E0F91" w:rsidRDefault="00BD2E78" w:rsidP="00BD2E78">
            <w:pPr>
              <w:jc w:val="center"/>
              <w:rPr>
                <w:ins w:id="12943" w:author="Στάθης Καπ" w:date="2023-03-09T05:46:00Z"/>
                <w:sz w:val="16"/>
                <w:szCs w:val="16"/>
              </w:rPr>
            </w:pPr>
            <w:ins w:id="12944" w:author="Στάθης Καπ" w:date="2023-03-09T07:04:00Z">
              <w:r>
                <w:rPr>
                  <w:rFonts w:ascii="Calibri" w:hAnsi="Calibri" w:cs="Calibri"/>
                  <w:color w:val="000000"/>
                  <w:sz w:val="16"/>
                  <w:szCs w:val="16"/>
                </w:rPr>
                <w:t>0.79</w:t>
              </w:r>
            </w:ins>
          </w:p>
        </w:tc>
        <w:tc>
          <w:tcPr>
            <w:tcW w:w="454" w:type="dxa"/>
            <w:tcBorders>
              <w:right w:val="single" w:sz="4" w:space="0" w:color="auto"/>
            </w:tcBorders>
            <w:vAlign w:val="center"/>
          </w:tcPr>
          <w:p w14:paraId="4D710C0F" w14:textId="16211867" w:rsidR="00BD2E78" w:rsidRPr="007E0F91" w:rsidRDefault="00BD2E78" w:rsidP="00BD2E78">
            <w:pPr>
              <w:jc w:val="center"/>
              <w:rPr>
                <w:ins w:id="12945" w:author="Στάθης Καπ" w:date="2023-03-09T05:46:00Z"/>
                <w:sz w:val="16"/>
                <w:szCs w:val="16"/>
              </w:rPr>
            </w:pPr>
            <w:ins w:id="12946" w:author="Στάθης Καπ" w:date="2023-03-09T07:04:00Z">
              <w:r>
                <w:rPr>
                  <w:rFonts w:ascii="Calibri" w:hAnsi="Calibri" w:cs="Calibri"/>
                  <w:color w:val="000000"/>
                  <w:sz w:val="16"/>
                  <w:szCs w:val="16"/>
                </w:rPr>
                <w:t>72.23</w:t>
              </w:r>
            </w:ins>
          </w:p>
        </w:tc>
        <w:tc>
          <w:tcPr>
            <w:tcW w:w="453" w:type="dxa"/>
            <w:tcBorders>
              <w:left w:val="single" w:sz="4" w:space="0" w:color="auto"/>
            </w:tcBorders>
            <w:vAlign w:val="center"/>
          </w:tcPr>
          <w:p w14:paraId="04E87A50" w14:textId="57B45A09" w:rsidR="00BD2E78" w:rsidRPr="007E0F91" w:rsidRDefault="00BD2E78" w:rsidP="00BD2E78">
            <w:pPr>
              <w:jc w:val="center"/>
              <w:rPr>
                <w:ins w:id="12947" w:author="Στάθης Καπ" w:date="2023-03-09T05:46:00Z"/>
                <w:sz w:val="16"/>
                <w:szCs w:val="16"/>
              </w:rPr>
            </w:pPr>
            <w:ins w:id="12948" w:author="Στάθης Καπ" w:date="2023-03-09T07:04:00Z">
              <w:r>
                <w:rPr>
                  <w:rFonts w:ascii="Calibri" w:hAnsi="Calibri" w:cs="Calibri"/>
                  <w:color w:val="000000"/>
                  <w:sz w:val="16"/>
                  <w:szCs w:val="16"/>
                </w:rPr>
                <w:t>1148</w:t>
              </w:r>
            </w:ins>
          </w:p>
        </w:tc>
        <w:tc>
          <w:tcPr>
            <w:tcW w:w="454" w:type="dxa"/>
            <w:vAlign w:val="center"/>
          </w:tcPr>
          <w:p w14:paraId="65A900E3" w14:textId="357BE1F7" w:rsidR="00BD2E78" w:rsidRPr="007E0F91" w:rsidRDefault="00BD2E78" w:rsidP="00BD2E78">
            <w:pPr>
              <w:jc w:val="center"/>
              <w:rPr>
                <w:ins w:id="12949" w:author="Στάθης Καπ" w:date="2023-03-09T05:46:00Z"/>
                <w:sz w:val="16"/>
                <w:szCs w:val="16"/>
              </w:rPr>
            </w:pPr>
            <w:ins w:id="12950" w:author="Στάθης Καπ" w:date="2023-03-09T07:04:00Z">
              <w:r>
                <w:rPr>
                  <w:rFonts w:ascii="Calibri" w:hAnsi="Calibri" w:cs="Calibri"/>
                  <w:color w:val="000000"/>
                  <w:sz w:val="16"/>
                  <w:szCs w:val="16"/>
                </w:rPr>
                <w:t>2.55</w:t>
              </w:r>
            </w:ins>
          </w:p>
        </w:tc>
        <w:tc>
          <w:tcPr>
            <w:tcW w:w="454" w:type="dxa"/>
            <w:vAlign w:val="center"/>
          </w:tcPr>
          <w:p w14:paraId="1F93FCA7" w14:textId="316F52C1" w:rsidR="00BD2E78" w:rsidRPr="007E0F91" w:rsidRDefault="00BD2E78" w:rsidP="00BD2E78">
            <w:pPr>
              <w:jc w:val="center"/>
              <w:rPr>
                <w:ins w:id="12951" w:author="Στάθης Καπ" w:date="2023-03-09T05:46:00Z"/>
                <w:sz w:val="16"/>
                <w:szCs w:val="16"/>
              </w:rPr>
            </w:pPr>
            <w:ins w:id="12952" w:author="Στάθης Καπ" w:date="2023-03-09T07:04:00Z">
              <w:r>
                <w:rPr>
                  <w:rFonts w:ascii="Calibri" w:hAnsi="Calibri" w:cs="Calibri"/>
                  <w:color w:val="000000"/>
                  <w:sz w:val="16"/>
                  <w:szCs w:val="16"/>
                </w:rPr>
                <w:t>0.986</w:t>
              </w:r>
            </w:ins>
          </w:p>
        </w:tc>
        <w:tc>
          <w:tcPr>
            <w:tcW w:w="461" w:type="dxa"/>
            <w:tcBorders>
              <w:right w:val="single" w:sz="4" w:space="0" w:color="auto"/>
            </w:tcBorders>
            <w:vAlign w:val="center"/>
          </w:tcPr>
          <w:p w14:paraId="0B5053A2" w14:textId="16C67295" w:rsidR="00BD2E78" w:rsidRPr="007E0F91" w:rsidRDefault="00BD2E78" w:rsidP="00BD2E78">
            <w:pPr>
              <w:jc w:val="center"/>
              <w:rPr>
                <w:ins w:id="12953" w:author="Στάθης Καπ" w:date="2023-03-09T05:46:00Z"/>
                <w:sz w:val="16"/>
                <w:szCs w:val="16"/>
              </w:rPr>
            </w:pPr>
            <w:ins w:id="12954" w:author="Στάθης Καπ" w:date="2023-03-09T07:04:00Z">
              <w:r>
                <w:rPr>
                  <w:rFonts w:ascii="Calibri" w:hAnsi="Calibri" w:cs="Calibri"/>
                  <w:color w:val="000000"/>
                  <w:sz w:val="16"/>
                  <w:szCs w:val="16"/>
                </w:rPr>
                <w:t>65.34</w:t>
              </w:r>
            </w:ins>
          </w:p>
        </w:tc>
      </w:tr>
      <w:tr w:rsidR="00BD2E78" w14:paraId="2293E09A" w14:textId="77777777" w:rsidTr="00B16494">
        <w:trPr>
          <w:trHeight w:val="170"/>
          <w:jc w:val="center"/>
          <w:ins w:id="12955"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13C2653F" w14:textId="77777777" w:rsidR="00BD2E78" w:rsidRPr="007E0F91" w:rsidRDefault="00BD2E78" w:rsidP="00BD2E78">
            <w:pPr>
              <w:jc w:val="center"/>
              <w:rPr>
                <w:ins w:id="12956" w:author="Στάθης Καπ" w:date="2023-03-09T05:46:00Z"/>
                <w:sz w:val="16"/>
                <w:szCs w:val="16"/>
              </w:rPr>
            </w:pPr>
            <w:ins w:id="12957" w:author="Στάθης Καπ" w:date="2023-03-09T05:46:00Z">
              <w:r w:rsidRPr="007E0F91">
                <w:rPr>
                  <w:sz w:val="16"/>
                  <w:szCs w:val="16"/>
                </w:rPr>
                <w:t>pr05</w:t>
              </w:r>
            </w:ins>
          </w:p>
        </w:tc>
        <w:tc>
          <w:tcPr>
            <w:tcW w:w="565" w:type="dxa"/>
            <w:tcBorders>
              <w:left w:val="single" w:sz="4" w:space="0" w:color="auto"/>
            </w:tcBorders>
            <w:vAlign w:val="center"/>
          </w:tcPr>
          <w:p w14:paraId="23B2E6D3" w14:textId="1F3C9250" w:rsidR="00BD2E78" w:rsidRPr="007E0F91" w:rsidRDefault="00BD2E78" w:rsidP="00BD2E78">
            <w:pPr>
              <w:jc w:val="center"/>
              <w:rPr>
                <w:ins w:id="12958" w:author="Στάθης Καπ" w:date="2023-03-09T05:46:00Z"/>
                <w:sz w:val="16"/>
                <w:szCs w:val="16"/>
              </w:rPr>
            </w:pPr>
            <w:ins w:id="12959" w:author="Στάθης Καπ" w:date="2023-03-09T07:04:00Z">
              <w:r>
                <w:rPr>
                  <w:rFonts w:ascii="Calibri" w:hAnsi="Calibri" w:cs="Calibri"/>
                  <w:color w:val="000000"/>
                  <w:sz w:val="16"/>
                  <w:szCs w:val="16"/>
                </w:rPr>
                <w:t>1482</w:t>
              </w:r>
            </w:ins>
          </w:p>
        </w:tc>
        <w:tc>
          <w:tcPr>
            <w:tcW w:w="679" w:type="dxa"/>
            <w:tcBorders>
              <w:right w:val="single" w:sz="4" w:space="0" w:color="auto"/>
            </w:tcBorders>
            <w:vAlign w:val="center"/>
          </w:tcPr>
          <w:p w14:paraId="214DE454" w14:textId="4E913841" w:rsidR="00BD2E78" w:rsidRPr="007E0F91" w:rsidRDefault="00BD2E78" w:rsidP="00BD2E78">
            <w:pPr>
              <w:jc w:val="center"/>
              <w:rPr>
                <w:ins w:id="12960" w:author="Στάθης Καπ" w:date="2023-03-09T05:46:00Z"/>
                <w:sz w:val="16"/>
                <w:szCs w:val="16"/>
              </w:rPr>
            </w:pPr>
            <w:ins w:id="12961" w:author="Στάθης Καπ" w:date="2023-03-09T07:04:00Z">
              <w:r>
                <w:rPr>
                  <w:rFonts w:ascii="Calibri" w:hAnsi="Calibri" w:cs="Calibri"/>
                  <w:color w:val="000000"/>
                  <w:sz w:val="16"/>
                  <w:szCs w:val="16"/>
                </w:rPr>
                <w:t>1356</w:t>
              </w:r>
            </w:ins>
          </w:p>
        </w:tc>
        <w:tc>
          <w:tcPr>
            <w:tcW w:w="453" w:type="dxa"/>
            <w:tcBorders>
              <w:left w:val="single" w:sz="4" w:space="0" w:color="auto"/>
            </w:tcBorders>
            <w:vAlign w:val="center"/>
          </w:tcPr>
          <w:p w14:paraId="443D1C6B" w14:textId="7C2DFA65" w:rsidR="00BD2E78" w:rsidRPr="007E0F91" w:rsidRDefault="00BD2E78" w:rsidP="00BD2E78">
            <w:pPr>
              <w:jc w:val="center"/>
              <w:rPr>
                <w:ins w:id="12962" w:author="Στάθης Καπ" w:date="2023-03-09T05:46:00Z"/>
                <w:sz w:val="16"/>
                <w:szCs w:val="16"/>
              </w:rPr>
            </w:pPr>
            <w:ins w:id="12963" w:author="Στάθης Καπ" w:date="2023-03-09T07:04:00Z">
              <w:r>
                <w:rPr>
                  <w:rFonts w:ascii="Calibri" w:hAnsi="Calibri" w:cs="Calibri"/>
                  <w:color w:val="000000"/>
                  <w:sz w:val="16"/>
                  <w:szCs w:val="16"/>
                </w:rPr>
                <w:t>1314</w:t>
              </w:r>
            </w:ins>
          </w:p>
        </w:tc>
        <w:tc>
          <w:tcPr>
            <w:tcW w:w="708" w:type="dxa"/>
            <w:vAlign w:val="center"/>
          </w:tcPr>
          <w:p w14:paraId="77780DA8" w14:textId="17419C69" w:rsidR="00BD2E78" w:rsidRPr="007E0F91" w:rsidRDefault="00BD2E78" w:rsidP="00BD2E78">
            <w:pPr>
              <w:jc w:val="center"/>
              <w:rPr>
                <w:ins w:id="12964" w:author="Στάθης Καπ" w:date="2023-03-09T05:46:00Z"/>
                <w:sz w:val="16"/>
                <w:szCs w:val="16"/>
              </w:rPr>
            </w:pPr>
            <w:ins w:id="12965" w:author="Στάθης Καπ" w:date="2023-03-09T07:04:00Z">
              <w:r>
                <w:rPr>
                  <w:rFonts w:ascii="Calibri" w:hAnsi="Calibri" w:cs="Calibri"/>
                  <w:color w:val="000000"/>
                  <w:sz w:val="16"/>
                  <w:szCs w:val="16"/>
                </w:rPr>
                <w:t>11.34</w:t>
              </w:r>
            </w:ins>
          </w:p>
        </w:tc>
        <w:tc>
          <w:tcPr>
            <w:tcW w:w="652" w:type="dxa"/>
            <w:vMerge/>
            <w:tcBorders>
              <w:right w:val="single" w:sz="4" w:space="0" w:color="auto"/>
            </w:tcBorders>
            <w:vAlign w:val="center"/>
          </w:tcPr>
          <w:p w14:paraId="53B0EF99" w14:textId="77777777" w:rsidR="00BD2E78" w:rsidRPr="007E0F91" w:rsidRDefault="00BD2E78" w:rsidP="00BD2E78">
            <w:pPr>
              <w:jc w:val="center"/>
              <w:rPr>
                <w:ins w:id="12966" w:author="Στάθης Καπ" w:date="2023-03-09T05:46:00Z"/>
                <w:sz w:val="16"/>
                <w:szCs w:val="16"/>
              </w:rPr>
            </w:pPr>
          </w:p>
        </w:tc>
        <w:tc>
          <w:tcPr>
            <w:tcW w:w="453" w:type="dxa"/>
            <w:tcBorders>
              <w:left w:val="single" w:sz="4" w:space="0" w:color="auto"/>
            </w:tcBorders>
            <w:vAlign w:val="center"/>
          </w:tcPr>
          <w:p w14:paraId="45E4AD4E" w14:textId="23C2ABE1" w:rsidR="00BD2E78" w:rsidRPr="007E0F91" w:rsidRDefault="00BD2E78" w:rsidP="00BD2E78">
            <w:pPr>
              <w:jc w:val="center"/>
              <w:rPr>
                <w:ins w:id="12967" w:author="Στάθης Καπ" w:date="2023-03-09T05:46:00Z"/>
                <w:sz w:val="16"/>
                <w:szCs w:val="16"/>
              </w:rPr>
            </w:pPr>
            <w:ins w:id="12968" w:author="Στάθης Καπ" w:date="2023-03-09T07:04:00Z">
              <w:r>
                <w:rPr>
                  <w:rFonts w:ascii="Calibri" w:hAnsi="Calibri" w:cs="Calibri"/>
                  <w:color w:val="000000"/>
                  <w:sz w:val="16"/>
                  <w:szCs w:val="16"/>
                </w:rPr>
                <w:t>1295</w:t>
              </w:r>
            </w:ins>
          </w:p>
        </w:tc>
        <w:tc>
          <w:tcPr>
            <w:tcW w:w="454" w:type="dxa"/>
            <w:vAlign w:val="center"/>
          </w:tcPr>
          <w:p w14:paraId="70D95250" w14:textId="4080AAED" w:rsidR="00BD2E78" w:rsidRPr="007E0F91" w:rsidRDefault="00BD2E78" w:rsidP="00BD2E78">
            <w:pPr>
              <w:jc w:val="center"/>
              <w:rPr>
                <w:ins w:id="12969" w:author="Στάθης Καπ" w:date="2023-03-09T05:46:00Z"/>
                <w:sz w:val="16"/>
                <w:szCs w:val="16"/>
              </w:rPr>
            </w:pPr>
            <w:ins w:id="12970" w:author="Στάθης Καπ" w:date="2023-03-09T07:04:00Z">
              <w:r>
                <w:rPr>
                  <w:rFonts w:ascii="Calibri" w:hAnsi="Calibri" w:cs="Calibri"/>
                  <w:color w:val="000000"/>
                  <w:sz w:val="16"/>
                  <w:szCs w:val="16"/>
                </w:rPr>
                <w:t>1.45</w:t>
              </w:r>
            </w:ins>
          </w:p>
        </w:tc>
        <w:tc>
          <w:tcPr>
            <w:tcW w:w="454" w:type="dxa"/>
            <w:vAlign w:val="center"/>
          </w:tcPr>
          <w:p w14:paraId="5C37C41E" w14:textId="246DF0F6" w:rsidR="00BD2E78" w:rsidRPr="007E0F91" w:rsidRDefault="00BD2E78" w:rsidP="00BD2E78">
            <w:pPr>
              <w:jc w:val="center"/>
              <w:rPr>
                <w:ins w:id="12971" w:author="Στάθης Καπ" w:date="2023-03-09T05:46:00Z"/>
                <w:sz w:val="16"/>
                <w:szCs w:val="16"/>
              </w:rPr>
            </w:pPr>
            <w:ins w:id="12972" w:author="Στάθης Καπ" w:date="2023-03-09T07:04:00Z">
              <w:r>
                <w:rPr>
                  <w:rFonts w:ascii="Calibri" w:hAnsi="Calibri" w:cs="Calibri"/>
                  <w:color w:val="000000"/>
                  <w:sz w:val="16"/>
                  <w:szCs w:val="16"/>
                </w:rPr>
                <w:t>1.39</w:t>
              </w:r>
            </w:ins>
          </w:p>
        </w:tc>
        <w:tc>
          <w:tcPr>
            <w:tcW w:w="457" w:type="dxa"/>
            <w:tcBorders>
              <w:right w:val="single" w:sz="4" w:space="0" w:color="auto"/>
            </w:tcBorders>
            <w:vAlign w:val="center"/>
          </w:tcPr>
          <w:p w14:paraId="626B92E1" w14:textId="28C1D992" w:rsidR="00BD2E78" w:rsidRPr="007E0F91" w:rsidRDefault="00BD2E78" w:rsidP="00BD2E78">
            <w:pPr>
              <w:jc w:val="center"/>
              <w:rPr>
                <w:ins w:id="12973" w:author="Στάθης Καπ" w:date="2023-03-09T05:46:00Z"/>
                <w:sz w:val="16"/>
                <w:szCs w:val="16"/>
              </w:rPr>
            </w:pPr>
            <w:ins w:id="12974" w:author="Στάθης Καπ" w:date="2023-03-09T07:04:00Z">
              <w:r>
                <w:rPr>
                  <w:rFonts w:ascii="Calibri" w:hAnsi="Calibri" w:cs="Calibri"/>
                  <w:color w:val="000000"/>
                  <w:sz w:val="16"/>
                  <w:szCs w:val="16"/>
                </w:rPr>
                <w:t>52.35</w:t>
              </w:r>
            </w:ins>
          </w:p>
        </w:tc>
        <w:tc>
          <w:tcPr>
            <w:tcW w:w="453" w:type="dxa"/>
            <w:tcBorders>
              <w:left w:val="single" w:sz="4" w:space="0" w:color="auto"/>
            </w:tcBorders>
            <w:vAlign w:val="center"/>
          </w:tcPr>
          <w:p w14:paraId="53EEB5BA" w14:textId="2140EE63" w:rsidR="00BD2E78" w:rsidRPr="007E0F91" w:rsidRDefault="00BD2E78" w:rsidP="00BD2E78">
            <w:pPr>
              <w:jc w:val="center"/>
              <w:rPr>
                <w:ins w:id="12975" w:author="Στάθης Καπ" w:date="2023-03-09T05:46:00Z"/>
                <w:sz w:val="16"/>
                <w:szCs w:val="16"/>
              </w:rPr>
            </w:pPr>
            <w:ins w:id="12976" w:author="Στάθης Καπ" w:date="2023-03-09T07:04:00Z">
              <w:r>
                <w:rPr>
                  <w:rFonts w:ascii="Calibri" w:hAnsi="Calibri" w:cs="Calibri"/>
                  <w:color w:val="000000"/>
                  <w:sz w:val="16"/>
                  <w:szCs w:val="16"/>
                </w:rPr>
                <w:t>1284</w:t>
              </w:r>
            </w:ins>
          </w:p>
        </w:tc>
        <w:tc>
          <w:tcPr>
            <w:tcW w:w="454" w:type="dxa"/>
            <w:vAlign w:val="center"/>
          </w:tcPr>
          <w:p w14:paraId="07BE814E" w14:textId="2D6F46D0" w:rsidR="00BD2E78" w:rsidRPr="007E0F91" w:rsidRDefault="00BD2E78" w:rsidP="00BD2E78">
            <w:pPr>
              <w:jc w:val="center"/>
              <w:rPr>
                <w:ins w:id="12977" w:author="Στάθης Καπ" w:date="2023-03-09T05:46:00Z"/>
                <w:sz w:val="16"/>
                <w:szCs w:val="16"/>
              </w:rPr>
            </w:pPr>
            <w:ins w:id="12978" w:author="Στάθης Καπ" w:date="2023-03-09T07:04:00Z">
              <w:r>
                <w:rPr>
                  <w:rFonts w:ascii="Calibri" w:hAnsi="Calibri" w:cs="Calibri"/>
                  <w:color w:val="000000"/>
                  <w:sz w:val="16"/>
                  <w:szCs w:val="16"/>
                </w:rPr>
                <w:t>2.28</w:t>
              </w:r>
            </w:ins>
          </w:p>
        </w:tc>
        <w:tc>
          <w:tcPr>
            <w:tcW w:w="454" w:type="dxa"/>
            <w:vAlign w:val="center"/>
          </w:tcPr>
          <w:p w14:paraId="327353EB" w14:textId="0C661050" w:rsidR="00BD2E78" w:rsidRPr="007E0F91" w:rsidRDefault="00BD2E78" w:rsidP="00BD2E78">
            <w:pPr>
              <w:jc w:val="center"/>
              <w:rPr>
                <w:ins w:id="12979" w:author="Στάθης Καπ" w:date="2023-03-09T05:46:00Z"/>
                <w:sz w:val="16"/>
                <w:szCs w:val="16"/>
              </w:rPr>
            </w:pPr>
            <w:ins w:id="12980" w:author="Στάθης Καπ" w:date="2023-03-09T07:04:00Z">
              <w:r>
                <w:rPr>
                  <w:rFonts w:ascii="Calibri" w:hAnsi="Calibri" w:cs="Calibri"/>
                  <w:color w:val="000000"/>
                  <w:sz w:val="16"/>
                  <w:szCs w:val="16"/>
                </w:rPr>
                <w:t>1.996</w:t>
              </w:r>
            </w:ins>
          </w:p>
        </w:tc>
        <w:tc>
          <w:tcPr>
            <w:tcW w:w="454" w:type="dxa"/>
            <w:tcBorders>
              <w:right w:val="single" w:sz="4" w:space="0" w:color="auto"/>
            </w:tcBorders>
            <w:vAlign w:val="center"/>
          </w:tcPr>
          <w:p w14:paraId="0D673C42" w14:textId="428C8FC0" w:rsidR="00BD2E78" w:rsidRPr="007E0F91" w:rsidRDefault="00BD2E78" w:rsidP="00BD2E78">
            <w:pPr>
              <w:jc w:val="center"/>
              <w:rPr>
                <w:ins w:id="12981" w:author="Στάθης Καπ" w:date="2023-03-09T05:46:00Z"/>
                <w:sz w:val="16"/>
                <w:szCs w:val="16"/>
              </w:rPr>
            </w:pPr>
            <w:ins w:id="12982" w:author="Στάθης Καπ" w:date="2023-03-09T07:04:00Z">
              <w:r>
                <w:rPr>
                  <w:rFonts w:ascii="Calibri" w:hAnsi="Calibri" w:cs="Calibri"/>
                  <w:color w:val="000000"/>
                  <w:sz w:val="16"/>
                  <w:szCs w:val="16"/>
                </w:rPr>
                <w:t>31.57</w:t>
              </w:r>
            </w:ins>
          </w:p>
        </w:tc>
        <w:tc>
          <w:tcPr>
            <w:tcW w:w="453" w:type="dxa"/>
            <w:tcBorders>
              <w:left w:val="single" w:sz="4" w:space="0" w:color="auto"/>
            </w:tcBorders>
            <w:vAlign w:val="center"/>
          </w:tcPr>
          <w:p w14:paraId="4C7F7A4E" w14:textId="5BD75307" w:rsidR="00BD2E78" w:rsidRPr="007E0F91" w:rsidRDefault="00BD2E78" w:rsidP="00BD2E78">
            <w:pPr>
              <w:jc w:val="center"/>
              <w:rPr>
                <w:ins w:id="12983" w:author="Στάθης Καπ" w:date="2023-03-09T05:46:00Z"/>
                <w:sz w:val="16"/>
                <w:szCs w:val="16"/>
              </w:rPr>
            </w:pPr>
            <w:ins w:id="12984" w:author="Στάθης Καπ" w:date="2023-03-09T07:04:00Z">
              <w:r>
                <w:rPr>
                  <w:rFonts w:ascii="Calibri" w:hAnsi="Calibri" w:cs="Calibri"/>
                  <w:color w:val="000000"/>
                  <w:sz w:val="16"/>
                  <w:szCs w:val="16"/>
                </w:rPr>
                <w:t>1247</w:t>
              </w:r>
            </w:ins>
          </w:p>
        </w:tc>
        <w:tc>
          <w:tcPr>
            <w:tcW w:w="454" w:type="dxa"/>
            <w:vAlign w:val="center"/>
          </w:tcPr>
          <w:p w14:paraId="5183E35E" w14:textId="048B8D46" w:rsidR="00BD2E78" w:rsidRPr="007E0F91" w:rsidRDefault="00BD2E78" w:rsidP="00BD2E78">
            <w:pPr>
              <w:jc w:val="center"/>
              <w:rPr>
                <w:ins w:id="12985" w:author="Στάθης Καπ" w:date="2023-03-09T05:46:00Z"/>
                <w:sz w:val="16"/>
                <w:szCs w:val="16"/>
              </w:rPr>
            </w:pPr>
            <w:ins w:id="12986" w:author="Στάθης Καπ" w:date="2023-03-09T07:04:00Z">
              <w:r>
                <w:rPr>
                  <w:rFonts w:ascii="Calibri" w:hAnsi="Calibri" w:cs="Calibri"/>
                  <w:color w:val="000000"/>
                  <w:sz w:val="16"/>
                  <w:szCs w:val="16"/>
                </w:rPr>
                <w:t>5.1</w:t>
              </w:r>
            </w:ins>
          </w:p>
        </w:tc>
        <w:tc>
          <w:tcPr>
            <w:tcW w:w="454" w:type="dxa"/>
            <w:vAlign w:val="center"/>
          </w:tcPr>
          <w:p w14:paraId="4BB66F9B" w14:textId="2D27D4D2" w:rsidR="00BD2E78" w:rsidRPr="007E0F91" w:rsidRDefault="00BD2E78" w:rsidP="00BD2E78">
            <w:pPr>
              <w:jc w:val="center"/>
              <w:rPr>
                <w:ins w:id="12987" w:author="Στάθης Καπ" w:date="2023-03-09T05:46:00Z"/>
                <w:sz w:val="16"/>
                <w:szCs w:val="16"/>
              </w:rPr>
            </w:pPr>
            <w:ins w:id="12988" w:author="Στάθης Καπ" w:date="2023-03-09T07:04:00Z">
              <w:r>
                <w:rPr>
                  <w:rFonts w:ascii="Calibri" w:hAnsi="Calibri" w:cs="Calibri"/>
                  <w:color w:val="000000"/>
                  <w:sz w:val="16"/>
                  <w:szCs w:val="16"/>
                </w:rPr>
                <w:t>1.333</w:t>
              </w:r>
            </w:ins>
          </w:p>
        </w:tc>
        <w:tc>
          <w:tcPr>
            <w:tcW w:w="461" w:type="dxa"/>
            <w:tcBorders>
              <w:right w:val="single" w:sz="4" w:space="0" w:color="auto"/>
            </w:tcBorders>
            <w:vAlign w:val="center"/>
          </w:tcPr>
          <w:p w14:paraId="30E45AB6" w14:textId="6C1C420C" w:rsidR="00BD2E78" w:rsidRPr="007E0F91" w:rsidRDefault="00BD2E78" w:rsidP="00BD2E78">
            <w:pPr>
              <w:jc w:val="center"/>
              <w:rPr>
                <w:ins w:id="12989" w:author="Στάθης Καπ" w:date="2023-03-09T05:46:00Z"/>
                <w:sz w:val="16"/>
                <w:szCs w:val="16"/>
              </w:rPr>
            </w:pPr>
            <w:ins w:id="12990" w:author="Στάθης Καπ" w:date="2023-03-09T07:04:00Z">
              <w:r>
                <w:rPr>
                  <w:rFonts w:ascii="Calibri" w:hAnsi="Calibri" w:cs="Calibri"/>
                  <w:color w:val="000000"/>
                  <w:sz w:val="16"/>
                  <w:szCs w:val="16"/>
                </w:rPr>
                <w:t>54.3</w:t>
              </w:r>
            </w:ins>
          </w:p>
        </w:tc>
      </w:tr>
      <w:tr w:rsidR="00BD2E78" w14:paraId="7958B2B1" w14:textId="77777777" w:rsidTr="00B16494">
        <w:trPr>
          <w:trHeight w:val="170"/>
          <w:jc w:val="center"/>
          <w:ins w:id="12991"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0B01EDDD" w14:textId="77777777" w:rsidR="00BD2E78" w:rsidRPr="007E0F91" w:rsidRDefault="00BD2E78" w:rsidP="00BD2E78">
            <w:pPr>
              <w:jc w:val="center"/>
              <w:rPr>
                <w:ins w:id="12992" w:author="Στάθης Καπ" w:date="2023-03-09T05:46:00Z"/>
                <w:sz w:val="16"/>
                <w:szCs w:val="16"/>
              </w:rPr>
            </w:pPr>
            <w:ins w:id="12993" w:author="Στάθης Καπ" w:date="2023-03-09T05:46:00Z">
              <w:r w:rsidRPr="007E0F91">
                <w:rPr>
                  <w:sz w:val="16"/>
                  <w:szCs w:val="16"/>
                </w:rPr>
                <w:t>pr06</w:t>
              </w:r>
            </w:ins>
          </w:p>
        </w:tc>
        <w:tc>
          <w:tcPr>
            <w:tcW w:w="565" w:type="dxa"/>
            <w:tcBorders>
              <w:left w:val="single" w:sz="4" w:space="0" w:color="auto"/>
            </w:tcBorders>
            <w:vAlign w:val="center"/>
          </w:tcPr>
          <w:p w14:paraId="640EEDAE" w14:textId="1992AF3D" w:rsidR="00BD2E78" w:rsidRPr="007E0F91" w:rsidRDefault="00BD2E78" w:rsidP="00BD2E78">
            <w:pPr>
              <w:jc w:val="center"/>
              <w:rPr>
                <w:ins w:id="12994" w:author="Στάθης Καπ" w:date="2023-03-09T05:46:00Z"/>
                <w:sz w:val="16"/>
                <w:szCs w:val="16"/>
              </w:rPr>
            </w:pPr>
            <w:ins w:id="12995" w:author="Στάθης Καπ" w:date="2023-03-09T07:04:00Z">
              <w:r>
                <w:rPr>
                  <w:rFonts w:ascii="Calibri" w:hAnsi="Calibri" w:cs="Calibri"/>
                  <w:color w:val="000000"/>
                  <w:sz w:val="16"/>
                  <w:szCs w:val="16"/>
                </w:rPr>
                <w:t>1514</w:t>
              </w:r>
            </w:ins>
          </w:p>
        </w:tc>
        <w:tc>
          <w:tcPr>
            <w:tcW w:w="679" w:type="dxa"/>
            <w:tcBorders>
              <w:right w:val="single" w:sz="4" w:space="0" w:color="auto"/>
            </w:tcBorders>
            <w:vAlign w:val="center"/>
          </w:tcPr>
          <w:p w14:paraId="2BC12778" w14:textId="22E94388" w:rsidR="00BD2E78" w:rsidRPr="007E0F91" w:rsidRDefault="00BD2E78" w:rsidP="00BD2E78">
            <w:pPr>
              <w:jc w:val="center"/>
              <w:rPr>
                <w:ins w:id="12996" w:author="Στάθης Καπ" w:date="2023-03-09T05:46:00Z"/>
                <w:sz w:val="16"/>
                <w:szCs w:val="16"/>
              </w:rPr>
            </w:pPr>
            <w:ins w:id="12997" w:author="Στάθης Καπ" w:date="2023-03-09T07:04:00Z">
              <w:r>
                <w:rPr>
                  <w:rFonts w:ascii="Calibri" w:hAnsi="Calibri" w:cs="Calibri"/>
                  <w:color w:val="000000"/>
                  <w:sz w:val="16"/>
                  <w:szCs w:val="16"/>
                </w:rPr>
                <w:t>1376</w:t>
              </w:r>
            </w:ins>
          </w:p>
        </w:tc>
        <w:tc>
          <w:tcPr>
            <w:tcW w:w="453" w:type="dxa"/>
            <w:tcBorders>
              <w:left w:val="single" w:sz="4" w:space="0" w:color="auto"/>
            </w:tcBorders>
            <w:vAlign w:val="center"/>
          </w:tcPr>
          <w:p w14:paraId="2C13F8B7" w14:textId="7F3FC6CF" w:rsidR="00BD2E78" w:rsidRPr="007E0F91" w:rsidRDefault="00BD2E78" w:rsidP="00BD2E78">
            <w:pPr>
              <w:jc w:val="center"/>
              <w:rPr>
                <w:ins w:id="12998" w:author="Στάθης Καπ" w:date="2023-03-09T05:46:00Z"/>
                <w:sz w:val="16"/>
                <w:szCs w:val="16"/>
              </w:rPr>
            </w:pPr>
            <w:ins w:id="12999" w:author="Στάθης Καπ" w:date="2023-03-09T07:04:00Z">
              <w:r>
                <w:rPr>
                  <w:rFonts w:ascii="Calibri" w:hAnsi="Calibri" w:cs="Calibri"/>
                  <w:color w:val="000000"/>
                  <w:sz w:val="16"/>
                  <w:szCs w:val="16"/>
                </w:rPr>
                <w:t>1401</w:t>
              </w:r>
            </w:ins>
          </w:p>
        </w:tc>
        <w:tc>
          <w:tcPr>
            <w:tcW w:w="708" w:type="dxa"/>
            <w:vAlign w:val="center"/>
          </w:tcPr>
          <w:p w14:paraId="15396152" w14:textId="39EAB5D2" w:rsidR="00BD2E78" w:rsidRPr="007E0F91" w:rsidRDefault="00BD2E78" w:rsidP="00BD2E78">
            <w:pPr>
              <w:jc w:val="center"/>
              <w:rPr>
                <w:ins w:id="13000" w:author="Στάθης Καπ" w:date="2023-03-09T05:46:00Z"/>
                <w:sz w:val="16"/>
                <w:szCs w:val="16"/>
              </w:rPr>
            </w:pPr>
            <w:ins w:id="13001" w:author="Στάθης Καπ" w:date="2023-03-09T07:04:00Z">
              <w:r>
                <w:rPr>
                  <w:rFonts w:ascii="Calibri" w:hAnsi="Calibri" w:cs="Calibri"/>
                  <w:color w:val="000000"/>
                  <w:sz w:val="16"/>
                  <w:szCs w:val="16"/>
                </w:rPr>
                <w:t>7.46</w:t>
              </w:r>
            </w:ins>
          </w:p>
        </w:tc>
        <w:tc>
          <w:tcPr>
            <w:tcW w:w="652" w:type="dxa"/>
            <w:vMerge/>
            <w:tcBorders>
              <w:right w:val="single" w:sz="4" w:space="0" w:color="auto"/>
            </w:tcBorders>
            <w:vAlign w:val="center"/>
          </w:tcPr>
          <w:p w14:paraId="55573C49" w14:textId="77777777" w:rsidR="00BD2E78" w:rsidRPr="007E0F91" w:rsidRDefault="00BD2E78" w:rsidP="00BD2E78">
            <w:pPr>
              <w:jc w:val="center"/>
              <w:rPr>
                <w:ins w:id="13002" w:author="Στάθης Καπ" w:date="2023-03-09T05:46:00Z"/>
                <w:sz w:val="16"/>
                <w:szCs w:val="16"/>
              </w:rPr>
            </w:pPr>
          </w:p>
        </w:tc>
        <w:tc>
          <w:tcPr>
            <w:tcW w:w="453" w:type="dxa"/>
            <w:tcBorders>
              <w:left w:val="single" w:sz="4" w:space="0" w:color="auto"/>
            </w:tcBorders>
            <w:vAlign w:val="center"/>
          </w:tcPr>
          <w:p w14:paraId="0EB0B0E3" w14:textId="1BEB9CCB" w:rsidR="00BD2E78" w:rsidRPr="007E0F91" w:rsidRDefault="00BD2E78" w:rsidP="00BD2E78">
            <w:pPr>
              <w:jc w:val="center"/>
              <w:rPr>
                <w:ins w:id="13003" w:author="Στάθης Καπ" w:date="2023-03-09T05:46:00Z"/>
                <w:sz w:val="16"/>
                <w:szCs w:val="16"/>
              </w:rPr>
            </w:pPr>
            <w:ins w:id="13004" w:author="Στάθης Καπ" w:date="2023-03-09T07:04:00Z">
              <w:r>
                <w:rPr>
                  <w:rFonts w:ascii="Calibri" w:hAnsi="Calibri" w:cs="Calibri"/>
                  <w:color w:val="000000"/>
                  <w:sz w:val="16"/>
                  <w:szCs w:val="16"/>
                </w:rPr>
                <w:t>1340</w:t>
              </w:r>
            </w:ins>
          </w:p>
        </w:tc>
        <w:tc>
          <w:tcPr>
            <w:tcW w:w="454" w:type="dxa"/>
            <w:vAlign w:val="center"/>
          </w:tcPr>
          <w:p w14:paraId="2B7EAB50" w14:textId="2371B0A6" w:rsidR="00BD2E78" w:rsidRPr="007E0F91" w:rsidRDefault="00BD2E78" w:rsidP="00BD2E78">
            <w:pPr>
              <w:jc w:val="center"/>
              <w:rPr>
                <w:ins w:id="13005" w:author="Στάθης Καπ" w:date="2023-03-09T05:46:00Z"/>
                <w:sz w:val="16"/>
                <w:szCs w:val="16"/>
              </w:rPr>
            </w:pPr>
            <w:ins w:id="13006" w:author="Στάθης Καπ" w:date="2023-03-09T07:04:00Z">
              <w:r>
                <w:rPr>
                  <w:rFonts w:ascii="Calibri" w:hAnsi="Calibri" w:cs="Calibri"/>
                  <w:color w:val="000000"/>
                  <w:sz w:val="16"/>
                  <w:szCs w:val="16"/>
                </w:rPr>
                <w:t>4.35</w:t>
              </w:r>
            </w:ins>
          </w:p>
        </w:tc>
        <w:tc>
          <w:tcPr>
            <w:tcW w:w="454" w:type="dxa"/>
            <w:vAlign w:val="center"/>
          </w:tcPr>
          <w:p w14:paraId="357EF467" w14:textId="1F40BC8C" w:rsidR="00BD2E78" w:rsidRPr="007E0F91" w:rsidRDefault="00BD2E78" w:rsidP="00BD2E78">
            <w:pPr>
              <w:jc w:val="center"/>
              <w:rPr>
                <w:ins w:id="13007" w:author="Στάθης Καπ" w:date="2023-03-09T05:46:00Z"/>
                <w:sz w:val="16"/>
                <w:szCs w:val="16"/>
              </w:rPr>
            </w:pPr>
            <w:ins w:id="13008" w:author="Στάθης Καπ" w:date="2023-03-09T07:04:00Z">
              <w:r>
                <w:rPr>
                  <w:rFonts w:ascii="Calibri" w:hAnsi="Calibri" w:cs="Calibri"/>
                  <w:color w:val="000000"/>
                  <w:sz w:val="16"/>
                  <w:szCs w:val="16"/>
                </w:rPr>
                <w:t>2.962</w:t>
              </w:r>
            </w:ins>
          </w:p>
        </w:tc>
        <w:tc>
          <w:tcPr>
            <w:tcW w:w="457" w:type="dxa"/>
            <w:tcBorders>
              <w:right w:val="single" w:sz="4" w:space="0" w:color="auto"/>
            </w:tcBorders>
            <w:vAlign w:val="center"/>
          </w:tcPr>
          <w:p w14:paraId="6272F32D" w14:textId="118DFADD" w:rsidR="00BD2E78" w:rsidRPr="007E0F91" w:rsidRDefault="00BD2E78" w:rsidP="00BD2E78">
            <w:pPr>
              <w:jc w:val="center"/>
              <w:rPr>
                <w:ins w:id="13009" w:author="Στάθης Καπ" w:date="2023-03-09T05:46:00Z"/>
                <w:sz w:val="16"/>
                <w:szCs w:val="16"/>
              </w:rPr>
            </w:pPr>
            <w:ins w:id="13010" w:author="Στάθης Καπ" w:date="2023-03-09T07:04:00Z">
              <w:r>
                <w:rPr>
                  <w:rFonts w:ascii="Calibri" w:hAnsi="Calibri" w:cs="Calibri"/>
                  <w:color w:val="000000"/>
                  <w:sz w:val="16"/>
                  <w:szCs w:val="16"/>
                </w:rPr>
                <w:t>38.9</w:t>
              </w:r>
            </w:ins>
          </w:p>
        </w:tc>
        <w:tc>
          <w:tcPr>
            <w:tcW w:w="453" w:type="dxa"/>
            <w:tcBorders>
              <w:left w:val="single" w:sz="4" w:space="0" w:color="auto"/>
            </w:tcBorders>
            <w:vAlign w:val="center"/>
          </w:tcPr>
          <w:p w14:paraId="6EE7E46E" w14:textId="68367DA1" w:rsidR="00BD2E78" w:rsidRPr="007E0F91" w:rsidRDefault="00BD2E78" w:rsidP="00BD2E78">
            <w:pPr>
              <w:jc w:val="center"/>
              <w:rPr>
                <w:ins w:id="13011" w:author="Στάθης Καπ" w:date="2023-03-09T05:46:00Z"/>
                <w:sz w:val="16"/>
                <w:szCs w:val="16"/>
              </w:rPr>
            </w:pPr>
            <w:ins w:id="13012" w:author="Στάθης Καπ" w:date="2023-03-09T07:04:00Z">
              <w:r>
                <w:rPr>
                  <w:rFonts w:ascii="Calibri" w:hAnsi="Calibri" w:cs="Calibri"/>
                  <w:color w:val="000000"/>
                  <w:sz w:val="16"/>
                  <w:szCs w:val="16"/>
                </w:rPr>
                <w:t>1344</w:t>
              </w:r>
            </w:ins>
          </w:p>
        </w:tc>
        <w:tc>
          <w:tcPr>
            <w:tcW w:w="454" w:type="dxa"/>
            <w:vAlign w:val="center"/>
          </w:tcPr>
          <w:p w14:paraId="51333D0E" w14:textId="491C2C7E" w:rsidR="00BD2E78" w:rsidRPr="007E0F91" w:rsidRDefault="00BD2E78" w:rsidP="00BD2E78">
            <w:pPr>
              <w:jc w:val="center"/>
              <w:rPr>
                <w:ins w:id="13013" w:author="Στάθης Καπ" w:date="2023-03-09T05:46:00Z"/>
                <w:sz w:val="16"/>
                <w:szCs w:val="16"/>
              </w:rPr>
            </w:pPr>
            <w:ins w:id="13014" w:author="Στάθης Καπ" w:date="2023-03-09T07:04:00Z">
              <w:r>
                <w:rPr>
                  <w:rFonts w:ascii="Calibri" w:hAnsi="Calibri" w:cs="Calibri"/>
                  <w:color w:val="000000"/>
                  <w:sz w:val="16"/>
                  <w:szCs w:val="16"/>
                </w:rPr>
                <w:t>4.07</w:t>
              </w:r>
            </w:ins>
          </w:p>
        </w:tc>
        <w:tc>
          <w:tcPr>
            <w:tcW w:w="454" w:type="dxa"/>
            <w:vAlign w:val="center"/>
          </w:tcPr>
          <w:p w14:paraId="35BA2DE9" w14:textId="32559BBA" w:rsidR="00BD2E78" w:rsidRPr="007E0F91" w:rsidRDefault="00BD2E78" w:rsidP="00BD2E78">
            <w:pPr>
              <w:jc w:val="center"/>
              <w:rPr>
                <w:ins w:id="13015" w:author="Στάθης Καπ" w:date="2023-03-09T05:46:00Z"/>
                <w:sz w:val="16"/>
                <w:szCs w:val="16"/>
              </w:rPr>
            </w:pPr>
            <w:ins w:id="13016" w:author="Στάθης Καπ" w:date="2023-03-09T07:04:00Z">
              <w:r>
                <w:rPr>
                  <w:rFonts w:ascii="Calibri" w:hAnsi="Calibri" w:cs="Calibri"/>
                  <w:color w:val="000000"/>
                  <w:sz w:val="16"/>
                  <w:szCs w:val="16"/>
                </w:rPr>
                <w:t>1.667</w:t>
              </w:r>
            </w:ins>
          </w:p>
        </w:tc>
        <w:tc>
          <w:tcPr>
            <w:tcW w:w="454" w:type="dxa"/>
            <w:tcBorders>
              <w:right w:val="single" w:sz="4" w:space="0" w:color="auto"/>
            </w:tcBorders>
            <w:vAlign w:val="center"/>
          </w:tcPr>
          <w:p w14:paraId="428005BB" w14:textId="1943FAED" w:rsidR="00BD2E78" w:rsidRPr="007E0F91" w:rsidRDefault="00BD2E78" w:rsidP="00BD2E78">
            <w:pPr>
              <w:jc w:val="center"/>
              <w:rPr>
                <w:ins w:id="13017" w:author="Στάθης Καπ" w:date="2023-03-09T05:46:00Z"/>
                <w:sz w:val="16"/>
                <w:szCs w:val="16"/>
              </w:rPr>
            </w:pPr>
            <w:ins w:id="13018" w:author="Στάθης Καπ" w:date="2023-03-09T07:04:00Z">
              <w:r>
                <w:rPr>
                  <w:rFonts w:ascii="Calibri" w:hAnsi="Calibri" w:cs="Calibri"/>
                  <w:color w:val="000000"/>
                  <w:sz w:val="16"/>
                  <w:szCs w:val="16"/>
                </w:rPr>
                <w:t>65.61</w:t>
              </w:r>
            </w:ins>
          </w:p>
        </w:tc>
        <w:tc>
          <w:tcPr>
            <w:tcW w:w="453" w:type="dxa"/>
            <w:tcBorders>
              <w:left w:val="single" w:sz="4" w:space="0" w:color="auto"/>
            </w:tcBorders>
            <w:vAlign w:val="center"/>
          </w:tcPr>
          <w:p w14:paraId="4468B8B7" w14:textId="304937FF" w:rsidR="00BD2E78" w:rsidRPr="007E0F91" w:rsidRDefault="00BD2E78" w:rsidP="00BD2E78">
            <w:pPr>
              <w:jc w:val="center"/>
              <w:rPr>
                <w:ins w:id="13019" w:author="Στάθης Καπ" w:date="2023-03-09T05:46:00Z"/>
                <w:sz w:val="16"/>
                <w:szCs w:val="16"/>
              </w:rPr>
            </w:pPr>
            <w:ins w:id="13020" w:author="Στάθης Καπ" w:date="2023-03-09T07:04:00Z">
              <w:r>
                <w:rPr>
                  <w:rFonts w:ascii="Calibri" w:hAnsi="Calibri" w:cs="Calibri"/>
                  <w:color w:val="000000"/>
                  <w:sz w:val="16"/>
                  <w:szCs w:val="16"/>
                </w:rPr>
                <w:t>1328</w:t>
              </w:r>
            </w:ins>
          </w:p>
        </w:tc>
        <w:tc>
          <w:tcPr>
            <w:tcW w:w="454" w:type="dxa"/>
            <w:vAlign w:val="center"/>
          </w:tcPr>
          <w:p w14:paraId="00831FE6" w14:textId="10C9FD01" w:rsidR="00BD2E78" w:rsidRPr="007E0F91" w:rsidRDefault="00BD2E78" w:rsidP="00BD2E78">
            <w:pPr>
              <w:jc w:val="center"/>
              <w:rPr>
                <w:ins w:id="13021" w:author="Στάθης Καπ" w:date="2023-03-09T05:46:00Z"/>
                <w:sz w:val="16"/>
                <w:szCs w:val="16"/>
              </w:rPr>
            </w:pPr>
            <w:ins w:id="13022" w:author="Στάθης Καπ" w:date="2023-03-09T07:04:00Z">
              <w:r>
                <w:rPr>
                  <w:rFonts w:ascii="Calibri" w:hAnsi="Calibri" w:cs="Calibri"/>
                  <w:color w:val="000000"/>
                  <w:sz w:val="16"/>
                  <w:szCs w:val="16"/>
                </w:rPr>
                <w:t>5.21</w:t>
              </w:r>
            </w:ins>
          </w:p>
        </w:tc>
        <w:tc>
          <w:tcPr>
            <w:tcW w:w="454" w:type="dxa"/>
            <w:vAlign w:val="center"/>
          </w:tcPr>
          <w:p w14:paraId="416B5EBF" w14:textId="6A430EB2" w:rsidR="00BD2E78" w:rsidRPr="007E0F91" w:rsidRDefault="00BD2E78" w:rsidP="00BD2E78">
            <w:pPr>
              <w:jc w:val="center"/>
              <w:rPr>
                <w:ins w:id="13023" w:author="Στάθης Καπ" w:date="2023-03-09T05:46:00Z"/>
                <w:sz w:val="16"/>
                <w:szCs w:val="16"/>
              </w:rPr>
            </w:pPr>
            <w:ins w:id="13024" w:author="Στάθης Καπ" w:date="2023-03-09T07:04:00Z">
              <w:r>
                <w:rPr>
                  <w:rFonts w:ascii="Calibri" w:hAnsi="Calibri" w:cs="Calibri"/>
                  <w:color w:val="000000"/>
                  <w:sz w:val="16"/>
                  <w:szCs w:val="16"/>
                </w:rPr>
                <w:t>1.394</w:t>
              </w:r>
            </w:ins>
          </w:p>
        </w:tc>
        <w:tc>
          <w:tcPr>
            <w:tcW w:w="461" w:type="dxa"/>
            <w:tcBorders>
              <w:right w:val="single" w:sz="4" w:space="0" w:color="auto"/>
            </w:tcBorders>
            <w:vAlign w:val="center"/>
          </w:tcPr>
          <w:p w14:paraId="4F1E94F6" w14:textId="2997AEDD" w:rsidR="00BD2E78" w:rsidRPr="007E0F91" w:rsidRDefault="00BD2E78" w:rsidP="00BD2E78">
            <w:pPr>
              <w:jc w:val="center"/>
              <w:rPr>
                <w:ins w:id="13025" w:author="Στάθης Καπ" w:date="2023-03-09T05:46:00Z"/>
                <w:sz w:val="16"/>
                <w:szCs w:val="16"/>
              </w:rPr>
            </w:pPr>
            <w:ins w:id="13026" w:author="Στάθης Καπ" w:date="2023-03-09T07:04:00Z">
              <w:r>
                <w:rPr>
                  <w:rFonts w:ascii="Calibri" w:hAnsi="Calibri" w:cs="Calibri"/>
                  <w:color w:val="000000"/>
                  <w:sz w:val="16"/>
                  <w:szCs w:val="16"/>
                </w:rPr>
                <w:t>71.25</w:t>
              </w:r>
            </w:ins>
          </w:p>
        </w:tc>
      </w:tr>
      <w:tr w:rsidR="00BD2E78" w14:paraId="4E80D931" w14:textId="77777777" w:rsidTr="00B16494">
        <w:trPr>
          <w:trHeight w:val="170"/>
          <w:jc w:val="center"/>
          <w:ins w:id="13027"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7CBC849A" w14:textId="77777777" w:rsidR="00BD2E78" w:rsidRPr="007E0F91" w:rsidRDefault="00BD2E78" w:rsidP="00BD2E78">
            <w:pPr>
              <w:jc w:val="center"/>
              <w:rPr>
                <w:ins w:id="13028" w:author="Στάθης Καπ" w:date="2023-03-09T05:46:00Z"/>
                <w:sz w:val="16"/>
                <w:szCs w:val="16"/>
              </w:rPr>
            </w:pPr>
            <w:ins w:id="13029" w:author="Στάθης Καπ" w:date="2023-03-09T05:46:00Z">
              <w:r w:rsidRPr="007E0F91">
                <w:rPr>
                  <w:sz w:val="16"/>
                  <w:szCs w:val="16"/>
                </w:rPr>
                <w:t>pr07</w:t>
              </w:r>
            </w:ins>
          </w:p>
        </w:tc>
        <w:tc>
          <w:tcPr>
            <w:tcW w:w="565" w:type="dxa"/>
            <w:tcBorders>
              <w:left w:val="single" w:sz="4" w:space="0" w:color="auto"/>
            </w:tcBorders>
            <w:vAlign w:val="center"/>
          </w:tcPr>
          <w:p w14:paraId="67380539" w14:textId="3F0C025F" w:rsidR="00BD2E78" w:rsidRPr="007E0F91" w:rsidRDefault="00BD2E78" w:rsidP="00BD2E78">
            <w:pPr>
              <w:jc w:val="center"/>
              <w:rPr>
                <w:ins w:id="13030" w:author="Στάθης Καπ" w:date="2023-03-09T05:46:00Z"/>
                <w:sz w:val="16"/>
                <w:szCs w:val="16"/>
              </w:rPr>
            </w:pPr>
            <w:ins w:id="13031" w:author="Στάθης Καπ" w:date="2023-03-09T07:04:00Z">
              <w:r>
                <w:rPr>
                  <w:rFonts w:ascii="Calibri" w:hAnsi="Calibri" w:cs="Calibri"/>
                  <w:color w:val="000000"/>
                  <w:sz w:val="16"/>
                  <w:szCs w:val="16"/>
                </w:rPr>
                <w:t>744</w:t>
              </w:r>
            </w:ins>
          </w:p>
        </w:tc>
        <w:tc>
          <w:tcPr>
            <w:tcW w:w="679" w:type="dxa"/>
            <w:tcBorders>
              <w:right w:val="single" w:sz="4" w:space="0" w:color="auto"/>
            </w:tcBorders>
            <w:vAlign w:val="center"/>
          </w:tcPr>
          <w:p w14:paraId="6B2D5085" w14:textId="55A1186B" w:rsidR="00BD2E78" w:rsidRPr="007E0F91" w:rsidRDefault="00BD2E78" w:rsidP="00BD2E78">
            <w:pPr>
              <w:jc w:val="center"/>
              <w:rPr>
                <w:ins w:id="13032" w:author="Στάθης Καπ" w:date="2023-03-09T05:46:00Z"/>
                <w:sz w:val="16"/>
                <w:szCs w:val="16"/>
              </w:rPr>
            </w:pPr>
            <w:ins w:id="13033" w:author="Στάθης Καπ" w:date="2023-03-09T07:04:00Z">
              <w:r>
                <w:rPr>
                  <w:rFonts w:ascii="Calibri" w:hAnsi="Calibri" w:cs="Calibri"/>
                  <w:color w:val="000000"/>
                  <w:sz w:val="16"/>
                  <w:szCs w:val="16"/>
                </w:rPr>
                <w:t>713</w:t>
              </w:r>
            </w:ins>
          </w:p>
        </w:tc>
        <w:tc>
          <w:tcPr>
            <w:tcW w:w="453" w:type="dxa"/>
            <w:tcBorders>
              <w:left w:val="single" w:sz="4" w:space="0" w:color="auto"/>
            </w:tcBorders>
            <w:vAlign w:val="center"/>
          </w:tcPr>
          <w:p w14:paraId="4476DEF9" w14:textId="50AB06AF" w:rsidR="00BD2E78" w:rsidRPr="007E0F91" w:rsidRDefault="00BD2E78" w:rsidP="00BD2E78">
            <w:pPr>
              <w:jc w:val="center"/>
              <w:rPr>
                <w:ins w:id="13034" w:author="Στάθης Καπ" w:date="2023-03-09T05:46:00Z"/>
                <w:sz w:val="16"/>
                <w:szCs w:val="16"/>
              </w:rPr>
            </w:pPr>
            <w:ins w:id="13035" w:author="Στάθης Καπ" w:date="2023-03-09T07:04:00Z">
              <w:r>
                <w:rPr>
                  <w:rFonts w:ascii="Calibri" w:hAnsi="Calibri" w:cs="Calibri"/>
                  <w:color w:val="000000"/>
                  <w:sz w:val="16"/>
                  <w:szCs w:val="16"/>
                </w:rPr>
                <w:t>689</w:t>
              </w:r>
            </w:ins>
          </w:p>
        </w:tc>
        <w:tc>
          <w:tcPr>
            <w:tcW w:w="708" w:type="dxa"/>
            <w:vAlign w:val="center"/>
          </w:tcPr>
          <w:p w14:paraId="1F54DC96" w14:textId="5B31F605" w:rsidR="00BD2E78" w:rsidRPr="007E0F91" w:rsidRDefault="00BD2E78" w:rsidP="00BD2E78">
            <w:pPr>
              <w:jc w:val="center"/>
              <w:rPr>
                <w:ins w:id="13036" w:author="Στάθης Καπ" w:date="2023-03-09T05:46:00Z"/>
                <w:sz w:val="16"/>
                <w:szCs w:val="16"/>
              </w:rPr>
            </w:pPr>
            <w:ins w:id="13037" w:author="Στάθης Καπ" w:date="2023-03-09T07:04:00Z">
              <w:r>
                <w:rPr>
                  <w:rFonts w:ascii="Calibri" w:hAnsi="Calibri" w:cs="Calibri"/>
                  <w:color w:val="000000"/>
                  <w:sz w:val="16"/>
                  <w:szCs w:val="16"/>
                </w:rPr>
                <w:t>7.39</w:t>
              </w:r>
            </w:ins>
          </w:p>
        </w:tc>
        <w:tc>
          <w:tcPr>
            <w:tcW w:w="652" w:type="dxa"/>
            <w:vMerge/>
            <w:tcBorders>
              <w:right w:val="single" w:sz="4" w:space="0" w:color="auto"/>
            </w:tcBorders>
            <w:vAlign w:val="center"/>
          </w:tcPr>
          <w:p w14:paraId="159F3013" w14:textId="77777777" w:rsidR="00BD2E78" w:rsidRPr="007E0F91" w:rsidRDefault="00BD2E78" w:rsidP="00BD2E78">
            <w:pPr>
              <w:jc w:val="center"/>
              <w:rPr>
                <w:ins w:id="13038" w:author="Στάθης Καπ" w:date="2023-03-09T05:46:00Z"/>
                <w:sz w:val="16"/>
                <w:szCs w:val="16"/>
              </w:rPr>
            </w:pPr>
          </w:p>
        </w:tc>
        <w:tc>
          <w:tcPr>
            <w:tcW w:w="453" w:type="dxa"/>
            <w:tcBorders>
              <w:left w:val="single" w:sz="4" w:space="0" w:color="auto"/>
            </w:tcBorders>
            <w:vAlign w:val="center"/>
          </w:tcPr>
          <w:p w14:paraId="17040A9E" w14:textId="7C660BE7" w:rsidR="00BD2E78" w:rsidRPr="007E0F91" w:rsidRDefault="00BD2E78" w:rsidP="00BD2E78">
            <w:pPr>
              <w:jc w:val="center"/>
              <w:rPr>
                <w:ins w:id="13039" w:author="Στάθης Καπ" w:date="2023-03-09T05:46:00Z"/>
                <w:sz w:val="16"/>
                <w:szCs w:val="16"/>
              </w:rPr>
            </w:pPr>
            <w:ins w:id="13040" w:author="Στάθης Καπ" w:date="2023-03-09T07:04:00Z">
              <w:r>
                <w:rPr>
                  <w:rFonts w:ascii="Calibri" w:hAnsi="Calibri" w:cs="Calibri"/>
                  <w:color w:val="000000"/>
                  <w:sz w:val="16"/>
                  <w:szCs w:val="16"/>
                </w:rPr>
                <w:t>653</w:t>
              </w:r>
            </w:ins>
          </w:p>
        </w:tc>
        <w:tc>
          <w:tcPr>
            <w:tcW w:w="454" w:type="dxa"/>
            <w:vAlign w:val="center"/>
          </w:tcPr>
          <w:p w14:paraId="11180E57" w14:textId="406C29E9" w:rsidR="00BD2E78" w:rsidRPr="007E0F91" w:rsidRDefault="00BD2E78" w:rsidP="00BD2E78">
            <w:pPr>
              <w:jc w:val="center"/>
              <w:rPr>
                <w:ins w:id="13041" w:author="Στάθης Καπ" w:date="2023-03-09T05:46:00Z"/>
                <w:sz w:val="16"/>
                <w:szCs w:val="16"/>
              </w:rPr>
            </w:pPr>
            <w:ins w:id="13042" w:author="Στάθης Καπ" w:date="2023-03-09T07:04:00Z">
              <w:r>
                <w:rPr>
                  <w:rFonts w:ascii="Calibri" w:hAnsi="Calibri" w:cs="Calibri"/>
                  <w:color w:val="000000"/>
                  <w:sz w:val="16"/>
                  <w:szCs w:val="16"/>
                </w:rPr>
                <w:t>5.22</w:t>
              </w:r>
            </w:ins>
          </w:p>
        </w:tc>
        <w:tc>
          <w:tcPr>
            <w:tcW w:w="454" w:type="dxa"/>
            <w:vAlign w:val="center"/>
          </w:tcPr>
          <w:p w14:paraId="62EAE942" w14:textId="18A04D46" w:rsidR="00BD2E78" w:rsidRPr="007E0F91" w:rsidRDefault="00BD2E78" w:rsidP="00BD2E78">
            <w:pPr>
              <w:jc w:val="center"/>
              <w:rPr>
                <w:ins w:id="13043" w:author="Στάθης Καπ" w:date="2023-03-09T05:46:00Z"/>
                <w:sz w:val="16"/>
                <w:szCs w:val="16"/>
              </w:rPr>
            </w:pPr>
            <w:ins w:id="13044" w:author="Στάθης Καπ" w:date="2023-03-09T07:04:00Z">
              <w:r>
                <w:rPr>
                  <w:rFonts w:ascii="Calibri" w:hAnsi="Calibri" w:cs="Calibri"/>
                  <w:color w:val="000000"/>
                  <w:sz w:val="16"/>
                  <w:szCs w:val="16"/>
                </w:rPr>
                <w:t>0.204</w:t>
              </w:r>
            </w:ins>
          </w:p>
        </w:tc>
        <w:tc>
          <w:tcPr>
            <w:tcW w:w="457" w:type="dxa"/>
            <w:tcBorders>
              <w:right w:val="single" w:sz="4" w:space="0" w:color="auto"/>
            </w:tcBorders>
            <w:vAlign w:val="center"/>
          </w:tcPr>
          <w:p w14:paraId="69037805" w14:textId="58C1348B" w:rsidR="00BD2E78" w:rsidRPr="007E0F91" w:rsidRDefault="00BD2E78" w:rsidP="00BD2E78">
            <w:pPr>
              <w:jc w:val="center"/>
              <w:rPr>
                <w:ins w:id="13045" w:author="Στάθης Καπ" w:date="2023-03-09T05:46:00Z"/>
                <w:sz w:val="16"/>
                <w:szCs w:val="16"/>
              </w:rPr>
            </w:pPr>
            <w:ins w:id="13046" w:author="Στάθης Καπ" w:date="2023-03-09T07:04:00Z">
              <w:r>
                <w:rPr>
                  <w:rFonts w:ascii="Calibri" w:hAnsi="Calibri" w:cs="Calibri"/>
                  <w:color w:val="000000"/>
                  <w:sz w:val="16"/>
                  <w:szCs w:val="16"/>
                </w:rPr>
                <w:t>37.8</w:t>
              </w:r>
            </w:ins>
          </w:p>
        </w:tc>
        <w:tc>
          <w:tcPr>
            <w:tcW w:w="453" w:type="dxa"/>
            <w:tcBorders>
              <w:left w:val="single" w:sz="4" w:space="0" w:color="auto"/>
            </w:tcBorders>
            <w:vAlign w:val="center"/>
          </w:tcPr>
          <w:p w14:paraId="45203900" w14:textId="18957882" w:rsidR="00BD2E78" w:rsidRPr="007E0F91" w:rsidRDefault="00BD2E78" w:rsidP="00BD2E78">
            <w:pPr>
              <w:jc w:val="center"/>
              <w:rPr>
                <w:ins w:id="13047" w:author="Στάθης Καπ" w:date="2023-03-09T05:46:00Z"/>
                <w:sz w:val="16"/>
                <w:szCs w:val="16"/>
              </w:rPr>
            </w:pPr>
            <w:ins w:id="13048" w:author="Στάθης Καπ" w:date="2023-03-09T07:04:00Z">
              <w:r>
                <w:rPr>
                  <w:rFonts w:ascii="Calibri" w:hAnsi="Calibri" w:cs="Calibri"/>
                  <w:color w:val="000000"/>
                  <w:sz w:val="16"/>
                  <w:szCs w:val="16"/>
                </w:rPr>
                <w:t>643</w:t>
              </w:r>
            </w:ins>
          </w:p>
        </w:tc>
        <w:tc>
          <w:tcPr>
            <w:tcW w:w="454" w:type="dxa"/>
            <w:vAlign w:val="center"/>
          </w:tcPr>
          <w:p w14:paraId="00377F09" w14:textId="6C1B5380" w:rsidR="00BD2E78" w:rsidRPr="007E0F91" w:rsidRDefault="00BD2E78" w:rsidP="00BD2E78">
            <w:pPr>
              <w:jc w:val="center"/>
              <w:rPr>
                <w:ins w:id="13049" w:author="Στάθης Καπ" w:date="2023-03-09T05:46:00Z"/>
                <w:sz w:val="16"/>
                <w:szCs w:val="16"/>
              </w:rPr>
            </w:pPr>
            <w:ins w:id="13050" w:author="Στάθης Καπ" w:date="2023-03-09T07:04:00Z">
              <w:r>
                <w:rPr>
                  <w:rFonts w:ascii="Calibri" w:hAnsi="Calibri" w:cs="Calibri"/>
                  <w:color w:val="000000"/>
                  <w:sz w:val="16"/>
                  <w:szCs w:val="16"/>
                </w:rPr>
                <w:t>6.68</w:t>
              </w:r>
            </w:ins>
          </w:p>
        </w:tc>
        <w:tc>
          <w:tcPr>
            <w:tcW w:w="454" w:type="dxa"/>
            <w:vAlign w:val="center"/>
          </w:tcPr>
          <w:p w14:paraId="6C111B10" w14:textId="33C735D6" w:rsidR="00BD2E78" w:rsidRPr="007E0F91" w:rsidRDefault="00BD2E78" w:rsidP="00BD2E78">
            <w:pPr>
              <w:jc w:val="center"/>
              <w:rPr>
                <w:ins w:id="13051" w:author="Στάθης Καπ" w:date="2023-03-09T05:46:00Z"/>
                <w:sz w:val="16"/>
                <w:szCs w:val="16"/>
              </w:rPr>
            </w:pPr>
            <w:ins w:id="13052" w:author="Στάθης Καπ" w:date="2023-03-09T07:04:00Z">
              <w:r>
                <w:rPr>
                  <w:rFonts w:ascii="Calibri" w:hAnsi="Calibri" w:cs="Calibri"/>
                  <w:color w:val="000000"/>
                  <w:sz w:val="16"/>
                  <w:szCs w:val="16"/>
                </w:rPr>
                <w:t>0.166</w:t>
              </w:r>
            </w:ins>
          </w:p>
        </w:tc>
        <w:tc>
          <w:tcPr>
            <w:tcW w:w="454" w:type="dxa"/>
            <w:tcBorders>
              <w:right w:val="single" w:sz="4" w:space="0" w:color="auto"/>
            </w:tcBorders>
            <w:vAlign w:val="center"/>
          </w:tcPr>
          <w:p w14:paraId="674827C0" w14:textId="7C692097" w:rsidR="00BD2E78" w:rsidRPr="007E0F91" w:rsidRDefault="00BD2E78" w:rsidP="00BD2E78">
            <w:pPr>
              <w:jc w:val="center"/>
              <w:rPr>
                <w:ins w:id="13053" w:author="Στάθης Καπ" w:date="2023-03-09T05:46:00Z"/>
                <w:sz w:val="16"/>
                <w:szCs w:val="16"/>
              </w:rPr>
            </w:pPr>
            <w:ins w:id="13054" w:author="Στάθης Καπ" w:date="2023-03-09T07:04:00Z">
              <w:r>
                <w:rPr>
                  <w:rFonts w:ascii="Calibri" w:hAnsi="Calibri" w:cs="Calibri"/>
                  <w:color w:val="000000"/>
                  <w:sz w:val="16"/>
                  <w:szCs w:val="16"/>
                </w:rPr>
                <w:t>49.39</w:t>
              </w:r>
            </w:ins>
          </w:p>
        </w:tc>
        <w:tc>
          <w:tcPr>
            <w:tcW w:w="453" w:type="dxa"/>
            <w:tcBorders>
              <w:left w:val="single" w:sz="4" w:space="0" w:color="auto"/>
            </w:tcBorders>
            <w:vAlign w:val="center"/>
          </w:tcPr>
          <w:p w14:paraId="5629F167" w14:textId="6A7B6081" w:rsidR="00BD2E78" w:rsidRPr="007E0F91" w:rsidRDefault="00BD2E78" w:rsidP="00BD2E78">
            <w:pPr>
              <w:jc w:val="center"/>
              <w:rPr>
                <w:ins w:id="13055" w:author="Στάθης Καπ" w:date="2023-03-09T05:46:00Z"/>
                <w:sz w:val="16"/>
                <w:szCs w:val="16"/>
              </w:rPr>
            </w:pPr>
            <w:ins w:id="13056" w:author="Στάθης Καπ" w:date="2023-03-09T07:04:00Z">
              <w:r>
                <w:rPr>
                  <w:rFonts w:ascii="Calibri" w:hAnsi="Calibri" w:cs="Calibri"/>
                  <w:color w:val="000000"/>
                  <w:sz w:val="16"/>
                  <w:szCs w:val="16"/>
                </w:rPr>
                <w:t>629</w:t>
              </w:r>
            </w:ins>
          </w:p>
        </w:tc>
        <w:tc>
          <w:tcPr>
            <w:tcW w:w="454" w:type="dxa"/>
            <w:vAlign w:val="center"/>
          </w:tcPr>
          <w:p w14:paraId="221ED18A" w14:textId="1047E016" w:rsidR="00BD2E78" w:rsidRPr="007E0F91" w:rsidRDefault="00BD2E78" w:rsidP="00BD2E78">
            <w:pPr>
              <w:jc w:val="center"/>
              <w:rPr>
                <w:ins w:id="13057" w:author="Στάθης Καπ" w:date="2023-03-09T05:46:00Z"/>
                <w:sz w:val="16"/>
                <w:szCs w:val="16"/>
              </w:rPr>
            </w:pPr>
            <w:ins w:id="13058" w:author="Στάθης Καπ" w:date="2023-03-09T07:04:00Z">
              <w:r>
                <w:rPr>
                  <w:rFonts w:ascii="Calibri" w:hAnsi="Calibri" w:cs="Calibri"/>
                  <w:color w:val="000000"/>
                  <w:sz w:val="16"/>
                  <w:szCs w:val="16"/>
                </w:rPr>
                <w:t>8.71</w:t>
              </w:r>
            </w:ins>
          </w:p>
        </w:tc>
        <w:tc>
          <w:tcPr>
            <w:tcW w:w="454" w:type="dxa"/>
            <w:vAlign w:val="center"/>
          </w:tcPr>
          <w:p w14:paraId="13595BCD" w14:textId="4C0408D2" w:rsidR="00BD2E78" w:rsidRPr="007E0F91" w:rsidRDefault="00BD2E78" w:rsidP="00BD2E78">
            <w:pPr>
              <w:jc w:val="center"/>
              <w:rPr>
                <w:ins w:id="13059" w:author="Στάθης Καπ" w:date="2023-03-09T05:46:00Z"/>
                <w:sz w:val="16"/>
                <w:szCs w:val="16"/>
              </w:rPr>
            </w:pPr>
            <w:ins w:id="13060" w:author="Στάθης Καπ" w:date="2023-03-09T07:04:00Z">
              <w:r>
                <w:rPr>
                  <w:rFonts w:ascii="Calibri" w:hAnsi="Calibri" w:cs="Calibri"/>
                  <w:color w:val="000000"/>
                  <w:sz w:val="16"/>
                  <w:szCs w:val="16"/>
                </w:rPr>
                <w:t>0.284</w:t>
              </w:r>
            </w:ins>
          </w:p>
        </w:tc>
        <w:tc>
          <w:tcPr>
            <w:tcW w:w="461" w:type="dxa"/>
            <w:tcBorders>
              <w:right w:val="single" w:sz="4" w:space="0" w:color="auto"/>
            </w:tcBorders>
            <w:vAlign w:val="center"/>
          </w:tcPr>
          <w:p w14:paraId="66237195" w14:textId="51D342BE" w:rsidR="00BD2E78" w:rsidRPr="007E0F91" w:rsidRDefault="00BD2E78" w:rsidP="00BD2E78">
            <w:pPr>
              <w:jc w:val="center"/>
              <w:rPr>
                <w:ins w:id="13061" w:author="Στάθης Καπ" w:date="2023-03-09T05:46:00Z"/>
                <w:sz w:val="16"/>
                <w:szCs w:val="16"/>
              </w:rPr>
            </w:pPr>
            <w:ins w:id="13062" w:author="Στάθης Καπ" w:date="2023-03-09T07:04:00Z">
              <w:r>
                <w:rPr>
                  <w:rFonts w:ascii="Calibri" w:hAnsi="Calibri" w:cs="Calibri"/>
                  <w:color w:val="000000"/>
                  <w:sz w:val="16"/>
                  <w:szCs w:val="16"/>
                </w:rPr>
                <w:t>13.41</w:t>
              </w:r>
            </w:ins>
          </w:p>
        </w:tc>
      </w:tr>
      <w:tr w:rsidR="00BD2E78" w14:paraId="673FD6AC" w14:textId="77777777" w:rsidTr="00B16494">
        <w:trPr>
          <w:trHeight w:val="170"/>
          <w:jc w:val="center"/>
          <w:ins w:id="13063"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5B60C855" w14:textId="77777777" w:rsidR="00BD2E78" w:rsidRPr="007E0F91" w:rsidRDefault="00BD2E78" w:rsidP="00BD2E78">
            <w:pPr>
              <w:jc w:val="center"/>
              <w:rPr>
                <w:ins w:id="13064" w:author="Στάθης Καπ" w:date="2023-03-09T05:46:00Z"/>
                <w:sz w:val="16"/>
                <w:szCs w:val="16"/>
              </w:rPr>
            </w:pPr>
            <w:ins w:id="13065" w:author="Στάθης Καπ" w:date="2023-03-09T05:46:00Z">
              <w:r w:rsidRPr="007E0F91">
                <w:rPr>
                  <w:sz w:val="16"/>
                  <w:szCs w:val="16"/>
                </w:rPr>
                <w:t>pr08</w:t>
              </w:r>
            </w:ins>
          </w:p>
        </w:tc>
        <w:tc>
          <w:tcPr>
            <w:tcW w:w="565" w:type="dxa"/>
            <w:tcBorders>
              <w:left w:val="single" w:sz="4" w:space="0" w:color="auto"/>
            </w:tcBorders>
            <w:vAlign w:val="center"/>
          </w:tcPr>
          <w:p w14:paraId="2AF25101" w14:textId="13D81F37" w:rsidR="00BD2E78" w:rsidRPr="007E0F91" w:rsidRDefault="00BD2E78" w:rsidP="00BD2E78">
            <w:pPr>
              <w:jc w:val="center"/>
              <w:rPr>
                <w:ins w:id="13066" w:author="Στάθης Καπ" w:date="2023-03-09T05:46:00Z"/>
                <w:sz w:val="16"/>
                <w:szCs w:val="16"/>
              </w:rPr>
            </w:pPr>
            <w:ins w:id="13067" w:author="Στάθης Καπ" w:date="2023-03-09T07:04:00Z">
              <w:r>
                <w:rPr>
                  <w:rFonts w:ascii="Calibri" w:hAnsi="Calibri" w:cs="Calibri"/>
                  <w:color w:val="000000"/>
                  <w:sz w:val="16"/>
                  <w:szCs w:val="16"/>
                </w:rPr>
                <w:t>1139</w:t>
              </w:r>
            </w:ins>
          </w:p>
        </w:tc>
        <w:tc>
          <w:tcPr>
            <w:tcW w:w="679" w:type="dxa"/>
            <w:tcBorders>
              <w:right w:val="single" w:sz="4" w:space="0" w:color="auto"/>
            </w:tcBorders>
            <w:vAlign w:val="center"/>
          </w:tcPr>
          <w:p w14:paraId="2D1A4AF6" w14:textId="510ACA13" w:rsidR="00BD2E78" w:rsidRPr="007E0F91" w:rsidRDefault="00BD2E78" w:rsidP="00BD2E78">
            <w:pPr>
              <w:jc w:val="center"/>
              <w:rPr>
                <w:ins w:id="13068" w:author="Στάθης Καπ" w:date="2023-03-09T05:46:00Z"/>
                <w:sz w:val="16"/>
                <w:szCs w:val="16"/>
              </w:rPr>
            </w:pPr>
            <w:ins w:id="13069" w:author="Στάθης Καπ" w:date="2023-03-09T07:04:00Z">
              <w:r>
                <w:rPr>
                  <w:rFonts w:ascii="Calibri" w:hAnsi="Calibri" w:cs="Calibri"/>
                  <w:color w:val="000000"/>
                  <w:sz w:val="16"/>
                  <w:szCs w:val="16"/>
                </w:rPr>
                <w:t>1082</w:t>
              </w:r>
            </w:ins>
          </w:p>
        </w:tc>
        <w:tc>
          <w:tcPr>
            <w:tcW w:w="453" w:type="dxa"/>
            <w:tcBorders>
              <w:left w:val="single" w:sz="4" w:space="0" w:color="auto"/>
            </w:tcBorders>
            <w:vAlign w:val="center"/>
          </w:tcPr>
          <w:p w14:paraId="64BA90AA" w14:textId="1225D73C" w:rsidR="00BD2E78" w:rsidRPr="007E0F91" w:rsidRDefault="00BD2E78" w:rsidP="00BD2E78">
            <w:pPr>
              <w:jc w:val="center"/>
              <w:rPr>
                <w:ins w:id="13070" w:author="Στάθης Καπ" w:date="2023-03-09T05:46:00Z"/>
                <w:sz w:val="16"/>
                <w:szCs w:val="16"/>
              </w:rPr>
            </w:pPr>
            <w:ins w:id="13071" w:author="Στάθης Καπ" w:date="2023-03-09T07:04:00Z">
              <w:r>
                <w:rPr>
                  <w:rFonts w:ascii="Calibri" w:hAnsi="Calibri" w:cs="Calibri"/>
                  <w:color w:val="000000"/>
                  <w:sz w:val="16"/>
                  <w:szCs w:val="16"/>
                </w:rPr>
                <w:t>1047</w:t>
              </w:r>
            </w:ins>
          </w:p>
        </w:tc>
        <w:tc>
          <w:tcPr>
            <w:tcW w:w="708" w:type="dxa"/>
            <w:vAlign w:val="center"/>
          </w:tcPr>
          <w:p w14:paraId="644CA6AB" w14:textId="432265EE" w:rsidR="00BD2E78" w:rsidRPr="007E0F91" w:rsidRDefault="00BD2E78" w:rsidP="00BD2E78">
            <w:pPr>
              <w:jc w:val="center"/>
              <w:rPr>
                <w:ins w:id="13072" w:author="Στάθης Καπ" w:date="2023-03-09T05:46:00Z"/>
                <w:sz w:val="16"/>
                <w:szCs w:val="16"/>
              </w:rPr>
            </w:pPr>
            <w:ins w:id="13073" w:author="Στάθης Καπ" w:date="2023-03-09T07:04:00Z">
              <w:r>
                <w:rPr>
                  <w:rFonts w:ascii="Calibri" w:hAnsi="Calibri" w:cs="Calibri"/>
                  <w:color w:val="000000"/>
                  <w:sz w:val="16"/>
                  <w:szCs w:val="16"/>
                </w:rPr>
                <w:t>8.08</w:t>
              </w:r>
            </w:ins>
          </w:p>
        </w:tc>
        <w:tc>
          <w:tcPr>
            <w:tcW w:w="652" w:type="dxa"/>
            <w:vMerge/>
            <w:tcBorders>
              <w:right w:val="single" w:sz="4" w:space="0" w:color="auto"/>
            </w:tcBorders>
            <w:vAlign w:val="center"/>
          </w:tcPr>
          <w:p w14:paraId="6BA2D0F3" w14:textId="77777777" w:rsidR="00BD2E78" w:rsidRPr="007E0F91" w:rsidRDefault="00BD2E78" w:rsidP="00BD2E78">
            <w:pPr>
              <w:jc w:val="center"/>
              <w:rPr>
                <w:ins w:id="13074" w:author="Στάθης Καπ" w:date="2023-03-09T05:46:00Z"/>
                <w:sz w:val="16"/>
                <w:szCs w:val="16"/>
              </w:rPr>
            </w:pPr>
          </w:p>
        </w:tc>
        <w:tc>
          <w:tcPr>
            <w:tcW w:w="453" w:type="dxa"/>
            <w:tcBorders>
              <w:left w:val="single" w:sz="4" w:space="0" w:color="auto"/>
            </w:tcBorders>
            <w:vAlign w:val="center"/>
          </w:tcPr>
          <w:p w14:paraId="6036EA85" w14:textId="3809E143" w:rsidR="00BD2E78" w:rsidRPr="007E0F91" w:rsidRDefault="00BD2E78" w:rsidP="00BD2E78">
            <w:pPr>
              <w:jc w:val="center"/>
              <w:rPr>
                <w:ins w:id="13075" w:author="Στάθης Καπ" w:date="2023-03-09T05:46:00Z"/>
                <w:sz w:val="16"/>
                <w:szCs w:val="16"/>
              </w:rPr>
            </w:pPr>
            <w:ins w:id="13076" w:author="Στάθης Καπ" w:date="2023-03-09T07:04:00Z">
              <w:r>
                <w:rPr>
                  <w:rFonts w:ascii="Calibri" w:hAnsi="Calibri" w:cs="Calibri"/>
                  <w:color w:val="000000"/>
                  <w:sz w:val="16"/>
                  <w:szCs w:val="16"/>
                </w:rPr>
                <w:t>1027</w:t>
              </w:r>
            </w:ins>
          </w:p>
        </w:tc>
        <w:tc>
          <w:tcPr>
            <w:tcW w:w="454" w:type="dxa"/>
            <w:vAlign w:val="center"/>
          </w:tcPr>
          <w:p w14:paraId="35CFCE0D" w14:textId="7F3E345B" w:rsidR="00BD2E78" w:rsidRPr="007E0F91" w:rsidRDefault="00BD2E78" w:rsidP="00BD2E78">
            <w:pPr>
              <w:jc w:val="center"/>
              <w:rPr>
                <w:ins w:id="13077" w:author="Στάθης Καπ" w:date="2023-03-09T05:46:00Z"/>
                <w:sz w:val="16"/>
                <w:szCs w:val="16"/>
              </w:rPr>
            </w:pPr>
            <w:ins w:id="13078" w:author="Στάθης Καπ" w:date="2023-03-09T07:04:00Z">
              <w:r>
                <w:rPr>
                  <w:rFonts w:ascii="Calibri" w:hAnsi="Calibri" w:cs="Calibri"/>
                  <w:color w:val="000000"/>
                  <w:sz w:val="16"/>
                  <w:szCs w:val="16"/>
                </w:rPr>
                <w:t>1.91</w:t>
              </w:r>
            </w:ins>
          </w:p>
        </w:tc>
        <w:tc>
          <w:tcPr>
            <w:tcW w:w="454" w:type="dxa"/>
            <w:vAlign w:val="center"/>
          </w:tcPr>
          <w:p w14:paraId="0020AB7B" w14:textId="0A644DBE" w:rsidR="00BD2E78" w:rsidRPr="007E0F91" w:rsidRDefault="00BD2E78" w:rsidP="00BD2E78">
            <w:pPr>
              <w:jc w:val="center"/>
              <w:rPr>
                <w:ins w:id="13079" w:author="Στάθης Καπ" w:date="2023-03-09T05:46:00Z"/>
                <w:sz w:val="16"/>
                <w:szCs w:val="16"/>
              </w:rPr>
            </w:pPr>
            <w:ins w:id="13080" w:author="Στάθης Καπ" w:date="2023-03-09T07:04:00Z">
              <w:r>
                <w:rPr>
                  <w:rFonts w:ascii="Calibri" w:hAnsi="Calibri" w:cs="Calibri"/>
                  <w:color w:val="000000"/>
                  <w:sz w:val="16"/>
                  <w:szCs w:val="16"/>
                </w:rPr>
                <w:t>0.779</w:t>
              </w:r>
            </w:ins>
          </w:p>
        </w:tc>
        <w:tc>
          <w:tcPr>
            <w:tcW w:w="457" w:type="dxa"/>
            <w:tcBorders>
              <w:right w:val="single" w:sz="4" w:space="0" w:color="auto"/>
            </w:tcBorders>
            <w:vAlign w:val="center"/>
          </w:tcPr>
          <w:p w14:paraId="005F5099" w14:textId="450729EC" w:rsidR="00BD2E78" w:rsidRPr="007E0F91" w:rsidRDefault="00BD2E78" w:rsidP="00BD2E78">
            <w:pPr>
              <w:jc w:val="center"/>
              <w:rPr>
                <w:ins w:id="13081" w:author="Στάθης Καπ" w:date="2023-03-09T05:46:00Z"/>
                <w:sz w:val="16"/>
                <w:szCs w:val="16"/>
              </w:rPr>
            </w:pPr>
            <w:ins w:id="13082" w:author="Στάθης Καπ" w:date="2023-03-09T07:04:00Z">
              <w:r>
                <w:rPr>
                  <w:rFonts w:ascii="Calibri" w:hAnsi="Calibri" w:cs="Calibri"/>
                  <w:color w:val="000000"/>
                  <w:sz w:val="16"/>
                  <w:szCs w:val="16"/>
                </w:rPr>
                <w:t>20.59</w:t>
              </w:r>
            </w:ins>
          </w:p>
        </w:tc>
        <w:tc>
          <w:tcPr>
            <w:tcW w:w="453" w:type="dxa"/>
            <w:tcBorders>
              <w:left w:val="single" w:sz="4" w:space="0" w:color="auto"/>
            </w:tcBorders>
            <w:vAlign w:val="center"/>
          </w:tcPr>
          <w:p w14:paraId="63A3B8ED" w14:textId="33DAE5ED" w:rsidR="00BD2E78" w:rsidRPr="007E0F91" w:rsidRDefault="00BD2E78" w:rsidP="00BD2E78">
            <w:pPr>
              <w:jc w:val="center"/>
              <w:rPr>
                <w:ins w:id="13083" w:author="Στάθης Καπ" w:date="2023-03-09T05:46:00Z"/>
                <w:sz w:val="16"/>
                <w:szCs w:val="16"/>
              </w:rPr>
            </w:pPr>
            <w:ins w:id="13084" w:author="Στάθης Καπ" w:date="2023-03-09T07:04:00Z">
              <w:r>
                <w:rPr>
                  <w:rFonts w:ascii="Calibri" w:hAnsi="Calibri" w:cs="Calibri"/>
                  <w:color w:val="000000"/>
                  <w:sz w:val="16"/>
                  <w:szCs w:val="16"/>
                </w:rPr>
                <w:t>970</w:t>
              </w:r>
            </w:ins>
          </w:p>
        </w:tc>
        <w:tc>
          <w:tcPr>
            <w:tcW w:w="454" w:type="dxa"/>
            <w:vAlign w:val="center"/>
          </w:tcPr>
          <w:p w14:paraId="1AFA3EEB" w14:textId="52520EF8" w:rsidR="00BD2E78" w:rsidRPr="007E0F91" w:rsidRDefault="00BD2E78" w:rsidP="00BD2E78">
            <w:pPr>
              <w:jc w:val="center"/>
              <w:rPr>
                <w:ins w:id="13085" w:author="Στάθης Καπ" w:date="2023-03-09T05:46:00Z"/>
                <w:sz w:val="16"/>
                <w:szCs w:val="16"/>
              </w:rPr>
            </w:pPr>
            <w:ins w:id="13086" w:author="Στάθης Καπ" w:date="2023-03-09T07:04:00Z">
              <w:r>
                <w:rPr>
                  <w:rFonts w:ascii="Calibri" w:hAnsi="Calibri" w:cs="Calibri"/>
                  <w:color w:val="000000"/>
                  <w:sz w:val="16"/>
                  <w:szCs w:val="16"/>
                </w:rPr>
                <w:t>7.35</w:t>
              </w:r>
            </w:ins>
          </w:p>
        </w:tc>
        <w:tc>
          <w:tcPr>
            <w:tcW w:w="454" w:type="dxa"/>
            <w:vAlign w:val="center"/>
          </w:tcPr>
          <w:p w14:paraId="0D4C81A2" w14:textId="114BBA9A" w:rsidR="00BD2E78" w:rsidRPr="007E0F91" w:rsidRDefault="00BD2E78" w:rsidP="00BD2E78">
            <w:pPr>
              <w:jc w:val="center"/>
              <w:rPr>
                <w:ins w:id="13087" w:author="Στάθης Καπ" w:date="2023-03-09T05:46:00Z"/>
                <w:sz w:val="16"/>
                <w:szCs w:val="16"/>
              </w:rPr>
            </w:pPr>
            <w:ins w:id="13088" w:author="Στάθης Καπ" w:date="2023-03-09T07:04:00Z">
              <w:r>
                <w:rPr>
                  <w:rFonts w:ascii="Calibri" w:hAnsi="Calibri" w:cs="Calibri"/>
                  <w:color w:val="000000"/>
                  <w:sz w:val="16"/>
                  <w:szCs w:val="16"/>
                </w:rPr>
                <w:t>0.519</w:t>
              </w:r>
            </w:ins>
          </w:p>
        </w:tc>
        <w:tc>
          <w:tcPr>
            <w:tcW w:w="454" w:type="dxa"/>
            <w:tcBorders>
              <w:right w:val="single" w:sz="4" w:space="0" w:color="auto"/>
            </w:tcBorders>
            <w:vAlign w:val="center"/>
          </w:tcPr>
          <w:p w14:paraId="4B15E989" w14:textId="21426F27" w:rsidR="00BD2E78" w:rsidRPr="007E0F91" w:rsidRDefault="00BD2E78" w:rsidP="00BD2E78">
            <w:pPr>
              <w:jc w:val="center"/>
              <w:rPr>
                <w:ins w:id="13089" w:author="Στάθης Καπ" w:date="2023-03-09T05:46:00Z"/>
                <w:sz w:val="16"/>
                <w:szCs w:val="16"/>
              </w:rPr>
            </w:pPr>
            <w:ins w:id="13090" w:author="Στάθης Καπ" w:date="2023-03-09T07:04:00Z">
              <w:r>
                <w:rPr>
                  <w:rFonts w:ascii="Calibri" w:hAnsi="Calibri" w:cs="Calibri"/>
                  <w:color w:val="000000"/>
                  <w:sz w:val="16"/>
                  <w:szCs w:val="16"/>
                </w:rPr>
                <w:t>47.09</w:t>
              </w:r>
            </w:ins>
          </w:p>
        </w:tc>
        <w:tc>
          <w:tcPr>
            <w:tcW w:w="453" w:type="dxa"/>
            <w:tcBorders>
              <w:left w:val="single" w:sz="4" w:space="0" w:color="auto"/>
            </w:tcBorders>
            <w:vAlign w:val="center"/>
          </w:tcPr>
          <w:p w14:paraId="22AD03C3" w14:textId="2E4972F7" w:rsidR="00BD2E78" w:rsidRPr="007E0F91" w:rsidRDefault="00BD2E78" w:rsidP="00BD2E78">
            <w:pPr>
              <w:jc w:val="center"/>
              <w:rPr>
                <w:ins w:id="13091" w:author="Στάθης Καπ" w:date="2023-03-09T05:46:00Z"/>
                <w:sz w:val="16"/>
                <w:szCs w:val="16"/>
              </w:rPr>
            </w:pPr>
            <w:ins w:id="13092" w:author="Στάθης Καπ" w:date="2023-03-09T07:04:00Z">
              <w:r>
                <w:rPr>
                  <w:rFonts w:ascii="Calibri" w:hAnsi="Calibri" w:cs="Calibri"/>
                  <w:color w:val="000000"/>
                  <w:sz w:val="16"/>
                  <w:szCs w:val="16"/>
                </w:rPr>
                <w:t>937</w:t>
              </w:r>
            </w:ins>
          </w:p>
        </w:tc>
        <w:tc>
          <w:tcPr>
            <w:tcW w:w="454" w:type="dxa"/>
            <w:vAlign w:val="center"/>
          </w:tcPr>
          <w:p w14:paraId="62762542" w14:textId="7F2DBCE0" w:rsidR="00BD2E78" w:rsidRPr="007E0F91" w:rsidRDefault="00BD2E78" w:rsidP="00BD2E78">
            <w:pPr>
              <w:jc w:val="center"/>
              <w:rPr>
                <w:ins w:id="13093" w:author="Στάθης Καπ" w:date="2023-03-09T05:46:00Z"/>
                <w:sz w:val="16"/>
                <w:szCs w:val="16"/>
              </w:rPr>
            </w:pPr>
            <w:ins w:id="13094" w:author="Στάθης Καπ" w:date="2023-03-09T07:04:00Z">
              <w:r>
                <w:rPr>
                  <w:rFonts w:ascii="Calibri" w:hAnsi="Calibri" w:cs="Calibri"/>
                  <w:color w:val="000000"/>
                  <w:sz w:val="16"/>
                  <w:szCs w:val="16"/>
                </w:rPr>
                <w:t>10.51</w:t>
              </w:r>
            </w:ins>
          </w:p>
        </w:tc>
        <w:tc>
          <w:tcPr>
            <w:tcW w:w="454" w:type="dxa"/>
            <w:vAlign w:val="center"/>
          </w:tcPr>
          <w:p w14:paraId="69803183" w14:textId="46933096" w:rsidR="00BD2E78" w:rsidRPr="007E0F91" w:rsidRDefault="00BD2E78" w:rsidP="00BD2E78">
            <w:pPr>
              <w:jc w:val="center"/>
              <w:rPr>
                <w:ins w:id="13095" w:author="Στάθης Καπ" w:date="2023-03-09T05:46:00Z"/>
                <w:sz w:val="16"/>
                <w:szCs w:val="16"/>
              </w:rPr>
            </w:pPr>
            <w:ins w:id="13096" w:author="Στάθης Καπ" w:date="2023-03-09T07:04:00Z">
              <w:r>
                <w:rPr>
                  <w:rFonts w:ascii="Calibri" w:hAnsi="Calibri" w:cs="Calibri"/>
                  <w:color w:val="000000"/>
                  <w:sz w:val="16"/>
                  <w:szCs w:val="16"/>
                </w:rPr>
                <w:t>0.482</w:t>
              </w:r>
            </w:ins>
          </w:p>
        </w:tc>
        <w:tc>
          <w:tcPr>
            <w:tcW w:w="461" w:type="dxa"/>
            <w:tcBorders>
              <w:right w:val="single" w:sz="4" w:space="0" w:color="auto"/>
            </w:tcBorders>
            <w:vAlign w:val="center"/>
          </w:tcPr>
          <w:p w14:paraId="75F854F0" w14:textId="17BBBAF8" w:rsidR="00BD2E78" w:rsidRPr="007E0F91" w:rsidRDefault="00BD2E78" w:rsidP="00BD2E78">
            <w:pPr>
              <w:jc w:val="center"/>
              <w:rPr>
                <w:ins w:id="13097" w:author="Στάθης Καπ" w:date="2023-03-09T05:46:00Z"/>
                <w:sz w:val="16"/>
                <w:szCs w:val="16"/>
              </w:rPr>
            </w:pPr>
            <w:ins w:id="13098" w:author="Στάθης Καπ" w:date="2023-03-09T07:04:00Z">
              <w:r>
                <w:rPr>
                  <w:rFonts w:ascii="Calibri" w:hAnsi="Calibri" w:cs="Calibri"/>
                  <w:color w:val="000000"/>
                  <w:sz w:val="16"/>
                  <w:szCs w:val="16"/>
                </w:rPr>
                <w:t>50.87</w:t>
              </w:r>
            </w:ins>
          </w:p>
        </w:tc>
      </w:tr>
      <w:tr w:rsidR="00BD2E78" w14:paraId="70ADC600" w14:textId="77777777" w:rsidTr="00B16494">
        <w:trPr>
          <w:trHeight w:val="170"/>
          <w:jc w:val="center"/>
          <w:ins w:id="13099"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633FB50E" w14:textId="77777777" w:rsidR="00BD2E78" w:rsidRPr="007E0F91" w:rsidRDefault="00BD2E78" w:rsidP="00BD2E78">
            <w:pPr>
              <w:jc w:val="center"/>
              <w:rPr>
                <w:ins w:id="13100" w:author="Στάθης Καπ" w:date="2023-03-09T05:46:00Z"/>
                <w:sz w:val="16"/>
                <w:szCs w:val="16"/>
              </w:rPr>
            </w:pPr>
            <w:ins w:id="13101" w:author="Στάθης Καπ" w:date="2023-03-09T05:46:00Z">
              <w:r w:rsidRPr="007E0F91">
                <w:rPr>
                  <w:sz w:val="16"/>
                  <w:szCs w:val="16"/>
                </w:rPr>
                <w:t>pr09</w:t>
              </w:r>
            </w:ins>
          </w:p>
        </w:tc>
        <w:tc>
          <w:tcPr>
            <w:tcW w:w="565" w:type="dxa"/>
            <w:tcBorders>
              <w:left w:val="single" w:sz="4" w:space="0" w:color="auto"/>
            </w:tcBorders>
            <w:vAlign w:val="center"/>
          </w:tcPr>
          <w:p w14:paraId="1E11C77C" w14:textId="643DC047" w:rsidR="00BD2E78" w:rsidRPr="007E0F91" w:rsidRDefault="00BD2E78" w:rsidP="00BD2E78">
            <w:pPr>
              <w:jc w:val="center"/>
              <w:rPr>
                <w:ins w:id="13102" w:author="Στάθης Καπ" w:date="2023-03-09T05:46:00Z"/>
                <w:sz w:val="16"/>
                <w:szCs w:val="16"/>
              </w:rPr>
            </w:pPr>
            <w:ins w:id="13103" w:author="Στάθης Καπ" w:date="2023-03-09T07:04:00Z">
              <w:r>
                <w:rPr>
                  <w:rFonts w:ascii="Calibri" w:hAnsi="Calibri" w:cs="Calibri"/>
                  <w:color w:val="000000"/>
                  <w:sz w:val="16"/>
                  <w:szCs w:val="16"/>
                </w:rPr>
                <w:t>1282</w:t>
              </w:r>
            </w:ins>
          </w:p>
        </w:tc>
        <w:tc>
          <w:tcPr>
            <w:tcW w:w="679" w:type="dxa"/>
            <w:tcBorders>
              <w:right w:val="single" w:sz="4" w:space="0" w:color="auto"/>
            </w:tcBorders>
            <w:vAlign w:val="center"/>
          </w:tcPr>
          <w:p w14:paraId="2B1E9B04" w14:textId="7D34A1F7" w:rsidR="00BD2E78" w:rsidRPr="007E0F91" w:rsidRDefault="00BD2E78" w:rsidP="00BD2E78">
            <w:pPr>
              <w:jc w:val="center"/>
              <w:rPr>
                <w:ins w:id="13104" w:author="Στάθης Καπ" w:date="2023-03-09T05:46:00Z"/>
                <w:sz w:val="16"/>
                <w:szCs w:val="16"/>
              </w:rPr>
            </w:pPr>
            <w:ins w:id="13105" w:author="Στάθης Καπ" w:date="2023-03-09T07:04:00Z">
              <w:r>
                <w:rPr>
                  <w:rFonts w:ascii="Calibri" w:hAnsi="Calibri" w:cs="Calibri"/>
                  <w:color w:val="000000"/>
                  <w:sz w:val="16"/>
                  <w:szCs w:val="16"/>
                </w:rPr>
                <w:t>1144</w:t>
              </w:r>
            </w:ins>
          </w:p>
        </w:tc>
        <w:tc>
          <w:tcPr>
            <w:tcW w:w="453" w:type="dxa"/>
            <w:tcBorders>
              <w:left w:val="single" w:sz="4" w:space="0" w:color="auto"/>
            </w:tcBorders>
            <w:vAlign w:val="center"/>
          </w:tcPr>
          <w:p w14:paraId="502DC06B" w14:textId="2FB57151" w:rsidR="00BD2E78" w:rsidRPr="007E0F91" w:rsidRDefault="00BD2E78" w:rsidP="00BD2E78">
            <w:pPr>
              <w:jc w:val="center"/>
              <w:rPr>
                <w:ins w:id="13106" w:author="Στάθης Καπ" w:date="2023-03-09T05:46:00Z"/>
                <w:sz w:val="16"/>
                <w:szCs w:val="16"/>
              </w:rPr>
            </w:pPr>
            <w:ins w:id="13107" w:author="Στάθης Καπ" w:date="2023-03-09T07:04:00Z">
              <w:r>
                <w:rPr>
                  <w:rFonts w:ascii="Calibri" w:hAnsi="Calibri" w:cs="Calibri"/>
                  <w:color w:val="000000"/>
                  <w:sz w:val="16"/>
                  <w:szCs w:val="16"/>
                </w:rPr>
                <w:t>1138</w:t>
              </w:r>
            </w:ins>
          </w:p>
        </w:tc>
        <w:tc>
          <w:tcPr>
            <w:tcW w:w="708" w:type="dxa"/>
            <w:vAlign w:val="center"/>
          </w:tcPr>
          <w:p w14:paraId="063BAC28" w14:textId="5E402B0B" w:rsidR="00BD2E78" w:rsidRPr="007E0F91" w:rsidRDefault="00BD2E78" w:rsidP="00BD2E78">
            <w:pPr>
              <w:jc w:val="center"/>
              <w:rPr>
                <w:ins w:id="13108" w:author="Στάθης Καπ" w:date="2023-03-09T05:46:00Z"/>
                <w:sz w:val="16"/>
                <w:szCs w:val="16"/>
              </w:rPr>
            </w:pPr>
            <w:ins w:id="13109" w:author="Στάθης Καπ" w:date="2023-03-09T07:04:00Z">
              <w:r>
                <w:rPr>
                  <w:rFonts w:ascii="Calibri" w:hAnsi="Calibri" w:cs="Calibri"/>
                  <w:color w:val="000000"/>
                  <w:sz w:val="16"/>
                  <w:szCs w:val="16"/>
                </w:rPr>
                <w:t>11.23</w:t>
              </w:r>
            </w:ins>
          </w:p>
        </w:tc>
        <w:tc>
          <w:tcPr>
            <w:tcW w:w="652" w:type="dxa"/>
            <w:vMerge/>
            <w:tcBorders>
              <w:right w:val="single" w:sz="4" w:space="0" w:color="auto"/>
            </w:tcBorders>
            <w:vAlign w:val="center"/>
          </w:tcPr>
          <w:p w14:paraId="3A48217F" w14:textId="77777777" w:rsidR="00BD2E78" w:rsidRPr="007E0F91" w:rsidRDefault="00BD2E78" w:rsidP="00BD2E78">
            <w:pPr>
              <w:jc w:val="center"/>
              <w:rPr>
                <w:ins w:id="13110" w:author="Στάθης Καπ" w:date="2023-03-09T05:46:00Z"/>
                <w:sz w:val="16"/>
                <w:szCs w:val="16"/>
              </w:rPr>
            </w:pPr>
          </w:p>
        </w:tc>
        <w:tc>
          <w:tcPr>
            <w:tcW w:w="453" w:type="dxa"/>
            <w:tcBorders>
              <w:left w:val="single" w:sz="4" w:space="0" w:color="auto"/>
            </w:tcBorders>
            <w:vAlign w:val="center"/>
          </w:tcPr>
          <w:p w14:paraId="7C39C9FE" w14:textId="09E3DAC8" w:rsidR="00BD2E78" w:rsidRPr="007E0F91" w:rsidRDefault="00BD2E78" w:rsidP="00BD2E78">
            <w:pPr>
              <w:jc w:val="center"/>
              <w:rPr>
                <w:ins w:id="13111" w:author="Στάθης Καπ" w:date="2023-03-09T05:46:00Z"/>
                <w:sz w:val="16"/>
                <w:szCs w:val="16"/>
              </w:rPr>
            </w:pPr>
            <w:ins w:id="13112" w:author="Στάθης Καπ" w:date="2023-03-09T07:04:00Z">
              <w:r>
                <w:rPr>
                  <w:rFonts w:ascii="Calibri" w:hAnsi="Calibri" w:cs="Calibri"/>
                  <w:color w:val="000000"/>
                  <w:sz w:val="16"/>
                  <w:szCs w:val="16"/>
                </w:rPr>
                <w:t>1162</w:t>
              </w:r>
            </w:ins>
          </w:p>
        </w:tc>
        <w:tc>
          <w:tcPr>
            <w:tcW w:w="454" w:type="dxa"/>
            <w:vAlign w:val="center"/>
          </w:tcPr>
          <w:p w14:paraId="500712B4" w14:textId="72907D66" w:rsidR="00BD2E78" w:rsidRPr="007E0F91" w:rsidRDefault="00BD2E78" w:rsidP="00BD2E78">
            <w:pPr>
              <w:jc w:val="center"/>
              <w:rPr>
                <w:ins w:id="13113" w:author="Στάθης Καπ" w:date="2023-03-09T05:46:00Z"/>
                <w:sz w:val="16"/>
                <w:szCs w:val="16"/>
              </w:rPr>
            </w:pPr>
            <w:ins w:id="13114" w:author="Στάθης Καπ" w:date="2023-03-09T07:04:00Z">
              <w:r>
                <w:rPr>
                  <w:rFonts w:ascii="Calibri" w:hAnsi="Calibri" w:cs="Calibri"/>
                  <w:color w:val="000000"/>
                  <w:sz w:val="16"/>
                  <w:szCs w:val="16"/>
                </w:rPr>
                <w:t>-2.11</w:t>
              </w:r>
            </w:ins>
          </w:p>
        </w:tc>
        <w:tc>
          <w:tcPr>
            <w:tcW w:w="454" w:type="dxa"/>
            <w:vAlign w:val="center"/>
          </w:tcPr>
          <w:p w14:paraId="3A655FED" w14:textId="072B3F8B" w:rsidR="00BD2E78" w:rsidRPr="007E0F91" w:rsidRDefault="00BD2E78" w:rsidP="00BD2E78">
            <w:pPr>
              <w:jc w:val="center"/>
              <w:rPr>
                <w:ins w:id="13115" w:author="Στάθης Καπ" w:date="2023-03-09T05:46:00Z"/>
                <w:sz w:val="16"/>
                <w:szCs w:val="16"/>
              </w:rPr>
            </w:pPr>
            <w:ins w:id="13116" w:author="Στάθης Καπ" w:date="2023-03-09T07:04:00Z">
              <w:r>
                <w:rPr>
                  <w:rFonts w:ascii="Calibri" w:hAnsi="Calibri" w:cs="Calibri"/>
                  <w:color w:val="000000"/>
                  <w:sz w:val="16"/>
                  <w:szCs w:val="16"/>
                </w:rPr>
                <w:t>2.104</w:t>
              </w:r>
            </w:ins>
          </w:p>
        </w:tc>
        <w:tc>
          <w:tcPr>
            <w:tcW w:w="457" w:type="dxa"/>
            <w:tcBorders>
              <w:right w:val="single" w:sz="4" w:space="0" w:color="auto"/>
            </w:tcBorders>
            <w:vAlign w:val="center"/>
          </w:tcPr>
          <w:p w14:paraId="5E1DED73" w14:textId="21315B77" w:rsidR="00BD2E78" w:rsidRPr="007E0F91" w:rsidRDefault="00BD2E78" w:rsidP="00BD2E78">
            <w:pPr>
              <w:jc w:val="center"/>
              <w:rPr>
                <w:ins w:id="13117" w:author="Στάθης Καπ" w:date="2023-03-09T05:46:00Z"/>
                <w:sz w:val="16"/>
                <w:szCs w:val="16"/>
              </w:rPr>
            </w:pPr>
            <w:ins w:id="13118" w:author="Στάθης Καπ" w:date="2023-03-09T07:04:00Z">
              <w:r>
                <w:rPr>
                  <w:rFonts w:ascii="Calibri" w:hAnsi="Calibri" w:cs="Calibri"/>
                  <w:color w:val="000000"/>
                  <w:sz w:val="16"/>
                  <w:szCs w:val="16"/>
                </w:rPr>
                <w:t>18.07</w:t>
              </w:r>
            </w:ins>
          </w:p>
        </w:tc>
        <w:tc>
          <w:tcPr>
            <w:tcW w:w="453" w:type="dxa"/>
            <w:tcBorders>
              <w:left w:val="single" w:sz="4" w:space="0" w:color="auto"/>
            </w:tcBorders>
            <w:vAlign w:val="center"/>
          </w:tcPr>
          <w:p w14:paraId="3D2B3343" w14:textId="6372C002" w:rsidR="00BD2E78" w:rsidRPr="007E0F91" w:rsidRDefault="00BD2E78" w:rsidP="00BD2E78">
            <w:pPr>
              <w:jc w:val="center"/>
              <w:rPr>
                <w:ins w:id="13119" w:author="Στάθης Καπ" w:date="2023-03-09T05:46:00Z"/>
                <w:sz w:val="16"/>
                <w:szCs w:val="16"/>
              </w:rPr>
            </w:pPr>
            <w:ins w:id="13120" w:author="Στάθης Καπ" w:date="2023-03-09T07:04:00Z">
              <w:r>
                <w:rPr>
                  <w:rFonts w:ascii="Calibri" w:hAnsi="Calibri" w:cs="Calibri"/>
                  <w:color w:val="000000"/>
                  <w:sz w:val="16"/>
                  <w:szCs w:val="16"/>
                </w:rPr>
                <w:t>1025</w:t>
              </w:r>
            </w:ins>
          </w:p>
        </w:tc>
        <w:tc>
          <w:tcPr>
            <w:tcW w:w="454" w:type="dxa"/>
            <w:vAlign w:val="center"/>
          </w:tcPr>
          <w:p w14:paraId="3D5A6D0D" w14:textId="734E6D57" w:rsidR="00BD2E78" w:rsidRPr="007E0F91" w:rsidRDefault="00BD2E78" w:rsidP="00BD2E78">
            <w:pPr>
              <w:jc w:val="center"/>
              <w:rPr>
                <w:ins w:id="13121" w:author="Στάθης Καπ" w:date="2023-03-09T05:46:00Z"/>
                <w:sz w:val="16"/>
                <w:szCs w:val="16"/>
              </w:rPr>
            </w:pPr>
            <w:ins w:id="13122" w:author="Στάθης Καπ" w:date="2023-03-09T07:04:00Z">
              <w:r>
                <w:rPr>
                  <w:rFonts w:ascii="Calibri" w:hAnsi="Calibri" w:cs="Calibri"/>
                  <w:color w:val="000000"/>
                  <w:sz w:val="16"/>
                  <w:szCs w:val="16"/>
                </w:rPr>
                <w:t>9.93</w:t>
              </w:r>
            </w:ins>
          </w:p>
        </w:tc>
        <w:tc>
          <w:tcPr>
            <w:tcW w:w="454" w:type="dxa"/>
            <w:vAlign w:val="center"/>
          </w:tcPr>
          <w:p w14:paraId="51167226" w14:textId="10BF0B13" w:rsidR="00BD2E78" w:rsidRPr="007E0F91" w:rsidRDefault="00BD2E78" w:rsidP="00BD2E78">
            <w:pPr>
              <w:jc w:val="center"/>
              <w:rPr>
                <w:ins w:id="13123" w:author="Στάθης Καπ" w:date="2023-03-09T05:46:00Z"/>
                <w:sz w:val="16"/>
                <w:szCs w:val="16"/>
              </w:rPr>
            </w:pPr>
            <w:ins w:id="13124" w:author="Στάθης Καπ" w:date="2023-03-09T07:04:00Z">
              <w:r>
                <w:rPr>
                  <w:rFonts w:ascii="Calibri" w:hAnsi="Calibri" w:cs="Calibri"/>
                  <w:color w:val="000000"/>
                  <w:sz w:val="16"/>
                  <w:szCs w:val="16"/>
                </w:rPr>
                <w:t>1.188</w:t>
              </w:r>
            </w:ins>
          </w:p>
        </w:tc>
        <w:tc>
          <w:tcPr>
            <w:tcW w:w="454" w:type="dxa"/>
            <w:tcBorders>
              <w:right w:val="single" w:sz="4" w:space="0" w:color="auto"/>
            </w:tcBorders>
            <w:vAlign w:val="center"/>
          </w:tcPr>
          <w:p w14:paraId="65260141" w14:textId="0C18865D" w:rsidR="00BD2E78" w:rsidRPr="007E0F91" w:rsidRDefault="00BD2E78" w:rsidP="00BD2E78">
            <w:pPr>
              <w:jc w:val="center"/>
              <w:rPr>
                <w:ins w:id="13125" w:author="Στάθης Καπ" w:date="2023-03-09T05:46:00Z"/>
                <w:sz w:val="16"/>
                <w:szCs w:val="16"/>
              </w:rPr>
            </w:pPr>
            <w:ins w:id="13126" w:author="Στάθης Καπ" w:date="2023-03-09T07:04:00Z">
              <w:r>
                <w:rPr>
                  <w:rFonts w:ascii="Calibri" w:hAnsi="Calibri" w:cs="Calibri"/>
                  <w:color w:val="000000"/>
                  <w:sz w:val="16"/>
                  <w:szCs w:val="16"/>
                </w:rPr>
                <w:t>53.74</w:t>
              </w:r>
            </w:ins>
          </w:p>
        </w:tc>
        <w:tc>
          <w:tcPr>
            <w:tcW w:w="453" w:type="dxa"/>
            <w:tcBorders>
              <w:left w:val="single" w:sz="4" w:space="0" w:color="auto"/>
            </w:tcBorders>
            <w:vAlign w:val="center"/>
          </w:tcPr>
          <w:p w14:paraId="7E0B1890" w14:textId="79F1E25B" w:rsidR="00BD2E78" w:rsidRPr="007E0F91" w:rsidRDefault="00BD2E78" w:rsidP="00BD2E78">
            <w:pPr>
              <w:jc w:val="center"/>
              <w:rPr>
                <w:ins w:id="13127" w:author="Στάθης Καπ" w:date="2023-03-09T05:46:00Z"/>
                <w:sz w:val="16"/>
                <w:szCs w:val="16"/>
              </w:rPr>
            </w:pPr>
            <w:ins w:id="13128" w:author="Στάθης Καπ" w:date="2023-03-09T07:04:00Z">
              <w:r>
                <w:rPr>
                  <w:rFonts w:ascii="Calibri" w:hAnsi="Calibri" w:cs="Calibri"/>
                  <w:color w:val="000000"/>
                  <w:sz w:val="16"/>
                  <w:szCs w:val="16"/>
                </w:rPr>
                <w:t>1052</w:t>
              </w:r>
            </w:ins>
          </w:p>
        </w:tc>
        <w:tc>
          <w:tcPr>
            <w:tcW w:w="454" w:type="dxa"/>
            <w:vAlign w:val="center"/>
          </w:tcPr>
          <w:p w14:paraId="0ABA597B" w14:textId="58F9C23E" w:rsidR="00BD2E78" w:rsidRPr="007E0F91" w:rsidRDefault="00BD2E78" w:rsidP="00BD2E78">
            <w:pPr>
              <w:jc w:val="center"/>
              <w:rPr>
                <w:ins w:id="13129" w:author="Στάθης Καπ" w:date="2023-03-09T05:46:00Z"/>
                <w:sz w:val="16"/>
                <w:szCs w:val="16"/>
              </w:rPr>
            </w:pPr>
            <w:ins w:id="13130" w:author="Στάθης Καπ" w:date="2023-03-09T07:04:00Z">
              <w:r>
                <w:rPr>
                  <w:rFonts w:ascii="Calibri" w:hAnsi="Calibri" w:cs="Calibri"/>
                  <w:color w:val="000000"/>
                  <w:sz w:val="16"/>
                  <w:szCs w:val="16"/>
                </w:rPr>
                <w:t>7.56</w:t>
              </w:r>
            </w:ins>
          </w:p>
        </w:tc>
        <w:tc>
          <w:tcPr>
            <w:tcW w:w="454" w:type="dxa"/>
            <w:vAlign w:val="center"/>
          </w:tcPr>
          <w:p w14:paraId="2A077F41" w14:textId="38B49443" w:rsidR="00BD2E78" w:rsidRPr="007E0F91" w:rsidRDefault="00BD2E78" w:rsidP="00BD2E78">
            <w:pPr>
              <w:jc w:val="center"/>
              <w:rPr>
                <w:ins w:id="13131" w:author="Στάθης Καπ" w:date="2023-03-09T05:46:00Z"/>
                <w:sz w:val="16"/>
                <w:szCs w:val="16"/>
              </w:rPr>
            </w:pPr>
            <w:ins w:id="13132" w:author="Στάθης Καπ" w:date="2023-03-09T07:04:00Z">
              <w:r>
                <w:rPr>
                  <w:rFonts w:ascii="Calibri" w:hAnsi="Calibri" w:cs="Calibri"/>
                  <w:color w:val="000000"/>
                  <w:sz w:val="16"/>
                  <w:szCs w:val="16"/>
                </w:rPr>
                <w:t>1.006</w:t>
              </w:r>
            </w:ins>
          </w:p>
        </w:tc>
        <w:tc>
          <w:tcPr>
            <w:tcW w:w="461" w:type="dxa"/>
            <w:tcBorders>
              <w:right w:val="single" w:sz="4" w:space="0" w:color="auto"/>
            </w:tcBorders>
            <w:vAlign w:val="center"/>
          </w:tcPr>
          <w:p w14:paraId="7CA9A399" w14:textId="02A899B9" w:rsidR="00BD2E78" w:rsidRPr="007E0F91" w:rsidRDefault="00BD2E78" w:rsidP="00BD2E78">
            <w:pPr>
              <w:jc w:val="center"/>
              <w:rPr>
                <w:ins w:id="13133" w:author="Στάθης Καπ" w:date="2023-03-09T05:46:00Z"/>
                <w:sz w:val="16"/>
                <w:szCs w:val="16"/>
              </w:rPr>
            </w:pPr>
            <w:ins w:id="13134" w:author="Στάθης Καπ" w:date="2023-03-09T07:04:00Z">
              <w:r>
                <w:rPr>
                  <w:rFonts w:ascii="Calibri" w:hAnsi="Calibri" w:cs="Calibri"/>
                  <w:color w:val="000000"/>
                  <w:sz w:val="16"/>
                  <w:szCs w:val="16"/>
                </w:rPr>
                <w:t>60.83</w:t>
              </w:r>
            </w:ins>
          </w:p>
        </w:tc>
      </w:tr>
      <w:tr w:rsidR="00BD2E78" w14:paraId="6404D035" w14:textId="77777777" w:rsidTr="00B16494">
        <w:trPr>
          <w:trHeight w:val="170"/>
          <w:jc w:val="center"/>
          <w:ins w:id="13135"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04676D61" w14:textId="77777777" w:rsidR="00BD2E78" w:rsidRPr="007E0F91" w:rsidRDefault="00BD2E78" w:rsidP="00BD2E78">
            <w:pPr>
              <w:jc w:val="center"/>
              <w:rPr>
                <w:ins w:id="13136" w:author="Στάθης Καπ" w:date="2023-03-09T05:46:00Z"/>
                <w:sz w:val="16"/>
                <w:szCs w:val="16"/>
              </w:rPr>
            </w:pPr>
            <w:ins w:id="13137" w:author="Στάθης Καπ" w:date="2023-03-09T05:46:00Z">
              <w:r w:rsidRPr="007E0F91">
                <w:rPr>
                  <w:sz w:val="16"/>
                  <w:szCs w:val="16"/>
                </w:rPr>
                <w:t>pr10</w:t>
              </w:r>
            </w:ins>
          </w:p>
        </w:tc>
        <w:tc>
          <w:tcPr>
            <w:tcW w:w="565" w:type="dxa"/>
            <w:tcBorders>
              <w:left w:val="single" w:sz="4" w:space="0" w:color="auto"/>
            </w:tcBorders>
            <w:vAlign w:val="center"/>
          </w:tcPr>
          <w:p w14:paraId="0EDBD1E5" w14:textId="2F5E864F" w:rsidR="00BD2E78" w:rsidRPr="007E0F91" w:rsidRDefault="00BD2E78" w:rsidP="00BD2E78">
            <w:pPr>
              <w:jc w:val="center"/>
              <w:rPr>
                <w:ins w:id="13138" w:author="Στάθης Καπ" w:date="2023-03-09T05:46:00Z"/>
                <w:sz w:val="16"/>
                <w:szCs w:val="16"/>
              </w:rPr>
            </w:pPr>
            <w:ins w:id="13139" w:author="Στάθης Καπ" w:date="2023-03-09T07:04:00Z">
              <w:r>
                <w:rPr>
                  <w:rFonts w:ascii="Calibri" w:hAnsi="Calibri" w:cs="Calibri"/>
                  <w:color w:val="000000"/>
                  <w:sz w:val="16"/>
                  <w:szCs w:val="16"/>
                </w:rPr>
                <w:t>1573</w:t>
              </w:r>
            </w:ins>
          </w:p>
        </w:tc>
        <w:tc>
          <w:tcPr>
            <w:tcW w:w="679" w:type="dxa"/>
            <w:tcBorders>
              <w:right w:val="single" w:sz="4" w:space="0" w:color="auto"/>
            </w:tcBorders>
            <w:vAlign w:val="center"/>
          </w:tcPr>
          <w:p w14:paraId="221005C0" w14:textId="113C275C" w:rsidR="00BD2E78" w:rsidRPr="007E0F91" w:rsidRDefault="00BD2E78" w:rsidP="00BD2E78">
            <w:pPr>
              <w:jc w:val="center"/>
              <w:rPr>
                <w:ins w:id="13140" w:author="Στάθης Καπ" w:date="2023-03-09T05:46:00Z"/>
                <w:sz w:val="16"/>
                <w:szCs w:val="16"/>
              </w:rPr>
            </w:pPr>
            <w:ins w:id="13141" w:author="Στάθης Καπ" w:date="2023-03-09T07:04:00Z">
              <w:r>
                <w:rPr>
                  <w:rFonts w:ascii="Calibri" w:hAnsi="Calibri" w:cs="Calibri"/>
                  <w:color w:val="000000"/>
                  <w:sz w:val="16"/>
                  <w:szCs w:val="16"/>
                </w:rPr>
                <w:t>1473</w:t>
              </w:r>
            </w:ins>
          </w:p>
        </w:tc>
        <w:tc>
          <w:tcPr>
            <w:tcW w:w="453" w:type="dxa"/>
            <w:tcBorders>
              <w:left w:val="single" w:sz="4" w:space="0" w:color="auto"/>
            </w:tcBorders>
            <w:vAlign w:val="center"/>
          </w:tcPr>
          <w:p w14:paraId="5BB95C22" w14:textId="6DD421DC" w:rsidR="00BD2E78" w:rsidRPr="007E0F91" w:rsidRDefault="00BD2E78" w:rsidP="00BD2E78">
            <w:pPr>
              <w:jc w:val="center"/>
              <w:rPr>
                <w:ins w:id="13142" w:author="Στάθης Καπ" w:date="2023-03-09T05:46:00Z"/>
                <w:sz w:val="16"/>
                <w:szCs w:val="16"/>
              </w:rPr>
            </w:pPr>
            <w:ins w:id="13143" w:author="Στάθης Καπ" w:date="2023-03-09T07:04:00Z">
              <w:r>
                <w:rPr>
                  <w:rFonts w:ascii="Calibri" w:hAnsi="Calibri" w:cs="Calibri"/>
                  <w:color w:val="000000"/>
                  <w:sz w:val="16"/>
                  <w:szCs w:val="16"/>
                </w:rPr>
                <w:t>1495</w:t>
              </w:r>
            </w:ins>
          </w:p>
        </w:tc>
        <w:tc>
          <w:tcPr>
            <w:tcW w:w="708" w:type="dxa"/>
            <w:vAlign w:val="center"/>
          </w:tcPr>
          <w:p w14:paraId="711065D5" w14:textId="42F8AFF6" w:rsidR="00BD2E78" w:rsidRPr="007E0F91" w:rsidRDefault="00BD2E78" w:rsidP="00BD2E78">
            <w:pPr>
              <w:jc w:val="center"/>
              <w:rPr>
                <w:ins w:id="13144" w:author="Στάθης Καπ" w:date="2023-03-09T05:46:00Z"/>
                <w:sz w:val="16"/>
                <w:szCs w:val="16"/>
              </w:rPr>
            </w:pPr>
            <w:ins w:id="13145" w:author="Στάθης Καπ" w:date="2023-03-09T07:04:00Z">
              <w:r>
                <w:rPr>
                  <w:rFonts w:ascii="Calibri" w:hAnsi="Calibri" w:cs="Calibri"/>
                  <w:color w:val="000000"/>
                  <w:sz w:val="16"/>
                  <w:szCs w:val="16"/>
                </w:rPr>
                <w:t>4.96</w:t>
              </w:r>
            </w:ins>
          </w:p>
        </w:tc>
        <w:tc>
          <w:tcPr>
            <w:tcW w:w="652" w:type="dxa"/>
            <w:vMerge/>
            <w:tcBorders>
              <w:right w:val="single" w:sz="4" w:space="0" w:color="auto"/>
            </w:tcBorders>
            <w:vAlign w:val="center"/>
          </w:tcPr>
          <w:p w14:paraId="1D1F8249" w14:textId="77777777" w:rsidR="00BD2E78" w:rsidRPr="007E0F91" w:rsidRDefault="00BD2E78" w:rsidP="00BD2E78">
            <w:pPr>
              <w:jc w:val="center"/>
              <w:rPr>
                <w:ins w:id="13146" w:author="Στάθης Καπ" w:date="2023-03-09T05:46:00Z"/>
                <w:sz w:val="16"/>
                <w:szCs w:val="16"/>
              </w:rPr>
            </w:pPr>
          </w:p>
        </w:tc>
        <w:tc>
          <w:tcPr>
            <w:tcW w:w="453" w:type="dxa"/>
            <w:tcBorders>
              <w:left w:val="single" w:sz="4" w:space="0" w:color="auto"/>
            </w:tcBorders>
            <w:vAlign w:val="center"/>
          </w:tcPr>
          <w:p w14:paraId="5CD5DF31" w14:textId="7A20FDA3" w:rsidR="00BD2E78" w:rsidRPr="007E0F91" w:rsidRDefault="00BD2E78" w:rsidP="00BD2E78">
            <w:pPr>
              <w:jc w:val="center"/>
              <w:rPr>
                <w:ins w:id="13147" w:author="Στάθης Καπ" w:date="2023-03-09T05:46:00Z"/>
                <w:sz w:val="16"/>
                <w:szCs w:val="16"/>
              </w:rPr>
            </w:pPr>
            <w:ins w:id="13148" w:author="Στάθης Καπ" w:date="2023-03-09T07:04:00Z">
              <w:r>
                <w:rPr>
                  <w:rFonts w:ascii="Calibri" w:hAnsi="Calibri" w:cs="Calibri"/>
                  <w:color w:val="000000"/>
                  <w:sz w:val="16"/>
                  <w:szCs w:val="16"/>
                </w:rPr>
                <w:t>1322</w:t>
              </w:r>
            </w:ins>
          </w:p>
        </w:tc>
        <w:tc>
          <w:tcPr>
            <w:tcW w:w="454" w:type="dxa"/>
            <w:vAlign w:val="center"/>
          </w:tcPr>
          <w:p w14:paraId="13E04F3E" w14:textId="06654647" w:rsidR="00BD2E78" w:rsidRPr="007E0F91" w:rsidRDefault="00BD2E78" w:rsidP="00BD2E78">
            <w:pPr>
              <w:jc w:val="center"/>
              <w:rPr>
                <w:ins w:id="13149" w:author="Στάθης Καπ" w:date="2023-03-09T05:46:00Z"/>
                <w:sz w:val="16"/>
                <w:szCs w:val="16"/>
              </w:rPr>
            </w:pPr>
            <w:ins w:id="13150" w:author="Στάθης Καπ" w:date="2023-03-09T07:04:00Z">
              <w:r>
                <w:rPr>
                  <w:rFonts w:ascii="Calibri" w:hAnsi="Calibri" w:cs="Calibri"/>
                  <w:color w:val="000000"/>
                  <w:sz w:val="16"/>
                  <w:szCs w:val="16"/>
                </w:rPr>
                <w:t>11.57</w:t>
              </w:r>
            </w:ins>
          </w:p>
        </w:tc>
        <w:tc>
          <w:tcPr>
            <w:tcW w:w="454" w:type="dxa"/>
            <w:vAlign w:val="center"/>
          </w:tcPr>
          <w:p w14:paraId="1F4CBB57" w14:textId="6B8E722E" w:rsidR="00BD2E78" w:rsidRPr="007E0F91" w:rsidRDefault="00BD2E78" w:rsidP="00BD2E78">
            <w:pPr>
              <w:jc w:val="center"/>
              <w:rPr>
                <w:ins w:id="13151" w:author="Στάθης Καπ" w:date="2023-03-09T05:46:00Z"/>
                <w:sz w:val="16"/>
                <w:szCs w:val="16"/>
              </w:rPr>
            </w:pPr>
            <w:ins w:id="13152" w:author="Στάθης Καπ" w:date="2023-03-09T07:04:00Z">
              <w:r>
                <w:rPr>
                  <w:rFonts w:ascii="Calibri" w:hAnsi="Calibri" w:cs="Calibri"/>
                  <w:color w:val="000000"/>
                  <w:sz w:val="16"/>
                  <w:szCs w:val="16"/>
                </w:rPr>
                <w:t>1.938</w:t>
              </w:r>
            </w:ins>
          </w:p>
        </w:tc>
        <w:tc>
          <w:tcPr>
            <w:tcW w:w="457" w:type="dxa"/>
            <w:tcBorders>
              <w:right w:val="single" w:sz="4" w:space="0" w:color="auto"/>
            </w:tcBorders>
            <w:vAlign w:val="center"/>
          </w:tcPr>
          <w:p w14:paraId="5DBBCCD3" w14:textId="52BF33CA" w:rsidR="00BD2E78" w:rsidRPr="007E0F91" w:rsidRDefault="00BD2E78" w:rsidP="00BD2E78">
            <w:pPr>
              <w:jc w:val="center"/>
              <w:rPr>
                <w:ins w:id="13153" w:author="Στάθης Καπ" w:date="2023-03-09T05:46:00Z"/>
                <w:sz w:val="16"/>
                <w:szCs w:val="16"/>
              </w:rPr>
            </w:pPr>
            <w:ins w:id="13154" w:author="Στάθης Καπ" w:date="2023-03-09T07:04:00Z">
              <w:r>
                <w:rPr>
                  <w:rFonts w:ascii="Calibri" w:hAnsi="Calibri" w:cs="Calibri"/>
                  <w:color w:val="000000"/>
                  <w:sz w:val="16"/>
                  <w:szCs w:val="16"/>
                </w:rPr>
                <w:t>77.79</w:t>
              </w:r>
            </w:ins>
          </w:p>
        </w:tc>
        <w:tc>
          <w:tcPr>
            <w:tcW w:w="453" w:type="dxa"/>
            <w:tcBorders>
              <w:left w:val="single" w:sz="4" w:space="0" w:color="auto"/>
            </w:tcBorders>
            <w:vAlign w:val="center"/>
          </w:tcPr>
          <w:p w14:paraId="08AD9ACA" w14:textId="0E53680E" w:rsidR="00BD2E78" w:rsidRPr="007E0F91" w:rsidRDefault="00BD2E78" w:rsidP="00BD2E78">
            <w:pPr>
              <w:jc w:val="center"/>
              <w:rPr>
                <w:ins w:id="13155" w:author="Στάθης Καπ" w:date="2023-03-09T05:46:00Z"/>
                <w:sz w:val="16"/>
                <w:szCs w:val="16"/>
              </w:rPr>
            </w:pPr>
            <w:ins w:id="13156" w:author="Στάθης Καπ" w:date="2023-03-09T07:04:00Z">
              <w:r>
                <w:rPr>
                  <w:rFonts w:ascii="Calibri" w:hAnsi="Calibri" w:cs="Calibri"/>
                  <w:color w:val="000000"/>
                  <w:sz w:val="16"/>
                  <w:szCs w:val="16"/>
                </w:rPr>
                <w:t>1381</w:t>
              </w:r>
            </w:ins>
          </w:p>
        </w:tc>
        <w:tc>
          <w:tcPr>
            <w:tcW w:w="454" w:type="dxa"/>
            <w:vAlign w:val="center"/>
          </w:tcPr>
          <w:p w14:paraId="0717EC96" w14:textId="0D5FA65E" w:rsidR="00BD2E78" w:rsidRPr="007E0F91" w:rsidRDefault="00BD2E78" w:rsidP="00BD2E78">
            <w:pPr>
              <w:jc w:val="center"/>
              <w:rPr>
                <w:ins w:id="13157" w:author="Στάθης Καπ" w:date="2023-03-09T05:46:00Z"/>
                <w:sz w:val="16"/>
                <w:szCs w:val="16"/>
              </w:rPr>
            </w:pPr>
            <w:ins w:id="13158" w:author="Στάθης Καπ" w:date="2023-03-09T07:04:00Z">
              <w:r>
                <w:rPr>
                  <w:rFonts w:ascii="Calibri" w:hAnsi="Calibri" w:cs="Calibri"/>
                  <w:color w:val="000000"/>
                  <w:sz w:val="16"/>
                  <w:szCs w:val="16"/>
                </w:rPr>
                <w:t>7.63</w:t>
              </w:r>
            </w:ins>
          </w:p>
        </w:tc>
        <w:tc>
          <w:tcPr>
            <w:tcW w:w="454" w:type="dxa"/>
            <w:vAlign w:val="center"/>
          </w:tcPr>
          <w:p w14:paraId="3BDBE89F" w14:textId="65406817" w:rsidR="00BD2E78" w:rsidRPr="007E0F91" w:rsidRDefault="00BD2E78" w:rsidP="00BD2E78">
            <w:pPr>
              <w:jc w:val="center"/>
              <w:rPr>
                <w:ins w:id="13159" w:author="Στάθης Καπ" w:date="2023-03-09T05:46:00Z"/>
                <w:sz w:val="16"/>
                <w:szCs w:val="16"/>
              </w:rPr>
            </w:pPr>
            <w:ins w:id="13160" w:author="Στάθης Καπ" w:date="2023-03-09T07:04:00Z">
              <w:r>
                <w:rPr>
                  <w:rFonts w:ascii="Calibri" w:hAnsi="Calibri" w:cs="Calibri"/>
                  <w:color w:val="000000"/>
                  <w:sz w:val="16"/>
                  <w:szCs w:val="16"/>
                </w:rPr>
                <w:t>1.788</w:t>
              </w:r>
            </w:ins>
          </w:p>
        </w:tc>
        <w:tc>
          <w:tcPr>
            <w:tcW w:w="454" w:type="dxa"/>
            <w:tcBorders>
              <w:right w:val="single" w:sz="4" w:space="0" w:color="auto"/>
            </w:tcBorders>
            <w:vAlign w:val="center"/>
          </w:tcPr>
          <w:p w14:paraId="7E77E317" w14:textId="72E61697" w:rsidR="00BD2E78" w:rsidRPr="007E0F91" w:rsidRDefault="00BD2E78" w:rsidP="00BD2E78">
            <w:pPr>
              <w:jc w:val="center"/>
              <w:rPr>
                <w:ins w:id="13161" w:author="Στάθης Καπ" w:date="2023-03-09T05:46:00Z"/>
                <w:sz w:val="16"/>
                <w:szCs w:val="16"/>
              </w:rPr>
            </w:pPr>
            <w:ins w:id="13162" w:author="Στάθης Καπ" w:date="2023-03-09T07:04:00Z">
              <w:r>
                <w:rPr>
                  <w:rFonts w:ascii="Calibri" w:hAnsi="Calibri" w:cs="Calibri"/>
                  <w:color w:val="000000"/>
                  <w:sz w:val="16"/>
                  <w:szCs w:val="16"/>
                </w:rPr>
                <w:t>79.51</w:t>
              </w:r>
            </w:ins>
          </w:p>
        </w:tc>
        <w:tc>
          <w:tcPr>
            <w:tcW w:w="453" w:type="dxa"/>
            <w:tcBorders>
              <w:left w:val="single" w:sz="4" w:space="0" w:color="auto"/>
            </w:tcBorders>
            <w:vAlign w:val="center"/>
          </w:tcPr>
          <w:p w14:paraId="584FE68F" w14:textId="3D7E8EC9" w:rsidR="00BD2E78" w:rsidRPr="007E0F91" w:rsidRDefault="00BD2E78" w:rsidP="00BD2E78">
            <w:pPr>
              <w:jc w:val="center"/>
              <w:rPr>
                <w:ins w:id="13163" w:author="Στάθης Καπ" w:date="2023-03-09T05:46:00Z"/>
                <w:sz w:val="16"/>
                <w:szCs w:val="16"/>
              </w:rPr>
            </w:pPr>
            <w:ins w:id="13164" w:author="Στάθης Καπ" w:date="2023-03-09T07:04:00Z">
              <w:r>
                <w:rPr>
                  <w:rFonts w:ascii="Calibri" w:hAnsi="Calibri" w:cs="Calibri"/>
                  <w:color w:val="000000"/>
                  <w:sz w:val="16"/>
                  <w:szCs w:val="16"/>
                </w:rPr>
                <w:t>1284</w:t>
              </w:r>
            </w:ins>
          </w:p>
        </w:tc>
        <w:tc>
          <w:tcPr>
            <w:tcW w:w="454" w:type="dxa"/>
            <w:vAlign w:val="center"/>
          </w:tcPr>
          <w:p w14:paraId="0C4CE9DF" w14:textId="003588FB" w:rsidR="00BD2E78" w:rsidRPr="007E0F91" w:rsidRDefault="00BD2E78" w:rsidP="00BD2E78">
            <w:pPr>
              <w:jc w:val="center"/>
              <w:rPr>
                <w:ins w:id="13165" w:author="Στάθης Καπ" w:date="2023-03-09T05:46:00Z"/>
                <w:sz w:val="16"/>
                <w:szCs w:val="16"/>
              </w:rPr>
            </w:pPr>
            <w:ins w:id="13166" w:author="Στάθης Καπ" w:date="2023-03-09T07:04:00Z">
              <w:r>
                <w:rPr>
                  <w:rFonts w:ascii="Calibri" w:hAnsi="Calibri" w:cs="Calibri"/>
                  <w:color w:val="000000"/>
                  <w:sz w:val="16"/>
                  <w:szCs w:val="16"/>
                </w:rPr>
                <w:t>14.11</w:t>
              </w:r>
            </w:ins>
          </w:p>
        </w:tc>
        <w:tc>
          <w:tcPr>
            <w:tcW w:w="454" w:type="dxa"/>
            <w:vAlign w:val="center"/>
          </w:tcPr>
          <w:p w14:paraId="7DB4D564" w14:textId="1DD3A504" w:rsidR="00BD2E78" w:rsidRPr="007E0F91" w:rsidRDefault="00BD2E78" w:rsidP="00BD2E78">
            <w:pPr>
              <w:jc w:val="center"/>
              <w:rPr>
                <w:ins w:id="13167" w:author="Στάθης Καπ" w:date="2023-03-09T05:46:00Z"/>
                <w:sz w:val="16"/>
                <w:szCs w:val="16"/>
              </w:rPr>
            </w:pPr>
            <w:ins w:id="13168" w:author="Στάθης Καπ" w:date="2023-03-09T07:04:00Z">
              <w:r>
                <w:rPr>
                  <w:rFonts w:ascii="Calibri" w:hAnsi="Calibri" w:cs="Calibri"/>
                  <w:color w:val="000000"/>
                  <w:sz w:val="16"/>
                  <w:szCs w:val="16"/>
                </w:rPr>
                <w:t>1.553</w:t>
              </w:r>
            </w:ins>
          </w:p>
        </w:tc>
        <w:tc>
          <w:tcPr>
            <w:tcW w:w="461" w:type="dxa"/>
            <w:tcBorders>
              <w:right w:val="single" w:sz="4" w:space="0" w:color="auto"/>
            </w:tcBorders>
            <w:vAlign w:val="center"/>
          </w:tcPr>
          <w:p w14:paraId="1D6B652D" w14:textId="5B6E4C9D" w:rsidR="00BD2E78" w:rsidRPr="007E0F91" w:rsidRDefault="00BD2E78" w:rsidP="00BD2E78">
            <w:pPr>
              <w:jc w:val="center"/>
              <w:rPr>
                <w:ins w:id="13169" w:author="Στάθης Καπ" w:date="2023-03-09T05:46:00Z"/>
                <w:sz w:val="16"/>
                <w:szCs w:val="16"/>
              </w:rPr>
            </w:pPr>
            <w:ins w:id="13170" w:author="Στάθης Καπ" w:date="2023-03-09T07:04:00Z">
              <w:r>
                <w:rPr>
                  <w:rFonts w:ascii="Calibri" w:hAnsi="Calibri" w:cs="Calibri"/>
                  <w:color w:val="000000"/>
                  <w:sz w:val="16"/>
                  <w:szCs w:val="16"/>
                </w:rPr>
                <w:t>82.2</w:t>
              </w:r>
            </w:ins>
          </w:p>
        </w:tc>
      </w:tr>
      <w:tr w:rsidR="00BD2E78" w14:paraId="4D430AEA" w14:textId="77777777" w:rsidTr="00B16494">
        <w:trPr>
          <w:trHeight w:val="170"/>
          <w:jc w:val="center"/>
          <w:ins w:id="13171"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13B77560" w14:textId="77777777" w:rsidR="00BD2E78" w:rsidRPr="007E0F91" w:rsidRDefault="00BD2E78" w:rsidP="00BD2E78">
            <w:pPr>
              <w:jc w:val="center"/>
              <w:rPr>
                <w:ins w:id="13172" w:author="Στάθης Καπ" w:date="2023-03-09T05:46:00Z"/>
                <w:sz w:val="16"/>
                <w:szCs w:val="16"/>
              </w:rPr>
            </w:pPr>
            <w:ins w:id="13173" w:author="Στάθης Καπ" w:date="2023-03-09T05:46:00Z">
              <w:r w:rsidRPr="007E0F91">
                <w:rPr>
                  <w:sz w:val="16"/>
                  <w:szCs w:val="16"/>
                </w:rPr>
                <w:t>pr11</w:t>
              </w:r>
            </w:ins>
          </w:p>
        </w:tc>
        <w:tc>
          <w:tcPr>
            <w:tcW w:w="565" w:type="dxa"/>
            <w:tcBorders>
              <w:left w:val="single" w:sz="4" w:space="0" w:color="auto"/>
            </w:tcBorders>
            <w:vAlign w:val="center"/>
          </w:tcPr>
          <w:p w14:paraId="001EADD5" w14:textId="4B96F550" w:rsidR="00BD2E78" w:rsidRPr="007E0F91" w:rsidRDefault="00BD2E78" w:rsidP="00BD2E78">
            <w:pPr>
              <w:jc w:val="center"/>
              <w:rPr>
                <w:ins w:id="13174" w:author="Στάθης Καπ" w:date="2023-03-09T05:46:00Z"/>
                <w:sz w:val="16"/>
                <w:szCs w:val="16"/>
              </w:rPr>
            </w:pPr>
            <w:ins w:id="13175" w:author="Στάθης Καπ" w:date="2023-03-09T07:04:00Z">
              <w:r>
                <w:rPr>
                  <w:rFonts w:ascii="Calibri" w:hAnsi="Calibri" w:cs="Calibri"/>
                  <w:color w:val="000000"/>
                  <w:sz w:val="16"/>
                  <w:szCs w:val="16"/>
                </w:rPr>
                <w:t>654</w:t>
              </w:r>
            </w:ins>
          </w:p>
        </w:tc>
        <w:tc>
          <w:tcPr>
            <w:tcW w:w="679" w:type="dxa"/>
            <w:tcBorders>
              <w:right w:val="single" w:sz="4" w:space="0" w:color="auto"/>
            </w:tcBorders>
            <w:vAlign w:val="center"/>
          </w:tcPr>
          <w:p w14:paraId="33FF8292" w14:textId="38248454" w:rsidR="00BD2E78" w:rsidRPr="007E0F91" w:rsidRDefault="00BD2E78" w:rsidP="00BD2E78">
            <w:pPr>
              <w:jc w:val="center"/>
              <w:rPr>
                <w:ins w:id="13176" w:author="Στάθης Καπ" w:date="2023-03-09T05:46:00Z"/>
                <w:sz w:val="16"/>
                <w:szCs w:val="16"/>
              </w:rPr>
            </w:pPr>
            <w:ins w:id="13177" w:author="Στάθης Καπ" w:date="2023-03-09T07:04:00Z">
              <w:r>
                <w:rPr>
                  <w:rFonts w:ascii="Calibri" w:hAnsi="Calibri" w:cs="Calibri"/>
                  <w:color w:val="000000"/>
                  <w:sz w:val="16"/>
                  <w:szCs w:val="16"/>
                </w:rPr>
                <w:t>632</w:t>
              </w:r>
            </w:ins>
          </w:p>
        </w:tc>
        <w:tc>
          <w:tcPr>
            <w:tcW w:w="453" w:type="dxa"/>
            <w:tcBorders>
              <w:left w:val="single" w:sz="4" w:space="0" w:color="auto"/>
            </w:tcBorders>
            <w:vAlign w:val="center"/>
          </w:tcPr>
          <w:p w14:paraId="6C40EBBC" w14:textId="3C7472A2" w:rsidR="00BD2E78" w:rsidRPr="007E0F91" w:rsidRDefault="00BD2E78" w:rsidP="00BD2E78">
            <w:pPr>
              <w:jc w:val="center"/>
              <w:rPr>
                <w:ins w:id="13178" w:author="Στάθης Καπ" w:date="2023-03-09T05:46:00Z"/>
                <w:sz w:val="16"/>
                <w:szCs w:val="16"/>
              </w:rPr>
            </w:pPr>
            <w:ins w:id="13179" w:author="Στάθης Καπ" w:date="2023-03-09T07:04:00Z">
              <w:r>
                <w:rPr>
                  <w:rFonts w:ascii="Calibri" w:hAnsi="Calibri" w:cs="Calibri"/>
                  <w:color w:val="000000"/>
                  <w:sz w:val="16"/>
                  <w:szCs w:val="16"/>
                </w:rPr>
                <w:t>630</w:t>
              </w:r>
            </w:ins>
          </w:p>
        </w:tc>
        <w:tc>
          <w:tcPr>
            <w:tcW w:w="708" w:type="dxa"/>
            <w:vAlign w:val="center"/>
          </w:tcPr>
          <w:p w14:paraId="11A08B94" w14:textId="76D0876B" w:rsidR="00BD2E78" w:rsidRPr="007E0F91" w:rsidRDefault="00BD2E78" w:rsidP="00BD2E78">
            <w:pPr>
              <w:jc w:val="center"/>
              <w:rPr>
                <w:ins w:id="13180" w:author="Στάθης Καπ" w:date="2023-03-09T05:46:00Z"/>
                <w:sz w:val="16"/>
                <w:szCs w:val="16"/>
              </w:rPr>
            </w:pPr>
            <w:ins w:id="13181" w:author="Στάθης Καπ" w:date="2023-03-09T07:04:00Z">
              <w:r>
                <w:rPr>
                  <w:rFonts w:ascii="Calibri" w:hAnsi="Calibri" w:cs="Calibri"/>
                  <w:color w:val="000000"/>
                  <w:sz w:val="16"/>
                  <w:szCs w:val="16"/>
                </w:rPr>
                <w:t>3.67</w:t>
              </w:r>
            </w:ins>
          </w:p>
        </w:tc>
        <w:tc>
          <w:tcPr>
            <w:tcW w:w="652" w:type="dxa"/>
            <w:vMerge/>
            <w:tcBorders>
              <w:right w:val="single" w:sz="4" w:space="0" w:color="auto"/>
            </w:tcBorders>
            <w:vAlign w:val="center"/>
          </w:tcPr>
          <w:p w14:paraId="57175F0B" w14:textId="77777777" w:rsidR="00BD2E78" w:rsidRPr="007E0F91" w:rsidRDefault="00BD2E78" w:rsidP="00BD2E78">
            <w:pPr>
              <w:jc w:val="center"/>
              <w:rPr>
                <w:ins w:id="13182" w:author="Στάθης Καπ" w:date="2023-03-09T05:46:00Z"/>
                <w:sz w:val="16"/>
                <w:szCs w:val="16"/>
              </w:rPr>
            </w:pPr>
          </w:p>
        </w:tc>
        <w:tc>
          <w:tcPr>
            <w:tcW w:w="453" w:type="dxa"/>
            <w:tcBorders>
              <w:left w:val="single" w:sz="4" w:space="0" w:color="auto"/>
            </w:tcBorders>
            <w:vAlign w:val="center"/>
          </w:tcPr>
          <w:p w14:paraId="36A5FE44" w14:textId="6C91A3AB" w:rsidR="00BD2E78" w:rsidRPr="007E0F91" w:rsidRDefault="00BD2E78" w:rsidP="00BD2E78">
            <w:pPr>
              <w:jc w:val="center"/>
              <w:rPr>
                <w:ins w:id="13183" w:author="Στάθης Καπ" w:date="2023-03-09T05:46:00Z"/>
                <w:sz w:val="16"/>
                <w:szCs w:val="16"/>
              </w:rPr>
            </w:pPr>
            <w:ins w:id="13184" w:author="Στάθης Καπ" w:date="2023-03-09T07:04:00Z">
              <w:r>
                <w:rPr>
                  <w:rFonts w:ascii="Calibri" w:hAnsi="Calibri" w:cs="Calibri"/>
                  <w:color w:val="000000"/>
                  <w:sz w:val="16"/>
                  <w:szCs w:val="16"/>
                </w:rPr>
                <w:t>617</w:t>
              </w:r>
            </w:ins>
          </w:p>
        </w:tc>
        <w:tc>
          <w:tcPr>
            <w:tcW w:w="454" w:type="dxa"/>
            <w:vAlign w:val="center"/>
          </w:tcPr>
          <w:p w14:paraId="1918454E" w14:textId="11B73DC0" w:rsidR="00BD2E78" w:rsidRPr="007E0F91" w:rsidRDefault="00BD2E78" w:rsidP="00BD2E78">
            <w:pPr>
              <w:jc w:val="center"/>
              <w:rPr>
                <w:ins w:id="13185" w:author="Στάθης Καπ" w:date="2023-03-09T05:46:00Z"/>
                <w:sz w:val="16"/>
                <w:szCs w:val="16"/>
              </w:rPr>
            </w:pPr>
            <w:ins w:id="13186" w:author="Στάθης Καπ" w:date="2023-03-09T07:04:00Z">
              <w:r>
                <w:rPr>
                  <w:rFonts w:ascii="Calibri" w:hAnsi="Calibri" w:cs="Calibri"/>
                  <w:color w:val="000000"/>
                  <w:sz w:val="16"/>
                  <w:szCs w:val="16"/>
                </w:rPr>
                <w:t>2.06</w:t>
              </w:r>
            </w:ins>
          </w:p>
        </w:tc>
        <w:tc>
          <w:tcPr>
            <w:tcW w:w="454" w:type="dxa"/>
            <w:vAlign w:val="center"/>
          </w:tcPr>
          <w:p w14:paraId="53278991" w14:textId="57A21E9C" w:rsidR="00BD2E78" w:rsidRPr="007E0F91" w:rsidRDefault="00BD2E78" w:rsidP="00BD2E78">
            <w:pPr>
              <w:jc w:val="center"/>
              <w:rPr>
                <w:ins w:id="13187" w:author="Στάθης Καπ" w:date="2023-03-09T05:46:00Z"/>
                <w:sz w:val="16"/>
                <w:szCs w:val="16"/>
              </w:rPr>
            </w:pPr>
            <w:ins w:id="13188" w:author="Στάθης Καπ" w:date="2023-03-09T07:04:00Z">
              <w:r>
                <w:rPr>
                  <w:rFonts w:ascii="Calibri" w:hAnsi="Calibri" w:cs="Calibri"/>
                  <w:color w:val="000000"/>
                  <w:sz w:val="16"/>
                  <w:szCs w:val="16"/>
                </w:rPr>
                <w:t>0.092</w:t>
              </w:r>
            </w:ins>
          </w:p>
        </w:tc>
        <w:tc>
          <w:tcPr>
            <w:tcW w:w="457" w:type="dxa"/>
            <w:tcBorders>
              <w:right w:val="single" w:sz="4" w:space="0" w:color="auto"/>
            </w:tcBorders>
            <w:vAlign w:val="center"/>
          </w:tcPr>
          <w:p w14:paraId="2ED55D6A" w14:textId="017D1EF1" w:rsidR="00BD2E78" w:rsidRPr="007E0F91" w:rsidRDefault="00BD2E78" w:rsidP="00BD2E78">
            <w:pPr>
              <w:jc w:val="center"/>
              <w:rPr>
                <w:ins w:id="13189" w:author="Στάθης Καπ" w:date="2023-03-09T05:46:00Z"/>
                <w:sz w:val="16"/>
                <w:szCs w:val="16"/>
              </w:rPr>
            </w:pPr>
            <w:ins w:id="13190" w:author="Στάθης Καπ" w:date="2023-03-09T07:04:00Z">
              <w:r>
                <w:rPr>
                  <w:rFonts w:ascii="Calibri" w:hAnsi="Calibri" w:cs="Calibri"/>
                  <w:color w:val="000000"/>
                  <w:sz w:val="16"/>
                  <w:szCs w:val="16"/>
                </w:rPr>
                <w:t>17.12</w:t>
              </w:r>
            </w:ins>
          </w:p>
        </w:tc>
        <w:tc>
          <w:tcPr>
            <w:tcW w:w="453" w:type="dxa"/>
            <w:tcBorders>
              <w:left w:val="single" w:sz="4" w:space="0" w:color="auto"/>
            </w:tcBorders>
            <w:vAlign w:val="center"/>
          </w:tcPr>
          <w:p w14:paraId="4A6D67E6" w14:textId="270A1B07" w:rsidR="00BD2E78" w:rsidRPr="007E0F91" w:rsidRDefault="00BD2E78" w:rsidP="00BD2E78">
            <w:pPr>
              <w:jc w:val="center"/>
              <w:rPr>
                <w:ins w:id="13191" w:author="Στάθης Καπ" w:date="2023-03-09T05:46:00Z"/>
                <w:sz w:val="16"/>
                <w:szCs w:val="16"/>
              </w:rPr>
            </w:pPr>
            <w:ins w:id="13192" w:author="Στάθης Καπ" w:date="2023-03-09T07:04:00Z">
              <w:r>
                <w:rPr>
                  <w:rFonts w:ascii="Calibri" w:hAnsi="Calibri" w:cs="Calibri"/>
                  <w:color w:val="000000"/>
                  <w:sz w:val="16"/>
                  <w:szCs w:val="16"/>
                </w:rPr>
                <w:t>580</w:t>
              </w:r>
            </w:ins>
          </w:p>
        </w:tc>
        <w:tc>
          <w:tcPr>
            <w:tcW w:w="454" w:type="dxa"/>
            <w:vAlign w:val="center"/>
          </w:tcPr>
          <w:p w14:paraId="6237CBD4" w14:textId="3FF6B01D" w:rsidR="00BD2E78" w:rsidRPr="007E0F91" w:rsidRDefault="00BD2E78" w:rsidP="00BD2E78">
            <w:pPr>
              <w:jc w:val="center"/>
              <w:rPr>
                <w:ins w:id="13193" w:author="Στάθης Καπ" w:date="2023-03-09T05:46:00Z"/>
                <w:sz w:val="16"/>
                <w:szCs w:val="16"/>
              </w:rPr>
            </w:pPr>
            <w:ins w:id="13194" w:author="Στάθης Καπ" w:date="2023-03-09T07:04:00Z">
              <w:r>
                <w:rPr>
                  <w:rFonts w:ascii="Calibri" w:hAnsi="Calibri" w:cs="Calibri"/>
                  <w:color w:val="000000"/>
                  <w:sz w:val="16"/>
                  <w:szCs w:val="16"/>
                </w:rPr>
                <w:t>7.94</w:t>
              </w:r>
            </w:ins>
          </w:p>
        </w:tc>
        <w:tc>
          <w:tcPr>
            <w:tcW w:w="454" w:type="dxa"/>
            <w:vAlign w:val="center"/>
          </w:tcPr>
          <w:p w14:paraId="119365BA" w14:textId="236CD0D2" w:rsidR="00BD2E78" w:rsidRPr="007E0F91" w:rsidRDefault="00BD2E78" w:rsidP="00BD2E78">
            <w:pPr>
              <w:jc w:val="center"/>
              <w:rPr>
                <w:ins w:id="13195" w:author="Στάθης Καπ" w:date="2023-03-09T05:46:00Z"/>
                <w:sz w:val="16"/>
                <w:szCs w:val="16"/>
              </w:rPr>
            </w:pPr>
            <w:ins w:id="13196" w:author="Στάθης Καπ" w:date="2023-03-09T07:04:00Z">
              <w:r>
                <w:rPr>
                  <w:rFonts w:ascii="Calibri" w:hAnsi="Calibri" w:cs="Calibri"/>
                  <w:color w:val="000000"/>
                  <w:sz w:val="16"/>
                  <w:szCs w:val="16"/>
                </w:rPr>
                <w:t>0.078</w:t>
              </w:r>
            </w:ins>
          </w:p>
        </w:tc>
        <w:tc>
          <w:tcPr>
            <w:tcW w:w="454" w:type="dxa"/>
            <w:tcBorders>
              <w:right w:val="single" w:sz="4" w:space="0" w:color="auto"/>
            </w:tcBorders>
            <w:vAlign w:val="center"/>
          </w:tcPr>
          <w:p w14:paraId="5EB23EA6" w14:textId="2093CD4D" w:rsidR="00BD2E78" w:rsidRPr="007E0F91" w:rsidRDefault="00BD2E78" w:rsidP="00BD2E78">
            <w:pPr>
              <w:jc w:val="center"/>
              <w:rPr>
                <w:ins w:id="13197" w:author="Στάθης Καπ" w:date="2023-03-09T05:46:00Z"/>
                <w:sz w:val="16"/>
                <w:szCs w:val="16"/>
              </w:rPr>
            </w:pPr>
            <w:ins w:id="13198" w:author="Στάθης Καπ" w:date="2023-03-09T07:04:00Z">
              <w:r>
                <w:rPr>
                  <w:rFonts w:ascii="Calibri" w:hAnsi="Calibri" w:cs="Calibri"/>
                  <w:color w:val="000000"/>
                  <w:sz w:val="16"/>
                  <w:szCs w:val="16"/>
                </w:rPr>
                <w:t>29.73</w:t>
              </w:r>
            </w:ins>
          </w:p>
        </w:tc>
        <w:tc>
          <w:tcPr>
            <w:tcW w:w="453" w:type="dxa"/>
            <w:tcBorders>
              <w:left w:val="single" w:sz="4" w:space="0" w:color="auto"/>
            </w:tcBorders>
            <w:vAlign w:val="center"/>
          </w:tcPr>
          <w:p w14:paraId="771A5B57" w14:textId="330B782E" w:rsidR="00BD2E78" w:rsidRPr="007E0F91" w:rsidRDefault="00BD2E78" w:rsidP="00BD2E78">
            <w:pPr>
              <w:jc w:val="center"/>
              <w:rPr>
                <w:ins w:id="13199" w:author="Στάθης Καπ" w:date="2023-03-09T05:46:00Z"/>
                <w:sz w:val="16"/>
                <w:szCs w:val="16"/>
              </w:rPr>
            </w:pPr>
            <w:ins w:id="13200" w:author="Στάθης Καπ" w:date="2023-03-09T07:04:00Z">
              <w:r>
                <w:rPr>
                  <w:rFonts w:ascii="Calibri" w:hAnsi="Calibri" w:cs="Calibri"/>
                  <w:color w:val="000000"/>
                  <w:sz w:val="16"/>
                  <w:szCs w:val="16"/>
                </w:rPr>
                <w:t>563</w:t>
              </w:r>
            </w:ins>
          </w:p>
        </w:tc>
        <w:tc>
          <w:tcPr>
            <w:tcW w:w="454" w:type="dxa"/>
            <w:vAlign w:val="center"/>
          </w:tcPr>
          <w:p w14:paraId="492F0E2B" w14:textId="7301520E" w:rsidR="00BD2E78" w:rsidRPr="007E0F91" w:rsidRDefault="00BD2E78" w:rsidP="00BD2E78">
            <w:pPr>
              <w:jc w:val="center"/>
              <w:rPr>
                <w:ins w:id="13201" w:author="Στάθης Καπ" w:date="2023-03-09T05:46:00Z"/>
                <w:sz w:val="16"/>
                <w:szCs w:val="16"/>
              </w:rPr>
            </w:pPr>
            <w:ins w:id="13202" w:author="Στάθης Καπ" w:date="2023-03-09T07:04:00Z">
              <w:r>
                <w:rPr>
                  <w:rFonts w:ascii="Calibri" w:hAnsi="Calibri" w:cs="Calibri"/>
                  <w:color w:val="000000"/>
                  <w:sz w:val="16"/>
                  <w:szCs w:val="16"/>
                </w:rPr>
                <w:t>10.63</w:t>
              </w:r>
            </w:ins>
          </w:p>
        </w:tc>
        <w:tc>
          <w:tcPr>
            <w:tcW w:w="454" w:type="dxa"/>
            <w:vAlign w:val="center"/>
          </w:tcPr>
          <w:p w14:paraId="2D3F6150" w14:textId="209B4288" w:rsidR="00BD2E78" w:rsidRPr="007E0F91" w:rsidRDefault="00BD2E78" w:rsidP="00BD2E78">
            <w:pPr>
              <w:jc w:val="center"/>
              <w:rPr>
                <w:ins w:id="13203" w:author="Στάθης Καπ" w:date="2023-03-09T05:46:00Z"/>
                <w:sz w:val="16"/>
                <w:szCs w:val="16"/>
              </w:rPr>
            </w:pPr>
            <w:ins w:id="13204" w:author="Στάθης Καπ" w:date="2023-03-09T07:04:00Z">
              <w:r>
                <w:rPr>
                  <w:rFonts w:ascii="Calibri" w:hAnsi="Calibri" w:cs="Calibri"/>
                  <w:color w:val="000000"/>
                  <w:sz w:val="16"/>
                  <w:szCs w:val="16"/>
                </w:rPr>
                <w:t>0.102</w:t>
              </w:r>
            </w:ins>
          </w:p>
        </w:tc>
        <w:tc>
          <w:tcPr>
            <w:tcW w:w="461" w:type="dxa"/>
            <w:tcBorders>
              <w:right w:val="single" w:sz="4" w:space="0" w:color="auto"/>
            </w:tcBorders>
            <w:vAlign w:val="center"/>
          </w:tcPr>
          <w:p w14:paraId="7384FDCB" w14:textId="7F54207D" w:rsidR="00BD2E78" w:rsidRPr="007E0F91" w:rsidRDefault="00BD2E78" w:rsidP="00BD2E78">
            <w:pPr>
              <w:jc w:val="center"/>
              <w:rPr>
                <w:ins w:id="13205" w:author="Στάθης Καπ" w:date="2023-03-09T05:46:00Z"/>
                <w:sz w:val="16"/>
                <w:szCs w:val="16"/>
              </w:rPr>
            </w:pPr>
            <w:ins w:id="13206" w:author="Στάθης Καπ" w:date="2023-03-09T07:04:00Z">
              <w:r>
                <w:rPr>
                  <w:rFonts w:ascii="Calibri" w:hAnsi="Calibri" w:cs="Calibri"/>
                  <w:color w:val="000000"/>
                  <w:sz w:val="16"/>
                  <w:szCs w:val="16"/>
                </w:rPr>
                <w:t>8.11</w:t>
              </w:r>
            </w:ins>
          </w:p>
        </w:tc>
      </w:tr>
      <w:tr w:rsidR="00BD2E78" w14:paraId="4A909C82" w14:textId="77777777" w:rsidTr="00B16494">
        <w:trPr>
          <w:trHeight w:val="170"/>
          <w:jc w:val="center"/>
          <w:ins w:id="13207"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1237B294" w14:textId="77777777" w:rsidR="00BD2E78" w:rsidRPr="007E0F91" w:rsidRDefault="00BD2E78" w:rsidP="00BD2E78">
            <w:pPr>
              <w:jc w:val="center"/>
              <w:rPr>
                <w:ins w:id="13208" w:author="Στάθης Καπ" w:date="2023-03-09T05:46:00Z"/>
                <w:sz w:val="16"/>
                <w:szCs w:val="16"/>
              </w:rPr>
            </w:pPr>
            <w:ins w:id="13209" w:author="Στάθης Καπ" w:date="2023-03-09T05:46:00Z">
              <w:r w:rsidRPr="007E0F91">
                <w:rPr>
                  <w:sz w:val="16"/>
                  <w:szCs w:val="16"/>
                </w:rPr>
                <w:t>pr12</w:t>
              </w:r>
            </w:ins>
          </w:p>
        </w:tc>
        <w:tc>
          <w:tcPr>
            <w:tcW w:w="565" w:type="dxa"/>
            <w:tcBorders>
              <w:left w:val="single" w:sz="4" w:space="0" w:color="auto"/>
            </w:tcBorders>
            <w:vAlign w:val="center"/>
          </w:tcPr>
          <w:p w14:paraId="7DCA8B2A" w14:textId="1D124AB4" w:rsidR="00BD2E78" w:rsidRPr="007E0F91" w:rsidRDefault="00BD2E78" w:rsidP="00BD2E78">
            <w:pPr>
              <w:jc w:val="center"/>
              <w:rPr>
                <w:ins w:id="13210" w:author="Στάθης Καπ" w:date="2023-03-09T05:46:00Z"/>
                <w:sz w:val="16"/>
                <w:szCs w:val="16"/>
              </w:rPr>
            </w:pPr>
            <w:ins w:id="13211" w:author="Στάθης Καπ" w:date="2023-03-09T07:04:00Z">
              <w:r>
                <w:rPr>
                  <w:rFonts w:ascii="Calibri" w:hAnsi="Calibri" w:cs="Calibri"/>
                  <w:color w:val="000000"/>
                  <w:sz w:val="16"/>
                  <w:szCs w:val="16"/>
                </w:rPr>
                <w:t>1002</w:t>
              </w:r>
            </w:ins>
          </w:p>
        </w:tc>
        <w:tc>
          <w:tcPr>
            <w:tcW w:w="679" w:type="dxa"/>
            <w:tcBorders>
              <w:right w:val="single" w:sz="4" w:space="0" w:color="auto"/>
            </w:tcBorders>
            <w:vAlign w:val="center"/>
          </w:tcPr>
          <w:p w14:paraId="5E49BB53" w14:textId="671D80CF" w:rsidR="00BD2E78" w:rsidRPr="007E0F91" w:rsidRDefault="00BD2E78" w:rsidP="00BD2E78">
            <w:pPr>
              <w:jc w:val="center"/>
              <w:rPr>
                <w:ins w:id="13212" w:author="Στάθης Καπ" w:date="2023-03-09T05:46:00Z"/>
                <w:sz w:val="16"/>
                <w:szCs w:val="16"/>
              </w:rPr>
            </w:pPr>
            <w:ins w:id="13213" w:author="Στάθης Καπ" w:date="2023-03-09T07:04:00Z">
              <w:r>
                <w:rPr>
                  <w:rFonts w:ascii="Calibri" w:hAnsi="Calibri" w:cs="Calibri"/>
                  <w:color w:val="000000"/>
                  <w:sz w:val="16"/>
                  <w:szCs w:val="16"/>
                </w:rPr>
                <w:t>902</w:t>
              </w:r>
            </w:ins>
          </w:p>
        </w:tc>
        <w:tc>
          <w:tcPr>
            <w:tcW w:w="453" w:type="dxa"/>
            <w:tcBorders>
              <w:left w:val="single" w:sz="4" w:space="0" w:color="auto"/>
            </w:tcBorders>
            <w:vAlign w:val="center"/>
          </w:tcPr>
          <w:p w14:paraId="4DA43CBD" w14:textId="3D3757FC" w:rsidR="00BD2E78" w:rsidRPr="007E0F91" w:rsidRDefault="00BD2E78" w:rsidP="00BD2E78">
            <w:pPr>
              <w:jc w:val="center"/>
              <w:rPr>
                <w:ins w:id="13214" w:author="Στάθης Καπ" w:date="2023-03-09T05:46:00Z"/>
                <w:sz w:val="16"/>
                <w:szCs w:val="16"/>
              </w:rPr>
            </w:pPr>
            <w:ins w:id="13215" w:author="Στάθης Καπ" w:date="2023-03-09T07:04:00Z">
              <w:r>
                <w:rPr>
                  <w:rFonts w:ascii="Calibri" w:hAnsi="Calibri" w:cs="Calibri"/>
                  <w:color w:val="000000"/>
                  <w:sz w:val="16"/>
                  <w:szCs w:val="16"/>
                </w:rPr>
                <w:t>923</w:t>
              </w:r>
            </w:ins>
          </w:p>
        </w:tc>
        <w:tc>
          <w:tcPr>
            <w:tcW w:w="708" w:type="dxa"/>
            <w:vAlign w:val="center"/>
          </w:tcPr>
          <w:p w14:paraId="30BAF37B" w14:textId="51676312" w:rsidR="00BD2E78" w:rsidRPr="007E0F91" w:rsidRDefault="00BD2E78" w:rsidP="00BD2E78">
            <w:pPr>
              <w:jc w:val="center"/>
              <w:rPr>
                <w:ins w:id="13216" w:author="Στάθης Καπ" w:date="2023-03-09T05:46:00Z"/>
                <w:sz w:val="16"/>
                <w:szCs w:val="16"/>
              </w:rPr>
            </w:pPr>
            <w:ins w:id="13217" w:author="Στάθης Καπ" w:date="2023-03-09T07:04:00Z">
              <w:r>
                <w:rPr>
                  <w:rFonts w:ascii="Calibri" w:hAnsi="Calibri" w:cs="Calibri"/>
                  <w:color w:val="000000"/>
                  <w:sz w:val="16"/>
                  <w:szCs w:val="16"/>
                </w:rPr>
                <w:t>7.88</w:t>
              </w:r>
            </w:ins>
          </w:p>
        </w:tc>
        <w:tc>
          <w:tcPr>
            <w:tcW w:w="652" w:type="dxa"/>
            <w:vMerge/>
            <w:tcBorders>
              <w:right w:val="single" w:sz="4" w:space="0" w:color="auto"/>
            </w:tcBorders>
            <w:vAlign w:val="center"/>
          </w:tcPr>
          <w:p w14:paraId="0F1B80D7" w14:textId="77777777" w:rsidR="00BD2E78" w:rsidRPr="007E0F91" w:rsidRDefault="00BD2E78" w:rsidP="00BD2E78">
            <w:pPr>
              <w:jc w:val="center"/>
              <w:rPr>
                <w:ins w:id="13218" w:author="Στάθης Καπ" w:date="2023-03-09T05:46:00Z"/>
                <w:sz w:val="16"/>
                <w:szCs w:val="16"/>
              </w:rPr>
            </w:pPr>
          </w:p>
        </w:tc>
        <w:tc>
          <w:tcPr>
            <w:tcW w:w="453" w:type="dxa"/>
            <w:tcBorders>
              <w:left w:val="single" w:sz="4" w:space="0" w:color="auto"/>
            </w:tcBorders>
            <w:vAlign w:val="center"/>
          </w:tcPr>
          <w:p w14:paraId="2D2A72B3" w14:textId="79414F97" w:rsidR="00BD2E78" w:rsidRPr="007E0F91" w:rsidRDefault="00BD2E78" w:rsidP="00BD2E78">
            <w:pPr>
              <w:jc w:val="center"/>
              <w:rPr>
                <w:ins w:id="13219" w:author="Στάθης Καπ" w:date="2023-03-09T05:46:00Z"/>
                <w:sz w:val="16"/>
                <w:szCs w:val="16"/>
              </w:rPr>
            </w:pPr>
            <w:ins w:id="13220" w:author="Στάθης Καπ" w:date="2023-03-09T07:04:00Z">
              <w:r>
                <w:rPr>
                  <w:rFonts w:ascii="Calibri" w:hAnsi="Calibri" w:cs="Calibri"/>
                  <w:color w:val="000000"/>
                  <w:sz w:val="16"/>
                  <w:szCs w:val="16"/>
                </w:rPr>
                <w:t>883</w:t>
              </w:r>
            </w:ins>
          </w:p>
        </w:tc>
        <w:tc>
          <w:tcPr>
            <w:tcW w:w="454" w:type="dxa"/>
            <w:vAlign w:val="center"/>
          </w:tcPr>
          <w:p w14:paraId="507F1884" w14:textId="1B58AE07" w:rsidR="00BD2E78" w:rsidRPr="007E0F91" w:rsidRDefault="00BD2E78" w:rsidP="00BD2E78">
            <w:pPr>
              <w:jc w:val="center"/>
              <w:rPr>
                <w:ins w:id="13221" w:author="Στάθης Καπ" w:date="2023-03-09T05:46:00Z"/>
                <w:sz w:val="16"/>
                <w:szCs w:val="16"/>
              </w:rPr>
            </w:pPr>
            <w:ins w:id="13222" w:author="Στάθης Καπ" w:date="2023-03-09T07:04:00Z">
              <w:r>
                <w:rPr>
                  <w:rFonts w:ascii="Calibri" w:hAnsi="Calibri" w:cs="Calibri"/>
                  <w:color w:val="000000"/>
                  <w:sz w:val="16"/>
                  <w:szCs w:val="16"/>
                </w:rPr>
                <w:t>4.33</w:t>
              </w:r>
            </w:ins>
          </w:p>
        </w:tc>
        <w:tc>
          <w:tcPr>
            <w:tcW w:w="454" w:type="dxa"/>
            <w:vAlign w:val="center"/>
          </w:tcPr>
          <w:p w14:paraId="36DC517A" w14:textId="4134DADA" w:rsidR="00BD2E78" w:rsidRPr="007E0F91" w:rsidRDefault="00BD2E78" w:rsidP="00BD2E78">
            <w:pPr>
              <w:jc w:val="center"/>
              <w:rPr>
                <w:ins w:id="13223" w:author="Στάθης Καπ" w:date="2023-03-09T05:46:00Z"/>
                <w:sz w:val="16"/>
                <w:szCs w:val="16"/>
              </w:rPr>
            </w:pPr>
            <w:ins w:id="13224" w:author="Στάθης Καπ" w:date="2023-03-09T07:04:00Z">
              <w:r>
                <w:rPr>
                  <w:rFonts w:ascii="Calibri" w:hAnsi="Calibri" w:cs="Calibri"/>
                  <w:color w:val="000000"/>
                  <w:sz w:val="16"/>
                  <w:szCs w:val="16"/>
                </w:rPr>
                <w:t>0.31</w:t>
              </w:r>
            </w:ins>
          </w:p>
        </w:tc>
        <w:tc>
          <w:tcPr>
            <w:tcW w:w="457" w:type="dxa"/>
            <w:tcBorders>
              <w:right w:val="single" w:sz="4" w:space="0" w:color="auto"/>
            </w:tcBorders>
            <w:vAlign w:val="center"/>
          </w:tcPr>
          <w:p w14:paraId="3D2E80C6" w14:textId="23BCC14D" w:rsidR="00BD2E78" w:rsidRPr="007E0F91" w:rsidRDefault="00BD2E78" w:rsidP="00BD2E78">
            <w:pPr>
              <w:jc w:val="center"/>
              <w:rPr>
                <w:ins w:id="13225" w:author="Στάθης Καπ" w:date="2023-03-09T05:46:00Z"/>
                <w:sz w:val="16"/>
                <w:szCs w:val="16"/>
              </w:rPr>
            </w:pPr>
            <w:ins w:id="13226" w:author="Στάθης Καπ" w:date="2023-03-09T07:04:00Z">
              <w:r>
                <w:rPr>
                  <w:rFonts w:ascii="Calibri" w:hAnsi="Calibri" w:cs="Calibri"/>
                  <w:color w:val="000000"/>
                  <w:sz w:val="16"/>
                  <w:szCs w:val="16"/>
                </w:rPr>
                <w:t>60.26</w:t>
              </w:r>
            </w:ins>
          </w:p>
        </w:tc>
        <w:tc>
          <w:tcPr>
            <w:tcW w:w="453" w:type="dxa"/>
            <w:tcBorders>
              <w:left w:val="single" w:sz="4" w:space="0" w:color="auto"/>
            </w:tcBorders>
            <w:vAlign w:val="center"/>
          </w:tcPr>
          <w:p w14:paraId="3C0F0266" w14:textId="788792F5" w:rsidR="00BD2E78" w:rsidRPr="007E0F91" w:rsidRDefault="00BD2E78" w:rsidP="00BD2E78">
            <w:pPr>
              <w:jc w:val="center"/>
              <w:rPr>
                <w:ins w:id="13227" w:author="Στάθης Καπ" w:date="2023-03-09T05:46:00Z"/>
                <w:sz w:val="16"/>
                <w:szCs w:val="16"/>
              </w:rPr>
            </w:pPr>
            <w:ins w:id="13228" w:author="Στάθης Καπ" w:date="2023-03-09T07:04:00Z">
              <w:r>
                <w:rPr>
                  <w:rFonts w:ascii="Calibri" w:hAnsi="Calibri" w:cs="Calibri"/>
                  <w:color w:val="000000"/>
                  <w:sz w:val="16"/>
                  <w:szCs w:val="16"/>
                </w:rPr>
                <w:t>835</w:t>
              </w:r>
            </w:ins>
          </w:p>
        </w:tc>
        <w:tc>
          <w:tcPr>
            <w:tcW w:w="454" w:type="dxa"/>
            <w:vAlign w:val="center"/>
          </w:tcPr>
          <w:p w14:paraId="26DBCE0F" w14:textId="04BD9DAD" w:rsidR="00BD2E78" w:rsidRPr="007E0F91" w:rsidRDefault="00BD2E78" w:rsidP="00BD2E78">
            <w:pPr>
              <w:jc w:val="center"/>
              <w:rPr>
                <w:ins w:id="13229" w:author="Στάθης Καπ" w:date="2023-03-09T05:46:00Z"/>
                <w:sz w:val="16"/>
                <w:szCs w:val="16"/>
              </w:rPr>
            </w:pPr>
            <w:ins w:id="13230" w:author="Στάθης Καπ" w:date="2023-03-09T07:04:00Z">
              <w:r>
                <w:rPr>
                  <w:rFonts w:ascii="Calibri" w:hAnsi="Calibri" w:cs="Calibri"/>
                  <w:color w:val="000000"/>
                  <w:sz w:val="16"/>
                  <w:szCs w:val="16"/>
                </w:rPr>
                <w:t>9.53</w:t>
              </w:r>
            </w:ins>
          </w:p>
        </w:tc>
        <w:tc>
          <w:tcPr>
            <w:tcW w:w="454" w:type="dxa"/>
            <w:vAlign w:val="center"/>
          </w:tcPr>
          <w:p w14:paraId="597CE878" w14:textId="0E06772E" w:rsidR="00BD2E78" w:rsidRPr="007E0F91" w:rsidRDefault="00BD2E78" w:rsidP="00BD2E78">
            <w:pPr>
              <w:jc w:val="center"/>
              <w:rPr>
                <w:ins w:id="13231" w:author="Στάθης Καπ" w:date="2023-03-09T05:46:00Z"/>
                <w:sz w:val="16"/>
                <w:szCs w:val="16"/>
              </w:rPr>
            </w:pPr>
            <w:ins w:id="13232" w:author="Στάθης Καπ" w:date="2023-03-09T07:04:00Z">
              <w:r>
                <w:rPr>
                  <w:rFonts w:ascii="Calibri" w:hAnsi="Calibri" w:cs="Calibri"/>
                  <w:color w:val="000000"/>
                  <w:sz w:val="16"/>
                  <w:szCs w:val="16"/>
                </w:rPr>
                <w:t>0.327</w:t>
              </w:r>
            </w:ins>
          </w:p>
        </w:tc>
        <w:tc>
          <w:tcPr>
            <w:tcW w:w="454" w:type="dxa"/>
            <w:tcBorders>
              <w:right w:val="single" w:sz="4" w:space="0" w:color="auto"/>
            </w:tcBorders>
            <w:vAlign w:val="center"/>
          </w:tcPr>
          <w:p w14:paraId="27EF2753" w14:textId="2916D2E4" w:rsidR="00BD2E78" w:rsidRPr="007E0F91" w:rsidRDefault="00BD2E78" w:rsidP="00BD2E78">
            <w:pPr>
              <w:jc w:val="center"/>
              <w:rPr>
                <w:ins w:id="13233" w:author="Στάθης Καπ" w:date="2023-03-09T05:46:00Z"/>
                <w:sz w:val="16"/>
                <w:szCs w:val="16"/>
              </w:rPr>
            </w:pPr>
            <w:ins w:id="13234" w:author="Στάθης Καπ" w:date="2023-03-09T07:04:00Z">
              <w:r>
                <w:rPr>
                  <w:rFonts w:ascii="Calibri" w:hAnsi="Calibri" w:cs="Calibri"/>
                  <w:color w:val="000000"/>
                  <w:sz w:val="16"/>
                  <w:szCs w:val="16"/>
                </w:rPr>
                <w:t>58.08</w:t>
              </w:r>
            </w:ins>
          </w:p>
        </w:tc>
        <w:tc>
          <w:tcPr>
            <w:tcW w:w="453" w:type="dxa"/>
            <w:tcBorders>
              <w:left w:val="single" w:sz="4" w:space="0" w:color="auto"/>
            </w:tcBorders>
            <w:vAlign w:val="center"/>
          </w:tcPr>
          <w:p w14:paraId="1CC46BED" w14:textId="3A612600" w:rsidR="00BD2E78" w:rsidRPr="007E0F91" w:rsidRDefault="00BD2E78" w:rsidP="00BD2E78">
            <w:pPr>
              <w:jc w:val="center"/>
              <w:rPr>
                <w:ins w:id="13235" w:author="Στάθης Καπ" w:date="2023-03-09T05:46:00Z"/>
                <w:sz w:val="16"/>
                <w:szCs w:val="16"/>
              </w:rPr>
            </w:pPr>
            <w:ins w:id="13236" w:author="Στάθης Καπ" w:date="2023-03-09T07:04:00Z">
              <w:r>
                <w:rPr>
                  <w:rFonts w:ascii="Calibri" w:hAnsi="Calibri" w:cs="Calibri"/>
                  <w:color w:val="000000"/>
                  <w:sz w:val="16"/>
                  <w:szCs w:val="16"/>
                </w:rPr>
                <w:t>797</w:t>
              </w:r>
            </w:ins>
          </w:p>
        </w:tc>
        <w:tc>
          <w:tcPr>
            <w:tcW w:w="454" w:type="dxa"/>
            <w:vAlign w:val="center"/>
          </w:tcPr>
          <w:p w14:paraId="366D3598" w14:textId="3E6E8B48" w:rsidR="00BD2E78" w:rsidRPr="007E0F91" w:rsidRDefault="00BD2E78" w:rsidP="00BD2E78">
            <w:pPr>
              <w:jc w:val="center"/>
              <w:rPr>
                <w:ins w:id="13237" w:author="Στάθης Καπ" w:date="2023-03-09T05:46:00Z"/>
                <w:sz w:val="16"/>
                <w:szCs w:val="16"/>
              </w:rPr>
            </w:pPr>
            <w:ins w:id="13238" w:author="Στάθης Καπ" w:date="2023-03-09T07:04:00Z">
              <w:r>
                <w:rPr>
                  <w:rFonts w:ascii="Calibri" w:hAnsi="Calibri" w:cs="Calibri"/>
                  <w:color w:val="000000"/>
                  <w:sz w:val="16"/>
                  <w:szCs w:val="16"/>
                </w:rPr>
                <w:t>13.65</w:t>
              </w:r>
            </w:ins>
          </w:p>
        </w:tc>
        <w:tc>
          <w:tcPr>
            <w:tcW w:w="454" w:type="dxa"/>
            <w:vAlign w:val="center"/>
          </w:tcPr>
          <w:p w14:paraId="16ADE189" w14:textId="498DF785" w:rsidR="00BD2E78" w:rsidRPr="007E0F91" w:rsidRDefault="00BD2E78" w:rsidP="00BD2E78">
            <w:pPr>
              <w:jc w:val="center"/>
              <w:rPr>
                <w:ins w:id="13239" w:author="Στάθης Καπ" w:date="2023-03-09T05:46:00Z"/>
                <w:sz w:val="16"/>
                <w:szCs w:val="16"/>
              </w:rPr>
            </w:pPr>
            <w:ins w:id="13240" w:author="Στάθης Καπ" w:date="2023-03-09T07:04:00Z">
              <w:r>
                <w:rPr>
                  <w:rFonts w:ascii="Calibri" w:hAnsi="Calibri" w:cs="Calibri"/>
                  <w:color w:val="000000"/>
                  <w:sz w:val="16"/>
                  <w:szCs w:val="16"/>
                </w:rPr>
                <w:t>0.268</w:t>
              </w:r>
            </w:ins>
          </w:p>
        </w:tc>
        <w:tc>
          <w:tcPr>
            <w:tcW w:w="461" w:type="dxa"/>
            <w:tcBorders>
              <w:right w:val="single" w:sz="4" w:space="0" w:color="auto"/>
            </w:tcBorders>
            <w:vAlign w:val="center"/>
          </w:tcPr>
          <w:p w14:paraId="27B20C07" w14:textId="665D7405" w:rsidR="00BD2E78" w:rsidRPr="007E0F91" w:rsidRDefault="00BD2E78" w:rsidP="00BD2E78">
            <w:pPr>
              <w:jc w:val="center"/>
              <w:rPr>
                <w:ins w:id="13241" w:author="Στάθης Καπ" w:date="2023-03-09T05:46:00Z"/>
                <w:sz w:val="16"/>
                <w:szCs w:val="16"/>
              </w:rPr>
            </w:pPr>
            <w:ins w:id="13242" w:author="Στάθης Καπ" w:date="2023-03-09T07:04:00Z">
              <w:r>
                <w:rPr>
                  <w:rFonts w:ascii="Calibri" w:hAnsi="Calibri" w:cs="Calibri"/>
                  <w:color w:val="000000"/>
                  <w:sz w:val="16"/>
                  <w:szCs w:val="16"/>
                </w:rPr>
                <w:t>65.64</w:t>
              </w:r>
            </w:ins>
          </w:p>
        </w:tc>
      </w:tr>
      <w:tr w:rsidR="00BD2E78" w14:paraId="34AB2456" w14:textId="77777777" w:rsidTr="00B16494">
        <w:trPr>
          <w:trHeight w:val="170"/>
          <w:jc w:val="center"/>
          <w:ins w:id="13243"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0F752C7A" w14:textId="77777777" w:rsidR="00BD2E78" w:rsidRPr="007E0F91" w:rsidRDefault="00BD2E78" w:rsidP="00BD2E78">
            <w:pPr>
              <w:jc w:val="center"/>
              <w:rPr>
                <w:ins w:id="13244" w:author="Στάθης Καπ" w:date="2023-03-09T05:46:00Z"/>
                <w:sz w:val="16"/>
                <w:szCs w:val="16"/>
              </w:rPr>
            </w:pPr>
            <w:ins w:id="13245" w:author="Στάθης Καπ" w:date="2023-03-09T05:46:00Z">
              <w:r w:rsidRPr="007E0F91">
                <w:rPr>
                  <w:sz w:val="16"/>
                  <w:szCs w:val="16"/>
                </w:rPr>
                <w:t>pr13</w:t>
              </w:r>
            </w:ins>
          </w:p>
        </w:tc>
        <w:tc>
          <w:tcPr>
            <w:tcW w:w="565" w:type="dxa"/>
            <w:tcBorders>
              <w:left w:val="single" w:sz="4" w:space="0" w:color="auto"/>
            </w:tcBorders>
            <w:vAlign w:val="center"/>
          </w:tcPr>
          <w:p w14:paraId="1D380270" w14:textId="5E5D815D" w:rsidR="00BD2E78" w:rsidRPr="007E0F91" w:rsidRDefault="00BD2E78" w:rsidP="00BD2E78">
            <w:pPr>
              <w:jc w:val="center"/>
              <w:rPr>
                <w:ins w:id="13246" w:author="Στάθης Καπ" w:date="2023-03-09T05:46:00Z"/>
                <w:sz w:val="16"/>
                <w:szCs w:val="16"/>
              </w:rPr>
            </w:pPr>
            <w:ins w:id="13247" w:author="Στάθης Καπ" w:date="2023-03-09T07:04:00Z">
              <w:r>
                <w:rPr>
                  <w:rFonts w:ascii="Calibri" w:hAnsi="Calibri" w:cs="Calibri"/>
                  <w:color w:val="000000"/>
                  <w:sz w:val="16"/>
                  <w:szCs w:val="16"/>
                </w:rPr>
                <w:t>1152</w:t>
              </w:r>
            </w:ins>
          </w:p>
        </w:tc>
        <w:tc>
          <w:tcPr>
            <w:tcW w:w="679" w:type="dxa"/>
            <w:tcBorders>
              <w:right w:val="single" w:sz="4" w:space="0" w:color="auto"/>
            </w:tcBorders>
            <w:vAlign w:val="center"/>
          </w:tcPr>
          <w:p w14:paraId="08C24C6C" w14:textId="508789D1" w:rsidR="00BD2E78" w:rsidRPr="007E0F91" w:rsidRDefault="00BD2E78" w:rsidP="00BD2E78">
            <w:pPr>
              <w:jc w:val="center"/>
              <w:rPr>
                <w:ins w:id="13248" w:author="Στάθης Καπ" w:date="2023-03-09T05:46:00Z"/>
                <w:sz w:val="16"/>
                <w:szCs w:val="16"/>
              </w:rPr>
            </w:pPr>
            <w:ins w:id="13249" w:author="Στάθης Καπ" w:date="2023-03-09T07:04:00Z">
              <w:r>
                <w:rPr>
                  <w:rFonts w:ascii="Calibri" w:hAnsi="Calibri" w:cs="Calibri"/>
                  <w:color w:val="000000"/>
                  <w:sz w:val="16"/>
                  <w:szCs w:val="16"/>
                </w:rPr>
                <w:t>1046</w:t>
              </w:r>
            </w:ins>
          </w:p>
        </w:tc>
        <w:tc>
          <w:tcPr>
            <w:tcW w:w="453" w:type="dxa"/>
            <w:tcBorders>
              <w:left w:val="single" w:sz="4" w:space="0" w:color="auto"/>
            </w:tcBorders>
            <w:vAlign w:val="center"/>
          </w:tcPr>
          <w:p w14:paraId="20FA7486" w14:textId="0AEDB7F4" w:rsidR="00BD2E78" w:rsidRPr="007E0F91" w:rsidRDefault="00BD2E78" w:rsidP="00BD2E78">
            <w:pPr>
              <w:jc w:val="center"/>
              <w:rPr>
                <w:ins w:id="13250" w:author="Στάθης Καπ" w:date="2023-03-09T05:46:00Z"/>
                <w:sz w:val="16"/>
                <w:szCs w:val="16"/>
              </w:rPr>
            </w:pPr>
            <w:ins w:id="13251" w:author="Στάθης Καπ" w:date="2023-03-09T07:04:00Z">
              <w:r>
                <w:rPr>
                  <w:rFonts w:ascii="Calibri" w:hAnsi="Calibri" w:cs="Calibri"/>
                  <w:color w:val="000000"/>
                  <w:sz w:val="16"/>
                  <w:szCs w:val="16"/>
                </w:rPr>
                <w:t>1063</w:t>
              </w:r>
            </w:ins>
          </w:p>
        </w:tc>
        <w:tc>
          <w:tcPr>
            <w:tcW w:w="708" w:type="dxa"/>
            <w:vAlign w:val="center"/>
          </w:tcPr>
          <w:p w14:paraId="4354EF61" w14:textId="6D218D4A" w:rsidR="00BD2E78" w:rsidRPr="007E0F91" w:rsidRDefault="00BD2E78" w:rsidP="00BD2E78">
            <w:pPr>
              <w:jc w:val="center"/>
              <w:rPr>
                <w:ins w:id="13252" w:author="Στάθης Καπ" w:date="2023-03-09T05:46:00Z"/>
                <w:sz w:val="16"/>
                <w:szCs w:val="16"/>
              </w:rPr>
            </w:pPr>
            <w:ins w:id="13253" w:author="Στάθης Καπ" w:date="2023-03-09T07:04:00Z">
              <w:r>
                <w:rPr>
                  <w:rFonts w:ascii="Calibri" w:hAnsi="Calibri" w:cs="Calibri"/>
                  <w:color w:val="000000"/>
                  <w:sz w:val="16"/>
                  <w:szCs w:val="16"/>
                </w:rPr>
                <w:t>7.73</w:t>
              </w:r>
            </w:ins>
          </w:p>
        </w:tc>
        <w:tc>
          <w:tcPr>
            <w:tcW w:w="652" w:type="dxa"/>
            <w:vMerge/>
            <w:tcBorders>
              <w:right w:val="single" w:sz="4" w:space="0" w:color="auto"/>
            </w:tcBorders>
            <w:vAlign w:val="center"/>
          </w:tcPr>
          <w:p w14:paraId="2C7026A5" w14:textId="77777777" w:rsidR="00BD2E78" w:rsidRPr="007E0F91" w:rsidRDefault="00BD2E78" w:rsidP="00BD2E78">
            <w:pPr>
              <w:jc w:val="center"/>
              <w:rPr>
                <w:ins w:id="13254" w:author="Στάθης Καπ" w:date="2023-03-09T05:46:00Z"/>
                <w:sz w:val="16"/>
                <w:szCs w:val="16"/>
              </w:rPr>
            </w:pPr>
          </w:p>
        </w:tc>
        <w:tc>
          <w:tcPr>
            <w:tcW w:w="453" w:type="dxa"/>
            <w:tcBorders>
              <w:left w:val="single" w:sz="4" w:space="0" w:color="auto"/>
            </w:tcBorders>
            <w:vAlign w:val="center"/>
          </w:tcPr>
          <w:p w14:paraId="65874994" w14:textId="3AD49019" w:rsidR="00BD2E78" w:rsidRPr="007E0F91" w:rsidRDefault="00BD2E78" w:rsidP="00BD2E78">
            <w:pPr>
              <w:jc w:val="center"/>
              <w:rPr>
                <w:ins w:id="13255" w:author="Στάθης Καπ" w:date="2023-03-09T05:46:00Z"/>
                <w:sz w:val="16"/>
                <w:szCs w:val="16"/>
              </w:rPr>
            </w:pPr>
            <w:ins w:id="13256" w:author="Στάθης Καπ" w:date="2023-03-09T07:04:00Z">
              <w:r>
                <w:rPr>
                  <w:rFonts w:ascii="Calibri" w:hAnsi="Calibri" w:cs="Calibri"/>
                  <w:color w:val="000000"/>
                  <w:sz w:val="16"/>
                  <w:szCs w:val="16"/>
                </w:rPr>
                <w:t>1021</w:t>
              </w:r>
            </w:ins>
          </w:p>
        </w:tc>
        <w:tc>
          <w:tcPr>
            <w:tcW w:w="454" w:type="dxa"/>
            <w:vAlign w:val="center"/>
          </w:tcPr>
          <w:p w14:paraId="121E911A" w14:textId="75783D5A" w:rsidR="00BD2E78" w:rsidRPr="007E0F91" w:rsidRDefault="00BD2E78" w:rsidP="00BD2E78">
            <w:pPr>
              <w:jc w:val="center"/>
              <w:rPr>
                <w:ins w:id="13257" w:author="Στάθης Καπ" w:date="2023-03-09T05:46:00Z"/>
                <w:sz w:val="16"/>
                <w:szCs w:val="16"/>
              </w:rPr>
            </w:pPr>
            <w:ins w:id="13258" w:author="Στάθης Καπ" w:date="2023-03-09T07:04:00Z">
              <w:r>
                <w:rPr>
                  <w:rFonts w:ascii="Calibri" w:hAnsi="Calibri" w:cs="Calibri"/>
                  <w:color w:val="000000"/>
                  <w:sz w:val="16"/>
                  <w:szCs w:val="16"/>
                </w:rPr>
                <w:t>3.95</w:t>
              </w:r>
            </w:ins>
          </w:p>
        </w:tc>
        <w:tc>
          <w:tcPr>
            <w:tcW w:w="454" w:type="dxa"/>
            <w:vAlign w:val="center"/>
          </w:tcPr>
          <w:p w14:paraId="39B16039" w14:textId="653FBEF5" w:rsidR="00BD2E78" w:rsidRPr="007E0F91" w:rsidRDefault="00BD2E78" w:rsidP="00BD2E78">
            <w:pPr>
              <w:jc w:val="center"/>
              <w:rPr>
                <w:ins w:id="13259" w:author="Στάθης Καπ" w:date="2023-03-09T05:46:00Z"/>
                <w:sz w:val="16"/>
                <w:szCs w:val="16"/>
              </w:rPr>
            </w:pPr>
            <w:ins w:id="13260" w:author="Στάθης Καπ" w:date="2023-03-09T07:04:00Z">
              <w:r>
                <w:rPr>
                  <w:rFonts w:ascii="Calibri" w:hAnsi="Calibri" w:cs="Calibri"/>
                  <w:color w:val="000000"/>
                  <w:sz w:val="16"/>
                  <w:szCs w:val="16"/>
                </w:rPr>
                <w:t>0.942</w:t>
              </w:r>
            </w:ins>
          </w:p>
        </w:tc>
        <w:tc>
          <w:tcPr>
            <w:tcW w:w="457" w:type="dxa"/>
            <w:tcBorders>
              <w:right w:val="single" w:sz="4" w:space="0" w:color="auto"/>
            </w:tcBorders>
            <w:vAlign w:val="center"/>
          </w:tcPr>
          <w:p w14:paraId="64C53303" w14:textId="598D9844" w:rsidR="00BD2E78" w:rsidRPr="007E0F91" w:rsidRDefault="00BD2E78" w:rsidP="00BD2E78">
            <w:pPr>
              <w:jc w:val="center"/>
              <w:rPr>
                <w:ins w:id="13261" w:author="Στάθης Καπ" w:date="2023-03-09T05:46:00Z"/>
                <w:sz w:val="16"/>
                <w:szCs w:val="16"/>
              </w:rPr>
            </w:pPr>
            <w:ins w:id="13262" w:author="Στάθης Καπ" w:date="2023-03-09T07:04:00Z">
              <w:r>
                <w:rPr>
                  <w:rFonts w:ascii="Calibri" w:hAnsi="Calibri" w:cs="Calibri"/>
                  <w:color w:val="000000"/>
                  <w:sz w:val="16"/>
                  <w:szCs w:val="16"/>
                </w:rPr>
                <w:t>19.28</w:t>
              </w:r>
            </w:ins>
          </w:p>
        </w:tc>
        <w:tc>
          <w:tcPr>
            <w:tcW w:w="453" w:type="dxa"/>
            <w:tcBorders>
              <w:left w:val="single" w:sz="4" w:space="0" w:color="auto"/>
            </w:tcBorders>
            <w:vAlign w:val="center"/>
          </w:tcPr>
          <w:p w14:paraId="7C42DECA" w14:textId="20BF5064" w:rsidR="00BD2E78" w:rsidRPr="007E0F91" w:rsidRDefault="00BD2E78" w:rsidP="00BD2E78">
            <w:pPr>
              <w:jc w:val="center"/>
              <w:rPr>
                <w:ins w:id="13263" w:author="Στάθης Καπ" w:date="2023-03-09T05:46:00Z"/>
                <w:sz w:val="16"/>
                <w:szCs w:val="16"/>
              </w:rPr>
            </w:pPr>
            <w:ins w:id="13264" w:author="Στάθης Καπ" w:date="2023-03-09T07:04:00Z">
              <w:r>
                <w:rPr>
                  <w:rFonts w:ascii="Calibri" w:hAnsi="Calibri" w:cs="Calibri"/>
                  <w:color w:val="000000"/>
                  <w:sz w:val="16"/>
                  <w:szCs w:val="16"/>
                </w:rPr>
                <w:t>914</w:t>
              </w:r>
            </w:ins>
          </w:p>
        </w:tc>
        <w:tc>
          <w:tcPr>
            <w:tcW w:w="454" w:type="dxa"/>
            <w:vAlign w:val="center"/>
          </w:tcPr>
          <w:p w14:paraId="2C69F062" w14:textId="398D590E" w:rsidR="00BD2E78" w:rsidRPr="007E0F91" w:rsidRDefault="00BD2E78" w:rsidP="00BD2E78">
            <w:pPr>
              <w:jc w:val="center"/>
              <w:rPr>
                <w:ins w:id="13265" w:author="Στάθης Καπ" w:date="2023-03-09T05:46:00Z"/>
                <w:sz w:val="16"/>
                <w:szCs w:val="16"/>
              </w:rPr>
            </w:pPr>
            <w:ins w:id="13266" w:author="Στάθης Καπ" w:date="2023-03-09T07:04:00Z">
              <w:r>
                <w:rPr>
                  <w:rFonts w:ascii="Calibri" w:hAnsi="Calibri" w:cs="Calibri"/>
                  <w:color w:val="000000"/>
                  <w:sz w:val="16"/>
                  <w:szCs w:val="16"/>
                </w:rPr>
                <w:t>14.02</w:t>
              </w:r>
            </w:ins>
          </w:p>
        </w:tc>
        <w:tc>
          <w:tcPr>
            <w:tcW w:w="454" w:type="dxa"/>
            <w:vAlign w:val="center"/>
          </w:tcPr>
          <w:p w14:paraId="7737A2F6" w14:textId="15F88647" w:rsidR="00BD2E78" w:rsidRPr="007E0F91" w:rsidRDefault="00BD2E78" w:rsidP="00BD2E78">
            <w:pPr>
              <w:jc w:val="center"/>
              <w:rPr>
                <w:ins w:id="13267" w:author="Στάθης Καπ" w:date="2023-03-09T05:46:00Z"/>
                <w:sz w:val="16"/>
                <w:szCs w:val="16"/>
              </w:rPr>
            </w:pPr>
            <w:ins w:id="13268" w:author="Στάθης Καπ" w:date="2023-03-09T07:04:00Z">
              <w:r>
                <w:rPr>
                  <w:rFonts w:ascii="Calibri" w:hAnsi="Calibri" w:cs="Calibri"/>
                  <w:color w:val="000000"/>
                  <w:sz w:val="16"/>
                  <w:szCs w:val="16"/>
                </w:rPr>
                <w:t>0.544</w:t>
              </w:r>
            </w:ins>
          </w:p>
        </w:tc>
        <w:tc>
          <w:tcPr>
            <w:tcW w:w="454" w:type="dxa"/>
            <w:tcBorders>
              <w:right w:val="single" w:sz="4" w:space="0" w:color="auto"/>
            </w:tcBorders>
            <w:vAlign w:val="center"/>
          </w:tcPr>
          <w:p w14:paraId="2C739C86" w14:textId="7A440AA9" w:rsidR="00BD2E78" w:rsidRPr="007E0F91" w:rsidRDefault="00BD2E78" w:rsidP="00BD2E78">
            <w:pPr>
              <w:jc w:val="center"/>
              <w:rPr>
                <w:ins w:id="13269" w:author="Στάθης Καπ" w:date="2023-03-09T05:46:00Z"/>
                <w:sz w:val="16"/>
                <w:szCs w:val="16"/>
              </w:rPr>
            </w:pPr>
            <w:ins w:id="13270" w:author="Στάθης Καπ" w:date="2023-03-09T07:04:00Z">
              <w:r>
                <w:rPr>
                  <w:rFonts w:ascii="Calibri" w:hAnsi="Calibri" w:cs="Calibri"/>
                  <w:color w:val="000000"/>
                  <w:sz w:val="16"/>
                  <w:szCs w:val="16"/>
                </w:rPr>
                <w:t>53.38</w:t>
              </w:r>
            </w:ins>
          </w:p>
        </w:tc>
        <w:tc>
          <w:tcPr>
            <w:tcW w:w="453" w:type="dxa"/>
            <w:tcBorders>
              <w:left w:val="single" w:sz="4" w:space="0" w:color="auto"/>
            </w:tcBorders>
            <w:vAlign w:val="center"/>
          </w:tcPr>
          <w:p w14:paraId="6A487C8C" w14:textId="58696953" w:rsidR="00BD2E78" w:rsidRPr="007E0F91" w:rsidRDefault="00BD2E78" w:rsidP="00BD2E78">
            <w:pPr>
              <w:jc w:val="center"/>
              <w:rPr>
                <w:ins w:id="13271" w:author="Στάθης Καπ" w:date="2023-03-09T05:46:00Z"/>
                <w:sz w:val="16"/>
                <w:szCs w:val="16"/>
              </w:rPr>
            </w:pPr>
            <w:ins w:id="13272" w:author="Στάθης Καπ" w:date="2023-03-09T07:04:00Z">
              <w:r>
                <w:rPr>
                  <w:rFonts w:ascii="Calibri" w:hAnsi="Calibri" w:cs="Calibri"/>
                  <w:color w:val="000000"/>
                  <w:sz w:val="16"/>
                  <w:szCs w:val="16"/>
                </w:rPr>
                <w:t>942</w:t>
              </w:r>
            </w:ins>
          </w:p>
        </w:tc>
        <w:tc>
          <w:tcPr>
            <w:tcW w:w="454" w:type="dxa"/>
            <w:vAlign w:val="center"/>
          </w:tcPr>
          <w:p w14:paraId="79DEE5B7" w14:textId="4CE4C561" w:rsidR="00BD2E78" w:rsidRPr="007E0F91" w:rsidRDefault="00BD2E78" w:rsidP="00BD2E78">
            <w:pPr>
              <w:jc w:val="center"/>
              <w:rPr>
                <w:ins w:id="13273" w:author="Στάθης Καπ" w:date="2023-03-09T05:46:00Z"/>
                <w:sz w:val="16"/>
                <w:szCs w:val="16"/>
              </w:rPr>
            </w:pPr>
            <w:ins w:id="13274" w:author="Στάθης Καπ" w:date="2023-03-09T07:04:00Z">
              <w:r>
                <w:rPr>
                  <w:rFonts w:ascii="Calibri" w:hAnsi="Calibri" w:cs="Calibri"/>
                  <w:color w:val="000000"/>
                  <w:sz w:val="16"/>
                  <w:szCs w:val="16"/>
                </w:rPr>
                <w:t>11.38</w:t>
              </w:r>
            </w:ins>
          </w:p>
        </w:tc>
        <w:tc>
          <w:tcPr>
            <w:tcW w:w="454" w:type="dxa"/>
            <w:vAlign w:val="center"/>
          </w:tcPr>
          <w:p w14:paraId="771F9C08" w14:textId="44B055D8" w:rsidR="00BD2E78" w:rsidRPr="007E0F91" w:rsidRDefault="00BD2E78" w:rsidP="00BD2E78">
            <w:pPr>
              <w:jc w:val="center"/>
              <w:rPr>
                <w:ins w:id="13275" w:author="Στάθης Καπ" w:date="2023-03-09T05:46:00Z"/>
                <w:sz w:val="16"/>
                <w:szCs w:val="16"/>
              </w:rPr>
            </w:pPr>
            <w:ins w:id="13276" w:author="Στάθης Καπ" w:date="2023-03-09T07:04:00Z">
              <w:r>
                <w:rPr>
                  <w:rFonts w:ascii="Calibri" w:hAnsi="Calibri" w:cs="Calibri"/>
                  <w:color w:val="000000"/>
                  <w:sz w:val="16"/>
                  <w:szCs w:val="16"/>
                </w:rPr>
                <w:t>0.57</w:t>
              </w:r>
            </w:ins>
          </w:p>
        </w:tc>
        <w:tc>
          <w:tcPr>
            <w:tcW w:w="461" w:type="dxa"/>
            <w:tcBorders>
              <w:right w:val="single" w:sz="4" w:space="0" w:color="auto"/>
            </w:tcBorders>
            <w:vAlign w:val="center"/>
          </w:tcPr>
          <w:p w14:paraId="12B1D72B" w14:textId="3BDA0F6B" w:rsidR="00BD2E78" w:rsidRPr="007E0F91" w:rsidRDefault="00BD2E78" w:rsidP="00BD2E78">
            <w:pPr>
              <w:jc w:val="center"/>
              <w:rPr>
                <w:ins w:id="13277" w:author="Στάθης Καπ" w:date="2023-03-09T05:46:00Z"/>
                <w:sz w:val="16"/>
                <w:szCs w:val="16"/>
              </w:rPr>
            </w:pPr>
            <w:ins w:id="13278" w:author="Στάθης Καπ" w:date="2023-03-09T07:04:00Z">
              <w:r>
                <w:rPr>
                  <w:rFonts w:ascii="Calibri" w:hAnsi="Calibri" w:cs="Calibri"/>
                  <w:color w:val="000000"/>
                  <w:sz w:val="16"/>
                  <w:szCs w:val="16"/>
                </w:rPr>
                <w:t>51.16</w:t>
              </w:r>
            </w:ins>
          </w:p>
        </w:tc>
      </w:tr>
      <w:tr w:rsidR="00BD2E78" w14:paraId="25D6248A" w14:textId="77777777" w:rsidTr="00B16494">
        <w:trPr>
          <w:trHeight w:val="170"/>
          <w:jc w:val="center"/>
          <w:ins w:id="13279"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2DF36D52" w14:textId="77777777" w:rsidR="00BD2E78" w:rsidRPr="007E0F91" w:rsidRDefault="00BD2E78" w:rsidP="00BD2E78">
            <w:pPr>
              <w:jc w:val="center"/>
              <w:rPr>
                <w:ins w:id="13280" w:author="Στάθης Καπ" w:date="2023-03-09T05:46:00Z"/>
                <w:sz w:val="16"/>
                <w:szCs w:val="16"/>
              </w:rPr>
            </w:pPr>
            <w:ins w:id="13281" w:author="Στάθης Καπ" w:date="2023-03-09T05:46:00Z">
              <w:r w:rsidRPr="007E0F91">
                <w:rPr>
                  <w:sz w:val="16"/>
                  <w:szCs w:val="16"/>
                </w:rPr>
                <w:t>pr14</w:t>
              </w:r>
            </w:ins>
          </w:p>
        </w:tc>
        <w:tc>
          <w:tcPr>
            <w:tcW w:w="565" w:type="dxa"/>
            <w:tcBorders>
              <w:left w:val="single" w:sz="4" w:space="0" w:color="auto"/>
            </w:tcBorders>
            <w:vAlign w:val="center"/>
          </w:tcPr>
          <w:p w14:paraId="6EB5AB8B" w14:textId="69642555" w:rsidR="00BD2E78" w:rsidRPr="007E0F91" w:rsidRDefault="00BD2E78" w:rsidP="00BD2E78">
            <w:pPr>
              <w:jc w:val="center"/>
              <w:rPr>
                <w:ins w:id="13282" w:author="Στάθης Καπ" w:date="2023-03-09T05:46:00Z"/>
                <w:sz w:val="16"/>
                <w:szCs w:val="16"/>
              </w:rPr>
            </w:pPr>
            <w:ins w:id="13283" w:author="Στάθης Καπ" w:date="2023-03-09T07:04:00Z">
              <w:r>
                <w:rPr>
                  <w:rFonts w:ascii="Calibri" w:hAnsi="Calibri" w:cs="Calibri"/>
                  <w:color w:val="000000"/>
                  <w:sz w:val="16"/>
                  <w:szCs w:val="16"/>
                </w:rPr>
                <w:t>1372</w:t>
              </w:r>
            </w:ins>
          </w:p>
        </w:tc>
        <w:tc>
          <w:tcPr>
            <w:tcW w:w="679" w:type="dxa"/>
            <w:tcBorders>
              <w:right w:val="single" w:sz="4" w:space="0" w:color="auto"/>
            </w:tcBorders>
            <w:vAlign w:val="center"/>
          </w:tcPr>
          <w:p w14:paraId="4A82DBA5" w14:textId="0C02B47D" w:rsidR="00BD2E78" w:rsidRPr="007E0F91" w:rsidRDefault="00BD2E78" w:rsidP="00BD2E78">
            <w:pPr>
              <w:jc w:val="center"/>
              <w:rPr>
                <w:ins w:id="13284" w:author="Στάθης Καπ" w:date="2023-03-09T05:46:00Z"/>
                <w:sz w:val="16"/>
                <w:szCs w:val="16"/>
              </w:rPr>
            </w:pPr>
            <w:ins w:id="13285" w:author="Στάθης Καπ" w:date="2023-03-09T07:04:00Z">
              <w:r>
                <w:rPr>
                  <w:rFonts w:ascii="Calibri" w:hAnsi="Calibri" w:cs="Calibri"/>
                  <w:color w:val="000000"/>
                  <w:sz w:val="16"/>
                  <w:szCs w:val="16"/>
                </w:rPr>
                <w:t>1197</w:t>
              </w:r>
            </w:ins>
          </w:p>
        </w:tc>
        <w:tc>
          <w:tcPr>
            <w:tcW w:w="453" w:type="dxa"/>
            <w:tcBorders>
              <w:left w:val="single" w:sz="4" w:space="0" w:color="auto"/>
            </w:tcBorders>
            <w:vAlign w:val="center"/>
          </w:tcPr>
          <w:p w14:paraId="1931355E" w14:textId="5C079C92" w:rsidR="00BD2E78" w:rsidRPr="007E0F91" w:rsidRDefault="00BD2E78" w:rsidP="00BD2E78">
            <w:pPr>
              <w:jc w:val="center"/>
              <w:rPr>
                <w:ins w:id="13286" w:author="Στάθης Καπ" w:date="2023-03-09T05:46:00Z"/>
                <w:sz w:val="16"/>
                <w:szCs w:val="16"/>
              </w:rPr>
            </w:pPr>
            <w:ins w:id="13287" w:author="Στάθης Καπ" w:date="2023-03-09T07:04:00Z">
              <w:r>
                <w:rPr>
                  <w:rFonts w:ascii="Calibri" w:hAnsi="Calibri" w:cs="Calibri"/>
                  <w:color w:val="000000"/>
                  <w:sz w:val="16"/>
                  <w:szCs w:val="16"/>
                </w:rPr>
                <w:t>1247</w:t>
              </w:r>
            </w:ins>
          </w:p>
        </w:tc>
        <w:tc>
          <w:tcPr>
            <w:tcW w:w="708" w:type="dxa"/>
            <w:vAlign w:val="center"/>
          </w:tcPr>
          <w:p w14:paraId="0FD90442" w14:textId="651FD9CB" w:rsidR="00BD2E78" w:rsidRPr="007E0F91" w:rsidRDefault="00BD2E78" w:rsidP="00BD2E78">
            <w:pPr>
              <w:jc w:val="center"/>
              <w:rPr>
                <w:ins w:id="13288" w:author="Στάθης Καπ" w:date="2023-03-09T05:46:00Z"/>
                <w:sz w:val="16"/>
                <w:szCs w:val="16"/>
              </w:rPr>
            </w:pPr>
            <w:ins w:id="13289" w:author="Στάθης Καπ" w:date="2023-03-09T07:04:00Z">
              <w:r>
                <w:rPr>
                  <w:rFonts w:ascii="Calibri" w:hAnsi="Calibri" w:cs="Calibri"/>
                  <w:color w:val="000000"/>
                  <w:sz w:val="16"/>
                  <w:szCs w:val="16"/>
                </w:rPr>
                <w:t>9.11</w:t>
              </w:r>
            </w:ins>
          </w:p>
        </w:tc>
        <w:tc>
          <w:tcPr>
            <w:tcW w:w="652" w:type="dxa"/>
            <w:vMerge/>
            <w:tcBorders>
              <w:right w:val="single" w:sz="4" w:space="0" w:color="auto"/>
            </w:tcBorders>
            <w:vAlign w:val="center"/>
          </w:tcPr>
          <w:p w14:paraId="138518CB" w14:textId="77777777" w:rsidR="00BD2E78" w:rsidRPr="007E0F91" w:rsidRDefault="00BD2E78" w:rsidP="00BD2E78">
            <w:pPr>
              <w:jc w:val="center"/>
              <w:rPr>
                <w:ins w:id="13290" w:author="Στάθης Καπ" w:date="2023-03-09T05:46:00Z"/>
                <w:sz w:val="16"/>
                <w:szCs w:val="16"/>
              </w:rPr>
            </w:pPr>
          </w:p>
        </w:tc>
        <w:tc>
          <w:tcPr>
            <w:tcW w:w="453" w:type="dxa"/>
            <w:tcBorders>
              <w:left w:val="single" w:sz="4" w:space="0" w:color="auto"/>
            </w:tcBorders>
            <w:vAlign w:val="center"/>
          </w:tcPr>
          <w:p w14:paraId="7414DBCA" w14:textId="6C46C796" w:rsidR="00BD2E78" w:rsidRPr="007E0F91" w:rsidRDefault="00BD2E78" w:rsidP="00BD2E78">
            <w:pPr>
              <w:jc w:val="center"/>
              <w:rPr>
                <w:ins w:id="13291" w:author="Στάθης Καπ" w:date="2023-03-09T05:46:00Z"/>
                <w:sz w:val="16"/>
                <w:szCs w:val="16"/>
              </w:rPr>
            </w:pPr>
            <w:ins w:id="13292" w:author="Στάθης Καπ" w:date="2023-03-09T07:04:00Z">
              <w:r>
                <w:rPr>
                  <w:rFonts w:ascii="Calibri" w:hAnsi="Calibri" w:cs="Calibri"/>
                  <w:color w:val="000000"/>
                  <w:sz w:val="16"/>
                  <w:szCs w:val="16"/>
                </w:rPr>
                <w:t>1190</w:t>
              </w:r>
            </w:ins>
          </w:p>
        </w:tc>
        <w:tc>
          <w:tcPr>
            <w:tcW w:w="454" w:type="dxa"/>
            <w:vAlign w:val="center"/>
          </w:tcPr>
          <w:p w14:paraId="5F40CF7D" w14:textId="7739DFB4" w:rsidR="00BD2E78" w:rsidRPr="007E0F91" w:rsidRDefault="00BD2E78" w:rsidP="00BD2E78">
            <w:pPr>
              <w:jc w:val="center"/>
              <w:rPr>
                <w:ins w:id="13293" w:author="Στάθης Καπ" w:date="2023-03-09T05:46:00Z"/>
                <w:sz w:val="16"/>
                <w:szCs w:val="16"/>
              </w:rPr>
            </w:pPr>
            <w:ins w:id="13294" w:author="Στάθης Καπ" w:date="2023-03-09T07:04:00Z">
              <w:r>
                <w:rPr>
                  <w:rFonts w:ascii="Calibri" w:hAnsi="Calibri" w:cs="Calibri"/>
                  <w:color w:val="000000"/>
                  <w:sz w:val="16"/>
                  <w:szCs w:val="16"/>
                </w:rPr>
                <w:t>4.57</w:t>
              </w:r>
            </w:ins>
          </w:p>
        </w:tc>
        <w:tc>
          <w:tcPr>
            <w:tcW w:w="454" w:type="dxa"/>
            <w:vAlign w:val="center"/>
          </w:tcPr>
          <w:p w14:paraId="5464D908" w14:textId="1D02F85E" w:rsidR="00BD2E78" w:rsidRPr="007E0F91" w:rsidRDefault="00BD2E78" w:rsidP="00BD2E78">
            <w:pPr>
              <w:jc w:val="center"/>
              <w:rPr>
                <w:ins w:id="13295" w:author="Στάθης Καπ" w:date="2023-03-09T05:46:00Z"/>
                <w:sz w:val="16"/>
                <w:szCs w:val="16"/>
              </w:rPr>
            </w:pPr>
            <w:ins w:id="13296" w:author="Στάθης Καπ" w:date="2023-03-09T07:04:00Z">
              <w:r>
                <w:rPr>
                  <w:rFonts w:ascii="Calibri" w:hAnsi="Calibri" w:cs="Calibri"/>
                  <w:color w:val="000000"/>
                  <w:sz w:val="16"/>
                  <w:szCs w:val="16"/>
                </w:rPr>
                <w:t>0.988</w:t>
              </w:r>
            </w:ins>
          </w:p>
        </w:tc>
        <w:tc>
          <w:tcPr>
            <w:tcW w:w="457" w:type="dxa"/>
            <w:tcBorders>
              <w:right w:val="single" w:sz="4" w:space="0" w:color="auto"/>
            </w:tcBorders>
            <w:vAlign w:val="center"/>
          </w:tcPr>
          <w:p w14:paraId="3BE6F3F4" w14:textId="15FEEC7E" w:rsidR="00BD2E78" w:rsidRPr="007E0F91" w:rsidRDefault="00BD2E78" w:rsidP="00BD2E78">
            <w:pPr>
              <w:jc w:val="center"/>
              <w:rPr>
                <w:ins w:id="13297" w:author="Στάθης Καπ" w:date="2023-03-09T05:46:00Z"/>
                <w:sz w:val="16"/>
                <w:szCs w:val="16"/>
              </w:rPr>
            </w:pPr>
            <w:ins w:id="13298" w:author="Στάθης Καπ" w:date="2023-03-09T07:04:00Z">
              <w:r>
                <w:rPr>
                  <w:rFonts w:ascii="Calibri" w:hAnsi="Calibri" w:cs="Calibri"/>
                  <w:color w:val="000000"/>
                  <w:sz w:val="16"/>
                  <w:szCs w:val="16"/>
                </w:rPr>
                <w:t>46.25</w:t>
              </w:r>
            </w:ins>
          </w:p>
        </w:tc>
        <w:tc>
          <w:tcPr>
            <w:tcW w:w="453" w:type="dxa"/>
            <w:tcBorders>
              <w:left w:val="single" w:sz="4" w:space="0" w:color="auto"/>
            </w:tcBorders>
            <w:vAlign w:val="center"/>
          </w:tcPr>
          <w:p w14:paraId="2629AEA2" w14:textId="373B45F1" w:rsidR="00BD2E78" w:rsidRPr="007E0F91" w:rsidRDefault="00BD2E78" w:rsidP="00BD2E78">
            <w:pPr>
              <w:jc w:val="center"/>
              <w:rPr>
                <w:ins w:id="13299" w:author="Στάθης Καπ" w:date="2023-03-09T05:46:00Z"/>
                <w:sz w:val="16"/>
                <w:szCs w:val="16"/>
              </w:rPr>
            </w:pPr>
            <w:ins w:id="13300" w:author="Στάθης Καπ" w:date="2023-03-09T07:04:00Z">
              <w:r>
                <w:rPr>
                  <w:rFonts w:ascii="Calibri" w:hAnsi="Calibri" w:cs="Calibri"/>
                  <w:color w:val="000000"/>
                  <w:sz w:val="16"/>
                  <w:szCs w:val="16"/>
                </w:rPr>
                <w:t>1095</w:t>
              </w:r>
            </w:ins>
          </w:p>
        </w:tc>
        <w:tc>
          <w:tcPr>
            <w:tcW w:w="454" w:type="dxa"/>
            <w:vAlign w:val="center"/>
          </w:tcPr>
          <w:p w14:paraId="281D5246" w14:textId="5BD2ECF2" w:rsidR="00BD2E78" w:rsidRPr="007E0F91" w:rsidRDefault="00BD2E78" w:rsidP="00BD2E78">
            <w:pPr>
              <w:jc w:val="center"/>
              <w:rPr>
                <w:ins w:id="13301" w:author="Στάθης Καπ" w:date="2023-03-09T05:46:00Z"/>
                <w:sz w:val="16"/>
                <w:szCs w:val="16"/>
              </w:rPr>
            </w:pPr>
            <w:ins w:id="13302" w:author="Στάθης Καπ" w:date="2023-03-09T07:04:00Z">
              <w:r>
                <w:rPr>
                  <w:rFonts w:ascii="Calibri" w:hAnsi="Calibri" w:cs="Calibri"/>
                  <w:color w:val="000000"/>
                  <w:sz w:val="16"/>
                  <w:szCs w:val="16"/>
                </w:rPr>
                <w:t>12.19</w:t>
              </w:r>
            </w:ins>
          </w:p>
        </w:tc>
        <w:tc>
          <w:tcPr>
            <w:tcW w:w="454" w:type="dxa"/>
            <w:vAlign w:val="center"/>
          </w:tcPr>
          <w:p w14:paraId="07E9FD9B" w14:textId="2DD873C0" w:rsidR="00BD2E78" w:rsidRPr="007E0F91" w:rsidRDefault="00BD2E78" w:rsidP="00BD2E78">
            <w:pPr>
              <w:jc w:val="center"/>
              <w:rPr>
                <w:ins w:id="13303" w:author="Στάθης Καπ" w:date="2023-03-09T05:46:00Z"/>
                <w:sz w:val="16"/>
                <w:szCs w:val="16"/>
              </w:rPr>
            </w:pPr>
            <w:ins w:id="13304" w:author="Στάθης Καπ" w:date="2023-03-09T07:04:00Z">
              <w:r>
                <w:rPr>
                  <w:rFonts w:ascii="Calibri" w:hAnsi="Calibri" w:cs="Calibri"/>
                  <w:color w:val="000000"/>
                  <w:sz w:val="16"/>
                  <w:szCs w:val="16"/>
                </w:rPr>
                <w:t>0.71</w:t>
              </w:r>
            </w:ins>
          </w:p>
        </w:tc>
        <w:tc>
          <w:tcPr>
            <w:tcW w:w="454" w:type="dxa"/>
            <w:tcBorders>
              <w:right w:val="single" w:sz="4" w:space="0" w:color="auto"/>
            </w:tcBorders>
            <w:vAlign w:val="center"/>
          </w:tcPr>
          <w:p w14:paraId="36B2E34C" w14:textId="63DD482B" w:rsidR="00BD2E78" w:rsidRPr="007E0F91" w:rsidRDefault="00BD2E78" w:rsidP="00BD2E78">
            <w:pPr>
              <w:jc w:val="center"/>
              <w:rPr>
                <w:ins w:id="13305" w:author="Στάθης Καπ" w:date="2023-03-09T05:46:00Z"/>
                <w:sz w:val="16"/>
                <w:szCs w:val="16"/>
              </w:rPr>
            </w:pPr>
            <w:ins w:id="13306" w:author="Στάθης Καπ" w:date="2023-03-09T07:04:00Z">
              <w:r>
                <w:rPr>
                  <w:rFonts w:ascii="Calibri" w:hAnsi="Calibri" w:cs="Calibri"/>
                  <w:color w:val="000000"/>
                  <w:sz w:val="16"/>
                  <w:szCs w:val="16"/>
                </w:rPr>
                <w:t>61.37</w:t>
              </w:r>
            </w:ins>
          </w:p>
        </w:tc>
        <w:tc>
          <w:tcPr>
            <w:tcW w:w="453" w:type="dxa"/>
            <w:tcBorders>
              <w:left w:val="single" w:sz="4" w:space="0" w:color="auto"/>
            </w:tcBorders>
            <w:vAlign w:val="center"/>
          </w:tcPr>
          <w:p w14:paraId="07C6B919" w14:textId="4D64A4D3" w:rsidR="00BD2E78" w:rsidRPr="007E0F91" w:rsidRDefault="00BD2E78" w:rsidP="00BD2E78">
            <w:pPr>
              <w:jc w:val="center"/>
              <w:rPr>
                <w:ins w:id="13307" w:author="Στάθης Καπ" w:date="2023-03-09T05:46:00Z"/>
                <w:sz w:val="16"/>
                <w:szCs w:val="16"/>
              </w:rPr>
            </w:pPr>
            <w:ins w:id="13308" w:author="Στάθης Καπ" w:date="2023-03-09T07:04:00Z">
              <w:r>
                <w:rPr>
                  <w:rFonts w:ascii="Calibri" w:hAnsi="Calibri" w:cs="Calibri"/>
                  <w:color w:val="000000"/>
                  <w:sz w:val="16"/>
                  <w:szCs w:val="16"/>
                </w:rPr>
                <w:t>1131</w:t>
              </w:r>
            </w:ins>
          </w:p>
        </w:tc>
        <w:tc>
          <w:tcPr>
            <w:tcW w:w="454" w:type="dxa"/>
            <w:vAlign w:val="center"/>
          </w:tcPr>
          <w:p w14:paraId="6DB7A96E" w14:textId="7FA64129" w:rsidR="00BD2E78" w:rsidRPr="007E0F91" w:rsidRDefault="00BD2E78" w:rsidP="00BD2E78">
            <w:pPr>
              <w:jc w:val="center"/>
              <w:rPr>
                <w:ins w:id="13309" w:author="Στάθης Καπ" w:date="2023-03-09T05:46:00Z"/>
                <w:sz w:val="16"/>
                <w:szCs w:val="16"/>
              </w:rPr>
            </w:pPr>
            <w:ins w:id="13310" w:author="Στάθης Καπ" w:date="2023-03-09T07:04:00Z">
              <w:r>
                <w:rPr>
                  <w:rFonts w:ascii="Calibri" w:hAnsi="Calibri" w:cs="Calibri"/>
                  <w:color w:val="000000"/>
                  <w:sz w:val="16"/>
                  <w:szCs w:val="16"/>
                </w:rPr>
                <w:t>9.3</w:t>
              </w:r>
            </w:ins>
          </w:p>
        </w:tc>
        <w:tc>
          <w:tcPr>
            <w:tcW w:w="454" w:type="dxa"/>
            <w:vAlign w:val="center"/>
          </w:tcPr>
          <w:p w14:paraId="39EBC763" w14:textId="3D56FE48" w:rsidR="00BD2E78" w:rsidRPr="007E0F91" w:rsidRDefault="00BD2E78" w:rsidP="00BD2E78">
            <w:pPr>
              <w:jc w:val="center"/>
              <w:rPr>
                <w:ins w:id="13311" w:author="Στάθης Καπ" w:date="2023-03-09T05:46:00Z"/>
                <w:sz w:val="16"/>
                <w:szCs w:val="16"/>
              </w:rPr>
            </w:pPr>
            <w:ins w:id="13312" w:author="Στάθης Καπ" w:date="2023-03-09T07:04:00Z">
              <w:r>
                <w:rPr>
                  <w:rFonts w:ascii="Calibri" w:hAnsi="Calibri" w:cs="Calibri"/>
                  <w:color w:val="000000"/>
                  <w:sz w:val="16"/>
                  <w:szCs w:val="16"/>
                </w:rPr>
                <w:t>1.133</w:t>
              </w:r>
            </w:ins>
          </w:p>
        </w:tc>
        <w:tc>
          <w:tcPr>
            <w:tcW w:w="461" w:type="dxa"/>
            <w:tcBorders>
              <w:right w:val="single" w:sz="4" w:space="0" w:color="auto"/>
            </w:tcBorders>
            <w:vAlign w:val="center"/>
          </w:tcPr>
          <w:p w14:paraId="254D067F" w14:textId="4D65F203" w:rsidR="00BD2E78" w:rsidRPr="007E0F91" w:rsidRDefault="00BD2E78" w:rsidP="00BD2E78">
            <w:pPr>
              <w:jc w:val="center"/>
              <w:rPr>
                <w:ins w:id="13313" w:author="Στάθης Καπ" w:date="2023-03-09T05:46:00Z"/>
                <w:sz w:val="16"/>
                <w:szCs w:val="16"/>
              </w:rPr>
            </w:pPr>
            <w:ins w:id="13314" w:author="Στάθης Καπ" w:date="2023-03-09T07:04:00Z">
              <w:r>
                <w:rPr>
                  <w:rFonts w:ascii="Calibri" w:hAnsi="Calibri" w:cs="Calibri"/>
                  <w:color w:val="000000"/>
                  <w:sz w:val="16"/>
                  <w:szCs w:val="16"/>
                </w:rPr>
                <w:t>38.36</w:t>
              </w:r>
            </w:ins>
          </w:p>
        </w:tc>
      </w:tr>
      <w:tr w:rsidR="00BD2E78" w14:paraId="4C5E9670" w14:textId="77777777" w:rsidTr="00B16494">
        <w:trPr>
          <w:trHeight w:val="170"/>
          <w:jc w:val="center"/>
          <w:ins w:id="13315"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4D0A158F" w14:textId="77777777" w:rsidR="00BD2E78" w:rsidRPr="007E0F91" w:rsidRDefault="00BD2E78" w:rsidP="00BD2E78">
            <w:pPr>
              <w:jc w:val="center"/>
              <w:rPr>
                <w:ins w:id="13316" w:author="Στάθης Καπ" w:date="2023-03-09T05:46:00Z"/>
                <w:sz w:val="16"/>
                <w:szCs w:val="16"/>
              </w:rPr>
            </w:pPr>
            <w:ins w:id="13317" w:author="Στάθης Καπ" w:date="2023-03-09T05:46:00Z">
              <w:r w:rsidRPr="007E0F91">
                <w:rPr>
                  <w:sz w:val="16"/>
                  <w:szCs w:val="16"/>
                </w:rPr>
                <w:t>pr15</w:t>
              </w:r>
            </w:ins>
          </w:p>
        </w:tc>
        <w:tc>
          <w:tcPr>
            <w:tcW w:w="565" w:type="dxa"/>
            <w:tcBorders>
              <w:left w:val="single" w:sz="4" w:space="0" w:color="auto"/>
            </w:tcBorders>
            <w:vAlign w:val="center"/>
          </w:tcPr>
          <w:p w14:paraId="16E9F142" w14:textId="0049CB65" w:rsidR="00BD2E78" w:rsidRPr="007E0F91" w:rsidRDefault="00BD2E78" w:rsidP="00BD2E78">
            <w:pPr>
              <w:jc w:val="center"/>
              <w:rPr>
                <w:ins w:id="13318" w:author="Στάθης Καπ" w:date="2023-03-09T05:46:00Z"/>
                <w:sz w:val="16"/>
                <w:szCs w:val="16"/>
              </w:rPr>
            </w:pPr>
            <w:ins w:id="13319" w:author="Στάθης Καπ" w:date="2023-03-09T07:04:00Z">
              <w:r>
                <w:rPr>
                  <w:rFonts w:ascii="Calibri" w:hAnsi="Calibri" w:cs="Calibri"/>
                  <w:color w:val="000000"/>
                  <w:sz w:val="16"/>
                  <w:szCs w:val="16"/>
                </w:rPr>
                <w:t>1659</w:t>
              </w:r>
            </w:ins>
          </w:p>
        </w:tc>
        <w:tc>
          <w:tcPr>
            <w:tcW w:w="679" w:type="dxa"/>
            <w:tcBorders>
              <w:right w:val="single" w:sz="4" w:space="0" w:color="auto"/>
            </w:tcBorders>
            <w:vAlign w:val="center"/>
          </w:tcPr>
          <w:p w14:paraId="27D93071" w14:textId="3E47F55E" w:rsidR="00BD2E78" w:rsidRPr="007E0F91" w:rsidRDefault="00BD2E78" w:rsidP="00BD2E78">
            <w:pPr>
              <w:jc w:val="center"/>
              <w:rPr>
                <w:ins w:id="13320" w:author="Στάθης Καπ" w:date="2023-03-09T05:46:00Z"/>
                <w:sz w:val="16"/>
                <w:szCs w:val="16"/>
              </w:rPr>
            </w:pPr>
            <w:ins w:id="13321" w:author="Στάθης Καπ" w:date="2023-03-09T07:04:00Z">
              <w:r>
                <w:rPr>
                  <w:rFonts w:ascii="Calibri" w:hAnsi="Calibri" w:cs="Calibri"/>
                  <w:color w:val="000000"/>
                  <w:sz w:val="16"/>
                  <w:szCs w:val="16"/>
                </w:rPr>
                <w:t>1488</w:t>
              </w:r>
            </w:ins>
          </w:p>
        </w:tc>
        <w:tc>
          <w:tcPr>
            <w:tcW w:w="453" w:type="dxa"/>
            <w:tcBorders>
              <w:left w:val="single" w:sz="4" w:space="0" w:color="auto"/>
            </w:tcBorders>
            <w:vAlign w:val="center"/>
          </w:tcPr>
          <w:p w14:paraId="5224331F" w14:textId="423549D8" w:rsidR="00BD2E78" w:rsidRPr="007E0F91" w:rsidRDefault="00BD2E78" w:rsidP="00BD2E78">
            <w:pPr>
              <w:jc w:val="center"/>
              <w:rPr>
                <w:ins w:id="13322" w:author="Στάθης Καπ" w:date="2023-03-09T05:46:00Z"/>
                <w:sz w:val="16"/>
                <w:szCs w:val="16"/>
              </w:rPr>
            </w:pPr>
            <w:ins w:id="13323" w:author="Στάθης Καπ" w:date="2023-03-09T07:04:00Z">
              <w:r>
                <w:rPr>
                  <w:rFonts w:ascii="Calibri" w:hAnsi="Calibri" w:cs="Calibri"/>
                  <w:color w:val="000000"/>
                  <w:sz w:val="16"/>
                  <w:szCs w:val="16"/>
                </w:rPr>
                <w:t>1534</w:t>
              </w:r>
            </w:ins>
          </w:p>
        </w:tc>
        <w:tc>
          <w:tcPr>
            <w:tcW w:w="708" w:type="dxa"/>
            <w:vAlign w:val="center"/>
          </w:tcPr>
          <w:p w14:paraId="51C9FE75" w14:textId="7B494917" w:rsidR="00BD2E78" w:rsidRPr="007E0F91" w:rsidRDefault="00BD2E78" w:rsidP="00BD2E78">
            <w:pPr>
              <w:jc w:val="center"/>
              <w:rPr>
                <w:ins w:id="13324" w:author="Στάθης Καπ" w:date="2023-03-09T05:46:00Z"/>
                <w:sz w:val="16"/>
                <w:szCs w:val="16"/>
              </w:rPr>
            </w:pPr>
            <w:ins w:id="13325" w:author="Στάθης Καπ" w:date="2023-03-09T07:04:00Z">
              <w:r>
                <w:rPr>
                  <w:rFonts w:ascii="Calibri" w:hAnsi="Calibri" w:cs="Calibri"/>
                  <w:color w:val="000000"/>
                  <w:sz w:val="16"/>
                  <w:szCs w:val="16"/>
                </w:rPr>
                <w:t>7.53</w:t>
              </w:r>
            </w:ins>
          </w:p>
        </w:tc>
        <w:tc>
          <w:tcPr>
            <w:tcW w:w="652" w:type="dxa"/>
            <w:vMerge/>
            <w:tcBorders>
              <w:right w:val="single" w:sz="4" w:space="0" w:color="auto"/>
            </w:tcBorders>
            <w:vAlign w:val="center"/>
          </w:tcPr>
          <w:p w14:paraId="4D33B24F" w14:textId="77777777" w:rsidR="00BD2E78" w:rsidRPr="007E0F91" w:rsidRDefault="00BD2E78" w:rsidP="00BD2E78">
            <w:pPr>
              <w:jc w:val="center"/>
              <w:rPr>
                <w:ins w:id="13326" w:author="Στάθης Καπ" w:date="2023-03-09T05:46:00Z"/>
                <w:sz w:val="16"/>
                <w:szCs w:val="16"/>
              </w:rPr>
            </w:pPr>
          </w:p>
        </w:tc>
        <w:tc>
          <w:tcPr>
            <w:tcW w:w="453" w:type="dxa"/>
            <w:tcBorders>
              <w:left w:val="single" w:sz="4" w:space="0" w:color="auto"/>
            </w:tcBorders>
            <w:vAlign w:val="center"/>
          </w:tcPr>
          <w:p w14:paraId="534C5870" w14:textId="6E6B0F0C" w:rsidR="00BD2E78" w:rsidRPr="007E0F91" w:rsidRDefault="00BD2E78" w:rsidP="00BD2E78">
            <w:pPr>
              <w:jc w:val="center"/>
              <w:rPr>
                <w:ins w:id="13327" w:author="Στάθης Καπ" w:date="2023-03-09T05:46:00Z"/>
                <w:sz w:val="16"/>
                <w:szCs w:val="16"/>
              </w:rPr>
            </w:pPr>
            <w:ins w:id="13328" w:author="Στάθης Καπ" w:date="2023-03-09T07:04:00Z">
              <w:r>
                <w:rPr>
                  <w:rFonts w:ascii="Calibri" w:hAnsi="Calibri" w:cs="Calibri"/>
                  <w:color w:val="000000"/>
                  <w:sz w:val="16"/>
                  <w:szCs w:val="16"/>
                </w:rPr>
                <w:t>1449</w:t>
              </w:r>
            </w:ins>
          </w:p>
        </w:tc>
        <w:tc>
          <w:tcPr>
            <w:tcW w:w="454" w:type="dxa"/>
            <w:vAlign w:val="center"/>
          </w:tcPr>
          <w:p w14:paraId="32E9B56D" w14:textId="0B713127" w:rsidR="00BD2E78" w:rsidRPr="007E0F91" w:rsidRDefault="00BD2E78" w:rsidP="00BD2E78">
            <w:pPr>
              <w:jc w:val="center"/>
              <w:rPr>
                <w:ins w:id="13329" w:author="Στάθης Καπ" w:date="2023-03-09T05:46:00Z"/>
                <w:sz w:val="16"/>
                <w:szCs w:val="16"/>
              </w:rPr>
            </w:pPr>
            <w:ins w:id="13330" w:author="Στάθης Καπ" w:date="2023-03-09T07:04:00Z">
              <w:r>
                <w:rPr>
                  <w:rFonts w:ascii="Calibri" w:hAnsi="Calibri" w:cs="Calibri"/>
                  <w:color w:val="000000"/>
                  <w:sz w:val="16"/>
                  <w:szCs w:val="16"/>
                </w:rPr>
                <w:t>5.54</w:t>
              </w:r>
            </w:ins>
          </w:p>
        </w:tc>
        <w:tc>
          <w:tcPr>
            <w:tcW w:w="454" w:type="dxa"/>
            <w:vAlign w:val="center"/>
          </w:tcPr>
          <w:p w14:paraId="4AE1F049" w14:textId="50454472" w:rsidR="00BD2E78" w:rsidRPr="007E0F91" w:rsidRDefault="00BD2E78" w:rsidP="00BD2E78">
            <w:pPr>
              <w:jc w:val="center"/>
              <w:rPr>
                <w:ins w:id="13331" w:author="Στάθης Καπ" w:date="2023-03-09T05:46:00Z"/>
                <w:sz w:val="16"/>
                <w:szCs w:val="16"/>
              </w:rPr>
            </w:pPr>
            <w:ins w:id="13332" w:author="Στάθης Καπ" w:date="2023-03-09T07:04:00Z">
              <w:r>
                <w:rPr>
                  <w:rFonts w:ascii="Calibri" w:hAnsi="Calibri" w:cs="Calibri"/>
                  <w:color w:val="000000"/>
                  <w:sz w:val="16"/>
                  <w:szCs w:val="16"/>
                </w:rPr>
                <w:t>1.606</w:t>
              </w:r>
            </w:ins>
          </w:p>
        </w:tc>
        <w:tc>
          <w:tcPr>
            <w:tcW w:w="457" w:type="dxa"/>
            <w:tcBorders>
              <w:right w:val="single" w:sz="4" w:space="0" w:color="auto"/>
            </w:tcBorders>
            <w:vAlign w:val="center"/>
          </w:tcPr>
          <w:p w14:paraId="58CC0A9E" w14:textId="0C5FA714" w:rsidR="00BD2E78" w:rsidRPr="007E0F91" w:rsidRDefault="00BD2E78" w:rsidP="00BD2E78">
            <w:pPr>
              <w:jc w:val="center"/>
              <w:rPr>
                <w:ins w:id="13333" w:author="Στάθης Καπ" w:date="2023-03-09T05:46:00Z"/>
                <w:sz w:val="16"/>
                <w:szCs w:val="16"/>
              </w:rPr>
            </w:pPr>
            <w:ins w:id="13334" w:author="Στάθης Καπ" w:date="2023-03-09T07:04:00Z">
              <w:r>
                <w:rPr>
                  <w:rFonts w:ascii="Calibri" w:hAnsi="Calibri" w:cs="Calibri"/>
                  <w:color w:val="000000"/>
                  <w:sz w:val="16"/>
                  <w:szCs w:val="16"/>
                </w:rPr>
                <w:t>61.79</w:t>
              </w:r>
            </w:ins>
          </w:p>
        </w:tc>
        <w:tc>
          <w:tcPr>
            <w:tcW w:w="453" w:type="dxa"/>
            <w:tcBorders>
              <w:left w:val="single" w:sz="4" w:space="0" w:color="auto"/>
            </w:tcBorders>
            <w:vAlign w:val="center"/>
          </w:tcPr>
          <w:p w14:paraId="26C03108" w14:textId="32F8D055" w:rsidR="00BD2E78" w:rsidRPr="007E0F91" w:rsidRDefault="00BD2E78" w:rsidP="00BD2E78">
            <w:pPr>
              <w:jc w:val="center"/>
              <w:rPr>
                <w:ins w:id="13335" w:author="Στάθης Καπ" w:date="2023-03-09T05:46:00Z"/>
                <w:sz w:val="16"/>
                <w:szCs w:val="16"/>
              </w:rPr>
            </w:pPr>
            <w:ins w:id="13336" w:author="Στάθης Καπ" w:date="2023-03-09T07:04:00Z">
              <w:r>
                <w:rPr>
                  <w:rFonts w:ascii="Calibri" w:hAnsi="Calibri" w:cs="Calibri"/>
                  <w:color w:val="000000"/>
                  <w:sz w:val="16"/>
                  <w:szCs w:val="16"/>
                </w:rPr>
                <w:t>1425</w:t>
              </w:r>
            </w:ins>
          </w:p>
        </w:tc>
        <w:tc>
          <w:tcPr>
            <w:tcW w:w="454" w:type="dxa"/>
            <w:vAlign w:val="center"/>
          </w:tcPr>
          <w:p w14:paraId="3625CD62" w14:textId="27C2A596" w:rsidR="00BD2E78" w:rsidRPr="007E0F91" w:rsidRDefault="00BD2E78" w:rsidP="00BD2E78">
            <w:pPr>
              <w:jc w:val="center"/>
              <w:rPr>
                <w:ins w:id="13337" w:author="Στάθης Καπ" w:date="2023-03-09T05:46:00Z"/>
                <w:sz w:val="16"/>
                <w:szCs w:val="16"/>
              </w:rPr>
            </w:pPr>
            <w:ins w:id="13338" w:author="Στάθης Καπ" w:date="2023-03-09T07:04:00Z">
              <w:r>
                <w:rPr>
                  <w:rFonts w:ascii="Calibri" w:hAnsi="Calibri" w:cs="Calibri"/>
                  <w:color w:val="000000"/>
                  <w:sz w:val="16"/>
                  <w:szCs w:val="16"/>
                </w:rPr>
                <w:t>7.11</w:t>
              </w:r>
            </w:ins>
          </w:p>
        </w:tc>
        <w:tc>
          <w:tcPr>
            <w:tcW w:w="454" w:type="dxa"/>
            <w:vAlign w:val="center"/>
          </w:tcPr>
          <w:p w14:paraId="6344FB65" w14:textId="37B61179" w:rsidR="00BD2E78" w:rsidRPr="007E0F91" w:rsidRDefault="00BD2E78" w:rsidP="00BD2E78">
            <w:pPr>
              <w:jc w:val="center"/>
              <w:rPr>
                <w:ins w:id="13339" w:author="Στάθης Καπ" w:date="2023-03-09T05:46:00Z"/>
                <w:sz w:val="16"/>
                <w:szCs w:val="16"/>
              </w:rPr>
            </w:pPr>
            <w:ins w:id="13340" w:author="Στάθης Καπ" w:date="2023-03-09T07:04:00Z">
              <w:r>
                <w:rPr>
                  <w:rFonts w:ascii="Calibri" w:hAnsi="Calibri" w:cs="Calibri"/>
                  <w:color w:val="000000"/>
                  <w:sz w:val="16"/>
                  <w:szCs w:val="16"/>
                </w:rPr>
                <w:t>1.297</w:t>
              </w:r>
            </w:ins>
          </w:p>
        </w:tc>
        <w:tc>
          <w:tcPr>
            <w:tcW w:w="454" w:type="dxa"/>
            <w:tcBorders>
              <w:right w:val="single" w:sz="4" w:space="0" w:color="auto"/>
            </w:tcBorders>
            <w:vAlign w:val="center"/>
          </w:tcPr>
          <w:p w14:paraId="686D46E1" w14:textId="5EC913D1" w:rsidR="00BD2E78" w:rsidRPr="007E0F91" w:rsidRDefault="00BD2E78" w:rsidP="00BD2E78">
            <w:pPr>
              <w:jc w:val="center"/>
              <w:rPr>
                <w:ins w:id="13341" w:author="Στάθης Καπ" w:date="2023-03-09T05:46:00Z"/>
                <w:sz w:val="16"/>
                <w:szCs w:val="16"/>
              </w:rPr>
            </w:pPr>
            <w:ins w:id="13342" w:author="Στάθης Καπ" w:date="2023-03-09T07:04:00Z">
              <w:r>
                <w:rPr>
                  <w:rFonts w:ascii="Calibri" w:hAnsi="Calibri" w:cs="Calibri"/>
                  <w:color w:val="000000"/>
                  <w:sz w:val="16"/>
                  <w:szCs w:val="16"/>
                </w:rPr>
                <w:t>69.14</w:t>
              </w:r>
            </w:ins>
          </w:p>
        </w:tc>
        <w:tc>
          <w:tcPr>
            <w:tcW w:w="453" w:type="dxa"/>
            <w:tcBorders>
              <w:left w:val="single" w:sz="4" w:space="0" w:color="auto"/>
            </w:tcBorders>
            <w:vAlign w:val="center"/>
          </w:tcPr>
          <w:p w14:paraId="434502E0" w14:textId="14145FAA" w:rsidR="00BD2E78" w:rsidRPr="007E0F91" w:rsidRDefault="00BD2E78" w:rsidP="00BD2E78">
            <w:pPr>
              <w:jc w:val="center"/>
              <w:rPr>
                <w:ins w:id="13343" w:author="Στάθης Καπ" w:date="2023-03-09T05:46:00Z"/>
                <w:sz w:val="16"/>
                <w:szCs w:val="16"/>
              </w:rPr>
            </w:pPr>
            <w:ins w:id="13344" w:author="Στάθης Καπ" w:date="2023-03-09T07:04:00Z">
              <w:r>
                <w:rPr>
                  <w:rFonts w:ascii="Calibri" w:hAnsi="Calibri" w:cs="Calibri"/>
                  <w:color w:val="000000"/>
                  <w:sz w:val="16"/>
                  <w:szCs w:val="16"/>
                </w:rPr>
                <w:t>1379</w:t>
              </w:r>
            </w:ins>
          </w:p>
        </w:tc>
        <w:tc>
          <w:tcPr>
            <w:tcW w:w="454" w:type="dxa"/>
            <w:vAlign w:val="center"/>
          </w:tcPr>
          <w:p w14:paraId="498C1CBF" w14:textId="518D21ED" w:rsidR="00BD2E78" w:rsidRPr="007E0F91" w:rsidRDefault="00BD2E78" w:rsidP="00BD2E78">
            <w:pPr>
              <w:jc w:val="center"/>
              <w:rPr>
                <w:ins w:id="13345" w:author="Στάθης Καπ" w:date="2023-03-09T05:46:00Z"/>
                <w:sz w:val="16"/>
                <w:szCs w:val="16"/>
              </w:rPr>
            </w:pPr>
            <w:ins w:id="13346" w:author="Στάθης Καπ" w:date="2023-03-09T07:04:00Z">
              <w:r>
                <w:rPr>
                  <w:rFonts w:ascii="Calibri" w:hAnsi="Calibri" w:cs="Calibri"/>
                  <w:color w:val="000000"/>
                  <w:sz w:val="16"/>
                  <w:szCs w:val="16"/>
                </w:rPr>
                <w:t>10.1</w:t>
              </w:r>
            </w:ins>
          </w:p>
        </w:tc>
        <w:tc>
          <w:tcPr>
            <w:tcW w:w="454" w:type="dxa"/>
            <w:vAlign w:val="center"/>
          </w:tcPr>
          <w:p w14:paraId="1F37AF45" w14:textId="01EA78CB" w:rsidR="00BD2E78" w:rsidRPr="007E0F91" w:rsidRDefault="00BD2E78" w:rsidP="00BD2E78">
            <w:pPr>
              <w:jc w:val="center"/>
              <w:rPr>
                <w:ins w:id="13347" w:author="Στάθης Καπ" w:date="2023-03-09T05:46:00Z"/>
                <w:sz w:val="16"/>
                <w:szCs w:val="16"/>
              </w:rPr>
            </w:pPr>
            <w:ins w:id="13348" w:author="Στάθης Καπ" w:date="2023-03-09T07:04:00Z">
              <w:r>
                <w:rPr>
                  <w:rFonts w:ascii="Calibri" w:hAnsi="Calibri" w:cs="Calibri"/>
                  <w:color w:val="000000"/>
                  <w:sz w:val="16"/>
                  <w:szCs w:val="16"/>
                </w:rPr>
                <w:t>1.61</w:t>
              </w:r>
            </w:ins>
          </w:p>
        </w:tc>
        <w:tc>
          <w:tcPr>
            <w:tcW w:w="461" w:type="dxa"/>
            <w:tcBorders>
              <w:right w:val="single" w:sz="4" w:space="0" w:color="auto"/>
            </w:tcBorders>
            <w:vAlign w:val="center"/>
          </w:tcPr>
          <w:p w14:paraId="364BA26A" w14:textId="1B28C191" w:rsidR="00BD2E78" w:rsidRPr="007E0F91" w:rsidRDefault="00BD2E78" w:rsidP="00BD2E78">
            <w:pPr>
              <w:jc w:val="center"/>
              <w:rPr>
                <w:ins w:id="13349" w:author="Στάθης Καπ" w:date="2023-03-09T05:46:00Z"/>
                <w:sz w:val="16"/>
                <w:szCs w:val="16"/>
              </w:rPr>
            </w:pPr>
            <w:ins w:id="13350" w:author="Στάθης Καπ" w:date="2023-03-09T07:04:00Z">
              <w:r>
                <w:rPr>
                  <w:rFonts w:ascii="Calibri" w:hAnsi="Calibri" w:cs="Calibri"/>
                  <w:color w:val="000000"/>
                  <w:sz w:val="16"/>
                  <w:szCs w:val="16"/>
                </w:rPr>
                <w:t>61.69</w:t>
              </w:r>
            </w:ins>
          </w:p>
        </w:tc>
      </w:tr>
      <w:tr w:rsidR="00BD2E78" w14:paraId="3175D03F" w14:textId="77777777" w:rsidTr="00B16494">
        <w:trPr>
          <w:trHeight w:val="170"/>
          <w:jc w:val="center"/>
          <w:ins w:id="13351"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0C18C0E8" w14:textId="77777777" w:rsidR="00BD2E78" w:rsidRPr="007E0F91" w:rsidRDefault="00BD2E78" w:rsidP="00BD2E78">
            <w:pPr>
              <w:jc w:val="center"/>
              <w:rPr>
                <w:ins w:id="13352" w:author="Στάθης Καπ" w:date="2023-03-09T05:46:00Z"/>
                <w:sz w:val="16"/>
                <w:szCs w:val="16"/>
              </w:rPr>
            </w:pPr>
            <w:ins w:id="13353" w:author="Στάθης Καπ" w:date="2023-03-09T05:46:00Z">
              <w:r w:rsidRPr="007E0F91">
                <w:rPr>
                  <w:sz w:val="16"/>
                  <w:szCs w:val="16"/>
                </w:rPr>
                <w:t>pr16</w:t>
              </w:r>
            </w:ins>
          </w:p>
        </w:tc>
        <w:tc>
          <w:tcPr>
            <w:tcW w:w="565" w:type="dxa"/>
            <w:tcBorders>
              <w:left w:val="single" w:sz="4" w:space="0" w:color="auto"/>
            </w:tcBorders>
            <w:vAlign w:val="center"/>
          </w:tcPr>
          <w:p w14:paraId="2CAD447F" w14:textId="7A8DA98A" w:rsidR="00BD2E78" w:rsidRPr="007E0F91" w:rsidRDefault="00BD2E78" w:rsidP="00BD2E78">
            <w:pPr>
              <w:jc w:val="center"/>
              <w:rPr>
                <w:ins w:id="13354" w:author="Στάθης Καπ" w:date="2023-03-09T05:46:00Z"/>
                <w:sz w:val="16"/>
                <w:szCs w:val="16"/>
              </w:rPr>
            </w:pPr>
            <w:ins w:id="13355" w:author="Στάθης Καπ" w:date="2023-03-09T07:04:00Z">
              <w:r>
                <w:rPr>
                  <w:rFonts w:ascii="Calibri" w:hAnsi="Calibri" w:cs="Calibri"/>
                  <w:color w:val="000000"/>
                  <w:sz w:val="16"/>
                  <w:szCs w:val="16"/>
                </w:rPr>
                <w:t>1668</w:t>
              </w:r>
            </w:ins>
          </w:p>
        </w:tc>
        <w:tc>
          <w:tcPr>
            <w:tcW w:w="679" w:type="dxa"/>
            <w:tcBorders>
              <w:right w:val="single" w:sz="4" w:space="0" w:color="auto"/>
            </w:tcBorders>
            <w:vAlign w:val="center"/>
          </w:tcPr>
          <w:p w14:paraId="0E29892B" w14:textId="5B0EE8A9" w:rsidR="00BD2E78" w:rsidRPr="007E0F91" w:rsidRDefault="00BD2E78" w:rsidP="00BD2E78">
            <w:pPr>
              <w:jc w:val="center"/>
              <w:rPr>
                <w:ins w:id="13356" w:author="Στάθης Καπ" w:date="2023-03-09T05:46:00Z"/>
                <w:sz w:val="16"/>
                <w:szCs w:val="16"/>
              </w:rPr>
            </w:pPr>
            <w:ins w:id="13357" w:author="Στάθης Καπ" w:date="2023-03-09T07:04:00Z">
              <w:r>
                <w:rPr>
                  <w:rFonts w:ascii="Calibri" w:hAnsi="Calibri" w:cs="Calibri"/>
                  <w:color w:val="000000"/>
                  <w:sz w:val="16"/>
                  <w:szCs w:val="16"/>
                </w:rPr>
                <w:t>1478</w:t>
              </w:r>
            </w:ins>
          </w:p>
        </w:tc>
        <w:tc>
          <w:tcPr>
            <w:tcW w:w="453" w:type="dxa"/>
            <w:tcBorders>
              <w:left w:val="single" w:sz="4" w:space="0" w:color="auto"/>
            </w:tcBorders>
            <w:vAlign w:val="center"/>
          </w:tcPr>
          <w:p w14:paraId="6A7FDF9B" w14:textId="3EA0824D" w:rsidR="00BD2E78" w:rsidRPr="007E0F91" w:rsidRDefault="00BD2E78" w:rsidP="00BD2E78">
            <w:pPr>
              <w:jc w:val="center"/>
              <w:rPr>
                <w:ins w:id="13358" w:author="Στάθης Καπ" w:date="2023-03-09T05:46:00Z"/>
                <w:sz w:val="16"/>
                <w:szCs w:val="16"/>
              </w:rPr>
            </w:pPr>
            <w:ins w:id="13359" w:author="Στάθης Καπ" w:date="2023-03-09T07:04:00Z">
              <w:r>
                <w:rPr>
                  <w:rFonts w:ascii="Calibri" w:hAnsi="Calibri" w:cs="Calibri"/>
                  <w:color w:val="000000"/>
                  <w:sz w:val="16"/>
                  <w:szCs w:val="16"/>
                </w:rPr>
                <w:t>1508</w:t>
              </w:r>
            </w:ins>
          </w:p>
        </w:tc>
        <w:tc>
          <w:tcPr>
            <w:tcW w:w="708" w:type="dxa"/>
            <w:vAlign w:val="center"/>
          </w:tcPr>
          <w:p w14:paraId="46B224DC" w14:textId="39A63E29" w:rsidR="00BD2E78" w:rsidRPr="007E0F91" w:rsidRDefault="00BD2E78" w:rsidP="00BD2E78">
            <w:pPr>
              <w:jc w:val="center"/>
              <w:rPr>
                <w:ins w:id="13360" w:author="Στάθης Καπ" w:date="2023-03-09T05:46:00Z"/>
                <w:sz w:val="16"/>
                <w:szCs w:val="16"/>
              </w:rPr>
            </w:pPr>
            <w:ins w:id="13361" w:author="Στάθης Καπ" w:date="2023-03-09T07:04:00Z">
              <w:r>
                <w:rPr>
                  <w:rFonts w:ascii="Calibri" w:hAnsi="Calibri" w:cs="Calibri"/>
                  <w:color w:val="000000"/>
                  <w:sz w:val="16"/>
                  <w:szCs w:val="16"/>
                </w:rPr>
                <w:t>9.59</w:t>
              </w:r>
            </w:ins>
          </w:p>
        </w:tc>
        <w:tc>
          <w:tcPr>
            <w:tcW w:w="652" w:type="dxa"/>
            <w:vMerge/>
            <w:tcBorders>
              <w:right w:val="single" w:sz="4" w:space="0" w:color="auto"/>
            </w:tcBorders>
            <w:vAlign w:val="center"/>
          </w:tcPr>
          <w:p w14:paraId="3B3CE6CF" w14:textId="77777777" w:rsidR="00BD2E78" w:rsidRPr="007E0F91" w:rsidRDefault="00BD2E78" w:rsidP="00BD2E78">
            <w:pPr>
              <w:jc w:val="center"/>
              <w:rPr>
                <w:ins w:id="13362" w:author="Στάθης Καπ" w:date="2023-03-09T05:46:00Z"/>
                <w:sz w:val="16"/>
                <w:szCs w:val="16"/>
              </w:rPr>
            </w:pPr>
          </w:p>
        </w:tc>
        <w:tc>
          <w:tcPr>
            <w:tcW w:w="453" w:type="dxa"/>
            <w:tcBorders>
              <w:left w:val="single" w:sz="4" w:space="0" w:color="auto"/>
            </w:tcBorders>
            <w:vAlign w:val="center"/>
          </w:tcPr>
          <w:p w14:paraId="2A6F79B4" w14:textId="76A7ABFC" w:rsidR="00BD2E78" w:rsidRPr="007E0F91" w:rsidRDefault="00BD2E78" w:rsidP="00BD2E78">
            <w:pPr>
              <w:jc w:val="center"/>
              <w:rPr>
                <w:ins w:id="13363" w:author="Στάθης Καπ" w:date="2023-03-09T05:46:00Z"/>
                <w:sz w:val="16"/>
                <w:szCs w:val="16"/>
              </w:rPr>
            </w:pPr>
            <w:ins w:id="13364" w:author="Στάθης Καπ" w:date="2023-03-09T07:04:00Z">
              <w:r>
                <w:rPr>
                  <w:rFonts w:ascii="Calibri" w:hAnsi="Calibri" w:cs="Calibri"/>
                  <w:color w:val="000000"/>
                  <w:sz w:val="16"/>
                  <w:szCs w:val="16"/>
                </w:rPr>
                <w:t>1468</w:t>
              </w:r>
            </w:ins>
          </w:p>
        </w:tc>
        <w:tc>
          <w:tcPr>
            <w:tcW w:w="454" w:type="dxa"/>
            <w:vAlign w:val="center"/>
          </w:tcPr>
          <w:p w14:paraId="119CB474" w14:textId="0AC7703A" w:rsidR="00BD2E78" w:rsidRPr="007E0F91" w:rsidRDefault="00BD2E78" w:rsidP="00BD2E78">
            <w:pPr>
              <w:jc w:val="center"/>
              <w:rPr>
                <w:ins w:id="13365" w:author="Στάθης Καπ" w:date="2023-03-09T05:46:00Z"/>
                <w:sz w:val="16"/>
                <w:szCs w:val="16"/>
              </w:rPr>
            </w:pPr>
            <w:ins w:id="13366" w:author="Στάθης Καπ" w:date="2023-03-09T07:04:00Z">
              <w:r>
                <w:rPr>
                  <w:rFonts w:ascii="Calibri" w:hAnsi="Calibri" w:cs="Calibri"/>
                  <w:color w:val="000000"/>
                  <w:sz w:val="16"/>
                  <w:szCs w:val="16"/>
                </w:rPr>
                <w:t>2.65</w:t>
              </w:r>
            </w:ins>
          </w:p>
        </w:tc>
        <w:tc>
          <w:tcPr>
            <w:tcW w:w="454" w:type="dxa"/>
            <w:vAlign w:val="center"/>
          </w:tcPr>
          <w:p w14:paraId="43C3733F" w14:textId="61EF3D13" w:rsidR="00BD2E78" w:rsidRPr="007E0F91" w:rsidRDefault="00BD2E78" w:rsidP="00BD2E78">
            <w:pPr>
              <w:jc w:val="center"/>
              <w:rPr>
                <w:ins w:id="13367" w:author="Στάθης Καπ" w:date="2023-03-09T05:46:00Z"/>
                <w:sz w:val="16"/>
                <w:szCs w:val="16"/>
              </w:rPr>
            </w:pPr>
            <w:ins w:id="13368" w:author="Στάθης Καπ" w:date="2023-03-09T07:04:00Z">
              <w:r>
                <w:rPr>
                  <w:rFonts w:ascii="Calibri" w:hAnsi="Calibri" w:cs="Calibri"/>
                  <w:color w:val="000000"/>
                  <w:sz w:val="16"/>
                  <w:szCs w:val="16"/>
                </w:rPr>
                <w:t>5.722</w:t>
              </w:r>
            </w:ins>
          </w:p>
        </w:tc>
        <w:tc>
          <w:tcPr>
            <w:tcW w:w="457" w:type="dxa"/>
            <w:tcBorders>
              <w:right w:val="single" w:sz="4" w:space="0" w:color="auto"/>
            </w:tcBorders>
            <w:vAlign w:val="center"/>
          </w:tcPr>
          <w:p w14:paraId="3C291F10" w14:textId="3206EB67" w:rsidR="00BD2E78" w:rsidRPr="007E0F91" w:rsidRDefault="00BD2E78" w:rsidP="00BD2E78">
            <w:pPr>
              <w:jc w:val="center"/>
              <w:rPr>
                <w:ins w:id="13369" w:author="Στάθης Καπ" w:date="2023-03-09T05:46:00Z"/>
                <w:sz w:val="16"/>
                <w:szCs w:val="16"/>
              </w:rPr>
            </w:pPr>
            <w:ins w:id="13370" w:author="Στάθης Καπ" w:date="2023-03-09T07:04:00Z">
              <w:r>
                <w:rPr>
                  <w:rFonts w:ascii="Calibri" w:hAnsi="Calibri" w:cs="Calibri"/>
                  <w:color w:val="000000"/>
                  <w:sz w:val="16"/>
                  <w:szCs w:val="16"/>
                </w:rPr>
                <w:t>31.11</w:t>
              </w:r>
            </w:ins>
          </w:p>
        </w:tc>
        <w:tc>
          <w:tcPr>
            <w:tcW w:w="453" w:type="dxa"/>
            <w:tcBorders>
              <w:left w:val="single" w:sz="4" w:space="0" w:color="auto"/>
            </w:tcBorders>
            <w:vAlign w:val="center"/>
          </w:tcPr>
          <w:p w14:paraId="1099873A" w14:textId="5DB0CE33" w:rsidR="00BD2E78" w:rsidRPr="007E0F91" w:rsidRDefault="00BD2E78" w:rsidP="00BD2E78">
            <w:pPr>
              <w:jc w:val="center"/>
              <w:rPr>
                <w:ins w:id="13371" w:author="Στάθης Καπ" w:date="2023-03-09T05:46:00Z"/>
                <w:sz w:val="16"/>
                <w:szCs w:val="16"/>
              </w:rPr>
            </w:pPr>
            <w:ins w:id="13372" w:author="Στάθης Καπ" w:date="2023-03-09T07:04:00Z">
              <w:r>
                <w:rPr>
                  <w:rFonts w:ascii="Calibri" w:hAnsi="Calibri" w:cs="Calibri"/>
                  <w:color w:val="000000"/>
                  <w:sz w:val="16"/>
                  <w:szCs w:val="16"/>
                </w:rPr>
                <w:t>1466</w:t>
              </w:r>
            </w:ins>
          </w:p>
        </w:tc>
        <w:tc>
          <w:tcPr>
            <w:tcW w:w="454" w:type="dxa"/>
            <w:vAlign w:val="center"/>
          </w:tcPr>
          <w:p w14:paraId="6CE56A73" w14:textId="4A66FAEF" w:rsidR="00BD2E78" w:rsidRPr="007E0F91" w:rsidRDefault="00BD2E78" w:rsidP="00BD2E78">
            <w:pPr>
              <w:jc w:val="center"/>
              <w:rPr>
                <w:ins w:id="13373" w:author="Στάθης Καπ" w:date="2023-03-09T05:46:00Z"/>
                <w:sz w:val="16"/>
                <w:szCs w:val="16"/>
              </w:rPr>
            </w:pPr>
            <w:ins w:id="13374" w:author="Στάθης Καπ" w:date="2023-03-09T07:04:00Z">
              <w:r>
                <w:rPr>
                  <w:rFonts w:ascii="Calibri" w:hAnsi="Calibri" w:cs="Calibri"/>
                  <w:color w:val="000000"/>
                  <w:sz w:val="16"/>
                  <w:szCs w:val="16"/>
                </w:rPr>
                <w:t>2.79</w:t>
              </w:r>
            </w:ins>
          </w:p>
        </w:tc>
        <w:tc>
          <w:tcPr>
            <w:tcW w:w="454" w:type="dxa"/>
            <w:vAlign w:val="center"/>
          </w:tcPr>
          <w:p w14:paraId="3831A854" w14:textId="2EAFBE15" w:rsidR="00BD2E78" w:rsidRPr="007E0F91" w:rsidRDefault="00BD2E78" w:rsidP="00BD2E78">
            <w:pPr>
              <w:jc w:val="center"/>
              <w:rPr>
                <w:ins w:id="13375" w:author="Στάθης Καπ" w:date="2023-03-09T05:46:00Z"/>
                <w:sz w:val="16"/>
                <w:szCs w:val="16"/>
              </w:rPr>
            </w:pPr>
            <w:ins w:id="13376" w:author="Στάθης Καπ" w:date="2023-03-09T07:04:00Z">
              <w:r>
                <w:rPr>
                  <w:rFonts w:ascii="Calibri" w:hAnsi="Calibri" w:cs="Calibri"/>
                  <w:color w:val="000000"/>
                  <w:sz w:val="16"/>
                  <w:szCs w:val="16"/>
                </w:rPr>
                <w:t>3.028</w:t>
              </w:r>
            </w:ins>
          </w:p>
        </w:tc>
        <w:tc>
          <w:tcPr>
            <w:tcW w:w="454" w:type="dxa"/>
            <w:tcBorders>
              <w:right w:val="single" w:sz="4" w:space="0" w:color="auto"/>
            </w:tcBorders>
            <w:vAlign w:val="center"/>
          </w:tcPr>
          <w:p w14:paraId="64135D61" w14:textId="271C0312" w:rsidR="00BD2E78" w:rsidRPr="007E0F91" w:rsidRDefault="00BD2E78" w:rsidP="00BD2E78">
            <w:pPr>
              <w:jc w:val="center"/>
              <w:rPr>
                <w:ins w:id="13377" w:author="Στάθης Καπ" w:date="2023-03-09T05:46:00Z"/>
                <w:sz w:val="16"/>
                <w:szCs w:val="16"/>
              </w:rPr>
            </w:pPr>
            <w:ins w:id="13378" w:author="Στάθης Καπ" w:date="2023-03-09T07:04:00Z">
              <w:r>
                <w:rPr>
                  <w:rFonts w:ascii="Calibri" w:hAnsi="Calibri" w:cs="Calibri"/>
                  <w:color w:val="000000"/>
                  <w:sz w:val="16"/>
                  <w:szCs w:val="16"/>
                </w:rPr>
                <w:t>63.54</w:t>
              </w:r>
            </w:ins>
          </w:p>
        </w:tc>
        <w:tc>
          <w:tcPr>
            <w:tcW w:w="453" w:type="dxa"/>
            <w:tcBorders>
              <w:left w:val="single" w:sz="4" w:space="0" w:color="auto"/>
            </w:tcBorders>
            <w:vAlign w:val="center"/>
          </w:tcPr>
          <w:p w14:paraId="55F23B49" w14:textId="5E993397" w:rsidR="00BD2E78" w:rsidRPr="007E0F91" w:rsidRDefault="00BD2E78" w:rsidP="00BD2E78">
            <w:pPr>
              <w:jc w:val="center"/>
              <w:rPr>
                <w:ins w:id="13379" w:author="Στάθης Καπ" w:date="2023-03-09T05:46:00Z"/>
                <w:sz w:val="16"/>
                <w:szCs w:val="16"/>
              </w:rPr>
            </w:pPr>
            <w:ins w:id="13380" w:author="Στάθης Καπ" w:date="2023-03-09T07:04:00Z">
              <w:r>
                <w:rPr>
                  <w:rFonts w:ascii="Calibri" w:hAnsi="Calibri" w:cs="Calibri"/>
                  <w:color w:val="000000"/>
                  <w:sz w:val="16"/>
                  <w:szCs w:val="16"/>
                </w:rPr>
                <w:t>1333</w:t>
              </w:r>
            </w:ins>
          </w:p>
        </w:tc>
        <w:tc>
          <w:tcPr>
            <w:tcW w:w="454" w:type="dxa"/>
            <w:vAlign w:val="center"/>
          </w:tcPr>
          <w:p w14:paraId="48D952AF" w14:textId="2B5001BB" w:rsidR="00BD2E78" w:rsidRPr="007E0F91" w:rsidRDefault="00BD2E78" w:rsidP="00BD2E78">
            <w:pPr>
              <w:jc w:val="center"/>
              <w:rPr>
                <w:ins w:id="13381" w:author="Στάθης Καπ" w:date="2023-03-09T05:46:00Z"/>
                <w:sz w:val="16"/>
                <w:szCs w:val="16"/>
              </w:rPr>
            </w:pPr>
            <w:ins w:id="13382" w:author="Στάθης Καπ" w:date="2023-03-09T07:04:00Z">
              <w:r>
                <w:rPr>
                  <w:rFonts w:ascii="Calibri" w:hAnsi="Calibri" w:cs="Calibri"/>
                  <w:color w:val="000000"/>
                  <w:sz w:val="16"/>
                  <w:szCs w:val="16"/>
                </w:rPr>
                <w:t>11.6</w:t>
              </w:r>
            </w:ins>
          </w:p>
        </w:tc>
        <w:tc>
          <w:tcPr>
            <w:tcW w:w="454" w:type="dxa"/>
            <w:vAlign w:val="center"/>
          </w:tcPr>
          <w:p w14:paraId="5445E461" w14:textId="5A0D5C39" w:rsidR="00BD2E78" w:rsidRPr="007E0F91" w:rsidRDefault="00BD2E78" w:rsidP="00BD2E78">
            <w:pPr>
              <w:jc w:val="center"/>
              <w:rPr>
                <w:ins w:id="13383" w:author="Στάθης Καπ" w:date="2023-03-09T05:46:00Z"/>
                <w:sz w:val="16"/>
                <w:szCs w:val="16"/>
              </w:rPr>
            </w:pPr>
            <w:ins w:id="13384" w:author="Στάθης Καπ" w:date="2023-03-09T07:04:00Z">
              <w:r>
                <w:rPr>
                  <w:rFonts w:ascii="Calibri" w:hAnsi="Calibri" w:cs="Calibri"/>
                  <w:color w:val="000000"/>
                  <w:sz w:val="16"/>
                  <w:szCs w:val="16"/>
                </w:rPr>
                <w:t>1.69</w:t>
              </w:r>
            </w:ins>
          </w:p>
        </w:tc>
        <w:tc>
          <w:tcPr>
            <w:tcW w:w="461" w:type="dxa"/>
            <w:tcBorders>
              <w:right w:val="single" w:sz="4" w:space="0" w:color="auto"/>
            </w:tcBorders>
            <w:vAlign w:val="center"/>
          </w:tcPr>
          <w:p w14:paraId="18575128" w14:textId="4D97E214" w:rsidR="00BD2E78" w:rsidRPr="007E0F91" w:rsidRDefault="00BD2E78" w:rsidP="00BD2E78">
            <w:pPr>
              <w:jc w:val="center"/>
              <w:rPr>
                <w:ins w:id="13385" w:author="Στάθης Καπ" w:date="2023-03-09T05:46:00Z"/>
                <w:sz w:val="16"/>
                <w:szCs w:val="16"/>
              </w:rPr>
            </w:pPr>
            <w:ins w:id="13386" w:author="Στάθης Καπ" w:date="2023-03-09T07:04:00Z">
              <w:r>
                <w:rPr>
                  <w:rFonts w:ascii="Calibri" w:hAnsi="Calibri" w:cs="Calibri"/>
                  <w:color w:val="000000"/>
                  <w:sz w:val="16"/>
                  <w:szCs w:val="16"/>
                </w:rPr>
                <w:t>79.65</w:t>
              </w:r>
            </w:ins>
          </w:p>
        </w:tc>
      </w:tr>
      <w:tr w:rsidR="00BD2E78" w14:paraId="7D71965F" w14:textId="77777777" w:rsidTr="00B16494">
        <w:trPr>
          <w:trHeight w:val="170"/>
          <w:jc w:val="center"/>
          <w:ins w:id="13387"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399C8187" w14:textId="77777777" w:rsidR="00BD2E78" w:rsidRPr="007E0F91" w:rsidRDefault="00BD2E78" w:rsidP="00BD2E78">
            <w:pPr>
              <w:jc w:val="center"/>
              <w:rPr>
                <w:ins w:id="13388" w:author="Στάθης Καπ" w:date="2023-03-09T05:46:00Z"/>
                <w:sz w:val="16"/>
                <w:szCs w:val="16"/>
              </w:rPr>
            </w:pPr>
            <w:ins w:id="13389" w:author="Στάθης Καπ" w:date="2023-03-09T05:46:00Z">
              <w:r w:rsidRPr="007E0F91">
                <w:rPr>
                  <w:sz w:val="16"/>
                  <w:szCs w:val="16"/>
                </w:rPr>
                <w:t>pr17</w:t>
              </w:r>
            </w:ins>
          </w:p>
        </w:tc>
        <w:tc>
          <w:tcPr>
            <w:tcW w:w="565" w:type="dxa"/>
            <w:tcBorders>
              <w:left w:val="single" w:sz="4" w:space="0" w:color="auto"/>
            </w:tcBorders>
            <w:vAlign w:val="center"/>
          </w:tcPr>
          <w:p w14:paraId="4421F58E" w14:textId="77CF7135" w:rsidR="00BD2E78" w:rsidRPr="007E0F91" w:rsidRDefault="00BD2E78" w:rsidP="00BD2E78">
            <w:pPr>
              <w:jc w:val="center"/>
              <w:rPr>
                <w:ins w:id="13390" w:author="Στάθης Καπ" w:date="2023-03-09T05:46:00Z"/>
                <w:sz w:val="16"/>
                <w:szCs w:val="16"/>
              </w:rPr>
            </w:pPr>
            <w:ins w:id="13391" w:author="Στάθης Καπ" w:date="2023-03-09T07:04:00Z">
              <w:r>
                <w:rPr>
                  <w:rFonts w:ascii="Calibri" w:hAnsi="Calibri" w:cs="Calibri"/>
                  <w:color w:val="000000"/>
                  <w:sz w:val="16"/>
                  <w:szCs w:val="16"/>
                </w:rPr>
                <w:t>841</w:t>
              </w:r>
            </w:ins>
          </w:p>
        </w:tc>
        <w:tc>
          <w:tcPr>
            <w:tcW w:w="679" w:type="dxa"/>
            <w:tcBorders>
              <w:right w:val="single" w:sz="4" w:space="0" w:color="auto"/>
            </w:tcBorders>
            <w:vAlign w:val="center"/>
          </w:tcPr>
          <w:p w14:paraId="65D6166F" w14:textId="14B2C17E" w:rsidR="00BD2E78" w:rsidRPr="007E0F91" w:rsidRDefault="00BD2E78" w:rsidP="00BD2E78">
            <w:pPr>
              <w:jc w:val="center"/>
              <w:rPr>
                <w:ins w:id="13392" w:author="Στάθης Καπ" w:date="2023-03-09T05:46:00Z"/>
                <w:sz w:val="16"/>
                <w:szCs w:val="16"/>
              </w:rPr>
            </w:pPr>
            <w:ins w:id="13393" w:author="Στάθης Καπ" w:date="2023-03-09T07:04:00Z">
              <w:r>
                <w:rPr>
                  <w:rFonts w:ascii="Calibri" w:hAnsi="Calibri" w:cs="Calibri"/>
                  <w:color w:val="000000"/>
                  <w:sz w:val="16"/>
                  <w:szCs w:val="16"/>
                </w:rPr>
                <w:t>808</w:t>
              </w:r>
            </w:ins>
          </w:p>
        </w:tc>
        <w:tc>
          <w:tcPr>
            <w:tcW w:w="453" w:type="dxa"/>
            <w:tcBorders>
              <w:left w:val="single" w:sz="4" w:space="0" w:color="auto"/>
            </w:tcBorders>
            <w:vAlign w:val="center"/>
          </w:tcPr>
          <w:p w14:paraId="612795F6" w14:textId="5F5B7DB6" w:rsidR="00BD2E78" w:rsidRPr="007E0F91" w:rsidRDefault="00BD2E78" w:rsidP="00BD2E78">
            <w:pPr>
              <w:jc w:val="center"/>
              <w:rPr>
                <w:ins w:id="13394" w:author="Στάθης Καπ" w:date="2023-03-09T05:46:00Z"/>
                <w:sz w:val="16"/>
                <w:szCs w:val="16"/>
              </w:rPr>
            </w:pPr>
            <w:ins w:id="13395" w:author="Στάθης Καπ" w:date="2023-03-09T07:04:00Z">
              <w:r>
                <w:rPr>
                  <w:rFonts w:ascii="Calibri" w:hAnsi="Calibri" w:cs="Calibri"/>
                  <w:color w:val="000000"/>
                  <w:sz w:val="16"/>
                  <w:szCs w:val="16"/>
                </w:rPr>
                <w:t>792</w:t>
              </w:r>
            </w:ins>
          </w:p>
        </w:tc>
        <w:tc>
          <w:tcPr>
            <w:tcW w:w="708" w:type="dxa"/>
            <w:vAlign w:val="center"/>
          </w:tcPr>
          <w:p w14:paraId="46B0DEF3" w14:textId="1C9F181B" w:rsidR="00BD2E78" w:rsidRPr="007E0F91" w:rsidRDefault="00BD2E78" w:rsidP="00BD2E78">
            <w:pPr>
              <w:jc w:val="center"/>
              <w:rPr>
                <w:ins w:id="13396" w:author="Στάθης Καπ" w:date="2023-03-09T05:46:00Z"/>
                <w:sz w:val="16"/>
                <w:szCs w:val="16"/>
              </w:rPr>
            </w:pPr>
            <w:ins w:id="13397" w:author="Στάθης Καπ" w:date="2023-03-09T07:04:00Z">
              <w:r>
                <w:rPr>
                  <w:rFonts w:ascii="Calibri" w:hAnsi="Calibri" w:cs="Calibri"/>
                  <w:color w:val="000000"/>
                  <w:sz w:val="16"/>
                  <w:szCs w:val="16"/>
                </w:rPr>
                <w:t>5.83</w:t>
              </w:r>
            </w:ins>
          </w:p>
        </w:tc>
        <w:tc>
          <w:tcPr>
            <w:tcW w:w="652" w:type="dxa"/>
            <w:vMerge/>
            <w:tcBorders>
              <w:right w:val="single" w:sz="4" w:space="0" w:color="auto"/>
            </w:tcBorders>
            <w:vAlign w:val="center"/>
          </w:tcPr>
          <w:p w14:paraId="0A65EF4A" w14:textId="77777777" w:rsidR="00BD2E78" w:rsidRPr="007E0F91" w:rsidRDefault="00BD2E78" w:rsidP="00BD2E78">
            <w:pPr>
              <w:jc w:val="center"/>
              <w:rPr>
                <w:ins w:id="13398" w:author="Στάθης Καπ" w:date="2023-03-09T05:46:00Z"/>
                <w:sz w:val="16"/>
                <w:szCs w:val="16"/>
              </w:rPr>
            </w:pPr>
          </w:p>
        </w:tc>
        <w:tc>
          <w:tcPr>
            <w:tcW w:w="453" w:type="dxa"/>
            <w:tcBorders>
              <w:left w:val="single" w:sz="4" w:space="0" w:color="auto"/>
            </w:tcBorders>
            <w:vAlign w:val="center"/>
          </w:tcPr>
          <w:p w14:paraId="0399A9A7" w14:textId="2A791585" w:rsidR="00BD2E78" w:rsidRPr="007E0F91" w:rsidRDefault="00BD2E78" w:rsidP="00BD2E78">
            <w:pPr>
              <w:jc w:val="center"/>
              <w:rPr>
                <w:ins w:id="13399" w:author="Στάθης Καπ" w:date="2023-03-09T05:46:00Z"/>
                <w:sz w:val="16"/>
                <w:szCs w:val="16"/>
              </w:rPr>
            </w:pPr>
            <w:ins w:id="13400" w:author="Στάθης Καπ" w:date="2023-03-09T07:04:00Z">
              <w:r>
                <w:rPr>
                  <w:rFonts w:ascii="Calibri" w:hAnsi="Calibri" w:cs="Calibri"/>
                  <w:color w:val="000000"/>
                  <w:sz w:val="16"/>
                  <w:szCs w:val="16"/>
                </w:rPr>
                <w:t>787</w:t>
              </w:r>
            </w:ins>
          </w:p>
        </w:tc>
        <w:tc>
          <w:tcPr>
            <w:tcW w:w="454" w:type="dxa"/>
            <w:vAlign w:val="center"/>
          </w:tcPr>
          <w:p w14:paraId="390E0EE3" w14:textId="3A412C18" w:rsidR="00BD2E78" w:rsidRPr="007E0F91" w:rsidRDefault="00BD2E78" w:rsidP="00BD2E78">
            <w:pPr>
              <w:jc w:val="center"/>
              <w:rPr>
                <w:ins w:id="13401" w:author="Στάθης Καπ" w:date="2023-03-09T05:46:00Z"/>
                <w:sz w:val="16"/>
                <w:szCs w:val="16"/>
              </w:rPr>
            </w:pPr>
            <w:ins w:id="13402" w:author="Στάθης Καπ" w:date="2023-03-09T07:04:00Z">
              <w:r>
                <w:rPr>
                  <w:rFonts w:ascii="Calibri" w:hAnsi="Calibri" w:cs="Calibri"/>
                  <w:color w:val="000000"/>
                  <w:sz w:val="16"/>
                  <w:szCs w:val="16"/>
                </w:rPr>
                <w:t>0.63</w:t>
              </w:r>
            </w:ins>
          </w:p>
        </w:tc>
        <w:tc>
          <w:tcPr>
            <w:tcW w:w="454" w:type="dxa"/>
            <w:vAlign w:val="center"/>
          </w:tcPr>
          <w:p w14:paraId="6B5DDC2D" w14:textId="0FB22C7F" w:rsidR="00BD2E78" w:rsidRPr="007E0F91" w:rsidRDefault="00BD2E78" w:rsidP="00BD2E78">
            <w:pPr>
              <w:jc w:val="center"/>
              <w:rPr>
                <w:ins w:id="13403" w:author="Στάθης Καπ" w:date="2023-03-09T05:46:00Z"/>
                <w:sz w:val="16"/>
                <w:szCs w:val="16"/>
              </w:rPr>
            </w:pPr>
            <w:ins w:id="13404" w:author="Στάθης Καπ" w:date="2023-03-09T07:04:00Z">
              <w:r>
                <w:rPr>
                  <w:rFonts w:ascii="Calibri" w:hAnsi="Calibri" w:cs="Calibri"/>
                  <w:color w:val="000000"/>
                  <w:sz w:val="16"/>
                  <w:szCs w:val="16"/>
                </w:rPr>
                <w:t>0.237</w:t>
              </w:r>
            </w:ins>
          </w:p>
        </w:tc>
        <w:tc>
          <w:tcPr>
            <w:tcW w:w="457" w:type="dxa"/>
            <w:tcBorders>
              <w:right w:val="single" w:sz="4" w:space="0" w:color="auto"/>
            </w:tcBorders>
            <w:vAlign w:val="center"/>
          </w:tcPr>
          <w:p w14:paraId="0AD48FA7" w14:textId="4161D07D" w:rsidR="00BD2E78" w:rsidRPr="007E0F91" w:rsidRDefault="00BD2E78" w:rsidP="00BD2E78">
            <w:pPr>
              <w:jc w:val="center"/>
              <w:rPr>
                <w:ins w:id="13405" w:author="Στάθης Καπ" w:date="2023-03-09T05:46:00Z"/>
                <w:sz w:val="16"/>
                <w:szCs w:val="16"/>
              </w:rPr>
            </w:pPr>
            <w:ins w:id="13406" w:author="Στάθης Καπ" w:date="2023-03-09T07:04:00Z">
              <w:r>
                <w:rPr>
                  <w:rFonts w:ascii="Calibri" w:hAnsi="Calibri" w:cs="Calibri"/>
                  <w:color w:val="000000"/>
                  <w:sz w:val="16"/>
                  <w:szCs w:val="16"/>
                </w:rPr>
                <w:t>35.42</w:t>
              </w:r>
            </w:ins>
          </w:p>
        </w:tc>
        <w:tc>
          <w:tcPr>
            <w:tcW w:w="453" w:type="dxa"/>
            <w:tcBorders>
              <w:left w:val="single" w:sz="4" w:space="0" w:color="auto"/>
            </w:tcBorders>
            <w:vAlign w:val="center"/>
          </w:tcPr>
          <w:p w14:paraId="1797C353" w14:textId="6290F3D7" w:rsidR="00BD2E78" w:rsidRPr="007E0F91" w:rsidRDefault="00BD2E78" w:rsidP="00BD2E78">
            <w:pPr>
              <w:jc w:val="center"/>
              <w:rPr>
                <w:ins w:id="13407" w:author="Στάθης Καπ" w:date="2023-03-09T05:46:00Z"/>
                <w:sz w:val="16"/>
                <w:szCs w:val="16"/>
              </w:rPr>
            </w:pPr>
            <w:ins w:id="13408" w:author="Στάθης Καπ" w:date="2023-03-09T07:04:00Z">
              <w:r>
                <w:rPr>
                  <w:rFonts w:ascii="Calibri" w:hAnsi="Calibri" w:cs="Calibri"/>
                  <w:color w:val="000000"/>
                  <w:sz w:val="16"/>
                  <w:szCs w:val="16"/>
                </w:rPr>
                <w:t>699</w:t>
              </w:r>
            </w:ins>
          </w:p>
        </w:tc>
        <w:tc>
          <w:tcPr>
            <w:tcW w:w="454" w:type="dxa"/>
            <w:vAlign w:val="center"/>
          </w:tcPr>
          <w:p w14:paraId="342D0FD5" w14:textId="64B2AF61" w:rsidR="00BD2E78" w:rsidRPr="007E0F91" w:rsidRDefault="00BD2E78" w:rsidP="00BD2E78">
            <w:pPr>
              <w:jc w:val="center"/>
              <w:rPr>
                <w:ins w:id="13409" w:author="Στάθης Καπ" w:date="2023-03-09T05:46:00Z"/>
                <w:sz w:val="16"/>
                <w:szCs w:val="16"/>
              </w:rPr>
            </w:pPr>
            <w:ins w:id="13410" w:author="Στάθης Καπ" w:date="2023-03-09T07:04:00Z">
              <w:r>
                <w:rPr>
                  <w:rFonts w:ascii="Calibri" w:hAnsi="Calibri" w:cs="Calibri"/>
                  <w:color w:val="000000"/>
                  <w:sz w:val="16"/>
                  <w:szCs w:val="16"/>
                </w:rPr>
                <w:t>11.74</w:t>
              </w:r>
            </w:ins>
          </w:p>
        </w:tc>
        <w:tc>
          <w:tcPr>
            <w:tcW w:w="454" w:type="dxa"/>
            <w:vAlign w:val="center"/>
          </w:tcPr>
          <w:p w14:paraId="3FC53F90" w14:textId="130A99BB" w:rsidR="00BD2E78" w:rsidRPr="007E0F91" w:rsidRDefault="00BD2E78" w:rsidP="00BD2E78">
            <w:pPr>
              <w:jc w:val="center"/>
              <w:rPr>
                <w:ins w:id="13411" w:author="Στάθης Καπ" w:date="2023-03-09T05:46:00Z"/>
                <w:sz w:val="16"/>
                <w:szCs w:val="16"/>
              </w:rPr>
            </w:pPr>
            <w:ins w:id="13412" w:author="Στάθης Καπ" w:date="2023-03-09T07:04:00Z">
              <w:r>
                <w:rPr>
                  <w:rFonts w:ascii="Calibri" w:hAnsi="Calibri" w:cs="Calibri"/>
                  <w:color w:val="000000"/>
                  <w:sz w:val="16"/>
                  <w:szCs w:val="16"/>
                </w:rPr>
                <w:t>0.195</w:t>
              </w:r>
            </w:ins>
          </w:p>
        </w:tc>
        <w:tc>
          <w:tcPr>
            <w:tcW w:w="454" w:type="dxa"/>
            <w:tcBorders>
              <w:right w:val="single" w:sz="4" w:space="0" w:color="auto"/>
            </w:tcBorders>
            <w:vAlign w:val="center"/>
          </w:tcPr>
          <w:p w14:paraId="0D244158" w14:textId="18B85CA6" w:rsidR="00BD2E78" w:rsidRPr="007E0F91" w:rsidRDefault="00BD2E78" w:rsidP="00BD2E78">
            <w:pPr>
              <w:jc w:val="center"/>
              <w:rPr>
                <w:ins w:id="13413" w:author="Στάθης Καπ" w:date="2023-03-09T05:46:00Z"/>
                <w:sz w:val="16"/>
                <w:szCs w:val="16"/>
              </w:rPr>
            </w:pPr>
            <w:ins w:id="13414" w:author="Στάθης Καπ" w:date="2023-03-09T07:04:00Z">
              <w:r>
                <w:rPr>
                  <w:rFonts w:ascii="Calibri" w:hAnsi="Calibri" w:cs="Calibri"/>
                  <w:color w:val="000000"/>
                  <w:sz w:val="16"/>
                  <w:szCs w:val="16"/>
                </w:rPr>
                <w:t>46.87</w:t>
              </w:r>
            </w:ins>
          </w:p>
        </w:tc>
        <w:tc>
          <w:tcPr>
            <w:tcW w:w="453" w:type="dxa"/>
            <w:tcBorders>
              <w:left w:val="single" w:sz="4" w:space="0" w:color="auto"/>
            </w:tcBorders>
            <w:vAlign w:val="center"/>
          </w:tcPr>
          <w:p w14:paraId="42EB9221" w14:textId="3607398B" w:rsidR="00BD2E78" w:rsidRPr="007E0F91" w:rsidRDefault="00BD2E78" w:rsidP="00BD2E78">
            <w:pPr>
              <w:jc w:val="center"/>
              <w:rPr>
                <w:ins w:id="13415" w:author="Στάθης Καπ" w:date="2023-03-09T05:46:00Z"/>
                <w:sz w:val="16"/>
                <w:szCs w:val="16"/>
              </w:rPr>
            </w:pPr>
            <w:ins w:id="13416" w:author="Στάθης Καπ" w:date="2023-03-09T07:04:00Z">
              <w:r>
                <w:rPr>
                  <w:rFonts w:ascii="Calibri" w:hAnsi="Calibri" w:cs="Calibri"/>
                  <w:color w:val="000000"/>
                  <w:sz w:val="16"/>
                  <w:szCs w:val="16"/>
                </w:rPr>
                <w:t>668</w:t>
              </w:r>
            </w:ins>
          </w:p>
        </w:tc>
        <w:tc>
          <w:tcPr>
            <w:tcW w:w="454" w:type="dxa"/>
            <w:vAlign w:val="center"/>
          </w:tcPr>
          <w:p w14:paraId="6251C890" w14:textId="3B5B4967" w:rsidR="00BD2E78" w:rsidRPr="007E0F91" w:rsidRDefault="00BD2E78" w:rsidP="00BD2E78">
            <w:pPr>
              <w:jc w:val="center"/>
              <w:rPr>
                <w:ins w:id="13417" w:author="Στάθης Καπ" w:date="2023-03-09T05:46:00Z"/>
                <w:sz w:val="16"/>
                <w:szCs w:val="16"/>
              </w:rPr>
            </w:pPr>
            <w:ins w:id="13418" w:author="Στάθης Καπ" w:date="2023-03-09T07:04:00Z">
              <w:r>
                <w:rPr>
                  <w:rFonts w:ascii="Calibri" w:hAnsi="Calibri" w:cs="Calibri"/>
                  <w:color w:val="000000"/>
                  <w:sz w:val="16"/>
                  <w:szCs w:val="16"/>
                </w:rPr>
                <w:t>15.66</w:t>
              </w:r>
            </w:ins>
          </w:p>
        </w:tc>
        <w:tc>
          <w:tcPr>
            <w:tcW w:w="454" w:type="dxa"/>
            <w:vAlign w:val="center"/>
          </w:tcPr>
          <w:p w14:paraId="76882E93" w14:textId="1AC7EE0D" w:rsidR="00BD2E78" w:rsidRPr="007E0F91" w:rsidRDefault="00BD2E78" w:rsidP="00BD2E78">
            <w:pPr>
              <w:jc w:val="center"/>
              <w:rPr>
                <w:ins w:id="13419" w:author="Στάθης Καπ" w:date="2023-03-09T05:46:00Z"/>
                <w:sz w:val="16"/>
                <w:szCs w:val="16"/>
              </w:rPr>
            </w:pPr>
            <w:ins w:id="13420" w:author="Στάθης Καπ" w:date="2023-03-09T07:04:00Z">
              <w:r>
                <w:rPr>
                  <w:rFonts w:ascii="Calibri" w:hAnsi="Calibri" w:cs="Calibri"/>
                  <w:color w:val="000000"/>
                  <w:sz w:val="16"/>
                  <w:szCs w:val="16"/>
                </w:rPr>
                <w:t>0.29</w:t>
              </w:r>
            </w:ins>
          </w:p>
        </w:tc>
        <w:tc>
          <w:tcPr>
            <w:tcW w:w="461" w:type="dxa"/>
            <w:tcBorders>
              <w:right w:val="single" w:sz="4" w:space="0" w:color="auto"/>
            </w:tcBorders>
            <w:vAlign w:val="center"/>
          </w:tcPr>
          <w:p w14:paraId="616FBDAE" w14:textId="030431C8" w:rsidR="00BD2E78" w:rsidRPr="007E0F91" w:rsidRDefault="00BD2E78" w:rsidP="00BD2E78">
            <w:pPr>
              <w:jc w:val="center"/>
              <w:rPr>
                <w:ins w:id="13421" w:author="Στάθης Καπ" w:date="2023-03-09T05:46:00Z"/>
                <w:sz w:val="16"/>
                <w:szCs w:val="16"/>
              </w:rPr>
            </w:pPr>
            <w:ins w:id="13422" w:author="Στάθης Καπ" w:date="2023-03-09T07:04:00Z">
              <w:r>
                <w:rPr>
                  <w:rFonts w:ascii="Calibri" w:hAnsi="Calibri" w:cs="Calibri"/>
                  <w:color w:val="000000"/>
                  <w:sz w:val="16"/>
                  <w:szCs w:val="16"/>
                </w:rPr>
                <w:t>20.98</w:t>
              </w:r>
            </w:ins>
          </w:p>
        </w:tc>
      </w:tr>
      <w:tr w:rsidR="00BD2E78" w14:paraId="7732A26D" w14:textId="77777777" w:rsidTr="00B16494">
        <w:trPr>
          <w:trHeight w:val="170"/>
          <w:jc w:val="center"/>
          <w:ins w:id="13423"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41774477" w14:textId="77777777" w:rsidR="00BD2E78" w:rsidRPr="007E0F91" w:rsidRDefault="00BD2E78" w:rsidP="00BD2E78">
            <w:pPr>
              <w:jc w:val="center"/>
              <w:rPr>
                <w:ins w:id="13424" w:author="Στάθης Καπ" w:date="2023-03-09T05:46:00Z"/>
                <w:sz w:val="16"/>
                <w:szCs w:val="16"/>
              </w:rPr>
            </w:pPr>
            <w:ins w:id="13425" w:author="Στάθης Καπ" w:date="2023-03-09T05:46:00Z">
              <w:r w:rsidRPr="007E0F91">
                <w:rPr>
                  <w:sz w:val="16"/>
                  <w:szCs w:val="16"/>
                </w:rPr>
                <w:t>pr18</w:t>
              </w:r>
            </w:ins>
          </w:p>
        </w:tc>
        <w:tc>
          <w:tcPr>
            <w:tcW w:w="565" w:type="dxa"/>
            <w:tcBorders>
              <w:left w:val="single" w:sz="4" w:space="0" w:color="auto"/>
            </w:tcBorders>
            <w:vAlign w:val="center"/>
          </w:tcPr>
          <w:p w14:paraId="178A57D5" w14:textId="5524786E" w:rsidR="00BD2E78" w:rsidRPr="007E0F91" w:rsidRDefault="00BD2E78" w:rsidP="00BD2E78">
            <w:pPr>
              <w:jc w:val="center"/>
              <w:rPr>
                <w:ins w:id="13426" w:author="Στάθης Καπ" w:date="2023-03-09T05:46:00Z"/>
                <w:sz w:val="16"/>
                <w:szCs w:val="16"/>
              </w:rPr>
            </w:pPr>
            <w:ins w:id="13427" w:author="Στάθης Καπ" w:date="2023-03-09T07:04:00Z">
              <w:r>
                <w:rPr>
                  <w:rFonts w:ascii="Calibri" w:hAnsi="Calibri" w:cs="Calibri"/>
                  <w:color w:val="000000"/>
                  <w:sz w:val="16"/>
                  <w:szCs w:val="16"/>
                </w:rPr>
                <w:t>1282</w:t>
              </w:r>
            </w:ins>
          </w:p>
        </w:tc>
        <w:tc>
          <w:tcPr>
            <w:tcW w:w="679" w:type="dxa"/>
            <w:tcBorders>
              <w:right w:val="single" w:sz="4" w:space="0" w:color="auto"/>
            </w:tcBorders>
            <w:vAlign w:val="center"/>
          </w:tcPr>
          <w:p w14:paraId="31584E9C" w14:textId="1E4C9BE8" w:rsidR="00BD2E78" w:rsidRPr="007E0F91" w:rsidRDefault="00BD2E78" w:rsidP="00BD2E78">
            <w:pPr>
              <w:jc w:val="center"/>
              <w:rPr>
                <w:ins w:id="13428" w:author="Στάθης Καπ" w:date="2023-03-09T05:46:00Z"/>
                <w:sz w:val="16"/>
                <w:szCs w:val="16"/>
              </w:rPr>
            </w:pPr>
            <w:ins w:id="13429" w:author="Στάθης Καπ" w:date="2023-03-09T07:04:00Z">
              <w:r>
                <w:rPr>
                  <w:rFonts w:ascii="Calibri" w:hAnsi="Calibri" w:cs="Calibri"/>
                  <w:color w:val="000000"/>
                  <w:sz w:val="16"/>
                  <w:szCs w:val="16"/>
                </w:rPr>
                <w:t>1165</w:t>
              </w:r>
            </w:ins>
          </w:p>
        </w:tc>
        <w:tc>
          <w:tcPr>
            <w:tcW w:w="453" w:type="dxa"/>
            <w:tcBorders>
              <w:left w:val="single" w:sz="4" w:space="0" w:color="auto"/>
            </w:tcBorders>
            <w:vAlign w:val="center"/>
          </w:tcPr>
          <w:p w14:paraId="23CC9469" w14:textId="048453B4" w:rsidR="00BD2E78" w:rsidRPr="007E0F91" w:rsidRDefault="00BD2E78" w:rsidP="00BD2E78">
            <w:pPr>
              <w:jc w:val="center"/>
              <w:rPr>
                <w:ins w:id="13430" w:author="Στάθης Καπ" w:date="2023-03-09T05:46:00Z"/>
                <w:sz w:val="16"/>
                <w:szCs w:val="16"/>
              </w:rPr>
            </w:pPr>
            <w:ins w:id="13431" w:author="Στάθης Καπ" w:date="2023-03-09T07:04:00Z">
              <w:r>
                <w:rPr>
                  <w:rFonts w:ascii="Calibri" w:hAnsi="Calibri" w:cs="Calibri"/>
                  <w:color w:val="000000"/>
                  <w:sz w:val="16"/>
                  <w:szCs w:val="16"/>
                </w:rPr>
                <w:t>1181</w:t>
              </w:r>
            </w:ins>
          </w:p>
        </w:tc>
        <w:tc>
          <w:tcPr>
            <w:tcW w:w="708" w:type="dxa"/>
            <w:vAlign w:val="center"/>
          </w:tcPr>
          <w:p w14:paraId="7A663C89" w14:textId="07E9AAB3" w:rsidR="00BD2E78" w:rsidRPr="007E0F91" w:rsidRDefault="00BD2E78" w:rsidP="00BD2E78">
            <w:pPr>
              <w:jc w:val="center"/>
              <w:rPr>
                <w:ins w:id="13432" w:author="Στάθης Καπ" w:date="2023-03-09T05:46:00Z"/>
                <w:sz w:val="16"/>
                <w:szCs w:val="16"/>
              </w:rPr>
            </w:pPr>
            <w:ins w:id="13433" w:author="Στάθης Καπ" w:date="2023-03-09T07:04:00Z">
              <w:r>
                <w:rPr>
                  <w:rFonts w:ascii="Calibri" w:hAnsi="Calibri" w:cs="Calibri"/>
                  <w:color w:val="000000"/>
                  <w:sz w:val="16"/>
                  <w:szCs w:val="16"/>
                </w:rPr>
                <w:t>7.88</w:t>
              </w:r>
            </w:ins>
          </w:p>
        </w:tc>
        <w:tc>
          <w:tcPr>
            <w:tcW w:w="652" w:type="dxa"/>
            <w:vMerge/>
            <w:tcBorders>
              <w:right w:val="single" w:sz="4" w:space="0" w:color="auto"/>
            </w:tcBorders>
            <w:vAlign w:val="center"/>
          </w:tcPr>
          <w:p w14:paraId="3F2D3D0B" w14:textId="77777777" w:rsidR="00BD2E78" w:rsidRPr="007E0F91" w:rsidRDefault="00BD2E78" w:rsidP="00BD2E78">
            <w:pPr>
              <w:jc w:val="center"/>
              <w:rPr>
                <w:ins w:id="13434" w:author="Στάθης Καπ" w:date="2023-03-09T05:46:00Z"/>
                <w:sz w:val="16"/>
                <w:szCs w:val="16"/>
              </w:rPr>
            </w:pPr>
          </w:p>
        </w:tc>
        <w:tc>
          <w:tcPr>
            <w:tcW w:w="453" w:type="dxa"/>
            <w:tcBorders>
              <w:left w:val="single" w:sz="4" w:space="0" w:color="auto"/>
            </w:tcBorders>
            <w:vAlign w:val="center"/>
          </w:tcPr>
          <w:p w14:paraId="458BB0C7" w14:textId="36A12F2B" w:rsidR="00BD2E78" w:rsidRPr="007E0F91" w:rsidRDefault="00BD2E78" w:rsidP="00BD2E78">
            <w:pPr>
              <w:jc w:val="center"/>
              <w:rPr>
                <w:ins w:id="13435" w:author="Στάθης Καπ" w:date="2023-03-09T05:46:00Z"/>
                <w:sz w:val="16"/>
                <w:szCs w:val="16"/>
              </w:rPr>
            </w:pPr>
            <w:ins w:id="13436" w:author="Στάθης Καπ" w:date="2023-03-09T07:04:00Z">
              <w:r>
                <w:rPr>
                  <w:rFonts w:ascii="Calibri" w:hAnsi="Calibri" w:cs="Calibri"/>
                  <w:color w:val="000000"/>
                  <w:sz w:val="16"/>
                  <w:szCs w:val="16"/>
                </w:rPr>
                <w:t>1117</w:t>
              </w:r>
            </w:ins>
          </w:p>
        </w:tc>
        <w:tc>
          <w:tcPr>
            <w:tcW w:w="454" w:type="dxa"/>
            <w:vAlign w:val="center"/>
          </w:tcPr>
          <w:p w14:paraId="1B099DB5" w14:textId="422D95EE" w:rsidR="00BD2E78" w:rsidRPr="007E0F91" w:rsidRDefault="00BD2E78" w:rsidP="00BD2E78">
            <w:pPr>
              <w:jc w:val="center"/>
              <w:rPr>
                <w:ins w:id="13437" w:author="Στάθης Καπ" w:date="2023-03-09T05:46:00Z"/>
                <w:sz w:val="16"/>
                <w:szCs w:val="16"/>
              </w:rPr>
            </w:pPr>
            <w:ins w:id="13438" w:author="Στάθης Καπ" w:date="2023-03-09T07:04:00Z">
              <w:r>
                <w:rPr>
                  <w:rFonts w:ascii="Calibri" w:hAnsi="Calibri" w:cs="Calibri"/>
                  <w:color w:val="000000"/>
                  <w:sz w:val="16"/>
                  <w:szCs w:val="16"/>
                </w:rPr>
                <w:t>5.42</w:t>
              </w:r>
            </w:ins>
          </w:p>
        </w:tc>
        <w:tc>
          <w:tcPr>
            <w:tcW w:w="454" w:type="dxa"/>
            <w:vAlign w:val="center"/>
          </w:tcPr>
          <w:p w14:paraId="5AF3F34E" w14:textId="75CAFBC6" w:rsidR="00BD2E78" w:rsidRPr="007E0F91" w:rsidRDefault="00BD2E78" w:rsidP="00BD2E78">
            <w:pPr>
              <w:jc w:val="center"/>
              <w:rPr>
                <w:ins w:id="13439" w:author="Στάθης Καπ" w:date="2023-03-09T05:46:00Z"/>
                <w:sz w:val="16"/>
                <w:szCs w:val="16"/>
              </w:rPr>
            </w:pPr>
            <w:ins w:id="13440" w:author="Στάθης Καπ" w:date="2023-03-09T07:04:00Z">
              <w:r>
                <w:rPr>
                  <w:rFonts w:ascii="Calibri" w:hAnsi="Calibri" w:cs="Calibri"/>
                  <w:color w:val="000000"/>
                  <w:sz w:val="16"/>
                  <w:szCs w:val="16"/>
                </w:rPr>
                <w:t>0.835</w:t>
              </w:r>
            </w:ins>
          </w:p>
        </w:tc>
        <w:tc>
          <w:tcPr>
            <w:tcW w:w="457" w:type="dxa"/>
            <w:tcBorders>
              <w:right w:val="single" w:sz="4" w:space="0" w:color="auto"/>
            </w:tcBorders>
            <w:vAlign w:val="center"/>
          </w:tcPr>
          <w:p w14:paraId="5BC9ED46" w14:textId="0729CA21" w:rsidR="00BD2E78" w:rsidRPr="007E0F91" w:rsidRDefault="00BD2E78" w:rsidP="00BD2E78">
            <w:pPr>
              <w:jc w:val="center"/>
              <w:rPr>
                <w:ins w:id="13441" w:author="Στάθης Καπ" w:date="2023-03-09T05:46:00Z"/>
                <w:sz w:val="16"/>
                <w:szCs w:val="16"/>
              </w:rPr>
            </w:pPr>
            <w:ins w:id="13442" w:author="Στάθης Καπ" w:date="2023-03-09T07:04:00Z">
              <w:r>
                <w:rPr>
                  <w:rFonts w:ascii="Calibri" w:hAnsi="Calibri" w:cs="Calibri"/>
                  <w:color w:val="000000"/>
                  <w:sz w:val="16"/>
                  <w:szCs w:val="16"/>
                </w:rPr>
                <w:t>65.55</w:t>
              </w:r>
            </w:ins>
          </w:p>
        </w:tc>
        <w:tc>
          <w:tcPr>
            <w:tcW w:w="453" w:type="dxa"/>
            <w:tcBorders>
              <w:left w:val="single" w:sz="4" w:space="0" w:color="auto"/>
            </w:tcBorders>
            <w:vAlign w:val="center"/>
          </w:tcPr>
          <w:p w14:paraId="6CA06C85" w14:textId="3C67CF64" w:rsidR="00BD2E78" w:rsidRPr="007E0F91" w:rsidRDefault="00BD2E78" w:rsidP="00BD2E78">
            <w:pPr>
              <w:jc w:val="center"/>
              <w:rPr>
                <w:ins w:id="13443" w:author="Στάθης Καπ" w:date="2023-03-09T05:46:00Z"/>
                <w:sz w:val="16"/>
                <w:szCs w:val="16"/>
              </w:rPr>
            </w:pPr>
            <w:ins w:id="13444" w:author="Στάθης Καπ" w:date="2023-03-09T07:04:00Z">
              <w:r>
                <w:rPr>
                  <w:rFonts w:ascii="Calibri" w:hAnsi="Calibri" w:cs="Calibri"/>
                  <w:color w:val="000000"/>
                  <w:sz w:val="16"/>
                  <w:szCs w:val="16"/>
                </w:rPr>
                <w:t>1003</w:t>
              </w:r>
            </w:ins>
          </w:p>
        </w:tc>
        <w:tc>
          <w:tcPr>
            <w:tcW w:w="454" w:type="dxa"/>
            <w:vAlign w:val="center"/>
          </w:tcPr>
          <w:p w14:paraId="61701F34" w14:textId="154BEAB2" w:rsidR="00BD2E78" w:rsidRPr="007E0F91" w:rsidRDefault="00BD2E78" w:rsidP="00BD2E78">
            <w:pPr>
              <w:jc w:val="center"/>
              <w:rPr>
                <w:ins w:id="13445" w:author="Στάθης Καπ" w:date="2023-03-09T05:46:00Z"/>
                <w:sz w:val="16"/>
                <w:szCs w:val="16"/>
              </w:rPr>
            </w:pPr>
            <w:ins w:id="13446" w:author="Στάθης Καπ" w:date="2023-03-09T07:04:00Z">
              <w:r>
                <w:rPr>
                  <w:rFonts w:ascii="Calibri" w:hAnsi="Calibri" w:cs="Calibri"/>
                  <w:color w:val="000000"/>
                  <w:sz w:val="16"/>
                  <w:szCs w:val="16"/>
                </w:rPr>
                <w:t>15.07</w:t>
              </w:r>
            </w:ins>
          </w:p>
        </w:tc>
        <w:tc>
          <w:tcPr>
            <w:tcW w:w="454" w:type="dxa"/>
            <w:vAlign w:val="center"/>
          </w:tcPr>
          <w:p w14:paraId="2569F585" w14:textId="2E38AB81" w:rsidR="00BD2E78" w:rsidRPr="007E0F91" w:rsidRDefault="00BD2E78" w:rsidP="00BD2E78">
            <w:pPr>
              <w:jc w:val="center"/>
              <w:rPr>
                <w:ins w:id="13447" w:author="Στάθης Καπ" w:date="2023-03-09T05:46:00Z"/>
                <w:sz w:val="16"/>
                <w:szCs w:val="16"/>
              </w:rPr>
            </w:pPr>
            <w:ins w:id="13448" w:author="Στάθης Καπ" w:date="2023-03-09T07:04:00Z">
              <w:r>
                <w:rPr>
                  <w:rFonts w:ascii="Calibri" w:hAnsi="Calibri" w:cs="Calibri"/>
                  <w:color w:val="000000"/>
                  <w:sz w:val="16"/>
                  <w:szCs w:val="16"/>
                </w:rPr>
                <w:t>0.52</w:t>
              </w:r>
            </w:ins>
          </w:p>
        </w:tc>
        <w:tc>
          <w:tcPr>
            <w:tcW w:w="454" w:type="dxa"/>
            <w:tcBorders>
              <w:right w:val="single" w:sz="4" w:space="0" w:color="auto"/>
            </w:tcBorders>
            <w:vAlign w:val="center"/>
          </w:tcPr>
          <w:p w14:paraId="6CFCAACF" w14:textId="4F184FA6" w:rsidR="00BD2E78" w:rsidRPr="007E0F91" w:rsidRDefault="00BD2E78" w:rsidP="00BD2E78">
            <w:pPr>
              <w:jc w:val="center"/>
              <w:rPr>
                <w:ins w:id="13449" w:author="Στάθης Καπ" w:date="2023-03-09T05:46:00Z"/>
                <w:sz w:val="16"/>
                <w:szCs w:val="16"/>
              </w:rPr>
            </w:pPr>
            <w:ins w:id="13450" w:author="Στάθης Καπ" w:date="2023-03-09T07:04:00Z">
              <w:r>
                <w:rPr>
                  <w:rFonts w:ascii="Calibri" w:hAnsi="Calibri" w:cs="Calibri"/>
                  <w:color w:val="000000"/>
                  <w:sz w:val="16"/>
                  <w:szCs w:val="16"/>
                </w:rPr>
                <w:t>78.55</w:t>
              </w:r>
            </w:ins>
          </w:p>
        </w:tc>
        <w:tc>
          <w:tcPr>
            <w:tcW w:w="453" w:type="dxa"/>
            <w:tcBorders>
              <w:left w:val="single" w:sz="4" w:space="0" w:color="auto"/>
            </w:tcBorders>
            <w:vAlign w:val="center"/>
          </w:tcPr>
          <w:p w14:paraId="3431A995" w14:textId="11BA345D" w:rsidR="00BD2E78" w:rsidRPr="007E0F91" w:rsidRDefault="00BD2E78" w:rsidP="00BD2E78">
            <w:pPr>
              <w:jc w:val="center"/>
              <w:rPr>
                <w:ins w:id="13451" w:author="Στάθης Καπ" w:date="2023-03-09T05:46:00Z"/>
                <w:sz w:val="16"/>
                <w:szCs w:val="16"/>
              </w:rPr>
            </w:pPr>
            <w:ins w:id="13452" w:author="Στάθης Καπ" w:date="2023-03-09T07:04:00Z">
              <w:r>
                <w:rPr>
                  <w:rFonts w:ascii="Calibri" w:hAnsi="Calibri" w:cs="Calibri"/>
                  <w:color w:val="000000"/>
                  <w:sz w:val="16"/>
                  <w:szCs w:val="16"/>
                </w:rPr>
                <w:t>970</w:t>
              </w:r>
            </w:ins>
          </w:p>
        </w:tc>
        <w:tc>
          <w:tcPr>
            <w:tcW w:w="454" w:type="dxa"/>
            <w:vAlign w:val="center"/>
          </w:tcPr>
          <w:p w14:paraId="70437FA2" w14:textId="1747EA1E" w:rsidR="00BD2E78" w:rsidRPr="007E0F91" w:rsidRDefault="00BD2E78" w:rsidP="00BD2E78">
            <w:pPr>
              <w:jc w:val="center"/>
              <w:rPr>
                <w:ins w:id="13453" w:author="Στάθης Καπ" w:date="2023-03-09T05:46:00Z"/>
                <w:sz w:val="16"/>
                <w:szCs w:val="16"/>
              </w:rPr>
            </w:pPr>
            <w:ins w:id="13454" w:author="Στάθης Καπ" w:date="2023-03-09T07:04:00Z">
              <w:r>
                <w:rPr>
                  <w:rFonts w:ascii="Calibri" w:hAnsi="Calibri" w:cs="Calibri"/>
                  <w:color w:val="000000"/>
                  <w:sz w:val="16"/>
                  <w:szCs w:val="16"/>
                </w:rPr>
                <w:t>17.87</w:t>
              </w:r>
            </w:ins>
          </w:p>
        </w:tc>
        <w:tc>
          <w:tcPr>
            <w:tcW w:w="454" w:type="dxa"/>
            <w:vAlign w:val="center"/>
          </w:tcPr>
          <w:p w14:paraId="68846721" w14:textId="7640B30A" w:rsidR="00BD2E78" w:rsidRPr="007E0F91" w:rsidRDefault="00BD2E78" w:rsidP="00BD2E78">
            <w:pPr>
              <w:jc w:val="center"/>
              <w:rPr>
                <w:ins w:id="13455" w:author="Στάθης Καπ" w:date="2023-03-09T05:46:00Z"/>
                <w:sz w:val="16"/>
                <w:szCs w:val="16"/>
              </w:rPr>
            </w:pPr>
            <w:ins w:id="13456" w:author="Στάθης Καπ" w:date="2023-03-09T07:04:00Z">
              <w:r>
                <w:rPr>
                  <w:rFonts w:ascii="Calibri" w:hAnsi="Calibri" w:cs="Calibri"/>
                  <w:color w:val="000000"/>
                  <w:sz w:val="16"/>
                  <w:szCs w:val="16"/>
                </w:rPr>
                <w:t>0.542</w:t>
              </w:r>
            </w:ins>
          </w:p>
        </w:tc>
        <w:tc>
          <w:tcPr>
            <w:tcW w:w="461" w:type="dxa"/>
            <w:tcBorders>
              <w:right w:val="single" w:sz="4" w:space="0" w:color="auto"/>
            </w:tcBorders>
            <w:vAlign w:val="center"/>
          </w:tcPr>
          <w:p w14:paraId="3A7551CD" w14:textId="2B21808B" w:rsidR="00BD2E78" w:rsidRPr="007E0F91" w:rsidRDefault="00BD2E78" w:rsidP="00BD2E78">
            <w:pPr>
              <w:jc w:val="center"/>
              <w:rPr>
                <w:ins w:id="13457" w:author="Στάθης Καπ" w:date="2023-03-09T05:46:00Z"/>
                <w:sz w:val="16"/>
                <w:szCs w:val="16"/>
              </w:rPr>
            </w:pPr>
            <w:ins w:id="13458" w:author="Στάθης Καπ" w:date="2023-03-09T07:04:00Z">
              <w:r>
                <w:rPr>
                  <w:rFonts w:ascii="Calibri" w:hAnsi="Calibri" w:cs="Calibri"/>
                  <w:color w:val="000000"/>
                  <w:sz w:val="16"/>
                  <w:szCs w:val="16"/>
                </w:rPr>
                <w:t>77.64</w:t>
              </w:r>
            </w:ins>
          </w:p>
        </w:tc>
      </w:tr>
      <w:tr w:rsidR="00BD2E78" w14:paraId="1EFDEDBD" w14:textId="77777777" w:rsidTr="00B16494">
        <w:trPr>
          <w:trHeight w:val="170"/>
          <w:jc w:val="center"/>
          <w:ins w:id="13459"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648805F7" w14:textId="77777777" w:rsidR="00BD2E78" w:rsidRPr="007E0F91" w:rsidRDefault="00BD2E78" w:rsidP="00BD2E78">
            <w:pPr>
              <w:jc w:val="center"/>
              <w:rPr>
                <w:ins w:id="13460" w:author="Στάθης Καπ" w:date="2023-03-09T05:46:00Z"/>
                <w:sz w:val="16"/>
                <w:szCs w:val="16"/>
              </w:rPr>
            </w:pPr>
            <w:ins w:id="13461" w:author="Στάθης Καπ" w:date="2023-03-09T05:46:00Z">
              <w:r w:rsidRPr="007E0F91">
                <w:rPr>
                  <w:sz w:val="16"/>
                  <w:szCs w:val="16"/>
                </w:rPr>
                <w:t>pr19</w:t>
              </w:r>
            </w:ins>
          </w:p>
        </w:tc>
        <w:tc>
          <w:tcPr>
            <w:tcW w:w="565" w:type="dxa"/>
            <w:tcBorders>
              <w:left w:val="single" w:sz="4" w:space="0" w:color="auto"/>
            </w:tcBorders>
            <w:vAlign w:val="center"/>
          </w:tcPr>
          <w:p w14:paraId="5159B6BC" w14:textId="0C4589F5" w:rsidR="00BD2E78" w:rsidRPr="007E0F91" w:rsidRDefault="00BD2E78" w:rsidP="00BD2E78">
            <w:pPr>
              <w:jc w:val="center"/>
              <w:rPr>
                <w:ins w:id="13462" w:author="Στάθης Καπ" w:date="2023-03-09T05:46:00Z"/>
                <w:sz w:val="16"/>
                <w:szCs w:val="16"/>
              </w:rPr>
            </w:pPr>
            <w:ins w:id="13463" w:author="Στάθης Καπ" w:date="2023-03-09T07:04:00Z">
              <w:r>
                <w:rPr>
                  <w:rFonts w:ascii="Calibri" w:hAnsi="Calibri" w:cs="Calibri"/>
                  <w:color w:val="000000"/>
                  <w:sz w:val="16"/>
                  <w:szCs w:val="16"/>
                </w:rPr>
                <w:t>1417</w:t>
              </w:r>
            </w:ins>
          </w:p>
        </w:tc>
        <w:tc>
          <w:tcPr>
            <w:tcW w:w="679" w:type="dxa"/>
            <w:tcBorders>
              <w:right w:val="single" w:sz="4" w:space="0" w:color="auto"/>
            </w:tcBorders>
            <w:vAlign w:val="center"/>
          </w:tcPr>
          <w:p w14:paraId="79C43A9C" w14:textId="0039229F" w:rsidR="00BD2E78" w:rsidRPr="007E0F91" w:rsidRDefault="00BD2E78" w:rsidP="00BD2E78">
            <w:pPr>
              <w:jc w:val="center"/>
              <w:rPr>
                <w:ins w:id="13464" w:author="Στάθης Καπ" w:date="2023-03-09T05:46:00Z"/>
                <w:sz w:val="16"/>
                <w:szCs w:val="16"/>
              </w:rPr>
            </w:pPr>
            <w:ins w:id="13465" w:author="Στάθης Καπ" w:date="2023-03-09T07:04:00Z">
              <w:r>
                <w:rPr>
                  <w:rFonts w:ascii="Calibri" w:hAnsi="Calibri" w:cs="Calibri"/>
                  <w:color w:val="000000"/>
                  <w:sz w:val="16"/>
                  <w:szCs w:val="16"/>
                </w:rPr>
                <w:t>1238</w:t>
              </w:r>
            </w:ins>
          </w:p>
        </w:tc>
        <w:tc>
          <w:tcPr>
            <w:tcW w:w="453" w:type="dxa"/>
            <w:tcBorders>
              <w:left w:val="single" w:sz="4" w:space="0" w:color="auto"/>
            </w:tcBorders>
            <w:vAlign w:val="center"/>
          </w:tcPr>
          <w:p w14:paraId="78097D96" w14:textId="1A6C4915" w:rsidR="00BD2E78" w:rsidRPr="007E0F91" w:rsidRDefault="00BD2E78" w:rsidP="00BD2E78">
            <w:pPr>
              <w:jc w:val="center"/>
              <w:rPr>
                <w:ins w:id="13466" w:author="Στάθης Καπ" w:date="2023-03-09T05:46:00Z"/>
                <w:sz w:val="16"/>
                <w:szCs w:val="16"/>
              </w:rPr>
            </w:pPr>
            <w:ins w:id="13467" w:author="Στάθης Καπ" w:date="2023-03-09T07:04:00Z">
              <w:r>
                <w:rPr>
                  <w:rFonts w:ascii="Calibri" w:hAnsi="Calibri" w:cs="Calibri"/>
                  <w:color w:val="000000"/>
                  <w:sz w:val="16"/>
                  <w:szCs w:val="16"/>
                </w:rPr>
                <w:t>1292</w:t>
              </w:r>
            </w:ins>
          </w:p>
        </w:tc>
        <w:tc>
          <w:tcPr>
            <w:tcW w:w="708" w:type="dxa"/>
            <w:vAlign w:val="center"/>
          </w:tcPr>
          <w:p w14:paraId="1F23DAB5" w14:textId="71074E15" w:rsidR="00BD2E78" w:rsidRPr="007E0F91" w:rsidRDefault="00BD2E78" w:rsidP="00BD2E78">
            <w:pPr>
              <w:jc w:val="center"/>
              <w:rPr>
                <w:ins w:id="13468" w:author="Στάθης Καπ" w:date="2023-03-09T05:46:00Z"/>
                <w:sz w:val="16"/>
                <w:szCs w:val="16"/>
              </w:rPr>
            </w:pPr>
            <w:ins w:id="13469" w:author="Στάθης Καπ" w:date="2023-03-09T07:04:00Z">
              <w:r>
                <w:rPr>
                  <w:rFonts w:ascii="Calibri" w:hAnsi="Calibri" w:cs="Calibri"/>
                  <w:color w:val="000000"/>
                  <w:sz w:val="16"/>
                  <w:szCs w:val="16"/>
                </w:rPr>
                <w:t>8.82</w:t>
              </w:r>
            </w:ins>
          </w:p>
        </w:tc>
        <w:tc>
          <w:tcPr>
            <w:tcW w:w="652" w:type="dxa"/>
            <w:vMerge/>
            <w:tcBorders>
              <w:right w:val="single" w:sz="4" w:space="0" w:color="auto"/>
            </w:tcBorders>
            <w:vAlign w:val="center"/>
          </w:tcPr>
          <w:p w14:paraId="3D8A04EE" w14:textId="77777777" w:rsidR="00BD2E78" w:rsidRPr="007E0F91" w:rsidRDefault="00BD2E78" w:rsidP="00BD2E78">
            <w:pPr>
              <w:jc w:val="center"/>
              <w:rPr>
                <w:ins w:id="13470" w:author="Στάθης Καπ" w:date="2023-03-09T05:46:00Z"/>
                <w:sz w:val="16"/>
                <w:szCs w:val="16"/>
              </w:rPr>
            </w:pPr>
          </w:p>
        </w:tc>
        <w:tc>
          <w:tcPr>
            <w:tcW w:w="453" w:type="dxa"/>
            <w:tcBorders>
              <w:left w:val="single" w:sz="4" w:space="0" w:color="auto"/>
            </w:tcBorders>
            <w:vAlign w:val="center"/>
          </w:tcPr>
          <w:p w14:paraId="72EBFA9F" w14:textId="2BDBEC6C" w:rsidR="00BD2E78" w:rsidRPr="007E0F91" w:rsidRDefault="00BD2E78" w:rsidP="00BD2E78">
            <w:pPr>
              <w:jc w:val="center"/>
              <w:rPr>
                <w:ins w:id="13471" w:author="Στάθης Καπ" w:date="2023-03-09T05:46:00Z"/>
                <w:sz w:val="16"/>
                <w:szCs w:val="16"/>
              </w:rPr>
            </w:pPr>
            <w:ins w:id="13472" w:author="Στάθης Καπ" w:date="2023-03-09T07:04:00Z">
              <w:r>
                <w:rPr>
                  <w:rFonts w:ascii="Calibri" w:hAnsi="Calibri" w:cs="Calibri"/>
                  <w:color w:val="000000"/>
                  <w:sz w:val="16"/>
                  <w:szCs w:val="16"/>
                </w:rPr>
                <w:t>1254</w:t>
              </w:r>
            </w:ins>
          </w:p>
        </w:tc>
        <w:tc>
          <w:tcPr>
            <w:tcW w:w="454" w:type="dxa"/>
            <w:vAlign w:val="center"/>
          </w:tcPr>
          <w:p w14:paraId="61FA8FA2" w14:textId="217062E4" w:rsidR="00BD2E78" w:rsidRPr="007E0F91" w:rsidRDefault="00BD2E78" w:rsidP="00BD2E78">
            <w:pPr>
              <w:jc w:val="center"/>
              <w:rPr>
                <w:ins w:id="13473" w:author="Στάθης Καπ" w:date="2023-03-09T05:46:00Z"/>
                <w:sz w:val="16"/>
                <w:szCs w:val="16"/>
              </w:rPr>
            </w:pPr>
            <w:ins w:id="13474" w:author="Στάθης Καπ" w:date="2023-03-09T07:04:00Z">
              <w:r>
                <w:rPr>
                  <w:rFonts w:ascii="Calibri" w:hAnsi="Calibri" w:cs="Calibri"/>
                  <w:color w:val="000000"/>
                  <w:sz w:val="16"/>
                  <w:szCs w:val="16"/>
                </w:rPr>
                <w:t>2.94</w:t>
              </w:r>
            </w:ins>
          </w:p>
        </w:tc>
        <w:tc>
          <w:tcPr>
            <w:tcW w:w="454" w:type="dxa"/>
            <w:vAlign w:val="center"/>
          </w:tcPr>
          <w:p w14:paraId="64652D04" w14:textId="4B5EAF54" w:rsidR="00BD2E78" w:rsidRPr="007E0F91" w:rsidRDefault="00BD2E78" w:rsidP="00BD2E78">
            <w:pPr>
              <w:jc w:val="center"/>
              <w:rPr>
                <w:ins w:id="13475" w:author="Στάθης Καπ" w:date="2023-03-09T05:46:00Z"/>
                <w:sz w:val="16"/>
                <w:szCs w:val="16"/>
              </w:rPr>
            </w:pPr>
            <w:ins w:id="13476" w:author="Στάθης Καπ" w:date="2023-03-09T07:04:00Z">
              <w:r>
                <w:rPr>
                  <w:rFonts w:ascii="Calibri" w:hAnsi="Calibri" w:cs="Calibri"/>
                  <w:color w:val="000000"/>
                  <w:sz w:val="16"/>
                  <w:szCs w:val="16"/>
                </w:rPr>
                <w:t>1.948</w:t>
              </w:r>
            </w:ins>
          </w:p>
        </w:tc>
        <w:tc>
          <w:tcPr>
            <w:tcW w:w="457" w:type="dxa"/>
            <w:tcBorders>
              <w:right w:val="single" w:sz="4" w:space="0" w:color="auto"/>
            </w:tcBorders>
            <w:vAlign w:val="center"/>
          </w:tcPr>
          <w:p w14:paraId="187CD343" w14:textId="0A79180A" w:rsidR="00BD2E78" w:rsidRPr="007E0F91" w:rsidRDefault="00BD2E78" w:rsidP="00BD2E78">
            <w:pPr>
              <w:jc w:val="center"/>
              <w:rPr>
                <w:ins w:id="13477" w:author="Στάθης Καπ" w:date="2023-03-09T05:46:00Z"/>
                <w:sz w:val="16"/>
                <w:szCs w:val="16"/>
              </w:rPr>
            </w:pPr>
            <w:ins w:id="13478" w:author="Στάθης Καπ" w:date="2023-03-09T07:04:00Z">
              <w:r>
                <w:rPr>
                  <w:rFonts w:ascii="Calibri" w:hAnsi="Calibri" w:cs="Calibri"/>
                  <w:color w:val="000000"/>
                  <w:sz w:val="16"/>
                  <w:szCs w:val="16"/>
                </w:rPr>
                <w:t>55.94</w:t>
              </w:r>
            </w:ins>
          </w:p>
        </w:tc>
        <w:tc>
          <w:tcPr>
            <w:tcW w:w="453" w:type="dxa"/>
            <w:tcBorders>
              <w:left w:val="single" w:sz="4" w:space="0" w:color="auto"/>
            </w:tcBorders>
            <w:vAlign w:val="center"/>
          </w:tcPr>
          <w:p w14:paraId="07C17EE5" w14:textId="12218826" w:rsidR="00BD2E78" w:rsidRPr="007E0F91" w:rsidRDefault="00BD2E78" w:rsidP="00BD2E78">
            <w:pPr>
              <w:jc w:val="center"/>
              <w:rPr>
                <w:ins w:id="13479" w:author="Στάθης Καπ" w:date="2023-03-09T05:46:00Z"/>
                <w:sz w:val="16"/>
                <w:szCs w:val="16"/>
              </w:rPr>
            </w:pPr>
            <w:ins w:id="13480" w:author="Στάθης Καπ" w:date="2023-03-09T07:04:00Z">
              <w:r>
                <w:rPr>
                  <w:rFonts w:ascii="Calibri" w:hAnsi="Calibri" w:cs="Calibri"/>
                  <w:color w:val="000000"/>
                  <w:sz w:val="16"/>
                  <w:szCs w:val="16"/>
                </w:rPr>
                <w:t>1191</w:t>
              </w:r>
            </w:ins>
          </w:p>
        </w:tc>
        <w:tc>
          <w:tcPr>
            <w:tcW w:w="454" w:type="dxa"/>
            <w:vAlign w:val="center"/>
          </w:tcPr>
          <w:p w14:paraId="252DCA98" w14:textId="23C1DAD6" w:rsidR="00BD2E78" w:rsidRPr="007E0F91" w:rsidRDefault="00BD2E78" w:rsidP="00BD2E78">
            <w:pPr>
              <w:jc w:val="center"/>
              <w:rPr>
                <w:ins w:id="13481" w:author="Στάθης Καπ" w:date="2023-03-09T05:46:00Z"/>
                <w:sz w:val="16"/>
                <w:szCs w:val="16"/>
              </w:rPr>
            </w:pPr>
            <w:ins w:id="13482" w:author="Στάθης Καπ" w:date="2023-03-09T07:04:00Z">
              <w:r>
                <w:rPr>
                  <w:rFonts w:ascii="Calibri" w:hAnsi="Calibri" w:cs="Calibri"/>
                  <w:color w:val="000000"/>
                  <w:sz w:val="16"/>
                  <w:szCs w:val="16"/>
                </w:rPr>
                <w:t>7.82</w:t>
              </w:r>
            </w:ins>
          </w:p>
        </w:tc>
        <w:tc>
          <w:tcPr>
            <w:tcW w:w="454" w:type="dxa"/>
            <w:vAlign w:val="center"/>
          </w:tcPr>
          <w:p w14:paraId="68C1F3EC" w14:textId="790476C2" w:rsidR="00BD2E78" w:rsidRPr="007E0F91" w:rsidRDefault="00BD2E78" w:rsidP="00BD2E78">
            <w:pPr>
              <w:jc w:val="center"/>
              <w:rPr>
                <w:ins w:id="13483" w:author="Στάθης Καπ" w:date="2023-03-09T05:46:00Z"/>
                <w:sz w:val="16"/>
                <w:szCs w:val="16"/>
              </w:rPr>
            </w:pPr>
            <w:ins w:id="13484" w:author="Στάθης Καπ" w:date="2023-03-09T07:04:00Z">
              <w:r>
                <w:rPr>
                  <w:rFonts w:ascii="Calibri" w:hAnsi="Calibri" w:cs="Calibri"/>
                  <w:color w:val="000000"/>
                  <w:sz w:val="16"/>
                  <w:szCs w:val="16"/>
                </w:rPr>
                <w:t>1.328</w:t>
              </w:r>
            </w:ins>
          </w:p>
        </w:tc>
        <w:tc>
          <w:tcPr>
            <w:tcW w:w="454" w:type="dxa"/>
            <w:tcBorders>
              <w:right w:val="single" w:sz="4" w:space="0" w:color="auto"/>
            </w:tcBorders>
            <w:vAlign w:val="center"/>
          </w:tcPr>
          <w:p w14:paraId="73B7823E" w14:textId="3B4CF7A6" w:rsidR="00BD2E78" w:rsidRPr="007E0F91" w:rsidRDefault="00BD2E78" w:rsidP="00BD2E78">
            <w:pPr>
              <w:jc w:val="center"/>
              <w:rPr>
                <w:ins w:id="13485" w:author="Στάθης Καπ" w:date="2023-03-09T05:46:00Z"/>
                <w:sz w:val="16"/>
                <w:szCs w:val="16"/>
              </w:rPr>
            </w:pPr>
            <w:ins w:id="13486" w:author="Στάθης Καπ" w:date="2023-03-09T07:04:00Z">
              <w:r>
                <w:rPr>
                  <w:rFonts w:ascii="Calibri" w:hAnsi="Calibri" w:cs="Calibri"/>
                  <w:color w:val="000000"/>
                  <w:sz w:val="16"/>
                  <w:szCs w:val="16"/>
                </w:rPr>
                <w:t>69.96</w:t>
              </w:r>
            </w:ins>
          </w:p>
        </w:tc>
        <w:tc>
          <w:tcPr>
            <w:tcW w:w="453" w:type="dxa"/>
            <w:tcBorders>
              <w:left w:val="single" w:sz="4" w:space="0" w:color="auto"/>
            </w:tcBorders>
            <w:vAlign w:val="center"/>
          </w:tcPr>
          <w:p w14:paraId="620C78BC" w14:textId="3A547353" w:rsidR="00BD2E78" w:rsidRPr="007E0F91" w:rsidRDefault="00BD2E78" w:rsidP="00BD2E78">
            <w:pPr>
              <w:jc w:val="center"/>
              <w:rPr>
                <w:ins w:id="13487" w:author="Στάθης Καπ" w:date="2023-03-09T05:46:00Z"/>
                <w:sz w:val="16"/>
                <w:szCs w:val="16"/>
              </w:rPr>
            </w:pPr>
            <w:ins w:id="13488" w:author="Στάθης Καπ" w:date="2023-03-09T07:04:00Z">
              <w:r>
                <w:rPr>
                  <w:rFonts w:ascii="Calibri" w:hAnsi="Calibri" w:cs="Calibri"/>
                  <w:color w:val="000000"/>
                  <w:sz w:val="16"/>
                  <w:szCs w:val="16"/>
                </w:rPr>
                <w:t>1137</w:t>
              </w:r>
            </w:ins>
          </w:p>
        </w:tc>
        <w:tc>
          <w:tcPr>
            <w:tcW w:w="454" w:type="dxa"/>
            <w:vAlign w:val="center"/>
          </w:tcPr>
          <w:p w14:paraId="1380BA03" w14:textId="24290C12" w:rsidR="00BD2E78" w:rsidRPr="007E0F91" w:rsidRDefault="00BD2E78" w:rsidP="00BD2E78">
            <w:pPr>
              <w:jc w:val="center"/>
              <w:rPr>
                <w:ins w:id="13489" w:author="Στάθης Καπ" w:date="2023-03-09T05:46:00Z"/>
                <w:sz w:val="16"/>
                <w:szCs w:val="16"/>
              </w:rPr>
            </w:pPr>
            <w:ins w:id="13490" w:author="Στάθης Καπ" w:date="2023-03-09T07:04:00Z">
              <w:r>
                <w:rPr>
                  <w:rFonts w:ascii="Calibri" w:hAnsi="Calibri" w:cs="Calibri"/>
                  <w:color w:val="000000"/>
                  <w:sz w:val="16"/>
                  <w:szCs w:val="16"/>
                </w:rPr>
                <w:t>12</w:t>
              </w:r>
            </w:ins>
          </w:p>
        </w:tc>
        <w:tc>
          <w:tcPr>
            <w:tcW w:w="454" w:type="dxa"/>
            <w:vAlign w:val="center"/>
          </w:tcPr>
          <w:p w14:paraId="4C6CC647" w14:textId="62D3B79A" w:rsidR="00BD2E78" w:rsidRPr="007E0F91" w:rsidRDefault="00BD2E78" w:rsidP="00BD2E78">
            <w:pPr>
              <w:jc w:val="center"/>
              <w:rPr>
                <w:ins w:id="13491" w:author="Στάθης Καπ" w:date="2023-03-09T05:46:00Z"/>
                <w:sz w:val="16"/>
                <w:szCs w:val="16"/>
              </w:rPr>
            </w:pPr>
            <w:ins w:id="13492" w:author="Στάθης Καπ" w:date="2023-03-09T07:04:00Z">
              <w:r>
                <w:rPr>
                  <w:rFonts w:ascii="Calibri" w:hAnsi="Calibri" w:cs="Calibri"/>
                  <w:color w:val="000000"/>
                  <w:sz w:val="16"/>
                  <w:szCs w:val="16"/>
                </w:rPr>
                <w:t>0.947</w:t>
              </w:r>
            </w:ins>
          </w:p>
        </w:tc>
        <w:tc>
          <w:tcPr>
            <w:tcW w:w="461" w:type="dxa"/>
            <w:tcBorders>
              <w:right w:val="single" w:sz="4" w:space="0" w:color="auto"/>
            </w:tcBorders>
            <w:vAlign w:val="center"/>
          </w:tcPr>
          <w:p w14:paraId="03FF6CAF" w14:textId="6F376F86" w:rsidR="00BD2E78" w:rsidRPr="007E0F91" w:rsidRDefault="00BD2E78" w:rsidP="00BD2E78">
            <w:pPr>
              <w:jc w:val="center"/>
              <w:rPr>
                <w:ins w:id="13493" w:author="Στάθης Καπ" w:date="2023-03-09T05:46:00Z"/>
                <w:sz w:val="16"/>
                <w:szCs w:val="16"/>
              </w:rPr>
            </w:pPr>
            <w:ins w:id="13494" w:author="Στάθης Καπ" w:date="2023-03-09T07:04:00Z">
              <w:r>
                <w:rPr>
                  <w:rFonts w:ascii="Calibri" w:hAnsi="Calibri" w:cs="Calibri"/>
                  <w:color w:val="000000"/>
                  <w:sz w:val="16"/>
                  <w:szCs w:val="16"/>
                </w:rPr>
                <w:t>78.58</w:t>
              </w:r>
            </w:ins>
          </w:p>
        </w:tc>
      </w:tr>
      <w:tr w:rsidR="00BD2E78" w14:paraId="57385BBD" w14:textId="77777777" w:rsidTr="00B1649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3495" w:author="Στάθης Καπ" w:date="2023-03-09T07:04: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3496" w:author="Στάθης Καπ" w:date="2023-03-09T05:46:00Z"/>
          <w:trPrChange w:id="13497" w:author="Στάθης Καπ" w:date="2023-03-09T07:04:00Z">
            <w:trPr>
              <w:gridAfter w:val="0"/>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center"/>
            <w:tcPrChange w:id="13498" w:author="Στάθης Καπ" w:date="2023-03-09T07:04: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0B8E738B" w14:textId="77777777" w:rsidR="00BD2E78" w:rsidRPr="007E0F91" w:rsidRDefault="00BD2E78" w:rsidP="00BD2E78">
            <w:pPr>
              <w:jc w:val="center"/>
              <w:rPr>
                <w:ins w:id="13499" w:author="Στάθης Καπ" w:date="2023-03-09T05:46:00Z"/>
                <w:sz w:val="16"/>
                <w:szCs w:val="16"/>
              </w:rPr>
            </w:pPr>
            <w:ins w:id="13500" w:author="Στάθης Καπ" w:date="2023-03-09T05:46:00Z">
              <w:r w:rsidRPr="007E0F91">
                <w:rPr>
                  <w:sz w:val="16"/>
                  <w:szCs w:val="16"/>
                </w:rPr>
                <w:t>pr20</w:t>
              </w:r>
            </w:ins>
          </w:p>
        </w:tc>
        <w:tc>
          <w:tcPr>
            <w:tcW w:w="565" w:type="dxa"/>
            <w:tcBorders>
              <w:left w:val="single" w:sz="4" w:space="0" w:color="auto"/>
              <w:bottom w:val="single" w:sz="4" w:space="0" w:color="auto"/>
            </w:tcBorders>
            <w:vAlign w:val="center"/>
            <w:tcPrChange w:id="13501" w:author="Στάθης Καπ" w:date="2023-03-09T07:04:00Z">
              <w:tcPr>
                <w:tcW w:w="565" w:type="dxa"/>
                <w:gridSpan w:val="2"/>
                <w:tcBorders>
                  <w:left w:val="single" w:sz="4" w:space="0" w:color="auto"/>
                  <w:bottom w:val="single" w:sz="4" w:space="0" w:color="auto"/>
                </w:tcBorders>
              </w:tcPr>
            </w:tcPrChange>
          </w:tcPr>
          <w:p w14:paraId="72F348AD" w14:textId="706A71D9" w:rsidR="00BD2E78" w:rsidRPr="007E0F91" w:rsidRDefault="00BD2E78" w:rsidP="00BD2E78">
            <w:pPr>
              <w:jc w:val="center"/>
              <w:rPr>
                <w:ins w:id="13502" w:author="Στάθης Καπ" w:date="2023-03-09T05:46:00Z"/>
                <w:sz w:val="16"/>
                <w:szCs w:val="16"/>
              </w:rPr>
            </w:pPr>
            <w:ins w:id="13503" w:author="Στάθης Καπ" w:date="2023-03-09T07:04:00Z">
              <w:r>
                <w:rPr>
                  <w:rFonts w:ascii="Calibri" w:hAnsi="Calibri" w:cs="Calibri"/>
                  <w:color w:val="000000"/>
                  <w:sz w:val="16"/>
                  <w:szCs w:val="16"/>
                </w:rPr>
                <w:t>1690</w:t>
              </w:r>
            </w:ins>
          </w:p>
        </w:tc>
        <w:tc>
          <w:tcPr>
            <w:tcW w:w="679" w:type="dxa"/>
            <w:tcBorders>
              <w:bottom w:val="single" w:sz="4" w:space="0" w:color="auto"/>
              <w:right w:val="single" w:sz="4" w:space="0" w:color="auto"/>
            </w:tcBorders>
            <w:vAlign w:val="center"/>
            <w:tcPrChange w:id="13504" w:author="Στάθης Καπ" w:date="2023-03-09T07:04:00Z">
              <w:tcPr>
                <w:tcW w:w="679" w:type="dxa"/>
                <w:gridSpan w:val="2"/>
                <w:tcBorders>
                  <w:bottom w:val="single" w:sz="4" w:space="0" w:color="auto"/>
                  <w:right w:val="single" w:sz="4" w:space="0" w:color="auto"/>
                </w:tcBorders>
              </w:tcPr>
            </w:tcPrChange>
          </w:tcPr>
          <w:p w14:paraId="7A3802FD" w14:textId="61E57127" w:rsidR="00BD2E78" w:rsidRPr="007E0F91" w:rsidRDefault="00BD2E78" w:rsidP="00BD2E78">
            <w:pPr>
              <w:jc w:val="center"/>
              <w:rPr>
                <w:ins w:id="13505" w:author="Στάθης Καπ" w:date="2023-03-09T05:46:00Z"/>
                <w:sz w:val="16"/>
                <w:szCs w:val="16"/>
              </w:rPr>
            </w:pPr>
            <w:ins w:id="13506" w:author="Στάθης Καπ" w:date="2023-03-09T07:04:00Z">
              <w:r>
                <w:rPr>
                  <w:rFonts w:ascii="Calibri" w:hAnsi="Calibri" w:cs="Calibri"/>
                  <w:color w:val="000000"/>
                  <w:sz w:val="16"/>
                  <w:szCs w:val="16"/>
                </w:rPr>
                <w:t>1514</w:t>
              </w:r>
            </w:ins>
          </w:p>
        </w:tc>
        <w:tc>
          <w:tcPr>
            <w:tcW w:w="453" w:type="dxa"/>
            <w:tcBorders>
              <w:left w:val="single" w:sz="4" w:space="0" w:color="auto"/>
              <w:bottom w:val="single" w:sz="4" w:space="0" w:color="auto"/>
            </w:tcBorders>
            <w:vAlign w:val="center"/>
            <w:tcPrChange w:id="13507" w:author="Στάθης Καπ" w:date="2023-03-09T07:04:00Z">
              <w:tcPr>
                <w:tcW w:w="453" w:type="dxa"/>
                <w:gridSpan w:val="2"/>
                <w:tcBorders>
                  <w:left w:val="single" w:sz="4" w:space="0" w:color="auto"/>
                  <w:bottom w:val="single" w:sz="4" w:space="0" w:color="auto"/>
                </w:tcBorders>
                <w:vAlign w:val="bottom"/>
              </w:tcPr>
            </w:tcPrChange>
          </w:tcPr>
          <w:p w14:paraId="51D7A4B6" w14:textId="4BA4F58E" w:rsidR="00BD2E78" w:rsidRPr="007E0F91" w:rsidRDefault="00BD2E78" w:rsidP="00BD2E78">
            <w:pPr>
              <w:jc w:val="center"/>
              <w:rPr>
                <w:ins w:id="13508" w:author="Στάθης Καπ" w:date="2023-03-09T05:46:00Z"/>
                <w:sz w:val="16"/>
                <w:szCs w:val="16"/>
              </w:rPr>
            </w:pPr>
            <w:ins w:id="13509" w:author="Στάθης Καπ" w:date="2023-03-09T07:04:00Z">
              <w:r>
                <w:rPr>
                  <w:rFonts w:ascii="Calibri" w:hAnsi="Calibri" w:cs="Calibri"/>
                  <w:color w:val="000000"/>
                  <w:sz w:val="16"/>
                  <w:szCs w:val="16"/>
                </w:rPr>
                <w:t>1534</w:t>
              </w:r>
            </w:ins>
          </w:p>
        </w:tc>
        <w:tc>
          <w:tcPr>
            <w:tcW w:w="708" w:type="dxa"/>
            <w:tcBorders>
              <w:bottom w:val="single" w:sz="4" w:space="0" w:color="auto"/>
            </w:tcBorders>
            <w:vAlign w:val="center"/>
            <w:tcPrChange w:id="13510" w:author="Στάθης Καπ" w:date="2023-03-09T07:04:00Z">
              <w:tcPr>
                <w:tcW w:w="708" w:type="dxa"/>
                <w:gridSpan w:val="2"/>
                <w:tcBorders>
                  <w:bottom w:val="single" w:sz="4" w:space="0" w:color="auto"/>
                </w:tcBorders>
                <w:vAlign w:val="center"/>
              </w:tcPr>
            </w:tcPrChange>
          </w:tcPr>
          <w:p w14:paraId="58D6BD3F" w14:textId="0318BB62" w:rsidR="00BD2E78" w:rsidRPr="007E0F91" w:rsidRDefault="00BD2E78" w:rsidP="00BD2E78">
            <w:pPr>
              <w:jc w:val="center"/>
              <w:rPr>
                <w:ins w:id="13511" w:author="Στάθης Καπ" w:date="2023-03-09T05:46:00Z"/>
                <w:sz w:val="16"/>
                <w:szCs w:val="16"/>
              </w:rPr>
            </w:pPr>
            <w:ins w:id="13512" w:author="Στάθης Καπ" w:date="2023-03-09T07:04:00Z">
              <w:r>
                <w:rPr>
                  <w:rFonts w:ascii="Calibri" w:hAnsi="Calibri" w:cs="Calibri"/>
                  <w:color w:val="000000"/>
                  <w:sz w:val="16"/>
                  <w:szCs w:val="16"/>
                </w:rPr>
                <w:t>9.23</w:t>
              </w:r>
            </w:ins>
          </w:p>
        </w:tc>
        <w:tc>
          <w:tcPr>
            <w:tcW w:w="652" w:type="dxa"/>
            <w:vMerge/>
            <w:tcBorders>
              <w:bottom w:val="single" w:sz="4" w:space="0" w:color="auto"/>
              <w:right w:val="single" w:sz="4" w:space="0" w:color="auto"/>
            </w:tcBorders>
            <w:vAlign w:val="center"/>
            <w:tcPrChange w:id="13513" w:author="Στάθης Καπ" w:date="2023-03-09T07:04:00Z">
              <w:tcPr>
                <w:tcW w:w="652" w:type="dxa"/>
                <w:gridSpan w:val="2"/>
                <w:vMerge/>
                <w:tcBorders>
                  <w:bottom w:val="single" w:sz="4" w:space="0" w:color="auto"/>
                  <w:right w:val="single" w:sz="4" w:space="0" w:color="auto"/>
                </w:tcBorders>
                <w:vAlign w:val="bottom"/>
              </w:tcPr>
            </w:tcPrChange>
          </w:tcPr>
          <w:p w14:paraId="4126FFA4" w14:textId="77777777" w:rsidR="00BD2E78" w:rsidRPr="007E0F91" w:rsidRDefault="00BD2E78" w:rsidP="00BD2E78">
            <w:pPr>
              <w:jc w:val="center"/>
              <w:rPr>
                <w:ins w:id="13514" w:author="Στάθης Καπ" w:date="2023-03-09T05:46:00Z"/>
                <w:sz w:val="16"/>
                <w:szCs w:val="16"/>
              </w:rPr>
            </w:pPr>
          </w:p>
        </w:tc>
        <w:tc>
          <w:tcPr>
            <w:tcW w:w="453" w:type="dxa"/>
            <w:tcBorders>
              <w:left w:val="single" w:sz="4" w:space="0" w:color="auto"/>
              <w:bottom w:val="single" w:sz="4" w:space="0" w:color="auto"/>
            </w:tcBorders>
            <w:vAlign w:val="center"/>
            <w:tcPrChange w:id="13515" w:author="Στάθης Καπ" w:date="2023-03-09T07:04:00Z">
              <w:tcPr>
                <w:tcW w:w="453" w:type="dxa"/>
                <w:gridSpan w:val="2"/>
                <w:tcBorders>
                  <w:left w:val="single" w:sz="4" w:space="0" w:color="auto"/>
                  <w:bottom w:val="single" w:sz="4" w:space="0" w:color="auto"/>
                </w:tcBorders>
                <w:vAlign w:val="bottom"/>
              </w:tcPr>
            </w:tcPrChange>
          </w:tcPr>
          <w:p w14:paraId="102A03AF" w14:textId="0045DE95" w:rsidR="00BD2E78" w:rsidRPr="007E0F91" w:rsidRDefault="00BD2E78" w:rsidP="00BD2E78">
            <w:pPr>
              <w:jc w:val="center"/>
              <w:rPr>
                <w:ins w:id="13516" w:author="Στάθης Καπ" w:date="2023-03-09T05:46:00Z"/>
                <w:sz w:val="16"/>
                <w:szCs w:val="16"/>
              </w:rPr>
            </w:pPr>
            <w:ins w:id="13517" w:author="Στάθης Καπ" w:date="2023-03-09T07:04:00Z">
              <w:r>
                <w:rPr>
                  <w:rFonts w:ascii="Calibri" w:hAnsi="Calibri" w:cs="Calibri"/>
                  <w:color w:val="000000"/>
                  <w:sz w:val="16"/>
                  <w:szCs w:val="16"/>
                </w:rPr>
                <w:t>1509</w:t>
              </w:r>
            </w:ins>
          </w:p>
        </w:tc>
        <w:tc>
          <w:tcPr>
            <w:tcW w:w="454" w:type="dxa"/>
            <w:tcBorders>
              <w:bottom w:val="single" w:sz="4" w:space="0" w:color="auto"/>
            </w:tcBorders>
            <w:vAlign w:val="center"/>
            <w:tcPrChange w:id="13518" w:author="Στάθης Καπ" w:date="2023-03-09T07:04:00Z">
              <w:tcPr>
                <w:tcW w:w="454" w:type="dxa"/>
                <w:gridSpan w:val="2"/>
                <w:tcBorders>
                  <w:bottom w:val="single" w:sz="4" w:space="0" w:color="auto"/>
                </w:tcBorders>
                <w:vAlign w:val="center"/>
              </w:tcPr>
            </w:tcPrChange>
          </w:tcPr>
          <w:p w14:paraId="36DC0087" w14:textId="19D3AC06" w:rsidR="00BD2E78" w:rsidRPr="007E0F91" w:rsidRDefault="00BD2E78" w:rsidP="00BD2E78">
            <w:pPr>
              <w:jc w:val="center"/>
              <w:rPr>
                <w:ins w:id="13519" w:author="Στάθης Καπ" w:date="2023-03-09T05:46:00Z"/>
                <w:sz w:val="16"/>
                <w:szCs w:val="16"/>
              </w:rPr>
            </w:pPr>
            <w:ins w:id="13520" w:author="Στάθης Καπ" w:date="2023-03-09T07:04:00Z">
              <w:r>
                <w:rPr>
                  <w:rFonts w:ascii="Calibri" w:hAnsi="Calibri" w:cs="Calibri"/>
                  <w:color w:val="000000"/>
                  <w:sz w:val="16"/>
                  <w:szCs w:val="16"/>
                </w:rPr>
                <w:t>1.63</w:t>
              </w:r>
            </w:ins>
          </w:p>
        </w:tc>
        <w:tc>
          <w:tcPr>
            <w:tcW w:w="454" w:type="dxa"/>
            <w:tcBorders>
              <w:bottom w:val="single" w:sz="4" w:space="0" w:color="auto"/>
            </w:tcBorders>
            <w:vAlign w:val="center"/>
            <w:tcPrChange w:id="13521" w:author="Στάθης Καπ" w:date="2023-03-09T07:04:00Z">
              <w:tcPr>
                <w:tcW w:w="454" w:type="dxa"/>
                <w:gridSpan w:val="2"/>
                <w:tcBorders>
                  <w:bottom w:val="single" w:sz="4" w:space="0" w:color="auto"/>
                </w:tcBorders>
                <w:vAlign w:val="bottom"/>
              </w:tcPr>
            </w:tcPrChange>
          </w:tcPr>
          <w:p w14:paraId="310D1E79" w14:textId="589A5DF6" w:rsidR="00BD2E78" w:rsidRPr="007E0F91" w:rsidRDefault="00BD2E78" w:rsidP="00BD2E78">
            <w:pPr>
              <w:jc w:val="center"/>
              <w:rPr>
                <w:ins w:id="13522" w:author="Στάθης Καπ" w:date="2023-03-09T05:46:00Z"/>
                <w:sz w:val="16"/>
                <w:szCs w:val="16"/>
              </w:rPr>
            </w:pPr>
            <w:ins w:id="13523" w:author="Στάθης Καπ" w:date="2023-03-09T07:04:00Z">
              <w:r>
                <w:rPr>
                  <w:rFonts w:ascii="Calibri" w:hAnsi="Calibri" w:cs="Calibri"/>
                  <w:color w:val="000000"/>
                  <w:sz w:val="16"/>
                  <w:szCs w:val="16"/>
                </w:rPr>
                <w:t>2.531</w:t>
              </w:r>
            </w:ins>
          </w:p>
        </w:tc>
        <w:tc>
          <w:tcPr>
            <w:tcW w:w="457" w:type="dxa"/>
            <w:tcBorders>
              <w:bottom w:val="single" w:sz="4" w:space="0" w:color="auto"/>
              <w:right w:val="single" w:sz="4" w:space="0" w:color="auto"/>
            </w:tcBorders>
            <w:vAlign w:val="center"/>
            <w:tcPrChange w:id="13524" w:author="Στάθης Καπ" w:date="2023-03-09T07:04:00Z">
              <w:tcPr>
                <w:tcW w:w="457" w:type="dxa"/>
                <w:gridSpan w:val="2"/>
                <w:tcBorders>
                  <w:bottom w:val="single" w:sz="4" w:space="0" w:color="auto"/>
                  <w:right w:val="single" w:sz="4" w:space="0" w:color="auto"/>
                </w:tcBorders>
                <w:vAlign w:val="center"/>
              </w:tcPr>
            </w:tcPrChange>
          </w:tcPr>
          <w:p w14:paraId="5F56E338" w14:textId="35139603" w:rsidR="00BD2E78" w:rsidRPr="007E0F91" w:rsidRDefault="00BD2E78" w:rsidP="00BD2E78">
            <w:pPr>
              <w:jc w:val="center"/>
              <w:rPr>
                <w:ins w:id="13525" w:author="Στάθης Καπ" w:date="2023-03-09T05:46:00Z"/>
                <w:sz w:val="16"/>
                <w:szCs w:val="16"/>
              </w:rPr>
            </w:pPr>
            <w:ins w:id="13526" w:author="Στάθης Καπ" w:date="2023-03-09T07:04:00Z">
              <w:r>
                <w:rPr>
                  <w:rFonts w:ascii="Calibri" w:hAnsi="Calibri" w:cs="Calibri"/>
                  <w:color w:val="000000"/>
                  <w:sz w:val="16"/>
                  <w:szCs w:val="16"/>
                </w:rPr>
                <w:t>45.79</w:t>
              </w:r>
            </w:ins>
          </w:p>
        </w:tc>
        <w:tc>
          <w:tcPr>
            <w:tcW w:w="453" w:type="dxa"/>
            <w:tcBorders>
              <w:left w:val="single" w:sz="4" w:space="0" w:color="auto"/>
              <w:bottom w:val="single" w:sz="4" w:space="0" w:color="auto"/>
            </w:tcBorders>
            <w:vAlign w:val="center"/>
            <w:tcPrChange w:id="13527" w:author="Στάθης Καπ" w:date="2023-03-09T07:04:00Z">
              <w:tcPr>
                <w:tcW w:w="453" w:type="dxa"/>
                <w:gridSpan w:val="2"/>
                <w:tcBorders>
                  <w:left w:val="single" w:sz="4" w:space="0" w:color="auto"/>
                  <w:bottom w:val="single" w:sz="4" w:space="0" w:color="auto"/>
                </w:tcBorders>
                <w:vAlign w:val="bottom"/>
              </w:tcPr>
            </w:tcPrChange>
          </w:tcPr>
          <w:p w14:paraId="2357BE53" w14:textId="7260B5AB" w:rsidR="00BD2E78" w:rsidRPr="007E0F91" w:rsidRDefault="00BD2E78" w:rsidP="00BD2E78">
            <w:pPr>
              <w:jc w:val="center"/>
              <w:rPr>
                <w:ins w:id="13528" w:author="Στάθης Καπ" w:date="2023-03-09T05:46:00Z"/>
                <w:sz w:val="16"/>
                <w:szCs w:val="16"/>
              </w:rPr>
            </w:pPr>
            <w:ins w:id="13529" w:author="Στάθης Καπ" w:date="2023-03-09T07:04:00Z">
              <w:r>
                <w:rPr>
                  <w:rFonts w:ascii="Calibri" w:hAnsi="Calibri" w:cs="Calibri"/>
                  <w:color w:val="000000"/>
                  <w:sz w:val="16"/>
                  <w:szCs w:val="16"/>
                </w:rPr>
                <w:t>1454</w:t>
              </w:r>
            </w:ins>
          </w:p>
        </w:tc>
        <w:tc>
          <w:tcPr>
            <w:tcW w:w="454" w:type="dxa"/>
            <w:tcBorders>
              <w:bottom w:val="single" w:sz="4" w:space="0" w:color="auto"/>
            </w:tcBorders>
            <w:vAlign w:val="center"/>
            <w:tcPrChange w:id="13530" w:author="Στάθης Καπ" w:date="2023-03-09T07:04:00Z">
              <w:tcPr>
                <w:tcW w:w="454" w:type="dxa"/>
                <w:gridSpan w:val="2"/>
                <w:tcBorders>
                  <w:bottom w:val="single" w:sz="4" w:space="0" w:color="auto"/>
                </w:tcBorders>
                <w:vAlign w:val="center"/>
              </w:tcPr>
            </w:tcPrChange>
          </w:tcPr>
          <w:p w14:paraId="782D4DF7" w14:textId="6FCA1D6B" w:rsidR="00BD2E78" w:rsidRPr="007E0F91" w:rsidRDefault="00BD2E78" w:rsidP="00BD2E78">
            <w:pPr>
              <w:jc w:val="center"/>
              <w:rPr>
                <w:ins w:id="13531" w:author="Στάθης Καπ" w:date="2023-03-09T05:46:00Z"/>
                <w:sz w:val="16"/>
                <w:szCs w:val="16"/>
              </w:rPr>
            </w:pPr>
            <w:ins w:id="13532" w:author="Στάθης Καπ" w:date="2023-03-09T07:04:00Z">
              <w:r>
                <w:rPr>
                  <w:rFonts w:ascii="Calibri" w:hAnsi="Calibri" w:cs="Calibri"/>
                  <w:color w:val="000000"/>
                  <w:sz w:val="16"/>
                  <w:szCs w:val="16"/>
                </w:rPr>
                <w:t>5.22</w:t>
              </w:r>
            </w:ins>
          </w:p>
        </w:tc>
        <w:tc>
          <w:tcPr>
            <w:tcW w:w="454" w:type="dxa"/>
            <w:tcBorders>
              <w:bottom w:val="single" w:sz="4" w:space="0" w:color="auto"/>
            </w:tcBorders>
            <w:vAlign w:val="center"/>
            <w:tcPrChange w:id="13533" w:author="Στάθης Καπ" w:date="2023-03-09T07:04:00Z">
              <w:tcPr>
                <w:tcW w:w="454" w:type="dxa"/>
                <w:gridSpan w:val="2"/>
                <w:tcBorders>
                  <w:bottom w:val="single" w:sz="4" w:space="0" w:color="auto"/>
                </w:tcBorders>
                <w:vAlign w:val="bottom"/>
              </w:tcPr>
            </w:tcPrChange>
          </w:tcPr>
          <w:p w14:paraId="7D14F86F" w14:textId="614B8B56" w:rsidR="00BD2E78" w:rsidRPr="007E0F91" w:rsidRDefault="00BD2E78" w:rsidP="00BD2E78">
            <w:pPr>
              <w:jc w:val="center"/>
              <w:rPr>
                <w:ins w:id="13534" w:author="Στάθης Καπ" w:date="2023-03-09T05:46:00Z"/>
                <w:sz w:val="16"/>
                <w:szCs w:val="16"/>
              </w:rPr>
            </w:pPr>
            <w:ins w:id="13535" w:author="Στάθης Καπ" w:date="2023-03-09T07:04:00Z">
              <w:r>
                <w:rPr>
                  <w:rFonts w:ascii="Calibri" w:hAnsi="Calibri" w:cs="Calibri"/>
                  <w:color w:val="000000"/>
                  <w:sz w:val="16"/>
                  <w:szCs w:val="16"/>
                </w:rPr>
                <w:t>2.805</w:t>
              </w:r>
            </w:ins>
          </w:p>
        </w:tc>
        <w:tc>
          <w:tcPr>
            <w:tcW w:w="454" w:type="dxa"/>
            <w:tcBorders>
              <w:bottom w:val="single" w:sz="4" w:space="0" w:color="auto"/>
              <w:right w:val="single" w:sz="4" w:space="0" w:color="auto"/>
            </w:tcBorders>
            <w:vAlign w:val="center"/>
            <w:tcPrChange w:id="13536" w:author="Στάθης Καπ" w:date="2023-03-09T07:04:00Z">
              <w:tcPr>
                <w:tcW w:w="454" w:type="dxa"/>
                <w:gridSpan w:val="2"/>
                <w:tcBorders>
                  <w:bottom w:val="single" w:sz="4" w:space="0" w:color="auto"/>
                  <w:right w:val="single" w:sz="4" w:space="0" w:color="auto"/>
                </w:tcBorders>
                <w:vAlign w:val="center"/>
              </w:tcPr>
            </w:tcPrChange>
          </w:tcPr>
          <w:p w14:paraId="288BB655" w14:textId="2A2D45C0" w:rsidR="00BD2E78" w:rsidRPr="007E0F91" w:rsidRDefault="00BD2E78" w:rsidP="00BD2E78">
            <w:pPr>
              <w:jc w:val="center"/>
              <w:rPr>
                <w:ins w:id="13537" w:author="Στάθης Καπ" w:date="2023-03-09T05:46:00Z"/>
                <w:sz w:val="16"/>
                <w:szCs w:val="16"/>
              </w:rPr>
            </w:pPr>
            <w:ins w:id="13538" w:author="Στάθης Καπ" w:date="2023-03-09T07:04:00Z">
              <w:r>
                <w:rPr>
                  <w:rFonts w:ascii="Calibri" w:hAnsi="Calibri" w:cs="Calibri"/>
                  <w:color w:val="000000"/>
                  <w:sz w:val="16"/>
                  <w:szCs w:val="16"/>
                </w:rPr>
                <w:t>39.92</w:t>
              </w:r>
            </w:ins>
          </w:p>
        </w:tc>
        <w:tc>
          <w:tcPr>
            <w:tcW w:w="453" w:type="dxa"/>
            <w:tcBorders>
              <w:left w:val="single" w:sz="4" w:space="0" w:color="auto"/>
              <w:bottom w:val="single" w:sz="4" w:space="0" w:color="auto"/>
            </w:tcBorders>
            <w:vAlign w:val="center"/>
            <w:tcPrChange w:id="13539" w:author="Στάθης Καπ" w:date="2023-03-09T07:04:00Z">
              <w:tcPr>
                <w:tcW w:w="453" w:type="dxa"/>
                <w:gridSpan w:val="2"/>
                <w:tcBorders>
                  <w:left w:val="single" w:sz="4" w:space="0" w:color="auto"/>
                  <w:bottom w:val="single" w:sz="4" w:space="0" w:color="auto"/>
                </w:tcBorders>
                <w:vAlign w:val="bottom"/>
              </w:tcPr>
            </w:tcPrChange>
          </w:tcPr>
          <w:p w14:paraId="12DEA609" w14:textId="26DA9642" w:rsidR="00BD2E78" w:rsidRPr="007E0F91" w:rsidRDefault="00BD2E78" w:rsidP="00BD2E78">
            <w:pPr>
              <w:jc w:val="center"/>
              <w:rPr>
                <w:ins w:id="13540" w:author="Στάθης Καπ" w:date="2023-03-09T05:46:00Z"/>
                <w:sz w:val="16"/>
                <w:szCs w:val="16"/>
              </w:rPr>
            </w:pPr>
            <w:ins w:id="13541" w:author="Στάθης Καπ" w:date="2023-03-09T07:04:00Z">
              <w:r>
                <w:rPr>
                  <w:rFonts w:ascii="Calibri" w:hAnsi="Calibri" w:cs="Calibri"/>
                  <w:color w:val="000000"/>
                  <w:sz w:val="16"/>
                  <w:szCs w:val="16"/>
                </w:rPr>
                <w:t>1376</w:t>
              </w:r>
            </w:ins>
          </w:p>
        </w:tc>
        <w:tc>
          <w:tcPr>
            <w:tcW w:w="454" w:type="dxa"/>
            <w:tcBorders>
              <w:bottom w:val="single" w:sz="4" w:space="0" w:color="auto"/>
            </w:tcBorders>
            <w:vAlign w:val="center"/>
            <w:tcPrChange w:id="13542" w:author="Στάθης Καπ" w:date="2023-03-09T07:04:00Z">
              <w:tcPr>
                <w:tcW w:w="454" w:type="dxa"/>
                <w:gridSpan w:val="2"/>
                <w:tcBorders>
                  <w:bottom w:val="single" w:sz="4" w:space="0" w:color="auto"/>
                </w:tcBorders>
                <w:vAlign w:val="center"/>
              </w:tcPr>
            </w:tcPrChange>
          </w:tcPr>
          <w:p w14:paraId="029461DE" w14:textId="1E9B5572" w:rsidR="00BD2E78" w:rsidRPr="007E0F91" w:rsidRDefault="00BD2E78" w:rsidP="00BD2E78">
            <w:pPr>
              <w:jc w:val="center"/>
              <w:rPr>
                <w:ins w:id="13543" w:author="Στάθης Καπ" w:date="2023-03-09T05:46:00Z"/>
                <w:sz w:val="16"/>
                <w:szCs w:val="16"/>
              </w:rPr>
            </w:pPr>
            <w:ins w:id="13544" w:author="Στάθης Καπ" w:date="2023-03-09T07:04:00Z">
              <w:r>
                <w:rPr>
                  <w:rFonts w:ascii="Calibri" w:hAnsi="Calibri" w:cs="Calibri"/>
                  <w:color w:val="000000"/>
                  <w:sz w:val="16"/>
                  <w:szCs w:val="16"/>
                </w:rPr>
                <w:t>10.3</w:t>
              </w:r>
            </w:ins>
          </w:p>
        </w:tc>
        <w:tc>
          <w:tcPr>
            <w:tcW w:w="454" w:type="dxa"/>
            <w:tcBorders>
              <w:bottom w:val="single" w:sz="4" w:space="0" w:color="auto"/>
            </w:tcBorders>
            <w:vAlign w:val="center"/>
            <w:tcPrChange w:id="13545" w:author="Στάθης Καπ" w:date="2023-03-09T07:04:00Z">
              <w:tcPr>
                <w:tcW w:w="454" w:type="dxa"/>
                <w:gridSpan w:val="2"/>
                <w:tcBorders>
                  <w:bottom w:val="single" w:sz="4" w:space="0" w:color="auto"/>
                </w:tcBorders>
                <w:vAlign w:val="bottom"/>
              </w:tcPr>
            </w:tcPrChange>
          </w:tcPr>
          <w:p w14:paraId="117B36C7" w14:textId="036CCA3A" w:rsidR="00BD2E78" w:rsidRPr="007E0F91" w:rsidRDefault="00BD2E78" w:rsidP="00BD2E78">
            <w:pPr>
              <w:jc w:val="center"/>
              <w:rPr>
                <w:ins w:id="13546" w:author="Στάθης Καπ" w:date="2023-03-09T05:46:00Z"/>
                <w:sz w:val="16"/>
                <w:szCs w:val="16"/>
              </w:rPr>
            </w:pPr>
            <w:ins w:id="13547" w:author="Στάθης Καπ" w:date="2023-03-09T07:04:00Z">
              <w:r>
                <w:rPr>
                  <w:rFonts w:ascii="Calibri" w:hAnsi="Calibri" w:cs="Calibri"/>
                  <w:color w:val="000000"/>
                  <w:sz w:val="16"/>
                  <w:szCs w:val="16"/>
                </w:rPr>
                <w:t>1.268</w:t>
              </w:r>
            </w:ins>
          </w:p>
        </w:tc>
        <w:tc>
          <w:tcPr>
            <w:tcW w:w="461" w:type="dxa"/>
            <w:tcBorders>
              <w:bottom w:val="single" w:sz="4" w:space="0" w:color="auto"/>
              <w:right w:val="single" w:sz="4" w:space="0" w:color="auto"/>
            </w:tcBorders>
            <w:vAlign w:val="center"/>
            <w:tcPrChange w:id="13548" w:author="Στάθης Καπ" w:date="2023-03-09T07:04:00Z">
              <w:tcPr>
                <w:tcW w:w="461" w:type="dxa"/>
                <w:gridSpan w:val="2"/>
                <w:tcBorders>
                  <w:bottom w:val="single" w:sz="4" w:space="0" w:color="auto"/>
                  <w:right w:val="single" w:sz="4" w:space="0" w:color="auto"/>
                </w:tcBorders>
                <w:vAlign w:val="center"/>
              </w:tcPr>
            </w:tcPrChange>
          </w:tcPr>
          <w:p w14:paraId="3EF11B74" w14:textId="7F96B935" w:rsidR="00BD2E78" w:rsidRPr="007E0F91" w:rsidRDefault="00BD2E78" w:rsidP="00BD2E78">
            <w:pPr>
              <w:jc w:val="center"/>
              <w:rPr>
                <w:ins w:id="13549" w:author="Στάθης Καπ" w:date="2023-03-09T05:46:00Z"/>
                <w:sz w:val="16"/>
                <w:szCs w:val="16"/>
              </w:rPr>
            </w:pPr>
            <w:ins w:id="13550" w:author="Στάθης Καπ" w:date="2023-03-09T07:04:00Z">
              <w:r>
                <w:rPr>
                  <w:rFonts w:ascii="Calibri" w:hAnsi="Calibri" w:cs="Calibri"/>
                  <w:color w:val="000000"/>
                  <w:sz w:val="16"/>
                  <w:szCs w:val="16"/>
                </w:rPr>
                <w:t>72.84</w:t>
              </w:r>
            </w:ins>
          </w:p>
        </w:tc>
      </w:tr>
    </w:tbl>
    <w:p w14:paraId="25804857" w14:textId="6BD767CF" w:rsidR="00AC6F02" w:rsidRDefault="00AC6F02" w:rsidP="00AC6F02">
      <w:pPr>
        <w:rPr>
          <w:ins w:id="13551" w:author="Στάθης Καπ" w:date="2023-03-09T06:01:00Z"/>
        </w:rPr>
      </w:pPr>
    </w:p>
    <w:p w14:paraId="3FA28088" w14:textId="056DFFBE" w:rsidR="006E3D2E" w:rsidRPr="006B2DE3" w:rsidRDefault="006E3D2E">
      <w:pPr>
        <w:pStyle w:val="Caption"/>
        <w:keepNext/>
        <w:rPr>
          <w:ins w:id="13552" w:author="Στάθης Καπ" w:date="2023-03-09T06:06:00Z"/>
          <w:lang w:val="el-GR"/>
          <w:rPrChange w:id="13553" w:author="Στάθης Καπ" w:date="2023-03-09T06:23:00Z">
            <w:rPr>
              <w:ins w:id="13554" w:author="Στάθης Καπ" w:date="2023-03-09T06:06:00Z"/>
            </w:rPr>
          </w:rPrChange>
        </w:rPr>
        <w:pPrChange w:id="13555" w:author="Στάθης Καπ" w:date="2023-03-09T06:06:00Z">
          <w:pPr/>
        </w:pPrChange>
      </w:pPr>
      <w:ins w:id="13556" w:author="Στάθης Καπ" w:date="2023-03-09T06:06:00Z">
        <w:r w:rsidRPr="006B2DE3">
          <w:rPr>
            <w:lang w:val="el-GR"/>
            <w:rPrChange w:id="13557" w:author="Στάθης Καπ" w:date="2023-03-09T06:23:00Z">
              <w:rPr>
                <w:b/>
                <w:iCs/>
              </w:rPr>
            </w:rPrChange>
          </w:rPr>
          <w:t xml:space="preserve">Πίνακας </w:t>
        </w:r>
      </w:ins>
      <w:ins w:id="13558"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13559"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3560" w:author="Στάθης Καπ" w:date="2023-03-11T10:39:00Z">
        <w:r w:rsidR="00657928">
          <w:rPr>
            <w:noProof/>
            <w:lang w:val="el-GR"/>
          </w:rPr>
          <w:t>4</w:t>
        </w:r>
      </w:ins>
      <w:ins w:id="13561" w:author="Στάθης Καπ" w:date="2023-03-09T08:43:00Z">
        <w:r w:rsidR="00C148DE">
          <w:rPr>
            <w:lang w:val="el-GR"/>
          </w:rPr>
          <w:fldChar w:fldCharType="end"/>
        </w:r>
      </w:ins>
      <w:ins w:id="13562" w:author="Στάθης Καπ" w:date="2023-03-09T06:06:00Z">
        <w:r>
          <w:rPr>
            <w:lang w:val="el-GR"/>
          </w:rPr>
          <w:t xml:space="preserve">: </w:t>
        </w:r>
        <w:r w:rsidRPr="00060D2B">
          <w:rPr>
            <w:lang w:val="el-GR"/>
          </w:rPr>
          <w:t xml:space="preserve">Πειραματικά αποτελέσματα για τα στιγμιότυπα εισόδου των Cordeau, Gendreau και Laporte (m = </w:t>
        </w:r>
        <w:r>
          <w:rPr>
            <w:lang w:val="el-GR"/>
          </w:rPr>
          <w:t>4</w:t>
        </w:r>
        <w:r w:rsidRPr="00060D2B">
          <w:rPr>
            <w:lang w:val="el-GR"/>
          </w:rPr>
          <w:t>)</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3563">
          <w:tblGrid>
            <w:gridCol w:w="5"/>
            <w:gridCol w:w="448"/>
            <w:gridCol w:w="5"/>
            <w:gridCol w:w="560"/>
            <w:gridCol w:w="5"/>
            <w:gridCol w:w="674"/>
            <w:gridCol w:w="5"/>
            <w:gridCol w:w="448"/>
            <w:gridCol w:w="5"/>
            <w:gridCol w:w="703"/>
            <w:gridCol w:w="5"/>
            <w:gridCol w:w="647"/>
            <w:gridCol w:w="5"/>
            <w:gridCol w:w="448"/>
            <w:gridCol w:w="5"/>
            <w:gridCol w:w="449"/>
            <w:gridCol w:w="5"/>
            <w:gridCol w:w="449"/>
            <w:gridCol w:w="5"/>
            <w:gridCol w:w="452"/>
            <w:gridCol w:w="5"/>
            <w:gridCol w:w="448"/>
            <w:gridCol w:w="5"/>
            <w:gridCol w:w="449"/>
            <w:gridCol w:w="5"/>
            <w:gridCol w:w="449"/>
            <w:gridCol w:w="5"/>
            <w:gridCol w:w="449"/>
            <w:gridCol w:w="5"/>
            <w:gridCol w:w="448"/>
            <w:gridCol w:w="5"/>
            <w:gridCol w:w="449"/>
            <w:gridCol w:w="5"/>
            <w:gridCol w:w="449"/>
            <w:gridCol w:w="5"/>
            <w:gridCol w:w="456"/>
            <w:gridCol w:w="5"/>
          </w:tblGrid>
        </w:tblGridChange>
      </w:tblGrid>
      <w:tr w:rsidR="006E3D2E" w14:paraId="25DBEEB5" w14:textId="77777777" w:rsidTr="009861B1">
        <w:trPr>
          <w:trHeight w:val="170"/>
          <w:jc w:val="center"/>
          <w:ins w:id="13564" w:author="Στάθης Καπ" w:date="2023-03-09T06:01:00Z"/>
        </w:trPr>
        <w:tc>
          <w:tcPr>
            <w:tcW w:w="453" w:type="dxa"/>
            <w:tcBorders>
              <w:top w:val="single" w:sz="4" w:space="0" w:color="auto"/>
              <w:left w:val="single" w:sz="4" w:space="0" w:color="auto"/>
              <w:bottom w:val="single" w:sz="4" w:space="0" w:color="auto"/>
            </w:tcBorders>
            <w:shd w:val="clear" w:color="auto" w:fill="E7E6E6" w:themeFill="background2"/>
          </w:tcPr>
          <w:p w14:paraId="48A8F07B" w14:textId="77777777" w:rsidR="006E3D2E" w:rsidRPr="009861B1" w:rsidRDefault="006E3D2E" w:rsidP="009861B1">
            <w:pPr>
              <w:jc w:val="center"/>
              <w:rPr>
                <w:ins w:id="13565" w:author="Στάθης Καπ" w:date="2023-03-09T06:01:00Z"/>
                <w:sz w:val="16"/>
                <w:szCs w:val="16"/>
                <w:lang w:val="el-GR"/>
              </w:rPr>
            </w:pPr>
          </w:p>
        </w:tc>
        <w:tc>
          <w:tcPr>
            <w:tcW w:w="565" w:type="dxa"/>
            <w:tcBorders>
              <w:top w:val="single" w:sz="4" w:space="0" w:color="auto"/>
              <w:bottom w:val="single" w:sz="4" w:space="0" w:color="auto"/>
            </w:tcBorders>
            <w:shd w:val="clear" w:color="auto" w:fill="E7E6E6" w:themeFill="background2"/>
          </w:tcPr>
          <w:p w14:paraId="141E7155" w14:textId="77777777" w:rsidR="006E3D2E" w:rsidRPr="009861B1" w:rsidRDefault="006E3D2E" w:rsidP="009861B1">
            <w:pPr>
              <w:jc w:val="center"/>
              <w:rPr>
                <w:ins w:id="13566" w:author="Στάθης Καπ" w:date="2023-03-09T06:01:00Z"/>
                <w:sz w:val="16"/>
                <w:szCs w:val="16"/>
              </w:rPr>
            </w:pPr>
            <w:ins w:id="13567" w:author="Στάθης Καπ" w:date="2023-03-09T06:01: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6EEE8AC4" w14:textId="77777777" w:rsidR="006E3D2E" w:rsidRPr="009861B1" w:rsidRDefault="006E3D2E" w:rsidP="009861B1">
            <w:pPr>
              <w:jc w:val="center"/>
              <w:rPr>
                <w:ins w:id="13568" w:author="Στάθης Καπ" w:date="2023-03-09T06:01:00Z"/>
                <w:sz w:val="16"/>
                <w:szCs w:val="16"/>
              </w:rPr>
            </w:pPr>
            <w:ins w:id="13569" w:author="Στάθης Καπ" w:date="2023-03-09T06:01: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504E6695" w14:textId="77777777" w:rsidR="006E3D2E" w:rsidRPr="009861B1" w:rsidRDefault="006E3D2E" w:rsidP="009861B1">
            <w:pPr>
              <w:jc w:val="center"/>
              <w:rPr>
                <w:ins w:id="13570" w:author="Στάθης Καπ" w:date="2023-03-09T06:01:00Z"/>
                <w:sz w:val="16"/>
                <w:szCs w:val="16"/>
              </w:rPr>
            </w:pPr>
            <w:ins w:id="13571" w:author="Στάθης Καπ" w:date="2023-03-09T06:01: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6AC232D3" w14:textId="77777777" w:rsidR="006E3D2E" w:rsidRPr="007E0F91" w:rsidRDefault="006E3D2E" w:rsidP="009861B1">
            <w:pPr>
              <w:jc w:val="center"/>
              <w:rPr>
                <w:ins w:id="13572" w:author="Στάθης Καπ" w:date="2023-03-09T06:01:00Z"/>
                <w:sz w:val="16"/>
                <w:szCs w:val="16"/>
              </w:rPr>
            </w:pPr>
            <w:ins w:id="13573" w:author="Στάθης Καπ" w:date="2023-03-09T06:01: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3724BA8B" w14:textId="77777777" w:rsidR="006E3D2E" w:rsidRPr="007E0F91" w:rsidRDefault="006E3D2E" w:rsidP="009861B1">
            <w:pPr>
              <w:jc w:val="center"/>
              <w:rPr>
                <w:ins w:id="13574" w:author="Στάθης Καπ" w:date="2023-03-09T06:01:00Z"/>
                <w:sz w:val="16"/>
                <w:szCs w:val="16"/>
              </w:rPr>
            </w:pPr>
            <w:ins w:id="13575" w:author="Στάθης Καπ" w:date="2023-03-09T06:01: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171543EF" w14:textId="77777777" w:rsidR="006E3D2E" w:rsidRPr="007E0F91" w:rsidRDefault="006E3D2E" w:rsidP="009861B1">
            <w:pPr>
              <w:jc w:val="center"/>
              <w:rPr>
                <w:ins w:id="13576" w:author="Στάθης Καπ" w:date="2023-03-09T06:01:00Z"/>
                <w:sz w:val="16"/>
                <w:szCs w:val="16"/>
              </w:rPr>
            </w:pPr>
            <w:ins w:id="13577" w:author="Στάθης Καπ" w:date="2023-03-09T06:01:00Z">
              <w:r w:rsidRPr="007E0F91">
                <w:rPr>
                  <w:sz w:val="16"/>
                  <w:szCs w:val="16"/>
                </w:rPr>
                <w:t>S=4</w:t>
              </w:r>
            </w:ins>
          </w:p>
        </w:tc>
      </w:tr>
      <w:tr w:rsidR="006E3D2E" w14:paraId="3100D42D" w14:textId="77777777" w:rsidTr="009861B1">
        <w:trPr>
          <w:trHeight w:val="170"/>
          <w:jc w:val="center"/>
          <w:ins w:id="13578" w:author="Στάθης Καπ" w:date="2023-03-09T06:01:00Z"/>
        </w:trPr>
        <w:tc>
          <w:tcPr>
            <w:tcW w:w="453" w:type="dxa"/>
            <w:vMerge w:val="restart"/>
            <w:tcBorders>
              <w:top w:val="single" w:sz="4" w:space="0" w:color="auto"/>
              <w:left w:val="single" w:sz="4" w:space="0" w:color="auto"/>
            </w:tcBorders>
            <w:shd w:val="clear" w:color="auto" w:fill="E7E6E6" w:themeFill="background2"/>
            <w:vAlign w:val="center"/>
          </w:tcPr>
          <w:p w14:paraId="01616927" w14:textId="77777777" w:rsidR="006E3D2E" w:rsidRPr="009861B1" w:rsidRDefault="006E3D2E" w:rsidP="009861B1">
            <w:pPr>
              <w:jc w:val="center"/>
              <w:rPr>
                <w:ins w:id="13579" w:author="Στάθης Καπ" w:date="2023-03-09T06:01:00Z"/>
                <w:sz w:val="16"/>
                <w:szCs w:val="16"/>
              </w:rPr>
            </w:pPr>
            <w:ins w:id="13580" w:author="Στάθης Καπ" w:date="2023-03-09T06:01: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110BB704" w14:textId="77777777" w:rsidR="006E3D2E" w:rsidRPr="009861B1" w:rsidRDefault="006E3D2E" w:rsidP="009861B1">
            <w:pPr>
              <w:jc w:val="center"/>
              <w:rPr>
                <w:ins w:id="13581" w:author="Στάθης Καπ" w:date="2023-03-09T06:01:00Z"/>
                <w:sz w:val="16"/>
                <w:szCs w:val="16"/>
              </w:rPr>
            </w:pPr>
            <w:ins w:id="13582" w:author="Στάθης Καπ" w:date="2023-03-09T06:01: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0978D0A0" w14:textId="77777777" w:rsidR="006E3D2E" w:rsidRPr="009861B1" w:rsidRDefault="006E3D2E" w:rsidP="009861B1">
            <w:pPr>
              <w:jc w:val="center"/>
              <w:rPr>
                <w:ins w:id="13583" w:author="Στάθης Καπ" w:date="2023-03-09T06:01:00Z"/>
                <w:sz w:val="16"/>
                <w:szCs w:val="16"/>
              </w:rPr>
            </w:pPr>
            <w:ins w:id="13584" w:author="Στάθης Καπ" w:date="2023-03-09T06:01: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7AE843A1" w14:textId="77777777" w:rsidR="006E3D2E" w:rsidRPr="009861B1" w:rsidRDefault="006E3D2E" w:rsidP="009861B1">
            <w:pPr>
              <w:jc w:val="center"/>
              <w:rPr>
                <w:ins w:id="13585" w:author="Στάθης Καπ" w:date="2023-03-09T06:01:00Z"/>
                <w:sz w:val="16"/>
                <w:szCs w:val="16"/>
              </w:rPr>
            </w:pPr>
            <w:ins w:id="13586" w:author="Στάθης Καπ" w:date="2023-03-09T06:01: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3B777435" w14:textId="77777777" w:rsidR="006E3D2E" w:rsidRPr="009861B1" w:rsidRDefault="006E3D2E" w:rsidP="009861B1">
            <w:pPr>
              <w:jc w:val="center"/>
              <w:rPr>
                <w:ins w:id="13587" w:author="Στάθης Καπ" w:date="2023-03-09T06:01:00Z"/>
                <w:sz w:val="16"/>
                <w:szCs w:val="16"/>
              </w:rPr>
            </w:pPr>
            <w:ins w:id="13588" w:author="Στάθης Καπ" w:date="2023-03-09T06:01: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70B1E919" w14:textId="77777777" w:rsidR="006E3D2E" w:rsidRPr="009861B1" w:rsidRDefault="006E3D2E" w:rsidP="009861B1">
            <w:pPr>
              <w:jc w:val="center"/>
              <w:rPr>
                <w:ins w:id="13589" w:author="Στάθης Καπ" w:date="2023-03-09T06:01:00Z"/>
                <w:sz w:val="16"/>
                <w:szCs w:val="16"/>
              </w:rPr>
            </w:pPr>
            <w:ins w:id="13590" w:author="Στάθης Καπ" w:date="2023-03-09T06:01: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744847BC" w14:textId="77777777" w:rsidR="006E3D2E" w:rsidRPr="007E0F91" w:rsidRDefault="006E3D2E" w:rsidP="009861B1">
            <w:pPr>
              <w:jc w:val="center"/>
              <w:rPr>
                <w:ins w:id="13591" w:author="Στάθης Καπ" w:date="2023-03-09T06:01:00Z"/>
                <w:sz w:val="16"/>
                <w:szCs w:val="16"/>
              </w:rPr>
            </w:pPr>
            <w:ins w:id="13592" w:author="Στάθης Καπ" w:date="2023-03-09T06:01: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13F4E79E" w14:textId="77777777" w:rsidR="006E3D2E" w:rsidRPr="007E0F91" w:rsidRDefault="006E3D2E" w:rsidP="009861B1">
            <w:pPr>
              <w:jc w:val="center"/>
              <w:rPr>
                <w:ins w:id="13593" w:author="Στάθης Καπ" w:date="2023-03-09T06:01:00Z"/>
                <w:sz w:val="16"/>
                <w:szCs w:val="16"/>
              </w:rPr>
            </w:pPr>
            <w:ins w:id="13594" w:author="Στάθης Καπ" w:date="2023-03-09T06:01: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356656AA" w14:textId="77777777" w:rsidR="006E3D2E" w:rsidRPr="007E0F91" w:rsidRDefault="006E3D2E" w:rsidP="009861B1">
            <w:pPr>
              <w:jc w:val="center"/>
              <w:rPr>
                <w:ins w:id="13595" w:author="Στάθης Καπ" w:date="2023-03-09T06:01:00Z"/>
                <w:sz w:val="16"/>
                <w:szCs w:val="16"/>
              </w:rPr>
            </w:pPr>
            <w:ins w:id="13596" w:author="Στάθης Καπ" w:date="2023-03-09T06:01: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32178F6D" w14:textId="77777777" w:rsidR="006E3D2E" w:rsidRPr="007E0F91" w:rsidRDefault="006E3D2E" w:rsidP="009861B1">
            <w:pPr>
              <w:jc w:val="center"/>
              <w:rPr>
                <w:ins w:id="13597" w:author="Στάθης Καπ" w:date="2023-03-09T06:01:00Z"/>
                <w:sz w:val="16"/>
                <w:szCs w:val="16"/>
              </w:rPr>
            </w:pPr>
            <w:ins w:id="13598" w:author="Στάθης Καπ" w:date="2023-03-09T06:01: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4CE61001" w14:textId="77777777" w:rsidR="006E3D2E" w:rsidRPr="007E0F91" w:rsidRDefault="006E3D2E" w:rsidP="009861B1">
            <w:pPr>
              <w:jc w:val="center"/>
              <w:rPr>
                <w:ins w:id="13599" w:author="Στάθης Καπ" w:date="2023-03-09T06:01:00Z"/>
                <w:sz w:val="16"/>
                <w:szCs w:val="16"/>
              </w:rPr>
            </w:pPr>
            <w:ins w:id="13600" w:author="Στάθης Καπ" w:date="2023-03-09T06:01:00Z">
              <w:r w:rsidRPr="007E0F91">
                <w:rPr>
                  <w:sz w:val="16"/>
                  <w:szCs w:val="16"/>
                </w:rPr>
                <w:t>CPU(s)</w:t>
              </w:r>
            </w:ins>
          </w:p>
        </w:tc>
      </w:tr>
      <w:tr w:rsidR="006E3D2E" w14:paraId="7D6B0B75" w14:textId="77777777" w:rsidTr="009861B1">
        <w:trPr>
          <w:trHeight w:val="170"/>
          <w:jc w:val="center"/>
          <w:ins w:id="13601" w:author="Στάθης Καπ" w:date="2023-03-09T06:01:00Z"/>
        </w:trPr>
        <w:tc>
          <w:tcPr>
            <w:tcW w:w="453" w:type="dxa"/>
            <w:vMerge/>
            <w:tcBorders>
              <w:left w:val="single" w:sz="4" w:space="0" w:color="auto"/>
              <w:bottom w:val="single" w:sz="4" w:space="0" w:color="auto"/>
            </w:tcBorders>
            <w:shd w:val="clear" w:color="auto" w:fill="E7E6E6" w:themeFill="background2"/>
          </w:tcPr>
          <w:p w14:paraId="07D885B6" w14:textId="77777777" w:rsidR="006E3D2E" w:rsidRPr="009861B1" w:rsidRDefault="006E3D2E" w:rsidP="009861B1">
            <w:pPr>
              <w:jc w:val="center"/>
              <w:rPr>
                <w:ins w:id="13602" w:author="Στάθης Καπ" w:date="2023-03-09T06:01:00Z"/>
                <w:sz w:val="14"/>
                <w:szCs w:val="14"/>
              </w:rPr>
            </w:pPr>
          </w:p>
        </w:tc>
        <w:tc>
          <w:tcPr>
            <w:tcW w:w="565" w:type="dxa"/>
            <w:vMerge/>
            <w:tcBorders>
              <w:bottom w:val="single" w:sz="4" w:space="0" w:color="auto"/>
            </w:tcBorders>
            <w:shd w:val="clear" w:color="auto" w:fill="E7E6E6" w:themeFill="background2"/>
          </w:tcPr>
          <w:p w14:paraId="188E55E9" w14:textId="77777777" w:rsidR="006E3D2E" w:rsidRPr="009861B1" w:rsidRDefault="006E3D2E" w:rsidP="009861B1">
            <w:pPr>
              <w:jc w:val="center"/>
              <w:rPr>
                <w:ins w:id="13603" w:author="Στάθης Καπ" w:date="2023-03-09T06:01:00Z"/>
                <w:sz w:val="14"/>
                <w:szCs w:val="14"/>
              </w:rPr>
            </w:pPr>
          </w:p>
        </w:tc>
        <w:tc>
          <w:tcPr>
            <w:tcW w:w="679" w:type="dxa"/>
            <w:vMerge/>
            <w:tcBorders>
              <w:bottom w:val="single" w:sz="4" w:space="0" w:color="auto"/>
            </w:tcBorders>
            <w:shd w:val="clear" w:color="auto" w:fill="E7E6E6" w:themeFill="background2"/>
          </w:tcPr>
          <w:p w14:paraId="2782875D" w14:textId="77777777" w:rsidR="006E3D2E" w:rsidRPr="009861B1" w:rsidRDefault="006E3D2E" w:rsidP="009861B1">
            <w:pPr>
              <w:jc w:val="center"/>
              <w:rPr>
                <w:ins w:id="13604" w:author="Στάθης Καπ" w:date="2023-03-09T06:01:00Z"/>
                <w:sz w:val="14"/>
                <w:szCs w:val="14"/>
              </w:rPr>
            </w:pPr>
          </w:p>
        </w:tc>
        <w:tc>
          <w:tcPr>
            <w:tcW w:w="453" w:type="dxa"/>
            <w:tcBorders>
              <w:top w:val="single" w:sz="4" w:space="0" w:color="auto"/>
              <w:bottom w:val="single" w:sz="4" w:space="0" w:color="auto"/>
            </w:tcBorders>
            <w:shd w:val="clear" w:color="auto" w:fill="E7E6E6" w:themeFill="background2"/>
          </w:tcPr>
          <w:p w14:paraId="558FCBB5" w14:textId="77777777" w:rsidR="006E3D2E" w:rsidRPr="009861B1" w:rsidRDefault="006E3D2E" w:rsidP="009861B1">
            <w:pPr>
              <w:jc w:val="center"/>
              <w:rPr>
                <w:ins w:id="13605" w:author="Στάθης Καπ" w:date="2023-03-09T06:01:00Z"/>
                <w:sz w:val="14"/>
                <w:szCs w:val="14"/>
              </w:rPr>
            </w:pPr>
            <w:ins w:id="13606" w:author="Στάθης Καπ" w:date="2023-03-09T06:01: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0886BF31" w14:textId="77777777" w:rsidR="006E3D2E" w:rsidRPr="009861B1" w:rsidRDefault="006E3D2E" w:rsidP="009861B1">
            <w:pPr>
              <w:jc w:val="center"/>
              <w:rPr>
                <w:ins w:id="13607" w:author="Στάθης Καπ" w:date="2023-03-09T06:01:00Z"/>
                <w:sz w:val="14"/>
                <w:szCs w:val="14"/>
              </w:rPr>
            </w:pPr>
            <w:ins w:id="13608" w:author="Στάθης Καπ" w:date="2023-03-09T06:01: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34616583" w14:textId="77777777" w:rsidR="006E3D2E" w:rsidRPr="009861B1" w:rsidRDefault="006E3D2E" w:rsidP="009861B1">
            <w:pPr>
              <w:jc w:val="center"/>
              <w:rPr>
                <w:ins w:id="13609" w:author="Στάθης Καπ" w:date="2023-03-09T06:01:00Z"/>
                <w:sz w:val="14"/>
                <w:szCs w:val="14"/>
              </w:rPr>
            </w:pPr>
            <w:ins w:id="13610" w:author="Στάθης Καπ" w:date="2023-03-09T06:01: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17801A99" w14:textId="77777777" w:rsidR="006E3D2E" w:rsidRPr="009861B1" w:rsidRDefault="006E3D2E" w:rsidP="009861B1">
            <w:pPr>
              <w:jc w:val="center"/>
              <w:rPr>
                <w:ins w:id="13611" w:author="Στάθης Καπ" w:date="2023-03-09T06:01:00Z"/>
                <w:sz w:val="14"/>
                <w:szCs w:val="14"/>
              </w:rPr>
            </w:pPr>
            <w:ins w:id="13612" w:author="Στάθης Καπ" w:date="2023-03-09T06:01: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2889286A" w14:textId="77777777" w:rsidR="006E3D2E" w:rsidRPr="009861B1" w:rsidRDefault="006E3D2E" w:rsidP="009861B1">
            <w:pPr>
              <w:jc w:val="center"/>
              <w:rPr>
                <w:ins w:id="13613" w:author="Στάθης Καπ" w:date="2023-03-09T06:01:00Z"/>
                <w:sz w:val="14"/>
                <w:szCs w:val="14"/>
              </w:rPr>
            </w:pPr>
            <w:ins w:id="13614" w:author="Στάθης Καπ" w:date="2023-03-09T06:01: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30E03344" w14:textId="77777777" w:rsidR="006E3D2E" w:rsidRPr="009861B1" w:rsidRDefault="006E3D2E" w:rsidP="009861B1">
            <w:pPr>
              <w:jc w:val="center"/>
              <w:rPr>
                <w:ins w:id="13615" w:author="Στάθης Καπ" w:date="2023-03-09T06:01:00Z"/>
                <w:sz w:val="14"/>
                <w:szCs w:val="14"/>
              </w:rPr>
            </w:pPr>
            <w:ins w:id="13616" w:author="Στάθης Καπ" w:date="2023-03-09T06:01: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241B797E" w14:textId="77777777" w:rsidR="006E3D2E" w:rsidRPr="009861B1" w:rsidRDefault="006E3D2E" w:rsidP="009861B1">
            <w:pPr>
              <w:jc w:val="center"/>
              <w:rPr>
                <w:ins w:id="13617" w:author="Στάθης Καπ" w:date="2023-03-09T06:01:00Z"/>
                <w:sz w:val="14"/>
                <w:szCs w:val="14"/>
              </w:rPr>
            </w:pPr>
            <w:ins w:id="13618" w:author="Στάθης Καπ" w:date="2023-03-09T06:01:00Z">
              <w:r w:rsidRPr="00E719CF">
                <w:rPr>
                  <w:sz w:val="14"/>
                  <w:szCs w:val="14"/>
                </w:rPr>
                <w:t>Gap (%)</w:t>
              </w:r>
            </w:ins>
          </w:p>
        </w:tc>
        <w:tc>
          <w:tcPr>
            <w:tcW w:w="453" w:type="dxa"/>
            <w:tcBorders>
              <w:left w:val="nil"/>
              <w:bottom w:val="single" w:sz="4" w:space="0" w:color="auto"/>
            </w:tcBorders>
            <w:shd w:val="clear" w:color="auto" w:fill="E7E6E6" w:themeFill="background2"/>
          </w:tcPr>
          <w:p w14:paraId="4D109CAE" w14:textId="77777777" w:rsidR="006E3D2E" w:rsidRPr="009861B1" w:rsidRDefault="006E3D2E" w:rsidP="009861B1">
            <w:pPr>
              <w:jc w:val="center"/>
              <w:rPr>
                <w:ins w:id="13619" w:author="Στάθης Καπ" w:date="2023-03-09T06:01:00Z"/>
                <w:sz w:val="14"/>
                <w:szCs w:val="14"/>
              </w:rPr>
            </w:pPr>
            <w:ins w:id="13620" w:author="Στάθης Καπ" w:date="2023-03-09T06:01:00Z">
              <w:r w:rsidRPr="00E719CF">
                <w:rPr>
                  <w:sz w:val="14"/>
                  <w:szCs w:val="14"/>
                </w:rPr>
                <w:t>Value</w:t>
              </w:r>
            </w:ins>
          </w:p>
        </w:tc>
        <w:tc>
          <w:tcPr>
            <w:tcW w:w="454" w:type="dxa"/>
            <w:tcBorders>
              <w:bottom w:val="single" w:sz="4" w:space="0" w:color="auto"/>
            </w:tcBorders>
            <w:shd w:val="clear" w:color="auto" w:fill="E7E6E6" w:themeFill="background2"/>
          </w:tcPr>
          <w:p w14:paraId="1157AB1C" w14:textId="77777777" w:rsidR="006E3D2E" w:rsidRPr="009861B1" w:rsidRDefault="006E3D2E" w:rsidP="009861B1">
            <w:pPr>
              <w:jc w:val="center"/>
              <w:rPr>
                <w:ins w:id="13621" w:author="Στάθης Καπ" w:date="2023-03-09T06:01:00Z"/>
                <w:sz w:val="14"/>
                <w:szCs w:val="14"/>
              </w:rPr>
            </w:pPr>
            <w:ins w:id="13622" w:author="Στάθης Καπ" w:date="2023-03-09T06:01:00Z">
              <w:r w:rsidRPr="00E719CF">
                <w:rPr>
                  <w:sz w:val="14"/>
                  <w:szCs w:val="14"/>
                </w:rPr>
                <w:t>Gap (%)</w:t>
              </w:r>
            </w:ins>
          </w:p>
        </w:tc>
        <w:tc>
          <w:tcPr>
            <w:tcW w:w="454" w:type="dxa"/>
            <w:tcBorders>
              <w:bottom w:val="single" w:sz="4" w:space="0" w:color="auto"/>
            </w:tcBorders>
            <w:shd w:val="clear" w:color="auto" w:fill="E7E6E6" w:themeFill="background2"/>
          </w:tcPr>
          <w:p w14:paraId="6B4C1A3A" w14:textId="77777777" w:rsidR="006E3D2E" w:rsidRPr="009861B1" w:rsidRDefault="006E3D2E" w:rsidP="009861B1">
            <w:pPr>
              <w:jc w:val="center"/>
              <w:rPr>
                <w:ins w:id="13623" w:author="Στάθης Καπ" w:date="2023-03-09T06:01:00Z"/>
                <w:sz w:val="14"/>
                <w:szCs w:val="14"/>
              </w:rPr>
            </w:pPr>
            <w:ins w:id="13624" w:author="Στάθης Καπ" w:date="2023-03-09T06:01:00Z">
              <w:r w:rsidRPr="00E719CF">
                <w:rPr>
                  <w:sz w:val="14"/>
                  <w:szCs w:val="14"/>
                </w:rPr>
                <w:t>Value</w:t>
              </w:r>
            </w:ins>
          </w:p>
        </w:tc>
        <w:tc>
          <w:tcPr>
            <w:tcW w:w="454" w:type="dxa"/>
            <w:tcBorders>
              <w:bottom w:val="single" w:sz="4" w:space="0" w:color="auto"/>
            </w:tcBorders>
            <w:shd w:val="clear" w:color="auto" w:fill="E7E6E6" w:themeFill="background2"/>
          </w:tcPr>
          <w:p w14:paraId="619700BB" w14:textId="77777777" w:rsidR="006E3D2E" w:rsidRPr="009861B1" w:rsidRDefault="006E3D2E" w:rsidP="009861B1">
            <w:pPr>
              <w:jc w:val="center"/>
              <w:rPr>
                <w:ins w:id="13625" w:author="Στάθης Καπ" w:date="2023-03-09T06:01:00Z"/>
                <w:sz w:val="14"/>
                <w:szCs w:val="14"/>
              </w:rPr>
            </w:pPr>
            <w:ins w:id="13626" w:author="Στάθης Καπ" w:date="2023-03-09T06:01:00Z">
              <w:r w:rsidRPr="00E719CF">
                <w:rPr>
                  <w:sz w:val="14"/>
                  <w:szCs w:val="14"/>
                </w:rPr>
                <w:t>Gap (%)</w:t>
              </w:r>
            </w:ins>
          </w:p>
        </w:tc>
        <w:tc>
          <w:tcPr>
            <w:tcW w:w="453" w:type="dxa"/>
            <w:tcBorders>
              <w:bottom w:val="single" w:sz="4" w:space="0" w:color="auto"/>
            </w:tcBorders>
            <w:shd w:val="clear" w:color="auto" w:fill="E7E6E6" w:themeFill="background2"/>
          </w:tcPr>
          <w:p w14:paraId="7903E1DE" w14:textId="77777777" w:rsidR="006E3D2E" w:rsidRPr="009861B1" w:rsidRDefault="006E3D2E" w:rsidP="009861B1">
            <w:pPr>
              <w:jc w:val="center"/>
              <w:rPr>
                <w:ins w:id="13627" w:author="Στάθης Καπ" w:date="2023-03-09T06:01:00Z"/>
                <w:sz w:val="14"/>
                <w:szCs w:val="14"/>
              </w:rPr>
            </w:pPr>
            <w:ins w:id="13628" w:author="Στάθης Καπ" w:date="2023-03-09T06:01:00Z">
              <w:r w:rsidRPr="00E719CF">
                <w:rPr>
                  <w:sz w:val="14"/>
                  <w:szCs w:val="14"/>
                </w:rPr>
                <w:t>Value</w:t>
              </w:r>
            </w:ins>
          </w:p>
        </w:tc>
        <w:tc>
          <w:tcPr>
            <w:tcW w:w="454" w:type="dxa"/>
            <w:tcBorders>
              <w:bottom w:val="single" w:sz="4" w:space="0" w:color="auto"/>
            </w:tcBorders>
            <w:shd w:val="clear" w:color="auto" w:fill="E7E6E6" w:themeFill="background2"/>
          </w:tcPr>
          <w:p w14:paraId="24FCFCFB" w14:textId="77777777" w:rsidR="006E3D2E" w:rsidRPr="009861B1" w:rsidRDefault="006E3D2E" w:rsidP="009861B1">
            <w:pPr>
              <w:jc w:val="center"/>
              <w:rPr>
                <w:ins w:id="13629" w:author="Στάθης Καπ" w:date="2023-03-09T06:01:00Z"/>
                <w:sz w:val="14"/>
                <w:szCs w:val="14"/>
              </w:rPr>
            </w:pPr>
            <w:ins w:id="13630" w:author="Στάθης Καπ" w:date="2023-03-09T06:01:00Z">
              <w:r w:rsidRPr="00E719CF">
                <w:rPr>
                  <w:sz w:val="14"/>
                  <w:szCs w:val="14"/>
                </w:rPr>
                <w:t>Gap (%)</w:t>
              </w:r>
            </w:ins>
          </w:p>
        </w:tc>
        <w:tc>
          <w:tcPr>
            <w:tcW w:w="454" w:type="dxa"/>
            <w:tcBorders>
              <w:bottom w:val="single" w:sz="4" w:space="0" w:color="auto"/>
            </w:tcBorders>
            <w:shd w:val="clear" w:color="auto" w:fill="E7E6E6" w:themeFill="background2"/>
          </w:tcPr>
          <w:p w14:paraId="1882026D" w14:textId="77777777" w:rsidR="006E3D2E" w:rsidRPr="009861B1" w:rsidRDefault="006E3D2E" w:rsidP="009861B1">
            <w:pPr>
              <w:jc w:val="center"/>
              <w:rPr>
                <w:ins w:id="13631" w:author="Στάθης Καπ" w:date="2023-03-09T06:01:00Z"/>
                <w:sz w:val="14"/>
                <w:szCs w:val="14"/>
              </w:rPr>
            </w:pPr>
            <w:ins w:id="13632" w:author="Στάθης Καπ" w:date="2023-03-09T06:01: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4EA3CFE3" w14:textId="77777777" w:rsidR="006E3D2E" w:rsidRPr="009861B1" w:rsidRDefault="006E3D2E" w:rsidP="009861B1">
            <w:pPr>
              <w:jc w:val="center"/>
              <w:rPr>
                <w:ins w:id="13633" w:author="Στάθης Καπ" w:date="2023-03-09T06:01:00Z"/>
                <w:sz w:val="14"/>
                <w:szCs w:val="14"/>
              </w:rPr>
            </w:pPr>
            <w:ins w:id="13634" w:author="Στάθης Καπ" w:date="2023-03-09T06:01:00Z">
              <w:r w:rsidRPr="00E719CF">
                <w:rPr>
                  <w:sz w:val="14"/>
                  <w:szCs w:val="14"/>
                </w:rPr>
                <w:t>Gap (%)</w:t>
              </w:r>
            </w:ins>
          </w:p>
        </w:tc>
      </w:tr>
      <w:tr w:rsidR="00BD2E78" w14:paraId="59E9295A" w14:textId="77777777" w:rsidTr="001E35AD">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3635" w:author="Στάθης Καπ" w:date="2023-03-09T07:06: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3636" w:author="Στάθης Καπ" w:date="2023-03-09T06:01:00Z"/>
          <w:trPrChange w:id="13637" w:author="Στάθης Καπ" w:date="2023-03-09T07:06:00Z">
            <w:trPr>
              <w:gridAfter w:val="0"/>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center"/>
            <w:tcPrChange w:id="13638" w:author="Στάθης Καπ" w:date="2023-03-09T07:06:00Z">
              <w:tcPr>
                <w:tcW w:w="453" w:type="dxa"/>
                <w:gridSpan w:val="2"/>
                <w:tcBorders>
                  <w:top w:val="single" w:sz="4" w:space="0" w:color="auto"/>
                  <w:left w:val="single" w:sz="4" w:space="0" w:color="auto"/>
                  <w:right w:val="single" w:sz="4" w:space="0" w:color="auto"/>
                </w:tcBorders>
                <w:shd w:val="clear" w:color="auto" w:fill="E7E6E6" w:themeFill="background2"/>
                <w:vAlign w:val="center"/>
              </w:tcPr>
            </w:tcPrChange>
          </w:tcPr>
          <w:p w14:paraId="0EA37919" w14:textId="77777777" w:rsidR="00BD2E78" w:rsidRPr="007E0F91" w:rsidRDefault="00BD2E78" w:rsidP="00BD2E78">
            <w:pPr>
              <w:jc w:val="center"/>
              <w:rPr>
                <w:ins w:id="13639" w:author="Στάθης Καπ" w:date="2023-03-09T06:01:00Z"/>
                <w:sz w:val="16"/>
                <w:szCs w:val="16"/>
              </w:rPr>
            </w:pPr>
            <w:ins w:id="13640" w:author="Στάθης Καπ" w:date="2023-03-09T06:01:00Z">
              <w:r w:rsidRPr="007E0F91">
                <w:rPr>
                  <w:sz w:val="16"/>
                  <w:szCs w:val="16"/>
                </w:rPr>
                <w:t>pr01</w:t>
              </w:r>
            </w:ins>
          </w:p>
        </w:tc>
        <w:tc>
          <w:tcPr>
            <w:tcW w:w="565" w:type="dxa"/>
            <w:tcBorders>
              <w:top w:val="single" w:sz="4" w:space="0" w:color="auto"/>
              <w:left w:val="single" w:sz="4" w:space="0" w:color="auto"/>
            </w:tcBorders>
            <w:vAlign w:val="center"/>
            <w:tcPrChange w:id="13641" w:author="Στάθης Καπ" w:date="2023-03-09T07:06:00Z">
              <w:tcPr>
                <w:tcW w:w="565" w:type="dxa"/>
                <w:gridSpan w:val="2"/>
                <w:tcBorders>
                  <w:top w:val="single" w:sz="4" w:space="0" w:color="auto"/>
                  <w:left w:val="single" w:sz="4" w:space="0" w:color="auto"/>
                </w:tcBorders>
              </w:tcPr>
            </w:tcPrChange>
          </w:tcPr>
          <w:p w14:paraId="306975A5" w14:textId="40589898" w:rsidR="00BD2E78" w:rsidRPr="007E0F91" w:rsidRDefault="00BD2E78" w:rsidP="00BD2E78">
            <w:pPr>
              <w:jc w:val="center"/>
              <w:rPr>
                <w:ins w:id="13642" w:author="Στάθης Καπ" w:date="2023-03-09T06:01:00Z"/>
                <w:sz w:val="16"/>
                <w:szCs w:val="16"/>
              </w:rPr>
            </w:pPr>
            <w:ins w:id="13643" w:author="Στάθης Καπ" w:date="2023-03-09T07:06:00Z">
              <w:r>
                <w:rPr>
                  <w:rFonts w:ascii="Calibri" w:hAnsi="Calibri" w:cstheme="minorHAnsi"/>
                  <w:color w:val="000000"/>
                  <w:sz w:val="16"/>
                  <w:szCs w:val="16"/>
                </w:rPr>
                <w:t>657</w:t>
              </w:r>
            </w:ins>
          </w:p>
        </w:tc>
        <w:tc>
          <w:tcPr>
            <w:tcW w:w="679" w:type="dxa"/>
            <w:tcBorders>
              <w:top w:val="single" w:sz="4" w:space="0" w:color="auto"/>
              <w:right w:val="single" w:sz="4" w:space="0" w:color="auto"/>
            </w:tcBorders>
            <w:vAlign w:val="center"/>
            <w:tcPrChange w:id="13644" w:author="Στάθης Καπ" w:date="2023-03-09T07:06:00Z">
              <w:tcPr>
                <w:tcW w:w="679" w:type="dxa"/>
                <w:gridSpan w:val="2"/>
                <w:tcBorders>
                  <w:top w:val="single" w:sz="4" w:space="0" w:color="auto"/>
                  <w:right w:val="single" w:sz="4" w:space="0" w:color="auto"/>
                </w:tcBorders>
              </w:tcPr>
            </w:tcPrChange>
          </w:tcPr>
          <w:p w14:paraId="58D3124E" w14:textId="17FE36FE" w:rsidR="00BD2E78" w:rsidRPr="007E0F91" w:rsidRDefault="00BD2E78" w:rsidP="00BD2E78">
            <w:pPr>
              <w:jc w:val="center"/>
              <w:rPr>
                <w:ins w:id="13645" w:author="Στάθης Καπ" w:date="2023-03-09T06:01:00Z"/>
                <w:sz w:val="16"/>
                <w:szCs w:val="16"/>
              </w:rPr>
            </w:pPr>
            <w:ins w:id="13646" w:author="Στάθης Καπ" w:date="2023-03-09T07:06:00Z">
              <w:r>
                <w:rPr>
                  <w:rFonts w:ascii="Calibri" w:hAnsi="Calibri" w:cstheme="minorHAnsi"/>
                  <w:color w:val="000000"/>
                  <w:sz w:val="16"/>
                  <w:szCs w:val="16"/>
                </w:rPr>
                <w:t>644</w:t>
              </w:r>
            </w:ins>
          </w:p>
        </w:tc>
        <w:tc>
          <w:tcPr>
            <w:tcW w:w="453" w:type="dxa"/>
            <w:tcBorders>
              <w:top w:val="single" w:sz="4" w:space="0" w:color="auto"/>
              <w:left w:val="single" w:sz="4" w:space="0" w:color="auto"/>
            </w:tcBorders>
            <w:vAlign w:val="center"/>
            <w:tcPrChange w:id="13647" w:author="Στάθης Καπ" w:date="2023-03-09T07:06:00Z">
              <w:tcPr>
                <w:tcW w:w="453" w:type="dxa"/>
                <w:gridSpan w:val="2"/>
                <w:tcBorders>
                  <w:top w:val="single" w:sz="4" w:space="0" w:color="auto"/>
                  <w:left w:val="single" w:sz="4" w:space="0" w:color="auto"/>
                </w:tcBorders>
                <w:vAlign w:val="bottom"/>
              </w:tcPr>
            </w:tcPrChange>
          </w:tcPr>
          <w:p w14:paraId="34723299" w14:textId="566CD89E" w:rsidR="00BD2E78" w:rsidRPr="007E0F91" w:rsidRDefault="00BD2E78" w:rsidP="00BD2E78">
            <w:pPr>
              <w:jc w:val="center"/>
              <w:rPr>
                <w:ins w:id="13648" w:author="Στάθης Καπ" w:date="2023-03-09T06:01:00Z"/>
                <w:sz w:val="16"/>
                <w:szCs w:val="16"/>
              </w:rPr>
            </w:pPr>
            <w:ins w:id="13649" w:author="Στάθης Καπ" w:date="2023-03-09T07:06:00Z">
              <w:r>
                <w:rPr>
                  <w:rFonts w:ascii="Calibri" w:hAnsi="Calibri" w:cs="Calibri"/>
                  <w:color w:val="000000"/>
                  <w:sz w:val="16"/>
                  <w:szCs w:val="16"/>
                </w:rPr>
                <w:t>649</w:t>
              </w:r>
            </w:ins>
          </w:p>
        </w:tc>
        <w:tc>
          <w:tcPr>
            <w:tcW w:w="708" w:type="dxa"/>
            <w:tcBorders>
              <w:top w:val="single" w:sz="4" w:space="0" w:color="auto"/>
            </w:tcBorders>
            <w:vAlign w:val="center"/>
            <w:tcPrChange w:id="13650" w:author="Στάθης Καπ" w:date="2023-03-09T07:06:00Z">
              <w:tcPr>
                <w:tcW w:w="708" w:type="dxa"/>
                <w:gridSpan w:val="2"/>
                <w:tcBorders>
                  <w:top w:val="single" w:sz="4" w:space="0" w:color="auto"/>
                </w:tcBorders>
                <w:vAlign w:val="center"/>
              </w:tcPr>
            </w:tcPrChange>
          </w:tcPr>
          <w:p w14:paraId="1C0BDF84" w14:textId="41B47FF2" w:rsidR="00BD2E78" w:rsidRPr="007E0F91" w:rsidRDefault="00BD2E78" w:rsidP="00BD2E78">
            <w:pPr>
              <w:jc w:val="center"/>
              <w:rPr>
                <w:ins w:id="13651" w:author="Στάθης Καπ" w:date="2023-03-09T06:01:00Z"/>
                <w:sz w:val="16"/>
                <w:szCs w:val="16"/>
              </w:rPr>
            </w:pPr>
            <w:ins w:id="13652" w:author="Στάθης Καπ" w:date="2023-03-09T07:06:00Z">
              <w:r>
                <w:rPr>
                  <w:rFonts w:ascii="Calibri" w:hAnsi="Calibri" w:cs="Calibri"/>
                  <w:color w:val="000000"/>
                  <w:sz w:val="16"/>
                  <w:szCs w:val="16"/>
                </w:rPr>
                <w:t>1.22</w:t>
              </w:r>
            </w:ins>
          </w:p>
        </w:tc>
        <w:tc>
          <w:tcPr>
            <w:tcW w:w="652" w:type="dxa"/>
            <w:vMerge w:val="restart"/>
            <w:tcBorders>
              <w:top w:val="single" w:sz="4" w:space="0" w:color="auto"/>
              <w:right w:val="single" w:sz="4" w:space="0" w:color="auto"/>
            </w:tcBorders>
            <w:vAlign w:val="center"/>
            <w:tcPrChange w:id="13653" w:author="Στάθης Καπ" w:date="2023-03-09T07:06:00Z">
              <w:tcPr>
                <w:tcW w:w="652" w:type="dxa"/>
                <w:gridSpan w:val="2"/>
                <w:vMerge w:val="restart"/>
                <w:tcBorders>
                  <w:top w:val="single" w:sz="4" w:space="0" w:color="auto"/>
                  <w:right w:val="single" w:sz="4" w:space="0" w:color="auto"/>
                </w:tcBorders>
                <w:vAlign w:val="bottom"/>
              </w:tcPr>
            </w:tcPrChange>
          </w:tcPr>
          <w:p w14:paraId="7CD5B2D3" w14:textId="77777777" w:rsidR="00BD2E78" w:rsidRPr="007E0F91" w:rsidRDefault="00BD2E78" w:rsidP="00BD2E78">
            <w:pPr>
              <w:jc w:val="center"/>
              <w:rPr>
                <w:ins w:id="13654" w:author="Στάθης Καπ" w:date="2023-03-09T07:06:00Z"/>
                <w:sz w:val="16"/>
                <w:szCs w:val="16"/>
              </w:rPr>
            </w:pPr>
            <w:ins w:id="13655" w:author="Στάθης Καπ" w:date="2023-03-09T07:06:00Z">
              <w:r>
                <w:rPr>
                  <w:rFonts w:ascii="Calibri" w:hAnsi="Calibri" w:cs="Calibri"/>
                  <w:color w:val="000000"/>
                  <w:sz w:val="16"/>
                  <w:szCs w:val="16"/>
                </w:rPr>
                <w:t>0.184</w:t>
              </w:r>
            </w:ins>
          </w:p>
          <w:p w14:paraId="069AB9A9" w14:textId="77777777" w:rsidR="00BD2E78" w:rsidRPr="007E0F91" w:rsidRDefault="00BD2E78" w:rsidP="00BD2E78">
            <w:pPr>
              <w:jc w:val="center"/>
              <w:rPr>
                <w:ins w:id="13656" w:author="Στάθης Καπ" w:date="2023-03-09T07:06:00Z"/>
                <w:sz w:val="16"/>
                <w:szCs w:val="16"/>
              </w:rPr>
            </w:pPr>
            <w:ins w:id="13657" w:author="Στάθης Καπ" w:date="2023-03-09T07:06:00Z">
              <w:r>
                <w:rPr>
                  <w:rFonts w:ascii="Calibri" w:hAnsi="Calibri" w:cs="Calibri"/>
                  <w:color w:val="000000"/>
                  <w:sz w:val="16"/>
                  <w:szCs w:val="16"/>
                </w:rPr>
                <w:t>0.964</w:t>
              </w:r>
            </w:ins>
          </w:p>
          <w:p w14:paraId="79365FE5" w14:textId="77777777" w:rsidR="00BD2E78" w:rsidRPr="007E0F91" w:rsidRDefault="00BD2E78" w:rsidP="00BD2E78">
            <w:pPr>
              <w:jc w:val="center"/>
              <w:rPr>
                <w:ins w:id="13658" w:author="Στάθης Καπ" w:date="2023-03-09T07:06:00Z"/>
                <w:sz w:val="16"/>
                <w:szCs w:val="16"/>
              </w:rPr>
            </w:pPr>
            <w:ins w:id="13659" w:author="Στάθης Καπ" w:date="2023-03-09T07:06:00Z">
              <w:r>
                <w:rPr>
                  <w:rFonts w:ascii="Calibri" w:hAnsi="Calibri" w:cs="Calibri"/>
                  <w:color w:val="000000"/>
                  <w:sz w:val="16"/>
                  <w:szCs w:val="16"/>
                </w:rPr>
                <w:t>1.408</w:t>
              </w:r>
            </w:ins>
          </w:p>
          <w:p w14:paraId="76D5B7F9" w14:textId="77777777" w:rsidR="00BD2E78" w:rsidRPr="007E0F91" w:rsidRDefault="00BD2E78" w:rsidP="00BD2E78">
            <w:pPr>
              <w:jc w:val="center"/>
              <w:rPr>
                <w:ins w:id="13660" w:author="Στάθης Καπ" w:date="2023-03-09T07:06:00Z"/>
                <w:sz w:val="16"/>
                <w:szCs w:val="16"/>
              </w:rPr>
            </w:pPr>
            <w:ins w:id="13661" w:author="Στάθης Καπ" w:date="2023-03-09T07:06:00Z">
              <w:r>
                <w:rPr>
                  <w:rFonts w:ascii="Calibri" w:hAnsi="Calibri" w:cs="Calibri"/>
                  <w:color w:val="000000"/>
                  <w:sz w:val="16"/>
                  <w:szCs w:val="16"/>
                </w:rPr>
                <w:t>7.67</w:t>
              </w:r>
            </w:ins>
          </w:p>
          <w:p w14:paraId="0CD3AA0A" w14:textId="77777777" w:rsidR="00BD2E78" w:rsidRPr="007E0F91" w:rsidRDefault="00BD2E78" w:rsidP="00BD2E78">
            <w:pPr>
              <w:jc w:val="center"/>
              <w:rPr>
                <w:ins w:id="13662" w:author="Στάθης Καπ" w:date="2023-03-09T07:06:00Z"/>
                <w:sz w:val="16"/>
                <w:szCs w:val="16"/>
              </w:rPr>
            </w:pPr>
            <w:ins w:id="13663" w:author="Στάθης Καπ" w:date="2023-03-09T07:06:00Z">
              <w:r>
                <w:rPr>
                  <w:rFonts w:ascii="Calibri" w:hAnsi="Calibri" w:cs="Calibri"/>
                  <w:color w:val="000000"/>
                  <w:sz w:val="16"/>
                  <w:szCs w:val="16"/>
                </w:rPr>
                <w:t>4.069</w:t>
              </w:r>
            </w:ins>
          </w:p>
          <w:p w14:paraId="6D5E1CD8" w14:textId="77777777" w:rsidR="00BD2E78" w:rsidRPr="007E0F91" w:rsidRDefault="00BD2E78" w:rsidP="00BD2E78">
            <w:pPr>
              <w:jc w:val="center"/>
              <w:rPr>
                <w:ins w:id="13664" w:author="Στάθης Καπ" w:date="2023-03-09T07:06:00Z"/>
                <w:sz w:val="16"/>
                <w:szCs w:val="16"/>
              </w:rPr>
            </w:pPr>
            <w:ins w:id="13665" w:author="Στάθης Καπ" w:date="2023-03-09T07:06:00Z">
              <w:r>
                <w:rPr>
                  <w:rFonts w:ascii="Calibri" w:hAnsi="Calibri" w:cs="Calibri"/>
                  <w:color w:val="000000"/>
                  <w:sz w:val="16"/>
                  <w:szCs w:val="16"/>
                </w:rPr>
                <w:t>12.217</w:t>
              </w:r>
            </w:ins>
          </w:p>
          <w:p w14:paraId="582E19CA" w14:textId="77777777" w:rsidR="00BD2E78" w:rsidRPr="007E0F91" w:rsidRDefault="00BD2E78" w:rsidP="00BD2E78">
            <w:pPr>
              <w:jc w:val="center"/>
              <w:rPr>
                <w:ins w:id="13666" w:author="Στάθης Καπ" w:date="2023-03-09T07:06:00Z"/>
                <w:sz w:val="16"/>
                <w:szCs w:val="16"/>
              </w:rPr>
            </w:pPr>
            <w:ins w:id="13667" w:author="Στάθης Καπ" w:date="2023-03-09T07:06:00Z">
              <w:r>
                <w:rPr>
                  <w:rFonts w:ascii="Calibri" w:hAnsi="Calibri" w:cs="Calibri"/>
                  <w:color w:val="000000"/>
                  <w:sz w:val="16"/>
                  <w:szCs w:val="16"/>
                </w:rPr>
                <w:t>0.414</w:t>
              </w:r>
            </w:ins>
          </w:p>
          <w:p w14:paraId="288391FD" w14:textId="77777777" w:rsidR="00BD2E78" w:rsidRPr="007E0F91" w:rsidRDefault="00BD2E78" w:rsidP="00BD2E78">
            <w:pPr>
              <w:jc w:val="center"/>
              <w:rPr>
                <w:ins w:id="13668" w:author="Στάθης Καπ" w:date="2023-03-09T07:06:00Z"/>
                <w:sz w:val="16"/>
                <w:szCs w:val="16"/>
              </w:rPr>
            </w:pPr>
            <w:ins w:id="13669" w:author="Στάθης Καπ" w:date="2023-03-09T07:06:00Z">
              <w:r>
                <w:rPr>
                  <w:rFonts w:ascii="Calibri" w:hAnsi="Calibri" w:cs="Calibri"/>
                  <w:color w:val="000000"/>
                  <w:sz w:val="16"/>
                  <w:szCs w:val="16"/>
                </w:rPr>
                <w:t>1.585</w:t>
              </w:r>
            </w:ins>
          </w:p>
          <w:p w14:paraId="47D0B107" w14:textId="77777777" w:rsidR="00BD2E78" w:rsidRPr="007E0F91" w:rsidRDefault="00BD2E78" w:rsidP="00BD2E78">
            <w:pPr>
              <w:jc w:val="center"/>
              <w:rPr>
                <w:ins w:id="13670" w:author="Στάθης Καπ" w:date="2023-03-09T07:06:00Z"/>
                <w:sz w:val="16"/>
                <w:szCs w:val="16"/>
              </w:rPr>
            </w:pPr>
            <w:ins w:id="13671" w:author="Στάθης Καπ" w:date="2023-03-09T07:06:00Z">
              <w:r>
                <w:rPr>
                  <w:rFonts w:ascii="Calibri" w:hAnsi="Calibri" w:cs="Calibri"/>
                  <w:color w:val="000000"/>
                  <w:sz w:val="16"/>
                  <w:szCs w:val="16"/>
                </w:rPr>
                <w:t>2.929</w:t>
              </w:r>
            </w:ins>
          </w:p>
          <w:p w14:paraId="5EA495EF" w14:textId="77777777" w:rsidR="00BD2E78" w:rsidRPr="007E0F91" w:rsidRDefault="00BD2E78" w:rsidP="00BD2E78">
            <w:pPr>
              <w:jc w:val="center"/>
              <w:rPr>
                <w:ins w:id="13672" w:author="Στάθης Καπ" w:date="2023-03-09T07:06:00Z"/>
                <w:sz w:val="16"/>
                <w:szCs w:val="16"/>
              </w:rPr>
            </w:pPr>
            <w:ins w:id="13673" w:author="Στάθης Καπ" w:date="2023-03-09T07:06:00Z">
              <w:r>
                <w:rPr>
                  <w:rFonts w:ascii="Calibri" w:hAnsi="Calibri" w:cs="Calibri"/>
                  <w:color w:val="000000"/>
                  <w:sz w:val="16"/>
                  <w:szCs w:val="16"/>
                </w:rPr>
                <w:t>7.365</w:t>
              </w:r>
            </w:ins>
          </w:p>
          <w:p w14:paraId="730B1780" w14:textId="77777777" w:rsidR="00BD2E78" w:rsidRPr="007E0F91" w:rsidRDefault="00BD2E78" w:rsidP="00BD2E78">
            <w:pPr>
              <w:jc w:val="center"/>
              <w:rPr>
                <w:ins w:id="13674" w:author="Στάθης Καπ" w:date="2023-03-09T07:06:00Z"/>
                <w:sz w:val="16"/>
                <w:szCs w:val="16"/>
              </w:rPr>
            </w:pPr>
            <w:ins w:id="13675" w:author="Στάθης Καπ" w:date="2023-03-09T07:06:00Z">
              <w:r>
                <w:rPr>
                  <w:rFonts w:ascii="Calibri" w:hAnsi="Calibri" w:cs="Calibri"/>
                  <w:color w:val="000000"/>
                  <w:sz w:val="16"/>
                  <w:szCs w:val="16"/>
                </w:rPr>
                <w:t>0.087</w:t>
              </w:r>
            </w:ins>
          </w:p>
          <w:p w14:paraId="03E926FB" w14:textId="77777777" w:rsidR="00BD2E78" w:rsidRPr="007E0F91" w:rsidRDefault="00BD2E78" w:rsidP="00BD2E78">
            <w:pPr>
              <w:jc w:val="center"/>
              <w:rPr>
                <w:ins w:id="13676" w:author="Στάθης Καπ" w:date="2023-03-09T07:06:00Z"/>
                <w:sz w:val="16"/>
                <w:szCs w:val="16"/>
              </w:rPr>
            </w:pPr>
            <w:ins w:id="13677" w:author="Στάθης Καπ" w:date="2023-03-09T07:06:00Z">
              <w:r>
                <w:rPr>
                  <w:rFonts w:ascii="Calibri" w:hAnsi="Calibri" w:cs="Calibri"/>
                  <w:color w:val="000000"/>
                  <w:sz w:val="16"/>
                  <w:szCs w:val="16"/>
                </w:rPr>
                <w:t>0.664</w:t>
              </w:r>
            </w:ins>
          </w:p>
          <w:p w14:paraId="1F8D0D1A" w14:textId="77777777" w:rsidR="00BD2E78" w:rsidRPr="007E0F91" w:rsidRDefault="00BD2E78" w:rsidP="00BD2E78">
            <w:pPr>
              <w:jc w:val="center"/>
              <w:rPr>
                <w:ins w:id="13678" w:author="Στάθης Καπ" w:date="2023-03-09T07:06:00Z"/>
                <w:sz w:val="16"/>
                <w:szCs w:val="16"/>
              </w:rPr>
            </w:pPr>
            <w:ins w:id="13679" w:author="Στάθης Καπ" w:date="2023-03-09T07:06:00Z">
              <w:r>
                <w:rPr>
                  <w:rFonts w:ascii="Calibri" w:hAnsi="Calibri" w:cs="Calibri"/>
                  <w:color w:val="000000"/>
                  <w:sz w:val="16"/>
                  <w:szCs w:val="16"/>
                </w:rPr>
                <w:t>1.755</w:t>
              </w:r>
            </w:ins>
          </w:p>
          <w:p w14:paraId="2DAC69FE" w14:textId="77777777" w:rsidR="00BD2E78" w:rsidRPr="007E0F91" w:rsidRDefault="00BD2E78" w:rsidP="00BD2E78">
            <w:pPr>
              <w:jc w:val="center"/>
              <w:rPr>
                <w:ins w:id="13680" w:author="Στάθης Καπ" w:date="2023-03-09T07:06:00Z"/>
                <w:sz w:val="16"/>
                <w:szCs w:val="16"/>
              </w:rPr>
            </w:pPr>
            <w:ins w:id="13681" w:author="Στάθης Καπ" w:date="2023-03-09T07:06:00Z">
              <w:r>
                <w:rPr>
                  <w:rFonts w:ascii="Calibri" w:hAnsi="Calibri" w:cs="Calibri"/>
                  <w:color w:val="000000"/>
                  <w:sz w:val="16"/>
                  <w:szCs w:val="16"/>
                </w:rPr>
                <w:t>2.402</w:t>
              </w:r>
            </w:ins>
          </w:p>
          <w:p w14:paraId="50D11E00" w14:textId="77777777" w:rsidR="00BD2E78" w:rsidRPr="007E0F91" w:rsidRDefault="00BD2E78" w:rsidP="00BD2E78">
            <w:pPr>
              <w:jc w:val="center"/>
              <w:rPr>
                <w:ins w:id="13682" w:author="Στάθης Καπ" w:date="2023-03-09T07:06:00Z"/>
                <w:sz w:val="16"/>
                <w:szCs w:val="16"/>
              </w:rPr>
            </w:pPr>
            <w:ins w:id="13683" w:author="Στάθης Καπ" w:date="2023-03-09T07:06:00Z">
              <w:r>
                <w:rPr>
                  <w:rFonts w:ascii="Calibri" w:hAnsi="Calibri" w:cs="Calibri"/>
                  <w:color w:val="000000"/>
                  <w:sz w:val="16"/>
                  <w:szCs w:val="16"/>
                </w:rPr>
                <w:t>6.725</w:t>
              </w:r>
            </w:ins>
          </w:p>
          <w:p w14:paraId="7B2A9819" w14:textId="77777777" w:rsidR="00BD2E78" w:rsidRPr="007E0F91" w:rsidRDefault="00BD2E78" w:rsidP="00BD2E78">
            <w:pPr>
              <w:jc w:val="center"/>
              <w:rPr>
                <w:ins w:id="13684" w:author="Στάθης Καπ" w:date="2023-03-09T07:06:00Z"/>
                <w:sz w:val="16"/>
                <w:szCs w:val="16"/>
              </w:rPr>
            </w:pPr>
            <w:ins w:id="13685" w:author="Στάθης Καπ" w:date="2023-03-09T07:06:00Z">
              <w:r>
                <w:rPr>
                  <w:rFonts w:ascii="Calibri" w:hAnsi="Calibri" w:cs="Calibri"/>
                  <w:color w:val="000000"/>
                  <w:sz w:val="16"/>
                  <w:szCs w:val="16"/>
                </w:rPr>
                <w:t>8.132</w:t>
              </w:r>
            </w:ins>
          </w:p>
          <w:p w14:paraId="62E81C0A" w14:textId="77777777" w:rsidR="00BD2E78" w:rsidRPr="007E0F91" w:rsidRDefault="00BD2E78" w:rsidP="00BD2E78">
            <w:pPr>
              <w:jc w:val="center"/>
              <w:rPr>
                <w:ins w:id="13686" w:author="Στάθης Καπ" w:date="2023-03-09T07:06:00Z"/>
                <w:sz w:val="16"/>
                <w:szCs w:val="16"/>
              </w:rPr>
            </w:pPr>
            <w:ins w:id="13687" w:author="Στάθης Καπ" w:date="2023-03-09T07:06:00Z">
              <w:r>
                <w:rPr>
                  <w:rFonts w:ascii="Calibri" w:hAnsi="Calibri" w:cs="Calibri"/>
                  <w:color w:val="000000"/>
                  <w:sz w:val="16"/>
                  <w:szCs w:val="16"/>
                </w:rPr>
                <w:t>0.769</w:t>
              </w:r>
            </w:ins>
          </w:p>
          <w:p w14:paraId="3D799891" w14:textId="77777777" w:rsidR="00BD2E78" w:rsidRPr="007E0F91" w:rsidRDefault="00BD2E78" w:rsidP="00BD2E78">
            <w:pPr>
              <w:jc w:val="center"/>
              <w:rPr>
                <w:ins w:id="13688" w:author="Στάθης Καπ" w:date="2023-03-09T07:06:00Z"/>
                <w:sz w:val="16"/>
                <w:szCs w:val="16"/>
              </w:rPr>
            </w:pPr>
            <w:ins w:id="13689" w:author="Στάθης Καπ" w:date="2023-03-09T07:06:00Z">
              <w:r>
                <w:rPr>
                  <w:rFonts w:ascii="Calibri" w:hAnsi="Calibri" w:cs="Calibri"/>
                  <w:color w:val="000000"/>
                  <w:sz w:val="16"/>
                  <w:szCs w:val="16"/>
                </w:rPr>
                <w:t>2.123</w:t>
              </w:r>
            </w:ins>
          </w:p>
          <w:p w14:paraId="2C9F1A58" w14:textId="77777777" w:rsidR="00BD2E78" w:rsidRPr="007E0F91" w:rsidRDefault="00BD2E78" w:rsidP="00BD2E78">
            <w:pPr>
              <w:jc w:val="center"/>
              <w:rPr>
                <w:ins w:id="13690" w:author="Στάθης Καπ" w:date="2023-03-09T07:06:00Z"/>
                <w:sz w:val="16"/>
                <w:szCs w:val="16"/>
              </w:rPr>
            </w:pPr>
            <w:ins w:id="13691" w:author="Στάθης Καπ" w:date="2023-03-09T07:06:00Z">
              <w:r>
                <w:rPr>
                  <w:rFonts w:ascii="Calibri" w:hAnsi="Calibri" w:cs="Calibri"/>
                  <w:color w:val="000000"/>
                  <w:sz w:val="16"/>
                  <w:szCs w:val="16"/>
                </w:rPr>
                <w:t>5.337</w:t>
              </w:r>
            </w:ins>
          </w:p>
          <w:p w14:paraId="5EBFBA4C" w14:textId="6EC2609B" w:rsidR="00BD2E78" w:rsidRPr="007E0F91" w:rsidRDefault="00BD2E78" w:rsidP="00BD2E78">
            <w:pPr>
              <w:jc w:val="center"/>
              <w:rPr>
                <w:ins w:id="13692" w:author="Στάθης Καπ" w:date="2023-03-09T06:01:00Z"/>
                <w:sz w:val="16"/>
                <w:szCs w:val="16"/>
              </w:rPr>
            </w:pPr>
            <w:ins w:id="13693" w:author="Στάθης Καπ" w:date="2023-03-09T07:06:00Z">
              <w:r>
                <w:rPr>
                  <w:rFonts w:ascii="Calibri" w:hAnsi="Calibri" w:cs="Calibri"/>
                  <w:color w:val="000000"/>
                  <w:sz w:val="16"/>
                  <w:szCs w:val="16"/>
                </w:rPr>
                <w:t>9.077</w:t>
              </w:r>
            </w:ins>
          </w:p>
        </w:tc>
        <w:tc>
          <w:tcPr>
            <w:tcW w:w="453" w:type="dxa"/>
            <w:tcBorders>
              <w:top w:val="single" w:sz="4" w:space="0" w:color="auto"/>
              <w:left w:val="single" w:sz="4" w:space="0" w:color="auto"/>
            </w:tcBorders>
            <w:vAlign w:val="center"/>
            <w:tcPrChange w:id="13694" w:author="Στάθης Καπ" w:date="2023-03-09T07:06:00Z">
              <w:tcPr>
                <w:tcW w:w="453" w:type="dxa"/>
                <w:gridSpan w:val="2"/>
                <w:tcBorders>
                  <w:top w:val="single" w:sz="4" w:space="0" w:color="auto"/>
                  <w:left w:val="single" w:sz="4" w:space="0" w:color="auto"/>
                </w:tcBorders>
                <w:vAlign w:val="bottom"/>
              </w:tcPr>
            </w:tcPrChange>
          </w:tcPr>
          <w:p w14:paraId="7C5AD31E" w14:textId="3732871C" w:rsidR="00BD2E78" w:rsidRPr="007E0F91" w:rsidRDefault="00BD2E78" w:rsidP="00BD2E78">
            <w:pPr>
              <w:jc w:val="center"/>
              <w:rPr>
                <w:ins w:id="13695" w:author="Στάθης Καπ" w:date="2023-03-09T06:01:00Z"/>
                <w:sz w:val="16"/>
                <w:szCs w:val="16"/>
              </w:rPr>
            </w:pPr>
            <w:ins w:id="13696" w:author="Στάθης Καπ" w:date="2023-03-09T07:06:00Z">
              <w:r>
                <w:rPr>
                  <w:rFonts w:ascii="Calibri" w:hAnsi="Calibri" w:cs="Calibri"/>
                  <w:color w:val="000000"/>
                  <w:sz w:val="16"/>
                  <w:szCs w:val="16"/>
                </w:rPr>
                <w:t>605</w:t>
              </w:r>
            </w:ins>
          </w:p>
        </w:tc>
        <w:tc>
          <w:tcPr>
            <w:tcW w:w="454" w:type="dxa"/>
            <w:tcBorders>
              <w:top w:val="single" w:sz="4" w:space="0" w:color="auto"/>
            </w:tcBorders>
            <w:vAlign w:val="center"/>
            <w:tcPrChange w:id="13697" w:author="Στάθης Καπ" w:date="2023-03-09T07:06:00Z">
              <w:tcPr>
                <w:tcW w:w="454" w:type="dxa"/>
                <w:gridSpan w:val="2"/>
                <w:tcBorders>
                  <w:top w:val="single" w:sz="4" w:space="0" w:color="auto"/>
                </w:tcBorders>
                <w:vAlign w:val="center"/>
              </w:tcPr>
            </w:tcPrChange>
          </w:tcPr>
          <w:p w14:paraId="43621A1D" w14:textId="54AB67C7" w:rsidR="00BD2E78" w:rsidRPr="007E0F91" w:rsidRDefault="00BD2E78" w:rsidP="00BD2E78">
            <w:pPr>
              <w:jc w:val="center"/>
              <w:rPr>
                <w:ins w:id="13698" w:author="Στάθης Καπ" w:date="2023-03-09T06:01:00Z"/>
                <w:sz w:val="16"/>
                <w:szCs w:val="16"/>
              </w:rPr>
            </w:pPr>
            <w:ins w:id="13699" w:author="Στάθης Καπ" w:date="2023-03-09T07:06:00Z">
              <w:r>
                <w:rPr>
                  <w:rFonts w:ascii="Calibri" w:hAnsi="Calibri" w:cs="Calibri"/>
                  <w:color w:val="000000"/>
                  <w:sz w:val="16"/>
                  <w:szCs w:val="16"/>
                </w:rPr>
                <w:t>6.78</w:t>
              </w:r>
            </w:ins>
          </w:p>
        </w:tc>
        <w:tc>
          <w:tcPr>
            <w:tcW w:w="454" w:type="dxa"/>
            <w:tcBorders>
              <w:top w:val="single" w:sz="4" w:space="0" w:color="auto"/>
            </w:tcBorders>
            <w:vAlign w:val="center"/>
            <w:tcPrChange w:id="13700" w:author="Στάθης Καπ" w:date="2023-03-09T07:06:00Z">
              <w:tcPr>
                <w:tcW w:w="454" w:type="dxa"/>
                <w:gridSpan w:val="2"/>
                <w:tcBorders>
                  <w:top w:val="single" w:sz="4" w:space="0" w:color="auto"/>
                </w:tcBorders>
                <w:vAlign w:val="bottom"/>
              </w:tcPr>
            </w:tcPrChange>
          </w:tcPr>
          <w:p w14:paraId="259099E3" w14:textId="31739A17" w:rsidR="00BD2E78" w:rsidRPr="007E0F91" w:rsidRDefault="00BD2E78" w:rsidP="00BD2E78">
            <w:pPr>
              <w:jc w:val="center"/>
              <w:rPr>
                <w:ins w:id="13701" w:author="Στάθης Καπ" w:date="2023-03-09T06:01:00Z"/>
                <w:sz w:val="16"/>
                <w:szCs w:val="16"/>
              </w:rPr>
            </w:pPr>
            <w:ins w:id="13702" w:author="Στάθης Καπ" w:date="2023-03-09T07:06:00Z">
              <w:r>
                <w:rPr>
                  <w:rFonts w:ascii="Calibri" w:hAnsi="Calibri" w:cs="Calibri"/>
                  <w:color w:val="000000"/>
                  <w:sz w:val="16"/>
                  <w:szCs w:val="16"/>
                </w:rPr>
                <w:t>0.08</w:t>
              </w:r>
            </w:ins>
          </w:p>
        </w:tc>
        <w:tc>
          <w:tcPr>
            <w:tcW w:w="457" w:type="dxa"/>
            <w:tcBorders>
              <w:top w:val="single" w:sz="4" w:space="0" w:color="auto"/>
              <w:right w:val="single" w:sz="4" w:space="0" w:color="auto"/>
            </w:tcBorders>
            <w:vAlign w:val="center"/>
            <w:tcPrChange w:id="13703" w:author="Στάθης Καπ" w:date="2023-03-09T07:06:00Z">
              <w:tcPr>
                <w:tcW w:w="457" w:type="dxa"/>
                <w:gridSpan w:val="2"/>
                <w:tcBorders>
                  <w:top w:val="single" w:sz="4" w:space="0" w:color="auto"/>
                  <w:right w:val="single" w:sz="4" w:space="0" w:color="auto"/>
                </w:tcBorders>
                <w:vAlign w:val="center"/>
              </w:tcPr>
            </w:tcPrChange>
          </w:tcPr>
          <w:p w14:paraId="376C5AA7" w14:textId="3AEB2445" w:rsidR="00BD2E78" w:rsidRPr="007E0F91" w:rsidRDefault="00BD2E78" w:rsidP="00BD2E78">
            <w:pPr>
              <w:jc w:val="center"/>
              <w:rPr>
                <w:ins w:id="13704" w:author="Στάθης Καπ" w:date="2023-03-09T06:01:00Z"/>
                <w:sz w:val="16"/>
                <w:szCs w:val="16"/>
              </w:rPr>
            </w:pPr>
            <w:ins w:id="13705" w:author="Στάθης Καπ" w:date="2023-03-09T07:06:00Z">
              <w:r>
                <w:rPr>
                  <w:rFonts w:ascii="Calibri" w:hAnsi="Calibri" w:cs="Calibri"/>
                  <w:color w:val="000000"/>
                  <w:sz w:val="16"/>
                  <w:szCs w:val="16"/>
                </w:rPr>
                <w:t>56.52</w:t>
              </w:r>
            </w:ins>
          </w:p>
        </w:tc>
        <w:tc>
          <w:tcPr>
            <w:tcW w:w="453" w:type="dxa"/>
            <w:tcBorders>
              <w:top w:val="single" w:sz="4" w:space="0" w:color="auto"/>
              <w:left w:val="single" w:sz="4" w:space="0" w:color="auto"/>
            </w:tcBorders>
            <w:vAlign w:val="center"/>
            <w:tcPrChange w:id="13706" w:author="Στάθης Καπ" w:date="2023-03-09T07:06:00Z">
              <w:tcPr>
                <w:tcW w:w="453" w:type="dxa"/>
                <w:gridSpan w:val="2"/>
                <w:tcBorders>
                  <w:top w:val="single" w:sz="4" w:space="0" w:color="auto"/>
                  <w:left w:val="single" w:sz="4" w:space="0" w:color="auto"/>
                </w:tcBorders>
                <w:vAlign w:val="bottom"/>
              </w:tcPr>
            </w:tcPrChange>
          </w:tcPr>
          <w:p w14:paraId="52DE938E" w14:textId="1B962DF7" w:rsidR="00BD2E78" w:rsidRPr="007E0F91" w:rsidRDefault="00BD2E78" w:rsidP="00BD2E78">
            <w:pPr>
              <w:jc w:val="center"/>
              <w:rPr>
                <w:ins w:id="13707" w:author="Στάθης Καπ" w:date="2023-03-09T06:01:00Z"/>
                <w:sz w:val="16"/>
                <w:szCs w:val="16"/>
              </w:rPr>
            </w:pPr>
            <w:ins w:id="13708" w:author="Στάθης Καπ" w:date="2023-03-09T07:06:00Z">
              <w:r>
                <w:rPr>
                  <w:rFonts w:ascii="Calibri" w:hAnsi="Calibri" w:cs="Calibri"/>
                  <w:color w:val="000000"/>
                  <w:sz w:val="16"/>
                  <w:szCs w:val="16"/>
                </w:rPr>
                <w:t>610</w:t>
              </w:r>
            </w:ins>
          </w:p>
        </w:tc>
        <w:tc>
          <w:tcPr>
            <w:tcW w:w="454" w:type="dxa"/>
            <w:tcBorders>
              <w:top w:val="single" w:sz="4" w:space="0" w:color="auto"/>
            </w:tcBorders>
            <w:vAlign w:val="center"/>
            <w:tcPrChange w:id="13709" w:author="Στάθης Καπ" w:date="2023-03-09T07:06:00Z">
              <w:tcPr>
                <w:tcW w:w="454" w:type="dxa"/>
                <w:gridSpan w:val="2"/>
                <w:tcBorders>
                  <w:top w:val="single" w:sz="4" w:space="0" w:color="auto"/>
                </w:tcBorders>
                <w:vAlign w:val="center"/>
              </w:tcPr>
            </w:tcPrChange>
          </w:tcPr>
          <w:p w14:paraId="3FCF9517" w14:textId="7A451DD8" w:rsidR="00BD2E78" w:rsidRPr="007E0F91" w:rsidRDefault="00BD2E78" w:rsidP="00BD2E78">
            <w:pPr>
              <w:jc w:val="center"/>
              <w:rPr>
                <w:ins w:id="13710" w:author="Στάθης Καπ" w:date="2023-03-09T06:01:00Z"/>
                <w:sz w:val="16"/>
                <w:szCs w:val="16"/>
              </w:rPr>
            </w:pPr>
            <w:ins w:id="13711" w:author="Στάθης Καπ" w:date="2023-03-09T07:06:00Z">
              <w:r>
                <w:rPr>
                  <w:rFonts w:ascii="Calibri" w:hAnsi="Calibri" w:cs="Calibri"/>
                  <w:color w:val="000000"/>
                  <w:sz w:val="16"/>
                  <w:szCs w:val="16"/>
                </w:rPr>
                <w:t>6.01</w:t>
              </w:r>
            </w:ins>
          </w:p>
        </w:tc>
        <w:tc>
          <w:tcPr>
            <w:tcW w:w="454" w:type="dxa"/>
            <w:tcBorders>
              <w:top w:val="single" w:sz="4" w:space="0" w:color="auto"/>
            </w:tcBorders>
            <w:vAlign w:val="center"/>
            <w:tcPrChange w:id="13712" w:author="Στάθης Καπ" w:date="2023-03-09T07:06:00Z">
              <w:tcPr>
                <w:tcW w:w="454" w:type="dxa"/>
                <w:gridSpan w:val="2"/>
                <w:tcBorders>
                  <w:top w:val="single" w:sz="4" w:space="0" w:color="auto"/>
                </w:tcBorders>
                <w:vAlign w:val="bottom"/>
              </w:tcPr>
            </w:tcPrChange>
          </w:tcPr>
          <w:p w14:paraId="1997596B" w14:textId="5D45E5A1" w:rsidR="00BD2E78" w:rsidRPr="007E0F91" w:rsidRDefault="00BD2E78" w:rsidP="00BD2E78">
            <w:pPr>
              <w:jc w:val="center"/>
              <w:rPr>
                <w:ins w:id="13713" w:author="Στάθης Καπ" w:date="2023-03-09T06:01:00Z"/>
                <w:sz w:val="16"/>
                <w:szCs w:val="16"/>
              </w:rPr>
            </w:pPr>
            <w:ins w:id="13714" w:author="Στάθης Καπ" w:date="2023-03-09T07:06:00Z">
              <w:r>
                <w:rPr>
                  <w:rFonts w:ascii="Calibri" w:hAnsi="Calibri" w:cs="Calibri"/>
                  <w:color w:val="000000"/>
                  <w:sz w:val="16"/>
                  <w:szCs w:val="16"/>
                </w:rPr>
                <w:t>0.142</w:t>
              </w:r>
            </w:ins>
          </w:p>
        </w:tc>
        <w:tc>
          <w:tcPr>
            <w:tcW w:w="454" w:type="dxa"/>
            <w:tcBorders>
              <w:top w:val="single" w:sz="4" w:space="0" w:color="auto"/>
              <w:right w:val="single" w:sz="4" w:space="0" w:color="auto"/>
            </w:tcBorders>
            <w:vAlign w:val="center"/>
            <w:tcPrChange w:id="13715" w:author="Στάθης Καπ" w:date="2023-03-09T07:06:00Z">
              <w:tcPr>
                <w:tcW w:w="454" w:type="dxa"/>
                <w:gridSpan w:val="2"/>
                <w:tcBorders>
                  <w:top w:val="single" w:sz="4" w:space="0" w:color="auto"/>
                  <w:right w:val="single" w:sz="4" w:space="0" w:color="auto"/>
                </w:tcBorders>
                <w:vAlign w:val="center"/>
              </w:tcPr>
            </w:tcPrChange>
          </w:tcPr>
          <w:p w14:paraId="5E4E0AFA" w14:textId="5D8747E0" w:rsidR="00BD2E78" w:rsidRPr="007E0F91" w:rsidRDefault="00BD2E78" w:rsidP="00BD2E78">
            <w:pPr>
              <w:jc w:val="center"/>
              <w:rPr>
                <w:ins w:id="13716" w:author="Στάθης Καπ" w:date="2023-03-09T06:01:00Z"/>
                <w:sz w:val="16"/>
                <w:szCs w:val="16"/>
              </w:rPr>
            </w:pPr>
            <w:ins w:id="13717" w:author="Στάθης Καπ" w:date="2023-03-09T07:06:00Z">
              <w:r>
                <w:rPr>
                  <w:rFonts w:ascii="Calibri" w:hAnsi="Calibri" w:cs="Calibri"/>
                  <w:color w:val="000000"/>
                  <w:sz w:val="16"/>
                  <w:szCs w:val="16"/>
                </w:rPr>
                <w:t>22.83</w:t>
              </w:r>
            </w:ins>
          </w:p>
        </w:tc>
        <w:tc>
          <w:tcPr>
            <w:tcW w:w="453" w:type="dxa"/>
            <w:tcBorders>
              <w:top w:val="single" w:sz="4" w:space="0" w:color="auto"/>
              <w:left w:val="single" w:sz="4" w:space="0" w:color="auto"/>
            </w:tcBorders>
            <w:vAlign w:val="center"/>
            <w:tcPrChange w:id="13718" w:author="Στάθης Καπ" w:date="2023-03-09T07:06:00Z">
              <w:tcPr>
                <w:tcW w:w="453" w:type="dxa"/>
                <w:gridSpan w:val="2"/>
                <w:tcBorders>
                  <w:top w:val="single" w:sz="4" w:space="0" w:color="auto"/>
                  <w:left w:val="single" w:sz="4" w:space="0" w:color="auto"/>
                </w:tcBorders>
                <w:vAlign w:val="bottom"/>
              </w:tcPr>
            </w:tcPrChange>
          </w:tcPr>
          <w:p w14:paraId="7307FFFE" w14:textId="266A2E2C" w:rsidR="00BD2E78" w:rsidRPr="007E0F91" w:rsidRDefault="00BD2E78" w:rsidP="00BD2E78">
            <w:pPr>
              <w:jc w:val="center"/>
              <w:rPr>
                <w:ins w:id="13719" w:author="Στάθης Καπ" w:date="2023-03-09T06:01:00Z"/>
                <w:sz w:val="16"/>
                <w:szCs w:val="16"/>
              </w:rPr>
            </w:pPr>
            <w:ins w:id="13720" w:author="Στάθης Καπ" w:date="2023-03-09T07:06:00Z">
              <w:r>
                <w:rPr>
                  <w:rFonts w:ascii="Calibri" w:hAnsi="Calibri" w:cs="Calibri"/>
                  <w:color w:val="000000"/>
                  <w:sz w:val="16"/>
                  <w:szCs w:val="16"/>
                </w:rPr>
                <w:t>583</w:t>
              </w:r>
            </w:ins>
          </w:p>
        </w:tc>
        <w:tc>
          <w:tcPr>
            <w:tcW w:w="454" w:type="dxa"/>
            <w:tcBorders>
              <w:top w:val="single" w:sz="4" w:space="0" w:color="auto"/>
            </w:tcBorders>
            <w:vAlign w:val="center"/>
            <w:tcPrChange w:id="13721" w:author="Στάθης Καπ" w:date="2023-03-09T07:06:00Z">
              <w:tcPr>
                <w:tcW w:w="454" w:type="dxa"/>
                <w:gridSpan w:val="2"/>
                <w:tcBorders>
                  <w:top w:val="single" w:sz="4" w:space="0" w:color="auto"/>
                </w:tcBorders>
                <w:vAlign w:val="center"/>
              </w:tcPr>
            </w:tcPrChange>
          </w:tcPr>
          <w:p w14:paraId="14F4B80D" w14:textId="2FFE01DD" w:rsidR="00BD2E78" w:rsidRPr="007E0F91" w:rsidRDefault="00BD2E78" w:rsidP="00BD2E78">
            <w:pPr>
              <w:jc w:val="center"/>
              <w:rPr>
                <w:ins w:id="13722" w:author="Στάθης Καπ" w:date="2023-03-09T06:01:00Z"/>
                <w:sz w:val="16"/>
                <w:szCs w:val="16"/>
              </w:rPr>
            </w:pPr>
            <w:ins w:id="13723" w:author="Στάθης Καπ" w:date="2023-03-09T07:06:00Z">
              <w:r>
                <w:rPr>
                  <w:rFonts w:ascii="Calibri" w:hAnsi="Calibri" w:cs="Calibri"/>
                  <w:color w:val="000000"/>
                  <w:sz w:val="16"/>
                  <w:szCs w:val="16"/>
                </w:rPr>
                <w:t>10.17</w:t>
              </w:r>
            </w:ins>
          </w:p>
        </w:tc>
        <w:tc>
          <w:tcPr>
            <w:tcW w:w="454" w:type="dxa"/>
            <w:tcBorders>
              <w:top w:val="single" w:sz="4" w:space="0" w:color="auto"/>
            </w:tcBorders>
            <w:vAlign w:val="center"/>
            <w:tcPrChange w:id="13724" w:author="Στάθης Καπ" w:date="2023-03-09T07:06:00Z">
              <w:tcPr>
                <w:tcW w:w="454" w:type="dxa"/>
                <w:gridSpan w:val="2"/>
                <w:tcBorders>
                  <w:top w:val="single" w:sz="4" w:space="0" w:color="auto"/>
                </w:tcBorders>
                <w:vAlign w:val="bottom"/>
              </w:tcPr>
            </w:tcPrChange>
          </w:tcPr>
          <w:p w14:paraId="0B45791B" w14:textId="41C07E4C" w:rsidR="00BD2E78" w:rsidRPr="007E0F91" w:rsidRDefault="00BD2E78" w:rsidP="00BD2E78">
            <w:pPr>
              <w:jc w:val="center"/>
              <w:rPr>
                <w:ins w:id="13725" w:author="Στάθης Καπ" w:date="2023-03-09T06:01:00Z"/>
                <w:sz w:val="16"/>
                <w:szCs w:val="16"/>
              </w:rPr>
            </w:pPr>
            <w:ins w:id="13726" w:author="Στάθης Καπ" w:date="2023-03-09T07:06:00Z">
              <w:r>
                <w:rPr>
                  <w:rFonts w:ascii="Calibri" w:hAnsi="Calibri" w:cs="Calibri"/>
                  <w:color w:val="000000"/>
                  <w:sz w:val="16"/>
                  <w:szCs w:val="16"/>
                </w:rPr>
                <w:t>0.117</w:t>
              </w:r>
            </w:ins>
          </w:p>
        </w:tc>
        <w:tc>
          <w:tcPr>
            <w:tcW w:w="461" w:type="dxa"/>
            <w:tcBorders>
              <w:top w:val="single" w:sz="4" w:space="0" w:color="auto"/>
              <w:right w:val="single" w:sz="4" w:space="0" w:color="auto"/>
            </w:tcBorders>
            <w:vAlign w:val="center"/>
            <w:tcPrChange w:id="13727" w:author="Στάθης Καπ" w:date="2023-03-09T07:06:00Z">
              <w:tcPr>
                <w:tcW w:w="461" w:type="dxa"/>
                <w:gridSpan w:val="2"/>
                <w:tcBorders>
                  <w:top w:val="single" w:sz="4" w:space="0" w:color="auto"/>
                  <w:right w:val="single" w:sz="4" w:space="0" w:color="auto"/>
                </w:tcBorders>
                <w:vAlign w:val="center"/>
              </w:tcPr>
            </w:tcPrChange>
          </w:tcPr>
          <w:p w14:paraId="0343C4FF" w14:textId="10BA0301" w:rsidR="00BD2E78" w:rsidRPr="007E0F91" w:rsidRDefault="00BD2E78" w:rsidP="00BD2E78">
            <w:pPr>
              <w:jc w:val="center"/>
              <w:rPr>
                <w:ins w:id="13728" w:author="Στάθης Καπ" w:date="2023-03-09T06:01:00Z"/>
                <w:sz w:val="16"/>
                <w:szCs w:val="16"/>
              </w:rPr>
            </w:pPr>
            <w:ins w:id="13729" w:author="Στάθης Καπ" w:date="2023-03-09T07:06:00Z">
              <w:r>
                <w:rPr>
                  <w:rFonts w:ascii="Calibri" w:hAnsi="Calibri" w:cs="Calibri"/>
                  <w:color w:val="000000"/>
                  <w:sz w:val="16"/>
                  <w:szCs w:val="16"/>
                </w:rPr>
                <w:t>36.41</w:t>
              </w:r>
            </w:ins>
          </w:p>
        </w:tc>
      </w:tr>
      <w:tr w:rsidR="00BD2E78" w14:paraId="2C3903F5" w14:textId="77777777" w:rsidTr="001E35AD">
        <w:trPr>
          <w:trHeight w:val="170"/>
          <w:jc w:val="center"/>
          <w:ins w:id="13730"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60E43CCF" w14:textId="77777777" w:rsidR="00BD2E78" w:rsidRPr="007E0F91" w:rsidRDefault="00BD2E78" w:rsidP="00BD2E78">
            <w:pPr>
              <w:jc w:val="center"/>
              <w:rPr>
                <w:ins w:id="13731" w:author="Στάθης Καπ" w:date="2023-03-09T06:01:00Z"/>
                <w:sz w:val="16"/>
                <w:szCs w:val="16"/>
              </w:rPr>
            </w:pPr>
            <w:ins w:id="13732" w:author="Στάθης Καπ" w:date="2023-03-09T06:01:00Z">
              <w:r w:rsidRPr="007E0F91">
                <w:rPr>
                  <w:sz w:val="16"/>
                  <w:szCs w:val="16"/>
                </w:rPr>
                <w:t>pr02</w:t>
              </w:r>
            </w:ins>
          </w:p>
        </w:tc>
        <w:tc>
          <w:tcPr>
            <w:tcW w:w="565" w:type="dxa"/>
            <w:tcBorders>
              <w:left w:val="single" w:sz="4" w:space="0" w:color="auto"/>
            </w:tcBorders>
            <w:vAlign w:val="center"/>
          </w:tcPr>
          <w:p w14:paraId="2EFDBD3F" w14:textId="0893ADD4" w:rsidR="00BD2E78" w:rsidRPr="007E0F91" w:rsidRDefault="00BD2E78" w:rsidP="00BD2E78">
            <w:pPr>
              <w:jc w:val="center"/>
              <w:rPr>
                <w:ins w:id="13733" w:author="Στάθης Καπ" w:date="2023-03-09T06:01:00Z"/>
                <w:sz w:val="16"/>
                <w:szCs w:val="16"/>
              </w:rPr>
            </w:pPr>
            <w:ins w:id="13734" w:author="Στάθης Καπ" w:date="2023-03-09T07:06:00Z">
              <w:r>
                <w:rPr>
                  <w:rFonts w:ascii="Calibri" w:hAnsi="Calibri" w:cstheme="minorHAnsi"/>
                  <w:color w:val="000000"/>
                  <w:sz w:val="16"/>
                  <w:szCs w:val="16"/>
                </w:rPr>
                <w:t>1079</w:t>
              </w:r>
            </w:ins>
          </w:p>
        </w:tc>
        <w:tc>
          <w:tcPr>
            <w:tcW w:w="679" w:type="dxa"/>
            <w:tcBorders>
              <w:right w:val="single" w:sz="4" w:space="0" w:color="auto"/>
            </w:tcBorders>
            <w:vAlign w:val="center"/>
          </w:tcPr>
          <w:p w14:paraId="5751F0E1" w14:textId="67AF585E" w:rsidR="00BD2E78" w:rsidRPr="007E0F91" w:rsidRDefault="00BD2E78" w:rsidP="00BD2E78">
            <w:pPr>
              <w:jc w:val="center"/>
              <w:rPr>
                <w:ins w:id="13735" w:author="Στάθης Καπ" w:date="2023-03-09T06:01:00Z"/>
                <w:sz w:val="16"/>
                <w:szCs w:val="16"/>
              </w:rPr>
            </w:pPr>
            <w:ins w:id="13736" w:author="Στάθης Καπ" w:date="2023-03-09T07:06:00Z">
              <w:r>
                <w:rPr>
                  <w:rFonts w:ascii="Calibri" w:hAnsi="Calibri" w:cstheme="minorHAnsi"/>
                  <w:color w:val="000000"/>
                  <w:sz w:val="16"/>
                  <w:szCs w:val="16"/>
                </w:rPr>
                <w:t>1014</w:t>
              </w:r>
            </w:ins>
          </w:p>
        </w:tc>
        <w:tc>
          <w:tcPr>
            <w:tcW w:w="453" w:type="dxa"/>
            <w:tcBorders>
              <w:left w:val="single" w:sz="4" w:space="0" w:color="auto"/>
            </w:tcBorders>
            <w:vAlign w:val="center"/>
          </w:tcPr>
          <w:p w14:paraId="7D92BD27" w14:textId="7D0D4D8C" w:rsidR="00BD2E78" w:rsidRPr="007E0F91" w:rsidRDefault="00BD2E78" w:rsidP="00BD2E78">
            <w:pPr>
              <w:jc w:val="center"/>
              <w:rPr>
                <w:ins w:id="13737" w:author="Στάθης Καπ" w:date="2023-03-09T06:01:00Z"/>
                <w:sz w:val="16"/>
                <w:szCs w:val="16"/>
              </w:rPr>
            </w:pPr>
            <w:ins w:id="13738" w:author="Στάθης Καπ" w:date="2023-03-09T07:06:00Z">
              <w:r>
                <w:rPr>
                  <w:rFonts w:ascii="Calibri" w:hAnsi="Calibri" w:cs="Calibri"/>
                  <w:color w:val="000000"/>
                  <w:sz w:val="16"/>
                  <w:szCs w:val="16"/>
                </w:rPr>
                <w:t>1001</w:t>
              </w:r>
            </w:ins>
          </w:p>
        </w:tc>
        <w:tc>
          <w:tcPr>
            <w:tcW w:w="708" w:type="dxa"/>
            <w:vAlign w:val="center"/>
          </w:tcPr>
          <w:p w14:paraId="016F8412" w14:textId="73BD951C" w:rsidR="00BD2E78" w:rsidRPr="007E0F91" w:rsidRDefault="00BD2E78" w:rsidP="00BD2E78">
            <w:pPr>
              <w:jc w:val="center"/>
              <w:rPr>
                <w:ins w:id="13739" w:author="Στάθης Καπ" w:date="2023-03-09T06:01:00Z"/>
                <w:sz w:val="16"/>
                <w:szCs w:val="16"/>
              </w:rPr>
            </w:pPr>
            <w:ins w:id="13740" w:author="Στάθης Καπ" w:date="2023-03-09T07:06:00Z">
              <w:r>
                <w:rPr>
                  <w:rFonts w:ascii="Calibri" w:hAnsi="Calibri" w:cs="Calibri"/>
                  <w:color w:val="000000"/>
                  <w:sz w:val="16"/>
                  <w:szCs w:val="16"/>
                </w:rPr>
                <w:t>7.23</w:t>
              </w:r>
            </w:ins>
          </w:p>
        </w:tc>
        <w:tc>
          <w:tcPr>
            <w:tcW w:w="652" w:type="dxa"/>
            <w:vMerge/>
            <w:tcBorders>
              <w:right w:val="single" w:sz="4" w:space="0" w:color="auto"/>
            </w:tcBorders>
            <w:vAlign w:val="center"/>
          </w:tcPr>
          <w:p w14:paraId="2E2A669B" w14:textId="77777777" w:rsidR="00BD2E78" w:rsidRPr="007E0F91" w:rsidRDefault="00BD2E78" w:rsidP="00BD2E78">
            <w:pPr>
              <w:jc w:val="center"/>
              <w:rPr>
                <w:ins w:id="13741" w:author="Στάθης Καπ" w:date="2023-03-09T06:01:00Z"/>
                <w:sz w:val="16"/>
                <w:szCs w:val="16"/>
              </w:rPr>
            </w:pPr>
          </w:p>
        </w:tc>
        <w:tc>
          <w:tcPr>
            <w:tcW w:w="453" w:type="dxa"/>
            <w:tcBorders>
              <w:left w:val="single" w:sz="4" w:space="0" w:color="auto"/>
            </w:tcBorders>
            <w:vAlign w:val="center"/>
          </w:tcPr>
          <w:p w14:paraId="2BAF0767" w14:textId="4BF103A5" w:rsidR="00BD2E78" w:rsidRPr="007E0F91" w:rsidRDefault="00BD2E78" w:rsidP="00BD2E78">
            <w:pPr>
              <w:jc w:val="center"/>
              <w:rPr>
                <w:ins w:id="13742" w:author="Στάθης Καπ" w:date="2023-03-09T06:01:00Z"/>
                <w:sz w:val="16"/>
                <w:szCs w:val="16"/>
              </w:rPr>
            </w:pPr>
            <w:ins w:id="13743" w:author="Στάθης Καπ" w:date="2023-03-09T07:06:00Z">
              <w:r>
                <w:rPr>
                  <w:rFonts w:ascii="Calibri" w:hAnsi="Calibri" w:cs="Calibri"/>
                  <w:color w:val="000000"/>
                  <w:sz w:val="16"/>
                  <w:szCs w:val="16"/>
                </w:rPr>
                <w:t>969</w:t>
              </w:r>
            </w:ins>
          </w:p>
        </w:tc>
        <w:tc>
          <w:tcPr>
            <w:tcW w:w="454" w:type="dxa"/>
            <w:vAlign w:val="center"/>
          </w:tcPr>
          <w:p w14:paraId="74BBB725" w14:textId="58B0C558" w:rsidR="00BD2E78" w:rsidRPr="007E0F91" w:rsidRDefault="00BD2E78" w:rsidP="00BD2E78">
            <w:pPr>
              <w:jc w:val="center"/>
              <w:rPr>
                <w:ins w:id="13744" w:author="Στάθης Καπ" w:date="2023-03-09T06:01:00Z"/>
                <w:sz w:val="16"/>
                <w:szCs w:val="16"/>
              </w:rPr>
            </w:pPr>
            <w:ins w:id="13745" w:author="Στάθης Καπ" w:date="2023-03-09T07:06:00Z">
              <w:r>
                <w:rPr>
                  <w:rFonts w:ascii="Calibri" w:hAnsi="Calibri" w:cs="Calibri"/>
                  <w:color w:val="000000"/>
                  <w:sz w:val="16"/>
                  <w:szCs w:val="16"/>
                </w:rPr>
                <w:t>3.2</w:t>
              </w:r>
            </w:ins>
          </w:p>
        </w:tc>
        <w:tc>
          <w:tcPr>
            <w:tcW w:w="454" w:type="dxa"/>
            <w:vAlign w:val="center"/>
          </w:tcPr>
          <w:p w14:paraId="606DFBE4" w14:textId="7146BC74" w:rsidR="00BD2E78" w:rsidRPr="007E0F91" w:rsidRDefault="00BD2E78" w:rsidP="00BD2E78">
            <w:pPr>
              <w:jc w:val="center"/>
              <w:rPr>
                <w:ins w:id="13746" w:author="Στάθης Καπ" w:date="2023-03-09T06:01:00Z"/>
                <w:sz w:val="16"/>
                <w:szCs w:val="16"/>
              </w:rPr>
            </w:pPr>
            <w:ins w:id="13747" w:author="Στάθης Καπ" w:date="2023-03-09T07:06:00Z">
              <w:r>
                <w:rPr>
                  <w:rFonts w:ascii="Calibri" w:hAnsi="Calibri" w:cs="Calibri"/>
                  <w:color w:val="000000"/>
                  <w:sz w:val="16"/>
                  <w:szCs w:val="16"/>
                </w:rPr>
                <w:t>0.347</w:t>
              </w:r>
            </w:ins>
          </w:p>
        </w:tc>
        <w:tc>
          <w:tcPr>
            <w:tcW w:w="457" w:type="dxa"/>
            <w:tcBorders>
              <w:right w:val="single" w:sz="4" w:space="0" w:color="auto"/>
            </w:tcBorders>
            <w:vAlign w:val="center"/>
          </w:tcPr>
          <w:p w14:paraId="76653C35" w14:textId="41B8A1E8" w:rsidR="00BD2E78" w:rsidRPr="007E0F91" w:rsidRDefault="00BD2E78" w:rsidP="00BD2E78">
            <w:pPr>
              <w:jc w:val="center"/>
              <w:rPr>
                <w:ins w:id="13748" w:author="Στάθης Καπ" w:date="2023-03-09T06:01:00Z"/>
                <w:sz w:val="16"/>
                <w:szCs w:val="16"/>
              </w:rPr>
            </w:pPr>
            <w:ins w:id="13749" w:author="Στάθης Καπ" w:date="2023-03-09T07:06:00Z">
              <w:r>
                <w:rPr>
                  <w:rFonts w:ascii="Calibri" w:hAnsi="Calibri" w:cs="Calibri"/>
                  <w:color w:val="000000"/>
                  <w:sz w:val="16"/>
                  <w:szCs w:val="16"/>
                </w:rPr>
                <w:t>64</w:t>
              </w:r>
            </w:ins>
          </w:p>
        </w:tc>
        <w:tc>
          <w:tcPr>
            <w:tcW w:w="453" w:type="dxa"/>
            <w:tcBorders>
              <w:left w:val="single" w:sz="4" w:space="0" w:color="auto"/>
            </w:tcBorders>
            <w:vAlign w:val="center"/>
          </w:tcPr>
          <w:p w14:paraId="24C3AA0D" w14:textId="128E9DFE" w:rsidR="00BD2E78" w:rsidRPr="007E0F91" w:rsidRDefault="00BD2E78" w:rsidP="00BD2E78">
            <w:pPr>
              <w:jc w:val="center"/>
              <w:rPr>
                <w:ins w:id="13750" w:author="Στάθης Καπ" w:date="2023-03-09T06:01:00Z"/>
                <w:sz w:val="16"/>
                <w:szCs w:val="16"/>
              </w:rPr>
            </w:pPr>
            <w:ins w:id="13751" w:author="Στάθης Καπ" w:date="2023-03-09T07:06:00Z">
              <w:r>
                <w:rPr>
                  <w:rFonts w:ascii="Calibri" w:hAnsi="Calibri" w:cs="Calibri"/>
                  <w:color w:val="000000"/>
                  <w:sz w:val="16"/>
                  <w:szCs w:val="16"/>
                </w:rPr>
                <w:t>947</w:t>
              </w:r>
            </w:ins>
          </w:p>
        </w:tc>
        <w:tc>
          <w:tcPr>
            <w:tcW w:w="454" w:type="dxa"/>
            <w:vAlign w:val="center"/>
          </w:tcPr>
          <w:p w14:paraId="015F84AD" w14:textId="0440B57F" w:rsidR="00BD2E78" w:rsidRPr="007E0F91" w:rsidRDefault="00BD2E78" w:rsidP="00BD2E78">
            <w:pPr>
              <w:jc w:val="center"/>
              <w:rPr>
                <w:ins w:id="13752" w:author="Στάθης Καπ" w:date="2023-03-09T06:01:00Z"/>
                <w:sz w:val="16"/>
                <w:szCs w:val="16"/>
              </w:rPr>
            </w:pPr>
            <w:ins w:id="13753" w:author="Στάθης Καπ" w:date="2023-03-09T07:06:00Z">
              <w:r>
                <w:rPr>
                  <w:rFonts w:ascii="Calibri" w:hAnsi="Calibri" w:cs="Calibri"/>
                  <w:color w:val="000000"/>
                  <w:sz w:val="16"/>
                  <w:szCs w:val="16"/>
                </w:rPr>
                <w:t>5.39</w:t>
              </w:r>
            </w:ins>
          </w:p>
        </w:tc>
        <w:tc>
          <w:tcPr>
            <w:tcW w:w="454" w:type="dxa"/>
            <w:vAlign w:val="center"/>
          </w:tcPr>
          <w:p w14:paraId="48718D0E" w14:textId="512D381B" w:rsidR="00BD2E78" w:rsidRPr="007E0F91" w:rsidRDefault="00BD2E78" w:rsidP="00BD2E78">
            <w:pPr>
              <w:jc w:val="center"/>
              <w:rPr>
                <w:ins w:id="13754" w:author="Στάθης Καπ" w:date="2023-03-09T06:01:00Z"/>
                <w:sz w:val="16"/>
                <w:szCs w:val="16"/>
              </w:rPr>
            </w:pPr>
            <w:ins w:id="13755" w:author="Στάθης Καπ" w:date="2023-03-09T07:06:00Z">
              <w:r>
                <w:rPr>
                  <w:rFonts w:ascii="Calibri" w:hAnsi="Calibri" w:cs="Calibri"/>
                  <w:color w:val="000000"/>
                  <w:sz w:val="16"/>
                  <w:szCs w:val="16"/>
                </w:rPr>
                <w:t>0.288</w:t>
              </w:r>
            </w:ins>
          </w:p>
        </w:tc>
        <w:tc>
          <w:tcPr>
            <w:tcW w:w="454" w:type="dxa"/>
            <w:tcBorders>
              <w:right w:val="single" w:sz="4" w:space="0" w:color="auto"/>
            </w:tcBorders>
            <w:vAlign w:val="center"/>
          </w:tcPr>
          <w:p w14:paraId="473D325F" w14:textId="4ECE418B" w:rsidR="00BD2E78" w:rsidRPr="007E0F91" w:rsidRDefault="00BD2E78" w:rsidP="00BD2E78">
            <w:pPr>
              <w:jc w:val="center"/>
              <w:rPr>
                <w:ins w:id="13756" w:author="Στάθης Καπ" w:date="2023-03-09T06:01:00Z"/>
                <w:sz w:val="16"/>
                <w:szCs w:val="16"/>
              </w:rPr>
            </w:pPr>
            <w:ins w:id="13757" w:author="Στάθης Καπ" w:date="2023-03-09T07:06:00Z">
              <w:r>
                <w:rPr>
                  <w:rFonts w:ascii="Calibri" w:hAnsi="Calibri" w:cs="Calibri"/>
                  <w:color w:val="000000"/>
                  <w:sz w:val="16"/>
                  <w:szCs w:val="16"/>
                </w:rPr>
                <w:t>70.12</w:t>
              </w:r>
            </w:ins>
          </w:p>
        </w:tc>
        <w:tc>
          <w:tcPr>
            <w:tcW w:w="453" w:type="dxa"/>
            <w:tcBorders>
              <w:left w:val="single" w:sz="4" w:space="0" w:color="auto"/>
            </w:tcBorders>
            <w:vAlign w:val="center"/>
          </w:tcPr>
          <w:p w14:paraId="11C2351D" w14:textId="1C6E0487" w:rsidR="00BD2E78" w:rsidRPr="007E0F91" w:rsidRDefault="00BD2E78" w:rsidP="00BD2E78">
            <w:pPr>
              <w:jc w:val="center"/>
              <w:rPr>
                <w:ins w:id="13758" w:author="Στάθης Καπ" w:date="2023-03-09T06:01:00Z"/>
                <w:sz w:val="16"/>
                <w:szCs w:val="16"/>
              </w:rPr>
            </w:pPr>
            <w:ins w:id="13759" w:author="Στάθης Καπ" w:date="2023-03-09T07:06:00Z">
              <w:r>
                <w:rPr>
                  <w:rFonts w:ascii="Calibri" w:hAnsi="Calibri" w:cs="Calibri"/>
                  <w:color w:val="000000"/>
                  <w:sz w:val="16"/>
                  <w:szCs w:val="16"/>
                </w:rPr>
                <w:t>947</w:t>
              </w:r>
            </w:ins>
          </w:p>
        </w:tc>
        <w:tc>
          <w:tcPr>
            <w:tcW w:w="454" w:type="dxa"/>
            <w:vAlign w:val="center"/>
          </w:tcPr>
          <w:p w14:paraId="627C61C4" w14:textId="61EE2C68" w:rsidR="00BD2E78" w:rsidRPr="007E0F91" w:rsidRDefault="00BD2E78" w:rsidP="00BD2E78">
            <w:pPr>
              <w:jc w:val="center"/>
              <w:rPr>
                <w:ins w:id="13760" w:author="Στάθης Καπ" w:date="2023-03-09T06:01:00Z"/>
                <w:sz w:val="16"/>
                <w:szCs w:val="16"/>
              </w:rPr>
            </w:pPr>
            <w:ins w:id="13761" w:author="Στάθης Καπ" w:date="2023-03-09T07:06:00Z">
              <w:r>
                <w:rPr>
                  <w:rFonts w:ascii="Calibri" w:hAnsi="Calibri" w:cs="Calibri"/>
                  <w:color w:val="000000"/>
                  <w:sz w:val="16"/>
                  <w:szCs w:val="16"/>
                </w:rPr>
                <w:t>5.39</w:t>
              </w:r>
            </w:ins>
          </w:p>
        </w:tc>
        <w:tc>
          <w:tcPr>
            <w:tcW w:w="454" w:type="dxa"/>
            <w:vAlign w:val="center"/>
          </w:tcPr>
          <w:p w14:paraId="58BF79F0" w14:textId="3F82F57D" w:rsidR="00BD2E78" w:rsidRPr="007E0F91" w:rsidRDefault="00BD2E78" w:rsidP="00BD2E78">
            <w:pPr>
              <w:jc w:val="center"/>
              <w:rPr>
                <w:ins w:id="13762" w:author="Στάθης Καπ" w:date="2023-03-09T06:01:00Z"/>
                <w:sz w:val="16"/>
                <w:szCs w:val="16"/>
              </w:rPr>
            </w:pPr>
            <w:ins w:id="13763" w:author="Στάθης Καπ" w:date="2023-03-09T07:06:00Z">
              <w:r>
                <w:rPr>
                  <w:rFonts w:ascii="Calibri" w:hAnsi="Calibri" w:cs="Calibri"/>
                  <w:color w:val="000000"/>
                  <w:sz w:val="16"/>
                  <w:szCs w:val="16"/>
                </w:rPr>
                <w:t>0.57</w:t>
              </w:r>
            </w:ins>
          </w:p>
        </w:tc>
        <w:tc>
          <w:tcPr>
            <w:tcW w:w="461" w:type="dxa"/>
            <w:tcBorders>
              <w:right w:val="single" w:sz="4" w:space="0" w:color="auto"/>
            </w:tcBorders>
            <w:vAlign w:val="center"/>
          </w:tcPr>
          <w:p w14:paraId="44B5CEF1" w14:textId="1E109607" w:rsidR="00BD2E78" w:rsidRPr="007E0F91" w:rsidRDefault="00BD2E78" w:rsidP="00BD2E78">
            <w:pPr>
              <w:jc w:val="center"/>
              <w:rPr>
                <w:ins w:id="13764" w:author="Στάθης Καπ" w:date="2023-03-09T06:01:00Z"/>
                <w:sz w:val="16"/>
                <w:szCs w:val="16"/>
              </w:rPr>
            </w:pPr>
            <w:ins w:id="13765" w:author="Στάθης Καπ" w:date="2023-03-09T07:06:00Z">
              <w:r>
                <w:rPr>
                  <w:rFonts w:ascii="Calibri" w:hAnsi="Calibri" w:cs="Calibri"/>
                  <w:color w:val="000000"/>
                  <w:sz w:val="16"/>
                  <w:szCs w:val="16"/>
                </w:rPr>
                <w:t>40.87</w:t>
              </w:r>
            </w:ins>
          </w:p>
        </w:tc>
      </w:tr>
      <w:tr w:rsidR="00BD2E78" w14:paraId="3D0DC7C2" w14:textId="77777777" w:rsidTr="001E35AD">
        <w:trPr>
          <w:trHeight w:val="170"/>
          <w:jc w:val="center"/>
          <w:ins w:id="13766"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20B46C5C" w14:textId="77777777" w:rsidR="00BD2E78" w:rsidRPr="007E0F91" w:rsidRDefault="00BD2E78" w:rsidP="00BD2E78">
            <w:pPr>
              <w:jc w:val="center"/>
              <w:rPr>
                <w:ins w:id="13767" w:author="Στάθης Καπ" w:date="2023-03-09T06:01:00Z"/>
                <w:sz w:val="16"/>
                <w:szCs w:val="16"/>
              </w:rPr>
            </w:pPr>
            <w:ins w:id="13768" w:author="Στάθης Καπ" w:date="2023-03-09T06:01:00Z">
              <w:r w:rsidRPr="007E0F91">
                <w:rPr>
                  <w:sz w:val="16"/>
                  <w:szCs w:val="16"/>
                </w:rPr>
                <w:t>pr03</w:t>
              </w:r>
            </w:ins>
          </w:p>
        </w:tc>
        <w:tc>
          <w:tcPr>
            <w:tcW w:w="565" w:type="dxa"/>
            <w:tcBorders>
              <w:left w:val="single" w:sz="4" w:space="0" w:color="auto"/>
            </w:tcBorders>
            <w:vAlign w:val="center"/>
          </w:tcPr>
          <w:p w14:paraId="44ADD9DE" w14:textId="3EB48774" w:rsidR="00BD2E78" w:rsidRPr="007E0F91" w:rsidRDefault="00BD2E78" w:rsidP="00BD2E78">
            <w:pPr>
              <w:jc w:val="center"/>
              <w:rPr>
                <w:ins w:id="13769" w:author="Στάθης Καπ" w:date="2023-03-09T06:01:00Z"/>
                <w:sz w:val="16"/>
                <w:szCs w:val="16"/>
              </w:rPr>
            </w:pPr>
            <w:ins w:id="13770" w:author="Στάθης Καπ" w:date="2023-03-09T07:06:00Z">
              <w:r>
                <w:rPr>
                  <w:rFonts w:ascii="Calibri" w:hAnsi="Calibri" w:cstheme="minorHAnsi"/>
                  <w:color w:val="000000"/>
                  <w:sz w:val="16"/>
                  <w:szCs w:val="16"/>
                </w:rPr>
                <w:t>1246</w:t>
              </w:r>
            </w:ins>
          </w:p>
        </w:tc>
        <w:tc>
          <w:tcPr>
            <w:tcW w:w="679" w:type="dxa"/>
            <w:tcBorders>
              <w:right w:val="single" w:sz="4" w:space="0" w:color="auto"/>
            </w:tcBorders>
            <w:vAlign w:val="center"/>
          </w:tcPr>
          <w:p w14:paraId="5C8BE852" w14:textId="2C75F295" w:rsidR="00BD2E78" w:rsidRPr="007E0F91" w:rsidRDefault="00BD2E78" w:rsidP="00BD2E78">
            <w:pPr>
              <w:jc w:val="center"/>
              <w:rPr>
                <w:ins w:id="13771" w:author="Στάθης Καπ" w:date="2023-03-09T06:01:00Z"/>
                <w:sz w:val="16"/>
                <w:szCs w:val="16"/>
              </w:rPr>
            </w:pPr>
            <w:ins w:id="13772" w:author="Στάθης Καπ" w:date="2023-03-09T07:06:00Z">
              <w:r>
                <w:rPr>
                  <w:rFonts w:ascii="Calibri" w:hAnsi="Calibri" w:cstheme="minorHAnsi"/>
                  <w:color w:val="000000"/>
                  <w:sz w:val="16"/>
                  <w:szCs w:val="16"/>
                </w:rPr>
                <w:t>1162</w:t>
              </w:r>
            </w:ins>
          </w:p>
        </w:tc>
        <w:tc>
          <w:tcPr>
            <w:tcW w:w="453" w:type="dxa"/>
            <w:tcBorders>
              <w:left w:val="single" w:sz="4" w:space="0" w:color="auto"/>
            </w:tcBorders>
            <w:vAlign w:val="center"/>
          </w:tcPr>
          <w:p w14:paraId="7E5C8759" w14:textId="3A201470" w:rsidR="00BD2E78" w:rsidRPr="007E0F91" w:rsidRDefault="00BD2E78" w:rsidP="00BD2E78">
            <w:pPr>
              <w:jc w:val="center"/>
              <w:rPr>
                <w:ins w:id="13773" w:author="Στάθης Καπ" w:date="2023-03-09T06:01:00Z"/>
                <w:sz w:val="16"/>
                <w:szCs w:val="16"/>
              </w:rPr>
            </w:pPr>
            <w:ins w:id="13774" w:author="Στάθης Καπ" w:date="2023-03-09T07:06:00Z">
              <w:r>
                <w:rPr>
                  <w:rFonts w:ascii="Calibri" w:hAnsi="Calibri" w:cs="Calibri"/>
                  <w:color w:val="000000"/>
                  <w:sz w:val="16"/>
                  <w:szCs w:val="16"/>
                </w:rPr>
                <w:t>1118</w:t>
              </w:r>
            </w:ins>
          </w:p>
        </w:tc>
        <w:tc>
          <w:tcPr>
            <w:tcW w:w="708" w:type="dxa"/>
            <w:vAlign w:val="center"/>
          </w:tcPr>
          <w:p w14:paraId="3EC1614F" w14:textId="19351719" w:rsidR="00BD2E78" w:rsidRPr="007E0F91" w:rsidRDefault="00BD2E78" w:rsidP="00BD2E78">
            <w:pPr>
              <w:jc w:val="center"/>
              <w:rPr>
                <w:ins w:id="13775" w:author="Στάθης Καπ" w:date="2023-03-09T06:01:00Z"/>
                <w:sz w:val="16"/>
                <w:szCs w:val="16"/>
              </w:rPr>
            </w:pPr>
            <w:ins w:id="13776" w:author="Στάθης Καπ" w:date="2023-03-09T07:06:00Z">
              <w:r>
                <w:rPr>
                  <w:rFonts w:ascii="Calibri" w:hAnsi="Calibri" w:cs="Calibri"/>
                  <w:color w:val="000000"/>
                  <w:sz w:val="16"/>
                  <w:szCs w:val="16"/>
                </w:rPr>
                <w:t>10.27</w:t>
              </w:r>
            </w:ins>
          </w:p>
        </w:tc>
        <w:tc>
          <w:tcPr>
            <w:tcW w:w="652" w:type="dxa"/>
            <w:vMerge/>
            <w:tcBorders>
              <w:right w:val="single" w:sz="4" w:space="0" w:color="auto"/>
            </w:tcBorders>
            <w:vAlign w:val="center"/>
          </w:tcPr>
          <w:p w14:paraId="1BBEF6D5" w14:textId="77777777" w:rsidR="00BD2E78" w:rsidRPr="007E0F91" w:rsidRDefault="00BD2E78" w:rsidP="00BD2E78">
            <w:pPr>
              <w:jc w:val="center"/>
              <w:rPr>
                <w:ins w:id="13777" w:author="Στάθης Καπ" w:date="2023-03-09T06:01:00Z"/>
                <w:sz w:val="16"/>
                <w:szCs w:val="16"/>
              </w:rPr>
            </w:pPr>
          </w:p>
        </w:tc>
        <w:tc>
          <w:tcPr>
            <w:tcW w:w="453" w:type="dxa"/>
            <w:tcBorders>
              <w:left w:val="single" w:sz="4" w:space="0" w:color="auto"/>
            </w:tcBorders>
            <w:vAlign w:val="center"/>
          </w:tcPr>
          <w:p w14:paraId="081008C6" w14:textId="183CEE7F" w:rsidR="00BD2E78" w:rsidRPr="007E0F91" w:rsidRDefault="00BD2E78" w:rsidP="00BD2E78">
            <w:pPr>
              <w:jc w:val="center"/>
              <w:rPr>
                <w:ins w:id="13778" w:author="Στάθης Καπ" w:date="2023-03-09T06:01:00Z"/>
                <w:sz w:val="16"/>
                <w:szCs w:val="16"/>
              </w:rPr>
            </w:pPr>
            <w:ins w:id="13779" w:author="Στάθης Καπ" w:date="2023-03-09T07:06:00Z">
              <w:r>
                <w:rPr>
                  <w:rFonts w:ascii="Calibri" w:hAnsi="Calibri" w:cs="Calibri"/>
                  <w:color w:val="000000"/>
                  <w:sz w:val="16"/>
                  <w:szCs w:val="16"/>
                </w:rPr>
                <w:t>1062</w:t>
              </w:r>
            </w:ins>
          </w:p>
        </w:tc>
        <w:tc>
          <w:tcPr>
            <w:tcW w:w="454" w:type="dxa"/>
            <w:vAlign w:val="center"/>
          </w:tcPr>
          <w:p w14:paraId="6A2D3AAA" w14:textId="409B49FA" w:rsidR="00BD2E78" w:rsidRPr="007E0F91" w:rsidRDefault="00BD2E78" w:rsidP="00BD2E78">
            <w:pPr>
              <w:jc w:val="center"/>
              <w:rPr>
                <w:ins w:id="13780" w:author="Στάθης Καπ" w:date="2023-03-09T06:01:00Z"/>
                <w:sz w:val="16"/>
                <w:szCs w:val="16"/>
              </w:rPr>
            </w:pPr>
            <w:ins w:id="13781" w:author="Στάθης Καπ" w:date="2023-03-09T07:06:00Z">
              <w:r>
                <w:rPr>
                  <w:rFonts w:ascii="Calibri" w:hAnsi="Calibri" w:cs="Calibri"/>
                  <w:color w:val="000000"/>
                  <w:sz w:val="16"/>
                  <w:szCs w:val="16"/>
                </w:rPr>
                <w:t>5.01</w:t>
              </w:r>
            </w:ins>
          </w:p>
        </w:tc>
        <w:tc>
          <w:tcPr>
            <w:tcW w:w="454" w:type="dxa"/>
            <w:vAlign w:val="center"/>
          </w:tcPr>
          <w:p w14:paraId="64308870" w14:textId="477264D9" w:rsidR="00BD2E78" w:rsidRPr="007E0F91" w:rsidRDefault="00BD2E78" w:rsidP="00BD2E78">
            <w:pPr>
              <w:jc w:val="center"/>
              <w:rPr>
                <w:ins w:id="13782" w:author="Στάθης Καπ" w:date="2023-03-09T06:01:00Z"/>
                <w:sz w:val="16"/>
                <w:szCs w:val="16"/>
              </w:rPr>
            </w:pPr>
            <w:ins w:id="13783" w:author="Στάθης Καπ" w:date="2023-03-09T07:06:00Z">
              <w:r>
                <w:rPr>
                  <w:rFonts w:ascii="Calibri" w:hAnsi="Calibri" w:cs="Calibri"/>
                  <w:color w:val="000000"/>
                  <w:sz w:val="16"/>
                  <w:szCs w:val="16"/>
                </w:rPr>
                <w:t>1.019</w:t>
              </w:r>
            </w:ins>
          </w:p>
        </w:tc>
        <w:tc>
          <w:tcPr>
            <w:tcW w:w="457" w:type="dxa"/>
            <w:tcBorders>
              <w:right w:val="single" w:sz="4" w:space="0" w:color="auto"/>
            </w:tcBorders>
            <w:vAlign w:val="center"/>
          </w:tcPr>
          <w:p w14:paraId="34EF141E" w14:textId="0A93A197" w:rsidR="00BD2E78" w:rsidRPr="007E0F91" w:rsidRDefault="00BD2E78" w:rsidP="00BD2E78">
            <w:pPr>
              <w:jc w:val="center"/>
              <w:rPr>
                <w:ins w:id="13784" w:author="Στάθης Καπ" w:date="2023-03-09T06:01:00Z"/>
                <w:sz w:val="16"/>
                <w:szCs w:val="16"/>
              </w:rPr>
            </w:pPr>
            <w:ins w:id="13785" w:author="Στάθης Καπ" w:date="2023-03-09T07:06:00Z">
              <w:r>
                <w:rPr>
                  <w:rFonts w:ascii="Calibri" w:hAnsi="Calibri" w:cs="Calibri"/>
                  <w:color w:val="000000"/>
                  <w:sz w:val="16"/>
                  <w:szCs w:val="16"/>
                </w:rPr>
                <w:t>27.63</w:t>
              </w:r>
            </w:ins>
          </w:p>
        </w:tc>
        <w:tc>
          <w:tcPr>
            <w:tcW w:w="453" w:type="dxa"/>
            <w:tcBorders>
              <w:left w:val="single" w:sz="4" w:space="0" w:color="auto"/>
            </w:tcBorders>
            <w:vAlign w:val="center"/>
          </w:tcPr>
          <w:p w14:paraId="52E39E29" w14:textId="225282DA" w:rsidR="00BD2E78" w:rsidRPr="007E0F91" w:rsidRDefault="00BD2E78" w:rsidP="00BD2E78">
            <w:pPr>
              <w:jc w:val="center"/>
              <w:rPr>
                <w:ins w:id="13786" w:author="Στάθης Καπ" w:date="2023-03-09T06:01:00Z"/>
                <w:sz w:val="16"/>
                <w:szCs w:val="16"/>
              </w:rPr>
            </w:pPr>
            <w:ins w:id="13787" w:author="Στάθης Καπ" w:date="2023-03-09T07:06:00Z">
              <w:r>
                <w:rPr>
                  <w:rFonts w:ascii="Calibri" w:hAnsi="Calibri" w:cs="Calibri"/>
                  <w:color w:val="000000"/>
                  <w:sz w:val="16"/>
                  <w:szCs w:val="16"/>
                </w:rPr>
                <w:t>1028</w:t>
              </w:r>
            </w:ins>
          </w:p>
        </w:tc>
        <w:tc>
          <w:tcPr>
            <w:tcW w:w="454" w:type="dxa"/>
            <w:vAlign w:val="center"/>
          </w:tcPr>
          <w:p w14:paraId="01376DE1" w14:textId="140C90FE" w:rsidR="00BD2E78" w:rsidRPr="007E0F91" w:rsidRDefault="00BD2E78" w:rsidP="00BD2E78">
            <w:pPr>
              <w:jc w:val="center"/>
              <w:rPr>
                <w:ins w:id="13788" w:author="Στάθης Καπ" w:date="2023-03-09T06:01:00Z"/>
                <w:sz w:val="16"/>
                <w:szCs w:val="16"/>
              </w:rPr>
            </w:pPr>
            <w:ins w:id="13789" w:author="Στάθης Καπ" w:date="2023-03-09T07:06:00Z">
              <w:r>
                <w:rPr>
                  <w:rFonts w:ascii="Calibri" w:hAnsi="Calibri" w:cs="Calibri"/>
                  <w:color w:val="000000"/>
                  <w:sz w:val="16"/>
                  <w:szCs w:val="16"/>
                </w:rPr>
                <w:t>8.05</w:t>
              </w:r>
            </w:ins>
          </w:p>
        </w:tc>
        <w:tc>
          <w:tcPr>
            <w:tcW w:w="454" w:type="dxa"/>
            <w:vAlign w:val="center"/>
          </w:tcPr>
          <w:p w14:paraId="467F0231" w14:textId="7A4C17D3" w:rsidR="00BD2E78" w:rsidRPr="007E0F91" w:rsidRDefault="00BD2E78" w:rsidP="00BD2E78">
            <w:pPr>
              <w:jc w:val="center"/>
              <w:rPr>
                <w:ins w:id="13790" w:author="Στάθης Καπ" w:date="2023-03-09T06:01:00Z"/>
                <w:sz w:val="16"/>
                <w:szCs w:val="16"/>
              </w:rPr>
            </w:pPr>
            <w:ins w:id="13791" w:author="Στάθης Καπ" w:date="2023-03-09T07:06:00Z">
              <w:r>
                <w:rPr>
                  <w:rFonts w:ascii="Calibri" w:hAnsi="Calibri" w:cs="Calibri"/>
                  <w:color w:val="000000"/>
                  <w:sz w:val="16"/>
                  <w:szCs w:val="16"/>
                </w:rPr>
                <w:t>0.658</w:t>
              </w:r>
            </w:ins>
          </w:p>
        </w:tc>
        <w:tc>
          <w:tcPr>
            <w:tcW w:w="454" w:type="dxa"/>
            <w:tcBorders>
              <w:right w:val="single" w:sz="4" w:space="0" w:color="auto"/>
            </w:tcBorders>
            <w:vAlign w:val="center"/>
          </w:tcPr>
          <w:p w14:paraId="1183E726" w14:textId="543AE70C" w:rsidR="00BD2E78" w:rsidRPr="007E0F91" w:rsidRDefault="00BD2E78" w:rsidP="00BD2E78">
            <w:pPr>
              <w:jc w:val="center"/>
              <w:rPr>
                <w:ins w:id="13792" w:author="Στάθης Καπ" w:date="2023-03-09T06:01:00Z"/>
                <w:sz w:val="16"/>
                <w:szCs w:val="16"/>
              </w:rPr>
            </w:pPr>
            <w:ins w:id="13793" w:author="Στάθης Καπ" w:date="2023-03-09T07:06:00Z">
              <w:r>
                <w:rPr>
                  <w:rFonts w:ascii="Calibri" w:hAnsi="Calibri" w:cs="Calibri"/>
                  <w:color w:val="000000"/>
                  <w:sz w:val="16"/>
                  <w:szCs w:val="16"/>
                </w:rPr>
                <w:t>53.27</w:t>
              </w:r>
            </w:ins>
          </w:p>
        </w:tc>
        <w:tc>
          <w:tcPr>
            <w:tcW w:w="453" w:type="dxa"/>
            <w:tcBorders>
              <w:left w:val="single" w:sz="4" w:space="0" w:color="auto"/>
            </w:tcBorders>
            <w:vAlign w:val="center"/>
          </w:tcPr>
          <w:p w14:paraId="0C47577A" w14:textId="14F49645" w:rsidR="00BD2E78" w:rsidRPr="007E0F91" w:rsidRDefault="00BD2E78" w:rsidP="00BD2E78">
            <w:pPr>
              <w:jc w:val="center"/>
              <w:rPr>
                <w:ins w:id="13794" w:author="Στάθης Καπ" w:date="2023-03-09T06:01:00Z"/>
                <w:sz w:val="16"/>
                <w:szCs w:val="16"/>
              </w:rPr>
            </w:pPr>
            <w:ins w:id="13795" w:author="Στάθης Καπ" w:date="2023-03-09T07:06:00Z">
              <w:r>
                <w:rPr>
                  <w:rFonts w:ascii="Calibri" w:hAnsi="Calibri" w:cs="Calibri"/>
                  <w:color w:val="000000"/>
                  <w:sz w:val="16"/>
                  <w:szCs w:val="16"/>
                </w:rPr>
                <w:t>1030</w:t>
              </w:r>
            </w:ins>
          </w:p>
        </w:tc>
        <w:tc>
          <w:tcPr>
            <w:tcW w:w="454" w:type="dxa"/>
            <w:vAlign w:val="center"/>
          </w:tcPr>
          <w:p w14:paraId="27F39F6A" w14:textId="5033FD9D" w:rsidR="00BD2E78" w:rsidRPr="007E0F91" w:rsidRDefault="00BD2E78" w:rsidP="00BD2E78">
            <w:pPr>
              <w:jc w:val="center"/>
              <w:rPr>
                <w:ins w:id="13796" w:author="Στάθης Καπ" w:date="2023-03-09T06:01:00Z"/>
                <w:sz w:val="16"/>
                <w:szCs w:val="16"/>
              </w:rPr>
            </w:pPr>
            <w:ins w:id="13797" w:author="Στάθης Καπ" w:date="2023-03-09T07:06:00Z">
              <w:r>
                <w:rPr>
                  <w:rFonts w:ascii="Calibri" w:hAnsi="Calibri" w:cs="Calibri"/>
                  <w:color w:val="000000"/>
                  <w:sz w:val="16"/>
                  <w:szCs w:val="16"/>
                </w:rPr>
                <w:t>7.87</w:t>
              </w:r>
            </w:ins>
          </w:p>
        </w:tc>
        <w:tc>
          <w:tcPr>
            <w:tcW w:w="454" w:type="dxa"/>
            <w:vAlign w:val="center"/>
          </w:tcPr>
          <w:p w14:paraId="483772E9" w14:textId="7C9E9844" w:rsidR="00BD2E78" w:rsidRPr="007E0F91" w:rsidRDefault="00BD2E78" w:rsidP="00BD2E78">
            <w:pPr>
              <w:jc w:val="center"/>
              <w:rPr>
                <w:ins w:id="13798" w:author="Στάθης Καπ" w:date="2023-03-09T06:01:00Z"/>
                <w:sz w:val="16"/>
                <w:szCs w:val="16"/>
              </w:rPr>
            </w:pPr>
            <w:ins w:id="13799" w:author="Στάθης Καπ" w:date="2023-03-09T07:06:00Z">
              <w:r>
                <w:rPr>
                  <w:rFonts w:ascii="Calibri" w:hAnsi="Calibri" w:cs="Calibri"/>
                  <w:color w:val="000000"/>
                  <w:sz w:val="16"/>
                  <w:szCs w:val="16"/>
                </w:rPr>
                <w:t>0.972</w:t>
              </w:r>
            </w:ins>
          </w:p>
        </w:tc>
        <w:tc>
          <w:tcPr>
            <w:tcW w:w="461" w:type="dxa"/>
            <w:tcBorders>
              <w:right w:val="single" w:sz="4" w:space="0" w:color="auto"/>
            </w:tcBorders>
            <w:vAlign w:val="center"/>
          </w:tcPr>
          <w:p w14:paraId="1240207A" w14:textId="6B446468" w:rsidR="00BD2E78" w:rsidRPr="007E0F91" w:rsidRDefault="00BD2E78" w:rsidP="00BD2E78">
            <w:pPr>
              <w:jc w:val="center"/>
              <w:rPr>
                <w:ins w:id="13800" w:author="Στάθης Καπ" w:date="2023-03-09T06:01:00Z"/>
                <w:sz w:val="16"/>
                <w:szCs w:val="16"/>
              </w:rPr>
            </w:pPr>
            <w:ins w:id="13801" w:author="Στάθης Καπ" w:date="2023-03-09T07:06:00Z">
              <w:r>
                <w:rPr>
                  <w:rFonts w:ascii="Calibri" w:hAnsi="Calibri" w:cs="Calibri"/>
                  <w:color w:val="000000"/>
                  <w:sz w:val="16"/>
                  <w:szCs w:val="16"/>
                </w:rPr>
                <w:t>30.97</w:t>
              </w:r>
            </w:ins>
          </w:p>
        </w:tc>
      </w:tr>
      <w:tr w:rsidR="00BD2E78" w14:paraId="123EC7F8" w14:textId="77777777" w:rsidTr="001E35AD">
        <w:trPr>
          <w:trHeight w:val="170"/>
          <w:jc w:val="center"/>
          <w:ins w:id="13802"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99F3EAF" w14:textId="77777777" w:rsidR="00BD2E78" w:rsidRPr="007E0F91" w:rsidRDefault="00BD2E78" w:rsidP="00BD2E78">
            <w:pPr>
              <w:jc w:val="center"/>
              <w:rPr>
                <w:ins w:id="13803" w:author="Στάθης Καπ" w:date="2023-03-09T06:01:00Z"/>
                <w:sz w:val="16"/>
                <w:szCs w:val="16"/>
              </w:rPr>
            </w:pPr>
            <w:ins w:id="13804" w:author="Στάθης Καπ" w:date="2023-03-09T06:01:00Z">
              <w:r w:rsidRPr="007E0F91">
                <w:rPr>
                  <w:sz w:val="16"/>
                  <w:szCs w:val="16"/>
                </w:rPr>
                <w:t>pr04</w:t>
              </w:r>
            </w:ins>
          </w:p>
        </w:tc>
        <w:tc>
          <w:tcPr>
            <w:tcW w:w="565" w:type="dxa"/>
            <w:tcBorders>
              <w:left w:val="single" w:sz="4" w:space="0" w:color="auto"/>
            </w:tcBorders>
            <w:vAlign w:val="center"/>
          </w:tcPr>
          <w:p w14:paraId="0D346E1C" w14:textId="0498418A" w:rsidR="00BD2E78" w:rsidRPr="007E0F91" w:rsidRDefault="00BD2E78" w:rsidP="00BD2E78">
            <w:pPr>
              <w:jc w:val="center"/>
              <w:rPr>
                <w:ins w:id="13805" w:author="Στάθης Καπ" w:date="2023-03-09T06:01:00Z"/>
                <w:sz w:val="16"/>
                <w:szCs w:val="16"/>
              </w:rPr>
            </w:pPr>
            <w:ins w:id="13806" w:author="Στάθης Καπ" w:date="2023-03-09T07:06:00Z">
              <w:r>
                <w:rPr>
                  <w:rFonts w:ascii="Calibri" w:hAnsi="Calibri" w:cstheme="minorHAnsi"/>
                  <w:color w:val="000000"/>
                  <w:sz w:val="16"/>
                  <w:szCs w:val="16"/>
                </w:rPr>
                <w:t>1585</w:t>
              </w:r>
            </w:ins>
          </w:p>
        </w:tc>
        <w:tc>
          <w:tcPr>
            <w:tcW w:w="679" w:type="dxa"/>
            <w:tcBorders>
              <w:right w:val="single" w:sz="4" w:space="0" w:color="auto"/>
            </w:tcBorders>
            <w:vAlign w:val="center"/>
          </w:tcPr>
          <w:p w14:paraId="2F70D3EE" w14:textId="6E438C0E" w:rsidR="00BD2E78" w:rsidRPr="007E0F91" w:rsidRDefault="00BD2E78" w:rsidP="00BD2E78">
            <w:pPr>
              <w:jc w:val="center"/>
              <w:rPr>
                <w:ins w:id="13807" w:author="Στάθης Καπ" w:date="2023-03-09T06:01:00Z"/>
                <w:sz w:val="16"/>
                <w:szCs w:val="16"/>
              </w:rPr>
            </w:pPr>
            <w:ins w:id="13808" w:author="Στάθης Καπ" w:date="2023-03-09T07:06:00Z">
              <w:r>
                <w:rPr>
                  <w:rFonts w:ascii="Calibri" w:hAnsi="Calibri" w:cstheme="minorHAnsi"/>
                  <w:color w:val="000000"/>
                  <w:sz w:val="16"/>
                  <w:szCs w:val="16"/>
                </w:rPr>
                <w:t>1452</w:t>
              </w:r>
            </w:ins>
          </w:p>
        </w:tc>
        <w:tc>
          <w:tcPr>
            <w:tcW w:w="453" w:type="dxa"/>
            <w:tcBorders>
              <w:left w:val="single" w:sz="4" w:space="0" w:color="auto"/>
            </w:tcBorders>
            <w:vAlign w:val="center"/>
          </w:tcPr>
          <w:p w14:paraId="167F2E4D" w14:textId="116FD7EA" w:rsidR="00BD2E78" w:rsidRPr="007E0F91" w:rsidRDefault="00BD2E78" w:rsidP="00BD2E78">
            <w:pPr>
              <w:jc w:val="center"/>
              <w:rPr>
                <w:ins w:id="13809" w:author="Στάθης Καπ" w:date="2023-03-09T06:01:00Z"/>
                <w:sz w:val="16"/>
                <w:szCs w:val="16"/>
              </w:rPr>
            </w:pPr>
            <w:ins w:id="13810" w:author="Στάθης Καπ" w:date="2023-03-09T07:06:00Z">
              <w:r>
                <w:rPr>
                  <w:rFonts w:ascii="Calibri" w:hAnsi="Calibri" w:cs="Calibri"/>
                  <w:color w:val="000000"/>
                  <w:sz w:val="16"/>
                  <w:szCs w:val="16"/>
                </w:rPr>
                <w:t>1483</w:t>
              </w:r>
            </w:ins>
          </w:p>
        </w:tc>
        <w:tc>
          <w:tcPr>
            <w:tcW w:w="708" w:type="dxa"/>
            <w:vAlign w:val="center"/>
          </w:tcPr>
          <w:p w14:paraId="281FF579" w14:textId="3D9B0F8A" w:rsidR="00BD2E78" w:rsidRPr="007E0F91" w:rsidRDefault="00BD2E78" w:rsidP="00BD2E78">
            <w:pPr>
              <w:jc w:val="center"/>
              <w:rPr>
                <w:ins w:id="13811" w:author="Στάθης Καπ" w:date="2023-03-09T06:01:00Z"/>
                <w:sz w:val="16"/>
                <w:szCs w:val="16"/>
              </w:rPr>
            </w:pPr>
            <w:ins w:id="13812" w:author="Στάθης Καπ" w:date="2023-03-09T07:06:00Z">
              <w:r>
                <w:rPr>
                  <w:rFonts w:ascii="Calibri" w:hAnsi="Calibri" w:cs="Calibri"/>
                  <w:color w:val="000000"/>
                  <w:sz w:val="16"/>
                  <w:szCs w:val="16"/>
                </w:rPr>
                <w:t>6.44</w:t>
              </w:r>
            </w:ins>
          </w:p>
        </w:tc>
        <w:tc>
          <w:tcPr>
            <w:tcW w:w="652" w:type="dxa"/>
            <w:vMerge/>
            <w:tcBorders>
              <w:right w:val="single" w:sz="4" w:space="0" w:color="auto"/>
            </w:tcBorders>
            <w:vAlign w:val="center"/>
          </w:tcPr>
          <w:p w14:paraId="6D18F0F4" w14:textId="77777777" w:rsidR="00BD2E78" w:rsidRPr="007E0F91" w:rsidRDefault="00BD2E78" w:rsidP="00BD2E78">
            <w:pPr>
              <w:jc w:val="center"/>
              <w:rPr>
                <w:ins w:id="13813" w:author="Στάθης Καπ" w:date="2023-03-09T06:01:00Z"/>
                <w:sz w:val="16"/>
                <w:szCs w:val="16"/>
              </w:rPr>
            </w:pPr>
          </w:p>
        </w:tc>
        <w:tc>
          <w:tcPr>
            <w:tcW w:w="453" w:type="dxa"/>
            <w:tcBorders>
              <w:left w:val="single" w:sz="4" w:space="0" w:color="auto"/>
            </w:tcBorders>
            <w:vAlign w:val="center"/>
          </w:tcPr>
          <w:p w14:paraId="70E0C436" w14:textId="5828807D" w:rsidR="00BD2E78" w:rsidRPr="007E0F91" w:rsidRDefault="00BD2E78" w:rsidP="00BD2E78">
            <w:pPr>
              <w:jc w:val="center"/>
              <w:rPr>
                <w:ins w:id="13814" w:author="Στάθης Καπ" w:date="2023-03-09T06:01:00Z"/>
                <w:sz w:val="16"/>
                <w:szCs w:val="16"/>
              </w:rPr>
            </w:pPr>
            <w:ins w:id="13815" w:author="Στάθης Καπ" w:date="2023-03-09T07:06:00Z">
              <w:r>
                <w:rPr>
                  <w:rFonts w:ascii="Calibri" w:hAnsi="Calibri" w:cs="Calibri"/>
                  <w:color w:val="000000"/>
                  <w:sz w:val="16"/>
                  <w:szCs w:val="16"/>
                </w:rPr>
                <w:t>1435</w:t>
              </w:r>
            </w:ins>
          </w:p>
        </w:tc>
        <w:tc>
          <w:tcPr>
            <w:tcW w:w="454" w:type="dxa"/>
            <w:vAlign w:val="center"/>
          </w:tcPr>
          <w:p w14:paraId="79D44A51" w14:textId="43D1CBBC" w:rsidR="00BD2E78" w:rsidRPr="007E0F91" w:rsidRDefault="00BD2E78" w:rsidP="00BD2E78">
            <w:pPr>
              <w:jc w:val="center"/>
              <w:rPr>
                <w:ins w:id="13816" w:author="Στάθης Καπ" w:date="2023-03-09T06:01:00Z"/>
                <w:sz w:val="16"/>
                <w:szCs w:val="16"/>
              </w:rPr>
            </w:pPr>
            <w:ins w:id="13817" w:author="Στάθης Καπ" w:date="2023-03-09T07:06:00Z">
              <w:r>
                <w:rPr>
                  <w:rFonts w:ascii="Calibri" w:hAnsi="Calibri" w:cs="Calibri"/>
                  <w:color w:val="000000"/>
                  <w:sz w:val="16"/>
                  <w:szCs w:val="16"/>
                </w:rPr>
                <w:t>3.24</w:t>
              </w:r>
            </w:ins>
          </w:p>
        </w:tc>
        <w:tc>
          <w:tcPr>
            <w:tcW w:w="454" w:type="dxa"/>
            <w:vAlign w:val="center"/>
          </w:tcPr>
          <w:p w14:paraId="60340B9F" w14:textId="24894303" w:rsidR="00BD2E78" w:rsidRPr="007E0F91" w:rsidRDefault="00BD2E78" w:rsidP="00BD2E78">
            <w:pPr>
              <w:jc w:val="center"/>
              <w:rPr>
                <w:ins w:id="13818" w:author="Στάθης Καπ" w:date="2023-03-09T06:01:00Z"/>
                <w:sz w:val="16"/>
                <w:szCs w:val="16"/>
              </w:rPr>
            </w:pPr>
            <w:ins w:id="13819" w:author="Στάθης Καπ" w:date="2023-03-09T07:06:00Z">
              <w:r>
                <w:rPr>
                  <w:rFonts w:ascii="Calibri" w:hAnsi="Calibri" w:cs="Calibri"/>
                  <w:color w:val="000000"/>
                  <w:sz w:val="16"/>
                  <w:szCs w:val="16"/>
                </w:rPr>
                <w:t>1.322</w:t>
              </w:r>
            </w:ins>
          </w:p>
        </w:tc>
        <w:tc>
          <w:tcPr>
            <w:tcW w:w="457" w:type="dxa"/>
            <w:tcBorders>
              <w:right w:val="single" w:sz="4" w:space="0" w:color="auto"/>
            </w:tcBorders>
            <w:vAlign w:val="center"/>
          </w:tcPr>
          <w:p w14:paraId="47AEB8E4" w14:textId="40DCA0C8" w:rsidR="00BD2E78" w:rsidRPr="007E0F91" w:rsidRDefault="00BD2E78" w:rsidP="00BD2E78">
            <w:pPr>
              <w:jc w:val="center"/>
              <w:rPr>
                <w:ins w:id="13820" w:author="Στάθης Καπ" w:date="2023-03-09T06:01:00Z"/>
                <w:sz w:val="16"/>
                <w:szCs w:val="16"/>
              </w:rPr>
            </w:pPr>
            <w:ins w:id="13821" w:author="Στάθης Καπ" w:date="2023-03-09T07:06:00Z">
              <w:r>
                <w:rPr>
                  <w:rFonts w:ascii="Calibri" w:hAnsi="Calibri" w:cs="Calibri"/>
                  <w:color w:val="000000"/>
                  <w:sz w:val="16"/>
                  <w:szCs w:val="16"/>
                </w:rPr>
                <w:t>82.76</w:t>
              </w:r>
            </w:ins>
          </w:p>
        </w:tc>
        <w:tc>
          <w:tcPr>
            <w:tcW w:w="453" w:type="dxa"/>
            <w:tcBorders>
              <w:left w:val="single" w:sz="4" w:space="0" w:color="auto"/>
            </w:tcBorders>
            <w:vAlign w:val="center"/>
          </w:tcPr>
          <w:p w14:paraId="14F7CC69" w14:textId="051C9956" w:rsidR="00BD2E78" w:rsidRPr="007E0F91" w:rsidRDefault="00BD2E78" w:rsidP="00BD2E78">
            <w:pPr>
              <w:jc w:val="center"/>
              <w:rPr>
                <w:ins w:id="13822" w:author="Στάθης Καπ" w:date="2023-03-09T06:01:00Z"/>
                <w:sz w:val="16"/>
                <w:szCs w:val="16"/>
              </w:rPr>
            </w:pPr>
            <w:ins w:id="13823" w:author="Στάθης Καπ" w:date="2023-03-09T07:06:00Z">
              <w:r>
                <w:rPr>
                  <w:rFonts w:ascii="Calibri" w:hAnsi="Calibri" w:cs="Calibri"/>
                  <w:color w:val="000000"/>
                  <w:sz w:val="16"/>
                  <w:szCs w:val="16"/>
                </w:rPr>
                <w:t>1366</w:t>
              </w:r>
            </w:ins>
          </w:p>
        </w:tc>
        <w:tc>
          <w:tcPr>
            <w:tcW w:w="454" w:type="dxa"/>
            <w:vAlign w:val="center"/>
          </w:tcPr>
          <w:p w14:paraId="016999DC" w14:textId="08CA7061" w:rsidR="00BD2E78" w:rsidRPr="007E0F91" w:rsidRDefault="00BD2E78" w:rsidP="00BD2E78">
            <w:pPr>
              <w:jc w:val="center"/>
              <w:rPr>
                <w:ins w:id="13824" w:author="Στάθης Καπ" w:date="2023-03-09T06:01:00Z"/>
                <w:sz w:val="16"/>
                <w:szCs w:val="16"/>
              </w:rPr>
            </w:pPr>
            <w:ins w:id="13825" w:author="Στάθης Καπ" w:date="2023-03-09T07:06:00Z">
              <w:r>
                <w:rPr>
                  <w:rFonts w:ascii="Calibri" w:hAnsi="Calibri" w:cs="Calibri"/>
                  <w:color w:val="000000"/>
                  <w:sz w:val="16"/>
                  <w:szCs w:val="16"/>
                </w:rPr>
                <w:t>7.89</w:t>
              </w:r>
            </w:ins>
          </w:p>
        </w:tc>
        <w:tc>
          <w:tcPr>
            <w:tcW w:w="454" w:type="dxa"/>
            <w:vAlign w:val="center"/>
          </w:tcPr>
          <w:p w14:paraId="4B404BDC" w14:textId="6B1B3433" w:rsidR="00BD2E78" w:rsidRPr="007E0F91" w:rsidRDefault="00BD2E78" w:rsidP="00BD2E78">
            <w:pPr>
              <w:jc w:val="center"/>
              <w:rPr>
                <w:ins w:id="13826" w:author="Στάθης Καπ" w:date="2023-03-09T06:01:00Z"/>
                <w:sz w:val="16"/>
                <w:szCs w:val="16"/>
              </w:rPr>
            </w:pPr>
            <w:ins w:id="13827" w:author="Στάθης Καπ" w:date="2023-03-09T07:06:00Z">
              <w:r>
                <w:rPr>
                  <w:rFonts w:ascii="Calibri" w:hAnsi="Calibri" w:cs="Calibri"/>
                  <w:color w:val="000000"/>
                  <w:sz w:val="16"/>
                  <w:szCs w:val="16"/>
                </w:rPr>
                <w:t>1.15</w:t>
              </w:r>
            </w:ins>
          </w:p>
        </w:tc>
        <w:tc>
          <w:tcPr>
            <w:tcW w:w="454" w:type="dxa"/>
            <w:tcBorders>
              <w:right w:val="single" w:sz="4" w:space="0" w:color="auto"/>
            </w:tcBorders>
            <w:vAlign w:val="center"/>
          </w:tcPr>
          <w:p w14:paraId="7CAB26F0" w14:textId="0DAE8A88" w:rsidR="00BD2E78" w:rsidRPr="007E0F91" w:rsidRDefault="00BD2E78" w:rsidP="00BD2E78">
            <w:pPr>
              <w:jc w:val="center"/>
              <w:rPr>
                <w:ins w:id="13828" w:author="Στάθης Καπ" w:date="2023-03-09T06:01:00Z"/>
                <w:sz w:val="16"/>
                <w:szCs w:val="16"/>
              </w:rPr>
            </w:pPr>
            <w:ins w:id="13829" w:author="Στάθης Καπ" w:date="2023-03-09T07:06:00Z">
              <w:r>
                <w:rPr>
                  <w:rFonts w:ascii="Calibri" w:hAnsi="Calibri" w:cs="Calibri"/>
                  <w:color w:val="000000"/>
                  <w:sz w:val="16"/>
                  <w:szCs w:val="16"/>
                </w:rPr>
                <w:t>85.01</w:t>
              </w:r>
            </w:ins>
          </w:p>
        </w:tc>
        <w:tc>
          <w:tcPr>
            <w:tcW w:w="453" w:type="dxa"/>
            <w:tcBorders>
              <w:left w:val="single" w:sz="4" w:space="0" w:color="auto"/>
            </w:tcBorders>
            <w:vAlign w:val="center"/>
          </w:tcPr>
          <w:p w14:paraId="4D01BFB2" w14:textId="6FF1C3F1" w:rsidR="00BD2E78" w:rsidRPr="007E0F91" w:rsidRDefault="00BD2E78" w:rsidP="00BD2E78">
            <w:pPr>
              <w:jc w:val="center"/>
              <w:rPr>
                <w:ins w:id="13830" w:author="Στάθης Καπ" w:date="2023-03-09T06:01:00Z"/>
                <w:sz w:val="16"/>
                <w:szCs w:val="16"/>
              </w:rPr>
            </w:pPr>
            <w:ins w:id="13831" w:author="Στάθης Καπ" w:date="2023-03-09T07:06:00Z">
              <w:r>
                <w:rPr>
                  <w:rFonts w:ascii="Calibri" w:hAnsi="Calibri" w:cs="Calibri"/>
                  <w:color w:val="000000"/>
                  <w:sz w:val="16"/>
                  <w:szCs w:val="16"/>
                </w:rPr>
                <w:t>1374</w:t>
              </w:r>
            </w:ins>
          </w:p>
        </w:tc>
        <w:tc>
          <w:tcPr>
            <w:tcW w:w="454" w:type="dxa"/>
            <w:vAlign w:val="center"/>
          </w:tcPr>
          <w:p w14:paraId="5723E8E7" w14:textId="241B6D3E" w:rsidR="00BD2E78" w:rsidRPr="007E0F91" w:rsidRDefault="00BD2E78" w:rsidP="00BD2E78">
            <w:pPr>
              <w:jc w:val="center"/>
              <w:rPr>
                <w:ins w:id="13832" w:author="Στάθης Καπ" w:date="2023-03-09T06:01:00Z"/>
                <w:sz w:val="16"/>
                <w:szCs w:val="16"/>
              </w:rPr>
            </w:pPr>
            <w:ins w:id="13833" w:author="Στάθης Καπ" w:date="2023-03-09T07:06:00Z">
              <w:r>
                <w:rPr>
                  <w:rFonts w:ascii="Calibri" w:hAnsi="Calibri" w:cs="Calibri"/>
                  <w:color w:val="000000"/>
                  <w:sz w:val="16"/>
                  <w:szCs w:val="16"/>
                </w:rPr>
                <w:t>7.35</w:t>
              </w:r>
            </w:ins>
          </w:p>
        </w:tc>
        <w:tc>
          <w:tcPr>
            <w:tcW w:w="454" w:type="dxa"/>
            <w:vAlign w:val="center"/>
          </w:tcPr>
          <w:p w14:paraId="17AACC93" w14:textId="2554A36B" w:rsidR="00BD2E78" w:rsidRPr="007E0F91" w:rsidRDefault="00BD2E78" w:rsidP="00BD2E78">
            <w:pPr>
              <w:jc w:val="center"/>
              <w:rPr>
                <w:ins w:id="13834" w:author="Στάθης Καπ" w:date="2023-03-09T06:01:00Z"/>
                <w:sz w:val="16"/>
                <w:szCs w:val="16"/>
              </w:rPr>
            </w:pPr>
            <w:ins w:id="13835" w:author="Στάθης Καπ" w:date="2023-03-09T07:06:00Z">
              <w:r>
                <w:rPr>
                  <w:rFonts w:ascii="Calibri" w:hAnsi="Calibri" w:cs="Calibri"/>
                  <w:color w:val="000000"/>
                  <w:sz w:val="16"/>
                  <w:szCs w:val="16"/>
                </w:rPr>
                <w:t>0.901</w:t>
              </w:r>
            </w:ins>
          </w:p>
        </w:tc>
        <w:tc>
          <w:tcPr>
            <w:tcW w:w="461" w:type="dxa"/>
            <w:tcBorders>
              <w:right w:val="single" w:sz="4" w:space="0" w:color="auto"/>
            </w:tcBorders>
            <w:vAlign w:val="center"/>
          </w:tcPr>
          <w:p w14:paraId="0E76D109" w14:textId="3B0E0EFF" w:rsidR="00BD2E78" w:rsidRPr="007E0F91" w:rsidRDefault="00BD2E78" w:rsidP="00BD2E78">
            <w:pPr>
              <w:jc w:val="center"/>
              <w:rPr>
                <w:ins w:id="13836" w:author="Στάθης Καπ" w:date="2023-03-09T06:01:00Z"/>
                <w:sz w:val="16"/>
                <w:szCs w:val="16"/>
              </w:rPr>
            </w:pPr>
            <w:ins w:id="13837" w:author="Στάθης Καπ" w:date="2023-03-09T07:06:00Z">
              <w:r>
                <w:rPr>
                  <w:rFonts w:ascii="Calibri" w:hAnsi="Calibri" w:cs="Calibri"/>
                  <w:color w:val="000000"/>
                  <w:sz w:val="16"/>
                  <w:szCs w:val="16"/>
                </w:rPr>
                <w:t>88.25</w:t>
              </w:r>
            </w:ins>
          </w:p>
        </w:tc>
      </w:tr>
      <w:tr w:rsidR="00BD2E78" w14:paraId="240800EA" w14:textId="77777777" w:rsidTr="001E35AD">
        <w:trPr>
          <w:trHeight w:val="170"/>
          <w:jc w:val="center"/>
          <w:ins w:id="13838"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0B321D11" w14:textId="77777777" w:rsidR="00BD2E78" w:rsidRPr="007E0F91" w:rsidRDefault="00BD2E78" w:rsidP="00BD2E78">
            <w:pPr>
              <w:jc w:val="center"/>
              <w:rPr>
                <w:ins w:id="13839" w:author="Στάθης Καπ" w:date="2023-03-09T06:01:00Z"/>
                <w:sz w:val="16"/>
                <w:szCs w:val="16"/>
              </w:rPr>
            </w:pPr>
            <w:ins w:id="13840" w:author="Στάθης Καπ" w:date="2023-03-09T06:01:00Z">
              <w:r w:rsidRPr="007E0F91">
                <w:rPr>
                  <w:sz w:val="16"/>
                  <w:szCs w:val="16"/>
                </w:rPr>
                <w:t>pr05</w:t>
              </w:r>
            </w:ins>
          </w:p>
        </w:tc>
        <w:tc>
          <w:tcPr>
            <w:tcW w:w="565" w:type="dxa"/>
            <w:tcBorders>
              <w:left w:val="single" w:sz="4" w:space="0" w:color="auto"/>
            </w:tcBorders>
            <w:vAlign w:val="center"/>
          </w:tcPr>
          <w:p w14:paraId="1C91C642" w14:textId="4056F468" w:rsidR="00BD2E78" w:rsidRPr="007E0F91" w:rsidRDefault="00BD2E78" w:rsidP="00BD2E78">
            <w:pPr>
              <w:jc w:val="center"/>
              <w:rPr>
                <w:ins w:id="13841" w:author="Στάθης Καπ" w:date="2023-03-09T06:01:00Z"/>
                <w:sz w:val="16"/>
                <w:szCs w:val="16"/>
              </w:rPr>
            </w:pPr>
            <w:ins w:id="13842" w:author="Στάθης Καπ" w:date="2023-03-09T07:06:00Z">
              <w:r>
                <w:rPr>
                  <w:rFonts w:ascii="Calibri" w:hAnsi="Calibri" w:cstheme="minorHAnsi"/>
                  <w:color w:val="000000"/>
                  <w:sz w:val="16"/>
                  <w:szCs w:val="16"/>
                </w:rPr>
                <w:t>1844</w:t>
              </w:r>
            </w:ins>
          </w:p>
        </w:tc>
        <w:tc>
          <w:tcPr>
            <w:tcW w:w="679" w:type="dxa"/>
            <w:tcBorders>
              <w:right w:val="single" w:sz="4" w:space="0" w:color="auto"/>
            </w:tcBorders>
            <w:vAlign w:val="center"/>
          </w:tcPr>
          <w:p w14:paraId="1F6F847B" w14:textId="71173884" w:rsidR="00BD2E78" w:rsidRPr="007E0F91" w:rsidRDefault="00BD2E78" w:rsidP="00BD2E78">
            <w:pPr>
              <w:jc w:val="center"/>
              <w:rPr>
                <w:ins w:id="13843" w:author="Στάθης Καπ" w:date="2023-03-09T06:01:00Z"/>
                <w:sz w:val="16"/>
                <w:szCs w:val="16"/>
              </w:rPr>
            </w:pPr>
            <w:ins w:id="13844" w:author="Στάθης Καπ" w:date="2023-03-09T07:06:00Z">
              <w:r>
                <w:rPr>
                  <w:rFonts w:ascii="Calibri" w:hAnsi="Calibri" w:cstheme="minorHAnsi"/>
                  <w:color w:val="000000"/>
                  <w:sz w:val="16"/>
                  <w:szCs w:val="16"/>
                </w:rPr>
                <w:t>1665</w:t>
              </w:r>
            </w:ins>
          </w:p>
        </w:tc>
        <w:tc>
          <w:tcPr>
            <w:tcW w:w="453" w:type="dxa"/>
            <w:tcBorders>
              <w:left w:val="single" w:sz="4" w:space="0" w:color="auto"/>
            </w:tcBorders>
            <w:vAlign w:val="center"/>
          </w:tcPr>
          <w:p w14:paraId="143A267F" w14:textId="080E1503" w:rsidR="00BD2E78" w:rsidRPr="007E0F91" w:rsidRDefault="00BD2E78" w:rsidP="00BD2E78">
            <w:pPr>
              <w:jc w:val="center"/>
              <w:rPr>
                <w:ins w:id="13845" w:author="Στάθης Καπ" w:date="2023-03-09T06:01:00Z"/>
                <w:sz w:val="16"/>
                <w:szCs w:val="16"/>
              </w:rPr>
            </w:pPr>
            <w:ins w:id="13846" w:author="Στάθης Καπ" w:date="2023-03-09T07:06:00Z">
              <w:r>
                <w:rPr>
                  <w:rFonts w:ascii="Calibri" w:hAnsi="Calibri" w:cs="Calibri"/>
                  <w:color w:val="000000"/>
                  <w:sz w:val="16"/>
                  <w:szCs w:val="16"/>
                </w:rPr>
                <w:t>1640</w:t>
              </w:r>
            </w:ins>
          </w:p>
        </w:tc>
        <w:tc>
          <w:tcPr>
            <w:tcW w:w="708" w:type="dxa"/>
            <w:vAlign w:val="center"/>
          </w:tcPr>
          <w:p w14:paraId="15E39860" w14:textId="44428CB0" w:rsidR="00BD2E78" w:rsidRPr="007E0F91" w:rsidRDefault="00BD2E78" w:rsidP="00BD2E78">
            <w:pPr>
              <w:jc w:val="center"/>
              <w:rPr>
                <w:ins w:id="13847" w:author="Στάθης Καπ" w:date="2023-03-09T06:01:00Z"/>
                <w:sz w:val="16"/>
                <w:szCs w:val="16"/>
              </w:rPr>
            </w:pPr>
            <w:ins w:id="13848" w:author="Στάθης Καπ" w:date="2023-03-09T07:06:00Z">
              <w:r>
                <w:rPr>
                  <w:rFonts w:ascii="Calibri" w:hAnsi="Calibri" w:cs="Calibri"/>
                  <w:color w:val="000000"/>
                  <w:sz w:val="16"/>
                  <w:szCs w:val="16"/>
                </w:rPr>
                <w:t>11.06</w:t>
              </w:r>
            </w:ins>
          </w:p>
        </w:tc>
        <w:tc>
          <w:tcPr>
            <w:tcW w:w="652" w:type="dxa"/>
            <w:vMerge/>
            <w:tcBorders>
              <w:right w:val="single" w:sz="4" w:space="0" w:color="auto"/>
            </w:tcBorders>
            <w:vAlign w:val="center"/>
          </w:tcPr>
          <w:p w14:paraId="5759643B" w14:textId="77777777" w:rsidR="00BD2E78" w:rsidRPr="007E0F91" w:rsidRDefault="00BD2E78" w:rsidP="00BD2E78">
            <w:pPr>
              <w:jc w:val="center"/>
              <w:rPr>
                <w:ins w:id="13849" w:author="Στάθης Καπ" w:date="2023-03-09T06:01:00Z"/>
                <w:sz w:val="16"/>
                <w:szCs w:val="16"/>
              </w:rPr>
            </w:pPr>
          </w:p>
        </w:tc>
        <w:tc>
          <w:tcPr>
            <w:tcW w:w="453" w:type="dxa"/>
            <w:tcBorders>
              <w:left w:val="single" w:sz="4" w:space="0" w:color="auto"/>
            </w:tcBorders>
            <w:vAlign w:val="center"/>
          </w:tcPr>
          <w:p w14:paraId="1B66FE9B" w14:textId="420F3BBD" w:rsidR="00BD2E78" w:rsidRPr="007E0F91" w:rsidRDefault="00BD2E78" w:rsidP="00BD2E78">
            <w:pPr>
              <w:jc w:val="center"/>
              <w:rPr>
                <w:ins w:id="13850" w:author="Στάθης Καπ" w:date="2023-03-09T06:01:00Z"/>
                <w:sz w:val="16"/>
                <w:szCs w:val="16"/>
              </w:rPr>
            </w:pPr>
            <w:ins w:id="13851" w:author="Στάθης Καπ" w:date="2023-03-09T07:06:00Z">
              <w:r>
                <w:rPr>
                  <w:rFonts w:ascii="Calibri" w:hAnsi="Calibri" w:cs="Calibri"/>
                  <w:color w:val="000000"/>
                  <w:sz w:val="16"/>
                  <w:szCs w:val="16"/>
                </w:rPr>
                <w:t>1627</w:t>
              </w:r>
            </w:ins>
          </w:p>
        </w:tc>
        <w:tc>
          <w:tcPr>
            <w:tcW w:w="454" w:type="dxa"/>
            <w:vAlign w:val="center"/>
          </w:tcPr>
          <w:p w14:paraId="59424B9C" w14:textId="349A8C45" w:rsidR="00BD2E78" w:rsidRPr="007E0F91" w:rsidRDefault="00BD2E78" w:rsidP="00BD2E78">
            <w:pPr>
              <w:jc w:val="center"/>
              <w:rPr>
                <w:ins w:id="13852" w:author="Στάθης Καπ" w:date="2023-03-09T06:01:00Z"/>
                <w:sz w:val="16"/>
                <w:szCs w:val="16"/>
              </w:rPr>
            </w:pPr>
            <w:ins w:id="13853" w:author="Στάθης Καπ" w:date="2023-03-09T07:06:00Z">
              <w:r>
                <w:rPr>
                  <w:rFonts w:ascii="Calibri" w:hAnsi="Calibri" w:cs="Calibri"/>
                  <w:color w:val="000000"/>
                  <w:sz w:val="16"/>
                  <w:szCs w:val="16"/>
                </w:rPr>
                <w:t>0.79</w:t>
              </w:r>
            </w:ins>
          </w:p>
        </w:tc>
        <w:tc>
          <w:tcPr>
            <w:tcW w:w="454" w:type="dxa"/>
            <w:vAlign w:val="center"/>
          </w:tcPr>
          <w:p w14:paraId="5F5B8E90" w14:textId="3F58C77A" w:rsidR="00BD2E78" w:rsidRPr="007E0F91" w:rsidRDefault="00BD2E78" w:rsidP="00BD2E78">
            <w:pPr>
              <w:jc w:val="center"/>
              <w:rPr>
                <w:ins w:id="13854" w:author="Στάθης Καπ" w:date="2023-03-09T06:01:00Z"/>
                <w:sz w:val="16"/>
                <w:szCs w:val="16"/>
              </w:rPr>
            </w:pPr>
            <w:ins w:id="13855" w:author="Στάθης Καπ" w:date="2023-03-09T07:06:00Z">
              <w:r>
                <w:rPr>
                  <w:rFonts w:ascii="Calibri" w:hAnsi="Calibri" w:cs="Calibri"/>
                  <w:color w:val="000000"/>
                  <w:sz w:val="16"/>
                  <w:szCs w:val="16"/>
                </w:rPr>
                <w:t>1.968</w:t>
              </w:r>
            </w:ins>
          </w:p>
        </w:tc>
        <w:tc>
          <w:tcPr>
            <w:tcW w:w="457" w:type="dxa"/>
            <w:tcBorders>
              <w:right w:val="single" w:sz="4" w:space="0" w:color="auto"/>
            </w:tcBorders>
            <w:vAlign w:val="center"/>
          </w:tcPr>
          <w:p w14:paraId="567923EC" w14:textId="4BE9782C" w:rsidR="00BD2E78" w:rsidRPr="007E0F91" w:rsidRDefault="00BD2E78" w:rsidP="00BD2E78">
            <w:pPr>
              <w:jc w:val="center"/>
              <w:rPr>
                <w:ins w:id="13856" w:author="Στάθης Καπ" w:date="2023-03-09T06:01:00Z"/>
                <w:sz w:val="16"/>
                <w:szCs w:val="16"/>
              </w:rPr>
            </w:pPr>
            <w:ins w:id="13857" w:author="Στάθης Καπ" w:date="2023-03-09T07:06:00Z">
              <w:r>
                <w:rPr>
                  <w:rFonts w:ascii="Calibri" w:hAnsi="Calibri" w:cs="Calibri"/>
                  <w:color w:val="000000"/>
                  <w:sz w:val="16"/>
                  <w:szCs w:val="16"/>
                </w:rPr>
                <w:t>51.63</w:t>
              </w:r>
            </w:ins>
          </w:p>
        </w:tc>
        <w:tc>
          <w:tcPr>
            <w:tcW w:w="453" w:type="dxa"/>
            <w:tcBorders>
              <w:left w:val="single" w:sz="4" w:space="0" w:color="auto"/>
            </w:tcBorders>
            <w:vAlign w:val="center"/>
          </w:tcPr>
          <w:p w14:paraId="0063E703" w14:textId="56B854FE" w:rsidR="00BD2E78" w:rsidRPr="007E0F91" w:rsidRDefault="00BD2E78" w:rsidP="00BD2E78">
            <w:pPr>
              <w:jc w:val="center"/>
              <w:rPr>
                <w:ins w:id="13858" w:author="Στάθης Καπ" w:date="2023-03-09T06:01:00Z"/>
                <w:sz w:val="16"/>
                <w:szCs w:val="16"/>
              </w:rPr>
            </w:pPr>
            <w:ins w:id="13859" w:author="Στάθης Καπ" w:date="2023-03-09T07:06:00Z">
              <w:r>
                <w:rPr>
                  <w:rFonts w:ascii="Calibri" w:hAnsi="Calibri" w:cs="Calibri"/>
                  <w:color w:val="000000"/>
                  <w:sz w:val="16"/>
                  <w:szCs w:val="16"/>
                </w:rPr>
                <w:t>1532</w:t>
              </w:r>
            </w:ins>
          </w:p>
        </w:tc>
        <w:tc>
          <w:tcPr>
            <w:tcW w:w="454" w:type="dxa"/>
            <w:vAlign w:val="center"/>
          </w:tcPr>
          <w:p w14:paraId="13A1FC24" w14:textId="64CD9769" w:rsidR="00BD2E78" w:rsidRPr="007E0F91" w:rsidRDefault="00BD2E78" w:rsidP="00BD2E78">
            <w:pPr>
              <w:jc w:val="center"/>
              <w:rPr>
                <w:ins w:id="13860" w:author="Στάθης Καπ" w:date="2023-03-09T06:01:00Z"/>
                <w:sz w:val="16"/>
                <w:szCs w:val="16"/>
              </w:rPr>
            </w:pPr>
            <w:ins w:id="13861" w:author="Στάθης Καπ" w:date="2023-03-09T07:06:00Z">
              <w:r>
                <w:rPr>
                  <w:rFonts w:ascii="Calibri" w:hAnsi="Calibri" w:cs="Calibri"/>
                  <w:color w:val="000000"/>
                  <w:sz w:val="16"/>
                  <w:szCs w:val="16"/>
                </w:rPr>
                <w:t>6.59</w:t>
              </w:r>
            </w:ins>
          </w:p>
        </w:tc>
        <w:tc>
          <w:tcPr>
            <w:tcW w:w="454" w:type="dxa"/>
            <w:vAlign w:val="center"/>
          </w:tcPr>
          <w:p w14:paraId="48529E56" w14:textId="4D8D17B2" w:rsidR="00BD2E78" w:rsidRPr="007E0F91" w:rsidRDefault="00BD2E78" w:rsidP="00BD2E78">
            <w:pPr>
              <w:jc w:val="center"/>
              <w:rPr>
                <w:ins w:id="13862" w:author="Στάθης Καπ" w:date="2023-03-09T06:01:00Z"/>
                <w:sz w:val="16"/>
                <w:szCs w:val="16"/>
              </w:rPr>
            </w:pPr>
            <w:ins w:id="13863" w:author="Στάθης Καπ" w:date="2023-03-09T07:06:00Z">
              <w:r>
                <w:rPr>
                  <w:rFonts w:ascii="Calibri" w:hAnsi="Calibri" w:cs="Calibri"/>
                  <w:color w:val="000000"/>
                  <w:sz w:val="16"/>
                  <w:szCs w:val="16"/>
                </w:rPr>
                <w:t>1.298</w:t>
              </w:r>
            </w:ins>
          </w:p>
        </w:tc>
        <w:tc>
          <w:tcPr>
            <w:tcW w:w="454" w:type="dxa"/>
            <w:tcBorders>
              <w:right w:val="single" w:sz="4" w:space="0" w:color="auto"/>
            </w:tcBorders>
            <w:vAlign w:val="center"/>
          </w:tcPr>
          <w:p w14:paraId="2491265C" w14:textId="38D2E83F" w:rsidR="00BD2E78" w:rsidRPr="007E0F91" w:rsidRDefault="00BD2E78" w:rsidP="00BD2E78">
            <w:pPr>
              <w:jc w:val="center"/>
              <w:rPr>
                <w:ins w:id="13864" w:author="Στάθης Καπ" w:date="2023-03-09T06:01:00Z"/>
                <w:sz w:val="16"/>
                <w:szCs w:val="16"/>
              </w:rPr>
            </w:pPr>
            <w:ins w:id="13865" w:author="Στάθης Καπ" w:date="2023-03-09T07:06:00Z">
              <w:r>
                <w:rPr>
                  <w:rFonts w:ascii="Calibri" w:hAnsi="Calibri" w:cs="Calibri"/>
                  <w:color w:val="000000"/>
                  <w:sz w:val="16"/>
                  <w:szCs w:val="16"/>
                </w:rPr>
                <w:t>68.1</w:t>
              </w:r>
            </w:ins>
          </w:p>
        </w:tc>
        <w:tc>
          <w:tcPr>
            <w:tcW w:w="453" w:type="dxa"/>
            <w:tcBorders>
              <w:left w:val="single" w:sz="4" w:space="0" w:color="auto"/>
            </w:tcBorders>
            <w:vAlign w:val="center"/>
          </w:tcPr>
          <w:p w14:paraId="6F7970A9" w14:textId="2CE41252" w:rsidR="00BD2E78" w:rsidRPr="007E0F91" w:rsidRDefault="00BD2E78" w:rsidP="00BD2E78">
            <w:pPr>
              <w:jc w:val="center"/>
              <w:rPr>
                <w:ins w:id="13866" w:author="Στάθης Καπ" w:date="2023-03-09T06:01:00Z"/>
                <w:sz w:val="16"/>
                <w:szCs w:val="16"/>
              </w:rPr>
            </w:pPr>
            <w:ins w:id="13867" w:author="Στάθης Καπ" w:date="2023-03-09T07:06:00Z">
              <w:r>
                <w:rPr>
                  <w:rFonts w:ascii="Calibri" w:hAnsi="Calibri" w:cs="Calibri"/>
                  <w:color w:val="000000"/>
                  <w:sz w:val="16"/>
                  <w:szCs w:val="16"/>
                </w:rPr>
                <w:t>1545</w:t>
              </w:r>
            </w:ins>
          </w:p>
        </w:tc>
        <w:tc>
          <w:tcPr>
            <w:tcW w:w="454" w:type="dxa"/>
            <w:vAlign w:val="center"/>
          </w:tcPr>
          <w:p w14:paraId="20E3EA0C" w14:textId="3A650739" w:rsidR="00BD2E78" w:rsidRPr="007E0F91" w:rsidRDefault="00BD2E78" w:rsidP="00BD2E78">
            <w:pPr>
              <w:jc w:val="center"/>
              <w:rPr>
                <w:ins w:id="13868" w:author="Στάθης Καπ" w:date="2023-03-09T06:01:00Z"/>
                <w:sz w:val="16"/>
                <w:szCs w:val="16"/>
              </w:rPr>
            </w:pPr>
            <w:ins w:id="13869" w:author="Στάθης Καπ" w:date="2023-03-09T07:06:00Z">
              <w:r>
                <w:rPr>
                  <w:rFonts w:ascii="Calibri" w:hAnsi="Calibri" w:cs="Calibri"/>
                  <w:color w:val="000000"/>
                  <w:sz w:val="16"/>
                  <w:szCs w:val="16"/>
                </w:rPr>
                <w:t>5.79</w:t>
              </w:r>
            </w:ins>
          </w:p>
        </w:tc>
        <w:tc>
          <w:tcPr>
            <w:tcW w:w="454" w:type="dxa"/>
            <w:vAlign w:val="center"/>
          </w:tcPr>
          <w:p w14:paraId="6296A281" w14:textId="48F46BBE" w:rsidR="00BD2E78" w:rsidRPr="007E0F91" w:rsidRDefault="00BD2E78" w:rsidP="00BD2E78">
            <w:pPr>
              <w:jc w:val="center"/>
              <w:rPr>
                <w:ins w:id="13870" w:author="Στάθης Καπ" w:date="2023-03-09T06:01:00Z"/>
                <w:sz w:val="16"/>
                <w:szCs w:val="16"/>
              </w:rPr>
            </w:pPr>
            <w:ins w:id="13871" w:author="Στάθης Καπ" w:date="2023-03-09T07:06:00Z">
              <w:r>
                <w:rPr>
                  <w:rFonts w:ascii="Calibri" w:hAnsi="Calibri" w:cs="Calibri"/>
                  <w:color w:val="000000"/>
                  <w:sz w:val="16"/>
                  <w:szCs w:val="16"/>
                </w:rPr>
                <w:t>1.109</w:t>
              </w:r>
            </w:ins>
          </w:p>
        </w:tc>
        <w:tc>
          <w:tcPr>
            <w:tcW w:w="461" w:type="dxa"/>
            <w:tcBorders>
              <w:right w:val="single" w:sz="4" w:space="0" w:color="auto"/>
            </w:tcBorders>
            <w:vAlign w:val="center"/>
          </w:tcPr>
          <w:p w14:paraId="47E50807" w14:textId="63D64711" w:rsidR="00BD2E78" w:rsidRPr="007E0F91" w:rsidRDefault="00BD2E78" w:rsidP="00BD2E78">
            <w:pPr>
              <w:jc w:val="center"/>
              <w:rPr>
                <w:ins w:id="13872" w:author="Στάθης Καπ" w:date="2023-03-09T06:01:00Z"/>
                <w:sz w:val="16"/>
                <w:szCs w:val="16"/>
              </w:rPr>
            </w:pPr>
            <w:ins w:id="13873" w:author="Στάθης Καπ" w:date="2023-03-09T07:06:00Z">
              <w:r>
                <w:rPr>
                  <w:rFonts w:ascii="Calibri" w:hAnsi="Calibri" w:cs="Calibri"/>
                  <w:color w:val="000000"/>
                  <w:sz w:val="16"/>
                  <w:szCs w:val="16"/>
                </w:rPr>
                <w:t>72.75</w:t>
              </w:r>
            </w:ins>
          </w:p>
        </w:tc>
      </w:tr>
      <w:tr w:rsidR="00BD2E78" w14:paraId="6804C04F" w14:textId="77777777" w:rsidTr="001E35AD">
        <w:trPr>
          <w:trHeight w:val="170"/>
          <w:jc w:val="center"/>
          <w:ins w:id="13874"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01E78D31" w14:textId="77777777" w:rsidR="00BD2E78" w:rsidRPr="007E0F91" w:rsidRDefault="00BD2E78" w:rsidP="00BD2E78">
            <w:pPr>
              <w:jc w:val="center"/>
              <w:rPr>
                <w:ins w:id="13875" w:author="Στάθης Καπ" w:date="2023-03-09T06:01:00Z"/>
                <w:sz w:val="16"/>
                <w:szCs w:val="16"/>
              </w:rPr>
            </w:pPr>
            <w:ins w:id="13876" w:author="Στάθης Καπ" w:date="2023-03-09T06:01:00Z">
              <w:r w:rsidRPr="007E0F91">
                <w:rPr>
                  <w:sz w:val="16"/>
                  <w:szCs w:val="16"/>
                </w:rPr>
                <w:t>pr06</w:t>
              </w:r>
            </w:ins>
          </w:p>
        </w:tc>
        <w:tc>
          <w:tcPr>
            <w:tcW w:w="565" w:type="dxa"/>
            <w:tcBorders>
              <w:left w:val="single" w:sz="4" w:space="0" w:color="auto"/>
            </w:tcBorders>
            <w:vAlign w:val="center"/>
          </w:tcPr>
          <w:p w14:paraId="2B20354B" w14:textId="488BEB73" w:rsidR="00BD2E78" w:rsidRPr="007E0F91" w:rsidRDefault="00BD2E78" w:rsidP="00BD2E78">
            <w:pPr>
              <w:jc w:val="center"/>
              <w:rPr>
                <w:ins w:id="13877" w:author="Στάθης Καπ" w:date="2023-03-09T06:01:00Z"/>
                <w:sz w:val="16"/>
                <w:szCs w:val="16"/>
              </w:rPr>
            </w:pPr>
            <w:ins w:id="13878" w:author="Στάθης Καπ" w:date="2023-03-09T07:06:00Z">
              <w:r>
                <w:rPr>
                  <w:rFonts w:ascii="Calibri" w:hAnsi="Calibri" w:cstheme="minorHAnsi"/>
                  <w:color w:val="000000"/>
                  <w:sz w:val="16"/>
                  <w:szCs w:val="16"/>
                </w:rPr>
                <w:t>1886</w:t>
              </w:r>
            </w:ins>
          </w:p>
        </w:tc>
        <w:tc>
          <w:tcPr>
            <w:tcW w:w="679" w:type="dxa"/>
            <w:tcBorders>
              <w:right w:val="single" w:sz="4" w:space="0" w:color="auto"/>
            </w:tcBorders>
            <w:vAlign w:val="center"/>
          </w:tcPr>
          <w:p w14:paraId="0DA94356" w14:textId="0631048E" w:rsidR="00BD2E78" w:rsidRPr="007E0F91" w:rsidRDefault="00BD2E78" w:rsidP="00BD2E78">
            <w:pPr>
              <w:jc w:val="center"/>
              <w:rPr>
                <w:ins w:id="13879" w:author="Στάθης Καπ" w:date="2023-03-09T06:01:00Z"/>
                <w:sz w:val="16"/>
                <w:szCs w:val="16"/>
              </w:rPr>
            </w:pPr>
            <w:ins w:id="13880" w:author="Στάθης Καπ" w:date="2023-03-09T07:06:00Z">
              <w:r>
                <w:rPr>
                  <w:rFonts w:ascii="Calibri" w:hAnsi="Calibri" w:cstheme="minorHAnsi"/>
                  <w:color w:val="000000"/>
                  <w:sz w:val="16"/>
                  <w:szCs w:val="16"/>
                </w:rPr>
                <w:t>1696</w:t>
              </w:r>
            </w:ins>
          </w:p>
        </w:tc>
        <w:tc>
          <w:tcPr>
            <w:tcW w:w="453" w:type="dxa"/>
            <w:tcBorders>
              <w:left w:val="single" w:sz="4" w:space="0" w:color="auto"/>
            </w:tcBorders>
            <w:vAlign w:val="center"/>
          </w:tcPr>
          <w:p w14:paraId="3188F07E" w14:textId="0802E28B" w:rsidR="00BD2E78" w:rsidRPr="007E0F91" w:rsidRDefault="00BD2E78" w:rsidP="00BD2E78">
            <w:pPr>
              <w:jc w:val="center"/>
              <w:rPr>
                <w:ins w:id="13881" w:author="Στάθης Καπ" w:date="2023-03-09T06:01:00Z"/>
                <w:sz w:val="16"/>
                <w:szCs w:val="16"/>
              </w:rPr>
            </w:pPr>
            <w:ins w:id="13882" w:author="Στάθης Καπ" w:date="2023-03-09T07:06:00Z">
              <w:r>
                <w:rPr>
                  <w:rFonts w:ascii="Calibri" w:hAnsi="Calibri" w:cs="Calibri"/>
                  <w:color w:val="000000"/>
                  <w:sz w:val="16"/>
                  <w:szCs w:val="16"/>
                </w:rPr>
                <w:t>1695</w:t>
              </w:r>
            </w:ins>
          </w:p>
        </w:tc>
        <w:tc>
          <w:tcPr>
            <w:tcW w:w="708" w:type="dxa"/>
            <w:vAlign w:val="center"/>
          </w:tcPr>
          <w:p w14:paraId="6D7ED8BA" w14:textId="7959A132" w:rsidR="00BD2E78" w:rsidRPr="007E0F91" w:rsidRDefault="00BD2E78" w:rsidP="00BD2E78">
            <w:pPr>
              <w:jc w:val="center"/>
              <w:rPr>
                <w:ins w:id="13883" w:author="Στάθης Καπ" w:date="2023-03-09T06:01:00Z"/>
                <w:sz w:val="16"/>
                <w:szCs w:val="16"/>
              </w:rPr>
            </w:pPr>
            <w:ins w:id="13884" w:author="Στάθης Καπ" w:date="2023-03-09T07:06:00Z">
              <w:r>
                <w:rPr>
                  <w:rFonts w:ascii="Calibri" w:hAnsi="Calibri" w:cs="Calibri"/>
                  <w:color w:val="000000"/>
                  <w:sz w:val="16"/>
                  <w:szCs w:val="16"/>
                </w:rPr>
                <w:t>10.13</w:t>
              </w:r>
            </w:ins>
          </w:p>
        </w:tc>
        <w:tc>
          <w:tcPr>
            <w:tcW w:w="652" w:type="dxa"/>
            <w:vMerge/>
            <w:tcBorders>
              <w:right w:val="single" w:sz="4" w:space="0" w:color="auto"/>
            </w:tcBorders>
            <w:vAlign w:val="center"/>
          </w:tcPr>
          <w:p w14:paraId="364D584C" w14:textId="77777777" w:rsidR="00BD2E78" w:rsidRPr="007E0F91" w:rsidRDefault="00BD2E78" w:rsidP="00BD2E78">
            <w:pPr>
              <w:jc w:val="center"/>
              <w:rPr>
                <w:ins w:id="13885" w:author="Στάθης Καπ" w:date="2023-03-09T06:01:00Z"/>
                <w:sz w:val="16"/>
                <w:szCs w:val="16"/>
              </w:rPr>
            </w:pPr>
          </w:p>
        </w:tc>
        <w:tc>
          <w:tcPr>
            <w:tcW w:w="453" w:type="dxa"/>
            <w:tcBorders>
              <w:left w:val="single" w:sz="4" w:space="0" w:color="auto"/>
            </w:tcBorders>
            <w:vAlign w:val="center"/>
          </w:tcPr>
          <w:p w14:paraId="504137D8" w14:textId="7A738FEB" w:rsidR="00BD2E78" w:rsidRPr="007E0F91" w:rsidRDefault="00BD2E78" w:rsidP="00BD2E78">
            <w:pPr>
              <w:jc w:val="center"/>
              <w:rPr>
                <w:ins w:id="13886" w:author="Στάθης Καπ" w:date="2023-03-09T06:01:00Z"/>
                <w:sz w:val="16"/>
                <w:szCs w:val="16"/>
              </w:rPr>
            </w:pPr>
            <w:ins w:id="13887" w:author="Στάθης Καπ" w:date="2023-03-09T07:06:00Z">
              <w:r>
                <w:rPr>
                  <w:rFonts w:ascii="Calibri" w:hAnsi="Calibri" w:cs="Calibri"/>
                  <w:color w:val="000000"/>
                  <w:sz w:val="16"/>
                  <w:szCs w:val="16"/>
                </w:rPr>
                <w:t>1694</w:t>
              </w:r>
            </w:ins>
          </w:p>
        </w:tc>
        <w:tc>
          <w:tcPr>
            <w:tcW w:w="454" w:type="dxa"/>
            <w:vAlign w:val="center"/>
          </w:tcPr>
          <w:p w14:paraId="71084A4F" w14:textId="4A66F7D7" w:rsidR="00BD2E78" w:rsidRPr="007E0F91" w:rsidRDefault="00BD2E78" w:rsidP="00BD2E78">
            <w:pPr>
              <w:jc w:val="center"/>
              <w:rPr>
                <w:ins w:id="13888" w:author="Στάθης Καπ" w:date="2023-03-09T06:01:00Z"/>
                <w:sz w:val="16"/>
                <w:szCs w:val="16"/>
              </w:rPr>
            </w:pPr>
            <w:ins w:id="13889" w:author="Στάθης Καπ" w:date="2023-03-09T07:06:00Z">
              <w:r>
                <w:rPr>
                  <w:rFonts w:ascii="Calibri" w:hAnsi="Calibri" w:cs="Calibri"/>
                  <w:color w:val="000000"/>
                  <w:sz w:val="16"/>
                  <w:szCs w:val="16"/>
                </w:rPr>
                <w:t>0.06</w:t>
              </w:r>
            </w:ins>
          </w:p>
        </w:tc>
        <w:tc>
          <w:tcPr>
            <w:tcW w:w="454" w:type="dxa"/>
            <w:vAlign w:val="center"/>
          </w:tcPr>
          <w:p w14:paraId="6617A7AB" w14:textId="6506BD8A" w:rsidR="00BD2E78" w:rsidRPr="007E0F91" w:rsidRDefault="00BD2E78" w:rsidP="00BD2E78">
            <w:pPr>
              <w:jc w:val="center"/>
              <w:rPr>
                <w:ins w:id="13890" w:author="Στάθης Καπ" w:date="2023-03-09T06:01:00Z"/>
                <w:sz w:val="16"/>
                <w:szCs w:val="16"/>
              </w:rPr>
            </w:pPr>
            <w:ins w:id="13891" w:author="Στάθης Καπ" w:date="2023-03-09T07:06:00Z">
              <w:r>
                <w:rPr>
                  <w:rFonts w:ascii="Calibri" w:hAnsi="Calibri" w:cs="Calibri"/>
                  <w:color w:val="000000"/>
                  <w:sz w:val="16"/>
                  <w:szCs w:val="16"/>
                </w:rPr>
                <w:t>2.842</w:t>
              </w:r>
            </w:ins>
          </w:p>
        </w:tc>
        <w:tc>
          <w:tcPr>
            <w:tcW w:w="457" w:type="dxa"/>
            <w:tcBorders>
              <w:right w:val="single" w:sz="4" w:space="0" w:color="auto"/>
            </w:tcBorders>
            <w:vAlign w:val="center"/>
          </w:tcPr>
          <w:p w14:paraId="34882569" w14:textId="4EA23E02" w:rsidR="00BD2E78" w:rsidRPr="007E0F91" w:rsidRDefault="00BD2E78" w:rsidP="00BD2E78">
            <w:pPr>
              <w:jc w:val="center"/>
              <w:rPr>
                <w:ins w:id="13892" w:author="Στάθης Καπ" w:date="2023-03-09T06:01:00Z"/>
                <w:sz w:val="16"/>
                <w:szCs w:val="16"/>
              </w:rPr>
            </w:pPr>
            <w:ins w:id="13893" w:author="Στάθης Καπ" w:date="2023-03-09T07:06:00Z">
              <w:r>
                <w:rPr>
                  <w:rFonts w:ascii="Calibri" w:hAnsi="Calibri" w:cs="Calibri"/>
                  <w:color w:val="000000"/>
                  <w:sz w:val="16"/>
                  <w:szCs w:val="16"/>
                </w:rPr>
                <w:t>76.74</w:t>
              </w:r>
            </w:ins>
          </w:p>
        </w:tc>
        <w:tc>
          <w:tcPr>
            <w:tcW w:w="453" w:type="dxa"/>
            <w:tcBorders>
              <w:left w:val="single" w:sz="4" w:space="0" w:color="auto"/>
            </w:tcBorders>
            <w:vAlign w:val="center"/>
          </w:tcPr>
          <w:p w14:paraId="66100243" w14:textId="2BF7CE5B" w:rsidR="00BD2E78" w:rsidRPr="007E0F91" w:rsidRDefault="00BD2E78" w:rsidP="00BD2E78">
            <w:pPr>
              <w:jc w:val="center"/>
              <w:rPr>
                <w:ins w:id="13894" w:author="Στάθης Καπ" w:date="2023-03-09T06:01:00Z"/>
                <w:sz w:val="16"/>
                <w:szCs w:val="16"/>
              </w:rPr>
            </w:pPr>
            <w:ins w:id="13895" w:author="Στάθης Καπ" w:date="2023-03-09T07:06:00Z">
              <w:r>
                <w:rPr>
                  <w:rFonts w:ascii="Calibri" w:hAnsi="Calibri" w:cs="Calibri"/>
                  <w:color w:val="000000"/>
                  <w:sz w:val="16"/>
                  <w:szCs w:val="16"/>
                </w:rPr>
                <w:t>1683</w:t>
              </w:r>
            </w:ins>
          </w:p>
        </w:tc>
        <w:tc>
          <w:tcPr>
            <w:tcW w:w="454" w:type="dxa"/>
            <w:vAlign w:val="center"/>
          </w:tcPr>
          <w:p w14:paraId="0F33AB5F" w14:textId="0964DB31" w:rsidR="00BD2E78" w:rsidRPr="007E0F91" w:rsidRDefault="00BD2E78" w:rsidP="00BD2E78">
            <w:pPr>
              <w:jc w:val="center"/>
              <w:rPr>
                <w:ins w:id="13896" w:author="Στάθης Καπ" w:date="2023-03-09T06:01:00Z"/>
                <w:sz w:val="16"/>
                <w:szCs w:val="16"/>
              </w:rPr>
            </w:pPr>
            <w:ins w:id="13897" w:author="Στάθης Καπ" w:date="2023-03-09T07:06:00Z">
              <w:r>
                <w:rPr>
                  <w:rFonts w:ascii="Calibri" w:hAnsi="Calibri" w:cs="Calibri"/>
                  <w:color w:val="000000"/>
                  <w:sz w:val="16"/>
                  <w:szCs w:val="16"/>
                </w:rPr>
                <w:t>0.71</w:t>
              </w:r>
            </w:ins>
          </w:p>
        </w:tc>
        <w:tc>
          <w:tcPr>
            <w:tcW w:w="454" w:type="dxa"/>
            <w:vAlign w:val="center"/>
          </w:tcPr>
          <w:p w14:paraId="4C42059F" w14:textId="26EBBB70" w:rsidR="00BD2E78" w:rsidRPr="007E0F91" w:rsidRDefault="00BD2E78" w:rsidP="00BD2E78">
            <w:pPr>
              <w:jc w:val="center"/>
              <w:rPr>
                <w:ins w:id="13898" w:author="Στάθης Καπ" w:date="2023-03-09T06:01:00Z"/>
                <w:sz w:val="16"/>
                <w:szCs w:val="16"/>
              </w:rPr>
            </w:pPr>
            <w:ins w:id="13899" w:author="Στάθης Καπ" w:date="2023-03-09T07:06:00Z">
              <w:r>
                <w:rPr>
                  <w:rFonts w:ascii="Calibri" w:hAnsi="Calibri" w:cs="Calibri"/>
                  <w:color w:val="000000"/>
                  <w:sz w:val="16"/>
                  <w:szCs w:val="16"/>
                </w:rPr>
                <w:t>2.076</w:t>
              </w:r>
            </w:ins>
          </w:p>
        </w:tc>
        <w:tc>
          <w:tcPr>
            <w:tcW w:w="454" w:type="dxa"/>
            <w:tcBorders>
              <w:right w:val="single" w:sz="4" w:space="0" w:color="auto"/>
            </w:tcBorders>
            <w:vAlign w:val="center"/>
          </w:tcPr>
          <w:p w14:paraId="1BDE81C0" w14:textId="3C829187" w:rsidR="00BD2E78" w:rsidRPr="007E0F91" w:rsidRDefault="00BD2E78" w:rsidP="00BD2E78">
            <w:pPr>
              <w:jc w:val="center"/>
              <w:rPr>
                <w:ins w:id="13900" w:author="Στάθης Καπ" w:date="2023-03-09T06:01:00Z"/>
                <w:sz w:val="16"/>
                <w:szCs w:val="16"/>
              </w:rPr>
            </w:pPr>
            <w:ins w:id="13901" w:author="Στάθης Καπ" w:date="2023-03-09T07:06:00Z">
              <w:r>
                <w:rPr>
                  <w:rFonts w:ascii="Calibri" w:hAnsi="Calibri" w:cs="Calibri"/>
                  <w:color w:val="000000"/>
                  <w:sz w:val="16"/>
                  <w:szCs w:val="16"/>
                </w:rPr>
                <w:t>83.01</w:t>
              </w:r>
            </w:ins>
          </w:p>
        </w:tc>
        <w:tc>
          <w:tcPr>
            <w:tcW w:w="453" w:type="dxa"/>
            <w:tcBorders>
              <w:left w:val="single" w:sz="4" w:space="0" w:color="auto"/>
            </w:tcBorders>
            <w:vAlign w:val="center"/>
          </w:tcPr>
          <w:p w14:paraId="42246630" w14:textId="74827ADE" w:rsidR="00BD2E78" w:rsidRPr="007E0F91" w:rsidRDefault="00BD2E78" w:rsidP="00BD2E78">
            <w:pPr>
              <w:jc w:val="center"/>
              <w:rPr>
                <w:ins w:id="13902" w:author="Στάθης Καπ" w:date="2023-03-09T06:01:00Z"/>
                <w:sz w:val="16"/>
                <w:szCs w:val="16"/>
              </w:rPr>
            </w:pPr>
            <w:ins w:id="13903" w:author="Στάθης Καπ" w:date="2023-03-09T07:06:00Z">
              <w:r>
                <w:rPr>
                  <w:rFonts w:ascii="Calibri" w:hAnsi="Calibri" w:cs="Calibri"/>
                  <w:color w:val="000000"/>
                  <w:sz w:val="16"/>
                  <w:szCs w:val="16"/>
                </w:rPr>
                <w:t>1588</w:t>
              </w:r>
            </w:ins>
          </w:p>
        </w:tc>
        <w:tc>
          <w:tcPr>
            <w:tcW w:w="454" w:type="dxa"/>
            <w:vAlign w:val="center"/>
          </w:tcPr>
          <w:p w14:paraId="09710533" w14:textId="2BDD4EDC" w:rsidR="00BD2E78" w:rsidRPr="007E0F91" w:rsidRDefault="00BD2E78" w:rsidP="00BD2E78">
            <w:pPr>
              <w:jc w:val="center"/>
              <w:rPr>
                <w:ins w:id="13904" w:author="Στάθης Καπ" w:date="2023-03-09T06:01:00Z"/>
                <w:sz w:val="16"/>
                <w:szCs w:val="16"/>
              </w:rPr>
            </w:pPr>
            <w:ins w:id="13905" w:author="Στάθης Καπ" w:date="2023-03-09T07:06:00Z">
              <w:r>
                <w:rPr>
                  <w:rFonts w:ascii="Calibri" w:hAnsi="Calibri" w:cs="Calibri"/>
                  <w:color w:val="000000"/>
                  <w:sz w:val="16"/>
                  <w:szCs w:val="16"/>
                </w:rPr>
                <w:t>6.31</w:t>
              </w:r>
            </w:ins>
          </w:p>
        </w:tc>
        <w:tc>
          <w:tcPr>
            <w:tcW w:w="454" w:type="dxa"/>
            <w:vAlign w:val="center"/>
          </w:tcPr>
          <w:p w14:paraId="4FE12D20" w14:textId="4B86A886" w:rsidR="00BD2E78" w:rsidRPr="007E0F91" w:rsidRDefault="00BD2E78" w:rsidP="00BD2E78">
            <w:pPr>
              <w:jc w:val="center"/>
              <w:rPr>
                <w:ins w:id="13906" w:author="Στάθης Καπ" w:date="2023-03-09T06:01:00Z"/>
                <w:sz w:val="16"/>
                <w:szCs w:val="16"/>
              </w:rPr>
            </w:pPr>
            <w:ins w:id="13907" w:author="Στάθης Καπ" w:date="2023-03-09T07:06:00Z">
              <w:r>
                <w:rPr>
                  <w:rFonts w:ascii="Calibri" w:hAnsi="Calibri" w:cs="Calibri"/>
                  <w:color w:val="000000"/>
                  <w:sz w:val="16"/>
                  <w:szCs w:val="16"/>
                </w:rPr>
                <w:t>1.456</w:t>
              </w:r>
            </w:ins>
          </w:p>
        </w:tc>
        <w:tc>
          <w:tcPr>
            <w:tcW w:w="461" w:type="dxa"/>
            <w:tcBorders>
              <w:right w:val="single" w:sz="4" w:space="0" w:color="auto"/>
            </w:tcBorders>
            <w:vAlign w:val="center"/>
          </w:tcPr>
          <w:p w14:paraId="0C8CF5ED" w14:textId="07FBEE0E" w:rsidR="00BD2E78" w:rsidRPr="007E0F91" w:rsidRDefault="00BD2E78" w:rsidP="00BD2E78">
            <w:pPr>
              <w:jc w:val="center"/>
              <w:rPr>
                <w:ins w:id="13908" w:author="Στάθης Καπ" w:date="2023-03-09T06:01:00Z"/>
                <w:sz w:val="16"/>
                <w:szCs w:val="16"/>
              </w:rPr>
            </w:pPr>
            <w:ins w:id="13909" w:author="Στάθης Καπ" w:date="2023-03-09T07:06:00Z">
              <w:r>
                <w:rPr>
                  <w:rFonts w:ascii="Calibri" w:hAnsi="Calibri" w:cs="Calibri"/>
                  <w:color w:val="000000"/>
                  <w:sz w:val="16"/>
                  <w:szCs w:val="16"/>
                </w:rPr>
                <w:t>88.08</w:t>
              </w:r>
            </w:ins>
          </w:p>
        </w:tc>
      </w:tr>
      <w:tr w:rsidR="00BD2E78" w14:paraId="29999324" w14:textId="77777777" w:rsidTr="001E35AD">
        <w:trPr>
          <w:trHeight w:val="170"/>
          <w:jc w:val="center"/>
          <w:ins w:id="13910"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5AD40BC5" w14:textId="77777777" w:rsidR="00BD2E78" w:rsidRPr="007E0F91" w:rsidRDefault="00BD2E78" w:rsidP="00BD2E78">
            <w:pPr>
              <w:jc w:val="center"/>
              <w:rPr>
                <w:ins w:id="13911" w:author="Στάθης Καπ" w:date="2023-03-09T06:01:00Z"/>
                <w:sz w:val="16"/>
                <w:szCs w:val="16"/>
              </w:rPr>
            </w:pPr>
            <w:ins w:id="13912" w:author="Στάθης Καπ" w:date="2023-03-09T06:01:00Z">
              <w:r w:rsidRPr="007E0F91">
                <w:rPr>
                  <w:sz w:val="16"/>
                  <w:szCs w:val="16"/>
                </w:rPr>
                <w:t>pr07</w:t>
              </w:r>
            </w:ins>
          </w:p>
        </w:tc>
        <w:tc>
          <w:tcPr>
            <w:tcW w:w="565" w:type="dxa"/>
            <w:tcBorders>
              <w:left w:val="single" w:sz="4" w:space="0" w:color="auto"/>
            </w:tcBorders>
            <w:vAlign w:val="center"/>
          </w:tcPr>
          <w:p w14:paraId="13D474D0" w14:textId="78CF8EA7" w:rsidR="00BD2E78" w:rsidRPr="007E0F91" w:rsidRDefault="00BD2E78" w:rsidP="00BD2E78">
            <w:pPr>
              <w:jc w:val="center"/>
              <w:rPr>
                <w:ins w:id="13913" w:author="Στάθης Καπ" w:date="2023-03-09T06:01:00Z"/>
                <w:sz w:val="16"/>
                <w:szCs w:val="16"/>
              </w:rPr>
            </w:pPr>
            <w:ins w:id="13914" w:author="Στάθης Καπ" w:date="2023-03-09T07:06:00Z">
              <w:r>
                <w:rPr>
                  <w:rFonts w:ascii="Calibri" w:hAnsi="Calibri" w:cstheme="minorHAnsi"/>
                  <w:color w:val="000000"/>
                  <w:sz w:val="16"/>
                  <w:szCs w:val="16"/>
                </w:rPr>
                <w:t>876</w:t>
              </w:r>
            </w:ins>
          </w:p>
        </w:tc>
        <w:tc>
          <w:tcPr>
            <w:tcW w:w="679" w:type="dxa"/>
            <w:tcBorders>
              <w:right w:val="single" w:sz="4" w:space="0" w:color="auto"/>
            </w:tcBorders>
            <w:vAlign w:val="center"/>
          </w:tcPr>
          <w:p w14:paraId="589206C9" w14:textId="235903A9" w:rsidR="00BD2E78" w:rsidRPr="007E0F91" w:rsidRDefault="00BD2E78" w:rsidP="00BD2E78">
            <w:pPr>
              <w:jc w:val="center"/>
              <w:rPr>
                <w:ins w:id="13915" w:author="Στάθης Καπ" w:date="2023-03-09T06:01:00Z"/>
                <w:sz w:val="16"/>
                <w:szCs w:val="16"/>
              </w:rPr>
            </w:pPr>
            <w:ins w:id="13916" w:author="Στάθης Καπ" w:date="2023-03-09T07:06:00Z">
              <w:r>
                <w:rPr>
                  <w:rFonts w:ascii="Calibri" w:hAnsi="Calibri" w:cstheme="minorHAnsi"/>
                  <w:color w:val="000000"/>
                  <w:sz w:val="16"/>
                  <w:szCs w:val="16"/>
                </w:rPr>
                <w:t>840</w:t>
              </w:r>
            </w:ins>
          </w:p>
        </w:tc>
        <w:tc>
          <w:tcPr>
            <w:tcW w:w="453" w:type="dxa"/>
            <w:tcBorders>
              <w:left w:val="single" w:sz="4" w:space="0" w:color="auto"/>
            </w:tcBorders>
            <w:vAlign w:val="center"/>
          </w:tcPr>
          <w:p w14:paraId="751B21D6" w14:textId="54F0C3AB" w:rsidR="00BD2E78" w:rsidRPr="007E0F91" w:rsidRDefault="00BD2E78" w:rsidP="00BD2E78">
            <w:pPr>
              <w:jc w:val="center"/>
              <w:rPr>
                <w:ins w:id="13917" w:author="Στάθης Καπ" w:date="2023-03-09T06:01:00Z"/>
                <w:sz w:val="16"/>
                <w:szCs w:val="16"/>
              </w:rPr>
            </w:pPr>
            <w:ins w:id="13918" w:author="Στάθης Καπ" w:date="2023-03-09T07:06:00Z">
              <w:r>
                <w:rPr>
                  <w:rFonts w:ascii="Calibri" w:hAnsi="Calibri" w:cs="Calibri"/>
                  <w:color w:val="000000"/>
                  <w:sz w:val="16"/>
                  <w:szCs w:val="16"/>
                </w:rPr>
                <w:t>821</w:t>
              </w:r>
            </w:ins>
          </w:p>
        </w:tc>
        <w:tc>
          <w:tcPr>
            <w:tcW w:w="708" w:type="dxa"/>
            <w:vAlign w:val="center"/>
          </w:tcPr>
          <w:p w14:paraId="2CEE0043" w14:textId="205D6E49" w:rsidR="00BD2E78" w:rsidRPr="007E0F91" w:rsidRDefault="00BD2E78" w:rsidP="00BD2E78">
            <w:pPr>
              <w:jc w:val="center"/>
              <w:rPr>
                <w:ins w:id="13919" w:author="Στάθης Καπ" w:date="2023-03-09T06:01:00Z"/>
                <w:sz w:val="16"/>
                <w:szCs w:val="16"/>
              </w:rPr>
            </w:pPr>
            <w:ins w:id="13920" w:author="Στάθης Καπ" w:date="2023-03-09T07:06:00Z">
              <w:r>
                <w:rPr>
                  <w:rFonts w:ascii="Calibri" w:hAnsi="Calibri" w:cs="Calibri"/>
                  <w:color w:val="000000"/>
                  <w:sz w:val="16"/>
                  <w:szCs w:val="16"/>
                </w:rPr>
                <w:t>6.28</w:t>
              </w:r>
            </w:ins>
          </w:p>
        </w:tc>
        <w:tc>
          <w:tcPr>
            <w:tcW w:w="652" w:type="dxa"/>
            <w:vMerge/>
            <w:tcBorders>
              <w:right w:val="single" w:sz="4" w:space="0" w:color="auto"/>
            </w:tcBorders>
            <w:vAlign w:val="center"/>
          </w:tcPr>
          <w:p w14:paraId="418CC502" w14:textId="77777777" w:rsidR="00BD2E78" w:rsidRPr="007E0F91" w:rsidRDefault="00BD2E78" w:rsidP="00BD2E78">
            <w:pPr>
              <w:jc w:val="center"/>
              <w:rPr>
                <w:ins w:id="13921" w:author="Στάθης Καπ" w:date="2023-03-09T06:01:00Z"/>
                <w:sz w:val="16"/>
                <w:szCs w:val="16"/>
              </w:rPr>
            </w:pPr>
          </w:p>
        </w:tc>
        <w:tc>
          <w:tcPr>
            <w:tcW w:w="453" w:type="dxa"/>
            <w:tcBorders>
              <w:left w:val="single" w:sz="4" w:space="0" w:color="auto"/>
            </w:tcBorders>
            <w:vAlign w:val="center"/>
          </w:tcPr>
          <w:p w14:paraId="506EC02F" w14:textId="7FF6CA7F" w:rsidR="00BD2E78" w:rsidRPr="007E0F91" w:rsidRDefault="00BD2E78" w:rsidP="00BD2E78">
            <w:pPr>
              <w:jc w:val="center"/>
              <w:rPr>
                <w:ins w:id="13922" w:author="Στάθης Καπ" w:date="2023-03-09T06:01:00Z"/>
                <w:sz w:val="16"/>
                <w:szCs w:val="16"/>
              </w:rPr>
            </w:pPr>
            <w:ins w:id="13923" w:author="Στάθης Καπ" w:date="2023-03-09T07:06:00Z">
              <w:r>
                <w:rPr>
                  <w:rFonts w:ascii="Calibri" w:hAnsi="Calibri" w:cs="Calibri"/>
                  <w:color w:val="000000"/>
                  <w:sz w:val="16"/>
                  <w:szCs w:val="16"/>
                </w:rPr>
                <w:t>786</w:t>
              </w:r>
            </w:ins>
          </w:p>
        </w:tc>
        <w:tc>
          <w:tcPr>
            <w:tcW w:w="454" w:type="dxa"/>
            <w:vAlign w:val="center"/>
          </w:tcPr>
          <w:p w14:paraId="43CF987A" w14:textId="17D668BC" w:rsidR="00BD2E78" w:rsidRPr="007E0F91" w:rsidRDefault="00BD2E78" w:rsidP="00BD2E78">
            <w:pPr>
              <w:jc w:val="center"/>
              <w:rPr>
                <w:ins w:id="13924" w:author="Στάθης Καπ" w:date="2023-03-09T06:01:00Z"/>
                <w:sz w:val="16"/>
                <w:szCs w:val="16"/>
              </w:rPr>
            </w:pPr>
            <w:ins w:id="13925" w:author="Στάθης Καπ" w:date="2023-03-09T07:06:00Z">
              <w:r>
                <w:rPr>
                  <w:rFonts w:ascii="Calibri" w:hAnsi="Calibri" w:cs="Calibri"/>
                  <w:color w:val="000000"/>
                  <w:sz w:val="16"/>
                  <w:szCs w:val="16"/>
                </w:rPr>
                <w:t>4.26</w:t>
              </w:r>
            </w:ins>
          </w:p>
        </w:tc>
        <w:tc>
          <w:tcPr>
            <w:tcW w:w="454" w:type="dxa"/>
            <w:vAlign w:val="center"/>
          </w:tcPr>
          <w:p w14:paraId="0E194C27" w14:textId="27D21F59" w:rsidR="00BD2E78" w:rsidRPr="007E0F91" w:rsidRDefault="00BD2E78" w:rsidP="00BD2E78">
            <w:pPr>
              <w:jc w:val="center"/>
              <w:rPr>
                <w:ins w:id="13926" w:author="Στάθης Καπ" w:date="2023-03-09T06:01:00Z"/>
                <w:sz w:val="16"/>
                <w:szCs w:val="16"/>
              </w:rPr>
            </w:pPr>
            <w:ins w:id="13927" w:author="Στάθης Καπ" w:date="2023-03-09T07:06:00Z">
              <w:r>
                <w:rPr>
                  <w:rFonts w:ascii="Calibri" w:hAnsi="Calibri" w:cs="Calibri"/>
                  <w:color w:val="000000"/>
                  <w:sz w:val="16"/>
                  <w:szCs w:val="16"/>
                </w:rPr>
                <w:t>0.23</w:t>
              </w:r>
            </w:ins>
          </w:p>
        </w:tc>
        <w:tc>
          <w:tcPr>
            <w:tcW w:w="457" w:type="dxa"/>
            <w:tcBorders>
              <w:right w:val="single" w:sz="4" w:space="0" w:color="auto"/>
            </w:tcBorders>
            <w:vAlign w:val="center"/>
          </w:tcPr>
          <w:p w14:paraId="7B8B20BF" w14:textId="43096875" w:rsidR="00BD2E78" w:rsidRPr="007E0F91" w:rsidRDefault="00BD2E78" w:rsidP="00BD2E78">
            <w:pPr>
              <w:jc w:val="center"/>
              <w:rPr>
                <w:ins w:id="13928" w:author="Στάθης Καπ" w:date="2023-03-09T06:01:00Z"/>
                <w:sz w:val="16"/>
                <w:szCs w:val="16"/>
              </w:rPr>
            </w:pPr>
            <w:ins w:id="13929" w:author="Στάθης Καπ" w:date="2023-03-09T07:06:00Z">
              <w:r>
                <w:rPr>
                  <w:rFonts w:ascii="Calibri" w:hAnsi="Calibri" w:cs="Calibri"/>
                  <w:color w:val="000000"/>
                  <w:sz w:val="16"/>
                  <w:szCs w:val="16"/>
                </w:rPr>
                <w:t>44.44</w:t>
              </w:r>
            </w:ins>
          </w:p>
        </w:tc>
        <w:tc>
          <w:tcPr>
            <w:tcW w:w="453" w:type="dxa"/>
            <w:tcBorders>
              <w:left w:val="single" w:sz="4" w:space="0" w:color="auto"/>
            </w:tcBorders>
            <w:vAlign w:val="center"/>
          </w:tcPr>
          <w:p w14:paraId="23744283" w14:textId="22C6500F" w:rsidR="00BD2E78" w:rsidRPr="007E0F91" w:rsidRDefault="00BD2E78" w:rsidP="00BD2E78">
            <w:pPr>
              <w:jc w:val="center"/>
              <w:rPr>
                <w:ins w:id="13930" w:author="Στάθης Καπ" w:date="2023-03-09T06:01:00Z"/>
                <w:sz w:val="16"/>
                <w:szCs w:val="16"/>
              </w:rPr>
            </w:pPr>
            <w:ins w:id="13931" w:author="Στάθης Καπ" w:date="2023-03-09T07:06:00Z">
              <w:r>
                <w:rPr>
                  <w:rFonts w:ascii="Calibri" w:hAnsi="Calibri" w:cs="Calibri"/>
                  <w:color w:val="000000"/>
                  <w:sz w:val="16"/>
                  <w:szCs w:val="16"/>
                </w:rPr>
                <w:t>760</w:t>
              </w:r>
            </w:ins>
          </w:p>
        </w:tc>
        <w:tc>
          <w:tcPr>
            <w:tcW w:w="454" w:type="dxa"/>
            <w:vAlign w:val="center"/>
          </w:tcPr>
          <w:p w14:paraId="3E2870A2" w14:textId="1009BBDB" w:rsidR="00BD2E78" w:rsidRPr="007E0F91" w:rsidRDefault="00BD2E78" w:rsidP="00BD2E78">
            <w:pPr>
              <w:jc w:val="center"/>
              <w:rPr>
                <w:ins w:id="13932" w:author="Στάθης Καπ" w:date="2023-03-09T06:01:00Z"/>
                <w:sz w:val="16"/>
                <w:szCs w:val="16"/>
              </w:rPr>
            </w:pPr>
            <w:ins w:id="13933" w:author="Στάθης Καπ" w:date="2023-03-09T07:06:00Z">
              <w:r>
                <w:rPr>
                  <w:rFonts w:ascii="Calibri" w:hAnsi="Calibri" w:cs="Calibri"/>
                  <w:color w:val="000000"/>
                  <w:sz w:val="16"/>
                  <w:szCs w:val="16"/>
                </w:rPr>
                <w:t>7.43</w:t>
              </w:r>
            </w:ins>
          </w:p>
        </w:tc>
        <w:tc>
          <w:tcPr>
            <w:tcW w:w="454" w:type="dxa"/>
            <w:vAlign w:val="center"/>
          </w:tcPr>
          <w:p w14:paraId="3075D6E9" w14:textId="0A97B175" w:rsidR="00BD2E78" w:rsidRPr="007E0F91" w:rsidRDefault="00BD2E78" w:rsidP="00BD2E78">
            <w:pPr>
              <w:jc w:val="center"/>
              <w:rPr>
                <w:ins w:id="13934" w:author="Στάθης Καπ" w:date="2023-03-09T06:01:00Z"/>
                <w:sz w:val="16"/>
                <w:szCs w:val="16"/>
              </w:rPr>
            </w:pPr>
            <w:ins w:id="13935" w:author="Στάθης Καπ" w:date="2023-03-09T07:06:00Z">
              <w:r>
                <w:rPr>
                  <w:rFonts w:ascii="Calibri" w:hAnsi="Calibri" w:cs="Calibri"/>
                  <w:color w:val="000000"/>
                  <w:sz w:val="16"/>
                  <w:szCs w:val="16"/>
                </w:rPr>
                <w:t>0.181</w:t>
              </w:r>
            </w:ins>
          </w:p>
        </w:tc>
        <w:tc>
          <w:tcPr>
            <w:tcW w:w="454" w:type="dxa"/>
            <w:tcBorders>
              <w:right w:val="single" w:sz="4" w:space="0" w:color="auto"/>
            </w:tcBorders>
            <w:vAlign w:val="center"/>
          </w:tcPr>
          <w:p w14:paraId="33C27D3D" w14:textId="787F9C02" w:rsidR="00BD2E78" w:rsidRPr="007E0F91" w:rsidRDefault="00BD2E78" w:rsidP="00BD2E78">
            <w:pPr>
              <w:jc w:val="center"/>
              <w:rPr>
                <w:ins w:id="13936" w:author="Στάθης Καπ" w:date="2023-03-09T06:01:00Z"/>
                <w:sz w:val="16"/>
                <w:szCs w:val="16"/>
              </w:rPr>
            </w:pPr>
            <w:ins w:id="13937" w:author="Στάθης Καπ" w:date="2023-03-09T07:06:00Z">
              <w:r>
                <w:rPr>
                  <w:rFonts w:ascii="Calibri" w:hAnsi="Calibri" w:cs="Calibri"/>
                  <w:color w:val="000000"/>
                  <w:sz w:val="16"/>
                  <w:szCs w:val="16"/>
                </w:rPr>
                <w:t>56.28</w:t>
              </w:r>
            </w:ins>
          </w:p>
        </w:tc>
        <w:tc>
          <w:tcPr>
            <w:tcW w:w="453" w:type="dxa"/>
            <w:tcBorders>
              <w:left w:val="single" w:sz="4" w:space="0" w:color="auto"/>
            </w:tcBorders>
            <w:vAlign w:val="center"/>
          </w:tcPr>
          <w:p w14:paraId="474B69C5" w14:textId="1E3A792E" w:rsidR="00BD2E78" w:rsidRPr="007E0F91" w:rsidRDefault="00BD2E78" w:rsidP="00BD2E78">
            <w:pPr>
              <w:jc w:val="center"/>
              <w:rPr>
                <w:ins w:id="13938" w:author="Στάθης Καπ" w:date="2023-03-09T06:01:00Z"/>
                <w:sz w:val="16"/>
                <w:szCs w:val="16"/>
              </w:rPr>
            </w:pPr>
            <w:ins w:id="13939" w:author="Στάθης Καπ" w:date="2023-03-09T07:06:00Z">
              <w:r>
                <w:rPr>
                  <w:rFonts w:ascii="Calibri" w:hAnsi="Calibri" w:cs="Calibri"/>
                  <w:color w:val="000000"/>
                  <w:sz w:val="16"/>
                  <w:szCs w:val="16"/>
                </w:rPr>
                <w:t>712</w:t>
              </w:r>
            </w:ins>
          </w:p>
        </w:tc>
        <w:tc>
          <w:tcPr>
            <w:tcW w:w="454" w:type="dxa"/>
            <w:vAlign w:val="center"/>
          </w:tcPr>
          <w:p w14:paraId="332597E3" w14:textId="0905D058" w:rsidR="00BD2E78" w:rsidRPr="007E0F91" w:rsidRDefault="00BD2E78" w:rsidP="00BD2E78">
            <w:pPr>
              <w:jc w:val="center"/>
              <w:rPr>
                <w:ins w:id="13940" w:author="Στάθης Καπ" w:date="2023-03-09T06:01:00Z"/>
                <w:sz w:val="16"/>
                <w:szCs w:val="16"/>
              </w:rPr>
            </w:pPr>
            <w:ins w:id="13941" w:author="Στάθης Καπ" w:date="2023-03-09T07:06:00Z">
              <w:r>
                <w:rPr>
                  <w:rFonts w:ascii="Calibri" w:hAnsi="Calibri" w:cs="Calibri"/>
                  <w:color w:val="000000"/>
                  <w:sz w:val="16"/>
                  <w:szCs w:val="16"/>
                </w:rPr>
                <w:t>13.28</w:t>
              </w:r>
            </w:ins>
          </w:p>
        </w:tc>
        <w:tc>
          <w:tcPr>
            <w:tcW w:w="454" w:type="dxa"/>
            <w:vAlign w:val="center"/>
          </w:tcPr>
          <w:p w14:paraId="4440B9D4" w14:textId="5C90FFFD" w:rsidR="00BD2E78" w:rsidRPr="007E0F91" w:rsidRDefault="00BD2E78" w:rsidP="00BD2E78">
            <w:pPr>
              <w:jc w:val="center"/>
              <w:rPr>
                <w:ins w:id="13942" w:author="Στάθης Καπ" w:date="2023-03-09T06:01:00Z"/>
                <w:sz w:val="16"/>
                <w:szCs w:val="16"/>
              </w:rPr>
            </w:pPr>
            <w:ins w:id="13943" w:author="Στάθης Καπ" w:date="2023-03-09T07:06:00Z">
              <w:r>
                <w:rPr>
                  <w:rFonts w:ascii="Calibri" w:hAnsi="Calibri" w:cs="Calibri"/>
                  <w:color w:val="000000"/>
                  <w:sz w:val="16"/>
                  <w:szCs w:val="16"/>
                </w:rPr>
                <w:t>0.263</w:t>
              </w:r>
            </w:ins>
          </w:p>
        </w:tc>
        <w:tc>
          <w:tcPr>
            <w:tcW w:w="461" w:type="dxa"/>
            <w:tcBorders>
              <w:right w:val="single" w:sz="4" w:space="0" w:color="auto"/>
            </w:tcBorders>
            <w:vAlign w:val="center"/>
          </w:tcPr>
          <w:p w14:paraId="0225D61B" w14:textId="41B97177" w:rsidR="00BD2E78" w:rsidRPr="007E0F91" w:rsidRDefault="00BD2E78" w:rsidP="00BD2E78">
            <w:pPr>
              <w:jc w:val="center"/>
              <w:rPr>
                <w:ins w:id="13944" w:author="Στάθης Καπ" w:date="2023-03-09T06:01:00Z"/>
                <w:sz w:val="16"/>
                <w:szCs w:val="16"/>
              </w:rPr>
            </w:pPr>
            <w:ins w:id="13945" w:author="Στάθης Καπ" w:date="2023-03-09T07:06:00Z">
              <w:r>
                <w:rPr>
                  <w:rFonts w:ascii="Calibri" w:hAnsi="Calibri" w:cs="Calibri"/>
                  <w:color w:val="000000"/>
                  <w:sz w:val="16"/>
                  <w:szCs w:val="16"/>
                </w:rPr>
                <w:t>36.47</w:t>
              </w:r>
            </w:ins>
          </w:p>
        </w:tc>
      </w:tr>
      <w:tr w:rsidR="00BD2E78" w14:paraId="691DD1CE" w14:textId="77777777" w:rsidTr="001E35AD">
        <w:trPr>
          <w:trHeight w:val="170"/>
          <w:jc w:val="center"/>
          <w:ins w:id="13946"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3695FB8C" w14:textId="77777777" w:rsidR="00BD2E78" w:rsidRPr="007E0F91" w:rsidRDefault="00BD2E78" w:rsidP="00BD2E78">
            <w:pPr>
              <w:jc w:val="center"/>
              <w:rPr>
                <w:ins w:id="13947" w:author="Στάθης Καπ" w:date="2023-03-09T06:01:00Z"/>
                <w:sz w:val="16"/>
                <w:szCs w:val="16"/>
              </w:rPr>
            </w:pPr>
            <w:ins w:id="13948" w:author="Στάθης Καπ" w:date="2023-03-09T06:01:00Z">
              <w:r w:rsidRPr="007E0F91">
                <w:rPr>
                  <w:sz w:val="16"/>
                  <w:szCs w:val="16"/>
                </w:rPr>
                <w:t>pr08</w:t>
              </w:r>
            </w:ins>
          </w:p>
        </w:tc>
        <w:tc>
          <w:tcPr>
            <w:tcW w:w="565" w:type="dxa"/>
            <w:tcBorders>
              <w:left w:val="single" w:sz="4" w:space="0" w:color="auto"/>
            </w:tcBorders>
            <w:vAlign w:val="center"/>
          </w:tcPr>
          <w:p w14:paraId="32DFF3F5" w14:textId="53D71FFD" w:rsidR="00BD2E78" w:rsidRPr="007E0F91" w:rsidRDefault="00BD2E78" w:rsidP="00BD2E78">
            <w:pPr>
              <w:jc w:val="center"/>
              <w:rPr>
                <w:ins w:id="13949" w:author="Στάθης Καπ" w:date="2023-03-09T06:01:00Z"/>
                <w:sz w:val="16"/>
                <w:szCs w:val="16"/>
              </w:rPr>
            </w:pPr>
            <w:ins w:id="13950" w:author="Στάθης Καπ" w:date="2023-03-09T07:06:00Z">
              <w:r>
                <w:rPr>
                  <w:rFonts w:ascii="Calibri" w:hAnsi="Calibri" w:cstheme="minorHAnsi"/>
                  <w:color w:val="000000"/>
                  <w:sz w:val="16"/>
                  <w:szCs w:val="16"/>
                </w:rPr>
                <w:t>1385</w:t>
              </w:r>
            </w:ins>
          </w:p>
        </w:tc>
        <w:tc>
          <w:tcPr>
            <w:tcW w:w="679" w:type="dxa"/>
            <w:tcBorders>
              <w:right w:val="single" w:sz="4" w:space="0" w:color="auto"/>
            </w:tcBorders>
            <w:vAlign w:val="center"/>
          </w:tcPr>
          <w:p w14:paraId="549EDD63" w14:textId="4CE0D637" w:rsidR="00BD2E78" w:rsidRPr="007E0F91" w:rsidRDefault="00BD2E78" w:rsidP="00BD2E78">
            <w:pPr>
              <w:jc w:val="center"/>
              <w:rPr>
                <w:ins w:id="13951" w:author="Στάθης Καπ" w:date="2023-03-09T06:01:00Z"/>
                <w:sz w:val="16"/>
                <w:szCs w:val="16"/>
              </w:rPr>
            </w:pPr>
            <w:ins w:id="13952" w:author="Στάθης Καπ" w:date="2023-03-09T07:06:00Z">
              <w:r>
                <w:rPr>
                  <w:rFonts w:ascii="Calibri" w:hAnsi="Calibri" w:cstheme="minorHAnsi"/>
                  <w:color w:val="000000"/>
                  <w:sz w:val="16"/>
                  <w:szCs w:val="16"/>
                </w:rPr>
                <w:t>1267</w:t>
              </w:r>
            </w:ins>
          </w:p>
        </w:tc>
        <w:tc>
          <w:tcPr>
            <w:tcW w:w="453" w:type="dxa"/>
            <w:tcBorders>
              <w:left w:val="single" w:sz="4" w:space="0" w:color="auto"/>
            </w:tcBorders>
            <w:vAlign w:val="center"/>
          </w:tcPr>
          <w:p w14:paraId="6DA00191" w14:textId="1B354364" w:rsidR="00BD2E78" w:rsidRPr="007E0F91" w:rsidRDefault="00BD2E78" w:rsidP="00BD2E78">
            <w:pPr>
              <w:jc w:val="center"/>
              <w:rPr>
                <w:ins w:id="13953" w:author="Στάθης Καπ" w:date="2023-03-09T06:01:00Z"/>
                <w:sz w:val="16"/>
                <w:szCs w:val="16"/>
              </w:rPr>
            </w:pPr>
            <w:ins w:id="13954" w:author="Στάθης Καπ" w:date="2023-03-09T07:06:00Z">
              <w:r>
                <w:rPr>
                  <w:rFonts w:ascii="Calibri" w:hAnsi="Calibri" w:cs="Calibri"/>
                  <w:color w:val="000000"/>
                  <w:sz w:val="16"/>
                  <w:szCs w:val="16"/>
                </w:rPr>
                <w:t>1286</w:t>
              </w:r>
            </w:ins>
          </w:p>
        </w:tc>
        <w:tc>
          <w:tcPr>
            <w:tcW w:w="708" w:type="dxa"/>
            <w:vAlign w:val="center"/>
          </w:tcPr>
          <w:p w14:paraId="2E691961" w14:textId="3D2956C0" w:rsidR="00BD2E78" w:rsidRPr="007E0F91" w:rsidRDefault="00BD2E78" w:rsidP="00BD2E78">
            <w:pPr>
              <w:jc w:val="center"/>
              <w:rPr>
                <w:ins w:id="13955" w:author="Στάθης Καπ" w:date="2023-03-09T06:01:00Z"/>
                <w:sz w:val="16"/>
                <w:szCs w:val="16"/>
              </w:rPr>
            </w:pPr>
            <w:ins w:id="13956" w:author="Στάθης Καπ" w:date="2023-03-09T07:06:00Z">
              <w:r>
                <w:rPr>
                  <w:rFonts w:ascii="Calibri" w:hAnsi="Calibri" w:cs="Calibri"/>
                  <w:color w:val="000000"/>
                  <w:sz w:val="16"/>
                  <w:szCs w:val="16"/>
                </w:rPr>
                <w:t>7.15</w:t>
              </w:r>
            </w:ins>
          </w:p>
        </w:tc>
        <w:tc>
          <w:tcPr>
            <w:tcW w:w="652" w:type="dxa"/>
            <w:vMerge/>
            <w:tcBorders>
              <w:right w:val="single" w:sz="4" w:space="0" w:color="auto"/>
            </w:tcBorders>
            <w:vAlign w:val="center"/>
          </w:tcPr>
          <w:p w14:paraId="10FF61E7" w14:textId="77777777" w:rsidR="00BD2E78" w:rsidRPr="007E0F91" w:rsidRDefault="00BD2E78" w:rsidP="00BD2E78">
            <w:pPr>
              <w:jc w:val="center"/>
              <w:rPr>
                <w:ins w:id="13957" w:author="Στάθης Καπ" w:date="2023-03-09T06:01:00Z"/>
                <w:sz w:val="16"/>
                <w:szCs w:val="16"/>
              </w:rPr>
            </w:pPr>
          </w:p>
        </w:tc>
        <w:tc>
          <w:tcPr>
            <w:tcW w:w="453" w:type="dxa"/>
            <w:tcBorders>
              <w:left w:val="single" w:sz="4" w:space="0" w:color="auto"/>
            </w:tcBorders>
            <w:vAlign w:val="center"/>
          </w:tcPr>
          <w:p w14:paraId="305B8F38" w14:textId="524D1BC7" w:rsidR="00BD2E78" w:rsidRPr="007E0F91" w:rsidRDefault="00BD2E78" w:rsidP="00BD2E78">
            <w:pPr>
              <w:jc w:val="center"/>
              <w:rPr>
                <w:ins w:id="13958" w:author="Στάθης Καπ" w:date="2023-03-09T06:01:00Z"/>
                <w:sz w:val="16"/>
                <w:szCs w:val="16"/>
              </w:rPr>
            </w:pPr>
            <w:ins w:id="13959" w:author="Στάθης Καπ" w:date="2023-03-09T07:06:00Z">
              <w:r>
                <w:rPr>
                  <w:rFonts w:ascii="Calibri" w:hAnsi="Calibri" w:cs="Calibri"/>
                  <w:color w:val="000000"/>
                  <w:sz w:val="16"/>
                  <w:szCs w:val="16"/>
                </w:rPr>
                <w:t>1205</w:t>
              </w:r>
            </w:ins>
          </w:p>
        </w:tc>
        <w:tc>
          <w:tcPr>
            <w:tcW w:w="454" w:type="dxa"/>
            <w:vAlign w:val="center"/>
          </w:tcPr>
          <w:p w14:paraId="439228F1" w14:textId="03848BA2" w:rsidR="00BD2E78" w:rsidRPr="007E0F91" w:rsidRDefault="00BD2E78" w:rsidP="00BD2E78">
            <w:pPr>
              <w:jc w:val="center"/>
              <w:rPr>
                <w:ins w:id="13960" w:author="Στάθης Καπ" w:date="2023-03-09T06:01:00Z"/>
                <w:sz w:val="16"/>
                <w:szCs w:val="16"/>
              </w:rPr>
            </w:pPr>
            <w:ins w:id="13961" w:author="Στάθης Καπ" w:date="2023-03-09T07:06:00Z">
              <w:r>
                <w:rPr>
                  <w:rFonts w:ascii="Calibri" w:hAnsi="Calibri" w:cs="Calibri"/>
                  <w:color w:val="000000"/>
                  <w:sz w:val="16"/>
                  <w:szCs w:val="16"/>
                </w:rPr>
                <w:t>6.3</w:t>
              </w:r>
            </w:ins>
          </w:p>
        </w:tc>
        <w:tc>
          <w:tcPr>
            <w:tcW w:w="454" w:type="dxa"/>
            <w:vAlign w:val="center"/>
          </w:tcPr>
          <w:p w14:paraId="593977F8" w14:textId="48F80A4E" w:rsidR="00BD2E78" w:rsidRPr="007E0F91" w:rsidRDefault="00BD2E78" w:rsidP="00BD2E78">
            <w:pPr>
              <w:jc w:val="center"/>
              <w:rPr>
                <w:ins w:id="13962" w:author="Στάθης Καπ" w:date="2023-03-09T06:01:00Z"/>
                <w:sz w:val="16"/>
                <w:szCs w:val="16"/>
              </w:rPr>
            </w:pPr>
            <w:ins w:id="13963" w:author="Στάθης Καπ" w:date="2023-03-09T07:06:00Z">
              <w:r>
                <w:rPr>
                  <w:rFonts w:ascii="Calibri" w:hAnsi="Calibri" w:cs="Calibri"/>
                  <w:color w:val="000000"/>
                  <w:sz w:val="16"/>
                  <w:szCs w:val="16"/>
                </w:rPr>
                <w:t>0.663</w:t>
              </w:r>
            </w:ins>
          </w:p>
        </w:tc>
        <w:tc>
          <w:tcPr>
            <w:tcW w:w="457" w:type="dxa"/>
            <w:tcBorders>
              <w:right w:val="single" w:sz="4" w:space="0" w:color="auto"/>
            </w:tcBorders>
            <w:vAlign w:val="center"/>
          </w:tcPr>
          <w:p w14:paraId="0CBC5DCF" w14:textId="6EB037DC" w:rsidR="00BD2E78" w:rsidRPr="007E0F91" w:rsidRDefault="00BD2E78" w:rsidP="00BD2E78">
            <w:pPr>
              <w:jc w:val="center"/>
              <w:rPr>
                <w:ins w:id="13964" w:author="Στάθης Καπ" w:date="2023-03-09T06:01:00Z"/>
                <w:sz w:val="16"/>
                <w:szCs w:val="16"/>
              </w:rPr>
            </w:pPr>
            <w:ins w:id="13965" w:author="Στάθης Καπ" w:date="2023-03-09T07:06:00Z">
              <w:r>
                <w:rPr>
                  <w:rFonts w:ascii="Calibri" w:hAnsi="Calibri" w:cs="Calibri"/>
                  <w:color w:val="000000"/>
                  <w:sz w:val="16"/>
                  <w:szCs w:val="16"/>
                </w:rPr>
                <w:t>58.17</w:t>
              </w:r>
            </w:ins>
          </w:p>
        </w:tc>
        <w:tc>
          <w:tcPr>
            <w:tcW w:w="453" w:type="dxa"/>
            <w:tcBorders>
              <w:left w:val="single" w:sz="4" w:space="0" w:color="auto"/>
            </w:tcBorders>
            <w:vAlign w:val="center"/>
          </w:tcPr>
          <w:p w14:paraId="31677337" w14:textId="583FFC4C" w:rsidR="00BD2E78" w:rsidRPr="007E0F91" w:rsidRDefault="00BD2E78" w:rsidP="00BD2E78">
            <w:pPr>
              <w:jc w:val="center"/>
              <w:rPr>
                <w:ins w:id="13966" w:author="Στάθης Καπ" w:date="2023-03-09T06:01:00Z"/>
                <w:sz w:val="16"/>
                <w:szCs w:val="16"/>
              </w:rPr>
            </w:pPr>
            <w:ins w:id="13967" w:author="Στάθης Καπ" w:date="2023-03-09T07:06:00Z">
              <w:r>
                <w:rPr>
                  <w:rFonts w:ascii="Calibri" w:hAnsi="Calibri" w:cs="Calibri"/>
                  <w:color w:val="000000"/>
                  <w:sz w:val="16"/>
                  <w:szCs w:val="16"/>
                </w:rPr>
                <w:t>1154</w:t>
              </w:r>
            </w:ins>
          </w:p>
        </w:tc>
        <w:tc>
          <w:tcPr>
            <w:tcW w:w="454" w:type="dxa"/>
            <w:vAlign w:val="center"/>
          </w:tcPr>
          <w:p w14:paraId="68BBD47A" w14:textId="1AA16BA7" w:rsidR="00BD2E78" w:rsidRPr="007E0F91" w:rsidRDefault="00BD2E78" w:rsidP="00BD2E78">
            <w:pPr>
              <w:jc w:val="center"/>
              <w:rPr>
                <w:ins w:id="13968" w:author="Στάθης Καπ" w:date="2023-03-09T06:01:00Z"/>
                <w:sz w:val="16"/>
                <w:szCs w:val="16"/>
              </w:rPr>
            </w:pPr>
            <w:ins w:id="13969" w:author="Στάθης Καπ" w:date="2023-03-09T07:06:00Z">
              <w:r>
                <w:rPr>
                  <w:rFonts w:ascii="Calibri" w:hAnsi="Calibri" w:cs="Calibri"/>
                  <w:color w:val="000000"/>
                  <w:sz w:val="16"/>
                  <w:szCs w:val="16"/>
                </w:rPr>
                <w:t>10.26</w:t>
              </w:r>
            </w:ins>
          </w:p>
        </w:tc>
        <w:tc>
          <w:tcPr>
            <w:tcW w:w="454" w:type="dxa"/>
            <w:vAlign w:val="center"/>
          </w:tcPr>
          <w:p w14:paraId="08D341D0" w14:textId="7F7FFFAC" w:rsidR="00BD2E78" w:rsidRPr="007E0F91" w:rsidRDefault="00BD2E78" w:rsidP="00BD2E78">
            <w:pPr>
              <w:jc w:val="center"/>
              <w:rPr>
                <w:ins w:id="13970" w:author="Στάθης Καπ" w:date="2023-03-09T06:01:00Z"/>
                <w:sz w:val="16"/>
                <w:szCs w:val="16"/>
              </w:rPr>
            </w:pPr>
            <w:ins w:id="13971" w:author="Στάθης Καπ" w:date="2023-03-09T07:06:00Z">
              <w:r>
                <w:rPr>
                  <w:rFonts w:ascii="Calibri" w:hAnsi="Calibri" w:cs="Calibri"/>
                  <w:color w:val="000000"/>
                  <w:sz w:val="16"/>
                  <w:szCs w:val="16"/>
                </w:rPr>
                <w:t>0.56</w:t>
              </w:r>
            </w:ins>
          </w:p>
        </w:tc>
        <w:tc>
          <w:tcPr>
            <w:tcW w:w="454" w:type="dxa"/>
            <w:tcBorders>
              <w:right w:val="single" w:sz="4" w:space="0" w:color="auto"/>
            </w:tcBorders>
            <w:vAlign w:val="center"/>
          </w:tcPr>
          <w:p w14:paraId="2B9074D9" w14:textId="6C806D48" w:rsidR="00BD2E78" w:rsidRPr="007E0F91" w:rsidRDefault="00BD2E78" w:rsidP="00BD2E78">
            <w:pPr>
              <w:jc w:val="center"/>
              <w:rPr>
                <w:ins w:id="13972" w:author="Στάθης Καπ" w:date="2023-03-09T06:01:00Z"/>
                <w:sz w:val="16"/>
                <w:szCs w:val="16"/>
              </w:rPr>
            </w:pPr>
            <w:ins w:id="13973" w:author="Στάθης Καπ" w:date="2023-03-09T07:06:00Z">
              <w:r>
                <w:rPr>
                  <w:rFonts w:ascii="Calibri" w:hAnsi="Calibri" w:cs="Calibri"/>
                  <w:color w:val="000000"/>
                  <w:sz w:val="16"/>
                  <w:szCs w:val="16"/>
                </w:rPr>
                <w:t>64.67</w:t>
              </w:r>
            </w:ins>
          </w:p>
        </w:tc>
        <w:tc>
          <w:tcPr>
            <w:tcW w:w="453" w:type="dxa"/>
            <w:tcBorders>
              <w:left w:val="single" w:sz="4" w:space="0" w:color="auto"/>
            </w:tcBorders>
            <w:vAlign w:val="center"/>
          </w:tcPr>
          <w:p w14:paraId="5FDF69B8" w14:textId="4C3532C2" w:rsidR="00BD2E78" w:rsidRPr="007E0F91" w:rsidRDefault="00BD2E78" w:rsidP="00BD2E78">
            <w:pPr>
              <w:jc w:val="center"/>
              <w:rPr>
                <w:ins w:id="13974" w:author="Στάθης Καπ" w:date="2023-03-09T06:01:00Z"/>
                <w:sz w:val="16"/>
                <w:szCs w:val="16"/>
              </w:rPr>
            </w:pPr>
            <w:ins w:id="13975" w:author="Στάθης Καπ" w:date="2023-03-09T07:06:00Z">
              <w:r>
                <w:rPr>
                  <w:rFonts w:ascii="Calibri" w:hAnsi="Calibri" w:cs="Calibri"/>
                  <w:color w:val="000000"/>
                  <w:sz w:val="16"/>
                  <w:szCs w:val="16"/>
                </w:rPr>
                <w:t>1126</w:t>
              </w:r>
            </w:ins>
          </w:p>
        </w:tc>
        <w:tc>
          <w:tcPr>
            <w:tcW w:w="454" w:type="dxa"/>
            <w:vAlign w:val="center"/>
          </w:tcPr>
          <w:p w14:paraId="18E79D39" w14:textId="1D6B8331" w:rsidR="00BD2E78" w:rsidRPr="007E0F91" w:rsidRDefault="00BD2E78" w:rsidP="00BD2E78">
            <w:pPr>
              <w:jc w:val="center"/>
              <w:rPr>
                <w:ins w:id="13976" w:author="Στάθης Καπ" w:date="2023-03-09T06:01:00Z"/>
                <w:sz w:val="16"/>
                <w:szCs w:val="16"/>
              </w:rPr>
            </w:pPr>
            <w:ins w:id="13977" w:author="Στάθης Καπ" w:date="2023-03-09T07:06:00Z">
              <w:r>
                <w:rPr>
                  <w:rFonts w:ascii="Calibri" w:hAnsi="Calibri" w:cs="Calibri"/>
                  <w:color w:val="000000"/>
                  <w:sz w:val="16"/>
                  <w:szCs w:val="16"/>
                </w:rPr>
                <w:t>12.44</w:t>
              </w:r>
            </w:ins>
          </w:p>
        </w:tc>
        <w:tc>
          <w:tcPr>
            <w:tcW w:w="454" w:type="dxa"/>
            <w:vAlign w:val="center"/>
          </w:tcPr>
          <w:p w14:paraId="08876455" w14:textId="25977C20" w:rsidR="00BD2E78" w:rsidRPr="007E0F91" w:rsidRDefault="00BD2E78" w:rsidP="00BD2E78">
            <w:pPr>
              <w:jc w:val="center"/>
              <w:rPr>
                <w:ins w:id="13978" w:author="Στάθης Καπ" w:date="2023-03-09T06:01:00Z"/>
                <w:sz w:val="16"/>
                <w:szCs w:val="16"/>
              </w:rPr>
            </w:pPr>
            <w:ins w:id="13979" w:author="Στάθης Καπ" w:date="2023-03-09T07:06:00Z">
              <w:r>
                <w:rPr>
                  <w:rFonts w:ascii="Calibri" w:hAnsi="Calibri" w:cs="Calibri"/>
                  <w:color w:val="000000"/>
                  <w:sz w:val="16"/>
                  <w:szCs w:val="16"/>
                </w:rPr>
                <w:t>0.498</w:t>
              </w:r>
            </w:ins>
          </w:p>
        </w:tc>
        <w:tc>
          <w:tcPr>
            <w:tcW w:w="461" w:type="dxa"/>
            <w:tcBorders>
              <w:right w:val="single" w:sz="4" w:space="0" w:color="auto"/>
            </w:tcBorders>
            <w:vAlign w:val="center"/>
          </w:tcPr>
          <w:p w14:paraId="4D20D570" w14:textId="3F819837" w:rsidR="00BD2E78" w:rsidRPr="007E0F91" w:rsidRDefault="00BD2E78" w:rsidP="00BD2E78">
            <w:pPr>
              <w:jc w:val="center"/>
              <w:rPr>
                <w:ins w:id="13980" w:author="Στάθης Καπ" w:date="2023-03-09T06:01:00Z"/>
                <w:sz w:val="16"/>
                <w:szCs w:val="16"/>
              </w:rPr>
            </w:pPr>
            <w:ins w:id="13981" w:author="Στάθης Καπ" w:date="2023-03-09T07:06:00Z">
              <w:r>
                <w:rPr>
                  <w:rFonts w:ascii="Calibri" w:hAnsi="Calibri" w:cs="Calibri"/>
                  <w:color w:val="000000"/>
                  <w:sz w:val="16"/>
                  <w:szCs w:val="16"/>
                </w:rPr>
                <w:t>68.58</w:t>
              </w:r>
            </w:ins>
          </w:p>
        </w:tc>
      </w:tr>
      <w:tr w:rsidR="00BD2E78" w14:paraId="1A21919E" w14:textId="77777777" w:rsidTr="001E35AD">
        <w:trPr>
          <w:trHeight w:val="170"/>
          <w:jc w:val="center"/>
          <w:ins w:id="13982"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3213666" w14:textId="77777777" w:rsidR="00BD2E78" w:rsidRPr="007E0F91" w:rsidRDefault="00BD2E78" w:rsidP="00BD2E78">
            <w:pPr>
              <w:jc w:val="center"/>
              <w:rPr>
                <w:ins w:id="13983" w:author="Στάθης Καπ" w:date="2023-03-09T06:01:00Z"/>
                <w:sz w:val="16"/>
                <w:szCs w:val="16"/>
              </w:rPr>
            </w:pPr>
            <w:ins w:id="13984" w:author="Στάθης Καπ" w:date="2023-03-09T06:01:00Z">
              <w:r w:rsidRPr="007E0F91">
                <w:rPr>
                  <w:sz w:val="16"/>
                  <w:szCs w:val="16"/>
                </w:rPr>
                <w:t>pr09</w:t>
              </w:r>
            </w:ins>
          </w:p>
        </w:tc>
        <w:tc>
          <w:tcPr>
            <w:tcW w:w="565" w:type="dxa"/>
            <w:tcBorders>
              <w:left w:val="single" w:sz="4" w:space="0" w:color="auto"/>
            </w:tcBorders>
            <w:vAlign w:val="center"/>
          </w:tcPr>
          <w:p w14:paraId="7C3097AE" w14:textId="02C55928" w:rsidR="00BD2E78" w:rsidRPr="007E0F91" w:rsidRDefault="00BD2E78" w:rsidP="00BD2E78">
            <w:pPr>
              <w:jc w:val="center"/>
              <w:rPr>
                <w:ins w:id="13985" w:author="Στάθης Καπ" w:date="2023-03-09T06:01:00Z"/>
                <w:sz w:val="16"/>
                <w:szCs w:val="16"/>
              </w:rPr>
            </w:pPr>
            <w:ins w:id="13986" w:author="Στάθης Καπ" w:date="2023-03-09T07:06:00Z">
              <w:r>
                <w:rPr>
                  <w:rFonts w:ascii="Calibri" w:hAnsi="Calibri" w:cstheme="minorHAnsi"/>
                  <w:color w:val="000000"/>
                  <w:sz w:val="16"/>
                  <w:szCs w:val="16"/>
                </w:rPr>
                <w:t>1619</w:t>
              </w:r>
            </w:ins>
          </w:p>
        </w:tc>
        <w:tc>
          <w:tcPr>
            <w:tcW w:w="679" w:type="dxa"/>
            <w:tcBorders>
              <w:right w:val="single" w:sz="4" w:space="0" w:color="auto"/>
            </w:tcBorders>
            <w:vAlign w:val="center"/>
          </w:tcPr>
          <w:p w14:paraId="6F37E9FD" w14:textId="00418E81" w:rsidR="00BD2E78" w:rsidRPr="007E0F91" w:rsidRDefault="00BD2E78" w:rsidP="00BD2E78">
            <w:pPr>
              <w:jc w:val="center"/>
              <w:rPr>
                <w:ins w:id="13987" w:author="Στάθης Καπ" w:date="2023-03-09T06:01:00Z"/>
                <w:sz w:val="16"/>
                <w:szCs w:val="16"/>
              </w:rPr>
            </w:pPr>
            <w:ins w:id="13988" w:author="Στάθης Καπ" w:date="2023-03-09T07:06:00Z">
              <w:r>
                <w:rPr>
                  <w:rFonts w:ascii="Calibri" w:hAnsi="Calibri" w:cstheme="minorHAnsi"/>
                  <w:color w:val="000000"/>
                  <w:sz w:val="16"/>
                  <w:szCs w:val="16"/>
                </w:rPr>
                <w:t>1460</w:t>
              </w:r>
            </w:ins>
          </w:p>
        </w:tc>
        <w:tc>
          <w:tcPr>
            <w:tcW w:w="453" w:type="dxa"/>
            <w:tcBorders>
              <w:left w:val="single" w:sz="4" w:space="0" w:color="auto"/>
            </w:tcBorders>
            <w:vAlign w:val="center"/>
          </w:tcPr>
          <w:p w14:paraId="4F1891CF" w14:textId="43A2911D" w:rsidR="00BD2E78" w:rsidRPr="007E0F91" w:rsidRDefault="00BD2E78" w:rsidP="00BD2E78">
            <w:pPr>
              <w:jc w:val="center"/>
              <w:rPr>
                <w:ins w:id="13989" w:author="Στάθης Καπ" w:date="2023-03-09T06:01:00Z"/>
                <w:sz w:val="16"/>
                <w:szCs w:val="16"/>
              </w:rPr>
            </w:pPr>
            <w:ins w:id="13990" w:author="Στάθης Καπ" w:date="2023-03-09T07:06:00Z">
              <w:r>
                <w:rPr>
                  <w:rFonts w:ascii="Calibri" w:hAnsi="Calibri" w:cs="Calibri"/>
                  <w:color w:val="000000"/>
                  <w:sz w:val="16"/>
                  <w:szCs w:val="16"/>
                </w:rPr>
                <w:t>1417</w:t>
              </w:r>
            </w:ins>
          </w:p>
        </w:tc>
        <w:tc>
          <w:tcPr>
            <w:tcW w:w="708" w:type="dxa"/>
            <w:vAlign w:val="center"/>
          </w:tcPr>
          <w:p w14:paraId="7C9E989F" w14:textId="4C1B3BAF" w:rsidR="00BD2E78" w:rsidRPr="007E0F91" w:rsidRDefault="00BD2E78" w:rsidP="00BD2E78">
            <w:pPr>
              <w:jc w:val="center"/>
              <w:rPr>
                <w:ins w:id="13991" w:author="Στάθης Καπ" w:date="2023-03-09T06:01:00Z"/>
                <w:sz w:val="16"/>
                <w:szCs w:val="16"/>
              </w:rPr>
            </w:pPr>
            <w:ins w:id="13992" w:author="Στάθης Καπ" w:date="2023-03-09T07:06:00Z">
              <w:r>
                <w:rPr>
                  <w:rFonts w:ascii="Calibri" w:hAnsi="Calibri" w:cs="Calibri"/>
                  <w:color w:val="000000"/>
                  <w:sz w:val="16"/>
                  <w:szCs w:val="16"/>
                </w:rPr>
                <w:t>12.48</w:t>
              </w:r>
            </w:ins>
          </w:p>
        </w:tc>
        <w:tc>
          <w:tcPr>
            <w:tcW w:w="652" w:type="dxa"/>
            <w:vMerge/>
            <w:tcBorders>
              <w:right w:val="single" w:sz="4" w:space="0" w:color="auto"/>
            </w:tcBorders>
            <w:vAlign w:val="center"/>
          </w:tcPr>
          <w:p w14:paraId="6B521793" w14:textId="77777777" w:rsidR="00BD2E78" w:rsidRPr="007E0F91" w:rsidRDefault="00BD2E78" w:rsidP="00BD2E78">
            <w:pPr>
              <w:jc w:val="center"/>
              <w:rPr>
                <w:ins w:id="13993" w:author="Στάθης Καπ" w:date="2023-03-09T06:01:00Z"/>
                <w:sz w:val="16"/>
                <w:szCs w:val="16"/>
              </w:rPr>
            </w:pPr>
          </w:p>
        </w:tc>
        <w:tc>
          <w:tcPr>
            <w:tcW w:w="453" w:type="dxa"/>
            <w:tcBorders>
              <w:left w:val="single" w:sz="4" w:space="0" w:color="auto"/>
            </w:tcBorders>
            <w:vAlign w:val="center"/>
          </w:tcPr>
          <w:p w14:paraId="475F6082" w14:textId="49CBD3AD" w:rsidR="00BD2E78" w:rsidRPr="007E0F91" w:rsidRDefault="00BD2E78" w:rsidP="00BD2E78">
            <w:pPr>
              <w:jc w:val="center"/>
              <w:rPr>
                <w:ins w:id="13994" w:author="Στάθης Καπ" w:date="2023-03-09T06:01:00Z"/>
                <w:sz w:val="16"/>
                <w:szCs w:val="16"/>
              </w:rPr>
            </w:pPr>
            <w:ins w:id="13995" w:author="Στάθης Καπ" w:date="2023-03-09T07:06:00Z">
              <w:r>
                <w:rPr>
                  <w:rFonts w:ascii="Calibri" w:hAnsi="Calibri" w:cs="Calibri"/>
                  <w:color w:val="000000"/>
                  <w:sz w:val="16"/>
                  <w:szCs w:val="16"/>
                </w:rPr>
                <w:t>1394</w:t>
              </w:r>
            </w:ins>
          </w:p>
        </w:tc>
        <w:tc>
          <w:tcPr>
            <w:tcW w:w="454" w:type="dxa"/>
            <w:vAlign w:val="center"/>
          </w:tcPr>
          <w:p w14:paraId="310629AD" w14:textId="15988646" w:rsidR="00BD2E78" w:rsidRPr="007E0F91" w:rsidRDefault="00BD2E78" w:rsidP="00BD2E78">
            <w:pPr>
              <w:jc w:val="center"/>
              <w:rPr>
                <w:ins w:id="13996" w:author="Στάθης Καπ" w:date="2023-03-09T06:01:00Z"/>
                <w:sz w:val="16"/>
                <w:szCs w:val="16"/>
              </w:rPr>
            </w:pPr>
            <w:ins w:id="13997" w:author="Στάθης Καπ" w:date="2023-03-09T07:06:00Z">
              <w:r>
                <w:rPr>
                  <w:rFonts w:ascii="Calibri" w:hAnsi="Calibri" w:cs="Calibri"/>
                  <w:color w:val="000000"/>
                  <w:sz w:val="16"/>
                  <w:szCs w:val="16"/>
                </w:rPr>
                <w:t>1.62</w:t>
              </w:r>
            </w:ins>
          </w:p>
        </w:tc>
        <w:tc>
          <w:tcPr>
            <w:tcW w:w="454" w:type="dxa"/>
            <w:vAlign w:val="center"/>
          </w:tcPr>
          <w:p w14:paraId="5479B281" w14:textId="6C48E903" w:rsidR="00BD2E78" w:rsidRPr="007E0F91" w:rsidRDefault="00BD2E78" w:rsidP="00BD2E78">
            <w:pPr>
              <w:jc w:val="center"/>
              <w:rPr>
                <w:ins w:id="13998" w:author="Στάθης Καπ" w:date="2023-03-09T06:01:00Z"/>
                <w:sz w:val="16"/>
                <w:szCs w:val="16"/>
              </w:rPr>
            </w:pPr>
            <w:ins w:id="13999" w:author="Στάθης Καπ" w:date="2023-03-09T07:06:00Z">
              <w:r>
                <w:rPr>
                  <w:rFonts w:ascii="Calibri" w:hAnsi="Calibri" w:cs="Calibri"/>
                  <w:color w:val="000000"/>
                  <w:sz w:val="16"/>
                  <w:szCs w:val="16"/>
                </w:rPr>
                <w:t>1.447</w:t>
              </w:r>
            </w:ins>
          </w:p>
        </w:tc>
        <w:tc>
          <w:tcPr>
            <w:tcW w:w="457" w:type="dxa"/>
            <w:tcBorders>
              <w:right w:val="single" w:sz="4" w:space="0" w:color="auto"/>
            </w:tcBorders>
            <w:vAlign w:val="center"/>
          </w:tcPr>
          <w:p w14:paraId="5BC1E4D7" w14:textId="44201213" w:rsidR="00BD2E78" w:rsidRPr="007E0F91" w:rsidRDefault="00BD2E78" w:rsidP="00BD2E78">
            <w:pPr>
              <w:jc w:val="center"/>
              <w:rPr>
                <w:ins w:id="14000" w:author="Στάθης Καπ" w:date="2023-03-09T06:01:00Z"/>
                <w:sz w:val="16"/>
                <w:szCs w:val="16"/>
              </w:rPr>
            </w:pPr>
            <w:ins w:id="14001" w:author="Στάθης Καπ" w:date="2023-03-09T07:06:00Z">
              <w:r>
                <w:rPr>
                  <w:rFonts w:ascii="Calibri" w:hAnsi="Calibri" w:cs="Calibri"/>
                  <w:color w:val="000000"/>
                  <w:sz w:val="16"/>
                  <w:szCs w:val="16"/>
                </w:rPr>
                <w:t>50.6</w:t>
              </w:r>
            </w:ins>
          </w:p>
        </w:tc>
        <w:tc>
          <w:tcPr>
            <w:tcW w:w="453" w:type="dxa"/>
            <w:tcBorders>
              <w:left w:val="single" w:sz="4" w:space="0" w:color="auto"/>
            </w:tcBorders>
            <w:vAlign w:val="center"/>
          </w:tcPr>
          <w:p w14:paraId="3874EE1D" w14:textId="5B17A9D6" w:rsidR="00BD2E78" w:rsidRPr="007E0F91" w:rsidRDefault="00BD2E78" w:rsidP="00BD2E78">
            <w:pPr>
              <w:jc w:val="center"/>
              <w:rPr>
                <w:ins w:id="14002" w:author="Στάθης Καπ" w:date="2023-03-09T06:01:00Z"/>
                <w:sz w:val="16"/>
                <w:szCs w:val="16"/>
              </w:rPr>
            </w:pPr>
            <w:ins w:id="14003" w:author="Στάθης Καπ" w:date="2023-03-09T07:06:00Z">
              <w:r>
                <w:rPr>
                  <w:rFonts w:ascii="Calibri" w:hAnsi="Calibri" w:cs="Calibri"/>
                  <w:color w:val="000000"/>
                  <w:sz w:val="16"/>
                  <w:szCs w:val="16"/>
                </w:rPr>
                <w:t>1393</w:t>
              </w:r>
            </w:ins>
          </w:p>
        </w:tc>
        <w:tc>
          <w:tcPr>
            <w:tcW w:w="454" w:type="dxa"/>
            <w:vAlign w:val="center"/>
          </w:tcPr>
          <w:p w14:paraId="78DF987C" w14:textId="39087D4D" w:rsidR="00BD2E78" w:rsidRPr="007E0F91" w:rsidRDefault="00BD2E78" w:rsidP="00BD2E78">
            <w:pPr>
              <w:jc w:val="center"/>
              <w:rPr>
                <w:ins w:id="14004" w:author="Στάθης Καπ" w:date="2023-03-09T06:01:00Z"/>
                <w:sz w:val="16"/>
                <w:szCs w:val="16"/>
              </w:rPr>
            </w:pPr>
            <w:ins w:id="14005" w:author="Στάθης Καπ" w:date="2023-03-09T07:06:00Z">
              <w:r>
                <w:rPr>
                  <w:rFonts w:ascii="Calibri" w:hAnsi="Calibri" w:cs="Calibri"/>
                  <w:color w:val="000000"/>
                  <w:sz w:val="16"/>
                  <w:szCs w:val="16"/>
                </w:rPr>
                <w:t>1.69</w:t>
              </w:r>
            </w:ins>
          </w:p>
        </w:tc>
        <w:tc>
          <w:tcPr>
            <w:tcW w:w="454" w:type="dxa"/>
            <w:vAlign w:val="center"/>
          </w:tcPr>
          <w:p w14:paraId="34E9D7F7" w14:textId="61EF0AC0" w:rsidR="00BD2E78" w:rsidRPr="007E0F91" w:rsidRDefault="00BD2E78" w:rsidP="00BD2E78">
            <w:pPr>
              <w:jc w:val="center"/>
              <w:rPr>
                <w:ins w:id="14006" w:author="Στάθης Καπ" w:date="2023-03-09T06:01:00Z"/>
                <w:sz w:val="16"/>
                <w:szCs w:val="16"/>
              </w:rPr>
            </w:pPr>
            <w:ins w:id="14007" w:author="Στάθης Καπ" w:date="2023-03-09T07:06:00Z">
              <w:r>
                <w:rPr>
                  <w:rFonts w:ascii="Calibri" w:hAnsi="Calibri" w:cs="Calibri"/>
                  <w:color w:val="000000"/>
                  <w:sz w:val="16"/>
                  <w:szCs w:val="16"/>
                </w:rPr>
                <w:t>1.7</w:t>
              </w:r>
            </w:ins>
          </w:p>
        </w:tc>
        <w:tc>
          <w:tcPr>
            <w:tcW w:w="454" w:type="dxa"/>
            <w:tcBorders>
              <w:right w:val="single" w:sz="4" w:space="0" w:color="auto"/>
            </w:tcBorders>
            <w:vAlign w:val="center"/>
          </w:tcPr>
          <w:p w14:paraId="0A0EEF95" w14:textId="2A7C3FF1" w:rsidR="00BD2E78" w:rsidRPr="007E0F91" w:rsidRDefault="00BD2E78" w:rsidP="00BD2E78">
            <w:pPr>
              <w:jc w:val="center"/>
              <w:rPr>
                <w:ins w:id="14008" w:author="Στάθης Καπ" w:date="2023-03-09T06:01:00Z"/>
                <w:sz w:val="16"/>
                <w:szCs w:val="16"/>
              </w:rPr>
            </w:pPr>
            <w:ins w:id="14009" w:author="Στάθης Καπ" w:date="2023-03-09T07:06:00Z">
              <w:r>
                <w:rPr>
                  <w:rFonts w:ascii="Calibri" w:hAnsi="Calibri" w:cs="Calibri"/>
                  <w:color w:val="000000"/>
                  <w:sz w:val="16"/>
                  <w:szCs w:val="16"/>
                </w:rPr>
                <w:t>41.96</w:t>
              </w:r>
            </w:ins>
          </w:p>
        </w:tc>
        <w:tc>
          <w:tcPr>
            <w:tcW w:w="453" w:type="dxa"/>
            <w:tcBorders>
              <w:left w:val="single" w:sz="4" w:space="0" w:color="auto"/>
            </w:tcBorders>
            <w:vAlign w:val="center"/>
          </w:tcPr>
          <w:p w14:paraId="7A09DA3A" w14:textId="566C6DD6" w:rsidR="00BD2E78" w:rsidRPr="007E0F91" w:rsidRDefault="00BD2E78" w:rsidP="00BD2E78">
            <w:pPr>
              <w:jc w:val="center"/>
              <w:rPr>
                <w:ins w:id="14010" w:author="Στάθης Καπ" w:date="2023-03-09T06:01:00Z"/>
                <w:sz w:val="16"/>
                <w:szCs w:val="16"/>
              </w:rPr>
            </w:pPr>
            <w:ins w:id="14011" w:author="Στάθης Καπ" w:date="2023-03-09T07:06:00Z">
              <w:r>
                <w:rPr>
                  <w:rFonts w:ascii="Calibri" w:hAnsi="Calibri" w:cs="Calibri"/>
                  <w:color w:val="000000"/>
                  <w:sz w:val="16"/>
                  <w:szCs w:val="16"/>
                </w:rPr>
                <w:t>1408</w:t>
              </w:r>
            </w:ins>
          </w:p>
        </w:tc>
        <w:tc>
          <w:tcPr>
            <w:tcW w:w="454" w:type="dxa"/>
            <w:vAlign w:val="center"/>
          </w:tcPr>
          <w:p w14:paraId="6705DEA0" w14:textId="62B9F9BA" w:rsidR="00BD2E78" w:rsidRPr="007E0F91" w:rsidRDefault="00BD2E78" w:rsidP="00BD2E78">
            <w:pPr>
              <w:jc w:val="center"/>
              <w:rPr>
                <w:ins w:id="14012" w:author="Στάθης Καπ" w:date="2023-03-09T06:01:00Z"/>
                <w:sz w:val="16"/>
                <w:szCs w:val="16"/>
              </w:rPr>
            </w:pPr>
            <w:ins w:id="14013" w:author="Στάθης Καπ" w:date="2023-03-09T07:06:00Z">
              <w:r>
                <w:rPr>
                  <w:rFonts w:ascii="Calibri" w:hAnsi="Calibri" w:cs="Calibri"/>
                  <w:color w:val="000000"/>
                  <w:sz w:val="16"/>
                  <w:szCs w:val="16"/>
                </w:rPr>
                <w:t>0.64</w:t>
              </w:r>
            </w:ins>
          </w:p>
        </w:tc>
        <w:tc>
          <w:tcPr>
            <w:tcW w:w="454" w:type="dxa"/>
            <w:vAlign w:val="center"/>
          </w:tcPr>
          <w:p w14:paraId="673A8E31" w14:textId="1E36ECCC" w:rsidR="00BD2E78" w:rsidRPr="007E0F91" w:rsidRDefault="00BD2E78" w:rsidP="00BD2E78">
            <w:pPr>
              <w:jc w:val="center"/>
              <w:rPr>
                <w:ins w:id="14014" w:author="Στάθης Καπ" w:date="2023-03-09T06:01:00Z"/>
                <w:sz w:val="16"/>
                <w:szCs w:val="16"/>
              </w:rPr>
            </w:pPr>
            <w:ins w:id="14015" w:author="Στάθης Καπ" w:date="2023-03-09T07:06:00Z">
              <w:r>
                <w:rPr>
                  <w:rFonts w:ascii="Calibri" w:hAnsi="Calibri" w:cs="Calibri"/>
                  <w:color w:val="000000"/>
                  <w:sz w:val="16"/>
                  <w:szCs w:val="16"/>
                </w:rPr>
                <w:t>1.233</w:t>
              </w:r>
            </w:ins>
          </w:p>
        </w:tc>
        <w:tc>
          <w:tcPr>
            <w:tcW w:w="461" w:type="dxa"/>
            <w:tcBorders>
              <w:right w:val="single" w:sz="4" w:space="0" w:color="auto"/>
            </w:tcBorders>
            <w:vAlign w:val="center"/>
          </w:tcPr>
          <w:p w14:paraId="4C6DE77C" w14:textId="3C2722DB" w:rsidR="00BD2E78" w:rsidRPr="007E0F91" w:rsidRDefault="00BD2E78" w:rsidP="00BD2E78">
            <w:pPr>
              <w:jc w:val="center"/>
              <w:rPr>
                <w:ins w:id="14016" w:author="Στάθης Καπ" w:date="2023-03-09T06:01:00Z"/>
                <w:sz w:val="16"/>
                <w:szCs w:val="16"/>
              </w:rPr>
            </w:pPr>
            <w:ins w:id="14017" w:author="Στάθης Καπ" w:date="2023-03-09T07:06:00Z">
              <w:r>
                <w:rPr>
                  <w:rFonts w:ascii="Calibri" w:hAnsi="Calibri" w:cs="Calibri"/>
                  <w:color w:val="000000"/>
                  <w:sz w:val="16"/>
                  <w:szCs w:val="16"/>
                </w:rPr>
                <w:t>57.9</w:t>
              </w:r>
            </w:ins>
          </w:p>
        </w:tc>
      </w:tr>
      <w:tr w:rsidR="00BD2E78" w14:paraId="45F97261" w14:textId="77777777" w:rsidTr="001E35AD">
        <w:trPr>
          <w:trHeight w:val="170"/>
          <w:jc w:val="center"/>
          <w:ins w:id="14018"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EAC2C2C" w14:textId="77777777" w:rsidR="00BD2E78" w:rsidRPr="007E0F91" w:rsidRDefault="00BD2E78" w:rsidP="00BD2E78">
            <w:pPr>
              <w:jc w:val="center"/>
              <w:rPr>
                <w:ins w:id="14019" w:author="Στάθης Καπ" w:date="2023-03-09T06:01:00Z"/>
                <w:sz w:val="16"/>
                <w:szCs w:val="16"/>
              </w:rPr>
            </w:pPr>
            <w:ins w:id="14020" w:author="Στάθης Καπ" w:date="2023-03-09T06:01:00Z">
              <w:r w:rsidRPr="007E0F91">
                <w:rPr>
                  <w:sz w:val="16"/>
                  <w:szCs w:val="16"/>
                </w:rPr>
                <w:t>pr10</w:t>
              </w:r>
            </w:ins>
          </w:p>
        </w:tc>
        <w:tc>
          <w:tcPr>
            <w:tcW w:w="565" w:type="dxa"/>
            <w:tcBorders>
              <w:left w:val="single" w:sz="4" w:space="0" w:color="auto"/>
            </w:tcBorders>
            <w:vAlign w:val="center"/>
          </w:tcPr>
          <w:p w14:paraId="4E2767FA" w14:textId="3BAA311A" w:rsidR="00BD2E78" w:rsidRPr="007E0F91" w:rsidRDefault="00BD2E78" w:rsidP="00BD2E78">
            <w:pPr>
              <w:jc w:val="center"/>
              <w:rPr>
                <w:ins w:id="14021" w:author="Στάθης Καπ" w:date="2023-03-09T06:01:00Z"/>
                <w:sz w:val="16"/>
                <w:szCs w:val="16"/>
              </w:rPr>
            </w:pPr>
            <w:ins w:id="14022" w:author="Στάθης Καπ" w:date="2023-03-09T07:06:00Z">
              <w:r>
                <w:rPr>
                  <w:rFonts w:ascii="Calibri" w:hAnsi="Calibri" w:cstheme="minorHAnsi"/>
                  <w:color w:val="000000"/>
                  <w:sz w:val="16"/>
                  <w:szCs w:val="16"/>
                </w:rPr>
                <w:t>1943</w:t>
              </w:r>
            </w:ins>
          </w:p>
        </w:tc>
        <w:tc>
          <w:tcPr>
            <w:tcW w:w="679" w:type="dxa"/>
            <w:tcBorders>
              <w:right w:val="single" w:sz="4" w:space="0" w:color="auto"/>
            </w:tcBorders>
            <w:vAlign w:val="center"/>
          </w:tcPr>
          <w:p w14:paraId="58CCD369" w14:textId="7A857BFD" w:rsidR="00BD2E78" w:rsidRPr="007E0F91" w:rsidRDefault="00BD2E78" w:rsidP="00BD2E78">
            <w:pPr>
              <w:jc w:val="center"/>
              <w:rPr>
                <w:ins w:id="14023" w:author="Στάθης Καπ" w:date="2023-03-09T06:01:00Z"/>
                <w:sz w:val="16"/>
                <w:szCs w:val="16"/>
              </w:rPr>
            </w:pPr>
            <w:ins w:id="14024" w:author="Στάθης Καπ" w:date="2023-03-09T07:06:00Z">
              <w:r>
                <w:rPr>
                  <w:rFonts w:ascii="Calibri" w:hAnsi="Calibri" w:cstheme="minorHAnsi"/>
                  <w:color w:val="000000"/>
                  <w:sz w:val="16"/>
                  <w:szCs w:val="16"/>
                </w:rPr>
                <w:t>1782</w:t>
              </w:r>
            </w:ins>
          </w:p>
        </w:tc>
        <w:tc>
          <w:tcPr>
            <w:tcW w:w="453" w:type="dxa"/>
            <w:tcBorders>
              <w:left w:val="single" w:sz="4" w:space="0" w:color="auto"/>
            </w:tcBorders>
            <w:vAlign w:val="center"/>
          </w:tcPr>
          <w:p w14:paraId="44D74B12" w14:textId="0FD754A0" w:rsidR="00BD2E78" w:rsidRPr="007E0F91" w:rsidRDefault="00BD2E78" w:rsidP="00BD2E78">
            <w:pPr>
              <w:jc w:val="center"/>
              <w:rPr>
                <w:ins w:id="14025" w:author="Στάθης Καπ" w:date="2023-03-09T06:01:00Z"/>
                <w:sz w:val="16"/>
                <w:szCs w:val="16"/>
              </w:rPr>
            </w:pPr>
            <w:ins w:id="14026" w:author="Στάθης Καπ" w:date="2023-03-09T07:06:00Z">
              <w:r>
                <w:rPr>
                  <w:rFonts w:ascii="Calibri" w:hAnsi="Calibri" w:cs="Calibri"/>
                  <w:color w:val="000000"/>
                  <w:sz w:val="16"/>
                  <w:szCs w:val="16"/>
                </w:rPr>
                <w:t>1784</w:t>
              </w:r>
            </w:ins>
          </w:p>
        </w:tc>
        <w:tc>
          <w:tcPr>
            <w:tcW w:w="708" w:type="dxa"/>
            <w:vAlign w:val="center"/>
          </w:tcPr>
          <w:p w14:paraId="1267C8E9" w14:textId="00BD95A7" w:rsidR="00BD2E78" w:rsidRPr="007E0F91" w:rsidRDefault="00BD2E78" w:rsidP="00BD2E78">
            <w:pPr>
              <w:jc w:val="center"/>
              <w:rPr>
                <w:ins w:id="14027" w:author="Στάθης Καπ" w:date="2023-03-09T06:01:00Z"/>
                <w:sz w:val="16"/>
                <w:szCs w:val="16"/>
              </w:rPr>
            </w:pPr>
            <w:ins w:id="14028" w:author="Στάθης Καπ" w:date="2023-03-09T07:06:00Z">
              <w:r>
                <w:rPr>
                  <w:rFonts w:ascii="Calibri" w:hAnsi="Calibri" w:cs="Calibri"/>
                  <w:color w:val="000000"/>
                  <w:sz w:val="16"/>
                  <w:szCs w:val="16"/>
                </w:rPr>
                <w:t>8.18</w:t>
              </w:r>
            </w:ins>
          </w:p>
        </w:tc>
        <w:tc>
          <w:tcPr>
            <w:tcW w:w="652" w:type="dxa"/>
            <w:vMerge/>
            <w:tcBorders>
              <w:right w:val="single" w:sz="4" w:space="0" w:color="auto"/>
            </w:tcBorders>
            <w:vAlign w:val="center"/>
          </w:tcPr>
          <w:p w14:paraId="32933E2E" w14:textId="77777777" w:rsidR="00BD2E78" w:rsidRPr="007E0F91" w:rsidRDefault="00BD2E78" w:rsidP="00BD2E78">
            <w:pPr>
              <w:jc w:val="center"/>
              <w:rPr>
                <w:ins w:id="14029" w:author="Στάθης Καπ" w:date="2023-03-09T06:01:00Z"/>
                <w:sz w:val="16"/>
                <w:szCs w:val="16"/>
              </w:rPr>
            </w:pPr>
          </w:p>
        </w:tc>
        <w:tc>
          <w:tcPr>
            <w:tcW w:w="453" w:type="dxa"/>
            <w:tcBorders>
              <w:left w:val="single" w:sz="4" w:space="0" w:color="auto"/>
            </w:tcBorders>
            <w:vAlign w:val="center"/>
          </w:tcPr>
          <w:p w14:paraId="55C532A4" w14:textId="128A2072" w:rsidR="00BD2E78" w:rsidRPr="007E0F91" w:rsidRDefault="00BD2E78" w:rsidP="00BD2E78">
            <w:pPr>
              <w:jc w:val="center"/>
              <w:rPr>
                <w:ins w:id="14030" w:author="Στάθης Καπ" w:date="2023-03-09T06:01:00Z"/>
                <w:sz w:val="16"/>
                <w:szCs w:val="16"/>
              </w:rPr>
            </w:pPr>
            <w:ins w:id="14031" w:author="Στάθης Καπ" w:date="2023-03-09T07:06:00Z">
              <w:r>
                <w:rPr>
                  <w:rFonts w:ascii="Calibri" w:hAnsi="Calibri" w:cs="Calibri"/>
                  <w:color w:val="000000"/>
                  <w:sz w:val="16"/>
                  <w:szCs w:val="16"/>
                </w:rPr>
                <w:t>1729</w:t>
              </w:r>
            </w:ins>
          </w:p>
        </w:tc>
        <w:tc>
          <w:tcPr>
            <w:tcW w:w="454" w:type="dxa"/>
            <w:vAlign w:val="center"/>
          </w:tcPr>
          <w:p w14:paraId="0934A5CF" w14:textId="487BE7BC" w:rsidR="00BD2E78" w:rsidRPr="007E0F91" w:rsidRDefault="00BD2E78" w:rsidP="00BD2E78">
            <w:pPr>
              <w:jc w:val="center"/>
              <w:rPr>
                <w:ins w:id="14032" w:author="Στάθης Καπ" w:date="2023-03-09T06:01:00Z"/>
                <w:sz w:val="16"/>
                <w:szCs w:val="16"/>
              </w:rPr>
            </w:pPr>
            <w:ins w:id="14033" w:author="Στάθης Καπ" w:date="2023-03-09T07:06:00Z">
              <w:r>
                <w:rPr>
                  <w:rFonts w:ascii="Calibri" w:hAnsi="Calibri" w:cs="Calibri"/>
                  <w:color w:val="000000"/>
                  <w:sz w:val="16"/>
                  <w:szCs w:val="16"/>
                </w:rPr>
                <w:t>3.08</w:t>
              </w:r>
            </w:ins>
          </w:p>
        </w:tc>
        <w:tc>
          <w:tcPr>
            <w:tcW w:w="454" w:type="dxa"/>
            <w:vAlign w:val="center"/>
          </w:tcPr>
          <w:p w14:paraId="43C99CB6" w14:textId="49D092FC" w:rsidR="00BD2E78" w:rsidRPr="007E0F91" w:rsidRDefault="00BD2E78" w:rsidP="00BD2E78">
            <w:pPr>
              <w:jc w:val="center"/>
              <w:rPr>
                <w:ins w:id="14034" w:author="Στάθης Καπ" w:date="2023-03-09T06:01:00Z"/>
                <w:sz w:val="16"/>
                <w:szCs w:val="16"/>
              </w:rPr>
            </w:pPr>
            <w:ins w:id="14035" w:author="Στάθης Καπ" w:date="2023-03-09T07:06:00Z">
              <w:r>
                <w:rPr>
                  <w:rFonts w:ascii="Calibri" w:hAnsi="Calibri" w:cs="Calibri"/>
                  <w:color w:val="000000"/>
                  <w:sz w:val="16"/>
                  <w:szCs w:val="16"/>
                </w:rPr>
                <w:t>2.834</w:t>
              </w:r>
            </w:ins>
          </w:p>
        </w:tc>
        <w:tc>
          <w:tcPr>
            <w:tcW w:w="457" w:type="dxa"/>
            <w:tcBorders>
              <w:right w:val="single" w:sz="4" w:space="0" w:color="auto"/>
            </w:tcBorders>
            <w:vAlign w:val="center"/>
          </w:tcPr>
          <w:p w14:paraId="288DD9E5" w14:textId="61A3A49D" w:rsidR="00BD2E78" w:rsidRPr="007E0F91" w:rsidRDefault="00BD2E78" w:rsidP="00BD2E78">
            <w:pPr>
              <w:jc w:val="center"/>
              <w:rPr>
                <w:ins w:id="14036" w:author="Στάθης Καπ" w:date="2023-03-09T06:01:00Z"/>
                <w:sz w:val="16"/>
                <w:szCs w:val="16"/>
              </w:rPr>
            </w:pPr>
            <w:ins w:id="14037" w:author="Στάθης Καπ" w:date="2023-03-09T07:06:00Z">
              <w:r>
                <w:rPr>
                  <w:rFonts w:ascii="Calibri" w:hAnsi="Calibri" w:cs="Calibri"/>
                  <w:color w:val="000000"/>
                  <w:sz w:val="16"/>
                  <w:szCs w:val="16"/>
                </w:rPr>
                <w:t>61.52</w:t>
              </w:r>
            </w:ins>
          </w:p>
        </w:tc>
        <w:tc>
          <w:tcPr>
            <w:tcW w:w="453" w:type="dxa"/>
            <w:tcBorders>
              <w:left w:val="single" w:sz="4" w:space="0" w:color="auto"/>
            </w:tcBorders>
            <w:vAlign w:val="center"/>
          </w:tcPr>
          <w:p w14:paraId="64ECEF9F" w14:textId="3396C2A7" w:rsidR="00BD2E78" w:rsidRPr="007E0F91" w:rsidRDefault="00BD2E78" w:rsidP="00BD2E78">
            <w:pPr>
              <w:jc w:val="center"/>
              <w:rPr>
                <w:ins w:id="14038" w:author="Στάθης Καπ" w:date="2023-03-09T06:01:00Z"/>
                <w:sz w:val="16"/>
                <w:szCs w:val="16"/>
              </w:rPr>
            </w:pPr>
            <w:ins w:id="14039" w:author="Στάθης Καπ" w:date="2023-03-09T07:06:00Z">
              <w:r>
                <w:rPr>
                  <w:rFonts w:ascii="Calibri" w:hAnsi="Calibri" w:cs="Calibri"/>
                  <w:color w:val="000000"/>
                  <w:sz w:val="16"/>
                  <w:szCs w:val="16"/>
                </w:rPr>
                <w:t>1690</w:t>
              </w:r>
            </w:ins>
          </w:p>
        </w:tc>
        <w:tc>
          <w:tcPr>
            <w:tcW w:w="454" w:type="dxa"/>
            <w:vAlign w:val="center"/>
          </w:tcPr>
          <w:p w14:paraId="70B180E6" w14:textId="1FE9AADF" w:rsidR="00BD2E78" w:rsidRPr="007E0F91" w:rsidRDefault="00BD2E78" w:rsidP="00BD2E78">
            <w:pPr>
              <w:jc w:val="center"/>
              <w:rPr>
                <w:ins w:id="14040" w:author="Στάθης Καπ" w:date="2023-03-09T06:01:00Z"/>
                <w:sz w:val="16"/>
                <w:szCs w:val="16"/>
              </w:rPr>
            </w:pPr>
            <w:ins w:id="14041" w:author="Στάθης Καπ" w:date="2023-03-09T07:06:00Z">
              <w:r>
                <w:rPr>
                  <w:rFonts w:ascii="Calibri" w:hAnsi="Calibri" w:cs="Calibri"/>
                  <w:color w:val="000000"/>
                  <w:sz w:val="16"/>
                  <w:szCs w:val="16"/>
                </w:rPr>
                <w:t>5.27</w:t>
              </w:r>
            </w:ins>
          </w:p>
        </w:tc>
        <w:tc>
          <w:tcPr>
            <w:tcW w:w="454" w:type="dxa"/>
            <w:vAlign w:val="center"/>
          </w:tcPr>
          <w:p w14:paraId="64AAE519" w14:textId="3D3E0B33" w:rsidR="00BD2E78" w:rsidRPr="007E0F91" w:rsidRDefault="00BD2E78" w:rsidP="00BD2E78">
            <w:pPr>
              <w:jc w:val="center"/>
              <w:rPr>
                <w:ins w:id="14042" w:author="Στάθης Καπ" w:date="2023-03-09T06:01:00Z"/>
                <w:sz w:val="16"/>
                <w:szCs w:val="16"/>
              </w:rPr>
            </w:pPr>
            <w:ins w:id="14043" w:author="Στάθης Καπ" w:date="2023-03-09T07:06:00Z">
              <w:r>
                <w:rPr>
                  <w:rFonts w:ascii="Calibri" w:hAnsi="Calibri" w:cs="Calibri"/>
                  <w:color w:val="000000"/>
                  <w:sz w:val="16"/>
                  <w:szCs w:val="16"/>
                </w:rPr>
                <w:t>1.948</w:t>
              </w:r>
            </w:ins>
          </w:p>
        </w:tc>
        <w:tc>
          <w:tcPr>
            <w:tcW w:w="454" w:type="dxa"/>
            <w:tcBorders>
              <w:right w:val="single" w:sz="4" w:space="0" w:color="auto"/>
            </w:tcBorders>
            <w:vAlign w:val="center"/>
          </w:tcPr>
          <w:p w14:paraId="0B23DF81" w14:textId="10407760" w:rsidR="00BD2E78" w:rsidRPr="007E0F91" w:rsidRDefault="00BD2E78" w:rsidP="00BD2E78">
            <w:pPr>
              <w:jc w:val="center"/>
              <w:rPr>
                <w:ins w:id="14044" w:author="Στάθης Καπ" w:date="2023-03-09T06:01:00Z"/>
                <w:sz w:val="16"/>
                <w:szCs w:val="16"/>
              </w:rPr>
            </w:pPr>
            <w:ins w:id="14045" w:author="Στάθης Καπ" w:date="2023-03-09T07:06:00Z">
              <w:r>
                <w:rPr>
                  <w:rFonts w:ascii="Calibri" w:hAnsi="Calibri" w:cs="Calibri"/>
                  <w:color w:val="000000"/>
                  <w:sz w:val="16"/>
                  <w:szCs w:val="16"/>
                </w:rPr>
                <w:t>73.55</w:t>
              </w:r>
            </w:ins>
          </w:p>
        </w:tc>
        <w:tc>
          <w:tcPr>
            <w:tcW w:w="453" w:type="dxa"/>
            <w:tcBorders>
              <w:left w:val="single" w:sz="4" w:space="0" w:color="auto"/>
            </w:tcBorders>
            <w:vAlign w:val="center"/>
          </w:tcPr>
          <w:p w14:paraId="7A420F28" w14:textId="1E264A6E" w:rsidR="00BD2E78" w:rsidRPr="007E0F91" w:rsidRDefault="00BD2E78" w:rsidP="00BD2E78">
            <w:pPr>
              <w:jc w:val="center"/>
              <w:rPr>
                <w:ins w:id="14046" w:author="Στάθης Καπ" w:date="2023-03-09T06:01:00Z"/>
                <w:sz w:val="16"/>
                <w:szCs w:val="16"/>
              </w:rPr>
            </w:pPr>
            <w:ins w:id="14047" w:author="Στάθης Καπ" w:date="2023-03-09T07:06:00Z">
              <w:r>
                <w:rPr>
                  <w:rFonts w:ascii="Calibri" w:hAnsi="Calibri" w:cs="Calibri"/>
                  <w:color w:val="000000"/>
                  <w:sz w:val="16"/>
                  <w:szCs w:val="16"/>
                </w:rPr>
                <w:t>1623</w:t>
              </w:r>
            </w:ins>
          </w:p>
        </w:tc>
        <w:tc>
          <w:tcPr>
            <w:tcW w:w="454" w:type="dxa"/>
            <w:vAlign w:val="center"/>
          </w:tcPr>
          <w:p w14:paraId="534C73AE" w14:textId="6FE82CEB" w:rsidR="00BD2E78" w:rsidRPr="007E0F91" w:rsidRDefault="00BD2E78" w:rsidP="00BD2E78">
            <w:pPr>
              <w:jc w:val="center"/>
              <w:rPr>
                <w:ins w:id="14048" w:author="Στάθης Καπ" w:date="2023-03-09T06:01:00Z"/>
                <w:sz w:val="16"/>
                <w:szCs w:val="16"/>
              </w:rPr>
            </w:pPr>
            <w:ins w:id="14049" w:author="Στάθης Καπ" w:date="2023-03-09T07:06:00Z">
              <w:r>
                <w:rPr>
                  <w:rFonts w:ascii="Calibri" w:hAnsi="Calibri" w:cs="Calibri"/>
                  <w:color w:val="000000"/>
                  <w:sz w:val="16"/>
                  <w:szCs w:val="16"/>
                </w:rPr>
                <w:t>9.02</w:t>
              </w:r>
            </w:ins>
          </w:p>
        </w:tc>
        <w:tc>
          <w:tcPr>
            <w:tcW w:w="454" w:type="dxa"/>
            <w:vAlign w:val="center"/>
          </w:tcPr>
          <w:p w14:paraId="36FEC7AF" w14:textId="3B559A38" w:rsidR="00BD2E78" w:rsidRPr="007E0F91" w:rsidRDefault="00BD2E78" w:rsidP="00BD2E78">
            <w:pPr>
              <w:jc w:val="center"/>
              <w:rPr>
                <w:ins w:id="14050" w:author="Στάθης Καπ" w:date="2023-03-09T06:01:00Z"/>
                <w:sz w:val="16"/>
                <w:szCs w:val="16"/>
              </w:rPr>
            </w:pPr>
            <w:ins w:id="14051" w:author="Στάθης Καπ" w:date="2023-03-09T07:06:00Z">
              <w:r>
                <w:rPr>
                  <w:rFonts w:ascii="Calibri" w:hAnsi="Calibri" w:cs="Calibri"/>
                  <w:color w:val="000000"/>
                  <w:sz w:val="16"/>
                  <w:szCs w:val="16"/>
                </w:rPr>
                <w:t>2.987</w:t>
              </w:r>
            </w:ins>
          </w:p>
        </w:tc>
        <w:tc>
          <w:tcPr>
            <w:tcW w:w="461" w:type="dxa"/>
            <w:tcBorders>
              <w:right w:val="single" w:sz="4" w:space="0" w:color="auto"/>
            </w:tcBorders>
            <w:vAlign w:val="center"/>
          </w:tcPr>
          <w:p w14:paraId="673F4682" w14:textId="5E0A2E02" w:rsidR="00BD2E78" w:rsidRPr="007E0F91" w:rsidRDefault="00BD2E78" w:rsidP="00BD2E78">
            <w:pPr>
              <w:jc w:val="center"/>
              <w:rPr>
                <w:ins w:id="14052" w:author="Στάθης Καπ" w:date="2023-03-09T06:01:00Z"/>
                <w:sz w:val="16"/>
                <w:szCs w:val="16"/>
              </w:rPr>
            </w:pPr>
            <w:ins w:id="14053" w:author="Στάθης Καπ" w:date="2023-03-09T07:06:00Z">
              <w:r>
                <w:rPr>
                  <w:rFonts w:ascii="Calibri" w:hAnsi="Calibri" w:cs="Calibri"/>
                  <w:color w:val="000000"/>
                  <w:sz w:val="16"/>
                  <w:szCs w:val="16"/>
                </w:rPr>
                <w:t>59.44</w:t>
              </w:r>
            </w:ins>
          </w:p>
        </w:tc>
      </w:tr>
      <w:tr w:rsidR="00BD2E78" w14:paraId="434A7B76" w14:textId="77777777" w:rsidTr="001E35AD">
        <w:trPr>
          <w:trHeight w:val="170"/>
          <w:jc w:val="center"/>
          <w:ins w:id="14054"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48A1FCFB" w14:textId="77777777" w:rsidR="00BD2E78" w:rsidRPr="007E0F91" w:rsidRDefault="00BD2E78" w:rsidP="00BD2E78">
            <w:pPr>
              <w:jc w:val="center"/>
              <w:rPr>
                <w:ins w:id="14055" w:author="Στάθης Καπ" w:date="2023-03-09T06:01:00Z"/>
                <w:sz w:val="16"/>
                <w:szCs w:val="16"/>
              </w:rPr>
            </w:pPr>
            <w:ins w:id="14056" w:author="Στάθης Καπ" w:date="2023-03-09T06:01:00Z">
              <w:r w:rsidRPr="007E0F91">
                <w:rPr>
                  <w:sz w:val="16"/>
                  <w:szCs w:val="16"/>
                </w:rPr>
                <w:t>pr11</w:t>
              </w:r>
            </w:ins>
          </w:p>
        </w:tc>
        <w:tc>
          <w:tcPr>
            <w:tcW w:w="565" w:type="dxa"/>
            <w:tcBorders>
              <w:left w:val="single" w:sz="4" w:space="0" w:color="auto"/>
            </w:tcBorders>
            <w:vAlign w:val="center"/>
          </w:tcPr>
          <w:p w14:paraId="0972F2FE" w14:textId="117E15F3" w:rsidR="00BD2E78" w:rsidRPr="007E0F91" w:rsidRDefault="00BD2E78" w:rsidP="00BD2E78">
            <w:pPr>
              <w:jc w:val="center"/>
              <w:rPr>
                <w:ins w:id="14057" w:author="Στάθης Καπ" w:date="2023-03-09T06:01:00Z"/>
                <w:sz w:val="16"/>
                <w:szCs w:val="16"/>
              </w:rPr>
            </w:pPr>
            <w:ins w:id="14058" w:author="Στάθης Καπ" w:date="2023-03-09T07:06:00Z">
              <w:r>
                <w:rPr>
                  <w:rFonts w:ascii="Calibri" w:hAnsi="Calibri" w:cstheme="minorHAnsi"/>
                  <w:color w:val="000000"/>
                  <w:sz w:val="16"/>
                  <w:szCs w:val="16"/>
                </w:rPr>
                <w:t>657</w:t>
              </w:r>
            </w:ins>
          </w:p>
        </w:tc>
        <w:tc>
          <w:tcPr>
            <w:tcW w:w="679" w:type="dxa"/>
            <w:tcBorders>
              <w:right w:val="single" w:sz="4" w:space="0" w:color="auto"/>
            </w:tcBorders>
            <w:vAlign w:val="center"/>
          </w:tcPr>
          <w:p w14:paraId="19E0B5FE" w14:textId="4530285E" w:rsidR="00BD2E78" w:rsidRPr="007E0F91" w:rsidRDefault="00BD2E78" w:rsidP="00BD2E78">
            <w:pPr>
              <w:jc w:val="center"/>
              <w:rPr>
                <w:ins w:id="14059" w:author="Στάθης Καπ" w:date="2023-03-09T06:01:00Z"/>
                <w:sz w:val="16"/>
                <w:szCs w:val="16"/>
              </w:rPr>
            </w:pPr>
            <w:ins w:id="14060" w:author="Στάθης Καπ" w:date="2023-03-09T07:06:00Z">
              <w:r>
                <w:rPr>
                  <w:rFonts w:ascii="Calibri" w:hAnsi="Calibri" w:cstheme="minorHAnsi"/>
                  <w:color w:val="000000"/>
                  <w:sz w:val="16"/>
                  <w:szCs w:val="16"/>
                </w:rPr>
                <w:t>654</w:t>
              </w:r>
            </w:ins>
          </w:p>
        </w:tc>
        <w:tc>
          <w:tcPr>
            <w:tcW w:w="453" w:type="dxa"/>
            <w:tcBorders>
              <w:left w:val="single" w:sz="4" w:space="0" w:color="auto"/>
            </w:tcBorders>
            <w:vAlign w:val="center"/>
          </w:tcPr>
          <w:p w14:paraId="5CB2A232" w14:textId="2D09285C" w:rsidR="00BD2E78" w:rsidRPr="007E0F91" w:rsidRDefault="00BD2E78" w:rsidP="00BD2E78">
            <w:pPr>
              <w:jc w:val="center"/>
              <w:rPr>
                <w:ins w:id="14061" w:author="Στάθης Καπ" w:date="2023-03-09T06:01:00Z"/>
                <w:sz w:val="16"/>
                <w:szCs w:val="16"/>
              </w:rPr>
            </w:pPr>
            <w:ins w:id="14062" w:author="Στάθης Καπ" w:date="2023-03-09T07:06:00Z">
              <w:r>
                <w:rPr>
                  <w:rFonts w:ascii="Calibri" w:hAnsi="Calibri" w:cs="Calibri"/>
                  <w:color w:val="000000"/>
                  <w:sz w:val="16"/>
                  <w:szCs w:val="16"/>
                </w:rPr>
                <w:t>654</w:t>
              </w:r>
            </w:ins>
          </w:p>
        </w:tc>
        <w:tc>
          <w:tcPr>
            <w:tcW w:w="708" w:type="dxa"/>
            <w:vAlign w:val="center"/>
          </w:tcPr>
          <w:p w14:paraId="4C053899" w14:textId="59EBB1D8" w:rsidR="00BD2E78" w:rsidRPr="007E0F91" w:rsidRDefault="00BD2E78" w:rsidP="00BD2E78">
            <w:pPr>
              <w:jc w:val="center"/>
              <w:rPr>
                <w:ins w:id="14063" w:author="Στάθης Καπ" w:date="2023-03-09T06:01:00Z"/>
                <w:sz w:val="16"/>
                <w:szCs w:val="16"/>
              </w:rPr>
            </w:pPr>
            <w:ins w:id="14064" w:author="Στάθης Καπ" w:date="2023-03-09T07:06:00Z">
              <w:r>
                <w:rPr>
                  <w:rFonts w:ascii="Calibri" w:hAnsi="Calibri" w:cs="Calibri"/>
                  <w:color w:val="000000"/>
                  <w:sz w:val="16"/>
                  <w:szCs w:val="16"/>
                </w:rPr>
                <w:t>0.46</w:t>
              </w:r>
            </w:ins>
          </w:p>
        </w:tc>
        <w:tc>
          <w:tcPr>
            <w:tcW w:w="652" w:type="dxa"/>
            <w:vMerge/>
            <w:tcBorders>
              <w:right w:val="single" w:sz="4" w:space="0" w:color="auto"/>
            </w:tcBorders>
            <w:vAlign w:val="center"/>
          </w:tcPr>
          <w:p w14:paraId="7F5916A7" w14:textId="77777777" w:rsidR="00BD2E78" w:rsidRPr="007E0F91" w:rsidRDefault="00BD2E78" w:rsidP="00BD2E78">
            <w:pPr>
              <w:jc w:val="center"/>
              <w:rPr>
                <w:ins w:id="14065" w:author="Στάθης Καπ" w:date="2023-03-09T06:01:00Z"/>
                <w:sz w:val="16"/>
                <w:szCs w:val="16"/>
              </w:rPr>
            </w:pPr>
          </w:p>
        </w:tc>
        <w:tc>
          <w:tcPr>
            <w:tcW w:w="453" w:type="dxa"/>
            <w:tcBorders>
              <w:left w:val="single" w:sz="4" w:space="0" w:color="auto"/>
            </w:tcBorders>
            <w:vAlign w:val="center"/>
          </w:tcPr>
          <w:p w14:paraId="17C6F30A" w14:textId="569C7073" w:rsidR="00BD2E78" w:rsidRPr="007E0F91" w:rsidRDefault="00BD2E78" w:rsidP="00BD2E78">
            <w:pPr>
              <w:jc w:val="center"/>
              <w:rPr>
                <w:ins w:id="14066" w:author="Στάθης Καπ" w:date="2023-03-09T06:01:00Z"/>
                <w:sz w:val="16"/>
                <w:szCs w:val="16"/>
              </w:rPr>
            </w:pPr>
            <w:ins w:id="14067" w:author="Στάθης Καπ" w:date="2023-03-09T07:06:00Z">
              <w:r>
                <w:rPr>
                  <w:rFonts w:ascii="Calibri" w:hAnsi="Calibri" w:cs="Calibri"/>
                  <w:color w:val="000000"/>
                  <w:sz w:val="16"/>
                  <w:szCs w:val="16"/>
                </w:rPr>
                <w:t>654</w:t>
              </w:r>
            </w:ins>
          </w:p>
        </w:tc>
        <w:tc>
          <w:tcPr>
            <w:tcW w:w="454" w:type="dxa"/>
            <w:vAlign w:val="center"/>
          </w:tcPr>
          <w:p w14:paraId="46668F8A" w14:textId="7ABFBB0F" w:rsidR="00BD2E78" w:rsidRPr="007E0F91" w:rsidRDefault="00BD2E78" w:rsidP="00BD2E78">
            <w:pPr>
              <w:jc w:val="center"/>
              <w:rPr>
                <w:ins w:id="14068" w:author="Στάθης Καπ" w:date="2023-03-09T06:01:00Z"/>
                <w:sz w:val="16"/>
                <w:szCs w:val="16"/>
              </w:rPr>
            </w:pPr>
            <w:ins w:id="14069" w:author="Στάθης Καπ" w:date="2023-03-09T07:06:00Z">
              <w:r>
                <w:rPr>
                  <w:rFonts w:ascii="Calibri" w:hAnsi="Calibri" w:cs="Calibri"/>
                  <w:color w:val="000000"/>
                  <w:sz w:val="16"/>
                  <w:szCs w:val="16"/>
                </w:rPr>
                <w:t>0</w:t>
              </w:r>
            </w:ins>
          </w:p>
        </w:tc>
        <w:tc>
          <w:tcPr>
            <w:tcW w:w="454" w:type="dxa"/>
            <w:vAlign w:val="center"/>
          </w:tcPr>
          <w:p w14:paraId="679D70DB" w14:textId="2651E674" w:rsidR="00BD2E78" w:rsidRPr="007E0F91" w:rsidRDefault="00BD2E78" w:rsidP="00BD2E78">
            <w:pPr>
              <w:jc w:val="center"/>
              <w:rPr>
                <w:ins w:id="14070" w:author="Στάθης Καπ" w:date="2023-03-09T06:01:00Z"/>
                <w:sz w:val="16"/>
                <w:szCs w:val="16"/>
              </w:rPr>
            </w:pPr>
            <w:ins w:id="14071" w:author="Στάθης Καπ" w:date="2023-03-09T07:06:00Z">
              <w:r>
                <w:rPr>
                  <w:rFonts w:ascii="Calibri" w:hAnsi="Calibri" w:cs="Calibri"/>
                  <w:color w:val="000000"/>
                  <w:sz w:val="16"/>
                  <w:szCs w:val="16"/>
                </w:rPr>
                <w:t>0.106</w:t>
              </w:r>
            </w:ins>
          </w:p>
        </w:tc>
        <w:tc>
          <w:tcPr>
            <w:tcW w:w="457" w:type="dxa"/>
            <w:tcBorders>
              <w:right w:val="single" w:sz="4" w:space="0" w:color="auto"/>
            </w:tcBorders>
            <w:vAlign w:val="center"/>
          </w:tcPr>
          <w:p w14:paraId="1DFF6597" w14:textId="2F02B454" w:rsidR="00BD2E78" w:rsidRPr="007E0F91" w:rsidRDefault="00BD2E78" w:rsidP="00BD2E78">
            <w:pPr>
              <w:jc w:val="center"/>
              <w:rPr>
                <w:ins w:id="14072" w:author="Στάθης Καπ" w:date="2023-03-09T06:01:00Z"/>
                <w:sz w:val="16"/>
                <w:szCs w:val="16"/>
              </w:rPr>
            </w:pPr>
            <w:ins w:id="14073" w:author="Στάθης Καπ" w:date="2023-03-09T07:06:00Z">
              <w:r>
                <w:rPr>
                  <w:rFonts w:ascii="Calibri" w:hAnsi="Calibri" w:cs="Calibri"/>
                  <w:color w:val="000000"/>
                  <w:sz w:val="16"/>
                  <w:szCs w:val="16"/>
                </w:rPr>
                <w:t>-21.84</w:t>
              </w:r>
            </w:ins>
          </w:p>
        </w:tc>
        <w:tc>
          <w:tcPr>
            <w:tcW w:w="453" w:type="dxa"/>
            <w:tcBorders>
              <w:left w:val="single" w:sz="4" w:space="0" w:color="auto"/>
            </w:tcBorders>
            <w:vAlign w:val="center"/>
          </w:tcPr>
          <w:p w14:paraId="69E91823" w14:textId="69EAE78B" w:rsidR="00BD2E78" w:rsidRPr="007E0F91" w:rsidRDefault="00BD2E78" w:rsidP="00BD2E78">
            <w:pPr>
              <w:jc w:val="center"/>
              <w:rPr>
                <w:ins w:id="14074" w:author="Στάθης Καπ" w:date="2023-03-09T06:01:00Z"/>
                <w:sz w:val="16"/>
                <w:szCs w:val="16"/>
              </w:rPr>
            </w:pPr>
            <w:ins w:id="14075" w:author="Στάθης Καπ" w:date="2023-03-09T07:06:00Z">
              <w:r>
                <w:rPr>
                  <w:rFonts w:ascii="Calibri" w:hAnsi="Calibri" w:cs="Calibri"/>
                  <w:color w:val="000000"/>
                  <w:sz w:val="16"/>
                  <w:szCs w:val="16"/>
                </w:rPr>
                <w:t>640</w:t>
              </w:r>
            </w:ins>
          </w:p>
        </w:tc>
        <w:tc>
          <w:tcPr>
            <w:tcW w:w="454" w:type="dxa"/>
            <w:vAlign w:val="center"/>
          </w:tcPr>
          <w:p w14:paraId="2E4FDF17" w14:textId="6A2C0FF9" w:rsidR="00BD2E78" w:rsidRPr="007E0F91" w:rsidRDefault="00BD2E78" w:rsidP="00BD2E78">
            <w:pPr>
              <w:jc w:val="center"/>
              <w:rPr>
                <w:ins w:id="14076" w:author="Στάθης Καπ" w:date="2023-03-09T06:01:00Z"/>
                <w:sz w:val="16"/>
                <w:szCs w:val="16"/>
              </w:rPr>
            </w:pPr>
            <w:ins w:id="14077" w:author="Στάθης Καπ" w:date="2023-03-09T07:06:00Z">
              <w:r>
                <w:rPr>
                  <w:rFonts w:ascii="Calibri" w:hAnsi="Calibri" w:cs="Calibri"/>
                  <w:color w:val="000000"/>
                  <w:sz w:val="16"/>
                  <w:szCs w:val="16"/>
                </w:rPr>
                <w:t>2.14</w:t>
              </w:r>
            </w:ins>
          </w:p>
        </w:tc>
        <w:tc>
          <w:tcPr>
            <w:tcW w:w="454" w:type="dxa"/>
            <w:vAlign w:val="center"/>
          </w:tcPr>
          <w:p w14:paraId="492E502B" w14:textId="083484DD" w:rsidR="00BD2E78" w:rsidRPr="007E0F91" w:rsidRDefault="00BD2E78" w:rsidP="00BD2E78">
            <w:pPr>
              <w:jc w:val="center"/>
              <w:rPr>
                <w:ins w:id="14078" w:author="Στάθης Καπ" w:date="2023-03-09T06:01:00Z"/>
                <w:sz w:val="16"/>
                <w:szCs w:val="16"/>
              </w:rPr>
            </w:pPr>
            <w:ins w:id="14079" w:author="Στάθης Καπ" w:date="2023-03-09T07:06:00Z">
              <w:r>
                <w:rPr>
                  <w:rFonts w:ascii="Calibri" w:hAnsi="Calibri" w:cs="Calibri"/>
                  <w:color w:val="000000"/>
                  <w:sz w:val="16"/>
                  <w:szCs w:val="16"/>
                </w:rPr>
                <w:t>0.094</w:t>
              </w:r>
            </w:ins>
          </w:p>
        </w:tc>
        <w:tc>
          <w:tcPr>
            <w:tcW w:w="454" w:type="dxa"/>
            <w:tcBorders>
              <w:right w:val="single" w:sz="4" w:space="0" w:color="auto"/>
            </w:tcBorders>
            <w:vAlign w:val="center"/>
          </w:tcPr>
          <w:p w14:paraId="10C66128" w14:textId="61D9D100" w:rsidR="00BD2E78" w:rsidRPr="007E0F91" w:rsidRDefault="00BD2E78" w:rsidP="00BD2E78">
            <w:pPr>
              <w:jc w:val="center"/>
              <w:rPr>
                <w:ins w:id="14080" w:author="Στάθης Καπ" w:date="2023-03-09T06:01:00Z"/>
                <w:sz w:val="16"/>
                <w:szCs w:val="16"/>
              </w:rPr>
            </w:pPr>
            <w:ins w:id="14081" w:author="Στάθης Καπ" w:date="2023-03-09T07:06:00Z">
              <w:r>
                <w:rPr>
                  <w:rFonts w:ascii="Calibri" w:hAnsi="Calibri" w:cs="Calibri"/>
                  <w:color w:val="000000"/>
                  <w:sz w:val="16"/>
                  <w:szCs w:val="16"/>
                </w:rPr>
                <w:t>-8.05</w:t>
              </w:r>
            </w:ins>
          </w:p>
        </w:tc>
        <w:tc>
          <w:tcPr>
            <w:tcW w:w="453" w:type="dxa"/>
            <w:tcBorders>
              <w:left w:val="single" w:sz="4" w:space="0" w:color="auto"/>
            </w:tcBorders>
            <w:vAlign w:val="center"/>
          </w:tcPr>
          <w:p w14:paraId="258A05B6" w14:textId="6990D594" w:rsidR="00BD2E78" w:rsidRPr="007E0F91" w:rsidRDefault="00BD2E78" w:rsidP="00BD2E78">
            <w:pPr>
              <w:jc w:val="center"/>
              <w:rPr>
                <w:ins w:id="14082" w:author="Στάθης Καπ" w:date="2023-03-09T06:01:00Z"/>
                <w:sz w:val="16"/>
                <w:szCs w:val="16"/>
              </w:rPr>
            </w:pPr>
            <w:ins w:id="14083" w:author="Στάθης Καπ" w:date="2023-03-09T07:06:00Z">
              <w:r>
                <w:rPr>
                  <w:rFonts w:ascii="Calibri" w:hAnsi="Calibri" w:cs="Calibri"/>
                  <w:color w:val="000000"/>
                  <w:sz w:val="16"/>
                  <w:szCs w:val="16"/>
                </w:rPr>
                <w:t>618</w:t>
              </w:r>
            </w:ins>
          </w:p>
        </w:tc>
        <w:tc>
          <w:tcPr>
            <w:tcW w:w="454" w:type="dxa"/>
            <w:vAlign w:val="center"/>
          </w:tcPr>
          <w:p w14:paraId="3B09EA37" w14:textId="65D1491D" w:rsidR="00BD2E78" w:rsidRPr="007E0F91" w:rsidRDefault="00BD2E78" w:rsidP="00BD2E78">
            <w:pPr>
              <w:jc w:val="center"/>
              <w:rPr>
                <w:ins w:id="14084" w:author="Στάθης Καπ" w:date="2023-03-09T06:01:00Z"/>
                <w:sz w:val="16"/>
                <w:szCs w:val="16"/>
              </w:rPr>
            </w:pPr>
            <w:ins w:id="14085" w:author="Στάθης Καπ" w:date="2023-03-09T07:06:00Z">
              <w:r>
                <w:rPr>
                  <w:rFonts w:ascii="Calibri" w:hAnsi="Calibri" w:cs="Calibri"/>
                  <w:color w:val="000000"/>
                  <w:sz w:val="16"/>
                  <w:szCs w:val="16"/>
                </w:rPr>
                <w:t>5.5</w:t>
              </w:r>
            </w:ins>
          </w:p>
        </w:tc>
        <w:tc>
          <w:tcPr>
            <w:tcW w:w="454" w:type="dxa"/>
            <w:vAlign w:val="center"/>
          </w:tcPr>
          <w:p w14:paraId="066B0452" w14:textId="6E8F6F66" w:rsidR="00BD2E78" w:rsidRPr="007E0F91" w:rsidRDefault="00BD2E78" w:rsidP="00BD2E78">
            <w:pPr>
              <w:jc w:val="center"/>
              <w:rPr>
                <w:ins w:id="14086" w:author="Στάθης Καπ" w:date="2023-03-09T06:01:00Z"/>
                <w:sz w:val="16"/>
                <w:szCs w:val="16"/>
              </w:rPr>
            </w:pPr>
            <w:ins w:id="14087" w:author="Στάθης Καπ" w:date="2023-03-09T07:06:00Z">
              <w:r>
                <w:rPr>
                  <w:rFonts w:ascii="Calibri" w:hAnsi="Calibri" w:cs="Calibri"/>
                  <w:color w:val="000000"/>
                  <w:sz w:val="16"/>
                  <w:szCs w:val="16"/>
                </w:rPr>
                <w:t>0.164</w:t>
              </w:r>
            </w:ins>
          </w:p>
        </w:tc>
        <w:tc>
          <w:tcPr>
            <w:tcW w:w="461" w:type="dxa"/>
            <w:tcBorders>
              <w:right w:val="single" w:sz="4" w:space="0" w:color="auto"/>
            </w:tcBorders>
            <w:vAlign w:val="center"/>
          </w:tcPr>
          <w:p w14:paraId="52916414" w14:textId="0FB19105" w:rsidR="00BD2E78" w:rsidRPr="007E0F91" w:rsidRDefault="00BD2E78" w:rsidP="00BD2E78">
            <w:pPr>
              <w:jc w:val="center"/>
              <w:rPr>
                <w:ins w:id="14088" w:author="Στάθης Καπ" w:date="2023-03-09T06:01:00Z"/>
                <w:sz w:val="16"/>
                <w:szCs w:val="16"/>
              </w:rPr>
            </w:pPr>
            <w:ins w:id="14089" w:author="Στάθης Καπ" w:date="2023-03-09T07:06:00Z">
              <w:r>
                <w:rPr>
                  <w:rFonts w:ascii="Calibri" w:hAnsi="Calibri" w:cs="Calibri"/>
                  <w:color w:val="000000"/>
                  <w:sz w:val="16"/>
                  <w:szCs w:val="16"/>
                </w:rPr>
                <w:t>-88.51</w:t>
              </w:r>
            </w:ins>
          </w:p>
        </w:tc>
      </w:tr>
      <w:tr w:rsidR="00BD2E78" w14:paraId="5C6843BF" w14:textId="77777777" w:rsidTr="001E35AD">
        <w:trPr>
          <w:trHeight w:val="170"/>
          <w:jc w:val="center"/>
          <w:ins w:id="14090"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0FF8E283" w14:textId="77777777" w:rsidR="00BD2E78" w:rsidRPr="007E0F91" w:rsidRDefault="00BD2E78" w:rsidP="00BD2E78">
            <w:pPr>
              <w:jc w:val="center"/>
              <w:rPr>
                <w:ins w:id="14091" w:author="Στάθης Καπ" w:date="2023-03-09T06:01:00Z"/>
                <w:sz w:val="16"/>
                <w:szCs w:val="16"/>
              </w:rPr>
            </w:pPr>
            <w:ins w:id="14092" w:author="Στάθης Καπ" w:date="2023-03-09T06:01:00Z">
              <w:r w:rsidRPr="007E0F91">
                <w:rPr>
                  <w:sz w:val="16"/>
                  <w:szCs w:val="16"/>
                </w:rPr>
                <w:t>pr12</w:t>
              </w:r>
            </w:ins>
          </w:p>
        </w:tc>
        <w:tc>
          <w:tcPr>
            <w:tcW w:w="565" w:type="dxa"/>
            <w:tcBorders>
              <w:left w:val="single" w:sz="4" w:space="0" w:color="auto"/>
            </w:tcBorders>
            <w:vAlign w:val="center"/>
          </w:tcPr>
          <w:p w14:paraId="5A166E3D" w14:textId="0AA3CAF8" w:rsidR="00BD2E78" w:rsidRPr="007E0F91" w:rsidRDefault="00BD2E78" w:rsidP="00BD2E78">
            <w:pPr>
              <w:jc w:val="center"/>
              <w:rPr>
                <w:ins w:id="14093" w:author="Στάθης Καπ" w:date="2023-03-09T06:01:00Z"/>
                <w:sz w:val="16"/>
                <w:szCs w:val="16"/>
              </w:rPr>
            </w:pPr>
            <w:ins w:id="14094" w:author="Στάθης Καπ" w:date="2023-03-09T07:06:00Z">
              <w:r>
                <w:rPr>
                  <w:rFonts w:ascii="Calibri" w:hAnsi="Calibri" w:cstheme="minorHAnsi"/>
                  <w:color w:val="000000"/>
                  <w:sz w:val="16"/>
                  <w:szCs w:val="16"/>
                </w:rPr>
                <w:t>1132</w:t>
              </w:r>
            </w:ins>
          </w:p>
        </w:tc>
        <w:tc>
          <w:tcPr>
            <w:tcW w:w="679" w:type="dxa"/>
            <w:tcBorders>
              <w:right w:val="single" w:sz="4" w:space="0" w:color="auto"/>
            </w:tcBorders>
            <w:vAlign w:val="center"/>
          </w:tcPr>
          <w:p w14:paraId="29901246" w14:textId="60818D6F" w:rsidR="00BD2E78" w:rsidRPr="007E0F91" w:rsidRDefault="00BD2E78" w:rsidP="00BD2E78">
            <w:pPr>
              <w:jc w:val="center"/>
              <w:rPr>
                <w:ins w:id="14095" w:author="Στάθης Καπ" w:date="2023-03-09T06:01:00Z"/>
                <w:sz w:val="16"/>
                <w:szCs w:val="16"/>
              </w:rPr>
            </w:pPr>
            <w:ins w:id="14096" w:author="Στάθης Καπ" w:date="2023-03-09T07:06:00Z">
              <w:r>
                <w:rPr>
                  <w:rFonts w:ascii="Calibri" w:hAnsi="Calibri" w:cstheme="minorHAnsi"/>
                  <w:color w:val="000000"/>
                  <w:sz w:val="16"/>
                  <w:szCs w:val="16"/>
                </w:rPr>
                <w:t>1041</w:t>
              </w:r>
            </w:ins>
          </w:p>
        </w:tc>
        <w:tc>
          <w:tcPr>
            <w:tcW w:w="453" w:type="dxa"/>
            <w:tcBorders>
              <w:left w:val="single" w:sz="4" w:space="0" w:color="auto"/>
            </w:tcBorders>
            <w:vAlign w:val="center"/>
          </w:tcPr>
          <w:p w14:paraId="1719C16D" w14:textId="73A8966D" w:rsidR="00BD2E78" w:rsidRPr="007E0F91" w:rsidRDefault="00BD2E78" w:rsidP="00BD2E78">
            <w:pPr>
              <w:jc w:val="center"/>
              <w:rPr>
                <w:ins w:id="14097" w:author="Στάθης Καπ" w:date="2023-03-09T06:01:00Z"/>
                <w:sz w:val="16"/>
                <w:szCs w:val="16"/>
              </w:rPr>
            </w:pPr>
            <w:ins w:id="14098" w:author="Στάθης Καπ" w:date="2023-03-09T07:06:00Z">
              <w:r>
                <w:rPr>
                  <w:rFonts w:ascii="Calibri" w:hAnsi="Calibri" w:cs="Calibri"/>
                  <w:color w:val="000000"/>
                  <w:sz w:val="16"/>
                  <w:szCs w:val="16"/>
                </w:rPr>
                <w:t>1067</w:t>
              </w:r>
            </w:ins>
          </w:p>
        </w:tc>
        <w:tc>
          <w:tcPr>
            <w:tcW w:w="708" w:type="dxa"/>
            <w:vAlign w:val="center"/>
          </w:tcPr>
          <w:p w14:paraId="521E3CB3" w14:textId="7E28C141" w:rsidR="00BD2E78" w:rsidRPr="007E0F91" w:rsidRDefault="00BD2E78" w:rsidP="00BD2E78">
            <w:pPr>
              <w:jc w:val="center"/>
              <w:rPr>
                <w:ins w:id="14099" w:author="Στάθης Καπ" w:date="2023-03-09T06:01:00Z"/>
                <w:sz w:val="16"/>
                <w:szCs w:val="16"/>
              </w:rPr>
            </w:pPr>
            <w:ins w:id="14100" w:author="Στάθης Καπ" w:date="2023-03-09T07:06:00Z">
              <w:r>
                <w:rPr>
                  <w:rFonts w:ascii="Calibri" w:hAnsi="Calibri" w:cs="Calibri"/>
                  <w:color w:val="000000"/>
                  <w:sz w:val="16"/>
                  <w:szCs w:val="16"/>
                </w:rPr>
                <w:t>5.74</w:t>
              </w:r>
            </w:ins>
          </w:p>
        </w:tc>
        <w:tc>
          <w:tcPr>
            <w:tcW w:w="652" w:type="dxa"/>
            <w:vMerge/>
            <w:tcBorders>
              <w:right w:val="single" w:sz="4" w:space="0" w:color="auto"/>
            </w:tcBorders>
            <w:vAlign w:val="center"/>
          </w:tcPr>
          <w:p w14:paraId="6D0B9184" w14:textId="77777777" w:rsidR="00BD2E78" w:rsidRPr="007E0F91" w:rsidRDefault="00BD2E78" w:rsidP="00BD2E78">
            <w:pPr>
              <w:jc w:val="center"/>
              <w:rPr>
                <w:ins w:id="14101" w:author="Στάθης Καπ" w:date="2023-03-09T06:01:00Z"/>
                <w:sz w:val="16"/>
                <w:szCs w:val="16"/>
              </w:rPr>
            </w:pPr>
          </w:p>
        </w:tc>
        <w:tc>
          <w:tcPr>
            <w:tcW w:w="453" w:type="dxa"/>
            <w:tcBorders>
              <w:left w:val="single" w:sz="4" w:space="0" w:color="auto"/>
            </w:tcBorders>
            <w:vAlign w:val="center"/>
          </w:tcPr>
          <w:p w14:paraId="6FDA63C5" w14:textId="39416130" w:rsidR="00BD2E78" w:rsidRPr="007E0F91" w:rsidRDefault="00BD2E78" w:rsidP="00BD2E78">
            <w:pPr>
              <w:jc w:val="center"/>
              <w:rPr>
                <w:ins w:id="14102" w:author="Στάθης Καπ" w:date="2023-03-09T06:01:00Z"/>
                <w:sz w:val="16"/>
                <w:szCs w:val="16"/>
              </w:rPr>
            </w:pPr>
            <w:ins w:id="14103" w:author="Στάθης Καπ" w:date="2023-03-09T07:06:00Z">
              <w:r>
                <w:rPr>
                  <w:rFonts w:ascii="Calibri" w:hAnsi="Calibri" w:cs="Calibri"/>
                  <w:color w:val="000000"/>
                  <w:sz w:val="16"/>
                  <w:szCs w:val="16"/>
                </w:rPr>
                <w:t>1025</w:t>
              </w:r>
            </w:ins>
          </w:p>
        </w:tc>
        <w:tc>
          <w:tcPr>
            <w:tcW w:w="454" w:type="dxa"/>
            <w:vAlign w:val="center"/>
          </w:tcPr>
          <w:p w14:paraId="28326F49" w14:textId="0052FBBB" w:rsidR="00BD2E78" w:rsidRPr="007E0F91" w:rsidRDefault="00BD2E78" w:rsidP="00BD2E78">
            <w:pPr>
              <w:jc w:val="center"/>
              <w:rPr>
                <w:ins w:id="14104" w:author="Στάθης Καπ" w:date="2023-03-09T06:01:00Z"/>
                <w:sz w:val="16"/>
                <w:szCs w:val="16"/>
              </w:rPr>
            </w:pPr>
            <w:ins w:id="14105" w:author="Στάθης Καπ" w:date="2023-03-09T07:06:00Z">
              <w:r>
                <w:rPr>
                  <w:rFonts w:ascii="Calibri" w:hAnsi="Calibri" w:cs="Calibri"/>
                  <w:color w:val="000000"/>
                  <w:sz w:val="16"/>
                  <w:szCs w:val="16"/>
                </w:rPr>
                <w:t>3.94</w:t>
              </w:r>
            </w:ins>
          </w:p>
        </w:tc>
        <w:tc>
          <w:tcPr>
            <w:tcW w:w="454" w:type="dxa"/>
            <w:vAlign w:val="center"/>
          </w:tcPr>
          <w:p w14:paraId="31E3FA98" w14:textId="4E8BCD8A" w:rsidR="00BD2E78" w:rsidRPr="007E0F91" w:rsidRDefault="00BD2E78" w:rsidP="00BD2E78">
            <w:pPr>
              <w:jc w:val="center"/>
              <w:rPr>
                <w:ins w:id="14106" w:author="Στάθης Καπ" w:date="2023-03-09T06:01:00Z"/>
                <w:sz w:val="16"/>
                <w:szCs w:val="16"/>
              </w:rPr>
            </w:pPr>
            <w:ins w:id="14107" w:author="Στάθης Καπ" w:date="2023-03-09T07:06:00Z">
              <w:r>
                <w:rPr>
                  <w:rFonts w:ascii="Calibri" w:hAnsi="Calibri" w:cs="Calibri"/>
                  <w:color w:val="000000"/>
                  <w:sz w:val="16"/>
                  <w:szCs w:val="16"/>
                </w:rPr>
                <w:t>0.682</w:t>
              </w:r>
            </w:ins>
          </w:p>
        </w:tc>
        <w:tc>
          <w:tcPr>
            <w:tcW w:w="457" w:type="dxa"/>
            <w:tcBorders>
              <w:right w:val="single" w:sz="4" w:space="0" w:color="auto"/>
            </w:tcBorders>
            <w:vAlign w:val="center"/>
          </w:tcPr>
          <w:p w14:paraId="1211601B" w14:textId="645913B1" w:rsidR="00BD2E78" w:rsidRPr="007E0F91" w:rsidRDefault="00BD2E78" w:rsidP="00BD2E78">
            <w:pPr>
              <w:jc w:val="center"/>
              <w:rPr>
                <w:ins w:id="14108" w:author="Στάθης Καπ" w:date="2023-03-09T06:01:00Z"/>
                <w:sz w:val="16"/>
                <w:szCs w:val="16"/>
              </w:rPr>
            </w:pPr>
            <w:ins w:id="14109" w:author="Στάθης Καπ" w:date="2023-03-09T07:06:00Z">
              <w:r>
                <w:rPr>
                  <w:rFonts w:ascii="Calibri" w:hAnsi="Calibri" w:cs="Calibri"/>
                  <w:color w:val="000000"/>
                  <w:sz w:val="16"/>
                  <w:szCs w:val="16"/>
                </w:rPr>
                <w:t>-2.71</w:t>
              </w:r>
            </w:ins>
          </w:p>
        </w:tc>
        <w:tc>
          <w:tcPr>
            <w:tcW w:w="453" w:type="dxa"/>
            <w:tcBorders>
              <w:left w:val="single" w:sz="4" w:space="0" w:color="auto"/>
            </w:tcBorders>
            <w:vAlign w:val="center"/>
          </w:tcPr>
          <w:p w14:paraId="3FA098D7" w14:textId="0F2EACDC" w:rsidR="00BD2E78" w:rsidRPr="007E0F91" w:rsidRDefault="00BD2E78" w:rsidP="00BD2E78">
            <w:pPr>
              <w:jc w:val="center"/>
              <w:rPr>
                <w:ins w:id="14110" w:author="Στάθης Καπ" w:date="2023-03-09T06:01:00Z"/>
                <w:sz w:val="16"/>
                <w:szCs w:val="16"/>
              </w:rPr>
            </w:pPr>
            <w:ins w:id="14111" w:author="Στάθης Καπ" w:date="2023-03-09T07:06:00Z">
              <w:r>
                <w:rPr>
                  <w:rFonts w:ascii="Calibri" w:hAnsi="Calibri" w:cs="Calibri"/>
                  <w:color w:val="000000"/>
                  <w:sz w:val="16"/>
                  <w:szCs w:val="16"/>
                </w:rPr>
                <w:t>989</w:t>
              </w:r>
            </w:ins>
          </w:p>
        </w:tc>
        <w:tc>
          <w:tcPr>
            <w:tcW w:w="454" w:type="dxa"/>
            <w:vAlign w:val="center"/>
          </w:tcPr>
          <w:p w14:paraId="0F145051" w14:textId="7703E23B" w:rsidR="00BD2E78" w:rsidRPr="007E0F91" w:rsidRDefault="00BD2E78" w:rsidP="00BD2E78">
            <w:pPr>
              <w:jc w:val="center"/>
              <w:rPr>
                <w:ins w:id="14112" w:author="Στάθης Καπ" w:date="2023-03-09T06:01:00Z"/>
                <w:sz w:val="16"/>
                <w:szCs w:val="16"/>
              </w:rPr>
            </w:pPr>
            <w:ins w:id="14113" w:author="Στάθης Καπ" w:date="2023-03-09T07:06:00Z">
              <w:r>
                <w:rPr>
                  <w:rFonts w:ascii="Calibri" w:hAnsi="Calibri" w:cs="Calibri"/>
                  <w:color w:val="000000"/>
                  <w:sz w:val="16"/>
                  <w:szCs w:val="16"/>
                </w:rPr>
                <w:t>7.31</w:t>
              </w:r>
            </w:ins>
          </w:p>
        </w:tc>
        <w:tc>
          <w:tcPr>
            <w:tcW w:w="454" w:type="dxa"/>
            <w:vAlign w:val="center"/>
          </w:tcPr>
          <w:p w14:paraId="1959EF99" w14:textId="1E662612" w:rsidR="00BD2E78" w:rsidRPr="007E0F91" w:rsidRDefault="00BD2E78" w:rsidP="00BD2E78">
            <w:pPr>
              <w:jc w:val="center"/>
              <w:rPr>
                <w:ins w:id="14114" w:author="Στάθης Καπ" w:date="2023-03-09T06:01:00Z"/>
                <w:sz w:val="16"/>
                <w:szCs w:val="16"/>
              </w:rPr>
            </w:pPr>
            <w:ins w:id="14115" w:author="Στάθης Καπ" w:date="2023-03-09T07:06:00Z">
              <w:r>
                <w:rPr>
                  <w:rFonts w:ascii="Calibri" w:hAnsi="Calibri" w:cs="Calibri"/>
                  <w:color w:val="000000"/>
                  <w:sz w:val="16"/>
                  <w:szCs w:val="16"/>
                </w:rPr>
                <w:t>0.324</w:t>
              </w:r>
            </w:ins>
          </w:p>
        </w:tc>
        <w:tc>
          <w:tcPr>
            <w:tcW w:w="454" w:type="dxa"/>
            <w:tcBorders>
              <w:right w:val="single" w:sz="4" w:space="0" w:color="auto"/>
            </w:tcBorders>
            <w:vAlign w:val="center"/>
          </w:tcPr>
          <w:p w14:paraId="2A496E97" w14:textId="4FCF3A02" w:rsidR="00BD2E78" w:rsidRPr="007E0F91" w:rsidRDefault="00BD2E78" w:rsidP="00BD2E78">
            <w:pPr>
              <w:jc w:val="center"/>
              <w:rPr>
                <w:ins w:id="14116" w:author="Στάθης Καπ" w:date="2023-03-09T06:01:00Z"/>
                <w:sz w:val="16"/>
                <w:szCs w:val="16"/>
              </w:rPr>
            </w:pPr>
            <w:ins w:id="14117" w:author="Στάθης Καπ" w:date="2023-03-09T07:06:00Z">
              <w:r>
                <w:rPr>
                  <w:rFonts w:ascii="Calibri" w:hAnsi="Calibri" w:cs="Calibri"/>
                  <w:color w:val="000000"/>
                  <w:sz w:val="16"/>
                  <w:szCs w:val="16"/>
                </w:rPr>
                <w:t>51.2</w:t>
              </w:r>
            </w:ins>
          </w:p>
        </w:tc>
        <w:tc>
          <w:tcPr>
            <w:tcW w:w="453" w:type="dxa"/>
            <w:tcBorders>
              <w:left w:val="single" w:sz="4" w:space="0" w:color="auto"/>
            </w:tcBorders>
            <w:vAlign w:val="center"/>
          </w:tcPr>
          <w:p w14:paraId="5E245E8F" w14:textId="51E86F44" w:rsidR="00BD2E78" w:rsidRPr="007E0F91" w:rsidRDefault="00BD2E78" w:rsidP="00BD2E78">
            <w:pPr>
              <w:jc w:val="center"/>
              <w:rPr>
                <w:ins w:id="14118" w:author="Στάθης Καπ" w:date="2023-03-09T06:01:00Z"/>
                <w:sz w:val="16"/>
                <w:szCs w:val="16"/>
              </w:rPr>
            </w:pPr>
            <w:ins w:id="14119" w:author="Στάθης Καπ" w:date="2023-03-09T07:06:00Z">
              <w:r>
                <w:rPr>
                  <w:rFonts w:ascii="Calibri" w:hAnsi="Calibri" w:cs="Calibri"/>
                  <w:color w:val="000000"/>
                  <w:sz w:val="16"/>
                  <w:szCs w:val="16"/>
                </w:rPr>
                <w:t>940</w:t>
              </w:r>
            </w:ins>
          </w:p>
        </w:tc>
        <w:tc>
          <w:tcPr>
            <w:tcW w:w="454" w:type="dxa"/>
            <w:vAlign w:val="center"/>
          </w:tcPr>
          <w:p w14:paraId="344C8DA2" w14:textId="1B2EAF7C" w:rsidR="00BD2E78" w:rsidRPr="007E0F91" w:rsidRDefault="00BD2E78" w:rsidP="00BD2E78">
            <w:pPr>
              <w:jc w:val="center"/>
              <w:rPr>
                <w:ins w:id="14120" w:author="Στάθης Καπ" w:date="2023-03-09T06:01:00Z"/>
                <w:sz w:val="16"/>
                <w:szCs w:val="16"/>
              </w:rPr>
            </w:pPr>
            <w:ins w:id="14121" w:author="Στάθης Καπ" w:date="2023-03-09T07:06:00Z">
              <w:r>
                <w:rPr>
                  <w:rFonts w:ascii="Calibri" w:hAnsi="Calibri" w:cs="Calibri"/>
                  <w:color w:val="000000"/>
                  <w:sz w:val="16"/>
                  <w:szCs w:val="16"/>
                </w:rPr>
                <w:t>11.9</w:t>
              </w:r>
            </w:ins>
          </w:p>
        </w:tc>
        <w:tc>
          <w:tcPr>
            <w:tcW w:w="454" w:type="dxa"/>
            <w:vAlign w:val="center"/>
          </w:tcPr>
          <w:p w14:paraId="77E25917" w14:textId="7DE268FD" w:rsidR="00BD2E78" w:rsidRPr="007E0F91" w:rsidRDefault="00BD2E78" w:rsidP="00BD2E78">
            <w:pPr>
              <w:jc w:val="center"/>
              <w:rPr>
                <w:ins w:id="14122" w:author="Στάθης Καπ" w:date="2023-03-09T06:01:00Z"/>
                <w:sz w:val="16"/>
                <w:szCs w:val="16"/>
              </w:rPr>
            </w:pPr>
            <w:ins w:id="14123" w:author="Στάθης Καπ" w:date="2023-03-09T07:06:00Z">
              <w:r>
                <w:rPr>
                  <w:rFonts w:ascii="Calibri" w:hAnsi="Calibri" w:cs="Calibri"/>
                  <w:color w:val="000000"/>
                  <w:sz w:val="16"/>
                  <w:szCs w:val="16"/>
                </w:rPr>
                <w:t>0.317</w:t>
              </w:r>
            </w:ins>
          </w:p>
        </w:tc>
        <w:tc>
          <w:tcPr>
            <w:tcW w:w="461" w:type="dxa"/>
            <w:tcBorders>
              <w:right w:val="single" w:sz="4" w:space="0" w:color="auto"/>
            </w:tcBorders>
            <w:vAlign w:val="center"/>
          </w:tcPr>
          <w:p w14:paraId="4180AE02" w14:textId="71E2B794" w:rsidR="00BD2E78" w:rsidRPr="007E0F91" w:rsidRDefault="00BD2E78" w:rsidP="00BD2E78">
            <w:pPr>
              <w:jc w:val="center"/>
              <w:rPr>
                <w:ins w:id="14124" w:author="Στάθης Καπ" w:date="2023-03-09T06:01:00Z"/>
                <w:sz w:val="16"/>
                <w:szCs w:val="16"/>
              </w:rPr>
            </w:pPr>
            <w:ins w:id="14125" w:author="Στάθης Καπ" w:date="2023-03-09T07:06:00Z">
              <w:r>
                <w:rPr>
                  <w:rFonts w:ascii="Calibri" w:hAnsi="Calibri" w:cs="Calibri"/>
                  <w:color w:val="000000"/>
                  <w:sz w:val="16"/>
                  <w:szCs w:val="16"/>
                </w:rPr>
                <w:t>52.26</w:t>
              </w:r>
            </w:ins>
          </w:p>
        </w:tc>
      </w:tr>
      <w:tr w:rsidR="00BD2E78" w14:paraId="3F0953B5" w14:textId="77777777" w:rsidTr="001E35AD">
        <w:trPr>
          <w:trHeight w:val="170"/>
          <w:jc w:val="center"/>
          <w:ins w:id="14126"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2231822E" w14:textId="77777777" w:rsidR="00BD2E78" w:rsidRPr="007E0F91" w:rsidRDefault="00BD2E78" w:rsidP="00BD2E78">
            <w:pPr>
              <w:jc w:val="center"/>
              <w:rPr>
                <w:ins w:id="14127" w:author="Στάθης Καπ" w:date="2023-03-09T06:01:00Z"/>
                <w:sz w:val="16"/>
                <w:szCs w:val="16"/>
              </w:rPr>
            </w:pPr>
            <w:ins w:id="14128" w:author="Στάθης Καπ" w:date="2023-03-09T06:01:00Z">
              <w:r w:rsidRPr="007E0F91">
                <w:rPr>
                  <w:sz w:val="16"/>
                  <w:szCs w:val="16"/>
                </w:rPr>
                <w:t>pr13</w:t>
              </w:r>
            </w:ins>
          </w:p>
        </w:tc>
        <w:tc>
          <w:tcPr>
            <w:tcW w:w="565" w:type="dxa"/>
            <w:tcBorders>
              <w:left w:val="single" w:sz="4" w:space="0" w:color="auto"/>
            </w:tcBorders>
            <w:vAlign w:val="center"/>
          </w:tcPr>
          <w:p w14:paraId="605BD808" w14:textId="050900BE" w:rsidR="00BD2E78" w:rsidRPr="007E0F91" w:rsidRDefault="00BD2E78" w:rsidP="00BD2E78">
            <w:pPr>
              <w:jc w:val="center"/>
              <w:rPr>
                <w:ins w:id="14129" w:author="Στάθης Καπ" w:date="2023-03-09T06:01:00Z"/>
                <w:sz w:val="16"/>
                <w:szCs w:val="16"/>
              </w:rPr>
            </w:pPr>
            <w:ins w:id="14130" w:author="Στάθης Καπ" w:date="2023-03-09T07:06:00Z">
              <w:r>
                <w:rPr>
                  <w:rFonts w:ascii="Calibri" w:hAnsi="Calibri" w:cstheme="minorHAnsi"/>
                  <w:color w:val="000000"/>
                  <w:sz w:val="16"/>
                  <w:szCs w:val="16"/>
                </w:rPr>
                <w:t>1386</w:t>
              </w:r>
            </w:ins>
          </w:p>
        </w:tc>
        <w:tc>
          <w:tcPr>
            <w:tcW w:w="679" w:type="dxa"/>
            <w:tcBorders>
              <w:right w:val="single" w:sz="4" w:space="0" w:color="auto"/>
            </w:tcBorders>
            <w:vAlign w:val="center"/>
          </w:tcPr>
          <w:p w14:paraId="3E7B8E86" w14:textId="2C553734" w:rsidR="00BD2E78" w:rsidRPr="007E0F91" w:rsidRDefault="00BD2E78" w:rsidP="00BD2E78">
            <w:pPr>
              <w:jc w:val="center"/>
              <w:rPr>
                <w:ins w:id="14131" w:author="Στάθης Καπ" w:date="2023-03-09T06:01:00Z"/>
                <w:sz w:val="16"/>
                <w:szCs w:val="16"/>
              </w:rPr>
            </w:pPr>
            <w:ins w:id="14132" w:author="Στάθης Καπ" w:date="2023-03-09T07:06:00Z">
              <w:r>
                <w:rPr>
                  <w:rFonts w:ascii="Calibri" w:hAnsi="Calibri" w:cstheme="minorHAnsi"/>
                  <w:color w:val="000000"/>
                  <w:sz w:val="16"/>
                  <w:szCs w:val="16"/>
                </w:rPr>
                <w:t>1263</w:t>
              </w:r>
            </w:ins>
          </w:p>
        </w:tc>
        <w:tc>
          <w:tcPr>
            <w:tcW w:w="453" w:type="dxa"/>
            <w:tcBorders>
              <w:left w:val="single" w:sz="4" w:space="0" w:color="auto"/>
            </w:tcBorders>
            <w:vAlign w:val="center"/>
          </w:tcPr>
          <w:p w14:paraId="25178425" w14:textId="404A9FB9" w:rsidR="00BD2E78" w:rsidRPr="007E0F91" w:rsidRDefault="00BD2E78" w:rsidP="00BD2E78">
            <w:pPr>
              <w:jc w:val="center"/>
              <w:rPr>
                <w:ins w:id="14133" w:author="Στάθης Καπ" w:date="2023-03-09T06:01:00Z"/>
                <w:sz w:val="16"/>
                <w:szCs w:val="16"/>
              </w:rPr>
            </w:pPr>
            <w:ins w:id="14134" w:author="Στάθης Καπ" w:date="2023-03-09T07:06:00Z">
              <w:r>
                <w:rPr>
                  <w:rFonts w:ascii="Calibri" w:hAnsi="Calibri" w:cs="Calibri"/>
                  <w:color w:val="000000"/>
                  <w:sz w:val="16"/>
                  <w:szCs w:val="16"/>
                </w:rPr>
                <w:t>1269</w:t>
              </w:r>
            </w:ins>
          </w:p>
        </w:tc>
        <w:tc>
          <w:tcPr>
            <w:tcW w:w="708" w:type="dxa"/>
            <w:vAlign w:val="center"/>
          </w:tcPr>
          <w:p w14:paraId="123554A3" w14:textId="308C880F" w:rsidR="00BD2E78" w:rsidRPr="007E0F91" w:rsidRDefault="00BD2E78" w:rsidP="00BD2E78">
            <w:pPr>
              <w:jc w:val="center"/>
              <w:rPr>
                <w:ins w:id="14135" w:author="Στάθης Καπ" w:date="2023-03-09T06:01:00Z"/>
                <w:sz w:val="16"/>
                <w:szCs w:val="16"/>
              </w:rPr>
            </w:pPr>
            <w:ins w:id="14136" w:author="Στάθης Καπ" w:date="2023-03-09T07:06:00Z">
              <w:r>
                <w:rPr>
                  <w:rFonts w:ascii="Calibri" w:hAnsi="Calibri" w:cs="Calibri"/>
                  <w:color w:val="000000"/>
                  <w:sz w:val="16"/>
                  <w:szCs w:val="16"/>
                </w:rPr>
                <w:t>8.44</w:t>
              </w:r>
            </w:ins>
          </w:p>
        </w:tc>
        <w:tc>
          <w:tcPr>
            <w:tcW w:w="652" w:type="dxa"/>
            <w:vMerge/>
            <w:tcBorders>
              <w:right w:val="single" w:sz="4" w:space="0" w:color="auto"/>
            </w:tcBorders>
            <w:vAlign w:val="center"/>
          </w:tcPr>
          <w:p w14:paraId="22FCB8D9" w14:textId="77777777" w:rsidR="00BD2E78" w:rsidRPr="007E0F91" w:rsidRDefault="00BD2E78" w:rsidP="00BD2E78">
            <w:pPr>
              <w:jc w:val="center"/>
              <w:rPr>
                <w:ins w:id="14137" w:author="Στάθης Καπ" w:date="2023-03-09T06:01:00Z"/>
                <w:sz w:val="16"/>
                <w:szCs w:val="16"/>
              </w:rPr>
            </w:pPr>
          </w:p>
        </w:tc>
        <w:tc>
          <w:tcPr>
            <w:tcW w:w="453" w:type="dxa"/>
            <w:tcBorders>
              <w:left w:val="single" w:sz="4" w:space="0" w:color="auto"/>
            </w:tcBorders>
            <w:vAlign w:val="center"/>
          </w:tcPr>
          <w:p w14:paraId="544C292F" w14:textId="5625610D" w:rsidR="00BD2E78" w:rsidRPr="007E0F91" w:rsidRDefault="00BD2E78" w:rsidP="00BD2E78">
            <w:pPr>
              <w:jc w:val="center"/>
              <w:rPr>
                <w:ins w:id="14138" w:author="Στάθης Καπ" w:date="2023-03-09T06:01:00Z"/>
                <w:sz w:val="16"/>
                <w:szCs w:val="16"/>
              </w:rPr>
            </w:pPr>
            <w:ins w:id="14139" w:author="Στάθης Καπ" w:date="2023-03-09T07:06:00Z">
              <w:r>
                <w:rPr>
                  <w:rFonts w:ascii="Calibri" w:hAnsi="Calibri" w:cs="Calibri"/>
                  <w:color w:val="000000"/>
                  <w:sz w:val="16"/>
                  <w:szCs w:val="16"/>
                </w:rPr>
                <w:t>1238</w:t>
              </w:r>
            </w:ins>
          </w:p>
        </w:tc>
        <w:tc>
          <w:tcPr>
            <w:tcW w:w="454" w:type="dxa"/>
            <w:vAlign w:val="center"/>
          </w:tcPr>
          <w:p w14:paraId="08D4CD70" w14:textId="3FE59DC7" w:rsidR="00BD2E78" w:rsidRPr="007E0F91" w:rsidRDefault="00BD2E78" w:rsidP="00BD2E78">
            <w:pPr>
              <w:jc w:val="center"/>
              <w:rPr>
                <w:ins w:id="14140" w:author="Στάθης Καπ" w:date="2023-03-09T06:01:00Z"/>
                <w:sz w:val="16"/>
                <w:szCs w:val="16"/>
              </w:rPr>
            </w:pPr>
            <w:ins w:id="14141" w:author="Στάθης Καπ" w:date="2023-03-09T07:06:00Z">
              <w:r>
                <w:rPr>
                  <w:rFonts w:ascii="Calibri" w:hAnsi="Calibri" w:cs="Calibri"/>
                  <w:color w:val="000000"/>
                  <w:sz w:val="16"/>
                  <w:szCs w:val="16"/>
                </w:rPr>
                <w:t>2.44</w:t>
              </w:r>
            </w:ins>
          </w:p>
        </w:tc>
        <w:tc>
          <w:tcPr>
            <w:tcW w:w="454" w:type="dxa"/>
            <w:vAlign w:val="center"/>
          </w:tcPr>
          <w:p w14:paraId="66DA0199" w14:textId="206E807E" w:rsidR="00BD2E78" w:rsidRPr="007E0F91" w:rsidRDefault="00BD2E78" w:rsidP="00BD2E78">
            <w:pPr>
              <w:jc w:val="center"/>
              <w:rPr>
                <w:ins w:id="14142" w:author="Στάθης Καπ" w:date="2023-03-09T06:01:00Z"/>
                <w:sz w:val="16"/>
                <w:szCs w:val="16"/>
              </w:rPr>
            </w:pPr>
            <w:ins w:id="14143" w:author="Στάθης Καπ" w:date="2023-03-09T07:06:00Z">
              <w:r>
                <w:rPr>
                  <w:rFonts w:ascii="Calibri" w:hAnsi="Calibri" w:cs="Calibri"/>
                  <w:color w:val="000000"/>
                  <w:sz w:val="16"/>
                  <w:szCs w:val="16"/>
                </w:rPr>
                <w:t>1.092</w:t>
              </w:r>
            </w:ins>
          </w:p>
        </w:tc>
        <w:tc>
          <w:tcPr>
            <w:tcW w:w="457" w:type="dxa"/>
            <w:tcBorders>
              <w:right w:val="single" w:sz="4" w:space="0" w:color="auto"/>
            </w:tcBorders>
            <w:vAlign w:val="center"/>
          </w:tcPr>
          <w:p w14:paraId="547C4876" w14:textId="4A4434B8" w:rsidR="00BD2E78" w:rsidRPr="007E0F91" w:rsidRDefault="00BD2E78" w:rsidP="00BD2E78">
            <w:pPr>
              <w:jc w:val="center"/>
              <w:rPr>
                <w:ins w:id="14144" w:author="Στάθης Καπ" w:date="2023-03-09T06:01:00Z"/>
                <w:sz w:val="16"/>
                <w:szCs w:val="16"/>
              </w:rPr>
            </w:pPr>
            <w:ins w:id="14145" w:author="Στάθης Καπ" w:date="2023-03-09T07:06:00Z">
              <w:r>
                <w:rPr>
                  <w:rFonts w:ascii="Calibri" w:hAnsi="Calibri" w:cs="Calibri"/>
                  <w:color w:val="000000"/>
                  <w:sz w:val="16"/>
                  <w:szCs w:val="16"/>
                </w:rPr>
                <w:t>37.78</w:t>
              </w:r>
            </w:ins>
          </w:p>
        </w:tc>
        <w:tc>
          <w:tcPr>
            <w:tcW w:w="453" w:type="dxa"/>
            <w:tcBorders>
              <w:left w:val="single" w:sz="4" w:space="0" w:color="auto"/>
            </w:tcBorders>
            <w:vAlign w:val="center"/>
          </w:tcPr>
          <w:p w14:paraId="3EF4B6B3" w14:textId="6F3F3633" w:rsidR="00BD2E78" w:rsidRPr="007E0F91" w:rsidRDefault="00BD2E78" w:rsidP="00BD2E78">
            <w:pPr>
              <w:jc w:val="center"/>
              <w:rPr>
                <w:ins w:id="14146" w:author="Στάθης Καπ" w:date="2023-03-09T06:01:00Z"/>
                <w:sz w:val="16"/>
                <w:szCs w:val="16"/>
              </w:rPr>
            </w:pPr>
            <w:ins w:id="14147" w:author="Στάθης Καπ" w:date="2023-03-09T07:06:00Z">
              <w:r>
                <w:rPr>
                  <w:rFonts w:ascii="Calibri" w:hAnsi="Calibri" w:cs="Calibri"/>
                  <w:color w:val="000000"/>
                  <w:sz w:val="16"/>
                  <w:szCs w:val="16"/>
                </w:rPr>
                <w:t>1176</w:t>
              </w:r>
            </w:ins>
          </w:p>
        </w:tc>
        <w:tc>
          <w:tcPr>
            <w:tcW w:w="454" w:type="dxa"/>
            <w:vAlign w:val="center"/>
          </w:tcPr>
          <w:p w14:paraId="4D11D714" w14:textId="4E57BEED" w:rsidR="00BD2E78" w:rsidRPr="007E0F91" w:rsidRDefault="00BD2E78" w:rsidP="00BD2E78">
            <w:pPr>
              <w:jc w:val="center"/>
              <w:rPr>
                <w:ins w:id="14148" w:author="Στάθης Καπ" w:date="2023-03-09T06:01:00Z"/>
                <w:sz w:val="16"/>
                <w:szCs w:val="16"/>
              </w:rPr>
            </w:pPr>
            <w:ins w:id="14149" w:author="Στάθης Καπ" w:date="2023-03-09T07:06:00Z">
              <w:r>
                <w:rPr>
                  <w:rFonts w:ascii="Calibri" w:hAnsi="Calibri" w:cs="Calibri"/>
                  <w:color w:val="000000"/>
                  <w:sz w:val="16"/>
                  <w:szCs w:val="16"/>
                </w:rPr>
                <w:t>7.33</w:t>
              </w:r>
            </w:ins>
          </w:p>
        </w:tc>
        <w:tc>
          <w:tcPr>
            <w:tcW w:w="454" w:type="dxa"/>
            <w:vAlign w:val="center"/>
          </w:tcPr>
          <w:p w14:paraId="4075033E" w14:textId="36085C5E" w:rsidR="00BD2E78" w:rsidRPr="007E0F91" w:rsidRDefault="00BD2E78" w:rsidP="00BD2E78">
            <w:pPr>
              <w:jc w:val="center"/>
              <w:rPr>
                <w:ins w:id="14150" w:author="Στάθης Καπ" w:date="2023-03-09T06:01:00Z"/>
                <w:sz w:val="16"/>
                <w:szCs w:val="16"/>
              </w:rPr>
            </w:pPr>
            <w:ins w:id="14151" w:author="Στάθης Καπ" w:date="2023-03-09T07:06:00Z">
              <w:r>
                <w:rPr>
                  <w:rFonts w:ascii="Calibri" w:hAnsi="Calibri" w:cs="Calibri"/>
                  <w:color w:val="000000"/>
                  <w:sz w:val="16"/>
                  <w:szCs w:val="16"/>
                </w:rPr>
                <w:t>0.66</w:t>
              </w:r>
            </w:ins>
          </w:p>
        </w:tc>
        <w:tc>
          <w:tcPr>
            <w:tcW w:w="454" w:type="dxa"/>
            <w:tcBorders>
              <w:right w:val="single" w:sz="4" w:space="0" w:color="auto"/>
            </w:tcBorders>
            <w:vAlign w:val="center"/>
          </w:tcPr>
          <w:p w14:paraId="640A275B" w14:textId="79CC5F5B" w:rsidR="00BD2E78" w:rsidRPr="007E0F91" w:rsidRDefault="00BD2E78" w:rsidP="00BD2E78">
            <w:pPr>
              <w:jc w:val="center"/>
              <w:rPr>
                <w:ins w:id="14152" w:author="Στάθης Καπ" w:date="2023-03-09T06:01:00Z"/>
                <w:sz w:val="16"/>
                <w:szCs w:val="16"/>
              </w:rPr>
            </w:pPr>
            <w:ins w:id="14153" w:author="Στάθης Καπ" w:date="2023-03-09T07:06:00Z">
              <w:r>
                <w:rPr>
                  <w:rFonts w:ascii="Calibri" w:hAnsi="Calibri" w:cs="Calibri"/>
                  <w:color w:val="000000"/>
                  <w:sz w:val="16"/>
                  <w:szCs w:val="16"/>
                </w:rPr>
                <w:t>62.39</w:t>
              </w:r>
            </w:ins>
          </w:p>
        </w:tc>
        <w:tc>
          <w:tcPr>
            <w:tcW w:w="453" w:type="dxa"/>
            <w:tcBorders>
              <w:left w:val="single" w:sz="4" w:space="0" w:color="auto"/>
            </w:tcBorders>
            <w:vAlign w:val="center"/>
          </w:tcPr>
          <w:p w14:paraId="7494B2FC" w14:textId="4C562CAC" w:rsidR="00BD2E78" w:rsidRPr="007E0F91" w:rsidRDefault="00BD2E78" w:rsidP="00BD2E78">
            <w:pPr>
              <w:jc w:val="center"/>
              <w:rPr>
                <w:ins w:id="14154" w:author="Στάθης Καπ" w:date="2023-03-09T06:01:00Z"/>
                <w:sz w:val="16"/>
                <w:szCs w:val="16"/>
              </w:rPr>
            </w:pPr>
            <w:ins w:id="14155" w:author="Στάθης Καπ" w:date="2023-03-09T07:06:00Z">
              <w:r>
                <w:rPr>
                  <w:rFonts w:ascii="Calibri" w:hAnsi="Calibri" w:cs="Calibri"/>
                  <w:color w:val="000000"/>
                  <w:sz w:val="16"/>
                  <w:szCs w:val="16"/>
                </w:rPr>
                <w:t>1117</w:t>
              </w:r>
            </w:ins>
          </w:p>
        </w:tc>
        <w:tc>
          <w:tcPr>
            <w:tcW w:w="454" w:type="dxa"/>
            <w:vAlign w:val="center"/>
          </w:tcPr>
          <w:p w14:paraId="07A36117" w14:textId="17DA78BF" w:rsidR="00BD2E78" w:rsidRPr="007E0F91" w:rsidRDefault="00BD2E78" w:rsidP="00BD2E78">
            <w:pPr>
              <w:jc w:val="center"/>
              <w:rPr>
                <w:ins w:id="14156" w:author="Στάθης Καπ" w:date="2023-03-09T06:01:00Z"/>
                <w:sz w:val="16"/>
                <w:szCs w:val="16"/>
              </w:rPr>
            </w:pPr>
            <w:ins w:id="14157" w:author="Στάθης Καπ" w:date="2023-03-09T07:06:00Z">
              <w:r>
                <w:rPr>
                  <w:rFonts w:ascii="Calibri" w:hAnsi="Calibri" w:cs="Calibri"/>
                  <w:color w:val="000000"/>
                  <w:sz w:val="16"/>
                  <w:szCs w:val="16"/>
                </w:rPr>
                <w:t>11.98</w:t>
              </w:r>
            </w:ins>
          </w:p>
        </w:tc>
        <w:tc>
          <w:tcPr>
            <w:tcW w:w="454" w:type="dxa"/>
            <w:vAlign w:val="center"/>
          </w:tcPr>
          <w:p w14:paraId="21D0666E" w14:textId="2B3D3246" w:rsidR="00BD2E78" w:rsidRPr="007E0F91" w:rsidRDefault="00BD2E78" w:rsidP="00BD2E78">
            <w:pPr>
              <w:jc w:val="center"/>
              <w:rPr>
                <w:ins w:id="14158" w:author="Στάθης Καπ" w:date="2023-03-09T06:01:00Z"/>
                <w:sz w:val="16"/>
                <w:szCs w:val="16"/>
              </w:rPr>
            </w:pPr>
            <w:ins w:id="14159" w:author="Στάθης Καπ" w:date="2023-03-09T07:06:00Z">
              <w:r>
                <w:rPr>
                  <w:rFonts w:ascii="Calibri" w:hAnsi="Calibri" w:cs="Calibri"/>
                  <w:color w:val="000000"/>
                  <w:sz w:val="16"/>
                  <w:szCs w:val="16"/>
                </w:rPr>
                <w:t>0.449</w:t>
              </w:r>
            </w:ins>
          </w:p>
        </w:tc>
        <w:tc>
          <w:tcPr>
            <w:tcW w:w="461" w:type="dxa"/>
            <w:tcBorders>
              <w:right w:val="single" w:sz="4" w:space="0" w:color="auto"/>
            </w:tcBorders>
            <w:vAlign w:val="center"/>
          </w:tcPr>
          <w:p w14:paraId="52F650D8" w14:textId="65BE749B" w:rsidR="00BD2E78" w:rsidRPr="007E0F91" w:rsidRDefault="00BD2E78" w:rsidP="00BD2E78">
            <w:pPr>
              <w:jc w:val="center"/>
              <w:rPr>
                <w:ins w:id="14160" w:author="Στάθης Καπ" w:date="2023-03-09T06:01:00Z"/>
                <w:sz w:val="16"/>
                <w:szCs w:val="16"/>
              </w:rPr>
            </w:pPr>
            <w:ins w:id="14161" w:author="Στάθης Καπ" w:date="2023-03-09T07:06:00Z">
              <w:r>
                <w:rPr>
                  <w:rFonts w:ascii="Calibri" w:hAnsi="Calibri" w:cs="Calibri"/>
                  <w:color w:val="000000"/>
                  <w:sz w:val="16"/>
                  <w:szCs w:val="16"/>
                </w:rPr>
                <w:t>74.42</w:t>
              </w:r>
            </w:ins>
          </w:p>
        </w:tc>
      </w:tr>
      <w:tr w:rsidR="00BD2E78" w14:paraId="00349CC4" w14:textId="77777777" w:rsidTr="001E35AD">
        <w:trPr>
          <w:trHeight w:val="170"/>
          <w:jc w:val="center"/>
          <w:ins w:id="14162"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5C539B7E" w14:textId="77777777" w:rsidR="00BD2E78" w:rsidRPr="007E0F91" w:rsidRDefault="00BD2E78" w:rsidP="00BD2E78">
            <w:pPr>
              <w:jc w:val="center"/>
              <w:rPr>
                <w:ins w:id="14163" w:author="Στάθης Καπ" w:date="2023-03-09T06:01:00Z"/>
                <w:sz w:val="16"/>
                <w:szCs w:val="16"/>
              </w:rPr>
            </w:pPr>
            <w:ins w:id="14164" w:author="Στάθης Καπ" w:date="2023-03-09T06:01:00Z">
              <w:r w:rsidRPr="007E0F91">
                <w:rPr>
                  <w:sz w:val="16"/>
                  <w:szCs w:val="16"/>
                </w:rPr>
                <w:t>pr14</w:t>
              </w:r>
            </w:ins>
          </w:p>
        </w:tc>
        <w:tc>
          <w:tcPr>
            <w:tcW w:w="565" w:type="dxa"/>
            <w:tcBorders>
              <w:left w:val="single" w:sz="4" w:space="0" w:color="auto"/>
            </w:tcBorders>
            <w:vAlign w:val="center"/>
          </w:tcPr>
          <w:p w14:paraId="0E81134F" w14:textId="5CD71587" w:rsidR="00BD2E78" w:rsidRPr="007E0F91" w:rsidRDefault="00BD2E78" w:rsidP="00BD2E78">
            <w:pPr>
              <w:jc w:val="center"/>
              <w:rPr>
                <w:ins w:id="14165" w:author="Στάθης Καπ" w:date="2023-03-09T06:01:00Z"/>
                <w:sz w:val="16"/>
                <w:szCs w:val="16"/>
              </w:rPr>
            </w:pPr>
            <w:ins w:id="14166" w:author="Στάθης Καπ" w:date="2023-03-09T07:06:00Z">
              <w:r>
                <w:rPr>
                  <w:rFonts w:ascii="Calibri" w:hAnsi="Calibri" w:cstheme="minorHAnsi"/>
                  <w:color w:val="000000"/>
                  <w:sz w:val="16"/>
                  <w:szCs w:val="16"/>
                </w:rPr>
                <w:t>1674</w:t>
              </w:r>
            </w:ins>
          </w:p>
        </w:tc>
        <w:tc>
          <w:tcPr>
            <w:tcW w:w="679" w:type="dxa"/>
            <w:tcBorders>
              <w:right w:val="single" w:sz="4" w:space="0" w:color="auto"/>
            </w:tcBorders>
            <w:vAlign w:val="center"/>
          </w:tcPr>
          <w:p w14:paraId="08CE6BB5" w14:textId="39D06DAC" w:rsidR="00BD2E78" w:rsidRPr="007E0F91" w:rsidRDefault="00BD2E78" w:rsidP="00BD2E78">
            <w:pPr>
              <w:jc w:val="center"/>
              <w:rPr>
                <w:ins w:id="14167" w:author="Στάθης Καπ" w:date="2023-03-09T06:01:00Z"/>
                <w:sz w:val="16"/>
                <w:szCs w:val="16"/>
              </w:rPr>
            </w:pPr>
            <w:ins w:id="14168" w:author="Στάθης Καπ" w:date="2023-03-09T07:06:00Z">
              <w:r>
                <w:rPr>
                  <w:rFonts w:ascii="Calibri" w:hAnsi="Calibri" w:cstheme="minorHAnsi"/>
                  <w:color w:val="000000"/>
                  <w:sz w:val="16"/>
                  <w:szCs w:val="16"/>
                </w:rPr>
                <w:t>1528</w:t>
              </w:r>
            </w:ins>
          </w:p>
        </w:tc>
        <w:tc>
          <w:tcPr>
            <w:tcW w:w="453" w:type="dxa"/>
            <w:tcBorders>
              <w:left w:val="single" w:sz="4" w:space="0" w:color="auto"/>
            </w:tcBorders>
            <w:vAlign w:val="center"/>
          </w:tcPr>
          <w:p w14:paraId="7206C675" w14:textId="489BDDE1" w:rsidR="00BD2E78" w:rsidRPr="007E0F91" w:rsidRDefault="00BD2E78" w:rsidP="00BD2E78">
            <w:pPr>
              <w:jc w:val="center"/>
              <w:rPr>
                <w:ins w:id="14169" w:author="Στάθης Καπ" w:date="2023-03-09T06:01:00Z"/>
                <w:sz w:val="16"/>
                <w:szCs w:val="16"/>
              </w:rPr>
            </w:pPr>
            <w:ins w:id="14170" w:author="Στάθης Καπ" w:date="2023-03-09T07:06:00Z">
              <w:r>
                <w:rPr>
                  <w:rFonts w:ascii="Calibri" w:hAnsi="Calibri" w:cs="Calibri"/>
                  <w:color w:val="000000"/>
                  <w:sz w:val="16"/>
                  <w:szCs w:val="16"/>
                </w:rPr>
                <w:t>1529</w:t>
              </w:r>
            </w:ins>
          </w:p>
        </w:tc>
        <w:tc>
          <w:tcPr>
            <w:tcW w:w="708" w:type="dxa"/>
            <w:vAlign w:val="center"/>
          </w:tcPr>
          <w:p w14:paraId="08F87031" w14:textId="5E9594FC" w:rsidR="00BD2E78" w:rsidRPr="007E0F91" w:rsidRDefault="00BD2E78" w:rsidP="00BD2E78">
            <w:pPr>
              <w:jc w:val="center"/>
              <w:rPr>
                <w:ins w:id="14171" w:author="Στάθης Καπ" w:date="2023-03-09T06:01:00Z"/>
                <w:sz w:val="16"/>
                <w:szCs w:val="16"/>
              </w:rPr>
            </w:pPr>
            <w:ins w:id="14172" w:author="Στάθης Καπ" w:date="2023-03-09T07:06:00Z">
              <w:r>
                <w:rPr>
                  <w:rFonts w:ascii="Calibri" w:hAnsi="Calibri" w:cs="Calibri"/>
                  <w:color w:val="000000"/>
                  <w:sz w:val="16"/>
                  <w:szCs w:val="16"/>
                </w:rPr>
                <w:t>8.66</w:t>
              </w:r>
            </w:ins>
          </w:p>
        </w:tc>
        <w:tc>
          <w:tcPr>
            <w:tcW w:w="652" w:type="dxa"/>
            <w:vMerge/>
            <w:tcBorders>
              <w:right w:val="single" w:sz="4" w:space="0" w:color="auto"/>
            </w:tcBorders>
            <w:vAlign w:val="center"/>
          </w:tcPr>
          <w:p w14:paraId="3DF4BAAD" w14:textId="77777777" w:rsidR="00BD2E78" w:rsidRPr="007E0F91" w:rsidRDefault="00BD2E78" w:rsidP="00BD2E78">
            <w:pPr>
              <w:jc w:val="center"/>
              <w:rPr>
                <w:ins w:id="14173" w:author="Στάθης Καπ" w:date="2023-03-09T06:01:00Z"/>
                <w:sz w:val="16"/>
                <w:szCs w:val="16"/>
              </w:rPr>
            </w:pPr>
          </w:p>
        </w:tc>
        <w:tc>
          <w:tcPr>
            <w:tcW w:w="453" w:type="dxa"/>
            <w:tcBorders>
              <w:left w:val="single" w:sz="4" w:space="0" w:color="auto"/>
            </w:tcBorders>
            <w:vAlign w:val="center"/>
          </w:tcPr>
          <w:p w14:paraId="70AA657F" w14:textId="0F5CC2AF" w:rsidR="00BD2E78" w:rsidRPr="007E0F91" w:rsidRDefault="00BD2E78" w:rsidP="00BD2E78">
            <w:pPr>
              <w:jc w:val="center"/>
              <w:rPr>
                <w:ins w:id="14174" w:author="Στάθης Καπ" w:date="2023-03-09T06:01:00Z"/>
                <w:sz w:val="16"/>
                <w:szCs w:val="16"/>
              </w:rPr>
            </w:pPr>
            <w:ins w:id="14175" w:author="Στάθης Καπ" w:date="2023-03-09T07:06:00Z">
              <w:r>
                <w:rPr>
                  <w:rFonts w:ascii="Calibri" w:hAnsi="Calibri" w:cs="Calibri"/>
                  <w:color w:val="000000"/>
                  <w:sz w:val="16"/>
                  <w:szCs w:val="16"/>
                </w:rPr>
                <w:t>1501</w:t>
              </w:r>
            </w:ins>
          </w:p>
        </w:tc>
        <w:tc>
          <w:tcPr>
            <w:tcW w:w="454" w:type="dxa"/>
            <w:vAlign w:val="center"/>
          </w:tcPr>
          <w:p w14:paraId="5404B37E" w14:textId="097EA531" w:rsidR="00BD2E78" w:rsidRPr="007E0F91" w:rsidRDefault="00BD2E78" w:rsidP="00BD2E78">
            <w:pPr>
              <w:jc w:val="center"/>
              <w:rPr>
                <w:ins w:id="14176" w:author="Στάθης Καπ" w:date="2023-03-09T06:01:00Z"/>
                <w:sz w:val="16"/>
                <w:szCs w:val="16"/>
              </w:rPr>
            </w:pPr>
            <w:ins w:id="14177" w:author="Στάθης Καπ" w:date="2023-03-09T07:06:00Z">
              <w:r>
                <w:rPr>
                  <w:rFonts w:ascii="Calibri" w:hAnsi="Calibri" w:cs="Calibri"/>
                  <w:color w:val="000000"/>
                  <w:sz w:val="16"/>
                  <w:szCs w:val="16"/>
                </w:rPr>
                <w:t>1.83</w:t>
              </w:r>
            </w:ins>
          </w:p>
        </w:tc>
        <w:tc>
          <w:tcPr>
            <w:tcW w:w="454" w:type="dxa"/>
            <w:vAlign w:val="center"/>
          </w:tcPr>
          <w:p w14:paraId="5366DA70" w14:textId="77FD5B96" w:rsidR="00BD2E78" w:rsidRPr="007E0F91" w:rsidRDefault="00BD2E78" w:rsidP="00BD2E78">
            <w:pPr>
              <w:jc w:val="center"/>
              <w:rPr>
                <w:ins w:id="14178" w:author="Στάθης Καπ" w:date="2023-03-09T06:01:00Z"/>
                <w:sz w:val="16"/>
                <w:szCs w:val="16"/>
              </w:rPr>
            </w:pPr>
            <w:ins w:id="14179" w:author="Στάθης Καπ" w:date="2023-03-09T07:06:00Z">
              <w:r>
                <w:rPr>
                  <w:rFonts w:ascii="Calibri" w:hAnsi="Calibri" w:cs="Calibri"/>
                  <w:color w:val="000000"/>
                  <w:sz w:val="16"/>
                  <w:szCs w:val="16"/>
                </w:rPr>
                <w:t>2.487</w:t>
              </w:r>
            </w:ins>
          </w:p>
        </w:tc>
        <w:tc>
          <w:tcPr>
            <w:tcW w:w="457" w:type="dxa"/>
            <w:tcBorders>
              <w:right w:val="single" w:sz="4" w:space="0" w:color="auto"/>
            </w:tcBorders>
            <w:vAlign w:val="center"/>
          </w:tcPr>
          <w:p w14:paraId="2BD6E995" w14:textId="4DAF7DB5" w:rsidR="00BD2E78" w:rsidRPr="007E0F91" w:rsidRDefault="00BD2E78" w:rsidP="00BD2E78">
            <w:pPr>
              <w:jc w:val="center"/>
              <w:rPr>
                <w:ins w:id="14180" w:author="Στάθης Καπ" w:date="2023-03-09T06:01:00Z"/>
                <w:sz w:val="16"/>
                <w:szCs w:val="16"/>
              </w:rPr>
            </w:pPr>
            <w:ins w:id="14181" w:author="Στάθης Καπ" w:date="2023-03-09T07:06:00Z">
              <w:r>
                <w:rPr>
                  <w:rFonts w:ascii="Calibri" w:hAnsi="Calibri" w:cs="Calibri"/>
                  <w:color w:val="000000"/>
                  <w:sz w:val="16"/>
                  <w:szCs w:val="16"/>
                </w:rPr>
                <w:t>-3.54</w:t>
              </w:r>
            </w:ins>
          </w:p>
        </w:tc>
        <w:tc>
          <w:tcPr>
            <w:tcW w:w="453" w:type="dxa"/>
            <w:tcBorders>
              <w:left w:val="single" w:sz="4" w:space="0" w:color="auto"/>
            </w:tcBorders>
            <w:vAlign w:val="center"/>
          </w:tcPr>
          <w:p w14:paraId="6ECBCC5F" w14:textId="371EC4FF" w:rsidR="00BD2E78" w:rsidRPr="007E0F91" w:rsidRDefault="00BD2E78" w:rsidP="00BD2E78">
            <w:pPr>
              <w:jc w:val="center"/>
              <w:rPr>
                <w:ins w:id="14182" w:author="Στάθης Καπ" w:date="2023-03-09T06:01:00Z"/>
                <w:sz w:val="16"/>
                <w:szCs w:val="16"/>
              </w:rPr>
            </w:pPr>
            <w:ins w:id="14183" w:author="Στάθης Καπ" w:date="2023-03-09T07:06:00Z">
              <w:r>
                <w:rPr>
                  <w:rFonts w:ascii="Calibri" w:hAnsi="Calibri" w:cs="Calibri"/>
                  <w:color w:val="000000"/>
                  <w:sz w:val="16"/>
                  <w:szCs w:val="16"/>
                </w:rPr>
                <w:t>1399</w:t>
              </w:r>
            </w:ins>
          </w:p>
        </w:tc>
        <w:tc>
          <w:tcPr>
            <w:tcW w:w="454" w:type="dxa"/>
            <w:vAlign w:val="center"/>
          </w:tcPr>
          <w:p w14:paraId="1B6C5126" w14:textId="4B100C2E" w:rsidR="00BD2E78" w:rsidRPr="007E0F91" w:rsidRDefault="00BD2E78" w:rsidP="00BD2E78">
            <w:pPr>
              <w:jc w:val="center"/>
              <w:rPr>
                <w:ins w:id="14184" w:author="Στάθης Καπ" w:date="2023-03-09T06:01:00Z"/>
                <w:sz w:val="16"/>
                <w:szCs w:val="16"/>
              </w:rPr>
            </w:pPr>
            <w:ins w:id="14185" w:author="Στάθης Καπ" w:date="2023-03-09T07:06:00Z">
              <w:r>
                <w:rPr>
                  <w:rFonts w:ascii="Calibri" w:hAnsi="Calibri" w:cs="Calibri"/>
                  <w:color w:val="000000"/>
                  <w:sz w:val="16"/>
                  <w:szCs w:val="16"/>
                </w:rPr>
                <w:t>8.5</w:t>
              </w:r>
            </w:ins>
          </w:p>
        </w:tc>
        <w:tc>
          <w:tcPr>
            <w:tcW w:w="454" w:type="dxa"/>
            <w:vAlign w:val="center"/>
          </w:tcPr>
          <w:p w14:paraId="2571E35E" w14:textId="1EC044D3" w:rsidR="00BD2E78" w:rsidRPr="007E0F91" w:rsidRDefault="00BD2E78" w:rsidP="00BD2E78">
            <w:pPr>
              <w:jc w:val="center"/>
              <w:rPr>
                <w:ins w:id="14186" w:author="Στάθης Καπ" w:date="2023-03-09T06:01:00Z"/>
                <w:sz w:val="16"/>
                <w:szCs w:val="16"/>
              </w:rPr>
            </w:pPr>
            <w:ins w:id="14187" w:author="Στάθης Καπ" w:date="2023-03-09T07:06:00Z">
              <w:r>
                <w:rPr>
                  <w:rFonts w:ascii="Calibri" w:hAnsi="Calibri" w:cs="Calibri"/>
                  <w:color w:val="000000"/>
                  <w:sz w:val="16"/>
                  <w:szCs w:val="16"/>
                </w:rPr>
                <w:t>1.158</w:t>
              </w:r>
            </w:ins>
          </w:p>
        </w:tc>
        <w:tc>
          <w:tcPr>
            <w:tcW w:w="454" w:type="dxa"/>
            <w:tcBorders>
              <w:right w:val="single" w:sz="4" w:space="0" w:color="auto"/>
            </w:tcBorders>
            <w:vAlign w:val="center"/>
          </w:tcPr>
          <w:p w14:paraId="1D2C4858" w14:textId="511D1377" w:rsidR="00BD2E78" w:rsidRPr="007E0F91" w:rsidRDefault="00BD2E78" w:rsidP="00BD2E78">
            <w:pPr>
              <w:jc w:val="center"/>
              <w:rPr>
                <w:ins w:id="14188" w:author="Στάθης Καπ" w:date="2023-03-09T06:01:00Z"/>
                <w:sz w:val="16"/>
                <w:szCs w:val="16"/>
              </w:rPr>
            </w:pPr>
            <w:ins w:id="14189" w:author="Στάθης Καπ" w:date="2023-03-09T07:06:00Z">
              <w:r>
                <w:rPr>
                  <w:rFonts w:ascii="Calibri" w:hAnsi="Calibri" w:cs="Calibri"/>
                  <w:color w:val="000000"/>
                  <w:sz w:val="16"/>
                  <w:szCs w:val="16"/>
                </w:rPr>
                <w:t>51.79</w:t>
              </w:r>
            </w:ins>
          </w:p>
        </w:tc>
        <w:tc>
          <w:tcPr>
            <w:tcW w:w="453" w:type="dxa"/>
            <w:tcBorders>
              <w:left w:val="single" w:sz="4" w:space="0" w:color="auto"/>
            </w:tcBorders>
            <w:vAlign w:val="center"/>
          </w:tcPr>
          <w:p w14:paraId="46E01E7A" w14:textId="57B95A52" w:rsidR="00BD2E78" w:rsidRPr="007E0F91" w:rsidRDefault="00BD2E78" w:rsidP="00BD2E78">
            <w:pPr>
              <w:jc w:val="center"/>
              <w:rPr>
                <w:ins w:id="14190" w:author="Στάθης Καπ" w:date="2023-03-09T06:01:00Z"/>
                <w:sz w:val="16"/>
                <w:szCs w:val="16"/>
              </w:rPr>
            </w:pPr>
            <w:ins w:id="14191" w:author="Στάθης Καπ" w:date="2023-03-09T07:06:00Z">
              <w:r>
                <w:rPr>
                  <w:rFonts w:ascii="Calibri" w:hAnsi="Calibri" w:cs="Calibri"/>
                  <w:color w:val="000000"/>
                  <w:sz w:val="16"/>
                  <w:szCs w:val="16"/>
                </w:rPr>
                <w:t>1427</w:t>
              </w:r>
            </w:ins>
          </w:p>
        </w:tc>
        <w:tc>
          <w:tcPr>
            <w:tcW w:w="454" w:type="dxa"/>
            <w:vAlign w:val="center"/>
          </w:tcPr>
          <w:p w14:paraId="1EFE053D" w14:textId="0EF35653" w:rsidR="00BD2E78" w:rsidRPr="007E0F91" w:rsidRDefault="00BD2E78" w:rsidP="00BD2E78">
            <w:pPr>
              <w:jc w:val="center"/>
              <w:rPr>
                <w:ins w:id="14192" w:author="Στάθης Καπ" w:date="2023-03-09T06:01:00Z"/>
                <w:sz w:val="16"/>
                <w:szCs w:val="16"/>
              </w:rPr>
            </w:pPr>
            <w:ins w:id="14193" w:author="Στάθης Καπ" w:date="2023-03-09T07:06:00Z">
              <w:r>
                <w:rPr>
                  <w:rFonts w:ascii="Calibri" w:hAnsi="Calibri" w:cs="Calibri"/>
                  <w:color w:val="000000"/>
                  <w:sz w:val="16"/>
                  <w:szCs w:val="16"/>
                </w:rPr>
                <w:t>6.67</w:t>
              </w:r>
            </w:ins>
          </w:p>
        </w:tc>
        <w:tc>
          <w:tcPr>
            <w:tcW w:w="454" w:type="dxa"/>
            <w:vAlign w:val="center"/>
          </w:tcPr>
          <w:p w14:paraId="121BC39D" w14:textId="3C38ECD5" w:rsidR="00BD2E78" w:rsidRPr="007E0F91" w:rsidRDefault="00BD2E78" w:rsidP="00BD2E78">
            <w:pPr>
              <w:jc w:val="center"/>
              <w:rPr>
                <w:ins w:id="14194" w:author="Στάθης Καπ" w:date="2023-03-09T06:01:00Z"/>
                <w:sz w:val="16"/>
                <w:szCs w:val="16"/>
              </w:rPr>
            </w:pPr>
            <w:ins w:id="14195" w:author="Στάθης Καπ" w:date="2023-03-09T07:06:00Z">
              <w:r>
                <w:rPr>
                  <w:rFonts w:ascii="Calibri" w:hAnsi="Calibri" w:cs="Calibri"/>
                  <w:color w:val="000000"/>
                  <w:sz w:val="16"/>
                  <w:szCs w:val="16"/>
                </w:rPr>
                <w:t>1.409</w:t>
              </w:r>
            </w:ins>
          </w:p>
        </w:tc>
        <w:tc>
          <w:tcPr>
            <w:tcW w:w="461" w:type="dxa"/>
            <w:tcBorders>
              <w:right w:val="single" w:sz="4" w:space="0" w:color="auto"/>
            </w:tcBorders>
            <w:vAlign w:val="center"/>
          </w:tcPr>
          <w:p w14:paraId="4E2C1854" w14:textId="6EE28350" w:rsidR="00BD2E78" w:rsidRPr="007E0F91" w:rsidRDefault="00BD2E78" w:rsidP="00BD2E78">
            <w:pPr>
              <w:jc w:val="center"/>
              <w:rPr>
                <w:ins w:id="14196" w:author="Στάθης Καπ" w:date="2023-03-09T06:01:00Z"/>
                <w:sz w:val="16"/>
                <w:szCs w:val="16"/>
              </w:rPr>
            </w:pPr>
            <w:ins w:id="14197" w:author="Στάθης Καπ" w:date="2023-03-09T07:06:00Z">
              <w:r>
                <w:rPr>
                  <w:rFonts w:ascii="Calibri" w:hAnsi="Calibri" w:cs="Calibri"/>
                  <w:color w:val="000000"/>
                  <w:sz w:val="16"/>
                  <w:szCs w:val="16"/>
                </w:rPr>
                <w:t>41.34</w:t>
              </w:r>
            </w:ins>
          </w:p>
        </w:tc>
      </w:tr>
      <w:tr w:rsidR="00BD2E78" w14:paraId="45EE3358" w14:textId="77777777" w:rsidTr="001E35AD">
        <w:trPr>
          <w:trHeight w:val="170"/>
          <w:jc w:val="center"/>
          <w:ins w:id="14198"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220A7C8" w14:textId="77777777" w:rsidR="00BD2E78" w:rsidRPr="007E0F91" w:rsidRDefault="00BD2E78" w:rsidP="00BD2E78">
            <w:pPr>
              <w:jc w:val="center"/>
              <w:rPr>
                <w:ins w:id="14199" w:author="Στάθης Καπ" w:date="2023-03-09T06:01:00Z"/>
                <w:sz w:val="16"/>
                <w:szCs w:val="16"/>
              </w:rPr>
            </w:pPr>
            <w:ins w:id="14200" w:author="Στάθης Καπ" w:date="2023-03-09T06:01:00Z">
              <w:r w:rsidRPr="007E0F91">
                <w:rPr>
                  <w:sz w:val="16"/>
                  <w:szCs w:val="16"/>
                </w:rPr>
                <w:t>pr15</w:t>
              </w:r>
            </w:ins>
          </w:p>
        </w:tc>
        <w:tc>
          <w:tcPr>
            <w:tcW w:w="565" w:type="dxa"/>
            <w:tcBorders>
              <w:left w:val="single" w:sz="4" w:space="0" w:color="auto"/>
            </w:tcBorders>
            <w:vAlign w:val="center"/>
          </w:tcPr>
          <w:p w14:paraId="09D16D9D" w14:textId="2F8DEEEF" w:rsidR="00BD2E78" w:rsidRPr="007E0F91" w:rsidRDefault="00BD2E78" w:rsidP="00BD2E78">
            <w:pPr>
              <w:jc w:val="center"/>
              <w:rPr>
                <w:ins w:id="14201" w:author="Στάθης Καπ" w:date="2023-03-09T06:01:00Z"/>
                <w:sz w:val="16"/>
                <w:szCs w:val="16"/>
              </w:rPr>
            </w:pPr>
            <w:ins w:id="14202" w:author="Στάθης Καπ" w:date="2023-03-09T07:06:00Z">
              <w:r>
                <w:rPr>
                  <w:rFonts w:ascii="Calibri" w:hAnsi="Calibri" w:cstheme="minorHAnsi"/>
                  <w:color w:val="000000"/>
                  <w:sz w:val="16"/>
                  <w:szCs w:val="16"/>
                </w:rPr>
                <w:t>2065</w:t>
              </w:r>
            </w:ins>
          </w:p>
        </w:tc>
        <w:tc>
          <w:tcPr>
            <w:tcW w:w="679" w:type="dxa"/>
            <w:tcBorders>
              <w:right w:val="single" w:sz="4" w:space="0" w:color="auto"/>
            </w:tcBorders>
            <w:vAlign w:val="center"/>
          </w:tcPr>
          <w:p w14:paraId="4266DE3A" w14:textId="6261CE88" w:rsidR="00BD2E78" w:rsidRPr="007E0F91" w:rsidRDefault="00BD2E78" w:rsidP="00BD2E78">
            <w:pPr>
              <w:jc w:val="center"/>
              <w:rPr>
                <w:ins w:id="14203" w:author="Στάθης Καπ" w:date="2023-03-09T06:01:00Z"/>
                <w:sz w:val="16"/>
                <w:szCs w:val="16"/>
              </w:rPr>
            </w:pPr>
            <w:ins w:id="14204" w:author="Στάθης Καπ" w:date="2023-03-09T07:06:00Z">
              <w:r>
                <w:rPr>
                  <w:rFonts w:ascii="Calibri" w:hAnsi="Calibri" w:cstheme="minorHAnsi"/>
                  <w:color w:val="000000"/>
                  <w:sz w:val="16"/>
                  <w:szCs w:val="16"/>
                </w:rPr>
                <w:t>1818</w:t>
              </w:r>
            </w:ins>
          </w:p>
        </w:tc>
        <w:tc>
          <w:tcPr>
            <w:tcW w:w="453" w:type="dxa"/>
            <w:tcBorders>
              <w:left w:val="single" w:sz="4" w:space="0" w:color="auto"/>
            </w:tcBorders>
            <w:vAlign w:val="center"/>
          </w:tcPr>
          <w:p w14:paraId="7F6827C4" w14:textId="0CFED637" w:rsidR="00BD2E78" w:rsidRPr="007E0F91" w:rsidRDefault="00BD2E78" w:rsidP="00BD2E78">
            <w:pPr>
              <w:jc w:val="center"/>
              <w:rPr>
                <w:ins w:id="14205" w:author="Στάθης Καπ" w:date="2023-03-09T06:01:00Z"/>
                <w:sz w:val="16"/>
                <w:szCs w:val="16"/>
              </w:rPr>
            </w:pPr>
            <w:ins w:id="14206" w:author="Στάθης Καπ" w:date="2023-03-09T07:06:00Z">
              <w:r>
                <w:rPr>
                  <w:rFonts w:ascii="Calibri" w:hAnsi="Calibri" w:cs="Calibri"/>
                  <w:color w:val="000000"/>
                  <w:sz w:val="16"/>
                  <w:szCs w:val="16"/>
                </w:rPr>
                <w:t>1824</w:t>
              </w:r>
            </w:ins>
          </w:p>
        </w:tc>
        <w:tc>
          <w:tcPr>
            <w:tcW w:w="708" w:type="dxa"/>
            <w:vAlign w:val="center"/>
          </w:tcPr>
          <w:p w14:paraId="59CA7C18" w14:textId="0F323193" w:rsidR="00BD2E78" w:rsidRPr="007E0F91" w:rsidRDefault="00BD2E78" w:rsidP="00BD2E78">
            <w:pPr>
              <w:jc w:val="center"/>
              <w:rPr>
                <w:ins w:id="14207" w:author="Στάθης Καπ" w:date="2023-03-09T06:01:00Z"/>
                <w:sz w:val="16"/>
                <w:szCs w:val="16"/>
              </w:rPr>
            </w:pPr>
            <w:ins w:id="14208" w:author="Στάθης Καπ" w:date="2023-03-09T07:06:00Z">
              <w:r>
                <w:rPr>
                  <w:rFonts w:ascii="Calibri" w:hAnsi="Calibri" w:cs="Calibri"/>
                  <w:color w:val="000000"/>
                  <w:sz w:val="16"/>
                  <w:szCs w:val="16"/>
                </w:rPr>
                <w:t>11.67</w:t>
              </w:r>
            </w:ins>
          </w:p>
        </w:tc>
        <w:tc>
          <w:tcPr>
            <w:tcW w:w="652" w:type="dxa"/>
            <w:vMerge/>
            <w:tcBorders>
              <w:right w:val="single" w:sz="4" w:space="0" w:color="auto"/>
            </w:tcBorders>
            <w:vAlign w:val="center"/>
          </w:tcPr>
          <w:p w14:paraId="48078227" w14:textId="77777777" w:rsidR="00BD2E78" w:rsidRPr="007E0F91" w:rsidRDefault="00BD2E78" w:rsidP="00BD2E78">
            <w:pPr>
              <w:jc w:val="center"/>
              <w:rPr>
                <w:ins w:id="14209" w:author="Στάθης Καπ" w:date="2023-03-09T06:01:00Z"/>
                <w:sz w:val="16"/>
                <w:szCs w:val="16"/>
              </w:rPr>
            </w:pPr>
          </w:p>
        </w:tc>
        <w:tc>
          <w:tcPr>
            <w:tcW w:w="453" w:type="dxa"/>
            <w:tcBorders>
              <w:left w:val="single" w:sz="4" w:space="0" w:color="auto"/>
            </w:tcBorders>
            <w:vAlign w:val="center"/>
          </w:tcPr>
          <w:p w14:paraId="6318FF69" w14:textId="5F06B56B" w:rsidR="00BD2E78" w:rsidRPr="007E0F91" w:rsidRDefault="00BD2E78" w:rsidP="00BD2E78">
            <w:pPr>
              <w:jc w:val="center"/>
              <w:rPr>
                <w:ins w:id="14210" w:author="Στάθης Καπ" w:date="2023-03-09T06:01:00Z"/>
                <w:sz w:val="16"/>
                <w:szCs w:val="16"/>
              </w:rPr>
            </w:pPr>
            <w:ins w:id="14211" w:author="Στάθης Καπ" w:date="2023-03-09T07:06:00Z">
              <w:r>
                <w:rPr>
                  <w:rFonts w:ascii="Calibri" w:hAnsi="Calibri" w:cs="Calibri"/>
                  <w:color w:val="000000"/>
                  <w:sz w:val="16"/>
                  <w:szCs w:val="16"/>
                </w:rPr>
                <w:t>1815</w:t>
              </w:r>
            </w:ins>
          </w:p>
        </w:tc>
        <w:tc>
          <w:tcPr>
            <w:tcW w:w="454" w:type="dxa"/>
            <w:vAlign w:val="center"/>
          </w:tcPr>
          <w:p w14:paraId="510B58E7" w14:textId="5BC64FE1" w:rsidR="00BD2E78" w:rsidRPr="007E0F91" w:rsidRDefault="00BD2E78" w:rsidP="00BD2E78">
            <w:pPr>
              <w:jc w:val="center"/>
              <w:rPr>
                <w:ins w:id="14212" w:author="Στάθης Καπ" w:date="2023-03-09T06:01:00Z"/>
                <w:sz w:val="16"/>
                <w:szCs w:val="16"/>
              </w:rPr>
            </w:pPr>
            <w:ins w:id="14213" w:author="Στάθης Καπ" w:date="2023-03-09T07:06:00Z">
              <w:r>
                <w:rPr>
                  <w:rFonts w:ascii="Calibri" w:hAnsi="Calibri" w:cs="Calibri"/>
                  <w:color w:val="000000"/>
                  <w:sz w:val="16"/>
                  <w:szCs w:val="16"/>
                </w:rPr>
                <w:t>0.49</w:t>
              </w:r>
            </w:ins>
          </w:p>
        </w:tc>
        <w:tc>
          <w:tcPr>
            <w:tcW w:w="454" w:type="dxa"/>
            <w:vAlign w:val="center"/>
          </w:tcPr>
          <w:p w14:paraId="3B5E7620" w14:textId="4E697E9E" w:rsidR="00BD2E78" w:rsidRPr="007E0F91" w:rsidRDefault="00BD2E78" w:rsidP="00BD2E78">
            <w:pPr>
              <w:jc w:val="center"/>
              <w:rPr>
                <w:ins w:id="14214" w:author="Στάθης Καπ" w:date="2023-03-09T06:01:00Z"/>
                <w:sz w:val="16"/>
                <w:szCs w:val="16"/>
              </w:rPr>
            </w:pPr>
            <w:ins w:id="14215" w:author="Στάθης Καπ" w:date="2023-03-09T07:06:00Z">
              <w:r>
                <w:rPr>
                  <w:rFonts w:ascii="Calibri" w:hAnsi="Calibri" w:cs="Calibri"/>
                  <w:color w:val="000000"/>
                  <w:sz w:val="16"/>
                  <w:szCs w:val="16"/>
                </w:rPr>
                <w:t>5.457</w:t>
              </w:r>
            </w:ins>
          </w:p>
        </w:tc>
        <w:tc>
          <w:tcPr>
            <w:tcW w:w="457" w:type="dxa"/>
            <w:tcBorders>
              <w:right w:val="single" w:sz="4" w:space="0" w:color="auto"/>
            </w:tcBorders>
            <w:vAlign w:val="center"/>
          </w:tcPr>
          <w:p w14:paraId="31E68C28" w14:textId="402B4179" w:rsidR="00BD2E78" w:rsidRPr="007E0F91" w:rsidRDefault="00BD2E78" w:rsidP="00BD2E78">
            <w:pPr>
              <w:jc w:val="center"/>
              <w:rPr>
                <w:ins w:id="14216" w:author="Στάθης Καπ" w:date="2023-03-09T06:01:00Z"/>
                <w:sz w:val="16"/>
                <w:szCs w:val="16"/>
              </w:rPr>
            </w:pPr>
            <w:ins w:id="14217" w:author="Στάθης Καπ" w:date="2023-03-09T07:06:00Z">
              <w:r>
                <w:rPr>
                  <w:rFonts w:ascii="Calibri" w:hAnsi="Calibri" w:cs="Calibri"/>
                  <w:color w:val="000000"/>
                  <w:sz w:val="16"/>
                  <w:szCs w:val="16"/>
                </w:rPr>
                <w:t>18.86</w:t>
              </w:r>
            </w:ins>
          </w:p>
        </w:tc>
        <w:tc>
          <w:tcPr>
            <w:tcW w:w="453" w:type="dxa"/>
            <w:tcBorders>
              <w:left w:val="single" w:sz="4" w:space="0" w:color="auto"/>
            </w:tcBorders>
            <w:vAlign w:val="center"/>
          </w:tcPr>
          <w:p w14:paraId="749BAEE6" w14:textId="602E49EF" w:rsidR="00BD2E78" w:rsidRPr="007E0F91" w:rsidRDefault="00BD2E78" w:rsidP="00BD2E78">
            <w:pPr>
              <w:jc w:val="center"/>
              <w:rPr>
                <w:ins w:id="14218" w:author="Στάθης Καπ" w:date="2023-03-09T06:01:00Z"/>
                <w:sz w:val="16"/>
                <w:szCs w:val="16"/>
              </w:rPr>
            </w:pPr>
            <w:ins w:id="14219" w:author="Στάθης Καπ" w:date="2023-03-09T07:06:00Z">
              <w:r>
                <w:rPr>
                  <w:rFonts w:ascii="Calibri" w:hAnsi="Calibri" w:cs="Calibri"/>
                  <w:color w:val="000000"/>
                  <w:sz w:val="16"/>
                  <w:szCs w:val="16"/>
                </w:rPr>
                <w:t>1746</w:t>
              </w:r>
            </w:ins>
          </w:p>
        </w:tc>
        <w:tc>
          <w:tcPr>
            <w:tcW w:w="454" w:type="dxa"/>
            <w:vAlign w:val="center"/>
          </w:tcPr>
          <w:p w14:paraId="13919BA1" w14:textId="5D3DD391" w:rsidR="00BD2E78" w:rsidRPr="007E0F91" w:rsidRDefault="00BD2E78" w:rsidP="00BD2E78">
            <w:pPr>
              <w:jc w:val="center"/>
              <w:rPr>
                <w:ins w:id="14220" w:author="Στάθης Καπ" w:date="2023-03-09T06:01:00Z"/>
                <w:sz w:val="16"/>
                <w:szCs w:val="16"/>
              </w:rPr>
            </w:pPr>
            <w:ins w:id="14221" w:author="Στάθης Καπ" w:date="2023-03-09T07:06:00Z">
              <w:r>
                <w:rPr>
                  <w:rFonts w:ascii="Calibri" w:hAnsi="Calibri" w:cs="Calibri"/>
                  <w:color w:val="000000"/>
                  <w:sz w:val="16"/>
                  <w:szCs w:val="16"/>
                </w:rPr>
                <w:t>4.28</w:t>
              </w:r>
            </w:ins>
          </w:p>
        </w:tc>
        <w:tc>
          <w:tcPr>
            <w:tcW w:w="454" w:type="dxa"/>
            <w:vAlign w:val="center"/>
          </w:tcPr>
          <w:p w14:paraId="540C1C85" w14:textId="5FCC0AB1" w:rsidR="00BD2E78" w:rsidRPr="007E0F91" w:rsidRDefault="00BD2E78" w:rsidP="00BD2E78">
            <w:pPr>
              <w:jc w:val="center"/>
              <w:rPr>
                <w:ins w:id="14222" w:author="Στάθης Καπ" w:date="2023-03-09T06:01:00Z"/>
                <w:sz w:val="16"/>
                <w:szCs w:val="16"/>
              </w:rPr>
            </w:pPr>
            <w:ins w:id="14223" w:author="Στάθης Καπ" w:date="2023-03-09T07:06:00Z">
              <w:r>
                <w:rPr>
                  <w:rFonts w:ascii="Calibri" w:hAnsi="Calibri" w:cs="Calibri"/>
                  <w:color w:val="000000"/>
                  <w:sz w:val="16"/>
                  <w:szCs w:val="16"/>
                </w:rPr>
                <w:t>1.685</w:t>
              </w:r>
            </w:ins>
          </w:p>
        </w:tc>
        <w:tc>
          <w:tcPr>
            <w:tcW w:w="454" w:type="dxa"/>
            <w:tcBorders>
              <w:right w:val="single" w:sz="4" w:space="0" w:color="auto"/>
            </w:tcBorders>
            <w:vAlign w:val="center"/>
          </w:tcPr>
          <w:p w14:paraId="6FAEFA86" w14:textId="31C31D44" w:rsidR="00BD2E78" w:rsidRPr="007E0F91" w:rsidRDefault="00BD2E78" w:rsidP="00BD2E78">
            <w:pPr>
              <w:jc w:val="center"/>
              <w:rPr>
                <w:ins w:id="14224" w:author="Στάθης Καπ" w:date="2023-03-09T06:01:00Z"/>
                <w:sz w:val="16"/>
                <w:szCs w:val="16"/>
              </w:rPr>
            </w:pPr>
            <w:ins w:id="14225" w:author="Στάθης Καπ" w:date="2023-03-09T07:06:00Z">
              <w:r>
                <w:rPr>
                  <w:rFonts w:ascii="Calibri" w:hAnsi="Calibri" w:cs="Calibri"/>
                  <w:color w:val="000000"/>
                  <w:sz w:val="16"/>
                  <w:szCs w:val="16"/>
                </w:rPr>
                <w:t>74.94</w:t>
              </w:r>
            </w:ins>
          </w:p>
        </w:tc>
        <w:tc>
          <w:tcPr>
            <w:tcW w:w="453" w:type="dxa"/>
            <w:tcBorders>
              <w:left w:val="single" w:sz="4" w:space="0" w:color="auto"/>
            </w:tcBorders>
            <w:vAlign w:val="center"/>
          </w:tcPr>
          <w:p w14:paraId="26CDC936" w14:textId="1CF38B90" w:rsidR="00BD2E78" w:rsidRPr="007E0F91" w:rsidRDefault="00BD2E78" w:rsidP="00BD2E78">
            <w:pPr>
              <w:jc w:val="center"/>
              <w:rPr>
                <w:ins w:id="14226" w:author="Στάθης Καπ" w:date="2023-03-09T06:01:00Z"/>
                <w:sz w:val="16"/>
                <w:szCs w:val="16"/>
              </w:rPr>
            </w:pPr>
            <w:ins w:id="14227" w:author="Στάθης Καπ" w:date="2023-03-09T07:06:00Z">
              <w:r>
                <w:rPr>
                  <w:rFonts w:ascii="Calibri" w:hAnsi="Calibri" w:cs="Calibri"/>
                  <w:color w:val="000000"/>
                  <w:sz w:val="16"/>
                  <w:szCs w:val="16"/>
                </w:rPr>
                <w:t>1606</w:t>
              </w:r>
            </w:ins>
          </w:p>
        </w:tc>
        <w:tc>
          <w:tcPr>
            <w:tcW w:w="454" w:type="dxa"/>
            <w:vAlign w:val="center"/>
          </w:tcPr>
          <w:p w14:paraId="3FACF110" w14:textId="4C5615AA" w:rsidR="00BD2E78" w:rsidRPr="007E0F91" w:rsidRDefault="00BD2E78" w:rsidP="00BD2E78">
            <w:pPr>
              <w:jc w:val="center"/>
              <w:rPr>
                <w:ins w:id="14228" w:author="Στάθης Καπ" w:date="2023-03-09T06:01:00Z"/>
                <w:sz w:val="16"/>
                <w:szCs w:val="16"/>
              </w:rPr>
            </w:pPr>
            <w:ins w:id="14229" w:author="Στάθης Καπ" w:date="2023-03-09T07:06:00Z">
              <w:r>
                <w:rPr>
                  <w:rFonts w:ascii="Calibri" w:hAnsi="Calibri" w:cs="Calibri"/>
                  <w:color w:val="000000"/>
                  <w:sz w:val="16"/>
                  <w:szCs w:val="16"/>
                </w:rPr>
                <w:t>11.95</w:t>
              </w:r>
            </w:ins>
          </w:p>
        </w:tc>
        <w:tc>
          <w:tcPr>
            <w:tcW w:w="454" w:type="dxa"/>
            <w:vAlign w:val="center"/>
          </w:tcPr>
          <w:p w14:paraId="68A8C17C" w14:textId="51A735AD" w:rsidR="00BD2E78" w:rsidRPr="007E0F91" w:rsidRDefault="00BD2E78" w:rsidP="00BD2E78">
            <w:pPr>
              <w:jc w:val="center"/>
              <w:rPr>
                <w:ins w:id="14230" w:author="Στάθης Καπ" w:date="2023-03-09T06:01:00Z"/>
                <w:sz w:val="16"/>
                <w:szCs w:val="16"/>
              </w:rPr>
            </w:pPr>
            <w:ins w:id="14231" w:author="Στάθης Καπ" w:date="2023-03-09T07:06:00Z">
              <w:r>
                <w:rPr>
                  <w:rFonts w:ascii="Calibri" w:hAnsi="Calibri" w:cs="Calibri"/>
                  <w:color w:val="000000"/>
                  <w:sz w:val="16"/>
                  <w:szCs w:val="16"/>
                </w:rPr>
                <w:t>1.215</w:t>
              </w:r>
            </w:ins>
          </w:p>
        </w:tc>
        <w:tc>
          <w:tcPr>
            <w:tcW w:w="461" w:type="dxa"/>
            <w:tcBorders>
              <w:right w:val="single" w:sz="4" w:space="0" w:color="auto"/>
            </w:tcBorders>
            <w:vAlign w:val="center"/>
          </w:tcPr>
          <w:p w14:paraId="2D13A79C" w14:textId="16C2FC86" w:rsidR="00BD2E78" w:rsidRPr="007E0F91" w:rsidRDefault="00BD2E78" w:rsidP="00BD2E78">
            <w:pPr>
              <w:jc w:val="center"/>
              <w:rPr>
                <w:ins w:id="14232" w:author="Στάθης Καπ" w:date="2023-03-09T06:01:00Z"/>
                <w:sz w:val="16"/>
                <w:szCs w:val="16"/>
              </w:rPr>
            </w:pPr>
            <w:ins w:id="14233" w:author="Στάθης Καπ" w:date="2023-03-09T07:06:00Z">
              <w:r>
                <w:rPr>
                  <w:rFonts w:ascii="Calibri" w:hAnsi="Calibri" w:cs="Calibri"/>
                  <w:color w:val="000000"/>
                  <w:sz w:val="16"/>
                  <w:szCs w:val="16"/>
                </w:rPr>
                <w:t>81.93</w:t>
              </w:r>
            </w:ins>
          </w:p>
        </w:tc>
      </w:tr>
      <w:tr w:rsidR="00BD2E78" w14:paraId="67965967" w14:textId="77777777" w:rsidTr="001E35AD">
        <w:trPr>
          <w:trHeight w:val="170"/>
          <w:jc w:val="center"/>
          <w:ins w:id="14234"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579604A6" w14:textId="77777777" w:rsidR="00BD2E78" w:rsidRPr="007E0F91" w:rsidRDefault="00BD2E78" w:rsidP="00BD2E78">
            <w:pPr>
              <w:jc w:val="center"/>
              <w:rPr>
                <w:ins w:id="14235" w:author="Στάθης Καπ" w:date="2023-03-09T06:01:00Z"/>
                <w:sz w:val="16"/>
                <w:szCs w:val="16"/>
              </w:rPr>
            </w:pPr>
            <w:ins w:id="14236" w:author="Στάθης Καπ" w:date="2023-03-09T06:01:00Z">
              <w:r w:rsidRPr="007E0F91">
                <w:rPr>
                  <w:sz w:val="16"/>
                  <w:szCs w:val="16"/>
                </w:rPr>
                <w:t>pr16</w:t>
              </w:r>
            </w:ins>
          </w:p>
        </w:tc>
        <w:tc>
          <w:tcPr>
            <w:tcW w:w="565" w:type="dxa"/>
            <w:tcBorders>
              <w:left w:val="single" w:sz="4" w:space="0" w:color="auto"/>
            </w:tcBorders>
            <w:vAlign w:val="center"/>
          </w:tcPr>
          <w:p w14:paraId="313D3A0F" w14:textId="2EF6E45B" w:rsidR="00BD2E78" w:rsidRPr="007E0F91" w:rsidRDefault="00BD2E78" w:rsidP="00BD2E78">
            <w:pPr>
              <w:jc w:val="center"/>
              <w:rPr>
                <w:ins w:id="14237" w:author="Στάθης Καπ" w:date="2023-03-09T06:01:00Z"/>
                <w:sz w:val="16"/>
                <w:szCs w:val="16"/>
              </w:rPr>
            </w:pPr>
            <w:ins w:id="14238" w:author="Στάθης Καπ" w:date="2023-03-09T07:06:00Z">
              <w:r>
                <w:rPr>
                  <w:rFonts w:ascii="Calibri" w:hAnsi="Calibri" w:cstheme="minorHAnsi"/>
                  <w:color w:val="000000"/>
                  <w:sz w:val="16"/>
                  <w:szCs w:val="16"/>
                </w:rPr>
                <w:t>2065</w:t>
              </w:r>
            </w:ins>
          </w:p>
        </w:tc>
        <w:tc>
          <w:tcPr>
            <w:tcW w:w="679" w:type="dxa"/>
            <w:tcBorders>
              <w:right w:val="single" w:sz="4" w:space="0" w:color="auto"/>
            </w:tcBorders>
            <w:vAlign w:val="center"/>
          </w:tcPr>
          <w:p w14:paraId="14E91E8E" w14:textId="20080B68" w:rsidR="00BD2E78" w:rsidRPr="007E0F91" w:rsidRDefault="00BD2E78" w:rsidP="00BD2E78">
            <w:pPr>
              <w:jc w:val="center"/>
              <w:rPr>
                <w:ins w:id="14239" w:author="Στάθης Καπ" w:date="2023-03-09T06:01:00Z"/>
                <w:sz w:val="16"/>
                <w:szCs w:val="16"/>
              </w:rPr>
            </w:pPr>
            <w:ins w:id="14240" w:author="Στάθης Καπ" w:date="2023-03-09T07:06:00Z">
              <w:r>
                <w:rPr>
                  <w:rFonts w:ascii="Calibri" w:hAnsi="Calibri" w:cstheme="minorHAnsi"/>
                  <w:color w:val="000000"/>
                  <w:sz w:val="16"/>
                  <w:szCs w:val="16"/>
                </w:rPr>
                <w:t>1889</w:t>
              </w:r>
            </w:ins>
          </w:p>
        </w:tc>
        <w:tc>
          <w:tcPr>
            <w:tcW w:w="453" w:type="dxa"/>
            <w:tcBorders>
              <w:left w:val="single" w:sz="4" w:space="0" w:color="auto"/>
            </w:tcBorders>
            <w:vAlign w:val="center"/>
          </w:tcPr>
          <w:p w14:paraId="4E45DD8A" w14:textId="7679F16A" w:rsidR="00BD2E78" w:rsidRPr="007E0F91" w:rsidRDefault="00BD2E78" w:rsidP="00BD2E78">
            <w:pPr>
              <w:jc w:val="center"/>
              <w:rPr>
                <w:ins w:id="14241" w:author="Στάθης Καπ" w:date="2023-03-09T06:01:00Z"/>
                <w:sz w:val="16"/>
                <w:szCs w:val="16"/>
              </w:rPr>
            </w:pPr>
            <w:ins w:id="14242" w:author="Στάθης Καπ" w:date="2023-03-09T07:06:00Z">
              <w:r>
                <w:rPr>
                  <w:rFonts w:ascii="Calibri" w:hAnsi="Calibri" w:cs="Calibri"/>
                  <w:color w:val="000000"/>
                  <w:sz w:val="16"/>
                  <w:szCs w:val="16"/>
                </w:rPr>
                <w:t>1861</w:t>
              </w:r>
            </w:ins>
          </w:p>
        </w:tc>
        <w:tc>
          <w:tcPr>
            <w:tcW w:w="708" w:type="dxa"/>
            <w:vAlign w:val="center"/>
          </w:tcPr>
          <w:p w14:paraId="6950DA8F" w14:textId="1B4D5A50" w:rsidR="00BD2E78" w:rsidRPr="007E0F91" w:rsidRDefault="00BD2E78" w:rsidP="00BD2E78">
            <w:pPr>
              <w:jc w:val="center"/>
              <w:rPr>
                <w:ins w:id="14243" w:author="Στάθης Καπ" w:date="2023-03-09T06:01:00Z"/>
                <w:sz w:val="16"/>
                <w:szCs w:val="16"/>
              </w:rPr>
            </w:pPr>
            <w:ins w:id="14244" w:author="Στάθης Καπ" w:date="2023-03-09T07:06:00Z">
              <w:r>
                <w:rPr>
                  <w:rFonts w:ascii="Calibri" w:hAnsi="Calibri" w:cs="Calibri"/>
                  <w:color w:val="000000"/>
                  <w:sz w:val="16"/>
                  <w:szCs w:val="16"/>
                </w:rPr>
                <w:t>9.88</w:t>
              </w:r>
            </w:ins>
          </w:p>
        </w:tc>
        <w:tc>
          <w:tcPr>
            <w:tcW w:w="652" w:type="dxa"/>
            <w:vMerge/>
            <w:tcBorders>
              <w:right w:val="single" w:sz="4" w:space="0" w:color="auto"/>
            </w:tcBorders>
            <w:vAlign w:val="center"/>
          </w:tcPr>
          <w:p w14:paraId="5DDDA193" w14:textId="77777777" w:rsidR="00BD2E78" w:rsidRPr="007E0F91" w:rsidRDefault="00BD2E78" w:rsidP="00BD2E78">
            <w:pPr>
              <w:jc w:val="center"/>
              <w:rPr>
                <w:ins w:id="14245" w:author="Στάθης Καπ" w:date="2023-03-09T06:01:00Z"/>
                <w:sz w:val="16"/>
                <w:szCs w:val="16"/>
              </w:rPr>
            </w:pPr>
          </w:p>
        </w:tc>
        <w:tc>
          <w:tcPr>
            <w:tcW w:w="453" w:type="dxa"/>
            <w:tcBorders>
              <w:left w:val="single" w:sz="4" w:space="0" w:color="auto"/>
            </w:tcBorders>
            <w:vAlign w:val="center"/>
          </w:tcPr>
          <w:p w14:paraId="1A8C6763" w14:textId="4844F3E9" w:rsidR="00BD2E78" w:rsidRPr="007E0F91" w:rsidRDefault="00BD2E78" w:rsidP="00BD2E78">
            <w:pPr>
              <w:jc w:val="center"/>
              <w:rPr>
                <w:ins w:id="14246" w:author="Στάθης Καπ" w:date="2023-03-09T06:01:00Z"/>
                <w:sz w:val="16"/>
                <w:szCs w:val="16"/>
              </w:rPr>
            </w:pPr>
            <w:ins w:id="14247" w:author="Στάθης Καπ" w:date="2023-03-09T07:06:00Z">
              <w:r>
                <w:rPr>
                  <w:rFonts w:ascii="Calibri" w:hAnsi="Calibri" w:cs="Calibri"/>
                  <w:color w:val="000000"/>
                  <w:sz w:val="16"/>
                  <w:szCs w:val="16"/>
                </w:rPr>
                <w:t>1829</w:t>
              </w:r>
            </w:ins>
          </w:p>
        </w:tc>
        <w:tc>
          <w:tcPr>
            <w:tcW w:w="454" w:type="dxa"/>
            <w:vAlign w:val="center"/>
          </w:tcPr>
          <w:p w14:paraId="1766F26C" w14:textId="053F5412" w:rsidR="00BD2E78" w:rsidRPr="007E0F91" w:rsidRDefault="00BD2E78" w:rsidP="00BD2E78">
            <w:pPr>
              <w:jc w:val="center"/>
              <w:rPr>
                <w:ins w:id="14248" w:author="Στάθης Καπ" w:date="2023-03-09T06:01:00Z"/>
                <w:sz w:val="16"/>
                <w:szCs w:val="16"/>
              </w:rPr>
            </w:pPr>
            <w:ins w:id="14249" w:author="Στάθης Καπ" w:date="2023-03-09T07:06:00Z">
              <w:r>
                <w:rPr>
                  <w:rFonts w:ascii="Calibri" w:hAnsi="Calibri" w:cs="Calibri"/>
                  <w:color w:val="000000"/>
                  <w:sz w:val="16"/>
                  <w:szCs w:val="16"/>
                </w:rPr>
                <w:t>1.72</w:t>
              </w:r>
            </w:ins>
          </w:p>
        </w:tc>
        <w:tc>
          <w:tcPr>
            <w:tcW w:w="454" w:type="dxa"/>
            <w:vAlign w:val="center"/>
          </w:tcPr>
          <w:p w14:paraId="636EC836" w14:textId="41F70A9D" w:rsidR="00BD2E78" w:rsidRPr="007E0F91" w:rsidRDefault="00BD2E78" w:rsidP="00BD2E78">
            <w:pPr>
              <w:jc w:val="center"/>
              <w:rPr>
                <w:ins w:id="14250" w:author="Στάθης Καπ" w:date="2023-03-09T06:01:00Z"/>
                <w:sz w:val="16"/>
                <w:szCs w:val="16"/>
              </w:rPr>
            </w:pPr>
            <w:ins w:id="14251" w:author="Στάθης Καπ" w:date="2023-03-09T07:06:00Z">
              <w:r>
                <w:rPr>
                  <w:rFonts w:ascii="Calibri" w:hAnsi="Calibri" w:cs="Calibri"/>
                  <w:color w:val="000000"/>
                  <w:sz w:val="16"/>
                  <w:szCs w:val="16"/>
                </w:rPr>
                <w:t>4.968</w:t>
              </w:r>
            </w:ins>
          </w:p>
        </w:tc>
        <w:tc>
          <w:tcPr>
            <w:tcW w:w="457" w:type="dxa"/>
            <w:tcBorders>
              <w:right w:val="single" w:sz="4" w:space="0" w:color="auto"/>
            </w:tcBorders>
            <w:vAlign w:val="center"/>
          </w:tcPr>
          <w:p w14:paraId="2C03BB8D" w14:textId="3D5EEEF2" w:rsidR="00BD2E78" w:rsidRPr="007E0F91" w:rsidRDefault="00BD2E78" w:rsidP="00BD2E78">
            <w:pPr>
              <w:jc w:val="center"/>
              <w:rPr>
                <w:ins w:id="14252" w:author="Στάθης Καπ" w:date="2023-03-09T06:01:00Z"/>
                <w:sz w:val="16"/>
                <w:szCs w:val="16"/>
              </w:rPr>
            </w:pPr>
            <w:ins w:id="14253" w:author="Στάθης Καπ" w:date="2023-03-09T07:06:00Z">
              <w:r>
                <w:rPr>
                  <w:rFonts w:ascii="Calibri" w:hAnsi="Calibri" w:cs="Calibri"/>
                  <w:color w:val="000000"/>
                  <w:sz w:val="16"/>
                  <w:szCs w:val="16"/>
                </w:rPr>
                <w:t>38.91</w:t>
              </w:r>
            </w:ins>
          </w:p>
        </w:tc>
        <w:tc>
          <w:tcPr>
            <w:tcW w:w="453" w:type="dxa"/>
            <w:tcBorders>
              <w:left w:val="single" w:sz="4" w:space="0" w:color="auto"/>
            </w:tcBorders>
            <w:vAlign w:val="center"/>
          </w:tcPr>
          <w:p w14:paraId="263ED456" w14:textId="1A8327D6" w:rsidR="00BD2E78" w:rsidRPr="007E0F91" w:rsidRDefault="00BD2E78" w:rsidP="00BD2E78">
            <w:pPr>
              <w:jc w:val="center"/>
              <w:rPr>
                <w:ins w:id="14254" w:author="Στάθης Καπ" w:date="2023-03-09T06:01:00Z"/>
                <w:sz w:val="16"/>
                <w:szCs w:val="16"/>
              </w:rPr>
            </w:pPr>
            <w:ins w:id="14255" w:author="Στάθης Καπ" w:date="2023-03-09T07:06:00Z">
              <w:r>
                <w:rPr>
                  <w:rFonts w:ascii="Calibri" w:hAnsi="Calibri" w:cs="Calibri"/>
                  <w:color w:val="000000"/>
                  <w:sz w:val="16"/>
                  <w:szCs w:val="16"/>
                </w:rPr>
                <w:t>1718</w:t>
              </w:r>
            </w:ins>
          </w:p>
        </w:tc>
        <w:tc>
          <w:tcPr>
            <w:tcW w:w="454" w:type="dxa"/>
            <w:vAlign w:val="center"/>
          </w:tcPr>
          <w:p w14:paraId="53649EFD" w14:textId="5DF0DF4A" w:rsidR="00BD2E78" w:rsidRPr="007E0F91" w:rsidRDefault="00BD2E78" w:rsidP="00BD2E78">
            <w:pPr>
              <w:jc w:val="center"/>
              <w:rPr>
                <w:ins w:id="14256" w:author="Στάθης Καπ" w:date="2023-03-09T06:01:00Z"/>
                <w:sz w:val="16"/>
                <w:szCs w:val="16"/>
              </w:rPr>
            </w:pPr>
            <w:ins w:id="14257" w:author="Στάθης Καπ" w:date="2023-03-09T07:06:00Z">
              <w:r>
                <w:rPr>
                  <w:rFonts w:ascii="Calibri" w:hAnsi="Calibri" w:cs="Calibri"/>
                  <w:color w:val="000000"/>
                  <w:sz w:val="16"/>
                  <w:szCs w:val="16"/>
                </w:rPr>
                <w:t>7.68</w:t>
              </w:r>
            </w:ins>
          </w:p>
        </w:tc>
        <w:tc>
          <w:tcPr>
            <w:tcW w:w="454" w:type="dxa"/>
            <w:vAlign w:val="center"/>
          </w:tcPr>
          <w:p w14:paraId="56342F25" w14:textId="7A8CF73C" w:rsidR="00BD2E78" w:rsidRPr="007E0F91" w:rsidRDefault="00BD2E78" w:rsidP="00BD2E78">
            <w:pPr>
              <w:jc w:val="center"/>
              <w:rPr>
                <w:ins w:id="14258" w:author="Στάθης Καπ" w:date="2023-03-09T06:01:00Z"/>
                <w:sz w:val="16"/>
                <w:szCs w:val="16"/>
              </w:rPr>
            </w:pPr>
            <w:ins w:id="14259" w:author="Στάθης Καπ" w:date="2023-03-09T07:06:00Z">
              <w:r>
                <w:rPr>
                  <w:rFonts w:ascii="Calibri" w:hAnsi="Calibri" w:cs="Calibri"/>
                  <w:color w:val="000000"/>
                  <w:sz w:val="16"/>
                  <w:szCs w:val="16"/>
                </w:rPr>
                <w:t>2.979</w:t>
              </w:r>
            </w:ins>
          </w:p>
        </w:tc>
        <w:tc>
          <w:tcPr>
            <w:tcW w:w="454" w:type="dxa"/>
            <w:tcBorders>
              <w:right w:val="single" w:sz="4" w:space="0" w:color="auto"/>
            </w:tcBorders>
            <w:vAlign w:val="center"/>
          </w:tcPr>
          <w:p w14:paraId="2B01731D" w14:textId="0CF5B39C" w:rsidR="00BD2E78" w:rsidRPr="007E0F91" w:rsidRDefault="00BD2E78" w:rsidP="00BD2E78">
            <w:pPr>
              <w:jc w:val="center"/>
              <w:rPr>
                <w:ins w:id="14260" w:author="Στάθης Καπ" w:date="2023-03-09T06:01:00Z"/>
                <w:sz w:val="16"/>
                <w:szCs w:val="16"/>
              </w:rPr>
            </w:pPr>
            <w:ins w:id="14261" w:author="Στάθης Καπ" w:date="2023-03-09T07:06:00Z">
              <w:r>
                <w:rPr>
                  <w:rFonts w:ascii="Calibri" w:hAnsi="Calibri" w:cs="Calibri"/>
                  <w:color w:val="000000"/>
                  <w:sz w:val="16"/>
                  <w:szCs w:val="16"/>
                </w:rPr>
                <w:t>63.37</w:t>
              </w:r>
            </w:ins>
          </w:p>
        </w:tc>
        <w:tc>
          <w:tcPr>
            <w:tcW w:w="453" w:type="dxa"/>
            <w:tcBorders>
              <w:left w:val="single" w:sz="4" w:space="0" w:color="auto"/>
            </w:tcBorders>
            <w:vAlign w:val="center"/>
          </w:tcPr>
          <w:p w14:paraId="71A9DCC0" w14:textId="6F8CE59D" w:rsidR="00BD2E78" w:rsidRPr="007E0F91" w:rsidRDefault="00BD2E78" w:rsidP="00BD2E78">
            <w:pPr>
              <w:jc w:val="center"/>
              <w:rPr>
                <w:ins w:id="14262" w:author="Στάθης Καπ" w:date="2023-03-09T06:01:00Z"/>
                <w:sz w:val="16"/>
                <w:szCs w:val="16"/>
              </w:rPr>
            </w:pPr>
            <w:ins w:id="14263" w:author="Στάθης Καπ" w:date="2023-03-09T07:06:00Z">
              <w:r>
                <w:rPr>
                  <w:rFonts w:ascii="Calibri" w:hAnsi="Calibri" w:cs="Calibri"/>
                  <w:color w:val="000000"/>
                  <w:sz w:val="16"/>
                  <w:szCs w:val="16"/>
                </w:rPr>
                <w:t>1645</w:t>
              </w:r>
            </w:ins>
          </w:p>
        </w:tc>
        <w:tc>
          <w:tcPr>
            <w:tcW w:w="454" w:type="dxa"/>
            <w:vAlign w:val="center"/>
          </w:tcPr>
          <w:p w14:paraId="1C869AF4" w14:textId="586F1568" w:rsidR="00BD2E78" w:rsidRPr="007E0F91" w:rsidRDefault="00BD2E78" w:rsidP="00BD2E78">
            <w:pPr>
              <w:jc w:val="center"/>
              <w:rPr>
                <w:ins w:id="14264" w:author="Στάθης Καπ" w:date="2023-03-09T06:01:00Z"/>
                <w:sz w:val="16"/>
                <w:szCs w:val="16"/>
              </w:rPr>
            </w:pPr>
            <w:ins w:id="14265" w:author="Στάθης Καπ" w:date="2023-03-09T07:06:00Z">
              <w:r>
                <w:rPr>
                  <w:rFonts w:ascii="Calibri" w:hAnsi="Calibri" w:cs="Calibri"/>
                  <w:color w:val="000000"/>
                  <w:sz w:val="16"/>
                  <w:szCs w:val="16"/>
                </w:rPr>
                <w:t>11.61</w:t>
              </w:r>
            </w:ins>
          </w:p>
        </w:tc>
        <w:tc>
          <w:tcPr>
            <w:tcW w:w="454" w:type="dxa"/>
            <w:vAlign w:val="center"/>
          </w:tcPr>
          <w:p w14:paraId="72F33703" w14:textId="4BF8BAEC" w:rsidR="00BD2E78" w:rsidRPr="007E0F91" w:rsidRDefault="00BD2E78" w:rsidP="00BD2E78">
            <w:pPr>
              <w:jc w:val="center"/>
              <w:rPr>
                <w:ins w:id="14266" w:author="Στάθης Καπ" w:date="2023-03-09T06:01:00Z"/>
                <w:sz w:val="16"/>
                <w:szCs w:val="16"/>
              </w:rPr>
            </w:pPr>
            <w:ins w:id="14267" w:author="Στάθης Καπ" w:date="2023-03-09T07:06:00Z">
              <w:r>
                <w:rPr>
                  <w:rFonts w:ascii="Calibri" w:hAnsi="Calibri" w:cs="Calibri"/>
                  <w:color w:val="000000"/>
                  <w:sz w:val="16"/>
                  <w:szCs w:val="16"/>
                </w:rPr>
                <w:t>2.97</w:t>
              </w:r>
            </w:ins>
          </w:p>
        </w:tc>
        <w:tc>
          <w:tcPr>
            <w:tcW w:w="461" w:type="dxa"/>
            <w:tcBorders>
              <w:right w:val="single" w:sz="4" w:space="0" w:color="auto"/>
            </w:tcBorders>
            <w:vAlign w:val="center"/>
          </w:tcPr>
          <w:p w14:paraId="77926D04" w14:textId="2027C84D" w:rsidR="00BD2E78" w:rsidRPr="007E0F91" w:rsidRDefault="00BD2E78" w:rsidP="00BD2E78">
            <w:pPr>
              <w:jc w:val="center"/>
              <w:rPr>
                <w:ins w:id="14268" w:author="Στάθης Καπ" w:date="2023-03-09T06:01:00Z"/>
                <w:sz w:val="16"/>
                <w:szCs w:val="16"/>
              </w:rPr>
            </w:pPr>
            <w:ins w:id="14269" w:author="Στάθης Καπ" w:date="2023-03-09T07:06:00Z">
              <w:r>
                <w:rPr>
                  <w:rFonts w:ascii="Calibri" w:hAnsi="Calibri" w:cs="Calibri"/>
                  <w:color w:val="000000"/>
                  <w:sz w:val="16"/>
                  <w:szCs w:val="16"/>
                </w:rPr>
                <w:t>63.48</w:t>
              </w:r>
            </w:ins>
          </w:p>
        </w:tc>
      </w:tr>
      <w:tr w:rsidR="00BD2E78" w14:paraId="45A0BC58" w14:textId="77777777" w:rsidTr="001E35AD">
        <w:trPr>
          <w:trHeight w:val="170"/>
          <w:jc w:val="center"/>
          <w:ins w:id="14270"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41883C70" w14:textId="77777777" w:rsidR="00BD2E78" w:rsidRPr="007E0F91" w:rsidRDefault="00BD2E78" w:rsidP="00BD2E78">
            <w:pPr>
              <w:jc w:val="center"/>
              <w:rPr>
                <w:ins w:id="14271" w:author="Στάθης Καπ" w:date="2023-03-09T06:01:00Z"/>
                <w:sz w:val="16"/>
                <w:szCs w:val="16"/>
              </w:rPr>
            </w:pPr>
            <w:ins w:id="14272" w:author="Στάθης Καπ" w:date="2023-03-09T06:01:00Z">
              <w:r w:rsidRPr="007E0F91">
                <w:rPr>
                  <w:sz w:val="16"/>
                  <w:szCs w:val="16"/>
                </w:rPr>
                <w:t>pr17</w:t>
              </w:r>
            </w:ins>
          </w:p>
        </w:tc>
        <w:tc>
          <w:tcPr>
            <w:tcW w:w="565" w:type="dxa"/>
            <w:tcBorders>
              <w:left w:val="single" w:sz="4" w:space="0" w:color="auto"/>
            </w:tcBorders>
            <w:vAlign w:val="center"/>
          </w:tcPr>
          <w:p w14:paraId="22835B46" w14:textId="65E35026" w:rsidR="00BD2E78" w:rsidRPr="007E0F91" w:rsidRDefault="00BD2E78" w:rsidP="00BD2E78">
            <w:pPr>
              <w:jc w:val="center"/>
              <w:rPr>
                <w:ins w:id="14273" w:author="Στάθης Καπ" w:date="2023-03-09T06:01:00Z"/>
                <w:sz w:val="16"/>
                <w:szCs w:val="16"/>
              </w:rPr>
            </w:pPr>
            <w:ins w:id="14274" w:author="Στάθης Καπ" w:date="2023-03-09T07:06:00Z">
              <w:r>
                <w:rPr>
                  <w:rFonts w:ascii="Calibri" w:hAnsi="Calibri" w:cstheme="minorHAnsi"/>
                  <w:color w:val="000000"/>
                  <w:sz w:val="16"/>
                  <w:szCs w:val="16"/>
                </w:rPr>
                <w:t>934</w:t>
              </w:r>
            </w:ins>
          </w:p>
        </w:tc>
        <w:tc>
          <w:tcPr>
            <w:tcW w:w="679" w:type="dxa"/>
            <w:tcBorders>
              <w:right w:val="single" w:sz="4" w:space="0" w:color="auto"/>
            </w:tcBorders>
            <w:vAlign w:val="center"/>
          </w:tcPr>
          <w:p w14:paraId="245143F4" w14:textId="361BB770" w:rsidR="00BD2E78" w:rsidRPr="007E0F91" w:rsidRDefault="00BD2E78" w:rsidP="00BD2E78">
            <w:pPr>
              <w:jc w:val="center"/>
              <w:rPr>
                <w:ins w:id="14275" w:author="Στάθης Καπ" w:date="2023-03-09T06:01:00Z"/>
                <w:sz w:val="16"/>
                <w:szCs w:val="16"/>
              </w:rPr>
            </w:pPr>
            <w:ins w:id="14276" w:author="Στάθης Καπ" w:date="2023-03-09T07:06:00Z">
              <w:r>
                <w:rPr>
                  <w:rFonts w:ascii="Calibri" w:hAnsi="Calibri" w:cstheme="minorHAnsi"/>
                  <w:color w:val="000000"/>
                  <w:sz w:val="16"/>
                  <w:szCs w:val="16"/>
                </w:rPr>
                <w:t>889</w:t>
              </w:r>
            </w:ins>
          </w:p>
        </w:tc>
        <w:tc>
          <w:tcPr>
            <w:tcW w:w="453" w:type="dxa"/>
            <w:tcBorders>
              <w:left w:val="single" w:sz="4" w:space="0" w:color="auto"/>
            </w:tcBorders>
            <w:vAlign w:val="center"/>
          </w:tcPr>
          <w:p w14:paraId="5CA8B1F8" w14:textId="547B64F9" w:rsidR="00BD2E78" w:rsidRPr="007E0F91" w:rsidRDefault="00BD2E78" w:rsidP="00BD2E78">
            <w:pPr>
              <w:jc w:val="center"/>
              <w:rPr>
                <w:ins w:id="14277" w:author="Στάθης Καπ" w:date="2023-03-09T06:01:00Z"/>
                <w:sz w:val="16"/>
                <w:szCs w:val="16"/>
              </w:rPr>
            </w:pPr>
            <w:ins w:id="14278" w:author="Στάθης Καπ" w:date="2023-03-09T07:06:00Z">
              <w:r>
                <w:rPr>
                  <w:rFonts w:ascii="Calibri" w:hAnsi="Calibri" w:cs="Calibri"/>
                  <w:color w:val="000000"/>
                  <w:sz w:val="16"/>
                  <w:szCs w:val="16"/>
                </w:rPr>
                <w:t>894</w:t>
              </w:r>
            </w:ins>
          </w:p>
        </w:tc>
        <w:tc>
          <w:tcPr>
            <w:tcW w:w="708" w:type="dxa"/>
            <w:vAlign w:val="center"/>
          </w:tcPr>
          <w:p w14:paraId="4EC05820" w14:textId="7C144F4F" w:rsidR="00BD2E78" w:rsidRPr="007E0F91" w:rsidRDefault="00BD2E78" w:rsidP="00BD2E78">
            <w:pPr>
              <w:jc w:val="center"/>
              <w:rPr>
                <w:ins w:id="14279" w:author="Στάθης Καπ" w:date="2023-03-09T06:01:00Z"/>
                <w:sz w:val="16"/>
                <w:szCs w:val="16"/>
              </w:rPr>
            </w:pPr>
            <w:ins w:id="14280" w:author="Στάθης Καπ" w:date="2023-03-09T07:06:00Z">
              <w:r>
                <w:rPr>
                  <w:rFonts w:ascii="Calibri" w:hAnsi="Calibri" w:cs="Calibri"/>
                  <w:color w:val="000000"/>
                  <w:sz w:val="16"/>
                  <w:szCs w:val="16"/>
                </w:rPr>
                <w:t>4.28</w:t>
              </w:r>
            </w:ins>
          </w:p>
        </w:tc>
        <w:tc>
          <w:tcPr>
            <w:tcW w:w="652" w:type="dxa"/>
            <w:vMerge/>
            <w:tcBorders>
              <w:right w:val="single" w:sz="4" w:space="0" w:color="auto"/>
            </w:tcBorders>
            <w:vAlign w:val="center"/>
          </w:tcPr>
          <w:p w14:paraId="4401A615" w14:textId="77777777" w:rsidR="00BD2E78" w:rsidRPr="007E0F91" w:rsidRDefault="00BD2E78" w:rsidP="00BD2E78">
            <w:pPr>
              <w:jc w:val="center"/>
              <w:rPr>
                <w:ins w:id="14281" w:author="Στάθης Καπ" w:date="2023-03-09T06:01:00Z"/>
                <w:sz w:val="16"/>
                <w:szCs w:val="16"/>
              </w:rPr>
            </w:pPr>
          </w:p>
        </w:tc>
        <w:tc>
          <w:tcPr>
            <w:tcW w:w="453" w:type="dxa"/>
            <w:tcBorders>
              <w:left w:val="single" w:sz="4" w:space="0" w:color="auto"/>
            </w:tcBorders>
            <w:vAlign w:val="center"/>
          </w:tcPr>
          <w:p w14:paraId="0E4D4108" w14:textId="1C69A263" w:rsidR="00BD2E78" w:rsidRPr="007E0F91" w:rsidRDefault="00BD2E78" w:rsidP="00BD2E78">
            <w:pPr>
              <w:jc w:val="center"/>
              <w:rPr>
                <w:ins w:id="14282" w:author="Στάθης Καπ" w:date="2023-03-09T06:01:00Z"/>
                <w:sz w:val="16"/>
                <w:szCs w:val="16"/>
              </w:rPr>
            </w:pPr>
            <w:ins w:id="14283" w:author="Στάθης Καπ" w:date="2023-03-09T07:06:00Z">
              <w:r>
                <w:rPr>
                  <w:rFonts w:ascii="Calibri" w:hAnsi="Calibri" w:cs="Calibri"/>
                  <w:color w:val="000000"/>
                  <w:sz w:val="16"/>
                  <w:szCs w:val="16"/>
                </w:rPr>
                <w:t>868</w:t>
              </w:r>
            </w:ins>
          </w:p>
        </w:tc>
        <w:tc>
          <w:tcPr>
            <w:tcW w:w="454" w:type="dxa"/>
            <w:vAlign w:val="center"/>
          </w:tcPr>
          <w:p w14:paraId="44C49BBC" w14:textId="38208822" w:rsidR="00BD2E78" w:rsidRPr="007E0F91" w:rsidRDefault="00BD2E78" w:rsidP="00BD2E78">
            <w:pPr>
              <w:jc w:val="center"/>
              <w:rPr>
                <w:ins w:id="14284" w:author="Στάθης Καπ" w:date="2023-03-09T06:01:00Z"/>
                <w:sz w:val="16"/>
                <w:szCs w:val="16"/>
              </w:rPr>
            </w:pPr>
            <w:ins w:id="14285" w:author="Στάθης Καπ" w:date="2023-03-09T07:06:00Z">
              <w:r>
                <w:rPr>
                  <w:rFonts w:ascii="Calibri" w:hAnsi="Calibri" w:cs="Calibri"/>
                  <w:color w:val="000000"/>
                  <w:sz w:val="16"/>
                  <w:szCs w:val="16"/>
                </w:rPr>
                <w:t>2.91</w:t>
              </w:r>
            </w:ins>
          </w:p>
        </w:tc>
        <w:tc>
          <w:tcPr>
            <w:tcW w:w="454" w:type="dxa"/>
            <w:vAlign w:val="center"/>
          </w:tcPr>
          <w:p w14:paraId="45974E3E" w14:textId="2558BF6D" w:rsidR="00BD2E78" w:rsidRPr="007E0F91" w:rsidRDefault="00BD2E78" w:rsidP="00BD2E78">
            <w:pPr>
              <w:jc w:val="center"/>
              <w:rPr>
                <w:ins w:id="14286" w:author="Στάθης Καπ" w:date="2023-03-09T06:01:00Z"/>
                <w:sz w:val="16"/>
                <w:szCs w:val="16"/>
              </w:rPr>
            </w:pPr>
            <w:ins w:id="14287" w:author="Στάθης Καπ" w:date="2023-03-09T07:06:00Z">
              <w:r>
                <w:rPr>
                  <w:rFonts w:ascii="Calibri" w:hAnsi="Calibri" w:cs="Calibri"/>
                  <w:color w:val="000000"/>
                  <w:sz w:val="16"/>
                  <w:szCs w:val="16"/>
                </w:rPr>
                <w:t>0.186</w:t>
              </w:r>
            </w:ins>
          </w:p>
        </w:tc>
        <w:tc>
          <w:tcPr>
            <w:tcW w:w="457" w:type="dxa"/>
            <w:tcBorders>
              <w:right w:val="single" w:sz="4" w:space="0" w:color="auto"/>
            </w:tcBorders>
            <w:vAlign w:val="center"/>
          </w:tcPr>
          <w:p w14:paraId="58A17D49" w14:textId="58B48CBE" w:rsidR="00BD2E78" w:rsidRPr="007E0F91" w:rsidRDefault="00BD2E78" w:rsidP="00BD2E78">
            <w:pPr>
              <w:jc w:val="center"/>
              <w:rPr>
                <w:ins w:id="14288" w:author="Στάθης Καπ" w:date="2023-03-09T06:01:00Z"/>
                <w:sz w:val="16"/>
                <w:szCs w:val="16"/>
              </w:rPr>
            </w:pPr>
            <w:ins w:id="14289" w:author="Στάθης Καπ" w:date="2023-03-09T07:06:00Z">
              <w:r>
                <w:rPr>
                  <w:rFonts w:ascii="Calibri" w:hAnsi="Calibri" w:cs="Calibri"/>
                  <w:color w:val="000000"/>
                  <w:sz w:val="16"/>
                  <w:szCs w:val="16"/>
                </w:rPr>
                <w:t>75.81</w:t>
              </w:r>
            </w:ins>
          </w:p>
        </w:tc>
        <w:tc>
          <w:tcPr>
            <w:tcW w:w="453" w:type="dxa"/>
            <w:tcBorders>
              <w:left w:val="single" w:sz="4" w:space="0" w:color="auto"/>
            </w:tcBorders>
            <w:vAlign w:val="center"/>
          </w:tcPr>
          <w:p w14:paraId="46502E6A" w14:textId="0060C720" w:rsidR="00BD2E78" w:rsidRPr="007E0F91" w:rsidRDefault="00BD2E78" w:rsidP="00BD2E78">
            <w:pPr>
              <w:jc w:val="center"/>
              <w:rPr>
                <w:ins w:id="14290" w:author="Στάθης Καπ" w:date="2023-03-09T06:01:00Z"/>
                <w:sz w:val="16"/>
                <w:szCs w:val="16"/>
              </w:rPr>
            </w:pPr>
            <w:ins w:id="14291" w:author="Στάθης Καπ" w:date="2023-03-09T07:06:00Z">
              <w:r>
                <w:rPr>
                  <w:rFonts w:ascii="Calibri" w:hAnsi="Calibri" w:cs="Calibri"/>
                  <w:color w:val="000000"/>
                  <w:sz w:val="16"/>
                  <w:szCs w:val="16"/>
                </w:rPr>
                <w:t>799</w:t>
              </w:r>
            </w:ins>
          </w:p>
        </w:tc>
        <w:tc>
          <w:tcPr>
            <w:tcW w:w="454" w:type="dxa"/>
            <w:vAlign w:val="center"/>
          </w:tcPr>
          <w:p w14:paraId="0D116AA2" w14:textId="40EAFC18" w:rsidR="00BD2E78" w:rsidRPr="007E0F91" w:rsidRDefault="00BD2E78" w:rsidP="00BD2E78">
            <w:pPr>
              <w:jc w:val="center"/>
              <w:rPr>
                <w:ins w:id="14292" w:author="Στάθης Καπ" w:date="2023-03-09T06:01:00Z"/>
                <w:sz w:val="16"/>
                <w:szCs w:val="16"/>
              </w:rPr>
            </w:pPr>
            <w:ins w:id="14293" w:author="Στάθης Καπ" w:date="2023-03-09T07:06:00Z">
              <w:r>
                <w:rPr>
                  <w:rFonts w:ascii="Calibri" w:hAnsi="Calibri" w:cs="Calibri"/>
                  <w:color w:val="000000"/>
                  <w:sz w:val="16"/>
                  <w:szCs w:val="16"/>
                </w:rPr>
                <w:t>10.63</w:t>
              </w:r>
            </w:ins>
          </w:p>
        </w:tc>
        <w:tc>
          <w:tcPr>
            <w:tcW w:w="454" w:type="dxa"/>
            <w:vAlign w:val="center"/>
          </w:tcPr>
          <w:p w14:paraId="70347F52" w14:textId="589F309D" w:rsidR="00BD2E78" w:rsidRPr="007E0F91" w:rsidRDefault="00BD2E78" w:rsidP="00BD2E78">
            <w:pPr>
              <w:jc w:val="center"/>
              <w:rPr>
                <w:ins w:id="14294" w:author="Στάθης Καπ" w:date="2023-03-09T06:01:00Z"/>
                <w:sz w:val="16"/>
                <w:szCs w:val="16"/>
              </w:rPr>
            </w:pPr>
            <w:ins w:id="14295" w:author="Στάθης Καπ" w:date="2023-03-09T07:06:00Z">
              <w:r>
                <w:rPr>
                  <w:rFonts w:ascii="Calibri" w:hAnsi="Calibri" w:cs="Calibri"/>
                  <w:color w:val="000000"/>
                  <w:sz w:val="16"/>
                  <w:szCs w:val="16"/>
                </w:rPr>
                <w:t>0.315</w:t>
              </w:r>
            </w:ins>
          </w:p>
        </w:tc>
        <w:tc>
          <w:tcPr>
            <w:tcW w:w="454" w:type="dxa"/>
            <w:tcBorders>
              <w:right w:val="single" w:sz="4" w:space="0" w:color="auto"/>
            </w:tcBorders>
            <w:vAlign w:val="center"/>
          </w:tcPr>
          <w:p w14:paraId="29056F04" w14:textId="6E18D571" w:rsidR="00BD2E78" w:rsidRPr="007E0F91" w:rsidRDefault="00BD2E78" w:rsidP="00BD2E78">
            <w:pPr>
              <w:jc w:val="center"/>
              <w:rPr>
                <w:ins w:id="14296" w:author="Στάθης Καπ" w:date="2023-03-09T06:01:00Z"/>
                <w:sz w:val="16"/>
                <w:szCs w:val="16"/>
              </w:rPr>
            </w:pPr>
            <w:ins w:id="14297" w:author="Στάθης Καπ" w:date="2023-03-09T07:06:00Z">
              <w:r>
                <w:rPr>
                  <w:rFonts w:ascii="Calibri" w:hAnsi="Calibri" w:cs="Calibri"/>
                  <w:color w:val="000000"/>
                  <w:sz w:val="16"/>
                  <w:szCs w:val="16"/>
                </w:rPr>
                <w:t>59.04</w:t>
              </w:r>
            </w:ins>
          </w:p>
        </w:tc>
        <w:tc>
          <w:tcPr>
            <w:tcW w:w="453" w:type="dxa"/>
            <w:tcBorders>
              <w:left w:val="single" w:sz="4" w:space="0" w:color="auto"/>
            </w:tcBorders>
            <w:vAlign w:val="center"/>
          </w:tcPr>
          <w:p w14:paraId="5080BA9A" w14:textId="176D2828" w:rsidR="00BD2E78" w:rsidRPr="007E0F91" w:rsidRDefault="00BD2E78" w:rsidP="00BD2E78">
            <w:pPr>
              <w:jc w:val="center"/>
              <w:rPr>
                <w:ins w:id="14298" w:author="Στάθης Καπ" w:date="2023-03-09T06:01:00Z"/>
                <w:sz w:val="16"/>
                <w:szCs w:val="16"/>
              </w:rPr>
            </w:pPr>
            <w:ins w:id="14299" w:author="Στάθης Καπ" w:date="2023-03-09T07:06:00Z">
              <w:r>
                <w:rPr>
                  <w:rFonts w:ascii="Calibri" w:hAnsi="Calibri" w:cs="Calibri"/>
                  <w:color w:val="000000"/>
                  <w:sz w:val="16"/>
                  <w:szCs w:val="16"/>
                </w:rPr>
                <w:t>800</w:t>
              </w:r>
            </w:ins>
          </w:p>
        </w:tc>
        <w:tc>
          <w:tcPr>
            <w:tcW w:w="454" w:type="dxa"/>
            <w:vAlign w:val="center"/>
          </w:tcPr>
          <w:p w14:paraId="75839117" w14:textId="0D3AB0FA" w:rsidR="00BD2E78" w:rsidRPr="007E0F91" w:rsidRDefault="00BD2E78" w:rsidP="00BD2E78">
            <w:pPr>
              <w:jc w:val="center"/>
              <w:rPr>
                <w:ins w:id="14300" w:author="Στάθης Καπ" w:date="2023-03-09T06:01:00Z"/>
                <w:sz w:val="16"/>
                <w:szCs w:val="16"/>
              </w:rPr>
            </w:pPr>
            <w:ins w:id="14301" w:author="Στάθης Καπ" w:date="2023-03-09T07:06:00Z">
              <w:r>
                <w:rPr>
                  <w:rFonts w:ascii="Calibri" w:hAnsi="Calibri" w:cs="Calibri"/>
                  <w:color w:val="000000"/>
                  <w:sz w:val="16"/>
                  <w:szCs w:val="16"/>
                </w:rPr>
                <w:t>10.51</w:t>
              </w:r>
            </w:ins>
          </w:p>
        </w:tc>
        <w:tc>
          <w:tcPr>
            <w:tcW w:w="454" w:type="dxa"/>
            <w:vAlign w:val="center"/>
          </w:tcPr>
          <w:p w14:paraId="536215D1" w14:textId="74E80EE9" w:rsidR="00BD2E78" w:rsidRPr="007E0F91" w:rsidRDefault="00BD2E78" w:rsidP="00BD2E78">
            <w:pPr>
              <w:jc w:val="center"/>
              <w:rPr>
                <w:ins w:id="14302" w:author="Στάθης Καπ" w:date="2023-03-09T06:01:00Z"/>
                <w:sz w:val="16"/>
                <w:szCs w:val="16"/>
              </w:rPr>
            </w:pPr>
            <w:ins w:id="14303" w:author="Στάθης Καπ" w:date="2023-03-09T07:06:00Z">
              <w:r>
                <w:rPr>
                  <w:rFonts w:ascii="Calibri" w:hAnsi="Calibri" w:cs="Calibri"/>
                  <w:color w:val="000000"/>
                  <w:sz w:val="16"/>
                  <w:szCs w:val="16"/>
                </w:rPr>
                <w:t>0.322</w:t>
              </w:r>
            </w:ins>
          </w:p>
        </w:tc>
        <w:tc>
          <w:tcPr>
            <w:tcW w:w="461" w:type="dxa"/>
            <w:tcBorders>
              <w:right w:val="single" w:sz="4" w:space="0" w:color="auto"/>
            </w:tcBorders>
            <w:vAlign w:val="center"/>
          </w:tcPr>
          <w:p w14:paraId="74EBD381" w14:textId="0590E700" w:rsidR="00BD2E78" w:rsidRPr="007E0F91" w:rsidRDefault="00BD2E78" w:rsidP="00BD2E78">
            <w:pPr>
              <w:jc w:val="center"/>
              <w:rPr>
                <w:ins w:id="14304" w:author="Στάθης Καπ" w:date="2023-03-09T06:01:00Z"/>
                <w:sz w:val="16"/>
                <w:szCs w:val="16"/>
              </w:rPr>
            </w:pPr>
            <w:ins w:id="14305" w:author="Στάθης Καπ" w:date="2023-03-09T07:06:00Z">
              <w:r>
                <w:rPr>
                  <w:rFonts w:ascii="Calibri" w:hAnsi="Calibri" w:cs="Calibri"/>
                  <w:color w:val="000000"/>
                  <w:sz w:val="16"/>
                  <w:szCs w:val="16"/>
                </w:rPr>
                <w:t>58.13</w:t>
              </w:r>
            </w:ins>
          </w:p>
        </w:tc>
      </w:tr>
      <w:tr w:rsidR="00BD2E78" w14:paraId="18AC3356" w14:textId="77777777" w:rsidTr="001E35AD">
        <w:trPr>
          <w:trHeight w:val="170"/>
          <w:jc w:val="center"/>
          <w:ins w:id="14306"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82240ED" w14:textId="77777777" w:rsidR="00BD2E78" w:rsidRPr="007E0F91" w:rsidRDefault="00BD2E78" w:rsidP="00BD2E78">
            <w:pPr>
              <w:jc w:val="center"/>
              <w:rPr>
                <w:ins w:id="14307" w:author="Στάθης Καπ" w:date="2023-03-09T06:01:00Z"/>
                <w:sz w:val="16"/>
                <w:szCs w:val="16"/>
              </w:rPr>
            </w:pPr>
            <w:ins w:id="14308" w:author="Στάθης Καπ" w:date="2023-03-09T06:01:00Z">
              <w:r w:rsidRPr="007E0F91">
                <w:rPr>
                  <w:sz w:val="16"/>
                  <w:szCs w:val="16"/>
                </w:rPr>
                <w:t>pr18</w:t>
              </w:r>
            </w:ins>
          </w:p>
        </w:tc>
        <w:tc>
          <w:tcPr>
            <w:tcW w:w="565" w:type="dxa"/>
            <w:tcBorders>
              <w:left w:val="single" w:sz="4" w:space="0" w:color="auto"/>
            </w:tcBorders>
            <w:vAlign w:val="center"/>
          </w:tcPr>
          <w:p w14:paraId="75218DAD" w14:textId="045677B8" w:rsidR="00BD2E78" w:rsidRPr="007E0F91" w:rsidRDefault="00BD2E78" w:rsidP="00BD2E78">
            <w:pPr>
              <w:jc w:val="center"/>
              <w:rPr>
                <w:ins w:id="14309" w:author="Στάθης Καπ" w:date="2023-03-09T06:01:00Z"/>
                <w:sz w:val="16"/>
                <w:szCs w:val="16"/>
              </w:rPr>
            </w:pPr>
            <w:ins w:id="14310" w:author="Στάθης Καπ" w:date="2023-03-09T07:06:00Z">
              <w:r>
                <w:rPr>
                  <w:rFonts w:ascii="Calibri" w:hAnsi="Calibri" w:cstheme="minorHAnsi"/>
                  <w:color w:val="000000"/>
                  <w:sz w:val="16"/>
                  <w:szCs w:val="16"/>
                </w:rPr>
                <w:t>1539</w:t>
              </w:r>
            </w:ins>
          </w:p>
        </w:tc>
        <w:tc>
          <w:tcPr>
            <w:tcW w:w="679" w:type="dxa"/>
            <w:tcBorders>
              <w:right w:val="single" w:sz="4" w:space="0" w:color="auto"/>
            </w:tcBorders>
            <w:vAlign w:val="center"/>
          </w:tcPr>
          <w:p w14:paraId="23450DED" w14:textId="7A83B0F5" w:rsidR="00BD2E78" w:rsidRPr="007E0F91" w:rsidRDefault="00BD2E78" w:rsidP="00BD2E78">
            <w:pPr>
              <w:jc w:val="center"/>
              <w:rPr>
                <w:ins w:id="14311" w:author="Στάθης Καπ" w:date="2023-03-09T06:01:00Z"/>
                <w:sz w:val="16"/>
                <w:szCs w:val="16"/>
              </w:rPr>
            </w:pPr>
            <w:ins w:id="14312" w:author="Στάθης Καπ" w:date="2023-03-09T07:06:00Z">
              <w:r>
                <w:rPr>
                  <w:rFonts w:ascii="Calibri" w:hAnsi="Calibri" w:cstheme="minorHAnsi"/>
                  <w:color w:val="000000"/>
                  <w:sz w:val="16"/>
                  <w:szCs w:val="16"/>
                </w:rPr>
                <w:t>1352</w:t>
              </w:r>
            </w:ins>
          </w:p>
        </w:tc>
        <w:tc>
          <w:tcPr>
            <w:tcW w:w="453" w:type="dxa"/>
            <w:tcBorders>
              <w:left w:val="single" w:sz="4" w:space="0" w:color="auto"/>
            </w:tcBorders>
            <w:vAlign w:val="center"/>
          </w:tcPr>
          <w:p w14:paraId="2B33FC1D" w14:textId="163EFE0A" w:rsidR="00BD2E78" w:rsidRPr="007E0F91" w:rsidRDefault="00BD2E78" w:rsidP="00BD2E78">
            <w:pPr>
              <w:jc w:val="center"/>
              <w:rPr>
                <w:ins w:id="14313" w:author="Στάθης Καπ" w:date="2023-03-09T06:01:00Z"/>
                <w:sz w:val="16"/>
                <w:szCs w:val="16"/>
              </w:rPr>
            </w:pPr>
            <w:ins w:id="14314" w:author="Στάθης Καπ" w:date="2023-03-09T07:06:00Z">
              <w:r>
                <w:rPr>
                  <w:rFonts w:ascii="Calibri" w:hAnsi="Calibri" w:cs="Calibri"/>
                  <w:color w:val="000000"/>
                  <w:sz w:val="16"/>
                  <w:szCs w:val="16"/>
                </w:rPr>
                <w:t>1425</w:t>
              </w:r>
            </w:ins>
          </w:p>
        </w:tc>
        <w:tc>
          <w:tcPr>
            <w:tcW w:w="708" w:type="dxa"/>
            <w:vAlign w:val="center"/>
          </w:tcPr>
          <w:p w14:paraId="045BB529" w14:textId="08987863" w:rsidR="00BD2E78" w:rsidRPr="007E0F91" w:rsidRDefault="00BD2E78" w:rsidP="00BD2E78">
            <w:pPr>
              <w:jc w:val="center"/>
              <w:rPr>
                <w:ins w:id="14315" w:author="Στάθης Καπ" w:date="2023-03-09T06:01:00Z"/>
                <w:sz w:val="16"/>
                <w:szCs w:val="16"/>
              </w:rPr>
            </w:pPr>
            <w:ins w:id="14316" w:author="Στάθης Καπ" w:date="2023-03-09T07:06:00Z">
              <w:r>
                <w:rPr>
                  <w:rFonts w:ascii="Calibri" w:hAnsi="Calibri" w:cs="Calibri"/>
                  <w:color w:val="000000"/>
                  <w:sz w:val="16"/>
                  <w:szCs w:val="16"/>
                </w:rPr>
                <w:t>7.41</w:t>
              </w:r>
            </w:ins>
          </w:p>
        </w:tc>
        <w:tc>
          <w:tcPr>
            <w:tcW w:w="652" w:type="dxa"/>
            <w:vMerge/>
            <w:tcBorders>
              <w:right w:val="single" w:sz="4" w:space="0" w:color="auto"/>
            </w:tcBorders>
            <w:vAlign w:val="center"/>
          </w:tcPr>
          <w:p w14:paraId="4D41AA74" w14:textId="77777777" w:rsidR="00BD2E78" w:rsidRPr="007E0F91" w:rsidRDefault="00BD2E78" w:rsidP="00BD2E78">
            <w:pPr>
              <w:jc w:val="center"/>
              <w:rPr>
                <w:ins w:id="14317" w:author="Στάθης Καπ" w:date="2023-03-09T06:01:00Z"/>
                <w:sz w:val="16"/>
                <w:szCs w:val="16"/>
              </w:rPr>
            </w:pPr>
          </w:p>
        </w:tc>
        <w:tc>
          <w:tcPr>
            <w:tcW w:w="453" w:type="dxa"/>
            <w:tcBorders>
              <w:left w:val="single" w:sz="4" w:space="0" w:color="auto"/>
            </w:tcBorders>
            <w:vAlign w:val="center"/>
          </w:tcPr>
          <w:p w14:paraId="6B3505B2" w14:textId="282E02D3" w:rsidR="00BD2E78" w:rsidRPr="007E0F91" w:rsidRDefault="00BD2E78" w:rsidP="00BD2E78">
            <w:pPr>
              <w:jc w:val="center"/>
              <w:rPr>
                <w:ins w:id="14318" w:author="Στάθης Καπ" w:date="2023-03-09T06:01:00Z"/>
                <w:sz w:val="16"/>
                <w:szCs w:val="16"/>
              </w:rPr>
            </w:pPr>
            <w:ins w:id="14319" w:author="Στάθης Καπ" w:date="2023-03-09T07:06:00Z">
              <w:r>
                <w:rPr>
                  <w:rFonts w:ascii="Calibri" w:hAnsi="Calibri" w:cs="Calibri"/>
                  <w:color w:val="000000"/>
                  <w:sz w:val="16"/>
                  <w:szCs w:val="16"/>
                </w:rPr>
                <w:t>1372</w:t>
              </w:r>
            </w:ins>
          </w:p>
        </w:tc>
        <w:tc>
          <w:tcPr>
            <w:tcW w:w="454" w:type="dxa"/>
            <w:vAlign w:val="center"/>
          </w:tcPr>
          <w:p w14:paraId="6C286A88" w14:textId="14C5280E" w:rsidR="00BD2E78" w:rsidRPr="007E0F91" w:rsidRDefault="00BD2E78" w:rsidP="00BD2E78">
            <w:pPr>
              <w:jc w:val="center"/>
              <w:rPr>
                <w:ins w:id="14320" w:author="Στάθης Καπ" w:date="2023-03-09T06:01:00Z"/>
                <w:sz w:val="16"/>
                <w:szCs w:val="16"/>
              </w:rPr>
            </w:pPr>
            <w:ins w:id="14321" w:author="Στάθης Καπ" w:date="2023-03-09T07:06:00Z">
              <w:r>
                <w:rPr>
                  <w:rFonts w:ascii="Calibri" w:hAnsi="Calibri" w:cs="Calibri"/>
                  <w:color w:val="000000"/>
                  <w:sz w:val="16"/>
                  <w:szCs w:val="16"/>
                </w:rPr>
                <w:t>3.72</w:t>
              </w:r>
            </w:ins>
          </w:p>
        </w:tc>
        <w:tc>
          <w:tcPr>
            <w:tcW w:w="454" w:type="dxa"/>
            <w:vAlign w:val="center"/>
          </w:tcPr>
          <w:p w14:paraId="658BE0C2" w14:textId="55F3F76F" w:rsidR="00BD2E78" w:rsidRPr="007E0F91" w:rsidRDefault="00BD2E78" w:rsidP="00BD2E78">
            <w:pPr>
              <w:jc w:val="center"/>
              <w:rPr>
                <w:ins w:id="14322" w:author="Στάθης Καπ" w:date="2023-03-09T06:01:00Z"/>
                <w:sz w:val="16"/>
                <w:szCs w:val="16"/>
              </w:rPr>
            </w:pPr>
            <w:ins w:id="14323" w:author="Στάθης Καπ" w:date="2023-03-09T07:06:00Z">
              <w:r>
                <w:rPr>
                  <w:rFonts w:ascii="Calibri" w:hAnsi="Calibri" w:cs="Calibri"/>
                  <w:color w:val="000000"/>
                  <w:sz w:val="16"/>
                  <w:szCs w:val="16"/>
                </w:rPr>
                <w:t>1.211</w:t>
              </w:r>
            </w:ins>
          </w:p>
        </w:tc>
        <w:tc>
          <w:tcPr>
            <w:tcW w:w="457" w:type="dxa"/>
            <w:tcBorders>
              <w:right w:val="single" w:sz="4" w:space="0" w:color="auto"/>
            </w:tcBorders>
            <w:vAlign w:val="center"/>
          </w:tcPr>
          <w:p w14:paraId="423A6E55" w14:textId="0B683D50" w:rsidR="00BD2E78" w:rsidRPr="007E0F91" w:rsidRDefault="00BD2E78" w:rsidP="00BD2E78">
            <w:pPr>
              <w:jc w:val="center"/>
              <w:rPr>
                <w:ins w:id="14324" w:author="Στάθης Καπ" w:date="2023-03-09T06:01:00Z"/>
                <w:sz w:val="16"/>
                <w:szCs w:val="16"/>
              </w:rPr>
            </w:pPr>
            <w:ins w:id="14325" w:author="Στάθης Καπ" w:date="2023-03-09T07:06:00Z">
              <w:r>
                <w:rPr>
                  <w:rFonts w:ascii="Calibri" w:hAnsi="Calibri" w:cs="Calibri"/>
                  <w:color w:val="000000"/>
                  <w:sz w:val="16"/>
                  <w:szCs w:val="16"/>
                </w:rPr>
                <w:t>42.96</w:t>
              </w:r>
            </w:ins>
          </w:p>
        </w:tc>
        <w:tc>
          <w:tcPr>
            <w:tcW w:w="453" w:type="dxa"/>
            <w:tcBorders>
              <w:left w:val="single" w:sz="4" w:space="0" w:color="auto"/>
            </w:tcBorders>
            <w:vAlign w:val="center"/>
          </w:tcPr>
          <w:p w14:paraId="56A79662" w14:textId="0845C9E3" w:rsidR="00BD2E78" w:rsidRPr="007E0F91" w:rsidRDefault="00BD2E78" w:rsidP="00BD2E78">
            <w:pPr>
              <w:jc w:val="center"/>
              <w:rPr>
                <w:ins w:id="14326" w:author="Στάθης Καπ" w:date="2023-03-09T06:01:00Z"/>
                <w:sz w:val="16"/>
                <w:szCs w:val="16"/>
              </w:rPr>
            </w:pPr>
            <w:ins w:id="14327" w:author="Στάθης Καπ" w:date="2023-03-09T07:06:00Z">
              <w:r>
                <w:rPr>
                  <w:rFonts w:ascii="Calibri" w:hAnsi="Calibri" w:cs="Calibri"/>
                  <w:color w:val="000000"/>
                  <w:sz w:val="16"/>
                  <w:szCs w:val="16"/>
                </w:rPr>
                <w:t>1266</w:t>
              </w:r>
            </w:ins>
          </w:p>
        </w:tc>
        <w:tc>
          <w:tcPr>
            <w:tcW w:w="454" w:type="dxa"/>
            <w:vAlign w:val="center"/>
          </w:tcPr>
          <w:p w14:paraId="76410FD4" w14:textId="68603A3E" w:rsidR="00BD2E78" w:rsidRPr="007E0F91" w:rsidRDefault="00BD2E78" w:rsidP="00BD2E78">
            <w:pPr>
              <w:jc w:val="center"/>
              <w:rPr>
                <w:ins w:id="14328" w:author="Στάθης Καπ" w:date="2023-03-09T06:01:00Z"/>
                <w:sz w:val="16"/>
                <w:szCs w:val="16"/>
              </w:rPr>
            </w:pPr>
            <w:ins w:id="14329" w:author="Στάθης Καπ" w:date="2023-03-09T07:06:00Z">
              <w:r>
                <w:rPr>
                  <w:rFonts w:ascii="Calibri" w:hAnsi="Calibri" w:cs="Calibri"/>
                  <w:color w:val="000000"/>
                  <w:sz w:val="16"/>
                  <w:szCs w:val="16"/>
                </w:rPr>
                <w:t>11.16</w:t>
              </w:r>
            </w:ins>
          </w:p>
        </w:tc>
        <w:tc>
          <w:tcPr>
            <w:tcW w:w="454" w:type="dxa"/>
            <w:vAlign w:val="center"/>
          </w:tcPr>
          <w:p w14:paraId="39093D3D" w14:textId="034CF7E3" w:rsidR="00BD2E78" w:rsidRPr="007E0F91" w:rsidRDefault="00BD2E78" w:rsidP="00BD2E78">
            <w:pPr>
              <w:jc w:val="center"/>
              <w:rPr>
                <w:ins w:id="14330" w:author="Στάθης Καπ" w:date="2023-03-09T06:01:00Z"/>
                <w:sz w:val="16"/>
                <w:szCs w:val="16"/>
              </w:rPr>
            </w:pPr>
            <w:ins w:id="14331" w:author="Στάθης Καπ" w:date="2023-03-09T07:06:00Z">
              <w:r>
                <w:rPr>
                  <w:rFonts w:ascii="Calibri" w:hAnsi="Calibri" w:cs="Calibri"/>
                  <w:color w:val="000000"/>
                  <w:sz w:val="16"/>
                  <w:szCs w:val="16"/>
                </w:rPr>
                <w:t>1.033</w:t>
              </w:r>
            </w:ins>
          </w:p>
        </w:tc>
        <w:tc>
          <w:tcPr>
            <w:tcW w:w="454" w:type="dxa"/>
            <w:tcBorders>
              <w:right w:val="single" w:sz="4" w:space="0" w:color="auto"/>
            </w:tcBorders>
            <w:vAlign w:val="center"/>
          </w:tcPr>
          <w:p w14:paraId="327F2580" w14:textId="3ACE7770" w:rsidR="00BD2E78" w:rsidRPr="007E0F91" w:rsidRDefault="00BD2E78" w:rsidP="00BD2E78">
            <w:pPr>
              <w:jc w:val="center"/>
              <w:rPr>
                <w:ins w:id="14332" w:author="Στάθης Καπ" w:date="2023-03-09T06:01:00Z"/>
                <w:sz w:val="16"/>
                <w:szCs w:val="16"/>
              </w:rPr>
            </w:pPr>
            <w:ins w:id="14333" w:author="Στάθης Καπ" w:date="2023-03-09T07:06:00Z">
              <w:r>
                <w:rPr>
                  <w:rFonts w:ascii="Calibri" w:hAnsi="Calibri" w:cs="Calibri"/>
                  <w:color w:val="000000"/>
                  <w:sz w:val="16"/>
                  <w:szCs w:val="16"/>
                </w:rPr>
                <w:t>51.34</w:t>
              </w:r>
            </w:ins>
          </w:p>
        </w:tc>
        <w:tc>
          <w:tcPr>
            <w:tcW w:w="453" w:type="dxa"/>
            <w:tcBorders>
              <w:left w:val="single" w:sz="4" w:space="0" w:color="auto"/>
            </w:tcBorders>
            <w:vAlign w:val="center"/>
          </w:tcPr>
          <w:p w14:paraId="52CE7F42" w14:textId="3C18A18A" w:rsidR="00BD2E78" w:rsidRPr="007E0F91" w:rsidRDefault="00BD2E78" w:rsidP="00BD2E78">
            <w:pPr>
              <w:jc w:val="center"/>
              <w:rPr>
                <w:ins w:id="14334" w:author="Στάθης Καπ" w:date="2023-03-09T06:01:00Z"/>
                <w:sz w:val="16"/>
                <w:szCs w:val="16"/>
              </w:rPr>
            </w:pPr>
            <w:ins w:id="14335" w:author="Στάθης Καπ" w:date="2023-03-09T07:06:00Z">
              <w:r>
                <w:rPr>
                  <w:rFonts w:ascii="Calibri" w:hAnsi="Calibri" w:cs="Calibri"/>
                  <w:color w:val="000000"/>
                  <w:sz w:val="16"/>
                  <w:szCs w:val="16"/>
                </w:rPr>
                <w:t>1245</w:t>
              </w:r>
            </w:ins>
          </w:p>
        </w:tc>
        <w:tc>
          <w:tcPr>
            <w:tcW w:w="454" w:type="dxa"/>
            <w:vAlign w:val="center"/>
          </w:tcPr>
          <w:p w14:paraId="56F4E60F" w14:textId="6DE29306" w:rsidR="00BD2E78" w:rsidRPr="007E0F91" w:rsidRDefault="00BD2E78" w:rsidP="00BD2E78">
            <w:pPr>
              <w:jc w:val="center"/>
              <w:rPr>
                <w:ins w:id="14336" w:author="Στάθης Καπ" w:date="2023-03-09T06:01:00Z"/>
                <w:sz w:val="16"/>
                <w:szCs w:val="16"/>
              </w:rPr>
            </w:pPr>
            <w:ins w:id="14337" w:author="Στάθης Καπ" w:date="2023-03-09T07:06:00Z">
              <w:r>
                <w:rPr>
                  <w:rFonts w:ascii="Calibri" w:hAnsi="Calibri" w:cs="Calibri"/>
                  <w:color w:val="000000"/>
                  <w:sz w:val="16"/>
                  <w:szCs w:val="16"/>
                </w:rPr>
                <w:t>12.63</w:t>
              </w:r>
            </w:ins>
          </w:p>
        </w:tc>
        <w:tc>
          <w:tcPr>
            <w:tcW w:w="454" w:type="dxa"/>
            <w:vAlign w:val="center"/>
          </w:tcPr>
          <w:p w14:paraId="0C2ABA8C" w14:textId="36546168" w:rsidR="00BD2E78" w:rsidRPr="007E0F91" w:rsidRDefault="00BD2E78" w:rsidP="00BD2E78">
            <w:pPr>
              <w:jc w:val="center"/>
              <w:rPr>
                <w:ins w:id="14338" w:author="Στάθης Καπ" w:date="2023-03-09T06:01:00Z"/>
                <w:sz w:val="16"/>
                <w:szCs w:val="16"/>
              </w:rPr>
            </w:pPr>
            <w:ins w:id="14339" w:author="Στάθης Καπ" w:date="2023-03-09T07:06:00Z">
              <w:r>
                <w:rPr>
                  <w:rFonts w:ascii="Calibri" w:hAnsi="Calibri" w:cs="Calibri"/>
                  <w:color w:val="000000"/>
                  <w:sz w:val="16"/>
                  <w:szCs w:val="16"/>
                </w:rPr>
                <w:t>1.339</w:t>
              </w:r>
            </w:ins>
          </w:p>
        </w:tc>
        <w:tc>
          <w:tcPr>
            <w:tcW w:w="461" w:type="dxa"/>
            <w:tcBorders>
              <w:right w:val="single" w:sz="4" w:space="0" w:color="auto"/>
            </w:tcBorders>
            <w:vAlign w:val="center"/>
          </w:tcPr>
          <w:p w14:paraId="5E435251" w14:textId="5E299DB5" w:rsidR="00BD2E78" w:rsidRPr="007E0F91" w:rsidRDefault="00BD2E78" w:rsidP="00BD2E78">
            <w:pPr>
              <w:jc w:val="center"/>
              <w:rPr>
                <w:ins w:id="14340" w:author="Στάθης Καπ" w:date="2023-03-09T06:01:00Z"/>
                <w:sz w:val="16"/>
                <w:szCs w:val="16"/>
              </w:rPr>
            </w:pPr>
            <w:ins w:id="14341" w:author="Στάθης Καπ" w:date="2023-03-09T07:06:00Z">
              <w:r>
                <w:rPr>
                  <w:rFonts w:ascii="Calibri" w:hAnsi="Calibri" w:cs="Calibri"/>
                  <w:color w:val="000000"/>
                  <w:sz w:val="16"/>
                  <w:szCs w:val="16"/>
                </w:rPr>
                <w:t>36.93</w:t>
              </w:r>
            </w:ins>
          </w:p>
        </w:tc>
      </w:tr>
      <w:tr w:rsidR="00BD2E78" w14:paraId="742A728E" w14:textId="77777777" w:rsidTr="001E35AD">
        <w:trPr>
          <w:trHeight w:val="170"/>
          <w:jc w:val="center"/>
          <w:ins w:id="14342"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0F4ED429" w14:textId="77777777" w:rsidR="00BD2E78" w:rsidRPr="007E0F91" w:rsidRDefault="00BD2E78" w:rsidP="00BD2E78">
            <w:pPr>
              <w:jc w:val="center"/>
              <w:rPr>
                <w:ins w:id="14343" w:author="Στάθης Καπ" w:date="2023-03-09T06:01:00Z"/>
                <w:sz w:val="16"/>
                <w:szCs w:val="16"/>
              </w:rPr>
            </w:pPr>
            <w:ins w:id="14344" w:author="Στάθης Καπ" w:date="2023-03-09T06:01:00Z">
              <w:r w:rsidRPr="007E0F91">
                <w:rPr>
                  <w:sz w:val="16"/>
                  <w:szCs w:val="16"/>
                </w:rPr>
                <w:t>pr19</w:t>
              </w:r>
            </w:ins>
          </w:p>
        </w:tc>
        <w:tc>
          <w:tcPr>
            <w:tcW w:w="565" w:type="dxa"/>
            <w:tcBorders>
              <w:left w:val="single" w:sz="4" w:space="0" w:color="auto"/>
            </w:tcBorders>
            <w:vAlign w:val="center"/>
          </w:tcPr>
          <w:p w14:paraId="5E2DDDF1" w14:textId="35E32879" w:rsidR="00BD2E78" w:rsidRPr="007E0F91" w:rsidRDefault="00BD2E78" w:rsidP="00BD2E78">
            <w:pPr>
              <w:jc w:val="center"/>
              <w:rPr>
                <w:ins w:id="14345" w:author="Στάθης Καπ" w:date="2023-03-09T06:01:00Z"/>
                <w:sz w:val="16"/>
                <w:szCs w:val="16"/>
              </w:rPr>
            </w:pPr>
            <w:ins w:id="14346" w:author="Στάθης Καπ" w:date="2023-03-09T07:06:00Z">
              <w:r>
                <w:rPr>
                  <w:rFonts w:ascii="Calibri" w:hAnsi="Calibri" w:cstheme="minorHAnsi"/>
                  <w:color w:val="000000"/>
                  <w:sz w:val="16"/>
                  <w:szCs w:val="16"/>
                </w:rPr>
                <w:t>1760</w:t>
              </w:r>
            </w:ins>
          </w:p>
        </w:tc>
        <w:tc>
          <w:tcPr>
            <w:tcW w:w="679" w:type="dxa"/>
            <w:tcBorders>
              <w:right w:val="single" w:sz="4" w:space="0" w:color="auto"/>
            </w:tcBorders>
            <w:vAlign w:val="center"/>
          </w:tcPr>
          <w:p w14:paraId="20A85778" w14:textId="692C8AD1" w:rsidR="00BD2E78" w:rsidRPr="007E0F91" w:rsidRDefault="00BD2E78" w:rsidP="00BD2E78">
            <w:pPr>
              <w:jc w:val="center"/>
              <w:rPr>
                <w:ins w:id="14347" w:author="Στάθης Καπ" w:date="2023-03-09T06:01:00Z"/>
                <w:sz w:val="16"/>
                <w:szCs w:val="16"/>
              </w:rPr>
            </w:pPr>
            <w:ins w:id="14348" w:author="Στάθης Καπ" w:date="2023-03-09T07:06:00Z">
              <w:r>
                <w:rPr>
                  <w:rFonts w:ascii="Calibri" w:hAnsi="Calibri" w:cstheme="minorHAnsi"/>
                  <w:color w:val="000000"/>
                  <w:sz w:val="16"/>
                  <w:szCs w:val="16"/>
                </w:rPr>
                <w:t>1560</w:t>
              </w:r>
            </w:ins>
          </w:p>
        </w:tc>
        <w:tc>
          <w:tcPr>
            <w:tcW w:w="453" w:type="dxa"/>
            <w:tcBorders>
              <w:left w:val="single" w:sz="4" w:space="0" w:color="auto"/>
            </w:tcBorders>
            <w:vAlign w:val="center"/>
          </w:tcPr>
          <w:p w14:paraId="7530662A" w14:textId="76385570" w:rsidR="00BD2E78" w:rsidRPr="007E0F91" w:rsidRDefault="00BD2E78" w:rsidP="00BD2E78">
            <w:pPr>
              <w:jc w:val="center"/>
              <w:rPr>
                <w:ins w:id="14349" w:author="Στάθης Καπ" w:date="2023-03-09T06:01:00Z"/>
                <w:sz w:val="16"/>
                <w:szCs w:val="16"/>
              </w:rPr>
            </w:pPr>
            <w:ins w:id="14350" w:author="Στάθης Καπ" w:date="2023-03-09T07:06:00Z">
              <w:r>
                <w:rPr>
                  <w:rFonts w:ascii="Calibri" w:hAnsi="Calibri" w:cs="Calibri"/>
                  <w:color w:val="000000"/>
                  <w:sz w:val="16"/>
                  <w:szCs w:val="16"/>
                </w:rPr>
                <w:t>1613</w:t>
              </w:r>
            </w:ins>
          </w:p>
        </w:tc>
        <w:tc>
          <w:tcPr>
            <w:tcW w:w="708" w:type="dxa"/>
            <w:vAlign w:val="center"/>
          </w:tcPr>
          <w:p w14:paraId="5CCC55B6" w14:textId="34C3608B" w:rsidR="00BD2E78" w:rsidRPr="007E0F91" w:rsidRDefault="00BD2E78" w:rsidP="00BD2E78">
            <w:pPr>
              <w:jc w:val="center"/>
              <w:rPr>
                <w:ins w:id="14351" w:author="Στάθης Καπ" w:date="2023-03-09T06:01:00Z"/>
                <w:sz w:val="16"/>
                <w:szCs w:val="16"/>
              </w:rPr>
            </w:pPr>
            <w:ins w:id="14352" w:author="Στάθης Καπ" w:date="2023-03-09T07:06:00Z">
              <w:r>
                <w:rPr>
                  <w:rFonts w:ascii="Calibri" w:hAnsi="Calibri" w:cs="Calibri"/>
                  <w:color w:val="000000"/>
                  <w:sz w:val="16"/>
                  <w:szCs w:val="16"/>
                </w:rPr>
                <w:t>8.35</w:t>
              </w:r>
            </w:ins>
          </w:p>
        </w:tc>
        <w:tc>
          <w:tcPr>
            <w:tcW w:w="652" w:type="dxa"/>
            <w:vMerge/>
            <w:tcBorders>
              <w:right w:val="single" w:sz="4" w:space="0" w:color="auto"/>
            </w:tcBorders>
            <w:vAlign w:val="center"/>
          </w:tcPr>
          <w:p w14:paraId="26011C15" w14:textId="77777777" w:rsidR="00BD2E78" w:rsidRPr="007E0F91" w:rsidRDefault="00BD2E78" w:rsidP="00BD2E78">
            <w:pPr>
              <w:jc w:val="center"/>
              <w:rPr>
                <w:ins w:id="14353" w:author="Στάθης Καπ" w:date="2023-03-09T06:01:00Z"/>
                <w:sz w:val="16"/>
                <w:szCs w:val="16"/>
              </w:rPr>
            </w:pPr>
          </w:p>
        </w:tc>
        <w:tc>
          <w:tcPr>
            <w:tcW w:w="453" w:type="dxa"/>
            <w:tcBorders>
              <w:left w:val="single" w:sz="4" w:space="0" w:color="auto"/>
            </w:tcBorders>
            <w:vAlign w:val="center"/>
          </w:tcPr>
          <w:p w14:paraId="139F19DD" w14:textId="494F23BA" w:rsidR="00BD2E78" w:rsidRPr="007E0F91" w:rsidRDefault="00BD2E78" w:rsidP="00BD2E78">
            <w:pPr>
              <w:jc w:val="center"/>
              <w:rPr>
                <w:ins w:id="14354" w:author="Στάθης Καπ" w:date="2023-03-09T06:01:00Z"/>
                <w:sz w:val="16"/>
                <w:szCs w:val="16"/>
              </w:rPr>
            </w:pPr>
            <w:ins w:id="14355" w:author="Στάθης Καπ" w:date="2023-03-09T07:06:00Z">
              <w:r>
                <w:rPr>
                  <w:rFonts w:ascii="Calibri" w:hAnsi="Calibri" w:cs="Calibri"/>
                  <w:color w:val="000000"/>
                  <w:sz w:val="16"/>
                  <w:szCs w:val="16"/>
                </w:rPr>
                <w:t>1534</w:t>
              </w:r>
            </w:ins>
          </w:p>
        </w:tc>
        <w:tc>
          <w:tcPr>
            <w:tcW w:w="454" w:type="dxa"/>
            <w:vAlign w:val="center"/>
          </w:tcPr>
          <w:p w14:paraId="59AFEAA8" w14:textId="1FC14203" w:rsidR="00BD2E78" w:rsidRPr="007E0F91" w:rsidRDefault="00BD2E78" w:rsidP="00BD2E78">
            <w:pPr>
              <w:jc w:val="center"/>
              <w:rPr>
                <w:ins w:id="14356" w:author="Στάθης Καπ" w:date="2023-03-09T06:01:00Z"/>
                <w:sz w:val="16"/>
                <w:szCs w:val="16"/>
              </w:rPr>
            </w:pPr>
            <w:ins w:id="14357" w:author="Στάθης Καπ" w:date="2023-03-09T07:06:00Z">
              <w:r>
                <w:rPr>
                  <w:rFonts w:ascii="Calibri" w:hAnsi="Calibri" w:cs="Calibri"/>
                  <w:color w:val="000000"/>
                  <w:sz w:val="16"/>
                  <w:szCs w:val="16"/>
                </w:rPr>
                <w:t>4.9</w:t>
              </w:r>
            </w:ins>
          </w:p>
        </w:tc>
        <w:tc>
          <w:tcPr>
            <w:tcW w:w="454" w:type="dxa"/>
            <w:vAlign w:val="center"/>
          </w:tcPr>
          <w:p w14:paraId="4CCA11C9" w14:textId="4228B11E" w:rsidR="00BD2E78" w:rsidRPr="007E0F91" w:rsidRDefault="00BD2E78" w:rsidP="00BD2E78">
            <w:pPr>
              <w:jc w:val="center"/>
              <w:rPr>
                <w:ins w:id="14358" w:author="Στάθης Καπ" w:date="2023-03-09T06:01:00Z"/>
                <w:sz w:val="16"/>
                <w:szCs w:val="16"/>
              </w:rPr>
            </w:pPr>
            <w:ins w:id="14359" w:author="Στάθης Καπ" w:date="2023-03-09T07:06:00Z">
              <w:r>
                <w:rPr>
                  <w:rFonts w:ascii="Calibri" w:hAnsi="Calibri" w:cs="Calibri"/>
                  <w:color w:val="000000"/>
                  <w:sz w:val="16"/>
                  <w:szCs w:val="16"/>
                </w:rPr>
                <w:t>3.632</w:t>
              </w:r>
            </w:ins>
          </w:p>
        </w:tc>
        <w:tc>
          <w:tcPr>
            <w:tcW w:w="457" w:type="dxa"/>
            <w:tcBorders>
              <w:right w:val="single" w:sz="4" w:space="0" w:color="auto"/>
            </w:tcBorders>
            <w:vAlign w:val="center"/>
          </w:tcPr>
          <w:p w14:paraId="7F19354A" w14:textId="2E1F9DA6" w:rsidR="00BD2E78" w:rsidRPr="007E0F91" w:rsidRDefault="00BD2E78" w:rsidP="00BD2E78">
            <w:pPr>
              <w:jc w:val="center"/>
              <w:rPr>
                <w:ins w:id="14360" w:author="Στάθης Καπ" w:date="2023-03-09T06:01:00Z"/>
                <w:sz w:val="16"/>
                <w:szCs w:val="16"/>
              </w:rPr>
            </w:pPr>
            <w:ins w:id="14361" w:author="Στάθης Καπ" w:date="2023-03-09T07:06:00Z">
              <w:r>
                <w:rPr>
                  <w:rFonts w:ascii="Calibri" w:hAnsi="Calibri" w:cs="Calibri"/>
                  <w:color w:val="000000"/>
                  <w:sz w:val="16"/>
                  <w:szCs w:val="16"/>
                </w:rPr>
                <w:t>31.95</w:t>
              </w:r>
            </w:ins>
          </w:p>
        </w:tc>
        <w:tc>
          <w:tcPr>
            <w:tcW w:w="453" w:type="dxa"/>
            <w:tcBorders>
              <w:left w:val="single" w:sz="4" w:space="0" w:color="auto"/>
            </w:tcBorders>
            <w:vAlign w:val="center"/>
          </w:tcPr>
          <w:p w14:paraId="051E5FF5" w14:textId="3D588B14" w:rsidR="00BD2E78" w:rsidRPr="007E0F91" w:rsidRDefault="00BD2E78" w:rsidP="00BD2E78">
            <w:pPr>
              <w:jc w:val="center"/>
              <w:rPr>
                <w:ins w:id="14362" w:author="Στάθης Καπ" w:date="2023-03-09T06:01:00Z"/>
                <w:sz w:val="16"/>
                <w:szCs w:val="16"/>
              </w:rPr>
            </w:pPr>
            <w:ins w:id="14363" w:author="Στάθης Καπ" w:date="2023-03-09T07:06:00Z">
              <w:r>
                <w:rPr>
                  <w:rFonts w:ascii="Calibri" w:hAnsi="Calibri" w:cs="Calibri"/>
                  <w:color w:val="000000"/>
                  <w:sz w:val="16"/>
                  <w:szCs w:val="16"/>
                </w:rPr>
                <w:t>1490</w:t>
              </w:r>
            </w:ins>
          </w:p>
        </w:tc>
        <w:tc>
          <w:tcPr>
            <w:tcW w:w="454" w:type="dxa"/>
            <w:vAlign w:val="center"/>
          </w:tcPr>
          <w:p w14:paraId="7953E815" w14:textId="061ECD27" w:rsidR="00BD2E78" w:rsidRPr="007E0F91" w:rsidRDefault="00BD2E78" w:rsidP="00BD2E78">
            <w:pPr>
              <w:jc w:val="center"/>
              <w:rPr>
                <w:ins w:id="14364" w:author="Στάθης Καπ" w:date="2023-03-09T06:01:00Z"/>
                <w:sz w:val="16"/>
                <w:szCs w:val="16"/>
              </w:rPr>
            </w:pPr>
            <w:ins w:id="14365" w:author="Στάθης Καπ" w:date="2023-03-09T07:06:00Z">
              <w:r>
                <w:rPr>
                  <w:rFonts w:ascii="Calibri" w:hAnsi="Calibri" w:cs="Calibri"/>
                  <w:color w:val="000000"/>
                  <w:sz w:val="16"/>
                  <w:szCs w:val="16"/>
                </w:rPr>
                <w:t>7.63</w:t>
              </w:r>
            </w:ins>
          </w:p>
        </w:tc>
        <w:tc>
          <w:tcPr>
            <w:tcW w:w="454" w:type="dxa"/>
            <w:vAlign w:val="center"/>
          </w:tcPr>
          <w:p w14:paraId="22FB62AB" w14:textId="2E03B706" w:rsidR="00BD2E78" w:rsidRPr="007E0F91" w:rsidRDefault="00BD2E78" w:rsidP="00BD2E78">
            <w:pPr>
              <w:jc w:val="center"/>
              <w:rPr>
                <w:ins w:id="14366" w:author="Στάθης Καπ" w:date="2023-03-09T06:01:00Z"/>
                <w:sz w:val="16"/>
                <w:szCs w:val="16"/>
              </w:rPr>
            </w:pPr>
            <w:ins w:id="14367" w:author="Στάθης Καπ" w:date="2023-03-09T07:06:00Z">
              <w:r>
                <w:rPr>
                  <w:rFonts w:ascii="Calibri" w:hAnsi="Calibri" w:cs="Calibri"/>
                  <w:color w:val="000000"/>
                  <w:sz w:val="16"/>
                  <w:szCs w:val="16"/>
                </w:rPr>
                <w:t>1.708</w:t>
              </w:r>
            </w:ins>
          </w:p>
        </w:tc>
        <w:tc>
          <w:tcPr>
            <w:tcW w:w="454" w:type="dxa"/>
            <w:tcBorders>
              <w:right w:val="single" w:sz="4" w:space="0" w:color="auto"/>
            </w:tcBorders>
            <w:vAlign w:val="center"/>
          </w:tcPr>
          <w:p w14:paraId="21050979" w14:textId="5F912537" w:rsidR="00BD2E78" w:rsidRPr="007E0F91" w:rsidRDefault="00BD2E78" w:rsidP="00BD2E78">
            <w:pPr>
              <w:jc w:val="center"/>
              <w:rPr>
                <w:ins w:id="14368" w:author="Στάθης Καπ" w:date="2023-03-09T06:01:00Z"/>
                <w:sz w:val="16"/>
                <w:szCs w:val="16"/>
              </w:rPr>
            </w:pPr>
            <w:ins w:id="14369" w:author="Στάθης Καπ" w:date="2023-03-09T07:06:00Z">
              <w:r>
                <w:rPr>
                  <w:rFonts w:ascii="Calibri" w:hAnsi="Calibri" w:cs="Calibri"/>
                  <w:color w:val="000000"/>
                  <w:sz w:val="16"/>
                  <w:szCs w:val="16"/>
                </w:rPr>
                <w:t>68</w:t>
              </w:r>
            </w:ins>
          </w:p>
        </w:tc>
        <w:tc>
          <w:tcPr>
            <w:tcW w:w="453" w:type="dxa"/>
            <w:tcBorders>
              <w:left w:val="single" w:sz="4" w:space="0" w:color="auto"/>
            </w:tcBorders>
            <w:vAlign w:val="center"/>
          </w:tcPr>
          <w:p w14:paraId="59492825" w14:textId="5F1F369D" w:rsidR="00BD2E78" w:rsidRPr="007E0F91" w:rsidRDefault="00BD2E78" w:rsidP="00BD2E78">
            <w:pPr>
              <w:jc w:val="center"/>
              <w:rPr>
                <w:ins w:id="14370" w:author="Στάθης Καπ" w:date="2023-03-09T06:01:00Z"/>
                <w:sz w:val="16"/>
                <w:szCs w:val="16"/>
              </w:rPr>
            </w:pPr>
            <w:ins w:id="14371" w:author="Στάθης Καπ" w:date="2023-03-09T07:06:00Z">
              <w:r>
                <w:rPr>
                  <w:rFonts w:ascii="Calibri" w:hAnsi="Calibri" w:cs="Calibri"/>
                  <w:color w:val="000000"/>
                  <w:sz w:val="16"/>
                  <w:szCs w:val="16"/>
                </w:rPr>
                <w:t>1449</w:t>
              </w:r>
            </w:ins>
          </w:p>
        </w:tc>
        <w:tc>
          <w:tcPr>
            <w:tcW w:w="454" w:type="dxa"/>
            <w:vAlign w:val="center"/>
          </w:tcPr>
          <w:p w14:paraId="6695EE54" w14:textId="66EFB066" w:rsidR="00BD2E78" w:rsidRPr="007E0F91" w:rsidRDefault="00BD2E78" w:rsidP="00BD2E78">
            <w:pPr>
              <w:jc w:val="center"/>
              <w:rPr>
                <w:ins w:id="14372" w:author="Στάθης Καπ" w:date="2023-03-09T06:01:00Z"/>
                <w:sz w:val="16"/>
                <w:szCs w:val="16"/>
              </w:rPr>
            </w:pPr>
            <w:ins w:id="14373" w:author="Στάθης Καπ" w:date="2023-03-09T07:06:00Z">
              <w:r>
                <w:rPr>
                  <w:rFonts w:ascii="Calibri" w:hAnsi="Calibri" w:cs="Calibri"/>
                  <w:color w:val="000000"/>
                  <w:sz w:val="16"/>
                  <w:szCs w:val="16"/>
                </w:rPr>
                <w:t>10.17</w:t>
              </w:r>
            </w:ins>
          </w:p>
        </w:tc>
        <w:tc>
          <w:tcPr>
            <w:tcW w:w="454" w:type="dxa"/>
            <w:vAlign w:val="center"/>
          </w:tcPr>
          <w:p w14:paraId="20E4F305" w14:textId="3DF86ECA" w:rsidR="00BD2E78" w:rsidRPr="007E0F91" w:rsidRDefault="00BD2E78" w:rsidP="00BD2E78">
            <w:pPr>
              <w:jc w:val="center"/>
              <w:rPr>
                <w:ins w:id="14374" w:author="Στάθης Καπ" w:date="2023-03-09T06:01:00Z"/>
                <w:sz w:val="16"/>
                <w:szCs w:val="16"/>
              </w:rPr>
            </w:pPr>
            <w:ins w:id="14375" w:author="Στάθης Καπ" w:date="2023-03-09T07:06:00Z">
              <w:r>
                <w:rPr>
                  <w:rFonts w:ascii="Calibri" w:hAnsi="Calibri" w:cs="Calibri"/>
                  <w:color w:val="000000"/>
                  <w:sz w:val="16"/>
                  <w:szCs w:val="16"/>
                </w:rPr>
                <w:t>0.975</w:t>
              </w:r>
            </w:ins>
          </w:p>
        </w:tc>
        <w:tc>
          <w:tcPr>
            <w:tcW w:w="461" w:type="dxa"/>
            <w:tcBorders>
              <w:right w:val="single" w:sz="4" w:space="0" w:color="auto"/>
            </w:tcBorders>
            <w:vAlign w:val="center"/>
          </w:tcPr>
          <w:p w14:paraId="0A4BCCE1" w14:textId="7EBEFF30" w:rsidR="00BD2E78" w:rsidRPr="007E0F91" w:rsidRDefault="00BD2E78" w:rsidP="00BD2E78">
            <w:pPr>
              <w:jc w:val="center"/>
              <w:rPr>
                <w:ins w:id="14376" w:author="Στάθης Καπ" w:date="2023-03-09T06:01:00Z"/>
                <w:sz w:val="16"/>
                <w:szCs w:val="16"/>
              </w:rPr>
            </w:pPr>
            <w:ins w:id="14377" w:author="Στάθης Καπ" w:date="2023-03-09T07:06:00Z">
              <w:r>
                <w:rPr>
                  <w:rFonts w:ascii="Calibri" w:hAnsi="Calibri" w:cs="Calibri"/>
                  <w:color w:val="000000"/>
                  <w:sz w:val="16"/>
                  <w:szCs w:val="16"/>
                </w:rPr>
                <w:t>81.73</w:t>
              </w:r>
            </w:ins>
          </w:p>
        </w:tc>
      </w:tr>
      <w:tr w:rsidR="00BD2E78" w14:paraId="77D7C3EE" w14:textId="77777777" w:rsidTr="001E35AD">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378" w:author="Στάθης Καπ" w:date="2023-03-09T07:06: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379" w:author="Στάθης Καπ" w:date="2023-03-09T06:01:00Z"/>
          <w:trPrChange w:id="14380" w:author="Στάθης Καπ" w:date="2023-03-09T07:06:00Z">
            <w:trPr>
              <w:gridAfter w:val="0"/>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center"/>
            <w:tcPrChange w:id="14381" w:author="Στάθης Καπ" w:date="2023-03-09T07:06: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1CFEC5A6" w14:textId="77777777" w:rsidR="00BD2E78" w:rsidRPr="007E0F91" w:rsidRDefault="00BD2E78" w:rsidP="00BD2E78">
            <w:pPr>
              <w:jc w:val="center"/>
              <w:rPr>
                <w:ins w:id="14382" w:author="Στάθης Καπ" w:date="2023-03-09T06:01:00Z"/>
                <w:sz w:val="16"/>
                <w:szCs w:val="16"/>
              </w:rPr>
            </w:pPr>
            <w:ins w:id="14383" w:author="Στάθης Καπ" w:date="2023-03-09T06:01:00Z">
              <w:r w:rsidRPr="007E0F91">
                <w:rPr>
                  <w:sz w:val="16"/>
                  <w:szCs w:val="16"/>
                </w:rPr>
                <w:t>pr20</w:t>
              </w:r>
            </w:ins>
          </w:p>
        </w:tc>
        <w:tc>
          <w:tcPr>
            <w:tcW w:w="565" w:type="dxa"/>
            <w:tcBorders>
              <w:left w:val="single" w:sz="4" w:space="0" w:color="auto"/>
              <w:bottom w:val="single" w:sz="4" w:space="0" w:color="auto"/>
            </w:tcBorders>
            <w:vAlign w:val="center"/>
            <w:tcPrChange w:id="14384" w:author="Στάθης Καπ" w:date="2023-03-09T07:06:00Z">
              <w:tcPr>
                <w:tcW w:w="565" w:type="dxa"/>
                <w:gridSpan w:val="2"/>
                <w:tcBorders>
                  <w:left w:val="single" w:sz="4" w:space="0" w:color="auto"/>
                  <w:bottom w:val="single" w:sz="4" w:space="0" w:color="auto"/>
                </w:tcBorders>
              </w:tcPr>
            </w:tcPrChange>
          </w:tcPr>
          <w:p w14:paraId="74F12959" w14:textId="3A30AFC6" w:rsidR="00BD2E78" w:rsidRPr="007E0F91" w:rsidRDefault="00BD2E78" w:rsidP="00BD2E78">
            <w:pPr>
              <w:jc w:val="center"/>
              <w:rPr>
                <w:ins w:id="14385" w:author="Στάθης Καπ" w:date="2023-03-09T06:01:00Z"/>
                <w:sz w:val="16"/>
                <w:szCs w:val="16"/>
              </w:rPr>
            </w:pPr>
            <w:ins w:id="14386" w:author="Στάθης Καπ" w:date="2023-03-09T07:06:00Z">
              <w:r>
                <w:rPr>
                  <w:rFonts w:ascii="Calibri" w:hAnsi="Calibri" w:cstheme="minorHAnsi"/>
                  <w:color w:val="000000"/>
                  <w:sz w:val="16"/>
                  <w:szCs w:val="16"/>
                </w:rPr>
                <w:t>2062</w:t>
              </w:r>
            </w:ins>
          </w:p>
        </w:tc>
        <w:tc>
          <w:tcPr>
            <w:tcW w:w="679" w:type="dxa"/>
            <w:tcBorders>
              <w:bottom w:val="single" w:sz="4" w:space="0" w:color="auto"/>
              <w:right w:val="single" w:sz="4" w:space="0" w:color="auto"/>
            </w:tcBorders>
            <w:vAlign w:val="center"/>
            <w:tcPrChange w:id="14387" w:author="Στάθης Καπ" w:date="2023-03-09T07:06:00Z">
              <w:tcPr>
                <w:tcW w:w="679" w:type="dxa"/>
                <w:gridSpan w:val="2"/>
                <w:tcBorders>
                  <w:bottom w:val="single" w:sz="4" w:space="0" w:color="auto"/>
                  <w:right w:val="single" w:sz="4" w:space="0" w:color="auto"/>
                </w:tcBorders>
              </w:tcPr>
            </w:tcPrChange>
          </w:tcPr>
          <w:p w14:paraId="62CC3670" w14:textId="7AC74922" w:rsidR="00BD2E78" w:rsidRPr="007E0F91" w:rsidRDefault="00BD2E78" w:rsidP="00BD2E78">
            <w:pPr>
              <w:jc w:val="center"/>
              <w:rPr>
                <w:ins w:id="14388" w:author="Στάθης Καπ" w:date="2023-03-09T06:01:00Z"/>
                <w:sz w:val="16"/>
                <w:szCs w:val="16"/>
              </w:rPr>
            </w:pPr>
            <w:ins w:id="14389" w:author="Στάθης Καπ" w:date="2023-03-09T07:06:00Z">
              <w:r>
                <w:rPr>
                  <w:rFonts w:ascii="Calibri" w:hAnsi="Calibri" w:cstheme="minorHAnsi"/>
                  <w:color w:val="000000"/>
                  <w:sz w:val="16"/>
                  <w:szCs w:val="16"/>
                </w:rPr>
                <w:t>1846</w:t>
              </w:r>
            </w:ins>
          </w:p>
        </w:tc>
        <w:tc>
          <w:tcPr>
            <w:tcW w:w="453" w:type="dxa"/>
            <w:tcBorders>
              <w:left w:val="single" w:sz="4" w:space="0" w:color="auto"/>
              <w:bottom w:val="single" w:sz="4" w:space="0" w:color="auto"/>
            </w:tcBorders>
            <w:vAlign w:val="center"/>
            <w:tcPrChange w:id="14390" w:author="Στάθης Καπ" w:date="2023-03-09T07:06:00Z">
              <w:tcPr>
                <w:tcW w:w="453" w:type="dxa"/>
                <w:gridSpan w:val="2"/>
                <w:tcBorders>
                  <w:left w:val="single" w:sz="4" w:space="0" w:color="auto"/>
                  <w:bottom w:val="single" w:sz="4" w:space="0" w:color="auto"/>
                </w:tcBorders>
                <w:vAlign w:val="bottom"/>
              </w:tcPr>
            </w:tcPrChange>
          </w:tcPr>
          <w:p w14:paraId="4F51514F" w14:textId="1B55085B" w:rsidR="00BD2E78" w:rsidRPr="007E0F91" w:rsidRDefault="00BD2E78" w:rsidP="00BD2E78">
            <w:pPr>
              <w:jc w:val="center"/>
              <w:rPr>
                <w:ins w:id="14391" w:author="Στάθης Καπ" w:date="2023-03-09T06:01:00Z"/>
                <w:sz w:val="16"/>
                <w:szCs w:val="16"/>
              </w:rPr>
            </w:pPr>
            <w:ins w:id="14392" w:author="Στάθης Καπ" w:date="2023-03-09T07:06:00Z">
              <w:r>
                <w:rPr>
                  <w:rFonts w:ascii="Calibri" w:hAnsi="Calibri" w:cs="Calibri"/>
                  <w:color w:val="000000"/>
                  <w:sz w:val="16"/>
                  <w:szCs w:val="16"/>
                </w:rPr>
                <w:t>1979</w:t>
              </w:r>
            </w:ins>
          </w:p>
        </w:tc>
        <w:tc>
          <w:tcPr>
            <w:tcW w:w="708" w:type="dxa"/>
            <w:tcBorders>
              <w:bottom w:val="single" w:sz="4" w:space="0" w:color="auto"/>
            </w:tcBorders>
            <w:vAlign w:val="center"/>
            <w:tcPrChange w:id="14393" w:author="Στάθης Καπ" w:date="2023-03-09T07:06:00Z">
              <w:tcPr>
                <w:tcW w:w="708" w:type="dxa"/>
                <w:gridSpan w:val="2"/>
                <w:tcBorders>
                  <w:bottom w:val="single" w:sz="4" w:space="0" w:color="auto"/>
                </w:tcBorders>
                <w:vAlign w:val="center"/>
              </w:tcPr>
            </w:tcPrChange>
          </w:tcPr>
          <w:p w14:paraId="7DA92FBE" w14:textId="15748DA7" w:rsidR="00BD2E78" w:rsidRPr="007E0F91" w:rsidRDefault="00BD2E78" w:rsidP="00BD2E78">
            <w:pPr>
              <w:jc w:val="center"/>
              <w:rPr>
                <w:ins w:id="14394" w:author="Στάθης Καπ" w:date="2023-03-09T06:01:00Z"/>
                <w:sz w:val="16"/>
                <w:szCs w:val="16"/>
              </w:rPr>
            </w:pPr>
            <w:ins w:id="14395" w:author="Στάθης Καπ" w:date="2023-03-09T07:06:00Z">
              <w:r>
                <w:rPr>
                  <w:rFonts w:ascii="Calibri" w:hAnsi="Calibri" w:cs="Calibri"/>
                  <w:color w:val="000000"/>
                  <w:sz w:val="16"/>
                  <w:szCs w:val="16"/>
                </w:rPr>
                <w:t>4.03</w:t>
              </w:r>
            </w:ins>
          </w:p>
        </w:tc>
        <w:tc>
          <w:tcPr>
            <w:tcW w:w="652" w:type="dxa"/>
            <w:vMerge/>
            <w:tcBorders>
              <w:bottom w:val="single" w:sz="4" w:space="0" w:color="auto"/>
              <w:right w:val="single" w:sz="4" w:space="0" w:color="auto"/>
            </w:tcBorders>
            <w:vAlign w:val="center"/>
            <w:tcPrChange w:id="14396" w:author="Στάθης Καπ" w:date="2023-03-09T07:06:00Z">
              <w:tcPr>
                <w:tcW w:w="652" w:type="dxa"/>
                <w:gridSpan w:val="2"/>
                <w:vMerge/>
                <w:tcBorders>
                  <w:bottom w:val="single" w:sz="4" w:space="0" w:color="auto"/>
                  <w:right w:val="single" w:sz="4" w:space="0" w:color="auto"/>
                </w:tcBorders>
                <w:vAlign w:val="bottom"/>
              </w:tcPr>
            </w:tcPrChange>
          </w:tcPr>
          <w:p w14:paraId="5E998960" w14:textId="77777777" w:rsidR="00BD2E78" w:rsidRPr="007E0F91" w:rsidRDefault="00BD2E78" w:rsidP="00BD2E78">
            <w:pPr>
              <w:jc w:val="center"/>
              <w:rPr>
                <w:ins w:id="14397" w:author="Στάθης Καπ" w:date="2023-03-09T06:01:00Z"/>
                <w:sz w:val="16"/>
                <w:szCs w:val="16"/>
              </w:rPr>
            </w:pPr>
          </w:p>
        </w:tc>
        <w:tc>
          <w:tcPr>
            <w:tcW w:w="453" w:type="dxa"/>
            <w:tcBorders>
              <w:left w:val="single" w:sz="4" w:space="0" w:color="auto"/>
              <w:bottom w:val="single" w:sz="4" w:space="0" w:color="auto"/>
            </w:tcBorders>
            <w:vAlign w:val="center"/>
            <w:tcPrChange w:id="14398" w:author="Στάθης Καπ" w:date="2023-03-09T07:06:00Z">
              <w:tcPr>
                <w:tcW w:w="453" w:type="dxa"/>
                <w:gridSpan w:val="2"/>
                <w:tcBorders>
                  <w:left w:val="single" w:sz="4" w:space="0" w:color="auto"/>
                  <w:bottom w:val="single" w:sz="4" w:space="0" w:color="auto"/>
                </w:tcBorders>
                <w:vAlign w:val="bottom"/>
              </w:tcPr>
            </w:tcPrChange>
          </w:tcPr>
          <w:p w14:paraId="433823BB" w14:textId="6E886F2A" w:rsidR="00BD2E78" w:rsidRPr="007E0F91" w:rsidRDefault="00BD2E78" w:rsidP="00BD2E78">
            <w:pPr>
              <w:jc w:val="center"/>
              <w:rPr>
                <w:ins w:id="14399" w:author="Στάθης Καπ" w:date="2023-03-09T06:01:00Z"/>
                <w:sz w:val="16"/>
                <w:szCs w:val="16"/>
              </w:rPr>
            </w:pPr>
            <w:ins w:id="14400" w:author="Στάθης Καπ" w:date="2023-03-09T07:06:00Z">
              <w:r>
                <w:rPr>
                  <w:rFonts w:ascii="Calibri" w:hAnsi="Calibri" w:cs="Calibri"/>
                  <w:color w:val="000000"/>
                  <w:sz w:val="16"/>
                  <w:szCs w:val="16"/>
                </w:rPr>
                <w:t>1873</w:t>
              </w:r>
            </w:ins>
          </w:p>
        </w:tc>
        <w:tc>
          <w:tcPr>
            <w:tcW w:w="454" w:type="dxa"/>
            <w:tcBorders>
              <w:bottom w:val="single" w:sz="4" w:space="0" w:color="auto"/>
            </w:tcBorders>
            <w:vAlign w:val="center"/>
            <w:tcPrChange w:id="14401" w:author="Στάθης Καπ" w:date="2023-03-09T07:06:00Z">
              <w:tcPr>
                <w:tcW w:w="454" w:type="dxa"/>
                <w:gridSpan w:val="2"/>
                <w:tcBorders>
                  <w:bottom w:val="single" w:sz="4" w:space="0" w:color="auto"/>
                </w:tcBorders>
                <w:vAlign w:val="center"/>
              </w:tcPr>
            </w:tcPrChange>
          </w:tcPr>
          <w:p w14:paraId="5BBFA070" w14:textId="1E80B2CB" w:rsidR="00BD2E78" w:rsidRPr="007E0F91" w:rsidRDefault="00BD2E78" w:rsidP="00BD2E78">
            <w:pPr>
              <w:jc w:val="center"/>
              <w:rPr>
                <w:ins w:id="14402" w:author="Στάθης Καπ" w:date="2023-03-09T06:01:00Z"/>
                <w:sz w:val="16"/>
                <w:szCs w:val="16"/>
              </w:rPr>
            </w:pPr>
            <w:ins w:id="14403" w:author="Στάθης Καπ" w:date="2023-03-09T07:06:00Z">
              <w:r>
                <w:rPr>
                  <w:rFonts w:ascii="Calibri" w:hAnsi="Calibri" w:cs="Calibri"/>
                  <w:color w:val="000000"/>
                  <w:sz w:val="16"/>
                  <w:szCs w:val="16"/>
                </w:rPr>
                <w:t>5.36</w:t>
              </w:r>
            </w:ins>
          </w:p>
        </w:tc>
        <w:tc>
          <w:tcPr>
            <w:tcW w:w="454" w:type="dxa"/>
            <w:tcBorders>
              <w:bottom w:val="single" w:sz="4" w:space="0" w:color="auto"/>
            </w:tcBorders>
            <w:vAlign w:val="center"/>
            <w:tcPrChange w:id="14404" w:author="Στάθης Καπ" w:date="2023-03-09T07:06:00Z">
              <w:tcPr>
                <w:tcW w:w="454" w:type="dxa"/>
                <w:gridSpan w:val="2"/>
                <w:tcBorders>
                  <w:bottom w:val="single" w:sz="4" w:space="0" w:color="auto"/>
                </w:tcBorders>
                <w:vAlign w:val="bottom"/>
              </w:tcPr>
            </w:tcPrChange>
          </w:tcPr>
          <w:p w14:paraId="617ACAEB" w14:textId="24B5998C" w:rsidR="00BD2E78" w:rsidRPr="007E0F91" w:rsidRDefault="00BD2E78" w:rsidP="00BD2E78">
            <w:pPr>
              <w:jc w:val="center"/>
              <w:rPr>
                <w:ins w:id="14405" w:author="Στάθης Καπ" w:date="2023-03-09T06:01:00Z"/>
                <w:sz w:val="16"/>
                <w:szCs w:val="16"/>
              </w:rPr>
            </w:pPr>
            <w:ins w:id="14406" w:author="Στάθης Καπ" w:date="2023-03-09T07:06:00Z">
              <w:r>
                <w:rPr>
                  <w:rFonts w:ascii="Calibri" w:hAnsi="Calibri" w:cs="Calibri"/>
                  <w:color w:val="000000"/>
                  <w:sz w:val="16"/>
                  <w:szCs w:val="16"/>
                </w:rPr>
                <w:t>3.908</w:t>
              </w:r>
            </w:ins>
          </w:p>
        </w:tc>
        <w:tc>
          <w:tcPr>
            <w:tcW w:w="457" w:type="dxa"/>
            <w:tcBorders>
              <w:bottom w:val="single" w:sz="4" w:space="0" w:color="auto"/>
              <w:right w:val="single" w:sz="4" w:space="0" w:color="auto"/>
            </w:tcBorders>
            <w:vAlign w:val="center"/>
            <w:tcPrChange w:id="14407" w:author="Στάθης Καπ" w:date="2023-03-09T07:06:00Z">
              <w:tcPr>
                <w:tcW w:w="457" w:type="dxa"/>
                <w:gridSpan w:val="2"/>
                <w:tcBorders>
                  <w:bottom w:val="single" w:sz="4" w:space="0" w:color="auto"/>
                  <w:right w:val="single" w:sz="4" w:space="0" w:color="auto"/>
                </w:tcBorders>
                <w:vAlign w:val="center"/>
              </w:tcPr>
            </w:tcPrChange>
          </w:tcPr>
          <w:p w14:paraId="3EC7783B" w14:textId="65D05EE8" w:rsidR="00BD2E78" w:rsidRPr="007E0F91" w:rsidRDefault="00BD2E78" w:rsidP="00BD2E78">
            <w:pPr>
              <w:jc w:val="center"/>
              <w:rPr>
                <w:ins w:id="14408" w:author="Στάθης Καπ" w:date="2023-03-09T06:01:00Z"/>
                <w:sz w:val="16"/>
                <w:szCs w:val="16"/>
              </w:rPr>
            </w:pPr>
            <w:ins w:id="14409" w:author="Στάθης Καπ" w:date="2023-03-09T07:06:00Z">
              <w:r>
                <w:rPr>
                  <w:rFonts w:ascii="Calibri" w:hAnsi="Calibri" w:cs="Calibri"/>
                  <w:color w:val="000000"/>
                  <w:sz w:val="16"/>
                  <w:szCs w:val="16"/>
                </w:rPr>
                <w:t>56.95</w:t>
              </w:r>
            </w:ins>
          </w:p>
        </w:tc>
        <w:tc>
          <w:tcPr>
            <w:tcW w:w="453" w:type="dxa"/>
            <w:tcBorders>
              <w:left w:val="single" w:sz="4" w:space="0" w:color="auto"/>
              <w:bottom w:val="single" w:sz="4" w:space="0" w:color="auto"/>
            </w:tcBorders>
            <w:vAlign w:val="center"/>
            <w:tcPrChange w:id="14410" w:author="Στάθης Καπ" w:date="2023-03-09T07:06:00Z">
              <w:tcPr>
                <w:tcW w:w="453" w:type="dxa"/>
                <w:gridSpan w:val="2"/>
                <w:tcBorders>
                  <w:left w:val="single" w:sz="4" w:space="0" w:color="auto"/>
                  <w:bottom w:val="single" w:sz="4" w:space="0" w:color="auto"/>
                </w:tcBorders>
                <w:vAlign w:val="bottom"/>
              </w:tcPr>
            </w:tcPrChange>
          </w:tcPr>
          <w:p w14:paraId="055C47A1" w14:textId="78722128" w:rsidR="00BD2E78" w:rsidRPr="007E0F91" w:rsidRDefault="00BD2E78" w:rsidP="00BD2E78">
            <w:pPr>
              <w:jc w:val="center"/>
              <w:rPr>
                <w:ins w:id="14411" w:author="Στάθης Καπ" w:date="2023-03-09T06:01:00Z"/>
                <w:sz w:val="16"/>
                <w:szCs w:val="16"/>
              </w:rPr>
            </w:pPr>
            <w:ins w:id="14412" w:author="Στάθης Καπ" w:date="2023-03-09T07:06:00Z">
              <w:r>
                <w:rPr>
                  <w:rFonts w:ascii="Calibri" w:hAnsi="Calibri" w:cs="Calibri"/>
                  <w:color w:val="000000"/>
                  <w:sz w:val="16"/>
                  <w:szCs w:val="16"/>
                </w:rPr>
                <w:t>1792</w:t>
              </w:r>
            </w:ins>
          </w:p>
        </w:tc>
        <w:tc>
          <w:tcPr>
            <w:tcW w:w="454" w:type="dxa"/>
            <w:tcBorders>
              <w:bottom w:val="single" w:sz="4" w:space="0" w:color="auto"/>
            </w:tcBorders>
            <w:vAlign w:val="center"/>
            <w:tcPrChange w:id="14413" w:author="Στάθης Καπ" w:date="2023-03-09T07:06:00Z">
              <w:tcPr>
                <w:tcW w:w="454" w:type="dxa"/>
                <w:gridSpan w:val="2"/>
                <w:tcBorders>
                  <w:bottom w:val="single" w:sz="4" w:space="0" w:color="auto"/>
                </w:tcBorders>
                <w:vAlign w:val="center"/>
              </w:tcPr>
            </w:tcPrChange>
          </w:tcPr>
          <w:p w14:paraId="403496F2" w14:textId="376879B3" w:rsidR="00BD2E78" w:rsidRPr="007E0F91" w:rsidRDefault="00BD2E78" w:rsidP="00BD2E78">
            <w:pPr>
              <w:jc w:val="center"/>
              <w:rPr>
                <w:ins w:id="14414" w:author="Στάθης Καπ" w:date="2023-03-09T06:01:00Z"/>
                <w:sz w:val="16"/>
                <w:szCs w:val="16"/>
              </w:rPr>
            </w:pPr>
            <w:ins w:id="14415" w:author="Στάθης Καπ" w:date="2023-03-09T07:06:00Z">
              <w:r>
                <w:rPr>
                  <w:rFonts w:ascii="Calibri" w:hAnsi="Calibri" w:cs="Calibri"/>
                  <w:color w:val="000000"/>
                  <w:sz w:val="16"/>
                  <w:szCs w:val="16"/>
                </w:rPr>
                <w:t>9.45</w:t>
              </w:r>
            </w:ins>
          </w:p>
        </w:tc>
        <w:tc>
          <w:tcPr>
            <w:tcW w:w="454" w:type="dxa"/>
            <w:tcBorders>
              <w:bottom w:val="single" w:sz="4" w:space="0" w:color="auto"/>
            </w:tcBorders>
            <w:vAlign w:val="center"/>
            <w:tcPrChange w:id="14416" w:author="Στάθης Καπ" w:date="2023-03-09T07:06:00Z">
              <w:tcPr>
                <w:tcW w:w="454" w:type="dxa"/>
                <w:gridSpan w:val="2"/>
                <w:tcBorders>
                  <w:bottom w:val="single" w:sz="4" w:space="0" w:color="auto"/>
                </w:tcBorders>
                <w:vAlign w:val="bottom"/>
              </w:tcPr>
            </w:tcPrChange>
          </w:tcPr>
          <w:p w14:paraId="3C8FA93E" w14:textId="4561B47C" w:rsidR="00BD2E78" w:rsidRPr="007E0F91" w:rsidRDefault="00BD2E78" w:rsidP="00BD2E78">
            <w:pPr>
              <w:jc w:val="center"/>
              <w:rPr>
                <w:ins w:id="14417" w:author="Στάθης Καπ" w:date="2023-03-09T06:01:00Z"/>
                <w:sz w:val="16"/>
                <w:szCs w:val="16"/>
              </w:rPr>
            </w:pPr>
            <w:ins w:id="14418" w:author="Στάθης Καπ" w:date="2023-03-09T07:06:00Z">
              <w:r>
                <w:rPr>
                  <w:rFonts w:ascii="Calibri" w:hAnsi="Calibri" w:cs="Calibri"/>
                  <w:color w:val="000000"/>
                  <w:sz w:val="16"/>
                  <w:szCs w:val="16"/>
                </w:rPr>
                <w:t>1.966</w:t>
              </w:r>
            </w:ins>
          </w:p>
        </w:tc>
        <w:tc>
          <w:tcPr>
            <w:tcW w:w="454" w:type="dxa"/>
            <w:tcBorders>
              <w:bottom w:val="single" w:sz="4" w:space="0" w:color="auto"/>
              <w:right w:val="single" w:sz="4" w:space="0" w:color="auto"/>
            </w:tcBorders>
            <w:vAlign w:val="center"/>
            <w:tcPrChange w:id="14419" w:author="Στάθης Καπ" w:date="2023-03-09T07:06:00Z">
              <w:tcPr>
                <w:tcW w:w="454" w:type="dxa"/>
                <w:gridSpan w:val="2"/>
                <w:tcBorders>
                  <w:bottom w:val="single" w:sz="4" w:space="0" w:color="auto"/>
                  <w:right w:val="single" w:sz="4" w:space="0" w:color="auto"/>
                </w:tcBorders>
                <w:vAlign w:val="center"/>
              </w:tcPr>
            </w:tcPrChange>
          </w:tcPr>
          <w:p w14:paraId="6E5C7581" w14:textId="5055D129" w:rsidR="00BD2E78" w:rsidRPr="007E0F91" w:rsidRDefault="00BD2E78" w:rsidP="00BD2E78">
            <w:pPr>
              <w:jc w:val="center"/>
              <w:rPr>
                <w:ins w:id="14420" w:author="Στάθης Καπ" w:date="2023-03-09T06:01:00Z"/>
                <w:sz w:val="16"/>
                <w:szCs w:val="16"/>
              </w:rPr>
            </w:pPr>
            <w:ins w:id="14421" w:author="Στάθης Καπ" w:date="2023-03-09T07:06:00Z">
              <w:r>
                <w:rPr>
                  <w:rFonts w:ascii="Calibri" w:hAnsi="Calibri" w:cs="Calibri"/>
                  <w:color w:val="000000"/>
                  <w:sz w:val="16"/>
                  <w:szCs w:val="16"/>
                </w:rPr>
                <w:t>78.34</w:t>
              </w:r>
            </w:ins>
          </w:p>
        </w:tc>
        <w:tc>
          <w:tcPr>
            <w:tcW w:w="453" w:type="dxa"/>
            <w:tcBorders>
              <w:left w:val="single" w:sz="4" w:space="0" w:color="auto"/>
              <w:bottom w:val="single" w:sz="4" w:space="0" w:color="auto"/>
            </w:tcBorders>
            <w:vAlign w:val="center"/>
            <w:tcPrChange w:id="14422" w:author="Στάθης Καπ" w:date="2023-03-09T07:06:00Z">
              <w:tcPr>
                <w:tcW w:w="453" w:type="dxa"/>
                <w:gridSpan w:val="2"/>
                <w:tcBorders>
                  <w:left w:val="single" w:sz="4" w:space="0" w:color="auto"/>
                  <w:bottom w:val="single" w:sz="4" w:space="0" w:color="auto"/>
                </w:tcBorders>
                <w:vAlign w:val="bottom"/>
              </w:tcPr>
            </w:tcPrChange>
          </w:tcPr>
          <w:p w14:paraId="6C14C8BA" w14:textId="23F2349F" w:rsidR="00BD2E78" w:rsidRPr="007E0F91" w:rsidRDefault="00BD2E78" w:rsidP="00BD2E78">
            <w:pPr>
              <w:jc w:val="center"/>
              <w:rPr>
                <w:ins w:id="14423" w:author="Στάθης Καπ" w:date="2023-03-09T06:01:00Z"/>
                <w:sz w:val="16"/>
                <w:szCs w:val="16"/>
              </w:rPr>
            </w:pPr>
            <w:ins w:id="14424" w:author="Στάθης Καπ" w:date="2023-03-09T07:06:00Z">
              <w:r>
                <w:rPr>
                  <w:rFonts w:ascii="Calibri" w:hAnsi="Calibri" w:cs="Calibri"/>
                  <w:color w:val="000000"/>
                  <w:sz w:val="16"/>
                  <w:szCs w:val="16"/>
                </w:rPr>
                <w:t>1720</w:t>
              </w:r>
            </w:ins>
          </w:p>
        </w:tc>
        <w:tc>
          <w:tcPr>
            <w:tcW w:w="454" w:type="dxa"/>
            <w:tcBorders>
              <w:bottom w:val="single" w:sz="4" w:space="0" w:color="auto"/>
            </w:tcBorders>
            <w:vAlign w:val="center"/>
            <w:tcPrChange w:id="14425" w:author="Στάθης Καπ" w:date="2023-03-09T07:06:00Z">
              <w:tcPr>
                <w:tcW w:w="454" w:type="dxa"/>
                <w:gridSpan w:val="2"/>
                <w:tcBorders>
                  <w:bottom w:val="single" w:sz="4" w:space="0" w:color="auto"/>
                </w:tcBorders>
                <w:vAlign w:val="center"/>
              </w:tcPr>
            </w:tcPrChange>
          </w:tcPr>
          <w:p w14:paraId="746572F1" w14:textId="3BAB7589" w:rsidR="00BD2E78" w:rsidRPr="007E0F91" w:rsidRDefault="00BD2E78" w:rsidP="00BD2E78">
            <w:pPr>
              <w:jc w:val="center"/>
              <w:rPr>
                <w:ins w:id="14426" w:author="Στάθης Καπ" w:date="2023-03-09T06:01:00Z"/>
                <w:sz w:val="16"/>
                <w:szCs w:val="16"/>
              </w:rPr>
            </w:pPr>
            <w:ins w:id="14427" w:author="Στάθης Καπ" w:date="2023-03-09T07:06:00Z">
              <w:r>
                <w:rPr>
                  <w:rFonts w:ascii="Calibri" w:hAnsi="Calibri" w:cs="Calibri"/>
                  <w:color w:val="000000"/>
                  <w:sz w:val="16"/>
                  <w:szCs w:val="16"/>
                </w:rPr>
                <w:t>13.09</w:t>
              </w:r>
            </w:ins>
          </w:p>
        </w:tc>
        <w:tc>
          <w:tcPr>
            <w:tcW w:w="454" w:type="dxa"/>
            <w:tcBorders>
              <w:bottom w:val="single" w:sz="4" w:space="0" w:color="auto"/>
            </w:tcBorders>
            <w:vAlign w:val="center"/>
            <w:tcPrChange w:id="14428" w:author="Στάθης Καπ" w:date="2023-03-09T07:06:00Z">
              <w:tcPr>
                <w:tcW w:w="454" w:type="dxa"/>
                <w:gridSpan w:val="2"/>
                <w:tcBorders>
                  <w:bottom w:val="single" w:sz="4" w:space="0" w:color="auto"/>
                </w:tcBorders>
                <w:vAlign w:val="bottom"/>
              </w:tcPr>
            </w:tcPrChange>
          </w:tcPr>
          <w:p w14:paraId="72F76CA0" w14:textId="249ECCDD" w:rsidR="00BD2E78" w:rsidRPr="007E0F91" w:rsidRDefault="00BD2E78" w:rsidP="00BD2E78">
            <w:pPr>
              <w:jc w:val="center"/>
              <w:rPr>
                <w:ins w:id="14429" w:author="Στάθης Καπ" w:date="2023-03-09T06:01:00Z"/>
                <w:sz w:val="16"/>
                <w:szCs w:val="16"/>
              </w:rPr>
            </w:pPr>
            <w:ins w:id="14430" w:author="Στάθης Καπ" w:date="2023-03-09T07:06:00Z">
              <w:r>
                <w:rPr>
                  <w:rFonts w:ascii="Calibri" w:hAnsi="Calibri" w:cs="Calibri"/>
                  <w:color w:val="000000"/>
                  <w:sz w:val="16"/>
                  <w:szCs w:val="16"/>
                </w:rPr>
                <w:t>2.129</w:t>
              </w:r>
            </w:ins>
          </w:p>
        </w:tc>
        <w:tc>
          <w:tcPr>
            <w:tcW w:w="461" w:type="dxa"/>
            <w:tcBorders>
              <w:bottom w:val="single" w:sz="4" w:space="0" w:color="auto"/>
              <w:right w:val="single" w:sz="4" w:space="0" w:color="auto"/>
            </w:tcBorders>
            <w:vAlign w:val="center"/>
            <w:tcPrChange w:id="14431" w:author="Στάθης Καπ" w:date="2023-03-09T07:06:00Z">
              <w:tcPr>
                <w:tcW w:w="461" w:type="dxa"/>
                <w:gridSpan w:val="2"/>
                <w:tcBorders>
                  <w:bottom w:val="single" w:sz="4" w:space="0" w:color="auto"/>
                  <w:right w:val="single" w:sz="4" w:space="0" w:color="auto"/>
                </w:tcBorders>
                <w:vAlign w:val="center"/>
              </w:tcPr>
            </w:tcPrChange>
          </w:tcPr>
          <w:p w14:paraId="190F37AE" w14:textId="7B25FDCB" w:rsidR="00BD2E78" w:rsidRPr="007E0F91" w:rsidRDefault="00BD2E78" w:rsidP="00BD2E78">
            <w:pPr>
              <w:jc w:val="center"/>
              <w:rPr>
                <w:ins w:id="14432" w:author="Στάθης Καπ" w:date="2023-03-09T06:01:00Z"/>
                <w:sz w:val="16"/>
                <w:szCs w:val="16"/>
              </w:rPr>
            </w:pPr>
            <w:ins w:id="14433" w:author="Στάθης Καπ" w:date="2023-03-09T07:06:00Z">
              <w:r>
                <w:rPr>
                  <w:rFonts w:ascii="Calibri" w:hAnsi="Calibri" w:cs="Calibri"/>
                  <w:color w:val="000000"/>
                  <w:sz w:val="16"/>
                  <w:szCs w:val="16"/>
                </w:rPr>
                <w:t>76.55</w:t>
              </w:r>
            </w:ins>
          </w:p>
        </w:tc>
      </w:tr>
    </w:tbl>
    <w:p w14:paraId="1E68F43D" w14:textId="24FEF145" w:rsidR="00F665AE" w:rsidRDefault="00F665AE" w:rsidP="00AC6F02">
      <w:pPr>
        <w:rPr>
          <w:ins w:id="14434" w:author="Στάθης Καπ" w:date="2023-03-09T06:08:00Z"/>
        </w:rPr>
      </w:pPr>
    </w:p>
    <w:p w14:paraId="358F7280" w14:textId="59B1E000" w:rsidR="006B2DE3" w:rsidRPr="00494D04" w:rsidRDefault="006B2DE3">
      <w:pPr>
        <w:pStyle w:val="Caption"/>
        <w:keepNext/>
        <w:rPr>
          <w:ins w:id="14435" w:author="Στάθης Καπ" w:date="2023-03-09T06:23:00Z"/>
          <w:lang w:val="el-GR"/>
          <w:rPrChange w:id="14436" w:author="Στάθης Καπ" w:date="2023-03-09T07:18:00Z">
            <w:rPr>
              <w:ins w:id="14437" w:author="Στάθης Καπ" w:date="2023-03-09T06:23:00Z"/>
            </w:rPr>
          </w:rPrChange>
        </w:rPr>
        <w:pPrChange w:id="14438" w:author="Στάθης Καπ" w:date="2023-03-09T06:23:00Z">
          <w:pPr/>
        </w:pPrChange>
      </w:pPr>
      <w:ins w:id="14439" w:author="Στάθης Καπ" w:date="2023-03-09T06:23:00Z">
        <w:r w:rsidRPr="00494D04">
          <w:rPr>
            <w:lang w:val="el-GR"/>
            <w:rPrChange w:id="14440" w:author="Στάθης Καπ" w:date="2023-03-09T07:18:00Z">
              <w:rPr>
                <w:b/>
                <w:iCs/>
              </w:rPr>
            </w:rPrChange>
          </w:rPr>
          <w:t xml:space="preserve">Πίνακας </w:t>
        </w:r>
      </w:ins>
      <w:ins w:id="14441"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14442"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4443" w:author="Στάθης Καπ" w:date="2023-03-11T10:39:00Z">
        <w:r w:rsidR="00657928">
          <w:rPr>
            <w:noProof/>
            <w:lang w:val="el-GR"/>
          </w:rPr>
          <w:t>5</w:t>
        </w:r>
      </w:ins>
      <w:ins w:id="14444" w:author="Στάθης Καπ" w:date="2023-03-09T08:43:00Z">
        <w:r w:rsidR="00C148DE">
          <w:rPr>
            <w:lang w:val="el-GR"/>
          </w:rPr>
          <w:fldChar w:fldCharType="end"/>
        </w:r>
      </w:ins>
      <w:ins w:id="14445" w:author="Στάθης Καπ" w:date="2023-03-09T06:23:00Z">
        <w:r>
          <w:rPr>
            <w:lang w:val="el-GR"/>
          </w:rPr>
          <w:t xml:space="preserve">: </w:t>
        </w:r>
        <w:r w:rsidRPr="00985DA0">
          <w:rPr>
            <w:lang w:val="el-GR"/>
          </w:rPr>
          <w:t xml:space="preserve">Πειραματικά αποτελέσματα για τα στιγμιότυπα εισόδου των </w:t>
        </w:r>
        <w:r>
          <w:t>Solomon</w:t>
        </w:r>
        <w:r w:rsidRPr="00494D04">
          <w:rPr>
            <w:lang w:val="el-GR"/>
            <w:rPrChange w:id="14446" w:author="Στάθης Καπ" w:date="2023-03-09T07:18:00Z">
              <w:rPr>
                <w:b/>
                <w:iCs/>
              </w:rPr>
            </w:rPrChange>
          </w:rPr>
          <w:t xml:space="preserve"> (</w:t>
        </w:r>
        <w:r>
          <w:t>m</w:t>
        </w:r>
        <w:r w:rsidRPr="00494D04">
          <w:rPr>
            <w:lang w:val="el-GR"/>
            <w:rPrChange w:id="14447" w:author="Στάθης Καπ" w:date="2023-03-09T07:18:00Z">
              <w:rPr>
                <w:b/>
                <w:iCs/>
              </w:rPr>
            </w:rPrChange>
          </w:rPr>
          <w:t>=1)</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4448">
          <w:tblGrid>
            <w:gridCol w:w="5"/>
            <w:gridCol w:w="448"/>
            <w:gridCol w:w="5"/>
            <w:gridCol w:w="560"/>
            <w:gridCol w:w="5"/>
            <w:gridCol w:w="674"/>
            <w:gridCol w:w="5"/>
            <w:gridCol w:w="448"/>
            <w:gridCol w:w="5"/>
            <w:gridCol w:w="703"/>
            <w:gridCol w:w="5"/>
            <w:gridCol w:w="647"/>
            <w:gridCol w:w="5"/>
            <w:gridCol w:w="448"/>
            <w:gridCol w:w="5"/>
            <w:gridCol w:w="449"/>
            <w:gridCol w:w="5"/>
            <w:gridCol w:w="449"/>
            <w:gridCol w:w="5"/>
            <w:gridCol w:w="452"/>
            <w:gridCol w:w="5"/>
            <w:gridCol w:w="448"/>
            <w:gridCol w:w="5"/>
            <w:gridCol w:w="449"/>
            <w:gridCol w:w="5"/>
            <w:gridCol w:w="449"/>
            <w:gridCol w:w="5"/>
            <w:gridCol w:w="449"/>
            <w:gridCol w:w="5"/>
            <w:gridCol w:w="448"/>
            <w:gridCol w:w="5"/>
            <w:gridCol w:w="449"/>
            <w:gridCol w:w="5"/>
            <w:gridCol w:w="449"/>
            <w:gridCol w:w="5"/>
            <w:gridCol w:w="456"/>
            <w:gridCol w:w="5"/>
          </w:tblGrid>
        </w:tblGridChange>
      </w:tblGrid>
      <w:tr w:rsidR="006E3D2E" w14:paraId="3F61C26D" w14:textId="77777777" w:rsidTr="009861B1">
        <w:trPr>
          <w:trHeight w:val="170"/>
          <w:jc w:val="center"/>
          <w:ins w:id="14449" w:author="Στάθης Καπ" w:date="2023-03-09T06:08:00Z"/>
        </w:trPr>
        <w:tc>
          <w:tcPr>
            <w:tcW w:w="453" w:type="dxa"/>
            <w:tcBorders>
              <w:top w:val="single" w:sz="4" w:space="0" w:color="auto"/>
              <w:left w:val="single" w:sz="4" w:space="0" w:color="auto"/>
              <w:bottom w:val="single" w:sz="4" w:space="0" w:color="auto"/>
            </w:tcBorders>
            <w:shd w:val="clear" w:color="auto" w:fill="E7E6E6" w:themeFill="background2"/>
          </w:tcPr>
          <w:p w14:paraId="5B54A5B9" w14:textId="77777777" w:rsidR="006E3D2E" w:rsidRPr="009861B1" w:rsidRDefault="006E3D2E" w:rsidP="009861B1">
            <w:pPr>
              <w:jc w:val="center"/>
              <w:rPr>
                <w:ins w:id="14450" w:author="Στάθης Καπ" w:date="2023-03-09T06:08:00Z"/>
                <w:sz w:val="16"/>
                <w:szCs w:val="16"/>
                <w:lang w:val="el-GR"/>
              </w:rPr>
            </w:pPr>
          </w:p>
        </w:tc>
        <w:tc>
          <w:tcPr>
            <w:tcW w:w="565" w:type="dxa"/>
            <w:tcBorders>
              <w:top w:val="single" w:sz="4" w:space="0" w:color="auto"/>
              <w:bottom w:val="single" w:sz="4" w:space="0" w:color="auto"/>
            </w:tcBorders>
            <w:shd w:val="clear" w:color="auto" w:fill="E7E6E6" w:themeFill="background2"/>
          </w:tcPr>
          <w:p w14:paraId="59668E3C" w14:textId="77777777" w:rsidR="006E3D2E" w:rsidRPr="009861B1" w:rsidRDefault="006E3D2E" w:rsidP="009861B1">
            <w:pPr>
              <w:jc w:val="center"/>
              <w:rPr>
                <w:ins w:id="14451" w:author="Στάθης Καπ" w:date="2023-03-09T06:08:00Z"/>
                <w:sz w:val="16"/>
                <w:szCs w:val="16"/>
              </w:rPr>
            </w:pPr>
            <w:ins w:id="14452" w:author="Στάθης Καπ" w:date="2023-03-09T06:08: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4E6B8071" w14:textId="77777777" w:rsidR="006E3D2E" w:rsidRPr="009861B1" w:rsidRDefault="006E3D2E" w:rsidP="009861B1">
            <w:pPr>
              <w:jc w:val="center"/>
              <w:rPr>
                <w:ins w:id="14453" w:author="Στάθης Καπ" w:date="2023-03-09T06:08:00Z"/>
                <w:sz w:val="16"/>
                <w:szCs w:val="16"/>
              </w:rPr>
            </w:pPr>
            <w:ins w:id="14454" w:author="Στάθης Καπ" w:date="2023-03-09T06:08: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0D2B576E" w14:textId="77777777" w:rsidR="006E3D2E" w:rsidRPr="009861B1" w:rsidRDefault="006E3D2E" w:rsidP="009861B1">
            <w:pPr>
              <w:jc w:val="center"/>
              <w:rPr>
                <w:ins w:id="14455" w:author="Στάθης Καπ" w:date="2023-03-09T06:08:00Z"/>
                <w:sz w:val="16"/>
                <w:szCs w:val="16"/>
              </w:rPr>
            </w:pPr>
            <w:ins w:id="14456" w:author="Στάθης Καπ" w:date="2023-03-09T06:08: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52C5CB69" w14:textId="77777777" w:rsidR="006E3D2E" w:rsidRPr="007E0F91" w:rsidRDefault="006E3D2E" w:rsidP="009861B1">
            <w:pPr>
              <w:jc w:val="center"/>
              <w:rPr>
                <w:ins w:id="14457" w:author="Στάθης Καπ" w:date="2023-03-09T06:08:00Z"/>
                <w:sz w:val="16"/>
                <w:szCs w:val="16"/>
              </w:rPr>
            </w:pPr>
            <w:ins w:id="14458" w:author="Στάθης Καπ" w:date="2023-03-09T06:08: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09195AAF" w14:textId="77777777" w:rsidR="006E3D2E" w:rsidRPr="007E0F91" w:rsidRDefault="006E3D2E" w:rsidP="009861B1">
            <w:pPr>
              <w:jc w:val="center"/>
              <w:rPr>
                <w:ins w:id="14459" w:author="Στάθης Καπ" w:date="2023-03-09T06:08:00Z"/>
                <w:sz w:val="16"/>
                <w:szCs w:val="16"/>
              </w:rPr>
            </w:pPr>
            <w:ins w:id="14460" w:author="Στάθης Καπ" w:date="2023-03-09T06:08: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2CB88F64" w14:textId="77777777" w:rsidR="006E3D2E" w:rsidRPr="007E0F91" w:rsidRDefault="006E3D2E" w:rsidP="009861B1">
            <w:pPr>
              <w:jc w:val="center"/>
              <w:rPr>
                <w:ins w:id="14461" w:author="Στάθης Καπ" w:date="2023-03-09T06:08:00Z"/>
                <w:sz w:val="16"/>
                <w:szCs w:val="16"/>
              </w:rPr>
            </w:pPr>
            <w:ins w:id="14462" w:author="Στάθης Καπ" w:date="2023-03-09T06:08:00Z">
              <w:r w:rsidRPr="007E0F91">
                <w:rPr>
                  <w:sz w:val="16"/>
                  <w:szCs w:val="16"/>
                </w:rPr>
                <w:t>S=4</w:t>
              </w:r>
            </w:ins>
          </w:p>
        </w:tc>
      </w:tr>
      <w:tr w:rsidR="006E3D2E" w14:paraId="69EC55DB" w14:textId="77777777" w:rsidTr="009861B1">
        <w:trPr>
          <w:trHeight w:val="170"/>
          <w:jc w:val="center"/>
          <w:ins w:id="14463" w:author="Στάθης Καπ" w:date="2023-03-09T06:08:00Z"/>
        </w:trPr>
        <w:tc>
          <w:tcPr>
            <w:tcW w:w="453" w:type="dxa"/>
            <w:vMerge w:val="restart"/>
            <w:tcBorders>
              <w:top w:val="single" w:sz="4" w:space="0" w:color="auto"/>
              <w:left w:val="single" w:sz="4" w:space="0" w:color="auto"/>
            </w:tcBorders>
            <w:shd w:val="clear" w:color="auto" w:fill="E7E6E6" w:themeFill="background2"/>
            <w:vAlign w:val="center"/>
          </w:tcPr>
          <w:p w14:paraId="246C93EF" w14:textId="77777777" w:rsidR="006E3D2E" w:rsidRPr="009861B1" w:rsidRDefault="006E3D2E" w:rsidP="009861B1">
            <w:pPr>
              <w:jc w:val="center"/>
              <w:rPr>
                <w:ins w:id="14464" w:author="Στάθης Καπ" w:date="2023-03-09T06:08:00Z"/>
                <w:sz w:val="16"/>
                <w:szCs w:val="16"/>
              </w:rPr>
            </w:pPr>
            <w:ins w:id="14465" w:author="Στάθης Καπ" w:date="2023-03-09T06:08: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74740479" w14:textId="77777777" w:rsidR="006E3D2E" w:rsidRPr="009861B1" w:rsidRDefault="006E3D2E" w:rsidP="009861B1">
            <w:pPr>
              <w:jc w:val="center"/>
              <w:rPr>
                <w:ins w:id="14466" w:author="Στάθης Καπ" w:date="2023-03-09T06:08:00Z"/>
                <w:sz w:val="16"/>
                <w:szCs w:val="16"/>
              </w:rPr>
            </w:pPr>
            <w:ins w:id="14467" w:author="Στάθης Καπ" w:date="2023-03-09T06:08: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21DC8F31" w14:textId="77777777" w:rsidR="006E3D2E" w:rsidRPr="009861B1" w:rsidRDefault="006E3D2E" w:rsidP="009861B1">
            <w:pPr>
              <w:jc w:val="center"/>
              <w:rPr>
                <w:ins w:id="14468" w:author="Στάθης Καπ" w:date="2023-03-09T06:08:00Z"/>
                <w:sz w:val="16"/>
                <w:szCs w:val="16"/>
              </w:rPr>
            </w:pPr>
            <w:ins w:id="14469" w:author="Στάθης Καπ" w:date="2023-03-09T06:08: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256E20BF" w14:textId="77777777" w:rsidR="006E3D2E" w:rsidRPr="009861B1" w:rsidRDefault="006E3D2E" w:rsidP="009861B1">
            <w:pPr>
              <w:jc w:val="center"/>
              <w:rPr>
                <w:ins w:id="14470" w:author="Στάθης Καπ" w:date="2023-03-09T06:08:00Z"/>
                <w:sz w:val="16"/>
                <w:szCs w:val="16"/>
              </w:rPr>
            </w:pPr>
            <w:ins w:id="14471" w:author="Στάθης Καπ" w:date="2023-03-09T06:08: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0CEAFFFA" w14:textId="77777777" w:rsidR="006E3D2E" w:rsidRPr="009861B1" w:rsidRDefault="006E3D2E" w:rsidP="009861B1">
            <w:pPr>
              <w:jc w:val="center"/>
              <w:rPr>
                <w:ins w:id="14472" w:author="Στάθης Καπ" w:date="2023-03-09T06:08:00Z"/>
                <w:sz w:val="16"/>
                <w:szCs w:val="16"/>
              </w:rPr>
            </w:pPr>
            <w:ins w:id="14473" w:author="Στάθης Καπ" w:date="2023-03-09T06:08: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2E6AE354" w14:textId="77777777" w:rsidR="006E3D2E" w:rsidRPr="009861B1" w:rsidRDefault="006E3D2E" w:rsidP="009861B1">
            <w:pPr>
              <w:jc w:val="center"/>
              <w:rPr>
                <w:ins w:id="14474" w:author="Στάθης Καπ" w:date="2023-03-09T06:08:00Z"/>
                <w:sz w:val="16"/>
                <w:szCs w:val="16"/>
              </w:rPr>
            </w:pPr>
            <w:ins w:id="14475" w:author="Στάθης Καπ" w:date="2023-03-09T06:08: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559FC842" w14:textId="77777777" w:rsidR="006E3D2E" w:rsidRPr="007E0F91" w:rsidRDefault="006E3D2E" w:rsidP="009861B1">
            <w:pPr>
              <w:jc w:val="center"/>
              <w:rPr>
                <w:ins w:id="14476" w:author="Στάθης Καπ" w:date="2023-03-09T06:08:00Z"/>
                <w:sz w:val="16"/>
                <w:szCs w:val="16"/>
              </w:rPr>
            </w:pPr>
            <w:ins w:id="14477" w:author="Στάθης Καπ" w:date="2023-03-09T06:08: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6DD27566" w14:textId="77777777" w:rsidR="006E3D2E" w:rsidRPr="007E0F91" w:rsidRDefault="006E3D2E" w:rsidP="009861B1">
            <w:pPr>
              <w:jc w:val="center"/>
              <w:rPr>
                <w:ins w:id="14478" w:author="Στάθης Καπ" w:date="2023-03-09T06:08:00Z"/>
                <w:sz w:val="16"/>
                <w:szCs w:val="16"/>
              </w:rPr>
            </w:pPr>
            <w:ins w:id="14479" w:author="Στάθης Καπ" w:date="2023-03-09T06:08: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3DEEB9B3" w14:textId="77777777" w:rsidR="006E3D2E" w:rsidRPr="007E0F91" w:rsidRDefault="006E3D2E" w:rsidP="009861B1">
            <w:pPr>
              <w:jc w:val="center"/>
              <w:rPr>
                <w:ins w:id="14480" w:author="Στάθης Καπ" w:date="2023-03-09T06:08:00Z"/>
                <w:sz w:val="16"/>
                <w:szCs w:val="16"/>
              </w:rPr>
            </w:pPr>
            <w:ins w:id="14481" w:author="Στάθης Καπ" w:date="2023-03-09T06:08: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0A56D462" w14:textId="77777777" w:rsidR="006E3D2E" w:rsidRPr="007E0F91" w:rsidRDefault="006E3D2E" w:rsidP="009861B1">
            <w:pPr>
              <w:jc w:val="center"/>
              <w:rPr>
                <w:ins w:id="14482" w:author="Στάθης Καπ" w:date="2023-03-09T06:08:00Z"/>
                <w:sz w:val="16"/>
                <w:szCs w:val="16"/>
              </w:rPr>
            </w:pPr>
            <w:ins w:id="14483" w:author="Στάθης Καπ" w:date="2023-03-09T06:08: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401E6A99" w14:textId="77777777" w:rsidR="006E3D2E" w:rsidRPr="007E0F91" w:rsidRDefault="006E3D2E" w:rsidP="009861B1">
            <w:pPr>
              <w:jc w:val="center"/>
              <w:rPr>
                <w:ins w:id="14484" w:author="Στάθης Καπ" w:date="2023-03-09T06:08:00Z"/>
                <w:sz w:val="16"/>
                <w:szCs w:val="16"/>
              </w:rPr>
            </w:pPr>
            <w:ins w:id="14485" w:author="Στάθης Καπ" w:date="2023-03-09T06:08:00Z">
              <w:r w:rsidRPr="007E0F91">
                <w:rPr>
                  <w:sz w:val="16"/>
                  <w:szCs w:val="16"/>
                </w:rPr>
                <w:t>CPU(s)</w:t>
              </w:r>
            </w:ins>
          </w:p>
        </w:tc>
      </w:tr>
      <w:tr w:rsidR="006E3D2E" w14:paraId="654A9B47" w14:textId="77777777" w:rsidTr="009861B1">
        <w:trPr>
          <w:trHeight w:val="170"/>
          <w:jc w:val="center"/>
          <w:ins w:id="14486" w:author="Στάθης Καπ" w:date="2023-03-09T06:08:00Z"/>
        </w:trPr>
        <w:tc>
          <w:tcPr>
            <w:tcW w:w="453" w:type="dxa"/>
            <w:vMerge/>
            <w:tcBorders>
              <w:left w:val="single" w:sz="4" w:space="0" w:color="auto"/>
              <w:bottom w:val="single" w:sz="4" w:space="0" w:color="auto"/>
            </w:tcBorders>
            <w:shd w:val="clear" w:color="auto" w:fill="E7E6E6" w:themeFill="background2"/>
          </w:tcPr>
          <w:p w14:paraId="2AA6B071" w14:textId="77777777" w:rsidR="006E3D2E" w:rsidRPr="009861B1" w:rsidRDefault="006E3D2E" w:rsidP="009861B1">
            <w:pPr>
              <w:jc w:val="center"/>
              <w:rPr>
                <w:ins w:id="14487" w:author="Στάθης Καπ" w:date="2023-03-09T06:08:00Z"/>
                <w:sz w:val="14"/>
                <w:szCs w:val="14"/>
              </w:rPr>
            </w:pPr>
          </w:p>
        </w:tc>
        <w:tc>
          <w:tcPr>
            <w:tcW w:w="565" w:type="dxa"/>
            <w:vMerge/>
            <w:tcBorders>
              <w:bottom w:val="single" w:sz="4" w:space="0" w:color="auto"/>
            </w:tcBorders>
            <w:shd w:val="clear" w:color="auto" w:fill="E7E6E6" w:themeFill="background2"/>
          </w:tcPr>
          <w:p w14:paraId="57CB9885" w14:textId="77777777" w:rsidR="006E3D2E" w:rsidRPr="009861B1" w:rsidRDefault="006E3D2E" w:rsidP="009861B1">
            <w:pPr>
              <w:jc w:val="center"/>
              <w:rPr>
                <w:ins w:id="14488" w:author="Στάθης Καπ" w:date="2023-03-09T06:08:00Z"/>
                <w:sz w:val="14"/>
                <w:szCs w:val="14"/>
              </w:rPr>
            </w:pPr>
          </w:p>
        </w:tc>
        <w:tc>
          <w:tcPr>
            <w:tcW w:w="679" w:type="dxa"/>
            <w:vMerge/>
            <w:tcBorders>
              <w:bottom w:val="single" w:sz="4" w:space="0" w:color="auto"/>
            </w:tcBorders>
            <w:shd w:val="clear" w:color="auto" w:fill="E7E6E6" w:themeFill="background2"/>
          </w:tcPr>
          <w:p w14:paraId="38A70C5F" w14:textId="77777777" w:rsidR="006E3D2E" w:rsidRPr="009861B1" w:rsidRDefault="006E3D2E" w:rsidP="009861B1">
            <w:pPr>
              <w:jc w:val="center"/>
              <w:rPr>
                <w:ins w:id="14489" w:author="Στάθης Καπ" w:date="2023-03-09T06:08:00Z"/>
                <w:sz w:val="14"/>
                <w:szCs w:val="14"/>
              </w:rPr>
            </w:pPr>
          </w:p>
        </w:tc>
        <w:tc>
          <w:tcPr>
            <w:tcW w:w="453" w:type="dxa"/>
            <w:tcBorders>
              <w:top w:val="single" w:sz="4" w:space="0" w:color="auto"/>
              <w:bottom w:val="single" w:sz="4" w:space="0" w:color="auto"/>
            </w:tcBorders>
            <w:shd w:val="clear" w:color="auto" w:fill="E7E6E6" w:themeFill="background2"/>
          </w:tcPr>
          <w:p w14:paraId="7B925B1F" w14:textId="77777777" w:rsidR="006E3D2E" w:rsidRPr="009861B1" w:rsidRDefault="006E3D2E" w:rsidP="009861B1">
            <w:pPr>
              <w:jc w:val="center"/>
              <w:rPr>
                <w:ins w:id="14490" w:author="Στάθης Καπ" w:date="2023-03-09T06:08:00Z"/>
                <w:sz w:val="14"/>
                <w:szCs w:val="14"/>
              </w:rPr>
            </w:pPr>
            <w:ins w:id="14491" w:author="Στάθης Καπ" w:date="2023-03-09T06:08: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38BEA075" w14:textId="77777777" w:rsidR="006E3D2E" w:rsidRPr="009861B1" w:rsidRDefault="006E3D2E" w:rsidP="009861B1">
            <w:pPr>
              <w:jc w:val="center"/>
              <w:rPr>
                <w:ins w:id="14492" w:author="Στάθης Καπ" w:date="2023-03-09T06:08:00Z"/>
                <w:sz w:val="14"/>
                <w:szCs w:val="14"/>
              </w:rPr>
            </w:pPr>
            <w:ins w:id="14493" w:author="Στάθης Καπ" w:date="2023-03-09T06:08: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041E8D70" w14:textId="77777777" w:rsidR="006E3D2E" w:rsidRPr="009861B1" w:rsidRDefault="006E3D2E" w:rsidP="009861B1">
            <w:pPr>
              <w:jc w:val="center"/>
              <w:rPr>
                <w:ins w:id="14494" w:author="Στάθης Καπ" w:date="2023-03-09T06:08:00Z"/>
                <w:sz w:val="14"/>
                <w:szCs w:val="14"/>
              </w:rPr>
            </w:pPr>
            <w:ins w:id="14495" w:author="Στάθης Καπ" w:date="2023-03-09T06:08: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2324A881" w14:textId="77777777" w:rsidR="006E3D2E" w:rsidRPr="009861B1" w:rsidRDefault="006E3D2E" w:rsidP="009861B1">
            <w:pPr>
              <w:jc w:val="center"/>
              <w:rPr>
                <w:ins w:id="14496" w:author="Στάθης Καπ" w:date="2023-03-09T06:08:00Z"/>
                <w:sz w:val="14"/>
                <w:szCs w:val="14"/>
              </w:rPr>
            </w:pPr>
            <w:ins w:id="14497" w:author="Στάθης Καπ" w:date="2023-03-09T06:08: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506113C9" w14:textId="77777777" w:rsidR="006E3D2E" w:rsidRPr="009861B1" w:rsidRDefault="006E3D2E" w:rsidP="009861B1">
            <w:pPr>
              <w:jc w:val="center"/>
              <w:rPr>
                <w:ins w:id="14498" w:author="Στάθης Καπ" w:date="2023-03-09T06:08:00Z"/>
                <w:sz w:val="14"/>
                <w:szCs w:val="14"/>
              </w:rPr>
            </w:pPr>
            <w:ins w:id="14499" w:author="Στάθης Καπ" w:date="2023-03-09T06:08: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3740E554" w14:textId="77777777" w:rsidR="006E3D2E" w:rsidRPr="009861B1" w:rsidRDefault="006E3D2E" w:rsidP="009861B1">
            <w:pPr>
              <w:jc w:val="center"/>
              <w:rPr>
                <w:ins w:id="14500" w:author="Στάθης Καπ" w:date="2023-03-09T06:08:00Z"/>
                <w:sz w:val="14"/>
                <w:szCs w:val="14"/>
              </w:rPr>
            </w:pPr>
            <w:ins w:id="14501" w:author="Στάθης Καπ" w:date="2023-03-09T06:08: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4FAAA327" w14:textId="77777777" w:rsidR="006E3D2E" w:rsidRPr="009861B1" w:rsidRDefault="006E3D2E" w:rsidP="009861B1">
            <w:pPr>
              <w:jc w:val="center"/>
              <w:rPr>
                <w:ins w:id="14502" w:author="Στάθης Καπ" w:date="2023-03-09T06:08:00Z"/>
                <w:sz w:val="14"/>
                <w:szCs w:val="14"/>
              </w:rPr>
            </w:pPr>
            <w:ins w:id="14503" w:author="Στάθης Καπ" w:date="2023-03-09T06:08:00Z">
              <w:r w:rsidRPr="00E719CF">
                <w:rPr>
                  <w:sz w:val="14"/>
                  <w:szCs w:val="14"/>
                </w:rPr>
                <w:t>Gap (%)</w:t>
              </w:r>
            </w:ins>
          </w:p>
        </w:tc>
        <w:tc>
          <w:tcPr>
            <w:tcW w:w="453" w:type="dxa"/>
            <w:tcBorders>
              <w:left w:val="nil"/>
              <w:bottom w:val="single" w:sz="4" w:space="0" w:color="auto"/>
            </w:tcBorders>
            <w:shd w:val="clear" w:color="auto" w:fill="E7E6E6" w:themeFill="background2"/>
          </w:tcPr>
          <w:p w14:paraId="6041EEA0" w14:textId="77777777" w:rsidR="006E3D2E" w:rsidRPr="009861B1" w:rsidRDefault="006E3D2E" w:rsidP="009861B1">
            <w:pPr>
              <w:jc w:val="center"/>
              <w:rPr>
                <w:ins w:id="14504" w:author="Στάθης Καπ" w:date="2023-03-09T06:08:00Z"/>
                <w:sz w:val="14"/>
                <w:szCs w:val="14"/>
              </w:rPr>
            </w:pPr>
            <w:ins w:id="14505" w:author="Στάθης Καπ" w:date="2023-03-09T06:08:00Z">
              <w:r w:rsidRPr="00E719CF">
                <w:rPr>
                  <w:sz w:val="14"/>
                  <w:szCs w:val="14"/>
                </w:rPr>
                <w:t>Value</w:t>
              </w:r>
            </w:ins>
          </w:p>
        </w:tc>
        <w:tc>
          <w:tcPr>
            <w:tcW w:w="454" w:type="dxa"/>
            <w:tcBorders>
              <w:bottom w:val="single" w:sz="4" w:space="0" w:color="auto"/>
            </w:tcBorders>
            <w:shd w:val="clear" w:color="auto" w:fill="E7E6E6" w:themeFill="background2"/>
          </w:tcPr>
          <w:p w14:paraId="5C6C59B3" w14:textId="77777777" w:rsidR="006E3D2E" w:rsidRPr="009861B1" w:rsidRDefault="006E3D2E" w:rsidP="009861B1">
            <w:pPr>
              <w:jc w:val="center"/>
              <w:rPr>
                <w:ins w:id="14506" w:author="Στάθης Καπ" w:date="2023-03-09T06:08:00Z"/>
                <w:sz w:val="14"/>
                <w:szCs w:val="14"/>
              </w:rPr>
            </w:pPr>
            <w:ins w:id="14507" w:author="Στάθης Καπ" w:date="2023-03-09T06:08:00Z">
              <w:r w:rsidRPr="00E719CF">
                <w:rPr>
                  <w:sz w:val="14"/>
                  <w:szCs w:val="14"/>
                </w:rPr>
                <w:t>Gap (%)</w:t>
              </w:r>
            </w:ins>
          </w:p>
        </w:tc>
        <w:tc>
          <w:tcPr>
            <w:tcW w:w="454" w:type="dxa"/>
            <w:tcBorders>
              <w:bottom w:val="single" w:sz="4" w:space="0" w:color="auto"/>
            </w:tcBorders>
            <w:shd w:val="clear" w:color="auto" w:fill="E7E6E6" w:themeFill="background2"/>
          </w:tcPr>
          <w:p w14:paraId="43B9FF3E" w14:textId="77777777" w:rsidR="006E3D2E" w:rsidRPr="009861B1" w:rsidRDefault="006E3D2E" w:rsidP="009861B1">
            <w:pPr>
              <w:jc w:val="center"/>
              <w:rPr>
                <w:ins w:id="14508" w:author="Στάθης Καπ" w:date="2023-03-09T06:08:00Z"/>
                <w:sz w:val="14"/>
                <w:szCs w:val="14"/>
              </w:rPr>
            </w:pPr>
            <w:ins w:id="14509" w:author="Στάθης Καπ" w:date="2023-03-09T06:08:00Z">
              <w:r w:rsidRPr="00E719CF">
                <w:rPr>
                  <w:sz w:val="14"/>
                  <w:szCs w:val="14"/>
                </w:rPr>
                <w:t>Value</w:t>
              </w:r>
            </w:ins>
          </w:p>
        </w:tc>
        <w:tc>
          <w:tcPr>
            <w:tcW w:w="454" w:type="dxa"/>
            <w:tcBorders>
              <w:bottom w:val="single" w:sz="4" w:space="0" w:color="auto"/>
            </w:tcBorders>
            <w:shd w:val="clear" w:color="auto" w:fill="E7E6E6" w:themeFill="background2"/>
          </w:tcPr>
          <w:p w14:paraId="5181D7D9" w14:textId="77777777" w:rsidR="006E3D2E" w:rsidRPr="009861B1" w:rsidRDefault="006E3D2E" w:rsidP="009861B1">
            <w:pPr>
              <w:jc w:val="center"/>
              <w:rPr>
                <w:ins w:id="14510" w:author="Στάθης Καπ" w:date="2023-03-09T06:08:00Z"/>
                <w:sz w:val="14"/>
                <w:szCs w:val="14"/>
              </w:rPr>
            </w:pPr>
            <w:ins w:id="14511" w:author="Στάθης Καπ" w:date="2023-03-09T06:08:00Z">
              <w:r w:rsidRPr="00E719CF">
                <w:rPr>
                  <w:sz w:val="14"/>
                  <w:szCs w:val="14"/>
                </w:rPr>
                <w:t>Gap (%)</w:t>
              </w:r>
            </w:ins>
          </w:p>
        </w:tc>
        <w:tc>
          <w:tcPr>
            <w:tcW w:w="453" w:type="dxa"/>
            <w:tcBorders>
              <w:bottom w:val="single" w:sz="4" w:space="0" w:color="auto"/>
            </w:tcBorders>
            <w:shd w:val="clear" w:color="auto" w:fill="E7E6E6" w:themeFill="background2"/>
          </w:tcPr>
          <w:p w14:paraId="7D427000" w14:textId="77777777" w:rsidR="006E3D2E" w:rsidRPr="009861B1" w:rsidRDefault="006E3D2E" w:rsidP="009861B1">
            <w:pPr>
              <w:jc w:val="center"/>
              <w:rPr>
                <w:ins w:id="14512" w:author="Στάθης Καπ" w:date="2023-03-09T06:08:00Z"/>
                <w:sz w:val="14"/>
                <w:szCs w:val="14"/>
              </w:rPr>
            </w:pPr>
            <w:ins w:id="14513" w:author="Στάθης Καπ" w:date="2023-03-09T06:08:00Z">
              <w:r w:rsidRPr="00E719CF">
                <w:rPr>
                  <w:sz w:val="14"/>
                  <w:szCs w:val="14"/>
                </w:rPr>
                <w:t>Value</w:t>
              </w:r>
            </w:ins>
          </w:p>
        </w:tc>
        <w:tc>
          <w:tcPr>
            <w:tcW w:w="454" w:type="dxa"/>
            <w:tcBorders>
              <w:bottom w:val="single" w:sz="4" w:space="0" w:color="auto"/>
            </w:tcBorders>
            <w:shd w:val="clear" w:color="auto" w:fill="E7E6E6" w:themeFill="background2"/>
          </w:tcPr>
          <w:p w14:paraId="78CFBDD6" w14:textId="77777777" w:rsidR="006E3D2E" w:rsidRPr="009861B1" w:rsidRDefault="006E3D2E" w:rsidP="009861B1">
            <w:pPr>
              <w:jc w:val="center"/>
              <w:rPr>
                <w:ins w:id="14514" w:author="Στάθης Καπ" w:date="2023-03-09T06:08:00Z"/>
                <w:sz w:val="14"/>
                <w:szCs w:val="14"/>
              </w:rPr>
            </w:pPr>
            <w:ins w:id="14515" w:author="Στάθης Καπ" w:date="2023-03-09T06:08:00Z">
              <w:r w:rsidRPr="00E719CF">
                <w:rPr>
                  <w:sz w:val="14"/>
                  <w:szCs w:val="14"/>
                </w:rPr>
                <w:t>Gap (%)</w:t>
              </w:r>
            </w:ins>
          </w:p>
        </w:tc>
        <w:tc>
          <w:tcPr>
            <w:tcW w:w="454" w:type="dxa"/>
            <w:tcBorders>
              <w:bottom w:val="single" w:sz="4" w:space="0" w:color="auto"/>
            </w:tcBorders>
            <w:shd w:val="clear" w:color="auto" w:fill="E7E6E6" w:themeFill="background2"/>
          </w:tcPr>
          <w:p w14:paraId="54B2B519" w14:textId="77777777" w:rsidR="006E3D2E" w:rsidRPr="009861B1" w:rsidRDefault="006E3D2E" w:rsidP="009861B1">
            <w:pPr>
              <w:jc w:val="center"/>
              <w:rPr>
                <w:ins w:id="14516" w:author="Στάθης Καπ" w:date="2023-03-09T06:08:00Z"/>
                <w:sz w:val="14"/>
                <w:szCs w:val="14"/>
              </w:rPr>
            </w:pPr>
            <w:ins w:id="14517" w:author="Στάθης Καπ" w:date="2023-03-09T06:08: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66DA71BF" w14:textId="77777777" w:rsidR="006E3D2E" w:rsidRPr="009861B1" w:rsidRDefault="006E3D2E" w:rsidP="009861B1">
            <w:pPr>
              <w:jc w:val="center"/>
              <w:rPr>
                <w:ins w:id="14518" w:author="Στάθης Καπ" w:date="2023-03-09T06:08:00Z"/>
                <w:sz w:val="14"/>
                <w:szCs w:val="14"/>
              </w:rPr>
            </w:pPr>
            <w:ins w:id="14519" w:author="Στάθης Καπ" w:date="2023-03-09T06:08:00Z">
              <w:r w:rsidRPr="00E719CF">
                <w:rPr>
                  <w:sz w:val="14"/>
                  <w:szCs w:val="14"/>
                </w:rPr>
                <w:t>Gap (%)</w:t>
              </w:r>
            </w:ins>
          </w:p>
        </w:tc>
      </w:tr>
      <w:tr w:rsidR="00494D04" w14:paraId="718FDBD9"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520"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521" w:author="Στάθης Καπ" w:date="2023-03-09T06:08:00Z"/>
          <w:trPrChange w:id="14522" w:author="Στάθης Καπ" w:date="2023-03-09T07:09:00Z">
            <w:trPr>
              <w:gridAfter w:val="0"/>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bottom"/>
            <w:tcPrChange w:id="14523" w:author="Στάθης Καπ" w:date="2023-03-09T07:09:00Z">
              <w:tcPr>
                <w:tcW w:w="453" w:type="dxa"/>
                <w:gridSpan w:val="2"/>
                <w:tcBorders>
                  <w:top w:val="single" w:sz="4" w:space="0" w:color="auto"/>
                  <w:left w:val="single" w:sz="4" w:space="0" w:color="auto"/>
                  <w:right w:val="single" w:sz="4" w:space="0" w:color="auto"/>
                </w:tcBorders>
                <w:shd w:val="clear" w:color="auto" w:fill="E7E6E6" w:themeFill="background2"/>
                <w:vAlign w:val="center"/>
              </w:tcPr>
            </w:tcPrChange>
          </w:tcPr>
          <w:p w14:paraId="7A33EC66" w14:textId="63F49D6E" w:rsidR="00494D04" w:rsidRPr="007E0F91" w:rsidRDefault="00494D04" w:rsidP="00494D04">
            <w:pPr>
              <w:jc w:val="center"/>
              <w:rPr>
                <w:ins w:id="14524" w:author="Στάθης Καπ" w:date="2023-03-09T06:08:00Z"/>
                <w:sz w:val="16"/>
                <w:szCs w:val="16"/>
              </w:rPr>
            </w:pPr>
            <w:ins w:id="14525" w:author="Στάθης Καπ" w:date="2023-03-09T06:09:00Z">
              <w:r w:rsidRPr="009861B1">
                <w:rPr>
                  <w:rFonts w:ascii="Calibri" w:hAnsi="Calibri" w:cs="Calibri"/>
                  <w:color w:val="000000"/>
                  <w:sz w:val="16"/>
                  <w:szCs w:val="16"/>
                </w:rPr>
                <w:t>c102</w:t>
              </w:r>
            </w:ins>
          </w:p>
        </w:tc>
        <w:tc>
          <w:tcPr>
            <w:tcW w:w="565" w:type="dxa"/>
            <w:tcBorders>
              <w:top w:val="single" w:sz="4" w:space="0" w:color="auto"/>
              <w:left w:val="single" w:sz="4" w:space="0" w:color="auto"/>
            </w:tcBorders>
            <w:vAlign w:val="center"/>
            <w:tcPrChange w:id="14526" w:author="Στάθης Καπ" w:date="2023-03-09T07:09:00Z">
              <w:tcPr>
                <w:tcW w:w="565" w:type="dxa"/>
                <w:gridSpan w:val="2"/>
                <w:tcBorders>
                  <w:top w:val="single" w:sz="4" w:space="0" w:color="auto"/>
                  <w:left w:val="single" w:sz="4" w:space="0" w:color="auto"/>
                </w:tcBorders>
              </w:tcPr>
            </w:tcPrChange>
          </w:tcPr>
          <w:p w14:paraId="3500FDB1" w14:textId="3FE64C64" w:rsidR="00494D04" w:rsidRPr="007E0F91" w:rsidRDefault="00494D04" w:rsidP="00494D04">
            <w:pPr>
              <w:jc w:val="center"/>
              <w:rPr>
                <w:ins w:id="14527" w:author="Στάθης Καπ" w:date="2023-03-09T06:08:00Z"/>
                <w:sz w:val="16"/>
                <w:szCs w:val="16"/>
              </w:rPr>
            </w:pPr>
            <w:ins w:id="14528" w:author="Στάθης Καπ" w:date="2023-03-09T07:09:00Z">
              <w:r>
                <w:rPr>
                  <w:rFonts w:ascii="Calibri" w:hAnsi="Calibri" w:cs="Calibri"/>
                  <w:color w:val="000000"/>
                  <w:sz w:val="16"/>
                  <w:szCs w:val="16"/>
                </w:rPr>
                <w:t>360</w:t>
              </w:r>
            </w:ins>
          </w:p>
        </w:tc>
        <w:tc>
          <w:tcPr>
            <w:tcW w:w="679" w:type="dxa"/>
            <w:tcBorders>
              <w:top w:val="single" w:sz="4" w:space="0" w:color="auto"/>
              <w:right w:val="single" w:sz="4" w:space="0" w:color="auto"/>
            </w:tcBorders>
            <w:vAlign w:val="center"/>
            <w:tcPrChange w:id="14529" w:author="Στάθης Καπ" w:date="2023-03-09T07:09:00Z">
              <w:tcPr>
                <w:tcW w:w="679" w:type="dxa"/>
                <w:gridSpan w:val="2"/>
                <w:tcBorders>
                  <w:top w:val="single" w:sz="4" w:space="0" w:color="auto"/>
                  <w:right w:val="single" w:sz="4" w:space="0" w:color="auto"/>
                </w:tcBorders>
              </w:tcPr>
            </w:tcPrChange>
          </w:tcPr>
          <w:p w14:paraId="021133DD" w14:textId="7CC1E334" w:rsidR="00494D04" w:rsidRPr="007E0F91" w:rsidRDefault="00494D04" w:rsidP="00494D04">
            <w:pPr>
              <w:jc w:val="center"/>
              <w:rPr>
                <w:ins w:id="14530" w:author="Στάθης Καπ" w:date="2023-03-09T06:08:00Z"/>
                <w:sz w:val="16"/>
                <w:szCs w:val="16"/>
              </w:rPr>
            </w:pPr>
            <w:ins w:id="14531" w:author="Στάθης Καπ" w:date="2023-03-09T07:09:00Z">
              <w:r>
                <w:rPr>
                  <w:rFonts w:ascii="Calibri" w:hAnsi="Calibri" w:cs="Calibri"/>
                  <w:color w:val="000000"/>
                  <w:sz w:val="16"/>
                  <w:szCs w:val="16"/>
                </w:rPr>
                <w:t>360</w:t>
              </w:r>
            </w:ins>
          </w:p>
        </w:tc>
        <w:tc>
          <w:tcPr>
            <w:tcW w:w="453" w:type="dxa"/>
            <w:tcBorders>
              <w:top w:val="single" w:sz="4" w:space="0" w:color="auto"/>
              <w:left w:val="single" w:sz="4" w:space="0" w:color="auto"/>
            </w:tcBorders>
            <w:vAlign w:val="center"/>
            <w:tcPrChange w:id="14532" w:author="Στάθης Καπ" w:date="2023-03-09T07:09:00Z">
              <w:tcPr>
                <w:tcW w:w="453" w:type="dxa"/>
                <w:gridSpan w:val="2"/>
                <w:tcBorders>
                  <w:top w:val="single" w:sz="4" w:space="0" w:color="auto"/>
                  <w:left w:val="single" w:sz="4" w:space="0" w:color="auto"/>
                </w:tcBorders>
                <w:vAlign w:val="bottom"/>
              </w:tcPr>
            </w:tcPrChange>
          </w:tcPr>
          <w:p w14:paraId="68FF607A" w14:textId="7B5389DE" w:rsidR="00494D04" w:rsidRPr="007E0F91" w:rsidRDefault="00494D04" w:rsidP="00494D04">
            <w:pPr>
              <w:jc w:val="center"/>
              <w:rPr>
                <w:ins w:id="14533" w:author="Στάθης Καπ" w:date="2023-03-09T06:08:00Z"/>
                <w:sz w:val="16"/>
                <w:szCs w:val="16"/>
              </w:rPr>
            </w:pPr>
            <w:ins w:id="14534" w:author="Στάθης Καπ" w:date="2023-03-09T07:09:00Z">
              <w:r>
                <w:rPr>
                  <w:rFonts w:ascii="Calibri" w:hAnsi="Calibri" w:cs="Calibri"/>
                  <w:color w:val="000000"/>
                  <w:sz w:val="16"/>
                  <w:szCs w:val="16"/>
                </w:rPr>
                <w:t>230</w:t>
              </w:r>
            </w:ins>
          </w:p>
        </w:tc>
        <w:tc>
          <w:tcPr>
            <w:tcW w:w="708" w:type="dxa"/>
            <w:tcBorders>
              <w:top w:val="single" w:sz="4" w:space="0" w:color="auto"/>
            </w:tcBorders>
            <w:vAlign w:val="center"/>
            <w:tcPrChange w:id="14535" w:author="Στάθης Καπ" w:date="2023-03-09T07:09:00Z">
              <w:tcPr>
                <w:tcW w:w="708" w:type="dxa"/>
                <w:gridSpan w:val="2"/>
                <w:tcBorders>
                  <w:top w:val="single" w:sz="4" w:space="0" w:color="auto"/>
                </w:tcBorders>
                <w:vAlign w:val="center"/>
              </w:tcPr>
            </w:tcPrChange>
          </w:tcPr>
          <w:p w14:paraId="28251532" w14:textId="0EAABA92" w:rsidR="00494D04" w:rsidRPr="007E0F91" w:rsidRDefault="00494D04" w:rsidP="00494D04">
            <w:pPr>
              <w:jc w:val="center"/>
              <w:rPr>
                <w:ins w:id="14536" w:author="Στάθης Καπ" w:date="2023-03-09T06:08:00Z"/>
                <w:sz w:val="16"/>
                <w:szCs w:val="16"/>
              </w:rPr>
            </w:pPr>
            <w:ins w:id="14537" w:author="Στάθης Καπ" w:date="2023-03-09T07:09:00Z">
              <w:r>
                <w:rPr>
                  <w:rFonts w:ascii="Calibri" w:hAnsi="Calibri" w:cs="Calibri"/>
                  <w:color w:val="000000"/>
                  <w:sz w:val="16"/>
                  <w:szCs w:val="16"/>
                </w:rPr>
                <w:t>36.11</w:t>
              </w:r>
            </w:ins>
          </w:p>
        </w:tc>
        <w:tc>
          <w:tcPr>
            <w:tcW w:w="652" w:type="dxa"/>
            <w:vMerge w:val="restart"/>
            <w:tcBorders>
              <w:top w:val="single" w:sz="4" w:space="0" w:color="auto"/>
              <w:right w:val="single" w:sz="4" w:space="0" w:color="auto"/>
            </w:tcBorders>
            <w:vAlign w:val="center"/>
            <w:tcPrChange w:id="14538" w:author="Στάθης Καπ" w:date="2023-03-09T07:09:00Z">
              <w:tcPr>
                <w:tcW w:w="652" w:type="dxa"/>
                <w:gridSpan w:val="2"/>
                <w:vMerge w:val="restart"/>
                <w:tcBorders>
                  <w:top w:val="single" w:sz="4" w:space="0" w:color="auto"/>
                  <w:right w:val="single" w:sz="4" w:space="0" w:color="auto"/>
                </w:tcBorders>
                <w:vAlign w:val="bottom"/>
              </w:tcPr>
            </w:tcPrChange>
          </w:tcPr>
          <w:p w14:paraId="0E766A0B" w14:textId="77777777" w:rsidR="00494D04" w:rsidRPr="007E0F91" w:rsidRDefault="00494D04" w:rsidP="00494D04">
            <w:pPr>
              <w:jc w:val="center"/>
              <w:rPr>
                <w:ins w:id="14539" w:author="Στάθης Καπ" w:date="2023-03-09T07:09:00Z"/>
                <w:sz w:val="16"/>
                <w:szCs w:val="16"/>
              </w:rPr>
            </w:pPr>
            <w:ins w:id="14540" w:author="Στάθης Καπ" w:date="2023-03-09T07:09:00Z">
              <w:r>
                <w:rPr>
                  <w:rFonts w:ascii="Calibri" w:hAnsi="Calibri" w:cs="Calibri"/>
                  <w:color w:val="000000"/>
                  <w:sz w:val="16"/>
                  <w:szCs w:val="16"/>
                </w:rPr>
                <w:t>0.188</w:t>
              </w:r>
            </w:ins>
          </w:p>
          <w:p w14:paraId="07127904" w14:textId="77777777" w:rsidR="00494D04" w:rsidRPr="007E0F91" w:rsidRDefault="00494D04" w:rsidP="00494D04">
            <w:pPr>
              <w:jc w:val="center"/>
              <w:rPr>
                <w:ins w:id="14541" w:author="Στάθης Καπ" w:date="2023-03-09T07:09:00Z"/>
                <w:sz w:val="16"/>
                <w:szCs w:val="16"/>
              </w:rPr>
            </w:pPr>
            <w:ins w:id="14542" w:author="Στάθης Καπ" w:date="2023-03-09T07:09:00Z">
              <w:r>
                <w:rPr>
                  <w:rFonts w:ascii="Calibri" w:hAnsi="Calibri" w:cs="Calibri"/>
                  <w:color w:val="000000"/>
                  <w:sz w:val="16"/>
                  <w:szCs w:val="16"/>
                </w:rPr>
                <w:t>0.221</w:t>
              </w:r>
            </w:ins>
          </w:p>
          <w:p w14:paraId="1AF32ECF" w14:textId="77777777" w:rsidR="00494D04" w:rsidRPr="007E0F91" w:rsidRDefault="00494D04" w:rsidP="00494D04">
            <w:pPr>
              <w:jc w:val="center"/>
              <w:rPr>
                <w:ins w:id="14543" w:author="Στάθης Καπ" w:date="2023-03-09T07:09:00Z"/>
                <w:sz w:val="16"/>
                <w:szCs w:val="16"/>
              </w:rPr>
            </w:pPr>
            <w:ins w:id="14544" w:author="Στάθης Καπ" w:date="2023-03-09T07:09:00Z">
              <w:r>
                <w:rPr>
                  <w:rFonts w:ascii="Calibri" w:hAnsi="Calibri" w:cs="Calibri"/>
                  <w:color w:val="000000"/>
                  <w:sz w:val="16"/>
                  <w:szCs w:val="16"/>
                </w:rPr>
                <w:t>0.194</w:t>
              </w:r>
            </w:ins>
          </w:p>
          <w:p w14:paraId="1BFDED5F" w14:textId="77777777" w:rsidR="00494D04" w:rsidRPr="007E0F91" w:rsidRDefault="00494D04" w:rsidP="00494D04">
            <w:pPr>
              <w:jc w:val="center"/>
              <w:rPr>
                <w:ins w:id="14545" w:author="Στάθης Καπ" w:date="2023-03-09T07:09:00Z"/>
                <w:sz w:val="16"/>
                <w:szCs w:val="16"/>
              </w:rPr>
            </w:pPr>
            <w:ins w:id="14546" w:author="Στάθης Καπ" w:date="2023-03-09T07:09:00Z">
              <w:r>
                <w:rPr>
                  <w:rFonts w:ascii="Calibri" w:hAnsi="Calibri" w:cs="Calibri"/>
                  <w:color w:val="000000"/>
                  <w:sz w:val="16"/>
                  <w:szCs w:val="16"/>
                </w:rPr>
                <w:t>0.173</w:t>
              </w:r>
            </w:ins>
          </w:p>
          <w:p w14:paraId="2CDC508D" w14:textId="77777777" w:rsidR="00494D04" w:rsidRPr="007E0F91" w:rsidRDefault="00494D04" w:rsidP="00494D04">
            <w:pPr>
              <w:jc w:val="center"/>
              <w:rPr>
                <w:ins w:id="14547" w:author="Στάθης Καπ" w:date="2023-03-09T07:09:00Z"/>
                <w:sz w:val="16"/>
                <w:szCs w:val="16"/>
              </w:rPr>
            </w:pPr>
            <w:ins w:id="14548" w:author="Στάθης Καπ" w:date="2023-03-09T07:09:00Z">
              <w:r>
                <w:rPr>
                  <w:rFonts w:ascii="Calibri" w:hAnsi="Calibri" w:cs="Calibri"/>
                  <w:color w:val="000000"/>
                  <w:sz w:val="16"/>
                  <w:szCs w:val="16"/>
                </w:rPr>
                <w:t>0.181</w:t>
              </w:r>
            </w:ins>
          </w:p>
          <w:p w14:paraId="4D7A14E4" w14:textId="77777777" w:rsidR="00494D04" w:rsidRPr="007E0F91" w:rsidRDefault="00494D04" w:rsidP="00494D04">
            <w:pPr>
              <w:jc w:val="center"/>
              <w:rPr>
                <w:ins w:id="14549" w:author="Στάθης Καπ" w:date="2023-03-09T07:09:00Z"/>
                <w:sz w:val="16"/>
                <w:szCs w:val="16"/>
              </w:rPr>
            </w:pPr>
            <w:ins w:id="14550" w:author="Στάθης Καπ" w:date="2023-03-09T07:09:00Z">
              <w:r>
                <w:rPr>
                  <w:rFonts w:ascii="Calibri" w:hAnsi="Calibri" w:cs="Calibri"/>
                  <w:color w:val="000000"/>
                  <w:sz w:val="16"/>
                  <w:szCs w:val="16"/>
                </w:rPr>
                <w:t>0.18</w:t>
              </w:r>
            </w:ins>
          </w:p>
          <w:p w14:paraId="413B5CEF" w14:textId="77777777" w:rsidR="00494D04" w:rsidRPr="007E0F91" w:rsidRDefault="00494D04" w:rsidP="00494D04">
            <w:pPr>
              <w:jc w:val="center"/>
              <w:rPr>
                <w:ins w:id="14551" w:author="Στάθης Καπ" w:date="2023-03-09T07:09:00Z"/>
                <w:sz w:val="16"/>
                <w:szCs w:val="16"/>
              </w:rPr>
            </w:pPr>
            <w:ins w:id="14552" w:author="Στάθης Καπ" w:date="2023-03-09T07:09:00Z">
              <w:r>
                <w:rPr>
                  <w:rFonts w:ascii="Calibri" w:hAnsi="Calibri" w:cs="Calibri"/>
                  <w:color w:val="000000"/>
                  <w:sz w:val="16"/>
                  <w:szCs w:val="16"/>
                </w:rPr>
                <w:t>0.197</w:t>
              </w:r>
            </w:ins>
          </w:p>
          <w:p w14:paraId="0F5FA5E2" w14:textId="77777777" w:rsidR="00494D04" w:rsidRPr="007E0F91" w:rsidRDefault="00494D04" w:rsidP="00494D04">
            <w:pPr>
              <w:jc w:val="center"/>
              <w:rPr>
                <w:ins w:id="14553" w:author="Στάθης Καπ" w:date="2023-03-09T07:09:00Z"/>
                <w:sz w:val="16"/>
                <w:szCs w:val="16"/>
              </w:rPr>
            </w:pPr>
            <w:ins w:id="14554" w:author="Στάθης Καπ" w:date="2023-03-09T07:09:00Z">
              <w:r>
                <w:rPr>
                  <w:rFonts w:ascii="Calibri" w:hAnsi="Calibri" w:cs="Calibri"/>
                  <w:color w:val="000000"/>
                  <w:sz w:val="16"/>
                  <w:szCs w:val="16"/>
                </w:rPr>
                <w:t>0.19</w:t>
              </w:r>
            </w:ins>
          </w:p>
          <w:p w14:paraId="39CCDD8B" w14:textId="77777777" w:rsidR="00494D04" w:rsidRPr="007E0F91" w:rsidRDefault="00494D04" w:rsidP="00494D04">
            <w:pPr>
              <w:jc w:val="center"/>
              <w:rPr>
                <w:ins w:id="14555" w:author="Στάθης Καπ" w:date="2023-03-09T07:09:00Z"/>
                <w:sz w:val="16"/>
                <w:szCs w:val="16"/>
              </w:rPr>
            </w:pPr>
            <w:ins w:id="14556" w:author="Στάθης Καπ" w:date="2023-03-09T07:09:00Z">
              <w:r>
                <w:rPr>
                  <w:rFonts w:ascii="Calibri" w:hAnsi="Calibri" w:cs="Calibri"/>
                  <w:color w:val="000000"/>
                  <w:sz w:val="16"/>
                  <w:szCs w:val="16"/>
                </w:rPr>
                <w:t>0.253</w:t>
              </w:r>
            </w:ins>
          </w:p>
          <w:p w14:paraId="31478EB4" w14:textId="77777777" w:rsidR="00494D04" w:rsidRPr="007E0F91" w:rsidRDefault="00494D04" w:rsidP="00494D04">
            <w:pPr>
              <w:jc w:val="center"/>
              <w:rPr>
                <w:ins w:id="14557" w:author="Στάθης Καπ" w:date="2023-03-09T07:09:00Z"/>
                <w:sz w:val="16"/>
                <w:szCs w:val="16"/>
              </w:rPr>
            </w:pPr>
            <w:ins w:id="14558" w:author="Στάθης Καπ" w:date="2023-03-09T07:09:00Z">
              <w:r>
                <w:rPr>
                  <w:rFonts w:ascii="Calibri" w:hAnsi="Calibri" w:cs="Calibri"/>
                  <w:color w:val="000000"/>
                  <w:sz w:val="16"/>
                  <w:szCs w:val="16"/>
                </w:rPr>
                <w:t>0.28</w:t>
              </w:r>
            </w:ins>
          </w:p>
          <w:p w14:paraId="1054C823" w14:textId="77777777" w:rsidR="00494D04" w:rsidRPr="007E0F91" w:rsidRDefault="00494D04" w:rsidP="00494D04">
            <w:pPr>
              <w:jc w:val="center"/>
              <w:rPr>
                <w:ins w:id="14559" w:author="Στάθης Καπ" w:date="2023-03-09T07:09:00Z"/>
                <w:sz w:val="16"/>
                <w:szCs w:val="16"/>
              </w:rPr>
            </w:pPr>
            <w:ins w:id="14560" w:author="Στάθης Καπ" w:date="2023-03-09T07:09:00Z">
              <w:r>
                <w:rPr>
                  <w:rFonts w:ascii="Calibri" w:hAnsi="Calibri" w:cs="Calibri"/>
                  <w:color w:val="000000"/>
                  <w:sz w:val="16"/>
                  <w:szCs w:val="16"/>
                </w:rPr>
                <w:t>0.268</w:t>
              </w:r>
            </w:ins>
          </w:p>
          <w:p w14:paraId="6783BF71" w14:textId="77777777" w:rsidR="00494D04" w:rsidRPr="007E0F91" w:rsidRDefault="00494D04" w:rsidP="00494D04">
            <w:pPr>
              <w:jc w:val="center"/>
              <w:rPr>
                <w:ins w:id="14561" w:author="Στάθης Καπ" w:date="2023-03-09T07:09:00Z"/>
                <w:sz w:val="16"/>
                <w:szCs w:val="16"/>
              </w:rPr>
            </w:pPr>
            <w:ins w:id="14562" w:author="Στάθης Καπ" w:date="2023-03-09T07:09:00Z">
              <w:r>
                <w:rPr>
                  <w:rFonts w:ascii="Calibri" w:hAnsi="Calibri" w:cs="Calibri"/>
                  <w:color w:val="000000"/>
                  <w:sz w:val="16"/>
                  <w:szCs w:val="16"/>
                </w:rPr>
                <w:t>0.275</w:t>
              </w:r>
            </w:ins>
          </w:p>
          <w:p w14:paraId="3BB7FBD0" w14:textId="77777777" w:rsidR="00494D04" w:rsidRPr="007E0F91" w:rsidRDefault="00494D04" w:rsidP="00494D04">
            <w:pPr>
              <w:jc w:val="center"/>
              <w:rPr>
                <w:ins w:id="14563" w:author="Στάθης Καπ" w:date="2023-03-09T07:09:00Z"/>
                <w:sz w:val="16"/>
                <w:szCs w:val="16"/>
              </w:rPr>
            </w:pPr>
            <w:ins w:id="14564" w:author="Στάθης Καπ" w:date="2023-03-09T07:09:00Z">
              <w:r>
                <w:rPr>
                  <w:rFonts w:ascii="Calibri" w:hAnsi="Calibri" w:cs="Calibri"/>
                  <w:color w:val="000000"/>
                  <w:sz w:val="16"/>
                  <w:szCs w:val="16"/>
                </w:rPr>
                <w:t>0.247</w:t>
              </w:r>
            </w:ins>
          </w:p>
          <w:p w14:paraId="28C6411C" w14:textId="77777777" w:rsidR="00494D04" w:rsidRPr="007E0F91" w:rsidRDefault="00494D04" w:rsidP="00494D04">
            <w:pPr>
              <w:jc w:val="center"/>
              <w:rPr>
                <w:ins w:id="14565" w:author="Στάθης Καπ" w:date="2023-03-09T07:09:00Z"/>
                <w:sz w:val="16"/>
                <w:szCs w:val="16"/>
              </w:rPr>
            </w:pPr>
            <w:ins w:id="14566" w:author="Στάθης Καπ" w:date="2023-03-09T07:09:00Z">
              <w:r>
                <w:rPr>
                  <w:rFonts w:ascii="Calibri" w:hAnsi="Calibri" w:cs="Calibri"/>
                  <w:color w:val="000000"/>
                  <w:sz w:val="16"/>
                  <w:szCs w:val="16"/>
                </w:rPr>
                <w:t>0.299</w:t>
              </w:r>
            </w:ins>
          </w:p>
          <w:p w14:paraId="5FA71D05" w14:textId="77777777" w:rsidR="00494D04" w:rsidRPr="007E0F91" w:rsidRDefault="00494D04" w:rsidP="00494D04">
            <w:pPr>
              <w:jc w:val="center"/>
              <w:rPr>
                <w:ins w:id="14567" w:author="Στάθης Καπ" w:date="2023-03-09T07:09:00Z"/>
                <w:sz w:val="16"/>
                <w:szCs w:val="16"/>
              </w:rPr>
            </w:pPr>
            <w:ins w:id="14568" w:author="Στάθης Καπ" w:date="2023-03-09T07:09:00Z">
              <w:r>
                <w:rPr>
                  <w:rFonts w:ascii="Calibri" w:hAnsi="Calibri" w:cs="Calibri"/>
                  <w:color w:val="000000"/>
                  <w:sz w:val="16"/>
                  <w:szCs w:val="16"/>
                </w:rPr>
                <w:t>0.285</w:t>
              </w:r>
            </w:ins>
          </w:p>
          <w:p w14:paraId="4A8A81F4" w14:textId="77777777" w:rsidR="00494D04" w:rsidRPr="007E0F91" w:rsidRDefault="00494D04" w:rsidP="00494D04">
            <w:pPr>
              <w:jc w:val="center"/>
              <w:rPr>
                <w:ins w:id="14569" w:author="Στάθης Καπ" w:date="2023-03-09T07:09:00Z"/>
                <w:sz w:val="16"/>
                <w:szCs w:val="16"/>
              </w:rPr>
            </w:pPr>
            <w:ins w:id="14570" w:author="Στάθης Καπ" w:date="2023-03-09T07:09:00Z">
              <w:r>
                <w:rPr>
                  <w:rFonts w:ascii="Calibri" w:hAnsi="Calibri" w:cs="Calibri"/>
                  <w:color w:val="000000"/>
                  <w:sz w:val="16"/>
                  <w:szCs w:val="16"/>
                </w:rPr>
                <w:t>0.277</w:t>
              </w:r>
            </w:ins>
          </w:p>
          <w:p w14:paraId="0B7F1D7F" w14:textId="77777777" w:rsidR="00494D04" w:rsidRPr="007E0F91" w:rsidRDefault="00494D04" w:rsidP="00494D04">
            <w:pPr>
              <w:jc w:val="center"/>
              <w:rPr>
                <w:ins w:id="14571" w:author="Στάθης Καπ" w:date="2023-03-09T07:09:00Z"/>
                <w:sz w:val="16"/>
                <w:szCs w:val="16"/>
              </w:rPr>
            </w:pPr>
            <w:ins w:id="14572" w:author="Στάθης Καπ" w:date="2023-03-09T07:09:00Z">
              <w:r>
                <w:rPr>
                  <w:rFonts w:ascii="Calibri" w:hAnsi="Calibri" w:cs="Calibri"/>
                  <w:color w:val="000000"/>
                  <w:sz w:val="16"/>
                  <w:szCs w:val="16"/>
                </w:rPr>
                <w:t>0.153</w:t>
              </w:r>
            </w:ins>
          </w:p>
          <w:p w14:paraId="3DDEE064" w14:textId="77777777" w:rsidR="00494D04" w:rsidRPr="007E0F91" w:rsidRDefault="00494D04" w:rsidP="00494D04">
            <w:pPr>
              <w:jc w:val="center"/>
              <w:rPr>
                <w:ins w:id="14573" w:author="Στάθης Καπ" w:date="2023-03-09T07:09:00Z"/>
                <w:sz w:val="16"/>
                <w:szCs w:val="16"/>
              </w:rPr>
            </w:pPr>
            <w:ins w:id="14574" w:author="Στάθης Καπ" w:date="2023-03-09T07:09:00Z">
              <w:r>
                <w:rPr>
                  <w:rFonts w:ascii="Calibri" w:hAnsi="Calibri" w:cs="Calibri"/>
                  <w:color w:val="000000"/>
                  <w:sz w:val="16"/>
                  <w:szCs w:val="16"/>
                </w:rPr>
                <w:t>0.175</w:t>
              </w:r>
            </w:ins>
          </w:p>
          <w:p w14:paraId="622DB035" w14:textId="77777777" w:rsidR="00494D04" w:rsidRPr="007E0F91" w:rsidRDefault="00494D04" w:rsidP="00494D04">
            <w:pPr>
              <w:jc w:val="center"/>
              <w:rPr>
                <w:ins w:id="14575" w:author="Στάθης Καπ" w:date="2023-03-09T07:09:00Z"/>
                <w:sz w:val="16"/>
                <w:szCs w:val="16"/>
              </w:rPr>
            </w:pPr>
            <w:ins w:id="14576" w:author="Στάθης Καπ" w:date="2023-03-09T07:09:00Z">
              <w:r>
                <w:rPr>
                  <w:rFonts w:ascii="Calibri" w:hAnsi="Calibri" w:cs="Calibri"/>
                  <w:color w:val="000000"/>
                  <w:sz w:val="16"/>
                  <w:szCs w:val="16"/>
                </w:rPr>
                <w:t>0.182</w:t>
              </w:r>
            </w:ins>
          </w:p>
          <w:p w14:paraId="2D44E368" w14:textId="0DCDD911" w:rsidR="00494D04" w:rsidRPr="007E0F91" w:rsidRDefault="00494D04" w:rsidP="00494D04">
            <w:pPr>
              <w:jc w:val="center"/>
              <w:rPr>
                <w:ins w:id="14577" w:author="Στάθης Καπ" w:date="2023-03-09T06:08:00Z"/>
                <w:sz w:val="16"/>
                <w:szCs w:val="16"/>
              </w:rPr>
            </w:pPr>
            <w:ins w:id="14578" w:author="Στάθης Καπ" w:date="2023-03-09T07:09:00Z">
              <w:r>
                <w:rPr>
                  <w:rFonts w:ascii="Calibri" w:hAnsi="Calibri" w:cs="Calibri"/>
                  <w:color w:val="000000"/>
                  <w:sz w:val="16"/>
                  <w:szCs w:val="16"/>
                </w:rPr>
                <w:t>0.182</w:t>
              </w:r>
            </w:ins>
          </w:p>
        </w:tc>
        <w:tc>
          <w:tcPr>
            <w:tcW w:w="453" w:type="dxa"/>
            <w:tcBorders>
              <w:top w:val="single" w:sz="4" w:space="0" w:color="auto"/>
              <w:left w:val="single" w:sz="4" w:space="0" w:color="auto"/>
            </w:tcBorders>
            <w:vAlign w:val="center"/>
            <w:tcPrChange w:id="14579" w:author="Στάθης Καπ" w:date="2023-03-09T07:09:00Z">
              <w:tcPr>
                <w:tcW w:w="453" w:type="dxa"/>
                <w:gridSpan w:val="2"/>
                <w:tcBorders>
                  <w:top w:val="single" w:sz="4" w:space="0" w:color="auto"/>
                  <w:left w:val="single" w:sz="4" w:space="0" w:color="auto"/>
                </w:tcBorders>
                <w:vAlign w:val="bottom"/>
              </w:tcPr>
            </w:tcPrChange>
          </w:tcPr>
          <w:p w14:paraId="46D4D9BC" w14:textId="48006094" w:rsidR="00494D04" w:rsidRPr="007E0F91" w:rsidRDefault="00494D04" w:rsidP="00494D04">
            <w:pPr>
              <w:jc w:val="center"/>
              <w:rPr>
                <w:ins w:id="14580" w:author="Στάθης Καπ" w:date="2023-03-09T06:08:00Z"/>
                <w:sz w:val="16"/>
                <w:szCs w:val="16"/>
              </w:rPr>
            </w:pPr>
            <w:ins w:id="14581" w:author="Στάθης Καπ" w:date="2023-03-09T07:09:00Z">
              <w:r>
                <w:rPr>
                  <w:rFonts w:ascii="Calibri" w:hAnsi="Calibri" w:cs="Calibri"/>
                  <w:color w:val="000000"/>
                  <w:sz w:val="16"/>
                  <w:szCs w:val="16"/>
                </w:rPr>
                <w:t>220</w:t>
              </w:r>
            </w:ins>
          </w:p>
        </w:tc>
        <w:tc>
          <w:tcPr>
            <w:tcW w:w="454" w:type="dxa"/>
            <w:tcBorders>
              <w:top w:val="single" w:sz="4" w:space="0" w:color="auto"/>
            </w:tcBorders>
            <w:vAlign w:val="center"/>
            <w:tcPrChange w:id="14582" w:author="Στάθης Καπ" w:date="2023-03-09T07:09:00Z">
              <w:tcPr>
                <w:tcW w:w="454" w:type="dxa"/>
                <w:gridSpan w:val="2"/>
                <w:tcBorders>
                  <w:top w:val="single" w:sz="4" w:space="0" w:color="auto"/>
                </w:tcBorders>
                <w:vAlign w:val="center"/>
              </w:tcPr>
            </w:tcPrChange>
          </w:tcPr>
          <w:p w14:paraId="6EB1C9AD" w14:textId="1963735D" w:rsidR="00494D04" w:rsidRPr="007E0F91" w:rsidRDefault="00494D04" w:rsidP="00494D04">
            <w:pPr>
              <w:jc w:val="center"/>
              <w:rPr>
                <w:ins w:id="14583" w:author="Στάθης Καπ" w:date="2023-03-09T06:08:00Z"/>
                <w:sz w:val="16"/>
                <w:szCs w:val="16"/>
              </w:rPr>
            </w:pPr>
            <w:ins w:id="14584" w:author="Στάθης Καπ" w:date="2023-03-09T07:09:00Z">
              <w:r>
                <w:rPr>
                  <w:rFonts w:ascii="Calibri" w:hAnsi="Calibri" w:cs="Calibri"/>
                  <w:color w:val="000000"/>
                  <w:sz w:val="16"/>
                  <w:szCs w:val="16"/>
                </w:rPr>
                <w:t>4.35</w:t>
              </w:r>
            </w:ins>
          </w:p>
        </w:tc>
        <w:tc>
          <w:tcPr>
            <w:tcW w:w="454" w:type="dxa"/>
            <w:tcBorders>
              <w:top w:val="single" w:sz="4" w:space="0" w:color="auto"/>
            </w:tcBorders>
            <w:vAlign w:val="center"/>
            <w:tcPrChange w:id="14585" w:author="Στάθης Καπ" w:date="2023-03-09T07:09:00Z">
              <w:tcPr>
                <w:tcW w:w="454" w:type="dxa"/>
                <w:gridSpan w:val="2"/>
                <w:tcBorders>
                  <w:top w:val="single" w:sz="4" w:space="0" w:color="auto"/>
                </w:tcBorders>
                <w:vAlign w:val="bottom"/>
              </w:tcPr>
            </w:tcPrChange>
          </w:tcPr>
          <w:p w14:paraId="3592DD85" w14:textId="0FD59F4F" w:rsidR="00494D04" w:rsidRPr="007E0F91" w:rsidRDefault="00494D04" w:rsidP="00494D04">
            <w:pPr>
              <w:jc w:val="center"/>
              <w:rPr>
                <w:ins w:id="14586" w:author="Στάθης Καπ" w:date="2023-03-09T06:08:00Z"/>
                <w:sz w:val="16"/>
                <w:szCs w:val="16"/>
              </w:rPr>
            </w:pPr>
            <w:ins w:id="14587" w:author="Στάθης Καπ" w:date="2023-03-09T07:09:00Z">
              <w:r>
                <w:rPr>
                  <w:rFonts w:ascii="Calibri" w:hAnsi="Calibri" w:cs="Calibri"/>
                  <w:color w:val="000000"/>
                  <w:sz w:val="16"/>
                  <w:szCs w:val="16"/>
                </w:rPr>
                <w:t>0.165</w:t>
              </w:r>
            </w:ins>
          </w:p>
        </w:tc>
        <w:tc>
          <w:tcPr>
            <w:tcW w:w="457" w:type="dxa"/>
            <w:tcBorders>
              <w:top w:val="single" w:sz="4" w:space="0" w:color="auto"/>
              <w:right w:val="single" w:sz="4" w:space="0" w:color="auto"/>
            </w:tcBorders>
            <w:vAlign w:val="center"/>
            <w:tcPrChange w:id="14588" w:author="Στάθης Καπ" w:date="2023-03-09T07:09:00Z">
              <w:tcPr>
                <w:tcW w:w="457" w:type="dxa"/>
                <w:gridSpan w:val="2"/>
                <w:tcBorders>
                  <w:top w:val="single" w:sz="4" w:space="0" w:color="auto"/>
                  <w:right w:val="single" w:sz="4" w:space="0" w:color="auto"/>
                </w:tcBorders>
                <w:vAlign w:val="center"/>
              </w:tcPr>
            </w:tcPrChange>
          </w:tcPr>
          <w:p w14:paraId="5E4911E7" w14:textId="114D4F93" w:rsidR="00494D04" w:rsidRPr="007E0F91" w:rsidRDefault="00494D04" w:rsidP="00494D04">
            <w:pPr>
              <w:jc w:val="center"/>
              <w:rPr>
                <w:ins w:id="14589" w:author="Στάθης Καπ" w:date="2023-03-09T06:08:00Z"/>
                <w:sz w:val="16"/>
                <w:szCs w:val="16"/>
              </w:rPr>
            </w:pPr>
            <w:ins w:id="14590" w:author="Στάθης Καπ" w:date="2023-03-09T07:09:00Z">
              <w:r>
                <w:rPr>
                  <w:rFonts w:ascii="Calibri" w:hAnsi="Calibri" w:cs="Calibri"/>
                  <w:color w:val="000000"/>
                  <w:sz w:val="16"/>
                  <w:szCs w:val="16"/>
                </w:rPr>
                <w:t>12.23</w:t>
              </w:r>
            </w:ins>
          </w:p>
        </w:tc>
        <w:tc>
          <w:tcPr>
            <w:tcW w:w="453" w:type="dxa"/>
            <w:tcBorders>
              <w:top w:val="single" w:sz="4" w:space="0" w:color="auto"/>
              <w:left w:val="single" w:sz="4" w:space="0" w:color="auto"/>
            </w:tcBorders>
            <w:vAlign w:val="center"/>
            <w:tcPrChange w:id="14591" w:author="Στάθης Καπ" w:date="2023-03-09T07:09:00Z">
              <w:tcPr>
                <w:tcW w:w="453" w:type="dxa"/>
                <w:gridSpan w:val="2"/>
                <w:tcBorders>
                  <w:top w:val="single" w:sz="4" w:space="0" w:color="auto"/>
                  <w:left w:val="single" w:sz="4" w:space="0" w:color="auto"/>
                </w:tcBorders>
                <w:vAlign w:val="bottom"/>
              </w:tcPr>
            </w:tcPrChange>
          </w:tcPr>
          <w:p w14:paraId="3440BBE9" w14:textId="3BE09AB5" w:rsidR="00494D04" w:rsidRPr="007E0F91" w:rsidRDefault="00494D04" w:rsidP="00494D04">
            <w:pPr>
              <w:jc w:val="center"/>
              <w:rPr>
                <w:ins w:id="14592" w:author="Στάθης Καπ" w:date="2023-03-09T06:08:00Z"/>
                <w:sz w:val="16"/>
                <w:szCs w:val="16"/>
              </w:rPr>
            </w:pPr>
            <w:ins w:id="14593" w:author="Στάθης Καπ" w:date="2023-03-09T07:09:00Z">
              <w:r>
                <w:rPr>
                  <w:rFonts w:ascii="Calibri" w:hAnsi="Calibri" w:cs="Calibri"/>
                  <w:color w:val="000000"/>
                  <w:sz w:val="16"/>
                  <w:szCs w:val="16"/>
                </w:rPr>
                <w:t>210</w:t>
              </w:r>
            </w:ins>
          </w:p>
        </w:tc>
        <w:tc>
          <w:tcPr>
            <w:tcW w:w="454" w:type="dxa"/>
            <w:tcBorders>
              <w:top w:val="single" w:sz="4" w:space="0" w:color="auto"/>
            </w:tcBorders>
            <w:vAlign w:val="center"/>
            <w:tcPrChange w:id="14594" w:author="Στάθης Καπ" w:date="2023-03-09T07:09:00Z">
              <w:tcPr>
                <w:tcW w:w="454" w:type="dxa"/>
                <w:gridSpan w:val="2"/>
                <w:tcBorders>
                  <w:top w:val="single" w:sz="4" w:space="0" w:color="auto"/>
                </w:tcBorders>
                <w:vAlign w:val="center"/>
              </w:tcPr>
            </w:tcPrChange>
          </w:tcPr>
          <w:p w14:paraId="3275B030" w14:textId="22B8573F" w:rsidR="00494D04" w:rsidRPr="007E0F91" w:rsidRDefault="00494D04" w:rsidP="00494D04">
            <w:pPr>
              <w:jc w:val="center"/>
              <w:rPr>
                <w:ins w:id="14595" w:author="Στάθης Καπ" w:date="2023-03-09T06:08:00Z"/>
                <w:sz w:val="16"/>
                <w:szCs w:val="16"/>
              </w:rPr>
            </w:pPr>
            <w:ins w:id="14596" w:author="Στάθης Καπ" w:date="2023-03-09T07:09:00Z">
              <w:r>
                <w:rPr>
                  <w:rFonts w:ascii="Calibri" w:hAnsi="Calibri" w:cs="Calibri"/>
                  <w:color w:val="000000"/>
                  <w:sz w:val="16"/>
                  <w:szCs w:val="16"/>
                </w:rPr>
                <w:t>8.7</w:t>
              </w:r>
            </w:ins>
          </w:p>
        </w:tc>
        <w:tc>
          <w:tcPr>
            <w:tcW w:w="454" w:type="dxa"/>
            <w:tcBorders>
              <w:top w:val="single" w:sz="4" w:space="0" w:color="auto"/>
            </w:tcBorders>
            <w:vAlign w:val="center"/>
            <w:tcPrChange w:id="14597" w:author="Στάθης Καπ" w:date="2023-03-09T07:09:00Z">
              <w:tcPr>
                <w:tcW w:w="454" w:type="dxa"/>
                <w:gridSpan w:val="2"/>
                <w:tcBorders>
                  <w:top w:val="single" w:sz="4" w:space="0" w:color="auto"/>
                </w:tcBorders>
                <w:vAlign w:val="bottom"/>
              </w:tcPr>
            </w:tcPrChange>
          </w:tcPr>
          <w:p w14:paraId="67F4F368" w14:textId="020D2696" w:rsidR="00494D04" w:rsidRPr="007E0F91" w:rsidRDefault="00494D04" w:rsidP="00494D04">
            <w:pPr>
              <w:jc w:val="center"/>
              <w:rPr>
                <w:ins w:id="14598" w:author="Στάθης Καπ" w:date="2023-03-09T06:08:00Z"/>
                <w:sz w:val="16"/>
                <w:szCs w:val="16"/>
              </w:rPr>
            </w:pPr>
            <w:ins w:id="14599" w:author="Στάθης Καπ" w:date="2023-03-09T07:09:00Z">
              <w:r>
                <w:rPr>
                  <w:rFonts w:ascii="Calibri" w:hAnsi="Calibri" w:cs="Calibri"/>
                  <w:color w:val="000000"/>
                  <w:sz w:val="16"/>
                  <w:szCs w:val="16"/>
                </w:rPr>
                <w:t>0.165</w:t>
              </w:r>
            </w:ins>
          </w:p>
        </w:tc>
        <w:tc>
          <w:tcPr>
            <w:tcW w:w="454" w:type="dxa"/>
            <w:tcBorders>
              <w:top w:val="single" w:sz="4" w:space="0" w:color="auto"/>
              <w:right w:val="single" w:sz="4" w:space="0" w:color="auto"/>
            </w:tcBorders>
            <w:vAlign w:val="center"/>
            <w:tcPrChange w:id="14600" w:author="Στάθης Καπ" w:date="2023-03-09T07:09:00Z">
              <w:tcPr>
                <w:tcW w:w="454" w:type="dxa"/>
                <w:gridSpan w:val="2"/>
                <w:tcBorders>
                  <w:top w:val="single" w:sz="4" w:space="0" w:color="auto"/>
                  <w:right w:val="single" w:sz="4" w:space="0" w:color="auto"/>
                </w:tcBorders>
                <w:vAlign w:val="center"/>
              </w:tcPr>
            </w:tcPrChange>
          </w:tcPr>
          <w:p w14:paraId="3B2AD20B" w14:textId="4D8E02A3" w:rsidR="00494D04" w:rsidRPr="007E0F91" w:rsidRDefault="00494D04" w:rsidP="00494D04">
            <w:pPr>
              <w:jc w:val="center"/>
              <w:rPr>
                <w:ins w:id="14601" w:author="Στάθης Καπ" w:date="2023-03-09T06:08:00Z"/>
                <w:sz w:val="16"/>
                <w:szCs w:val="16"/>
              </w:rPr>
            </w:pPr>
            <w:ins w:id="14602" w:author="Στάθης Καπ" w:date="2023-03-09T07:09:00Z">
              <w:r>
                <w:rPr>
                  <w:rFonts w:ascii="Calibri" w:hAnsi="Calibri" w:cs="Calibri"/>
                  <w:color w:val="000000"/>
                  <w:sz w:val="16"/>
                  <w:szCs w:val="16"/>
                </w:rPr>
                <w:t>12.23</w:t>
              </w:r>
            </w:ins>
          </w:p>
        </w:tc>
        <w:tc>
          <w:tcPr>
            <w:tcW w:w="453" w:type="dxa"/>
            <w:tcBorders>
              <w:top w:val="single" w:sz="4" w:space="0" w:color="auto"/>
              <w:left w:val="single" w:sz="4" w:space="0" w:color="auto"/>
            </w:tcBorders>
            <w:vAlign w:val="center"/>
            <w:tcPrChange w:id="14603" w:author="Στάθης Καπ" w:date="2023-03-09T07:09:00Z">
              <w:tcPr>
                <w:tcW w:w="453" w:type="dxa"/>
                <w:gridSpan w:val="2"/>
                <w:tcBorders>
                  <w:top w:val="single" w:sz="4" w:space="0" w:color="auto"/>
                  <w:left w:val="single" w:sz="4" w:space="0" w:color="auto"/>
                </w:tcBorders>
                <w:vAlign w:val="bottom"/>
              </w:tcPr>
            </w:tcPrChange>
          </w:tcPr>
          <w:p w14:paraId="74C8D419" w14:textId="39D861DE" w:rsidR="00494D04" w:rsidRPr="007E0F91" w:rsidRDefault="00494D04" w:rsidP="00494D04">
            <w:pPr>
              <w:jc w:val="center"/>
              <w:rPr>
                <w:ins w:id="14604" w:author="Στάθης Καπ" w:date="2023-03-09T06:08:00Z"/>
                <w:sz w:val="16"/>
                <w:szCs w:val="16"/>
              </w:rPr>
            </w:pPr>
            <w:ins w:id="14605" w:author="Στάθης Καπ" w:date="2023-03-09T07:09:00Z">
              <w:r>
                <w:rPr>
                  <w:rFonts w:ascii="Calibri" w:hAnsi="Calibri" w:cs="Calibri"/>
                  <w:color w:val="000000"/>
                  <w:sz w:val="16"/>
                  <w:szCs w:val="16"/>
                </w:rPr>
                <w:t>200</w:t>
              </w:r>
            </w:ins>
          </w:p>
        </w:tc>
        <w:tc>
          <w:tcPr>
            <w:tcW w:w="454" w:type="dxa"/>
            <w:tcBorders>
              <w:top w:val="single" w:sz="4" w:space="0" w:color="auto"/>
            </w:tcBorders>
            <w:vAlign w:val="center"/>
            <w:tcPrChange w:id="14606" w:author="Στάθης Καπ" w:date="2023-03-09T07:09:00Z">
              <w:tcPr>
                <w:tcW w:w="454" w:type="dxa"/>
                <w:gridSpan w:val="2"/>
                <w:tcBorders>
                  <w:top w:val="single" w:sz="4" w:space="0" w:color="auto"/>
                </w:tcBorders>
                <w:vAlign w:val="center"/>
              </w:tcPr>
            </w:tcPrChange>
          </w:tcPr>
          <w:p w14:paraId="577DB6B2" w14:textId="58FBA871" w:rsidR="00494D04" w:rsidRPr="007E0F91" w:rsidRDefault="00494D04" w:rsidP="00494D04">
            <w:pPr>
              <w:jc w:val="center"/>
              <w:rPr>
                <w:ins w:id="14607" w:author="Στάθης Καπ" w:date="2023-03-09T06:08:00Z"/>
                <w:sz w:val="16"/>
                <w:szCs w:val="16"/>
              </w:rPr>
            </w:pPr>
            <w:ins w:id="14608" w:author="Στάθης Καπ" w:date="2023-03-09T07:09:00Z">
              <w:r>
                <w:rPr>
                  <w:rFonts w:ascii="Calibri" w:hAnsi="Calibri" w:cs="Calibri"/>
                  <w:color w:val="000000"/>
                  <w:sz w:val="16"/>
                  <w:szCs w:val="16"/>
                </w:rPr>
                <w:t>13.04</w:t>
              </w:r>
            </w:ins>
          </w:p>
        </w:tc>
        <w:tc>
          <w:tcPr>
            <w:tcW w:w="454" w:type="dxa"/>
            <w:tcBorders>
              <w:top w:val="single" w:sz="4" w:space="0" w:color="auto"/>
            </w:tcBorders>
            <w:vAlign w:val="center"/>
            <w:tcPrChange w:id="14609" w:author="Στάθης Καπ" w:date="2023-03-09T07:09:00Z">
              <w:tcPr>
                <w:tcW w:w="454" w:type="dxa"/>
                <w:gridSpan w:val="2"/>
                <w:tcBorders>
                  <w:top w:val="single" w:sz="4" w:space="0" w:color="auto"/>
                </w:tcBorders>
                <w:vAlign w:val="bottom"/>
              </w:tcPr>
            </w:tcPrChange>
          </w:tcPr>
          <w:p w14:paraId="0CD6AEFF" w14:textId="605B377E" w:rsidR="00494D04" w:rsidRPr="007E0F91" w:rsidRDefault="00494D04" w:rsidP="00494D04">
            <w:pPr>
              <w:jc w:val="center"/>
              <w:rPr>
                <w:ins w:id="14610" w:author="Στάθης Καπ" w:date="2023-03-09T06:08:00Z"/>
                <w:sz w:val="16"/>
                <w:szCs w:val="16"/>
              </w:rPr>
            </w:pPr>
            <w:ins w:id="14611" w:author="Στάθης Καπ" w:date="2023-03-09T07:09:00Z">
              <w:r>
                <w:rPr>
                  <w:rFonts w:ascii="Calibri" w:hAnsi="Calibri" w:cs="Calibri"/>
                  <w:color w:val="000000"/>
                  <w:sz w:val="16"/>
                  <w:szCs w:val="16"/>
                </w:rPr>
                <w:t>0.183</w:t>
              </w:r>
            </w:ins>
          </w:p>
        </w:tc>
        <w:tc>
          <w:tcPr>
            <w:tcW w:w="461" w:type="dxa"/>
            <w:tcBorders>
              <w:top w:val="single" w:sz="4" w:space="0" w:color="auto"/>
              <w:right w:val="single" w:sz="4" w:space="0" w:color="auto"/>
            </w:tcBorders>
            <w:vAlign w:val="center"/>
            <w:tcPrChange w:id="14612" w:author="Στάθης Καπ" w:date="2023-03-09T07:09:00Z">
              <w:tcPr>
                <w:tcW w:w="461" w:type="dxa"/>
                <w:gridSpan w:val="2"/>
                <w:tcBorders>
                  <w:top w:val="single" w:sz="4" w:space="0" w:color="auto"/>
                  <w:right w:val="single" w:sz="4" w:space="0" w:color="auto"/>
                </w:tcBorders>
                <w:vAlign w:val="center"/>
              </w:tcPr>
            </w:tcPrChange>
          </w:tcPr>
          <w:p w14:paraId="2304286E" w14:textId="266CBB2F" w:rsidR="00494D04" w:rsidRPr="007E0F91" w:rsidRDefault="00494D04" w:rsidP="00494D04">
            <w:pPr>
              <w:jc w:val="center"/>
              <w:rPr>
                <w:ins w:id="14613" w:author="Στάθης Καπ" w:date="2023-03-09T06:08:00Z"/>
                <w:sz w:val="16"/>
                <w:szCs w:val="16"/>
              </w:rPr>
            </w:pPr>
            <w:ins w:id="14614" w:author="Στάθης Καπ" w:date="2023-03-09T07:09:00Z">
              <w:r>
                <w:rPr>
                  <w:rFonts w:ascii="Calibri" w:hAnsi="Calibri" w:cs="Calibri"/>
                  <w:color w:val="000000"/>
                  <w:sz w:val="16"/>
                  <w:szCs w:val="16"/>
                </w:rPr>
                <w:t>2.66</w:t>
              </w:r>
            </w:ins>
          </w:p>
        </w:tc>
      </w:tr>
      <w:tr w:rsidR="00494D04" w14:paraId="264B0460" w14:textId="77777777" w:rsidTr="009A40F4">
        <w:trPr>
          <w:trHeight w:val="170"/>
          <w:jc w:val="center"/>
          <w:ins w:id="14615"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36F21682" w14:textId="3A487521" w:rsidR="00494D04" w:rsidRPr="007E0F91" w:rsidRDefault="00494D04" w:rsidP="00494D04">
            <w:pPr>
              <w:jc w:val="center"/>
              <w:rPr>
                <w:ins w:id="14616" w:author="Στάθης Καπ" w:date="2023-03-09T06:08:00Z"/>
                <w:sz w:val="16"/>
                <w:szCs w:val="16"/>
              </w:rPr>
            </w:pPr>
            <w:ins w:id="14617" w:author="Στάθης Καπ" w:date="2023-03-09T06:09:00Z">
              <w:r w:rsidRPr="009861B1">
                <w:rPr>
                  <w:rFonts w:ascii="Calibri" w:hAnsi="Calibri" w:cs="Calibri"/>
                  <w:color w:val="000000"/>
                  <w:sz w:val="16"/>
                  <w:szCs w:val="16"/>
                </w:rPr>
                <w:t>c103</w:t>
              </w:r>
            </w:ins>
          </w:p>
        </w:tc>
        <w:tc>
          <w:tcPr>
            <w:tcW w:w="565" w:type="dxa"/>
            <w:tcBorders>
              <w:left w:val="single" w:sz="4" w:space="0" w:color="auto"/>
            </w:tcBorders>
            <w:vAlign w:val="center"/>
          </w:tcPr>
          <w:p w14:paraId="00564AAE" w14:textId="5AEC1279" w:rsidR="00494D04" w:rsidRPr="007E0F91" w:rsidRDefault="00494D04" w:rsidP="00494D04">
            <w:pPr>
              <w:jc w:val="center"/>
              <w:rPr>
                <w:ins w:id="14618" w:author="Στάθης Καπ" w:date="2023-03-09T06:08:00Z"/>
                <w:sz w:val="16"/>
                <w:szCs w:val="16"/>
              </w:rPr>
            </w:pPr>
            <w:ins w:id="14619" w:author="Στάθης Καπ" w:date="2023-03-09T07:09:00Z">
              <w:r>
                <w:rPr>
                  <w:rFonts w:ascii="Calibri" w:hAnsi="Calibri" w:cs="Calibri"/>
                  <w:color w:val="000000"/>
                  <w:sz w:val="16"/>
                  <w:szCs w:val="16"/>
                </w:rPr>
                <w:t>400</w:t>
              </w:r>
            </w:ins>
          </w:p>
        </w:tc>
        <w:tc>
          <w:tcPr>
            <w:tcW w:w="679" w:type="dxa"/>
            <w:tcBorders>
              <w:right w:val="single" w:sz="4" w:space="0" w:color="auto"/>
            </w:tcBorders>
            <w:vAlign w:val="center"/>
          </w:tcPr>
          <w:p w14:paraId="097B9356" w14:textId="2B01E162" w:rsidR="00494D04" w:rsidRPr="007E0F91" w:rsidRDefault="00494D04" w:rsidP="00494D04">
            <w:pPr>
              <w:jc w:val="center"/>
              <w:rPr>
                <w:ins w:id="14620" w:author="Στάθης Καπ" w:date="2023-03-09T06:08:00Z"/>
                <w:sz w:val="16"/>
                <w:szCs w:val="16"/>
              </w:rPr>
            </w:pPr>
            <w:ins w:id="14621" w:author="Στάθης Καπ" w:date="2023-03-09T07:09:00Z">
              <w:r>
                <w:rPr>
                  <w:rFonts w:ascii="Calibri" w:hAnsi="Calibri" w:cs="Calibri"/>
                  <w:color w:val="000000"/>
                  <w:sz w:val="16"/>
                  <w:szCs w:val="16"/>
                </w:rPr>
                <w:t>390</w:t>
              </w:r>
            </w:ins>
          </w:p>
        </w:tc>
        <w:tc>
          <w:tcPr>
            <w:tcW w:w="453" w:type="dxa"/>
            <w:tcBorders>
              <w:left w:val="single" w:sz="4" w:space="0" w:color="auto"/>
            </w:tcBorders>
            <w:vAlign w:val="center"/>
          </w:tcPr>
          <w:p w14:paraId="64CFFE77" w14:textId="10533701" w:rsidR="00494D04" w:rsidRPr="007E0F91" w:rsidRDefault="00494D04" w:rsidP="00494D04">
            <w:pPr>
              <w:jc w:val="center"/>
              <w:rPr>
                <w:ins w:id="14622" w:author="Στάθης Καπ" w:date="2023-03-09T06:08:00Z"/>
                <w:sz w:val="16"/>
                <w:szCs w:val="16"/>
              </w:rPr>
            </w:pPr>
            <w:ins w:id="14623" w:author="Στάθης Καπ" w:date="2023-03-09T07:09:00Z">
              <w:r>
                <w:rPr>
                  <w:rFonts w:ascii="Calibri" w:hAnsi="Calibri" w:cs="Calibri"/>
                  <w:color w:val="000000"/>
                  <w:sz w:val="16"/>
                  <w:szCs w:val="16"/>
                </w:rPr>
                <w:t>350</w:t>
              </w:r>
            </w:ins>
          </w:p>
        </w:tc>
        <w:tc>
          <w:tcPr>
            <w:tcW w:w="708" w:type="dxa"/>
            <w:vAlign w:val="center"/>
          </w:tcPr>
          <w:p w14:paraId="1A621A9A" w14:textId="2035EDD6" w:rsidR="00494D04" w:rsidRPr="007E0F91" w:rsidRDefault="00494D04" w:rsidP="00494D04">
            <w:pPr>
              <w:jc w:val="center"/>
              <w:rPr>
                <w:ins w:id="14624" w:author="Στάθης Καπ" w:date="2023-03-09T06:08:00Z"/>
                <w:sz w:val="16"/>
                <w:szCs w:val="16"/>
              </w:rPr>
            </w:pPr>
            <w:ins w:id="14625" w:author="Στάθης Καπ" w:date="2023-03-09T07:09:00Z">
              <w:r>
                <w:rPr>
                  <w:rFonts w:ascii="Calibri" w:hAnsi="Calibri" w:cs="Calibri"/>
                  <w:color w:val="000000"/>
                  <w:sz w:val="16"/>
                  <w:szCs w:val="16"/>
                </w:rPr>
                <w:t>12.5</w:t>
              </w:r>
            </w:ins>
          </w:p>
        </w:tc>
        <w:tc>
          <w:tcPr>
            <w:tcW w:w="652" w:type="dxa"/>
            <w:vMerge/>
            <w:tcBorders>
              <w:right w:val="single" w:sz="4" w:space="0" w:color="auto"/>
            </w:tcBorders>
            <w:vAlign w:val="center"/>
          </w:tcPr>
          <w:p w14:paraId="40A34868" w14:textId="77777777" w:rsidR="00494D04" w:rsidRPr="007E0F91" w:rsidRDefault="00494D04" w:rsidP="00494D04">
            <w:pPr>
              <w:jc w:val="center"/>
              <w:rPr>
                <w:ins w:id="14626" w:author="Στάθης Καπ" w:date="2023-03-09T06:08:00Z"/>
                <w:sz w:val="16"/>
                <w:szCs w:val="16"/>
              </w:rPr>
            </w:pPr>
          </w:p>
        </w:tc>
        <w:tc>
          <w:tcPr>
            <w:tcW w:w="453" w:type="dxa"/>
            <w:tcBorders>
              <w:left w:val="single" w:sz="4" w:space="0" w:color="auto"/>
            </w:tcBorders>
            <w:vAlign w:val="center"/>
          </w:tcPr>
          <w:p w14:paraId="531D9C0A" w14:textId="718832C7" w:rsidR="00494D04" w:rsidRPr="007E0F91" w:rsidRDefault="00494D04" w:rsidP="00494D04">
            <w:pPr>
              <w:jc w:val="center"/>
              <w:rPr>
                <w:ins w:id="14627" w:author="Στάθης Καπ" w:date="2023-03-09T06:08:00Z"/>
                <w:sz w:val="16"/>
                <w:szCs w:val="16"/>
              </w:rPr>
            </w:pPr>
            <w:ins w:id="14628" w:author="Στάθης Καπ" w:date="2023-03-09T07:09:00Z">
              <w:r>
                <w:rPr>
                  <w:rFonts w:ascii="Calibri" w:hAnsi="Calibri" w:cs="Calibri"/>
                  <w:color w:val="000000"/>
                  <w:sz w:val="16"/>
                  <w:szCs w:val="16"/>
                </w:rPr>
                <w:t>310</w:t>
              </w:r>
            </w:ins>
          </w:p>
        </w:tc>
        <w:tc>
          <w:tcPr>
            <w:tcW w:w="454" w:type="dxa"/>
            <w:vAlign w:val="center"/>
          </w:tcPr>
          <w:p w14:paraId="31F818CE" w14:textId="54A4DB05" w:rsidR="00494D04" w:rsidRPr="007E0F91" w:rsidRDefault="00494D04" w:rsidP="00494D04">
            <w:pPr>
              <w:jc w:val="center"/>
              <w:rPr>
                <w:ins w:id="14629" w:author="Στάθης Καπ" w:date="2023-03-09T06:08:00Z"/>
                <w:sz w:val="16"/>
                <w:szCs w:val="16"/>
              </w:rPr>
            </w:pPr>
            <w:ins w:id="14630" w:author="Στάθης Καπ" w:date="2023-03-09T07:09:00Z">
              <w:r>
                <w:rPr>
                  <w:rFonts w:ascii="Calibri" w:hAnsi="Calibri" w:cs="Calibri"/>
                  <w:color w:val="000000"/>
                  <w:sz w:val="16"/>
                  <w:szCs w:val="16"/>
                </w:rPr>
                <w:t>11.43</w:t>
              </w:r>
            </w:ins>
          </w:p>
        </w:tc>
        <w:tc>
          <w:tcPr>
            <w:tcW w:w="454" w:type="dxa"/>
            <w:vAlign w:val="center"/>
          </w:tcPr>
          <w:p w14:paraId="15DC6344" w14:textId="04C31D02" w:rsidR="00494D04" w:rsidRPr="007E0F91" w:rsidRDefault="00494D04" w:rsidP="00494D04">
            <w:pPr>
              <w:jc w:val="center"/>
              <w:rPr>
                <w:ins w:id="14631" w:author="Στάθης Καπ" w:date="2023-03-09T06:08:00Z"/>
                <w:sz w:val="16"/>
                <w:szCs w:val="16"/>
              </w:rPr>
            </w:pPr>
            <w:ins w:id="14632" w:author="Στάθης Καπ" w:date="2023-03-09T07:09:00Z">
              <w:r>
                <w:rPr>
                  <w:rFonts w:ascii="Calibri" w:hAnsi="Calibri" w:cs="Calibri"/>
                  <w:color w:val="000000"/>
                  <w:sz w:val="16"/>
                  <w:szCs w:val="16"/>
                </w:rPr>
                <w:t>0.169</w:t>
              </w:r>
            </w:ins>
          </w:p>
        </w:tc>
        <w:tc>
          <w:tcPr>
            <w:tcW w:w="457" w:type="dxa"/>
            <w:tcBorders>
              <w:right w:val="single" w:sz="4" w:space="0" w:color="auto"/>
            </w:tcBorders>
            <w:vAlign w:val="center"/>
          </w:tcPr>
          <w:p w14:paraId="42D8E5AB" w14:textId="4C3C8694" w:rsidR="00494D04" w:rsidRPr="007E0F91" w:rsidRDefault="00494D04" w:rsidP="00494D04">
            <w:pPr>
              <w:jc w:val="center"/>
              <w:rPr>
                <w:ins w:id="14633" w:author="Στάθης Καπ" w:date="2023-03-09T06:08:00Z"/>
                <w:sz w:val="16"/>
                <w:szCs w:val="16"/>
              </w:rPr>
            </w:pPr>
            <w:ins w:id="14634" w:author="Στάθης Καπ" w:date="2023-03-09T07:09:00Z">
              <w:r>
                <w:rPr>
                  <w:rFonts w:ascii="Calibri" w:hAnsi="Calibri" w:cs="Calibri"/>
                  <w:color w:val="000000"/>
                  <w:sz w:val="16"/>
                  <w:szCs w:val="16"/>
                </w:rPr>
                <w:t>23.53</w:t>
              </w:r>
            </w:ins>
          </w:p>
        </w:tc>
        <w:tc>
          <w:tcPr>
            <w:tcW w:w="453" w:type="dxa"/>
            <w:tcBorders>
              <w:left w:val="single" w:sz="4" w:space="0" w:color="auto"/>
            </w:tcBorders>
            <w:vAlign w:val="center"/>
          </w:tcPr>
          <w:p w14:paraId="15EFB348" w14:textId="30D33088" w:rsidR="00494D04" w:rsidRPr="007E0F91" w:rsidRDefault="00494D04" w:rsidP="00494D04">
            <w:pPr>
              <w:jc w:val="center"/>
              <w:rPr>
                <w:ins w:id="14635" w:author="Στάθης Καπ" w:date="2023-03-09T06:08:00Z"/>
                <w:sz w:val="16"/>
                <w:szCs w:val="16"/>
              </w:rPr>
            </w:pPr>
            <w:ins w:id="14636" w:author="Στάθης Καπ" w:date="2023-03-09T07:09:00Z">
              <w:r>
                <w:rPr>
                  <w:rFonts w:ascii="Calibri" w:hAnsi="Calibri" w:cs="Calibri"/>
                  <w:color w:val="000000"/>
                  <w:sz w:val="16"/>
                  <w:szCs w:val="16"/>
                </w:rPr>
                <w:t>300</w:t>
              </w:r>
            </w:ins>
          </w:p>
        </w:tc>
        <w:tc>
          <w:tcPr>
            <w:tcW w:w="454" w:type="dxa"/>
            <w:vAlign w:val="center"/>
          </w:tcPr>
          <w:p w14:paraId="27BD82B0" w14:textId="7176CC3C" w:rsidR="00494D04" w:rsidRPr="007E0F91" w:rsidRDefault="00494D04" w:rsidP="00494D04">
            <w:pPr>
              <w:jc w:val="center"/>
              <w:rPr>
                <w:ins w:id="14637" w:author="Στάθης Καπ" w:date="2023-03-09T06:08:00Z"/>
                <w:sz w:val="16"/>
                <w:szCs w:val="16"/>
              </w:rPr>
            </w:pPr>
            <w:ins w:id="14638" w:author="Στάθης Καπ" w:date="2023-03-09T07:09:00Z">
              <w:r>
                <w:rPr>
                  <w:rFonts w:ascii="Calibri" w:hAnsi="Calibri" w:cs="Calibri"/>
                  <w:color w:val="000000"/>
                  <w:sz w:val="16"/>
                  <w:szCs w:val="16"/>
                </w:rPr>
                <w:t>14.29</w:t>
              </w:r>
            </w:ins>
          </w:p>
        </w:tc>
        <w:tc>
          <w:tcPr>
            <w:tcW w:w="454" w:type="dxa"/>
            <w:vAlign w:val="center"/>
          </w:tcPr>
          <w:p w14:paraId="2C4B4FE3" w14:textId="316468FE" w:rsidR="00494D04" w:rsidRPr="007E0F91" w:rsidRDefault="00494D04" w:rsidP="00494D04">
            <w:pPr>
              <w:jc w:val="center"/>
              <w:rPr>
                <w:ins w:id="14639" w:author="Στάθης Καπ" w:date="2023-03-09T06:08:00Z"/>
                <w:sz w:val="16"/>
                <w:szCs w:val="16"/>
              </w:rPr>
            </w:pPr>
            <w:ins w:id="14640" w:author="Στάθης Καπ" w:date="2023-03-09T07:09:00Z">
              <w:r>
                <w:rPr>
                  <w:rFonts w:ascii="Calibri" w:hAnsi="Calibri" w:cs="Calibri"/>
                  <w:color w:val="000000"/>
                  <w:sz w:val="16"/>
                  <w:szCs w:val="16"/>
                </w:rPr>
                <w:t>0.176</w:t>
              </w:r>
            </w:ins>
          </w:p>
        </w:tc>
        <w:tc>
          <w:tcPr>
            <w:tcW w:w="454" w:type="dxa"/>
            <w:tcBorders>
              <w:right w:val="single" w:sz="4" w:space="0" w:color="auto"/>
            </w:tcBorders>
            <w:vAlign w:val="center"/>
          </w:tcPr>
          <w:p w14:paraId="604488E9" w14:textId="741CB64E" w:rsidR="00494D04" w:rsidRPr="007E0F91" w:rsidRDefault="00494D04" w:rsidP="00494D04">
            <w:pPr>
              <w:jc w:val="center"/>
              <w:rPr>
                <w:ins w:id="14641" w:author="Στάθης Καπ" w:date="2023-03-09T06:08:00Z"/>
                <w:sz w:val="16"/>
                <w:szCs w:val="16"/>
              </w:rPr>
            </w:pPr>
            <w:ins w:id="14642" w:author="Στάθης Καπ" w:date="2023-03-09T07:09:00Z">
              <w:r>
                <w:rPr>
                  <w:rFonts w:ascii="Calibri" w:hAnsi="Calibri" w:cs="Calibri"/>
                  <w:color w:val="000000"/>
                  <w:sz w:val="16"/>
                  <w:szCs w:val="16"/>
                </w:rPr>
                <w:t>20.36</w:t>
              </w:r>
            </w:ins>
          </w:p>
        </w:tc>
        <w:tc>
          <w:tcPr>
            <w:tcW w:w="453" w:type="dxa"/>
            <w:tcBorders>
              <w:left w:val="single" w:sz="4" w:space="0" w:color="auto"/>
            </w:tcBorders>
            <w:vAlign w:val="center"/>
          </w:tcPr>
          <w:p w14:paraId="40453D7E" w14:textId="43E5F8AC" w:rsidR="00494D04" w:rsidRPr="007E0F91" w:rsidRDefault="00494D04" w:rsidP="00494D04">
            <w:pPr>
              <w:jc w:val="center"/>
              <w:rPr>
                <w:ins w:id="14643" w:author="Στάθης Καπ" w:date="2023-03-09T06:08:00Z"/>
                <w:sz w:val="16"/>
                <w:szCs w:val="16"/>
              </w:rPr>
            </w:pPr>
            <w:ins w:id="14644" w:author="Στάθης Καπ" w:date="2023-03-09T07:09:00Z">
              <w:r>
                <w:rPr>
                  <w:rFonts w:ascii="Calibri" w:hAnsi="Calibri" w:cs="Calibri"/>
                  <w:color w:val="000000"/>
                  <w:sz w:val="16"/>
                  <w:szCs w:val="16"/>
                </w:rPr>
                <w:t>260</w:t>
              </w:r>
            </w:ins>
          </w:p>
        </w:tc>
        <w:tc>
          <w:tcPr>
            <w:tcW w:w="454" w:type="dxa"/>
            <w:vAlign w:val="center"/>
          </w:tcPr>
          <w:p w14:paraId="3B54E55D" w14:textId="514753D1" w:rsidR="00494D04" w:rsidRPr="007E0F91" w:rsidRDefault="00494D04" w:rsidP="00494D04">
            <w:pPr>
              <w:jc w:val="center"/>
              <w:rPr>
                <w:ins w:id="14645" w:author="Στάθης Καπ" w:date="2023-03-09T06:08:00Z"/>
                <w:sz w:val="16"/>
                <w:szCs w:val="16"/>
              </w:rPr>
            </w:pPr>
            <w:ins w:id="14646" w:author="Στάθης Καπ" w:date="2023-03-09T07:09:00Z">
              <w:r>
                <w:rPr>
                  <w:rFonts w:ascii="Calibri" w:hAnsi="Calibri" w:cs="Calibri"/>
                  <w:color w:val="000000"/>
                  <w:sz w:val="16"/>
                  <w:szCs w:val="16"/>
                </w:rPr>
                <w:t>25.71</w:t>
              </w:r>
            </w:ins>
          </w:p>
        </w:tc>
        <w:tc>
          <w:tcPr>
            <w:tcW w:w="454" w:type="dxa"/>
            <w:vAlign w:val="center"/>
          </w:tcPr>
          <w:p w14:paraId="42EFEB6A" w14:textId="7234B476" w:rsidR="00494D04" w:rsidRPr="007E0F91" w:rsidRDefault="00494D04" w:rsidP="00494D04">
            <w:pPr>
              <w:jc w:val="center"/>
              <w:rPr>
                <w:ins w:id="14647" w:author="Στάθης Καπ" w:date="2023-03-09T06:08:00Z"/>
                <w:sz w:val="16"/>
                <w:szCs w:val="16"/>
              </w:rPr>
            </w:pPr>
            <w:ins w:id="14648" w:author="Στάθης Καπ" w:date="2023-03-09T07:09:00Z">
              <w:r>
                <w:rPr>
                  <w:rFonts w:ascii="Calibri" w:hAnsi="Calibri" w:cs="Calibri"/>
                  <w:color w:val="000000"/>
                  <w:sz w:val="16"/>
                  <w:szCs w:val="16"/>
                </w:rPr>
                <w:t>0.18</w:t>
              </w:r>
            </w:ins>
          </w:p>
        </w:tc>
        <w:tc>
          <w:tcPr>
            <w:tcW w:w="461" w:type="dxa"/>
            <w:tcBorders>
              <w:right w:val="single" w:sz="4" w:space="0" w:color="auto"/>
            </w:tcBorders>
            <w:vAlign w:val="center"/>
          </w:tcPr>
          <w:p w14:paraId="0927180E" w14:textId="6AFC164A" w:rsidR="00494D04" w:rsidRPr="007E0F91" w:rsidRDefault="00494D04" w:rsidP="00494D04">
            <w:pPr>
              <w:jc w:val="center"/>
              <w:rPr>
                <w:ins w:id="14649" w:author="Στάθης Καπ" w:date="2023-03-09T06:08:00Z"/>
                <w:sz w:val="16"/>
                <w:szCs w:val="16"/>
              </w:rPr>
            </w:pPr>
            <w:ins w:id="14650" w:author="Στάθης Καπ" w:date="2023-03-09T07:09:00Z">
              <w:r>
                <w:rPr>
                  <w:rFonts w:ascii="Calibri" w:hAnsi="Calibri" w:cs="Calibri"/>
                  <w:color w:val="000000"/>
                  <w:sz w:val="16"/>
                  <w:szCs w:val="16"/>
                </w:rPr>
                <w:t>18.55</w:t>
              </w:r>
            </w:ins>
          </w:p>
        </w:tc>
      </w:tr>
      <w:tr w:rsidR="00494D04" w14:paraId="0EA3DA55" w14:textId="77777777" w:rsidTr="009A40F4">
        <w:trPr>
          <w:trHeight w:val="170"/>
          <w:jc w:val="center"/>
          <w:ins w:id="14651"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15068791" w14:textId="08C2499C" w:rsidR="00494D04" w:rsidRPr="007E0F91" w:rsidRDefault="00494D04" w:rsidP="00494D04">
            <w:pPr>
              <w:jc w:val="center"/>
              <w:rPr>
                <w:ins w:id="14652" w:author="Στάθης Καπ" w:date="2023-03-09T06:08:00Z"/>
                <w:sz w:val="16"/>
                <w:szCs w:val="16"/>
              </w:rPr>
            </w:pPr>
            <w:ins w:id="14653" w:author="Στάθης Καπ" w:date="2023-03-09T06:09:00Z">
              <w:r w:rsidRPr="009861B1">
                <w:rPr>
                  <w:rFonts w:ascii="Calibri" w:hAnsi="Calibri" w:cs="Calibri"/>
                  <w:color w:val="000000"/>
                  <w:sz w:val="16"/>
                  <w:szCs w:val="16"/>
                </w:rPr>
                <w:t>c104</w:t>
              </w:r>
            </w:ins>
          </w:p>
        </w:tc>
        <w:tc>
          <w:tcPr>
            <w:tcW w:w="565" w:type="dxa"/>
            <w:tcBorders>
              <w:left w:val="single" w:sz="4" w:space="0" w:color="auto"/>
            </w:tcBorders>
            <w:vAlign w:val="center"/>
          </w:tcPr>
          <w:p w14:paraId="368B836B" w14:textId="0A1B5920" w:rsidR="00494D04" w:rsidRPr="007E0F91" w:rsidRDefault="00494D04" w:rsidP="00494D04">
            <w:pPr>
              <w:jc w:val="center"/>
              <w:rPr>
                <w:ins w:id="14654" w:author="Στάθης Καπ" w:date="2023-03-09T06:08:00Z"/>
                <w:sz w:val="16"/>
                <w:szCs w:val="16"/>
              </w:rPr>
            </w:pPr>
            <w:ins w:id="14655" w:author="Στάθης Καπ" w:date="2023-03-09T07:09:00Z">
              <w:r>
                <w:rPr>
                  <w:rFonts w:ascii="Calibri" w:hAnsi="Calibri" w:cs="Calibri"/>
                  <w:color w:val="000000"/>
                  <w:sz w:val="16"/>
                  <w:szCs w:val="16"/>
                </w:rPr>
                <w:t>420</w:t>
              </w:r>
            </w:ins>
          </w:p>
        </w:tc>
        <w:tc>
          <w:tcPr>
            <w:tcW w:w="679" w:type="dxa"/>
            <w:tcBorders>
              <w:right w:val="single" w:sz="4" w:space="0" w:color="auto"/>
            </w:tcBorders>
            <w:vAlign w:val="center"/>
          </w:tcPr>
          <w:p w14:paraId="213D6D20" w14:textId="10EF558F" w:rsidR="00494D04" w:rsidRPr="007E0F91" w:rsidRDefault="00494D04" w:rsidP="00494D04">
            <w:pPr>
              <w:jc w:val="center"/>
              <w:rPr>
                <w:ins w:id="14656" w:author="Στάθης Καπ" w:date="2023-03-09T06:08:00Z"/>
                <w:sz w:val="16"/>
                <w:szCs w:val="16"/>
              </w:rPr>
            </w:pPr>
            <w:ins w:id="14657" w:author="Στάθης Καπ" w:date="2023-03-09T07:09:00Z">
              <w:r>
                <w:rPr>
                  <w:rFonts w:ascii="Calibri" w:hAnsi="Calibri" w:cs="Calibri"/>
                  <w:color w:val="000000"/>
                  <w:sz w:val="16"/>
                  <w:szCs w:val="16"/>
                </w:rPr>
                <w:t>400</w:t>
              </w:r>
            </w:ins>
          </w:p>
        </w:tc>
        <w:tc>
          <w:tcPr>
            <w:tcW w:w="453" w:type="dxa"/>
            <w:tcBorders>
              <w:left w:val="single" w:sz="4" w:space="0" w:color="auto"/>
            </w:tcBorders>
            <w:vAlign w:val="center"/>
          </w:tcPr>
          <w:p w14:paraId="4C902284" w14:textId="723328D3" w:rsidR="00494D04" w:rsidRPr="007E0F91" w:rsidRDefault="00494D04" w:rsidP="00494D04">
            <w:pPr>
              <w:jc w:val="center"/>
              <w:rPr>
                <w:ins w:id="14658" w:author="Στάθης Καπ" w:date="2023-03-09T06:08:00Z"/>
                <w:sz w:val="16"/>
                <w:szCs w:val="16"/>
              </w:rPr>
            </w:pPr>
            <w:ins w:id="14659" w:author="Στάθης Καπ" w:date="2023-03-09T07:09:00Z">
              <w:r>
                <w:rPr>
                  <w:rFonts w:ascii="Calibri" w:hAnsi="Calibri" w:cs="Calibri"/>
                  <w:color w:val="000000"/>
                  <w:sz w:val="16"/>
                  <w:szCs w:val="16"/>
                </w:rPr>
                <w:t>370</w:t>
              </w:r>
            </w:ins>
          </w:p>
        </w:tc>
        <w:tc>
          <w:tcPr>
            <w:tcW w:w="708" w:type="dxa"/>
            <w:vAlign w:val="center"/>
          </w:tcPr>
          <w:p w14:paraId="5088FD24" w14:textId="5EBAA633" w:rsidR="00494D04" w:rsidRPr="007E0F91" w:rsidRDefault="00494D04" w:rsidP="00494D04">
            <w:pPr>
              <w:jc w:val="center"/>
              <w:rPr>
                <w:ins w:id="14660" w:author="Στάθης Καπ" w:date="2023-03-09T06:08:00Z"/>
                <w:sz w:val="16"/>
                <w:szCs w:val="16"/>
              </w:rPr>
            </w:pPr>
            <w:ins w:id="14661" w:author="Στάθης Καπ" w:date="2023-03-09T07:09:00Z">
              <w:r>
                <w:rPr>
                  <w:rFonts w:ascii="Calibri" w:hAnsi="Calibri" w:cs="Calibri"/>
                  <w:color w:val="000000"/>
                  <w:sz w:val="16"/>
                  <w:szCs w:val="16"/>
                </w:rPr>
                <w:t>11.9</w:t>
              </w:r>
            </w:ins>
          </w:p>
        </w:tc>
        <w:tc>
          <w:tcPr>
            <w:tcW w:w="652" w:type="dxa"/>
            <w:vMerge/>
            <w:tcBorders>
              <w:right w:val="single" w:sz="4" w:space="0" w:color="auto"/>
            </w:tcBorders>
            <w:vAlign w:val="center"/>
          </w:tcPr>
          <w:p w14:paraId="32642A17" w14:textId="77777777" w:rsidR="00494D04" w:rsidRPr="007E0F91" w:rsidRDefault="00494D04" w:rsidP="00494D04">
            <w:pPr>
              <w:jc w:val="center"/>
              <w:rPr>
                <w:ins w:id="14662" w:author="Στάθης Καπ" w:date="2023-03-09T06:08:00Z"/>
                <w:sz w:val="16"/>
                <w:szCs w:val="16"/>
              </w:rPr>
            </w:pPr>
          </w:p>
        </w:tc>
        <w:tc>
          <w:tcPr>
            <w:tcW w:w="453" w:type="dxa"/>
            <w:tcBorders>
              <w:left w:val="single" w:sz="4" w:space="0" w:color="auto"/>
            </w:tcBorders>
            <w:vAlign w:val="center"/>
          </w:tcPr>
          <w:p w14:paraId="47AF904B" w14:textId="70517093" w:rsidR="00494D04" w:rsidRPr="007E0F91" w:rsidRDefault="00494D04" w:rsidP="00494D04">
            <w:pPr>
              <w:jc w:val="center"/>
              <w:rPr>
                <w:ins w:id="14663" w:author="Στάθης Καπ" w:date="2023-03-09T06:08:00Z"/>
                <w:sz w:val="16"/>
                <w:szCs w:val="16"/>
              </w:rPr>
            </w:pPr>
            <w:ins w:id="14664" w:author="Στάθης Καπ" w:date="2023-03-09T07:09:00Z">
              <w:r>
                <w:rPr>
                  <w:rFonts w:ascii="Calibri" w:hAnsi="Calibri" w:cs="Calibri"/>
                  <w:color w:val="000000"/>
                  <w:sz w:val="16"/>
                  <w:szCs w:val="16"/>
                </w:rPr>
                <w:t>310</w:t>
              </w:r>
            </w:ins>
          </w:p>
        </w:tc>
        <w:tc>
          <w:tcPr>
            <w:tcW w:w="454" w:type="dxa"/>
            <w:vAlign w:val="center"/>
          </w:tcPr>
          <w:p w14:paraId="353F6237" w14:textId="08B3D0A1" w:rsidR="00494D04" w:rsidRPr="007E0F91" w:rsidRDefault="00494D04" w:rsidP="00494D04">
            <w:pPr>
              <w:jc w:val="center"/>
              <w:rPr>
                <w:ins w:id="14665" w:author="Στάθης Καπ" w:date="2023-03-09T06:08:00Z"/>
                <w:sz w:val="16"/>
                <w:szCs w:val="16"/>
              </w:rPr>
            </w:pPr>
            <w:ins w:id="14666" w:author="Στάθης Καπ" w:date="2023-03-09T07:09:00Z">
              <w:r>
                <w:rPr>
                  <w:rFonts w:ascii="Calibri" w:hAnsi="Calibri" w:cs="Calibri"/>
                  <w:color w:val="000000"/>
                  <w:sz w:val="16"/>
                  <w:szCs w:val="16"/>
                </w:rPr>
                <w:t>16.22</w:t>
              </w:r>
            </w:ins>
          </w:p>
        </w:tc>
        <w:tc>
          <w:tcPr>
            <w:tcW w:w="454" w:type="dxa"/>
            <w:vAlign w:val="center"/>
          </w:tcPr>
          <w:p w14:paraId="5BA7B112" w14:textId="35550463" w:rsidR="00494D04" w:rsidRPr="007E0F91" w:rsidRDefault="00494D04" w:rsidP="00494D04">
            <w:pPr>
              <w:jc w:val="center"/>
              <w:rPr>
                <w:ins w:id="14667" w:author="Στάθης Καπ" w:date="2023-03-09T06:08:00Z"/>
                <w:sz w:val="16"/>
                <w:szCs w:val="16"/>
              </w:rPr>
            </w:pPr>
            <w:ins w:id="14668" w:author="Στάθης Καπ" w:date="2023-03-09T07:09:00Z">
              <w:r>
                <w:rPr>
                  <w:rFonts w:ascii="Calibri" w:hAnsi="Calibri" w:cs="Calibri"/>
                  <w:color w:val="000000"/>
                  <w:sz w:val="16"/>
                  <w:szCs w:val="16"/>
                </w:rPr>
                <w:t>0.172</w:t>
              </w:r>
            </w:ins>
          </w:p>
        </w:tc>
        <w:tc>
          <w:tcPr>
            <w:tcW w:w="457" w:type="dxa"/>
            <w:tcBorders>
              <w:right w:val="single" w:sz="4" w:space="0" w:color="auto"/>
            </w:tcBorders>
            <w:vAlign w:val="center"/>
          </w:tcPr>
          <w:p w14:paraId="4B40D841" w14:textId="19960A08" w:rsidR="00494D04" w:rsidRPr="007E0F91" w:rsidRDefault="00494D04" w:rsidP="00494D04">
            <w:pPr>
              <w:jc w:val="center"/>
              <w:rPr>
                <w:ins w:id="14669" w:author="Στάθης Καπ" w:date="2023-03-09T06:08:00Z"/>
                <w:sz w:val="16"/>
                <w:szCs w:val="16"/>
              </w:rPr>
            </w:pPr>
            <w:ins w:id="14670" w:author="Στάθης Καπ" w:date="2023-03-09T07:09:00Z">
              <w:r>
                <w:rPr>
                  <w:rFonts w:ascii="Calibri" w:hAnsi="Calibri" w:cs="Calibri"/>
                  <w:color w:val="000000"/>
                  <w:sz w:val="16"/>
                  <w:szCs w:val="16"/>
                </w:rPr>
                <w:t>11.34</w:t>
              </w:r>
            </w:ins>
          </w:p>
        </w:tc>
        <w:tc>
          <w:tcPr>
            <w:tcW w:w="453" w:type="dxa"/>
            <w:tcBorders>
              <w:left w:val="single" w:sz="4" w:space="0" w:color="auto"/>
            </w:tcBorders>
            <w:vAlign w:val="center"/>
          </w:tcPr>
          <w:p w14:paraId="11B511DA" w14:textId="5339753A" w:rsidR="00494D04" w:rsidRPr="007E0F91" w:rsidRDefault="00494D04" w:rsidP="00494D04">
            <w:pPr>
              <w:jc w:val="center"/>
              <w:rPr>
                <w:ins w:id="14671" w:author="Στάθης Καπ" w:date="2023-03-09T06:08:00Z"/>
                <w:sz w:val="16"/>
                <w:szCs w:val="16"/>
              </w:rPr>
            </w:pPr>
            <w:ins w:id="14672" w:author="Στάθης Καπ" w:date="2023-03-09T07:09:00Z">
              <w:r>
                <w:rPr>
                  <w:rFonts w:ascii="Calibri" w:hAnsi="Calibri" w:cs="Calibri"/>
                  <w:color w:val="000000"/>
                  <w:sz w:val="16"/>
                  <w:szCs w:val="16"/>
                </w:rPr>
                <w:t>340</w:t>
              </w:r>
            </w:ins>
          </w:p>
        </w:tc>
        <w:tc>
          <w:tcPr>
            <w:tcW w:w="454" w:type="dxa"/>
            <w:vAlign w:val="center"/>
          </w:tcPr>
          <w:p w14:paraId="6A7AA2AC" w14:textId="34EE04F2" w:rsidR="00494D04" w:rsidRPr="007E0F91" w:rsidRDefault="00494D04" w:rsidP="00494D04">
            <w:pPr>
              <w:jc w:val="center"/>
              <w:rPr>
                <w:ins w:id="14673" w:author="Στάθης Καπ" w:date="2023-03-09T06:08:00Z"/>
                <w:sz w:val="16"/>
                <w:szCs w:val="16"/>
              </w:rPr>
            </w:pPr>
            <w:ins w:id="14674" w:author="Στάθης Καπ" w:date="2023-03-09T07:09:00Z">
              <w:r>
                <w:rPr>
                  <w:rFonts w:ascii="Calibri" w:hAnsi="Calibri" w:cs="Calibri"/>
                  <w:color w:val="000000"/>
                  <w:sz w:val="16"/>
                  <w:szCs w:val="16"/>
                </w:rPr>
                <w:t>8.11</w:t>
              </w:r>
            </w:ins>
          </w:p>
        </w:tc>
        <w:tc>
          <w:tcPr>
            <w:tcW w:w="454" w:type="dxa"/>
            <w:vAlign w:val="center"/>
          </w:tcPr>
          <w:p w14:paraId="7DBF8F73" w14:textId="06B7B23C" w:rsidR="00494D04" w:rsidRPr="007E0F91" w:rsidRDefault="00494D04" w:rsidP="00494D04">
            <w:pPr>
              <w:jc w:val="center"/>
              <w:rPr>
                <w:ins w:id="14675" w:author="Στάθης Καπ" w:date="2023-03-09T06:08:00Z"/>
                <w:sz w:val="16"/>
                <w:szCs w:val="16"/>
              </w:rPr>
            </w:pPr>
            <w:ins w:id="14676" w:author="Στάθης Καπ" w:date="2023-03-09T07:09:00Z">
              <w:r>
                <w:rPr>
                  <w:rFonts w:ascii="Calibri" w:hAnsi="Calibri" w:cs="Calibri"/>
                  <w:color w:val="000000"/>
                  <w:sz w:val="16"/>
                  <w:szCs w:val="16"/>
                </w:rPr>
                <w:t>0.199</w:t>
              </w:r>
            </w:ins>
          </w:p>
        </w:tc>
        <w:tc>
          <w:tcPr>
            <w:tcW w:w="454" w:type="dxa"/>
            <w:tcBorders>
              <w:right w:val="single" w:sz="4" w:space="0" w:color="auto"/>
            </w:tcBorders>
            <w:vAlign w:val="center"/>
          </w:tcPr>
          <w:p w14:paraId="38EF2F5B" w14:textId="503D51C2" w:rsidR="00494D04" w:rsidRPr="007E0F91" w:rsidRDefault="00494D04" w:rsidP="00494D04">
            <w:pPr>
              <w:jc w:val="center"/>
              <w:rPr>
                <w:ins w:id="14677" w:author="Στάθης Καπ" w:date="2023-03-09T06:08:00Z"/>
                <w:sz w:val="16"/>
                <w:szCs w:val="16"/>
              </w:rPr>
            </w:pPr>
            <w:ins w:id="14678" w:author="Στάθης Καπ" w:date="2023-03-09T07:09:00Z">
              <w:r>
                <w:rPr>
                  <w:rFonts w:ascii="Calibri" w:hAnsi="Calibri" w:cs="Calibri"/>
                  <w:color w:val="000000"/>
                  <w:sz w:val="16"/>
                  <w:szCs w:val="16"/>
                </w:rPr>
                <w:t>-2.58</w:t>
              </w:r>
            </w:ins>
          </w:p>
        </w:tc>
        <w:tc>
          <w:tcPr>
            <w:tcW w:w="453" w:type="dxa"/>
            <w:tcBorders>
              <w:left w:val="single" w:sz="4" w:space="0" w:color="auto"/>
            </w:tcBorders>
            <w:vAlign w:val="center"/>
          </w:tcPr>
          <w:p w14:paraId="4AF88435" w14:textId="64AF5CB8" w:rsidR="00494D04" w:rsidRPr="007E0F91" w:rsidRDefault="00494D04" w:rsidP="00494D04">
            <w:pPr>
              <w:jc w:val="center"/>
              <w:rPr>
                <w:ins w:id="14679" w:author="Στάθης Καπ" w:date="2023-03-09T06:08:00Z"/>
                <w:sz w:val="16"/>
                <w:szCs w:val="16"/>
              </w:rPr>
            </w:pPr>
            <w:ins w:id="14680" w:author="Στάθης Καπ" w:date="2023-03-09T07:09:00Z">
              <w:r>
                <w:rPr>
                  <w:rFonts w:ascii="Calibri" w:hAnsi="Calibri" w:cs="Calibri"/>
                  <w:color w:val="000000"/>
                  <w:sz w:val="16"/>
                  <w:szCs w:val="16"/>
                </w:rPr>
                <w:t>310</w:t>
              </w:r>
            </w:ins>
          </w:p>
        </w:tc>
        <w:tc>
          <w:tcPr>
            <w:tcW w:w="454" w:type="dxa"/>
            <w:vAlign w:val="center"/>
          </w:tcPr>
          <w:p w14:paraId="3AF4D067" w14:textId="241A24FC" w:rsidR="00494D04" w:rsidRPr="007E0F91" w:rsidRDefault="00494D04" w:rsidP="00494D04">
            <w:pPr>
              <w:jc w:val="center"/>
              <w:rPr>
                <w:ins w:id="14681" w:author="Στάθης Καπ" w:date="2023-03-09T06:08:00Z"/>
                <w:sz w:val="16"/>
                <w:szCs w:val="16"/>
              </w:rPr>
            </w:pPr>
            <w:ins w:id="14682" w:author="Στάθης Καπ" w:date="2023-03-09T07:09:00Z">
              <w:r>
                <w:rPr>
                  <w:rFonts w:ascii="Calibri" w:hAnsi="Calibri" w:cs="Calibri"/>
                  <w:color w:val="000000"/>
                  <w:sz w:val="16"/>
                  <w:szCs w:val="16"/>
                </w:rPr>
                <w:t>16.22</w:t>
              </w:r>
            </w:ins>
          </w:p>
        </w:tc>
        <w:tc>
          <w:tcPr>
            <w:tcW w:w="454" w:type="dxa"/>
            <w:vAlign w:val="center"/>
          </w:tcPr>
          <w:p w14:paraId="5CEBCF84" w14:textId="000C7E78" w:rsidR="00494D04" w:rsidRPr="007E0F91" w:rsidRDefault="00494D04" w:rsidP="00494D04">
            <w:pPr>
              <w:jc w:val="center"/>
              <w:rPr>
                <w:ins w:id="14683" w:author="Στάθης Καπ" w:date="2023-03-09T06:08:00Z"/>
                <w:sz w:val="16"/>
                <w:szCs w:val="16"/>
              </w:rPr>
            </w:pPr>
            <w:ins w:id="14684" w:author="Στάθης Καπ" w:date="2023-03-09T07:09:00Z">
              <w:r>
                <w:rPr>
                  <w:rFonts w:ascii="Calibri" w:hAnsi="Calibri" w:cs="Calibri"/>
                  <w:color w:val="000000"/>
                  <w:sz w:val="16"/>
                  <w:szCs w:val="16"/>
                </w:rPr>
                <w:t>0.192</w:t>
              </w:r>
            </w:ins>
          </w:p>
        </w:tc>
        <w:tc>
          <w:tcPr>
            <w:tcW w:w="461" w:type="dxa"/>
            <w:tcBorders>
              <w:right w:val="single" w:sz="4" w:space="0" w:color="auto"/>
            </w:tcBorders>
            <w:vAlign w:val="center"/>
          </w:tcPr>
          <w:p w14:paraId="5D84DB76" w14:textId="7A5C7AE9" w:rsidR="00494D04" w:rsidRPr="007E0F91" w:rsidRDefault="00494D04" w:rsidP="00494D04">
            <w:pPr>
              <w:jc w:val="center"/>
              <w:rPr>
                <w:ins w:id="14685" w:author="Στάθης Καπ" w:date="2023-03-09T06:08:00Z"/>
                <w:sz w:val="16"/>
                <w:szCs w:val="16"/>
              </w:rPr>
            </w:pPr>
            <w:ins w:id="14686" w:author="Στάθης Καπ" w:date="2023-03-09T07:09:00Z">
              <w:r>
                <w:rPr>
                  <w:rFonts w:ascii="Calibri" w:hAnsi="Calibri" w:cs="Calibri"/>
                  <w:color w:val="000000"/>
                  <w:sz w:val="16"/>
                  <w:szCs w:val="16"/>
                </w:rPr>
                <w:t>1.03</w:t>
              </w:r>
            </w:ins>
          </w:p>
        </w:tc>
      </w:tr>
      <w:tr w:rsidR="00494D04" w14:paraId="79F522EE" w14:textId="77777777" w:rsidTr="009A40F4">
        <w:trPr>
          <w:trHeight w:val="170"/>
          <w:jc w:val="center"/>
          <w:ins w:id="14687"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65294F87" w14:textId="208E9840" w:rsidR="00494D04" w:rsidRPr="007E0F91" w:rsidRDefault="00494D04" w:rsidP="00494D04">
            <w:pPr>
              <w:jc w:val="center"/>
              <w:rPr>
                <w:ins w:id="14688" w:author="Στάθης Καπ" w:date="2023-03-09T06:08:00Z"/>
                <w:sz w:val="16"/>
                <w:szCs w:val="16"/>
              </w:rPr>
            </w:pPr>
            <w:ins w:id="14689" w:author="Στάθης Καπ" w:date="2023-03-09T06:09:00Z">
              <w:r w:rsidRPr="009861B1">
                <w:rPr>
                  <w:rFonts w:ascii="Calibri" w:hAnsi="Calibri" w:cs="Calibri"/>
                  <w:color w:val="000000"/>
                  <w:sz w:val="16"/>
                  <w:szCs w:val="16"/>
                </w:rPr>
                <w:t>c105</w:t>
              </w:r>
            </w:ins>
          </w:p>
        </w:tc>
        <w:tc>
          <w:tcPr>
            <w:tcW w:w="565" w:type="dxa"/>
            <w:tcBorders>
              <w:left w:val="single" w:sz="4" w:space="0" w:color="auto"/>
            </w:tcBorders>
            <w:vAlign w:val="center"/>
          </w:tcPr>
          <w:p w14:paraId="7CDCDD9C" w14:textId="76BD1343" w:rsidR="00494D04" w:rsidRPr="007E0F91" w:rsidRDefault="00494D04" w:rsidP="00494D04">
            <w:pPr>
              <w:jc w:val="center"/>
              <w:rPr>
                <w:ins w:id="14690" w:author="Στάθης Καπ" w:date="2023-03-09T06:08:00Z"/>
                <w:sz w:val="16"/>
                <w:szCs w:val="16"/>
              </w:rPr>
            </w:pPr>
            <w:ins w:id="14691" w:author="Στάθης Καπ" w:date="2023-03-09T07:09:00Z">
              <w:r>
                <w:rPr>
                  <w:rFonts w:ascii="Calibri" w:hAnsi="Calibri" w:cs="Calibri"/>
                  <w:color w:val="000000"/>
                  <w:sz w:val="16"/>
                  <w:szCs w:val="16"/>
                </w:rPr>
                <w:t>340</w:t>
              </w:r>
            </w:ins>
          </w:p>
        </w:tc>
        <w:tc>
          <w:tcPr>
            <w:tcW w:w="679" w:type="dxa"/>
            <w:tcBorders>
              <w:right w:val="single" w:sz="4" w:space="0" w:color="auto"/>
            </w:tcBorders>
            <w:vAlign w:val="center"/>
          </w:tcPr>
          <w:p w14:paraId="402E9545" w14:textId="5BC7DB35" w:rsidR="00494D04" w:rsidRPr="007E0F91" w:rsidRDefault="00494D04" w:rsidP="00494D04">
            <w:pPr>
              <w:jc w:val="center"/>
              <w:rPr>
                <w:ins w:id="14692" w:author="Στάθης Καπ" w:date="2023-03-09T06:08:00Z"/>
                <w:sz w:val="16"/>
                <w:szCs w:val="16"/>
              </w:rPr>
            </w:pPr>
            <w:ins w:id="14693" w:author="Στάθης Καπ" w:date="2023-03-09T07:09:00Z">
              <w:r>
                <w:rPr>
                  <w:rFonts w:ascii="Calibri" w:hAnsi="Calibri" w:cs="Calibri"/>
                  <w:color w:val="000000"/>
                  <w:sz w:val="16"/>
                  <w:szCs w:val="16"/>
                </w:rPr>
                <w:t>340</w:t>
              </w:r>
            </w:ins>
          </w:p>
        </w:tc>
        <w:tc>
          <w:tcPr>
            <w:tcW w:w="453" w:type="dxa"/>
            <w:tcBorders>
              <w:left w:val="single" w:sz="4" w:space="0" w:color="auto"/>
            </w:tcBorders>
            <w:vAlign w:val="center"/>
          </w:tcPr>
          <w:p w14:paraId="56214B9C" w14:textId="08CD42BB" w:rsidR="00494D04" w:rsidRPr="007E0F91" w:rsidRDefault="00494D04" w:rsidP="00494D04">
            <w:pPr>
              <w:jc w:val="center"/>
              <w:rPr>
                <w:ins w:id="14694" w:author="Στάθης Καπ" w:date="2023-03-09T06:08:00Z"/>
                <w:sz w:val="16"/>
                <w:szCs w:val="16"/>
              </w:rPr>
            </w:pPr>
            <w:ins w:id="14695" w:author="Στάθης Καπ" w:date="2023-03-09T07:09:00Z">
              <w:r>
                <w:rPr>
                  <w:rFonts w:ascii="Calibri" w:hAnsi="Calibri" w:cs="Calibri"/>
                  <w:color w:val="000000"/>
                  <w:sz w:val="16"/>
                  <w:szCs w:val="16"/>
                </w:rPr>
                <w:t>260</w:t>
              </w:r>
            </w:ins>
          </w:p>
        </w:tc>
        <w:tc>
          <w:tcPr>
            <w:tcW w:w="708" w:type="dxa"/>
            <w:vAlign w:val="center"/>
          </w:tcPr>
          <w:p w14:paraId="565E8DD1" w14:textId="36B36422" w:rsidR="00494D04" w:rsidRPr="007E0F91" w:rsidRDefault="00494D04" w:rsidP="00494D04">
            <w:pPr>
              <w:jc w:val="center"/>
              <w:rPr>
                <w:ins w:id="14696" w:author="Στάθης Καπ" w:date="2023-03-09T06:08:00Z"/>
                <w:sz w:val="16"/>
                <w:szCs w:val="16"/>
              </w:rPr>
            </w:pPr>
            <w:ins w:id="14697" w:author="Στάθης Καπ" w:date="2023-03-09T07:09:00Z">
              <w:r>
                <w:rPr>
                  <w:rFonts w:ascii="Calibri" w:hAnsi="Calibri" w:cs="Calibri"/>
                  <w:color w:val="000000"/>
                  <w:sz w:val="16"/>
                  <w:szCs w:val="16"/>
                </w:rPr>
                <w:t>23.53</w:t>
              </w:r>
            </w:ins>
          </w:p>
        </w:tc>
        <w:tc>
          <w:tcPr>
            <w:tcW w:w="652" w:type="dxa"/>
            <w:vMerge/>
            <w:tcBorders>
              <w:right w:val="single" w:sz="4" w:space="0" w:color="auto"/>
            </w:tcBorders>
            <w:vAlign w:val="center"/>
          </w:tcPr>
          <w:p w14:paraId="04736538" w14:textId="77777777" w:rsidR="00494D04" w:rsidRPr="007E0F91" w:rsidRDefault="00494D04" w:rsidP="00494D04">
            <w:pPr>
              <w:jc w:val="center"/>
              <w:rPr>
                <w:ins w:id="14698" w:author="Στάθης Καπ" w:date="2023-03-09T06:08:00Z"/>
                <w:sz w:val="16"/>
                <w:szCs w:val="16"/>
              </w:rPr>
            </w:pPr>
          </w:p>
        </w:tc>
        <w:tc>
          <w:tcPr>
            <w:tcW w:w="453" w:type="dxa"/>
            <w:tcBorders>
              <w:left w:val="single" w:sz="4" w:space="0" w:color="auto"/>
            </w:tcBorders>
            <w:vAlign w:val="center"/>
          </w:tcPr>
          <w:p w14:paraId="59FEC419" w14:textId="7EA8B17F" w:rsidR="00494D04" w:rsidRPr="007E0F91" w:rsidRDefault="00494D04" w:rsidP="00494D04">
            <w:pPr>
              <w:jc w:val="center"/>
              <w:rPr>
                <w:ins w:id="14699" w:author="Στάθης Καπ" w:date="2023-03-09T06:08:00Z"/>
                <w:sz w:val="16"/>
                <w:szCs w:val="16"/>
              </w:rPr>
            </w:pPr>
            <w:ins w:id="14700" w:author="Στάθης Καπ" w:date="2023-03-09T07:09:00Z">
              <w:r>
                <w:rPr>
                  <w:rFonts w:ascii="Calibri" w:hAnsi="Calibri" w:cs="Calibri"/>
                  <w:color w:val="000000"/>
                  <w:sz w:val="16"/>
                  <w:szCs w:val="16"/>
                </w:rPr>
                <w:t>280</w:t>
              </w:r>
            </w:ins>
          </w:p>
        </w:tc>
        <w:tc>
          <w:tcPr>
            <w:tcW w:w="454" w:type="dxa"/>
            <w:vAlign w:val="center"/>
          </w:tcPr>
          <w:p w14:paraId="1DB5DA1C" w14:textId="421B4737" w:rsidR="00494D04" w:rsidRPr="007E0F91" w:rsidRDefault="00494D04" w:rsidP="00494D04">
            <w:pPr>
              <w:jc w:val="center"/>
              <w:rPr>
                <w:ins w:id="14701" w:author="Στάθης Καπ" w:date="2023-03-09T06:08:00Z"/>
                <w:sz w:val="16"/>
                <w:szCs w:val="16"/>
              </w:rPr>
            </w:pPr>
            <w:ins w:id="14702" w:author="Στάθης Καπ" w:date="2023-03-09T07:09:00Z">
              <w:r>
                <w:rPr>
                  <w:rFonts w:ascii="Calibri" w:hAnsi="Calibri" w:cs="Calibri"/>
                  <w:color w:val="000000"/>
                  <w:sz w:val="16"/>
                  <w:szCs w:val="16"/>
                </w:rPr>
                <w:t>-7.69</w:t>
              </w:r>
            </w:ins>
          </w:p>
        </w:tc>
        <w:tc>
          <w:tcPr>
            <w:tcW w:w="454" w:type="dxa"/>
            <w:vAlign w:val="center"/>
          </w:tcPr>
          <w:p w14:paraId="647D34A5" w14:textId="1831F729" w:rsidR="00494D04" w:rsidRPr="007E0F91" w:rsidRDefault="00494D04" w:rsidP="00494D04">
            <w:pPr>
              <w:jc w:val="center"/>
              <w:rPr>
                <w:ins w:id="14703" w:author="Στάθης Καπ" w:date="2023-03-09T06:08:00Z"/>
                <w:sz w:val="16"/>
                <w:szCs w:val="16"/>
              </w:rPr>
            </w:pPr>
            <w:ins w:id="14704" w:author="Στάθης Καπ" w:date="2023-03-09T07:09:00Z">
              <w:r>
                <w:rPr>
                  <w:rFonts w:ascii="Calibri" w:hAnsi="Calibri" w:cs="Calibri"/>
                  <w:color w:val="000000"/>
                  <w:sz w:val="16"/>
                  <w:szCs w:val="16"/>
                </w:rPr>
                <w:t>0.177</w:t>
              </w:r>
            </w:ins>
          </w:p>
        </w:tc>
        <w:tc>
          <w:tcPr>
            <w:tcW w:w="457" w:type="dxa"/>
            <w:tcBorders>
              <w:right w:val="single" w:sz="4" w:space="0" w:color="auto"/>
            </w:tcBorders>
            <w:vAlign w:val="center"/>
          </w:tcPr>
          <w:p w14:paraId="32597AEE" w14:textId="4FE3A0EF" w:rsidR="00494D04" w:rsidRPr="007E0F91" w:rsidRDefault="00494D04" w:rsidP="00494D04">
            <w:pPr>
              <w:jc w:val="center"/>
              <w:rPr>
                <w:ins w:id="14705" w:author="Στάθης Καπ" w:date="2023-03-09T06:08:00Z"/>
                <w:sz w:val="16"/>
                <w:szCs w:val="16"/>
              </w:rPr>
            </w:pPr>
            <w:ins w:id="14706" w:author="Στάθης Καπ" w:date="2023-03-09T07:09:00Z">
              <w:r>
                <w:rPr>
                  <w:rFonts w:ascii="Calibri" w:hAnsi="Calibri" w:cs="Calibri"/>
                  <w:color w:val="000000"/>
                  <w:sz w:val="16"/>
                  <w:szCs w:val="16"/>
                </w:rPr>
                <w:t>-2.31</w:t>
              </w:r>
            </w:ins>
          </w:p>
        </w:tc>
        <w:tc>
          <w:tcPr>
            <w:tcW w:w="453" w:type="dxa"/>
            <w:tcBorders>
              <w:left w:val="single" w:sz="4" w:space="0" w:color="auto"/>
            </w:tcBorders>
            <w:vAlign w:val="center"/>
          </w:tcPr>
          <w:p w14:paraId="2DCDBFE6" w14:textId="59FA43AC" w:rsidR="00494D04" w:rsidRPr="007E0F91" w:rsidRDefault="00494D04" w:rsidP="00494D04">
            <w:pPr>
              <w:jc w:val="center"/>
              <w:rPr>
                <w:ins w:id="14707" w:author="Στάθης Καπ" w:date="2023-03-09T06:08:00Z"/>
                <w:sz w:val="16"/>
                <w:szCs w:val="16"/>
              </w:rPr>
            </w:pPr>
            <w:ins w:id="14708" w:author="Στάθης Καπ" w:date="2023-03-09T07:09:00Z">
              <w:r>
                <w:rPr>
                  <w:rFonts w:ascii="Calibri" w:hAnsi="Calibri" w:cs="Calibri"/>
                  <w:color w:val="000000"/>
                  <w:sz w:val="16"/>
                  <w:szCs w:val="16"/>
                </w:rPr>
                <w:t>260</w:t>
              </w:r>
            </w:ins>
          </w:p>
        </w:tc>
        <w:tc>
          <w:tcPr>
            <w:tcW w:w="454" w:type="dxa"/>
            <w:vAlign w:val="center"/>
          </w:tcPr>
          <w:p w14:paraId="4947A050" w14:textId="1C831E0C" w:rsidR="00494D04" w:rsidRPr="007E0F91" w:rsidRDefault="00494D04" w:rsidP="00494D04">
            <w:pPr>
              <w:jc w:val="center"/>
              <w:rPr>
                <w:ins w:id="14709" w:author="Στάθης Καπ" w:date="2023-03-09T06:08:00Z"/>
                <w:sz w:val="16"/>
                <w:szCs w:val="16"/>
              </w:rPr>
            </w:pPr>
            <w:ins w:id="14710" w:author="Στάθης Καπ" w:date="2023-03-09T07:09:00Z">
              <w:r>
                <w:rPr>
                  <w:rFonts w:ascii="Calibri" w:hAnsi="Calibri" w:cs="Calibri"/>
                  <w:color w:val="000000"/>
                  <w:sz w:val="16"/>
                  <w:szCs w:val="16"/>
                </w:rPr>
                <w:t>0</w:t>
              </w:r>
            </w:ins>
          </w:p>
        </w:tc>
        <w:tc>
          <w:tcPr>
            <w:tcW w:w="454" w:type="dxa"/>
            <w:vAlign w:val="center"/>
          </w:tcPr>
          <w:p w14:paraId="5BDDFB05" w14:textId="2AD0787B" w:rsidR="00494D04" w:rsidRPr="007E0F91" w:rsidRDefault="00494D04" w:rsidP="00494D04">
            <w:pPr>
              <w:jc w:val="center"/>
              <w:rPr>
                <w:ins w:id="14711" w:author="Στάθης Καπ" w:date="2023-03-09T06:08:00Z"/>
                <w:sz w:val="16"/>
                <w:szCs w:val="16"/>
              </w:rPr>
            </w:pPr>
            <w:ins w:id="14712" w:author="Στάθης Καπ" w:date="2023-03-09T07:09:00Z">
              <w:r>
                <w:rPr>
                  <w:rFonts w:ascii="Calibri" w:hAnsi="Calibri" w:cs="Calibri"/>
                  <w:color w:val="000000"/>
                  <w:sz w:val="16"/>
                  <w:szCs w:val="16"/>
                </w:rPr>
                <w:t>0.179</w:t>
              </w:r>
            </w:ins>
          </w:p>
        </w:tc>
        <w:tc>
          <w:tcPr>
            <w:tcW w:w="454" w:type="dxa"/>
            <w:tcBorders>
              <w:right w:val="single" w:sz="4" w:space="0" w:color="auto"/>
            </w:tcBorders>
            <w:vAlign w:val="center"/>
          </w:tcPr>
          <w:p w14:paraId="6DF3E679" w14:textId="1AAAD86F" w:rsidR="00494D04" w:rsidRPr="007E0F91" w:rsidRDefault="00494D04" w:rsidP="00494D04">
            <w:pPr>
              <w:jc w:val="center"/>
              <w:rPr>
                <w:ins w:id="14713" w:author="Στάθης Καπ" w:date="2023-03-09T06:08:00Z"/>
                <w:sz w:val="16"/>
                <w:szCs w:val="16"/>
              </w:rPr>
            </w:pPr>
            <w:ins w:id="14714" w:author="Στάθης Καπ" w:date="2023-03-09T07:09:00Z">
              <w:r>
                <w:rPr>
                  <w:rFonts w:ascii="Calibri" w:hAnsi="Calibri" w:cs="Calibri"/>
                  <w:color w:val="000000"/>
                  <w:sz w:val="16"/>
                  <w:szCs w:val="16"/>
                </w:rPr>
                <w:t>-3.47</w:t>
              </w:r>
            </w:ins>
          </w:p>
        </w:tc>
        <w:tc>
          <w:tcPr>
            <w:tcW w:w="453" w:type="dxa"/>
            <w:tcBorders>
              <w:left w:val="single" w:sz="4" w:space="0" w:color="auto"/>
            </w:tcBorders>
            <w:vAlign w:val="center"/>
          </w:tcPr>
          <w:p w14:paraId="40DDB33B" w14:textId="0A0717E6" w:rsidR="00494D04" w:rsidRPr="007E0F91" w:rsidRDefault="00494D04" w:rsidP="00494D04">
            <w:pPr>
              <w:jc w:val="center"/>
              <w:rPr>
                <w:ins w:id="14715" w:author="Στάθης Καπ" w:date="2023-03-09T06:08:00Z"/>
                <w:sz w:val="16"/>
                <w:szCs w:val="16"/>
              </w:rPr>
            </w:pPr>
            <w:ins w:id="14716" w:author="Στάθης Καπ" w:date="2023-03-09T07:09:00Z">
              <w:r>
                <w:rPr>
                  <w:rFonts w:ascii="Calibri" w:hAnsi="Calibri" w:cs="Calibri"/>
                  <w:color w:val="000000"/>
                  <w:sz w:val="16"/>
                  <w:szCs w:val="16"/>
                </w:rPr>
                <w:t>250</w:t>
              </w:r>
            </w:ins>
          </w:p>
        </w:tc>
        <w:tc>
          <w:tcPr>
            <w:tcW w:w="454" w:type="dxa"/>
            <w:vAlign w:val="center"/>
          </w:tcPr>
          <w:p w14:paraId="1431C144" w14:textId="3E10AA3F" w:rsidR="00494D04" w:rsidRPr="007E0F91" w:rsidRDefault="00494D04" w:rsidP="00494D04">
            <w:pPr>
              <w:jc w:val="center"/>
              <w:rPr>
                <w:ins w:id="14717" w:author="Στάθης Καπ" w:date="2023-03-09T06:08:00Z"/>
                <w:sz w:val="16"/>
                <w:szCs w:val="16"/>
              </w:rPr>
            </w:pPr>
            <w:ins w:id="14718" w:author="Στάθης Καπ" w:date="2023-03-09T07:09:00Z">
              <w:r>
                <w:rPr>
                  <w:rFonts w:ascii="Calibri" w:hAnsi="Calibri" w:cs="Calibri"/>
                  <w:color w:val="000000"/>
                  <w:sz w:val="16"/>
                  <w:szCs w:val="16"/>
                </w:rPr>
                <w:t>3.85</w:t>
              </w:r>
            </w:ins>
          </w:p>
        </w:tc>
        <w:tc>
          <w:tcPr>
            <w:tcW w:w="454" w:type="dxa"/>
            <w:vAlign w:val="center"/>
          </w:tcPr>
          <w:p w14:paraId="53D01795" w14:textId="1DCCC4A7" w:rsidR="00494D04" w:rsidRPr="007E0F91" w:rsidRDefault="00494D04" w:rsidP="00494D04">
            <w:pPr>
              <w:jc w:val="center"/>
              <w:rPr>
                <w:ins w:id="14719" w:author="Στάθης Καπ" w:date="2023-03-09T06:08:00Z"/>
                <w:sz w:val="16"/>
                <w:szCs w:val="16"/>
              </w:rPr>
            </w:pPr>
            <w:ins w:id="14720" w:author="Στάθης Καπ" w:date="2023-03-09T07:09:00Z">
              <w:r>
                <w:rPr>
                  <w:rFonts w:ascii="Calibri" w:hAnsi="Calibri" w:cs="Calibri"/>
                  <w:color w:val="000000"/>
                  <w:sz w:val="16"/>
                  <w:szCs w:val="16"/>
                </w:rPr>
                <w:t>0.184</w:t>
              </w:r>
            </w:ins>
          </w:p>
        </w:tc>
        <w:tc>
          <w:tcPr>
            <w:tcW w:w="461" w:type="dxa"/>
            <w:tcBorders>
              <w:right w:val="single" w:sz="4" w:space="0" w:color="auto"/>
            </w:tcBorders>
            <w:vAlign w:val="center"/>
          </w:tcPr>
          <w:p w14:paraId="71258CB6" w14:textId="53A0FEB4" w:rsidR="00494D04" w:rsidRPr="007E0F91" w:rsidRDefault="00494D04" w:rsidP="00494D04">
            <w:pPr>
              <w:jc w:val="center"/>
              <w:rPr>
                <w:ins w:id="14721" w:author="Στάθης Καπ" w:date="2023-03-09T06:08:00Z"/>
                <w:sz w:val="16"/>
                <w:szCs w:val="16"/>
              </w:rPr>
            </w:pPr>
            <w:ins w:id="14722" w:author="Στάθης Καπ" w:date="2023-03-09T07:09:00Z">
              <w:r>
                <w:rPr>
                  <w:rFonts w:ascii="Calibri" w:hAnsi="Calibri" w:cs="Calibri"/>
                  <w:color w:val="000000"/>
                  <w:sz w:val="16"/>
                  <w:szCs w:val="16"/>
                </w:rPr>
                <w:t>-6.36</w:t>
              </w:r>
            </w:ins>
          </w:p>
        </w:tc>
      </w:tr>
      <w:tr w:rsidR="00494D04" w14:paraId="51BF49EB" w14:textId="77777777" w:rsidTr="009A40F4">
        <w:trPr>
          <w:trHeight w:val="170"/>
          <w:jc w:val="center"/>
          <w:ins w:id="14723"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7534DE1F" w14:textId="19739A08" w:rsidR="00494D04" w:rsidRPr="007E0F91" w:rsidRDefault="00494D04" w:rsidP="00494D04">
            <w:pPr>
              <w:jc w:val="center"/>
              <w:rPr>
                <w:ins w:id="14724" w:author="Στάθης Καπ" w:date="2023-03-09T06:08:00Z"/>
                <w:sz w:val="16"/>
                <w:szCs w:val="16"/>
              </w:rPr>
            </w:pPr>
            <w:ins w:id="14725" w:author="Στάθης Καπ" w:date="2023-03-09T06:09:00Z">
              <w:r w:rsidRPr="009861B1">
                <w:rPr>
                  <w:rFonts w:ascii="Calibri" w:hAnsi="Calibri" w:cs="Calibri"/>
                  <w:color w:val="000000"/>
                  <w:sz w:val="16"/>
                  <w:szCs w:val="16"/>
                </w:rPr>
                <w:t>c106</w:t>
              </w:r>
            </w:ins>
          </w:p>
        </w:tc>
        <w:tc>
          <w:tcPr>
            <w:tcW w:w="565" w:type="dxa"/>
            <w:tcBorders>
              <w:left w:val="single" w:sz="4" w:space="0" w:color="auto"/>
            </w:tcBorders>
            <w:vAlign w:val="center"/>
          </w:tcPr>
          <w:p w14:paraId="083A5296" w14:textId="686542C2" w:rsidR="00494D04" w:rsidRPr="007E0F91" w:rsidRDefault="00494D04" w:rsidP="00494D04">
            <w:pPr>
              <w:jc w:val="center"/>
              <w:rPr>
                <w:ins w:id="14726" w:author="Στάθης Καπ" w:date="2023-03-09T06:08:00Z"/>
                <w:sz w:val="16"/>
                <w:szCs w:val="16"/>
              </w:rPr>
            </w:pPr>
            <w:ins w:id="14727" w:author="Στάθης Καπ" w:date="2023-03-09T07:09:00Z">
              <w:r>
                <w:rPr>
                  <w:rFonts w:ascii="Calibri" w:hAnsi="Calibri" w:cs="Calibri"/>
                  <w:color w:val="000000"/>
                  <w:sz w:val="16"/>
                  <w:szCs w:val="16"/>
                </w:rPr>
                <w:t>340</w:t>
              </w:r>
            </w:ins>
          </w:p>
        </w:tc>
        <w:tc>
          <w:tcPr>
            <w:tcW w:w="679" w:type="dxa"/>
            <w:tcBorders>
              <w:right w:val="single" w:sz="4" w:space="0" w:color="auto"/>
            </w:tcBorders>
            <w:vAlign w:val="center"/>
          </w:tcPr>
          <w:p w14:paraId="407EF9C4" w14:textId="2E818A74" w:rsidR="00494D04" w:rsidRPr="007E0F91" w:rsidRDefault="00494D04" w:rsidP="00494D04">
            <w:pPr>
              <w:jc w:val="center"/>
              <w:rPr>
                <w:ins w:id="14728" w:author="Στάθης Καπ" w:date="2023-03-09T06:08:00Z"/>
                <w:sz w:val="16"/>
                <w:szCs w:val="16"/>
              </w:rPr>
            </w:pPr>
            <w:ins w:id="14729" w:author="Στάθης Καπ" w:date="2023-03-09T07:09:00Z">
              <w:r>
                <w:rPr>
                  <w:rFonts w:ascii="Calibri" w:hAnsi="Calibri" w:cs="Calibri"/>
                  <w:color w:val="000000"/>
                  <w:sz w:val="16"/>
                  <w:szCs w:val="16"/>
                </w:rPr>
                <w:t>340</w:t>
              </w:r>
            </w:ins>
          </w:p>
        </w:tc>
        <w:tc>
          <w:tcPr>
            <w:tcW w:w="453" w:type="dxa"/>
            <w:tcBorders>
              <w:left w:val="single" w:sz="4" w:space="0" w:color="auto"/>
            </w:tcBorders>
            <w:vAlign w:val="center"/>
          </w:tcPr>
          <w:p w14:paraId="6240B3A9" w14:textId="0E2B3BFF" w:rsidR="00494D04" w:rsidRPr="007E0F91" w:rsidRDefault="00494D04" w:rsidP="00494D04">
            <w:pPr>
              <w:jc w:val="center"/>
              <w:rPr>
                <w:ins w:id="14730" w:author="Στάθης Καπ" w:date="2023-03-09T06:08:00Z"/>
                <w:sz w:val="16"/>
                <w:szCs w:val="16"/>
              </w:rPr>
            </w:pPr>
            <w:ins w:id="14731" w:author="Στάθης Καπ" w:date="2023-03-09T07:09:00Z">
              <w:r>
                <w:rPr>
                  <w:rFonts w:ascii="Calibri" w:hAnsi="Calibri" w:cs="Calibri"/>
                  <w:color w:val="000000"/>
                  <w:sz w:val="16"/>
                  <w:szCs w:val="16"/>
                </w:rPr>
                <w:t>290</w:t>
              </w:r>
            </w:ins>
          </w:p>
        </w:tc>
        <w:tc>
          <w:tcPr>
            <w:tcW w:w="708" w:type="dxa"/>
            <w:vAlign w:val="center"/>
          </w:tcPr>
          <w:p w14:paraId="673943F7" w14:textId="1D3F2304" w:rsidR="00494D04" w:rsidRPr="007E0F91" w:rsidRDefault="00494D04" w:rsidP="00494D04">
            <w:pPr>
              <w:jc w:val="center"/>
              <w:rPr>
                <w:ins w:id="14732" w:author="Στάθης Καπ" w:date="2023-03-09T06:08:00Z"/>
                <w:sz w:val="16"/>
                <w:szCs w:val="16"/>
              </w:rPr>
            </w:pPr>
            <w:ins w:id="14733" w:author="Στάθης Καπ" w:date="2023-03-09T07:09:00Z">
              <w:r>
                <w:rPr>
                  <w:rFonts w:ascii="Calibri" w:hAnsi="Calibri" w:cs="Calibri"/>
                  <w:color w:val="000000"/>
                  <w:sz w:val="16"/>
                  <w:szCs w:val="16"/>
                </w:rPr>
                <w:t>14.71</w:t>
              </w:r>
            </w:ins>
          </w:p>
        </w:tc>
        <w:tc>
          <w:tcPr>
            <w:tcW w:w="652" w:type="dxa"/>
            <w:vMerge/>
            <w:tcBorders>
              <w:right w:val="single" w:sz="4" w:space="0" w:color="auto"/>
            </w:tcBorders>
            <w:vAlign w:val="center"/>
          </w:tcPr>
          <w:p w14:paraId="1AF15850" w14:textId="77777777" w:rsidR="00494D04" w:rsidRPr="007E0F91" w:rsidRDefault="00494D04" w:rsidP="00494D04">
            <w:pPr>
              <w:jc w:val="center"/>
              <w:rPr>
                <w:ins w:id="14734" w:author="Στάθης Καπ" w:date="2023-03-09T06:08:00Z"/>
                <w:sz w:val="16"/>
                <w:szCs w:val="16"/>
              </w:rPr>
            </w:pPr>
          </w:p>
        </w:tc>
        <w:tc>
          <w:tcPr>
            <w:tcW w:w="453" w:type="dxa"/>
            <w:tcBorders>
              <w:left w:val="single" w:sz="4" w:space="0" w:color="auto"/>
            </w:tcBorders>
            <w:vAlign w:val="center"/>
          </w:tcPr>
          <w:p w14:paraId="37D5B906" w14:textId="3F80EDC0" w:rsidR="00494D04" w:rsidRPr="007E0F91" w:rsidRDefault="00494D04" w:rsidP="00494D04">
            <w:pPr>
              <w:jc w:val="center"/>
              <w:rPr>
                <w:ins w:id="14735" w:author="Στάθης Καπ" w:date="2023-03-09T06:08:00Z"/>
                <w:sz w:val="16"/>
                <w:szCs w:val="16"/>
              </w:rPr>
            </w:pPr>
            <w:ins w:id="14736" w:author="Στάθης Καπ" w:date="2023-03-09T07:09:00Z">
              <w:r>
                <w:rPr>
                  <w:rFonts w:ascii="Calibri" w:hAnsi="Calibri" w:cs="Calibri"/>
                  <w:color w:val="000000"/>
                  <w:sz w:val="16"/>
                  <w:szCs w:val="16"/>
                </w:rPr>
                <w:t>280</w:t>
              </w:r>
            </w:ins>
          </w:p>
        </w:tc>
        <w:tc>
          <w:tcPr>
            <w:tcW w:w="454" w:type="dxa"/>
            <w:vAlign w:val="center"/>
          </w:tcPr>
          <w:p w14:paraId="1D27EB5B" w14:textId="03ECF798" w:rsidR="00494D04" w:rsidRPr="007E0F91" w:rsidRDefault="00494D04" w:rsidP="00494D04">
            <w:pPr>
              <w:jc w:val="center"/>
              <w:rPr>
                <w:ins w:id="14737" w:author="Στάθης Καπ" w:date="2023-03-09T06:08:00Z"/>
                <w:sz w:val="16"/>
                <w:szCs w:val="16"/>
              </w:rPr>
            </w:pPr>
            <w:ins w:id="14738" w:author="Στάθης Καπ" w:date="2023-03-09T07:09:00Z">
              <w:r>
                <w:rPr>
                  <w:rFonts w:ascii="Calibri" w:hAnsi="Calibri" w:cs="Calibri"/>
                  <w:color w:val="000000"/>
                  <w:sz w:val="16"/>
                  <w:szCs w:val="16"/>
                </w:rPr>
                <w:t>3.45</w:t>
              </w:r>
            </w:ins>
          </w:p>
        </w:tc>
        <w:tc>
          <w:tcPr>
            <w:tcW w:w="454" w:type="dxa"/>
            <w:vAlign w:val="center"/>
          </w:tcPr>
          <w:p w14:paraId="1F7CC32C" w14:textId="0AA12A13" w:rsidR="00494D04" w:rsidRPr="007E0F91" w:rsidRDefault="00494D04" w:rsidP="00494D04">
            <w:pPr>
              <w:jc w:val="center"/>
              <w:rPr>
                <w:ins w:id="14739" w:author="Στάθης Καπ" w:date="2023-03-09T06:08:00Z"/>
                <w:sz w:val="16"/>
                <w:szCs w:val="16"/>
              </w:rPr>
            </w:pPr>
            <w:ins w:id="14740" w:author="Στάθης Καπ" w:date="2023-03-09T07:09:00Z">
              <w:r>
                <w:rPr>
                  <w:rFonts w:ascii="Calibri" w:hAnsi="Calibri" w:cs="Calibri"/>
                  <w:color w:val="000000"/>
                  <w:sz w:val="16"/>
                  <w:szCs w:val="16"/>
                </w:rPr>
                <w:t>0.165</w:t>
              </w:r>
            </w:ins>
          </w:p>
        </w:tc>
        <w:tc>
          <w:tcPr>
            <w:tcW w:w="457" w:type="dxa"/>
            <w:tcBorders>
              <w:right w:val="single" w:sz="4" w:space="0" w:color="auto"/>
            </w:tcBorders>
            <w:vAlign w:val="center"/>
          </w:tcPr>
          <w:p w14:paraId="105842E8" w14:textId="63D7CAB4" w:rsidR="00494D04" w:rsidRPr="007E0F91" w:rsidRDefault="00494D04" w:rsidP="00494D04">
            <w:pPr>
              <w:jc w:val="center"/>
              <w:rPr>
                <w:ins w:id="14741" w:author="Στάθης Καπ" w:date="2023-03-09T06:08:00Z"/>
                <w:sz w:val="16"/>
                <w:szCs w:val="16"/>
              </w:rPr>
            </w:pPr>
            <w:ins w:id="14742" w:author="Στάθης Καπ" w:date="2023-03-09T07:09:00Z">
              <w:r>
                <w:rPr>
                  <w:rFonts w:ascii="Calibri" w:hAnsi="Calibri" w:cs="Calibri"/>
                  <w:color w:val="000000"/>
                  <w:sz w:val="16"/>
                  <w:szCs w:val="16"/>
                </w:rPr>
                <w:t>8.84</w:t>
              </w:r>
            </w:ins>
          </w:p>
        </w:tc>
        <w:tc>
          <w:tcPr>
            <w:tcW w:w="453" w:type="dxa"/>
            <w:tcBorders>
              <w:left w:val="single" w:sz="4" w:space="0" w:color="auto"/>
            </w:tcBorders>
            <w:vAlign w:val="center"/>
          </w:tcPr>
          <w:p w14:paraId="250B828B" w14:textId="5187EF64" w:rsidR="00494D04" w:rsidRPr="007E0F91" w:rsidRDefault="00494D04" w:rsidP="00494D04">
            <w:pPr>
              <w:jc w:val="center"/>
              <w:rPr>
                <w:ins w:id="14743" w:author="Στάθης Καπ" w:date="2023-03-09T06:08:00Z"/>
                <w:sz w:val="16"/>
                <w:szCs w:val="16"/>
              </w:rPr>
            </w:pPr>
            <w:ins w:id="14744" w:author="Στάθης Καπ" w:date="2023-03-09T07:09:00Z">
              <w:r>
                <w:rPr>
                  <w:rFonts w:ascii="Calibri" w:hAnsi="Calibri" w:cs="Calibri"/>
                  <w:color w:val="000000"/>
                  <w:sz w:val="16"/>
                  <w:szCs w:val="16"/>
                </w:rPr>
                <w:t>270</w:t>
              </w:r>
            </w:ins>
          </w:p>
        </w:tc>
        <w:tc>
          <w:tcPr>
            <w:tcW w:w="454" w:type="dxa"/>
            <w:vAlign w:val="center"/>
          </w:tcPr>
          <w:p w14:paraId="459BD42E" w14:textId="476399CF" w:rsidR="00494D04" w:rsidRPr="007E0F91" w:rsidRDefault="00494D04" w:rsidP="00494D04">
            <w:pPr>
              <w:jc w:val="center"/>
              <w:rPr>
                <w:ins w:id="14745" w:author="Στάθης Καπ" w:date="2023-03-09T06:08:00Z"/>
                <w:sz w:val="16"/>
                <w:szCs w:val="16"/>
              </w:rPr>
            </w:pPr>
            <w:ins w:id="14746" w:author="Στάθης Καπ" w:date="2023-03-09T07:09:00Z">
              <w:r>
                <w:rPr>
                  <w:rFonts w:ascii="Calibri" w:hAnsi="Calibri" w:cs="Calibri"/>
                  <w:color w:val="000000"/>
                  <w:sz w:val="16"/>
                  <w:szCs w:val="16"/>
                </w:rPr>
                <w:t>6.9</w:t>
              </w:r>
            </w:ins>
          </w:p>
        </w:tc>
        <w:tc>
          <w:tcPr>
            <w:tcW w:w="454" w:type="dxa"/>
            <w:vAlign w:val="center"/>
          </w:tcPr>
          <w:p w14:paraId="0627BFB5" w14:textId="39013827" w:rsidR="00494D04" w:rsidRPr="007E0F91" w:rsidRDefault="00494D04" w:rsidP="00494D04">
            <w:pPr>
              <w:jc w:val="center"/>
              <w:rPr>
                <w:ins w:id="14747" w:author="Στάθης Καπ" w:date="2023-03-09T06:08:00Z"/>
                <w:sz w:val="16"/>
                <w:szCs w:val="16"/>
              </w:rPr>
            </w:pPr>
            <w:ins w:id="14748" w:author="Στάθης Καπ" w:date="2023-03-09T07:09:00Z">
              <w:r>
                <w:rPr>
                  <w:rFonts w:ascii="Calibri" w:hAnsi="Calibri" w:cs="Calibri"/>
                  <w:color w:val="000000"/>
                  <w:sz w:val="16"/>
                  <w:szCs w:val="16"/>
                </w:rPr>
                <w:t>0.175</w:t>
              </w:r>
            </w:ins>
          </w:p>
        </w:tc>
        <w:tc>
          <w:tcPr>
            <w:tcW w:w="454" w:type="dxa"/>
            <w:tcBorders>
              <w:right w:val="single" w:sz="4" w:space="0" w:color="auto"/>
            </w:tcBorders>
            <w:vAlign w:val="center"/>
          </w:tcPr>
          <w:p w14:paraId="3DF231CF" w14:textId="7ED3F121" w:rsidR="00494D04" w:rsidRPr="007E0F91" w:rsidRDefault="00494D04" w:rsidP="00494D04">
            <w:pPr>
              <w:jc w:val="center"/>
              <w:rPr>
                <w:ins w:id="14749" w:author="Στάθης Καπ" w:date="2023-03-09T06:08:00Z"/>
                <w:sz w:val="16"/>
                <w:szCs w:val="16"/>
              </w:rPr>
            </w:pPr>
            <w:ins w:id="14750" w:author="Στάθης Καπ" w:date="2023-03-09T07:09:00Z">
              <w:r>
                <w:rPr>
                  <w:rFonts w:ascii="Calibri" w:hAnsi="Calibri" w:cs="Calibri"/>
                  <w:color w:val="000000"/>
                  <w:sz w:val="16"/>
                  <w:szCs w:val="16"/>
                </w:rPr>
                <w:t>3.31</w:t>
              </w:r>
            </w:ins>
          </w:p>
        </w:tc>
        <w:tc>
          <w:tcPr>
            <w:tcW w:w="453" w:type="dxa"/>
            <w:tcBorders>
              <w:left w:val="single" w:sz="4" w:space="0" w:color="auto"/>
            </w:tcBorders>
            <w:vAlign w:val="center"/>
          </w:tcPr>
          <w:p w14:paraId="0F6DAEBD" w14:textId="73E08EE4" w:rsidR="00494D04" w:rsidRPr="007E0F91" w:rsidRDefault="00494D04" w:rsidP="00494D04">
            <w:pPr>
              <w:jc w:val="center"/>
              <w:rPr>
                <w:ins w:id="14751" w:author="Στάθης Καπ" w:date="2023-03-09T06:08:00Z"/>
                <w:sz w:val="16"/>
                <w:szCs w:val="16"/>
              </w:rPr>
            </w:pPr>
            <w:ins w:id="14752" w:author="Στάθης Καπ" w:date="2023-03-09T07:09:00Z">
              <w:r>
                <w:rPr>
                  <w:rFonts w:ascii="Calibri" w:hAnsi="Calibri" w:cs="Calibri"/>
                  <w:color w:val="000000"/>
                  <w:sz w:val="16"/>
                  <w:szCs w:val="16"/>
                </w:rPr>
                <w:t>240</w:t>
              </w:r>
            </w:ins>
          </w:p>
        </w:tc>
        <w:tc>
          <w:tcPr>
            <w:tcW w:w="454" w:type="dxa"/>
            <w:vAlign w:val="center"/>
          </w:tcPr>
          <w:p w14:paraId="7DD548A5" w14:textId="30ACCDC2" w:rsidR="00494D04" w:rsidRPr="007E0F91" w:rsidRDefault="00494D04" w:rsidP="00494D04">
            <w:pPr>
              <w:jc w:val="center"/>
              <w:rPr>
                <w:ins w:id="14753" w:author="Στάθης Καπ" w:date="2023-03-09T06:08:00Z"/>
                <w:sz w:val="16"/>
                <w:szCs w:val="16"/>
              </w:rPr>
            </w:pPr>
            <w:ins w:id="14754" w:author="Στάθης Καπ" w:date="2023-03-09T07:09:00Z">
              <w:r>
                <w:rPr>
                  <w:rFonts w:ascii="Calibri" w:hAnsi="Calibri" w:cs="Calibri"/>
                  <w:color w:val="000000"/>
                  <w:sz w:val="16"/>
                  <w:szCs w:val="16"/>
                </w:rPr>
                <w:t>17.24</w:t>
              </w:r>
            </w:ins>
          </w:p>
        </w:tc>
        <w:tc>
          <w:tcPr>
            <w:tcW w:w="454" w:type="dxa"/>
            <w:vAlign w:val="center"/>
          </w:tcPr>
          <w:p w14:paraId="7A50E6C9" w14:textId="6C98F1AE" w:rsidR="00494D04" w:rsidRPr="007E0F91" w:rsidRDefault="00494D04" w:rsidP="00494D04">
            <w:pPr>
              <w:jc w:val="center"/>
              <w:rPr>
                <w:ins w:id="14755" w:author="Στάθης Καπ" w:date="2023-03-09T06:08:00Z"/>
                <w:sz w:val="16"/>
                <w:szCs w:val="16"/>
              </w:rPr>
            </w:pPr>
            <w:ins w:id="14756" w:author="Στάθης Καπ" w:date="2023-03-09T07:09:00Z">
              <w:r>
                <w:rPr>
                  <w:rFonts w:ascii="Calibri" w:hAnsi="Calibri" w:cs="Calibri"/>
                  <w:color w:val="000000"/>
                  <w:sz w:val="16"/>
                  <w:szCs w:val="16"/>
                </w:rPr>
                <w:t>0.177</w:t>
              </w:r>
            </w:ins>
          </w:p>
        </w:tc>
        <w:tc>
          <w:tcPr>
            <w:tcW w:w="461" w:type="dxa"/>
            <w:tcBorders>
              <w:right w:val="single" w:sz="4" w:space="0" w:color="auto"/>
            </w:tcBorders>
            <w:vAlign w:val="center"/>
          </w:tcPr>
          <w:p w14:paraId="0CB2AF2C" w14:textId="427C8165" w:rsidR="00494D04" w:rsidRPr="007E0F91" w:rsidRDefault="00494D04" w:rsidP="00494D04">
            <w:pPr>
              <w:jc w:val="center"/>
              <w:rPr>
                <w:ins w:id="14757" w:author="Στάθης Καπ" w:date="2023-03-09T06:08:00Z"/>
                <w:sz w:val="16"/>
                <w:szCs w:val="16"/>
              </w:rPr>
            </w:pPr>
            <w:ins w:id="14758" w:author="Στάθης Καπ" w:date="2023-03-09T07:09:00Z">
              <w:r>
                <w:rPr>
                  <w:rFonts w:ascii="Calibri" w:hAnsi="Calibri" w:cs="Calibri"/>
                  <w:color w:val="000000"/>
                  <w:sz w:val="16"/>
                  <w:szCs w:val="16"/>
                </w:rPr>
                <w:t>2.21</w:t>
              </w:r>
            </w:ins>
          </w:p>
        </w:tc>
      </w:tr>
      <w:tr w:rsidR="00494D04" w14:paraId="4B3E0BD0" w14:textId="77777777" w:rsidTr="009A40F4">
        <w:trPr>
          <w:trHeight w:val="170"/>
          <w:jc w:val="center"/>
          <w:ins w:id="14759"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45B244A8" w14:textId="02E8E307" w:rsidR="00494D04" w:rsidRPr="007E0F91" w:rsidRDefault="00494D04" w:rsidP="00494D04">
            <w:pPr>
              <w:jc w:val="center"/>
              <w:rPr>
                <w:ins w:id="14760" w:author="Στάθης Καπ" w:date="2023-03-09T06:08:00Z"/>
                <w:sz w:val="16"/>
                <w:szCs w:val="16"/>
              </w:rPr>
            </w:pPr>
            <w:ins w:id="14761" w:author="Στάθης Καπ" w:date="2023-03-09T06:09:00Z">
              <w:r w:rsidRPr="009861B1">
                <w:rPr>
                  <w:rFonts w:ascii="Calibri" w:hAnsi="Calibri" w:cs="Calibri"/>
                  <w:color w:val="000000"/>
                  <w:sz w:val="16"/>
                  <w:szCs w:val="16"/>
                </w:rPr>
                <w:t>c107</w:t>
              </w:r>
            </w:ins>
          </w:p>
        </w:tc>
        <w:tc>
          <w:tcPr>
            <w:tcW w:w="565" w:type="dxa"/>
            <w:tcBorders>
              <w:left w:val="single" w:sz="4" w:space="0" w:color="auto"/>
            </w:tcBorders>
            <w:vAlign w:val="center"/>
          </w:tcPr>
          <w:p w14:paraId="6300B4E0" w14:textId="7756633C" w:rsidR="00494D04" w:rsidRPr="007E0F91" w:rsidRDefault="00494D04" w:rsidP="00494D04">
            <w:pPr>
              <w:jc w:val="center"/>
              <w:rPr>
                <w:ins w:id="14762" w:author="Στάθης Καπ" w:date="2023-03-09T06:08:00Z"/>
                <w:sz w:val="16"/>
                <w:szCs w:val="16"/>
              </w:rPr>
            </w:pPr>
            <w:ins w:id="14763" w:author="Στάθης Καπ" w:date="2023-03-09T07:09:00Z">
              <w:r>
                <w:rPr>
                  <w:rFonts w:ascii="Calibri" w:hAnsi="Calibri" w:cs="Calibri"/>
                  <w:color w:val="000000"/>
                  <w:sz w:val="16"/>
                  <w:szCs w:val="16"/>
                </w:rPr>
                <w:t>370</w:t>
              </w:r>
            </w:ins>
          </w:p>
        </w:tc>
        <w:tc>
          <w:tcPr>
            <w:tcW w:w="679" w:type="dxa"/>
            <w:tcBorders>
              <w:right w:val="single" w:sz="4" w:space="0" w:color="auto"/>
            </w:tcBorders>
            <w:vAlign w:val="center"/>
          </w:tcPr>
          <w:p w14:paraId="2D27D908" w14:textId="0A0DF0C1" w:rsidR="00494D04" w:rsidRPr="007E0F91" w:rsidRDefault="00494D04" w:rsidP="00494D04">
            <w:pPr>
              <w:jc w:val="center"/>
              <w:rPr>
                <w:ins w:id="14764" w:author="Στάθης Καπ" w:date="2023-03-09T06:08:00Z"/>
                <w:sz w:val="16"/>
                <w:szCs w:val="16"/>
              </w:rPr>
            </w:pPr>
            <w:ins w:id="14765" w:author="Στάθης Καπ" w:date="2023-03-09T07:09:00Z">
              <w:r>
                <w:rPr>
                  <w:rFonts w:ascii="Calibri" w:hAnsi="Calibri" w:cs="Calibri"/>
                  <w:color w:val="000000"/>
                  <w:sz w:val="16"/>
                  <w:szCs w:val="16"/>
                </w:rPr>
                <w:t>360</w:t>
              </w:r>
            </w:ins>
          </w:p>
        </w:tc>
        <w:tc>
          <w:tcPr>
            <w:tcW w:w="453" w:type="dxa"/>
            <w:tcBorders>
              <w:left w:val="single" w:sz="4" w:space="0" w:color="auto"/>
            </w:tcBorders>
            <w:vAlign w:val="center"/>
          </w:tcPr>
          <w:p w14:paraId="6CBDD1B5" w14:textId="6684BF72" w:rsidR="00494D04" w:rsidRPr="007E0F91" w:rsidRDefault="00494D04" w:rsidP="00494D04">
            <w:pPr>
              <w:jc w:val="center"/>
              <w:rPr>
                <w:ins w:id="14766" w:author="Στάθης Καπ" w:date="2023-03-09T06:08:00Z"/>
                <w:sz w:val="16"/>
                <w:szCs w:val="16"/>
              </w:rPr>
            </w:pPr>
            <w:ins w:id="14767" w:author="Στάθης Καπ" w:date="2023-03-09T07:09:00Z">
              <w:r>
                <w:rPr>
                  <w:rFonts w:ascii="Calibri" w:hAnsi="Calibri" w:cs="Calibri"/>
                  <w:color w:val="000000"/>
                  <w:sz w:val="16"/>
                  <w:szCs w:val="16"/>
                </w:rPr>
                <w:t>310</w:t>
              </w:r>
            </w:ins>
          </w:p>
        </w:tc>
        <w:tc>
          <w:tcPr>
            <w:tcW w:w="708" w:type="dxa"/>
            <w:vAlign w:val="center"/>
          </w:tcPr>
          <w:p w14:paraId="492309BC" w14:textId="6C13FB14" w:rsidR="00494D04" w:rsidRPr="007E0F91" w:rsidRDefault="00494D04" w:rsidP="00494D04">
            <w:pPr>
              <w:jc w:val="center"/>
              <w:rPr>
                <w:ins w:id="14768" w:author="Στάθης Καπ" w:date="2023-03-09T06:08:00Z"/>
                <w:sz w:val="16"/>
                <w:szCs w:val="16"/>
              </w:rPr>
            </w:pPr>
            <w:ins w:id="14769" w:author="Στάθης Καπ" w:date="2023-03-09T07:09:00Z">
              <w:r>
                <w:rPr>
                  <w:rFonts w:ascii="Calibri" w:hAnsi="Calibri" w:cs="Calibri"/>
                  <w:color w:val="000000"/>
                  <w:sz w:val="16"/>
                  <w:szCs w:val="16"/>
                </w:rPr>
                <w:t>16.22</w:t>
              </w:r>
            </w:ins>
          </w:p>
        </w:tc>
        <w:tc>
          <w:tcPr>
            <w:tcW w:w="652" w:type="dxa"/>
            <w:vMerge/>
            <w:tcBorders>
              <w:right w:val="single" w:sz="4" w:space="0" w:color="auto"/>
            </w:tcBorders>
            <w:vAlign w:val="center"/>
          </w:tcPr>
          <w:p w14:paraId="60394A3C" w14:textId="77777777" w:rsidR="00494D04" w:rsidRPr="007E0F91" w:rsidRDefault="00494D04" w:rsidP="00494D04">
            <w:pPr>
              <w:jc w:val="center"/>
              <w:rPr>
                <w:ins w:id="14770" w:author="Στάθης Καπ" w:date="2023-03-09T06:08:00Z"/>
                <w:sz w:val="16"/>
                <w:szCs w:val="16"/>
              </w:rPr>
            </w:pPr>
          </w:p>
        </w:tc>
        <w:tc>
          <w:tcPr>
            <w:tcW w:w="453" w:type="dxa"/>
            <w:tcBorders>
              <w:left w:val="single" w:sz="4" w:space="0" w:color="auto"/>
            </w:tcBorders>
            <w:vAlign w:val="center"/>
          </w:tcPr>
          <w:p w14:paraId="10E1D0F1" w14:textId="65538B4A" w:rsidR="00494D04" w:rsidRPr="007E0F91" w:rsidRDefault="00494D04" w:rsidP="00494D04">
            <w:pPr>
              <w:jc w:val="center"/>
              <w:rPr>
                <w:ins w:id="14771" w:author="Στάθης Καπ" w:date="2023-03-09T06:08:00Z"/>
                <w:sz w:val="16"/>
                <w:szCs w:val="16"/>
              </w:rPr>
            </w:pPr>
            <w:ins w:id="14772" w:author="Στάθης Καπ" w:date="2023-03-09T07:09:00Z">
              <w:r>
                <w:rPr>
                  <w:rFonts w:ascii="Calibri" w:hAnsi="Calibri" w:cs="Calibri"/>
                  <w:color w:val="000000"/>
                  <w:sz w:val="16"/>
                  <w:szCs w:val="16"/>
                </w:rPr>
                <w:t>290</w:t>
              </w:r>
            </w:ins>
          </w:p>
        </w:tc>
        <w:tc>
          <w:tcPr>
            <w:tcW w:w="454" w:type="dxa"/>
            <w:vAlign w:val="center"/>
          </w:tcPr>
          <w:p w14:paraId="42196BAB" w14:textId="76E7A1DE" w:rsidR="00494D04" w:rsidRPr="007E0F91" w:rsidRDefault="00494D04" w:rsidP="00494D04">
            <w:pPr>
              <w:jc w:val="center"/>
              <w:rPr>
                <w:ins w:id="14773" w:author="Στάθης Καπ" w:date="2023-03-09T06:08:00Z"/>
                <w:sz w:val="16"/>
                <w:szCs w:val="16"/>
              </w:rPr>
            </w:pPr>
            <w:ins w:id="14774" w:author="Στάθης Καπ" w:date="2023-03-09T07:09:00Z">
              <w:r>
                <w:rPr>
                  <w:rFonts w:ascii="Calibri" w:hAnsi="Calibri" w:cs="Calibri"/>
                  <w:color w:val="000000"/>
                  <w:sz w:val="16"/>
                  <w:szCs w:val="16"/>
                </w:rPr>
                <w:t>6.45</w:t>
              </w:r>
            </w:ins>
          </w:p>
        </w:tc>
        <w:tc>
          <w:tcPr>
            <w:tcW w:w="454" w:type="dxa"/>
            <w:vAlign w:val="center"/>
          </w:tcPr>
          <w:p w14:paraId="644448D9" w14:textId="56A3505F" w:rsidR="00494D04" w:rsidRPr="007E0F91" w:rsidRDefault="00494D04" w:rsidP="00494D04">
            <w:pPr>
              <w:jc w:val="center"/>
              <w:rPr>
                <w:ins w:id="14775" w:author="Στάθης Καπ" w:date="2023-03-09T06:08:00Z"/>
                <w:sz w:val="16"/>
                <w:szCs w:val="16"/>
              </w:rPr>
            </w:pPr>
            <w:ins w:id="14776" w:author="Στάθης Καπ" w:date="2023-03-09T07:09:00Z">
              <w:r>
                <w:rPr>
                  <w:rFonts w:ascii="Calibri" w:hAnsi="Calibri" w:cs="Calibri"/>
                  <w:color w:val="000000"/>
                  <w:sz w:val="16"/>
                  <w:szCs w:val="16"/>
                </w:rPr>
                <w:t>0.162</w:t>
              </w:r>
            </w:ins>
          </w:p>
        </w:tc>
        <w:tc>
          <w:tcPr>
            <w:tcW w:w="457" w:type="dxa"/>
            <w:tcBorders>
              <w:right w:val="single" w:sz="4" w:space="0" w:color="auto"/>
            </w:tcBorders>
            <w:vAlign w:val="center"/>
          </w:tcPr>
          <w:p w14:paraId="2AABA2D9" w14:textId="524F2ED1" w:rsidR="00494D04" w:rsidRPr="007E0F91" w:rsidRDefault="00494D04" w:rsidP="00494D04">
            <w:pPr>
              <w:jc w:val="center"/>
              <w:rPr>
                <w:ins w:id="14777" w:author="Στάθης Καπ" w:date="2023-03-09T06:08:00Z"/>
                <w:sz w:val="16"/>
                <w:szCs w:val="16"/>
              </w:rPr>
            </w:pPr>
            <w:ins w:id="14778" w:author="Στάθης Καπ" w:date="2023-03-09T07:09:00Z">
              <w:r>
                <w:rPr>
                  <w:rFonts w:ascii="Calibri" w:hAnsi="Calibri" w:cs="Calibri"/>
                  <w:color w:val="000000"/>
                  <w:sz w:val="16"/>
                  <w:szCs w:val="16"/>
                </w:rPr>
                <w:t>10</w:t>
              </w:r>
            </w:ins>
          </w:p>
        </w:tc>
        <w:tc>
          <w:tcPr>
            <w:tcW w:w="453" w:type="dxa"/>
            <w:tcBorders>
              <w:left w:val="single" w:sz="4" w:space="0" w:color="auto"/>
            </w:tcBorders>
            <w:vAlign w:val="center"/>
          </w:tcPr>
          <w:p w14:paraId="15931588" w14:textId="7184D92E" w:rsidR="00494D04" w:rsidRPr="007E0F91" w:rsidRDefault="00494D04" w:rsidP="00494D04">
            <w:pPr>
              <w:jc w:val="center"/>
              <w:rPr>
                <w:ins w:id="14779" w:author="Στάθης Καπ" w:date="2023-03-09T06:08:00Z"/>
                <w:sz w:val="16"/>
                <w:szCs w:val="16"/>
              </w:rPr>
            </w:pPr>
            <w:ins w:id="14780" w:author="Στάθης Καπ" w:date="2023-03-09T07:09:00Z">
              <w:r>
                <w:rPr>
                  <w:rFonts w:ascii="Calibri" w:hAnsi="Calibri" w:cs="Calibri"/>
                  <w:color w:val="000000"/>
                  <w:sz w:val="16"/>
                  <w:szCs w:val="16"/>
                </w:rPr>
                <w:t>280</w:t>
              </w:r>
            </w:ins>
          </w:p>
        </w:tc>
        <w:tc>
          <w:tcPr>
            <w:tcW w:w="454" w:type="dxa"/>
            <w:vAlign w:val="center"/>
          </w:tcPr>
          <w:p w14:paraId="46ADCCCF" w14:textId="009FE4F3" w:rsidR="00494D04" w:rsidRPr="007E0F91" w:rsidRDefault="00494D04" w:rsidP="00494D04">
            <w:pPr>
              <w:jc w:val="center"/>
              <w:rPr>
                <w:ins w:id="14781" w:author="Στάθης Καπ" w:date="2023-03-09T06:08:00Z"/>
                <w:sz w:val="16"/>
                <w:szCs w:val="16"/>
              </w:rPr>
            </w:pPr>
            <w:ins w:id="14782" w:author="Στάθης Καπ" w:date="2023-03-09T07:09:00Z">
              <w:r>
                <w:rPr>
                  <w:rFonts w:ascii="Calibri" w:hAnsi="Calibri" w:cs="Calibri"/>
                  <w:color w:val="000000"/>
                  <w:sz w:val="16"/>
                  <w:szCs w:val="16"/>
                </w:rPr>
                <w:t>9.68</w:t>
              </w:r>
            </w:ins>
          </w:p>
        </w:tc>
        <w:tc>
          <w:tcPr>
            <w:tcW w:w="454" w:type="dxa"/>
            <w:vAlign w:val="center"/>
          </w:tcPr>
          <w:p w14:paraId="14970934" w14:textId="6BE82261" w:rsidR="00494D04" w:rsidRPr="007E0F91" w:rsidRDefault="00494D04" w:rsidP="00494D04">
            <w:pPr>
              <w:jc w:val="center"/>
              <w:rPr>
                <w:ins w:id="14783" w:author="Στάθης Καπ" w:date="2023-03-09T06:08:00Z"/>
                <w:sz w:val="16"/>
                <w:szCs w:val="16"/>
              </w:rPr>
            </w:pPr>
            <w:ins w:id="14784" w:author="Στάθης Καπ" w:date="2023-03-09T07:09:00Z">
              <w:r>
                <w:rPr>
                  <w:rFonts w:ascii="Calibri" w:hAnsi="Calibri" w:cs="Calibri"/>
                  <w:color w:val="000000"/>
                  <w:sz w:val="16"/>
                  <w:szCs w:val="16"/>
                </w:rPr>
                <w:t>0.172</w:t>
              </w:r>
            </w:ins>
          </w:p>
        </w:tc>
        <w:tc>
          <w:tcPr>
            <w:tcW w:w="454" w:type="dxa"/>
            <w:tcBorders>
              <w:right w:val="single" w:sz="4" w:space="0" w:color="auto"/>
            </w:tcBorders>
            <w:vAlign w:val="center"/>
          </w:tcPr>
          <w:p w14:paraId="0148C7DE" w14:textId="437BC8CE" w:rsidR="00494D04" w:rsidRPr="007E0F91" w:rsidRDefault="00494D04" w:rsidP="00494D04">
            <w:pPr>
              <w:jc w:val="center"/>
              <w:rPr>
                <w:ins w:id="14785" w:author="Στάθης Καπ" w:date="2023-03-09T06:08:00Z"/>
                <w:sz w:val="16"/>
                <w:szCs w:val="16"/>
              </w:rPr>
            </w:pPr>
            <w:ins w:id="14786" w:author="Στάθης Καπ" w:date="2023-03-09T07:09:00Z">
              <w:r>
                <w:rPr>
                  <w:rFonts w:ascii="Calibri" w:hAnsi="Calibri" w:cs="Calibri"/>
                  <w:color w:val="000000"/>
                  <w:sz w:val="16"/>
                  <w:szCs w:val="16"/>
                </w:rPr>
                <w:t>4.44</w:t>
              </w:r>
            </w:ins>
          </w:p>
        </w:tc>
        <w:tc>
          <w:tcPr>
            <w:tcW w:w="453" w:type="dxa"/>
            <w:tcBorders>
              <w:left w:val="single" w:sz="4" w:space="0" w:color="auto"/>
            </w:tcBorders>
            <w:vAlign w:val="center"/>
          </w:tcPr>
          <w:p w14:paraId="6028370F" w14:textId="0C8CF168" w:rsidR="00494D04" w:rsidRPr="007E0F91" w:rsidRDefault="00494D04" w:rsidP="00494D04">
            <w:pPr>
              <w:jc w:val="center"/>
              <w:rPr>
                <w:ins w:id="14787" w:author="Στάθης Καπ" w:date="2023-03-09T06:08:00Z"/>
                <w:sz w:val="16"/>
                <w:szCs w:val="16"/>
              </w:rPr>
            </w:pPr>
            <w:ins w:id="14788" w:author="Στάθης Καπ" w:date="2023-03-09T07:09:00Z">
              <w:r>
                <w:rPr>
                  <w:rFonts w:ascii="Calibri" w:hAnsi="Calibri" w:cs="Calibri"/>
                  <w:color w:val="000000"/>
                  <w:sz w:val="16"/>
                  <w:szCs w:val="16"/>
                </w:rPr>
                <w:t>280</w:t>
              </w:r>
            </w:ins>
          </w:p>
        </w:tc>
        <w:tc>
          <w:tcPr>
            <w:tcW w:w="454" w:type="dxa"/>
            <w:vAlign w:val="center"/>
          </w:tcPr>
          <w:p w14:paraId="01D52920" w14:textId="5CE68960" w:rsidR="00494D04" w:rsidRPr="007E0F91" w:rsidRDefault="00494D04" w:rsidP="00494D04">
            <w:pPr>
              <w:jc w:val="center"/>
              <w:rPr>
                <w:ins w:id="14789" w:author="Στάθης Καπ" w:date="2023-03-09T06:08:00Z"/>
                <w:sz w:val="16"/>
                <w:szCs w:val="16"/>
              </w:rPr>
            </w:pPr>
            <w:ins w:id="14790" w:author="Στάθης Καπ" w:date="2023-03-09T07:09:00Z">
              <w:r>
                <w:rPr>
                  <w:rFonts w:ascii="Calibri" w:hAnsi="Calibri" w:cs="Calibri"/>
                  <w:color w:val="000000"/>
                  <w:sz w:val="16"/>
                  <w:szCs w:val="16"/>
                </w:rPr>
                <w:t>9.68</w:t>
              </w:r>
            </w:ins>
          </w:p>
        </w:tc>
        <w:tc>
          <w:tcPr>
            <w:tcW w:w="454" w:type="dxa"/>
            <w:vAlign w:val="center"/>
          </w:tcPr>
          <w:p w14:paraId="69975410" w14:textId="5A4F58D3" w:rsidR="00494D04" w:rsidRPr="007E0F91" w:rsidRDefault="00494D04" w:rsidP="00494D04">
            <w:pPr>
              <w:jc w:val="center"/>
              <w:rPr>
                <w:ins w:id="14791" w:author="Στάθης Καπ" w:date="2023-03-09T06:08:00Z"/>
                <w:sz w:val="16"/>
                <w:szCs w:val="16"/>
              </w:rPr>
            </w:pPr>
            <w:ins w:id="14792" w:author="Στάθης Καπ" w:date="2023-03-09T07:09:00Z">
              <w:r>
                <w:rPr>
                  <w:rFonts w:ascii="Calibri" w:hAnsi="Calibri" w:cs="Calibri"/>
                  <w:color w:val="000000"/>
                  <w:sz w:val="16"/>
                  <w:szCs w:val="16"/>
                </w:rPr>
                <w:t>0.179</w:t>
              </w:r>
            </w:ins>
          </w:p>
        </w:tc>
        <w:tc>
          <w:tcPr>
            <w:tcW w:w="461" w:type="dxa"/>
            <w:tcBorders>
              <w:right w:val="single" w:sz="4" w:space="0" w:color="auto"/>
            </w:tcBorders>
            <w:vAlign w:val="center"/>
          </w:tcPr>
          <w:p w14:paraId="6D80E6CB" w14:textId="310F7297" w:rsidR="00494D04" w:rsidRPr="007E0F91" w:rsidRDefault="00494D04" w:rsidP="00494D04">
            <w:pPr>
              <w:jc w:val="center"/>
              <w:rPr>
                <w:ins w:id="14793" w:author="Στάθης Καπ" w:date="2023-03-09T06:08:00Z"/>
                <w:sz w:val="16"/>
                <w:szCs w:val="16"/>
              </w:rPr>
            </w:pPr>
            <w:ins w:id="14794" w:author="Στάθης Καπ" w:date="2023-03-09T07:09:00Z">
              <w:r>
                <w:rPr>
                  <w:rFonts w:ascii="Calibri" w:hAnsi="Calibri" w:cs="Calibri"/>
                  <w:color w:val="000000"/>
                  <w:sz w:val="16"/>
                  <w:szCs w:val="16"/>
                </w:rPr>
                <w:t>0.56</w:t>
              </w:r>
            </w:ins>
          </w:p>
        </w:tc>
      </w:tr>
      <w:tr w:rsidR="00494D04" w14:paraId="7461FB51" w14:textId="77777777" w:rsidTr="009A40F4">
        <w:trPr>
          <w:trHeight w:val="170"/>
          <w:jc w:val="center"/>
          <w:ins w:id="14795"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276BED2A" w14:textId="3B5A26E9" w:rsidR="00494D04" w:rsidRPr="007E0F91" w:rsidRDefault="00494D04" w:rsidP="00494D04">
            <w:pPr>
              <w:jc w:val="center"/>
              <w:rPr>
                <w:ins w:id="14796" w:author="Στάθης Καπ" w:date="2023-03-09T06:08:00Z"/>
                <w:sz w:val="16"/>
                <w:szCs w:val="16"/>
              </w:rPr>
            </w:pPr>
            <w:ins w:id="14797" w:author="Στάθης Καπ" w:date="2023-03-09T06:09:00Z">
              <w:r w:rsidRPr="009861B1">
                <w:rPr>
                  <w:rFonts w:ascii="Calibri" w:hAnsi="Calibri" w:cs="Calibri"/>
                  <w:color w:val="000000"/>
                  <w:sz w:val="16"/>
                  <w:szCs w:val="16"/>
                </w:rPr>
                <w:t>c108</w:t>
              </w:r>
            </w:ins>
          </w:p>
        </w:tc>
        <w:tc>
          <w:tcPr>
            <w:tcW w:w="565" w:type="dxa"/>
            <w:tcBorders>
              <w:left w:val="single" w:sz="4" w:space="0" w:color="auto"/>
            </w:tcBorders>
            <w:vAlign w:val="center"/>
          </w:tcPr>
          <w:p w14:paraId="72763122" w14:textId="34B67ABE" w:rsidR="00494D04" w:rsidRPr="007E0F91" w:rsidRDefault="00494D04" w:rsidP="00494D04">
            <w:pPr>
              <w:jc w:val="center"/>
              <w:rPr>
                <w:ins w:id="14798" w:author="Στάθης Καπ" w:date="2023-03-09T06:08:00Z"/>
                <w:sz w:val="16"/>
                <w:szCs w:val="16"/>
              </w:rPr>
            </w:pPr>
            <w:ins w:id="14799" w:author="Στάθης Καπ" w:date="2023-03-09T07:09:00Z">
              <w:r>
                <w:rPr>
                  <w:rFonts w:ascii="Calibri" w:hAnsi="Calibri" w:cs="Calibri"/>
                  <w:color w:val="000000"/>
                  <w:sz w:val="16"/>
                  <w:szCs w:val="16"/>
                </w:rPr>
                <w:t>370</w:t>
              </w:r>
            </w:ins>
          </w:p>
        </w:tc>
        <w:tc>
          <w:tcPr>
            <w:tcW w:w="679" w:type="dxa"/>
            <w:tcBorders>
              <w:right w:val="single" w:sz="4" w:space="0" w:color="auto"/>
            </w:tcBorders>
            <w:vAlign w:val="center"/>
          </w:tcPr>
          <w:p w14:paraId="3B47CD21" w14:textId="3C8965E6" w:rsidR="00494D04" w:rsidRPr="007E0F91" w:rsidRDefault="00494D04" w:rsidP="00494D04">
            <w:pPr>
              <w:jc w:val="center"/>
              <w:rPr>
                <w:ins w:id="14800" w:author="Στάθης Καπ" w:date="2023-03-09T06:08:00Z"/>
                <w:sz w:val="16"/>
                <w:szCs w:val="16"/>
              </w:rPr>
            </w:pPr>
            <w:ins w:id="14801" w:author="Στάθης Καπ" w:date="2023-03-09T07:09:00Z">
              <w:r>
                <w:rPr>
                  <w:rFonts w:ascii="Calibri" w:hAnsi="Calibri" w:cs="Calibri"/>
                  <w:color w:val="000000"/>
                  <w:sz w:val="16"/>
                  <w:szCs w:val="16"/>
                </w:rPr>
                <w:t>370</w:t>
              </w:r>
            </w:ins>
          </w:p>
        </w:tc>
        <w:tc>
          <w:tcPr>
            <w:tcW w:w="453" w:type="dxa"/>
            <w:tcBorders>
              <w:left w:val="single" w:sz="4" w:space="0" w:color="auto"/>
            </w:tcBorders>
            <w:vAlign w:val="center"/>
          </w:tcPr>
          <w:p w14:paraId="4C95347E" w14:textId="517668E0" w:rsidR="00494D04" w:rsidRPr="007E0F91" w:rsidRDefault="00494D04" w:rsidP="00494D04">
            <w:pPr>
              <w:jc w:val="center"/>
              <w:rPr>
                <w:ins w:id="14802" w:author="Στάθης Καπ" w:date="2023-03-09T06:08:00Z"/>
                <w:sz w:val="16"/>
                <w:szCs w:val="16"/>
              </w:rPr>
            </w:pPr>
            <w:ins w:id="14803" w:author="Στάθης Καπ" w:date="2023-03-09T07:09:00Z">
              <w:r>
                <w:rPr>
                  <w:rFonts w:ascii="Calibri" w:hAnsi="Calibri" w:cs="Calibri"/>
                  <w:color w:val="000000"/>
                  <w:sz w:val="16"/>
                  <w:szCs w:val="16"/>
                </w:rPr>
                <w:t>330</w:t>
              </w:r>
            </w:ins>
          </w:p>
        </w:tc>
        <w:tc>
          <w:tcPr>
            <w:tcW w:w="708" w:type="dxa"/>
            <w:vAlign w:val="center"/>
          </w:tcPr>
          <w:p w14:paraId="130BA6E2" w14:textId="57A4D5E0" w:rsidR="00494D04" w:rsidRPr="007E0F91" w:rsidRDefault="00494D04" w:rsidP="00494D04">
            <w:pPr>
              <w:jc w:val="center"/>
              <w:rPr>
                <w:ins w:id="14804" w:author="Στάθης Καπ" w:date="2023-03-09T06:08:00Z"/>
                <w:sz w:val="16"/>
                <w:szCs w:val="16"/>
              </w:rPr>
            </w:pPr>
            <w:ins w:id="14805" w:author="Στάθης Καπ" w:date="2023-03-09T07:09:00Z">
              <w:r>
                <w:rPr>
                  <w:rFonts w:ascii="Calibri" w:hAnsi="Calibri" w:cs="Calibri"/>
                  <w:color w:val="000000"/>
                  <w:sz w:val="16"/>
                  <w:szCs w:val="16"/>
                </w:rPr>
                <w:t>10.81</w:t>
              </w:r>
            </w:ins>
          </w:p>
        </w:tc>
        <w:tc>
          <w:tcPr>
            <w:tcW w:w="652" w:type="dxa"/>
            <w:vMerge/>
            <w:tcBorders>
              <w:right w:val="single" w:sz="4" w:space="0" w:color="auto"/>
            </w:tcBorders>
            <w:vAlign w:val="center"/>
          </w:tcPr>
          <w:p w14:paraId="410DEF2A" w14:textId="77777777" w:rsidR="00494D04" w:rsidRPr="007E0F91" w:rsidRDefault="00494D04" w:rsidP="00494D04">
            <w:pPr>
              <w:jc w:val="center"/>
              <w:rPr>
                <w:ins w:id="14806" w:author="Στάθης Καπ" w:date="2023-03-09T06:08:00Z"/>
                <w:sz w:val="16"/>
                <w:szCs w:val="16"/>
              </w:rPr>
            </w:pPr>
          </w:p>
        </w:tc>
        <w:tc>
          <w:tcPr>
            <w:tcW w:w="453" w:type="dxa"/>
            <w:tcBorders>
              <w:left w:val="single" w:sz="4" w:space="0" w:color="auto"/>
            </w:tcBorders>
            <w:vAlign w:val="center"/>
          </w:tcPr>
          <w:p w14:paraId="4E9CE78A" w14:textId="2D56398B" w:rsidR="00494D04" w:rsidRPr="007E0F91" w:rsidRDefault="00494D04" w:rsidP="00494D04">
            <w:pPr>
              <w:jc w:val="center"/>
              <w:rPr>
                <w:ins w:id="14807" w:author="Στάθης Καπ" w:date="2023-03-09T06:08:00Z"/>
                <w:sz w:val="16"/>
                <w:szCs w:val="16"/>
              </w:rPr>
            </w:pPr>
            <w:ins w:id="14808" w:author="Στάθης Καπ" w:date="2023-03-09T07:09:00Z">
              <w:r>
                <w:rPr>
                  <w:rFonts w:ascii="Calibri" w:hAnsi="Calibri" w:cs="Calibri"/>
                  <w:color w:val="000000"/>
                  <w:sz w:val="16"/>
                  <w:szCs w:val="16"/>
                </w:rPr>
                <w:t>310</w:t>
              </w:r>
            </w:ins>
          </w:p>
        </w:tc>
        <w:tc>
          <w:tcPr>
            <w:tcW w:w="454" w:type="dxa"/>
            <w:vAlign w:val="center"/>
          </w:tcPr>
          <w:p w14:paraId="746B6555" w14:textId="3E8FC4CD" w:rsidR="00494D04" w:rsidRPr="007E0F91" w:rsidRDefault="00494D04" w:rsidP="00494D04">
            <w:pPr>
              <w:jc w:val="center"/>
              <w:rPr>
                <w:ins w:id="14809" w:author="Στάθης Καπ" w:date="2023-03-09T06:08:00Z"/>
                <w:sz w:val="16"/>
                <w:szCs w:val="16"/>
              </w:rPr>
            </w:pPr>
            <w:ins w:id="14810" w:author="Στάθης Καπ" w:date="2023-03-09T07:09:00Z">
              <w:r>
                <w:rPr>
                  <w:rFonts w:ascii="Calibri" w:hAnsi="Calibri" w:cs="Calibri"/>
                  <w:color w:val="000000"/>
                  <w:sz w:val="16"/>
                  <w:szCs w:val="16"/>
                </w:rPr>
                <w:t>6.06</w:t>
              </w:r>
            </w:ins>
          </w:p>
        </w:tc>
        <w:tc>
          <w:tcPr>
            <w:tcW w:w="454" w:type="dxa"/>
            <w:vAlign w:val="center"/>
          </w:tcPr>
          <w:p w14:paraId="571B63AA" w14:textId="70A3976E" w:rsidR="00494D04" w:rsidRPr="007E0F91" w:rsidRDefault="00494D04" w:rsidP="00494D04">
            <w:pPr>
              <w:jc w:val="center"/>
              <w:rPr>
                <w:ins w:id="14811" w:author="Στάθης Καπ" w:date="2023-03-09T06:08:00Z"/>
                <w:sz w:val="16"/>
                <w:szCs w:val="16"/>
              </w:rPr>
            </w:pPr>
            <w:ins w:id="14812" w:author="Στάθης Καπ" w:date="2023-03-09T07:09:00Z">
              <w:r>
                <w:rPr>
                  <w:rFonts w:ascii="Calibri" w:hAnsi="Calibri" w:cs="Calibri"/>
                  <w:color w:val="000000"/>
                  <w:sz w:val="16"/>
                  <w:szCs w:val="16"/>
                </w:rPr>
                <w:t>0.176</w:t>
              </w:r>
            </w:ins>
          </w:p>
        </w:tc>
        <w:tc>
          <w:tcPr>
            <w:tcW w:w="457" w:type="dxa"/>
            <w:tcBorders>
              <w:right w:val="single" w:sz="4" w:space="0" w:color="auto"/>
            </w:tcBorders>
            <w:vAlign w:val="center"/>
          </w:tcPr>
          <w:p w14:paraId="50CB5F47" w14:textId="4EF54734" w:rsidR="00494D04" w:rsidRPr="007E0F91" w:rsidRDefault="00494D04" w:rsidP="00494D04">
            <w:pPr>
              <w:jc w:val="center"/>
              <w:rPr>
                <w:ins w:id="14813" w:author="Στάθης Καπ" w:date="2023-03-09T06:08:00Z"/>
                <w:sz w:val="16"/>
                <w:szCs w:val="16"/>
              </w:rPr>
            </w:pPr>
            <w:ins w:id="14814" w:author="Στάθης Καπ" w:date="2023-03-09T07:09:00Z">
              <w:r>
                <w:rPr>
                  <w:rFonts w:ascii="Calibri" w:hAnsi="Calibri" w:cs="Calibri"/>
                  <w:color w:val="000000"/>
                  <w:sz w:val="16"/>
                  <w:szCs w:val="16"/>
                </w:rPr>
                <w:t>10.66</w:t>
              </w:r>
            </w:ins>
          </w:p>
        </w:tc>
        <w:tc>
          <w:tcPr>
            <w:tcW w:w="453" w:type="dxa"/>
            <w:tcBorders>
              <w:left w:val="single" w:sz="4" w:space="0" w:color="auto"/>
            </w:tcBorders>
            <w:vAlign w:val="center"/>
          </w:tcPr>
          <w:p w14:paraId="2512FD90" w14:textId="0F95A3E2" w:rsidR="00494D04" w:rsidRPr="007E0F91" w:rsidRDefault="00494D04" w:rsidP="00494D04">
            <w:pPr>
              <w:jc w:val="center"/>
              <w:rPr>
                <w:ins w:id="14815" w:author="Στάθης Καπ" w:date="2023-03-09T06:08:00Z"/>
                <w:sz w:val="16"/>
                <w:szCs w:val="16"/>
              </w:rPr>
            </w:pPr>
            <w:ins w:id="14816" w:author="Στάθης Καπ" w:date="2023-03-09T07:09:00Z">
              <w:r>
                <w:rPr>
                  <w:rFonts w:ascii="Calibri" w:hAnsi="Calibri" w:cs="Calibri"/>
                  <w:color w:val="000000"/>
                  <w:sz w:val="16"/>
                  <w:szCs w:val="16"/>
                </w:rPr>
                <w:t>290</w:t>
              </w:r>
            </w:ins>
          </w:p>
        </w:tc>
        <w:tc>
          <w:tcPr>
            <w:tcW w:w="454" w:type="dxa"/>
            <w:vAlign w:val="center"/>
          </w:tcPr>
          <w:p w14:paraId="64963DD3" w14:textId="39B7CCCC" w:rsidR="00494D04" w:rsidRPr="007E0F91" w:rsidRDefault="00494D04" w:rsidP="00494D04">
            <w:pPr>
              <w:jc w:val="center"/>
              <w:rPr>
                <w:ins w:id="14817" w:author="Στάθης Καπ" w:date="2023-03-09T06:08:00Z"/>
                <w:sz w:val="16"/>
                <w:szCs w:val="16"/>
              </w:rPr>
            </w:pPr>
            <w:ins w:id="14818" w:author="Στάθης Καπ" w:date="2023-03-09T07:09:00Z">
              <w:r>
                <w:rPr>
                  <w:rFonts w:ascii="Calibri" w:hAnsi="Calibri" w:cs="Calibri"/>
                  <w:color w:val="000000"/>
                  <w:sz w:val="16"/>
                  <w:szCs w:val="16"/>
                </w:rPr>
                <w:t>12.12</w:t>
              </w:r>
            </w:ins>
          </w:p>
        </w:tc>
        <w:tc>
          <w:tcPr>
            <w:tcW w:w="454" w:type="dxa"/>
            <w:vAlign w:val="center"/>
          </w:tcPr>
          <w:p w14:paraId="72CEB08D" w14:textId="21F55043" w:rsidR="00494D04" w:rsidRPr="007E0F91" w:rsidRDefault="00494D04" w:rsidP="00494D04">
            <w:pPr>
              <w:jc w:val="center"/>
              <w:rPr>
                <w:ins w:id="14819" w:author="Στάθης Καπ" w:date="2023-03-09T06:08:00Z"/>
                <w:sz w:val="16"/>
                <w:szCs w:val="16"/>
              </w:rPr>
            </w:pPr>
            <w:ins w:id="14820" w:author="Στάθης Καπ" w:date="2023-03-09T07:09:00Z">
              <w:r>
                <w:rPr>
                  <w:rFonts w:ascii="Calibri" w:hAnsi="Calibri" w:cs="Calibri"/>
                  <w:color w:val="000000"/>
                  <w:sz w:val="16"/>
                  <w:szCs w:val="16"/>
                </w:rPr>
                <w:t>0.169</w:t>
              </w:r>
            </w:ins>
          </w:p>
        </w:tc>
        <w:tc>
          <w:tcPr>
            <w:tcW w:w="454" w:type="dxa"/>
            <w:tcBorders>
              <w:right w:val="single" w:sz="4" w:space="0" w:color="auto"/>
            </w:tcBorders>
            <w:vAlign w:val="center"/>
          </w:tcPr>
          <w:p w14:paraId="7E57F673" w14:textId="5B14E98A" w:rsidR="00494D04" w:rsidRPr="007E0F91" w:rsidRDefault="00494D04" w:rsidP="00494D04">
            <w:pPr>
              <w:jc w:val="center"/>
              <w:rPr>
                <w:ins w:id="14821" w:author="Στάθης Καπ" w:date="2023-03-09T06:08:00Z"/>
                <w:sz w:val="16"/>
                <w:szCs w:val="16"/>
              </w:rPr>
            </w:pPr>
            <w:ins w:id="14822" w:author="Στάθης Καπ" w:date="2023-03-09T07:09:00Z">
              <w:r>
                <w:rPr>
                  <w:rFonts w:ascii="Calibri" w:hAnsi="Calibri" w:cs="Calibri"/>
                  <w:color w:val="000000"/>
                  <w:sz w:val="16"/>
                  <w:szCs w:val="16"/>
                </w:rPr>
                <w:t>14.21</w:t>
              </w:r>
            </w:ins>
          </w:p>
        </w:tc>
        <w:tc>
          <w:tcPr>
            <w:tcW w:w="453" w:type="dxa"/>
            <w:tcBorders>
              <w:left w:val="single" w:sz="4" w:space="0" w:color="auto"/>
            </w:tcBorders>
            <w:vAlign w:val="center"/>
          </w:tcPr>
          <w:p w14:paraId="0F9682E8" w14:textId="3AD17E84" w:rsidR="00494D04" w:rsidRPr="007E0F91" w:rsidRDefault="00494D04" w:rsidP="00494D04">
            <w:pPr>
              <w:jc w:val="center"/>
              <w:rPr>
                <w:ins w:id="14823" w:author="Στάθης Καπ" w:date="2023-03-09T06:08:00Z"/>
                <w:sz w:val="16"/>
                <w:szCs w:val="16"/>
              </w:rPr>
            </w:pPr>
            <w:ins w:id="14824" w:author="Στάθης Καπ" w:date="2023-03-09T07:09:00Z">
              <w:r>
                <w:rPr>
                  <w:rFonts w:ascii="Calibri" w:hAnsi="Calibri" w:cs="Calibri"/>
                  <w:color w:val="000000"/>
                  <w:sz w:val="16"/>
                  <w:szCs w:val="16"/>
                </w:rPr>
                <w:t>290</w:t>
              </w:r>
            </w:ins>
          </w:p>
        </w:tc>
        <w:tc>
          <w:tcPr>
            <w:tcW w:w="454" w:type="dxa"/>
            <w:vAlign w:val="center"/>
          </w:tcPr>
          <w:p w14:paraId="1C28ABC4" w14:textId="2A36B3DB" w:rsidR="00494D04" w:rsidRPr="007E0F91" w:rsidRDefault="00494D04" w:rsidP="00494D04">
            <w:pPr>
              <w:jc w:val="center"/>
              <w:rPr>
                <w:ins w:id="14825" w:author="Στάθης Καπ" w:date="2023-03-09T06:08:00Z"/>
                <w:sz w:val="16"/>
                <w:szCs w:val="16"/>
              </w:rPr>
            </w:pPr>
            <w:ins w:id="14826" w:author="Στάθης Καπ" w:date="2023-03-09T07:09:00Z">
              <w:r>
                <w:rPr>
                  <w:rFonts w:ascii="Calibri" w:hAnsi="Calibri" w:cs="Calibri"/>
                  <w:color w:val="000000"/>
                  <w:sz w:val="16"/>
                  <w:szCs w:val="16"/>
                </w:rPr>
                <w:t>12.12</w:t>
              </w:r>
            </w:ins>
          </w:p>
        </w:tc>
        <w:tc>
          <w:tcPr>
            <w:tcW w:w="454" w:type="dxa"/>
            <w:vAlign w:val="center"/>
          </w:tcPr>
          <w:p w14:paraId="5F523B7E" w14:textId="55A7AACE" w:rsidR="00494D04" w:rsidRPr="007E0F91" w:rsidRDefault="00494D04" w:rsidP="00494D04">
            <w:pPr>
              <w:jc w:val="center"/>
              <w:rPr>
                <w:ins w:id="14827" w:author="Στάθης Καπ" w:date="2023-03-09T06:08:00Z"/>
                <w:sz w:val="16"/>
                <w:szCs w:val="16"/>
              </w:rPr>
            </w:pPr>
            <w:ins w:id="14828" w:author="Στάθης Καπ" w:date="2023-03-09T07:09:00Z">
              <w:r>
                <w:rPr>
                  <w:rFonts w:ascii="Calibri" w:hAnsi="Calibri" w:cs="Calibri"/>
                  <w:color w:val="000000"/>
                  <w:sz w:val="16"/>
                  <w:szCs w:val="16"/>
                </w:rPr>
                <w:t>0.184</w:t>
              </w:r>
            </w:ins>
          </w:p>
        </w:tc>
        <w:tc>
          <w:tcPr>
            <w:tcW w:w="461" w:type="dxa"/>
            <w:tcBorders>
              <w:right w:val="single" w:sz="4" w:space="0" w:color="auto"/>
            </w:tcBorders>
            <w:vAlign w:val="center"/>
          </w:tcPr>
          <w:p w14:paraId="70C140F0" w14:textId="1C507C1A" w:rsidR="00494D04" w:rsidRPr="007E0F91" w:rsidRDefault="00494D04" w:rsidP="00494D04">
            <w:pPr>
              <w:jc w:val="center"/>
              <w:rPr>
                <w:ins w:id="14829" w:author="Στάθης Καπ" w:date="2023-03-09T06:08:00Z"/>
                <w:sz w:val="16"/>
                <w:szCs w:val="16"/>
              </w:rPr>
            </w:pPr>
            <w:ins w:id="14830" w:author="Στάθης Καπ" w:date="2023-03-09T07:09:00Z">
              <w:r>
                <w:rPr>
                  <w:rFonts w:ascii="Calibri" w:hAnsi="Calibri" w:cs="Calibri"/>
                  <w:color w:val="000000"/>
                  <w:sz w:val="16"/>
                  <w:szCs w:val="16"/>
                </w:rPr>
                <w:t>6.6</w:t>
              </w:r>
            </w:ins>
          </w:p>
        </w:tc>
      </w:tr>
      <w:tr w:rsidR="00494D04" w14:paraId="79D85251" w14:textId="77777777" w:rsidTr="009A40F4">
        <w:trPr>
          <w:trHeight w:val="170"/>
          <w:jc w:val="center"/>
          <w:ins w:id="14831"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340F2E90" w14:textId="0C93884D" w:rsidR="00494D04" w:rsidRPr="007E0F91" w:rsidRDefault="00494D04" w:rsidP="00494D04">
            <w:pPr>
              <w:jc w:val="center"/>
              <w:rPr>
                <w:ins w:id="14832" w:author="Στάθης Καπ" w:date="2023-03-09T06:08:00Z"/>
                <w:sz w:val="16"/>
                <w:szCs w:val="16"/>
              </w:rPr>
            </w:pPr>
            <w:ins w:id="14833" w:author="Στάθης Καπ" w:date="2023-03-09T06:09:00Z">
              <w:r w:rsidRPr="009861B1">
                <w:rPr>
                  <w:rFonts w:ascii="Calibri" w:hAnsi="Calibri" w:cs="Calibri"/>
                  <w:color w:val="000000"/>
                  <w:sz w:val="16"/>
                  <w:szCs w:val="16"/>
                </w:rPr>
                <w:t>c109</w:t>
              </w:r>
            </w:ins>
          </w:p>
        </w:tc>
        <w:tc>
          <w:tcPr>
            <w:tcW w:w="565" w:type="dxa"/>
            <w:tcBorders>
              <w:left w:val="single" w:sz="4" w:space="0" w:color="auto"/>
            </w:tcBorders>
            <w:vAlign w:val="center"/>
          </w:tcPr>
          <w:p w14:paraId="457A1517" w14:textId="12E373A2" w:rsidR="00494D04" w:rsidRPr="007E0F91" w:rsidRDefault="00494D04" w:rsidP="00494D04">
            <w:pPr>
              <w:jc w:val="center"/>
              <w:rPr>
                <w:ins w:id="14834" w:author="Στάθης Καπ" w:date="2023-03-09T06:08:00Z"/>
                <w:sz w:val="16"/>
                <w:szCs w:val="16"/>
              </w:rPr>
            </w:pPr>
            <w:ins w:id="14835" w:author="Στάθης Καπ" w:date="2023-03-09T07:09:00Z">
              <w:r>
                <w:rPr>
                  <w:rFonts w:ascii="Calibri" w:hAnsi="Calibri" w:cs="Calibri"/>
                  <w:color w:val="000000"/>
                  <w:sz w:val="16"/>
                  <w:szCs w:val="16"/>
                </w:rPr>
                <w:t>380</w:t>
              </w:r>
            </w:ins>
          </w:p>
        </w:tc>
        <w:tc>
          <w:tcPr>
            <w:tcW w:w="679" w:type="dxa"/>
            <w:tcBorders>
              <w:right w:val="single" w:sz="4" w:space="0" w:color="auto"/>
            </w:tcBorders>
            <w:vAlign w:val="center"/>
          </w:tcPr>
          <w:p w14:paraId="7787F7D5" w14:textId="01740CF3" w:rsidR="00494D04" w:rsidRPr="007E0F91" w:rsidRDefault="00494D04" w:rsidP="00494D04">
            <w:pPr>
              <w:jc w:val="center"/>
              <w:rPr>
                <w:ins w:id="14836" w:author="Στάθης Καπ" w:date="2023-03-09T06:08:00Z"/>
                <w:sz w:val="16"/>
                <w:szCs w:val="16"/>
              </w:rPr>
            </w:pPr>
            <w:ins w:id="14837" w:author="Στάθης Καπ" w:date="2023-03-09T07:09:00Z">
              <w:r>
                <w:rPr>
                  <w:rFonts w:ascii="Calibri" w:hAnsi="Calibri" w:cs="Calibri"/>
                  <w:color w:val="000000"/>
                  <w:sz w:val="16"/>
                  <w:szCs w:val="16"/>
                </w:rPr>
                <w:t>380</w:t>
              </w:r>
            </w:ins>
          </w:p>
        </w:tc>
        <w:tc>
          <w:tcPr>
            <w:tcW w:w="453" w:type="dxa"/>
            <w:tcBorders>
              <w:left w:val="single" w:sz="4" w:space="0" w:color="auto"/>
            </w:tcBorders>
            <w:vAlign w:val="center"/>
          </w:tcPr>
          <w:p w14:paraId="363B9679" w14:textId="0DC6D614" w:rsidR="00494D04" w:rsidRPr="007E0F91" w:rsidRDefault="00494D04" w:rsidP="00494D04">
            <w:pPr>
              <w:jc w:val="center"/>
              <w:rPr>
                <w:ins w:id="14838" w:author="Στάθης Καπ" w:date="2023-03-09T06:08:00Z"/>
                <w:sz w:val="16"/>
                <w:szCs w:val="16"/>
              </w:rPr>
            </w:pPr>
            <w:ins w:id="14839" w:author="Στάθης Καπ" w:date="2023-03-09T07:09:00Z">
              <w:r>
                <w:rPr>
                  <w:rFonts w:ascii="Calibri" w:hAnsi="Calibri" w:cs="Calibri"/>
                  <w:color w:val="000000"/>
                  <w:sz w:val="16"/>
                  <w:szCs w:val="16"/>
                </w:rPr>
                <w:t>350</w:t>
              </w:r>
            </w:ins>
          </w:p>
        </w:tc>
        <w:tc>
          <w:tcPr>
            <w:tcW w:w="708" w:type="dxa"/>
            <w:vAlign w:val="center"/>
          </w:tcPr>
          <w:p w14:paraId="27086F9C" w14:textId="0DEBBD9A" w:rsidR="00494D04" w:rsidRPr="007E0F91" w:rsidRDefault="00494D04" w:rsidP="00494D04">
            <w:pPr>
              <w:jc w:val="center"/>
              <w:rPr>
                <w:ins w:id="14840" w:author="Στάθης Καπ" w:date="2023-03-09T06:08:00Z"/>
                <w:sz w:val="16"/>
                <w:szCs w:val="16"/>
              </w:rPr>
            </w:pPr>
            <w:ins w:id="14841" w:author="Στάθης Καπ" w:date="2023-03-09T07:09:00Z">
              <w:r>
                <w:rPr>
                  <w:rFonts w:ascii="Calibri" w:hAnsi="Calibri" w:cs="Calibri"/>
                  <w:color w:val="000000"/>
                  <w:sz w:val="16"/>
                  <w:szCs w:val="16"/>
                </w:rPr>
                <w:t>7.89</w:t>
              </w:r>
            </w:ins>
          </w:p>
        </w:tc>
        <w:tc>
          <w:tcPr>
            <w:tcW w:w="652" w:type="dxa"/>
            <w:vMerge/>
            <w:tcBorders>
              <w:right w:val="single" w:sz="4" w:space="0" w:color="auto"/>
            </w:tcBorders>
            <w:vAlign w:val="center"/>
          </w:tcPr>
          <w:p w14:paraId="09AE6A60" w14:textId="77777777" w:rsidR="00494D04" w:rsidRPr="007E0F91" w:rsidRDefault="00494D04" w:rsidP="00494D04">
            <w:pPr>
              <w:jc w:val="center"/>
              <w:rPr>
                <w:ins w:id="14842" w:author="Στάθης Καπ" w:date="2023-03-09T06:08:00Z"/>
                <w:sz w:val="16"/>
                <w:szCs w:val="16"/>
              </w:rPr>
            </w:pPr>
          </w:p>
        </w:tc>
        <w:tc>
          <w:tcPr>
            <w:tcW w:w="453" w:type="dxa"/>
            <w:tcBorders>
              <w:left w:val="single" w:sz="4" w:space="0" w:color="auto"/>
            </w:tcBorders>
            <w:vAlign w:val="center"/>
          </w:tcPr>
          <w:p w14:paraId="033388EB" w14:textId="00E24D8F" w:rsidR="00494D04" w:rsidRPr="007E0F91" w:rsidRDefault="00494D04" w:rsidP="00494D04">
            <w:pPr>
              <w:jc w:val="center"/>
              <w:rPr>
                <w:ins w:id="14843" w:author="Στάθης Καπ" w:date="2023-03-09T06:08:00Z"/>
                <w:sz w:val="16"/>
                <w:szCs w:val="16"/>
              </w:rPr>
            </w:pPr>
            <w:ins w:id="14844" w:author="Στάθης Καπ" w:date="2023-03-09T07:09:00Z">
              <w:r>
                <w:rPr>
                  <w:rFonts w:ascii="Calibri" w:hAnsi="Calibri" w:cs="Calibri"/>
                  <w:color w:val="000000"/>
                  <w:sz w:val="16"/>
                  <w:szCs w:val="16"/>
                </w:rPr>
                <w:t>340</w:t>
              </w:r>
            </w:ins>
          </w:p>
        </w:tc>
        <w:tc>
          <w:tcPr>
            <w:tcW w:w="454" w:type="dxa"/>
            <w:vAlign w:val="center"/>
          </w:tcPr>
          <w:p w14:paraId="6B186102" w14:textId="3C94F46E" w:rsidR="00494D04" w:rsidRPr="007E0F91" w:rsidRDefault="00494D04" w:rsidP="00494D04">
            <w:pPr>
              <w:jc w:val="center"/>
              <w:rPr>
                <w:ins w:id="14845" w:author="Στάθης Καπ" w:date="2023-03-09T06:08:00Z"/>
                <w:sz w:val="16"/>
                <w:szCs w:val="16"/>
              </w:rPr>
            </w:pPr>
            <w:ins w:id="14846" w:author="Στάθης Καπ" w:date="2023-03-09T07:09:00Z">
              <w:r>
                <w:rPr>
                  <w:rFonts w:ascii="Calibri" w:hAnsi="Calibri" w:cs="Calibri"/>
                  <w:color w:val="000000"/>
                  <w:sz w:val="16"/>
                  <w:szCs w:val="16"/>
                </w:rPr>
                <w:t>2.86</w:t>
              </w:r>
            </w:ins>
          </w:p>
        </w:tc>
        <w:tc>
          <w:tcPr>
            <w:tcW w:w="454" w:type="dxa"/>
            <w:vAlign w:val="center"/>
          </w:tcPr>
          <w:p w14:paraId="214E6811" w14:textId="63A72B54" w:rsidR="00494D04" w:rsidRPr="007E0F91" w:rsidRDefault="00494D04" w:rsidP="00494D04">
            <w:pPr>
              <w:jc w:val="center"/>
              <w:rPr>
                <w:ins w:id="14847" w:author="Στάθης Καπ" w:date="2023-03-09T06:08:00Z"/>
                <w:sz w:val="16"/>
                <w:szCs w:val="16"/>
              </w:rPr>
            </w:pPr>
            <w:ins w:id="14848" w:author="Στάθης Καπ" w:date="2023-03-09T07:09:00Z">
              <w:r>
                <w:rPr>
                  <w:rFonts w:ascii="Calibri" w:hAnsi="Calibri" w:cs="Calibri"/>
                  <w:color w:val="000000"/>
                  <w:sz w:val="16"/>
                  <w:szCs w:val="16"/>
                </w:rPr>
                <w:t>0.172</w:t>
              </w:r>
            </w:ins>
          </w:p>
        </w:tc>
        <w:tc>
          <w:tcPr>
            <w:tcW w:w="457" w:type="dxa"/>
            <w:tcBorders>
              <w:right w:val="single" w:sz="4" w:space="0" w:color="auto"/>
            </w:tcBorders>
            <w:vAlign w:val="center"/>
          </w:tcPr>
          <w:p w14:paraId="57FB1297" w14:textId="1F360EC2" w:rsidR="00494D04" w:rsidRPr="007E0F91" w:rsidRDefault="00494D04" w:rsidP="00494D04">
            <w:pPr>
              <w:jc w:val="center"/>
              <w:rPr>
                <w:ins w:id="14849" w:author="Στάθης Καπ" w:date="2023-03-09T06:08:00Z"/>
                <w:sz w:val="16"/>
                <w:szCs w:val="16"/>
              </w:rPr>
            </w:pPr>
            <w:ins w:id="14850" w:author="Στάθης Καπ" w:date="2023-03-09T07:09:00Z">
              <w:r>
                <w:rPr>
                  <w:rFonts w:ascii="Calibri" w:hAnsi="Calibri" w:cs="Calibri"/>
                  <w:color w:val="000000"/>
                  <w:sz w:val="16"/>
                  <w:szCs w:val="16"/>
                </w:rPr>
                <w:t>9.47</w:t>
              </w:r>
            </w:ins>
          </w:p>
        </w:tc>
        <w:tc>
          <w:tcPr>
            <w:tcW w:w="453" w:type="dxa"/>
            <w:tcBorders>
              <w:left w:val="single" w:sz="4" w:space="0" w:color="auto"/>
            </w:tcBorders>
            <w:vAlign w:val="center"/>
          </w:tcPr>
          <w:p w14:paraId="56051075" w14:textId="0A4E7B34" w:rsidR="00494D04" w:rsidRPr="007E0F91" w:rsidRDefault="00494D04" w:rsidP="00494D04">
            <w:pPr>
              <w:jc w:val="center"/>
              <w:rPr>
                <w:ins w:id="14851" w:author="Στάθης Καπ" w:date="2023-03-09T06:08:00Z"/>
                <w:sz w:val="16"/>
                <w:szCs w:val="16"/>
              </w:rPr>
            </w:pPr>
            <w:ins w:id="14852" w:author="Στάθης Καπ" w:date="2023-03-09T07:09:00Z">
              <w:r>
                <w:rPr>
                  <w:rFonts w:ascii="Calibri" w:hAnsi="Calibri" w:cs="Calibri"/>
                  <w:color w:val="000000"/>
                  <w:sz w:val="16"/>
                  <w:szCs w:val="16"/>
                </w:rPr>
                <w:t>300</w:t>
              </w:r>
            </w:ins>
          </w:p>
        </w:tc>
        <w:tc>
          <w:tcPr>
            <w:tcW w:w="454" w:type="dxa"/>
            <w:vAlign w:val="center"/>
          </w:tcPr>
          <w:p w14:paraId="1B553E09" w14:textId="478099E9" w:rsidR="00494D04" w:rsidRPr="007E0F91" w:rsidRDefault="00494D04" w:rsidP="00494D04">
            <w:pPr>
              <w:jc w:val="center"/>
              <w:rPr>
                <w:ins w:id="14853" w:author="Στάθης Καπ" w:date="2023-03-09T06:08:00Z"/>
                <w:sz w:val="16"/>
                <w:szCs w:val="16"/>
              </w:rPr>
            </w:pPr>
            <w:ins w:id="14854" w:author="Στάθης Καπ" w:date="2023-03-09T07:09:00Z">
              <w:r>
                <w:rPr>
                  <w:rFonts w:ascii="Calibri" w:hAnsi="Calibri" w:cs="Calibri"/>
                  <w:color w:val="000000"/>
                  <w:sz w:val="16"/>
                  <w:szCs w:val="16"/>
                </w:rPr>
                <w:t>14.29</w:t>
              </w:r>
            </w:ins>
          </w:p>
        </w:tc>
        <w:tc>
          <w:tcPr>
            <w:tcW w:w="454" w:type="dxa"/>
            <w:vAlign w:val="center"/>
          </w:tcPr>
          <w:p w14:paraId="30399778" w14:textId="4D81C719" w:rsidR="00494D04" w:rsidRPr="007E0F91" w:rsidRDefault="00494D04" w:rsidP="00494D04">
            <w:pPr>
              <w:jc w:val="center"/>
              <w:rPr>
                <w:ins w:id="14855" w:author="Στάθης Καπ" w:date="2023-03-09T06:08:00Z"/>
                <w:sz w:val="16"/>
                <w:szCs w:val="16"/>
              </w:rPr>
            </w:pPr>
            <w:ins w:id="14856" w:author="Στάθης Καπ" w:date="2023-03-09T07:09:00Z">
              <w:r>
                <w:rPr>
                  <w:rFonts w:ascii="Calibri" w:hAnsi="Calibri" w:cs="Calibri"/>
                  <w:color w:val="000000"/>
                  <w:sz w:val="16"/>
                  <w:szCs w:val="16"/>
                </w:rPr>
                <w:t>0.176</w:t>
              </w:r>
            </w:ins>
          </w:p>
        </w:tc>
        <w:tc>
          <w:tcPr>
            <w:tcW w:w="454" w:type="dxa"/>
            <w:tcBorders>
              <w:right w:val="single" w:sz="4" w:space="0" w:color="auto"/>
            </w:tcBorders>
            <w:vAlign w:val="center"/>
          </w:tcPr>
          <w:p w14:paraId="2C7492EA" w14:textId="06BFF4DC" w:rsidR="00494D04" w:rsidRPr="007E0F91" w:rsidRDefault="00494D04" w:rsidP="00494D04">
            <w:pPr>
              <w:jc w:val="center"/>
              <w:rPr>
                <w:ins w:id="14857" w:author="Στάθης Καπ" w:date="2023-03-09T06:08:00Z"/>
                <w:sz w:val="16"/>
                <w:szCs w:val="16"/>
              </w:rPr>
            </w:pPr>
            <w:ins w:id="14858" w:author="Στάθης Καπ" w:date="2023-03-09T07:09:00Z">
              <w:r>
                <w:rPr>
                  <w:rFonts w:ascii="Calibri" w:hAnsi="Calibri" w:cs="Calibri"/>
                  <w:color w:val="000000"/>
                  <w:sz w:val="16"/>
                  <w:szCs w:val="16"/>
                </w:rPr>
                <w:t>7.37</w:t>
              </w:r>
            </w:ins>
          </w:p>
        </w:tc>
        <w:tc>
          <w:tcPr>
            <w:tcW w:w="453" w:type="dxa"/>
            <w:tcBorders>
              <w:left w:val="single" w:sz="4" w:space="0" w:color="auto"/>
            </w:tcBorders>
            <w:vAlign w:val="center"/>
          </w:tcPr>
          <w:p w14:paraId="0F34D6F4" w14:textId="51013876" w:rsidR="00494D04" w:rsidRPr="007E0F91" w:rsidRDefault="00494D04" w:rsidP="00494D04">
            <w:pPr>
              <w:jc w:val="center"/>
              <w:rPr>
                <w:ins w:id="14859" w:author="Στάθης Καπ" w:date="2023-03-09T06:08:00Z"/>
                <w:sz w:val="16"/>
                <w:szCs w:val="16"/>
              </w:rPr>
            </w:pPr>
            <w:ins w:id="14860" w:author="Στάθης Καπ" w:date="2023-03-09T07:09:00Z">
              <w:r>
                <w:rPr>
                  <w:rFonts w:ascii="Calibri" w:hAnsi="Calibri" w:cs="Calibri"/>
                  <w:color w:val="000000"/>
                  <w:sz w:val="16"/>
                  <w:szCs w:val="16"/>
                </w:rPr>
                <w:t>290</w:t>
              </w:r>
            </w:ins>
          </w:p>
        </w:tc>
        <w:tc>
          <w:tcPr>
            <w:tcW w:w="454" w:type="dxa"/>
            <w:vAlign w:val="center"/>
          </w:tcPr>
          <w:p w14:paraId="79270E1A" w14:textId="452F77C3" w:rsidR="00494D04" w:rsidRPr="007E0F91" w:rsidRDefault="00494D04" w:rsidP="00494D04">
            <w:pPr>
              <w:jc w:val="center"/>
              <w:rPr>
                <w:ins w:id="14861" w:author="Στάθης Καπ" w:date="2023-03-09T06:08:00Z"/>
                <w:sz w:val="16"/>
                <w:szCs w:val="16"/>
              </w:rPr>
            </w:pPr>
            <w:ins w:id="14862" w:author="Στάθης Καπ" w:date="2023-03-09T07:09:00Z">
              <w:r>
                <w:rPr>
                  <w:rFonts w:ascii="Calibri" w:hAnsi="Calibri" w:cs="Calibri"/>
                  <w:color w:val="000000"/>
                  <w:sz w:val="16"/>
                  <w:szCs w:val="16"/>
                </w:rPr>
                <w:t>17.14</w:t>
              </w:r>
            </w:ins>
          </w:p>
        </w:tc>
        <w:tc>
          <w:tcPr>
            <w:tcW w:w="454" w:type="dxa"/>
            <w:vAlign w:val="center"/>
          </w:tcPr>
          <w:p w14:paraId="6A54F5E0" w14:textId="5FADAD33" w:rsidR="00494D04" w:rsidRPr="007E0F91" w:rsidRDefault="00494D04" w:rsidP="00494D04">
            <w:pPr>
              <w:jc w:val="center"/>
              <w:rPr>
                <w:ins w:id="14863" w:author="Στάθης Καπ" w:date="2023-03-09T06:08:00Z"/>
                <w:sz w:val="16"/>
                <w:szCs w:val="16"/>
              </w:rPr>
            </w:pPr>
            <w:ins w:id="14864" w:author="Στάθης Καπ" w:date="2023-03-09T07:09:00Z">
              <w:r>
                <w:rPr>
                  <w:rFonts w:ascii="Calibri" w:hAnsi="Calibri" w:cs="Calibri"/>
                  <w:color w:val="000000"/>
                  <w:sz w:val="16"/>
                  <w:szCs w:val="16"/>
                </w:rPr>
                <w:t>0.185</w:t>
              </w:r>
            </w:ins>
          </w:p>
        </w:tc>
        <w:tc>
          <w:tcPr>
            <w:tcW w:w="461" w:type="dxa"/>
            <w:tcBorders>
              <w:right w:val="single" w:sz="4" w:space="0" w:color="auto"/>
            </w:tcBorders>
            <w:vAlign w:val="center"/>
          </w:tcPr>
          <w:p w14:paraId="58698B15" w14:textId="24DA5C63" w:rsidR="00494D04" w:rsidRPr="007E0F91" w:rsidRDefault="00494D04" w:rsidP="00494D04">
            <w:pPr>
              <w:jc w:val="center"/>
              <w:rPr>
                <w:ins w:id="14865" w:author="Στάθης Καπ" w:date="2023-03-09T06:08:00Z"/>
                <w:sz w:val="16"/>
                <w:szCs w:val="16"/>
              </w:rPr>
            </w:pPr>
            <w:ins w:id="14866" w:author="Στάθης Καπ" w:date="2023-03-09T07:09:00Z">
              <w:r>
                <w:rPr>
                  <w:rFonts w:ascii="Calibri" w:hAnsi="Calibri" w:cs="Calibri"/>
                  <w:color w:val="000000"/>
                  <w:sz w:val="16"/>
                  <w:szCs w:val="16"/>
                </w:rPr>
                <w:t>2.63</w:t>
              </w:r>
            </w:ins>
          </w:p>
        </w:tc>
      </w:tr>
      <w:tr w:rsidR="00494D04" w14:paraId="69A9ABCD" w14:textId="77777777" w:rsidTr="009A40F4">
        <w:trPr>
          <w:trHeight w:val="170"/>
          <w:jc w:val="center"/>
          <w:ins w:id="14867"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5EDA8A02" w14:textId="12E09950" w:rsidR="00494D04" w:rsidRPr="007E0F91" w:rsidRDefault="00494D04" w:rsidP="00494D04">
            <w:pPr>
              <w:jc w:val="center"/>
              <w:rPr>
                <w:ins w:id="14868" w:author="Στάθης Καπ" w:date="2023-03-09T06:08:00Z"/>
                <w:sz w:val="16"/>
                <w:szCs w:val="16"/>
              </w:rPr>
            </w:pPr>
            <w:ins w:id="14869" w:author="Στάθης Καπ" w:date="2023-03-09T06:09:00Z">
              <w:r w:rsidRPr="009861B1">
                <w:rPr>
                  <w:rFonts w:ascii="Calibri" w:hAnsi="Calibri" w:cs="Calibri"/>
                  <w:color w:val="000000"/>
                  <w:sz w:val="16"/>
                  <w:szCs w:val="16"/>
                </w:rPr>
                <w:t>c201</w:t>
              </w:r>
            </w:ins>
          </w:p>
        </w:tc>
        <w:tc>
          <w:tcPr>
            <w:tcW w:w="565" w:type="dxa"/>
            <w:tcBorders>
              <w:left w:val="single" w:sz="4" w:space="0" w:color="auto"/>
            </w:tcBorders>
            <w:vAlign w:val="center"/>
          </w:tcPr>
          <w:p w14:paraId="00ED6438" w14:textId="5953425A" w:rsidR="00494D04" w:rsidRPr="007E0F91" w:rsidRDefault="00494D04" w:rsidP="00494D04">
            <w:pPr>
              <w:jc w:val="center"/>
              <w:rPr>
                <w:ins w:id="14870" w:author="Στάθης Καπ" w:date="2023-03-09T06:08:00Z"/>
                <w:sz w:val="16"/>
                <w:szCs w:val="16"/>
              </w:rPr>
            </w:pPr>
            <w:ins w:id="14871" w:author="Στάθης Καπ" w:date="2023-03-09T07:09:00Z">
              <w:r>
                <w:rPr>
                  <w:rFonts w:ascii="Calibri" w:hAnsi="Calibri" w:cs="Calibri"/>
                  <w:color w:val="000000"/>
                  <w:sz w:val="16"/>
                  <w:szCs w:val="16"/>
                </w:rPr>
                <w:t>870</w:t>
              </w:r>
            </w:ins>
          </w:p>
        </w:tc>
        <w:tc>
          <w:tcPr>
            <w:tcW w:w="679" w:type="dxa"/>
            <w:tcBorders>
              <w:right w:val="single" w:sz="4" w:space="0" w:color="auto"/>
            </w:tcBorders>
            <w:vAlign w:val="center"/>
          </w:tcPr>
          <w:p w14:paraId="2E2A64A1" w14:textId="3694D22A" w:rsidR="00494D04" w:rsidRPr="007E0F91" w:rsidRDefault="00494D04" w:rsidP="00494D04">
            <w:pPr>
              <w:jc w:val="center"/>
              <w:rPr>
                <w:ins w:id="14872" w:author="Στάθης Καπ" w:date="2023-03-09T06:08:00Z"/>
                <w:sz w:val="16"/>
                <w:szCs w:val="16"/>
              </w:rPr>
            </w:pPr>
            <w:ins w:id="14873" w:author="Στάθης Καπ" w:date="2023-03-09T07:09:00Z">
              <w:r>
                <w:rPr>
                  <w:rFonts w:ascii="Calibri" w:hAnsi="Calibri" w:cs="Calibri"/>
                  <w:color w:val="000000"/>
                  <w:sz w:val="16"/>
                  <w:szCs w:val="16"/>
                </w:rPr>
                <w:t>840</w:t>
              </w:r>
            </w:ins>
          </w:p>
        </w:tc>
        <w:tc>
          <w:tcPr>
            <w:tcW w:w="453" w:type="dxa"/>
            <w:tcBorders>
              <w:left w:val="single" w:sz="4" w:space="0" w:color="auto"/>
            </w:tcBorders>
            <w:vAlign w:val="center"/>
          </w:tcPr>
          <w:p w14:paraId="2B633561" w14:textId="2E663AC6" w:rsidR="00494D04" w:rsidRPr="007E0F91" w:rsidRDefault="00494D04" w:rsidP="00494D04">
            <w:pPr>
              <w:jc w:val="center"/>
              <w:rPr>
                <w:ins w:id="14874" w:author="Στάθης Καπ" w:date="2023-03-09T06:08:00Z"/>
                <w:sz w:val="16"/>
                <w:szCs w:val="16"/>
              </w:rPr>
            </w:pPr>
            <w:ins w:id="14875" w:author="Στάθης Καπ" w:date="2023-03-09T07:09:00Z">
              <w:r>
                <w:rPr>
                  <w:rFonts w:ascii="Calibri" w:hAnsi="Calibri" w:cs="Calibri"/>
                  <w:color w:val="000000"/>
                  <w:sz w:val="16"/>
                  <w:szCs w:val="16"/>
                </w:rPr>
                <w:t>770</w:t>
              </w:r>
            </w:ins>
          </w:p>
        </w:tc>
        <w:tc>
          <w:tcPr>
            <w:tcW w:w="708" w:type="dxa"/>
            <w:vAlign w:val="center"/>
          </w:tcPr>
          <w:p w14:paraId="180394C2" w14:textId="77112AFE" w:rsidR="00494D04" w:rsidRPr="007E0F91" w:rsidRDefault="00494D04" w:rsidP="00494D04">
            <w:pPr>
              <w:jc w:val="center"/>
              <w:rPr>
                <w:ins w:id="14876" w:author="Στάθης Καπ" w:date="2023-03-09T06:08:00Z"/>
                <w:sz w:val="16"/>
                <w:szCs w:val="16"/>
              </w:rPr>
            </w:pPr>
            <w:ins w:id="14877" w:author="Στάθης Καπ" w:date="2023-03-09T07:09:00Z">
              <w:r>
                <w:rPr>
                  <w:rFonts w:ascii="Calibri" w:hAnsi="Calibri" w:cs="Calibri"/>
                  <w:color w:val="000000"/>
                  <w:sz w:val="16"/>
                  <w:szCs w:val="16"/>
                </w:rPr>
                <w:t>11.49</w:t>
              </w:r>
            </w:ins>
          </w:p>
        </w:tc>
        <w:tc>
          <w:tcPr>
            <w:tcW w:w="652" w:type="dxa"/>
            <w:vMerge/>
            <w:tcBorders>
              <w:right w:val="single" w:sz="4" w:space="0" w:color="auto"/>
            </w:tcBorders>
            <w:vAlign w:val="center"/>
          </w:tcPr>
          <w:p w14:paraId="5C6E8F62" w14:textId="77777777" w:rsidR="00494D04" w:rsidRPr="007E0F91" w:rsidRDefault="00494D04" w:rsidP="00494D04">
            <w:pPr>
              <w:jc w:val="center"/>
              <w:rPr>
                <w:ins w:id="14878" w:author="Στάθης Καπ" w:date="2023-03-09T06:08:00Z"/>
                <w:sz w:val="16"/>
                <w:szCs w:val="16"/>
              </w:rPr>
            </w:pPr>
          </w:p>
        </w:tc>
        <w:tc>
          <w:tcPr>
            <w:tcW w:w="453" w:type="dxa"/>
            <w:tcBorders>
              <w:left w:val="single" w:sz="4" w:space="0" w:color="auto"/>
            </w:tcBorders>
            <w:vAlign w:val="center"/>
          </w:tcPr>
          <w:p w14:paraId="187F8DF0" w14:textId="25224357" w:rsidR="00494D04" w:rsidRPr="007E0F91" w:rsidRDefault="00494D04" w:rsidP="00494D04">
            <w:pPr>
              <w:jc w:val="center"/>
              <w:rPr>
                <w:ins w:id="14879" w:author="Στάθης Καπ" w:date="2023-03-09T06:08:00Z"/>
                <w:sz w:val="16"/>
                <w:szCs w:val="16"/>
              </w:rPr>
            </w:pPr>
            <w:ins w:id="14880" w:author="Στάθης Καπ" w:date="2023-03-09T07:09:00Z">
              <w:r>
                <w:rPr>
                  <w:rFonts w:ascii="Calibri" w:hAnsi="Calibri" w:cs="Calibri"/>
                  <w:color w:val="000000"/>
                  <w:sz w:val="16"/>
                  <w:szCs w:val="16"/>
                </w:rPr>
                <w:t>770</w:t>
              </w:r>
            </w:ins>
          </w:p>
        </w:tc>
        <w:tc>
          <w:tcPr>
            <w:tcW w:w="454" w:type="dxa"/>
            <w:vAlign w:val="center"/>
          </w:tcPr>
          <w:p w14:paraId="7074FE8F" w14:textId="3636F6E8" w:rsidR="00494D04" w:rsidRPr="007E0F91" w:rsidRDefault="00494D04" w:rsidP="00494D04">
            <w:pPr>
              <w:jc w:val="center"/>
              <w:rPr>
                <w:ins w:id="14881" w:author="Στάθης Καπ" w:date="2023-03-09T06:08:00Z"/>
                <w:sz w:val="16"/>
                <w:szCs w:val="16"/>
              </w:rPr>
            </w:pPr>
            <w:ins w:id="14882" w:author="Στάθης Καπ" w:date="2023-03-09T07:09:00Z">
              <w:r>
                <w:rPr>
                  <w:rFonts w:ascii="Calibri" w:hAnsi="Calibri" w:cs="Calibri"/>
                  <w:color w:val="000000"/>
                  <w:sz w:val="16"/>
                  <w:szCs w:val="16"/>
                </w:rPr>
                <w:t>0</w:t>
              </w:r>
            </w:ins>
          </w:p>
        </w:tc>
        <w:tc>
          <w:tcPr>
            <w:tcW w:w="454" w:type="dxa"/>
            <w:vAlign w:val="center"/>
          </w:tcPr>
          <w:p w14:paraId="5356B400" w14:textId="37C5AEE8" w:rsidR="00494D04" w:rsidRPr="007E0F91" w:rsidRDefault="00494D04" w:rsidP="00494D04">
            <w:pPr>
              <w:jc w:val="center"/>
              <w:rPr>
                <w:ins w:id="14883" w:author="Στάθης Καπ" w:date="2023-03-09T06:08:00Z"/>
                <w:sz w:val="16"/>
                <w:szCs w:val="16"/>
              </w:rPr>
            </w:pPr>
            <w:ins w:id="14884" w:author="Στάθης Καπ" w:date="2023-03-09T07:09:00Z">
              <w:r>
                <w:rPr>
                  <w:rFonts w:ascii="Calibri" w:hAnsi="Calibri" w:cs="Calibri"/>
                  <w:color w:val="000000"/>
                  <w:sz w:val="16"/>
                  <w:szCs w:val="16"/>
                </w:rPr>
                <w:t>0.189</w:t>
              </w:r>
            </w:ins>
          </w:p>
        </w:tc>
        <w:tc>
          <w:tcPr>
            <w:tcW w:w="457" w:type="dxa"/>
            <w:tcBorders>
              <w:right w:val="single" w:sz="4" w:space="0" w:color="auto"/>
            </w:tcBorders>
            <w:vAlign w:val="center"/>
          </w:tcPr>
          <w:p w14:paraId="40444E2C" w14:textId="35D3C18A" w:rsidR="00494D04" w:rsidRPr="007E0F91" w:rsidRDefault="00494D04" w:rsidP="00494D04">
            <w:pPr>
              <w:jc w:val="center"/>
              <w:rPr>
                <w:ins w:id="14885" w:author="Στάθης Καπ" w:date="2023-03-09T06:08:00Z"/>
                <w:sz w:val="16"/>
                <w:szCs w:val="16"/>
              </w:rPr>
            </w:pPr>
            <w:ins w:id="14886" w:author="Στάθης Καπ" w:date="2023-03-09T07:09:00Z">
              <w:r>
                <w:rPr>
                  <w:rFonts w:ascii="Calibri" w:hAnsi="Calibri" w:cs="Calibri"/>
                  <w:color w:val="000000"/>
                  <w:sz w:val="16"/>
                  <w:szCs w:val="16"/>
                </w:rPr>
                <w:t>25.3</w:t>
              </w:r>
            </w:ins>
          </w:p>
        </w:tc>
        <w:tc>
          <w:tcPr>
            <w:tcW w:w="453" w:type="dxa"/>
            <w:tcBorders>
              <w:left w:val="single" w:sz="4" w:space="0" w:color="auto"/>
            </w:tcBorders>
            <w:vAlign w:val="center"/>
          </w:tcPr>
          <w:p w14:paraId="1777D696" w14:textId="06AB6755" w:rsidR="00494D04" w:rsidRPr="007E0F91" w:rsidRDefault="00494D04" w:rsidP="00494D04">
            <w:pPr>
              <w:jc w:val="center"/>
              <w:rPr>
                <w:ins w:id="14887" w:author="Στάθης Καπ" w:date="2023-03-09T06:08:00Z"/>
                <w:sz w:val="16"/>
                <w:szCs w:val="16"/>
              </w:rPr>
            </w:pPr>
            <w:ins w:id="14888" w:author="Στάθης Καπ" w:date="2023-03-09T07:09:00Z">
              <w:r>
                <w:rPr>
                  <w:rFonts w:ascii="Calibri" w:hAnsi="Calibri" w:cs="Calibri"/>
                  <w:color w:val="000000"/>
                  <w:sz w:val="16"/>
                  <w:szCs w:val="16"/>
                </w:rPr>
                <w:t>770</w:t>
              </w:r>
            </w:ins>
          </w:p>
        </w:tc>
        <w:tc>
          <w:tcPr>
            <w:tcW w:w="454" w:type="dxa"/>
            <w:vAlign w:val="center"/>
          </w:tcPr>
          <w:p w14:paraId="6B7001D8" w14:textId="5C2C517E" w:rsidR="00494D04" w:rsidRPr="007E0F91" w:rsidRDefault="00494D04" w:rsidP="00494D04">
            <w:pPr>
              <w:jc w:val="center"/>
              <w:rPr>
                <w:ins w:id="14889" w:author="Στάθης Καπ" w:date="2023-03-09T06:08:00Z"/>
                <w:sz w:val="16"/>
                <w:szCs w:val="16"/>
              </w:rPr>
            </w:pPr>
            <w:ins w:id="14890" w:author="Στάθης Καπ" w:date="2023-03-09T07:09:00Z">
              <w:r>
                <w:rPr>
                  <w:rFonts w:ascii="Calibri" w:hAnsi="Calibri" w:cs="Calibri"/>
                  <w:color w:val="000000"/>
                  <w:sz w:val="16"/>
                  <w:szCs w:val="16"/>
                </w:rPr>
                <w:t>0</w:t>
              </w:r>
            </w:ins>
          </w:p>
        </w:tc>
        <w:tc>
          <w:tcPr>
            <w:tcW w:w="454" w:type="dxa"/>
            <w:vAlign w:val="center"/>
          </w:tcPr>
          <w:p w14:paraId="4303B501" w14:textId="35DFA8D7" w:rsidR="00494D04" w:rsidRPr="007E0F91" w:rsidRDefault="00494D04" w:rsidP="00494D04">
            <w:pPr>
              <w:jc w:val="center"/>
              <w:rPr>
                <w:ins w:id="14891" w:author="Στάθης Καπ" w:date="2023-03-09T06:08:00Z"/>
                <w:sz w:val="16"/>
                <w:szCs w:val="16"/>
              </w:rPr>
            </w:pPr>
            <w:ins w:id="14892" w:author="Στάθης Καπ" w:date="2023-03-09T07:09:00Z">
              <w:r>
                <w:rPr>
                  <w:rFonts w:ascii="Calibri" w:hAnsi="Calibri" w:cs="Calibri"/>
                  <w:color w:val="000000"/>
                  <w:sz w:val="16"/>
                  <w:szCs w:val="16"/>
                </w:rPr>
                <w:t>0.197</w:t>
              </w:r>
            </w:ins>
          </w:p>
        </w:tc>
        <w:tc>
          <w:tcPr>
            <w:tcW w:w="454" w:type="dxa"/>
            <w:tcBorders>
              <w:right w:val="single" w:sz="4" w:space="0" w:color="auto"/>
            </w:tcBorders>
            <w:vAlign w:val="center"/>
          </w:tcPr>
          <w:p w14:paraId="0043B2D2" w14:textId="605D09E8" w:rsidR="00494D04" w:rsidRPr="007E0F91" w:rsidRDefault="00494D04" w:rsidP="00494D04">
            <w:pPr>
              <w:jc w:val="center"/>
              <w:rPr>
                <w:ins w:id="14893" w:author="Στάθης Καπ" w:date="2023-03-09T06:08:00Z"/>
                <w:sz w:val="16"/>
                <w:szCs w:val="16"/>
              </w:rPr>
            </w:pPr>
            <w:ins w:id="14894" w:author="Στάθης Καπ" w:date="2023-03-09T07:09:00Z">
              <w:r>
                <w:rPr>
                  <w:rFonts w:ascii="Calibri" w:hAnsi="Calibri" w:cs="Calibri"/>
                  <w:color w:val="000000"/>
                  <w:sz w:val="16"/>
                  <w:szCs w:val="16"/>
                </w:rPr>
                <w:t>22.13</w:t>
              </w:r>
            </w:ins>
          </w:p>
        </w:tc>
        <w:tc>
          <w:tcPr>
            <w:tcW w:w="453" w:type="dxa"/>
            <w:tcBorders>
              <w:left w:val="single" w:sz="4" w:space="0" w:color="auto"/>
            </w:tcBorders>
            <w:vAlign w:val="center"/>
          </w:tcPr>
          <w:p w14:paraId="402FD265" w14:textId="21C71148" w:rsidR="00494D04" w:rsidRPr="007E0F91" w:rsidRDefault="00494D04" w:rsidP="00494D04">
            <w:pPr>
              <w:jc w:val="center"/>
              <w:rPr>
                <w:ins w:id="14895" w:author="Στάθης Καπ" w:date="2023-03-09T06:08:00Z"/>
                <w:sz w:val="16"/>
                <w:szCs w:val="16"/>
              </w:rPr>
            </w:pPr>
            <w:ins w:id="14896" w:author="Στάθης Καπ" w:date="2023-03-09T07:09:00Z">
              <w:r>
                <w:rPr>
                  <w:rFonts w:ascii="Calibri" w:hAnsi="Calibri" w:cs="Calibri"/>
                  <w:color w:val="000000"/>
                  <w:sz w:val="16"/>
                  <w:szCs w:val="16"/>
                </w:rPr>
                <w:t>780</w:t>
              </w:r>
            </w:ins>
          </w:p>
        </w:tc>
        <w:tc>
          <w:tcPr>
            <w:tcW w:w="454" w:type="dxa"/>
            <w:vAlign w:val="center"/>
          </w:tcPr>
          <w:p w14:paraId="05A737B3" w14:textId="1E95B22D" w:rsidR="00494D04" w:rsidRPr="007E0F91" w:rsidRDefault="00494D04" w:rsidP="00494D04">
            <w:pPr>
              <w:jc w:val="center"/>
              <w:rPr>
                <w:ins w:id="14897" w:author="Στάθης Καπ" w:date="2023-03-09T06:08:00Z"/>
                <w:sz w:val="16"/>
                <w:szCs w:val="16"/>
              </w:rPr>
            </w:pPr>
            <w:ins w:id="14898" w:author="Στάθης Καπ" w:date="2023-03-09T07:09:00Z">
              <w:r>
                <w:rPr>
                  <w:rFonts w:ascii="Calibri" w:hAnsi="Calibri" w:cs="Calibri"/>
                  <w:color w:val="000000"/>
                  <w:sz w:val="16"/>
                  <w:szCs w:val="16"/>
                </w:rPr>
                <w:t>-1.3</w:t>
              </w:r>
            </w:ins>
          </w:p>
        </w:tc>
        <w:tc>
          <w:tcPr>
            <w:tcW w:w="454" w:type="dxa"/>
            <w:vAlign w:val="center"/>
          </w:tcPr>
          <w:p w14:paraId="7B108911" w14:textId="2CB29FC5" w:rsidR="00494D04" w:rsidRPr="007E0F91" w:rsidRDefault="00494D04" w:rsidP="00494D04">
            <w:pPr>
              <w:jc w:val="center"/>
              <w:rPr>
                <w:ins w:id="14899" w:author="Στάθης Καπ" w:date="2023-03-09T06:08:00Z"/>
                <w:sz w:val="16"/>
                <w:szCs w:val="16"/>
              </w:rPr>
            </w:pPr>
            <w:ins w:id="14900" w:author="Στάθης Καπ" w:date="2023-03-09T07:09:00Z">
              <w:r>
                <w:rPr>
                  <w:rFonts w:ascii="Calibri" w:hAnsi="Calibri" w:cs="Calibri"/>
                  <w:color w:val="000000"/>
                  <w:sz w:val="16"/>
                  <w:szCs w:val="16"/>
                </w:rPr>
                <w:t>0.184</w:t>
              </w:r>
            </w:ins>
          </w:p>
        </w:tc>
        <w:tc>
          <w:tcPr>
            <w:tcW w:w="461" w:type="dxa"/>
            <w:tcBorders>
              <w:right w:val="single" w:sz="4" w:space="0" w:color="auto"/>
            </w:tcBorders>
            <w:vAlign w:val="center"/>
          </w:tcPr>
          <w:p w14:paraId="44675679" w14:textId="5BA81A03" w:rsidR="00494D04" w:rsidRPr="007E0F91" w:rsidRDefault="00494D04" w:rsidP="00494D04">
            <w:pPr>
              <w:jc w:val="center"/>
              <w:rPr>
                <w:ins w:id="14901" w:author="Στάθης Καπ" w:date="2023-03-09T06:08:00Z"/>
                <w:sz w:val="16"/>
                <w:szCs w:val="16"/>
              </w:rPr>
            </w:pPr>
            <w:ins w:id="14902" w:author="Στάθης Καπ" w:date="2023-03-09T07:09:00Z">
              <w:r>
                <w:rPr>
                  <w:rFonts w:ascii="Calibri" w:hAnsi="Calibri" w:cs="Calibri"/>
                  <w:color w:val="000000"/>
                  <w:sz w:val="16"/>
                  <w:szCs w:val="16"/>
                </w:rPr>
                <w:t>27.27</w:t>
              </w:r>
            </w:ins>
          </w:p>
        </w:tc>
      </w:tr>
      <w:tr w:rsidR="00494D04" w14:paraId="529D9C80" w14:textId="77777777" w:rsidTr="009A40F4">
        <w:trPr>
          <w:trHeight w:val="170"/>
          <w:jc w:val="center"/>
          <w:ins w:id="14903"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391E0F78" w14:textId="4D665366" w:rsidR="00494D04" w:rsidRPr="007E0F91" w:rsidRDefault="00494D04" w:rsidP="00494D04">
            <w:pPr>
              <w:jc w:val="center"/>
              <w:rPr>
                <w:ins w:id="14904" w:author="Στάθης Καπ" w:date="2023-03-09T06:08:00Z"/>
                <w:sz w:val="16"/>
                <w:szCs w:val="16"/>
              </w:rPr>
            </w:pPr>
            <w:ins w:id="14905" w:author="Στάθης Καπ" w:date="2023-03-09T06:09:00Z">
              <w:r w:rsidRPr="009861B1">
                <w:rPr>
                  <w:rFonts w:ascii="Calibri" w:hAnsi="Calibri" w:cs="Calibri"/>
                  <w:color w:val="000000"/>
                  <w:sz w:val="16"/>
                  <w:szCs w:val="16"/>
                </w:rPr>
                <w:t>c202</w:t>
              </w:r>
            </w:ins>
          </w:p>
        </w:tc>
        <w:tc>
          <w:tcPr>
            <w:tcW w:w="565" w:type="dxa"/>
            <w:tcBorders>
              <w:left w:val="single" w:sz="4" w:space="0" w:color="auto"/>
            </w:tcBorders>
            <w:vAlign w:val="center"/>
          </w:tcPr>
          <w:p w14:paraId="5144522C" w14:textId="630804C6" w:rsidR="00494D04" w:rsidRPr="007E0F91" w:rsidRDefault="00494D04" w:rsidP="00494D04">
            <w:pPr>
              <w:jc w:val="center"/>
              <w:rPr>
                <w:ins w:id="14906" w:author="Στάθης Καπ" w:date="2023-03-09T06:08:00Z"/>
                <w:sz w:val="16"/>
                <w:szCs w:val="16"/>
              </w:rPr>
            </w:pPr>
            <w:ins w:id="14907" w:author="Στάθης Καπ" w:date="2023-03-09T07:09:00Z">
              <w:r>
                <w:rPr>
                  <w:rFonts w:ascii="Calibri" w:hAnsi="Calibri" w:cs="Calibri"/>
                  <w:color w:val="000000"/>
                  <w:sz w:val="16"/>
                  <w:szCs w:val="16"/>
                </w:rPr>
                <w:t>930</w:t>
              </w:r>
            </w:ins>
          </w:p>
        </w:tc>
        <w:tc>
          <w:tcPr>
            <w:tcW w:w="679" w:type="dxa"/>
            <w:tcBorders>
              <w:right w:val="single" w:sz="4" w:space="0" w:color="auto"/>
            </w:tcBorders>
            <w:vAlign w:val="center"/>
          </w:tcPr>
          <w:p w14:paraId="45114B2F" w14:textId="75120446" w:rsidR="00494D04" w:rsidRPr="007E0F91" w:rsidRDefault="00494D04" w:rsidP="00494D04">
            <w:pPr>
              <w:jc w:val="center"/>
              <w:rPr>
                <w:ins w:id="14908" w:author="Στάθης Καπ" w:date="2023-03-09T06:08:00Z"/>
                <w:sz w:val="16"/>
                <w:szCs w:val="16"/>
              </w:rPr>
            </w:pPr>
            <w:ins w:id="14909" w:author="Στάθης Καπ" w:date="2023-03-09T07:09:00Z">
              <w:r>
                <w:rPr>
                  <w:rFonts w:ascii="Calibri" w:hAnsi="Calibri" w:cs="Calibri"/>
                  <w:color w:val="000000"/>
                  <w:sz w:val="16"/>
                  <w:szCs w:val="16"/>
                </w:rPr>
                <w:t>910</w:t>
              </w:r>
            </w:ins>
          </w:p>
        </w:tc>
        <w:tc>
          <w:tcPr>
            <w:tcW w:w="453" w:type="dxa"/>
            <w:tcBorders>
              <w:left w:val="single" w:sz="4" w:space="0" w:color="auto"/>
            </w:tcBorders>
            <w:vAlign w:val="center"/>
          </w:tcPr>
          <w:p w14:paraId="437E24D0" w14:textId="2226D341" w:rsidR="00494D04" w:rsidRPr="007E0F91" w:rsidRDefault="00494D04" w:rsidP="00494D04">
            <w:pPr>
              <w:jc w:val="center"/>
              <w:rPr>
                <w:ins w:id="14910" w:author="Στάθης Καπ" w:date="2023-03-09T06:08:00Z"/>
                <w:sz w:val="16"/>
                <w:szCs w:val="16"/>
              </w:rPr>
            </w:pPr>
            <w:ins w:id="14911" w:author="Στάθης Καπ" w:date="2023-03-09T07:09:00Z">
              <w:r>
                <w:rPr>
                  <w:rFonts w:ascii="Calibri" w:hAnsi="Calibri" w:cs="Calibri"/>
                  <w:color w:val="000000"/>
                  <w:sz w:val="16"/>
                  <w:szCs w:val="16"/>
                </w:rPr>
                <w:t>830</w:t>
              </w:r>
            </w:ins>
          </w:p>
        </w:tc>
        <w:tc>
          <w:tcPr>
            <w:tcW w:w="708" w:type="dxa"/>
            <w:vAlign w:val="center"/>
          </w:tcPr>
          <w:p w14:paraId="59571820" w14:textId="31E07242" w:rsidR="00494D04" w:rsidRPr="007E0F91" w:rsidRDefault="00494D04" w:rsidP="00494D04">
            <w:pPr>
              <w:jc w:val="center"/>
              <w:rPr>
                <w:ins w:id="14912" w:author="Στάθης Καπ" w:date="2023-03-09T06:08:00Z"/>
                <w:sz w:val="16"/>
                <w:szCs w:val="16"/>
              </w:rPr>
            </w:pPr>
            <w:ins w:id="14913" w:author="Στάθης Καπ" w:date="2023-03-09T07:09:00Z">
              <w:r>
                <w:rPr>
                  <w:rFonts w:ascii="Calibri" w:hAnsi="Calibri" w:cs="Calibri"/>
                  <w:color w:val="000000"/>
                  <w:sz w:val="16"/>
                  <w:szCs w:val="16"/>
                </w:rPr>
                <w:t>10.75</w:t>
              </w:r>
            </w:ins>
          </w:p>
        </w:tc>
        <w:tc>
          <w:tcPr>
            <w:tcW w:w="652" w:type="dxa"/>
            <w:vMerge/>
            <w:tcBorders>
              <w:right w:val="single" w:sz="4" w:space="0" w:color="auto"/>
            </w:tcBorders>
            <w:vAlign w:val="center"/>
          </w:tcPr>
          <w:p w14:paraId="7D457849" w14:textId="77777777" w:rsidR="00494D04" w:rsidRPr="007E0F91" w:rsidRDefault="00494D04" w:rsidP="00494D04">
            <w:pPr>
              <w:jc w:val="center"/>
              <w:rPr>
                <w:ins w:id="14914" w:author="Στάθης Καπ" w:date="2023-03-09T06:08:00Z"/>
                <w:sz w:val="16"/>
                <w:szCs w:val="16"/>
              </w:rPr>
            </w:pPr>
          </w:p>
        </w:tc>
        <w:tc>
          <w:tcPr>
            <w:tcW w:w="453" w:type="dxa"/>
            <w:tcBorders>
              <w:left w:val="single" w:sz="4" w:space="0" w:color="auto"/>
            </w:tcBorders>
            <w:vAlign w:val="center"/>
          </w:tcPr>
          <w:p w14:paraId="6D24819A" w14:textId="35548462" w:rsidR="00494D04" w:rsidRPr="007E0F91" w:rsidRDefault="00494D04" w:rsidP="00494D04">
            <w:pPr>
              <w:jc w:val="center"/>
              <w:rPr>
                <w:ins w:id="14915" w:author="Στάθης Καπ" w:date="2023-03-09T06:08:00Z"/>
                <w:sz w:val="16"/>
                <w:szCs w:val="16"/>
              </w:rPr>
            </w:pPr>
            <w:ins w:id="14916" w:author="Στάθης Καπ" w:date="2023-03-09T07:09:00Z">
              <w:r>
                <w:rPr>
                  <w:rFonts w:ascii="Calibri" w:hAnsi="Calibri" w:cs="Calibri"/>
                  <w:color w:val="000000"/>
                  <w:sz w:val="16"/>
                  <w:szCs w:val="16"/>
                </w:rPr>
                <w:t>830</w:t>
              </w:r>
            </w:ins>
          </w:p>
        </w:tc>
        <w:tc>
          <w:tcPr>
            <w:tcW w:w="454" w:type="dxa"/>
            <w:vAlign w:val="center"/>
          </w:tcPr>
          <w:p w14:paraId="2C8CDF2B" w14:textId="49054396" w:rsidR="00494D04" w:rsidRPr="007E0F91" w:rsidRDefault="00494D04" w:rsidP="00494D04">
            <w:pPr>
              <w:jc w:val="center"/>
              <w:rPr>
                <w:ins w:id="14917" w:author="Στάθης Καπ" w:date="2023-03-09T06:08:00Z"/>
                <w:sz w:val="16"/>
                <w:szCs w:val="16"/>
              </w:rPr>
            </w:pPr>
            <w:ins w:id="14918" w:author="Στάθης Καπ" w:date="2023-03-09T07:09:00Z">
              <w:r>
                <w:rPr>
                  <w:rFonts w:ascii="Calibri" w:hAnsi="Calibri" w:cs="Calibri"/>
                  <w:color w:val="000000"/>
                  <w:sz w:val="16"/>
                  <w:szCs w:val="16"/>
                </w:rPr>
                <w:t>0</w:t>
              </w:r>
            </w:ins>
          </w:p>
        </w:tc>
        <w:tc>
          <w:tcPr>
            <w:tcW w:w="454" w:type="dxa"/>
            <w:vAlign w:val="center"/>
          </w:tcPr>
          <w:p w14:paraId="335A2F97" w14:textId="6CB74E40" w:rsidR="00494D04" w:rsidRPr="007E0F91" w:rsidRDefault="00494D04" w:rsidP="00494D04">
            <w:pPr>
              <w:jc w:val="center"/>
              <w:rPr>
                <w:ins w:id="14919" w:author="Στάθης Καπ" w:date="2023-03-09T06:08:00Z"/>
                <w:sz w:val="16"/>
                <w:szCs w:val="16"/>
              </w:rPr>
            </w:pPr>
            <w:ins w:id="14920" w:author="Στάθης Καπ" w:date="2023-03-09T07:09:00Z">
              <w:r>
                <w:rPr>
                  <w:rFonts w:ascii="Calibri" w:hAnsi="Calibri" w:cs="Calibri"/>
                  <w:color w:val="000000"/>
                  <w:sz w:val="16"/>
                  <w:szCs w:val="16"/>
                </w:rPr>
                <w:t>0.21</w:t>
              </w:r>
            </w:ins>
          </w:p>
        </w:tc>
        <w:tc>
          <w:tcPr>
            <w:tcW w:w="457" w:type="dxa"/>
            <w:tcBorders>
              <w:right w:val="single" w:sz="4" w:space="0" w:color="auto"/>
            </w:tcBorders>
            <w:vAlign w:val="center"/>
          </w:tcPr>
          <w:p w14:paraId="25E08BD3" w14:textId="4F41ED27" w:rsidR="00494D04" w:rsidRPr="007E0F91" w:rsidRDefault="00494D04" w:rsidP="00494D04">
            <w:pPr>
              <w:jc w:val="center"/>
              <w:rPr>
                <w:ins w:id="14921" w:author="Στάθης Καπ" w:date="2023-03-09T06:08:00Z"/>
                <w:sz w:val="16"/>
                <w:szCs w:val="16"/>
              </w:rPr>
            </w:pPr>
            <w:ins w:id="14922" w:author="Στάθης Καπ" w:date="2023-03-09T07:09:00Z">
              <w:r>
                <w:rPr>
                  <w:rFonts w:ascii="Calibri" w:hAnsi="Calibri" w:cs="Calibri"/>
                  <w:color w:val="000000"/>
                  <w:sz w:val="16"/>
                  <w:szCs w:val="16"/>
                </w:rPr>
                <w:t>25</w:t>
              </w:r>
            </w:ins>
          </w:p>
        </w:tc>
        <w:tc>
          <w:tcPr>
            <w:tcW w:w="453" w:type="dxa"/>
            <w:tcBorders>
              <w:left w:val="single" w:sz="4" w:space="0" w:color="auto"/>
            </w:tcBorders>
            <w:vAlign w:val="center"/>
          </w:tcPr>
          <w:p w14:paraId="3260DA92" w14:textId="715BD942" w:rsidR="00494D04" w:rsidRPr="007E0F91" w:rsidRDefault="00494D04" w:rsidP="00494D04">
            <w:pPr>
              <w:jc w:val="center"/>
              <w:rPr>
                <w:ins w:id="14923" w:author="Στάθης Καπ" w:date="2023-03-09T06:08:00Z"/>
                <w:sz w:val="16"/>
                <w:szCs w:val="16"/>
              </w:rPr>
            </w:pPr>
            <w:ins w:id="14924" w:author="Στάθης Καπ" w:date="2023-03-09T07:09:00Z">
              <w:r>
                <w:rPr>
                  <w:rFonts w:ascii="Calibri" w:hAnsi="Calibri" w:cs="Calibri"/>
                  <w:color w:val="000000"/>
                  <w:sz w:val="16"/>
                  <w:szCs w:val="16"/>
                </w:rPr>
                <w:t>840</w:t>
              </w:r>
            </w:ins>
          </w:p>
        </w:tc>
        <w:tc>
          <w:tcPr>
            <w:tcW w:w="454" w:type="dxa"/>
            <w:vAlign w:val="center"/>
          </w:tcPr>
          <w:p w14:paraId="48ADE05D" w14:textId="0CF9C935" w:rsidR="00494D04" w:rsidRPr="007E0F91" w:rsidRDefault="00494D04" w:rsidP="00494D04">
            <w:pPr>
              <w:jc w:val="center"/>
              <w:rPr>
                <w:ins w:id="14925" w:author="Στάθης Καπ" w:date="2023-03-09T06:08:00Z"/>
                <w:sz w:val="16"/>
                <w:szCs w:val="16"/>
              </w:rPr>
            </w:pPr>
            <w:ins w:id="14926" w:author="Στάθης Καπ" w:date="2023-03-09T07:09:00Z">
              <w:r>
                <w:rPr>
                  <w:rFonts w:ascii="Calibri" w:hAnsi="Calibri" w:cs="Calibri"/>
                  <w:color w:val="000000"/>
                  <w:sz w:val="16"/>
                  <w:szCs w:val="16"/>
                </w:rPr>
                <w:t>-1.2</w:t>
              </w:r>
            </w:ins>
          </w:p>
        </w:tc>
        <w:tc>
          <w:tcPr>
            <w:tcW w:w="454" w:type="dxa"/>
            <w:vAlign w:val="center"/>
          </w:tcPr>
          <w:p w14:paraId="51853B02" w14:textId="11D204A0" w:rsidR="00494D04" w:rsidRPr="007E0F91" w:rsidRDefault="00494D04" w:rsidP="00494D04">
            <w:pPr>
              <w:jc w:val="center"/>
              <w:rPr>
                <w:ins w:id="14927" w:author="Στάθης Καπ" w:date="2023-03-09T06:08:00Z"/>
                <w:sz w:val="16"/>
                <w:szCs w:val="16"/>
              </w:rPr>
            </w:pPr>
            <w:ins w:id="14928" w:author="Στάθης Καπ" w:date="2023-03-09T07:09:00Z">
              <w:r>
                <w:rPr>
                  <w:rFonts w:ascii="Calibri" w:hAnsi="Calibri" w:cs="Calibri"/>
                  <w:color w:val="000000"/>
                  <w:sz w:val="16"/>
                  <w:szCs w:val="16"/>
                </w:rPr>
                <w:t>0.209</w:t>
              </w:r>
            </w:ins>
          </w:p>
        </w:tc>
        <w:tc>
          <w:tcPr>
            <w:tcW w:w="454" w:type="dxa"/>
            <w:tcBorders>
              <w:right w:val="single" w:sz="4" w:space="0" w:color="auto"/>
            </w:tcBorders>
            <w:vAlign w:val="center"/>
          </w:tcPr>
          <w:p w14:paraId="7F3592CA" w14:textId="41083A7A" w:rsidR="00494D04" w:rsidRPr="007E0F91" w:rsidRDefault="00494D04" w:rsidP="00494D04">
            <w:pPr>
              <w:jc w:val="center"/>
              <w:rPr>
                <w:ins w:id="14929" w:author="Στάθης Καπ" w:date="2023-03-09T06:08:00Z"/>
                <w:sz w:val="16"/>
                <w:szCs w:val="16"/>
              </w:rPr>
            </w:pPr>
            <w:ins w:id="14930" w:author="Στάθης Καπ" w:date="2023-03-09T07:09:00Z">
              <w:r>
                <w:rPr>
                  <w:rFonts w:ascii="Calibri" w:hAnsi="Calibri" w:cs="Calibri"/>
                  <w:color w:val="000000"/>
                  <w:sz w:val="16"/>
                  <w:szCs w:val="16"/>
                </w:rPr>
                <w:t>25.36</w:t>
              </w:r>
            </w:ins>
          </w:p>
        </w:tc>
        <w:tc>
          <w:tcPr>
            <w:tcW w:w="453" w:type="dxa"/>
            <w:tcBorders>
              <w:left w:val="single" w:sz="4" w:space="0" w:color="auto"/>
            </w:tcBorders>
            <w:vAlign w:val="center"/>
          </w:tcPr>
          <w:p w14:paraId="454D5222" w14:textId="7D3CF47C" w:rsidR="00494D04" w:rsidRPr="007E0F91" w:rsidRDefault="00494D04" w:rsidP="00494D04">
            <w:pPr>
              <w:jc w:val="center"/>
              <w:rPr>
                <w:ins w:id="14931" w:author="Στάθης Καπ" w:date="2023-03-09T06:08:00Z"/>
                <w:sz w:val="16"/>
                <w:szCs w:val="16"/>
              </w:rPr>
            </w:pPr>
            <w:ins w:id="14932" w:author="Στάθης Καπ" w:date="2023-03-09T07:09:00Z">
              <w:r>
                <w:rPr>
                  <w:rFonts w:ascii="Calibri" w:hAnsi="Calibri" w:cs="Calibri"/>
                  <w:color w:val="000000"/>
                  <w:sz w:val="16"/>
                  <w:szCs w:val="16"/>
                </w:rPr>
                <w:t>810</w:t>
              </w:r>
            </w:ins>
          </w:p>
        </w:tc>
        <w:tc>
          <w:tcPr>
            <w:tcW w:w="454" w:type="dxa"/>
            <w:vAlign w:val="center"/>
          </w:tcPr>
          <w:p w14:paraId="4254BAD8" w14:textId="0656E1E1" w:rsidR="00494D04" w:rsidRPr="007E0F91" w:rsidRDefault="00494D04" w:rsidP="00494D04">
            <w:pPr>
              <w:jc w:val="center"/>
              <w:rPr>
                <w:ins w:id="14933" w:author="Στάθης Καπ" w:date="2023-03-09T06:08:00Z"/>
                <w:sz w:val="16"/>
                <w:szCs w:val="16"/>
              </w:rPr>
            </w:pPr>
            <w:ins w:id="14934" w:author="Στάθης Καπ" w:date="2023-03-09T07:09:00Z">
              <w:r>
                <w:rPr>
                  <w:rFonts w:ascii="Calibri" w:hAnsi="Calibri" w:cs="Calibri"/>
                  <w:color w:val="000000"/>
                  <w:sz w:val="16"/>
                  <w:szCs w:val="16"/>
                </w:rPr>
                <w:t>2.41</w:t>
              </w:r>
            </w:ins>
          </w:p>
        </w:tc>
        <w:tc>
          <w:tcPr>
            <w:tcW w:w="454" w:type="dxa"/>
            <w:vAlign w:val="center"/>
          </w:tcPr>
          <w:p w14:paraId="4790B7CD" w14:textId="5E695DA8" w:rsidR="00494D04" w:rsidRPr="007E0F91" w:rsidRDefault="00494D04" w:rsidP="00494D04">
            <w:pPr>
              <w:jc w:val="center"/>
              <w:rPr>
                <w:ins w:id="14935" w:author="Στάθης Καπ" w:date="2023-03-09T06:08:00Z"/>
                <w:sz w:val="16"/>
                <w:szCs w:val="16"/>
              </w:rPr>
            </w:pPr>
            <w:ins w:id="14936" w:author="Στάθης Καπ" w:date="2023-03-09T07:09:00Z">
              <w:r>
                <w:rPr>
                  <w:rFonts w:ascii="Calibri" w:hAnsi="Calibri" w:cs="Calibri"/>
                  <w:color w:val="000000"/>
                  <w:sz w:val="16"/>
                  <w:szCs w:val="16"/>
                </w:rPr>
                <w:t>0.242</w:t>
              </w:r>
            </w:ins>
          </w:p>
        </w:tc>
        <w:tc>
          <w:tcPr>
            <w:tcW w:w="461" w:type="dxa"/>
            <w:tcBorders>
              <w:right w:val="single" w:sz="4" w:space="0" w:color="auto"/>
            </w:tcBorders>
            <w:vAlign w:val="center"/>
          </w:tcPr>
          <w:p w14:paraId="15E80A51" w14:textId="0B3ADF16" w:rsidR="00494D04" w:rsidRPr="007E0F91" w:rsidRDefault="00494D04" w:rsidP="00494D04">
            <w:pPr>
              <w:jc w:val="center"/>
              <w:rPr>
                <w:ins w:id="14937" w:author="Στάθης Καπ" w:date="2023-03-09T06:08:00Z"/>
                <w:sz w:val="16"/>
                <w:szCs w:val="16"/>
              </w:rPr>
            </w:pPr>
            <w:ins w:id="14938" w:author="Στάθης Καπ" w:date="2023-03-09T07:09:00Z">
              <w:r>
                <w:rPr>
                  <w:rFonts w:ascii="Calibri" w:hAnsi="Calibri" w:cs="Calibri"/>
                  <w:color w:val="000000"/>
                  <w:sz w:val="16"/>
                  <w:szCs w:val="16"/>
                </w:rPr>
                <w:t>13.57</w:t>
              </w:r>
            </w:ins>
          </w:p>
        </w:tc>
      </w:tr>
      <w:tr w:rsidR="00494D04" w14:paraId="088C59B0" w14:textId="77777777" w:rsidTr="009A40F4">
        <w:trPr>
          <w:trHeight w:val="170"/>
          <w:jc w:val="center"/>
          <w:ins w:id="14939"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1E8A8510" w14:textId="699A58E1" w:rsidR="00494D04" w:rsidRPr="007E0F91" w:rsidRDefault="00494D04" w:rsidP="00494D04">
            <w:pPr>
              <w:jc w:val="center"/>
              <w:rPr>
                <w:ins w:id="14940" w:author="Στάθης Καπ" w:date="2023-03-09T06:08:00Z"/>
                <w:sz w:val="16"/>
                <w:szCs w:val="16"/>
              </w:rPr>
            </w:pPr>
            <w:ins w:id="14941" w:author="Στάθης Καπ" w:date="2023-03-09T06:09:00Z">
              <w:r w:rsidRPr="009861B1">
                <w:rPr>
                  <w:rFonts w:ascii="Calibri" w:hAnsi="Calibri" w:cs="Calibri"/>
                  <w:color w:val="000000"/>
                  <w:sz w:val="16"/>
                  <w:szCs w:val="16"/>
                </w:rPr>
                <w:t>c203</w:t>
              </w:r>
            </w:ins>
          </w:p>
        </w:tc>
        <w:tc>
          <w:tcPr>
            <w:tcW w:w="565" w:type="dxa"/>
            <w:tcBorders>
              <w:left w:val="single" w:sz="4" w:space="0" w:color="auto"/>
            </w:tcBorders>
            <w:vAlign w:val="center"/>
          </w:tcPr>
          <w:p w14:paraId="431F760E" w14:textId="76B05DC4" w:rsidR="00494D04" w:rsidRPr="007E0F91" w:rsidRDefault="00494D04" w:rsidP="00494D04">
            <w:pPr>
              <w:jc w:val="center"/>
              <w:rPr>
                <w:ins w:id="14942" w:author="Στάθης Καπ" w:date="2023-03-09T06:08:00Z"/>
                <w:sz w:val="16"/>
                <w:szCs w:val="16"/>
              </w:rPr>
            </w:pPr>
            <w:ins w:id="14943" w:author="Στάθης Καπ" w:date="2023-03-09T07:09:00Z">
              <w:r>
                <w:rPr>
                  <w:rFonts w:ascii="Calibri" w:hAnsi="Calibri" w:cs="Calibri"/>
                  <w:color w:val="000000"/>
                  <w:sz w:val="16"/>
                  <w:szCs w:val="16"/>
                </w:rPr>
                <w:t>960</w:t>
              </w:r>
            </w:ins>
          </w:p>
        </w:tc>
        <w:tc>
          <w:tcPr>
            <w:tcW w:w="679" w:type="dxa"/>
            <w:tcBorders>
              <w:right w:val="single" w:sz="4" w:space="0" w:color="auto"/>
            </w:tcBorders>
            <w:vAlign w:val="center"/>
          </w:tcPr>
          <w:p w14:paraId="2900CD41" w14:textId="09E584BE" w:rsidR="00494D04" w:rsidRPr="007E0F91" w:rsidRDefault="00494D04" w:rsidP="00494D04">
            <w:pPr>
              <w:jc w:val="center"/>
              <w:rPr>
                <w:ins w:id="14944" w:author="Στάθης Καπ" w:date="2023-03-09T06:08:00Z"/>
                <w:sz w:val="16"/>
                <w:szCs w:val="16"/>
              </w:rPr>
            </w:pPr>
            <w:ins w:id="14945" w:author="Στάθης Καπ" w:date="2023-03-09T07:09:00Z">
              <w:r>
                <w:rPr>
                  <w:rFonts w:ascii="Calibri" w:hAnsi="Calibri" w:cs="Calibri"/>
                  <w:color w:val="000000"/>
                  <w:sz w:val="16"/>
                  <w:szCs w:val="16"/>
                </w:rPr>
                <w:t>940</w:t>
              </w:r>
            </w:ins>
          </w:p>
        </w:tc>
        <w:tc>
          <w:tcPr>
            <w:tcW w:w="453" w:type="dxa"/>
            <w:tcBorders>
              <w:left w:val="single" w:sz="4" w:space="0" w:color="auto"/>
            </w:tcBorders>
            <w:vAlign w:val="center"/>
          </w:tcPr>
          <w:p w14:paraId="1ECF0C1C" w14:textId="480C4E45" w:rsidR="00494D04" w:rsidRPr="007E0F91" w:rsidRDefault="00494D04" w:rsidP="00494D04">
            <w:pPr>
              <w:jc w:val="center"/>
              <w:rPr>
                <w:ins w:id="14946" w:author="Στάθης Καπ" w:date="2023-03-09T06:08:00Z"/>
                <w:sz w:val="16"/>
                <w:szCs w:val="16"/>
              </w:rPr>
            </w:pPr>
            <w:ins w:id="14947" w:author="Στάθης Καπ" w:date="2023-03-09T07:09:00Z">
              <w:r>
                <w:rPr>
                  <w:rFonts w:ascii="Calibri" w:hAnsi="Calibri" w:cs="Calibri"/>
                  <w:color w:val="000000"/>
                  <w:sz w:val="16"/>
                  <w:szCs w:val="16"/>
                </w:rPr>
                <w:t>890</w:t>
              </w:r>
            </w:ins>
          </w:p>
        </w:tc>
        <w:tc>
          <w:tcPr>
            <w:tcW w:w="708" w:type="dxa"/>
            <w:vAlign w:val="center"/>
          </w:tcPr>
          <w:p w14:paraId="08104B51" w14:textId="3B3DB800" w:rsidR="00494D04" w:rsidRPr="007E0F91" w:rsidRDefault="00494D04" w:rsidP="00494D04">
            <w:pPr>
              <w:jc w:val="center"/>
              <w:rPr>
                <w:ins w:id="14948" w:author="Στάθης Καπ" w:date="2023-03-09T06:08:00Z"/>
                <w:sz w:val="16"/>
                <w:szCs w:val="16"/>
              </w:rPr>
            </w:pPr>
            <w:ins w:id="14949" w:author="Στάθης Καπ" w:date="2023-03-09T07:09:00Z">
              <w:r>
                <w:rPr>
                  <w:rFonts w:ascii="Calibri" w:hAnsi="Calibri" w:cs="Calibri"/>
                  <w:color w:val="000000"/>
                  <w:sz w:val="16"/>
                  <w:szCs w:val="16"/>
                </w:rPr>
                <w:t>7.29</w:t>
              </w:r>
            </w:ins>
          </w:p>
        </w:tc>
        <w:tc>
          <w:tcPr>
            <w:tcW w:w="652" w:type="dxa"/>
            <w:vMerge/>
            <w:tcBorders>
              <w:right w:val="single" w:sz="4" w:space="0" w:color="auto"/>
            </w:tcBorders>
            <w:vAlign w:val="center"/>
          </w:tcPr>
          <w:p w14:paraId="74261E4A" w14:textId="77777777" w:rsidR="00494D04" w:rsidRPr="007E0F91" w:rsidRDefault="00494D04" w:rsidP="00494D04">
            <w:pPr>
              <w:jc w:val="center"/>
              <w:rPr>
                <w:ins w:id="14950" w:author="Στάθης Καπ" w:date="2023-03-09T06:08:00Z"/>
                <w:sz w:val="16"/>
                <w:szCs w:val="16"/>
              </w:rPr>
            </w:pPr>
          </w:p>
        </w:tc>
        <w:tc>
          <w:tcPr>
            <w:tcW w:w="453" w:type="dxa"/>
            <w:tcBorders>
              <w:left w:val="single" w:sz="4" w:space="0" w:color="auto"/>
            </w:tcBorders>
            <w:vAlign w:val="center"/>
          </w:tcPr>
          <w:p w14:paraId="7565021A" w14:textId="20DF5CF7" w:rsidR="00494D04" w:rsidRPr="007E0F91" w:rsidRDefault="00494D04" w:rsidP="00494D04">
            <w:pPr>
              <w:jc w:val="center"/>
              <w:rPr>
                <w:ins w:id="14951" w:author="Στάθης Καπ" w:date="2023-03-09T06:08:00Z"/>
                <w:sz w:val="16"/>
                <w:szCs w:val="16"/>
              </w:rPr>
            </w:pPr>
            <w:ins w:id="14952" w:author="Στάθης Καπ" w:date="2023-03-09T07:09:00Z">
              <w:r>
                <w:rPr>
                  <w:rFonts w:ascii="Calibri" w:hAnsi="Calibri" w:cs="Calibri"/>
                  <w:color w:val="000000"/>
                  <w:sz w:val="16"/>
                  <w:szCs w:val="16"/>
                </w:rPr>
                <w:t>880</w:t>
              </w:r>
            </w:ins>
          </w:p>
        </w:tc>
        <w:tc>
          <w:tcPr>
            <w:tcW w:w="454" w:type="dxa"/>
            <w:vAlign w:val="center"/>
          </w:tcPr>
          <w:p w14:paraId="3F0E9E26" w14:textId="379F39AB" w:rsidR="00494D04" w:rsidRPr="007E0F91" w:rsidRDefault="00494D04" w:rsidP="00494D04">
            <w:pPr>
              <w:jc w:val="center"/>
              <w:rPr>
                <w:ins w:id="14953" w:author="Στάθης Καπ" w:date="2023-03-09T06:08:00Z"/>
                <w:sz w:val="16"/>
                <w:szCs w:val="16"/>
              </w:rPr>
            </w:pPr>
            <w:ins w:id="14954" w:author="Στάθης Καπ" w:date="2023-03-09T07:09:00Z">
              <w:r>
                <w:rPr>
                  <w:rFonts w:ascii="Calibri" w:hAnsi="Calibri" w:cs="Calibri"/>
                  <w:color w:val="000000"/>
                  <w:sz w:val="16"/>
                  <w:szCs w:val="16"/>
                </w:rPr>
                <w:t>1.12</w:t>
              </w:r>
            </w:ins>
          </w:p>
        </w:tc>
        <w:tc>
          <w:tcPr>
            <w:tcW w:w="454" w:type="dxa"/>
            <w:vAlign w:val="center"/>
          </w:tcPr>
          <w:p w14:paraId="2ED5F7A4" w14:textId="6CECF40A" w:rsidR="00494D04" w:rsidRPr="007E0F91" w:rsidRDefault="00494D04" w:rsidP="00494D04">
            <w:pPr>
              <w:jc w:val="center"/>
              <w:rPr>
                <w:ins w:id="14955" w:author="Στάθης Καπ" w:date="2023-03-09T06:08:00Z"/>
                <w:sz w:val="16"/>
                <w:szCs w:val="16"/>
              </w:rPr>
            </w:pPr>
            <w:ins w:id="14956" w:author="Στάθης Καπ" w:date="2023-03-09T07:09:00Z">
              <w:r>
                <w:rPr>
                  <w:rFonts w:ascii="Calibri" w:hAnsi="Calibri" w:cs="Calibri"/>
                  <w:color w:val="000000"/>
                  <w:sz w:val="16"/>
                  <w:szCs w:val="16"/>
                </w:rPr>
                <w:t>0.249</w:t>
              </w:r>
            </w:ins>
          </w:p>
        </w:tc>
        <w:tc>
          <w:tcPr>
            <w:tcW w:w="457" w:type="dxa"/>
            <w:tcBorders>
              <w:right w:val="single" w:sz="4" w:space="0" w:color="auto"/>
            </w:tcBorders>
            <w:vAlign w:val="center"/>
          </w:tcPr>
          <w:p w14:paraId="618A0E44" w14:textId="595B0EDB" w:rsidR="00494D04" w:rsidRPr="007E0F91" w:rsidRDefault="00494D04" w:rsidP="00494D04">
            <w:pPr>
              <w:jc w:val="center"/>
              <w:rPr>
                <w:ins w:id="14957" w:author="Στάθης Καπ" w:date="2023-03-09T06:08:00Z"/>
                <w:sz w:val="16"/>
                <w:szCs w:val="16"/>
              </w:rPr>
            </w:pPr>
            <w:ins w:id="14958" w:author="Στάθης Καπ" w:date="2023-03-09T07:09:00Z">
              <w:r>
                <w:rPr>
                  <w:rFonts w:ascii="Calibri" w:hAnsi="Calibri" w:cs="Calibri"/>
                  <w:color w:val="000000"/>
                  <w:sz w:val="16"/>
                  <w:szCs w:val="16"/>
                </w:rPr>
                <w:t>7.09</w:t>
              </w:r>
            </w:ins>
          </w:p>
        </w:tc>
        <w:tc>
          <w:tcPr>
            <w:tcW w:w="453" w:type="dxa"/>
            <w:tcBorders>
              <w:left w:val="single" w:sz="4" w:space="0" w:color="auto"/>
            </w:tcBorders>
            <w:vAlign w:val="center"/>
          </w:tcPr>
          <w:p w14:paraId="08522FAE" w14:textId="1581BC63" w:rsidR="00494D04" w:rsidRPr="007E0F91" w:rsidRDefault="00494D04" w:rsidP="00494D04">
            <w:pPr>
              <w:jc w:val="center"/>
              <w:rPr>
                <w:ins w:id="14959" w:author="Στάθης Καπ" w:date="2023-03-09T06:08:00Z"/>
                <w:sz w:val="16"/>
                <w:szCs w:val="16"/>
              </w:rPr>
            </w:pPr>
            <w:ins w:id="14960" w:author="Στάθης Καπ" w:date="2023-03-09T07:09:00Z">
              <w:r>
                <w:rPr>
                  <w:rFonts w:ascii="Calibri" w:hAnsi="Calibri" w:cs="Calibri"/>
                  <w:color w:val="000000"/>
                  <w:sz w:val="16"/>
                  <w:szCs w:val="16"/>
                </w:rPr>
                <w:t>900</w:t>
              </w:r>
            </w:ins>
          </w:p>
        </w:tc>
        <w:tc>
          <w:tcPr>
            <w:tcW w:w="454" w:type="dxa"/>
            <w:vAlign w:val="center"/>
          </w:tcPr>
          <w:p w14:paraId="53FBEC0B" w14:textId="78486B4A" w:rsidR="00494D04" w:rsidRPr="007E0F91" w:rsidRDefault="00494D04" w:rsidP="00494D04">
            <w:pPr>
              <w:jc w:val="center"/>
              <w:rPr>
                <w:ins w:id="14961" w:author="Στάθης Καπ" w:date="2023-03-09T06:08:00Z"/>
                <w:sz w:val="16"/>
                <w:szCs w:val="16"/>
              </w:rPr>
            </w:pPr>
            <w:ins w:id="14962" w:author="Στάθης Καπ" w:date="2023-03-09T07:09:00Z">
              <w:r>
                <w:rPr>
                  <w:rFonts w:ascii="Calibri" w:hAnsi="Calibri" w:cs="Calibri"/>
                  <w:color w:val="000000"/>
                  <w:sz w:val="16"/>
                  <w:szCs w:val="16"/>
                </w:rPr>
                <w:t>-1.12</w:t>
              </w:r>
            </w:ins>
          </w:p>
        </w:tc>
        <w:tc>
          <w:tcPr>
            <w:tcW w:w="454" w:type="dxa"/>
            <w:vAlign w:val="center"/>
          </w:tcPr>
          <w:p w14:paraId="029B46EE" w14:textId="42B97FE1" w:rsidR="00494D04" w:rsidRPr="007E0F91" w:rsidRDefault="00494D04" w:rsidP="00494D04">
            <w:pPr>
              <w:jc w:val="center"/>
              <w:rPr>
                <w:ins w:id="14963" w:author="Στάθης Καπ" w:date="2023-03-09T06:08:00Z"/>
                <w:sz w:val="16"/>
                <w:szCs w:val="16"/>
              </w:rPr>
            </w:pPr>
            <w:ins w:id="14964" w:author="Στάθης Καπ" w:date="2023-03-09T07:09:00Z">
              <w:r>
                <w:rPr>
                  <w:rFonts w:ascii="Calibri" w:hAnsi="Calibri" w:cs="Calibri"/>
                  <w:color w:val="000000"/>
                  <w:sz w:val="16"/>
                  <w:szCs w:val="16"/>
                </w:rPr>
                <w:t>0.224</w:t>
              </w:r>
            </w:ins>
          </w:p>
        </w:tc>
        <w:tc>
          <w:tcPr>
            <w:tcW w:w="454" w:type="dxa"/>
            <w:tcBorders>
              <w:right w:val="single" w:sz="4" w:space="0" w:color="auto"/>
            </w:tcBorders>
            <w:vAlign w:val="center"/>
          </w:tcPr>
          <w:p w14:paraId="19FCBF47" w14:textId="616BA584" w:rsidR="00494D04" w:rsidRPr="007E0F91" w:rsidRDefault="00494D04" w:rsidP="00494D04">
            <w:pPr>
              <w:jc w:val="center"/>
              <w:rPr>
                <w:ins w:id="14965" w:author="Στάθης Καπ" w:date="2023-03-09T06:08:00Z"/>
                <w:sz w:val="16"/>
                <w:szCs w:val="16"/>
              </w:rPr>
            </w:pPr>
            <w:ins w:id="14966" w:author="Στάθης Καπ" w:date="2023-03-09T07:09:00Z">
              <w:r>
                <w:rPr>
                  <w:rFonts w:ascii="Calibri" w:hAnsi="Calibri" w:cs="Calibri"/>
                  <w:color w:val="000000"/>
                  <w:sz w:val="16"/>
                  <w:szCs w:val="16"/>
                </w:rPr>
                <w:t>16.42</w:t>
              </w:r>
            </w:ins>
          </w:p>
        </w:tc>
        <w:tc>
          <w:tcPr>
            <w:tcW w:w="453" w:type="dxa"/>
            <w:tcBorders>
              <w:left w:val="single" w:sz="4" w:space="0" w:color="auto"/>
            </w:tcBorders>
            <w:vAlign w:val="center"/>
          </w:tcPr>
          <w:p w14:paraId="1042BDB9" w14:textId="60D9750D" w:rsidR="00494D04" w:rsidRPr="007E0F91" w:rsidRDefault="00494D04" w:rsidP="00494D04">
            <w:pPr>
              <w:jc w:val="center"/>
              <w:rPr>
                <w:ins w:id="14967" w:author="Στάθης Καπ" w:date="2023-03-09T06:08:00Z"/>
                <w:sz w:val="16"/>
                <w:szCs w:val="16"/>
              </w:rPr>
            </w:pPr>
            <w:ins w:id="14968" w:author="Στάθης Καπ" w:date="2023-03-09T07:09:00Z">
              <w:r>
                <w:rPr>
                  <w:rFonts w:ascii="Calibri" w:hAnsi="Calibri" w:cs="Calibri"/>
                  <w:color w:val="000000"/>
                  <w:sz w:val="16"/>
                  <w:szCs w:val="16"/>
                </w:rPr>
                <w:t>910</w:t>
              </w:r>
            </w:ins>
          </w:p>
        </w:tc>
        <w:tc>
          <w:tcPr>
            <w:tcW w:w="454" w:type="dxa"/>
            <w:vAlign w:val="center"/>
          </w:tcPr>
          <w:p w14:paraId="6B750BCA" w14:textId="07212E5D" w:rsidR="00494D04" w:rsidRPr="007E0F91" w:rsidRDefault="00494D04" w:rsidP="00494D04">
            <w:pPr>
              <w:jc w:val="center"/>
              <w:rPr>
                <w:ins w:id="14969" w:author="Στάθης Καπ" w:date="2023-03-09T06:08:00Z"/>
                <w:sz w:val="16"/>
                <w:szCs w:val="16"/>
              </w:rPr>
            </w:pPr>
            <w:ins w:id="14970" w:author="Στάθης Καπ" w:date="2023-03-09T07:09:00Z">
              <w:r>
                <w:rPr>
                  <w:rFonts w:ascii="Calibri" w:hAnsi="Calibri" w:cs="Calibri"/>
                  <w:color w:val="000000"/>
                  <w:sz w:val="16"/>
                  <w:szCs w:val="16"/>
                </w:rPr>
                <w:t>-2.25</w:t>
              </w:r>
            </w:ins>
          </w:p>
        </w:tc>
        <w:tc>
          <w:tcPr>
            <w:tcW w:w="454" w:type="dxa"/>
            <w:vAlign w:val="center"/>
          </w:tcPr>
          <w:p w14:paraId="04523D52" w14:textId="4FA90BA7" w:rsidR="00494D04" w:rsidRPr="007E0F91" w:rsidRDefault="00494D04" w:rsidP="00494D04">
            <w:pPr>
              <w:jc w:val="center"/>
              <w:rPr>
                <w:ins w:id="14971" w:author="Στάθης Καπ" w:date="2023-03-09T06:08:00Z"/>
                <w:sz w:val="16"/>
                <w:szCs w:val="16"/>
              </w:rPr>
            </w:pPr>
            <w:ins w:id="14972" w:author="Στάθης Καπ" w:date="2023-03-09T07:09:00Z">
              <w:r>
                <w:rPr>
                  <w:rFonts w:ascii="Calibri" w:hAnsi="Calibri" w:cs="Calibri"/>
                  <w:color w:val="000000"/>
                  <w:sz w:val="16"/>
                  <w:szCs w:val="16"/>
                </w:rPr>
                <w:t>0.194</w:t>
              </w:r>
            </w:ins>
          </w:p>
        </w:tc>
        <w:tc>
          <w:tcPr>
            <w:tcW w:w="461" w:type="dxa"/>
            <w:tcBorders>
              <w:right w:val="single" w:sz="4" w:space="0" w:color="auto"/>
            </w:tcBorders>
            <w:vAlign w:val="center"/>
          </w:tcPr>
          <w:p w14:paraId="62072CDB" w14:textId="2330E401" w:rsidR="00494D04" w:rsidRPr="007E0F91" w:rsidRDefault="00494D04" w:rsidP="00494D04">
            <w:pPr>
              <w:jc w:val="center"/>
              <w:rPr>
                <w:ins w:id="14973" w:author="Στάθης Καπ" w:date="2023-03-09T06:08:00Z"/>
                <w:sz w:val="16"/>
                <w:szCs w:val="16"/>
              </w:rPr>
            </w:pPr>
            <w:ins w:id="14974" w:author="Στάθης Καπ" w:date="2023-03-09T07:09:00Z">
              <w:r>
                <w:rPr>
                  <w:rFonts w:ascii="Calibri" w:hAnsi="Calibri" w:cs="Calibri"/>
                  <w:color w:val="000000"/>
                  <w:sz w:val="16"/>
                  <w:szCs w:val="16"/>
                </w:rPr>
                <w:t>27.61</w:t>
              </w:r>
            </w:ins>
          </w:p>
        </w:tc>
      </w:tr>
      <w:tr w:rsidR="00494D04" w14:paraId="4DF33882" w14:textId="77777777" w:rsidTr="009A40F4">
        <w:trPr>
          <w:trHeight w:val="170"/>
          <w:jc w:val="center"/>
          <w:ins w:id="14975"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5DA232A4" w14:textId="61508DFF" w:rsidR="00494D04" w:rsidRPr="007E0F91" w:rsidRDefault="00494D04" w:rsidP="00494D04">
            <w:pPr>
              <w:jc w:val="center"/>
              <w:rPr>
                <w:ins w:id="14976" w:author="Στάθης Καπ" w:date="2023-03-09T06:08:00Z"/>
                <w:sz w:val="16"/>
                <w:szCs w:val="16"/>
              </w:rPr>
            </w:pPr>
            <w:ins w:id="14977" w:author="Στάθης Καπ" w:date="2023-03-09T06:09:00Z">
              <w:r w:rsidRPr="009861B1">
                <w:rPr>
                  <w:rFonts w:ascii="Calibri" w:hAnsi="Calibri" w:cs="Calibri"/>
                  <w:color w:val="000000"/>
                  <w:sz w:val="16"/>
                  <w:szCs w:val="16"/>
                </w:rPr>
                <w:t>c204</w:t>
              </w:r>
            </w:ins>
          </w:p>
        </w:tc>
        <w:tc>
          <w:tcPr>
            <w:tcW w:w="565" w:type="dxa"/>
            <w:tcBorders>
              <w:left w:val="single" w:sz="4" w:space="0" w:color="auto"/>
            </w:tcBorders>
            <w:vAlign w:val="center"/>
          </w:tcPr>
          <w:p w14:paraId="327DACC6" w14:textId="30B5D563" w:rsidR="00494D04" w:rsidRPr="007E0F91" w:rsidRDefault="00494D04" w:rsidP="00494D04">
            <w:pPr>
              <w:jc w:val="center"/>
              <w:rPr>
                <w:ins w:id="14978" w:author="Στάθης Καπ" w:date="2023-03-09T06:08:00Z"/>
                <w:sz w:val="16"/>
                <w:szCs w:val="16"/>
              </w:rPr>
            </w:pPr>
            <w:ins w:id="14979" w:author="Στάθης Καπ" w:date="2023-03-09T07:09:00Z">
              <w:r>
                <w:rPr>
                  <w:rFonts w:ascii="Calibri" w:hAnsi="Calibri" w:cs="Calibri"/>
                  <w:color w:val="000000"/>
                  <w:sz w:val="16"/>
                  <w:szCs w:val="16"/>
                </w:rPr>
                <w:t>980</w:t>
              </w:r>
            </w:ins>
          </w:p>
        </w:tc>
        <w:tc>
          <w:tcPr>
            <w:tcW w:w="679" w:type="dxa"/>
            <w:tcBorders>
              <w:right w:val="single" w:sz="4" w:space="0" w:color="auto"/>
            </w:tcBorders>
            <w:vAlign w:val="center"/>
          </w:tcPr>
          <w:p w14:paraId="1A59F0B0" w14:textId="741A8FF8" w:rsidR="00494D04" w:rsidRPr="007E0F91" w:rsidRDefault="00494D04" w:rsidP="00494D04">
            <w:pPr>
              <w:jc w:val="center"/>
              <w:rPr>
                <w:ins w:id="14980" w:author="Στάθης Καπ" w:date="2023-03-09T06:08:00Z"/>
                <w:sz w:val="16"/>
                <w:szCs w:val="16"/>
              </w:rPr>
            </w:pPr>
            <w:ins w:id="14981" w:author="Στάθης Καπ" w:date="2023-03-09T07:09:00Z">
              <w:r>
                <w:rPr>
                  <w:rFonts w:ascii="Calibri" w:hAnsi="Calibri" w:cs="Calibri"/>
                  <w:color w:val="000000"/>
                  <w:sz w:val="16"/>
                  <w:szCs w:val="16"/>
                </w:rPr>
                <w:t>950</w:t>
              </w:r>
            </w:ins>
          </w:p>
        </w:tc>
        <w:tc>
          <w:tcPr>
            <w:tcW w:w="453" w:type="dxa"/>
            <w:tcBorders>
              <w:left w:val="single" w:sz="4" w:space="0" w:color="auto"/>
            </w:tcBorders>
            <w:vAlign w:val="center"/>
          </w:tcPr>
          <w:p w14:paraId="077351BA" w14:textId="6099855B" w:rsidR="00494D04" w:rsidRPr="007E0F91" w:rsidRDefault="00494D04" w:rsidP="00494D04">
            <w:pPr>
              <w:jc w:val="center"/>
              <w:rPr>
                <w:ins w:id="14982" w:author="Στάθης Καπ" w:date="2023-03-09T06:08:00Z"/>
                <w:sz w:val="16"/>
                <w:szCs w:val="16"/>
              </w:rPr>
            </w:pPr>
            <w:ins w:id="14983" w:author="Στάθης Καπ" w:date="2023-03-09T07:09:00Z">
              <w:r>
                <w:rPr>
                  <w:rFonts w:ascii="Calibri" w:hAnsi="Calibri" w:cs="Calibri"/>
                  <w:color w:val="000000"/>
                  <w:sz w:val="16"/>
                  <w:szCs w:val="16"/>
                </w:rPr>
                <w:t>920</w:t>
              </w:r>
            </w:ins>
          </w:p>
        </w:tc>
        <w:tc>
          <w:tcPr>
            <w:tcW w:w="708" w:type="dxa"/>
            <w:vAlign w:val="center"/>
          </w:tcPr>
          <w:p w14:paraId="6E13127A" w14:textId="50E1B4D5" w:rsidR="00494D04" w:rsidRPr="007E0F91" w:rsidRDefault="00494D04" w:rsidP="00494D04">
            <w:pPr>
              <w:jc w:val="center"/>
              <w:rPr>
                <w:ins w:id="14984" w:author="Στάθης Καπ" w:date="2023-03-09T06:08:00Z"/>
                <w:sz w:val="16"/>
                <w:szCs w:val="16"/>
              </w:rPr>
            </w:pPr>
            <w:ins w:id="14985" w:author="Στάθης Καπ" w:date="2023-03-09T07:09:00Z">
              <w:r>
                <w:rPr>
                  <w:rFonts w:ascii="Calibri" w:hAnsi="Calibri" w:cs="Calibri"/>
                  <w:color w:val="000000"/>
                  <w:sz w:val="16"/>
                  <w:szCs w:val="16"/>
                </w:rPr>
                <w:t>6.12</w:t>
              </w:r>
            </w:ins>
          </w:p>
        </w:tc>
        <w:tc>
          <w:tcPr>
            <w:tcW w:w="652" w:type="dxa"/>
            <w:vMerge/>
            <w:tcBorders>
              <w:right w:val="single" w:sz="4" w:space="0" w:color="auto"/>
            </w:tcBorders>
            <w:vAlign w:val="center"/>
          </w:tcPr>
          <w:p w14:paraId="6CB8BE37" w14:textId="77777777" w:rsidR="00494D04" w:rsidRPr="007E0F91" w:rsidRDefault="00494D04" w:rsidP="00494D04">
            <w:pPr>
              <w:jc w:val="center"/>
              <w:rPr>
                <w:ins w:id="14986" w:author="Στάθης Καπ" w:date="2023-03-09T06:08:00Z"/>
                <w:sz w:val="16"/>
                <w:szCs w:val="16"/>
              </w:rPr>
            </w:pPr>
          </w:p>
        </w:tc>
        <w:tc>
          <w:tcPr>
            <w:tcW w:w="453" w:type="dxa"/>
            <w:tcBorders>
              <w:left w:val="single" w:sz="4" w:space="0" w:color="auto"/>
            </w:tcBorders>
            <w:vAlign w:val="center"/>
          </w:tcPr>
          <w:p w14:paraId="06663367" w14:textId="1719514B" w:rsidR="00494D04" w:rsidRPr="007E0F91" w:rsidRDefault="00494D04" w:rsidP="00494D04">
            <w:pPr>
              <w:jc w:val="center"/>
              <w:rPr>
                <w:ins w:id="14987" w:author="Στάθης Καπ" w:date="2023-03-09T06:08:00Z"/>
                <w:sz w:val="16"/>
                <w:szCs w:val="16"/>
              </w:rPr>
            </w:pPr>
            <w:ins w:id="14988" w:author="Στάθης Καπ" w:date="2023-03-09T07:09:00Z">
              <w:r>
                <w:rPr>
                  <w:rFonts w:ascii="Calibri" w:hAnsi="Calibri" w:cs="Calibri"/>
                  <w:color w:val="000000"/>
                  <w:sz w:val="16"/>
                  <w:szCs w:val="16"/>
                </w:rPr>
                <w:t>910</w:t>
              </w:r>
            </w:ins>
          </w:p>
        </w:tc>
        <w:tc>
          <w:tcPr>
            <w:tcW w:w="454" w:type="dxa"/>
            <w:vAlign w:val="center"/>
          </w:tcPr>
          <w:p w14:paraId="19CEADCB" w14:textId="446D2544" w:rsidR="00494D04" w:rsidRPr="007E0F91" w:rsidRDefault="00494D04" w:rsidP="00494D04">
            <w:pPr>
              <w:jc w:val="center"/>
              <w:rPr>
                <w:ins w:id="14989" w:author="Στάθης Καπ" w:date="2023-03-09T06:08:00Z"/>
                <w:sz w:val="16"/>
                <w:szCs w:val="16"/>
              </w:rPr>
            </w:pPr>
            <w:ins w:id="14990" w:author="Στάθης Καπ" w:date="2023-03-09T07:09:00Z">
              <w:r>
                <w:rPr>
                  <w:rFonts w:ascii="Calibri" w:hAnsi="Calibri" w:cs="Calibri"/>
                  <w:color w:val="000000"/>
                  <w:sz w:val="16"/>
                  <w:szCs w:val="16"/>
                </w:rPr>
                <w:t>1.09</w:t>
              </w:r>
            </w:ins>
          </w:p>
        </w:tc>
        <w:tc>
          <w:tcPr>
            <w:tcW w:w="454" w:type="dxa"/>
            <w:vAlign w:val="center"/>
          </w:tcPr>
          <w:p w14:paraId="28EE0124" w14:textId="4621FF20" w:rsidR="00494D04" w:rsidRPr="007E0F91" w:rsidRDefault="00494D04" w:rsidP="00494D04">
            <w:pPr>
              <w:jc w:val="center"/>
              <w:rPr>
                <w:ins w:id="14991" w:author="Στάθης Καπ" w:date="2023-03-09T06:08:00Z"/>
                <w:sz w:val="16"/>
                <w:szCs w:val="16"/>
              </w:rPr>
            </w:pPr>
            <w:ins w:id="14992" w:author="Στάθης Καπ" w:date="2023-03-09T07:09:00Z">
              <w:r>
                <w:rPr>
                  <w:rFonts w:ascii="Calibri" w:hAnsi="Calibri" w:cs="Calibri"/>
                  <w:color w:val="000000"/>
                  <w:sz w:val="16"/>
                  <w:szCs w:val="16"/>
                </w:rPr>
                <w:t>0.214</w:t>
              </w:r>
            </w:ins>
          </w:p>
        </w:tc>
        <w:tc>
          <w:tcPr>
            <w:tcW w:w="457" w:type="dxa"/>
            <w:tcBorders>
              <w:right w:val="single" w:sz="4" w:space="0" w:color="auto"/>
            </w:tcBorders>
            <w:vAlign w:val="center"/>
          </w:tcPr>
          <w:p w14:paraId="4DAE84FD" w14:textId="2145526F" w:rsidR="00494D04" w:rsidRPr="007E0F91" w:rsidRDefault="00494D04" w:rsidP="00494D04">
            <w:pPr>
              <w:jc w:val="center"/>
              <w:rPr>
                <w:ins w:id="14993" w:author="Στάθης Καπ" w:date="2023-03-09T06:08:00Z"/>
                <w:sz w:val="16"/>
                <w:szCs w:val="16"/>
              </w:rPr>
            </w:pPr>
            <w:ins w:id="14994" w:author="Στάθης Καπ" w:date="2023-03-09T07:09:00Z">
              <w:r>
                <w:rPr>
                  <w:rFonts w:ascii="Calibri" w:hAnsi="Calibri" w:cs="Calibri"/>
                  <w:color w:val="000000"/>
                  <w:sz w:val="16"/>
                  <w:szCs w:val="16"/>
                </w:rPr>
                <w:t>22.18</w:t>
              </w:r>
            </w:ins>
          </w:p>
        </w:tc>
        <w:tc>
          <w:tcPr>
            <w:tcW w:w="453" w:type="dxa"/>
            <w:tcBorders>
              <w:left w:val="single" w:sz="4" w:space="0" w:color="auto"/>
            </w:tcBorders>
            <w:vAlign w:val="center"/>
          </w:tcPr>
          <w:p w14:paraId="3B30BF9E" w14:textId="4A1850C4" w:rsidR="00494D04" w:rsidRPr="007E0F91" w:rsidRDefault="00494D04" w:rsidP="00494D04">
            <w:pPr>
              <w:jc w:val="center"/>
              <w:rPr>
                <w:ins w:id="14995" w:author="Στάθης Καπ" w:date="2023-03-09T06:08:00Z"/>
                <w:sz w:val="16"/>
                <w:szCs w:val="16"/>
              </w:rPr>
            </w:pPr>
            <w:ins w:id="14996" w:author="Στάθης Καπ" w:date="2023-03-09T07:09:00Z">
              <w:r>
                <w:rPr>
                  <w:rFonts w:ascii="Calibri" w:hAnsi="Calibri" w:cs="Calibri"/>
                  <w:color w:val="000000"/>
                  <w:sz w:val="16"/>
                  <w:szCs w:val="16"/>
                </w:rPr>
                <w:t>880</w:t>
              </w:r>
            </w:ins>
          </w:p>
        </w:tc>
        <w:tc>
          <w:tcPr>
            <w:tcW w:w="454" w:type="dxa"/>
            <w:vAlign w:val="center"/>
          </w:tcPr>
          <w:p w14:paraId="5833E4D7" w14:textId="0E01FCAC" w:rsidR="00494D04" w:rsidRPr="007E0F91" w:rsidRDefault="00494D04" w:rsidP="00494D04">
            <w:pPr>
              <w:jc w:val="center"/>
              <w:rPr>
                <w:ins w:id="14997" w:author="Στάθης Καπ" w:date="2023-03-09T06:08:00Z"/>
                <w:sz w:val="16"/>
                <w:szCs w:val="16"/>
              </w:rPr>
            </w:pPr>
            <w:ins w:id="14998" w:author="Στάθης Καπ" w:date="2023-03-09T07:09:00Z">
              <w:r>
                <w:rPr>
                  <w:rFonts w:ascii="Calibri" w:hAnsi="Calibri" w:cs="Calibri"/>
                  <w:color w:val="000000"/>
                  <w:sz w:val="16"/>
                  <w:szCs w:val="16"/>
                </w:rPr>
                <w:t>4.35</w:t>
              </w:r>
            </w:ins>
          </w:p>
        </w:tc>
        <w:tc>
          <w:tcPr>
            <w:tcW w:w="454" w:type="dxa"/>
            <w:vAlign w:val="center"/>
          </w:tcPr>
          <w:p w14:paraId="59DF0124" w14:textId="28AB40D1" w:rsidR="00494D04" w:rsidRPr="007E0F91" w:rsidRDefault="00494D04" w:rsidP="00494D04">
            <w:pPr>
              <w:jc w:val="center"/>
              <w:rPr>
                <w:ins w:id="14999" w:author="Στάθης Καπ" w:date="2023-03-09T06:08:00Z"/>
                <w:sz w:val="16"/>
                <w:szCs w:val="16"/>
              </w:rPr>
            </w:pPr>
            <w:ins w:id="15000" w:author="Στάθης Καπ" w:date="2023-03-09T07:09:00Z">
              <w:r>
                <w:rPr>
                  <w:rFonts w:ascii="Calibri" w:hAnsi="Calibri" w:cs="Calibri"/>
                  <w:color w:val="000000"/>
                  <w:sz w:val="16"/>
                  <w:szCs w:val="16"/>
                </w:rPr>
                <w:t>0.227</w:t>
              </w:r>
            </w:ins>
          </w:p>
        </w:tc>
        <w:tc>
          <w:tcPr>
            <w:tcW w:w="454" w:type="dxa"/>
            <w:tcBorders>
              <w:right w:val="single" w:sz="4" w:space="0" w:color="auto"/>
            </w:tcBorders>
            <w:vAlign w:val="center"/>
          </w:tcPr>
          <w:p w14:paraId="5B3BB7A4" w14:textId="4CE25DAE" w:rsidR="00494D04" w:rsidRPr="007E0F91" w:rsidRDefault="00494D04" w:rsidP="00494D04">
            <w:pPr>
              <w:jc w:val="center"/>
              <w:rPr>
                <w:ins w:id="15001" w:author="Στάθης Καπ" w:date="2023-03-09T06:08:00Z"/>
                <w:sz w:val="16"/>
                <w:szCs w:val="16"/>
              </w:rPr>
            </w:pPr>
            <w:ins w:id="15002" w:author="Στάθης Καπ" w:date="2023-03-09T07:09:00Z">
              <w:r>
                <w:rPr>
                  <w:rFonts w:ascii="Calibri" w:hAnsi="Calibri" w:cs="Calibri"/>
                  <w:color w:val="000000"/>
                  <w:sz w:val="16"/>
                  <w:szCs w:val="16"/>
                </w:rPr>
                <w:t>17.45</w:t>
              </w:r>
            </w:ins>
          </w:p>
        </w:tc>
        <w:tc>
          <w:tcPr>
            <w:tcW w:w="453" w:type="dxa"/>
            <w:tcBorders>
              <w:left w:val="single" w:sz="4" w:space="0" w:color="auto"/>
            </w:tcBorders>
            <w:vAlign w:val="center"/>
          </w:tcPr>
          <w:p w14:paraId="1D00E832" w14:textId="1CB11A52" w:rsidR="00494D04" w:rsidRPr="007E0F91" w:rsidRDefault="00494D04" w:rsidP="00494D04">
            <w:pPr>
              <w:jc w:val="center"/>
              <w:rPr>
                <w:ins w:id="15003" w:author="Στάθης Καπ" w:date="2023-03-09T06:08:00Z"/>
                <w:sz w:val="16"/>
                <w:szCs w:val="16"/>
              </w:rPr>
            </w:pPr>
            <w:ins w:id="15004" w:author="Στάθης Καπ" w:date="2023-03-09T07:09:00Z">
              <w:r>
                <w:rPr>
                  <w:rFonts w:ascii="Calibri" w:hAnsi="Calibri" w:cs="Calibri"/>
                  <w:color w:val="000000"/>
                  <w:sz w:val="16"/>
                  <w:szCs w:val="16"/>
                </w:rPr>
                <w:t>870</w:t>
              </w:r>
            </w:ins>
          </w:p>
        </w:tc>
        <w:tc>
          <w:tcPr>
            <w:tcW w:w="454" w:type="dxa"/>
            <w:vAlign w:val="center"/>
          </w:tcPr>
          <w:p w14:paraId="46D882EE" w14:textId="5AEBFC57" w:rsidR="00494D04" w:rsidRPr="007E0F91" w:rsidRDefault="00494D04" w:rsidP="00494D04">
            <w:pPr>
              <w:jc w:val="center"/>
              <w:rPr>
                <w:ins w:id="15005" w:author="Στάθης Καπ" w:date="2023-03-09T06:08:00Z"/>
                <w:sz w:val="16"/>
                <w:szCs w:val="16"/>
              </w:rPr>
            </w:pPr>
            <w:ins w:id="15006" w:author="Στάθης Καπ" w:date="2023-03-09T07:09:00Z">
              <w:r>
                <w:rPr>
                  <w:rFonts w:ascii="Calibri" w:hAnsi="Calibri" w:cs="Calibri"/>
                  <w:color w:val="000000"/>
                  <w:sz w:val="16"/>
                  <w:szCs w:val="16"/>
                </w:rPr>
                <w:t>5.43</w:t>
              </w:r>
            </w:ins>
          </w:p>
        </w:tc>
        <w:tc>
          <w:tcPr>
            <w:tcW w:w="454" w:type="dxa"/>
            <w:vAlign w:val="center"/>
          </w:tcPr>
          <w:p w14:paraId="7B23CA36" w14:textId="6F15B159" w:rsidR="00494D04" w:rsidRPr="007E0F91" w:rsidRDefault="00494D04" w:rsidP="00494D04">
            <w:pPr>
              <w:jc w:val="center"/>
              <w:rPr>
                <w:ins w:id="15007" w:author="Στάθης Καπ" w:date="2023-03-09T06:08:00Z"/>
                <w:sz w:val="16"/>
                <w:szCs w:val="16"/>
              </w:rPr>
            </w:pPr>
            <w:ins w:id="15008" w:author="Στάθης Καπ" w:date="2023-03-09T07:09:00Z">
              <w:r>
                <w:rPr>
                  <w:rFonts w:ascii="Calibri" w:hAnsi="Calibri" w:cs="Calibri"/>
                  <w:color w:val="000000"/>
                  <w:sz w:val="16"/>
                  <w:szCs w:val="16"/>
                </w:rPr>
                <w:t>0.2</w:t>
              </w:r>
            </w:ins>
          </w:p>
        </w:tc>
        <w:tc>
          <w:tcPr>
            <w:tcW w:w="461" w:type="dxa"/>
            <w:tcBorders>
              <w:right w:val="single" w:sz="4" w:space="0" w:color="auto"/>
            </w:tcBorders>
            <w:vAlign w:val="center"/>
          </w:tcPr>
          <w:p w14:paraId="27116D15" w14:textId="2E4182F1" w:rsidR="00494D04" w:rsidRPr="007E0F91" w:rsidRDefault="00494D04" w:rsidP="00494D04">
            <w:pPr>
              <w:jc w:val="center"/>
              <w:rPr>
                <w:ins w:id="15009" w:author="Στάθης Καπ" w:date="2023-03-09T06:08:00Z"/>
                <w:sz w:val="16"/>
                <w:szCs w:val="16"/>
              </w:rPr>
            </w:pPr>
            <w:ins w:id="15010" w:author="Στάθης Καπ" w:date="2023-03-09T07:09:00Z">
              <w:r>
                <w:rPr>
                  <w:rFonts w:ascii="Calibri" w:hAnsi="Calibri" w:cs="Calibri"/>
                  <w:color w:val="000000"/>
                  <w:sz w:val="16"/>
                  <w:szCs w:val="16"/>
                </w:rPr>
                <w:t>27.27</w:t>
              </w:r>
            </w:ins>
          </w:p>
        </w:tc>
      </w:tr>
      <w:tr w:rsidR="00494D04" w14:paraId="41D233BB" w14:textId="77777777" w:rsidTr="009A40F4">
        <w:trPr>
          <w:trHeight w:val="170"/>
          <w:jc w:val="center"/>
          <w:ins w:id="15011"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2C6BCB37" w14:textId="6A645CCE" w:rsidR="00494D04" w:rsidRPr="007E0F91" w:rsidRDefault="00494D04" w:rsidP="00494D04">
            <w:pPr>
              <w:jc w:val="center"/>
              <w:rPr>
                <w:ins w:id="15012" w:author="Στάθης Καπ" w:date="2023-03-09T06:08:00Z"/>
                <w:sz w:val="16"/>
                <w:szCs w:val="16"/>
              </w:rPr>
            </w:pPr>
            <w:ins w:id="15013" w:author="Στάθης Καπ" w:date="2023-03-09T06:09:00Z">
              <w:r w:rsidRPr="009861B1">
                <w:rPr>
                  <w:rFonts w:ascii="Calibri" w:hAnsi="Calibri" w:cs="Calibri"/>
                  <w:color w:val="000000"/>
                  <w:sz w:val="16"/>
                  <w:szCs w:val="16"/>
                </w:rPr>
                <w:t>c205</w:t>
              </w:r>
            </w:ins>
          </w:p>
        </w:tc>
        <w:tc>
          <w:tcPr>
            <w:tcW w:w="565" w:type="dxa"/>
            <w:tcBorders>
              <w:left w:val="single" w:sz="4" w:space="0" w:color="auto"/>
            </w:tcBorders>
            <w:vAlign w:val="center"/>
          </w:tcPr>
          <w:p w14:paraId="3E5FD41F" w14:textId="6BAB2A00" w:rsidR="00494D04" w:rsidRPr="007E0F91" w:rsidRDefault="00494D04" w:rsidP="00494D04">
            <w:pPr>
              <w:jc w:val="center"/>
              <w:rPr>
                <w:ins w:id="15014" w:author="Στάθης Καπ" w:date="2023-03-09T06:08:00Z"/>
                <w:sz w:val="16"/>
                <w:szCs w:val="16"/>
              </w:rPr>
            </w:pPr>
            <w:ins w:id="15015" w:author="Στάθης Καπ" w:date="2023-03-09T07:09:00Z">
              <w:r>
                <w:rPr>
                  <w:rFonts w:ascii="Calibri" w:hAnsi="Calibri" w:cs="Calibri"/>
                  <w:color w:val="000000"/>
                  <w:sz w:val="16"/>
                  <w:szCs w:val="16"/>
                </w:rPr>
                <w:t>910</w:t>
              </w:r>
            </w:ins>
          </w:p>
        </w:tc>
        <w:tc>
          <w:tcPr>
            <w:tcW w:w="679" w:type="dxa"/>
            <w:tcBorders>
              <w:right w:val="single" w:sz="4" w:space="0" w:color="auto"/>
            </w:tcBorders>
            <w:vAlign w:val="center"/>
          </w:tcPr>
          <w:p w14:paraId="7D598C9D" w14:textId="1708FB1C" w:rsidR="00494D04" w:rsidRPr="007E0F91" w:rsidRDefault="00494D04" w:rsidP="00494D04">
            <w:pPr>
              <w:jc w:val="center"/>
              <w:rPr>
                <w:ins w:id="15016" w:author="Στάθης Καπ" w:date="2023-03-09T06:08:00Z"/>
                <w:sz w:val="16"/>
                <w:szCs w:val="16"/>
              </w:rPr>
            </w:pPr>
            <w:ins w:id="15017" w:author="Στάθης Καπ" w:date="2023-03-09T07:09:00Z">
              <w:r>
                <w:rPr>
                  <w:rFonts w:ascii="Calibri" w:hAnsi="Calibri" w:cs="Calibri"/>
                  <w:color w:val="000000"/>
                  <w:sz w:val="16"/>
                  <w:szCs w:val="16"/>
                </w:rPr>
                <w:t>900</w:t>
              </w:r>
            </w:ins>
          </w:p>
        </w:tc>
        <w:tc>
          <w:tcPr>
            <w:tcW w:w="453" w:type="dxa"/>
            <w:tcBorders>
              <w:left w:val="single" w:sz="4" w:space="0" w:color="auto"/>
            </w:tcBorders>
            <w:vAlign w:val="center"/>
          </w:tcPr>
          <w:p w14:paraId="6F745DB1" w14:textId="714C3753" w:rsidR="00494D04" w:rsidRPr="007E0F91" w:rsidRDefault="00494D04" w:rsidP="00494D04">
            <w:pPr>
              <w:jc w:val="center"/>
              <w:rPr>
                <w:ins w:id="15018" w:author="Στάθης Καπ" w:date="2023-03-09T06:08:00Z"/>
                <w:sz w:val="16"/>
                <w:szCs w:val="16"/>
              </w:rPr>
            </w:pPr>
            <w:ins w:id="15019" w:author="Στάθης Καπ" w:date="2023-03-09T07:09:00Z">
              <w:r>
                <w:rPr>
                  <w:rFonts w:ascii="Calibri" w:hAnsi="Calibri" w:cs="Calibri"/>
                  <w:color w:val="000000"/>
                  <w:sz w:val="16"/>
                  <w:szCs w:val="16"/>
                </w:rPr>
                <w:t>820</w:t>
              </w:r>
            </w:ins>
          </w:p>
        </w:tc>
        <w:tc>
          <w:tcPr>
            <w:tcW w:w="708" w:type="dxa"/>
            <w:vAlign w:val="center"/>
          </w:tcPr>
          <w:p w14:paraId="5E3B367A" w14:textId="79B5930B" w:rsidR="00494D04" w:rsidRPr="007E0F91" w:rsidRDefault="00494D04" w:rsidP="00494D04">
            <w:pPr>
              <w:jc w:val="center"/>
              <w:rPr>
                <w:ins w:id="15020" w:author="Στάθης Καπ" w:date="2023-03-09T06:08:00Z"/>
                <w:sz w:val="16"/>
                <w:szCs w:val="16"/>
              </w:rPr>
            </w:pPr>
            <w:ins w:id="15021" w:author="Στάθης Καπ" w:date="2023-03-09T07:09:00Z">
              <w:r>
                <w:rPr>
                  <w:rFonts w:ascii="Calibri" w:hAnsi="Calibri" w:cs="Calibri"/>
                  <w:color w:val="000000"/>
                  <w:sz w:val="16"/>
                  <w:szCs w:val="16"/>
                </w:rPr>
                <w:t>9.89</w:t>
              </w:r>
            </w:ins>
          </w:p>
        </w:tc>
        <w:tc>
          <w:tcPr>
            <w:tcW w:w="652" w:type="dxa"/>
            <w:vMerge/>
            <w:tcBorders>
              <w:right w:val="single" w:sz="4" w:space="0" w:color="auto"/>
            </w:tcBorders>
            <w:vAlign w:val="center"/>
          </w:tcPr>
          <w:p w14:paraId="20A5C4CF" w14:textId="77777777" w:rsidR="00494D04" w:rsidRPr="007E0F91" w:rsidRDefault="00494D04" w:rsidP="00494D04">
            <w:pPr>
              <w:jc w:val="center"/>
              <w:rPr>
                <w:ins w:id="15022" w:author="Στάθης Καπ" w:date="2023-03-09T06:08:00Z"/>
                <w:sz w:val="16"/>
                <w:szCs w:val="16"/>
              </w:rPr>
            </w:pPr>
          </w:p>
        </w:tc>
        <w:tc>
          <w:tcPr>
            <w:tcW w:w="453" w:type="dxa"/>
            <w:tcBorders>
              <w:left w:val="single" w:sz="4" w:space="0" w:color="auto"/>
            </w:tcBorders>
            <w:vAlign w:val="center"/>
          </w:tcPr>
          <w:p w14:paraId="127BEE8D" w14:textId="68F5B520" w:rsidR="00494D04" w:rsidRPr="007E0F91" w:rsidRDefault="00494D04" w:rsidP="00494D04">
            <w:pPr>
              <w:jc w:val="center"/>
              <w:rPr>
                <w:ins w:id="15023" w:author="Στάθης Καπ" w:date="2023-03-09T06:08:00Z"/>
                <w:sz w:val="16"/>
                <w:szCs w:val="16"/>
              </w:rPr>
            </w:pPr>
            <w:ins w:id="15024" w:author="Στάθης Καπ" w:date="2023-03-09T07:09:00Z">
              <w:r>
                <w:rPr>
                  <w:rFonts w:ascii="Calibri" w:hAnsi="Calibri" w:cs="Calibri"/>
                  <w:color w:val="000000"/>
                  <w:sz w:val="16"/>
                  <w:szCs w:val="16"/>
                </w:rPr>
                <w:t>830</w:t>
              </w:r>
            </w:ins>
          </w:p>
        </w:tc>
        <w:tc>
          <w:tcPr>
            <w:tcW w:w="454" w:type="dxa"/>
            <w:vAlign w:val="center"/>
          </w:tcPr>
          <w:p w14:paraId="377B574A" w14:textId="6BD09B09" w:rsidR="00494D04" w:rsidRPr="007E0F91" w:rsidRDefault="00494D04" w:rsidP="00494D04">
            <w:pPr>
              <w:jc w:val="center"/>
              <w:rPr>
                <w:ins w:id="15025" w:author="Στάθης Καπ" w:date="2023-03-09T06:08:00Z"/>
                <w:sz w:val="16"/>
                <w:szCs w:val="16"/>
              </w:rPr>
            </w:pPr>
            <w:ins w:id="15026" w:author="Στάθης Καπ" w:date="2023-03-09T07:09:00Z">
              <w:r>
                <w:rPr>
                  <w:rFonts w:ascii="Calibri" w:hAnsi="Calibri" w:cs="Calibri"/>
                  <w:color w:val="000000"/>
                  <w:sz w:val="16"/>
                  <w:szCs w:val="16"/>
                </w:rPr>
                <w:t>-1.22</w:t>
              </w:r>
            </w:ins>
          </w:p>
        </w:tc>
        <w:tc>
          <w:tcPr>
            <w:tcW w:w="454" w:type="dxa"/>
            <w:vAlign w:val="center"/>
          </w:tcPr>
          <w:p w14:paraId="11D070FA" w14:textId="5BE9DC8D" w:rsidR="00494D04" w:rsidRPr="007E0F91" w:rsidRDefault="00494D04" w:rsidP="00494D04">
            <w:pPr>
              <w:jc w:val="center"/>
              <w:rPr>
                <w:ins w:id="15027" w:author="Στάθης Καπ" w:date="2023-03-09T06:08:00Z"/>
                <w:sz w:val="16"/>
                <w:szCs w:val="16"/>
              </w:rPr>
            </w:pPr>
            <w:ins w:id="15028" w:author="Στάθης Καπ" w:date="2023-03-09T07:09:00Z">
              <w:r>
                <w:rPr>
                  <w:rFonts w:ascii="Calibri" w:hAnsi="Calibri" w:cs="Calibri"/>
                  <w:color w:val="000000"/>
                  <w:sz w:val="16"/>
                  <w:szCs w:val="16"/>
                </w:rPr>
                <w:t>0.189</w:t>
              </w:r>
            </w:ins>
          </w:p>
        </w:tc>
        <w:tc>
          <w:tcPr>
            <w:tcW w:w="457" w:type="dxa"/>
            <w:tcBorders>
              <w:right w:val="single" w:sz="4" w:space="0" w:color="auto"/>
            </w:tcBorders>
            <w:vAlign w:val="center"/>
          </w:tcPr>
          <w:p w14:paraId="048AD80D" w14:textId="35BEF885" w:rsidR="00494D04" w:rsidRPr="007E0F91" w:rsidRDefault="00494D04" w:rsidP="00494D04">
            <w:pPr>
              <w:jc w:val="center"/>
              <w:rPr>
                <w:ins w:id="15029" w:author="Στάθης Καπ" w:date="2023-03-09T06:08:00Z"/>
                <w:sz w:val="16"/>
                <w:szCs w:val="16"/>
              </w:rPr>
            </w:pPr>
            <w:ins w:id="15030" w:author="Στάθης Καπ" w:date="2023-03-09T07:09:00Z">
              <w:r>
                <w:rPr>
                  <w:rFonts w:ascii="Calibri" w:hAnsi="Calibri" w:cs="Calibri"/>
                  <w:color w:val="000000"/>
                  <w:sz w:val="16"/>
                  <w:szCs w:val="16"/>
                </w:rPr>
                <w:t>23.48</w:t>
              </w:r>
            </w:ins>
          </w:p>
        </w:tc>
        <w:tc>
          <w:tcPr>
            <w:tcW w:w="453" w:type="dxa"/>
            <w:tcBorders>
              <w:left w:val="single" w:sz="4" w:space="0" w:color="auto"/>
            </w:tcBorders>
            <w:vAlign w:val="center"/>
          </w:tcPr>
          <w:p w14:paraId="5D8F2B29" w14:textId="0C5528F7" w:rsidR="00494D04" w:rsidRPr="007E0F91" w:rsidRDefault="00494D04" w:rsidP="00494D04">
            <w:pPr>
              <w:jc w:val="center"/>
              <w:rPr>
                <w:ins w:id="15031" w:author="Στάθης Καπ" w:date="2023-03-09T06:08:00Z"/>
                <w:sz w:val="16"/>
                <w:szCs w:val="16"/>
              </w:rPr>
            </w:pPr>
            <w:ins w:id="15032" w:author="Στάθης Καπ" w:date="2023-03-09T07:09:00Z">
              <w:r>
                <w:rPr>
                  <w:rFonts w:ascii="Calibri" w:hAnsi="Calibri" w:cs="Calibri"/>
                  <w:color w:val="000000"/>
                  <w:sz w:val="16"/>
                  <w:szCs w:val="16"/>
                </w:rPr>
                <w:t>840</w:t>
              </w:r>
            </w:ins>
          </w:p>
        </w:tc>
        <w:tc>
          <w:tcPr>
            <w:tcW w:w="454" w:type="dxa"/>
            <w:vAlign w:val="center"/>
          </w:tcPr>
          <w:p w14:paraId="5877A5D3" w14:textId="4290277A" w:rsidR="00494D04" w:rsidRPr="007E0F91" w:rsidRDefault="00494D04" w:rsidP="00494D04">
            <w:pPr>
              <w:jc w:val="center"/>
              <w:rPr>
                <w:ins w:id="15033" w:author="Στάθης Καπ" w:date="2023-03-09T06:08:00Z"/>
                <w:sz w:val="16"/>
                <w:szCs w:val="16"/>
              </w:rPr>
            </w:pPr>
            <w:ins w:id="15034" w:author="Στάθης Καπ" w:date="2023-03-09T07:09:00Z">
              <w:r>
                <w:rPr>
                  <w:rFonts w:ascii="Calibri" w:hAnsi="Calibri" w:cs="Calibri"/>
                  <w:color w:val="000000"/>
                  <w:sz w:val="16"/>
                  <w:szCs w:val="16"/>
                </w:rPr>
                <w:t>-2.44</w:t>
              </w:r>
            </w:ins>
          </w:p>
        </w:tc>
        <w:tc>
          <w:tcPr>
            <w:tcW w:w="454" w:type="dxa"/>
            <w:vAlign w:val="center"/>
          </w:tcPr>
          <w:p w14:paraId="01217901" w14:textId="5F001D33" w:rsidR="00494D04" w:rsidRPr="007E0F91" w:rsidRDefault="00494D04" w:rsidP="00494D04">
            <w:pPr>
              <w:jc w:val="center"/>
              <w:rPr>
                <w:ins w:id="15035" w:author="Στάθης Καπ" w:date="2023-03-09T06:08:00Z"/>
                <w:sz w:val="16"/>
                <w:szCs w:val="16"/>
              </w:rPr>
            </w:pPr>
            <w:ins w:id="15036" w:author="Στάθης Καπ" w:date="2023-03-09T07:09:00Z">
              <w:r>
                <w:rPr>
                  <w:rFonts w:ascii="Calibri" w:hAnsi="Calibri" w:cs="Calibri"/>
                  <w:color w:val="000000"/>
                  <w:sz w:val="16"/>
                  <w:szCs w:val="16"/>
                </w:rPr>
                <w:t>0.2</w:t>
              </w:r>
            </w:ins>
          </w:p>
        </w:tc>
        <w:tc>
          <w:tcPr>
            <w:tcW w:w="454" w:type="dxa"/>
            <w:tcBorders>
              <w:right w:val="single" w:sz="4" w:space="0" w:color="auto"/>
            </w:tcBorders>
            <w:vAlign w:val="center"/>
          </w:tcPr>
          <w:p w14:paraId="7C2BDDAC" w14:textId="226D238B" w:rsidR="00494D04" w:rsidRPr="007E0F91" w:rsidRDefault="00494D04" w:rsidP="00494D04">
            <w:pPr>
              <w:jc w:val="center"/>
              <w:rPr>
                <w:ins w:id="15037" w:author="Στάθης Καπ" w:date="2023-03-09T06:08:00Z"/>
                <w:sz w:val="16"/>
                <w:szCs w:val="16"/>
              </w:rPr>
            </w:pPr>
            <w:ins w:id="15038" w:author="Στάθης Καπ" w:date="2023-03-09T07:09:00Z">
              <w:r>
                <w:rPr>
                  <w:rFonts w:ascii="Calibri" w:hAnsi="Calibri" w:cs="Calibri"/>
                  <w:color w:val="000000"/>
                  <w:sz w:val="16"/>
                  <w:szCs w:val="16"/>
                </w:rPr>
                <w:t>19.03</w:t>
              </w:r>
            </w:ins>
          </w:p>
        </w:tc>
        <w:tc>
          <w:tcPr>
            <w:tcW w:w="453" w:type="dxa"/>
            <w:tcBorders>
              <w:left w:val="single" w:sz="4" w:space="0" w:color="auto"/>
            </w:tcBorders>
            <w:vAlign w:val="center"/>
          </w:tcPr>
          <w:p w14:paraId="39E4062C" w14:textId="286D4292" w:rsidR="00494D04" w:rsidRPr="007E0F91" w:rsidRDefault="00494D04" w:rsidP="00494D04">
            <w:pPr>
              <w:jc w:val="center"/>
              <w:rPr>
                <w:ins w:id="15039" w:author="Στάθης Καπ" w:date="2023-03-09T06:08:00Z"/>
                <w:sz w:val="16"/>
                <w:szCs w:val="16"/>
              </w:rPr>
            </w:pPr>
            <w:ins w:id="15040" w:author="Στάθης Καπ" w:date="2023-03-09T07:09:00Z">
              <w:r>
                <w:rPr>
                  <w:rFonts w:ascii="Calibri" w:hAnsi="Calibri" w:cs="Calibri"/>
                  <w:color w:val="000000"/>
                  <w:sz w:val="16"/>
                  <w:szCs w:val="16"/>
                </w:rPr>
                <w:t>850</w:t>
              </w:r>
            </w:ins>
          </w:p>
        </w:tc>
        <w:tc>
          <w:tcPr>
            <w:tcW w:w="454" w:type="dxa"/>
            <w:vAlign w:val="center"/>
          </w:tcPr>
          <w:p w14:paraId="7BCDA092" w14:textId="404A772F" w:rsidR="00494D04" w:rsidRPr="007E0F91" w:rsidRDefault="00494D04" w:rsidP="00494D04">
            <w:pPr>
              <w:jc w:val="center"/>
              <w:rPr>
                <w:ins w:id="15041" w:author="Στάθης Καπ" w:date="2023-03-09T06:08:00Z"/>
                <w:sz w:val="16"/>
                <w:szCs w:val="16"/>
              </w:rPr>
            </w:pPr>
            <w:ins w:id="15042" w:author="Στάθης Καπ" w:date="2023-03-09T07:09:00Z">
              <w:r>
                <w:rPr>
                  <w:rFonts w:ascii="Calibri" w:hAnsi="Calibri" w:cs="Calibri"/>
                  <w:color w:val="000000"/>
                  <w:sz w:val="16"/>
                  <w:szCs w:val="16"/>
                </w:rPr>
                <w:t>-3.66</w:t>
              </w:r>
            </w:ins>
          </w:p>
        </w:tc>
        <w:tc>
          <w:tcPr>
            <w:tcW w:w="454" w:type="dxa"/>
            <w:vAlign w:val="center"/>
          </w:tcPr>
          <w:p w14:paraId="1A95F209" w14:textId="20C57182" w:rsidR="00494D04" w:rsidRPr="007E0F91" w:rsidRDefault="00494D04" w:rsidP="00494D04">
            <w:pPr>
              <w:jc w:val="center"/>
              <w:rPr>
                <w:ins w:id="15043" w:author="Στάθης Καπ" w:date="2023-03-09T06:08:00Z"/>
                <w:sz w:val="16"/>
                <w:szCs w:val="16"/>
              </w:rPr>
            </w:pPr>
            <w:ins w:id="15044" w:author="Στάθης Καπ" w:date="2023-03-09T07:09:00Z">
              <w:r>
                <w:rPr>
                  <w:rFonts w:ascii="Calibri" w:hAnsi="Calibri" w:cs="Calibri"/>
                  <w:color w:val="000000"/>
                  <w:sz w:val="16"/>
                  <w:szCs w:val="16"/>
                </w:rPr>
                <w:t>0.179</w:t>
              </w:r>
            </w:ins>
          </w:p>
        </w:tc>
        <w:tc>
          <w:tcPr>
            <w:tcW w:w="461" w:type="dxa"/>
            <w:tcBorders>
              <w:right w:val="single" w:sz="4" w:space="0" w:color="auto"/>
            </w:tcBorders>
            <w:vAlign w:val="center"/>
          </w:tcPr>
          <w:p w14:paraId="0572F374" w14:textId="51A03D80" w:rsidR="00494D04" w:rsidRPr="007E0F91" w:rsidRDefault="00494D04" w:rsidP="00494D04">
            <w:pPr>
              <w:jc w:val="center"/>
              <w:rPr>
                <w:ins w:id="15045" w:author="Στάθης Καπ" w:date="2023-03-09T06:08:00Z"/>
                <w:sz w:val="16"/>
                <w:szCs w:val="16"/>
              </w:rPr>
            </w:pPr>
            <w:ins w:id="15046" w:author="Στάθης Καπ" w:date="2023-03-09T07:09:00Z">
              <w:r>
                <w:rPr>
                  <w:rFonts w:ascii="Calibri" w:hAnsi="Calibri" w:cs="Calibri"/>
                  <w:color w:val="000000"/>
                  <w:sz w:val="16"/>
                  <w:szCs w:val="16"/>
                </w:rPr>
                <w:t>27.53</w:t>
              </w:r>
            </w:ins>
          </w:p>
        </w:tc>
      </w:tr>
      <w:tr w:rsidR="00494D04" w14:paraId="2C578107" w14:textId="77777777" w:rsidTr="009A40F4">
        <w:trPr>
          <w:trHeight w:val="170"/>
          <w:jc w:val="center"/>
          <w:ins w:id="15047"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5CAA18A6" w14:textId="27493DA1" w:rsidR="00494D04" w:rsidRPr="007E0F91" w:rsidRDefault="00494D04" w:rsidP="00494D04">
            <w:pPr>
              <w:jc w:val="center"/>
              <w:rPr>
                <w:ins w:id="15048" w:author="Στάθης Καπ" w:date="2023-03-09T06:08:00Z"/>
                <w:sz w:val="16"/>
                <w:szCs w:val="16"/>
              </w:rPr>
            </w:pPr>
            <w:ins w:id="15049" w:author="Στάθης Καπ" w:date="2023-03-09T06:09:00Z">
              <w:r w:rsidRPr="009861B1">
                <w:rPr>
                  <w:rFonts w:ascii="Calibri" w:hAnsi="Calibri" w:cs="Calibri"/>
                  <w:color w:val="000000"/>
                  <w:sz w:val="16"/>
                  <w:szCs w:val="16"/>
                </w:rPr>
                <w:t>c206</w:t>
              </w:r>
            </w:ins>
          </w:p>
        </w:tc>
        <w:tc>
          <w:tcPr>
            <w:tcW w:w="565" w:type="dxa"/>
            <w:tcBorders>
              <w:left w:val="single" w:sz="4" w:space="0" w:color="auto"/>
            </w:tcBorders>
            <w:vAlign w:val="center"/>
          </w:tcPr>
          <w:p w14:paraId="04807C6A" w14:textId="1E9D3E95" w:rsidR="00494D04" w:rsidRPr="007E0F91" w:rsidRDefault="00494D04" w:rsidP="00494D04">
            <w:pPr>
              <w:jc w:val="center"/>
              <w:rPr>
                <w:ins w:id="15050" w:author="Στάθης Καπ" w:date="2023-03-09T06:08:00Z"/>
                <w:sz w:val="16"/>
                <w:szCs w:val="16"/>
              </w:rPr>
            </w:pPr>
            <w:ins w:id="15051" w:author="Στάθης Καπ" w:date="2023-03-09T07:09:00Z">
              <w:r>
                <w:rPr>
                  <w:rFonts w:ascii="Calibri" w:hAnsi="Calibri" w:cs="Calibri"/>
                  <w:color w:val="000000"/>
                  <w:sz w:val="16"/>
                  <w:szCs w:val="16"/>
                </w:rPr>
                <w:t>930</w:t>
              </w:r>
            </w:ins>
          </w:p>
        </w:tc>
        <w:tc>
          <w:tcPr>
            <w:tcW w:w="679" w:type="dxa"/>
            <w:tcBorders>
              <w:right w:val="single" w:sz="4" w:space="0" w:color="auto"/>
            </w:tcBorders>
            <w:vAlign w:val="center"/>
          </w:tcPr>
          <w:p w14:paraId="50319565" w14:textId="0BBEA983" w:rsidR="00494D04" w:rsidRPr="007E0F91" w:rsidRDefault="00494D04" w:rsidP="00494D04">
            <w:pPr>
              <w:jc w:val="center"/>
              <w:rPr>
                <w:ins w:id="15052" w:author="Στάθης Καπ" w:date="2023-03-09T06:08:00Z"/>
                <w:sz w:val="16"/>
                <w:szCs w:val="16"/>
              </w:rPr>
            </w:pPr>
            <w:ins w:id="15053" w:author="Στάθης Καπ" w:date="2023-03-09T07:09:00Z">
              <w:r>
                <w:rPr>
                  <w:rFonts w:ascii="Calibri" w:hAnsi="Calibri" w:cs="Calibri"/>
                  <w:color w:val="000000"/>
                  <w:sz w:val="16"/>
                  <w:szCs w:val="16"/>
                </w:rPr>
                <w:t>910</w:t>
              </w:r>
            </w:ins>
          </w:p>
        </w:tc>
        <w:tc>
          <w:tcPr>
            <w:tcW w:w="453" w:type="dxa"/>
            <w:tcBorders>
              <w:left w:val="single" w:sz="4" w:space="0" w:color="auto"/>
            </w:tcBorders>
            <w:vAlign w:val="center"/>
          </w:tcPr>
          <w:p w14:paraId="193D27F3" w14:textId="53712088" w:rsidR="00494D04" w:rsidRPr="007E0F91" w:rsidRDefault="00494D04" w:rsidP="00494D04">
            <w:pPr>
              <w:jc w:val="center"/>
              <w:rPr>
                <w:ins w:id="15054" w:author="Στάθης Καπ" w:date="2023-03-09T06:08:00Z"/>
                <w:sz w:val="16"/>
                <w:szCs w:val="16"/>
              </w:rPr>
            </w:pPr>
            <w:ins w:id="15055" w:author="Στάθης Καπ" w:date="2023-03-09T07:09:00Z">
              <w:r>
                <w:rPr>
                  <w:rFonts w:ascii="Calibri" w:hAnsi="Calibri" w:cs="Calibri"/>
                  <w:color w:val="000000"/>
                  <w:sz w:val="16"/>
                  <w:szCs w:val="16"/>
                </w:rPr>
                <w:t>880</w:t>
              </w:r>
            </w:ins>
          </w:p>
        </w:tc>
        <w:tc>
          <w:tcPr>
            <w:tcW w:w="708" w:type="dxa"/>
            <w:vAlign w:val="center"/>
          </w:tcPr>
          <w:p w14:paraId="5A324A1A" w14:textId="4C79BBC6" w:rsidR="00494D04" w:rsidRPr="007E0F91" w:rsidRDefault="00494D04" w:rsidP="00494D04">
            <w:pPr>
              <w:jc w:val="center"/>
              <w:rPr>
                <w:ins w:id="15056" w:author="Στάθης Καπ" w:date="2023-03-09T06:08:00Z"/>
                <w:sz w:val="16"/>
                <w:szCs w:val="16"/>
              </w:rPr>
            </w:pPr>
            <w:ins w:id="15057" w:author="Στάθης Καπ" w:date="2023-03-09T07:09:00Z">
              <w:r>
                <w:rPr>
                  <w:rFonts w:ascii="Calibri" w:hAnsi="Calibri" w:cs="Calibri"/>
                  <w:color w:val="000000"/>
                  <w:sz w:val="16"/>
                  <w:szCs w:val="16"/>
                </w:rPr>
                <w:t>5.38</w:t>
              </w:r>
            </w:ins>
          </w:p>
        </w:tc>
        <w:tc>
          <w:tcPr>
            <w:tcW w:w="652" w:type="dxa"/>
            <w:vMerge/>
            <w:tcBorders>
              <w:right w:val="single" w:sz="4" w:space="0" w:color="auto"/>
            </w:tcBorders>
            <w:vAlign w:val="center"/>
          </w:tcPr>
          <w:p w14:paraId="5651A375" w14:textId="77777777" w:rsidR="00494D04" w:rsidRPr="007E0F91" w:rsidRDefault="00494D04" w:rsidP="00494D04">
            <w:pPr>
              <w:jc w:val="center"/>
              <w:rPr>
                <w:ins w:id="15058" w:author="Στάθης Καπ" w:date="2023-03-09T06:08:00Z"/>
                <w:sz w:val="16"/>
                <w:szCs w:val="16"/>
              </w:rPr>
            </w:pPr>
          </w:p>
        </w:tc>
        <w:tc>
          <w:tcPr>
            <w:tcW w:w="453" w:type="dxa"/>
            <w:tcBorders>
              <w:left w:val="single" w:sz="4" w:space="0" w:color="auto"/>
            </w:tcBorders>
            <w:vAlign w:val="center"/>
          </w:tcPr>
          <w:p w14:paraId="14F89B72" w14:textId="01F6BF17" w:rsidR="00494D04" w:rsidRPr="007E0F91" w:rsidRDefault="00494D04" w:rsidP="00494D04">
            <w:pPr>
              <w:jc w:val="center"/>
              <w:rPr>
                <w:ins w:id="15059" w:author="Στάθης Καπ" w:date="2023-03-09T06:08:00Z"/>
                <w:sz w:val="16"/>
                <w:szCs w:val="16"/>
              </w:rPr>
            </w:pPr>
            <w:ins w:id="15060" w:author="Στάθης Καπ" w:date="2023-03-09T07:09:00Z">
              <w:r>
                <w:rPr>
                  <w:rFonts w:ascii="Calibri" w:hAnsi="Calibri" w:cs="Calibri"/>
                  <w:color w:val="000000"/>
                  <w:sz w:val="16"/>
                  <w:szCs w:val="16"/>
                </w:rPr>
                <w:t>880</w:t>
              </w:r>
            </w:ins>
          </w:p>
        </w:tc>
        <w:tc>
          <w:tcPr>
            <w:tcW w:w="454" w:type="dxa"/>
            <w:vAlign w:val="center"/>
          </w:tcPr>
          <w:p w14:paraId="20701306" w14:textId="0D0A9C43" w:rsidR="00494D04" w:rsidRPr="007E0F91" w:rsidRDefault="00494D04" w:rsidP="00494D04">
            <w:pPr>
              <w:jc w:val="center"/>
              <w:rPr>
                <w:ins w:id="15061" w:author="Στάθης Καπ" w:date="2023-03-09T06:08:00Z"/>
                <w:sz w:val="16"/>
                <w:szCs w:val="16"/>
              </w:rPr>
            </w:pPr>
            <w:ins w:id="15062" w:author="Στάθης Καπ" w:date="2023-03-09T07:09:00Z">
              <w:r>
                <w:rPr>
                  <w:rFonts w:ascii="Calibri" w:hAnsi="Calibri" w:cs="Calibri"/>
                  <w:color w:val="000000"/>
                  <w:sz w:val="16"/>
                  <w:szCs w:val="16"/>
                </w:rPr>
                <w:t>0</w:t>
              </w:r>
            </w:ins>
          </w:p>
        </w:tc>
        <w:tc>
          <w:tcPr>
            <w:tcW w:w="454" w:type="dxa"/>
            <w:vAlign w:val="center"/>
          </w:tcPr>
          <w:p w14:paraId="06967FE9" w14:textId="4AA0F5B7" w:rsidR="00494D04" w:rsidRPr="007E0F91" w:rsidRDefault="00494D04" w:rsidP="00494D04">
            <w:pPr>
              <w:jc w:val="center"/>
              <w:rPr>
                <w:ins w:id="15063" w:author="Στάθης Καπ" w:date="2023-03-09T06:08:00Z"/>
                <w:sz w:val="16"/>
                <w:szCs w:val="16"/>
              </w:rPr>
            </w:pPr>
            <w:ins w:id="15064" w:author="Στάθης Καπ" w:date="2023-03-09T07:09:00Z">
              <w:r>
                <w:rPr>
                  <w:rFonts w:ascii="Calibri" w:hAnsi="Calibri" w:cs="Calibri"/>
                  <w:color w:val="000000"/>
                  <w:sz w:val="16"/>
                  <w:szCs w:val="16"/>
                </w:rPr>
                <w:t>0.203</w:t>
              </w:r>
            </w:ins>
          </w:p>
        </w:tc>
        <w:tc>
          <w:tcPr>
            <w:tcW w:w="457" w:type="dxa"/>
            <w:tcBorders>
              <w:right w:val="single" w:sz="4" w:space="0" w:color="auto"/>
            </w:tcBorders>
            <w:vAlign w:val="center"/>
          </w:tcPr>
          <w:p w14:paraId="56B5BFFF" w14:textId="1BFF5303" w:rsidR="00494D04" w:rsidRPr="007E0F91" w:rsidRDefault="00494D04" w:rsidP="00494D04">
            <w:pPr>
              <w:jc w:val="center"/>
              <w:rPr>
                <w:ins w:id="15065" w:author="Στάθης Καπ" w:date="2023-03-09T06:08:00Z"/>
                <w:sz w:val="16"/>
                <w:szCs w:val="16"/>
              </w:rPr>
            </w:pPr>
            <w:ins w:id="15066" w:author="Στάθης Καπ" w:date="2023-03-09T07:09:00Z">
              <w:r>
                <w:rPr>
                  <w:rFonts w:ascii="Calibri" w:hAnsi="Calibri" w:cs="Calibri"/>
                  <w:color w:val="000000"/>
                  <w:sz w:val="16"/>
                  <w:szCs w:val="16"/>
                </w:rPr>
                <w:t>32.11</w:t>
              </w:r>
            </w:ins>
          </w:p>
        </w:tc>
        <w:tc>
          <w:tcPr>
            <w:tcW w:w="453" w:type="dxa"/>
            <w:tcBorders>
              <w:left w:val="single" w:sz="4" w:space="0" w:color="auto"/>
            </w:tcBorders>
            <w:vAlign w:val="center"/>
          </w:tcPr>
          <w:p w14:paraId="159375E0" w14:textId="4C019D33" w:rsidR="00494D04" w:rsidRPr="007E0F91" w:rsidRDefault="00494D04" w:rsidP="00494D04">
            <w:pPr>
              <w:jc w:val="center"/>
              <w:rPr>
                <w:ins w:id="15067" w:author="Στάθης Καπ" w:date="2023-03-09T06:08:00Z"/>
                <w:sz w:val="16"/>
                <w:szCs w:val="16"/>
              </w:rPr>
            </w:pPr>
            <w:ins w:id="15068" w:author="Στάθης Καπ" w:date="2023-03-09T07:09:00Z">
              <w:r>
                <w:rPr>
                  <w:rFonts w:ascii="Calibri" w:hAnsi="Calibri" w:cs="Calibri"/>
                  <w:color w:val="000000"/>
                  <w:sz w:val="16"/>
                  <w:szCs w:val="16"/>
                </w:rPr>
                <w:t>860</w:t>
              </w:r>
            </w:ins>
          </w:p>
        </w:tc>
        <w:tc>
          <w:tcPr>
            <w:tcW w:w="454" w:type="dxa"/>
            <w:vAlign w:val="center"/>
          </w:tcPr>
          <w:p w14:paraId="551DDCDA" w14:textId="7EB2C434" w:rsidR="00494D04" w:rsidRPr="007E0F91" w:rsidRDefault="00494D04" w:rsidP="00494D04">
            <w:pPr>
              <w:jc w:val="center"/>
              <w:rPr>
                <w:ins w:id="15069" w:author="Στάθης Καπ" w:date="2023-03-09T06:08:00Z"/>
                <w:sz w:val="16"/>
                <w:szCs w:val="16"/>
              </w:rPr>
            </w:pPr>
            <w:ins w:id="15070" w:author="Στάθης Καπ" w:date="2023-03-09T07:09:00Z">
              <w:r>
                <w:rPr>
                  <w:rFonts w:ascii="Calibri" w:hAnsi="Calibri" w:cs="Calibri"/>
                  <w:color w:val="000000"/>
                  <w:sz w:val="16"/>
                  <w:szCs w:val="16"/>
                </w:rPr>
                <w:t>2.27</w:t>
              </w:r>
            </w:ins>
          </w:p>
        </w:tc>
        <w:tc>
          <w:tcPr>
            <w:tcW w:w="454" w:type="dxa"/>
            <w:vAlign w:val="center"/>
          </w:tcPr>
          <w:p w14:paraId="75AE8629" w14:textId="37F5974C" w:rsidR="00494D04" w:rsidRPr="007E0F91" w:rsidRDefault="00494D04" w:rsidP="00494D04">
            <w:pPr>
              <w:jc w:val="center"/>
              <w:rPr>
                <w:ins w:id="15071" w:author="Στάθης Καπ" w:date="2023-03-09T06:08:00Z"/>
                <w:sz w:val="16"/>
                <w:szCs w:val="16"/>
              </w:rPr>
            </w:pPr>
            <w:ins w:id="15072" w:author="Στάθης Καπ" w:date="2023-03-09T07:09:00Z">
              <w:r>
                <w:rPr>
                  <w:rFonts w:ascii="Calibri" w:hAnsi="Calibri" w:cs="Calibri"/>
                  <w:color w:val="000000"/>
                  <w:sz w:val="16"/>
                  <w:szCs w:val="16"/>
                </w:rPr>
                <w:t>0.193</w:t>
              </w:r>
            </w:ins>
          </w:p>
        </w:tc>
        <w:tc>
          <w:tcPr>
            <w:tcW w:w="454" w:type="dxa"/>
            <w:tcBorders>
              <w:right w:val="single" w:sz="4" w:space="0" w:color="auto"/>
            </w:tcBorders>
            <w:vAlign w:val="center"/>
          </w:tcPr>
          <w:p w14:paraId="435DD379" w14:textId="63B9FEE5" w:rsidR="00494D04" w:rsidRPr="007E0F91" w:rsidRDefault="00494D04" w:rsidP="00494D04">
            <w:pPr>
              <w:jc w:val="center"/>
              <w:rPr>
                <w:ins w:id="15073" w:author="Στάθης Καπ" w:date="2023-03-09T06:08:00Z"/>
                <w:sz w:val="16"/>
                <w:szCs w:val="16"/>
              </w:rPr>
            </w:pPr>
            <w:ins w:id="15074" w:author="Στάθης Καπ" w:date="2023-03-09T07:09:00Z">
              <w:r>
                <w:rPr>
                  <w:rFonts w:ascii="Calibri" w:hAnsi="Calibri" w:cs="Calibri"/>
                  <w:color w:val="000000"/>
                  <w:sz w:val="16"/>
                  <w:szCs w:val="16"/>
                </w:rPr>
                <w:t>35.45</w:t>
              </w:r>
            </w:ins>
          </w:p>
        </w:tc>
        <w:tc>
          <w:tcPr>
            <w:tcW w:w="453" w:type="dxa"/>
            <w:tcBorders>
              <w:left w:val="single" w:sz="4" w:space="0" w:color="auto"/>
            </w:tcBorders>
            <w:vAlign w:val="center"/>
          </w:tcPr>
          <w:p w14:paraId="0186971D" w14:textId="20009974" w:rsidR="00494D04" w:rsidRPr="007E0F91" w:rsidRDefault="00494D04" w:rsidP="00494D04">
            <w:pPr>
              <w:jc w:val="center"/>
              <w:rPr>
                <w:ins w:id="15075" w:author="Στάθης Καπ" w:date="2023-03-09T06:08:00Z"/>
                <w:sz w:val="16"/>
                <w:szCs w:val="16"/>
              </w:rPr>
            </w:pPr>
            <w:ins w:id="15076" w:author="Στάθης Καπ" w:date="2023-03-09T07:09:00Z">
              <w:r>
                <w:rPr>
                  <w:rFonts w:ascii="Calibri" w:hAnsi="Calibri" w:cs="Calibri"/>
                  <w:color w:val="000000"/>
                  <w:sz w:val="16"/>
                  <w:szCs w:val="16"/>
                </w:rPr>
                <w:t>870</w:t>
              </w:r>
            </w:ins>
          </w:p>
        </w:tc>
        <w:tc>
          <w:tcPr>
            <w:tcW w:w="454" w:type="dxa"/>
            <w:vAlign w:val="center"/>
          </w:tcPr>
          <w:p w14:paraId="235FD1F5" w14:textId="26B9A8C2" w:rsidR="00494D04" w:rsidRPr="007E0F91" w:rsidRDefault="00494D04" w:rsidP="00494D04">
            <w:pPr>
              <w:jc w:val="center"/>
              <w:rPr>
                <w:ins w:id="15077" w:author="Στάθης Καπ" w:date="2023-03-09T06:08:00Z"/>
                <w:sz w:val="16"/>
                <w:szCs w:val="16"/>
              </w:rPr>
            </w:pPr>
            <w:ins w:id="15078" w:author="Στάθης Καπ" w:date="2023-03-09T07:09:00Z">
              <w:r>
                <w:rPr>
                  <w:rFonts w:ascii="Calibri" w:hAnsi="Calibri" w:cs="Calibri"/>
                  <w:color w:val="000000"/>
                  <w:sz w:val="16"/>
                  <w:szCs w:val="16"/>
                </w:rPr>
                <w:t>1.14</w:t>
              </w:r>
            </w:ins>
          </w:p>
        </w:tc>
        <w:tc>
          <w:tcPr>
            <w:tcW w:w="454" w:type="dxa"/>
            <w:vAlign w:val="center"/>
          </w:tcPr>
          <w:p w14:paraId="2E06741B" w14:textId="01F7E6CF" w:rsidR="00494D04" w:rsidRPr="007E0F91" w:rsidRDefault="00494D04" w:rsidP="00494D04">
            <w:pPr>
              <w:jc w:val="center"/>
              <w:rPr>
                <w:ins w:id="15079" w:author="Στάθης Καπ" w:date="2023-03-09T06:08:00Z"/>
                <w:sz w:val="16"/>
                <w:szCs w:val="16"/>
              </w:rPr>
            </w:pPr>
            <w:ins w:id="15080" w:author="Στάθης Καπ" w:date="2023-03-09T07:09:00Z">
              <w:r>
                <w:rPr>
                  <w:rFonts w:ascii="Calibri" w:hAnsi="Calibri" w:cs="Calibri"/>
                  <w:color w:val="000000"/>
                  <w:sz w:val="16"/>
                  <w:szCs w:val="16"/>
                </w:rPr>
                <w:t>0.285</w:t>
              </w:r>
            </w:ins>
          </w:p>
        </w:tc>
        <w:tc>
          <w:tcPr>
            <w:tcW w:w="461" w:type="dxa"/>
            <w:tcBorders>
              <w:right w:val="single" w:sz="4" w:space="0" w:color="auto"/>
            </w:tcBorders>
            <w:vAlign w:val="center"/>
          </w:tcPr>
          <w:p w14:paraId="48A0F574" w14:textId="1E5E5510" w:rsidR="00494D04" w:rsidRPr="007E0F91" w:rsidRDefault="00494D04" w:rsidP="00494D04">
            <w:pPr>
              <w:jc w:val="center"/>
              <w:rPr>
                <w:ins w:id="15081" w:author="Στάθης Καπ" w:date="2023-03-09T06:08:00Z"/>
                <w:sz w:val="16"/>
                <w:szCs w:val="16"/>
              </w:rPr>
            </w:pPr>
            <w:ins w:id="15082" w:author="Στάθης Καπ" w:date="2023-03-09T07:09:00Z">
              <w:r>
                <w:rPr>
                  <w:rFonts w:ascii="Calibri" w:hAnsi="Calibri" w:cs="Calibri"/>
                  <w:color w:val="000000"/>
                  <w:sz w:val="16"/>
                  <w:szCs w:val="16"/>
                </w:rPr>
                <w:t>4.68</w:t>
              </w:r>
            </w:ins>
          </w:p>
        </w:tc>
      </w:tr>
      <w:tr w:rsidR="00494D04" w14:paraId="4516A338" w14:textId="77777777" w:rsidTr="009A40F4">
        <w:trPr>
          <w:trHeight w:val="170"/>
          <w:jc w:val="center"/>
          <w:ins w:id="15083"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1A1E34B7" w14:textId="3FCE0774" w:rsidR="00494D04" w:rsidRPr="007E0F91" w:rsidRDefault="00494D04" w:rsidP="00494D04">
            <w:pPr>
              <w:jc w:val="center"/>
              <w:rPr>
                <w:ins w:id="15084" w:author="Στάθης Καπ" w:date="2023-03-09T06:08:00Z"/>
                <w:sz w:val="16"/>
                <w:szCs w:val="16"/>
              </w:rPr>
            </w:pPr>
            <w:ins w:id="15085" w:author="Στάθης Καπ" w:date="2023-03-09T06:09:00Z">
              <w:r w:rsidRPr="009861B1">
                <w:rPr>
                  <w:rFonts w:ascii="Calibri" w:hAnsi="Calibri" w:cs="Calibri"/>
                  <w:color w:val="000000"/>
                  <w:sz w:val="16"/>
                  <w:szCs w:val="16"/>
                </w:rPr>
                <w:t>c207</w:t>
              </w:r>
            </w:ins>
          </w:p>
        </w:tc>
        <w:tc>
          <w:tcPr>
            <w:tcW w:w="565" w:type="dxa"/>
            <w:tcBorders>
              <w:left w:val="single" w:sz="4" w:space="0" w:color="auto"/>
            </w:tcBorders>
            <w:vAlign w:val="center"/>
          </w:tcPr>
          <w:p w14:paraId="13D91D23" w14:textId="18EA45B8" w:rsidR="00494D04" w:rsidRPr="007E0F91" w:rsidRDefault="00494D04" w:rsidP="00494D04">
            <w:pPr>
              <w:jc w:val="center"/>
              <w:rPr>
                <w:ins w:id="15086" w:author="Στάθης Καπ" w:date="2023-03-09T06:08:00Z"/>
                <w:sz w:val="16"/>
                <w:szCs w:val="16"/>
              </w:rPr>
            </w:pPr>
            <w:ins w:id="15087" w:author="Στάθης Καπ" w:date="2023-03-09T07:09:00Z">
              <w:r>
                <w:rPr>
                  <w:rFonts w:ascii="Calibri" w:hAnsi="Calibri" w:cs="Calibri"/>
                  <w:color w:val="000000"/>
                  <w:sz w:val="16"/>
                  <w:szCs w:val="16"/>
                </w:rPr>
                <w:t>930</w:t>
              </w:r>
            </w:ins>
          </w:p>
        </w:tc>
        <w:tc>
          <w:tcPr>
            <w:tcW w:w="679" w:type="dxa"/>
            <w:tcBorders>
              <w:right w:val="single" w:sz="4" w:space="0" w:color="auto"/>
            </w:tcBorders>
            <w:vAlign w:val="center"/>
          </w:tcPr>
          <w:p w14:paraId="0B3F743A" w14:textId="74EE2037" w:rsidR="00494D04" w:rsidRPr="007E0F91" w:rsidRDefault="00494D04" w:rsidP="00494D04">
            <w:pPr>
              <w:jc w:val="center"/>
              <w:rPr>
                <w:ins w:id="15088" w:author="Στάθης Καπ" w:date="2023-03-09T06:08:00Z"/>
                <w:sz w:val="16"/>
                <w:szCs w:val="16"/>
              </w:rPr>
            </w:pPr>
            <w:ins w:id="15089" w:author="Στάθης Καπ" w:date="2023-03-09T07:09:00Z">
              <w:r>
                <w:rPr>
                  <w:rFonts w:ascii="Calibri" w:hAnsi="Calibri" w:cs="Calibri"/>
                  <w:color w:val="000000"/>
                  <w:sz w:val="16"/>
                  <w:szCs w:val="16"/>
                </w:rPr>
                <w:t>910</w:t>
              </w:r>
            </w:ins>
          </w:p>
        </w:tc>
        <w:tc>
          <w:tcPr>
            <w:tcW w:w="453" w:type="dxa"/>
            <w:tcBorders>
              <w:left w:val="single" w:sz="4" w:space="0" w:color="auto"/>
            </w:tcBorders>
            <w:vAlign w:val="center"/>
          </w:tcPr>
          <w:p w14:paraId="1C5A8481" w14:textId="12CDA2E6" w:rsidR="00494D04" w:rsidRPr="007E0F91" w:rsidRDefault="00494D04" w:rsidP="00494D04">
            <w:pPr>
              <w:jc w:val="center"/>
              <w:rPr>
                <w:ins w:id="15090" w:author="Στάθης Καπ" w:date="2023-03-09T06:08:00Z"/>
                <w:sz w:val="16"/>
                <w:szCs w:val="16"/>
              </w:rPr>
            </w:pPr>
            <w:ins w:id="15091" w:author="Στάθης Καπ" w:date="2023-03-09T07:09:00Z">
              <w:r>
                <w:rPr>
                  <w:rFonts w:ascii="Calibri" w:hAnsi="Calibri" w:cs="Calibri"/>
                  <w:color w:val="000000"/>
                  <w:sz w:val="16"/>
                  <w:szCs w:val="16"/>
                </w:rPr>
                <w:t>860</w:t>
              </w:r>
            </w:ins>
          </w:p>
        </w:tc>
        <w:tc>
          <w:tcPr>
            <w:tcW w:w="708" w:type="dxa"/>
            <w:vAlign w:val="center"/>
          </w:tcPr>
          <w:p w14:paraId="5799FB84" w14:textId="6C8CE1FE" w:rsidR="00494D04" w:rsidRPr="007E0F91" w:rsidRDefault="00494D04" w:rsidP="00494D04">
            <w:pPr>
              <w:jc w:val="center"/>
              <w:rPr>
                <w:ins w:id="15092" w:author="Στάθης Καπ" w:date="2023-03-09T06:08:00Z"/>
                <w:sz w:val="16"/>
                <w:szCs w:val="16"/>
              </w:rPr>
            </w:pPr>
            <w:ins w:id="15093" w:author="Στάθης Καπ" w:date="2023-03-09T07:09:00Z">
              <w:r>
                <w:rPr>
                  <w:rFonts w:ascii="Calibri" w:hAnsi="Calibri" w:cs="Calibri"/>
                  <w:color w:val="000000"/>
                  <w:sz w:val="16"/>
                  <w:szCs w:val="16"/>
                </w:rPr>
                <w:t>7.53</w:t>
              </w:r>
            </w:ins>
          </w:p>
        </w:tc>
        <w:tc>
          <w:tcPr>
            <w:tcW w:w="652" w:type="dxa"/>
            <w:vMerge/>
            <w:tcBorders>
              <w:right w:val="single" w:sz="4" w:space="0" w:color="auto"/>
            </w:tcBorders>
            <w:vAlign w:val="center"/>
          </w:tcPr>
          <w:p w14:paraId="4952C8B3" w14:textId="77777777" w:rsidR="00494D04" w:rsidRPr="007E0F91" w:rsidRDefault="00494D04" w:rsidP="00494D04">
            <w:pPr>
              <w:jc w:val="center"/>
              <w:rPr>
                <w:ins w:id="15094" w:author="Στάθης Καπ" w:date="2023-03-09T06:08:00Z"/>
                <w:sz w:val="16"/>
                <w:szCs w:val="16"/>
              </w:rPr>
            </w:pPr>
          </w:p>
        </w:tc>
        <w:tc>
          <w:tcPr>
            <w:tcW w:w="453" w:type="dxa"/>
            <w:tcBorders>
              <w:left w:val="single" w:sz="4" w:space="0" w:color="auto"/>
            </w:tcBorders>
            <w:vAlign w:val="center"/>
          </w:tcPr>
          <w:p w14:paraId="07EA5B64" w14:textId="38756008" w:rsidR="00494D04" w:rsidRPr="007E0F91" w:rsidRDefault="00494D04" w:rsidP="00494D04">
            <w:pPr>
              <w:jc w:val="center"/>
              <w:rPr>
                <w:ins w:id="15095" w:author="Στάθης Καπ" w:date="2023-03-09T06:08:00Z"/>
                <w:sz w:val="16"/>
                <w:szCs w:val="16"/>
              </w:rPr>
            </w:pPr>
            <w:ins w:id="15096" w:author="Στάθης Καπ" w:date="2023-03-09T07:09:00Z">
              <w:r>
                <w:rPr>
                  <w:rFonts w:ascii="Calibri" w:hAnsi="Calibri" w:cs="Calibri"/>
                  <w:color w:val="000000"/>
                  <w:sz w:val="16"/>
                  <w:szCs w:val="16"/>
                </w:rPr>
                <w:t>870</w:t>
              </w:r>
            </w:ins>
          </w:p>
        </w:tc>
        <w:tc>
          <w:tcPr>
            <w:tcW w:w="454" w:type="dxa"/>
            <w:vAlign w:val="center"/>
          </w:tcPr>
          <w:p w14:paraId="44C0AF12" w14:textId="1FBE1C73" w:rsidR="00494D04" w:rsidRPr="007E0F91" w:rsidRDefault="00494D04" w:rsidP="00494D04">
            <w:pPr>
              <w:jc w:val="center"/>
              <w:rPr>
                <w:ins w:id="15097" w:author="Στάθης Καπ" w:date="2023-03-09T06:08:00Z"/>
                <w:sz w:val="16"/>
                <w:szCs w:val="16"/>
              </w:rPr>
            </w:pPr>
            <w:ins w:id="15098" w:author="Στάθης Καπ" w:date="2023-03-09T07:09:00Z">
              <w:r>
                <w:rPr>
                  <w:rFonts w:ascii="Calibri" w:hAnsi="Calibri" w:cs="Calibri"/>
                  <w:color w:val="000000"/>
                  <w:sz w:val="16"/>
                  <w:szCs w:val="16"/>
                </w:rPr>
                <w:t>-1.16</w:t>
              </w:r>
            </w:ins>
          </w:p>
        </w:tc>
        <w:tc>
          <w:tcPr>
            <w:tcW w:w="454" w:type="dxa"/>
            <w:vAlign w:val="center"/>
          </w:tcPr>
          <w:p w14:paraId="2F0911AB" w14:textId="15CFCB34" w:rsidR="00494D04" w:rsidRPr="007E0F91" w:rsidRDefault="00494D04" w:rsidP="00494D04">
            <w:pPr>
              <w:jc w:val="center"/>
              <w:rPr>
                <w:ins w:id="15099" w:author="Στάθης Καπ" w:date="2023-03-09T06:08:00Z"/>
                <w:sz w:val="16"/>
                <w:szCs w:val="16"/>
              </w:rPr>
            </w:pPr>
            <w:ins w:id="15100" w:author="Στάθης Καπ" w:date="2023-03-09T07:09:00Z">
              <w:r>
                <w:rPr>
                  <w:rFonts w:ascii="Calibri" w:hAnsi="Calibri" w:cs="Calibri"/>
                  <w:color w:val="000000"/>
                  <w:sz w:val="16"/>
                  <w:szCs w:val="16"/>
                </w:rPr>
                <w:t>0.226</w:t>
              </w:r>
            </w:ins>
          </w:p>
        </w:tc>
        <w:tc>
          <w:tcPr>
            <w:tcW w:w="457" w:type="dxa"/>
            <w:tcBorders>
              <w:right w:val="single" w:sz="4" w:space="0" w:color="auto"/>
            </w:tcBorders>
            <w:vAlign w:val="center"/>
          </w:tcPr>
          <w:p w14:paraId="09F79595" w14:textId="5FB352B8" w:rsidR="00494D04" w:rsidRPr="007E0F91" w:rsidRDefault="00494D04" w:rsidP="00494D04">
            <w:pPr>
              <w:jc w:val="center"/>
              <w:rPr>
                <w:ins w:id="15101" w:author="Στάθης Καπ" w:date="2023-03-09T06:08:00Z"/>
                <w:sz w:val="16"/>
                <w:szCs w:val="16"/>
              </w:rPr>
            </w:pPr>
            <w:ins w:id="15102" w:author="Στάθης Καπ" w:date="2023-03-09T07:09:00Z">
              <w:r>
                <w:rPr>
                  <w:rFonts w:ascii="Calibri" w:hAnsi="Calibri" w:cs="Calibri"/>
                  <w:color w:val="000000"/>
                  <w:sz w:val="16"/>
                  <w:szCs w:val="16"/>
                </w:rPr>
                <w:t>20.7</w:t>
              </w:r>
            </w:ins>
          </w:p>
        </w:tc>
        <w:tc>
          <w:tcPr>
            <w:tcW w:w="453" w:type="dxa"/>
            <w:tcBorders>
              <w:left w:val="single" w:sz="4" w:space="0" w:color="auto"/>
            </w:tcBorders>
            <w:vAlign w:val="center"/>
          </w:tcPr>
          <w:p w14:paraId="7A321B0A" w14:textId="31640485" w:rsidR="00494D04" w:rsidRPr="007E0F91" w:rsidRDefault="00494D04" w:rsidP="00494D04">
            <w:pPr>
              <w:jc w:val="center"/>
              <w:rPr>
                <w:ins w:id="15103" w:author="Στάθης Καπ" w:date="2023-03-09T06:08:00Z"/>
                <w:sz w:val="16"/>
                <w:szCs w:val="16"/>
              </w:rPr>
            </w:pPr>
            <w:ins w:id="15104" w:author="Στάθης Καπ" w:date="2023-03-09T07:09:00Z">
              <w:r>
                <w:rPr>
                  <w:rFonts w:ascii="Calibri" w:hAnsi="Calibri" w:cs="Calibri"/>
                  <w:color w:val="000000"/>
                  <w:sz w:val="16"/>
                  <w:szCs w:val="16"/>
                </w:rPr>
                <w:t>850</w:t>
              </w:r>
            </w:ins>
          </w:p>
        </w:tc>
        <w:tc>
          <w:tcPr>
            <w:tcW w:w="454" w:type="dxa"/>
            <w:vAlign w:val="center"/>
          </w:tcPr>
          <w:p w14:paraId="6F444B63" w14:textId="6B2FBE58" w:rsidR="00494D04" w:rsidRPr="007E0F91" w:rsidRDefault="00494D04" w:rsidP="00494D04">
            <w:pPr>
              <w:jc w:val="center"/>
              <w:rPr>
                <w:ins w:id="15105" w:author="Στάθης Καπ" w:date="2023-03-09T06:08:00Z"/>
                <w:sz w:val="16"/>
                <w:szCs w:val="16"/>
              </w:rPr>
            </w:pPr>
            <w:ins w:id="15106" w:author="Στάθης Καπ" w:date="2023-03-09T07:09:00Z">
              <w:r>
                <w:rPr>
                  <w:rFonts w:ascii="Calibri" w:hAnsi="Calibri" w:cs="Calibri"/>
                  <w:color w:val="000000"/>
                  <w:sz w:val="16"/>
                  <w:szCs w:val="16"/>
                </w:rPr>
                <w:t>1.16</w:t>
              </w:r>
            </w:ins>
          </w:p>
        </w:tc>
        <w:tc>
          <w:tcPr>
            <w:tcW w:w="454" w:type="dxa"/>
            <w:vAlign w:val="center"/>
          </w:tcPr>
          <w:p w14:paraId="2A0CFF71" w14:textId="7CB8F2EC" w:rsidR="00494D04" w:rsidRPr="007E0F91" w:rsidRDefault="00494D04" w:rsidP="00494D04">
            <w:pPr>
              <w:jc w:val="center"/>
              <w:rPr>
                <w:ins w:id="15107" w:author="Στάθης Καπ" w:date="2023-03-09T06:08:00Z"/>
                <w:sz w:val="16"/>
                <w:szCs w:val="16"/>
              </w:rPr>
            </w:pPr>
            <w:ins w:id="15108" w:author="Στάθης Καπ" w:date="2023-03-09T07:09:00Z">
              <w:r>
                <w:rPr>
                  <w:rFonts w:ascii="Calibri" w:hAnsi="Calibri" w:cs="Calibri"/>
                  <w:color w:val="000000"/>
                  <w:sz w:val="16"/>
                  <w:szCs w:val="16"/>
                </w:rPr>
                <w:t>0.181</w:t>
              </w:r>
            </w:ins>
          </w:p>
        </w:tc>
        <w:tc>
          <w:tcPr>
            <w:tcW w:w="454" w:type="dxa"/>
            <w:tcBorders>
              <w:right w:val="single" w:sz="4" w:space="0" w:color="auto"/>
            </w:tcBorders>
            <w:vAlign w:val="center"/>
          </w:tcPr>
          <w:p w14:paraId="4FB049DF" w14:textId="5E4C49CF" w:rsidR="00494D04" w:rsidRPr="007E0F91" w:rsidRDefault="00494D04" w:rsidP="00494D04">
            <w:pPr>
              <w:jc w:val="center"/>
              <w:rPr>
                <w:ins w:id="15109" w:author="Στάθης Καπ" w:date="2023-03-09T06:08:00Z"/>
                <w:sz w:val="16"/>
                <w:szCs w:val="16"/>
              </w:rPr>
            </w:pPr>
            <w:ins w:id="15110" w:author="Στάθης Καπ" w:date="2023-03-09T07:09:00Z">
              <w:r>
                <w:rPr>
                  <w:rFonts w:ascii="Calibri" w:hAnsi="Calibri" w:cs="Calibri"/>
                  <w:color w:val="000000"/>
                  <w:sz w:val="16"/>
                  <w:szCs w:val="16"/>
                </w:rPr>
                <w:t>36.49</w:t>
              </w:r>
            </w:ins>
          </w:p>
        </w:tc>
        <w:tc>
          <w:tcPr>
            <w:tcW w:w="453" w:type="dxa"/>
            <w:tcBorders>
              <w:left w:val="single" w:sz="4" w:space="0" w:color="auto"/>
            </w:tcBorders>
            <w:vAlign w:val="center"/>
          </w:tcPr>
          <w:p w14:paraId="390ED637" w14:textId="51C58F94" w:rsidR="00494D04" w:rsidRPr="007E0F91" w:rsidRDefault="00494D04" w:rsidP="00494D04">
            <w:pPr>
              <w:jc w:val="center"/>
              <w:rPr>
                <w:ins w:id="15111" w:author="Στάθης Καπ" w:date="2023-03-09T06:08:00Z"/>
                <w:sz w:val="16"/>
                <w:szCs w:val="16"/>
              </w:rPr>
            </w:pPr>
            <w:ins w:id="15112" w:author="Στάθης Καπ" w:date="2023-03-09T07:09:00Z">
              <w:r>
                <w:rPr>
                  <w:rFonts w:ascii="Calibri" w:hAnsi="Calibri" w:cs="Calibri"/>
                  <w:color w:val="000000"/>
                  <w:sz w:val="16"/>
                  <w:szCs w:val="16"/>
                </w:rPr>
                <w:t>850</w:t>
              </w:r>
            </w:ins>
          </w:p>
        </w:tc>
        <w:tc>
          <w:tcPr>
            <w:tcW w:w="454" w:type="dxa"/>
            <w:vAlign w:val="center"/>
          </w:tcPr>
          <w:p w14:paraId="093CCC88" w14:textId="6941A1DC" w:rsidR="00494D04" w:rsidRPr="007E0F91" w:rsidRDefault="00494D04" w:rsidP="00494D04">
            <w:pPr>
              <w:jc w:val="center"/>
              <w:rPr>
                <w:ins w:id="15113" w:author="Στάθης Καπ" w:date="2023-03-09T06:08:00Z"/>
                <w:sz w:val="16"/>
                <w:szCs w:val="16"/>
              </w:rPr>
            </w:pPr>
            <w:ins w:id="15114" w:author="Στάθης Καπ" w:date="2023-03-09T07:09:00Z">
              <w:r>
                <w:rPr>
                  <w:rFonts w:ascii="Calibri" w:hAnsi="Calibri" w:cs="Calibri"/>
                  <w:color w:val="000000"/>
                  <w:sz w:val="16"/>
                  <w:szCs w:val="16"/>
                </w:rPr>
                <w:t>1.16</w:t>
              </w:r>
            </w:ins>
          </w:p>
        </w:tc>
        <w:tc>
          <w:tcPr>
            <w:tcW w:w="454" w:type="dxa"/>
            <w:vAlign w:val="center"/>
          </w:tcPr>
          <w:p w14:paraId="7C7F3AFE" w14:textId="006FD28C" w:rsidR="00494D04" w:rsidRPr="007E0F91" w:rsidRDefault="00494D04" w:rsidP="00494D04">
            <w:pPr>
              <w:jc w:val="center"/>
              <w:rPr>
                <w:ins w:id="15115" w:author="Στάθης Καπ" w:date="2023-03-09T06:08:00Z"/>
                <w:sz w:val="16"/>
                <w:szCs w:val="16"/>
              </w:rPr>
            </w:pPr>
            <w:ins w:id="15116" w:author="Στάθης Καπ" w:date="2023-03-09T07:09:00Z">
              <w:r>
                <w:rPr>
                  <w:rFonts w:ascii="Calibri" w:hAnsi="Calibri" w:cs="Calibri"/>
                  <w:color w:val="000000"/>
                  <w:sz w:val="16"/>
                  <w:szCs w:val="16"/>
                </w:rPr>
                <w:t>0.186</w:t>
              </w:r>
            </w:ins>
          </w:p>
        </w:tc>
        <w:tc>
          <w:tcPr>
            <w:tcW w:w="461" w:type="dxa"/>
            <w:tcBorders>
              <w:right w:val="single" w:sz="4" w:space="0" w:color="auto"/>
            </w:tcBorders>
            <w:vAlign w:val="center"/>
          </w:tcPr>
          <w:p w14:paraId="38072E51" w14:textId="5CED072B" w:rsidR="00494D04" w:rsidRPr="007E0F91" w:rsidRDefault="00494D04" w:rsidP="00494D04">
            <w:pPr>
              <w:jc w:val="center"/>
              <w:rPr>
                <w:ins w:id="15117" w:author="Στάθης Καπ" w:date="2023-03-09T06:08:00Z"/>
                <w:sz w:val="16"/>
                <w:szCs w:val="16"/>
              </w:rPr>
            </w:pPr>
            <w:ins w:id="15118" w:author="Στάθης Καπ" w:date="2023-03-09T07:09:00Z">
              <w:r>
                <w:rPr>
                  <w:rFonts w:ascii="Calibri" w:hAnsi="Calibri" w:cs="Calibri"/>
                  <w:color w:val="000000"/>
                  <w:sz w:val="16"/>
                  <w:szCs w:val="16"/>
                </w:rPr>
                <w:t>34.74</w:t>
              </w:r>
            </w:ins>
          </w:p>
        </w:tc>
      </w:tr>
      <w:tr w:rsidR="00494D04" w14:paraId="0D9DF101" w14:textId="77777777" w:rsidTr="009A40F4">
        <w:trPr>
          <w:trHeight w:val="170"/>
          <w:jc w:val="center"/>
          <w:ins w:id="15119"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4260EB42" w14:textId="5E00CF4C" w:rsidR="00494D04" w:rsidRPr="007E0F91" w:rsidRDefault="00494D04" w:rsidP="00494D04">
            <w:pPr>
              <w:jc w:val="center"/>
              <w:rPr>
                <w:ins w:id="15120" w:author="Στάθης Καπ" w:date="2023-03-09T06:08:00Z"/>
                <w:sz w:val="16"/>
                <w:szCs w:val="16"/>
              </w:rPr>
            </w:pPr>
            <w:ins w:id="15121" w:author="Στάθης Καπ" w:date="2023-03-09T06:09:00Z">
              <w:r w:rsidRPr="009861B1">
                <w:rPr>
                  <w:rFonts w:ascii="Calibri" w:hAnsi="Calibri" w:cs="Calibri"/>
                  <w:color w:val="000000"/>
                  <w:sz w:val="16"/>
                  <w:szCs w:val="16"/>
                </w:rPr>
                <w:t>c208</w:t>
              </w:r>
            </w:ins>
          </w:p>
        </w:tc>
        <w:tc>
          <w:tcPr>
            <w:tcW w:w="565" w:type="dxa"/>
            <w:tcBorders>
              <w:left w:val="single" w:sz="4" w:space="0" w:color="auto"/>
            </w:tcBorders>
            <w:vAlign w:val="center"/>
          </w:tcPr>
          <w:p w14:paraId="1B2E21EA" w14:textId="7FDAF836" w:rsidR="00494D04" w:rsidRPr="007E0F91" w:rsidRDefault="00494D04" w:rsidP="00494D04">
            <w:pPr>
              <w:jc w:val="center"/>
              <w:rPr>
                <w:ins w:id="15122" w:author="Στάθης Καπ" w:date="2023-03-09T06:08:00Z"/>
                <w:sz w:val="16"/>
                <w:szCs w:val="16"/>
              </w:rPr>
            </w:pPr>
            <w:ins w:id="15123" w:author="Στάθης Καπ" w:date="2023-03-09T07:09:00Z">
              <w:r>
                <w:rPr>
                  <w:rFonts w:ascii="Calibri" w:hAnsi="Calibri" w:cs="Calibri"/>
                  <w:color w:val="000000"/>
                  <w:sz w:val="16"/>
                  <w:szCs w:val="16"/>
                </w:rPr>
                <w:t>950</w:t>
              </w:r>
            </w:ins>
          </w:p>
        </w:tc>
        <w:tc>
          <w:tcPr>
            <w:tcW w:w="679" w:type="dxa"/>
            <w:tcBorders>
              <w:right w:val="single" w:sz="4" w:space="0" w:color="auto"/>
            </w:tcBorders>
            <w:vAlign w:val="center"/>
          </w:tcPr>
          <w:p w14:paraId="53D7C6CD" w14:textId="23F18351" w:rsidR="00494D04" w:rsidRPr="007E0F91" w:rsidRDefault="00494D04" w:rsidP="00494D04">
            <w:pPr>
              <w:jc w:val="center"/>
              <w:rPr>
                <w:ins w:id="15124" w:author="Στάθης Καπ" w:date="2023-03-09T06:08:00Z"/>
                <w:sz w:val="16"/>
                <w:szCs w:val="16"/>
              </w:rPr>
            </w:pPr>
            <w:ins w:id="15125" w:author="Στάθης Καπ" w:date="2023-03-09T07:09:00Z">
              <w:r>
                <w:rPr>
                  <w:rFonts w:ascii="Calibri" w:hAnsi="Calibri" w:cs="Calibri"/>
                  <w:color w:val="000000"/>
                  <w:sz w:val="16"/>
                  <w:szCs w:val="16"/>
                </w:rPr>
                <w:t>930</w:t>
              </w:r>
            </w:ins>
          </w:p>
        </w:tc>
        <w:tc>
          <w:tcPr>
            <w:tcW w:w="453" w:type="dxa"/>
            <w:tcBorders>
              <w:left w:val="single" w:sz="4" w:space="0" w:color="auto"/>
            </w:tcBorders>
            <w:vAlign w:val="center"/>
          </w:tcPr>
          <w:p w14:paraId="17F29A8A" w14:textId="6BDEE892" w:rsidR="00494D04" w:rsidRPr="007E0F91" w:rsidRDefault="00494D04" w:rsidP="00494D04">
            <w:pPr>
              <w:jc w:val="center"/>
              <w:rPr>
                <w:ins w:id="15126" w:author="Στάθης Καπ" w:date="2023-03-09T06:08:00Z"/>
                <w:sz w:val="16"/>
                <w:szCs w:val="16"/>
              </w:rPr>
            </w:pPr>
            <w:ins w:id="15127" w:author="Στάθης Καπ" w:date="2023-03-09T07:09:00Z">
              <w:r>
                <w:rPr>
                  <w:rFonts w:ascii="Calibri" w:hAnsi="Calibri" w:cs="Calibri"/>
                  <w:color w:val="000000"/>
                  <w:sz w:val="16"/>
                  <w:szCs w:val="16"/>
                </w:rPr>
                <w:t>910</w:t>
              </w:r>
            </w:ins>
          </w:p>
        </w:tc>
        <w:tc>
          <w:tcPr>
            <w:tcW w:w="708" w:type="dxa"/>
            <w:vAlign w:val="center"/>
          </w:tcPr>
          <w:p w14:paraId="511F6178" w14:textId="7E63048E" w:rsidR="00494D04" w:rsidRPr="007E0F91" w:rsidRDefault="00494D04" w:rsidP="00494D04">
            <w:pPr>
              <w:jc w:val="center"/>
              <w:rPr>
                <w:ins w:id="15128" w:author="Στάθης Καπ" w:date="2023-03-09T06:08:00Z"/>
                <w:sz w:val="16"/>
                <w:szCs w:val="16"/>
              </w:rPr>
            </w:pPr>
            <w:ins w:id="15129" w:author="Στάθης Καπ" w:date="2023-03-09T07:09:00Z">
              <w:r>
                <w:rPr>
                  <w:rFonts w:ascii="Calibri" w:hAnsi="Calibri" w:cs="Calibri"/>
                  <w:color w:val="000000"/>
                  <w:sz w:val="16"/>
                  <w:szCs w:val="16"/>
                </w:rPr>
                <w:t>4.21</w:t>
              </w:r>
            </w:ins>
          </w:p>
        </w:tc>
        <w:tc>
          <w:tcPr>
            <w:tcW w:w="652" w:type="dxa"/>
            <w:vMerge/>
            <w:tcBorders>
              <w:right w:val="single" w:sz="4" w:space="0" w:color="auto"/>
            </w:tcBorders>
            <w:vAlign w:val="center"/>
          </w:tcPr>
          <w:p w14:paraId="3BEB216B" w14:textId="77777777" w:rsidR="00494D04" w:rsidRPr="007E0F91" w:rsidRDefault="00494D04" w:rsidP="00494D04">
            <w:pPr>
              <w:jc w:val="center"/>
              <w:rPr>
                <w:ins w:id="15130" w:author="Στάθης Καπ" w:date="2023-03-09T06:08:00Z"/>
                <w:sz w:val="16"/>
                <w:szCs w:val="16"/>
              </w:rPr>
            </w:pPr>
          </w:p>
        </w:tc>
        <w:tc>
          <w:tcPr>
            <w:tcW w:w="453" w:type="dxa"/>
            <w:tcBorders>
              <w:left w:val="single" w:sz="4" w:space="0" w:color="auto"/>
            </w:tcBorders>
            <w:vAlign w:val="center"/>
          </w:tcPr>
          <w:p w14:paraId="466DE421" w14:textId="2E424038" w:rsidR="00494D04" w:rsidRPr="007E0F91" w:rsidRDefault="00494D04" w:rsidP="00494D04">
            <w:pPr>
              <w:jc w:val="center"/>
              <w:rPr>
                <w:ins w:id="15131" w:author="Στάθης Καπ" w:date="2023-03-09T06:08:00Z"/>
                <w:sz w:val="16"/>
                <w:szCs w:val="16"/>
              </w:rPr>
            </w:pPr>
            <w:ins w:id="15132" w:author="Στάθης Καπ" w:date="2023-03-09T07:09:00Z">
              <w:r>
                <w:rPr>
                  <w:rFonts w:ascii="Calibri" w:hAnsi="Calibri" w:cs="Calibri"/>
                  <w:color w:val="000000"/>
                  <w:sz w:val="16"/>
                  <w:szCs w:val="16"/>
                </w:rPr>
                <w:t>900</w:t>
              </w:r>
            </w:ins>
          </w:p>
        </w:tc>
        <w:tc>
          <w:tcPr>
            <w:tcW w:w="454" w:type="dxa"/>
            <w:vAlign w:val="center"/>
          </w:tcPr>
          <w:p w14:paraId="00D5B32A" w14:textId="105B4FC1" w:rsidR="00494D04" w:rsidRPr="007E0F91" w:rsidRDefault="00494D04" w:rsidP="00494D04">
            <w:pPr>
              <w:jc w:val="center"/>
              <w:rPr>
                <w:ins w:id="15133" w:author="Στάθης Καπ" w:date="2023-03-09T06:08:00Z"/>
                <w:sz w:val="16"/>
                <w:szCs w:val="16"/>
              </w:rPr>
            </w:pPr>
            <w:ins w:id="15134" w:author="Στάθης Καπ" w:date="2023-03-09T07:09:00Z">
              <w:r>
                <w:rPr>
                  <w:rFonts w:ascii="Calibri" w:hAnsi="Calibri" w:cs="Calibri"/>
                  <w:color w:val="000000"/>
                  <w:sz w:val="16"/>
                  <w:szCs w:val="16"/>
                </w:rPr>
                <w:t>1.1</w:t>
              </w:r>
            </w:ins>
          </w:p>
        </w:tc>
        <w:tc>
          <w:tcPr>
            <w:tcW w:w="454" w:type="dxa"/>
            <w:vAlign w:val="center"/>
          </w:tcPr>
          <w:p w14:paraId="2146F853" w14:textId="5B0263F4" w:rsidR="00494D04" w:rsidRPr="007E0F91" w:rsidRDefault="00494D04" w:rsidP="00494D04">
            <w:pPr>
              <w:jc w:val="center"/>
              <w:rPr>
                <w:ins w:id="15135" w:author="Στάθης Καπ" w:date="2023-03-09T06:08:00Z"/>
                <w:sz w:val="16"/>
                <w:szCs w:val="16"/>
              </w:rPr>
            </w:pPr>
            <w:ins w:id="15136" w:author="Στάθης Καπ" w:date="2023-03-09T07:09:00Z">
              <w:r>
                <w:rPr>
                  <w:rFonts w:ascii="Calibri" w:hAnsi="Calibri" w:cs="Calibri"/>
                  <w:color w:val="000000"/>
                  <w:sz w:val="16"/>
                  <w:szCs w:val="16"/>
                </w:rPr>
                <w:t>0.198</w:t>
              </w:r>
            </w:ins>
          </w:p>
        </w:tc>
        <w:tc>
          <w:tcPr>
            <w:tcW w:w="457" w:type="dxa"/>
            <w:tcBorders>
              <w:right w:val="single" w:sz="4" w:space="0" w:color="auto"/>
            </w:tcBorders>
            <w:vAlign w:val="center"/>
          </w:tcPr>
          <w:p w14:paraId="3AB1461F" w14:textId="05C177AA" w:rsidR="00494D04" w:rsidRPr="007E0F91" w:rsidRDefault="00494D04" w:rsidP="00494D04">
            <w:pPr>
              <w:jc w:val="center"/>
              <w:rPr>
                <w:ins w:id="15137" w:author="Στάθης Καπ" w:date="2023-03-09T06:08:00Z"/>
                <w:sz w:val="16"/>
                <w:szCs w:val="16"/>
              </w:rPr>
            </w:pPr>
            <w:ins w:id="15138" w:author="Στάθης Καπ" w:date="2023-03-09T07:09:00Z">
              <w:r>
                <w:rPr>
                  <w:rFonts w:ascii="Calibri" w:hAnsi="Calibri" w:cs="Calibri"/>
                  <w:color w:val="000000"/>
                  <w:sz w:val="16"/>
                  <w:szCs w:val="16"/>
                </w:rPr>
                <w:t>28.52</w:t>
              </w:r>
            </w:ins>
          </w:p>
        </w:tc>
        <w:tc>
          <w:tcPr>
            <w:tcW w:w="453" w:type="dxa"/>
            <w:tcBorders>
              <w:left w:val="single" w:sz="4" w:space="0" w:color="auto"/>
            </w:tcBorders>
            <w:vAlign w:val="center"/>
          </w:tcPr>
          <w:p w14:paraId="3DDBDA8E" w14:textId="42D15516" w:rsidR="00494D04" w:rsidRPr="007E0F91" w:rsidRDefault="00494D04" w:rsidP="00494D04">
            <w:pPr>
              <w:jc w:val="center"/>
              <w:rPr>
                <w:ins w:id="15139" w:author="Στάθης Καπ" w:date="2023-03-09T06:08:00Z"/>
                <w:sz w:val="16"/>
                <w:szCs w:val="16"/>
              </w:rPr>
            </w:pPr>
            <w:ins w:id="15140" w:author="Στάθης Καπ" w:date="2023-03-09T07:09:00Z">
              <w:r>
                <w:rPr>
                  <w:rFonts w:ascii="Calibri" w:hAnsi="Calibri" w:cs="Calibri"/>
                  <w:color w:val="000000"/>
                  <w:sz w:val="16"/>
                  <w:szCs w:val="16"/>
                </w:rPr>
                <w:t>870</w:t>
              </w:r>
            </w:ins>
          </w:p>
        </w:tc>
        <w:tc>
          <w:tcPr>
            <w:tcW w:w="454" w:type="dxa"/>
            <w:vAlign w:val="center"/>
          </w:tcPr>
          <w:p w14:paraId="365C6017" w14:textId="40466657" w:rsidR="00494D04" w:rsidRPr="007E0F91" w:rsidRDefault="00494D04" w:rsidP="00494D04">
            <w:pPr>
              <w:jc w:val="center"/>
              <w:rPr>
                <w:ins w:id="15141" w:author="Στάθης Καπ" w:date="2023-03-09T06:08:00Z"/>
                <w:sz w:val="16"/>
                <w:szCs w:val="16"/>
              </w:rPr>
            </w:pPr>
            <w:ins w:id="15142" w:author="Στάθης Καπ" w:date="2023-03-09T07:09:00Z">
              <w:r>
                <w:rPr>
                  <w:rFonts w:ascii="Calibri" w:hAnsi="Calibri" w:cs="Calibri"/>
                  <w:color w:val="000000"/>
                  <w:sz w:val="16"/>
                  <w:szCs w:val="16"/>
                </w:rPr>
                <w:t>4.4</w:t>
              </w:r>
            </w:ins>
          </w:p>
        </w:tc>
        <w:tc>
          <w:tcPr>
            <w:tcW w:w="454" w:type="dxa"/>
            <w:vAlign w:val="center"/>
          </w:tcPr>
          <w:p w14:paraId="10DF186B" w14:textId="53D18AD9" w:rsidR="00494D04" w:rsidRPr="007E0F91" w:rsidRDefault="00494D04" w:rsidP="00494D04">
            <w:pPr>
              <w:jc w:val="center"/>
              <w:rPr>
                <w:ins w:id="15143" w:author="Στάθης Καπ" w:date="2023-03-09T06:08:00Z"/>
                <w:sz w:val="16"/>
                <w:szCs w:val="16"/>
              </w:rPr>
            </w:pPr>
            <w:ins w:id="15144" w:author="Στάθης Καπ" w:date="2023-03-09T07:09:00Z">
              <w:r>
                <w:rPr>
                  <w:rFonts w:ascii="Calibri" w:hAnsi="Calibri" w:cs="Calibri"/>
                  <w:color w:val="000000"/>
                  <w:sz w:val="16"/>
                  <w:szCs w:val="16"/>
                </w:rPr>
                <w:t>0.191</w:t>
              </w:r>
            </w:ins>
          </w:p>
        </w:tc>
        <w:tc>
          <w:tcPr>
            <w:tcW w:w="454" w:type="dxa"/>
            <w:tcBorders>
              <w:right w:val="single" w:sz="4" w:space="0" w:color="auto"/>
            </w:tcBorders>
            <w:vAlign w:val="center"/>
          </w:tcPr>
          <w:p w14:paraId="59B86DFA" w14:textId="28C87CA0" w:rsidR="00494D04" w:rsidRPr="007E0F91" w:rsidRDefault="00494D04" w:rsidP="00494D04">
            <w:pPr>
              <w:jc w:val="center"/>
              <w:rPr>
                <w:ins w:id="15145" w:author="Στάθης Καπ" w:date="2023-03-09T06:08:00Z"/>
                <w:sz w:val="16"/>
                <w:szCs w:val="16"/>
              </w:rPr>
            </w:pPr>
            <w:ins w:id="15146" w:author="Στάθης Καπ" w:date="2023-03-09T07:09:00Z">
              <w:r>
                <w:rPr>
                  <w:rFonts w:ascii="Calibri" w:hAnsi="Calibri" w:cs="Calibri"/>
                  <w:color w:val="000000"/>
                  <w:sz w:val="16"/>
                  <w:szCs w:val="16"/>
                </w:rPr>
                <w:t>31.05</w:t>
              </w:r>
            </w:ins>
          </w:p>
        </w:tc>
        <w:tc>
          <w:tcPr>
            <w:tcW w:w="453" w:type="dxa"/>
            <w:tcBorders>
              <w:left w:val="single" w:sz="4" w:space="0" w:color="auto"/>
            </w:tcBorders>
            <w:vAlign w:val="center"/>
          </w:tcPr>
          <w:p w14:paraId="135FF700" w14:textId="7BBA39D2" w:rsidR="00494D04" w:rsidRPr="007E0F91" w:rsidRDefault="00494D04" w:rsidP="00494D04">
            <w:pPr>
              <w:jc w:val="center"/>
              <w:rPr>
                <w:ins w:id="15147" w:author="Στάθης Καπ" w:date="2023-03-09T06:08:00Z"/>
                <w:sz w:val="16"/>
                <w:szCs w:val="16"/>
              </w:rPr>
            </w:pPr>
            <w:ins w:id="15148" w:author="Στάθης Καπ" w:date="2023-03-09T07:09:00Z">
              <w:r>
                <w:rPr>
                  <w:rFonts w:ascii="Calibri" w:hAnsi="Calibri" w:cs="Calibri"/>
                  <w:color w:val="000000"/>
                  <w:sz w:val="16"/>
                  <w:szCs w:val="16"/>
                </w:rPr>
                <w:t>880</w:t>
              </w:r>
            </w:ins>
          </w:p>
        </w:tc>
        <w:tc>
          <w:tcPr>
            <w:tcW w:w="454" w:type="dxa"/>
            <w:vAlign w:val="center"/>
          </w:tcPr>
          <w:p w14:paraId="6393730B" w14:textId="3D5D2158" w:rsidR="00494D04" w:rsidRPr="007E0F91" w:rsidRDefault="00494D04" w:rsidP="00494D04">
            <w:pPr>
              <w:jc w:val="center"/>
              <w:rPr>
                <w:ins w:id="15149" w:author="Στάθης Καπ" w:date="2023-03-09T06:08:00Z"/>
                <w:sz w:val="16"/>
                <w:szCs w:val="16"/>
              </w:rPr>
            </w:pPr>
            <w:ins w:id="15150" w:author="Στάθης Καπ" w:date="2023-03-09T07:09:00Z">
              <w:r>
                <w:rPr>
                  <w:rFonts w:ascii="Calibri" w:hAnsi="Calibri" w:cs="Calibri"/>
                  <w:color w:val="000000"/>
                  <w:sz w:val="16"/>
                  <w:szCs w:val="16"/>
                </w:rPr>
                <w:t>3.3</w:t>
              </w:r>
            </w:ins>
          </w:p>
        </w:tc>
        <w:tc>
          <w:tcPr>
            <w:tcW w:w="454" w:type="dxa"/>
            <w:vAlign w:val="center"/>
          </w:tcPr>
          <w:p w14:paraId="2AB1681B" w14:textId="5F7BA47B" w:rsidR="00494D04" w:rsidRPr="007E0F91" w:rsidRDefault="00494D04" w:rsidP="00494D04">
            <w:pPr>
              <w:jc w:val="center"/>
              <w:rPr>
                <w:ins w:id="15151" w:author="Στάθης Καπ" w:date="2023-03-09T06:08:00Z"/>
                <w:sz w:val="16"/>
                <w:szCs w:val="16"/>
              </w:rPr>
            </w:pPr>
            <w:ins w:id="15152" w:author="Στάθης Καπ" w:date="2023-03-09T07:09:00Z">
              <w:r>
                <w:rPr>
                  <w:rFonts w:ascii="Calibri" w:hAnsi="Calibri" w:cs="Calibri"/>
                  <w:color w:val="000000"/>
                  <w:sz w:val="16"/>
                  <w:szCs w:val="16"/>
                </w:rPr>
                <w:t>0.227</w:t>
              </w:r>
            </w:ins>
          </w:p>
        </w:tc>
        <w:tc>
          <w:tcPr>
            <w:tcW w:w="461" w:type="dxa"/>
            <w:tcBorders>
              <w:right w:val="single" w:sz="4" w:space="0" w:color="auto"/>
            </w:tcBorders>
            <w:vAlign w:val="center"/>
          </w:tcPr>
          <w:p w14:paraId="72F397FE" w14:textId="2561F613" w:rsidR="00494D04" w:rsidRPr="007E0F91" w:rsidRDefault="00494D04" w:rsidP="00494D04">
            <w:pPr>
              <w:jc w:val="center"/>
              <w:rPr>
                <w:ins w:id="15153" w:author="Στάθης Καπ" w:date="2023-03-09T06:08:00Z"/>
                <w:sz w:val="16"/>
                <w:szCs w:val="16"/>
              </w:rPr>
            </w:pPr>
            <w:ins w:id="15154" w:author="Στάθης Καπ" w:date="2023-03-09T07:09:00Z">
              <w:r>
                <w:rPr>
                  <w:rFonts w:ascii="Calibri" w:hAnsi="Calibri" w:cs="Calibri"/>
                  <w:color w:val="000000"/>
                  <w:sz w:val="16"/>
                  <w:szCs w:val="16"/>
                </w:rPr>
                <w:t>18.05</w:t>
              </w:r>
            </w:ins>
          </w:p>
        </w:tc>
      </w:tr>
      <w:tr w:rsidR="00494D04" w14:paraId="20C3DE05" w14:textId="77777777" w:rsidTr="009A40F4">
        <w:trPr>
          <w:trHeight w:val="170"/>
          <w:jc w:val="center"/>
          <w:ins w:id="15155"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4DB7E7E2" w14:textId="601D6E80" w:rsidR="00494D04" w:rsidRPr="007E0F91" w:rsidRDefault="00494D04" w:rsidP="00494D04">
            <w:pPr>
              <w:jc w:val="center"/>
              <w:rPr>
                <w:ins w:id="15156" w:author="Στάθης Καπ" w:date="2023-03-09T06:08:00Z"/>
                <w:sz w:val="16"/>
                <w:szCs w:val="16"/>
              </w:rPr>
            </w:pPr>
            <w:ins w:id="15157" w:author="Στάθης Καπ" w:date="2023-03-09T06:09:00Z">
              <w:r w:rsidRPr="009861B1">
                <w:rPr>
                  <w:rFonts w:ascii="Calibri" w:hAnsi="Calibri" w:cs="Calibri"/>
                  <w:color w:val="000000"/>
                  <w:sz w:val="16"/>
                  <w:szCs w:val="16"/>
                </w:rPr>
                <w:t>r101</w:t>
              </w:r>
            </w:ins>
          </w:p>
        </w:tc>
        <w:tc>
          <w:tcPr>
            <w:tcW w:w="565" w:type="dxa"/>
            <w:tcBorders>
              <w:left w:val="single" w:sz="4" w:space="0" w:color="auto"/>
            </w:tcBorders>
            <w:vAlign w:val="center"/>
          </w:tcPr>
          <w:p w14:paraId="2347A51E" w14:textId="793EACCC" w:rsidR="00494D04" w:rsidRPr="007E0F91" w:rsidRDefault="00494D04" w:rsidP="00494D04">
            <w:pPr>
              <w:jc w:val="center"/>
              <w:rPr>
                <w:ins w:id="15158" w:author="Στάθης Καπ" w:date="2023-03-09T06:08:00Z"/>
                <w:sz w:val="16"/>
                <w:szCs w:val="16"/>
              </w:rPr>
            </w:pPr>
            <w:ins w:id="15159" w:author="Στάθης Καπ" w:date="2023-03-09T07:09:00Z">
              <w:r>
                <w:rPr>
                  <w:rFonts w:ascii="Calibri" w:hAnsi="Calibri" w:cs="Calibri"/>
                  <w:color w:val="000000"/>
                  <w:sz w:val="16"/>
                  <w:szCs w:val="16"/>
                </w:rPr>
                <w:t>198</w:t>
              </w:r>
            </w:ins>
          </w:p>
        </w:tc>
        <w:tc>
          <w:tcPr>
            <w:tcW w:w="679" w:type="dxa"/>
            <w:tcBorders>
              <w:right w:val="single" w:sz="4" w:space="0" w:color="auto"/>
            </w:tcBorders>
            <w:vAlign w:val="center"/>
          </w:tcPr>
          <w:p w14:paraId="0E96257A" w14:textId="3CF22300" w:rsidR="00494D04" w:rsidRPr="007E0F91" w:rsidRDefault="00494D04" w:rsidP="00494D04">
            <w:pPr>
              <w:jc w:val="center"/>
              <w:rPr>
                <w:ins w:id="15160" w:author="Στάθης Καπ" w:date="2023-03-09T06:08:00Z"/>
                <w:sz w:val="16"/>
                <w:szCs w:val="16"/>
              </w:rPr>
            </w:pPr>
            <w:ins w:id="15161" w:author="Στάθης Καπ" w:date="2023-03-09T07:09:00Z">
              <w:r>
                <w:rPr>
                  <w:rFonts w:ascii="Calibri" w:hAnsi="Calibri" w:cs="Calibri"/>
                  <w:color w:val="000000"/>
                  <w:sz w:val="16"/>
                  <w:szCs w:val="16"/>
                </w:rPr>
                <w:t>182</w:t>
              </w:r>
            </w:ins>
          </w:p>
        </w:tc>
        <w:tc>
          <w:tcPr>
            <w:tcW w:w="453" w:type="dxa"/>
            <w:tcBorders>
              <w:left w:val="single" w:sz="4" w:space="0" w:color="auto"/>
            </w:tcBorders>
            <w:vAlign w:val="center"/>
          </w:tcPr>
          <w:p w14:paraId="312867ED" w14:textId="1019AFC4" w:rsidR="00494D04" w:rsidRPr="007E0F91" w:rsidRDefault="00494D04" w:rsidP="00494D04">
            <w:pPr>
              <w:jc w:val="center"/>
              <w:rPr>
                <w:ins w:id="15162" w:author="Στάθης Καπ" w:date="2023-03-09T06:08:00Z"/>
                <w:sz w:val="16"/>
                <w:szCs w:val="16"/>
              </w:rPr>
            </w:pPr>
            <w:ins w:id="15163" w:author="Στάθης Καπ" w:date="2023-03-09T07:09:00Z">
              <w:r>
                <w:rPr>
                  <w:rFonts w:ascii="Calibri" w:hAnsi="Calibri" w:cs="Calibri"/>
                  <w:color w:val="000000"/>
                  <w:sz w:val="16"/>
                  <w:szCs w:val="16"/>
                </w:rPr>
                <w:t>143</w:t>
              </w:r>
            </w:ins>
          </w:p>
        </w:tc>
        <w:tc>
          <w:tcPr>
            <w:tcW w:w="708" w:type="dxa"/>
            <w:vAlign w:val="center"/>
          </w:tcPr>
          <w:p w14:paraId="7627C82F" w14:textId="64E8C554" w:rsidR="00494D04" w:rsidRPr="007E0F91" w:rsidRDefault="00494D04" w:rsidP="00494D04">
            <w:pPr>
              <w:jc w:val="center"/>
              <w:rPr>
                <w:ins w:id="15164" w:author="Στάθης Καπ" w:date="2023-03-09T06:08:00Z"/>
                <w:sz w:val="16"/>
                <w:szCs w:val="16"/>
              </w:rPr>
            </w:pPr>
            <w:ins w:id="15165" w:author="Στάθης Καπ" w:date="2023-03-09T07:09:00Z">
              <w:r>
                <w:rPr>
                  <w:rFonts w:ascii="Calibri" w:hAnsi="Calibri" w:cs="Calibri"/>
                  <w:color w:val="000000"/>
                  <w:sz w:val="16"/>
                  <w:szCs w:val="16"/>
                </w:rPr>
                <w:t>27.78</w:t>
              </w:r>
            </w:ins>
          </w:p>
        </w:tc>
        <w:tc>
          <w:tcPr>
            <w:tcW w:w="652" w:type="dxa"/>
            <w:vMerge/>
            <w:tcBorders>
              <w:right w:val="single" w:sz="4" w:space="0" w:color="auto"/>
            </w:tcBorders>
            <w:vAlign w:val="center"/>
          </w:tcPr>
          <w:p w14:paraId="6F37B226" w14:textId="77777777" w:rsidR="00494D04" w:rsidRPr="007E0F91" w:rsidRDefault="00494D04" w:rsidP="00494D04">
            <w:pPr>
              <w:jc w:val="center"/>
              <w:rPr>
                <w:ins w:id="15166" w:author="Στάθης Καπ" w:date="2023-03-09T06:08:00Z"/>
                <w:sz w:val="16"/>
                <w:szCs w:val="16"/>
              </w:rPr>
            </w:pPr>
          </w:p>
        </w:tc>
        <w:tc>
          <w:tcPr>
            <w:tcW w:w="453" w:type="dxa"/>
            <w:tcBorders>
              <w:left w:val="single" w:sz="4" w:space="0" w:color="auto"/>
            </w:tcBorders>
            <w:vAlign w:val="center"/>
          </w:tcPr>
          <w:p w14:paraId="46BA5E68" w14:textId="27FEAA03" w:rsidR="00494D04" w:rsidRPr="007E0F91" w:rsidRDefault="00494D04" w:rsidP="00494D04">
            <w:pPr>
              <w:jc w:val="center"/>
              <w:rPr>
                <w:ins w:id="15167" w:author="Στάθης Καπ" w:date="2023-03-09T06:08:00Z"/>
                <w:sz w:val="16"/>
                <w:szCs w:val="16"/>
              </w:rPr>
            </w:pPr>
            <w:ins w:id="15168" w:author="Στάθης Καπ" w:date="2023-03-09T07:09:00Z">
              <w:r>
                <w:rPr>
                  <w:rFonts w:ascii="Calibri" w:hAnsi="Calibri" w:cs="Calibri"/>
                  <w:color w:val="000000"/>
                  <w:sz w:val="16"/>
                  <w:szCs w:val="16"/>
                </w:rPr>
                <w:t>103</w:t>
              </w:r>
            </w:ins>
          </w:p>
        </w:tc>
        <w:tc>
          <w:tcPr>
            <w:tcW w:w="454" w:type="dxa"/>
            <w:vAlign w:val="center"/>
          </w:tcPr>
          <w:p w14:paraId="76C48655" w14:textId="23A6ACFA" w:rsidR="00494D04" w:rsidRPr="007E0F91" w:rsidRDefault="00494D04" w:rsidP="00494D04">
            <w:pPr>
              <w:jc w:val="center"/>
              <w:rPr>
                <w:ins w:id="15169" w:author="Στάθης Καπ" w:date="2023-03-09T06:08:00Z"/>
                <w:sz w:val="16"/>
                <w:szCs w:val="16"/>
              </w:rPr>
            </w:pPr>
            <w:ins w:id="15170" w:author="Στάθης Καπ" w:date="2023-03-09T07:09:00Z">
              <w:r>
                <w:rPr>
                  <w:rFonts w:ascii="Calibri" w:hAnsi="Calibri" w:cs="Calibri"/>
                  <w:color w:val="000000"/>
                  <w:sz w:val="16"/>
                  <w:szCs w:val="16"/>
                </w:rPr>
                <w:t>27.97</w:t>
              </w:r>
            </w:ins>
          </w:p>
        </w:tc>
        <w:tc>
          <w:tcPr>
            <w:tcW w:w="454" w:type="dxa"/>
            <w:vAlign w:val="center"/>
          </w:tcPr>
          <w:p w14:paraId="6C6260D0" w14:textId="5262C9DC" w:rsidR="00494D04" w:rsidRPr="007E0F91" w:rsidRDefault="00494D04" w:rsidP="00494D04">
            <w:pPr>
              <w:jc w:val="center"/>
              <w:rPr>
                <w:ins w:id="15171" w:author="Στάθης Καπ" w:date="2023-03-09T06:08:00Z"/>
                <w:sz w:val="16"/>
                <w:szCs w:val="16"/>
              </w:rPr>
            </w:pPr>
            <w:ins w:id="15172" w:author="Στάθης Καπ" w:date="2023-03-09T07:09:00Z">
              <w:r>
                <w:rPr>
                  <w:rFonts w:ascii="Calibri" w:hAnsi="Calibri" w:cs="Calibri"/>
                  <w:color w:val="000000"/>
                  <w:sz w:val="16"/>
                  <w:szCs w:val="16"/>
                </w:rPr>
                <w:t>0.152</w:t>
              </w:r>
            </w:ins>
          </w:p>
        </w:tc>
        <w:tc>
          <w:tcPr>
            <w:tcW w:w="457" w:type="dxa"/>
            <w:tcBorders>
              <w:right w:val="single" w:sz="4" w:space="0" w:color="auto"/>
            </w:tcBorders>
            <w:vAlign w:val="center"/>
          </w:tcPr>
          <w:p w14:paraId="1529082C" w14:textId="32E6E200" w:rsidR="00494D04" w:rsidRPr="007E0F91" w:rsidRDefault="00494D04" w:rsidP="00494D04">
            <w:pPr>
              <w:jc w:val="center"/>
              <w:rPr>
                <w:ins w:id="15173" w:author="Στάθης Καπ" w:date="2023-03-09T06:08:00Z"/>
                <w:sz w:val="16"/>
                <w:szCs w:val="16"/>
              </w:rPr>
            </w:pPr>
            <w:ins w:id="15174" w:author="Στάθης Καπ" w:date="2023-03-09T07:09:00Z">
              <w:r>
                <w:rPr>
                  <w:rFonts w:ascii="Calibri" w:hAnsi="Calibri" w:cs="Calibri"/>
                  <w:color w:val="000000"/>
                  <w:sz w:val="16"/>
                  <w:szCs w:val="16"/>
                </w:rPr>
                <w:t>0.65</w:t>
              </w:r>
            </w:ins>
          </w:p>
        </w:tc>
        <w:tc>
          <w:tcPr>
            <w:tcW w:w="453" w:type="dxa"/>
            <w:tcBorders>
              <w:left w:val="single" w:sz="4" w:space="0" w:color="auto"/>
            </w:tcBorders>
            <w:vAlign w:val="center"/>
          </w:tcPr>
          <w:p w14:paraId="622B3628" w14:textId="61602E94" w:rsidR="00494D04" w:rsidRPr="007E0F91" w:rsidRDefault="00494D04" w:rsidP="00494D04">
            <w:pPr>
              <w:jc w:val="center"/>
              <w:rPr>
                <w:ins w:id="15175" w:author="Στάθης Καπ" w:date="2023-03-09T06:08:00Z"/>
                <w:sz w:val="16"/>
                <w:szCs w:val="16"/>
              </w:rPr>
            </w:pPr>
            <w:ins w:id="15176" w:author="Στάθης Καπ" w:date="2023-03-09T07:09:00Z">
              <w:r>
                <w:rPr>
                  <w:rFonts w:ascii="Calibri" w:hAnsi="Calibri" w:cs="Calibri"/>
                  <w:color w:val="000000"/>
                  <w:sz w:val="16"/>
                  <w:szCs w:val="16"/>
                </w:rPr>
                <w:t>126</w:t>
              </w:r>
            </w:ins>
          </w:p>
        </w:tc>
        <w:tc>
          <w:tcPr>
            <w:tcW w:w="454" w:type="dxa"/>
            <w:vAlign w:val="center"/>
          </w:tcPr>
          <w:p w14:paraId="2EC982E2" w14:textId="73504A3E" w:rsidR="00494D04" w:rsidRPr="007E0F91" w:rsidRDefault="00494D04" w:rsidP="00494D04">
            <w:pPr>
              <w:jc w:val="center"/>
              <w:rPr>
                <w:ins w:id="15177" w:author="Στάθης Καπ" w:date="2023-03-09T06:08:00Z"/>
                <w:sz w:val="16"/>
                <w:szCs w:val="16"/>
              </w:rPr>
            </w:pPr>
            <w:ins w:id="15178" w:author="Στάθης Καπ" w:date="2023-03-09T07:09:00Z">
              <w:r>
                <w:rPr>
                  <w:rFonts w:ascii="Calibri" w:hAnsi="Calibri" w:cs="Calibri"/>
                  <w:color w:val="000000"/>
                  <w:sz w:val="16"/>
                  <w:szCs w:val="16"/>
                </w:rPr>
                <w:t>11.89</w:t>
              </w:r>
            </w:ins>
          </w:p>
        </w:tc>
        <w:tc>
          <w:tcPr>
            <w:tcW w:w="454" w:type="dxa"/>
            <w:vAlign w:val="center"/>
          </w:tcPr>
          <w:p w14:paraId="03AEF697" w14:textId="48540875" w:rsidR="00494D04" w:rsidRPr="007E0F91" w:rsidRDefault="00494D04" w:rsidP="00494D04">
            <w:pPr>
              <w:jc w:val="center"/>
              <w:rPr>
                <w:ins w:id="15179" w:author="Στάθης Καπ" w:date="2023-03-09T06:08:00Z"/>
                <w:sz w:val="16"/>
                <w:szCs w:val="16"/>
              </w:rPr>
            </w:pPr>
            <w:ins w:id="15180" w:author="Στάθης Καπ" w:date="2023-03-09T07:09:00Z">
              <w:r>
                <w:rPr>
                  <w:rFonts w:ascii="Calibri" w:hAnsi="Calibri" w:cs="Calibri"/>
                  <w:color w:val="000000"/>
                  <w:sz w:val="16"/>
                  <w:szCs w:val="16"/>
                </w:rPr>
                <w:t>0.162</w:t>
              </w:r>
            </w:ins>
          </w:p>
        </w:tc>
        <w:tc>
          <w:tcPr>
            <w:tcW w:w="454" w:type="dxa"/>
            <w:tcBorders>
              <w:right w:val="single" w:sz="4" w:space="0" w:color="auto"/>
            </w:tcBorders>
            <w:vAlign w:val="center"/>
          </w:tcPr>
          <w:p w14:paraId="6A36B434" w14:textId="5AD54ADE" w:rsidR="00494D04" w:rsidRPr="007E0F91" w:rsidRDefault="00494D04" w:rsidP="00494D04">
            <w:pPr>
              <w:jc w:val="center"/>
              <w:rPr>
                <w:ins w:id="15181" w:author="Στάθης Καπ" w:date="2023-03-09T06:08:00Z"/>
                <w:sz w:val="16"/>
                <w:szCs w:val="16"/>
              </w:rPr>
            </w:pPr>
            <w:ins w:id="15182" w:author="Στάθης Καπ" w:date="2023-03-09T07:09:00Z">
              <w:r>
                <w:rPr>
                  <w:rFonts w:ascii="Calibri" w:hAnsi="Calibri" w:cs="Calibri"/>
                  <w:color w:val="000000"/>
                  <w:sz w:val="16"/>
                  <w:szCs w:val="16"/>
                </w:rPr>
                <w:t>-5.88</w:t>
              </w:r>
            </w:ins>
          </w:p>
        </w:tc>
        <w:tc>
          <w:tcPr>
            <w:tcW w:w="453" w:type="dxa"/>
            <w:tcBorders>
              <w:left w:val="single" w:sz="4" w:space="0" w:color="auto"/>
            </w:tcBorders>
            <w:vAlign w:val="center"/>
          </w:tcPr>
          <w:p w14:paraId="4FAC1551" w14:textId="52C3C934" w:rsidR="00494D04" w:rsidRPr="007E0F91" w:rsidRDefault="00494D04" w:rsidP="00494D04">
            <w:pPr>
              <w:jc w:val="center"/>
              <w:rPr>
                <w:ins w:id="15183" w:author="Στάθης Καπ" w:date="2023-03-09T06:08:00Z"/>
                <w:sz w:val="16"/>
                <w:szCs w:val="16"/>
              </w:rPr>
            </w:pPr>
            <w:ins w:id="15184" w:author="Στάθης Καπ" w:date="2023-03-09T07:09:00Z">
              <w:r>
                <w:rPr>
                  <w:rFonts w:ascii="Calibri" w:hAnsi="Calibri" w:cs="Calibri"/>
                  <w:color w:val="000000"/>
                  <w:sz w:val="16"/>
                  <w:szCs w:val="16"/>
                </w:rPr>
                <w:t>112</w:t>
              </w:r>
            </w:ins>
          </w:p>
        </w:tc>
        <w:tc>
          <w:tcPr>
            <w:tcW w:w="454" w:type="dxa"/>
            <w:vAlign w:val="center"/>
          </w:tcPr>
          <w:p w14:paraId="17BAA9E2" w14:textId="7EC54C1F" w:rsidR="00494D04" w:rsidRPr="007E0F91" w:rsidRDefault="00494D04" w:rsidP="00494D04">
            <w:pPr>
              <w:jc w:val="center"/>
              <w:rPr>
                <w:ins w:id="15185" w:author="Στάθης Καπ" w:date="2023-03-09T06:08:00Z"/>
                <w:sz w:val="16"/>
                <w:szCs w:val="16"/>
              </w:rPr>
            </w:pPr>
            <w:ins w:id="15186" w:author="Στάθης Καπ" w:date="2023-03-09T07:09:00Z">
              <w:r>
                <w:rPr>
                  <w:rFonts w:ascii="Calibri" w:hAnsi="Calibri" w:cs="Calibri"/>
                  <w:color w:val="000000"/>
                  <w:sz w:val="16"/>
                  <w:szCs w:val="16"/>
                </w:rPr>
                <w:t>21.68</w:t>
              </w:r>
            </w:ins>
          </w:p>
        </w:tc>
        <w:tc>
          <w:tcPr>
            <w:tcW w:w="454" w:type="dxa"/>
            <w:vAlign w:val="center"/>
          </w:tcPr>
          <w:p w14:paraId="6F13F454" w14:textId="74580BFE" w:rsidR="00494D04" w:rsidRPr="007E0F91" w:rsidRDefault="00494D04" w:rsidP="00494D04">
            <w:pPr>
              <w:jc w:val="center"/>
              <w:rPr>
                <w:ins w:id="15187" w:author="Στάθης Καπ" w:date="2023-03-09T06:08:00Z"/>
                <w:sz w:val="16"/>
                <w:szCs w:val="16"/>
              </w:rPr>
            </w:pPr>
            <w:ins w:id="15188" w:author="Στάθης Καπ" w:date="2023-03-09T07:09:00Z">
              <w:r>
                <w:rPr>
                  <w:rFonts w:ascii="Calibri" w:hAnsi="Calibri" w:cs="Calibri"/>
                  <w:color w:val="000000"/>
                  <w:sz w:val="16"/>
                  <w:szCs w:val="16"/>
                </w:rPr>
                <w:t>0.167</w:t>
              </w:r>
            </w:ins>
          </w:p>
        </w:tc>
        <w:tc>
          <w:tcPr>
            <w:tcW w:w="461" w:type="dxa"/>
            <w:tcBorders>
              <w:right w:val="single" w:sz="4" w:space="0" w:color="auto"/>
            </w:tcBorders>
            <w:vAlign w:val="center"/>
          </w:tcPr>
          <w:p w14:paraId="6B912151" w14:textId="70D10907" w:rsidR="00494D04" w:rsidRPr="007E0F91" w:rsidRDefault="00494D04" w:rsidP="00494D04">
            <w:pPr>
              <w:jc w:val="center"/>
              <w:rPr>
                <w:ins w:id="15189" w:author="Στάθης Καπ" w:date="2023-03-09T06:08:00Z"/>
                <w:sz w:val="16"/>
                <w:szCs w:val="16"/>
              </w:rPr>
            </w:pPr>
            <w:ins w:id="15190" w:author="Στάθης Καπ" w:date="2023-03-09T07:09:00Z">
              <w:r>
                <w:rPr>
                  <w:rFonts w:ascii="Calibri" w:hAnsi="Calibri" w:cs="Calibri"/>
                  <w:color w:val="000000"/>
                  <w:sz w:val="16"/>
                  <w:szCs w:val="16"/>
                </w:rPr>
                <w:t>-9.15</w:t>
              </w:r>
            </w:ins>
          </w:p>
        </w:tc>
      </w:tr>
      <w:tr w:rsidR="00494D04" w14:paraId="6C8A1DE0" w14:textId="77777777" w:rsidTr="009A40F4">
        <w:trPr>
          <w:trHeight w:val="170"/>
          <w:jc w:val="center"/>
          <w:ins w:id="15191"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633F467B" w14:textId="642500CF" w:rsidR="00494D04" w:rsidRPr="007E0F91" w:rsidRDefault="00494D04" w:rsidP="00494D04">
            <w:pPr>
              <w:jc w:val="center"/>
              <w:rPr>
                <w:ins w:id="15192" w:author="Στάθης Καπ" w:date="2023-03-09T06:08:00Z"/>
                <w:sz w:val="16"/>
                <w:szCs w:val="16"/>
              </w:rPr>
            </w:pPr>
            <w:ins w:id="15193" w:author="Στάθης Καπ" w:date="2023-03-09T06:09:00Z">
              <w:r w:rsidRPr="009861B1">
                <w:rPr>
                  <w:rFonts w:ascii="Calibri" w:hAnsi="Calibri" w:cs="Calibri"/>
                  <w:color w:val="000000"/>
                  <w:sz w:val="16"/>
                  <w:szCs w:val="16"/>
                </w:rPr>
                <w:t>r102</w:t>
              </w:r>
            </w:ins>
          </w:p>
        </w:tc>
        <w:tc>
          <w:tcPr>
            <w:tcW w:w="565" w:type="dxa"/>
            <w:tcBorders>
              <w:left w:val="single" w:sz="4" w:space="0" w:color="auto"/>
            </w:tcBorders>
            <w:vAlign w:val="center"/>
          </w:tcPr>
          <w:p w14:paraId="0D7FCC55" w14:textId="24C81303" w:rsidR="00494D04" w:rsidRPr="007E0F91" w:rsidRDefault="00494D04" w:rsidP="00494D04">
            <w:pPr>
              <w:jc w:val="center"/>
              <w:rPr>
                <w:ins w:id="15194" w:author="Στάθης Καπ" w:date="2023-03-09T06:08:00Z"/>
                <w:sz w:val="16"/>
                <w:szCs w:val="16"/>
              </w:rPr>
            </w:pPr>
            <w:ins w:id="15195" w:author="Στάθης Καπ" w:date="2023-03-09T07:09:00Z">
              <w:r>
                <w:rPr>
                  <w:rFonts w:ascii="Calibri" w:hAnsi="Calibri" w:cs="Calibri"/>
                  <w:color w:val="000000"/>
                  <w:sz w:val="16"/>
                  <w:szCs w:val="16"/>
                </w:rPr>
                <w:t>286</w:t>
              </w:r>
            </w:ins>
          </w:p>
        </w:tc>
        <w:tc>
          <w:tcPr>
            <w:tcW w:w="679" w:type="dxa"/>
            <w:tcBorders>
              <w:right w:val="single" w:sz="4" w:space="0" w:color="auto"/>
            </w:tcBorders>
            <w:vAlign w:val="center"/>
          </w:tcPr>
          <w:p w14:paraId="7ACE7EB7" w14:textId="2C0667A9" w:rsidR="00494D04" w:rsidRPr="007E0F91" w:rsidRDefault="00494D04" w:rsidP="00494D04">
            <w:pPr>
              <w:jc w:val="center"/>
              <w:rPr>
                <w:ins w:id="15196" w:author="Στάθης Καπ" w:date="2023-03-09T06:08:00Z"/>
                <w:sz w:val="16"/>
                <w:szCs w:val="16"/>
              </w:rPr>
            </w:pPr>
            <w:ins w:id="15197" w:author="Στάθης Καπ" w:date="2023-03-09T07:09:00Z">
              <w:r>
                <w:rPr>
                  <w:rFonts w:ascii="Calibri" w:hAnsi="Calibri" w:cs="Calibri"/>
                  <w:color w:val="000000"/>
                  <w:sz w:val="16"/>
                  <w:szCs w:val="16"/>
                </w:rPr>
                <w:t>286</w:t>
              </w:r>
            </w:ins>
          </w:p>
        </w:tc>
        <w:tc>
          <w:tcPr>
            <w:tcW w:w="453" w:type="dxa"/>
            <w:tcBorders>
              <w:left w:val="single" w:sz="4" w:space="0" w:color="auto"/>
            </w:tcBorders>
            <w:vAlign w:val="center"/>
          </w:tcPr>
          <w:p w14:paraId="5EE02844" w14:textId="45413827" w:rsidR="00494D04" w:rsidRPr="007E0F91" w:rsidRDefault="00494D04" w:rsidP="00494D04">
            <w:pPr>
              <w:jc w:val="center"/>
              <w:rPr>
                <w:ins w:id="15198" w:author="Στάθης Καπ" w:date="2023-03-09T06:08:00Z"/>
                <w:sz w:val="16"/>
                <w:szCs w:val="16"/>
              </w:rPr>
            </w:pPr>
            <w:ins w:id="15199" w:author="Στάθης Καπ" w:date="2023-03-09T07:09:00Z">
              <w:r>
                <w:rPr>
                  <w:rFonts w:ascii="Calibri" w:hAnsi="Calibri" w:cs="Calibri"/>
                  <w:color w:val="000000"/>
                  <w:sz w:val="16"/>
                  <w:szCs w:val="16"/>
                </w:rPr>
                <w:t>213</w:t>
              </w:r>
            </w:ins>
          </w:p>
        </w:tc>
        <w:tc>
          <w:tcPr>
            <w:tcW w:w="708" w:type="dxa"/>
            <w:vAlign w:val="center"/>
          </w:tcPr>
          <w:p w14:paraId="5875A739" w14:textId="04EDAA9E" w:rsidR="00494D04" w:rsidRPr="007E0F91" w:rsidRDefault="00494D04" w:rsidP="00494D04">
            <w:pPr>
              <w:jc w:val="center"/>
              <w:rPr>
                <w:ins w:id="15200" w:author="Στάθης Καπ" w:date="2023-03-09T06:08:00Z"/>
                <w:sz w:val="16"/>
                <w:szCs w:val="16"/>
              </w:rPr>
            </w:pPr>
            <w:ins w:id="15201" w:author="Στάθης Καπ" w:date="2023-03-09T07:09:00Z">
              <w:r>
                <w:rPr>
                  <w:rFonts w:ascii="Calibri" w:hAnsi="Calibri" w:cs="Calibri"/>
                  <w:color w:val="000000"/>
                  <w:sz w:val="16"/>
                  <w:szCs w:val="16"/>
                </w:rPr>
                <w:t>25.52</w:t>
              </w:r>
            </w:ins>
          </w:p>
        </w:tc>
        <w:tc>
          <w:tcPr>
            <w:tcW w:w="652" w:type="dxa"/>
            <w:vMerge/>
            <w:tcBorders>
              <w:right w:val="single" w:sz="4" w:space="0" w:color="auto"/>
            </w:tcBorders>
            <w:vAlign w:val="center"/>
          </w:tcPr>
          <w:p w14:paraId="349D0C7A" w14:textId="77777777" w:rsidR="00494D04" w:rsidRPr="007E0F91" w:rsidRDefault="00494D04" w:rsidP="00494D04">
            <w:pPr>
              <w:jc w:val="center"/>
              <w:rPr>
                <w:ins w:id="15202" w:author="Στάθης Καπ" w:date="2023-03-09T06:08:00Z"/>
                <w:sz w:val="16"/>
                <w:szCs w:val="16"/>
              </w:rPr>
            </w:pPr>
          </w:p>
        </w:tc>
        <w:tc>
          <w:tcPr>
            <w:tcW w:w="453" w:type="dxa"/>
            <w:tcBorders>
              <w:left w:val="single" w:sz="4" w:space="0" w:color="auto"/>
            </w:tcBorders>
            <w:vAlign w:val="center"/>
          </w:tcPr>
          <w:p w14:paraId="07F464D6" w14:textId="6E2D2D9B" w:rsidR="00494D04" w:rsidRPr="007E0F91" w:rsidRDefault="00494D04" w:rsidP="00494D04">
            <w:pPr>
              <w:jc w:val="center"/>
              <w:rPr>
                <w:ins w:id="15203" w:author="Στάθης Καπ" w:date="2023-03-09T06:08:00Z"/>
                <w:sz w:val="16"/>
                <w:szCs w:val="16"/>
              </w:rPr>
            </w:pPr>
            <w:ins w:id="15204" w:author="Στάθης Καπ" w:date="2023-03-09T07:09:00Z">
              <w:r>
                <w:rPr>
                  <w:rFonts w:ascii="Calibri" w:hAnsi="Calibri" w:cs="Calibri"/>
                  <w:color w:val="000000"/>
                  <w:sz w:val="16"/>
                  <w:szCs w:val="16"/>
                </w:rPr>
                <w:t>239</w:t>
              </w:r>
            </w:ins>
          </w:p>
        </w:tc>
        <w:tc>
          <w:tcPr>
            <w:tcW w:w="454" w:type="dxa"/>
            <w:vAlign w:val="center"/>
          </w:tcPr>
          <w:p w14:paraId="45CD2847" w14:textId="443295F5" w:rsidR="00494D04" w:rsidRPr="007E0F91" w:rsidRDefault="00494D04" w:rsidP="00494D04">
            <w:pPr>
              <w:jc w:val="center"/>
              <w:rPr>
                <w:ins w:id="15205" w:author="Στάθης Καπ" w:date="2023-03-09T06:08:00Z"/>
                <w:sz w:val="16"/>
                <w:szCs w:val="16"/>
              </w:rPr>
            </w:pPr>
            <w:ins w:id="15206" w:author="Στάθης Καπ" w:date="2023-03-09T07:09:00Z">
              <w:r>
                <w:rPr>
                  <w:rFonts w:ascii="Calibri" w:hAnsi="Calibri" w:cs="Calibri"/>
                  <w:color w:val="000000"/>
                  <w:sz w:val="16"/>
                  <w:szCs w:val="16"/>
                </w:rPr>
                <w:t>-12.21</w:t>
              </w:r>
            </w:ins>
          </w:p>
        </w:tc>
        <w:tc>
          <w:tcPr>
            <w:tcW w:w="454" w:type="dxa"/>
            <w:vAlign w:val="center"/>
          </w:tcPr>
          <w:p w14:paraId="6A8F1105" w14:textId="679C8DC0" w:rsidR="00494D04" w:rsidRPr="007E0F91" w:rsidRDefault="00494D04" w:rsidP="00494D04">
            <w:pPr>
              <w:jc w:val="center"/>
              <w:rPr>
                <w:ins w:id="15207" w:author="Στάθης Καπ" w:date="2023-03-09T06:08:00Z"/>
                <w:sz w:val="16"/>
                <w:szCs w:val="16"/>
              </w:rPr>
            </w:pPr>
            <w:ins w:id="15208" w:author="Στάθης Καπ" w:date="2023-03-09T07:09:00Z">
              <w:r>
                <w:rPr>
                  <w:rFonts w:ascii="Calibri" w:hAnsi="Calibri" w:cs="Calibri"/>
                  <w:color w:val="000000"/>
                  <w:sz w:val="16"/>
                  <w:szCs w:val="16"/>
                </w:rPr>
                <w:t>0.164</w:t>
              </w:r>
            </w:ins>
          </w:p>
        </w:tc>
        <w:tc>
          <w:tcPr>
            <w:tcW w:w="457" w:type="dxa"/>
            <w:tcBorders>
              <w:right w:val="single" w:sz="4" w:space="0" w:color="auto"/>
            </w:tcBorders>
            <w:vAlign w:val="center"/>
          </w:tcPr>
          <w:p w14:paraId="0D8CD5DF" w14:textId="7BF6E074" w:rsidR="00494D04" w:rsidRPr="007E0F91" w:rsidRDefault="00494D04" w:rsidP="00494D04">
            <w:pPr>
              <w:jc w:val="center"/>
              <w:rPr>
                <w:ins w:id="15209" w:author="Στάθης Καπ" w:date="2023-03-09T06:08:00Z"/>
                <w:sz w:val="16"/>
                <w:szCs w:val="16"/>
              </w:rPr>
            </w:pPr>
            <w:ins w:id="15210" w:author="Στάθης Καπ" w:date="2023-03-09T07:09:00Z">
              <w:r>
                <w:rPr>
                  <w:rFonts w:ascii="Calibri" w:hAnsi="Calibri" w:cs="Calibri"/>
                  <w:color w:val="000000"/>
                  <w:sz w:val="16"/>
                  <w:szCs w:val="16"/>
                </w:rPr>
                <w:t>6.29</w:t>
              </w:r>
            </w:ins>
          </w:p>
        </w:tc>
        <w:tc>
          <w:tcPr>
            <w:tcW w:w="453" w:type="dxa"/>
            <w:tcBorders>
              <w:left w:val="single" w:sz="4" w:space="0" w:color="auto"/>
            </w:tcBorders>
            <w:vAlign w:val="center"/>
          </w:tcPr>
          <w:p w14:paraId="6EF57273" w14:textId="2F168507" w:rsidR="00494D04" w:rsidRPr="007E0F91" w:rsidRDefault="00494D04" w:rsidP="00494D04">
            <w:pPr>
              <w:jc w:val="center"/>
              <w:rPr>
                <w:ins w:id="15211" w:author="Στάθης Καπ" w:date="2023-03-09T06:08:00Z"/>
                <w:sz w:val="16"/>
                <w:szCs w:val="16"/>
              </w:rPr>
            </w:pPr>
            <w:ins w:id="15212" w:author="Στάθης Καπ" w:date="2023-03-09T07:09:00Z">
              <w:r>
                <w:rPr>
                  <w:rFonts w:ascii="Calibri" w:hAnsi="Calibri" w:cs="Calibri"/>
                  <w:color w:val="000000"/>
                  <w:sz w:val="16"/>
                  <w:szCs w:val="16"/>
                </w:rPr>
                <w:t>221</w:t>
              </w:r>
            </w:ins>
          </w:p>
        </w:tc>
        <w:tc>
          <w:tcPr>
            <w:tcW w:w="454" w:type="dxa"/>
            <w:vAlign w:val="center"/>
          </w:tcPr>
          <w:p w14:paraId="59348695" w14:textId="529EA29C" w:rsidR="00494D04" w:rsidRPr="007E0F91" w:rsidRDefault="00494D04" w:rsidP="00494D04">
            <w:pPr>
              <w:jc w:val="center"/>
              <w:rPr>
                <w:ins w:id="15213" w:author="Στάθης Καπ" w:date="2023-03-09T06:08:00Z"/>
                <w:sz w:val="16"/>
                <w:szCs w:val="16"/>
              </w:rPr>
            </w:pPr>
            <w:ins w:id="15214" w:author="Στάθης Καπ" w:date="2023-03-09T07:09:00Z">
              <w:r>
                <w:rPr>
                  <w:rFonts w:ascii="Calibri" w:hAnsi="Calibri" w:cs="Calibri"/>
                  <w:color w:val="000000"/>
                  <w:sz w:val="16"/>
                  <w:szCs w:val="16"/>
                </w:rPr>
                <w:t>-3.76</w:t>
              </w:r>
            </w:ins>
          </w:p>
        </w:tc>
        <w:tc>
          <w:tcPr>
            <w:tcW w:w="454" w:type="dxa"/>
            <w:vAlign w:val="center"/>
          </w:tcPr>
          <w:p w14:paraId="4F1BF60B" w14:textId="337F8694" w:rsidR="00494D04" w:rsidRPr="007E0F91" w:rsidRDefault="00494D04" w:rsidP="00494D04">
            <w:pPr>
              <w:jc w:val="center"/>
              <w:rPr>
                <w:ins w:id="15215" w:author="Στάθης Καπ" w:date="2023-03-09T06:08:00Z"/>
                <w:sz w:val="16"/>
                <w:szCs w:val="16"/>
              </w:rPr>
            </w:pPr>
            <w:ins w:id="15216" w:author="Στάθης Καπ" w:date="2023-03-09T07:09:00Z">
              <w:r>
                <w:rPr>
                  <w:rFonts w:ascii="Calibri" w:hAnsi="Calibri" w:cs="Calibri"/>
                  <w:color w:val="000000"/>
                  <w:sz w:val="16"/>
                  <w:szCs w:val="16"/>
                </w:rPr>
                <w:t>0.178</w:t>
              </w:r>
            </w:ins>
          </w:p>
        </w:tc>
        <w:tc>
          <w:tcPr>
            <w:tcW w:w="454" w:type="dxa"/>
            <w:tcBorders>
              <w:right w:val="single" w:sz="4" w:space="0" w:color="auto"/>
            </w:tcBorders>
            <w:vAlign w:val="center"/>
          </w:tcPr>
          <w:p w14:paraId="7EBADDC2" w14:textId="3E5ABAA0" w:rsidR="00494D04" w:rsidRPr="007E0F91" w:rsidRDefault="00494D04" w:rsidP="00494D04">
            <w:pPr>
              <w:jc w:val="center"/>
              <w:rPr>
                <w:ins w:id="15217" w:author="Στάθης Καπ" w:date="2023-03-09T06:08:00Z"/>
                <w:sz w:val="16"/>
                <w:szCs w:val="16"/>
              </w:rPr>
            </w:pPr>
            <w:ins w:id="15218" w:author="Στάθης Καπ" w:date="2023-03-09T07:09:00Z">
              <w:r>
                <w:rPr>
                  <w:rFonts w:ascii="Calibri" w:hAnsi="Calibri" w:cs="Calibri"/>
                  <w:color w:val="000000"/>
                  <w:sz w:val="16"/>
                  <w:szCs w:val="16"/>
                </w:rPr>
                <w:t>-1.71</w:t>
              </w:r>
            </w:ins>
          </w:p>
        </w:tc>
        <w:tc>
          <w:tcPr>
            <w:tcW w:w="453" w:type="dxa"/>
            <w:tcBorders>
              <w:left w:val="single" w:sz="4" w:space="0" w:color="auto"/>
            </w:tcBorders>
            <w:vAlign w:val="center"/>
          </w:tcPr>
          <w:p w14:paraId="61DA4C8B" w14:textId="25334940" w:rsidR="00494D04" w:rsidRPr="007E0F91" w:rsidRDefault="00494D04" w:rsidP="00494D04">
            <w:pPr>
              <w:jc w:val="center"/>
              <w:rPr>
                <w:ins w:id="15219" w:author="Στάθης Καπ" w:date="2023-03-09T06:08:00Z"/>
                <w:sz w:val="16"/>
                <w:szCs w:val="16"/>
              </w:rPr>
            </w:pPr>
            <w:ins w:id="15220" w:author="Στάθης Καπ" w:date="2023-03-09T07:09:00Z">
              <w:r>
                <w:rPr>
                  <w:rFonts w:ascii="Calibri" w:hAnsi="Calibri" w:cs="Calibri"/>
                  <w:color w:val="000000"/>
                  <w:sz w:val="16"/>
                  <w:szCs w:val="16"/>
                </w:rPr>
                <w:t>230</w:t>
              </w:r>
            </w:ins>
          </w:p>
        </w:tc>
        <w:tc>
          <w:tcPr>
            <w:tcW w:w="454" w:type="dxa"/>
            <w:vAlign w:val="center"/>
          </w:tcPr>
          <w:p w14:paraId="0EB74E16" w14:textId="4C6C4CF7" w:rsidR="00494D04" w:rsidRPr="007E0F91" w:rsidRDefault="00494D04" w:rsidP="00494D04">
            <w:pPr>
              <w:jc w:val="center"/>
              <w:rPr>
                <w:ins w:id="15221" w:author="Στάθης Καπ" w:date="2023-03-09T06:08:00Z"/>
                <w:sz w:val="16"/>
                <w:szCs w:val="16"/>
              </w:rPr>
            </w:pPr>
            <w:ins w:id="15222" w:author="Στάθης Καπ" w:date="2023-03-09T07:09:00Z">
              <w:r>
                <w:rPr>
                  <w:rFonts w:ascii="Calibri" w:hAnsi="Calibri" w:cs="Calibri"/>
                  <w:color w:val="000000"/>
                  <w:sz w:val="16"/>
                  <w:szCs w:val="16"/>
                </w:rPr>
                <w:t>-7.98</w:t>
              </w:r>
            </w:ins>
          </w:p>
        </w:tc>
        <w:tc>
          <w:tcPr>
            <w:tcW w:w="454" w:type="dxa"/>
            <w:vAlign w:val="center"/>
          </w:tcPr>
          <w:p w14:paraId="293B5073" w14:textId="0A31FEBC" w:rsidR="00494D04" w:rsidRPr="007E0F91" w:rsidRDefault="00494D04" w:rsidP="00494D04">
            <w:pPr>
              <w:jc w:val="center"/>
              <w:rPr>
                <w:ins w:id="15223" w:author="Στάθης Καπ" w:date="2023-03-09T06:08:00Z"/>
                <w:sz w:val="16"/>
                <w:szCs w:val="16"/>
              </w:rPr>
            </w:pPr>
            <w:ins w:id="15224" w:author="Στάθης Καπ" w:date="2023-03-09T07:09:00Z">
              <w:r>
                <w:rPr>
                  <w:rFonts w:ascii="Calibri" w:hAnsi="Calibri" w:cs="Calibri"/>
                  <w:color w:val="000000"/>
                  <w:sz w:val="16"/>
                  <w:szCs w:val="16"/>
                </w:rPr>
                <w:t>0.197</w:t>
              </w:r>
            </w:ins>
          </w:p>
        </w:tc>
        <w:tc>
          <w:tcPr>
            <w:tcW w:w="461" w:type="dxa"/>
            <w:tcBorders>
              <w:right w:val="single" w:sz="4" w:space="0" w:color="auto"/>
            </w:tcBorders>
            <w:vAlign w:val="center"/>
          </w:tcPr>
          <w:p w14:paraId="638A16EE" w14:textId="3B0629F8" w:rsidR="00494D04" w:rsidRPr="007E0F91" w:rsidRDefault="00494D04" w:rsidP="00494D04">
            <w:pPr>
              <w:jc w:val="center"/>
              <w:rPr>
                <w:ins w:id="15225" w:author="Στάθης Καπ" w:date="2023-03-09T06:08:00Z"/>
                <w:sz w:val="16"/>
                <w:szCs w:val="16"/>
              </w:rPr>
            </w:pPr>
            <w:ins w:id="15226" w:author="Στάθης Καπ" w:date="2023-03-09T07:09:00Z">
              <w:r>
                <w:rPr>
                  <w:rFonts w:ascii="Calibri" w:hAnsi="Calibri" w:cs="Calibri"/>
                  <w:color w:val="000000"/>
                  <w:sz w:val="16"/>
                  <w:szCs w:val="16"/>
                </w:rPr>
                <w:t>-12.57</w:t>
              </w:r>
            </w:ins>
          </w:p>
        </w:tc>
      </w:tr>
      <w:tr w:rsidR="00494D04" w14:paraId="5B43B960" w14:textId="77777777" w:rsidTr="009A40F4">
        <w:trPr>
          <w:trHeight w:val="170"/>
          <w:jc w:val="center"/>
          <w:ins w:id="15227"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340AA95C" w14:textId="7A9CFD02" w:rsidR="00494D04" w:rsidRPr="007E0F91" w:rsidRDefault="00494D04" w:rsidP="00494D04">
            <w:pPr>
              <w:jc w:val="center"/>
              <w:rPr>
                <w:ins w:id="15228" w:author="Στάθης Καπ" w:date="2023-03-09T06:08:00Z"/>
                <w:sz w:val="16"/>
                <w:szCs w:val="16"/>
              </w:rPr>
            </w:pPr>
            <w:ins w:id="15229" w:author="Στάθης Καπ" w:date="2023-03-09T06:09:00Z">
              <w:r w:rsidRPr="009861B1">
                <w:rPr>
                  <w:rFonts w:ascii="Calibri" w:hAnsi="Calibri" w:cs="Calibri"/>
                  <w:color w:val="000000"/>
                  <w:sz w:val="16"/>
                  <w:szCs w:val="16"/>
                </w:rPr>
                <w:t>r103</w:t>
              </w:r>
            </w:ins>
          </w:p>
        </w:tc>
        <w:tc>
          <w:tcPr>
            <w:tcW w:w="565" w:type="dxa"/>
            <w:tcBorders>
              <w:left w:val="single" w:sz="4" w:space="0" w:color="auto"/>
            </w:tcBorders>
            <w:vAlign w:val="center"/>
          </w:tcPr>
          <w:p w14:paraId="180FFFF2" w14:textId="63AC8D36" w:rsidR="00494D04" w:rsidRPr="007E0F91" w:rsidRDefault="00494D04" w:rsidP="00494D04">
            <w:pPr>
              <w:jc w:val="center"/>
              <w:rPr>
                <w:ins w:id="15230" w:author="Στάθης Καπ" w:date="2023-03-09T06:08:00Z"/>
                <w:sz w:val="16"/>
                <w:szCs w:val="16"/>
              </w:rPr>
            </w:pPr>
            <w:ins w:id="15231" w:author="Στάθης Καπ" w:date="2023-03-09T07:09:00Z">
              <w:r>
                <w:rPr>
                  <w:rFonts w:ascii="Calibri" w:hAnsi="Calibri" w:cs="Calibri"/>
                  <w:color w:val="000000"/>
                  <w:sz w:val="16"/>
                  <w:szCs w:val="16"/>
                </w:rPr>
                <w:t>293</w:t>
              </w:r>
            </w:ins>
          </w:p>
        </w:tc>
        <w:tc>
          <w:tcPr>
            <w:tcW w:w="679" w:type="dxa"/>
            <w:tcBorders>
              <w:right w:val="single" w:sz="4" w:space="0" w:color="auto"/>
            </w:tcBorders>
            <w:vAlign w:val="center"/>
          </w:tcPr>
          <w:p w14:paraId="38DAB25E" w14:textId="687DCBE1" w:rsidR="00494D04" w:rsidRPr="007E0F91" w:rsidRDefault="00494D04" w:rsidP="00494D04">
            <w:pPr>
              <w:jc w:val="center"/>
              <w:rPr>
                <w:ins w:id="15232" w:author="Στάθης Καπ" w:date="2023-03-09T06:08:00Z"/>
                <w:sz w:val="16"/>
                <w:szCs w:val="16"/>
              </w:rPr>
            </w:pPr>
            <w:ins w:id="15233" w:author="Στάθης Καπ" w:date="2023-03-09T07:09:00Z">
              <w:r>
                <w:rPr>
                  <w:rFonts w:ascii="Calibri" w:hAnsi="Calibri" w:cs="Calibri"/>
                  <w:color w:val="000000"/>
                  <w:sz w:val="16"/>
                  <w:szCs w:val="16"/>
                </w:rPr>
                <w:t>286</w:t>
              </w:r>
            </w:ins>
          </w:p>
        </w:tc>
        <w:tc>
          <w:tcPr>
            <w:tcW w:w="453" w:type="dxa"/>
            <w:tcBorders>
              <w:left w:val="single" w:sz="4" w:space="0" w:color="auto"/>
            </w:tcBorders>
            <w:vAlign w:val="center"/>
          </w:tcPr>
          <w:p w14:paraId="38F9969E" w14:textId="45D1F16F" w:rsidR="00494D04" w:rsidRPr="007E0F91" w:rsidRDefault="00494D04" w:rsidP="00494D04">
            <w:pPr>
              <w:jc w:val="center"/>
              <w:rPr>
                <w:ins w:id="15234" w:author="Στάθης Καπ" w:date="2023-03-09T06:08:00Z"/>
                <w:sz w:val="16"/>
                <w:szCs w:val="16"/>
              </w:rPr>
            </w:pPr>
            <w:ins w:id="15235" w:author="Στάθης Καπ" w:date="2023-03-09T07:09:00Z">
              <w:r>
                <w:rPr>
                  <w:rFonts w:ascii="Calibri" w:hAnsi="Calibri" w:cs="Calibri"/>
                  <w:color w:val="000000"/>
                  <w:sz w:val="16"/>
                  <w:szCs w:val="16"/>
                </w:rPr>
                <w:t>248</w:t>
              </w:r>
            </w:ins>
          </w:p>
        </w:tc>
        <w:tc>
          <w:tcPr>
            <w:tcW w:w="708" w:type="dxa"/>
            <w:vAlign w:val="center"/>
          </w:tcPr>
          <w:p w14:paraId="5A13F667" w14:textId="75561D88" w:rsidR="00494D04" w:rsidRPr="007E0F91" w:rsidRDefault="00494D04" w:rsidP="00494D04">
            <w:pPr>
              <w:jc w:val="center"/>
              <w:rPr>
                <w:ins w:id="15236" w:author="Στάθης Καπ" w:date="2023-03-09T06:08:00Z"/>
                <w:sz w:val="16"/>
                <w:szCs w:val="16"/>
              </w:rPr>
            </w:pPr>
            <w:ins w:id="15237" w:author="Στάθης Καπ" w:date="2023-03-09T07:09:00Z">
              <w:r>
                <w:rPr>
                  <w:rFonts w:ascii="Calibri" w:hAnsi="Calibri" w:cs="Calibri"/>
                  <w:color w:val="000000"/>
                  <w:sz w:val="16"/>
                  <w:szCs w:val="16"/>
                </w:rPr>
                <w:t>15.36</w:t>
              </w:r>
            </w:ins>
          </w:p>
        </w:tc>
        <w:tc>
          <w:tcPr>
            <w:tcW w:w="652" w:type="dxa"/>
            <w:vMerge/>
            <w:tcBorders>
              <w:right w:val="single" w:sz="4" w:space="0" w:color="auto"/>
            </w:tcBorders>
            <w:vAlign w:val="center"/>
          </w:tcPr>
          <w:p w14:paraId="4AE0A070" w14:textId="77777777" w:rsidR="00494D04" w:rsidRPr="007E0F91" w:rsidRDefault="00494D04" w:rsidP="00494D04">
            <w:pPr>
              <w:jc w:val="center"/>
              <w:rPr>
                <w:ins w:id="15238" w:author="Στάθης Καπ" w:date="2023-03-09T06:08:00Z"/>
                <w:sz w:val="16"/>
                <w:szCs w:val="16"/>
              </w:rPr>
            </w:pPr>
          </w:p>
        </w:tc>
        <w:tc>
          <w:tcPr>
            <w:tcW w:w="453" w:type="dxa"/>
            <w:tcBorders>
              <w:left w:val="single" w:sz="4" w:space="0" w:color="auto"/>
            </w:tcBorders>
            <w:vAlign w:val="center"/>
          </w:tcPr>
          <w:p w14:paraId="2677CC6B" w14:textId="200DE2CE" w:rsidR="00494D04" w:rsidRPr="007E0F91" w:rsidRDefault="00494D04" w:rsidP="00494D04">
            <w:pPr>
              <w:jc w:val="center"/>
              <w:rPr>
                <w:ins w:id="15239" w:author="Στάθης Καπ" w:date="2023-03-09T06:08:00Z"/>
                <w:sz w:val="16"/>
                <w:szCs w:val="16"/>
              </w:rPr>
            </w:pPr>
            <w:ins w:id="15240" w:author="Στάθης Καπ" w:date="2023-03-09T07:09:00Z">
              <w:r>
                <w:rPr>
                  <w:rFonts w:ascii="Calibri" w:hAnsi="Calibri" w:cs="Calibri"/>
                  <w:color w:val="000000"/>
                  <w:sz w:val="16"/>
                  <w:szCs w:val="16"/>
                </w:rPr>
                <w:t>262</w:t>
              </w:r>
            </w:ins>
          </w:p>
        </w:tc>
        <w:tc>
          <w:tcPr>
            <w:tcW w:w="454" w:type="dxa"/>
            <w:vAlign w:val="center"/>
          </w:tcPr>
          <w:p w14:paraId="5CE9F5A4" w14:textId="7B4ABFDE" w:rsidR="00494D04" w:rsidRPr="007E0F91" w:rsidRDefault="00494D04" w:rsidP="00494D04">
            <w:pPr>
              <w:jc w:val="center"/>
              <w:rPr>
                <w:ins w:id="15241" w:author="Στάθης Καπ" w:date="2023-03-09T06:08:00Z"/>
                <w:sz w:val="16"/>
                <w:szCs w:val="16"/>
              </w:rPr>
            </w:pPr>
            <w:ins w:id="15242" w:author="Στάθης Καπ" w:date="2023-03-09T07:09:00Z">
              <w:r>
                <w:rPr>
                  <w:rFonts w:ascii="Calibri" w:hAnsi="Calibri" w:cs="Calibri"/>
                  <w:color w:val="000000"/>
                  <w:sz w:val="16"/>
                  <w:szCs w:val="16"/>
                </w:rPr>
                <w:t>-5.65</w:t>
              </w:r>
            </w:ins>
          </w:p>
        </w:tc>
        <w:tc>
          <w:tcPr>
            <w:tcW w:w="454" w:type="dxa"/>
            <w:vAlign w:val="center"/>
          </w:tcPr>
          <w:p w14:paraId="16818D71" w14:textId="56936A45" w:rsidR="00494D04" w:rsidRPr="007E0F91" w:rsidRDefault="00494D04" w:rsidP="00494D04">
            <w:pPr>
              <w:jc w:val="center"/>
              <w:rPr>
                <w:ins w:id="15243" w:author="Στάθης Καπ" w:date="2023-03-09T06:08:00Z"/>
                <w:sz w:val="16"/>
                <w:szCs w:val="16"/>
              </w:rPr>
            </w:pPr>
            <w:ins w:id="15244" w:author="Στάθης Καπ" w:date="2023-03-09T07:09:00Z">
              <w:r>
                <w:rPr>
                  <w:rFonts w:ascii="Calibri" w:hAnsi="Calibri" w:cs="Calibri"/>
                  <w:color w:val="000000"/>
                  <w:sz w:val="16"/>
                  <w:szCs w:val="16"/>
                </w:rPr>
                <w:t>0.182</w:t>
              </w:r>
            </w:ins>
          </w:p>
        </w:tc>
        <w:tc>
          <w:tcPr>
            <w:tcW w:w="457" w:type="dxa"/>
            <w:tcBorders>
              <w:right w:val="single" w:sz="4" w:space="0" w:color="auto"/>
            </w:tcBorders>
            <w:vAlign w:val="center"/>
          </w:tcPr>
          <w:p w14:paraId="031BDB02" w14:textId="7060B6F3" w:rsidR="00494D04" w:rsidRPr="007E0F91" w:rsidRDefault="00494D04" w:rsidP="00494D04">
            <w:pPr>
              <w:jc w:val="center"/>
              <w:rPr>
                <w:ins w:id="15245" w:author="Στάθης Καπ" w:date="2023-03-09T06:08:00Z"/>
                <w:sz w:val="16"/>
                <w:szCs w:val="16"/>
              </w:rPr>
            </w:pPr>
            <w:ins w:id="15246" w:author="Στάθης Καπ" w:date="2023-03-09T07:09:00Z">
              <w:r>
                <w:rPr>
                  <w:rFonts w:ascii="Calibri" w:hAnsi="Calibri" w:cs="Calibri"/>
                  <w:color w:val="000000"/>
                  <w:sz w:val="16"/>
                  <w:szCs w:val="16"/>
                </w:rPr>
                <w:t>0</w:t>
              </w:r>
            </w:ins>
          </w:p>
        </w:tc>
        <w:tc>
          <w:tcPr>
            <w:tcW w:w="453" w:type="dxa"/>
            <w:tcBorders>
              <w:left w:val="single" w:sz="4" w:space="0" w:color="auto"/>
            </w:tcBorders>
            <w:vAlign w:val="center"/>
          </w:tcPr>
          <w:p w14:paraId="5EAD7C9E" w14:textId="3BC8A320" w:rsidR="00494D04" w:rsidRPr="007E0F91" w:rsidRDefault="00494D04" w:rsidP="00494D04">
            <w:pPr>
              <w:jc w:val="center"/>
              <w:rPr>
                <w:ins w:id="15247" w:author="Στάθης Καπ" w:date="2023-03-09T06:08:00Z"/>
                <w:sz w:val="16"/>
                <w:szCs w:val="16"/>
              </w:rPr>
            </w:pPr>
            <w:ins w:id="15248" w:author="Στάθης Καπ" w:date="2023-03-09T07:09:00Z">
              <w:r>
                <w:rPr>
                  <w:rFonts w:ascii="Calibri" w:hAnsi="Calibri" w:cs="Calibri"/>
                  <w:color w:val="000000"/>
                  <w:sz w:val="16"/>
                  <w:szCs w:val="16"/>
                </w:rPr>
                <w:t>231</w:t>
              </w:r>
            </w:ins>
          </w:p>
        </w:tc>
        <w:tc>
          <w:tcPr>
            <w:tcW w:w="454" w:type="dxa"/>
            <w:vAlign w:val="center"/>
          </w:tcPr>
          <w:p w14:paraId="4092AFA3" w14:textId="3E2F2408" w:rsidR="00494D04" w:rsidRPr="007E0F91" w:rsidRDefault="00494D04" w:rsidP="00494D04">
            <w:pPr>
              <w:jc w:val="center"/>
              <w:rPr>
                <w:ins w:id="15249" w:author="Στάθης Καπ" w:date="2023-03-09T06:08:00Z"/>
                <w:sz w:val="16"/>
                <w:szCs w:val="16"/>
              </w:rPr>
            </w:pPr>
            <w:ins w:id="15250" w:author="Στάθης Καπ" w:date="2023-03-09T07:09:00Z">
              <w:r>
                <w:rPr>
                  <w:rFonts w:ascii="Calibri" w:hAnsi="Calibri" w:cs="Calibri"/>
                  <w:color w:val="000000"/>
                  <w:sz w:val="16"/>
                  <w:szCs w:val="16"/>
                </w:rPr>
                <w:t>6.85</w:t>
              </w:r>
            </w:ins>
          </w:p>
        </w:tc>
        <w:tc>
          <w:tcPr>
            <w:tcW w:w="454" w:type="dxa"/>
            <w:vAlign w:val="center"/>
          </w:tcPr>
          <w:p w14:paraId="5668E2D2" w14:textId="7F89893D" w:rsidR="00494D04" w:rsidRPr="007E0F91" w:rsidRDefault="00494D04" w:rsidP="00494D04">
            <w:pPr>
              <w:jc w:val="center"/>
              <w:rPr>
                <w:ins w:id="15251" w:author="Στάθης Καπ" w:date="2023-03-09T06:08:00Z"/>
                <w:sz w:val="16"/>
                <w:szCs w:val="16"/>
              </w:rPr>
            </w:pPr>
            <w:ins w:id="15252" w:author="Στάθης Καπ" w:date="2023-03-09T07:09:00Z">
              <w:r>
                <w:rPr>
                  <w:rFonts w:ascii="Calibri" w:hAnsi="Calibri" w:cs="Calibri"/>
                  <w:color w:val="000000"/>
                  <w:sz w:val="16"/>
                  <w:szCs w:val="16"/>
                </w:rPr>
                <w:t>0.177</w:t>
              </w:r>
            </w:ins>
          </w:p>
        </w:tc>
        <w:tc>
          <w:tcPr>
            <w:tcW w:w="454" w:type="dxa"/>
            <w:tcBorders>
              <w:right w:val="single" w:sz="4" w:space="0" w:color="auto"/>
            </w:tcBorders>
            <w:vAlign w:val="center"/>
          </w:tcPr>
          <w:p w14:paraId="10D26DA1" w14:textId="5A62EC49" w:rsidR="00494D04" w:rsidRPr="007E0F91" w:rsidRDefault="00494D04" w:rsidP="00494D04">
            <w:pPr>
              <w:jc w:val="center"/>
              <w:rPr>
                <w:ins w:id="15253" w:author="Στάθης Καπ" w:date="2023-03-09T06:08:00Z"/>
                <w:sz w:val="16"/>
                <w:szCs w:val="16"/>
              </w:rPr>
            </w:pPr>
            <w:ins w:id="15254" w:author="Στάθης Καπ" w:date="2023-03-09T07:09:00Z">
              <w:r>
                <w:rPr>
                  <w:rFonts w:ascii="Calibri" w:hAnsi="Calibri" w:cs="Calibri"/>
                  <w:color w:val="000000"/>
                  <w:sz w:val="16"/>
                  <w:szCs w:val="16"/>
                </w:rPr>
                <w:t>2.75</w:t>
              </w:r>
            </w:ins>
          </w:p>
        </w:tc>
        <w:tc>
          <w:tcPr>
            <w:tcW w:w="453" w:type="dxa"/>
            <w:tcBorders>
              <w:left w:val="single" w:sz="4" w:space="0" w:color="auto"/>
            </w:tcBorders>
            <w:vAlign w:val="center"/>
          </w:tcPr>
          <w:p w14:paraId="73C47D12" w14:textId="0DEA5160" w:rsidR="00494D04" w:rsidRPr="007E0F91" w:rsidRDefault="00494D04" w:rsidP="00494D04">
            <w:pPr>
              <w:jc w:val="center"/>
              <w:rPr>
                <w:ins w:id="15255" w:author="Στάθης Καπ" w:date="2023-03-09T06:08:00Z"/>
                <w:sz w:val="16"/>
                <w:szCs w:val="16"/>
              </w:rPr>
            </w:pPr>
            <w:ins w:id="15256" w:author="Στάθης Καπ" w:date="2023-03-09T07:09:00Z">
              <w:r>
                <w:rPr>
                  <w:rFonts w:ascii="Calibri" w:hAnsi="Calibri" w:cs="Calibri"/>
                  <w:color w:val="000000"/>
                  <w:sz w:val="16"/>
                  <w:szCs w:val="16"/>
                </w:rPr>
                <w:t>241</w:t>
              </w:r>
            </w:ins>
          </w:p>
        </w:tc>
        <w:tc>
          <w:tcPr>
            <w:tcW w:w="454" w:type="dxa"/>
            <w:vAlign w:val="center"/>
          </w:tcPr>
          <w:p w14:paraId="53FF1599" w14:textId="5232AE6B" w:rsidR="00494D04" w:rsidRPr="007E0F91" w:rsidRDefault="00494D04" w:rsidP="00494D04">
            <w:pPr>
              <w:jc w:val="center"/>
              <w:rPr>
                <w:ins w:id="15257" w:author="Στάθης Καπ" w:date="2023-03-09T06:08:00Z"/>
                <w:sz w:val="16"/>
                <w:szCs w:val="16"/>
              </w:rPr>
            </w:pPr>
            <w:ins w:id="15258" w:author="Στάθης Καπ" w:date="2023-03-09T07:09:00Z">
              <w:r>
                <w:rPr>
                  <w:rFonts w:ascii="Calibri" w:hAnsi="Calibri" w:cs="Calibri"/>
                  <w:color w:val="000000"/>
                  <w:sz w:val="16"/>
                  <w:szCs w:val="16"/>
                </w:rPr>
                <w:t>2.82</w:t>
              </w:r>
            </w:ins>
          </w:p>
        </w:tc>
        <w:tc>
          <w:tcPr>
            <w:tcW w:w="454" w:type="dxa"/>
            <w:vAlign w:val="center"/>
          </w:tcPr>
          <w:p w14:paraId="7BEC645F" w14:textId="075E2E2B" w:rsidR="00494D04" w:rsidRPr="007E0F91" w:rsidRDefault="00494D04" w:rsidP="00494D04">
            <w:pPr>
              <w:jc w:val="center"/>
              <w:rPr>
                <w:ins w:id="15259" w:author="Στάθης Καπ" w:date="2023-03-09T06:08:00Z"/>
                <w:sz w:val="16"/>
                <w:szCs w:val="16"/>
              </w:rPr>
            </w:pPr>
            <w:ins w:id="15260" w:author="Στάθης Καπ" w:date="2023-03-09T07:09:00Z">
              <w:r>
                <w:rPr>
                  <w:rFonts w:ascii="Calibri" w:hAnsi="Calibri" w:cs="Calibri"/>
                  <w:color w:val="000000"/>
                  <w:sz w:val="16"/>
                  <w:szCs w:val="16"/>
                </w:rPr>
                <w:t>0.185</w:t>
              </w:r>
            </w:ins>
          </w:p>
        </w:tc>
        <w:tc>
          <w:tcPr>
            <w:tcW w:w="461" w:type="dxa"/>
            <w:tcBorders>
              <w:right w:val="single" w:sz="4" w:space="0" w:color="auto"/>
            </w:tcBorders>
            <w:vAlign w:val="center"/>
          </w:tcPr>
          <w:p w14:paraId="36D38FE4" w14:textId="431DDD7F" w:rsidR="00494D04" w:rsidRPr="007E0F91" w:rsidRDefault="00494D04" w:rsidP="00494D04">
            <w:pPr>
              <w:jc w:val="center"/>
              <w:rPr>
                <w:ins w:id="15261" w:author="Στάθης Καπ" w:date="2023-03-09T06:08:00Z"/>
                <w:sz w:val="16"/>
                <w:szCs w:val="16"/>
              </w:rPr>
            </w:pPr>
            <w:ins w:id="15262" w:author="Στάθης Καπ" w:date="2023-03-09T07:09:00Z">
              <w:r>
                <w:rPr>
                  <w:rFonts w:ascii="Calibri" w:hAnsi="Calibri" w:cs="Calibri"/>
                  <w:color w:val="000000"/>
                  <w:sz w:val="16"/>
                  <w:szCs w:val="16"/>
                </w:rPr>
                <w:t>-1.65</w:t>
              </w:r>
            </w:ins>
          </w:p>
        </w:tc>
      </w:tr>
      <w:tr w:rsidR="00494D04" w14:paraId="21154AB7"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263"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264" w:author="Στάθης Καπ" w:date="2023-03-09T06:08:00Z"/>
          <w:trPrChange w:id="15265"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266" w:author="Στάθης Καπ" w:date="2023-03-09T07:09:00Z">
              <w:tcPr>
                <w:tcW w:w="453" w:type="dxa"/>
                <w:gridSpan w:val="2"/>
                <w:tcBorders>
                  <w:left w:val="single" w:sz="4" w:space="0" w:color="auto"/>
                  <w:right w:val="single" w:sz="4" w:space="0" w:color="auto"/>
                </w:tcBorders>
                <w:shd w:val="clear" w:color="auto" w:fill="E7E6E6" w:themeFill="background2"/>
                <w:vAlign w:val="bottom"/>
              </w:tcPr>
            </w:tcPrChange>
          </w:tcPr>
          <w:p w14:paraId="624ABAC2" w14:textId="73A32092" w:rsidR="00494D04" w:rsidRPr="007E0F91" w:rsidRDefault="00494D04" w:rsidP="00494D04">
            <w:pPr>
              <w:jc w:val="center"/>
              <w:rPr>
                <w:ins w:id="15267" w:author="Στάθης Καπ" w:date="2023-03-09T06:08:00Z"/>
                <w:sz w:val="16"/>
                <w:szCs w:val="16"/>
              </w:rPr>
            </w:pPr>
            <w:ins w:id="15268" w:author="Στάθης Καπ" w:date="2023-03-09T06:09:00Z">
              <w:r w:rsidRPr="009861B1">
                <w:rPr>
                  <w:rFonts w:ascii="Calibri" w:hAnsi="Calibri" w:cs="Calibri"/>
                  <w:color w:val="000000"/>
                  <w:sz w:val="16"/>
                  <w:szCs w:val="16"/>
                </w:rPr>
                <w:t>r104</w:t>
              </w:r>
            </w:ins>
          </w:p>
        </w:tc>
        <w:tc>
          <w:tcPr>
            <w:tcW w:w="565" w:type="dxa"/>
            <w:tcBorders>
              <w:left w:val="single" w:sz="4" w:space="0" w:color="auto"/>
            </w:tcBorders>
            <w:vAlign w:val="center"/>
            <w:tcPrChange w:id="15269" w:author="Στάθης Καπ" w:date="2023-03-09T07:09:00Z">
              <w:tcPr>
                <w:tcW w:w="565" w:type="dxa"/>
                <w:gridSpan w:val="2"/>
                <w:tcBorders>
                  <w:left w:val="single" w:sz="4" w:space="0" w:color="auto"/>
                </w:tcBorders>
              </w:tcPr>
            </w:tcPrChange>
          </w:tcPr>
          <w:p w14:paraId="67EB9517" w14:textId="507B4501" w:rsidR="00494D04" w:rsidRPr="007E0F91" w:rsidRDefault="00494D04" w:rsidP="00494D04">
            <w:pPr>
              <w:jc w:val="center"/>
              <w:rPr>
                <w:ins w:id="15270" w:author="Στάθης Καπ" w:date="2023-03-09T06:08:00Z"/>
                <w:sz w:val="16"/>
                <w:szCs w:val="16"/>
              </w:rPr>
            </w:pPr>
            <w:ins w:id="15271" w:author="Στάθης Καπ" w:date="2023-03-09T07:09:00Z">
              <w:r>
                <w:rPr>
                  <w:rFonts w:ascii="Calibri" w:hAnsi="Calibri" w:cs="Calibri"/>
                  <w:color w:val="000000"/>
                  <w:sz w:val="16"/>
                  <w:szCs w:val="16"/>
                </w:rPr>
                <w:t>303</w:t>
              </w:r>
            </w:ins>
          </w:p>
        </w:tc>
        <w:tc>
          <w:tcPr>
            <w:tcW w:w="679" w:type="dxa"/>
            <w:tcBorders>
              <w:right w:val="single" w:sz="4" w:space="0" w:color="auto"/>
            </w:tcBorders>
            <w:vAlign w:val="center"/>
            <w:tcPrChange w:id="15272" w:author="Στάθης Καπ" w:date="2023-03-09T07:09:00Z">
              <w:tcPr>
                <w:tcW w:w="679" w:type="dxa"/>
                <w:gridSpan w:val="2"/>
                <w:tcBorders>
                  <w:right w:val="single" w:sz="4" w:space="0" w:color="auto"/>
                </w:tcBorders>
              </w:tcPr>
            </w:tcPrChange>
          </w:tcPr>
          <w:p w14:paraId="53C393C8" w14:textId="0A9908CA" w:rsidR="00494D04" w:rsidRPr="007E0F91" w:rsidRDefault="00494D04" w:rsidP="00494D04">
            <w:pPr>
              <w:jc w:val="center"/>
              <w:rPr>
                <w:ins w:id="15273" w:author="Στάθης Καπ" w:date="2023-03-09T06:08:00Z"/>
                <w:sz w:val="16"/>
                <w:szCs w:val="16"/>
              </w:rPr>
            </w:pPr>
            <w:ins w:id="15274" w:author="Στάθης Καπ" w:date="2023-03-09T07:09:00Z">
              <w:r>
                <w:rPr>
                  <w:rFonts w:ascii="Calibri" w:hAnsi="Calibri" w:cs="Calibri"/>
                  <w:color w:val="000000"/>
                  <w:sz w:val="16"/>
                  <w:szCs w:val="16"/>
                </w:rPr>
                <w:t>297</w:t>
              </w:r>
            </w:ins>
          </w:p>
        </w:tc>
        <w:tc>
          <w:tcPr>
            <w:tcW w:w="453" w:type="dxa"/>
            <w:tcBorders>
              <w:left w:val="single" w:sz="4" w:space="0" w:color="auto"/>
            </w:tcBorders>
            <w:vAlign w:val="center"/>
            <w:tcPrChange w:id="15275" w:author="Στάθης Καπ" w:date="2023-03-09T07:09:00Z">
              <w:tcPr>
                <w:tcW w:w="453" w:type="dxa"/>
                <w:gridSpan w:val="2"/>
                <w:tcBorders>
                  <w:left w:val="single" w:sz="4" w:space="0" w:color="auto"/>
                </w:tcBorders>
                <w:vAlign w:val="bottom"/>
              </w:tcPr>
            </w:tcPrChange>
          </w:tcPr>
          <w:p w14:paraId="1109463C" w14:textId="21A312D6" w:rsidR="00494D04" w:rsidRPr="007E0F91" w:rsidRDefault="00494D04" w:rsidP="00494D04">
            <w:pPr>
              <w:jc w:val="center"/>
              <w:rPr>
                <w:ins w:id="15276" w:author="Στάθης Καπ" w:date="2023-03-09T06:08:00Z"/>
                <w:sz w:val="16"/>
                <w:szCs w:val="16"/>
              </w:rPr>
            </w:pPr>
            <w:ins w:id="15277" w:author="Στάθης Καπ" w:date="2023-03-09T07:09:00Z">
              <w:r>
                <w:rPr>
                  <w:rFonts w:ascii="Calibri" w:hAnsi="Calibri" w:cs="Calibri"/>
                  <w:color w:val="000000"/>
                  <w:sz w:val="16"/>
                  <w:szCs w:val="16"/>
                </w:rPr>
                <w:t>254</w:t>
              </w:r>
            </w:ins>
          </w:p>
        </w:tc>
        <w:tc>
          <w:tcPr>
            <w:tcW w:w="708" w:type="dxa"/>
            <w:vAlign w:val="center"/>
            <w:tcPrChange w:id="15278" w:author="Στάθης Καπ" w:date="2023-03-09T07:09:00Z">
              <w:tcPr>
                <w:tcW w:w="708" w:type="dxa"/>
                <w:gridSpan w:val="2"/>
                <w:vAlign w:val="center"/>
              </w:tcPr>
            </w:tcPrChange>
          </w:tcPr>
          <w:p w14:paraId="2BD838D3" w14:textId="5B62A395" w:rsidR="00494D04" w:rsidRPr="007E0F91" w:rsidRDefault="00494D04" w:rsidP="00494D04">
            <w:pPr>
              <w:jc w:val="center"/>
              <w:rPr>
                <w:ins w:id="15279" w:author="Στάθης Καπ" w:date="2023-03-09T06:08:00Z"/>
                <w:sz w:val="16"/>
                <w:szCs w:val="16"/>
              </w:rPr>
            </w:pPr>
            <w:ins w:id="15280" w:author="Στάθης Καπ" w:date="2023-03-09T07:09:00Z">
              <w:r>
                <w:rPr>
                  <w:rFonts w:ascii="Calibri" w:hAnsi="Calibri" w:cs="Calibri"/>
                  <w:color w:val="000000"/>
                  <w:sz w:val="16"/>
                  <w:szCs w:val="16"/>
                </w:rPr>
                <w:t>16.17</w:t>
              </w:r>
            </w:ins>
          </w:p>
        </w:tc>
        <w:tc>
          <w:tcPr>
            <w:tcW w:w="652" w:type="dxa"/>
            <w:vMerge/>
            <w:tcBorders>
              <w:right w:val="single" w:sz="4" w:space="0" w:color="auto"/>
            </w:tcBorders>
            <w:vAlign w:val="center"/>
            <w:tcPrChange w:id="15281" w:author="Στάθης Καπ" w:date="2023-03-09T07:09:00Z">
              <w:tcPr>
                <w:tcW w:w="652" w:type="dxa"/>
                <w:gridSpan w:val="2"/>
                <w:vMerge/>
                <w:tcBorders>
                  <w:right w:val="single" w:sz="4" w:space="0" w:color="auto"/>
                </w:tcBorders>
                <w:vAlign w:val="bottom"/>
              </w:tcPr>
            </w:tcPrChange>
          </w:tcPr>
          <w:p w14:paraId="2108C601" w14:textId="77777777" w:rsidR="00494D04" w:rsidRPr="007E0F91" w:rsidRDefault="00494D04" w:rsidP="00494D04">
            <w:pPr>
              <w:jc w:val="center"/>
              <w:rPr>
                <w:ins w:id="15282" w:author="Στάθης Καπ" w:date="2023-03-09T06:08:00Z"/>
                <w:sz w:val="16"/>
                <w:szCs w:val="16"/>
              </w:rPr>
            </w:pPr>
          </w:p>
        </w:tc>
        <w:tc>
          <w:tcPr>
            <w:tcW w:w="453" w:type="dxa"/>
            <w:tcBorders>
              <w:left w:val="single" w:sz="4" w:space="0" w:color="auto"/>
            </w:tcBorders>
            <w:vAlign w:val="center"/>
            <w:tcPrChange w:id="15283" w:author="Στάθης Καπ" w:date="2023-03-09T07:09:00Z">
              <w:tcPr>
                <w:tcW w:w="453" w:type="dxa"/>
                <w:gridSpan w:val="2"/>
                <w:tcBorders>
                  <w:left w:val="single" w:sz="4" w:space="0" w:color="auto"/>
                </w:tcBorders>
                <w:vAlign w:val="bottom"/>
              </w:tcPr>
            </w:tcPrChange>
          </w:tcPr>
          <w:p w14:paraId="68A0D58C" w14:textId="6C6A9EFB" w:rsidR="00494D04" w:rsidRPr="007E0F91" w:rsidRDefault="00494D04" w:rsidP="00494D04">
            <w:pPr>
              <w:jc w:val="center"/>
              <w:rPr>
                <w:ins w:id="15284" w:author="Στάθης Καπ" w:date="2023-03-09T06:08:00Z"/>
                <w:sz w:val="16"/>
                <w:szCs w:val="16"/>
              </w:rPr>
            </w:pPr>
            <w:ins w:id="15285" w:author="Στάθης Καπ" w:date="2023-03-09T07:09:00Z">
              <w:r>
                <w:rPr>
                  <w:rFonts w:ascii="Calibri" w:hAnsi="Calibri" w:cs="Calibri"/>
                  <w:color w:val="000000"/>
                  <w:sz w:val="16"/>
                  <w:szCs w:val="16"/>
                </w:rPr>
                <w:t>282</w:t>
              </w:r>
            </w:ins>
          </w:p>
        </w:tc>
        <w:tc>
          <w:tcPr>
            <w:tcW w:w="454" w:type="dxa"/>
            <w:vAlign w:val="center"/>
            <w:tcPrChange w:id="15286" w:author="Στάθης Καπ" w:date="2023-03-09T07:09:00Z">
              <w:tcPr>
                <w:tcW w:w="454" w:type="dxa"/>
                <w:gridSpan w:val="2"/>
                <w:vAlign w:val="center"/>
              </w:tcPr>
            </w:tcPrChange>
          </w:tcPr>
          <w:p w14:paraId="7D2D5D1B" w14:textId="35E138E4" w:rsidR="00494D04" w:rsidRPr="007E0F91" w:rsidRDefault="00494D04" w:rsidP="00494D04">
            <w:pPr>
              <w:jc w:val="center"/>
              <w:rPr>
                <w:ins w:id="15287" w:author="Στάθης Καπ" w:date="2023-03-09T06:08:00Z"/>
                <w:sz w:val="16"/>
                <w:szCs w:val="16"/>
              </w:rPr>
            </w:pPr>
            <w:ins w:id="15288" w:author="Στάθης Καπ" w:date="2023-03-09T07:09:00Z">
              <w:r>
                <w:rPr>
                  <w:rFonts w:ascii="Calibri" w:hAnsi="Calibri" w:cs="Calibri"/>
                  <w:color w:val="000000"/>
                  <w:sz w:val="16"/>
                  <w:szCs w:val="16"/>
                </w:rPr>
                <w:t>-11.02</w:t>
              </w:r>
            </w:ins>
          </w:p>
        </w:tc>
        <w:tc>
          <w:tcPr>
            <w:tcW w:w="454" w:type="dxa"/>
            <w:vAlign w:val="center"/>
            <w:tcPrChange w:id="15289" w:author="Στάθης Καπ" w:date="2023-03-09T07:09:00Z">
              <w:tcPr>
                <w:tcW w:w="454" w:type="dxa"/>
                <w:gridSpan w:val="2"/>
                <w:vAlign w:val="bottom"/>
              </w:tcPr>
            </w:tcPrChange>
          </w:tcPr>
          <w:p w14:paraId="5059E1AC" w14:textId="50D20B5F" w:rsidR="00494D04" w:rsidRPr="007E0F91" w:rsidRDefault="00494D04" w:rsidP="00494D04">
            <w:pPr>
              <w:jc w:val="center"/>
              <w:rPr>
                <w:ins w:id="15290" w:author="Στάθης Καπ" w:date="2023-03-09T06:08:00Z"/>
                <w:sz w:val="16"/>
                <w:szCs w:val="16"/>
              </w:rPr>
            </w:pPr>
            <w:ins w:id="15291" w:author="Στάθης Καπ" w:date="2023-03-09T07:09:00Z">
              <w:r>
                <w:rPr>
                  <w:rFonts w:ascii="Calibri" w:hAnsi="Calibri" w:cs="Calibri"/>
                  <w:color w:val="000000"/>
                  <w:sz w:val="16"/>
                  <w:szCs w:val="16"/>
                </w:rPr>
                <w:t>0.232</w:t>
              </w:r>
            </w:ins>
          </w:p>
        </w:tc>
        <w:tc>
          <w:tcPr>
            <w:tcW w:w="457" w:type="dxa"/>
            <w:tcBorders>
              <w:right w:val="single" w:sz="4" w:space="0" w:color="auto"/>
            </w:tcBorders>
            <w:vAlign w:val="center"/>
            <w:tcPrChange w:id="15292" w:author="Στάθης Καπ" w:date="2023-03-09T07:09:00Z">
              <w:tcPr>
                <w:tcW w:w="457" w:type="dxa"/>
                <w:gridSpan w:val="2"/>
                <w:tcBorders>
                  <w:right w:val="single" w:sz="4" w:space="0" w:color="auto"/>
                </w:tcBorders>
                <w:vAlign w:val="center"/>
              </w:tcPr>
            </w:tcPrChange>
          </w:tcPr>
          <w:p w14:paraId="23336FE8" w14:textId="250B1F9E" w:rsidR="00494D04" w:rsidRPr="007E0F91" w:rsidRDefault="00494D04" w:rsidP="00494D04">
            <w:pPr>
              <w:jc w:val="center"/>
              <w:rPr>
                <w:ins w:id="15293" w:author="Στάθης Καπ" w:date="2023-03-09T06:08:00Z"/>
                <w:sz w:val="16"/>
                <w:szCs w:val="16"/>
              </w:rPr>
            </w:pPr>
            <w:ins w:id="15294" w:author="Στάθης Καπ" w:date="2023-03-09T07:09:00Z">
              <w:r>
                <w:rPr>
                  <w:rFonts w:ascii="Calibri" w:hAnsi="Calibri" w:cs="Calibri"/>
                  <w:color w:val="000000"/>
                  <w:sz w:val="16"/>
                  <w:szCs w:val="16"/>
                </w:rPr>
                <w:t>-27.47</w:t>
              </w:r>
            </w:ins>
          </w:p>
        </w:tc>
        <w:tc>
          <w:tcPr>
            <w:tcW w:w="453" w:type="dxa"/>
            <w:tcBorders>
              <w:left w:val="single" w:sz="4" w:space="0" w:color="auto"/>
            </w:tcBorders>
            <w:vAlign w:val="center"/>
            <w:tcPrChange w:id="15295" w:author="Στάθης Καπ" w:date="2023-03-09T07:09:00Z">
              <w:tcPr>
                <w:tcW w:w="453" w:type="dxa"/>
                <w:gridSpan w:val="2"/>
                <w:tcBorders>
                  <w:left w:val="single" w:sz="4" w:space="0" w:color="auto"/>
                </w:tcBorders>
                <w:vAlign w:val="bottom"/>
              </w:tcPr>
            </w:tcPrChange>
          </w:tcPr>
          <w:p w14:paraId="0758EAC1" w14:textId="4E206D8F" w:rsidR="00494D04" w:rsidRPr="007E0F91" w:rsidRDefault="00494D04" w:rsidP="00494D04">
            <w:pPr>
              <w:jc w:val="center"/>
              <w:rPr>
                <w:ins w:id="15296" w:author="Στάθης Καπ" w:date="2023-03-09T06:08:00Z"/>
                <w:sz w:val="16"/>
                <w:szCs w:val="16"/>
              </w:rPr>
            </w:pPr>
            <w:ins w:id="15297" w:author="Στάθης Καπ" w:date="2023-03-09T07:09:00Z">
              <w:r>
                <w:rPr>
                  <w:rFonts w:ascii="Calibri" w:hAnsi="Calibri" w:cs="Calibri"/>
                  <w:color w:val="000000"/>
                  <w:sz w:val="16"/>
                  <w:szCs w:val="16"/>
                </w:rPr>
                <w:t>252</w:t>
              </w:r>
            </w:ins>
          </w:p>
        </w:tc>
        <w:tc>
          <w:tcPr>
            <w:tcW w:w="454" w:type="dxa"/>
            <w:vAlign w:val="center"/>
            <w:tcPrChange w:id="15298" w:author="Στάθης Καπ" w:date="2023-03-09T07:09:00Z">
              <w:tcPr>
                <w:tcW w:w="454" w:type="dxa"/>
                <w:gridSpan w:val="2"/>
                <w:vAlign w:val="center"/>
              </w:tcPr>
            </w:tcPrChange>
          </w:tcPr>
          <w:p w14:paraId="7932AEEC" w14:textId="284B34BB" w:rsidR="00494D04" w:rsidRPr="007E0F91" w:rsidRDefault="00494D04" w:rsidP="00494D04">
            <w:pPr>
              <w:jc w:val="center"/>
              <w:rPr>
                <w:ins w:id="15299" w:author="Στάθης Καπ" w:date="2023-03-09T06:08:00Z"/>
                <w:sz w:val="16"/>
                <w:szCs w:val="16"/>
              </w:rPr>
            </w:pPr>
            <w:ins w:id="15300" w:author="Στάθης Καπ" w:date="2023-03-09T07:09:00Z">
              <w:r>
                <w:rPr>
                  <w:rFonts w:ascii="Calibri" w:hAnsi="Calibri" w:cs="Calibri"/>
                  <w:color w:val="000000"/>
                  <w:sz w:val="16"/>
                  <w:szCs w:val="16"/>
                </w:rPr>
                <w:t>0.79</w:t>
              </w:r>
            </w:ins>
          </w:p>
        </w:tc>
        <w:tc>
          <w:tcPr>
            <w:tcW w:w="454" w:type="dxa"/>
            <w:vAlign w:val="center"/>
            <w:tcPrChange w:id="15301" w:author="Στάθης Καπ" w:date="2023-03-09T07:09:00Z">
              <w:tcPr>
                <w:tcW w:w="454" w:type="dxa"/>
                <w:gridSpan w:val="2"/>
                <w:vAlign w:val="bottom"/>
              </w:tcPr>
            </w:tcPrChange>
          </w:tcPr>
          <w:p w14:paraId="286D9882" w14:textId="791E1331" w:rsidR="00494D04" w:rsidRPr="007E0F91" w:rsidRDefault="00494D04" w:rsidP="00494D04">
            <w:pPr>
              <w:jc w:val="center"/>
              <w:rPr>
                <w:ins w:id="15302" w:author="Στάθης Καπ" w:date="2023-03-09T06:08:00Z"/>
                <w:sz w:val="16"/>
                <w:szCs w:val="16"/>
              </w:rPr>
            </w:pPr>
            <w:ins w:id="15303" w:author="Στάθης Καπ" w:date="2023-03-09T07:09:00Z">
              <w:r>
                <w:rPr>
                  <w:rFonts w:ascii="Calibri" w:hAnsi="Calibri" w:cs="Calibri"/>
                  <w:color w:val="000000"/>
                  <w:sz w:val="16"/>
                  <w:szCs w:val="16"/>
                </w:rPr>
                <w:t>0.242</w:t>
              </w:r>
            </w:ins>
          </w:p>
        </w:tc>
        <w:tc>
          <w:tcPr>
            <w:tcW w:w="454" w:type="dxa"/>
            <w:tcBorders>
              <w:right w:val="single" w:sz="4" w:space="0" w:color="auto"/>
            </w:tcBorders>
            <w:vAlign w:val="center"/>
            <w:tcPrChange w:id="15304" w:author="Στάθης Καπ" w:date="2023-03-09T07:09:00Z">
              <w:tcPr>
                <w:tcW w:w="454" w:type="dxa"/>
                <w:gridSpan w:val="2"/>
                <w:tcBorders>
                  <w:right w:val="single" w:sz="4" w:space="0" w:color="auto"/>
                </w:tcBorders>
                <w:vAlign w:val="center"/>
              </w:tcPr>
            </w:tcPrChange>
          </w:tcPr>
          <w:p w14:paraId="0F8087F9" w14:textId="11D33E42" w:rsidR="00494D04" w:rsidRPr="007E0F91" w:rsidRDefault="00494D04" w:rsidP="00494D04">
            <w:pPr>
              <w:jc w:val="center"/>
              <w:rPr>
                <w:ins w:id="15305" w:author="Στάθης Καπ" w:date="2023-03-09T06:08:00Z"/>
                <w:sz w:val="16"/>
                <w:szCs w:val="16"/>
              </w:rPr>
            </w:pPr>
            <w:ins w:id="15306" w:author="Στάθης Καπ" w:date="2023-03-09T07:09:00Z">
              <w:r>
                <w:rPr>
                  <w:rFonts w:ascii="Calibri" w:hAnsi="Calibri" w:cs="Calibri"/>
                  <w:color w:val="000000"/>
                  <w:sz w:val="16"/>
                  <w:szCs w:val="16"/>
                </w:rPr>
                <w:t>-32.97</w:t>
              </w:r>
            </w:ins>
          </w:p>
        </w:tc>
        <w:tc>
          <w:tcPr>
            <w:tcW w:w="453" w:type="dxa"/>
            <w:tcBorders>
              <w:left w:val="single" w:sz="4" w:space="0" w:color="auto"/>
            </w:tcBorders>
            <w:vAlign w:val="center"/>
            <w:tcPrChange w:id="15307" w:author="Στάθης Καπ" w:date="2023-03-09T07:09:00Z">
              <w:tcPr>
                <w:tcW w:w="453" w:type="dxa"/>
                <w:gridSpan w:val="2"/>
                <w:tcBorders>
                  <w:left w:val="single" w:sz="4" w:space="0" w:color="auto"/>
                </w:tcBorders>
                <w:vAlign w:val="bottom"/>
              </w:tcPr>
            </w:tcPrChange>
          </w:tcPr>
          <w:p w14:paraId="50ED1FA4" w14:textId="02367EA1" w:rsidR="00494D04" w:rsidRPr="007E0F91" w:rsidRDefault="00494D04" w:rsidP="00494D04">
            <w:pPr>
              <w:jc w:val="center"/>
              <w:rPr>
                <w:ins w:id="15308" w:author="Στάθης Καπ" w:date="2023-03-09T06:08:00Z"/>
                <w:sz w:val="16"/>
                <w:szCs w:val="16"/>
              </w:rPr>
            </w:pPr>
            <w:ins w:id="15309" w:author="Στάθης Καπ" w:date="2023-03-09T07:09:00Z">
              <w:r>
                <w:rPr>
                  <w:rFonts w:ascii="Calibri" w:hAnsi="Calibri" w:cs="Calibri"/>
                  <w:color w:val="000000"/>
                  <w:sz w:val="16"/>
                  <w:szCs w:val="16"/>
                </w:rPr>
                <w:t>214</w:t>
              </w:r>
            </w:ins>
          </w:p>
        </w:tc>
        <w:tc>
          <w:tcPr>
            <w:tcW w:w="454" w:type="dxa"/>
            <w:vAlign w:val="center"/>
            <w:tcPrChange w:id="15310" w:author="Στάθης Καπ" w:date="2023-03-09T07:09:00Z">
              <w:tcPr>
                <w:tcW w:w="454" w:type="dxa"/>
                <w:gridSpan w:val="2"/>
                <w:vAlign w:val="center"/>
              </w:tcPr>
            </w:tcPrChange>
          </w:tcPr>
          <w:p w14:paraId="33E3BBA8" w14:textId="65C80C07" w:rsidR="00494D04" w:rsidRPr="007E0F91" w:rsidRDefault="00494D04" w:rsidP="00494D04">
            <w:pPr>
              <w:jc w:val="center"/>
              <w:rPr>
                <w:ins w:id="15311" w:author="Στάθης Καπ" w:date="2023-03-09T06:08:00Z"/>
                <w:sz w:val="16"/>
                <w:szCs w:val="16"/>
              </w:rPr>
            </w:pPr>
            <w:ins w:id="15312" w:author="Στάθης Καπ" w:date="2023-03-09T07:09:00Z">
              <w:r>
                <w:rPr>
                  <w:rFonts w:ascii="Calibri" w:hAnsi="Calibri" w:cs="Calibri"/>
                  <w:color w:val="000000"/>
                  <w:sz w:val="16"/>
                  <w:szCs w:val="16"/>
                </w:rPr>
                <w:t>15.75</w:t>
              </w:r>
            </w:ins>
          </w:p>
        </w:tc>
        <w:tc>
          <w:tcPr>
            <w:tcW w:w="454" w:type="dxa"/>
            <w:vAlign w:val="center"/>
            <w:tcPrChange w:id="15313" w:author="Στάθης Καπ" w:date="2023-03-09T07:09:00Z">
              <w:tcPr>
                <w:tcW w:w="454" w:type="dxa"/>
                <w:gridSpan w:val="2"/>
                <w:vAlign w:val="bottom"/>
              </w:tcPr>
            </w:tcPrChange>
          </w:tcPr>
          <w:p w14:paraId="42A2F725" w14:textId="113618E0" w:rsidR="00494D04" w:rsidRPr="007E0F91" w:rsidRDefault="00494D04" w:rsidP="00494D04">
            <w:pPr>
              <w:jc w:val="center"/>
              <w:rPr>
                <w:ins w:id="15314" w:author="Στάθης Καπ" w:date="2023-03-09T06:08:00Z"/>
                <w:sz w:val="16"/>
                <w:szCs w:val="16"/>
              </w:rPr>
            </w:pPr>
            <w:ins w:id="15315" w:author="Στάθης Καπ" w:date="2023-03-09T07:09:00Z">
              <w:r>
                <w:rPr>
                  <w:rFonts w:ascii="Calibri" w:hAnsi="Calibri" w:cs="Calibri"/>
                  <w:color w:val="000000"/>
                  <w:sz w:val="16"/>
                  <w:szCs w:val="16"/>
                </w:rPr>
                <w:t>0.193</w:t>
              </w:r>
            </w:ins>
          </w:p>
        </w:tc>
        <w:tc>
          <w:tcPr>
            <w:tcW w:w="461" w:type="dxa"/>
            <w:tcBorders>
              <w:right w:val="single" w:sz="4" w:space="0" w:color="auto"/>
            </w:tcBorders>
            <w:vAlign w:val="center"/>
            <w:tcPrChange w:id="15316" w:author="Στάθης Καπ" w:date="2023-03-09T07:09:00Z">
              <w:tcPr>
                <w:tcW w:w="461" w:type="dxa"/>
                <w:gridSpan w:val="2"/>
                <w:tcBorders>
                  <w:right w:val="single" w:sz="4" w:space="0" w:color="auto"/>
                </w:tcBorders>
                <w:vAlign w:val="center"/>
              </w:tcPr>
            </w:tcPrChange>
          </w:tcPr>
          <w:p w14:paraId="00F01B7D" w14:textId="63650CBC" w:rsidR="00494D04" w:rsidRPr="007E0F91" w:rsidRDefault="00494D04" w:rsidP="00494D04">
            <w:pPr>
              <w:jc w:val="center"/>
              <w:rPr>
                <w:ins w:id="15317" w:author="Στάθης Καπ" w:date="2023-03-09T06:08:00Z"/>
                <w:sz w:val="16"/>
                <w:szCs w:val="16"/>
              </w:rPr>
            </w:pPr>
            <w:ins w:id="15318" w:author="Στάθης Καπ" w:date="2023-03-09T07:09:00Z">
              <w:r>
                <w:rPr>
                  <w:rFonts w:ascii="Calibri" w:hAnsi="Calibri" w:cs="Calibri"/>
                  <w:color w:val="000000"/>
                  <w:sz w:val="16"/>
                  <w:szCs w:val="16"/>
                </w:rPr>
                <w:t>-6.04</w:t>
              </w:r>
            </w:ins>
          </w:p>
        </w:tc>
      </w:tr>
      <w:tr w:rsidR="00494D04" w14:paraId="1AA33797"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319"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320" w:author="Στάθης Καπ" w:date="2023-03-09T06:08:00Z"/>
          <w:trPrChange w:id="15321"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322"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40A8AB5" w14:textId="54258224" w:rsidR="00494D04" w:rsidRPr="007E0F91" w:rsidRDefault="00494D04" w:rsidP="00494D04">
            <w:pPr>
              <w:jc w:val="center"/>
              <w:rPr>
                <w:ins w:id="15323" w:author="Στάθης Καπ" w:date="2023-03-09T06:08:00Z"/>
                <w:sz w:val="16"/>
                <w:szCs w:val="16"/>
              </w:rPr>
            </w:pPr>
            <w:ins w:id="15324" w:author="Στάθης Καπ" w:date="2023-03-09T06:09:00Z">
              <w:r w:rsidRPr="009861B1">
                <w:rPr>
                  <w:rFonts w:ascii="Calibri" w:hAnsi="Calibri" w:cs="Calibri"/>
                  <w:color w:val="000000"/>
                  <w:sz w:val="16"/>
                  <w:szCs w:val="16"/>
                </w:rPr>
                <w:t>r105</w:t>
              </w:r>
            </w:ins>
          </w:p>
        </w:tc>
        <w:tc>
          <w:tcPr>
            <w:tcW w:w="565" w:type="dxa"/>
            <w:tcBorders>
              <w:left w:val="single" w:sz="4" w:space="0" w:color="auto"/>
            </w:tcBorders>
            <w:vAlign w:val="center"/>
            <w:tcPrChange w:id="15325" w:author="Στάθης Καπ" w:date="2023-03-09T07:09:00Z">
              <w:tcPr>
                <w:tcW w:w="565" w:type="dxa"/>
                <w:gridSpan w:val="2"/>
                <w:tcBorders>
                  <w:left w:val="single" w:sz="4" w:space="0" w:color="auto"/>
                  <w:bottom w:val="single" w:sz="4" w:space="0" w:color="auto"/>
                </w:tcBorders>
              </w:tcPr>
            </w:tcPrChange>
          </w:tcPr>
          <w:p w14:paraId="03782556" w14:textId="29C1B6DC" w:rsidR="00494D04" w:rsidRPr="007E0F91" w:rsidRDefault="00494D04" w:rsidP="00494D04">
            <w:pPr>
              <w:jc w:val="center"/>
              <w:rPr>
                <w:ins w:id="15326" w:author="Στάθης Καπ" w:date="2023-03-09T06:08:00Z"/>
                <w:sz w:val="16"/>
                <w:szCs w:val="16"/>
              </w:rPr>
            </w:pPr>
            <w:ins w:id="15327" w:author="Στάθης Καπ" w:date="2023-03-09T07:09:00Z">
              <w:r>
                <w:rPr>
                  <w:rFonts w:ascii="Calibri" w:hAnsi="Calibri" w:cs="Calibri"/>
                  <w:color w:val="000000"/>
                  <w:sz w:val="16"/>
                  <w:szCs w:val="16"/>
                </w:rPr>
                <w:t>247</w:t>
              </w:r>
            </w:ins>
          </w:p>
        </w:tc>
        <w:tc>
          <w:tcPr>
            <w:tcW w:w="679" w:type="dxa"/>
            <w:tcBorders>
              <w:right w:val="single" w:sz="4" w:space="0" w:color="auto"/>
            </w:tcBorders>
            <w:vAlign w:val="center"/>
            <w:tcPrChange w:id="15328" w:author="Στάθης Καπ" w:date="2023-03-09T07:09:00Z">
              <w:tcPr>
                <w:tcW w:w="679" w:type="dxa"/>
                <w:gridSpan w:val="2"/>
                <w:tcBorders>
                  <w:bottom w:val="single" w:sz="4" w:space="0" w:color="auto"/>
                  <w:right w:val="single" w:sz="4" w:space="0" w:color="auto"/>
                </w:tcBorders>
              </w:tcPr>
            </w:tcPrChange>
          </w:tcPr>
          <w:p w14:paraId="333D1714" w14:textId="5CF4CCE6" w:rsidR="00494D04" w:rsidRPr="007E0F91" w:rsidRDefault="00494D04" w:rsidP="00494D04">
            <w:pPr>
              <w:jc w:val="center"/>
              <w:rPr>
                <w:ins w:id="15329" w:author="Στάθης Καπ" w:date="2023-03-09T06:08:00Z"/>
                <w:sz w:val="16"/>
                <w:szCs w:val="16"/>
              </w:rPr>
            </w:pPr>
            <w:ins w:id="15330" w:author="Στάθης Καπ" w:date="2023-03-09T07:09:00Z">
              <w:r>
                <w:rPr>
                  <w:rFonts w:ascii="Calibri" w:hAnsi="Calibri" w:cs="Calibri"/>
                  <w:color w:val="000000"/>
                  <w:sz w:val="16"/>
                  <w:szCs w:val="16"/>
                </w:rPr>
                <w:t>247</w:t>
              </w:r>
            </w:ins>
          </w:p>
        </w:tc>
        <w:tc>
          <w:tcPr>
            <w:tcW w:w="453" w:type="dxa"/>
            <w:tcBorders>
              <w:left w:val="single" w:sz="4" w:space="0" w:color="auto"/>
            </w:tcBorders>
            <w:vAlign w:val="center"/>
            <w:tcPrChange w:id="15331" w:author="Στάθης Καπ" w:date="2023-03-09T07:09:00Z">
              <w:tcPr>
                <w:tcW w:w="453" w:type="dxa"/>
                <w:gridSpan w:val="2"/>
                <w:tcBorders>
                  <w:left w:val="single" w:sz="4" w:space="0" w:color="auto"/>
                  <w:bottom w:val="single" w:sz="4" w:space="0" w:color="auto"/>
                </w:tcBorders>
                <w:vAlign w:val="bottom"/>
              </w:tcPr>
            </w:tcPrChange>
          </w:tcPr>
          <w:p w14:paraId="49AB3501" w14:textId="7091FA47" w:rsidR="00494D04" w:rsidRPr="007E0F91" w:rsidRDefault="00494D04" w:rsidP="00494D04">
            <w:pPr>
              <w:jc w:val="center"/>
              <w:rPr>
                <w:ins w:id="15332" w:author="Στάθης Καπ" w:date="2023-03-09T06:08:00Z"/>
                <w:sz w:val="16"/>
                <w:szCs w:val="16"/>
              </w:rPr>
            </w:pPr>
            <w:ins w:id="15333" w:author="Στάθης Καπ" w:date="2023-03-09T07:09:00Z">
              <w:r>
                <w:rPr>
                  <w:rFonts w:ascii="Calibri" w:hAnsi="Calibri" w:cs="Calibri"/>
                  <w:color w:val="000000"/>
                  <w:sz w:val="16"/>
                  <w:szCs w:val="16"/>
                </w:rPr>
                <w:t>195</w:t>
              </w:r>
            </w:ins>
          </w:p>
        </w:tc>
        <w:tc>
          <w:tcPr>
            <w:tcW w:w="708" w:type="dxa"/>
            <w:vAlign w:val="center"/>
            <w:tcPrChange w:id="15334" w:author="Στάθης Καπ" w:date="2023-03-09T07:09:00Z">
              <w:tcPr>
                <w:tcW w:w="708" w:type="dxa"/>
                <w:gridSpan w:val="2"/>
                <w:tcBorders>
                  <w:bottom w:val="single" w:sz="4" w:space="0" w:color="auto"/>
                </w:tcBorders>
                <w:vAlign w:val="center"/>
              </w:tcPr>
            </w:tcPrChange>
          </w:tcPr>
          <w:p w14:paraId="481D3FEE" w14:textId="209E06AB" w:rsidR="00494D04" w:rsidRPr="007E0F91" w:rsidRDefault="00494D04" w:rsidP="00494D04">
            <w:pPr>
              <w:jc w:val="center"/>
              <w:rPr>
                <w:ins w:id="15335" w:author="Στάθης Καπ" w:date="2023-03-09T06:08:00Z"/>
                <w:sz w:val="16"/>
                <w:szCs w:val="16"/>
              </w:rPr>
            </w:pPr>
            <w:ins w:id="15336" w:author="Στάθης Καπ" w:date="2023-03-09T07:09:00Z">
              <w:r>
                <w:rPr>
                  <w:rFonts w:ascii="Calibri" w:hAnsi="Calibri" w:cs="Calibri"/>
                  <w:color w:val="000000"/>
                  <w:sz w:val="16"/>
                  <w:szCs w:val="16"/>
                </w:rPr>
                <w:t>21.05</w:t>
              </w:r>
            </w:ins>
          </w:p>
        </w:tc>
        <w:tc>
          <w:tcPr>
            <w:tcW w:w="652" w:type="dxa"/>
            <w:tcBorders>
              <w:right w:val="single" w:sz="4" w:space="0" w:color="auto"/>
            </w:tcBorders>
            <w:vAlign w:val="center"/>
            <w:tcPrChange w:id="15337" w:author="Στάθης Καπ" w:date="2023-03-09T07:09:00Z">
              <w:tcPr>
                <w:tcW w:w="652" w:type="dxa"/>
                <w:gridSpan w:val="2"/>
                <w:tcBorders>
                  <w:bottom w:val="single" w:sz="4" w:space="0" w:color="auto"/>
                  <w:right w:val="single" w:sz="4" w:space="0" w:color="auto"/>
                </w:tcBorders>
                <w:vAlign w:val="bottom"/>
              </w:tcPr>
            </w:tcPrChange>
          </w:tcPr>
          <w:p w14:paraId="252A5BC3" w14:textId="6B07A38D" w:rsidR="00494D04" w:rsidRPr="007E0F91" w:rsidRDefault="00494D04" w:rsidP="00494D04">
            <w:pPr>
              <w:jc w:val="center"/>
              <w:rPr>
                <w:ins w:id="15338" w:author="Στάθης Καπ" w:date="2023-03-09T06:08:00Z"/>
                <w:sz w:val="16"/>
                <w:szCs w:val="16"/>
              </w:rPr>
            </w:pPr>
            <w:ins w:id="15339" w:author="Στάθης Καπ" w:date="2023-03-09T07:09:00Z">
              <w:r>
                <w:rPr>
                  <w:rFonts w:ascii="Calibri" w:hAnsi="Calibri" w:cs="Calibri"/>
                  <w:color w:val="000000"/>
                  <w:sz w:val="16"/>
                  <w:szCs w:val="16"/>
                </w:rPr>
                <w:t>0.171</w:t>
              </w:r>
            </w:ins>
          </w:p>
        </w:tc>
        <w:tc>
          <w:tcPr>
            <w:tcW w:w="453" w:type="dxa"/>
            <w:tcBorders>
              <w:left w:val="single" w:sz="4" w:space="0" w:color="auto"/>
            </w:tcBorders>
            <w:vAlign w:val="center"/>
            <w:tcPrChange w:id="15340" w:author="Στάθης Καπ" w:date="2023-03-09T07:09:00Z">
              <w:tcPr>
                <w:tcW w:w="453" w:type="dxa"/>
                <w:gridSpan w:val="2"/>
                <w:tcBorders>
                  <w:left w:val="single" w:sz="4" w:space="0" w:color="auto"/>
                  <w:bottom w:val="single" w:sz="4" w:space="0" w:color="auto"/>
                </w:tcBorders>
                <w:vAlign w:val="bottom"/>
              </w:tcPr>
            </w:tcPrChange>
          </w:tcPr>
          <w:p w14:paraId="650F1A8F" w14:textId="4DB42251" w:rsidR="00494D04" w:rsidRPr="007E0F91" w:rsidRDefault="00494D04" w:rsidP="00494D04">
            <w:pPr>
              <w:jc w:val="center"/>
              <w:rPr>
                <w:ins w:id="15341" w:author="Στάθης Καπ" w:date="2023-03-09T06:08:00Z"/>
                <w:sz w:val="16"/>
                <w:szCs w:val="16"/>
              </w:rPr>
            </w:pPr>
            <w:ins w:id="15342" w:author="Στάθης Καπ" w:date="2023-03-09T07:09:00Z">
              <w:r>
                <w:rPr>
                  <w:rFonts w:ascii="Calibri" w:hAnsi="Calibri" w:cs="Calibri"/>
                  <w:color w:val="000000"/>
                  <w:sz w:val="16"/>
                  <w:szCs w:val="16"/>
                </w:rPr>
                <w:t>195</w:t>
              </w:r>
            </w:ins>
          </w:p>
        </w:tc>
        <w:tc>
          <w:tcPr>
            <w:tcW w:w="454" w:type="dxa"/>
            <w:vAlign w:val="center"/>
            <w:tcPrChange w:id="15343" w:author="Στάθης Καπ" w:date="2023-03-09T07:09:00Z">
              <w:tcPr>
                <w:tcW w:w="454" w:type="dxa"/>
                <w:gridSpan w:val="2"/>
                <w:tcBorders>
                  <w:bottom w:val="single" w:sz="4" w:space="0" w:color="auto"/>
                </w:tcBorders>
                <w:vAlign w:val="center"/>
              </w:tcPr>
            </w:tcPrChange>
          </w:tcPr>
          <w:p w14:paraId="0F7ACE2C" w14:textId="06D436C8" w:rsidR="00494D04" w:rsidRPr="007E0F91" w:rsidRDefault="00494D04" w:rsidP="00494D04">
            <w:pPr>
              <w:jc w:val="center"/>
              <w:rPr>
                <w:ins w:id="15344" w:author="Στάθης Καπ" w:date="2023-03-09T06:08:00Z"/>
                <w:sz w:val="16"/>
                <w:szCs w:val="16"/>
              </w:rPr>
            </w:pPr>
            <w:ins w:id="15345" w:author="Στάθης Καπ" w:date="2023-03-09T07:09:00Z">
              <w:r>
                <w:rPr>
                  <w:rFonts w:ascii="Calibri" w:hAnsi="Calibri" w:cs="Calibri"/>
                  <w:color w:val="000000"/>
                  <w:sz w:val="16"/>
                  <w:szCs w:val="16"/>
                </w:rPr>
                <w:t>0</w:t>
              </w:r>
            </w:ins>
          </w:p>
        </w:tc>
        <w:tc>
          <w:tcPr>
            <w:tcW w:w="454" w:type="dxa"/>
            <w:vAlign w:val="center"/>
            <w:tcPrChange w:id="15346" w:author="Στάθης Καπ" w:date="2023-03-09T07:09:00Z">
              <w:tcPr>
                <w:tcW w:w="454" w:type="dxa"/>
                <w:gridSpan w:val="2"/>
                <w:tcBorders>
                  <w:bottom w:val="single" w:sz="4" w:space="0" w:color="auto"/>
                </w:tcBorders>
                <w:vAlign w:val="bottom"/>
              </w:tcPr>
            </w:tcPrChange>
          </w:tcPr>
          <w:p w14:paraId="754428E0" w14:textId="24850A45" w:rsidR="00494D04" w:rsidRPr="007E0F91" w:rsidRDefault="00494D04" w:rsidP="00494D04">
            <w:pPr>
              <w:jc w:val="center"/>
              <w:rPr>
                <w:ins w:id="15347" w:author="Στάθης Καπ" w:date="2023-03-09T06:08:00Z"/>
                <w:sz w:val="16"/>
                <w:szCs w:val="16"/>
              </w:rPr>
            </w:pPr>
            <w:ins w:id="15348" w:author="Στάθης Καπ" w:date="2023-03-09T07:09:00Z">
              <w:r>
                <w:rPr>
                  <w:rFonts w:ascii="Calibri" w:hAnsi="Calibri" w:cs="Calibri"/>
                  <w:color w:val="000000"/>
                  <w:sz w:val="16"/>
                  <w:szCs w:val="16"/>
                </w:rPr>
                <w:t>0.175</w:t>
              </w:r>
            </w:ins>
          </w:p>
        </w:tc>
        <w:tc>
          <w:tcPr>
            <w:tcW w:w="457" w:type="dxa"/>
            <w:tcBorders>
              <w:right w:val="single" w:sz="4" w:space="0" w:color="auto"/>
            </w:tcBorders>
            <w:vAlign w:val="center"/>
            <w:tcPrChange w:id="15349" w:author="Στάθης Καπ" w:date="2023-03-09T07:09:00Z">
              <w:tcPr>
                <w:tcW w:w="457" w:type="dxa"/>
                <w:gridSpan w:val="2"/>
                <w:tcBorders>
                  <w:bottom w:val="single" w:sz="4" w:space="0" w:color="auto"/>
                  <w:right w:val="single" w:sz="4" w:space="0" w:color="auto"/>
                </w:tcBorders>
                <w:vAlign w:val="center"/>
              </w:tcPr>
            </w:tcPrChange>
          </w:tcPr>
          <w:p w14:paraId="52E110BC" w14:textId="1EE7D109" w:rsidR="00494D04" w:rsidRPr="007E0F91" w:rsidRDefault="00494D04" w:rsidP="00494D04">
            <w:pPr>
              <w:jc w:val="center"/>
              <w:rPr>
                <w:ins w:id="15350" w:author="Στάθης Καπ" w:date="2023-03-09T06:08:00Z"/>
                <w:sz w:val="16"/>
                <w:szCs w:val="16"/>
              </w:rPr>
            </w:pPr>
            <w:ins w:id="15351" w:author="Στάθης Καπ" w:date="2023-03-09T07:09:00Z">
              <w:r>
                <w:rPr>
                  <w:rFonts w:ascii="Calibri" w:hAnsi="Calibri" w:cs="Calibri"/>
                  <w:color w:val="000000"/>
                  <w:sz w:val="16"/>
                  <w:szCs w:val="16"/>
                </w:rPr>
                <w:t>-2.34</w:t>
              </w:r>
            </w:ins>
          </w:p>
        </w:tc>
        <w:tc>
          <w:tcPr>
            <w:tcW w:w="453" w:type="dxa"/>
            <w:tcBorders>
              <w:left w:val="single" w:sz="4" w:space="0" w:color="auto"/>
            </w:tcBorders>
            <w:vAlign w:val="center"/>
            <w:tcPrChange w:id="15352" w:author="Στάθης Καπ" w:date="2023-03-09T07:09:00Z">
              <w:tcPr>
                <w:tcW w:w="453" w:type="dxa"/>
                <w:gridSpan w:val="2"/>
                <w:tcBorders>
                  <w:left w:val="single" w:sz="4" w:space="0" w:color="auto"/>
                  <w:bottom w:val="single" w:sz="4" w:space="0" w:color="auto"/>
                </w:tcBorders>
                <w:vAlign w:val="bottom"/>
              </w:tcPr>
            </w:tcPrChange>
          </w:tcPr>
          <w:p w14:paraId="1F4BE3C6" w14:textId="5EC615C3" w:rsidR="00494D04" w:rsidRPr="007E0F91" w:rsidRDefault="00494D04" w:rsidP="00494D04">
            <w:pPr>
              <w:jc w:val="center"/>
              <w:rPr>
                <w:ins w:id="15353" w:author="Στάθης Καπ" w:date="2023-03-09T06:08:00Z"/>
                <w:sz w:val="16"/>
                <w:szCs w:val="16"/>
              </w:rPr>
            </w:pPr>
            <w:ins w:id="15354" w:author="Στάθης Καπ" w:date="2023-03-09T07:09:00Z">
              <w:r>
                <w:rPr>
                  <w:rFonts w:ascii="Calibri" w:hAnsi="Calibri" w:cs="Calibri"/>
                  <w:color w:val="000000"/>
                  <w:sz w:val="16"/>
                  <w:szCs w:val="16"/>
                </w:rPr>
                <w:t>175</w:t>
              </w:r>
            </w:ins>
          </w:p>
        </w:tc>
        <w:tc>
          <w:tcPr>
            <w:tcW w:w="454" w:type="dxa"/>
            <w:vAlign w:val="center"/>
            <w:tcPrChange w:id="15355" w:author="Στάθης Καπ" w:date="2023-03-09T07:09:00Z">
              <w:tcPr>
                <w:tcW w:w="454" w:type="dxa"/>
                <w:gridSpan w:val="2"/>
                <w:tcBorders>
                  <w:bottom w:val="single" w:sz="4" w:space="0" w:color="auto"/>
                </w:tcBorders>
                <w:vAlign w:val="center"/>
              </w:tcPr>
            </w:tcPrChange>
          </w:tcPr>
          <w:p w14:paraId="3D6DF6DA" w14:textId="0CBDCDE2" w:rsidR="00494D04" w:rsidRPr="007E0F91" w:rsidRDefault="00494D04" w:rsidP="00494D04">
            <w:pPr>
              <w:jc w:val="center"/>
              <w:rPr>
                <w:ins w:id="15356" w:author="Στάθης Καπ" w:date="2023-03-09T06:08:00Z"/>
                <w:sz w:val="16"/>
                <w:szCs w:val="16"/>
              </w:rPr>
            </w:pPr>
            <w:ins w:id="15357" w:author="Στάθης Καπ" w:date="2023-03-09T07:09:00Z">
              <w:r>
                <w:rPr>
                  <w:rFonts w:ascii="Calibri" w:hAnsi="Calibri" w:cs="Calibri"/>
                  <w:color w:val="000000"/>
                  <w:sz w:val="16"/>
                  <w:szCs w:val="16"/>
                </w:rPr>
                <w:t>10.26</w:t>
              </w:r>
            </w:ins>
          </w:p>
        </w:tc>
        <w:tc>
          <w:tcPr>
            <w:tcW w:w="454" w:type="dxa"/>
            <w:vAlign w:val="center"/>
            <w:tcPrChange w:id="15358" w:author="Στάθης Καπ" w:date="2023-03-09T07:09:00Z">
              <w:tcPr>
                <w:tcW w:w="454" w:type="dxa"/>
                <w:gridSpan w:val="2"/>
                <w:tcBorders>
                  <w:bottom w:val="single" w:sz="4" w:space="0" w:color="auto"/>
                </w:tcBorders>
                <w:vAlign w:val="bottom"/>
              </w:tcPr>
            </w:tcPrChange>
          </w:tcPr>
          <w:p w14:paraId="3EA3CD75" w14:textId="795A1CC7" w:rsidR="00494D04" w:rsidRPr="007E0F91" w:rsidRDefault="00494D04" w:rsidP="00494D04">
            <w:pPr>
              <w:jc w:val="center"/>
              <w:rPr>
                <w:ins w:id="15359" w:author="Στάθης Καπ" w:date="2023-03-09T06:08:00Z"/>
                <w:sz w:val="16"/>
                <w:szCs w:val="16"/>
              </w:rPr>
            </w:pPr>
            <w:ins w:id="15360" w:author="Στάθης Καπ" w:date="2023-03-09T07:09:00Z">
              <w:r>
                <w:rPr>
                  <w:rFonts w:ascii="Calibri" w:hAnsi="Calibri" w:cs="Calibri"/>
                  <w:color w:val="000000"/>
                  <w:sz w:val="16"/>
                  <w:szCs w:val="16"/>
                </w:rPr>
                <w:t>0.168</w:t>
              </w:r>
            </w:ins>
          </w:p>
        </w:tc>
        <w:tc>
          <w:tcPr>
            <w:tcW w:w="454" w:type="dxa"/>
            <w:tcBorders>
              <w:right w:val="single" w:sz="4" w:space="0" w:color="auto"/>
            </w:tcBorders>
            <w:vAlign w:val="center"/>
            <w:tcPrChange w:id="15361" w:author="Στάθης Καπ" w:date="2023-03-09T07:09:00Z">
              <w:tcPr>
                <w:tcW w:w="454" w:type="dxa"/>
                <w:gridSpan w:val="2"/>
                <w:tcBorders>
                  <w:bottom w:val="single" w:sz="4" w:space="0" w:color="auto"/>
                  <w:right w:val="single" w:sz="4" w:space="0" w:color="auto"/>
                </w:tcBorders>
                <w:vAlign w:val="center"/>
              </w:tcPr>
            </w:tcPrChange>
          </w:tcPr>
          <w:p w14:paraId="2D0DC730" w14:textId="110F0325" w:rsidR="00494D04" w:rsidRPr="007E0F91" w:rsidRDefault="00494D04" w:rsidP="00494D04">
            <w:pPr>
              <w:jc w:val="center"/>
              <w:rPr>
                <w:ins w:id="15362" w:author="Στάθης Καπ" w:date="2023-03-09T06:08:00Z"/>
                <w:sz w:val="16"/>
                <w:szCs w:val="16"/>
              </w:rPr>
            </w:pPr>
            <w:ins w:id="15363" w:author="Στάθης Καπ" w:date="2023-03-09T07:09:00Z">
              <w:r>
                <w:rPr>
                  <w:rFonts w:ascii="Calibri" w:hAnsi="Calibri" w:cs="Calibri"/>
                  <w:color w:val="000000"/>
                  <w:sz w:val="16"/>
                  <w:szCs w:val="16"/>
                </w:rPr>
                <w:t>1.75</w:t>
              </w:r>
            </w:ins>
          </w:p>
        </w:tc>
        <w:tc>
          <w:tcPr>
            <w:tcW w:w="453" w:type="dxa"/>
            <w:tcBorders>
              <w:left w:val="single" w:sz="4" w:space="0" w:color="auto"/>
            </w:tcBorders>
            <w:vAlign w:val="center"/>
            <w:tcPrChange w:id="15364" w:author="Στάθης Καπ" w:date="2023-03-09T07:09:00Z">
              <w:tcPr>
                <w:tcW w:w="453" w:type="dxa"/>
                <w:gridSpan w:val="2"/>
                <w:tcBorders>
                  <w:left w:val="single" w:sz="4" w:space="0" w:color="auto"/>
                  <w:bottom w:val="single" w:sz="4" w:space="0" w:color="auto"/>
                </w:tcBorders>
                <w:vAlign w:val="bottom"/>
              </w:tcPr>
            </w:tcPrChange>
          </w:tcPr>
          <w:p w14:paraId="049F536F" w14:textId="5D4FA6AE" w:rsidR="00494D04" w:rsidRPr="007E0F91" w:rsidRDefault="00494D04" w:rsidP="00494D04">
            <w:pPr>
              <w:jc w:val="center"/>
              <w:rPr>
                <w:ins w:id="15365" w:author="Στάθης Καπ" w:date="2023-03-09T06:08:00Z"/>
                <w:sz w:val="16"/>
                <w:szCs w:val="16"/>
              </w:rPr>
            </w:pPr>
            <w:ins w:id="15366" w:author="Στάθης Καπ" w:date="2023-03-09T07:09:00Z">
              <w:r>
                <w:rPr>
                  <w:rFonts w:ascii="Calibri" w:hAnsi="Calibri" w:cs="Calibri"/>
                  <w:color w:val="000000"/>
                  <w:sz w:val="16"/>
                  <w:szCs w:val="16"/>
                </w:rPr>
                <w:t>163</w:t>
              </w:r>
            </w:ins>
          </w:p>
        </w:tc>
        <w:tc>
          <w:tcPr>
            <w:tcW w:w="454" w:type="dxa"/>
            <w:vAlign w:val="center"/>
            <w:tcPrChange w:id="15367" w:author="Στάθης Καπ" w:date="2023-03-09T07:09:00Z">
              <w:tcPr>
                <w:tcW w:w="454" w:type="dxa"/>
                <w:gridSpan w:val="2"/>
                <w:tcBorders>
                  <w:bottom w:val="single" w:sz="4" w:space="0" w:color="auto"/>
                </w:tcBorders>
                <w:vAlign w:val="center"/>
              </w:tcPr>
            </w:tcPrChange>
          </w:tcPr>
          <w:p w14:paraId="6F507860" w14:textId="2B97A677" w:rsidR="00494D04" w:rsidRPr="007E0F91" w:rsidRDefault="00494D04" w:rsidP="00494D04">
            <w:pPr>
              <w:jc w:val="center"/>
              <w:rPr>
                <w:ins w:id="15368" w:author="Στάθης Καπ" w:date="2023-03-09T06:08:00Z"/>
                <w:sz w:val="16"/>
                <w:szCs w:val="16"/>
              </w:rPr>
            </w:pPr>
            <w:ins w:id="15369" w:author="Στάθης Καπ" w:date="2023-03-09T07:09:00Z">
              <w:r>
                <w:rPr>
                  <w:rFonts w:ascii="Calibri" w:hAnsi="Calibri" w:cs="Calibri"/>
                  <w:color w:val="000000"/>
                  <w:sz w:val="16"/>
                  <w:szCs w:val="16"/>
                </w:rPr>
                <w:t>16.41</w:t>
              </w:r>
            </w:ins>
          </w:p>
        </w:tc>
        <w:tc>
          <w:tcPr>
            <w:tcW w:w="454" w:type="dxa"/>
            <w:vAlign w:val="center"/>
            <w:tcPrChange w:id="15370" w:author="Στάθης Καπ" w:date="2023-03-09T07:09:00Z">
              <w:tcPr>
                <w:tcW w:w="454" w:type="dxa"/>
                <w:gridSpan w:val="2"/>
                <w:tcBorders>
                  <w:bottom w:val="single" w:sz="4" w:space="0" w:color="auto"/>
                </w:tcBorders>
                <w:vAlign w:val="bottom"/>
              </w:tcPr>
            </w:tcPrChange>
          </w:tcPr>
          <w:p w14:paraId="7D26FDC5" w14:textId="0878DF22" w:rsidR="00494D04" w:rsidRPr="007E0F91" w:rsidRDefault="00494D04" w:rsidP="00494D04">
            <w:pPr>
              <w:jc w:val="center"/>
              <w:rPr>
                <w:ins w:id="15371" w:author="Στάθης Καπ" w:date="2023-03-09T06:08:00Z"/>
                <w:sz w:val="16"/>
                <w:szCs w:val="16"/>
              </w:rPr>
            </w:pPr>
            <w:ins w:id="15372" w:author="Στάθης Καπ" w:date="2023-03-09T07:09:00Z">
              <w:r>
                <w:rPr>
                  <w:rFonts w:ascii="Calibri" w:hAnsi="Calibri" w:cs="Calibri"/>
                  <w:color w:val="000000"/>
                  <w:sz w:val="16"/>
                  <w:szCs w:val="16"/>
                </w:rPr>
                <w:t>0.171</w:t>
              </w:r>
            </w:ins>
          </w:p>
        </w:tc>
        <w:tc>
          <w:tcPr>
            <w:tcW w:w="461" w:type="dxa"/>
            <w:tcBorders>
              <w:right w:val="single" w:sz="4" w:space="0" w:color="auto"/>
            </w:tcBorders>
            <w:vAlign w:val="center"/>
            <w:tcPrChange w:id="15373" w:author="Στάθης Καπ" w:date="2023-03-09T07:09:00Z">
              <w:tcPr>
                <w:tcW w:w="461" w:type="dxa"/>
                <w:gridSpan w:val="2"/>
                <w:tcBorders>
                  <w:bottom w:val="single" w:sz="4" w:space="0" w:color="auto"/>
                  <w:right w:val="single" w:sz="4" w:space="0" w:color="auto"/>
                </w:tcBorders>
                <w:vAlign w:val="center"/>
              </w:tcPr>
            </w:tcPrChange>
          </w:tcPr>
          <w:p w14:paraId="5BE27B5B" w14:textId="2014E037" w:rsidR="00494D04" w:rsidRPr="007E0F91" w:rsidRDefault="00494D04" w:rsidP="00494D04">
            <w:pPr>
              <w:jc w:val="center"/>
              <w:rPr>
                <w:ins w:id="15374" w:author="Στάθης Καπ" w:date="2023-03-09T06:08:00Z"/>
                <w:sz w:val="16"/>
                <w:szCs w:val="16"/>
              </w:rPr>
            </w:pPr>
            <w:ins w:id="15375" w:author="Στάθης Καπ" w:date="2023-03-09T07:09:00Z">
              <w:r>
                <w:rPr>
                  <w:rFonts w:ascii="Calibri" w:hAnsi="Calibri" w:cs="Calibri"/>
                  <w:color w:val="000000"/>
                  <w:sz w:val="16"/>
                  <w:szCs w:val="16"/>
                </w:rPr>
                <w:t>0</w:t>
              </w:r>
            </w:ins>
          </w:p>
        </w:tc>
      </w:tr>
      <w:tr w:rsidR="00494D04" w14:paraId="1D6AA4D5"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376"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377" w:author="Στάθης Καπ" w:date="2023-03-09T06:08:00Z"/>
          <w:trPrChange w:id="15378"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379"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4DCC1CFF" w14:textId="3DFE77B8" w:rsidR="00494D04" w:rsidRPr="007E0F91" w:rsidRDefault="00494D04" w:rsidP="00494D04">
            <w:pPr>
              <w:jc w:val="center"/>
              <w:rPr>
                <w:ins w:id="15380" w:author="Στάθης Καπ" w:date="2023-03-09T06:08:00Z"/>
                <w:sz w:val="16"/>
                <w:szCs w:val="16"/>
              </w:rPr>
            </w:pPr>
            <w:ins w:id="15381" w:author="Στάθης Καπ" w:date="2023-03-09T06:09:00Z">
              <w:r w:rsidRPr="009861B1">
                <w:rPr>
                  <w:rFonts w:ascii="Calibri" w:hAnsi="Calibri" w:cs="Calibri"/>
                  <w:color w:val="000000"/>
                  <w:sz w:val="16"/>
                  <w:szCs w:val="16"/>
                </w:rPr>
                <w:t>r106</w:t>
              </w:r>
            </w:ins>
          </w:p>
        </w:tc>
        <w:tc>
          <w:tcPr>
            <w:tcW w:w="565" w:type="dxa"/>
            <w:tcBorders>
              <w:left w:val="single" w:sz="4" w:space="0" w:color="auto"/>
            </w:tcBorders>
            <w:vAlign w:val="center"/>
            <w:tcPrChange w:id="15382" w:author="Στάθης Καπ" w:date="2023-03-09T07:09:00Z">
              <w:tcPr>
                <w:tcW w:w="565" w:type="dxa"/>
                <w:gridSpan w:val="2"/>
                <w:tcBorders>
                  <w:left w:val="single" w:sz="4" w:space="0" w:color="auto"/>
                  <w:bottom w:val="single" w:sz="4" w:space="0" w:color="auto"/>
                </w:tcBorders>
              </w:tcPr>
            </w:tcPrChange>
          </w:tcPr>
          <w:p w14:paraId="2A813835" w14:textId="46D96BF6" w:rsidR="00494D04" w:rsidRPr="007E0F91" w:rsidRDefault="00494D04" w:rsidP="00494D04">
            <w:pPr>
              <w:jc w:val="center"/>
              <w:rPr>
                <w:ins w:id="15383" w:author="Στάθης Καπ" w:date="2023-03-09T06:08:00Z"/>
                <w:sz w:val="16"/>
                <w:szCs w:val="16"/>
              </w:rPr>
            </w:pPr>
            <w:ins w:id="15384" w:author="Στάθης Καπ" w:date="2023-03-09T07:09:00Z">
              <w:r>
                <w:rPr>
                  <w:rFonts w:ascii="Calibri" w:hAnsi="Calibri" w:cs="Calibri"/>
                  <w:color w:val="000000"/>
                  <w:sz w:val="16"/>
                  <w:szCs w:val="16"/>
                </w:rPr>
                <w:t>293</w:t>
              </w:r>
            </w:ins>
          </w:p>
        </w:tc>
        <w:tc>
          <w:tcPr>
            <w:tcW w:w="679" w:type="dxa"/>
            <w:tcBorders>
              <w:right w:val="single" w:sz="4" w:space="0" w:color="auto"/>
            </w:tcBorders>
            <w:vAlign w:val="center"/>
            <w:tcPrChange w:id="15385" w:author="Στάθης Καπ" w:date="2023-03-09T07:09:00Z">
              <w:tcPr>
                <w:tcW w:w="679" w:type="dxa"/>
                <w:gridSpan w:val="2"/>
                <w:tcBorders>
                  <w:bottom w:val="single" w:sz="4" w:space="0" w:color="auto"/>
                  <w:right w:val="single" w:sz="4" w:space="0" w:color="auto"/>
                </w:tcBorders>
              </w:tcPr>
            </w:tcPrChange>
          </w:tcPr>
          <w:p w14:paraId="3A560D5D" w14:textId="56CBA362" w:rsidR="00494D04" w:rsidRPr="007E0F91" w:rsidRDefault="00494D04" w:rsidP="00494D04">
            <w:pPr>
              <w:jc w:val="center"/>
              <w:rPr>
                <w:ins w:id="15386" w:author="Στάθης Καπ" w:date="2023-03-09T06:08:00Z"/>
                <w:sz w:val="16"/>
                <w:szCs w:val="16"/>
              </w:rPr>
            </w:pPr>
            <w:ins w:id="15387" w:author="Στάθης Καπ" w:date="2023-03-09T07:09:00Z">
              <w:r>
                <w:rPr>
                  <w:rFonts w:ascii="Calibri" w:hAnsi="Calibri" w:cs="Calibri"/>
                  <w:color w:val="000000"/>
                  <w:sz w:val="16"/>
                  <w:szCs w:val="16"/>
                </w:rPr>
                <w:t>293</w:t>
              </w:r>
            </w:ins>
          </w:p>
        </w:tc>
        <w:tc>
          <w:tcPr>
            <w:tcW w:w="453" w:type="dxa"/>
            <w:tcBorders>
              <w:left w:val="single" w:sz="4" w:space="0" w:color="auto"/>
            </w:tcBorders>
            <w:vAlign w:val="center"/>
            <w:tcPrChange w:id="15388" w:author="Στάθης Καπ" w:date="2023-03-09T07:09:00Z">
              <w:tcPr>
                <w:tcW w:w="453" w:type="dxa"/>
                <w:gridSpan w:val="2"/>
                <w:tcBorders>
                  <w:left w:val="single" w:sz="4" w:space="0" w:color="auto"/>
                  <w:bottom w:val="single" w:sz="4" w:space="0" w:color="auto"/>
                </w:tcBorders>
                <w:vAlign w:val="bottom"/>
              </w:tcPr>
            </w:tcPrChange>
          </w:tcPr>
          <w:p w14:paraId="124B86E6" w14:textId="24D99EC9" w:rsidR="00494D04" w:rsidRPr="007E0F91" w:rsidRDefault="00494D04" w:rsidP="00494D04">
            <w:pPr>
              <w:jc w:val="center"/>
              <w:rPr>
                <w:ins w:id="15389" w:author="Στάθης Καπ" w:date="2023-03-09T06:08:00Z"/>
                <w:sz w:val="16"/>
                <w:szCs w:val="16"/>
              </w:rPr>
            </w:pPr>
            <w:ins w:id="15390" w:author="Στάθης Καπ" w:date="2023-03-09T07:09:00Z">
              <w:r>
                <w:rPr>
                  <w:rFonts w:ascii="Calibri" w:hAnsi="Calibri" w:cs="Calibri"/>
                  <w:color w:val="000000"/>
                  <w:sz w:val="16"/>
                  <w:szCs w:val="16"/>
                </w:rPr>
                <w:t>265</w:t>
              </w:r>
            </w:ins>
          </w:p>
        </w:tc>
        <w:tc>
          <w:tcPr>
            <w:tcW w:w="708" w:type="dxa"/>
            <w:vAlign w:val="center"/>
            <w:tcPrChange w:id="15391" w:author="Στάθης Καπ" w:date="2023-03-09T07:09:00Z">
              <w:tcPr>
                <w:tcW w:w="708" w:type="dxa"/>
                <w:gridSpan w:val="2"/>
                <w:tcBorders>
                  <w:bottom w:val="single" w:sz="4" w:space="0" w:color="auto"/>
                </w:tcBorders>
                <w:vAlign w:val="center"/>
              </w:tcPr>
            </w:tcPrChange>
          </w:tcPr>
          <w:p w14:paraId="7682DE6C" w14:textId="5187F8D9" w:rsidR="00494D04" w:rsidRPr="007E0F91" w:rsidRDefault="00494D04" w:rsidP="00494D04">
            <w:pPr>
              <w:jc w:val="center"/>
              <w:rPr>
                <w:ins w:id="15392" w:author="Στάθης Καπ" w:date="2023-03-09T06:08:00Z"/>
                <w:sz w:val="16"/>
                <w:szCs w:val="16"/>
              </w:rPr>
            </w:pPr>
            <w:ins w:id="15393" w:author="Στάθης Καπ" w:date="2023-03-09T07:09:00Z">
              <w:r>
                <w:rPr>
                  <w:rFonts w:ascii="Calibri" w:hAnsi="Calibri" w:cs="Calibri"/>
                  <w:color w:val="000000"/>
                  <w:sz w:val="16"/>
                  <w:szCs w:val="16"/>
                </w:rPr>
                <w:t>9.56</w:t>
              </w:r>
            </w:ins>
          </w:p>
        </w:tc>
        <w:tc>
          <w:tcPr>
            <w:tcW w:w="652" w:type="dxa"/>
            <w:tcBorders>
              <w:right w:val="single" w:sz="4" w:space="0" w:color="auto"/>
            </w:tcBorders>
            <w:vAlign w:val="center"/>
            <w:tcPrChange w:id="15394" w:author="Στάθης Καπ" w:date="2023-03-09T07:09:00Z">
              <w:tcPr>
                <w:tcW w:w="652" w:type="dxa"/>
                <w:gridSpan w:val="2"/>
                <w:tcBorders>
                  <w:bottom w:val="single" w:sz="4" w:space="0" w:color="auto"/>
                  <w:right w:val="single" w:sz="4" w:space="0" w:color="auto"/>
                </w:tcBorders>
                <w:vAlign w:val="bottom"/>
              </w:tcPr>
            </w:tcPrChange>
          </w:tcPr>
          <w:p w14:paraId="159BD045" w14:textId="25E80537" w:rsidR="00494D04" w:rsidRPr="007E0F91" w:rsidRDefault="00494D04" w:rsidP="00494D04">
            <w:pPr>
              <w:jc w:val="center"/>
              <w:rPr>
                <w:ins w:id="15395" w:author="Στάθης Καπ" w:date="2023-03-09T06:08:00Z"/>
                <w:sz w:val="16"/>
                <w:szCs w:val="16"/>
              </w:rPr>
            </w:pPr>
            <w:ins w:id="15396" w:author="Στάθης Καπ" w:date="2023-03-09T07:09:00Z">
              <w:r>
                <w:rPr>
                  <w:rFonts w:ascii="Calibri" w:hAnsi="Calibri" w:cs="Calibri"/>
                  <w:color w:val="000000"/>
                  <w:sz w:val="16"/>
                  <w:szCs w:val="16"/>
                </w:rPr>
                <w:t>0.202</w:t>
              </w:r>
            </w:ins>
          </w:p>
        </w:tc>
        <w:tc>
          <w:tcPr>
            <w:tcW w:w="453" w:type="dxa"/>
            <w:tcBorders>
              <w:left w:val="single" w:sz="4" w:space="0" w:color="auto"/>
            </w:tcBorders>
            <w:vAlign w:val="center"/>
            <w:tcPrChange w:id="15397" w:author="Στάθης Καπ" w:date="2023-03-09T07:09:00Z">
              <w:tcPr>
                <w:tcW w:w="453" w:type="dxa"/>
                <w:gridSpan w:val="2"/>
                <w:tcBorders>
                  <w:left w:val="single" w:sz="4" w:space="0" w:color="auto"/>
                  <w:bottom w:val="single" w:sz="4" w:space="0" w:color="auto"/>
                </w:tcBorders>
                <w:vAlign w:val="bottom"/>
              </w:tcPr>
            </w:tcPrChange>
          </w:tcPr>
          <w:p w14:paraId="1591A470" w14:textId="5CA0F785" w:rsidR="00494D04" w:rsidRPr="007E0F91" w:rsidRDefault="00494D04" w:rsidP="00494D04">
            <w:pPr>
              <w:jc w:val="center"/>
              <w:rPr>
                <w:ins w:id="15398" w:author="Στάθης Καπ" w:date="2023-03-09T06:08:00Z"/>
                <w:sz w:val="16"/>
                <w:szCs w:val="16"/>
              </w:rPr>
            </w:pPr>
            <w:ins w:id="15399" w:author="Στάθης Καπ" w:date="2023-03-09T07:09:00Z">
              <w:r>
                <w:rPr>
                  <w:rFonts w:ascii="Calibri" w:hAnsi="Calibri" w:cs="Calibri"/>
                  <w:color w:val="000000"/>
                  <w:sz w:val="16"/>
                  <w:szCs w:val="16"/>
                </w:rPr>
                <w:t>251</w:t>
              </w:r>
            </w:ins>
          </w:p>
        </w:tc>
        <w:tc>
          <w:tcPr>
            <w:tcW w:w="454" w:type="dxa"/>
            <w:vAlign w:val="center"/>
            <w:tcPrChange w:id="15400" w:author="Στάθης Καπ" w:date="2023-03-09T07:09:00Z">
              <w:tcPr>
                <w:tcW w:w="454" w:type="dxa"/>
                <w:gridSpan w:val="2"/>
                <w:tcBorders>
                  <w:bottom w:val="single" w:sz="4" w:space="0" w:color="auto"/>
                </w:tcBorders>
                <w:vAlign w:val="center"/>
              </w:tcPr>
            </w:tcPrChange>
          </w:tcPr>
          <w:p w14:paraId="0F5E071A" w14:textId="30E65EFC" w:rsidR="00494D04" w:rsidRPr="007E0F91" w:rsidRDefault="00494D04" w:rsidP="00494D04">
            <w:pPr>
              <w:jc w:val="center"/>
              <w:rPr>
                <w:ins w:id="15401" w:author="Στάθης Καπ" w:date="2023-03-09T06:08:00Z"/>
                <w:sz w:val="16"/>
                <w:szCs w:val="16"/>
              </w:rPr>
            </w:pPr>
            <w:ins w:id="15402" w:author="Στάθης Καπ" w:date="2023-03-09T07:09:00Z">
              <w:r>
                <w:rPr>
                  <w:rFonts w:ascii="Calibri" w:hAnsi="Calibri" w:cs="Calibri"/>
                  <w:color w:val="000000"/>
                  <w:sz w:val="16"/>
                  <w:szCs w:val="16"/>
                </w:rPr>
                <w:t>5.28</w:t>
              </w:r>
            </w:ins>
          </w:p>
        </w:tc>
        <w:tc>
          <w:tcPr>
            <w:tcW w:w="454" w:type="dxa"/>
            <w:vAlign w:val="center"/>
            <w:tcPrChange w:id="15403" w:author="Στάθης Καπ" w:date="2023-03-09T07:09:00Z">
              <w:tcPr>
                <w:tcW w:w="454" w:type="dxa"/>
                <w:gridSpan w:val="2"/>
                <w:tcBorders>
                  <w:bottom w:val="single" w:sz="4" w:space="0" w:color="auto"/>
                </w:tcBorders>
                <w:vAlign w:val="bottom"/>
              </w:tcPr>
            </w:tcPrChange>
          </w:tcPr>
          <w:p w14:paraId="25431C94" w14:textId="17A87A72" w:rsidR="00494D04" w:rsidRPr="007E0F91" w:rsidRDefault="00494D04" w:rsidP="00494D04">
            <w:pPr>
              <w:jc w:val="center"/>
              <w:rPr>
                <w:ins w:id="15404" w:author="Στάθης Καπ" w:date="2023-03-09T06:08:00Z"/>
                <w:sz w:val="16"/>
                <w:szCs w:val="16"/>
              </w:rPr>
            </w:pPr>
            <w:ins w:id="15405" w:author="Στάθης Καπ" w:date="2023-03-09T07:09:00Z">
              <w:r>
                <w:rPr>
                  <w:rFonts w:ascii="Calibri" w:hAnsi="Calibri" w:cs="Calibri"/>
                  <w:color w:val="000000"/>
                  <w:sz w:val="16"/>
                  <w:szCs w:val="16"/>
                </w:rPr>
                <w:t>0.182</w:t>
              </w:r>
            </w:ins>
          </w:p>
        </w:tc>
        <w:tc>
          <w:tcPr>
            <w:tcW w:w="457" w:type="dxa"/>
            <w:tcBorders>
              <w:right w:val="single" w:sz="4" w:space="0" w:color="auto"/>
            </w:tcBorders>
            <w:vAlign w:val="center"/>
            <w:tcPrChange w:id="15406" w:author="Στάθης Καπ" w:date="2023-03-09T07:09:00Z">
              <w:tcPr>
                <w:tcW w:w="457" w:type="dxa"/>
                <w:gridSpan w:val="2"/>
                <w:tcBorders>
                  <w:bottom w:val="single" w:sz="4" w:space="0" w:color="auto"/>
                  <w:right w:val="single" w:sz="4" w:space="0" w:color="auto"/>
                </w:tcBorders>
                <w:vAlign w:val="center"/>
              </w:tcPr>
            </w:tcPrChange>
          </w:tcPr>
          <w:p w14:paraId="1AAC3315" w14:textId="356E1E1D" w:rsidR="00494D04" w:rsidRPr="007E0F91" w:rsidRDefault="00494D04" w:rsidP="00494D04">
            <w:pPr>
              <w:jc w:val="center"/>
              <w:rPr>
                <w:ins w:id="15407" w:author="Στάθης Καπ" w:date="2023-03-09T06:08:00Z"/>
                <w:sz w:val="16"/>
                <w:szCs w:val="16"/>
              </w:rPr>
            </w:pPr>
            <w:ins w:id="15408" w:author="Στάθης Καπ" w:date="2023-03-09T07:09:00Z">
              <w:r>
                <w:rPr>
                  <w:rFonts w:ascii="Calibri" w:hAnsi="Calibri" w:cs="Calibri"/>
                  <w:color w:val="000000"/>
                  <w:sz w:val="16"/>
                  <w:szCs w:val="16"/>
                </w:rPr>
                <w:t>9.9</w:t>
              </w:r>
            </w:ins>
          </w:p>
        </w:tc>
        <w:tc>
          <w:tcPr>
            <w:tcW w:w="453" w:type="dxa"/>
            <w:tcBorders>
              <w:left w:val="single" w:sz="4" w:space="0" w:color="auto"/>
            </w:tcBorders>
            <w:vAlign w:val="center"/>
            <w:tcPrChange w:id="15409" w:author="Στάθης Καπ" w:date="2023-03-09T07:09:00Z">
              <w:tcPr>
                <w:tcW w:w="453" w:type="dxa"/>
                <w:gridSpan w:val="2"/>
                <w:tcBorders>
                  <w:left w:val="single" w:sz="4" w:space="0" w:color="auto"/>
                  <w:bottom w:val="single" w:sz="4" w:space="0" w:color="auto"/>
                </w:tcBorders>
                <w:vAlign w:val="bottom"/>
              </w:tcPr>
            </w:tcPrChange>
          </w:tcPr>
          <w:p w14:paraId="5B3073E2" w14:textId="1D11C731" w:rsidR="00494D04" w:rsidRPr="007E0F91" w:rsidRDefault="00494D04" w:rsidP="00494D04">
            <w:pPr>
              <w:jc w:val="center"/>
              <w:rPr>
                <w:ins w:id="15410" w:author="Στάθης Καπ" w:date="2023-03-09T06:08:00Z"/>
                <w:sz w:val="16"/>
                <w:szCs w:val="16"/>
              </w:rPr>
            </w:pPr>
            <w:ins w:id="15411" w:author="Στάθης Καπ" w:date="2023-03-09T07:09:00Z">
              <w:r>
                <w:rPr>
                  <w:rFonts w:ascii="Calibri" w:hAnsi="Calibri" w:cs="Calibri"/>
                  <w:color w:val="000000"/>
                  <w:sz w:val="16"/>
                  <w:szCs w:val="16"/>
                </w:rPr>
                <w:t>254</w:t>
              </w:r>
            </w:ins>
          </w:p>
        </w:tc>
        <w:tc>
          <w:tcPr>
            <w:tcW w:w="454" w:type="dxa"/>
            <w:vAlign w:val="center"/>
            <w:tcPrChange w:id="15412" w:author="Στάθης Καπ" w:date="2023-03-09T07:09:00Z">
              <w:tcPr>
                <w:tcW w:w="454" w:type="dxa"/>
                <w:gridSpan w:val="2"/>
                <w:tcBorders>
                  <w:bottom w:val="single" w:sz="4" w:space="0" w:color="auto"/>
                </w:tcBorders>
                <w:vAlign w:val="center"/>
              </w:tcPr>
            </w:tcPrChange>
          </w:tcPr>
          <w:p w14:paraId="6CDA9B56" w14:textId="578E2BB4" w:rsidR="00494D04" w:rsidRPr="007E0F91" w:rsidRDefault="00494D04" w:rsidP="00494D04">
            <w:pPr>
              <w:jc w:val="center"/>
              <w:rPr>
                <w:ins w:id="15413" w:author="Στάθης Καπ" w:date="2023-03-09T06:08:00Z"/>
                <w:sz w:val="16"/>
                <w:szCs w:val="16"/>
              </w:rPr>
            </w:pPr>
            <w:ins w:id="15414" w:author="Στάθης Καπ" w:date="2023-03-09T07:09:00Z">
              <w:r>
                <w:rPr>
                  <w:rFonts w:ascii="Calibri" w:hAnsi="Calibri" w:cs="Calibri"/>
                  <w:color w:val="000000"/>
                  <w:sz w:val="16"/>
                  <w:szCs w:val="16"/>
                </w:rPr>
                <w:t>4.15</w:t>
              </w:r>
            </w:ins>
          </w:p>
        </w:tc>
        <w:tc>
          <w:tcPr>
            <w:tcW w:w="454" w:type="dxa"/>
            <w:vAlign w:val="center"/>
            <w:tcPrChange w:id="15415" w:author="Στάθης Καπ" w:date="2023-03-09T07:09:00Z">
              <w:tcPr>
                <w:tcW w:w="454" w:type="dxa"/>
                <w:gridSpan w:val="2"/>
                <w:tcBorders>
                  <w:bottom w:val="single" w:sz="4" w:space="0" w:color="auto"/>
                </w:tcBorders>
                <w:vAlign w:val="bottom"/>
              </w:tcPr>
            </w:tcPrChange>
          </w:tcPr>
          <w:p w14:paraId="19862436" w14:textId="2E5D2F27" w:rsidR="00494D04" w:rsidRPr="007E0F91" w:rsidRDefault="00494D04" w:rsidP="00494D04">
            <w:pPr>
              <w:jc w:val="center"/>
              <w:rPr>
                <w:ins w:id="15416" w:author="Στάθης Καπ" w:date="2023-03-09T06:08:00Z"/>
                <w:sz w:val="16"/>
                <w:szCs w:val="16"/>
              </w:rPr>
            </w:pPr>
            <w:ins w:id="15417" w:author="Στάθης Καπ" w:date="2023-03-09T07:09:00Z">
              <w:r>
                <w:rPr>
                  <w:rFonts w:ascii="Calibri" w:hAnsi="Calibri" w:cs="Calibri"/>
                  <w:color w:val="000000"/>
                  <w:sz w:val="16"/>
                  <w:szCs w:val="16"/>
                </w:rPr>
                <w:t>0.229</w:t>
              </w:r>
            </w:ins>
          </w:p>
        </w:tc>
        <w:tc>
          <w:tcPr>
            <w:tcW w:w="454" w:type="dxa"/>
            <w:tcBorders>
              <w:right w:val="single" w:sz="4" w:space="0" w:color="auto"/>
            </w:tcBorders>
            <w:vAlign w:val="center"/>
            <w:tcPrChange w:id="15418" w:author="Στάθης Καπ" w:date="2023-03-09T07:09:00Z">
              <w:tcPr>
                <w:tcW w:w="454" w:type="dxa"/>
                <w:gridSpan w:val="2"/>
                <w:tcBorders>
                  <w:bottom w:val="single" w:sz="4" w:space="0" w:color="auto"/>
                  <w:right w:val="single" w:sz="4" w:space="0" w:color="auto"/>
                </w:tcBorders>
                <w:vAlign w:val="center"/>
              </w:tcPr>
            </w:tcPrChange>
          </w:tcPr>
          <w:p w14:paraId="4A27E9BC" w14:textId="47E6C9CD" w:rsidR="00494D04" w:rsidRPr="007E0F91" w:rsidRDefault="00494D04" w:rsidP="00494D04">
            <w:pPr>
              <w:jc w:val="center"/>
              <w:rPr>
                <w:ins w:id="15419" w:author="Στάθης Καπ" w:date="2023-03-09T06:08:00Z"/>
                <w:sz w:val="16"/>
                <w:szCs w:val="16"/>
              </w:rPr>
            </w:pPr>
            <w:ins w:id="15420" w:author="Στάθης Καπ" w:date="2023-03-09T07:09:00Z">
              <w:r>
                <w:rPr>
                  <w:rFonts w:ascii="Calibri" w:hAnsi="Calibri" w:cs="Calibri"/>
                  <w:color w:val="000000"/>
                  <w:sz w:val="16"/>
                  <w:szCs w:val="16"/>
                </w:rPr>
                <w:t>-13.37</w:t>
              </w:r>
            </w:ins>
          </w:p>
        </w:tc>
        <w:tc>
          <w:tcPr>
            <w:tcW w:w="453" w:type="dxa"/>
            <w:tcBorders>
              <w:left w:val="single" w:sz="4" w:space="0" w:color="auto"/>
            </w:tcBorders>
            <w:vAlign w:val="center"/>
            <w:tcPrChange w:id="15421" w:author="Στάθης Καπ" w:date="2023-03-09T07:09:00Z">
              <w:tcPr>
                <w:tcW w:w="453" w:type="dxa"/>
                <w:gridSpan w:val="2"/>
                <w:tcBorders>
                  <w:left w:val="single" w:sz="4" w:space="0" w:color="auto"/>
                  <w:bottom w:val="single" w:sz="4" w:space="0" w:color="auto"/>
                </w:tcBorders>
                <w:vAlign w:val="bottom"/>
              </w:tcPr>
            </w:tcPrChange>
          </w:tcPr>
          <w:p w14:paraId="783E9B06" w14:textId="41902E72" w:rsidR="00494D04" w:rsidRPr="007E0F91" w:rsidRDefault="00494D04" w:rsidP="00494D04">
            <w:pPr>
              <w:jc w:val="center"/>
              <w:rPr>
                <w:ins w:id="15422" w:author="Στάθης Καπ" w:date="2023-03-09T06:08:00Z"/>
                <w:sz w:val="16"/>
                <w:szCs w:val="16"/>
              </w:rPr>
            </w:pPr>
            <w:ins w:id="15423" w:author="Στάθης Καπ" w:date="2023-03-09T07:09:00Z">
              <w:r>
                <w:rPr>
                  <w:rFonts w:ascii="Calibri" w:hAnsi="Calibri" w:cs="Calibri"/>
                  <w:color w:val="000000"/>
                  <w:sz w:val="16"/>
                  <w:szCs w:val="16"/>
                </w:rPr>
                <w:t>257</w:t>
              </w:r>
            </w:ins>
          </w:p>
        </w:tc>
        <w:tc>
          <w:tcPr>
            <w:tcW w:w="454" w:type="dxa"/>
            <w:vAlign w:val="center"/>
            <w:tcPrChange w:id="15424" w:author="Στάθης Καπ" w:date="2023-03-09T07:09:00Z">
              <w:tcPr>
                <w:tcW w:w="454" w:type="dxa"/>
                <w:gridSpan w:val="2"/>
                <w:tcBorders>
                  <w:bottom w:val="single" w:sz="4" w:space="0" w:color="auto"/>
                </w:tcBorders>
                <w:vAlign w:val="center"/>
              </w:tcPr>
            </w:tcPrChange>
          </w:tcPr>
          <w:p w14:paraId="14CE2B32" w14:textId="2677AAD2" w:rsidR="00494D04" w:rsidRPr="007E0F91" w:rsidRDefault="00494D04" w:rsidP="00494D04">
            <w:pPr>
              <w:jc w:val="center"/>
              <w:rPr>
                <w:ins w:id="15425" w:author="Στάθης Καπ" w:date="2023-03-09T06:08:00Z"/>
                <w:sz w:val="16"/>
                <w:szCs w:val="16"/>
              </w:rPr>
            </w:pPr>
            <w:ins w:id="15426" w:author="Στάθης Καπ" w:date="2023-03-09T07:09:00Z">
              <w:r>
                <w:rPr>
                  <w:rFonts w:ascii="Calibri" w:hAnsi="Calibri" w:cs="Calibri"/>
                  <w:color w:val="000000"/>
                  <w:sz w:val="16"/>
                  <w:szCs w:val="16"/>
                </w:rPr>
                <w:t>3.02</w:t>
              </w:r>
            </w:ins>
          </w:p>
        </w:tc>
        <w:tc>
          <w:tcPr>
            <w:tcW w:w="454" w:type="dxa"/>
            <w:vAlign w:val="center"/>
            <w:tcPrChange w:id="15427" w:author="Στάθης Καπ" w:date="2023-03-09T07:09:00Z">
              <w:tcPr>
                <w:tcW w:w="454" w:type="dxa"/>
                <w:gridSpan w:val="2"/>
                <w:tcBorders>
                  <w:bottom w:val="single" w:sz="4" w:space="0" w:color="auto"/>
                </w:tcBorders>
                <w:vAlign w:val="bottom"/>
              </w:tcPr>
            </w:tcPrChange>
          </w:tcPr>
          <w:p w14:paraId="445BD3F0" w14:textId="6BF43F87" w:rsidR="00494D04" w:rsidRPr="007E0F91" w:rsidRDefault="00494D04" w:rsidP="00494D04">
            <w:pPr>
              <w:jc w:val="center"/>
              <w:rPr>
                <w:ins w:id="15428" w:author="Στάθης Καπ" w:date="2023-03-09T06:08:00Z"/>
                <w:sz w:val="16"/>
                <w:szCs w:val="16"/>
              </w:rPr>
            </w:pPr>
            <w:ins w:id="15429" w:author="Στάθης Καπ" w:date="2023-03-09T07:09:00Z">
              <w:r>
                <w:rPr>
                  <w:rFonts w:ascii="Calibri" w:hAnsi="Calibri" w:cs="Calibri"/>
                  <w:color w:val="000000"/>
                  <w:sz w:val="16"/>
                  <w:szCs w:val="16"/>
                </w:rPr>
                <w:t>0.198</w:t>
              </w:r>
            </w:ins>
          </w:p>
        </w:tc>
        <w:tc>
          <w:tcPr>
            <w:tcW w:w="461" w:type="dxa"/>
            <w:tcBorders>
              <w:right w:val="single" w:sz="4" w:space="0" w:color="auto"/>
            </w:tcBorders>
            <w:vAlign w:val="center"/>
            <w:tcPrChange w:id="15430" w:author="Στάθης Καπ" w:date="2023-03-09T07:09:00Z">
              <w:tcPr>
                <w:tcW w:w="461" w:type="dxa"/>
                <w:gridSpan w:val="2"/>
                <w:tcBorders>
                  <w:bottom w:val="single" w:sz="4" w:space="0" w:color="auto"/>
                  <w:right w:val="single" w:sz="4" w:space="0" w:color="auto"/>
                </w:tcBorders>
                <w:vAlign w:val="center"/>
              </w:tcPr>
            </w:tcPrChange>
          </w:tcPr>
          <w:p w14:paraId="11DE6F90" w14:textId="14360705" w:rsidR="00494D04" w:rsidRPr="007E0F91" w:rsidRDefault="00494D04" w:rsidP="00494D04">
            <w:pPr>
              <w:jc w:val="center"/>
              <w:rPr>
                <w:ins w:id="15431" w:author="Στάθης Καπ" w:date="2023-03-09T06:08:00Z"/>
                <w:sz w:val="16"/>
                <w:szCs w:val="16"/>
              </w:rPr>
            </w:pPr>
            <w:ins w:id="15432" w:author="Στάθης Καπ" w:date="2023-03-09T07:09:00Z">
              <w:r>
                <w:rPr>
                  <w:rFonts w:ascii="Calibri" w:hAnsi="Calibri" w:cs="Calibri"/>
                  <w:color w:val="000000"/>
                  <w:sz w:val="16"/>
                  <w:szCs w:val="16"/>
                </w:rPr>
                <w:t>1.98</w:t>
              </w:r>
            </w:ins>
          </w:p>
        </w:tc>
      </w:tr>
      <w:tr w:rsidR="00494D04" w14:paraId="22357905"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433"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434" w:author="Στάθης Καπ" w:date="2023-03-09T06:09:00Z"/>
          <w:trPrChange w:id="15435"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436"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0C890176" w14:textId="6643A31C" w:rsidR="00494D04" w:rsidRPr="007E0F91" w:rsidRDefault="00494D04" w:rsidP="00494D04">
            <w:pPr>
              <w:jc w:val="center"/>
              <w:rPr>
                <w:ins w:id="15437" w:author="Στάθης Καπ" w:date="2023-03-09T06:09:00Z"/>
                <w:sz w:val="16"/>
                <w:szCs w:val="16"/>
              </w:rPr>
            </w:pPr>
            <w:ins w:id="15438" w:author="Στάθης Καπ" w:date="2023-03-09T06:09:00Z">
              <w:r w:rsidRPr="009861B1">
                <w:rPr>
                  <w:rFonts w:ascii="Calibri" w:hAnsi="Calibri" w:cs="Calibri"/>
                  <w:color w:val="000000"/>
                  <w:sz w:val="16"/>
                  <w:szCs w:val="16"/>
                </w:rPr>
                <w:t>r107</w:t>
              </w:r>
            </w:ins>
          </w:p>
        </w:tc>
        <w:tc>
          <w:tcPr>
            <w:tcW w:w="565" w:type="dxa"/>
            <w:tcBorders>
              <w:left w:val="single" w:sz="4" w:space="0" w:color="auto"/>
            </w:tcBorders>
            <w:vAlign w:val="center"/>
            <w:tcPrChange w:id="15439" w:author="Στάθης Καπ" w:date="2023-03-09T07:09:00Z">
              <w:tcPr>
                <w:tcW w:w="565" w:type="dxa"/>
                <w:gridSpan w:val="2"/>
                <w:tcBorders>
                  <w:left w:val="single" w:sz="4" w:space="0" w:color="auto"/>
                  <w:bottom w:val="single" w:sz="4" w:space="0" w:color="auto"/>
                </w:tcBorders>
              </w:tcPr>
            </w:tcPrChange>
          </w:tcPr>
          <w:p w14:paraId="7F09C52F" w14:textId="6B66751A" w:rsidR="00494D04" w:rsidRPr="007E0F91" w:rsidRDefault="00494D04" w:rsidP="00494D04">
            <w:pPr>
              <w:jc w:val="center"/>
              <w:rPr>
                <w:ins w:id="15440" w:author="Στάθης Καπ" w:date="2023-03-09T06:09:00Z"/>
                <w:sz w:val="16"/>
                <w:szCs w:val="16"/>
              </w:rPr>
            </w:pPr>
            <w:ins w:id="15441" w:author="Στάθης Καπ" w:date="2023-03-09T07:09:00Z">
              <w:r>
                <w:rPr>
                  <w:rFonts w:ascii="Calibri" w:hAnsi="Calibri" w:cs="Calibri"/>
                  <w:color w:val="000000"/>
                  <w:sz w:val="16"/>
                  <w:szCs w:val="16"/>
                </w:rPr>
                <w:t>299</w:t>
              </w:r>
            </w:ins>
          </w:p>
        </w:tc>
        <w:tc>
          <w:tcPr>
            <w:tcW w:w="679" w:type="dxa"/>
            <w:tcBorders>
              <w:right w:val="single" w:sz="4" w:space="0" w:color="auto"/>
            </w:tcBorders>
            <w:vAlign w:val="center"/>
            <w:tcPrChange w:id="15442" w:author="Στάθης Καπ" w:date="2023-03-09T07:09:00Z">
              <w:tcPr>
                <w:tcW w:w="679" w:type="dxa"/>
                <w:gridSpan w:val="2"/>
                <w:tcBorders>
                  <w:bottom w:val="single" w:sz="4" w:space="0" w:color="auto"/>
                  <w:right w:val="single" w:sz="4" w:space="0" w:color="auto"/>
                </w:tcBorders>
              </w:tcPr>
            </w:tcPrChange>
          </w:tcPr>
          <w:p w14:paraId="34DE9A8E" w14:textId="3295DD06" w:rsidR="00494D04" w:rsidRPr="007E0F91" w:rsidRDefault="00494D04" w:rsidP="00494D04">
            <w:pPr>
              <w:jc w:val="center"/>
              <w:rPr>
                <w:ins w:id="15443" w:author="Στάθης Καπ" w:date="2023-03-09T06:09:00Z"/>
                <w:sz w:val="16"/>
                <w:szCs w:val="16"/>
              </w:rPr>
            </w:pPr>
            <w:ins w:id="15444" w:author="Στάθης Καπ" w:date="2023-03-09T07:09:00Z">
              <w:r>
                <w:rPr>
                  <w:rFonts w:ascii="Calibri" w:hAnsi="Calibri" w:cs="Calibri"/>
                  <w:color w:val="000000"/>
                  <w:sz w:val="16"/>
                  <w:szCs w:val="16"/>
                </w:rPr>
                <w:t>288</w:t>
              </w:r>
            </w:ins>
          </w:p>
        </w:tc>
        <w:tc>
          <w:tcPr>
            <w:tcW w:w="453" w:type="dxa"/>
            <w:tcBorders>
              <w:left w:val="single" w:sz="4" w:space="0" w:color="auto"/>
            </w:tcBorders>
            <w:vAlign w:val="center"/>
            <w:tcPrChange w:id="15445" w:author="Στάθης Καπ" w:date="2023-03-09T07:09:00Z">
              <w:tcPr>
                <w:tcW w:w="453" w:type="dxa"/>
                <w:gridSpan w:val="2"/>
                <w:tcBorders>
                  <w:left w:val="single" w:sz="4" w:space="0" w:color="auto"/>
                  <w:bottom w:val="single" w:sz="4" w:space="0" w:color="auto"/>
                </w:tcBorders>
                <w:vAlign w:val="bottom"/>
              </w:tcPr>
            </w:tcPrChange>
          </w:tcPr>
          <w:p w14:paraId="5ADC0470" w14:textId="33F62950" w:rsidR="00494D04" w:rsidRPr="007E0F91" w:rsidRDefault="00494D04" w:rsidP="00494D04">
            <w:pPr>
              <w:jc w:val="center"/>
              <w:rPr>
                <w:ins w:id="15446" w:author="Στάθης Καπ" w:date="2023-03-09T06:09:00Z"/>
                <w:sz w:val="16"/>
                <w:szCs w:val="16"/>
              </w:rPr>
            </w:pPr>
            <w:ins w:id="15447" w:author="Στάθης Καπ" w:date="2023-03-09T07:09:00Z">
              <w:r>
                <w:rPr>
                  <w:rFonts w:ascii="Calibri" w:hAnsi="Calibri" w:cs="Calibri"/>
                  <w:color w:val="000000"/>
                  <w:sz w:val="16"/>
                  <w:szCs w:val="16"/>
                </w:rPr>
                <w:t>275</w:t>
              </w:r>
            </w:ins>
          </w:p>
        </w:tc>
        <w:tc>
          <w:tcPr>
            <w:tcW w:w="708" w:type="dxa"/>
            <w:vAlign w:val="center"/>
            <w:tcPrChange w:id="15448" w:author="Στάθης Καπ" w:date="2023-03-09T07:09:00Z">
              <w:tcPr>
                <w:tcW w:w="708" w:type="dxa"/>
                <w:gridSpan w:val="2"/>
                <w:tcBorders>
                  <w:bottom w:val="single" w:sz="4" w:space="0" w:color="auto"/>
                </w:tcBorders>
                <w:vAlign w:val="center"/>
              </w:tcPr>
            </w:tcPrChange>
          </w:tcPr>
          <w:p w14:paraId="45A32822" w14:textId="43B23103" w:rsidR="00494D04" w:rsidRPr="007E0F91" w:rsidRDefault="00494D04" w:rsidP="00494D04">
            <w:pPr>
              <w:jc w:val="center"/>
              <w:rPr>
                <w:ins w:id="15449" w:author="Στάθης Καπ" w:date="2023-03-09T06:09:00Z"/>
                <w:sz w:val="16"/>
                <w:szCs w:val="16"/>
              </w:rPr>
            </w:pPr>
            <w:ins w:id="15450" w:author="Στάθης Καπ" w:date="2023-03-09T07:09:00Z">
              <w:r>
                <w:rPr>
                  <w:rFonts w:ascii="Calibri" w:hAnsi="Calibri" w:cs="Calibri"/>
                  <w:color w:val="000000"/>
                  <w:sz w:val="16"/>
                  <w:szCs w:val="16"/>
                </w:rPr>
                <w:t>8.03</w:t>
              </w:r>
            </w:ins>
          </w:p>
        </w:tc>
        <w:tc>
          <w:tcPr>
            <w:tcW w:w="652" w:type="dxa"/>
            <w:tcBorders>
              <w:right w:val="single" w:sz="4" w:space="0" w:color="auto"/>
            </w:tcBorders>
            <w:vAlign w:val="center"/>
            <w:tcPrChange w:id="15451" w:author="Στάθης Καπ" w:date="2023-03-09T07:09:00Z">
              <w:tcPr>
                <w:tcW w:w="652" w:type="dxa"/>
                <w:gridSpan w:val="2"/>
                <w:tcBorders>
                  <w:bottom w:val="single" w:sz="4" w:space="0" w:color="auto"/>
                  <w:right w:val="single" w:sz="4" w:space="0" w:color="auto"/>
                </w:tcBorders>
                <w:vAlign w:val="bottom"/>
              </w:tcPr>
            </w:tcPrChange>
          </w:tcPr>
          <w:p w14:paraId="1F478C53" w14:textId="2AB64467" w:rsidR="00494D04" w:rsidRPr="007E0F91" w:rsidRDefault="00494D04" w:rsidP="00494D04">
            <w:pPr>
              <w:jc w:val="center"/>
              <w:rPr>
                <w:ins w:id="15452" w:author="Στάθης Καπ" w:date="2023-03-09T06:09:00Z"/>
                <w:sz w:val="16"/>
                <w:szCs w:val="16"/>
              </w:rPr>
            </w:pPr>
            <w:ins w:id="15453" w:author="Στάθης Καπ" w:date="2023-03-09T07:09:00Z">
              <w:r>
                <w:rPr>
                  <w:rFonts w:ascii="Calibri" w:hAnsi="Calibri" w:cs="Calibri"/>
                  <w:color w:val="000000"/>
                  <w:sz w:val="16"/>
                  <w:szCs w:val="16"/>
                </w:rPr>
                <w:t>0.192</w:t>
              </w:r>
            </w:ins>
          </w:p>
        </w:tc>
        <w:tc>
          <w:tcPr>
            <w:tcW w:w="453" w:type="dxa"/>
            <w:tcBorders>
              <w:left w:val="single" w:sz="4" w:space="0" w:color="auto"/>
            </w:tcBorders>
            <w:vAlign w:val="center"/>
            <w:tcPrChange w:id="15454" w:author="Στάθης Καπ" w:date="2023-03-09T07:09:00Z">
              <w:tcPr>
                <w:tcW w:w="453" w:type="dxa"/>
                <w:gridSpan w:val="2"/>
                <w:tcBorders>
                  <w:left w:val="single" w:sz="4" w:space="0" w:color="auto"/>
                  <w:bottom w:val="single" w:sz="4" w:space="0" w:color="auto"/>
                </w:tcBorders>
                <w:vAlign w:val="bottom"/>
              </w:tcPr>
            </w:tcPrChange>
          </w:tcPr>
          <w:p w14:paraId="16DF1C2E" w14:textId="7C79FF08" w:rsidR="00494D04" w:rsidRPr="007E0F91" w:rsidRDefault="00494D04" w:rsidP="00494D04">
            <w:pPr>
              <w:jc w:val="center"/>
              <w:rPr>
                <w:ins w:id="15455" w:author="Στάθης Καπ" w:date="2023-03-09T06:09:00Z"/>
                <w:sz w:val="16"/>
                <w:szCs w:val="16"/>
              </w:rPr>
            </w:pPr>
            <w:ins w:id="15456" w:author="Στάθης Καπ" w:date="2023-03-09T07:09:00Z">
              <w:r>
                <w:rPr>
                  <w:rFonts w:ascii="Calibri" w:hAnsi="Calibri" w:cs="Calibri"/>
                  <w:color w:val="000000"/>
                  <w:sz w:val="16"/>
                  <w:szCs w:val="16"/>
                </w:rPr>
                <w:t>265</w:t>
              </w:r>
            </w:ins>
          </w:p>
        </w:tc>
        <w:tc>
          <w:tcPr>
            <w:tcW w:w="454" w:type="dxa"/>
            <w:vAlign w:val="center"/>
            <w:tcPrChange w:id="15457" w:author="Στάθης Καπ" w:date="2023-03-09T07:09:00Z">
              <w:tcPr>
                <w:tcW w:w="454" w:type="dxa"/>
                <w:gridSpan w:val="2"/>
                <w:tcBorders>
                  <w:bottom w:val="single" w:sz="4" w:space="0" w:color="auto"/>
                </w:tcBorders>
                <w:vAlign w:val="center"/>
              </w:tcPr>
            </w:tcPrChange>
          </w:tcPr>
          <w:p w14:paraId="0848C3E4" w14:textId="1AA0CD6F" w:rsidR="00494D04" w:rsidRPr="007E0F91" w:rsidRDefault="00494D04" w:rsidP="00494D04">
            <w:pPr>
              <w:jc w:val="center"/>
              <w:rPr>
                <w:ins w:id="15458" w:author="Στάθης Καπ" w:date="2023-03-09T06:09:00Z"/>
                <w:sz w:val="16"/>
                <w:szCs w:val="16"/>
              </w:rPr>
            </w:pPr>
            <w:ins w:id="15459" w:author="Στάθης Καπ" w:date="2023-03-09T07:09:00Z">
              <w:r>
                <w:rPr>
                  <w:rFonts w:ascii="Calibri" w:hAnsi="Calibri" w:cs="Calibri"/>
                  <w:color w:val="000000"/>
                  <w:sz w:val="16"/>
                  <w:szCs w:val="16"/>
                </w:rPr>
                <w:t>3.64</w:t>
              </w:r>
            </w:ins>
          </w:p>
        </w:tc>
        <w:tc>
          <w:tcPr>
            <w:tcW w:w="454" w:type="dxa"/>
            <w:vAlign w:val="center"/>
            <w:tcPrChange w:id="15460" w:author="Στάθης Καπ" w:date="2023-03-09T07:09:00Z">
              <w:tcPr>
                <w:tcW w:w="454" w:type="dxa"/>
                <w:gridSpan w:val="2"/>
                <w:tcBorders>
                  <w:bottom w:val="single" w:sz="4" w:space="0" w:color="auto"/>
                </w:tcBorders>
                <w:vAlign w:val="bottom"/>
              </w:tcPr>
            </w:tcPrChange>
          </w:tcPr>
          <w:p w14:paraId="6A8FB7A0" w14:textId="639DCE09" w:rsidR="00494D04" w:rsidRPr="007E0F91" w:rsidRDefault="00494D04" w:rsidP="00494D04">
            <w:pPr>
              <w:jc w:val="center"/>
              <w:rPr>
                <w:ins w:id="15461" w:author="Στάθης Καπ" w:date="2023-03-09T06:09:00Z"/>
                <w:sz w:val="16"/>
                <w:szCs w:val="16"/>
              </w:rPr>
            </w:pPr>
            <w:ins w:id="15462" w:author="Στάθης Καπ" w:date="2023-03-09T07:09:00Z">
              <w:r>
                <w:rPr>
                  <w:rFonts w:ascii="Calibri" w:hAnsi="Calibri" w:cs="Calibri"/>
                  <w:color w:val="000000"/>
                  <w:sz w:val="16"/>
                  <w:szCs w:val="16"/>
                </w:rPr>
                <w:t>0.191</w:t>
              </w:r>
            </w:ins>
          </w:p>
        </w:tc>
        <w:tc>
          <w:tcPr>
            <w:tcW w:w="457" w:type="dxa"/>
            <w:tcBorders>
              <w:right w:val="single" w:sz="4" w:space="0" w:color="auto"/>
            </w:tcBorders>
            <w:vAlign w:val="center"/>
            <w:tcPrChange w:id="15463" w:author="Στάθης Καπ" w:date="2023-03-09T07:09:00Z">
              <w:tcPr>
                <w:tcW w:w="457" w:type="dxa"/>
                <w:gridSpan w:val="2"/>
                <w:tcBorders>
                  <w:bottom w:val="single" w:sz="4" w:space="0" w:color="auto"/>
                  <w:right w:val="single" w:sz="4" w:space="0" w:color="auto"/>
                </w:tcBorders>
                <w:vAlign w:val="center"/>
              </w:tcPr>
            </w:tcPrChange>
          </w:tcPr>
          <w:p w14:paraId="26845F00" w14:textId="37F62D86" w:rsidR="00494D04" w:rsidRPr="007E0F91" w:rsidRDefault="00494D04" w:rsidP="00494D04">
            <w:pPr>
              <w:jc w:val="center"/>
              <w:rPr>
                <w:ins w:id="15464" w:author="Στάθης Καπ" w:date="2023-03-09T06:09:00Z"/>
                <w:sz w:val="16"/>
                <w:szCs w:val="16"/>
              </w:rPr>
            </w:pPr>
            <w:ins w:id="15465" w:author="Στάθης Καπ" w:date="2023-03-09T07:09:00Z">
              <w:r>
                <w:rPr>
                  <w:rFonts w:ascii="Calibri" w:hAnsi="Calibri" w:cs="Calibri"/>
                  <w:color w:val="000000"/>
                  <w:sz w:val="16"/>
                  <w:szCs w:val="16"/>
                </w:rPr>
                <w:t>0.52</w:t>
              </w:r>
            </w:ins>
          </w:p>
        </w:tc>
        <w:tc>
          <w:tcPr>
            <w:tcW w:w="453" w:type="dxa"/>
            <w:tcBorders>
              <w:left w:val="single" w:sz="4" w:space="0" w:color="auto"/>
            </w:tcBorders>
            <w:vAlign w:val="center"/>
            <w:tcPrChange w:id="15466" w:author="Στάθης Καπ" w:date="2023-03-09T07:09:00Z">
              <w:tcPr>
                <w:tcW w:w="453" w:type="dxa"/>
                <w:gridSpan w:val="2"/>
                <w:tcBorders>
                  <w:left w:val="single" w:sz="4" w:space="0" w:color="auto"/>
                  <w:bottom w:val="single" w:sz="4" w:space="0" w:color="auto"/>
                </w:tcBorders>
                <w:vAlign w:val="bottom"/>
              </w:tcPr>
            </w:tcPrChange>
          </w:tcPr>
          <w:p w14:paraId="3F3D4FBA" w14:textId="1C4C66B9" w:rsidR="00494D04" w:rsidRPr="007E0F91" w:rsidRDefault="00494D04" w:rsidP="00494D04">
            <w:pPr>
              <w:jc w:val="center"/>
              <w:rPr>
                <w:ins w:id="15467" w:author="Στάθης Καπ" w:date="2023-03-09T06:09:00Z"/>
                <w:sz w:val="16"/>
                <w:szCs w:val="16"/>
              </w:rPr>
            </w:pPr>
            <w:ins w:id="15468" w:author="Στάθης Καπ" w:date="2023-03-09T07:09:00Z">
              <w:r>
                <w:rPr>
                  <w:rFonts w:ascii="Calibri" w:hAnsi="Calibri" w:cs="Calibri"/>
                  <w:color w:val="000000"/>
                  <w:sz w:val="16"/>
                  <w:szCs w:val="16"/>
                </w:rPr>
                <w:t>235</w:t>
              </w:r>
            </w:ins>
          </w:p>
        </w:tc>
        <w:tc>
          <w:tcPr>
            <w:tcW w:w="454" w:type="dxa"/>
            <w:vAlign w:val="center"/>
            <w:tcPrChange w:id="15469" w:author="Στάθης Καπ" w:date="2023-03-09T07:09:00Z">
              <w:tcPr>
                <w:tcW w:w="454" w:type="dxa"/>
                <w:gridSpan w:val="2"/>
                <w:tcBorders>
                  <w:bottom w:val="single" w:sz="4" w:space="0" w:color="auto"/>
                </w:tcBorders>
                <w:vAlign w:val="center"/>
              </w:tcPr>
            </w:tcPrChange>
          </w:tcPr>
          <w:p w14:paraId="2E286C69" w14:textId="34B7BFC3" w:rsidR="00494D04" w:rsidRPr="007E0F91" w:rsidRDefault="00494D04" w:rsidP="00494D04">
            <w:pPr>
              <w:jc w:val="center"/>
              <w:rPr>
                <w:ins w:id="15470" w:author="Στάθης Καπ" w:date="2023-03-09T06:09:00Z"/>
                <w:sz w:val="16"/>
                <w:szCs w:val="16"/>
              </w:rPr>
            </w:pPr>
            <w:ins w:id="15471" w:author="Στάθης Καπ" w:date="2023-03-09T07:09:00Z">
              <w:r>
                <w:rPr>
                  <w:rFonts w:ascii="Calibri" w:hAnsi="Calibri" w:cs="Calibri"/>
                  <w:color w:val="000000"/>
                  <w:sz w:val="16"/>
                  <w:szCs w:val="16"/>
                </w:rPr>
                <w:t>14.55</w:t>
              </w:r>
            </w:ins>
          </w:p>
        </w:tc>
        <w:tc>
          <w:tcPr>
            <w:tcW w:w="454" w:type="dxa"/>
            <w:vAlign w:val="center"/>
            <w:tcPrChange w:id="15472" w:author="Στάθης Καπ" w:date="2023-03-09T07:09:00Z">
              <w:tcPr>
                <w:tcW w:w="454" w:type="dxa"/>
                <w:gridSpan w:val="2"/>
                <w:tcBorders>
                  <w:bottom w:val="single" w:sz="4" w:space="0" w:color="auto"/>
                </w:tcBorders>
                <w:vAlign w:val="bottom"/>
              </w:tcPr>
            </w:tcPrChange>
          </w:tcPr>
          <w:p w14:paraId="5FD3C9D1" w14:textId="427DC740" w:rsidR="00494D04" w:rsidRPr="007E0F91" w:rsidRDefault="00494D04" w:rsidP="00494D04">
            <w:pPr>
              <w:jc w:val="center"/>
              <w:rPr>
                <w:ins w:id="15473" w:author="Στάθης Καπ" w:date="2023-03-09T06:09:00Z"/>
                <w:sz w:val="16"/>
                <w:szCs w:val="16"/>
              </w:rPr>
            </w:pPr>
            <w:ins w:id="15474" w:author="Στάθης Καπ" w:date="2023-03-09T07:09:00Z">
              <w:r>
                <w:rPr>
                  <w:rFonts w:ascii="Calibri" w:hAnsi="Calibri" w:cs="Calibri"/>
                  <w:color w:val="000000"/>
                  <w:sz w:val="16"/>
                  <w:szCs w:val="16"/>
                </w:rPr>
                <w:t>0.18</w:t>
              </w:r>
            </w:ins>
          </w:p>
        </w:tc>
        <w:tc>
          <w:tcPr>
            <w:tcW w:w="454" w:type="dxa"/>
            <w:tcBorders>
              <w:right w:val="single" w:sz="4" w:space="0" w:color="auto"/>
            </w:tcBorders>
            <w:vAlign w:val="center"/>
            <w:tcPrChange w:id="15475" w:author="Στάθης Καπ" w:date="2023-03-09T07:09:00Z">
              <w:tcPr>
                <w:tcW w:w="454" w:type="dxa"/>
                <w:gridSpan w:val="2"/>
                <w:tcBorders>
                  <w:bottom w:val="single" w:sz="4" w:space="0" w:color="auto"/>
                  <w:right w:val="single" w:sz="4" w:space="0" w:color="auto"/>
                </w:tcBorders>
                <w:vAlign w:val="center"/>
              </w:tcPr>
            </w:tcPrChange>
          </w:tcPr>
          <w:p w14:paraId="5AF23050" w14:textId="6E51B0B3" w:rsidR="00494D04" w:rsidRPr="007E0F91" w:rsidRDefault="00494D04" w:rsidP="00494D04">
            <w:pPr>
              <w:jc w:val="center"/>
              <w:rPr>
                <w:ins w:id="15476" w:author="Στάθης Καπ" w:date="2023-03-09T06:09:00Z"/>
                <w:sz w:val="16"/>
                <w:szCs w:val="16"/>
              </w:rPr>
            </w:pPr>
            <w:ins w:id="15477" w:author="Στάθης Καπ" w:date="2023-03-09T07:09:00Z">
              <w:r>
                <w:rPr>
                  <w:rFonts w:ascii="Calibri" w:hAnsi="Calibri" w:cs="Calibri"/>
                  <w:color w:val="000000"/>
                  <w:sz w:val="16"/>
                  <w:szCs w:val="16"/>
                </w:rPr>
                <w:t>6.25</w:t>
              </w:r>
            </w:ins>
          </w:p>
        </w:tc>
        <w:tc>
          <w:tcPr>
            <w:tcW w:w="453" w:type="dxa"/>
            <w:tcBorders>
              <w:left w:val="single" w:sz="4" w:space="0" w:color="auto"/>
            </w:tcBorders>
            <w:vAlign w:val="center"/>
            <w:tcPrChange w:id="15478" w:author="Στάθης Καπ" w:date="2023-03-09T07:09:00Z">
              <w:tcPr>
                <w:tcW w:w="453" w:type="dxa"/>
                <w:gridSpan w:val="2"/>
                <w:tcBorders>
                  <w:left w:val="single" w:sz="4" w:space="0" w:color="auto"/>
                  <w:bottom w:val="single" w:sz="4" w:space="0" w:color="auto"/>
                </w:tcBorders>
                <w:vAlign w:val="bottom"/>
              </w:tcPr>
            </w:tcPrChange>
          </w:tcPr>
          <w:p w14:paraId="183461A7" w14:textId="1A3856B4" w:rsidR="00494D04" w:rsidRPr="007E0F91" w:rsidRDefault="00494D04" w:rsidP="00494D04">
            <w:pPr>
              <w:jc w:val="center"/>
              <w:rPr>
                <w:ins w:id="15479" w:author="Στάθης Καπ" w:date="2023-03-09T06:09:00Z"/>
                <w:sz w:val="16"/>
                <w:szCs w:val="16"/>
              </w:rPr>
            </w:pPr>
            <w:ins w:id="15480" w:author="Στάθης Καπ" w:date="2023-03-09T07:09:00Z">
              <w:r>
                <w:rPr>
                  <w:rFonts w:ascii="Calibri" w:hAnsi="Calibri" w:cs="Calibri"/>
                  <w:color w:val="000000"/>
                  <w:sz w:val="16"/>
                  <w:szCs w:val="16"/>
                </w:rPr>
                <w:t>214</w:t>
              </w:r>
            </w:ins>
          </w:p>
        </w:tc>
        <w:tc>
          <w:tcPr>
            <w:tcW w:w="454" w:type="dxa"/>
            <w:vAlign w:val="center"/>
            <w:tcPrChange w:id="15481" w:author="Στάθης Καπ" w:date="2023-03-09T07:09:00Z">
              <w:tcPr>
                <w:tcW w:w="454" w:type="dxa"/>
                <w:gridSpan w:val="2"/>
                <w:tcBorders>
                  <w:bottom w:val="single" w:sz="4" w:space="0" w:color="auto"/>
                </w:tcBorders>
                <w:vAlign w:val="center"/>
              </w:tcPr>
            </w:tcPrChange>
          </w:tcPr>
          <w:p w14:paraId="2C930F6C" w14:textId="3729122C" w:rsidR="00494D04" w:rsidRPr="007E0F91" w:rsidRDefault="00494D04" w:rsidP="00494D04">
            <w:pPr>
              <w:jc w:val="center"/>
              <w:rPr>
                <w:ins w:id="15482" w:author="Στάθης Καπ" w:date="2023-03-09T06:09:00Z"/>
                <w:sz w:val="16"/>
                <w:szCs w:val="16"/>
              </w:rPr>
            </w:pPr>
            <w:ins w:id="15483" w:author="Στάθης Καπ" w:date="2023-03-09T07:09:00Z">
              <w:r>
                <w:rPr>
                  <w:rFonts w:ascii="Calibri" w:hAnsi="Calibri" w:cs="Calibri"/>
                  <w:color w:val="000000"/>
                  <w:sz w:val="16"/>
                  <w:szCs w:val="16"/>
                </w:rPr>
                <w:t>22.18</w:t>
              </w:r>
            </w:ins>
          </w:p>
        </w:tc>
        <w:tc>
          <w:tcPr>
            <w:tcW w:w="454" w:type="dxa"/>
            <w:vAlign w:val="center"/>
            <w:tcPrChange w:id="15484" w:author="Στάθης Καπ" w:date="2023-03-09T07:09:00Z">
              <w:tcPr>
                <w:tcW w:w="454" w:type="dxa"/>
                <w:gridSpan w:val="2"/>
                <w:tcBorders>
                  <w:bottom w:val="single" w:sz="4" w:space="0" w:color="auto"/>
                </w:tcBorders>
                <w:vAlign w:val="bottom"/>
              </w:tcPr>
            </w:tcPrChange>
          </w:tcPr>
          <w:p w14:paraId="20C36E37" w14:textId="5F868D9F" w:rsidR="00494D04" w:rsidRPr="007E0F91" w:rsidRDefault="00494D04" w:rsidP="00494D04">
            <w:pPr>
              <w:jc w:val="center"/>
              <w:rPr>
                <w:ins w:id="15485" w:author="Στάθης Καπ" w:date="2023-03-09T06:09:00Z"/>
                <w:sz w:val="16"/>
                <w:szCs w:val="16"/>
              </w:rPr>
            </w:pPr>
            <w:ins w:id="15486" w:author="Στάθης Καπ" w:date="2023-03-09T07:09:00Z">
              <w:r>
                <w:rPr>
                  <w:rFonts w:ascii="Calibri" w:hAnsi="Calibri" w:cs="Calibri"/>
                  <w:color w:val="000000"/>
                  <w:sz w:val="16"/>
                  <w:szCs w:val="16"/>
                </w:rPr>
                <w:t>0.18</w:t>
              </w:r>
            </w:ins>
          </w:p>
        </w:tc>
        <w:tc>
          <w:tcPr>
            <w:tcW w:w="461" w:type="dxa"/>
            <w:tcBorders>
              <w:right w:val="single" w:sz="4" w:space="0" w:color="auto"/>
            </w:tcBorders>
            <w:vAlign w:val="center"/>
            <w:tcPrChange w:id="15487" w:author="Στάθης Καπ" w:date="2023-03-09T07:09:00Z">
              <w:tcPr>
                <w:tcW w:w="461" w:type="dxa"/>
                <w:gridSpan w:val="2"/>
                <w:tcBorders>
                  <w:bottom w:val="single" w:sz="4" w:space="0" w:color="auto"/>
                  <w:right w:val="single" w:sz="4" w:space="0" w:color="auto"/>
                </w:tcBorders>
                <w:vAlign w:val="center"/>
              </w:tcPr>
            </w:tcPrChange>
          </w:tcPr>
          <w:p w14:paraId="0467EE81" w14:textId="47F3F7AF" w:rsidR="00494D04" w:rsidRPr="007E0F91" w:rsidRDefault="00494D04" w:rsidP="00494D04">
            <w:pPr>
              <w:jc w:val="center"/>
              <w:rPr>
                <w:ins w:id="15488" w:author="Στάθης Καπ" w:date="2023-03-09T06:09:00Z"/>
                <w:sz w:val="16"/>
                <w:szCs w:val="16"/>
              </w:rPr>
            </w:pPr>
            <w:ins w:id="15489" w:author="Στάθης Καπ" w:date="2023-03-09T07:09:00Z">
              <w:r>
                <w:rPr>
                  <w:rFonts w:ascii="Calibri" w:hAnsi="Calibri" w:cs="Calibri"/>
                  <w:color w:val="000000"/>
                  <w:sz w:val="16"/>
                  <w:szCs w:val="16"/>
                </w:rPr>
                <w:t>6.25</w:t>
              </w:r>
            </w:ins>
          </w:p>
        </w:tc>
      </w:tr>
      <w:tr w:rsidR="00494D04" w14:paraId="6034B219"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490"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491" w:author="Στάθης Καπ" w:date="2023-03-09T06:09:00Z"/>
          <w:trPrChange w:id="15492"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493"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3896891" w14:textId="4BD55E22" w:rsidR="00494D04" w:rsidRPr="007E0F91" w:rsidRDefault="00494D04" w:rsidP="00494D04">
            <w:pPr>
              <w:jc w:val="center"/>
              <w:rPr>
                <w:ins w:id="15494" w:author="Στάθης Καπ" w:date="2023-03-09T06:09:00Z"/>
                <w:sz w:val="16"/>
                <w:szCs w:val="16"/>
              </w:rPr>
            </w:pPr>
            <w:ins w:id="15495" w:author="Στάθης Καπ" w:date="2023-03-09T06:09:00Z">
              <w:r w:rsidRPr="009861B1">
                <w:rPr>
                  <w:rFonts w:ascii="Calibri" w:hAnsi="Calibri" w:cs="Calibri"/>
                  <w:color w:val="000000"/>
                  <w:sz w:val="16"/>
                  <w:szCs w:val="16"/>
                </w:rPr>
                <w:t>r108</w:t>
              </w:r>
            </w:ins>
          </w:p>
        </w:tc>
        <w:tc>
          <w:tcPr>
            <w:tcW w:w="565" w:type="dxa"/>
            <w:tcBorders>
              <w:left w:val="single" w:sz="4" w:space="0" w:color="auto"/>
            </w:tcBorders>
            <w:vAlign w:val="center"/>
            <w:tcPrChange w:id="15496" w:author="Στάθης Καπ" w:date="2023-03-09T07:09:00Z">
              <w:tcPr>
                <w:tcW w:w="565" w:type="dxa"/>
                <w:gridSpan w:val="2"/>
                <w:tcBorders>
                  <w:left w:val="single" w:sz="4" w:space="0" w:color="auto"/>
                  <w:bottom w:val="single" w:sz="4" w:space="0" w:color="auto"/>
                </w:tcBorders>
              </w:tcPr>
            </w:tcPrChange>
          </w:tcPr>
          <w:p w14:paraId="297D6402" w14:textId="2B309CDC" w:rsidR="00494D04" w:rsidRPr="007E0F91" w:rsidRDefault="00494D04" w:rsidP="00494D04">
            <w:pPr>
              <w:jc w:val="center"/>
              <w:rPr>
                <w:ins w:id="15497" w:author="Στάθης Καπ" w:date="2023-03-09T06:09:00Z"/>
                <w:sz w:val="16"/>
                <w:szCs w:val="16"/>
              </w:rPr>
            </w:pPr>
            <w:ins w:id="15498" w:author="Στάθης Καπ" w:date="2023-03-09T07:09:00Z">
              <w:r>
                <w:rPr>
                  <w:rFonts w:ascii="Calibri" w:hAnsi="Calibri" w:cs="Calibri"/>
                  <w:color w:val="000000"/>
                  <w:sz w:val="16"/>
                  <w:szCs w:val="16"/>
                </w:rPr>
                <w:t>308</w:t>
              </w:r>
            </w:ins>
          </w:p>
        </w:tc>
        <w:tc>
          <w:tcPr>
            <w:tcW w:w="679" w:type="dxa"/>
            <w:tcBorders>
              <w:right w:val="single" w:sz="4" w:space="0" w:color="auto"/>
            </w:tcBorders>
            <w:vAlign w:val="center"/>
            <w:tcPrChange w:id="15499" w:author="Στάθης Καπ" w:date="2023-03-09T07:09:00Z">
              <w:tcPr>
                <w:tcW w:w="679" w:type="dxa"/>
                <w:gridSpan w:val="2"/>
                <w:tcBorders>
                  <w:bottom w:val="single" w:sz="4" w:space="0" w:color="auto"/>
                  <w:right w:val="single" w:sz="4" w:space="0" w:color="auto"/>
                </w:tcBorders>
              </w:tcPr>
            </w:tcPrChange>
          </w:tcPr>
          <w:p w14:paraId="4A7278B1" w14:textId="77BE386C" w:rsidR="00494D04" w:rsidRPr="007E0F91" w:rsidRDefault="00494D04" w:rsidP="00494D04">
            <w:pPr>
              <w:jc w:val="center"/>
              <w:rPr>
                <w:ins w:id="15500" w:author="Στάθης Καπ" w:date="2023-03-09T06:09:00Z"/>
                <w:sz w:val="16"/>
                <w:szCs w:val="16"/>
              </w:rPr>
            </w:pPr>
            <w:ins w:id="15501" w:author="Στάθης Καπ" w:date="2023-03-09T07:09:00Z">
              <w:r>
                <w:rPr>
                  <w:rFonts w:ascii="Calibri" w:hAnsi="Calibri" w:cs="Calibri"/>
                  <w:color w:val="000000"/>
                  <w:sz w:val="16"/>
                  <w:szCs w:val="16"/>
                </w:rPr>
                <w:t>297</w:t>
              </w:r>
            </w:ins>
          </w:p>
        </w:tc>
        <w:tc>
          <w:tcPr>
            <w:tcW w:w="453" w:type="dxa"/>
            <w:tcBorders>
              <w:left w:val="single" w:sz="4" w:space="0" w:color="auto"/>
            </w:tcBorders>
            <w:vAlign w:val="center"/>
            <w:tcPrChange w:id="15502" w:author="Στάθης Καπ" w:date="2023-03-09T07:09:00Z">
              <w:tcPr>
                <w:tcW w:w="453" w:type="dxa"/>
                <w:gridSpan w:val="2"/>
                <w:tcBorders>
                  <w:left w:val="single" w:sz="4" w:space="0" w:color="auto"/>
                  <w:bottom w:val="single" w:sz="4" w:space="0" w:color="auto"/>
                </w:tcBorders>
                <w:vAlign w:val="bottom"/>
              </w:tcPr>
            </w:tcPrChange>
          </w:tcPr>
          <w:p w14:paraId="248D0195" w14:textId="05CB37B6" w:rsidR="00494D04" w:rsidRPr="007E0F91" w:rsidRDefault="00494D04" w:rsidP="00494D04">
            <w:pPr>
              <w:jc w:val="center"/>
              <w:rPr>
                <w:ins w:id="15503" w:author="Στάθης Καπ" w:date="2023-03-09T06:09:00Z"/>
                <w:sz w:val="16"/>
                <w:szCs w:val="16"/>
              </w:rPr>
            </w:pPr>
            <w:ins w:id="15504" w:author="Στάθης Καπ" w:date="2023-03-09T07:09:00Z">
              <w:r>
                <w:rPr>
                  <w:rFonts w:ascii="Calibri" w:hAnsi="Calibri" w:cs="Calibri"/>
                  <w:color w:val="000000"/>
                  <w:sz w:val="16"/>
                  <w:szCs w:val="16"/>
                </w:rPr>
                <w:t>254</w:t>
              </w:r>
            </w:ins>
          </w:p>
        </w:tc>
        <w:tc>
          <w:tcPr>
            <w:tcW w:w="708" w:type="dxa"/>
            <w:vAlign w:val="center"/>
            <w:tcPrChange w:id="15505" w:author="Στάθης Καπ" w:date="2023-03-09T07:09:00Z">
              <w:tcPr>
                <w:tcW w:w="708" w:type="dxa"/>
                <w:gridSpan w:val="2"/>
                <w:tcBorders>
                  <w:bottom w:val="single" w:sz="4" w:space="0" w:color="auto"/>
                </w:tcBorders>
                <w:vAlign w:val="center"/>
              </w:tcPr>
            </w:tcPrChange>
          </w:tcPr>
          <w:p w14:paraId="50827E74" w14:textId="041EA486" w:rsidR="00494D04" w:rsidRPr="007E0F91" w:rsidRDefault="00494D04" w:rsidP="00494D04">
            <w:pPr>
              <w:jc w:val="center"/>
              <w:rPr>
                <w:ins w:id="15506" w:author="Στάθης Καπ" w:date="2023-03-09T06:09:00Z"/>
                <w:sz w:val="16"/>
                <w:szCs w:val="16"/>
              </w:rPr>
            </w:pPr>
            <w:ins w:id="15507" w:author="Στάθης Καπ" w:date="2023-03-09T07:09:00Z">
              <w:r>
                <w:rPr>
                  <w:rFonts w:ascii="Calibri" w:hAnsi="Calibri" w:cs="Calibri"/>
                  <w:color w:val="000000"/>
                  <w:sz w:val="16"/>
                  <w:szCs w:val="16"/>
                </w:rPr>
                <w:t>17.53</w:t>
              </w:r>
            </w:ins>
          </w:p>
        </w:tc>
        <w:tc>
          <w:tcPr>
            <w:tcW w:w="652" w:type="dxa"/>
            <w:tcBorders>
              <w:right w:val="single" w:sz="4" w:space="0" w:color="auto"/>
            </w:tcBorders>
            <w:vAlign w:val="center"/>
            <w:tcPrChange w:id="15508" w:author="Στάθης Καπ" w:date="2023-03-09T07:09:00Z">
              <w:tcPr>
                <w:tcW w:w="652" w:type="dxa"/>
                <w:gridSpan w:val="2"/>
                <w:tcBorders>
                  <w:bottom w:val="single" w:sz="4" w:space="0" w:color="auto"/>
                  <w:right w:val="single" w:sz="4" w:space="0" w:color="auto"/>
                </w:tcBorders>
                <w:vAlign w:val="bottom"/>
              </w:tcPr>
            </w:tcPrChange>
          </w:tcPr>
          <w:p w14:paraId="393A135D" w14:textId="0CAE469C" w:rsidR="00494D04" w:rsidRPr="007E0F91" w:rsidRDefault="00494D04" w:rsidP="00494D04">
            <w:pPr>
              <w:jc w:val="center"/>
              <w:rPr>
                <w:ins w:id="15509" w:author="Στάθης Καπ" w:date="2023-03-09T06:09:00Z"/>
                <w:sz w:val="16"/>
                <w:szCs w:val="16"/>
              </w:rPr>
            </w:pPr>
            <w:ins w:id="15510" w:author="Στάθης Καπ" w:date="2023-03-09T07:09:00Z">
              <w:r>
                <w:rPr>
                  <w:rFonts w:ascii="Calibri" w:hAnsi="Calibri" w:cs="Calibri"/>
                  <w:color w:val="000000"/>
                  <w:sz w:val="16"/>
                  <w:szCs w:val="16"/>
                </w:rPr>
                <w:t>0.182</w:t>
              </w:r>
            </w:ins>
          </w:p>
        </w:tc>
        <w:tc>
          <w:tcPr>
            <w:tcW w:w="453" w:type="dxa"/>
            <w:tcBorders>
              <w:left w:val="single" w:sz="4" w:space="0" w:color="auto"/>
            </w:tcBorders>
            <w:vAlign w:val="center"/>
            <w:tcPrChange w:id="15511" w:author="Στάθης Καπ" w:date="2023-03-09T07:09:00Z">
              <w:tcPr>
                <w:tcW w:w="453" w:type="dxa"/>
                <w:gridSpan w:val="2"/>
                <w:tcBorders>
                  <w:left w:val="single" w:sz="4" w:space="0" w:color="auto"/>
                  <w:bottom w:val="single" w:sz="4" w:space="0" w:color="auto"/>
                </w:tcBorders>
                <w:vAlign w:val="bottom"/>
              </w:tcPr>
            </w:tcPrChange>
          </w:tcPr>
          <w:p w14:paraId="0405ADDB" w14:textId="2AF09A3F" w:rsidR="00494D04" w:rsidRPr="007E0F91" w:rsidRDefault="00494D04" w:rsidP="00494D04">
            <w:pPr>
              <w:jc w:val="center"/>
              <w:rPr>
                <w:ins w:id="15512" w:author="Στάθης Καπ" w:date="2023-03-09T06:09:00Z"/>
                <w:sz w:val="16"/>
                <w:szCs w:val="16"/>
              </w:rPr>
            </w:pPr>
            <w:ins w:id="15513" w:author="Στάθης Καπ" w:date="2023-03-09T07:09:00Z">
              <w:r>
                <w:rPr>
                  <w:rFonts w:ascii="Calibri" w:hAnsi="Calibri" w:cs="Calibri"/>
                  <w:color w:val="000000"/>
                  <w:sz w:val="16"/>
                  <w:szCs w:val="16"/>
                </w:rPr>
                <w:t>281</w:t>
              </w:r>
            </w:ins>
          </w:p>
        </w:tc>
        <w:tc>
          <w:tcPr>
            <w:tcW w:w="454" w:type="dxa"/>
            <w:vAlign w:val="center"/>
            <w:tcPrChange w:id="15514" w:author="Στάθης Καπ" w:date="2023-03-09T07:09:00Z">
              <w:tcPr>
                <w:tcW w:w="454" w:type="dxa"/>
                <w:gridSpan w:val="2"/>
                <w:tcBorders>
                  <w:bottom w:val="single" w:sz="4" w:space="0" w:color="auto"/>
                </w:tcBorders>
                <w:vAlign w:val="center"/>
              </w:tcPr>
            </w:tcPrChange>
          </w:tcPr>
          <w:p w14:paraId="68EB6094" w14:textId="7BD64B68" w:rsidR="00494D04" w:rsidRPr="007E0F91" w:rsidRDefault="00494D04" w:rsidP="00494D04">
            <w:pPr>
              <w:jc w:val="center"/>
              <w:rPr>
                <w:ins w:id="15515" w:author="Στάθης Καπ" w:date="2023-03-09T06:09:00Z"/>
                <w:sz w:val="16"/>
                <w:szCs w:val="16"/>
              </w:rPr>
            </w:pPr>
            <w:ins w:id="15516" w:author="Στάθης Καπ" w:date="2023-03-09T07:09:00Z">
              <w:r>
                <w:rPr>
                  <w:rFonts w:ascii="Calibri" w:hAnsi="Calibri" w:cs="Calibri"/>
                  <w:color w:val="000000"/>
                  <w:sz w:val="16"/>
                  <w:szCs w:val="16"/>
                </w:rPr>
                <w:t>-10.63</w:t>
              </w:r>
            </w:ins>
          </w:p>
        </w:tc>
        <w:tc>
          <w:tcPr>
            <w:tcW w:w="454" w:type="dxa"/>
            <w:vAlign w:val="center"/>
            <w:tcPrChange w:id="15517" w:author="Στάθης Καπ" w:date="2023-03-09T07:09:00Z">
              <w:tcPr>
                <w:tcW w:w="454" w:type="dxa"/>
                <w:gridSpan w:val="2"/>
                <w:tcBorders>
                  <w:bottom w:val="single" w:sz="4" w:space="0" w:color="auto"/>
                </w:tcBorders>
                <w:vAlign w:val="bottom"/>
              </w:tcPr>
            </w:tcPrChange>
          </w:tcPr>
          <w:p w14:paraId="28E50C8C" w14:textId="1A46C2CB" w:rsidR="00494D04" w:rsidRPr="007E0F91" w:rsidRDefault="00494D04" w:rsidP="00494D04">
            <w:pPr>
              <w:jc w:val="center"/>
              <w:rPr>
                <w:ins w:id="15518" w:author="Στάθης Καπ" w:date="2023-03-09T06:09:00Z"/>
                <w:sz w:val="16"/>
                <w:szCs w:val="16"/>
              </w:rPr>
            </w:pPr>
            <w:ins w:id="15519" w:author="Στάθης Καπ" w:date="2023-03-09T07:09:00Z">
              <w:r>
                <w:rPr>
                  <w:rFonts w:ascii="Calibri" w:hAnsi="Calibri" w:cs="Calibri"/>
                  <w:color w:val="000000"/>
                  <w:sz w:val="16"/>
                  <w:szCs w:val="16"/>
                </w:rPr>
                <w:t>0.19</w:t>
              </w:r>
            </w:ins>
          </w:p>
        </w:tc>
        <w:tc>
          <w:tcPr>
            <w:tcW w:w="457" w:type="dxa"/>
            <w:tcBorders>
              <w:right w:val="single" w:sz="4" w:space="0" w:color="auto"/>
            </w:tcBorders>
            <w:vAlign w:val="center"/>
            <w:tcPrChange w:id="15520" w:author="Στάθης Καπ" w:date="2023-03-09T07:09:00Z">
              <w:tcPr>
                <w:tcW w:w="457" w:type="dxa"/>
                <w:gridSpan w:val="2"/>
                <w:tcBorders>
                  <w:bottom w:val="single" w:sz="4" w:space="0" w:color="auto"/>
                  <w:right w:val="single" w:sz="4" w:space="0" w:color="auto"/>
                </w:tcBorders>
                <w:vAlign w:val="center"/>
              </w:tcPr>
            </w:tcPrChange>
          </w:tcPr>
          <w:p w14:paraId="761F1738" w14:textId="27ABAB95" w:rsidR="00494D04" w:rsidRPr="007E0F91" w:rsidRDefault="00494D04" w:rsidP="00494D04">
            <w:pPr>
              <w:jc w:val="center"/>
              <w:rPr>
                <w:ins w:id="15521" w:author="Στάθης Καπ" w:date="2023-03-09T06:09:00Z"/>
                <w:sz w:val="16"/>
                <w:szCs w:val="16"/>
              </w:rPr>
            </w:pPr>
            <w:ins w:id="15522" w:author="Στάθης Καπ" w:date="2023-03-09T07:09:00Z">
              <w:r>
                <w:rPr>
                  <w:rFonts w:ascii="Calibri" w:hAnsi="Calibri" w:cs="Calibri"/>
                  <w:color w:val="000000"/>
                  <w:sz w:val="16"/>
                  <w:szCs w:val="16"/>
                </w:rPr>
                <w:t>-4.4</w:t>
              </w:r>
            </w:ins>
          </w:p>
        </w:tc>
        <w:tc>
          <w:tcPr>
            <w:tcW w:w="453" w:type="dxa"/>
            <w:tcBorders>
              <w:left w:val="single" w:sz="4" w:space="0" w:color="auto"/>
            </w:tcBorders>
            <w:vAlign w:val="center"/>
            <w:tcPrChange w:id="15523" w:author="Στάθης Καπ" w:date="2023-03-09T07:09:00Z">
              <w:tcPr>
                <w:tcW w:w="453" w:type="dxa"/>
                <w:gridSpan w:val="2"/>
                <w:tcBorders>
                  <w:left w:val="single" w:sz="4" w:space="0" w:color="auto"/>
                  <w:bottom w:val="single" w:sz="4" w:space="0" w:color="auto"/>
                </w:tcBorders>
                <w:vAlign w:val="bottom"/>
              </w:tcPr>
            </w:tcPrChange>
          </w:tcPr>
          <w:p w14:paraId="21CAC0AC" w14:textId="239946D8" w:rsidR="00494D04" w:rsidRPr="007E0F91" w:rsidRDefault="00494D04" w:rsidP="00494D04">
            <w:pPr>
              <w:jc w:val="center"/>
              <w:rPr>
                <w:ins w:id="15524" w:author="Στάθης Καπ" w:date="2023-03-09T06:09:00Z"/>
                <w:sz w:val="16"/>
                <w:szCs w:val="16"/>
              </w:rPr>
            </w:pPr>
            <w:ins w:id="15525" w:author="Στάθης Καπ" w:date="2023-03-09T07:09:00Z">
              <w:r>
                <w:rPr>
                  <w:rFonts w:ascii="Calibri" w:hAnsi="Calibri" w:cs="Calibri"/>
                  <w:color w:val="000000"/>
                  <w:sz w:val="16"/>
                  <w:szCs w:val="16"/>
                </w:rPr>
                <w:t>249</w:t>
              </w:r>
            </w:ins>
          </w:p>
        </w:tc>
        <w:tc>
          <w:tcPr>
            <w:tcW w:w="454" w:type="dxa"/>
            <w:vAlign w:val="center"/>
            <w:tcPrChange w:id="15526" w:author="Στάθης Καπ" w:date="2023-03-09T07:09:00Z">
              <w:tcPr>
                <w:tcW w:w="454" w:type="dxa"/>
                <w:gridSpan w:val="2"/>
                <w:tcBorders>
                  <w:bottom w:val="single" w:sz="4" w:space="0" w:color="auto"/>
                </w:tcBorders>
                <w:vAlign w:val="center"/>
              </w:tcPr>
            </w:tcPrChange>
          </w:tcPr>
          <w:p w14:paraId="7A4E4DBD" w14:textId="01A63262" w:rsidR="00494D04" w:rsidRPr="007E0F91" w:rsidRDefault="00494D04" w:rsidP="00494D04">
            <w:pPr>
              <w:jc w:val="center"/>
              <w:rPr>
                <w:ins w:id="15527" w:author="Στάθης Καπ" w:date="2023-03-09T06:09:00Z"/>
                <w:sz w:val="16"/>
                <w:szCs w:val="16"/>
              </w:rPr>
            </w:pPr>
            <w:ins w:id="15528" w:author="Στάθης Καπ" w:date="2023-03-09T07:09:00Z">
              <w:r>
                <w:rPr>
                  <w:rFonts w:ascii="Calibri" w:hAnsi="Calibri" w:cs="Calibri"/>
                  <w:color w:val="000000"/>
                  <w:sz w:val="16"/>
                  <w:szCs w:val="16"/>
                </w:rPr>
                <w:t>1.97</w:t>
              </w:r>
            </w:ins>
          </w:p>
        </w:tc>
        <w:tc>
          <w:tcPr>
            <w:tcW w:w="454" w:type="dxa"/>
            <w:vAlign w:val="center"/>
            <w:tcPrChange w:id="15529" w:author="Στάθης Καπ" w:date="2023-03-09T07:09:00Z">
              <w:tcPr>
                <w:tcW w:w="454" w:type="dxa"/>
                <w:gridSpan w:val="2"/>
                <w:tcBorders>
                  <w:bottom w:val="single" w:sz="4" w:space="0" w:color="auto"/>
                </w:tcBorders>
                <w:vAlign w:val="bottom"/>
              </w:tcPr>
            </w:tcPrChange>
          </w:tcPr>
          <w:p w14:paraId="290941E6" w14:textId="5024D50F" w:rsidR="00494D04" w:rsidRPr="007E0F91" w:rsidRDefault="00494D04" w:rsidP="00494D04">
            <w:pPr>
              <w:jc w:val="center"/>
              <w:rPr>
                <w:ins w:id="15530" w:author="Στάθης Καπ" w:date="2023-03-09T06:09:00Z"/>
                <w:sz w:val="16"/>
                <w:szCs w:val="16"/>
              </w:rPr>
            </w:pPr>
            <w:ins w:id="15531" w:author="Στάθης Καπ" w:date="2023-03-09T07:09:00Z">
              <w:r>
                <w:rPr>
                  <w:rFonts w:ascii="Calibri" w:hAnsi="Calibri" w:cs="Calibri"/>
                  <w:color w:val="000000"/>
                  <w:sz w:val="16"/>
                  <w:szCs w:val="16"/>
                </w:rPr>
                <w:t>0.311</w:t>
              </w:r>
            </w:ins>
          </w:p>
        </w:tc>
        <w:tc>
          <w:tcPr>
            <w:tcW w:w="454" w:type="dxa"/>
            <w:tcBorders>
              <w:right w:val="single" w:sz="4" w:space="0" w:color="auto"/>
            </w:tcBorders>
            <w:vAlign w:val="center"/>
            <w:tcPrChange w:id="15532" w:author="Στάθης Καπ" w:date="2023-03-09T07:09:00Z">
              <w:tcPr>
                <w:tcW w:w="454" w:type="dxa"/>
                <w:gridSpan w:val="2"/>
                <w:tcBorders>
                  <w:bottom w:val="single" w:sz="4" w:space="0" w:color="auto"/>
                  <w:right w:val="single" w:sz="4" w:space="0" w:color="auto"/>
                </w:tcBorders>
                <w:vAlign w:val="center"/>
              </w:tcPr>
            </w:tcPrChange>
          </w:tcPr>
          <w:p w14:paraId="6331E04E" w14:textId="300E8E72" w:rsidR="00494D04" w:rsidRPr="007E0F91" w:rsidRDefault="00494D04" w:rsidP="00494D04">
            <w:pPr>
              <w:jc w:val="center"/>
              <w:rPr>
                <w:ins w:id="15533" w:author="Στάθης Καπ" w:date="2023-03-09T06:09:00Z"/>
                <w:sz w:val="16"/>
                <w:szCs w:val="16"/>
              </w:rPr>
            </w:pPr>
            <w:ins w:id="15534" w:author="Στάθης Καπ" w:date="2023-03-09T07:09:00Z">
              <w:r>
                <w:rPr>
                  <w:rFonts w:ascii="Calibri" w:hAnsi="Calibri" w:cs="Calibri"/>
                  <w:color w:val="000000"/>
                  <w:sz w:val="16"/>
                  <w:szCs w:val="16"/>
                </w:rPr>
                <w:t>-70.88</w:t>
              </w:r>
            </w:ins>
          </w:p>
        </w:tc>
        <w:tc>
          <w:tcPr>
            <w:tcW w:w="453" w:type="dxa"/>
            <w:tcBorders>
              <w:left w:val="single" w:sz="4" w:space="0" w:color="auto"/>
            </w:tcBorders>
            <w:vAlign w:val="center"/>
            <w:tcPrChange w:id="15535" w:author="Στάθης Καπ" w:date="2023-03-09T07:09:00Z">
              <w:tcPr>
                <w:tcW w:w="453" w:type="dxa"/>
                <w:gridSpan w:val="2"/>
                <w:tcBorders>
                  <w:left w:val="single" w:sz="4" w:space="0" w:color="auto"/>
                  <w:bottom w:val="single" w:sz="4" w:space="0" w:color="auto"/>
                </w:tcBorders>
                <w:vAlign w:val="bottom"/>
              </w:tcPr>
            </w:tcPrChange>
          </w:tcPr>
          <w:p w14:paraId="0B7702AE" w14:textId="50AE7790" w:rsidR="00494D04" w:rsidRPr="007E0F91" w:rsidRDefault="00494D04" w:rsidP="00494D04">
            <w:pPr>
              <w:jc w:val="center"/>
              <w:rPr>
                <w:ins w:id="15536" w:author="Στάθης Καπ" w:date="2023-03-09T06:09:00Z"/>
                <w:sz w:val="16"/>
                <w:szCs w:val="16"/>
              </w:rPr>
            </w:pPr>
            <w:ins w:id="15537" w:author="Στάθης Καπ" w:date="2023-03-09T07:09:00Z">
              <w:r>
                <w:rPr>
                  <w:rFonts w:ascii="Calibri" w:hAnsi="Calibri" w:cs="Calibri"/>
                  <w:color w:val="000000"/>
                  <w:sz w:val="16"/>
                  <w:szCs w:val="16"/>
                </w:rPr>
                <w:t>254</w:t>
              </w:r>
            </w:ins>
          </w:p>
        </w:tc>
        <w:tc>
          <w:tcPr>
            <w:tcW w:w="454" w:type="dxa"/>
            <w:vAlign w:val="center"/>
            <w:tcPrChange w:id="15538" w:author="Στάθης Καπ" w:date="2023-03-09T07:09:00Z">
              <w:tcPr>
                <w:tcW w:w="454" w:type="dxa"/>
                <w:gridSpan w:val="2"/>
                <w:tcBorders>
                  <w:bottom w:val="single" w:sz="4" w:space="0" w:color="auto"/>
                </w:tcBorders>
                <w:vAlign w:val="center"/>
              </w:tcPr>
            </w:tcPrChange>
          </w:tcPr>
          <w:p w14:paraId="6FAE87BA" w14:textId="049C3960" w:rsidR="00494D04" w:rsidRPr="007E0F91" w:rsidRDefault="00494D04" w:rsidP="00494D04">
            <w:pPr>
              <w:jc w:val="center"/>
              <w:rPr>
                <w:ins w:id="15539" w:author="Στάθης Καπ" w:date="2023-03-09T06:09:00Z"/>
                <w:sz w:val="16"/>
                <w:szCs w:val="16"/>
              </w:rPr>
            </w:pPr>
            <w:ins w:id="15540" w:author="Στάθης Καπ" w:date="2023-03-09T07:09:00Z">
              <w:r>
                <w:rPr>
                  <w:rFonts w:ascii="Calibri" w:hAnsi="Calibri" w:cs="Calibri"/>
                  <w:color w:val="000000"/>
                  <w:sz w:val="16"/>
                  <w:szCs w:val="16"/>
                </w:rPr>
                <w:t>0</w:t>
              </w:r>
            </w:ins>
          </w:p>
        </w:tc>
        <w:tc>
          <w:tcPr>
            <w:tcW w:w="454" w:type="dxa"/>
            <w:vAlign w:val="center"/>
            <w:tcPrChange w:id="15541" w:author="Στάθης Καπ" w:date="2023-03-09T07:09:00Z">
              <w:tcPr>
                <w:tcW w:w="454" w:type="dxa"/>
                <w:gridSpan w:val="2"/>
                <w:tcBorders>
                  <w:bottom w:val="single" w:sz="4" w:space="0" w:color="auto"/>
                </w:tcBorders>
                <w:vAlign w:val="bottom"/>
              </w:tcPr>
            </w:tcPrChange>
          </w:tcPr>
          <w:p w14:paraId="1599E575" w14:textId="75D90305" w:rsidR="00494D04" w:rsidRPr="007E0F91" w:rsidRDefault="00494D04" w:rsidP="00494D04">
            <w:pPr>
              <w:jc w:val="center"/>
              <w:rPr>
                <w:ins w:id="15542" w:author="Στάθης Καπ" w:date="2023-03-09T06:09:00Z"/>
                <w:sz w:val="16"/>
                <w:szCs w:val="16"/>
              </w:rPr>
            </w:pPr>
            <w:ins w:id="15543" w:author="Στάθης Καπ" w:date="2023-03-09T07:09:00Z">
              <w:r>
                <w:rPr>
                  <w:rFonts w:ascii="Calibri" w:hAnsi="Calibri" w:cs="Calibri"/>
                  <w:color w:val="000000"/>
                  <w:sz w:val="16"/>
                  <w:szCs w:val="16"/>
                </w:rPr>
                <w:t>0.293</w:t>
              </w:r>
            </w:ins>
          </w:p>
        </w:tc>
        <w:tc>
          <w:tcPr>
            <w:tcW w:w="461" w:type="dxa"/>
            <w:tcBorders>
              <w:right w:val="single" w:sz="4" w:space="0" w:color="auto"/>
            </w:tcBorders>
            <w:vAlign w:val="center"/>
            <w:tcPrChange w:id="15544" w:author="Στάθης Καπ" w:date="2023-03-09T07:09:00Z">
              <w:tcPr>
                <w:tcW w:w="461" w:type="dxa"/>
                <w:gridSpan w:val="2"/>
                <w:tcBorders>
                  <w:bottom w:val="single" w:sz="4" w:space="0" w:color="auto"/>
                  <w:right w:val="single" w:sz="4" w:space="0" w:color="auto"/>
                </w:tcBorders>
                <w:vAlign w:val="center"/>
              </w:tcPr>
            </w:tcPrChange>
          </w:tcPr>
          <w:p w14:paraId="4C0468C9" w14:textId="2155BFF1" w:rsidR="00494D04" w:rsidRPr="007E0F91" w:rsidRDefault="00494D04" w:rsidP="00494D04">
            <w:pPr>
              <w:jc w:val="center"/>
              <w:rPr>
                <w:ins w:id="15545" w:author="Στάθης Καπ" w:date="2023-03-09T06:09:00Z"/>
                <w:sz w:val="16"/>
                <w:szCs w:val="16"/>
              </w:rPr>
            </w:pPr>
            <w:ins w:id="15546" w:author="Στάθης Καπ" w:date="2023-03-09T07:09:00Z">
              <w:r>
                <w:rPr>
                  <w:rFonts w:ascii="Calibri" w:hAnsi="Calibri" w:cs="Calibri"/>
                  <w:color w:val="000000"/>
                  <w:sz w:val="16"/>
                  <w:szCs w:val="16"/>
                </w:rPr>
                <w:t>-60.99</w:t>
              </w:r>
            </w:ins>
          </w:p>
        </w:tc>
      </w:tr>
      <w:tr w:rsidR="00494D04" w14:paraId="358B897F"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547"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548" w:author="Στάθης Καπ" w:date="2023-03-09T06:09:00Z"/>
          <w:trPrChange w:id="15549"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550"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351AAD89" w14:textId="53892CF2" w:rsidR="00494D04" w:rsidRPr="007E0F91" w:rsidRDefault="00494D04" w:rsidP="00494D04">
            <w:pPr>
              <w:jc w:val="center"/>
              <w:rPr>
                <w:ins w:id="15551" w:author="Στάθης Καπ" w:date="2023-03-09T06:09:00Z"/>
                <w:sz w:val="16"/>
                <w:szCs w:val="16"/>
              </w:rPr>
            </w:pPr>
            <w:ins w:id="15552" w:author="Στάθης Καπ" w:date="2023-03-09T06:09:00Z">
              <w:r w:rsidRPr="009861B1">
                <w:rPr>
                  <w:rFonts w:ascii="Calibri" w:hAnsi="Calibri" w:cs="Calibri"/>
                  <w:color w:val="000000"/>
                  <w:sz w:val="16"/>
                  <w:szCs w:val="16"/>
                </w:rPr>
                <w:t>r109</w:t>
              </w:r>
            </w:ins>
          </w:p>
        </w:tc>
        <w:tc>
          <w:tcPr>
            <w:tcW w:w="565" w:type="dxa"/>
            <w:tcBorders>
              <w:left w:val="single" w:sz="4" w:space="0" w:color="auto"/>
            </w:tcBorders>
            <w:vAlign w:val="center"/>
            <w:tcPrChange w:id="15553" w:author="Στάθης Καπ" w:date="2023-03-09T07:09:00Z">
              <w:tcPr>
                <w:tcW w:w="565" w:type="dxa"/>
                <w:gridSpan w:val="2"/>
                <w:tcBorders>
                  <w:left w:val="single" w:sz="4" w:space="0" w:color="auto"/>
                  <w:bottom w:val="single" w:sz="4" w:space="0" w:color="auto"/>
                </w:tcBorders>
              </w:tcPr>
            </w:tcPrChange>
          </w:tcPr>
          <w:p w14:paraId="5B80434D" w14:textId="3AFF8A59" w:rsidR="00494D04" w:rsidRPr="007E0F91" w:rsidRDefault="00494D04" w:rsidP="00494D04">
            <w:pPr>
              <w:jc w:val="center"/>
              <w:rPr>
                <w:ins w:id="15554" w:author="Στάθης Καπ" w:date="2023-03-09T06:09:00Z"/>
                <w:sz w:val="16"/>
                <w:szCs w:val="16"/>
              </w:rPr>
            </w:pPr>
            <w:ins w:id="15555" w:author="Στάθης Καπ" w:date="2023-03-09T07:09:00Z">
              <w:r>
                <w:rPr>
                  <w:rFonts w:ascii="Calibri" w:hAnsi="Calibri" w:cs="Calibri"/>
                  <w:color w:val="000000"/>
                  <w:sz w:val="16"/>
                  <w:szCs w:val="16"/>
                </w:rPr>
                <w:t>277</w:t>
              </w:r>
            </w:ins>
          </w:p>
        </w:tc>
        <w:tc>
          <w:tcPr>
            <w:tcW w:w="679" w:type="dxa"/>
            <w:tcBorders>
              <w:right w:val="single" w:sz="4" w:space="0" w:color="auto"/>
            </w:tcBorders>
            <w:vAlign w:val="center"/>
            <w:tcPrChange w:id="15556" w:author="Στάθης Καπ" w:date="2023-03-09T07:09:00Z">
              <w:tcPr>
                <w:tcW w:w="679" w:type="dxa"/>
                <w:gridSpan w:val="2"/>
                <w:tcBorders>
                  <w:bottom w:val="single" w:sz="4" w:space="0" w:color="auto"/>
                  <w:right w:val="single" w:sz="4" w:space="0" w:color="auto"/>
                </w:tcBorders>
              </w:tcPr>
            </w:tcPrChange>
          </w:tcPr>
          <w:p w14:paraId="62A2B557" w14:textId="45DACF13" w:rsidR="00494D04" w:rsidRPr="007E0F91" w:rsidRDefault="00494D04" w:rsidP="00494D04">
            <w:pPr>
              <w:jc w:val="center"/>
              <w:rPr>
                <w:ins w:id="15557" w:author="Στάθης Καπ" w:date="2023-03-09T06:09:00Z"/>
                <w:sz w:val="16"/>
                <w:szCs w:val="16"/>
              </w:rPr>
            </w:pPr>
            <w:ins w:id="15558" w:author="Στάθης Καπ" w:date="2023-03-09T07:09:00Z">
              <w:r>
                <w:rPr>
                  <w:rFonts w:ascii="Calibri" w:hAnsi="Calibri" w:cs="Calibri"/>
                  <w:color w:val="000000"/>
                  <w:sz w:val="16"/>
                  <w:szCs w:val="16"/>
                </w:rPr>
                <w:t>276</w:t>
              </w:r>
            </w:ins>
          </w:p>
        </w:tc>
        <w:tc>
          <w:tcPr>
            <w:tcW w:w="453" w:type="dxa"/>
            <w:tcBorders>
              <w:left w:val="single" w:sz="4" w:space="0" w:color="auto"/>
            </w:tcBorders>
            <w:vAlign w:val="center"/>
            <w:tcPrChange w:id="15559" w:author="Στάθης Καπ" w:date="2023-03-09T07:09:00Z">
              <w:tcPr>
                <w:tcW w:w="453" w:type="dxa"/>
                <w:gridSpan w:val="2"/>
                <w:tcBorders>
                  <w:left w:val="single" w:sz="4" w:space="0" w:color="auto"/>
                  <w:bottom w:val="single" w:sz="4" w:space="0" w:color="auto"/>
                </w:tcBorders>
                <w:vAlign w:val="bottom"/>
              </w:tcPr>
            </w:tcPrChange>
          </w:tcPr>
          <w:p w14:paraId="1713B8AE" w14:textId="178F8B38" w:rsidR="00494D04" w:rsidRPr="007E0F91" w:rsidRDefault="00494D04" w:rsidP="00494D04">
            <w:pPr>
              <w:jc w:val="center"/>
              <w:rPr>
                <w:ins w:id="15560" w:author="Στάθης Καπ" w:date="2023-03-09T06:09:00Z"/>
                <w:sz w:val="16"/>
                <w:szCs w:val="16"/>
              </w:rPr>
            </w:pPr>
            <w:ins w:id="15561" w:author="Στάθης Καπ" w:date="2023-03-09T07:09:00Z">
              <w:r>
                <w:rPr>
                  <w:rFonts w:ascii="Calibri" w:hAnsi="Calibri" w:cs="Calibri"/>
                  <w:color w:val="000000"/>
                  <w:sz w:val="16"/>
                  <w:szCs w:val="16"/>
                </w:rPr>
                <w:t>239</w:t>
              </w:r>
            </w:ins>
          </w:p>
        </w:tc>
        <w:tc>
          <w:tcPr>
            <w:tcW w:w="708" w:type="dxa"/>
            <w:vAlign w:val="center"/>
            <w:tcPrChange w:id="15562" w:author="Στάθης Καπ" w:date="2023-03-09T07:09:00Z">
              <w:tcPr>
                <w:tcW w:w="708" w:type="dxa"/>
                <w:gridSpan w:val="2"/>
                <w:tcBorders>
                  <w:bottom w:val="single" w:sz="4" w:space="0" w:color="auto"/>
                </w:tcBorders>
                <w:vAlign w:val="center"/>
              </w:tcPr>
            </w:tcPrChange>
          </w:tcPr>
          <w:p w14:paraId="6AA0982A" w14:textId="40E64FB9" w:rsidR="00494D04" w:rsidRPr="007E0F91" w:rsidRDefault="00494D04" w:rsidP="00494D04">
            <w:pPr>
              <w:jc w:val="center"/>
              <w:rPr>
                <w:ins w:id="15563" w:author="Στάθης Καπ" w:date="2023-03-09T06:09:00Z"/>
                <w:sz w:val="16"/>
                <w:szCs w:val="16"/>
              </w:rPr>
            </w:pPr>
            <w:ins w:id="15564" w:author="Στάθης Καπ" w:date="2023-03-09T07:09:00Z">
              <w:r>
                <w:rPr>
                  <w:rFonts w:ascii="Calibri" w:hAnsi="Calibri" w:cs="Calibri"/>
                  <w:color w:val="000000"/>
                  <w:sz w:val="16"/>
                  <w:szCs w:val="16"/>
                </w:rPr>
                <w:t>13.72</w:t>
              </w:r>
            </w:ins>
          </w:p>
        </w:tc>
        <w:tc>
          <w:tcPr>
            <w:tcW w:w="652" w:type="dxa"/>
            <w:tcBorders>
              <w:right w:val="single" w:sz="4" w:space="0" w:color="auto"/>
            </w:tcBorders>
            <w:vAlign w:val="center"/>
            <w:tcPrChange w:id="15565" w:author="Στάθης Καπ" w:date="2023-03-09T07:09:00Z">
              <w:tcPr>
                <w:tcW w:w="652" w:type="dxa"/>
                <w:gridSpan w:val="2"/>
                <w:tcBorders>
                  <w:bottom w:val="single" w:sz="4" w:space="0" w:color="auto"/>
                  <w:right w:val="single" w:sz="4" w:space="0" w:color="auto"/>
                </w:tcBorders>
                <w:vAlign w:val="bottom"/>
              </w:tcPr>
            </w:tcPrChange>
          </w:tcPr>
          <w:p w14:paraId="2DFA82DD" w14:textId="69893146" w:rsidR="00494D04" w:rsidRPr="007E0F91" w:rsidRDefault="00494D04" w:rsidP="00494D04">
            <w:pPr>
              <w:jc w:val="center"/>
              <w:rPr>
                <w:ins w:id="15566" w:author="Στάθης Καπ" w:date="2023-03-09T06:09:00Z"/>
                <w:sz w:val="16"/>
                <w:szCs w:val="16"/>
              </w:rPr>
            </w:pPr>
            <w:ins w:id="15567" w:author="Στάθης Καπ" w:date="2023-03-09T07:09:00Z">
              <w:r>
                <w:rPr>
                  <w:rFonts w:ascii="Calibri" w:hAnsi="Calibri" w:cs="Calibri"/>
                  <w:color w:val="000000"/>
                  <w:sz w:val="16"/>
                  <w:szCs w:val="16"/>
                </w:rPr>
                <w:t>0.182</w:t>
              </w:r>
            </w:ins>
          </w:p>
        </w:tc>
        <w:tc>
          <w:tcPr>
            <w:tcW w:w="453" w:type="dxa"/>
            <w:tcBorders>
              <w:left w:val="single" w:sz="4" w:space="0" w:color="auto"/>
            </w:tcBorders>
            <w:vAlign w:val="center"/>
            <w:tcPrChange w:id="15568" w:author="Στάθης Καπ" w:date="2023-03-09T07:09:00Z">
              <w:tcPr>
                <w:tcW w:w="453" w:type="dxa"/>
                <w:gridSpan w:val="2"/>
                <w:tcBorders>
                  <w:left w:val="single" w:sz="4" w:space="0" w:color="auto"/>
                  <w:bottom w:val="single" w:sz="4" w:space="0" w:color="auto"/>
                </w:tcBorders>
                <w:vAlign w:val="bottom"/>
              </w:tcPr>
            </w:tcPrChange>
          </w:tcPr>
          <w:p w14:paraId="7E7B1892" w14:textId="23B2BF71" w:rsidR="00494D04" w:rsidRPr="007E0F91" w:rsidRDefault="00494D04" w:rsidP="00494D04">
            <w:pPr>
              <w:jc w:val="center"/>
              <w:rPr>
                <w:ins w:id="15569" w:author="Στάθης Καπ" w:date="2023-03-09T06:09:00Z"/>
                <w:sz w:val="16"/>
                <w:szCs w:val="16"/>
              </w:rPr>
            </w:pPr>
            <w:ins w:id="15570" w:author="Στάθης Καπ" w:date="2023-03-09T07:09:00Z">
              <w:r>
                <w:rPr>
                  <w:rFonts w:ascii="Calibri" w:hAnsi="Calibri" w:cs="Calibri"/>
                  <w:color w:val="000000"/>
                  <w:sz w:val="16"/>
                  <w:szCs w:val="16"/>
                </w:rPr>
                <w:t>251</w:t>
              </w:r>
            </w:ins>
          </w:p>
        </w:tc>
        <w:tc>
          <w:tcPr>
            <w:tcW w:w="454" w:type="dxa"/>
            <w:vAlign w:val="center"/>
            <w:tcPrChange w:id="15571" w:author="Στάθης Καπ" w:date="2023-03-09T07:09:00Z">
              <w:tcPr>
                <w:tcW w:w="454" w:type="dxa"/>
                <w:gridSpan w:val="2"/>
                <w:tcBorders>
                  <w:bottom w:val="single" w:sz="4" w:space="0" w:color="auto"/>
                </w:tcBorders>
                <w:vAlign w:val="center"/>
              </w:tcPr>
            </w:tcPrChange>
          </w:tcPr>
          <w:p w14:paraId="536A9365" w14:textId="5AB3590F" w:rsidR="00494D04" w:rsidRPr="007E0F91" w:rsidRDefault="00494D04" w:rsidP="00494D04">
            <w:pPr>
              <w:jc w:val="center"/>
              <w:rPr>
                <w:ins w:id="15572" w:author="Στάθης Καπ" w:date="2023-03-09T06:09:00Z"/>
                <w:sz w:val="16"/>
                <w:szCs w:val="16"/>
              </w:rPr>
            </w:pPr>
            <w:ins w:id="15573" w:author="Στάθης Καπ" w:date="2023-03-09T07:09:00Z">
              <w:r>
                <w:rPr>
                  <w:rFonts w:ascii="Calibri" w:hAnsi="Calibri" w:cs="Calibri"/>
                  <w:color w:val="000000"/>
                  <w:sz w:val="16"/>
                  <w:szCs w:val="16"/>
                </w:rPr>
                <w:t>-5.02</w:t>
              </w:r>
            </w:ins>
          </w:p>
        </w:tc>
        <w:tc>
          <w:tcPr>
            <w:tcW w:w="454" w:type="dxa"/>
            <w:vAlign w:val="center"/>
            <w:tcPrChange w:id="15574" w:author="Στάθης Καπ" w:date="2023-03-09T07:09:00Z">
              <w:tcPr>
                <w:tcW w:w="454" w:type="dxa"/>
                <w:gridSpan w:val="2"/>
                <w:tcBorders>
                  <w:bottom w:val="single" w:sz="4" w:space="0" w:color="auto"/>
                </w:tcBorders>
                <w:vAlign w:val="bottom"/>
              </w:tcPr>
            </w:tcPrChange>
          </w:tcPr>
          <w:p w14:paraId="3AA57B5C" w14:textId="3482168A" w:rsidR="00494D04" w:rsidRPr="007E0F91" w:rsidRDefault="00494D04" w:rsidP="00494D04">
            <w:pPr>
              <w:jc w:val="center"/>
              <w:rPr>
                <w:ins w:id="15575" w:author="Στάθης Καπ" w:date="2023-03-09T06:09:00Z"/>
                <w:sz w:val="16"/>
                <w:szCs w:val="16"/>
              </w:rPr>
            </w:pPr>
            <w:ins w:id="15576" w:author="Στάθης Καπ" w:date="2023-03-09T07:09:00Z">
              <w:r>
                <w:rPr>
                  <w:rFonts w:ascii="Calibri" w:hAnsi="Calibri" w:cs="Calibri"/>
                  <w:color w:val="000000"/>
                  <w:sz w:val="16"/>
                  <w:szCs w:val="16"/>
                </w:rPr>
                <w:t>0.283</w:t>
              </w:r>
            </w:ins>
          </w:p>
        </w:tc>
        <w:tc>
          <w:tcPr>
            <w:tcW w:w="457" w:type="dxa"/>
            <w:tcBorders>
              <w:right w:val="single" w:sz="4" w:space="0" w:color="auto"/>
            </w:tcBorders>
            <w:vAlign w:val="center"/>
            <w:tcPrChange w:id="15577" w:author="Στάθης Καπ" w:date="2023-03-09T07:09:00Z">
              <w:tcPr>
                <w:tcW w:w="457" w:type="dxa"/>
                <w:gridSpan w:val="2"/>
                <w:tcBorders>
                  <w:bottom w:val="single" w:sz="4" w:space="0" w:color="auto"/>
                  <w:right w:val="single" w:sz="4" w:space="0" w:color="auto"/>
                </w:tcBorders>
                <w:vAlign w:val="center"/>
              </w:tcPr>
            </w:tcPrChange>
          </w:tcPr>
          <w:p w14:paraId="797A40F3" w14:textId="7DA76C31" w:rsidR="00494D04" w:rsidRPr="007E0F91" w:rsidRDefault="00494D04" w:rsidP="00494D04">
            <w:pPr>
              <w:jc w:val="center"/>
              <w:rPr>
                <w:ins w:id="15578" w:author="Στάθης Καπ" w:date="2023-03-09T06:09:00Z"/>
                <w:sz w:val="16"/>
                <w:szCs w:val="16"/>
              </w:rPr>
            </w:pPr>
            <w:ins w:id="15579" w:author="Στάθης Καπ" w:date="2023-03-09T07:09:00Z">
              <w:r>
                <w:rPr>
                  <w:rFonts w:ascii="Calibri" w:hAnsi="Calibri" w:cs="Calibri"/>
                  <w:color w:val="000000"/>
                  <w:sz w:val="16"/>
                  <w:szCs w:val="16"/>
                </w:rPr>
                <w:t>-55.49</w:t>
              </w:r>
            </w:ins>
          </w:p>
        </w:tc>
        <w:tc>
          <w:tcPr>
            <w:tcW w:w="453" w:type="dxa"/>
            <w:tcBorders>
              <w:left w:val="single" w:sz="4" w:space="0" w:color="auto"/>
            </w:tcBorders>
            <w:vAlign w:val="center"/>
            <w:tcPrChange w:id="15580" w:author="Στάθης Καπ" w:date="2023-03-09T07:09:00Z">
              <w:tcPr>
                <w:tcW w:w="453" w:type="dxa"/>
                <w:gridSpan w:val="2"/>
                <w:tcBorders>
                  <w:left w:val="single" w:sz="4" w:space="0" w:color="auto"/>
                  <w:bottom w:val="single" w:sz="4" w:space="0" w:color="auto"/>
                </w:tcBorders>
                <w:vAlign w:val="bottom"/>
              </w:tcPr>
            </w:tcPrChange>
          </w:tcPr>
          <w:p w14:paraId="621AA3E2" w14:textId="4F6E4824" w:rsidR="00494D04" w:rsidRPr="007E0F91" w:rsidRDefault="00494D04" w:rsidP="00494D04">
            <w:pPr>
              <w:jc w:val="center"/>
              <w:rPr>
                <w:ins w:id="15581" w:author="Στάθης Καπ" w:date="2023-03-09T06:09:00Z"/>
                <w:sz w:val="16"/>
                <w:szCs w:val="16"/>
              </w:rPr>
            </w:pPr>
            <w:ins w:id="15582" w:author="Στάθης Καπ" w:date="2023-03-09T07:09:00Z">
              <w:r>
                <w:rPr>
                  <w:rFonts w:ascii="Calibri" w:hAnsi="Calibri" w:cs="Calibri"/>
                  <w:color w:val="000000"/>
                  <w:sz w:val="16"/>
                  <w:szCs w:val="16"/>
                </w:rPr>
                <w:t>246</w:t>
              </w:r>
            </w:ins>
          </w:p>
        </w:tc>
        <w:tc>
          <w:tcPr>
            <w:tcW w:w="454" w:type="dxa"/>
            <w:vAlign w:val="center"/>
            <w:tcPrChange w:id="15583" w:author="Στάθης Καπ" w:date="2023-03-09T07:09:00Z">
              <w:tcPr>
                <w:tcW w:w="454" w:type="dxa"/>
                <w:gridSpan w:val="2"/>
                <w:tcBorders>
                  <w:bottom w:val="single" w:sz="4" w:space="0" w:color="auto"/>
                </w:tcBorders>
                <w:vAlign w:val="center"/>
              </w:tcPr>
            </w:tcPrChange>
          </w:tcPr>
          <w:p w14:paraId="330E0DD0" w14:textId="250B4AD5" w:rsidR="00494D04" w:rsidRPr="007E0F91" w:rsidRDefault="00494D04" w:rsidP="00494D04">
            <w:pPr>
              <w:jc w:val="center"/>
              <w:rPr>
                <w:ins w:id="15584" w:author="Στάθης Καπ" w:date="2023-03-09T06:09:00Z"/>
                <w:sz w:val="16"/>
                <w:szCs w:val="16"/>
              </w:rPr>
            </w:pPr>
            <w:ins w:id="15585" w:author="Στάθης Καπ" w:date="2023-03-09T07:09:00Z">
              <w:r>
                <w:rPr>
                  <w:rFonts w:ascii="Calibri" w:hAnsi="Calibri" w:cs="Calibri"/>
                  <w:color w:val="000000"/>
                  <w:sz w:val="16"/>
                  <w:szCs w:val="16"/>
                </w:rPr>
                <w:t>-2.93</w:t>
              </w:r>
            </w:ins>
          </w:p>
        </w:tc>
        <w:tc>
          <w:tcPr>
            <w:tcW w:w="454" w:type="dxa"/>
            <w:vAlign w:val="center"/>
            <w:tcPrChange w:id="15586" w:author="Στάθης Καπ" w:date="2023-03-09T07:09:00Z">
              <w:tcPr>
                <w:tcW w:w="454" w:type="dxa"/>
                <w:gridSpan w:val="2"/>
                <w:tcBorders>
                  <w:bottom w:val="single" w:sz="4" w:space="0" w:color="auto"/>
                </w:tcBorders>
                <w:vAlign w:val="bottom"/>
              </w:tcPr>
            </w:tcPrChange>
          </w:tcPr>
          <w:p w14:paraId="3D34AFF1" w14:textId="3DC5E72B" w:rsidR="00494D04" w:rsidRPr="007E0F91" w:rsidRDefault="00494D04" w:rsidP="00494D04">
            <w:pPr>
              <w:jc w:val="center"/>
              <w:rPr>
                <w:ins w:id="15587" w:author="Στάθης Καπ" w:date="2023-03-09T06:09:00Z"/>
                <w:sz w:val="16"/>
                <w:szCs w:val="16"/>
              </w:rPr>
            </w:pPr>
            <w:ins w:id="15588" w:author="Στάθης Καπ" w:date="2023-03-09T07:09:00Z">
              <w:r>
                <w:rPr>
                  <w:rFonts w:ascii="Calibri" w:hAnsi="Calibri" w:cs="Calibri"/>
                  <w:color w:val="000000"/>
                  <w:sz w:val="16"/>
                  <w:szCs w:val="16"/>
                </w:rPr>
                <w:t>0.409</w:t>
              </w:r>
            </w:ins>
          </w:p>
        </w:tc>
        <w:tc>
          <w:tcPr>
            <w:tcW w:w="454" w:type="dxa"/>
            <w:tcBorders>
              <w:right w:val="single" w:sz="4" w:space="0" w:color="auto"/>
            </w:tcBorders>
            <w:vAlign w:val="center"/>
            <w:tcPrChange w:id="15589" w:author="Στάθης Καπ" w:date="2023-03-09T07:09:00Z">
              <w:tcPr>
                <w:tcW w:w="454" w:type="dxa"/>
                <w:gridSpan w:val="2"/>
                <w:tcBorders>
                  <w:bottom w:val="single" w:sz="4" w:space="0" w:color="auto"/>
                  <w:right w:val="single" w:sz="4" w:space="0" w:color="auto"/>
                </w:tcBorders>
                <w:vAlign w:val="center"/>
              </w:tcPr>
            </w:tcPrChange>
          </w:tcPr>
          <w:p w14:paraId="294E800D" w14:textId="6C422A18" w:rsidR="00494D04" w:rsidRPr="007E0F91" w:rsidRDefault="00494D04" w:rsidP="00494D04">
            <w:pPr>
              <w:jc w:val="center"/>
              <w:rPr>
                <w:ins w:id="15590" w:author="Στάθης Καπ" w:date="2023-03-09T06:09:00Z"/>
                <w:sz w:val="16"/>
                <w:szCs w:val="16"/>
              </w:rPr>
            </w:pPr>
            <w:ins w:id="15591" w:author="Στάθης Καπ" w:date="2023-03-09T07:09:00Z">
              <w:r>
                <w:rPr>
                  <w:rFonts w:ascii="Calibri" w:hAnsi="Calibri" w:cs="Calibri"/>
                  <w:color w:val="000000"/>
                  <w:sz w:val="16"/>
                  <w:szCs w:val="16"/>
                </w:rPr>
                <w:t>-124.73</w:t>
              </w:r>
            </w:ins>
          </w:p>
        </w:tc>
        <w:tc>
          <w:tcPr>
            <w:tcW w:w="453" w:type="dxa"/>
            <w:tcBorders>
              <w:left w:val="single" w:sz="4" w:space="0" w:color="auto"/>
            </w:tcBorders>
            <w:vAlign w:val="center"/>
            <w:tcPrChange w:id="15592" w:author="Στάθης Καπ" w:date="2023-03-09T07:09:00Z">
              <w:tcPr>
                <w:tcW w:w="453" w:type="dxa"/>
                <w:gridSpan w:val="2"/>
                <w:tcBorders>
                  <w:left w:val="single" w:sz="4" w:space="0" w:color="auto"/>
                  <w:bottom w:val="single" w:sz="4" w:space="0" w:color="auto"/>
                </w:tcBorders>
                <w:vAlign w:val="bottom"/>
              </w:tcPr>
            </w:tcPrChange>
          </w:tcPr>
          <w:p w14:paraId="439341D9" w14:textId="14AE2DA4" w:rsidR="00494D04" w:rsidRPr="007E0F91" w:rsidRDefault="00494D04" w:rsidP="00494D04">
            <w:pPr>
              <w:jc w:val="center"/>
              <w:rPr>
                <w:ins w:id="15593" w:author="Στάθης Καπ" w:date="2023-03-09T06:09:00Z"/>
                <w:sz w:val="16"/>
                <w:szCs w:val="16"/>
              </w:rPr>
            </w:pPr>
            <w:ins w:id="15594" w:author="Στάθης Καπ" w:date="2023-03-09T07:09:00Z">
              <w:r>
                <w:rPr>
                  <w:rFonts w:ascii="Calibri" w:hAnsi="Calibri" w:cs="Calibri"/>
                  <w:color w:val="000000"/>
                  <w:sz w:val="16"/>
                  <w:szCs w:val="16"/>
                </w:rPr>
                <w:t>216</w:t>
              </w:r>
            </w:ins>
          </w:p>
        </w:tc>
        <w:tc>
          <w:tcPr>
            <w:tcW w:w="454" w:type="dxa"/>
            <w:vAlign w:val="center"/>
            <w:tcPrChange w:id="15595" w:author="Στάθης Καπ" w:date="2023-03-09T07:09:00Z">
              <w:tcPr>
                <w:tcW w:w="454" w:type="dxa"/>
                <w:gridSpan w:val="2"/>
                <w:tcBorders>
                  <w:bottom w:val="single" w:sz="4" w:space="0" w:color="auto"/>
                </w:tcBorders>
                <w:vAlign w:val="center"/>
              </w:tcPr>
            </w:tcPrChange>
          </w:tcPr>
          <w:p w14:paraId="0351F47B" w14:textId="68A7D90A" w:rsidR="00494D04" w:rsidRPr="007E0F91" w:rsidRDefault="00494D04" w:rsidP="00494D04">
            <w:pPr>
              <w:jc w:val="center"/>
              <w:rPr>
                <w:ins w:id="15596" w:author="Στάθης Καπ" w:date="2023-03-09T06:09:00Z"/>
                <w:sz w:val="16"/>
                <w:szCs w:val="16"/>
              </w:rPr>
            </w:pPr>
            <w:ins w:id="15597" w:author="Στάθης Καπ" w:date="2023-03-09T07:09:00Z">
              <w:r>
                <w:rPr>
                  <w:rFonts w:ascii="Calibri" w:hAnsi="Calibri" w:cs="Calibri"/>
                  <w:color w:val="000000"/>
                  <w:sz w:val="16"/>
                  <w:szCs w:val="16"/>
                </w:rPr>
                <w:t>9.62</w:t>
              </w:r>
            </w:ins>
          </w:p>
        </w:tc>
        <w:tc>
          <w:tcPr>
            <w:tcW w:w="454" w:type="dxa"/>
            <w:vAlign w:val="center"/>
            <w:tcPrChange w:id="15598" w:author="Στάθης Καπ" w:date="2023-03-09T07:09:00Z">
              <w:tcPr>
                <w:tcW w:w="454" w:type="dxa"/>
                <w:gridSpan w:val="2"/>
                <w:tcBorders>
                  <w:bottom w:val="single" w:sz="4" w:space="0" w:color="auto"/>
                </w:tcBorders>
                <w:vAlign w:val="bottom"/>
              </w:tcPr>
            </w:tcPrChange>
          </w:tcPr>
          <w:p w14:paraId="7A1CD391" w14:textId="101C1787" w:rsidR="00494D04" w:rsidRPr="007E0F91" w:rsidRDefault="00494D04" w:rsidP="00494D04">
            <w:pPr>
              <w:jc w:val="center"/>
              <w:rPr>
                <w:ins w:id="15599" w:author="Στάθης Καπ" w:date="2023-03-09T06:09:00Z"/>
                <w:sz w:val="16"/>
                <w:szCs w:val="16"/>
              </w:rPr>
            </w:pPr>
            <w:ins w:id="15600" w:author="Στάθης Καπ" w:date="2023-03-09T07:09:00Z">
              <w:r>
                <w:rPr>
                  <w:rFonts w:ascii="Calibri" w:hAnsi="Calibri" w:cs="Calibri"/>
                  <w:color w:val="000000"/>
                  <w:sz w:val="16"/>
                  <w:szCs w:val="16"/>
                </w:rPr>
                <w:t>0.181</w:t>
              </w:r>
            </w:ins>
          </w:p>
        </w:tc>
        <w:tc>
          <w:tcPr>
            <w:tcW w:w="461" w:type="dxa"/>
            <w:tcBorders>
              <w:right w:val="single" w:sz="4" w:space="0" w:color="auto"/>
            </w:tcBorders>
            <w:vAlign w:val="center"/>
            <w:tcPrChange w:id="15601" w:author="Στάθης Καπ" w:date="2023-03-09T07:09:00Z">
              <w:tcPr>
                <w:tcW w:w="461" w:type="dxa"/>
                <w:gridSpan w:val="2"/>
                <w:tcBorders>
                  <w:bottom w:val="single" w:sz="4" w:space="0" w:color="auto"/>
                  <w:right w:val="single" w:sz="4" w:space="0" w:color="auto"/>
                </w:tcBorders>
                <w:vAlign w:val="center"/>
              </w:tcPr>
            </w:tcPrChange>
          </w:tcPr>
          <w:p w14:paraId="3EED6D6B" w14:textId="20BF4793" w:rsidR="00494D04" w:rsidRPr="007E0F91" w:rsidRDefault="00494D04" w:rsidP="00494D04">
            <w:pPr>
              <w:jc w:val="center"/>
              <w:rPr>
                <w:ins w:id="15602" w:author="Στάθης Καπ" w:date="2023-03-09T06:09:00Z"/>
                <w:sz w:val="16"/>
                <w:szCs w:val="16"/>
              </w:rPr>
            </w:pPr>
            <w:ins w:id="15603" w:author="Στάθης Καπ" w:date="2023-03-09T07:09:00Z">
              <w:r>
                <w:rPr>
                  <w:rFonts w:ascii="Calibri" w:hAnsi="Calibri" w:cs="Calibri"/>
                  <w:color w:val="000000"/>
                  <w:sz w:val="16"/>
                  <w:szCs w:val="16"/>
                </w:rPr>
                <w:t>0.55</w:t>
              </w:r>
            </w:ins>
          </w:p>
        </w:tc>
      </w:tr>
      <w:tr w:rsidR="00494D04" w14:paraId="7FBCFCF9"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604"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605" w:author="Στάθης Καπ" w:date="2023-03-09T06:09:00Z"/>
          <w:trPrChange w:id="15606"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607"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4F4E88A4" w14:textId="508E1DA6" w:rsidR="00494D04" w:rsidRPr="007E0F91" w:rsidRDefault="00494D04" w:rsidP="00494D04">
            <w:pPr>
              <w:jc w:val="center"/>
              <w:rPr>
                <w:ins w:id="15608" w:author="Στάθης Καπ" w:date="2023-03-09T06:09:00Z"/>
                <w:sz w:val="16"/>
                <w:szCs w:val="16"/>
              </w:rPr>
            </w:pPr>
            <w:ins w:id="15609" w:author="Στάθης Καπ" w:date="2023-03-09T06:09:00Z">
              <w:r w:rsidRPr="009861B1">
                <w:rPr>
                  <w:rFonts w:ascii="Calibri" w:hAnsi="Calibri" w:cs="Calibri"/>
                  <w:color w:val="000000"/>
                  <w:sz w:val="16"/>
                  <w:szCs w:val="16"/>
                </w:rPr>
                <w:t>r110</w:t>
              </w:r>
            </w:ins>
          </w:p>
        </w:tc>
        <w:tc>
          <w:tcPr>
            <w:tcW w:w="565" w:type="dxa"/>
            <w:tcBorders>
              <w:left w:val="single" w:sz="4" w:space="0" w:color="auto"/>
            </w:tcBorders>
            <w:vAlign w:val="center"/>
            <w:tcPrChange w:id="15610" w:author="Στάθης Καπ" w:date="2023-03-09T07:09:00Z">
              <w:tcPr>
                <w:tcW w:w="565" w:type="dxa"/>
                <w:gridSpan w:val="2"/>
                <w:tcBorders>
                  <w:left w:val="single" w:sz="4" w:space="0" w:color="auto"/>
                  <w:bottom w:val="single" w:sz="4" w:space="0" w:color="auto"/>
                </w:tcBorders>
              </w:tcPr>
            </w:tcPrChange>
          </w:tcPr>
          <w:p w14:paraId="12DCD8F1" w14:textId="0560B625" w:rsidR="00494D04" w:rsidRPr="007E0F91" w:rsidRDefault="00494D04" w:rsidP="00494D04">
            <w:pPr>
              <w:jc w:val="center"/>
              <w:rPr>
                <w:ins w:id="15611" w:author="Στάθης Καπ" w:date="2023-03-09T06:09:00Z"/>
                <w:sz w:val="16"/>
                <w:szCs w:val="16"/>
              </w:rPr>
            </w:pPr>
            <w:ins w:id="15612" w:author="Στάθης Καπ" w:date="2023-03-09T07:09:00Z">
              <w:r>
                <w:rPr>
                  <w:rFonts w:ascii="Calibri" w:hAnsi="Calibri" w:cs="Calibri"/>
                  <w:color w:val="000000"/>
                  <w:sz w:val="16"/>
                  <w:szCs w:val="16"/>
                </w:rPr>
                <w:t>284</w:t>
              </w:r>
            </w:ins>
          </w:p>
        </w:tc>
        <w:tc>
          <w:tcPr>
            <w:tcW w:w="679" w:type="dxa"/>
            <w:tcBorders>
              <w:right w:val="single" w:sz="4" w:space="0" w:color="auto"/>
            </w:tcBorders>
            <w:vAlign w:val="center"/>
            <w:tcPrChange w:id="15613" w:author="Στάθης Καπ" w:date="2023-03-09T07:09:00Z">
              <w:tcPr>
                <w:tcW w:w="679" w:type="dxa"/>
                <w:gridSpan w:val="2"/>
                <w:tcBorders>
                  <w:bottom w:val="single" w:sz="4" w:space="0" w:color="auto"/>
                  <w:right w:val="single" w:sz="4" w:space="0" w:color="auto"/>
                </w:tcBorders>
              </w:tcPr>
            </w:tcPrChange>
          </w:tcPr>
          <w:p w14:paraId="3D7B5577" w14:textId="11DDF7B0" w:rsidR="00494D04" w:rsidRPr="007E0F91" w:rsidRDefault="00494D04" w:rsidP="00494D04">
            <w:pPr>
              <w:jc w:val="center"/>
              <w:rPr>
                <w:ins w:id="15614" w:author="Στάθης Καπ" w:date="2023-03-09T06:09:00Z"/>
                <w:sz w:val="16"/>
                <w:szCs w:val="16"/>
              </w:rPr>
            </w:pPr>
            <w:ins w:id="15615" w:author="Στάθης Καπ" w:date="2023-03-09T07:09:00Z">
              <w:r>
                <w:rPr>
                  <w:rFonts w:ascii="Calibri" w:hAnsi="Calibri" w:cs="Calibri"/>
                  <w:color w:val="000000"/>
                  <w:sz w:val="16"/>
                  <w:szCs w:val="16"/>
                </w:rPr>
                <w:t>281</w:t>
              </w:r>
            </w:ins>
          </w:p>
        </w:tc>
        <w:tc>
          <w:tcPr>
            <w:tcW w:w="453" w:type="dxa"/>
            <w:tcBorders>
              <w:left w:val="single" w:sz="4" w:space="0" w:color="auto"/>
            </w:tcBorders>
            <w:vAlign w:val="center"/>
            <w:tcPrChange w:id="15616" w:author="Στάθης Καπ" w:date="2023-03-09T07:09:00Z">
              <w:tcPr>
                <w:tcW w:w="453" w:type="dxa"/>
                <w:gridSpan w:val="2"/>
                <w:tcBorders>
                  <w:left w:val="single" w:sz="4" w:space="0" w:color="auto"/>
                  <w:bottom w:val="single" w:sz="4" w:space="0" w:color="auto"/>
                </w:tcBorders>
                <w:vAlign w:val="bottom"/>
              </w:tcPr>
            </w:tcPrChange>
          </w:tcPr>
          <w:p w14:paraId="3F8A8DBF" w14:textId="783AC237" w:rsidR="00494D04" w:rsidRPr="007E0F91" w:rsidRDefault="00494D04" w:rsidP="00494D04">
            <w:pPr>
              <w:jc w:val="center"/>
              <w:rPr>
                <w:ins w:id="15617" w:author="Στάθης Καπ" w:date="2023-03-09T06:09:00Z"/>
                <w:sz w:val="16"/>
                <w:szCs w:val="16"/>
              </w:rPr>
            </w:pPr>
            <w:ins w:id="15618" w:author="Στάθης Καπ" w:date="2023-03-09T07:09:00Z">
              <w:r>
                <w:rPr>
                  <w:rFonts w:ascii="Calibri" w:hAnsi="Calibri" w:cs="Calibri"/>
                  <w:color w:val="000000"/>
                  <w:sz w:val="16"/>
                  <w:szCs w:val="16"/>
                </w:rPr>
                <w:t>255</w:t>
              </w:r>
            </w:ins>
          </w:p>
        </w:tc>
        <w:tc>
          <w:tcPr>
            <w:tcW w:w="708" w:type="dxa"/>
            <w:vAlign w:val="center"/>
            <w:tcPrChange w:id="15619" w:author="Στάθης Καπ" w:date="2023-03-09T07:09:00Z">
              <w:tcPr>
                <w:tcW w:w="708" w:type="dxa"/>
                <w:gridSpan w:val="2"/>
                <w:tcBorders>
                  <w:bottom w:val="single" w:sz="4" w:space="0" w:color="auto"/>
                </w:tcBorders>
                <w:vAlign w:val="center"/>
              </w:tcPr>
            </w:tcPrChange>
          </w:tcPr>
          <w:p w14:paraId="416CB838" w14:textId="1D2DE27A" w:rsidR="00494D04" w:rsidRPr="007E0F91" w:rsidRDefault="00494D04" w:rsidP="00494D04">
            <w:pPr>
              <w:jc w:val="center"/>
              <w:rPr>
                <w:ins w:id="15620" w:author="Στάθης Καπ" w:date="2023-03-09T06:09:00Z"/>
                <w:sz w:val="16"/>
                <w:szCs w:val="16"/>
              </w:rPr>
            </w:pPr>
            <w:ins w:id="15621" w:author="Στάθης Καπ" w:date="2023-03-09T07:09:00Z">
              <w:r>
                <w:rPr>
                  <w:rFonts w:ascii="Calibri" w:hAnsi="Calibri" w:cs="Calibri"/>
                  <w:color w:val="000000"/>
                  <w:sz w:val="16"/>
                  <w:szCs w:val="16"/>
                </w:rPr>
                <w:t>10.21</w:t>
              </w:r>
            </w:ins>
          </w:p>
        </w:tc>
        <w:tc>
          <w:tcPr>
            <w:tcW w:w="652" w:type="dxa"/>
            <w:tcBorders>
              <w:right w:val="single" w:sz="4" w:space="0" w:color="auto"/>
            </w:tcBorders>
            <w:vAlign w:val="center"/>
            <w:tcPrChange w:id="15622" w:author="Στάθης Καπ" w:date="2023-03-09T07:09:00Z">
              <w:tcPr>
                <w:tcW w:w="652" w:type="dxa"/>
                <w:gridSpan w:val="2"/>
                <w:tcBorders>
                  <w:bottom w:val="single" w:sz="4" w:space="0" w:color="auto"/>
                  <w:right w:val="single" w:sz="4" w:space="0" w:color="auto"/>
                </w:tcBorders>
                <w:vAlign w:val="bottom"/>
              </w:tcPr>
            </w:tcPrChange>
          </w:tcPr>
          <w:p w14:paraId="02E42266" w14:textId="792F8682" w:rsidR="00494D04" w:rsidRPr="007E0F91" w:rsidRDefault="00494D04" w:rsidP="00494D04">
            <w:pPr>
              <w:jc w:val="center"/>
              <w:rPr>
                <w:ins w:id="15623" w:author="Στάθης Καπ" w:date="2023-03-09T06:09:00Z"/>
                <w:sz w:val="16"/>
                <w:szCs w:val="16"/>
              </w:rPr>
            </w:pPr>
            <w:ins w:id="15624" w:author="Στάθης Καπ" w:date="2023-03-09T07:09:00Z">
              <w:r>
                <w:rPr>
                  <w:rFonts w:ascii="Calibri" w:hAnsi="Calibri" w:cs="Calibri"/>
                  <w:color w:val="000000"/>
                  <w:sz w:val="16"/>
                  <w:szCs w:val="16"/>
                </w:rPr>
                <w:t>0.197</w:t>
              </w:r>
            </w:ins>
          </w:p>
        </w:tc>
        <w:tc>
          <w:tcPr>
            <w:tcW w:w="453" w:type="dxa"/>
            <w:tcBorders>
              <w:left w:val="single" w:sz="4" w:space="0" w:color="auto"/>
            </w:tcBorders>
            <w:vAlign w:val="center"/>
            <w:tcPrChange w:id="15625" w:author="Στάθης Καπ" w:date="2023-03-09T07:09:00Z">
              <w:tcPr>
                <w:tcW w:w="453" w:type="dxa"/>
                <w:gridSpan w:val="2"/>
                <w:tcBorders>
                  <w:left w:val="single" w:sz="4" w:space="0" w:color="auto"/>
                  <w:bottom w:val="single" w:sz="4" w:space="0" w:color="auto"/>
                </w:tcBorders>
                <w:vAlign w:val="bottom"/>
              </w:tcPr>
            </w:tcPrChange>
          </w:tcPr>
          <w:p w14:paraId="050865AB" w14:textId="7C88B854" w:rsidR="00494D04" w:rsidRPr="007E0F91" w:rsidRDefault="00494D04" w:rsidP="00494D04">
            <w:pPr>
              <w:jc w:val="center"/>
              <w:rPr>
                <w:ins w:id="15626" w:author="Στάθης Καπ" w:date="2023-03-09T06:09:00Z"/>
                <w:sz w:val="16"/>
                <w:szCs w:val="16"/>
              </w:rPr>
            </w:pPr>
            <w:ins w:id="15627" w:author="Στάθης Καπ" w:date="2023-03-09T07:09:00Z">
              <w:r>
                <w:rPr>
                  <w:rFonts w:ascii="Calibri" w:hAnsi="Calibri" w:cs="Calibri"/>
                  <w:color w:val="000000"/>
                  <w:sz w:val="16"/>
                  <w:szCs w:val="16"/>
                </w:rPr>
                <w:t>256</w:t>
              </w:r>
            </w:ins>
          </w:p>
        </w:tc>
        <w:tc>
          <w:tcPr>
            <w:tcW w:w="454" w:type="dxa"/>
            <w:vAlign w:val="center"/>
            <w:tcPrChange w:id="15628" w:author="Στάθης Καπ" w:date="2023-03-09T07:09:00Z">
              <w:tcPr>
                <w:tcW w:w="454" w:type="dxa"/>
                <w:gridSpan w:val="2"/>
                <w:tcBorders>
                  <w:bottom w:val="single" w:sz="4" w:space="0" w:color="auto"/>
                </w:tcBorders>
                <w:vAlign w:val="center"/>
              </w:tcPr>
            </w:tcPrChange>
          </w:tcPr>
          <w:p w14:paraId="2E3116F5" w14:textId="3F52B5BB" w:rsidR="00494D04" w:rsidRPr="007E0F91" w:rsidRDefault="00494D04" w:rsidP="00494D04">
            <w:pPr>
              <w:jc w:val="center"/>
              <w:rPr>
                <w:ins w:id="15629" w:author="Στάθης Καπ" w:date="2023-03-09T06:09:00Z"/>
                <w:sz w:val="16"/>
                <w:szCs w:val="16"/>
              </w:rPr>
            </w:pPr>
            <w:ins w:id="15630" w:author="Στάθης Καπ" w:date="2023-03-09T07:09:00Z">
              <w:r>
                <w:rPr>
                  <w:rFonts w:ascii="Calibri" w:hAnsi="Calibri" w:cs="Calibri"/>
                  <w:color w:val="000000"/>
                  <w:sz w:val="16"/>
                  <w:szCs w:val="16"/>
                </w:rPr>
                <w:t>-0.39</w:t>
              </w:r>
            </w:ins>
          </w:p>
        </w:tc>
        <w:tc>
          <w:tcPr>
            <w:tcW w:w="454" w:type="dxa"/>
            <w:vAlign w:val="center"/>
            <w:tcPrChange w:id="15631" w:author="Στάθης Καπ" w:date="2023-03-09T07:09:00Z">
              <w:tcPr>
                <w:tcW w:w="454" w:type="dxa"/>
                <w:gridSpan w:val="2"/>
                <w:tcBorders>
                  <w:bottom w:val="single" w:sz="4" w:space="0" w:color="auto"/>
                </w:tcBorders>
                <w:vAlign w:val="bottom"/>
              </w:tcPr>
            </w:tcPrChange>
          </w:tcPr>
          <w:p w14:paraId="2C4A8A90" w14:textId="5CC2BCB2" w:rsidR="00494D04" w:rsidRPr="007E0F91" w:rsidRDefault="00494D04" w:rsidP="00494D04">
            <w:pPr>
              <w:jc w:val="center"/>
              <w:rPr>
                <w:ins w:id="15632" w:author="Στάθης Καπ" w:date="2023-03-09T06:09:00Z"/>
                <w:sz w:val="16"/>
                <w:szCs w:val="16"/>
              </w:rPr>
            </w:pPr>
            <w:ins w:id="15633" w:author="Στάθης Καπ" w:date="2023-03-09T07:09:00Z">
              <w:r>
                <w:rPr>
                  <w:rFonts w:ascii="Calibri" w:hAnsi="Calibri" w:cs="Calibri"/>
                  <w:color w:val="000000"/>
                  <w:sz w:val="16"/>
                  <w:szCs w:val="16"/>
                </w:rPr>
                <w:t>0.185</w:t>
              </w:r>
            </w:ins>
          </w:p>
        </w:tc>
        <w:tc>
          <w:tcPr>
            <w:tcW w:w="457" w:type="dxa"/>
            <w:tcBorders>
              <w:right w:val="single" w:sz="4" w:space="0" w:color="auto"/>
            </w:tcBorders>
            <w:vAlign w:val="center"/>
            <w:tcPrChange w:id="15634" w:author="Στάθης Καπ" w:date="2023-03-09T07:09:00Z">
              <w:tcPr>
                <w:tcW w:w="457" w:type="dxa"/>
                <w:gridSpan w:val="2"/>
                <w:tcBorders>
                  <w:bottom w:val="single" w:sz="4" w:space="0" w:color="auto"/>
                  <w:right w:val="single" w:sz="4" w:space="0" w:color="auto"/>
                </w:tcBorders>
                <w:vAlign w:val="center"/>
              </w:tcPr>
            </w:tcPrChange>
          </w:tcPr>
          <w:p w14:paraId="42B2918A" w14:textId="35CDDB92" w:rsidR="00494D04" w:rsidRPr="007E0F91" w:rsidRDefault="00494D04" w:rsidP="00494D04">
            <w:pPr>
              <w:jc w:val="center"/>
              <w:rPr>
                <w:ins w:id="15635" w:author="Στάθης Καπ" w:date="2023-03-09T06:09:00Z"/>
                <w:sz w:val="16"/>
                <w:szCs w:val="16"/>
              </w:rPr>
            </w:pPr>
            <w:ins w:id="15636" w:author="Στάθης Καπ" w:date="2023-03-09T07:09:00Z">
              <w:r>
                <w:rPr>
                  <w:rFonts w:ascii="Calibri" w:hAnsi="Calibri" w:cs="Calibri"/>
                  <w:color w:val="000000"/>
                  <w:sz w:val="16"/>
                  <w:szCs w:val="16"/>
                </w:rPr>
                <w:t>6.09</w:t>
              </w:r>
            </w:ins>
          </w:p>
        </w:tc>
        <w:tc>
          <w:tcPr>
            <w:tcW w:w="453" w:type="dxa"/>
            <w:tcBorders>
              <w:left w:val="single" w:sz="4" w:space="0" w:color="auto"/>
            </w:tcBorders>
            <w:vAlign w:val="center"/>
            <w:tcPrChange w:id="15637" w:author="Στάθης Καπ" w:date="2023-03-09T07:09:00Z">
              <w:tcPr>
                <w:tcW w:w="453" w:type="dxa"/>
                <w:gridSpan w:val="2"/>
                <w:tcBorders>
                  <w:left w:val="single" w:sz="4" w:space="0" w:color="auto"/>
                  <w:bottom w:val="single" w:sz="4" w:space="0" w:color="auto"/>
                </w:tcBorders>
                <w:vAlign w:val="bottom"/>
              </w:tcPr>
            </w:tcPrChange>
          </w:tcPr>
          <w:p w14:paraId="57862772" w14:textId="3B5F1DEE" w:rsidR="00494D04" w:rsidRPr="007E0F91" w:rsidRDefault="00494D04" w:rsidP="00494D04">
            <w:pPr>
              <w:jc w:val="center"/>
              <w:rPr>
                <w:ins w:id="15638" w:author="Στάθης Καπ" w:date="2023-03-09T06:09:00Z"/>
                <w:sz w:val="16"/>
                <w:szCs w:val="16"/>
              </w:rPr>
            </w:pPr>
            <w:ins w:id="15639" w:author="Στάθης Καπ" w:date="2023-03-09T07:09:00Z">
              <w:r>
                <w:rPr>
                  <w:rFonts w:ascii="Calibri" w:hAnsi="Calibri" w:cs="Calibri"/>
                  <w:color w:val="000000"/>
                  <w:sz w:val="16"/>
                  <w:szCs w:val="16"/>
                </w:rPr>
                <w:t>225</w:t>
              </w:r>
            </w:ins>
          </w:p>
        </w:tc>
        <w:tc>
          <w:tcPr>
            <w:tcW w:w="454" w:type="dxa"/>
            <w:vAlign w:val="center"/>
            <w:tcPrChange w:id="15640" w:author="Στάθης Καπ" w:date="2023-03-09T07:09:00Z">
              <w:tcPr>
                <w:tcW w:w="454" w:type="dxa"/>
                <w:gridSpan w:val="2"/>
                <w:tcBorders>
                  <w:bottom w:val="single" w:sz="4" w:space="0" w:color="auto"/>
                </w:tcBorders>
                <w:vAlign w:val="center"/>
              </w:tcPr>
            </w:tcPrChange>
          </w:tcPr>
          <w:p w14:paraId="50A42D82" w14:textId="27B4DCAA" w:rsidR="00494D04" w:rsidRPr="007E0F91" w:rsidRDefault="00494D04" w:rsidP="00494D04">
            <w:pPr>
              <w:jc w:val="center"/>
              <w:rPr>
                <w:ins w:id="15641" w:author="Στάθης Καπ" w:date="2023-03-09T06:09:00Z"/>
                <w:sz w:val="16"/>
                <w:szCs w:val="16"/>
              </w:rPr>
            </w:pPr>
            <w:ins w:id="15642" w:author="Στάθης Καπ" w:date="2023-03-09T07:09:00Z">
              <w:r>
                <w:rPr>
                  <w:rFonts w:ascii="Calibri" w:hAnsi="Calibri" w:cs="Calibri"/>
                  <w:color w:val="000000"/>
                  <w:sz w:val="16"/>
                  <w:szCs w:val="16"/>
                </w:rPr>
                <w:t>11.76</w:t>
              </w:r>
            </w:ins>
          </w:p>
        </w:tc>
        <w:tc>
          <w:tcPr>
            <w:tcW w:w="454" w:type="dxa"/>
            <w:vAlign w:val="center"/>
            <w:tcPrChange w:id="15643" w:author="Στάθης Καπ" w:date="2023-03-09T07:09:00Z">
              <w:tcPr>
                <w:tcW w:w="454" w:type="dxa"/>
                <w:gridSpan w:val="2"/>
                <w:tcBorders>
                  <w:bottom w:val="single" w:sz="4" w:space="0" w:color="auto"/>
                </w:tcBorders>
                <w:vAlign w:val="bottom"/>
              </w:tcPr>
            </w:tcPrChange>
          </w:tcPr>
          <w:p w14:paraId="4572C00C" w14:textId="7DC93987" w:rsidR="00494D04" w:rsidRPr="007E0F91" w:rsidRDefault="00494D04" w:rsidP="00494D04">
            <w:pPr>
              <w:jc w:val="center"/>
              <w:rPr>
                <w:ins w:id="15644" w:author="Στάθης Καπ" w:date="2023-03-09T06:09:00Z"/>
                <w:sz w:val="16"/>
                <w:szCs w:val="16"/>
              </w:rPr>
            </w:pPr>
            <w:ins w:id="15645" w:author="Στάθης Καπ" w:date="2023-03-09T07:09:00Z">
              <w:r>
                <w:rPr>
                  <w:rFonts w:ascii="Calibri" w:hAnsi="Calibri" w:cs="Calibri"/>
                  <w:color w:val="000000"/>
                  <w:sz w:val="16"/>
                  <w:szCs w:val="16"/>
                </w:rPr>
                <w:t>0.17</w:t>
              </w:r>
            </w:ins>
          </w:p>
        </w:tc>
        <w:tc>
          <w:tcPr>
            <w:tcW w:w="454" w:type="dxa"/>
            <w:tcBorders>
              <w:right w:val="single" w:sz="4" w:space="0" w:color="auto"/>
            </w:tcBorders>
            <w:vAlign w:val="center"/>
            <w:tcPrChange w:id="15646" w:author="Στάθης Καπ" w:date="2023-03-09T07:09:00Z">
              <w:tcPr>
                <w:tcW w:w="454" w:type="dxa"/>
                <w:gridSpan w:val="2"/>
                <w:tcBorders>
                  <w:bottom w:val="single" w:sz="4" w:space="0" w:color="auto"/>
                  <w:right w:val="single" w:sz="4" w:space="0" w:color="auto"/>
                </w:tcBorders>
                <w:vAlign w:val="center"/>
              </w:tcPr>
            </w:tcPrChange>
          </w:tcPr>
          <w:p w14:paraId="5E3E74CF" w14:textId="2BB0FCAF" w:rsidR="00494D04" w:rsidRPr="007E0F91" w:rsidRDefault="00494D04" w:rsidP="00494D04">
            <w:pPr>
              <w:jc w:val="center"/>
              <w:rPr>
                <w:ins w:id="15647" w:author="Στάθης Καπ" w:date="2023-03-09T06:09:00Z"/>
                <w:sz w:val="16"/>
                <w:szCs w:val="16"/>
              </w:rPr>
            </w:pPr>
            <w:ins w:id="15648" w:author="Στάθης Καπ" w:date="2023-03-09T07:09:00Z">
              <w:r>
                <w:rPr>
                  <w:rFonts w:ascii="Calibri" w:hAnsi="Calibri" w:cs="Calibri"/>
                  <w:color w:val="000000"/>
                  <w:sz w:val="16"/>
                  <w:szCs w:val="16"/>
                </w:rPr>
                <w:t>13.71</w:t>
              </w:r>
            </w:ins>
          </w:p>
        </w:tc>
        <w:tc>
          <w:tcPr>
            <w:tcW w:w="453" w:type="dxa"/>
            <w:tcBorders>
              <w:left w:val="single" w:sz="4" w:space="0" w:color="auto"/>
            </w:tcBorders>
            <w:vAlign w:val="center"/>
            <w:tcPrChange w:id="15649" w:author="Στάθης Καπ" w:date="2023-03-09T07:09:00Z">
              <w:tcPr>
                <w:tcW w:w="453" w:type="dxa"/>
                <w:gridSpan w:val="2"/>
                <w:tcBorders>
                  <w:left w:val="single" w:sz="4" w:space="0" w:color="auto"/>
                  <w:bottom w:val="single" w:sz="4" w:space="0" w:color="auto"/>
                </w:tcBorders>
                <w:vAlign w:val="bottom"/>
              </w:tcPr>
            </w:tcPrChange>
          </w:tcPr>
          <w:p w14:paraId="1D140AFC" w14:textId="40CC3B0F" w:rsidR="00494D04" w:rsidRPr="007E0F91" w:rsidRDefault="00494D04" w:rsidP="00494D04">
            <w:pPr>
              <w:jc w:val="center"/>
              <w:rPr>
                <w:ins w:id="15650" w:author="Στάθης Καπ" w:date="2023-03-09T06:09:00Z"/>
                <w:sz w:val="16"/>
                <w:szCs w:val="16"/>
              </w:rPr>
            </w:pPr>
            <w:ins w:id="15651" w:author="Στάθης Καπ" w:date="2023-03-09T07:09:00Z">
              <w:r>
                <w:rPr>
                  <w:rFonts w:ascii="Calibri" w:hAnsi="Calibri" w:cs="Calibri"/>
                  <w:color w:val="000000"/>
                  <w:sz w:val="16"/>
                  <w:szCs w:val="16"/>
                </w:rPr>
                <w:t>223</w:t>
              </w:r>
            </w:ins>
          </w:p>
        </w:tc>
        <w:tc>
          <w:tcPr>
            <w:tcW w:w="454" w:type="dxa"/>
            <w:vAlign w:val="center"/>
            <w:tcPrChange w:id="15652" w:author="Στάθης Καπ" w:date="2023-03-09T07:09:00Z">
              <w:tcPr>
                <w:tcW w:w="454" w:type="dxa"/>
                <w:gridSpan w:val="2"/>
                <w:tcBorders>
                  <w:bottom w:val="single" w:sz="4" w:space="0" w:color="auto"/>
                </w:tcBorders>
                <w:vAlign w:val="center"/>
              </w:tcPr>
            </w:tcPrChange>
          </w:tcPr>
          <w:p w14:paraId="24F61A99" w14:textId="5B69C296" w:rsidR="00494D04" w:rsidRPr="007E0F91" w:rsidRDefault="00494D04" w:rsidP="00494D04">
            <w:pPr>
              <w:jc w:val="center"/>
              <w:rPr>
                <w:ins w:id="15653" w:author="Στάθης Καπ" w:date="2023-03-09T06:09:00Z"/>
                <w:sz w:val="16"/>
                <w:szCs w:val="16"/>
              </w:rPr>
            </w:pPr>
            <w:ins w:id="15654" w:author="Στάθης Καπ" w:date="2023-03-09T07:09:00Z">
              <w:r>
                <w:rPr>
                  <w:rFonts w:ascii="Calibri" w:hAnsi="Calibri" w:cs="Calibri"/>
                  <w:color w:val="000000"/>
                  <w:sz w:val="16"/>
                  <w:szCs w:val="16"/>
                </w:rPr>
                <w:t>12.55</w:t>
              </w:r>
            </w:ins>
          </w:p>
        </w:tc>
        <w:tc>
          <w:tcPr>
            <w:tcW w:w="454" w:type="dxa"/>
            <w:vAlign w:val="center"/>
            <w:tcPrChange w:id="15655" w:author="Στάθης Καπ" w:date="2023-03-09T07:09:00Z">
              <w:tcPr>
                <w:tcW w:w="454" w:type="dxa"/>
                <w:gridSpan w:val="2"/>
                <w:tcBorders>
                  <w:bottom w:val="single" w:sz="4" w:space="0" w:color="auto"/>
                </w:tcBorders>
                <w:vAlign w:val="bottom"/>
              </w:tcPr>
            </w:tcPrChange>
          </w:tcPr>
          <w:p w14:paraId="10672A24" w14:textId="4FE94AAF" w:rsidR="00494D04" w:rsidRPr="007E0F91" w:rsidRDefault="00494D04" w:rsidP="00494D04">
            <w:pPr>
              <w:jc w:val="center"/>
              <w:rPr>
                <w:ins w:id="15656" w:author="Στάθης Καπ" w:date="2023-03-09T06:09:00Z"/>
                <w:sz w:val="16"/>
                <w:szCs w:val="16"/>
              </w:rPr>
            </w:pPr>
            <w:ins w:id="15657" w:author="Στάθης Καπ" w:date="2023-03-09T07:09:00Z">
              <w:r>
                <w:rPr>
                  <w:rFonts w:ascii="Calibri" w:hAnsi="Calibri" w:cs="Calibri"/>
                  <w:color w:val="000000"/>
                  <w:sz w:val="16"/>
                  <w:szCs w:val="16"/>
                </w:rPr>
                <w:t>0.178</w:t>
              </w:r>
            </w:ins>
          </w:p>
        </w:tc>
        <w:tc>
          <w:tcPr>
            <w:tcW w:w="461" w:type="dxa"/>
            <w:tcBorders>
              <w:right w:val="single" w:sz="4" w:space="0" w:color="auto"/>
            </w:tcBorders>
            <w:vAlign w:val="center"/>
            <w:tcPrChange w:id="15658" w:author="Στάθης Καπ" w:date="2023-03-09T07:09:00Z">
              <w:tcPr>
                <w:tcW w:w="461" w:type="dxa"/>
                <w:gridSpan w:val="2"/>
                <w:tcBorders>
                  <w:bottom w:val="single" w:sz="4" w:space="0" w:color="auto"/>
                  <w:right w:val="single" w:sz="4" w:space="0" w:color="auto"/>
                </w:tcBorders>
                <w:vAlign w:val="center"/>
              </w:tcPr>
            </w:tcPrChange>
          </w:tcPr>
          <w:p w14:paraId="60C85049" w14:textId="43E308BF" w:rsidR="00494D04" w:rsidRPr="007E0F91" w:rsidRDefault="00494D04" w:rsidP="00494D04">
            <w:pPr>
              <w:jc w:val="center"/>
              <w:rPr>
                <w:ins w:id="15659" w:author="Στάθης Καπ" w:date="2023-03-09T06:09:00Z"/>
                <w:sz w:val="16"/>
                <w:szCs w:val="16"/>
              </w:rPr>
            </w:pPr>
            <w:ins w:id="15660" w:author="Στάθης Καπ" w:date="2023-03-09T07:09:00Z">
              <w:r>
                <w:rPr>
                  <w:rFonts w:ascii="Calibri" w:hAnsi="Calibri" w:cs="Calibri"/>
                  <w:color w:val="000000"/>
                  <w:sz w:val="16"/>
                  <w:szCs w:val="16"/>
                </w:rPr>
                <w:t>9.64</w:t>
              </w:r>
            </w:ins>
          </w:p>
        </w:tc>
      </w:tr>
      <w:tr w:rsidR="00494D04" w14:paraId="3FBA6693"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661"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662" w:author="Στάθης Καπ" w:date="2023-03-09T06:09:00Z"/>
          <w:trPrChange w:id="15663"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664"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0E689B38" w14:textId="77144C0F" w:rsidR="00494D04" w:rsidRPr="007E0F91" w:rsidRDefault="00494D04" w:rsidP="00494D04">
            <w:pPr>
              <w:jc w:val="center"/>
              <w:rPr>
                <w:ins w:id="15665" w:author="Στάθης Καπ" w:date="2023-03-09T06:09:00Z"/>
                <w:sz w:val="16"/>
                <w:szCs w:val="16"/>
              </w:rPr>
            </w:pPr>
            <w:ins w:id="15666" w:author="Στάθης Καπ" w:date="2023-03-09T06:09:00Z">
              <w:r w:rsidRPr="009861B1">
                <w:rPr>
                  <w:rFonts w:ascii="Calibri" w:hAnsi="Calibri" w:cs="Calibri"/>
                  <w:color w:val="000000"/>
                  <w:sz w:val="16"/>
                  <w:szCs w:val="16"/>
                </w:rPr>
                <w:t>r111</w:t>
              </w:r>
            </w:ins>
          </w:p>
        </w:tc>
        <w:tc>
          <w:tcPr>
            <w:tcW w:w="565" w:type="dxa"/>
            <w:tcBorders>
              <w:left w:val="single" w:sz="4" w:space="0" w:color="auto"/>
            </w:tcBorders>
            <w:vAlign w:val="center"/>
            <w:tcPrChange w:id="15667" w:author="Στάθης Καπ" w:date="2023-03-09T07:09:00Z">
              <w:tcPr>
                <w:tcW w:w="565" w:type="dxa"/>
                <w:gridSpan w:val="2"/>
                <w:tcBorders>
                  <w:left w:val="single" w:sz="4" w:space="0" w:color="auto"/>
                  <w:bottom w:val="single" w:sz="4" w:space="0" w:color="auto"/>
                </w:tcBorders>
              </w:tcPr>
            </w:tcPrChange>
          </w:tcPr>
          <w:p w14:paraId="5E176864" w14:textId="014336E5" w:rsidR="00494D04" w:rsidRPr="007E0F91" w:rsidRDefault="00494D04" w:rsidP="00494D04">
            <w:pPr>
              <w:jc w:val="center"/>
              <w:rPr>
                <w:ins w:id="15668" w:author="Στάθης Καπ" w:date="2023-03-09T06:09:00Z"/>
                <w:sz w:val="16"/>
                <w:szCs w:val="16"/>
              </w:rPr>
            </w:pPr>
            <w:ins w:id="15669" w:author="Στάθης Καπ" w:date="2023-03-09T07:09:00Z">
              <w:r>
                <w:rPr>
                  <w:rFonts w:ascii="Calibri" w:hAnsi="Calibri" w:cs="Calibri"/>
                  <w:color w:val="000000"/>
                  <w:sz w:val="16"/>
                  <w:szCs w:val="16"/>
                </w:rPr>
                <w:t>297</w:t>
              </w:r>
            </w:ins>
          </w:p>
        </w:tc>
        <w:tc>
          <w:tcPr>
            <w:tcW w:w="679" w:type="dxa"/>
            <w:tcBorders>
              <w:right w:val="single" w:sz="4" w:space="0" w:color="auto"/>
            </w:tcBorders>
            <w:vAlign w:val="center"/>
            <w:tcPrChange w:id="15670" w:author="Στάθης Καπ" w:date="2023-03-09T07:09:00Z">
              <w:tcPr>
                <w:tcW w:w="679" w:type="dxa"/>
                <w:gridSpan w:val="2"/>
                <w:tcBorders>
                  <w:bottom w:val="single" w:sz="4" w:space="0" w:color="auto"/>
                  <w:right w:val="single" w:sz="4" w:space="0" w:color="auto"/>
                </w:tcBorders>
              </w:tcPr>
            </w:tcPrChange>
          </w:tcPr>
          <w:p w14:paraId="430CB53F" w14:textId="5DB83D4F" w:rsidR="00494D04" w:rsidRPr="007E0F91" w:rsidRDefault="00494D04" w:rsidP="00494D04">
            <w:pPr>
              <w:jc w:val="center"/>
              <w:rPr>
                <w:ins w:id="15671" w:author="Στάθης Καπ" w:date="2023-03-09T06:09:00Z"/>
                <w:sz w:val="16"/>
                <w:szCs w:val="16"/>
              </w:rPr>
            </w:pPr>
            <w:ins w:id="15672" w:author="Στάθης Καπ" w:date="2023-03-09T07:09:00Z">
              <w:r>
                <w:rPr>
                  <w:rFonts w:ascii="Calibri" w:hAnsi="Calibri" w:cs="Calibri"/>
                  <w:color w:val="000000"/>
                  <w:sz w:val="16"/>
                  <w:szCs w:val="16"/>
                </w:rPr>
                <w:t>295</w:t>
              </w:r>
            </w:ins>
          </w:p>
        </w:tc>
        <w:tc>
          <w:tcPr>
            <w:tcW w:w="453" w:type="dxa"/>
            <w:tcBorders>
              <w:left w:val="single" w:sz="4" w:space="0" w:color="auto"/>
            </w:tcBorders>
            <w:vAlign w:val="center"/>
            <w:tcPrChange w:id="15673" w:author="Στάθης Καπ" w:date="2023-03-09T07:09:00Z">
              <w:tcPr>
                <w:tcW w:w="453" w:type="dxa"/>
                <w:gridSpan w:val="2"/>
                <w:tcBorders>
                  <w:left w:val="single" w:sz="4" w:space="0" w:color="auto"/>
                  <w:bottom w:val="single" w:sz="4" w:space="0" w:color="auto"/>
                </w:tcBorders>
                <w:vAlign w:val="bottom"/>
              </w:tcPr>
            </w:tcPrChange>
          </w:tcPr>
          <w:p w14:paraId="59920176" w14:textId="3C6453D6" w:rsidR="00494D04" w:rsidRPr="007E0F91" w:rsidRDefault="00494D04" w:rsidP="00494D04">
            <w:pPr>
              <w:jc w:val="center"/>
              <w:rPr>
                <w:ins w:id="15674" w:author="Στάθης Καπ" w:date="2023-03-09T06:09:00Z"/>
                <w:sz w:val="16"/>
                <w:szCs w:val="16"/>
              </w:rPr>
            </w:pPr>
            <w:ins w:id="15675" w:author="Στάθης Καπ" w:date="2023-03-09T07:09:00Z">
              <w:r>
                <w:rPr>
                  <w:rFonts w:ascii="Calibri" w:hAnsi="Calibri" w:cs="Calibri"/>
                  <w:color w:val="000000"/>
                  <w:sz w:val="16"/>
                  <w:szCs w:val="16"/>
                </w:rPr>
                <w:t>259</w:t>
              </w:r>
            </w:ins>
          </w:p>
        </w:tc>
        <w:tc>
          <w:tcPr>
            <w:tcW w:w="708" w:type="dxa"/>
            <w:vAlign w:val="center"/>
            <w:tcPrChange w:id="15676" w:author="Στάθης Καπ" w:date="2023-03-09T07:09:00Z">
              <w:tcPr>
                <w:tcW w:w="708" w:type="dxa"/>
                <w:gridSpan w:val="2"/>
                <w:tcBorders>
                  <w:bottom w:val="single" w:sz="4" w:space="0" w:color="auto"/>
                </w:tcBorders>
                <w:vAlign w:val="center"/>
              </w:tcPr>
            </w:tcPrChange>
          </w:tcPr>
          <w:p w14:paraId="514EE1F6" w14:textId="0E1DC08B" w:rsidR="00494D04" w:rsidRPr="007E0F91" w:rsidRDefault="00494D04" w:rsidP="00494D04">
            <w:pPr>
              <w:jc w:val="center"/>
              <w:rPr>
                <w:ins w:id="15677" w:author="Στάθης Καπ" w:date="2023-03-09T06:09:00Z"/>
                <w:sz w:val="16"/>
                <w:szCs w:val="16"/>
              </w:rPr>
            </w:pPr>
            <w:ins w:id="15678" w:author="Στάθης Καπ" w:date="2023-03-09T07:09:00Z">
              <w:r>
                <w:rPr>
                  <w:rFonts w:ascii="Calibri" w:hAnsi="Calibri" w:cs="Calibri"/>
                  <w:color w:val="000000"/>
                  <w:sz w:val="16"/>
                  <w:szCs w:val="16"/>
                </w:rPr>
                <w:t>12.79</w:t>
              </w:r>
            </w:ins>
          </w:p>
        </w:tc>
        <w:tc>
          <w:tcPr>
            <w:tcW w:w="652" w:type="dxa"/>
            <w:tcBorders>
              <w:right w:val="single" w:sz="4" w:space="0" w:color="auto"/>
            </w:tcBorders>
            <w:vAlign w:val="center"/>
            <w:tcPrChange w:id="15679" w:author="Στάθης Καπ" w:date="2023-03-09T07:09:00Z">
              <w:tcPr>
                <w:tcW w:w="652" w:type="dxa"/>
                <w:gridSpan w:val="2"/>
                <w:tcBorders>
                  <w:bottom w:val="single" w:sz="4" w:space="0" w:color="auto"/>
                  <w:right w:val="single" w:sz="4" w:space="0" w:color="auto"/>
                </w:tcBorders>
                <w:vAlign w:val="bottom"/>
              </w:tcPr>
            </w:tcPrChange>
          </w:tcPr>
          <w:p w14:paraId="5A3F68E4" w14:textId="401DC3BF" w:rsidR="00494D04" w:rsidRPr="007E0F91" w:rsidRDefault="00494D04" w:rsidP="00494D04">
            <w:pPr>
              <w:jc w:val="center"/>
              <w:rPr>
                <w:ins w:id="15680" w:author="Στάθης Καπ" w:date="2023-03-09T06:09:00Z"/>
                <w:sz w:val="16"/>
                <w:szCs w:val="16"/>
              </w:rPr>
            </w:pPr>
            <w:ins w:id="15681" w:author="Στάθης Καπ" w:date="2023-03-09T07:09:00Z">
              <w:r>
                <w:rPr>
                  <w:rFonts w:ascii="Calibri" w:hAnsi="Calibri" w:cs="Calibri"/>
                  <w:color w:val="000000"/>
                  <w:sz w:val="16"/>
                  <w:szCs w:val="16"/>
                </w:rPr>
                <w:t>0.193</w:t>
              </w:r>
            </w:ins>
          </w:p>
        </w:tc>
        <w:tc>
          <w:tcPr>
            <w:tcW w:w="453" w:type="dxa"/>
            <w:tcBorders>
              <w:left w:val="single" w:sz="4" w:space="0" w:color="auto"/>
            </w:tcBorders>
            <w:vAlign w:val="center"/>
            <w:tcPrChange w:id="15682" w:author="Στάθης Καπ" w:date="2023-03-09T07:09:00Z">
              <w:tcPr>
                <w:tcW w:w="453" w:type="dxa"/>
                <w:gridSpan w:val="2"/>
                <w:tcBorders>
                  <w:left w:val="single" w:sz="4" w:space="0" w:color="auto"/>
                  <w:bottom w:val="single" w:sz="4" w:space="0" w:color="auto"/>
                </w:tcBorders>
                <w:vAlign w:val="bottom"/>
              </w:tcPr>
            </w:tcPrChange>
          </w:tcPr>
          <w:p w14:paraId="4DA7DA74" w14:textId="6C386C59" w:rsidR="00494D04" w:rsidRPr="007E0F91" w:rsidRDefault="00494D04" w:rsidP="00494D04">
            <w:pPr>
              <w:jc w:val="center"/>
              <w:rPr>
                <w:ins w:id="15683" w:author="Στάθης Καπ" w:date="2023-03-09T06:09:00Z"/>
                <w:sz w:val="16"/>
                <w:szCs w:val="16"/>
              </w:rPr>
            </w:pPr>
            <w:ins w:id="15684" w:author="Στάθης Καπ" w:date="2023-03-09T07:09:00Z">
              <w:r>
                <w:rPr>
                  <w:rFonts w:ascii="Calibri" w:hAnsi="Calibri" w:cs="Calibri"/>
                  <w:color w:val="000000"/>
                  <w:sz w:val="16"/>
                  <w:szCs w:val="16"/>
                </w:rPr>
                <w:t>260</w:t>
              </w:r>
            </w:ins>
          </w:p>
        </w:tc>
        <w:tc>
          <w:tcPr>
            <w:tcW w:w="454" w:type="dxa"/>
            <w:vAlign w:val="center"/>
            <w:tcPrChange w:id="15685" w:author="Στάθης Καπ" w:date="2023-03-09T07:09:00Z">
              <w:tcPr>
                <w:tcW w:w="454" w:type="dxa"/>
                <w:gridSpan w:val="2"/>
                <w:tcBorders>
                  <w:bottom w:val="single" w:sz="4" w:space="0" w:color="auto"/>
                </w:tcBorders>
                <w:vAlign w:val="center"/>
              </w:tcPr>
            </w:tcPrChange>
          </w:tcPr>
          <w:p w14:paraId="3B7475FF" w14:textId="0C3B14AA" w:rsidR="00494D04" w:rsidRPr="007E0F91" w:rsidRDefault="00494D04" w:rsidP="00494D04">
            <w:pPr>
              <w:jc w:val="center"/>
              <w:rPr>
                <w:ins w:id="15686" w:author="Στάθης Καπ" w:date="2023-03-09T06:09:00Z"/>
                <w:sz w:val="16"/>
                <w:szCs w:val="16"/>
              </w:rPr>
            </w:pPr>
            <w:ins w:id="15687" w:author="Στάθης Καπ" w:date="2023-03-09T07:09:00Z">
              <w:r>
                <w:rPr>
                  <w:rFonts w:ascii="Calibri" w:hAnsi="Calibri" w:cs="Calibri"/>
                  <w:color w:val="000000"/>
                  <w:sz w:val="16"/>
                  <w:szCs w:val="16"/>
                </w:rPr>
                <w:t>-0.39</w:t>
              </w:r>
            </w:ins>
          </w:p>
        </w:tc>
        <w:tc>
          <w:tcPr>
            <w:tcW w:w="454" w:type="dxa"/>
            <w:vAlign w:val="center"/>
            <w:tcPrChange w:id="15688" w:author="Στάθης Καπ" w:date="2023-03-09T07:09:00Z">
              <w:tcPr>
                <w:tcW w:w="454" w:type="dxa"/>
                <w:gridSpan w:val="2"/>
                <w:tcBorders>
                  <w:bottom w:val="single" w:sz="4" w:space="0" w:color="auto"/>
                </w:tcBorders>
                <w:vAlign w:val="bottom"/>
              </w:tcPr>
            </w:tcPrChange>
          </w:tcPr>
          <w:p w14:paraId="7DDF9A04" w14:textId="46BA7D1E" w:rsidR="00494D04" w:rsidRPr="007E0F91" w:rsidRDefault="00494D04" w:rsidP="00494D04">
            <w:pPr>
              <w:jc w:val="center"/>
              <w:rPr>
                <w:ins w:id="15689" w:author="Στάθης Καπ" w:date="2023-03-09T06:09:00Z"/>
                <w:sz w:val="16"/>
                <w:szCs w:val="16"/>
              </w:rPr>
            </w:pPr>
            <w:ins w:id="15690" w:author="Στάθης Καπ" w:date="2023-03-09T07:09:00Z">
              <w:r>
                <w:rPr>
                  <w:rFonts w:ascii="Calibri" w:hAnsi="Calibri" w:cs="Calibri"/>
                  <w:color w:val="000000"/>
                  <w:sz w:val="16"/>
                  <w:szCs w:val="16"/>
                </w:rPr>
                <w:t>0.178</w:t>
              </w:r>
            </w:ins>
          </w:p>
        </w:tc>
        <w:tc>
          <w:tcPr>
            <w:tcW w:w="457" w:type="dxa"/>
            <w:tcBorders>
              <w:right w:val="single" w:sz="4" w:space="0" w:color="auto"/>
            </w:tcBorders>
            <w:vAlign w:val="center"/>
            <w:tcPrChange w:id="15691" w:author="Στάθης Καπ" w:date="2023-03-09T07:09:00Z">
              <w:tcPr>
                <w:tcW w:w="457" w:type="dxa"/>
                <w:gridSpan w:val="2"/>
                <w:tcBorders>
                  <w:bottom w:val="single" w:sz="4" w:space="0" w:color="auto"/>
                  <w:right w:val="single" w:sz="4" w:space="0" w:color="auto"/>
                </w:tcBorders>
                <w:vAlign w:val="center"/>
              </w:tcPr>
            </w:tcPrChange>
          </w:tcPr>
          <w:p w14:paraId="06247841" w14:textId="7B5EAF87" w:rsidR="00494D04" w:rsidRPr="007E0F91" w:rsidRDefault="00494D04" w:rsidP="00494D04">
            <w:pPr>
              <w:jc w:val="center"/>
              <w:rPr>
                <w:ins w:id="15692" w:author="Στάθης Καπ" w:date="2023-03-09T06:09:00Z"/>
                <w:sz w:val="16"/>
                <w:szCs w:val="16"/>
              </w:rPr>
            </w:pPr>
            <w:ins w:id="15693" w:author="Στάθης Καπ" w:date="2023-03-09T07:09:00Z">
              <w:r>
                <w:rPr>
                  <w:rFonts w:ascii="Calibri" w:hAnsi="Calibri" w:cs="Calibri"/>
                  <w:color w:val="000000"/>
                  <w:sz w:val="16"/>
                  <w:szCs w:val="16"/>
                </w:rPr>
                <w:t>7.77</w:t>
              </w:r>
            </w:ins>
          </w:p>
        </w:tc>
        <w:tc>
          <w:tcPr>
            <w:tcW w:w="453" w:type="dxa"/>
            <w:tcBorders>
              <w:left w:val="single" w:sz="4" w:space="0" w:color="auto"/>
            </w:tcBorders>
            <w:vAlign w:val="center"/>
            <w:tcPrChange w:id="15694" w:author="Στάθης Καπ" w:date="2023-03-09T07:09:00Z">
              <w:tcPr>
                <w:tcW w:w="453" w:type="dxa"/>
                <w:gridSpan w:val="2"/>
                <w:tcBorders>
                  <w:left w:val="single" w:sz="4" w:space="0" w:color="auto"/>
                  <w:bottom w:val="single" w:sz="4" w:space="0" w:color="auto"/>
                </w:tcBorders>
                <w:vAlign w:val="bottom"/>
              </w:tcPr>
            </w:tcPrChange>
          </w:tcPr>
          <w:p w14:paraId="4025FF33" w14:textId="386FAFEA" w:rsidR="00494D04" w:rsidRPr="007E0F91" w:rsidRDefault="00494D04" w:rsidP="00494D04">
            <w:pPr>
              <w:jc w:val="center"/>
              <w:rPr>
                <w:ins w:id="15695" w:author="Στάθης Καπ" w:date="2023-03-09T06:09:00Z"/>
                <w:sz w:val="16"/>
                <w:szCs w:val="16"/>
              </w:rPr>
            </w:pPr>
            <w:ins w:id="15696" w:author="Στάθης Καπ" w:date="2023-03-09T07:09:00Z">
              <w:r>
                <w:rPr>
                  <w:rFonts w:ascii="Calibri" w:hAnsi="Calibri" w:cs="Calibri"/>
                  <w:color w:val="000000"/>
                  <w:sz w:val="16"/>
                  <w:szCs w:val="16"/>
                </w:rPr>
                <w:t>235</w:t>
              </w:r>
            </w:ins>
          </w:p>
        </w:tc>
        <w:tc>
          <w:tcPr>
            <w:tcW w:w="454" w:type="dxa"/>
            <w:vAlign w:val="center"/>
            <w:tcPrChange w:id="15697" w:author="Στάθης Καπ" w:date="2023-03-09T07:09:00Z">
              <w:tcPr>
                <w:tcW w:w="454" w:type="dxa"/>
                <w:gridSpan w:val="2"/>
                <w:tcBorders>
                  <w:bottom w:val="single" w:sz="4" w:space="0" w:color="auto"/>
                </w:tcBorders>
                <w:vAlign w:val="center"/>
              </w:tcPr>
            </w:tcPrChange>
          </w:tcPr>
          <w:p w14:paraId="0CBC1A1A" w14:textId="6A606017" w:rsidR="00494D04" w:rsidRPr="007E0F91" w:rsidRDefault="00494D04" w:rsidP="00494D04">
            <w:pPr>
              <w:jc w:val="center"/>
              <w:rPr>
                <w:ins w:id="15698" w:author="Στάθης Καπ" w:date="2023-03-09T06:09:00Z"/>
                <w:sz w:val="16"/>
                <w:szCs w:val="16"/>
              </w:rPr>
            </w:pPr>
            <w:ins w:id="15699" w:author="Στάθης Καπ" w:date="2023-03-09T07:09:00Z">
              <w:r>
                <w:rPr>
                  <w:rFonts w:ascii="Calibri" w:hAnsi="Calibri" w:cs="Calibri"/>
                  <w:color w:val="000000"/>
                  <w:sz w:val="16"/>
                  <w:szCs w:val="16"/>
                </w:rPr>
                <w:t>9.27</w:t>
              </w:r>
            </w:ins>
          </w:p>
        </w:tc>
        <w:tc>
          <w:tcPr>
            <w:tcW w:w="454" w:type="dxa"/>
            <w:vAlign w:val="center"/>
            <w:tcPrChange w:id="15700" w:author="Στάθης Καπ" w:date="2023-03-09T07:09:00Z">
              <w:tcPr>
                <w:tcW w:w="454" w:type="dxa"/>
                <w:gridSpan w:val="2"/>
                <w:tcBorders>
                  <w:bottom w:val="single" w:sz="4" w:space="0" w:color="auto"/>
                </w:tcBorders>
                <w:vAlign w:val="bottom"/>
              </w:tcPr>
            </w:tcPrChange>
          </w:tcPr>
          <w:p w14:paraId="2742115E" w14:textId="2DE945BE" w:rsidR="00494D04" w:rsidRPr="007E0F91" w:rsidRDefault="00494D04" w:rsidP="00494D04">
            <w:pPr>
              <w:jc w:val="center"/>
              <w:rPr>
                <w:ins w:id="15701" w:author="Στάθης Καπ" w:date="2023-03-09T06:09:00Z"/>
                <w:sz w:val="16"/>
                <w:szCs w:val="16"/>
              </w:rPr>
            </w:pPr>
            <w:ins w:id="15702" w:author="Στάθης Καπ" w:date="2023-03-09T07:09:00Z">
              <w:r>
                <w:rPr>
                  <w:rFonts w:ascii="Calibri" w:hAnsi="Calibri" w:cs="Calibri"/>
                  <w:color w:val="000000"/>
                  <w:sz w:val="16"/>
                  <w:szCs w:val="16"/>
                </w:rPr>
                <w:t>0.167</w:t>
              </w:r>
            </w:ins>
          </w:p>
        </w:tc>
        <w:tc>
          <w:tcPr>
            <w:tcW w:w="454" w:type="dxa"/>
            <w:tcBorders>
              <w:right w:val="single" w:sz="4" w:space="0" w:color="auto"/>
            </w:tcBorders>
            <w:vAlign w:val="center"/>
            <w:tcPrChange w:id="15703" w:author="Στάθης Καπ" w:date="2023-03-09T07:09:00Z">
              <w:tcPr>
                <w:tcW w:w="454" w:type="dxa"/>
                <w:gridSpan w:val="2"/>
                <w:tcBorders>
                  <w:bottom w:val="single" w:sz="4" w:space="0" w:color="auto"/>
                  <w:right w:val="single" w:sz="4" w:space="0" w:color="auto"/>
                </w:tcBorders>
                <w:vAlign w:val="center"/>
              </w:tcPr>
            </w:tcPrChange>
          </w:tcPr>
          <w:p w14:paraId="2CA10649" w14:textId="69255ADE" w:rsidR="00494D04" w:rsidRPr="007E0F91" w:rsidRDefault="00494D04" w:rsidP="00494D04">
            <w:pPr>
              <w:jc w:val="center"/>
              <w:rPr>
                <w:ins w:id="15704" w:author="Στάθης Καπ" w:date="2023-03-09T06:09:00Z"/>
                <w:sz w:val="16"/>
                <w:szCs w:val="16"/>
              </w:rPr>
            </w:pPr>
            <w:ins w:id="15705" w:author="Στάθης Καπ" w:date="2023-03-09T07:09:00Z">
              <w:r>
                <w:rPr>
                  <w:rFonts w:ascii="Calibri" w:hAnsi="Calibri" w:cs="Calibri"/>
                  <w:color w:val="000000"/>
                  <w:sz w:val="16"/>
                  <w:szCs w:val="16"/>
                </w:rPr>
                <w:t>13.47</w:t>
              </w:r>
            </w:ins>
          </w:p>
        </w:tc>
        <w:tc>
          <w:tcPr>
            <w:tcW w:w="453" w:type="dxa"/>
            <w:tcBorders>
              <w:left w:val="single" w:sz="4" w:space="0" w:color="auto"/>
            </w:tcBorders>
            <w:vAlign w:val="center"/>
            <w:tcPrChange w:id="15706" w:author="Στάθης Καπ" w:date="2023-03-09T07:09:00Z">
              <w:tcPr>
                <w:tcW w:w="453" w:type="dxa"/>
                <w:gridSpan w:val="2"/>
                <w:tcBorders>
                  <w:left w:val="single" w:sz="4" w:space="0" w:color="auto"/>
                  <w:bottom w:val="single" w:sz="4" w:space="0" w:color="auto"/>
                </w:tcBorders>
                <w:vAlign w:val="bottom"/>
              </w:tcPr>
            </w:tcPrChange>
          </w:tcPr>
          <w:p w14:paraId="387AEEC5" w14:textId="20CB7B84" w:rsidR="00494D04" w:rsidRPr="007E0F91" w:rsidRDefault="00494D04" w:rsidP="00494D04">
            <w:pPr>
              <w:jc w:val="center"/>
              <w:rPr>
                <w:ins w:id="15707" w:author="Στάθης Καπ" w:date="2023-03-09T06:09:00Z"/>
                <w:sz w:val="16"/>
                <w:szCs w:val="16"/>
              </w:rPr>
            </w:pPr>
            <w:ins w:id="15708" w:author="Στάθης Καπ" w:date="2023-03-09T07:09:00Z">
              <w:r>
                <w:rPr>
                  <w:rFonts w:ascii="Calibri" w:hAnsi="Calibri" w:cs="Calibri"/>
                  <w:color w:val="000000"/>
                  <w:sz w:val="16"/>
                  <w:szCs w:val="16"/>
                </w:rPr>
                <w:t>200</w:t>
              </w:r>
            </w:ins>
          </w:p>
        </w:tc>
        <w:tc>
          <w:tcPr>
            <w:tcW w:w="454" w:type="dxa"/>
            <w:vAlign w:val="center"/>
            <w:tcPrChange w:id="15709" w:author="Στάθης Καπ" w:date="2023-03-09T07:09:00Z">
              <w:tcPr>
                <w:tcW w:w="454" w:type="dxa"/>
                <w:gridSpan w:val="2"/>
                <w:tcBorders>
                  <w:bottom w:val="single" w:sz="4" w:space="0" w:color="auto"/>
                </w:tcBorders>
                <w:vAlign w:val="center"/>
              </w:tcPr>
            </w:tcPrChange>
          </w:tcPr>
          <w:p w14:paraId="5F26C3A5" w14:textId="09C3CCD9" w:rsidR="00494D04" w:rsidRPr="007E0F91" w:rsidRDefault="00494D04" w:rsidP="00494D04">
            <w:pPr>
              <w:jc w:val="center"/>
              <w:rPr>
                <w:ins w:id="15710" w:author="Στάθης Καπ" w:date="2023-03-09T06:09:00Z"/>
                <w:sz w:val="16"/>
                <w:szCs w:val="16"/>
              </w:rPr>
            </w:pPr>
            <w:ins w:id="15711" w:author="Στάθης Καπ" w:date="2023-03-09T07:09:00Z">
              <w:r>
                <w:rPr>
                  <w:rFonts w:ascii="Calibri" w:hAnsi="Calibri" w:cs="Calibri"/>
                  <w:color w:val="000000"/>
                  <w:sz w:val="16"/>
                  <w:szCs w:val="16"/>
                </w:rPr>
                <w:t>22.78</w:t>
              </w:r>
            </w:ins>
          </w:p>
        </w:tc>
        <w:tc>
          <w:tcPr>
            <w:tcW w:w="454" w:type="dxa"/>
            <w:vAlign w:val="center"/>
            <w:tcPrChange w:id="15712" w:author="Στάθης Καπ" w:date="2023-03-09T07:09:00Z">
              <w:tcPr>
                <w:tcW w:w="454" w:type="dxa"/>
                <w:gridSpan w:val="2"/>
                <w:tcBorders>
                  <w:bottom w:val="single" w:sz="4" w:space="0" w:color="auto"/>
                </w:tcBorders>
                <w:vAlign w:val="bottom"/>
              </w:tcPr>
            </w:tcPrChange>
          </w:tcPr>
          <w:p w14:paraId="6D2C871A" w14:textId="1DB4464C" w:rsidR="00494D04" w:rsidRPr="007E0F91" w:rsidRDefault="00494D04" w:rsidP="00494D04">
            <w:pPr>
              <w:jc w:val="center"/>
              <w:rPr>
                <w:ins w:id="15713" w:author="Στάθης Καπ" w:date="2023-03-09T06:09:00Z"/>
                <w:sz w:val="16"/>
                <w:szCs w:val="16"/>
              </w:rPr>
            </w:pPr>
            <w:ins w:id="15714" w:author="Στάθης Καπ" w:date="2023-03-09T07:09:00Z">
              <w:r>
                <w:rPr>
                  <w:rFonts w:ascii="Calibri" w:hAnsi="Calibri" w:cs="Calibri"/>
                  <w:color w:val="000000"/>
                  <w:sz w:val="16"/>
                  <w:szCs w:val="16"/>
                </w:rPr>
                <w:t>0.345</w:t>
              </w:r>
            </w:ins>
          </w:p>
        </w:tc>
        <w:tc>
          <w:tcPr>
            <w:tcW w:w="461" w:type="dxa"/>
            <w:tcBorders>
              <w:right w:val="single" w:sz="4" w:space="0" w:color="auto"/>
            </w:tcBorders>
            <w:vAlign w:val="center"/>
            <w:tcPrChange w:id="15715" w:author="Στάθης Καπ" w:date="2023-03-09T07:09:00Z">
              <w:tcPr>
                <w:tcW w:w="461" w:type="dxa"/>
                <w:gridSpan w:val="2"/>
                <w:tcBorders>
                  <w:bottom w:val="single" w:sz="4" w:space="0" w:color="auto"/>
                  <w:right w:val="single" w:sz="4" w:space="0" w:color="auto"/>
                </w:tcBorders>
                <w:vAlign w:val="center"/>
              </w:tcPr>
            </w:tcPrChange>
          </w:tcPr>
          <w:p w14:paraId="6047DB71" w14:textId="27F982C4" w:rsidR="00494D04" w:rsidRPr="007E0F91" w:rsidRDefault="00494D04" w:rsidP="00494D04">
            <w:pPr>
              <w:jc w:val="center"/>
              <w:rPr>
                <w:ins w:id="15716" w:author="Στάθης Καπ" w:date="2023-03-09T06:09:00Z"/>
                <w:sz w:val="16"/>
                <w:szCs w:val="16"/>
              </w:rPr>
            </w:pPr>
            <w:ins w:id="15717" w:author="Στάθης Καπ" w:date="2023-03-09T07:09:00Z">
              <w:r>
                <w:rPr>
                  <w:rFonts w:ascii="Calibri" w:hAnsi="Calibri" w:cs="Calibri"/>
                  <w:color w:val="000000"/>
                  <w:sz w:val="16"/>
                  <w:szCs w:val="16"/>
                </w:rPr>
                <w:t>-78.76</w:t>
              </w:r>
            </w:ins>
          </w:p>
        </w:tc>
      </w:tr>
      <w:tr w:rsidR="00494D04" w14:paraId="228625F4"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718"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719" w:author="Στάθης Καπ" w:date="2023-03-09T06:09:00Z"/>
          <w:trPrChange w:id="15720"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721"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510EC139" w14:textId="60B6C4B9" w:rsidR="00494D04" w:rsidRPr="007E0F91" w:rsidRDefault="00494D04" w:rsidP="00494D04">
            <w:pPr>
              <w:jc w:val="center"/>
              <w:rPr>
                <w:ins w:id="15722" w:author="Στάθης Καπ" w:date="2023-03-09T06:09:00Z"/>
                <w:sz w:val="16"/>
                <w:szCs w:val="16"/>
              </w:rPr>
            </w:pPr>
            <w:ins w:id="15723" w:author="Στάθης Καπ" w:date="2023-03-09T06:09:00Z">
              <w:r w:rsidRPr="009861B1">
                <w:rPr>
                  <w:rFonts w:ascii="Calibri" w:hAnsi="Calibri" w:cs="Calibri"/>
                  <w:color w:val="000000"/>
                  <w:sz w:val="16"/>
                  <w:szCs w:val="16"/>
                </w:rPr>
                <w:t>r112</w:t>
              </w:r>
            </w:ins>
          </w:p>
        </w:tc>
        <w:tc>
          <w:tcPr>
            <w:tcW w:w="565" w:type="dxa"/>
            <w:tcBorders>
              <w:left w:val="single" w:sz="4" w:space="0" w:color="auto"/>
            </w:tcBorders>
            <w:vAlign w:val="center"/>
            <w:tcPrChange w:id="15724" w:author="Στάθης Καπ" w:date="2023-03-09T07:09:00Z">
              <w:tcPr>
                <w:tcW w:w="565" w:type="dxa"/>
                <w:gridSpan w:val="2"/>
                <w:tcBorders>
                  <w:left w:val="single" w:sz="4" w:space="0" w:color="auto"/>
                  <w:bottom w:val="single" w:sz="4" w:space="0" w:color="auto"/>
                </w:tcBorders>
              </w:tcPr>
            </w:tcPrChange>
          </w:tcPr>
          <w:p w14:paraId="3E1785E4" w14:textId="4EE27689" w:rsidR="00494D04" w:rsidRPr="007E0F91" w:rsidRDefault="00494D04" w:rsidP="00494D04">
            <w:pPr>
              <w:jc w:val="center"/>
              <w:rPr>
                <w:ins w:id="15725" w:author="Στάθης Καπ" w:date="2023-03-09T06:09:00Z"/>
                <w:sz w:val="16"/>
                <w:szCs w:val="16"/>
              </w:rPr>
            </w:pPr>
            <w:ins w:id="15726" w:author="Στάθης Καπ" w:date="2023-03-09T07:09:00Z">
              <w:r>
                <w:rPr>
                  <w:rFonts w:ascii="Calibri" w:hAnsi="Calibri" w:cs="Calibri"/>
                  <w:color w:val="000000"/>
                  <w:sz w:val="16"/>
                  <w:szCs w:val="16"/>
                </w:rPr>
                <w:t>298</w:t>
              </w:r>
            </w:ins>
          </w:p>
        </w:tc>
        <w:tc>
          <w:tcPr>
            <w:tcW w:w="679" w:type="dxa"/>
            <w:tcBorders>
              <w:right w:val="single" w:sz="4" w:space="0" w:color="auto"/>
            </w:tcBorders>
            <w:vAlign w:val="center"/>
            <w:tcPrChange w:id="15727" w:author="Στάθης Καπ" w:date="2023-03-09T07:09:00Z">
              <w:tcPr>
                <w:tcW w:w="679" w:type="dxa"/>
                <w:gridSpan w:val="2"/>
                <w:tcBorders>
                  <w:bottom w:val="single" w:sz="4" w:space="0" w:color="auto"/>
                  <w:right w:val="single" w:sz="4" w:space="0" w:color="auto"/>
                </w:tcBorders>
              </w:tcPr>
            </w:tcPrChange>
          </w:tcPr>
          <w:p w14:paraId="27786208" w14:textId="17DBBB39" w:rsidR="00494D04" w:rsidRPr="007E0F91" w:rsidRDefault="00494D04" w:rsidP="00494D04">
            <w:pPr>
              <w:jc w:val="center"/>
              <w:rPr>
                <w:ins w:id="15728" w:author="Στάθης Καπ" w:date="2023-03-09T06:09:00Z"/>
                <w:sz w:val="16"/>
                <w:szCs w:val="16"/>
              </w:rPr>
            </w:pPr>
            <w:ins w:id="15729" w:author="Στάθης Καπ" w:date="2023-03-09T07:09:00Z">
              <w:r>
                <w:rPr>
                  <w:rFonts w:ascii="Calibri" w:hAnsi="Calibri" w:cs="Calibri"/>
                  <w:color w:val="000000"/>
                  <w:sz w:val="16"/>
                  <w:szCs w:val="16"/>
                </w:rPr>
                <w:t>295</w:t>
              </w:r>
            </w:ins>
          </w:p>
        </w:tc>
        <w:tc>
          <w:tcPr>
            <w:tcW w:w="453" w:type="dxa"/>
            <w:tcBorders>
              <w:left w:val="single" w:sz="4" w:space="0" w:color="auto"/>
            </w:tcBorders>
            <w:vAlign w:val="center"/>
            <w:tcPrChange w:id="15730" w:author="Στάθης Καπ" w:date="2023-03-09T07:09:00Z">
              <w:tcPr>
                <w:tcW w:w="453" w:type="dxa"/>
                <w:gridSpan w:val="2"/>
                <w:tcBorders>
                  <w:left w:val="single" w:sz="4" w:space="0" w:color="auto"/>
                  <w:bottom w:val="single" w:sz="4" w:space="0" w:color="auto"/>
                </w:tcBorders>
                <w:vAlign w:val="bottom"/>
              </w:tcPr>
            </w:tcPrChange>
          </w:tcPr>
          <w:p w14:paraId="50559D74" w14:textId="143DA29C" w:rsidR="00494D04" w:rsidRPr="007E0F91" w:rsidRDefault="00494D04" w:rsidP="00494D04">
            <w:pPr>
              <w:jc w:val="center"/>
              <w:rPr>
                <w:ins w:id="15731" w:author="Στάθης Καπ" w:date="2023-03-09T06:09:00Z"/>
                <w:sz w:val="16"/>
                <w:szCs w:val="16"/>
              </w:rPr>
            </w:pPr>
            <w:ins w:id="15732" w:author="Στάθης Καπ" w:date="2023-03-09T07:09:00Z">
              <w:r>
                <w:rPr>
                  <w:rFonts w:ascii="Calibri" w:hAnsi="Calibri" w:cs="Calibri"/>
                  <w:color w:val="000000"/>
                  <w:sz w:val="16"/>
                  <w:szCs w:val="16"/>
                </w:rPr>
                <w:t>274</w:t>
              </w:r>
            </w:ins>
          </w:p>
        </w:tc>
        <w:tc>
          <w:tcPr>
            <w:tcW w:w="708" w:type="dxa"/>
            <w:vAlign w:val="center"/>
            <w:tcPrChange w:id="15733" w:author="Στάθης Καπ" w:date="2023-03-09T07:09:00Z">
              <w:tcPr>
                <w:tcW w:w="708" w:type="dxa"/>
                <w:gridSpan w:val="2"/>
                <w:tcBorders>
                  <w:bottom w:val="single" w:sz="4" w:space="0" w:color="auto"/>
                </w:tcBorders>
                <w:vAlign w:val="center"/>
              </w:tcPr>
            </w:tcPrChange>
          </w:tcPr>
          <w:p w14:paraId="7F864F17" w14:textId="15A83388" w:rsidR="00494D04" w:rsidRPr="007E0F91" w:rsidRDefault="00494D04" w:rsidP="00494D04">
            <w:pPr>
              <w:jc w:val="center"/>
              <w:rPr>
                <w:ins w:id="15734" w:author="Στάθης Καπ" w:date="2023-03-09T06:09:00Z"/>
                <w:sz w:val="16"/>
                <w:szCs w:val="16"/>
              </w:rPr>
            </w:pPr>
            <w:ins w:id="15735" w:author="Στάθης Καπ" w:date="2023-03-09T07:09:00Z">
              <w:r>
                <w:rPr>
                  <w:rFonts w:ascii="Calibri" w:hAnsi="Calibri" w:cs="Calibri"/>
                  <w:color w:val="000000"/>
                  <w:sz w:val="16"/>
                  <w:szCs w:val="16"/>
                </w:rPr>
                <w:t>8.05</w:t>
              </w:r>
            </w:ins>
          </w:p>
        </w:tc>
        <w:tc>
          <w:tcPr>
            <w:tcW w:w="652" w:type="dxa"/>
            <w:tcBorders>
              <w:right w:val="single" w:sz="4" w:space="0" w:color="auto"/>
            </w:tcBorders>
            <w:vAlign w:val="center"/>
            <w:tcPrChange w:id="15736" w:author="Στάθης Καπ" w:date="2023-03-09T07:09:00Z">
              <w:tcPr>
                <w:tcW w:w="652" w:type="dxa"/>
                <w:gridSpan w:val="2"/>
                <w:tcBorders>
                  <w:bottom w:val="single" w:sz="4" w:space="0" w:color="auto"/>
                  <w:right w:val="single" w:sz="4" w:space="0" w:color="auto"/>
                </w:tcBorders>
                <w:vAlign w:val="bottom"/>
              </w:tcPr>
            </w:tcPrChange>
          </w:tcPr>
          <w:p w14:paraId="5E953165" w14:textId="1B26FBAC" w:rsidR="00494D04" w:rsidRPr="007E0F91" w:rsidRDefault="00494D04" w:rsidP="00494D04">
            <w:pPr>
              <w:jc w:val="center"/>
              <w:rPr>
                <w:ins w:id="15737" w:author="Στάθης Καπ" w:date="2023-03-09T06:09:00Z"/>
                <w:sz w:val="16"/>
                <w:szCs w:val="16"/>
              </w:rPr>
            </w:pPr>
            <w:ins w:id="15738" w:author="Στάθης Καπ" w:date="2023-03-09T07:09:00Z">
              <w:r>
                <w:rPr>
                  <w:rFonts w:ascii="Calibri" w:hAnsi="Calibri" w:cs="Calibri"/>
                  <w:color w:val="000000"/>
                  <w:sz w:val="16"/>
                  <w:szCs w:val="16"/>
                </w:rPr>
                <w:t>0.212</w:t>
              </w:r>
            </w:ins>
          </w:p>
        </w:tc>
        <w:tc>
          <w:tcPr>
            <w:tcW w:w="453" w:type="dxa"/>
            <w:tcBorders>
              <w:left w:val="single" w:sz="4" w:space="0" w:color="auto"/>
            </w:tcBorders>
            <w:vAlign w:val="center"/>
            <w:tcPrChange w:id="15739" w:author="Στάθης Καπ" w:date="2023-03-09T07:09:00Z">
              <w:tcPr>
                <w:tcW w:w="453" w:type="dxa"/>
                <w:gridSpan w:val="2"/>
                <w:tcBorders>
                  <w:left w:val="single" w:sz="4" w:space="0" w:color="auto"/>
                  <w:bottom w:val="single" w:sz="4" w:space="0" w:color="auto"/>
                </w:tcBorders>
                <w:vAlign w:val="bottom"/>
              </w:tcPr>
            </w:tcPrChange>
          </w:tcPr>
          <w:p w14:paraId="1C94DC44" w14:textId="0E6D1BA0" w:rsidR="00494D04" w:rsidRPr="007E0F91" w:rsidRDefault="00494D04" w:rsidP="00494D04">
            <w:pPr>
              <w:jc w:val="center"/>
              <w:rPr>
                <w:ins w:id="15740" w:author="Στάθης Καπ" w:date="2023-03-09T06:09:00Z"/>
                <w:sz w:val="16"/>
                <w:szCs w:val="16"/>
              </w:rPr>
            </w:pPr>
            <w:ins w:id="15741" w:author="Στάθης Καπ" w:date="2023-03-09T07:09:00Z">
              <w:r>
                <w:rPr>
                  <w:rFonts w:ascii="Calibri" w:hAnsi="Calibri" w:cs="Calibri"/>
                  <w:color w:val="000000"/>
                  <w:sz w:val="16"/>
                  <w:szCs w:val="16"/>
                </w:rPr>
                <w:t>269</w:t>
              </w:r>
            </w:ins>
          </w:p>
        </w:tc>
        <w:tc>
          <w:tcPr>
            <w:tcW w:w="454" w:type="dxa"/>
            <w:vAlign w:val="center"/>
            <w:tcPrChange w:id="15742" w:author="Στάθης Καπ" w:date="2023-03-09T07:09:00Z">
              <w:tcPr>
                <w:tcW w:w="454" w:type="dxa"/>
                <w:gridSpan w:val="2"/>
                <w:tcBorders>
                  <w:bottom w:val="single" w:sz="4" w:space="0" w:color="auto"/>
                </w:tcBorders>
                <w:vAlign w:val="center"/>
              </w:tcPr>
            </w:tcPrChange>
          </w:tcPr>
          <w:p w14:paraId="15D2D7C0" w14:textId="6FFA2364" w:rsidR="00494D04" w:rsidRPr="007E0F91" w:rsidRDefault="00494D04" w:rsidP="00494D04">
            <w:pPr>
              <w:jc w:val="center"/>
              <w:rPr>
                <w:ins w:id="15743" w:author="Στάθης Καπ" w:date="2023-03-09T06:09:00Z"/>
                <w:sz w:val="16"/>
                <w:szCs w:val="16"/>
              </w:rPr>
            </w:pPr>
            <w:ins w:id="15744" w:author="Στάθης Καπ" w:date="2023-03-09T07:09:00Z">
              <w:r>
                <w:rPr>
                  <w:rFonts w:ascii="Calibri" w:hAnsi="Calibri" w:cs="Calibri"/>
                  <w:color w:val="000000"/>
                  <w:sz w:val="16"/>
                  <w:szCs w:val="16"/>
                </w:rPr>
                <w:t>1.82</w:t>
              </w:r>
            </w:ins>
          </w:p>
        </w:tc>
        <w:tc>
          <w:tcPr>
            <w:tcW w:w="454" w:type="dxa"/>
            <w:vAlign w:val="center"/>
            <w:tcPrChange w:id="15745" w:author="Στάθης Καπ" w:date="2023-03-09T07:09:00Z">
              <w:tcPr>
                <w:tcW w:w="454" w:type="dxa"/>
                <w:gridSpan w:val="2"/>
                <w:tcBorders>
                  <w:bottom w:val="single" w:sz="4" w:space="0" w:color="auto"/>
                </w:tcBorders>
                <w:vAlign w:val="bottom"/>
              </w:tcPr>
            </w:tcPrChange>
          </w:tcPr>
          <w:p w14:paraId="54AB9952" w14:textId="4B2D70FD" w:rsidR="00494D04" w:rsidRPr="007E0F91" w:rsidRDefault="00494D04" w:rsidP="00494D04">
            <w:pPr>
              <w:jc w:val="center"/>
              <w:rPr>
                <w:ins w:id="15746" w:author="Στάθης Καπ" w:date="2023-03-09T06:09:00Z"/>
                <w:sz w:val="16"/>
                <w:szCs w:val="16"/>
              </w:rPr>
            </w:pPr>
            <w:ins w:id="15747" w:author="Στάθης Καπ" w:date="2023-03-09T07:09:00Z">
              <w:r>
                <w:rPr>
                  <w:rFonts w:ascii="Calibri" w:hAnsi="Calibri" w:cs="Calibri"/>
                  <w:color w:val="000000"/>
                  <w:sz w:val="16"/>
                  <w:szCs w:val="16"/>
                </w:rPr>
                <w:t>0.163</w:t>
              </w:r>
            </w:ins>
          </w:p>
        </w:tc>
        <w:tc>
          <w:tcPr>
            <w:tcW w:w="457" w:type="dxa"/>
            <w:tcBorders>
              <w:right w:val="single" w:sz="4" w:space="0" w:color="auto"/>
            </w:tcBorders>
            <w:vAlign w:val="center"/>
            <w:tcPrChange w:id="15748" w:author="Στάθης Καπ" w:date="2023-03-09T07:09:00Z">
              <w:tcPr>
                <w:tcW w:w="457" w:type="dxa"/>
                <w:gridSpan w:val="2"/>
                <w:tcBorders>
                  <w:bottom w:val="single" w:sz="4" w:space="0" w:color="auto"/>
                  <w:right w:val="single" w:sz="4" w:space="0" w:color="auto"/>
                </w:tcBorders>
                <w:vAlign w:val="center"/>
              </w:tcPr>
            </w:tcPrChange>
          </w:tcPr>
          <w:p w14:paraId="5625BDF2" w14:textId="295468E3" w:rsidR="00494D04" w:rsidRPr="007E0F91" w:rsidRDefault="00494D04" w:rsidP="00494D04">
            <w:pPr>
              <w:jc w:val="center"/>
              <w:rPr>
                <w:ins w:id="15749" w:author="Στάθης Καπ" w:date="2023-03-09T06:09:00Z"/>
                <w:sz w:val="16"/>
                <w:szCs w:val="16"/>
              </w:rPr>
            </w:pPr>
            <w:ins w:id="15750" w:author="Στάθης Καπ" w:date="2023-03-09T07:09:00Z">
              <w:r>
                <w:rPr>
                  <w:rFonts w:ascii="Calibri" w:hAnsi="Calibri" w:cs="Calibri"/>
                  <w:color w:val="000000"/>
                  <w:sz w:val="16"/>
                  <w:szCs w:val="16"/>
                </w:rPr>
                <w:t>23.11</w:t>
              </w:r>
            </w:ins>
          </w:p>
        </w:tc>
        <w:tc>
          <w:tcPr>
            <w:tcW w:w="453" w:type="dxa"/>
            <w:tcBorders>
              <w:left w:val="single" w:sz="4" w:space="0" w:color="auto"/>
            </w:tcBorders>
            <w:vAlign w:val="center"/>
            <w:tcPrChange w:id="15751" w:author="Στάθης Καπ" w:date="2023-03-09T07:09:00Z">
              <w:tcPr>
                <w:tcW w:w="453" w:type="dxa"/>
                <w:gridSpan w:val="2"/>
                <w:tcBorders>
                  <w:left w:val="single" w:sz="4" w:space="0" w:color="auto"/>
                  <w:bottom w:val="single" w:sz="4" w:space="0" w:color="auto"/>
                </w:tcBorders>
                <w:vAlign w:val="bottom"/>
              </w:tcPr>
            </w:tcPrChange>
          </w:tcPr>
          <w:p w14:paraId="00F4E0FB" w14:textId="48F6347A" w:rsidR="00494D04" w:rsidRPr="007E0F91" w:rsidRDefault="00494D04" w:rsidP="00494D04">
            <w:pPr>
              <w:jc w:val="center"/>
              <w:rPr>
                <w:ins w:id="15752" w:author="Στάθης Καπ" w:date="2023-03-09T06:09:00Z"/>
                <w:sz w:val="16"/>
                <w:szCs w:val="16"/>
              </w:rPr>
            </w:pPr>
            <w:ins w:id="15753" w:author="Στάθης Καπ" w:date="2023-03-09T07:09:00Z">
              <w:r>
                <w:rPr>
                  <w:rFonts w:ascii="Calibri" w:hAnsi="Calibri" w:cs="Calibri"/>
                  <w:color w:val="000000"/>
                  <w:sz w:val="16"/>
                  <w:szCs w:val="16"/>
                </w:rPr>
                <w:t>244</w:t>
              </w:r>
            </w:ins>
          </w:p>
        </w:tc>
        <w:tc>
          <w:tcPr>
            <w:tcW w:w="454" w:type="dxa"/>
            <w:vAlign w:val="center"/>
            <w:tcPrChange w:id="15754" w:author="Στάθης Καπ" w:date="2023-03-09T07:09:00Z">
              <w:tcPr>
                <w:tcW w:w="454" w:type="dxa"/>
                <w:gridSpan w:val="2"/>
                <w:tcBorders>
                  <w:bottom w:val="single" w:sz="4" w:space="0" w:color="auto"/>
                </w:tcBorders>
                <w:vAlign w:val="center"/>
              </w:tcPr>
            </w:tcPrChange>
          </w:tcPr>
          <w:p w14:paraId="4D67BE85" w14:textId="6FBF11F1" w:rsidR="00494D04" w:rsidRPr="007E0F91" w:rsidRDefault="00494D04" w:rsidP="00494D04">
            <w:pPr>
              <w:jc w:val="center"/>
              <w:rPr>
                <w:ins w:id="15755" w:author="Στάθης Καπ" w:date="2023-03-09T06:09:00Z"/>
                <w:sz w:val="16"/>
                <w:szCs w:val="16"/>
              </w:rPr>
            </w:pPr>
            <w:ins w:id="15756" w:author="Στάθης Καπ" w:date="2023-03-09T07:09:00Z">
              <w:r>
                <w:rPr>
                  <w:rFonts w:ascii="Calibri" w:hAnsi="Calibri" w:cs="Calibri"/>
                  <w:color w:val="000000"/>
                  <w:sz w:val="16"/>
                  <w:szCs w:val="16"/>
                </w:rPr>
                <w:t>10.95</w:t>
              </w:r>
            </w:ins>
          </w:p>
        </w:tc>
        <w:tc>
          <w:tcPr>
            <w:tcW w:w="454" w:type="dxa"/>
            <w:vAlign w:val="center"/>
            <w:tcPrChange w:id="15757" w:author="Στάθης Καπ" w:date="2023-03-09T07:09:00Z">
              <w:tcPr>
                <w:tcW w:w="454" w:type="dxa"/>
                <w:gridSpan w:val="2"/>
                <w:tcBorders>
                  <w:bottom w:val="single" w:sz="4" w:space="0" w:color="auto"/>
                </w:tcBorders>
                <w:vAlign w:val="bottom"/>
              </w:tcPr>
            </w:tcPrChange>
          </w:tcPr>
          <w:p w14:paraId="2004DD25" w14:textId="3F1D7FAD" w:rsidR="00494D04" w:rsidRPr="007E0F91" w:rsidRDefault="00494D04" w:rsidP="00494D04">
            <w:pPr>
              <w:jc w:val="center"/>
              <w:rPr>
                <w:ins w:id="15758" w:author="Στάθης Καπ" w:date="2023-03-09T06:09:00Z"/>
                <w:sz w:val="16"/>
                <w:szCs w:val="16"/>
              </w:rPr>
            </w:pPr>
            <w:ins w:id="15759" w:author="Στάθης Καπ" w:date="2023-03-09T07:09:00Z">
              <w:r>
                <w:rPr>
                  <w:rFonts w:ascii="Calibri" w:hAnsi="Calibri" w:cs="Calibri"/>
                  <w:color w:val="000000"/>
                  <w:sz w:val="16"/>
                  <w:szCs w:val="16"/>
                </w:rPr>
                <w:t>0.192</w:t>
              </w:r>
            </w:ins>
          </w:p>
        </w:tc>
        <w:tc>
          <w:tcPr>
            <w:tcW w:w="454" w:type="dxa"/>
            <w:tcBorders>
              <w:right w:val="single" w:sz="4" w:space="0" w:color="auto"/>
            </w:tcBorders>
            <w:vAlign w:val="center"/>
            <w:tcPrChange w:id="15760" w:author="Στάθης Καπ" w:date="2023-03-09T07:09:00Z">
              <w:tcPr>
                <w:tcW w:w="454" w:type="dxa"/>
                <w:gridSpan w:val="2"/>
                <w:tcBorders>
                  <w:bottom w:val="single" w:sz="4" w:space="0" w:color="auto"/>
                  <w:right w:val="single" w:sz="4" w:space="0" w:color="auto"/>
                </w:tcBorders>
                <w:vAlign w:val="center"/>
              </w:tcPr>
            </w:tcPrChange>
          </w:tcPr>
          <w:p w14:paraId="75A497CD" w14:textId="69B7DA2D" w:rsidR="00494D04" w:rsidRPr="007E0F91" w:rsidRDefault="00494D04" w:rsidP="00494D04">
            <w:pPr>
              <w:jc w:val="center"/>
              <w:rPr>
                <w:ins w:id="15761" w:author="Στάθης Καπ" w:date="2023-03-09T06:09:00Z"/>
                <w:sz w:val="16"/>
                <w:szCs w:val="16"/>
              </w:rPr>
            </w:pPr>
            <w:ins w:id="15762" w:author="Στάθης Καπ" w:date="2023-03-09T07:09:00Z">
              <w:r>
                <w:rPr>
                  <w:rFonts w:ascii="Calibri" w:hAnsi="Calibri" w:cs="Calibri"/>
                  <w:color w:val="000000"/>
                  <w:sz w:val="16"/>
                  <w:szCs w:val="16"/>
                </w:rPr>
                <w:t>9.43</w:t>
              </w:r>
            </w:ins>
          </w:p>
        </w:tc>
        <w:tc>
          <w:tcPr>
            <w:tcW w:w="453" w:type="dxa"/>
            <w:tcBorders>
              <w:left w:val="single" w:sz="4" w:space="0" w:color="auto"/>
            </w:tcBorders>
            <w:vAlign w:val="center"/>
            <w:tcPrChange w:id="15763" w:author="Στάθης Καπ" w:date="2023-03-09T07:09:00Z">
              <w:tcPr>
                <w:tcW w:w="453" w:type="dxa"/>
                <w:gridSpan w:val="2"/>
                <w:tcBorders>
                  <w:left w:val="single" w:sz="4" w:space="0" w:color="auto"/>
                  <w:bottom w:val="single" w:sz="4" w:space="0" w:color="auto"/>
                </w:tcBorders>
                <w:vAlign w:val="bottom"/>
              </w:tcPr>
            </w:tcPrChange>
          </w:tcPr>
          <w:p w14:paraId="466078A0" w14:textId="3E2258B2" w:rsidR="00494D04" w:rsidRPr="007E0F91" w:rsidRDefault="00494D04" w:rsidP="00494D04">
            <w:pPr>
              <w:jc w:val="center"/>
              <w:rPr>
                <w:ins w:id="15764" w:author="Στάθης Καπ" w:date="2023-03-09T06:09:00Z"/>
                <w:sz w:val="16"/>
                <w:szCs w:val="16"/>
              </w:rPr>
            </w:pPr>
            <w:ins w:id="15765" w:author="Στάθης Καπ" w:date="2023-03-09T07:09:00Z">
              <w:r>
                <w:rPr>
                  <w:rFonts w:ascii="Calibri" w:hAnsi="Calibri" w:cs="Calibri"/>
                  <w:color w:val="000000"/>
                  <w:sz w:val="16"/>
                  <w:szCs w:val="16"/>
                </w:rPr>
                <w:t>243</w:t>
              </w:r>
            </w:ins>
          </w:p>
        </w:tc>
        <w:tc>
          <w:tcPr>
            <w:tcW w:w="454" w:type="dxa"/>
            <w:vAlign w:val="center"/>
            <w:tcPrChange w:id="15766" w:author="Στάθης Καπ" w:date="2023-03-09T07:09:00Z">
              <w:tcPr>
                <w:tcW w:w="454" w:type="dxa"/>
                <w:gridSpan w:val="2"/>
                <w:tcBorders>
                  <w:bottom w:val="single" w:sz="4" w:space="0" w:color="auto"/>
                </w:tcBorders>
                <w:vAlign w:val="center"/>
              </w:tcPr>
            </w:tcPrChange>
          </w:tcPr>
          <w:p w14:paraId="7E00745A" w14:textId="2071C201" w:rsidR="00494D04" w:rsidRPr="007E0F91" w:rsidRDefault="00494D04" w:rsidP="00494D04">
            <w:pPr>
              <w:jc w:val="center"/>
              <w:rPr>
                <w:ins w:id="15767" w:author="Στάθης Καπ" w:date="2023-03-09T06:09:00Z"/>
                <w:sz w:val="16"/>
                <w:szCs w:val="16"/>
              </w:rPr>
            </w:pPr>
            <w:ins w:id="15768" w:author="Στάθης Καπ" w:date="2023-03-09T07:09:00Z">
              <w:r>
                <w:rPr>
                  <w:rFonts w:ascii="Calibri" w:hAnsi="Calibri" w:cs="Calibri"/>
                  <w:color w:val="000000"/>
                  <w:sz w:val="16"/>
                  <w:szCs w:val="16"/>
                </w:rPr>
                <w:t>11.31</w:t>
              </w:r>
            </w:ins>
          </w:p>
        </w:tc>
        <w:tc>
          <w:tcPr>
            <w:tcW w:w="454" w:type="dxa"/>
            <w:vAlign w:val="center"/>
            <w:tcPrChange w:id="15769" w:author="Στάθης Καπ" w:date="2023-03-09T07:09:00Z">
              <w:tcPr>
                <w:tcW w:w="454" w:type="dxa"/>
                <w:gridSpan w:val="2"/>
                <w:tcBorders>
                  <w:bottom w:val="single" w:sz="4" w:space="0" w:color="auto"/>
                </w:tcBorders>
                <w:vAlign w:val="bottom"/>
              </w:tcPr>
            </w:tcPrChange>
          </w:tcPr>
          <w:p w14:paraId="727CA5EA" w14:textId="0F507A77" w:rsidR="00494D04" w:rsidRPr="007E0F91" w:rsidRDefault="00494D04" w:rsidP="00494D04">
            <w:pPr>
              <w:jc w:val="center"/>
              <w:rPr>
                <w:ins w:id="15770" w:author="Στάθης Καπ" w:date="2023-03-09T06:09:00Z"/>
                <w:sz w:val="16"/>
                <w:szCs w:val="16"/>
              </w:rPr>
            </w:pPr>
            <w:ins w:id="15771" w:author="Στάθης Καπ" w:date="2023-03-09T07:09:00Z">
              <w:r>
                <w:rPr>
                  <w:rFonts w:ascii="Calibri" w:hAnsi="Calibri" w:cs="Calibri"/>
                  <w:color w:val="000000"/>
                  <w:sz w:val="16"/>
                  <w:szCs w:val="16"/>
                </w:rPr>
                <w:t>0.178</w:t>
              </w:r>
            </w:ins>
          </w:p>
        </w:tc>
        <w:tc>
          <w:tcPr>
            <w:tcW w:w="461" w:type="dxa"/>
            <w:tcBorders>
              <w:right w:val="single" w:sz="4" w:space="0" w:color="auto"/>
            </w:tcBorders>
            <w:vAlign w:val="center"/>
            <w:tcPrChange w:id="15772" w:author="Στάθης Καπ" w:date="2023-03-09T07:09:00Z">
              <w:tcPr>
                <w:tcW w:w="461" w:type="dxa"/>
                <w:gridSpan w:val="2"/>
                <w:tcBorders>
                  <w:bottom w:val="single" w:sz="4" w:space="0" w:color="auto"/>
                  <w:right w:val="single" w:sz="4" w:space="0" w:color="auto"/>
                </w:tcBorders>
                <w:vAlign w:val="center"/>
              </w:tcPr>
            </w:tcPrChange>
          </w:tcPr>
          <w:p w14:paraId="32F600B6" w14:textId="1D76D5C3" w:rsidR="00494D04" w:rsidRPr="007E0F91" w:rsidRDefault="00494D04" w:rsidP="00494D04">
            <w:pPr>
              <w:jc w:val="center"/>
              <w:rPr>
                <w:ins w:id="15773" w:author="Στάθης Καπ" w:date="2023-03-09T06:09:00Z"/>
                <w:sz w:val="16"/>
                <w:szCs w:val="16"/>
              </w:rPr>
            </w:pPr>
            <w:ins w:id="15774" w:author="Στάθης Καπ" w:date="2023-03-09T07:09:00Z">
              <w:r>
                <w:rPr>
                  <w:rFonts w:ascii="Calibri" w:hAnsi="Calibri" w:cs="Calibri"/>
                  <w:color w:val="000000"/>
                  <w:sz w:val="16"/>
                  <w:szCs w:val="16"/>
                </w:rPr>
                <w:t>16.04</w:t>
              </w:r>
            </w:ins>
          </w:p>
        </w:tc>
      </w:tr>
      <w:tr w:rsidR="00494D04" w14:paraId="012E10A2"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775"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776" w:author="Στάθης Καπ" w:date="2023-03-09T06:09:00Z"/>
          <w:trPrChange w:id="15777"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778"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E9F144E" w14:textId="5EA5CEFD" w:rsidR="00494D04" w:rsidRPr="007E0F91" w:rsidRDefault="00494D04" w:rsidP="00494D04">
            <w:pPr>
              <w:jc w:val="center"/>
              <w:rPr>
                <w:ins w:id="15779" w:author="Στάθης Καπ" w:date="2023-03-09T06:09:00Z"/>
                <w:sz w:val="16"/>
                <w:szCs w:val="16"/>
              </w:rPr>
            </w:pPr>
            <w:ins w:id="15780" w:author="Στάθης Καπ" w:date="2023-03-09T06:09:00Z">
              <w:r w:rsidRPr="009861B1">
                <w:rPr>
                  <w:rFonts w:ascii="Calibri" w:hAnsi="Calibri" w:cs="Calibri"/>
                  <w:color w:val="000000"/>
                  <w:sz w:val="16"/>
                  <w:szCs w:val="16"/>
                </w:rPr>
                <w:t>r201</w:t>
              </w:r>
            </w:ins>
          </w:p>
        </w:tc>
        <w:tc>
          <w:tcPr>
            <w:tcW w:w="565" w:type="dxa"/>
            <w:tcBorders>
              <w:left w:val="single" w:sz="4" w:space="0" w:color="auto"/>
            </w:tcBorders>
            <w:vAlign w:val="center"/>
            <w:tcPrChange w:id="15781" w:author="Στάθης Καπ" w:date="2023-03-09T07:09:00Z">
              <w:tcPr>
                <w:tcW w:w="565" w:type="dxa"/>
                <w:gridSpan w:val="2"/>
                <w:tcBorders>
                  <w:left w:val="single" w:sz="4" w:space="0" w:color="auto"/>
                  <w:bottom w:val="single" w:sz="4" w:space="0" w:color="auto"/>
                </w:tcBorders>
              </w:tcPr>
            </w:tcPrChange>
          </w:tcPr>
          <w:p w14:paraId="67DAE780" w14:textId="7F819933" w:rsidR="00494D04" w:rsidRPr="007E0F91" w:rsidRDefault="00494D04" w:rsidP="00494D04">
            <w:pPr>
              <w:jc w:val="center"/>
              <w:rPr>
                <w:ins w:id="15782" w:author="Στάθης Καπ" w:date="2023-03-09T06:09:00Z"/>
                <w:sz w:val="16"/>
                <w:szCs w:val="16"/>
              </w:rPr>
            </w:pPr>
            <w:ins w:id="15783" w:author="Στάθης Καπ" w:date="2023-03-09T07:09:00Z">
              <w:r>
                <w:rPr>
                  <w:rFonts w:ascii="Calibri" w:hAnsi="Calibri" w:cs="Calibri"/>
                  <w:color w:val="000000"/>
                  <w:sz w:val="16"/>
                  <w:szCs w:val="16"/>
                </w:rPr>
                <w:t>797</w:t>
              </w:r>
            </w:ins>
          </w:p>
        </w:tc>
        <w:tc>
          <w:tcPr>
            <w:tcW w:w="679" w:type="dxa"/>
            <w:tcBorders>
              <w:right w:val="single" w:sz="4" w:space="0" w:color="auto"/>
            </w:tcBorders>
            <w:vAlign w:val="center"/>
            <w:tcPrChange w:id="15784" w:author="Στάθης Καπ" w:date="2023-03-09T07:09:00Z">
              <w:tcPr>
                <w:tcW w:w="679" w:type="dxa"/>
                <w:gridSpan w:val="2"/>
                <w:tcBorders>
                  <w:bottom w:val="single" w:sz="4" w:space="0" w:color="auto"/>
                  <w:right w:val="single" w:sz="4" w:space="0" w:color="auto"/>
                </w:tcBorders>
              </w:tcPr>
            </w:tcPrChange>
          </w:tcPr>
          <w:p w14:paraId="53EFFA62" w14:textId="7407090E" w:rsidR="00494D04" w:rsidRPr="007E0F91" w:rsidRDefault="00494D04" w:rsidP="00494D04">
            <w:pPr>
              <w:jc w:val="center"/>
              <w:rPr>
                <w:ins w:id="15785" w:author="Στάθης Καπ" w:date="2023-03-09T06:09:00Z"/>
                <w:sz w:val="16"/>
                <w:szCs w:val="16"/>
              </w:rPr>
            </w:pPr>
            <w:ins w:id="15786" w:author="Στάθης Καπ" w:date="2023-03-09T07:09:00Z">
              <w:r>
                <w:rPr>
                  <w:rFonts w:ascii="Calibri" w:hAnsi="Calibri" w:cs="Calibri"/>
                  <w:color w:val="000000"/>
                  <w:sz w:val="16"/>
                  <w:szCs w:val="16"/>
                </w:rPr>
                <w:t>788</w:t>
              </w:r>
            </w:ins>
          </w:p>
        </w:tc>
        <w:tc>
          <w:tcPr>
            <w:tcW w:w="453" w:type="dxa"/>
            <w:tcBorders>
              <w:left w:val="single" w:sz="4" w:space="0" w:color="auto"/>
            </w:tcBorders>
            <w:vAlign w:val="center"/>
            <w:tcPrChange w:id="15787" w:author="Στάθης Καπ" w:date="2023-03-09T07:09:00Z">
              <w:tcPr>
                <w:tcW w:w="453" w:type="dxa"/>
                <w:gridSpan w:val="2"/>
                <w:tcBorders>
                  <w:left w:val="single" w:sz="4" w:space="0" w:color="auto"/>
                  <w:bottom w:val="single" w:sz="4" w:space="0" w:color="auto"/>
                </w:tcBorders>
                <w:vAlign w:val="bottom"/>
              </w:tcPr>
            </w:tcPrChange>
          </w:tcPr>
          <w:p w14:paraId="3865561F" w14:textId="3063A3F9" w:rsidR="00494D04" w:rsidRPr="007E0F91" w:rsidRDefault="00494D04" w:rsidP="00494D04">
            <w:pPr>
              <w:jc w:val="center"/>
              <w:rPr>
                <w:ins w:id="15788" w:author="Στάθης Καπ" w:date="2023-03-09T06:09:00Z"/>
                <w:sz w:val="16"/>
                <w:szCs w:val="16"/>
              </w:rPr>
            </w:pPr>
            <w:ins w:id="15789" w:author="Στάθης Καπ" w:date="2023-03-09T07:09:00Z">
              <w:r>
                <w:rPr>
                  <w:rFonts w:ascii="Calibri" w:hAnsi="Calibri" w:cs="Calibri"/>
                  <w:color w:val="000000"/>
                  <w:sz w:val="16"/>
                  <w:szCs w:val="16"/>
                </w:rPr>
                <w:t>765</w:t>
              </w:r>
            </w:ins>
          </w:p>
        </w:tc>
        <w:tc>
          <w:tcPr>
            <w:tcW w:w="708" w:type="dxa"/>
            <w:vAlign w:val="center"/>
            <w:tcPrChange w:id="15790" w:author="Στάθης Καπ" w:date="2023-03-09T07:09:00Z">
              <w:tcPr>
                <w:tcW w:w="708" w:type="dxa"/>
                <w:gridSpan w:val="2"/>
                <w:tcBorders>
                  <w:bottom w:val="single" w:sz="4" w:space="0" w:color="auto"/>
                </w:tcBorders>
                <w:vAlign w:val="center"/>
              </w:tcPr>
            </w:tcPrChange>
          </w:tcPr>
          <w:p w14:paraId="22A5B8E8" w14:textId="15E0B7A9" w:rsidR="00494D04" w:rsidRPr="007E0F91" w:rsidRDefault="00494D04" w:rsidP="00494D04">
            <w:pPr>
              <w:jc w:val="center"/>
              <w:rPr>
                <w:ins w:id="15791" w:author="Στάθης Καπ" w:date="2023-03-09T06:09:00Z"/>
                <w:sz w:val="16"/>
                <w:szCs w:val="16"/>
              </w:rPr>
            </w:pPr>
            <w:ins w:id="15792" w:author="Στάθης Καπ" w:date="2023-03-09T07:09:00Z">
              <w:r>
                <w:rPr>
                  <w:rFonts w:ascii="Calibri" w:hAnsi="Calibri" w:cs="Calibri"/>
                  <w:color w:val="000000"/>
                  <w:sz w:val="16"/>
                  <w:szCs w:val="16"/>
                </w:rPr>
                <w:t>4.02</w:t>
              </w:r>
            </w:ins>
          </w:p>
        </w:tc>
        <w:tc>
          <w:tcPr>
            <w:tcW w:w="652" w:type="dxa"/>
            <w:tcBorders>
              <w:right w:val="single" w:sz="4" w:space="0" w:color="auto"/>
            </w:tcBorders>
            <w:vAlign w:val="center"/>
            <w:tcPrChange w:id="15793" w:author="Στάθης Καπ" w:date="2023-03-09T07:09:00Z">
              <w:tcPr>
                <w:tcW w:w="652" w:type="dxa"/>
                <w:gridSpan w:val="2"/>
                <w:tcBorders>
                  <w:bottom w:val="single" w:sz="4" w:space="0" w:color="auto"/>
                  <w:right w:val="single" w:sz="4" w:space="0" w:color="auto"/>
                </w:tcBorders>
                <w:vAlign w:val="bottom"/>
              </w:tcPr>
            </w:tcPrChange>
          </w:tcPr>
          <w:p w14:paraId="4AB3675C" w14:textId="3AA0D75B" w:rsidR="00494D04" w:rsidRPr="007E0F91" w:rsidRDefault="00494D04" w:rsidP="00494D04">
            <w:pPr>
              <w:jc w:val="center"/>
              <w:rPr>
                <w:ins w:id="15794" w:author="Στάθης Καπ" w:date="2023-03-09T06:09:00Z"/>
                <w:sz w:val="16"/>
                <w:szCs w:val="16"/>
              </w:rPr>
            </w:pPr>
            <w:ins w:id="15795" w:author="Στάθης Καπ" w:date="2023-03-09T07:09:00Z">
              <w:r>
                <w:rPr>
                  <w:rFonts w:ascii="Calibri" w:hAnsi="Calibri" w:cs="Calibri"/>
                  <w:color w:val="000000"/>
                  <w:sz w:val="16"/>
                  <w:szCs w:val="16"/>
                </w:rPr>
                <w:t>0.355</w:t>
              </w:r>
            </w:ins>
          </w:p>
        </w:tc>
        <w:tc>
          <w:tcPr>
            <w:tcW w:w="453" w:type="dxa"/>
            <w:tcBorders>
              <w:left w:val="single" w:sz="4" w:space="0" w:color="auto"/>
            </w:tcBorders>
            <w:vAlign w:val="center"/>
            <w:tcPrChange w:id="15796" w:author="Στάθης Καπ" w:date="2023-03-09T07:09:00Z">
              <w:tcPr>
                <w:tcW w:w="453" w:type="dxa"/>
                <w:gridSpan w:val="2"/>
                <w:tcBorders>
                  <w:left w:val="single" w:sz="4" w:space="0" w:color="auto"/>
                  <w:bottom w:val="single" w:sz="4" w:space="0" w:color="auto"/>
                </w:tcBorders>
                <w:vAlign w:val="bottom"/>
              </w:tcPr>
            </w:tcPrChange>
          </w:tcPr>
          <w:p w14:paraId="5F910E69" w14:textId="128AA09C" w:rsidR="00494D04" w:rsidRPr="007E0F91" w:rsidRDefault="00494D04" w:rsidP="00494D04">
            <w:pPr>
              <w:jc w:val="center"/>
              <w:rPr>
                <w:ins w:id="15797" w:author="Στάθης Καπ" w:date="2023-03-09T06:09:00Z"/>
                <w:sz w:val="16"/>
                <w:szCs w:val="16"/>
              </w:rPr>
            </w:pPr>
            <w:ins w:id="15798" w:author="Στάθης Καπ" w:date="2023-03-09T07:09:00Z">
              <w:r>
                <w:rPr>
                  <w:rFonts w:ascii="Calibri" w:hAnsi="Calibri" w:cs="Calibri"/>
                  <w:color w:val="000000"/>
                  <w:sz w:val="16"/>
                  <w:szCs w:val="16"/>
                </w:rPr>
                <w:t>736</w:t>
              </w:r>
            </w:ins>
          </w:p>
        </w:tc>
        <w:tc>
          <w:tcPr>
            <w:tcW w:w="454" w:type="dxa"/>
            <w:vAlign w:val="center"/>
            <w:tcPrChange w:id="15799" w:author="Στάθης Καπ" w:date="2023-03-09T07:09:00Z">
              <w:tcPr>
                <w:tcW w:w="454" w:type="dxa"/>
                <w:gridSpan w:val="2"/>
                <w:tcBorders>
                  <w:bottom w:val="single" w:sz="4" w:space="0" w:color="auto"/>
                </w:tcBorders>
                <w:vAlign w:val="center"/>
              </w:tcPr>
            </w:tcPrChange>
          </w:tcPr>
          <w:p w14:paraId="5AE2B1C0" w14:textId="1900A8C6" w:rsidR="00494D04" w:rsidRPr="007E0F91" w:rsidRDefault="00494D04" w:rsidP="00494D04">
            <w:pPr>
              <w:jc w:val="center"/>
              <w:rPr>
                <w:ins w:id="15800" w:author="Στάθης Καπ" w:date="2023-03-09T06:09:00Z"/>
                <w:sz w:val="16"/>
                <w:szCs w:val="16"/>
              </w:rPr>
            </w:pPr>
            <w:ins w:id="15801" w:author="Στάθης Καπ" w:date="2023-03-09T07:09:00Z">
              <w:r>
                <w:rPr>
                  <w:rFonts w:ascii="Calibri" w:hAnsi="Calibri" w:cs="Calibri"/>
                  <w:color w:val="000000"/>
                  <w:sz w:val="16"/>
                  <w:szCs w:val="16"/>
                </w:rPr>
                <w:t>3.79</w:t>
              </w:r>
            </w:ins>
          </w:p>
        </w:tc>
        <w:tc>
          <w:tcPr>
            <w:tcW w:w="454" w:type="dxa"/>
            <w:vAlign w:val="center"/>
            <w:tcPrChange w:id="15802" w:author="Στάθης Καπ" w:date="2023-03-09T07:09:00Z">
              <w:tcPr>
                <w:tcW w:w="454" w:type="dxa"/>
                <w:gridSpan w:val="2"/>
                <w:tcBorders>
                  <w:bottom w:val="single" w:sz="4" w:space="0" w:color="auto"/>
                </w:tcBorders>
                <w:vAlign w:val="bottom"/>
              </w:tcPr>
            </w:tcPrChange>
          </w:tcPr>
          <w:p w14:paraId="45CA0A43" w14:textId="3982CE51" w:rsidR="00494D04" w:rsidRPr="007E0F91" w:rsidRDefault="00494D04" w:rsidP="00494D04">
            <w:pPr>
              <w:jc w:val="center"/>
              <w:rPr>
                <w:ins w:id="15803" w:author="Στάθης Καπ" w:date="2023-03-09T06:09:00Z"/>
                <w:sz w:val="16"/>
                <w:szCs w:val="16"/>
              </w:rPr>
            </w:pPr>
            <w:ins w:id="15804" w:author="Στάθης Καπ" w:date="2023-03-09T07:09:00Z">
              <w:r>
                <w:rPr>
                  <w:rFonts w:ascii="Calibri" w:hAnsi="Calibri" w:cs="Calibri"/>
                  <w:color w:val="000000"/>
                  <w:sz w:val="16"/>
                  <w:szCs w:val="16"/>
                </w:rPr>
                <w:t>0.199</w:t>
              </w:r>
            </w:ins>
          </w:p>
        </w:tc>
        <w:tc>
          <w:tcPr>
            <w:tcW w:w="457" w:type="dxa"/>
            <w:tcBorders>
              <w:right w:val="single" w:sz="4" w:space="0" w:color="auto"/>
            </w:tcBorders>
            <w:vAlign w:val="center"/>
            <w:tcPrChange w:id="15805" w:author="Στάθης Καπ" w:date="2023-03-09T07:09:00Z">
              <w:tcPr>
                <w:tcW w:w="457" w:type="dxa"/>
                <w:gridSpan w:val="2"/>
                <w:tcBorders>
                  <w:bottom w:val="single" w:sz="4" w:space="0" w:color="auto"/>
                  <w:right w:val="single" w:sz="4" w:space="0" w:color="auto"/>
                </w:tcBorders>
                <w:vAlign w:val="center"/>
              </w:tcPr>
            </w:tcPrChange>
          </w:tcPr>
          <w:p w14:paraId="72F87B50" w14:textId="6A31C207" w:rsidR="00494D04" w:rsidRPr="007E0F91" w:rsidRDefault="00494D04" w:rsidP="00494D04">
            <w:pPr>
              <w:jc w:val="center"/>
              <w:rPr>
                <w:ins w:id="15806" w:author="Στάθης Καπ" w:date="2023-03-09T06:09:00Z"/>
                <w:sz w:val="16"/>
                <w:szCs w:val="16"/>
              </w:rPr>
            </w:pPr>
            <w:ins w:id="15807" w:author="Στάθης Καπ" w:date="2023-03-09T07:09:00Z">
              <w:r>
                <w:rPr>
                  <w:rFonts w:ascii="Calibri" w:hAnsi="Calibri" w:cs="Calibri"/>
                  <w:color w:val="000000"/>
                  <w:sz w:val="16"/>
                  <w:szCs w:val="16"/>
                </w:rPr>
                <w:t>43.94</w:t>
              </w:r>
            </w:ins>
          </w:p>
        </w:tc>
        <w:tc>
          <w:tcPr>
            <w:tcW w:w="453" w:type="dxa"/>
            <w:tcBorders>
              <w:left w:val="single" w:sz="4" w:space="0" w:color="auto"/>
            </w:tcBorders>
            <w:vAlign w:val="center"/>
            <w:tcPrChange w:id="15808" w:author="Στάθης Καπ" w:date="2023-03-09T07:09:00Z">
              <w:tcPr>
                <w:tcW w:w="453" w:type="dxa"/>
                <w:gridSpan w:val="2"/>
                <w:tcBorders>
                  <w:left w:val="single" w:sz="4" w:space="0" w:color="auto"/>
                  <w:bottom w:val="single" w:sz="4" w:space="0" w:color="auto"/>
                </w:tcBorders>
                <w:vAlign w:val="bottom"/>
              </w:tcPr>
            </w:tcPrChange>
          </w:tcPr>
          <w:p w14:paraId="419F9723" w14:textId="60657E69" w:rsidR="00494D04" w:rsidRPr="007E0F91" w:rsidRDefault="00494D04" w:rsidP="00494D04">
            <w:pPr>
              <w:jc w:val="center"/>
              <w:rPr>
                <w:ins w:id="15809" w:author="Στάθης Καπ" w:date="2023-03-09T06:09:00Z"/>
                <w:sz w:val="16"/>
                <w:szCs w:val="16"/>
              </w:rPr>
            </w:pPr>
            <w:ins w:id="15810" w:author="Στάθης Καπ" w:date="2023-03-09T07:09:00Z">
              <w:r>
                <w:rPr>
                  <w:rFonts w:ascii="Calibri" w:hAnsi="Calibri" w:cs="Calibri"/>
                  <w:color w:val="000000"/>
                  <w:sz w:val="16"/>
                  <w:szCs w:val="16"/>
                </w:rPr>
                <w:t>757</w:t>
              </w:r>
            </w:ins>
          </w:p>
        </w:tc>
        <w:tc>
          <w:tcPr>
            <w:tcW w:w="454" w:type="dxa"/>
            <w:vAlign w:val="center"/>
            <w:tcPrChange w:id="15811" w:author="Στάθης Καπ" w:date="2023-03-09T07:09:00Z">
              <w:tcPr>
                <w:tcW w:w="454" w:type="dxa"/>
                <w:gridSpan w:val="2"/>
                <w:tcBorders>
                  <w:bottom w:val="single" w:sz="4" w:space="0" w:color="auto"/>
                </w:tcBorders>
                <w:vAlign w:val="center"/>
              </w:tcPr>
            </w:tcPrChange>
          </w:tcPr>
          <w:p w14:paraId="2275E2EC" w14:textId="5500A658" w:rsidR="00494D04" w:rsidRPr="007E0F91" w:rsidRDefault="00494D04" w:rsidP="00494D04">
            <w:pPr>
              <w:jc w:val="center"/>
              <w:rPr>
                <w:ins w:id="15812" w:author="Στάθης Καπ" w:date="2023-03-09T06:09:00Z"/>
                <w:sz w:val="16"/>
                <w:szCs w:val="16"/>
              </w:rPr>
            </w:pPr>
            <w:ins w:id="15813" w:author="Στάθης Καπ" w:date="2023-03-09T07:09:00Z">
              <w:r>
                <w:rPr>
                  <w:rFonts w:ascii="Calibri" w:hAnsi="Calibri" w:cs="Calibri"/>
                  <w:color w:val="000000"/>
                  <w:sz w:val="16"/>
                  <w:szCs w:val="16"/>
                </w:rPr>
                <w:t>1.05</w:t>
              </w:r>
            </w:ins>
          </w:p>
        </w:tc>
        <w:tc>
          <w:tcPr>
            <w:tcW w:w="454" w:type="dxa"/>
            <w:vAlign w:val="center"/>
            <w:tcPrChange w:id="15814" w:author="Στάθης Καπ" w:date="2023-03-09T07:09:00Z">
              <w:tcPr>
                <w:tcW w:w="454" w:type="dxa"/>
                <w:gridSpan w:val="2"/>
                <w:tcBorders>
                  <w:bottom w:val="single" w:sz="4" w:space="0" w:color="auto"/>
                </w:tcBorders>
                <w:vAlign w:val="bottom"/>
              </w:tcPr>
            </w:tcPrChange>
          </w:tcPr>
          <w:p w14:paraId="1F8F3CF8" w14:textId="6407465C" w:rsidR="00494D04" w:rsidRPr="007E0F91" w:rsidRDefault="00494D04" w:rsidP="00494D04">
            <w:pPr>
              <w:jc w:val="center"/>
              <w:rPr>
                <w:ins w:id="15815" w:author="Στάθης Καπ" w:date="2023-03-09T06:09:00Z"/>
                <w:sz w:val="16"/>
                <w:szCs w:val="16"/>
              </w:rPr>
            </w:pPr>
            <w:ins w:id="15816" w:author="Στάθης Καπ" w:date="2023-03-09T07:09:00Z">
              <w:r>
                <w:rPr>
                  <w:rFonts w:ascii="Calibri" w:hAnsi="Calibri" w:cs="Calibri"/>
                  <w:color w:val="000000"/>
                  <w:sz w:val="16"/>
                  <w:szCs w:val="16"/>
                </w:rPr>
                <w:t>0.225</w:t>
              </w:r>
            </w:ins>
          </w:p>
        </w:tc>
        <w:tc>
          <w:tcPr>
            <w:tcW w:w="454" w:type="dxa"/>
            <w:tcBorders>
              <w:right w:val="single" w:sz="4" w:space="0" w:color="auto"/>
            </w:tcBorders>
            <w:vAlign w:val="center"/>
            <w:tcPrChange w:id="15817" w:author="Στάθης Καπ" w:date="2023-03-09T07:09:00Z">
              <w:tcPr>
                <w:tcW w:w="454" w:type="dxa"/>
                <w:gridSpan w:val="2"/>
                <w:tcBorders>
                  <w:bottom w:val="single" w:sz="4" w:space="0" w:color="auto"/>
                  <w:right w:val="single" w:sz="4" w:space="0" w:color="auto"/>
                </w:tcBorders>
                <w:vAlign w:val="center"/>
              </w:tcPr>
            </w:tcPrChange>
          </w:tcPr>
          <w:p w14:paraId="5522C9A3" w14:textId="062321AD" w:rsidR="00494D04" w:rsidRPr="007E0F91" w:rsidRDefault="00494D04" w:rsidP="00494D04">
            <w:pPr>
              <w:jc w:val="center"/>
              <w:rPr>
                <w:ins w:id="15818" w:author="Στάθης Καπ" w:date="2023-03-09T06:09:00Z"/>
                <w:sz w:val="16"/>
                <w:szCs w:val="16"/>
              </w:rPr>
            </w:pPr>
            <w:ins w:id="15819" w:author="Στάθης Καπ" w:date="2023-03-09T07:09:00Z">
              <w:r>
                <w:rPr>
                  <w:rFonts w:ascii="Calibri" w:hAnsi="Calibri" w:cs="Calibri"/>
                  <w:color w:val="000000"/>
                  <w:sz w:val="16"/>
                  <w:szCs w:val="16"/>
                </w:rPr>
                <w:t>36.62</w:t>
              </w:r>
            </w:ins>
          </w:p>
        </w:tc>
        <w:tc>
          <w:tcPr>
            <w:tcW w:w="453" w:type="dxa"/>
            <w:tcBorders>
              <w:left w:val="single" w:sz="4" w:space="0" w:color="auto"/>
            </w:tcBorders>
            <w:vAlign w:val="center"/>
            <w:tcPrChange w:id="15820" w:author="Στάθης Καπ" w:date="2023-03-09T07:09:00Z">
              <w:tcPr>
                <w:tcW w:w="453" w:type="dxa"/>
                <w:gridSpan w:val="2"/>
                <w:tcBorders>
                  <w:left w:val="single" w:sz="4" w:space="0" w:color="auto"/>
                  <w:bottom w:val="single" w:sz="4" w:space="0" w:color="auto"/>
                </w:tcBorders>
                <w:vAlign w:val="bottom"/>
              </w:tcPr>
            </w:tcPrChange>
          </w:tcPr>
          <w:p w14:paraId="329E605C" w14:textId="1155278A" w:rsidR="00494D04" w:rsidRPr="007E0F91" w:rsidRDefault="00494D04" w:rsidP="00494D04">
            <w:pPr>
              <w:jc w:val="center"/>
              <w:rPr>
                <w:ins w:id="15821" w:author="Στάθης Καπ" w:date="2023-03-09T06:09:00Z"/>
                <w:sz w:val="16"/>
                <w:szCs w:val="16"/>
              </w:rPr>
            </w:pPr>
            <w:ins w:id="15822" w:author="Στάθης Καπ" w:date="2023-03-09T07:09:00Z">
              <w:r>
                <w:rPr>
                  <w:rFonts w:ascii="Calibri" w:hAnsi="Calibri" w:cs="Calibri"/>
                  <w:color w:val="000000"/>
                  <w:sz w:val="16"/>
                  <w:szCs w:val="16"/>
                </w:rPr>
                <w:t>715</w:t>
              </w:r>
            </w:ins>
          </w:p>
        </w:tc>
        <w:tc>
          <w:tcPr>
            <w:tcW w:w="454" w:type="dxa"/>
            <w:vAlign w:val="center"/>
            <w:tcPrChange w:id="15823" w:author="Στάθης Καπ" w:date="2023-03-09T07:09:00Z">
              <w:tcPr>
                <w:tcW w:w="454" w:type="dxa"/>
                <w:gridSpan w:val="2"/>
                <w:tcBorders>
                  <w:bottom w:val="single" w:sz="4" w:space="0" w:color="auto"/>
                </w:tcBorders>
                <w:vAlign w:val="center"/>
              </w:tcPr>
            </w:tcPrChange>
          </w:tcPr>
          <w:p w14:paraId="00E383B7" w14:textId="7C5F9934" w:rsidR="00494D04" w:rsidRPr="007E0F91" w:rsidRDefault="00494D04" w:rsidP="00494D04">
            <w:pPr>
              <w:jc w:val="center"/>
              <w:rPr>
                <w:ins w:id="15824" w:author="Στάθης Καπ" w:date="2023-03-09T06:09:00Z"/>
                <w:sz w:val="16"/>
                <w:szCs w:val="16"/>
              </w:rPr>
            </w:pPr>
            <w:ins w:id="15825" w:author="Στάθης Καπ" w:date="2023-03-09T07:09:00Z">
              <w:r>
                <w:rPr>
                  <w:rFonts w:ascii="Calibri" w:hAnsi="Calibri" w:cs="Calibri"/>
                  <w:color w:val="000000"/>
                  <w:sz w:val="16"/>
                  <w:szCs w:val="16"/>
                </w:rPr>
                <w:t>6.54</w:t>
              </w:r>
            </w:ins>
          </w:p>
        </w:tc>
        <w:tc>
          <w:tcPr>
            <w:tcW w:w="454" w:type="dxa"/>
            <w:vAlign w:val="center"/>
            <w:tcPrChange w:id="15826" w:author="Στάθης Καπ" w:date="2023-03-09T07:09:00Z">
              <w:tcPr>
                <w:tcW w:w="454" w:type="dxa"/>
                <w:gridSpan w:val="2"/>
                <w:tcBorders>
                  <w:bottom w:val="single" w:sz="4" w:space="0" w:color="auto"/>
                </w:tcBorders>
                <w:vAlign w:val="bottom"/>
              </w:tcPr>
            </w:tcPrChange>
          </w:tcPr>
          <w:p w14:paraId="3340B23D" w14:textId="69D589B0" w:rsidR="00494D04" w:rsidRPr="007E0F91" w:rsidRDefault="00494D04" w:rsidP="00494D04">
            <w:pPr>
              <w:jc w:val="center"/>
              <w:rPr>
                <w:ins w:id="15827" w:author="Στάθης Καπ" w:date="2023-03-09T06:09:00Z"/>
                <w:sz w:val="16"/>
                <w:szCs w:val="16"/>
              </w:rPr>
            </w:pPr>
            <w:ins w:id="15828" w:author="Στάθης Καπ" w:date="2023-03-09T07:09:00Z">
              <w:r>
                <w:rPr>
                  <w:rFonts w:ascii="Calibri" w:hAnsi="Calibri" w:cs="Calibri"/>
                  <w:color w:val="000000"/>
                  <w:sz w:val="16"/>
                  <w:szCs w:val="16"/>
                </w:rPr>
                <w:t>0.226</w:t>
              </w:r>
            </w:ins>
          </w:p>
        </w:tc>
        <w:tc>
          <w:tcPr>
            <w:tcW w:w="461" w:type="dxa"/>
            <w:tcBorders>
              <w:right w:val="single" w:sz="4" w:space="0" w:color="auto"/>
            </w:tcBorders>
            <w:vAlign w:val="center"/>
            <w:tcPrChange w:id="15829" w:author="Στάθης Καπ" w:date="2023-03-09T07:09:00Z">
              <w:tcPr>
                <w:tcW w:w="461" w:type="dxa"/>
                <w:gridSpan w:val="2"/>
                <w:tcBorders>
                  <w:bottom w:val="single" w:sz="4" w:space="0" w:color="auto"/>
                  <w:right w:val="single" w:sz="4" w:space="0" w:color="auto"/>
                </w:tcBorders>
                <w:vAlign w:val="center"/>
              </w:tcPr>
            </w:tcPrChange>
          </w:tcPr>
          <w:p w14:paraId="54028ED3" w14:textId="40101302" w:rsidR="00494D04" w:rsidRPr="007E0F91" w:rsidRDefault="00494D04" w:rsidP="00494D04">
            <w:pPr>
              <w:jc w:val="center"/>
              <w:rPr>
                <w:ins w:id="15830" w:author="Στάθης Καπ" w:date="2023-03-09T06:09:00Z"/>
                <w:sz w:val="16"/>
                <w:szCs w:val="16"/>
              </w:rPr>
            </w:pPr>
            <w:ins w:id="15831" w:author="Στάθης Καπ" w:date="2023-03-09T07:09:00Z">
              <w:r>
                <w:rPr>
                  <w:rFonts w:ascii="Calibri" w:hAnsi="Calibri" w:cs="Calibri"/>
                  <w:color w:val="000000"/>
                  <w:sz w:val="16"/>
                  <w:szCs w:val="16"/>
                </w:rPr>
                <w:t>36.34</w:t>
              </w:r>
            </w:ins>
          </w:p>
        </w:tc>
      </w:tr>
      <w:tr w:rsidR="00494D04" w14:paraId="10CFB353"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832"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833" w:author="Στάθης Καπ" w:date="2023-03-09T06:09:00Z"/>
          <w:trPrChange w:id="15834"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835"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0E37EE6C" w14:textId="1A029B53" w:rsidR="00494D04" w:rsidRPr="007E0F91" w:rsidRDefault="00494D04" w:rsidP="00494D04">
            <w:pPr>
              <w:jc w:val="center"/>
              <w:rPr>
                <w:ins w:id="15836" w:author="Στάθης Καπ" w:date="2023-03-09T06:09:00Z"/>
                <w:sz w:val="16"/>
                <w:szCs w:val="16"/>
              </w:rPr>
            </w:pPr>
            <w:ins w:id="15837" w:author="Στάθης Καπ" w:date="2023-03-09T06:09:00Z">
              <w:r w:rsidRPr="009861B1">
                <w:rPr>
                  <w:rFonts w:ascii="Calibri" w:hAnsi="Calibri" w:cs="Calibri"/>
                  <w:color w:val="000000"/>
                  <w:sz w:val="16"/>
                  <w:szCs w:val="16"/>
                </w:rPr>
                <w:t>r202</w:t>
              </w:r>
            </w:ins>
          </w:p>
        </w:tc>
        <w:tc>
          <w:tcPr>
            <w:tcW w:w="565" w:type="dxa"/>
            <w:tcBorders>
              <w:left w:val="single" w:sz="4" w:space="0" w:color="auto"/>
            </w:tcBorders>
            <w:vAlign w:val="center"/>
            <w:tcPrChange w:id="15838" w:author="Στάθης Καπ" w:date="2023-03-09T07:09:00Z">
              <w:tcPr>
                <w:tcW w:w="565" w:type="dxa"/>
                <w:gridSpan w:val="2"/>
                <w:tcBorders>
                  <w:left w:val="single" w:sz="4" w:space="0" w:color="auto"/>
                  <w:bottom w:val="single" w:sz="4" w:space="0" w:color="auto"/>
                </w:tcBorders>
              </w:tcPr>
            </w:tcPrChange>
          </w:tcPr>
          <w:p w14:paraId="12C251D2" w14:textId="3939309A" w:rsidR="00494D04" w:rsidRPr="007E0F91" w:rsidRDefault="00494D04" w:rsidP="00494D04">
            <w:pPr>
              <w:jc w:val="center"/>
              <w:rPr>
                <w:ins w:id="15839" w:author="Στάθης Καπ" w:date="2023-03-09T06:09:00Z"/>
                <w:sz w:val="16"/>
                <w:szCs w:val="16"/>
              </w:rPr>
            </w:pPr>
            <w:ins w:id="15840" w:author="Στάθης Καπ" w:date="2023-03-09T07:09:00Z">
              <w:r>
                <w:rPr>
                  <w:rFonts w:ascii="Calibri" w:hAnsi="Calibri" w:cs="Calibri"/>
                  <w:color w:val="000000"/>
                  <w:sz w:val="16"/>
                  <w:szCs w:val="16"/>
                </w:rPr>
                <w:t>930</w:t>
              </w:r>
            </w:ins>
          </w:p>
        </w:tc>
        <w:tc>
          <w:tcPr>
            <w:tcW w:w="679" w:type="dxa"/>
            <w:tcBorders>
              <w:right w:val="single" w:sz="4" w:space="0" w:color="auto"/>
            </w:tcBorders>
            <w:vAlign w:val="center"/>
            <w:tcPrChange w:id="15841" w:author="Στάθης Καπ" w:date="2023-03-09T07:09:00Z">
              <w:tcPr>
                <w:tcW w:w="679" w:type="dxa"/>
                <w:gridSpan w:val="2"/>
                <w:tcBorders>
                  <w:bottom w:val="single" w:sz="4" w:space="0" w:color="auto"/>
                  <w:right w:val="single" w:sz="4" w:space="0" w:color="auto"/>
                </w:tcBorders>
              </w:tcPr>
            </w:tcPrChange>
          </w:tcPr>
          <w:p w14:paraId="43C99BB0" w14:textId="3EE885CB" w:rsidR="00494D04" w:rsidRPr="007E0F91" w:rsidRDefault="00494D04" w:rsidP="00494D04">
            <w:pPr>
              <w:jc w:val="center"/>
              <w:rPr>
                <w:ins w:id="15842" w:author="Στάθης Καπ" w:date="2023-03-09T06:09:00Z"/>
                <w:sz w:val="16"/>
                <w:szCs w:val="16"/>
              </w:rPr>
            </w:pPr>
            <w:ins w:id="15843" w:author="Στάθης Καπ" w:date="2023-03-09T07:09:00Z">
              <w:r>
                <w:rPr>
                  <w:rFonts w:ascii="Calibri" w:hAnsi="Calibri" w:cs="Calibri"/>
                  <w:color w:val="000000"/>
                  <w:sz w:val="16"/>
                  <w:szCs w:val="16"/>
                </w:rPr>
                <w:t>880</w:t>
              </w:r>
            </w:ins>
          </w:p>
        </w:tc>
        <w:tc>
          <w:tcPr>
            <w:tcW w:w="453" w:type="dxa"/>
            <w:tcBorders>
              <w:left w:val="single" w:sz="4" w:space="0" w:color="auto"/>
            </w:tcBorders>
            <w:vAlign w:val="center"/>
            <w:tcPrChange w:id="15844" w:author="Στάθης Καπ" w:date="2023-03-09T07:09:00Z">
              <w:tcPr>
                <w:tcW w:w="453" w:type="dxa"/>
                <w:gridSpan w:val="2"/>
                <w:tcBorders>
                  <w:left w:val="single" w:sz="4" w:space="0" w:color="auto"/>
                  <w:bottom w:val="single" w:sz="4" w:space="0" w:color="auto"/>
                </w:tcBorders>
                <w:vAlign w:val="bottom"/>
              </w:tcPr>
            </w:tcPrChange>
          </w:tcPr>
          <w:p w14:paraId="286683D5" w14:textId="2DAA4362" w:rsidR="00494D04" w:rsidRPr="007E0F91" w:rsidRDefault="00494D04" w:rsidP="00494D04">
            <w:pPr>
              <w:jc w:val="center"/>
              <w:rPr>
                <w:ins w:id="15845" w:author="Στάθης Καπ" w:date="2023-03-09T06:09:00Z"/>
                <w:sz w:val="16"/>
                <w:szCs w:val="16"/>
              </w:rPr>
            </w:pPr>
            <w:ins w:id="15846" w:author="Στάθης Καπ" w:date="2023-03-09T07:09:00Z">
              <w:r>
                <w:rPr>
                  <w:rFonts w:ascii="Calibri" w:hAnsi="Calibri" w:cs="Calibri"/>
                  <w:color w:val="000000"/>
                  <w:sz w:val="16"/>
                  <w:szCs w:val="16"/>
                </w:rPr>
                <w:t>855</w:t>
              </w:r>
            </w:ins>
          </w:p>
        </w:tc>
        <w:tc>
          <w:tcPr>
            <w:tcW w:w="708" w:type="dxa"/>
            <w:vAlign w:val="center"/>
            <w:tcPrChange w:id="15847" w:author="Στάθης Καπ" w:date="2023-03-09T07:09:00Z">
              <w:tcPr>
                <w:tcW w:w="708" w:type="dxa"/>
                <w:gridSpan w:val="2"/>
                <w:tcBorders>
                  <w:bottom w:val="single" w:sz="4" w:space="0" w:color="auto"/>
                </w:tcBorders>
                <w:vAlign w:val="center"/>
              </w:tcPr>
            </w:tcPrChange>
          </w:tcPr>
          <w:p w14:paraId="7FDC547F" w14:textId="153E24DD" w:rsidR="00494D04" w:rsidRPr="007E0F91" w:rsidRDefault="00494D04" w:rsidP="00494D04">
            <w:pPr>
              <w:jc w:val="center"/>
              <w:rPr>
                <w:ins w:id="15848" w:author="Στάθης Καπ" w:date="2023-03-09T06:09:00Z"/>
                <w:sz w:val="16"/>
                <w:szCs w:val="16"/>
              </w:rPr>
            </w:pPr>
            <w:ins w:id="15849" w:author="Στάθης Καπ" w:date="2023-03-09T07:09:00Z">
              <w:r>
                <w:rPr>
                  <w:rFonts w:ascii="Calibri" w:hAnsi="Calibri" w:cs="Calibri"/>
                  <w:color w:val="000000"/>
                  <w:sz w:val="16"/>
                  <w:szCs w:val="16"/>
                </w:rPr>
                <w:t>8.06</w:t>
              </w:r>
            </w:ins>
          </w:p>
        </w:tc>
        <w:tc>
          <w:tcPr>
            <w:tcW w:w="652" w:type="dxa"/>
            <w:tcBorders>
              <w:right w:val="single" w:sz="4" w:space="0" w:color="auto"/>
            </w:tcBorders>
            <w:vAlign w:val="center"/>
            <w:tcPrChange w:id="15850" w:author="Στάθης Καπ" w:date="2023-03-09T07:09:00Z">
              <w:tcPr>
                <w:tcW w:w="652" w:type="dxa"/>
                <w:gridSpan w:val="2"/>
                <w:tcBorders>
                  <w:bottom w:val="single" w:sz="4" w:space="0" w:color="auto"/>
                  <w:right w:val="single" w:sz="4" w:space="0" w:color="auto"/>
                </w:tcBorders>
                <w:vAlign w:val="bottom"/>
              </w:tcPr>
            </w:tcPrChange>
          </w:tcPr>
          <w:p w14:paraId="42A28F56" w14:textId="34AB9F10" w:rsidR="00494D04" w:rsidRPr="007E0F91" w:rsidRDefault="00494D04" w:rsidP="00494D04">
            <w:pPr>
              <w:jc w:val="center"/>
              <w:rPr>
                <w:ins w:id="15851" w:author="Στάθης Καπ" w:date="2023-03-09T06:09:00Z"/>
                <w:sz w:val="16"/>
                <w:szCs w:val="16"/>
              </w:rPr>
            </w:pPr>
            <w:ins w:id="15852" w:author="Στάθης Καπ" w:date="2023-03-09T07:09:00Z">
              <w:r>
                <w:rPr>
                  <w:rFonts w:ascii="Calibri" w:hAnsi="Calibri" w:cs="Calibri"/>
                  <w:color w:val="000000"/>
                  <w:sz w:val="16"/>
                  <w:szCs w:val="16"/>
                </w:rPr>
                <w:t>0.546</w:t>
              </w:r>
            </w:ins>
          </w:p>
        </w:tc>
        <w:tc>
          <w:tcPr>
            <w:tcW w:w="453" w:type="dxa"/>
            <w:tcBorders>
              <w:left w:val="single" w:sz="4" w:space="0" w:color="auto"/>
            </w:tcBorders>
            <w:vAlign w:val="center"/>
            <w:tcPrChange w:id="15853" w:author="Στάθης Καπ" w:date="2023-03-09T07:09:00Z">
              <w:tcPr>
                <w:tcW w:w="453" w:type="dxa"/>
                <w:gridSpan w:val="2"/>
                <w:tcBorders>
                  <w:left w:val="single" w:sz="4" w:space="0" w:color="auto"/>
                  <w:bottom w:val="single" w:sz="4" w:space="0" w:color="auto"/>
                </w:tcBorders>
                <w:vAlign w:val="bottom"/>
              </w:tcPr>
            </w:tcPrChange>
          </w:tcPr>
          <w:p w14:paraId="7161B22D" w14:textId="5F77FD04" w:rsidR="00494D04" w:rsidRPr="007E0F91" w:rsidRDefault="00494D04" w:rsidP="00494D04">
            <w:pPr>
              <w:jc w:val="center"/>
              <w:rPr>
                <w:ins w:id="15854" w:author="Στάθης Καπ" w:date="2023-03-09T06:09:00Z"/>
                <w:sz w:val="16"/>
                <w:szCs w:val="16"/>
              </w:rPr>
            </w:pPr>
            <w:ins w:id="15855" w:author="Στάθης Καπ" w:date="2023-03-09T07:09:00Z">
              <w:r>
                <w:rPr>
                  <w:rFonts w:ascii="Calibri" w:hAnsi="Calibri" w:cs="Calibri"/>
                  <w:color w:val="000000"/>
                  <w:sz w:val="16"/>
                  <w:szCs w:val="16"/>
                </w:rPr>
                <w:t>877</w:t>
              </w:r>
            </w:ins>
          </w:p>
        </w:tc>
        <w:tc>
          <w:tcPr>
            <w:tcW w:w="454" w:type="dxa"/>
            <w:vAlign w:val="center"/>
            <w:tcPrChange w:id="15856" w:author="Στάθης Καπ" w:date="2023-03-09T07:09:00Z">
              <w:tcPr>
                <w:tcW w:w="454" w:type="dxa"/>
                <w:gridSpan w:val="2"/>
                <w:tcBorders>
                  <w:bottom w:val="single" w:sz="4" w:space="0" w:color="auto"/>
                </w:tcBorders>
                <w:vAlign w:val="center"/>
              </w:tcPr>
            </w:tcPrChange>
          </w:tcPr>
          <w:p w14:paraId="4BFD63AE" w14:textId="3E8F5DF3" w:rsidR="00494D04" w:rsidRPr="007E0F91" w:rsidRDefault="00494D04" w:rsidP="00494D04">
            <w:pPr>
              <w:jc w:val="center"/>
              <w:rPr>
                <w:ins w:id="15857" w:author="Στάθης Καπ" w:date="2023-03-09T06:09:00Z"/>
                <w:sz w:val="16"/>
                <w:szCs w:val="16"/>
              </w:rPr>
            </w:pPr>
            <w:ins w:id="15858" w:author="Στάθης Καπ" w:date="2023-03-09T07:09:00Z">
              <w:r>
                <w:rPr>
                  <w:rFonts w:ascii="Calibri" w:hAnsi="Calibri" w:cs="Calibri"/>
                  <w:color w:val="000000"/>
                  <w:sz w:val="16"/>
                  <w:szCs w:val="16"/>
                </w:rPr>
                <w:t>-2.57</w:t>
              </w:r>
            </w:ins>
          </w:p>
        </w:tc>
        <w:tc>
          <w:tcPr>
            <w:tcW w:w="454" w:type="dxa"/>
            <w:vAlign w:val="center"/>
            <w:tcPrChange w:id="15859" w:author="Στάθης Καπ" w:date="2023-03-09T07:09:00Z">
              <w:tcPr>
                <w:tcW w:w="454" w:type="dxa"/>
                <w:gridSpan w:val="2"/>
                <w:tcBorders>
                  <w:bottom w:val="single" w:sz="4" w:space="0" w:color="auto"/>
                </w:tcBorders>
                <w:vAlign w:val="bottom"/>
              </w:tcPr>
            </w:tcPrChange>
          </w:tcPr>
          <w:p w14:paraId="52E5E373" w14:textId="24DACE7D" w:rsidR="00494D04" w:rsidRPr="007E0F91" w:rsidRDefault="00494D04" w:rsidP="00494D04">
            <w:pPr>
              <w:jc w:val="center"/>
              <w:rPr>
                <w:ins w:id="15860" w:author="Στάθης Καπ" w:date="2023-03-09T06:09:00Z"/>
                <w:sz w:val="16"/>
                <w:szCs w:val="16"/>
              </w:rPr>
            </w:pPr>
            <w:ins w:id="15861" w:author="Στάθης Καπ" w:date="2023-03-09T07:09:00Z">
              <w:r>
                <w:rPr>
                  <w:rFonts w:ascii="Calibri" w:hAnsi="Calibri" w:cs="Calibri"/>
                  <w:color w:val="000000"/>
                  <w:sz w:val="16"/>
                  <w:szCs w:val="16"/>
                </w:rPr>
                <w:t>0.465</w:t>
              </w:r>
            </w:ins>
          </w:p>
        </w:tc>
        <w:tc>
          <w:tcPr>
            <w:tcW w:w="457" w:type="dxa"/>
            <w:tcBorders>
              <w:right w:val="single" w:sz="4" w:space="0" w:color="auto"/>
            </w:tcBorders>
            <w:vAlign w:val="center"/>
            <w:tcPrChange w:id="15862" w:author="Στάθης Καπ" w:date="2023-03-09T07:09:00Z">
              <w:tcPr>
                <w:tcW w:w="457" w:type="dxa"/>
                <w:gridSpan w:val="2"/>
                <w:tcBorders>
                  <w:bottom w:val="single" w:sz="4" w:space="0" w:color="auto"/>
                  <w:right w:val="single" w:sz="4" w:space="0" w:color="auto"/>
                </w:tcBorders>
                <w:vAlign w:val="center"/>
              </w:tcPr>
            </w:tcPrChange>
          </w:tcPr>
          <w:p w14:paraId="5853996E" w14:textId="79304795" w:rsidR="00494D04" w:rsidRPr="007E0F91" w:rsidRDefault="00494D04" w:rsidP="00494D04">
            <w:pPr>
              <w:jc w:val="center"/>
              <w:rPr>
                <w:ins w:id="15863" w:author="Στάθης Καπ" w:date="2023-03-09T06:09:00Z"/>
                <w:sz w:val="16"/>
                <w:szCs w:val="16"/>
              </w:rPr>
            </w:pPr>
            <w:ins w:id="15864" w:author="Στάθης Καπ" w:date="2023-03-09T07:09:00Z">
              <w:r>
                <w:rPr>
                  <w:rFonts w:ascii="Calibri" w:hAnsi="Calibri" w:cs="Calibri"/>
                  <w:color w:val="000000"/>
                  <w:sz w:val="16"/>
                  <w:szCs w:val="16"/>
                </w:rPr>
                <w:t>14.84</w:t>
              </w:r>
            </w:ins>
          </w:p>
        </w:tc>
        <w:tc>
          <w:tcPr>
            <w:tcW w:w="453" w:type="dxa"/>
            <w:tcBorders>
              <w:left w:val="single" w:sz="4" w:space="0" w:color="auto"/>
            </w:tcBorders>
            <w:vAlign w:val="center"/>
            <w:tcPrChange w:id="15865" w:author="Στάθης Καπ" w:date="2023-03-09T07:09:00Z">
              <w:tcPr>
                <w:tcW w:w="453" w:type="dxa"/>
                <w:gridSpan w:val="2"/>
                <w:tcBorders>
                  <w:left w:val="single" w:sz="4" w:space="0" w:color="auto"/>
                  <w:bottom w:val="single" w:sz="4" w:space="0" w:color="auto"/>
                </w:tcBorders>
                <w:vAlign w:val="bottom"/>
              </w:tcPr>
            </w:tcPrChange>
          </w:tcPr>
          <w:p w14:paraId="1A31E4F5" w14:textId="75DA1E51" w:rsidR="00494D04" w:rsidRPr="007E0F91" w:rsidRDefault="00494D04" w:rsidP="00494D04">
            <w:pPr>
              <w:jc w:val="center"/>
              <w:rPr>
                <w:ins w:id="15866" w:author="Στάθης Καπ" w:date="2023-03-09T06:09:00Z"/>
                <w:sz w:val="16"/>
                <w:szCs w:val="16"/>
              </w:rPr>
            </w:pPr>
            <w:ins w:id="15867" w:author="Στάθης Καπ" w:date="2023-03-09T07:09:00Z">
              <w:r>
                <w:rPr>
                  <w:rFonts w:ascii="Calibri" w:hAnsi="Calibri" w:cs="Calibri"/>
                  <w:color w:val="000000"/>
                  <w:sz w:val="16"/>
                  <w:szCs w:val="16"/>
                </w:rPr>
                <w:t>792</w:t>
              </w:r>
            </w:ins>
          </w:p>
        </w:tc>
        <w:tc>
          <w:tcPr>
            <w:tcW w:w="454" w:type="dxa"/>
            <w:vAlign w:val="center"/>
            <w:tcPrChange w:id="15868" w:author="Στάθης Καπ" w:date="2023-03-09T07:09:00Z">
              <w:tcPr>
                <w:tcW w:w="454" w:type="dxa"/>
                <w:gridSpan w:val="2"/>
                <w:tcBorders>
                  <w:bottom w:val="single" w:sz="4" w:space="0" w:color="auto"/>
                </w:tcBorders>
                <w:vAlign w:val="center"/>
              </w:tcPr>
            </w:tcPrChange>
          </w:tcPr>
          <w:p w14:paraId="0729563C" w14:textId="1D7EFE3D" w:rsidR="00494D04" w:rsidRPr="007E0F91" w:rsidRDefault="00494D04" w:rsidP="00494D04">
            <w:pPr>
              <w:jc w:val="center"/>
              <w:rPr>
                <w:ins w:id="15869" w:author="Στάθης Καπ" w:date="2023-03-09T06:09:00Z"/>
                <w:sz w:val="16"/>
                <w:szCs w:val="16"/>
              </w:rPr>
            </w:pPr>
            <w:ins w:id="15870" w:author="Στάθης Καπ" w:date="2023-03-09T07:09:00Z">
              <w:r>
                <w:rPr>
                  <w:rFonts w:ascii="Calibri" w:hAnsi="Calibri" w:cs="Calibri"/>
                  <w:color w:val="000000"/>
                  <w:sz w:val="16"/>
                  <w:szCs w:val="16"/>
                </w:rPr>
                <w:t>7.37</w:t>
              </w:r>
            </w:ins>
          </w:p>
        </w:tc>
        <w:tc>
          <w:tcPr>
            <w:tcW w:w="454" w:type="dxa"/>
            <w:vAlign w:val="center"/>
            <w:tcPrChange w:id="15871" w:author="Στάθης Καπ" w:date="2023-03-09T07:09:00Z">
              <w:tcPr>
                <w:tcW w:w="454" w:type="dxa"/>
                <w:gridSpan w:val="2"/>
                <w:tcBorders>
                  <w:bottom w:val="single" w:sz="4" w:space="0" w:color="auto"/>
                </w:tcBorders>
                <w:vAlign w:val="bottom"/>
              </w:tcPr>
            </w:tcPrChange>
          </w:tcPr>
          <w:p w14:paraId="57DDFD5C" w14:textId="202ABA7F" w:rsidR="00494D04" w:rsidRPr="007E0F91" w:rsidRDefault="00494D04" w:rsidP="00494D04">
            <w:pPr>
              <w:jc w:val="center"/>
              <w:rPr>
                <w:ins w:id="15872" w:author="Στάθης Καπ" w:date="2023-03-09T06:09:00Z"/>
                <w:sz w:val="16"/>
                <w:szCs w:val="16"/>
              </w:rPr>
            </w:pPr>
            <w:ins w:id="15873" w:author="Στάθης Καπ" w:date="2023-03-09T07:09:00Z">
              <w:r>
                <w:rPr>
                  <w:rFonts w:ascii="Calibri" w:hAnsi="Calibri" w:cs="Calibri"/>
                  <w:color w:val="000000"/>
                  <w:sz w:val="16"/>
                  <w:szCs w:val="16"/>
                </w:rPr>
                <w:t>0.216</w:t>
              </w:r>
            </w:ins>
          </w:p>
        </w:tc>
        <w:tc>
          <w:tcPr>
            <w:tcW w:w="454" w:type="dxa"/>
            <w:tcBorders>
              <w:right w:val="single" w:sz="4" w:space="0" w:color="auto"/>
            </w:tcBorders>
            <w:vAlign w:val="center"/>
            <w:tcPrChange w:id="15874" w:author="Στάθης Καπ" w:date="2023-03-09T07:09:00Z">
              <w:tcPr>
                <w:tcW w:w="454" w:type="dxa"/>
                <w:gridSpan w:val="2"/>
                <w:tcBorders>
                  <w:bottom w:val="single" w:sz="4" w:space="0" w:color="auto"/>
                  <w:right w:val="single" w:sz="4" w:space="0" w:color="auto"/>
                </w:tcBorders>
                <w:vAlign w:val="center"/>
              </w:tcPr>
            </w:tcPrChange>
          </w:tcPr>
          <w:p w14:paraId="7A4D89C9" w14:textId="2241587B" w:rsidR="00494D04" w:rsidRPr="007E0F91" w:rsidRDefault="00494D04" w:rsidP="00494D04">
            <w:pPr>
              <w:jc w:val="center"/>
              <w:rPr>
                <w:ins w:id="15875" w:author="Στάθης Καπ" w:date="2023-03-09T06:09:00Z"/>
                <w:sz w:val="16"/>
                <w:szCs w:val="16"/>
              </w:rPr>
            </w:pPr>
            <w:ins w:id="15876" w:author="Στάθης Καπ" w:date="2023-03-09T07:09:00Z">
              <w:r>
                <w:rPr>
                  <w:rFonts w:ascii="Calibri" w:hAnsi="Calibri" w:cs="Calibri"/>
                  <w:color w:val="000000"/>
                  <w:sz w:val="16"/>
                  <w:szCs w:val="16"/>
                </w:rPr>
                <w:t>60.44</w:t>
              </w:r>
            </w:ins>
          </w:p>
        </w:tc>
        <w:tc>
          <w:tcPr>
            <w:tcW w:w="453" w:type="dxa"/>
            <w:tcBorders>
              <w:left w:val="single" w:sz="4" w:space="0" w:color="auto"/>
            </w:tcBorders>
            <w:vAlign w:val="center"/>
            <w:tcPrChange w:id="15877" w:author="Στάθης Καπ" w:date="2023-03-09T07:09:00Z">
              <w:tcPr>
                <w:tcW w:w="453" w:type="dxa"/>
                <w:gridSpan w:val="2"/>
                <w:tcBorders>
                  <w:left w:val="single" w:sz="4" w:space="0" w:color="auto"/>
                  <w:bottom w:val="single" w:sz="4" w:space="0" w:color="auto"/>
                </w:tcBorders>
                <w:vAlign w:val="bottom"/>
              </w:tcPr>
            </w:tcPrChange>
          </w:tcPr>
          <w:p w14:paraId="0BABDC48" w14:textId="606C604A" w:rsidR="00494D04" w:rsidRPr="007E0F91" w:rsidRDefault="00494D04" w:rsidP="00494D04">
            <w:pPr>
              <w:jc w:val="center"/>
              <w:rPr>
                <w:ins w:id="15878" w:author="Στάθης Καπ" w:date="2023-03-09T06:09:00Z"/>
                <w:sz w:val="16"/>
                <w:szCs w:val="16"/>
              </w:rPr>
            </w:pPr>
            <w:ins w:id="15879" w:author="Στάθης Καπ" w:date="2023-03-09T07:09:00Z">
              <w:r>
                <w:rPr>
                  <w:rFonts w:ascii="Calibri" w:hAnsi="Calibri" w:cs="Calibri"/>
                  <w:color w:val="000000"/>
                  <w:sz w:val="16"/>
                  <w:szCs w:val="16"/>
                </w:rPr>
                <w:t>844</w:t>
              </w:r>
            </w:ins>
          </w:p>
        </w:tc>
        <w:tc>
          <w:tcPr>
            <w:tcW w:w="454" w:type="dxa"/>
            <w:vAlign w:val="center"/>
            <w:tcPrChange w:id="15880" w:author="Στάθης Καπ" w:date="2023-03-09T07:09:00Z">
              <w:tcPr>
                <w:tcW w:w="454" w:type="dxa"/>
                <w:gridSpan w:val="2"/>
                <w:tcBorders>
                  <w:bottom w:val="single" w:sz="4" w:space="0" w:color="auto"/>
                </w:tcBorders>
                <w:vAlign w:val="center"/>
              </w:tcPr>
            </w:tcPrChange>
          </w:tcPr>
          <w:p w14:paraId="5B2E7E29" w14:textId="5918D360" w:rsidR="00494D04" w:rsidRPr="007E0F91" w:rsidRDefault="00494D04" w:rsidP="00494D04">
            <w:pPr>
              <w:jc w:val="center"/>
              <w:rPr>
                <w:ins w:id="15881" w:author="Στάθης Καπ" w:date="2023-03-09T06:09:00Z"/>
                <w:sz w:val="16"/>
                <w:szCs w:val="16"/>
              </w:rPr>
            </w:pPr>
            <w:ins w:id="15882" w:author="Στάθης Καπ" w:date="2023-03-09T07:09:00Z">
              <w:r>
                <w:rPr>
                  <w:rFonts w:ascii="Calibri" w:hAnsi="Calibri" w:cs="Calibri"/>
                  <w:color w:val="000000"/>
                  <w:sz w:val="16"/>
                  <w:szCs w:val="16"/>
                </w:rPr>
                <w:t>1.29</w:t>
              </w:r>
            </w:ins>
          </w:p>
        </w:tc>
        <w:tc>
          <w:tcPr>
            <w:tcW w:w="454" w:type="dxa"/>
            <w:vAlign w:val="center"/>
            <w:tcPrChange w:id="15883" w:author="Στάθης Καπ" w:date="2023-03-09T07:09:00Z">
              <w:tcPr>
                <w:tcW w:w="454" w:type="dxa"/>
                <w:gridSpan w:val="2"/>
                <w:tcBorders>
                  <w:bottom w:val="single" w:sz="4" w:space="0" w:color="auto"/>
                </w:tcBorders>
                <w:vAlign w:val="bottom"/>
              </w:tcPr>
            </w:tcPrChange>
          </w:tcPr>
          <w:p w14:paraId="21AADA17" w14:textId="389502FA" w:rsidR="00494D04" w:rsidRPr="007E0F91" w:rsidRDefault="00494D04" w:rsidP="00494D04">
            <w:pPr>
              <w:jc w:val="center"/>
              <w:rPr>
                <w:ins w:id="15884" w:author="Στάθης Καπ" w:date="2023-03-09T06:09:00Z"/>
                <w:sz w:val="16"/>
                <w:szCs w:val="16"/>
              </w:rPr>
            </w:pPr>
            <w:ins w:id="15885" w:author="Στάθης Καπ" w:date="2023-03-09T07:09:00Z">
              <w:r>
                <w:rPr>
                  <w:rFonts w:ascii="Calibri" w:hAnsi="Calibri" w:cs="Calibri"/>
                  <w:color w:val="000000"/>
                  <w:sz w:val="16"/>
                  <w:szCs w:val="16"/>
                </w:rPr>
                <w:t>0.204</w:t>
              </w:r>
            </w:ins>
          </w:p>
        </w:tc>
        <w:tc>
          <w:tcPr>
            <w:tcW w:w="461" w:type="dxa"/>
            <w:tcBorders>
              <w:right w:val="single" w:sz="4" w:space="0" w:color="auto"/>
            </w:tcBorders>
            <w:vAlign w:val="center"/>
            <w:tcPrChange w:id="15886" w:author="Στάθης Καπ" w:date="2023-03-09T07:09:00Z">
              <w:tcPr>
                <w:tcW w:w="461" w:type="dxa"/>
                <w:gridSpan w:val="2"/>
                <w:tcBorders>
                  <w:bottom w:val="single" w:sz="4" w:space="0" w:color="auto"/>
                  <w:right w:val="single" w:sz="4" w:space="0" w:color="auto"/>
                </w:tcBorders>
                <w:vAlign w:val="center"/>
              </w:tcPr>
            </w:tcPrChange>
          </w:tcPr>
          <w:p w14:paraId="327D6D1D" w14:textId="479FF022" w:rsidR="00494D04" w:rsidRPr="007E0F91" w:rsidRDefault="00494D04" w:rsidP="00494D04">
            <w:pPr>
              <w:jc w:val="center"/>
              <w:rPr>
                <w:ins w:id="15887" w:author="Στάθης Καπ" w:date="2023-03-09T06:09:00Z"/>
                <w:sz w:val="16"/>
                <w:szCs w:val="16"/>
              </w:rPr>
            </w:pPr>
            <w:ins w:id="15888" w:author="Στάθης Καπ" w:date="2023-03-09T07:09:00Z">
              <w:r>
                <w:rPr>
                  <w:rFonts w:ascii="Calibri" w:hAnsi="Calibri" w:cs="Calibri"/>
                  <w:color w:val="000000"/>
                  <w:sz w:val="16"/>
                  <w:szCs w:val="16"/>
                </w:rPr>
                <w:t>62.64</w:t>
              </w:r>
            </w:ins>
          </w:p>
        </w:tc>
      </w:tr>
      <w:tr w:rsidR="00494D04" w14:paraId="5F54543E"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889"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890" w:author="Στάθης Καπ" w:date="2023-03-09T06:09:00Z"/>
          <w:trPrChange w:id="15891"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892"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4774B0EF" w14:textId="710D89B4" w:rsidR="00494D04" w:rsidRPr="007E0F91" w:rsidRDefault="00494D04" w:rsidP="00494D04">
            <w:pPr>
              <w:jc w:val="center"/>
              <w:rPr>
                <w:ins w:id="15893" w:author="Στάθης Καπ" w:date="2023-03-09T06:09:00Z"/>
                <w:sz w:val="16"/>
                <w:szCs w:val="16"/>
              </w:rPr>
            </w:pPr>
            <w:ins w:id="15894" w:author="Στάθης Καπ" w:date="2023-03-09T06:09:00Z">
              <w:r w:rsidRPr="009861B1">
                <w:rPr>
                  <w:rFonts w:ascii="Calibri" w:hAnsi="Calibri" w:cs="Calibri"/>
                  <w:color w:val="000000"/>
                  <w:sz w:val="16"/>
                  <w:szCs w:val="16"/>
                </w:rPr>
                <w:t>r203</w:t>
              </w:r>
            </w:ins>
          </w:p>
        </w:tc>
        <w:tc>
          <w:tcPr>
            <w:tcW w:w="565" w:type="dxa"/>
            <w:tcBorders>
              <w:left w:val="single" w:sz="4" w:space="0" w:color="auto"/>
            </w:tcBorders>
            <w:vAlign w:val="center"/>
            <w:tcPrChange w:id="15895" w:author="Στάθης Καπ" w:date="2023-03-09T07:09:00Z">
              <w:tcPr>
                <w:tcW w:w="565" w:type="dxa"/>
                <w:gridSpan w:val="2"/>
                <w:tcBorders>
                  <w:left w:val="single" w:sz="4" w:space="0" w:color="auto"/>
                  <w:bottom w:val="single" w:sz="4" w:space="0" w:color="auto"/>
                </w:tcBorders>
              </w:tcPr>
            </w:tcPrChange>
          </w:tcPr>
          <w:p w14:paraId="62B495DE" w14:textId="7E144344" w:rsidR="00494D04" w:rsidRPr="007E0F91" w:rsidRDefault="00494D04" w:rsidP="00494D04">
            <w:pPr>
              <w:jc w:val="center"/>
              <w:rPr>
                <w:ins w:id="15896" w:author="Στάθης Καπ" w:date="2023-03-09T06:09:00Z"/>
                <w:sz w:val="16"/>
                <w:szCs w:val="16"/>
              </w:rPr>
            </w:pPr>
            <w:ins w:id="15897" w:author="Στάθης Καπ" w:date="2023-03-09T07:09:00Z">
              <w:r>
                <w:rPr>
                  <w:rFonts w:ascii="Calibri" w:hAnsi="Calibri" w:cs="Calibri"/>
                  <w:color w:val="000000"/>
                  <w:sz w:val="16"/>
                  <w:szCs w:val="16"/>
                </w:rPr>
                <w:t>1028</w:t>
              </w:r>
            </w:ins>
          </w:p>
        </w:tc>
        <w:tc>
          <w:tcPr>
            <w:tcW w:w="679" w:type="dxa"/>
            <w:tcBorders>
              <w:right w:val="single" w:sz="4" w:space="0" w:color="auto"/>
            </w:tcBorders>
            <w:vAlign w:val="center"/>
            <w:tcPrChange w:id="15898" w:author="Στάθης Καπ" w:date="2023-03-09T07:09:00Z">
              <w:tcPr>
                <w:tcW w:w="679" w:type="dxa"/>
                <w:gridSpan w:val="2"/>
                <w:tcBorders>
                  <w:bottom w:val="single" w:sz="4" w:space="0" w:color="auto"/>
                  <w:right w:val="single" w:sz="4" w:space="0" w:color="auto"/>
                </w:tcBorders>
              </w:tcPr>
            </w:tcPrChange>
          </w:tcPr>
          <w:p w14:paraId="44E645B5" w14:textId="557D3132" w:rsidR="00494D04" w:rsidRPr="007E0F91" w:rsidRDefault="00494D04" w:rsidP="00494D04">
            <w:pPr>
              <w:jc w:val="center"/>
              <w:rPr>
                <w:ins w:id="15899" w:author="Στάθης Καπ" w:date="2023-03-09T06:09:00Z"/>
                <w:sz w:val="16"/>
                <w:szCs w:val="16"/>
              </w:rPr>
            </w:pPr>
            <w:ins w:id="15900" w:author="Στάθης Καπ" w:date="2023-03-09T07:09:00Z">
              <w:r>
                <w:rPr>
                  <w:rFonts w:ascii="Calibri" w:hAnsi="Calibri" w:cs="Calibri"/>
                  <w:color w:val="000000"/>
                  <w:sz w:val="16"/>
                  <w:szCs w:val="16"/>
                </w:rPr>
                <w:t>980</w:t>
              </w:r>
            </w:ins>
          </w:p>
        </w:tc>
        <w:tc>
          <w:tcPr>
            <w:tcW w:w="453" w:type="dxa"/>
            <w:tcBorders>
              <w:left w:val="single" w:sz="4" w:space="0" w:color="auto"/>
            </w:tcBorders>
            <w:vAlign w:val="center"/>
            <w:tcPrChange w:id="15901" w:author="Στάθης Καπ" w:date="2023-03-09T07:09:00Z">
              <w:tcPr>
                <w:tcW w:w="453" w:type="dxa"/>
                <w:gridSpan w:val="2"/>
                <w:tcBorders>
                  <w:left w:val="single" w:sz="4" w:space="0" w:color="auto"/>
                  <w:bottom w:val="single" w:sz="4" w:space="0" w:color="auto"/>
                </w:tcBorders>
                <w:vAlign w:val="bottom"/>
              </w:tcPr>
            </w:tcPrChange>
          </w:tcPr>
          <w:p w14:paraId="510D0559" w14:textId="12C57FDB" w:rsidR="00494D04" w:rsidRPr="007E0F91" w:rsidRDefault="00494D04" w:rsidP="00494D04">
            <w:pPr>
              <w:jc w:val="center"/>
              <w:rPr>
                <w:ins w:id="15902" w:author="Στάθης Καπ" w:date="2023-03-09T06:09:00Z"/>
                <w:sz w:val="16"/>
                <w:szCs w:val="16"/>
              </w:rPr>
            </w:pPr>
            <w:ins w:id="15903" w:author="Στάθης Καπ" w:date="2023-03-09T07:09:00Z">
              <w:r>
                <w:rPr>
                  <w:rFonts w:ascii="Calibri" w:hAnsi="Calibri" w:cs="Calibri"/>
                  <w:color w:val="000000"/>
                  <w:sz w:val="16"/>
                  <w:szCs w:val="16"/>
                </w:rPr>
                <w:t>986</w:t>
              </w:r>
            </w:ins>
          </w:p>
        </w:tc>
        <w:tc>
          <w:tcPr>
            <w:tcW w:w="708" w:type="dxa"/>
            <w:vAlign w:val="center"/>
            <w:tcPrChange w:id="15904" w:author="Στάθης Καπ" w:date="2023-03-09T07:09:00Z">
              <w:tcPr>
                <w:tcW w:w="708" w:type="dxa"/>
                <w:gridSpan w:val="2"/>
                <w:tcBorders>
                  <w:bottom w:val="single" w:sz="4" w:space="0" w:color="auto"/>
                </w:tcBorders>
                <w:vAlign w:val="center"/>
              </w:tcPr>
            </w:tcPrChange>
          </w:tcPr>
          <w:p w14:paraId="7B9303F1" w14:textId="0B3CFB05" w:rsidR="00494D04" w:rsidRPr="007E0F91" w:rsidRDefault="00494D04" w:rsidP="00494D04">
            <w:pPr>
              <w:jc w:val="center"/>
              <w:rPr>
                <w:ins w:id="15905" w:author="Στάθης Καπ" w:date="2023-03-09T06:09:00Z"/>
                <w:sz w:val="16"/>
                <w:szCs w:val="16"/>
              </w:rPr>
            </w:pPr>
            <w:ins w:id="15906" w:author="Στάθης Καπ" w:date="2023-03-09T07:09:00Z">
              <w:r>
                <w:rPr>
                  <w:rFonts w:ascii="Calibri" w:hAnsi="Calibri" w:cs="Calibri"/>
                  <w:color w:val="000000"/>
                  <w:sz w:val="16"/>
                  <w:szCs w:val="16"/>
                </w:rPr>
                <w:t>4.09</w:t>
              </w:r>
            </w:ins>
          </w:p>
        </w:tc>
        <w:tc>
          <w:tcPr>
            <w:tcW w:w="652" w:type="dxa"/>
            <w:tcBorders>
              <w:right w:val="single" w:sz="4" w:space="0" w:color="auto"/>
            </w:tcBorders>
            <w:vAlign w:val="center"/>
            <w:tcPrChange w:id="15907" w:author="Στάθης Καπ" w:date="2023-03-09T07:09:00Z">
              <w:tcPr>
                <w:tcW w:w="652" w:type="dxa"/>
                <w:gridSpan w:val="2"/>
                <w:tcBorders>
                  <w:bottom w:val="single" w:sz="4" w:space="0" w:color="auto"/>
                  <w:right w:val="single" w:sz="4" w:space="0" w:color="auto"/>
                </w:tcBorders>
                <w:vAlign w:val="bottom"/>
              </w:tcPr>
            </w:tcPrChange>
          </w:tcPr>
          <w:p w14:paraId="520B21DF" w14:textId="0BE6814B" w:rsidR="00494D04" w:rsidRPr="007E0F91" w:rsidRDefault="00494D04" w:rsidP="00494D04">
            <w:pPr>
              <w:jc w:val="center"/>
              <w:rPr>
                <w:ins w:id="15908" w:author="Στάθης Καπ" w:date="2023-03-09T06:09:00Z"/>
                <w:sz w:val="16"/>
                <w:szCs w:val="16"/>
              </w:rPr>
            </w:pPr>
            <w:ins w:id="15909" w:author="Στάθης Καπ" w:date="2023-03-09T07:09:00Z">
              <w:r>
                <w:rPr>
                  <w:rFonts w:ascii="Calibri" w:hAnsi="Calibri" w:cs="Calibri"/>
                  <w:color w:val="000000"/>
                  <w:sz w:val="16"/>
                  <w:szCs w:val="16"/>
                </w:rPr>
                <w:t>0.747</w:t>
              </w:r>
            </w:ins>
          </w:p>
        </w:tc>
        <w:tc>
          <w:tcPr>
            <w:tcW w:w="453" w:type="dxa"/>
            <w:tcBorders>
              <w:left w:val="single" w:sz="4" w:space="0" w:color="auto"/>
            </w:tcBorders>
            <w:vAlign w:val="center"/>
            <w:tcPrChange w:id="15910" w:author="Στάθης Καπ" w:date="2023-03-09T07:09:00Z">
              <w:tcPr>
                <w:tcW w:w="453" w:type="dxa"/>
                <w:gridSpan w:val="2"/>
                <w:tcBorders>
                  <w:left w:val="single" w:sz="4" w:space="0" w:color="auto"/>
                  <w:bottom w:val="single" w:sz="4" w:space="0" w:color="auto"/>
                </w:tcBorders>
                <w:vAlign w:val="bottom"/>
              </w:tcPr>
            </w:tcPrChange>
          </w:tcPr>
          <w:p w14:paraId="101F4274" w14:textId="42B07B07" w:rsidR="00494D04" w:rsidRPr="007E0F91" w:rsidRDefault="00494D04" w:rsidP="00494D04">
            <w:pPr>
              <w:jc w:val="center"/>
              <w:rPr>
                <w:ins w:id="15911" w:author="Στάθης Καπ" w:date="2023-03-09T06:09:00Z"/>
                <w:sz w:val="16"/>
                <w:szCs w:val="16"/>
              </w:rPr>
            </w:pPr>
            <w:ins w:id="15912" w:author="Στάθης Καπ" w:date="2023-03-09T07:09:00Z">
              <w:r>
                <w:rPr>
                  <w:rFonts w:ascii="Calibri" w:hAnsi="Calibri" w:cs="Calibri"/>
                  <w:color w:val="000000"/>
                  <w:sz w:val="16"/>
                  <w:szCs w:val="16"/>
                </w:rPr>
                <w:t>926</w:t>
              </w:r>
            </w:ins>
          </w:p>
        </w:tc>
        <w:tc>
          <w:tcPr>
            <w:tcW w:w="454" w:type="dxa"/>
            <w:vAlign w:val="center"/>
            <w:tcPrChange w:id="15913" w:author="Στάθης Καπ" w:date="2023-03-09T07:09:00Z">
              <w:tcPr>
                <w:tcW w:w="454" w:type="dxa"/>
                <w:gridSpan w:val="2"/>
                <w:tcBorders>
                  <w:bottom w:val="single" w:sz="4" w:space="0" w:color="auto"/>
                </w:tcBorders>
                <w:vAlign w:val="center"/>
              </w:tcPr>
            </w:tcPrChange>
          </w:tcPr>
          <w:p w14:paraId="1A4518D6" w14:textId="6CEAB3EA" w:rsidR="00494D04" w:rsidRPr="007E0F91" w:rsidRDefault="00494D04" w:rsidP="00494D04">
            <w:pPr>
              <w:jc w:val="center"/>
              <w:rPr>
                <w:ins w:id="15914" w:author="Στάθης Καπ" w:date="2023-03-09T06:09:00Z"/>
                <w:sz w:val="16"/>
                <w:szCs w:val="16"/>
              </w:rPr>
            </w:pPr>
            <w:ins w:id="15915" w:author="Στάθης Καπ" w:date="2023-03-09T07:09:00Z">
              <w:r>
                <w:rPr>
                  <w:rFonts w:ascii="Calibri" w:hAnsi="Calibri" w:cs="Calibri"/>
                  <w:color w:val="000000"/>
                  <w:sz w:val="16"/>
                  <w:szCs w:val="16"/>
                </w:rPr>
                <w:t>6.09</w:t>
              </w:r>
            </w:ins>
          </w:p>
        </w:tc>
        <w:tc>
          <w:tcPr>
            <w:tcW w:w="454" w:type="dxa"/>
            <w:vAlign w:val="center"/>
            <w:tcPrChange w:id="15916" w:author="Στάθης Καπ" w:date="2023-03-09T07:09:00Z">
              <w:tcPr>
                <w:tcW w:w="454" w:type="dxa"/>
                <w:gridSpan w:val="2"/>
                <w:tcBorders>
                  <w:bottom w:val="single" w:sz="4" w:space="0" w:color="auto"/>
                </w:tcBorders>
                <w:vAlign w:val="bottom"/>
              </w:tcPr>
            </w:tcPrChange>
          </w:tcPr>
          <w:p w14:paraId="67D68229" w14:textId="75DD7D05" w:rsidR="00494D04" w:rsidRPr="007E0F91" w:rsidRDefault="00494D04" w:rsidP="00494D04">
            <w:pPr>
              <w:jc w:val="center"/>
              <w:rPr>
                <w:ins w:id="15917" w:author="Στάθης Καπ" w:date="2023-03-09T06:09:00Z"/>
                <w:sz w:val="16"/>
                <w:szCs w:val="16"/>
              </w:rPr>
            </w:pPr>
            <w:ins w:id="15918" w:author="Στάθης Καπ" w:date="2023-03-09T07:09:00Z">
              <w:r>
                <w:rPr>
                  <w:rFonts w:ascii="Calibri" w:hAnsi="Calibri" w:cs="Calibri"/>
                  <w:color w:val="000000"/>
                  <w:sz w:val="16"/>
                  <w:szCs w:val="16"/>
                </w:rPr>
                <w:t>0.286</w:t>
              </w:r>
            </w:ins>
          </w:p>
        </w:tc>
        <w:tc>
          <w:tcPr>
            <w:tcW w:w="457" w:type="dxa"/>
            <w:tcBorders>
              <w:right w:val="single" w:sz="4" w:space="0" w:color="auto"/>
            </w:tcBorders>
            <w:vAlign w:val="center"/>
            <w:tcPrChange w:id="15919" w:author="Στάθης Καπ" w:date="2023-03-09T07:09:00Z">
              <w:tcPr>
                <w:tcW w:w="457" w:type="dxa"/>
                <w:gridSpan w:val="2"/>
                <w:tcBorders>
                  <w:bottom w:val="single" w:sz="4" w:space="0" w:color="auto"/>
                  <w:right w:val="single" w:sz="4" w:space="0" w:color="auto"/>
                </w:tcBorders>
                <w:vAlign w:val="center"/>
              </w:tcPr>
            </w:tcPrChange>
          </w:tcPr>
          <w:p w14:paraId="2B4C567B" w14:textId="4D1213AB" w:rsidR="00494D04" w:rsidRPr="007E0F91" w:rsidRDefault="00494D04" w:rsidP="00494D04">
            <w:pPr>
              <w:jc w:val="center"/>
              <w:rPr>
                <w:ins w:id="15920" w:author="Στάθης Καπ" w:date="2023-03-09T06:09:00Z"/>
                <w:sz w:val="16"/>
                <w:szCs w:val="16"/>
              </w:rPr>
            </w:pPr>
            <w:ins w:id="15921" w:author="Στάθης Καπ" w:date="2023-03-09T07:09:00Z">
              <w:r>
                <w:rPr>
                  <w:rFonts w:ascii="Calibri" w:hAnsi="Calibri" w:cs="Calibri"/>
                  <w:color w:val="000000"/>
                  <w:sz w:val="16"/>
                  <w:szCs w:val="16"/>
                </w:rPr>
                <w:t>61.71</w:t>
              </w:r>
            </w:ins>
          </w:p>
        </w:tc>
        <w:tc>
          <w:tcPr>
            <w:tcW w:w="453" w:type="dxa"/>
            <w:tcBorders>
              <w:left w:val="single" w:sz="4" w:space="0" w:color="auto"/>
            </w:tcBorders>
            <w:vAlign w:val="center"/>
            <w:tcPrChange w:id="15922" w:author="Στάθης Καπ" w:date="2023-03-09T07:09:00Z">
              <w:tcPr>
                <w:tcW w:w="453" w:type="dxa"/>
                <w:gridSpan w:val="2"/>
                <w:tcBorders>
                  <w:left w:val="single" w:sz="4" w:space="0" w:color="auto"/>
                  <w:bottom w:val="single" w:sz="4" w:space="0" w:color="auto"/>
                </w:tcBorders>
                <w:vAlign w:val="bottom"/>
              </w:tcPr>
            </w:tcPrChange>
          </w:tcPr>
          <w:p w14:paraId="2A9E82A1" w14:textId="342BE821" w:rsidR="00494D04" w:rsidRPr="007E0F91" w:rsidRDefault="00494D04" w:rsidP="00494D04">
            <w:pPr>
              <w:jc w:val="center"/>
              <w:rPr>
                <w:ins w:id="15923" w:author="Στάθης Καπ" w:date="2023-03-09T06:09:00Z"/>
                <w:sz w:val="16"/>
                <w:szCs w:val="16"/>
              </w:rPr>
            </w:pPr>
            <w:ins w:id="15924" w:author="Στάθης Καπ" w:date="2023-03-09T07:09:00Z">
              <w:r>
                <w:rPr>
                  <w:rFonts w:ascii="Calibri" w:hAnsi="Calibri" w:cs="Calibri"/>
                  <w:color w:val="000000"/>
                  <w:sz w:val="16"/>
                  <w:szCs w:val="16"/>
                </w:rPr>
                <w:t>919</w:t>
              </w:r>
            </w:ins>
          </w:p>
        </w:tc>
        <w:tc>
          <w:tcPr>
            <w:tcW w:w="454" w:type="dxa"/>
            <w:vAlign w:val="center"/>
            <w:tcPrChange w:id="15925" w:author="Στάθης Καπ" w:date="2023-03-09T07:09:00Z">
              <w:tcPr>
                <w:tcW w:w="454" w:type="dxa"/>
                <w:gridSpan w:val="2"/>
                <w:tcBorders>
                  <w:bottom w:val="single" w:sz="4" w:space="0" w:color="auto"/>
                </w:tcBorders>
                <w:vAlign w:val="center"/>
              </w:tcPr>
            </w:tcPrChange>
          </w:tcPr>
          <w:p w14:paraId="1E061B14" w14:textId="0C898912" w:rsidR="00494D04" w:rsidRPr="007E0F91" w:rsidRDefault="00494D04" w:rsidP="00494D04">
            <w:pPr>
              <w:jc w:val="center"/>
              <w:rPr>
                <w:ins w:id="15926" w:author="Στάθης Καπ" w:date="2023-03-09T06:09:00Z"/>
                <w:sz w:val="16"/>
                <w:szCs w:val="16"/>
              </w:rPr>
            </w:pPr>
            <w:ins w:id="15927" w:author="Στάθης Καπ" w:date="2023-03-09T07:09:00Z">
              <w:r>
                <w:rPr>
                  <w:rFonts w:ascii="Calibri" w:hAnsi="Calibri" w:cs="Calibri"/>
                  <w:color w:val="000000"/>
                  <w:sz w:val="16"/>
                  <w:szCs w:val="16"/>
                </w:rPr>
                <w:t>6.8</w:t>
              </w:r>
            </w:ins>
          </w:p>
        </w:tc>
        <w:tc>
          <w:tcPr>
            <w:tcW w:w="454" w:type="dxa"/>
            <w:vAlign w:val="center"/>
            <w:tcPrChange w:id="15928" w:author="Στάθης Καπ" w:date="2023-03-09T07:09:00Z">
              <w:tcPr>
                <w:tcW w:w="454" w:type="dxa"/>
                <w:gridSpan w:val="2"/>
                <w:tcBorders>
                  <w:bottom w:val="single" w:sz="4" w:space="0" w:color="auto"/>
                </w:tcBorders>
                <w:vAlign w:val="bottom"/>
              </w:tcPr>
            </w:tcPrChange>
          </w:tcPr>
          <w:p w14:paraId="6B4997C5" w14:textId="5474ACE5" w:rsidR="00494D04" w:rsidRPr="007E0F91" w:rsidRDefault="00494D04" w:rsidP="00494D04">
            <w:pPr>
              <w:jc w:val="center"/>
              <w:rPr>
                <w:ins w:id="15929" w:author="Στάθης Καπ" w:date="2023-03-09T06:09:00Z"/>
                <w:sz w:val="16"/>
                <w:szCs w:val="16"/>
              </w:rPr>
            </w:pPr>
            <w:ins w:id="15930" w:author="Στάθης Καπ" w:date="2023-03-09T07:09:00Z">
              <w:r>
                <w:rPr>
                  <w:rFonts w:ascii="Calibri" w:hAnsi="Calibri" w:cs="Calibri"/>
                  <w:color w:val="000000"/>
                  <w:sz w:val="16"/>
                  <w:szCs w:val="16"/>
                </w:rPr>
                <w:t>0.539</w:t>
              </w:r>
            </w:ins>
          </w:p>
        </w:tc>
        <w:tc>
          <w:tcPr>
            <w:tcW w:w="454" w:type="dxa"/>
            <w:tcBorders>
              <w:right w:val="single" w:sz="4" w:space="0" w:color="auto"/>
            </w:tcBorders>
            <w:vAlign w:val="center"/>
            <w:tcPrChange w:id="15931" w:author="Στάθης Καπ" w:date="2023-03-09T07:09:00Z">
              <w:tcPr>
                <w:tcW w:w="454" w:type="dxa"/>
                <w:gridSpan w:val="2"/>
                <w:tcBorders>
                  <w:bottom w:val="single" w:sz="4" w:space="0" w:color="auto"/>
                  <w:right w:val="single" w:sz="4" w:space="0" w:color="auto"/>
                </w:tcBorders>
                <w:vAlign w:val="center"/>
              </w:tcPr>
            </w:tcPrChange>
          </w:tcPr>
          <w:p w14:paraId="015041AD" w14:textId="1B19C24F" w:rsidR="00494D04" w:rsidRPr="007E0F91" w:rsidRDefault="00494D04" w:rsidP="00494D04">
            <w:pPr>
              <w:jc w:val="center"/>
              <w:rPr>
                <w:ins w:id="15932" w:author="Στάθης Καπ" w:date="2023-03-09T06:09:00Z"/>
                <w:sz w:val="16"/>
                <w:szCs w:val="16"/>
              </w:rPr>
            </w:pPr>
            <w:ins w:id="15933" w:author="Στάθης Καπ" w:date="2023-03-09T07:09:00Z">
              <w:r>
                <w:rPr>
                  <w:rFonts w:ascii="Calibri" w:hAnsi="Calibri" w:cs="Calibri"/>
                  <w:color w:val="000000"/>
                  <w:sz w:val="16"/>
                  <w:szCs w:val="16"/>
                </w:rPr>
                <w:t>27.84</w:t>
              </w:r>
            </w:ins>
          </w:p>
        </w:tc>
        <w:tc>
          <w:tcPr>
            <w:tcW w:w="453" w:type="dxa"/>
            <w:tcBorders>
              <w:left w:val="single" w:sz="4" w:space="0" w:color="auto"/>
            </w:tcBorders>
            <w:vAlign w:val="center"/>
            <w:tcPrChange w:id="15934" w:author="Στάθης Καπ" w:date="2023-03-09T07:09:00Z">
              <w:tcPr>
                <w:tcW w:w="453" w:type="dxa"/>
                <w:gridSpan w:val="2"/>
                <w:tcBorders>
                  <w:left w:val="single" w:sz="4" w:space="0" w:color="auto"/>
                  <w:bottom w:val="single" w:sz="4" w:space="0" w:color="auto"/>
                </w:tcBorders>
                <w:vAlign w:val="bottom"/>
              </w:tcPr>
            </w:tcPrChange>
          </w:tcPr>
          <w:p w14:paraId="7EF44CE8" w14:textId="20602A5C" w:rsidR="00494D04" w:rsidRPr="007E0F91" w:rsidRDefault="00494D04" w:rsidP="00494D04">
            <w:pPr>
              <w:jc w:val="center"/>
              <w:rPr>
                <w:ins w:id="15935" w:author="Στάθης Καπ" w:date="2023-03-09T06:09:00Z"/>
                <w:sz w:val="16"/>
                <w:szCs w:val="16"/>
              </w:rPr>
            </w:pPr>
            <w:ins w:id="15936" w:author="Στάθης Καπ" w:date="2023-03-09T07:09:00Z">
              <w:r>
                <w:rPr>
                  <w:rFonts w:ascii="Calibri" w:hAnsi="Calibri" w:cs="Calibri"/>
                  <w:color w:val="000000"/>
                  <w:sz w:val="16"/>
                  <w:szCs w:val="16"/>
                </w:rPr>
                <w:t>925</w:t>
              </w:r>
            </w:ins>
          </w:p>
        </w:tc>
        <w:tc>
          <w:tcPr>
            <w:tcW w:w="454" w:type="dxa"/>
            <w:vAlign w:val="center"/>
            <w:tcPrChange w:id="15937" w:author="Στάθης Καπ" w:date="2023-03-09T07:09:00Z">
              <w:tcPr>
                <w:tcW w:w="454" w:type="dxa"/>
                <w:gridSpan w:val="2"/>
                <w:tcBorders>
                  <w:bottom w:val="single" w:sz="4" w:space="0" w:color="auto"/>
                </w:tcBorders>
                <w:vAlign w:val="center"/>
              </w:tcPr>
            </w:tcPrChange>
          </w:tcPr>
          <w:p w14:paraId="7D374FEC" w14:textId="242C1E8C" w:rsidR="00494D04" w:rsidRPr="007E0F91" w:rsidRDefault="00494D04" w:rsidP="00494D04">
            <w:pPr>
              <w:jc w:val="center"/>
              <w:rPr>
                <w:ins w:id="15938" w:author="Στάθης Καπ" w:date="2023-03-09T06:09:00Z"/>
                <w:sz w:val="16"/>
                <w:szCs w:val="16"/>
              </w:rPr>
            </w:pPr>
            <w:ins w:id="15939" w:author="Στάθης Καπ" w:date="2023-03-09T07:09:00Z">
              <w:r>
                <w:rPr>
                  <w:rFonts w:ascii="Calibri" w:hAnsi="Calibri" w:cs="Calibri"/>
                  <w:color w:val="000000"/>
                  <w:sz w:val="16"/>
                  <w:szCs w:val="16"/>
                </w:rPr>
                <w:t>6.19</w:t>
              </w:r>
            </w:ins>
          </w:p>
        </w:tc>
        <w:tc>
          <w:tcPr>
            <w:tcW w:w="454" w:type="dxa"/>
            <w:vAlign w:val="center"/>
            <w:tcPrChange w:id="15940" w:author="Στάθης Καπ" w:date="2023-03-09T07:09:00Z">
              <w:tcPr>
                <w:tcW w:w="454" w:type="dxa"/>
                <w:gridSpan w:val="2"/>
                <w:tcBorders>
                  <w:bottom w:val="single" w:sz="4" w:space="0" w:color="auto"/>
                </w:tcBorders>
                <w:vAlign w:val="bottom"/>
              </w:tcPr>
            </w:tcPrChange>
          </w:tcPr>
          <w:p w14:paraId="4E020ED7" w14:textId="51B41040" w:rsidR="00494D04" w:rsidRPr="007E0F91" w:rsidRDefault="00494D04" w:rsidP="00494D04">
            <w:pPr>
              <w:jc w:val="center"/>
              <w:rPr>
                <w:ins w:id="15941" w:author="Στάθης Καπ" w:date="2023-03-09T06:09:00Z"/>
                <w:sz w:val="16"/>
                <w:szCs w:val="16"/>
              </w:rPr>
            </w:pPr>
            <w:ins w:id="15942" w:author="Στάθης Καπ" w:date="2023-03-09T07:09:00Z">
              <w:r>
                <w:rPr>
                  <w:rFonts w:ascii="Calibri" w:hAnsi="Calibri" w:cs="Calibri"/>
                  <w:color w:val="000000"/>
                  <w:sz w:val="16"/>
                  <w:szCs w:val="16"/>
                </w:rPr>
                <w:t>0.305</w:t>
              </w:r>
            </w:ins>
          </w:p>
        </w:tc>
        <w:tc>
          <w:tcPr>
            <w:tcW w:w="461" w:type="dxa"/>
            <w:tcBorders>
              <w:right w:val="single" w:sz="4" w:space="0" w:color="auto"/>
            </w:tcBorders>
            <w:vAlign w:val="center"/>
            <w:tcPrChange w:id="15943" w:author="Στάθης Καπ" w:date="2023-03-09T07:09:00Z">
              <w:tcPr>
                <w:tcW w:w="461" w:type="dxa"/>
                <w:gridSpan w:val="2"/>
                <w:tcBorders>
                  <w:bottom w:val="single" w:sz="4" w:space="0" w:color="auto"/>
                  <w:right w:val="single" w:sz="4" w:space="0" w:color="auto"/>
                </w:tcBorders>
                <w:vAlign w:val="center"/>
              </w:tcPr>
            </w:tcPrChange>
          </w:tcPr>
          <w:p w14:paraId="40001C8E" w14:textId="03E03913" w:rsidR="00494D04" w:rsidRPr="007E0F91" w:rsidRDefault="00494D04" w:rsidP="00494D04">
            <w:pPr>
              <w:jc w:val="center"/>
              <w:rPr>
                <w:ins w:id="15944" w:author="Στάθης Καπ" w:date="2023-03-09T06:09:00Z"/>
                <w:sz w:val="16"/>
                <w:szCs w:val="16"/>
              </w:rPr>
            </w:pPr>
            <w:ins w:id="15945" w:author="Στάθης Καπ" w:date="2023-03-09T07:09:00Z">
              <w:r>
                <w:rPr>
                  <w:rFonts w:ascii="Calibri" w:hAnsi="Calibri" w:cs="Calibri"/>
                  <w:color w:val="000000"/>
                  <w:sz w:val="16"/>
                  <w:szCs w:val="16"/>
                </w:rPr>
                <w:t>59.17</w:t>
              </w:r>
            </w:ins>
          </w:p>
        </w:tc>
      </w:tr>
      <w:tr w:rsidR="00494D04" w14:paraId="44AA0456"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946"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947" w:author="Στάθης Καπ" w:date="2023-03-09T06:09:00Z"/>
          <w:trPrChange w:id="15948"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949"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35A2D4E2" w14:textId="2F68B454" w:rsidR="00494D04" w:rsidRPr="007E0F91" w:rsidRDefault="00494D04" w:rsidP="00494D04">
            <w:pPr>
              <w:jc w:val="center"/>
              <w:rPr>
                <w:ins w:id="15950" w:author="Στάθης Καπ" w:date="2023-03-09T06:09:00Z"/>
                <w:sz w:val="16"/>
                <w:szCs w:val="16"/>
              </w:rPr>
            </w:pPr>
            <w:ins w:id="15951" w:author="Στάθης Καπ" w:date="2023-03-09T06:09:00Z">
              <w:r w:rsidRPr="009861B1">
                <w:rPr>
                  <w:rFonts w:ascii="Calibri" w:hAnsi="Calibri" w:cs="Calibri"/>
                  <w:color w:val="000000"/>
                  <w:sz w:val="16"/>
                  <w:szCs w:val="16"/>
                </w:rPr>
                <w:t>r204</w:t>
              </w:r>
            </w:ins>
          </w:p>
        </w:tc>
        <w:tc>
          <w:tcPr>
            <w:tcW w:w="565" w:type="dxa"/>
            <w:tcBorders>
              <w:left w:val="single" w:sz="4" w:space="0" w:color="auto"/>
            </w:tcBorders>
            <w:vAlign w:val="center"/>
            <w:tcPrChange w:id="15952" w:author="Στάθης Καπ" w:date="2023-03-09T07:09:00Z">
              <w:tcPr>
                <w:tcW w:w="565" w:type="dxa"/>
                <w:gridSpan w:val="2"/>
                <w:tcBorders>
                  <w:left w:val="single" w:sz="4" w:space="0" w:color="auto"/>
                  <w:bottom w:val="single" w:sz="4" w:space="0" w:color="auto"/>
                </w:tcBorders>
              </w:tcPr>
            </w:tcPrChange>
          </w:tcPr>
          <w:p w14:paraId="42CDB978" w14:textId="5CB060A1" w:rsidR="00494D04" w:rsidRPr="007E0F91" w:rsidRDefault="00494D04" w:rsidP="00494D04">
            <w:pPr>
              <w:jc w:val="center"/>
              <w:rPr>
                <w:ins w:id="15953" w:author="Στάθης Καπ" w:date="2023-03-09T06:09:00Z"/>
                <w:sz w:val="16"/>
                <w:szCs w:val="16"/>
              </w:rPr>
            </w:pPr>
            <w:ins w:id="15954" w:author="Στάθης Καπ" w:date="2023-03-09T07:09:00Z">
              <w:r>
                <w:rPr>
                  <w:rFonts w:ascii="Calibri" w:hAnsi="Calibri" w:cs="Calibri"/>
                  <w:color w:val="000000"/>
                  <w:sz w:val="16"/>
                  <w:szCs w:val="16"/>
                </w:rPr>
                <w:t>1093</w:t>
              </w:r>
            </w:ins>
          </w:p>
        </w:tc>
        <w:tc>
          <w:tcPr>
            <w:tcW w:w="679" w:type="dxa"/>
            <w:tcBorders>
              <w:right w:val="single" w:sz="4" w:space="0" w:color="auto"/>
            </w:tcBorders>
            <w:vAlign w:val="center"/>
            <w:tcPrChange w:id="15955" w:author="Στάθης Καπ" w:date="2023-03-09T07:09:00Z">
              <w:tcPr>
                <w:tcW w:w="679" w:type="dxa"/>
                <w:gridSpan w:val="2"/>
                <w:tcBorders>
                  <w:bottom w:val="single" w:sz="4" w:space="0" w:color="auto"/>
                  <w:right w:val="single" w:sz="4" w:space="0" w:color="auto"/>
                </w:tcBorders>
              </w:tcPr>
            </w:tcPrChange>
          </w:tcPr>
          <w:p w14:paraId="6951027D" w14:textId="15BFAEFF" w:rsidR="00494D04" w:rsidRPr="007E0F91" w:rsidRDefault="00494D04" w:rsidP="00494D04">
            <w:pPr>
              <w:jc w:val="center"/>
              <w:rPr>
                <w:ins w:id="15956" w:author="Στάθης Καπ" w:date="2023-03-09T06:09:00Z"/>
                <w:sz w:val="16"/>
                <w:szCs w:val="16"/>
              </w:rPr>
            </w:pPr>
            <w:ins w:id="15957" w:author="Στάθης Καπ" w:date="2023-03-09T07:09:00Z">
              <w:r>
                <w:rPr>
                  <w:rFonts w:ascii="Calibri" w:hAnsi="Calibri" w:cs="Calibri"/>
                  <w:color w:val="000000"/>
                  <w:sz w:val="16"/>
                  <w:szCs w:val="16"/>
                </w:rPr>
                <w:t>1073</w:t>
              </w:r>
            </w:ins>
          </w:p>
        </w:tc>
        <w:tc>
          <w:tcPr>
            <w:tcW w:w="453" w:type="dxa"/>
            <w:tcBorders>
              <w:left w:val="single" w:sz="4" w:space="0" w:color="auto"/>
            </w:tcBorders>
            <w:vAlign w:val="center"/>
            <w:tcPrChange w:id="15958" w:author="Στάθης Καπ" w:date="2023-03-09T07:09:00Z">
              <w:tcPr>
                <w:tcW w:w="453" w:type="dxa"/>
                <w:gridSpan w:val="2"/>
                <w:tcBorders>
                  <w:left w:val="single" w:sz="4" w:space="0" w:color="auto"/>
                  <w:bottom w:val="single" w:sz="4" w:space="0" w:color="auto"/>
                </w:tcBorders>
                <w:vAlign w:val="bottom"/>
              </w:tcPr>
            </w:tcPrChange>
          </w:tcPr>
          <w:p w14:paraId="63D963B4" w14:textId="74E2C2F6" w:rsidR="00494D04" w:rsidRPr="007E0F91" w:rsidRDefault="00494D04" w:rsidP="00494D04">
            <w:pPr>
              <w:jc w:val="center"/>
              <w:rPr>
                <w:ins w:id="15959" w:author="Στάθης Καπ" w:date="2023-03-09T06:09:00Z"/>
                <w:sz w:val="16"/>
                <w:szCs w:val="16"/>
              </w:rPr>
            </w:pPr>
            <w:ins w:id="15960" w:author="Στάθης Καπ" w:date="2023-03-09T07:09:00Z">
              <w:r>
                <w:rPr>
                  <w:rFonts w:ascii="Calibri" w:hAnsi="Calibri" w:cs="Calibri"/>
                  <w:color w:val="000000"/>
                  <w:sz w:val="16"/>
                  <w:szCs w:val="16"/>
                </w:rPr>
                <w:t>1055</w:t>
              </w:r>
            </w:ins>
          </w:p>
        </w:tc>
        <w:tc>
          <w:tcPr>
            <w:tcW w:w="708" w:type="dxa"/>
            <w:vAlign w:val="center"/>
            <w:tcPrChange w:id="15961" w:author="Στάθης Καπ" w:date="2023-03-09T07:09:00Z">
              <w:tcPr>
                <w:tcW w:w="708" w:type="dxa"/>
                <w:gridSpan w:val="2"/>
                <w:tcBorders>
                  <w:bottom w:val="single" w:sz="4" w:space="0" w:color="auto"/>
                </w:tcBorders>
                <w:vAlign w:val="center"/>
              </w:tcPr>
            </w:tcPrChange>
          </w:tcPr>
          <w:p w14:paraId="25D2D89E" w14:textId="502FCF56" w:rsidR="00494D04" w:rsidRPr="007E0F91" w:rsidRDefault="00494D04" w:rsidP="00494D04">
            <w:pPr>
              <w:jc w:val="center"/>
              <w:rPr>
                <w:ins w:id="15962" w:author="Στάθης Καπ" w:date="2023-03-09T06:09:00Z"/>
                <w:sz w:val="16"/>
                <w:szCs w:val="16"/>
              </w:rPr>
            </w:pPr>
            <w:ins w:id="15963" w:author="Στάθης Καπ" w:date="2023-03-09T07:09:00Z">
              <w:r>
                <w:rPr>
                  <w:rFonts w:ascii="Calibri" w:hAnsi="Calibri" w:cs="Calibri"/>
                  <w:color w:val="000000"/>
                  <w:sz w:val="16"/>
                  <w:szCs w:val="16"/>
                </w:rPr>
                <w:t>3.48</w:t>
              </w:r>
            </w:ins>
          </w:p>
        </w:tc>
        <w:tc>
          <w:tcPr>
            <w:tcW w:w="652" w:type="dxa"/>
            <w:tcBorders>
              <w:right w:val="single" w:sz="4" w:space="0" w:color="auto"/>
            </w:tcBorders>
            <w:vAlign w:val="center"/>
            <w:tcPrChange w:id="15964" w:author="Στάθης Καπ" w:date="2023-03-09T07:09:00Z">
              <w:tcPr>
                <w:tcW w:w="652" w:type="dxa"/>
                <w:gridSpan w:val="2"/>
                <w:tcBorders>
                  <w:bottom w:val="single" w:sz="4" w:space="0" w:color="auto"/>
                  <w:right w:val="single" w:sz="4" w:space="0" w:color="auto"/>
                </w:tcBorders>
                <w:vAlign w:val="bottom"/>
              </w:tcPr>
            </w:tcPrChange>
          </w:tcPr>
          <w:p w14:paraId="24CCF247" w14:textId="7A77A8E8" w:rsidR="00494D04" w:rsidRPr="007E0F91" w:rsidRDefault="00494D04" w:rsidP="00494D04">
            <w:pPr>
              <w:jc w:val="center"/>
              <w:rPr>
                <w:ins w:id="15965" w:author="Στάθης Καπ" w:date="2023-03-09T06:09:00Z"/>
                <w:sz w:val="16"/>
                <w:szCs w:val="16"/>
              </w:rPr>
            </w:pPr>
            <w:ins w:id="15966" w:author="Στάθης Καπ" w:date="2023-03-09T07:09:00Z">
              <w:r>
                <w:rPr>
                  <w:rFonts w:ascii="Calibri" w:hAnsi="Calibri" w:cs="Calibri"/>
                  <w:color w:val="000000"/>
                  <w:sz w:val="16"/>
                  <w:szCs w:val="16"/>
                </w:rPr>
                <w:t>0.562</w:t>
              </w:r>
            </w:ins>
          </w:p>
        </w:tc>
        <w:tc>
          <w:tcPr>
            <w:tcW w:w="453" w:type="dxa"/>
            <w:tcBorders>
              <w:left w:val="single" w:sz="4" w:space="0" w:color="auto"/>
            </w:tcBorders>
            <w:vAlign w:val="center"/>
            <w:tcPrChange w:id="15967" w:author="Στάθης Καπ" w:date="2023-03-09T07:09:00Z">
              <w:tcPr>
                <w:tcW w:w="453" w:type="dxa"/>
                <w:gridSpan w:val="2"/>
                <w:tcBorders>
                  <w:left w:val="single" w:sz="4" w:space="0" w:color="auto"/>
                  <w:bottom w:val="single" w:sz="4" w:space="0" w:color="auto"/>
                </w:tcBorders>
                <w:vAlign w:val="bottom"/>
              </w:tcPr>
            </w:tcPrChange>
          </w:tcPr>
          <w:p w14:paraId="65774F34" w14:textId="6813F3A9" w:rsidR="00494D04" w:rsidRPr="007E0F91" w:rsidRDefault="00494D04" w:rsidP="00494D04">
            <w:pPr>
              <w:jc w:val="center"/>
              <w:rPr>
                <w:ins w:id="15968" w:author="Στάθης Καπ" w:date="2023-03-09T06:09:00Z"/>
                <w:sz w:val="16"/>
                <w:szCs w:val="16"/>
              </w:rPr>
            </w:pPr>
            <w:ins w:id="15969" w:author="Στάθης Καπ" w:date="2023-03-09T07:09:00Z">
              <w:r>
                <w:rPr>
                  <w:rFonts w:ascii="Calibri" w:hAnsi="Calibri" w:cs="Calibri"/>
                  <w:color w:val="000000"/>
                  <w:sz w:val="16"/>
                  <w:szCs w:val="16"/>
                </w:rPr>
                <w:t>980</w:t>
              </w:r>
            </w:ins>
          </w:p>
        </w:tc>
        <w:tc>
          <w:tcPr>
            <w:tcW w:w="454" w:type="dxa"/>
            <w:vAlign w:val="center"/>
            <w:tcPrChange w:id="15970" w:author="Στάθης Καπ" w:date="2023-03-09T07:09:00Z">
              <w:tcPr>
                <w:tcW w:w="454" w:type="dxa"/>
                <w:gridSpan w:val="2"/>
                <w:tcBorders>
                  <w:bottom w:val="single" w:sz="4" w:space="0" w:color="auto"/>
                </w:tcBorders>
                <w:vAlign w:val="center"/>
              </w:tcPr>
            </w:tcPrChange>
          </w:tcPr>
          <w:p w14:paraId="2D266DAF" w14:textId="620C0F75" w:rsidR="00494D04" w:rsidRPr="007E0F91" w:rsidRDefault="00494D04" w:rsidP="00494D04">
            <w:pPr>
              <w:jc w:val="center"/>
              <w:rPr>
                <w:ins w:id="15971" w:author="Στάθης Καπ" w:date="2023-03-09T06:09:00Z"/>
                <w:sz w:val="16"/>
                <w:szCs w:val="16"/>
              </w:rPr>
            </w:pPr>
            <w:ins w:id="15972" w:author="Στάθης Καπ" w:date="2023-03-09T07:09:00Z">
              <w:r>
                <w:rPr>
                  <w:rFonts w:ascii="Calibri" w:hAnsi="Calibri" w:cs="Calibri"/>
                  <w:color w:val="000000"/>
                  <w:sz w:val="16"/>
                  <w:szCs w:val="16"/>
                </w:rPr>
                <w:t>7.11</w:t>
              </w:r>
            </w:ins>
          </w:p>
        </w:tc>
        <w:tc>
          <w:tcPr>
            <w:tcW w:w="454" w:type="dxa"/>
            <w:vAlign w:val="center"/>
            <w:tcPrChange w:id="15973" w:author="Στάθης Καπ" w:date="2023-03-09T07:09:00Z">
              <w:tcPr>
                <w:tcW w:w="454" w:type="dxa"/>
                <w:gridSpan w:val="2"/>
                <w:tcBorders>
                  <w:bottom w:val="single" w:sz="4" w:space="0" w:color="auto"/>
                </w:tcBorders>
                <w:vAlign w:val="bottom"/>
              </w:tcPr>
            </w:tcPrChange>
          </w:tcPr>
          <w:p w14:paraId="364AACB7" w14:textId="0F031710" w:rsidR="00494D04" w:rsidRPr="007E0F91" w:rsidRDefault="00494D04" w:rsidP="00494D04">
            <w:pPr>
              <w:jc w:val="center"/>
              <w:rPr>
                <w:ins w:id="15974" w:author="Στάθης Καπ" w:date="2023-03-09T06:09:00Z"/>
                <w:sz w:val="16"/>
                <w:szCs w:val="16"/>
              </w:rPr>
            </w:pPr>
            <w:ins w:id="15975" w:author="Στάθης Καπ" w:date="2023-03-09T07:09:00Z">
              <w:r>
                <w:rPr>
                  <w:rFonts w:ascii="Calibri" w:hAnsi="Calibri" w:cs="Calibri"/>
                  <w:color w:val="000000"/>
                  <w:sz w:val="16"/>
                  <w:szCs w:val="16"/>
                </w:rPr>
                <w:t>0.253</w:t>
              </w:r>
            </w:ins>
          </w:p>
        </w:tc>
        <w:tc>
          <w:tcPr>
            <w:tcW w:w="457" w:type="dxa"/>
            <w:tcBorders>
              <w:right w:val="single" w:sz="4" w:space="0" w:color="auto"/>
            </w:tcBorders>
            <w:vAlign w:val="center"/>
            <w:tcPrChange w:id="15976" w:author="Στάθης Καπ" w:date="2023-03-09T07:09:00Z">
              <w:tcPr>
                <w:tcW w:w="457" w:type="dxa"/>
                <w:gridSpan w:val="2"/>
                <w:tcBorders>
                  <w:bottom w:val="single" w:sz="4" w:space="0" w:color="auto"/>
                  <w:right w:val="single" w:sz="4" w:space="0" w:color="auto"/>
                </w:tcBorders>
                <w:vAlign w:val="center"/>
              </w:tcPr>
            </w:tcPrChange>
          </w:tcPr>
          <w:p w14:paraId="69D0AFA9" w14:textId="04986C20" w:rsidR="00494D04" w:rsidRPr="007E0F91" w:rsidRDefault="00494D04" w:rsidP="00494D04">
            <w:pPr>
              <w:jc w:val="center"/>
              <w:rPr>
                <w:ins w:id="15977" w:author="Στάθης Καπ" w:date="2023-03-09T06:09:00Z"/>
                <w:sz w:val="16"/>
                <w:szCs w:val="16"/>
              </w:rPr>
            </w:pPr>
            <w:ins w:id="15978" w:author="Στάθης Καπ" w:date="2023-03-09T07:09:00Z">
              <w:r>
                <w:rPr>
                  <w:rFonts w:ascii="Calibri" w:hAnsi="Calibri" w:cs="Calibri"/>
                  <w:color w:val="000000"/>
                  <w:sz w:val="16"/>
                  <w:szCs w:val="16"/>
                </w:rPr>
                <w:t>54.98</w:t>
              </w:r>
            </w:ins>
          </w:p>
        </w:tc>
        <w:tc>
          <w:tcPr>
            <w:tcW w:w="453" w:type="dxa"/>
            <w:tcBorders>
              <w:left w:val="single" w:sz="4" w:space="0" w:color="auto"/>
            </w:tcBorders>
            <w:vAlign w:val="center"/>
            <w:tcPrChange w:id="15979" w:author="Στάθης Καπ" w:date="2023-03-09T07:09:00Z">
              <w:tcPr>
                <w:tcW w:w="453" w:type="dxa"/>
                <w:gridSpan w:val="2"/>
                <w:tcBorders>
                  <w:left w:val="single" w:sz="4" w:space="0" w:color="auto"/>
                  <w:bottom w:val="single" w:sz="4" w:space="0" w:color="auto"/>
                </w:tcBorders>
                <w:vAlign w:val="bottom"/>
              </w:tcPr>
            </w:tcPrChange>
          </w:tcPr>
          <w:p w14:paraId="05EFD5AB" w14:textId="409D66E5" w:rsidR="00494D04" w:rsidRPr="007E0F91" w:rsidRDefault="00494D04" w:rsidP="00494D04">
            <w:pPr>
              <w:jc w:val="center"/>
              <w:rPr>
                <w:ins w:id="15980" w:author="Στάθης Καπ" w:date="2023-03-09T06:09:00Z"/>
                <w:sz w:val="16"/>
                <w:szCs w:val="16"/>
              </w:rPr>
            </w:pPr>
            <w:ins w:id="15981" w:author="Στάθης Καπ" w:date="2023-03-09T07:09:00Z">
              <w:r>
                <w:rPr>
                  <w:rFonts w:ascii="Calibri" w:hAnsi="Calibri" w:cs="Calibri"/>
                  <w:color w:val="000000"/>
                  <w:sz w:val="16"/>
                  <w:szCs w:val="16"/>
                </w:rPr>
                <w:t>983</w:t>
              </w:r>
            </w:ins>
          </w:p>
        </w:tc>
        <w:tc>
          <w:tcPr>
            <w:tcW w:w="454" w:type="dxa"/>
            <w:vAlign w:val="center"/>
            <w:tcPrChange w:id="15982" w:author="Στάθης Καπ" w:date="2023-03-09T07:09:00Z">
              <w:tcPr>
                <w:tcW w:w="454" w:type="dxa"/>
                <w:gridSpan w:val="2"/>
                <w:tcBorders>
                  <w:bottom w:val="single" w:sz="4" w:space="0" w:color="auto"/>
                </w:tcBorders>
                <w:vAlign w:val="center"/>
              </w:tcPr>
            </w:tcPrChange>
          </w:tcPr>
          <w:p w14:paraId="5CE4AA7B" w14:textId="035951E5" w:rsidR="00494D04" w:rsidRPr="007E0F91" w:rsidRDefault="00494D04" w:rsidP="00494D04">
            <w:pPr>
              <w:jc w:val="center"/>
              <w:rPr>
                <w:ins w:id="15983" w:author="Στάθης Καπ" w:date="2023-03-09T06:09:00Z"/>
                <w:sz w:val="16"/>
                <w:szCs w:val="16"/>
              </w:rPr>
            </w:pPr>
            <w:ins w:id="15984" w:author="Στάθης Καπ" w:date="2023-03-09T07:09:00Z">
              <w:r>
                <w:rPr>
                  <w:rFonts w:ascii="Calibri" w:hAnsi="Calibri" w:cs="Calibri"/>
                  <w:color w:val="000000"/>
                  <w:sz w:val="16"/>
                  <w:szCs w:val="16"/>
                </w:rPr>
                <w:t>6.82</w:t>
              </w:r>
            </w:ins>
          </w:p>
        </w:tc>
        <w:tc>
          <w:tcPr>
            <w:tcW w:w="454" w:type="dxa"/>
            <w:vAlign w:val="center"/>
            <w:tcPrChange w:id="15985" w:author="Στάθης Καπ" w:date="2023-03-09T07:09:00Z">
              <w:tcPr>
                <w:tcW w:w="454" w:type="dxa"/>
                <w:gridSpan w:val="2"/>
                <w:tcBorders>
                  <w:bottom w:val="single" w:sz="4" w:space="0" w:color="auto"/>
                </w:tcBorders>
                <w:vAlign w:val="bottom"/>
              </w:tcPr>
            </w:tcPrChange>
          </w:tcPr>
          <w:p w14:paraId="4B6D14B6" w14:textId="77D47260" w:rsidR="00494D04" w:rsidRPr="007E0F91" w:rsidRDefault="00494D04" w:rsidP="00494D04">
            <w:pPr>
              <w:jc w:val="center"/>
              <w:rPr>
                <w:ins w:id="15986" w:author="Στάθης Καπ" w:date="2023-03-09T06:09:00Z"/>
                <w:sz w:val="16"/>
                <w:szCs w:val="16"/>
              </w:rPr>
            </w:pPr>
            <w:ins w:id="15987" w:author="Στάθης Καπ" w:date="2023-03-09T07:09:00Z">
              <w:r>
                <w:rPr>
                  <w:rFonts w:ascii="Calibri" w:hAnsi="Calibri" w:cs="Calibri"/>
                  <w:color w:val="000000"/>
                  <w:sz w:val="16"/>
                  <w:szCs w:val="16"/>
                </w:rPr>
                <w:t>0.264</w:t>
              </w:r>
            </w:ins>
          </w:p>
        </w:tc>
        <w:tc>
          <w:tcPr>
            <w:tcW w:w="454" w:type="dxa"/>
            <w:tcBorders>
              <w:right w:val="single" w:sz="4" w:space="0" w:color="auto"/>
            </w:tcBorders>
            <w:vAlign w:val="center"/>
            <w:tcPrChange w:id="15988" w:author="Στάθης Καπ" w:date="2023-03-09T07:09:00Z">
              <w:tcPr>
                <w:tcW w:w="454" w:type="dxa"/>
                <w:gridSpan w:val="2"/>
                <w:tcBorders>
                  <w:bottom w:val="single" w:sz="4" w:space="0" w:color="auto"/>
                  <w:right w:val="single" w:sz="4" w:space="0" w:color="auto"/>
                </w:tcBorders>
                <w:vAlign w:val="center"/>
              </w:tcPr>
            </w:tcPrChange>
          </w:tcPr>
          <w:p w14:paraId="32C076C4" w14:textId="2C34C0A4" w:rsidR="00494D04" w:rsidRPr="007E0F91" w:rsidRDefault="00494D04" w:rsidP="00494D04">
            <w:pPr>
              <w:jc w:val="center"/>
              <w:rPr>
                <w:ins w:id="15989" w:author="Στάθης Καπ" w:date="2023-03-09T06:09:00Z"/>
                <w:sz w:val="16"/>
                <w:szCs w:val="16"/>
              </w:rPr>
            </w:pPr>
            <w:ins w:id="15990" w:author="Στάθης Καπ" w:date="2023-03-09T07:09:00Z">
              <w:r>
                <w:rPr>
                  <w:rFonts w:ascii="Calibri" w:hAnsi="Calibri" w:cs="Calibri"/>
                  <w:color w:val="000000"/>
                  <w:sz w:val="16"/>
                  <w:szCs w:val="16"/>
                </w:rPr>
                <w:t>53.02</w:t>
              </w:r>
            </w:ins>
          </w:p>
        </w:tc>
        <w:tc>
          <w:tcPr>
            <w:tcW w:w="453" w:type="dxa"/>
            <w:tcBorders>
              <w:left w:val="single" w:sz="4" w:space="0" w:color="auto"/>
            </w:tcBorders>
            <w:vAlign w:val="center"/>
            <w:tcPrChange w:id="15991" w:author="Στάθης Καπ" w:date="2023-03-09T07:09:00Z">
              <w:tcPr>
                <w:tcW w:w="453" w:type="dxa"/>
                <w:gridSpan w:val="2"/>
                <w:tcBorders>
                  <w:left w:val="single" w:sz="4" w:space="0" w:color="auto"/>
                  <w:bottom w:val="single" w:sz="4" w:space="0" w:color="auto"/>
                </w:tcBorders>
                <w:vAlign w:val="bottom"/>
              </w:tcPr>
            </w:tcPrChange>
          </w:tcPr>
          <w:p w14:paraId="1C98FF38" w14:textId="6AF78B98" w:rsidR="00494D04" w:rsidRPr="007E0F91" w:rsidRDefault="00494D04" w:rsidP="00494D04">
            <w:pPr>
              <w:jc w:val="center"/>
              <w:rPr>
                <w:ins w:id="15992" w:author="Στάθης Καπ" w:date="2023-03-09T06:09:00Z"/>
                <w:sz w:val="16"/>
                <w:szCs w:val="16"/>
              </w:rPr>
            </w:pPr>
            <w:ins w:id="15993" w:author="Στάθης Καπ" w:date="2023-03-09T07:09:00Z">
              <w:r>
                <w:rPr>
                  <w:rFonts w:ascii="Calibri" w:hAnsi="Calibri" w:cs="Calibri"/>
                  <w:color w:val="000000"/>
                  <w:sz w:val="16"/>
                  <w:szCs w:val="16"/>
                </w:rPr>
                <w:t>981</w:t>
              </w:r>
            </w:ins>
          </w:p>
        </w:tc>
        <w:tc>
          <w:tcPr>
            <w:tcW w:w="454" w:type="dxa"/>
            <w:vAlign w:val="center"/>
            <w:tcPrChange w:id="15994" w:author="Στάθης Καπ" w:date="2023-03-09T07:09:00Z">
              <w:tcPr>
                <w:tcW w:w="454" w:type="dxa"/>
                <w:gridSpan w:val="2"/>
                <w:tcBorders>
                  <w:bottom w:val="single" w:sz="4" w:space="0" w:color="auto"/>
                </w:tcBorders>
                <w:vAlign w:val="center"/>
              </w:tcPr>
            </w:tcPrChange>
          </w:tcPr>
          <w:p w14:paraId="3483BBCB" w14:textId="3973710D" w:rsidR="00494D04" w:rsidRPr="007E0F91" w:rsidRDefault="00494D04" w:rsidP="00494D04">
            <w:pPr>
              <w:jc w:val="center"/>
              <w:rPr>
                <w:ins w:id="15995" w:author="Στάθης Καπ" w:date="2023-03-09T06:09:00Z"/>
                <w:sz w:val="16"/>
                <w:szCs w:val="16"/>
              </w:rPr>
            </w:pPr>
            <w:ins w:id="15996" w:author="Στάθης Καπ" w:date="2023-03-09T07:09:00Z">
              <w:r>
                <w:rPr>
                  <w:rFonts w:ascii="Calibri" w:hAnsi="Calibri" w:cs="Calibri"/>
                  <w:color w:val="000000"/>
                  <w:sz w:val="16"/>
                  <w:szCs w:val="16"/>
                </w:rPr>
                <w:t>7.01</w:t>
              </w:r>
            </w:ins>
          </w:p>
        </w:tc>
        <w:tc>
          <w:tcPr>
            <w:tcW w:w="454" w:type="dxa"/>
            <w:vAlign w:val="center"/>
            <w:tcPrChange w:id="15997" w:author="Στάθης Καπ" w:date="2023-03-09T07:09:00Z">
              <w:tcPr>
                <w:tcW w:w="454" w:type="dxa"/>
                <w:gridSpan w:val="2"/>
                <w:tcBorders>
                  <w:bottom w:val="single" w:sz="4" w:space="0" w:color="auto"/>
                </w:tcBorders>
                <w:vAlign w:val="bottom"/>
              </w:tcPr>
            </w:tcPrChange>
          </w:tcPr>
          <w:p w14:paraId="3CC83A48" w14:textId="4637625B" w:rsidR="00494D04" w:rsidRPr="007E0F91" w:rsidRDefault="00494D04" w:rsidP="00494D04">
            <w:pPr>
              <w:jc w:val="center"/>
              <w:rPr>
                <w:ins w:id="15998" w:author="Στάθης Καπ" w:date="2023-03-09T06:09:00Z"/>
                <w:sz w:val="16"/>
                <w:szCs w:val="16"/>
              </w:rPr>
            </w:pPr>
            <w:ins w:id="15999" w:author="Στάθης Καπ" w:date="2023-03-09T07:09:00Z">
              <w:r>
                <w:rPr>
                  <w:rFonts w:ascii="Calibri" w:hAnsi="Calibri" w:cs="Calibri"/>
                  <w:color w:val="000000"/>
                  <w:sz w:val="16"/>
                  <w:szCs w:val="16"/>
                </w:rPr>
                <w:t>0.234</w:t>
              </w:r>
            </w:ins>
          </w:p>
        </w:tc>
        <w:tc>
          <w:tcPr>
            <w:tcW w:w="461" w:type="dxa"/>
            <w:tcBorders>
              <w:right w:val="single" w:sz="4" w:space="0" w:color="auto"/>
            </w:tcBorders>
            <w:vAlign w:val="center"/>
            <w:tcPrChange w:id="16000" w:author="Στάθης Καπ" w:date="2023-03-09T07:09:00Z">
              <w:tcPr>
                <w:tcW w:w="461" w:type="dxa"/>
                <w:gridSpan w:val="2"/>
                <w:tcBorders>
                  <w:bottom w:val="single" w:sz="4" w:space="0" w:color="auto"/>
                  <w:right w:val="single" w:sz="4" w:space="0" w:color="auto"/>
                </w:tcBorders>
                <w:vAlign w:val="center"/>
              </w:tcPr>
            </w:tcPrChange>
          </w:tcPr>
          <w:p w14:paraId="6870A655" w14:textId="55C51B2B" w:rsidR="00494D04" w:rsidRPr="007E0F91" w:rsidRDefault="00494D04" w:rsidP="00494D04">
            <w:pPr>
              <w:jc w:val="center"/>
              <w:rPr>
                <w:ins w:id="16001" w:author="Στάθης Καπ" w:date="2023-03-09T06:09:00Z"/>
                <w:sz w:val="16"/>
                <w:szCs w:val="16"/>
              </w:rPr>
            </w:pPr>
            <w:ins w:id="16002" w:author="Στάθης Καπ" w:date="2023-03-09T07:09:00Z">
              <w:r>
                <w:rPr>
                  <w:rFonts w:ascii="Calibri" w:hAnsi="Calibri" w:cs="Calibri"/>
                  <w:color w:val="000000"/>
                  <w:sz w:val="16"/>
                  <w:szCs w:val="16"/>
                </w:rPr>
                <w:t>58.36</w:t>
              </w:r>
            </w:ins>
          </w:p>
        </w:tc>
      </w:tr>
      <w:tr w:rsidR="00494D04" w14:paraId="7E620C89"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003"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004" w:author="Στάθης Καπ" w:date="2023-03-09T06:09:00Z"/>
          <w:trPrChange w:id="16005"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006"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19AFEE3E" w14:textId="5EDAD0C2" w:rsidR="00494D04" w:rsidRPr="007E0F91" w:rsidRDefault="00494D04" w:rsidP="00494D04">
            <w:pPr>
              <w:jc w:val="center"/>
              <w:rPr>
                <w:ins w:id="16007" w:author="Στάθης Καπ" w:date="2023-03-09T06:09:00Z"/>
                <w:sz w:val="16"/>
                <w:szCs w:val="16"/>
              </w:rPr>
            </w:pPr>
            <w:ins w:id="16008" w:author="Στάθης Καπ" w:date="2023-03-09T06:09:00Z">
              <w:r w:rsidRPr="009861B1">
                <w:rPr>
                  <w:rFonts w:ascii="Calibri" w:hAnsi="Calibri" w:cs="Calibri"/>
                  <w:color w:val="000000"/>
                  <w:sz w:val="16"/>
                  <w:szCs w:val="16"/>
                </w:rPr>
                <w:t>r205</w:t>
              </w:r>
            </w:ins>
          </w:p>
        </w:tc>
        <w:tc>
          <w:tcPr>
            <w:tcW w:w="565" w:type="dxa"/>
            <w:tcBorders>
              <w:left w:val="single" w:sz="4" w:space="0" w:color="auto"/>
            </w:tcBorders>
            <w:vAlign w:val="center"/>
            <w:tcPrChange w:id="16009" w:author="Στάθης Καπ" w:date="2023-03-09T07:09:00Z">
              <w:tcPr>
                <w:tcW w:w="565" w:type="dxa"/>
                <w:gridSpan w:val="2"/>
                <w:tcBorders>
                  <w:left w:val="single" w:sz="4" w:space="0" w:color="auto"/>
                  <w:bottom w:val="single" w:sz="4" w:space="0" w:color="auto"/>
                </w:tcBorders>
              </w:tcPr>
            </w:tcPrChange>
          </w:tcPr>
          <w:p w14:paraId="0D537CFE" w14:textId="50C2E93A" w:rsidR="00494D04" w:rsidRPr="007E0F91" w:rsidRDefault="00494D04" w:rsidP="00494D04">
            <w:pPr>
              <w:jc w:val="center"/>
              <w:rPr>
                <w:ins w:id="16010" w:author="Στάθης Καπ" w:date="2023-03-09T06:09:00Z"/>
                <w:sz w:val="16"/>
                <w:szCs w:val="16"/>
              </w:rPr>
            </w:pPr>
            <w:ins w:id="16011" w:author="Στάθης Καπ" w:date="2023-03-09T07:09:00Z">
              <w:r>
                <w:rPr>
                  <w:rFonts w:ascii="Calibri" w:hAnsi="Calibri" w:cs="Calibri"/>
                  <w:color w:val="000000"/>
                  <w:sz w:val="16"/>
                  <w:szCs w:val="16"/>
                </w:rPr>
                <w:t>953</w:t>
              </w:r>
            </w:ins>
          </w:p>
        </w:tc>
        <w:tc>
          <w:tcPr>
            <w:tcW w:w="679" w:type="dxa"/>
            <w:tcBorders>
              <w:right w:val="single" w:sz="4" w:space="0" w:color="auto"/>
            </w:tcBorders>
            <w:vAlign w:val="center"/>
            <w:tcPrChange w:id="16012" w:author="Στάθης Καπ" w:date="2023-03-09T07:09:00Z">
              <w:tcPr>
                <w:tcW w:w="679" w:type="dxa"/>
                <w:gridSpan w:val="2"/>
                <w:tcBorders>
                  <w:bottom w:val="single" w:sz="4" w:space="0" w:color="auto"/>
                  <w:right w:val="single" w:sz="4" w:space="0" w:color="auto"/>
                </w:tcBorders>
              </w:tcPr>
            </w:tcPrChange>
          </w:tcPr>
          <w:p w14:paraId="56EEE627" w14:textId="4C027E81" w:rsidR="00494D04" w:rsidRPr="007E0F91" w:rsidRDefault="00494D04" w:rsidP="00494D04">
            <w:pPr>
              <w:jc w:val="center"/>
              <w:rPr>
                <w:ins w:id="16013" w:author="Στάθης Καπ" w:date="2023-03-09T06:09:00Z"/>
                <w:sz w:val="16"/>
                <w:szCs w:val="16"/>
              </w:rPr>
            </w:pPr>
            <w:ins w:id="16014" w:author="Στάθης Καπ" w:date="2023-03-09T07:09:00Z">
              <w:r>
                <w:rPr>
                  <w:rFonts w:ascii="Calibri" w:hAnsi="Calibri" w:cs="Calibri"/>
                  <w:color w:val="000000"/>
                  <w:sz w:val="16"/>
                  <w:szCs w:val="16"/>
                </w:rPr>
                <w:t>931</w:t>
              </w:r>
            </w:ins>
          </w:p>
        </w:tc>
        <w:tc>
          <w:tcPr>
            <w:tcW w:w="453" w:type="dxa"/>
            <w:tcBorders>
              <w:left w:val="single" w:sz="4" w:space="0" w:color="auto"/>
            </w:tcBorders>
            <w:vAlign w:val="center"/>
            <w:tcPrChange w:id="16015" w:author="Στάθης Καπ" w:date="2023-03-09T07:09:00Z">
              <w:tcPr>
                <w:tcW w:w="453" w:type="dxa"/>
                <w:gridSpan w:val="2"/>
                <w:tcBorders>
                  <w:left w:val="single" w:sz="4" w:space="0" w:color="auto"/>
                  <w:bottom w:val="single" w:sz="4" w:space="0" w:color="auto"/>
                </w:tcBorders>
                <w:vAlign w:val="bottom"/>
              </w:tcPr>
            </w:tcPrChange>
          </w:tcPr>
          <w:p w14:paraId="260043C1" w14:textId="43C9ED83" w:rsidR="00494D04" w:rsidRPr="007E0F91" w:rsidRDefault="00494D04" w:rsidP="00494D04">
            <w:pPr>
              <w:jc w:val="center"/>
              <w:rPr>
                <w:ins w:id="16016" w:author="Στάθης Καπ" w:date="2023-03-09T06:09:00Z"/>
                <w:sz w:val="16"/>
                <w:szCs w:val="16"/>
              </w:rPr>
            </w:pPr>
            <w:ins w:id="16017" w:author="Στάθης Καπ" w:date="2023-03-09T07:09:00Z">
              <w:r>
                <w:rPr>
                  <w:rFonts w:ascii="Calibri" w:hAnsi="Calibri" w:cs="Calibri"/>
                  <w:color w:val="000000"/>
                  <w:sz w:val="16"/>
                  <w:szCs w:val="16"/>
                </w:rPr>
                <w:t>885</w:t>
              </w:r>
            </w:ins>
          </w:p>
        </w:tc>
        <w:tc>
          <w:tcPr>
            <w:tcW w:w="708" w:type="dxa"/>
            <w:vAlign w:val="center"/>
            <w:tcPrChange w:id="16018" w:author="Στάθης Καπ" w:date="2023-03-09T07:09:00Z">
              <w:tcPr>
                <w:tcW w:w="708" w:type="dxa"/>
                <w:gridSpan w:val="2"/>
                <w:tcBorders>
                  <w:bottom w:val="single" w:sz="4" w:space="0" w:color="auto"/>
                </w:tcBorders>
                <w:vAlign w:val="center"/>
              </w:tcPr>
            </w:tcPrChange>
          </w:tcPr>
          <w:p w14:paraId="733417EE" w14:textId="66F5658C" w:rsidR="00494D04" w:rsidRPr="007E0F91" w:rsidRDefault="00494D04" w:rsidP="00494D04">
            <w:pPr>
              <w:jc w:val="center"/>
              <w:rPr>
                <w:ins w:id="16019" w:author="Στάθης Καπ" w:date="2023-03-09T06:09:00Z"/>
                <w:sz w:val="16"/>
                <w:szCs w:val="16"/>
              </w:rPr>
            </w:pPr>
            <w:ins w:id="16020" w:author="Στάθης Καπ" w:date="2023-03-09T07:09:00Z">
              <w:r>
                <w:rPr>
                  <w:rFonts w:ascii="Calibri" w:hAnsi="Calibri" w:cs="Calibri"/>
                  <w:color w:val="000000"/>
                  <w:sz w:val="16"/>
                  <w:szCs w:val="16"/>
                </w:rPr>
                <w:t>7.14</w:t>
              </w:r>
            </w:ins>
          </w:p>
        </w:tc>
        <w:tc>
          <w:tcPr>
            <w:tcW w:w="652" w:type="dxa"/>
            <w:tcBorders>
              <w:right w:val="single" w:sz="4" w:space="0" w:color="auto"/>
            </w:tcBorders>
            <w:vAlign w:val="center"/>
            <w:tcPrChange w:id="16021" w:author="Στάθης Καπ" w:date="2023-03-09T07:09:00Z">
              <w:tcPr>
                <w:tcW w:w="652" w:type="dxa"/>
                <w:gridSpan w:val="2"/>
                <w:tcBorders>
                  <w:bottom w:val="single" w:sz="4" w:space="0" w:color="auto"/>
                  <w:right w:val="single" w:sz="4" w:space="0" w:color="auto"/>
                </w:tcBorders>
                <w:vAlign w:val="bottom"/>
              </w:tcPr>
            </w:tcPrChange>
          </w:tcPr>
          <w:p w14:paraId="3086F6FB" w14:textId="5C34D285" w:rsidR="00494D04" w:rsidRPr="007E0F91" w:rsidRDefault="00494D04" w:rsidP="00494D04">
            <w:pPr>
              <w:jc w:val="center"/>
              <w:rPr>
                <w:ins w:id="16022" w:author="Στάθης Καπ" w:date="2023-03-09T06:09:00Z"/>
                <w:sz w:val="16"/>
                <w:szCs w:val="16"/>
              </w:rPr>
            </w:pPr>
            <w:ins w:id="16023" w:author="Στάθης Καπ" w:date="2023-03-09T07:09:00Z">
              <w:r>
                <w:rPr>
                  <w:rFonts w:ascii="Calibri" w:hAnsi="Calibri" w:cs="Calibri"/>
                  <w:color w:val="000000"/>
                  <w:sz w:val="16"/>
                  <w:szCs w:val="16"/>
                </w:rPr>
                <w:t>0.319</w:t>
              </w:r>
            </w:ins>
          </w:p>
        </w:tc>
        <w:tc>
          <w:tcPr>
            <w:tcW w:w="453" w:type="dxa"/>
            <w:tcBorders>
              <w:left w:val="single" w:sz="4" w:space="0" w:color="auto"/>
            </w:tcBorders>
            <w:vAlign w:val="center"/>
            <w:tcPrChange w:id="16024" w:author="Στάθης Καπ" w:date="2023-03-09T07:09:00Z">
              <w:tcPr>
                <w:tcW w:w="453" w:type="dxa"/>
                <w:gridSpan w:val="2"/>
                <w:tcBorders>
                  <w:left w:val="single" w:sz="4" w:space="0" w:color="auto"/>
                  <w:bottom w:val="single" w:sz="4" w:space="0" w:color="auto"/>
                </w:tcBorders>
                <w:vAlign w:val="bottom"/>
              </w:tcPr>
            </w:tcPrChange>
          </w:tcPr>
          <w:p w14:paraId="44BDB5DA" w14:textId="6AA0A6FD" w:rsidR="00494D04" w:rsidRPr="007E0F91" w:rsidRDefault="00494D04" w:rsidP="00494D04">
            <w:pPr>
              <w:jc w:val="center"/>
              <w:rPr>
                <w:ins w:id="16025" w:author="Στάθης Καπ" w:date="2023-03-09T06:09:00Z"/>
                <w:sz w:val="16"/>
                <w:szCs w:val="16"/>
              </w:rPr>
            </w:pPr>
            <w:ins w:id="16026" w:author="Στάθης Καπ" w:date="2023-03-09T07:09:00Z">
              <w:r>
                <w:rPr>
                  <w:rFonts w:ascii="Calibri" w:hAnsi="Calibri" w:cs="Calibri"/>
                  <w:color w:val="000000"/>
                  <w:sz w:val="16"/>
                  <w:szCs w:val="16"/>
                </w:rPr>
                <w:t>906</w:t>
              </w:r>
            </w:ins>
          </w:p>
        </w:tc>
        <w:tc>
          <w:tcPr>
            <w:tcW w:w="454" w:type="dxa"/>
            <w:vAlign w:val="center"/>
            <w:tcPrChange w:id="16027" w:author="Στάθης Καπ" w:date="2023-03-09T07:09:00Z">
              <w:tcPr>
                <w:tcW w:w="454" w:type="dxa"/>
                <w:gridSpan w:val="2"/>
                <w:tcBorders>
                  <w:bottom w:val="single" w:sz="4" w:space="0" w:color="auto"/>
                </w:tcBorders>
                <w:vAlign w:val="center"/>
              </w:tcPr>
            </w:tcPrChange>
          </w:tcPr>
          <w:p w14:paraId="3CF64EA7" w14:textId="34D7A66B" w:rsidR="00494D04" w:rsidRPr="007E0F91" w:rsidRDefault="00494D04" w:rsidP="00494D04">
            <w:pPr>
              <w:jc w:val="center"/>
              <w:rPr>
                <w:ins w:id="16028" w:author="Στάθης Καπ" w:date="2023-03-09T06:09:00Z"/>
                <w:sz w:val="16"/>
                <w:szCs w:val="16"/>
              </w:rPr>
            </w:pPr>
            <w:ins w:id="16029" w:author="Στάθης Καπ" w:date="2023-03-09T07:09:00Z">
              <w:r>
                <w:rPr>
                  <w:rFonts w:ascii="Calibri" w:hAnsi="Calibri" w:cs="Calibri"/>
                  <w:color w:val="000000"/>
                  <w:sz w:val="16"/>
                  <w:szCs w:val="16"/>
                </w:rPr>
                <w:t>-2.37</w:t>
              </w:r>
            </w:ins>
          </w:p>
        </w:tc>
        <w:tc>
          <w:tcPr>
            <w:tcW w:w="454" w:type="dxa"/>
            <w:vAlign w:val="center"/>
            <w:tcPrChange w:id="16030" w:author="Στάθης Καπ" w:date="2023-03-09T07:09:00Z">
              <w:tcPr>
                <w:tcW w:w="454" w:type="dxa"/>
                <w:gridSpan w:val="2"/>
                <w:tcBorders>
                  <w:bottom w:val="single" w:sz="4" w:space="0" w:color="auto"/>
                </w:tcBorders>
                <w:vAlign w:val="bottom"/>
              </w:tcPr>
            </w:tcPrChange>
          </w:tcPr>
          <w:p w14:paraId="50342A11" w14:textId="4B734364" w:rsidR="00494D04" w:rsidRPr="007E0F91" w:rsidRDefault="00494D04" w:rsidP="00494D04">
            <w:pPr>
              <w:jc w:val="center"/>
              <w:rPr>
                <w:ins w:id="16031" w:author="Στάθης Καπ" w:date="2023-03-09T06:09:00Z"/>
                <w:sz w:val="16"/>
                <w:szCs w:val="16"/>
              </w:rPr>
            </w:pPr>
            <w:ins w:id="16032" w:author="Στάθης Καπ" w:date="2023-03-09T07:09:00Z">
              <w:r>
                <w:rPr>
                  <w:rFonts w:ascii="Calibri" w:hAnsi="Calibri" w:cs="Calibri"/>
                  <w:color w:val="000000"/>
                  <w:sz w:val="16"/>
                  <w:szCs w:val="16"/>
                </w:rPr>
                <w:t>0.222</w:t>
              </w:r>
            </w:ins>
          </w:p>
        </w:tc>
        <w:tc>
          <w:tcPr>
            <w:tcW w:w="457" w:type="dxa"/>
            <w:tcBorders>
              <w:right w:val="single" w:sz="4" w:space="0" w:color="auto"/>
            </w:tcBorders>
            <w:vAlign w:val="center"/>
            <w:tcPrChange w:id="16033" w:author="Στάθης Καπ" w:date="2023-03-09T07:09:00Z">
              <w:tcPr>
                <w:tcW w:w="457" w:type="dxa"/>
                <w:gridSpan w:val="2"/>
                <w:tcBorders>
                  <w:bottom w:val="single" w:sz="4" w:space="0" w:color="auto"/>
                  <w:right w:val="single" w:sz="4" w:space="0" w:color="auto"/>
                </w:tcBorders>
                <w:vAlign w:val="center"/>
              </w:tcPr>
            </w:tcPrChange>
          </w:tcPr>
          <w:p w14:paraId="7C3EC05D" w14:textId="1FED3A0F" w:rsidR="00494D04" w:rsidRPr="007E0F91" w:rsidRDefault="00494D04" w:rsidP="00494D04">
            <w:pPr>
              <w:jc w:val="center"/>
              <w:rPr>
                <w:ins w:id="16034" w:author="Στάθης Καπ" w:date="2023-03-09T06:09:00Z"/>
                <w:sz w:val="16"/>
                <w:szCs w:val="16"/>
              </w:rPr>
            </w:pPr>
            <w:ins w:id="16035" w:author="Στάθης Καπ" w:date="2023-03-09T07:09:00Z">
              <w:r>
                <w:rPr>
                  <w:rFonts w:ascii="Calibri" w:hAnsi="Calibri" w:cs="Calibri"/>
                  <w:color w:val="000000"/>
                  <w:sz w:val="16"/>
                  <w:szCs w:val="16"/>
                </w:rPr>
                <w:t>30.41</w:t>
              </w:r>
            </w:ins>
          </w:p>
        </w:tc>
        <w:tc>
          <w:tcPr>
            <w:tcW w:w="453" w:type="dxa"/>
            <w:tcBorders>
              <w:left w:val="single" w:sz="4" w:space="0" w:color="auto"/>
            </w:tcBorders>
            <w:vAlign w:val="center"/>
            <w:tcPrChange w:id="16036" w:author="Στάθης Καπ" w:date="2023-03-09T07:09:00Z">
              <w:tcPr>
                <w:tcW w:w="453" w:type="dxa"/>
                <w:gridSpan w:val="2"/>
                <w:tcBorders>
                  <w:left w:val="single" w:sz="4" w:space="0" w:color="auto"/>
                  <w:bottom w:val="single" w:sz="4" w:space="0" w:color="auto"/>
                </w:tcBorders>
                <w:vAlign w:val="bottom"/>
              </w:tcPr>
            </w:tcPrChange>
          </w:tcPr>
          <w:p w14:paraId="0E66A919" w14:textId="22C9E7D5" w:rsidR="00494D04" w:rsidRPr="007E0F91" w:rsidRDefault="00494D04" w:rsidP="00494D04">
            <w:pPr>
              <w:jc w:val="center"/>
              <w:rPr>
                <w:ins w:id="16037" w:author="Στάθης Καπ" w:date="2023-03-09T06:09:00Z"/>
                <w:sz w:val="16"/>
                <w:szCs w:val="16"/>
              </w:rPr>
            </w:pPr>
            <w:ins w:id="16038" w:author="Στάθης Καπ" w:date="2023-03-09T07:09:00Z">
              <w:r>
                <w:rPr>
                  <w:rFonts w:ascii="Calibri" w:hAnsi="Calibri" w:cs="Calibri"/>
                  <w:color w:val="000000"/>
                  <w:sz w:val="16"/>
                  <w:szCs w:val="16"/>
                </w:rPr>
                <w:t>856</w:t>
              </w:r>
            </w:ins>
          </w:p>
        </w:tc>
        <w:tc>
          <w:tcPr>
            <w:tcW w:w="454" w:type="dxa"/>
            <w:vAlign w:val="center"/>
            <w:tcPrChange w:id="16039" w:author="Στάθης Καπ" w:date="2023-03-09T07:09:00Z">
              <w:tcPr>
                <w:tcW w:w="454" w:type="dxa"/>
                <w:gridSpan w:val="2"/>
                <w:tcBorders>
                  <w:bottom w:val="single" w:sz="4" w:space="0" w:color="auto"/>
                </w:tcBorders>
                <w:vAlign w:val="center"/>
              </w:tcPr>
            </w:tcPrChange>
          </w:tcPr>
          <w:p w14:paraId="1371DA8F" w14:textId="55160F24" w:rsidR="00494D04" w:rsidRPr="007E0F91" w:rsidRDefault="00494D04" w:rsidP="00494D04">
            <w:pPr>
              <w:jc w:val="center"/>
              <w:rPr>
                <w:ins w:id="16040" w:author="Στάθης Καπ" w:date="2023-03-09T06:09:00Z"/>
                <w:sz w:val="16"/>
                <w:szCs w:val="16"/>
              </w:rPr>
            </w:pPr>
            <w:ins w:id="16041" w:author="Στάθης Καπ" w:date="2023-03-09T07:09:00Z">
              <w:r>
                <w:rPr>
                  <w:rFonts w:ascii="Calibri" w:hAnsi="Calibri" w:cs="Calibri"/>
                  <w:color w:val="000000"/>
                  <w:sz w:val="16"/>
                  <w:szCs w:val="16"/>
                </w:rPr>
                <w:t>3.28</w:t>
              </w:r>
            </w:ins>
          </w:p>
        </w:tc>
        <w:tc>
          <w:tcPr>
            <w:tcW w:w="454" w:type="dxa"/>
            <w:vAlign w:val="center"/>
            <w:tcPrChange w:id="16042" w:author="Στάθης Καπ" w:date="2023-03-09T07:09:00Z">
              <w:tcPr>
                <w:tcW w:w="454" w:type="dxa"/>
                <w:gridSpan w:val="2"/>
                <w:tcBorders>
                  <w:bottom w:val="single" w:sz="4" w:space="0" w:color="auto"/>
                </w:tcBorders>
                <w:vAlign w:val="bottom"/>
              </w:tcPr>
            </w:tcPrChange>
          </w:tcPr>
          <w:p w14:paraId="11DA5573" w14:textId="6F43CC36" w:rsidR="00494D04" w:rsidRPr="007E0F91" w:rsidRDefault="00494D04" w:rsidP="00494D04">
            <w:pPr>
              <w:jc w:val="center"/>
              <w:rPr>
                <w:ins w:id="16043" w:author="Στάθης Καπ" w:date="2023-03-09T06:09:00Z"/>
                <w:sz w:val="16"/>
                <w:szCs w:val="16"/>
              </w:rPr>
            </w:pPr>
            <w:ins w:id="16044" w:author="Στάθης Καπ" w:date="2023-03-09T07:09:00Z">
              <w:r>
                <w:rPr>
                  <w:rFonts w:ascii="Calibri" w:hAnsi="Calibri" w:cs="Calibri"/>
                  <w:color w:val="000000"/>
                  <w:sz w:val="16"/>
                  <w:szCs w:val="16"/>
                </w:rPr>
                <w:t>0.259</w:t>
              </w:r>
            </w:ins>
          </w:p>
        </w:tc>
        <w:tc>
          <w:tcPr>
            <w:tcW w:w="454" w:type="dxa"/>
            <w:tcBorders>
              <w:right w:val="single" w:sz="4" w:space="0" w:color="auto"/>
            </w:tcBorders>
            <w:vAlign w:val="center"/>
            <w:tcPrChange w:id="16045" w:author="Στάθης Καπ" w:date="2023-03-09T07:09:00Z">
              <w:tcPr>
                <w:tcW w:w="454" w:type="dxa"/>
                <w:gridSpan w:val="2"/>
                <w:tcBorders>
                  <w:bottom w:val="single" w:sz="4" w:space="0" w:color="auto"/>
                  <w:right w:val="single" w:sz="4" w:space="0" w:color="auto"/>
                </w:tcBorders>
                <w:vAlign w:val="center"/>
              </w:tcPr>
            </w:tcPrChange>
          </w:tcPr>
          <w:p w14:paraId="000CEAC8" w14:textId="16FE2D14" w:rsidR="00494D04" w:rsidRPr="007E0F91" w:rsidRDefault="00494D04" w:rsidP="00494D04">
            <w:pPr>
              <w:jc w:val="center"/>
              <w:rPr>
                <w:ins w:id="16046" w:author="Στάθης Καπ" w:date="2023-03-09T06:09:00Z"/>
                <w:sz w:val="16"/>
                <w:szCs w:val="16"/>
              </w:rPr>
            </w:pPr>
            <w:ins w:id="16047" w:author="Στάθης Καπ" w:date="2023-03-09T07:09:00Z">
              <w:r>
                <w:rPr>
                  <w:rFonts w:ascii="Calibri" w:hAnsi="Calibri" w:cs="Calibri"/>
                  <w:color w:val="000000"/>
                  <w:sz w:val="16"/>
                  <w:szCs w:val="16"/>
                </w:rPr>
                <w:t>18.81</w:t>
              </w:r>
            </w:ins>
          </w:p>
        </w:tc>
        <w:tc>
          <w:tcPr>
            <w:tcW w:w="453" w:type="dxa"/>
            <w:tcBorders>
              <w:left w:val="single" w:sz="4" w:space="0" w:color="auto"/>
            </w:tcBorders>
            <w:vAlign w:val="center"/>
            <w:tcPrChange w:id="16048" w:author="Στάθης Καπ" w:date="2023-03-09T07:09:00Z">
              <w:tcPr>
                <w:tcW w:w="453" w:type="dxa"/>
                <w:gridSpan w:val="2"/>
                <w:tcBorders>
                  <w:left w:val="single" w:sz="4" w:space="0" w:color="auto"/>
                  <w:bottom w:val="single" w:sz="4" w:space="0" w:color="auto"/>
                </w:tcBorders>
                <w:vAlign w:val="bottom"/>
              </w:tcPr>
            </w:tcPrChange>
          </w:tcPr>
          <w:p w14:paraId="0A97B182" w14:textId="0E9CEC79" w:rsidR="00494D04" w:rsidRPr="007E0F91" w:rsidRDefault="00494D04" w:rsidP="00494D04">
            <w:pPr>
              <w:jc w:val="center"/>
              <w:rPr>
                <w:ins w:id="16049" w:author="Στάθης Καπ" w:date="2023-03-09T06:09:00Z"/>
                <w:sz w:val="16"/>
                <w:szCs w:val="16"/>
              </w:rPr>
            </w:pPr>
            <w:ins w:id="16050" w:author="Στάθης Καπ" w:date="2023-03-09T07:09:00Z">
              <w:r>
                <w:rPr>
                  <w:rFonts w:ascii="Calibri" w:hAnsi="Calibri" w:cs="Calibri"/>
                  <w:color w:val="000000"/>
                  <w:sz w:val="16"/>
                  <w:szCs w:val="16"/>
                </w:rPr>
                <w:t>862</w:t>
              </w:r>
            </w:ins>
          </w:p>
        </w:tc>
        <w:tc>
          <w:tcPr>
            <w:tcW w:w="454" w:type="dxa"/>
            <w:vAlign w:val="center"/>
            <w:tcPrChange w:id="16051" w:author="Στάθης Καπ" w:date="2023-03-09T07:09:00Z">
              <w:tcPr>
                <w:tcW w:w="454" w:type="dxa"/>
                <w:gridSpan w:val="2"/>
                <w:tcBorders>
                  <w:bottom w:val="single" w:sz="4" w:space="0" w:color="auto"/>
                </w:tcBorders>
                <w:vAlign w:val="center"/>
              </w:tcPr>
            </w:tcPrChange>
          </w:tcPr>
          <w:p w14:paraId="78817A34" w14:textId="6EB6B422" w:rsidR="00494D04" w:rsidRPr="007E0F91" w:rsidRDefault="00494D04" w:rsidP="00494D04">
            <w:pPr>
              <w:jc w:val="center"/>
              <w:rPr>
                <w:ins w:id="16052" w:author="Στάθης Καπ" w:date="2023-03-09T06:09:00Z"/>
                <w:sz w:val="16"/>
                <w:szCs w:val="16"/>
              </w:rPr>
            </w:pPr>
            <w:ins w:id="16053" w:author="Στάθης Καπ" w:date="2023-03-09T07:09:00Z">
              <w:r>
                <w:rPr>
                  <w:rFonts w:ascii="Calibri" w:hAnsi="Calibri" w:cs="Calibri"/>
                  <w:color w:val="000000"/>
                  <w:sz w:val="16"/>
                  <w:szCs w:val="16"/>
                </w:rPr>
                <w:t>2.6</w:t>
              </w:r>
            </w:ins>
          </w:p>
        </w:tc>
        <w:tc>
          <w:tcPr>
            <w:tcW w:w="454" w:type="dxa"/>
            <w:vAlign w:val="center"/>
            <w:tcPrChange w:id="16054" w:author="Στάθης Καπ" w:date="2023-03-09T07:09:00Z">
              <w:tcPr>
                <w:tcW w:w="454" w:type="dxa"/>
                <w:gridSpan w:val="2"/>
                <w:tcBorders>
                  <w:bottom w:val="single" w:sz="4" w:space="0" w:color="auto"/>
                </w:tcBorders>
                <w:vAlign w:val="bottom"/>
              </w:tcPr>
            </w:tcPrChange>
          </w:tcPr>
          <w:p w14:paraId="1A3A0A4F" w14:textId="3BF56CD6" w:rsidR="00494D04" w:rsidRPr="007E0F91" w:rsidRDefault="00494D04" w:rsidP="00494D04">
            <w:pPr>
              <w:jc w:val="center"/>
              <w:rPr>
                <w:ins w:id="16055" w:author="Στάθης Καπ" w:date="2023-03-09T06:09:00Z"/>
                <w:sz w:val="16"/>
                <w:szCs w:val="16"/>
              </w:rPr>
            </w:pPr>
            <w:ins w:id="16056" w:author="Στάθης Καπ" w:date="2023-03-09T07:09:00Z">
              <w:r>
                <w:rPr>
                  <w:rFonts w:ascii="Calibri" w:hAnsi="Calibri" w:cs="Calibri"/>
                  <w:color w:val="000000"/>
                  <w:sz w:val="16"/>
                  <w:szCs w:val="16"/>
                </w:rPr>
                <w:t>0.238</w:t>
              </w:r>
            </w:ins>
          </w:p>
        </w:tc>
        <w:tc>
          <w:tcPr>
            <w:tcW w:w="461" w:type="dxa"/>
            <w:tcBorders>
              <w:right w:val="single" w:sz="4" w:space="0" w:color="auto"/>
            </w:tcBorders>
            <w:vAlign w:val="center"/>
            <w:tcPrChange w:id="16057" w:author="Στάθης Καπ" w:date="2023-03-09T07:09:00Z">
              <w:tcPr>
                <w:tcW w:w="461" w:type="dxa"/>
                <w:gridSpan w:val="2"/>
                <w:tcBorders>
                  <w:bottom w:val="single" w:sz="4" w:space="0" w:color="auto"/>
                  <w:right w:val="single" w:sz="4" w:space="0" w:color="auto"/>
                </w:tcBorders>
                <w:vAlign w:val="center"/>
              </w:tcPr>
            </w:tcPrChange>
          </w:tcPr>
          <w:p w14:paraId="3FAA2BE0" w14:textId="515D10A7" w:rsidR="00494D04" w:rsidRPr="007E0F91" w:rsidRDefault="00494D04" w:rsidP="00494D04">
            <w:pPr>
              <w:jc w:val="center"/>
              <w:rPr>
                <w:ins w:id="16058" w:author="Στάθης Καπ" w:date="2023-03-09T06:09:00Z"/>
                <w:sz w:val="16"/>
                <w:szCs w:val="16"/>
              </w:rPr>
            </w:pPr>
            <w:ins w:id="16059" w:author="Στάθης Καπ" w:date="2023-03-09T07:09:00Z">
              <w:r>
                <w:rPr>
                  <w:rFonts w:ascii="Calibri" w:hAnsi="Calibri" w:cs="Calibri"/>
                  <w:color w:val="000000"/>
                  <w:sz w:val="16"/>
                  <w:szCs w:val="16"/>
                </w:rPr>
                <w:t>25.39</w:t>
              </w:r>
            </w:ins>
          </w:p>
        </w:tc>
      </w:tr>
      <w:tr w:rsidR="00494D04" w14:paraId="28C3DD2E"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060"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061" w:author="Στάθης Καπ" w:date="2023-03-09T06:09:00Z"/>
          <w:trPrChange w:id="16062"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063"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5B3F101" w14:textId="0B877EF1" w:rsidR="00494D04" w:rsidRPr="007E0F91" w:rsidRDefault="00494D04" w:rsidP="00494D04">
            <w:pPr>
              <w:jc w:val="center"/>
              <w:rPr>
                <w:ins w:id="16064" w:author="Στάθης Καπ" w:date="2023-03-09T06:09:00Z"/>
                <w:sz w:val="16"/>
                <w:szCs w:val="16"/>
              </w:rPr>
            </w:pPr>
            <w:ins w:id="16065" w:author="Στάθης Καπ" w:date="2023-03-09T06:09:00Z">
              <w:r w:rsidRPr="009861B1">
                <w:rPr>
                  <w:rFonts w:ascii="Calibri" w:hAnsi="Calibri" w:cs="Calibri"/>
                  <w:color w:val="000000"/>
                  <w:sz w:val="16"/>
                  <w:szCs w:val="16"/>
                </w:rPr>
                <w:t>r206</w:t>
              </w:r>
            </w:ins>
          </w:p>
        </w:tc>
        <w:tc>
          <w:tcPr>
            <w:tcW w:w="565" w:type="dxa"/>
            <w:tcBorders>
              <w:left w:val="single" w:sz="4" w:space="0" w:color="auto"/>
            </w:tcBorders>
            <w:vAlign w:val="center"/>
            <w:tcPrChange w:id="16066" w:author="Στάθης Καπ" w:date="2023-03-09T07:09:00Z">
              <w:tcPr>
                <w:tcW w:w="565" w:type="dxa"/>
                <w:gridSpan w:val="2"/>
                <w:tcBorders>
                  <w:left w:val="single" w:sz="4" w:space="0" w:color="auto"/>
                  <w:bottom w:val="single" w:sz="4" w:space="0" w:color="auto"/>
                </w:tcBorders>
              </w:tcPr>
            </w:tcPrChange>
          </w:tcPr>
          <w:p w14:paraId="433196DE" w14:textId="1F320F52" w:rsidR="00494D04" w:rsidRPr="007E0F91" w:rsidRDefault="00494D04" w:rsidP="00494D04">
            <w:pPr>
              <w:jc w:val="center"/>
              <w:rPr>
                <w:ins w:id="16067" w:author="Στάθης Καπ" w:date="2023-03-09T06:09:00Z"/>
                <w:sz w:val="16"/>
                <w:szCs w:val="16"/>
              </w:rPr>
            </w:pPr>
            <w:ins w:id="16068" w:author="Στάθης Καπ" w:date="2023-03-09T07:09:00Z">
              <w:r>
                <w:rPr>
                  <w:rFonts w:ascii="Calibri" w:hAnsi="Calibri" w:cs="Calibri"/>
                  <w:color w:val="000000"/>
                  <w:sz w:val="16"/>
                  <w:szCs w:val="16"/>
                </w:rPr>
                <w:t>1032</w:t>
              </w:r>
            </w:ins>
          </w:p>
        </w:tc>
        <w:tc>
          <w:tcPr>
            <w:tcW w:w="679" w:type="dxa"/>
            <w:tcBorders>
              <w:right w:val="single" w:sz="4" w:space="0" w:color="auto"/>
            </w:tcBorders>
            <w:vAlign w:val="center"/>
            <w:tcPrChange w:id="16069" w:author="Στάθης Καπ" w:date="2023-03-09T07:09:00Z">
              <w:tcPr>
                <w:tcW w:w="679" w:type="dxa"/>
                <w:gridSpan w:val="2"/>
                <w:tcBorders>
                  <w:bottom w:val="single" w:sz="4" w:space="0" w:color="auto"/>
                  <w:right w:val="single" w:sz="4" w:space="0" w:color="auto"/>
                </w:tcBorders>
              </w:tcPr>
            </w:tcPrChange>
          </w:tcPr>
          <w:p w14:paraId="6075A4E1" w14:textId="5130034D" w:rsidR="00494D04" w:rsidRPr="007E0F91" w:rsidRDefault="00494D04" w:rsidP="00494D04">
            <w:pPr>
              <w:jc w:val="center"/>
              <w:rPr>
                <w:ins w:id="16070" w:author="Στάθης Καπ" w:date="2023-03-09T06:09:00Z"/>
                <w:sz w:val="16"/>
                <w:szCs w:val="16"/>
              </w:rPr>
            </w:pPr>
            <w:ins w:id="16071" w:author="Στάθης Καπ" w:date="2023-03-09T07:09:00Z">
              <w:r>
                <w:rPr>
                  <w:rFonts w:ascii="Calibri" w:hAnsi="Calibri" w:cs="Calibri"/>
                  <w:color w:val="000000"/>
                  <w:sz w:val="16"/>
                  <w:szCs w:val="16"/>
                </w:rPr>
                <w:t>996</w:t>
              </w:r>
            </w:ins>
          </w:p>
        </w:tc>
        <w:tc>
          <w:tcPr>
            <w:tcW w:w="453" w:type="dxa"/>
            <w:tcBorders>
              <w:left w:val="single" w:sz="4" w:space="0" w:color="auto"/>
            </w:tcBorders>
            <w:vAlign w:val="center"/>
            <w:tcPrChange w:id="16072" w:author="Στάθης Καπ" w:date="2023-03-09T07:09:00Z">
              <w:tcPr>
                <w:tcW w:w="453" w:type="dxa"/>
                <w:gridSpan w:val="2"/>
                <w:tcBorders>
                  <w:left w:val="single" w:sz="4" w:space="0" w:color="auto"/>
                  <w:bottom w:val="single" w:sz="4" w:space="0" w:color="auto"/>
                </w:tcBorders>
                <w:vAlign w:val="bottom"/>
              </w:tcPr>
            </w:tcPrChange>
          </w:tcPr>
          <w:p w14:paraId="1C432A9A" w14:textId="7EFC96BB" w:rsidR="00494D04" w:rsidRPr="007E0F91" w:rsidRDefault="00494D04" w:rsidP="00494D04">
            <w:pPr>
              <w:jc w:val="center"/>
              <w:rPr>
                <w:ins w:id="16073" w:author="Στάθης Καπ" w:date="2023-03-09T06:09:00Z"/>
                <w:sz w:val="16"/>
                <w:szCs w:val="16"/>
              </w:rPr>
            </w:pPr>
            <w:ins w:id="16074" w:author="Στάθης Καπ" w:date="2023-03-09T07:09:00Z">
              <w:r>
                <w:rPr>
                  <w:rFonts w:ascii="Calibri" w:hAnsi="Calibri" w:cs="Calibri"/>
                  <w:color w:val="000000"/>
                  <w:sz w:val="16"/>
                  <w:szCs w:val="16"/>
                </w:rPr>
                <w:t>961</w:t>
              </w:r>
            </w:ins>
          </w:p>
        </w:tc>
        <w:tc>
          <w:tcPr>
            <w:tcW w:w="708" w:type="dxa"/>
            <w:vAlign w:val="center"/>
            <w:tcPrChange w:id="16075" w:author="Στάθης Καπ" w:date="2023-03-09T07:09:00Z">
              <w:tcPr>
                <w:tcW w:w="708" w:type="dxa"/>
                <w:gridSpan w:val="2"/>
                <w:tcBorders>
                  <w:bottom w:val="single" w:sz="4" w:space="0" w:color="auto"/>
                </w:tcBorders>
                <w:vAlign w:val="center"/>
              </w:tcPr>
            </w:tcPrChange>
          </w:tcPr>
          <w:p w14:paraId="57C607C6" w14:textId="2A2EF5FB" w:rsidR="00494D04" w:rsidRPr="007E0F91" w:rsidRDefault="00494D04" w:rsidP="00494D04">
            <w:pPr>
              <w:jc w:val="center"/>
              <w:rPr>
                <w:ins w:id="16076" w:author="Στάθης Καπ" w:date="2023-03-09T06:09:00Z"/>
                <w:sz w:val="16"/>
                <w:szCs w:val="16"/>
              </w:rPr>
            </w:pPr>
            <w:ins w:id="16077" w:author="Στάθης Καπ" w:date="2023-03-09T07:09:00Z">
              <w:r>
                <w:rPr>
                  <w:rFonts w:ascii="Calibri" w:hAnsi="Calibri" w:cs="Calibri"/>
                  <w:color w:val="000000"/>
                  <w:sz w:val="16"/>
                  <w:szCs w:val="16"/>
                </w:rPr>
                <w:t>6.88</w:t>
              </w:r>
            </w:ins>
          </w:p>
        </w:tc>
        <w:tc>
          <w:tcPr>
            <w:tcW w:w="652" w:type="dxa"/>
            <w:tcBorders>
              <w:right w:val="single" w:sz="4" w:space="0" w:color="auto"/>
            </w:tcBorders>
            <w:vAlign w:val="center"/>
            <w:tcPrChange w:id="16078" w:author="Στάθης Καπ" w:date="2023-03-09T07:09:00Z">
              <w:tcPr>
                <w:tcW w:w="652" w:type="dxa"/>
                <w:gridSpan w:val="2"/>
                <w:tcBorders>
                  <w:bottom w:val="single" w:sz="4" w:space="0" w:color="auto"/>
                  <w:right w:val="single" w:sz="4" w:space="0" w:color="auto"/>
                </w:tcBorders>
                <w:vAlign w:val="bottom"/>
              </w:tcPr>
            </w:tcPrChange>
          </w:tcPr>
          <w:p w14:paraId="632508C0" w14:textId="09D8A8E3" w:rsidR="00494D04" w:rsidRPr="007E0F91" w:rsidRDefault="00494D04" w:rsidP="00494D04">
            <w:pPr>
              <w:jc w:val="center"/>
              <w:rPr>
                <w:ins w:id="16079" w:author="Στάθης Καπ" w:date="2023-03-09T06:09:00Z"/>
                <w:sz w:val="16"/>
                <w:szCs w:val="16"/>
              </w:rPr>
            </w:pPr>
            <w:ins w:id="16080" w:author="Στάθης Καπ" w:date="2023-03-09T07:09:00Z">
              <w:r>
                <w:rPr>
                  <w:rFonts w:ascii="Calibri" w:hAnsi="Calibri" w:cs="Calibri"/>
                  <w:color w:val="000000"/>
                  <w:sz w:val="16"/>
                  <w:szCs w:val="16"/>
                </w:rPr>
                <w:t>0.5</w:t>
              </w:r>
            </w:ins>
          </w:p>
        </w:tc>
        <w:tc>
          <w:tcPr>
            <w:tcW w:w="453" w:type="dxa"/>
            <w:tcBorders>
              <w:left w:val="single" w:sz="4" w:space="0" w:color="auto"/>
            </w:tcBorders>
            <w:vAlign w:val="center"/>
            <w:tcPrChange w:id="16081" w:author="Στάθης Καπ" w:date="2023-03-09T07:09:00Z">
              <w:tcPr>
                <w:tcW w:w="453" w:type="dxa"/>
                <w:gridSpan w:val="2"/>
                <w:tcBorders>
                  <w:left w:val="single" w:sz="4" w:space="0" w:color="auto"/>
                  <w:bottom w:val="single" w:sz="4" w:space="0" w:color="auto"/>
                </w:tcBorders>
                <w:vAlign w:val="bottom"/>
              </w:tcPr>
            </w:tcPrChange>
          </w:tcPr>
          <w:p w14:paraId="1ECD9514" w14:textId="738B1A4B" w:rsidR="00494D04" w:rsidRPr="007E0F91" w:rsidRDefault="00494D04" w:rsidP="00494D04">
            <w:pPr>
              <w:jc w:val="center"/>
              <w:rPr>
                <w:ins w:id="16082" w:author="Στάθης Καπ" w:date="2023-03-09T06:09:00Z"/>
                <w:sz w:val="16"/>
                <w:szCs w:val="16"/>
              </w:rPr>
            </w:pPr>
            <w:ins w:id="16083" w:author="Στάθης Καπ" w:date="2023-03-09T07:09:00Z">
              <w:r>
                <w:rPr>
                  <w:rFonts w:ascii="Calibri" w:hAnsi="Calibri" w:cs="Calibri"/>
                  <w:color w:val="000000"/>
                  <w:sz w:val="16"/>
                  <w:szCs w:val="16"/>
                </w:rPr>
                <w:t>964</w:t>
              </w:r>
            </w:ins>
          </w:p>
        </w:tc>
        <w:tc>
          <w:tcPr>
            <w:tcW w:w="454" w:type="dxa"/>
            <w:vAlign w:val="center"/>
            <w:tcPrChange w:id="16084" w:author="Στάθης Καπ" w:date="2023-03-09T07:09:00Z">
              <w:tcPr>
                <w:tcW w:w="454" w:type="dxa"/>
                <w:gridSpan w:val="2"/>
                <w:tcBorders>
                  <w:bottom w:val="single" w:sz="4" w:space="0" w:color="auto"/>
                </w:tcBorders>
                <w:vAlign w:val="center"/>
              </w:tcPr>
            </w:tcPrChange>
          </w:tcPr>
          <w:p w14:paraId="4FDCE63F" w14:textId="5D0D38F8" w:rsidR="00494D04" w:rsidRPr="007E0F91" w:rsidRDefault="00494D04" w:rsidP="00494D04">
            <w:pPr>
              <w:jc w:val="center"/>
              <w:rPr>
                <w:ins w:id="16085" w:author="Στάθης Καπ" w:date="2023-03-09T06:09:00Z"/>
                <w:sz w:val="16"/>
                <w:szCs w:val="16"/>
              </w:rPr>
            </w:pPr>
            <w:ins w:id="16086" w:author="Στάθης Καπ" w:date="2023-03-09T07:09:00Z">
              <w:r>
                <w:rPr>
                  <w:rFonts w:ascii="Calibri" w:hAnsi="Calibri" w:cs="Calibri"/>
                  <w:color w:val="000000"/>
                  <w:sz w:val="16"/>
                  <w:szCs w:val="16"/>
                </w:rPr>
                <w:t>-0.31</w:t>
              </w:r>
            </w:ins>
          </w:p>
        </w:tc>
        <w:tc>
          <w:tcPr>
            <w:tcW w:w="454" w:type="dxa"/>
            <w:vAlign w:val="center"/>
            <w:tcPrChange w:id="16087" w:author="Στάθης Καπ" w:date="2023-03-09T07:09:00Z">
              <w:tcPr>
                <w:tcW w:w="454" w:type="dxa"/>
                <w:gridSpan w:val="2"/>
                <w:tcBorders>
                  <w:bottom w:val="single" w:sz="4" w:space="0" w:color="auto"/>
                </w:tcBorders>
                <w:vAlign w:val="bottom"/>
              </w:tcPr>
            </w:tcPrChange>
          </w:tcPr>
          <w:p w14:paraId="6879F1C0" w14:textId="029AD098" w:rsidR="00494D04" w:rsidRPr="007E0F91" w:rsidRDefault="00494D04" w:rsidP="00494D04">
            <w:pPr>
              <w:jc w:val="center"/>
              <w:rPr>
                <w:ins w:id="16088" w:author="Στάθης Καπ" w:date="2023-03-09T06:09:00Z"/>
                <w:sz w:val="16"/>
                <w:szCs w:val="16"/>
              </w:rPr>
            </w:pPr>
            <w:ins w:id="16089" w:author="Στάθης Καπ" w:date="2023-03-09T07:09:00Z">
              <w:r>
                <w:rPr>
                  <w:rFonts w:ascii="Calibri" w:hAnsi="Calibri" w:cs="Calibri"/>
                  <w:color w:val="000000"/>
                  <w:sz w:val="16"/>
                  <w:szCs w:val="16"/>
                </w:rPr>
                <w:t>0.374</w:t>
              </w:r>
            </w:ins>
          </w:p>
        </w:tc>
        <w:tc>
          <w:tcPr>
            <w:tcW w:w="457" w:type="dxa"/>
            <w:tcBorders>
              <w:right w:val="single" w:sz="4" w:space="0" w:color="auto"/>
            </w:tcBorders>
            <w:vAlign w:val="center"/>
            <w:tcPrChange w:id="16090" w:author="Στάθης Καπ" w:date="2023-03-09T07:09:00Z">
              <w:tcPr>
                <w:tcW w:w="457" w:type="dxa"/>
                <w:gridSpan w:val="2"/>
                <w:tcBorders>
                  <w:bottom w:val="single" w:sz="4" w:space="0" w:color="auto"/>
                  <w:right w:val="single" w:sz="4" w:space="0" w:color="auto"/>
                </w:tcBorders>
                <w:vAlign w:val="center"/>
              </w:tcPr>
            </w:tcPrChange>
          </w:tcPr>
          <w:p w14:paraId="293C3E0D" w14:textId="084113C4" w:rsidR="00494D04" w:rsidRPr="007E0F91" w:rsidRDefault="00494D04" w:rsidP="00494D04">
            <w:pPr>
              <w:jc w:val="center"/>
              <w:rPr>
                <w:ins w:id="16091" w:author="Στάθης Καπ" w:date="2023-03-09T06:09:00Z"/>
                <w:sz w:val="16"/>
                <w:szCs w:val="16"/>
              </w:rPr>
            </w:pPr>
            <w:ins w:id="16092" w:author="Στάθης Καπ" w:date="2023-03-09T07:09:00Z">
              <w:r>
                <w:rPr>
                  <w:rFonts w:ascii="Calibri" w:hAnsi="Calibri" w:cs="Calibri"/>
                  <w:color w:val="000000"/>
                  <w:sz w:val="16"/>
                  <w:szCs w:val="16"/>
                </w:rPr>
                <w:t>25.2</w:t>
              </w:r>
            </w:ins>
          </w:p>
        </w:tc>
        <w:tc>
          <w:tcPr>
            <w:tcW w:w="453" w:type="dxa"/>
            <w:tcBorders>
              <w:left w:val="single" w:sz="4" w:space="0" w:color="auto"/>
            </w:tcBorders>
            <w:vAlign w:val="center"/>
            <w:tcPrChange w:id="16093" w:author="Στάθης Καπ" w:date="2023-03-09T07:09:00Z">
              <w:tcPr>
                <w:tcW w:w="453" w:type="dxa"/>
                <w:gridSpan w:val="2"/>
                <w:tcBorders>
                  <w:left w:val="single" w:sz="4" w:space="0" w:color="auto"/>
                  <w:bottom w:val="single" w:sz="4" w:space="0" w:color="auto"/>
                </w:tcBorders>
                <w:vAlign w:val="bottom"/>
              </w:tcPr>
            </w:tcPrChange>
          </w:tcPr>
          <w:p w14:paraId="07253066" w14:textId="69E18065" w:rsidR="00494D04" w:rsidRPr="007E0F91" w:rsidRDefault="00494D04" w:rsidP="00494D04">
            <w:pPr>
              <w:jc w:val="center"/>
              <w:rPr>
                <w:ins w:id="16094" w:author="Στάθης Καπ" w:date="2023-03-09T06:09:00Z"/>
                <w:sz w:val="16"/>
                <w:szCs w:val="16"/>
              </w:rPr>
            </w:pPr>
            <w:ins w:id="16095" w:author="Στάθης Καπ" w:date="2023-03-09T07:09:00Z">
              <w:r>
                <w:rPr>
                  <w:rFonts w:ascii="Calibri" w:hAnsi="Calibri" w:cs="Calibri"/>
                  <w:color w:val="000000"/>
                  <w:sz w:val="16"/>
                  <w:szCs w:val="16"/>
                </w:rPr>
                <w:t>958</w:t>
              </w:r>
            </w:ins>
          </w:p>
        </w:tc>
        <w:tc>
          <w:tcPr>
            <w:tcW w:w="454" w:type="dxa"/>
            <w:vAlign w:val="center"/>
            <w:tcPrChange w:id="16096" w:author="Στάθης Καπ" w:date="2023-03-09T07:09:00Z">
              <w:tcPr>
                <w:tcW w:w="454" w:type="dxa"/>
                <w:gridSpan w:val="2"/>
                <w:tcBorders>
                  <w:bottom w:val="single" w:sz="4" w:space="0" w:color="auto"/>
                </w:tcBorders>
                <w:vAlign w:val="center"/>
              </w:tcPr>
            </w:tcPrChange>
          </w:tcPr>
          <w:p w14:paraId="38BE6AF5" w14:textId="3AA88EEA" w:rsidR="00494D04" w:rsidRPr="007E0F91" w:rsidRDefault="00494D04" w:rsidP="00494D04">
            <w:pPr>
              <w:jc w:val="center"/>
              <w:rPr>
                <w:ins w:id="16097" w:author="Στάθης Καπ" w:date="2023-03-09T06:09:00Z"/>
                <w:sz w:val="16"/>
                <w:szCs w:val="16"/>
              </w:rPr>
            </w:pPr>
            <w:ins w:id="16098" w:author="Στάθης Καπ" w:date="2023-03-09T07:09:00Z">
              <w:r>
                <w:rPr>
                  <w:rFonts w:ascii="Calibri" w:hAnsi="Calibri" w:cs="Calibri"/>
                  <w:color w:val="000000"/>
                  <w:sz w:val="16"/>
                  <w:szCs w:val="16"/>
                </w:rPr>
                <w:t>0.31</w:t>
              </w:r>
            </w:ins>
          </w:p>
        </w:tc>
        <w:tc>
          <w:tcPr>
            <w:tcW w:w="454" w:type="dxa"/>
            <w:vAlign w:val="center"/>
            <w:tcPrChange w:id="16099" w:author="Στάθης Καπ" w:date="2023-03-09T07:09:00Z">
              <w:tcPr>
                <w:tcW w:w="454" w:type="dxa"/>
                <w:gridSpan w:val="2"/>
                <w:tcBorders>
                  <w:bottom w:val="single" w:sz="4" w:space="0" w:color="auto"/>
                </w:tcBorders>
                <w:vAlign w:val="bottom"/>
              </w:tcPr>
            </w:tcPrChange>
          </w:tcPr>
          <w:p w14:paraId="7C1A11CA" w14:textId="06F8139B" w:rsidR="00494D04" w:rsidRPr="007E0F91" w:rsidRDefault="00494D04" w:rsidP="00494D04">
            <w:pPr>
              <w:jc w:val="center"/>
              <w:rPr>
                <w:ins w:id="16100" w:author="Στάθης Καπ" w:date="2023-03-09T06:09:00Z"/>
                <w:sz w:val="16"/>
                <w:szCs w:val="16"/>
              </w:rPr>
            </w:pPr>
            <w:ins w:id="16101" w:author="Στάθης Καπ" w:date="2023-03-09T07:09:00Z">
              <w:r>
                <w:rPr>
                  <w:rFonts w:ascii="Calibri" w:hAnsi="Calibri" w:cs="Calibri"/>
                  <w:color w:val="000000"/>
                  <w:sz w:val="16"/>
                  <w:szCs w:val="16"/>
                </w:rPr>
                <w:t>0.676</w:t>
              </w:r>
            </w:ins>
          </w:p>
        </w:tc>
        <w:tc>
          <w:tcPr>
            <w:tcW w:w="454" w:type="dxa"/>
            <w:tcBorders>
              <w:right w:val="single" w:sz="4" w:space="0" w:color="auto"/>
            </w:tcBorders>
            <w:vAlign w:val="center"/>
            <w:tcPrChange w:id="16102" w:author="Στάθης Καπ" w:date="2023-03-09T07:09:00Z">
              <w:tcPr>
                <w:tcW w:w="454" w:type="dxa"/>
                <w:gridSpan w:val="2"/>
                <w:tcBorders>
                  <w:bottom w:val="single" w:sz="4" w:space="0" w:color="auto"/>
                  <w:right w:val="single" w:sz="4" w:space="0" w:color="auto"/>
                </w:tcBorders>
                <w:vAlign w:val="center"/>
              </w:tcPr>
            </w:tcPrChange>
          </w:tcPr>
          <w:p w14:paraId="0F297BF4" w14:textId="7614DAED" w:rsidR="00494D04" w:rsidRPr="007E0F91" w:rsidRDefault="00494D04" w:rsidP="00494D04">
            <w:pPr>
              <w:jc w:val="center"/>
              <w:rPr>
                <w:ins w:id="16103" w:author="Στάθης Καπ" w:date="2023-03-09T06:09:00Z"/>
                <w:sz w:val="16"/>
                <w:szCs w:val="16"/>
              </w:rPr>
            </w:pPr>
            <w:ins w:id="16104" w:author="Στάθης Καπ" w:date="2023-03-09T07:09:00Z">
              <w:r>
                <w:rPr>
                  <w:rFonts w:ascii="Calibri" w:hAnsi="Calibri" w:cs="Calibri"/>
                  <w:color w:val="000000"/>
                  <w:sz w:val="16"/>
                  <w:szCs w:val="16"/>
                </w:rPr>
                <w:t>-35.2</w:t>
              </w:r>
            </w:ins>
          </w:p>
        </w:tc>
        <w:tc>
          <w:tcPr>
            <w:tcW w:w="453" w:type="dxa"/>
            <w:tcBorders>
              <w:left w:val="single" w:sz="4" w:space="0" w:color="auto"/>
            </w:tcBorders>
            <w:vAlign w:val="center"/>
            <w:tcPrChange w:id="16105" w:author="Στάθης Καπ" w:date="2023-03-09T07:09:00Z">
              <w:tcPr>
                <w:tcW w:w="453" w:type="dxa"/>
                <w:gridSpan w:val="2"/>
                <w:tcBorders>
                  <w:left w:val="single" w:sz="4" w:space="0" w:color="auto"/>
                  <w:bottom w:val="single" w:sz="4" w:space="0" w:color="auto"/>
                </w:tcBorders>
                <w:vAlign w:val="bottom"/>
              </w:tcPr>
            </w:tcPrChange>
          </w:tcPr>
          <w:p w14:paraId="45850600" w14:textId="6ECCEEB9" w:rsidR="00494D04" w:rsidRPr="007E0F91" w:rsidRDefault="00494D04" w:rsidP="00494D04">
            <w:pPr>
              <w:jc w:val="center"/>
              <w:rPr>
                <w:ins w:id="16106" w:author="Στάθης Καπ" w:date="2023-03-09T06:09:00Z"/>
                <w:sz w:val="16"/>
                <w:szCs w:val="16"/>
              </w:rPr>
            </w:pPr>
            <w:ins w:id="16107" w:author="Στάθης Καπ" w:date="2023-03-09T07:09:00Z">
              <w:r>
                <w:rPr>
                  <w:rFonts w:ascii="Calibri" w:hAnsi="Calibri" w:cs="Calibri"/>
                  <w:color w:val="000000"/>
                  <w:sz w:val="16"/>
                  <w:szCs w:val="16"/>
                </w:rPr>
                <w:t>917</w:t>
              </w:r>
            </w:ins>
          </w:p>
        </w:tc>
        <w:tc>
          <w:tcPr>
            <w:tcW w:w="454" w:type="dxa"/>
            <w:vAlign w:val="center"/>
            <w:tcPrChange w:id="16108" w:author="Στάθης Καπ" w:date="2023-03-09T07:09:00Z">
              <w:tcPr>
                <w:tcW w:w="454" w:type="dxa"/>
                <w:gridSpan w:val="2"/>
                <w:tcBorders>
                  <w:bottom w:val="single" w:sz="4" w:space="0" w:color="auto"/>
                </w:tcBorders>
                <w:vAlign w:val="center"/>
              </w:tcPr>
            </w:tcPrChange>
          </w:tcPr>
          <w:p w14:paraId="1B43F6FC" w14:textId="5E17E234" w:rsidR="00494D04" w:rsidRPr="007E0F91" w:rsidRDefault="00494D04" w:rsidP="00494D04">
            <w:pPr>
              <w:jc w:val="center"/>
              <w:rPr>
                <w:ins w:id="16109" w:author="Στάθης Καπ" w:date="2023-03-09T06:09:00Z"/>
                <w:sz w:val="16"/>
                <w:szCs w:val="16"/>
              </w:rPr>
            </w:pPr>
            <w:ins w:id="16110" w:author="Στάθης Καπ" w:date="2023-03-09T07:09:00Z">
              <w:r>
                <w:rPr>
                  <w:rFonts w:ascii="Calibri" w:hAnsi="Calibri" w:cs="Calibri"/>
                  <w:color w:val="000000"/>
                  <w:sz w:val="16"/>
                  <w:szCs w:val="16"/>
                </w:rPr>
                <w:t>4.58</w:t>
              </w:r>
            </w:ins>
          </w:p>
        </w:tc>
        <w:tc>
          <w:tcPr>
            <w:tcW w:w="454" w:type="dxa"/>
            <w:vAlign w:val="center"/>
            <w:tcPrChange w:id="16111" w:author="Στάθης Καπ" w:date="2023-03-09T07:09:00Z">
              <w:tcPr>
                <w:tcW w:w="454" w:type="dxa"/>
                <w:gridSpan w:val="2"/>
                <w:tcBorders>
                  <w:bottom w:val="single" w:sz="4" w:space="0" w:color="auto"/>
                </w:tcBorders>
                <w:vAlign w:val="bottom"/>
              </w:tcPr>
            </w:tcPrChange>
          </w:tcPr>
          <w:p w14:paraId="1966D1E1" w14:textId="225E8053" w:rsidR="00494D04" w:rsidRPr="007E0F91" w:rsidRDefault="00494D04" w:rsidP="00494D04">
            <w:pPr>
              <w:jc w:val="center"/>
              <w:rPr>
                <w:ins w:id="16112" w:author="Στάθης Καπ" w:date="2023-03-09T06:09:00Z"/>
                <w:sz w:val="16"/>
                <w:szCs w:val="16"/>
              </w:rPr>
            </w:pPr>
            <w:ins w:id="16113" w:author="Στάθης Καπ" w:date="2023-03-09T07:09:00Z">
              <w:r>
                <w:rPr>
                  <w:rFonts w:ascii="Calibri" w:hAnsi="Calibri" w:cs="Calibri"/>
                  <w:color w:val="000000"/>
                  <w:sz w:val="16"/>
                  <w:szCs w:val="16"/>
                </w:rPr>
                <w:t>0.209</w:t>
              </w:r>
            </w:ins>
          </w:p>
        </w:tc>
        <w:tc>
          <w:tcPr>
            <w:tcW w:w="461" w:type="dxa"/>
            <w:tcBorders>
              <w:right w:val="single" w:sz="4" w:space="0" w:color="auto"/>
            </w:tcBorders>
            <w:vAlign w:val="center"/>
            <w:tcPrChange w:id="16114" w:author="Στάθης Καπ" w:date="2023-03-09T07:09:00Z">
              <w:tcPr>
                <w:tcW w:w="461" w:type="dxa"/>
                <w:gridSpan w:val="2"/>
                <w:tcBorders>
                  <w:bottom w:val="single" w:sz="4" w:space="0" w:color="auto"/>
                  <w:right w:val="single" w:sz="4" w:space="0" w:color="auto"/>
                </w:tcBorders>
                <w:vAlign w:val="center"/>
              </w:tcPr>
            </w:tcPrChange>
          </w:tcPr>
          <w:p w14:paraId="188E5E49" w14:textId="1E6DACFF" w:rsidR="00494D04" w:rsidRPr="007E0F91" w:rsidRDefault="00494D04" w:rsidP="00494D04">
            <w:pPr>
              <w:jc w:val="center"/>
              <w:rPr>
                <w:ins w:id="16115" w:author="Στάθης Καπ" w:date="2023-03-09T06:09:00Z"/>
                <w:sz w:val="16"/>
                <w:szCs w:val="16"/>
              </w:rPr>
            </w:pPr>
            <w:ins w:id="16116" w:author="Στάθης Καπ" w:date="2023-03-09T07:09:00Z">
              <w:r>
                <w:rPr>
                  <w:rFonts w:ascii="Calibri" w:hAnsi="Calibri" w:cs="Calibri"/>
                  <w:color w:val="000000"/>
                  <w:sz w:val="16"/>
                  <w:szCs w:val="16"/>
                </w:rPr>
                <w:t>58.2</w:t>
              </w:r>
            </w:ins>
          </w:p>
        </w:tc>
      </w:tr>
      <w:tr w:rsidR="00494D04" w14:paraId="39163C87"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117"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118" w:author="Στάθης Καπ" w:date="2023-03-09T06:09:00Z"/>
          <w:trPrChange w:id="16119"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120"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0B3E9C4" w14:textId="681D9C92" w:rsidR="00494D04" w:rsidRPr="007E0F91" w:rsidRDefault="00494D04" w:rsidP="00494D04">
            <w:pPr>
              <w:jc w:val="center"/>
              <w:rPr>
                <w:ins w:id="16121" w:author="Στάθης Καπ" w:date="2023-03-09T06:09:00Z"/>
                <w:sz w:val="16"/>
                <w:szCs w:val="16"/>
              </w:rPr>
            </w:pPr>
            <w:ins w:id="16122" w:author="Στάθης Καπ" w:date="2023-03-09T06:09:00Z">
              <w:r w:rsidRPr="009861B1">
                <w:rPr>
                  <w:rFonts w:ascii="Calibri" w:hAnsi="Calibri" w:cs="Calibri"/>
                  <w:color w:val="000000"/>
                  <w:sz w:val="16"/>
                  <w:szCs w:val="16"/>
                </w:rPr>
                <w:t>r207</w:t>
              </w:r>
            </w:ins>
          </w:p>
        </w:tc>
        <w:tc>
          <w:tcPr>
            <w:tcW w:w="565" w:type="dxa"/>
            <w:tcBorders>
              <w:left w:val="single" w:sz="4" w:space="0" w:color="auto"/>
            </w:tcBorders>
            <w:vAlign w:val="center"/>
            <w:tcPrChange w:id="16123" w:author="Στάθης Καπ" w:date="2023-03-09T07:09:00Z">
              <w:tcPr>
                <w:tcW w:w="565" w:type="dxa"/>
                <w:gridSpan w:val="2"/>
                <w:tcBorders>
                  <w:left w:val="single" w:sz="4" w:space="0" w:color="auto"/>
                  <w:bottom w:val="single" w:sz="4" w:space="0" w:color="auto"/>
                </w:tcBorders>
              </w:tcPr>
            </w:tcPrChange>
          </w:tcPr>
          <w:p w14:paraId="711BED8D" w14:textId="3E38979E" w:rsidR="00494D04" w:rsidRPr="007E0F91" w:rsidRDefault="00494D04" w:rsidP="00494D04">
            <w:pPr>
              <w:jc w:val="center"/>
              <w:rPr>
                <w:ins w:id="16124" w:author="Στάθης Καπ" w:date="2023-03-09T06:09:00Z"/>
                <w:sz w:val="16"/>
                <w:szCs w:val="16"/>
              </w:rPr>
            </w:pPr>
            <w:ins w:id="16125" w:author="Στάθης Καπ" w:date="2023-03-09T07:09:00Z">
              <w:r>
                <w:rPr>
                  <w:rFonts w:ascii="Calibri" w:hAnsi="Calibri" w:cs="Calibri"/>
                  <w:color w:val="000000"/>
                  <w:sz w:val="16"/>
                  <w:szCs w:val="16"/>
                </w:rPr>
                <w:t>1077</w:t>
              </w:r>
            </w:ins>
          </w:p>
        </w:tc>
        <w:tc>
          <w:tcPr>
            <w:tcW w:w="679" w:type="dxa"/>
            <w:tcBorders>
              <w:right w:val="single" w:sz="4" w:space="0" w:color="auto"/>
            </w:tcBorders>
            <w:vAlign w:val="center"/>
            <w:tcPrChange w:id="16126" w:author="Στάθης Καπ" w:date="2023-03-09T07:09:00Z">
              <w:tcPr>
                <w:tcW w:w="679" w:type="dxa"/>
                <w:gridSpan w:val="2"/>
                <w:tcBorders>
                  <w:bottom w:val="single" w:sz="4" w:space="0" w:color="auto"/>
                  <w:right w:val="single" w:sz="4" w:space="0" w:color="auto"/>
                </w:tcBorders>
              </w:tcPr>
            </w:tcPrChange>
          </w:tcPr>
          <w:p w14:paraId="577522E5" w14:textId="2DDB9502" w:rsidR="00494D04" w:rsidRPr="007E0F91" w:rsidRDefault="00494D04" w:rsidP="00494D04">
            <w:pPr>
              <w:jc w:val="center"/>
              <w:rPr>
                <w:ins w:id="16127" w:author="Στάθης Καπ" w:date="2023-03-09T06:09:00Z"/>
                <w:sz w:val="16"/>
                <w:szCs w:val="16"/>
              </w:rPr>
            </w:pPr>
            <w:ins w:id="16128" w:author="Στάθης Καπ" w:date="2023-03-09T07:09:00Z">
              <w:r>
                <w:rPr>
                  <w:rFonts w:ascii="Calibri" w:hAnsi="Calibri" w:cs="Calibri"/>
                  <w:color w:val="000000"/>
                  <w:sz w:val="16"/>
                  <w:szCs w:val="16"/>
                </w:rPr>
                <w:t>1038</w:t>
              </w:r>
            </w:ins>
          </w:p>
        </w:tc>
        <w:tc>
          <w:tcPr>
            <w:tcW w:w="453" w:type="dxa"/>
            <w:tcBorders>
              <w:left w:val="single" w:sz="4" w:space="0" w:color="auto"/>
            </w:tcBorders>
            <w:vAlign w:val="center"/>
            <w:tcPrChange w:id="16129" w:author="Στάθης Καπ" w:date="2023-03-09T07:09:00Z">
              <w:tcPr>
                <w:tcW w:w="453" w:type="dxa"/>
                <w:gridSpan w:val="2"/>
                <w:tcBorders>
                  <w:left w:val="single" w:sz="4" w:space="0" w:color="auto"/>
                  <w:bottom w:val="single" w:sz="4" w:space="0" w:color="auto"/>
                </w:tcBorders>
                <w:vAlign w:val="bottom"/>
              </w:tcPr>
            </w:tcPrChange>
          </w:tcPr>
          <w:p w14:paraId="43C8A1F4" w14:textId="27DA46AF" w:rsidR="00494D04" w:rsidRPr="007E0F91" w:rsidRDefault="00494D04" w:rsidP="00494D04">
            <w:pPr>
              <w:jc w:val="center"/>
              <w:rPr>
                <w:ins w:id="16130" w:author="Στάθης Καπ" w:date="2023-03-09T06:09:00Z"/>
                <w:sz w:val="16"/>
                <w:szCs w:val="16"/>
              </w:rPr>
            </w:pPr>
            <w:ins w:id="16131" w:author="Στάθης Καπ" w:date="2023-03-09T07:09:00Z">
              <w:r>
                <w:rPr>
                  <w:rFonts w:ascii="Calibri" w:hAnsi="Calibri" w:cs="Calibri"/>
                  <w:color w:val="000000"/>
                  <w:sz w:val="16"/>
                  <w:szCs w:val="16"/>
                </w:rPr>
                <w:t>1032</w:t>
              </w:r>
            </w:ins>
          </w:p>
        </w:tc>
        <w:tc>
          <w:tcPr>
            <w:tcW w:w="708" w:type="dxa"/>
            <w:vAlign w:val="center"/>
            <w:tcPrChange w:id="16132" w:author="Στάθης Καπ" w:date="2023-03-09T07:09:00Z">
              <w:tcPr>
                <w:tcW w:w="708" w:type="dxa"/>
                <w:gridSpan w:val="2"/>
                <w:tcBorders>
                  <w:bottom w:val="single" w:sz="4" w:space="0" w:color="auto"/>
                </w:tcBorders>
                <w:vAlign w:val="center"/>
              </w:tcPr>
            </w:tcPrChange>
          </w:tcPr>
          <w:p w14:paraId="02F9E3AA" w14:textId="6B303F38" w:rsidR="00494D04" w:rsidRPr="007E0F91" w:rsidRDefault="00494D04" w:rsidP="00494D04">
            <w:pPr>
              <w:jc w:val="center"/>
              <w:rPr>
                <w:ins w:id="16133" w:author="Στάθης Καπ" w:date="2023-03-09T06:09:00Z"/>
                <w:sz w:val="16"/>
                <w:szCs w:val="16"/>
              </w:rPr>
            </w:pPr>
            <w:ins w:id="16134" w:author="Στάθης Καπ" w:date="2023-03-09T07:09:00Z">
              <w:r>
                <w:rPr>
                  <w:rFonts w:ascii="Calibri" w:hAnsi="Calibri" w:cs="Calibri"/>
                  <w:color w:val="000000"/>
                  <w:sz w:val="16"/>
                  <w:szCs w:val="16"/>
                </w:rPr>
                <w:t>4.18</w:t>
              </w:r>
            </w:ins>
          </w:p>
        </w:tc>
        <w:tc>
          <w:tcPr>
            <w:tcW w:w="652" w:type="dxa"/>
            <w:tcBorders>
              <w:right w:val="single" w:sz="4" w:space="0" w:color="auto"/>
            </w:tcBorders>
            <w:vAlign w:val="center"/>
            <w:tcPrChange w:id="16135" w:author="Στάθης Καπ" w:date="2023-03-09T07:09:00Z">
              <w:tcPr>
                <w:tcW w:w="652" w:type="dxa"/>
                <w:gridSpan w:val="2"/>
                <w:tcBorders>
                  <w:bottom w:val="single" w:sz="4" w:space="0" w:color="auto"/>
                  <w:right w:val="single" w:sz="4" w:space="0" w:color="auto"/>
                </w:tcBorders>
                <w:vAlign w:val="bottom"/>
              </w:tcPr>
            </w:tcPrChange>
          </w:tcPr>
          <w:p w14:paraId="479F91F3" w14:textId="62BCCA4D" w:rsidR="00494D04" w:rsidRPr="007E0F91" w:rsidRDefault="00494D04" w:rsidP="00494D04">
            <w:pPr>
              <w:jc w:val="center"/>
              <w:rPr>
                <w:ins w:id="16136" w:author="Στάθης Καπ" w:date="2023-03-09T06:09:00Z"/>
                <w:sz w:val="16"/>
                <w:szCs w:val="16"/>
              </w:rPr>
            </w:pPr>
            <w:ins w:id="16137" w:author="Στάθης Καπ" w:date="2023-03-09T07:09:00Z">
              <w:r>
                <w:rPr>
                  <w:rFonts w:ascii="Calibri" w:hAnsi="Calibri" w:cs="Calibri"/>
                  <w:color w:val="000000"/>
                  <w:sz w:val="16"/>
                  <w:szCs w:val="16"/>
                </w:rPr>
                <w:t>0.736</w:t>
              </w:r>
            </w:ins>
          </w:p>
        </w:tc>
        <w:tc>
          <w:tcPr>
            <w:tcW w:w="453" w:type="dxa"/>
            <w:tcBorders>
              <w:left w:val="single" w:sz="4" w:space="0" w:color="auto"/>
            </w:tcBorders>
            <w:vAlign w:val="center"/>
            <w:tcPrChange w:id="16138" w:author="Στάθης Καπ" w:date="2023-03-09T07:09:00Z">
              <w:tcPr>
                <w:tcW w:w="453" w:type="dxa"/>
                <w:gridSpan w:val="2"/>
                <w:tcBorders>
                  <w:left w:val="single" w:sz="4" w:space="0" w:color="auto"/>
                  <w:bottom w:val="single" w:sz="4" w:space="0" w:color="auto"/>
                </w:tcBorders>
                <w:vAlign w:val="bottom"/>
              </w:tcPr>
            </w:tcPrChange>
          </w:tcPr>
          <w:p w14:paraId="4FAF0307" w14:textId="30B19BBE" w:rsidR="00494D04" w:rsidRPr="007E0F91" w:rsidRDefault="00494D04" w:rsidP="00494D04">
            <w:pPr>
              <w:jc w:val="center"/>
              <w:rPr>
                <w:ins w:id="16139" w:author="Στάθης Καπ" w:date="2023-03-09T06:09:00Z"/>
                <w:sz w:val="16"/>
                <w:szCs w:val="16"/>
              </w:rPr>
            </w:pPr>
            <w:ins w:id="16140" w:author="Στάθης Καπ" w:date="2023-03-09T07:09:00Z">
              <w:r>
                <w:rPr>
                  <w:rFonts w:ascii="Calibri" w:hAnsi="Calibri" w:cs="Calibri"/>
                  <w:color w:val="000000"/>
                  <w:sz w:val="16"/>
                  <w:szCs w:val="16"/>
                </w:rPr>
                <w:t>998</w:t>
              </w:r>
            </w:ins>
          </w:p>
        </w:tc>
        <w:tc>
          <w:tcPr>
            <w:tcW w:w="454" w:type="dxa"/>
            <w:vAlign w:val="center"/>
            <w:tcPrChange w:id="16141" w:author="Στάθης Καπ" w:date="2023-03-09T07:09:00Z">
              <w:tcPr>
                <w:tcW w:w="454" w:type="dxa"/>
                <w:gridSpan w:val="2"/>
                <w:tcBorders>
                  <w:bottom w:val="single" w:sz="4" w:space="0" w:color="auto"/>
                </w:tcBorders>
                <w:vAlign w:val="center"/>
              </w:tcPr>
            </w:tcPrChange>
          </w:tcPr>
          <w:p w14:paraId="0813F5AB" w14:textId="191C4588" w:rsidR="00494D04" w:rsidRPr="007E0F91" w:rsidRDefault="00494D04" w:rsidP="00494D04">
            <w:pPr>
              <w:jc w:val="center"/>
              <w:rPr>
                <w:ins w:id="16142" w:author="Στάθης Καπ" w:date="2023-03-09T06:09:00Z"/>
                <w:sz w:val="16"/>
                <w:szCs w:val="16"/>
              </w:rPr>
            </w:pPr>
            <w:ins w:id="16143" w:author="Στάθης Καπ" w:date="2023-03-09T07:09:00Z">
              <w:r>
                <w:rPr>
                  <w:rFonts w:ascii="Calibri" w:hAnsi="Calibri" w:cs="Calibri"/>
                  <w:color w:val="000000"/>
                  <w:sz w:val="16"/>
                  <w:szCs w:val="16"/>
                </w:rPr>
                <w:t>3.29</w:t>
              </w:r>
            </w:ins>
          </w:p>
        </w:tc>
        <w:tc>
          <w:tcPr>
            <w:tcW w:w="454" w:type="dxa"/>
            <w:vAlign w:val="center"/>
            <w:tcPrChange w:id="16144" w:author="Στάθης Καπ" w:date="2023-03-09T07:09:00Z">
              <w:tcPr>
                <w:tcW w:w="454" w:type="dxa"/>
                <w:gridSpan w:val="2"/>
                <w:tcBorders>
                  <w:bottom w:val="single" w:sz="4" w:space="0" w:color="auto"/>
                </w:tcBorders>
                <w:vAlign w:val="bottom"/>
              </w:tcPr>
            </w:tcPrChange>
          </w:tcPr>
          <w:p w14:paraId="00C45799" w14:textId="72988663" w:rsidR="00494D04" w:rsidRPr="007E0F91" w:rsidRDefault="00494D04" w:rsidP="00494D04">
            <w:pPr>
              <w:jc w:val="center"/>
              <w:rPr>
                <w:ins w:id="16145" w:author="Στάθης Καπ" w:date="2023-03-09T06:09:00Z"/>
                <w:sz w:val="16"/>
                <w:szCs w:val="16"/>
              </w:rPr>
            </w:pPr>
            <w:ins w:id="16146" w:author="Στάθης Καπ" w:date="2023-03-09T07:09:00Z">
              <w:r>
                <w:rPr>
                  <w:rFonts w:ascii="Calibri" w:hAnsi="Calibri" w:cs="Calibri"/>
                  <w:color w:val="000000"/>
                  <w:sz w:val="16"/>
                  <w:szCs w:val="16"/>
                </w:rPr>
                <w:t>0.226</w:t>
              </w:r>
            </w:ins>
          </w:p>
        </w:tc>
        <w:tc>
          <w:tcPr>
            <w:tcW w:w="457" w:type="dxa"/>
            <w:tcBorders>
              <w:right w:val="single" w:sz="4" w:space="0" w:color="auto"/>
            </w:tcBorders>
            <w:vAlign w:val="center"/>
            <w:tcPrChange w:id="16147" w:author="Στάθης Καπ" w:date="2023-03-09T07:09:00Z">
              <w:tcPr>
                <w:tcW w:w="457" w:type="dxa"/>
                <w:gridSpan w:val="2"/>
                <w:tcBorders>
                  <w:bottom w:val="single" w:sz="4" w:space="0" w:color="auto"/>
                  <w:right w:val="single" w:sz="4" w:space="0" w:color="auto"/>
                </w:tcBorders>
                <w:vAlign w:val="center"/>
              </w:tcPr>
            </w:tcPrChange>
          </w:tcPr>
          <w:p w14:paraId="07613E16" w14:textId="6068872A" w:rsidR="00494D04" w:rsidRPr="007E0F91" w:rsidRDefault="00494D04" w:rsidP="00494D04">
            <w:pPr>
              <w:jc w:val="center"/>
              <w:rPr>
                <w:ins w:id="16148" w:author="Στάθης Καπ" w:date="2023-03-09T06:09:00Z"/>
                <w:sz w:val="16"/>
                <w:szCs w:val="16"/>
              </w:rPr>
            </w:pPr>
            <w:ins w:id="16149" w:author="Στάθης Καπ" w:date="2023-03-09T07:09:00Z">
              <w:r>
                <w:rPr>
                  <w:rFonts w:ascii="Calibri" w:hAnsi="Calibri" w:cs="Calibri"/>
                  <w:color w:val="000000"/>
                  <w:sz w:val="16"/>
                  <w:szCs w:val="16"/>
                </w:rPr>
                <w:t>69.29</w:t>
              </w:r>
            </w:ins>
          </w:p>
        </w:tc>
        <w:tc>
          <w:tcPr>
            <w:tcW w:w="453" w:type="dxa"/>
            <w:tcBorders>
              <w:left w:val="single" w:sz="4" w:space="0" w:color="auto"/>
            </w:tcBorders>
            <w:vAlign w:val="center"/>
            <w:tcPrChange w:id="16150" w:author="Στάθης Καπ" w:date="2023-03-09T07:09:00Z">
              <w:tcPr>
                <w:tcW w:w="453" w:type="dxa"/>
                <w:gridSpan w:val="2"/>
                <w:tcBorders>
                  <w:left w:val="single" w:sz="4" w:space="0" w:color="auto"/>
                  <w:bottom w:val="single" w:sz="4" w:space="0" w:color="auto"/>
                </w:tcBorders>
                <w:vAlign w:val="bottom"/>
              </w:tcPr>
            </w:tcPrChange>
          </w:tcPr>
          <w:p w14:paraId="389779A2" w14:textId="5F907D22" w:rsidR="00494D04" w:rsidRPr="007E0F91" w:rsidRDefault="00494D04" w:rsidP="00494D04">
            <w:pPr>
              <w:jc w:val="center"/>
              <w:rPr>
                <w:ins w:id="16151" w:author="Στάθης Καπ" w:date="2023-03-09T06:09:00Z"/>
                <w:sz w:val="16"/>
                <w:szCs w:val="16"/>
              </w:rPr>
            </w:pPr>
            <w:ins w:id="16152" w:author="Στάθης Καπ" w:date="2023-03-09T07:09:00Z">
              <w:r>
                <w:rPr>
                  <w:rFonts w:ascii="Calibri" w:hAnsi="Calibri" w:cs="Calibri"/>
                  <w:color w:val="000000"/>
                  <w:sz w:val="16"/>
                  <w:szCs w:val="16"/>
                </w:rPr>
                <w:t>995</w:t>
              </w:r>
            </w:ins>
          </w:p>
        </w:tc>
        <w:tc>
          <w:tcPr>
            <w:tcW w:w="454" w:type="dxa"/>
            <w:vAlign w:val="center"/>
            <w:tcPrChange w:id="16153" w:author="Στάθης Καπ" w:date="2023-03-09T07:09:00Z">
              <w:tcPr>
                <w:tcW w:w="454" w:type="dxa"/>
                <w:gridSpan w:val="2"/>
                <w:tcBorders>
                  <w:bottom w:val="single" w:sz="4" w:space="0" w:color="auto"/>
                </w:tcBorders>
                <w:vAlign w:val="center"/>
              </w:tcPr>
            </w:tcPrChange>
          </w:tcPr>
          <w:p w14:paraId="2621FE34" w14:textId="122379C5" w:rsidR="00494D04" w:rsidRPr="007E0F91" w:rsidRDefault="00494D04" w:rsidP="00494D04">
            <w:pPr>
              <w:jc w:val="center"/>
              <w:rPr>
                <w:ins w:id="16154" w:author="Στάθης Καπ" w:date="2023-03-09T06:09:00Z"/>
                <w:sz w:val="16"/>
                <w:szCs w:val="16"/>
              </w:rPr>
            </w:pPr>
            <w:ins w:id="16155" w:author="Στάθης Καπ" w:date="2023-03-09T07:09:00Z">
              <w:r>
                <w:rPr>
                  <w:rFonts w:ascii="Calibri" w:hAnsi="Calibri" w:cs="Calibri"/>
                  <w:color w:val="000000"/>
                  <w:sz w:val="16"/>
                  <w:szCs w:val="16"/>
                </w:rPr>
                <w:t>3.59</w:t>
              </w:r>
            </w:ins>
          </w:p>
        </w:tc>
        <w:tc>
          <w:tcPr>
            <w:tcW w:w="454" w:type="dxa"/>
            <w:vAlign w:val="center"/>
            <w:tcPrChange w:id="16156" w:author="Στάθης Καπ" w:date="2023-03-09T07:09:00Z">
              <w:tcPr>
                <w:tcW w:w="454" w:type="dxa"/>
                <w:gridSpan w:val="2"/>
                <w:tcBorders>
                  <w:bottom w:val="single" w:sz="4" w:space="0" w:color="auto"/>
                </w:tcBorders>
                <w:vAlign w:val="bottom"/>
              </w:tcPr>
            </w:tcPrChange>
          </w:tcPr>
          <w:p w14:paraId="0121D17C" w14:textId="73662987" w:rsidR="00494D04" w:rsidRPr="007E0F91" w:rsidRDefault="00494D04" w:rsidP="00494D04">
            <w:pPr>
              <w:jc w:val="center"/>
              <w:rPr>
                <w:ins w:id="16157" w:author="Στάθης Καπ" w:date="2023-03-09T06:09:00Z"/>
                <w:sz w:val="16"/>
                <w:szCs w:val="16"/>
              </w:rPr>
            </w:pPr>
            <w:ins w:id="16158" w:author="Στάθης Καπ" w:date="2023-03-09T07:09:00Z">
              <w:r>
                <w:rPr>
                  <w:rFonts w:ascii="Calibri" w:hAnsi="Calibri" w:cs="Calibri"/>
                  <w:color w:val="000000"/>
                  <w:sz w:val="16"/>
                  <w:szCs w:val="16"/>
                </w:rPr>
                <w:t>0.408</w:t>
              </w:r>
            </w:ins>
          </w:p>
        </w:tc>
        <w:tc>
          <w:tcPr>
            <w:tcW w:w="454" w:type="dxa"/>
            <w:tcBorders>
              <w:right w:val="single" w:sz="4" w:space="0" w:color="auto"/>
            </w:tcBorders>
            <w:vAlign w:val="center"/>
            <w:tcPrChange w:id="16159" w:author="Στάθης Καπ" w:date="2023-03-09T07:09:00Z">
              <w:tcPr>
                <w:tcW w:w="454" w:type="dxa"/>
                <w:gridSpan w:val="2"/>
                <w:tcBorders>
                  <w:bottom w:val="single" w:sz="4" w:space="0" w:color="auto"/>
                  <w:right w:val="single" w:sz="4" w:space="0" w:color="auto"/>
                </w:tcBorders>
                <w:vAlign w:val="center"/>
              </w:tcPr>
            </w:tcPrChange>
          </w:tcPr>
          <w:p w14:paraId="096E2531" w14:textId="31540F2A" w:rsidR="00494D04" w:rsidRPr="007E0F91" w:rsidRDefault="00494D04" w:rsidP="00494D04">
            <w:pPr>
              <w:jc w:val="center"/>
              <w:rPr>
                <w:ins w:id="16160" w:author="Στάθης Καπ" w:date="2023-03-09T06:09:00Z"/>
                <w:sz w:val="16"/>
                <w:szCs w:val="16"/>
              </w:rPr>
            </w:pPr>
            <w:ins w:id="16161" w:author="Στάθης Καπ" w:date="2023-03-09T07:09:00Z">
              <w:r>
                <w:rPr>
                  <w:rFonts w:ascii="Calibri" w:hAnsi="Calibri" w:cs="Calibri"/>
                  <w:color w:val="000000"/>
                  <w:sz w:val="16"/>
                  <w:szCs w:val="16"/>
                </w:rPr>
                <w:t>44.57</w:t>
              </w:r>
            </w:ins>
          </w:p>
        </w:tc>
        <w:tc>
          <w:tcPr>
            <w:tcW w:w="453" w:type="dxa"/>
            <w:tcBorders>
              <w:left w:val="single" w:sz="4" w:space="0" w:color="auto"/>
            </w:tcBorders>
            <w:vAlign w:val="center"/>
            <w:tcPrChange w:id="16162" w:author="Στάθης Καπ" w:date="2023-03-09T07:09:00Z">
              <w:tcPr>
                <w:tcW w:w="453" w:type="dxa"/>
                <w:gridSpan w:val="2"/>
                <w:tcBorders>
                  <w:left w:val="single" w:sz="4" w:space="0" w:color="auto"/>
                  <w:bottom w:val="single" w:sz="4" w:space="0" w:color="auto"/>
                </w:tcBorders>
                <w:vAlign w:val="bottom"/>
              </w:tcPr>
            </w:tcPrChange>
          </w:tcPr>
          <w:p w14:paraId="6195838B" w14:textId="3FFDF223" w:rsidR="00494D04" w:rsidRPr="007E0F91" w:rsidRDefault="00494D04" w:rsidP="00494D04">
            <w:pPr>
              <w:jc w:val="center"/>
              <w:rPr>
                <w:ins w:id="16163" w:author="Στάθης Καπ" w:date="2023-03-09T06:09:00Z"/>
                <w:sz w:val="16"/>
                <w:szCs w:val="16"/>
              </w:rPr>
            </w:pPr>
            <w:ins w:id="16164" w:author="Στάθης Καπ" w:date="2023-03-09T07:09:00Z">
              <w:r>
                <w:rPr>
                  <w:rFonts w:ascii="Calibri" w:hAnsi="Calibri" w:cs="Calibri"/>
                  <w:color w:val="000000"/>
                  <w:sz w:val="16"/>
                  <w:szCs w:val="16"/>
                </w:rPr>
                <w:t>944</w:t>
              </w:r>
            </w:ins>
          </w:p>
        </w:tc>
        <w:tc>
          <w:tcPr>
            <w:tcW w:w="454" w:type="dxa"/>
            <w:vAlign w:val="center"/>
            <w:tcPrChange w:id="16165" w:author="Στάθης Καπ" w:date="2023-03-09T07:09:00Z">
              <w:tcPr>
                <w:tcW w:w="454" w:type="dxa"/>
                <w:gridSpan w:val="2"/>
                <w:tcBorders>
                  <w:bottom w:val="single" w:sz="4" w:space="0" w:color="auto"/>
                </w:tcBorders>
                <w:vAlign w:val="center"/>
              </w:tcPr>
            </w:tcPrChange>
          </w:tcPr>
          <w:p w14:paraId="3FE4606C" w14:textId="6A6886AA" w:rsidR="00494D04" w:rsidRPr="007E0F91" w:rsidRDefault="00494D04" w:rsidP="00494D04">
            <w:pPr>
              <w:jc w:val="center"/>
              <w:rPr>
                <w:ins w:id="16166" w:author="Στάθης Καπ" w:date="2023-03-09T06:09:00Z"/>
                <w:sz w:val="16"/>
                <w:szCs w:val="16"/>
              </w:rPr>
            </w:pPr>
            <w:ins w:id="16167" w:author="Στάθης Καπ" w:date="2023-03-09T07:09:00Z">
              <w:r>
                <w:rPr>
                  <w:rFonts w:ascii="Calibri" w:hAnsi="Calibri" w:cs="Calibri"/>
                  <w:color w:val="000000"/>
                  <w:sz w:val="16"/>
                  <w:szCs w:val="16"/>
                </w:rPr>
                <w:t>8.53</w:t>
              </w:r>
            </w:ins>
          </w:p>
        </w:tc>
        <w:tc>
          <w:tcPr>
            <w:tcW w:w="454" w:type="dxa"/>
            <w:vAlign w:val="center"/>
            <w:tcPrChange w:id="16168" w:author="Στάθης Καπ" w:date="2023-03-09T07:09:00Z">
              <w:tcPr>
                <w:tcW w:w="454" w:type="dxa"/>
                <w:gridSpan w:val="2"/>
                <w:tcBorders>
                  <w:bottom w:val="single" w:sz="4" w:space="0" w:color="auto"/>
                </w:tcBorders>
                <w:vAlign w:val="bottom"/>
              </w:tcPr>
            </w:tcPrChange>
          </w:tcPr>
          <w:p w14:paraId="3753E733" w14:textId="5DF8C75C" w:rsidR="00494D04" w:rsidRPr="007E0F91" w:rsidRDefault="00494D04" w:rsidP="00494D04">
            <w:pPr>
              <w:jc w:val="center"/>
              <w:rPr>
                <w:ins w:id="16169" w:author="Στάθης Καπ" w:date="2023-03-09T06:09:00Z"/>
                <w:sz w:val="16"/>
                <w:szCs w:val="16"/>
              </w:rPr>
            </w:pPr>
            <w:ins w:id="16170" w:author="Στάθης Καπ" w:date="2023-03-09T07:09:00Z">
              <w:r>
                <w:rPr>
                  <w:rFonts w:ascii="Calibri" w:hAnsi="Calibri" w:cs="Calibri"/>
                  <w:color w:val="000000"/>
                  <w:sz w:val="16"/>
                  <w:szCs w:val="16"/>
                </w:rPr>
                <w:t>0.361</w:t>
              </w:r>
            </w:ins>
          </w:p>
        </w:tc>
        <w:tc>
          <w:tcPr>
            <w:tcW w:w="461" w:type="dxa"/>
            <w:tcBorders>
              <w:right w:val="single" w:sz="4" w:space="0" w:color="auto"/>
            </w:tcBorders>
            <w:vAlign w:val="center"/>
            <w:tcPrChange w:id="16171" w:author="Στάθης Καπ" w:date="2023-03-09T07:09:00Z">
              <w:tcPr>
                <w:tcW w:w="461" w:type="dxa"/>
                <w:gridSpan w:val="2"/>
                <w:tcBorders>
                  <w:bottom w:val="single" w:sz="4" w:space="0" w:color="auto"/>
                  <w:right w:val="single" w:sz="4" w:space="0" w:color="auto"/>
                </w:tcBorders>
                <w:vAlign w:val="center"/>
              </w:tcPr>
            </w:tcPrChange>
          </w:tcPr>
          <w:p w14:paraId="28D972CF" w14:textId="2C04F049" w:rsidR="00494D04" w:rsidRPr="007E0F91" w:rsidRDefault="00494D04" w:rsidP="00494D04">
            <w:pPr>
              <w:jc w:val="center"/>
              <w:rPr>
                <w:ins w:id="16172" w:author="Στάθης Καπ" w:date="2023-03-09T06:09:00Z"/>
                <w:sz w:val="16"/>
                <w:szCs w:val="16"/>
              </w:rPr>
            </w:pPr>
            <w:ins w:id="16173" w:author="Στάθης Καπ" w:date="2023-03-09T07:09:00Z">
              <w:r>
                <w:rPr>
                  <w:rFonts w:ascii="Calibri" w:hAnsi="Calibri" w:cs="Calibri"/>
                  <w:color w:val="000000"/>
                  <w:sz w:val="16"/>
                  <w:szCs w:val="16"/>
                </w:rPr>
                <w:t>50.95</w:t>
              </w:r>
            </w:ins>
          </w:p>
        </w:tc>
      </w:tr>
      <w:tr w:rsidR="00494D04" w14:paraId="21E73811"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174"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175" w:author="Στάθης Καπ" w:date="2023-03-09T06:09:00Z"/>
          <w:trPrChange w:id="16176"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177"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DD7050E" w14:textId="530C6FA5" w:rsidR="00494D04" w:rsidRPr="007E0F91" w:rsidRDefault="00494D04" w:rsidP="00494D04">
            <w:pPr>
              <w:jc w:val="center"/>
              <w:rPr>
                <w:ins w:id="16178" w:author="Στάθης Καπ" w:date="2023-03-09T06:09:00Z"/>
                <w:sz w:val="16"/>
                <w:szCs w:val="16"/>
              </w:rPr>
            </w:pPr>
            <w:ins w:id="16179" w:author="Στάθης Καπ" w:date="2023-03-09T06:09:00Z">
              <w:r w:rsidRPr="009861B1">
                <w:rPr>
                  <w:rFonts w:ascii="Calibri" w:hAnsi="Calibri" w:cs="Calibri"/>
                  <w:color w:val="000000"/>
                  <w:sz w:val="16"/>
                  <w:szCs w:val="16"/>
                </w:rPr>
                <w:t>r208</w:t>
              </w:r>
            </w:ins>
          </w:p>
        </w:tc>
        <w:tc>
          <w:tcPr>
            <w:tcW w:w="565" w:type="dxa"/>
            <w:tcBorders>
              <w:left w:val="single" w:sz="4" w:space="0" w:color="auto"/>
            </w:tcBorders>
            <w:vAlign w:val="center"/>
            <w:tcPrChange w:id="16180" w:author="Στάθης Καπ" w:date="2023-03-09T07:09:00Z">
              <w:tcPr>
                <w:tcW w:w="565" w:type="dxa"/>
                <w:gridSpan w:val="2"/>
                <w:tcBorders>
                  <w:left w:val="single" w:sz="4" w:space="0" w:color="auto"/>
                  <w:bottom w:val="single" w:sz="4" w:space="0" w:color="auto"/>
                </w:tcBorders>
              </w:tcPr>
            </w:tcPrChange>
          </w:tcPr>
          <w:p w14:paraId="6CE9DD53" w14:textId="3E054187" w:rsidR="00494D04" w:rsidRPr="007E0F91" w:rsidRDefault="00494D04" w:rsidP="00494D04">
            <w:pPr>
              <w:jc w:val="center"/>
              <w:rPr>
                <w:ins w:id="16181" w:author="Στάθης Καπ" w:date="2023-03-09T06:09:00Z"/>
                <w:sz w:val="16"/>
                <w:szCs w:val="16"/>
              </w:rPr>
            </w:pPr>
            <w:ins w:id="16182" w:author="Στάθης Καπ" w:date="2023-03-09T07:09:00Z">
              <w:r>
                <w:rPr>
                  <w:rFonts w:ascii="Calibri" w:hAnsi="Calibri" w:cs="Calibri"/>
                  <w:color w:val="000000"/>
                  <w:sz w:val="16"/>
                  <w:szCs w:val="16"/>
                </w:rPr>
                <w:t>1118</w:t>
              </w:r>
            </w:ins>
          </w:p>
        </w:tc>
        <w:tc>
          <w:tcPr>
            <w:tcW w:w="679" w:type="dxa"/>
            <w:tcBorders>
              <w:right w:val="single" w:sz="4" w:space="0" w:color="auto"/>
            </w:tcBorders>
            <w:vAlign w:val="center"/>
            <w:tcPrChange w:id="16183" w:author="Στάθης Καπ" w:date="2023-03-09T07:09:00Z">
              <w:tcPr>
                <w:tcW w:w="679" w:type="dxa"/>
                <w:gridSpan w:val="2"/>
                <w:tcBorders>
                  <w:bottom w:val="single" w:sz="4" w:space="0" w:color="auto"/>
                  <w:right w:val="single" w:sz="4" w:space="0" w:color="auto"/>
                </w:tcBorders>
              </w:tcPr>
            </w:tcPrChange>
          </w:tcPr>
          <w:p w14:paraId="62DCA113" w14:textId="710E7F5B" w:rsidR="00494D04" w:rsidRPr="007E0F91" w:rsidRDefault="00494D04" w:rsidP="00494D04">
            <w:pPr>
              <w:jc w:val="center"/>
              <w:rPr>
                <w:ins w:id="16184" w:author="Στάθης Καπ" w:date="2023-03-09T06:09:00Z"/>
                <w:sz w:val="16"/>
                <w:szCs w:val="16"/>
              </w:rPr>
            </w:pPr>
            <w:ins w:id="16185" w:author="Στάθης Καπ" w:date="2023-03-09T07:09:00Z">
              <w:r>
                <w:rPr>
                  <w:rFonts w:ascii="Calibri" w:hAnsi="Calibri" w:cs="Calibri"/>
                  <w:color w:val="000000"/>
                  <w:sz w:val="16"/>
                  <w:szCs w:val="16"/>
                </w:rPr>
                <w:t>1069</w:t>
              </w:r>
            </w:ins>
          </w:p>
        </w:tc>
        <w:tc>
          <w:tcPr>
            <w:tcW w:w="453" w:type="dxa"/>
            <w:tcBorders>
              <w:left w:val="single" w:sz="4" w:space="0" w:color="auto"/>
            </w:tcBorders>
            <w:vAlign w:val="center"/>
            <w:tcPrChange w:id="16186" w:author="Στάθης Καπ" w:date="2023-03-09T07:09:00Z">
              <w:tcPr>
                <w:tcW w:w="453" w:type="dxa"/>
                <w:gridSpan w:val="2"/>
                <w:tcBorders>
                  <w:left w:val="single" w:sz="4" w:space="0" w:color="auto"/>
                  <w:bottom w:val="single" w:sz="4" w:space="0" w:color="auto"/>
                </w:tcBorders>
                <w:vAlign w:val="bottom"/>
              </w:tcPr>
            </w:tcPrChange>
          </w:tcPr>
          <w:p w14:paraId="451C53B5" w14:textId="21E40109" w:rsidR="00494D04" w:rsidRPr="007E0F91" w:rsidRDefault="00494D04" w:rsidP="00494D04">
            <w:pPr>
              <w:jc w:val="center"/>
              <w:rPr>
                <w:ins w:id="16187" w:author="Στάθης Καπ" w:date="2023-03-09T06:09:00Z"/>
                <w:sz w:val="16"/>
                <w:szCs w:val="16"/>
              </w:rPr>
            </w:pPr>
            <w:ins w:id="16188" w:author="Στάθης Καπ" w:date="2023-03-09T07:09:00Z">
              <w:r>
                <w:rPr>
                  <w:rFonts w:ascii="Calibri" w:hAnsi="Calibri" w:cs="Calibri"/>
                  <w:color w:val="000000"/>
                  <w:sz w:val="16"/>
                  <w:szCs w:val="16"/>
                </w:rPr>
                <w:t>1080</w:t>
              </w:r>
            </w:ins>
          </w:p>
        </w:tc>
        <w:tc>
          <w:tcPr>
            <w:tcW w:w="708" w:type="dxa"/>
            <w:vAlign w:val="center"/>
            <w:tcPrChange w:id="16189" w:author="Στάθης Καπ" w:date="2023-03-09T07:09:00Z">
              <w:tcPr>
                <w:tcW w:w="708" w:type="dxa"/>
                <w:gridSpan w:val="2"/>
                <w:tcBorders>
                  <w:bottom w:val="single" w:sz="4" w:space="0" w:color="auto"/>
                </w:tcBorders>
                <w:vAlign w:val="center"/>
              </w:tcPr>
            </w:tcPrChange>
          </w:tcPr>
          <w:p w14:paraId="6AC41F9E" w14:textId="388ACAFE" w:rsidR="00494D04" w:rsidRPr="007E0F91" w:rsidRDefault="00494D04" w:rsidP="00494D04">
            <w:pPr>
              <w:jc w:val="center"/>
              <w:rPr>
                <w:ins w:id="16190" w:author="Στάθης Καπ" w:date="2023-03-09T06:09:00Z"/>
                <w:sz w:val="16"/>
                <w:szCs w:val="16"/>
              </w:rPr>
            </w:pPr>
            <w:ins w:id="16191" w:author="Στάθης Καπ" w:date="2023-03-09T07:09:00Z">
              <w:r>
                <w:rPr>
                  <w:rFonts w:ascii="Calibri" w:hAnsi="Calibri" w:cs="Calibri"/>
                  <w:color w:val="000000"/>
                  <w:sz w:val="16"/>
                  <w:szCs w:val="16"/>
                </w:rPr>
                <w:t>3.4</w:t>
              </w:r>
            </w:ins>
          </w:p>
        </w:tc>
        <w:tc>
          <w:tcPr>
            <w:tcW w:w="652" w:type="dxa"/>
            <w:tcBorders>
              <w:right w:val="single" w:sz="4" w:space="0" w:color="auto"/>
            </w:tcBorders>
            <w:vAlign w:val="center"/>
            <w:tcPrChange w:id="16192" w:author="Στάθης Καπ" w:date="2023-03-09T07:09:00Z">
              <w:tcPr>
                <w:tcW w:w="652" w:type="dxa"/>
                <w:gridSpan w:val="2"/>
                <w:tcBorders>
                  <w:bottom w:val="single" w:sz="4" w:space="0" w:color="auto"/>
                  <w:right w:val="single" w:sz="4" w:space="0" w:color="auto"/>
                </w:tcBorders>
                <w:vAlign w:val="bottom"/>
              </w:tcPr>
            </w:tcPrChange>
          </w:tcPr>
          <w:p w14:paraId="00FDDA93" w14:textId="1EA5D7DB" w:rsidR="00494D04" w:rsidRPr="007E0F91" w:rsidRDefault="00494D04" w:rsidP="00494D04">
            <w:pPr>
              <w:jc w:val="center"/>
              <w:rPr>
                <w:ins w:id="16193" w:author="Στάθης Καπ" w:date="2023-03-09T06:09:00Z"/>
                <w:sz w:val="16"/>
                <w:szCs w:val="16"/>
              </w:rPr>
            </w:pPr>
            <w:ins w:id="16194" w:author="Στάθης Καπ" w:date="2023-03-09T07:09:00Z">
              <w:r>
                <w:rPr>
                  <w:rFonts w:ascii="Calibri" w:hAnsi="Calibri" w:cs="Calibri"/>
                  <w:color w:val="000000"/>
                  <w:sz w:val="16"/>
                  <w:szCs w:val="16"/>
                </w:rPr>
                <w:t>0.645</w:t>
              </w:r>
            </w:ins>
          </w:p>
        </w:tc>
        <w:tc>
          <w:tcPr>
            <w:tcW w:w="453" w:type="dxa"/>
            <w:tcBorders>
              <w:left w:val="single" w:sz="4" w:space="0" w:color="auto"/>
            </w:tcBorders>
            <w:vAlign w:val="center"/>
            <w:tcPrChange w:id="16195" w:author="Στάθης Καπ" w:date="2023-03-09T07:09:00Z">
              <w:tcPr>
                <w:tcW w:w="453" w:type="dxa"/>
                <w:gridSpan w:val="2"/>
                <w:tcBorders>
                  <w:left w:val="single" w:sz="4" w:space="0" w:color="auto"/>
                  <w:bottom w:val="single" w:sz="4" w:space="0" w:color="auto"/>
                </w:tcBorders>
                <w:vAlign w:val="bottom"/>
              </w:tcPr>
            </w:tcPrChange>
          </w:tcPr>
          <w:p w14:paraId="25B6FBB7" w14:textId="25A526AD" w:rsidR="00494D04" w:rsidRPr="007E0F91" w:rsidRDefault="00494D04" w:rsidP="00494D04">
            <w:pPr>
              <w:jc w:val="center"/>
              <w:rPr>
                <w:ins w:id="16196" w:author="Στάθης Καπ" w:date="2023-03-09T06:09:00Z"/>
                <w:sz w:val="16"/>
                <w:szCs w:val="16"/>
              </w:rPr>
            </w:pPr>
            <w:ins w:id="16197" w:author="Στάθης Καπ" w:date="2023-03-09T07:09:00Z">
              <w:r>
                <w:rPr>
                  <w:rFonts w:ascii="Calibri" w:hAnsi="Calibri" w:cs="Calibri"/>
                  <w:color w:val="000000"/>
                  <w:sz w:val="16"/>
                  <w:szCs w:val="16"/>
                </w:rPr>
                <w:t>1018</w:t>
              </w:r>
            </w:ins>
          </w:p>
        </w:tc>
        <w:tc>
          <w:tcPr>
            <w:tcW w:w="454" w:type="dxa"/>
            <w:vAlign w:val="center"/>
            <w:tcPrChange w:id="16198" w:author="Στάθης Καπ" w:date="2023-03-09T07:09:00Z">
              <w:tcPr>
                <w:tcW w:w="454" w:type="dxa"/>
                <w:gridSpan w:val="2"/>
                <w:tcBorders>
                  <w:bottom w:val="single" w:sz="4" w:space="0" w:color="auto"/>
                </w:tcBorders>
                <w:vAlign w:val="center"/>
              </w:tcPr>
            </w:tcPrChange>
          </w:tcPr>
          <w:p w14:paraId="77E36BCD" w14:textId="0C26BA78" w:rsidR="00494D04" w:rsidRPr="007E0F91" w:rsidRDefault="00494D04" w:rsidP="00494D04">
            <w:pPr>
              <w:jc w:val="center"/>
              <w:rPr>
                <w:ins w:id="16199" w:author="Στάθης Καπ" w:date="2023-03-09T06:09:00Z"/>
                <w:sz w:val="16"/>
                <w:szCs w:val="16"/>
              </w:rPr>
            </w:pPr>
            <w:ins w:id="16200" w:author="Στάθης Καπ" w:date="2023-03-09T07:09:00Z">
              <w:r>
                <w:rPr>
                  <w:rFonts w:ascii="Calibri" w:hAnsi="Calibri" w:cs="Calibri"/>
                  <w:color w:val="000000"/>
                  <w:sz w:val="16"/>
                  <w:szCs w:val="16"/>
                </w:rPr>
                <w:t>5.74</w:t>
              </w:r>
            </w:ins>
          </w:p>
        </w:tc>
        <w:tc>
          <w:tcPr>
            <w:tcW w:w="454" w:type="dxa"/>
            <w:vAlign w:val="center"/>
            <w:tcPrChange w:id="16201" w:author="Στάθης Καπ" w:date="2023-03-09T07:09:00Z">
              <w:tcPr>
                <w:tcW w:w="454" w:type="dxa"/>
                <w:gridSpan w:val="2"/>
                <w:tcBorders>
                  <w:bottom w:val="single" w:sz="4" w:space="0" w:color="auto"/>
                </w:tcBorders>
                <w:vAlign w:val="bottom"/>
              </w:tcPr>
            </w:tcPrChange>
          </w:tcPr>
          <w:p w14:paraId="6AAB9862" w14:textId="6E61593F" w:rsidR="00494D04" w:rsidRPr="007E0F91" w:rsidRDefault="00494D04" w:rsidP="00494D04">
            <w:pPr>
              <w:jc w:val="center"/>
              <w:rPr>
                <w:ins w:id="16202" w:author="Στάθης Καπ" w:date="2023-03-09T06:09:00Z"/>
                <w:sz w:val="16"/>
                <w:szCs w:val="16"/>
              </w:rPr>
            </w:pPr>
            <w:ins w:id="16203" w:author="Στάθης Καπ" w:date="2023-03-09T07:09:00Z">
              <w:r>
                <w:rPr>
                  <w:rFonts w:ascii="Calibri" w:hAnsi="Calibri" w:cs="Calibri"/>
                  <w:color w:val="000000"/>
                  <w:sz w:val="16"/>
                  <w:szCs w:val="16"/>
                </w:rPr>
                <w:t>0.311</w:t>
              </w:r>
            </w:ins>
          </w:p>
        </w:tc>
        <w:tc>
          <w:tcPr>
            <w:tcW w:w="457" w:type="dxa"/>
            <w:tcBorders>
              <w:right w:val="single" w:sz="4" w:space="0" w:color="auto"/>
            </w:tcBorders>
            <w:vAlign w:val="center"/>
            <w:tcPrChange w:id="16204" w:author="Στάθης Καπ" w:date="2023-03-09T07:09:00Z">
              <w:tcPr>
                <w:tcW w:w="457" w:type="dxa"/>
                <w:gridSpan w:val="2"/>
                <w:tcBorders>
                  <w:bottom w:val="single" w:sz="4" w:space="0" w:color="auto"/>
                  <w:right w:val="single" w:sz="4" w:space="0" w:color="auto"/>
                </w:tcBorders>
                <w:vAlign w:val="center"/>
              </w:tcPr>
            </w:tcPrChange>
          </w:tcPr>
          <w:p w14:paraId="5401E867" w14:textId="27A9BE39" w:rsidR="00494D04" w:rsidRPr="007E0F91" w:rsidRDefault="00494D04" w:rsidP="00494D04">
            <w:pPr>
              <w:jc w:val="center"/>
              <w:rPr>
                <w:ins w:id="16205" w:author="Στάθης Καπ" w:date="2023-03-09T06:09:00Z"/>
                <w:sz w:val="16"/>
                <w:szCs w:val="16"/>
              </w:rPr>
            </w:pPr>
            <w:ins w:id="16206" w:author="Στάθης Καπ" w:date="2023-03-09T07:09:00Z">
              <w:r>
                <w:rPr>
                  <w:rFonts w:ascii="Calibri" w:hAnsi="Calibri" w:cs="Calibri"/>
                  <w:color w:val="000000"/>
                  <w:sz w:val="16"/>
                  <w:szCs w:val="16"/>
                </w:rPr>
                <w:t>51.78</w:t>
              </w:r>
            </w:ins>
          </w:p>
        </w:tc>
        <w:tc>
          <w:tcPr>
            <w:tcW w:w="453" w:type="dxa"/>
            <w:tcBorders>
              <w:left w:val="single" w:sz="4" w:space="0" w:color="auto"/>
            </w:tcBorders>
            <w:vAlign w:val="center"/>
            <w:tcPrChange w:id="16207" w:author="Στάθης Καπ" w:date="2023-03-09T07:09:00Z">
              <w:tcPr>
                <w:tcW w:w="453" w:type="dxa"/>
                <w:gridSpan w:val="2"/>
                <w:tcBorders>
                  <w:left w:val="single" w:sz="4" w:space="0" w:color="auto"/>
                  <w:bottom w:val="single" w:sz="4" w:space="0" w:color="auto"/>
                </w:tcBorders>
                <w:vAlign w:val="bottom"/>
              </w:tcPr>
            </w:tcPrChange>
          </w:tcPr>
          <w:p w14:paraId="683D9A79" w14:textId="54AD6127" w:rsidR="00494D04" w:rsidRPr="007E0F91" w:rsidRDefault="00494D04" w:rsidP="00494D04">
            <w:pPr>
              <w:jc w:val="center"/>
              <w:rPr>
                <w:ins w:id="16208" w:author="Στάθης Καπ" w:date="2023-03-09T06:09:00Z"/>
                <w:sz w:val="16"/>
                <w:szCs w:val="16"/>
              </w:rPr>
            </w:pPr>
            <w:ins w:id="16209" w:author="Στάθης Καπ" w:date="2023-03-09T07:09:00Z">
              <w:r>
                <w:rPr>
                  <w:rFonts w:ascii="Calibri" w:hAnsi="Calibri" w:cs="Calibri"/>
                  <w:color w:val="000000"/>
                  <w:sz w:val="16"/>
                  <w:szCs w:val="16"/>
                </w:rPr>
                <w:t>1027</w:t>
              </w:r>
            </w:ins>
          </w:p>
        </w:tc>
        <w:tc>
          <w:tcPr>
            <w:tcW w:w="454" w:type="dxa"/>
            <w:vAlign w:val="center"/>
            <w:tcPrChange w:id="16210" w:author="Στάθης Καπ" w:date="2023-03-09T07:09:00Z">
              <w:tcPr>
                <w:tcW w:w="454" w:type="dxa"/>
                <w:gridSpan w:val="2"/>
                <w:tcBorders>
                  <w:bottom w:val="single" w:sz="4" w:space="0" w:color="auto"/>
                </w:tcBorders>
                <w:vAlign w:val="center"/>
              </w:tcPr>
            </w:tcPrChange>
          </w:tcPr>
          <w:p w14:paraId="1E5BF2BE" w14:textId="15A29324" w:rsidR="00494D04" w:rsidRPr="007E0F91" w:rsidRDefault="00494D04" w:rsidP="00494D04">
            <w:pPr>
              <w:jc w:val="center"/>
              <w:rPr>
                <w:ins w:id="16211" w:author="Στάθης Καπ" w:date="2023-03-09T06:09:00Z"/>
                <w:sz w:val="16"/>
                <w:szCs w:val="16"/>
              </w:rPr>
            </w:pPr>
            <w:ins w:id="16212" w:author="Στάθης Καπ" w:date="2023-03-09T07:09:00Z">
              <w:r>
                <w:rPr>
                  <w:rFonts w:ascii="Calibri" w:hAnsi="Calibri" w:cs="Calibri"/>
                  <w:color w:val="000000"/>
                  <w:sz w:val="16"/>
                  <w:szCs w:val="16"/>
                </w:rPr>
                <w:t>4.91</w:t>
              </w:r>
            </w:ins>
          </w:p>
        </w:tc>
        <w:tc>
          <w:tcPr>
            <w:tcW w:w="454" w:type="dxa"/>
            <w:vAlign w:val="center"/>
            <w:tcPrChange w:id="16213" w:author="Στάθης Καπ" w:date="2023-03-09T07:09:00Z">
              <w:tcPr>
                <w:tcW w:w="454" w:type="dxa"/>
                <w:gridSpan w:val="2"/>
                <w:tcBorders>
                  <w:bottom w:val="single" w:sz="4" w:space="0" w:color="auto"/>
                </w:tcBorders>
                <w:vAlign w:val="bottom"/>
              </w:tcPr>
            </w:tcPrChange>
          </w:tcPr>
          <w:p w14:paraId="487C343F" w14:textId="4F96C616" w:rsidR="00494D04" w:rsidRPr="007E0F91" w:rsidRDefault="00494D04" w:rsidP="00494D04">
            <w:pPr>
              <w:jc w:val="center"/>
              <w:rPr>
                <w:ins w:id="16214" w:author="Στάθης Καπ" w:date="2023-03-09T06:09:00Z"/>
                <w:sz w:val="16"/>
                <w:szCs w:val="16"/>
              </w:rPr>
            </w:pPr>
            <w:ins w:id="16215" w:author="Στάθης Καπ" w:date="2023-03-09T07:09:00Z">
              <w:r>
                <w:rPr>
                  <w:rFonts w:ascii="Calibri" w:hAnsi="Calibri" w:cs="Calibri"/>
                  <w:color w:val="000000"/>
                  <w:sz w:val="16"/>
                  <w:szCs w:val="16"/>
                </w:rPr>
                <w:t>0.245</w:t>
              </w:r>
            </w:ins>
          </w:p>
        </w:tc>
        <w:tc>
          <w:tcPr>
            <w:tcW w:w="454" w:type="dxa"/>
            <w:tcBorders>
              <w:right w:val="single" w:sz="4" w:space="0" w:color="auto"/>
            </w:tcBorders>
            <w:vAlign w:val="center"/>
            <w:tcPrChange w:id="16216" w:author="Στάθης Καπ" w:date="2023-03-09T07:09:00Z">
              <w:tcPr>
                <w:tcW w:w="454" w:type="dxa"/>
                <w:gridSpan w:val="2"/>
                <w:tcBorders>
                  <w:bottom w:val="single" w:sz="4" w:space="0" w:color="auto"/>
                  <w:right w:val="single" w:sz="4" w:space="0" w:color="auto"/>
                </w:tcBorders>
                <w:vAlign w:val="center"/>
              </w:tcPr>
            </w:tcPrChange>
          </w:tcPr>
          <w:p w14:paraId="5FED2AD4" w14:textId="663A19AC" w:rsidR="00494D04" w:rsidRPr="007E0F91" w:rsidRDefault="00494D04" w:rsidP="00494D04">
            <w:pPr>
              <w:jc w:val="center"/>
              <w:rPr>
                <w:ins w:id="16217" w:author="Στάθης Καπ" w:date="2023-03-09T06:09:00Z"/>
                <w:sz w:val="16"/>
                <w:szCs w:val="16"/>
              </w:rPr>
            </w:pPr>
            <w:ins w:id="16218" w:author="Στάθης Καπ" w:date="2023-03-09T07:09:00Z">
              <w:r>
                <w:rPr>
                  <w:rFonts w:ascii="Calibri" w:hAnsi="Calibri" w:cs="Calibri"/>
                  <w:color w:val="000000"/>
                  <w:sz w:val="16"/>
                  <w:szCs w:val="16"/>
                </w:rPr>
                <w:t>62.02</w:t>
              </w:r>
            </w:ins>
          </w:p>
        </w:tc>
        <w:tc>
          <w:tcPr>
            <w:tcW w:w="453" w:type="dxa"/>
            <w:tcBorders>
              <w:left w:val="single" w:sz="4" w:space="0" w:color="auto"/>
            </w:tcBorders>
            <w:vAlign w:val="center"/>
            <w:tcPrChange w:id="16219" w:author="Στάθης Καπ" w:date="2023-03-09T07:09:00Z">
              <w:tcPr>
                <w:tcW w:w="453" w:type="dxa"/>
                <w:gridSpan w:val="2"/>
                <w:tcBorders>
                  <w:left w:val="single" w:sz="4" w:space="0" w:color="auto"/>
                  <w:bottom w:val="single" w:sz="4" w:space="0" w:color="auto"/>
                </w:tcBorders>
                <w:vAlign w:val="bottom"/>
              </w:tcPr>
            </w:tcPrChange>
          </w:tcPr>
          <w:p w14:paraId="2890EDF8" w14:textId="0871A396" w:rsidR="00494D04" w:rsidRPr="007E0F91" w:rsidRDefault="00494D04" w:rsidP="00494D04">
            <w:pPr>
              <w:jc w:val="center"/>
              <w:rPr>
                <w:ins w:id="16220" w:author="Στάθης Καπ" w:date="2023-03-09T06:09:00Z"/>
                <w:sz w:val="16"/>
                <w:szCs w:val="16"/>
              </w:rPr>
            </w:pPr>
            <w:ins w:id="16221" w:author="Στάθης Καπ" w:date="2023-03-09T07:09:00Z">
              <w:r>
                <w:rPr>
                  <w:rFonts w:ascii="Calibri" w:hAnsi="Calibri" w:cs="Calibri"/>
                  <w:color w:val="000000"/>
                  <w:sz w:val="16"/>
                  <w:szCs w:val="16"/>
                </w:rPr>
                <w:t>1036</w:t>
              </w:r>
            </w:ins>
          </w:p>
        </w:tc>
        <w:tc>
          <w:tcPr>
            <w:tcW w:w="454" w:type="dxa"/>
            <w:vAlign w:val="center"/>
            <w:tcPrChange w:id="16222" w:author="Στάθης Καπ" w:date="2023-03-09T07:09:00Z">
              <w:tcPr>
                <w:tcW w:w="454" w:type="dxa"/>
                <w:gridSpan w:val="2"/>
                <w:tcBorders>
                  <w:bottom w:val="single" w:sz="4" w:space="0" w:color="auto"/>
                </w:tcBorders>
                <w:vAlign w:val="center"/>
              </w:tcPr>
            </w:tcPrChange>
          </w:tcPr>
          <w:p w14:paraId="5B060C99" w14:textId="55DAD15F" w:rsidR="00494D04" w:rsidRPr="007E0F91" w:rsidRDefault="00494D04" w:rsidP="00494D04">
            <w:pPr>
              <w:jc w:val="center"/>
              <w:rPr>
                <w:ins w:id="16223" w:author="Στάθης Καπ" w:date="2023-03-09T06:09:00Z"/>
                <w:sz w:val="16"/>
                <w:szCs w:val="16"/>
              </w:rPr>
            </w:pPr>
            <w:ins w:id="16224" w:author="Στάθης Καπ" w:date="2023-03-09T07:09:00Z">
              <w:r>
                <w:rPr>
                  <w:rFonts w:ascii="Calibri" w:hAnsi="Calibri" w:cs="Calibri"/>
                  <w:color w:val="000000"/>
                  <w:sz w:val="16"/>
                  <w:szCs w:val="16"/>
                </w:rPr>
                <w:t>4.07</w:t>
              </w:r>
            </w:ins>
          </w:p>
        </w:tc>
        <w:tc>
          <w:tcPr>
            <w:tcW w:w="454" w:type="dxa"/>
            <w:vAlign w:val="center"/>
            <w:tcPrChange w:id="16225" w:author="Στάθης Καπ" w:date="2023-03-09T07:09:00Z">
              <w:tcPr>
                <w:tcW w:w="454" w:type="dxa"/>
                <w:gridSpan w:val="2"/>
                <w:tcBorders>
                  <w:bottom w:val="single" w:sz="4" w:space="0" w:color="auto"/>
                </w:tcBorders>
                <w:vAlign w:val="bottom"/>
              </w:tcPr>
            </w:tcPrChange>
          </w:tcPr>
          <w:p w14:paraId="121E2AB1" w14:textId="61979418" w:rsidR="00494D04" w:rsidRPr="007E0F91" w:rsidRDefault="00494D04" w:rsidP="00494D04">
            <w:pPr>
              <w:jc w:val="center"/>
              <w:rPr>
                <w:ins w:id="16226" w:author="Στάθης Καπ" w:date="2023-03-09T06:09:00Z"/>
                <w:sz w:val="16"/>
                <w:szCs w:val="16"/>
              </w:rPr>
            </w:pPr>
            <w:ins w:id="16227" w:author="Στάθης Καπ" w:date="2023-03-09T07:09:00Z">
              <w:r>
                <w:rPr>
                  <w:rFonts w:ascii="Calibri" w:hAnsi="Calibri" w:cs="Calibri"/>
                  <w:color w:val="000000"/>
                  <w:sz w:val="16"/>
                  <w:szCs w:val="16"/>
                </w:rPr>
                <w:t>0.393</w:t>
              </w:r>
            </w:ins>
          </w:p>
        </w:tc>
        <w:tc>
          <w:tcPr>
            <w:tcW w:w="461" w:type="dxa"/>
            <w:tcBorders>
              <w:right w:val="single" w:sz="4" w:space="0" w:color="auto"/>
            </w:tcBorders>
            <w:vAlign w:val="center"/>
            <w:tcPrChange w:id="16228" w:author="Στάθης Καπ" w:date="2023-03-09T07:09:00Z">
              <w:tcPr>
                <w:tcW w:w="461" w:type="dxa"/>
                <w:gridSpan w:val="2"/>
                <w:tcBorders>
                  <w:bottom w:val="single" w:sz="4" w:space="0" w:color="auto"/>
                  <w:right w:val="single" w:sz="4" w:space="0" w:color="auto"/>
                </w:tcBorders>
                <w:vAlign w:val="center"/>
              </w:tcPr>
            </w:tcPrChange>
          </w:tcPr>
          <w:p w14:paraId="2A588B5D" w14:textId="0F1938E2" w:rsidR="00494D04" w:rsidRPr="007E0F91" w:rsidRDefault="00494D04" w:rsidP="00494D04">
            <w:pPr>
              <w:jc w:val="center"/>
              <w:rPr>
                <w:ins w:id="16229" w:author="Στάθης Καπ" w:date="2023-03-09T06:09:00Z"/>
                <w:sz w:val="16"/>
                <w:szCs w:val="16"/>
              </w:rPr>
            </w:pPr>
            <w:ins w:id="16230" w:author="Στάθης Καπ" w:date="2023-03-09T07:09:00Z">
              <w:r>
                <w:rPr>
                  <w:rFonts w:ascii="Calibri" w:hAnsi="Calibri" w:cs="Calibri"/>
                  <w:color w:val="000000"/>
                  <w:sz w:val="16"/>
                  <w:szCs w:val="16"/>
                </w:rPr>
                <w:t>39.07</w:t>
              </w:r>
            </w:ins>
          </w:p>
        </w:tc>
      </w:tr>
      <w:tr w:rsidR="00494D04" w14:paraId="1C8EE466"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231"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232" w:author="Στάθης Καπ" w:date="2023-03-09T06:09:00Z"/>
          <w:trPrChange w:id="16233"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234"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7A237DBC" w14:textId="1F23E848" w:rsidR="00494D04" w:rsidRPr="007E0F91" w:rsidRDefault="00494D04" w:rsidP="00494D04">
            <w:pPr>
              <w:jc w:val="center"/>
              <w:rPr>
                <w:ins w:id="16235" w:author="Στάθης Καπ" w:date="2023-03-09T06:09:00Z"/>
                <w:sz w:val="16"/>
                <w:szCs w:val="16"/>
              </w:rPr>
            </w:pPr>
            <w:ins w:id="16236" w:author="Στάθης Καπ" w:date="2023-03-09T06:09:00Z">
              <w:r w:rsidRPr="009861B1">
                <w:rPr>
                  <w:rFonts w:ascii="Calibri" w:hAnsi="Calibri" w:cs="Calibri"/>
                  <w:color w:val="000000"/>
                  <w:sz w:val="16"/>
                  <w:szCs w:val="16"/>
                </w:rPr>
                <w:t>r209</w:t>
              </w:r>
            </w:ins>
          </w:p>
        </w:tc>
        <w:tc>
          <w:tcPr>
            <w:tcW w:w="565" w:type="dxa"/>
            <w:tcBorders>
              <w:left w:val="single" w:sz="4" w:space="0" w:color="auto"/>
            </w:tcBorders>
            <w:vAlign w:val="center"/>
            <w:tcPrChange w:id="16237" w:author="Στάθης Καπ" w:date="2023-03-09T07:09:00Z">
              <w:tcPr>
                <w:tcW w:w="565" w:type="dxa"/>
                <w:gridSpan w:val="2"/>
                <w:tcBorders>
                  <w:left w:val="single" w:sz="4" w:space="0" w:color="auto"/>
                  <w:bottom w:val="single" w:sz="4" w:space="0" w:color="auto"/>
                </w:tcBorders>
              </w:tcPr>
            </w:tcPrChange>
          </w:tcPr>
          <w:p w14:paraId="3E9B883D" w14:textId="281FC8C3" w:rsidR="00494D04" w:rsidRPr="007E0F91" w:rsidRDefault="00494D04" w:rsidP="00494D04">
            <w:pPr>
              <w:jc w:val="center"/>
              <w:rPr>
                <w:ins w:id="16238" w:author="Στάθης Καπ" w:date="2023-03-09T06:09:00Z"/>
                <w:sz w:val="16"/>
                <w:szCs w:val="16"/>
              </w:rPr>
            </w:pPr>
            <w:ins w:id="16239" w:author="Στάθης Καπ" w:date="2023-03-09T07:09:00Z">
              <w:r>
                <w:rPr>
                  <w:rFonts w:ascii="Calibri" w:hAnsi="Calibri" w:cs="Calibri"/>
                  <w:color w:val="000000"/>
                  <w:sz w:val="16"/>
                  <w:szCs w:val="16"/>
                </w:rPr>
                <w:t>961</w:t>
              </w:r>
            </w:ins>
          </w:p>
        </w:tc>
        <w:tc>
          <w:tcPr>
            <w:tcW w:w="679" w:type="dxa"/>
            <w:tcBorders>
              <w:right w:val="single" w:sz="4" w:space="0" w:color="auto"/>
            </w:tcBorders>
            <w:vAlign w:val="center"/>
            <w:tcPrChange w:id="16240" w:author="Στάθης Καπ" w:date="2023-03-09T07:09:00Z">
              <w:tcPr>
                <w:tcW w:w="679" w:type="dxa"/>
                <w:gridSpan w:val="2"/>
                <w:tcBorders>
                  <w:bottom w:val="single" w:sz="4" w:space="0" w:color="auto"/>
                  <w:right w:val="single" w:sz="4" w:space="0" w:color="auto"/>
                </w:tcBorders>
              </w:tcPr>
            </w:tcPrChange>
          </w:tcPr>
          <w:p w14:paraId="6FC65836" w14:textId="67B776E1" w:rsidR="00494D04" w:rsidRPr="007E0F91" w:rsidRDefault="00494D04" w:rsidP="00494D04">
            <w:pPr>
              <w:jc w:val="center"/>
              <w:rPr>
                <w:ins w:id="16241" w:author="Στάθης Καπ" w:date="2023-03-09T06:09:00Z"/>
                <w:sz w:val="16"/>
                <w:szCs w:val="16"/>
              </w:rPr>
            </w:pPr>
            <w:ins w:id="16242" w:author="Στάθης Καπ" w:date="2023-03-09T07:09:00Z">
              <w:r>
                <w:rPr>
                  <w:rFonts w:ascii="Calibri" w:hAnsi="Calibri" w:cs="Calibri"/>
                  <w:color w:val="000000"/>
                  <w:sz w:val="16"/>
                  <w:szCs w:val="16"/>
                </w:rPr>
                <w:t>926</w:t>
              </w:r>
            </w:ins>
          </w:p>
        </w:tc>
        <w:tc>
          <w:tcPr>
            <w:tcW w:w="453" w:type="dxa"/>
            <w:tcBorders>
              <w:left w:val="single" w:sz="4" w:space="0" w:color="auto"/>
            </w:tcBorders>
            <w:vAlign w:val="center"/>
            <w:tcPrChange w:id="16243" w:author="Στάθης Καπ" w:date="2023-03-09T07:09:00Z">
              <w:tcPr>
                <w:tcW w:w="453" w:type="dxa"/>
                <w:gridSpan w:val="2"/>
                <w:tcBorders>
                  <w:left w:val="single" w:sz="4" w:space="0" w:color="auto"/>
                  <w:bottom w:val="single" w:sz="4" w:space="0" w:color="auto"/>
                </w:tcBorders>
                <w:vAlign w:val="bottom"/>
              </w:tcPr>
            </w:tcPrChange>
          </w:tcPr>
          <w:p w14:paraId="2732F778" w14:textId="556BD0FF" w:rsidR="00494D04" w:rsidRPr="007E0F91" w:rsidRDefault="00494D04" w:rsidP="00494D04">
            <w:pPr>
              <w:jc w:val="center"/>
              <w:rPr>
                <w:ins w:id="16244" w:author="Στάθης Καπ" w:date="2023-03-09T06:09:00Z"/>
                <w:sz w:val="16"/>
                <w:szCs w:val="16"/>
              </w:rPr>
            </w:pPr>
            <w:ins w:id="16245" w:author="Στάθης Καπ" w:date="2023-03-09T07:09:00Z">
              <w:r>
                <w:rPr>
                  <w:rFonts w:ascii="Calibri" w:hAnsi="Calibri" w:cs="Calibri"/>
                  <w:color w:val="000000"/>
                  <w:sz w:val="16"/>
                  <w:szCs w:val="16"/>
                </w:rPr>
                <w:t>907</w:t>
              </w:r>
            </w:ins>
          </w:p>
        </w:tc>
        <w:tc>
          <w:tcPr>
            <w:tcW w:w="708" w:type="dxa"/>
            <w:vAlign w:val="center"/>
            <w:tcPrChange w:id="16246" w:author="Στάθης Καπ" w:date="2023-03-09T07:09:00Z">
              <w:tcPr>
                <w:tcW w:w="708" w:type="dxa"/>
                <w:gridSpan w:val="2"/>
                <w:tcBorders>
                  <w:bottom w:val="single" w:sz="4" w:space="0" w:color="auto"/>
                </w:tcBorders>
                <w:vAlign w:val="center"/>
              </w:tcPr>
            </w:tcPrChange>
          </w:tcPr>
          <w:p w14:paraId="694C8724" w14:textId="6EE59017" w:rsidR="00494D04" w:rsidRPr="007E0F91" w:rsidRDefault="00494D04" w:rsidP="00494D04">
            <w:pPr>
              <w:jc w:val="center"/>
              <w:rPr>
                <w:ins w:id="16247" w:author="Στάθης Καπ" w:date="2023-03-09T06:09:00Z"/>
                <w:sz w:val="16"/>
                <w:szCs w:val="16"/>
              </w:rPr>
            </w:pPr>
            <w:ins w:id="16248" w:author="Στάθης Καπ" w:date="2023-03-09T07:09:00Z">
              <w:r>
                <w:rPr>
                  <w:rFonts w:ascii="Calibri" w:hAnsi="Calibri" w:cs="Calibri"/>
                  <w:color w:val="000000"/>
                  <w:sz w:val="16"/>
                  <w:szCs w:val="16"/>
                </w:rPr>
                <w:t>5.62</w:t>
              </w:r>
            </w:ins>
          </w:p>
        </w:tc>
        <w:tc>
          <w:tcPr>
            <w:tcW w:w="652" w:type="dxa"/>
            <w:tcBorders>
              <w:right w:val="single" w:sz="4" w:space="0" w:color="auto"/>
            </w:tcBorders>
            <w:vAlign w:val="center"/>
            <w:tcPrChange w:id="16249" w:author="Στάθης Καπ" w:date="2023-03-09T07:09:00Z">
              <w:tcPr>
                <w:tcW w:w="652" w:type="dxa"/>
                <w:gridSpan w:val="2"/>
                <w:tcBorders>
                  <w:bottom w:val="single" w:sz="4" w:space="0" w:color="auto"/>
                  <w:right w:val="single" w:sz="4" w:space="0" w:color="auto"/>
                </w:tcBorders>
                <w:vAlign w:val="bottom"/>
              </w:tcPr>
            </w:tcPrChange>
          </w:tcPr>
          <w:p w14:paraId="37E95409" w14:textId="59E42FC1" w:rsidR="00494D04" w:rsidRPr="007E0F91" w:rsidRDefault="00494D04" w:rsidP="00494D04">
            <w:pPr>
              <w:jc w:val="center"/>
              <w:rPr>
                <w:ins w:id="16250" w:author="Στάθης Καπ" w:date="2023-03-09T06:09:00Z"/>
                <w:sz w:val="16"/>
                <w:szCs w:val="16"/>
              </w:rPr>
            </w:pPr>
            <w:ins w:id="16251" w:author="Στάθης Καπ" w:date="2023-03-09T07:09:00Z">
              <w:r>
                <w:rPr>
                  <w:rFonts w:ascii="Calibri" w:hAnsi="Calibri" w:cs="Calibri"/>
                  <w:color w:val="000000"/>
                  <w:sz w:val="16"/>
                  <w:szCs w:val="16"/>
                </w:rPr>
                <w:t>0.522</w:t>
              </w:r>
            </w:ins>
          </w:p>
        </w:tc>
        <w:tc>
          <w:tcPr>
            <w:tcW w:w="453" w:type="dxa"/>
            <w:tcBorders>
              <w:left w:val="single" w:sz="4" w:space="0" w:color="auto"/>
            </w:tcBorders>
            <w:vAlign w:val="center"/>
            <w:tcPrChange w:id="16252" w:author="Στάθης Καπ" w:date="2023-03-09T07:09:00Z">
              <w:tcPr>
                <w:tcW w:w="453" w:type="dxa"/>
                <w:gridSpan w:val="2"/>
                <w:tcBorders>
                  <w:left w:val="single" w:sz="4" w:space="0" w:color="auto"/>
                  <w:bottom w:val="single" w:sz="4" w:space="0" w:color="auto"/>
                </w:tcBorders>
                <w:vAlign w:val="bottom"/>
              </w:tcPr>
            </w:tcPrChange>
          </w:tcPr>
          <w:p w14:paraId="0D499C96" w14:textId="48E51566" w:rsidR="00494D04" w:rsidRPr="007E0F91" w:rsidRDefault="00494D04" w:rsidP="00494D04">
            <w:pPr>
              <w:jc w:val="center"/>
              <w:rPr>
                <w:ins w:id="16253" w:author="Στάθης Καπ" w:date="2023-03-09T06:09:00Z"/>
                <w:sz w:val="16"/>
                <w:szCs w:val="16"/>
              </w:rPr>
            </w:pPr>
            <w:ins w:id="16254" w:author="Στάθης Καπ" w:date="2023-03-09T07:09:00Z">
              <w:r>
                <w:rPr>
                  <w:rFonts w:ascii="Calibri" w:hAnsi="Calibri" w:cs="Calibri"/>
                  <w:color w:val="000000"/>
                  <w:sz w:val="16"/>
                  <w:szCs w:val="16"/>
                </w:rPr>
                <w:t>910</w:t>
              </w:r>
            </w:ins>
          </w:p>
        </w:tc>
        <w:tc>
          <w:tcPr>
            <w:tcW w:w="454" w:type="dxa"/>
            <w:vAlign w:val="center"/>
            <w:tcPrChange w:id="16255" w:author="Στάθης Καπ" w:date="2023-03-09T07:09:00Z">
              <w:tcPr>
                <w:tcW w:w="454" w:type="dxa"/>
                <w:gridSpan w:val="2"/>
                <w:tcBorders>
                  <w:bottom w:val="single" w:sz="4" w:space="0" w:color="auto"/>
                </w:tcBorders>
                <w:vAlign w:val="center"/>
              </w:tcPr>
            </w:tcPrChange>
          </w:tcPr>
          <w:p w14:paraId="5C08ECA0" w14:textId="28480013" w:rsidR="00494D04" w:rsidRPr="007E0F91" w:rsidRDefault="00494D04" w:rsidP="00494D04">
            <w:pPr>
              <w:jc w:val="center"/>
              <w:rPr>
                <w:ins w:id="16256" w:author="Στάθης Καπ" w:date="2023-03-09T06:09:00Z"/>
                <w:sz w:val="16"/>
                <w:szCs w:val="16"/>
              </w:rPr>
            </w:pPr>
            <w:ins w:id="16257" w:author="Στάθης Καπ" w:date="2023-03-09T07:09:00Z">
              <w:r>
                <w:rPr>
                  <w:rFonts w:ascii="Calibri" w:hAnsi="Calibri" w:cs="Calibri"/>
                  <w:color w:val="000000"/>
                  <w:sz w:val="16"/>
                  <w:szCs w:val="16"/>
                </w:rPr>
                <w:t>-0.33</w:t>
              </w:r>
            </w:ins>
          </w:p>
        </w:tc>
        <w:tc>
          <w:tcPr>
            <w:tcW w:w="454" w:type="dxa"/>
            <w:vAlign w:val="center"/>
            <w:tcPrChange w:id="16258" w:author="Στάθης Καπ" w:date="2023-03-09T07:09:00Z">
              <w:tcPr>
                <w:tcW w:w="454" w:type="dxa"/>
                <w:gridSpan w:val="2"/>
                <w:tcBorders>
                  <w:bottom w:val="single" w:sz="4" w:space="0" w:color="auto"/>
                </w:tcBorders>
                <w:vAlign w:val="bottom"/>
              </w:tcPr>
            </w:tcPrChange>
          </w:tcPr>
          <w:p w14:paraId="5D6A9090" w14:textId="07E5ED58" w:rsidR="00494D04" w:rsidRPr="007E0F91" w:rsidRDefault="00494D04" w:rsidP="00494D04">
            <w:pPr>
              <w:jc w:val="center"/>
              <w:rPr>
                <w:ins w:id="16259" w:author="Στάθης Καπ" w:date="2023-03-09T06:09:00Z"/>
                <w:sz w:val="16"/>
                <w:szCs w:val="16"/>
              </w:rPr>
            </w:pPr>
            <w:ins w:id="16260" w:author="Στάθης Καπ" w:date="2023-03-09T07:09:00Z">
              <w:r>
                <w:rPr>
                  <w:rFonts w:ascii="Calibri" w:hAnsi="Calibri" w:cs="Calibri"/>
                  <w:color w:val="000000"/>
                  <w:sz w:val="16"/>
                  <w:szCs w:val="16"/>
                </w:rPr>
                <w:t>0.31</w:t>
              </w:r>
            </w:ins>
          </w:p>
        </w:tc>
        <w:tc>
          <w:tcPr>
            <w:tcW w:w="457" w:type="dxa"/>
            <w:tcBorders>
              <w:right w:val="single" w:sz="4" w:space="0" w:color="auto"/>
            </w:tcBorders>
            <w:vAlign w:val="center"/>
            <w:tcPrChange w:id="16261" w:author="Στάθης Καπ" w:date="2023-03-09T07:09:00Z">
              <w:tcPr>
                <w:tcW w:w="457" w:type="dxa"/>
                <w:gridSpan w:val="2"/>
                <w:tcBorders>
                  <w:bottom w:val="single" w:sz="4" w:space="0" w:color="auto"/>
                  <w:right w:val="single" w:sz="4" w:space="0" w:color="auto"/>
                </w:tcBorders>
                <w:vAlign w:val="center"/>
              </w:tcPr>
            </w:tcPrChange>
          </w:tcPr>
          <w:p w14:paraId="5C38C75E" w14:textId="1ACEFDF2" w:rsidR="00494D04" w:rsidRPr="007E0F91" w:rsidRDefault="00494D04" w:rsidP="00494D04">
            <w:pPr>
              <w:jc w:val="center"/>
              <w:rPr>
                <w:ins w:id="16262" w:author="Στάθης Καπ" w:date="2023-03-09T06:09:00Z"/>
                <w:sz w:val="16"/>
                <w:szCs w:val="16"/>
              </w:rPr>
            </w:pPr>
            <w:ins w:id="16263" w:author="Στάθης Καπ" w:date="2023-03-09T07:09:00Z">
              <w:r>
                <w:rPr>
                  <w:rFonts w:ascii="Calibri" w:hAnsi="Calibri" w:cs="Calibri"/>
                  <w:color w:val="000000"/>
                  <w:sz w:val="16"/>
                  <w:szCs w:val="16"/>
                </w:rPr>
                <w:t>40.61</w:t>
              </w:r>
            </w:ins>
          </w:p>
        </w:tc>
        <w:tc>
          <w:tcPr>
            <w:tcW w:w="453" w:type="dxa"/>
            <w:tcBorders>
              <w:left w:val="single" w:sz="4" w:space="0" w:color="auto"/>
            </w:tcBorders>
            <w:vAlign w:val="center"/>
            <w:tcPrChange w:id="16264" w:author="Στάθης Καπ" w:date="2023-03-09T07:09:00Z">
              <w:tcPr>
                <w:tcW w:w="453" w:type="dxa"/>
                <w:gridSpan w:val="2"/>
                <w:tcBorders>
                  <w:left w:val="single" w:sz="4" w:space="0" w:color="auto"/>
                  <w:bottom w:val="single" w:sz="4" w:space="0" w:color="auto"/>
                </w:tcBorders>
                <w:vAlign w:val="bottom"/>
              </w:tcPr>
            </w:tcPrChange>
          </w:tcPr>
          <w:p w14:paraId="09453FF0" w14:textId="63473231" w:rsidR="00494D04" w:rsidRPr="007E0F91" w:rsidRDefault="00494D04" w:rsidP="00494D04">
            <w:pPr>
              <w:jc w:val="center"/>
              <w:rPr>
                <w:ins w:id="16265" w:author="Στάθης Καπ" w:date="2023-03-09T06:09:00Z"/>
                <w:sz w:val="16"/>
                <w:szCs w:val="16"/>
              </w:rPr>
            </w:pPr>
            <w:ins w:id="16266" w:author="Στάθης Καπ" w:date="2023-03-09T07:09:00Z">
              <w:r>
                <w:rPr>
                  <w:rFonts w:ascii="Calibri" w:hAnsi="Calibri" w:cs="Calibri"/>
                  <w:color w:val="000000"/>
                  <w:sz w:val="16"/>
                  <w:szCs w:val="16"/>
                </w:rPr>
                <w:t>870</w:t>
              </w:r>
            </w:ins>
          </w:p>
        </w:tc>
        <w:tc>
          <w:tcPr>
            <w:tcW w:w="454" w:type="dxa"/>
            <w:vAlign w:val="center"/>
            <w:tcPrChange w:id="16267" w:author="Στάθης Καπ" w:date="2023-03-09T07:09:00Z">
              <w:tcPr>
                <w:tcW w:w="454" w:type="dxa"/>
                <w:gridSpan w:val="2"/>
                <w:tcBorders>
                  <w:bottom w:val="single" w:sz="4" w:space="0" w:color="auto"/>
                </w:tcBorders>
                <w:vAlign w:val="center"/>
              </w:tcPr>
            </w:tcPrChange>
          </w:tcPr>
          <w:p w14:paraId="40B2850C" w14:textId="46B31926" w:rsidR="00494D04" w:rsidRPr="007E0F91" w:rsidRDefault="00494D04" w:rsidP="00494D04">
            <w:pPr>
              <w:jc w:val="center"/>
              <w:rPr>
                <w:ins w:id="16268" w:author="Στάθης Καπ" w:date="2023-03-09T06:09:00Z"/>
                <w:sz w:val="16"/>
                <w:szCs w:val="16"/>
              </w:rPr>
            </w:pPr>
            <w:ins w:id="16269" w:author="Στάθης Καπ" w:date="2023-03-09T07:09:00Z">
              <w:r>
                <w:rPr>
                  <w:rFonts w:ascii="Calibri" w:hAnsi="Calibri" w:cs="Calibri"/>
                  <w:color w:val="000000"/>
                  <w:sz w:val="16"/>
                  <w:szCs w:val="16"/>
                </w:rPr>
                <w:t>4.08</w:t>
              </w:r>
            </w:ins>
          </w:p>
        </w:tc>
        <w:tc>
          <w:tcPr>
            <w:tcW w:w="454" w:type="dxa"/>
            <w:vAlign w:val="center"/>
            <w:tcPrChange w:id="16270" w:author="Στάθης Καπ" w:date="2023-03-09T07:09:00Z">
              <w:tcPr>
                <w:tcW w:w="454" w:type="dxa"/>
                <w:gridSpan w:val="2"/>
                <w:tcBorders>
                  <w:bottom w:val="single" w:sz="4" w:space="0" w:color="auto"/>
                </w:tcBorders>
                <w:vAlign w:val="bottom"/>
              </w:tcPr>
            </w:tcPrChange>
          </w:tcPr>
          <w:p w14:paraId="1BA6F34E" w14:textId="13FF5278" w:rsidR="00494D04" w:rsidRPr="007E0F91" w:rsidRDefault="00494D04" w:rsidP="00494D04">
            <w:pPr>
              <w:jc w:val="center"/>
              <w:rPr>
                <w:ins w:id="16271" w:author="Στάθης Καπ" w:date="2023-03-09T06:09:00Z"/>
                <w:sz w:val="16"/>
                <w:szCs w:val="16"/>
              </w:rPr>
            </w:pPr>
            <w:ins w:id="16272" w:author="Στάθης Καπ" w:date="2023-03-09T07:09:00Z">
              <w:r>
                <w:rPr>
                  <w:rFonts w:ascii="Calibri" w:hAnsi="Calibri" w:cs="Calibri"/>
                  <w:color w:val="000000"/>
                  <w:sz w:val="16"/>
                  <w:szCs w:val="16"/>
                </w:rPr>
                <w:t>0.237</w:t>
              </w:r>
            </w:ins>
          </w:p>
        </w:tc>
        <w:tc>
          <w:tcPr>
            <w:tcW w:w="454" w:type="dxa"/>
            <w:tcBorders>
              <w:right w:val="single" w:sz="4" w:space="0" w:color="auto"/>
            </w:tcBorders>
            <w:vAlign w:val="center"/>
            <w:tcPrChange w:id="16273" w:author="Στάθης Καπ" w:date="2023-03-09T07:09:00Z">
              <w:tcPr>
                <w:tcW w:w="454" w:type="dxa"/>
                <w:gridSpan w:val="2"/>
                <w:tcBorders>
                  <w:bottom w:val="single" w:sz="4" w:space="0" w:color="auto"/>
                  <w:right w:val="single" w:sz="4" w:space="0" w:color="auto"/>
                </w:tcBorders>
                <w:vAlign w:val="center"/>
              </w:tcPr>
            </w:tcPrChange>
          </w:tcPr>
          <w:p w14:paraId="6ED0B7EC" w14:textId="450B9338" w:rsidR="00494D04" w:rsidRPr="007E0F91" w:rsidRDefault="00494D04" w:rsidP="00494D04">
            <w:pPr>
              <w:jc w:val="center"/>
              <w:rPr>
                <w:ins w:id="16274" w:author="Στάθης Καπ" w:date="2023-03-09T06:09:00Z"/>
                <w:sz w:val="16"/>
                <w:szCs w:val="16"/>
              </w:rPr>
            </w:pPr>
            <w:ins w:id="16275" w:author="Στάθης Καπ" w:date="2023-03-09T07:09:00Z">
              <w:r>
                <w:rPr>
                  <w:rFonts w:ascii="Calibri" w:hAnsi="Calibri" w:cs="Calibri"/>
                  <w:color w:val="000000"/>
                  <w:sz w:val="16"/>
                  <w:szCs w:val="16"/>
                </w:rPr>
                <w:t>54.6</w:t>
              </w:r>
            </w:ins>
          </w:p>
        </w:tc>
        <w:tc>
          <w:tcPr>
            <w:tcW w:w="453" w:type="dxa"/>
            <w:tcBorders>
              <w:left w:val="single" w:sz="4" w:space="0" w:color="auto"/>
            </w:tcBorders>
            <w:vAlign w:val="center"/>
            <w:tcPrChange w:id="16276" w:author="Στάθης Καπ" w:date="2023-03-09T07:09:00Z">
              <w:tcPr>
                <w:tcW w:w="453" w:type="dxa"/>
                <w:gridSpan w:val="2"/>
                <w:tcBorders>
                  <w:left w:val="single" w:sz="4" w:space="0" w:color="auto"/>
                  <w:bottom w:val="single" w:sz="4" w:space="0" w:color="auto"/>
                </w:tcBorders>
                <w:vAlign w:val="bottom"/>
              </w:tcPr>
            </w:tcPrChange>
          </w:tcPr>
          <w:p w14:paraId="582CC89A" w14:textId="08A541DA" w:rsidR="00494D04" w:rsidRPr="007E0F91" w:rsidRDefault="00494D04" w:rsidP="00494D04">
            <w:pPr>
              <w:jc w:val="center"/>
              <w:rPr>
                <w:ins w:id="16277" w:author="Στάθης Καπ" w:date="2023-03-09T06:09:00Z"/>
                <w:sz w:val="16"/>
                <w:szCs w:val="16"/>
              </w:rPr>
            </w:pPr>
            <w:ins w:id="16278" w:author="Στάθης Καπ" w:date="2023-03-09T07:09:00Z">
              <w:r>
                <w:rPr>
                  <w:rFonts w:ascii="Calibri" w:hAnsi="Calibri" w:cs="Calibri"/>
                  <w:color w:val="000000"/>
                  <w:sz w:val="16"/>
                  <w:szCs w:val="16"/>
                </w:rPr>
                <w:t>878</w:t>
              </w:r>
            </w:ins>
          </w:p>
        </w:tc>
        <w:tc>
          <w:tcPr>
            <w:tcW w:w="454" w:type="dxa"/>
            <w:vAlign w:val="center"/>
            <w:tcPrChange w:id="16279" w:author="Στάθης Καπ" w:date="2023-03-09T07:09:00Z">
              <w:tcPr>
                <w:tcW w:w="454" w:type="dxa"/>
                <w:gridSpan w:val="2"/>
                <w:tcBorders>
                  <w:bottom w:val="single" w:sz="4" w:space="0" w:color="auto"/>
                </w:tcBorders>
                <w:vAlign w:val="center"/>
              </w:tcPr>
            </w:tcPrChange>
          </w:tcPr>
          <w:p w14:paraId="49189D21" w14:textId="00EE002D" w:rsidR="00494D04" w:rsidRPr="007E0F91" w:rsidRDefault="00494D04" w:rsidP="00494D04">
            <w:pPr>
              <w:jc w:val="center"/>
              <w:rPr>
                <w:ins w:id="16280" w:author="Στάθης Καπ" w:date="2023-03-09T06:09:00Z"/>
                <w:sz w:val="16"/>
                <w:szCs w:val="16"/>
              </w:rPr>
            </w:pPr>
            <w:ins w:id="16281" w:author="Στάθης Καπ" w:date="2023-03-09T07:09:00Z">
              <w:r>
                <w:rPr>
                  <w:rFonts w:ascii="Calibri" w:hAnsi="Calibri" w:cs="Calibri"/>
                  <w:color w:val="000000"/>
                  <w:sz w:val="16"/>
                  <w:szCs w:val="16"/>
                </w:rPr>
                <w:t>3.2</w:t>
              </w:r>
            </w:ins>
          </w:p>
        </w:tc>
        <w:tc>
          <w:tcPr>
            <w:tcW w:w="454" w:type="dxa"/>
            <w:vAlign w:val="center"/>
            <w:tcPrChange w:id="16282" w:author="Στάθης Καπ" w:date="2023-03-09T07:09:00Z">
              <w:tcPr>
                <w:tcW w:w="454" w:type="dxa"/>
                <w:gridSpan w:val="2"/>
                <w:tcBorders>
                  <w:bottom w:val="single" w:sz="4" w:space="0" w:color="auto"/>
                </w:tcBorders>
                <w:vAlign w:val="bottom"/>
              </w:tcPr>
            </w:tcPrChange>
          </w:tcPr>
          <w:p w14:paraId="5050C504" w14:textId="45F470E9" w:rsidR="00494D04" w:rsidRPr="007E0F91" w:rsidRDefault="00494D04" w:rsidP="00494D04">
            <w:pPr>
              <w:jc w:val="center"/>
              <w:rPr>
                <w:ins w:id="16283" w:author="Στάθης Καπ" w:date="2023-03-09T06:09:00Z"/>
                <w:sz w:val="16"/>
                <w:szCs w:val="16"/>
              </w:rPr>
            </w:pPr>
            <w:ins w:id="16284" w:author="Στάθης Καπ" w:date="2023-03-09T07:09:00Z">
              <w:r>
                <w:rPr>
                  <w:rFonts w:ascii="Calibri" w:hAnsi="Calibri" w:cs="Calibri"/>
                  <w:color w:val="000000"/>
                  <w:sz w:val="16"/>
                  <w:szCs w:val="16"/>
                </w:rPr>
                <w:t>0.208</w:t>
              </w:r>
            </w:ins>
          </w:p>
        </w:tc>
        <w:tc>
          <w:tcPr>
            <w:tcW w:w="461" w:type="dxa"/>
            <w:tcBorders>
              <w:right w:val="single" w:sz="4" w:space="0" w:color="auto"/>
            </w:tcBorders>
            <w:vAlign w:val="center"/>
            <w:tcPrChange w:id="16285" w:author="Στάθης Καπ" w:date="2023-03-09T07:09:00Z">
              <w:tcPr>
                <w:tcW w:w="461" w:type="dxa"/>
                <w:gridSpan w:val="2"/>
                <w:tcBorders>
                  <w:bottom w:val="single" w:sz="4" w:space="0" w:color="auto"/>
                  <w:right w:val="single" w:sz="4" w:space="0" w:color="auto"/>
                </w:tcBorders>
                <w:vAlign w:val="center"/>
              </w:tcPr>
            </w:tcPrChange>
          </w:tcPr>
          <w:p w14:paraId="45A315FA" w14:textId="4D9C7382" w:rsidR="00494D04" w:rsidRPr="007E0F91" w:rsidRDefault="00494D04" w:rsidP="00494D04">
            <w:pPr>
              <w:jc w:val="center"/>
              <w:rPr>
                <w:ins w:id="16286" w:author="Στάθης Καπ" w:date="2023-03-09T06:09:00Z"/>
                <w:sz w:val="16"/>
                <w:szCs w:val="16"/>
              </w:rPr>
            </w:pPr>
            <w:ins w:id="16287" w:author="Στάθης Καπ" w:date="2023-03-09T07:09:00Z">
              <w:r>
                <w:rPr>
                  <w:rFonts w:ascii="Calibri" w:hAnsi="Calibri" w:cs="Calibri"/>
                  <w:color w:val="000000"/>
                  <w:sz w:val="16"/>
                  <w:szCs w:val="16"/>
                </w:rPr>
                <w:t>60.15</w:t>
              </w:r>
            </w:ins>
          </w:p>
        </w:tc>
      </w:tr>
      <w:tr w:rsidR="00494D04" w14:paraId="3C19DB13"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288"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289" w:author="Στάθης Καπ" w:date="2023-03-09T06:09:00Z"/>
          <w:trPrChange w:id="16290"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291"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7A988AD9" w14:textId="3F92D5BE" w:rsidR="00494D04" w:rsidRPr="007E0F91" w:rsidRDefault="00494D04" w:rsidP="00494D04">
            <w:pPr>
              <w:jc w:val="center"/>
              <w:rPr>
                <w:ins w:id="16292" w:author="Στάθης Καπ" w:date="2023-03-09T06:09:00Z"/>
                <w:sz w:val="16"/>
                <w:szCs w:val="16"/>
              </w:rPr>
            </w:pPr>
            <w:ins w:id="16293" w:author="Στάθης Καπ" w:date="2023-03-09T06:09:00Z">
              <w:r w:rsidRPr="009861B1">
                <w:rPr>
                  <w:rFonts w:ascii="Calibri" w:hAnsi="Calibri" w:cs="Calibri"/>
                  <w:color w:val="000000"/>
                  <w:sz w:val="16"/>
                  <w:szCs w:val="16"/>
                </w:rPr>
                <w:t>r210</w:t>
              </w:r>
            </w:ins>
          </w:p>
        </w:tc>
        <w:tc>
          <w:tcPr>
            <w:tcW w:w="565" w:type="dxa"/>
            <w:tcBorders>
              <w:left w:val="single" w:sz="4" w:space="0" w:color="auto"/>
            </w:tcBorders>
            <w:vAlign w:val="center"/>
            <w:tcPrChange w:id="16294" w:author="Στάθης Καπ" w:date="2023-03-09T07:09:00Z">
              <w:tcPr>
                <w:tcW w:w="565" w:type="dxa"/>
                <w:gridSpan w:val="2"/>
                <w:tcBorders>
                  <w:left w:val="single" w:sz="4" w:space="0" w:color="auto"/>
                  <w:bottom w:val="single" w:sz="4" w:space="0" w:color="auto"/>
                </w:tcBorders>
              </w:tcPr>
            </w:tcPrChange>
          </w:tcPr>
          <w:p w14:paraId="4913A65C" w14:textId="029C2DA9" w:rsidR="00494D04" w:rsidRPr="007E0F91" w:rsidRDefault="00494D04" w:rsidP="00494D04">
            <w:pPr>
              <w:jc w:val="center"/>
              <w:rPr>
                <w:ins w:id="16295" w:author="Στάθης Καπ" w:date="2023-03-09T06:09:00Z"/>
                <w:sz w:val="16"/>
                <w:szCs w:val="16"/>
              </w:rPr>
            </w:pPr>
            <w:ins w:id="16296" w:author="Στάθης Καπ" w:date="2023-03-09T07:09:00Z">
              <w:r>
                <w:rPr>
                  <w:rFonts w:ascii="Calibri" w:hAnsi="Calibri" w:cs="Calibri"/>
                  <w:color w:val="000000"/>
                  <w:sz w:val="16"/>
                  <w:szCs w:val="16"/>
                </w:rPr>
                <w:t>1000</w:t>
              </w:r>
            </w:ins>
          </w:p>
        </w:tc>
        <w:tc>
          <w:tcPr>
            <w:tcW w:w="679" w:type="dxa"/>
            <w:tcBorders>
              <w:right w:val="single" w:sz="4" w:space="0" w:color="auto"/>
            </w:tcBorders>
            <w:vAlign w:val="center"/>
            <w:tcPrChange w:id="16297" w:author="Στάθης Καπ" w:date="2023-03-09T07:09:00Z">
              <w:tcPr>
                <w:tcW w:w="679" w:type="dxa"/>
                <w:gridSpan w:val="2"/>
                <w:tcBorders>
                  <w:bottom w:val="single" w:sz="4" w:space="0" w:color="auto"/>
                  <w:right w:val="single" w:sz="4" w:space="0" w:color="auto"/>
                </w:tcBorders>
              </w:tcPr>
            </w:tcPrChange>
          </w:tcPr>
          <w:p w14:paraId="11E1F742" w14:textId="07425C24" w:rsidR="00494D04" w:rsidRPr="007E0F91" w:rsidRDefault="00494D04" w:rsidP="00494D04">
            <w:pPr>
              <w:jc w:val="center"/>
              <w:rPr>
                <w:ins w:id="16298" w:author="Στάθης Καπ" w:date="2023-03-09T06:09:00Z"/>
                <w:sz w:val="16"/>
                <w:szCs w:val="16"/>
              </w:rPr>
            </w:pPr>
            <w:ins w:id="16299" w:author="Στάθης Καπ" w:date="2023-03-09T07:09:00Z">
              <w:r>
                <w:rPr>
                  <w:rFonts w:ascii="Calibri" w:hAnsi="Calibri" w:cs="Calibri"/>
                  <w:color w:val="000000"/>
                  <w:sz w:val="16"/>
                  <w:szCs w:val="16"/>
                </w:rPr>
                <w:t>958</w:t>
              </w:r>
            </w:ins>
          </w:p>
        </w:tc>
        <w:tc>
          <w:tcPr>
            <w:tcW w:w="453" w:type="dxa"/>
            <w:tcBorders>
              <w:left w:val="single" w:sz="4" w:space="0" w:color="auto"/>
            </w:tcBorders>
            <w:vAlign w:val="center"/>
            <w:tcPrChange w:id="16300" w:author="Στάθης Καπ" w:date="2023-03-09T07:09:00Z">
              <w:tcPr>
                <w:tcW w:w="453" w:type="dxa"/>
                <w:gridSpan w:val="2"/>
                <w:tcBorders>
                  <w:left w:val="single" w:sz="4" w:space="0" w:color="auto"/>
                  <w:bottom w:val="single" w:sz="4" w:space="0" w:color="auto"/>
                </w:tcBorders>
                <w:vAlign w:val="bottom"/>
              </w:tcPr>
            </w:tcPrChange>
          </w:tcPr>
          <w:p w14:paraId="24D75EAB" w14:textId="768FDEA4" w:rsidR="00494D04" w:rsidRPr="007E0F91" w:rsidRDefault="00494D04" w:rsidP="00494D04">
            <w:pPr>
              <w:jc w:val="center"/>
              <w:rPr>
                <w:ins w:id="16301" w:author="Στάθης Καπ" w:date="2023-03-09T06:09:00Z"/>
                <w:sz w:val="16"/>
                <w:szCs w:val="16"/>
              </w:rPr>
            </w:pPr>
            <w:ins w:id="16302" w:author="Στάθης Καπ" w:date="2023-03-09T07:09:00Z">
              <w:r>
                <w:rPr>
                  <w:rFonts w:ascii="Calibri" w:hAnsi="Calibri" w:cs="Calibri"/>
                  <w:color w:val="000000"/>
                  <w:sz w:val="16"/>
                  <w:szCs w:val="16"/>
                </w:rPr>
                <w:t>913</w:t>
              </w:r>
            </w:ins>
          </w:p>
        </w:tc>
        <w:tc>
          <w:tcPr>
            <w:tcW w:w="708" w:type="dxa"/>
            <w:vAlign w:val="center"/>
            <w:tcPrChange w:id="16303" w:author="Στάθης Καπ" w:date="2023-03-09T07:09:00Z">
              <w:tcPr>
                <w:tcW w:w="708" w:type="dxa"/>
                <w:gridSpan w:val="2"/>
                <w:tcBorders>
                  <w:bottom w:val="single" w:sz="4" w:space="0" w:color="auto"/>
                </w:tcBorders>
                <w:vAlign w:val="center"/>
              </w:tcPr>
            </w:tcPrChange>
          </w:tcPr>
          <w:p w14:paraId="755788BB" w14:textId="7AA1296F" w:rsidR="00494D04" w:rsidRPr="007E0F91" w:rsidRDefault="00494D04" w:rsidP="00494D04">
            <w:pPr>
              <w:jc w:val="center"/>
              <w:rPr>
                <w:ins w:id="16304" w:author="Στάθης Καπ" w:date="2023-03-09T06:09:00Z"/>
                <w:sz w:val="16"/>
                <w:szCs w:val="16"/>
              </w:rPr>
            </w:pPr>
            <w:ins w:id="16305" w:author="Στάθης Καπ" w:date="2023-03-09T07:09:00Z">
              <w:r>
                <w:rPr>
                  <w:rFonts w:ascii="Calibri" w:hAnsi="Calibri" w:cs="Calibri"/>
                  <w:color w:val="000000"/>
                  <w:sz w:val="16"/>
                  <w:szCs w:val="16"/>
                </w:rPr>
                <w:t>8.7</w:t>
              </w:r>
            </w:ins>
          </w:p>
        </w:tc>
        <w:tc>
          <w:tcPr>
            <w:tcW w:w="652" w:type="dxa"/>
            <w:tcBorders>
              <w:right w:val="single" w:sz="4" w:space="0" w:color="auto"/>
            </w:tcBorders>
            <w:vAlign w:val="center"/>
            <w:tcPrChange w:id="16306" w:author="Στάθης Καπ" w:date="2023-03-09T07:09:00Z">
              <w:tcPr>
                <w:tcW w:w="652" w:type="dxa"/>
                <w:gridSpan w:val="2"/>
                <w:tcBorders>
                  <w:bottom w:val="single" w:sz="4" w:space="0" w:color="auto"/>
                  <w:right w:val="single" w:sz="4" w:space="0" w:color="auto"/>
                </w:tcBorders>
                <w:vAlign w:val="bottom"/>
              </w:tcPr>
            </w:tcPrChange>
          </w:tcPr>
          <w:p w14:paraId="3A255A21" w14:textId="339450D3" w:rsidR="00494D04" w:rsidRPr="007E0F91" w:rsidRDefault="00494D04" w:rsidP="00494D04">
            <w:pPr>
              <w:jc w:val="center"/>
              <w:rPr>
                <w:ins w:id="16307" w:author="Στάθης Καπ" w:date="2023-03-09T06:09:00Z"/>
                <w:sz w:val="16"/>
                <w:szCs w:val="16"/>
              </w:rPr>
            </w:pPr>
            <w:ins w:id="16308" w:author="Στάθης Καπ" w:date="2023-03-09T07:09:00Z">
              <w:r>
                <w:rPr>
                  <w:rFonts w:ascii="Calibri" w:hAnsi="Calibri" w:cs="Calibri"/>
                  <w:color w:val="000000"/>
                  <w:sz w:val="16"/>
                  <w:szCs w:val="16"/>
                </w:rPr>
                <w:t>0.347</w:t>
              </w:r>
            </w:ins>
          </w:p>
        </w:tc>
        <w:tc>
          <w:tcPr>
            <w:tcW w:w="453" w:type="dxa"/>
            <w:tcBorders>
              <w:left w:val="single" w:sz="4" w:space="0" w:color="auto"/>
            </w:tcBorders>
            <w:vAlign w:val="center"/>
            <w:tcPrChange w:id="16309" w:author="Στάθης Καπ" w:date="2023-03-09T07:09:00Z">
              <w:tcPr>
                <w:tcW w:w="453" w:type="dxa"/>
                <w:gridSpan w:val="2"/>
                <w:tcBorders>
                  <w:left w:val="single" w:sz="4" w:space="0" w:color="auto"/>
                  <w:bottom w:val="single" w:sz="4" w:space="0" w:color="auto"/>
                </w:tcBorders>
                <w:vAlign w:val="bottom"/>
              </w:tcPr>
            </w:tcPrChange>
          </w:tcPr>
          <w:p w14:paraId="45FF88EB" w14:textId="4315B5E2" w:rsidR="00494D04" w:rsidRPr="007E0F91" w:rsidRDefault="00494D04" w:rsidP="00494D04">
            <w:pPr>
              <w:jc w:val="center"/>
              <w:rPr>
                <w:ins w:id="16310" w:author="Στάθης Καπ" w:date="2023-03-09T06:09:00Z"/>
                <w:sz w:val="16"/>
                <w:szCs w:val="16"/>
              </w:rPr>
            </w:pPr>
            <w:ins w:id="16311" w:author="Στάθης Καπ" w:date="2023-03-09T07:09:00Z">
              <w:r>
                <w:rPr>
                  <w:rFonts w:ascii="Calibri" w:hAnsi="Calibri" w:cs="Calibri"/>
                  <w:color w:val="000000"/>
                  <w:sz w:val="16"/>
                  <w:szCs w:val="16"/>
                </w:rPr>
                <w:t>931</w:t>
              </w:r>
            </w:ins>
          </w:p>
        </w:tc>
        <w:tc>
          <w:tcPr>
            <w:tcW w:w="454" w:type="dxa"/>
            <w:vAlign w:val="center"/>
            <w:tcPrChange w:id="16312" w:author="Στάθης Καπ" w:date="2023-03-09T07:09:00Z">
              <w:tcPr>
                <w:tcW w:w="454" w:type="dxa"/>
                <w:gridSpan w:val="2"/>
                <w:tcBorders>
                  <w:bottom w:val="single" w:sz="4" w:space="0" w:color="auto"/>
                </w:tcBorders>
                <w:vAlign w:val="center"/>
              </w:tcPr>
            </w:tcPrChange>
          </w:tcPr>
          <w:p w14:paraId="77346C8B" w14:textId="2A1ECEC8" w:rsidR="00494D04" w:rsidRPr="007E0F91" w:rsidRDefault="00494D04" w:rsidP="00494D04">
            <w:pPr>
              <w:jc w:val="center"/>
              <w:rPr>
                <w:ins w:id="16313" w:author="Στάθης Καπ" w:date="2023-03-09T06:09:00Z"/>
                <w:sz w:val="16"/>
                <w:szCs w:val="16"/>
              </w:rPr>
            </w:pPr>
            <w:ins w:id="16314" w:author="Στάθης Καπ" w:date="2023-03-09T07:09:00Z">
              <w:r>
                <w:rPr>
                  <w:rFonts w:ascii="Calibri" w:hAnsi="Calibri" w:cs="Calibri"/>
                  <w:color w:val="000000"/>
                  <w:sz w:val="16"/>
                  <w:szCs w:val="16"/>
                </w:rPr>
                <w:t>-1.97</w:t>
              </w:r>
            </w:ins>
          </w:p>
        </w:tc>
        <w:tc>
          <w:tcPr>
            <w:tcW w:w="454" w:type="dxa"/>
            <w:vAlign w:val="center"/>
            <w:tcPrChange w:id="16315" w:author="Στάθης Καπ" w:date="2023-03-09T07:09:00Z">
              <w:tcPr>
                <w:tcW w:w="454" w:type="dxa"/>
                <w:gridSpan w:val="2"/>
                <w:tcBorders>
                  <w:bottom w:val="single" w:sz="4" w:space="0" w:color="auto"/>
                </w:tcBorders>
                <w:vAlign w:val="bottom"/>
              </w:tcPr>
            </w:tcPrChange>
          </w:tcPr>
          <w:p w14:paraId="31351425" w14:textId="555116A1" w:rsidR="00494D04" w:rsidRPr="007E0F91" w:rsidRDefault="00494D04" w:rsidP="00494D04">
            <w:pPr>
              <w:jc w:val="center"/>
              <w:rPr>
                <w:ins w:id="16316" w:author="Στάθης Καπ" w:date="2023-03-09T06:09:00Z"/>
                <w:sz w:val="16"/>
                <w:szCs w:val="16"/>
              </w:rPr>
            </w:pPr>
            <w:ins w:id="16317" w:author="Στάθης Καπ" w:date="2023-03-09T07:09:00Z">
              <w:r>
                <w:rPr>
                  <w:rFonts w:ascii="Calibri" w:hAnsi="Calibri" w:cs="Calibri"/>
                  <w:color w:val="000000"/>
                  <w:sz w:val="16"/>
                  <w:szCs w:val="16"/>
                </w:rPr>
                <w:t>0.332</w:t>
              </w:r>
            </w:ins>
          </w:p>
        </w:tc>
        <w:tc>
          <w:tcPr>
            <w:tcW w:w="457" w:type="dxa"/>
            <w:tcBorders>
              <w:right w:val="single" w:sz="4" w:space="0" w:color="auto"/>
            </w:tcBorders>
            <w:vAlign w:val="center"/>
            <w:tcPrChange w:id="16318" w:author="Στάθης Καπ" w:date="2023-03-09T07:09:00Z">
              <w:tcPr>
                <w:tcW w:w="457" w:type="dxa"/>
                <w:gridSpan w:val="2"/>
                <w:tcBorders>
                  <w:bottom w:val="single" w:sz="4" w:space="0" w:color="auto"/>
                  <w:right w:val="single" w:sz="4" w:space="0" w:color="auto"/>
                </w:tcBorders>
                <w:vAlign w:val="center"/>
              </w:tcPr>
            </w:tcPrChange>
          </w:tcPr>
          <w:p w14:paraId="5C52AED3" w14:textId="22DE0345" w:rsidR="00494D04" w:rsidRPr="007E0F91" w:rsidRDefault="00494D04" w:rsidP="00494D04">
            <w:pPr>
              <w:jc w:val="center"/>
              <w:rPr>
                <w:ins w:id="16319" w:author="Στάθης Καπ" w:date="2023-03-09T06:09:00Z"/>
                <w:sz w:val="16"/>
                <w:szCs w:val="16"/>
              </w:rPr>
            </w:pPr>
            <w:ins w:id="16320" w:author="Στάθης Καπ" w:date="2023-03-09T07:09:00Z">
              <w:r>
                <w:rPr>
                  <w:rFonts w:ascii="Calibri" w:hAnsi="Calibri" w:cs="Calibri"/>
                  <w:color w:val="000000"/>
                  <w:sz w:val="16"/>
                  <w:szCs w:val="16"/>
                </w:rPr>
                <w:t>4.32</w:t>
              </w:r>
            </w:ins>
          </w:p>
        </w:tc>
        <w:tc>
          <w:tcPr>
            <w:tcW w:w="453" w:type="dxa"/>
            <w:tcBorders>
              <w:left w:val="single" w:sz="4" w:space="0" w:color="auto"/>
            </w:tcBorders>
            <w:vAlign w:val="center"/>
            <w:tcPrChange w:id="16321" w:author="Στάθης Καπ" w:date="2023-03-09T07:09:00Z">
              <w:tcPr>
                <w:tcW w:w="453" w:type="dxa"/>
                <w:gridSpan w:val="2"/>
                <w:tcBorders>
                  <w:left w:val="single" w:sz="4" w:space="0" w:color="auto"/>
                  <w:bottom w:val="single" w:sz="4" w:space="0" w:color="auto"/>
                </w:tcBorders>
                <w:vAlign w:val="bottom"/>
              </w:tcPr>
            </w:tcPrChange>
          </w:tcPr>
          <w:p w14:paraId="6B09B741" w14:textId="6546EEDD" w:rsidR="00494D04" w:rsidRPr="007E0F91" w:rsidRDefault="00494D04" w:rsidP="00494D04">
            <w:pPr>
              <w:jc w:val="center"/>
              <w:rPr>
                <w:ins w:id="16322" w:author="Στάθης Καπ" w:date="2023-03-09T06:09:00Z"/>
                <w:sz w:val="16"/>
                <w:szCs w:val="16"/>
              </w:rPr>
            </w:pPr>
            <w:ins w:id="16323" w:author="Στάθης Καπ" w:date="2023-03-09T07:09:00Z">
              <w:r>
                <w:rPr>
                  <w:rFonts w:ascii="Calibri" w:hAnsi="Calibri" w:cs="Calibri"/>
                  <w:color w:val="000000"/>
                  <w:sz w:val="16"/>
                  <w:szCs w:val="16"/>
                </w:rPr>
                <w:t>897</w:t>
              </w:r>
            </w:ins>
          </w:p>
        </w:tc>
        <w:tc>
          <w:tcPr>
            <w:tcW w:w="454" w:type="dxa"/>
            <w:vAlign w:val="center"/>
            <w:tcPrChange w:id="16324" w:author="Στάθης Καπ" w:date="2023-03-09T07:09:00Z">
              <w:tcPr>
                <w:tcW w:w="454" w:type="dxa"/>
                <w:gridSpan w:val="2"/>
                <w:tcBorders>
                  <w:bottom w:val="single" w:sz="4" w:space="0" w:color="auto"/>
                </w:tcBorders>
                <w:vAlign w:val="center"/>
              </w:tcPr>
            </w:tcPrChange>
          </w:tcPr>
          <w:p w14:paraId="6EC83A50" w14:textId="42B0AB26" w:rsidR="00494D04" w:rsidRPr="007E0F91" w:rsidRDefault="00494D04" w:rsidP="00494D04">
            <w:pPr>
              <w:jc w:val="center"/>
              <w:rPr>
                <w:ins w:id="16325" w:author="Στάθης Καπ" w:date="2023-03-09T06:09:00Z"/>
                <w:sz w:val="16"/>
                <w:szCs w:val="16"/>
              </w:rPr>
            </w:pPr>
            <w:ins w:id="16326" w:author="Στάθης Καπ" w:date="2023-03-09T07:09:00Z">
              <w:r>
                <w:rPr>
                  <w:rFonts w:ascii="Calibri" w:hAnsi="Calibri" w:cs="Calibri"/>
                  <w:color w:val="000000"/>
                  <w:sz w:val="16"/>
                  <w:szCs w:val="16"/>
                </w:rPr>
                <w:t>1.75</w:t>
              </w:r>
            </w:ins>
          </w:p>
        </w:tc>
        <w:tc>
          <w:tcPr>
            <w:tcW w:w="454" w:type="dxa"/>
            <w:vAlign w:val="center"/>
            <w:tcPrChange w:id="16327" w:author="Στάθης Καπ" w:date="2023-03-09T07:09:00Z">
              <w:tcPr>
                <w:tcW w:w="454" w:type="dxa"/>
                <w:gridSpan w:val="2"/>
                <w:tcBorders>
                  <w:bottom w:val="single" w:sz="4" w:space="0" w:color="auto"/>
                </w:tcBorders>
                <w:vAlign w:val="bottom"/>
              </w:tcPr>
            </w:tcPrChange>
          </w:tcPr>
          <w:p w14:paraId="1271F917" w14:textId="12C0FEE0" w:rsidR="00494D04" w:rsidRPr="007E0F91" w:rsidRDefault="00494D04" w:rsidP="00494D04">
            <w:pPr>
              <w:jc w:val="center"/>
              <w:rPr>
                <w:ins w:id="16328" w:author="Στάθης Καπ" w:date="2023-03-09T06:09:00Z"/>
                <w:sz w:val="16"/>
                <w:szCs w:val="16"/>
              </w:rPr>
            </w:pPr>
            <w:ins w:id="16329" w:author="Στάθης Καπ" w:date="2023-03-09T07:09:00Z">
              <w:r>
                <w:rPr>
                  <w:rFonts w:ascii="Calibri" w:hAnsi="Calibri" w:cs="Calibri"/>
                  <w:color w:val="000000"/>
                  <w:sz w:val="16"/>
                  <w:szCs w:val="16"/>
                </w:rPr>
                <w:t>0.274</w:t>
              </w:r>
            </w:ins>
          </w:p>
        </w:tc>
        <w:tc>
          <w:tcPr>
            <w:tcW w:w="454" w:type="dxa"/>
            <w:tcBorders>
              <w:right w:val="single" w:sz="4" w:space="0" w:color="auto"/>
            </w:tcBorders>
            <w:vAlign w:val="center"/>
            <w:tcPrChange w:id="16330" w:author="Στάθης Καπ" w:date="2023-03-09T07:09:00Z">
              <w:tcPr>
                <w:tcW w:w="454" w:type="dxa"/>
                <w:gridSpan w:val="2"/>
                <w:tcBorders>
                  <w:bottom w:val="single" w:sz="4" w:space="0" w:color="auto"/>
                  <w:right w:val="single" w:sz="4" w:space="0" w:color="auto"/>
                </w:tcBorders>
                <w:vAlign w:val="center"/>
              </w:tcPr>
            </w:tcPrChange>
          </w:tcPr>
          <w:p w14:paraId="396D9BBB" w14:textId="10FE80F7" w:rsidR="00494D04" w:rsidRPr="007E0F91" w:rsidRDefault="00494D04" w:rsidP="00494D04">
            <w:pPr>
              <w:jc w:val="center"/>
              <w:rPr>
                <w:ins w:id="16331" w:author="Στάθης Καπ" w:date="2023-03-09T06:09:00Z"/>
                <w:sz w:val="16"/>
                <w:szCs w:val="16"/>
              </w:rPr>
            </w:pPr>
            <w:ins w:id="16332" w:author="Στάθης Καπ" w:date="2023-03-09T07:09:00Z">
              <w:r>
                <w:rPr>
                  <w:rFonts w:ascii="Calibri" w:hAnsi="Calibri" w:cs="Calibri"/>
                  <w:color w:val="000000"/>
                  <w:sz w:val="16"/>
                  <w:szCs w:val="16"/>
                </w:rPr>
                <w:t>21.04</w:t>
              </w:r>
            </w:ins>
          </w:p>
        </w:tc>
        <w:tc>
          <w:tcPr>
            <w:tcW w:w="453" w:type="dxa"/>
            <w:tcBorders>
              <w:left w:val="single" w:sz="4" w:space="0" w:color="auto"/>
            </w:tcBorders>
            <w:vAlign w:val="center"/>
            <w:tcPrChange w:id="16333" w:author="Στάθης Καπ" w:date="2023-03-09T07:09:00Z">
              <w:tcPr>
                <w:tcW w:w="453" w:type="dxa"/>
                <w:gridSpan w:val="2"/>
                <w:tcBorders>
                  <w:left w:val="single" w:sz="4" w:space="0" w:color="auto"/>
                  <w:bottom w:val="single" w:sz="4" w:space="0" w:color="auto"/>
                </w:tcBorders>
                <w:vAlign w:val="bottom"/>
              </w:tcPr>
            </w:tcPrChange>
          </w:tcPr>
          <w:p w14:paraId="3CFC2D80" w14:textId="1889EA79" w:rsidR="00494D04" w:rsidRPr="007E0F91" w:rsidRDefault="00494D04" w:rsidP="00494D04">
            <w:pPr>
              <w:jc w:val="center"/>
              <w:rPr>
                <w:ins w:id="16334" w:author="Στάθης Καπ" w:date="2023-03-09T06:09:00Z"/>
                <w:sz w:val="16"/>
                <w:szCs w:val="16"/>
              </w:rPr>
            </w:pPr>
            <w:ins w:id="16335" w:author="Στάθης Καπ" w:date="2023-03-09T07:09:00Z">
              <w:r>
                <w:rPr>
                  <w:rFonts w:ascii="Calibri" w:hAnsi="Calibri" w:cs="Calibri"/>
                  <w:color w:val="000000"/>
                  <w:sz w:val="16"/>
                  <w:szCs w:val="16"/>
                </w:rPr>
                <w:t>897</w:t>
              </w:r>
            </w:ins>
          </w:p>
        </w:tc>
        <w:tc>
          <w:tcPr>
            <w:tcW w:w="454" w:type="dxa"/>
            <w:vAlign w:val="center"/>
            <w:tcPrChange w:id="16336" w:author="Στάθης Καπ" w:date="2023-03-09T07:09:00Z">
              <w:tcPr>
                <w:tcW w:w="454" w:type="dxa"/>
                <w:gridSpan w:val="2"/>
                <w:tcBorders>
                  <w:bottom w:val="single" w:sz="4" w:space="0" w:color="auto"/>
                </w:tcBorders>
                <w:vAlign w:val="center"/>
              </w:tcPr>
            </w:tcPrChange>
          </w:tcPr>
          <w:p w14:paraId="316A55CD" w14:textId="375253F8" w:rsidR="00494D04" w:rsidRPr="007E0F91" w:rsidRDefault="00494D04" w:rsidP="00494D04">
            <w:pPr>
              <w:jc w:val="center"/>
              <w:rPr>
                <w:ins w:id="16337" w:author="Στάθης Καπ" w:date="2023-03-09T06:09:00Z"/>
                <w:sz w:val="16"/>
                <w:szCs w:val="16"/>
              </w:rPr>
            </w:pPr>
            <w:ins w:id="16338" w:author="Στάθης Καπ" w:date="2023-03-09T07:09:00Z">
              <w:r>
                <w:rPr>
                  <w:rFonts w:ascii="Calibri" w:hAnsi="Calibri" w:cs="Calibri"/>
                  <w:color w:val="000000"/>
                  <w:sz w:val="16"/>
                  <w:szCs w:val="16"/>
                </w:rPr>
                <w:t>1.75</w:t>
              </w:r>
            </w:ins>
          </w:p>
        </w:tc>
        <w:tc>
          <w:tcPr>
            <w:tcW w:w="454" w:type="dxa"/>
            <w:vAlign w:val="center"/>
            <w:tcPrChange w:id="16339" w:author="Στάθης Καπ" w:date="2023-03-09T07:09:00Z">
              <w:tcPr>
                <w:tcW w:w="454" w:type="dxa"/>
                <w:gridSpan w:val="2"/>
                <w:tcBorders>
                  <w:bottom w:val="single" w:sz="4" w:space="0" w:color="auto"/>
                </w:tcBorders>
                <w:vAlign w:val="bottom"/>
              </w:tcPr>
            </w:tcPrChange>
          </w:tcPr>
          <w:p w14:paraId="576A6C31" w14:textId="0A118305" w:rsidR="00494D04" w:rsidRPr="007E0F91" w:rsidRDefault="00494D04" w:rsidP="00494D04">
            <w:pPr>
              <w:jc w:val="center"/>
              <w:rPr>
                <w:ins w:id="16340" w:author="Στάθης Καπ" w:date="2023-03-09T06:09:00Z"/>
                <w:sz w:val="16"/>
                <w:szCs w:val="16"/>
              </w:rPr>
            </w:pPr>
            <w:ins w:id="16341" w:author="Στάθης Καπ" w:date="2023-03-09T07:09:00Z">
              <w:r>
                <w:rPr>
                  <w:rFonts w:ascii="Calibri" w:hAnsi="Calibri" w:cs="Calibri"/>
                  <w:color w:val="000000"/>
                  <w:sz w:val="16"/>
                  <w:szCs w:val="16"/>
                </w:rPr>
                <w:t>0.217</w:t>
              </w:r>
            </w:ins>
          </w:p>
        </w:tc>
        <w:tc>
          <w:tcPr>
            <w:tcW w:w="461" w:type="dxa"/>
            <w:tcBorders>
              <w:right w:val="single" w:sz="4" w:space="0" w:color="auto"/>
            </w:tcBorders>
            <w:vAlign w:val="center"/>
            <w:tcPrChange w:id="16342" w:author="Στάθης Καπ" w:date="2023-03-09T07:09:00Z">
              <w:tcPr>
                <w:tcW w:w="461" w:type="dxa"/>
                <w:gridSpan w:val="2"/>
                <w:tcBorders>
                  <w:bottom w:val="single" w:sz="4" w:space="0" w:color="auto"/>
                  <w:right w:val="single" w:sz="4" w:space="0" w:color="auto"/>
                </w:tcBorders>
                <w:vAlign w:val="center"/>
              </w:tcPr>
            </w:tcPrChange>
          </w:tcPr>
          <w:p w14:paraId="28C58206" w14:textId="5CDC177A" w:rsidR="00494D04" w:rsidRPr="007E0F91" w:rsidRDefault="00494D04" w:rsidP="00494D04">
            <w:pPr>
              <w:jc w:val="center"/>
              <w:rPr>
                <w:ins w:id="16343" w:author="Στάθης Καπ" w:date="2023-03-09T06:09:00Z"/>
                <w:sz w:val="16"/>
                <w:szCs w:val="16"/>
              </w:rPr>
            </w:pPr>
            <w:ins w:id="16344" w:author="Στάθης Καπ" w:date="2023-03-09T07:09:00Z">
              <w:r>
                <w:rPr>
                  <w:rFonts w:ascii="Calibri" w:hAnsi="Calibri" w:cs="Calibri"/>
                  <w:color w:val="000000"/>
                  <w:sz w:val="16"/>
                  <w:szCs w:val="16"/>
                </w:rPr>
                <w:t>37.46</w:t>
              </w:r>
            </w:ins>
          </w:p>
        </w:tc>
      </w:tr>
      <w:tr w:rsidR="00494D04" w14:paraId="57E2C8BC"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345"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346" w:author="Στάθης Καπ" w:date="2023-03-09T06:09:00Z"/>
          <w:trPrChange w:id="16347"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348"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70D231A8" w14:textId="7F1EADB7" w:rsidR="00494D04" w:rsidRPr="007E0F91" w:rsidRDefault="00494D04" w:rsidP="00494D04">
            <w:pPr>
              <w:jc w:val="center"/>
              <w:rPr>
                <w:ins w:id="16349" w:author="Στάθης Καπ" w:date="2023-03-09T06:09:00Z"/>
                <w:sz w:val="16"/>
                <w:szCs w:val="16"/>
              </w:rPr>
            </w:pPr>
            <w:ins w:id="16350" w:author="Στάθης Καπ" w:date="2023-03-09T06:09:00Z">
              <w:r w:rsidRPr="009861B1">
                <w:rPr>
                  <w:rFonts w:ascii="Calibri" w:hAnsi="Calibri" w:cs="Calibri"/>
                  <w:color w:val="000000"/>
                  <w:sz w:val="16"/>
                  <w:szCs w:val="16"/>
                </w:rPr>
                <w:t>r211</w:t>
              </w:r>
            </w:ins>
          </w:p>
        </w:tc>
        <w:tc>
          <w:tcPr>
            <w:tcW w:w="565" w:type="dxa"/>
            <w:tcBorders>
              <w:left w:val="single" w:sz="4" w:space="0" w:color="auto"/>
            </w:tcBorders>
            <w:vAlign w:val="center"/>
            <w:tcPrChange w:id="16351" w:author="Στάθης Καπ" w:date="2023-03-09T07:09:00Z">
              <w:tcPr>
                <w:tcW w:w="565" w:type="dxa"/>
                <w:gridSpan w:val="2"/>
                <w:tcBorders>
                  <w:left w:val="single" w:sz="4" w:space="0" w:color="auto"/>
                  <w:bottom w:val="single" w:sz="4" w:space="0" w:color="auto"/>
                </w:tcBorders>
              </w:tcPr>
            </w:tcPrChange>
          </w:tcPr>
          <w:p w14:paraId="4AC7ED7F" w14:textId="278FCD85" w:rsidR="00494D04" w:rsidRPr="007E0F91" w:rsidRDefault="00494D04" w:rsidP="00494D04">
            <w:pPr>
              <w:jc w:val="center"/>
              <w:rPr>
                <w:ins w:id="16352" w:author="Στάθης Καπ" w:date="2023-03-09T06:09:00Z"/>
                <w:sz w:val="16"/>
                <w:szCs w:val="16"/>
              </w:rPr>
            </w:pPr>
            <w:ins w:id="16353" w:author="Στάθης Καπ" w:date="2023-03-09T07:09:00Z">
              <w:r>
                <w:rPr>
                  <w:rFonts w:ascii="Calibri" w:hAnsi="Calibri" w:cs="Calibri"/>
                  <w:color w:val="000000"/>
                  <w:sz w:val="16"/>
                  <w:szCs w:val="16"/>
                </w:rPr>
                <w:t>1051</w:t>
              </w:r>
            </w:ins>
          </w:p>
        </w:tc>
        <w:tc>
          <w:tcPr>
            <w:tcW w:w="679" w:type="dxa"/>
            <w:tcBorders>
              <w:right w:val="single" w:sz="4" w:space="0" w:color="auto"/>
            </w:tcBorders>
            <w:vAlign w:val="center"/>
            <w:tcPrChange w:id="16354" w:author="Στάθης Καπ" w:date="2023-03-09T07:09:00Z">
              <w:tcPr>
                <w:tcW w:w="679" w:type="dxa"/>
                <w:gridSpan w:val="2"/>
                <w:tcBorders>
                  <w:bottom w:val="single" w:sz="4" w:space="0" w:color="auto"/>
                  <w:right w:val="single" w:sz="4" w:space="0" w:color="auto"/>
                </w:tcBorders>
              </w:tcPr>
            </w:tcPrChange>
          </w:tcPr>
          <w:p w14:paraId="72EEF787" w14:textId="7D910ADF" w:rsidR="00494D04" w:rsidRPr="007E0F91" w:rsidRDefault="00494D04" w:rsidP="00494D04">
            <w:pPr>
              <w:jc w:val="center"/>
              <w:rPr>
                <w:ins w:id="16355" w:author="Στάθης Καπ" w:date="2023-03-09T06:09:00Z"/>
                <w:sz w:val="16"/>
                <w:szCs w:val="16"/>
              </w:rPr>
            </w:pPr>
            <w:ins w:id="16356" w:author="Στάθης Καπ" w:date="2023-03-09T07:09:00Z">
              <w:r>
                <w:rPr>
                  <w:rFonts w:ascii="Calibri" w:hAnsi="Calibri" w:cs="Calibri"/>
                  <w:color w:val="000000"/>
                  <w:sz w:val="16"/>
                  <w:szCs w:val="16"/>
                </w:rPr>
                <w:t>1023</w:t>
              </w:r>
            </w:ins>
          </w:p>
        </w:tc>
        <w:tc>
          <w:tcPr>
            <w:tcW w:w="453" w:type="dxa"/>
            <w:tcBorders>
              <w:left w:val="single" w:sz="4" w:space="0" w:color="auto"/>
            </w:tcBorders>
            <w:vAlign w:val="center"/>
            <w:tcPrChange w:id="16357" w:author="Στάθης Καπ" w:date="2023-03-09T07:09:00Z">
              <w:tcPr>
                <w:tcW w:w="453" w:type="dxa"/>
                <w:gridSpan w:val="2"/>
                <w:tcBorders>
                  <w:left w:val="single" w:sz="4" w:space="0" w:color="auto"/>
                  <w:bottom w:val="single" w:sz="4" w:space="0" w:color="auto"/>
                </w:tcBorders>
                <w:vAlign w:val="bottom"/>
              </w:tcPr>
            </w:tcPrChange>
          </w:tcPr>
          <w:p w14:paraId="549AE071" w14:textId="7F591142" w:rsidR="00494D04" w:rsidRPr="007E0F91" w:rsidRDefault="00494D04" w:rsidP="00494D04">
            <w:pPr>
              <w:jc w:val="center"/>
              <w:rPr>
                <w:ins w:id="16358" w:author="Στάθης Καπ" w:date="2023-03-09T06:09:00Z"/>
                <w:sz w:val="16"/>
                <w:szCs w:val="16"/>
              </w:rPr>
            </w:pPr>
            <w:ins w:id="16359" w:author="Στάθης Καπ" w:date="2023-03-09T07:09:00Z">
              <w:r>
                <w:rPr>
                  <w:rFonts w:ascii="Calibri" w:hAnsi="Calibri" w:cs="Calibri"/>
                  <w:color w:val="000000"/>
                  <w:sz w:val="16"/>
                  <w:szCs w:val="16"/>
                </w:rPr>
                <w:t>1001</w:t>
              </w:r>
            </w:ins>
          </w:p>
        </w:tc>
        <w:tc>
          <w:tcPr>
            <w:tcW w:w="708" w:type="dxa"/>
            <w:vAlign w:val="center"/>
            <w:tcPrChange w:id="16360" w:author="Στάθης Καπ" w:date="2023-03-09T07:09:00Z">
              <w:tcPr>
                <w:tcW w:w="708" w:type="dxa"/>
                <w:gridSpan w:val="2"/>
                <w:tcBorders>
                  <w:bottom w:val="single" w:sz="4" w:space="0" w:color="auto"/>
                </w:tcBorders>
                <w:vAlign w:val="center"/>
              </w:tcPr>
            </w:tcPrChange>
          </w:tcPr>
          <w:p w14:paraId="54A12631" w14:textId="4736322F" w:rsidR="00494D04" w:rsidRPr="007E0F91" w:rsidRDefault="00494D04" w:rsidP="00494D04">
            <w:pPr>
              <w:jc w:val="center"/>
              <w:rPr>
                <w:ins w:id="16361" w:author="Στάθης Καπ" w:date="2023-03-09T06:09:00Z"/>
                <w:sz w:val="16"/>
                <w:szCs w:val="16"/>
              </w:rPr>
            </w:pPr>
            <w:ins w:id="16362" w:author="Στάθης Καπ" w:date="2023-03-09T07:09:00Z">
              <w:r>
                <w:rPr>
                  <w:rFonts w:ascii="Calibri" w:hAnsi="Calibri" w:cs="Calibri"/>
                  <w:color w:val="000000"/>
                  <w:sz w:val="16"/>
                  <w:szCs w:val="16"/>
                </w:rPr>
                <w:t>4.76</w:t>
              </w:r>
            </w:ins>
          </w:p>
        </w:tc>
        <w:tc>
          <w:tcPr>
            <w:tcW w:w="652" w:type="dxa"/>
            <w:tcBorders>
              <w:right w:val="single" w:sz="4" w:space="0" w:color="auto"/>
            </w:tcBorders>
            <w:vAlign w:val="center"/>
            <w:tcPrChange w:id="16363" w:author="Στάθης Καπ" w:date="2023-03-09T07:09:00Z">
              <w:tcPr>
                <w:tcW w:w="652" w:type="dxa"/>
                <w:gridSpan w:val="2"/>
                <w:tcBorders>
                  <w:bottom w:val="single" w:sz="4" w:space="0" w:color="auto"/>
                  <w:right w:val="single" w:sz="4" w:space="0" w:color="auto"/>
                </w:tcBorders>
                <w:vAlign w:val="bottom"/>
              </w:tcPr>
            </w:tcPrChange>
          </w:tcPr>
          <w:p w14:paraId="45430928" w14:textId="1E012C78" w:rsidR="00494D04" w:rsidRPr="007E0F91" w:rsidRDefault="00494D04" w:rsidP="00494D04">
            <w:pPr>
              <w:jc w:val="center"/>
              <w:rPr>
                <w:ins w:id="16364" w:author="Στάθης Καπ" w:date="2023-03-09T06:09:00Z"/>
                <w:sz w:val="16"/>
                <w:szCs w:val="16"/>
              </w:rPr>
            </w:pPr>
            <w:ins w:id="16365" w:author="Στάθης Καπ" w:date="2023-03-09T07:09:00Z">
              <w:r>
                <w:rPr>
                  <w:rFonts w:ascii="Calibri" w:hAnsi="Calibri" w:cs="Calibri"/>
                  <w:color w:val="000000"/>
                  <w:sz w:val="16"/>
                  <w:szCs w:val="16"/>
                </w:rPr>
                <w:t>0.409</w:t>
              </w:r>
            </w:ins>
          </w:p>
        </w:tc>
        <w:tc>
          <w:tcPr>
            <w:tcW w:w="453" w:type="dxa"/>
            <w:tcBorders>
              <w:left w:val="single" w:sz="4" w:space="0" w:color="auto"/>
            </w:tcBorders>
            <w:vAlign w:val="center"/>
            <w:tcPrChange w:id="16366" w:author="Στάθης Καπ" w:date="2023-03-09T07:09:00Z">
              <w:tcPr>
                <w:tcW w:w="453" w:type="dxa"/>
                <w:gridSpan w:val="2"/>
                <w:tcBorders>
                  <w:left w:val="single" w:sz="4" w:space="0" w:color="auto"/>
                  <w:bottom w:val="single" w:sz="4" w:space="0" w:color="auto"/>
                </w:tcBorders>
                <w:vAlign w:val="bottom"/>
              </w:tcPr>
            </w:tcPrChange>
          </w:tcPr>
          <w:p w14:paraId="37C317D4" w14:textId="46066726" w:rsidR="00494D04" w:rsidRPr="007E0F91" w:rsidRDefault="00494D04" w:rsidP="00494D04">
            <w:pPr>
              <w:jc w:val="center"/>
              <w:rPr>
                <w:ins w:id="16367" w:author="Στάθης Καπ" w:date="2023-03-09T06:09:00Z"/>
                <w:sz w:val="16"/>
                <w:szCs w:val="16"/>
              </w:rPr>
            </w:pPr>
            <w:ins w:id="16368" w:author="Στάθης Καπ" w:date="2023-03-09T07:09:00Z">
              <w:r>
                <w:rPr>
                  <w:rFonts w:ascii="Calibri" w:hAnsi="Calibri" w:cs="Calibri"/>
                  <w:color w:val="000000"/>
                  <w:sz w:val="16"/>
                  <w:szCs w:val="16"/>
                </w:rPr>
                <w:t>962</w:t>
              </w:r>
            </w:ins>
          </w:p>
        </w:tc>
        <w:tc>
          <w:tcPr>
            <w:tcW w:w="454" w:type="dxa"/>
            <w:vAlign w:val="center"/>
            <w:tcPrChange w:id="16369" w:author="Στάθης Καπ" w:date="2023-03-09T07:09:00Z">
              <w:tcPr>
                <w:tcW w:w="454" w:type="dxa"/>
                <w:gridSpan w:val="2"/>
                <w:tcBorders>
                  <w:bottom w:val="single" w:sz="4" w:space="0" w:color="auto"/>
                </w:tcBorders>
                <w:vAlign w:val="center"/>
              </w:tcPr>
            </w:tcPrChange>
          </w:tcPr>
          <w:p w14:paraId="5275E0C1" w14:textId="3DBB9EF4" w:rsidR="00494D04" w:rsidRPr="007E0F91" w:rsidRDefault="00494D04" w:rsidP="00494D04">
            <w:pPr>
              <w:jc w:val="center"/>
              <w:rPr>
                <w:ins w:id="16370" w:author="Στάθης Καπ" w:date="2023-03-09T06:09:00Z"/>
                <w:sz w:val="16"/>
                <w:szCs w:val="16"/>
              </w:rPr>
            </w:pPr>
            <w:ins w:id="16371" w:author="Στάθης Καπ" w:date="2023-03-09T07:09:00Z">
              <w:r>
                <w:rPr>
                  <w:rFonts w:ascii="Calibri" w:hAnsi="Calibri" w:cs="Calibri"/>
                  <w:color w:val="000000"/>
                  <w:sz w:val="16"/>
                  <w:szCs w:val="16"/>
                </w:rPr>
                <w:t>3.9</w:t>
              </w:r>
            </w:ins>
          </w:p>
        </w:tc>
        <w:tc>
          <w:tcPr>
            <w:tcW w:w="454" w:type="dxa"/>
            <w:vAlign w:val="center"/>
            <w:tcPrChange w:id="16372" w:author="Στάθης Καπ" w:date="2023-03-09T07:09:00Z">
              <w:tcPr>
                <w:tcW w:w="454" w:type="dxa"/>
                <w:gridSpan w:val="2"/>
                <w:tcBorders>
                  <w:bottom w:val="single" w:sz="4" w:space="0" w:color="auto"/>
                </w:tcBorders>
                <w:vAlign w:val="bottom"/>
              </w:tcPr>
            </w:tcPrChange>
          </w:tcPr>
          <w:p w14:paraId="0F3C238F" w14:textId="2E20233D" w:rsidR="00494D04" w:rsidRPr="007E0F91" w:rsidRDefault="00494D04" w:rsidP="00494D04">
            <w:pPr>
              <w:jc w:val="center"/>
              <w:rPr>
                <w:ins w:id="16373" w:author="Στάθης Καπ" w:date="2023-03-09T06:09:00Z"/>
                <w:sz w:val="16"/>
                <w:szCs w:val="16"/>
              </w:rPr>
            </w:pPr>
            <w:ins w:id="16374" w:author="Στάθης Καπ" w:date="2023-03-09T07:09:00Z">
              <w:r>
                <w:rPr>
                  <w:rFonts w:ascii="Calibri" w:hAnsi="Calibri" w:cs="Calibri"/>
                  <w:color w:val="000000"/>
                  <w:sz w:val="16"/>
                  <w:szCs w:val="16"/>
                </w:rPr>
                <w:t>0.278</w:t>
              </w:r>
            </w:ins>
          </w:p>
        </w:tc>
        <w:tc>
          <w:tcPr>
            <w:tcW w:w="457" w:type="dxa"/>
            <w:tcBorders>
              <w:right w:val="single" w:sz="4" w:space="0" w:color="auto"/>
            </w:tcBorders>
            <w:vAlign w:val="center"/>
            <w:tcPrChange w:id="16375" w:author="Στάθης Καπ" w:date="2023-03-09T07:09:00Z">
              <w:tcPr>
                <w:tcW w:w="457" w:type="dxa"/>
                <w:gridSpan w:val="2"/>
                <w:tcBorders>
                  <w:bottom w:val="single" w:sz="4" w:space="0" w:color="auto"/>
                  <w:right w:val="single" w:sz="4" w:space="0" w:color="auto"/>
                </w:tcBorders>
                <w:vAlign w:val="center"/>
              </w:tcPr>
            </w:tcPrChange>
          </w:tcPr>
          <w:p w14:paraId="112CD774" w14:textId="21F4A86A" w:rsidR="00494D04" w:rsidRPr="007E0F91" w:rsidRDefault="00494D04" w:rsidP="00494D04">
            <w:pPr>
              <w:jc w:val="center"/>
              <w:rPr>
                <w:ins w:id="16376" w:author="Στάθης Καπ" w:date="2023-03-09T06:09:00Z"/>
                <w:sz w:val="16"/>
                <w:szCs w:val="16"/>
              </w:rPr>
            </w:pPr>
            <w:ins w:id="16377" w:author="Στάθης Καπ" w:date="2023-03-09T07:09:00Z">
              <w:r>
                <w:rPr>
                  <w:rFonts w:ascii="Calibri" w:hAnsi="Calibri" w:cs="Calibri"/>
                  <w:color w:val="000000"/>
                  <w:sz w:val="16"/>
                  <w:szCs w:val="16"/>
                </w:rPr>
                <w:t>32.03</w:t>
              </w:r>
            </w:ins>
          </w:p>
        </w:tc>
        <w:tc>
          <w:tcPr>
            <w:tcW w:w="453" w:type="dxa"/>
            <w:tcBorders>
              <w:left w:val="single" w:sz="4" w:space="0" w:color="auto"/>
            </w:tcBorders>
            <w:vAlign w:val="center"/>
            <w:tcPrChange w:id="16378" w:author="Στάθης Καπ" w:date="2023-03-09T07:09:00Z">
              <w:tcPr>
                <w:tcW w:w="453" w:type="dxa"/>
                <w:gridSpan w:val="2"/>
                <w:tcBorders>
                  <w:left w:val="single" w:sz="4" w:space="0" w:color="auto"/>
                  <w:bottom w:val="single" w:sz="4" w:space="0" w:color="auto"/>
                </w:tcBorders>
                <w:vAlign w:val="bottom"/>
              </w:tcPr>
            </w:tcPrChange>
          </w:tcPr>
          <w:p w14:paraId="005240F4" w14:textId="55622C3E" w:rsidR="00494D04" w:rsidRPr="007E0F91" w:rsidRDefault="00494D04" w:rsidP="00494D04">
            <w:pPr>
              <w:jc w:val="center"/>
              <w:rPr>
                <w:ins w:id="16379" w:author="Στάθης Καπ" w:date="2023-03-09T06:09:00Z"/>
                <w:sz w:val="16"/>
                <w:szCs w:val="16"/>
              </w:rPr>
            </w:pPr>
            <w:ins w:id="16380" w:author="Στάθης Καπ" w:date="2023-03-09T07:09:00Z">
              <w:r>
                <w:rPr>
                  <w:rFonts w:ascii="Calibri" w:hAnsi="Calibri" w:cs="Calibri"/>
                  <w:color w:val="000000"/>
                  <w:sz w:val="16"/>
                  <w:szCs w:val="16"/>
                </w:rPr>
                <w:t>960</w:t>
              </w:r>
            </w:ins>
          </w:p>
        </w:tc>
        <w:tc>
          <w:tcPr>
            <w:tcW w:w="454" w:type="dxa"/>
            <w:vAlign w:val="center"/>
            <w:tcPrChange w:id="16381" w:author="Στάθης Καπ" w:date="2023-03-09T07:09:00Z">
              <w:tcPr>
                <w:tcW w:w="454" w:type="dxa"/>
                <w:gridSpan w:val="2"/>
                <w:tcBorders>
                  <w:bottom w:val="single" w:sz="4" w:space="0" w:color="auto"/>
                </w:tcBorders>
                <w:vAlign w:val="center"/>
              </w:tcPr>
            </w:tcPrChange>
          </w:tcPr>
          <w:p w14:paraId="6E9292E0" w14:textId="1461BDB6" w:rsidR="00494D04" w:rsidRPr="007E0F91" w:rsidRDefault="00494D04" w:rsidP="00494D04">
            <w:pPr>
              <w:jc w:val="center"/>
              <w:rPr>
                <w:ins w:id="16382" w:author="Στάθης Καπ" w:date="2023-03-09T06:09:00Z"/>
                <w:sz w:val="16"/>
                <w:szCs w:val="16"/>
              </w:rPr>
            </w:pPr>
            <w:ins w:id="16383" w:author="Στάθης Καπ" w:date="2023-03-09T07:09:00Z">
              <w:r>
                <w:rPr>
                  <w:rFonts w:ascii="Calibri" w:hAnsi="Calibri" w:cs="Calibri"/>
                  <w:color w:val="000000"/>
                  <w:sz w:val="16"/>
                  <w:szCs w:val="16"/>
                </w:rPr>
                <w:t>4.1</w:t>
              </w:r>
            </w:ins>
          </w:p>
        </w:tc>
        <w:tc>
          <w:tcPr>
            <w:tcW w:w="454" w:type="dxa"/>
            <w:vAlign w:val="center"/>
            <w:tcPrChange w:id="16384" w:author="Στάθης Καπ" w:date="2023-03-09T07:09:00Z">
              <w:tcPr>
                <w:tcW w:w="454" w:type="dxa"/>
                <w:gridSpan w:val="2"/>
                <w:tcBorders>
                  <w:bottom w:val="single" w:sz="4" w:space="0" w:color="auto"/>
                </w:tcBorders>
                <w:vAlign w:val="bottom"/>
              </w:tcPr>
            </w:tcPrChange>
          </w:tcPr>
          <w:p w14:paraId="08198B19" w14:textId="132A9B4D" w:rsidR="00494D04" w:rsidRPr="007E0F91" w:rsidRDefault="00494D04" w:rsidP="00494D04">
            <w:pPr>
              <w:jc w:val="center"/>
              <w:rPr>
                <w:ins w:id="16385" w:author="Στάθης Καπ" w:date="2023-03-09T06:09:00Z"/>
                <w:sz w:val="16"/>
                <w:szCs w:val="16"/>
              </w:rPr>
            </w:pPr>
            <w:ins w:id="16386" w:author="Στάθης Καπ" w:date="2023-03-09T07:09:00Z">
              <w:r>
                <w:rPr>
                  <w:rFonts w:ascii="Calibri" w:hAnsi="Calibri" w:cs="Calibri"/>
                  <w:color w:val="000000"/>
                  <w:sz w:val="16"/>
                  <w:szCs w:val="16"/>
                </w:rPr>
                <w:t>0.295</w:t>
              </w:r>
            </w:ins>
          </w:p>
        </w:tc>
        <w:tc>
          <w:tcPr>
            <w:tcW w:w="454" w:type="dxa"/>
            <w:tcBorders>
              <w:right w:val="single" w:sz="4" w:space="0" w:color="auto"/>
            </w:tcBorders>
            <w:vAlign w:val="center"/>
            <w:tcPrChange w:id="16387" w:author="Στάθης Καπ" w:date="2023-03-09T07:09:00Z">
              <w:tcPr>
                <w:tcW w:w="454" w:type="dxa"/>
                <w:gridSpan w:val="2"/>
                <w:tcBorders>
                  <w:bottom w:val="single" w:sz="4" w:space="0" w:color="auto"/>
                  <w:right w:val="single" w:sz="4" w:space="0" w:color="auto"/>
                </w:tcBorders>
                <w:vAlign w:val="center"/>
              </w:tcPr>
            </w:tcPrChange>
          </w:tcPr>
          <w:p w14:paraId="56F9F959" w14:textId="64948B53" w:rsidR="00494D04" w:rsidRPr="007E0F91" w:rsidRDefault="00494D04" w:rsidP="00494D04">
            <w:pPr>
              <w:jc w:val="center"/>
              <w:rPr>
                <w:ins w:id="16388" w:author="Στάθης Καπ" w:date="2023-03-09T06:09:00Z"/>
                <w:sz w:val="16"/>
                <w:szCs w:val="16"/>
              </w:rPr>
            </w:pPr>
            <w:ins w:id="16389" w:author="Στάθης Καπ" w:date="2023-03-09T07:09:00Z">
              <w:r>
                <w:rPr>
                  <w:rFonts w:ascii="Calibri" w:hAnsi="Calibri" w:cs="Calibri"/>
                  <w:color w:val="000000"/>
                  <w:sz w:val="16"/>
                  <w:szCs w:val="16"/>
                </w:rPr>
                <w:t>27.87</w:t>
              </w:r>
            </w:ins>
          </w:p>
        </w:tc>
        <w:tc>
          <w:tcPr>
            <w:tcW w:w="453" w:type="dxa"/>
            <w:tcBorders>
              <w:left w:val="single" w:sz="4" w:space="0" w:color="auto"/>
            </w:tcBorders>
            <w:vAlign w:val="center"/>
            <w:tcPrChange w:id="16390" w:author="Στάθης Καπ" w:date="2023-03-09T07:09:00Z">
              <w:tcPr>
                <w:tcW w:w="453" w:type="dxa"/>
                <w:gridSpan w:val="2"/>
                <w:tcBorders>
                  <w:left w:val="single" w:sz="4" w:space="0" w:color="auto"/>
                  <w:bottom w:val="single" w:sz="4" w:space="0" w:color="auto"/>
                </w:tcBorders>
                <w:vAlign w:val="bottom"/>
              </w:tcPr>
            </w:tcPrChange>
          </w:tcPr>
          <w:p w14:paraId="4EDFBF2C" w14:textId="0CD485CF" w:rsidR="00494D04" w:rsidRPr="007E0F91" w:rsidRDefault="00494D04" w:rsidP="00494D04">
            <w:pPr>
              <w:jc w:val="center"/>
              <w:rPr>
                <w:ins w:id="16391" w:author="Στάθης Καπ" w:date="2023-03-09T06:09:00Z"/>
                <w:sz w:val="16"/>
                <w:szCs w:val="16"/>
              </w:rPr>
            </w:pPr>
            <w:ins w:id="16392" w:author="Στάθης Καπ" w:date="2023-03-09T07:09:00Z">
              <w:r>
                <w:rPr>
                  <w:rFonts w:ascii="Calibri" w:hAnsi="Calibri" w:cs="Calibri"/>
                  <w:color w:val="000000"/>
                  <w:sz w:val="16"/>
                  <w:szCs w:val="16"/>
                </w:rPr>
                <w:t>985</w:t>
              </w:r>
            </w:ins>
          </w:p>
        </w:tc>
        <w:tc>
          <w:tcPr>
            <w:tcW w:w="454" w:type="dxa"/>
            <w:vAlign w:val="center"/>
            <w:tcPrChange w:id="16393" w:author="Στάθης Καπ" w:date="2023-03-09T07:09:00Z">
              <w:tcPr>
                <w:tcW w:w="454" w:type="dxa"/>
                <w:gridSpan w:val="2"/>
                <w:tcBorders>
                  <w:bottom w:val="single" w:sz="4" w:space="0" w:color="auto"/>
                </w:tcBorders>
                <w:vAlign w:val="center"/>
              </w:tcPr>
            </w:tcPrChange>
          </w:tcPr>
          <w:p w14:paraId="78B5CDC7" w14:textId="2E909F0D" w:rsidR="00494D04" w:rsidRPr="007E0F91" w:rsidRDefault="00494D04" w:rsidP="00494D04">
            <w:pPr>
              <w:jc w:val="center"/>
              <w:rPr>
                <w:ins w:id="16394" w:author="Στάθης Καπ" w:date="2023-03-09T06:09:00Z"/>
                <w:sz w:val="16"/>
                <w:szCs w:val="16"/>
              </w:rPr>
            </w:pPr>
            <w:ins w:id="16395" w:author="Στάθης Καπ" w:date="2023-03-09T07:09:00Z">
              <w:r>
                <w:rPr>
                  <w:rFonts w:ascii="Calibri" w:hAnsi="Calibri" w:cs="Calibri"/>
                  <w:color w:val="000000"/>
                  <w:sz w:val="16"/>
                  <w:szCs w:val="16"/>
                </w:rPr>
                <w:t>1.6</w:t>
              </w:r>
            </w:ins>
          </w:p>
        </w:tc>
        <w:tc>
          <w:tcPr>
            <w:tcW w:w="454" w:type="dxa"/>
            <w:vAlign w:val="center"/>
            <w:tcPrChange w:id="16396" w:author="Στάθης Καπ" w:date="2023-03-09T07:09:00Z">
              <w:tcPr>
                <w:tcW w:w="454" w:type="dxa"/>
                <w:gridSpan w:val="2"/>
                <w:tcBorders>
                  <w:bottom w:val="single" w:sz="4" w:space="0" w:color="auto"/>
                </w:tcBorders>
                <w:vAlign w:val="bottom"/>
              </w:tcPr>
            </w:tcPrChange>
          </w:tcPr>
          <w:p w14:paraId="71A4407A" w14:textId="15F9ED29" w:rsidR="00494D04" w:rsidRPr="007E0F91" w:rsidRDefault="00494D04" w:rsidP="00494D04">
            <w:pPr>
              <w:jc w:val="center"/>
              <w:rPr>
                <w:ins w:id="16397" w:author="Στάθης Καπ" w:date="2023-03-09T06:09:00Z"/>
                <w:sz w:val="16"/>
                <w:szCs w:val="16"/>
              </w:rPr>
            </w:pPr>
            <w:ins w:id="16398" w:author="Στάθης Καπ" w:date="2023-03-09T07:09:00Z">
              <w:r>
                <w:rPr>
                  <w:rFonts w:ascii="Calibri" w:hAnsi="Calibri" w:cs="Calibri"/>
                  <w:color w:val="000000"/>
                  <w:sz w:val="16"/>
                  <w:szCs w:val="16"/>
                </w:rPr>
                <w:t>0.201</w:t>
              </w:r>
            </w:ins>
          </w:p>
        </w:tc>
        <w:tc>
          <w:tcPr>
            <w:tcW w:w="461" w:type="dxa"/>
            <w:tcBorders>
              <w:right w:val="single" w:sz="4" w:space="0" w:color="auto"/>
            </w:tcBorders>
            <w:vAlign w:val="center"/>
            <w:tcPrChange w:id="16399" w:author="Στάθης Καπ" w:date="2023-03-09T07:09:00Z">
              <w:tcPr>
                <w:tcW w:w="461" w:type="dxa"/>
                <w:gridSpan w:val="2"/>
                <w:tcBorders>
                  <w:bottom w:val="single" w:sz="4" w:space="0" w:color="auto"/>
                  <w:right w:val="single" w:sz="4" w:space="0" w:color="auto"/>
                </w:tcBorders>
                <w:vAlign w:val="center"/>
              </w:tcPr>
            </w:tcPrChange>
          </w:tcPr>
          <w:p w14:paraId="454A8BD2" w14:textId="300C0E25" w:rsidR="00494D04" w:rsidRPr="007E0F91" w:rsidRDefault="00494D04" w:rsidP="00494D04">
            <w:pPr>
              <w:jc w:val="center"/>
              <w:rPr>
                <w:ins w:id="16400" w:author="Στάθης Καπ" w:date="2023-03-09T06:09:00Z"/>
                <w:sz w:val="16"/>
                <w:szCs w:val="16"/>
              </w:rPr>
            </w:pPr>
            <w:ins w:id="16401" w:author="Στάθης Καπ" w:date="2023-03-09T07:09:00Z">
              <w:r>
                <w:rPr>
                  <w:rFonts w:ascii="Calibri" w:hAnsi="Calibri" w:cs="Calibri"/>
                  <w:color w:val="000000"/>
                  <w:sz w:val="16"/>
                  <w:szCs w:val="16"/>
                </w:rPr>
                <w:t>50.86</w:t>
              </w:r>
            </w:ins>
          </w:p>
        </w:tc>
      </w:tr>
      <w:tr w:rsidR="00494D04" w14:paraId="4D422C4B"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402"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403" w:author="Στάθης Καπ" w:date="2023-03-09T06:09:00Z"/>
          <w:trPrChange w:id="16404"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405"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4AFB590B" w14:textId="56FB4190" w:rsidR="00494D04" w:rsidRPr="007E0F91" w:rsidRDefault="00494D04" w:rsidP="00494D04">
            <w:pPr>
              <w:jc w:val="center"/>
              <w:rPr>
                <w:ins w:id="16406" w:author="Στάθης Καπ" w:date="2023-03-09T06:09:00Z"/>
                <w:sz w:val="16"/>
                <w:szCs w:val="16"/>
              </w:rPr>
            </w:pPr>
            <w:ins w:id="16407" w:author="Στάθης Καπ" w:date="2023-03-09T06:09:00Z">
              <w:r w:rsidRPr="009861B1">
                <w:rPr>
                  <w:rFonts w:ascii="Calibri" w:hAnsi="Calibri" w:cs="Calibri"/>
                  <w:color w:val="000000"/>
                  <w:sz w:val="16"/>
                  <w:szCs w:val="16"/>
                </w:rPr>
                <w:t>rc101</w:t>
              </w:r>
            </w:ins>
          </w:p>
        </w:tc>
        <w:tc>
          <w:tcPr>
            <w:tcW w:w="565" w:type="dxa"/>
            <w:tcBorders>
              <w:left w:val="single" w:sz="4" w:space="0" w:color="auto"/>
            </w:tcBorders>
            <w:vAlign w:val="center"/>
            <w:tcPrChange w:id="16408" w:author="Στάθης Καπ" w:date="2023-03-09T07:09:00Z">
              <w:tcPr>
                <w:tcW w:w="565" w:type="dxa"/>
                <w:gridSpan w:val="2"/>
                <w:tcBorders>
                  <w:left w:val="single" w:sz="4" w:space="0" w:color="auto"/>
                  <w:bottom w:val="single" w:sz="4" w:space="0" w:color="auto"/>
                </w:tcBorders>
              </w:tcPr>
            </w:tcPrChange>
          </w:tcPr>
          <w:p w14:paraId="2793C7E0" w14:textId="3AE8097B" w:rsidR="00494D04" w:rsidRPr="007E0F91" w:rsidRDefault="00494D04" w:rsidP="00494D04">
            <w:pPr>
              <w:jc w:val="center"/>
              <w:rPr>
                <w:ins w:id="16409" w:author="Στάθης Καπ" w:date="2023-03-09T06:09:00Z"/>
                <w:sz w:val="16"/>
                <w:szCs w:val="16"/>
              </w:rPr>
            </w:pPr>
            <w:ins w:id="16410" w:author="Στάθης Καπ" w:date="2023-03-09T07:09:00Z">
              <w:r>
                <w:rPr>
                  <w:rFonts w:ascii="Calibri" w:hAnsi="Calibri" w:cs="Calibri"/>
                  <w:color w:val="000000"/>
                  <w:sz w:val="16"/>
                  <w:szCs w:val="16"/>
                </w:rPr>
                <w:t>219</w:t>
              </w:r>
            </w:ins>
          </w:p>
        </w:tc>
        <w:tc>
          <w:tcPr>
            <w:tcW w:w="679" w:type="dxa"/>
            <w:tcBorders>
              <w:right w:val="single" w:sz="4" w:space="0" w:color="auto"/>
            </w:tcBorders>
            <w:vAlign w:val="center"/>
            <w:tcPrChange w:id="16411" w:author="Στάθης Καπ" w:date="2023-03-09T07:09:00Z">
              <w:tcPr>
                <w:tcW w:w="679" w:type="dxa"/>
                <w:gridSpan w:val="2"/>
                <w:tcBorders>
                  <w:bottom w:val="single" w:sz="4" w:space="0" w:color="auto"/>
                  <w:right w:val="single" w:sz="4" w:space="0" w:color="auto"/>
                </w:tcBorders>
              </w:tcPr>
            </w:tcPrChange>
          </w:tcPr>
          <w:p w14:paraId="6B679DC9" w14:textId="5CD4A3F3" w:rsidR="00494D04" w:rsidRPr="007E0F91" w:rsidRDefault="00494D04" w:rsidP="00494D04">
            <w:pPr>
              <w:jc w:val="center"/>
              <w:rPr>
                <w:ins w:id="16412" w:author="Στάθης Καπ" w:date="2023-03-09T06:09:00Z"/>
                <w:sz w:val="16"/>
                <w:szCs w:val="16"/>
              </w:rPr>
            </w:pPr>
            <w:ins w:id="16413" w:author="Στάθης Καπ" w:date="2023-03-09T07:09:00Z">
              <w:r>
                <w:rPr>
                  <w:rFonts w:ascii="Calibri" w:hAnsi="Calibri" w:cs="Calibri"/>
                  <w:color w:val="000000"/>
                  <w:sz w:val="16"/>
                  <w:szCs w:val="16"/>
                </w:rPr>
                <w:t>219</w:t>
              </w:r>
            </w:ins>
          </w:p>
        </w:tc>
        <w:tc>
          <w:tcPr>
            <w:tcW w:w="453" w:type="dxa"/>
            <w:tcBorders>
              <w:left w:val="single" w:sz="4" w:space="0" w:color="auto"/>
            </w:tcBorders>
            <w:vAlign w:val="center"/>
            <w:tcPrChange w:id="16414" w:author="Στάθης Καπ" w:date="2023-03-09T07:09:00Z">
              <w:tcPr>
                <w:tcW w:w="453" w:type="dxa"/>
                <w:gridSpan w:val="2"/>
                <w:tcBorders>
                  <w:left w:val="single" w:sz="4" w:space="0" w:color="auto"/>
                  <w:bottom w:val="single" w:sz="4" w:space="0" w:color="auto"/>
                </w:tcBorders>
                <w:vAlign w:val="bottom"/>
              </w:tcPr>
            </w:tcPrChange>
          </w:tcPr>
          <w:p w14:paraId="011D17D1" w14:textId="4A98E5B4" w:rsidR="00494D04" w:rsidRPr="007E0F91" w:rsidRDefault="00494D04" w:rsidP="00494D04">
            <w:pPr>
              <w:jc w:val="center"/>
              <w:rPr>
                <w:ins w:id="16415" w:author="Στάθης Καπ" w:date="2023-03-09T06:09:00Z"/>
                <w:sz w:val="16"/>
                <w:szCs w:val="16"/>
              </w:rPr>
            </w:pPr>
            <w:ins w:id="16416" w:author="Στάθης Καπ" w:date="2023-03-09T07:09:00Z">
              <w:r>
                <w:rPr>
                  <w:rFonts w:ascii="Calibri" w:hAnsi="Calibri" w:cs="Calibri"/>
                  <w:color w:val="000000"/>
                  <w:sz w:val="16"/>
                  <w:szCs w:val="16"/>
                </w:rPr>
                <w:t>193</w:t>
              </w:r>
            </w:ins>
          </w:p>
        </w:tc>
        <w:tc>
          <w:tcPr>
            <w:tcW w:w="708" w:type="dxa"/>
            <w:vAlign w:val="center"/>
            <w:tcPrChange w:id="16417" w:author="Στάθης Καπ" w:date="2023-03-09T07:09:00Z">
              <w:tcPr>
                <w:tcW w:w="708" w:type="dxa"/>
                <w:gridSpan w:val="2"/>
                <w:tcBorders>
                  <w:bottom w:val="single" w:sz="4" w:space="0" w:color="auto"/>
                </w:tcBorders>
                <w:vAlign w:val="center"/>
              </w:tcPr>
            </w:tcPrChange>
          </w:tcPr>
          <w:p w14:paraId="542760B3" w14:textId="32E1BBBE" w:rsidR="00494D04" w:rsidRPr="007E0F91" w:rsidRDefault="00494D04" w:rsidP="00494D04">
            <w:pPr>
              <w:jc w:val="center"/>
              <w:rPr>
                <w:ins w:id="16418" w:author="Στάθης Καπ" w:date="2023-03-09T06:09:00Z"/>
                <w:sz w:val="16"/>
                <w:szCs w:val="16"/>
              </w:rPr>
            </w:pPr>
            <w:ins w:id="16419" w:author="Στάθης Καπ" w:date="2023-03-09T07:09:00Z">
              <w:r>
                <w:rPr>
                  <w:rFonts w:ascii="Calibri" w:hAnsi="Calibri" w:cs="Calibri"/>
                  <w:color w:val="000000"/>
                  <w:sz w:val="16"/>
                  <w:szCs w:val="16"/>
                </w:rPr>
                <w:t>11.87</w:t>
              </w:r>
            </w:ins>
          </w:p>
        </w:tc>
        <w:tc>
          <w:tcPr>
            <w:tcW w:w="652" w:type="dxa"/>
            <w:tcBorders>
              <w:right w:val="single" w:sz="4" w:space="0" w:color="auto"/>
            </w:tcBorders>
            <w:vAlign w:val="center"/>
            <w:tcPrChange w:id="16420" w:author="Στάθης Καπ" w:date="2023-03-09T07:09:00Z">
              <w:tcPr>
                <w:tcW w:w="652" w:type="dxa"/>
                <w:gridSpan w:val="2"/>
                <w:tcBorders>
                  <w:bottom w:val="single" w:sz="4" w:space="0" w:color="auto"/>
                  <w:right w:val="single" w:sz="4" w:space="0" w:color="auto"/>
                </w:tcBorders>
                <w:vAlign w:val="bottom"/>
              </w:tcPr>
            </w:tcPrChange>
          </w:tcPr>
          <w:p w14:paraId="05B5A094" w14:textId="367A3D11" w:rsidR="00494D04" w:rsidRPr="007E0F91" w:rsidRDefault="00494D04" w:rsidP="00494D04">
            <w:pPr>
              <w:jc w:val="center"/>
              <w:rPr>
                <w:ins w:id="16421" w:author="Στάθης Καπ" w:date="2023-03-09T06:09:00Z"/>
                <w:sz w:val="16"/>
                <w:szCs w:val="16"/>
              </w:rPr>
            </w:pPr>
            <w:ins w:id="16422" w:author="Στάθης Καπ" w:date="2023-03-09T07:09:00Z">
              <w:r>
                <w:rPr>
                  <w:rFonts w:ascii="Calibri" w:hAnsi="Calibri" w:cs="Calibri"/>
                  <w:color w:val="000000"/>
                  <w:sz w:val="16"/>
                  <w:szCs w:val="16"/>
                </w:rPr>
                <w:t>0.171</w:t>
              </w:r>
            </w:ins>
          </w:p>
        </w:tc>
        <w:tc>
          <w:tcPr>
            <w:tcW w:w="453" w:type="dxa"/>
            <w:tcBorders>
              <w:left w:val="single" w:sz="4" w:space="0" w:color="auto"/>
            </w:tcBorders>
            <w:vAlign w:val="center"/>
            <w:tcPrChange w:id="16423" w:author="Στάθης Καπ" w:date="2023-03-09T07:09:00Z">
              <w:tcPr>
                <w:tcW w:w="453" w:type="dxa"/>
                <w:gridSpan w:val="2"/>
                <w:tcBorders>
                  <w:left w:val="single" w:sz="4" w:space="0" w:color="auto"/>
                  <w:bottom w:val="single" w:sz="4" w:space="0" w:color="auto"/>
                </w:tcBorders>
                <w:vAlign w:val="bottom"/>
              </w:tcPr>
            </w:tcPrChange>
          </w:tcPr>
          <w:p w14:paraId="23DDFBC6" w14:textId="4081A17D" w:rsidR="00494D04" w:rsidRPr="007E0F91" w:rsidRDefault="00494D04" w:rsidP="00494D04">
            <w:pPr>
              <w:jc w:val="center"/>
              <w:rPr>
                <w:ins w:id="16424" w:author="Στάθης Καπ" w:date="2023-03-09T06:09:00Z"/>
                <w:sz w:val="16"/>
                <w:szCs w:val="16"/>
              </w:rPr>
            </w:pPr>
            <w:ins w:id="16425" w:author="Στάθης Καπ" w:date="2023-03-09T07:09:00Z">
              <w:r>
                <w:rPr>
                  <w:rFonts w:ascii="Calibri" w:hAnsi="Calibri" w:cs="Calibri"/>
                  <w:color w:val="000000"/>
                  <w:sz w:val="16"/>
                  <w:szCs w:val="16"/>
                </w:rPr>
                <w:t>176</w:t>
              </w:r>
            </w:ins>
          </w:p>
        </w:tc>
        <w:tc>
          <w:tcPr>
            <w:tcW w:w="454" w:type="dxa"/>
            <w:vAlign w:val="center"/>
            <w:tcPrChange w:id="16426" w:author="Στάθης Καπ" w:date="2023-03-09T07:09:00Z">
              <w:tcPr>
                <w:tcW w:w="454" w:type="dxa"/>
                <w:gridSpan w:val="2"/>
                <w:tcBorders>
                  <w:bottom w:val="single" w:sz="4" w:space="0" w:color="auto"/>
                </w:tcBorders>
                <w:vAlign w:val="center"/>
              </w:tcPr>
            </w:tcPrChange>
          </w:tcPr>
          <w:p w14:paraId="1610A2A4" w14:textId="1D100169" w:rsidR="00494D04" w:rsidRPr="007E0F91" w:rsidRDefault="00494D04" w:rsidP="00494D04">
            <w:pPr>
              <w:jc w:val="center"/>
              <w:rPr>
                <w:ins w:id="16427" w:author="Στάθης Καπ" w:date="2023-03-09T06:09:00Z"/>
                <w:sz w:val="16"/>
                <w:szCs w:val="16"/>
              </w:rPr>
            </w:pPr>
            <w:ins w:id="16428" w:author="Στάθης Καπ" w:date="2023-03-09T07:09:00Z">
              <w:r>
                <w:rPr>
                  <w:rFonts w:ascii="Calibri" w:hAnsi="Calibri" w:cs="Calibri"/>
                  <w:color w:val="000000"/>
                  <w:sz w:val="16"/>
                  <w:szCs w:val="16"/>
                </w:rPr>
                <w:t>8.81</w:t>
              </w:r>
            </w:ins>
          </w:p>
        </w:tc>
        <w:tc>
          <w:tcPr>
            <w:tcW w:w="454" w:type="dxa"/>
            <w:vAlign w:val="center"/>
            <w:tcPrChange w:id="16429" w:author="Στάθης Καπ" w:date="2023-03-09T07:09:00Z">
              <w:tcPr>
                <w:tcW w:w="454" w:type="dxa"/>
                <w:gridSpan w:val="2"/>
                <w:tcBorders>
                  <w:bottom w:val="single" w:sz="4" w:space="0" w:color="auto"/>
                </w:tcBorders>
                <w:vAlign w:val="bottom"/>
              </w:tcPr>
            </w:tcPrChange>
          </w:tcPr>
          <w:p w14:paraId="173C1A8A" w14:textId="0E5D8025" w:rsidR="00494D04" w:rsidRPr="007E0F91" w:rsidRDefault="00494D04" w:rsidP="00494D04">
            <w:pPr>
              <w:jc w:val="center"/>
              <w:rPr>
                <w:ins w:id="16430" w:author="Στάθης Καπ" w:date="2023-03-09T06:09:00Z"/>
                <w:sz w:val="16"/>
                <w:szCs w:val="16"/>
              </w:rPr>
            </w:pPr>
            <w:ins w:id="16431" w:author="Στάθης Καπ" w:date="2023-03-09T07:09:00Z">
              <w:r>
                <w:rPr>
                  <w:rFonts w:ascii="Calibri" w:hAnsi="Calibri" w:cs="Calibri"/>
                  <w:color w:val="000000"/>
                  <w:sz w:val="16"/>
                  <w:szCs w:val="16"/>
                </w:rPr>
                <w:t>0.176</w:t>
              </w:r>
            </w:ins>
          </w:p>
        </w:tc>
        <w:tc>
          <w:tcPr>
            <w:tcW w:w="457" w:type="dxa"/>
            <w:tcBorders>
              <w:right w:val="single" w:sz="4" w:space="0" w:color="auto"/>
            </w:tcBorders>
            <w:vAlign w:val="center"/>
            <w:tcPrChange w:id="16432" w:author="Στάθης Καπ" w:date="2023-03-09T07:09:00Z">
              <w:tcPr>
                <w:tcW w:w="457" w:type="dxa"/>
                <w:gridSpan w:val="2"/>
                <w:tcBorders>
                  <w:bottom w:val="single" w:sz="4" w:space="0" w:color="auto"/>
                  <w:right w:val="single" w:sz="4" w:space="0" w:color="auto"/>
                </w:tcBorders>
                <w:vAlign w:val="center"/>
              </w:tcPr>
            </w:tcPrChange>
          </w:tcPr>
          <w:p w14:paraId="77D2D302" w14:textId="3409BB9F" w:rsidR="00494D04" w:rsidRPr="007E0F91" w:rsidRDefault="00494D04" w:rsidP="00494D04">
            <w:pPr>
              <w:jc w:val="center"/>
              <w:rPr>
                <w:ins w:id="16433" w:author="Στάθης Καπ" w:date="2023-03-09T06:09:00Z"/>
                <w:sz w:val="16"/>
                <w:szCs w:val="16"/>
              </w:rPr>
            </w:pPr>
            <w:ins w:id="16434" w:author="Στάθης Καπ" w:date="2023-03-09T07:09:00Z">
              <w:r>
                <w:rPr>
                  <w:rFonts w:ascii="Calibri" w:hAnsi="Calibri" w:cs="Calibri"/>
                  <w:color w:val="000000"/>
                  <w:sz w:val="16"/>
                  <w:szCs w:val="16"/>
                </w:rPr>
                <w:t>-2.92</w:t>
              </w:r>
            </w:ins>
          </w:p>
        </w:tc>
        <w:tc>
          <w:tcPr>
            <w:tcW w:w="453" w:type="dxa"/>
            <w:tcBorders>
              <w:left w:val="single" w:sz="4" w:space="0" w:color="auto"/>
            </w:tcBorders>
            <w:vAlign w:val="center"/>
            <w:tcPrChange w:id="16435" w:author="Στάθης Καπ" w:date="2023-03-09T07:09:00Z">
              <w:tcPr>
                <w:tcW w:w="453" w:type="dxa"/>
                <w:gridSpan w:val="2"/>
                <w:tcBorders>
                  <w:left w:val="single" w:sz="4" w:space="0" w:color="auto"/>
                  <w:bottom w:val="single" w:sz="4" w:space="0" w:color="auto"/>
                </w:tcBorders>
                <w:vAlign w:val="bottom"/>
              </w:tcPr>
            </w:tcPrChange>
          </w:tcPr>
          <w:p w14:paraId="6DF5DA60" w14:textId="77A9BF31" w:rsidR="00494D04" w:rsidRPr="007E0F91" w:rsidRDefault="00494D04" w:rsidP="00494D04">
            <w:pPr>
              <w:jc w:val="center"/>
              <w:rPr>
                <w:ins w:id="16436" w:author="Στάθης Καπ" w:date="2023-03-09T06:09:00Z"/>
                <w:sz w:val="16"/>
                <w:szCs w:val="16"/>
              </w:rPr>
            </w:pPr>
            <w:ins w:id="16437" w:author="Στάθης Καπ" w:date="2023-03-09T07:09:00Z">
              <w:r>
                <w:rPr>
                  <w:rFonts w:ascii="Calibri" w:hAnsi="Calibri" w:cs="Calibri"/>
                  <w:color w:val="000000"/>
                  <w:sz w:val="16"/>
                  <w:szCs w:val="16"/>
                </w:rPr>
                <w:t>173</w:t>
              </w:r>
            </w:ins>
          </w:p>
        </w:tc>
        <w:tc>
          <w:tcPr>
            <w:tcW w:w="454" w:type="dxa"/>
            <w:vAlign w:val="center"/>
            <w:tcPrChange w:id="16438" w:author="Στάθης Καπ" w:date="2023-03-09T07:09:00Z">
              <w:tcPr>
                <w:tcW w:w="454" w:type="dxa"/>
                <w:gridSpan w:val="2"/>
                <w:tcBorders>
                  <w:bottom w:val="single" w:sz="4" w:space="0" w:color="auto"/>
                </w:tcBorders>
                <w:vAlign w:val="center"/>
              </w:tcPr>
            </w:tcPrChange>
          </w:tcPr>
          <w:p w14:paraId="0BC78F63" w14:textId="3F579543" w:rsidR="00494D04" w:rsidRPr="007E0F91" w:rsidRDefault="00494D04" w:rsidP="00494D04">
            <w:pPr>
              <w:jc w:val="center"/>
              <w:rPr>
                <w:ins w:id="16439" w:author="Στάθης Καπ" w:date="2023-03-09T06:09:00Z"/>
                <w:sz w:val="16"/>
                <w:szCs w:val="16"/>
              </w:rPr>
            </w:pPr>
            <w:ins w:id="16440" w:author="Στάθης Καπ" w:date="2023-03-09T07:09:00Z">
              <w:r>
                <w:rPr>
                  <w:rFonts w:ascii="Calibri" w:hAnsi="Calibri" w:cs="Calibri"/>
                  <w:color w:val="000000"/>
                  <w:sz w:val="16"/>
                  <w:szCs w:val="16"/>
                </w:rPr>
                <w:t>10.36</w:t>
              </w:r>
            </w:ins>
          </w:p>
        </w:tc>
        <w:tc>
          <w:tcPr>
            <w:tcW w:w="454" w:type="dxa"/>
            <w:vAlign w:val="center"/>
            <w:tcPrChange w:id="16441" w:author="Στάθης Καπ" w:date="2023-03-09T07:09:00Z">
              <w:tcPr>
                <w:tcW w:w="454" w:type="dxa"/>
                <w:gridSpan w:val="2"/>
                <w:tcBorders>
                  <w:bottom w:val="single" w:sz="4" w:space="0" w:color="auto"/>
                </w:tcBorders>
                <w:vAlign w:val="bottom"/>
              </w:tcPr>
            </w:tcPrChange>
          </w:tcPr>
          <w:p w14:paraId="01D47BD8" w14:textId="69FE507D" w:rsidR="00494D04" w:rsidRPr="007E0F91" w:rsidRDefault="00494D04" w:rsidP="00494D04">
            <w:pPr>
              <w:jc w:val="center"/>
              <w:rPr>
                <w:ins w:id="16442" w:author="Στάθης Καπ" w:date="2023-03-09T06:09:00Z"/>
                <w:sz w:val="16"/>
                <w:szCs w:val="16"/>
              </w:rPr>
            </w:pPr>
            <w:ins w:id="16443" w:author="Στάθης Καπ" w:date="2023-03-09T07:09:00Z">
              <w:r>
                <w:rPr>
                  <w:rFonts w:ascii="Calibri" w:hAnsi="Calibri" w:cs="Calibri"/>
                  <w:color w:val="000000"/>
                  <w:sz w:val="16"/>
                  <w:szCs w:val="16"/>
                </w:rPr>
                <w:t>0.17</w:t>
              </w:r>
            </w:ins>
          </w:p>
        </w:tc>
        <w:tc>
          <w:tcPr>
            <w:tcW w:w="454" w:type="dxa"/>
            <w:tcBorders>
              <w:right w:val="single" w:sz="4" w:space="0" w:color="auto"/>
            </w:tcBorders>
            <w:vAlign w:val="center"/>
            <w:tcPrChange w:id="16444" w:author="Στάθης Καπ" w:date="2023-03-09T07:09:00Z">
              <w:tcPr>
                <w:tcW w:w="454" w:type="dxa"/>
                <w:gridSpan w:val="2"/>
                <w:tcBorders>
                  <w:bottom w:val="single" w:sz="4" w:space="0" w:color="auto"/>
                  <w:right w:val="single" w:sz="4" w:space="0" w:color="auto"/>
                </w:tcBorders>
                <w:vAlign w:val="center"/>
              </w:tcPr>
            </w:tcPrChange>
          </w:tcPr>
          <w:p w14:paraId="4F9FCDC2" w14:textId="5C62CAA3" w:rsidR="00494D04" w:rsidRPr="007E0F91" w:rsidRDefault="00494D04" w:rsidP="00494D04">
            <w:pPr>
              <w:jc w:val="center"/>
              <w:rPr>
                <w:ins w:id="16445" w:author="Στάθης Καπ" w:date="2023-03-09T06:09:00Z"/>
                <w:sz w:val="16"/>
                <w:szCs w:val="16"/>
              </w:rPr>
            </w:pPr>
            <w:ins w:id="16446" w:author="Στάθης Καπ" w:date="2023-03-09T07:09:00Z">
              <w:r>
                <w:rPr>
                  <w:rFonts w:ascii="Calibri" w:hAnsi="Calibri" w:cs="Calibri"/>
                  <w:color w:val="000000"/>
                  <w:sz w:val="16"/>
                  <w:szCs w:val="16"/>
                </w:rPr>
                <w:t>0.58</w:t>
              </w:r>
            </w:ins>
          </w:p>
        </w:tc>
        <w:tc>
          <w:tcPr>
            <w:tcW w:w="453" w:type="dxa"/>
            <w:tcBorders>
              <w:left w:val="single" w:sz="4" w:space="0" w:color="auto"/>
            </w:tcBorders>
            <w:vAlign w:val="center"/>
            <w:tcPrChange w:id="16447" w:author="Στάθης Καπ" w:date="2023-03-09T07:09:00Z">
              <w:tcPr>
                <w:tcW w:w="453" w:type="dxa"/>
                <w:gridSpan w:val="2"/>
                <w:tcBorders>
                  <w:left w:val="single" w:sz="4" w:space="0" w:color="auto"/>
                  <w:bottom w:val="single" w:sz="4" w:space="0" w:color="auto"/>
                </w:tcBorders>
                <w:vAlign w:val="bottom"/>
              </w:tcPr>
            </w:tcPrChange>
          </w:tcPr>
          <w:p w14:paraId="40A55F79" w14:textId="3148F391" w:rsidR="00494D04" w:rsidRPr="007E0F91" w:rsidRDefault="00494D04" w:rsidP="00494D04">
            <w:pPr>
              <w:jc w:val="center"/>
              <w:rPr>
                <w:ins w:id="16448" w:author="Στάθης Καπ" w:date="2023-03-09T06:09:00Z"/>
                <w:sz w:val="16"/>
                <w:szCs w:val="16"/>
              </w:rPr>
            </w:pPr>
            <w:ins w:id="16449" w:author="Στάθης Καπ" w:date="2023-03-09T07:09:00Z">
              <w:r>
                <w:rPr>
                  <w:rFonts w:ascii="Calibri" w:hAnsi="Calibri" w:cs="Calibri"/>
                  <w:color w:val="000000"/>
                  <w:sz w:val="16"/>
                  <w:szCs w:val="16"/>
                </w:rPr>
                <w:t>163</w:t>
              </w:r>
            </w:ins>
          </w:p>
        </w:tc>
        <w:tc>
          <w:tcPr>
            <w:tcW w:w="454" w:type="dxa"/>
            <w:vAlign w:val="center"/>
            <w:tcPrChange w:id="16450" w:author="Στάθης Καπ" w:date="2023-03-09T07:09:00Z">
              <w:tcPr>
                <w:tcW w:w="454" w:type="dxa"/>
                <w:gridSpan w:val="2"/>
                <w:tcBorders>
                  <w:bottom w:val="single" w:sz="4" w:space="0" w:color="auto"/>
                </w:tcBorders>
                <w:vAlign w:val="center"/>
              </w:tcPr>
            </w:tcPrChange>
          </w:tcPr>
          <w:p w14:paraId="234C8731" w14:textId="70DDC513" w:rsidR="00494D04" w:rsidRPr="007E0F91" w:rsidRDefault="00494D04" w:rsidP="00494D04">
            <w:pPr>
              <w:jc w:val="center"/>
              <w:rPr>
                <w:ins w:id="16451" w:author="Στάθης Καπ" w:date="2023-03-09T06:09:00Z"/>
                <w:sz w:val="16"/>
                <w:szCs w:val="16"/>
              </w:rPr>
            </w:pPr>
            <w:ins w:id="16452" w:author="Στάθης Καπ" w:date="2023-03-09T07:09:00Z">
              <w:r>
                <w:rPr>
                  <w:rFonts w:ascii="Calibri" w:hAnsi="Calibri" w:cs="Calibri"/>
                  <w:color w:val="000000"/>
                  <w:sz w:val="16"/>
                  <w:szCs w:val="16"/>
                </w:rPr>
                <w:t>15.54</w:t>
              </w:r>
            </w:ins>
          </w:p>
        </w:tc>
        <w:tc>
          <w:tcPr>
            <w:tcW w:w="454" w:type="dxa"/>
            <w:vAlign w:val="center"/>
            <w:tcPrChange w:id="16453" w:author="Στάθης Καπ" w:date="2023-03-09T07:09:00Z">
              <w:tcPr>
                <w:tcW w:w="454" w:type="dxa"/>
                <w:gridSpan w:val="2"/>
                <w:tcBorders>
                  <w:bottom w:val="single" w:sz="4" w:space="0" w:color="auto"/>
                </w:tcBorders>
                <w:vAlign w:val="bottom"/>
              </w:tcPr>
            </w:tcPrChange>
          </w:tcPr>
          <w:p w14:paraId="49EB1B4C" w14:textId="1B6BB8A6" w:rsidR="00494D04" w:rsidRPr="007E0F91" w:rsidRDefault="00494D04" w:rsidP="00494D04">
            <w:pPr>
              <w:jc w:val="center"/>
              <w:rPr>
                <w:ins w:id="16454" w:author="Στάθης Καπ" w:date="2023-03-09T06:09:00Z"/>
                <w:sz w:val="16"/>
                <w:szCs w:val="16"/>
              </w:rPr>
            </w:pPr>
            <w:ins w:id="16455" w:author="Στάθης Καπ" w:date="2023-03-09T07:09:00Z">
              <w:r>
                <w:rPr>
                  <w:rFonts w:ascii="Calibri" w:hAnsi="Calibri" w:cs="Calibri"/>
                  <w:color w:val="000000"/>
                  <w:sz w:val="16"/>
                  <w:szCs w:val="16"/>
                </w:rPr>
                <w:t>0.178</w:t>
              </w:r>
            </w:ins>
          </w:p>
        </w:tc>
        <w:tc>
          <w:tcPr>
            <w:tcW w:w="461" w:type="dxa"/>
            <w:tcBorders>
              <w:right w:val="single" w:sz="4" w:space="0" w:color="auto"/>
            </w:tcBorders>
            <w:vAlign w:val="center"/>
            <w:tcPrChange w:id="16456" w:author="Στάθης Καπ" w:date="2023-03-09T07:09:00Z">
              <w:tcPr>
                <w:tcW w:w="461" w:type="dxa"/>
                <w:gridSpan w:val="2"/>
                <w:tcBorders>
                  <w:bottom w:val="single" w:sz="4" w:space="0" w:color="auto"/>
                  <w:right w:val="single" w:sz="4" w:space="0" w:color="auto"/>
                </w:tcBorders>
                <w:vAlign w:val="center"/>
              </w:tcPr>
            </w:tcPrChange>
          </w:tcPr>
          <w:p w14:paraId="5B830ACC" w14:textId="0E976C29" w:rsidR="00494D04" w:rsidRPr="007E0F91" w:rsidRDefault="00494D04" w:rsidP="00494D04">
            <w:pPr>
              <w:jc w:val="center"/>
              <w:rPr>
                <w:ins w:id="16457" w:author="Στάθης Καπ" w:date="2023-03-09T06:09:00Z"/>
                <w:sz w:val="16"/>
                <w:szCs w:val="16"/>
              </w:rPr>
            </w:pPr>
            <w:ins w:id="16458" w:author="Στάθης Καπ" w:date="2023-03-09T07:09:00Z">
              <w:r>
                <w:rPr>
                  <w:rFonts w:ascii="Calibri" w:hAnsi="Calibri" w:cs="Calibri"/>
                  <w:color w:val="000000"/>
                  <w:sz w:val="16"/>
                  <w:szCs w:val="16"/>
                </w:rPr>
                <w:t>-4.09</w:t>
              </w:r>
            </w:ins>
          </w:p>
        </w:tc>
      </w:tr>
      <w:tr w:rsidR="00494D04" w14:paraId="22EE6B0A"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459"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460" w:author="Στάθης Καπ" w:date="2023-03-09T06:09:00Z"/>
          <w:trPrChange w:id="16461"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462"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380ADD65" w14:textId="000F035D" w:rsidR="00494D04" w:rsidRPr="007E0F91" w:rsidRDefault="00494D04" w:rsidP="00494D04">
            <w:pPr>
              <w:jc w:val="center"/>
              <w:rPr>
                <w:ins w:id="16463" w:author="Στάθης Καπ" w:date="2023-03-09T06:09:00Z"/>
                <w:sz w:val="16"/>
                <w:szCs w:val="16"/>
              </w:rPr>
            </w:pPr>
            <w:ins w:id="16464" w:author="Στάθης Καπ" w:date="2023-03-09T06:09:00Z">
              <w:r w:rsidRPr="009861B1">
                <w:rPr>
                  <w:rFonts w:ascii="Calibri" w:hAnsi="Calibri" w:cs="Calibri"/>
                  <w:color w:val="000000"/>
                  <w:sz w:val="16"/>
                  <w:szCs w:val="16"/>
                </w:rPr>
                <w:t>rc102</w:t>
              </w:r>
            </w:ins>
          </w:p>
        </w:tc>
        <w:tc>
          <w:tcPr>
            <w:tcW w:w="565" w:type="dxa"/>
            <w:tcBorders>
              <w:left w:val="single" w:sz="4" w:space="0" w:color="auto"/>
            </w:tcBorders>
            <w:vAlign w:val="center"/>
            <w:tcPrChange w:id="16465" w:author="Στάθης Καπ" w:date="2023-03-09T07:09:00Z">
              <w:tcPr>
                <w:tcW w:w="565" w:type="dxa"/>
                <w:gridSpan w:val="2"/>
                <w:tcBorders>
                  <w:left w:val="single" w:sz="4" w:space="0" w:color="auto"/>
                  <w:bottom w:val="single" w:sz="4" w:space="0" w:color="auto"/>
                </w:tcBorders>
              </w:tcPr>
            </w:tcPrChange>
          </w:tcPr>
          <w:p w14:paraId="13DC4070" w14:textId="0EE2E65D" w:rsidR="00494D04" w:rsidRPr="007E0F91" w:rsidRDefault="00494D04" w:rsidP="00494D04">
            <w:pPr>
              <w:jc w:val="center"/>
              <w:rPr>
                <w:ins w:id="16466" w:author="Στάθης Καπ" w:date="2023-03-09T06:09:00Z"/>
                <w:sz w:val="16"/>
                <w:szCs w:val="16"/>
              </w:rPr>
            </w:pPr>
            <w:ins w:id="16467" w:author="Στάθης Καπ" w:date="2023-03-09T07:09:00Z">
              <w:r>
                <w:rPr>
                  <w:rFonts w:ascii="Calibri" w:hAnsi="Calibri" w:cs="Calibri"/>
                  <w:color w:val="000000"/>
                  <w:sz w:val="16"/>
                  <w:szCs w:val="16"/>
                </w:rPr>
                <w:t>266</w:t>
              </w:r>
            </w:ins>
          </w:p>
        </w:tc>
        <w:tc>
          <w:tcPr>
            <w:tcW w:w="679" w:type="dxa"/>
            <w:tcBorders>
              <w:right w:val="single" w:sz="4" w:space="0" w:color="auto"/>
            </w:tcBorders>
            <w:vAlign w:val="center"/>
            <w:tcPrChange w:id="16468" w:author="Στάθης Καπ" w:date="2023-03-09T07:09:00Z">
              <w:tcPr>
                <w:tcW w:w="679" w:type="dxa"/>
                <w:gridSpan w:val="2"/>
                <w:tcBorders>
                  <w:bottom w:val="single" w:sz="4" w:space="0" w:color="auto"/>
                  <w:right w:val="single" w:sz="4" w:space="0" w:color="auto"/>
                </w:tcBorders>
              </w:tcPr>
            </w:tcPrChange>
          </w:tcPr>
          <w:p w14:paraId="03A0CCE0" w14:textId="3474F9D3" w:rsidR="00494D04" w:rsidRPr="007E0F91" w:rsidRDefault="00494D04" w:rsidP="00494D04">
            <w:pPr>
              <w:jc w:val="center"/>
              <w:rPr>
                <w:ins w:id="16469" w:author="Στάθης Καπ" w:date="2023-03-09T06:09:00Z"/>
                <w:sz w:val="16"/>
                <w:szCs w:val="16"/>
              </w:rPr>
            </w:pPr>
            <w:ins w:id="16470" w:author="Στάθης Καπ" w:date="2023-03-09T07:09:00Z">
              <w:r>
                <w:rPr>
                  <w:rFonts w:ascii="Calibri" w:hAnsi="Calibri" w:cs="Calibri"/>
                  <w:color w:val="000000"/>
                  <w:sz w:val="16"/>
                  <w:szCs w:val="16"/>
                </w:rPr>
                <w:t>259</w:t>
              </w:r>
            </w:ins>
          </w:p>
        </w:tc>
        <w:tc>
          <w:tcPr>
            <w:tcW w:w="453" w:type="dxa"/>
            <w:tcBorders>
              <w:left w:val="single" w:sz="4" w:space="0" w:color="auto"/>
            </w:tcBorders>
            <w:vAlign w:val="center"/>
            <w:tcPrChange w:id="16471" w:author="Στάθης Καπ" w:date="2023-03-09T07:09:00Z">
              <w:tcPr>
                <w:tcW w:w="453" w:type="dxa"/>
                <w:gridSpan w:val="2"/>
                <w:tcBorders>
                  <w:left w:val="single" w:sz="4" w:space="0" w:color="auto"/>
                  <w:bottom w:val="single" w:sz="4" w:space="0" w:color="auto"/>
                </w:tcBorders>
                <w:vAlign w:val="bottom"/>
              </w:tcPr>
            </w:tcPrChange>
          </w:tcPr>
          <w:p w14:paraId="4AE06C17" w14:textId="667ECF8C" w:rsidR="00494D04" w:rsidRPr="007E0F91" w:rsidRDefault="00494D04" w:rsidP="00494D04">
            <w:pPr>
              <w:jc w:val="center"/>
              <w:rPr>
                <w:ins w:id="16472" w:author="Στάθης Καπ" w:date="2023-03-09T06:09:00Z"/>
                <w:sz w:val="16"/>
                <w:szCs w:val="16"/>
              </w:rPr>
            </w:pPr>
            <w:ins w:id="16473" w:author="Στάθης Καπ" w:date="2023-03-09T07:09:00Z">
              <w:r>
                <w:rPr>
                  <w:rFonts w:ascii="Calibri" w:hAnsi="Calibri" w:cs="Calibri"/>
                  <w:color w:val="000000"/>
                  <w:sz w:val="16"/>
                  <w:szCs w:val="16"/>
                </w:rPr>
                <w:t>236</w:t>
              </w:r>
            </w:ins>
          </w:p>
        </w:tc>
        <w:tc>
          <w:tcPr>
            <w:tcW w:w="708" w:type="dxa"/>
            <w:vAlign w:val="center"/>
            <w:tcPrChange w:id="16474" w:author="Στάθης Καπ" w:date="2023-03-09T07:09:00Z">
              <w:tcPr>
                <w:tcW w:w="708" w:type="dxa"/>
                <w:gridSpan w:val="2"/>
                <w:tcBorders>
                  <w:bottom w:val="single" w:sz="4" w:space="0" w:color="auto"/>
                </w:tcBorders>
                <w:vAlign w:val="center"/>
              </w:tcPr>
            </w:tcPrChange>
          </w:tcPr>
          <w:p w14:paraId="1E9F8978" w14:textId="088ECA33" w:rsidR="00494D04" w:rsidRPr="007E0F91" w:rsidRDefault="00494D04" w:rsidP="00494D04">
            <w:pPr>
              <w:jc w:val="center"/>
              <w:rPr>
                <w:ins w:id="16475" w:author="Στάθης Καπ" w:date="2023-03-09T06:09:00Z"/>
                <w:sz w:val="16"/>
                <w:szCs w:val="16"/>
              </w:rPr>
            </w:pPr>
            <w:ins w:id="16476" w:author="Στάθης Καπ" w:date="2023-03-09T07:09:00Z">
              <w:r>
                <w:rPr>
                  <w:rFonts w:ascii="Calibri" w:hAnsi="Calibri" w:cs="Calibri"/>
                  <w:color w:val="000000"/>
                  <w:sz w:val="16"/>
                  <w:szCs w:val="16"/>
                </w:rPr>
                <w:t>11.28</w:t>
              </w:r>
            </w:ins>
          </w:p>
        </w:tc>
        <w:tc>
          <w:tcPr>
            <w:tcW w:w="652" w:type="dxa"/>
            <w:tcBorders>
              <w:right w:val="single" w:sz="4" w:space="0" w:color="auto"/>
            </w:tcBorders>
            <w:vAlign w:val="center"/>
            <w:tcPrChange w:id="16477" w:author="Στάθης Καπ" w:date="2023-03-09T07:09:00Z">
              <w:tcPr>
                <w:tcW w:w="652" w:type="dxa"/>
                <w:gridSpan w:val="2"/>
                <w:tcBorders>
                  <w:bottom w:val="single" w:sz="4" w:space="0" w:color="auto"/>
                  <w:right w:val="single" w:sz="4" w:space="0" w:color="auto"/>
                </w:tcBorders>
                <w:vAlign w:val="bottom"/>
              </w:tcPr>
            </w:tcPrChange>
          </w:tcPr>
          <w:p w14:paraId="696995A3" w14:textId="4ECE14E6" w:rsidR="00494D04" w:rsidRPr="007E0F91" w:rsidRDefault="00494D04" w:rsidP="00494D04">
            <w:pPr>
              <w:jc w:val="center"/>
              <w:rPr>
                <w:ins w:id="16478" w:author="Στάθης Καπ" w:date="2023-03-09T06:09:00Z"/>
                <w:sz w:val="16"/>
                <w:szCs w:val="16"/>
              </w:rPr>
            </w:pPr>
            <w:ins w:id="16479" w:author="Στάθης Καπ" w:date="2023-03-09T07:09:00Z">
              <w:r>
                <w:rPr>
                  <w:rFonts w:ascii="Calibri" w:hAnsi="Calibri" w:cs="Calibri"/>
                  <w:color w:val="000000"/>
                  <w:sz w:val="16"/>
                  <w:szCs w:val="16"/>
                </w:rPr>
                <w:t>0.177</w:t>
              </w:r>
            </w:ins>
          </w:p>
        </w:tc>
        <w:tc>
          <w:tcPr>
            <w:tcW w:w="453" w:type="dxa"/>
            <w:tcBorders>
              <w:left w:val="single" w:sz="4" w:space="0" w:color="auto"/>
            </w:tcBorders>
            <w:vAlign w:val="center"/>
            <w:tcPrChange w:id="16480" w:author="Στάθης Καπ" w:date="2023-03-09T07:09:00Z">
              <w:tcPr>
                <w:tcW w:w="453" w:type="dxa"/>
                <w:gridSpan w:val="2"/>
                <w:tcBorders>
                  <w:left w:val="single" w:sz="4" w:space="0" w:color="auto"/>
                  <w:bottom w:val="single" w:sz="4" w:space="0" w:color="auto"/>
                </w:tcBorders>
                <w:vAlign w:val="bottom"/>
              </w:tcPr>
            </w:tcPrChange>
          </w:tcPr>
          <w:p w14:paraId="129E6E47" w14:textId="71F55496" w:rsidR="00494D04" w:rsidRPr="007E0F91" w:rsidRDefault="00494D04" w:rsidP="00494D04">
            <w:pPr>
              <w:jc w:val="center"/>
              <w:rPr>
                <w:ins w:id="16481" w:author="Στάθης Καπ" w:date="2023-03-09T06:09:00Z"/>
                <w:sz w:val="16"/>
                <w:szCs w:val="16"/>
              </w:rPr>
            </w:pPr>
            <w:ins w:id="16482" w:author="Στάθης Καπ" w:date="2023-03-09T07:09:00Z">
              <w:r>
                <w:rPr>
                  <w:rFonts w:ascii="Calibri" w:hAnsi="Calibri" w:cs="Calibri"/>
                  <w:color w:val="000000"/>
                  <w:sz w:val="16"/>
                  <w:szCs w:val="16"/>
                </w:rPr>
                <w:t>205</w:t>
              </w:r>
            </w:ins>
          </w:p>
        </w:tc>
        <w:tc>
          <w:tcPr>
            <w:tcW w:w="454" w:type="dxa"/>
            <w:vAlign w:val="center"/>
            <w:tcPrChange w:id="16483" w:author="Στάθης Καπ" w:date="2023-03-09T07:09:00Z">
              <w:tcPr>
                <w:tcW w:w="454" w:type="dxa"/>
                <w:gridSpan w:val="2"/>
                <w:tcBorders>
                  <w:bottom w:val="single" w:sz="4" w:space="0" w:color="auto"/>
                </w:tcBorders>
                <w:vAlign w:val="center"/>
              </w:tcPr>
            </w:tcPrChange>
          </w:tcPr>
          <w:p w14:paraId="62F94806" w14:textId="7C03EFDC" w:rsidR="00494D04" w:rsidRPr="007E0F91" w:rsidRDefault="00494D04" w:rsidP="00494D04">
            <w:pPr>
              <w:jc w:val="center"/>
              <w:rPr>
                <w:ins w:id="16484" w:author="Στάθης Καπ" w:date="2023-03-09T06:09:00Z"/>
                <w:sz w:val="16"/>
                <w:szCs w:val="16"/>
              </w:rPr>
            </w:pPr>
            <w:ins w:id="16485" w:author="Στάθης Καπ" w:date="2023-03-09T07:09:00Z">
              <w:r>
                <w:rPr>
                  <w:rFonts w:ascii="Calibri" w:hAnsi="Calibri" w:cs="Calibri"/>
                  <w:color w:val="000000"/>
                  <w:sz w:val="16"/>
                  <w:szCs w:val="16"/>
                </w:rPr>
                <w:t>13.14</w:t>
              </w:r>
            </w:ins>
          </w:p>
        </w:tc>
        <w:tc>
          <w:tcPr>
            <w:tcW w:w="454" w:type="dxa"/>
            <w:vAlign w:val="center"/>
            <w:tcPrChange w:id="16486" w:author="Στάθης Καπ" w:date="2023-03-09T07:09:00Z">
              <w:tcPr>
                <w:tcW w:w="454" w:type="dxa"/>
                <w:gridSpan w:val="2"/>
                <w:tcBorders>
                  <w:bottom w:val="single" w:sz="4" w:space="0" w:color="auto"/>
                </w:tcBorders>
                <w:vAlign w:val="bottom"/>
              </w:tcPr>
            </w:tcPrChange>
          </w:tcPr>
          <w:p w14:paraId="104CEACB" w14:textId="66A54AC8" w:rsidR="00494D04" w:rsidRPr="007E0F91" w:rsidRDefault="00494D04" w:rsidP="00494D04">
            <w:pPr>
              <w:jc w:val="center"/>
              <w:rPr>
                <w:ins w:id="16487" w:author="Στάθης Καπ" w:date="2023-03-09T06:09:00Z"/>
                <w:sz w:val="16"/>
                <w:szCs w:val="16"/>
              </w:rPr>
            </w:pPr>
            <w:ins w:id="16488" w:author="Στάθης Καπ" w:date="2023-03-09T07:09:00Z">
              <w:r>
                <w:rPr>
                  <w:rFonts w:ascii="Calibri" w:hAnsi="Calibri" w:cs="Calibri"/>
                  <w:color w:val="000000"/>
                  <w:sz w:val="16"/>
                  <w:szCs w:val="16"/>
                </w:rPr>
                <w:t>0.166</w:t>
              </w:r>
            </w:ins>
          </w:p>
        </w:tc>
        <w:tc>
          <w:tcPr>
            <w:tcW w:w="457" w:type="dxa"/>
            <w:tcBorders>
              <w:right w:val="single" w:sz="4" w:space="0" w:color="auto"/>
            </w:tcBorders>
            <w:vAlign w:val="center"/>
            <w:tcPrChange w:id="16489" w:author="Στάθης Καπ" w:date="2023-03-09T07:09:00Z">
              <w:tcPr>
                <w:tcW w:w="457" w:type="dxa"/>
                <w:gridSpan w:val="2"/>
                <w:tcBorders>
                  <w:bottom w:val="single" w:sz="4" w:space="0" w:color="auto"/>
                  <w:right w:val="single" w:sz="4" w:space="0" w:color="auto"/>
                </w:tcBorders>
                <w:vAlign w:val="center"/>
              </w:tcPr>
            </w:tcPrChange>
          </w:tcPr>
          <w:p w14:paraId="71D834B3" w14:textId="6E32C9FF" w:rsidR="00494D04" w:rsidRPr="007E0F91" w:rsidRDefault="00494D04" w:rsidP="00494D04">
            <w:pPr>
              <w:jc w:val="center"/>
              <w:rPr>
                <w:ins w:id="16490" w:author="Στάθης Καπ" w:date="2023-03-09T06:09:00Z"/>
                <w:sz w:val="16"/>
                <w:szCs w:val="16"/>
              </w:rPr>
            </w:pPr>
            <w:ins w:id="16491" w:author="Στάθης Καπ" w:date="2023-03-09T07:09:00Z">
              <w:r>
                <w:rPr>
                  <w:rFonts w:ascii="Calibri" w:hAnsi="Calibri" w:cs="Calibri"/>
                  <w:color w:val="000000"/>
                  <w:sz w:val="16"/>
                  <w:szCs w:val="16"/>
                </w:rPr>
                <w:t>6.21</w:t>
              </w:r>
            </w:ins>
          </w:p>
        </w:tc>
        <w:tc>
          <w:tcPr>
            <w:tcW w:w="453" w:type="dxa"/>
            <w:tcBorders>
              <w:left w:val="single" w:sz="4" w:space="0" w:color="auto"/>
            </w:tcBorders>
            <w:vAlign w:val="center"/>
            <w:tcPrChange w:id="16492" w:author="Στάθης Καπ" w:date="2023-03-09T07:09:00Z">
              <w:tcPr>
                <w:tcW w:w="453" w:type="dxa"/>
                <w:gridSpan w:val="2"/>
                <w:tcBorders>
                  <w:left w:val="single" w:sz="4" w:space="0" w:color="auto"/>
                  <w:bottom w:val="single" w:sz="4" w:space="0" w:color="auto"/>
                </w:tcBorders>
                <w:vAlign w:val="bottom"/>
              </w:tcPr>
            </w:tcPrChange>
          </w:tcPr>
          <w:p w14:paraId="0E6AB7C2" w14:textId="1197BE49" w:rsidR="00494D04" w:rsidRPr="007E0F91" w:rsidRDefault="00494D04" w:rsidP="00494D04">
            <w:pPr>
              <w:jc w:val="center"/>
              <w:rPr>
                <w:ins w:id="16493" w:author="Στάθης Καπ" w:date="2023-03-09T06:09:00Z"/>
                <w:sz w:val="16"/>
                <w:szCs w:val="16"/>
              </w:rPr>
            </w:pPr>
            <w:ins w:id="16494" w:author="Στάθης Καπ" w:date="2023-03-09T07:09:00Z">
              <w:r>
                <w:rPr>
                  <w:rFonts w:ascii="Calibri" w:hAnsi="Calibri" w:cs="Calibri"/>
                  <w:color w:val="000000"/>
                  <w:sz w:val="16"/>
                  <w:szCs w:val="16"/>
                </w:rPr>
                <w:t>196</w:t>
              </w:r>
            </w:ins>
          </w:p>
        </w:tc>
        <w:tc>
          <w:tcPr>
            <w:tcW w:w="454" w:type="dxa"/>
            <w:vAlign w:val="center"/>
            <w:tcPrChange w:id="16495" w:author="Στάθης Καπ" w:date="2023-03-09T07:09:00Z">
              <w:tcPr>
                <w:tcW w:w="454" w:type="dxa"/>
                <w:gridSpan w:val="2"/>
                <w:tcBorders>
                  <w:bottom w:val="single" w:sz="4" w:space="0" w:color="auto"/>
                </w:tcBorders>
                <w:vAlign w:val="center"/>
              </w:tcPr>
            </w:tcPrChange>
          </w:tcPr>
          <w:p w14:paraId="2F18435A" w14:textId="1250A02D" w:rsidR="00494D04" w:rsidRPr="007E0F91" w:rsidRDefault="00494D04" w:rsidP="00494D04">
            <w:pPr>
              <w:jc w:val="center"/>
              <w:rPr>
                <w:ins w:id="16496" w:author="Στάθης Καπ" w:date="2023-03-09T06:09:00Z"/>
                <w:sz w:val="16"/>
                <w:szCs w:val="16"/>
              </w:rPr>
            </w:pPr>
            <w:ins w:id="16497" w:author="Στάθης Καπ" w:date="2023-03-09T07:09:00Z">
              <w:r>
                <w:rPr>
                  <w:rFonts w:ascii="Calibri" w:hAnsi="Calibri" w:cs="Calibri"/>
                  <w:color w:val="000000"/>
                  <w:sz w:val="16"/>
                  <w:szCs w:val="16"/>
                </w:rPr>
                <w:t>16.95</w:t>
              </w:r>
            </w:ins>
          </w:p>
        </w:tc>
        <w:tc>
          <w:tcPr>
            <w:tcW w:w="454" w:type="dxa"/>
            <w:vAlign w:val="center"/>
            <w:tcPrChange w:id="16498" w:author="Στάθης Καπ" w:date="2023-03-09T07:09:00Z">
              <w:tcPr>
                <w:tcW w:w="454" w:type="dxa"/>
                <w:gridSpan w:val="2"/>
                <w:tcBorders>
                  <w:bottom w:val="single" w:sz="4" w:space="0" w:color="auto"/>
                </w:tcBorders>
                <w:vAlign w:val="bottom"/>
              </w:tcPr>
            </w:tcPrChange>
          </w:tcPr>
          <w:p w14:paraId="50DC9E2C" w14:textId="1E4D1C59" w:rsidR="00494D04" w:rsidRPr="007E0F91" w:rsidRDefault="00494D04" w:rsidP="00494D04">
            <w:pPr>
              <w:jc w:val="center"/>
              <w:rPr>
                <w:ins w:id="16499" w:author="Στάθης Καπ" w:date="2023-03-09T06:09:00Z"/>
                <w:sz w:val="16"/>
                <w:szCs w:val="16"/>
              </w:rPr>
            </w:pPr>
            <w:ins w:id="16500" w:author="Στάθης Καπ" w:date="2023-03-09T07:09:00Z">
              <w:r>
                <w:rPr>
                  <w:rFonts w:ascii="Calibri" w:hAnsi="Calibri" w:cs="Calibri"/>
                  <w:color w:val="000000"/>
                  <w:sz w:val="16"/>
                  <w:szCs w:val="16"/>
                </w:rPr>
                <w:t>0.181</w:t>
              </w:r>
            </w:ins>
          </w:p>
        </w:tc>
        <w:tc>
          <w:tcPr>
            <w:tcW w:w="454" w:type="dxa"/>
            <w:tcBorders>
              <w:right w:val="single" w:sz="4" w:space="0" w:color="auto"/>
            </w:tcBorders>
            <w:vAlign w:val="center"/>
            <w:tcPrChange w:id="16501" w:author="Στάθης Καπ" w:date="2023-03-09T07:09:00Z">
              <w:tcPr>
                <w:tcW w:w="454" w:type="dxa"/>
                <w:gridSpan w:val="2"/>
                <w:tcBorders>
                  <w:bottom w:val="single" w:sz="4" w:space="0" w:color="auto"/>
                  <w:right w:val="single" w:sz="4" w:space="0" w:color="auto"/>
                </w:tcBorders>
                <w:vAlign w:val="center"/>
              </w:tcPr>
            </w:tcPrChange>
          </w:tcPr>
          <w:p w14:paraId="3AACECF4" w14:textId="0F454CAA" w:rsidR="00494D04" w:rsidRPr="007E0F91" w:rsidRDefault="00494D04" w:rsidP="00494D04">
            <w:pPr>
              <w:jc w:val="center"/>
              <w:rPr>
                <w:ins w:id="16502" w:author="Στάθης Καπ" w:date="2023-03-09T06:09:00Z"/>
                <w:sz w:val="16"/>
                <w:szCs w:val="16"/>
              </w:rPr>
            </w:pPr>
            <w:ins w:id="16503" w:author="Στάθης Καπ" w:date="2023-03-09T07:09:00Z">
              <w:r>
                <w:rPr>
                  <w:rFonts w:ascii="Calibri" w:hAnsi="Calibri" w:cs="Calibri"/>
                  <w:color w:val="000000"/>
                  <w:sz w:val="16"/>
                  <w:szCs w:val="16"/>
                </w:rPr>
                <w:t>-2.26</w:t>
              </w:r>
            </w:ins>
          </w:p>
        </w:tc>
        <w:tc>
          <w:tcPr>
            <w:tcW w:w="453" w:type="dxa"/>
            <w:tcBorders>
              <w:left w:val="single" w:sz="4" w:space="0" w:color="auto"/>
            </w:tcBorders>
            <w:vAlign w:val="center"/>
            <w:tcPrChange w:id="16504" w:author="Στάθης Καπ" w:date="2023-03-09T07:09:00Z">
              <w:tcPr>
                <w:tcW w:w="453" w:type="dxa"/>
                <w:gridSpan w:val="2"/>
                <w:tcBorders>
                  <w:left w:val="single" w:sz="4" w:space="0" w:color="auto"/>
                  <w:bottom w:val="single" w:sz="4" w:space="0" w:color="auto"/>
                </w:tcBorders>
                <w:vAlign w:val="bottom"/>
              </w:tcPr>
            </w:tcPrChange>
          </w:tcPr>
          <w:p w14:paraId="170B26DB" w14:textId="7E3AC80D" w:rsidR="00494D04" w:rsidRPr="007E0F91" w:rsidRDefault="00494D04" w:rsidP="00494D04">
            <w:pPr>
              <w:jc w:val="center"/>
              <w:rPr>
                <w:ins w:id="16505" w:author="Στάθης Καπ" w:date="2023-03-09T06:09:00Z"/>
                <w:sz w:val="16"/>
                <w:szCs w:val="16"/>
              </w:rPr>
            </w:pPr>
            <w:ins w:id="16506" w:author="Στάθης Καπ" w:date="2023-03-09T07:09:00Z">
              <w:r>
                <w:rPr>
                  <w:rFonts w:ascii="Calibri" w:hAnsi="Calibri" w:cs="Calibri"/>
                  <w:color w:val="000000"/>
                  <w:sz w:val="16"/>
                  <w:szCs w:val="16"/>
                </w:rPr>
                <w:t>213</w:t>
              </w:r>
            </w:ins>
          </w:p>
        </w:tc>
        <w:tc>
          <w:tcPr>
            <w:tcW w:w="454" w:type="dxa"/>
            <w:vAlign w:val="center"/>
            <w:tcPrChange w:id="16507" w:author="Στάθης Καπ" w:date="2023-03-09T07:09:00Z">
              <w:tcPr>
                <w:tcW w:w="454" w:type="dxa"/>
                <w:gridSpan w:val="2"/>
                <w:tcBorders>
                  <w:bottom w:val="single" w:sz="4" w:space="0" w:color="auto"/>
                </w:tcBorders>
                <w:vAlign w:val="center"/>
              </w:tcPr>
            </w:tcPrChange>
          </w:tcPr>
          <w:p w14:paraId="21DE6DB6" w14:textId="5F81DD0D" w:rsidR="00494D04" w:rsidRPr="007E0F91" w:rsidRDefault="00494D04" w:rsidP="00494D04">
            <w:pPr>
              <w:jc w:val="center"/>
              <w:rPr>
                <w:ins w:id="16508" w:author="Στάθης Καπ" w:date="2023-03-09T06:09:00Z"/>
                <w:sz w:val="16"/>
                <w:szCs w:val="16"/>
              </w:rPr>
            </w:pPr>
            <w:ins w:id="16509" w:author="Στάθης Καπ" w:date="2023-03-09T07:09:00Z">
              <w:r>
                <w:rPr>
                  <w:rFonts w:ascii="Calibri" w:hAnsi="Calibri" w:cs="Calibri"/>
                  <w:color w:val="000000"/>
                  <w:sz w:val="16"/>
                  <w:szCs w:val="16"/>
                </w:rPr>
                <w:t>9.75</w:t>
              </w:r>
            </w:ins>
          </w:p>
        </w:tc>
        <w:tc>
          <w:tcPr>
            <w:tcW w:w="454" w:type="dxa"/>
            <w:vAlign w:val="center"/>
            <w:tcPrChange w:id="16510" w:author="Στάθης Καπ" w:date="2023-03-09T07:09:00Z">
              <w:tcPr>
                <w:tcW w:w="454" w:type="dxa"/>
                <w:gridSpan w:val="2"/>
                <w:tcBorders>
                  <w:bottom w:val="single" w:sz="4" w:space="0" w:color="auto"/>
                </w:tcBorders>
                <w:vAlign w:val="bottom"/>
              </w:tcPr>
            </w:tcPrChange>
          </w:tcPr>
          <w:p w14:paraId="6D23A3E6" w14:textId="667072DD" w:rsidR="00494D04" w:rsidRPr="007E0F91" w:rsidRDefault="00494D04" w:rsidP="00494D04">
            <w:pPr>
              <w:jc w:val="center"/>
              <w:rPr>
                <w:ins w:id="16511" w:author="Στάθης Καπ" w:date="2023-03-09T06:09:00Z"/>
                <w:sz w:val="16"/>
                <w:szCs w:val="16"/>
              </w:rPr>
            </w:pPr>
            <w:ins w:id="16512" w:author="Στάθης Καπ" w:date="2023-03-09T07:09:00Z">
              <w:r>
                <w:rPr>
                  <w:rFonts w:ascii="Calibri" w:hAnsi="Calibri" w:cs="Calibri"/>
                  <w:color w:val="000000"/>
                  <w:sz w:val="16"/>
                  <w:szCs w:val="16"/>
                </w:rPr>
                <w:t>0.181</w:t>
              </w:r>
            </w:ins>
          </w:p>
        </w:tc>
        <w:tc>
          <w:tcPr>
            <w:tcW w:w="461" w:type="dxa"/>
            <w:tcBorders>
              <w:right w:val="single" w:sz="4" w:space="0" w:color="auto"/>
            </w:tcBorders>
            <w:vAlign w:val="center"/>
            <w:tcPrChange w:id="16513" w:author="Στάθης Καπ" w:date="2023-03-09T07:09:00Z">
              <w:tcPr>
                <w:tcW w:w="461" w:type="dxa"/>
                <w:gridSpan w:val="2"/>
                <w:tcBorders>
                  <w:bottom w:val="single" w:sz="4" w:space="0" w:color="auto"/>
                  <w:right w:val="single" w:sz="4" w:space="0" w:color="auto"/>
                </w:tcBorders>
                <w:vAlign w:val="center"/>
              </w:tcPr>
            </w:tcPrChange>
          </w:tcPr>
          <w:p w14:paraId="0B53A505" w14:textId="02F37CE1" w:rsidR="00494D04" w:rsidRPr="007E0F91" w:rsidRDefault="00494D04" w:rsidP="00494D04">
            <w:pPr>
              <w:jc w:val="center"/>
              <w:rPr>
                <w:ins w:id="16514" w:author="Στάθης Καπ" w:date="2023-03-09T06:09:00Z"/>
                <w:sz w:val="16"/>
                <w:szCs w:val="16"/>
              </w:rPr>
            </w:pPr>
            <w:ins w:id="16515" w:author="Στάθης Καπ" w:date="2023-03-09T07:09:00Z">
              <w:r>
                <w:rPr>
                  <w:rFonts w:ascii="Calibri" w:hAnsi="Calibri" w:cs="Calibri"/>
                  <w:color w:val="000000"/>
                  <w:sz w:val="16"/>
                  <w:szCs w:val="16"/>
                </w:rPr>
                <w:t>-2.26</w:t>
              </w:r>
            </w:ins>
          </w:p>
        </w:tc>
      </w:tr>
      <w:tr w:rsidR="00494D04" w14:paraId="2B7C4E6D"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516"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517" w:author="Στάθης Καπ" w:date="2023-03-09T06:09:00Z"/>
          <w:trPrChange w:id="16518"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519"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43DD1E91" w14:textId="5B00B64A" w:rsidR="00494D04" w:rsidRPr="007E0F91" w:rsidRDefault="00494D04" w:rsidP="00494D04">
            <w:pPr>
              <w:jc w:val="center"/>
              <w:rPr>
                <w:ins w:id="16520" w:author="Στάθης Καπ" w:date="2023-03-09T06:09:00Z"/>
                <w:sz w:val="16"/>
                <w:szCs w:val="16"/>
              </w:rPr>
            </w:pPr>
            <w:ins w:id="16521" w:author="Στάθης Καπ" w:date="2023-03-09T06:09:00Z">
              <w:r w:rsidRPr="009861B1">
                <w:rPr>
                  <w:rFonts w:ascii="Calibri" w:hAnsi="Calibri" w:cs="Calibri"/>
                  <w:color w:val="000000"/>
                  <w:sz w:val="16"/>
                  <w:szCs w:val="16"/>
                </w:rPr>
                <w:t>rc103</w:t>
              </w:r>
            </w:ins>
          </w:p>
        </w:tc>
        <w:tc>
          <w:tcPr>
            <w:tcW w:w="565" w:type="dxa"/>
            <w:tcBorders>
              <w:left w:val="single" w:sz="4" w:space="0" w:color="auto"/>
            </w:tcBorders>
            <w:vAlign w:val="center"/>
            <w:tcPrChange w:id="16522" w:author="Στάθης Καπ" w:date="2023-03-09T07:09:00Z">
              <w:tcPr>
                <w:tcW w:w="565" w:type="dxa"/>
                <w:gridSpan w:val="2"/>
                <w:tcBorders>
                  <w:left w:val="single" w:sz="4" w:space="0" w:color="auto"/>
                  <w:bottom w:val="single" w:sz="4" w:space="0" w:color="auto"/>
                </w:tcBorders>
              </w:tcPr>
            </w:tcPrChange>
          </w:tcPr>
          <w:p w14:paraId="14EA8096" w14:textId="746FE2F7" w:rsidR="00494D04" w:rsidRPr="007E0F91" w:rsidRDefault="00494D04" w:rsidP="00494D04">
            <w:pPr>
              <w:jc w:val="center"/>
              <w:rPr>
                <w:ins w:id="16523" w:author="Στάθης Καπ" w:date="2023-03-09T06:09:00Z"/>
                <w:sz w:val="16"/>
                <w:szCs w:val="16"/>
              </w:rPr>
            </w:pPr>
            <w:ins w:id="16524" w:author="Στάθης Καπ" w:date="2023-03-09T07:09:00Z">
              <w:r>
                <w:rPr>
                  <w:rFonts w:ascii="Calibri" w:hAnsi="Calibri" w:cs="Calibri"/>
                  <w:color w:val="000000"/>
                  <w:sz w:val="16"/>
                  <w:szCs w:val="16"/>
                </w:rPr>
                <w:t>266</w:t>
              </w:r>
            </w:ins>
          </w:p>
        </w:tc>
        <w:tc>
          <w:tcPr>
            <w:tcW w:w="679" w:type="dxa"/>
            <w:tcBorders>
              <w:right w:val="single" w:sz="4" w:space="0" w:color="auto"/>
            </w:tcBorders>
            <w:vAlign w:val="center"/>
            <w:tcPrChange w:id="16525" w:author="Στάθης Καπ" w:date="2023-03-09T07:09:00Z">
              <w:tcPr>
                <w:tcW w:w="679" w:type="dxa"/>
                <w:gridSpan w:val="2"/>
                <w:tcBorders>
                  <w:bottom w:val="single" w:sz="4" w:space="0" w:color="auto"/>
                  <w:right w:val="single" w:sz="4" w:space="0" w:color="auto"/>
                </w:tcBorders>
              </w:tcPr>
            </w:tcPrChange>
          </w:tcPr>
          <w:p w14:paraId="0353C127" w14:textId="0B4119DB" w:rsidR="00494D04" w:rsidRPr="007E0F91" w:rsidRDefault="00494D04" w:rsidP="00494D04">
            <w:pPr>
              <w:jc w:val="center"/>
              <w:rPr>
                <w:ins w:id="16526" w:author="Στάθης Καπ" w:date="2023-03-09T06:09:00Z"/>
                <w:sz w:val="16"/>
                <w:szCs w:val="16"/>
              </w:rPr>
            </w:pPr>
            <w:ins w:id="16527" w:author="Στάθης Καπ" w:date="2023-03-09T07:09:00Z">
              <w:r>
                <w:rPr>
                  <w:rFonts w:ascii="Calibri" w:hAnsi="Calibri" w:cs="Calibri"/>
                  <w:color w:val="000000"/>
                  <w:sz w:val="16"/>
                  <w:szCs w:val="16"/>
                </w:rPr>
                <w:t>265</w:t>
              </w:r>
            </w:ins>
          </w:p>
        </w:tc>
        <w:tc>
          <w:tcPr>
            <w:tcW w:w="453" w:type="dxa"/>
            <w:tcBorders>
              <w:left w:val="single" w:sz="4" w:space="0" w:color="auto"/>
            </w:tcBorders>
            <w:vAlign w:val="center"/>
            <w:tcPrChange w:id="16528" w:author="Στάθης Καπ" w:date="2023-03-09T07:09:00Z">
              <w:tcPr>
                <w:tcW w:w="453" w:type="dxa"/>
                <w:gridSpan w:val="2"/>
                <w:tcBorders>
                  <w:left w:val="single" w:sz="4" w:space="0" w:color="auto"/>
                  <w:bottom w:val="single" w:sz="4" w:space="0" w:color="auto"/>
                </w:tcBorders>
                <w:vAlign w:val="bottom"/>
              </w:tcPr>
            </w:tcPrChange>
          </w:tcPr>
          <w:p w14:paraId="3F25B3A9" w14:textId="4865C2C3" w:rsidR="00494D04" w:rsidRPr="007E0F91" w:rsidRDefault="00494D04" w:rsidP="00494D04">
            <w:pPr>
              <w:jc w:val="center"/>
              <w:rPr>
                <w:ins w:id="16529" w:author="Στάθης Καπ" w:date="2023-03-09T06:09:00Z"/>
                <w:sz w:val="16"/>
                <w:szCs w:val="16"/>
              </w:rPr>
            </w:pPr>
            <w:ins w:id="16530" w:author="Στάθης Καπ" w:date="2023-03-09T07:09:00Z">
              <w:r>
                <w:rPr>
                  <w:rFonts w:ascii="Calibri" w:hAnsi="Calibri" w:cs="Calibri"/>
                  <w:color w:val="000000"/>
                  <w:sz w:val="16"/>
                  <w:szCs w:val="16"/>
                </w:rPr>
                <w:t>226</w:t>
              </w:r>
            </w:ins>
          </w:p>
        </w:tc>
        <w:tc>
          <w:tcPr>
            <w:tcW w:w="708" w:type="dxa"/>
            <w:vAlign w:val="center"/>
            <w:tcPrChange w:id="16531" w:author="Στάθης Καπ" w:date="2023-03-09T07:09:00Z">
              <w:tcPr>
                <w:tcW w:w="708" w:type="dxa"/>
                <w:gridSpan w:val="2"/>
                <w:tcBorders>
                  <w:bottom w:val="single" w:sz="4" w:space="0" w:color="auto"/>
                </w:tcBorders>
                <w:vAlign w:val="center"/>
              </w:tcPr>
            </w:tcPrChange>
          </w:tcPr>
          <w:p w14:paraId="246A209B" w14:textId="6D352CA6" w:rsidR="00494D04" w:rsidRPr="007E0F91" w:rsidRDefault="00494D04" w:rsidP="00494D04">
            <w:pPr>
              <w:jc w:val="center"/>
              <w:rPr>
                <w:ins w:id="16532" w:author="Στάθης Καπ" w:date="2023-03-09T06:09:00Z"/>
                <w:sz w:val="16"/>
                <w:szCs w:val="16"/>
              </w:rPr>
            </w:pPr>
            <w:ins w:id="16533" w:author="Στάθης Καπ" w:date="2023-03-09T07:09:00Z">
              <w:r>
                <w:rPr>
                  <w:rFonts w:ascii="Calibri" w:hAnsi="Calibri" w:cs="Calibri"/>
                  <w:color w:val="000000"/>
                  <w:sz w:val="16"/>
                  <w:szCs w:val="16"/>
                </w:rPr>
                <w:t>15.04</w:t>
              </w:r>
            </w:ins>
          </w:p>
        </w:tc>
        <w:tc>
          <w:tcPr>
            <w:tcW w:w="652" w:type="dxa"/>
            <w:tcBorders>
              <w:right w:val="single" w:sz="4" w:space="0" w:color="auto"/>
            </w:tcBorders>
            <w:vAlign w:val="center"/>
            <w:tcPrChange w:id="16534" w:author="Στάθης Καπ" w:date="2023-03-09T07:09:00Z">
              <w:tcPr>
                <w:tcW w:w="652" w:type="dxa"/>
                <w:gridSpan w:val="2"/>
                <w:tcBorders>
                  <w:bottom w:val="single" w:sz="4" w:space="0" w:color="auto"/>
                  <w:right w:val="single" w:sz="4" w:space="0" w:color="auto"/>
                </w:tcBorders>
                <w:vAlign w:val="bottom"/>
              </w:tcPr>
            </w:tcPrChange>
          </w:tcPr>
          <w:p w14:paraId="1671AC5C" w14:textId="6A027F9F" w:rsidR="00494D04" w:rsidRPr="007E0F91" w:rsidRDefault="00494D04" w:rsidP="00494D04">
            <w:pPr>
              <w:jc w:val="center"/>
              <w:rPr>
                <w:ins w:id="16535" w:author="Στάθης Καπ" w:date="2023-03-09T06:09:00Z"/>
                <w:sz w:val="16"/>
                <w:szCs w:val="16"/>
              </w:rPr>
            </w:pPr>
            <w:ins w:id="16536" w:author="Στάθης Καπ" w:date="2023-03-09T07:09:00Z">
              <w:r>
                <w:rPr>
                  <w:rFonts w:ascii="Calibri" w:hAnsi="Calibri" w:cs="Calibri"/>
                  <w:color w:val="000000"/>
                  <w:sz w:val="16"/>
                  <w:szCs w:val="16"/>
                </w:rPr>
                <w:t>0.206</w:t>
              </w:r>
            </w:ins>
          </w:p>
        </w:tc>
        <w:tc>
          <w:tcPr>
            <w:tcW w:w="453" w:type="dxa"/>
            <w:tcBorders>
              <w:left w:val="single" w:sz="4" w:space="0" w:color="auto"/>
            </w:tcBorders>
            <w:vAlign w:val="center"/>
            <w:tcPrChange w:id="16537" w:author="Στάθης Καπ" w:date="2023-03-09T07:09:00Z">
              <w:tcPr>
                <w:tcW w:w="453" w:type="dxa"/>
                <w:gridSpan w:val="2"/>
                <w:tcBorders>
                  <w:left w:val="single" w:sz="4" w:space="0" w:color="auto"/>
                  <w:bottom w:val="single" w:sz="4" w:space="0" w:color="auto"/>
                </w:tcBorders>
                <w:vAlign w:val="bottom"/>
              </w:tcPr>
            </w:tcPrChange>
          </w:tcPr>
          <w:p w14:paraId="21EDF4EE" w14:textId="433897EE" w:rsidR="00494D04" w:rsidRPr="007E0F91" w:rsidRDefault="00494D04" w:rsidP="00494D04">
            <w:pPr>
              <w:jc w:val="center"/>
              <w:rPr>
                <w:ins w:id="16538" w:author="Στάθης Καπ" w:date="2023-03-09T06:09:00Z"/>
                <w:sz w:val="16"/>
                <w:szCs w:val="16"/>
              </w:rPr>
            </w:pPr>
            <w:ins w:id="16539" w:author="Στάθης Καπ" w:date="2023-03-09T07:09:00Z">
              <w:r>
                <w:rPr>
                  <w:rFonts w:ascii="Calibri" w:hAnsi="Calibri" w:cs="Calibri"/>
                  <w:color w:val="000000"/>
                  <w:sz w:val="16"/>
                  <w:szCs w:val="16"/>
                </w:rPr>
                <w:t>221</w:t>
              </w:r>
            </w:ins>
          </w:p>
        </w:tc>
        <w:tc>
          <w:tcPr>
            <w:tcW w:w="454" w:type="dxa"/>
            <w:vAlign w:val="center"/>
            <w:tcPrChange w:id="16540" w:author="Στάθης Καπ" w:date="2023-03-09T07:09:00Z">
              <w:tcPr>
                <w:tcW w:w="454" w:type="dxa"/>
                <w:gridSpan w:val="2"/>
                <w:tcBorders>
                  <w:bottom w:val="single" w:sz="4" w:space="0" w:color="auto"/>
                </w:tcBorders>
                <w:vAlign w:val="center"/>
              </w:tcPr>
            </w:tcPrChange>
          </w:tcPr>
          <w:p w14:paraId="40DA0815" w14:textId="65C9EF32" w:rsidR="00494D04" w:rsidRPr="007E0F91" w:rsidRDefault="00494D04" w:rsidP="00494D04">
            <w:pPr>
              <w:jc w:val="center"/>
              <w:rPr>
                <w:ins w:id="16541" w:author="Στάθης Καπ" w:date="2023-03-09T06:09:00Z"/>
                <w:sz w:val="16"/>
                <w:szCs w:val="16"/>
              </w:rPr>
            </w:pPr>
            <w:ins w:id="16542" w:author="Στάθης Καπ" w:date="2023-03-09T07:09:00Z">
              <w:r>
                <w:rPr>
                  <w:rFonts w:ascii="Calibri" w:hAnsi="Calibri" w:cs="Calibri"/>
                  <w:color w:val="000000"/>
                  <w:sz w:val="16"/>
                  <w:szCs w:val="16"/>
                </w:rPr>
                <w:t>2.21</w:t>
              </w:r>
            </w:ins>
          </w:p>
        </w:tc>
        <w:tc>
          <w:tcPr>
            <w:tcW w:w="454" w:type="dxa"/>
            <w:vAlign w:val="center"/>
            <w:tcPrChange w:id="16543" w:author="Στάθης Καπ" w:date="2023-03-09T07:09:00Z">
              <w:tcPr>
                <w:tcW w:w="454" w:type="dxa"/>
                <w:gridSpan w:val="2"/>
                <w:tcBorders>
                  <w:bottom w:val="single" w:sz="4" w:space="0" w:color="auto"/>
                </w:tcBorders>
                <w:vAlign w:val="bottom"/>
              </w:tcPr>
            </w:tcPrChange>
          </w:tcPr>
          <w:p w14:paraId="0774DB42" w14:textId="4CC4E5E4" w:rsidR="00494D04" w:rsidRPr="007E0F91" w:rsidRDefault="00494D04" w:rsidP="00494D04">
            <w:pPr>
              <w:jc w:val="center"/>
              <w:rPr>
                <w:ins w:id="16544" w:author="Στάθης Καπ" w:date="2023-03-09T06:09:00Z"/>
                <w:sz w:val="16"/>
                <w:szCs w:val="16"/>
              </w:rPr>
            </w:pPr>
            <w:ins w:id="16545" w:author="Στάθης Καπ" w:date="2023-03-09T07:09:00Z">
              <w:r>
                <w:rPr>
                  <w:rFonts w:ascii="Calibri" w:hAnsi="Calibri" w:cs="Calibri"/>
                  <w:color w:val="000000"/>
                  <w:sz w:val="16"/>
                  <w:szCs w:val="16"/>
                </w:rPr>
                <w:t>0.184</w:t>
              </w:r>
            </w:ins>
          </w:p>
        </w:tc>
        <w:tc>
          <w:tcPr>
            <w:tcW w:w="457" w:type="dxa"/>
            <w:tcBorders>
              <w:right w:val="single" w:sz="4" w:space="0" w:color="auto"/>
            </w:tcBorders>
            <w:vAlign w:val="center"/>
            <w:tcPrChange w:id="16546" w:author="Στάθης Καπ" w:date="2023-03-09T07:09:00Z">
              <w:tcPr>
                <w:tcW w:w="457" w:type="dxa"/>
                <w:gridSpan w:val="2"/>
                <w:tcBorders>
                  <w:bottom w:val="single" w:sz="4" w:space="0" w:color="auto"/>
                  <w:right w:val="single" w:sz="4" w:space="0" w:color="auto"/>
                </w:tcBorders>
                <w:vAlign w:val="center"/>
              </w:tcPr>
            </w:tcPrChange>
          </w:tcPr>
          <w:p w14:paraId="290C2D59" w14:textId="38B43C1D" w:rsidR="00494D04" w:rsidRPr="007E0F91" w:rsidRDefault="00494D04" w:rsidP="00494D04">
            <w:pPr>
              <w:jc w:val="center"/>
              <w:rPr>
                <w:ins w:id="16547" w:author="Στάθης Καπ" w:date="2023-03-09T06:09:00Z"/>
                <w:sz w:val="16"/>
                <w:szCs w:val="16"/>
              </w:rPr>
            </w:pPr>
            <w:ins w:id="16548" w:author="Στάθης Καπ" w:date="2023-03-09T07:09:00Z">
              <w:r>
                <w:rPr>
                  <w:rFonts w:ascii="Calibri" w:hAnsi="Calibri" w:cs="Calibri"/>
                  <w:color w:val="000000"/>
                  <w:sz w:val="16"/>
                  <w:szCs w:val="16"/>
                </w:rPr>
                <w:t>10.68</w:t>
              </w:r>
            </w:ins>
          </w:p>
        </w:tc>
        <w:tc>
          <w:tcPr>
            <w:tcW w:w="453" w:type="dxa"/>
            <w:tcBorders>
              <w:left w:val="single" w:sz="4" w:space="0" w:color="auto"/>
            </w:tcBorders>
            <w:vAlign w:val="center"/>
            <w:tcPrChange w:id="16549" w:author="Στάθης Καπ" w:date="2023-03-09T07:09:00Z">
              <w:tcPr>
                <w:tcW w:w="453" w:type="dxa"/>
                <w:gridSpan w:val="2"/>
                <w:tcBorders>
                  <w:left w:val="single" w:sz="4" w:space="0" w:color="auto"/>
                  <w:bottom w:val="single" w:sz="4" w:space="0" w:color="auto"/>
                </w:tcBorders>
                <w:vAlign w:val="bottom"/>
              </w:tcPr>
            </w:tcPrChange>
          </w:tcPr>
          <w:p w14:paraId="533475EA" w14:textId="542E81BB" w:rsidR="00494D04" w:rsidRPr="007E0F91" w:rsidRDefault="00494D04" w:rsidP="00494D04">
            <w:pPr>
              <w:jc w:val="center"/>
              <w:rPr>
                <w:ins w:id="16550" w:author="Στάθης Καπ" w:date="2023-03-09T06:09:00Z"/>
                <w:sz w:val="16"/>
                <w:szCs w:val="16"/>
              </w:rPr>
            </w:pPr>
            <w:ins w:id="16551" w:author="Στάθης Καπ" w:date="2023-03-09T07:09:00Z">
              <w:r>
                <w:rPr>
                  <w:rFonts w:ascii="Calibri" w:hAnsi="Calibri" w:cs="Calibri"/>
                  <w:color w:val="000000"/>
                  <w:sz w:val="16"/>
                  <w:szCs w:val="16"/>
                </w:rPr>
                <w:t>217</w:t>
              </w:r>
            </w:ins>
          </w:p>
        </w:tc>
        <w:tc>
          <w:tcPr>
            <w:tcW w:w="454" w:type="dxa"/>
            <w:vAlign w:val="center"/>
            <w:tcPrChange w:id="16552" w:author="Στάθης Καπ" w:date="2023-03-09T07:09:00Z">
              <w:tcPr>
                <w:tcW w:w="454" w:type="dxa"/>
                <w:gridSpan w:val="2"/>
                <w:tcBorders>
                  <w:bottom w:val="single" w:sz="4" w:space="0" w:color="auto"/>
                </w:tcBorders>
                <w:vAlign w:val="center"/>
              </w:tcPr>
            </w:tcPrChange>
          </w:tcPr>
          <w:p w14:paraId="1E9C6FE5" w14:textId="39F725E9" w:rsidR="00494D04" w:rsidRPr="007E0F91" w:rsidRDefault="00494D04" w:rsidP="00494D04">
            <w:pPr>
              <w:jc w:val="center"/>
              <w:rPr>
                <w:ins w:id="16553" w:author="Στάθης Καπ" w:date="2023-03-09T06:09:00Z"/>
                <w:sz w:val="16"/>
                <w:szCs w:val="16"/>
              </w:rPr>
            </w:pPr>
            <w:ins w:id="16554" w:author="Στάθης Καπ" w:date="2023-03-09T07:09:00Z">
              <w:r>
                <w:rPr>
                  <w:rFonts w:ascii="Calibri" w:hAnsi="Calibri" w:cs="Calibri"/>
                  <w:color w:val="000000"/>
                  <w:sz w:val="16"/>
                  <w:szCs w:val="16"/>
                </w:rPr>
                <w:t>3.98</w:t>
              </w:r>
            </w:ins>
          </w:p>
        </w:tc>
        <w:tc>
          <w:tcPr>
            <w:tcW w:w="454" w:type="dxa"/>
            <w:vAlign w:val="center"/>
            <w:tcPrChange w:id="16555" w:author="Στάθης Καπ" w:date="2023-03-09T07:09:00Z">
              <w:tcPr>
                <w:tcW w:w="454" w:type="dxa"/>
                <w:gridSpan w:val="2"/>
                <w:tcBorders>
                  <w:bottom w:val="single" w:sz="4" w:space="0" w:color="auto"/>
                </w:tcBorders>
                <w:vAlign w:val="bottom"/>
              </w:tcPr>
            </w:tcPrChange>
          </w:tcPr>
          <w:p w14:paraId="727D6E84" w14:textId="2323136F" w:rsidR="00494D04" w:rsidRPr="007E0F91" w:rsidRDefault="00494D04" w:rsidP="00494D04">
            <w:pPr>
              <w:jc w:val="center"/>
              <w:rPr>
                <w:ins w:id="16556" w:author="Στάθης Καπ" w:date="2023-03-09T06:09:00Z"/>
                <w:sz w:val="16"/>
                <w:szCs w:val="16"/>
              </w:rPr>
            </w:pPr>
            <w:ins w:id="16557" w:author="Στάθης Καπ" w:date="2023-03-09T07:09:00Z">
              <w:r>
                <w:rPr>
                  <w:rFonts w:ascii="Calibri" w:hAnsi="Calibri" w:cs="Calibri"/>
                  <w:color w:val="000000"/>
                  <w:sz w:val="16"/>
                  <w:szCs w:val="16"/>
                </w:rPr>
                <w:t>0.173</w:t>
              </w:r>
            </w:ins>
          </w:p>
        </w:tc>
        <w:tc>
          <w:tcPr>
            <w:tcW w:w="454" w:type="dxa"/>
            <w:tcBorders>
              <w:right w:val="single" w:sz="4" w:space="0" w:color="auto"/>
            </w:tcBorders>
            <w:vAlign w:val="center"/>
            <w:tcPrChange w:id="16558" w:author="Στάθης Καπ" w:date="2023-03-09T07:09:00Z">
              <w:tcPr>
                <w:tcW w:w="454" w:type="dxa"/>
                <w:gridSpan w:val="2"/>
                <w:tcBorders>
                  <w:bottom w:val="single" w:sz="4" w:space="0" w:color="auto"/>
                  <w:right w:val="single" w:sz="4" w:space="0" w:color="auto"/>
                </w:tcBorders>
                <w:vAlign w:val="center"/>
              </w:tcPr>
            </w:tcPrChange>
          </w:tcPr>
          <w:p w14:paraId="5105C559" w14:textId="13AD4831" w:rsidR="00494D04" w:rsidRPr="007E0F91" w:rsidRDefault="00494D04" w:rsidP="00494D04">
            <w:pPr>
              <w:jc w:val="center"/>
              <w:rPr>
                <w:ins w:id="16559" w:author="Στάθης Καπ" w:date="2023-03-09T06:09:00Z"/>
                <w:sz w:val="16"/>
                <w:szCs w:val="16"/>
              </w:rPr>
            </w:pPr>
            <w:ins w:id="16560" w:author="Στάθης Καπ" w:date="2023-03-09T07:09:00Z">
              <w:r>
                <w:rPr>
                  <w:rFonts w:ascii="Calibri" w:hAnsi="Calibri" w:cs="Calibri"/>
                  <w:color w:val="000000"/>
                  <w:sz w:val="16"/>
                  <w:szCs w:val="16"/>
                </w:rPr>
                <w:t>16.02</w:t>
              </w:r>
            </w:ins>
          </w:p>
        </w:tc>
        <w:tc>
          <w:tcPr>
            <w:tcW w:w="453" w:type="dxa"/>
            <w:tcBorders>
              <w:left w:val="single" w:sz="4" w:space="0" w:color="auto"/>
            </w:tcBorders>
            <w:vAlign w:val="center"/>
            <w:tcPrChange w:id="16561" w:author="Στάθης Καπ" w:date="2023-03-09T07:09:00Z">
              <w:tcPr>
                <w:tcW w:w="453" w:type="dxa"/>
                <w:gridSpan w:val="2"/>
                <w:tcBorders>
                  <w:left w:val="single" w:sz="4" w:space="0" w:color="auto"/>
                  <w:bottom w:val="single" w:sz="4" w:space="0" w:color="auto"/>
                </w:tcBorders>
                <w:vAlign w:val="bottom"/>
              </w:tcPr>
            </w:tcPrChange>
          </w:tcPr>
          <w:p w14:paraId="6570C9DC" w14:textId="067E8237" w:rsidR="00494D04" w:rsidRPr="007E0F91" w:rsidRDefault="00494D04" w:rsidP="00494D04">
            <w:pPr>
              <w:jc w:val="center"/>
              <w:rPr>
                <w:ins w:id="16562" w:author="Στάθης Καπ" w:date="2023-03-09T06:09:00Z"/>
                <w:sz w:val="16"/>
                <w:szCs w:val="16"/>
              </w:rPr>
            </w:pPr>
            <w:ins w:id="16563" w:author="Στάθης Καπ" w:date="2023-03-09T07:09:00Z">
              <w:r>
                <w:rPr>
                  <w:rFonts w:ascii="Calibri" w:hAnsi="Calibri" w:cs="Calibri"/>
                  <w:color w:val="000000"/>
                  <w:sz w:val="16"/>
                  <w:szCs w:val="16"/>
                </w:rPr>
                <w:t>165</w:t>
              </w:r>
            </w:ins>
          </w:p>
        </w:tc>
        <w:tc>
          <w:tcPr>
            <w:tcW w:w="454" w:type="dxa"/>
            <w:vAlign w:val="center"/>
            <w:tcPrChange w:id="16564" w:author="Στάθης Καπ" w:date="2023-03-09T07:09:00Z">
              <w:tcPr>
                <w:tcW w:w="454" w:type="dxa"/>
                <w:gridSpan w:val="2"/>
                <w:tcBorders>
                  <w:bottom w:val="single" w:sz="4" w:space="0" w:color="auto"/>
                </w:tcBorders>
                <w:vAlign w:val="center"/>
              </w:tcPr>
            </w:tcPrChange>
          </w:tcPr>
          <w:p w14:paraId="32FCF7A8" w14:textId="0BDC2D06" w:rsidR="00494D04" w:rsidRPr="007E0F91" w:rsidRDefault="00494D04" w:rsidP="00494D04">
            <w:pPr>
              <w:jc w:val="center"/>
              <w:rPr>
                <w:ins w:id="16565" w:author="Στάθης Καπ" w:date="2023-03-09T06:09:00Z"/>
                <w:sz w:val="16"/>
                <w:szCs w:val="16"/>
              </w:rPr>
            </w:pPr>
            <w:ins w:id="16566" w:author="Στάθης Καπ" w:date="2023-03-09T07:09:00Z">
              <w:r>
                <w:rPr>
                  <w:rFonts w:ascii="Calibri" w:hAnsi="Calibri" w:cs="Calibri"/>
                  <w:color w:val="000000"/>
                  <w:sz w:val="16"/>
                  <w:szCs w:val="16"/>
                </w:rPr>
                <w:t>26.99</w:t>
              </w:r>
            </w:ins>
          </w:p>
        </w:tc>
        <w:tc>
          <w:tcPr>
            <w:tcW w:w="454" w:type="dxa"/>
            <w:vAlign w:val="center"/>
            <w:tcPrChange w:id="16567" w:author="Στάθης Καπ" w:date="2023-03-09T07:09:00Z">
              <w:tcPr>
                <w:tcW w:w="454" w:type="dxa"/>
                <w:gridSpan w:val="2"/>
                <w:tcBorders>
                  <w:bottom w:val="single" w:sz="4" w:space="0" w:color="auto"/>
                </w:tcBorders>
                <w:vAlign w:val="bottom"/>
              </w:tcPr>
            </w:tcPrChange>
          </w:tcPr>
          <w:p w14:paraId="2DB5AFBD" w14:textId="6343EFF2" w:rsidR="00494D04" w:rsidRPr="007E0F91" w:rsidRDefault="00494D04" w:rsidP="00494D04">
            <w:pPr>
              <w:jc w:val="center"/>
              <w:rPr>
                <w:ins w:id="16568" w:author="Στάθης Καπ" w:date="2023-03-09T06:09:00Z"/>
                <w:sz w:val="16"/>
                <w:szCs w:val="16"/>
              </w:rPr>
            </w:pPr>
            <w:ins w:id="16569" w:author="Στάθης Καπ" w:date="2023-03-09T07:09:00Z">
              <w:r>
                <w:rPr>
                  <w:rFonts w:ascii="Calibri" w:hAnsi="Calibri" w:cs="Calibri"/>
                  <w:color w:val="000000"/>
                  <w:sz w:val="16"/>
                  <w:szCs w:val="16"/>
                </w:rPr>
                <w:t>0.18</w:t>
              </w:r>
            </w:ins>
          </w:p>
        </w:tc>
        <w:tc>
          <w:tcPr>
            <w:tcW w:w="461" w:type="dxa"/>
            <w:tcBorders>
              <w:right w:val="single" w:sz="4" w:space="0" w:color="auto"/>
            </w:tcBorders>
            <w:vAlign w:val="center"/>
            <w:tcPrChange w:id="16570" w:author="Στάθης Καπ" w:date="2023-03-09T07:09:00Z">
              <w:tcPr>
                <w:tcW w:w="461" w:type="dxa"/>
                <w:gridSpan w:val="2"/>
                <w:tcBorders>
                  <w:bottom w:val="single" w:sz="4" w:space="0" w:color="auto"/>
                  <w:right w:val="single" w:sz="4" w:space="0" w:color="auto"/>
                </w:tcBorders>
                <w:vAlign w:val="center"/>
              </w:tcPr>
            </w:tcPrChange>
          </w:tcPr>
          <w:p w14:paraId="2E23B8FB" w14:textId="4058F0E7" w:rsidR="00494D04" w:rsidRPr="007E0F91" w:rsidRDefault="00494D04" w:rsidP="00494D04">
            <w:pPr>
              <w:jc w:val="center"/>
              <w:rPr>
                <w:ins w:id="16571" w:author="Στάθης Καπ" w:date="2023-03-09T06:09:00Z"/>
                <w:sz w:val="16"/>
                <w:szCs w:val="16"/>
              </w:rPr>
            </w:pPr>
            <w:ins w:id="16572" w:author="Στάθης Καπ" w:date="2023-03-09T07:09:00Z">
              <w:r>
                <w:rPr>
                  <w:rFonts w:ascii="Calibri" w:hAnsi="Calibri" w:cs="Calibri"/>
                  <w:color w:val="000000"/>
                  <w:sz w:val="16"/>
                  <w:szCs w:val="16"/>
                </w:rPr>
                <w:t>12.62</w:t>
              </w:r>
            </w:ins>
          </w:p>
        </w:tc>
      </w:tr>
      <w:tr w:rsidR="00494D04" w14:paraId="50A28836"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573"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574" w:author="Στάθης Καπ" w:date="2023-03-09T06:09:00Z"/>
          <w:trPrChange w:id="16575"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576"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3BF79BE8" w14:textId="455E14DE" w:rsidR="00494D04" w:rsidRPr="007E0F91" w:rsidRDefault="00494D04" w:rsidP="00494D04">
            <w:pPr>
              <w:jc w:val="center"/>
              <w:rPr>
                <w:ins w:id="16577" w:author="Στάθης Καπ" w:date="2023-03-09T06:09:00Z"/>
                <w:sz w:val="16"/>
                <w:szCs w:val="16"/>
              </w:rPr>
            </w:pPr>
            <w:ins w:id="16578" w:author="Στάθης Καπ" w:date="2023-03-09T06:09:00Z">
              <w:r w:rsidRPr="009861B1">
                <w:rPr>
                  <w:rFonts w:ascii="Calibri" w:hAnsi="Calibri" w:cs="Calibri"/>
                  <w:color w:val="000000"/>
                  <w:sz w:val="16"/>
                  <w:szCs w:val="16"/>
                </w:rPr>
                <w:t>rc104</w:t>
              </w:r>
            </w:ins>
          </w:p>
        </w:tc>
        <w:tc>
          <w:tcPr>
            <w:tcW w:w="565" w:type="dxa"/>
            <w:tcBorders>
              <w:left w:val="single" w:sz="4" w:space="0" w:color="auto"/>
            </w:tcBorders>
            <w:vAlign w:val="center"/>
            <w:tcPrChange w:id="16579" w:author="Στάθης Καπ" w:date="2023-03-09T07:09:00Z">
              <w:tcPr>
                <w:tcW w:w="565" w:type="dxa"/>
                <w:gridSpan w:val="2"/>
                <w:tcBorders>
                  <w:left w:val="single" w:sz="4" w:space="0" w:color="auto"/>
                  <w:bottom w:val="single" w:sz="4" w:space="0" w:color="auto"/>
                </w:tcBorders>
              </w:tcPr>
            </w:tcPrChange>
          </w:tcPr>
          <w:p w14:paraId="2524EA93" w14:textId="46F3E531" w:rsidR="00494D04" w:rsidRPr="007E0F91" w:rsidRDefault="00494D04" w:rsidP="00494D04">
            <w:pPr>
              <w:jc w:val="center"/>
              <w:rPr>
                <w:ins w:id="16580" w:author="Στάθης Καπ" w:date="2023-03-09T06:09:00Z"/>
                <w:sz w:val="16"/>
                <w:szCs w:val="16"/>
              </w:rPr>
            </w:pPr>
            <w:ins w:id="16581" w:author="Στάθης Καπ" w:date="2023-03-09T07:09:00Z">
              <w:r>
                <w:rPr>
                  <w:rFonts w:ascii="Calibri" w:hAnsi="Calibri" w:cs="Calibri"/>
                  <w:color w:val="000000"/>
                  <w:sz w:val="16"/>
                  <w:szCs w:val="16"/>
                </w:rPr>
                <w:t>301</w:t>
              </w:r>
            </w:ins>
          </w:p>
        </w:tc>
        <w:tc>
          <w:tcPr>
            <w:tcW w:w="679" w:type="dxa"/>
            <w:tcBorders>
              <w:right w:val="single" w:sz="4" w:space="0" w:color="auto"/>
            </w:tcBorders>
            <w:vAlign w:val="center"/>
            <w:tcPrChange w:id="16582" w:author="Στάθης Καπ" w:date="2023-03-09T07:09:00Z">
              <w:tcPr>
                <w:tcW w:w="679" w:type="dxa"/>
                <w:gridSpan w:val="2"/>
                <w:tcBorders>
                  <w:bottom w:val="single" w:sz="4" w:space="0" w:color="auto"/>
                  <w:right w:val="single" w:sz="4" w:space="0" w:color="auto"/>
                </w:tcBorders>
              </w:tcPr>
            </w:tcPrChange>
          </w:tcPr>
          <w:p w14:paraId="1447D455" w14:textId="0FB03201" w:rsidR="00494D04" w:rsidRPr="007E0F91" w:rsidRDefault="00494D04" w:rsidP="00494D04">
            <w:pPr>
              <w:jc w:val="center"/>
              <w:rPr>
                <w:ins w:id="16583" w:author="Στάθης Καπ" w:date="2023-03-09T06:09:00Z"/>
                <w:sz w:val="16"/>
                <w:szCs w:val="16"/>
              </w:rPr>
            </w:pPr>
            <w:ins w:id="16584" w:author="Στάθης Καπ" w:date="2023-03-09T07:09:00Z">
              <w:r>
                <w:rPr>
                  <w:rFonts w:ascii="Calibri" w:hAnsi="Calibri" w:cs="Calibri"/>
                  <w:color w:val="000000"/>
                  <w:sz w:val="16"/>
                  <w:szCs w:val="16"/>
                </w:rPr>
                <w:t>297</w:t>
              </w:r>
            </w:ins>
          </w:p>
        </w:tc>
        <w:tc>
          <w:tcPr>
            <w:tcW w:w="453" w:type="dxa"/>
            <w:tcBorders>
              <w:left w:val="single" w:sz="4" w:space="0" w:color="auto"/>
            </w:tcBorders>
            <w:vAlign w:val="center"/>
            <w:tcPrChange w:id="16585" w:author="Στάθης Καπ" w:date="2023-03-09T07:09:00Z">
              <w:tcPr>
                <w:tcW w:w="453" w:type="dxa"/>
                <w:gridSpan w:val="2"/>
                <w:tcBorders>
                  <w:left w:val="single" w:sz="4" w:space="0" w:color="auto"/>
                  <w:bottom w:val="single" w:sz="4" w:space="0" w:color="auto"/>
                </w:tcBorders>
                <w:vAlign w:val="bottom"/>
              </w:tcPr>
            </w:tcPrChange>
          </w:tcPr>
          <w:p w14:paraId="22A98CEF" w14:textId="0E8DDB68" w:rsidR="00494D04" w:rsidRPr="007E0F91" w:rsidRDefault="00494D04" w:rsidP="00494D04">
            <w:pPr>
              <w:jc w:val="center"/>
              <w:rPr>
                <w:ins w:id="16586" w:author="Στάθης Καπ" w:date="2023-03-09T06:09:00Z"/>
                <w:sz w:val="16"/>
                <w:szCs w:val="16"/>
              </w:rPr>
            </w:pPr>
            <w:ins w:id="16587" w:author="Στάθης Καπ" w:date="2023-03-09T07:09:00Z">
              <w:r>
                <w:rPr>
                  <w:rFonts w:ascii="Calibri" w:hAnsi="Calibri" w:cs="Calibri"/>
                  <w:color w:val="000000"/>
                  <w:sz w:val="16"/>
                  <w:szCs w:val="16"/>
                </w:rPr>
                <w:t>241</w:t>
              </w:r>
            </w:ins>
          </w:p>
        </w:tc>
        <w:tc>
          <w:tcPr>
            <w:tcW w:w="708" w:type="dxa"/>
            <w:vAlign w:val="center"/>
            <w:tcPrChange w:id="16588" w:author="Στάθης Καπ" w:date="2023-03-09T07:09:00Z">
              <w:tcPr>
                <w:tcW w:w="708" w:type="dxa"/>
                <w:gridSpan w:val="2"/>
                <w:tcBorders>
                  <w:bottom w:val="single" w:sz="4" w:space="0" w:color="auto"/>
                </w:tcBorders>
                <w:vAlign w:val="center"/>
              </w:tcPr>
            </w:tcPrChange>
          </w:tcPr>
          <w:p w14:paraId="5D906E4F" w14:textId="33F2B145" w:rsidR="00494D04" w:rsidRPr="007E0F91" w:rsidRDefault="00494D04" w:rsidP="00494D04">
            <w:pPr>
              <w:jc w:val="center"/>
              <w:rPr>
                <w:ins w:id="16589" w:author="Στάθης Καπ" w:date="2023-03-09T06:09:00Z"/>
                <w:sz w:val="16"/>
                <w:szCs w:val="16"/>
              </w:rPr>
            </w:pPr>
            <w:ins w:id="16590" w:author="Στάθης Καπ" w:date="2023-03-09T07:09:00Z">
              <w:r>
                <w:rPr>
                  <w:rFonts w:ascii="Calibri" w:hAnsi="Calibri" w:cs="Calibri"/>
                  <w:color w:val="000000"/>
                  <w:sz w:val="16"/>
                  <w:szCs w:val="16"/>
                </w:rPr>
                <w:t>19.93</w:t>
              </w:r>
            </w:ins>
          </w:p>
        </w:tc>
        <w:tc>
          <w:tcPr>
            <w:tcW w:w="652" w:type="dxa"/>
            <w:tcBorders>
              <w:right w:val="single" w:sz="4" w:space="0" w:color="auto"/>
            </w:tcBorders>
            <w:vAlign w:val="center"/>
            <w:tcPrChange w:id="16591" w:author="Στάθης Καπ" w:date="2023-03-09T07:09:00Z">
              <w:tcPr>
                <w:tcW w:w="652" w:type="dxa"/>
                <w:gridSpan w:val="2"/>
                <w:tcBorders>
                  <w:bottom w:val="single" w:sz="4" w:space="0" w:color="auto"/>
                  <w:right w:val="single" w:sz="4" w:space="0" w:color="auto"/>
                </w:tcBorders>
                <w:vAlign w:val="bottom"/>
              </w:tcPr>
            </w:tcPrChange>
          </w:tcPr>
          <w:p w14:paraId="08E4C377" w14:textId="68F5FEF3" w:rsidR="00494D04" w:rsidRPr="007E0F91" w:rsidRDefault="00494D04" w:rsidP="00494D04">
            <w:pPr>
              <w:jc w:val="center"/>
              <w:rPr>
                <w:ins w:id="16592" w:author="Στάθης Καπ" w:date="2023-03-09T06:09:00Z"/>
                <w:sz w:val="16"/>
                <w:szCs w:val="16"/>
              </w:rPr>
            </w:pPr>
            <w:ins w:id="16593" w:author="Στάθης Καπ" w:date="2023-03-09T07:09:00Z">
              <w:r>
                <w:rPr>
                  <w:rFonts w:ascii="Calibri" w:hAnsi="Calibri" w:cs="Calibri"/>
                  <w:color w:val="000000"/>
                  <w:sz w:val="16"/>
                  <w:szCs w:val="16"/>
                </w:rPr>
                <w:t>0.18</w:t>
              </w:r>
            </w:ins>
          </w:p>
        </w:tc>
        <w:tc>
          <w:tcPr>
            <w:tcW w:w="453" w:type="dxa"/>
            <w:tcBorders>
              <w:left w:val="single" w:sz="4" w:space="0" w:color="auto"/>
            </w:tcBorders>
            <w:vAlign w:val="center"/>
            <w:tcPrChange w:id="16594" w:author="Στάθης Καπ" w:date="2023-03-09T07:09:00Z">
              <w:tcPr>
                <w:tcW w:w="453" w:type="dxa"/>
                <w:gridSpan w:val="2"/>
                <w:tcBorders>
                  <w:left w:val="single" w:sz="4" w:space="0" w:color="auto"/>
                  <w:bottom w:val="single" w:sz="4" w:space="0" w:color="auto"/>
                </w:tcBorders>
                <w:vAlign w:val="bottom"/>
              </w:tcPr>
            </w:tcPrChange>
          </w:tcPr>
          <w:p w14:paraId="4B2B5BE2" w14:textId="5967FC98" w:rsidR="00494D04" w:rsidRPr="007E0F91" w:rsidRDefault="00494D04" w:rsidP="00494D04">
            <w:pPr>
              <w:jc w:val="center"/>
              <w:rPr>
                <w:ins w:id="16595" w:author="Στάθης Καπ" w:date="2023-03-09T06:09:00Z"/>
                <w:sz w:val="16"/>
                <w:szCs w:val="16"/>
              </w:rPr>
            </w:pPr>
            <w:ins w:id="16596" w:author="Στάθης Καπ" w:date="2023-03-09T07:09:00Z">
              <w:r>
                <w:rPr>
                  <w:rFonts w:ascii="Calibri" w:hAnsi="Calibri" w:cs="Calibri"/>
                  <w:color w:val="000000"/>
                  <w:sz w:val="16"/>
                  <w:szCs w:val="16"/>
                </w:rPr>
                <w:t>234</w:t>
              </w:r>
            </w:ins>
          </w:p>
        </w:tc>
        <w:tc>
          <w:tcPr>
            <w:tcW w:w="454" w:type="dxa"/>
            <w:vAlign w:val="center"/>
            <w:tcPrChange w:id="16597" w:author="Στάθης Καπ" w:date="2023-03-09T07:09:00Z">
              <w:tcPr>
                <w:tcW w:w="454" w:type="dxa"/>
                <w:gridSpan w:val="2"/>
                <w:tcBorders>
                  <w:bottom w:val="single" w:sz="4" w:space="0" w:color="auto"/>
                </w:tcBorders>
                <w:vAlign w:val="center"/>
              </w:tcPr>
            </w:tcPrChange>
          </w:tcPr>
          <w:p w14:paraId="5970DB05" w14:textId="3F072E0F" w:rsidR="00494D04" w:rsidRPr="007E0F91" w:rsidRDefault="00494D04" w:rsidP="00494D04">
            <w:pPr>
              <w:jc w:val="center"/>
              <w:rPr>
                <w:ins w:id="16598" w:author="Στάθης Καπ" w:date="2023-03-09T06:09:00Z"/>
                <w:sz w:val="16"/>
                <w:szCs w:val="16"/>
              </w:rPr>
            </w:pPr>
            <w:ins w:id="16599" w:author="Στάθης Καπ" w:date="2023-03-09T07:09:00Z">
              <w:r>
                <w:rPr>
                  <w:rFonts w:ascii="Calibri" w:hAnsi="Calibri" w:cs="Calibri"/>
                  <w:color w:val="000000"/>
                  <w:sz w:val="16"/>
                  <w:szCs w:val="16"/>
                </w:rPr>
                <w:t>2.9</w:t>
              </w:r>
            </w:ins>
          </w:p>
        </w:tc>
        <w:tc>
          <w:tcPr>
            <w:tcW w:w="454" w:type="dxa"/>
            <w:vAlign w:val="center"/>
            <w:tcPrChange w:id="16600" w:author="Στάθης Καπ" w:date="2023-03-09T07:09:00Z">
              <w:tcPr>
                <w:tcW w:w="454" w:type="dxa"/>
                <w:gridSpan w:val="2"/>
                <w:tcBorders>
                  <w:bottom w:val="single" w:sz="4" w:space="0" w:color="auto"/>
                </w:tcBorders>
                <w:vAlign w:val="bottom"/>
              </w:tcPr>
            </w:tcPrChange>
          </w:tcPr>
          <w:p w14:paraId="598F3A90" w14:textId="4708D0E5" w:rsidR="00494D04" w:rsidRPr="007E0F91" w:rsidRDefault="00494D04" w:rsidP="00494D04">
            <w:pPr>
              <w:jc w:val="center"/>
              <w:rPr>
                <w:ins w:id="16601" w:author="Στάθης Καπ" w:date="2023-03-09T06:09:00Z"/>
                <w:sz w:val="16"/>
                <w:szCs w:val="16"/>
              </w:rPr>
            </w:pPr>
            <w:ins w:id="16602" w:author="Στάθης Καπ" w:date="2023-03-09T07:09:00Z">
              <w:r>
                <w:rPr>
                  <w:rFonts w:ascii="Calibri" w:hAnsi="Calibri" w:cs="Calibri"/>
                  <w:color w:val="000000"/>
                  <w:sz w:val="16"/>
                  <w:szCs w:val="16"/>
                </w:rPr>
                <w:t>0.169</w:t>
              </w:r>
            </w:ins>
          </w:p>
        </w:tc>
        <w:tc>
          <w:tcPr>
            <w:tcW w:w="457" w:type="dxa"/>
            <w:tcBorders>
              <w:right w:val="single" w:sz="4" w:space="0" w:color="auto"/>
            </w:tcBorders>
            <w:vAlign w:val="center"/>
            <w:tcPrChange w:id="16603" w:author="Στάθης Καπ" w:date="2023-03-09T07:09:00Z">
              <w:tcPr>
                <w:tcW w:w="457" w:type="dxa"/>
                <w:gridSpan w:val="2"/>
                <w:tcBorders>
                  <w:bottom w:val="single" w:sz="4" w:space="0" w:color="auto"/>
                  <w:right w:val="single" w:sz="4" w:space="0" w:color="auto"/>
                </w:tcBorders>
                <w:vAlign w:val="center"/>
              </w:tcPr>
            </w:tcPrChange>
          </w:tcPr>
          <w:p w14:paraId="66C687CB" w14:textId="3842B004" w:rsidR="00494D04" w:rsidRPr="007E0F91" w:rsidRDefault="00494D04" w:rsidP="00494D04">
            <w:pPr>
              <w:jc w:val="center"/>
              <w:rPr>
                <w:ins w:id="16604" w:author="Στάθης Καπ" w:date="2023-03-09T06:09:00Z"/>
                <w:sz w:val="16"/>
                <w:szCs w:val="16"/>
              </w:rPr>
            </w:pPr>
            <w:ins w:id="16605" w:author="Στάθης Καπ" w:date="2023-03-09T07:09:00Z">
              <w:r>
                <w:rPr>
                  <w:rFonts w:ascii="Calibri" w:hAnsi="Calibri" w:cs="Calibri"/>
                  <w:color w:val="000000"/>
                  <w:sz w:val="16"/>
                  <w:szCs w:val="16"/>
                </w:rPr>
                <w:t>6.11</w:t>
              </w:r>
            </w:ins>
          </w:p>
        </w:tc>
        <w:tc>
          <w:tcPr>
            <w:tcW w:w="453" w:type="dxa"/>
            <w:tcBorders>
              <w:left w:val="single" w:sz="4" w:space="0" w:color="auto"/>
            </w:tcBorders>
            <w:vAlign w:val="center"/>
            <w:tcPrChange w:id="16606" w:author="Στάθης Καπ" w:date="2023-03-09T07:09:00Z">
              <w:tcPr>
                <w:tcW w:w="453" w:type="dxa"/>
                <w:gridSpan w:val="2"/>
                <w:tcBorders>
                  <w:left w:val="single" w:sz="4" w:space="0" w:color="auto"/>
                  <w:bottom w:val="single" w:sz="4" w:space="0" w:color="auto"/>
                </w:tcBorders>
                <w:vAlign w:val="bottom"/>
              </w:tcPr>
            </w:tcPrChange>
          </w:tcPr>
          <w:p w14:paraId="69545CA5" w14:textId="26D7803B" w:rsidR="00494D04" w:rsidRPr="007E0F91" w:rsidRDefault="00494D04" w:rsidP="00494D04">
            <w:pPr>
              <w:jc w:val="center"/>
              <w:rPr>
                <w:ins w:id="16607" w:author="Στάθης Καπ" w:date="2023-03-09T06:09:00Z"/>
                <w:sz w:val="16"/>
                <w:szCs w:val="16"/>
              </w:rPr>
            </w:pPr>
            <w:ins w:id="16608" w:author="Στάθης Καπ" w:date="2023-03-09T07:09:00Z">
              <w:r>
                <w:rPr>
                  <w:rFonts w:ascii="Calibri" w:hAnsi="Calibri" w:cs="Calibri"/>
                  <w:color w:val="000000"/>
                  <w:sz w:val="16"/>
                  <w:szCs w:val="16"/>
                </w:rPr>
                <w:t>211</w:t>
              </w:r>
            </w:ins>
          </w:p>
        </w:tc>
        <w:tc>
          <w:tcPr>
            <w:tcW w:w="454" w:type="dxa"/>
            <w:vAlign w:val="center"/>
            <w:tcPrChange w:id="16609" w:author="Στάθης Καπ" w:date="2023-03-09T07:09:00Z">
              <w:tcPr>
                <w:tcW w:w="454" w:type="dxa"/>
                <w:gridSpan w:val="2"/>
                <w:tcBorders>
                  <w:bottom w:val="single" w:sz="4" w:space="0" w:color="auto"/>
                </w:tcBorders>
                <w:vAlign w:val="center"/>
              </w:tcPr>
            </w:tcPrChange>
          </w:tcPr>
          <w:p w14:paraId="64732757" w14:textId="3EB94CBA" w:rsidR="00494D04" w:rsidRPr="007E0F91" w:rsidRDefault="00494D04" w:rsidP="00494D04">
            <w:pPr>
              <w:jc w:val="center"/>
              <w:rPr>
                <w:ins w:id="16610" w:author="Στάθης Καπ" w:date="2023-03-09T06:09:00Z"/>
                <w:sz w:val="16"/>
                <w:szCs w:val="16"/>
              </w:rPr>
            </w:pPr>
            <w:ins w:id="16611" w:author="Στάθης Καπ" w:date="2023-03-09T07:09:00Z">
              <w:r>
                <w:rPr>
                  <w:rFonts w:ascii="Calibri" w:hAnsi="Calibri" w:cs="Calibri"/>
                  <w:color w:val="000000"/>
                  <w:sz w:val="16"/>
                  <w:szCs w:val="16"/>
                </w:rPr>
                <w:t>12.45</w:t>
              </w:r>
            </w:ins>
          </w:p>
        </w:tc>
        <w:tc>
          <w:tcPr>
            <w:tcW w:w="454" w:type="dxa"/>
            <w:vAlign w:val="center"/>
            <w:tcPrChange w:id="16612" w:author="Στάθης Καπ" w:date="2023-03-09T07:09:00Z">
              <w:tcPr>
                <w:tcW w:w="454" w:type="dxa"/>
                <w:gridSpan w:val="2"/>
                <w:tcBorders>
                  <w:bottom w:val="single" w:sz="4" w:space="0" w:color="auto"/>
                </w:tcBorders>
                <w:vAlign w:val="bottom"/>
              </w:tcPr>
            </w:tcPrChange>
          </w:tcPr>
          <w:p w14:paraId="30B9290C" w14:textId="472415BA" w:rsidR="00494D04" w:rsidRPr="007E0F91" w:rsidRDefault="00494D04" w:rsidP="00494D04">
            <w:pPr>
              <w:jc w:val="center"/>
              <w:rPr>
                <w:ins w:id="16613" w:author="Στάθης Καπ" w:date="2023-03-09T06:09:00Z"/>
                <w:sz w:val="16"/>
                <w:szCs w:val="16"/>
              </w:rPr>
            </w:pPr>
            <w:ins w:id="16614" w:author="Στάθης Καπ" w:date="2023-03-09T07:09:00Z">
              <w:r>
                <w:rPr>
                  <w:rFonts w:ascii="Calibri" w:hAnsi="Calibri" w:cs="Calibri"/>
                  <w:color w:val="000000"/>
                  <w:sz w:val="16"/>
                  <w:szCs w:val="16"/>
                </w:rPr>
                <w:t>0.17</w:t>
              </w:r>
            </w:ins>
          </w:p>
        </w:tc>
        <w:tc>
          <w:tcPr>
            <w:tcW w:w="454" w:type="dxa"/>
            <w:tcBorders>
              <w:right w:val="single" w:sz="4" w:space="0" w:color="auto"/>
            </w:tcBorders>
            <w:vAlign w:val="center"/>
            <w:tcPrChange w:id="16615" w:author="Στάθης Καπ" w:date="2023-03-09T07:09:00Z">
              <w:tcPr>
                <w:tcW w:w="454" w:type="dxa"/>
                <w:gridSpan w:val="2"/>
                <w:tcBorders>
                  <w:bottom w:val="single" w:sz="4" w:space="0" w:color="auto"/>
                  <w:right w:val="single" w:sz="4" w:space="0" w:color="auto"/>
                </w:tcBorders>
                <w:vAlign w:val="center"/>
              </w:tcPr>
            </w:tcPrChange>
          </w:tcPr>
          <w:p w14:paraId="4A686F2D" w14:textId="4E62601A" w:rsidR="00494D04" w:rsidRPr="007E0F91" w:rsidRDefault="00494D04" w:rsidP="00494D04">
            <w:pPr>
              <w:jc w:val="center"/>
              <w:rPr>
                <w:ins w:id="16616" w:author="Στάθης Καπ" w:date="2023-03-09T06:09:00Z"/>
                <w:sz w:val="16"/>
                <w:szCs w:val="16"/>
              </w:rPr>
            </w:pPr>
            <w:ins w:id="16617" w:author="Στάθης Καπ" w:date="2023-03-09T07:09:00Z">
              <w:r>
                <w:rPr>
                  <w:rFonts w:ascii="Calibri" w:hAnsi="Calibri" w:cs="Calibri"/>
                  <w:color w:val="000000"/>
                  <w:sz w:val="16"/>
                  <w:szCs w:val="16"/>
                </w:rPr>
                <w:t>5.56</w:t>
              </w:r>
            </w:ins>
          </w:p>
        </w:tc>
        <w:tc>
          <w:tcPr>
            <w:tcW w:w="453" w:type="dxa"/>
            <w:tcBorders>
              <w:left w:val="single" w:sz="4" w:space="0" w:color="auto"/>
            </w:tcBorders>
            <w:vAlign w:val="center"/>
            <w:tcPrChange w:id="16618" w:author="Στάθης Καπ" w:date="2023-03-09T07:09:00Z">
              <w:tcPr>
                <w:tcW w:w="453" w:type="dxa"/>
                <w:gridSpan w:val="2"/>
                <w:tcBorders>
                  <w:left w:val="single" w:sz="4" w:space="0" w:color="auto"/>
                  <w:bottom w:val="single" w:sz="4" w:space="0" w:color="auto"/>
                </w:tcBorders>
                <w:vAlign w:val="bottom"/>
              </w:tcPr>
            </w:tcPrChange>
          </w:tcPr>
          <w:p w14:paraId="237DE592" w14:textId="3C0B7E02" w:rsidR="00494D04" w:rsidRPr="007E0F91" w:rsidRDefault="00494D04" w:rsidP="00494D04">
            <w:pPr>
              <w:jc w:val="center"/>
              <w:rPr>
                <w:ins w:id="16619" w:author="Στάθης Καπ" w:date="2023-03-09T06:09:00Z"/>
                <w:sz w:val="16"/>
                <w:szCs w:val="16"/>
              </w:rPr>
            </w:pPr>
            <w:ins w:id="16620" w:author="Στάθης Καπ" w:date="2023-03-09T07:09:00Z">
              <w:r>
                <w:rPr>
                  <w:rFonts w:ascii="Calibri" w:hAnsi="Calibri" w:cs="Calibri"/>
                  <w:color w:val="000000"/>
                  <w:sz w:val="16"/>
                  <w:szCs w:val="16"/>
                </w:rPr>
                <w:t>217</w:t>
              </w:r>
            </w:ins>
          </w:p>
        </w:tc>
        <w:tc>
          <w:tcPr>
            <w:tcW w:w="454" w:type="dxa"/>
            <w:vAlign w:val="center"/>
            <w:tcPrChange w:id="16621" w:author="Στάθης Καπ" w:date="2023-03-09T07:09:00Z">
              <w:tcPr>
                <w:tcW w:w="454" w:type="dxa"/>
                <w:gridSpan w:val="2"/>
                <w:tcBorders>
                  <w:bottom w:val="single" w:sz="4" w:space="0" w:color="auto"/>
                </w:tcBorders>
                <w:vAlign w:val="center"/>
              </w:tcPr>
            </w:tcPrChange>
          </w:tcPr>
          <w:p w14:paraId="2FDCCBCF" w14:textId="02604D78" w:rsidR="00494D04" w:rsidRPr="007E0F91" w:rsidRDefault="00494D04" w:rsidP="00494D04">
            <w:pPr>
              <w:jc w:val="center"/>
              <w:rPr>
                <w:ins w:id="16622" w:author="Στάθης Καπ" w:date="2023-03-09T06:09:00Z"/>
                <w:sz w:val="16"/>
                <w:szCs w:val="16"/>
              </w:rPr>
            </w:pPr>
            <w:ins w:id="16623" w:author="Στάθης Καπ" w:date="2023-03-09T07:09:00Z">
              <w:r>
                <w:rPr>
                  <w:rFonts w:ascii="Calibri" w:hAnsi="Calibri" w:cs="Calibri"/>
                  <w:color w:val="000000"/>
                  <w:sz w:val="16"/>
                  <w:szCs w:val="16"/>
                </w:rPr>
                <w:t>9.96</w:t>
              </w:r>
            </w:ins>
          </w:p>
        </w:tc>
        <w:tc>
          <w:tcPr>
            <w:tcW w:w="454" w:type="dxa"/>
            <w:vAlign w:val="center"/>
            <w:tcPrChange w:id="16624" w:author="Στάθης Καπ" w:date="2023-03-09T07:09:00Z">
              <w:tcPr>
                <w:tcW w:w="454" w:type="dxa"/>
                <w:gridSpan w:val="2"/>
                <w:tcBorders>
                  <w:bottom w:val="single" w:sz="4" w:space="0" w:color="auto"/>
                </w:tcBorders>
                <w:vAlign w:val="bottom"/>
              </w:tcPr>
            </w:tcPrChange>
          </w:tcPr>
          <w:p w14:paraId="44839FC3" w14:textId="6B99383D" w:rsidR="00494D04" w:rsidRPr="007E0F91" w:rsidRDefault="00494D04" w:rsidP="00494D04">
            <w:pPr>
              <w:jc w:val="center"/>
              <w:rPr>
                <w:ins w:id="16625" w:author="Στάθης Καπ" w:date="2023-03-09T06:09:00Z"/>
                <w:sz w:val="16"/>
                <w:szCs w:val="16"/>
              </w:rPr>
            </w:pPr>
            <w:ins w:id="16626" w:author="Στάθης Καπ" w:date="2023-03-09T07:09:00Z">
              <w:r>
                <w:rPr>
                  <w:rFonts w:ascii="Calibri" w:hAnsi="Calibri" w:cs="Calibri"/>
                  <w:color w:val="000000"/>
                  <w:sz w:val="16"/>
                  <w:szCs w:val="16"/>
                </w:rPr>
                <w:t>0.195</w:t>
              </w:r>
            </w:ins>
          </w:p>
        </w:tc>
        <w:tc>
          <w:tcPr>
            <w:tcW w:w="461" w:type="dxa"/>
            <w:tcBorders>
              <w:right w:val="single" w:sz="4" w:space="0" w:color="auto"/>
            </w:tcBorders>
            <w:vAlign w:val="center"/>
            <w:tcPrChange w:id="16627" w:author="Στάθης Καπ" w:date="2023-03-09T07:09:00Z">
              <w:tcPr>
                <w:tcW w:w="461" w:type="dxa"/>
                <w:gridSpan w:val="2"/>
                <w:tcBorders>
                  <w:bottom w:val="single" w:sz="4" w:space="0" w:color="auto"/>
                  <w:right w:val="single" w:sz="4" w:space="0" w:color="auto"/>
                </w:tcBorders>
                <w:vAlign w:val="center"/>
              </w:tcPr>
            </w:tcPrChange>
          </w:tcPr>
          <w:p w14:paraId="0894D455" w14:textId="700F6C2D" w:rsidR="00494D04" w:rsidRPr="007E0F91" w:rsidRDefault="00494D04" w:rsidP="00494D04">
            <w:pPr>
              <w:jc w:val="center"/>
              <w:rPr>
                <w:ins w:id="16628" w:author="Στάθης Καπ" w:date="2023-03-09T06:09:00Z"/>
                <w:sz w:val="16"/>
                <w:szCs w:val="16"/>
              </w:rPr>
            </w:pPr>
            <w:ins w:id="16629" w:author="Στάθης Καπ" w:date="2023-03-09T07:09:00Z">
              <w:r>
                <w:rPr>
                  <w:rFonts w:ascii="Calibri" w:hAnsi="Calibri" w:cs="Calibri"/>
                  <w:color w:val="000000"/>
                  <w:sz w:val="16"/>
                  <w:szCs w:val="16"/>
                </w:rPr>
                <w:t>-8.33</w:t>
              </w:r>
            </w:ins>
          </w:p>
        </w:tc>
      </w:tr>
      <w:tr w:rsidR="00494D04" w14:paraId="2269ECB8"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630"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631" w:author="Στάθης Καπ" w:date="2023-03-09T06:09:00Z"/>
          <w:trPrChange w:id="16632"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633"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2B70ADAE" w14:textId="455363E9" w:rsidR="00494D04" w:rsidRPr="007E0F91" w:rsidRDefault="00494D04" w:rsidP="00494D04">
            <w:pPr>
              <w:jc w:val="center"/>
              <w:rPr>
                <w:ins w:id="16634" w:author="Στάθης Καπ" w:date="2023-03-09T06:09:00Z"/>
                <w:sz w:val="16"/>
                <w:szCs w:val="16"/>
              </w:rPr>
            </w:pPr>
            <w:ins w:id="16635" w:author="Στάθης Καπ" w:date="2023-03-09T06:09:00Z">
              <w:r w:rsidRPr="009861B1">
                <w:rPr>
                  <w:rFonts w:ascii="Calibri" w:hAnsi="Calibri" w:cs="Calibri"/>
                  <w:color w:val="000000"/>
                  <w:sz w:val="16"/>
                  <w:szCs w:val="16"/>
                </w:rPr>
                <w:t>rc105</w:t>
              </w:r>
            </w:ins>
          </w:p>
        </w:tc>
        <w:tc>
          <w:tcPr>
            <w:tcW w:w="565" w:type="dxa"/>
            <w:tcBorders>
              <w:left w:val="single" w:sz="4" w:space="0" w:color="auto"/>
            </w:tcBorders>
            <w:vAlign w:val="center"/>
            <w:tcPrChange w:id="16636" w:author="Στάθης Καπ" w:date="2023-03-09T07:09:00Z">
              <w:tcPr>
                <w:tcW w:w="565" w:type="dxa"/>
                <w:gridSpan w:val="2"/>
                <w:tcBorders>
                  <w:left w:val="single" w:sz="4" w:space="0" w:color="auto"/>
                  <w:bottom w:val="single" w:sz="4" w:space="0" w:color="auto"/>
                </w:tcBorders>
              </w:tcPr>
            </w:tcPrChange>
          </w:tcPr>
          <w:p w14:paraId="1CC3A562" w14:textId="4FCA6275" w:rsidR="00494D04" w:rsidRPr="007E0F91" w:rsidRDefault="00494D04" w:rsidP="00494D04">
            <w:pPr>
              <w:jc w:val="center"/>
              <w:rPr>
                <w:ins w:id="16637" w:author="Στάθης Καπ" w:date="2023-03-09T06:09:00Z"/>
                <w:sz w:val="16"/>
                <w:szCs w:val="16"/>
              </w:rPr>
            </w:pPr>
            <w:ins w:id="16638" w:author="Στάθης Καπ" w:date="2023-03-09T07:09:00Z">
              <w:r>
                <w:rPr>
                  <w:rFonts w:ascii="Calibri" w:hAnsi="Calibri" w:cs="Calibri"/>
                  <w:color w:val="000000"/>
                  <w:sz w:val="16"/>
                  <w:szCs w:val="16"/>
                </w:rPr>
                <w:t>244</w:t>
              </w:r>
            </w:ins>
          </w:p>
        </w:tc>
        <w:tc>
          <w:tcPr>
            <w:tcW w:w="679" w:type="dxa"/>
            <w:tcBorders>
              <w:right w:val="single" w:sz="4" w:space="0" w:color="auto"/>
            </w:tcBorders>
            <w:vAlign w:val="center"/>
            <w:tcPrChange w:id="16639" w:author="Στάθης Καπ" w:date="2023-03-09T07:09:00Z">
              <w:tcPr>
                <w:tcW w:w="679" w:type="dxa"/>
                <w:gridSpan w:val="2"/>
                <w:tcBorders>
                  <w:bottom w:val="single" w:sz="4" w:space="0" w:color="auto"/>
                  <w:right w:val="single" w:sz="4" w:space="0" w:color="auto"/>
                </w:tcBorders>
              </w:tcPr>
            </w:tcPrChange>
          </w:tcPr>
          <w:p w14:paraId="18AC6AC9" w14:textId="23FF4404" w:rsidR="00494D04" w:rsidRPr="007E0F91" w:rsidRDefault="00494D04" w:rsidP="00494D04">
            <w:pPr>
              <w:jc w:val="center"/>
              <w:rPr>
                <w:ins w:id="16640" w:author="Στάθης Καπ" w:date="2023-03-09T06:09:00Z"/>
                <w:sz w:val="16"/>
                <w:szCs w:val="16"/>
              </w:rPr>
            </w:pPr>
            <w:ins w:id="16641" w:author="Στάθης Καπ" w:date="2023-03-09T07:09:00Z">
              <w:r>
                <w:rPr>
                  <w:rFonts w:ascii="Calibri" w:hAnsi="Calibri" w:cs="Calibri"/>
                  <w:color w:val="000000"/>
                  <w:sz w:val="16"/>
                  <w:szCs w:val="16"/>
                </w:rPr>
                <w:t>221</w:t>
              </w:r>
            </w:ins>
          </w:p>
        </w:tc>
        <w:tc>
          <w:tcPr>
            <w:tcW w:w="453" w:type="dxa"/>
            <w:tcBorders>
              <w:left w:val="single" w:sz="4" w:space="0" w:color="auto"/>
            </w:tcBorders>
            <w:vAlign w:val="center"/>
            <w:tcPrChange w:id="16642" w:author="Στάθης Καπ" w:date="2023-03-09T07:09:00Z">
              <w:tcPr>
                <w:tcW w:w="453" w:type="dxa"/>
                <w:gridSpan w:val="2"/>
                <w:tcBorders>
                  <w:left w:val="single" w:sz="4" w:space="0" w:color="auto"/>
                  <w:bottom w:val="single" w:sz="4" w:space="0" w:color="auto"/>
                </w:tcBorders>
                <w:vAlign w:val="bottom"/>
              </w:tcPr>
            </w:tcPrChange>
          </w:tcPr>
          <w:p w14:paraId="29894DC1" w14:textId="6037B63D" w:rsidR="00494D04" w:rsidRPr="007E0F91" w:rsidRDefault="00494D04" w:rsidP="00494D04">
            <w:pPr>
              <w:jc w:val="center"/>
              <w:rPr>
                <w:ins w:id="16643" w:author="Στάθης Καπ" w:date="2023-03-09T06:09:00Z"/>
                <w:sz w:val="16"/>
                <w:szCs w:val="16"/>
              </w:rPr>
            </w:pPr>
            <w:ins w:id="16644" w:author="Στάθης Καπ" w:date="2023-03-09T07:09:00Z">
              <w:r>
                <w:rPr>
                  <w:rFonts w:ascii="Calibri" w:hAnsi="Calibri" w:cs="Calibri"/>
                  <w:color w:val="000000"/>
                  <w:sz w:val="16"/>
                  <w:szCs w:val="16"/>
                </w:rPr>
                <w:t>203</w:t>
              </w:r>
            </w:ins>
          </w:p>
        </w:tc>
        <w:tc>
          <w:tcPr>
            <w:tcW w:w="708" w:type="dxa"/>
            <w:vAlign w:val="center"/>
            <w:tcPrChange w:id="16645" w:author="Στάθης Καπ" w:date="2023-03-09T07:09:00Z">
              <w:tcPr>
                <w:tcW w:w="708" w:type="dxa"/>
                <w:gridSpan w:val="2"/>
                <w:tcBorders>
                  <w:bottom w:val="single" w:sz="4" w:space="0" w:color="auto"/>
                </w:tcBorders>
                <w:vAlign w:val="center"/>
              </w:tcPr>
            </w:tcPrChange>
          </w:tcPr>
          <w:p w14:paraId="1378A973" w14:textId="2FCDFBA9" w:rsidR="00494D04" w:rsidRPr="007E0F91" w:rsidRDefault="00494D04" w:rsidP="00494D04">
            <w:pPr>
              <w:jc w:val="center"/>
              <w:rPr>
                <w:ins w:id="16646" w:author="Στάθης Καπ" w:date="2023-03-09T06:09:00Z"/>
                <w:sz w:val="16"/>
                <w:szCs w:val="16"/>
              </w:rPr>
            </w:pPr>
            <w:ins w:id="16647" w:author="Στάθης Καπ" w:date="2023-03-09T07:09:00Z">
              <w:r>
                <w:rPr>
                  <w:rFonts w:ascii="Calibri" w:hAnsi="Calibri" w:cs="Calibri"/>
                  <w:color w:val="000000"/>
                  <w:sz w:val="16"/>
                  <w:szCs w:val="16"/>
                </w:rPr>
                <w:t>16.8</w:t>
              </w:r>
            </w:ins>
          </w:p>
        </w:tc>
        <w:tc>
          <w:tcPr>
            <w:tcW w:w="652" w:type="dxa"/>
            <w:tcBorders>
              <w:right w:val="single" w:sz="4" w:space="0" w:color="auto"/>
            </w:tcBorders>
            <w:vAlign w:val="center"/>
            <w:tcPrChange w:id="16648" w:author="Στάθης Καπ" w:date="2023-03-09T07:09:00Z">
              <w:tcPr>
                <w:tcW w:w="652" w:type="dxa"/>
                <w:gridSpan w:val="2"/>
                <w:tcBorders>
                  <w:bottom w:val="single" w:sz="4" w:space="0" w:color="auto"/>
                  <w:right w:val="single" w:sz="4" w:space="0" w:color="auto"/>
                </w:tcBorders>
                <w:vAlign w:val="bottom"/>
              </w:tcPr>
            </w:tcPrChange>
          </w:tcPr>
          <w:p w14:paraId="17096D6F" w14:textId="01272CEF" w:rsidR="00494D04" w:rsidRPr="007E0F91" w:rsidRDefault="00494D04" w:rsidP="00494D04">
            <w:pPr>
              <w:jc w:val="center"/>
              <w:rPr>
                <w:ins w:id="16649" w:author="Στάθης Καπ" w:date="2023-03-09T06:09:00Z"/>
                <w:sz w:val="16"/>
                <w:szCs w:val="16"/>
              </w:rPr>
            </w:pPr>
            <w:ins w:id="16650" w:author="Στάθης Καπ" w:date="2023-03-09T07:09:00Z">
              <w:r>
                <w:rPr>
                  <w:rFonts w:ascii="Calibri" w:hAnsi="Calibri" w:cs="Calibri"/>
                  <w:color w:val="000000"/>
                  <w:sz w:val="16"/>
                  <w:szCs w:val="16"/>
                </w:rPr>
                <w:t>0.172</w:t>
              </w:r>
            </w:ins>
          </w:p>
        </w:tc>
        <w:tc>
          <w:tcPr>
            <w:tcW w:w="453" w:type="dxa"/>
            <w:tcBorders>
              <w:left w:val="single" w:sz="4" w:space="0" w:color="auto"/>
            </w:tcBorders>
            <w:vAlign w:val="center"/>
            <w:tcPrChange w:id="16651" w:author="Στάθης Καπ" w:date="2023-03-09T07:09:00Z">
              <w:tcPr>
                <w:tcW w:w="453" w:type="dxa"/>
                <w:gridSpan w:val="2"/>
                <w:tcBorders>
                  <w:left w:val="single" w:sz="4" w:space="0" w:color="auto"/>
                  <w:bottom w:val="single" w:sz="4" w:space="0" w:color="auto"/>
                </w:tcBorders>
                <w:vAlign w:val="bottom"/>
              </w:tcPr>
            </w:tcPrChange>
          </w:tcPr>
          <w:p w14:paraId="5FB7E7D4" w14:textId="539F9D66" w:rsidR="00494D04" w:rsidRPr="007E0F91" w:rsidRDefault="00494D04" w:rsidP="00494D04">
            <w:pPr>
              <w:jc w:val="center"/>
              <w:rPr>
                <w:ins w:id="16652" w:author="Στάθης Καπ" w:date="2023-03-09T06:09:00Z"/>
                <w:sz w:val="16"/>
                <w:szCs w:val="16"/>
              </w:rPr>
            </w:pPr>
            <w:ins w:id="16653" w:author="Στάθης Καπ" w:date="2023-03-09T07:09:00Z">
              <w:r>
                <w:rPr>
                  <w:rFonts w:ascii="Calibri" w:hAnsi="Calibri" w:cs="Calibri"/>
                  <w:color w:val="000000"/>
                  <w:sz w:val="16"/>
                  <w:szCs w:val="16"/>
                </w:rPr>
                <w:t>165</w:t>
              </w:r>
            </w:ins>
          </w:p>
        </w:tc>
        <w:tc>
          <w:tcPr>
            <w:tcW w:w="454" w:type="dxa"/>
            <w:vAlign w:val="center"/>
            <w:tcPrChange w:id="16654" w:author="Στάθης Καπ" w:date="2023-03-09T07:09:00Z">
              <w:tcPr>
                <w:tcW w:w="454" w:type="dxa"/>
                <w:gridSpan w:val="2"/>
                <w:tcBorders>
                  <w:bottom w:val="single" w:sz="4" w:space="0" w:color="auto"/>
                </w:tcBorders>
                <w:vAlign w:val="center"/>
              </w:tcPr>
            </w:tcPrChange>
          </w:tcPr>
          <w:p w14:paraId="2D45AC2C" w14:textId="458BEC65" w:rsidR="00494D04" w:rsidRPr="007E0F91" w:rsidRDefault="00494D04" w:rsidP="00494D04">
            <w:pPr>
              <w:jc w:val="center"/>
              <w:rPr>
                <w:ins w:id="16655" w:author="Στάθης Καπ" w:date="2023-03-09T06:09:00Z"/>
                <w:sz w:val="16"/>
                <w:szCs w:val="16"/>
              </w:rPr>
            </w:pPr>
            <w:ins w:id="16656" w:author="Στάθης Καπ" w:date="2023-03-09T07:09:00Z">
              <w:r>
                <w:rPr>
                  <w:rFonts w:ascii="Calibri" w:hAnsi="Calibri" w:cs="Calibri"/>
                  <w:color w:val="000000"/>
                  <w:sz w:val="16"/>
                  <w:szCs w:val="16"/>
                </w:rPr>
                <w:t>18.72</w:t>
              </w:r>
            </w:ins>
          </w:p>
        </w:tc>
        <w:tc>
          <w:tcPr>
            <w:tcW w:w="454" w:type="dxa"/>
            <w:vAlign w:val="center"/>
            <w:tcPrChange w:id="16657" w:author="Στάθης Καπ" w:date="2023-03-09T07:09:00Z">
              <w:tcPr>
                <w:tcW w:w="454" w:type="dxa"/>
                <w:gridSpan w:val="2"/>
                <w:tcBorders>
                  <w:bottom w:val="single" w:sz="4" w:space="0" w:color="auto"/>
                </w:tcBorders>
                <w:vAlign w:val="bottom"/>
              </w:tcPr>
            </w:tcPrChange>
          </w:tcPr>
          <w:p w14:paraId="64EAECFF" w14:textId="18B200BC" w:rsidR="00494D04" w:rsidRPr="007E0F91" w:rsidRDefault="00494D04" w:rsidP="00494D04">
            <w:pPr>
              <w:jc w:val="center"/>
              <w:rPr>
                <w:ins w:id="16658" w:author="Στάθης Καπ" w:date="2023-03-09T06:09:00Z"/>
                <w:sz w:val="16"/>
                <w:szCs w:val="16"/>
              </w:rPr>
            </w:pPr>
            <w:ins w:id="16659" w:author="Στάθης Καπ" w:date="2023-03-09T07:09:00Z">
              <w:r>
                <w:rPr>
                  <w:rFonts w:ascii="Calibri" w:hAnsi="Calibri" w:cs="Calibri"/>
                  <w:color w:val="000000"/>
                  <w:sz w:val="16"/>
                  <w:szCs w:val="16"/>
                </w:rPr>
                <w:t>0.172</w:t>
              </w:r>
            </w:ins>
          </w:p>
        </w:tc>
        <w:tc>
          <w:tcPr>
            <w:tcW w:w="457" w:type="dxa"/>
            <w:tcBorders>
              <w:right w:val="single" w:sz="4" w:space="0" w:color="auto"/>
            </w:tcBorders>
            <w:vAlign w:val="center"/>
            <w:tcPrChange w:id="16660" w:author="Στάθης Καπ" w:date="2023-03-09T07:09:00Z">
              <w:tcPr>
                <w:tcW w:w="457" w:type="dxa"/>
                <w:gridSpan w:val="2"/>
                <w:tcBorders>
                  <w:bottom w:val="single" w:sz="4" w:space="0" w:color="auto"/>
                  <w:right w:val="single" w:sz="4" w:space="0" w:color="auto"/>
                </w:tcBorders>
                <w:vAlign w:val="center"/>
              </w:tcPr>
            </w:tcPrChange>
          </w:tcPr>
          <w:p w14:paraId="2392EAC0" w14:textId="7FD2EEE8" w:rsidR="00494D04" w:rsidRPr="007E0F91" w:rsidRDefault="00494D04" w:rsidP="00494D04">
            <w:pPr>
              <w:jc w:val="center"/>
              <w:rPr>
                <w:ins w:id="16661" w:author="Στάθης Καπ" w:date="2023-03-09T06:09:00Z"/>
                <w:sz w:val="16"/>
                <w:szCs w:val="16"/>
              </w:rPr>
            </w:pPr>
            <w:ins w:id="16662" w:author="Στάθης Καπ" w:date="2023-03-09T07:09:00Z">
              <w:r>
                <w:rPr>
                  <w:rFonts w:ascii="Calibri" w:hAnsi="Calibri" w:cs="Calibri"/>
                  <w:color w:val="000000"/>
                  <w:sz w:val="16"/>
                  <w:szCs w:val="16"/>
                </w:rPr>
                <w:t>0</w:t>
              </w:r>
            </w:ins>
          </w:p>
        </w:tc>
        <w:tc>
          <w:tcPr>
            <w:tcW w:w="453" w:type="dxa"/>
            <w:tcBorders>
              <w:left w:val="single" w:sz="4" w:space="0" w:color="auto"/>
            </w:tcBorders>
            <w:vAlign w:val="center"/>
            <w:tcPrChange w:id="16663" w:author="Στάθης Καπ" w:date="2023-03-09T07:09:00Z">
              <w:tcPr>
                <w:tcW w:w="453" w:type="dxa"/>
                <w:gridSpan w:val="2"/>
                <w:tcBorders>
                  <w:left w:val="single" w:sz="4" w:space="0" w:color="auto"/>
                  <w:bottom w:val="single" w:sz="4" w:space="0" w:color="auto"/>
                </w:tcBorders>
                <w:vAlign w:val="bottom"/>
              </w:tcPr>
            </w:tcPrChange>
          </w:tcPr>
          <w:p w14:paraId="564481BE" w14:textId="37E4FB40" w:rsidR="00494D04" w:rsidRPr="007E0F91" w:rsidRDefault="00494D04" w:rsidP="00494D04">
            <w:pPr>
              <w:jc w:val="center"/>
              <w:rPr>
                <w:ins w:id="16664" w:author="Στάθης Καπ" w:date="2023-03-09T06:09:00Z"/>
                <w:sz w:val="16"/>
                <w:szCs w:val="16"/>
              </w:rPr>
            </w:pPr>
            <w:ins w:id="16665" w:author="Στάθης Καπ" w:date="2023-03-09T07:09:00Z">
              <w:r>
                <w:rPr>
                  <w:rFonts w:ascii="Calibri" w:hAnsi="Calibri" w:cs="Calibri"/>
                  <w:color w:val="000000"/>
                  <w:sz w:val="16"/>
                  <w:szCs w:val="16"/>
                </w:rPr>
                <w:t>202</w:t>
              </w:r>
            </w:ins>
          </w:p>
        </w:tc>
        <w:tc>
          <w:tcPr>
            <w:tcW w:w="454" w:type="dxa"/>
            <w:vAlign w:val="center"/>
            <w:tcPrChange w:id="16666" w:author="Στάθης Καπ" w:date="2023-03-09T07:09:00Z">
              <w:tcPr>
                <w:tcW w:w="454" w:type="dxa"/>
                <w:gridSpan w:val="2"/>
                <w:tcBorders>
                  <w:bottom w:val="single" w:sz="4" w:space="0" w:color="auto"/>
                </w:tcBorders>
                <w:vAlign w:val="center"/>
              </w:tcPr>
            </w:tcPrChange>
          </w:tcPr>
          <w:p w14:paraId="1D32467E" w14:textId="7A2F99E1" w:rsidR="00494D04" w:rsidRPr="007E0F91" w:rsidRDefault="00494D04" w:rsidP="00494D04">
            <w:pPr>
              <w:jc w:val="center"/>
              <w:rPr>
                <w:ins w:id="16667" w:author="Στάθης Καπ" w:date="2023-03-09T06:09:00Z"/>
                <w:sz w:val="16"/>
                <w:szCs w:val="16"/>
              </w:rPr>
            </w:pPr>
            <w:ins w:id="16668" w:author="Στάθης Καπ" w:date="2023-03-09T07:09:00Z">
              <w:r>
                <w:rPr>
                  <w:rFonts w:ascii="Calibri" w:hAnsi="Calibri" w:cs="Calibri"/>
                  <w:color w:val="000000"/>
                  <w:sz w:val="16"/>
                  <w:szCs w:val="16"/>
                </w:rPr>
                <w:t>0.49</w:t>
              </w:r>
            </w:ins>
          </w:p>
        </w:tc>
        <w:tc>
          <w:tcPr>
            <w:tcW w:w="454" w:type="dxa"/>
            <w:vAlign w:val="center"/>
            <w:tcPrChange w:id="16669" w:author="Στάθης Καπ" w:date="2023-03-09T07:09:00Z">
              <w:tcPr>
                <w:tcW w:w="454" w:type="dxa"/>
                <w:gridSpan w:val="2"/>
                <w:tcBorders>
                  <w:bottom w:val="single" w:sz="4" w:space="0" w:color="auto"/>
                </w:tcBorders>
                <w:vAlign w:val="bottom"/>
              </w:tcPr>
            </w:tcPrChange>
          </w:tcPr>
          <w:p w14:paraId="2CC71BE7" w14:textId="257961C9" w:rsidR="00494D04" w:rsidRPr="007E0F91" w:rsidRDefault="00494D04" w:rsidP="00494D04">
            <w:pPr>
              <w:jc w:val="center"/>
              <w:rPr>
                <w:ins w:id="16670" w:author="Στάθης Καπ" w:date="2023-03-09T06:09:00Z"/>
                <w:sz w:val="16"/>
                <w:szCs w:val="16"/>
              </w:rPr>
            </w:pPr>
            <w:ins w:id="16671" w:author="Στάθης Καπ" w:date="2023-03-09T07:09:00Z">
              <w:r>
                <w:rPr>
                  <w:rFonts w:ascii="Calibri" w:hAnsi="Calibri" w:cs="Calibri"/>
                  <w:color w:val="000000"/>
                  <w:sz w:val="16"/>
                  <w:szCs w:val="16"/>
                </w:rPr>
                <w:t>0.17</w:t>
              </w:r>
            </w:ins>
          </w:p>
        </w:tc>
        <w:tc>
          <w:tcPr>
            <w:tcW w:w="454" w:type="dxa"/>
            <w:tcBorders>
              <w:right w:val="single" w:sz="4" w:space="0" w:color="auto"/>
            </w:tcBorders>
            <w:vAlign w:val="center"/>
            <w:tcPrChange w:id="16672" w:author="Στάθης Καπ" w:date="2023-03-09T07:09:00Z">
              <w:tcPr>
                <w:tcW w:w="454" w:type="dxa"/>
                <w:gridSpan w:val="2"/>
                <w:tcBorders>
                  <w:bottom w:val="single" w:sz="4" w:space="0" w:color="auto"/>
                  <w:right w:val="single" w:sz="4" w:space="0" w:color="auto"/>
                </w:tcBorders>
                <w:vAlign w:val="center"/>
              </w:tcPr>
            </w:tcPrChange>
          </w:tcPr>
          <w:p w14:paraId="6D86355F" w14:textId="3CA9151E" w:rsidR="00494D04" w:rsidRPr="007E0F91" w:rsidRDefault="00494D04" w:rsidP="00494D04">
            <w:pPr>
              <w:jc w:val="center"/>
              <w:rPr>
                <w:ins w:id="16673" w:author="Στάθης Καπ" w:date="2023-03-09T06:09:00Z"/>
                <w:sz w:val="16"/>
                <w:szCs w:val="16"/>
              </w:rPr>
            </w:pPr>
            <w:ins w:id="16674" w:author="Στάθης Καπ" w:date="2023-03-09T07:09:00Z">
              <w:r>
                <w:rPr>
                  <w:rFonts w:ascii="Calibri" w:hAnsi="Calibri" w:cs="Calibri"/>
                  <w:color w:val="000000"/>
                  <w:sz w:val="16"/>
                  <w:szCs w:val="16"/>
                </w:rPr>
                <w:t>1.16</w:t>
              </w:r>
            </w:ins>
          </w:p>
        </w:tc>
        <w:tc>
          <w:tcPr>
            <w:tcW w:w="453" w:type="dxa"/>
            <w:tcBorders>
              <w:left w:val="single" w:sz="4" w:space="0" w:color="auto"/>
            </w:tcBorders>
            <w:vAlign w:val="center"/>
            <w:tcPrChange w:id="16675" w:author="Στάθης Καπ" w:date="2023-03-09T07:09:00Z">
              <w:tcPr>
                <w:tcW w:w="453" w:type="dxa"/>
                <w:gridSpan w:val="2"/>
                <w:tcBorders>
                  <w:left w:val="single" w:sz="4" w:space="0" w:color="auto"/>
                  <w:bottom w:val="single" w:sz="4" w:space="0" w:color="auto"/>
                </w:tcBorders>
                <w:vAlign w:val="bottom"/>
              </w:tcPr>
            </w:tcPrChange>
          </w:tcPr>
          <w:p w14:paraId="50BA7027" w14:textId="20648064" w:rsidR="00494D04" w:rsidRPr="007E0F91" w:rsidRDefault="00494D04" w:rsidP="00494D04">
            <w:pPr>
              <w:jc w:val="center"/>
              <w:rPr>
                <w:ins w:id="16676" w:author="Στάθης Καπ" w:date="2023-03-09T06:09:00Z"/>
                <w:sz w:val="16"/>
                <w:szCs w:val="16"/>
              </w:rPr>
            </w:pPr>
            <w:ins w:id="16677" w:author="Στάθης Καπ" w:date="2023-03-09T07:09:00Z">
              <w:r>
                <w:rPr>
                  <w:rFonts w:ascii="Calibri" w:hAnsi="Calibri" w:cs="Calibri"/>
                  <w:color w:val="000000"/>
                  <w:sz w:val="16"/>
                  <w:szCs w:val="16"/>
                </w:rPr>
                <w:t>187</w:t>
              </w:r>
            </w:ins>
          </w:p>
        </w:tc>
        <w:tc>
          <w:tcPr>
            <w:tcW w:w="454" w:type="dxa"/>
            <w:vAlign w:val="center"/>
            <w:tcPrChange w:id="16678" w:author="Στάθης Καπ" w:date="2023-03-09T07:09:00Z">
              <w:tcPr>
                <w:tcW w:w="454" w:type="dxa"/>
                <w:gridSpan w:val="2"/>
                <w:tcBorders>
                  <w:bottom w:val="single" w:sz="4" w:space="0" w:color="auto"/>
                </w:tcBorders>
                <w:vAlign w:val="center"/>
              </w:tcPr>
            </w:tcPrChange>
          </w:tcPr>
          <w:p w14:paraId="1B6D5EB6" w14:textId="3415270F" w:rsidR="00494D04" w:rsidRPr="007E0F91" w:rsidRDefault="00494D04" w:rsidP="00494D04">
            <w:pPr>
              <w:jc w:val="center"/>
              <w:rPr>
                <w:ins w:id="16679" w:author="Στάθης Καπ" w:date="2023-03-09T06:09:00Z"/>
                <w:sz w:val="16"/>
                <w:szCs w:val="16"/>
              </w:rPr>
            </w:pPr>
            <w:ins w:id="16680" w:author="Στάθης Καπ" w:date="2023-03-09T07:09:00Z">
              <w:r>
                <w:rPr>
                  <w:rFonts w:ascii="Calibri" w:hAnsi="Calibri" w:cs="Calibri"/>
                  <w:color w:val="000000"/>
                  <w:sz w:val="16"/>
                  <w:szCs w:val="16"/>
                </w:rPr>
                <w:t>7.88</w:t>
              </w:r>
            </w:ins>
          </w:p>
        </w:tc>
        <w:tc>
          <w:tcPr>
            <w:tcW w:w="454" w:type="dxa"/>
            <w:vAlign w:val="center"/>
            <w:tcPrChange w:id="16681" w:author="Στάθης Καπ" w:date="2023-03-09T07:09:00Z">
              <w:tcPr>
                <w:tcW w:w="454" w:type="dxa"/>
                <w:gridSpan w:val="2"/>
                <w:tcBorders>
                  <w:bottom w:val="single" w:sz="4" w:space="0" w:color="auto"/>
                </w:tcBorders>
                <w:vAlign w:val="bottom"/>
              </w:tcPr>
            </w:tcPrChange>
          </w:tcPr>
          <w:p w14:paraId="4DD73E17" w14:textId="44FC073B" w:rsidR="00494D04" w:rsidRPr="007E0F91" w:rsidRDefault="00494D04" w:rsidP="00494D04">
            <w:pPr>
              <w:jc w:val="center"/>
              <w:rPr>
                <w:ins w:id="16682" w:author="Στάθης Καπ" w:date="2023-03-09T06:09:00Z"/>
                <w:sz w:val="16"/>
                <w:szCs w:val="16"/>
              </w:rPr>
            </w:pPr>
            <w:ins w:id="16683" w:author="Στάθης Καπ" w:date="2023-03-09T07:09:00Z">
              <w:r>
                <w:rPr>
                  <w:rFonts w:ascii="Calibri" w:hAnsi="Calibri" w:cs="Calibri"/>
                  <w:color w:val="000000"/>
                  <w:sz w:val="16"/>
                  <w:szCs w:val="16"/>
                </w:rPr>
                <w:t>0.19</w:t>
              </w:r>
            </w:ins>
          </w:p>
        </w:tc>
        <w:tc>
          <w:tcPr>
            <w:tcW w:w="461" w:type="dxa"/>
            <w:tcBorders>
              <w:right w:val="single" w:sz="4" w:space="0" w:color="auto"/>
            </w:tcBorders>
            <w:vAlign w:val="center"/>
            <w:tcPrChange w:id="16684" w:author="Στάθης Καπ" w:date="2023-03-09T07:09:00Z">
              <w:tcPr>
                <w:tcW w:w="461" w:type="dxa"/>
                <w:gridSpan w:val="2"/>
                <w:tcBorders>
                  <w:bottom w:val="single" w:sz="4" w:space="0" w:color="auto"/>
                  <w:right w:val="single" w:sz="4" w:space="0" w:color="auto"/>
                </w:tcBorders>
                <w:vAlign w:val="center"/>
              </w:tcPr>
            </w:tcPrChange>
          </w:tcPr>
          <w:p w14:paraId="5575C741" w14:textId="13AE4D0F" w:rsidR="00494D04" w:rsidRPr="007E0F91" w:rsidRDefault="00494D04" w:rsidP="00494D04">
            <w:pPr>
              <w:jc w:val="center"/>
              <w:rPr>
                <w:ins w:id="16685" w:author="Στάθης Καπ" w:date="2023-03-09T06:09:00Z"/>
                <w:sz w:val="16"/>
                <w:szCs w:val="16"/>
              </w:rPr>
            </w:pPr>
            <w:ins w:id="16686" w:author="Στάθης Καπ" w:date="2023-03-09T07:09:00Z">
              <w:r>
                <w:rPr>
                  <w:rFonts w:ascii="Calibri" w:hAnsi="Calibri" w:cs="Calibri"/>
                  <w:color w:val="000000"/>
                  <w:sz w:val="16"/>
                  <w:szCs w:val="16"/>
                </w:rPr>
                <w:t>-10.47</w:t>
              </w:r>
            </w:ins>
          </w:p>
        </w:tc>
      </w:tr>
      <w:tr w:rsidR="00494D04" w14:paraId="7804D10B"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687"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688" w:author="Στάθης Καπ" w:date="2023-03-09T06:09:00Z"/>
          <w:trPrChange w:id="16689"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690"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C3214F5" w14:textId="2B2CC4A0" w:rsidR="00494D04" w:rsidRPr="007E0F91" w:rsidRDefault="00494D04" w:rsidP="00494D04">
            <w:pPr>
              <w:jc w:val="center"/>
              <w:rPr>
                <w:ins w:id="16691" w:author="Στάθης Καπ" w:date="2023-03-09T06:09:00Z"/>
                <w:sz w:val="16"/>
                <w:szCs w:val="16"/>
              </w:rPr>
            </w:pPr>
            <w:ins w:id="16692" w:author="Στάθης Καπ" w:date="2023-03-09T06:09:00Z">
              <w:r w:rsidRPr="009861B1">
                <w:rPr>
                  <w:rFonts w:ascii="Calibri" w:hAnsi="Calibri" w:cs="Calibri"/>
                  <w:color w:val="000000"/>
                  <w:sz w:val="16"/>
                  <w:szCs w:val="16"/>
                </w:rPr>
                <w:t>rc106</w:t>
              </w:r>
            </w:ins>
          </w:p>
        </w:tc>
        <w:tc>
          <w:tcPr>
            <w:tcW w:w="565" w:type="dxa"/>
            <w:tcBorders>
              <w:left w:val="single" w:sz="4" w:space="0" w:color="auto"/>
            </w:tcBorders>
            <w:vAlign w:val="center"/>
            <w:tcPrChange w:id="16693" w:author="Στάθης Καπ" w:date="2023-03-09T07:09:00Z">
              <w:tcPr>
                <w:tcW w:w="565" w:type="dxa"/>
                <w:gridSpan w:val="2"/>
                <w:tcBorders>
                  <w:left w:val="single" w:sz="4" w:space="0" w:color="auto"/>
                  <w:bottom w:val="single" w:sz="4" w:space="0" w:color="auto"/>
                </w:tcBorders>
              </w:tcPr>
            </w:tcPrChange>
          </w:tcPr>
          <w:p w14:paraId="585AF955" w14:textId="3FF83558" w:rsidR="00494D04" w:rsidRPr="007E0F91" w:rsidRDefault="00494D04" w:rsidP="00494D04">
            <w:pPr>
              <w:jc w:val="center"/>
              <w:rPr>
                <w:ins w:id="16694" w:author="Στάθης Καπ" w:date="2023-03-09T06:09:00Z"/>
                <w:sz w:val="16"/>
                <w:szCs w:val="16"/>
              </w:rPr>
            </w:pPr>
            <w:ins w:id="16695" w:author="Στάθης Καπ" w:date="2023-03-09T07:09:00Z">
              <w:r>
                <w:rPr>
                  <w:rFonts w:ascii="Calibri" w:hAnsi="Calibri" w:cs="Calibri"/>
                  <w:color w:val="000000"/>
                  <w:sz w:val="16"/>
                  <w:szCs w:val="16"/>
                </w:rPr>
                <w:t>252</w:t>
              </w:r>
            </w:ins>
          </w:p>
        </w:tc>
        <w:tc>
          <w:tcPr>
            <w:tcW w:w="679" w:type="dxa"/>
            <w:tcBorders>
              <w:right w:val="single" w:sz="4" w:space="0" w:color="auto"/>
            </w:tcBorders>
            <w:vAlign w:val="center"/>
            <w:tcPrChange w:id="16696" w:author="Στάθης Καπ" w:date="2023-03-09T07:09:00Z">
              <w:tcPr>
                <w:tcW w:w="679" w:type="dxa"/>
                <w:gridSpan w:val="2"/>
                <w:tcBorders>
                  <w:bottom w:val="single" w:sz="4" w:space="0" w:color="auto"/>
                  <w:right w:val="single" w:sz="4" w:space="0" w:color="auto"/>
                </w:tcBorders>
              </w:tcPr>
            </w:tcPrChange>
          </w:tcPr>
          <w:p w14:paraId="351C154F" w14:textId="54502080" w:rsidR="00494D04" w:rsidRPr="007E0F91" w:rsidRDefault="00494D04" w:rsidP="00494D04">
            <w:pPr>
              <w:jc w:val="center"/>
              <w:rPr>
                <w:ins w:id="16697" w:author="Στάθης Καπ" w:date="2023-03-09T06:09:00Z"/>
                <w:sz w:val="16"/>
                <w:szCs w:val="16"/>
              </w:rPr>
            </w:pPr>
            <w:ins w:id="16698" w:author="Στάθης Καπ" w:date="2023-03-09T07:09:00Z">
              <w:r>
                <w:rPr>
                  <w:rFonts w:ascii="Calibri" w:hAnsi="Calibri" w:cs="Calibri"/>
                  <w:color w:val="000000"/>
                  <w:sz w:val="16"/>
                  <w:szCs w:val="16"/>
                </w:rPr>
                <w:t>239</w:t>
              </w:r>
            </w:ins>
          </w:p>
        </w:tc>
        <w:tc>
          <w:tcPr>
            <w:tcW w:w="453" w:type="dxa"/>
            <w:tcBorders>
              <w:left w:val="single" w:sz="4" w:space="0" w:color="auto"/>
            </w:tcBorders>
            <w:vAlign w:val="center"/>
            <w:tcPrChange w:id="16699" w:author="Στάθης Καπ" w:date="2023-03-09T07:09:00Z">
              <w:tcPr>
                <w:tcW w:w="453" w:type="dxa"/>
                <w:gridSpan w:val="2"/>
                <w:tcBorders>
                  <w:left w:val="single" w:sz="4" w:space="0" w:color="auto"/>
                  <w:bottom w:val="single" w:sz="4" w:space="0" w:color="auto"/>
                </w:tcBorders>
                <w:vAlign w:val="bottom"/>
              </w:tcPr>
            </w:tcPrChange>
          </w:tcPr>
          <w:p w14:paraId="116A52F7" w14:textId="7355EDAD" w:rsidR="00494D04" w:rsidRPr="007E0F91" w:rsidRDefault="00494D04" w:rsidP="00494D04">
            <w:pPr>
              <w:jc w:val="center"/>
              <w:rPr>
                <w:ins w:id="16700" w:author="Στάθης Καπ" w:date="2023-03-09T06:09:00Z"/>
                <w:sz w:val="16"/>
                <w:szCs w:val="16"/>
              </w:rPr>
            </w:pPr>
            <w:ins w:id="16701" w:author="Στάθης Καπ" w:date="2023-03-09T07:09:00Z">
              <w:r>
                <w:rPr>
                  <w:rFonts w:ascii="Calibri" w:hAnsi="Calibri" w:cs="Calibri"/>
                  <w:color w:val="000000"/>
                  <w:sz w:val="16"/>
                  <w:szCs w:val="16"/>
                </w:rPr>
                <w:t>225</w:t>
              </w:r>
            </w:ins>
          </w:p>
        </w:tc>
        <w:tc>
          <w:tcPr>
            <w:tcW w:w="708" w:type="dxa"/>
            <w:vAlign w:val="center"/>
            <w:tcPrChange w:id="16702" w:author="Στάθης Καπ" w:date="2023-03-09T07:09:00Z">
              <w:tcPr>
                <w:tcW w:w="708" w:type="dxa"/>
                <w:gridSpan w:val="2"/>
                <w:tcBorders>
                  <w:bottom w:val="single" w:sz="4" w:space="0" w:color="auto"/>
                </w:tcBorders>
                <w:vAlign w:val="center"/>
              </w:tcPr>
            </w:tcPrChange>
          </w:tcPr>
          <w:p w14:paraId="36FD8A59" w14:textId="1118CF2A" w:rsidR="00494D04" w:rsidRPr="007E0F91" w:rsidRDefault="00494D04" w:rsidP="00494D04">
            <w:pPr>
              <w:jc w:val="center"/>
              <w:rPr>
                <w:ins w:id="16703" w:author="Στάθης Καπ" w:date="2023-03-09T06:09:00Z"/>
                <w:sz w:val="16"/>
                <w:szCs w:val="16"/>
              </w:rPr>
            </w:pPr>
            <w:ins w:id="16704" w:author="Στάθης Καπ" w:date="2023-03-09T07:09:00Z">
              <w:r>
                <w:rPr>
                  <w:rFonts w:ascii="Calibri" w:hAnsi="Calibri" w:cs="Calibri"/>
                  <w:color w:val="000000"/>
                  <w:sz w:val="16"/>
                  <w:szCs w:val="16"/>
                </w:rPr>
                <w:t>10.71</w:t>
              </w:r>
            </w:ins>
          </w:p>
        </w:tc>
        <w:tc>
          <w:tcPr>
            <w:tcW w:w="652" w:type="dxa"/>
            <w:tcBorders>
              <w:right w:val="single" w:sz="4" w:space="0" w:color="auto"/>
            </w:tcBorders>
            <w:vAlign w:val="center"/>
            <w:tcPrChange w:id="16705" w:author="Στάθης Καπ" w:date="2023-03-09T07:09:00Z">
              <w:tcPr>
                <w:tcW w:w="652" w:type="dxa"/>
                <w:gridSpan w:val="2"/>
                <w:tcBorders>
                  <w:bottom w:val="single" w:sz="4" w:space="0" w:color="auto"/>
                  <w:right w:val="single" w:sz="4" w:space="0" w:color="auto"/>
                </w:tcBorders>
                <w:vAlign w:val="bottom"/>
              </w:tcPr>
            </w:tcPrChange>
          </w:tcPr>
          <w:p w14:paraId="37B15026" w14:textId="72CE56EC" w:rsidR="00494D04" w:rsidRPr="007E0F91" w:rsidRDefault="00494D04" w:rsidP="00494D04">
            <w:pPr>
              <w:jc w:val="center"/>
              <w:rPr>
                <w:ins w:id="16706" w:author="Στάθης Καπ" w:date="2023-03-09T06:09:00Z"/>
                <w:sz w:val="16"/>
                <w:szCs w:val="16"/>
              </w:rPr>
            </w:pPr>
            <w:ins w:id="16707" w:author="Στάθης Καπ" w:date="2023-03-09T07:09:00Z">
              <w:r>
                <w:rPr>
                  <w:rFonts w:ascii="Calibri" w:hAnsi="Calibri" w:cs="Calibri"/>
                  <w:color w:val="000000"/>
                  <w:sz w:val="16"/>
                  <w:szCs w:val="16"/>
                </w:rPr>
                <w:t>0.19</w:t>
              </w:r>
            </w:ins>
          </w:p>
        </w:tc>
        <w:tc>
          <w:tcPr>
            <w:tcW w:w="453" w:type="dxa"/>
            <w:tcBorders>
              <w:left w:val="single" w:sz="4" w:space="0" w:color="auto"/>
            </w:tcBorders>
            <w:vAlign w:val="center"/>
            <w:tcPrChange w:id="16708" w:author="Στάθης Καπ" w:date="2023-03-09T07:09:00Z">
              <w:tcPr>
                <w:tcW w:w="453" w:type="dxa"/>
                <w:gridSpan w:val="2"/>
                <w:tcBorders>
                  <w:left w:val="single" w:sz="4" w:space="0" w:color="auto"/>
                  <w:bottom w:val="single" w:sz="4" w:space="0" w:color="auto"/>
                </w:tcBorders>
                <w:vAlign w:val="bottom"/>
              </w:tcPr>
            </w:tcPrChange>
          </w:tcPr>
          <w:p w14:paraId="285C9726" w14:textId="494483A5" w:rsidR="00494D04" w:rsidRPr="007E0F91" w:rsidRDefault="00494D04" w:rsidP="00494D04">
            <w:pPr>
              <w:jc w:val="center"/>
              <w:rPr>
                <w:ins w:id="16709" w:author="Στάθης Καπ" w:date="2023-03-09T06:09:00Z"/>
                <w:sz w:val="16"/>
                <w:szCs w:val="16"/>
              </w:rPr>
            </w:pPr>
            <w:ins w:id="16710" w:author="Στάθης Καπ" w:date="2023-03-09T07:09:00Z">
              <w:r>
                <w:rPr>
                  <w:rFonts w:ascii="Calibri" w:hAnsi="Calibri" w:cs="Calibri"/>
                  <w:color w:val="000000"/>
                  <w:sz w:val="16"/>
                  <w:szCs w:val="16"/>
                </w:rPr>
                <w:t>197</w:t>
              </w:r>
            </w:ins>
          </w:p>
        </w:tc>
        <w:tc>
          <w:tcPr>
            <w:tcW w:w="454" w:type="dxa"/>
            <w:vAlign w:val="center"/>
            <w:tcPrChange w:id="16711" w:author="Στάθης Καπ" w:date="2023-03-09T07:09:00Z">
              <w:tcPr>
                <w:tcW w:w="454" w:type="dxa"/>
                <w:gridSpan w:val="2"/>
                <w:tcBorders>
                  <w:bottom w:val="single" w:sz="4" w:space="0" w:color="auto"/>
                </w:tcBorders>
                <w:vAlign w:val="center"/>
              </w:tcPr>
            </w:tcPrChange>
          </w:tcPr>
          <w:p w14:paraId="031F6260" w14:textId="66E82C83" w:rsidR="00494D04" w:rsidRPr="007E0F91" w:rsidRDefault="00494D04" w:rsidP="00494D04">
            <w:pPr>
              <w:jc w:val="center"/>
              <w:rPr>
                <w:ins w:id="16712" w:author="Στάθης Καπ" w:date="2023-03-09T06:09:00Z"/>
                <w:sz w:val="16"/>
                <w:szCs w:val="16"/>
              </w:rPr>
            </w:pPr>
            <w:ins w:id="16713" w:author="Στάθης Καπ" w:date="2023-03-09T07:09:00Z">
              <w:r>
                <w:rPr>
                  <w:rFonts w:ascii="Calibri" w:hAnsi="Calibri" w:cs="Calibri"/>
                  <w:color w:val="000000"/>
                  <w:sz w:val="16"/>
                  <w:szCs w:val="16"/>
                </w:rPr>
                <w:t>12.44</w:t>
              </w:r>
            </w:ins>
          </w:p>
        </w:tc>
        <w:tc>
          <w:tcPr>
            <w:tcW w:w="454" w:type="dxa"/>
            <w:vAlign w:val="center"/>
            <w:tcPrChange w:id="16714" w:author="Στάθης Καπ" w:date="2023-03-09T07:09:00Z">
              <w:tcPr>
                <w:tcW w:w="454" w:type="dxa"/>
                <w:gridSpan w:val="2"/>
                <w:tcBorders>
                  <w:bottom w:val="single" w:sz="4" w:space="0" w:color="auto"/>
                </w:tcBorders>
                <w:vAlign w:val="bottom"/>
              </w:tcPr>
            </w:tcPrChange>
          </w:tcPr>
          <w:p w14:paraId="660DC0FC" w14:textId="542E6363" w:rsidR="00494D04" w:rsidRPr="007E0F91" w:rsidRDefault="00494D04" w:rsidP="00494D04">
            <w:pPr>
              <w:jc w:val="center"/>
              <w:rPr>
                <w:ins w:id="16715" w:author="Στάθης Καπ" w:date="2023-03-09T06:09:00Z"/>
                <w:sz w:val="16"/>
                <w:szCs w:val="16"/>
              </w:rPr>
            </w:pPr>
            <w:ins w:id="16716" w:author="Στάθης Καπ" w:date="2023-03-09T07:09:00Z">
              <w:r>
                <w:rPr>
                  <w:rFonts w:ascii="Calibri" w:hAnsi="Calibri" w:cs="Calibri"/>
                  <w:color w:val="000000"/>
                  <w:sz w:val="16"/>
                  <w:szCs w:val="16"/>
                </w:rPr>
                <w:t>0.165</w:t>
              </w:r>
            </w:ins>
          </w:p>
        </w:tc>
        <w:tc>
          <w:tcPr>
            <w:tcW w:w="457" w:type="dxa"/>
            <w:tcBorders>
              <w:right w:val="single" w:sz="4" w:space="0" w:color="auto"/>
            </w:tcBorders>
            <w:vAlign w:val="center"/>
            <w:tcPrChange w:id="16717" w:author="Στάθης Καπ" w:date="2023-03-09T07:09:00Z">
              <w:tcPr>
                <w:tcW w:w="457" w:type="dxa"/>
                <w:gridSpan w:val="2"/>
                <w:tcBorders>
                  <w:bottom w:val="single" w:sz="4" w:space="0" w:color="auto"/>
                  <w:right w:val="single" w:sz="4" w:space="0" w:color="auto"/>
                </w:tcBorders>
                <w:vAlign w:val="center"/>
              </w:tcPr>
            </w:tcPrChange>
          </w:tcPr>
          <w:p w14:paraId="38B161A9" w14:textId="12A7A8E8" w:rsidR="00494D04" w:rsidRPr="007E0F91" w:rsidRDefault="00494D04" w:rsidP="00494D04">
            <w:pPr>
              <w:jc w:val="center"/>
              <w:rPr>
                <w:ins w:id="16718" w:author="Στάθης Καπ" w:date="2023-03-09T06:09:00Z"/>
                <w:sz w:val="16"/>
                <w:szCs w:val="16"/>
              </w:rPr>
            </w:pPr>
            <w:ins w:id="16719" w:author="Στάθης Καπ" w:date="2023-03-09T07:09:00Z">
              <w:r>
                <w:rPr>
                  <w:rFonts w:ascii="Calibri" w:hAnsi="Calibri" w:cs="Calibri"/>
                  <w:color w:val="000000"/>
                  <w:sz w:val="16"/>
                  <w:szCs w:val="16"/>
                </w:rPr>
                <w:t>13.16</w:t>
              </w:r>
            </w:ins>
          </w:p>
        </w:tc>
        <w:tc>
          <w:tcPr>
            <w:tcW w:w="453" w:type="dxa"/>
            <w:tcBorders>
              <w:left w:val="single" w:sz="4" w:space="0" w:color="auto"/>
            </w:tcBorders>
            <w:vAlign w:val="center"/>
            <w:tcPrChange w:id="16720" w:author="Στάθης Καπ" w:date="2023-03-09T07:09:00Z">
              <w:tcPr>
                <w:tcW w:w="453" w:type="dxa"/>
                <w:gridSpan w:val="2"/>
                <w:tcBorders>
                  <w:left w:val="single" w:sz="4" w:space="0" w:color="auto"/>
                  <w:bottom w:val="single" w:sz="4" w:space="0" w:color="auto"/>
                </w:tcBorders>
                <w:vAlign w:val="bottom"/>
              </w:tcPr>
            </w:tcPrChange>
          </w:tcPr>
          <w:p w14:paraId="07FC6046" w14:textId="4B022F8E" w:rsidR="00494D04" w:rsidRPr="007E0F91" w:rsidRDefault="00494D04" w:rsidP="00494D04">
            <w:pPr>
              <w:jc w:val="center"/>
              <w:rPr>
                <w:ins w:id="16721" w:author="Στάθης Καπ" w:date="2023-03-09T06:09:00Z"/>
                <w:sz w:val="16"/>
                <w:szCs w:val="16"/>
              </w:rPr>
            </w:pPr>
            <w:ins w:id="16722" w:author="Στάθης Καπ" w:date="2023-03-09T07:09:00Z">
              <w:r>
                <w:rPr>
                  <w:rFonts w:ascii="Calibri" w:hAnsi="Calibri" w:cs="Calibri"/>
                  <w:color w:val="000000"/>
                  <w:sz w:val="16"/>
                  <w:szCs w:val="16"/>
                </w:rPr>
                <w:t>210</w:t>
              </w:r>
            </w:ins>
          </w:p>
        </w:tc>
        <w:tc>
          <w:tcPr>
            <w:tcW w:w="454" w:type="dxa"/>
            <w:vAlign w:val="center"/>
            <w:tcPrChange w:id="16723" w:author="Στάθης Καπ" w:date="2023-03-09T07:09:00Z">
              <w:tcPr>
                <w:tcW w:w="454" w:type="dxa"/>
                <w:gridSpan w:val="2"/>
                <w:tcBorders>
                  <w:bottom w:val="single" w:sz="4" w:space="0" w:color="auto"/>
                </w:tcBorders>
                <w:vAlign w:val="center"/>
              </w:tcPr>
            </w:tcPrChange>
          </w:tcPr>
          <w:p w14:paraId="780602AA" w14:textId="19A7ED36" w:rsidR="00494D04" w:rsidRPr="007E0F91" w:rsidRDefault="00494D04" w:rsidP="00494D04">
            <w:pPr>
              <w:jc w:val="center"/>
              <w:rPr>
                <w:ins w:id="16724" w:author="Στάθης Καπ" w:date="2023-03-09T06:09:00Z"/>
                <w:sz w:val="16"/>
                <w:szCs w:val="16"/>
              </w:rPr>
            </w:pPr>
            <w:ins w:id="16725" w:author="Στάθης Καπ" w:date="2023-03-09T07:09:00Z">
              <w:r>
                <w:rPr>
                  <w:rFonts w:ascii="Calibri" w:hAnsi="Calibri" w:cs="Calibri"/>
                  <w:color w:val="000000"/>
                  <w:sz w:val="16"/>
                  <w:szCs w:val="16"/>
                </w:rPr>
                <w:t>6.67</w:t>
              </w:r>
            </w:ins>
          </w:p>
        </w:tc>
        <w:tc>
          <w:tcPr>
            <w:tcW w:w="454" w:type="dxa"/>
            <w:vAlign w:val="center"/>
            <w:tcPrChange w:id="16726" w:author="Στάθης Καπ" w:date="2023-03-09T07:09:00Z">
              <w:tcPr>
                <w:tcW w:w="454" w:type="dxa"/>
                <w:gridSpan w:val="2"/>
                <w:tcBorders>
                  <w:bottom w:val="single" w:sz="4" w:space="0" w:color="auto"/>
                </w:tcBorders>
                <w:vAlign w:val="bottom"/>
              </w:tcPr>
            </w:tcPrChange>
          </w:tcPr>
          <w:p w14:paraId="19A13E87" w14:textId="7D04B6AF" w:rsidR="00494D04" w:rsidRPr="007E0F91" w:rsidRDefault="00494D04" w:rsidP="00494D04">
            <w:pPr>
              <w:jc w:val="center"/>
              <w:rPr>
                <w:ins w:id="16727" w:author="Στάθης Καπ" w:date="2023-03-09T06:09:00Z"/>
                <w:sz w:val="16"/>
                <w:szCs w:val="16"/>
              </w:rPr>
            </w:pPr>
            <w:ins w:id="16728" w:author="Στάθης Καπ" w:date="2023-03-09T07:09:00Z">
              <w:r>
                <w:rPr>
                  <w:rFonts w:ascii="Calibri" w:hAnsi="Calibri" w:cs="Calibri"/>
                  <w:color w:val="000000"/>
                  <w:sz w:val="16"/>
                  <w:szCs w:val="16"/>
                </w:rPr>
                <w:t>0.204</w:t>
              </w:r>
            </w:ins>
          </w:p>
        </w:tc>
        <w:tc>
          <w:tcPr>
            <w:tcW w:w="454" w:type="dxa"/>
            <w:tcBorders>
              <w:right w:val="single" w:sz="4" w:space="0" w:color="auto"/>
            </w:tcBorders>
            <w:vAlign w:val="center"/>
            <w:tcPrChange w:id="16729" w:author="Στάθης Καπ" w:date="2023-03-09T07:09:00Z">
              <w:tcPr>
                <w:tcW w:w="454" w:type="dxa"/>
                <w:gridSpan w:val="2"/>
                <w:tcBorders>
                  <w:bottom w:val="single" w:sz="4" w:space="0" w:color="auto"/>
                  <w:right w:val="single" w:sz="4" w:space="0" w:color="auto"/>
                </w:tcBorders>
                <w:vAlign w:val="center"/>
              </w:tcPr>
            </w:tcPrChange>
          </w:tcPr>
          <w:p w14:paraId="59E883CE" w14:textId="38E15827" w:rsidR="00494D04" w:rsidRPr="007E0F91" w:rsidRDefault="00494D04" w:rsidP="00494D04">
            <w:pPr>
              <w:jc w:val="center"/>
              <w:rPr>
                <w:ins w:id="16730" w:author="Στάθης Καπ" w:date="2023-03-09T06:09:00Z"/>
                <w:sz w:val="16"/>
                <w:szCs w:val="16"/>
              </w:rPr>
            </w:pPr>
            <w:ins w:id="16731" w:author="Στάθης Καπ" w:date="2023-03-09T07:09:00Z">
              <w:r>
                <w:rPr>
                  <w:rFonts w:ascii="Calibri" w:hAnsi="Calibri" w:cs="Calibri"/>
                  <w:color w:val="000000"/>
                  <w:sz w:val="16"/>
                  <w:szCs w:val="16"/>
                </w:rPr>
                <w:t>-7.37</w:t>
              </w:r>
            </w:ins>
          </w:p>
        </w:tc>
        <w:tc>
          <w:tcPr>
            <w:tcW w:w="453" w:type="dxa"/>
            <w:tcBorders>
              <w:left w:val="single" w:sz="4" w:space="0" w:color="auto"/>
            </w:tcBorders>
            <w:vAlign w:val="center"/>
            <w:tcPrChange w:id="16732" w:author="Στάθης Καπ" w:date="2023-03-09T07:09:00Z">
              <w:tcPr>
                <w:tcW w:w="453" w:type="dxa"/>
                <w:gridSpan w:val="2"/>
                <w:tcBorders>
                  <w:left w:val="single" w:sz="4" w:space="0" w:color="auto"/>
                  <w:bottom w:val="single" w:sz="4" w:space="0" w:color="auto"/>
                </w:tcBorders>
                <w:vAlign w:val="bottom"/>
              </w:tcPr>
            </w:tcPrChange>
          </w:tcPr>
          <w:p w14:paraId="4815499B" w14:textId="64697492" w:rsidR="00494D04" w:rsidRPr="007E0F91" w:rsidRDefault="00494D04" w:rsidP="00494D04">
            <w:pPr>
              <w:jc w:val="center"/>
              <w:rPr>
                <w:ins w:id="16733" w:author="Στάθης Καπ" w:date="2023-03-09T06:09:00Z"/>
                <w:sz w:val="16"/>
                <w:szCs w:val="16"/>
              </w:rPr>
            </w:pPr>
            <w:ins w:id="16734" w:author="Στάθης Καπ" w:date="2023-03-09T07:09:00Z">
              <w:r>
                <w:rPr>
                  <w:rFonts w:ascii="Calibri" w:hAnsi="Calibri" w:cs="Calibri"/>
                  <w:color w:val="000000"/>
                  <w:sz w:val="16"/>
                  <w:szCs w:val="16"/>
                </w:rPr>
                <w:t>184</w:t>
              </w:r>
            </w:ins>
          </w:p>
        </w:tc>
        <w:tc>
          <w:tcPr>
            <w:tcW w:w="454" w:type="dxa"/>
            <w:vAlign w:val="center"/>
            <w:tcPrChange w:id="16735" w:author="Στάθης Καπ" w:date="2023-03-09T07:09:00Z">
              <w:tcPr>
                <w:tcW w:w="454" w:type="dxa"/>
                <w:gridSpan w:val="2"/>
                <w:tcBorders>
                  <w:bottom w:val="single" w:sz="4" w:space="0" w:color="auto"/>
                </w:tcBorders>
                <w:vAlign w:val="center"/>
              </w:tcPr>
            </w:tcPrChange>
          </w:tcPr>
          <w:p w14:paraId="73B59BFE" w14:textId="60223E02" w:rsidR="00494D04" w:rsidRPr="007E0F91" w:rsidRDefault="00494D04" w:rsidP="00494D04">
            <w:pPr>
              <w:jc w:val="center"/>
              <w:rPr>
                <w:ins w:id="16736" w:author="Στάθης Καπ" w:date="2023-03-09T06:09:00Z"/>
                <w:sz w:val="16"/>
                <w:szCs w:val="16"/>
              </w:rPr>
            </w:pPr>
            <w:ins w:id="16737" w:author="Στάθης Καπ" w:date="2023-03-09T07:09:00Z">
              <w:r>
                <w:rPr>
                  <w:rFonts w:ascii="Calibri" w:hAnsi="Calibri" w:cs="Calibri"/>
                  <w:color w:val="000000"/>
                  <w:sz w:val="16"/>
                  <w:szCs w:val="16"/>
                </w:rPr>
                <w:t>18.22</w:t>
              </w:r>
            </w:ins>
          </w:p>
        </w:tc>
        <w:tc>
          <w:tcPr>
            <w:tcW w:w="454" w:type="dxa"/>
            <w:vAlign w:val="center"/>
            <w:tcPrChange w:id="16738" w:author="Στάθης Καπ" w:date="2023-03-09T07:09:00Z">
              <w:tcPr>
                <w:tcW w:w="454" w:type="dxa"/>
                <w:gridSpan w:val="2"/>
                <w:tcBorders>
                  <w:bottom w:val="single" w:sz="4" w:space="0" w:color="auto"/>
                </w:tcBorders>
                <w:vAlign w:val="bottom"/>
              </w:tcPr>
            </w:tcPrChange>
          </w:tcPr>
          <w:p w14:paraId="192E5391" w14:textId="66F10B73" w:rsidR="00494D04" w:rsidRPr="007E0F91" w:rsidRDefault="00494D04" w:rsidP="00494D04">
            <w:pPr>
              <w:jc w:val="center"/>
              <w:rPr>
                <w:ins w:id="16739" w:author="Στάθης Καπ" w:date="2023-03-09T06:09:00Z"/>
                <w:sz w:val="16"/>
                <w:szCs w:val="16"/>
              </w:rPr>
            </w:pPr>
            <w:ins w:id="16740" w:author="Στάθης Καπ" w:date="2023-03-09T07:09:00Z">
              <w:r>
                <w:rPr>
                  <w:rFonts w:ascii="Calibri" w:hAnsi="Calibri" w:cs="Calibri"/>
                  <w:color w:val="000000"/>
                  <w:sz w:val="16"/>
                  <w:szCs w:val="16"/>
                </w:rPr>
                <w:t>0.172</w:t>
              </w:r>
            </w:ins>
          </w:p>
        </w:tc>
        <w:tc>
          <w:tcPr>
            <w:tcW w:w="461" w:type="dxa"/>
            <w:tcBorders>
              <w:right w:val="single" w:sz="4" w:space="0" w:color="auto"/>
            </w:tcBorders>
            <w:vAlign w:val="center"/>
            <w:tcPrChange w:id="16741" w:author="Στάθης Καπ" w:date="2023-03-09T07:09:00Z">
              <w:tcPr>
                <w:tcW w:w="461" w:type="dxa"/>
                <w:gridSpan w:val="2"/>
                <w:tcBorders>
                  <w:bottom w:val="single" w:sz="4" w:space="0" w:color="auto"/>
                  <w:right w:val="single" w:sz="4" w:space="0" w:color="auto"/>
                </w:tcBorders>
                <w:vAlign w:val="center"/>
              </w:tcPr>
            </w:tcPrChange>
          </w:tcPr>
          <w:p w14:paraId="2148918F" w14:textId="48512A58" w:rsidR="00494D04" w:rsidRPr="007E0F91" w:rsidRDefault="00494D04" w:rsidP="00494D04">
            <w:pPr>
              <w:jc w:val="center"/>
              <w:rPr>
                <w:ins w:id="16742" w:author="Στάθης Καπ" w:date="2023-03-09T06:09:00Z"/>
                <w:sz w:val="16"/>
                <w:szCs w:val="16"/>
              </w:rPr>
            </w:pPr>
            <w:ins w:id="16743" w:author="Στάθης Καπ" w:date="2023-03-09T07:09:00Z">
              <w:r>
                <w:rPr>
                  <w:rFonts w:ascii="Calibri" w:hAnsi="Calibri" w:cs="Calibri"/>
                  <w:color w:val="000000"/>
                  <w:sz w:val="16"/>
                  <w:szCs w:val="16"/>
                </w:rPr>
                <w:t>9.47</w:t>
              </w:r>
            </w:ins>
          </w:p>
        </w:tc>
      </w:tr>
      <w:tr w:rsidR="00494D04" w14:paraId="71A2A33E"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744"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745" w:author="Στάθης Καπ" w:date="2023-03-09T06:09:00Z"/>
          <w:trPrChange w:id="16746"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747"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573DA9CA" w14:textId="6F8005F0" w:rsidR="00494D04" w:rsidRPr="007E0F91" w:rsidRDefault="00494D04" w:rsidP="00494D04">
            <w:pPr>
              <w:jc w:val="center"/>
              <w:rPr>
                <w:ins w:id="16748" w:author="Στάθης Καπ" w:date="2023-03-09T06:09:00Z"/>
                <w:sz w:val="16"/>
                <w:szCs w:val="16"/>
              </w:rPr>
            </w:pPr>
            <w:ins w:id="16749" w:author="Στάθης Καπ" w:date="2023-03-09T06:09:00Z">
              <w:r w:rsidRPr="009861B1">
                <w:rPr>
                  <w:rFonts w:ascii="Calibri" w:hAnsi="Calibri" w:cs="Calibri"/>
                  <w:color w:val="000000"/>
                  <w:sz w:val="16"/>
                  <w:szCs w:val="16"/>
                </w:rPr>
                <w:t>rc107</w:t>
              </w:r>
            </w:ins>
          </w:p>
        </w:tc>
        <w:tc>
          <w:tcPr>
            <w:tcW w:w="565" w:type="dxa"/>
            <w:tcBorders>
              <w:left w:val="single" w:sz="4" w:space="0" w:color="auto"/>
            </w:tcBorders>
            <w:vAlign w:val="center"/>
            <w:tcPrChange w:id="16750" w:author="Στάθης Καπ" w:date="2023-03-09T07:09:00Z">
              <w:tcPr>
                <w:tcW w:w="565" w:type="dxa"/>
                <w:gridSpan w:val="2"/>
                <w:tcBorders>
                  <w:left w:val="single" w:sz="4" w:space="0" w:color="auto"/>
                  <w:bottom w:val="single" w:sz="4" w:space="0" w:color="auto"/>
                </w:tcBorders>
              </w:tcPr>
            </w:tcPrChange>
          </w:tcPr>
          <w:p w14:paraId="73A78066" w14:textId="5D5C5738" w:rsidR="00494D04" w:rsidRPr="007E0F91" w:rsidRDefault="00494D04" w:rsidP="00494D04">
            <w:pPr>
              <w:jc w:val="center"/>
              <w:rPr>
                <w:ins w:id="16751" w:author="Στάθης Καπ" w:date="2023-03-09T06:09:00Z"/>
                <w:sz w:val="16"/>
                <w:szCs w:val="16"/>
              </w:rPr>
            </w:pPr>
            <w:ins w:id="16752" w:author="Στάθης Καπ" w:date="2023-03-09T07:09:00Z">
              <w:r>
                <w:rPr>
                  <w:rFonts w:ascii="Calibri" w:hAnsi="Calibri" w:cs="Calibri"/>
                  <w:color w:val="000000"/>
                  <w:sz w:val="16"/>
                  <w:szCs w:val="16"/>
                </w:rPr>
                <w:t>277</w:t>
              </w:r>
            </w:ins>
          </w:p>
        </w:tc>
        <w:tc>
          <w:tcPr>
            <w:tcW w:w="679" w:type="dxa"/>
            <w:tcBorders>
              <w:right w:val="single" w:sz="4" w:space="0" w:color="auto"/>
            </w:tcBorders>
            <w:vAlign w:val="center"/>
            <w:tcPrChange w:id="16753" w:author="Στάθης Καπ" w:date="2023-03-09T07:09:00Z">
              <w:tcPr>
                <w:tcW w:w="679" w:type="dxa"/>
                <w:gridSpan w:val="2"/>
                <w:tcBorders>
                  <w:bottom w:val="single" w:sz="4" w:space="0" w:color="auto"/>
                  <w:right w:val="single" w:sz="4" w:space="0" w:color="auto"/>
                </w:tcBorders>
              </w:tcPr>
            </w:tcPrChange>
          </w:tcPr>
          <w:p w14:paraId="7BF5B6F9" w14:textId="7EC88E91" w:rsidR="00494D04" w:rsidRPr="007E0F91" w:rsidRDefault="00494D04" w:rsidP="00494D04">
            <w:pPr>
              <w:jc w:val="center"/>
              <w:rPr>
                <w:ins w:id="16754" w:author="Στάθης Καπ" w:date="2023-03-09T06:09:00Z"/>
                <w:sz w:val="16"/>
                <w:szCs w:val="16"/>
              </w:rPr>
            </w:pPr>
            <w:ins w:id="16755" w:author="Στάθης Καπ" w:date="2023-03-09T07:09:00Z">
              <w:r>
                <w:rPr>
                  <w:rFonts w:ascii="Calibri" w:hAnsi="Calibri" w:cs="Calibri"/>
                  <w:color w:val="000000"/>
                  <w:sz w:val="16"/>
                  <w:szCs w:val="16"/>
                </w:rPr>
                <w:t>274</w:t>
              </w:r>
            </w:ins>
          </w:p>
        </w:tc>
        <w:tc>
          <w:tcPr>
            <w:tcW w:w="453" w:type="dxa"/>
            <w:tcBorders>
              <w:left w:val="single" w:sz="4" w:space="0" w:color="auto"/>
            </w:tcBorders>
            <w:vAlign w:val="center"/>
            <w:tcPrChange w:id="16756" w:author="Στάθης Καπ" w:date="2023-03-09T07:09:00Z">
              <w:tcPr>
                <w:tcW w:w="453" w:type="dxa"/>
                <w:gridSpan w:val="2"/>
                <w:tcBorders>
                  <w:left w:val="single" w:sz="4" w:space="0" w:color="auto"/>
                  <w:bottom w:val="single" w:sz="4" w:space="0" w:color="auto"/>
                </w:tcBorders>
                <w:vAlign w:val="bottom"/>
              </w:tcPr>
            </w:tcPrChange>
          </w:tcPr>
          <w:p w14:paraId="1C795A48" w14:textId="2B6268BF" w:rsidR="00494D04" w:rsidRPr="007E0F91" w:rsidRDefault="00494D04" w:rsidP="00494D04">
            <w:pPr>
              <w:jc w:val="center"/>
              <w:rPr>
                <w:ins w:id="16757" w:author="Στάθης Καπ" w:date="2023-03-09T06:09:00Z"/>
                <w:sz w:val="16"/>
                <w:szCs w:val="16"/>
              </w:rPr>
            </w:pPr>
            <w:ins w:id="16758" w:author="Στάθης Καπ" w:date="2023-03-09T07:09:00Z">
              <w:r>
                <w:rPr>
                  <w:rFonts w:ascii="Calibri" w:hAnsi="Calibri" w:cs="Calibri"/>
                  <w:color w:val="000000"/>
                  <w:sz w:val="16"/>
                  <w:szCs w:val="16"/>
                </w:rPr>
                <w:t>257</w:t>
              </w:r>
            </w:ins>
          </w:p>
        </w:tc>
        <w:tc>
          <w:tcPr>
            <w:tcW w:w="708" w:type="dxa"/>
            <w:vAlign w:val="center"/>
            <w:tcPrChange w:id="16759" w:author="Στάθης Καπ" w:date="2023-03-09T07:09:00Z">
              <w:tcPr>
                <w:tcW w:w="708" w:type="dxa"/>
                <w:gridSpan w:val="2"/>
                <w:tcBorders>
                  <w:bottom w:val="single" w:sz="4" w:space="0" w:color="auto"/>
                </w:tcBorders>
                <w:vAlign w:val="center"/>
              </w:tcPr>
            </w:tcPrChange>
          </w:tcPr>
          <w:p w14:paraId="76893E51" w14:textId="6F47E9D4" w:rsidR="00494D04" w:rsidRPr="007E0F91" w:rsidRDefault="00494D04" w:rsidP="00494D04">
            <w:pPr>
              <w:jc w:val="center"/>
              <w:rPr>
                <w:ins w:id="16760" w:author="Στάθης Καπ" w:date="2023-03-09T06:09:00Z"/>
                <w:sz w:val="16"/>
                <w:szCs w:val="16"/>
              </w:rPr>
            </w:pPr>
            <w:ins w:id="16761" w:author="Στάθης Καπ" w:date="2023-03-09T07:09:00Z">
              <w:r>
                <w:rPr>
                  <w:rFonts w:ascii="Calibri" w:hAnsi="Calibri" w:cs="Calibri"/>
                  <w:color w:val="000000"/>
                  <w:sz w:val="16"/>
                  <w:szCs w:val="16"/>
                </w:rPr>
                <w:t>7.22</w:t>
              </w:r>
            </w:ins>
          </w:p>
        </w:tc>
        <w:tc>
          <w:tcPr>
            <w:tcW w:w="652" w:type="dxa"/>
            <w:tcBorders>
              <w:right w:val="single" w:sz="4" w:space="0" w:color="auto"/>
            </w:tcBorders>
            <w:vAlign w:val="center"/>
            <w:tcPrChange w:id="16762" w:author="Στάθης Καπ" w:date="2023-03-09T07:09:00Z">
              <w:tcPr>
                <w:tcW w:w="652" w:type="dxa"/>
                <w:gridSpan w:val="2"/>
                <w:tcBorders>
                  <w:bottom w:val="single" w:sz="4" w:space="0" w:color="auto"/>
                  <w:right w:val="single" w:sz="4" w:space="0" w:color="auto"/>
                </w:tcBorders>
                <w:vAlign w:val="bottom"/>
              </w:tcPr>
            </w:tcPrChange>
          </w:tcPr>
          <w:p w14:paraId="0A28922E" w14:textId="696E61FD" w:rsidR="00494D04" w:rsidRPr="007E0F91" w:rsidRDefault="00494D04" w:rsidP="00494D04">
            <w:pPr>
              <w:jc w:val="center"/>
              <w:rPr>
                <w:ins w:id="16763" w:author="Στάθης Καπ" w:date="2023-03-09T06:09:00Z"/>
                <w:sz w:val="16"/>
                <w:szCs w:val="16"/>
              </w:rPr>
            </w:pPr>
            <w:ins w:id="16764" w:author="Στάθης Καπ" w:date="2023-03-09T07:09:00Z">
              <w:r>
                <w:rPr>
                  <w:rFonts w:ascii="Calibri" w:hAnsi="Calibri" w:cs="Calibri"/>
                  <w:color w:val="000000"/>
                  <w:sz w:val="16"/>
                  <w:szCs w:val="16"/>
                </w:rPr>
                <w:t>0.19</w:t>
              </w:r>
            </w:ins>
          </w:p>
        </w:tc>
        <w:tc>
          <w:tcPr>
            <w:tcW w:w="453" w:type="dxa"/>
            <w:tcBorders>
              <w:left w:val="single" w:sz="4" w:space="0" w:color="auto"/>
            </w:tcBorders>
            <w:vAlign w:val="center"/>
            <w:tcPrChange w:id="16765" w:author="Στάθης Καπ" w:date="2023-03-09T07:09:00Z">
              <w:tcPr>
                <w:tcW w:w="453" w:type="dxa"/>
                <w:gridSpan w:val="2"/>
                <w:tcBorders>
                  <w:left w:val="single" w:sz="4" w:space="0" w:color="auto"/>
                  <w:bottom w:val="single" w:sz="4" w:space="0" w:color="auto"/>
                </w:tcBorders>
                <w:vAlign w:val="bottom"/>
              </w:tcPr>
            </w:tcPrChange>
          </w:tcPr>
          <w:p w14:paraId="517C9FCA" w14:textId="2F6DF6E4" w:rsidR="00494D04" w:rsidRPr="007E0F91" w:rsidRDefault="00494D04" w:rsidP="00494D04">
            <w:pPr>
              <w:jc w:val="center"/>
              <w:rPr>
                <w:ins w:id="16766" w:author="Στάθης Καπ" w:date="2023-03-09T06:09:00Z"/>
                <w:sz w:val="16"/>
                <w:szCs w:val="16"/>
              </w:rPr>
            </w:pPr>
            <w:ins w:id="16767" w:author="Στάθης Καπ" w:date="2023-03-09T07:09:00Z">
              <w:r>
                <w:rPr>
                  <w:rFonts w:ascii="Calibri" w:hAnsi="Calibri" w:cs="Calibri"/>
                  <w:color w:val="000000"/>
                  <w:sz w:val="16"/>
                  <w:szCs w:val="16"/>
                </w:rPr>
                <w:t>240</w:t>
              </w:r>
            </w:ins>
          </w:p>
        </w:tc>
        <w:tc>
          <w:tcPr>
            <w:tcW w:w="454" w:type="dxa"/>
            <w:vAlign w:val="center"/>
            <w:tcPrChange w:id="16768" w:author="Στάθης Καπ" w:date="2023-03-09T07:09:00Z">
              <w:tcPr>
                <w:tcW w:w="454" w:type="dxa"/>
                <w:gridSpan w:val="2"/>
                <w:tcBorders>
                  <w:bottom w:val="single" w:sz="4" w:space="0" w:color="auto"/>
                </w:tcBorders>
                <w:vAlign w:val="center"/>
              </w:tcPr>
            </w:tcPrChange>
          </w:tcPr>
          <w:p w14:paraId="350AE140" w14:textId="683D9487" w:rsidR="00494D04" w:rsidRPr="007E0F91" w:rsidRDefault="00494D04" w:rsidP="00494D04">
            <w:pPr>
              <w:jc w:val="center"/>
              <w:rPr>
                <w:ins w:id="16769" w:author="Στάθης Καπ" w:date="2023-03-09T06:09:00Z"/>
                <w:sz w:val="16"/>
                <w:szCs w:val="16"/>
              </w:rPr>
            </w:pPr>
            <w:ins w:id="16770" w:author="Στάθης Καπ" w:date="2023-03-09T07:09:00Z">
              <w:r>
                <w:rPr>
                  <w:rFonts w:ascii="Calibri" w:hAnsi="Calibri" w:cs="Calibri"/>
                  <w:color w:val="000000"/>
                  <w:sz w:val="16"/>
                  <w:szCs w:val="16"/>
                </w:rPr>
                <w:t>6.61</w:t>
              </w:r>
            </w:ins>
          </w:p>
        </w:tc>
        <w:tc>
          <w:tcPr>
            <w:tcW w:w="454" w:type="dxa"/>
            <w:vAlign w:val="center"/>
            <w:tcPrChange w:id="16771" w:author="Στάθης Καπ" w:date="2023-03-09T07:09:00Z">
              <w:tcPr>
                <w:tcW w:w="454" w:type="dxa"/>
                <w:gridSpan w:val="2"/>
                <w:tcBorders>
                  <w:bottom w:val="single" w:sz="4" w:space="0" w:color="auto"/>
                </w:tcBorders>
                <w:vAlign w:val="bottom"/>
              </w:tcPr>
            </w:tcPrChange>
          </w:tcPr>
          <w:p w14:paraId="7D70180F" w14:textId="1E881112" w:rsidR="00494D04" w:rsidRPr="007E0F91" w:rsidRDefault="00494D04" w:rsidP="00494D04">
            <w:pPr>
              <w:jc w:val="center"/>
              <w:rPr>
                <w:ins w:id="16772" w:author="Στάθης Καπ" w:date="2023-03-09T06:09:00Z"/>
                <w:sz w:val="16"/>
                <w:szCs w:val="16"/>
              </w:rPr>
            </w:pPr>
            <w:ins w:id="16773" w:author="Στάθης Καπ" w:date="2023-03-09T07:09:00Z">
              <w:r>
                <w:rPr>
                  <w:rFonts w:ascii="Calibri" w:hAnsi="Calibri" w:cs="Calibri"/>
                  <w:color w:val="000000"/>
                  <w:sz w:val="16"/>
                  <w:szCs w:val="16"/>
                </w:rPr>
                <w:t>0.171</w:t>
              </w:r>
            </w:ins>
          </w:p>
        </w:tc>
        <w:tc>
          <w:tcPr>
            <w:tcW w:w="457" w:type="dxa"/>
            <w:tcBorders>
              <w:right w:val="single" w:sz="4" w:space="0" w:color="auto"/>
            </w:tcBorders>
            <w:vAlign w:val="center"/>
            <w:tcPrChange w:id="16774" w:author="Στάθης Καπ" w:date="2023-03-09T07:09:00Z">
              <w:tcPr>
                <w:tcW w:w="457" w:type="dxa"/>
                <w:gridSpan w:val="2"/>
                <w:tcBorders>
                  <w:bottom w:val="single" w:sz="4" w:space="0" w:color="auto"/>
                  <w:right w:val="single" w:sz="4" w:space="0" w:color="auto"/>
                </w:tcBorders>
                <w:vAlign w:val="center"/>
              </w:tcPr>
            </w:tcPrChange>
          </w:tcPr>
          <w:p w14:paraId="5057E00C" w14:textId="6503A811" w:rsidR="00494D04" w:rsidRPr="007E0F91" w:rsidRDefault="00494D04" w:rsidP="00494D04">
            <w:pPr>
              <w:jc w:val="center"/>
              <w:rPr>
                <w:ins w:id="16775" w:author="Στάθης Καπ" w:date="2023-03-09T06:09:00Z"/>
                <w:sz w:val="16"/>
                <w:szCs w:val="16"/>
              </w:rPr>
            </w:pPr>
            <w:ins w:id="16776" w:author="Στάθης Καπ" w:date="2023-03-09T07:09:00Z">
              <w:r>
                <w:rPr>
                  <w:rFonts w:ascii="Calibri" w:hAnsi="Calibri" w:cs="Calibri"/>
                  <w:color w:val="000000"/>
                  <w:sz w:val="16"/>
                  <w:szCs w:val="16"/>
                </w:rPr>
                <w:t>10</w:t>
              </w:r>
            </w:ins>
          </w:p>
        </w:tc>
        <w:tc>
          <w:tcPr>
            <w:tcW w:w="453" w:type="dxa"/>
            <w:tcBorders>
              <w:left w:val="single" w:sz="4" w:space="0" w:color="auto"/>
            </w:tcBorders>
            <w:vAlign w:val="center"/>
            <w:tcPrChange w:id="16777" w:author="Στάθης Καπ" w:date="2023-03-09T07:09:00Z">
              <w:tcPr>
                <w:tcW w:w="453" w:type="dxa"/>
                <w:gridSpan w:val="2"/>
                <w:tcBorders>
                  <w:left w:val="single" w:sz="4" w:space="0" w:color="auto"/>
                  <w:bottom w:val="single" w:sz="4" w:space="0" w:color="auto"/>
                </w:tcBorders>
                <w:vAlign w:val="bottom"/>
              </w:tcPr>
            </w:tcPrChange>
          </w:tcPr>
          <w:p w14:paraId="563B1C14" w14:textId="18732A4B" w:rsidR="00494D04" w:rsidRPr="007E0F91" w:rsidRDefault="00494D04" w:rsidP="00494D04">
            <w:pPr>
              <w:jc w:val="center"/>
              <w:rPr>
                <w:ins w:id="16778" w:author="Στάθης Καπ" w:date="2023-03-09T06:09:00Z"/>
                <w:sz w:val="16"/>
                <w:szCs w:val="16"/>
              </w:rPr>
            </w:pPr>
            <w:ins w:id="16779" w:author="Στάθης Καπ" w:date="2023-03-09T07:09:00Z">
              <w:r>
                <w:rPr>
                  <w:rFonts w:ascii="Calibri" w:hAnsi="Calibri" w:cs="Calibri"/>
                  <w:color w:val="000000"/>
                  <w:sz w:val="16"/>
                  <w:szCs w:val="16"/>
                </w:rPr>
                <w:t>216</w:t>
              </w:r>
            </w:ins>
          </w:p>
        </w:tc>
        <w:tc>
          <w:tcPr>
            <w:tcW w:w="454" w:type="dxa"/>
            <w:vAlign w:val="center"/>
            <w:tcPrChange w:id="16780" w:author="Στάθης Καπ" w:date="2023-03-09T07:09:00Z">
              <w:tcPr>
                <w:tcW w:w="454" w:type="dxa"/>
                <w:gridSpan w:val="2"/>
                <w:tcBorders>
                  <w:bottom w:val="single" w:sz="4" w:space="0" w:color="auto"/>
                </w:tcBorders>
                <w:vAlign w:val="center"/>
              </w:tcPr>
            </w:tcPrChange>
          </w:tcPr>
          <w:p w14:paraId="34B0FE70" w14:textId="117257A8" w:rsidR="00494D04" w:rsidRPr="007E0F91" w:rsidRDefault="00494D04" w:rsidP="00494D04">
            <w:pPr>
              <w:jc w:val="center"/>
              <w:rPr>
                <w:ins w:id="16781" w:author="Στάθης Καπ" w:date="2023-03-09T06:09:00Z"/>
                <w:sz w:val="16"/>
                <w:szCs w:val="16"/>
              </w:rPr>
            </w:pPr>
            <w:ins w:id="16782" w:author="Στάθης Καπ" w:date="2023-03-09T07:09:00Z">
              <w:r>
                <w:rPr>
                  <w:rFonts w:ascii="Calibri" w:hAnsi="Calibri" w:cs="Calibri"/>
                  <w:color w:val="000000"/>
                  <w:sz w:val="16"/>
                  <w:szCs w:val="16"/>
                </w:rPr>
                <w:t>15.95</w:t>
              </w:r>
            </w:ins>
          </w:p>
        </w:tc>
        <w:tc>
          <w:tcPr>
            <w:tcW w:w="454" w:type="dxa"/>
            <w:vAlign w:val="center"/>
            <w:tcPrChange w:id="16783" w:author="Στάθης Καπ" w:date="2023-03-09T07:09:00Z">
              <w:tcPr>
                <w:tcW w:w="454" w:type="dxa"/>
                <w:gridSpan w:val="2"/>
                <w:tcBorders>
                  <w:bottom w:val="single" w:sz="4" w:space="0" w:color="auto"/>
                </w:tcBorders>
                <w:vAlign w:val="bottom"/>
              </w:tcPr>
            </w:tcPrChange>
          </w:tcPr>
          <w:p w14:paraId="051DD9FF" w14:textId="1B7A8F0B" w:rsidR="00494D04" w:rsidRPr="007E0F91" w:rsidRDefault="00494D04" w:rsidP="00494D04">
            <w:pPr>
              <w:jc w:val="center"/>
              <w:rPr>
                <w:ins w:id="16784" w:author="Στάθης Καπ" w:date="2023-03-09T06:09:00Z"/>
                <w:sz w:val="16"/>
                <w:szCs w:val="16"/>
              </w:rPr>
            </w:pPr>
            <w:ins w:id="16785" w:author="Στάθης Καπ" w:date="2023-03-09T07:09:00Z">
              <w:r>
                <w:rPr>
                  <w:rFonts w:ascii="Calibri" w:hAnsi="Calibri" w:cs="Calibri"/>
                  <w:color w:val="000000"/>
                  <w:sz w:val="16"/>
                  <w:szCs w:val="16"/>
                </w:rPr>
                <w:t>0.164</w:t>
              </w:r>
            </w:ins>
          </w:p>
        </w:tc>
        <w:tc>
          <w:tcPr>
            <w:tcW w:w="454" w:type="dxa"/>
            <w:tcBorders>
              <w:right w:val="single" w:sz="4" w:space="0" w:color="auto"/>
            </w:tcBorders>
            <w:vAlign w:val="center"/>
            <w:tcPrChange w:id="16786" w:author="Στάθης Καπ" w:date="2023-03-09T07:09:00Z">
              <w:tcPr>
                <w:tcW w:w="454" w:type="dxa"/>
                <w:gridSpan w:val="2"/>
                <w:tcBorders>
                  <w:bottom w:val="single" w:sz="4" w:space="0" w:color="auto"/>
                  <w:right w:val="single" w:sz="4" w:space="0" w:color="auto"/>
                </w:tcBorders>
                <w:vAlign w:val="center"/>
              </w:tcPr>
            </w:tcPrChange>
          </w:tcPr>
          <w:p w14:paraId="6540ADCD" w14:textId="47CE4820" w:rsidR="00494D04" w:rsidRPr="007E0F91" w:rsidRDefault="00494D04" w:rsidP="00494D04">
            <w:pPr>
              <w:jc w:val="center"/>
              <w:rPr>
                <w:ins w:id="16787" w:author="Στάθης Καπ" w:date="2023-03-09T06:09:00Z"/>
                <w:sz w:val="16"/>
                <w:szCs w:val="16"/>
              </w:rPr>
            </w:pPr>
            <w:ins w:id="16788" w:author="Στάθης Καπ" w:date="2023-03-09T07:09:00Z">
              <w:r>
                <w:rPr>
                  <w:rFonts w:ascii="Calibri" w:hAnsi="Calibri" w:cs="Calibri"/>
                  <w:color w:val="000000"/>
                  <w:sz w:val="16"/>
                  <w:szCs w:val="16"/>
                </w:rPr>
                <w:t>13.68</w:t>
              </w:r>
            </w:ins>
          </w:p>
        </w:tc>
        <w:tc>
          <w:tcPr>
            <w:tcW w:w="453" w:type="dxa"/>
            <w:tcBorders>
              <w:left w:val="single" w:sz="4" w:space="0" w:color="auto"/>
            </w:tcBorders>
            <w:vAlign w:val="center"/>
            <w:tcPrChange w:id="16789" w:author="Στάθης Καπ" w:date="2023-03-09T07:09:00Z">
              <w:tcPr>
                <w:tcW w:w="453" w:type="dxa"/>
                <w:gridSpan w:val="2"/>
                <w:tcBorders>
                  <w:left w:val="single" w:sz="4" w:space="0" w:color="auto"/>
                  <w:bottom w:val="single" w:sz="4" w:space="0" w:color="auto"/>
                </w:tcBorders>
                <w:vAlign w:val="bottom"/>
              </w:tcPr>
            </w:tcPrChange>
          </w:tcPr>
          <w:p w14:paraId="7D588B14" w14:textId="7496EF37" w:rsidR="00494D04" w:rsidRPr="007E0F91" w:rsidRDefault="00494D04" w:rsidP="00494D04">
            <w:pPr>
              <w:jc w:val="center"/>
              <w:rPr>
                <w:ins w:id="16790" w:author="Στάθης Καπ" w:date="2023-03-09T06:09:00Z"/>
                <w:sz w:val="16"/>
                <w:szCs w:val="16"/>
              </w:rPr>
            </w:pPr>
            <w:ins w:id="16791" w:author="Στάθης Καπ" w:date="2023-03-09T07:09:00Z">
              <w:r>
                <w:rPr>
                  <w:rFonts w:ascii="Calibri" w:hAnsi="Calibri" w:cs="Calibri"/>
                  <w:color w:val="000000"/>
                  <w:sz w:val="16"/>
                  <w:szCs w:val="16"/>
                </w:rPr>
                <w:t>197</w:t>
              </w:r>
            </w:ins>
          </w:p>
        </w:tc>
        <w:tc>
          <w:tcPr>
            <w:tcW w:w="454" w:type="dxa"/>
            <w:vAlign w:val="center"/>
            <w:tcPrChange w:id="16792" w:author="Στάθης Καπ" w:date="2023-03-09T07:09:00Z">
              <w:tcPr>
                <w:tcW w:w="454" w:type="dxa"/>
                <w:gridSpan w:val="2"/>
                <w:tcBorders>
                  <w:bottom w:val="single" w:sz="4" w:space="0" w:color="auto"/>
                </w:tcBorders>
                <w:vAlign w:val="center"/>
              </w:tcPr>
            </w:tcPrChange>
          </w:tcPr>
          <w:p w14:paraId="48DC76E6" w14:textId="63B4A13B" w:rsidR="00494D04" w:rsidRPr="007E0F91" w:rsidRDefault="00494D04" w:rsidP="00494D04">
            <w:pPr>
              <w:jc w:val="center"/>
              <w:rPr>
                <w:ins w:id="16793" w:author="Στάθης Καπ" w:date="2023-03-09T06:09:00Z"/>
                <w:sz w:val="16"/>
                <w:szCs w:val="16"/>
              </w:rPr>
            </w:pPr>
            <w:ins w:id="16794" w:author="Στάθης Καπ" w:date="2023-03-09T07:09:00Z">
              <w:r>
                <w:rPr>
                  <w:rFonts w:ascii="Calibri" w:hAnsi="Calibri" w:cs="Calibri"/>
                  <w:color w:val="000000"/>
                  <w:sz w:val="16"/>
                  <w:szCs w:val="16"/>
                </w:rPr>
                <w:t>23.35</w:t>
              </w:r>
            </w:ins>
          </w:p>
        </w:tc>
        <w:tc>
          <w:tcPr>
            <w:tcW w:w="454" w:type="dxa"/>
            <w:vAlign w:val="center"/>
            <w:tcPrChange w:id="16795" w:author="Στάθης Καπ" w:date="2023-03-09T07:09:00Z">
              <w:tcPr>
                <w:tcW w:w="454" w:type="dxa"/>
                <w:gridSpan w:val="2"/>
                <w:tcBorders>
                  <w:bottom w:val="single" w:sz="4" w:space="0" w:color="auto"/>
                </w:tcBorders>
                <w:vAlign w:val="bottom"/>
              </w:tcPr>
            </w:tcPrChange>
          </w:tcPr>
          <w:p w14:paraId="4CCA407A" w14:textId="6DD11AE2" w:rsidR="00494D04" w:rsidRPr="007E0F91" w:rsidRDefault="00494D04" w:rsidP="00494D04">
            <w:pPr>
              <w:jc w:val="center"/>
              <w:rPr>
                <w:ins w:id="16796" w:author="Στάθης Καπ" w:date="2023-03-09T06:09:00Z"/>
                <w:sz w:val="16"/>
                <w:szCs w:val="16"/>
              </w:rPr>
            </w:pPr>
            <w:ins w:id="16797" w:author="Στάθης Καπ" w:date="2023-03-09T07:09:00Z">
              <w:r>
                <w:rPr>
                  <w:rFonts w:ascii="Calibri" w:hAnsi="Calibri" w:cs="Calibri"/>
                  <w:color w:val="000000"/>
                  <w:sz w:val="16"/>
                  <w:szCs w:val="16"/>
                </w:rPr>
                <w:t>0.181</w:t>
              </w:r>
            </w:ins>
          </w:p>
        </w:tc>
        <w:tc>
          <w:tcPr>
            <w:tcW w:w="461" w:type="dxa"/>
            <w:tcBorders>
              <w:right w:val="single" w:sz="4" w:space="0" w:color="auto"/>
            </w:tcBorders>
            <w:vAlign w:val="center"/>
            <w:tcPrChange w:id="16798" w:author="Στάθης Καπ" w:date="2023-03-09T07:09:00Z">
              <w:tcPr>
                <w:tcW w:w="461" w:type="dxa"/>
                <w:gridSpan w:val="2"/>
                <w:tcBorders>
                  <w:bottom w:val="single" w:sz="4" w:space="0" w:color="auto"/>
                  <w:right w:val="single" w:sz="4" w:space="0" w:color="auto"/>
                </w:tcBorders>
                <w:vAlign w:val="center"/>
              </w:tcPr>
            </w:tcPrChange>
          </w:tcPr>
          <w:p w14:paraId="061869E1" w14:textId="0A013D33" w:rsidR="00494D04" w:rsidRPr="007E0F91" w:rsidRDefault="00494D04" w:rsidP="00494D04">
            <w:pPr>
              <w:jc w:val="center"/>
              <w:rPr>
                <w:ins w:id="16799" w:author="Στάθης Καπ" w:date="2023-03-09T06:09:00Z"/>
                <w:sz w:val="16"/>
                <w:szCs w:val="16"/>
              </w:rPr>
            </w:pPr>
            <w:ins w:id="16800" w:author="Στάθης Καπ" w:date="2023-03-09T07:09:00Z">
              <w:r>
                <w:rPr>
                  <w:rFonts w:ascii="Calibri" w:hAnsi="Calibri" w:cs="Calibri"/>
                  <w:color w:val="000000"/>
                  <w:sz w:val="16"/>
                  <w:szCs w:val="16"/>
                </w:rPr>
                <w:t>4.74</w:t>
              </w:r>
            </w:ins>
          </w:p>
        </w:tc>
      </w:tr>
      <w:tr w:rsidR="00494D04" w14:paraId="2570E792"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801"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802" w:author="Στάθης Καπ" w:date="2023-03-09T06:09:00Z"/>
          <w:trPrChange w:id="16803"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804"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003BA26C" w14:textId="1D70C3E6" w:rsidR="00494D04" w:rsidRPr="007E0F91" w:rsidRDefault="00494D04" w:rsidP="00494D04">
            <w:pPr>
              <w:jc w:val="center"/>
              <w:rPr>
                <w:ins w:id="16805" w:author="Στάθης Καπ" w:date="2023-03-09T06:09:00Z"/>
                <w:sz w:val="16"/>
                <w:szCs w:val="16"/>
              </w:rPr>
            </w:pPr>
            <w:ins w:id="16806" w:author="Στάθης Καπ" w:date="2023-03-09T06:09:00Z">
              <w:r w:rsidRPr="009861B1">
                <w:rPr>
                  <w:rFonts w:ascii="Calibri" w:hAnsi="Calibri" w:cs="Calibri"/>
                  <w:color w:val="000000"/>
                  <w:sz w:val="16"/>
                  <w:szCs w:val="16"/>
                </w:rPr>
                <w:t>rc108</w:t>
              </w:r>
            </w:ins>
          </w:p>
        </w:tc>
        <w:tc>
          <w:tcPr>
            <w:tcW w:w="565" w:type="dxa"/>
            <w:tcBorders>
              <w:left w:val="single" w:sz="4" w:space="0" w:color="auto"/>
            </w:tcBorders>
            <w:vAlign w:val="center"/>
            <w:tcPrChange w:id="16807" w:author="Στάθης Καπ" w:date="2023-03-09T07:09:00Z">
              <w:tcPr>
                <w:tcW w:w="565" w:type="dxa"/>
                <w:gridSpan w:val="2"/>
                <w:tcBorders>
                  <w:left w:val="single" w:sz="4" w:space="0" w:color="auto"/>
                  <w:bottom w:val="single" w:sz="4" w:space="0" w:color="auto"/>
                </w:tcBorders>
              </w:tcPr>
            </w:tcPrChange>
          </w:tcPr>
          <w:p w14:paraId="0AD2B6DF" w14:textId="4134B5FF" w:rsidR="00494D04" w:rsidRPr="007E0F91" w:rsidRDefault="00494D04" w:rsidP="00494D04">
            <w:pPr>
              <w:jc w:val="center"/>
              <w:rPr>
                <w:ins w:id="16808" w:author="Στάθης Καπ" w:date="2023-03-09T06:09:00Z"/>
                <w:sz w:val="16"/>
                <w:szCs w:val="16"/>
              </w:rPr>
            </w:pPr>
            <w:ins w:id="16809" w:author="Στάθης Καπ" w:date="2023-03-09T07:09:00Z">
              <w:r>
                <w:rPr>
                  <w:rFonts w:ascii="Calibri" w:hAnsi="Calibri" w:cs="Calibri"/>
                  <w:color w:val="000000"/>
                  <w:sz w:val="16"/>
                  <w:szCs w:val="16"/>
                </w:rPr>
                <w:t>298</w:t>
              </w:r>
            </w:ins>
          </w:p>
        </w:tc>
        <w:tc>
          <w:tcPr>
            <w:tcW w:w="679" w:type="dxa"/>
            <w:tcBorders>
              <w:right w:val="single" w:sz="4" w:space="0" w:color="auto"/>
            </w:tcBorders>
            <w:vAlign w:val="center"/>
            <w:tcPrChange w:id="16810" w:author="Στάθης Καπ" w:date="2023-03-09T07:09:00Z">
              <w:tcPr>
                <w:tcW w:w="679" w:type="dxa"/>
                <w:gridSpan w:val="2"/>
                <w:tcBorders>
                  <w:bottom w:val="single" w:sz="4" w:space="0" w:color="auto"/>
                  <w:right w:val="single" w:sz="4" w:space="0" w:color="auto"/>
                </w:tcBorders>
              </w:tcPr>
            </w:tcPrChange>
          </w:tcPr>
          <w:p w14:paraId="50BE2DE1" w14:textId="39457907" w:rsidR="00494D04" w:rsidRPr="007E0F91" w:rsidRDefault="00494D04" w:rsidP="00494D04">
            <w:pPr>
              <w:jc w:val="center"/>
              <w:rPr>
                <w:ins w:id="16811" w:author="Στάθης Καπ" w:date="2023-03-09T06:09:00Z"/>
                <w:sz w:val="16"/>
                <w:szCs w:val="16"/>
              </w:rPr>
            </w:pPr>
            <w:ins w:id="16812" w:author="Στάθης Καπ" w:date="2023-03-09T07:09:00Z">
              <w:r>
                <w:rPr>
                  <w:rFonts w:ascii="Calibri" w:hAnsi="Calibri" w:cs="Calibri"/>
                  <w:color w:val="000000"/>
                  <w:sz w:val="16"/>
                  <w:szCs w:val="16"/>
                </w:rPr>
                <w:t>288</w:t>
              </w:r>
            </w:ins>
          </w:p>
        </w:tc>
        <w:tc>
          <w:tcPr>
            <w:tcW w:w="453" w:type="dxa"/>
            <w:tcBorders>
              <w:left w:val="single" w:sz="4" w:space="0" w:color="auto"/>
            </w:tcBorders>
            <w:vAlign w:val="center"/>
            <w:tcPrChange w:id="16813" w:author="Στάθης Καπ" w:date="2023-03-09T07:09:00Z">
              <w:tcPr>
                <w:tcW w:w="453" w:type="dxa"/>
                <w:gridSpan w:val="2"/>
                <w:tcBorders>
                  <w:left w:val="single" w:sz="4" w:space="0" w:color="auto"/>
                  <w:bottom w:val="single" w:sz="4" w:space="0" w:color="auto"/>
                </w:tcBorders>
                <w:vAlign w:val="bottom"/>
              </w:tcPr>
            </w:tcPrChange>
          </w:tcPr>
          <w:p w14:paraId="2AF2E0AE" w14:textId="04A678E3" w:rsidR="00494D04" w:rsidRPr="007E0F91" w:rsidRDefault="00494D04" w:rsidP="00494D04">
            <w:pPr>
              <w:jc w:val="center"/>
              <w:rPr>
                <w:ins w:id="16814" w:author="Στάθης Καπ" w:date="2023-03-09T06:09:00Z"/>
                <w:sz w:val="16"/>
                <w:szCs w:val="16"/>
              </w:rPr>
            </w:pPr>
            <w:ins w:id="16815" w:author="Στάθης Καπ" w:date="2023-03-09T07:09:00Z">
              <w:r>
                <w:rPr>
                  <w:rFonts w:ascii="Calibri" w:hAnsi="Calibri" w:cs="Calibri"/>
                  <w:color w:val="000000"/>
                  <w:sz w:val="16"/>
                  <w:szCs w:val="16"/>
                </w:rPr>
                <w:t>278</w:t>
              </w:r>
            </w:ins>
          </w:p>
        </w:tc>
        <w:tc>
          <w:tcPr>
            <w:tcW w:w="708" w:type="dxa"/>
            <w:vAlign w:val="center"/>
            <w:tcPrChange w:id="16816" w:author="Στάθης Καπ" w:date="2023-03-09T07:09:00Z">
              <w:tcPr>
                <w:tcW w:w="708" w:type="dxa"/>
                <w:gridSpan w:val="2"/>
                <w:tcBorders>
                  <w:bottom w:val="single" w:sz="4" w:space="0" w:color="auto"/>
                </w:tcBorders>
                <w:vAlign w:val="center"/>
              </w:tcPr>
            </w:tcPrChange>
          </w:tcPr>
          <w:p w14:paraId="42A2367F" w14:textId="7E01B4D8" w:rsidR="00494D04" w:rsidRPr="007E0F91" w:rsidRDefault="00494D04" w:rsidP="00494D04">
            <w:pPr>
              <w:jc w:val="center"/>
              <w:rPr>
                <w:ins w:id="16817" w:author="Στάθης Καπ" w:date="2023-03-09T06:09:00Z"/>
                <w:sz w:val="16"/>
                <w:szCs w:val="16"/>
              </w:rPr>
            </w:pPr>
            <w:ins w:id="16818" w:author="Στάθης Καπ" w:date="2023-03-09T07:09:00Z">
              <w:r>
                <w:rPr>
                  <w:rFonts w:ascii="Calibri" w:hAnsi="Calibri" w:cs="Calibri"/>
                  <w:color w:val="000000"/>
                  <w:sz w:val="16"/>
                  <w:szCs w:val="16"/>
                </w:rPr>
                <w:t>6.71</w:t>
              </w:r>
            </w:ins>
          </w:p>
        </w:tc>
        <w:tc>
          <w:tcPr>
            <w:tcW w:w="652" w:type="dxa"/>
            <w:tcBorders>
              <w:right w:val="single" w:sz="4" w:space="0" w:color="auto"/>
            </w:tcBorders>
            <w:vAlign w:val="center"/>
            <w:tcPrChange w:id="16819" w:author="Στάθης Καπ" w:date="2023-03-09T07:09:00Z">
              <w:tcPr>
                <w:tcW w:w="652" w:type="dxa"/>
                <w:gridSpan w:val="2"/>
                <w:tcBorders>
                  <w:bottom w:val="single" w:sz="4" w:space="0" w:color="auto"/>
                  <w:right w:val="single" w:sz="4" w:space="0" w:color="auto"/>
                </w:tcBorders>
                <w:vAlign w:val="bottom"/>
              </w:tcPr>
            </w:tcPrChange>
          </w:tcPr>
          <w:p w14:paraId="64118452" w14:textId="30B101B9" w:rsidR="00494D04" w:rsidRPr="007E0F91" w:rsidRDefault="00494D04" w:rsidP="00494D04">
            <w:pPr>
              <w:jc w:val="center"/>
              <w:rPr>
                <w:ins w:id="16820" w:author="Στάθης Καπ" w:date="2023-03-09T06:09:00Z"/>
                <w:sz w:val="16"/>
                <w:szCs w:val="16"/>
              </w:rPr>
            </w:pPr>
            <w:ins w:id="16821" w:author="Στάθης Καπ" w:date="2023-03-09T07:09:00Z">
              <w:r>
                <w:rPr>
                  <w:rFonts w:ascii="Calibri" w:hAnsi="Calibri" w:cs="Calibri"/>
                  <w:color w:val="000000"/>
                  <w:sz w:val="16"/>
                  <w:szCs w:val="16"/>
                </w:rPr>
                <w:t>0.194</w:t>
              </w:r>
            </w:ins>
          </w:p>
        </w:tc>
        <w:tc>
          <w:tcPr>
            <w:tcW w:w="453" w:type="dxa"/>
            <w:tcBorders>
              <w:left w:val="single" w:sz="4" w:space="0" w:color="auto"/>
            </w:tcBorders>
            <w:vAlign w:val="center"/>
            <w:tcPrChange w:id="16822" w:author="Στάθης Καπ" w:date="2023-03-09T07:09:00Z">
              <w:tcPr>
                <w:tcW w:w="453" w:type="dxa"/>
                <w:gridSpan w:val="2"/>
                <w:tcBorders>
                  <w:left w:val="single" w:sz="4" w:space="0" w:color="auto"/>
                  <w:bottom w:val="single" w:sz="4" w:space="0" w:color="auto"/>
                </w:tcBorders>
                <w:vAlign w:val="bottom"/>
              </w:tcPr>
            </w:tcPrChange>
          </w:tcPr>
          <w:p w14:paraId="0F0E23FF" w14:textId="265D6DA5" w:rsidR="00494D04" w:rsidRPr="007E0F91" w:rsidRDefault="00494D04" w:rsidP="00494D04">
            <w:pPr>
              <w:jc w:val="center"/>
              <w:rPr>
                <w:ins w:id="16823" w:author="Στάθης Καπ" w:date="2023-03-09T06:09:00Z"/>
                <w:sz w:val="16"/>
                <w:szCs w:val="16"/>
              </w:rPr>
            </w:pPr>
            <w:ins w:id="16824" w:author="Στάθης Καπ" w:date="2023-03-09T07:09:00Z">
              <w:r>
                <w:rPr>
                  <w:rFonts w:ascii="Calibri" w:hAnsi="Calibri" w:cs="Calibri"/>
                  <w:color w:val="000000"/>
                  <w:sz w:val="16"/>
                  <w:szCs w:val="16"/>
                </w:rPr>
                <w:t>256</w:t>
              </w:r>
            </w:ins>
          </w:p>
        </w:tc>
        <w:tc>
          <w:tcPr>
            <w:tcW w:w="454" w:type="dxa"/>
            <w:vAlign w:val="center"/>
            <w:tcPrChange w:id="16825" w:author="Στάθης Καπ" w:date="2023-03-09T07:09:00Z">
              <w:tcPr>
                <w:tcW w:w="454" w:type="dxa"/>
                <w:gridSpan w:val="2"/>
                <w:tcBorders>
                  <w:bottom w:val="single" w:sz="4" w:space="0" w:color="auto"/>
                </w:tcBorders>
                <w:vAlign w:val="center"/>
              </w:tcPr>
            </w:tcPrChange>
          </w:tcPr>
          <w:p w14:paraId="2C8797D3" w14:textId="758B3C71" w:rsidR="00494D04" w:rsidRPr="007E0F91" w:rsidRDefault="00494D04" w:rsidP="00494D04">
            <w:pPr>
              <w:jc w:val="center"/>
              <w:rPr>
                <w:ins w:id="16826" w:author="Στάθης Καπ" w:date="2023-03-09T06:09:00Z"/>
                <w:sz w:val="16"/>
                <w:szCs w:val="16"/>
              </w:rPr>
            </w:pPr>
            <w:ins w:id="16827" w:author="Στάθης Καπ" w:date="2023-03-09T07:09:00Z">
              <w:r>
                <w:rPr>
                  <w:rFonts w:ascii="Calibri" w:hAnsi="Calibri" w:cs="Calibri"/>
                  <w:color w:val="000000"/>
                  <w:sz w:val="16"/>
                  <w:szCs w:val="16"/>
                </w:rPr>
                <w:t>7.91</w:t>
              </w:r>
            </w:ins>
          </w:p>
        </w:tc>
        <w:tc>
          <w:tcPr>
            <w:tcW w:w="454" w:type="dxa"/>
            <w:vAlign w:val="center"/>
            <w:tcPrChange w:id="16828" w:author="Στάθης Καπ" w:date="2023-03-09T07:09:00Z">
              <w:tcPr>
                <w:tcW w:w="454" w:type="dxa"/>
                <w:gridSpan w:val="2"/>
                <w:tcBorders>
                  <w:bottom w:val="single" w:sz="4" w:space="0" w:color="auto"/>
                </w:tcBorders>
                <w:vAlign w:val="bottom"/>
              </w:tcPr>
            </w:tcPrChange>
          </w:tcPr>
          <w:p w14:paraId="68D8373E" w14:textId="3C5CC8FC" w:rsidR="00494D04" w:rsidRPr="007E0F91" w:rsidRDefault="00494D04" w:rsidP="00494D04">
            <w:pPr>
              <w:jc w:val="center"/>
              <w:rPr>
                <w:ins w:id="16829" w:author="Στάθης Καπ" w:date="2023-03-09T06:09:00Z"/>
                <w:sz w:val="16"/>
                <w:szCs w:val="16"/>
              </w:rPr>
            </w:pPr>
            <w:ins w:id="16830" w:author="Στάθης Καπ" w:date="2023-03-09T07:09:00Z">
              <w:r>
                <w:rPr>
                  <w:rFonts w:ascii="Calibri" w:hAnsi="Calibri" w:cs="Calibri"/>
                  <w:color w:val="000000"/>
                  <w:sz w:val="16"/>
                  <w:szCs w:val="16"/>
                </w:rPr>
                <w:t>0.193</w:t>
              </w:r>
            </w:ins>
          </w:p>
        </w:tc>
        <w:tc>
          <w:tcPr>
            <w:tcW w:w="457" w:type="dxa"/>
            <w:tcBorders>
              <w:right w:val="single" w:sz="4" w:space="0" w:color="auto"/>
            </w:tcBorders>
            <w:vAlign w:val="center"/>
            <w:tcPrChange w:id="16831" w:author="Στάθης Καπ" w:date="2023-03-09T07:09:00Z">
              <w:tcPr>
                <w:tcW w:w="457" w:type="dxa"/>
                <w:gridSpan w:val="2"/>
                <w:tcBorders>
                  <w:bottom w:val="single" w:sz="4" w:space="0" w:color="auto"/>
                  <w:right w:val="single" w:sz="4" w:space="0" w:color="auto"/>
                </w:tcBorders>
                <w:vAlign w:val="center"/>
              </w:tcPr>
            </w:tcPrChange>
          </w:tcPr>
          <w:p w14:paraId="49CC2B33" w14:textId="4E9739B2" w:rsidR="00494D04" w:rsidRPr="007E0F91" w:rsidRDefault="00494D04" w:rsidP="00494D04">
            <w:pPr>
              <w:jc w:val="center"/>
              <w:rPr>
                <w:ins w:id="16832" w:author="Στάθης Καπ" w:date="2023-03-09T06:09:00Z"/>
                <w:sz w:val="16"/>
                <w:szCs w:val="16"/>
              </w:rPr>
            </w:pPr>
            <w:ins w:id="16833" w:author="Στάθης Καπ" w:date="2023-03-09T07:09:00Z">
              <w:r>
                <w:rPr>
                  <w:rFonts w:ascii="Calibri" w:hAnsi="Calibri" w:cs="Calibri"/>
                  <w:color w:val="000000"/>
                  <w:sz w:val="16"/>
                  <w:szCs w:val="16"/>
                </w:rPr>
                <w:t>0.52</w:t>
              </w:r>
            </w:ins>
          </w:p>
        </w:tc>
        <w:tc>
          <w:tcPr>
            <w:tcW w:w="453" w:type="dxa"/>
            <w:tcBorders>
              <w:left w:val="single" w:sz="4" w:space="0" w:color="auto"/>
            </w:tcBorders>
            <w:vAlign w:val="center"/>
            <w:tcPrChange w:id="16834" w:author="Στάθης Καπ" w:date="2023-03-09T07:09:00Z">
              <w:tcPr>
                <w:tcW w:w="453" w:type="dxa"/>
                <w:gridSpan w:val="2"/>
                <w:tcBorders>
                  <w:left w:val="single" w:sz="4" w:space="0" w:color="auto"/>
                  <w:bottom w:val="single" w:sz="4" w:space="0" w:color="auto"/>
                </w:tcBorders>
                <w:vAlign w:val="bottom"/>
              </w:tcPr>
            </w:tcPrChange>
          </w:tcPr>
          <w:p w14:paraId="38A23006" w14:textId="39C897A9" w:rsidR="00494D04" w:rsidRPr="007E0F91" w:rsidRDefault="00494D04" w:rsidP="00494D04">
            <w:pPr>
              <w:jc w:val="center"/>
              <w:rPr>
                <w:ins w:id="16835" w:author="Στάθης Καπ" w:date="2023-03-09T06:09:00Z"/>
                <w:sz w:val="16"/>
                <w:szCs w:val="16"/>
              </w:rPr>
            </w:pPr>
            <w:ins w:id="16836" w:author="Στάθης Καπ" w:date="2023-03-09T07:09:00Z">
              <w:r>
                <w:rPr>
                  <w:rFonts w:ascii="Calibri" w:hAnsi="Calibri" w:cs="Calibri"/>
                  <w:color w:val="000000"/>
                  <w:sz w:val="16"/>
                  <w:szCs w:val="16"/>
                </w:rPr>
                <w:t>223</w:t>
              </w:r>
            </w:ins>
          </w:p>
        </w:tc>
        <w:tc>
          <w:tcPr>
            <w:tcW w:w="454" w:type="dxa"/>
            <w:vAlign w:val="center"/>
            <w:tcPrChange w:id="16837" w:author="Στάθης Καπ" w:date="2023-03-09T07:09:00Z">
              <w:tcPr>
                <w:tcW w:w="454" w:type="dxa"/>
                <w:gridSpan w:val="2"/>
                <w:tcBorders>
                  <w:bottom w:val="single" w:sz="4" w:space="0" w:color="auto"/>
                </w:tcBorders>
                <w:vAlign w:val="center"/>
              </w:tcPr>
            </w:tcPrChange>
          </w:tcPr>
          <w:p w14:paraId="4119309E" w14:textId="429B8BF5" w:rsidR="00494D04" w:rsidRPr="007E0F91" w:rsidRDefault="00494D04" w:rsidP="00494D04">
            <w:pPr>
              <w:jc w:val="center"/>
              <w:rPr>
                <w:ins w:id="16838" w:author="Στάθης Καπ" w:date="2023-03-09T06:09:00Z"/>
                <w:sz w:val="16"/>
                <w:szCs w:val="16"/>
              </w:rPr>
            </w:pPr>
            <w:ins w:id="16839" w:author="Στάθης Καπ" w:date="2023-03-09T07:09:00Z">
              <w:r>
                <w:rPr>
                  <w:rFonts w:ascii="Calibri" w:hAnsi="Calibri" w:cs="Calibri"/>
                  <w:color w:val="000000"/>
                  <w:sz w:val="16"/>
                  <w:szCs w:val="16"/>
                </w:rPr>
                <w:t>19.78</w:t>
              </w:r>
            </w:ins>
          </w:p>
        </w:tc>
        <w:tc>
          <w:tcPr>
            <w:tcW w:w="454" w:type="dxa"/>
            <w:vAlign w:val="center"/>
            <w:tcPrChange w:id="16840" w:author="Στάθης Καπ" w:date="2023-03-09T07:09:00Z">
              <w:tcPr>
                <w:tcW w:w="454" w:type="dxa"/>
                <w:gridSpan w:val="2"/>
                <w:tcBorders>
                  <w:bottom w:val="single" w:sz="4" w:space="0" w:color="auto"/>
                </w:tcBorders>
                <w:vAlign w:val="bottom"/>
              </w:tcPr>
            </w:tcPrChange>
          </w:tcPr>
          <w:p w14:paraId="7E6B0073" w14:textId="30C326D2" w:rsidR="00494D04" w:rsidRPr="007E0F91" w:rsidRDefault="00494D04" w:rsidP="00494D04">
            <w:pPr>
              <w:jc w:val="center"/>
              <w:rPr>
                <w:ins w:id="16841" w:author="Στάθης Καπ" w:date="2023-03-09T06:09:00Z"/>
                <w:sz w:val="16"/>
                <w:szCs w:val="16"/>
              </w:rPr>
            </w:pPr>
            <w:ins w:id="16842" w:author="Στάθης Καπ" w:date="2023-03-09T07:09:00Z">
              <w:r>
                <w:rPr>
                  <w:rFonts w:ascii="Calibri" w:hAnsi="Calibri" w:cs="Calibri"/>
                  <w:color w:val="000000"/>
                  <w:sz w:val="16"/>
                  <w:szCs w:val="16"/>
                </w:rPr>
                <w:t>0.31</w:t>
              </w:r>
            </w:ins>
          </w:p>
        </w:tc>
        <w:tc>
          <w:tcPr>
            <w:tcW w:w="454" w:type="dxa"/>
            <w:tcBorders>
              <w:right w:val="single" w:sz="4" w:space="0" w:color="auto"/>
            </w:tcBorders>
            <w:vAlign w:val="center"/>
            <w:tcPrChange w:id="16843" w:author="Στάθης Καπ" w:date="2023-03-09T07:09:00Z">
              <w:tcPr>
                <w:tcW w:w="454" w:type="dxa"/>
                <w:gridSpan w:val="2"/>
                <w:tcBorders>
                  <w:bottom w:val="single" w:sz="4" w:space="0" w:color="auto"/>
                  <w:right w:val="single" w:sz="4" w:space="0" w:color="auto"/>
                </w:tcBorders>
                <w:vAlign w:val="center"/>
              </w:tcPr>
            </w:tcPrChange>
          </w:tcPr>
          <w:p w14:paraId="69FD40EC" w14:textId="49B50B86" w:rsidR="00494D04" w:rsidRPr="007E0F91" w:rsidRDefault="00494D04" w:rsidP="00494D04">
            <w:pPr>
              <w:jc w:val="center"/>
              <w:rPr>
                <w:ins w:id="16844" w:author="Στάθης Καπ" w:date="2023-03-09T06:09:00Z"/>
                <w:sz w:val="16"/>
                <w:szCs w:val="16"/>
              </w:rPr>
            </w:pPr>
            <w:ins w:id="16845" w:author="Στάθης Καπ" w:date="2023-03-09T07:09:00Z">
              <w:r>
                <w:rPr>
                  <w:rFonts w:ascii="Calibri" w:hAnsi="Calibri" w:cs="Calibri"/>
                  <w:color w:val="000000"/>
                  <w:sz w:val="16"/>
                  <w:szCs w:val="16"/>
                </w:rPr>
                <w:t>-59.79</w:t>
              </w:r>
            </w:ins>
          </w:p>
        </w:tc>
        <w:tc>
          <w:tcPr>
            <w:tcW w:w="453" w:type="dxa"/>
            <w:tcBorders>
              <w:left w:val="single" w:sz="4" w:space="0" w:color="auto"/>
            </w:tcBorders>
            <w:vAlign w:val="center"/>
            <w:tcPrChange w:id="16846" w:author="Στάθης Καπ" w:date="2023-03-09T07:09:00Z">
              <w:tcPr>
                <w:tcW w:w="453" w:type="dxa"/>
                <w:gridSpan w:val="2"/>
                <w:tcBorders>
                  <w:left w:val="single" w:sz="4" w:space="0" w:color="auto"/>
                  <w:bottom w:val="single" w:sz="4" w:space="0" w:color="auto"/>
                </w:tcBorders>
                <w:vAlign w:val="bottom"/>
              </w:tcPr>
            </w:tcPrChange>
          </w:tcPr>
          <w:p w14:paraId="33B09565" w14:textId="15BE63DB" w:rsidR="00494D04" w:rsidRPr="007E0F91" w:rsidRDefault="00494D04" w:rsidP="00494D04">
            <w:pPr>
              <w:jc w:val="center"/>
              <w:rPr>
                <w:ins w:id="16847" w:author="Στάθης Καπ" w:date="2023-03-09T06:09:00Z"/>
                <w:sz w:val="16"/>
                <w:szCs w:val="16"/>
              </w:rPr>
            </w:pPr>
            <w:ins w:id="16848" w:author="Στάθης Καπ" w:date="2023-03-09T07:09:00Z">
              <w:r>
                <w:rPr>
                  <w:rFonts w:ascii="Calibri" w:hAnsi="Calibri" w:cs="Calibri"/>
                  <w:color w:val="000000"/>
                  <w:sz w:val="16"/>
                  <w:szCs w:val="16"/>
                </w:rPr>
                <w:t>211</w:t>
              </w:r>
            </w:ins>
          </w:p>
        </w:tc>
        <w:tc>
          <w:tcPr>
            <w:tcW w:w="454" w:type="dxa"/>
            <w:vAlign w:val="center"/>
            <w:tcPrChange w:id="16849" w:author="Στάθης Καπ" w:date="2023-03-09T07:09:00Z">
              <w:tcPr>
                <w:tcW w:w="454" w:type="dxa"/>
                <w:gridSpan w:val="2"/>
                <w:tcBorders>
                  <w:bottom w:val="single" w:sz="4" w:space="0" w:color="auto"/>
                </w:tcBorders>
                <w:vAlign w:val="center"/>
              </w:tcPr>
            </w:tcPrChange>
          </w:tcPr>
          <w:p w14:paraId="1860209B" w14:textId="3AF9762B" w:rsidR="00494D04" w:rsidRPr="007E0F91" w:rsidRDefault="00494D04" w:rsidP="00494D04">
            <w:pPr>
              <w:jc w:val="center"/>
              <w:rPr>
                <w:ins w:id="16850" w:author="Στάθης Καπ" w:date="2023-03-09T06:09:00Z"/>
                <w:sz w:val="16"/>
                <w:szCs w:val="16"/>
              </w:rPr>
            </w:pPr>
            <w:ins w:id="16851" w:author="Στάθης Καπ" w:date="2023-03-09T07:09:00Z">
              <w:r>
                <w:rPr>
                  <w:rFonts w:ascii="Calibri" w:hAnsi="Calibri" w:cs="Calibri"/>
                  <w:color w:val="000000"/>
                  <w:sz w:val="16"/>
                  <w:szCs w:val="16"/>
                </w:rPr>
                <w:t>24.1</w:t>
              </w:r>
            </w:ins>
          </w:p>
        </w:tc>
        <w:tc>
          <w:tcPr>
            <w:tcW w:w="454" w:type="dxa"/>
            <w:vAlign w:val="center"/>
            <w:tcPrChange w:id="16852" w:author="Στάθης Καπ" w:date="2023-03-09T07:09:00Z">
              <w:tcPr>
                <w:tcW w:w="454" w:type="dxa"/>
                <w:gridSpan w:val="2"/>
                <w:tcBorders>
                  <w:bottom w:val="single" w:sz="4" w:space="0" w:color="auto"/>
                </w:tcBorders>
                <w:vAlign w:val="bottom"/>
              </w:tcPr>
            </w:tcPrChange>
          </w:tcPr>
          <w:p w14:paraId="3ACF96C7" w14:textId="4E7890FE" w:rsidR="00494D04" w:rsidRPr="007E0F91" w:rsidRDefault="00494D04" w:rsidP="00494D04">
            <w:pPr>
              <w:jc w:val="center"/>
              <w:rPr>
                <w:ins w:id="16853" w:author="Στάθης Καπ" w:date="2023-03-09T06:09:00Z"/>
                <w:sz w:val="16"/>
                <w:szCs w:val="16"/>
              </w:rPr>
            </w:pPr>
            <w:ins w:id="16854" w:author="Στάθης Καπ" w:date="2023-03-09T07:09:00Z">
              <w:r>
                <w:rPr>
                  <w:rFonts w:ascii="Calibri" w:hAnsi="Calibri" w:cs="Calibri"/>
                  <w:color w:val="000000"/>
                  <w:sz w:val="16"/>
                  <w:szCs w:val="16"/>
                </w:rPr>
                <w:t>0.187</w:t>
              </w:r>
            </w:ins>
          </w:p>
        </w:tc>
        <w:tc>
          <w:tcPr>
            <w:tcW w:w="461" w:type="dxa"/>
            <w:tcBorders>
              <w:right w:val="single" w:sz="4" w:space="0" w:color="auto"/>
            </w:tcBorders>
            <w:vAlign w:val="center"/>
            <w:tcPrChange w:id="16855" w:author="Στάθης Καπ" w:date="2023-03-09T07:09:00Z">
              <w:tcPr>
                <w:tcW w:w="461" w:type="dxa"/>
                <w:gridSpan w:val="2"/>
                <w:tcBorders>
                  <w:bottom w:val="single" w:sz="4" w:space="0" w:color="auto"/>
                  <w:right w:val="single" w:sz="4" w:space="0" w:color="auto"/>
                </w:tcBorders>
                <w:vAlign w:val="center"/>
              </w:tcPr>
            </w:tcPrChange>
          </w:tcPr>
          <w:p w14:paraId="48D81A2C" w14:textId="025F3D43" w:rsidR="00494D04" w:rsidRPr="007E0F91" w:rsidRDefault="00494D04" w:rsidP="00494D04">
            <w:pPr>
              <w:jc w:val="center"/>
              <w:rPr>
                <w:ins w:id="16856" w:author="Στάθης Καπ" w:date="2023-03-09T06:09:00Z"/>
                <w:sz w:val="16"/>
                <w:szCs w:val="16"/>
              </w:rPr>
            </w:pPr>
            <w:ins w:id="16857" w:author="Στάθης Καπ" w:date="2023-03-09T07:09:00Z">
              <w:r>
                <w:rPr>
                  <w:rFonts w:ascii="Calibri" w:hAnsi="Calibri" w:cs="Calibri"/>
                  <w:color w:val="000000"/>
                  <w:sz w:val="16"/>
                  <w:szCs w:val="16"/>
                </w:rPr>
                <w:t>3.61</w:t>
              </w:r>
            </w:ins>
          </w:p>
        </w:tc>
      </w:tr>
      <w:tr w:rsidR="00494D04" w14:paraId="60D8B36C"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858"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859" w:author="Στάθης Καπ" w:date="2023-03-09T06:09:00Z"/>
          <w:trPrChange w:id="16860"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861"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20015204" w14:textId="0A17FDD7" w:rsidR="00494D04" w:rsidRPr="007E0F91" w:rsidRDefault="00494D04" w:rsidP="00494D04">
            <w:pPr>
              <w:jc w:val="center"/>
              <w:rPr>
                <w:ins w:id="16862" w:author="Στάθης Καπ" w:date="2023-03-09T06:09:00Z"/>
                <w:sz w:val="16"/>
                <w:szCs w:val="16"/>
              </w:rPr>
            </w:pPr>
            <w:ins w:id="16863" w:author="Στάθης Καπ" w:date="2023-03-09T06:09:00Z">
              <w:r w:rsidRPr="009861B1">
                <w:rPr>
                  <w:rFonts w:ascii="Calibri" w:hAnsi="Calibri" w:cs="Calibri"/>
                  <w:color w:val="000000"/>
                  <w:sz w:val="16"/>
                  <w:szCs w:val="16"/>
                </w:rPr>
                <w:t>rc201</w:t>
              </w:r>
            </w:ins>
          </w:p>
        </w:tc>
        <w:tc>
          <w:tcPr>
            <w:tcW w:w="565" w:type="dxa"/>
            <w:tcBorders>
              <w:left w:val="single" w:sz="4" w:space="0" w:color="auto"/>
            </w:tcBorders>
            <w:vAlign w:val="center"/>
            <w:tcPrChange w:id="16864" w:author="Στάθης Καπ" w:date="2023-03-09T07:09:00Z">
              <w:tcPr>
                <w:tcW w:w="565" w:type="dxa"/>
                <w:gridSpan w:val="2"/>
                <w:tcBorders>
                  <w:left w:val="single" w:sz="4" w:space="0" w:color="auto"/>
                  <w:bottom w:val="single" w:sz="4" w:space="0" w:color="auto"/>
                </w:tcBorders>
              </w:tcPr>
            </w:tcPrChange>
          </w:tcPr>
          <w:p w14:paraId="6DB42C81" w14:textId="04B0F60F" w:rsidR="00494D04" w:rsidRPr="007E0F91" w:rsidRDefault="00494D04" w:rsidP="00494D04">
            <w:pPr>
              <w:jc w:val="center"/>
              <w:rPr>
                <w:ins w:id="16865" w:author="Στάθης Καπ" w:date="2023-03-09T06:09:00Z"/>
                <w:sz w:val="16"/>
                <w:szCs w:val="16"/>
              </w:rPr>
            </w:pPr>
            <w:ins w:id="16866" w:author="Στάθης Καπ" w:date="2023-03-09T07:09:00Z">
              <w:r>
                <w:rPr>
                  <w:rFonts w:ascii="Calibri" w:hAnsi="Calibri" w:cs="Calibri"/>
                  <w:color w:val="000000"/>
                  <w:sz w:val="16"/>
                  <w:szCs w:val="16"/>
                </w:rPr>
                <w:t>795</w:t>
              </w:r>
            </w:ins>
          </w:p>
        </w:tc>
        <w:tc>
          <w:tcPr>
            <w:tcW w:w="679" w:type="dxa"/>
            <w:tcBorders>
              <w:right w:val="single" w:sz="4" w:space="0" w:color="auto"/>
            </w:tcBorders>
            <w:vAlign w:val="center"/>
            <w:tcPrChange w:id="16867" w:author="Στάθης Καπ" w:date="2023-03-09T07:09:00Z">
              <w:tcPr>
                <w:tcW w:w="679" w:type="dxa"/>
                <w:gridSpan w:val="2"/>
                <w:tcBorders>
                  <w:bottom w:val="single" w:sz="4" w:space="0" w:color="auto"/>
                  <w:right w:val="single" w:sz="4" w:space="0" w:color="auto"/>
                </w:tcBorders>
              </w:tcPr>
            </w:tcPrChange>
          </w:tcPr>
          <w:p w14:paraId="341C54E3" w14:textId="046A392C" w:rsidR="00494D04" w:rsidRPr="007E0F91" w:rsidRDefault="00494D04" w:rsidP="00494D04">
            <w:pPr>
              <w:jc w:val="center"/>
              <w:rPr>
                <w:ins w:id="16868" w:author="Στάθης Καπ" w:date="2023-03-09T06:09:00Z"/>
                <w:sz w:val="16"/>
                <w:szCs w:val="16"/>
              </w:rPr>
            </w:pPr>
            <w:ins w:id="16869" w:author="Στάθης Καπ" w:date="2023-03-09T07:09:00Z">
              <w:r>
                <w:rPr>
                  <w:rFonts w:ascii="Calibri" w:hAnsi="Calibri" w:cs="Calibri"/>
                  <w:color w:val="000000"/>
                  <w:sz w:val="16"/>
                  <w:szCs w:val="16"/>
                </w:rPr>
                <w:t>780</w:t>
              </w:r>
            </w:ins>
          </w:p>
        </w:tc>
        <w:tc>
          <w:tcPr>
            <w:tcW w:w="453" w:type="dxa"/>
            <w:tcBorders>
              <w:left w:val="single" w:sz="4" w:space="0" w:color="auto"/>
            </w:tcBorders>
            <w:vAlign w:val="center"/>
            <w:tcPrChange w:id="16870" w:author="Στάθης Καπ" w:date="2023-03-09T07:09:00Z">
              <w:tcPr>
                <w:tcW w:w="453" w:type="dxa"/>
                <w:gridSpan w:val="2"/>
                <w:tcBorders>
                  <w:left w:val="single" w:sz="4" w:space="0" w:color="auto"/>
                  <w:bottom w:val="single" w:sz="4" w:space="0" w:color="auto"/>
                </w:tcBorders>
                <w:vAlign w:val="bottom"/>
              </w:tcPr>
            </w:tcPrChange>
          </w:tcPr>
          <w:p w14:paraId="3DF16467" w14:textId="3953F9D1" w:rsidR="00494D04" w:rsidRPr="007E0F91" w:rsidRDefault="00494D04" w:rsidP="00494D04">
            <w:pPr>
              <w:jc w:val="center"/>
              <w:rPr>
                <w:ins w:id="16871" w:author="Στάθης Καπ" w:date="2023-03-09T06:09:00Z"/>
                <w:sz w:val="16"/>
                <w:szCs w:val="16"/>
              </w:rPr>
            </w:pPr>
            <w:ins w:id="16872" w:author="Στάθης Καπ" w:date="2023-03-09T07:09:00Z">
              <w:r>
                <w:rPr>
                  <w:rFonts w:ascii="Calibri" w:hAnsi="Calibri" w:cs="Calibri"/>
                  <w:color w:val="000000"/>
                  <w:sz w:val="16"/>
                  <w:szCs w:val="16"/>
                </w:rPr>
                <w:t>771</w:t>
              </w:r>
            </w:ins>
          </w:p>
        </w:tc>
        <w:tc>
          <w:tcPr>
            <w:tcW w:w="708" w:type="dxa"/>
            <w:vAlign w:val="center"/>
            <w:tcPrChange w:id="16873" w:author="Στάθης Καπ" w:date="2023-03-09T07:09:00Z">
              <w:tcPr>
                <w:tcW w:w="708" w:type="dxa"/>
                <w:gridSpan w:val="2"/>
                <w:tcBorders>
                  <w:bottom w:val="single" w:sz="4" w:space="0" w:color="auto"/>
                </w:tcBorders>
                <w:vAlign w:val="center"/>
              </w:tcPr>
            </w:tcPrChange>
          </w:tcPr>
          <w:p w14:paraId="70A59862" w14:textId="4DF17831" w:rsidR="00494D04" w:rsidRPr="007E0F91" w:rsidRDefault="00494D04" w:rsidP="00494D04">
            <w:pPr>
              <w:jc w:val="center"/>
              <w:rPr>
                <w:ins w:id="16874" w:author="Στάθης Καπ" w:date="2023-03-09T06:09:00Z"/>
                <w:sz w:val="16"/>
                <w:szCs w:val="16"/>
              </w:rPr>
            </w:pPr>
            <w:ins w:id="16875" w:author="Στάθης Καπ" w:date="2023-03-09T07:09:00Z">
              <w:r>
                <w:rPr>
                  <w:rFonts w:ascii="Calibri" w:hAnsi="Calibri" w:cs="Calibri"/>
                  <w:color w:val="000000"/>
                  <w:sz w:val="16"/>
                  <w:szCs w:val="16"/>
                </w:rPr>
                <w:t>3.02</w:t>
              </w:r>
            </w:ins>
          </w:p>
        </w:tc>
        <w:tc>
          <w:tcPr>
            <w:tcW w:w="652" w:type="dxa"/>
            <w:tcBorders>
              <w:right w:val="single" w:sz="4" w:space="0" w:color="auto"/>
            </w:tcBorders>
            <w:vAlign w:val="center"/>
            <w:tcPrChange w:id="16876" w:author="Στάθης Καπ" w:date="2023-03-09T07:09:00Z">
              <w:tcPr>
                <w:tcW w:w="652" w:type="dxa"/>
                <w:gridSpan w:val="2"/>
                <w:tcBorders>
                  <w:bottom w:val="single" w:sz="4" w:space="0" w:color="auto"/>
                  <w:right w:val="single" w:sz="4" w:space="0" w:color="auto"/>
                </w:tcBorders>
                <w:vAlign w:val="bottom"/>
              </w:tcPr>
            </w:tcPrChange>
          </w:tcPr>
          <w:p w14:paraId="1BD3E70F" w14:textId="6EE541C9" w:rsidR="00494D04" w:rsidRPr="007E0F91" w:rsidRDefault="00494D04" w:rsidP="00494D04">
            <w:pPr>
              <w:jc w:val="center"/>
              <w:rPr>
                <w:ins w:id="16877" w:author="Στάθης Καπ" w:date="2023-03-09T06:09:00Z"/>
                <w:sz w:val="16"/>
                <w:szCs w:val="16"/>
              </w:rPr>
            </w:pPr>
            <w:ins w:id="16878" w:author="Στάθης Καπ" w:date="2023-03-09T07:09:00Z">
              <w:r>
                <w:rPr>
                  <w:rFonts w:ascii="Calibri" w:hAnsi="Calibri" w:cs="Calibri"/>
                  <w:color w:val="000000"/>
                  <w:sz w:val="16"/>
                  <w:szCs w:val="16"/>
                </w:rPr>
                <w:t>0.303</w:t>
              </w:r>
            </w:ins>
          </w:p>
        </w:tc>
        <w:tc>
          <w:tcPr>
            <w:tcW w:w="453" w:type="dxa"/>
            <w:tcBorders>
              <w:left w:val="single" w:sz="4" w:space="0" w:color="auto"/>
            </w:tcBorders>
            <w:vAlign w:val="center"/>
            <w:tcPrChange w:id="16879" w:author="Στάθης Καπ" w:date="2023-03-09T07:09:00Z">
              <w:tcPr>
                <w:tcW w:w="453" w:type="dxa"/>
                <w:gridSpan w:val="2"/>
                <w:tcBorders>
                  <w:left w:val="single" w:sz="4" w:space="0" w:color="auto"/>
                  <w:bottom w:val="single" w:sz="4" w:space="0" w:color="auto"/>
                </w:tcBorders>
                <w:vAlign w:val="bottom"/>
              </w:tcPr>
            </w:tcPrChange>
          </w:tcPr>
          <w:p w14:paraId="2B53DCE1" w14:textId="2FB046FA" w:rsidR="00494D04" w:rsidRPr="007E0F91" w:rsidRDefault="00494D04" w:rsidP="00494D04">
            <w:pPr>
              <w:jc w:val="center"/>
              <w:rPr>
                <w:ins w:id="16880" w:author="Στάθης Καπ" w:date="2023-03-09T06:09:00Z"/>
                <w:sz w:val="16"/>
                <w:szCs w:val="16"/>
              </w:rPr>
            </w:pPr>
            <w:ins w:id="16881" w:author="Στάθης Καπ" w:date="2023-03-09T07:09:00Z">
              <w:r>
                <w:rPr>
                  <w:rFonts w:ascii="Calibri" w:hAnsi="Calibri" w:cs="Calibri"/>
                  <w:color w:val="000000"/>
                  <w:sz w:val="16"/>
                  <w:szCs w:val="16"/>
                </w:rPr>
                <w:t>762</w:t>
              </w:r>
            </w:ins>
          </w:p>
        </w:tc>
        <w:tc>
          <w:tcPr>
            <w:tcW w:w="454" w:type="dxa"/>
            <w:vAlign w:val="center"/>
            <w:tcPrChange w:id="16882" w:author="Στάθης Καπ" w:date="2023-03-09T07:09:00Z">
              <w:tcPr>
                <w:tcW w:w="454" w:type="dxa"/>
                <w:gridSpan w:val="2"/>
                <w:tcBorders>
                  <w:bottom w:val="single" w:sz="4" w:space="0" w:color="auto"/>
                </w:tcBorders>
                <w:vAlign w:val="center"/>
              </w:tcPr>
            </w:tcPrChange>
          </w:tcPr>
          <w:p w14:paraId="4B4D6094" w14:textId="40A4CA9F" w:rsidR="00494D04" w:rsidRPr="007E0F91" w:rsidRDefault="00494D04" w:rsidP="00494D04">
            <w:pPr>
              <w:jc w:val="center"/>
              <w:rPr>
                <w:ins w:id="16883" w:author="Στάθης Καπ" w:date="2023-03-09T06:09:00Z"/>
                <w:sz w:val="16"/>
                <w:szCs w:val="16"/>
              </w:rPr>
            </w:pPr>
            <w:ins w:id="16884" w:author="Στάθης Καπ" w:date="2023-03-09T07:09:00Z">
              <w:r>
                <w:rPr>
                  <w:rFonts w:ascii="Calibri" w:hAnsi="Calibri" w:cs="Calibri"/>
                  <w:color w:val="000000"/>
                  <w:sz w:val="16"/>
                  <w:szCs w:val="16"/>
                </w:rPr>
                <w:t>1.17</w:t>
              </w:r>
            </w:ins>
          </w:p>
        </w:tc>
        <w:tc>
          <w:tcPr>
            <w:tcW w:w="454" w:type="dxa"/>
            <w:vAlign w:val="center"/>
            <w:tcPrChange w:id="16885" w:author="Στάθης Καπ" w:date="2023-03-09T07:09:00Z">
              <w:tcPr>
                <w:tcW w:w="454" w:type="dxa"/>
                <w:gridSpan w:val="2"/>
                <w:tcBorders>
                  <w:bottom w:val="single" w:sz="4" w:space="0" w:color="auto"/>
                </w:tcBorders>
                <w:vAlign w:val="bottom"/>
              </w:tcPr>
            </w:tcPrChange>
          </w:tcPr>
          <w:p w14:paraId="727EFA7C" w14:textId="0ACE8B6E" w:rsidR="00494D04" w:rsidRPr="007E0F91" w:rsidRDefault="00494D04" w:rsidP="00494D04">
            <w:pPr>
              <w:jc w:val="center"/>
              <w:rPr>
                <w:ins w:id="16886" w:author="Στάθης Καπ" w:date="2023-03-09T06:09:00Z"/>
                <w:sz w:val="16"/>
                <w:szCs w:val="16"/>
              </w:rPr>
            </w:pPr>
            <w:ins w:id="16887" w:author="Στάθης Καπ" w:date="2023-03-09T07:09:00Z">
              <w:r>
                <w:rPr>
                  <w:rFonts w:ascii="Calibri" w:hAnsi="Calibri" w:cs="Calibri"/>
                  <w:color w:val="000000"/>
                  <w:sz w:val="16"/>
                  <w:szCs w:val="16"/>
                </w:rPr>
                <w:t>0.355</w:t>
              </w:r>
            </w:ins>
          </w:p>
        </w:tc>
        <w:tc>
          <w:tcPr>
            <w:tcW w:w="457" w:type="dxa"/>
            <w:tcBorders>
              <w:right w:val="single" w:sz="4" w:space="0" w:color="auto"/>
            </w:tcBorders>
            <w:vAlign w:val="center"/>
            <w:tcPrChange w:id="16888" w:author="Στάθης Καπ" w:date="2023-03-09T07:09:00Z">
              <w:tcPr>
                <w:tcW w:w="457" w:type="dxa"/>
                <w:gridSpan w:val="2"/>
                <w:tcBorders>
                  <w:bottom w:val="single" w:sz="4" w:space="0" w:color="auto"/>
                  <w:right w:val="single" w:sz="4" w:space="0" w:color="auto"/>
                </w:tcBorders>
                <w:vAlign w:val="center"/>
              </w:tcPr>
            </w:tcPrChange>
          </w:tcPr>
          <w:p w14:paraId="0C5C5665" w14:textId="30C7AFA3" w:rsidR="00494D04" w:rsidRPr="007E0F91" w:rsidRDefault="00494D04" w:rsidP="00494D04">
            <w:pPr>
              <w:jc w:val="center"/>
              <w:rPr>
                <w:ins w:id="16889" w:author="Στάθης Καπ" w:date="2023-03-09T06:09:00Z"/>
                <w:sz w:val="16"/>
                <w:szCs w:val="16"/>
              </w:rPr>
            </w:pPr>
            <w:ins w:id="16890" w:author="Στάθης Καπ" w:date="2023-03-09T07:09:00Z">
              <w:r>
                <w:rPr>
                  <w:rFonts w:ascii="Calibri" w:hAnsi="Calibri" w:cs="Calibri"/>
                  <w:color w:val="000000"/>
                  <w:sz w:val="16"/>
                  <w:szCs w:val="16"/>
                </w:rPr>
                <w:t>-17.16</w:t>
              </w:r>
            </w:ins>
          </w:p>
        </w:tc>
        <w:tc>
          <w:tcPr>
            <w:tcW w:w="453" w:type="dxa"/>
            <w:tcBorders>
              <w:left w:val="single" w:sz="4" w:space="0" w:color="auto"/>
            </w:tcBorders>
            <w:vAlign w:val="center"/>
            <w:tcPrChange w:id="16891" w:author="Στάθης Καπ" w:date="2023-03-09T07:09:00Z">
              <w:tcPr>
                <w:tcW w:w="453" w:type="dxa"/>
                <w:gridSpan w:val="2"/>
                <w:tcBorders>
                  <w:left w:val="single" w:sz="4" w:space="0" w:color="auto"/>
                  <w:bottom w:val="single" w:sz="4" w:space="0" w:color="auto"/>
                </w:tcBorders>
                <w:vAlign w:val="bottom"/>
              </w:tcPr>
            </w:tcPrChange>
          </w:tcPr>
          <w:p w14:paraId="4D6B112B" w14:textId="485BD110" w:rsidR="00494D04" w:rsidRPr="007E0F91" w:rsidRDefault="00494D04" w:rsidP="00494D04">
            <w:pPr>
              <w:jc w:val="center"/>
              <w:rPr>
                <w:ins w:id="16892" w:author="Στάθης Καπ" w:date="2023-03-09T06:09:00Z"/>
                <w:sz w:val="16"/>
                <w:szCs w:val="16"/>
              </w:rPr>
            </w:pPr>
            <w:ins w:id="16893" w:author="Στάθης Καπ" w:date="2023-03-09T07:09:00Z">
              <w:r>
                <w:rPr>
                  <w:rFonts w:ascii="Calibri" w:hAnsi="Calibri" w:cs="Calibri"/>
                  <w:color w:val="000000"/>
                  <w:sz w:val="16"/>
                  <w:szCs w:val="16"/>
                </w:rPr>
                <w:t>756</w:t>
              </w:r>
            </w:ins>
          </w:p>
        </w:tc>
        <w:tc>
          <w:tcPr>
            <w:tcW w:w="454" w:type="dxa"/>
            <w:vAlign w:val="center"/>
            <w:tcPrChange w:id="16894" w:author="Στάθης Καπ" w:date="2023-03-09T07:09:00Z">
              <w:tcPr>
                <w:tcW w:w="454" w:type="dxa"/>
                <w:gridSpan w:val="2"/>
                <w:tcBorders>
                  <w:bottom w:val="single" w:sz="4" w:space="0" w:color="auto"/>
                </w:tcBorders>
                <w:vAlign w:val="center"/>
              </w:tcPr>
            </w:tcPrChange>
          </w:tcPr>
          <w:p w14:paraId="1F7E8C78" w14:textId="3A991DE9" w:rsidR="00494D04" w:rsidRPr="007E0F91" w:rsidRDefault="00494D04" w:rsidP="00494D04">
            <w:pPr>
              <w:jc w:val="center"/>
              <w:rPr>
                <w:ins w:id="16895" w:author="Στάθης Καπ" w:date="2023-03-09T06:09:00Z"/>
                <w:sz w:val="16"/>
                <w:szCs w:val="16"/>
              </w:rPr>
            </w:pPr>
            <w:ins w:id="16896" w:author="Στάθης Καπ" w:date="2023-03-09T07:09:00Z">
              <w:r>
                <w:rPr>
                  <w:rFonts w:ascii="Calibri" w:hAnsi="Calibri" w:cs="Calibri"/>
                  <w:color w:val="000000"/>
                  <w:sz w:val="16"/>
                  <w:szCs w:val="16"/>
                </w:rPr>
                <w:t>1.95</w:t>
              </w:r>
            </w:ins>
          </w:p>
        </w:tc>
        <w:tc>
          <w:tcPr>
            <w:tcW w:w="454" w:type="dxa"/>
            <w:vAlign w:val="center"/>
            <w:tcPrChange w:id="16897" w:author="Στάθης Καπ" w:date="2023-03-09T07:09:00Z">
              <w:tcPr>
                <w:tcW w:w="454" w:type="dxa"/>
                <w:gridSpan w:val="2"/>
                <w:tcBorders>
                  <w:bottom w:val="single" w:sz="4" w:space="0" w:color="auto"/>
                </w:tcBorders>
                <w:vAlign w:val="bottom"/>
              </w:tcPr>
            </w:tcPrChange>
          </w:tcPr>
          <w:p w14:paraId="54DF9602" w14:textId="41D663DB" w:rsidR="00494D04" w:rsidRPr="007E0F91" w:rsidRDefault="00494D04" w:rsidP="00494D04">
            <w:pPr>
              <w:jc w:val="center"/>
              <w:rPr>
                <w:ins w:id="16898" w:author="Στάθης Καπ" w:date="2023-03-09T06:09:00Z"/>
                <w:sz w:val="16"/>
                <w:szCs w:val="16"/>
              </w:rPr>
            </w:pPr>
            <w:ins w:id="16899" w:author="Στάθης Καπ" w:date="2023-03-09T07:09:00Z">
              <w:r>
                <w:rPr>
                  <w:rFonts w:ascii="Calibri" w:hAnsi="Calibri" w:cs="Calibri"/>
                  <w:color w:val="000000"/>
                  <w:sz w:val="16"/>
                  <w:szCs w:val="16"/>
                </w:rPr>
                <w:t>0.197</w:t>
              </w:r>
            </w:ins>
          </w:p>
        </w:tc>
        <w:tc>
          <w:tcPr>
            <w:tcW w:w="454" w:type="dxa"/>
            <w:tcBorders>
              <w:right w:val="single" w:sz="4" w:space="0" w:color="auto"/>
            </w:tcBorders>
            <w:vAlign w:val="center"/>
            <w:tcPrChange w:id="16900" w:author="Στάθης Καπ" w:date="2023-03-09T07:09:00Z">
              <w:tcPr>
                <w:tcW w:w="454" w:type="dxa"/>
                <w:gridSpan w:val="2"/>
                <w:tcBorders>
                  <w:bottom w:val="single" w:sz="4" w:space="0" w:color="auto"/>
                  <w:right w:val="single" w:sz="4" w:space="0" w:color="auto"/>
                </w:tcBorders>
                <w:vAlign w:val="center"/>
              </w:tcPr>
            </w:tcPrChange>
          </w:tcPr>
          <w:p w14:paraId="208AB055" w14:textId="58C1B2BB" w:rsidR="00494D04" w:rsidRPr="007E0F91" w:rsidRDefault="00494D04" w:rsidP="00494D04">
            <w:pPr>
              <w:jc w:val="center"/>
              <w:rPr>
                <w:ins w:id="16901" w:author="Στάθης Καπ" w:date="2023-03-09T06:09:00Z"/>
                <w:sz w:val="16"/>
                <w:szCs w:val="16"/>
              </w:rPr>
            </w:pPr>
            <w:ins w:id="16902" w:author="Στάθης Καπ" w:date="2023-03-09T07:09:00Z">
              <w:r>
                <w:rPr>
                  <w:rFonts w:ascii="Calibri" w:hAnsi="Calibri" w:cs="Calibri"/>
                  <w:color w:val="000000"/>
                  <w:sz w:val="16"/>
                  <w:szCs w:val="16"/>
                </w:rPr>
                <w:t>34.98</w:t>
              </w:r>
            </w:ins>
          </w:p>
        </w:tc>
        <w:tc>
          <w:tcPr>
            <w:tcW w:w="453" w:type="dxa"/>
            <w:tcBorders>
              <w:left w:val="single" w:sz="4" w:space="0" w:color="auto"/>
            </w:tcBorders>
            <w:vAlign w:val="center"/>
            <w:tcPrChange w:id="16903" w:author="Στάθης Καπ" w:date="2023-03-09T07:09:00Z">
              <w:tcPr>
                <w:tcW w:w="453" w:type="dxa"/>
                <w:gridSpan w:val="2"/>
                <w:tcBorders>
                  <w:left w:val="single" w:sz="4" w:space="0" w:color="auto"/>
                  <w:bottom w:val="single" w:sz="4" w:space="0" w:color="auto"/>
                </w:tcBorders>
                <w:vAlign w:val="bottom"/>
              </w:tcPr>
            </w:tcPrChange>
          </w:tcPr>
          <w:p w14:paraId="039B6C0C" w14:textId="0AD28921" w:rsidR="00494D04" w:rsidRPr="007E0F91" w:rsidRDefault="00494D04" w:rsidP="00494D04">
            <w:pPr>
              <w:jc w:val="center"/>
              <w:rPr>
                <w:ins w:id="16904" w:author="Στάθης Καπ" w:date="2023-03-09T06:09:00Z"/>
                <w:sz w:val="16"/>
                <w:szCs w:val="16"/>
              </w:rPr>
            </w:pPr>
            <w:ins w:id="16905" w:author="Στάθης Καπ" w:date="2023-03-09T07:09:00Z">
              <w:r>
                <w:rPr>
                  <w:rFonts w:ascii="Calibri" w:hAnsi="Calibri" w:cs="Calibri"/>
                  <w:color w:val="000000"/>
                  <w:sz w:val="16"/>
                  <w:szCs w:val="16"/>
                </w:rPr>
                <w:t>665</w:t>
              </w:r>
            </w:ins>
          </w:p>
        </w:tc>
        <w:tc>
          <w:tcPr>
            <w:tcW w:w="454" w:type="dxa"/>
            <w:vAlign w:val="center"/>
            <w:tcPrChange w:id="16906" w:author="Στάθης Καπ" w:date="2023-03-09T07:09:00Z">
              <w:tcPr>
                <w:tcW w:w="454" w:type="dxa"/>
                <w:gridSpan w:val="2"/>
                <w:tcBorders>
                  <w:bottom w:val="single" w:sz="4" w:space="0" w:color="auto"/>
                </w:tcBorders>
                <w:vAlign w:val="center"/>
              </w:tcPr>
            </w:tcPrChange>
          </w:tcPr>
          <w:p w14:paraId="7C8CC08D" w14:textId="3378546A" w:rsidR="00494D04" w:rsidRPr="007E0F91" w:rsidRDefault="00494D04" w:rsidP="00494D04">
            <w:pPr>
              <w:jc w:val="center"/>
              <w:rPr>
                <w:ins w:id="16907" w:author="Στάθης Καπ" w:date="2023-03-09T06:09:00Z"/>
                <w:sz w:val="16"/>
                <w:szCs w:val="16"/>
              </w:rPr>
            </w:pPr>
            <w:ins w:id="16908" w:author="Στάθης Καπ" w:date="2023-03-09T07:09:00Z">
              <w:r>
                <w:rPr>
                  <w:rFonts w:ascii="Calibri" w:hAnsi="Calibri" w:cs="Calibri"/>
                  <w:color w:val="000000"/>
                  <w:sz w:val="16"/>
                  <w:szCs w:val="16"/>
                </w:rPr>
                <w:t>13.75</w:t>
              </w:r>
            </w:ins>
          </w:p>
        </w:tc>
        <w:tc>
          <w:tcPr>
            <w:tcW w:w="454" w:type="dxa"/>
            <w:vAlign w:val="center"/>
            <w:tcPrChange w:id="16909" w:author="Στάθης Καπ" w:date="2023-03-09T07:09:00Z">
              <w:tcPr>
                <w:tcW w:w="454" w:type="dxa"/>
                <w:gridSpan w:val="2"/>
                <w:tcBorders>
                  <w:bottom w:val="single" w:sz="4" w:space="0" w:color="auto"/>
                </w:tcBorders>
                <w:vAlign w:val="bottom"/>
              </w:tcPr>
            </w:tcPrChange>
          </w:tcPr>
          <w:p w14:paraId="3EC3EA44" w14:textId="215865E1" w:rsidR="00494D04" w:rsidRPr="007E0F91" w:rsidRDefault="00494D04" w:rsidP="00494D04">
            <w:pPr>
              <w:jc w:val="center"/>
              <w:rPr>
                <w:ins w:id="16910" w:author="Στάθης Καπ" w:date="2023-03-09T06:09:00Z"/>
                <w:sz w:val="16"/>
                <w:szCs w:val="16"/>
              </w:rPr>
            </w:pPr>
            <w:ins w:id="16911" w:author="Στάθης Καπ" w:date="2023-03-09T07:09:00Z">
              <w:r>
                <w:rPr>
                  <w:rFonts w:ascii="Calibri" w:hAnsi="Calibri" w:cs="Calibri"/>
                  <w:color w:val="000000"/>
                  <w:sz w:val="16"/>
                  <w:szCs w:val="16"/>
                </w:rPr>
                <w:t>0.184</w:t>
              </w:r>
            </w:ins>
          </w:p>
        </w:tc>
        <w:tc>
          <w:tcPr>
            <w:tcW w:w="461" w:type="dxa"/>
            <w:tcBorders>
              <w:right w:val="single" w:sz="4" w:space="0" w:color="auto"/>
            </w:tcBorders>
            <w:vAlign w:val="center"/>
            <w:tcPrChange w:id="16912" w:author="Στάθης Καπ" w:date="2023-03-09T07:09:00Z">
              <w:tcPr>
                <w:tcW w:w="461" w:type="dxa"/>
                <w:gridSpan w:val="2"/>
                <w:tcBorders>
                  <w:bottom w:val="single" w:sz="4" w:space="0" w:color="auto"/>
                  <w:right w:val="single" w:sz="4" w:space="0" w:color="auto"/>
                </w:tcBorders>
                <w:vAlign w:val="center"/>
              </w:tcPr>
            </w:tcPrChange>
          </w:tcPr>
          <w:p w14:paraId="7CFF1515" w14:textId="57493B02" w:rsidR="00494D04" w:rsidRPr="007E0F91" w:rsidRDefault="00494D04" w:rsidP="00494D04">
            <w:pPr>
              <w:jc w:val="center"/>
              <w:rPr>
                <w:ins w:id="16913" w:author="Στάθης Καπ" w:date="2023-03-09T06:09:00Z"/>
                <w:sz w:val="16"/>
                <w:szCs w:val="16"/>
              </w:rPr>
            </w:pPr>
            <w:ins w:id="16914" w:author="Στάθης Καπ" w:date="2023-03-09T07:09:00Z">
              <w:r>
                <w:rPr>
                  <w:rFonts w:ascii="Calibri" w:hAnsi="Calibri" w:cs="Calibri"/>
                  <w:color w:val="000000"/>
                  <w:sz w:val="16"/>
                  <w:szCs w:val="16"/>
                </w:rPr>
                <w:t>39.27</w:t>
              </w:r>
            </w:ins>
          </w:p>
        </w:tc>
      </w:tr>
      <w:tr w:rsidR="00494D04" w14:paraId="52574BE2"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915"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916" w:author="Στάθης Καπ" w:date="2023-03-09T06:09:00Z"/>
          <w:trPrChange w:id="16917"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918"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C19FC23" w14:textId="5571C5D2" w:rsidR="00494D04" w:rsidRPr="007E0F91" w:rsidRDefault="00494D04" w:rsidP="00494D04">
            <w:pPr>
              <w:jc w:val="center"/>
              <w:rPr>
                <w:ins w:id="16919" w:author="Στάθης Καπ" w:date="2023-03-09T06:09:00Z"/>
                <w:sz w:val="16"/>
                <w:szCs w:val="16"/>
              </w:rPr>
            </w:pPr>
            <w:ins w:id="16920" w:author="Στάθης Καπ" w:date="2023-03-09T06:09:00Z">
              <w:r w:rsidRPr="009861B1">
                <w:rPr>
                  <w:rFonts w:ascii="Calibri" w:hAnsi="Calibri" w:cs="Calibri"/>
                  <w:color w:val="000000"/>
                  <w:sz w:val="16"/>
                  <w:szCs w:val="16"/>
                </w:rPr>
                <w:t>rc202</w:t>
              </w:r>
            </w:ins>
          </w:p>
        </w:tc>
        <w:tc>
          <w:tcPr>
            <w:tcW w:w="565" w:type="dxa"/>
            <w:tcBorders>
              <w:left w:val="single" w:sz="4" w:space="0" w:color="auto"/>
            </w:tcBorders>
            <w:vAlign w:val="center"/>
            <w:tcPrChange w:id="16921" w:author="Στάθης Καπ" w:date="2023-03-09T07:09:00Z">
              <w:tcPr>
                <w:tcW w:w="565" w:type="dxa"/>
                <w:gridSpan w:val="2"/>
                <w:tcBorders>
                  <w:left w:val="single" w:sz="4" w:space="0" w:color="auto"/>
                  <w:bottom w:val="single" w:sz="4" w:space="0" w:color="auto"/>
                </w:tcBorders>
              </w:tcPr>
            </w:tcPrChange>
          </w:tcPr>
          <w:p w14:paraId="3BEABCE8" w14:textId="03255020" w:rsidR="00494D04" w:rsidRPr="007E0F91" w:rsidRDefault="00494D04" w:rsidP="00494D04">
            <w:pPr>
              <w:jc w:val="center"/>
              <w:rPr>
                <w:ins w:id="16922" w:author="Στάθης Καπ" w:date="2023-03-09T06:09:00Z"/>
                <w:sz w:val="16"/>
                <w:szCs w:val="16"/>
              </w:rPr>
            </w:pPr>
            <w:ins w:id="16923" w:author="Στάθης Καπ" w:date="2023-03-09T07:09:00Z">
              <w:r>
                <w:rPr>
                  <w:rFonts w:ascii="Calibri" w:hAnsi="Calibri" w:cs="Calibri"/>
                  <w:color w:val="000000"/>
                  <w:sz w:val="16"/>
                  <w:szCs w:val="16"/>
                </w:rPr>
                <w:t>938</w:t>
              </w:r>
            </w:ins>
          </w:p>
        </w:tc>
        <w:tc>
          <w:tcPr>
            <w:tcW w:w="679" w:type="dxa"/>
            <w:tcBorders>
              <w:right w:val="single" w:sz="4" w:space="0" w:color="auto"/>
            </w:tcBorders>
            <w:vAlign w:val="center"/>
            <w:tcPrChange w:id="16924" w:author="Στάθης Καπ" w:date="2023-03-09T07:09:00Z">
              <w:tcPr>
                <w:tcW w:w="679" w:type="dxa"/>
                <w:gridSpan w:val="2"/>
                <w:tcBorders>
                  <w:bottom w:val="single" w:sz="4" w:space="0" w:color="auto"/>
                  <w:right w:val="single" w:sz="4" w:space="0" w:color="auto"/>
                </w:tcBorders>
              </w:tcPr>
            </w:tcPrChange>
          </w:tcPr>
          <w:p w14:paraId="375DE33A" w14:textId="3BF83D43" w:rsidR="00494D04" w:rsidRPr="007E0F91" w:rsidRDefault="00494D04" w:rsidP="00494D04">
            <w:pPr>
              <w:jc w:val="center"/>
              <w:rPr>
                <w:ins w:id="16925" w:author="Στάθης Καπ" w:date="2023-03-09T06:09:00Z"/>
                <w:sz w:val="16"/>
                <w:szCs w:val="16"/>
              </w:rPr>
            </w:pPr>
            <w:ins w:id="16926" w:author="Στάθης Καπ" w:date="2023-03-09T07:09:00Z">
              <w:r>
                <w:rPr>
                  <w:rFonts w:ascii="Calibri" w:hAnsi="Calibri" w:cs="Calibri"/>
                  <w:color w:val="000000"/>
                  <w:sz w:val="16"/>
                  <w:szCs w:val="16"/>
                </w:rPr>
                <w:t>882</w:t>
              </w:r>
            </w:ins>
          </w:p>
        </w:tc>
        <w:tc>
          <w:tcPr>
            <w:tcW w:w="453" w:type="dxa"/>
            <w:tcBorders>
              <w:left w:val="single" w:sz="4" w:space="0" w:color="auto"/>
            </w:tcBorders>
            <w:vAlign w:val="center"/>
            <w:tcPrChange w:id="16927" w:author="Στάθης Καπ" w:date="2023-03-09T07:09:00Z">
              <w:tcPr>
                <w:tcW w:w="453" w:type="dxa"/>
                <w:gridSpan w:val="2"/>
                <w:tcBorders>
                  <w:left w:val="single" w:sz="4" w:space="0" w:color="auto"/>
                  <w:bottom w:val="single" w:sz="4" w:space="0" w:color="auto"/>
                </w:tcBorders>
                <w:vAlign w:val="bottom"/>
              </w:tcPr>
            </w:tcPrChange>
          </w:tcPr>
          <w:p w14:paraId="27E304D5" w14:textId="33397166" w:rsidR="00494D04" w:rsidRPr="007E0F91" w:rsidRDefault="00494D04" w:rsidP="00494D04">
            <w:pPr>
              <w:jc w:val="center"/>
              <w:rPr>
                <w:ins w:id="16928" w:author="Στάθης Καπ" w:date="2023-03-09T06:09:00Z"/>
                <w:sz w:val="16"/>
                <w:szCs w:val="16"/>
              </w:rPr>
            </w:pPr>
            <w:ins w:id="16929" w:author="Στάθης Καπ" w:date="2023-03-09T07:09:00Z">
              <w:r>
                <w:rPr>
                  <w:rFonts w:ascii="Calibri" w:hAnsi="Calibri" w:cs="Calibri"/>
                  <w:color w:val="000000"/>
                  <w:sz w:val="16"/>
                  <w:szCs w:val="16"/>
                </w:rPr>
                <w:t>856</w:t>
              </w:r>
            </w:ins>
          </w:p>
        </w:tc>
        <w:tc>
          <w:tcPr>
            <w:tcW w:w="708" w:type="dxa"/>
            <w:vAlign w:val="center"/>
            <w:tcPrChange w:id="16930" w:author="Στάθης Καπ" w:date="2023-03-09T07:09:00Z">
              <w:tcPr>
                <w:tcW w:w="708" w:type="dxa"/>
                <w:gridSpan w:val="2"/>
                <w:tcBorders>
                  <w:bottom w:val="single" w:sz="4" w:space="0" w:color="auto"/>
                </w:tcBorders>
                <w:vAlign w:val="center"/>
              </w:tcPr>
            </w:tcPrChange>
          </w:tcPr>
          <w:p w14:paraId="4B3D3446" w14:textId="0C9C082D" w:rsidR="00494D04" w:rsidRPr="007E0F91" w:rsidRDefault="00494D04" w:rsidP="00494D04">
            <w:pPr>
              <w:jc w:val="center"/>
              <w:rPr>
                <w:ins w:id="16931" w:author="Στάθης Καπ" w:date="2023-03-09T06:09:00Z"/>
                <w:sz w:val="16"/>
                <w:szCs w:val="16"/>
              </w:rPr>
            </w:pPr>
            <w:ins w:id="16932" w:author="Στάθης Καπ" w:date="2023-03-09T07:09:00Z">
              <w:r>
                <w:rPr>
                  <w:rFonts w:ascii="Calibri" w:hAnsi="Calibri" w:cs="Calibri"/>
                  <w:color w:val="000000"/>
                  <w:sz w:val="16"/>
                  <w:szCs w:val="16"/>
                </w:rPr>
                <w:t>8.74</w:t>
              </w:r>
            </w:ins>
          </w:p>
        </w:tc>
        <w:tc>
          <w:tcPr>
            <w:tcW w:w="652" w:type="dxa"/>
            <w:tcBorders>
              <w:right w:val="single" w:sz="4" w:space="0" w:color="auto"/>
            </w:tcBorders>
            <w:vAlign w:val="center"/>
            <w:tcPrChange w:id="16933" w:author="Στάθης Καπ" w:date="2023-03-09T07:09:00Z">
              <w:tcPr>
                <w:tcW w:w="652" w:type="dxa"/>
                <w:gridSpan w:val="2"/>
                <w:tcBorders>
                  <w:bottom w:val="single" w:sz="4" w:space="0" w:color="auto"/>
                  <w:right w:val="single" w:sz="4" w:space="0" w:color="auto"/>
                </w:tcBorders>
                <w:vAlign w:val="bottom"/>
              </w:tcPr>
            </w:tcPrChange>
          </w:tcPr>
          <w:p w14:paraId="060B338E" w14:textId="63223432" w:rsidR="00494D04" w:rsidRPr="007E0F91" w:rsidRDefault="00494D04" w:rsidP="00494D04">
            <w:pPr>
              <w:jc w:val="center"/>
              <w:rPr>
                <w:ins w:id="16934" w:author="Στάθης Καπ" w:date="2023-03-09T06:09:00Z"/>
                <w:sz w:val="16"/>
                <w:szCs w:val="16"/>
              </w:rPr>
            </w:pPr>
            <w:ins w:id="16935" w:author="Στάθης Καπ" w:date="2023-03-09T07:09:00Z">
              <w:r>
                <w:rPr>
                  <w:rFonts w:ascii="Calibri" w:hAnsi="Calibri" w:cs="Calibri"/>
                  <w:color w:val="000000"/>
                  <w:sz w:val="16"/>
                  <w:szCs w:val="16"/>
                </w:rPr>
                <w:t>0.445</w:t>
              </w:r>
            </w:ins>
          </w:p>
        </w:tc>
        <w:tc>
          <w:tcPr>
            <w:tcW w:w="453" w:type="dxa"/>
            <w:tcBorders>
              <w:left w:val="single" w:sz="4" w:space="0" w:color="auto"/>
            </w:tcBorders>
            <w:vAlign w:val="center"/>
            <w:tcPrChange w:id="16936" w:author="Στάθης Καπ" w:date="2023-03-09T07:09:00Z">
              <w:tcPr>
                <w:tcW w:w="453" w:type="dxa"/>
                <w:gridSpan w:val="2"/>
                <w:tcBorders>
                  <w:left w:val="single" w:sz="4" w:space="0" w:color="auto"/>
                  <w:bottom w:val="single" w:sz="4" w:space="0" w:color="auto"/>
                </w:tcBorders>
                <w:vAlign w:val="bottom"/>
              </w:tcPr>
            </w:tcPrChange>
          </w:tcPr>
          <w:p w14:paraId="76C5850E" w14:textId="5AB6CD67" w:rsidR="00494D04" w:rsidRPr="007E0F91" w:rsidRDefault="00494D04" w:rsidP="00494D04">
            <w:pPr>
              <w:jc w:val="center"/>
              <w:rPr>
                <w:ins w:id="16937" w:author="Στάθης Καπ" w:date="2023-03-09T06:09:00Z"/>
                <w:sz w:val="16"/>
                <w:szCs w:val="16"/>
              </w:rPr>
            </w:pPr>
            <w:ins w:id="16938" w:author="Στάθης Καπ" w:date="2023-03-09T07:09:00Z">
              <w:r>
                <w:rPr>
                  <w:rFonts w:ascii="Calibri" w:hAnsi="Calibri" w:cs="Calibri"/>
                  <w:color w:val="000000"/>
                  <w:sz w:val="16"/>
                  <w:szCs w:val="16"/>
                </w:rPr>
                <w:t>857</w:t>
              </w:r>
            </w:ins>
          </w:p>
        </w:tc>
        <w:tc>
          <w:tcPr>
            <w:tcW w:w="454" w:type="dxa"/>
            <w:vAlign w:val="center"/>
            <w:tcPrChange w:id="16939" w:author="Στάθης Καπ" w:date="2023-03-09T07:09:00Z">
              <w:tcPr>
                <w:tcW w:w="454" w:type="dxa"/>
                <w:gridSpan w:val="2"/>
                <w:tcBorders>
                  <w:bottom w:val="single" w:sz="4" w:space="0" w:color="auto"/>
                </w:tcBorders>
                <w:vAlign w:val="center"/>
              </w:tcPr>
            </w:tcPrChange>
          </w:tcPr>
          <w:p w14:paraId="128E6C50" w14:textId="4A2A031A" w:rsidR="00494D04" w:rsidRPr="007E0F91" w:rsidRDefault="00494D04" w:rsidP="00494D04">
            <w:pPr>
              <w:jc w:val="center"/>
              <w:rPr>
                <w:ins w:id="16940" w:author="Στάθης Καπ" w:date="2023-03-09T06:09:00Z"/>
                <w:sz w:val="16"/>
                <w:szCs w:val="16"/>
              </w:rPr>
            </w:pPr>
            <w:ins w:id="16941" w:author="Στάθης Καπ" w:date="2023-03-09T07:09:00Z">
              <w:r>
                <w:rPr>
                  <w:rFonts w:ascii="Calibri" w:hAnsi="Calibri" w:cs="Calibri"/>
                  <w:color w:val="000000"/>
                  <w:sz w:val="16"/>
                  <w:szCs w:val="16"/>
                </w:rPr>
                <w:t>-0.12</w:t>
              </w:r>
            </w:ins>
          </w:p>
        </w:tc>
        <w:tc>
          <w:tcPr>
            <w:tcW w:w="454" w:type="dxa"/>
            <w:vAlign w:val="center"/>
            <w:tcPrChange w:id="16942" w:author="Στάθης Καπ" w:date="2023-03-09T07:09:00Z">
              <w:tcPr>
                <w:tcW w:w="454" w:type="dxa"/>
                <w:gridSpan w:val="2"/>
                <w:tcBorders>
                  <w:bottom w:val="single" w:sz="4" w:space="0" w:color="auto"/>
                </w:tcBorders>
                <w:vAlign w:val="bottom"/>
              </w:tcPr>
            </w:tcPrChange>
          </w:tcPr>
          <w:p w14:paraId="7CDE0736" w14:textId="6BFEFA8E" w:rsidR="00494D04" w:rsidRPr="007E0F91" w:rsidRDefault="00494D04" w:rsidP="00494D04">
            <w:pPr>
              <w:jc w:val="center"/>
              <w:rPr>
                <w:ins w:id="16943" w:author="Στάθης Καπ" w:date="2023-03-09T06:09:00Z"/>
                <w:sz w:val="16"/>
                <w:szCs w:val="16"/>
              </w:rPr>
            </w:pPr>
            <w:ins w:id="16944" w:author="Στάθης Καπ" w:date="2023-03-09T07:09:00Z">
              <w:r>
                <w:rPr>
                  <w:rFonts w:ascii="Calibri" w:hAnsi="Calibri" w:cs="Calibri"/>
                  <w:color w:val="000000"/>
                  <w:sz w:val="16"/>
                  <w:szCs w:val="16"/>
                </w:rPr>
                <w:t>0.277</w:t>
              </w:r>
            </w:ins>
          </w:p>
        </w:tc>
        <w:tc>
          <w:tcPr>
            <w:tcW w:w="457" w:type="dxa"/>
            <w:tcBorders>
              <w:right w:val="single" w:sz="4" w:space="0" w:color="auto"/>
            </w:tcBorders>
            <w:vAlign w:val="center"/>
            <w:tcPrChange w:id="16945" w:author="Στάθης Καπ" w:date="2023-03-09T07:09:00Z">
              <w:tcPr>
                <w:tcW w:w="457" w:type="dxa"/>
                <w:gridSpan w:val="2"/>
                <w:tcBorders>
                  <w:bottom w:val="single" w:sz="4" w:space="0" w:color="auto"/>
                  <w:right w:val="single" w:sz="4" w:space="0" w:color="auto"/>
                </w:tcBorders>
                <w:vAlign w:val="center"/>
              </w:tcPr>
            </w:tcPrChange>
          </w:tcPr>
          <w:p w14:paraId="6CC78DC3" w14:textId="2FDF0F60" w:rsidR="00494D04" w:rsidRPr="007E0F91" w:rsidRDefault="00494D04" w:rsidP="00494D04">
            <w:pPr>
              <w:jc w:val="center"/>
              <w:rPr>
                <w:ins w:id="16946" w:author="Στάθης Καπ" w:date="2023-03-09T06:09:00Z"/>
                <w:sz w:val="16"/>
                <w:szCs w:val="16"/>
              </w:rPr>
            </w:pPr>
            <w:ins w:id="16947" w:author="Στάθης Καπ" w:date="2023-03-09T07:09:00Z">
              <w:r>
                <w:rPr>
                  <w:rFonts w:ascii="Calibri" w:hAnsi="Calibri" w:cs="Calibri"/>
                  <w:color w:val="000000"/>
                  <w:sz w:val="16"/>
                  <w:szCs w:val="16"/>
                </w:rPr>
                <w:t>37.75</w:t>
              </w:r>
            </w:ins>
          </w:p>
        </w:tc>
        <w:tc>
          <w:tcPr>
            <w:tcW w:w="453" w:type="dxa"/>
            <w:tcBorders>
              <w:left w:val="single" w:sz="4" w:space="0" w:color="auto"/>
            </w:tcBorders>
            <w:vAlign w:val="center"/>
            <w:tcPrChange w:id="16948" w:author="Στάθης Καπ" w:date="2023-03-09T07:09:00Z">
              <w:tcPr>
                <w:tcW w:w="453" w:type="dxa"/>
                <w:gridSpan w:val="2"/>
                <w:tcBorders>
                  <w:left w:val="single" w:sz="4" w:space="0" w:color="auto"/>
                  <w:bottom w:val="single" w:sz="4" w:space="0" w:color="auto"/>
                </w:tcBorders>
                <w:vAlign w:val="bottom"/>
              </w:tcPr>
            </w:tcPrChange>
          </w:tcPr>
          <w:p w14:paraId="3E966874" w14:textId="71846FAC" w:rsidR="00494D04" w:rsidRPr="007E0F91" w:rsidRDefault="00494D04" w:rsidP="00494D04">
            <w:pPr>
              <w:jc w:val="center"/>
              <w:rPr>
                <w:ins w:id="16949" w:author="Στάθης Καπ" w:date="2023-03-09T06:09:00Z"/>
                <w:sz w:val="16"/>
                <w:szCs w:val="16"/>
              </w:rPr>
            </w:pPr>
            <w:ins w:id="16950" w:author="Στάθης Καπ" w:date="2023-03-09T07:09:00Z">
              <w:r>
                <w:rPr>
                  <w:rFonts w:ascii="Calibri" w:hAnsi="Calibri" w:cs="Calibri"/>
                  <w:color w:val="000000"/>
                  <w:sz w:val="16"/>
                  <w:szCs w:val="16"/>
                </w:rPr>
                <w:t>792</w:t>
              </w:r>
            </w:ins>
          </w:p>
        </w:tc>
        <w:tc>
          <w:tcPr>
            <w:tcW w:w="454" w:type="dxa"/>
            <w:vAlign w:val="center"/>
            <w:tcPrChange w:id="16951" w:author="Στάθης Καπ" w:date="2023-03-09T07:09:00Z">
              <w:tcPr>
                <w:tcW w:w="454" w:type="dxa"/>
                <w:gridSpan w:val="2"/>
                <w:tcBorders>
                  <w:bottom w:val="single" w:sz="4" w:space="0" w:color="auto"/>
                </w:tcBorders>
                <w:vAlign w:val="center"/>
              </w:tcPr>
            </w:tcPrChange>
          </w:tcPr>
          <w:p w14:paraId="2B31F24C" w14:textId="6DC3B265" w:rsidR="00494D04" w:rsidRPr="007E0F91" w:rsidRDefault="00494D04" w:rsidP="00494D04">
            <w:pPr>
              <w:jc w:val="center"/>
              <w:rPr>
                <w:ins w:id="16952" w:author="Στάθης Καπ" w:date="2023-03-09T06:09:00Z"/>
                <w:sz w:val="16"/>
                <w:szCs w:val="16"/>
              </w:rPr>
            </w:pPr>
            <w:ins w:id="16953" w:author="Στάθης Καπ" w:date="2023-03-09T07:09:00Z">
              <w:r>
                <w:rPr>
                  <w:rFonts w:ascii="Calibri" w:hAnsi="Calibri" w:cs="Calibri"/>
                  <w:color w:val="000000"/>
                  <w:sz w:val="16"/>
                  <w:szCs w:val="16"/>
                </w:rPr>
                <w:t>7.48</w:t>
              </w:r>
            </w:ins>
          </w:p>
        </w:tc>
        <w:tc>
          <w:tcPr>
            <w:tcW w:w="454" w:type="dxa"/>
            <w:vAlign w:val="center"/>
            <w:tcPrChange w:id="16954" w:author="Στάθης Καπ" w:date="2023-03-09T07:09:00Z">
              <w:tcPr>
                <w:tcW w:w="454" w:type="dxa"/>
                <w:gridSpan w:val="2"/>
                <w:tcBorders>
                  <w:bottom w:val="single" w:sz="4" w:space="0" w:color="auto"/>
                </w:tcBorders>
                <w:vAlign w:val="bottom"/>
              </w:tcPr>
            </w:tcPrChange>
          </w:tcPr>
          <w:p w14:paraId="36292461" w14:textId="1584CCEF" w:rsidR="00494D04" w:rsidRPr="007E0F91" w:rsidRDefault="00494D04" w:rsidP="00494D04">
            <w:pPr>
              <w:jc w:val="center"/>
              <w:rPr>
                <w:ins w:id="16955" w:author="Στάθης Καπ" w:date="2023-03-09T06:09:00Z"/>
                <w:sz w:val="16"/>
                <w:szCs w:val="16"/>
              </w:rPr>
            </w:pPr>
            <w:ins w:id="16956" w:author="Στάθης Καπ" w:date="2023-03-09T07:09:00Z">
              <w:r>
                <w:rPr>
                  <w:rFonts w:ascii="Calibri" w:hAnsi="Calibri" w:cs="Calibri"/>
                  <w:color w:val="000000"/>
                  <w:sz w:val="16"/>
                  <w:szCs w:val="16"/>
                </w:rPr>
                <w:t>0.266</w:t>
              </w:r>
            </w:ins>
          </w:p>
        </w:tc>
        <w:tc>
          <w:tcPr>
            <w:tcW w:w="454" w:type="dxa"/>
            <w:tcBorders>
              <w:right w:val="single" w:sz="4" w:space="0" w:color="auto"/>
            </w:tcBorders>
            <w:vAlign w:val="center"/>
            <w:tcPrChange w:id="16957" w:author="Στάθης Καπ" w:date="2023-03-09T07:09:00Z">
              <w:tcPr>
                <w:tcW w:w="454" w:type="dxa"/>
                <w:gridSpan w:val="2"/>
                <w:tcBorders>
                  <w:bottom w:val="single" w:sz="4" w:space="0" w:color="auto"/>
                  <w:right w:val="single" w:sz="4" w:space="0" w:color="auto"/>
                </w:tcBorders>
                <w:vAlign w:val="center"/>
              </w:tcPr>
            </w:tcPrChange>
          </w:tcPr>
          <w:p w14:paraId="63655DC0" w14:textId="22B6B8F4" w:rsidR="00494D04" w:rsidRPr="007E0F91" w:rsidRDefault="00494D04" w:rsidP="00494D04">
            <w:pPr>
              <w:jc w:val="center"/>
              <w:rPr>
                <w:ins w:id="16958" w:author="Στάθης Καπ" w:date="2023-03-09T06:09:00Z"/>
                <w:sz w:val="16"/>
                <w:szCs w:val="16"/>
              </w:rPr>
            </w:pPr>
            <w:ins w:id="16959" w:author="Στάθης Καπ" w:date="2023-03-09T07:09:00Z">
              <w:r>
                <w:rPr>
                  <w:rFonts w:ascii="Calibri" w:hAnsi="Calibri" w:cs="Calibri"/>
                  <w:color w:val="000000"/>
                  <w:sz w:val="16"/>
                  <w:szCs w:val="16"/>
                </w:rPr>
                <w:t>40.22</w:t>
              </w:r>
            </w:ins>
          </w:p>
        </w:tc>
        <w:tc>
          <w:tcPr>
            <w:tcW w:w="453" w:type="dxa"/>
            <w:tcBorders>
              <w:left w:val="single" w:sz="4" w:space="0" w:color="auto"/>
            </w:tcBorders>
            <w:vAlign w:val="center"/>
            <w:tcPrChange w:id="16960" w:author="Στάθης Καπ" w:date="2023-03-09T07:09:00Z">
              <w:tcPr>
                <w:tcW w:w="453" w:type="dxa"/>
                <w:gridSpan w:val="2"/>
                <w:tcBorders>
                  <w:left w:val="single" w:sz="4" w:space="0" w:color="auto"/>
                  <w:bottom w:val="single" w:sz="4" w:space="0" w:color="auto"/>
                </w:tcBorders>
                <w:vAlign w:val="bottom"/>
              </w:tcPr>
            </w:tcPrChange>
          </w:tcPr>
          <w:p w14:paraId="42CA77A6" w14:textId="3E82585C" w:rsidR="00494D04" w:rsidRPr="007E0F91" w:rsidRDefault="00494D04" w:rsidP="00494D04">
            <w:pPr>
              <w:jc w:val="center"/>
              <w:rPr>
                <w:ins w:id="16961" w:author="Στάθης Καπ" w:date="2023-03-09T06:09:00Z"/>
                <w:sz w:val="16"/>
                <w:szCs w:val="16"/>
              </w:rPr>
            </w:pPr>
            <w:ins w:id="16962" w:author="Στάθης Καπ" w:date="2023-03-09T07:09:00Z">
              <w:r>
                <w:rPr>
                  <w:rFonts w:ascii="Calibri" w:hAnsi="Calibri" w:cs="Calibri"/>
                  <w:color w:val="000000"/>
                  <w:sz w:val="16"/>
                  <w:szCs w:val="16"/>
                </w:rPr>
                <w:t>872</w:t>
              </w:r>
            </w:ins>
          </w:p>
        </w:tc>
        <w:tc>
          <w:tcPr>
            <w:tcW w:w="454" w:type="dxa"/>
            <w:vAlign w:val="center"/>
            <w:tcPrChange w:id="16963" w:author="Στάθης Καπ" w:date="2023-03-09T07:09:00Z">
              <w:tcPr>
                <w:tcW w:w="454" w:type="dxa"/>
                <w:gridSpan w:val="2"/>
                <w:tcBorders>
                  <w:bottom w:val="single" w:sz="4" w:space="0" w:color="auto"/>
                </w:tcBorders>
                <w:vAlign w:val="center"/>
              </w:tcPr>
            </w:tcPrChange>
          </w:tcPr>
          <w:p w14:paraId="6C5D0088" w14:textId="5EC0F0F6" w:rsidR="00494D04" w:rsidRPr="007E0F91" w:rsidRDefault="00494D04" w:rsidP="00494D04">
            <w:pPr>
              <w:jc w:val="center"/>
              <w:rPr>
                <w:ins w:id="16964" w:author="Στάθης Καπ" w:date="2023-03-09T06:09:00Z"/>
                <w:sz w:val="16"/>
                <w:szCs w:val="16"/>
              </w:rPr>
            </w:pPr>
            <w:ins w:id="16965" w:author="Στάθης Καπ" w:date="2023-03-09T07:09:00Z">
              <w:r>
                <w:rPr>
                  <w:rFonts w:ascii="Calibri" w:hAnsi="Calibri" w:cs="Calibri"/>
                  <w:color w:val="000000"/>
                  <w:sz w:val="16"/>
                  <w:szCs w:val="16"/>
                </w:rPr>
                <w:t>-1.87</w:t>
              </w:r>
            </w:ins>
          </w:p>
        </w:tc>
        <w:tc>
          <w:tcPr>
            <w:tcW w:w="454" w:type="dxa"/>
            <w:vAlign w:val="center"/>
            <w:tcPrChange w:id="16966" w:author="Στάθης Καπ" w:date="2023-03-09T07:09:00Z">
              <w:tcPr>
                <w:tcW w:w="454" w:type="dxa"/>
                <w:gridSpan w:val="2"/>
                <w:tcBorders>
                  <w:bottom w:val="single" w:sz="4" w:space="0" w:color="auto"/>
                </w:tcBorders>
                <w:vAlign w:val="bottom"/>
              </w:tcPr>
            </w:tcPrChange>
          </w:tcPr>
          <w:p w14:paraId="46EA4A75" w14:textId="43933295" w:rsidR="00494D04" w:rsidRPr="007E0F91" w:rsidRDefault="00494D04" w:rsidP="00494D04">
            <w:pPr>
              <w:jc w:val="center"/>
              <w:rPr>
                <w:ins w:id="16967" w:author="Στάθης Καπ" w:date="2023-03-09T06:09:00Z"/>
                <w:sz w:val="16"/>
                <w:szCs w:val="16"/>
              </w:rPr>
            </w:pPr>
            <w:ins w:id="16968" w:author="Στάθης Καπ" w:date="2023-03-09T07:09:00Z">
              <w:r>
                <w:rPr>
                  <w:rFonts w:ascii="Calibri" w:hAnsi="Calibri" w:cs="Calibri"/>
                  <w:color w:val="000000"/>
                  <w:sz w:val="16"/>
                  <w:szCs w:val="16"/>
                </w:rPr>
                <w:t>0.326</w:t>
              </w:r>
            </w:ins>
          </w:p>
        </w:tc>
        <w:tc>
          <w:tcPr>
            <w:tcW w:w="461" w:type="dxa"/>
            <w:tcBorders>
              <w:right w:val="single" w:sz="4" w:space="0" w:color="auto"/>
            </w:tcBorders>
            <w:vAlign w:val="center"/>
            <w:tcPrChange w:id="16969" w:author="Στάθης Καπ" w:date="2023-03-09T07:09:00Z">
              <w:tcPr>
                <w:tcW w:w="461" w:type="dxa"/>
                <w:gridSpan w:val="2"/>
                <w:tcBorders>
                  <w:bottom w:val="single" w:sz="4" w:space="0" w:color="auto"/>
                  <w:right w:val="single" w:sz="4" w:space="0" w:color="auto"/>
                </w:tcBorders>
                <w:vAlign w:val="center"/>
              </w:tcPr>
            </w:tcPrChange>
          </w:tcPr>
          <w:p w14:paraId="25373775" w14:textId="0108526D" w:rsidR="00494D04" w:rsidRPr="007E0F91" w:rsidRDefault="00494D04" w:rsidP="00494D04">
            <w:pPr>
              <w:jc w:val="center"/>
              <w:rPr>
                <w:ins w:id="16970" w:author="Στάθης Καπ" w:date="2023-03-09T06:09:00Z"/>
                <w:sz w:val="16"/>
                <w:szCs w:val="16"/>
              </w:rPr>
            </w:pPr>
            <w:ins w:id="16971" w:author="Στάθης Καπ" w:date="2023-03-09T07:09:00Z">
              <w:r>
                <w:rPr>
                  <w:rFonts w:ascii="Calibri" w:hAnsi="Calibri" w:cs="Calibri"/>
                  <w:color w:val="000000"/>
                  <w:sz w:val="16"/>
                  <w:szCs w:val="16"/>
                </w:rPr>
                <w:t>26.74</w:t>
              </w:r>
            </w:ins>
          </w:p>
        </w:tc>
      </w:tr>
      <w:tr w:rsidR="00494D04" w14:paraId="3784D838"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972"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973" w:author="Στάθης Καπ" w:date="2023-03-09T06:09:00Z"/>
          <w:trPrChange w:id="16974"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975"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52431F46" w14:textId="08BEE348" w:rsidR="00494D04" w:rsidRPr="007E0F91" w:rsidRDefault="00494D04" w:rsidP="00494D04">
            <w:pPr>
              <w:jc w:val="center"/>
              <w:rPr>
                <w:ins w:id="16976" w:author="Στάθης Καπ" w:date="2023-03-09T06:09:00Z"/>
                <w:sz w:val="16"/>
                <w:szCs w:val="16"/>
              </w:rPr>
            </w:pPr>
            <w:ins w:id="16977" w:author="Στάθης Καπ" w:date="2023-03-09T06:09:00Z">
              <w:r w:rsidRPr="009861B1">
                <w:rPr>
                  <w:rFonts w:ascii="Calibri" w:hAnsi="Calibri" w:cs="Calibri"/>
                  <w:color w:val="000000"/>
                  <w:sz w:val="16"/>
                  <w:szCs w:val="16"/>
                </w:rPr>
                <w:t>rc203</w:t>
              </w:r>
            </w:ins>
          </w:p>
        </w:tc>
        <w:tc>
          <w:tcPr>
            <w:tcW w:w="565" w:type="dxa"/>
            <w:tcBorders>
              <w:left w:val="single" w:sz="4" w:space="0" w:color="auto"/>
            </w:tcBorders>
            <w:vAlign w:val="center"/>
            <w:tcPrChange w:id="16978" w:author="Στάθης Καπ" w:date="2023-03-09T07:09:00Z">
              <w:tcPr>
                <w:tcW w:w="565" w:type="dxa"/>
                <w:gridSpan w:val="2"/>
                <w:tcBorders>
                  <w:left w:val="single" w:sz="4" w:space="0" w:color="auto"/>
                  <w:bottom w:val="single" w:sz="4" w:space="0" w:color="auto"/>
                </w:tcBorders>
              </w:tcPr>
            </w:tcPrChange>
          </w:tcPr>
          <w:p w14:paraId="7413A881" w14:textId="68011AAF" w:rsidR="00494D04" w:rsidRPr="007E0F91" w:rsidRDefault="00494D04" w:rsidP="00494D04">
            <w:pPr>
              <w:jc w:val="center"/>
              <w:rPr>
                <w:ins w:id="16979" w:author="Στάθης Καπ" w:date="2023-03-09T06:09:00Z"/>
                <w:sz w:val="16"/>
                <w:szCs w:val="16"/>
              </w:rPr>
            </w:pPr>
            <w:ins w:id="16980" w:author="Στάθης Καπ" w:date="2023-03-09T07:09:00Z">
              <w:r>
                <w:rPr>
                  <w:rFonts w:ascii="Calibri" w:hAnsi="Calibri" w:cs="Calibri"/>
                  <w:color w:val="000000"/>
                  <w:sz w:val="16"/>
                  <w:szCs w:val="16"/>
                </w:rPr>
                <w:t>1003</w:t>
              </w:r>
            </w:ins>
          </w:p>
        </w:tc>
        <w:tc>
          <w:tcPr>
            <w:tcW w:w="679" w:type="dxa"/>
            <w:tcBorders>
              <w:right w:val="single" w:sz="4" w:space="0" w:color="auto"/>
            </w:tcBorders>
            <w:vAlign w:val="center"/>
            <w:tcPrChange w:id="16981" w:author="Στάθης Καπ" w:date="2023-03-09T07:09:00Z">
              <w:tcPr>
                <w:tcW w:w="679" w:type="dxa"/>
                <w:gridSpan w:val="2"/>
                <w:tcBorders>
                  <w:bottom w:val="single" w:sz="4" w:space="0" w:color="auto"/>
                  <w:right w:val="single" w:sz="4" w:space="0" w:color="auto"/>
                </w:tcBorders>
              </w:tcPr>
            </w:tcPrChange>
          </w:tcPr>
          <w:p w14:paraId="3134422B" w14:textId="25C27313" w:rsidR="00494D04" w:rsidRPr="007E0F91" w:rsidRDefault="00494D04" w:rsidP="00494D04">
            <w:pPr>
              <w:jc w:val="center"/>
              <w:rPr>
                <w:ins w:id="16982" w:author="Στάθης Καπ" w:date="2023-03-09T06:09:00Z"/>
                <w:sz w:val="16"/>
                <w:szCs w:val="16"/>
              </w:rPr>
            </w:pPr>
            <w:ins w:id="16983" w:author="Στάθης Καπ" w:date="2023-03-09T07:09:00Z">
              <w:r>
                <w:rPr>
                  <w:rFonts w:ascii="Calibri" w:hAnsi="Calibri" w:cs="Calibri"/>
                  <w:color w:val="000000"/>
                  <w:sz w:val="16"/>
                  <w:szCs w:val="16"/>
                </w:rPr>
                <w:t>960</w:t>
              </w:r>
            </w:ins>
          </w:p>
        </w:tc>
        <w:tc>
          <w:tcPr>
            <w:tcW w:w="453" w:type="dxa"/>
            <w:tcBorders>
              <w:left w:val="single" w:sz="4" w:space="0" w:color="auto"/>
            </w:tcBorders>
            <w:vAlign w:val="center"/>
            <w:tcPrChange w:id="16984" w:author="Στάθης Καπ" w:date="2023-03-09T07:09:00Z">
              <w:tcPr>
                <w:tcW w:w="453" w:type="dxa"/>
                <w:gridSpan w:val="2"/>
                <w:tcBorders>
                  <w:left w:val="single" w:sz="4" w:space="0" w:color="auto"/>
                  <w:bottom w:val="single" w:sz="4" w:space="0" w:color="auto"/>
                </w:tcBorders>
                <w:vAlign w:val="bottom"/>
              </w:tcPr>
            </w:tcPrChange>
          </w:tcPr>
          <w:p w14:paraId="3CDB3547" w14:textId="4591830F" w:rsidR="00494D04" w:rsidRPr="007E0F91" w:rsidRDefault="00494D04" w:rsidP="00494D04">
            <w:pPr>
              <w:jc w:val="center"/>
              <w:rPr>
                <w:ins w:id="16985" w:author="Στάθης Καπ" w:date="2023-03-09T06:09:00Z"/>
                <w:sz w:val="16"/>
                <w:szCs w:val="16"/>
              </w:rPr>
            </w:pPr>
            <w:ins w:id="16986" w:author="Στάθης Καπ" w:date="2023-03-09T07:09:00Z">
              <w:r>
                <w:rPr>
                  <w:rFonts w:ascii="Calibri" w:hAnsi="Calibri" w:cs="Calibri"/>
                  <w:color w:val="000000"/>
                  <w:sz w:val="16"/>
                  <w:szCs w:val="16"/>
                </w:rPr>
                <w:t>946</w:t>
              </w:r>
            </w:ins>
          </w:p>
        </w:tc>
        <w:tc>
          <w:tcPr>
            <w:tcW w:w="708" w:type="dxa"/>
            <w:vAlign w:val="center"/>
            <w:tcPrChange w:id="16987" w:author="Στάθης Καπ" w:date="2023-03-09T07:09:00Z">
              <w:tcPr>
                <w:tcW w:w="708" w:type="dxa"/>
                <w:gridSpan w:val="2"/>
                <w:tcBorders>
                  <w:bottom w:val="single" w:sz="4" w:space="0" w:color="auto"/>
                </w:tcBorders>
                <w:vAlign w:val="center"/>
              </w:tcPr>
            </w:tcPrChange>
          </w:tcPr>
          <w:p w14:paraId="4097AD79" w14:textId="75FEE709" w:rsidR="00494D04" w:rsidRPr="007E0F91" w:rsidRDefault="00494D04" w:rsidP="00494D04">
            <w:pPr>
              <w:jc w:val="center"/>
              <w:rPr>
                <w:ins w:id="16988" w:author="Στάθης Καπ" w:date="2023-03-09T06:09:00Z"/>
                <w:sz w:val="16"/>
                <w:szCs w:val="16"/>
              </w:rPr>
            </w:pPr>
            <w:ins w:id="16989" w:author="Στάθης Καπ" w:date="2023-03-09T07:09:00Z">
              <w:r>
                <w:rPr>
                  <w:rFonts w:ascii="Calibri" w:hAnsi="Calibri" w:cs="Calibri"/>
                  <w:color w:val="000000"/>
                  <w:sz w:val="16"/>
                  <w:szCs w:val="16"/>
                </w:rPr>
                <w:t>5.68</w:t>
              </w:r>
            </w:ins>
          </w:p>
        </w:tc>
        <w:tc>
          <w:tcPr>
            <w:tcW w:w="652" w:type="dxa"/>
            <w:tcBorders>
              <w:right w:val="single" w:sz="4" w:space="0" w:color="auto"/>
            </w:tcBorders>
            <w:vAlign w:val="center"/>
            <w:tcPrChange w:id="16990" w:author="Στάθης Καπ" w:date="2023-03-09T07:09:00Z">
              <w:tcPr>
                <w:tcW w:w="652" w:type="dxa"/>
                <w:gridSpan w:val="2"/>
                <w:tcBorders>
                  <w:bottom w:val="single" w:sz="4" w:space="0" w:color="auto"/>
                  <w:right w:val="single" w:sz="4" w:space="0" w:color="auto"/>
                </w:tcBorders>
                <w:vAlign w:val="bottom"/>
              </w:tcPr>
            </w:tcPrChange>
          </w:tcPr>
          <w:p w14:paraId="15E6DC24" w14:textId="3F5C2627" w:rsidR="00494D04" w:rsidRPr="007E0F91" w:rsidRDefault="00494D04" w:rsidP="00494D04">
            <w:pPr>
              <w:jc w:val="center"/>
              <w:rPr>
                <w:ins w:id="16991" w:author="Στάθης Καπ" w:date="2023-03-09T06:09:00Z"/>
                <w:sz w:val="16"/>
                <w:szCs w:val="16"/>
              </w:rPr>
            </w:pPr>
            <w:ins w:id="16992" w:author="Στάθης Καπ" w:date="2023-03-09T07:09:00Z">
              <w:r>
                <w:rPr>
                  <w:rFonts w:ascii="Calibri" w:hAnsi="Calibri" w:cs="Calibri"/>
                  <w:color w:val="000000"/>
                  <w:sz w:val="16"/>
                  <w:szCs w:val="16"/>
                </w:rPr>
                <w:t>0.458</w:t>
              </w:r>
            </w:ins>
          </w:p>
        </w:tc>
        <w:tc>
          <w:tcPr>
            <w:tcW w:w="453" w:type="dxa"/>
            <w:tcBorders>
              <w:left w:val="single" w:sz="4" w:space="0" w:color="auto"/>
            </w:tcBorders>
            <w:vAlign w:val="center"/>
            <w:tcPrChange w:id="16993" w:author="Στάθης Καπ" w:date="2023-03-09T07:09:00Z">
              <w:tcPr>
                <w:tcW w:w="453" w:type="dxa"/>
                <w:gridSpan w:val="2"/>
                <w:tcBorders>
                  <w:left w:val="single" w:sz="4" w:space="0" w:color="auto"/>
                  <w:bottom w:val="single" w:sz="4" w:space="0" w:color="auto"/>
                </w:tcBorders>
                <w:vAlign w:val="bottom"/>
              </w:tcPr>
            </w:tcPrChange>
          </w:tcPr>
          <w:p w14:paraId="54981B1B" w14:textId="57FC4649" w:rsidR="00494D04" w:rsidRPr="007E0F91" w:rsidRDefault="00494D04" w:rsidP="00494D04">
            <w:pPr>
              <w:jc w:val="center"/>
              <w:rPr>
                <w:ins w:id="16994" w:author="Στάθης Καπ" w:date="2023-03-09T06:09:00Z"/>
                <w:sz w:val="16"/>
                <w:szCs w:val="16"/>
              </w:rPr>
            </w:pPr>
            <w:ins w:id="16995" w:author="Στάθης Καπ" w:date="2023-03-09T07:09:00Z">
              <w:r>
                <w:rPr>
                  <w:rFonts w:ascii="Calibri" w:hAnsi="Calibri" w:cs="Calibri"/>
                  <w:color w:val="000000"/>
                  <w:sz w:val="16"/>
                  <w:szCs w:val="16"/>
                </w:rPr>
                <w:t>915</w:t>
              </w:r>
            </w:ins>
          </w:p>
        </w:tc>
        <w:tc>
          <w:tcPr>
            <w:tcW w:w="454" w:type="dxa"/>
            <w:vAlign w:val="center"/>
            <w:tcPrChange w:id="16996" w:author="Στάθης Καπ" w:date="2023-03-09T07:09:00Z">
              <w:tcPr>
                <w:tcW w:w="454" w:type="dxa"/>
                <w:gridSpan w:val="2"/>
                <w:tcBorders>
                  <w:bottom w:val="single" w:sz="4" w:space="0" w:color="auto"/>
                </w:tcBorders>
                <w:vAlign w:val="center"/>
              </w:tcPr>
            </w:tcPrChange>
          </w:tcPr>
          <w:p w14:paraId="6A54C654" w14:textId="0C982F46" w:rsidR="00494D04" w:rsidRPr="007E0F91" w:rsidRDefault="00494D04" w:rsidP="00494D04">
            <w:pPr>
              <w:jc w:val="center"/>
              <w:rPr>
                <w:ins w:id="16997" w:author="Στάθης Καπ" w:date="2023-03-09T06:09:00Z"/>
                <w:sz w:val="16"/>
                <w:szCs w:val="16"/>
              </w:rPr>
            </w:pPr>
            <w:ins w:id="16998" w:author="Στάθης Καπ" w:date="2023-03-09T07:09:00Z">
              <w:r>
                <w:rPr>
                  <w:rFonts w:ascii="Calibri" w:hAnsi="Calibri" w:cs="Calibri"/>
                  <w:color w:val="000000"/>
                  <w:sz w:val="16"/>
                  <w:szCs w:val="16"/>
                </w:rPr>
                <w:t>3.28</w:t>
              </w:r>
            </w:ins>
          </w:p>
        </w:tc>
        <w:tc>
          <w:tcPr>
            <w:tcW w:w="454" w:type="dxa"/>
            <w:vAlign w:val="center"/>
            <w:tcPrChange w:id="16999" w:author="Στάθης Καπ" w:date="2023-03-09T07:09:00Z">
              <w:tcPr>
                <w:tcW w:w="454" w:type="dxa"/>
                <w:gridSpan w:val="2"/>
                <w:tcBorders>
                  <w:bottom w:val="single" w:sz="4" w:space="0" w:color="auto"/>
                </w:tcBorders>
                <w:vAlign w:val="bottom"/>
              </w:tcPr>
            </w:tcPrChange>
          </w:tcPr>
          <w:p w14:paraId="51497774" w14:textId="3441FD90" w:rsidR="00494D04" w:rsidRPr="007E0F91" w:rsidRDefault="00494D04" w:rsidP="00494D04">
            <w:pPr>
              <w:jc w:val="center"/>
              <w:rPr>
                <w:ins w:id="17000" w:author="Στάθης Καπ" w:date="2023-03-09T06:09:00Z"/>
                <w:sz w:val="16"/>
                <w:szCs w:val="16"/>
              </w:rPr>
            </w:pPr>
            <w:ins w:id="17001" w:author="Στάθης Καπ" w:date="2023-03-09T07:09:00Z">
              <w:r>
                <w:rPr>
                  <w:rFonts w:ascii="Calibri" w:hAnsi="Calibri" w:cs="Calibri"/>
                  <w:color w:val="000000"/>
                  <w:sz w:val="16"/>
                  <w:szCs w:val="16"/>
                </w:rPr>
                <w:t>0.374</w:t>
              </w:r>
            </w:ins>
          </w:p>
        </w:tc>
        <w:tc>
          <w:tcPr>
            <w:tcW w:w="457" w:type="dxa"/>
            <w:tcBorders>
              <w:right w:val="single" w:sz="4" w:space="0" w:color="auto"/>
            </w:tcBorders>
            <w:vAlign w:val="center"/>
            <w:tcPrChange w:id="17002" w:author="Στάθης Καπ" w:date="2023-03-09T07:09:00Z">
              <w:tcPr>
                <w:tcW w:w="457" w:type="dxa"/>
                <w:gridSpan w:val="2"/>
                <w:tcBorders>
                  <w:bottom w:val="single" w:sz="4" w:space="0" w:color="auto"/>
                  <w:right w:val="single" w:sz="4" w:space="0" w:color="auto"/>
                </w:tcBorders>
                <w:vAlign w:val="center"/>
              </w:tcPr>
            </w:tcPrChange>
          </w:tcPr>
          <w:p w14:paraId="0A788F69" w14:textId="62A95F04" w:rsidR="00494D04" w:rsidRPr="007E0F91" w:rsidRDefault="00494D04" w:rsidP="00494D04">
            <w:pPr>
              <w:jc w:val="center"/>
              <w:rPr>
                <w:ins w:id="17003" w:author="Στάθης Καπ" w:date="2023-03-09T06:09:00Z"/>
                <w:sz w:val="16"/>
                <w:szCs w:val="16"/>
              </w:rPr>
            </w:pPr>
            <w:ins w:id="17004" w:author="Στάθης Καπ" w:date="2023-03-09T07:09:00Z">
              <w:r>
                <w:rPr>
                  <w:rFonts w:ascii="Calibri" w:hAnsi="Calibri" w:cs="Calibri"/>
                  <w:color w:val="000000"/>
                  <w:sz w:val="16"/>
                  <w:szCs w:val="16"/>
                </w:rPr>
                <w:t>18.34</w:t>
              </w:r>
            </w:ins>
          </w:p>
        </w:tc>
        <w:tc>
          <w:tcPr>
            <w:tcW w:w="453" w:type="dxa"/>
            <w:tcBorders>
              <w:left w:val="single" w:sz="4" w:space="0" w:color="auto"/>
            </w:tcBorders>
            <w:vAlign w:val="center"/>
            <w:tcPrChange w:id="17005" w:author="Στάθης Καπ" w:date="2023-03-09T07:09:00Z">
              <w:tcPr>
                <w:tcW w:w="453" w:type="dxa"/>
                <w:gridSpan w:val="2"/>
                <w:tcBorders>
                  <w:left w:val="single" w:sz="4" w:space="0" w:color="auto"/>
                  <w:bottom w:val="single" w:sz="4" w:space="0" w:color="auto"/>
                </w:tcBorders>
                <w:vAlign w:val="bottom"/>
              </w:tcPr>
            </w:tcPrChange>
          </w:tcPr>
          <w:p w14:paraId="4E2262B2" w14:textId="561C3403" w:rsidR="00494D04" w:rsidRPr="007E0F91" w:rsidRDefault="00494D04" w:rsidP="00494D04">
            <w:pPr>
              <w:jc w:val="center"/>
              <w:rPr>
                <w:ins w:id="17006" w:author="Στάθης Καπ" w:date="2023-03-09T06:09:00Z"/>
                <w:sz w:val="16"/>
                <w:szCs w:val="16"/>
              </w:rPr>
            </w:pPr>
            <w:ins w:id="17007" w:author="Στάθης Καπ" w:date="2023-03-09T07:09:00Z">
              <w:r>
                <w:rPr>
                  <w:rFonts w:ascii="Calibri" w:hAnsi="Calibri" w:cs="Calibri"/>
                  <w:color w:val="000000"/>
                  <w:sz w:val="16"/>
                  <w:szCs w:val="16"/>
                </w:rPr>
                <w:t>903</w:t>
              </w:r>
            </w:ins>
          </w:p>
        </w:tc>
        <w:tc>
          <w:tcPr>
            <w:tcW w:w="454" w:type="dxa"/>
            <w:vAlign w:val="center"/>
            <w:tcPrChange w:id="17008" w:author="Στάθης Καπ" w:date="2023-03-09T07:09:00Z">
              <w:tcPr>
                <w:tcW w:w="454" w:type="dxa"/>
                <w:gridSpan w:val="2"/>
                <w:tcBorders>
                  <w:bottom w:val="single" w:sz="4" w:space="0" w:color="auto"/>
                </w:tcBorders>
                <w:vAlign w:val="center"/>
              </w:tcPr>
            </w:tcPrChange>
          </w:tcPr>
          <w:p w14:paraId="18311F4F" w14:textId="26FD7C49" w:rsidR="00494D04" w:rsidRPr="007E0F91" w:rsidRDefault="00494D04" w:rsidP="00494D04">
            <w:pPr>
              <w:jc w:val="center"/>
              <w:rPr>
                <w:ins w:id="17009" w:author="Στάθης Καπ" w:date="2023-03-09T06:09:00Z"/>
                <w:sz w:val="16"/>
                <w:szCs w:val="16"/>
              </w:rPr>
            </w:pPr>
            <w:ins w:id="17010" w:author="Στάθης Καπ" w:date="2023-03-09T07:09:00Z">
              <w:r>
                <w:rPr>
                  <w:rFonts w:ascii="Calibri" w:hAnsi="Calibri" w:cs="Calibri"/>
                  <w:color w:val="000000"/>
                  <w:sz w:val="16"/>
                  <w:szCs w:val="16"/>
                </w:rPr>
                <w:t>4.55</w:t>
              </w:r>
            </w:ins>
          </w:p>
        </w:tc>
        <w:tc>
          <w:tcPr>
            <w:tcW w:w="454" w:type="dxa"/>
            <w:vAlign w:val="center"/>
            <w:tcPrChange w:id="17011" w:author="Στάθης Καπ" w:date="2023-03-09T07:09:00Z">
              <w:tcPr>
                <w:tcW w:w="454" w:type="dxa"/>
                <w:gridSpan w:val="2"/>
                <w:tcBorders>
                  <w:bottom w:val="single" w:sz="4" w:space="0" w:color="auto"/>
                </w:tcBorders>
                <w:vAlign w:val="bottom"/>
              </w:tcPr>
            </w:tcPrChange>
          </w:tcPr>
          <w:p w14:paraId="2F8AC89B" w14:textId="3BF20B46" w:rsidR="00494D04" w:rsidRPr="007E0F91" w:rsidRDefault="00494D04" w:rsidP="00494D04">
            <w:pPr>
              <w:jc w:val="center"/>
              <w:rPr>
                <w:ins w:id="17012" w:author="Στάθης Καπ" w:date="2023-03-09T06:09:00Z"/>
                <w:sz w:val="16"/>
                <w:szCs w:val="16"/>
              </w:rPr>
            </w:pPr>
            <w:ins w:id="17013" w:author="Στάθης Καπ" w:date="2023-03-09T07:09:00Z">
              <w:r>
                <w:rPr>
                  <w:rFonts w:ascii="Calibri" w:hAnsi="Calibri" w:cs="Calibri"/>
                  <w:color w:val="000000"/>
                  <w:sz w:val="16"/>
                  <w:szCs w:val="16"/>
                </w:rPr>
                <w:t>0.241</w:t>
              </w:r>
            </w:ins>
          </w:p>
        </w:tc>
        <w:tc>
          <w:tcPr>
            <w:tcW w:w="454" w:type="dxa"/>
            <w:tcBorders>
              <w:right w:val="single" w:sz="4" w:space="0" w:color="auto"/>
            </w:tcBorders>
            <w:vAlign w:val="center"/>
            <w:tcPrChange w:id="17014" w:author="Στάθης Καπ" w:date="2023-03-09T07:09:00Z">
              <w:tcPr>
                <w:tcW w:w="454" w:type="dxa"/>
                <w:gridSpan w:val="2"/>
                <w:tcBorders>
                  <w:bottom w:val="single" w:sz="4" w:space="0" w:color="auto"/>
                  <w:right w:val="single" w:sz="4" w:space="0" w:color="auto"/>
                </w:tcBorders>
                <w:vAlign w:val="center"/>
              </w:tcPr>
            </w:tcPrChange>
          </w:tcPr>
          <w:p w14:paraId="7A3EB0E8" w14:textId="4FA74988" w:rsidR="00494D04" w:rsidRPr="007E0F91" w:rsidRDefault="00494D04" w:rsidP="00494D04">
            <w:pPr>
              <w:jc w:val="center"/>
              <w:rPr>
                <w:ins w:id="17015" w:author="Στάθης Καπ" w:date="2023-03-09T06:09:00Z"/>
                <w:sz w:val="16"/>
                <w:szCs w:val="16"/>
              </w:rPr>
            </w:pPr>
            <w:ins w:id="17016" w:author="Στάθης Καπ" w:date="2023-03-09T07:09:00Z">
              <w:r>
                <w:rPr>
                  <w:rFonts w:ascii="Calibri" w:hAnsi="Calibri" w:cs="Calibri"/>
                  <w:color w:val="000000"/>
                  <w:sz w:val="16"/>
                  <w:szCs w:val="16"/>
                </w:rPr>
                <w:t>47.38</w:t>
              </w:r>
            </w:ins>
          </w:p>
        </w:tc>
        <w:tc>
          <w:tcPr>
            <w:tcW w:w="453" w:type="dxa"/>
            <w:tcBorders>
              <w:left w:val="single" w:sz="4" w:space="0" w:color="auto"/>
            </w:tcBorders>
            <w:vAlign w:val="center"/>
            <w:tcPrChange w:id="17017" w:author="Στάθης Καπ" w:date="2023-03-09T07:09:00Z">
              <w:tcPr>
                <w:tcW w:w="453" w:type="dxa"/>
                <w:gridSpan w:val="2"/>
                <w:tcBorders>
                  <w:left w:val="single" w:sz="4" w:space="0" w:color="auto"/>
                  <w:bottom w:val="single" w:sz="4" w:space="0" w:color="auto"/>
                </w:tcBorders>
                <w:vAlign w:val="bottom"/>
              </w:tcPr>
            </w:tcPrChange>
          </w:tcPr>
          <w:p w14:paraId="5215A2E0" w14:textId="66A0E8A3" w:rsidR="00494D04" w:rsidRPr="007E0F91" w:rsidRDefault="00494D04" w:rsidP="00494D04">
            <w:pPr>
              <w:jc w:val="center"/>
              <w:rPr>
                <w:ins w:id="17018" w:author="Στάθης Καπ" w:date="2023-03-09T06:09:00Z"/>
                <w:sz w:val="16"/>
                <w:szCs w:val="16"/>
              </w:rPr>
            </w:pPr>
            <w:ins w:id="17019" w:author="Στάθης Καπ" w:date="2023-03-09T07:09:00Z">
              <w:r>
                <w:rPr>
                  <w:rFonts w:ascii="Calibri" w:hAnsi="Calibri" w:cs="Calibri"/>
                  <w:color w:val="000000"/>
                  <w:sz w:val="16"/>
                  <w:szCs w:val="16"/>
                </w:rPr>
                <w:t>892</w:t>
              </w:r>
            </w:ins>
          </w:p>
        </w:tc>
        <w:tc>
          <w:tcPr>
            <w:tcW w:w="454" w:type="dxa"/>
            <w:vAlign w:val="center"/>
            <w:tcPrChange w:id="17020" w:author="Στάθης Καπ" w:date="2023-03-09T07:09:00Z">
              <w:tcPr>
                <w:tcW w:w="454" w:type="dxa"/>
                <w:gridSpan w:val="2"/>
                <w:tcBorders>
                  <w:bottom w:val="single" w:sz="4" w:space="0" w:color="auto"/>
                </w:tcBorders>
                <w:vAlign w:val="center"/>
              </w:tcPr>
            </w:tcPrChange>
          </w:tcPr>
          <w:p w14:paraId="2316491D" w14:textId="77F87B4C" w:rsidR="00494D04" w:rsidRPr="007E0F91" w:rsidRDefault="00494D04" w:rsidP="00494D04">
            <w:pPr>
              <w:jc w:val="center"/>
              <w:rPr>
                <w:ins w:id="17021" w:author="Στάθης Καπ" w:date="2023-03-09T06:09:00Z"/>
                <w:sz w:val="16"/>
                <w:szCs w:val="16"/>
              </w:rPr>
            </w:pPr>
            <w:ins w:id="17022" w:author="Στάθης Καπ" w:date="2023-03-09T07:09:00Z">
              <w:r>
                <w:rPr>
                  <w:rFonts w:ascii="Calibri" w:hAnsi="Calibri" w:cs="Calibri"/>
                  <w:color w:val="000000"/>
                  <w:sz w:val="16"/>
                  <w:szCs w:val="16"/>
                </w:rPr>
                <w:t>5.71</w:t>
              </w:r>
            </w:ins>
          </w:p>
        </w:tc>
        <w:tc>
          <w:tcPr>
            <w:tcW w:w="454" w:type="dxa"/>
            <w:vAlign w:val="center"/>
            <w:tcPrChange w:id="17023" w:author="Στάθης Καπ" w:date="2023-03-09T07:09:00Z">
              <w:tcPr>
                <w:tcW w:w="454" w:type="dxa"/>
                <w:gridSpan w:val="2"/>
                <w:tcBorders>
                  <w:bottom w:val="single" w:sz="4" w:space="0" w:color="auto"/>
                </w:tcBorders>
                <w:vAlign w:val="bottom"/>
              </w:tcPr>
            </w:tcPrChange>
          </w:tcPr>
          <w:p w14:paraId="28FF99EE" w14:textId="7B53EAB9" w:rsidR="00494D04" w:rsidRPr="007E0F91" w:rsidRDefault="00494D04" w:rsidP="00494D04">
            <w:pPr>
              <w:jc w:val="center"/>
              <w:rPr>
                <w:ins w:id="17024" w:author="Στάθης Καπ" w:date="2023-03-09T06:09:00Z"/>
                <w:sz w:val="16"/>
                <w:szCs w:val="16"/>
              </w:rPr>
            </w:pPr>
            <w:ins w:id="17025" w:author="Στάθης Καπ" w:date="2023-03-09T07:09:00Z">
              <w:r>
                <w:rPr>
                  <w:rFonts w:ascii="Calibri" w:hAnsi="Calibri" w:cs="Calibri"/>
                  <w:color w:val="000000"/>
                  <w:sz w:val="16"/>
                  <w:szCs w:val="16"/>
                </w:rPr>
                <w:t>0.341</w:t>
              </w:r>
            </w:ins>
          </w:p>
        </w:tc>
        <w:tc>
          <w:tcPr>
            <w:tcW w:w="461" w:type="dxa"/>
            <w:tcBorders>
              <w:right w:val="single" w:sz="4" w:space="0" w:color="auto"/>
            </w:tcBorders>
            <w:vAlign w:val="center"/>
            <w:tcPrChange w:id="17026" w:author="Στάθης Καπ" w:date="2023-03-09T07:09:00Z">
              <w:tcPr>
                <w:tcW w:w="461" w:type="dxa"/>
                <w:gridSpan w:val="2"/>
                <w:tcBorders>
                  <w:bottom w:val="single" w:sz="4" w:space="0" w:color="auto"/>
                  <w:right w:val="single" w:sz="4" w:space="0" w:color="auto"/>
                </w:tcBorders>
                <w:vAlign w:val="center"/>
              </w:tcPr>
            </w:tcPrChange>
          </w:tcPr>
          <w:p w14:paraId="70C1025F" w14:textId="5D60B723" w:rsidR="00494D04" w:rsidRPr="007E0F91" w:rsidRDefault="00494D04" w:rsidP="00494D04">
            <w:pPr>
              <w:jc w:val="center"/>
              <w:rPr>
                <w:ins w:id="17027" w:author="Στάθης Καπ" w:date="2023-03-09T06:09:00Z"/>
                <w:sz w:val="16"/>
                <w:szCs w:val="16"/>
              </w:rPr>
            </w:pPr>
            <w:ins w:id="17028" w:author="Στάθης Καπ" w:date="2023-03-09T07:09:00Z">
              <w:r>
                <w:rPr>
                  <w:rFonts w:ascii="Calibri" w:hAnsi="Calibri" w:cs="Calibri"/>
                  <w:color w:val="000000"/>
                  <w:sz w:val="16"/>
                  <w:szCs w:val="16"/>
                </w:rPr>
                <w:t>25.55</w:t>
              </w:r>
            </w:ins>
          </w:p>
        </w:tc>
      </w:tr>
      <w:tr w:rsidR="00494D04" w14:paraId="15255D3F"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029"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030" w:author="Στάθης Καπ" w:date="2023-03-09T06:10:00Z"/>
          <w:trPrChange w:id="17031"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032"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bottom"/>
              </w:tcPr>
            </w:tcPrChange>
          </w:tcPr>
          <w:p w14:paraId="685BBD22" w14:textId="378A8B37" w:rsidR="00494D04" w:rsidRPr="009861B1" w:rsidRDefault="00494D04" w:rsidP="00494D04">
            <w:pPr>
              <w:jc w:val="center"/>
              <w:rPr>
                <w:ins w:id="17033" w:author="Στάθης Καπ" w:date="2023-03-09T06:10:00Z"/>
                <w:rFonts w:ascii="Calibri" w:hAnsi="Calibri" w:cs="Calibri"/>
                <w:color w:val="000000"/>
                <w:sz w:val="16"/>
                <w:szCs w:val="16"/>
              </w:rPr>
            </w:pPr>
            <w:ins w:id="17034" w:author="Στάθης Καπ" w:date="2023-03-09T06:10:00Z">
              <w:r w:rsidRPr="009861B1">
                <w:rPr>
                  <w:rFonts w:ascii="Calibri" w:hAnsi="Calibri" w:cs="Calibri"/>
                  <w:color w:val="000000"/>
                  <w:sz w:val="16"/>
                  <w:szCs w:val="16"/>
                </w:rPr>
                <w:t>rc204</w:t>
              </w:r>
            </w:ins>
          </w:p>
        </w:tc>
        <w:tc>
          <w:tcPr>
            <w:tcW w:w="565" w:type="dxa"/>
            <w:tcBorders>
              <w:left w:val="single" w:sz="4" w:space="0" w:color="auto"/>
            </w:tcBorders>
            <w:vAlign w:val="center"/>
            <w:tcPrChange w:id="17035" w:author="Στάθης Καπ" w:date="2023-03-09T07:09:00Z">
              <w:tcPr>
                <w:tcW w:w="565" w:type="dxa"/>
                <w:gridSpan w:val="2"/>
                <w:tcBorders>
                  <w:left w:val="single" w:sz="4" w:space="0" w:color="auto"/>
                  <w:bottom w:val="single" w:sz="4" w:space="0" w:color="auto"/>
                </w:tcBorders>
              </w:tcPr>
            </w:tcPrChange>
          </w:tcPr>
          <w:p w14:paraId="2273AA67" w14:textId="63D36349" w:rsidR="00494D04" w:rsidRPr="007E0F91" w:rsidRDefault="00494D04" w:rsidP="00494D04">
            <w:pPr>
              <w:jc w:val="center"/>
              <w:rPr>
                <w:ins w:id="17036" w:author="Στάθης Καπ" w:date="2023-03-09T06:10:00Z"/>
                <w:sz w:val="16"/>
                <w:szCs w:val="16"/>
              </w:rPr>
            </w:pPr>
            <w:ins w:id="17037" w:author="Στάθης Καπ" w:date="2023-03-09T07:09:00Z">
              <w:r>
                <w:rPr>
                  <w:rFonts w:ascii="Calibri" w:hAnsi="Calibri" w:cs="Calibri"/>
                  <w:color w:val="000000"/>
                  <w:sz w:val="16"/>
                  <w:szCs w:val="16"/>
                </w:rPr>
                <w:t>1140</w:t>
              </w:r>
            </w:ins>
          </w:p>
        </w:tc>
        <w:tc>
          <w:tcPr>
            <w:tcW w:w="679" w:type="dxa"/>
            <w:tcBorders>
              <w:right w:val="single" w:sz="4" w:space="0" w:color="auto"/>
            </w:tcBorders>
            <w:vAlign w:val="center"/>
            <w:tcPrChange w:id="17038" w:author="Στάθης Καπ" w:date="2023-03-09T07:09:00Z">
              <w:tcPr>
                <w:tcW w:w="679" w:type="dxa"/>
                <w:gridSpan w:val="2"/>
                <w:tcBorders>
                  <w:bottom w:val="single" w:sz="4" w:space="0" w:color="auto"/>
                  <w:right w:val="single" w:sz="4" w:space="0" w:color="auto"/>
                </w:tcBorders>
              </w:tcPr>
            </w:tcPrChange>
          </w:tcPr>
          <w:p w14:paraId="4A5CFE38" w14:textId="4E1D3ACB" w:rsidR="00494D04" w:rsidRPr="007E0F91" w:rsidRDefault="00494D04" w:rsidP="00494D04">
            <w:pPr>
              <w:jc w:val="center"/>
              <w:rPr>
                <w:ins w:id="17039" w:author="Στάθης Καπ" w:date="2023-03-09T06:10:00Z"/>
                <w:sz w:val="16"/>
                <w:szCs w:val="16"/>
              </w:rPr>
            </w:pPr>
            <w:ins w:id="17040" w:author="Στάθης Καπ" w:date="2023-03-09T07:09:00Z">
              <w:r>
                <w:rPr>
                  <w:rFonts w:ascii="Calibri" w:hAnsi="Calibri" w:cs="Calibri"/>
                  <w:color w:val="000000"/>
                  <w:sz w:val="16"/>
                  <w:szCs w:val="16"/>
                </w:rPr>
                <w:t>1117</w:t>
              </w:r>
            </w:ins>
          </w:p>
        </w:tc>
        <w:tc>
          <w:tcPr>
            <w:tcW w:w="453" w:type="dxa"/>
            <w:tcBorders>
              <w:left w:val="single" w:sz="4" w:space="0" w:color="auto"/>
            </w:tcBorders>
            <w:vAlign w:val="center"/>
            <w:tcPrChange w:id="17041" w:author="Στάθης Καπ" w:date="2023-03-09T07:09:00Z">
              <w:tcPr>
                <w:tcW w:w="453" w:type="dxa"/>
                <w:gridSpan w:val="2"/>
                <w:tcBorders>
                  <w:left w:val="single" w:sz="4" w:space="0" w:color="auto"/>
                  <w:bottom w:val="single" w:sz="4" w:space="0" w:color="auto"/>
                </w:tcBorders>
                <w:vAlign w:val="bottom"/>
              </w:tcPr>
            </w:tcPrChange>
          </w:tcPr>
          <w:p w14:paraId="6C918B26" w14:textId="15456283" w:rsidR="00494D04" w:rsidRPr="007E0F91" w:rsidRDefault="00494D04" w:rsidP="00494D04">
            <w:pPr>
              <w:jc w:val="center"/>
              <w:rPr>
                <w:ins w:id="17042" w:author="Στάθης Καπ" w:date="2023-03-09T06:10:00Z"/>
                <w:sz w:val="16"/>
                <w:szCs w:val="16"/>
              </w:rPr>
            </w:pPr>
            <w:ins w:id="17043" w:author="Στάθης Καπ" w:date="2023-03-09T07:09:00Z">
              <w:r>
                <w:rPr>
                  <w:rFonts w:ascii="Calibri" w:hAnsi="Calibri" w:cs="Calibri"/>
                  <w:color w:val="000000"/>
                  <w:sz w:val="16"/>
                  <w:szCs w:val="16"/>
                </w:rPr>
                <w:t>1099</w:t>
              </w:r>
            </w:ins>
          </w:p>
        </w:tc>
        <w:tc>
          <w:tcPr>
            <w:tcW w:w="708" w:type="dxa"/>
            <w:vAlign w:val="center"/>
            <w:tcPrChange w:id="17044" w:author="Στάθης Καπ" w:date="2023-03-09T07:09:00Z">
              <w:tcPr>
                <w:tcW w:w="708" w:type="dxa"/>
                <w:gridSpan w:val="2"/>
                <w:tcBorders>
                  <w:bottom w:val="single" w:sz="4" w:space="0" w:color="auto"/>
                </w:tcBorders>
                <w:vAlign w:val="center"/>
              </w:tcPr>
            </w:tcPrChange>
          </w:tcPr>
          <w:p w14:paraId="269424B8" w14:textId="4DF268D4" w:rsidR="00494D04" w:rsidRPr="007E0F91" w:rsidRDefault="00494D04" w:rsidP="00494D04">
            <w:pPr>
              <w:jc w:val="center"/>
              <w:rPr>
                <w:ins w:id="17045" w:author="Στάθης Καπ" w:date="2023-03-09T06:10:00Z"/>
                <w:sz w:val="16"/>
                <w:szCs w:val="16"/>
              </w:rPr>
            </w:pPr>
            <w:ins w:id="17046" w:author="Στάθης Καπ" w:date="2023-03-09T07:09:00Z">
              <w:r>
                <w:rPr>
                  <w:rFonts w:ascii="Calibri" w:hAnsi="Calibri" w:cs="Calibri"/>
                  <w:color w:val="000000"/>
                  <w:sz w:val="16"/>
                  <w:szCs w:val="16"/>
                </w:rPr>
                <w:t>3.6</w:t>
              </w:r>
            </w:ins>
          </w:p>
        </w:tc>
        <w:tc>
          <w:tcPr>
            <w:tcW w:w="652" w:type="dxa"/>
            <w:tcBorders>
              <w:right w:val="single" w:sz="4" w:space="0" w:color="auto"/>
            </w:tcBorders>
            <w:vAlign w:val="center"/>
            <w:tcPrChange w:id="17047" w:author="Στάθης Καπ" w:date="2023-03-09T07:09:00Z">
              <w:tcPr>
                <w:tcW w:w="652" w:type="dxa"/>
                <w:gridSpan w:val="2"/>
                <w:tcBorders>
                  <w:bottom w:val="single" w:sz="4" w:space="0" w:color="auto"/>
                  <w:right w:val="single" w:sz="4" w:space="0" w:color="auto"/>
                </w:tcBorders>
                <w:vAlign w:val="bottom"/>
              </w:tcPr>
            </w:tcPrChange>
          </w:tcPr>
          <w:p w14:paraId="1C5180AF" w14:textId="5DD59B81" w:rsidR="00494D04" w:rsidRPr="007E0F91" w:rsidRDefault="00494D04" w:rsidP="00494D04">
            <w:pPr>
              <w:jc w:val="center"/>
              <w:rPr>
                <w:ins w:id="17048" w:author="Στάθης Καπ" w:date="2023-03-09T06:10:00Z"/>
                <w:sz w:val="16"/>
                <w:szCs w:val="16"/>
              </w:rPr>
            </w:pPr>
            <w:ins w:id="17049" w:author="Στάθης Καπ" w:date="2023-03-09T07:09:00Z">
              <w:r>
                <w:rPr>
                  <w:rFonts w:ascii="Calibri" w:hAnsi="Calibri" w:cs="Calibri"/>
                  <w:color w:val="000000"/>
                  <w:sz w:val="16"/>
                  <w:szCs w:val="16"/>
                </w:rPr>
                <w:t>0.357</w:t>
              </w:r>
            </w:ins>
          </w:p>
        </w:tc>
        <w:tc>
          <w:tcPr>
            <w:tcW w:w="453" w:type="dxa"/>
            <w:tcBorders>
              <w:left w:val="single" w:sz="4" w:space="0" w:color="auto"/>
            </w:tcBorders>
            <w:vAlign w:val="center"/>
            <w:tcPrChange w:id="17050" w:author="Στάθης Καπ" w:date="2023-03-09T07:09:00Z">
              <w:tcPr>
                <w:tcW w:w="453" w:type="dxa"/>
                <w:gridSpan w:val="2"/>
                <w:tcBorders>
                  <w:left w:val="single" w:sz="4" w:space="0" w:color="auto"/>
                  <w:bottom w:val="single" w:sz="4" w:space="0" w:color="auto"/>
                </w:tcBorders>
                <w:vAlign w:val="bottom"/>
              </w:tcPr>
            </w:tcPrChange>
          </w:tcPr>
          <w:p w14:paraId="7DC28B3E" w14:textId="417BF7F1" w:rsidR="00494D04" w:rsidRPr="007E0F91" w:rsidRDefault="00494D04" w:rsidP="00494D04">
            <w:pPr>
              <w:jc w:val="center"/>
              <w:rPr>
                <w:ins w:id="17051" w:author="Στάθης Καπ" w:date="2023-03-09T06:10:00Z"/>
                <w:sz w:val="16"/>
                <w:szCs w:val="16"/>
              </w:rPr>
            </w:pPr>
            <w:ins w:id="17052" w:author="Στάθης Καπ" w:date="2023-03-09T07:09:00Z">
              <w:r>
                <w:rPr>
                  <w:rFonts w:ascii="Calibri" w:hAnsi="Calibri" w:cs="Calibri"/>
                  <w:color w:val="000000"/>
                  <w:sz w:val="16"/>
                  <w:szCs w:val="16"/>
                </w:rPr>
                <w:t>1009</w:t>
              </w:r>
            </w:ins>
          </w:p>
        </w:tc>
        <w:tc>
          <w:tcPr>
            <w:tcW w:w="454" w:type="dxa"/>
            <w:vAlign w:val="center"/>
            <w:tcPrChange w:id="17053" w:author="Στάθης Καπ" w:date="2023-03-09T07:09:00Z">
              <w:tcPr>
                <w:tcW w:w="454" w:type="dxa"/>
                <w:gridSpan w:val="2"/>
                <w:tcBorders>
                  <w:bottom w:val="single" w:sz="4" w:space="0" w:color="auto"/>
                </w:tcBorders>
                <w:vAlign w:val="center"/>
              </w:tcPr>
            </w:tcPrChange>
          </w:tcPr>
          <w:p w14:paraId="2B64C947" w14:textId="7A75EA08" w:rsidR="00494D04" w:rsidRPr="007E0F91" w:rsidRDefault="00494D04" w:rsidP="00494D04">
            <w:pPr>
              <w:jc w:val="center"/>
              <w:rPr>
                <w:ins w:id="17054" w:author="Στάθης Καπ" w:date="2023-03-09T06:10:00Z"/>
                <w:sz w:val="16"/>
                <w:szCs w:val="16"/>
              </w:rPr>
            </w:pPr>
            <w:ins w:id="17055" w:author="Στάθης Καπ" w:date="2023-03-09T07:09:00Z">
              <w:r>
                <w:rPr>
                  <w:rFonts w:ascii="Calibri" w:hAnsi="Calibri" w:cs="Calibri"/>
                  <w:color w:val="000000"/>
                  <w:sz w:val="16"/>
                  <w:szCs w:val="16"/>
                </w:rPr>
                <w:t>8.19</w:t>
              </w:r>
            </w:ins>
          </w:p>
        </w:tc>
        <w:tc>
          <w:tcPr>
            <w:tcW w:w="454" w:type="dxa"/>
            <w:vAlign w:val="center"/>
            <w:tcPrChange w:id="17056" w:author="Στάθης Καπ" w:date="2023-03-09T07:09:00Z">
              <w:tcPr>
                <w:tcW w:w="454" w:type="dxa"/>
                <w:gridSpan w:val="2"/>
                <w:tcBorders>
                  <w:bottom w:val="single" w:sz="4" w:space="0" w:color="auto"/>
                </w:tcBorders>
                <w:vAlign w:val="bottom"/>
              </w:tcPr>
            </w:tcPrChange>
          </w:tcPr>
          <w:p w14:paraId="548A7718" w14:textId="519BAD87" w:rsidR="00494D04" w:rsidRPr="007E0F91" w:rsidRDefault="00494D04" w:rsidP="00494D04">
            <w:pPr>
              <w:jc w:val="center"/>
              <w:rPr>
                <w:ins w:id="17057" w:author="Στάθης Καπ" w:date="2023-03-09T06:10:00Z"/>
                <w:sz w:val="16"/>
                <w:szCs w:val="16"/>
              </w:rPr>
            </w:pPr>
            <w:ins w:id="17058" w:author="Στάθης Καπ" w:date="2023-03-09T07:09:00Z">
              <w:r>
                <w:rPr>
                  <w:rFonts w:ascii="Calibri" w:hAnsi="Calibri" w:cs="Calibri"/>
                  <w:color w:val="000000"/>
                  <w:sz w:val="16"/>
                  <w:szCs w:val="16"/>
                </w:rPr>
                <w:t>0.32</w:t>
              </w:r>
            </w:ins>
          </w:p>
        </w:tc>
        <w:tc>
          <w:tcPr>
            <w:tcW w:w="457" w:type="dxa"/>
            <w:tcBorders>
              <w:right w:val="single" w:sz="4" w:space="0" w:color="auto"/>
            </w:tcBorders>
            <w:vAlign w:val="center"/>
            <w:tcPrChange w:id="17059" w:author="Στάθης Καπ" w:date="2023-03-09T07:09:00Z">
              <w:tcPr>
                <w:tcW w:w="457" w:type="dxa"/>
                <w:gridSpan w:val="2"/>
                <w:tcBorders>
                  <w:bottom w:val="single" w:sz="4" w:space="0" w:color="auto"/>
                  <w:right w:val="single" w:sz="4" w:space="0" w:color="auto"/>
                </w:tcBorders>
                <w:vAlign w:val="center"/>
              </w:tcPr>
            </w:tcPrChange>
          </w:tcPr>
          <w:p w14:paraId="5F07A670" w14:textId="5C5CEA0F" w:rsidR="00494D04" w:rsidRPr="007E0F91" w:rsidRDefault="00494D04" w:rsidP="00494D04">
            <w:pPr>
              <w:jc w:val="center"/>
              <w:rPr>
                <w:ins w:id="17060" w:author="Στάθης Καπ" w:date="2023-03-09T06:10:00Z"/>
                <w:sz w:val="16"/>
                <w:szCs w:val="16"/>
              </w:rPr>
            </w:pPr>
            <w:ins w:id="17061" w:author="Στάθης Καπ" w:date="2023-03-09T07:09:00Z">
              <w:r>
                <w:rPr>
                  <w:rFonts w:ascii="Calibri" w:hAnsi="Calibri" w:cs="Calibri"/>
                  <w:color w:val="000000"/>
                  <w:sz w:val="16"/>
                  <w:szCs w:val="16"/>
                </w:rPr>
                <w:t>10.36</w:t>
              </w:r>
            </w:ins>
          </w:p>
        </w:tc>
        <w:tc>
          <w:tcPr>
            <w:tcW w:w="453" w:type="dxa"/>
            <w:tcBorders>
              <w:left w:val="single" w:sz="4" w:space="0" w:color="auto"/>
            </w:tcBorders>
            <w:vAlign w:val="center"/>
            <w:tcPrChange w:id="17062" w:author="Στάθης Καπ" w:date="2023-03-09T07:09:00Z">
              <w:tcPr>
                <w:tcW w:w="453" w:type="dxa"/>
                <w:gridSpan w:val="2"/>
                <w:tcBorders>
                  <w:left w:val="single" w:sz="4" w:space="0" w:color="auto"/>
                  <w:bottom w:val="single" w:sz="4" w:space="0" w:color="auto"/>
                </w:tcBorders>
                <w:vAlign w:val="bottom"/>
              </w:tcPr>
            </w:tcPrChange>
          </w:tcPr>
          <w:p w14:paraId="438904E8" w14:textId="640214E5" w:rsidR="00494D04" w:rsidRPr="007E0F91" w:rsidRDefault="00494D04" w:rsidP="00494D04">
            <w:pPr>
              <w:jc w:val="center"/>
              <w:rPr>
                <w:ins w:id="17063" w:author="Στάθης Καπ" w:date="2023-03-09T06:10:00Z"/>
                <w:sz w:val="16"/>
                <w:szCs w:val="16"/>
              </w:rPr>
            </w:pPr>
            <w:ins w:id="17064" w:author="Στάθης Καπ" w:date="2023-03-09T07:09:00Z">
              <w:r>
                <w:rPr>
                  <w:rFonts w:ascii="Calibri" w:hAnsi="Calibri" w:cs="Calibri"/>
                  <w:color w:val="000000"/>
                  <w:sz w:val="16"/>
                  <w:szCs w:val="16"/>
                </w:rPr>
                <w:t>1023</w:t>
              </w:r>
            </w:ins>
          </w:p>
        </w:tc>
        <w:tc>
          <w:tcPr>
            <w:tcW w:w="454" w:type="dxa"/>
            <w:vAlign w:val="center"/>
            <w:tcPrChange w:id="17065" w:author="Στάθης Καπ" w:date="2023-03-09T07:09:00Z">
              <w:tcPr>
                <w:tcW w:w="454" w:type="dxa"/>
                <w:gridSpan w:val="2"/>
                <w:tcBorders>
                  <w:bottom w:val="single" w:sz="4" w:space="0" w:color="auto"/>
                </w:tcBorders>
                <w:vAlign w:val="center"/>
              </w:tcPr>
            </w:tcPrChange>
          </w:tcPr>
          <w:p w14:paraId="7A8E1989" w14:textId="77234A20" w:rsidR="00494D04" w:rsidRPr="007E0F91" w:rsidRDefault="00494D04" w:rsidP="00494D04">
            <w:pPr>
              <w:jc w:val="center"/>
              <w:rPr>
                <w:ins w:id="17066" w:author="Στάθης Καπ" w:date="2023-03-09T06:10:00Z"/>
                <w:sz w:val="16"/>
                <w:szCs w:val="16"/>
              </w:rPr>
            </w:pPr>
            <w:ins w:id="17067" w:author="Στάθης Καπ" w:date="2023-03-09T07:09:00Z">
              <w:r>
                <w:rPr>
                  <w:rFonts w:ascii="Calibri" w:hAnsi="Calibri" w:cs="Calibri"/>
                  <w:color w:val="000000"/>
                  <w:sz w:val="16"/>
                  <w:szCs w:val="16"/>
                </w:rPr>
                <w:t>6.92</w:t>
              </w:r>
            </w:ins>
          </w:p>
        </w:tc>
        <w:tc>
          <w:tcPr>
            <w:tcW w:w="454" w:type="dxa"/>
            <w:vAlign w:val="center"/>
            <w:tcPrChange w:id="17068" w:author="Στάθης Καπ" w:date="2023-03-09T07:09:00Z">
              <w:tcPr>
                <w:tcW w:w="454" w:type="dxa"/>
                <w:gridSpan w:val="2"/>
                <w:tcBorders>
                  <w:bottom w:val="single" w:sz="4" w:space="0" w:color="auto"/>
                </w:tcBorders>
                <w:vAlign w:val="bottom"/>
              </w:tcPr>
            </w:tcPrChange>
          </w:tcPr>
          <w:p w14:paraId="38769422" w14:textId="620E3BEB" w:rsidR="00494D04" w:rsidRPr="007E0F91" w:rsidRDefault="00494D04" w:rsidP="00494D04">
            <w:pPr>
              <w:jc w:val="center"/>
              <w:rPr>
                <w:ins w:id="17069" w:author="Στάθης Καπ" w:date="2023-03-09T06:10:00Z"/>
                <w:sz w:val="16"/>
                <w:szCs w:val="16"/>
              </w:rPr>
            </w:pPr>
            <w:ins w:id="17070" w:author="Στάθης Καπ" w:date="2023-03-09T07:09:00Z">
              <w:r>
                <w:rPr>
                  <w:rFonts w:ascii="Calibri" w:hAnsi="Calibri" w:cs="Calibri"/>
                  <w:color w:val="000000"/>
                  <w:sz w:val="16"/>
                  <w:szCs w:val="16"/>
                </w:rPr>
                <w:t>0.381</w:t>
              </w:r>
            </w:ins>
          </w:p>
        </w:tc>
        <w:tc>
          <w:tcPr>
            <w:tcW w:w="454" w:type="dxa"/>
            <w:tcBorders>
              <w:right w:val="single" w:sz="4" w:space="0" w:color="auto"/>
            </w:tcBorders>
            <w:vAlign w:val="center"/>
            <w:tcPrChange w:id="17071" w:author="Στάθης Καπ" w:date="2023-03-09T07:09:00Z">
              <w:tcPr>
                <w:tcW w:w="454" w:type="dxa"/>
                <w:gridSpan w:val="2"/>
                <w:tcBorders>
                  <w:bottom w:val="single" w:sz="4" w:space="0" w:color="auto"/>
                  <w:right w:val="single" w:sz="4" w:space="0" w:color="auto"/>
                </w:tcBorders>
                <w:vAlign w:val="center"/>
              </w:tcPr>
            </w:tcPrChange>
          </w:tcPr>
          <w:p w14:paraId="381D9D77" w14:textId="571D8A79" w:rsidR="00494D04" w:rsidRPr="007E0F91" w:rsidRDefault="00494D04" w:rsidP="00494D04">
            <w:pPr>
              <w:jc w:val="center"/>
              <w:rPr>
                <w:ins w:id="17072" w:author="Στάθης Καπ" w:date="2023-03-09T06:10:00Z"/>
                <w:sz w:val="16"/>
                <w:szCs w:val="16"/>
              </w:rPr>
            </w:pPr>
            <w:ins w:id="17073" w:author="Στάθης Καπ" w:date="2023-03-09T07:09:00Z">
              <w:r>
                <w:rPr>
                  <w:rFonts w:ascii="Calibri" w:hAnsi="Calibri" w:cs="Calibri"/>
                  <w:color w:val="000000"/>
                  <w:sz w:val="16"/>
                  <w:szCs w:val="16"/>
                </w:rPr>
                <w:t>-6.72</w:t>
              </w:r>
            </w:ins>
          </w:p>
        </w:tc>
        <w:tc>
          <w:tcPr>
            <w:tcW w:w="453" w:type="dxa"/>
            <w:tcBorders>
              <w:left w:val="single" w:sz="4" w:space="0" w:color="auto"/>
            </w:tcBorders>
            <w:vAlign w:val="center"/>
            <w:tcPrChange w:id="17074" w:author="Στάθης Καπ" w:date="2023-03-09T07:09:00Z">
              <w:tcPr>
                <w:tcW w:w="453" w:type="dxa"/>
                <w:gridSpan w:val="2"/>
                <w:tcBorders>
                  <w:left w:val="single" w:sz="4" w:space="0" w:color="auto"/>
                  <w:bottom w:val="single" w:sz="4" w:space="0" w:color="auto"/>
                </w:tcBorders>
                <w:vAlign w:val="bottom"/>
              </w:tcPr>
            </w:tcPrChange>
          </w:tcPr>
          <w:p w14:paraId="632EB226" w14:textId="3D9EC04B" w:rsidR="00494D04" w:rsidRPr="007E0F91" w:rsidRDefault="00494D04" w:rsidP="00494D04">
            <w:pPr>
              <w:jc w:val="center"/>
              <w:rPr>
                <w:ins w:id="17075" w:author="Στάθης Καπ" w:date="2023-03-09T06:10:00Z"/>
                <w:sz w:val="16"/>
                <w:szCs w:val="16"/>
              </w:rPr>
            </w:pPr>
            <w:ins w:id="17076" w:author="Στάθης Καπ" w:date="2023-03-09T07:09:00Z">
              <w:r>
                <w:rPr>
                  <w:rFonts w:ascii="Calibri" w:hAnsi="Calibri" w:cs="Calibri"/>
                  <w:color w:val="000000"/>
                  <w:sz w:val="16"/>
                  <w:szCs w:val="16"/>
                </w:rPr>
                <w:t>982</w:t>
              </w:r>
            </w:ins>
          </w:p>
        </w:tc>
        <w:tc>
          <w:tcPr>
            <w:tcW w:w="454" w:type="dxa"/>
            <w:vAlign w:val="center"/>
            <w:tcPrChange w:id="17077" w:author="Στάθης Καπ" w:date="2023-03-09T07:09:00Z">
              <w:tcPr>
                <w:tcW w:w="454" w:type="dxa"/>
                <w:gridSpan w:val="2"/>
                <w:tcBorders>
                  <w:bottom w:val="single" w:sz="4" w:space="0" w:color="auto"/>
                </w:tcBorders>
                <w:vAlign w:val="center"/>
              </w:tcPr>
            </w:tcPrChange>
          </w:tcPr>
          <w:p w14:paraId="1175466E" w14:textId="5BD2F656" w:rsidR="00494D04" w:rsidRPr="007E0F91" w:rsidRDefault="00494D04" w:rsidP="00494D04">
            <w:pPr>
              <w:jc w:val="center"/>
              <w:rPr>
                <w:ins w:id="17078" w:author="Στάθης Καπ" w:date="2023-03-09T06:10:00Z"/>
                <w:sz w:val="16"/>
                <w:szCs w:val="16"/>
              </w:rPr>
            </w:pPr>
            <w:ins w:id="17079" w:author="Στάθης Καπ" w:date="2023-03-09T07:09:00Z">
              <w:r>
                <w:rPr>
                  <w:rFonts w:ascii="Calibri" w:hAnsi="Calibri" w:cs="Calibri"/>
                  <w:color w:val="000000"/>
                  <w:sz w:val="16"/>
                  <w:szCs w:val="16"/>
                </w:rPr>
                <w:t>10.65</w:t>
              </w:r>
            </w:ins>
          </w:p>
        </w:tc>
        <w:tc>
          <w:tcPr>
            <w:tcW w:w="454" w:type="dxa"/>
            <w:vAlign w:val="center"/>
            <w:tcPrChange w:id="17080" w:author="Στάθης Καπ" w:date="2023-03-09T07:09:00Z">
              <w:tcPr>
                <w:tcW w:w="454" w:type="dxa"/>
                <w:gridSpan w:val="2"/>
                <w:tcBorders>
                  <w:bottom w:val="single" w:sz="4" w:space="0" w:color="auto"/>
                </w:tcBorders>
                <w:vAlign w:val="bottom"/>
              </w:tcPr>
            </w:tcPrChange>
          </w:tcPr>
          <w:p w14:paraId="5B1BAFA5" w14:textId="280942AE" w:rsidR="00494D04" w:rsidRPr="007E0F91" w:rsidRDefault="00494D04" w:rsidP="00494D04">
            <w:pPr>
              <w:jc w:val="center"/>
              <w:rPr>
                <w:ins w:id="17081" w:author="Στάθης Καπ" w:date="2023-03-09T06:10:00Z"/>
                <w:sz w:val="16"/>
                <w:szCs w:val="16"/>
              </w:rPr>
            </w:pPr>
            <w:ins w:id="17082" w:author="Στάθης Καπ" w:date="2023-03-09T07:09:00Z">
              <w:r>
                <w:rPr>
                  <w:rFonts w:ascii="Calibri" w:hAnsi="Calibri" w:cs="Calibri"/>
                  <w:color w:val="000000"/>
                  <w:sz w:val="16"/>
                  <w:szCs w:val="16"/>
                </w:rPr>
                <w:t>0.245</w:t>
              </w:r>
            </w:ins>
          </w:p>
        </w:tc>
        <w:tc>
          <w:tcPr>
            <w:tcW w:w="461" w:type="dxa"/>
            <w:tcBorders>
              <w:right w:val="single" w:sz="4" w:space="0" w:color="auto"/>
            </w:tcBorders>
            <w:vAlign w:val="center"/>
            <w:tcPrChange w:id="17083" w:author="Στάθης Καπ" w:date="2023-03-09T07:09:00Z">
              <w:tcPr>
                <w:tcW w:w="461" w:type="dxa"/>
                <w:gridSpan w:val="2"/>
                <w:tcBorders>
                  <w:bottom w:val="single" w:sz="4" w:space="0" w:color="auto"/>
                  <w:right w:val="single" w:sz="4" w:space="0" w:color="auto"/>
                </w:tcBorders>
                <w:vAlign w:val="center"/>
              </w:tcPr>
            </w:tcPrChange>
          </w:tcPr>
          <w:p w14:paraId="502E23EF" w14:textId="064FE64E" w:rsidR="00494D04" w:rsidRPr="007E0F91" w:rsidRDefault="00494D04" w:rsidP="00494D04">
            <w:pPr>
              <w:jc w:val="center"/>
              <w:rPr>
                <w:ins w:id="17084" w:author="Στάθης Καπ" w:date="2023-03-09T06:10:00Z"/>
                <w:sz w:val="16"/>
                <w:szCs w:val="16"/>
              </w:rPr>
            </w:pPr>
            <w:ins w:id="17085" w:author="Στάθης Καπ" w:date="2023-03-09T07:09:00Z">
              <w:r>
                <w:rPr>
                  <w:rFonts w:ascii="Calibri" w:hAnsi="Calibri" w:cs="Calibri"/>
                  <w:color w:val="000000"/>
                  <w:sz w:val="16"/>
                  <w:szCs w:val="16"/>
                </w:rPr>
                <w:t>31.37</w:t>
              </w:r>
            </w:ins>
          </w:p>
        </w:tc>
      </w:tr>
      <w:tr w:rsidR="00494D04" w14:paraId="6A3A779A"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086"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087" w:author="Στάθης Καπ" w:date="2023-03-09T06:10:00Z"/>
          <w:trPrChange w:id="17088"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089"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bottom"/>
              </w:tcPr>
            </w:tcPrChange>
          </w:tcPr>
          <w:p w14:paraId="14196BD7" w14:textId="590B856F" w:rsidR="00494D04" w:rsidRPr="009861B1" w:rsidRDefault="00494D04" w:rsidP="00494D04">
            <w:pPr>
              <w:jc w:val="center"/>
              <w:rPr>
                <w:ins w:id="17090" w:author="Στάθης Καπ" w:date="2023-03-09T06:10:00Z"/>
                <w:rFonts w:ascii="Calibri" w:hAnsi="Calibri" w:cs="Calibri"/>
                <w:color w:val="000000"/>
                <w:sz w:val="16"/>
                <w:szCs w:val="16"/>
              </w:rPr>
            </w:pPr>
            <w:ins w:id="17091" w:author="Στάθης Καπ" w:date="2023-03-09T06:10:00Z">
              <w:r w:rsidRPr="009861B1">
                <w:rPr>
                  <w:rFonts w:ascii="Calibri" w:hAnsi="Calibri" w:cs="Calibri"/>
                  <w:color w:val="000000"/>
                  <w:sz w:val="16"/>
                  <w:szCs w:val="16"/>
                </w:rPr>
                <w:t>rc205</w:t>
              </w:r>
            </w:ins>
          </w:p>
        </w:tc>
        <w:tc>
          <w:tcPr>
            <w:tcW w:w="565" w:type="dxa"/>
            <w:tcBorders>
              <w:left w:val="single" w:sz="4" w:space="0" w:color="auto"/>
            </w:tcBorders>
            <w:vAlign w:val="center"/>
            <w:tcPrChange w:id="17092" w:author="Στάθης Καπ" w:date="2023-03-09T07:09:00Z">
              <w:tcPr>
                <w:tcW w:w="565" w:type="dxa"/>
                <w:gridSpan w:val="2"/>
                <w:tcBorders>
                  <w:left w:val="single" w:sz="4" w:space="0" w:color="auto"/>
                  <w:bottom w:val="single" w:sz="4" w:space="0" w:color="auto"/>
                </w:tcBorders>
              </w:tcPr>
            </w:tcPrChange>
          </w:tcPr>
          <w:p w14:paraId="2E4AE5EE" w14:textId="1D186C2D" w:rsidR="00494D04" w:rsidRPr="007E0F91" w:rsidRDefault="00494D04" w:rsidP="00494D04">
            <w:pPr>
              <w:jc w:val="center"/>
              <w:rPr>
                <w:ins w:id="17093" w:author="Στάθης Καπ" w:date="2023-03-09T06:10:00Z"/>
                <w:sz w:val="16"/>
                <w:szCs w:val="16"/>
              </w:rPr>
            </w:pPr>
            <w:ins w:id="17094" w:author="Στάθης Καπ" w:date="2023-03-09T07:09:00Z">
              <w:r>
                <w:rPr>
                  <w:rFonts w:ascii="Calibri" w:hAnsi="Calibri" w:cs="Calibri"/>
                  <w:color w:val="000000"/>
                  <w:sz w:val="16"/>
                  <w:szCs w:val="16"/>
                </w:rPr>
                <w:t>859</w:t>
              </w:r>
            </w:ins>
          </w:p>
        </w:tc>
        <w:tc>
          <w:tcPr>
            <w:tcW w:w="679" w:type="dxa"/>
            <w:tcBorders>
              <w:right w:val="single" w:sz="4" w:space="0" w:color="auto"/>
            </w:tcBorders>
            <w:vAlign w:val="center"/>
            <w:tcPrChange w:id="17095" w:author="Στάθης Καπ" w:date="2023-03-09T07:09:00Z">
              <w:tcPr>
                <w:tcW w:w="679" w:type="dxa"/>
                <w:gridSpan w:val="2"/>
                <w:tcBorders>
                  <w:bottom w:val="single" w:sz="4" w:space="0" w:color="auto"/>
                  <w:right w:val="single" w:sz="4" w:space="0" w:color="auto"/>
                </w:tcBorders>
              </w:tcPr>
            </w:tcPrChange>
          </w:tcPr>
          <w:p w14:paraId="0A63B89A" w14:textId="4B5DC19F" w:rsidR="00494D04" w:rsidRPr="007E0F91" w:rsidRDefault="00494D04" w:rsidP="00494D04">
            <w:pPr>
              <w:jc w:val="center"/>
              <w:rPr>
                <w:ins w:id="17096" w:author="Στάθης Καπ" w:date="2023-03-09T06:10:00Z"/>
                <w:sz w:val="16"/>
                <w:szCs w:val="16"/>
              </w:rPr>
            </w:pPr>
            <w:ins w:id="17097" w:author="Στάθης Καπ" w:date="2023-03-09T07:09:00Z">
              <w:r>
                <w:rPr>
                  <w:rFonts w:ascii="Calibri" w:hAnsi="Calibri" w:cs="Calibri"/>
                  <w:color w:val="000000"/>
                  <w:sz w:val="16"/>
                  <w:szCs w:val="16"/>
                </w:rPr>
                <w:t>840</w:t>
              </w:r>
            </w:ins>
          </w:p>
        </w:tc>
        <w:tc>
          <w:tcPr>
            <w:tcW w:w="453" w:type="dxa"/>
            <w:tcBorders>
              <w:left w:val="single" w:sz="4" w:space="0" w:color="auto"/>
            </w:tcBorders>
            <w:vAlign w:val="center"/>
            <w:tcPrChange w:id="17098" w:author="Στάθης Καπ" w:date="2023-03-09T07:09:00Z">
              <w:tcPr>
                <w:tcW w:w="453" w:type="dxa"/>
                <w:gridSpan w:val="2"/>
                <w:tcBorders>
                  <w:left w:val="single" w:sz="4" w:space="0" w:color="auto"/>
                  <w:bottom w:val="single" w:sz="4" w:space="0" w:color="auto"/>
                </w:tcBorders>
                <w:vAlign w:val="bottom"/>
              </w:tcPr>
            </w:tcPrChange>
          </w:tcPr>
          <w:p w14:paraId="2EAD96F5" w14:textId="4C4CA6F8" w:rsidR="00494D04" w:rsidRPr="007E0F91" w:rsidRDefault="00494D04" w:rsidP="00494D04">
            <w:pPr>
              <w:jc w:val="center"/>
              <w:rPr>
                <w:ins w:id="17099" w:author="Στάθης Καπ" w:date="2023-03-09T06:10:00Z"/>
                <w:sz w:val="16"/>
                <w:szCs w:val="16"/>
              </w:rPr>
            </w:pPr>
            <w:ins w:id="17100" w:author="Στάθης Καπ" w:date="2023-03-09T07:09:00Z">
              <w:r>
                <w:rPr>
                  <w:rFonts w:ascii="Calibri" w:hAnsi="Calibri" w:cs="Calibri"/>
                  <w:color w:val="000000"/>
                  <w:sz w:val="16"/>
                  <w:szCs w:val="16"/>
                </w:rPr>
                <w:t>819</w:t>
              </w:r>
            </w:ins>
          </w:p>
        </w:tc>
        <w:tc>
          <w:tcPr>
            <w:tcW w:w="708" w:type="dxa"/>
            <w:vAlign w:val="center"/>
            <w:tcPrChange w:id="17101" w:author="Στάθης Καπ" w:date="2023-03-09T07:09:00Z">
              <w:tcPr>
                <w:tcW w:w="708" w:type="dxa"/>
                <w:gridSpan w:val="2"/>
                <w:tcBorders>
                  <w:bottom w:val="single" w:sz="4" w:space="0" w:color="auto"/>
                </w:tcBorders>
                <w:vAlign w:val="center"/>
              </w:tcPr>
            </w:tcPrChange>
          </w:tcPr>
          <w:p w14:paraId="5484F285" w14:textId="4422119F" w:rsidR="00494D04" w:rsidRPr="007E0F91" w:rsidRDefault="00494D04" w:rsidP="00494D04">
            <w:pPr>
              <w:jc w:val="center"/>
              <w:rPr>
                <w:ins w:id="17102" w:author="Στάθης Καπ" w:date="2023-03-09T06:10:00Z"/>
                <w:sz w:val="16"/>
                <w:szCs w:val="16"/>
              </w:rPr>
            </w:pPr>
            <w:ins w:id="17103" w:author="Στάθης Καπ" w:date="2023-03-09T07:09:00Z">
              <w:r>
                <w:rPr>
                  <w:rFonts w:ascii="Calibri" w:hAnsi="Calibri" w:cs="Calibri"/>
                  <w:color w:val="000000"/>
                  <w:sz w:val="16"/>
                  <w:szCs w:val="16"/>
                </w:rPr>
                <w:t>4.66</w:t>
              </w:r>
            </w:ins>
          </w:p>
        </w:tc>
        <w:tc>
          <w:tcPr>
            <w:tcW w:w="652" w:type="dxa"/>
            <w:tcBorders>
              <w:right w:val="single" w:sz="4" w:space="0" w:color="auto"/>
            </w:tcBorders>
            <w:vAlign w:val="center"/>
            <w:tcPrChange w:id="17104" w:author="Στάθης Καπ" w:date="2023-03-09T07:09:00Z">
              <w:tcPr>
                <w:tcW w:w="652" w:type="dxa"/>
                <w:gridSpan w:val="2"/>
                <w:tcBorders>
                  <w:bottom w:val="single" w:sz="4" w:space="0" w:color="auto"/>
                  <w:right w:val="single" w:sz="4" w:space="0" w:color="auto"/>
                </w:tcBorders>
                <w:vAlign w:val="bottom"/>
              </w:tcPr>
            </w:tcPrChange>
          </w:tcPr>
          <w:p w14:paraId="0B58B708" w14:textId="3E70EC1C" w:rsidR="00494D04" w:rsidRPr="007E0F91" w:rsidRDefault="00494D04" w:rsidP="00494D04">
            <w:pPr>
              <w:jc w:val="center"/>
              <w:rPr>
                <w:ins w:id="17105" w:author="Στάθης Καπ" w:date="2023-03-09T06:10:00Z"/>
                <w:sz w:val="16"/>
                <w:szCs w:val="16"/>
              </w:rPr>
            </w:pPr>
            <w:ins w:id="17106" w:author="Στάθης Καπ" w:date="2023-03-09T07:09:00Z">
              <w:r>
                <w:rPr>
                  <w:rFonts w:ascii="Calibri" w:hAnsi="Calibri" w:cs="Calibri"/>
                  <w:color w:val="000000"/>
                  <w:sz w:val="16"/>
                  <w:szCs w:val="16"/>
                </w:rPr>
                <w:t>0.377</w:t>
              </w:r>
            </w:ins>
          </w:p>
        </w:tc>
        <w:tc>
          <w:tcPr>
            <w:tcW w:w="453" w:type="dxa"/>
            <w:tcBorders>
              <w:left w:val="single" w:sz="4" w:space="0" w:color="auto"/>
            </w:tcBorders>
            <w:vAlign w:val="center"/>
            <w:tcPrChange w:id="17107" w:author="Στάθης Καπ" w:date="2023-03-09T07:09:00Z">
              <w:tcPr>
                <w:tcW w:w="453" w:type="dxa"/>
                <w:gridSpan w:val="2"/>
                <w:tcBorders>
                  <w:left w:val="single" w:sz="4" w:space="0" w:color="auto"/>
                  <w:bottom w:val="single" w:sz="4" w:space="0" w:color="auto"/>
                </w:tcBorders>
                <w:vAlign w:val="bottom"/>
              </w:tcPr>
            </w:tcPrChange>
          </w:tcPr>
          <w:p w14:paraId="657251CC" w14:textId="6DA1B2A7" w:rsidR="00494D04" w:rsidRPr="007E0F91" w:rsidRDefault="00494D04" w:rsidP="00494D04">
            <w:pPr>
              <w:jc w:val="center"/>
              <w:rPr>
                <w:ins w:id="17108" w:author="Στάθης Καπ" w:date="2023-03-09T06:10:00Z"/>
                <w:sz w:val="16"/>
                <w:szCs w:val="16"/>
              </w:rPr>
            </w:pPr>
            <w:ins w:id="17109" w:author="Στάθης Καπ" w:date="2023-03-09T07:09:00Z">
              <w:r>
                <w:rPr>
                  <w:rFonts w:ascii="Calibri" w:hAnsi="Calibri" w:cs="Calibri"/>
                  <w:color w:val="000000"/>
                  <w:sz w:val="16"/>
                  <w:szCs w:val="16"/>
                </w:rPr>
                <w:t>813</w:t>
              </w:r>
            </w:ins>
          </w:p>
        </w:tc>
        <w:tc>
          <w:tcPr>
            <w:tcW w:w="454" w:type="dxa"/>
            <w:vAlign w:val="center"/>
            <w:tcPrChange w:id="17110" w:author="Στάθης Καπ" w:date="2023-03-09T07:09:00Z">
              <w:tcPr>
                <w:tcW w:w="454" w:type="dxa"/>
                <w:gridSpan w:val="2"/>
                <w:tcBorders>
                  <w:bottom w:val="single" w:sz="4" w:space="0" w:color="auto"/>
                </w:tcBorders>
                <w:vAlign w:val="center"/>
              </w:tcPr>
            </w:tcPrChange>
          </w:tcPr>
          <w:p w14:paraId="6DB8D92C" w14:textId="5C2AB03F" w:rsidR="00494D04" w:rsidRPr="007E0F91" w:rsidRDefault="00494D04" w:rsidP="00494D04">
            <w:pPr>
              <w:jc w:val="center"/>
              <w:rPr>
                <w:ins w:id="17111" w:author="Στάθης Καπ" w:date="2023-03-09T06:10:00Z"/>
                <w:sz w:val="16"/>
                <w:szCs w:val="16"/>
              </w:rPr>
            </w:pPr>
            <w:ins w:id="17112" w:author="Στάθης Καπ" w:date="2023-03-09T07:09:00Z">
              <w:r>
                <w:rPr>
                  <w:rFonts w:ascii="Calibri" w:hAnsi="Calibri" w:cs="Calibri"/>
                  <w:color w:val="000000"/>
                  <w:sz w:val="16"/>
                  <w:szCs w:val="16"/>
                </w:rPr>
                <w:t>0.73</w:t>
              </w:r>
            </w:ins>
          </w:p>
        </w:tc>
        <w:tc>
          <w:tcPr>
            <w:tcW w:w="454" w:type="dxa"/>
            <w:vAlign w:val="center"/>
            <w:tcPrChange w:id="17113" w:author="Στάθης Καπ" w:date="2023-03-09T07:09:00Z">
              <w:tcPr>
                <w:tcW w:w="454" w:type="dxa"/>
                <w:gridSpan w:val="2"/>
                <w:tcBorders>
                  <w:bottom w:val="single" w:sz="4" w:space="0" w:color="auto"/>
                </w:tcBorders>
                <w:vAlign w:val="bottom"/>
              </w:tcPr>
            </w:tcPrChange>
          </w:tcPr>
          <w:p w14:paraId="6770538F" w14:textId="75BFA010" w:rsidR="00494D04" w:rsidRPr="007E0F91" w:rsidRDefault="00494D04" w:rsidP="00494D04">
            <w:pPr>
              <w:jc w:val="center"/>
              <w:rPr>
                <w:ins w:id="17114" w:author="Στάθης Καπ" w:date="2023-03-09T06:10:00Z"/>
                <w:sz w:val="16"/>
                <w:szCs w:val="16"/>
              </w:rPr>
            </w:pPr>
            <w:ins w:id="17115" w:author="Στάθης Καπ" w:date="2023-03-09T07:09:00Z">
              <w:r>
                <w:rPr>
                  <w:rFonts w:ascii="Calibri" w:hAnsi="Calibri" w:cs="Calibri"/>
                  <w:color w:val="000000"/>
                  <w:sz w:val="16"/>
                  <w:szCs w:val="16"/>
                </w:rPr>
                <w:t>0.251</w:t>
              </w:r>
            </w:ins>
          </w:p>
        </w:tc>
        <w:tc>
          <w:tcPr>
            <w:tcW w:w="457" w:type="dxa"/>
            <w:tcBorders>
              <w:right w:val="single" w:sz="4" w:space="0" w:color="auto"/>
            </w:tcBorders>
            <w:vAlign w:val="center"/>
            <w:tcPrChange w:id="17116" w:author="Στάθης Καπ" w:date="2023-03-09T07:09:00Z">
              <w:tcPr>
                <w:tcW w:w="457" w:type="dxa"/>
                <w:gridSpan w:val="2"/>
                <w:tcBorders>
                  <w:bottom w:val="single" w:sz="4" w:space="0" w:color="auto"/>
                  <w:right w:val="single" w:sz="4" w:space="0" w:color="auto"/>
                </w:tcBorders>
                <w:vAlign w:val="center"/>
              </w:tcPr>
            </w:tcPrChange>
          </w:tcPr>
          <w:p w14:paraId="5B42886A" w14:textId="536C7D53" w:rsidR="00494D04" w:rsidRPr="007E0F91" w:rsidRDefault="00494D04" w:rsidP="00494D04">
            <w:pPr>
              <w:jc w:val="center"/>
              <w:rPr>
                <w:ins w:id="17117" w:author="Στάθης Καπ" w:date="2023-03-09T06:10:00Z"/>
                <w:sz w:val="16"/>
                <w:szCs w:val="16"/>
              </w:rPr>
            </w:pPr>
            <w:ins w:id="17118" w:author="Στάθης Καπ" w:date="2023-03-09T07:09:00Z">
              <w:r>
                <w:rPr>
                  <w:rFonts w:ascii="Calibri" w:hAnsi="Calibri" w:cs="Calibri"/>
                  <w:color w:val="000000"/>
                  <w:sz w:val="16"/>
                  <w:szCs w:val="16"/>
                </w:rPr>
                <w:t>33.42</w:t>
              </w:r>
            </w:ins>
          </w:p>
        </w:tc>
        <w:tc>
          <w:tcPr>
            <w:tcW w:w="453" w:type="dxa"/>
            <w:tcBorders>
              <w:left w:val="single" w:sz="4" w:space="0" w:color="auto"/>
            </w:tcBorders>
            <w:vAlign w:val="center"/>
            <w:tcPrChange w:id="17119" w:author="Στάθης Καπ" w:date="2023-03-09T07:09:00Z">
              <w:tcPr>
                <w:tcW w:w="453" w:type="dxa"/>
                <w:gridSpan w:val="2"/>
                <w:tcBorders>
                  <w:left w:val="single" w:sz="4" w:space="0" w:color="auto"/>
                  <w:bottom w:val="single" w:sz="4" w:space="0" w:color="auto"/>
                </w:tcBorders>
                <w:vAlign w:val="bottom"/>
              </w:tcPr>
            </w:tcPrChange>
          </w:tcPr>
          <w:p w14:paraId="227820D4" w14:textId="0E119E92" w:rsidR="00494D04" w:rsidRPr="007E0F91" w:rsidRDefault="00494D04" w:rsidP="00494D04">
            <w:pPr>
              <w:jc w:val="center"/>
              <w:rPr>
                <w:ins w:id="17120" w:author="Στάθης Καπ" w:date="2023-03-09T06:10:00Z"/>
                <w:sz w:val="16"/>
                <w:szCs w:val="16"/>
              </w:rPr>
            </w:pPr>
            <w:ins w:id="17121" w:author="Στάθης Καπ" w:date="2023-03-09T07:09:00Z">
              <w:r>
                <w:rPr>
                  <w:rFonts w:ascii="Calibri" w:hAnsi="Calibri" w:cs="Calibri"/>
                  <w:color w:val="000000"/>
                  <w:sz w:val="16"/>
                  <w:szCs w:val="16"/>
                </w:rPr>
                <w:t>796</w:t>
              </w:r>
            </w:ins>
          </w:p>
        </w:tc>
        <w:tc>
          <w:tcPr>
            <w:tcW w:w="454" w:type="dxa"/>
            <w:vAlign w:val="center"/>
            <w:tcPrChange w:id="17122" w:author="Στάθης Καπ" w:date="2023-03-09T07:09:00Z">
              <w:tcPr>
                <w:tcW w:w="454" w:type="dxa"/>
                <w:gridSpan w:val="2"/>
                <w:tcBorders>
                  <w:bottom w:val="single" w:sz="4" w:space="0" w:color="auto"/>
                </w:tcBorders>
                <w:vAlign w:val="center"/>
              </w:tcPr>
            </w:tcPrChange>
          </w:tcPr>
          <w:p w14:paraId="75902214" w14:textId="0AC40D5E" w:rsidR="00494D04" w:rsidRPr="007E0F91" w:rsidRDefault="00494D04" w:rsidP="00494D04">
            <w:pPr>
              <w:jc w:val="center"/>
              <w:rPr>
                <w:ins w:id="17123" w:author="Στάθης Καπ" w:date="2023-03-09T06:10:00Z"/>
                <w:sz w:val="16"/>
                <w:szCs w:val="16"/>
              </w:rPr>
            </w:pPr>
            <w:ins w:id="17124" w:author="Στάθης Καπ" w:date="2023-03-09T07:09:00Z">
              <w:r>
                <w:rPr>
                  <w:rFonts w:ascii="Calibri" w:hAnsi="Calibri" w:cs="Calibri"/>
                  <w:color w:val="000000"/>
                  <w:sz w:val="16"/>
                  <w:szCs w:val="16"/>
                </w:rPr>
                <w:t>2.81</w:t>
              </w:r>
            </w:ins>
          </w:p>
        </w:tc>
        <w:tc>
          <w:tcPr>
            <w:tcW w:w="454" w:type="dxa"/>
            <w:vAlign w:val="center"/>
            <w:tcPrChange w:id="17125" w:author="Στάθης Καπ" w:date="2023-03-09T07:09:00Z">
              <w:tcPr>
                <w:tcW w:w="454" w:type="dxa"/>
                <w:gridSpan w:val="2"/>
                <w:tcBorders>
                  <w:bottom w:val="single" w:sz="4" w:space="0" w:color="auto"/>
                </w:tcBorders>
                <w:vAlign w:val="bottom"/>
              </w:tcPr>
            </w:tcPrChange>
          </w:tcPr>
          <w:p w14:paraId="35785AE4" w14:textId="51628FA0" w:rsidR="00494D04" w:rsidRPr="007E0F91" w:rsidRDefault="00494D04" w:rsidP="00494D04">
            <w:pPr>
              <w:jc w:val="center"/>
              <w:rPr>
                <w:ins w:id="17126" w:author="Στάθης Καπ" w:date="2023-03-09T06:10:00Z"/>
                <w:sz w:val="16"/>
                <w:szCs w:val="16"/>
              </w:rPr>
            </w:pPr>
            <w:ins w:id="17127" w:author="Στάθης Καπ" w:date="2023-03-09T07:09:00Z">
              <w:r>
                <w:rPr>
                  <w:rFonts w:ascii="Calibri" w:hAnsi="Calibri" w:cs="Calibri"/>
                  <w:color w:val="000000"/>
                  <w:sz w:val="16"/>
                  <w:szCs w:val="16"/>
                </w:rPr>
                <w:t>0.24</w:t>
              </w:r>
            </w:ins>
          </w:p>
        </w:tc>
        <w:tc>
          <w:tcPr>
            <w:tcW w:w="454" w:type="dxa"/>
            <w:tcBorders>
              <w:right w:val="single" w:sz="4" w:space="0" w:color="auto"/>
            </w:tcBorders>
            <w:vAlign w:val="center"/>
            <w:tcPrChange w:id="17128" w:author="Στάθης Καπ" w:date="2023-03-09T07:09:00Z">
              <w:tcPr>
                <w:tcW w:w="454" w:type="dxa"/>
                <w:gridSpan w:val="2"/>
                <w:tcBorders>
                  <w:bottom w:val="single" w:sz="4" w:space="0" w:color="auto"/>
                  <w:right w:val="single" w:sz="4" w:space="0" w:color="auto"/>
                </w:tcBorders>
                <w:vAlign w:val="center"/>
              </w:tcPr>
            </w:tcPrChange>
          </w:tcPr>
          <w:p w14:paraId="6543BFF5" w14:textId="4D2CCCCF" w:rsidR="00494D04" w:rsidRPr="007E0F91" w:rsidRDefault="00494D04" w:rsidP="00494D04">
            <w:pPr>
              <w:jc w:val="center"/>
              <w:rPr>
                <w:ins w:id="17129" w:author="Στάθης Καπ" w:date="2023-03-09T06:10:00Z"/>
                <w:sz w:val="16"/>
                <w:szCs w:val="16"/>
              </w:rPr>
            </w:pPr>
            <w:ins w:id="17130" w:author="Στάθης Καπ" w:date="2023-03-09T07:09:00Z">
              <w:r>
                <w:rPr>
                  <w:rFonts w:ascii="Calibri" w:hAnsi="Calibri" w:cs="Calibri"/>
                  <w:color w:val="000000"/>
                  <w:sz w:val="16"/>
                  <w:szCs w:val="16"/>
                </w:rPr>
                <w:t>36.34</w:t>
              </w:r>
            </w:ins>
          </w:p>
        </w:tc>
        <w:tc>
          <w:tcPr>
            <w:tcW w:w="453" w:type="dxa"/>
            <w:tcBorders>
              <w:left w:val="single" w:sz="4" w:space="0" w:color="auto"/>
            </w:tcBorders>
            <w:vAlign w:val="center"/>
            <w:tcPrChange w:id="17131" w:author="Στάθης Καπ" w:date="2023-03-09T07:09:00Z">
              <w:tcPr>
                <w:tcW w:w="453" w:type="dxa"/>
                <w:gridSpan w:val="2"/>
                <w:tcBorders>
                  <w:left w:val="single" w:sz="4" w:space="0" w:color="auto"/>
                  <w:bottom w:val="single" w:sz="4" w:space="0" w:color="auto"/>
                </w:tcBorders>
                <w:vAlign w:val="bottom"/>
              </w:tcPr>
            </w:tcPrChange>
          </w:tcPr>
          <w:p w14:paraId="7327FFC1" w14:textId="5B9E6347" w:rsidR="00494D04" w:rsidRPr="007E0F91" w:rsidRDefault="00494D04" w:rsidP="00494D04">
            <w:pPr>
              <w:jc w:val="center"/>
              <w:rPr>
                <w:ins w:id="17132" w:author="Στάθης Καπ" w:date="2023-03-09T06:10:00Z"/>
                <w:sz w:val="16"/>
                <w:szCs w:val="16"/>
              </w:rPr>
            </w:pPr>
            <w:ins w:id="17133" w:author="Στάθης Καπ" w:date="2023-03-09T07:09:00Z">
              <w:r>
                <w:rPr>
                  <w:rFonts w:ascii="Calibri" w:hAnsi="Calibri" w:cs="Calibri"/>
                  <w:color w:val="000000"/>
                  <w:sz w:val="16"/>
                  <w:szCs w:val="16"/>
                </w:rPr>
                <w:t>716</w:t>
              </w:r>
            </w:ins>
          </w:p>
        </w:tc>
        <w:tc>
          <w:tcPr>
            <w:tcW w:w="454" w:type="dxa"/>
            <w:vAlign w:val="center"/>
            <w:tcPrChange w:id="17134" w:author="Στάθης Καπ" w:date="2023-03-09T07:09:00Z">
              <w:tcPr>
                <w:tcW w:w="454" w:type="dxa"/>
                <w:gridSpan w:val="2"/>
                <w:tcBorders>
                  <w:bottom w:val="single" w:sz="4" w:space="0" w:color="auto"/>
                </w:tcBorders>
                <w:vAlign w:val="center"/>
              </w:tcPr>
            </w:tcPrChange>
          </w:tcPr>
          <w:p w14:paraId="608B8293" w14:textId="2D51BE22" w:rsidR="00494D04" w:rsidRPr="007E0F91" w:rsidRDefault="00494D04" w:rsidP="00494D04">
            <w:pPr>
              <w:jc w:val="center"/>
              <w:rPr>
                <w:ins w:id="17135" w:author="Στάθης Καπ" w:date="2023-03-09T06:10:00Z"/>
                <w:sz w:val="16"/>
                <w:szCs w:val="16"/>
              </w:rPr>
            </w:pPr>
            <w:ins w:id="17136" w:author="Στάθης Καπ" w:date="2023-03-09T07:09:00Z">
              <w:r>
                <w:rPr>
                  <w:rFonts w:ascii="Calibri" w:hAnsi="Calibri" w:cs="Calibri"/>
                  <w:color w:val="000000"/>
                  <w:sz w:val="16"/>
                  <w:szCs w:val="16"/>
                </w:rPr>
                <w:t>12.58</w:t>
              </w:r>
            </w:ins>
          </w:p>
        </w:tc>
        <w:tc>
          <w:tcPr>
            <w:tcW w:w="454" w:type="dxa"/>
            <w:vAlign w:val="center"/>
            <w:tcPrChange w:id="17137" w:author="Στάθης Καπ" w:date="2023-03-09T07:09:00Z">
              <w:tcPr>
                <w:tcW w:w="454" w:type="dxa"/>
                <w:gridSpan w:val="2"/>
                <w:tcBorders>
                  <w:bottom w:val="single" w:sz="4" w:space="0" w:color="auto"/>
                </w:tcBorders>
                <w:vAlign w:val="bottom"/>
              </w:tcPr>
            </w:tcPrChange>
          </w:tcPr>
          <w:p w14:paraId="631D3E28" w14:textId="4980B26A" w:rsidR="00494D04" w:rsidRPr="007E0F91" w:rsidRDefault="00494D04" w:rsidP="00494D04">
            <w:pPr>
              <w:jc w:val="center"/>
              <w:rPr>
                <w:ins w:id="17138" w:author="Στάθης Καπ" w:date="2023-03-09T06:10:00Z"/>
                <w:sz w:val="16"/>
                <w:szCs w:val="16"/>
              </w:rPr>
            </w:pPr>
            <w:ins w:id="17139" w:author="Στάθης Καπ" w:date="2023-03-09T07:09:00Z">
              <w:r>
                <w:rPr>
                  <w:rFonts w:ascii="Calibri" w:hAnsi="Calibri" w:cs="Calibri"/>
                  <w:color w:val="000000"/>
                  <w:sz w:val="16"/>
                  <w:szCs w:val="16"/>
                </w:rPr>
                <w:t>0.201</w:t>
              </w:r>
            </w:ins>
          </w:p>
        </w:tc>
        <w:tc>
          <w:tcPr>
            <w:tcW w:w="461" w:type="dxa"/>
            <w:tcBorders>
              <w:right w:val="single" w:sz="4" w:space="0" w:color="auto"/>
            </w:tcBorders>
            <w:vAlign w:val="center"/>
            <w:tcPrChange w:id="17140" w:author="Στάθης Καπ" w:date="2023-03-09T07:09:00Z">
              <w:tcPr>
                <w:tcW w:w="461" w:type="dxa"/>
                <w:gridSpan w:val="2"/>
                <w:tcBorders>
                  <w:bottom w:val="single" w:sz="4" w:space="0" w:color="auto"/>
                  <w:right w:val="single" w:sz="4" w:space="0" w:color="auto"/>
                </w:tcBorders>
                <w:vAlign w:val="center"/>
              </w:tcPr>
            </w:tcPrChange>
          </w:tcPr>
          <w:p w14:paraId="73E66EED" w14:textId="694968AB" w:rsidR="00494D04" w:rsidRPr="007E0F91" w:rsidRDefault="00494D04" w:rsidP="00494D04">
            <w:pPr>
              <w:jc w:val="center"/>
              <w:rPr>
                <w:ins w:id="17141" w:author="Στάθης Καπ" w:date="2023-03-09T06:10:00Z"/>
                <w:sz w:val="16"/>
                <w:szCs w:val="16"/>
              </w:rPr>
            </w:pPr>
            <w:ins w:id="17142" w:author="Στάθης Καπ" w:date="2023-03-09T07:09:00Z">
              <w:r>
                <w:rPr>
                  <w:rFonts w:ascii="Calibri" w:hAnsi="Calibri" w:cs="Calibri"/>
                  <w:color w:val="000000"/>
                  <w:sz w:val="16"/>
                  <w:szCs w:val="16"/>
                </w:rPr>
                <w:t>46.68</w:t>
              </w:r>
            </w:ins>
          </w:p>
        </w:tc>
      </w:tr>
      <w:tr w:rsidR="00494D04" w14:paraId="3E0F38FF"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143"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144" w:author="Στάθης Καπ" w:date="2023-03-09T06:10:00Z"/>
          <w:trPrChange w:id="17145"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146"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bottom"/>
              </w:tcPr>
            </w:tcPrChange>
          </w:tcPr>
          <w:p w14:paraId="2FCCB277" w14:textId="2A0AE5F7" w:rsidR="00494D04" w:rsidRPr="009861B1" w:rsidRDefault="00494D04" w:rsidP="00494D04">
            <w:pPr>
              <w:jc w:val="center"/>
              <w:rPr>
                <w:ins w:id="17147" w:author="Στάθης Καπ" w:date="2023-03-09T06:10:00Z"/>
                <w:rFonts w:ascii="Calibri" w:hAnsi="Calibri" w:cs="Calibri"/>
                <w:color w:val="000000"/>
                <w:sz w:val="16"/>
                <w:szCs w:val="16"/>
              </w:rPr>
            </w:pPr>
            <w:ins w:id="17148" w:author="Στάθης Καπ" w:date="2023-03-09T06:10:00Z">
              <w:r w:rsidRPr="009861B1">
                <w:rPr>
                  <w:rFonts w:ascii="Calibri" w:hAnsi="Calibri" w:cs="Calibri"/>
                  <w:color w:val="000000"/>
                  <w:sz w:val="16"/>
                  <w:szCs w:val="16"/>
                </w:rPr>
                <w:t>rc206</w:t>
              </w:r>
            </w:ins>
          </w:p>
        </w:tc>
        <w:tc>
          <w:tcPr>
            <w:tcW w:w="565" w:type="dxa"/>
            <w:tcBorders>
              <w:left w:val="single" w:sz="4" w:space="0" w:color="auto"/>
            </w:tcBorders>
            <w:vAlign w:val="center"/>
            <w:tcPrChange w:id="17149" w:author="Στάθης Καπ" w:date="2023-03-09T07:09:00Z">
              <w:tcPr>
                <w:tcW w:w="565" w:type="dxa"/>
                <w:gridSpan w:val="2"/>
                <w:tcBorders>
                  <w:left w:val="single" w:sz="4" w:space="0" w:color="auto"/>
                  <w:bottom w:val="single" w:sz="4" w:space="0" w:color="auto"/>
                </w:tcBorders>
              </w:tcPr>
            </w:tcPrChange>
          </w:tcPr>
          <w:p w14:paraId="5AE73EB2" w14:textId="24F3705E" w:rsidR="00494D04" w:rsidRPr="007E0F91" w:rsidRDefault="00494D04" w:rsidP="00494D04">
            <w:pPr>
              <w:jc w:val="center"/>
              <w:rPr>
                <w:ins w:id="17150" w:author="Στάθης Καπ" w:date="2023-03-09T06:10:00Z"/>
                <w:sz w:val="16"/>
                <w:szCs w:val="16"/>
              </w:rPr>
            </w:pPr>
            <w:ins w:id="17151" w:author="Στάθης Καπ" w:date="2023-03-09T07:09:00Z">
              <w:r>
                <w:rPr>
                  <w:rFonts w:ascii="Calibri" w:hAnsi="Calibri" w:cs="Calibri"/>
                  <w:color w:val="000000"/>
                  <w:sz w:val="16"/>
                  <w:szCs w:val="16"/>
                </w:rPr>
                <w:t>899</w:t>
              </w:r>
            </w:ins>
          </w:p>
        </w:tc>
        <w:tc>
          <w:tcPr>
            <w:tcW w:w="679" w:type="dxa"/>
            <w:tcBorders>
              <w:right w:val="single" w:sz="4" w:space="0" w:color="auto"/>
            </w:tcBorders>
            <w:vAlign w:val="center"/>
            <w:tcPrChange w:id="17152" w:author="Στάθης Καπ" w:date="2023-03-09T07:09:00Z">
              <w:tcPr>
                <w:tcW w:w="679" w:type="dxa"/>
                <w:gridSpan w:val="2"/>
                <w:tcBorders>
                  <w:bottom w:val="single" w:sz="4" w:space="0" w:color="auto"/>
                  <w:right w:val="single" w:sz="4" w:space="0" w:color="auto"/>
                </w:tcBorders>
              </w:tcPr>
            </w:tcPrChange>
          </w:tcPr>
          <w:p w14:paraId="745D06BB" w14:textId="3A88C0CC" w:rsidR="00494D04" w:rsidRPr="007E0F91" w:rsidRDefault="00494D04" w:rsidP="00494D04">
            <w:pPr>
              <w:jc w:val="center"/>
              <w:rPr>
                <w:ins w:id="17153" w:author="Στάθης Καπ" w:date="2023-03-09T06:10:00Z"/>
                <w:sz w:val="16"/>
                <w:szCs w:val="16"/>
              </w:rPr>
            </w:pPr>
            <w:ins w:id="17154" w:author="Στάθης Καπ" w:date="2023-03-09T07:09:00Z">
              <w:r>
                <w:rPr>
                  <w:rFonts w:ascii="Calibri" w:hAnsi="Calibri" w:cs="Calibri"/>
                  <w:color w:val="000000"/>
                  <w:sz w:val="16"/>
                  <w:szCs w:val="16"/>
                </w:rPr>
                <w:t>860</w:t>
              </w:r>
            </w:ins>
          </w:p>
        </w:tc>
        <w:tc>
          <w:tcPr>
            <w:tcW w:w="453" w:type="dxa"/>
            <w:tcBorders>
              <w:left w:val="single" w:sz="4" w:space="0" w:color="auto"/>
            </w:tcBorders>
            <w:vAlign w:val="center"/>
            <w:tcPrChange w:id="17155" w:author="Στάθης Καπ" w:date="2023-03-09T07:09:00Z">
              <w:tcPr>
                <w:tcW w:w="453" w:type="dxa"/>
                <w:gridSpan w:val="2"/>
                <w:tcBorders>
                  <w:left w:val="single" w:sz="4" w:space="0" w:color="auto"/>
                  <w:bottom w:val="single" w:sz="4" w:space="0" w:color="auto"/>
                </w:tcBorders>
                <w:vAlign w:val="bottom"/>
              </w:tcPr>
            </w:tcPrChange>
          </w:tcPr>
          <w:p w14:paraId="2FD82C7F" w14:textId="16E69BBA" w:rsidR="00494D04" w:rsidRPr="007E0F91" w:rsidRDefault="00494D04" w:rsidP="00494D04">
            <w:pPr>
              <w:jc w:val="center"/>
              <w:rPr>
                <w:ins w:id="17156" w:author="Στάθης Καπ" w:date="2023-03-09T06:10:00Z"/>
                <w:sz w:val="16"/>
                <w:szCs w:val="16"/>
              </w:rPr>
            </w:pPr>
            <w:ins w:id="17157" w:author="Στάθης Καπ" w:date="2023-03-09T07:09:00Z">
              <w:r>
                <w:rPr>
                  <w:rFonts w:ascii="Calibri" w:hAnsi="Calibri" w:cs="Calibri"/>
                  <w:color w:val="000000"/>
                  <w:sz w:val="16"/>
                  <w:szCs w:val="16"/>
                </w:rPr>
                <w:t>841</w:t>
              </w:r>
            </w:ins>
          </w:p>
        </w:tc>
        <w:tc>
          <w:tcPr>
            <w:tcW w:w="708" w:type="dxa"/>
            <w:vAlign w:val="center"/>
            <w:tcPrChange w:id="17158" w:author="Στάθης Καπ" w:date="2023-03-09T07:09:00Z">
              <w:tcPr>
                <w:tcW w:w="708" w:type="dxa"/>
                <w:gridSpan w:val="2"/>
                <w:tcBorders>
                  <w:bottom w:val="single" w:sz="4" w:space="0" w:color="auto"/>
                </w:tcBorders>
                <w:vAlign w:val="center"/>
              </w:tcPr>
            </w:tcPrChange>
          </w:tcPr>
          <w:p w14:paraId="132FC1A8" w14:textId="62C00E21" w:rsidR="00494D04" w:rsidRPr="007E0F91" w:rsidRDefault="00494D04" w:rsidP="00494D04">
            <w:pPr>
              <w:jc w:val="center"/>
              <w:rPr>
                <w:ins w:id="17159" w:author="Στάθης Καπ" w:date="2023-03-09T06:10:00Z"/>
                <w:sz w:val="16"/>
                <w:szCs w:val="16"/>
              </w:rPr>
            </w:pPr>
            <w:ins w:id="17160" w:author="Στάθης Καπ" w:date="2023-03-09T07:09:00Z">
              <w:r>
                <w:rPr>
                  <w:rFonts w:ascii="Calibri" w:hAnsi="Calibri" w:cs="Calibri"/>
                  <w:color w:val="000000"/>
                  <w:sz w:val="16"/>
                  <w:szCs w:val="16"/>
                </w:rPr>
                <w:t>6.45</w:t>
              </w:r>
            </w:ins>
          </w:p>
        </w:tc>
        <w:tc>
          <w:tcPr>
            <w:tcW w:w="652" w:type="dxa"/>
            <w:tcBorders>
              <w:right w:val="single" w:sz="4" w:space="0" w:color="auto"/>
            </w:tcBorders>
            <w:vAlign w:val="center"/>
            <w:tcPrChange w:id="17161" w:author="Στάθης Καπ" w:date="2023-03-09T07:09:00Z">
              <w:tcPr>
                <w:tcW w:w="652" w:type="dxa"/>
                <w:gridSpan w:val="2"/>
                <w:tcBorders>
                  <w:bottom w:val="single" w:sz="4" w:space="0" w:color="auto"/>
                  <w:right w:val="single" w:sz="4" w:space="0" w:color="auto"/>
                </w:tcBorders>
                <w:vAlign w:val="bottom"/>
              </w:tcPr>
            </w:tcPrChange>
          </w:tcPr>
          <w:p w14:paraId="2A250261" w14:textId="5AF48788" w:rsidR="00494D04" w:rsidRPr="007E0F91" w:rsidRDefault="00494D04" w:rsidP="00494D04">
            <w:pPr>
              <w:jc w:val="center"/>
              <w:rPr>
                <w:ins w:id="17162" w:author="Στάθης Καπ" w:date="2023-03-09T06:10:00Z"/>
                <w:sz w:val="16"/>
                <w:szCs w:val="16"/>
              </w:rPr>
            </w:pPr>
            <w:ins w:id="17163" w:author="Στάθης Καπ" w:date="2023-03-09T07:09:00Z">
              <w:r>
                <w:rPr>
                  <w:rFonts w:ascii="Calibri" w:hAnsi="Calibri" w:cs="Calibri"/>
                  <w:color w:val="000000"/>
                  <w:sz w:val="16"/>
                  <w:szCs w:val="16"/>
                </w:rPr>
                <w:t>0.369</w:t>
              </w:r>
            </w:ins>
          </w:p>
        </w:tc>
        <w:tc>
          <w:tcPr>
            <w:tcW w:w="453" w:type="dxa"/>
            <w:tcBorders>
              <w:left w:val="single" w:sz="4" w:space="0" w:color="auto"/>
            </w:tcBorders>
            <w:vAlign w:val="center"/>
            <w:tcPrChange w:id="17164" w:author="Στάθης Καπ" w:date="2023-03-09T07:09:00Z">
              <w:tcPr>
                <w:tcW w:w="453" w:type="dxa"/>
                <w:gridSpan w:val="2"/>
                <w:tcBorders>
                  <w:left w:val="single" w:sz="4" w:space="0" w:color="auto"/>
                  <w:bottom w:val="single" w:sz="4" w:space="0" w:color="auto"/>
                </w:tcBorders>
                <w:vAlign w:val="bottom"/>
              </w:tcPr>
            </w:tcPrChange>
          </w:tcPr>
          <w:p w14:paraId="68D90D7D" w14:textId="0EF2B7CE" w:rsidR="00494D04" w:rsidRPr="007E0F91" w:rsidRDefault="00494D04" w:rsidP="00494D04">
            <w:pPr>
              <w:jc w:val="center"/>
              <w:rPr>
                <w:ins w:id="17165" w:author="Στάθης Καπ" w:date="2023-03-09T06:10:00Z"/>
                <w:sz w:val="16"/>
                <w:szCs w:val="16"/>
              </w:rPr>
            </w:pPr>
            <w:ins w:id="17166" w:author="Στάθης Καπ" w:date="2023-03-09T07:09:00Z">
              <w:r>
                <w:rPr>
                  <w:rFonts w:ascii="Calibri" w:hAnsi="Calibri" w:cs="Calibri"/>
                  <w:color w:val="000000"/>
                  <w:sz w:val="16"/>
                  <w:szCs w:val="16"/>
                </w:rPr>
                <w:t>832</w:t>
              </w:r>
            </w:ins>
          </w:p>
        </w:tc>
        <w:tc>
          <w:tcPr>
            <w:tcW w:w="454" w:type="dxa"/>
            <w:vAlign w:val="center"/>
            <w:tcPrChange w:id="17167" w:author="Στάθης Καπ" w:date="2023-03-09T07:09:00Z">
              <w:tcPr>
                <w:tcW w:w="454" w:type="dxa"/>
                <w:gridSpan w:val="2"/>
                <w:tcBorders>
                  <w:bottom w:val="single" w:sz="4" w:space="0" w:color="auto"/>
                </w:tcBorders>
                <w:vAlign w:val="center"/>
              </w:tcPr>
            </w:tcPrChange>
          </w:tcPr>
          <w:p w14:paraId="69E774D6" w14:textId="68510737" w:rsidR="00494D04" w:rsidRPr="007E0F91" w:rsidRDefault="00494D04" w:rsidP="00494D04">
            <w:pPr>
              <w:jc w:val="center"/>
              <w:rPr>
                <w:ins w:id="17168" w:author="Στάθης Καπ" w:date="2023-03-09T06:10:00Z"/>
                <w:sz w:val="16"/>
                <w:szCs w:val="16"/>
              </w:rPr>
            </w:pPr>
            <w:ins w:id="17169" w:author="Στάθης Καπ" w:date="2023-03-09T07:09:00Z">
              <w:r>
                <w:rPr>
                  <w:rFonts w:ascii="Calibri" w:hAnsi="Calibri" w:cs="Calibri"/>
                  <w:color w:val="000000"/>
                  <w:sz w:val="16"/>
                  <w:szCs w:val="16"/>
                </w:rPr>
                <w:t>1.07</w:t>
              </w:r>
            </w:ins>
          </w:p>
        </w:tc>
        <w:tc>
          <w:tcPr>
            <w:tcW w:w="454" w:type="dxa"/>
            <w:vAlign w:val="center"/>
            <w:tcPrChange w:id="17170" w:author="Στάθης Καπ" w:date="2023-03-09T07:09:00Z">
              <w:tcPr>
                <w:tcW w:w="454" w:type="dxa"/>
                <w:gridSpan w:val="2"/>
                <w:tcBorders>
                  <w:bottom w:val="single" w:sz="4" w:space="0" w:color="auto"/>
                </w:tcBorders>
                <w:vAlign w:val="bottom"/>
              </w:tcPr>
            </w:tcPrChange>
          </w:tcPr>
          <w:p w14:paraId="6F7A1C51" w14:textId="093F3EFA" w:rsidR="00494D04" w:rsidRPr="007E0F91" w:rsidRDefault="00494D04" w:rsidP="00494D04">
            <w:pPr>
              <w:jc w:val="center"/>
              <w:rPr>
                <w:ins w:id="17171" w:author="Στάθης Καπ" w:date="2023-03-09T06:10:00Z"/>
                <w:sz w:val="16"/>
                <w:szCs w:val="16"/>
              </w:rPr>
            </w:pPr>
            <w:ins w:id="17172" w:author="Στάθης Καπ" w:date="2023-03-09T07:09:00Z">
              <w:r>
                <w:rPr>
                  <w:rFonts w:ascii="Calibri" w:hAnsi="Calibri" w:cs="Calibri"/>
                  <w:color w:val="000000"/>
                  <w:sz w:val="16"/>
                  <w:szCs w:val="16"/>
                </w:rPr>
                <w:t>0.227</w:t>
              </w:r>
            </w:ins>
          </w:p>
        </w:tc>
        <w:tc>
          <w:tcPr>
            <w:tcW w:w="457" w:type="dxa"/>
            <w:tcBorders>
              <w:right w:val="single" w:sz="4" w:space="0" w:color="auto"/>
            </w:tcBorders>
            <w:vAlign w:val="center"/>
            <w:tcPrChange w:id="17173" w:author="Στάθης Καπ" w:date="2023-03-09T07:09:00Z">
              <w:tcPr>
                <w:tcW w:w="457" w:type="dxa"/>
                <w:gridSpan w:val="2"/>
                <w:tcBorders>
                  <w:bottom w:val="single" w:sz="4" w:space="0" w:color="auto"/>
                  <w:right w:val="single" w:sz="4" w:space="0" w:color="auto"/>
                </w:tcBorders>
                <w:vAlign w:val="center"/>
              </w:tcPr>
            </w:tcPrChange>
          </w:tcPr>
          <w:p w14:paraId="3A9D42D1" w14:textId="5A5FBA7C" w:rsidR="00494D04" w:rsidRPr="007E0F91" w:rsidRDefault="00494D04" w:rsidP="00494D04">
            <w:pPr>
              <w:jc w:val="center"/>
              <w:rPr>
                <w:ins w:id="17174" w:author="Στάθης Καπ" w:date="2023-03-09T06:10:00Z"/>
                <w:sz w:val="16"/>
                <w:szCs w:val="16"/>
              </w:rPr>
            </w:pPr>
            <w:ins w:id="17175" w:author="Στάθης Καπ" w:date="2023-03-09T07:09:00Z">
              <w:r>
                <w:rPr>
                  <w:rFonts w:ascii="Calibri" w:hAnsi="Calibri" w:cs="Calibri"/>
                  <w:color w:val="000000"/>
                  <w:sz w:val="16"/>
                  <w:szCs w:val="16"/>
                </w:rPr>
                <w:t>38.48</w:t>
              </w:r>
            </w:ins>
          </w:p>
        </w:tc>
        <w:tc>
          <w:tcPr>
            <w:tcW w:w="453" w:type="dxa"/>
            <w:tcBorders>
              <w:left w:val="single" w:sz="4" w:space="0" w:color="auto"/>
            </w:tcBorders>
            <w:vAlign w:val="center"/>
            <w:tcPrChange w:id="17176" w:author="Στάθης Καπ" w:date="2023-03-09T07:09:00Z">
              <w:tcPr>
                <w:tcW w:w="453" w:type="dxa"/>
                <w:gridSpan w:val="2"/>
                <w:tcBorders>
                  <w:left w:val="single" w:sz="4" w:space="0" w:color="auto"/>
                  <w:bottom w:val="single" w:sz="4" w:space="0" w:color="auto"/>
                </w:tcBorders>
                <w:vAlign w:val="bottom"/>
              </w:tcPr>
            </w:tcPrChange>
          </w:tcPr>
          <w:p w14:paraId="3E191B46" w14:textId="0A3A55AE" w:rsidR="00494D04" w:rsidRPr="007E0F91" w:rsidRDefault="00494D04" w:rsidP="00494D04">
            <w:pPr>
              <w:jc w:val="center"/>
              <w:rPr>
                <w:ins w:id="17177" w:author="Στάθης Καπ" w:date="2023-03-09T06:10:00Z"/>
                <w:sz w:val="16"/>
                <w:szCs w:val="16"/>
              </w:rPr>
            </w:pPr>
            <w:ins w:id="17178" w:author="Στάθης Καπ" w:date="2023-03-09T07:09:00Z">
              <w:r>
                <w:rPr>
                  <w:rFonts w:ascii="Calibri" w:hAnsi="Calibri" w:cs="Calibri"/>
                  <w:color w:val="000000"/>
                  <w:sz w:val="16"/>
                  <w:szCs w:val="16"/>
                </w:rPr>
                <w:t>828</w:t>
              </w:r>
            </w:ins>
          </w:p>
        </w:tc>
        <w:tc>
          <w:tcPr>
            <w:tcW w:w="454" w:type="dxa"/>
            <w:vAlign w:val="center"/>
            <w:tcPrChange w:id="17179" w:author="Στάθης Καπ" w:date="2023-03-09T07:09:00Z">
              <w:tcPr>
                <w:tcW w:w="454" w:type="dxa"/>
                <w:gridSpan w:val="2"/>
                <w:tcBorders>
                  <w:bottom w:val="single" w:sz="4" w:space="0" w:color="auto"/>
                </w:tcBorders>
                <w:vAlign w:val="center"/>
              </w:tcPr>
            </w:tcPrChange>
          </w:tcPr>
          <w:p w14:paraId="643833FB" w14:textId="3D543AEE" w:rsidR="00494D04" w:rsidRPr="007E0F91" w:rsidRDefault="00494D04" w:rsidP="00494D04">
            <w:pPr>
              <w:jc w:val="center"/>
              <w:rPr>
                <w:ins w:id="17180" w:author="Στάθης Καπ" w:date="2023-03-09T06:10:00Z"/>
                <w:sz w:val="16"/>
                <w:szCs w:val="16"/>
              </w:rPr>
            </w:pPr>
            <w:ins w:id="17181" w:author="Στάθης Καπ" w:date="2023-03-09T07:09:00Z">
              <w:r>
                <w:rPr>
                  <w:rFonts w:ascii="Calibri" w:hAnsi="Calibri" w:cs="Calibri"/>
                  <w:color w:val="000000"/>
                  <w:sz w:val="16"/>
                  <w:szCs w:val="16"/>
                </w:rPr>
                <w:t>1.55</w:t>
              </w:r>
            </w:ins>
          </w:p>
        </w:tc>
        <w:tc>
          <w:tcPr>
            <w:tcW w:w="454" w:type="dxa"/>
            <w:vAlign w:val="center"/>
            <w:tcPrChange w:id="17182" w:author="Στάθης Καπ" w:date="2023-03-09T07:09:00Z">
              <w:tcPr>
                <w:tcW w:w="454" w:type="dxa"/>
                <w:gridSpan w:val="2"/>
                <w:tcBorders>
                  <w:bottom w:val="single" w:sz="4" w:space="0" w:color="auto"/>
                </w:tcBorders>
                <w:vAlign w:val="bottom"/>
              </w:tcPr>
            </w:tcPrChange>
          </w:tcPr>
          <w:p w14:paraId="5B2EFF12" w14:textId="48EDF48B" w:rsidR="00494D04" w:rsidRPr="007E0F91" w:rsidRDefault="00494D04" w:rsidP="00494D04">
            <w:pPr>
              <w:jc w:val="center"/>
              <w:rPr>
                <w:ins w:id="17183" w:author="Στάθης Καπ" w:date="2023-03-09T06:10:00Z"/>
                <w:sz w:val="16"/>
                <w:szCs w:val="16"/>
              </w:rPr>
            </w:pPr>
            <w:ins w:id="17184" w:author="Στάθης Καπ" w:date="2023-03-09T07:09:00Z">
              <w:r>
                <w:rPr>
                  <w:rFonts w:ascii="Calibri" w:hAnsi="Calibri" w:cs="Calibri"/>
                  <w:color w:val="000000"/>
                  <w:sz w:val="16"/>
                  <w:szCs w:val="16"/>
                </w:rPr>
                <w:t>0.224</w:t>
              </w:r>
            </w:ins>
          </w:p>
        </w:tc>
        <w:tc>
          <w:tcPr>
            <w:tcW w:w="454" w:type="dxa"/>
            <w:tcBorders>
              <w:right w:val="single" w:sz="4" w:space="0" w:color="auto"/>
            </w:tcBorders>
            <w:vAlign w:val="center"/>
            <w:tcPrChange w:id="17185" w:author="Στάθης Καπ" w:date="2023-03-09T07:09:00Z">
              <w:tcPr>
                <w:tcW w:w="454" w:type="dxa"/>
                <w:gridSpan w:val="2"/>
                <w:tcBorders>
                  <w:bottom w:val="single" w:sz="4" w:space="0" w:color="auto"/>
                  <w:right w:val="single" w:sz="4" w:space="0" w:color="auto"/>
                </w:tcBorders>
                <w:vAlign w:val="center"/>
              </w:tcPr>
            </w:tcPrChange>
          </w:tcPr>
          <w:p w14:paraId="34FC3C0B" w14:textId="6BCB5F12" w:rsidR="00494D04" w:rsidRPr="007E0F91" w:rsidRDefault="00494D04" w:rsidP="00494D04">
            <w:pPr>
              <w:jc w:val="center"/>
              <w:rPr>
                <w:ins w:id="17186" w:author="Στάθης Καπ" w:date="2023-03-09T06:10:00Z"/>
                <w:sz w:val="16"/>
                <w:szCs w:val="16"/>
              </w:rPr>
            </w:pPr>
            <w:ins w:id="17187" w:author="Στάθης Καπ" w:date="2023-03-09T07:09:00Z">
              <w:r>
                <w:rPr>
                  <w:rFonts w:ascii="Calibri" w:hAnsi="Calibri" w:cs="Calibri"/>
                  <w:color w:val="000000"/>
                  <w:sz w:val="16"/>
                  <w:szCs w:val="16"/>
                </w:rPr>
                <w:t>39.3</w:t>
              </w:r>
            </w:ins>
          </w:p>
        </w:tc>
        <w:tc>
          <w:tcPr>
            <w:tcW w:w="453" w:type="dxa"/>
            <w:tcBorders>
              <w:left w:val="single" w:sz="4" w:space="0" w:color="auto"/>
            </w:tcBorders>
            <w:vAlign w:val="center"/>
            <w:tcPrChange w:id="17188" w:author="Στάθης Καπ" w:date="2023-03-09T07:09:00Z">
              <w:tcPr>
                <w:tcW w:w="453" w:type="dxa"/>
                <w:gridSpan w:val="2"/>
                <w:tcBorders>
                  <w:left w:val="single" w:sz="4" w:space="0" w:color="auto"/>
                  <w:bottom w:val="single" w:sz="4" w:space="0" w:color="auto"/>
                </w:tcBorders>
                <w:vAlign w:val="bottom"/>
              </w:tcPr>
            </w:tcPrChange>
          </w:tcPr>
          <w:p w14:paraId="4B98380E" w14:textId="6B2E01CF" w:rsidR="00494D04" w:rsidRPr="007E0F91" w:rsidRDefault="00494D04" w:rsidP="00494D04">
            <w:pPr>
              <w:jc w:val="center"/>
              <w:rPr>
                <w:ins w:id="17189" w:author="Στάθης Καπ" w:date="2023-03-09T06:10:00Z"/>
                <w:sz w:val="16"/>
                <w:szCs w:val="16"/>
              </w:rPr>
            </w:pPr>
            <w:ins w:id="17190" w:author="Στάθης Καπ" w:date="2023-03-09T07:09:00Z">
              <w:r>
                <w:rPr>
                  <w:rFonts w:ascii="Calibri" w:hAnsi="Calibri" w:cs="Calibri"/>
                  <w:color w:val="000000"/>
                  <w:sz w:val="16"/>
                  <w:szCs w:val="16"/>
                </w:rPr>
                <w:t>813</w:t>
              </w:r>
            </w:ins>
          </w:p>
        </w:tc>
        <w:tc>
          <w:tcPr>
            <w:tcW w:w="454" w:type="dxa"/>
            <w:vAlign w:val="center"/>
            <w:tcPrChange w:id="17191" w:author="Στάθης Καπ" w:date="2023-03-09T07:09:00Z">
              <w:tcPr>
                <w:tcW w:w="454" w:type="dxa"/>
                <w:gridSpan w:val="2"/>
                <w:tcBorders>
                  <w:bottom w:val="single" w:sz="4" w:space="0" w:color="auto"/>
                </w:tcBorders>
                <w:vAlign w:val="center"/>
              </w:tcPr>
            </w:tcPrChange>
          </w:tcPr>
          <w:p w14:paraId="29AB448F" w14:textId="5C050595" w:rsidR="00494D04" w:rsidRPr="007E0F91" w:rsidRDefault="00494D04" w:rsidP="00494D04">
            <w:pPr>
              <w:jc w:val="center"/>
              <w:rPr>
                <w:ins w:id="17192" w:author="Στάθης Καπ" w:date="2023-03-09T06:10:00Z"/>
                <w:sz w:val="16"/>
                <w:szCs w:val="16"/>
              </w:rPr>
            </w:pPr>
            <w:ins w:id="17193" w:author="Στάθης Καπ" w:date="2023-03-09T07:09:00Z">
              <w:r>
                <w:rPr>
                  <w:rFonts w:ascii="Calibri" w:hAnsi="Calibri" w:cs="Calibri"/>
                  <w:color w:val="000000"/>
                  <w:sz w:val="16"/>
                  <w:szCs w:val="16"/>
                </w:rPr>
                <w:t>3.33</w:t>
              </w:r>
            </w:ins>
          </w:p>
        </w:tc>
        <w:tc>
          <w:tcPr>
            <w:tcW w:w="454" w:type="dxa"/>
            <w:vAlign w:val="center"/>
            <w:tcPrChange w:id="17194" w:author="Στάθης Καπ" w:date="2023-03-09T07:09:00Z">
              <w:tcPr>
                <w:tcW w:w="454" w:type="dxa"/>
                <w:gridSpan w:val="2"/>
                <w:tcBorders>
                  <w:bottom w:val="single" w:sz="4" w:space="0" w:color="auto"/>
                </w:tcBorders>
                <w:vAlign w:val="bottom"/>
              </w:tcPr>
            </w:tcPrChange>
          </w:tcPr>
          <w:p w14:paraId="2A71E2C4" w14:textId="619C46FE" w:rsidR="00494D04" w:rsidRPr="007E0F91" w:rsidRDefault="00494D04" w:rsidP="00494D04">
            <w:pPr>
              <w:jc w:val="center"/>
              <w:rPr>
                <w:ins w:id="17195" w:author="Στάθης Καπ" w:date="2023-03-09T06:10:00Z"/>
                <w:sz w:val="16"/>
                <w:szCs w:val="16"/>
              </w:rPr>
            </w:pPr>
            <w:ins w:id="17196" w:author="Στάθης Καπ" w:date="2023-03-09T07:09:00Z">
              <w:r>
                <w:rPr>
                  <w:rFonts w:ascii="Calibri" w:hAnsi="Calibri" w:cs="Calibri"/>
                  <w:color w:val="000000"/>
                  <w:sz w:val="16"/>
                  <w:szCs w:val="16"/>
                </w:rPr>
                <w:t>0.225</w:t>
              </w:r>
            </w:ins>
          </w:p>
        </w:tc>
        <w:tc>
          <w:tcPr>
            <w:tcW w:w="461" w:type="dxa"/>
            <w:tcBorders>
              <w:right w:val="single" w:sz="4" w:space="0" w:color="auto"/>
            </w:tcBorders>
            <w:vAlign w:val="center"/>
            <w:tcPrChange w:id="17197" w:author="Στάθης Καπ" w:date="2023-03-09T07:09:00Z">
              <w:tcPr>
                <w:tcW w:w="461" w:type="dxa"/>
                <w:gridSpan w:val="2"/>
                <w:tcBorders>
                  <w:bottom w:val="single" w:sz="4" w:space="0" w:color="auto"/>
                  <w:right w:val="single" w:sz="4" w:space="0" w:color="auto"/>
                </w:tcBorders>
                <w:vAlign w:val="center"/>
              </w:tcPr>
            </w:tcPrChange>
          </w:tcPr>
          <w:p w14:paraId="6E15313F" w14:textId="435C74F6" w:rsidR="00494D04" w:rsidRPr="007E0F91" w:rsidRDefault="00494D04" w:rsidP="00494D04">
            <w:pPr>
              <w:jc w:val="center"/>
              <w:rPr>
                <w:ins w:id="17198" w:author="Στάθης Καπ" w:date="2023-03-09T06:10:00Z"/>
                <w:sz w:val="16"/>
                <w:szCs w:val="16"/>
              </w:rPr>
            </w:pPr>
            <w:ins w:id="17199" w:author="Στάθης Καπ" w:date="2023-03-09T07:09:00Z">
              <w:r>
                <w:rPr>
                  <w:rFonts w:ascii="Calibri" w:hAnsi="Calibri" w:cs="Calibri"/>
                  <w:color w:val="000000"/>
                  <w:sz w:val="16"/>
                  <w:szCs w:val="16"/>
                </w:rPr>
                <w:t>39.02</w:t>
              </w:r>
            </w:ins>
          </w:p>
        </w:tc>
      </w:tr>
      <w:tr w:rsidR="00494D04" w14:paraId="2D987E02"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200"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201" w:author="Στάθης Καπ" w:date="2023-03-09T06:10:00Z"/>
          <w:trPrChange w:id="17202"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203"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bottom"/>
              </w:tcPr>
            </w:tcPrChange>
          </w:tcPr>
          <w:p w14:paraId="268DABC1" w14:textId="7F250B1F" w:rsidR="00494D04" w:rsidRPr="009861B1" w:rsidRDefault="00494D04" w:rsidP="00494D04">
            <w:pPr>
              <w:jc w:val="center"/>
              <w:rPr>
                <w:ins w:id="17204" w:author="Στάθης Καπ" w:date="2023-03-09T06:10:00Z"/>
                <w:rFonts w:ascii="Calibri" w:hAnsi="Calibri" w:cs="Calibri"/>
                <w:color w:val="000000"/>
                <w:sz w:val="16"/>
                <w:szCs w:val="16"/>
              </w:rPr>
            </w:pPr>
            <w:ins w:id="17205" w:author="Στάθης Καπ" w:date="2023-03-09T06:10:00Z">
              <w:r w:rsidRPr="009861B1">
                <w:rPr>
                  <w:rFonts w:ascii="Calibri" w:hAnsi="Calibri" w:cs="Calibri"/>
                  <w:color w:val="000000"/>
                  <w:sz w:val="16"/>
                  <w:szCs w:val="16"/>
                </w:rPr>
                <w:t>rc207</w:t>
              </w:r>
            </w:ins>
          </w:p>
        </w:tc>
        <w:tc>
          <w:tcPr>
            <w:tcW w:w="565" w:type="dxa"/>
            <w:tcBorders>
              <w:left w:val="single" w:sz="4" w:space="0" w:color="auto"/>
            </w:tcBorders>
            <w:vAlign w:val="center"/>
            <w:tcPrChange w:id="17206" w:author="Στάθης Καπ" w:date="2023-03-09T07:09:00Z">
              <w:tcPr>
                <w:tcW w:w="565" w:type="dxa"/>
                <w:gridSpan w:val="2"/>
                <w:tcBorders>
                  <w:left w:val="single" w:sz="4" w:space="0" w:color="auto"/>
                  <w:bottom w:val="single" w:sz="4" w:space="0" w:color="auto"/>
                </w:tcBorders>
              </w:tcPr>
            </w:tcPrChange>
          </w:tcPr>
          <w:p w14:paraId="2402D525" w14:textId="0CEB648D" w:rsidR="00494D04" w:rsidRPr="007E0F91" w:rsidRDefault="00494D04" w:rsidP="00494D04">
            <w:pPr>
              <w:jc w:val="center"/>
              <w:rPr>
                <w:ins w:id="17207" w:author="Στάθης Καπ" w:date="2023-03-09T06:10:00Z"/>
                <w:sz w:val="16"/>
                <w:szCs w:val="16"/>
              </w:rPr>
            </w:pPr>
            <w:ins w:id="17208" w:author="Στάθης Καπ" w:date="2023-03-09T07:09:00Z">
              <w:r>
                <w:rPr>
                  <w:rFonts w:ascii="Calibri" w:hAnsi="Calibri" w:cs="Calibri"/>
                  <w:color w:val="000000"/>
                  <w:sz w:val="16"/>
                  <w:szCs w:val="16"/>
                </w:rPr>
                <w:t>983</w:t>
              </w:r>
            </w:ins>
          </w:p>
        </w:tc>
        <w:tc>
          <w:tcPr>
            <w:tcW w:w="679" w:type="dxa"/>
            <w:tcBorders>
              <w:right w:val="single" w:sz="4" w:space="0" w:color="auto"/>
            </w:tcBorders>
            <w:vAlign w:val="center"/>
            <w:tcPrChange w:id="17209" w:author="Στάθης Καπ" w:date="2023-03-09T07:09:00Z">
              <w:tcPr>
                <w:tcW w:w="679" w:type="dxa"/>
                <w:gridSpan w:val="2"/>
                <w:tcBorders>
                  <w:bottom w:val="single" w:sz="4" w:space="0" w:color="auto"/>
                  <w:right w:val="single" w:sz="4" w:space="0" w:color="auto"/>
                </w:tcBorders>
              </w:tcPr>
            </w:tcPrChange>
          </w:tcPr>
          <w:p w14:paraId="1BB7B19A" w14:textId="082FCE71" w:rsidR="00494D04" w:rsidRPr="007E0F91" w:rsidRDefault="00494D04" w:rsidP="00494D04">
            <w:pPr>
              <w:jc w:val="center"/>
              <w:rPr>
                <w:ins w:id="17210" w:author="Στάθης Καπ" w:date="2023-03-09T06:10:00Z"/>
                <w:sz w:val="16"/>
                <w:szCs w:val="16"/>
              </w:rPr>
            </w:pPr>
            <w:ins w:id="17211" w:author="Στάθης Καπ" w:date="2023-03-09T07:09:00Z">
              <w:r>
                <w:rPr>
                  <w:rFonts w:ascii="Calibri" w:hAnsi="Calibri" w:cs="Calibri"/>
                  <w:color w:val="000000"/>
                  <w:sz w:val="16"/>
                  <w:szCs w:val="16"/>
                </w:rPr>
                <w:t>926</w:t>
              </w:r>
            </w:ins>
          </w:p>
        </w:tc>
        <w:tc>
          <w:tcPr>
            <w:tcW w:w="453" w:type="dxa"/>
            <w:tcBorders>
              <w:left w:val="single" w:sz="4" w:space="0" w:color="auto"/>
            </w:tcBorders>
            <w:vAlign w:val="center"/>
            <w:tcPrChange w:id="17212" w:author="Στάθης Καπ" w:date="2023-03-09T07:09:00Z">
              <w:tcPr>
                <w:tcW w:w="453" w:type="dxa"/>
                <w:gridSpan w:val="2"/>
                <w:tcBorders>
                  <w:left w:val="single" w:sz="4" w:space="0" w:color="auto"/>
                  <w:bottom w:val="single" w:sz="4" w:space="0" w:color="auto"/>
                </w:tcBorders>
                <w:vAlign w:val="bottom"/>
              </w:tcPr>
            </w:tcPrChange>
          </w:tcPr>
          <w:p w14:paraId="71252D85" w14:textId="44B52E8B" w:rsidR="00494D04" w:rsidRPr="007E0F91" w:rsidRDefault="00494D04" w:rsidP="00494D04">
            <w:pPr>
              <w:jc w:val="center"/>
              <w:rPr>
                <w:ins w:id="17213" w:author="Στάθης Καπ" w:date="2023-03-09T06:10:00Z"/>
                <w:sz w:val="16"/>
                <w:szCs w:val="16"/>
              </w:rPr>
            </w:pPr>
            <w:ins w:id="17214" w:author="Στάθης Καπ" w:date="2023-03-09T07:09:00Z">
              <w:r>
                <w:rPr>
                  <w:rFonts w:ascii="Calibri" w:hAnsi="Calibri" w:cs="Calibri"/>
                  <w:color w:val="000000"/>
                  <w:sz w:val="16"/>
                  <w:szCs w:val="16"/>
                </w:rPr>
                <w:t>903</w:t>
              </w:r>
            </w:ins>
          </w:p>
        </w:tc>
        <w:tc>
          <w:tcPr>
            <w:tcW w:w="708" w:type="dxa"/>
            <w:vAlign w:val="center"/>
            <w:tcPrChange w:id="17215" w:author="Στάθης Καπ" w:date="2023-03-09T07:09:00Z">
              <w:tcPr>
                <w:tcW w:w="708" w:type="dxa"/>
                <w:gridSpan w:val="2"/>
                <w:tcBorders>
                  <w:bottom w:val="single" w:sz="4" w:space="0" w:color="auto"/>
                </w:tcBorders>
                <w:vAlign w:val="center"/>
              </w:tcPr>
            </w:tcPrChange>
          </w:tcPr>
          <w:p w14:paraId="3A503995" w14:textId="7E413ED3" w:rsidR="00494D04" w:rsidRPr="007E0F91" w:rsidRDefault="00494D04" w:rsidP="00494D04">
            <w:pPr>
              <w:jc w:val="center"/>
              <w:rPr>
                <w:ins w:id="17216" w:author="Στάθης Καπ" w:date="2023-03-09T06:10:00Z"/>
                <w:sz w:val="16"/>
                <w:szCs w:val="16"/>
              </w:rPr>
            </w:pPr>
            <w:ins w:id="17217" w:author="Στάθης Καπ" w:date="2023-03-09T07:09:00Z">
              <w:r>
                <w:rPr>
                  <w:rFonts w:ascii="Calibri" w:hAnsi="Calibri" w:cs="Calibri"/>
                  <w:color w:val="000000"/>
                  <w:sz w:val="16"/>
                  <w:szCs w:val="16"/>
                </w:rPr>
                <w:t>8.14</w:t>
              </w:r>
            </w:ins>
          </w:p>
        </w:tc>
        <w:tc>
          <w:tcPr>
            <w:tcW w:w="652" w:type="dxa"/>
            <w:tcBorders>
              <w:right w:val="single" w:sz="4" w:space="0" w:color="auto"/>
            </w:tcBorders>
            <w:vAlign w:val="center"/>
            <w:tcPrChange w:id="17218" w:author="Στάθης Καπ" w:date="2023-03-09T07:09:00Z">
              <w:tcPr>
                <w:tcW w:w="652" w:type="dxa"/>
                <w:gridSpan w:val="2"/>
                <w:tcBorders>
                  <w:bottom w:val="single" w:sz="4" w:space="0" w:color="auto"/>
                  <w:right w:val="single" w:sz="4" w:space="0" w:color="auto"/>
                </w:tcBorders>
                <w:vAlign w:val="bottom"/>
              </w:tcPr>
            </w:tcPrChange>
          </w:tcPr>
          <w:p w14:paraId="32BDE31E" w14:textId="2597D12C" w:rsidR="00494D04" w:rsidRPr="007E0F91" w:rsidRDefault="00494D04" w:rsidP="00494D04">
            <w:pPr>
              <w:jc w:val="center"/>
              <w:rPr>
                <w:ins w:id="17219" w:author="Στάθης Καπ" w:date="2023-03-09T06:10:00Z"/>
                <w:sz w:val="16"/>
                <w:szCs w:val="16"/>
              </w:rPr>
            </w:pPr>
            <w:ins w:id="17220" w:author="Στάθης Καπ" w:date="2023-03-09T07:09:00Z">
              <w:r>
                <w:rPr>
                  <w:rFonts w:ascii="Calibri" w:hAnsi="Calibri" w:cs="Calibri"/>
                  <w:color w:val="000000"/>
                  <w:sz w:val="16"/>
                  <w:szCs w:val="16"/>
                </w:rPr>
                <w:t>0.331</w:t>
              </w:r>
            </w:ins>
          </w:p>
        </w:tc>
        <w:tc>
          <w:tcPr>
            <w:tcW w:w="453" w:type="dxa"/>
            <w:tcBorders>
              <w:left w:val="single" w:sz="4" w:space="0" w:color="auto"/>
            </w:tcBorders>
            <w:vAlign w:val="center"/>
            <w:tcPrChange w:id="17221" w:author="Στάθης Καπ" w:date="2023-03-09T07:09:00Z">
              <w:tcPr>
                <w:tcW w:w="453" w:type="dxa"/>
                <w:gridSpan w:val="2"/>
                <w:tcBorders>
                  <w:left w:val="single" w:sz="4" w:space="0" w:color="auto"/>
                  <w:bottom w:val="single" w:sz="4" w:space="0" w:color="auto"/>
                </w:tcBorders>
                <w:vAlign w:val="bottom"/>
              </w:tcPr>
            </w:tcPrChange>
          </w:tcPr>
          <w:p w14:paraId="39BED582" w14:textId="5A85CD37" w:rsidR="00494D04" w:rsidRPr="007E0F91" w:rsidRDefault="00494D04" w:rsidP="00494D04">
            <w:pPr>
              <w:jc w:val="center"/>
              <w:rPr>
                <w:ins w:id="17222" w:author="Στάθης Καπ" w:date="2023-03-09T06:10:00Z"/>
                <w:sz w:val="16"/>
                <w:szCs w:val="16"/>
              </w:rPr>
            </w:pPr>
            <w:ins w:id="17223" w:author="Στάθης Καπ" w:date="2023-03-09T07:09:00Z">
              <w:r>
                <w:rPr>
                  <w:rFonts w:ascii="Calibri" w:hAnsi="Calibri" w:cs="Calibri"/>
                  <w:color w:val="000000"/>
                  <w:sz w:val="16"/>
                  <w:szCs w:val="16"/>
                </w:rPr>
                <w:t>889</w:t>
              </w:r>
            </w:ins>
          </w:p>
        </w:tc>
        <w:tc>
          <w:tcPr>
            <w:tcW w:w="454" w:type="dxa"/>
            <w:vAlign w:val="center"/>
            <w:tcPrChange w:id="17224" w:author="Στάθης Καπ" w:date="2023-03-09T07:09:00Z">
              <w:tcPr>
                <w:tcW w:w="454" w:type="dxa"/>
                <w:gridSpan w:val="2"/>
                <w:tcBorders>
                  <w:bottom w:val="single" w:sz="4" w:space="0" w:color="auto"/>
                </w:tcBorders>
                <w:vAlign w:val="center"/>
              </w:tcPr>
            </w:tcPrChange>
          </w:tcPr>
          <w:p w14:paraId="6911AD5F" w14:textId="61A979D4" w:rsidR="00494D04" w:rsidRPr="007E0F91" w:rsidRDefault="00494D04" w:rsidP="00494D04">
            <w:pPr>
              <w:jc w:val="center"/>
              <w:rPr>
                <w:ins w:id="17225" w:author="Στάθης Καπ" w:date="2023-03-09T06:10:00Z"/>
                <w:sz w:val="16"/>
                <w:szCs w:val="16"/>
              </w:rPr>
            </w:pPr>
            <w:ins w:id="17226" w:author="Στάθης Καπ" w:date="2023-03-09T07:09:00Z">
              <w:r>
                <w:rPr>
                  <w:rFonts w:ascii="Calibri" w:hAnsi="Calibri" w:cs="Calibri"/>
                  <w:color w:val="000000"/>
                  <w:sz w:val="16"/>
                  <w:szCs w:val="16"/>
                </w:rPr>
                <w:t>1.55</w:t>
              </w:r>
            </w:ins>
          </w:p>
        </w:tc>
        <w:tc>
          <w:tcPr>
            <w:tcW w:w="454" w:type="dxa"/>
            <w:vAlign w:val="center"/>
            <w:tcPrChange w:id="17227" w:author="Στάθης Καπ" w:date="2023-03-09T07:09:00Z">
              <w:tcPr>
                <w:tcW w:w="454" w:type="dxa"/>
                <w:gridSpan w:val="2"/>
                <w:tcBorders>
                  <w:bottom w:val="single" w:sz="4" w:space="0" w:color="auto"/>
                </w:tcBorders>
                <w:vAlign w:val="bottom"/>
              </w:tcPr>
            </w:tcPrChange>
          </w:tcPr>
          <w:p w14:paraId="66350AD9" w14:textId="324C6FE8" w:rsidR="00494D04" w:rsidRPr="007E0F91" w:rsidRDefault="00494D04" w:rsidP="00494D04">
            <w:pPr>
              <w:jc w:val="center"/>
              <w:rPr>
                <w:ins w:id="17228" w:author="Στάθης Καπ" w:date="2023-03-09T06:10:00Z"/>
                <w:sz w:val="16"/>
                <w:szCs w:val="16"/>
              </w:rPr>
            </w:pPr>
            <w:ins w:id="17229" w:author="Στάθης Καπ" w:date="2023-03-09T07:09:00Z">
              <w:r>
                <w:rPr>
                  <w:rFonts w:ascii="Calibri" w:hAnsi="Calibri" w:cs="Calibri"/>
                  <w:color w:val="000000"/>
                  <w:sz w:val="16"/>
                  <w:szCs w:val="16"/>
                </w:rPr>
                <w:t>0.228</w:t>
              </w:r>
            </w:ins>
          </w:p>
        </w:tc>
        <w:tc>
          <w:tcPr>
            <w:tcW w:w="457" w:type="dxa"/>
            <w:tcBorders>
              <w:right w:val="single" w:sz="4" w:space="0" w:color="auto"/>
            </w:tcBorders>
            <w:vAlign w:val="center"/>
            <w:tcPrChange w:id="17230" w:author="Στάθης Καπ" w:date="2023-03-09T07:09:00Z">
              <w:tcPr>
                <w:tcW w:w="457" w:type="dxa"/>
                <w:gridSpan w:val="2"/>
                <w:tcBorders>
                  <w:bottom w:val="single" w:sz="4" w:space="0" w:color="auto"/>
                  <w:right w:val="single" w:sz="4" w:space="0" w:color="auto"/>
                </w:tcBorders>
                <w:vAlign w:val="center"/>
              </w:tcPr>
            </w:tcPrChange>
          </w:tcPr>
          <w:p w14:paraId="1BEE11E8" w14:textId="396DDF83" w:rsidR="00494D04" w:rsidRPr="007E0F91" w:rsidRDefault="00494D04" w:rsidP="00494D04">
            <w:pPr>
              <w:jc w:val="center"/>
              <w:rPr>
                <w:ins w:id="17231" w:author="Στάθης Καπ" w:date="2023-03-09T06:10:00Z"/>
                <w:sz w:val="16"/>
                <w:szCs w:val="16"/>
              </w:rPr>
            </w:pPr>
            <w:ins w:id="17232" w:author="Στάθης Καπ" w:date="2023-03-09T07:09:00Z">
              <w:r>
                <w:rPr>
                  <w:rFonts w:ascii="Calibri" w:hAnsi="Calibri" w:cs="Calibri"/>
                  <w:color w:val="000000"/>
                  <w:sz w:val="16"/>
                  <w:szCs w:val="16"/>
                </w:rPr>
                <w:t>31.12</w:t>
              </w:r>
            </w:ins>
          </w:p>
        </w:tc>
        <w:tc>
          <w:tcPr>
            <w:tcW w:w="453" w:type="dxa"/>
            <w:tcBorders>
              <w:left w:val="single" w:sz="4" w:space="0" w:color="auto"/>
            </w:tcBorders>
            <w:vAlign w:val="center"/>
            <w:tcPrChange w:id="17233" w:author="Στάθης Καπ" w:date="2023-03-09T07:09:00Z">
              <w:tcPr>
                <w:tcW w:w="453" w:type="dxa"/>
                <w:gridSpan w:val="2"/>
                <w:tcBorders>
                  <w:left w:val="single" w:sz="4" w:space="0" w:color="auto"/>
                  <w:bottom w:val="single" w:sz="4" w:space="0" w:color="auto"/>
                </w:tcBorders>
                <w:vAlign w:val="bottom"/>
              </w:tcPr>
            </w:tcPrChange>
          </w:tcPr>
          <w:p w14:paraId="1731BA6A" w14:textId="5EA88CE8" w:rsidR="00494D04" w:rsidRPr="007E0F91" w:rsidRDefault="00494D04" w:rsidP="00494D04">
            <w:pPr>
              <w:jc w:val="center"/>
              <w:rPr>
                <w:ins w:id="17234" w:author="Στάθης Καπ" w:date="2023-03-09T06:10:00Z"/>
                <w:sz w:val="16"/>
                <w:szCs w:val="16"/>
              </w:rPr>
            </w:pPr>
            <w:ins w:id="17235" w:author="Στάθης Καπ" w:date="2023-03-09T07:09:00Z">
              <w:r>
                <w:rPr>
                  <w:rFonts w:ascii="Calibri" w:hAnsi="Calibri" w:cs="Calibri"/>
                  <w:color w:val="000000"/>
                  <w:sz w:val="16"/>
                  <w:szCs w:val="16"/>
                </w:rPr>
                <w:t>900</w:t>
              </w:r>
            </w:ins>
          </w:p>
        </w:tc>
        <w:tc>
          <w:tcPr>
            <w:tcW w:w="454" w:type="dxa"/>
            <w:vAlign w:val="center"/>
            <w:tcPrChange w:id="17236" w:author="Στάθης Καπ" w:date="2023-03-09T07:09:00Z">
              <w:tcPr>
                <w:tcW w:w="454" w:type="dxa"/>
                <w:gridSpan w:val="2"/>
                <w:tcBorders>
                  <w:bottom w:val="single" w:sz="4" w:space="0" w:color="auto"/>
                </w:tcBorders>
                <w:vAlign w:val="center"/>
              </w:tcPr>
            </w:tcPrChange>
          </w:tcPr>
          <w:p w14:paraId="69C932C5" w14:textId="44D3EE4B" w:rsidR="00494D04" w:rsidRPr="007E0F91" w:rsidRDefault="00494D04" w:rsidP="00494D04">
            <w:pPr>
              <w:jc w:val="center"/>
              <w:rPr>
                <w:ins w:id="17237" w:author="Στάθης Καπ" w:date="2023-03-09T06:10:00Z"/>
                <w:sz w:val="16"/>
                <w:szCs w:val="16"/>
              </w:rPr>
            </w:pPr>
            <w:ins w:id="17238" w:author="Στάθης Καπ" w:date="2023-03-09T07:09:00Z">
              <w:r>
                <w:rPr>
                  <w:rFonts w:ascii="Calibri" w:hAnsi="Calibri" w:cs="Calibri"/>
                  <w:color w:val="000000"/>
                  <w:sz w:val="16"/>
                  <w:szCs w:val="16"/>
                </w:rPr>
                <w:t>0.33</w:t>
              </w:r>
            </w:ins>
          </w:p>
        </w:tc>
        <w:tc>
          <w:tcPr>
            <w:tcW w:w="454" w:type="dxa"/>
            <w:vAlign w:val="center"/>
            <w:tcPrChange w:id="17239" w:author="Στάθης Καπ" w:date="2023-03-09T07:09:00Z">
              <w:tcPr>
                <w:tcW w:w="454" w:type="dxa"/>
                <w:gridSpan w:val="2"/>
                <w:tcBorders>
                  <w:bottom w:val="single" w:sz="4" w:space="0" w:color="auto"/>
                </w:tcBorders>
                <w:vAlign w:val="bottom"/>
              </w:tcPr>
            </w:tcPrChange>
          </w:tcPr>
          <w:p w14:paraId="66ADAD98" w14:textId="188776FB" w:rsidR="00494D04" w:rsidRPr="007E0F91" w:rsidRDefault="00494D04" w:rsidP="00494D04">
            <w:pPr>
              <w:jc w:val="center"/>
              <w:rPr>
                <w:ins w:id="17240" w:author="Στάθης Καπ" w:date="2023-03-09T06:10:00Z"/>
                <w:sz w:val="16"/>
                <w:szCs w:val="16"/>
              </w:rPr>
            </w:pPr>
            <w:ins w:id="17241" w:author="Στάθης Καπ" w:date="2023-03-09T07:09:00Z">
              <w:r>
                <w:rPr>
                  <w:rFonts w:ascii="Calibri" w:hAnsi="Calibri" w:cs="Calibri"/>
                  <w:color w:val="000000"/>
                  <w:sz w:val="16"/>
                  <w:szCs w:val="16"/>
                </w:rPr>
                <w:t>0.402</w:t>
              </w:r>
            </w:ins>
          </w:p>
        </w:tc>
        <w:tc>
          <w:tcPr>
            <w:tcW w:w="454" w:type="dxa"/>
            <w:tcBorders>
              <w:right w:val="single" w:sz="4" w:space="0" w:color="auto"/>
            </w:tcBorders>
            <w:vAlign w:val="center"/>
            <w:tcPrChange w:id="17242" w:author="Στάθης Καπ" w:date="2023-03-09T07:09:00Z">
              <w:tcPr>
                <w:tcW w:w="454" w:type="dxa"/>
                <w:gridSpan w:val="2"/>
                <w:tcBorders>
                  <w:bottom w:val="single" w:sz="4" w:space="0" w:color="auto"/>
                  <w:right w:val="single" w:sz="4" w:space="0" w:color="auto"/>
                </w:tcBorders>
                <w:vAlign w:val="center"/>
              </w:tcPr>
            </w:tcPrChange>
          </w:tcPr>
          <w:p w14:paraId="2FE98DFD" w14:textId="1FEC4152" w:rsidR="00494D04" w:rsidRPr="007E0F91" w:rsidRDefault="00494D04" w:rsidP="00494D04">
            <w:pPr>
              <w:jc w:val="center"/>
              <w:rPr>
                <w:ins w:id="17243" w:author="Στάθης Καπ" w:date="2023-03-09T06:10:00Z"/>
                <w:sz w:val="16"/>
                <w:szCs w:val="16"/>
              </w:rPr>
            </w:pPr>
            <w:ins w:id="17244" w:author="Στάθης Καπ" w:date="2023-03-09T07:09:00Z">
              <w:r>
                <w:rPr>
                  <w:rFonts w:ascii="Calibri" w:hAnsi="Calibri" w:cs="Calibri"/>
                  <w:color w:val="000000"/>
                  <w:sz w:val="16"/>
                  <w:szCs w:val="16"/>
                </w:rPr>
                <w:t>-21.45</w:t>
              </w:r>
            </w:ins>
          </w:p>
        </w:tc>
        <w:tc>
          <w:tcPr>
            <w:tcW w:w="453" w:type="dxa"/>
            <w:tcBorders>
              <w:left w:val="single" w:sz="4" w:space="0" w:color="auto"/>
            </w:tcBorders>
            <w:vAlign w:val="center"/>
            <w:tcPrChange w:id="17245" w:author="Στάθης Καπ" w:date="2023-03-09T07:09:00Z">
              <w:tcPr>
                <w:tcW w:w="453" w:type="dxa"/>
                <w:gridSpan w:val="2"/>
                <w:tcBorders>
                  <w:left w:val="single" w:sz="4" w:space="0" w:color="auto"/>
                  <w:bottom w:val="single" w:sz="4" w:space="0" w:color="auto"/>
                </w:tcBorders>
                <w:vAlign w:val="bottom"/>
              </w:tcPr>
            </w:tcPrChange>
          </w:tcPr>
          <w:p w14:paraId="2DF900B9" w14:textId="244BF358" w:rsidR="00494D04" w:rsidRPr="007E0F91" w:rsidRDefault="00494D04" w:rsidP="00494D04">
            <w:pPr>
              <w:jc w:val="center"/>
              <w:rPr>
                <w:ins w:id="17246" w:author="Στάθης Καπ" w:date="2023-03-09T06:10:00Z"/>
                <w:sz w:val="16"/>
                <w:szCs w:val="16"/>
              </w:rPr>
            </w:pPr>
            <w:ins w:id="17247" w:author="Στάθης Καπ" w:date="2023-03-09T07:09:00Z">
              <w:r>
                <w:rPr>
                  <w:rFonts w:ascii="Calibri" w:hAnsi="Calibri" w:cs="Calibri"/>
                  <w:color w:val="000000"/>
                  <w:sz w:val="16"/>
                  <w:szCs w:val="16"/>
                </w:rPr>
                <w:t>839</w:t>
              </w:r>
            </w:ins>
          </w:p>
        </w:tc>
        <w:tc>
          <w:tcPr>
            <w:tcW w:w="454" w:type="dxa"/>
            <w:vAlign w:val="center"/>
            <w:tcPrChange w:id="17248" w:author="Στάθης Καπ" w:date="2023-03-09T07:09:00Z">
              <w:tcPr>
                <w:tcW w:w="454" w:type="dxa"/>
                <w:gridSpan w:val="2"/>
                <w:tcBorders>
                  <w:bottom w:val="single" w:sz="4" w:space="0" w:color="auto"/>
                </w:tcBorders>
                <w:vAlign w:val="center"/>
              </w:tcPr>
            </w:tcPrChange>
          </w:tcPr>
          <w:p w14:paraId="449D7C91" w14:textId="2AFDE08D" w:rsidR="00494D04" w:rsidRPr="007E0F91" w:rsidRDefault="00494D04" w:rsidP="00494D04">
            <w:pPr>
              <w:jc w:val="center"/>
              <w:rPr>
                <w:ins w:id="17249" w:author="Στάθης Καπ" w:date="2023-03-09T06:10:00Z"/>
                <w:sz w:val="16"/>
                <w:szCs w:val="16"/>
              </w:rPr>
            </w:pPr>
            <w:ins w:id="17250" w:author="Στάθης Καπ" w:date="2023-03-09T07:09:00Z">
              <w:r>
                <w:rPr>
                  <w:rFonts w:ascii="Calibri" w:hAnsi="Calibri" w:cs="Calibri"/>
                  <w:color w:val="000000"/>
                  <w:sz w:val="16"/>
                  <w:szCs w:val="16"/>
                </w:rPr>
                <w:t>7.09</w:t>
              </w:r>
            </w:ins>
          </w:p>
        </w:tc>
        <w:tc>
          <w:tcPr>
            <w:tcW w:w="454" w:type="dxa"/>
            <w:vAlign w:val="center"/>
            <w:tcPrChange w:id="17251" w:author="Στάθης Καπ" w:date="2023-03-09T07:09:00Z">
              <w:tcPr>
                <w:tcW w:w="454" w:type="dxa"/>
                <w:gridSpan w:val="2"/>
                <w:tcBorders>
                  <w:bottom w:val="single" w:sz="4" w:space="0" w:color="auto"/>
                </w:tcBorders>
                <w:vAlign w:val="bottom"/>
              </w:tcPr>
            </w:tcPrChange>
          </w:tcPr>
          <w:p w14:paraId="68C0ABD4" w14:textId="50C8CD35" w:rsidR="00494D04" w:rsidRPr="007E0F91" w:rsidRDefault="00494D04" w:rsidP="00494D04">
            <w:pPr>
              <w:jc w:val="center"/>
              <w:rPr>
                <w:ins w:id="17252" w:author="Στάθης Καπ" w:date="2023-03-09T06:10:00Z"/>
                <w:sz w:val="16"/>
                <w:szCs w:val="16"/>
              </w:rPr>
            </w:pPr>
            <w:ins w:id="17253" w:author="Στάθης Καπ" w:date="2023-03-09T07:09:00Z">
              <w:r>
                <w:rPr>
                  <w:rFonts w:ascii="Calibri" w:hAnsi="Calibri" w:cs="Calibri"/>
                  <w:color w:val="000000"/>
                  <w:sz w:val="16"/>
                  <w:szCs w:val="16"/>
                </w:rPr>
                <w:t>0.3</w:t>
              </w:r>
            </w:ins>
          </w:p>
        </w:tc>
        <w:tc>
          <w:tcPr>
            <w:tcW w:w="461" w:type="dxa"/>
            <w:tcBorders>
              <w:right w:val="single" w:sz="4" w:space="0" w:color="auto"/>
            </w:tcBorders>
            <w:vAlign w:val="center"/>
            <w:tcPrChange w:id="17254" w:author="Στάθης Καπ" w:date="2023-03-09T07:09:00Z">
              <w:tcPr>
                <w:tcW w:w="461" w:type="dxa"/>
                <w:gridSpan w:val="2"/>
                <w:tcBorders>
                  <w:bottom w:val="single" w:sz="4" w:space="0" w:color="auto"/>
                  <w:right w:val="single" w:sz="4" w:space="0" w:color="auto"/>
                </w:tcBorders>
                <w:vAlign w:val="center"/>
              </w:tcPr>
            </w:tcPrChange>
          </w:tcPr>
          <w:p w14:paraId="428CC619" w14:textId="42755A1F" w:rsidR="00494D04" w:rsidRPr="007E0F91" w:rsidRDefault="00494D04" w:rsidP="00494D04">
            <w:pPr>
              <w:jc w:val="center"/>
              <w:rPr>
                <w:ins w:id="17255" w:author="Στάθης Καπ" w:date="2023-03-09T06:10:00Z"/>
                <w:sz w:val="16"/>
                <w:szCs w:val="16"/>
              </w:rPr>
            </w:pPr>
            <w:ins w:id="17256" w:author="Στάθης Καπ" w:date="2023-03-09T07:09:00Z">
              <w:r>
                <w:rPr>
                  <w:rFonts w:ascii="Calibri" w:hAnsi="Calibri" w:cs="Calibri"/>
                  <w:color w:val="000000"/>
                  <w:sz w:val="16"/>
                  <w:szCs w:val="16"/>
                </w:rPr>
                <w:t>9.37</w:t>
              </w:r>
            </w:ins>
          </w:p>
        </w:tc>
      </w:tr>
      <w:tr w:rsidR="00494D04" w14:paraId="3F55BF6F"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257"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258" w:author="Στάθης Καπ" w:date="2023-03-09T06:10:00Z"/>
          <w:trPrChange w:id="17259" w:author="Στάθης Καπ" w:date="2023-03-09T07:09:00Z">
            <w:trPr>
              <w:gridAfter w:val="0"/>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bottom"/>
            <w:tcPrChange w:id="17260"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bottom"/>
              </w:tcPr>
            </w:tcPrChange>
          </w:tcPr>
          <w:p w14:paraId="6CA53EB0" w14:textId="4B288EA9" w:rsidR="00494D04" w:rsidRPr="009861B1" w:rsidRDefault="00494D04" w:rsidP="00494D04">
            <w:pPr>
              <w:jc w:val="center"/>
              <w:rPr>
                <w:ins w:id="17261" w:author="Στάθης Καπ" w:date="2023-03-09T06:10:00Z"/>
                <w:rFonts w:ascii="Calibri" w:hAnsi="Calibri" w:cs="Calibri"/>
                <w:color w:val="000000"/>
                <w:sz w:val="16"/>
                <w:szCs w:val="16"/>
              </w:rPr>
            </w:pPr>
            <w:ins w:id="17262" w:author="Στάθης Καπ" w:date="2023-03-09T06:10:00Z">
              <w:r w:rsidRPr="009861B1">
                <w:rPr>
                  <w:rFonts w:ascii="Calibri" w:hAnsi="Calibri" w:cs="Calibri"/>
                  <w:color w:val="000000"/>
                  <w:sz w:val="16"/>
                  <w:szCs w:val="16"/>
                </w:rPr>
                <w:t>rc208</w:t>
              </w:r>
            </w:ins>
          </w:p>
        </w:tc>
        <w:tc>
          <w:tcPr>
            <w:tcW w:w="565" w:type="dxa"/>
            <w:tcBorders>
              <w:left w:val="single" w:sz="4" w:space="0" w:color="auto"/>
              <w:bottom w:val="single" w:sz="4" w:space="0" w:color="auto"/>
            </w:tcBorders>
            <w:vAlign w:val="center"/>
            <w:tcPrChange w:id="17263" w:author="Στάθης Καπ" w:date="2023-03-09T07:09:00Z">
              <w:tcPr>
                <w:tcW w:w="565" w:type="dxa"/>
                <w:gridSpan w:val="2"/>
                <w:tcBorders>
                  <w:left w:val="single" w:sz="4" w:space="0" w:color="auto"/>
                  <w:bottom w:val="single" w:sz="4" w:space="0" w:color="auto"/>
                </w:tcBorders>
              </w:tcPr>
            </w:tcPrChange>
          </w:tcPr>
          <w:p w14:paraId="1A62D1C3" w14:textId="01F25794" w:rsidR="00494D04" w:rsidRPr="007E0F91" w:rsidRDefault="00494D04" w:rsidP="00494D04">
            <w:pPr>
              <w:jc w:val="center"/>
              <w:rPr>
                <w:ins w:id="17264" w:author="Στάθης Καπ" w:date="2023-03-09T06:10:00Z"/>
                <w:sz w:val="16"/>
                <w:szCs w:val="16"/>
              </w:rPr>
            </w:pPr>
            <w:ins w:id="17265" w:author="Στάθης Καπ" w:date="2023-03-09T07:09:00Z">
              <w:r>
                <w:rPr>
                  <w:rFonts w:ascii="Calibri" w:hAnsi="Calibri" w:cs="Calibri"/>
                  <w:color w:val="000000"/>
                  <w:sz w:val="16"/>
                  <w:szCs w:val="16"/>
                </w:rPr>
                <w:t>1057</w:t>
              </w:r>
            </w:ins>
          </w:p>
        </w:tc>
        <w:tc>
          <w:tcPr>
            <w:tcW w:w="679" w:type="dxa"/>
            <w:tcBorders>
              <w:bottom w:val="single" w:sz="4" w:space="0" w:color="auto"/>
              <w:right w:val="single" w:sz="4" w:space="0" w:color="auto"/>
            </w:tcBorders>
            <w:vAlign w:val="center"/>
            <w:tcPrChange w:id="17266" w:author="Στάθης Καπ" w:date="2023-03-09T07:09:00Z">
              <w:tcPr>
                <w:tcW w:w="679" w:type="dxa"/>
                <w:gridSpan w:val="2"/>
                <w:tcBorders>
                  <w:bottom w:val="single" w:sz="4" w:space="0" w:color="auto"/>
                  <w:right w:val="single" w:sz="4" w:space="0" w:color="auto"/>
                </w:tcBorders>
              </w:tcPr>
            </w:tcPrChange>
          </w:tcPr>
          <w:p w14:paraId="5C15E800" w14:textId="7C2DE4C6" w:rsidR="00494D04" w:rsidRPr="007E0F91" w:rsidRDefault="00494D04" w:rsidP="00494D04">
            <w:pPr>
              <w:jc w:val="center"/>
              <w:rPr>
                <w:ins w:id="17267" w:author="Στάθης Καπ" w:date="2023-03-09T06:10:00Z"/>
                <w:sz w:val="16"/>
                <w:szCs w:val="16"/>
              </w:rPr>
            </w:pPr>
            <w:ins w:id="17268" w:author="Στάθης Καπ" w:date="2023-03-09T07:09:00Z">
              <w:r>
                <w:rPr>
                  <w:rFonts w:ascii="Calibri" w:hAnsi="Calibri" w:cs="Calibri"/>
                  <w:color w:val="000000"/>
                  <w:sz w:val="16"/>
                  <w:szCs w:val="16"/>
                </w:rPr>
                <w:t>1037</w:t>
              </w:r>
            </w:ins>
          </w:p>
        </w:tc>
        <w:tc>
          <w:tcPr>
            <w:tcW w:w="453" w:type="dxa"/>
            <w:tcBorders>
              <w:left w:val="single" w:sz="4" w:space="0" w:color="auto"/>
              <w:bottom w:val="single" w:sz="4" w:space="0" w:color="auto"/>
            </w:tcBorders>
            <w:vAlign w:val="center"/>
            <w:tcPrChange w:id="17269" w:author="Στάθης Καπ" w:date="2023-03-09T07:09:00Z">
              <w:tcPr>
                <w:tcW w:w="453" w:type="dxa"/>
                <w:gridSpan w:val="2"/>
                <w:tcBorders>
                  <w:left w:val="single" w:sz="4" w:space="0" w:color="auto"/>
                  <w:bottom w:val="single" w:sz="4" w:space="0" w:color="auto"/>
                </w:tcBorders>
                <w:vAlign w:val="bottom"/>
              </w:tcPr>
            </w:tcPrChange>
          </w:tcPr>
          <w:p w14:paraId="4F7230C0" w14:textId="4E59545F" w:rsidR="00494D04" w:rsidRPr="007E0F91" w:rsidRDefault="00494D04" w:rsidP="00494D04">
            <w:pPr>
              <w:jc w:val="center"/>
              <w:rPr>
                <w:ins w:id="17270" w:author="Στάθης Καπ" w:date="2023-03-09T06:10:00Z"/>
                <w:sz w:val="16"/>
                <w:szCs w:val="16"/>
              </w:rPr>
            </w:pPr>
            <w:ins w:id="17271" w:author="Στάθης Καπ" w:date="2023-03-09T07:09:00Z">
              <w:r>
                <w:rPr>
                  <w:rFonts w:ascii="Calibri" w:hAnsi="Calibri" w:cs="Calibri"/>
                  <w:color w:val="000000"/>
                  <w:sz w:val="16"/>
                  <w:szCs w:val="16"/>
                </w:rPr>
                <w:t>973</w:t>
              </w:r>
            </w:ins>
          </w:p>
        </w:tc>
        <w:tc>
          <w:tcPr>
            <w:tcW w:w="708" w:type="dxa"/>
            <w:tcBorders>
              <w:bottom w:val="single" w:sz="4" w:space="0" w:color="auto"/>
            </w:tcBorders>
            <w:vAlign w:val="center"/>
            <w:tcPrChange w:id="17272" w:author="Στάθης Καπ" w:date="2023-03-09T07:09:00Z">
              <w:tcPr>
                <w:tcW w:w="708" w:type="dxa"/>
                <w:gridSpan w:val="2"/>
                <w:tcBorders>
                  <w:bottom w:val="single" w:sz="4" w:space="0" w:color="auto"/>
                </w:tcBorders>
                <w:vAlign w:val="center"/>
              </w:tcPr>
            </w:tcPrChange>
          </w:tcPr>
          <w:p w14:paraId="6AC50D0A" w14:textId="1D115839" w:rsidR="00494D04" w:rsidRPr="007E0F91" w:rsidRDefault="00494D04" w:rsidP="00494D04">
            <w:pPr>
              <w:jc w:val="center"/>
              <w:rPr>
                <w:ins w:id="17273" w:author="Στάθης Καπ" w:date="2023-03-09T06:10:00Z"/>
                <w:sz w:val="16"/>
                <w:szCs w:val="16"/>
              </w:rPr>
            </w:pPr>
            <w:ins w:id="17274" w:author="Στάθης Καπ" w:date="2023-03-09T07:09:00Z">
              <w:r>
                <w:rPr>
                  <w:rFonts w:ascii="Calibri" w:hAnsi="Calibri" w:cs="Calibri"/>
                  <w:color w:val="000000"/>
                  <w:sz w:val="16"/>
                  <w:szCs w:val="16"/>
                </w:rPr>
                <w:t>7.95</w:t>
              </w:r>
            </w:ins>
          </w:p>
        </w:tc>
        <w:tc>
          <w:tcPr>
            <w:tcW w:w="652" w:type="dxa"/>
            <w:tcBorders>
              <w:bottom w:val="single" w:sz="4" w:space="0" w:color="auto"/>
              <w:right w:val="single" w:sz="4" w:space="0" w:color="auto"/>
            </w:tcBorders>
            <w:vAlign w:val="center"/>
            <w:tcPrChange w:id="17275" w:author="Στάθης Καπ" w:date="2023-03-09T07:09:00Z">
              <w:tcPr>
                <w:tcW w:w="652" w:type="dxa"/>
                <w:gridSpan w:val="2"/>
                <w:tcBorders>
                  <w:bottom w:val="single" w:sz="4" w:space="0" w:color="auto"/>
                  <w:right w:val="single" w:sz="4" w:space="0" w:color="auto"/>
                </w:tcBorders>
                <w:vAlign w:val="bottom"/>
              </w:tcPr>
            </w:tcPrChange>
          </w:tcPr>
          <w:p w14:paraId="249229ED" w14:textId="62DA4C21" w:rsidR="00494D04" w:rsidRPr="007E0F91" w:rsidRDefault="00494D04" w:rsidP="00494D04">
            <w:pPr>
              <w:jc w:val="center"/>
              <w:rPr>
                <w:ins w:id="17276" w:author="Στάθης Καπ" w:date="2023-03-09T06:10:00Z"/>
                <w:sz w:val="16"/>
                <w:szCs w:val="16"/>
              </w:rPr>
            </w:pPr>
            <w:ins w:id="17277" w:author="Στάθης Καπ" w:date="2023-03-09T07:09:00Z">
              <w:r>
                <w:rPr>
                  <w:rFonts w:ascii="Calibri" w:hAnsi="Calibri" w:cs="Calibri"/>
                  <w:color w:val="000000"/>
                  <w:sz w:val="16"/>
                  <w:szCs w:val="16"/>
                </w:rPr>
                <w:t>0.429</w:t>
              </w:r>
            </w:ins>
          </w:p>
        </w:tc>
        <w:tc>
          <w:tcPr>
            <w:tcW w:w="453" w:type="dxa"/>
            <w:tcBorders>
              <w:left w:val="single" w:sz="4" w:space="0" w:color="auto"/>
              <w:bottom w:val="single" w:sz="4" w:space="0" w:color="auto"/>
            </w:tcBorders>
            <w:vAlign w:val="center"/>
            <w:tcPrChange w:id="17278" w:author="Στάθης Καπ" w:date="2023-03-09T07:09:00Z">
              <w:tcPr>
                <w:tcW w:w="453" w:type="dxa"/>
                <w:gridSpan w:val="2"/>
                <w:tcBorders>
                  <w:left w:val="single" w:sz="4" w:space="0" w:color="auto"/>
                  <w:bottom w:val="single" w:sz="4" w:space="0" w:color="auto"/>
                </w:tcBorders>
                <w:vAlign w:val="bottom"/>
              </w:tcPr>
            </w:tcPrChange>
          </w:tcPr>
          <w:p w14:paraId="165F3527" w14:textId="1529696F" w:rsidR="00494D04" w:rsidRPr="007E0F91" w:rsidRDefault="00494D04" w:rsidP="00494D04">
            <w:pPr>
              <w:jc w:val="center"/>
              <w:rPr>
                <w:ins w:id="17279" w:author="Στάθης Καπ" w:date="2023-03-09T06:10:00Z"/>
                <w:sz w:val="16"/>
                <w:szCs w:val="16"/>
              </w:rPr>
            </w:pPr>
            <w:ins w:id="17280" w:author="Στάθης Καπ" w:date="2023-03-09T07:09:00Z">
              <w:r>
                <w:rPr>
                  <w:rFonts w:ascii="Calibri" w:hAnsi="Calibri" w:cs="Calibri"/>
                  <w:color w:val="000000"/>
                  <w:sz w:val="16"/>
                  <w:szCs w:val="16"/>
                </w:rPr>
                <w:t>941</w:t>
              </w:r>
            </w:ins>
          </w:p>
        </w:tc>
        <w:tc>
          <w:tcPr>
            <w:tcW w:w="454" w:type="dxa"/>
            <w:tcBorders>
              <w:bottom w:val="single" w:sz="4" w:space="0" w:color="auto"/>
            </w:tcBorders>
            <w:vAlign w:val="center"/>
            <w:tcPrChange w:id="17281" w:author="Στάθης Καπ" w:date="2023-03-09T07:09:00Z">
              <w:tcPr>
                <w:tcW w:w="454" w:type="dxa"/>
                <w:gridSpan w:val="2"/>
                <w:tcBorders>
                  <w:bottom w:val="single" w:sz="4" w:space="0" w:color="auto"/>
                </w:tcBorders>
                <w:vAlign w:val="center"/>
              </w:tcPr>
            </w:tcPrChange>
          </w:tcPr>
          <w:p w14:paraId="5D86DAA7" w14:textId="57FB0AD0" w:rsidR="00494D04" w:rsidRPr="007E0F91" w:rsidRDefault="00494D04" w:rsidP="00494D04">
            <w:pPr>
              <w:jc w:val="center"/>
              <w:rPr>
                <w:ins w:id="17282" w:author="Στάθης Καπ" w:date="2023-03-09T06:10:00Z"/>
                <w:sz w:val="16"/>
                <w:szCs w:val="16"/>
              </w:rPr>
            </w:pPr>
            <w:ins w:id="17283" w:author="Στάθης Καπ" w:date="2023-03-09T07:09:00Z">
              <w:r>
                <w:rPr>
                  <w:rFonts w:ascii="Calibri" w:hAnsi="Calibri" w:cs="Calibri"/>
                  <w:color w:val="000000"/>
                  <w:sz w:val="16"/>
                  <w:szCs w:val="16"/>
                </w:rPr>
                <w:t>3.29</w:t>
              </w:r>
            </w:ins>
          </w:p>
        </w:tc>
        <w:tc>
          <w:tcPr>
            <w:tcW w:w="454" w:type="dxa"/>
            <w:tcBorders>
              <w:bottom w:val="single" w:sz="4" w:space="0" w:color="auto"/>
            </w:tcBorders>
            <w:vAlign w:val="center"/>
            <w:tcPrChange w:id="17284" w:author="Στάθης Καπ" w:date="2023-03-09T07:09:00Z">
              <w:tcPr>
                <w:tcW w:w="454" w:type="dxa"/>
                <w:gridSpan w:val="2"/>
                <w:tcBorders>
                  <w:bottom w:val="single" w:sz="4" w:space="0" w:color="auto"/>
                </w:tcBorders>
                <w:vAlign w:val="bottom"/>
              </w:tcPr>
            </w:tcPrChange>
          </w:tcPr>
          <w:p w14:paraId="197F2F6F" w14:textId="66BEC4C6" w:rsidR="00494D04" w:rsidRPr="007E0F91" w:rsidRDefault="00494D04" w:rsidP="00494D04">
            <w:pPr>
              <w:jc w:val="center"/>
              <w:rPr>
                <w:ins w:id="17285" w:author="Στάθης Καπ" w:date="2023-03-09T06:10:00Z"/>
                <w:sz w:val="16"/>
                <w:szCs w:val="16"/>
              </w:rPr>
            </w:pPr>
            <w:ins w:id="17286" w:author="Στάθης Καπ" w:date="2023-03-09T07:09:00Z">
              <w:r>
                <w:rPr>
                  <w:rFonts w:ascii="Calibri" w:hAnsi="Calibri" w:cs="Calibri"/>
                  <w:color w:val="000000"/>
                  <w:sz w:val="16"/>
                  <w:szCs w:val="16"/>
                </w:rPr>
                <w:t>0.23</w:t>
              </w:r>
            </w:ins>
          </w:p>
        </w:tc>
        <w:tc>
          <w:tcPr>
            <w:tcW w:w="457" w:type="dxa"/>
            <w:tcBorders>
              <w:bottom w:val="single" w:sz="4" w:space="0" w:color="auto"/>
              <w:right w:val="single" w:sz="4" w:space="0" w:color="auto"/>
            </w:tcBorders>
            <w:vAlign w:val="center"/>
            <w:tcPrChange w:id="17287" w:author="Στάθης Καπ" w:date="2023-03-09T07:09:00Z">
              <w:tcPr>
                <w:tcW w:w="457" w:type="dxa"/>
                <w:gridSpan w:val="2"/>
                <w:tcBorders>
                  <w:bottom w:val="single" w:sz="4" w:space="0" w:color="auto"/>
                  <w:right w:val="single" w:sz="4" w:space="0" w:color="auto"/>
                </w:tcBorders>
                <w:vAlign w:val="center"/>
              </w:tcPr>
            </w:tcPrChange>
          </w:tcPr>
          <w:p w14:paraId="3F4B64FB" w14:textId="3F8FC682" w:rsidR="00494D04" w:rsidRPr="007E0F91" w:rsidRDefault="00494D04" w:rsidP="00494D04">
            <w:pPr>
              <w:jc w:val="center"/>
              <w:rPr>
                <w:ins w:id="17288" w:author="Στάθης Καπ" w:date="2023-03-09T06:10:00Z"/>
                <w:sz w:val="16"/>
                <w:szCs w:val="16"/>
              </w:rPr>
            </w:pPr>
            <w:ins w:id="17289" w:author="Στάθης Καπ" w:date="2023-03-09T07:09:00Z">
              <w:r>
                <w:rPr>
                  <w:rFonts w:ascii="Calibri" w:hAnsi="Calibri" w:cs="Calibri"/>
                  <w:color w:val="000000"/>
                  <w:sz w:val="16"/>
                  <w:szCs w:val="16"/>
                </w:rPr>
                <w:t>46.39</w:t>
              </w:r>
            </w:ins>
          </w:p>
        </w:tc>
        <w:tc>
          <w:tcPr>
            <w:tcW w:w="453" w:type="dxa"/>
            <w:tcBorders>
              <w:left w:val="single" w:sz="4" w:space="0" w:color="auto"/>
              <w:bottom w:val="single" w:sz="4" w:space="0" w:color="auto"/>
            </w:tcBorders>
            <w:vAlign w:val="center"/>
            <w:tcPrChange w:id="17290" w:author="Στάθης Καπ" w:date="2023-03-09T07:09:00Z">
              <w:tcPr>
                <w:tcW w:w="453" w:type="dxa"/>
                <w:gridSpan w:val="2"/>
                <w:tcBorders>
                  <w:left w:val="single" w:sz="4" w:space="0" w:color="auto"/>
                  <w:bottom w:val="single" w:sz="4" w:space="0" w:color="auto"/>
                </w:tcBorders>
                <w:vAlign w:val="bottom"/>
              </w:tcPr>
            </w:tcPrChange>
          </w:tcPr>
          <w:p w14:paraId="4A6DB8BD" w14:textId="07912AF7" w:rsidR="00494D04" w:rsidRPr="007E0F91" w:rsidRDefault="00494D04" w:rsidP="00494D04">
            <w:pPr>
              <w:jc w:val="center"/>
              <w:rPr>
                <w:ins w:id="17291" w:author="Στάθης Καπ" w:date="2023-03-09T06:10:00Z"/>
                <w:sz w:val="16"/>
                <w:szCs w:val="16"/>
              </w:rPr>
            </w:pPr>
            <w:ins w:id="17292" w:author="Στάθης Καπ" w:date="2023-03-09T07:09:00Z">
              <w:r>
                <w:rPr>
                  <w:rFonts w:ascii="Calibri" w:hAnsi="Calibri" w:cs="Calibri"/>
                  <w:color w:val="000000"/>
                  <w:sz w:val="16"/>
                  <w:szCs w:val="16"/>
                </w:rPr>
                <w:t>986</w:t>
              </w:r>
            </w:ins>
          </w:p>
        </w:tc>
        <w:tc>
          <w:tcPr>
            <w:tcW w:w="454" w:type="dxa"/>
            <w:tcBorders>
              <w:bottom w:val="single" w:sz="4" w:space="0" w:color="auto"/>
            </w:tcBorders>
            <w:vAlign w:val="center"/>
            <w:tcPrChange w:id="17293" w:author="Στάθης Καπ" w:date="2023-03-09T07:09:00Z">
              <w:tcPr>
                <w:tcW w:w="454" w:type="dxa"/>
                <w:gridSpan w:val="2"/>
                <w:tcBorders>
                  <w:bottom w:val="single" w:sz="4" w:space="0" w:color="auto"/>
                </w:tcBorders>
                <w:vAlign w:val="center"/>
              </w:tcPr>
            </w:tcPrChange>
          </w:tcPr>
          <w:p w14:paraId="6E551668" w14:textId="52584042" w:rsidR="00494D04" w:rsidRPr="007E0F91" w:rsidRDefault="00494D04" w:rsidP="00494D04">
            <w:pPr>
              <w:jc w:val="center"/>
              <w:rPr>
                <w:ins w:id="17294" w:author="Στάθης Καπ" w:date="2023-03-09T06:10:00Z"/>
                <w:sz w:val="16"/>
                <w:szCs w:val="16"/>
              </w:rPr>
            </w:pPr>
            <w:ins w:id="17295" w:author="Στάθης Καπ" w:date="2023-03-09T07:09:00Z">
              <w:r>
                <w:rPr>
                  <w:rFonts w:ascii="Calibri" w:hAnsi="Calibri" w:cs="Calibri"/>
                  <w:color w:val="000000"/>
                  <w:sz w:val="16"/>
                  <w:szCs w:val="16"/>
                </w:rPr>
                <w:t>-1.34</w:t>
              </w:r>
            </w:ins>
          </w:p>
        </w:tc>
        <w:tc>
          <w:tcPr>
            <w:tcW w:w="454" w:type="dxa"/>
            <w:tcBorders>
              <w:bottom w:val="single" w:sz="4" w:space="0" w:color="auto"/>
            </w:tcBorders>
            <w:vAlign w:val="center"/>
            <w:tcPrChange w:id="17296" w:author="Στάθης Καπ" w:date="2023-03-09T07:09:00Z">
              <w:tcPr>
                <w:tcW w:w="454" w:type="dxa"/>
                <w:gridSpan w:val="2"/>
                <w:tcBorders>
                  <w:bottom w:val="single" w:sz="4" w:space="0" w:color="auto"/>
                </w:tcBorders>
                <w:vAlign w:val="bottom"/>
              </w:tcPr>
            </w:tcPrChange>
          </w:tcPr>
          <w:p w14:paraId="51497543" w14:textId="62ECD6BD" w:rsidR="00494D04" w:rsidRPr="007E0F91" w:rsidRDefault="00494D04" w:rsidP="00494D04">
            <w:pPr>
              <w:jc w:val="center"/>
              <w:rPr>
                <w:ins w:id="17297" w:author="Στάθης Καπ" w:date="2023-03-09T06:10:00Z"/>
                <w:sz w:val="16"/>
                <w:szCs w:val="16"/>
              </w:rPr>
            </w:pPr>
            <w:ins w:id="17298" w:author="Στάθης Καπ" w:date="2023-03-09T07:09:00Z">
              <w:r>
                <w:rPr>
                  <w:rFonts w:ascii="Calibri" w:hAnsi="Calibri" w:cs="Calibri"/>
                  <w:color w:val="000000"/>
                  <w:sz w:val="16"/>
                  <w:szCs w:val="16"/>
                </w:rPr>
                <w:t>0.258</w:t>
              </w:r>
            </w:ins>
          </w:p>
        </w:tc>
        <w:tc>
          <w:tcPr>
            <w:tcW w:w="454" w:type="dxa"/>
            <w:tcBorders>
              <w:bottom w:val="single" w:sz="4" w:space="0" w:color="auto"/>
              <w:right w:val="single" w:sz="4" w:space="0" w:color="auto"/>
            </w:tcBorders>
            <w:vAlign w:val="center"/>
            <w:tcPrChange w:id="17299" w:author="Στάθης Καπ" w:date="2023-03-09T07:09:00Z">
              <w:tcPr>
                <w:tcW w:w="454" w:type="dxa"/>
                <w:gridSpan w:val="2"/>
                <w:tcBorders>
                  <w:bottom w:val="single" w:sz="4" w:space="0" w:color="auto"/>
                  <w:right w:val="single" w:sz="4" w:space="0" w:color="auto"/>
                </w:tcBorders>
                <w:vAlign w:val="center"/>
              </w:tcPr>
            </w:tcPrChange>
          </w:tcPr>
          <w:p w14:paraId="0A247152" w14:textId="32F70A7F" w:rsidR="00494D04" w:rsidRPr="007E0F91" w:rsidRDefault="00494D04" w:rsidP="00494D04">
            <w:pPr>
              <w:jc w:val="center"/>
              <w:rPr>
                <w:ins w:id="17300" w:author="Στάθης Καπ" w:date="2023-03-09T06:10:00Z"/>
                <w:sz w:val="16"/>
                <w:szCs w:val="16"/>
              </w:rPr>
            </w:pPr>
            <w:ins w:id="17301" w:author="Στάθης Καπ" w:date="2023-03-09T07:09:00Z">
              <w:r>
                <w:rPr>
                  <w:rFonts w:ascii="Calibri" w:hAnsi="Calibri" w:cs="Calibri"/>
                  <w:color w:val="000000"/>
                  <w:sz w:val="16"/>
                  <w:szCs w:val="16"/>
                </w:rPr>
                <w:t>39.86</w:t>
              </w:r>
            </w:ins>
          </w:p>
        </w:tc>
        <w:tc>
          <w:tcPr>
            <w:tcW w:w="453" w:type="dxa"/>
            <w:tcBorders>
              <w:left w:val="single" w:sz="4" w:space="0" w:color="auto"/>
              <w:bottom w:val="single" w:sz="4" w:space="0" w:color="auto"/>
            </w:tcBorders>
            <w:vAlign w:val="center"/>
            <w:tcPrChange w:id="17302" w:author="Στάθης Καπ" w:date="2023-03-09T07:09:00Z">
              <w:tcPr>
                <w:tcW w:w="453" w:type="dxa"/>
                <w:gridSpan w:val="2"/>
                <w:tcBorders>
                  <w:left w:val="single" w:sz="4" w:space="0" w:color="auto"/>
                  <w:bottom w:val="single" w:sz="4" w:space="0" w:color="auto"/>
                </w:tcBorders>
                <w:vAlign w:val="bottom"/>
              </w:tcPr>
            </w:tcPrChange>
          </w:tcPr>
          <w:p w14:paraId="331C126F" w14:textId="09C5CAB1" w:rsidR="00494D04" w:rsidRPr="007E0F91" w:rsidRDefault="00494D04" w:rsidP="00494D04">
            <w:pPr>
              <w:jc w:val="center"/>
              <w:rPr>
                <w:ins w:id="17303" w:author="Στάθης Καπ" w:date="2023-03-09T06:10:00Z"/>
                <w:sz w:val="16"/>
                <w:szCs w:val="16"/>
              </w:rPr>
            </w:pPr>
            <w:ins w:id="17304" w:author="Στάθης Καπ" w:date="2023-03-09T07:09:00Z">
              <w:r>
                <w:rPr>
                  <w:rFonts w:ascii="Calibri" w:hAnsi="Calibri" w:cs="Calibri"/>
                  <w:color w:val="000000"/>
                  <w:sz w:val="16"/>
                  <w:szCs w:val="16"/>
                </w:rPr>
                <w:t>911</w:t>
              </w:r>
            </w:ins>
          </w:p>
        </w:tc>
        <w:tc>
          <w:tcPr>
            <w:tcW w:w="454" w:type="dxa"/>
            <w:tcBorders>
              <w:bottom w:val="single" w:sz="4" w:space="0" w:color="auto"/>
            </w:tcBorders>
            <w:vAlign w:val="center"/>
            <w:tcPrChange w:id="17305" w:author="Στάθης Καπ" w:date="2023-03-09T07:09:00Z">
              <w:tcPr>
                <w:tcW w:w="454" w:type="dxa"/>
                <w:gridSpan w:val="2"/>
                <w:tcBorders>
                  <w:bottom w:val="single" w:sz="4" w:space="0" w:color="auto"/>
                </w:tcBorders>
                <w:vAlign w:val="center"/>
              </w:tcPr>
            </w:tcPrChange>
          </w:tcPr>
          <w:p w14:paraId="56FBF647" w14:textId="328A7BC3" w:rsidR="00494D04" w:rsidRPr="007E0F91" w:rsidRDefault="00494D04" w:rsidP="00494D04">
            <w:pPr>
              <w:jc w:val="center"/>
              <w:rPr>
                <w:ins w:id="17306" w:author="Στάθης Καπ" w:date="2023-03-09T06:10:00Z"/>
                <w:sz w:val="16"/>
                <w:szCs w:val="16"/>
              </w:rPr>
            </w:pPr>
            <w:ins w:id="17307" w:author="Στάθης Καπ" w:date="2023-03-09T07:09:00Z">
              <w:r>
                <w:rPr>
                  <w:rFonts w:ascii="Calibri" w:hAnsi="Calibri" w:cs="Calibri"/>
                  <w:color w:val="000000"/>
                  <w:sz w:val="16"/>
                  <w:szCs w:val="16"/>
                </w:rPr>
                <w:t>6.37</w:t>
              </w:r>
            </w:ins>
          </w:p>
        </w:tc>
        <w:tc>
          <w:tcPr>
            <w:tcW w:w="454" w:type="dxa"/>
            <w:tcBorders>
              <w:bottom w:val="single" w:sz="4" w:space="0" w:color="auto"/>
            </w:tcBorders>
            <w:vAlign w:val="center"/>
            <w:tcPrChange w:id="17308" w:author="Στάθης Καπ" w:date="2023-03-09T07:09:00Z">
              <w:tcPr>
                <w:tcW w:w="454" w:type="dxa"/>
                <w:gridSpan w:val="2"/>
                <w:tcBorders>
                  <w:bottom w:val="single" w:sz="4" w:space="0" w:color="auto"/>
                </w:tcBorders>
                <w:vAlign w:val="bottom"/>
              </w:tcPr>
            </w:tcPrChange>
          </w:tcPr>
          <w:p w14:paraId="1B23E659" w14:textId="649470B2" w:rsidR="00494D04" w:rsidRPr="007E0F91" w:rsidRDefault="00494D04" w:rsidP="00494D04">
            <w:pPr>
              <w:jc w:val="center"/>
              <w:rPr>
                <w:ins w:id="17309" w:author="Στάθης Καπ" w:date="2023-03-09T06:10:00Z"/>
                <w:sz w:val="16"/>
                <w:szCs w:val="16"/>
              </w:rPr>
            </w:pPr>
            <w:ins w:id="17310" w:author="Στάθης Καπ" w:date="2023-03-09T07:09:00Z">
              <w:r>
                <w:rPr>
                  <w:rFonts w:ascii="Calibri" w:hAnsi="Calibri" w:cs="Calibri"/>
                  <w:color w:val="000000"/>
                  <w:sz w:val="16"/>
                  <w:szCs w:val="16"/>
                </w:rPr>
                <w:t>0.21</w:t>
              </w:r>
            </w:ins>
          </w:p>
        </w:tc>
        <w:tc>
          <w:tcPr>
            <w:tcW w:w="461" w:type="dxa"/>
            <w:tcBorders>
              <w:bottom w:val="single" w:sz="4" w:space="0" w:color="auto"/>
              <w:right w:val="single" w:sz="4" w:space="0" w:color="auto"/>
            </w:tcBorders>
            <w:vAlign w:val="center"/>
            <w:tcPrChange w:id="17311" w:author="Στάθης Καπ" w:date="2023-03-09T07:09:00Z">
              <w:tcPr>
                <w:tcW w:w="461" w:type="dxa"/>
                <w:gridSpan w:val="2"/>
                <w:tcBorders>
                  <w:bottom w:val="single" w:sz="4" w:space="0" w:color="auto"/>
                  <w:right w:val="single" w:sz="4" w:space="0" w:color="auto"/>
                </w:tcBorders>
                <w:vAlign w:val="center"/>
              </w:tcPr>
            </w:tcPrChange>
          </w:tcPr>
          <w:p w14:paraId="4B48B508" w14:textId="2DB45813" w:rsidR="00494D04" w:rsidRPr="007E0F91" w:rsidRDefault="00494D04" w:rsidP="00494D04">
            <w:pPr>
              <w:jc w:val="center"/>
              <w:rPr>
                <w:ins w:id="17312" w:author="Στάθης Καπ" w:date="2023-03-09T06:10:00Z"/>
                <w:sz w:val="16"/>
                <w:szCs w:val="16"/>
              </w:rPr>
            </w:pPr>
            <w:ins w:id="17313" w:author="Στάθης Καπ" w:date="2023-03-09T07:09:00Z">
              <w:r>
                <w:rPr>
                  <w:rFonts w:ascii="Calibri" w:hAnsi="Calibri" w:cs="Calibri"/>
                  <w:color w:val="000000"/>
                  <w:sz w:val="16"/>
                  <w:szCs w:val="16"/>
                </w:rPr>
                <w:t>51.05</w:t>
              </w:r>
            </w:ins>
          </w:p>
        </w:tc>
      </w:tr>
    </w:tbl>
    <w:p w14:paraId="61706D0C" w14:textId="26BE07CE" w:rsidR="00F665AE" w:rsidRDefault="00F665AE" w:rsidP="00AC6F02">
      <w:pPr>
        <w:rPr>
          <w:ins w:id="17314" w:author="Στάθης Καπ" w:date="2023-03-09T06:25:00Z"/>
        </w:rPr>
      </w:pPr>
    </w:p>
    <w:p w14:paraId="161D5575" w14:textId="6A063BD9" w:rsidR="001C06FA" w:rsidRPr="001C06FA" w:rsidRDefault="001C06FA">
      <w:pPr>
        <w:pStyle w:val="Caption"/>
        <w:keepNext/>
        <w:rPr>
          <w:ins w:id="17315" w:author="Στάθης Καπ" w:date="2023-03-09T06:31:00Z"/>
          <w:lang w:val="el-GR"/>
          <w:rPrChange w:id="17316" w:author="Στάθης Καπ" w:date="2023-03-09T06:32:00Z">
            <w:rPr>
              <w:ins w:id="17317" w:author="Στάθης Καπ" w:date="2023-03-09T06:31:00Z"/>
            </w:rPr>
          </w:rPrChange>
        </w:rPr>
        <w:pPrChange w:id="17318" w:author="Στάθης Καπ" w:date="2023-03-09T06:31:00Z">
          <w:pPr/>
        </w:pPrChange>
      </w:pPr>
      <w:ins w:id="17319" w:author="Στάθης Καπ" w:date="2023-03-09T06:31:00Z">
        <w:r w:rsidRPr="001C06FA">
          <w:rPr>
            <w:lang w:val="el-GR"/>
            <w:rPrChange w:id="17320" w:author="Στάθης Καπ" w:date="2023-03-09T06:32:00Z">
              <w:rPr>
                <w:b/>
                <w:iCs/>
              </w:rPr>
            </w:rPrChange>
          </w:rPr>
          <w:t xml:space="preserve">Πίνακας </w:t>
        </w:r>
      </w:ins>
      <w:ins w:id="17321"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17322"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7323" w:author="Στάθης Καπ" w:date="2023-03-11T10:39:00Z">
        <w:r w:rsidR="00657928">
          <w:rPr>
            <w:noProof/>
            <w:lang w:val="el-GR"/>
          </w:rPr>
          <w:t>6</w:t>
        </w:r>
      </w:ins>
      <w:ins w:id="17324" w:author="Στάθης Καπ" w:date="2023-03-09T08:43:00Z">
        <w:r w:rsidR="00C148DE">
          <w:rPr>
            <w:lang w:val="el-GR"/>
          </w:rPr>
          <w:fldChar w:fldCharType="end"/>
        </w:r>
      </w:ins>
      <w:ins w:id="17325" w:author="Στάθης Καπ" w:date="2023-03-09T06:31:00Z">
        <w:r w:rsidRPr="001C06FA">
          <w:rPr>
            <w:lang w:val="el-GR"/>
            <w:rPrChange w:id="17326" w:author="Στάθης Καπ" w:date="2023-03-09T06:32:00Z">
              <w:rPr>
                <w:b/>
                <w:iCs/>
              </w:rPr>
            </w:rPrChange>
          </w:rPr>
          <w:t xml:space="preserve">: Πειραματικά αποτελέσματα για τα στιγμιότυπα εισόδου των </w:t>
        </w:r>
        <w:r w:rsidRPr="00FB26B7">
          <w:t>Solomon</w:t>
        </w:r>
        <w:r w:rsidRPr="001C06FA">
          <w:rPr>
            <w:lang w:val="el-GR"/>
            <w:rPrChange w:id="17327" w:author="Στάθης Καπ" w:date="2023-03-09T06:32:00Z">
              <w:rPr>
                <w:b/>
                <w:iCs/>
              </w:rPr>
            </w:rPrChange>
          </w:rPr>
          <w:t xml:space="preserve"> (</w:t>
        </w:r>
        <w:r w:rsidRPr="00FB26B7">
          <w:t>m</w:t>
        </w:r>
        <w:r w:rsidRPr="001C06FA">
          <w:rPr>
            <w:lang w:val="el-GR"/>
            <w:rPrChange w:id="17328" w:author="Στάθης Καπ" w:date="2023-03-09T06:32:00Z">
              <w:rPr>
                <w:b/>
                <w:iCs/>
              </w:rPr>
            </w:rPrChange>
          </w:rPr>
          <w:t>=2)</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7329">
          <w:tblGrid>
            <w:gridCol w:w="5"/>
            <w:gridCol w:w="448"/>
            <w:gridCol w:w="5"/>
            <w:gridCol w:w="560"/>
            <w:gridCol w:w="5"/>
            <w:gridCol w:w="674"/>
            <w:gridCol w:w="5"/>
            <w:gridCol w:w="448"/>
            <w:gridCol w:w="5"/>
            <w:gridCol w:w="703"/>
            <w:gridCol w:w="5"/>
            <w:gridCol w:w="647"/>
            <w:gridCol w:w="5"/>
            <w:gridCol w:w="448"/>
            <w:gridCol w:w="5"/>
            <w:gridCol w:w="449"/>
            <w:gridCol w:w="5"/>
            <w:gridCol w:w="449"/>
            <w:gridCol w:w="5"/>
            <w:gridCol w:w="452"/>
            <w:gridCol w:w="5"/>
            <w:gridCol w:w="448"/>
            <w:gridCol w:w="5"/>
            <w:gridCol w:w="449"/>
            <w:gridCol w:w="5"/>
            <w:gridCol w:w="449"/>
            <w:gridCol w:w="5"/>
            <w:gridCol w:w="449"/>
            <w:gridCol w:w="5"/>
            <w:gridCol w:w="448"/>
            <w:gridCol w:w="5"/>
            <w:gridCol w:w="449"/>
            <w:gridCol w:w="5"/>
            <w:gridCol w:w="449"/>
            <w:gridCol w:w="5"/>
            <w:gridCol w:w="456"/>
            <w:gridCol w:w="5"/>
          </w:tblGrid>
        </w:tblGridChange>
      </w:tblGrid>
      <w:tr w:rsidR="006B2DE3" w14:paraId="4E2AA733" w14:textId="77777777" w:rsidTr="009861B1">
        <w:trPr>
          <w:trHeight w:val="170"/>
          <w:jc w:val="center"/>
          <w:ins w:id="17330" w:author="Στάθης Καπ" w:date="2023-03-09T06:25:00Z"/>
        </w:trPr>
        <w:tc>
          <w:tcPr>
            <w:tcW w:w="453" w:type="dxa"/>
            <w:tcBorders>
              <w:top w:val="single" w:sz="4" w:space="0" w:color="auto"/>
              <w:left w:val="single" w:sz="4" w:space="0" w:color="auto"/>
              <w:bottom w:val="single" w:sz="4" w:space="0" w:color="auto"/>
            </w:tcBorders>
            <w:shd w:val="clear" w:color="auto" w:fill="E7E6E6" w:themeFill="background2"/>
          </w:tcPr>
          <w:p w14:paraId="3EE9FB29" w14:textId="77777777" w:rsidR="006B2DE3" w:rsidRPr="009861B1" w:rsidRDefault="006B2DE3" w:rsidP="009861B1">
            <w:pPr>
              <w:jc w:val="center"/>
              <w:rPr>
                <w:ins w:id="17331" w:author="Στάθης Καπ" w:date="2023-03-09T06:25:00Z"/>
                <w:sz w:val="16"/>
                <w:szCs w:val="16"/>
                <w:lang w:val="el-GR"/>
              </w:rPr>
            </w:pPr>
          </w:p>
        </w:tc>
        <w:tc>
          <w:tcPr>
            <w:tcW w:w="565" w:type="dxa"/>
            <w:tcBorders>
              <w:top w:val="single" w:sz="4" w:space="0" w:color="auto"/>
              <w:bottom w:val="single" w:sz="4" w:space="0" w:color="auto"/>
            </w:tcBorders>
            <w:shd w:val="clear" w:color="auto" w:fill="E7E6E6" w:themeFill="background2"/>
          </w:tcPr>
          <w:p w14:paraId="315521E5" w14:textId="77777777" w:rsidR="006B2DE3" w:rsidRPr="009861B1" w:rsidRDefault="006B2DE3" w:rsidP="009861B1">
            <w:pPr>
              <w:jc w:val="center"/>
              <w:rPr>
                <w:ins w:id="17332" w:author="Στάθης Καπ" w:date="2023-03-09T06:25:00Z"/>
                <w:sz w:val="16"/>
                <w:szCs w:val="16"/>
              </w:rPr>
            </w:pPr>
            <w:ins w:id="17333" w:author="Στάθης Καπ" w:date="2023-03-09T06:25: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2A022B67" w14:textId="77777777" w:rsidR="006B2DE3" w:rsidRPr="009861B1" w:rsidRDefault="006B2DE3" w:rsidP="009861B1">
            <w:pPr>
              <w:jc w:val="center"/>
              <w:rPr>
                <w:ins w:id="17334" w:author="Στάθης Καπ" w:date="2023-03-09T06:25:00Z"/>
                <w:sz w:val="16"/>
                <w:szCs w:val="16"/>
              </w:rPr>
            </w:pPr>
            <w:ins w:id="17335" w:author="Στάθης Καπ" w:date="2023-03-09T06:25: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3047E6C2" w14:textId="77777777" w:rsidR="006B2DE3" w:rsidRPr="009861B1" w:rsidRDefault="006B2DE3" w:rsidP="009861B1">
            <w:pPr>
              <w:jc w:val="center"/>
              <w:rPr>
                <w:ins w:id="17336" w:author="Στάθης Καπ" w:date="2023-03-09T06:25:00Z"/>
                <w:sz w:val="16"/>
                <w:szCs w:val="16"/>
              </w:rPr>
            </w:pPr>
            <w:ins w:id="17337" w:author="Στάθης Καπ" w:date="2023-03-09T06:25: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516C803C" w14:textId="77777777" w:rsidR="006B2DE3" w:rsidRPr="007E0F91" w:rsidRDefault="006B2DE3" w:rsidP="009861B1">
            <w:pPr>
              <w:jc w:val="center"/>
              <w:rPr>
                <w:ins w:id="17338" w:author="Στάθης Καπ" w:date="2023-03-09T06:25:00Z"/>
                <w:sz w:val="16"/>
                <w:szCs w:val="16"/>
              </w:rPr>
            </w:pPr>
            <w:ins w:id="17339" w:author="Στάθης Καπ" w:date="2023-03-09T06:25: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4A805CE1" w14:textId="77777777" w:rsidR="006B2DE3" w:rsidRPr="007E0F91" w:rsidRDefault="006B2DE3" w:rsidP="009861B1">
            <w:pPr>
              <w:jc w:val="center"/>
              <w:rPr>
                <w:ins w:id="17340" w:author="Στάθης Καπ" w:date="2023-03-09T06:25:00Z"/>
                <w:sz w:val="16"/>
                <w:szCs w:val="16"/>
              </w:rPr>
            </w:pPr>
            <w:ins w:id="17341" w:author="Στάθης Καπ" w:date="2023-03-09T06:25: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397810D6" w14:textId="77777777" w:rsidR="006B2DE3" w:rsidRPr="007E0F91" w:rsidRDefault="006B2DE3" w:rsidP="009861B1">
            <w:pPr>
              <w:jc w:val="center"/>
              <w:rPr>
                <w:ins w:id="17342" w:author="Στάθης Καπ" w:date="2023-03-09T06:25:00Z"/>
                <w:sz w:val="16"/>
                <w:szCs w:val="16"/>
              </w:rPr>
            </w:pPr>
            <w:ins w:id="17343" w:author="Στάθης Καπ" w:date="2023-03-09T06:25:00Z">
              <w:r w:rsidRPr="007E0F91">
                <w:rPr>
                  <w:sz w:val="16"/>
                  <w:szCs w:val="16"/>
                </w:rPr>
                <w:t>S=4</w:t>
              </w:r>
            </w:ins>
          </w:p>
        </w:tc>
      </w:tr>
      <w:tr w:rsidR="006B2DE3" w14:paraId="618F98CD" w14:textId="77777777" w:rsidTr="009861B1">
        <w:trPr>
          <w:trHeight w:val="170"/>
          <w:jc w:val="center"/>
          <w:ins w:id="17344" w:author="Στάθης Καπ" w:date="2023-03-09T06:25:00Z"/>
        </w:trPr>
        <w:tc>
          <w:tcPr>
            <w:tcW w:w="453" w:type="dxa"/>
            <w:vMerge w:val="restart"/>
            <w:tcBorders>
              <w:top w:val="single" w:sz="4" w:space="0" w:color="auto"/>
              <w:left w:val="single" w:sz="4" w:space="0" w:color="auto"/>
            </w:tcBorders>
            <w:shd w:val="clear" w:color="auto" w:fill="E7E6E6" w:themeFill="background2"/>
            <w:vAlign w:val="center"/>
          </w:tcPr>
          <w:p w14:paraId="555D37FA" w14:textId="77777777" w:rsidR="006B2DE3" w:rsidRPr="009861B1" w:rsidRDefault="006B2DE3" w:rsidP="009861B1">
            <w:pPr>
              <w:jc w:val="center"/>
              <w:rPr>
                <w:ins w:id="17345" w:author="Στάθης Καπ" w:date="2023-03-09T06:25:00Z"/>
                <w:sz w:val="16"/>
                <w:szCs w:val="16"/>
              </w:rPr>
            </w:pPr>
            <w:ins w:id="17346" w:author="Στάθης Καπ" w:date="2023-03-09T06:25: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74395399" w14:textId="77777777" w:rsidR="006B2DE3" w:rsidRPr="009861B1" w:rsidRDefault="006B2DE3" w:rsidP="009861B1">
            <w:pPr>
              <w:jc w:val="center"/>
              <w:rPr>
                <w:ins w:id="17347" w:author="Στάθης Καπ" w:date="2023-03-09T06:25:00Z"/>
                <w:sz w:val="16"/>
                <w:szCs w:val="16"/>
              </w:rPr>
            </w:pPr>
            <w:ins w:id="17348" w:author="Στάθης Καπ" w:date="2023-03-09T06:25: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5649165B" w14:textId="77777777" w:rsidR="006B2DE3" w:rsidRPr="009861B1" w:rsidRDefault="006B2DE3" w:rsidP="009861B1">
            <w:pPr>
              <w:jc w:val="center"/>
              <w:rPr>
                <w:ins w:id="17349" w:author="Στάθης Καπ" w:date="2023-03-09T06:25:00Z"/>
                <w:sz w:val="16"/>
                <w:szCs w:val="16"/>
              </w:rPr>
            </w:pPr>
            <w:ins w:id="17350" w:author="Στάθης Καπ" w:date="2023-03-09T06:25: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4CEB91FA" w14:textId="77777777" w:rsidR="006B2DE3" w:rsidRPr="009861B1" w:rsidRDefault="006B2DE3" w:rsidP="009861B1">
            <w:pPr>
              <w:jc w:val="center"/>
              <w:rPr>
                <w:ins w:id="17351" w:author="Στάθης Καπ" w:date="2023-03-09T06:25:00Z"/>
                <w:sz w:val="16"/>
                <w:szCs w:val="16"/>
              </w:rPr>
            </w:pPr>
            <w:ins w:id="17352" w:author="Στάθης Καπ" w:date="2023-03-09T06:25: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044BF366" w14:textId="77777777" w:rsidR="006B2DE3" w:rsidRPr="009861B1" w:rsidRDefault="006B2DE3" w:rsidP="009861B1">
            <w:pPr>
              <w:jc w:val="center"/>
              <w:rPr>
                <w:ins w:id="17353" w:author="Στάθης Καπ" w:date="2023-03-09T06:25:00Z"/>
                <w:sz w:val="16"/>
                <w:szCs w:val="16"/>
              </w:rPr>
            </w:pPr>
            <w:ins w:id="17354" w:author="Στάθης Καπ" w:date="2023-03-09T06:25: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70C53FC8" w14:textId="77777777" w:rsidR="006B2DE3" w:rsidRPr="009861B1" w:rsidRDefault="006B2DE3" w:rsidP="009861B1">
            <w:pPr>
              <w:jc w:val="center"/>
              <w:rPr>
                <w:ins w:id="17355" w:author="Στάθης Καπ" w:date="2023-03-09T06:25:00Z"/>
                <w:sz w:val="16"/>
                <w:szCs w:val="16"/>
              </w:rPr>
            </w:pPr>
            <w:ins w:id="17356" w:author="Στάθης Καπ" w:date="2023-03-09T06:25: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5A2CD08B" w14:textId="77777777" w:rsidR="006B2DE3" w:rsidRPr="007E0F91" w:rsidRDefault="006B2DE3" w:rsidP="009861B1">
            <w:pPr>
              <w:jc w:val="center"/>
              <w:rPr>
                <w:ins w:id="17357" w:author="Στάθης Καπ" w:date="2023-03-09T06:25:00Z"/>
                <w:sz w:val="16"/>
                <w:szCs w:val="16"/>
              </w:rPr>
            </w:pPr>
            <w:ins w:id="17358" w:author="Στάθης Καπ" w:date="2023-03-09T06:25: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04494C20" w14:textId="77777777" w:rsidR="006B2DE3" w:rsidRPr="007E0F91" w:rsidRDefault="006B2DE3" w:rsidP="009861B1">
            <w:pPr>
              <w:jc w:val="center"/>
              <w:rPr>
                <w:ins w:id="17359" w:author="Στάθης Καπ" w:date="2023-03-09T06:25:00Z"/>
                <w:sz w:val="16"/>
                <w:szCs w:val="16"/>
              </w:rPr>
            </w:pPr>
            <w:ins w:id="17360" w:author="Στάθης Καπ" w:date="2023-03-09T06:25: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0AFA231F" w14:textId="77777777" w:rsidR="006B2DE3" w:rsidRPr="007E0F91" w:rsidRDefault="006B2DE3" w:rsidP="009861B1">
            <w:pPr>
              <w:jc w:val="center"/>
              <w:rPr>
                <w:ins w:id="17361" w:author="Στάθης Καπ" w:date="2023-03-09T06:25:00Z"/>
                <w:sz w:val="16"/>
                <w:szCs w:val="16"/>
              </w:rPr>
            </w:pPr>
            <w:ins w:id="17362" w:author="Στάθης Καπ" w:date="2023-03-09T06:25: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39221848" w14:textId="77777777" w:rsidR="006B2DE3" w:rsidRPr="007E0F91" w:rsidRDefault="006B2DE3" w:rsidP="009861B1">
            <w:pPr>
              <w:jc w:val="center"/>
              <w:rPr>
                <w:ins w:id="17363" w:author="Στάθης Καπ" w:date="2023-03-09T06:25:00Z"/>
                <w:sz w:val="16"/>
                <w:szCs w:val="16"/>
              </w:rPr>
            </w:pPr>
            <w:ins w:id="17364" w:author="Στάθης Καπ" w:date="2023-03-09T06:25: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6C0A4896" w14:textId="77777777" w:rsidR="006B2DE3" w:rsidRPr="007E0F91" w:rsidRDefault="006B2DE3" w:rsidP="009861B1">
            <w:pPr>
              <w:jc w:val="center"/>
              <w:rPr>
                <w:ins w:id="17365" w:author="Στάθης Καπ" w:date="2023-03-09T06:25:00Z"/>
                <w:sz w:val="16"/>
                <w:szCs w:val="16"/>
              </w:rPr>
            </w:pPr>
            <w:ins w:id="17366" w:author="Στάθης Καπ" w:date="2023-03-09T06:25:00Z">
              <w:r w:rsidRPr="007E0F91">
                <w:rPr>
                  <w:sz w:val="16"/>
                  <w:szCs w:val="16"/>
                </w:rPr>
                <w:t>CPU(s)</w:t>
              </w:r>
            </w:ins>
          </w:p>
        </w:tc>
      </w:tr>
      <w:tr w:rsidR="006B2DE3" w14:paraId="0D32D941" w14:textId="77777777" w:rsidTr="009861B1">
        <w:trPr>
          <w:trHeight w:val="170"/>
          <w:jc w:val="center"/>
          <w:ins w:id="17367" w:author="Στάθης Καπ" w:date="2023-03-09T06:25:00Z"/>
        </w:trPr>
        <w:tc>
          <w:tcPr>
            <w:tcW w:w="453" w:type="dxa"/>
            <w:vMerge/>
            <w:tcBorders>
              <w:left w:val="single" w:sz="4" w:space="0" w:color="auto"/>
              <w:bottom w:val="single" w:sz="4" w:space="0" w:color="auto"/>
            </w:tcBorders>
            <w:shd w:val="clear" w:color="auto" w:fill="E7E6E6" w:themeFill="background2"/>
          </w:tcPr>
          <w:p w14:paraId="5CE5E97B" w14:textId="77777777" w:rsidR="006B2DE3" w:rsidRPr="009861B1" w:rsidRDefault="006B2DE3" w:rsidP="009861B1">
            <w:pPr>
              <w:jc w:val="center"/>
              <w:rPr>
                <w:ins w:id="17368" w:author="Στάθης Καπ" w:date="2023-03-09T06:25:00Z"/>
                <w:sz w:val="14"/>
                <w:szCs w:val="14"/>
              </w:rPr>
            </w:pPr>
          </w:p>
        </w:tc>
        <w:tc>
          <w:tcPr>
            <w:tcW w:w="565" w:type="dxa"/>
            <w:vMerge/>
            <w:tcBorders>
              <w:bottom w:val="single" w:sz="4" w:space="0" w:color="auto"/>
            </w:tcBorders>
            <w:shd w:val="clear" w:color="auto" w:fill="E7E6E6" w:themeFill="background2"/>
          </w:tcPr>
          <w:p w14:paraId="7B3AFAEE" w14:textId="77777777" w:rsidR="006B2DE3" w:rsidRPr="009861B1" w:rsidRDefault="006B2DE3" w:rsidP="009861B1">
            <w:pPr>
              <w:jc w:val="center"/>
              <w:rPr>
                <w:ins w:id="17369" w:author="Στάθης Καπ" w:date="2023-03-09T06:25:00Z"/>
                <w:sz w:val="14"/>
                <w:szCs w:val="14"/>
              </w:rPr>
            </w:pPr>
          </w:p>
        </w:tc>
        <w:tc>
          <w:tcPr>
            <w:tcW w:w="679" w:type="dxa"/>
            <w:vMerge/>
            <w:tcBorders>
              <w:bottom w:val="single" w:sz="4" w:space="0" w:color="auto"/>
            </w:tcBorders>
            <w:shd w:val="clear" w:color="auto" w:fill="E7E6E6" w:themeFill="background2"/>
          </w:tcPr>
          <w:p w14:paraId="20B98834" w14:textId="77777777" w:rsidR="006B2DE3" w:rsidRPr="009861B1" w:rsidRDefault="006B2DE3" w:rsidP="009861B1">
            <w:pPr>
              <w:jc w:val="center"/>
              <w:rPr>
                <w:ins w:id="17370" w:author="Στάθης Καπ" w:date="2023-03-09T06:25:00Z"/>
                <w:sz w:val="14"/>
                <w:szCs w:val="14"/>
              </w:rPr>
            </w:pPr>
          </w:p>
        </w:tc>
        <w:tc>
          <w:tcPr>
            <w:tcW w:w="453" w:type="dxa"/>
            <w:tcBorders>
              <w:top w:val="single" w:sz="4" w:space="0" w:color="auto"/>
              <w:bottom w:val="single" w:sz="4" w:space="0" w:color="auto"/>
            </w:tcBorders>
            <w:shd w:val="clear" w:color="auto" w:fill="E7E6E6" w:themeFill="background2"/>
          </w:tcPr>
          <w:p w14:paraId="08AB0398" w14:textId="77777777" w:rsidR="006B2DE3" w:rsidRPr="009861B1" w:rsidRDefault="006B2DE3" w:rsidP="009861B1">
            <w:pPr>
              <w:jc w:val="center"/>
              <w:rPr>
                <w:ins w:id="17371" w:author="Στάθης Καπ" w:date="2023-03-09T06:25:00Z"/>
                <w:sz w:val="14"/>
                <w:szCs w:val="14"/>
              </w:rPr>
            </w:pPr>
            <w:ins w:id="17372" w:author="Στάθης Καπ" w:date="2023-03-09T06:25: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23B58363" w14:textId="77777777" w:rsidR="006B2DE3" w:rsidRPr="009861B1" w:rsidRDefault="006B2DE3" w:rsidP="009861B1">
            <w:pPr>
              <w:jc w:val="center"/>
              <w:rPr>
                <w:ins w:id="17373" w:author="Στάθης Καπ" w:date="2023-03-09T06:25:00Z"/>
                <w:sz w:val="14"/>
                <w:szCs w:val="14"/>
              </w:rPr>
            </w:pPr>
            <w:ins w:id="17374" w:author="Στάθης Καπ" w:date="2023-03-09T06:25: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057E240B" w14:textId="77777777" w:rsidR="006B2DE3" w:rsidRPr="009861B1" w:rsidRDefault="006B2DE3" w:rsidP="009861B1">
            <w:pPr>
              <w:jc w:val="center"/>
              <w:rPr>
                <w:ins w:id="17375" w:author="Στάθης Καπ" w:date="2023-03-09T06:25:00Z"/>
                <w:sz w:val="14"/>
                <w:szCs w:val="14"/>
              </w:rPr>
            </w:pPr>
            <w:ins w:id="17376" w:author="Στάθης Καπ" w:date="2023-03-09T06:25: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53395A84" w14:textId="77777777" w:rsidR="006B2DE3" w:rsidRPr="009861B1" w:rsidRDefault="006B2DE3" w:rsidP="009861B1">
            <w:pPr>
              <w:jc w:val="center"/>
              <w:rPr>
                <w:ins w:id="17377" w:author="Στάθης Καπ" w:date="2023-03-09T06:25:00Z"/>
                <w:sz w:val="14"/>
                <w:szCs w:val="14"/>
              </w:rPr>
            </w:pPr>
            <w:ins w:id="17378" w:author="Στάθης Καπ" w:date="2023-03-09T06:25: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5A524D59" w14:textId="77777777" w:rsidR="006B2DE3" w:rsidRPr="009861B1" w:rsidRDefault="006B2DE3" w:rsidP="009861B1">
            <w:pPr>
              <w:jc w:val="center"/>
              <w:rPr>
                <w:ins w:id="17379" w:author="Στάθης Καπ" w:date="2023-03-09T06:25:00Z"/>
                <w:sz w:val="14"/>
                <w:szCs w:val="14"/>
              </w:rPr>
            </w:pPr>
            <w:ins w:id="17380" w:author="Στάθης Καπ" w:date="2023-03-09T06:25: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226E2F8B" w14:textId="77777777" w:rsidR="006B2DE3" w:rsidRPr="009861B1" w:rsidRDefault="006B2DE3" w:rsidP="009861B1">
            <w:pPr>
              <w:jc w:val="center"/>
              <w:rPr>
                <w:ins w:id="17381" w:author="Στάθης Καπ" w:date="2023-03-09T06:25:00Z"/>
                <w:sz w:val="14"/>
                <w:szCs w:val="14"/>
              </w:rPr>
            </w:pPr>
            <w:ins w:id="17382" w:author="Στάθης Καπ" w:date="2023-03-09T06:25: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7822A3A9" w14:textId="77777777" w:rsidR="006B2DE3" w:rsidRPr="009861B1" w:rsidRDefault="006B2DE3" w:rsidP="009861B1">
            <w:pPr>
              <w:jc w:val="center"/>
              <w:rPr>
                <w:ins w:id="17383" w:author="Στάθης Καπ" w:date="2023-03-09T06:25:00Z"/>
                <w:sz w:val="14"/>
                <w:szCs w:val="14"/>
              </w:rPr>
            </w:pPr>
            <w:ins w:id="17384" w:author="Στάθης Καπ" w:date="2023-03-09T06:25:00Z">
              <w:r w:rsidRPr="00E719CF">
                <w:rPr>
                  <w:sz w:val="14"/>
                  <w:szCs w:val="14"/>
                </w:rPr>
                <w:t>Gap (%)</w:t>
              </w:r>
            </w:ins>
          </w:p>
        </w:tc>
        <w:tc>
          <w:tcPr>
            <w:tcW w:w="453" w:type="dxa"/>
            <w:tcBorders>
              <w:left w:val="nil"/>
              <w:bottom w:val="single" w:sz="4" w:space="0" w:color="auto"/>
            </w:tcBorders>
            <w:shd w:val="clear" w:color="auto" w:fill="E7E6E6" w:themeFill="background2"/>
          </w:tcPr>
          <w:p w14:paraId="63ED8520" w14:textId="77777777" w:rsidR="006B2DE3" w:rsidRPr="009861B1" w:rsidRDefault="006B2DE3" w:rsidP="009861B1">
            <w:pPr>
              <w:jc w:val="center"/>
              <w:rPr>
                <w:ins w:id="17385" w:author="Στάθης Καπ" w:date="2023-03-09T06:25:00Z"/>
                <w:sz w:val="14"/>
                <w:szCs w:val="14"/>
              </w:rPr>
            </w:pPr>
            <w:ins w:id="17386" w:author="Στάθης Καπ" w:date="2023-03-09T06:25:00Z">
              <w:r w:rsidRPr="00E719CF">
                <w:rPr>
                  <w:sz w:val="14"/>
                  <w:szCs w:val="14"/>
                </w:rPr>
                <w:t>Value</w:t>
              </w:r>
            </w:ins>
          </w:p>
        </w:tc>
        <w:tc>
          <w:tcPr>
            <w:tcW w:w="454" w:type="dxa"/>
            <w:tcBorders>
              <w:bottom w:val="single" w:sz="4" w:space="0" w:color="auto"/>
            </w:tcBorders>
            <w:shd w:val="clear" w:color="auto" w:fill="E7E6E6" w:themeFill="background2"/>
          </w:tcPr>
          <w:p w14:paraId="2A190AD9" w14:textId="77777777" w:rsidR="006B2DE3" w:rsidRPr="009861B1" w:rsidRDefault="006B2DE3" w:rsidP="009861B1">
            <w:pPr>
              <w:jc w:val="center"/>
              <w:rPr>
                <w:ins w:id="17387" w:author="Στάθης Καπ" w:date="2023-03-09T06:25:00Z"/>
                <w:sz w:val="14"/>
                <w:szCs w:val="14"/>
              </w:rPr>
            </w:pPr>
            <w:ins w:id="17388" w:author="Στάθης Καπ" w:date="2023-03-09T06:25:00Z">
              <w:r w:rsidRPr="00E719CF">
                <w:rPr>
                  <w:sz w:val="14"/>
                  <w:szCs w:val="14"/>
                </w:rPr>
                <w:t>Gap (%)</w:t>
              </w:r>
            </w:ins>
          </w:p>
        </w:tc>
        <w:tc>
          <w:tcPr>
            <w:tcW w:w="454" w:type="dxa"/>
            <w:tcBorders>
              <w:bottom w:val="single" w:sz="4" w:space="0" w:color="auto"/>
            </w:tcBorders>
            <w:shd w:val="clear" w:color="auto" w:fill="E7E6E6" w:themeFill="background2"/>
          </w:tcPr>
          <w:p w14:paraId="1DC1E1BA" w14:textId="77777777" w:rsidR="006B2DE3" w:rsidRPr="009861B1" w:rsidRDefault="006B2DE3" w:rsidP="009861B1">
            <w:pPr>
              <w:jc w:val="center"/>
              <w:rPr>
                <w:ins w:id="17389" w:author="Στάθης Καπ" w:date="2023-03-09T06:25:00Z"/>
                <w:sz w:val="14"/>
                <w:szCs w:val="14"/>
              </w:rPr>
            </w:pPr>
            <w:ins w:id="17390" w:author="Στάθης Καπ" w:date="2023-03-09T06:25:00Z">
              <w:r w:rsidRPr="00E719CF">
                <w:rPr>
                  <w:sz w:val="14"/>
                  <w:szCs w:val="14"/>
                </w:rPr>
                <w:t>Value</w:t>
              </w:r>
            </w:ins>
          </w:p>
        </w:tc>
        <w:tc>
          <w:tcPr>
            <w:tcW w:w="454" w:type="dxa"/>
            <w:tcBorders>
              <w:bottom w:val="single" w:sz="4" w:space="0" w:color="auto"/>
            </w:tcBorders>
            <w:shd w:val="clear" w:color="auto" w:fill="E7E6E6" w:themeFill="background2"/>
          </w:tcPr>
          <w:p w14:paraId="31FD6D92" w14:textId="77777777" w:rsidR="006B2DE3" w:rsidRPr="009861B1" w:rsidRDefault="006B2DE3" w:rsidP="009861B1">
            <w:pPr>
              <w:jc w:val="center"/>
              <w:rPr>
                <w:ins w:id="17391" w:author="Στάθης Καπ" w:date="2023-03-09T06:25:00Z"/>
                <w:sz w:val="14"/>
                <w:szCs w:val="14"/>
              </w:rPr>
            </w:pPr>
            <w:ins w:id="17392" w:author="Στάθης Καπ" w:date="2023-03-09T06:25:00Z">
              <w:r w:rsidRPr="00E719CF">
                <w:rPr>
                  <w:sz w:val="14"/>
                  <w:szCs w:val="14"/>
                </w:rPr>
                <w:t>Gap (%)</w:t>
              </w:r>
            </w:ins>
          </w:p>
        </w:tc>
        <w:tc>
          <w:tcPr>
            <w:tcW w:w="453" w:type="dxa"/>
            <w:tcBorders>
              <w:bottom w:val="single" w:sz="4" w:space="0" w:color="auto"/>
            </w:tcBorders>
            <w:shd w:val="clear" w:color="auto" w:fill="E7E6E6" w:themeFill="background2"/>
          </w:tcPr>
          <w:p w14:paraId="62613B13" w14:textId="77777777" w:rsidR="006B2DE3" w:rsidRPr="009861B1" w:rsidRDefault="006B2DE3" w:rsidP="009861B1">
            <w:pPr>
              <w:jc w:val="center"/>
              <w:rPr>
                <w:ins w:id="17393" w:author="Στάθης Καπ" w:date="2023-03-09T06:25:00Z"/>
                <w:sz w:val="14"/>
                <w:szCs w:val="14"/>
              </w:rPr>
            </w:pPr>
            <w:ins w:id="17394" w:author="Στάθης Καπ" w:date="2023-03-09T06:25:00Z">
              <w:r w:rsidRPr="00E719CF">
                <w:rPr>
                  <w:sz w:val="14"/>
                  <w:szCs w:val="14"/>
                </w:rPr>
                <w:t>Value</w:t>
              </w:r>
            </w:ins>
          </w:p>
        </w:tc>
        <w:tc>
          <w:tcPr>
            <w:tcW w:w="454" w:type="dxa"/>
            <w:tcBorders>
              <w:bottom w:val="single" w:sz="4" w:space="0" w:color="auto"/>
            </w:tcBorders>
            <w:shd w:val="clear" w:color="auto" w:fill="E7E6E6" w:themeFill="background2"/>
          </w:tcPr>
          <w:p w14:paraId="47243B38" w14:textId="77777777" w:rsidR="006B2DE3" w:rsidRPr="009861B1" w:rsidRDefault="006B2DE3" w:rsidP="009861B1">
            <w:pPr>
              <w:jc w:val="center"/>
              <w:rPr>
                <w:ins w:id="17395" w:author="Στάθης Καπ" w:date="2023-03-09T06:25:00Z"/>
                <w:sz w:val="14"/>
                <w:szCs w:val="14"/>
              </w:rPr>
            </w:pPr>
            <w:ins w:id="17396" w:author="Στάθης Καπ" w:date="2023-03-09T06:25:00Z">
              <w:r w:rsidRPr="00E719CF">
                <w:rPr>
                  <w:sz w:val="14"/>
                  <w:szCs w:val="14"/>
                </w:rPr>
                <w:t>Gap (%)</w:t>
              </w:r>
            </w:ins>
          </w:p>
        </w:tc>
        <w:tc>
          <w:tcPr>
            <w:tcW w:w="454" w:type="dxa"/>
            <w:tcBorders>
              <w:bottom w:val="single" w:sz="4" w:space="0" w:color="auto"/>
            </w:tcBorders>
            <w:shd w:val="clear" w:color="auto" w:fill="E7E6E6" w:themeFill="background2"/>
          </w:tcPr>
          <w:p w14:paraId="54009BB9" w14:textId="77777777" w:rsidR="006B2DE3" w:rsidRPr="009861B1" w:rsidRDefault="006B2DE3" w:rsidP="009861B1">
            <w:pPr>
              <w:jc w:val="center"/>
              <w:rPr>
                <w:ins w:id="17397" w:author="Στάθης Καπ" w:date="2023-03-09T06:25:00Z"/>
                <w:sz w:val="14"/>
                <w:szCs w:val="14"/>
              </w:rPr>
            </w:pPr>
            <w:ins w:id="17398" w:author="Στάθης Καπ" w:date="2023-03-09T06:25: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3662F3E1" w14:textId="77777777" w:rsidR="006B2DE3" w:rsidRPr="009861B1" w:rsidRDefault="006B2DE3" w:rsidP="009861B1">
            <w:pPr>
              <w:jc w:val="center"/>
              <w:rPr>
                <w:ins w:id="17399" w:author="Στάθης Καπ" w:date="2023-03-09T06:25:00Z"/>
                <w:sz w:val="14"/>
                <w:szCs w:val="14"/>
              </w:rPr>
            </w:pPr>
            <w:ins w:id="17400" w:author="Στάθης Καπ" w:date="2023-03-09T06:25:00Z">
              <w:r w:rsidRPr="00E719CF">
                <w:rPr>
                  <w:sz w:val="14"/>
                  <w:szCs w:val="14"/>
                </w:rPr>
                <w:t>Gap (%)</w:t>
              </w:r>
            </w:ins>
          </w:p>
        </w:tc>
      </w:tr>
      <w:tr w:rsidR="00494D04" w14:paraId="46E447C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40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402" w:author="Στάθης Καπ" w:date="2023-03-09T06:25:00Z"/>
          <w:trPrChange w:id="17403" w:author="Στάθης Καπ" w:date="2023-03-09T06:29:00Z">
            <w:trPr>
              <w:gridAfter w:val="0"/>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bottom"/>
            <w:tcPrChange w:id="17404" w:author="Στάθης Καπ" w:date="2023-03-09T06:29:00Z">
              <w:tcPr>
                <w:tcW w:w="453" w:type="dxa"/>
                <w:gridSpan w:val="2"/>
                <w:tcBorders>
                  <w:top w:val="single" w:sz="4" w:space="0" w:color="auto"/>
                  <w:left w:val="single" w:sz="4" w:space="0" w:color="auto"/>
                  <w:right w:val="single" w:sz="4" w:space="0" w:color="auto"/>
                </w:tcBorders>
                <w:shd w:val="clear" w:color="auto" w:fill="E7E6E6" w:themeFill="background2"/>
                <w:vAlign w:val="bottom"/>
              </w:tcPr>
            </w:tcPrChange>
          </w:tcPr>
          <w:p w14:paraId="72C55645" w14:textId="77777777" w:rsidR="00494D04" w:rsidRPr="007E0F91" w:rsidRDefault="00494D04" w:rsidP="00494D04">
            <w:pPr>
              <w:jc w:val="center"/>
              <w:rPr>
                <w:ins w:id="17405" w:author="Στάθης Καπ" w:date="2023-03-09T06:25:00Z"/>
                <w:sz w:val="16"/>
                <w:szCs w:val="16"/>
              </w:rPr>
            </w:pPr>
            <w:ins w:id="17406" w:author="Στάθης Καπ" w:date="2023-03-09T06:25:00Z">
              <w:r w:rsidRPr="009861B1">
                <w:rPr>
                  <w:rFonts w:ascii="Calibri" w:hAnsi="Calibri" w:cs="Calibri"/>
                  <w:color w:val="000000"/>
                  <w:sz w:val="16"/>
                  <w:szCs w:val="16"/>
                </w:rPr>
                <w:t>c102</w:t>
              </w:r>
            </w:ins>
          </w:p>
        </w:tc>
        <w:tc>
          <w:tcPr>
            <w:tcW w:w="565" w:type="dxa"/>
            <w:tcBorders>
              <w:top w:val="single" w:sz="4" w:space="0" w:color="auto"/>
              <w:left w:val="single" w:sz="4" w:space="0" w:color="auto"/>
            </w:tcBorders>
            <w:vAlign w:val="center"/>
            <w:tcPrChange w:id="17407" w:author="Στάθης Καπ" w:date="2023-03-09T06:29:00Z">
              <w:tcPr>
                <w:tcW w:w="565" w:type="dxa"/>
                <w:gridSpan w:val="2"/>
                <w:tcBorders>
                  <w:top w:val="single" w:sz="4" w:space="0" w:color="auto"/>
                  <w:left w:val="single" w:sz="4" w:space="0" w:color="auto"/>
                </w:tcBorders>
              </w:tcPr>
            </w:tcPrChange>
          </w:tcPr>
          <w:p w14:paraId="178B9619" w14:textId="77B84648" w:rsidR="00494D04" w:rsidRPr="007E0F91" w:rsidRDefault="00494D04" w:rsidP="00494D04">
            <w:pPr>
              <w:jc w:val="center"/>
              <w:rPr>
                <w:ins w:id="17408" w:author="Στάθης Καπ" w:date="2023-03-09T06:25:00Z"/>
                <w:sz w:val="16"/>
                <w:szCs w:val="16"/>
              </w:rPr>
            </w:pPr>
            <w:ins w:id="17409" w:author="Στάθης Καπ" w:date="2023-03-09T07:11:00Z">
              <w:r>
                <w:rPr>
                  <w:rFonts w:ascii="Calibri" w:hAnsi="Calibri" w:cs="Calibri"/>
                  <w:color w:val="000000"/>
                  <w:sz w:val="16"/>
                  <w:szCs w:val="16"/>
                </w:rPr>
                <w:t>660</w:t>
              </w:r>
            </w:ins>
          </w:p>
        </w:tc>
        <w:tc>
          <w:tcPr>
            <w:tcW w:w="679" w:type="dxa"/>
            <w:tcBorders>
              <w:top w:val="single" w:sz="4" w:space="0" w:color="auto"/>
              <w:right w:val="single" w:sz="4" w:space="0" w:color="auto"/>
            </w:tcBorders>
            <w:vAlign w:val="center"/>
            <w:tcPrChange w:id="17410" w:author="Στάθης Καπ" w:date="2023-03-09T06:29:00Z">
              <w:tcPr>
                <w:tcW w:w="679" w:type="dxa"/>
                <w:gridSpan w:val="2"/>
                <w:tcBorders>
                  <w:top w:val="single" w:sz="4" w:space="0" w:color="auto"/>
                  <w:right w:val="single" w:sz="4" w:space="0" w:color="auto"/>
                </w:tcBorders>
              </w:tcPr>
            </w:tcPrChange>
          </w:tcPr>
          <w:p w14:paraId="6109E877" w14:textId="3EBF02B0" w:rsidR="00494D04" w:rsidRPr="007E0F91" w:rsidRDefault="00494D04" w:rsidP="00494D04">
            <w:pPr>
              <w:jc w:val="center"/>
              <w:rPr>
                <w:ins w:id="17411" w:author="Στάθης Καπ" w:date="2023-03-09T06:25:00Z"/>
                <w:sz w:val="16"/>
                <w:szCs w:val="16"/>
              </w:rPr>
            </w:pPr>
            <w:ins w:id="17412" w:author="Στάθης Καπ" w:date="2023-03-09T07:11:00Z">
              <w:r>
                <w:rPr>
                  <w:rFonts w:ascii="Calibri" w:hAnsi="Calibri" w:cs="Calibri"/>
                  <w:color w:val="000000"/>
                  <w:sz w:val="16"/>
                  <w:szCs w:val="16"/>
                </w:rPr>
                <w:t>650</w:t>
              </w:r>
            </w:ins>
          </w:p>
        </w:tc>
        <w:tc>
          <w:tcPr>
            <w:tcW w:w="453" w:type="dxa"/>
            <w:tcBorders>
              <w:top w:val="single" w:sz="4" w:space="0" w:color="auto"/>
              <w:left w:val="single" w:sz="4" w:space="0" w:color="auto"/>
            </w:tcBorders>
            <w:vAlign w:val="center"/>
            <w:tcPrChange w:id="17413" w:author="Στάθης Καπ" w:date="2023-03-09T06:29:00Z">
              <w:tcPr>
                <w:tcW w:w="453" w:type="dxa"/>
                <w:gridSpan w:val="2"/>
                <w:tcBorders>
                  <w:top w:val="single" w:sz="4" w:space="0" w:color="auto"/>
                  <w:left w:val="single" w:sz="4" w:space="0" w:color="auto"/>
                </w:tcBorders>
                <w:vAlign w:val="bottom"/>
              </w:tcPr>
            </w:tcPrChange>
          </w:tcPr>
          <w:p w14:paraId="5427FD96" w14:textId="11AEE6D4" w:rsidR="00494D04" w:rsidRPr="007E0F91" w:rsidRDefault="00494D04" w:rsidP="00494D04">
            <w:pPr>
              <w:jc w:val="center"/>
              <w:rPr>
                <w:ins w:id="17414" w:author="Στάθης Καπ" w:date="2023-03-09T06:25:00Z"/>
                <w:sz w:val="16"/>
                <w:szCs w:val="16"/>
              </w:rPr>
            </w:pPr>
            <w:ins w:id="17415" w:author="Στάθης Καπ" w:date="2023-03-09T07:11:00Z">
              <w:r>
                <w:rPr>
                  <w:rFonts w:ascii="Calibri" w:hAnsi="Calibri" w:cs="Calibri"/>
                  <w:color w:val="000000"/>
                  <w:sz w:val="16"/>
                  <w:szCs w:val="16"/>
                </w:rPr>
                <w:t>360</w:t>
              </w:r>
            </w:ins>
          </w:p>
        </w:tc>
        <w:tc>
          <w:tcPr>
            <w:tcW w:w="708" w:type="dxa"/>
            <w:tcBorders>
              <w:top w:val="single" w:sz="4" w:space="0" w:color="auto"/>
            </w:tcBorders>
            <w:vAlign w:val="center"/>
            <w:tcPrChange w:id="17416" w:author="Στάθης Καπ" w:date="2023-03-09T06:29:00Z">
              <w:tcPr>
                <w:tcW w:w="708" w:type="dxa"/>
                <w:gridSpan w:val="2"/>
                <w:tcBorders>
                  <w:top w:val="single" w:sz="4" w:space="0" w:color="auto"/>
                </w:tcBorders>
                <w:vAlign w:val="center"/>
              </w:tcPr>
            </w:tcPrChange>
          </w:tcPr>
          <w:p w14:paraId="1D3853F6" w14:textId="33627CFA" w:rsidR="00494D04" w:rsidRPr="007E0F91" w:rsidRDefault="00494D04" w:rsidP="00494D04">
            <w:pPr>
              <w:jc w:val="center"/>
              <w:rPr>
                <w:ins w:id="17417" w:author="Στάθης Καπ" w:date="2023-03-09T06:25:00Z"/>
                <w:sz w:val="16"/>
                <w:szCs w:val="16"/>
              </w:rPr>
            </w:pPr>
            <w:ins w:id="17418" w:author="Στάθης Καπ" w:date="2023-03-09T07:11:00Z">
              <w:r>
                <w:rPr>
                  <w:rFonts w:ascii="Calibri" w:hAnsi="Calibri" w:cs="Calibri"/>
                  <w:color w:val="000000"/>
                  <w:sz w:val="16"/>
                  <w:szCs w:val="16"/>
                </w:rPr>
                <w:t>45.45</w:t>
              </w:r>
            </w:ins>
          </w:p>
        </w:tc>
        <w:tc>
          <w:tcPr>
            <w:tcW w:w="652" w:type="dxa"/>
            <w:vMerge w:val="restart"/>
            <w:tcBorders>
              <w:top w:val="single" w:sz="4" w:space="0" w:color="auto"/>
              <w:right w:val="single" w:sz="4" w:space="0" w:color="auto"/>
            </w:tcBorders>
            <w:vAlign w:val="center"/>
            <w:tcPrChange w:id="17419" w:author="Στάθης Καπ" w:date="2023-03-09T06:29:00Z">
              <w:tcPr>
                <w:tcW w:w="652" w:type="dxa"/>
                <w:gridSpan w:val="2"/>
                <w:vMerge w:val="restart"/>
                <w:tcBorders>
                  <w:top w:val="single" w:sz="4" w:space="0" w:color="auto"/>
                  <w:right w:val="single" w:sz="4" w:space="0" w:color="auto"/>
                </w:tcBorders>
                <w:vAlign w:val="bottom"/>
              </w:tcPr>
            </w:tcPrChange>
          </w:tcPr>
          <w:p w14:paraId="6A149ABB" w14:textId="77777777" w:rsidR="00494D04" w:rsidRPr="007E0F91" w:rsidRDefault="00494D04" w:rsidP="00494D04">
            <w:pPr>
              <w:jc w:val="center"/>
              <w:rPr>
                <w:ins w:id="17420" w:author="Στάθης Καπ" w:date="2023-03-09T07:11:00Z"/>
                <w:sz w:val="16"/>
                <w:szCs w:val="16"/>
              </w:rPr>
            </w:pPr>
            <w:ins w:id="17421" w:author="Στάθης Καπ" w:date="2023-03-09T07:11:00Z">
              <w:r>
                <w:rPr>
                  <w:rFonts w:ascii="Calibri" w:hAnsi="Calibri" w:cs="Calibri"/>
                  <w:color w:val="000000"/>
                  <w:sz w:val="16"/>
                  <w:szCs w:val="16"/>
                </w:rPr>
                <w:t>0.299</w:t>
              </w:r>
            </w:ins>
          </w:p>
          <w:p w14:paraId="5B99BE9D" w14:textId="77777777" w:rsidR="00494D04" w:rsidRPr="007E0F91" w:rsidRDefault="00494D04" w:rsidP="00494D04">
            <w:pPr>
              <w:jc w:val="center"/>
              <w:rPr>
                <w:ins w:id="17422" w:author="Στάθης Καπ" w:date="2023-03-09T07:11:00Z"/>
                <w:sz w:val="16"/>
                <w:szCs w:val="16"/>
              </w:rPr>
            </w:pPr>
            <w:ins w:id="17423" w:author="Στάθης Καπ" w:date="2023-03-09T07:11:00Z">
              <w:r>
                <w:rPr>
                  <w:rFonts w:ascii="Calibri" w:hAnsi="Calibri" w:cs="Calibri"/>
                  <w:color w:val="000000"/>
                  <w:sz w:val="16"/>
                  <w:szCs w:val="16"/>
                </w:rPr>
                <w:t>0.57</w:t>
              </w:r>
            </w:ins>
          </w:p>
          <w:p w14:paraId="636C22CE" w14:textId="77777777" w:rsidR="00494D04" w:rsidRPr="007E0F91" w:rsidRDefault="00494D04" w:rsidP="00494D04">
            <w:pPr>
              <w:jc w:val="center"/>
              <w:rPr>
                <w:ins w:id="17424" w:author="Στάθης Καπ" w:date="2023-03-09T07:11:00Z"/>
                <w:sz w:val="16"/>
                <w:szCs w:val="16"/>
              </w:rPr>
            </w:pPr>
            <w:ins w:id="17425" w:author="Στάθης Καπ" w:date="2023-03-09T07:11:00Z">
              <w:r>
                <w:rPr>
                  <w:rFonts w:ascii="Calibri" w:hAnsi="Calibri" w:cs="Calibri"/>
                  <w:color w:val="000000"/>
                  <w:sz w:val="16"/>
                  <w:szCs w:val="16"/>
                </w:rPr>
                <w:t>0.402</w:t>
              </w:r>
            </w:ins>
          </w:p>
          <w:p w14:paraId="4ADA2ED3" w14:textId="77777777" w:rsidR="00494D04" w:rsidRPr="007E0F91" w:rsidRDefault="00494D04" w:rsidP="00494D04">
            <w:pPr>
              <w:jc w:val="center"/>
              <w:rPr>
                <w:ins w:id="17426" w:author="Στάθης Καπ" w:date="2023-03-09T07:11:00Z"/>
                <w:sz w:val="16"/>
                <w:szCs w:val="16"/>
              </w:rPr>
            </w:pPr>
            <w:ins w:id="17427" w:author="Στάθης Καπ" w:date="2023-03-09T07:11:00Z">
              <w:r>
                <w:rPr>
                  <w:rFonts w:ascii="Calibri" w:hAnsi="Calibri" w:cs="Calibri"/>
                  <w:color w:val="000000"/>
                  <w:sz w:val="16"/>
                  <w:szCs w:val="16"/>
                </w:rPr>
                <w:t>0.257</w:t>
              </w:r>
            </w:ins>
          </w:p>
          <w:p w14:paraId="7FFF6491" w14:textId="77777777" w:rsidR="00494D04" w:rsidRPr="007E0F91" w:rsidRDefault="00494D04" w:rsidP="00494D04">
            <w:pPr>
              <w:jc w:val="center"/>
              <w:rPr>
                <w:ins w:id="17428" w:author="Στάθης Καπ" w:date="2023-03-09T07:11:00Z"/>
                <w:sz w:val="16"/>
                <w:szCs w:val="16"/>
              </w:rPr>
            </w:pPr>
            <w:ins w:id="17429" w:author="Στάθης Καπ" w:date="2023-03-09T07:11:00Z">
              <w:r>
                <w:rPr>
                  <w:rFonts w:ascii="Calibri" w:hAnsi="Calibri" w:cs="Calibri"/>
                  <w:color w:val="000000"/>
                  <w:sz w:val="16"/>
                  <w:szCs w:val="16"/>
                </w:rPr>
                <w:t>0.27</w:t>
              </w:r>
            </w:ins>
          </w:p>
          <w:p w14:paraId="4B7455E1" w14:textId="77777777" w:rsidR="00494D04" w:rsidRPr="007E0F91" w:rsidRDefault="00494D04" w:rsidP="00494D04">
            <w:pPr>
              <w:jc w:val="center"/>
              <w:rPr>
                <w:ins w:id="17430" w:author="Στάθης Καπ" w:date="2023-03-09T07:11:00Z"/>
                <w:sz w:val="16"/>
                <w:szCs w:val="16"/>
              </w:rPr>
            </w:pPr>
            <w:ins w:id="17431" w:author="Στάθης Καπ" w:date="2023-03-09T07:11:00Z">
              <w:r>
                <w:rPr>
                  <w:rFonts w:ascii="Calibri" w:hAnsi="Calibri" w:cs="Calibri"/>
                  <w:color w:val="000000"/>
                  <w:sz w:val="16"/>
                  <w:szCs w:val="16"/>
                </w:rPr>
                <w:t>0.279</w:t>
              </w:r>
            </w:ins>
          </w:p>
          <w:p w14:paraId="0B03951A" w14:textId="77777777" w:rsidR="00494D04" w:rsidRPr="007E0F91" w:rsidRDefault="00494D04" w:rsidP="00494D04">
            <w:pPr>
              <w:jc w:val="center"/>
              <w:rPr>
                <w:ins w:id="17432" w:author="Στάθης Καπ" w:date="2023-03-09T07:11:00Z"/>
                <w:sz w:val="16"/>
                <w:szCs w:val="16"/>
              </w:rPr>
            </w:pPr>
            <w:ins w:id="17433" w:author="Στάθης Καπ" w:date="2023-03-09T07:11:00Z">
              <w:r>
                <w:rPr>
                  <w:rFonts w:ascii="Calibri" w:hAnsi="Calibri" w:cs="Calibri"/>
                  <w:color w:val="000000"/>
                  <w:sz w:val="16"/>
                  <w:szCs w:val="16"/>
                </w:rPr>
                <w:t>0.309</w:t>
              </w:r>
            </w:ins>
          </w:p>
          <w:p w14:paraId="65805E47" w14:textId="77777777" w:rsidR="00494D04" w:rsidRPr="007E0F91" w:rsidRDefault="00494D04" w:rsidP="00494D04">
            <w:pPr>
              <w:jc w:val="center"/>
              <w:rPr>
                <w:ins w:id="17434" w:author="Στάθης Καπ" w:date="2023-03-09T07:11:00Z"/>
                <w:sz w:val="16"/>
                <w:szCs w:val="16"/>
              </w:rPr>
            </w:pPr>
            <w:ins w:id="17435" w:author="Στάθης Καπ" w:date="2023-03-09T07:11:00Z">
              <w:r>
                <w:rPr>
                  <w:rFonts w:ascii="Calibri" w:hAnsi="Calibri" w:cs="Calibri"/>
                  <w:color w:val="000000"/>
                  <w:sz w:val="16"/>
                  <w:szCs w:val="16"/>
                </w:rPr>
                <w:t>0.326</w:t>
              </w:r>
            </w:ins>
          </w:p>
          <w:p w14:paraId="7A491975" w14:textId="77777777" w:rsidR="00494D04" w:rsidRPr="007E0F91" w:rsidRDefault="00494D04" w:rsidP="00494D04">
            <w:pPr>
              <w:jc w:val="center"/>
              <w:rPr>
                <w:ins w:id="17436" w:author="Στάθης Καπ" w:date="2023-03-09T07:11:00Z"/>
                <w:sz w:val="16"/>
                <w:szCs w:val="16"/>
              </w:rPr>
            </w:pPr>
            <w:ins w:id="17437" w:author="Στάθης Καπ" w:date="2023-03-09T07:11:00Z">
              <w:r>
                <w:rPr>
                  <w:rFonts w:ascii="Calibri" w:hAnsi="Calibri" w:cs="Calibri"/>
                  <w:color w:val="000000"/>
                  <w:sz w:val="16"/>
                  <w:szCs w:val="16"/>
                </w:rPr>
                <w:t>0.427</w:t>
              </w:r>
            </w:ins>
          </w:p>
          <w:p w14:paraId="4D038D51" w14:textId="77777777" w:rsidR="00494D04" w:rsidRPr="007E0F91" w:rsidRDefault="00494D04" w:rsidP="00494D04">
            <w:pPr>
              <w:jc w:val="center"/>
              <w:rPr>
                <w:ins w:id="17438" w:author="Στάθης Καπ" w:date="2023-03-09T07:11:00Z"/>
                <w:sz w:val="16"/>
                <w:szCs w:val="16"/>
              </w:rPr>
            </w:pPr>
            <w:ins w:id="17439" w:author="Στάθης Καπ" w:date="2023-03-09T07:11:00Z">
              <w:r>
                <w:rPr>
                  <w:rFonts w:ascii="Calibri" w:hAnsi="Calibri" w:cs="Calibri"/>
                  <w:color w:val="000000"/>
                  <w:sz w:val="16"/>
                  <w:szCs w:val="16"/>
                </w:rPr>
                <w:t>0.525</w:t>
              </w:r>
            </w:ins>
          </w:p>
          <w:p w14:paraId="68531D24" w14:textId="77777777" w:rsidR="00494D04" w:rsidRPr="007E0F91" w:rsidRDefault="00494D04" w:rsidP="00494D04">
            <w:pPr>
              <w:jc w:val="center"/>
              <w:rPr>
                <w:ins w:id="17440" w:author="Στάθης Καπ" w:date="2023-03-09T07:11:00Z"/>
                <w:sz w:val="16"/>
                <w:szCs w:val="16"/>
              </w:rPr>
            </w:pPr>
            <w:ins w:id="17441" w:author="Στάθης Καπ" w:date="2023-03-09T07:11:00Z">
              <w:r>
                <w:rPr>
                  <w:rFonts w:ascii="Calibri" w:hAnsi="Calibri" w:cs="Calibri"/>
                  <w:color w:val="000000"/>
                  <w:sz w:val="16"/>
                  <w:szCs w:val="16"/>
                </w:rPr>
                <w:t>0.563</w:t>
              </w:r>
            </w:ins>
          </w:p>
          <w:p w14:paraId="60F5892E" w14:textId="77777777" w:rsidR="00494D04" w:rsidRPr="007E0F91" w:rsidRDefault="00494D04" w:rsidP="00494D04">
            <w:pPr>
              <w:jc w:val="center"/>
              <w:rPr>
                <w:ins w:id="17442" w:author="Στάθης Καπ" w:date="2023-03-09T07:11:00Z"/>
                <w:sz w:val="16"/>
                <w:szCs w:val="16"/>
              </w:rPr>
            </w:pPr>
            <w:ins w:id="17443" w:author="Στάθης Καπ" w:date="2023-03-09T07:11:00Z">
              <w:r>
                <w:rPr>
                  <w:rFonts w:ascii="Calibri" w:hAnsi="Calibri" w:cs="Calibri"/>
                  <w:color w:val="000000"/>
                  <w:sz w:val="16"/>
                  <w:szCs w:val="16"/>
                </w:rPr>
                <w:t>0.814</w:t>
              </w:r>
            </w:ins>
          </w:p>
          <w:p w14:paraId="55513DBC" w14:textId="77777777" w:rsidR="00494D04" w:rsidRPr="007E0F91" w:rsidRDefault="00494D04" w:rsidP="00494D04">
            <w:pPr>
              <w:jc w:val="center"/>
              <w:rPr>
                <w:ins w:id="17444" w:author="Στάθης Καπ" w:date="2023-03-09T07:11:00Z"/>
                <w:sz w:val="16"/>
                <w:szCs w:val="16"/>
              </w:rPr>
            </w:pPr>
            <w:ins w:id="17445" w:author="Στάθης Καπ" w:date="2023-03-09T07:11:00Z">
              <w:r>
                <w:rPr>
                  <w:rFonts w:ascii="Calibri" w:hAnsi="Calibri" w:cs="Calibri"/>
                  <w:color w:val="000000"/>
                  <w:sz w:val="16"/>
                  <w:szCs w:val="16"/>
                </w:rPr>
                <w:t>0.482</w:t>
              </w:r>
            </w:ins>
          </w:p>
          <w:p w14:paraId="3B4FFFEE" w14:textId="77777777" w:rsidR="00494D04" w:rsidRPr="007E0F91" w:rsidRDefault="00494D04" w:rsidP="00494D04">
            <w:pPr>
              <w:jc w:val="center"/>
              <w:rPr>
                <w:ins w:id="17446" w:author="Στάθης Καπ" w:date="2023-03-09T07:11:00Z"/>
                <w:sz w:val="16"/>
                <w:szCs w:val="16"/>
              </w:rPr>
            </w:pPr>
            <w:ins w:id="17447" w:author="Στάθης Καπ" w:date="2023-03-09T07:11:00Z">
              <w:r>
                <w:rPr>
                  <w:rFonts w:ascii="Calibri" w:hAnsi="Calibri" w:cs="Calibri"/>
                  <w:color w:val="000000"/>
                  <w:sz w:val="16"/>
                  <w:szCs w:val="16"/>
                </w:rPr>
                <w:t>0.543</w:t>
              </w:r>
            </w:ins>
          </w:p>
          <w:p w14:paraId="6CA75511" w14:textId="77777777" w:rsidR="00494D04" w:rsidRPr="007E0F91" w:rsidRDefault="00494D04" w:rsidP="00494D04">
            <w:pPr>
              <w:jc w:val="center"/>
              <w:rPr>
                <w:ins w:id="17448" w:author="Στάθης Καπ" w:date="2023-03-09T07:11:00Z"/>
                <w:sz w:val="16"/>
                <w:szCs w:val="16"/>
              </w:rPr>
            </w:pPr>
            <w:ins w:id="17449" w:author="Στάθης Καπ" w:date="2023-03-09T07:11:00Z">
              <w:r>
                <w:rPr>
                  <w:rFonts w:ascii="Calibri" w:hAnsi="Calibri" w:cs="Calibri"/>
                  <w:color w:val="000000"/>
                  <w:sz w:val="16"/>
                  <w:szCs w:val="16"/>
                </w:rPr>
                <w:t>0.838</w:t>
              </w:r>
            </w:ins>
          </w:p>
          <w:p w14:paraId="4A452E42" w14:textId="77777777" w:rsidR="00494D04" w:rsidRPr="007E0F91" w:rsidRDefault="00494D04" w:rsidP="00494D04">
            <w:pPr>
              <w:jc w:val="center"/>
              <w:rPr>
                <w:ins w:id="17450" w:author="Στάθης Καπ" w:date="2023-03-09T07:11:00Z"/>
                <w:sz w:val="16"/>
                <w:szCs w:val="16"/>
              </w:rPr>
            </w:pPr>
            <w:ins w:id="17451" w:author="Στάθης Καπ" w:date="2023-03-09T07:11:00Z">
              <w:r>
                <w:rPr>
                  <w:rFonts w:ascii="Calibri" w:hAnsi="Calibri" w:cs="Calibri"/>
                  <w:color w:val="000000"/>
                  <w:sz w:val="16"/>
                  <w:szCs w:val="16"/>
                </w:rPr>
                <w:t>0.763</w:t>
              </w:r>
            </w:ins>
          </w:p>
          <w:p w14:paraId="70722913" w14:textId="77777777" w:rsidR="00494D04" w:rsidRPr="007E0F91" w:rsidRDefault="00494D04" w:rsidP="00494D04">
            <w:pPr>
              <w:jc w:val="center"/>
              <w:rPr>
                <w:ins w:id="17452" w:author="Στάθης Καπ" w:date="2023-03-09T07:11:00Z"/>
                <w:sz w:val="16"/>
                <w:szCs w:val="16"/>
              </w:rPr>
            </w:pPr>
            <w:ins w:id="17453" w:author="Στάθης Καπ" w:date="2023-03-09T07:11:00Z">
              <w:r>
                <w:rPr>
                  <w:rFonts w:ascii="Calibri" w:hAnsi="Calibri" w:cs="Calibri"/>
                  <w:color w:val="000000"/>
                  <w:sz w:val="16"/>
                  <w:szCs w:val="16"/>
                </w:rPr>
                <w:t>0.204</w:t>
              </w:r>
            </w:ins>
          </w:p>
          <w:p w14:paraId="7772CA06" w14:textId="77777777" w:rsidR="00494D04" w:rsidRPr="007E0F91" w:rsidRDefault="00494D04" w:rsidP="00494D04">
            <w:pPr>
              <w:jc w:val="center"/>
              <w:rPr>
                <w:ins w:id="17454" w:author="Στάθης Καπ" w:date="2023-03-09T07:11:00Z"/>
                <w:sz w:val="16"/>
                <w:szCs w:val="16"/>
              </w:rPr>
            </w:pPr>
            <w:ins w:id="17455" w:author="Στάθης Καπ" w:date="2023-03-09T07:11:00Z">
              <w:r>
                <w:rPr>
                  <w:rFonts w:ascii="Calibri" w:hAnsi="Calibri" w:cs="Calibri"/>
                  <w:color w:val="000000"/>
                  <w:sz w:val="16"/>
                  <w:szCs w:val="16"/>
                </w:rPr>
                <w:t>0.358</w:t>
              </w:r>
            </w:ins>
          </w:p>
          <w:p w14:paraId="536C0964" w14:textId="77777777" w:rsidR="00494D04" w:rsidRPr="007E0F91" w:rsidRDefault="00494D04" w:rsidP="00494D04">
            <w:pPr>
              <w:jc w:val="center"/>
              <w:rPr>
                <w:ins w:id="17456" w:author="Στάθης Καπ" w:date="2023-03-09T07:11:00Z"/>
                <w:sz w:val="16"/>
                <w:szCs w:val="16"/>
              </w:rPr>
            </w:pPr>
            <w:ins w:id="17457" w:author="Στάθης Καπ" w:date="2023-03-09T07:11:00Z">
              <w:r>
                <w:rPr>
                  <w:rFonts w:ascii="Calibri" w:hAnsi="Calibri" w:cs="Calibri"/>
                  <w:color w:val="000000"/>
                  <w:sz w:val="16"/>
                  <w:szCs w:val="16"/>
                </w:rPr>
                <w:t>0.358</w:t>
              </w:r>
            </w:ins>
          </w:p>
          <w:p w14:paraId="2A741709" w14:textId="72B12DAC" w:rsidR="00494D04" w:rsidRPr="007E0F91" w:rsidRDefault="00494D04" w:rsidP="00494D04">
            <w:pPr>
              <w:jc w:val="center"/>
              <w:rPr>
                <w:ins w:id="17458" w:author="Στάθης Καπ" w:date="2023-03-09T06:25:00Z"/>
                <w:sz w:val="16"/>
                <w:szCs w:val="16"/>
              </w:rPr>
            </w:pPr>
            <w:ins w:id="17459" w:author="Στάθης Καπ" w:date="2023-03-09T07:11:00Z">
              <w:r>
                <w:rPr>
                  <w:rFonts w:ascii="Calibri" w:hAnsi="Calibri" w:cs="Calibri"/>
                  <w:color w:val="000000"/>
                  <w:sz w:val="16"/>
                  <w:szCs w:val="16"/>
                </w:rPr>
                <w:t>0.32</w:t>
              </w:r>
            </w:ins>
          </w:p>
        </w:tc>
        <w:tc>
          <w:tcPr>
            <w:tcW w:w="453" w:type="dxa"/>
            <w:tcBorders>
              <w:top w:val="single" w:sz="4" w:space="0" w:color="auto"/>
              <w:left w:val="single" w:sz="4" w:space="0" w:color="auto"/>
            </w:tcBorders>
            <w:vAlign w:val="center"/>
            <w:tcPrChange w:id="17460" w:author="Στάθης Καπ" w:date="2023-03-09T06:29:00Z">
              <w:tcPr>
                <w:tcW w:w="453" w:type="dxa"/>
                <w:gridSpan w:val="2"/>
                <w:tcBorders>
                  <w:top w:val="single" w:sz="4" w:space="0" w:color="auto"/>
                  <w:left w:val="single" w:sz="4" w:space="0" w:color="auto"/>
                </w:tcBorders>
                <w:vAlign w:val="bottom"/>
              </w:tcPr>
            </w:tcPrChange>
          </w:tcPr>
          <w:p w14:paraId="42A49082" w14:textId="348E60C3" w:rsidR="00494D04" w:rsidRPr="007E0F91" w:rsidRDefault="00494D04" w:rsidP="00494D04">
            <w:pPr>
              <w:jc w:val="center"/>
              <w:rPr>
                <w:ins w:id="17461" w:author="Στάθης Καπ" w:date="2023-03-09T06:25:00Z"/>
                <w:sz w:val="16"/>
                <w:szCs w:val="16"/>
              </w:rPr>
            </w:pPr>
            <w:ins w:id="17462" w:author="Στάθης Καπ" w:date="2023-03-09T07:11:00Z">
              <w:r>
                <w:rPr>
                  <w:rFonts w:ascii="Calibri" w:hAnsi="Calibri" w:cs="Calibri"/>
                  <w:color w:val="000000"/>
                  <w:sz w:val="16"/>
                  <w:szCs w:val="16"/>
                </w:rPr>
                <w:t>360</w:t>
              </w:r>
            </w:ins>
          </w:p>
        </w:tc>
        <w:tc>
          <w:tcPr>
            <w:tcW w:w="454" w:type="dxa"/>
            <w:tcBorders>
              <w:top w:val="single" w:sz="4" w:space="0" w:color="auto"/>
            </w:tcBorders>
            <w:vAlign w:val="center"/>
            <w:tcPrChange w:id="17463" w:author="Στάθης Καπ" w:date="2023-03-09T06:29:00Z">
              <w:tcPr>
                <w:tcW w:w="454" w:type="dxa"/>
                <w:gridSpan w:val="2"/>
                <w:tcBorders>
                  <w:top w:val="single" w:sz="4" w:space="0" w:color="auto"/>
                </w:tcBorders>
                <w:vAlign w:val="center"/>
              </w:tcPr>
            </w:tcPrChange>
          </w:tcPr>
          <w:p w14:paraId="3E4895B5" w14:textId="3601C5B3" w:rsidR="00494D04" w:rsidRPr="007E0F91" w:rsidRDefault="00494D04" w:rsidP="00494D04">
            <w:pPr>
              <w:jc w:val="center"/>
              <w:rPr>
                <w:ins w:id="17464" w:author="Στάθης Καπ" w:date="2023-03-09T06:25:00Z"/>
                <w:sz w:val="16"/>
                <w:szCs w:val="16"/>
              </w:rPr>
            </w:pPr>
            <w:ins w:id="17465" w:author="Στάθης Καπ" w:date="2023-03-09T07:11:00Z">
              <w:r>
                <w:rPr>
                  <w:rFonts w:ascii="Calibri" w:hAnsi="Calibri" w:cs="Calibri"/>
                  <w:color w:val="000000"/>
                  <w:sz w:val="16"/>
                  <w:szCs w:val="16"/>
                </w:rPr>
                <w:t>0</w:t>
              </w:r>
            </w:ins>
          </w:p>
        </w:tc>
        <w:tc>
          <w:tcPr>
            <w:tcW w:w="454" w:type="dxa"/>
            <w:tcBorders>
              <w:top w:val="single" w:sz="4" w:space="0" w:color="auto"/>
            </w:tcBorders>
            <w:vAlign w:val="center"/>
            <w:tcPrChange w:id="17466" w:author="Στάθης Καπ" w:date="2023-03-09T06:29:00Z">
              <w:tcPr>
                <w:tcW w:w="454" w:type="dxa"/>
                <w:gridSpan w:val="2"/>
                <w:tcBorders>
                  <w:top w:val="single" w:sz="4" w:space="0" w:color="auto"/>
                </w:tcBorders>
                <w:vAlign w:val="bottom"/>
              </w:tcPr>
            </w:tcPrChange>
          </w:tcPr>
          <w:p w14:paraId="01A4095D" w14:textId="0DF9D38E" w:rsidR="00494D04" w:rsidRPr="007E0F91" w:rsidRDefault="00494D04" w:rsidP="00494D04">
            <w:pPr>
              <w:jc w:val="center"/>
              <w:rPr>
                <w:ins w:id="17467" w:author="Στάθης Καπ" w:date="2023-03-09T06:25:00Z"/>
                <w:sz w:val="16"/>
                <w:szCs w:val="16"/>
              </w:rPr>
            </w:pPr>
            <w:ins w:id="17468" w:author="Στάθης Καπ" w:date="2023-03-09T07:11:00Z">
              <w:r>
                <w:rPr>
                  <w:rFonts w:ascii="Calibri" w:hAnsi="Calibri" w:cs="Calibri"/>
                  <w:color w:val="000000"/>
                  <w:sz w:val="16"/>
                  <w:szCs w:val="16"/>
                </w:rPr>
                <w:t>0.21</w:t>
              </w:r>
            </w:ins>
          </w:p>
        </w:tc>
        <w:tc>
          <w:tcPr>
            <w:tcW w:w="457" w:type="dxa"/>
            <w:tcBorders>
              <w:top w:val="single" w:sz="4" w:space="0" w:color="auto"/>
              <w:right w:val="single" w:sz="4" w:space="0" w:color="auto"/>
            </w:tcBorders>
            <w:vAlign w:val="center"/>
            <w:tcPrChange w:id="17469" w:author="Στάθης Καπ" w:date="2023-03-09T06:29:00Z">
              <w:tcPr>
                <w:tcW w:w="457" w:type="dxa"/>
                <w:gridSpan w:val="2"/>
                <w:tcBorders>
                  <w:top w:val="single" w:sz="4" w:space="0" w:color="auto"/>
                  <w:right w:val="single" w:sz="4" w:space="0" w:color="auto"/>
                </w:tcBorders>
                <w:vAlign w:val="center"/>
              </w:tcPr>
            </w:tcPrChange>
          </w:tcPr>
          <w:p w14:paraId="0D07E8A4" w14:textId="4435AA4E" w:rsidR="00494D04" w:rsidRPr="007E0F91" w:rsidRDefault="00494D04" w:rsidP="00494D04">
            <w:pPr>
              <w:jc w:val="center"/>
              <w:rPr>
                <w:ins w:id="17470" w:author="Στάθης Καπ" w:date="2023-03-09T06:25:00Z"/>
                <w:sz w:val="16"/>
                <w:szCs w:val="16"/>
              </w:rPr>
            </w:pPr>
            <w:ins w:id="17471" w:author="Στάθης Καπ" w:date="2023-03-09T07:11:00Z">
              <w:r>
                <w:rPr>
                  <w:rFonts w:ascii="Calibri" w:hAnsi="Calibri" w:cs="Calibri"/>
                  <w:color w:val="000000"/>
                  <w:sz w:val="16"/>
                  <w:szCs w:val="16"/>
                </w:rPr>
                <w:t>29.77</w:t>
              </w:r>
            </w:ins>
          </w:p>
        </w:tc>
        <w:tc>
          <w:tcPr>
            <w:tcW w:w="453" w:type="dxa"/>
            <w:tcBorders>
              <w:top w:val="single" w:sz="4" w:space="0" w:color="auto"/>
              <w:left w:val="single" w:sz="4" w:space="0" w:color="auto"/>
            </w:tcBorders>
            <w:vAlign w:val="center"/>
            <w:tcPrChange w:id="17472" w:author="Στάθης Καπ" w:date="2023-03-09T06:29:00Z">
              <w:tcPr>
                <w:tcW w:w="453" w:type="dxa"/>
                <w:gridSpan w:val="2"/>
                <w:tcBorders>
                  <w:top w:val="single" w:sz="4" w:space="0" w:color="auto"/>
                  <w:left w:val="single" w:sz="4" w:space="0" w:color="auto"/>
                </w:tcBorders>
                <w:vAlign w:val="bottom"/>
              </w:tcPr>
            </w:tcPrChange>
          </w:tcPr>
          <w:p w14:paraId="0374835F" w14:textId="18C81B69" w:rsidR="00494D04" w:rsidRPr="007E0F91" w:rsidRDefault="00494D04" w:rsidP="00494D04">
            <w:pPr>
              <w:jc w:val="center"/>
              <w:rPr>
                <w:ins w:id="17473" w:author="Στάθης Καπ" w:date="2023-03-09T06:25:00Z"/>
                <w:sz w:val="16"/>
                <w:szCs w:val="16"/>
              </w:rPr>
            </w:pPr>
            <w:ins w:id="17474" w:author="Στάθης Καπ" w:date="2023-03-09T07:11:00Z">
              <w:r>
                <w:rPr>
                  <w:rFonts w:ascii="Calibri" w:hAnsi="Calibri" w:cs="Calibri"/>
                  <w:color w:val="000000"/>
                  <w:sz w:val="16"/>
                  <w:szCs w:val="16"/>
                </w:rPr>
                <w:t>330</w:t>
              </w:r>
            </w:ins>
          </w:p>
        </w:tc>
        <w:tc>
          <w:tcPr>
            <w:tcW w:w="454" w:type="dxa"/>
            <w:tcBorders>
              <w:top w:val="single" w:sz="4" w:space="0" w:color="auto"/>
            </w:tcBorders>
            <w:vAlign w:val="center"/>
            <w:tcPrChange w:id="17475" w:author="Στάθης Καπ" w:date="2023-03-09T06:29:00Z">
              <w:tcPr>
                <w:tcW w:w="454" w:type="dxa"/>
                <w:gridSpan w:val="2"/>
                <w:tcBorders>
                  <w:top w:val="single" w:sz="4" w:space="0" w:color="auto"/>
                </w:tcBorders>
                <w:vAlign w:val="center"/>
              </w:tcPr>
            </w:tcPrChange>
          </w:tcPr>
          <w:p w14:paraId="27E07D70" w14:textId="076E985B" w:rsidR="00494D04" w:rsidRPr="007E0F91" w:rsidRDefault="00494D04" w:rsidP="00494D04">
            <w:pPr>
              <w:jc w:val="center"/>
              <w:rPr>
                <w:ins w:id="17476" w:author="Στάθης Καπ" w:date="2023-03-09T06:25:00Z"/>
                <w:sz w:val="16"/>
                <w:szCs w:val="16"/>
              </w:rPr>
            </w:pPr>
            <w:ins w:id="17477" w:author="Στάθης Καπ" w:date="2023-03-09T07:11:00Z">
              <w:r>
                <w:rPr>
                  <w:rFonts w:ascii="Calibri" w:hAnsi="Calibri" w:cs="Calibri"/>
                  <w:color w:val="000000"/>
                  <w:sz w:val="16"/>
                  <w:szCs w:val="16"/>
                </w:rPr>
                <w:t>8.33</w:t>
              </w:r>
            </w:ins>
          </w:p>
        </w:tc>
        <w:tc>
          <w:tcPr>
            <w:tcW w:w="454" w:type="dxa"/>
            <w:tcBorders>
              <w:top w:val="single" w:sz="4" w:space="0" w:color="auto"/>
            </w:tcBorders>
            <w:vAlign w:val="center"/>
            <w:tcPrChange w:id="17478" w:author="Στάθης Καπ" w:date="2023-03-09T06:29:00Z">
              <w:tcPr>
                <w:tcW w:w="454" w:type="dxa"/>
                <w:gridSpan w:val="2"/>
                <w:tcBorders>
                  <w:top w:val="single" w:sz="4" w:space="0" w:color="auto"/>
                </w:tcBorders>
                <w:vAlign w:val="bottom"/>
              </w:tcPr>
            </w:tcPrChange>
          </w:tcPr>
          <w:p w14:paraId="6A38EA12" w14:textId="3DF76CCC" w:rsidR="00494D04" w:rsidRPr="007E0F91" w:rsidRDefault="00494D04" w:rsidP="00494D04">
            <w:pPr>
              <w:jc w:val="center"/>
              <w:rPr>
                <w:ins w:id="17479" w:author="Στάθης Καπ" w:date="2023-03-09T06:25:00Z"/>
                <w:sz w:val="16"/>
                <w:szCs w:val="16"/>
              </w:rPr>
            </w:pPr>
            <w:ins w:id="17480" w:author="Στάθης Καπ" w:date="2023-03-09T07:11:00Z">
              <w:r>
                <w:rPr>
                  <w:rFonts w:ascii="Calibri" w:hAnsi="Calibri" w:cs="Calibri"/>
                  <w:color w:val="000000"/>
                  <w:sz w:val="16"/>
                  <w:szCs w:val="16"/>
                </w:rPr>
                <w:t>0.203</w:t>
              </w:r>
            </w:ins>
          </w:p>
        </w:tc>
        <w:tc>
          <w:tcPr>
            <w:tcW w:w="454" w:type="dxa"/>
            <w:tcBorders>
              <w:top w:val="single" w:sz="4" w:space="0" w:color="auto"/>
              <w:right w:val="single" w:sz="4" w:space="0" w:color="auto"/>
            </w:tcBorders>
            <w:vAlign w:val="center"/>
            <w:tcPrChange w:id="17481" w:author="Στάθης Καπ" w:date="2023-03-09T06:29:00Z">
              <w:tcPr>
                <w:tcW w:w="454" w:type="dxa"/>
                <w:gridSpan w:val="2"/>
                <w:tcBorders>
                  <w:top w:val="single" w:sz="4" w:space="0" w:color="auto"/>
                  <w:right w:val="single" w:sz="4" w:space="0" w:color="auto"/>
                </w:tcBorders>
                <w:vAlign w:val="center"/>
              </w:tcPr>
            </w:tcPrChange>
          </w:tcPr>
          <w:p w14:paraId="24789576" w14:textId="5815B642" w:rsidR="00494D04" w:rsidRPr="007E0F91" w:rsidRDefault="00494D04" w:rsidP="00494D04">
            <w:pPr>
              <w:jc w:val="center"/>
              <w:rPr>
                <w:ins w:id="17482" w:author="Στάθης Καπ" w:date="2023-03-09T06:25:00Z"/>
                <w:sz w:val="16"/>
                <w:szCs w:val="16"/>
              </w:rPr>
            </w:pPr>
            <w:ins w:id="17483" w:author="Στάθης Καπ" w:date="2023-03-09T07:11:00Z">
              <w:r>
                <w:rPr>
                  <w:rFonts w:ascii="Calibri" w:hAnsi="Calibri" w:cs="Calibri"/>
                  <w:color w:val="000000"/>
                  <w:sz w:val="16"/>
                  <w:szCs w:val="16"/>
                </w:rPr>
                <w:t>32.11</w:t>
              </w:r>
            </w:ins>
          </w:p>
        </w:tc>
        <w:tc>
          <w:tcPr>
            <w:tcW w:w="453" w:type="dxa"/>
            <w:tcBorders>
              <w:top w:val="single" w:sz="4" w:space="0" w:color="auto"/>
              <w:left w:val="single" w:sz="4" w:space="0" w:color="auto"/>
            </w:tcBorders>
            <w:vAlign w:val="center"/>
            <w:tcPrChange w:id="17484" w:author="Στάθης Καπ" w:date="2023-03-09T06:29:00Z">
              <w:tcPr>
                <w:tcW w:w="453" w:type="dxa"/>
                <w:gridSpan w:val="2"/>
                <w:tcBorders>
                  <w:top w:val="single" w:sz="4" w:space="0" w:color="auto"/>
                  <w:left w:val="single" w:sz="4" w:space="0" w:color="auto"/>
                </w:tcBorders>
                <w:vAlign w:val="bottom"/>
              </w:tcPr>
            </w:tcPrChange>
          </w:tcPr>
          <w:p w14:paraId="410A94A7" w14:textId="4FA9D2C8" w:rsidR="00494D04" w:rsidRPr="007E0F91" w:rsidRDefault="00494D04" w:rsidP="00494D04">
            <w:pPr>
              <w:jc w:val="center"/>
              <w:rPr>
                <w:ins w:id="17485" w:author="Στάθης Καπ" w:date="2023-03-09T06:25:00Z"/>
                <w:sz w:val="16"/>
                <w:szCs w:val="16"/>
              </w:rPr>
            </w:pPr>
            <w:ins w:id="17486" w:author="Στάθης Καπ" w:date="2023-03-09T07:11:00Z">
              <w:r>
                <w:rPr>
                  <w:rFonts w:ascii="Calibri" w:hAnsi="Calibri" w:cs="Calibri"/>
                  <w:color w:val="000000"/>
                  <w:sz w:val="16"/>
                  <w:szCs w:val="16"/>
                </w:rPr>
                <w:t>320</w:t>
              </w:r>
            </w:ins>
          </w:p>
        </w:tc>
        <w:tc>
          <w:tcPr>
            <w:tcW w:w="454" w:type="dxa"/>
            <w:tcBorders>
              <w:top w:val="single" w:sz="4" w:space="0" w:color="auto"/>
            </w:tcBorders>
            <w:vAlign w:val="center"/>
            <w:tcPrChange w:id="17487" w:author="Στάθης Καπ" w:date="2023-03-09T06:29:00Z">
              <w:tcPr>
                <w:tcW w:w="454" w:type="dxa"/>
                <w:gridSpan w:val="2"/>
                <w:tcBorders>
                  <w:top w:val="single" w:sz="4" w:space="0" w:color="auto"/>
                </w:tcBorders>
                <w:vAlign w:val="center"/>
              </w:tcPr>
            </w:tcPrChange>
          </w:tcPr>
          <w:p w14:paraId="4DF59AC4" w14:textId="7275E08F" w:rsidR="00494D04" w:rsidRPr="007E0F91" w:rsidRDefault="00494D04" w:rsidP="00494D04">
            <w:pPr>
              <w:jc w:val="center"/>
              <w:rPr>
                <w:ins w:id="17488" w:author="Στάθης Καπ" w:date="2023-03-09T06:25:00Z"/>
                <w:sz w:val="16"/>
                <w:szCs w:val="16"/>
              </w:rPr>
            </w:pPr>
            <w:ins w:id="17489" w:author="Στάθης Καπ" w:date="2023-03-09T07:11:00Z">
              <w:r>
                <w:rPr>
                  <w:rFonts w:ascii="Calibri" w:hAnsi="Calibri" w:cs="Calibri"/>
                  <w:color w:val="000000"/>
                  <w:sz w:val="16"/>
                  <w:szCs w:val="16"/>
                </w:rPr>
                <w:t>11.11</w:t>
              </w:r>
            </w:ins>
          </w:p>
        </w:tc>
        <w:tc>
          <w:tcPr>
            <w:tcW w:w="454" w:type="dxa"/>
            <w:tcBorders>
              <w:top w:val="single" w:sz="4" w:space="0" w:color="auto"/>
            </w:tcBorders>
            <w:vAlign w:val="center"/>
            <w:tcPrChange w:id="17490" w:author="Στάθης Καπ" w:date="2023-03-09T06:29:00Z">
              <w:tcPr>
                <w:tcW w:w="454" w:type="dxa"/>
                <w:gridSpan w:val="2"/>
                <w:tcBorders>
                  <w:top w:val="single" w:sz="4" w:space="0" w:color="auto"/>
                </w:tcBorders>
                <w:vAlign w:val="bottom"/>
              </w:tcPr>
            </w:tcPrChange>
          </w:tcPr>
          <w:p w14:paraId="623F31B6" w14:textId="18203C8E" w:rsidR="00494D04" w:rsidRPr="007E0F91" w:rsidRDefault="00494D04" w:rsidP="00494D04">
            <w:pPr>
              <w:jc w:val="center"/>
              <w:rPr>
                <w:ins w:id="17491" w:author="Στάθης Καπ" w:date="2023-03-09T06:25:00Z"/>
                <w:sz w:val="16"/>
                <w:szCs w:val="16"/>
              </w:rPr>
            </w:pPr>
            <w:ins w:id="17492" w:author="Στάθης Καπ" w:date="2023-03-09T07:11:00Z">
              <w:r>
                <w:rPr>
                  <w:rFonts w:ascii="Calibri" w:hAnsi="Calibri" w:cs="Calibri"/>
                  <w:color w:val="000000"/>
                  <w:sz w:val="16"/>
                  <w:szCs w:val="16"/>
                </w:rPr>
                <w:t>0.222</w:t>
              </w:r>
            </w:ins>
          </w:p>
        </w:tc>
        <w:tc>
          <w:tcPr>
            <w:tcW w:w="461" w:type="dxa"/>
            <w:tcBorders>
              <w:top w:val="single" w:sz="4" w:space="0" w:color="auto"/>
              <w:right w:val="single" w:sz="4" w:space="0" w:color="auto"/>
            </w:tcBorders>
            <w:vAlign w:val="center"/>
            <w:tcPrChange w:id="17493" w:author="Στάθης Καπ" w:date="2023-03-09T06:29:00Z">
              <w:tcPr>
                <w:tcW w:w="461" w:type="dxa"/>
                <w:gridSpan w:val="2"/>
                <w:tcBorders>
                  <w:top w:val="single" w:sz="4" w:space="0" w:color="auto"/>
                  <w:right w:val="single" w:sz="4" w:space="0" w:color="auto"/>
                </w:tcBorders>
                <w:vAlign w:val="center"/>
              </w:tcPr>
            </w:tcPrChange>
          </w:tcPr>
          <w:p w14:paraId="2D62EB29" w14:textId="27BFD586" w:rsidR="00494D04" w:rsidRPr="007E0F91" w:rsidRDefault="00494D04" w:rsidP="00494D04">
            <w:pPr>
              <w:jc w:val="center"/>
              <w:rPr>
                <w:ins w:id="17494" w:author="Στάθης Καπ" w:date="2023-03-09T06:25:00Z"/>
                <w:sz w:val="16"/>
                <w:szCs w:val="16"/>
              </w:rPr>
            </w:pPr>
            <w:ins w:id="17495" w:author="Στάθης Καπ" w:date="2023-03-09T07:11:00Z">
              <w:r>
                <w:rPr>
                  <w:rFonts w:ascii="Calibri" w:hAnsi="Calibri" w:cs="Calibri"/>
                  <w:color w:val="000000"/>
                  <w:sz w:val="16"/>
                  <w:szCs w:val="16"/>
                </w:rPr>
                <w:t>25.75</w:t>
              </w:r>
            </w:ins>
          </w:p>
        </w:tc>
      </w:tr>
      <w:tr w:rsidR="00494D04" w14:paraId="3B8AB0C0"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49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497" w:author="Στάθης Καπ" w:date="2023-03-09T06:25:00Z"/>
          <w:trPrChange w:id="17498"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499"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EA28CDD" w14:textId="77777777" w:rsidR="00494D04" w:rsidRPr="007E0F91" w:rsidRDefault="00494D04" w:rsidP="00494D04">
            <w:pPr>
              <w:jc w:val="center"/>
              <w:rPr>
                <w:ins w:id="17500" w:author="Στάθης Καπ" w:date="2023-03-09T06:25:00Z"/>
                <w:sz w:val="16"/>
                <w:szCs w:val="16"/>
              </w:rPr>
            </w:pPr>
            <w:ins w:id="17501" w:author="Στάθης Καπ" w:date="2023-03-09T06:25:00Z">
              <w:r w:rsidRPr="009861B1">
                <w:rPr>
                  <w:rFonts w:ascii="Calibri" w:hAnsi="Calibri" w:cs="Calibri"/>
                  <w:color w:val="000000"/>
                  <w:sz w:val="16"/>
                  <w:szCs w:val="16"/>
                </w:rPr>
                <w:t>c103</w:t>
              </w:r>
            </w:ins>
          </w:p>
        </w:tc>
        <w:tc>
          <w:tcPr>
            <w:tcW w:w="565" w:type="dxa"/>
            <w:tcBorders>
              <w:left w:val="single" w:sz="4" w:space="0" w:color="auto"/>
            </w:tcBorders>
            <w:vAlign w:val="center"/>
            <w:tcPrChange w:id="17502" w:author="Στάθης Καπ" w:date="2023-03-09T06:29:00Z">
              <w:tcPr>
                <w:tcW w:w="565" w:type="dxa"/>
                <w:gridSpan w:val="2"/>
                <w:tcBorders>
                  <w:left w:val="single" w:sz="4" w:space="0" w:color="auto"/>
                </w:tcBorders>
              </w:tcPr>
            </w:tcPrChange>
          </w:tcPr>
          <w:p w14:paraId="7D02BF84" w14:textId="19647D56" w:rsidR="00494D04" w:rsidRPr="007E0F91" w:rsidRDefault="00494D04" w:rsidP="00494D04">
            <w:pPr>
              <w:jc w:val="center"/>
              <w:rPr>
                <w:ins w:id="17503" w:author="Στάθης Καπ" w:date="2023-03-09T06:25:00Z"/>
                <w:sz w:val="16"/>
                <w:szCs w:val="16"/>
              </w:rPr>
            </w:pPr>
            <w:ins w:id="17504" w:author="Στάθης Καπ" w:date="2023-03-09T07:11:00Z">
              <w:r>
                <w:rPr>
                  <w:rFonts w:ascii="Calibri" w:hAnsi="Calibri" w:cs="Calibri"/>
                  <w:color w:val="000000"/>
                  <w:sz w:val="16"/>
                  <w:szCs w:val="16"/>
                </w:rPr>
                <w:t>720</w:t>
              </w:r>
            </w:ins>
          </w:p>
        </w:tc>
        <w:tc>
          <w:tcPr>
            <w:tcW w:w="679" w:type="dxa"/>
            <w:tcBorders>
              <w:right w:val="single" w:sz="4" w:space="0" w:color="auto"/>
            </w:tcBorders>
            <w:vAlign w:val="center"/>
            <w:tcPrChange w:id="17505" w:author="Στάθης Καπ" w:date="2023-03-09T06:29:00Z">
              <w:tcPr>
                <w:tcW w:w="679" w:type="dxa"/>
                <w:gridSpan w:val="2"/>
                <w:tcBorders>
                  <w:right w:val="single" w:sz="4" w:space="0" w:color="auto"/>
                </w:tcBorders>
              </w:tcPr>
            </w:tcPrChange>
          </w:tcPr>
          <w:p w14:paraId="6D7A24DC" w14:textId="263FA0FA" w:rsidR="00494D04" w:rsidRPr="007E0F91" w:rsidRDefault="00494D04" w:rsidP="00494D04">
            <w:pPr>
              <w:jc w:val="center"/>
              <w:rPr>
                <w:ins w:id="17506" w:author="Στάθης Καπ" w:date="2023-03-09T06:25:00Z"/>
                <w:sz w:val="16"/>
                <w:szCs w:val="16"/>
              </w:rPr>
            </w:pPr>
            <w:ins w:id="17507" w:author="Στάθης Καπ" w:date="2023-03-09T07:11:00Z">
              <w:r>
                <w:rPr>
                  <w:rFonts w:ascii="Calibri" w:hAnsi="Calibri" w:cs="Calibri"/>
                  <w:color w:val="000000"/>
                  <w:sz w:val="16"/>
                  <w:szCs w:val="16"/>
                </w:rPr>
                <w:t>700</w:t>
              </w:r>
            </w:ins>
          </w:p>
        </w:tc>
        <w:tc>
          <w:tcPr>
            <w:tcW w:w="453" w:type="dxa"/>
            <w:tcBorders>
              <w:left w:val="single" w:sz="4" w:space="0" w:color="auto"/>
            </w:tcBorders>
            <w:vAlign w:val="center"/>
            <w:tcPrChange w:id="17508" w:author="Στάθης Καπ" w:date="2023-03-09T06:29:00Z">
              <w:tcPr>
                <w:tcW w:w="453" w:type="dxa"/>
                <w:gridSpan w:val="2"/>
                <w:tcBorders>
                  <w:left w:val="single" w:sz="4" w:space="0" w:color="auto"/>
                </w:tcBorders>
                <w:vAlign w:val="bottom"/>
              </w:tcPr>
            </w:tcPrChange>
          </w:tcPr>
          <w:p w14:paraId="01E4FA25" w14:textId="553F569E" w:rsidR="00494D04" w:rsidRPr="007E0F91" w:rsidRDefault="00494D04" w:rsidP="00494D04">
            <w:pPr>
              <w:jc w:val="center"/>
              <w:rPr>
                <w:ins w:id="17509" w:author="Στάθης Καπ" w:date="2023-03-09T06:25:00Z"/>
                <w:sz w:val="16"/>
                <w:szCs w:val="16"/>
              </w:rPr>
            </w:pPr>
            <w:ins w:id="17510" w:author="Στάθης Καπ" w:date="2023-03-09T07:11:00Z">
              <w:r>
                <w:rPr>
                  <w:rFonts w:ascii="Calibri" w:hAnsi="Calibri" w:cs="Calibri"/>
                  <w:color w:val="000000"/>
                  <w:sz w:val="16"/>
                  <w:szCs w:val="16"/>
                </w:rPr>
                <w:t>580</w:t>
              </w:r>
            </w:ins>
          </w:p>
        </w:tc>
        <w:tc>
          <w:tcPr>
            <w:tcW w:w="708" w:type="dxa"/>
            <w:vAlign w:val="center"/>
            <w:tcPrChange w:id="17511" w:author="Στάθης Καπ" w:date="2023-03-09T06:29:00Z">
              <w:tcPr>
                <w:tcW w:w="708" w:type="dxa"/>
                <w:gridSpan w:val="2"/>
                <w:vAlign w:val="center"/>
              </w:tcPr>
            </w:tcPrChange>
          </w:tcPr>
          <w:p w14:paraId="485D1869" w14:textId="403B7436" w:rsidR="00494D04" w:rsidRPr="007E0F91" w:rsidRDefault="00494D04" w:rsidP="00494D04">
            <w:pPr>
              <w:jc w:val="center"/>
              <w:rPr>
                <w:ins w:id="17512" w:author="Στάθης Καπ" w:date="2023-03-09T06:25:00Z"/>
                <w:sz w:val="16"/>
                <w:szCs w:val="16"/>
              </w:rPr>
            </w:pPr>
            <w:ins w:id="17513" w:author="Στάθης Καπ" w:date="2023-03-09T07:11:00Z">
              <w:r>
                <w:rPr>
                  <w:rFonts w:ascii="Calibri" w:hAnsi="Calibri" w:cs="Calibri"/>
                  <w:color w:val="000000"/>
                  <w:sz w:val="16"/>
                  <w:szCs w:val="16"/>
                </w:rPr>
                <w:t>19.44</w:t>
              </w:r>
            </w:ins>
          </w:p>
        </w:tc>
        <w:tc>
          <w:tcPr>
            <w:tcW w:w="652" w:type="dxa"/>
            <w:vMerge/>
            <w:tcBorders>
              <w:right w:val="single" w:sz="4" w:space="0" w:color="auto"/>
            </w:tcBorders>
            <w:vAlign w:val="center"/>
            <w:tcPrChange w:id="17514" w:author="Στάθης Καπ" w:date="2023-03-09T06:29:00Z">
              <w:tcPr>
                <w:tcW w:w="652" w:type="dxa"/>
                <w:gridSpan w:val="2"/>
                <w:vMerge/>
                <w:tcBorders>
                  <w:right w:val="single" w:sz="4" w:space="0" w:color="auto"/>
                </w:tcBorders>
                <w:vAlign w:val="bottom"/>
              </w:tcPr>
            </w:tcPrChange>
          </w:tcPr>
          <w:p w14:paraId="367E4C1D" w14:textId="77777777" w:rsidR="00494D04" w:rsidRPr="007E0F91" w:rsidRDefault="00494D04" w:rsidP="00494D04">
            <w:pPr>
              <w:jc w:val="center"/>
              <w:rPr>
                <w:ins w:id="17515" w:author="Στάθης Καπ" w:date="2023-03-09T06:25:00Z"/>
                <w:sz w:val="16"/>
                <w:szCs w:val="16"/>
              </w:rPr>
            </w:pPr>
          </w:p>
        </w:tc>
        <w:tc>
          <w:tcPr>
            <w:tcW w:w="453" w:type="dxa"/>
            <w:tcBorders>
              <w:left w:val="single" w:sz="4" w:space="0" w:color="auto"/>
            </w:tcBorders>
            <w:vAlign w:val="center"/>
            <w:tcPrChange w:id="17516" w:author="Στάθης Καπ" w:date="2023-03-09T06:29:00Z">
              <w:tcPr>
                <w:tcW w:w="453" w:type="dxa"/>
                <w:gridSpan w:val="2"/>
                <w:tcBorders>
                  <w:left w:val="single" w:sz="4" w:space="0" w:color="auto"/>
                </w:tcBorders>
                <w:vAlign w:val="bottom"/>
              </w:tcPr>
            </w:tcPrChange>
          </w:tcPr>
          <w:p w14:paraId="263AC875" w14:textId="31A0A02F" w:rsidR="00494D04" w:rsidRPr="007E0F91" w:rsidRDefault="00494D04" w:rsidP="00494D04">
            <w:pPr>
              <w:jc w:val="center"/>
              <w:rPr>
                <w:ins w:id="17517" w:author="Στάθης Καπ" w:date="2023-03-09T06:25:00Z"/>
                <w:sz w:val="16"/>
                <w:szCs w:val="16"/>
              </w:rPr>
            </w:pPr>
            <w:ins w:id="17518" w:author="Στάθης Καπ" w:date="2023-03-09T07:11:00Z">
              <w:r>
                <w:rPr>
                  <w:rFonts w:ascii="Calibri" w:hAnsi="Calibri" w:cs="Calibri"/>
                  <w:color w:val="000000"/>
                  <w:sz w:val="16"/>
                  <w:szCs w:val="16"/>
                </w:rPr>
                <w:t>530</w:t>
              </w:r>
            </w:ins>
          </w:p>
        </w:tc>
        <w:tc>
          <w:tcPr>
            <w:tcW w:w="454" w:type="dxa"/>
            <w:vAlign w:val="center"/>
            <w:tcPrChange w:id="17519" w:author="Στάθης Καπ" w:date="2023-03-09T06:29:00Z">
              <w:tcPr>
                <w:tcW w:w="454" w:type="dxa"/>
                <w:gridSpan w:val="2"/>
                <w:vAlign w:val="center"/>
              </w:tcPr>
            </w:tcPrChange>
          </w:tcPr>
          <w:p w14:paraId="3828F4C4" w14:textId="50BEEADB" w:rsidR="00494D04" w:rsidRPr="007E0F91" w:rsidRDefault="00494D04" w:rsidP="00494D04">
            <w:pPr>
              <w:jc w:val="center"/>
              <w:rPr>
                <w:ins w:id="17520" w:author="Στάθης Καπ" w:date="2023-03-09T06:25:00Z"/>
                <w:sz w:val="16"/>
                <w:szCs w:val="16"/>
              </w:rPr>
            </w:pPr>
            <w:ins w:id="17521" w:author="Στάθης Καπ" w:date="2023-03-09T07:11:00Z">
              <w:r>
                <w:rPr>
                  <w:rFonts w:ascii="Calibri" w:hAnsi="Calibri" w:cs="Calibri"/>
                  <w:color w:val="000000"/>
                  <w:sz w:val="16"/>
                  <w:szCs w:val="16"/>
                </w:rPr>
                <w:t>8.62</w:t>
              </w:r>
            </w:ins>
          </w:p>
        </w:tc>
        <w:tc>
          <w:tcPr>
            <w:tcW w:w="454" w:type="dxa"/>
            <w:vAlign w:val="center"/>
            <w:tcPrChange w:id="17522" w:author="Στάθης Καπ" w:date="2023-03-09T06:29:00Z">
              <w:tcPr>
                <w:tcW w:w="454" w:type="dxa"/>
                <w:gridSpan w:val="2"/>
                <w:vAlign w:val="bottom"/>
              </w:tcPr>
            </w:tcPrChange>
          </w:tcPr>
          <w:p w14:paraId="1642C8E4" w14:textId="2F4D0448" w:rsidR="00494D04" w:rsidRPr="007E0F91" w:rsidRDefault="00494D04" w:rsidP="00494D04">
            <w:pPr>
              <w:jc w:val="center"/>
              <w:rPr>
                <w:ins w:id="17523" w:author="Στάθης Καπ" w:date="2023-03-09T06:25:00Z"/>
                <w:sz w:val="16"/>
                <w:szCs w:val="16"/>
              </w:rPr>
            </w:pPr>
            <w:ins w:id="17524" w:author="Στάθης Καπ" w:date="2023-03-09T07:11:00Z">
              <w:r>
                <w:rPr>
                  <w:rFonts w:ascii="Calibri" w:hAnsi="Calibri" w:cs="Calibri"/>
                  <w:color w:val="000000"/>
                  <w:sz w:val="16"/>
                  <w:szCs w:val="16"/>
                </w:rPr>
                <w:t>0.223</w:t>
              </w:r>
            </w:ins>
          </w:p>
        </w:tc>
        <w:tc>
          <w:tcPr>
            <w:tcW w:w="457" w:type="dxa"/>
            <w:tcBorders>
              <w:right w:val="single" w:sz="4" w:space="0" w:color="auto"/>
            </w:tcBorders>
            <w:vAlign w:val="center"/>
            <w:tcPrChange w:id="17525" w:author="Στάθης Καπ" w:date="2023-03-09T06:29:00Z">
              <w:tcPr>
                <w:tcW w:w="457" w:type="dxa"/>
                <w:gridSpan w:val="2"/>
                <w:tcBorders>
                  <w:right w:val="single" w:sz="4" w:space="0" w:color="auto"/>
                </w:tcBorders>
                <w:vAlign w:val="center"/>
              </w:tcPr>
            </w:tcPrChange>
          </w:tcPr>
          <w:p w14:paraId="1B218376" w14:textId="38AA0DF5" w:rsidR="00494D04" w:rsidRPr="007E0F91" w:rsidRDefault="00494D04" w:rsidP="00494D04">
            <w:pPr>
              <w:jc w:val="center"/>
              <w:rPr>
                <w:ins w:id="17526" w:author="Στάθης Καπ" w:date="2023-03-09T06:25:00Z"/>
                <w:sz w:val="16"/>
                <w:szCs w:val="16"/>
              </w:rPr>
            </w:pPr>
            <w:ins w:id="17527" w:author="Στάθης Καπ" w:date="2023-03-09T07:11:00Z">
              <w:r>
                <w:rPr>
                  <w:rFonts w:ascii="Calibri" w:hAnsi="Calibri" w:cs="Calibri"/>
                  <w:color w:val="000000"/>
                  <w:sz w:val="16"/>
                  <w:szCs w:val="16"/>
                </w:rPr>
                <w:t>60.88</w:t>
              </w:r>
            </w:ins>
          </w:p>
        </w:tc>
        <w:tc>
          <w:tcPr>
            <w:tcW w:w="453" w:type="dxa"/>
            <w:tcBorders>
              <w:left w:val="single" w:sz="4" w:space="0" w:color="auto"/>
            </w:tcBorders>
            <w:vAlign w:val="center"/>
            <w:tcPrChange w:id="17528" w:author="Στάθης Καπ" w:date="2023-03-09T06:29:00Z">
              <w:tcPr>
                <w:tcW w:w="453" w:type="dxa"/>
                <w:gridSpan w:val="2"/>
                <w:tcBorders>
                  <w:left w:val="single" w:sz="4" w:space="0" w:color="auto"/>
                </w:tcBorders>
                <w:vAlign w:val="bottom"/>
              </w:tcPr>
            </w:tcPrChange>
          </w:tcPr>
          <w:p w14:paraId="6FBCF4EB" w14:textId="107E39BE" w:rsidR="00494D04" w:rsidRPr="007E0F91" w:rsidRDefault="00494D04" w:rsidP="00494D04">
            <w:pPr>
              <w:jc w:val="center"/>
              <w:rPr>
                <w:ins w:id="17529" w:author="Στάθης Καπ" w:date="2023-03-09T06:25:00Z"/>
                <w:sz w:val="16"/>
                <w:szCs w:val="16"/>
              </w:rPr>
            </w:pPr>
            <w:ins w:id="17530" w:author="Στάθης Καπ" w:date="2023-03-09T07:11:00Z">
              <w:r>
                <w:rPr>
                  <w:rFonts w:ascii="Calibri" w:hAnsi="Calibri" w:cs="Calibri"/>
                  <w:color w:val="000000"/>
                  <w:sz w:val="16"/>
                  <w:szCs w:val="16"/>
                </w:rPr>
                <w:t>520</w:t>
              </w:r>
            </w:ins>
          </w:p>
        </w:tc>
        <w:tc>
          <w:tcPr>
            <w:tcW w:w="454" w:type="dxa"/>
            <w:vAlign w:val="center"/>
            <w:tcPrChange w:id="17531" w:author="Στάθης Καπ" w:date="2023-03-09T06:29:00Z">
              <w:tcPr>
                <w:tcW w:w="454" w:type="dxa"/>
                <w:gridSpan w:val="2"/>
                <w:vAlign w:val="center"/>
              </w:tcPr>
            </w:tcPrChange>
          </w:tcPr>
          <w:p w14:paraId="3F0CDE45" w14:textId="420BA34F" w:rsidR="00494D04" w:rsidRPr="007E0F91" w:rsidRDefault="00494D04" w:rsidP="00494D04">
            <w:pPr>
              <w:jc w:val="center"/>
              <w:rPr>
                <w:ins w:id="17532" w:author="Στάθης Καπ" w:date="2023-03-09T06:25:00Z"/>
                <w:sz w:val="16"/>
                <w:szCs w:val="16"/>
              </w:rPr>
            </w:pPr>
            <w:ins w:id="17533" w:author="Στάθης Καπ" w:date="2023-03-09T07:11:00Z">
              <w:r>
                <w:rPr>
                  <w:rFonts w:ascii="Calibri" w:hAnsi="Calibri" w:cs="Calibri"/>
                  <w:color w:val="000000"/>
                  <w:sz w:val="16"/>
                  <w:szCs w:val="16"/>
                </w:rPr>
                <w:t>10.34</w:t>
              </w:r>
            </w:ins>
          </w:p>
        </w:tc>
        <w:tc>
          <w:tcPr>
            <w:tcW w:w="454" w:type="dxa"/>
            <w:vAlign w:val="center"/>
            <w:tcPrChange w:id="17534" w:author="Στάθης Καπ" w:date="2023-03-09T06:29:00Z">
              <w:tcPr>
                <w:tcW w:w="454" w:type="dxa"/>
                <w:gridSpan w:val="2"/>
                <w:vAlign w:val="bottom"/>
              </w:tcPr>
            </w:tcPrChange>
          </w:tcPr>
          <w:p w14:paraId="6BB7E37E" w14:textId="29D94BA8" w:rsidR="00494D04" w:rsidRPr="007E0F91" w:rsidRDefault="00494D04" w:rsidP="00494D04">
            <w:pPr>
              <w:jc w:val="center"/>
              <w:rPr>
                <w:ins w:id="17535" w:author="Στάθης Καπ" w:date="2023-03-09T06:25:00Z"/>
                <w:sz w:val="16"/>
                <w:szCs w:val="16"/>
              </w:rPr>
            </w:pPr>
            <w:ins w:id="17536" w:author="Στάθης Καπ" w:date="2023-03-09T07:11:00Z">
              <w:r>
                <w:rPr>
                  <w:rFonts w:ascii="Calibri" w:hAnsi="Calibri" w:cs="Calibri"/>
                  <w:color w:val="000000"/>
                  <w:sz w:val="16"/>
                  <w:szCs w:val="16"/>
                </w:rPr>
                <w:t>0.226</w:t>
              </w:r>
            </w:ins>
          </w:p>
        </w:tc>
        <w:tc>
          <w:tcPr>
            <w:tcW w:w="454" w:type="dxa"/>
            <w:tcBorders>
              <w:right w:val="single" w:sz="4" w:space="0" w:color="auto"/>
            </w:tcBorders>
            <w:vAlign w:val="center"/>
            <w:tcPrChange w:id="17537" w:author="Στάθης Καπ" w:date="2023-03-09T06:29:00Z">
              <w:tcPr>
                <w:tcW w:w="454" w:type="dxa"/>
                <w:gridSpan w:val="2"/>
                <w:tcBorders>
                  <w:right w:val="single" w:sz="4" w:space="0" w:color="auto"/>
                </w:tcBorders>
                <w:vAlign w:val="center"/>
              </w:tcPr>
            </w:tcPrChange>
          </w:tcPr>
          <w:p w14:paraId="089F3E3B" w14:textId="10382A00" w:rsidR="00494D04" w:rsidRPr="007E0F91" w:rsidRDefault="00494D04" w:rsidP="00494D04">
            <w:pPr>
              <w:jc w:val="center"/>
              <w:rPr>
                <w:ins w:id="17538" w:author="Στάθης Καπ" w:date="2023-03-09T06:25:00Z"/>
                <w:sz w:val="16"/>
                <w:szCs w:val="16"/>
              </w:rPr>
            </w:pPr>
            <w:ins w:id="17539" w:author="Στάθης Καπ" w:date="2023-03-09T07:11:00Z">
              <w:r>
                <w:rPr>
                  <w:rFonts w:ascii="Calibri" w:hAnsi="Calibri" w:cs="Calibri"/>
                  <w:color w:val="000000"/>
                  <w:sz w:val="16"/>
                  <w:szCs w:val="16"/>
                </w:rPr>
                <w:t>60.35</w:t>
              </w:r>
            </w:ins>
          </w:p>
        </w:tc>
        <w:tc>
          <w:tcPr>
            <w:tcW w:w="453" w:type="dxa"/>
            <w:tcBorders>
              <w:left w:val="single" w:sz="4" w:space="0" w:color="auto"/>
            </w:tcBorders>
            <w:vAlign w:val="center"/>
            <w:tcPrChange w:id="17540" w:author="Στάθης Καπ" w:date="2023-03-09T06:29:00Z">
              <w:tcPr>
                <w:tcW w:w="453" w:type="dxa"/>
                <w:gridSpan w:val="2"/>
                <w:tcBorders>
                  <w:left w:val="single" w:sz="4" w:space="0" w:color="auto"/>
                </w:tcBorders>
                <w:vAlign w:val="bottom"/>
              </w:tcPr>
            </w:tcPrChange>
          </w:tcPr>
          <w:p w14:paraId="60230ECF" w14:textId="5BA82CA3" w:rsidR="00494D04" w:rsidRPr="007E0F91" w:rsidRDefault="00494D04" w:rsidP="00494D04">
            <w:pPr>
              <w:jc w:val="center"/>
              <w:rPr>
                <w:ins w:id="17541" w:author="Στάθης Καπ" w:date="2023-03-09T06:25:00Z"/>
                <w:sz w:val="16"/>
                <w:szCs w:val="16"/>
              </w:rPr>
            </w:pPr>
            <w:ins w:id="17542" w:author="Στάθης Καπ" w:date="2023-03-09T07:11:00Z">
              <w:r>
                <w:rPr>
                  <w:rFonts w:ascii="Calibri" w:hAnsi="Calibri" w:cs="Calibri"/>
                  <w:color w:val="000000"/>
                  <w:sz w:val="16"/>
                  <w:szCs w:val="16"/>
                </w:rPr>
                <w:t>460</w:t>
              </w:r>
            </w:ins>
          </w:p>
        </w:tc>
        <w:tc>
          <w:tcPr>
            <w:tcW w:w="454" w:type="dxa"/>
            <w:vAlign w:val="center"/>
            <w:tcPrChange w:id="17543" w:author="Στάθης Καπ" w:date="2023-03-09T06:29:00Z">
              <w:tcPr>
                <w:tcW w:w="454" w:type="dxa"/>
                <w:gridSpan w:val="2"/>
                <w:vAlign w:val="center"/>
              </w:tcPr>
            </w:tcPrChange>
          </w:tcPr>
          <w:p w14:paraId="3BFC0FF0" w14:textId="74091D7D" w:rsidR="00494D04" w:rsidRPr="007E0F91" w:rsidRDefault="00494D04" w:rsidP="00494D04">
            <w:pPr>
              <w:jc w:val="center"/>
              <w:rPr>
                <w:ins w:id="17544" w:author="Στάθης Καπ" w:date="2023-03-09T06:25:00Z"/>
                <w:sz w:val="16"/>
                <w:szCs w:val="16"/>
              </w:rPr>
            </w:pPr>
            <w:ins w:id="17545" w:author="Στάθης Καπ" w:date="2023-03-09T07:11:00Z">
              <w:r>
                <w:rPr>
                  <w:rFonts w:ascii="Calibri" w:hAnsi="Calibri" w:cs="Calibri"/>
                  <w:color w:val="000000"/>
                  <w:sz w:val="16"/>
                  <w:szCs w:val="16"/>
                </w:rPr>
                <w:t>20.69</w:t>
              </w:r>
            </w:ins>
          </w:p>
        </w:tc>
        <w:tc>
          <w:tcPr>
            <w:tcW w:w="454" w:type="dxa"/>
            <w:vAlign w:val="center"/>
            <w:tcPrChange w:id="17546" w:author="Στάθης Καπ" w:date="2023-03-09T06:29:00Z">
              <w:tcPr>
                <w:tcW w:w="454" w:type="dxa"/>
                <w:gridSpan w:val="2"/>
                <w:vAlign w:val="bottom"/>
              </w:tcPr>
            </w:tcPrChange>
          </w:tcPr>
          <w:p w14:paraId="4FFC43E0" w14:textId="20CAD1B8" w:rsidR="00494D04" w:rsidRPr="007E0F91" w:rsidRDefault="00494D04" w:rsidP="00494D04">
            <w:pPr>
              <w:jc w:val="center"/>
              <w:rPr>
                <w:ins w:id="17547" w:author="Στάθης Καπ" w:date="2023-03-09T06:25:00Z"/>
                <w:sz w:val="16"/>
                <w:szCs w:val="16"/>
              </w:rPr>
            </w:pPr>
            <w:ins w:id="17548" w:author="Στάθης Καπ" w:date="2023-03-09T07:11:00Z">
              <w:r>
                <w:rPr>
                  <w:rFonts w:ascii="Calibri" w:hAnsi="Calibri" w:cs="Calibri"/>
                  <w:color w:val="000000"/>
                  <w:sz w:val="16"/>
                  <w:szCs w:val="16"/>
                </w:rPr>
                <w:t>0.248</w:t>
              </w:r>
            </w:ins>
          </w:p>
        </w:tc>
        <w:tc>
          <w:tcPr>
            <w:tcW w:w="461" w:type="dxa"/>
            <w:tcBorders>
              <w:right w:val="single" w:sz="4" w:space="0" w:color="auto"/>
            </w:tcBorders>
            <w:vAlign w:val="center"/>
            <w:tcPrChange w:id="17549" w:author="Στάθης Καπ" w:date="2023-03-09T06:29:00Z">
              <w:tcPr>
                <w:tcW w:w="461" w:type="dxa"/>
                <w:gridSpan w:val="2"/>
                <w:tcBorders>
                  <w:right w:val="single" w:sz="4" w:space="0" w:color="auto"/>
                </w:tcBorders>
                <w:vAlign w:val="center"/>
              </w:tcPr>
            </w:tcPrChange>
          </w:tcPr>
          <w:p w14:paraId="1BC4D27A" w14:textId="1FDC320C" w:rsidR="00494D04" w:rsidRPr="007E0F91" w:rsidRDefault="00494D04" w:rsidP="00494D04">
            <w:pPr>
              <w:jc w:val="center"/>
              <w:rPr>
                <w:ins w:id="17550" w:author="Στάθης Καπ" w:date="2023-03-09T06:25:00Z"/>
                <w:sz w:val="16"/>
                <w:szCs w:val="16"/>
              </w:rPr>
            </w:pPr>
            <w:ins w:id="17551" w:author="Στάθης Καπ" w:date="2023-03-09T07:11:00Z">
              <w:r>
                <w:rPr>
                  <w:rFonts w:ascii="Calibri" w:hAnsi="Calibri" w:cs="Calibri"/>
                  <w:color w:val="000000"/>
                  <w:sz w:val="16"/>
                  <w:szCs w:val="16"/>
                </w:rPr>
                <w:t>56.49</w:t>
              </w:r>
            </w:ins>
          </w:p>
        </w:tc>
      </w:tr>
      <w:tr w:rsidR="00494D04" w14:paraId="6A1CDCF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55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553" w:author="Στάθης Καπ" w:date="2023-03-09T06:25:00Z"/>
          <w:trPrChange w:id="17554"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555"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A6C6754" w14:textId="77777777" w:rsidR="00494D04" w:rsidRPr="007E0F91" w:rsidRDefault="00494D04" w:rsidP="00494D04">
            <w:pPr>
              <w:jc w:val="center"/>
              <w:rPr>
                <w:ins w:id="17556" w:author="Στάθης Καπ" w:date="2023-03-09T06:25:00Z"/>
                <w:sz w:val="16"/>
                <w:szCs w:val="16"/>
              </w:rPr>
            </w:pPr>
            <w:ins w:id="17557" w:author="Στάθης Καπ" w:date="2023-03-09T06:25:00Z">
              <w:r w:rsidRPr="009861B1">
                <w:rPr>
                  <w:rFonts w:ascii="Calibri" w:hAnsi="Calibri" w:cs="Calibri"/>
                  <w:color w:val="000000"/>
                  <w:sz w:val="16"/>
                  <w:szCs w:val="16"/>
                </w:rPr>
                <w:t>c104</w:t>
              </w:r>
            </w:ins>
          </w:p>
        </w:tc>
        <w:tc>
          <w:tcPr>
            <w:tcW w:w="565" w:type="dxa"/>
            <w:tcBorders>
              <w:left w:val="single" w:sz="4" w:space="0" w:color="auto"/>
            </w:tcBorders>
            <w:vAlign w:val="center"/>
            <w:tcPrChange w:id="17558" w:author="Στάθης Καπ" w:date="2023-03-09T06:29:00Z">
              <w:tcPr>
                <w:tcW w:w="565" w:type="dxa"/>
                <w:gridSpan w:val="2"/>
                <w:tcBorders>
                  <w:left w:val="single" w:sz="4" w:space="0" w:color="auto"/>
                </w:tcBorders>
              </w:tcPr>
            </w:tcPrChange>
          </w:tcPr>
          <w:p w14:paraId="0BC4FAAE" w14:textId="7D1D5A1D" w:rsidR="00494D04" w:rsidRPr="007E0F91" w:rsidRDefault="00494D04" w:rsidP="00494D04">
            <w:pPr>
              <w:jc w:val="center"/>
              <w:rPr>
                <w:ins w:id="17559" w:author="Στάθης Καπ" w:date="2023-03-09T06:25:00Z"/>
                <w:sz w:val="16"/>
                <w:szCs w:val="16"/>
              </w:rPr>
            </w:pPr>
            <w:ins w:id="17560" w:author="Στάθης Καπ" w:date="2023-03-09T07:11:00Z">
              <w:r>
                <w:rPr>
                  <w:rFonts w:ascii="Calibri" w:hAnsi="Calibri" w:cs="Calibri"/>
                  <w:color w:val="000000"/>
                  <w:sz w:val="16"/>
                  <w:szCs w:val="16"/>
                </w:rPr>
                <w:t>760</w:t>
              </w:r>
            </w:ins>
          </w:p>
        </w:tc>
        <w:tc>
          <w:tcPr>
            <w:tcW w:w="679" w:type="dxa"/>
            <w:tcBorders>
              <w:right w:val="single" w:sz="4" w:space="0" w:color="auto"/>
            </w:tcBorders>
            <w:vAlign w:val="center"/>
            <w:tcPrChange w:id="17561" w:author="Στάθης Καπ" w:date="2023-03-09T06:29:00Z">
              <w:tcPr>
                <w:tcW w:w="679" w:type="dxa"/>
                <w:gridSpan w:val="2"/>
                <w:tcBorders>
                  <w:right w:val="single" w:sz="4" w:space="0" w:color="auto"/>
                </w:tcBorders>
              </w:tcPr>
            </w:tcPrChange>
          </w:tcPr>
          <w:p w14:paraId="1ED18DAD" w14:textId="0E51E573" w:rsidR="00494D04" w:rsidRPr="007E0F91" w:rsidRDefault="00494D04" w:rsidP="00494D04">
            <w:pPr>
              <w:jc w:val="center"/>
              <w:rPr>
                <w:ins w:id="17562" w:author="Στάθης Καπ" w:date="2023-03-09T06:25:00Z"/>
                <w:sz w:val="16"/>
                <w:szCs w:val="16"/>
              </w:rPr>
            </w:pPr>
            <w:ins w:id="17563" w:author="Στάθης Καπ" w:date="2023-03-09T07:11:00Z">
              <w:r>
                <w:rPr>
                  <w:rFonts w:ascii="Calibri" w:hAnsi="Calibri" w:cs="Calibri"/>
                  <w:color w:val="000000"/>
                  <w:sz w:val="16"/>
                  <w:szCs w:val="16"/>
                </w:rPr>
                <w:t>750</w:t>
              </w:r>
            </w:ins>
          </w:p>
        </w:tc>
        <w:tc>
          <w:tcPr>
            <w:tcW w:w="453" w:type="dxa"/>
            <w:tcBorders>
              <w:left w:val="single" w:sz="4" w:space="0" w:color="auto"/>
            </w:tcBorders>
            <w:vAlign w:val="center"/>
            <w:tcPrChange w:id="17564" w:author="Στάθης Καπ" w:date="2023-03-09T06:29:00Z">
              <w:tcPr>
                <w:tcW w:w="453" w:type="dxa"/>
                <w:gridSpan w:val="2"/>
                <w:tcBorders>
                  <w:left w:val="single" w:sz="4" w:space="0" w:color="auto"/>
                </w:tcBorders>
                <w:vAlign w:val="bottom"/>
              </w:tcPr>
            </w:tcPrChange>
          </w:tcPr>
          <w:p w14:paraId="6834DC9E" w14:textId="75865284" w:rsidR="00494D04" w:rsidRPr="007E0F91" w:rsidRDefault="00494D04" w:rsidP="00494D04">
            <w:pPr>
              <w:jc w:val="center"/>
              <w:rPr>
                <w:ins w:id="17565" w:author="Στάθης Καπ" w:date="2023-03-09T06:25:00Z"/>
                <w:sz w:val="16"/>
                <w:szCs w:val="16"/>
              </w:rPr>
            </w:pPr>
            <w:ins w:id="17566" w:author="Στάθης Καπ" w:date="2023-03-09T07:11:00Z">
              <w:r>
                <w:rPr>
                  <w:rFonts w:ascii="Calibri" w:hAnsi="Calibri" w:cs="Calibri"/>
                  <w:color w:val="000000"/>
                  <w:sz w:val="16"/>
                  <w:szCs w:val="16"/>
                </w:rPr>
                <w:t>640</w:t>
              </w:r>
            </w:ins>
          </w:p>
        </w:tc>
        <w:tc>
          <w:tcPr>
            <w:tcW w:w="708" w:type="dxa"/>
            <w:vAlign w:val="center"/>
            <w:tcPrChange w:id="17567" w:author="Στάθης Καπ" w:date="2023-03-09T06:29:00Z">
              <w:tcPr>
                <w:tcW w:w="708" w:type="dxa"/>
                <w:gridSpan w:val="2"/>
                <w:vAlign w:val="center"/>
              </w:tcPr>
            </w:tcPrChange>
          </w:tcPr>
          <w:p w14:paraId="4F009122" w14:textId="70CEAFBE" w:rsidR="00494D04" w:rsidRPr="007E0F91" w:rsidRDefault="00494D04" w:rsidP="00494D04">
            <w:pPr>
              <w:jc w:val="center"/>
              <w:rPr>
                <w:ins w:id="17568" w:author="Στάθης Καπ" w:date="2023-03-09T06:25:00Z"/>
                <w:sz w:val="16"/>
                <w:szCs w:val="16"/>
              </w:rPr>
            </w:pPr>
            <w:ins w:id="17569" w:author="Στάθης Καπ" w:date="2023-03-09T07:11:00Z">
              <w:r>
                <w:rPr>
                  <w:rFonts w:ascii="Calibri" w:hAnsi="Calibri" w:cs="Calibri"/>
                  <w:color w:val="000000"/>
                  <w:sz w:val="16"/>
                  <w:szCs w:val="16"/>
                </w:rPr>
                <w:t>15.79</w:t>
              </w:r>
            </w:ins>
          </w:p>
        </w:tc>
        <w:tc>
          <w:tcPr>
            <w:tcW w:w="652" w:type="dxa"/>
            <w:vMerge/>
            <w:tcBorders>
              <w:right w:val="single" w:sz="4" w:space="0" w:color="auto"/>
            </w:tcBorders>
            <w:vAlign w:val="center"/>
            <w:tcPrChange w:id="17570" w:author="Στάθης Καπ" w:date="2023-03-09T06:29:00Z">
              <w:tcPr>
                <w:tcW w:w="652" w:type="dxa"/>
                <w:gridSpan w:val="2"/>
                <w:vMerge/>
                <w:tcBorders>
                  <w:right w:val="single" w:sz="4" w:space="0" w:color="auto"/>
                </w:tcBorders>
                <w:vAlign w:val="bottom"/>
              </w:tcPr>
            </w:tcPrChange>
          </w:tcPr>
          <w:p w14:paraId="63CCA93B" w14:textId="77777777" w:rsidR="00494D04" w:rsidRPr="007E0F91" w:rsidRDefault="00494D04" w:rsidP="00494D04">
            <w:pPr>
              <w:jc w:val="center"/>
              <w:rPr>
                <w:ins w:id="17571" w:author="Στάθης Καπ" w:date="2023-03-09T06:25:00Z"/>
                <w:sz w:val="16"/>
                <w:szCs w:val="16"/>
              </w:rPr>
            </w:pPr>
          </w:p>
        </w:tc>
        <w:tc>
          <w:tcPr>
            <w:tcW w:w="453" w:type="dxa"/>
            <w:tcBorders>
              <w:left w:val="single" w:sz="4" w:space="0" w:color="auto"/>
            </w:tcBorders>
            <w:vAlign w:val="center"/>
            <w:tcPrChange w:id="17572" w:author="Στάθης Καπ" w:date="2023-03-09T06:29:00Z">
              <w:tcPr>
                <w:tcW w:w="453" w:type="dxa"/>
                <w:gridSpan w:val="2"/>
                <w:tcBorders>
                  <w:left w:val="single" w:sz="4" w:space="0" w:color="auto"/>
                </w:tcBorders>
                <w:vAlign w:val="bottom"/>
              </w:tcPr>
            </w:tcPrChange>
          </w:tcPr>
          <w:p w14:paraId="3D851B25" w14:textId="61B3776B" w:rsidR="00494D04" w:rsidRPr="007E0F91" w:rsidRDefault="00494D04" w:rsidP="00494D04">
            <w:pPr>
              <w:jc w:val="center"/>
              <w:rPr>
                <w:ins w:id="17573" w:author="Στάθης Καπ" w:date="2023-03-09T06:25:00Z"/>
                <w:sz w:val="16"/>
                <w:szCs w:val="16"/>
              </w:rPr>
            </w:pPr>
            <w:ins w:id="17574" w:author="Στάθης Καπ" w:date="2023-03-09T07:11:00Z">
              <w:r>
                <w:rPr>
                  <w:rFonts w:ascii="Calibri" w:hAnsi="Calibri" w:cs="Calibri"/>
                  <w:color w:val="000000"/>
                  <w:sz w:val="16"/>
                  <w:szCs w:val="16"/>
                </w:rPr>
                <w:t>610</w:t>
              </w:r>
            </w:ins>
          </w:p>
        </w:tc>
        <w:tc>
          <w:tcPr>
            <w:tcW w:w="454" w:type="dxa"/>
            <w:vAlign w:val="center"/>
            <w:tcPrChange w:id="17575" w:author="Στάθης Καπ" w:date="2023-03-09T06:29:00Z">
              <w:tcPr>
                <w:tcW w:w="454" w:type="dxa"/>
                <w:gridSpan w:val="2"/>
                <w:vAlign w:val="center"/>
              </w:tcPr>
            </w:tcPrChange>
          </w:tcPr>
          <w:p w14:paraId="366F24B2" w14:textId="3C8B1A11" w:rsidR="00494D04" w:rsidRPr="007E0F91" w:rsidRDefault="00494D04" w:rsidP="00494D04">
            <w:pPr>
              <w:jc w:val="center"/>
              <w:rPr>
                <w:ins w:id="17576" w:author="Στάθης Καπ" w:date="2023-03-09T06:25:00Z"/>
                <w:sz w:val="16"/>
                <w:szCs w:val="16"/>
              </w:rPr>
            </w:pPr>
            <w:ins w:id="17577" w:author="Στάθης Καπ" w:date="2023-03-09T07:11:00Z">
              <w:r>
                <w:rPr>
                  <w:rFonts w:ascii="Calibri" w:hAnsi="Calibri" w:cs="Calibri"/>
                  <w:color w:val="000000"/>
                  <w:sz w:val="16"/>
                  <w:szCs w:val="16"/>
                </w:rPr>
                <w:t>4.69</w:t>
              </w:r>
            </w:ins>
          </w:p>
        </w:tc>
        <w:tc>
          <w:tcPr>
            <w:tcW w:w="454" w:type="dxa"/>
            <w:vAlign w:val="center"/>
            <w:tcPrChange w:id="17578" w:author="Στάθης Καπ" w:date="2023-03-09T06:29:00Z">
              <w:tcPr>
                <w:tcW w:w="454" w:type="dxa"/>
                <w:gridSpan w:val="2"/>
                <w:vAlign w:val="bottom"/>
              </w:tcPr>
            </w:tcPrChange>
          </w:tcPr>
          <w:p w14:paraId="60DF9ABA" w14:textId="56C34AB3" w:rsidR="00494D04" w:rsidRPr="007E0F91" w:rsidRDefault="00494D04" w:rsidP="00494D04">
            <w:pPr>
              <w:jc w:val="center"/>
              <w:rPr>
                <w:ins w:id="17579" w:author="Στάθης Καπ" w:date="2023-03-09T06:25:00Z"/>
                <w:sz w:val="16"/>
                <w:szCs w:val="16"/>
              </w:rPr>
            </w:pPr>
            <w:ins w:id="17580" w:author="Στάθης Καπ" w:date="2023-03-09T07:11:00Z">
              <w:r>
                <w:rPr>
                  <w:rFonts w:ascii="Calibri" w:hAnsi="Calibri" w:cs="Calibri"/>
                  <w:color w:val="000000"/>
                  <w:sz w:val="16"/>
                  <w:szCs w:val="16"/>
                </w:rPr>
                <w:t>0.248</w:t>
              </w:r>
            </w:ins>
          </w:p>
        </w:tc>
        <w:tc>
          <w:tcPr>
            <w:tcW w:w="457" w:type="dxa"/>
            <w:tcBorders>
              <w:right w:val="single" w:sz="4" w:space="0" w:color="auto"/>
            </w:tcBorders>
            <w:vAlign w:val="center"/>
            <w:tcPrChange w:id="17581" w:author="Στάθης Καπ" w:date="2023-03-09T06:29:00Z">
              <w:tcPr>
                <w:tcW w:w="457" w:type="dxa"/>
                <w:gridSpan w:val="2"/>
                <w:tcBorders>
                  <w:right w:val="single" w:sz="4" w:space="0" w:color="auto"/>
                </w:tcBorders>
                <w:vAlign w:val="center"/>
              </w:tcPr>
            </w:tcPrChange>
          </w:tcPr>
          <w:p w14:paraId="7D3FB825" w14:textId="1D158979" w:rsidR="00494D04" w:rsidRPr="007E0F91" w:rsidRDefault="00494D04" w:rsidP="00494D04">
            <w:pPr>
              <w:jc w:val="center"/>
              <w:rPr>
                <w:ins w:id="17582" w:author="Στάθης Καπ" w:date="2023-03-09T06:25:00Z"/>
                <w:sz w:val="16"/>
                <w:szCs w:val="16"/>
              </w:rPr>
            </w:pPr>
            <w:ins w:id="17583" w:author="Στάθης Καπ" w:date="2023-03-09T07:11:00Z">
              <w:r>
                <w:rPr>
                  <w:rFonts w:ascii="Calibri" w:hAnsi="Calibri" w:cs="Calibri"/>
                  <w:color w:val="000000"/>
                  <w:sz w:val="16"/>
                  <w:szCs w:val="16"/>
                </w:rPr>
                <w:t>38.31</w:t>
              </w:r>
            </w:ins>
          </w:p>
        </w:tc>
        <w:tc>
          <w:tcPr>
            <w:tcW w:w="453" w:type="dxa"/>
            <w:tcBorders>
              <w:left w:val="single" w:sz="4" w:space="0" w:color="auto"/>
            </w:tcBorders>
            <w:vAlign w:val="center"/>
            <w:tcPrChange w:id="17584" w:author="Στάθης Καπ" w:date="2023-03-09T06:29:00Z">
              <w:tcPr>
                <w:tcW w:w="453" w:type="dxa"/>
                <w:gridSpan w:val="2"/>
                <w:tcBorders>
                  <w:left w:val="single" w:sz="4" w:space="0" w:color="auto"/>
                </w:tcBorders>
                <w:vAlign w:val="bottom"/>
              </w:tcPr>
            </w:tcPrChange>
          </w:tcPr>
          <w:p w14:paraId="108856D6" w14:textId="000FD70E" w:rsidR="00494D04" w:rsidRPr="007E0F91" w:rsidRDefault="00494D04" w:rsidP="00494D04">
            <w:pPr>
              <w:jc w:val="center"/>
              <w:rPr>
                <w:ins w:id="17585" w:author="Στάθης Καπ" w:date="2023-03-09T06:25:00Z"/>
                <w:sz w:val="16"/>
                <w:szCs w:val="16"/>
              </w:rPr>
            </w:pPr>
            <w:ins w:id="17586" w:author="Στάθης Καπ" w:date="2023-03-09T07:11:00Z">
              <w:r>
                <w:rPr>
                  <w:rFonts w:ascii="Calibri" w:hAnsi="Calibri" w:cs="Calibri"/>
                  <w:color w:val="000000"/>
                  <w:sz w:val="16"/>
                  <w:szCs w:val="16"/>
                </w:rPr>
                <w:t>580</w:t>
              </w:r>
            </w:ins>
          </w:p>
        </w:tc>
        <w:tc>
          <w:tcPr>
            <w:tcW w:w="454" w:type="dxa"/>
            <w:vAlign w:val="center"/>
            <w:tcPrChange w:id="17587" w:author="Στάθης Καπ" w:date="2023-03-09T06:29:00Z">
              <w:tcPr>
                <w:tcW w:w="454" w:type="dxa"/>
                <w:gridSpan w:val="2"/>
                <w:vAlign w:val="center"/>
              </w:tcPr>
            </w:tcPrChange>
          </w:tcPr>
          <w:p w14:paraId="5977F8BA" w14:textId="48ECB160" w:rsidR="00494D04" w:rsidRPr="007E0F91" w:rsidRDefault="00494D04" w:rsidP="00494D04">
            <w:pPr>
              <w:jc w:val="center"/>
              <w:rPr>
                <w:ins w:id="17588" w:author="Στάθης Καπ" w:date="2023-03-09T06:25:00Z"/>
                <w:sz w:val="16"/>
                <w:szCs w:val="16"/>
              </w:rPr>
            </w:pPr>
            <w:ins w:id="17589" w:author="Στάθης Καπ" w:date="2023-03-09T07:11:00Z">
              <w:r>
                <w:rPr>
                  <w:rFonts w:ascii="Calibri" w:hAnsi="Calibri" w:cs="Calibri"/>
                  <w:color w:val="000000"/>
                  <w:sz w:val="16"/>
                  <w:szCs w:val="16"/>
                </w:rPr>
                <w:t>9.38</w:t>
              </w:r>
            </w:ins>
          </w:p>
        </w:tc>
        <w:tc>
          <w:tcPr>
            <w:tcW w:w="454" w:type="dxa"/>
            <w:vAlign w:val="center"/>
            <w:tcPrChange w:id="17590" w:author="Στάθης Καπ" w:date="2023-03-09T06:29:00Z">
              <w:tcPr>
                <w:tcW w:w="454" w:type="dxa"/>
                <w:gridSpan w:val="2"/>
                <w:vAlign w:val="bottom"/>
              </w:tcPr>
            </w:tcPrChange>
          </w:tcPr>
          <w:p w14:paraId="6A8DDF1E" w14:textId="0C905924" w:rsidR="00494D04" w:rsidRPr="007E0F91" w:rsidRDefault="00494D04" w:rsidP="00494D04">
            <w:pPr>
              <w:jc w:val="center"/>
              <w:rPr>
                <w:ins w:id="17591" w:author="Στάθης Καπ" w:date="2023-03-09T06:25:00Z"/>
                <w:sz w:val="16"/>
                <w:szCs w:val="16"/>
              </w:rPr>
            </w:pPr>
            <w:ins w:id="17592" w:author="Στάθης Καπ" w:date="2023-03-09T07:11:00Z">
              <w:r>
                <w:rPr>
                  <w:rFonts w:ascii="Calibri" w:hAnsi="Calibri" w:cs="Calibri"/>
                  <w:color w:val="000000"/>
                  <w:sz w:val="16"/>
                  <w:szCs w:val="16"/>
                </w:rPr>
                <w:t>0.243</w:t>
              </w:r>
            </w:ins>
          </w:p>
        </w:tc>
        <w:tc>
          <w:tcPr>
            <w:tcW w:w="454" w:type="dxa"/>
            <w:tcBorders>
              <w:right w:val="single" w:sz="4" w:space="0" w:color="auto"/>
            </w:tcBorders>
            <w:vAlign w:val="center"/>
            <w:tcPrChange w:id="17593" w:author="Στάθης Καπ" w:date="2023-03-09T06:29:00Z">
              <w:tcPr>
                <w:tcW w:w="454" w:type="dxa"/>
                <w:gridSpan w:val="2"/>
                <w:tcBorders>
                  <w:right w:val="single" w:sz="4" w:space="0" w:color="auto"/>
                </w:tcBorders>
                <w:vAlign w:val="center"/>
              </w:tcPr>
            </w:tcPrChange>
          </w:tcPr>
          <w:p w14:paraId="5FB58326" w14:textId="18B87726" w:rsidR="00494D04" w:rsidRPr="007E0F91" w:rsidRDefault="00494D04" w:rsidP="00494D04">
            <w:pPr>
              <w:jc w:val="center"/>
              <w:rPr>
                <w:ins w:id="17594" w:author="Στάθης Καπ" w:date="2023-03-09T06:25:00Z"/>
                <w:sz w:val="16"/>
                <w:szCs w:val="16"/>
              </w:rPr>
            </w:pPr>
            <w:ins w:id="17595" w:author="Στάθης Καπ" w:date="2023-03-09T07:11:00Z">
              <w:r>
                <w:rPr>
                  <w:rFonts w:ascii="Calibri" w:hAnsi="Calibri" w:cs="Calibri"/>
                  <w:color w:val="000000"/>
                  <w:sz w:val="16"/>
                  <w:szCs w:val="16"/>
                </w:rPr>
                <w:t>39.55</w:t>
              </w:r>
            </w:ins>
          </w:p>
        </w:tc>
        <w:tc>
          <w:tcPr>
            <w:tcW w:w="453" w:type="dxa"/>
            <w:tcBorders>
              <w:left w:val="single" w:sz="4" w:space="0" w:color="auto"/>
            </w:tcBorders>
            <w:vAlign w:val="center"/>
            <w:tcPrChange w:id="17596" w:author="Στάθης Καπ" w:date="2023-03-09T06:29:00Z">
              <w:tcPr>
                <w:tcW w:w="453" w:type="dxa"/>
                <w:gridSpan w:val="2"/>
                <w:tcBorders>
                  <w:left w:val="single" w:sz="4" w:space="0" w:color="auto"/>
                </w:tcBorders>
                <w:vAlign w:val="bottom"/>
              </w:tcPr>
            </w:tcPrChange>
          </w:tcPr>
          <w:p w14:paraId="51752F4E" w14:textId="0DAB5960" w:rsidR="00494D04" w:rsidRPr="007E0F91" w:rsidRDefault="00494D04" w:rsidP="00494D04">
            <w:pPr>
              <w:jc w:val="center"/>
              <w:rPr>
                <w:ins w:id="17597" w:author="Στάθης Καπ" w:date="2023-03-09T06:25:00Z"/>
                <w:sz w:val="16"/>
                <w:szCs w:val="16"/>
              </w:rPr>
            </w:pPr>
            <w:ins w:id="17598" w:author="Στάθης Καπ" w:date="2023-03-09T07:11:00Z">
              <w:r>
                <w:rPr>
                  <w:rFonts w:ascii="Calibri" w:hAnsi="Calibri" w:cs="Calibri"/>
                  <w:color w:val="000000"/>
                  <w:sz w:val="16"/>
                  <w:szCs w:val="16"/>
                </w:rPr>
                <w:t>550</w:t>
              </w:r>
            </w:ins>
          </w:p>
        </w:tc>
        <w:tc>
          <w:tcPr>
            <w:tcW w:w="454" w:type="dxa"/>
            <w:vAlign w:val="center"/>
            <w:tcPrChange w:id="17599" w:author="Στάθης Καπ" w:date="2023-03-09T06:29:00Z">
              <w:tcPr>
                <w:tcW w:w="454" w:type="dxa"/>
                <w:gridSpan w:val="2"/>
                <w:vAlign w:val="center"/>
              </w:tcPr>
            </w:tcPrChange>
          </w:tcPr>
          <w:p w14:paraId="17A4AFC3" w14:textId="1C2870BB" w:rsidR="00494D04" w:rsidRPr="007E0F91" w:rsidRDefault="00494D04" w:rsidP="00494D04">
            <w:pPr>
              <w:jc w:val="center"/>
              <w:rPr>
                <w:ins w:id="17600" w:author="Στάθης Καπ" w:date="2023-03-09T06:25:00Z"/>
                <w:sz w:val="16"/>
                <w:szCs w:val="16"/>
              </w:rPr>
            </w:pPr>
            <w:ins w:id="17601" w:author="Στάθης Καπ" w:date="2023-03-09T07:11:00Z">
              <w:r>
                <w:rPr>
                  <w:rFonts w:ascii="Calibri" w:hAnsi="Calibri" w:cs="Calibri"/>
                  <w:color w:val="000000"/>
                  <w:sz w:val="16"/>
                  <w:szCs w:val="16"/>
                </w:rPr>
                <w:t>14.06</w:t>
              </w:r>
            </w:ins>
          </w:p>
        </w:tc>
        <w:tc>
          <w:tcPr>
            <w:tcW w:w="454" w:type="dxa"/>
            <w:vAlign w:val="center"/>
            <w:tcPrChange w:id="17602" w:author="Στάθης Καπ" w:date="2023-03-09T06:29:00Z">
              <w:tcPr>
                <w:tcW w:w="454" w:type="dxa"/>
                <w:gridSpan w:val="2"/>
                <w:vAlign w:val="bottom"/>
              </w:tcPr>
            </w:tcPrChange>
          </w:tcPr>
          <w:p w14:paraId="23F778F3" w14:textId="0F4B8A97" w:rsidR="00494D04" w:rsidRPr="007E0F91" w:rsidRDefault="00494D04" w:rsidP="00494D04">
            <w:pPr>
              <w:jc w:val="center"/>
              <w:rPr>
                <w:ins w:id="17603" w:author="Στάθης Καπ" w:date="2023-03-09T06:25:00Z"/>
                <w:sz w:val="16"/>
                <w:szCs w:val="16"/>
              </w:rPr>
            </w:pPr>
            <w:ins w:id="17604" w:author="Στάθης Καπ" w:date="2023-03-09T07:11:00Z">
              <w:r>
                <w:rPr>
                  <w:rFonts w:ascii="Calibri" w:hAnsi="Calibri" w:cs="Calibri"/>
                  <w:color w:val="000000"/>
                  <w:sz w:val="16"/>
                  <w:szCs w:val="16"/>
                </w:rPr>
                <w:t>0.267</w:t>
              </w:r>
            </w:ins>
          </w:p>
        </w:tc>
        <w:tc>
          <w:tcPr>
            <w:tcW w:w="461" w:type="dxa"/>
            <w:tcBorders>
              <w:right w:val="single" w:sz="4" w:space="0" w:color="auto"/>
            </w:tcBorders>
            <w:vAlign w:val="center"/>
            <w:tcPrChange w:id="17605" w:author="Στάθης Καπ" w:date="2023-03-09T06:29:00Z">
              <w:tcPr>
                <w:tcW w:w="461" w:type="dxa"/>
                <w:gridSpan w:val="2"/>
                <w:tcBorders>
                  <w:right w:val="single" w:sz="4" w:space="0" w:color="auto"/>
                </w:tcBorders>
                <w:vAlign w:val="center"/>
              </w:tcPr>
            </w:tcPrChange>
          </w:tcPr>
          <w:p w14:paraId="67E7C317" w14:textId="601085B1" w:rsidR="00494D04" w:rsidRPr="007E0F91" w:rsidRDefault="00494D04" w:rsidP="00494D04">
            <w:pPr>
              <w:jc w:val="center"/>
              <w:rPr>
                <w:ins w:id="17606" w:author="Στάθης Καπ" w:date="2023-03-09T06:25:00Z"/>
                <w:sz w:val="16"/>
                <w:szCs w:val="16"/>
              </w:rPr>
            </w:pPr>
            <w:ins w:id="17607" w:author="Στάθης Καπ" w:date="2023-03-09T07:11:00Z">
              <w:r>
                <w:rPr>
                  <w:rFonts w:ascii="Calibri" w:hAnsi="Calibri" w:cs="Calibri"/>
                  <w:color w:val="000000"/>
                  <w:sz w:val="16"/>
                  <w:szCs w:val="16"/>
                </w:rPr>
                <w:t>33.58</w:t>
              </w:r>
            </w:ins>
          </w:p>
        </w:tc>
      </w:tr>
      <w:tr w:rsidR="00494D04" w14:paraId="0FF9892C"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60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609" w:author="Στάθης Καπ" w:date="2023-03-09T06:25:00Z"/>
          <w:trPrChange w:id="17610"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611"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8E65EF3" w14:textId="77777777" w:rsidR="00494D04" w:rsidRPr="007E0F91" w:rsidRDefault="00494D04" w:rsidP="00494D04">
            <w:pPr>
              <w:jc w:val="center"/>
              <w:rPr>
                <w:ins w:id="17612" w:author="Στάθης Καπ" w:date="2023-03-09T06:25:00Z"/>
                <w:sz w:val="16"/>
                <w:szCs w:val="16"/>
              </w:rPr>
            </w:pPr>
            <w:ins w:id="17613" w:author="Στάθης Καπ" w:date="2023-03-09T06:25:00Z">
              <w:r w:rsidRPr="009861B1">
                <w:rPr>
                  <w:rFonts w:ascii="Calibri" w:hAnsi="Calibri" w:cs="Calibri"/>
                  <w:color w:val="000000"/>
                  <w:sz w:val="16"/>
                  <w:szCs w:val="16"/>
                </w:rPr>
                <w:t>c105</w:t>
              </w:r>
            </w:ins>
          </w:p>
        </w:tc>
        <w:tc>
          <w:tcPr>
            <w:tcW w:w="565" w:type="dxa"/>
            <w:tcBorders>
              <w:left w:val="single" w:sz="4" w:space="0" w:color="auto"/>
            </w:tcBorders>
            <w:vAlign w:val="center"/>
            <w:tcPrChange w:id="17614" w:author="Στάθης Καπ" w:date="2023-03-09T06:29:00Z">
              <w:tcPr>
                <w:tcW w:w="565" w:type="dxa"/>
                <w:gridSpan w:val="2"/>
                <w:tcBorders>
                  <w:left w:val="single" w:sz="4" w:space="0" w:color="auto"/>
                </w:tcBorders>
              </w:tcPr>
            </w:tcPrChange>
          </w:tcPr>
          <w:p w14:paraId="08D55477" w14:textId="2AEC0233" w:rsidR="00494D04" w:rsidRPr="007E0F91" w:rsidRDefault="00494D04" w:rsidP="00494D04">
            <w:pPr>
              <w:jc w:val="center"/>
              <w:rPr>
                <w:ins w:id="17615" w:author="Στάθης Καπ" w:date="2023-03-09T06:25:00Z"/>
                <w:sz w:val="16"/>
                <w:szCs w:val="16"/>
              </w:rPr>
            </w:pPr>
            <w:ins w:id="17616" w:author="Στάθης Καπ" w:date="2023-03-09T07:11:00Z">
              <w:r>
                <w:rPr>
                  <w:rFonts w:ascii="Calibri" w:hAnsi="Calibri" w:cs="Calibri"/>
                  <w:color w:val="000000"/>
                  <w:sz w:val="16"/>
                  <w:szCs w:val="16"/>
                </w:rPr>
                <w:t>640</w:t>
              </w:r>
            </w:ins>
          </w:p>
        </w:tc>
        <w:tc>
          <w:tcPr>
            <w:tcW w:w="679" w:type="dxa"/>
            <w:tcBorders>
              <w:right w:val="single" w:sz="4" w:space="0" w:color="auto"/>
            </w:tcBorders>
            <w:vAlign w:val="center"/>
            <w:tcPrChange w:id="17617" w:author="Στάθης Καπ" w:date="2023-03-09T06:29:00Z">
              <w:tcPr>
                <w:tcW w:w="679" w:type="dxa"/>
                <w:gridSpan w:val="2"/>
                <w:tcBorders>
                  <w:right w:val="single" w:sz="4" w:space="0" w:color="auto"/>
                </w:tcBorders>
              </w:tcPr>
            </w:tcPrChange>
          </w:tcPr>
          <w:p w14:paraId="7B1617F1" w14:textId="6953537A" w:rsidR="00494D04" w:rsidRPr="007E0F91" w:rsidRDefault="00494D04" w:rsidP="00494D04">
            <w:pPr>
              <w:jc w:val="center"/>
              <w:rPr>
                <w:ins w:id="17618" w:author="Στάθης Καπ" w:date="2023-03-09T06:25:00Z"/>
                <w:sz w:val="16"/>
                <w:szCs w:val="16"/>
              </w:rPr>
            </w:pPr>
            <w:ins w:id="17619" w:author="Στάθης Καπ" w:date="2023-03-09T07:11:00Z">
              <w:r>
                <w:rPr>
                  <w:rFonts w:ascii="Calibri" w:hAnsi="Calibri" w:cs="Calibri"/>
                  <w:color w:val="000000"/>
                  <w:sz w:val="16"/>
                  <w:szCs w:val="16"/>
                </w:rPr>
                <w:t>640</w:t>
              </w:r>
            </w:ins>
          </w:p>
        </w:tc>
        <w:tc>
          <w:tcPr>
            <w:tcW w:w="453" w:type="dxa"/>
            <w:tcBorders>
              <w:left w:val="single" w:sz="4" w:space="0" w:color="auto"/>
            </w:tcBorders>
            <w:vAlign w:val="center"/>
            <w:tcPrChange w:id="17620" w:author="Στάθης Καπ" w:date="2023-03-09T06:29:00Z">
              <w:tcPr>
                <w:tcW w:w="453" w:type="dxa"/>
                <w:gridSpan w:val="2"/>
                <w:tcBorders>
                  <w:left w:val="single" w:sz="4" w:space="0" w:color="auto"/>
                </w:tcBorders>
                <w:vAlign w:val="bottom"/>
              </w:tcPr>
            </w:tcPrChange>
          </w:tcPr>
          <w:p w14:paraId="19A17A08" w14:textId="39F3269E" w:rsidR="00494D04" w:rsidRPr="007E0F91" w:rsidRDefault="00494D04" w:rsidP="00494D04">
            <w:pPr>
              <w:jc w:val="center"/>
              <w:rPr>
                <w:ins w:id="17621" w:author="Στάθης Καπ" w:date="2023-03-09T06:25:00Z"/>
                <w:sz w:val="16"/>
                <w:szCs w:val="16"/>
              </w:rPr>
            </w:pPr>
            <w:ins w:id="17622" w:author="Στάθης Καπ" w:date="2023-03-09T07:11:00Z">
              <w:r>
                <w:rPr>
                  <w:rFonts w:ascii="Calibri" w:hAnsi="Calibri" w:cs="Calibri"/>
                  <w:color w:val="000000"/>
                  <w:sz w:val="16"/>
                  <w:szCs w:val="16"/>
                </w:rPr>
                <w:t>470</w:t>
              </w:r>
            </w:ins>
          </w:p>
        </w:tc>
        <w:tc>
          <w:tcPr>
            <w:tcW w:w="708" w:type="dxa"/>
            <w:vAlign w:val="center"/>
            <w:tcPrChange w:id="17623" w:author="Στάθης Καπ" w:date="2023-03-09T06:29:00Z">
              <w:tcPr>
                <w:tcW w:w="708" w:type="dxa"/>
                <w:gridSpan w:val="2"/>
                <w:vAlign w:val="center"/>
              </w:tcPr>
            </w:tcPrChange>
          </w:tcPr>
          <w:p w14:paraId="62D33396" w14:textId="3DFA7240" w:rsidR="00494D04" w:rsidRPr="007E0F91" w:rsidRDefault="00494D04" w:rsidP="00494D04">
            <w:pPr>
              <w:jc w:val="center"/>
              <w:rPr>
                <w:ins w:id="17624" w:author="Στάθης Καπ" w:date="2023-03-09T06:25:00Z"/>
                <w:sz w:val="16"/>
                <w:szCs w:val="16"/>
              </w:rPr>
            </w:pPr>
            <w:ins w:id="17625" w:author="Στάθης Καπ" w:date="2023-03-09T07:11:00Z">
              <w:r>
                <w:rPr>
                  <w:rFonts w:ascii="Calibri" w:hAnsi="Calibri" w:cs="Calibri"/>
                  <w:color w:val="000000"/>
                  <w:sz w:val="16"/>
                  <w:szCs w:val="16"/>
                </w:rPr>
                <w:t>26.56</w:t>
              </w:r>
            </w:ins>
          </w:p>
        </w:tc>
        <w:tc>
          <w:tcPr>
            <w:tcW w:w="652" w:type="dxa"/>
            <w:vMerge/>
            <w:tcBorders>
              <w:right w:val="single" w:sz="4" w:space="0" w:color="auto"/>
            </w:tcBorders>
            <w:vAlign w:val="center"/>
            <w:tcPrChange w:id="17626" w:author="Στάθης Καπ" w:date="2023-03-09T06:29:00Z">
              <w:tcPr>
                <w:tcW w:w="652" w:type="dxa"/>
                <w:gridSpan w:val="2"/>
                <w:vMerge/>
                <w:tcBorders>
                  <w:right w:val="single" w:sz="4" w:space="0" w:color="auto"/>
                </w:tcBorders>
                <w:vAlign w:val="bottom"/>
              </w:tcPr>
            </w:tcPrChange>
          </w:tcPr>
          <w:p w14:paraId="5B6EE18D" w14:textId="77777777" w:rsidR="00494D04" w:rsidRPr="007E0F91" w:rsidRDefault="00494D04" w:rsidP="00494D04">
            <w:pPr>
              <w:jc w:val="center"/>
              <w:rPr>
                <w:ins w:id="17627" w:author="Στάθης Καπ" w:date="2023-03-09T06:25:00Z"/>
                <w:sz w:val="16"/>
                <w:szCs w:val="16"/>
              </w:rPr>
            </w:pPr>
          </w:p>
        </w:tc>
        <w:tc>
          <w:tcPr>
            <w:tcW w:w="453" w:type="dxa"/>
            <w:tcBorders>
              <w:left w:val="single" w:sz="4" w:space="0" w:color="auto"/>
            </w:tcBorders>
            <w:vAlign w:val="center"/>
            <w:tcPrChange w:id="17628" w:author="Στάθης Καπ" w:date="2023-03-09T06:29:00Z">
              <w:tcPr>
                <w:tcW w:w="453" w:type="dxa"/>
                <w:gridSpan w:val="2"/>
                <w:tcBorders>
                  <w:left w:val="single" w:sz="4" w:space="0" w:color="auto"/>
                </w:tcBorders>
                <w:vAlign w:val="bottom"/>
              </w:tcPr>
            </w:tcPrChange>
          </w:tcPr>
          <w:p w14:paraId="47CFB2D1" w14:textId="3B73CA75" w:rsidR="00494D04" w:rsidRPr="007E0F91" w:rsidRDefault="00494D04" w:rsidP="00494D04">
            <w:pPr>
              <w:jc w:val="center"/>
              <w:rPr>
                <w:ins w:id="17629" w:author="Στάθης Καπ" w:date="2023-03-09T06:25:00Z"/>
                <w:sz w:val="16"/>
                <w:szCs w:val="16"/>
              </w:rPr>
            </w:pPr>
            <w:ins w:id="17630" w:author="Στάθης Καπ" w:date="2023-03-09T07:11:00Z">
              <w:r>
                <w:rPr>
                  <w:rFonts w:ascii="Calibri" w:hAnsi="Calibri" w:cs="Calibri"/>
                  <w:color w:val="000000"/>
                  <w:sz w:val="16"/>
                  <w:szCs w:val="16"/>
                </w:rPr>
                <w:t>490</w:t>
              </w:r>
            </w:ins>
          </w:p>
        </w:tc>
        <w:tc>
          <w:tcPr>
            <w:tcW w:w="454" w:type="dxa"/>
            <w:vAlign w:val="center"/>
            <w:tcPrChange w:id="17631" w:author="Στάθης Καπ" w:date="2023-03-09T06:29:00Z">
              <w:tcPr>
                <w:tcW w:w="454" w:type="dxa"/>
                <w:gridSpan w:val="2"/>
                <w:vAlign w:val="center"/>
              </w:tcPr>
            </w:tcPrChange>
          </w:tcPr>
          <w:p w14:paraId="060BD88A" w14:textId="58AF8AA6" w:rsidR="00494D04" w:rsidRPr="007E0F91" w:rsidRDefault="00494D04" w:rsidP="00494D04">
            <w:pPr>
              <w:jc w:val="center"/>
              <w:rPr>
                <w:ins w:id="17632" w:author="Στάθης Καπ" w:date="2023-03-09T06:25:00Z"/>
                <w:sz w:val="16"/>
                <w:szCs w:val="16"/>
              </w:rPr>
            </w:pPr>
            <w:ins w:id="17633" w:author="Στάθης Καπ" w:date="2023-03-09T07:11:00Z">
              <w:r>
                <w:rPr>
                  <w:rFonts w:ascii="Calibri" w:hAnsi="Calibri" w:cs="Calibri"/>
                  <w:color w:val="000000"/>
                  <w:sz w:val="16"/>
                  <w:szCs w:val="16"/>
                </w:rPr>
                <w:t>-4.26</w:t>
              </w:r>
            </w:ins>
          </w:p>
        </w:tc>
        <w:tc>
          <w:tcPr>
            <w:tcW w:w="454" w:type="dxa"/>
            <w:vAlign w:val="center"/>
            <w:tcPrChange w:id="17634" w:author="Στάθης Καπ" w:date="2023-03-09T06:29:00Z">
              <w:tcPr>
                <w:tcW w:w="454" w:type="dxa"/>
                <w:gridSpan w:val="2"/>
                <w:vAlign w:val="bottom"/>
              </w:tcPr>
            </w:tcPrChange>
          </w:tcPr>
          <w:p w14:paraId="0F7EED18" w14:textId="4146728E" w:rsidR="00494D04" w:rsidRPr="007E0F91" w:rsidRDefault="00494D04" w:rsidP="00494D04">
            <w:pPr>
              <w:jc w:val="center"/>
              <w:rPr>
                <w:ins w:id="17635" w:author="Στάθης Καπ" w:date="2023-03-09T06:25:00Z"/>
                <w:sz w:val="16"/>
                <w:szCs w:val="16"/>
              </w:rPr>
            </w:pPr>
            <w:ins w:id="17636" w:author="Στάθης Καπ" w:date="2023-03-09T07:11:00Z">
              <w:r>
                <w:rPr>
                  <w:rFonts w:ascii="Calibri" w:hAnsi="Calibri" w:cs="Calibri"/>
                  <w:color w:val="000000"/>
                  <w:sz w:val="16"/>
                  <w:szCs w:val="16"/>
                </w:rPr>
                <w:t>0.221</w:t>
              </w:r>
            </w:ins>
          </w:p>
        </w:tc>
        <w:tc>
          <w:tcPr>
            <w:tcW w:w="457" w:type="dxa"/>
            <w:tcBorders>
              <w:right w:val="single" w:sz="4" w:space="0" w:color="auto"/>
            </w:tcBorders>
            <w:vAlign w:val="center"/>
            <w:tcPrChange w:id="17637" w:author="Στάθης Καπ" w:date="2023-03-09T06:29:00Z">
              <w:tcPr>
                <w:tcW w:w="457" w:type="dxa"/>
                <w:gridSpan w:val="2"/>
                <w:tcBorders>
                  <w:right w:val="single" w:sz="4" w:space="0" w:color="auto"/>
                </w:tcBorders>
                <w:vAlign w:val="center"/>
              </w:tcPr>
            </w:tcPrChange>
          </w:tcPr>
          <w:p w14:paraId="135A65B9" w14:textId="46A584E8" w:rsidR="00494D04" w:rsidRPr="007E0F91" w:rsidRDefault="00494D04" w:rsidP="00494D04">
            <w:pPr>
              <w:jc w:val="center"/>
              <w:rPr>
                <w:ins w:id="17638" w:author="Στάθης Καπ" w:date="2023-03-09T06:25:00Z"/>
                <w:sz w:val="16"/>
                <w:szCs w:val="16"/>
              </w:rPr>
            </w:pPr>
            <w:ins w:id="17639" w:author="Στάθης Καπ" w:date="2023-03-09T07:11:00Z">
              <w:r>
                <w:rPr>
                  <w:rFonts w:ascii="Calibri" w:hAnsi="Calibri" w:cs="Calibri"/>
                  <w:color w:val="000000"/>
                  <w:sz w:val="16"/>
                  <w:szCs w:val="16"/>
                </w:rPr>
                <w:t>14.01</w:t>
              </w:r>
            </w:ins>
          </w:p>
        </w:tc>
        <w:tc>
          <w:tcPr>
            <w:tcW w:w="453" w:type="dxa"/>
            <w:tcBorders>
              <w:left w:val="single" w:sz="4" w:space="0" w:color="auto"/>
            </w:tcBorders>
            <w:vAlign w:val="center"/>
            <w:tcPrChange w:id="17640" w:author="Στάθης Καπ" w:date="2023-03-09T06:29:00Z">
              <w:tcPr>
                <w:tcW w:w="453" w:type="dxa"/>
                <w:gridSpan w:val="2"/>
                <w:tcBorders>
                  <w:left w:val="single" w:sz="4" w:space="0" w:color="auto"/>
                </w:tcBorders>
                <w:vAlign w:val="bottom"/>
              </w:tcPr>
            </w:tcPrChange>
          </w:tcPr>
          <w:p w14:paraId="0DFD1FEF" w14:textId="332381F8" w:rsidR="00494D04" w:rsidRPr="007E0F91" w:rsidRDefault="00494D04" w:rsidP="00494D04">
            <w:pPr>
              <w:jc w:val="center"/>
              <w:rPr>
                <w:ins w:id="17641" w:author="Στάθης Καπ" w:date="2023-03-09T06:25:00Z"/>
                <w:sz w:val="16"/>
                <w:szCs w:val="16"/>
              </w:rPr>
            </w:pPr>
            <w:ins w:id="17642" w:author="Στάθης Καπ" w:date="2023-03-09T07:11:00Z">
              <w:r>
                <w:rPr>
                  <w:rFonts w:ascii="Calibri" w:hAnsi="Calibri" w:cs="Calibri"/>
                  <w:color w:val="000000"/>
                  <w:sz w:val="16"/>
                  <w:szCs w:val="16"/>
                </w:rPr>
                <w:t>450</w:t>
              </w:r>
            </w:ins>
          </w:p>
        </w:tc>
        <w:tc>
          <w:tcPr>
            <w:tcW w:w="454" w:type="dxa"/>
            <w:vAlign w:val="center"/>
            <w:tcPrChange w:id="17643" w:author="Στάθης Καπ" w:date="2023-03-09T06:29:00Z">
              <w:tcPr>
                <w:tcW w:w="454" w:type="dxa"/>
                <w:gridSpan w:val="2"/>
                <w:vAlign w:val="center"/>
              </w:tcPr>
            </w:tcPrChange>
          </w:tcPr>
          <w:p w14:paraId="42BED05E" w14:textId="040ACC96" w:rsidR="00494D04" w:rsidRPr="007E0F91" w:rsidRDefault="00494D04" w:rsidP="00494D04">
            <w:pPr>
              <w:jc w:val="center"/>
              <w:rPr>
                <w:ins w:id="17644" w:author="Στάθης Καπ" w:date="2023-03-09T06:25:00Z"/>
                <w:sz w:val="16"/>
                <w:szCs w:val="16"/>
              </w:rPr>
            </w:pPr>
            <w:ins w:id="17645" w:author="Στάθης Καπ" w:date="2023-03-09T07:11:00Z">
              <w:r>
                <w:rPr>
                  <w:rFonts w:ascii="Calibri" w:hAnsi="Calibri" w:cs="Calibri"/>
                  <w:color w:val="000000"/>
                  <w:sz w:val="16"/>
                  <w:szCs w:val="16"/>
                </w:rPr>
                <w:t>4.26</w:t>
              </w:r>
            </w:ins>
          </w:p>
        </w:tc>
        <w:tc>
          <w:tcPr>
            <w:tcW w:w="454" w:type="dxa"/>
            <w:vAlign w:val="center"/>
            <w:tcPrChange w:id="17646" w:author="Στάθης Καπ" w:date="2023-03-09T06:29:00Z">
              <w:tcPr>
                <w:tcW w:w="454" w:type="dxa"/>
                <w:gridSpan w:val="2"/>
                <w:vAlign w:val="bottom"/>
              </w:tcPr>
            </w:tcPrChange>
          </w:tcPr>
          <w:p w14:paraId="2D4C76FF" w14:textId="0AD9E875" w:rsidR="00494D04" w:rsidRPr="007E0F91" w:rsidRDefault="00494D04" w:rsidP="00494D04">
            <w:pPr>
              <w:jc w:val="center"/>
              <w:rPr>
                <w:ins w:id="17647" w:author="Στάθης Καπ" w:date="2023-03-09T06:25:00Z"/>
                <w:sz w:val="16"/>
                <w:szCs w:val="16"/>
              </w:rPr>
            </w:pPr>
            <w:ins w:id="17648" w:author="Στάθης Καπ" w:date="2023-03-09T07:11:00Z">
              <w:r>
                <w:rPr>
                  <w:rFonts w:ascii="Calibri" w:hAnsi="Calibri" w:cs="Calibri"/>
                  <w:color w:val="000000"/>
                  <w:sz w:val="16"/>
                  <w:szCs w:val="16"/>
                </w:rPr>
                <w:t>0.224</w:t>
              </w:r>
            </w:ins>
          </w:p>
        </w:tc>
        <w:tc>
          <w:tcPr>
            <w:tcW w:w="454" w:type="dxa"/>
            <w:tcBorders>
              <w:right w:val="single" w:sz="4" w:space="0" w:color="auto"/>
            </w:tcBorders>
            <w:vAlign w:val="center"/>
            <w:tcPrChange w:id="17649" w:author="Στάθης Καπ" w:date="2023-03-09T06:29:00Z">
              <w:tcPr>
                <w:tcW w:w="454" w:type="dxa"/>
                <w:gridSpan w:val="2"/>
                <w:tcBorders>
                  <w:right w:val="single" w:sz="4" w:space="0" w:color="auto"/>
                </w:tcBorders>
                <w:vAlign w:val="center"/>
              </w:tcPr>
            </w:tcPrChange>
          </w:tcPr>
          <w:p w14:paraId="697DEE19" w14:textId="64B77C09" w:rsidR="00494D04" w:rsidRPr="007E0F91" w:rsidRDefault="00494D04" w:rsidP="00494D04">
            <w:pPr>
              <w:jc w:val="center"/>
              <w:rPr>
                <w:ins w:id="17650" w:author="Στάθης Καπ" w:date="2023-03-09T06:25:00Z"/>
                <w:sz w:val="16"/>
                <w:szCs w:val="16"/>
              </w:rPr>
            </w:pPr>
            <w:ins w:id="17651" w:author="Στάθης Καπ" w:date="2023-03-09T07:11:00Z">
              <w:r>
                <w:rPr>
                  <w:rFonts w:ascii="Calibri" w:hAnsi="Calibri" w:cs="Calibri"/>
                  <w:color w:val="000000"/>
                  <w:sz w:val="16"/>
                  <w:szCs w:val="16"/>
                </w:rPr>
                <w:t>12.84</w:t>
              </w:r>
            </w:ins>
          </w:p>
        </w:tc>
        <w:tc>
          <w:tcPr>
            <w:tcW w:w="453" w:type="dxa"/>
            <w:tcBorders>
              <w:left w:val="single" w:sz="4" w:space="0" w:color="auto"/>
            </w:tcBorders>
            <w:vAlign w:val="center"/>
            <w:tcPrChange w:id="17652" w:author="Στάθης Καπ" w:date="2023-03-09T06:29:00Z">
              <w:tcPr>
                <w:tcW w:w="453" w:type="dxa"/>
                <w:gridSpan w:val="2"/>
                <w:tcBorders>
                  <w:left w:val="single" w:sz="4" w:space="0" w:color="auto"/>
                </w:tcBorders>
                <w:vAlign w:val="bottom"/>
              </w:tcPr>
            </w:tcPrChange>
          </w:tcPr>
          <w:p w14:paraId="1F2430A4" w14:textId="1C78A38A" w:rsidR="00494D04" w:rsidRPr="007E0F91" w:rsidRDefault="00494D04" w:rsidP="00494D04">
            <w:pPr>
              <w:jc w:val="center"/>
              <w:rPr>
                <w:ins w:id="17653" w:author="Στάθης Καπ" w:date="2023-03-09T06:25:00Z"/>
                <w:sz w:val="16"/>
                <w:szCs w:val="16"/>
              </w:rPr>
            </w:pPr>
            <w:ins w:id="17654" w:author="Στάθης Καπ" w:date="2023-03-09T07:11:00Z">
              <w:r>
                <w:rPr>
                  <w:rFonts w:ascii="Calibri" w:hAnsi="Calibri" w:cs="Calibri"/>
                  <w:color w:val="000000"/>
                  <w:sz w:val="16"/>
                  <w:szCs w:val="16"/>
                </w:rPr>
                <w:t>420</w:t>
              </w:r>
            </w:ins>
          </w:p>
        </w:tc>
        <w:tc>
          <w:tcPr>
            <w:tcW w:w="454" w:type="dxa"/>
            <w:vAlign w:val="center"/>
            <w:tcPrChange w:id="17655" w:author="Στάθης Καπ" w:date="2023-03-09T06:29:00Z">
              <w:tcPr>
                <w:tcW w:w="454" w:type="dxa"/>
                <w:gridSpan w:val="2"/>
                <w:vAlign w:val="center"/>
              </w:tcPr>
            </w:tcPrChange>
          </w:tcPr>
          <w:p w14:paraId="4A6ACB36" w14:textId="768ABE5F" w:rsidR="00494D04" w:rsidRPr="007E0F91" w:rsidRDefault="00494D04" w:rsidP="00494D04">
            <w:pPr>
              <w:jc w:val="center"/>
              <w:rPr>
                <w:ins w:id="17656" w:author="Στάθης Καπ" w:date="2023-03-09T06:25:00Z"/>
                <w:sz w:val="16"/>
                <w:szCs w:val="16"/>
              </w:rPr>
            </w:pPr>
            <w:ins w:id="17657" w:author="Στάθης Καπ" w:date="2023-03-09T07:11:00Z">
              <w:r>
                <w:rPr>
                  <w:rFonts w:ascii="Calibri" w:hAnsi="Calibri" w:cs="Calibri"/>
                  <w:color w:val="000000"/>
                  <w:sz w:val="16"/>
                  <w:szCs w:val="16"/>
                </w:rPr>
                <w:t>10.64</w:t>
              </w:r>
            </w:ins>
          </w:p>
        </w:tc>
        <w:tc>
          <w:tcPr>
            <w:tcW w:w="454" w:type="dxa"/>
            <w:vAlign w:val="center"/>
            <w:tcPrChange w:id="17658" w:author="Στάθης Καπ" w:date="2023-03-09T06:29:00Z">
              <w:tcPr>
                <w:tcW w:w="454" w:type="dxa"/>
                <w:gridSpan w:val="2"/>
                <w:vAlign w:val="bottom"/>
              </w:tcPr>
            </w:tcPrChange>
          </w:tcPr>
          <w:p w14:paraId="7E02A2F7" w14:textId="3F169BAA" w:rsidR="00494D04" w:rsidRPr="007E0F91" w:rsidRDefault="00494D04" w:rsidP="00494D04">
            <w:pPr>
              <w:jc w:val="center"/>
              <w:rPr>
                <w:ins w:id="17659" w:author="Στάθης Καπ" w:date="2023-03-09T06:25:00Z"/>
                <w:sz w:val="16"/>
                <w:szCs w:val="16"/>
              </w:rPr>
            </w:pPr>
            <w:ins w:id="17660" w:author="Στάθης Καπ" w:date="2023-03-09T07:11:00Z">
              <w:r>
                <w:rPr>
                  <w:rFonts w:ascii="Calibri" w:hAnsi="Calibri" w:cs="Calibri"/>
                  <w:color w:val="000000"/>
                  <w:sz w:val="16"/>
                  <w:szCs w:val="16"/>
                </w:rPr>
                <w:t>0.229</w:t>
              </w:r>
            </w:ins>
          </w:p>
        </w:tc>
        <w:tc>
          <w:tcPr>
            <w:tcW w:w="461" w:type="dxa"/>
            <w:tcBorders>
              <w:right w:val="single" w:sz="4" w:space="0" w:color="auto"/>
            </w:tcBorders>
            <w:vAlign w:val="center"/>
            <w:tcPrChange w:id="17661" w:author="Στάθης Καπ" w:date="2023-03-09T06:29:00Z">
              <w:tcPr>
                <w:tcW w:w="461" w:type="dxa"/>
                <w:gridSpan w:val="2"/>
                <w:tcBorders>
                  <w:right w:val="single" w:sz="4" w:space="0" w:color="auto"/>
                </w:tcBorders>
                <w:vAlign w:val="center"/>
              </w:tcPr>
            </w:tcPrChange>
          </w:tcPr>
          <w:p w14:paraId="4632E174" w14:textId="615E9362" w:rsidR="00494D04" w:rsidRPr="007E0F91" w:rsidRDefault="00494D04" w:rsidP="00494D04">
            <w:pPr>
              <w:jc w:val="center"/>
              <w:rPr>
                <w:ins w:id="17662" w:author="Στάθης Καπ" w:date="2023-03-09T06:25:00Z"/>
                <w:sz w:val="16"/>
                <w:szCs w:val="16"/>
              </w:rPr>
            </w:pPr>
            <w:ins w:id="17663" w:author="Στάθης Καπ" w:date="2023-03-09T07:11:00Z">
              <w:r>
                <w:rPr>
                  <w:rFonts w:ascii="Calibri" w:hAnsi="Calibri" w:cs="Calibri"/>
                  <w:color w:val="000000"/>
                  <w:sz w:val="16"/>
                  <w:szCs w:val="16"/>
                </w:rPr>
                <w:t>10.89</w:t>
              </w:r>
            </w:ins>
          </w:p>
        </w:tc>
      </w:tr>
      <w:tr w:rsidR="00494D04" w14:paraId="7C767E5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66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665" w:author="Στάθης Καπ" w:date="2023-03-09T06:25:00Z"/>
          <w:trPrChange w:id="17666"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667"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0E27122" w14:textId="77777777" w:rsidR="00494D04" w:rsidRPr="007E0F91" w:rsidRDefault="00494D04" w:rsidP="00494D04">
            <w:pPr>
              <w:jc w:val="center"/>
              <w:rPr>
                <w:ins w:id="17668" w:author="Στάθης Καπ" w:date="2023-03-09T06:25:00Z"/>
                <w:sz w:val="16"/>
                <w:szCs w:val="16"/>
              </w:rPr>
            </w:pPr>
            <w:ins w:id="17669" w:author="Στάθης Καπ" w:date="2023-03-09T06:25:00Z">
              <w:r w:rsidRPr="009861B1">
                <w:rPr>
                  <w:rFonts w:ascii="Calibri" w:hAnsi="Calibri" w:cs="Calibri"/>
                  <w:color w:val="000000"/>
                  <w:sz w:val="16"/>
                  <w:szCs w:val="16"/>
                </w:rPr>
                <w:t>c106</w:t>
              </w:r>
            </w:ins>
          </w:p>
        </w:tc>
        <w:tc>
          <w:tcPr>
            <w:tcW w:w="565" w:type="dxa"/>
            <w:tcBorders>
              <w:left w:val="single" w:sz="4" w:space="0" w:color="auto"/>
            </w:tcBorders>
            <w:vAlign w:val="center"/>
            <w:tcPrChange w:id="17670" w:author="Στάθης Καπ" w:date="2023-03-09T06:29:00Z">
              <w:tcPr>
                <w:tcW w:w="565" w:type="dxa"/>
                <w:gridSpan w:val="2"/>
                <w:tcBorders>
                  <w:left w:val="single" w:sz="4" w:space="0" w:color="auto"/>
                </w:tcBorders>
              </w:tcPr>
            </w:tcPrChange>
          </w:tcPr>
          <w:p w14:paraId="0A1AD695" w14:textId="027E3434" w:rsidR="00494D04" w:rsidRPr="007E0F91" w:rsidRDefault="00494D04" w:rsidP="00494D04">
            <w:pPr>
              <w:jc w:val="center"/>
              <w:rPr>
                <w:ins w:id="17671" w:author="Στάθης Καπ" w:date="2023-03-09T06:25:00Z"/>
                <w:sz w:val="16"/>
                <w:szCs w:val="16"/>
              </w:rPr>
            </w:pPr>
            <w:ins w:id="17672" w:author="Στάθης Καπ" w:date="2023-03-09T07:11:00Z">
              <w:r>
                <w:rPr>
                  <w:rFonts w:ascii="Calibri" w:hAnsi="Calibri" w:cs="Calibri"/>
                  <w:color w:val="000000"/>
                  <w:sz w:val="16"/>
                  <w:szCs w:val="16"/>
                </w:rPr>
                <w:t>620</w:t>
              </w:r>
            </w:ins>
          </w:p>
        </w:tc>
        <w:tc>
          <w:tcPr>
            <w:tcW w:w="679" w:type="dxa"/>
            <w:tcBorders>
              <w:right w:val="single" w:sz="4" w:space="0" w:color="auto"/>
            </w:tcBorders>
            <w:vAlign w:val="center"/>
            <w:tcPrChange w:id="17673" w:author="Στάθης Καπ" w:date="2023-03-09T06:29:00Z">
              <w:tcPr>
                <w:tcW w:w="679" w:type="dxa"/>
                <w:gridSpan w:val="2"/>
                <w:tcBorders>
                  <w:right w:val="single" w:sz="4" w:space="0" w:color="auto"/>
                </w:tcBorders>
              </w:tcPr>
            </w:tcPrChange>
          </w:tcPr>
          <w:p w14:paraId="42A6D292" w14:textId="6817D4B4" w:rsidR="00494D04" w:rsidRPr="007E0F91" w:rsidRDefault="00494D04" w:rsidP="00494D04">
            <w:pPr>
              <w:jc w:val="center"/>
              <w:rPr>
                <w:ins w:id="17674" w:author="Στάθης Καπ" w:date="2023-03-09T06:25:00Z"/>
                <w:sz w:val="16"/>
                <w:szCs w:val="16"/>
              </w:rPr>
            </w:pPr>
            <w:ins w:id="17675" w:author="Στάθης Καπ" w:date="2023-03-09T07:11:00Z">
              <w:r>
                <w:rPr>
                  <w:rFonts w:ascii="Calibri" w:hAnsi="Calibri" w:cs="Calibri"/>
                  <w:color w:val="000000"/>
                  <w:sz w:val="16"/>
                  <w:szCs w:val="16"/>
                </w:rPr>
                <w:t>620</w:t>
              </w:r>
            </w:ins>
          </w:p>
        </w:tc>
        <w:tc>
          <w:tcPr>
            <w:tcW w:w="453" w:type="dxa"/>
            <w:tcBorders>
              <w:left w:val="single" w:sz="4" w:space="0" w:color="auto"/>
            </w:tcBorders>
            <w:vAlign w:val="center"/>
            <w:tcPrChange w:id="17676" w:author="Στάθης Καπ" w:date="2023-03-09T06:29:00Z">
              <w:tcPr>
                <w:tcW w:w="453" w:type="dxa"/>
                <w:gridSpan w:val="2"/>
                <w:tcBorders>
                  <w:left w:val="single" w:sz="4" w:space="0" w:color="auto"/>
                </w:tcBorders>
                <w:vAlign w:val="bottom"/>
              </w:tcPr>
            </w:tcPrChange>
          </w:tcPr>
          <w:p w14:paraId="14E8F21D" w14:textId="61A85221" w:rsidR="00494D04" w:rsidRPr="007E0F91" w:rsidRDefault="00494D04" w:rsidP="00494D04">
            <w:pPr>
              <w:jc w:val="center"/>
              <w:rPr>
                <w:ins w:id="17677" w:author="Στάθης Καπ" w:date="2023-03-09T06:25:00Z"/>
                <w:sz w:val="16"/>
                <w:szCs w:val="16"/>
              </w:rPr>
            </w:pPr>
            <w:ins w:id="17678" w:author="Στάθης Καπ" w:date="2023-03-09T07:11:00Z">
              <w:r>
                <w:rPr>
                  <w:rFonts w:ascii="Calibri" w:hAnsi="Calibri" w:cs="Calibri"/>
                  <w:color w:val="000000"/>
                  <w:sz w:val="16"/>
                  <w:szCs w:val="16"/>
                </w:rPr>
                <w:t>500</w:t>
              </w:r>
            </w:ins>
          </w:p>
        </w:tc>
        <w:tc>
          <w:tcPr>
            <w:tcW w:w="708" w:type="dxa"/>
            <w:vAlign w:val="center"/>
            <w:tcPrChange w:id="17679" w:author="Στάθης Καπ" w:date="2023-03-09T06:29:00Z">
              <w:tcPr>
                <w:tcW w:w="708" w:type="dxa"/>
                <w:gridSpan w:val="2"/>
                <w:vAlign w:val="center"/>
              </w:tcPr>
            </w:tcPrChange>
          </w:tcPr>
          <w:p w14:paraId="479CEDD8" w14:textId="34CDF3CF" w:rsidR="00494D04" w:rsidRPr="007E0F91" w:rsidRDefault="00494D04" w:rsidP="00494D04">
            <w:pPr>
              <w:jc w:val="center"/>
              <w:rPr>
                <w:ins w:id="17680" w:author="Στάθης Καπ" w:date="2023-03-09T06:25:00Z"/>
                <w:sz w:val="16"/>
                <w:szCs w:val="16"/>
              </w:rPr>
            </w:pPr>
            <w:ins w:id="17681" w:author="Στάθης Καπ" w:date="2023-03-09T07:11:00Z">
              <w:r>
                <w:rPr>
                  <w:rFonts w:ascii="Calibri" w:hAnsi="Calibri" w:cs="Calibri"/>
                  <w:color w:val="000000"/>
                  <w:sz w:val="16"/>
                  <w:szCs w:val="16"/>
                </w:rPr>
                <w:t>19.35</w:t>
              </w:r>
            </w:ins>
          </w:p>
        </w:tc>
        <w:tc>
          <w:tcPr>
            <w:tcW w:w="652" w:type="dxa"/>
            <w:vMerge/>
            <w:tcBorders>
              <w:right w:val="single" w:sz="4" w:space="0" w:color="auto"/>
            </w:tcBorders>
            <w:vAlign w:val="center"/>
            <w:tcPrChange w:id="17682" w:author="Στάθης Καπ" w:date="2023-03-09T06:29:00Z">
              <w:tcPr>
                <w:tcW w:w="652" w:type="dxa"/>
                <w:gridSpan w:val="2"/>
                <w:vMerge/>
                <w:tcBorders>
                  <w:right w:val="single" w:sz="4" w:space="0" w:color="auto"/>
                </w:tcBorders>
                <w:vAlign w:val="bottom"/>
              </w:tcPr>
            </w:tcPrChange>
          </w:tcPr>
          <w:p w14:paraId="6A5D50DB" w14:textId="77777777" w:rsidR="00494D04" w:rsidRPr="007E0F91" w:rsidRDefault="00494D04" w:rsidP="00494D04">
            <w:pPr>
              <w:jc w:val="center"/>
              <w:rPr>
                <w:ins w:id="17683" w:author="Στάθης Καπ" w:date="2023-03-09T06:25:00Z"/>
                <w:sz w:val="16"/>
                <w:szCs w:val="16"/>
              </w:rPr>
            </w:pPr>
          </w:p>
        </w:tc>
        <w:tc>
          <w:tcPr>
            <w:tcW w:w="453" w:type="dxa"/>
            <w:tcBorders>
              <w:left w:val="single" w:sz="4" w:space="0" w:color="auto"/>
            </w:tcBorders>
            <w:vAlign w:val="center"/>
            <w:tcPrChange w:id="17684" w:author="Στάθης Καπ" w:date="2023-03-09T06:29:00Z">
              <w:tcPr>
                <w:tcW w:w="453" w:type="dxa"/>
                <w:gridSpan w:val="2"/>
                <w:tcBorders>
                  <w:left w:val="single" w:sz="4" w:space="0" w:color="auto"/>
                </w:tcBorders>
                <w:vAlign w:val="bottom"/>
              </w:tcPr>
            </w:tcPrChange>
          </w:tcPr>
          <w:p w14:paraId="18F3D626" w14:textId="7BDB6E94" w:rsidR="00494D04" w:rsidRPr="007E0F91" w:rsidRDefault="00494D04" w:rsidP="00494D04">
            <w:pPr>
              <w:jc w:val="center"/>
              <w:rPr>
                <w:ins w:id="17685" w:author="Στάθης Καπ" w:date="2023-03-09T06:25:00Z"/>
                <w:sz w:val="16"/>
                <w:szCs w:val="16"/>
              </w:rPr>
            </w:pPr>
            <w:ins w:id="17686" w:author="Στάθης Καπ" w:date="2023-03-09T07:11:00Z">
              <w:r>
                <w:rPr>
                  <w:rFonts w:ascii="Calibri" w:hAnsi="Calibri" w:cs="Calibri"/>
                  <w:color w:val="000000"/>
                  <w:sz w:val="16"/>
                  <w:szCs w:val="16"/>
                </w:rPr>
                <w:t>480</w:t>
              </w:r>
            </w:ins>
          </w:p>
        </w:tc>
        <w:tc>
          <w:tcPr>
            <w:tcW w:w="454" w:type="dxa"/>
            <w:vAlign w:val="center"/>
            <w:tcPrChange w:id="17687" w:author="Στάθης Καπ" w:date="2023-03-09T06:29:00Z">
              <w:tcPr>
                <w:tcW w:w="454" w:type="dxa"/>
                <w:gridSpan w:val="2"/>
                <w:vAlign w:val="center"/>
              </w:tcPr>
            </w:tcPrChange>
          </w:tcPr>
          <w:p w14:paraId="5D6B3B8E" w14:textId="01ADCCD7" w:rsidR="00494D04" w:rsidRPr="007E0F91" w:rsidRDefault="00494D04" w:rsidP="00494D04">
            <w:pPr>
              <w:jc w:val="center"/>
              <w:rPr>
                <w:ins w:id="17688" w:author="Στάθης Καπ" w:date="2023-03-09T06:25:00Z"/>
                <w:sz w:val="16"/>
                <w:szCs w:val="16"/>
              </w:rPr>
            </w:pPr>
            <w:ins w:id="17689" w:author="Στάθης Καπ" w:date="2023-03-09T07:11:00Z">
              <w:r>
                <w:rPr>
                  <w:rFonts w:ascii="Calibri" w:hAnsi="Calibri" w:cs="Calibri"/>
                  <w:color w:val="000000"/>
                  <w:sz w:val="16"/>
                  <w:szCs w:val="16"/>
                </w:rPr>
                <w:t>4</w:t>
              </w:r>
            </w:ins>
          </w:p>
        </w:tc>
        <w:tc>
          <w:tcPr>
            <w:tcW w:w="454" w:type="dxa"/>
            <w:vAlign w:val="center"/>
            <w:tcPrChange w:id="17690" w:author="Στάθης Καπ" w:date="2023-03-09T06:29:00Z">
              <w:tcPr>
                <w:tcW w:w="454" w:type="dxa"/>
                <w:gridSpan w:val="2"/>
                <w:vAlign w:val="bottom"/>
              </w:tcPr>
            </w:tcPrChange>
          </w:tcPr>
          <w:p w14:paraId="75D8A8EC" w14:textId="7C253CC1" w:rsidR="00494D04" w:rsidRPr="007E0F91" w:rsidRDefault="00494D04" w:rsidP="00494D04">
            <w:pPr>
              <w:jc w:val="center"/>
              <w:rPr>
                <w:ins w:id="17691" w:author="Στάθης Καπ" w:date="2023-03-09T06:25:00Z"/>
                <w:sz w:val="16"/>
                <w:szCs w:val="16"/>
              </w:rPr>
            </w:pPr>
            <w:ins w:id="17692" w:author="Στάθης Καπ" w:date="2023-03-09T07:11:00Z">
              <w:r>
                <w:rPr>
                  <w:rFonts w:ascii="Calibri" w:hAnsi="Calibri" w:cs="Calibri"/>
                  <w:color w:val="000000"/>
                  <w:sz w:val="16"/>
                  <w:szCs w:val="16"/>
                </w:rPr>
                <w:t>0.21</w:t>
              </w:r>
            </w:ins>
          </w:p>
        </w:tc>
        <w:tc>
          <w:tcPr>
            <w:tcW w:w="457" w:type="dxa"/>
            <w:tcBorders>
              <w:right w:val="single" w:sz="4" w:space="0" w:color="auto"/>
            </w:tcBorders>
            <w:vAlign w:val="center"/>
            <w:tcPrChange w:id="17693" w:author="Στάθης Καπ" w:date="2023-03-09T06:29:00Z">
              <w:tcPr>
                <w:tcW w:w="457" w:type="dxa"/>
                <w:gridSpan w:val="2"/>
                <w:tcBorders>
                  <w:right w:val="single" w:sz="4" w:space="0" w:color="auto"/>
                </w:tcBorders>
                <w:vAlign w:val="center"/>
              </w:tcPr>
            </w:tcPrChange>
          </w:tcPr>
          <w:p w14:paraId="13D56CFC" w14:textId="3B98B5E9" w:rsidR="00494D04" w:rsidRPr="007E0F91" w:rsidRDefault="00494D04" w:rsidP="00494D04">
            <w:pPr>
              <w:jc w:val="center"/>
              <w:rPr>
                <w:ins w:id="17694" w:author="Στάθης Καπ" w:date="2023-03-09T06:25:00Z"/>
                <w:sz w:val="16"/>
                <w:szCs w:val="16"/>
              </w:rPr>
            </w:pPr>
            <w:ins w:id="17695" w:author="Στάθης Καπ" w:date="2023-03-09T07:11:00Z">
              <w:r>
                <w:rPr>
                  <w:rFonts w:ascii="Calibri" w:hAnsi="Calibri" w:cs="Calibri"/>
                  <w:color w:val="000000"/>
                  <w:sz w:val="16"/>
                  <w:szCs w:val="16"/>
                </w:rPr>
                <w:t>22.22</w:t>
              </w:r>
            </w:ins>
          </w:p>
        </w:tc>
        <w:tc>
          <w:tcPr>
            <w:tcW w:w="453" w:type="dxa"/>
            <w:tcBorders>
              <w:left w:val="single" w:sz="4" w:space="0" w:color="auto"/>
            </w:tcBorders>
            <w:vAlign w:val="center"/>
            <w:tcPrChange w:id="17696" w:author="Στάθης Καπ" w:date="2023-03-09T06:29:00Z">
              <w:tcPr>
                <w:tcW w:w="453" w:type="dxa"/>
                <w:gridSpan w:val="2"/>
                <w:tcBorders>
                  <w:left w:val="single" w:sz="4" w:space="0" w:color="auto"/>
                </w:tcBorders>
                <w:vAlign w:val="bottom"/>
              </w:tcPr>
            </w:tcPrChange>
          </w:tcPr>
          <w:p w14:paraId="7DC2ADC6" w14:textId="23ABD3A8" w:rsidR="00494D04" w:rsidRPr="007E0F91" w:rsidRDefault="00494D04" w:rsidP="00494D04">
            <w:pPr>
              <w:jc w:val="center"/>
              <w:rPr>
                <w:ins w:id="17697" w:author="Στάθης Καπ" w:date="2023-03-09T06:25:00Z"/>
                <w:sz w:val="16"/>
                <w:szCs w:val="16"/>
              </w:rPr>
            </w:pPr>
            <w:ins w:id="17698" w:author="Στάθης Καπ" w:date="2023-03-09T07:11:00Z">
              <w:r>
                <w:rPr>
                  <w:rFonts w:ascii="Calibri" w:hAnsi="Calibri" w:cs="Calibri"/>
                  <w:color w:val="000000"/>
                  <w:sz w:val="16"/>
                  <w:szCs w:val="16"/>
                </w:rPr>
                <w:t>470</w:t>
              </w:r>
            </w:ins>
          </w:p>
        </w:tc>
        <w:tc>
          <w:tcPr>
            <w:tcW w:w="454" w:type="dxa"/>
            <w:vAlign w:val="center"/>
            <w:tcPrChange w:id="17699" w:author="Στάθης Καπ" w:date="2023-03-09T06:29:00Z">
              <w:tcPr>
                <w:tcW w:w="454" w:type="dxa"/>
                <w:gridSpan w:val="2"/>
                <w:vAlign w:val="center"/>
              </w:tcPr>
            </w:tcPrChange>
          </w:tcPr>
          <w:p w14:paraId="309187E8" w14:textId="61F1CAF7" w:rsidR="00494D04" w:rsidRPr="007E0F91" w:rsidRDefault="00494D04" w:rsidP="00494D04">
            <w:pPr>
              <w:jc w:val="center"/>
              <w:rPr>
                <w:ins w:id="17700" w:author="Στάθης Καπ" w:date="2023-03-09T06:25:00Z"/>
                <w:sz w:val="16"/>
                <w:szCs w:val="16"/>
              </w:rPr>
            </w:pPr>
            <w:ins w:id="17701" w:author="Στάθης Καπ" w:date="2023-03-09T07:11:00Z">
              <w:r>
                <w:rPr>
                  <w:rFonts w:ascii="Calibri" w:hAnsi="Calibri" w:cs="Calibri"/>
                  <w:color w:val="000000"/>
                  <w:sz w:val="16"/>
                  <w:szCs w:val="16"/>
                </w:rPr>
                <w:t>6</w:t>
              </w:r>
            </w:ins>
          </w:p>
        </w:tc>
        <w:tc>
          <w:tcPr>
            <w:tcW w:w="454" w:type="dxa"/>
            <w:vAlign w:val="center"/>
            <w:tcPrChange w:id="17702" w:author="Στάθης Καπ" w:date="2023-03-09T06:29:00Z">
              <w:tcPr>
                <w:tcW w:w="454" w:type="dxa"/>
                <w:gridSpan w:val="2"/>
                <w:vAlign w:val="bottom"/>
              </w:tcPr>
            </w:tcPrChange>
          </w:tcPr>
          <w:p w14:paraId="5A17963D" w14:textId="0371C56B" w:rsidR="00494D04" w:rsidRPr="007E0F91" w:rsidRDefault="00494D04" w:rsidP="00494D04">
            <w:pPr>
              <w:jc w:val="center"/>
              <w:rPr>
                <w:ins w:id="17703" w:author="Στάθης Καπ" w:date="2023-03-09T06:25:00Z"/>
                <w:sz w:val="16"/>
                <w:szCs w:val="16"/>
              </w:rPr>
            </w:pPr>
            <w:ins w:id="17704" w:author="Στάθης Καπ" w:date="2023-03-09T07:11:00Z">
              <w:r>
                <w:rPr>
                  <w:rFonts w:ascii="Calibri" w:hAnsi="Calibri" w:cs="Calibri"/>
                  <w:color w:val="000000"/>
                  <w:sz w:val="16"/>
                  <w:szCs w:val="16"/>
                </w:rPr>
                <w:t>0.221</w:t>
              </w:r>
            </w:ins>
          </w:p>
        </w:tc>
        <w:tc>
          <w:tcPr>
            <w:tcW w:w="454" w:type="dxa"/>
            <w:tcBorders>
              <w:right w:val="single" w:sz="4" w:space="0" w:color="auto"/>
            </w:tcBorders>
            <w:vAlign w:val="center"/>
            <w:tcPrChange w:id="17705" w:author="Στάθης Καπ" w:date="2023-03-09T06:29:00Z">
              <w:tcPr>
                <w:tcW w:w="454" w:type="dxa"/>
                <w:gridSpan w:val="2"/>
                <w:tcBorders>
                  <w:right w:val="single" w:sz="4" w:space="0" w:color="auto"/>
                </w:tcBorders>
                <w:vAlign w:val="center"/>
              </w:tcPr>
            </w:tcPrChange>
          </w:tcPr>
          <w:p w14:paraId="55EB7C86" w14:textId="3EAF5EBB" w:rsidR="00494D04" w:rsidRPr="007E0F91" w:rsidRDefault="00494D04" w:rsidP="00494D04">
            <w:pPr>
              <w:jc w:val="center"/>
              <w:rPr>
                <w:ins w:id="17706" w:author="Στάθης Καπ" w:date="2023-03-09T06:25:00Z"/>
                <w:sz w:val="16"/>
                <w:szCs w:val="16"/>
              </w:rPr>
            </w:pPr>
            <w:ins w:id="17707" w:author="Στάθης Καπ" w:date="2023-03-09T07:11:00Z">
              <w:r>
                <w:rPr>
                  <w:rFonts w:ascii="Calibri" w:hAnsi="Calibri" w:cs="Calibri"/>
                  <w:color w:val="000000"/>
                  <w:sz w:val="16"/>
                  <w:szCs w:val="16"/>
                </w:rPr>
                <w:t>18.15</w:t>
              </w:r>
            </w:ins>
          </w:p>
        </w:tc>
        <w:tc>
          <w:tcPr>
            <w:tcW w:w="453" w:type="dxa"/>
            <w:tcBorders>
              <w:left w:val="single" w:sz="4" w:space="0" w:color="auto"/>
            </w:tcBorders>
            <w:vAlign w:val="center"/>
            <w:tcPrChange w:id="17708" w:author="Στάθης Καπ" w:date="2023-03-09T06:29:00Z">
              <w:tcPr>
                <w:tcW w:w="453" w:type="dxa"/>
                <w:gridSpan w:val="2"/>
                <w:tcBorders>
                  <w:left w:val="single" w:sz="4" w:space="0" w:color="auto"/>
                </w:tcBorders>
                <w:vAlign w:val="bottom"/>
              </w:tcPr>
            </w:tcPrChange>
          </w:tcPr>
          <w:p w14:paraId="4614FCC4" w14:textId="5BC9F363" w:rsidR="00494D04" w:rsidRPr="007E0F91" w:rsidRDefault="00494D04" w:rsidP="00494D04">
            <w:pPr>
              <w:jc w:val="center"/>
              <w:rPr>
                <w:ins w:id="17709" w:author="Στάθης Καπ" w:date="2023-03-09T06:25:00Z"/>
                <w:sz w:val="16"/>
                <w:szCs w:val="16"/>
              </w:rPr>
            </w:pPr>
            <w:ins w:id="17710" w:author="Στάθης Καπ" w:date="2023-03-09T07:11:00Z">
              <w:r>
                <w:rPr>
                  <w:rFonts w:ascii="Calibri" w:hAnsi="Calibri" w:cs="Calibri"/>
                  <w:color w:val="000000"/>
                  <w:sz w:val="16"/>
                  <w:szCs w:val="16"/>
                </w:rPr>
                <w:t>400</w:t>
              </w:r>
            </w:ins>
          </w:p>
        </w:tc>
        <w:tc>
          <w:tcPr>
            <w:tcW w:w="454" w:type="dxa"/>
            <w:vAlign w:val="center"/>
            <w:tcPrChange w:id="17711" w:author="Στάθης Καπ" w:date="2023-03-09T06:29:00Z">
              <w:tcPr>
                <w:tcW w:w="454" w:type="dxa"/>
                <w:gridSpan w:val="2"/>
                <w:vAlign w:val="center"/>
              </w:tcPr>
            </w:tcPrChange>
          </w:tcPr>
          <w:p w14:paraId="2E31CE1C" w14:textId="06F470F8" w:rsidR="00494D04" w:rsidRPr="007E0F91" w:rsidRDefault="00494D04" w:rsidP="00494D04">
            <w:pPr>
              <w:jc w:val="center"/>
              <w:rPr>
                <w:ins w:id="17712" w:author="Στάθης Καπ" w:date="2023-03-09T06:25:00Z"/>
                <w:sz w:val="16"/>
                <w:szCs w:val="16"/>
              </w:rPr>
            </w:pPr>
            <w:ins w:id="17713" w:author="Στάθης Καπ" w:date="2023-03-09T07:11:00Z">
              <w:r>
                <w:rPr>
                  <w:rFonts w:ascii="Calibri" w:hAnsi="Calibri" w:cs="Calibri"/>
                  <w:color w:val="000000"/>
                  <w:sz w:val="16"/>
                  <w:szCs w:val="16"/>
                </w:rPr>
                <w:t>20</w:t>
              </w:r>
            </w:ins>
          </w:p>
        </w:tc>
        <w:tc>
          <w:tcPr>
            <w:tcW w:w="454" w:type="dxa"/>
            <w:vAlign w:val="center"/>
            <w:tcPrChange w:id="17714" w:author="Στάθης Καπ" w:date="2023-03-09T06:29:00Z">
              <w:tcPr>
                <w:tcW w:w="454" w:type="dxa"/>
                <w:gridSpan w:val="2"/>
                <w:vAlign w:val="bottom"/>
              </w:tcPr>
            </w:tcPrChange>
          </w:tcPr>
          <w:p w14:paraId="47BCD905" w14:textId="5FD7E9A4" w:rsidR="00494D04" w:rsidRPr="007E0F91" w:rsidRDefault="00494D04" w:rsidP="00494D04">
            <w:pPr>
              <w:jc w:val="center"/>
              <w:rPr>
                <w:ins w:id="17715" w:author="Στάθης Καπ" w:date="2023-03-09T06:25:00Z"/>
                <w:sz w:val="16"/>
                <w:szCs w:val="16"/>
              </w:rPr>
            </w:pPr>
            <w:ins w:id="17716" w:author="Στάθης Καπ" w:date="2023-03-09T07:11:00Z">
              <w:r>
                <w:rPr>
                  <w:rFonts w:ascii="Calibri" w:hAnsi="Calibri" w:cs="Calibri"/>
                  <w:color w:val="000000"/>
                  <w:sz w:val="16"/>
                  <w:szCs w:val="16"/>
                </w:rPr>
                <w:t>0.222</w:t>
              </w:r>
            </w:ins>
          </w:p>
        </w:tc>
        <w:tc>
          <w:tcPr>
            <w:tcW w:w="461" w:type="dxa"/>
            <w:tcBorders>
              <w:right w:val="single" w:sz="4" w:space="0" w:color="auto"/>
            </w:tcBorders>
            <w:vAlign w:val="center"/>
            <w:tcPrChange w:id="17717" w:author="Στάθης Καπ" w:date="2023-03-09T06:29:00Z">
              <w:tcPr>
                <w:tcW w:w="461" w:type="dxa"/>
                <w:gridSpan w:val="2"/>
                <w:tcBorders>
                  <w:right w:val="single" w:sz="4" w:space="0" w:color="auto"/>
                </w:tcBorders>
                <w:vAlign w:val="center"/>
              </w:tcPr>
            </w:tcPrChange>
          </w:tcPr>
          <w:p w14:paraId="32DE6E48" w14:textId="792B1CC1" w:rsidR="00494D04" w:rsidRPr="007E0F91" w:rsidRDefault="00494D04" w:rsidP="00494D04">
            <w:pPr>
              <w:jc w:val="center"/>
              <w:rPr>
                <w:ins w:id="17718" w:author="Στάθης Καπ" w:date="2023-03-09T06:25:00Z"/>
                <w:sz w:val="16"/>
                <w:szCs w:val="16"/>
              </w:rPr>
            </w:pPr>
            <w:ins w:id="17719" w:author="Στάθης Καπ" w:date="2023-03-09T07:11:00Z">
              <w:r>
                <w:rPr>
                  <w:rFonts w:ascii="Calibri" w:hAnsi="Calibri" w:cs="Calibri"/>
                  <w:color w:val="000000"/>
                  <w:sz w:val="16"/>
                  <w:szCs w:val="16"/>
                </w:rPr>
                <w:t>17.78</w:t>
              </w:r>
            </w:ins>
          </w:p>
        </w:tc>
      </w:tr>
      <w:tr w:rsidR="00494D04" w14:paraId="79DE6003"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72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721" w:author="Στάθης Καπ" w:date="2023-03-09T06:25:00Z"/>
          <w:trPrChange w:id="17722"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723"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2E236554" w14:textId="77777777" w:rsidR="00494D04" w:rsidRPr="007E0F91" w:rsidRDefault="00494D04" w:rsidP="00494D04">
            <w:pPr>
              <w:jc w:val="center"/>
              <w:rPr>
                <w:ins w:id="17724" w:author="Στάθης Καπ" w:date="2023-03-09T06:25:00Z"/>
                <w:sz w:val="16"/>
                <w:szCs w:val="16"/>
              </w:rPr>
            </w:pPr>
            <w:ins w:id="17725" w:author="Στάθης Καπ" w:date="2023-03-09T06:25:00Z">
              <w:r w:rsidRPr="009861B1">
                <w:rPr>
                  <w:rFonts w:ascii="Calibri" w:hAnsi="Calibri" w:cs="Calibri"/>
                  <w:color w:val="000000"/>
                  <w:sz w:val="16"/>
                  <w:szCs w:val="16"/>
                </w:rPr>
                <w:t>c107</w:t>
              </w:r>
            </w:ins>
          </w:p>
        </w:tc>
        <w:tc>
          <w:tcPr>
            <w:tcW w:w="565" w:type="dxa"/>
            <w:tcBorders>
              <w:left w:val="single" w:sz="4" w:space="0" w:color="auto"/>
            </w:tcBorders>
            <w:vAlign w:val="center"/>
            <w:tcPrChange w:id="17726" w:author="Στάθης Καπ" w:date="2023-03-09T06:29:00Z">
              <w:tcPr>
                <w:tcW w:w="565" w:type="dxa"/>
                <w:gridSpan w:val="2"/>
                <w:tcBorders>
                  <w:left w:val="single" w:sz="4" w:space="0" w:color="auto"/>
                </w:tcBorders>
              </w:tcPr>
            </w:tcPrChange>
          </w:tcPr>
          <w:p w14:paraId="1EF313DF" w14:textId="0C0916CD" w:rsidR="00494D04" w:rsidRPr="007E0F91" w:rsidRDefault="00494D04" w:rsidP="00494D04">
            <w:pPr>
              <w:jc w:val="center"/>
              <w:rPr>
                <w:ins w:id="17727" w:author="Στάθης Καπ" w:date="2023-03-09T06:25:00Z"/>
                <w:sz w:val="16"/>
                <w:szCs w:val="16"/>
              </w:rPr>
            </w:pPr>
            <w:ins w:id="17728" w:author="Στάθης Καπ" w:date="2023-03-09T07:11:00Z">
              <w:r>
                <w:rPr>
                  <w:rFonts w:ascii="Calibri" w:hAnsi="Calibri" w:cs="Calibri"/>
                  <w:color w:val="000000"/>
                  <w:sz w:val="16"/>
                  <w:szCs w:val="16"/>
                </w:rPr>
                <w:t>670</w:t>
              </w:r>
            </w:ins>
          </w:p>
        </w:tc>
        <w:tc>
          <w:tcPr>
            <w:tcW w:w="679" w:type="dxa"/>
            <w:tcBorders>
              <w:right w:val="single" w:sz="4" w:space="0" w:color="auto"/>
            </w:tcBorders>
            <w:vAlign w:val="center"/>
            <w:tcPrChange w:id="17729" w:author="Στάθης Καπ" w:date="2023-03-09T06:29:00Z">
              <w:tcPr>
                <w:tcW w:w="679" w:type="dxa"/>
                <w:gridSpan w:val="2"/>
                <w:tcBorders>
                  <w:right w:val="single" w:sz="4" w:space="0" w:color="auto"/>
                </w:tcBorders>
              </w:tcPr>
            </w:tcPrChange>
          </w:tcPr>
          <w:p w14:paraId="6E4E0902" w14:textId="7E7B7DF9" w:rsidR="00494D04" w:rsidRPr="007E0F91" w:rsidRDefault="00494D04" w:rsidP="00494D04">
            <w:pPr>
              <w:jc w:val="center"/>
              <w:rPr>
                <w:ins w:id="17730" w:author="Στάθης Καπ" w:date="2023-03-09T06:25:00Z"/>
                <w:sz w:val="16"/>
                <w:szCs w:val="16"/>
              </w:rPr>
            </w:pPr>
            <w:ins w:id="17731" w:author="Στάθης Καπ" w:date="2023-03-09T07:11:00Z">
              <w:r>
                <w:rPr>
                  <w:rFonts w:ascii="Calibri" w:hAnsi="Calibri" w:cs="Calibri"/>
                  <w:color w:val="000000"/>
                  <w:sz w:val="16"/>
                  <w:szCs w:val="16"/>
                </w:rPr>
                <w:t>670</w:t>
              </w:r>
            </w:ins>
          </w:p>
        </w:tc>
        <w:tc>
          <w:tcPr>
            <w:tcW w:w="453" w:type="dxa"/>
            <w:tcBorders>
              <w:left w:val="single" w:sz="4" w:space="0" w:color="auto"/>
            </w:tcBorders>
            <w:vAlign w:val="center"/>
            <w:tcPrChange w:id="17732" w:author="Στάθης Καπ" w:date="2023-03-09T06:29:00Z">
              <w:tcPr>
                <w:tcW w:w="453" w:type="dxa"/>
                <w:gridSpan w:val="2"/>
                <w:tcBorders>
                  <w:left w:val="single" w:sz="4" w:space="0" w:color="auto"/>
                </w:tcBorders>
                <w:vAlign w:val="bottom"/>
              </w:tcPr>
            </w:tcPrChange>
          </w:tcPr>
          <w:p w14:paraId="42BC7801" w14:textId="2EC55A03" w:rsidR="00494D04" w:rsidRPr="007E0F91" w:rsidRDefault="00494D04" w:rsidP="00494D04">
            <w:pPr>
              <w:jc w:val="center"/>
              <w:rPr>
                <w:ins w:id="17733" w:author="Στάθης Καπ" w:date="2023-03-09T06:25:00Z"/>
                <w:sz w:val="16"/>
                <w:szCs w:val="16"/>
              </w:rPr>
            </w:pPr>
            <w:ins w:id="17734" w:author="Στάθης Καπ" w:date="2023-03-09T07:11:00Z">
              <w:r>
                <w:rPr>
                  <w:rFonts w:ascii="Calibri" w:hAnsi="Calibri" w:cs="Calibri"/>
                  <w:color w:val="000000"/>
                  <w:sz w:val="16"/>
                  <w:szCs w:val="16"/>
                </w:rPr>
                <w:t>560</w:t>
              </w:r>
            </w:ins>
          </w:p>
        </w:tc>
        <w:tc>
          <w:tcPr>
            <w:tcW w:w="708" w:type="dxa"/>
            <w:vAlign w:val="center"/>
            <w:tcPrChange w:id="17735" w:author="Στάθης Καπ" w:date="2023-03-09T06:29:00Z">
              <w:tcPr>
                <w:tcW w:w="708" w:type="dxa"/>
                <w:gridSpan w:val="2"/>
                <w:vAlign w:val="center"/>
              </w:tcPr>
            </w:tcPrChange>
          </w:tcPr>
          <w:p w14:paraId="535495F4" w14:textId="77F281D1" w:rsidR="00494D04" w:rsidRPr="007E0F91" w:rsidRDefault="00494D04" w:rsidP="00494D04">
            <w:pPr>
              <w:jc w:val="center"/>
              <w:rPr>
                <w:ins w:id="17736" w:author="Στάθης Καπ" w:date="2023-03-09T06:25:00Z"/>
                <w:sz w:val="16"/>
                <w:szCs w:val="16"/>
              </w:rPr>
            </w:pPr>
            <w:ins w:id="17737" w:author="Στάθης Καπ" w:date="2023-03-09T07:11:00Z">
              <w:r>
                <w:rPr>
                  <w:rFonts w:ascii="Calibri" w:hAnsi="Calibri" w:cs="Calibri"/>
                  <w:color w:val="000000"/>
                  <w:sz w:val="16"/>
                  <w:szCs w:val="16"/>
                </w:rPr>
                <w:t>16.42</w:t>
              </w:r>
            </w:ins>
          </w:p>
        </w:tc>
        <w:tc>
          <w:tcPr>
            <w:tcW w:w="652" w:type="dxa"/>
            <w:vMerge/>
            <w:tcBorders>
              <w:right w:val="single" w:sz="4" w:space="0" w:color="auto"/>
            </w:tcBorders>
            <w:vAlign w:val="center"/>
            <w:tcPrChange w:id="17738" w:author="Στάθης Καπ" w:date="2023-03-09T06:29:00Z">
              <w:tcPr>
                <w:tcW w:w="652" w:type="dxa"/>
                <w:gridSpan w:val="2"/>
                <w:vMerge/>
                <w:tcBorders>
                  <w:right w:val="single" w:sz="4" w:space="0" w:color="auto"/>
                </w:tcBorders>
                <w:vAlign w:val="bottom"/>
              </w:tcPr>
            </w:tcPrChange>
          </w:tcPr>
          <w:p w14:paraId="6F099871" w14:textId="77777777" w:rsidR="00494D04" w:rsidRPr="007E0F91" w:rsidRDefault="00494D04" w:rsidP="00494D04">
            <w:pPr>
              <w:jc w:val="center"/>
              <w:rPr>
                <w:ins w:id="17739" w:author="Στάθης Καπ" w:date="2023-03-09T06:25:00Z"/>
                <w:sz w:val="16"/>
                <w:szCs w:val="16"/>
              </w:rPr>
            </w:pPr>
          </w:p>
        </w:tc>
        <w:tc>
          <w:tcPr>
            <w:tcW w:w="453" w:type="dxa"/>
            <w:tcBorders>
              <w:left w:val="single" w:sz="4" w:space="0" w:color="auto"/>
            </w:tcBorders>
            <w:vAlign w:val="center"/>
            <w:tcPrChange w:id="17740" w:author="Στάθης Καπ" w:date="2023-03-09T06:29:00Z">
              <w:tcPr>
                <w:tcW w:w="453" w:type="dxa"/>
                <w:gridSpan w:val="2"/>
                <w:tcBorders>
                  <w:left w:val="single" w:sz="4" w:space="0" w:color="auto"/>
                </w:tcBorders>
                <w:vAlign w:val="bottom"/>
              </w:tcPr>
            </w:tcPrChange>
          </w:tcPr>
          <w:p w14:paraId="5E2A08FB" w14:textId="30672763" w:rsidR="00494D04" w:rsidRPr="007E0F91" w:rsidRDefault="00494D04" w:rsidP="00494D04">
            <w:pPr>
              <w:jc w:val="center"/>
              <w:rPr>
                <w:ins w:id="17741" w:author="Στάθης Καπ" w:date="2023-03-09T06:25:00Z"/>
                <w:sz w:val="16"/>
                <w:szCs w:val="16"/>
              </w:rPr>
            </w:pPr>
            <w:ins w:id="17742" w:author="Στάθης Καπ" w:date="2023-03-09T07:11:00Z">
              <w:r>
                <w:rPr>
                  <w:rFonts w:ascii="Calibri" w:hAnsi="Calibri" w:cs="Calibri"/>
                  <w:color w:val="000000"/>
                  <w:sz w:val="16"/>
                  <w:szCs w:val="16"/>
                </w:rPr>
                <w:t>550</w:t>
              </w:r>
            </w:ins>
          </w:p>
        </w:tc>
        <w:tc>
          <w:tcPr>
            <w:tcW w:w="454" w:type="dxa"/>
            <w:vAlign w:val="center"/>
            <w:tcPrChange w:id="17743" w:author="Στάθης Καπ" w:date="2023-03-09T06:29:00Z">
              <w:tcPr>
                <w:tcW w:w="454" w:type="dxa"/>
                <w:gridSpan w:val="2"/>
                <w:vAlign w:val="center"/>
              </w:tcPr>
            </w:tcPrChange>
          </w:tcPr>
          <w:p w14:paraId="0DA76E9C" w14:textId="528C9C0A" w:rsidR="00494D04" w:rsidRPr="007E0F91" w:rsidRDefault="00494D04" w:rsidP="00494D04">
            <w:pPr>
              <w:jc w:val="center"/>
              <w:rPr>
                <w:ins w:id="17744" w:author="Στάθης Καπ" w:date="2023-03-09T06:25:00Z"/>
                <w:sz w:val="16"/>
                <w:szCs w:val="16"/>
              </w:rPr>
            </w:pPr>
            <w:ins w:id="17745" w:author="Στάθης Καπ" w:date="2023-03-09T07:11:00Z">
              <w:r>
                <w:rPr>
                  <w:rFonts w:ascii="Calibri" w:hAnsi="Calibri" w:cs="Calibri"/>
                  <w:color w:val="000000"/>
                  <w:sz w:val="16"/>
                  <w:szCs w:val="16"/>
                </w:rPr>
                <w:t>1.79</w:t>
              </w:r>
            </w:ins>
          </w:p>
        </w:tc>
        <w:tc>
          <w:tcPr>
            <w:tcW w:w="454" w:type="dxa"/>
            <w:vAlign w:val="center"/>
            <w:tcPrChange w:id="17746" w:author="Στάθης Καπ" w:date="2023-03-09T06:29:00Z">
              <w:tcPr>
                <w:tcW w:w="454" w:type="dxa"/>
                <w:gridSpan w:val="2"/>
                <w:vAlign w:val="bottom"/>
              </w:tcPr>
            </w:tcPrChange>
          </w:tcPr>
          <w:p w14:paraId="6B4B1FF3" w14:textId="17AA2A27" w:rsidR="00494D04" w:rsidRPr="007E0F91" w:rsidRDefault="00494D04" w:rsidP="00494D04">
            <w:pPr>
              <w:jc w:val="center"/>
              <w:rPr>
                <w:ins w:id="17747" w:author="Στάθης Καπ" w:date="2023-03-09T06:25:00Z"/>
                <w:sz w:val="16"/>
                <w:szCs w:val="16"/>
              </w:rPr>
            </w:pPr>
            <w:ins w:id="17748" w:author="Στάθης Καπ" w:date="2023-03-09T07:11:00Z">
              <w:r>
                <w:rPr>
                  <w:rFonts w:ascii="Calibri" w:hAnsi="Calibri" w:cs="Calibri"/>
                  <w:color w:val="000000"/>
                  <w:sz w:val="16"/>
                  <w:szCs w:val="16"/>
                </w:rPr>
                <w:t>0.211</w:t>
              </w:r>
            </w:ins>
          </w:p>
        </w:tc>
        <w:tc>
          <w:tcPr>
            <w:tcW w:w="457" w:type="dxa"/>
            <w:tcBorders>
              <w:right w:val="single" w:sz="4" w:space="0" w:color="auto"/>
            </w:tcBorders>
            <w:vAlign w:val="center"/>
            <w:tcPrChange w:id="17749" w:author="Στάθης Καπ" w:date="2023-03-09T06:29:00Z">
              <w:tcPr>
                <w:tcW w:w="457" w:type="dxa"/>
                <w:gridSpan w:val="2"/>
                <w:tcBorders>
                  <w:right w:val="single" w:sz="4" w:space="0" w:color="auto"/>
                </w:tcBorders>
                <w:vAlign w:val="center"/>
              </w:tcPr>
            </w:tcPrChange>
          </w:tcPr>
          <w:p w14:paraId="3C159FD8" w14:textId="761FCAA5" w:rsidR="00494D04" w:rsidRPr="007E0F91" w:rsidRDefault="00494D04" w:rsidP="00494D04">
            <w:pPr>
              <w:jc w:val="center"/>
              <w:rPr>
                <w:ins w:id="17750" w:author="Στάθης Καπ" w:date="2023-03-09T06:25:00Z"/>
                <w:sz w:val="16"/>
                <w:szCs w:val="16"/>
              </w:rPr>
            </w:pPr>
            <w:ins w:id="17751" w:author="Στάθης Καπ" w:date="2023-03-09T07:11:00Z">
              <w:r>
                <w:rPr>
                  <w:rFonts w:ascii="Calibri" w:hAnsi="Calibri" w:cs="Calibri"/>
                  <w:color w:val="000000"/>
                  <w:sz w:val="16"/>
                  <w:szCs w:val="16"/>
                </w:rPr>
                <w:t>24.37</w:t>
              </w:r>
            </w:ins>
          </w:p>
        </w:tc>
        <w:tc>
          <w:tcPr>
            <w:tcW w:w="453" w:type="dxa"/>
            <w:tcBorders>
              <w:left w:val="single" w:sz="4" w:space="0" w:color="auto"/>
            </w:tcBorders>
            <w:vAlign w:val="center"/>
            <w:tcPrChange w:id="17752" w:author="Στάθης Καπ" w:date="2023-03-09T06:29:00Z">
              <w:tcPr>
                <w:tcW w:w="453" w:type="dxa"/>
                <w:gridSpan w:val="2"/>
                <w:tcBorders>
                  <w:left w:val="single" w:sz="4" w:space="0" w:color="auto"/>
                </w:tcBorders>
                <w:vAlign w:val="bottom"/>
              </w:tcPr>
            </w:tcPrChange>
          </w:tcPr>
          <w:p w14:paraId="24A1F0F8" w14:textId="7BBA48F2" w:rsidR="00494D04" w:rsidRPr="007E0F91" w:rsidRDefault="00494D04" w:rsidP="00494D04">
            <w:pPr>
              <w:jc w:val="center"/>
              <w:rPr>
                <w:ins w:id="17753" w:author="Στάθης Καπ" w:date="2023-03-09T06:25:00Z"/>
                <w:sz w:val="16"/>
                <w:szCs w:val="16"/>
              </w:rPr>
            </w:pPr>
            <w:ins w:id="17754" w:author="Στάθης Καπ" w:date="2023-03-09T07:11:00Z">
              <w:r>
                <w:rPr>
                  <w:rFonts w:ascii="Calibri" w:hAnsi="Calibri" w:cs="Calibri"/>
                  <w:color w:val="000000"/>
                  <w:sz w:val="16"/>
                  <w:szCs w:val="16"/>
                </w:rPr>
                <w:t>510</w:t>
              </w:r>
            </w:ins>
          </w:p>
        </w:tc>
        <w:tc>
          <w:tcPr>
            <w:tcW w:w="454" w:type="dxa"/>
            <w:vAlign w:val="center"/>
            <w:tcPrChange w:id="17755" w:author="Στάθης Καπ" w:date="2023-03-09T06:29:00Z">
              <w:tcPr>
                <w:tcW w:w="454" w:type="dxa"/>
                <w:gridSpan w:val="2"/>
                <w:vAlign w:val="center"/>
              </w:tcPr>
            </w:tcPrChange>
          </w:tcPr>
          <w:p w14:paraId="73A62937" w14:textId="2E93C294" w:rsidR="00494D04" w:rsidRPr="007E0F91" w:rsidRDefault="00494D04" w:rsidP="00494D04">
            <w:pPr>
              <w:jc w:val="center"/>
              <w:rPr>
                <w:ins w:id="17756" w:author="Στάθης Καπ" w:date="2023-03-09T06:25:00Z"/>
                <w:sz w:val="16"/>
                <w:szCs w:val="16"/>
              </w:rPr>
            </w:pPr>
            <w:ins w:id="17757" w:author="Στάθης Καπ" w:date="2023-03-09T07:11:00Z">
              <w:r>
                <w:rPr>
                  <w:rFonts w:ascii="Calibri" w:hAnsi="Calibri" w:cs="Calibri"/>
                  <w:color w:val="000000"/>
                  <w:sz w:val="16"/>
                  <w:szCs w:val="16"/>
                </w:rPr>
                <w:t>8.93</w:t>
              </w:r>
            </w:ins>
          </w:p>
        </w:tc>
        <w:tc>
          <w:tcPr>
            <w:tcW w:w="454" w:type="dxa"/>
            <w:vAlign w:val="center"/>
            <w:tcPrChange w:id="17758" w:author="Στάθης Καπ" w:date="2023-03-09T06:29:00Z">
              <w:tcPr>
                <w:tcW w:w="454" w:type="dxa"/>
                <w:gridSpan w:val="2"/>
                <w:vAlign w:val="bottom"/>
              </w:tcPr>
            </w:tcPrChange>
          </w:tcPr>
          <w:p w14:paraId="48881BFD" w14:textId="0D4DA9B4" w:rsidR="00494D04" w:rsidRPr="007E0F91" w:rsidRDefault="00494D04" w:rsidP="00494D04">
            <w:pPr>
              <w:jc w:val="center"/>
              <w:rPr>
                <w:ins w:id="17759" w:author="Στάθης Καπ" w:date="2023-03-09T06:25:00Z"/>
                <w:sz w:val="16"/>
                <w:szCs w:val="16"/>
              </w:rPr>
            </w:pPr>
            <w:ins w:id="17760" w:author="Στάθης Καπ" w:date="2023-03-09T07:11:00Z">
              <w:r>
                <w:rPr>
                  <w:rFonts w:ascii="Calibri" w:hAnsi="Calibri" w:cs="Calibri"/>
                  <w:color w:val="000000"/>
                  <w:sz w:val="16"/>
                  <w:szCs w:val="16"/>
                </w:rPr>
                <w:t>0.218</w:t>
              </w:r>
            </w:ins>
          </w:p>
        </w:tc>
        <w:tc>
          <w:tcPr>
            <w:tcW w:w="454" w:type="dxa"/>
            <w:tcBorders>
              <w:right w:val="single" w:sz="4" w:space="0" w:color="auto"/>
            </w:tcBorders>
            <w:vAlign w:val="center"/>
            <w:tcPrChange w:id="17761" w:author="Στάθης Καπ" w:date="2023-03-09T06:29:00Z">
              <w:tcPr>
                <w:tcW w:w="454" w:type="dxa"/>
                <w:gridSpan w:val="2"/>
                <w:tcBorders>
                  <w:right w:val="single" w:sz="4" w:space="0" w:color="auto"/>
                </w:tcBorders>
                <w:vAlign w:val="center"/>
              </w:tcPr>
            </w:tcPrChange>
          </w:tcPr>
          <w:p w14:paraId="28A6A03D" w14:textId="7774184F" w:rsidR="00494D04" w:rsidRPr="007E0F91" w:rsidRDefault="00494D04" w:rsidP="00494D04">
            <w:pPr>
              <w:jc w:val="center"/>
              <w:rPr>
                <w:ins w:id="17762" w:author="Στάθης Καπ" w:date="2023-03-09T06:25:00Z"/>
                <w:sz w:val="16"/>
                <w:szCs w:val="16"/>
              </w:rPr>
            </w:pPr>
            <w:ins w:id="17763" w:author="Στάθης Καπ" w:date="2023-03-09T07:11:00Z">
              <w:r>
                <w:rPr>
                  <w:rFonts w:ascii="Calibri" w:hAnsi="Calibri" w:cs="Calibri"/>
                  <w:color w:val="000000"/>
                  <w:sz w:val="16"/>
                  <w:szCs w:val="16"/>
                </w:rPr>
                <w:t>21.86</w:t>
              </w:r>
            </w:ins>
          </w:p>
        </w:tc>
        <w:tc>
          <w:tcPr>
            <w:tcW w:w="453" w:type="dxa"/>
            <w:tcBorders>
              <w:left w:val="single" w:sz="4" w:space="0" w:color="auto"/>
            </w:tcBorders>
            <w:vAlign w:val="center"/>
            <w:tcPrChange w:id="17764" w:author="Στάθης Καπ" w:date="2023-03-09T06:29:00Z">
              <w:tcPr>
                <w:tcW w:w="453" w:type="dxa"/>
                <w:gridSpan w:val="2"/>
                <w:tcBorders>
                  <w:left w:val="single" w:sz="4" w:space="0" w:color="auto"/>
                </w:tcBorders>
                <w:vAlign w:val="bottom"/>
              </w:tcPr>
            </w:tcPrChange>
          </w:tcPr>
          <w:p w14:paraId="1B5E0A25" w14:textId="07710CC8" w:rsidR="00494D04" w:rsidRPr="007E0F91" w:rsidRDefault="00494D04" w:rsidP="00494D04">
            <w:pPr>
              <w:jc w:val="center"/>
              <w:rPr>
                <w:ins w:id="17765" w:author="Στάθης Καπ" w:date="2023-03-09T06:25:00Z"/>
                <w:sz w:val="16"/>
                <w:szCs w:val="16"/>
              </w:rPr>
            </w:pPr>
            <w:ins w:id="17766" w:author="Στάθης Καπ" w:date="2023-03-09T07:11:00Z">
              <w:r>
                <w:rPr>
                  <w:rFonts w:ascii="Calibri" w:hAnsi="Calibri" w:cs="Calibri"/>
                  <w:color w:val="000000"/>
                  <w:sz w:val="16"/>
                  <w:szCs w:val="16"/>
                </w:rPr>
                <w:t>490</w:t>
              </w:r>
            </w:ins>
          </w:p>
        </w:tc>
        <w:tc>
          <w:tcPr>
            <w:tcW w:w="454" w:type="dxa"/>
            <w:vAlign w:val="center"/>
            <w:tcPrChange w:id="17767" w:author="Στάθης Καπ" w:date="2023-03-09T06:29:00Z">
              <w:tcPr>
                <w:tcW w:w="454" w:type="dxa"/>
                <w:gridSpan w:val="2"/>
                <w:vAlign w:val="center"/>
              </w:tcPr>
            </w:tcPrChange>
          </w:tcPr>
          <w:p w14:paraId="01B7F9F3" w14:textId="0E0F90AD" w:rsidR="00494D04" w:rsidRPr="007E0F91" w:rsidRDefault="00494D04" w:rsidP="00494D04">
            <w:pPr>
              <w:jc w:val="center"/>
              <w:rPr>
                <w:ins w:id="17768" w:author="Στάθης Καπ" w:date="2023-03-09T06:25:00Z"/>
                <w:sz w:val="16"/>
                <w:szCs w:val="16"/>
              </w:rPr>
            </w:pPr>
            <w:ins w:id="17769" w:author="Στάθης Καπ" w:date="2023-03-09T07:11:00Z">
              <w:r>
                <w:rPr>
                  <w:rFonts w:ascii="Calibri" w:hAnsi="Calibri" w:cs="Calibri"/>
                  <w:color w:val="000000"/>
                  <w:sz w:val="16"/>
                  <w:szCs w:val="16"/>
                </w:rPr>
                <w:t>12.5</w:t>
              </w:r>
            </w:ins>
          </w:p>
        </w:tc>
        <w:tc>
          <w:tcPr>
            <w:tcW w:w="454" w:type="dxa"/>
            <w:vAlign w:val="center"/>
            <w:tcPrChange w:id="17770" w:author="Στάθης Καπ" w:date="2023-03-09T06:29:00Z">
              <w:tcPr>
                <w:tcW w:w="454" w:type="dxa"/>
                <w:gridSpan w:val="2"/>
                <w:vAlign w:val="bottom"/>
              </w:tcPr>
            </w:tcPrChange>
          </w:tcPr>
          <w:p w14:paraId="09FC7DDA" w14:textId="2DFBB436" w:rsidR="00494D04" w:rsidRPr="007E0F91" w:rsidRDefault="00494D04" w:rsidP="00494D04">
            <w:pPr>
              <w:jc w:val="center"/>
              <w:rPr>
                <w:ins w:id="17771" w:author="Στάθης Καπ" w:date="2023-03-09T06:25:00Z"/>
                <w:sz w:val="16"/>
                <w:szCs w:val="16"/>
              </w:rPr>
            </w:pPr>
            <w:ins w:id="17772" w:author="Στάθης Καπ" w:date="2023-03-09T07:11:00Z">
              <w:r>
                <w:rPr>
                  <w:rFonts w:ascii="Calibri" w:hAnsi="Calibri" w:cs="Calibri"/>
                  <w:color w:val="000000"/>
                  <w:sz w:val="16"/>
                  <w:szCs w:val="16"/>
                </w:rPr>
                <w:t>0.224</w:t>
              </w:r>
            </w:ins>
          </w:p>
        </w:tc>
        <w:tc>
          <w:tcPr>
            <w:tcW w:w="461" w:type="dxa"/>
            <w:tcBorders>
              <w:right w:val="single" w:sz="4" w:space="0" w:color="auto"/>
            </w:tcBorders>
            <w:vAlign w:val="center"/>
            <w:tcPrChange w:id="17773" w:author="Στάθης Καπ" w:date="2023-03-09T06:29:00Z">
              <w:tcPr>
                <w:tcW w:w="461" w:type="dxa"/>
                <w:gridSpan w:val="2"/>
                <w:tcBorders>
                  <w:right w:val="single" w:sz="4" w:space="0" w:color="auto"/>
                </w:tcBorders>
                <w:vAlign w:val="center"/>
              </w:tcPr>
            </w:tcPrChange>
          </w:tcPr>
          <w:p w14:paraId="3674CBDF" w14:textId="2C3D3E01" w:rsidR="00494D04" w:rsidRPr="007E0F91" w:rsidRDefault="00494D04" w:rsidP="00494D04">
            <w:pPr>
              <w:jc w:val="center"/>
              <w:rPr>
                <w:ins w:id="17774" w:author="Στάθης Καπ" w:date="2023-03-09T06:25:00Z"/>
                <w:sz w:val="16"/>
                <w:szCs w:val="16"/>
              </w:rPr>
            </w:pPr>
            <w:ins w:id="17775" w:author="Στάθης Καπ" w:date="2023-03-09T07:11:00Z">
              <w:r>
                <w:rPr>
                  <w:rFonts w:ascii="Calibri" w:hAnsi="Calibri" w:cs="Calibri"/>
                  <w:color w:val="000000"/>
                  <w:sz w:val="16"/>
                  <w:szCs w:val="16"/>
                </w:rPr>
                <w:t>19.71</w:t>
              </w:r>
            </w:ins>
          </w:p>
        </w:tc>
      </w:tr>
      <w:tr w:rsidR="00494D04" w14:paraId="00C67646"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77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777" w:author="Στάθης Καπ" w:date="2023-03-09T06:25:00Z"/>
          <w:trPrChange w:id="17778"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779"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471C9515" w14:textId="77777777" w:rsidR="00494D04" w:rsidRPr="007E0F91" w:rsidRDefault="00494D04" w:rsidP="00494D04">
            <w:pPr>
              <w:jc w:val="center"/>
              <w:rPr>
                <w:ins w:id="17780" w:author="Στάθης Καπ" w:date="2023-03-09T06:25:00Z"/>
                <w:sz w:val="16"/>
                <w:szCs w:val="16"/>
              </w:rPr>
            </w:pPr>
            <w:ins w:id="17781" w:author="Στάθης Καπ" w:date="2023-03-09T06:25:00Z">
              <w:r w:rsidRPr="009861B1">
                <w:rPr>
                  <w:rFonts w:ascii="Calibri" w:hAnsi="Calibri" w:cs="Calibri"/>
                  <w:color w:val="000000"/>
                  <w:sz w:val="16"/>
                  <w:szCs w:val="16"/>
                </w:rPr>
                <w:t>c108</w:t>
              </w:r>
            </w:ins>
          </w:p>
        </w:tc>
        <w:tc>
          <w:tcPr>
            <w:tcW w:w="565" w:type="dxa"/>
            <w:tcBorders>
              <w:left w:val="single" w:sz="4" w:space="0" w:color="auto"/>
            </w:tcBorders>
            <w:vAlign w:val="center"/>
            <w:tcPrChange w:id="17782" w:author="Στάθης Καπ" w:date="2023-03-09T06:29:00Z">
              <w:tcPr>
                <w:tcW w:w="565" w:type="dxa"/>
                <w:gridSpan w:val="2"/>
                <w:tcBorders>
                  <w:left w:val="single" w:sz="4" w:space="0" w:color="auto"/>
                </w:tcBorders>
              </w:tcPr>
            </w:tcPrChange>
          </w:tcPr>
          <w:p w14:paraId="2E902890" w14:textId="11478EF6" w:rsidR="00494D04" w:rsidRPr="007E0F91" w:rsidRDefault="00494D04" w:rsidP="00494D04">
            <w:pPr>
              <w:jc w:val="center"/>
              <w:rPr>
                <w:ins w:id="17783" w:author="Στάθης Καπ" w:date="2023-03-09T06:25:00Z"/>
                <w:sz w:val="16"/>
                <w:szCs w:val="16"/>
              </w:rPr>
            </w:pPr>
            <w:ins w:id="17784" w:author="Στάθης Καπ" w:date="2023-03-09T07:11:00Z">
              <w:r>
                <w:rPr>
                  <w:rFonts w:ascii="Calibri" w:hAnsi="Calibri" w:cs="Calibri"/>
                  <w:color w:val="000000"/>
                  <w:sz w:val="16"/>
                  <w:szCs w:val="16"/>
                </w:rPr>
                <w:t>680</w:t>
              </w:r>
            </w:ins>
          </w:p>
        </w:tc>
        <w:tc>
          <w:tcPr>
            <w:tcW w:w="679" w:type="dxa"/>
            <w:tcBorders>
              <w:right w:val="single" w:sz="4" w:space="0" w:color="auto"/>
            </w:tcBorders>
            <w:vAlign w:val="center"/>
            <w:tcPrChange w:id="17785" w:author="Στάθης Καπ" w:date="2023-03-09T06:29:00Z">
              <w:tcPr>
                <w:tcW w:w="679" w:type="dxa"/>
                <w:gridSpan w:val="2"/>
                <w:tcBorders>
                  <w:right w:val="single" w:sz="4" w:space="0" w:color="auto"/>
                </w:tcBorders>
              </w:tcPr>
            </w:tcPrChange>
          </w:tcPr>
          <w:p w14:paraId="6B70DF4C" w14:textId="3241D3B9" w:rsidR="00494D04" w:rsidRPr="007E0F91" w:rsidRDefault="00494D04" w:rsidP="00494D04">
            <w:pPr>
              <w:jc w:val="center"/>
              <w:rPr>
                <w:ins w:id="17786" w:author="Στάθης Καπ" w:date="2023-03-09T06:25:00Z"/>
                <w:sz w:val="16"/>
                <w:szCs w:val="16"/>
              </w:rPr>
            </w:pPr>
            <w:ins w:id="17787" w:author="Στάθης Καπ" w:date="2023-03-09T07:11:00Z">
              <w:r>
                <w:rPr>
                  <w:rFonts w:ascii="Calibri" w:hAnsi="Calibri" w:cs="Calibri"/>
                  <w:color w:val="000000"/>
                  <w:sz w:val="16"/>
                  <w:szCs w:val="16"/>
                </w:rPr>
                <w:t>670</w:t>
              </w:r>
            </w:ins>
          </w:p>
        </w:tc>
        <w:tc>
          <w:tcPr>
            <w:tcW w:w="453" w:type="dxa"/>
            <w:tcBorders>
              <w:left w:val="single" w:sz="4" w:space="0" w:color="auto"/>
            </w:tcBorders>
            <w:vAlign w:val="center"/>
            <w:tcPrChange w:id="17788" w:author="Στάθης Καπ" w:date="2023-03-09T06:29:00Z">
              <w:tcPr>
                <w:tcW w:w="453" w:type="dxa"/>
                <w:gridSpan w:val="2"/>
                <w:tcBorders>
                  <w:left w:val="single" w:sz="4" w:space="0" w:color="auto"/>
                </w:tcBorders>
                <w:vAlign w:val="bottom"/>
              </w:tcPr>
            </w:tcPrChange>
          </w:tcPr>
          <w:p w14:paraId="64334F48" w14:textId="78A98BD3" w:rsidR="00494D04" w:rsidRPr="007E0F91" w:rsidRDefault="00494D04" w:rsidP="00494D04">
            <w:pPr>
              <w:jc w:val="center"/>
              <w:rPr>
                <w:ins w:id="17789" w:author="Στάθης Καπ" w:date="2023-03-09T06:25:00Z"/>
                <w:sz w:val="16"/>
                <w:szCs w:val="16"/>
              </w:rPr>
            </w:pPr>
            <w:ins w:id="17790" w:author="Στάθης Καπ" w:date="2023-03-09T07:11:00Z">
              <w:r>
                <w:rPr>
                  <w:rFonts w:ascii="Calibri" w:hAnsi="Calibri" w:cs="Calibri"/>
                  <w:color w:val="000000"/>
                  <w:sz w:val="16"/>
                  <w:szCs w:val="16"/>
                </w:rPr>
                <w:t>590</w:t>
              </w:r>
            </w:ins>
          </w:p>
        </w:tc>
        <w:tc>
          <w:tcPr>
            <w:tcW w:w="708" w:type="dxa"/>
            <w:vAlign w:val="center"/>
            <w:tcPrChange w:id="17791" w:author="Στάθης Καπ" w:date="2023-03-09T06:29:00Z">
              <w:tcPr>
                <w:tcW w:w="708" w:type="dxa"/>
                <w:gridSpan w:val="2"/>
                <w:vAlign w:val="center"/>
              </w:tcPr>
            </w:tcPrChange>
          </w:tcPr>
          <w:p w14:paraId="1F7573EB" w14:textId="3708C29E" w:rsidR="00494D04" w:rsidRPr="007E0F91" w:rsidRDefault="00494D04" w:rsidP="00494D04">
            <w:pPr>
              <w:jc w:val="center"/>
              <w:rPr>
                <w:ins w:id="17792" w:author="Στάθης Καπ" w:date="2023-03-09T06:25:00Z"/>
                <w:sz w:val="16"/>
                <w:szCs w:val="16"/>
              </w:rPr>
            </w:pPr>
            <w:ins w:id="17793" w:author="Στάθης Καπ" w:date="2023-03-09T07:11:00Z">
              <w:r>
                <w:rPr>
                  <w:rFonts w:ascii="Calibri" w:hAnsi="Calibri" w:cs="Calibri"/>
                  <w:color w:val="000000"/>
                  <w:sz w:val="16"/>
                  <w:szCs w:val="16"/>
                </w:rPr>
                <w:t>13.24</w:t>
              </w:r>
            </w:ins>
          </w:p>
        </w:tc>
        <w:tc>
          <w:tcPr>
            <w:tcW w:w="652" w:type="dxa"/>
            <w:vMerge/>
            <w:tcBorders>
              <w:right w:val="single" w:sz="4" w:space="0" w:color="auto"/>
            </w:tcBorders>
            <w:vAlign w:val="center"/>
            <w:tcPrChange w:id="17794" w:author="Στάθης Καπ" w:date="2023-03-09T06:29:00Z">
              <w:tcPr>
                <w:tcW w:w="652" w:type="dxa"/>
                <w:gridSpan w:val="2"/>
                <w:vMerge/>
                <w:tcBorders>
                  <w:right w:val="single" w:sz="4" w:space="0" w:color="auto"/>
                </w:tcBorders>
                <w:vAlign w:val="bottom"/>
              </w:tcPr>
            </w:tcPrChange>
          </w:tcPr>
          <w:p w14:paraId="77ECD463" w14:textId="77777777" w:rsidR="00494D04" w:rsidRPr="007E0F91" w:rsidRDefault="00494D04" w:rsidP="00494D04">
            <w:pPr>
              <w:jc w:val="center"/>
              <w:rPr>
                <w:ins w:id="17795" w:author="Στάθης Καπ" w:date="2023-03-09T06:25:00Z"/>
                <w:sz w:val="16"/>
                <w:szCs w:val="16"/>
              </w:rPr>
            </w:pPr>
          </w:p>
        </w:tc>
        <w:tc>
          <w:tcPr>
            <w:tcW w:w="453" w:type="dxa"/>
            <w:tcBorders>
              <w:left w:val="single" w:sz="4" w:space="0" w:color="auto"/>
            </w:tcBorders>
            <w:vAlign w:val="center"/>
            <w:tcPrChange w:id="17796" w:author="Στάθης Καπ" w:date="2023-03-09T06:29:00Z">
              <w:tcPr>
                <w:tcW w:w="453" w:type="dxa"/>
                <w:gridSpan w:val="2"/>
                <w:tcBorders>
                  <w:left w:val="single" w:sz="4" w:space="0" w:color="auto"/>
                </w:tcBorders>
                <w:vAlign w:val="bottom"/>
              </w:tcPr>
            </w:tcPrChange>
          </w:tcPr>
          <w:p w14:paraId="539CC7E2" w14:textId="72FFDF7F" w:rsidR="00494D04" w:rsidRPr="007E0F91" w:rsidRDefault="00494D04" w:rsidP="00494D04">
            <w:pPr>
              <w:jc w:val="center"/>
              <w:rPr>
                <w:ins w:id="17797" w:author="Στάθης Καπ" w:date="2023-03-09T06:25:00Z"/>
                <w:sz w:val="16"/>
                <w:szCs w:val="16"/>
              </w:rPr>
            </w:pPr>
            <w:ins w:id="17798" w:author="Στάθης Καπ" w:date="2023-03-09T07:11:00Z">
              <w:r>
                <w:rPr>
                  <w:rFonts w:ascii="Calibri" w:hAnsi="Calibri" w:cs="Calibri"/>
                  <w:color w:val="000000"/>
                  <w:sz w:val="16"/>
                  <w:szCs w:val="16"/>
                </w:rPr>
                <w:t>580</w:t>
              </w:r>
            </w:ins>
          </w:p>
        </w:tc>
        <w:tc>
          <w:tcPr>
            <w:tcW w:w="454" w:type="dxa"/>
            <w:vAlign w:val="center"/>
            <w:tcPrChange w:id="17799" w:author="Στάθης Καπ" w:date="2023-03-09T06:29:00Z">
              <w:tcPr>
                <w:tcW w:w="454" w:type="dxa"/>
                <w:gridSpan w:val="2"/>
                <w:vAlign w:val="center"/>
              </w:tcPr>
            </w:tcPrChange>
          </w:tcPr>
          <w:p w14:paraId="40AD14EC" w14:textId="4B954D6B" w:rsidR="00494D04" w:rsidRPr="007E0F91" w:rsidRDefault="00494D04" w:rsidP="00494D04">
            <w:pPr>
              <w:jc w:val="center"/>
              <w:rPr>
                <w:ins w:id="17800" w:author="Στάθης Καπ" w:date="2023-03-09T06:25:00Z"/>
                <w:sz w:val="16"/>
                <w:szCs w:val="16"/>
              </w:rPr>
            </w:pPr>
            <w:ins w:id="17801" w:author="Στάθης Καπ" w:date="2023-03-09T07:11:00Z">
              <w:r>
                <w:rPr>
                  <w:rFonts w:ascii="Calibri" w:hAnsi="Calibri" w:cs="Calibri"/>
                  <w:color w:val="000000"/>
                  <w:sz w:val="16"/>
                  <w:szCs w:val="16"/>
                </w:rPr>
                <w:t>1.69</w:t>
              </w:r>
            </w:ins>
          </w:p>
        </w:tc>
        <w:tc>
          <w:tcPr>
            <w:tcW w:w="454" w:type="dxa"/>
            <w:vAlign w:val="center"/>
            <w:tcPrChange w:id="17802" w:author="Στάθης Καπ" w:date="2023-03-09T06:29:00Z">
              <w:tcPr>
                <w:tcW w:w="454" w:type="dxa"/>
                <w:gridSpan w:val="2"/>
                <w:vAlign w:val="bottom"/>
              </w:tcPr>
            </w:tcPrChange>
          </w:tcPr>
          <w:p w14:paraId="4B088A2F" w14:textId="45BA2A77" w:rsidR="00494D04" w:rsidRPr="007E0F91" w:rsidRDefault="00494D04" w:rsidP="00494D04">
            <w:pPr>
              <w:jc w:val="center"/>
              <w:rPr>
                <w:ins w:id="17803" w:author="Στάθης Καπ" w:date="2023-03-09T06:25:00Z"/>
                <w:sz w:val="16"/>
                <w:szCs w:val="16"/>
              </w:rPr>
            </w:pPr>
            <w:ins w:id="17804" w:author="Στάθης Καπ" w:date="2023-03-09T07:11:00Z">
              <w:r>
                <w:rPr>
                  <w:rFonts w:ascii="Calibri" w:hAnsi="Calibri" w:cs="Calibri"/>
                  <w:color w:val="000000"/>
                  <w:sz w:val="16"/>
                  <w:szCs w:val="16"/>
                </w:rPr>
                <w:t>0.228</w:t>
              </w:r>
            </w:ins>
          </w:p>
        </w:tc>
        <w:tc>
          <w:tcPr>
            <w:tcW w:w="457" w:type="dxa"/>
            <w:tcBorders>
              <w:right w:val="single" w:sz="4" w:space="0" w:color="auto"/>
            </w:tcBorders>
            <w:vAlign w:val="center"/>
            <w:tcPrChange w:id="17805" w:author="Στάθης Καπ" w:date="2023-03-09T06:29:00Z">
              <w:tcPr>
                <w:tcW w:w="457" w:type="dxa"/>
                <w:gridSpan w:val="2"/>
                <w:tcBorders>
                  <w:right w:val="single" w:sz="4" w:space="0" w:color="auto"/>
                </w:tcBorders>
                <w:vAlign w:val="center"/>
              </w:tcPr>
            </w:tcPrChange>
          </w:tcPr>
          <w:p w14:paraId="21AA0EDC" w14:textId="11FC02D5" w:rsidR="00494D04" w:rsidRPr="007E0F91" w:rsidRDefault="00494D04" w:rsidP="00494D04">
            <w:pPr>
              <w:jc w:val="center"/>
              <w:rPr>
                <w:ins w:id="17806" w:author="Στάθης Καπ" w:date="2023-03-09T06:25:00Z"/>
                <w:sz w:val="16"/>
                <w:szCs w:val="16"/>
              </w:rPr>
            </w:pPr>
            <w:ins w:id="17807" w:author="Στάθης Καπ" w:date="2023-03-09T07:11:00Z">
              <w:r>
                <w:rPr>
                  <w:rFonts w:ascii="Calibri" w:hAnsi="Calibri" w:cs="Calibri"/>
                  <w:color w:val="000000"/>
                  <w:sz w:val="16"/>
                  <w:szCs w:val="16"/>
                </w:rPr>
                <w:t>26.21</w:t>
              </w:r>
            </w:ins>
          </w:p>
        </w:tc>
        <w:tc>
          <w:tcPr>
            <w:tcW w:w="453" w:type="dxa"/>
            <w:tcBorders>
              <w:left w:val="single" w:sz="4" w:space="0" w:color="auto"/>
            </w:tcBorders>
            <w:vAlign w:val="center"/>
            <w:tcPrChange w:id="17808" w:author="Στάθης Καπ" w:date="2023-03-09T06:29:00Z">
              <w:tcPr>
                <w:tcW w:w="453" w:type="dxa"/>
                <w:gridSpan w:val="2"/>
                <w:tcBorders>
                  <w:left w:val="single" w:sz="4" w:space="0" w:color="auto"/>
                </w:tcBorders>
                <w:vAlign w:val="bottom"/>
              </w:tcPr>
            </w:tcPrChange>
          </w:tcPr>
          <w:p w14:paraId="1408C2F9" w14:textId="433D2618" w:rsidR="00494D04" w:rsidRPr="007E0F91" w:rsidRDefault="00494D04" w:rsidP="00494D04">
            <w:pPr>
              <w:jc w:val="center"/>
              <w:rPr>
                <w:ins w:id="17809" w:author="Στάθης Καπ" w:date="2023-03-09T06:25:00Z"/>
                <w:sz w:val="16"/>
                <w:szCs w:val="16"/>
              </w:rPr>
            </w:pPr>
            <w:ins w:id="17810" w:author="Στάθης Καπ" w:date="2023-03-09T07:11:00Z">
              <w:r>
                <w:rPr>
                  <w:rFonts w:ascii="Calibri" w:hAnsi="Calibri" w:cs="Calibri"/>
                  <w:color w:val="000000"/>
                  <w:sz w:val="16"/>
                  <w:szCs w:val="16"/>
                </w:rPr>
                <w:t>540</w:t>
              </w:r>
            </w:ins>
          </w:p>
        </w:tc>
        <w:tc>
          <w:tcPr>
            <w:tcW w:w="454" w:type="dxa"/>
            <w:vAlign w:val="center"/>
            <w:tcPrChange w:id="17811" w:author="Στάθης Καπ" w:date="2023-03-09T06:29:00Z">
              <w:tcPr>
                <w:tcW w:w="454" w:type="dxa"/>
                <w:gridSpan w:val="2"/>
                <w:vAlign w:val="center"/>
              </w:tcPr>
            </w:tcPrChange>
          </w:tcPr>
          <w:p w14:paraId="2F2C9503" w14:textId="2B29BED9" w:rsidR="00494D04" w:rsidRPr="007E0F91" w:rsidRDefault="00494D04" w:rsidP="00494D04">
            <w:pPr>
              <w:jc w:val="center"/>
              <w:rPr>
                <w:ins w:id="17812" w:author="Στάθης Καπ" w:date="2023-03-09T06:25:00Z"/>
                <w:sz w:val="16"/>
                <w:szCs w:val="16"/>
              </w:rPr>
            </w:pPr>
            <w:ins w:id="17813" w:author="Στάθης Καπ" w:date="2023-03-09T07:11:00Z">
              <w:r>
                <w:rPr>
                  <w:rFonts w:ascii="Calibri" w:hAnsi="Calibri" w:cs="Calibri"/>
                  <w:color w:val="000000"/>
                  <w:sz w:val="16"/>
                  <w:szCs w:val="16"/>
                </w:rPr>
                <w:t>8.47</w:t>
              </w:r>
            </w:ins>
          </w:p>
        </w:tc>
        <w:tc>
          <w:tcPr>
            <w:tcW w:w="454" w:type="dxa"/>
            <w:vAlign w:val="center"/>
            <w:tcPrChange w:id="17814" w:author="Στάθης Καπ" w:date="2023-03-09T06:29:00Z">
              <w:tcPr>
                <w:tcW w:w="454" w:type="dxa"/>
                <w:gridSpan w:val="2"/>
                <w:vAlign w:val="bottom"/>
              </w:tcPr>
            </w:tcPrChange>
          </w:tcPr>
          <w:p w14:paraId="5C5D63AA" w14:textId="29DC179D" w:rsidR="00494D04" w:rsidRPr="007E0F91" w:rsidRDefault="00494D04" w:rsidP="00494D04">
            <w:pPr>
              <w:jc w:val="center"/>
              <w:rPr>
                <w:ins w:id="17815" w:author="Στάθης Καπ" w:date="2023-03-09T06:25:00Z"/>
                <w:sz w:val="16"/>
                <w:szCs w:val="16"/>
              </w:rPr>
            </w:pPr>
            <w:ins w:id="17816" w:author="Στάθης Καπ" w:date="2023-03-09T07:11:00Z">
              <w:r>
                <w:rPr>
                  <w:rFonts w:ascii="Calibri" w:hAnsi="Calibri" w:cs="Calibri"/>
                  <w:color w:val="000000"/>
                  <w:sz w:val="16"/>
                  <w:szCs w:val="16"/>
                </w:rPr>
                <w:t>0.217</w:t>
              </w:r>
            </w:ins>
          </w:p>
        </w:tc>
        <w:tc>
          <w:tcPr>
            <w:tcW w:w="454" w:type="dxa"/>
            <w:tcBorders>
              <w:right w:val="single" w:sz="4" w:space="0" w:color="auto"/>
            </w:tcBorders>
            <w:vAlign w:val="center"/>
            <w:tcPrChange w:id="17817" w:author="Στάθης Καπ" w:date="2023-03-09T06:29:00Z">
              <w:tcPr>
                <w:tcW w:w="454" w:type="dxa"/>
                <w:gridSpan w:val="2"/>
                <w:tcBorders>
                  <w:right w:val="single" w:sz="4" w:space="0" w:color="auto"/>
                </w:tcBorders>
                <w:vAlign w:val="center"/>
              </w:tcPr>
            </w:tcPrChange>
          </w:tcPr>
          <w:p w14:paraId="05C546DB" w14:textId="7B8298CE" w:rsidR="00494D04" w:rsidRPr="007E0F91" w:rsidRDefault="00494D04" w:rsidP="00494D04">
            <w:pPr>
              <w:jc w:val="center"/>
              <w:rPr>
                <w:ins w:id="17818" w:author="Στάθης Καπ" w:date="2023-03-09T06:25:00Z"/>
                <w:sz w:val="16"/>
                <w:szCs w:val="16"/>
              </w:rPr>
            </w:pPr>
            <w:ins w:id="17819" w:author="Στάθης Καπ" w:date="2023-03-09T07:11:00Z">
              <w:r>
                <w:rPr>
                  <w:rFonts w:ascii="Calibri" w:hAnsi="Calibri" w:cs="Calibri"/>
                  <w:color w:val="000000"/>
                  <w:sz w:val="16"/>
                  <w:szCs w:val="16"/>
                </w:rPr>
                <w:t>29.77</w:t>
              </w:r>
            </w:ins>
          </w:p>
        </w:tc>
        <w:tc>
          <w:tcPr>
            <w:tcW w:w="453" w:type="dxa"/>
            <w:tcBorders>
              <w:left w:val="single" w:sz="4" w:space="0" w:color="auto"/>
            </w:tcBorders>
            <w:vAlign w:val="center"/>
            <w:tcPrChange w:id="17820" w:author="Στάθης Καπ" w:date="2023-03-09T06:29:00Z">
              <w:tcPr>
                <w:tcW w:w="453" w:type="dxa"/>
                <w:gridSpan w:val="2"/>
                <w:tcBorders>
                  <w:left w:val="single" w:sz="4" w:space="0" w:color="auto"/>
                </w:tcBorders>
                <w:vAlign w:val="bottom"/>
              </w:tcPr>
            </w:tcPrChange>
          </w:tcPr>
          <w:p w14:paraId="7C3BE7B8" w14:textId="4794DB11" w:rsidR="00494D04" w:rsidRPr="007E0F91" w:rsidRDefault="00494D04" w:rsidP="00494D04">
            <w:pPr>
              <w:jc w:val="center"/>
              <w:rPr>
                <w:ins w:id="17821" w:author="Στάθης Καπ" w:date="2023-03-09T06:25:00Z"/>
                <w:sz w:val="16"/>
                <w:szCs w:val="16"/>
              </w:rPr>
            </w:pPr>
            <w:ins w:id="17822" w:author="Στάθης Καπ" w:date="2023-03-09T07:11:00Z">
              <w:r>
                <w:rPr>
                  <w:rFonts w:ascii="Calibri" w:hAnsi="Calibri" w:cs="Calibri"/>
                  <w:color w:val="000000"/>
                  <w:sz w:val="16"/>
                  <w:szCs w:val="16"/>
                </w:rPr>
                <w:t>500</w:t>
              </w:r>
            </w:ins>
          </w:p>
        </w:tc>
        <w:tc>
          <w:tcPr>
            <w:tcW w:w="454" w:type="dxa"/>
            <w:vAlign w:val="center"/>
            <w:tcPrChange w:id="17823" w:author="Στάθης Καπ" w:date="2023-03-09T06:29:00Z">
              <w:tcPr>
                <w:tcW w:w="454" w:type="dxa"/>
                <w:gridSpan w:val="2"/>
                <w:vAlign w:val="center"/>
              </w:tcPr>
            </w:tcPrChange>
          </w:tcPr>
          <w:p w14:paraId="21356579" w14:textId="3A29EBAA" w:rsidR="00494D04" w:rsidRPr="007E0F91" w:rsidRDefault="00494D04" w:rsidP="00494D04">
            <w:pPr>
              <w:jc w:val="center"/>
              <w:rPr>
                <w:ins w:id="17824" w:author="Στάθης Καπ" w:date="2023-03-09T06:25:00Z"/>
                <w:sz w:val="16"/>
                <w:szCs w:val="16"/>
              </w:rPr>
            </w:pPr>
            <w:ins w:id="17825" w:author="Στάθης Καπ" w:date="2023-03-09T07:11:00Z">
              <w:r>
                <w:rPr>
                  <w:rFonts w:ascii="Calibri" w:hAnsi="Calibri" w:cs="Calibri"/>
                  <w:color w:val="000000"/>
                  <w:sz w:val="16"/>
                  <w:szCs w:val="16"/>
                </w:rPr>
                <w:t>15.25</w:t>
              </w:r>
            </w:ins>
          </w:p>
        </w:tc>
        <w:tc>
          <w:tcPr>
            <w:tcW w:w="454" w:type="dxa"/>
            <w:vAlign w:val="center"/>
            <w:tcPrChange w:id="17826" w:author="Στάθης Καπ" w:date="2023-03-09T06:29:00Z">
              <w:tcPr>
                <w:tcW w:w="454" w:type="dxa"/>
                <w:gridSpan w:val="2"/>
                <w:vAlign w:val="bottom"/>
              </w:tcPr>
            </w:tcPrChange>
          </w:tcPr>
          <w:p w14:paraId="18828E87" w14:textId="1AEFC793" w:rsidR="00494D04" w:rsidRPr="007E0F91" w:rsidRDefault="00494D04" w:rsidP="00494D04">
            <w:pPr>
              <w:jc w:val="center"/>
              <w:rPr>
                <w:ins w:id="17827" w:author="Στάθης Καπ" w:date="2023-03-09T06:25:00Z"/>
                <w:sz w:val="16"/>
                <w:szCs w:val="16"/>
              </w:rPr>
            </w:pPr>
            <w:ins w:id="17828" w:author="Στάθης Καπ" w:date="2023-03-09T07:11:00Z">
              <w:r>
                <w:rPr>
                  <w:rFonts w:ascii="Calibri" w:hAnsi="Calibri" w:cs="Calibri"/>
                  <w:color w:val="000000"/>
                  <w:sz w:val="16"/>
                  <w:szCs w:val="16"/>
                </w:rPr>
                <w:t>0.235</w:t>
              </w:r>
            </w:ins>
          </w:p>
        </w:tc>
        <w:tc>
          <w:tcPr>
            <w:tcW w:w="461" w:type="dxa"/>
            <w:tcBorders>
              <w:right w:val="single" w:sz="4" w:space="0" w:color="auto"/>
            </w:tcBorders>
            <w:vAlign w:val="center"/>
            <w:tcPrChange w:id="17829" w:author="Στάθης Καπ" w:date="2023-03-09T06:29:00Z">
              <w:tcPr>
                <w:tcW w:w="461" w:type="dxa"/>
                <w:gridSpan w:val="2"/>
                <w:tcBorders>
                  <w:right w:val="single" w:sz="4" w:space="0" w:color="auto"/>
                </w:tcBorders>
                <w:vAlign w:val="center"/>
              </w:tcPr>
            </w:tcPrChange>
          </w:tcPr>
          <w:p w14:paraId="63A29407" w14:textId="7BC81CA7" w:rsidR="00494D04" w:rsidRPr="007E0F91" w:rsidRDefault="00494D04" w:rsidP="00494D04">
            <w:pPr>
              <w:jc w:val="center"/>
              <w:rPr>
                <w:ins w:id="17830" w:author="Στάθης Καπ" w:date="2023-03-09T06:25:00Z"/>
                <w:sz w:val="16"/>
                <w:szCs w:val="16"/>
              </w:rPr>
            </w:pPr>
            <w:ins w:id="17831" w:author="Στάθης Καπ" w:date="2023-03-09T07:11:00Z">
              <w:r>
                <w:rPr>
                  <w:rFonts w:ascii="Calibri" w:hAnsi="Calibri" w:cs="Calibri"/>
                  <w:color w:val="000000"/>
                  <w:sz w:val="16"/>
                  <w:szCs w:val="16"/>
                </w:rPr>
                <w:t>23.95</w:t>
              </w:r>
            </w:ins>
          </w:p>
        </w:tc>
      </w:tr>
      <w:tr w:rsidR="00494D04" w14:paraId="2E365F57"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83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833" w:author="Στάθης Καπ" w:date="2023-03-09T06:25:00Z"/>
          <w:trPrChange w:id="17834"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835"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2F6F69AB" w14:textId="77777777" w:rsidR="00494D04" w:rsidRPr="007E0F91" w:rsidRDefault="00494D04" w:rsidP="00494D04">
            <w:pPr>
              <w:jc w:val="center"/>
              <w:rPr>
                <w:ins w:id="17836" w:author="Στάθης Καπ" w:date="2023-03-09T06:25:00Z"/>
                <w:sz w:val="16"/>
                <w:szCs w:val="16"/>
              </w:rPr>
            </w:pPr>
            <w:ins w:id="17837" w:author="Στάθης Καπ" w:date="2023-03-09T06:25:00Z">
              <w:r w:rsidRPr="009861B1">
                <w:rPr>
                  <w:rFonts w:ascii="Calibri" w:hAnsi="Calibri" w:cs="Calibri"/>
                  <w:color w:val="000000"/>
                  <w:sz w:val="16"/>
                  <w:szCs w:val="16"/>
                </w:rPr>
                <w:t>c109</w:t>
              </w:r>
            </w:ins>
          </w:p>
        </w:tc>
        <w:tc>
          <w:tcPr>
            <w:tcW w:w="565" w:type="dxa"/>
            <w:tcBorders>
              <w:left w:val="single" w:sz="4" w:space="0" w:color="auto"/>
            </w:tcBorders>
            <w:vAlign w:val="center"/>
            <w:tcPrChange w:id="17838" w:author="Στάθης Καπ" w:date="2023-03-09T06:29:00Z">
              <w:tcPr>
                <w:tcW w:w="565" w:type="dxa"/>
                <w:gridSpan w:val="2"/>
                <w:tcBorders>
                  <w:left w:val="single" w:sz="4" w:space="0" w:color="auto"/>
                </w:tcBorders>
              </w:tcPr>
            </w:tcPrChange>
          </w:tcPr>
          <w:p w14:paraId="6035942B" w14:textId="6DB50671" w:rsidR="00494D04" w:rsidRPr="007E0F91" w:rsidRDefault="00494D04" w:rsidP="00494D04">
            <w:pPr>
              <w:jc w:val="center"/>
              <w:rPr>
                <w:ins w:id="17839" w:author="Στάθης Καπ" w:date="2023-03-09T06:25:00Z"/>
                <w:sz w:val="16"/>
                <w:szCs w:val="16"/>
              </w:rPr>
            </w:pPr>
            <w:ins w:id="17840" w:author="Στάθης Καπ" w:date="2023-03-09T07:11:00Z">
              <w:r>
                <w:rPr>
                  <w:rFonts w:ascii="Calibri" w:hAnsi="Calibri" w:cs="Calibri"/>
                  <w:color w:val="000000"/>
                  <w:sz w:val="16"/>
                  <w:szCs w:val="16"/>
                </w:rPr>
                <w:t>720</w:t>
              </w:r>
            </w:ins>
          </w:p>
        </w:tc>
        <w:tc>
          <w:tcPr>
            <w:tcW w:w="679" w:type="dxa"/>
            <w:tcBorders>
              <w:right w:val="single" w:sz="4" w:space="0" w:color="auto"/>
            </w:tcBorders>
            <w:vAlign w:val="center"/>
            <w:tcPrChange w:id="17841" w:author="Στάθης Καπ" w:date="2023-03-09T06:29:00Z">
              <w:tcPr>
                <w:tcW w:w="679" w:type="dxa"/>
                <w:gridSpan w:val="2"/>
                <w:tcBorders>
                  <w:right w:val="single" w:sz="4" w:space="0" w:color="auto"/>
                </w:tcBorders>
              </w:tcPr>
            </w:tcPrChange>
          </w:tcPr>
          <w:p w14:paraId="028227AB" w14:textId="292B367F" w:rsidR="00494D04" w:rsidRPr="007E0F91" w:rsidRDefault="00494D04" w:rsidP="00494D04">
            <w:pPr>
              <w:jc w:val="center"/>
              <w:rPr>
                <w:ins w:id="17842" w:author="Στάθης Καπ" w:date="2023-03-09T06:25:00Z"/>
                <w:sz w:val="16"/>
                <w:szCs w:val="16"/>
              </w:rPr>
            </w:pPr>
            <w:ins w:id="17843" w:author="Στάθης Καπ" w:date="2023-03-09T07:11:00Z">
              <w:r>
                <w:rPr>
                  <w:rFonts w:ascii="Calibri" w:hAnsi="Calibri" w:cs="Calibri"/>
                  <w:color w:val="000000"/>
                  <w:sz w:val="16"/>
                  <w:szCs w:val="16"/>
                </w:rPr>
                <w:t>710</w:t>
              </w:r>
            </w:ins>
          </w:p>
        </w:tc>
        <w:tc>
          <w:tcPr>
            <w:tcW w:w="453" w:type="dxa"/>
            <w:tcBorders>
              <w:left w:val="single" w:sz="4" w:space="0" w:color="auto"/>
            </w:tcBorders>
            <w:vAlign w:val="center"/>
            <w:tcPrChange w:id="17844" w:author="Στάθης Καπ" w:date="2023-03-09T06:29:00Z">
              <w:tcPr>
                <w:tcW w:w="453" w:type="dxa"/>
                <w:gridSpan w:val="2"/>
                <w:tcBorders>
                  <w:left w:val="single" w:sz="4" w:space="0" w:color="auto"/>
                </w:tcBorders>
                <w:vAlign w:val="bottom"/>
              </w:tcPr>
            </w:tcPrChange>
          </w:tcPr>
          <w:p w14:paraId="563869C4" w14:textId="337A1CB2" w:rsidR="00494D04" w:rsidRPr="007E0F91" w:rsidRDefault="00494D04" w:rsidP="00494D04">
            <w:pPr>
              <w:jc w:val="center"/>
              <w:rPr>
                <w:ins w:id="17845" w:author="Στάθης Καπ" w:date="2023-03-09T06:25:00Z"/>
                <w:sz w:val="16"/>
                <w:szCs w:val="16"/>
              </w:rPr>
            </w:pPr>
            <w:ins w:id="17846" w:author="Στάθης Καπ" w:date="2023-03-09T07:11:00Z">
              <w:r>
                <w:rPr>
                  <w:rFonts w:ascii="Calibri" w:hAnsi="Calibri" w:cs="Calibri"/>
                  <w:color w:val="000000"/>
                  <w:sz w:val="16"/>
                  <w:szCs w:val="16"/>
                </w:rPr>
                <w:t>640</w:t>
              </w:r>
            </w:ins>
          </w:p>
        </w:tc>
        <w:tc>
          <w:tcPr>
            <w:tcW w:w="708" w:type="dxa"/>
            <w:vAlign w:val="center"/>
            <w:tcPrChange w:id="17847" w:author="Στάθης Καπ" w:date="2023-03-09T06:29:00Z">
              <w:tcPr>
                <w:tcW w:w="708" w:type="dxa"/>
                <w:gridSpan w:val="2"/>
                <w:vAlign w:val="center"/>
              </w:tcPr>
            </w:tcPrChange>
          </w:tcPr>
          <w:p w14:paraId="4D3E6935" w14:textId="47C44063" w:rsidR="00494D04" w:rsidRPr="007E0F91" w:rsidRDefault="00494D04" w:rsidP="00494D04">
            <w:pPr>
              <w:jc w:val="center"/>
              <w:rPr>
                <w:ins w:id="17848" w:author="Στάθης Καπ" w:date="2023-03-09T06:25:00Z"/>
                <w:sz w:val="16"/>
                <w:szCs w:val="16"/>
              </w:rPr>
            </w:pPr>
            <w:ins w:id="17849" w:author="Στάθης Καπ" w:date="2023-03-09T07:11:00Z">
              <w:r>
                <w:rPr>
                  <w:rFonts w:ascii="Calibri" w:hAnsi="Calibri" w:cs="Calibri"/>
                  <w:color w:val="000000"/>
                  <w:sz w:val="16"/>
                  <w:szCs w:val="16"/>
                </w:rPr>
                <w:t>11.11</w:t>
              </w:r>
            </w:ins>
          </w:p>
        </w:tc>
        <w:tc>
          <w:tcPr>
            <w:tcW w:w="652" w:type="dxa"/>
            <w:vMerge/>
            <w:tcBorders>
              <w:right w:val="single" w:sz="4" w:space="0" w:color="auto"/>
            </w:tcBorders>
            <w:vAlign w:val="center"/>
            <w:tcPrChange w:id="17850" w:author="Στάθης Καπ" w:date="2023-03-09T06:29:00Z">
              <w:tcPr>
                <w:tcW w:w="652" w:type="dxa"/>
                <w:gridSpan w:val="2"/>
                <w:vMerge/>
                <w:tcBorders>
                  <w:right w:val="single" w:sz="4" w:space="0" w:color="auto"/>
                </w:tcBorders>
                <w:vAlign w:val="bottom"/>
              </w:tcPr>
            </w:tcPrChange>
          </w:tcPr>
          <w:p w14:paraId="6E570166" w14:textId="77777777" w:rsidR="00494D04" w:rsidRPr="007E0F91" w:rsidRDefault="00494D04" w:rsidP="00494D04">
            <w:pPr>
              <w:jc w:val="center"/>
              <w:rPr>
                <w:ins w:id="17851" w:author="Στάθης Καπ" w:date="2023-03-09T06:25:00Z"/>
                <w:sz w:val="16"/>
                <w:szCs w:val="16"/>
              </w:rPr>
            </w:pPr>
          </w:p>
        </w:tc>
        <w:tc>
          <w:tcPr>
            <w:tcW w:w="453" w:type="dxa"/>
            <w:tcBorders>
              <w:left w:val="single" w:sz="4" w:space="0" w:color="auto"/>
            </w:tcBorders>
            <w:vAlign w:val="center"/>
            <w:tcPrChange w:id="17852" w:author="Στάθης Καπ" w:date="2023-03-09T06:29:00Z">
              <w:tcPr>
                <w:tcW w:w="453" w:type="dxa"/>
                <w:gridSpan w:val="2"/>
                <w:tcBorders>
                  <w:left w:val="single" w:sz="4" w:space="0" w:color="auto"/>
                </w:tcBorders>
                <w:vAlign w:val="bottom"/>
              </w:tcPr>
            </w:tcPrChange>
          </w:tcPr>
          <w:p w14:paraId="1ADD9C85" w14:textId="20A78DB2" w:rsidR="00494D04" w:rsidRPr="007E0F91" w:rsidRDefault="00494D04" w:rsidP="00494D04">
            <w:pPr>
              <w:jc w:val="center"/>
              <w:rPr>
                <w:ins w:id="17853" w:author="Στάθης Καπ" w:date="2023-03-09T06:25:00Z"/>
                <w:sz w:val="16"/>
                <w:szCs w:val="16"/>
              </w:rPr>
            </w:pPr>
            <w:ins w:id="17854" w:author="Στάθης Καπ" w:date="2023-03-09T07:11:00Z">
              <w:r>
                <w:rPr>
                  <w:rFonts w:ascii="Calibri" w:hAnsi="Calibri" w:cs="Calibri"/>
                  <w:color w:val="000000"/>
                  <w:sz w:val="16"/>
                  <w:szCs w:val="16"/>
                </w:rPr>
                <w:t>610</w:t>
              </w:r>
            </w:ins>
          </w:p>
        </w:tc>
        <w:tc>
          <w:tcPr>
            <w:tcW w:w="454" w:type="dxa"/>
            <w:vAlign w:val="center"/>
            <w:tcPrChange w:id="17855" w:author="Στάθης Καπ" w:date="2023-03-09T06:29:00Z">
              <w:tcPr>
                <w:tcW w:w="454" w:type="dxa"/>
                <w:gridSpan w:val="2"/>
                <w:vAlign w:val="center"/>
              </w:tcPr>
            </w:tcPrChange>
          </w:tcPr>
          <w:p w14:paraId="42CA5489" w14:textId="5E37BE5B" w:rsidR="00494D04" w:rsidRPr="007E0F91" w:rsidRDefault="00494D04" w:rsidP="00494D04">
            <w:pPr>
              <w:jc w:val="center"/>
              <w:rPr>
                <w:ins w:id="17856" w:author="Στάθης Καπ" w:date="2023-03-09T06:25:00Z"/>
                <w:sz w:val="16"/>
                <w:szCs w:val="16"/>
              </w:rPr>
            </w:pPr>
            <w:ins w:id="17857" w:author="Στάθης Καπ" w:date="2023-03-09T07:11:00Z">
              <w:r>
                <w:rPr>
                  <w:rFonts w:ascii="Calibri" w:hAnsi="Calibri" w:cs="Calibri"/>
                  <w:color w:val="000000"/>
                  <w:sz w:val="16"/>
                  <w:szCs w:val="16"/>
                </w:rPr>
                <w:t>4.69</w:t>
              </w:r>
            </w:ins>
          </w:p>
        </w:tc>
        <w:tc>
          <w:tcPr>
            <w:tcW w:w="454" w:type="dxa"/>
            <w:vAlign w:val="center"/>
            <w:tcPrChange w:id="17858" w:author="Στάθης Καπ" w:date="2023-03-09T06:29:00Z">
              <w:tcPr>
                <w:tcW w:w="454" w:type="dxa"/>
                <w:gridSpan w:val="2"/>
                <w:vAlign w:val="bottom"/>
              </w:tcPr>
            </w:tcPrChange>
          </w:tcPr>
          <w:p w14:paraId="6719EAC7" w14:textId="46E15079" w:rsidR="00494D04" w:rsidRPr="007E0F91" w:rsidRDefault="00494D04" w:rsidP="00494D04">
            <w:pPr>
              <w:jc w:val="center"/>
              <w:rPr>
                <w:ins w:id="17859" w:author="Στάθης Καπ" w:date="2023-03-09T06:25:00Z"/>
                <w:sz w:val="16"/>
                <w:szCs w:val="16"/>
              </w:rPr>
            </w:pPr>
            <w:ins w:id="17860" w:author="Στάθης Καπ" w:date="2023-03-09T07:11:00Z">
              <w:r>
                <w:rPr>
                  <w:rFonts w:ascii="Calibri" w:hAnsi="Calibri" w:cs="Calibri"/>
                  <w:color w:val="000000"/>
                  <w:sz w:val="16"/>
                  <w:szCs w:val="16"/>
                </w:rPr>
                <w:t>0.215</w:t>
              </w:r>
            </w:ins>
          </w:p>
        </w:tc>
        <w:tc>
          <w:tcPr>
            <w:tcW w:w="457" w:type="dxa"/>
            <w:tcBorders>
              <w:right w:val="single" w:sz="4" w:space="0" w:color="auto"/>
            </w:tcBorders>
            <w:vAlign w:val="center"/>
            <w:tcPrChange w:id="17861" w:author="Στάθης Καπ" w:date="2023-03-09T06:29:00Z">
              <w:tcPr>
                <w:tcW w:w="457" w:type="dxa"/>
                <w:gridSpan w:val="2"/>
                <w:tcBorders>
                  <w:right w:val="single" w:sz="4" w:space="0" w:color="auto"/>
                </w:tcBorders>
                <w:vAlign w:val="center"/>
              </w:tcPr>
            </w:tcPrChange>
          </w:tcPr>
          <w:p w14:paraId="6850BA6B" w14:textId="4CD91B9B" w:rsidR="00494D04" w:rsidRPr="007E0F91" w:rsidRDefault="00494D04" w:rsidP="00494D04">
            <w:pPr>
              <w:jc w:val="center"/>
              <w:rPr>
                <w:ins w:id="17862" w:author="Στάθης Καπ" w:date="2023-03-09T06:25:00Z"/>
                <w:sz w:val="16"/>
                <w:szCs w:val="16"/>
              </w:rPr>
            </w:pPr>
            <w:ins w:id="17863" w:author="Στάθης Καπ" w:date="2023-03-09T07:11:00Z">
              <w:r>
                <w:rPr>
                  <w:rFonts w:ascii="Calibri" w:hAnsi="Calibri" w:cs="Calibri"/>
                  <w:color w:val="000000"/>
                  <w:sz w:val="16"/>
                  <w:szCs w:val="16"/>
                </w:rPr>
                <w:t>34.05</w:t>
              </w:r>
            </w:ins>
          </w:p>
        </w:tc>
        <w:tc>
          <w:tcPr>
            <w:tcW w:w="453" w:type="dxa"/>
            <w:tcBorders>
              <w:left w:val="single" w:sz="4" w:space="0" w:color="auto"/>
            </w:tcBorders>
            <w:vAlign w:val="center"/>
            <w:tcPrChange w:id="17864" w:author="Στάθης Καπ" w:date="2023-03-09T06:29:00Z">
              <w:tcPr>
                <w:tcW w:w="453" w:type="dxa"/>
                <w:gridSpan w:val="2"/>
                <w:tcBorders>
                  <w:left w:val="single" w:sz="4" w:space="0" w:color="auto"/>
                </w:tcBorders>
                <w:vAlign w:val="bottom"/>
              </w:tcPr>
            </w:tcPrChange>
          </w:tcPr>
          <w:p w14:paraId="7C0C8AD0" w14:textId="1731B2FA" w:rsidR="00494D04" w:rsidRPr="007E0F91" w:rsidRDefault="00494D04" w:rsidP="00494D04">
            <w:pPr>
              <w:jc w:val="center"/>
              <w:rPr>
                <w:ins w:id="17865" w:author="Στάθης Καπ" w:date="2023-03-09T06:25:00Z"/>
                <w:sz w:val="16"/>
                <w:szCs w:val="16"/>
              </w:rPr>
            </w:pPr>
            <w:ins w:id="17866" w:author="Στάθης Καπ" w:date="2023-03-09T07:11:00Z">
              <w:r>
                <w:rPr>
                  <w:rFonts w:ascii="Calibri" w:hAnsi="Calibri" w:cs="Calibri"/>
                  <w:color w:val="000000"/>
                  <w:sz w:val="16"/>
                  <w:szCs w:val="16"/>
                </w:rPr>
                <w:t>560</w:t>
              </w:r>
            </w:ins>
          </w:p>
        </w:tc>
        <w:tc>
          <w:tcPr>
            <w:tcW w:w="454" w:type="dxa"/>
            <w:vAlign w:val="center"/>
            <w:tcPrChange w:id="17867" w:author="Στάθης Καπ" w:date="2023-03-09T06:29:00Z">
              <w:tcPr>
                <w:tcW w:w="454" w:type="dxa"/>
                <w:gridSpan w:val="2"/>
                <w:vAlign w:val="center"/>
              </w:tcPr>
            </w:tcPrChange>
          </w:tcPr>
          <w:p w14:paraId="083635A4" w14:textId="2757871B" w:rsidR="00494D04" w:rsidRPr="007E0F91" w:rsidRDefault="00494D04" w:rsidP="00494D04">
            <w:pPr>
              <w:jc w:val="center"/>
              <w:rPr>
                <w:ins w:id="17868" w:author="Στάθης Καπ" w:date="2023-03-09T06:25:00Z"/>
                <w:sz w:val="16"/>
                <w:szCs w:val="16"/>
              </w:rPr>
            </w:pPr>
            <w:ins w:id="17869" w:author="Στάθης Καπ" w:date="2023-03-09T07:11:00Z">
              <w:r>
                <w:rPr>
                  <w:rFonts w:ascii="Calibri" w:hAnsi="Calibri" w:cs="Calibri"/>
                  <w:color w:val="000000"/>
                  <w:sz w:val="16"/>
                  <w:szCs w:val="16"/>
                </w:rPr>
                <w:t>12.5</w:t>
              </w:r>
            </w:ins>
          </w:p>
        </w:tc>
        <w:tc>
          <w:tcPr>
            <w:tcW w:w="454" w:type="dxa"/>
            <w:vAlign w:val="center"/>
            <w:tcPrChange w:id="17870" w:author="Στάθης Καπ" w:date="2023-03-09T06:29:00Z">
              <w:tcPr>
                <w:tcW w:w="454" w:type="dxa"/>
                <w:gridSpan w:val="2"/>
                <w:vAlign w:val="bottom"/>
              </w:tcPr>
            </w:tcPrChange>
          </w:tcPr>
          <w:p w14:paraId="22B49398" w14:textId="29B14FC2" w:rsidR="00494D04" w:rsidRPr="007E0F91" w:rsidRDefault="00494D04" w:rsidP="00494D04">
            <w:pPr>
              <w:jc w:val="center"/>
              <w:rPr>
                <w:ins w:id="17871" w:author="Στάθης Καπ" w:date="2023-03-09T06:25:00Z"/>
                <w:sz w:val="16"/>
                <w:szCs w:val="16"/>
              </w:rPr>
            </w:pPr>
            <w:ins w:id="17872" w:author="Στάθης Καπ" w:date="2023-03-09T07:11:00Z">
              <w:r>
                <w:rPr>
                  <w:rFonts w:ascii="Calibri" w:hAnsi="Calibri" w:cs="Calibri"/>
                  <w:color w:val="000000"/>
                  <w:sz w:val="16"/>
                  <w:szCs w:val="16"/>
                </w:rPr>
                <w:t>0.245</w:t>
              </w:r>
            </w:ins>
          </w:p>
        </w:tc>
        <w:tc>
          <w:tcPr>
            <w:tcW w:w="454" w:type="dxa"/>
            <w:tcBorders>
              <w:right w:val="single" w:sz="4" w:space="0" w:color="auto"/>
            </w:tcBorders>
            <w:vAlign w:val="center"/>
            <w:tcPrChange w:id="17873" w:author="Στάθης Καπ" w:date="2023-03-09T06:29:00Z">
              <w:tcPr>
                <w:tcW w:w="454" w:type="dxa"/>
                <w:gridSpan w:val="2"/>
                <w:tcBorders>
                  <w:right w:val="single" w:sz="4" w:space="0" w:color="auto"/>
                </w:tcBorders>
                <w:vAlign w:val="center"/>
              </w:tcPr>
            </w:tcPrChange>
          </w:tcPr>
          <w:p w14:paraId="048EFED8" w14:textId="124D9FEB" w:rsidR="00494D04" w:rsidRPr="007E0F91" w:rsidRDefault="00494D04" w:rsidP="00494D04">
            <w:pPr>
              <w:jc w:val="center"/>
              <w:rPr>
                <w:ins w:id="17874" w:author="Στάθης Καπ" w:date="2023-03-09T06:25:00Z"/>
                <w:sz w:val="16"/>
                <w:szCs w:val="16"/>
              </w:rPr>
            </w:pPr>
            <w:ins w:id="17875" w:author="Στάθης Καπ" w:date="2023-03-09T07:11:00Z">
              <w:r>
                <w:rPr>
                  <w:rFonts w:ascii="Calibri" w:hAnsi="Calibri" w:cs="Calibri"/>
                  <w:color w:val="000000"/>
                  <w:sz w:val="16"/>
                  <w:szCs w:val="16"/>
                </w:rPr>
                <w:t>24.85</w:t>
              </w:r>
            </w:ins>
          </w:p>
        </w:tc>
        <w:tc>
          <w:tcPr>
            <w:tcW w:w="453" w:type="dxa"/>
            <w:tcBorders>
              <w:left w:val="single" w:sz="4" w:space="0" w:color="auto"/>
            </w:tcBorders>
            <w:vAlign w:val="center"/>
            <w:tcPrChange w:id="17876" w:author="Στάθης Καπ" w:date="2023-03-09T06:29:00Z">
              <w:tcPr>
                <w:tcW w:w="453" w:type="dxa"/>
                <w:gridSpan w:val="2"/>
                <w:tcBorders>
                  <w:left w:val="single" w:sz="4" w:space="0" w:color="auto"/>
                </w:tcBorders>
                <w:vAlign w:val="bottom"/>
              </w:tcPr>
            </w:tcPrChange>
          </w:tcPr>
          <w:p w14:paraId="7CD36906" w14:textId="6807BF98" w:rsidR="00494D04" w:rsidRPr="007E0F91" w:rsidRDefault="00494D04" w:rsidP="00494D04">
            <w:pPr>
              <w:jc w:val="center"/>
              <w:rPr>
                <w:ins w:id="17877" w:author="Στάθης Καπ" w:date="2023-03-09T06:25:00Z"/>
                <w:sz w:val="16"/>
                <w:szCs w:val="16"/>
              </w:rPr>
            </w:pPr>
            <w:ins w:id="17878" w:author="Στάθης Καπ" w:date="2023-03-09T07:11:00Z">
              <w:r>
                <w:rPr>
                  <w:rFonts w:ascii="Calibri" w:hAnsi="Calibri" w:cs="Calibri"/>
                  <w:color w:val="000000"/>
                  <w:sz w:val="16"/>
                  <w:szCs w:val="16"/>
                </w:rPr>
                <w:t>500</w:t>
              </w:r>
            </w:ins>
          </w:p>
        </w:tc>
        <w:tc>
          <w:tcPr>
            <w:tcW w:w="454" w:type="dxa"/>
            <w:vAlign w:val="center"/>
            <w:tcPrChange w:id="17879" w:author="Στάθης Καπ" w:date="2023-03-09T06:29:00Z">
              <w:tcPr>
                <w:tcW w:w="454" w:type="dxa"/>
                <w:gridSpan w:val="2"/>
                <w:vAlign w:val="center"/>
              </w:tcPr>
            </w:tcPrChange>
          </w:tcPr>
          <w:p w14:paraId="55711319" w14:textId="2C73B1C8" w:rsidR="00494D04" w:rsidRPr="007E0F91" w:rsidRDefault="00494D04" w:rsidP="00494D04">
            <w:pPr>
              <w:jc w:val="center"/>
              <w:rPr>
                <w:ins w:id="17880" w:author="Στάθης Καπ" w:date="2023-03-09T06:25:00Z"/>
                <w:sz w:val="16"/>
                <w:szCs w:val="16"/>
              </w:rPr>
            </w:pPr>
            <w:ins w:id="17881" w:author="Στάθης Καπ" w:date="2023-03-09T07:11:00Z">
              <w:r>
                <w:rPr>
                  <w:rFonts w:ascii="Calibri" w:hAnsi="Calibri" w:cs="Calibri"/>
                  <w:color w:val="000000"/>
                  <w:sz w:val="16"/>
                  <w:szCs w:val="16"/>
                </w:rPr>
                <w:t>21.88</w:t>
              </w:r>
            </w:ins>
          </w:p>
        </w:tc>
        <w:tc>
          <w:tcPr>
            <w:tcW w:w="454" w:type="dxa"/>
            <w:vAlign w:val="center"/>
            <w:tcPrChange w:id="17882" w:author="Στάθης Καπ" w:date="2023-03-09T06:29:00Z">
              <w:tcPr>
                <w:tcW w:w="454" w:type="dxa"/>
                <w:gridSpan w:val="2"/>
                <w:vAlign w:val="bottom"/>
              </w:tcPr>
            </w:tcPrChange>
          </w:tcPr>
          <w:p w14:paraId="6DF6931A" w14:textId="30946865" w:rsidR="00494D04" w:rsidRPr="007E0F91" w:rsidRDefault="00494D04" w:rsidP="00494D04">
            <w:pPr>
              <w:jc w:val="center"/>
              <w:rPr>
                <w:ins w:id="17883" w:author="Στάθης Καπ" w:date="2023-03-09T06:25:00Z"/>
                <w:sz w:val="16"/>
                <w:szCs w:val="16"/>
              </w:rPr>
            </w:pPr>
            <w:ins w:id="17884" w:author="Στάθης Καπ" w:date="2023-03-09T07:11:00Z">
              <w:r>
                <w:rPr>
                  <w:rFonts w:ascii="Calibri" w:hAnsi="Calibri" w:cs="Calibri"/>
                  <w:color w:val="000000"/>
                  <w:sz w:val="16"/>
                  <w:szCs w:val="16"/>
                </w:rPr>
                <w:t>0.228</w:t>
              </w:r>
            </w:ins>
          </w:p>
        </w:tc>
        <w:tc>
          <w:tcPr>
            <w:tcW w:w="461" w:type="dxa"/>
            <w:tcBorders>
              <w:right w:val="single" w:sz="4" w:space="0" w:color="auto"/>
            </w:tcBorders>
            <w:vAlign w:val="center"/>
            <w:tcPrChange w:id="17885" w:author="Στάθης Καπ" w:date="2023-03-09T06:29:00Z">
              <w:tcPr>
                <w:tcW w:w="461" w:type="dxa"/>
                <w:gridSpan w:val="2"/>
                <w:tcBorders>
                  <w:right w:val="single" w:sz="4" w:space="0" w:color="auto"/>
                </w:tcBorders>
                <w:vAlign w:val="center"/>
              </w:tcPr>
            </w:tcPrChange>
          </w:tcPr>
          <w:p w14:paraId="2776314D" w14:textId="4875A583" w:rsidR="00494D04" w:rsidRPr="007E0F91" w:rsidRDefault="00494D04" w:rsidP="00494D04">
            <w:pPr>
              <w:jc w:val="center"/>
              <w:rPr>
                <w:ins w:id="17886" w:author="Στάθης Καπ" w:date="2023-03-09T06:25:00Z"/>
                <w:sz w:val="16"/>
                <w:szCs w:val="16"/>
              </w:rPr>
            </w:pPr>
            <w:ins w:id="17887" w:author="Στάθης Καπ" w:date="2023-03-09T07:11:00Z">
              <w:r>
                <w:rPr>
                  <w:rFonts w:ascii="Calibri" w:hAnsi="Calibri" w:cs="Calibri"/>
                  <w:color w:val="000000"/>
                  <w:sz w:val="16"/>
                  <w:szCs w:val="16"/>
                </w:rPr>
                <w:t>30.06</w:t>
              </w:r>
            </w:ins>
          </w:p>
        </w:tc>
      </w:tr>
      <w:tr w:rsidR="00494D04" w14:paraId="3EFB6DD6"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88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889" w:author="Στάθης Καπ" w:date="2023-03-09T06:25:00Z"/>
          <w:trPrChange w:id="17890"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891"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BC80EDC" w14:textId="77777777" w:rsidR="00494D04" w:rsidRPr="007E0F91" w:rsidRDefault="00494D04" w:rsidP="00494D04">
            <w:pPr>
              <w:jc w:val="center"/>
              <w:rPr>
                <w:ins w:id="17892" w:author="Στάθης Καπ" w:date="2023-03-09T06:25:00Z"/>
                <w:sz w:val="16"/>
                <w:szCs w:val="16"/>
              </w:rPr>
            </w:pPr>
            <w:ins w:id="17893" w:author="Στάθης Καπ" w:date="2023-03-09T06:25:00Z">
              <w:r w:rsidRPr="009861B1">
                <w:rPr>
                  <w:rFonts w:ascii="Calibri" w:hAnsi="Calibri" w:cs="Calibri"/>
                  <w:color w:val="000000"/>
                  <w:sz w:val="16"/>
                  <w:szCs w:val="16"/>
                </w:rPr>
                <w:t>c201</w:t>
              </w:r>
            </w:ins>
          </w:p>
        </w:tc>
        <w:tc>
          <w:tcPr>
            <w:tcW w:w="565" w:type="dxa"/>
            <w:tcBorders>
              <w:left w:val="single" w:sz="4" w:space="0" w:color="auto"/>
            </w:tcBorders>
            <w:vAlign w:val="center"/>
            <w:tcPrChange w:id="17894" w:author="Στάθης Καπ" w:date="2023-03-09T06:29:00Z">
              <w:tcPr>
                <w:tcW w:w="565" w:type="dxa"/>
                <w:gridSpan w:val="2"/>
                <w:tcBorders>
                  <w:left w:val="single" w:sz="4" w:space="0" w:color="auto"/>
                </w:tcBorders>
              </w:tcPr>
            </w:tcPrChange>
          </w:tcPr>
          <w:p w14:paraId="24EEE4C4" w14:textId="1FFD04EC" w:rsidR="00494D04" w:rsidRPr="007E0F91" w:rsidRDefault="00494D04" w:rsidP="00494D04">
            <w:pPr>
              <w:jc w:val="center"/>
              <w:rPr>
                <w:ins w:id="17895" w:author="Στάθης Καπ" w:date="2023-03-09T06:25:00Z"/>
                <w:sz w:val="16"/>
                <w:szCs w:val="16"/>
              </w:rPr>
            </w:pPr>
            <w:ins w:id="17896" w:author="Στάθης Καπ" w:date="2023-03-09T07:11:00Z">
              <w:r>
                <w:rPr>
                  <w:rFonts w:ascii="Calibri" w:hAnsi="Calibri" w:cs="Calibri"/>
                  <w:color w:val="000000"/>
                  <w:sz w:val="16"/>
                  <w:szCs w:val="16"/>
                </w:rPr>
                <w:t>1460</w:t>
              </w:r>
            </w:ins>
          </w:p>
        </w:tc>
        <w:tc>
          <w:tcPr>
            <w:tcW w:w="679" w:type="dxa"/>
            <w:tcBorders>
              <w:right w:val="single" w:sz="4" w:space="0" w:color="auto"/>
            </w:tcBorders>
            <w:vAlign w:val="center"/>
            <w:tcPrChange w:id="17897" w:author="Στάθης Καπ" w:date="2023-03-09T06:29:00Z">
              <w:tcPr>
                <w:tcW w:w="679" w:type="dxa"/>
                <w:gridSpan w:val="2"/>
                <w:tcBorders>
                  <w:right w:val="single" w:sz="4" w:space="0" w:color="auto"/>
                </w:tcBorders>
              </w:tcPr>
            </w:tcPrChange>
          </w:tcPr>
          <w:p w14:paraId="7BCAFAAE" w14:textId="07702EF8" w:rsidR="00494D04" w:rsidRPr="007E0F91" w:rsidRDefault="00494D04" w:rsidP="00494D04">
            <w:pPr>
              <w:jc w:val="center"/>
              <w:rPr>
                <w:ins w:id="17898" w:author="Στάθης Καπ" w:date="2023-03-09T06:25:00Z"/>
                <w:sz w:val="16"/>
                <w:szCs w:val="16"/>
              </w:rPr>
            </w:pPr>
            <w:ins w:id="17899" w:author="Στάθης Καπ" w:date="2023-03-09T07:11:00Z">
              <w:r>
                <w:rPr>
                  <w:rFonts w:ascii="Calibri" w:hAnsi="Calibri" w:cs="Calibri"/>
                  <w:color w:val="000000"/>
                  <w:sz w:val="16"/>
                  <w:szCs w:val="16"/>
                </w:rPr>
                <w:t>1400</w:t>
              </w:r>
            </w:ins>
          </w:p>
        </w:tc>
        <w:tc>
          <w:tcPr>
            <w:tcW w:w="453" w:type="dxa"/>
            <w:tcBorders>
              <w:left w:val="single" w:sz="4" w:space="0" w:color="auto"/>
            </w:tcBorders>
            <w:vAlign w:val="center"/>
            <w:tcPrChange w:id="17900" w:author="Στάθης Καπ" w:date="2023-03-09T06:29:00Z">
              <w:tcPr>
                <w:tcW w:w="453" w:type="dxa"/>
                <w:gridSpan w:val="2"/>
                <w:tcBorders>
                  <w:left w:val="single" w:sz="4" w:space="0" w:color="auto"/>
                </w:tcBorders>
                <w:vAlign w:val="bottom"/>
              </w:tcPr>
            </w:tcPrChange>
          </w:tcPr>
          <w:p w14:paraId="34FFF05B" w14:textId="5E1AF994" w:rsidR="00494D04" w:rsidRPr="007E0F91" w:rsidRDefault="00494D04" w:rsidP="00494D04">
            <w:pPr>
              <w:jc w:val="center"/>
              <w:rPr>
                <w:ins w:id="17901" w:author="Στάθης Καπ" w:date="2023-03-09T06:25:00Z"/>
                <w:sz w:val="16"/>
                <w:szCs w:val="16"/>
              </w:rPr>
            </w:pPr>
            <w:ins w:id="17902" w:author="Στάθης Καπ" w:date="2023-03-09T07:11:00Z">
              <w:r>
                <w:rPr>
                  <w:rFonts w:ascii="Calibri" w:hAnsi="Calibri" w:cs="Calibri"/>
                  <w:color w:val="000000"/>
                  <w:sz w:val="16"/>
                  <w:szCs w:val="16"/>
                </w:rPr>
                <w:t>1290</w:t>
              </w:r>
            </w:ins>
          </w:p>
        </w:tc>
        <w:tc>
          <w:tcPr>
            <w:tcW w:w="708" w:type="dxa"/>
            <w:vAlign w:val="center"/>
            <w:tcPrChange w:id="17903" w:author="Στάθης Καπ" w:date="2023-03-09T06:29:00Z">
              <w:tcPr>
                <w:tcW w:w="708" w:type="dxa"/>
                <w:gridSpan w:val="2"/>
                <w:vAlign w:val="center"/>
              </w:tcPr>
            </w:tcPrChange>
          </w:tcPr>
          <w:p w14:paraId="59B4925F" w14:textId="42FD5D86" w:rsidR="00494D04" w:rsidRPr="007E0F91" w:rsidRDefault="00494D04" w:rsidP="00494D04">
            <w:pPr>
              <w:jc w:val="center"/>
              <w:rPr>
                <w:ins w:id="17904" w:author="Στάθης Καπ" w:date="2023-03-09T06:25:00Z"/>
                <w:sz w:val="16"/>
                <w:szCs w:val="16"/>
              </w:rPr>
            </w:pPr>
            <w:ins w:id="17905" w:author="Στάθης Καπ" w:date="2023-03-09T07:11:00Z">
              <w:r>
                <w:rPr>
                  <w:rFonts w:ascii="Calibri" w:hAnsi="Calibri" w:cs="Calibri"/>
                  <w:color w:val="000000"/>
                  <w:sz w:val="16"/>
                  <w:szCs w:val="16"/>
                </w:rPr>
                <w:t>11.64</w:t>
              </w:r>
            </w:ins>
          </w:p>
        </w:tc>
        <w:tc>
          <w:tcPr>
            <w:tcW w:w="652" w:type="dxa"/>
            <w:vMerge/>
            <w:tcBorders>
              <w:right w:val="single" w:sz="4" w:space="0" w:color="auto"/>
            </w:tcBorders>
            <w:vAlign w:val="center"/>
            <w:tcPrChange w:id="17906" w:author="Στάθης Καπ" w:date="2023-03-09T06:29:00Z">
              <w:tcPr>
                <w:tcW w:w="652" w:type="dxa"/>
                <w:gridSpan w:val="2"/>
                <w:vMerge/>
                <w:tcBorders>
                  <w:right w:val="single" w:sz="4" w:space="0" w:color="auto"/>
                </w:tcBorders>
                <w:vAlign w:val="bottom"/>
              </w:tcPr>
            </w:tcPrChange>
          </w:tcPr>
          <w:p w14:paraId="7F603301" w14:textId="77777777" w:rsidR="00494D04" w:rsidRPr="007E0F91" w:rsidRDefault="00494D04" w:rsidP="00494D04">
            <w:pPr>
              <w:jc w:val="center"/>
              <w:rPr>
                <w:ins w:id="17907" w:author="Στάθης Καπ" w:date="2023-03-09T06:25:00Z"/>
                <w:sz w:val="16"/>
                <w:szCs w:val="16"/>
              </w:rPr>
            </w:pPr>
          </w:p>
        </w:tc>
        <w:tc>
          <w:tcPr>
            <w:tcW w:w="453" w:type="dxa"/>
            <w:tcBorders>
              <w:left w:val="single" w:sz="4" w:space="0" w:color="auto"/>
            </w:tcBorders>
            <w:vAlign w:val="center"/>
            <w:tcPrChange w:id="17908" w:author="Στάθης Καπ" w:date="2023-03-09T06:29:00Z">
              <w:tcPr>
                <w:tcW w:w="453" w:type="dxa"/>
                <w:gridSpan w:val="2"/>
                <w:tcBorders>
                  <w:left w:val="single" w:sz="4" w:space="0" w:color="auto"/>
                </w:tcBorders>
                <w:vAlign w:val="bottom"/>
              </w:tcPr>
            </w:tcPrChange>
          </w:tcPr>
          <w:p w14:paraId="2891AE2B" w14:textId="1BA46933" w:rsidR="00494D04" w:rsidRPr="007E0F91" w:rsidRDefault="00494D04" w:rsidP="00494D04">
            <w:pPr>
              <w:jc w:val="center"/>
              <w:rPr>
                <w:ins w:id="17909" w:author="Στάθης Καπ" w:date="2023-03-09T06:25:00Z"/>
                <w:sz w:val="16"/>
                <w:szCs w:val="16"/>
              </w:rPr>
            </w:pPr>
            <w:ins w:id="17910" w:author="Στάθης Καπ" w:date="2023-03-09T07:11:00Z">
              <w:r>
                <w:rPr>
                  <w:rFonts w:ascii="Calibri" w:hAnsi="Calibri" w:cs="Calibri"/>
                  <w:color w:val="000000"/>
                  <w:sz w:val="16"/>
                  <w:szCs w:val="16"/>
                </w:rPr>
                <w:t>1280</w:t>
              </w:r>
            </w:ins>
          </w:p>
        </w:tc>
        <w:tc>
          <w:tcPr>
            <w:tcW w:w="454" w:type="dxa"/>
            <w:vAlign w:val="center"/>
            <w:tcPrChange w:id="17911" w:author="Στάθης Καπ" w:date="2023-03-09T06:29:00Z">
              <w:tcPr>
                <w:tcW w:w="454" w:type="dxa"/>
                <w:gridSpan w:val="2"/>
                <w:vAlign w:val="center"/>
              </w:tcPr>
            </w:tcPrChange>
          </w:tcPr>
          <w:p w14:paraId="77D36463" w14:textId="6569A685" w:rsidR="00494D04" w:rsidRPr="007E0F91" w:rsidRDefault="00494D04" w:rsidP="00494D04">
            <w:pPr>
              <w:jc w:val="center"/>
              <w:rPr>
                <w:ins w:id="17912" w:author="Στάθης Καπ" w:date="2023-03-09T06:25:00Z"/>
                <w:sz w:val="16"/>
                <w:szCs w:val="16"/>
              </w:rPr>
            </w:pPr>
            <w:ins w:id="17913" w:author="Στάθης Καπ" w:date="2023-03-09T07:11:00Z">
              <w:r>
                <w:rPr>
                  <w:rFonts w:ascii="Calibri" w:hAnsi="Calibri" w:cs="Calibri"/>
                  <w:color w:val="000000"/>
                  <w:sz w:val="16"/>
                  <w:szCs w:val="16"/>
                </w:rPr>
                <w:t>0.78</w:t>
              </w:r>
            </w:ins>
          </w:p>
        </w:tc>
        <w:tc>
          <w:tcPr>
            <w:tcW w:w="454" w:type="dxa"/>
            <w:vAlign w:val="center"/>
            <w:tcPrChange w:id="17914" w:author="Στάθης Καπ" w:date="2023-03-09T06:29:00Z">
              <w:tcPr>
                <w:tcW w:w="454" w:type="dxa"/>
                <w:gridSpan w:val="2"/>
                <w:vAlign w:val="bottom"/>
              </w:tcPr>
            </w:tcPrChange>
          </w:tcPr>
          <w:p w14:paraId="03BF0FB9" w14:textId="52BBAE30" w:rsidR="00494D04" w:rsidRPr="007E0F91" w:rsidRDefault="00494D04" w:rsidP="00494D04">
            <w:pPr>
              <w:jc w:val="center"/>
              <w:rPr>
                <w:ins w:id="17915" w:author="Στάθης Καπ" w:date="2023-03-09T06:25:00Z"/>
                <w:sz w:val="16"/>
                <w:szCs w:val="16"/>
              </w:rPr>
            </w:pPr>
            <w:ins w:id="17916" w:author="Στάθης Καπ" w:date="2023-03-09T07:11:00Z">
              <w:r>
                <w:rPr>
                  <w:rFonts w:ascii="Calibri" w:hAnsi="Calibri" w:cs="Calibri"/>
                  <w:color w:val="000000"/>
                  <w:sz w:val="16"/>
                  <w:szCs w:val="16"/>
                </w:rPr>
                <w:t>0.248</w:t>
              </w:r>
            </w:ins>
          </w:p>
        </w:tc>
        <w:tc>
          <w:tcPr>
            <w:tcW w:w="457" w:type="dxa"/>
            <w:tcBorders>
              <w:right w:val="single" w:sz="4" w:space="0" w:color="auto"/>
            </w:tcBorders>
            <w:vAlign w:val="center"/>
            <w:tcPrChange w:id="17917" w:author="Στάθης Καπ" w:date="2023-03-09T06:29:00Z">
              <w:tcPr>
                <w:tcW w:w="457" w:type="dxa"/>
                <w:gridSpan w:val="2"/>
                <w:tcBorders>
                  <w:right w:val="single" w:sz="4" w:space="0" w:color="auto"/>
                </w:tcBorders>
                <w:vAlign w:val="center"/>
              </w:tcPr>
            </w:tcPrChange>
          </w:tcPr>
          <w:p w14:paraId="53CAD318" w14:textId="05163A2A" w:rsidR="00494D04" w:rsidRPr="007E0F91" w:rsidRDefault="00494D04" w:rsidP="00494D04">
            <w:pPr>
              <w:jc w:val="center"/>
              <w:rPr>
                <w:ins w:id="17918" w:author="Στάθης Καπ" w:date="2023-03-09T06:25:00Z"/>
                <w:sz w:val="16"/>
                <w:szCs w:val="16"/>
              </w:rPr>
            </w:pPr>
            <w:ins w:id="17919" w:author="Στάθης Καπ" w:date="2023-03-09T07:11:00Z">
              <w:r>
                <w:rPr>
                  <w:rFonts w:ascii="Calibri" w:hAnsi="Calibri" w:cs="Calibri"/>
                  <w:color w:val="000000"/>
                  <w:sz w:val="16"/>
                  <w:szCs w:val="16"/>
                </w:rPr>
                <w:t>41.92</w:t>
              </w:r>
            </w:ins>
          </w:p>
        </w:tc>
        <w:tc>
          <w:tcPr>
            <w:tcW w:w="453" w:type="dxa"/>
            <w:tcBorders>
              <w:left w:val="single" w:sz="4" w:space="0" w:color="auto"/>
            </w:tcBorders>
            <w:vAlign w:val="center"/>
            <w:tcPrChange w:id="17920" w:author="Στάθης Καπ" w:date="2023-03-09T06:29:00Z">
              <w:tcPr>
                <w:tcW w:w="453" w:type="dxa"/>
                <w:gridSpan w:val="2"/>
                <w:tcBorders>
                  <w:left w:val="single" w:sz="4" w:space="0" w:color="auto"/>
                </w:tcBorders>
                <w:vAlign w:val="bottom"/>
              </w:tcPr>
            </w:tcPrChange>
          </w:tcPr>
          <w:p w14:paraId="271123FA" w14:textId="6D56ED01" w:rsidR="00494D04" w:rsidRPr="007E0F91" w:rsidRDefault="00494D04" w:rsidP="00494D04">
            <w:pPr>
              <w:jc w:val="center"/>
              <w:rPr>
                <w:ins w:id="17921" w:author="Στάθης Καπ" w:date="2023-03-09T06:25:00Z"/>
                <w:sz w:val="16"/>
                <w:szCs w:val="16"/>
              </w:rPr>
            </w:pPr>
            <w:ins w:id="17922" w:author="Στάθης Καπ" w:date="2023-03-09T07:11:00Z">
              <w:r>
                <w:rPr>
                  <w:rFonts w:ascii="Calibri" w:hAnsi="Calibri" w:cs="Calibri"/>
                  <w:color w:val="000000"/>
                  <w:sz w:val="16"/>
                  <w:szCs w:val="16"/>
                </w:rPr>
                <w:t>1310</w:t>
              </w:r>
            </w:ins>
          </w:p>
        </w:tc>
        <w:tc>
          <w:tcPr>
            <w:tcW w:w="454" w:type="dxa"/>
            <w:vAlign w:val="center"/>
            <w:tcPrChange w:id="17923" w:author="Στάθης Καπ" w:date="2023-03-09T06:29:00Z">
              <w:tcPr>
                <w:tcW w:w="454" w:type="dxa"/>
                <w:gridSpan w:val="2"/>
                <w:vAlign w:val="center"/>
              </w:tcPr>
            </w:tcPrChange>
          </w:tcPr>
          <w:p w14:paraId="579DE2A5" w14:textId="3A733EAF" w:rsidR="00494D04" w:rsidRPr="007E0F91" w:rsidRDefault="00494D04" w:rsidP="00494D04">
            <w:pPr>
              <w:jc w:val="center"/>
              <w:rPr>
                <w:ins w:id="17924" w:author="Στάθης Καπ" w:date="2023-03-09T06:25:00Z"/>
                <w:sz w:val="16"/>
                <w:szCs w:val="16"/>
              </w:rPr>
            </w:pPr>
            <w:ins w:id="17925" w:author="Στάθης Καπ" w:date="2023-03-09T07:11:00Z">
              <w:r>
                <w:rPr>
                  <w:rFonts w:ascii="Calibri" w:hAnsi="Calibri" w:cs="Calibri"/>
                  <w:color w:val="000000"/>
                  <w:sz w:val="16"/>
                  <w:szCs w:val="16"/>
                </w:rPr>
                <w:t>-1.55</w:t>
              </w:r>
            </w:ins>
          </w:p>
        </w:tc>
        <w:tc>
          <w:tcPr>
            <w:tcW w:w="454" w:type="dxa"/>
            <w:vAlign w:val="center"/>
            <w:tcPrChange w:id="17926" w:author="Στάθης Καπ" w:date="2023-03-09T06:29:00Z">
              <w:tcPr>
                <w:tcW w:w="454" w:type="dxa"/>
                <w:gridSpan w:val="2"/>
                <w:vAlign w:val="bottom"/>
              </w:tcPr>
            </w:tcPrChange>
          </w:tcPr>
          <w:p w14:paraId="5F0CAFF4" w14:textId="7F7F3365" w:rsidR="00494D04" w:rsidRPr="007E0F91" w:rsidRDefault="00494D04" w:rsidP="00494D04">
            <w:pPr>
              <w:jc w:val="center"/>
              <w:rPr>
                <w:ins w:id="17927" w:author="Στάθης Καπ" w:date="2023-03-09T06:25:00Z"/>
                <w:sz w:val="16"/>
                <w:szCs w:val="16"/>
              </w:rPr>
            </w:pPr>
            <w:ins w:id="17928" w:author="Στάθης Καπ" w:date="2023-03-09T07:11:00Z">
              <w:r>
                <w:rPr>
                  <w:rFonts w:ascii="Calibri" w:hAnsi="Calibri" w:cs="Calibri"/>
                  <w:color w:val="000000"/>
                  <w:sz w:val="16"/>
                  <w:szCs w:val="16"/>
                </w:rPr>
                <w:t>0.249</w:t>
              </w:r>
            </w:ins>
          </w:p>
        </w:tc>
        <w:tc>
          <w:tcPr>
            <w:tcW w:w="454" w:type="dxa"/>
            <w:tcBorders>
              <w:right w:val="single" w:sz="4" w:space="0" w:color="auto"/>
            </w:tcBorders>
            <w:vAlign w:val="center"/>
            <w:tcPrChange w:id="17929" w:author="Στάθης Καπ" w:date="2023-03-09T06:29:00Z">
              <w:tcPr>
                <w:tcW w:w="454" w:type="dxa"/>
                <w:gridSpan w:val="2"/>
                <w:tcBorders>
                  <w:right w:val="single" w:sz="4" w:space="0" w:color="auto"/>
                </w:tcBorders>
                <w:vAlign w:val="center"/>
              </w:tcPr>
            </w:tcPrChange>
          </w:tcPr>
          <w:p w14:paraId="04C6FF95" w14:textId="4DE395D0" w:rsidR="00494D04" w:rsidRPr="007E0F91" w:rsidRDefault="00494D04" w:rsidP="00494D04">
            <w:pPr>
              <w:jc w:val="center"/>
              <w:rPr>
                <w:ins w:id="17930" w:author="Στάθης Καπ" w:date="2023-03-09T06:25:00Z"/>
                <w:sz w:val="16"/>
                <w:szCs w:val="16"/>
              </w:rPr>
            </w:pPr>
            <w:ins w:id="17931" w:author="Στάθης Καπ" w:date="2023-03-09T07:11:00Z">
              <w:r>
                <w:rPr>
                  <w:rFonts w:ascii="Calibri" w:hAnsi="Calibri" w:cs="Calibri"/>
                  <w:color w:val="000000"/>
                  <w:sz w:val="16"/>
                  <w:szCs w:val="16"/>
                </w:rPr>
                <w:t>41.69</w:t>
              </w:r>
            </w:ins>
          </w:p>
        </w:tc>
        <w:tc>
          <w:tcPr>
            <w:tcW w:w="453" w:type="dxa"/>
            <w:tcBorders>
              <w:left w:val="single" w:sz="4" w:space="0" w:color="auto"/>
            </w:tcBorders>
            <w:vAlign w:val="center"/>
            <w:tcPrChange w:id="17932" w:author="Στάθης Καπ" w:date="2023-03-09T06:29:00Z">
              <w:tcPr>
                <w:tcW w:w="453" w:type="dxa"/>
                <w:gridSpan w:val="2"/>
                <w:tcBorders>
                  <w:left w:val="single" w:sz="4" w:space="0" w:color="auto"/>
                </w:tcBorders>
                <w:vAlign w:val="bottom"/>
              </w:tcPr>
            </w:tcPrChange>
          </w:tcPr>
          <w:p w14:paraId="6147A5BC" w14:textId="5B2A07D9" w:rsidR="00494D04" w:rsidRPr="007E0F91" w:rsidRDefault="00494D04" w:rsidP="00494D04">
            <w:pPr>
              <w:jc w:val="center"/>
              <w:rPr>
                <w:ins w:id="17933" w:author="Στάθης Καπ" w:date="2023-03-09T06:25:00Z"/>
                <w:sz w:val="16"/>
                <w:szCs w:val="16"/>
              </w:rPr>
            </w:pPr>
            <w:ins w:id="17934" w:author="Στάθης Καπ" w:date="2023-03-09T07:11:00Z">
              <w:r>
                <w:rPr>
                  <w:rFonts w:ascii="Calibri" w:hAnsi="Calibri" w:cs="Calibri"/>
                  <w:color w:val="000000"/>
                  <w:sz w:val="16"/>
                  <w:szCs w:val="16"/>
                </w:rPr>
                <w:t>1330</w:t>
              </w:r>
            </w:ins>
          </w:p>
        </w:tc>
        <w:tc>
          <w:tcPr>
            <w:tcW w:w="454" w:type="dxa"/>
            <w:vAlign w:val="center"/>
            <w:tcPrChange w:id="17935" w:author="Στάθης Καπ" w:date="2023-03-09T06:29:00Z">
              <w:tcPr>
                <w:tcW w:w="454" w:type="dxa"/>
                <w:gridSpan w:val="2"/>
                <w:vAlign w:val="center"/>
              </w:tcPr>
            </w:tcPrChange>
          </w:tcPr>
          <w:p w14:paraId="14ADF664" w14:textId="0A97FEF8" w:rsidR="00494D04" w:rsidRPr="007E0F91" w:rsidRDefault="00494D04" w:rsidP="00494D04">
            <w:pPr>
              <w:jc w:val="center"/>
              <w:rPr>
                <w:ins w:id="17936" w:author="Στάθης Καπ" w:date="2023-03-09T06:25:00Z"/>
                <w:sz w:val="16"/>
                <w:szCs w:val="16"/>
              </w:rPr>
            </w:pPr>
            <w:ins w:id="17937" w:author="Στάθης Καπ" w:date="2023-03-09T07:11:00Z">
              <w:r>
                <w:rPr>
                  <w:rFonts w:ascii="Calibri" w:hAnsi="Calibri" w:cs="Calibri"/>
                  <w:color w:val="000000"/>
                  <w:sz w:val="16"/>
                  <w:szCs w:val="16"/>
                </w:rPr>
                <w:t>-3.1</w:t>
              </w:r>
            </w:ins>
          </w:p>
        </w:tc>
        <w:tc>
          <w:tcPr>
            <w:tcW w:w="454" w:type="dxa"/>
            <w:vAlign w:val="center"/>
            <w:tcPrChange w:id="17938" w:author="Στάθης Καπ" w:date="2023-03-09T06:29:00Z">
              <w:tcPr>
                <w:tcW w:w="454" w:type="dxa"/>
                <w:gridSpan w:val="2"/>
                <w:vAlign w:val="bottom"/>
              </w:tcPr>
            </w:tcPrChange>
          </w:tcPr>
          <w:p w14:paraId="70D20CAD" w14:textId="6FBEC91E" w:rsidR="00494D04" w:rsidRPr="007E0F91" w:rsidRDefault="00494D04" w:rsidP="00494D04">
            <w:pPr>
              <w:jc w:val="center"/>
              <w:rPr>
                <w:ins w:id="17939" w:author="Στάθης Καπ" w:date="2023-03-09T06:25:00Z"/>
                <w:sz w:val="16"/>
                <w:szCs w:val="16"/>
              </w:rPr>
            </w:pPr>
            <w:ins w:id="17940" w:author="Στάθης Καπ" w:date="2023-03-09T07:11:00Z">
              <w:r>
                <w:rPr>
                  <w:rFonts w:ascii="Calibri" w:hAnsi="Calibri" w:cs="Calibri"/>
                  <w:color w:val="000000"/>
                  <w:sz w:val="16"/>
                  <w:szCs w:val="16"/>
                </w:rPr>
                <w:t>0.219</w:t>
              </w:r>
            </w:ins>
          </w:p>
        </w:tc>
        <w:tc>
          <w:tcPr>
            <w:tcW w:w="461" w:type="dxa"/>
            <w:tcBorders>
              <w:right w:val="single" w:sz="4" w:space="0" w:color="auto"/>
            </w:tcBorders>
            <w:vAlign w:val="center"/>
            <w:tcPrChange w:id="17941" w:author="Στάθης Καπ" w:date="2023-03-09T06:29:00Z">
              <w:tcPr>
                <w:tcW w:w="461" w:type="dxa"/>
                <w:gridSpan w:val="2"/>
                <w:tcBorders>
                  <w:right w:val="single" w:sz="4" w:space="0" w:color="auto"/>
                </w:tcBorders>
                <w:vAlign w:val="center"/>
              </w:tcPr>
            </w:tcPrChange>
          </w:tcPr>
          <w:p w14:paraId="453D4B73" w14:textId="053680F5" w:rsidR="00494D04" w:rsidRPr="007E0F91" w:rsidRDefault="00494D04" w:rsidP="00494D04">
            <w:pPr>
              <w:jc w:val="center"/>
              <w:rPr>
                <w:ins w:id="17942" w:author="Στάθης Καπ" w:date="2023-03-09T06:25:00Z"/>
                <w:sz w:val="16"/>
                <w:szCs w:val="16"/>
              </w:rPr>
            </w:pPr>
            <w:ins w:id="17943" w:author="Στάθης Καπ" w:date="2023-03-09T07:11:00Z">
              <w:r>
                <w:rPr>
                  <w:rFonts w:ascii="Calibri" w:hAnsi="Calibri" w:cs="Calibri"/>
                  <w:color w:val="000000"/>
                  <w:sz w:val="16"/>
                  <w:szCs w:val="16"/>
                </w:rPr>
                <w:t>48.71</w:t>
              </w:r>
            </w:ins>
          </w:p>
        </w:tc>
      </w:tr>
      <w:tr w:rsidR="00494D04" w14:paraId="3DC5CBC6"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94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945" w:author="Στάθης Καπ" w:date="2023-03-09T06:25:00Z"/>
          <w:trPrChange w:id="17946"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947"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7C649D73" w14:textId="77777777" w:rsidR="00494D04" w:rsidRPr="007E0F91" w:rsidRDefault="00494D04" w:rsidP="00494D04">
            <w:pPr>
              <w:jc w:val="center"/>
              <w:rPr>
                <w:ins w:id="17948" w:author="Στάθης Καπ" w:date="2023-03-09T06:25:00Z"/>
                <w:sz w:val="16"/>
                <w:szCs w:val="16"/>
              </w:rPr>
            </w:pPr>
            <w:ins w:id="17949" w:author="Στάθης Καπ" w:date="2023-03-09T06:25:00Z">
              <w:r w:rsidRPr="009861B1">
                <w:rPr>
                  <w:rFonts w:ascii="Calibri" w:hAnsi="Calibri" w:cs="Calibri"/>
                  <w:color w:val="000000"/>
                  <w:sz w:val="16"/>
                  <w:szCs w:val="16"/>
                </w:rPr>
                <w:t>c202</w:t>
              </w:r>
            </w:ins>
          </w:p>
        </w:tc>
        <w:tc>
          <w:tcPr>
            <w:tcW w:w="565" w:type="dxa"/>
            <w:tcBorders>
              <w:left w:val="single" w:sz="4" w:space="0" w:color="auto"/>
            </w:tcBorders>
            <w:vAlign w:val="center"/>
            <w:tcPrChange w:id="17950" w:author="Στάθης Καπ" w:date="2023-03-09T06:29:00Z">
              <w:tcPr>
                <w:tcW w:w="565" w:type="dxa"/>
                <w:gridSpan w:val="2"/>
                <w:tcBorders>
                  <w:left w:val="single" w:sz="4" w:space="0" w:color="auto"/>
                </w:tcBorders>
              </w:tcPr>
            </w:tcPrChange>
          </w:tcPr>
          <w:p w14:paraId="3AF9413C" w14:textId="2704F7C1" w:rsidR="00494D04" w:rsidRPr="007E0F91" w:rsidRDefault="00494D04" w:rsidP="00494D04">
            <w:pPr>
              <w:jc w:val="center"/>
              <w:rPr>
                <w:ins w:id="17951" w:author="Στάθης Καπ" w:date="2023-03-09T06:25:00Z"/>
                <w:sz w:val="16"/>
                <w:szCs w:val="16"/>
              </w:rPr>
            </w:pPr>
            <w:ins w:id="17952" w:author="Στάθης Καπ" w:date="2023-03-09T07:11:00Z">
              <w:r>
                <w:rPr>
                  <w:rFonts w:ascii="Calibri" w:hAnsi="Calibri" w:cs="Calibri"/>
                  <w:color w:val="000000"/>
                  <w:sz w:val="16"/>
                  <w:szCs w:val="16"/>
                </w:rPr>
                <w:t>1470</w:t>
              </w:r>
            </w:ins>
          </w:p>
        </w:tc>
        <w:tc>
          <w:tcPr>
            <w:tcW w:w="679" w:type="dxa"/>
            <w:tcBorders>
              <w:right w:val="single" w:sz="4" w:space="0" w:color="auto"/>
            </w:tcBorders>
            <w:vAlign w:val="center"/>
            <w:tcPrChange w:id="17953" w:author="Στάθης Καπ" w:date="2023-03-09T06:29:00Z">
              <w:tcPr>
                <w:tcW w:w="679" w:type="dxa"/>
                <w:gridSpan w:val="2"/>
                <w:tcBorders>
                  <w:right w:val="single" w:sz="4" w:space="0" w:color="auto"/>
                </w:tcBorders>
              </w:tcPr>
            </w:tcPrChange>
          </w:tcPr>
          <w:p w14:paraId="07486967" w14:textId="3E2598A1" w:rsidR="00494D04" w:rsidRPr="007E0F91" w:rsidRDefault="00494D04" w:rsidP="00494D04">
            <w:pPr>
              <w:jc w:val="center"/>
              <w:rPr>
                <w:ins w:id="17954" w:author="Στάθης Καπ" w:date="2023-03-09T06:25:00Z"/>
                <w:sz w:val="16"/>
                <w:szCs w:val="16"/>
              </w:rPr>
            </w:pPr>
            <w:ins w:id="17955" w:author="Στάθης Καπ" w:date="2023-03-09T07:11:00Z">
              <w:r>
                <w:rPr>
                  <w:rFonts w:ascii="Calibri" w:hAnsi="Calibri" w:cs="Calibri"/>
                  <w:color w:val="000000"/>
                  <w:sz w:val="16"/>
                  <w:szCs w:val="16"/>
                </w:rPr>
                <w:t>1430</w:t>
              </w:r>
            </w:ins>
          </w:p>
        </w:tc>
        <w:tc>
          <w:tcPr>
            <w:tcW w:w="453" w:type="dxa"/>
            <w:tcBorders>
              <w:left w:val="single" w:sz="4" w:space="0" w:color="auto"/>
            </w:tcBorders>
            <w:vAlign w:val="center"/>
            <w:tcPrChange w:id="17956" w:author="Στάθης Καπ" w:date="2023-03-09T06:29:00Z">
              <w:tcPr>
                <w:tcW w:w="453" w:type="dxa"/>
                <w:gridSpan w:val="2"/>
                <w:tcBorders>
                  <w:left w:val="single" w:sz="4" w:space="0" w:color="auto"/>
                </w:tcBorders>
                <w:vAlign w:val="bottom"/>
              </w:tcPr>
            </w:tcPrChange>
          </w:tcPr>
          <w:p w14:paraId="0000364A" w14:textId="69FBCB34" w:rsidR="00494D04" w:rsidRPr="007E0F91" w:rsidRDefault="00494D04" w:rsidP="00494D04">
            <w:pPr>
              <w:jc w:val="center"/>
              <w:rPr>
                <w:ins w:id="17957" w:author="Στάθης Καπ" w:date="2023-03-09T06:25:00Z"/>
                <w:sz w:val="16"/>
                <w:szCs w:val="16"/>
              </w:rPr>
            </w:pPr>
            <w:ins w:id="17958" w:author="Στάθης Καπ" w:date="2023-03-09T07:11:00Z">
              <w:r>
                <w:rPr>
                  <w:rFonts w:ascii="Calibri" w:hAnsi="Calibri" w:cs="Calibri"/>
                  <w:color w:val="000000"/>
                  <w:sz w:val="16"/>
                  <w:szCs w:val="16"/>
                </w:rPr>
                <w:t>1370</w:t>
              </w:r>
            </w:ins>
          </w:p>
        </w:tc>
        <w:tc>
          <w:tcPr>
            <w:tcW w:w="708" w:type="dxa"/>
            <w:vAlign w:val="center"/>
            <w:tcPrChange w:id="17959" w:author="Στάθης Καπ" w:date="2023-03-09T06:29:00Z">
              <w:tcPr>
                <w:tcW w:w="708" w:type="dxa"/>
                <w:gridSpan w:val="2"/>
                <w:vAlign w:val="center"/>
              </w:tcPr>
            </w:tcPrChange>
          </w:tcPr>
          <w:p w14:paraId="232F6C42" w14:textId="13A5C231" w:rsidR="00494D04" w:rsidRPr="007E0F91" w:rsidRDefault="00494D04" w:rsidP="00494D04">
            <w:pPr>
              <w:jc w:val="center"/>
              <w:rPr>
                <w:ins w:id="17960" w:author="Στάθης Καπ" w:date="2023-03-09T06:25:00Z"/>
                <w:sz w:val="16"/>
                <w:szCs w:val="16"/>
              </w:rPr>
            </w:pPr>
            <w:ins w:id="17961" w:author="Στάθης Καπ" w:date="2023-03-09T07:11:00Z">
              <w:r>
                <w:rPr>
                  <w:rFonts w:ascii="Calibri" w:hAnsi="Calibri" w:cs="Calibri"/>
                  <w:color w:val="000000"/>
                  <w:sz w:val="16"/>
                  <w:szCs w:val="16"/>
                </w:rPr>
                <w:t>6.8</w:t>
              </w:r>
            </w:ins>
          </w:p>
        </w:tc>
        <w:tc>
          <w:tcPr>
            <w:tcW w:w="652" w:type="dxa"/>
            <w:vMerge/>
            <w:tcBorders>
              <w:right w:val="single" w:sz="4" w:space="0" w:color="auto"/>
            </w:tcBorders>
            <w:vAlign w:val="center"/>
            <w:tcPrChange w:id="17962" w:author="Στάθης Καπ" w:date="2023-03-09T06:29:00Z">
              <w:tcPr>
                <w:tcW w:w="652" w:type="dxa"/>
                <w:gridSpan w:val="2"/>
                <w:vMerge/>
                <w:tcBorders>
                  <w:right w:val="single" w:sz="4" w:space="0" w:color="auto"/>
                </w:tcBorders>
                <w:vAlign w:val="bottom"/>
              </w:tcPr>
            </w:tcPrChange>
          </w:tcPr>
          <w:p w14:paraId="6D58DC5E" w14:textId="77777777" w:rsidR="00494D04" w:rsidRPr="007E0F91" w:rsidRDefault="00494D04" w:rsidP="00494D04">
            <w:pPr>
              <w:jc w:val="center"/>
              <w:rPr>
                <w:ins w:id="17963" w:author="Στάθης Καπ" w:date="2023-03-09T06:25:00Z"/>
                <w:sz w:val="16"/>
                <w:szCs w:val="16"/>
              </w:rPr>
            </w:pPr>
          </w:p>
        </w:tc>
        <w:tc>
          <w:tcPr>
            <w:tcW w:w="453" w:type="dxa"/>
            <w:tcBorders>
              <w:left w:val="single" w:sz="4" w:space="0" w:color="auto"/>
            </w:tcBorders>
            <w:vAlign w:val="center"/>
            <w:tcPrChange w:id="17964" w:author="Στάθης Καπ" w:date="2023-03-09T06:29:00Z">
              <w:tcPr>
                <w:tcW w:w="453" w:type="dxa"/>
                <w:gridSpan w:val="2"/>
                <w:tcBorders>
                  <w:left w:val="single" w:sz="4" w:space="0" w:color="auto"/>
                </w:tcBorders>
                <w:vAlign w:val="bottom"/>
              </w:tcPr>
            </w:tcPrChange>
          </w:tcPr>
          <w:p w14:paraId="050AF937" w14:textId="4A2F52F2" w:rsidR="00494D04" w:rsidRPr="007E0F91" w:rsidRDefault="00494D04" w:rsidP="00494D04">
            <w:pPr>
              <w:jc w:val="center"/>
              <w:rPr>
                <w:ins w:id="17965" w:author="Στάθης Καπ" w:date="2023-03-09T06:25:00Z"/>
                <w:sz w:val="16"/>
                <w:szCs w:val="16"/>
              </w:rPr>
            </w:pPr>
            <w:ins w:id="17966" w:author="Στάθης Καπ" w:date="2023-03-09T07:11:00Z">
              <w:r>
                <w:rPr>
                  <w:rFonts w:ascii="Calibri" w:hAnsi="Calibri" w:cs="Calibri"/>
                  <w:color w:val="000000"/>
                  <w:sz w:val="16"/>
                  <w:szCs w:val="16"/>
                </w:rPr>
                <w:t>1350</w:t>
              </w:r>
            </w:ins>
          </w:p>
        </w:tc>
        <w:tc>
          <w:tcPr>
            <w:tcW w:w="454" w:type="dxa"/>
            <w:vAlign w:val="center"/>
            <w:tcPrChange w:id="17967" w:author="Στάθης Καπ" w:date="2023-03-09T06:29:00Z">
              <w:tcPr>
                <w:tcW w:w="454" w:type="dxa"/>
                <w:gridSpan w:val="2"/>
                <w:vAlign w:val="center"/>
              </w:tcPr>
            </w:tcPrChange>
          </w:tcPr>
          <w:p w14:paraId="11075839" w14:textId="20CD4223" w:rsidR="00494D04" w:rsidRPr="007E0F91" w:rsidRDefault="00494D04" w:rsidP="00494D04">
            <w:pPr>
              <w:jc w:val="center"/>
              <w:rPr>
                <w:ins w:id="17968" w:author="Στάθης Καπ" w:date="2023-03-09T06:25:00Z"/>
                <w:sz w:val="16"/>
                <w:szCs w:val="16"/>
              </w:rPr>
            </w:pPr>
            <w:ins w:id="17969" w:author="Στάθης Καπ" w:date="2023-03-09T07:11:00Z">
              <w:r>
                <w:rPr>
                  <w:rFonts w:ascii="Calibri" w:hAnsi="Calibri" w:cs="Calibri"/>
                  <w:color w:val="000000"/>
                  <w:sz w:val="16"/>
                  <w:szCs w:val="16"/>
                </w:rPr>
                <w:t>1.46</w:t>
              </w:r>
            </w:ins>
          </w:p>
        </w:tc>
        <w:tc>
          <w:tcPr>
            <w:tcW w:w="454" w:type="dxa"/>
            <w:vAlign w:val="center"/>
            <w:tcPrChange w:id="17970" w:author="Στάθης Καπ" w:date="2023-03-09T06:29:00Z">
              <w:tcPr>
                <w:tcW w:w="454" w:type="dxa"/>
                <w:gridSpan w:val="2"/>
                <w:vAlign w:val="bottom"/>
              </w:tcPr>
            </w:tcPrChange>
          </w:tcPr>
          <w:p w14:paraId="61D040BF" w14:textId="23A722A1" w:rsidR="00494D04" w:rsidRPr="007E0F91" w:rsidRDefault="00494D04" w:rsidP="00494D04">
            <w:pPr>
              <w:jc w:val="center"/>
              <w:rPr>
                <w:ins w:id="17971" w:author="Στάθης Καπ" w:date="2023-03-09T06:25:00Z"/>
                <w:sz w:val="16"/>
                <w:szCs w:val="16"/>
              </w:rPr>
            </w:pPr>
            <w:ins w:id="17972" w:author="Στάθης Καπ" w:date="2023-03-09T07:11:00Z">
              <w:r>
                <w:rPr>
                  <w:rFonts w:ascii="Calibri" w:hAnsi="Calibri" w:cs="Calibri"/>
                  <w:color w:val="000000"/>
                  <w:sz w:val="16"/>
                  <w:szCs w:val="16"/>
                </w:rPr>
                <w:t>0.442</w:t>
              </w:r>
            </w:ins>
          </w:p>
        </w:tc>
        <w:tc>
          <w:tcPr>
            <w:tcW w:w="457" w:type="dxa"/>
            <w:tcBorders>
              <w:right w:val="single" w:sz="4" w:space="0" w:color="auto"/>
            </w:tcBorders>
            <w:vAlign w:val="center"/>
            <w:tcPrChange w:id="17973" w:author="Στάθης Καπ" w:date="2023-03-09T06:29:00Z">
              <w:tcPr>
                <w:tcW w:w="457" w:type="dxa"/>
                <w:gridSpan w:val="2"/>
                <w:tcBorders>
                  <w:right w:val="single" w:sz="4" w:space="0" w:color="auto"/>
                </w:tcBorders>
                <w:vAlign w:val="center"/>
              </w:tcPr>
            </w:tcPrChange>
          </w:tcPr>
          <w:p w14:paraId="0D50C884" w14:textId="5DE845F1" w:rsidR="00494D04" w:rsidRPr="007E0F91" w:rsidRDefault="00494D04" w:rsidP="00494D04">
            <w:pPr>
              <w:jc w:val="center"/>
              <w:rPr>
                <w:ins w:id="17974" w:author="Στάθης Καπ" w:date="2023-03-09T06:25:00Z"/>
                <w:sz w:val="16"/>
                <w:szCs w:val="16"/>
              </w:rPr>
            </w:pPr>
            <w:ins w:id="17975" w:author="Στάθης Καπ" w:date="2023-03-09T07:11:00Z">
              <w:r>
                <w:rPr>
                  <w:rFonts w:ascii="Calibri" w:hAnsi="Calibri" w:cs="Calibri"/>
                  <w:color w:val="000000"/>
                  <w:sz w:val="16"/>
                  <w:szCs w:val="16"/>
                </w:rPr>
                <w:t>15.81</w:t>
              </w:r>
            </w:ins>
          </w:p>
        </w:tc>
        <w:tc>
          <w:tcPr>
            <w:tcW w:w="453" w:type="dxa"/>
            <w:tcBorders>
              <w:left w:val="single" w:sz="4" w:space="0" w:color="auto"/>
            </w:tcBorders>
            <w:vAlign w:val="center"/>
            <w:tcPrChange w:id="17976" w:author="Στάθης Καπ" w:date="2023-03-09T06:29:00Z">
              <w:tcPr>
                <w:tcW w:w="453" w:type="dxa"/>
                <w:gridSpan w:val="2"/>
                <w:tcBorders>
                  <w:left w:val="single" w:sz="4" w:space="0" w:color="auto"/>
                </w:tcBorders>
                <w:vAlign w:val="bottom"/>
              </w:tcPr>
            </w:tcPrChange>
          </w:tcPr>
          <w:p w14:paraId="6F291D5B" w14:textId="715D5BD1" w:rsidR="00494D04" w:rsidRPr="007E0F91" w:rsidRDefault="00494D04" w:rsidP="00494D04">
            <w:pPr>
              <w:jc w:val="center"/>
              <w:rPr>
                <w:ins w:id="17977" w:author="Στάθης Καπ" w:date="2023-03-09T06:25:00Z"/>
                <w:sz w:val="16"/>
                <w:szCs w:val="16"/>
              </w:rPr>
            </w:pPr>
            <w:ins w:id="17978" w:author="Στάθης Καπ" w:date="2023-03-09T07:11:00Z">
              <w:r>
                <w:rPr>
                  <w:rFonts w:ascii="Calibri" w:hAnsi="Calibri" w:cs="Calibri"/>
                  <w:color w:val="000000"/>
                  <w:sz w:val="16"/>
                  <w:szCs w:val="16"/>
                </w:rPr>
                <w:t>1360</w:t>
              </w:r>
            </w:ins>
          </w:p>
        </w:tc>
        <w:tc>
          <w:tcPr>
            <w:tcW w:w="454" w:type="dxa"/>
            <w:vAlign w:val="center"/>
            <w:tcPrChange w:id="17979" w:author="Στάθης Καπ" w:date="2023-03-09T06:29:00Z">
              <w:tcPr>
                <w:tcW w:w="454" w:type="dxa"/>
                <w:gridSpan w:val="2"/>
                <w:vAlign w:val="center"/>
              </w:tcPr>
            </w:tcPrChange>
          </w:tcPr>
          <w:p w14:paraId="17582F1C" w14:textId="60CD6C6D" w:rsidR="00494D04" w:rsidRPr="007E0F91" w:rsidRDefault="00494D04" w:rsidP="00494D04">
            <w:pPr>
              <w:jc w:val="center"/>
              <w:rPr>
                <w:ins w:id="17980" w:author="Στάθης Καπ" w:date="2023-03-09T06:25:00Z"/>
                <w:sz w:val="16"/>
                <w:szCs w:val="16"/>
              </w:rPr>
            </w:pPr>
            <w:ins w:id="17981" w:author="Στάθης Καπ" w:date="2023-03-09T07:11:00Z">
              <w:r>
                <w:rPr>
                  <w:rFonts w:ascii="Calibri" w:hAnsi="Calibri" w:cs="Calibri"/>
                  <w:color w:val="000000"/>
                  <w:sz w:val="16"/>
                  <w:szCs w:val="16"/>
                </w:rPr>
                <w:t>0.73</w:t>
              </w:r>
            </w:ins>
          </w:p>
        </w:tc>
        <w:tc>
          <w:tcPr>
            <w:tcW w:w="454" w:type="dxa"/>
            <w:vAlign w:val="center"/>
            <w:tcPrChange w:id="17982" w:author="Στάθης Καπ" w:date="2023-03-09T06:29:00Z">
              <w:tcPr>
                <w:tcW w:w="454" w:type="dxa"/>
                <w:gridSpan w:val="2"/>
                <w:vAlign w:val="bottom"/>
              </w:tcPr>
            </w:tcPrChange>
          </w:tcPr>
          <w:p w14:paraId="2D14132C" w14:textId="0C1B66CC" w:rsidR="00494D04" w:rsidRPr="007E0F91" w:rsidRDefault="00494D04" w:rsidP="00494D04">
            <w:pPr>
              <w:jc w:val="center"/>
              <w:rPr>
                <w:ins w:id="17983" w:author="Στάθης Καπ" w:date="2023-03-09T06:25:00Z"/>
                <w:sz w:val="16"/>
                <w:szCs w:val="16"/>
              </w:rPr>
            </w:pPr>
            <w:ins w:id="17984" w:author="Στάθης Καπ" w:date="2023-03-09T07:11:00Z">
              <w:r>
                <w:rPr>
                  <w:rFonts w:ascii="Calibri" w:hAnsi="Calibri" w:cs="Calibri"/>
                  <w:color w:val="000000"/>
                  <w:sz w:val="16"/>
                  <w:szCs w:val="16"/>
                </w:rPr>
                <w:t>0.391</w:t>
              </w:r>
            </w:ins>
          </w:p>
        </w:tc>
        <w:tc>
          <w:tcPr>
            <w:tcW w:w="454" w:type="dxa"/>
            <w:tcBorders>
              <w:right w:val="single" w:sz="4" w:space="0" w:color="auto"/>
            </w:tcBorders>
            <w:vAlign w:val="center"/>
            <w:tcPrChange w:id="17985" w:author="Στάθης Καπ" w:date="2023-03-09T06:29:00Z">
              <w:tcPr>
                <w:tcW w:w="454" w:type="dxa"/>
                <w:gridSpan w:val="2"/>
                <w:tcBorders>
                  <w:right w:val="single" w:sz="4" w:space="0" w:color="auto"/>
                </w:tcBorders>
                <w:vAlign w:val="center"/>
              </w:tcPr>
            </w:tcPrChange>
          </w:tcPr>
          <w:p w14:paraId="76305C31" w14:textId="12435310" w:rsidR="00494D04" w:rsidRPr="007E0F91" w:rsidRDefault="00494D04" w:rsidP="00494D04">
            <w:pPr>
              <w:jc w:val="center"/>
              <w:rPr>
                <w:ins w:id="17986" w:author="Στάθης Καπ" w:date="2023-03-09T06:25:00Z"/>
                <w:sz w:val="16"/>
                <w:szCs w:val="16"/>
              </w:rPr>
            </w:pPr>
            <w:ins w:id="17987" w:author="Στάθης Καπ" w:date="2023-03-09T07:11:00Z">
              <w:r>
                <w:rPr>
                  <w:rFonts w:ascii="Calibri" w:hAnsi="Calibri" w:cs="Calibri"/>
                  <w:color w:val="000000"/>
                  <w:sz w:val="16"/>
                  <w:szCs w:val="16"/>
                </w:rPr>
                <w:t>25.52</w:t>
              </w:r>
            </w:ins>
          </w:p>
        </w:tc>
        <w:tc>
          <w:tcPr>
            <w:tcW w:w="453" w:type="dxa"/>
            <w:tcBorders>
              <w:left w:val="single" w:sz="4" w:space="0" w:color="auto"/>
            </w:tcBorders>
            <w:vAlign w:val="center"/>
            <w:tcPrChange w:id="17988" w:author="Στάθης Καπ" w:date="2023-03-09T06:29:00Z">
              <w:tcPr>
                <w:tcW w:w="453" w:type="dxa"/>
                <w:gridSpan w:val="2"/>
                <w:tcBorders>
                  <w:left w:val="single" w:sz="4" w:space="0" w:color="auto"/>
                </w:tcBorders>
                <w:vAlign w:val="bottom"/>
              </w:tcPr>
            </w:tcPrChange>
          </w:tcPr>
          <w:p w14:paraId="384DC281" w14:textId="2864066A" w:rsidR="00494D04" w:rsidRPr="007E0F91" w:rsidRDefault="00494D04" w:rsidP="00494D04">
            <w:pPr>
              <w:jc w:val="center"/>
              <w:rPr>
                <w:ins w:id="17989" w:author="Στάθης Καπ" w:date="2023-03-09T06:25:00Z"/>
                <w:sz w:val="16"/>
                <w:szCs w:val="16"/>
              </w:rPr>
            </w:pPr>
            <w:ins w:id="17990" w:author="Στάθης Καπ" w:date="2023-03-09T07:11:00Z">
              <w:r>
                <w:rPr>
                  <w:rFonts w:ascii="Calibri" w:hAnsi="Calibri" w:cs="Calibri"/>
                  <w:color w:val="000000"/>
                  <w:sz w:val="16"/>
                  <w:szCs w:val="16"/>
                </w:rPr>
                <w:t>1300</w:t>
              </w:r>
            </w:ins>
          </w:p>
        </w:tc>
        <w:tc>
          <w:tcPr>
            <w:tcW w:w="454" w:type="dxa"/>
            <w:vAlign w:val="center"/>
            <w:tcPrChange w:id="17991" w:author="Στάθης Καπ" w:date="2023-03-09T06:29:00Z">
              <w:tcPr>
                <w:tcW w:w="454" w:type="dxa"/>
                <w:gridSpan w:val="2"/>
                <w:vAlign w:val="center"/>
              </w:tcPr>
            </w:tcPrChange>
          </w:tcPr>
          <w:p w14:paraId="1A2BAEB3" w14:textId="3F470293" w:rsidR="00494D04" w:rsidRPr="007E0F91" w:rsidRDefault="00494D04" w:rsidP="00494D04">
            <w:pPr>
              <w:jc w:val="center"/>
              <w:rPr>
                <w:ins w:id="17992" w:author="Στάθης Καπ" w:date="2023-03-09T06:25:00Z"/>
                <w:sz w:val="16"/>
                <w:szCs w:val="16"/>
              </w:rPr>
            </w:pPr>
            <w:ins w:id="17993" w:author="Στάθης Καπ" w:date="2023-03-09T07:11:00Z">
              <w:r>
                <w:rPr>
                  <w:rFonts w:ascii="Calibri" w:hAnsi="Calibri" w:cs="Calibri"/>
                  <w:color w:val="000000"/>
                  <w:sz w:val="16"/>
                  <w:szCs w:val="16"/>
                </w:rPr>
                <w:t>5.11</w:t>
              </w:r>
            </w:ins>
          </w:p>
        </w:tc>
        <w:tc>
          <w:tcPr>
            <w:tcW w:w="454" w:type="dxa"/>
            <w:vAlign w:val="center"/>
            <w:tcPrChange w:id="17994" w:author="Στάθης Καπ" w:date="2023-03-09T06:29:00Z">
              <w:tcPr>
                <w:tcW w:w="454" w:type="dxa"/>
                <w:gridSpan w:val="2"/>
                <w:vAlign w:val="bottom"/>
              </w:tcPr>
            </w:tcPrChange>
          </w:tcPr>
          <w:p w14:paraId="18D9C8B8" w14:textId="3FACD0D0" w:rsidR="00494D04" w:rsidRPr="007E0F91" w:rsidRDefault="00494D04" w:rsidP="00494D04">
            <w:pPr>
              <w:jc w:val="center"/>
              <w:rPr>
                <w:ins w:id="17995" w:author="Στάθης Καπ" w:date="2023-03-09T06:25:00Z"/>
                <w:sz w:val="16"/>
                <w:szCs w:val="16"/>
              </w:rPr>
            </w:pPr>
            <w:ins w:id="17996" w:author="Στάθης Καπ" w:date="2023-03-09T07:11:00Z">
              <w:r>
                <w:rPr>
                  <w:rFonts w:ascii="Calibri" w:hAnsi="Calibri" w:cs="Calibri"/>
                  <w:color w:val="000000"/>
                  <w:sz w:val="16"/>
                  <w:szCs w:val="16"/>
                </w:rPr>
                <w:t>0.328</w:t>
              </w:r>
            </w:ins>
          </w:p>
        </w:tc>
        <w:tc>
          <w:tcPr>
            <w:tcW w:w="461" w:type="dxa"/>
            <w:tcBorders>
              <w:right w:val="single" w:sz="4" w:space="0" w:color="auto"/>
            </w:tcBorders>
            <w:vAlign w:val="center"/>
            <w:tcPrChange w:id="17997" w:author="Στάθης Καπ" w:date="2023-03-09T06:29:00Z">
              <w:tcPr>
                <w:tcW w:w="461" w:type="dxa"/>
                <w:gridSpan w:val="2"/>
                <w:tcBorders>
                  <w:right w:val="single" w:sz="4" w:space="0" w:color="auto"/>
                </w:tcBorders>
                <w:vAlign w:val="center"/>
              </w:tcPr>
            </w:tcPrChange>
          </w:tcPr>
          <w:p w14:paraId="75F5FD74" w14:textId="63D3983F" w:rsidR="00494D04" w:rsidRPr="007E0F91" w:rsidRDefault="00494D04" w:rsidP="00494D04">
            <w:pPr>
              <w:jc w:val="center"/>
              <w:rPr>
                <w:ins w:id="17998" w:author="Στάθης Καπ" w:date="2023-03-09T06:25:00Z"/>
                <w:sz w:val="16"/>
                <w:szCs w:val="16"/>
              </w:rPr>
            </w:pPr>
            <w:ins w:id="17999" w:author="Στάθης Καπ" w:date="2023-03-09T07:11:00Z">
              <w:r>
                <w:rPr>
                  <w:rFonts w:ascii="Calibri" w:hAnsi="Calibri" w:cs="Calibri"/>
                  <w:color w:val="000000"/>
                  <w:sz w:val="16"/>
                  <w:szCs w:val="16"/>
                </w:rPr>
                <w:t>37.52</w:t>
              </w:r>
            </w:ins>
          </w:p>
        </w:tc>
      </w:tr>
      <w:tr w:rsidR="00494D04" w14:paraId="36C2F46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00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001" w:author="Στάθης Καπ" w:date="2023-03-09T06:25:00Z"/>
          <w:trPrChange w:id="18002"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003"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719CC32B" w14:textId="77777777" w:rsidR="00494D04" w:rsidRPr="007E0F91" w:rsidRDefault="00494D04" w:rsidP="00494D04">
            <w:pPr>
              <w:jc w:val="center"/>
              <w:rPr>
                <w:ins w:id="18004" w:author="Στάθης Καπ" w:date="2023-03-09T06:25:00Z"/>
                <w:sz w:val="16"/>
                <w:szCs w:val="16"/>
              </w:rPr>
            </w:pPr>
            <w:ins w:id="18005" w:author="Στάθης Καπ" w:date="2023-03-09T06:25:00Z">
              <w:r w:rsidRPr="009861B1">
                <w:rPr>
                  <w:rFonts w:ascii="Calibri" w:hAnsi="Calibri" w:cs="Calibri"/>
                  <w:color w:val="000000"/>
                  <w:sz w:val="16"/>
                  <w:szCs w:val="16"/>
                </w:rPr>
                <w:t>c203</w:t>
              </w:r>
            </w:ins>
          </w:p>
        </w:tc>
        <w:tc>
          <w:tcPr>
            <w:tcW w:w="565" w:type="dxa"/>
            <w:tcBorders>
              <w:left w:val="single" w:sz="4" w:space="0" w:color="auto"/>
            </w:tcBorders>
            <w:vAlign w:val="center"/>
            <w:tcPrChange w:id="18006" w:author="Στάθης Καπ" w:date="2023-03-09T06:29:00Z">
              <w:tcPr>
                <w:tcW w:w="565" w:type="dxa"/>
                <w:gridSpan w:val="2"/>
                <w:tcBorders>
                  <w:left w:val="single" w:sz="4" w:space="0" w:color="auto"/>
                </w:tcBorders>
              </w:tcPr>
            </w:tcPrChange>
          </w:tcPr>
          <w:p w14:paraId="25F83C3D" w14:textId="458E9D97" w:rsidR="00494D04" w:rsidRPr="007E0F91" w:rsidRDefault="00494D04" w:rsidP="00494D04">
            <w:pPr>
              <w:jc w:val="center"/>
              <w:rPr>
                <w:ins w:id="18007" w:author="Στάθης Καπ" w:date="2023-03-09T06:25:00Z"/>
                <w:sz w:val="16"/>
                <w:szCs w:val="16"/>
              </w:rPr>
            </w:pPr>
            <w:ins w:id="18008" w:author="Στάθης Καπ" w:date="2023-03-09T07:11:00Z">
              <w:r>
                <w:rPr>
                  <w:rFonts w:ascii="Calibri" w:hAnsi="Calibri" w:cs="Calibri"/>
                  <w:color w:val="000000"/>
                  <w:sz w:val="16"/>
                  <w:szCs w:val="16"/>
                </w:rPr>
                <w:t>1480</w:t>
              </w:r>
            </w:ins>
          </w:p>
        </w:tc>
        <w:tc>
          <w:tcPr>
            <w:tcW w:w="679" w:type="dxa"/>
            <w:tcBorders>
              <w:right w:val="single" w:sz="4" w:space="0" w:color="auto"/>
            </w:tcBorders>
            <w:vAlign w:val="center"/>
            <w:tcPrChange w:id="18009" w:author="Στάθης Καπ" w:date="2023-03-09T06:29:00Z">
              <w:tcPr>
                <w:tcW w:w="679" w:type="dxa"/>
                <w:gridSpan w:val="2"/>
                <w:tcBorders>
                  <w:right w:val="single" w:sz="4" w:space="0" w:color="auto"/>
                </w:tcBorders>
              </w:tcPr>
            </w:tcPrChange>
          </w:tcPr>
          <w:p w14:paraId="3F2BAE20" w14:textId="456DB0CF" w:rsidR="00494D04" w:rsidRPr="007E0F91" w:rsidRDefault="00494D04" w:rsidP="00494D04">
            <w:pPr>
              <w:jc w:val="center"/>
              <w:rPr>
                <w:ins w:id="18010" w:author="Στάθης Καπ" w:date="2023-03-09T06:25:00Z"/>
                <w:sz w:val="16"/>
                <w:szCs w:val="16"/>
              </w:rPr>
            </w:pPr>
            <w:ins w:id="18011" w:author="Στάθης Καπ" w:date="2023-03-09T07:11:00Z">
              <w:r>
                <w:rPr>
                  <w:rFonts w:ascii="Calibri" w:hAnsi="Calibri" w:cs="Calibri"/>
                  <w:color w:val="000000"/>
                  <w:sz w:val="16"/>
                  <w:szCs w:val="16"/>
                </w:rPr>
                <w:t>1430</w:t>
              </w:r>
            </w:ins>
          </w:p>
        </w:tc>
        <w:tc>
          <w:tcPr>
            <w:tcW w:w="453" w:type="dxa"/>
            <w:tcBorders>
              <w:left w:val="single" w:sz="4" w:space="0" w:color="auto"/>
            </w:tcBorders>
            <w:vAlign w:val="center"/>
            <w:tcPrChange w:id="18012" w:author="Στάθης Καπ" w:date="2023-03-09T06:29:00Z">
              <w:tcPr>
                <w:tcW w:w="453" w:type="dxa"/>
                <w:gridSpan w:val="2"/>
                <w:tcBorders>
                  <w:left w:val="single" w:sz="4" w:space="0" w:color="auto"/>
                </w:tcBorders>
                <w:vAlign w:val="bottom"/>
              </w:tcPr>
            </w:tcPrChange>
          </w:tcPr>
          <w:p w14:paraId="09C3E3C9" w14:textId="4C77D52C" w:rsidR="00494D04" w:rsidRPr="007E0F91" w:rsidRDefault="00494D04" w:rsidP="00494D04">
            <w:pPr>
              <w:jc w:val="center"/>
              <w:rPr>
                <w:ins w:id="18013" w:author="Στάθης Καπ" w:date="2023-03-09T06:25:00Z"/>
                <w:sz w:val="16"/>
                <w:szCs w:val="16"/>
              </w:rPr>
            </w:pPr>
            <w:ins w:id="18014" w:author="Στάθης Καπ" w:date="2023-03-09T07:11:00Z">
              <w:r>
                <w:rPr>
                  <w:rFonts w:ascii="Calibri" w:hAnsi="Calibri" w:cs="Calibri"/>
                  <w:color w:val="000000"/>
                  <w:sz w:val="16"/>
                  <w:szCs w:val="16"/>
                </w:rPr>
                <w:t>1410</w:t>
              </w:r>
            </w:ins>
          </w:p>
        </w:tc>
        <w:tc>
          <w:tcPr>
            <w:tcW w:w="708" w:type="dxa"/>
            <w:vAlign w:val="center"/>
            <w:tcPrChange w:id="18015" w:author="Στάθης Καπ" w:date="2023-03-09T06:29:00Z">
              <w:tcPr>
                <w:tcW w:w="708" w:type="dxa"/>
                <w:gridSpan w:val="2"/>
                <w:vAlign w:val="center"/>
              </w:tcPr>
            </w:tcPrChange>
          </w:tcPr>
          <w:p w14:paraId="3B06478C" w14:textId="43C3BE85" w:rsidR="00494D04" w:rsidRPr="007E0F91" w:rsidRDefault="00494D04" w:rsidP="00494D04">
            <w:pPr>
              <w:jc w:val="center"/>
              <w:rPr>
                <w:ins w:id="18016" w:author="Στάθης Καπ" w:date="2023-03-09T06:25:00Z"/>
                <w:sz w:val="16"/>
                <w:szCs w:val="16"/>
              </w:rPr>
            </w:pPr>
            <w:ins w:id="18017" w:author="Στάθης Καπ" w:date="2023-03-09T07:11:00Z">
              <w:r>
                <w:rPr>
                  <w:rFonts w:ascii="Calibri" w:hAnsi="Calibri" w:cs="Calibri"/>
                  <w:color w:val="000000"/>
                  <w:sz w:val="16"/>
                  <w:szCs w:val="16"/>
                </w:rPr>
                <w:t>4.73</w:t>
              </w:r>
            </w:ins>
          </w:p>
        </w:tc>
        <w:tc>
          <w:tcPr>
            <w:tcW w:w="652" w:type="dxa"/>
            <w:vMerge/>
            <w:tcBorders>
              <w:right w:val="single" w:sz="4" w:space="0" w:color="auto"/>
            </w:tcBorders>
            <w:vAlign w:val="center"/>
            <w:tcPrChange w:id="18018" w:author="Στάθης Καπ" w:date="2023-03-09T06:29:00Z">
              <w:tcPr>
                <w:tcW w:w="652" w:type="dxa"/>
                <w:gridSpan w:val="2"/>
                <w:vMerge/>
                <w:tcBorders>
                  <w:right w:val="single" w:sz="4" w:space="0" w:color="auto"/>
                </w:tcBorders>
                <w:vAlign w:val="bottom"/>
              </w:tcPr>
            </w:tcPrChange>
          </w:tcPr>
          <w:p w14:paraId="7AF3A22B" w14:textId="77777777" w:rsidR="00494D04" w:rsidRPr="007E0F91" w:rsidRDefault="00494D04" w:rsidP="00494D04">
            <w:pPr>
              <w:jc w:val="center"/>
              <w:rPr>
                <w:ins w:id="18019" w:author="Στάθης Καπ" w:date="2023-03-09T06:25:00Z"/>
                <w:sz w:val="16"/>
                <w:szCs w:val="16"/>
              </w:rPr>
            </w:pPr>
          </w:p>
        </w:tc>
        <w:tc>
          <w:tcPr>
            <w:tcW w:w="453" w:type="dxa"/>
            <w:tcBorders>
              <w:left w:val="single" w:sz="4" w:space="0" w:color="auto"/>
            </w:tcBorders>
            <w:vAlign w:val="center"/>
            <w:tcPrChange w:id="18020" w:author="Στάθης Καπ" w:date="2023-03-09T06:29:00Z">
              <w:tcPr>
                <w:tcW w:w="453" w:type="dxa"/>
                <w:gridSpan w:val="2"/>
                <w:tcBorders>
                  <w:left w:val="single" w:sz="4" w:space="0" w:color="auto"/>
                </w:tcBorders>
                <w:vAlign w:val="bottom"/>
              </w:tcPr>
            </w:tcPrChange>
          </w:tcPr>
          <w:p w14:paraId="6FA1436E" w14:textId="02D07010" w:rsidR="00494D04" w:rsidRPr="007E0F91" w:rsidRDefault="00494D04" w:rsidP="00494D04">
            <w:pPr>
              <w:jc w:val="center"/>
              <w:rPr>
                <w:ins w:id="18021" w:author="Στάθης Καπ" w:date="2023-03-09T06:25:00Z"/>
                <w:sz w:val="16"/>
                <w:szCs w:val="16"/>
              </w:rPr>
            </w:pPr>
            <w:ins w:id="18022" w:author="Στάθης Καπ" w:date="2023-03-09T07:11:00Z">
              <w:r>
                <w:rPr>
                  <w:rFonts w:ascii="Calibri" w:hAnsi="Calibri" w:cs="Calibri"/>
                  <w:color w:val="000000"/>
                  <w:sz w:val="16"/>
                  <w:szCs w:val="16"/>
                </w:rPr>
                <w:t>1360</w:t>
              </w:r>
            </w:ins>
          </w:p>
        </w:tc>
        <w:tc>
          <w:tcPr>
            <w:tcW w:w="454" w:type="dxa"/>
            <w:vAlign w:val="center"/>
            <w:tcPrChange w:id="18023" w:author="Στάθης Καπ" w:date="2023-03-09T06:29:00Z">
              <w:tcPr>
                <w:tcW w:w="454" w:type="dxa"/>
                <w:gridSpan w:val="2"/>
                <w:vAlign w:val="center"/>
              </w:tcPr>
            </w:tcPrChange>
          </w:tcPr>
          <w:p w14:paraId="18A4BDE3" w14:textId="56AA61A8" w:rsidR="00494D04" w:rsidRPr="007E0F91" w:rsidRDefault="00494D04" w:rsidP="00494D04">
            <w:pPr>
              <w:jc w:val="center"/>
              <w:rPr>
                <w:ins w:id="18024" w:author="Στάθης Καπ" w:date="2023-03-09T06:25:00Z"/>
                <w:sz w:val="16"/>
                <w:szCs w:val="16"/>
              </w:rPr>
            </w:pPr>
            <w:ins w:id="18025" w:author="Στάθης Καπ" w:date="2023-03-09T07:11:00Z">
              <w:r>
                <w:rPr>
                  <w:rFonts w:ascii="Calibri" w:hAnsi="Calibri" w:cs="Calibri"/>
                  <w:color w:val="000000"/>
                  <w:sz w:val="16"/>
                  <w:szCs w:val="16"/>
                </w:rPr>
                <w:t>3.55</w:t>
              </w:r>
            </w:ins>
          </w:p>
        </w:tc>
        <w:tc>
          <w:tcPr>
            <w:tcW w:w="454" w:type="dxa"/>
            <w:vAlign w:val="center"/>
            <w:tcPrChange w:id="18026" w:author="Στάθης Καπ" w:date="2023-03-09T06:29:00Z">
              <w:tcPr>
                <w:tcW w:w="454" w:type="dxa"/>
                <w:gridSpan w:val="2"/>
                <w:vAlign w:val="bottom"/>
              </w:tcPr>
            </w:tcPrChange>
          </w:tcPr>
          <w:p w14:paraId="031568BD" w14:textId="555344FF" w:rsidR="00494D04" w:rsidRPr="007E0F91" w:rsidRDefault="00494D04" w:rsidP="00494D04">
            <w:pPr>
              <w:jc w:val="center"/>
              <w:rPr>
                <w:ins w:id="18027" w:author="Στάθης Καπ" w:date="2023-03-09T06:25:00Z"/>
                <w:sz w:val="16"/>
                <w:szCs w:val="16"/>
              </w:rPr>
            </w:pPr>
            <w:ins w:id="18028" w:author="Στάθης Καπ" w:date="2023-03-09T07:11:00Z">
              <w:r>
                <w:rPr>
                  <w:rFonts w:ascii="Calibri" w:hAnsi="Calibri" w:cs="Calibri"/>
                  <w:color w:val="000000"/>
                  <w:sz w:val="16"/>
                  <w:szCs w:val="16"/>
                </w:rPr>
                <w:t>0.342</w:t>
              </w:r>
            </w:ins>
          </w:p>
        </w:tc>
        <w:tc>
          <w:tcPr>
            <w:tcW w:w="457" w:type="dxa"/>
            <w:tcBorders>
              <w:right w:val="single" w:sz="4" w:space="0" w:color="auto"/>
            </w:tcBorders>
            <w:vAlign w:val="center"/>
            <w:tcPrChange w:id="18029" w:author="Στάθης Καπ" w:date="2023-03-09T06:29:00Z">
              <w:tcPr>
                <w:tcW w:w="457" w:type="dxa"/>
                <w:gridSpan w:val="2"/>
                <w:tcBorders>
                  <w:right w:val="single" w:sz="4" w:space="0" w:color="auto"/>
                </w:tcBorders>
                <w:vAlign w:val="center"/>
              </w:tcPr>
            </w:tcPrChange>
          </w:tcPr>
          <w:p w14:paraId="675FC1C5" w14:textId="768ACC7D" w:rsidR="00494D04" w:rsidRPr="007E0F91" w:rsidRDefault="00494D04" w:rsidP="00494D04">
            <w:pPr>
              <w:jc w:val="center"/>
              <w:rPr>
                <w:ins w:id="18030" w:author="Στάθης Καπ" w:date="2023-03-09T06:25:00Z"/>
                <w:sz w:val="16"/>
                <w:szCs w:val="16"/>
              </w:rPr>
            </w:pPr>
            <w:ins w:id="18031" w:author="Στάθης Καπ" w:date="2023-03-09T07:11:00Z">
              <w:r>
                <w:rPr>
                  <w:rFonts w:ascii="Calibri" w:hAnsi="Calibri" w:cs="Calibri"/>
                  <w:color w:val="000000"/>
                  <w:sz w:val="16"/>
                  <w:szCs w:val="16"/>
                </w:rPr>
                <w:t>39.25</w:t>
              </w:r>
            </w:ins>
          </w:p>
        </w:tc>
        <w:tc>
          <w:tcPr>
            <w:tcW w:w="453" w:type="dxa"/>
            <w:tcBorders>
              <w:left w:val="single" w:sz="4" w:space="0" w:color="auto"/>
            </w:tcBorders>
            <w:vAlign w:val="center"/>
            <w:tcPrChange w:id="18032" w:author="Στάθης Καπ" w:date="2023-03-09T06:29:00Z">
              <w:tcPr>
                <w:tcW w:w="453" w:type="dxa"/>
                <w:gridSpan w:val="2"/>
                <w:tcBorders>
                  <w:left w:val="single" w:sz="4" w:space="0" w:color="auto"/>
                </w:tcBorders>
                <w:vAlign w:val="bottom"/>
              </w:tcPr>
            </w:tcPrChange>
          </w:tcPr>
          <w:p w14:paraId="5F999BBA" w14:textId="6C4B2509" w:rsidR="00494D04" w:rsidRPr="007E0F91" w:rsidRDefault="00494D04" w:rsidP="00494D04">
            <w:pPr>
              <w:jc w:val="center"/>
              <w:rPr>
                <w:ins w:id="18033" w:author="Στάθης Καπ" w:date="2023-03-09T06:25:00Z"/>
                <w:sz w:val="16"/>
                <w:szCs w:val="16"/>
              </w:rPr>
            </w:pPr>
            <w:ins w:id="18034" w:author="Στάθης Καπ" w:date="2023-03-09T07:11:00Z">
              <w:r>
                <w:rPr>
                  <w:rFonts w:ascii="Calibri" w:hAnsi="Calibri" w:cs="Calibri"/>
                  <w:color w:val="000000"/>
                  <w:sz w:val="16"/>
                  <w:szCs w:val="16"/>
                </w:rPr>
                <w:t>1400</w:t>
              </w:r>
            </w:ins>
          </w:p>
        </w:tc>
        <w:tc>
          <w:tcPr>
            <w:tcW w:w="454" w:type="dxa"/>
            <w:vAlign w:val="center"/>
            <w:tcPrChange w:id="18035" w:author="Στάθης Καπ" w:date="2023-03-09T06:29:00Z">
              <w:tcPr>
                <w:tcW w:w="454" w:type="dxa"/>
                <w:gridSpan w:val="2"/>
                <w:vAlign w:val="center"/>
              </w:tcPr>
            </w:tcPrChange>
          </w:tcPr>
          <w:p w14:paraId="22F81466" w14:textId="2C6C3AAD" w:rsidR="00494D04" w:rsidRPr="007E0F91" w:rsidRDefault="00494D04" w:rsidP="00494D04">
            <w:pPr>
              <w:jc w:val="center"/>
              <w:rPr>
                <w:ins w:id="18036" w:author="Στάθης Καπ" w:date="2023-03-09T06:25:00Z"/>
                <w:sz w:val="16"/>
                <w:szCs w:val="16"/>
              </w:rPr>
            </w:pPr>
            <w:ins w:id="18037" w:author="Στάθης Καπ" w:date="2023-03-09T07:11:00Z">
              <w:r>
                <w:rPr>
                  <w:rFonts w:ascii="Calibri" w:hAnsi="Calibri" w:cs="Calibri"/>
                  <w:color w:val="000000"/>
                  <w:sz w:val="16"/>
                  <w:szCs w:val="16"/>
                </w:rPr>
                <w:t>0.71</w:t>
              </w:r>
            </w:ins>
          </w:p>
        </w:tc>
        <w:tc>
          <w:tcPr>
            <w:tcW w:w="454" w:type="dxa"/>
            <w:vAlign w:val="center"/>
            <w:tcPrChange w:id="18038" w:author="Στάθης Καπ" w:date="2023-03-09T06:29:00Z">
              <w:tcPr>
                <w:tcW w:w="454" w:type="dxa"/>
                <w:gridSpan w:val="2"/>
                <w:vAlign w:val="bottom"/>
              </w:tcPr>
            </w:tcPrChange>
          </w:tcPr>
          <w:p w14:paraId="22336120" w14:textId="42B2800E" w:rsidR="00494D04" w:rsidRPr="007E0F91" w:rsidRDefault="00494D04" w:rsidP="00494D04">
            <w:pPr>
              <w:jc w:val="center"/>
              <w:rPr>
                <w:ins w:id="18039" w:author="Στάθης Καπ" w:date="2023-03-09T06:25:00Z"/>
                <w:sz w:val="16"/>
                <w:szCs w:val="16"/>
              </w:rPr>
            </w:pPr>
            <w:ins w:id="18040" w:author="Στάθης Καπ" w:date="2023-03-09T07:11:00Z">
              <w:r>
                <w:rPr>
                  <w:rFonts w:ascii="Calibri" w:hAnsi="Calibri" w:cs="Calibri"/>
                  <w:color w:val="000000"/>
                  <w:sz w:val="16"/>
                  <w:szCs w:val="16"/>
                </w:rPr>
                <w:t>0.329</w:t>
              </w:r>
            </w:ins>
          </w:p>
        </w:tc>
        <w:tc>
          <w:tcPr>
            <w:tcW w:w="454" w:type="dxa"/>
            <w:tcBorders>
              <w:right w:val="single" w:sz="4" w:space="0" w:color="auto"/>
            </w:tcBorders>
            <w:vAlign w:val="center"/>
            <w:tcPrChange w:id="18041" w:author="Στάθης Καπ" w:date="2023-03-09T06:29:00Z">
              <w:tcPr>
                <w:tcW w:w="454" w:type="dxa"/>
                <w:gridSpan w:val="2"/>
                <w:tcBorders>
                  <w:right w:val="single" w:sz="4" w:space="0" w:color="auto"/>
                </w:tcBorders>
                <w:vAlign w:val="center"/>
              </w:tcPr>
            </w:tcPrChange>
          </w:tcPr>
          <w:p w14:paraId="2821DAD3" w14:textId="54E77B17" w:rsidR="00494D04" w:rsidRPr="007E0F91" w:rsidRDefault="00494D04" w:rsidP="00494D04">
            <w:pPr>
              <w:jc w:val="center"/>
              <w:rPr>
                <w:ins w:id="18042" w:author="Στάθης Καπ" w:date="2023-03-09T06:25:00Z"/>
                <w:sz w:val="16"/>
                <w:szCs w:val="16"/>
              </w:rPr>
            </w:pPr>
            <w:ins w:id="18043" w:author="Στάθης Καπ" w:date="2023-03-09T07:11:00Z">
              <w:r>
                <w:rPr>
                  <w:rFonts w:ascii="Calibri" w:hAnsi="Calibri" w:cs="Calibri"/>
                  <w:color w:val="000000"/>
                  <w:sz w:val="16"/>
                  <w:szCs w:val="16"/>
                </w:rPr>
                <w:t>41.56</w:t>
              </w:r>
            </w:ins>
          </w:p>
        </w:tc>
        <w:tc>
          <w:tcPr>
            <w:tcW w:w="453" w:type="dxa"/>
            <w:tcBorders>
              <w:left w:val="single" w:sz="4" w:space="0" w:color="auto"/>
            </w:tcBorders>
            <w:vAlign w:val="center"/>
            <w:tcPrChange w:id="18044" w:author="Στάθης Καπ" w:date="2023-03-09T06:29:00Z">
              <w:tcPr>
                <w:tcW w:w="453" w:type="dxa"/>
                <w:gridSpan w:val="2"/>
                <w:tcBorders>
                  <w:left w:val="single" w:sz="4" w:space="0" w:color="auto"/>
                </w:tcBorders>
                <w:vAlign w:val="bottom"/>
              </w:tcPr>
            </w:tcPrChange>
          </w:tcPr>
          <w:p w14:paraId="35D48E18" w14:textId="3334D80A" w:rsidR="00494D04" w:rsidRPr="007E0F91" w:rsidRDefault="00494D04" w:rsidP="00494D04">
            <w:pPr>
              <w:jc w:val="center"/>
              <w:rPr>
                <w:ins w:id="18045" w:author="Στάθης Καπ" w:date="2023-03-09T06:25:00Z"/>
                <w:sz w:val="16"/>
                <w:szCs w:val="16"/>
              </w:rPr>
            </w:pPr>
            <w:ins w:id="18046" w:author="Στάθης Καπ" w:date="2023-03-09T07:11:00Z">
              <w:r>
                <w:rPr>
                  <w:rFonts w:ascii="Calibri" w:hAnsi="Calibri" w:cs="Calibri"/>
                  <w:color w:val="000000"/>
                  <w:sz w:val="16"/>
                  <w:szCs w:val="16"/>
                </w:rPr>
                <w:t>1360</w:t>
              </w:r>
            </w:ins>
          </w:p>
        </w:tc>
        <w:tc>
          <w:tcPr>
            <w:tcW w:w="454" w:type="dxa"/>
            <w:vAlign w:val="center"/>
            <w:tcPrChange w:id="18047" w:author="Στάθης Καπ" w:date="2023-03-09T06:29:00Z">
              <w:tcPr>
                <w:tcW w:w="454" w:type="dxa"/>
                <w:gridSpan w:val="2"/>
                <w:vAlign w:val="center"/>
              </w:tcPr>
            </w:tcPrChange>
          </w:tcPr>
          <w:p w14:paraId="365C0676" w14:textId="6F223067" w:rsidR="00494D04" w:rsidRPr="007E0F91" w:rsidRDefault="00494D04" w:rsidP="00494D04">
            <w:pPr>
              <w:jc w:val="center"/>
              <w:rPr>
                <w:ins w:id="18048" w:author="Στάθης Καπ" w:date="2023-03-09T06:25:00Z"/>
                <w:sz w:val="16"/>
                <w:szCs w:val="16"/>
              </w:rPr>
            </w:pPr>
            <w:ins w:id="18049" w:author="Στάθης Καπ" w:date="2023-03-09T07:11:00Z">
              <w:r>
                <w:rPr>
                  <w:rFonts w:ascii="Calibri" w:hAnsi="Calibri" w:cs="Calibri"/>
                  <w:color w:val="000000"/>
                  <w:sz w:val="16"/>
                  <w:szCs w:val="16"/>
                </w:rPr>
                <w:t>3.55</w:t>
              </w:r>
            </w:ins>
          </w:p>
        </w:tc>
        <w:tc>
          <w:tcPr>
            <w:tcW w:w="454" w:type="dxa"/>
            <w:vAlign w:val="center"/>
            <w:tcPrChange w:id="18050" w:author="Στάθης Καπ" w:date="2023-03-09T06:29:00Z">
              <w:tcPr>
                <w:tcW w:w="454" w:type="dxa"/>
                <w:gridSpan w:val="2"/>
                <w:vAlign w:val="bottom"/>
              </w:tcPr>
            </w:tcPrChange>
          </w:tcPr>
          <w:p w14:paraId="0370AB3F" w14:textId="7CC4A24C" w:rsidR="00494D04" w:rsidRPr="007E0F91" w:rsidRDefault="00494D04" w:rsidP="00494D04">
            <w:pPr>
              <w:jc w:val="center"/>
              <w:rPr>
                <w:ins w:id="18051" w:author="Στάθης Καπ" w:date="2023-03-09T06:25:00Z"/>
                <w:sz w:val="16"/>
                <w:szCs w:val="16"/>
              </w:rPr>
            </w:pPr>
            <w:ins w:id="18052" w:author="Στάθης Καπ" w:date="2023-03-09T07:11:00Z">
              <w:r>
                <w:rPr>
                  <w:rFonts w:ascii="Calibri" w:hAnsi="Calibri" w:cs="Calibri"/>
                  <w:color w:val="000000"/>
                  <w:sz w:val="16"/>
                  <w:szCs w:val="16"/>
                </w:rPr>
                <w:t>0.251</w:t>
              </w:r>
            </w:ins>
          </w:p>
        </w:tc>
        <w:tc>
          <w:tcPr>
            <w:tcW w:w="461" w:type="dxa"/>
            <w:tcBorders>
              <w:right w:val="single" w:sz="4" w:space="0" w:color="auto"/>
            </w:tcBorders>
            <w:vAlign w:val="center"/>
            <w:tcPrChange w:id="18053" w:author="Στάθης Καπ" w:date="2023-03-09T06:29:00Z">
              <w:tcPr>
                <w:tcW w:w="461" w:type="dxa"/>
                <w:gridSpan w:val="2"/>
                <w:tcBorders>
                  <w:right w:val="single" w:sz="4" w:space="0" w:color="auto"/>
                </w:tcBorders>
                <w:vAlign w:val="center"/>
              </w:tcPr>
            </w:tcPrChange>
          </w:tcPr>
          <w:p w14:paraId="14664337" w14:textId="1E933E57" w:rsidR="00494D04" w:rsidRPr="007E0F91" w:rsidRDefault="00494D04" w:rsidP="00494D04">
            <w:pPr>
              <w:jc w:val="center"/>
              <w:rPr>
                <w:ins w:id="18054" w:author="Στάθης Καπ" w:date="2023-03-09T06:25:00Z"/>
                <w:sz w:val="16"/>
                <w:szCs w:val="16"/>
              </w:rPr>
            </w:pPr>
            <w:ins w:id="18055" w:author="Στάθης Καπ" w:date="2023-03-09T07:11:00Z">
              <w:r>
                <w:rPr>
                  <w:rFonts w:ascii="Calibri" w:hAnsi="Calibri" w:cs="Calibri"/>
                  <w:color w:val="000000"/>
                  <w:sz w:val="16"/>
                  <w:szCs w:val="16"/>
                </w:rPr>
                <w:t>55.42</w:t>
              </w:r>
            </w:ins>
          </w:p>
        </w:tc>
      </w:tr>
      <w:tr w:rsidR="00494D04" w14:paraId="66D030E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05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057" w:author="Στάθης Καπ" w:date="2023-03-09T06:25:00Z"/>
          <w:trPrChange w:id="18058"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059"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0B1461E" w14:textId="77777777" w:rsidR="00494D04" w:rsidRPr="007E0F91" w:rsidRDefault="00494D04" w:rsidP="00494D04">
            <w:pPr>
              <w:jc w:val="center"/>
              <w:rPr>
                <w:ins w:id="18060" w:author="Στάθης Καπ" w:date="2023-03-09T06:25:00Z"/>
                <w:sz w:val="16"/>
                <w:szCs w:val="16"/>
              </w:rPr>
            </w:pPr>
            <w:ins w:id="18061" w:author="Στάθης Καπ" w:date="2023-03-09T06:25:00Z">
              <w:r w:rsidRPr="009861B1">
                <w:rPr>
                  <w:rFonts w:ascii="Calibri" w:hAnsi="Calibri" w:cs="Calibri"/>
                  <w:color w:val="000000"/>
                  <w:sz w:val="16"/>
                  <w:szCs w:val="16"/>
                </w:rPr>
                <w:t>c204</w:t>
              </w:r>
            </w:ins>
          </w:p>
        </w:tc>
        <w:tc>
          <w:tcPr>
            <w:tcW w:w="565" w:type="dxa"/>
            <w:tcBorders>
              <w:left w:val="single" w:sz="4" w:space="0" w:color="auto"/>
            </w:tcBorders>
            <w:vAlign w:val="center"/>
            <w:tcPrChange w:id="18062" w:author="Στάθης Καπ" w:date="2023-03-09T06:29:00Z">
              <w:tcPr>
                <w:tcW w:w="565" w:type="dxa"/>
                <w:gridSpan w:val="2"/>
                <w:tcBorders>
                  <w:left w:val="single" w:sz="4" w:space="0" w:color="auto"/>
                </w:tcBorders>
              </w:tcPr>
            </w:tcPrChange>
          </w:tcPr>
          <w:p w14:paraId="7BDB9402" w14:textId="3E354A2A" w:rsidR="00494D04" w:rsidRPr="007E0F91" w:rsidRDefault="00494D04" w:rsidP="00494D04">
            <w:pPr>
              <w:jc w:val="center"/>
              <w:rPr>
                <w:ins w:id="18063" w:author="Στάθης Καπ" w:date="2023-03-09T06:25:00Z"/>
                <w:sz w:val="16"/>
                <w:szCs w:val="16"/>
              </w:rPr>
            </w:pPr>
            <w:ins w:id="18064" w:author="Στάθης Καπ" w:date="2023-03-09T07:11:00Z">
              <w:r>
                <w:rPr>
                  <w:rFonts w:ascii="Calibri" w:hAnsi="Calibri" w:cs="Calibri"/>
                  <w:color w:val="000000"/>
                  <w:sz w:val="16"/>
                  <w:szCs w:val="16"/>
                </w:rPr>
                <w:t>1490</w:t>
              </w:r>
            </w:ins>
          </w:p>
        </w:tc>
        <w:tc>
          <w:tcPr>
            <w:tcW w:w="679" w:type="dxa"/>
            <w:tcBorders>
              <w:right w:val="single" w:sz="4" w:space="0" w:color="auto"/>
            </w:tcBorders>
            <w:vAlign w:val="center"/>
            <w:tcPrChange w:id="18065" w:author="Στάθης Καπ" w:date="2023-03-09T06:29:00Z">
              <w:tcPr>
                <w:tcW w:w="679" w:type="dxa"/>
                <w:gridSpan w:val="2"/>
                <w:tcBorders>
                  <w:right w:val="single" w:sz="4" w:space="0" w:color="auto"/>
                </w:tcBorders>
              </w:tcPr>
            </w:tcPrChange>
          </w:tcPr>
          <w:p w14:paraId="31CA09E3" w14:textId="2B66F980" w:rsidR="00494D04" w:rsidRPr="007E0F91" w:rsidRDefault="00494D04" w:rsidP="00494D04">
            <w:pPr>
              <w:jc w:val="center"/>
              <w:rPr>
                <w:ins w:id="18066" w:author="Στάθης Καπ" w:date="2023-03-09T06:25:00Z"/>
                <w:sz w:val="16"/>
                <w:szCs w:val="16"/>
              </w:rPr>
            </w:pPr>
            <w:ins w:id="18067" w:author="Στάθης Καπ" w:date="2023-03-09T07:11:00Z">
              <w:r>
                <w:rPr>
                  <w:rFonts w:ascii="Calibri" w:hAnsi="Calibri" w:cs="Calibri"/>
                  <w:color w:val="000000"/>
                  <w:sz w:val="16"/>
                  <w:szCs w:val="16"/>
                </w:rPr>
                <w:t>1460</w:t>
              </w:r>
            </w:ins>
          </w:p>
        </w:tc>
        <w:tc>
          <w:tcPr>
            <w:tcW w:w="453" w:type="dxa"/>
            <w:tcBorders>
              <w:left w:val="single" w:sz="4" w:space="0" w:color="auto"/>
            </w:tcBorders>
            <w:vAlign w:val="center"/>
            <w:tcPrChange w:id="18068" w:author="Στάθης Καπ" w:date="2023-03-09T06:29:00Z">
              <w:tcPr>
                <w:tcW w:w="453" w:type="dxa"/>
                <w:gridSpan w:val="2"/>
                <w:tcBorders>
                  <w:left w:val="single" w:sz="4" w:space="0" w:color="auto"/>
                </w:tcBorders>
                <w:vAlign w:val="bottom"/>
              </w:tcPr>
            </w:tcPrChange>
          </w:tcPr>
          <w:p w14:paraId="2EEA185E" w14:textId="15DAD874" w:rsidR="00494D04" w:rsidRPr="007E0F91" w:rsidRDefault="00494D04" w:rsidP="00494D04">
            <w:pPr>
              <w:jc w:val="center"/>
              <w:rPr>
                <w:ins w:id="18069" w:author="Στάθης Καπ" w:date="2023-03-09T06:25:00Z"/>
                <w:sz w:val="16"/>
                <w:szCs w:val="16"/>
              </w:rPr>
            </w:pPr>
            <w:ins w:id="18070" w:author="Στάθης Καπ" w:date="2023-03-09T07:11:00Z">
              <w:r>
                <w:rPr>
                  <w:rFonts w:ascii="Calibri" w:hAnsi="Calibri" w:cs="Calibri"/>
                  <w:color w:val="000000"/>
                  <w:sz w:val="16"/>
                  <w:szCs w:val="16"/>
                </w:rPr>
                <w:t>1420</w:t>
              </w:r>
            </w:ins>
          </w:p>
        </w:tc>
        <w:tc>
          <w:tcPr>
            <w:tcW w:w="708" w:type="dxa"/>
            <w:vAlign w:val="center"/>
            <w:tcPrChange w:id="18071" w:author="Στάθης Καπ" w:date="2023-03-09T06:29:00Z">
              <w:tcPr>
                <w:tcW w:w="708" w:type="dxa"/>
                <w:gridSpan w:val="2"/>
                <w:vAlign w:val="center"/>
              </w:tcPr>
            </w:tcPrChange>
          </w:tcPr>
          <w:p w14:paraId="65B58BE3" w14:textId="52C5C6AB" w:rsidR="00494D04" w:rsidRPr="007E0F91" w:rsidRDefault="00494D04" w:rsidP="00494D04">
            <w:pPr>
              <w:jc w:val="center"/>
              <w:rPr>
                <w:ins w:id="18072" w:author="Στάθης Καπ" w:date="2023-03-09T06:25:00Z"/>
                <w:sz w:val="16"/>
                <w:szCs w:val="16"/>
              </w:rPr>
            </w:pPr>
            <w:ins w:id="18073" w:author="Στάθης Καπ" w:date="2023-03-09T07:11:00Z">
              <w:r>
                <w:rPr>
                  <w:rFonts w:ascii="Calibri" w:hAnsi="Calibri" w:cs="Calibri"/>
                  <w:color w:val="000000"/>
                  <w:sz w:val="16"/>
                  <w:szCs w:val="16"/>
                </w:rPr>
                <w:t>4.7</w:t>
              </w:r>
            </w:ins>
          </w:p>
        </w:tc>
        <w:tc>
          <w:tcPr>
            <w:tcW w:w="652" w:type="dxa"/>
            <w:vMerge/>
            <w:tcBorders>
              <w:right w:val="single" w:sz="4" w:space="0" w:color="auto"/>
            </w:tcBorders>
            <w:vAlign w:val="center"/>
            <w:tcPrChange w:id="18074" w:author="Στάθης Καπ" w:date="2023-03-09T06:29:00Z">
              <w:tcPr>
                <w:tcW w:w="652" w:type="dxa"/>
                <w:gridSpan w:val="2"/>
                <w:vMerge/>
                <w:tcBorders>
                  <w:right w:val="single" w:sz="4" w:space="0" w:color="auto"/>
                </w:tcBorders>
                <w:vAlign w:val="bottom"/>
              </w:tcPr>
            </w:tcPrChange>
          </w:tcPr>
          <w:p w14:paraId="00C47715" w14:textId="77777777" w:rsidR="00494D04" w:rsidRPr="007E0F91" w:rsidRDefault="00494D04" w:rsidP="00494D04">
            <w:pPr>
              <w:jc w:val="center"/>
              <w:rPr>
                <w:ins w:id="18075" w:author="Στάθης Καπ" w:date="2023-03-09T06:25:00Z"/>
                <w:sz w:val="16"/>
                <w:szCs w:val="16"/>
              </w:rPr>
            </w:pPr>
          </w:p>
        </w:tc>
        <w:tc>
          <w:tcPr>
            <w:tcW w:w="453" w:type="dxa"/>
            <w:tcBorders>
              <w:left w:val="single" w:sz="4" w:space="0" w:color="auto"/>
            </w:tcBorders>
            <w:vAlign w:val="center"/>
            <w:tcPrChange w:id="18076" w:author="Στάθης Καπ" w:date="2023-03-09T06:29:00Z">
              <w:tcPr>
                <w:tcW w:w="453" w:type="dxa"/>
                <w:gridSpan w:val="2"/>
                <w:tcBorders>
                  <w:left w:val="single" w:sz="4" w:space="0" w:color="auto"/>
                </w:tcBorders>
                <w:vAlign w:val="bottom"/>
              </w:tcPr>
            </w:tcPrChange>
          </w:tcPr>
          <w:p w14:paraId="0C191E86" w14:textId="62FBF7AD" w:rsidR="00494D04" w:rsidRPr="007E0F91" w:rsidRDefault="00494D04" w:rsidP="00494D04">
            <w:pPr>
              <w:jc w:val="center"/>
              <w:rPr>
                <w:ins w:id="18077" w:author="Στάθης Καπ" w:date="2023-03-09T06:25:00Z"/>
                <w:sz w:val="16"/>
                <w:szCs w:val="16"/>
              </w:rPr>
            </w:pPr>
            <w:ins w:id="18078" w:author="Στάθης Καπ" w:date="2023-03-09T07:11:00Z">
              <w:r>
                <w:rPr>
                  <w:rFonts w:ascii="Calibri" w:hAnsi="Calibri" w:cs="Calibri"/>
                  <w:color w:val="000000"/>
                  <w:sz w:val="16"/>
                  <w:szCs w:val="16"/>
                </w:rPr>
                <w:t>1410</w:t>
              </w:r>
            </w:ins>
          </w:p>
        </w:tc>
        <w:tc>
          <w:tcPr>
            <w:tcW w:w="454" w:type="dxa"/>
            <w:vAlign w:val="center"/>
            <w:tcPrChange w:id="18079" w:author="Στάθης Καπ" w:date="2023-03-09T06:29:00Z">
              <w:tcPr>
                <w:tcW w:w="454" w:type="dxa"/>
                <w:gridSpan w:val="2"/>
                <w:vAlign w:val="center"/>
              </w:tcPr>
            </w:tcPrChange>
          </w:tcPr>
          <w:p w14:paraId="3AB4AF82" w14:textId="42DC0B90" w:rsidR="00494D04" w:rsidRPr="007E0F91" w:rsidRDefault="00494D04" w:rsidP="00494D04">
            <w:pPr>
              <w:jc w:val="center"/>
              <w:rPr>
                <w:ins w:id="18080" w:author="Στάθης Καπ" w:date="2023-03-09T06:25:00Z"/>
                <w:sz w:val="16"/>
                <w:szCs w:val="16"/>
              </w:rPr>
            </w:pPr>
            <w:ins w:id="18081" w:author="Στάθης Καπ" w:date="2023-03-09T07:11:00Z">
              <w:r>
                <w:rPr>
                  <w:rFonts w:ascii="Calibri" w:hAnsi="Calibri" w:cs="Calibri"/>
                  <w:color w:val="000000"/>
                  <w:sz w:val="16"/>
                  <w:szCs w:val="16"/>
                </w:rPr>
                <w:t>0.7</w:t>
              </w:r>
            </w:ins>
          </w:p>
        </w:tc>
        <w:tc>
          <w:tcPr>
            <w:tcW w:w="454" w:type="dxa"/>
            <w:vAlign w:val="center"/>
            <w:tcPrChange w:id="18082" w:author="Στάθης Καπ" w:date="2023-03-09T06:29:00Z">
              <w:tcPr>
                <w:tcW w:w="454" w:type="dxa"/>
                <w:gridSpan w:val="2"/>
                <w:vAlign w:val="bottom"/>
              </w:tcPr>
            </w:tcPrChange>
          </w:tcPr>
          <w:p w14:paraId="40BDCF61" w14:textId="3A1A0ADC" w:rsidR="00494D04" w:rsidRPr="007E0F91" w:rsidRDefault="00494D04" w:rsidP="00494D04">
            <w:pPr>
              <w:jc w:val="center"/>
              <w:rPr>
                <w:ins w:id="18083" w:author="Στάθης Καπ" w:date="2023-03-09T06:25:00Z"/>
                <w:sz w:val="16"/>
                <w:szCs w:val="16"/>
              </w:rPr>
            </w:pPr>
            <w:ins w:id="18084" w:author="Στάθης Καπ" w:date="2023-03-09T07:11:00Z">
              <w:r>
                <w:rPr>
                  <w:rFonts w:ascii="Calibri" w:hAnsi="Calibri" w:cs="Calibri"/>
                  <w:color w:val="000000"/>
                  <w:sz w:val="16"/>
                  <w:szCs w:val="16"/>
                </w:rPr>
                <w:t>0.438</w:t>
              </w:r>
            </w:ins>
          </w:p>
        </w:tc>
        <w:tc>
          <w:tcPr>
            <w:tcW w:w="457" w:type="dxa"/>
            <w:tcBorders>
              <w:right w:val="single" w:sz="4" w:space="0" w:color="auto"/>
            </w:tcBorders>
            <w:vAlign w:val="center"/>
            <w:tcPrChange w:id="18085" w:author="Στάθης Καπ" w:date="2023-03-09T06:29:00Z">
              <w:tcPr>
                <w:tcW w:w="457" w:type="dxa"/>
                <w:gridSpan w:val="2"/>
                <w:tcBorders>
                  <w:right w:val="single" w:sz="4" w:space="0" w:color="auto"/>
                </w:tcBorders>
                <w:vAlign w:val="center"/>
              </w:tcPr>
            </w:tcPrChange>
          </w:tcPr>
          <w:p w14:paraId="4CC9806C" w14:textId="141F6647" w:rsidR="00494D04" w:rsidRPr="007E0F91" w:rsidRDefault="00494D04" w:rsidP="00494D04">
            <w:pPr>
              <w:jc w:val="center"/>
              <w:rPr>
                <w:ins w:id="18086" w:author="Στάθης Καπ" w:date="2023-03-09T06:25:00Z"/>
                <w:sz w:val="16"/>
                <w:szCs w:val="16"/>
              </w:rPr>
            </w:pPr>
            <w:ins w:id="18087" w:author="Στάθης Καπ" w:date="2023-03-09T07:11:00Z">
              <w:r>
                <w:rPr>
                  <w:rFonts w:ascii="Calibri" w:hAnsi="Calibri" w:cs="Calibri"/>
                  <w:color w:val="000000"/>
                  <w:sz w:val="16"/>
                  <w:szCs w:val="16"/>
                </w:rPr>
                <w:t>46.19</w:t>
              </w:r>
            </w:ins>
          </w:p>
        </w:tc>
        <w:tc>
          <w:tcPr>
            <w:tcW w:w="453" w:type="dxa"/>
            <w:tcBorders>
              <w:left w:val="single" w:sz="4" w:space="0" w:color="auto"/>
            </w:tcBorders>
            <w:vAlign w:val="center"/>
            <w:tcPrChange w:id="18088" w:author="Στάθης Καπ" w:date="2023-03-09T06:29:00Z">
              <w:tcPr>
                <w:tcW w:w="453" w:type="dxa"/>
                <w:gridSpan w:val="2"/>
                <w:tcBorders>
                  <w:left w:val="single" w:sz="4" w:space="0" w:color="auto"/>
                </w:tcBorders>
                <w:vAlign w:val="bottom"/>
              </w:tcPr>
            </w:tcPrChange>
          </w:tcPr>
          <w:p w14:paraId="6950944F" w14:textId="7EF7F3A8" w:rsidR="00494D04" w:rsidRPr="007E0F91" w:rsidRDefault="00494D04" w:rsidP="00494D04">
            <w:pPr>
              <w:jc w:val="center"/>
              <w:rPr>
                <w:ins w:id="18089" w:author="Στάθης Καπ" w:date="2023-03-09T06:25:00Z"/>
                <w:sz w:val="16"/>
                <w:szCs w:val="16"/>
              </w:rPr>
            </w:pPr>
            <w:ins w:id="18090" w:author="Στάθης Καπ" w:date="2023-03-09T07:11:00Z">
              <w:r>
                <w:rPr>
                  <w:rFonts w:ascii="Calibri" w:hAnsi="Calibri" w:cs="Calibri"/>
                  <w:color w:val="000000"/>
                  <w:sz w:val="16"/>
                  <w:szCs w:val="16"/>
                </w:rPr>
                <w:t>1370</w:t>
              </w:r>
            </w:ins>
          </w:p>
        </w:tc>
        <w:tc>
          <w:tcPr>
            <w:tcW w:w="454" w:type="dxa"/>
            <w:vAlign w:val="center"/>
            <w:tcPrChange w:id="18091" w:author="Στάθης Καπ" w:date="2023-03-09T06:29:00Z">
              <w:tcPr>
                <w:tcW w:w="454" w:type="dxa"/>
                <w:gridSpan w:val="2"/>
                <w:vAlign w:val="center"/>
              </w:tcPr>
            </w:tcPrChange>
          </w:tcPr>
          <w:p w14:paraId="53569C2D" w14:textId="2E5DD77B" w:rsidR="00494D04" w:rsidRPr="007E0F91" w:rsidRDefault="00494D04" w:rsidP="00494D04">
            <w:pPr>
              <w:jc w:val="center"/>
              <w:rPr>
                <w:ins w:id="18092" w:author="Στάθης Καπ" w:date="2023-03-09T06:25:00Z"/>
                <w:sz w:val="16"/>
                <w:szCs w:val="16"/>
              </w:rPr>
            </w:pPr>
            <w:ins w:id="18093" w:author="Στάθης Καπ" w:date="2023-03-09T07:11:00Z">
              <w:r>
                <w:rPr>
                  <w:rFonts w:ascii="Calibri" w:hAnsi="Calibri" w:cs="Calibri"/>
                  <w:color w:val="000000"/>
                  <w:sz w:val="16"/>
                  <w:szCs w:val="16"/>
                </w:rPr>
                <w:t>3.52</w:t>
              </w:r>
            </w:ins>
          </w:p>
        </w:tc>
        <w:tc>
          <w:tcPr>
            <w:tcW w:w="454" w:type="dxa"/>
            <w:vAlign w:val="center"/>
            <w:tcPrChange w:id="18094" w:author="Στάθης Καπ" w:date="2023-03-09T06:29:00Z">
              <w:tcPr>
                <w:tcW w:w="454" w:type="dxa"/>
                <w:gridSpan w:val="2"/>
                <w:vAlign w:val="bottom"/>
              </w:tcPr>
            </w:tcPrChange>
          </w:tcPr>
          <w:p w14:paraId="3CB23F64" w14:textId="2EABAA7D" w:rsidR="00494D04" w:rsidRPr="007E0F91" w:rsidRDefault="00494D04" w:rsidP="00494D04">
            <w:pPr>
              <w:jc w:val="center"/>
              <w:rPr>
                <w:ins w:id="18095" w:author="Στάθης Καπ" w:date="2023-03-09T06:25:00Z"/>
                <w:sz w:val="16"/>
                <w:szCs w:val="16"/>
              </w:rPr>
            </w:pPr>
            <w:ins w:id="18096" w:author="Στάθης Καπ" w:date="2023-03-09T07:11:00Z">
              <w:r>
                <w:rPr>
                  <w:rFonts w:ascii="Calibri" w:hAnsi="Calibri" w:cs="Calibri"/>
                  <w:color w:val="000000"/>
                  <w:sz w:val="16"/>
                  <w:szCs w:val="16"/>
                </w:rPr>
                <w:t>0.439</w:t>
              </w:r>
            </w:ins>
          </w:p>
        </w:tc>
        <w:tc>
          <w:tcPr>
            <w:tcW w:w="454" w:type="dxa"/>
            <w:tcBorders>
              <w:right w:val="single" w:sz="4" w:space="0" w:color="auto"/>
            </w:tcBorders>
            <w:vAlign w:val="center"/>
            <w:tcPrChange w:id="18097" w:author="Στάθης Καπ" w:date="2023-03-09T06:29:00Z">
              <w:tcPr>
                <w:tcW w:w="454" w:type="dxa"/>
                <w:gridSpan w:val="2"/>
                <w:tcBorders>
                  <w:right w:val="single" w:sz="4" w:space="0" w:color="auto"/>
                </w:tcBorders>
                <w:vAlign w:val="center"/>
              </w:tcPr>
            </w:tcPrChange>
          </w:tcPr>
          <w:p w14:paraId="1D36BF63" w14:textId="0AB8433F" w:rsidR="00494D04" w:rsidRPr="007E0F91" w:rsidRDefault="00494D04" w:rsidP="00494D04">
            <w:pPr>
              <w:jc w:val="center"/>
              <w:rPr>
                <w:ins w:id="18098" w:author="Στάθης Καπ" w:date="2023-03-09T06:25:00Z"/>
                <w:sz w:val="16"/>
                <w:szCs w:val="16"/>
              </w:rPr>
            </w:pPr>
            <w:ins w:id="18099" w:author="Στάθης Καπ" w:date="2023-03-09T07:11:00Z">
              <w:r>
                <w:rPr>
                  <w:rFonts w:ascii="Calibri" w:hAnsi="Calibri" w:cs="Calibri"/>
                  <w:color w:val="000000"/>
                  <w:sz w:val="16"/>
                  <w:szCs w:val="16"/>
                </w:rPr>
                <w:t>46.07</w:t>
              </w:r>
            </w:ins>
          </w:p>
        </w:tc>
        <w:tc>
          <w:tcPr>
            <w:tcW w:w="453" w:type="dxa"/>
            <w:tcBorders>
              <w:left w:val="single" w:sz="4" w:space="0" w:color="auto"/>
            </w:tcBorders>
            <w:vAlign w:val="center"/>
            <w:tcPrChange w:id="18100" w:author="Στάθης Καπ" w:date="2023-03-09T06:29:00Z">
              <w:tcPr>
                <w:tcW w:w="453" w:type="dxa"/>
                <w:gridSpan w:val="2"/>
                <w:tcBorders>
                  <w:left w:val="single" w:sz="4" w:space="0" w:color="auto"/>
                </w:tcBorders>
                <w:vAlign w:val="bottom"/>
              </w:tcPr>
            </w:tcPrChange>
          </w:tcPr>
          <w:p w14:paraId="58590D8F" w14:textId="2E4ADD51" w:rsidR="00494D04" w:rsidRPr="007E0F91" w:rsidRDefault="00494D04" w:rsidP="00494D04">
            <w:pPr>
              <w:jc w:val="center"/>
              <w:rPr>
                <w:ins w:id="18101" w:author="Στάθης Καπ" w:date="2023-03-09T06:25:00Z"/>
                <w:sz w:val="16"/>
                <w:szCs w:val="16"/>
              </w:rPr>
            </w:pPr>
            <w:ins w:id="18102" w:author="Στάθης Καπ" w:date="2023-03-09T07:11:00Z">
              <w:r>
                <w:rPr>
                  <w:rFonts w:ascii="Calibri" w:hAnsi="Calibri" w:cs="Calibri"/>
                  <w:color w:val="000000"/>
                  <w:sz w:val="16"/>
                  <w:szCs w:val="16"/>
                </w:rPr>
                <w:t>1370</w:t>
              </w:r>
            </w:ins>
          </w:p>
        </w:tc>
        <w:tc>
          <w:tcPr>
            <w:tcW w:w="454" w:type="dxa"/>
            <w:vAlign w:val="center"/>
            <w:tcPrChange w:id="18103" w:author="Στάθης Καπ" w:date="2023-03-09T06:29:00Z">
              <w:tcPr>
                <w:tcW w:w="454" w:type="dxa"/>
                <w:gridSpan w:val="2"/>
                <w:vAlign w:val="center"/>
              </w:tcPr>
            </w:tcPrChange>
          </w:tcPr>
          <w:p w14:paraId="6B6A038F" w14:textId="2A2DAA6D" w:rsidR="00494D04" w:rsidRPr="007E0F91" w:rsidRDefault="00494D04" w:rsidP="00494D04">
            <w:pPr>
              <w:jc w:val="center"/>
              <w:rPr>
                <w:ins w:id="18104" w:author="Στάθης Καπ" w:date="2023-03-09T06:25:00Z"/>
                <w:sz w:val="16"/>
                <w:szCs w:val="16"/>
              </w:rPr>
            </w:pPr>
            <w:ins w:id="18105" w:author="Στάθης Καπ" w:date="2023-03-09T07:11:00Z">
              <w:r>
                <w:rPr>
                  <w:rFonts w:ascii="Calibri" w:hAnsi="Calibri" w:cs="Calibri"/>
                  <w:color w:val="000000"/>
                  <w:sz w:val="16"/>
                  <w:szCs w:val="16"/>
                </w:rPr>
                <w:t>3.52</w:t>
              </w:r>
            </w:ins>
          </w:p>
        </w:tc>
        <w:tc>
          <w:tcPr>
            <w:tcW w:w="454" w:type="dxa"/>
            <w:vAlign w:val="center"/>
            <w:tcPrChange w:id="18106" w:author="Στάθης Καπ" w:date="2023-03-09T06:29:00Z">
              <w:tcPr>
                <w:tcW w:w="454" w:type="dxa"/>
                <w:gridSpan w:val="2"/>
                <w:vAlign w:val="bottom"/>
              </w:tcPr>
            </w:tcPrChange>
          </w:tcPr>
          <w:p w14:paraId="5D177245" w14:textId="74532441" w:rsidR="00494D04" w:rsidRPr="007E0F91" w:rsidRDefault="00494D04" w:rsidP="00494D04">
            <w:pPr>
              <w:jc w:val="center"/>
              <w:rPr>
                <w:ins w:id="18107" w:author="Στάθης Καπ" w:date="2023-03-09T06:25:00Z"/>
                <w:sz w:val="16"/>
                <w:szCs w:val="16"/>
              </w:rPr>
            </w:pPr>
            <w:ins w:id="18108" w:author="Στάθης Καπ" w:date="2023-03-09T07:11:00Z">
              <w:r>
                <w:rPr>
                  <w:rFonts w:ascii="Calibri" w:hAnsi="Calibri" w:cs="Calibri"/>
                  <w:color w:val="000000"/>
                  <w:sz w:val="16"/>
                  <w:szCs w:val="16"/>
                </w:rPr>
                <w:t>0.22</w:t>
              </w:r>
            </w:ins>
          </w:p>
        </w:tc>
        <w:tc>
          <w:tcPr>
            <w:tcW w:w="461" w:type="dxa"/>
            <w:tcBorders>
              <w:right w:val="single" w:sz="4" w:space="0" w:color="auto"/>
            </w:tcBorders>
            <w:vAlign w:val="center"/>
            <w:tcPrChange w:id="18109" w:author="Στάθης Καπ" w:date="2023-03-09T06:29:00Z">
              <w:tcPr>
                <w:tcW w:w="461" w:type="dxa"/>
                <w:gridSpan w:val="2"/>
                <w:tcBorders>
                  <w:right w:val="single" w:sz="4" w:space="0" w:color="auto"/>
                </w:tcBorders>
                <w:vAlign w:val="center"/>
              </w:tcPr>
            </w:tcPrChange>
          </w:tcPr>
          <w:p w14:paraId="67879B81" w14:textId="34A2BB30" w:rsidR="00494D04" w:rsidRPr="007E0F91" w:rsidRDefault="00494D04" w:rsidP="00494D04">
            <w:pPr>
              <w:jc w:val="center"/>
              <w:rPr>
                <w:ins w:id="18110" w:author="Στάθης Καπ" w:date="2023-03-09T06:25:00Z"/>
                <w:sz w:val="16"/>
                <w:szCs w:val="16"/>
              </w:rPr>
            </w:pPr>
            <w:ins w:id="18111" w:author="Στάθης Καπ" w:date="2023-03-09T07:11:00Z">
              <w:r>
                <w:rPr>
                  <w:rFonts w:ascii="Calibri" w:hAnsi="Calibri" w:cs="Calibri"/>
                  <w:color w:val="000000"/>
                  <w:sz w:val="16"/>
                  <w:szCs w:val="16"/>
                </w:rPr>
                <w:t>72.97</w:t>
              </w:r>
            </w:ins>
          </w:p>
        </w:tc>
      </w:tr>
      <w:tr w:rsidR="00494D04" w14:paraId="35FA1FD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11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113" w:author="Στάθης Καπ" w:date="2023-03-09T06:25:00Z"/>
          <w:trPrChange w:id="18114"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115"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49F5C428" w14:textId="77777777" w:rsidR="00494D04" w:rsidRPr="007E0F91" w:rsidRDefault="00494D04" w:rsidP="00494D04">
            <w:pPr>
              <w:jc w:val="center"/>
              <w:rPr>
                <w:ins w:id="18116" w:author="Στάθης Καπ" w:date="2023-03-09T06:25:00Z"/>
                <w:sz w:val="16"/>
                <w:szCs w:val="16"/>
              </w:rPr>
            </w:pPr>
            <w:ins w:id="18117" w:author="Στάθης Καπ" w:date="2023-03-09T06:25:00Z">
              <w:r w:rsidRPr="009861B1">
                <w:rPr>
                  <w:rFonts w:ascii="Calibri" w:hAnsi="Calibri" w:cs="Calibri"/>
                  <w:color w:val="000000"/>
                  <w:sz w:val="16"/>
                  <w:szCs w:val="16"/>
                </w:rPr>
                <w:t>c205</w:t>
              </w:r>
            </w:ins>
          </w:p>
        </w:tc>
        <w:tc>
          <w:tcPr>
            <w:tcW w:w="565" w:type="dxa"/>
            <w:tcBorders>
              <w:left w:val="single" w:sz="4" w:space="0" w:color="auto"/>
            </w:tcBorders>
            <w:vAlign w:val="center"/>
            <w:tcPrChange w:id="18118" w:author="Στάθης Καπ" w:date="2023-03-09T06:29:00Z">
              <w:tcPr>
                <w:tcW w:w="565" w:type="dxa"/>
                <w:gridSpan w:val="2"/>
                <w:tcBorders>
                  <w:left w:val="single" w:sz="4" w:space="0" w:color="auto"/>
                </w:tcBorders>
              </w:tcPr>
            </w:tcPrChange>
          </w:tcPr>
          <w:p w14:paraId="747303C0" w14:textId="67738BDC" w:rsidR="00494D04" w:rsidRPr="007E0F91" w:rsidRDefault="00494D04" w:rsidP="00494D04">
            <w:pPr>
              <w:jc w:val="center"/>
              <w:rPr>
                <w:ins w:id="18119" w:author="Στάθης Καπ" w:date="2023-03-09T06:25:00Z"/>
                <w:sz w:val="16"/>
                <w:szCs w:val="16"/>
              </w:rPr>
            </w:pPr>
            <w:ins w:id="18120" w:author="Στάθης Καπ" w:date="2023-03-09T07:11:00Z">
              <w:r>
                <w:rPr>
                  <w:rFonts w:ascii="Calibri" w:hAnsi="Calibri" w:cs="Calibri"/>
                  <w:color w:val="000000"/>
                  <w:sz w:val="16"/>
                  <w:szCs w:val="16"/>
                </w:rPr>
                <w:t>1470</w:t>
              </w:r>
            </w:ins>
          </w:p>
        </w:tc>
        <w:tc>
          <w:tcPr>
            <w:tcW w:w="679" w:type="dxa"/>
            <w:tcBorders>
              <w:right w:val="single" w:sz="4" w:space="0" w:color="auto"/>
            </w:tcBorders>
            <w:vAlign w:val="center"/>
            <w:tcPrChange w:id="18121" w:author="Στάθης Καπ" w:date="2023-03-09T06:29:00Z">
              <w:tcPr>
                <w:tcW w:w="679" w:type="dxa"/>
                <w:gridSpan w:val="2"/>
                <w:tcBorders>
                  <w:right w:val="single" w:sz="4" w:space="0" w:color="auto"/>
                </w:tcBorders>
              </w:tcPr>
            </w:tcPrChange>
          </w:tcPr>
          <w:p w14:paraId="7B63D90E" w14:textId="07DAF019" w:rsidR="00494D04" w:rsidRPr="007E0F91" w:rsidRDefault="00494D04" w:rsidP="00494D04">
            <w:pPr>
              <w:jc w:val="center"/>
              <w:rPr>
                <w:ins w:id="18122" w:author="Στάθης Καπ" w:date="2023-03-09T06:25:00Z"/>
                <w:sz w:val="16"/>
                <w:szCs w:val="16"/>
              </w:rPr>
            </w:pPr>
            <w:ins w:id="18123" w:author="Στάθης Καπ" w:date="2023-03-09T07:11:00Z">
              <w:r>
                <w:rPr>
                  <w:rFonts w:ascii="Calibri" w:hAnsi="Calibri" w:cs="Calibri"/>
                  <w:color w:val="000000"/>
                  <w:sz w:val="16"/>
                  <w:szCs w:val="16"/>
                </w:rPr>
                <w:t>1450</w:t>
              </w:r>
            </w:ins>
          </w:p>
        </w:tc>
        <w:tc>
          <w:tcPr>
            <w:tcW w:w="453" w:type="dxa"/>
            <w:tcBorders>
              <w:left w:val="single" w:sz="4" w:space="0" w:color="auto"/>
            </w:tcBorders>
            <w:vAlign w:val="center"/>
            <w:tcPrChange w:id="18124" w:author="Στάθης Καπ" w:date="2023-03-09T06:29:00Z">
              <w:tcPr>
                <w:tcW w:w="453" w:type="dxa"/>
                <w:gridSpan w:val="2"/>
                <w:tcBorders>
                  <w:left w:val="single" w:sz="4" w:space="0" w:color="auto"/>
                </w:tcBorders>
                <w:vAlign w:val="bottom"/>
              </w:tcPr>
            </w:tcPrChange>
          </w:tcPr>
          <w:p w14:paraId="408AD51D" w14:textId="3DB3E9EB" w:rsidR="00494D04" w:rsidRPr="007E0F91" w:rsidRDefault="00494D04" w:rsidP="00494D04">
            <w:pPr>
              <w:jc w:val="center"/>
              <w:rPr>
                <w:ins w:id="18125" w:author="Στάθης Καπ" w:date="2023-03-09T06:25:00Z"/>
                <w:sz w:val="16"/>
                <w:szCs w:val="16"/>
              </w:rPr>
            </w:pPr>
            <w:ins w:id="18126" w:author="Στάθης Καπ" w:date="2023-03-09T07:11:00Z">
              <w:r>
                <w:rPr>
                  <w:rFonts w:ascii="Calibri" w:hAnsi="Calibri" w:cs="Calibri"/>
                  <w:color w:val="000000"/>
                  <w:sz w:val="16"/>
                  <w:szCs w:val="16"/>
                </w:rPr>
                <w:t>1410</w:t>
              </w:r>
            </w:ins>
          </w:p>
        </w:tc>
        <w:tc>
          <w:tcPr>
            <w:tcW w:w="708" w:type="dxa"/>
            <w:vAlign w:val="center"/>
            <w:tcPrChange w:id="18127" w:author="Στάθης Καπ" w:date="2023-03-09T06:29:00Z">
              <w:tcPr>
                <w:tcW w:w="708" w:type="dxa"/>
                <w:gridSpan w:val="2"/>
                <w:vAlign w:val="center"/>
              </w:tcPr>
            </w:tcPrChange>
          </w:tcPr>
          <w:p w14:paraId="291E8A16" w14:textId="379AA6D8" w:rsidR="00494D04" w:rsidRPr="007E0F91" w:rsidRDefault="00494D04" w:rsidP="00494D04">
            <w:pPr>
              <w:jc w:val="center"/>
              <w:rPr>
                <w:ins w:id="18128" w:author="Στάθης Καπ" w:date="2023-03-09T06:25:00Z"/>
                <w:sz w:val="16"/>
                <w:szCs w:val="16"/>
              </w:rPr>
            </w:pPr>
            <w:ins w:id="18129" w:author="Στάθης Καπ" w:date="2023-03-09T07:11:00Z">
              <w:r>
                <w:rPr>
                  <w:rFonts w:ascii="Calibri" w:hAnsi="Calibri" w:cs="Calibri"/>
                  <w:color w:val="000000"/>
                  <w:sz w:val="16"/>
                  <w:szCs w:val="16"/>
                </w:rPr>
                <w:t>4.08</w:t>
              </w:r>
            </w:ins>
          </w:p>
        </w:tc>
        <w:tc>
          <w:tcPr>
            <w:tcW w:w="652" w:type="dxa"/>
            <w:vMerge/>
            <w:tcBorders>
              <w:right w:val="single" w:sz="4" w:space="0" w:color="auto"/>
            </w:tcBorders>
            <w:vAlign w:val="center"/>
            <w:tcPrChange w:id="18130" w:author="Στάθης Καπ" w:date="2023-03-09T06:29:00Z">
              <w:tcPr>
                <w:tcW w:w="652" w:type="dxa"/>
                <w:gridSpan w:val="2"/>
                <w:vMerge/>
                <w:tcBorders>
                  <w:right w:val="single" w:sz="4" w:space="0" w:color="auto"/>
                </w:tcBorders>
                <w:vAlign w:val="bottom"/>
              </w:tcPr>
            </w:tcPrChange>
          </w:tcPr>
          <w:p w14:paraId="13A42B96" w14:textId="77777777" w:rsidR="00494D04" w:rsidRPr="007E0F91" w:rsidRDefault="00494D04" w:rsidP="00494D04">
            <w:pPr>
              <w:jc w:val="center"/>
              <w:rPr>
                <w:ins w:id="18131" w:author="Στάθης Καπ" w:date="2023-03-09T06:25:00Z"/>
                <w:sz w:val="16"/>
                <w:szCs w:val="16"/>
              </w:rPr>
            </w:pPr>
          </w:p>
        </w:tc>
        <w:tc>
          <w:tcPr>
            <w:tcW w:w="453" w:type="dxa"/>
            <w:tcBorders>
              <w:left w:val="single" w:sz="4" w:space="0" w:color="auto"/>
            </w:tcBorders>
            <w:vAlign w:val="center"/>
            <w:tcPrChange w:id="18132" w:author="Στάθης Καπ" w:date="2023-03-09T06:29:00Z">
              <w:tcPr>
                <w:tcW w:w="453" w:type="dxa"/>
                <w:gridSpan w:val="2"/>
                <w:tcBorders>
                  <w:left w:val="single" w:sz="4" w:space="0" w:color="auto"/>
                </w:tcBorders>
                <w:vAlign w:val="bottom"/>
              </w:tcPr>
            </w:tcPrChange>
          </w:tcPr>
          <w:p w14:paraId="1C28D8CF" w14:textId="1F708DD5" w:rsidR="00494D04" w:rsidRPr="007E0F91" w:rsidRDefault="00494D04" w:rsidP="00494D04">
            <w:pPr>
              <w:jc w:val="center"/>
              <w:rPr>
                <w:ins w:id="18133" w:author="Στάθης Καπ" w:date="2023-03-09T06:25:00Z"/>
                <w:sz w:val="16"/>
                <w:szCs w:val="16"/>
              </w:rPr>
            </w:pPr>
            <w:ins w:id="18134" w:author="Στάθης Καπ" w:date="2023-03-09T07:11:00Z">
              <w:r>
                <w:rPr>
                  <w:rFonts w:ascii="Calibri" w:hAnsi="Calibri" w:cs="Calibri"/>
                  <w:color w:val="000000"/>
                  <w:sz w:val="16"/>
                  <w:szCs w:val="16"/>
                </w:rPr>
                <w:t>1430</w:t>
              </w:r>
            </w:ins>
          </w:p>
        </w:tc>
        <w:tc>
          <w:tcPr>
            <w:tcW w:w="454" w:type="dxa"/>
            <w:vAlign w:val="center"/>
            <w:tcPrChange w:id="18135" w:author="Στάθης Καπ" w:date="2023-03-09T06:29:00Z">
              <w:tcPr>
                <w:tcW w:w="454" w:type="dxa"/>
                <w:gridSpan w:val="2"/>
                <w:vAlign w:val="center"/>
              </w:tcPr>
            </w:tcPrChange>
          </w:tcPr>
          <w:p w14:paraId="66124355" w14:textId="1939C597" w:rsidR="00494D04" w:rsidRPr="007E0F91" w:rsidRDefault="00494D04" w:rsidP="00494D04">
            <w:pPr>
              <w:jc w:val="center"/>
              <w:rPr>
                <w:ins w:id="18136" w:author="Στάθης Καπ" w:date="2023-03-09T06:25:00Z"/>
                <w:sz w:val="16"/>
                <w:szCs w:val="16"/>
              </w:rPr>
            </w:pPr>
            <w:ins w:id="18137" w:author="Στάθης Καπ" w:date="2023-03-09T07:11:00Z">
              <w:r>
                <w:rPr>
                  <w:rFonts w:ascii="Calibri" w:hAnsi="Calibri" w:cs="Calibri"/>
                  <w:color w:val="000000"/>
                  <w:sz w:val="16"/>
                  <w:szCs w:val="16"/>
                </w:rPr>
                <w:t>-1.42</w:t>
              </w:r>
            </w:ins>
          </w:p>
        </w:tc>
        <w:tc>
          <w:tcPr>
            <w:tcW w:w="454" w:type="dxa"/>
            <w:vAlign w:val="center"/>
            <w:tcPrChange w:id="18138" w:author="Στάθης Καπ" w:date="2023-03-09T06:29:00Z">
              <w:tcPr>
                <w:tcW w:w="454" w:type="dxa"/>
                <w:gridSpan w:val="2"/>
                <w:vAlign w:val="bottom"/>
              </w:tcPr>
            </w:tcPrChange>
          </w:tcPr>
          <w:p w14:paraId="65ADEE51" w14:textId="24D7C3B1" w:rsidR="00494D04" w:rsidRPr="007E0F91" w:rsidRDefault="00494D04" w:rsidP="00494D04">
            <w:pPr>
              <w:jc w:val="center"/>
              <w:rPr>
                <w:ins w:id="18139" w:author="Στάθης Καπ" w:date="2023-03-09T06:25:00Z"/>
                <w:sz w:val="16"/>
                <w:szCs w:val="16"/>
              </w:rPr>
            </w:pPr>
            <w:ins w:id="18140" w:author="Στάθης Καπ" w:date="2023-03-09T07:11:00Z">
              <w:r>
                <w:rPr>
                  <w:rFonts w:ascii="Calibri" w:hAnsi="Calibri" w:cs="Calibri"/>
                  <w:color w:val="000000"/>
                  <w:sz w:val="16"/>
                  <w:szCs w:val="16"/>
                </w:rPr>
                <w:t>0.378</w:t>
              </w:r>
            </w:ins>
          </w:p>
        </w:tc>
        <w:tc>
          <w:tcPr>
            <w:tcW w:w="457" w:type="dxa"/>
            <w:tcBorders>
              <w:right w:val="single" w:sz="4" w:space="0" w:color="auto"/>
            </w:tcBorders>
            <w:vAlign w:val="center"/>
            <w:tcPrChange w:id="18141" w:author="Στάθης Καπ" w:date="2023-03-09T06:29:00Z">
              <w:tcPr>
                <w:tcW w:w="457" w:type="dxa"/>
                <w:gridSpan w:val="2"/>
                <w:tcBorders>
                  <w:right w:val="single" w:sz="4" w:space="0" w:color="auto"/>
                </w:tcBorders>
                <w:vAlign w:val="center"/>
              </w:tcPr>
            </w:tcPrChange>
          </w:tcPr>
          <w:p w14:paraId="5C9C7C7B" w14:textId="047B211D" w:rsidR="00494D04" w:rsidRPr="007E0F91" w:rsidRDefault="00494D04" w:rsidP="00494D04">
            <w:pPr>
              <w:jc w:val="center"/>
              <w:rPr>
                <w:ins w:id="18142" w:author="Στάθης Καπ" w:date="2023-03-09T06:25:00Z"/>
                <w:sz w:val="16"/>
                <w:szCs w:val="16"/>
              </w:rPr>
            </w:pPr>
            <w:ins w:id="18143" w:author="Στάθης Καπ" w:date="2023-03-09T07:11:00Z">
              <w:r>
                <w:rPr>
                  <w:rFonts w:ascii="Calibri" w:hAnsi="Calibri" w:cs="Calibri"/>
                  <w:color w:val="000000"/>
                  <w:sz w:val="16"/>
                  <w:szCs w:val="16"/>
                </w:rPr>
                <w:t>21.58</w:t>
              </w:r>
            </w:ins>
          </w:p>
        </w:tc>
        <w:tc>
          <w:tcPr>
            <w:tcW w:w="453" w:type="dxa"/>
            <w:tcBorders>
              <w:left w:val="single" w:sz="4" w:space="0" w:color="auto"/>
            </w:tcBorders>
            <w:vAlign w:val="center"/>
            <w:tcPrChange w:id="18144" w:author="Στάθης Καπ" w:date="2023-03-09T06:29:00Z">
              <w:tcPr>
                <w:tcW w:w="453" w:type="dxa"/>
                <w:gridSpan w:val="2"/>
                <w:tcBorders>
                  <w:left w:val="single" w:sz="4" w:space="0" w:color="auto"/>
                </w:tcBorders>
                <w:vAlign w:val="bottom"/>
              </w:tcPr>
            </w:tcPrChange>
          </w:tcPr>
          <w:p w14:paraId="7A605977" w14:textId="0546D04A" w:rsidR="00494D04" w:rsidRPr="007E0F91" w:rsidRDefault="00494D04" w:rsidP="00494D04">
            <w:pPr>
              <w:jc w:val="center"/>
              <w:rPr>
                <w:ins w:id="18145" w:author="Στάθης Καπ" w:date="2023-03-09T06:25:00Z"/>
                <w:sz w:val="16"/>
                <w:szCs w:val="16"/>
              </w:rPr>
            </w:pPr>
            <w:ins w:id="18146" w:author="Στάθης Καπ" w:date="2023-03-09T07:11:00Z">
              <w:r>
                <w:rPr>
                  <w:rFonts w:ascii="Calibri" w:hAnsi="Calibri" w:cs="Calibri"/>
                  <w:color w:val="000000"/>
                  <w:sz w:val="16"/>
                  <w:szCs w:val="16"/>
                </w:rPr>
                <w:t>1400</w:t>
              </w:r>
            </w:ins>
          </w:p>
        </w:tc>
        <w:tc>
          <w:tcPr>
            <w:tcW w:w="454" w:type="dxa"/>
            <w:vAlign w:val="center"/>
            <w:tcPrChange w:id="18147" w:author="Στάθης Καπ" w:date="2023-03-09T06:29:00Z">
              <w:tcPr>
                <w:tcW w:w="454" w:type="dxa"/>
                <w:gridSpan w:val="2"/>
                <w:vAlign w:val="center"/>
              </w:tcPr>
            </w:tcPrChange>
          </w:tcPr>
          <w:p w14:paraId="5D5521D1" w14:textId="15E48F9A" w:rsidR="00494D04" w:rsidRPr="007E0F91" w:rsidRDefault="00494D04" w:rsidP="00494D04">
            <w:pPr>
              <w:jc w:val="center"/>
              <w:rPr>
                <w:ins w:id="18148" w:author="Στάθης Καπ" w:date="2023-03-09T06:25:00Z"/>
                <w:sz w:val="16"/>
                <w:szCs w:val="16"/>
              </w:rPr>
            </w:pPr>
            <w:ins w:id="18149" w:author="Στάθης Καπ" w:date="2023-03-09T07:11:00Z">
              <w:r>
                <w:rPr>
                  <w:rFonts w:ascii="Calibri" w:hAnsi="Calibri" w:cs="Calibri"/>
                  <w:color w:val="000000"/>
                  <w:sz w:val="16"/>
                  <w:szCs w:val="16"/>
                </w:rPr>
                <w:t>0.71</w:t>
              </w:r>
            </w:ins>
          </w:p>
        </w:tc>
        <w:tc>
          <w:tcPr>
            <w:tcW w:w="454" w:type="dxa"/>
            <w:vAlign w:val="center"/>
            <w:tcPrChange w:id="18150" w:author="Στάθης Καπ" w:date="2023-03-09T06:29:00Z">
              <w:tcPr>
                <w:tcW w:w="454" w:type="dxa"/>
                <w:gridSpan w:val="2"/>
                <w:vAlign w:val="bottom"/>
              </w:tcPr>
            </w:tcPrChange>
          </w:tcPr>
          <w:p w14:paraId="25FF24DF" w14:textId="65302C8E" w:rsidR="00494D04" w:rsidRPr="007E0F91" w:rsidRDefault="00494D04" w:rsidP="00494D04">
            <w:pPr>
              <w:jc w:val="center"/>
              <w:rPr>
                <w:ins w:id="18151" w:author="Στάθης Καπ" w:date="2023-03-09T06:25:00Z"/>
                <w:sz w:val="16"/>
                <w:szCs w:val="16"/>
              </w:rPr>
            </w:pPr>
            <w:ins w:id="18152" w:author="Στάθης Καπ" w:date="2023-03-09T07:11:00Z">
              <w:r>
                <w:rPr>
                  <w:rFonts w:ascii="Calibri" w:hAnsi="Calibri" w:cs="Calibri"/>
                  <w:color w:val="000000"/>
                  <w:sz w:val="16"/>
                  <w:szCs w:val="16"/>
                </w:rPr>
                <w:t>0.234</w:t>
              </w:r>
            </w:ins>
          </w:p>
        </w:tc>
        <w:tc>
          <w:tcPr>
            <w:tcW w:w="454" w:type="dxa"/>
            <w:tcBorders>
              <w:right w:val="single" w:sz="4" w:space="0" w:color="auto"/>
            </w:tcBorders>
            <w:vAlign w:val="center"/>
            <w:tcPrChange w:id="18153" w:author="Στάθης Καπ" w:date="2023-03-09T06:29:00Z">
              <w:tcPr>
                <w:tcW w:w="454" w:type="dxa"/>
                <w:gridSpan w:val="2"/>
                <w:tcBorders>
                  <w:right w:val="single" w:sz="4" w:space="0" w:color="auto"/>
                </w:tcBorders>
                <w:vAlign w:val="center"/>
              </w:tcPr>
            </w:tcPrChange>
          </w:tcPr>
          <w:p w14:paraId="48363F9A" w14:textId="042A3841" w:rsidR="00494D04" w:rsidRPr="007E0F91" w:rsidRDefault="00494D04" w:rsidP="00494D04">
            <w:pPr>
              <w:jc w:val="center"/>
              <w:rPr>
                <w:ins w:id="18154" w:author="Στάθης Καπ" w:date="2023-03-09T06:25:00Z"/>
                <w:sz w:val="16"/>
                <w:szCs w:val="16"/>
              </w:rPr>
            </w:pPr>
            <w:ins w:id="18155" w:author="Στάθης Καπ" w:date="2023-03-09T07:11:00Z">
              <w:r>
                <w:rPr>
                  <w:rFonts w:ascii="Calibri" w:hAnsi="Calibri" w:cs="Calibri"/>
                  <w:color w:val="000000"/>
                  <w:sz w:val="16"/>
                  <w:szCs w:val="16"/>
                </w:rPr>
                <w:t>51.45</w:t>
              </w:r>
            </w:ins>
          </w:p>
        </w:tc>
        <w:tc>
          <w:tcPr>
            <w:tcW w:w="453" w:type="dxa"/>
            <w:tcBorders>
              <w:left w:val="single" w:sz="4" w:space="0" w:color="auto"/>
            </w:tcBorders>
            <w:vAlign w:val="center"/>
            <w:tcPrChange w:id="18156" w:author="Στάθης Καπ" w:date="2023-03-09T06:29:00Z">
              <w:tcPr>
                <w:tcW w:w="453" w:type="dxa"/>
                <w:gridSpan w:val="2"/>
                <w:tcBorders>
                  <w:left w:val="single" w:sz="4" w:space="0" w:color="auto"/>
                </w:tcBorders>
                <w:vAlign w:val="bottom"/>
              </w:tcPr>
            </w:tcPrChange>
          </w:tcPr>
          <w:p w14:paraId="6432C073" w14:textId="7E6A354F" w:rsidR="00494D04" w:rsidRPr="007E0F91" w:rsidRDefault="00494D04" w:rsidP="00494D04">
            <w:pPr>
              <w:jc w:val="center"/>
              <w:rPr>
                <w:ins w:id="18157" w:author="Στάθης Καπ" w:date="2023-03-09T06:25:00Z"/>
                <w:sz w:val="16"/>
                <w:szCs w:val="16"/>
              </w:rPr>
            </w:pPr>
            <w:ins w:id="18158" w:author="Στάθης Καπ" w:date="2023-03-09T07:11:00Z">
              <w:r>
                <w:rPr>
                  <w:rFonts w:ascii="Calibri" w:hAnsi="Calibri" w:cs="Calibri"/>
                  <w:color w:val="000000"/>
                  <w:sz w:val="16"/>
                  <w:szCs w:val="16"/>
                </w:rPr>
                <w:t>1380</w:t>
              </w:r>
            </w:ins>
          </w:p>
        </w:tc>
        <w:tc>
          <w:tcPr>
            <w:tcW w:w="454" w:type="dxa"/>
            <w:vAlign w:val="center"/>
            <w:tcPrChange w:id="18159" w:author="Στάθης Καπ" w:date="2023-03-09T06:29:00Z">
              <w:tcPr>
                <w:tcW w:w="454" w:type="dxa"/>
                <w:gridSpan w:val="2"/>
                <w:vAlign w:val="center"/>
              </w:tcPr>
            </w:tcPrChange>
          </w:tcPr>
          <w:p w14:paraId="0A0DDCE3" w14:textId="599A5DEF" w:rsidR="00494D04" w:rsidRPr="007E0F91" w:rsidRDefault="00494D04" w:rsidP="00494D04">
            <w:pPr>
              <w:jc w:val="center"/>
              <w:rPr>
                <w:ins w:id="18160" w:author="Στάθης Καπ" w:date="2023-03-09T06:25:00Z"/>
                <w:sz w:val="16"/>
                <w:szCs w:val="16"/>
              </w:rPr>
            </w:pPr>
            <w:ins w:id="18161" w:author="Στάθης Καπ" w:date="2023-03-09T07:11:00Z">
              <w:r>
                <w:rPr>
                  <w:rFonts w:ascii="Calibri" w:hAnsi="Calibri" w:cs="Calibri"/>
                  <w:color w:val="000000"/>
                  <w:sz w:val="16"/>
                  <w:szCs w:val="16"/>
                </w:rPr>
                <w:t>2.13</w:t>
              </w:r>
            </w:ins>
          </w:p>
        </w:tc>
        <w:tc>
          <w:tcPr>
            <w:tcW w:w="454" w:type="dxa"/>
            <w:vAlign w:val="center"/>
            <w:tcPrChange w:id="18162" w:author="Στάθης Καπ" w:date="2023-03-09T06:29:00Z">
              <w:tcPr>
                <w:tcW w:w="454" w:type="dxa"/>
                <w:gridSpan w:val="2"/>
                <w:vAlign w:val="bottom"/>
              </w:tcPr>
            </w:tcPrChange>
          </w:tcPr>
          <w:p w14:paraId="50DFB386" w14:textId="6D0B02F7" w:rsidR="00494D04" w:rsidRPr="007E0F91" w:rsidRDefault="00494D04" w:rsidP="00494D04">
            <w:pPr>
              <w:jc w:val="center"/>
              <w:rPr>
                <w:ins w:id="18163" w:author="Στάθης Καπ" w:date="2023-03-09T06:25:00Z"/>
                <w:sz w:val="16"/>
                <w:szCs w:val="16"/>
              </w:rPr>
            </w:pPr>
            <w:ins w:id="18164" w:author="Στάθης Καπ" w:date="2023-03-09T07:11:00Z">
              <w:r>
                <w:rPr>
                  <w:rFonts w:ascii="Calibri" w:hAnsi="Calibri" w:cs="Calibri"/>
                  <w:color w:val="000000"/>
                  <w:sz w:val="16"/>
                  <w:szCs w:val="16"/>
                </w:rPr>
                <w:t>0.236</w:t>
              </w:r>
            </w:ins>
          </w:p>
        </w:tc>
        <w:tc>
          <w:tcPr>
            <w:tcW w:w="461" w:type="dxa"/>
            <w:tcBorders>
              <w:right w:val="single" w:sz="4" w:space="0" w:color="auto"/>
            </w:tcBorders>
            <w:vAlign w:val="center"/>
            <w:tcPrChange w:id="18165" w:author="Στάθης Καπ" w:date="2023-03-09T06:29:00Z">
              <w:tcPr>
                <w:tcW w:w="461" w:type="dxa"/>
                <w:gridSpan w:val="2"/>
                <w:tcBorders>
                  <w:right w:val="single" w:sz="4" w:space="0" w:color="auto"/>
                </w:tcBorders>
                <w:vAlign w:val="center"/>
              </w:tcPr>
            </w:tcPrChange>
          </w:tcPr>
          <w:p w14:paraId="30F70B53" w14:textId="5A7DAD39" w:rsidR="00494D04" w:rsidRPr="007E0F91" w:rsidRDefault="00494D04" w:rsidP="00494D04">
            <w:pPr>
              <w:jc w:val="center"/>
              <w:rPr>
                <w:ins w:id="18166" w:author="Στάθης Καπ" w:date="2023-03-09T06:25:00Z"/>
                <w:sz w:val="16"/>
                <w:szCs w:val="16"/>
              </w:rPr>
            </w:pPr>
            <w:ins w:id="18167" w:author="Στάθης Καπ" w:date="2023-03-09T07:11:00Z">
              <w:r>
                <w:rPr>
                  <w:rFonts w:ascii="Calibri" w:hAnsi="Calibri" w:cs="Calibri"/>
                  <w:color w:val="000000"/>
                  <w:sz w:val="16"/>
                  <w:szCs w:val="16"/>
                </w:rPr>
                <w:t>51.04</w:t>
              </w:r>
            </w:ins>
          </w:p>
        </w:tc>
      </w:tr>
      <w:tr w:rsidR="00494D04" w14:paraId="7244C0F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16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169" w:author="Στάθης Καπ" w:date="2023-03-09T06:25:00Z"/>
          <w:trPrChange w:id="18170"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171"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C43E17C" w14:textId="77777777" w:rsidR="00494D04" w:rsidRPr="007E0F91" w:rsidRDefault="00494D04" w:rsidP="00494D04">
            <w:pPr>
              <w:jc w:val="center"/>
              <w:rPr>
                <w:ins w:id="18172" w:author="Στάθης Καπ" w:date="2023-03-09T06:25:00Z"/>
                <w:sz w:val="16"/>
                <w:szCs w:val="16"/>
              </w:rPr>
            </w:pPr>
            <w:ins w:id="18173" w:author="Στάθης Καπ" w:date="2023-03-09T06:25:00Z">
              <w:r w:rsidRPr="009861B1">
                <w:rPr>
                  <w:rFonts w:ascii="Calibri" w:hAnsi="Calibri" w:cs="Calibri"/>
                  <w:color w:val="000000"/>
                  <w:sz w:val="16"/>
                  <w:szCs w:val="16"/>
                </w:rPr>
                <w:t>c206</w:t>
              </w:r>
            </w:ins>
          </w:p>
        </w:tc>
        <w:tc>
          <w:tcPr>
            <w:tcW w:w="565" w:type="dxa"/>
            <w:tcBorders>
              <w:left w:val="single" w:sz="4" w:space="0" w:color="auto"/>
            </w:tcBorders>
            <w:vAlign w:val="center"/>
            <w:tcPrChange w:id="18174" w:author="Στάθης Καπ" w:date="2023-03-09T06:29:00Z">
              <w:tcPr>
                <w:tcW w:w="565" w:type="dxa"/>
                <w:gridSpan w:val="2"/>
                <w:tcBorders>
                  <w:left w:val="single" w:sz="4" w:space="0" w:color="auto"/>
                </w:tcBorders>
              </w:tcPr>
            </w:tcPrChange>
          </w:tcPr>
          <w:p w14:paraId="132E1A35" w14:textId="08C2E2E9" w:rsidR="00494D04" w:rsidRPr="007E0F91" w:rsidRDefault="00494D04" w:rsidP="00494D04">
            <w:pPr>
              <w:jc w:val="center"/>
              <w:rPr>
                <w:ins w:id="18175" w:author="Στάθης Καπ" w:date="2023-03-09T06:25:00Z"/>
                <w:sz w:val="16"/>
                <w:szCs w:val="16"/>
              </w:rPr>
            </w:pPr>
            <w:ins w:id="18176" w:author="Στάθης Καπ" w:date="2023-03-09T07:11:00Z">
              <w:r>
                <w:rPr>
                  <w:rFonts w:ascii="Calibri" w:hAnsi="Calibri" w:cs="Calibri"/>
                  <w:color w:val="000000"/>
                  <w:sz w:val="16"/>
                  <w:szCs w:val="16"/>
                </w:rPr>
                <w:t>1480</w:t>
              </w:r>
            </w:ins>
          </w:p>
        </w:tc>
        <w:tc>
          <w:tcPr>
            <w:tcW w:w="679" w:type="dxa"/>
            <w:tcBorders>
              <w:right w:val="single" w:sz="4" w:space="0" w:color="auto"/>
            </w:tcBorders>
            <w:vAlign w:val="center"/>
            <w:tcPrChange w:id="18177" w:author="Στάθης Καπ" w:date="2023-03-09T06:29:00Z">
              <w:tcPr>
                <w:tcW w:w="679" w:type="dxa"/>
                <w:gridSpan w:val="2"/>
                <w:tcBorders>
                  <w:right w:val="single" w:sz="4" w:space="0" w:color="auto"/>
                </w:tcBorders>
              </w:tcPr>
            </w:tcPrChange>
          </w:tcPr>
          <w:p w14:paraId="6AB013A8" w14:textId="6FABEC88" w:rsidR="00494D04" w:rsidRPr="007E0F91" w:rsidRDefault="00494D04" w:rsidP="00494D04">
            <w:pPr>
              <w:jc w:val="center"/>
              <w:rPr>
                <w:ins w:id="18178" w:author="Στάθης Καπ" w:date="2023-03-09T06:25:00Z"/>
                <w:sz w:val="16"/>
                <w:szCs w:val="16"/>
              </w:rPr>
            </w:pPr>
            <w:ins w:id="18179" w:author="Στάθης Καπ" w:date="2023-03-09T07:11:00Z">
              <w:r>
                <w:rPr>
                  <w:rFonts w:ascii="Calibri" w:hAnsi="Calibri" w:cs="Calibri"/>
                  <w:color w:val="000000"/>
                  <w:sz w:val="16"/>
                  <w:szCs w:val="16"/>
                </w:rPr>
                <w:t>1440</w:t>
              </w:r>
            </w:ins>
          </w:p>
        </w:tc>
        <w:tc>
          <w:tcPr>
            <w:tcW w:w="453" w:type="dxa"/>
            <w:tcBorders>
              <w:left w:val="single" w:sz="4" w:space="0" w:color="auto"/>
            </w:tcBorders>
            <w:vAlign w:val="center"/>
            <w:tcPrChange w:id="18180" w:author="Στάθης Καπ" w:date="2023-03-09T06:29:00Z">
              <w:tcPr>
                <w:tcW w:w="453" w:type="dxa"/>
                <w:gridSpan w:val="2"/>
                <w:tcBorders>
                  <w:left w:val="single" w:sz="4" w:space="0" w:color="auto"/>
                </w:tcBorders>
                <w:vAlign w:val="bottom"/>
              </w:tcPr>
            </w:tcPrChange>
          </w:tcPr>
          <w:p w14:paraId="7FEEFAE7" w14:textId="16846238" w:rsidR="00494D04" w:rsidRPr="007E0F91" w:rsidRDefault="00494D04" w:rsidP="00494D04">
            <w:pPr>
              <w:jc w:val="center"/>
              <w:rPr>
                <w:ins w:id="18181" w:author="Στάθης Καπ" w:date="2023-03-09T06:25:00Z"/>
                <w:sz w:val="16"/>
                <w:szCs w:val="16"/>
              </w:rPr>
            </w:pPr>
            <w:ins w:id="18182" w:author="Στάθης Καπ" w:date="2023-03-09T07:11:00Z">
              <w:r>
                <w:rPr>
                  <w:rFonts w:ascii="Calibri" w:hAnsi="Calibri" w:cs="Calibri"/>
                  <w:color w:val="000000"/>
                  <w:sz w:val="16"/>
                  <w:szCs w:val="16"/>
                </w:rPr>
                <w:t>1440</w:t>
              </w:r>
            </w:ins>
          </w:p>
        </w:tc>
        <w:tc>
          <w:tcPr>
            <w:tcW w:w="708" w:type="dxa"/>
            <w:vAlign w:val="center"/>
            <w:tcPrChange w:id="18183" w:author="Στάθης Καπ" w:date="2023-03-09T06:29:00Z">
              <w:tcPr>
                <w:tcW w:w="708" w:type="dxa"/>
                <w:gridSpan w:val="2"/>
                <w:vAlign w:val="center"/>
              </w:tcPr>
            </w:tcPrChange>
          </w:tcPr>
          <w:p w14:paraId="0E1C7F2F" w14:textId="1DD21CB6" w:rsidR="00494D04" w:rsidRPr="007E0F91" w:rsidRDefault="00494D04" w:rsidP="00494D04">
            <w:pPr>
              <w:jc w:val="center"/>
              <w:rPr>
                <w:ins w:id="18184" w:author="Στάθης Καπ" w:date="2023-03-09T06:25:00Z"/>
                <w:sz w:val="16"/>
                <w:szCs w:val="16"/>
              </w:rPr>
            </w:pPr>
            <w:ins w:id="18185" w:author="Στάθης Καπ" w:date="2023-03-09T07:11:00Z">
              <w:r>
                <w:rPr>
                  <w:rFonts w:ascii="Calibri" w:hAnsi="Calibri" w:cs="Calibri"/>
                  <w:color w:val="000000"/>
                  <w:sz w:val="16"/>
                  <w:szCs w:val="16"/>
                </w:rPr>
                <w:t>2.7</w:t>
              </w:r>
            </w:ins>
          </w:p>
        </w:tc>
        <w:tc>
          <w:tcPr>
            <w:tcW w:w="652" w:type="dxa"/>
            <w:vMerge/>
            <w:tcBorders>
              <w:right w:val="single" w:sz="4" w:space="0" w:color="auto"/>
            </w:tcBorders>
            <w:vAlign w:val="center"/>
            <w:tcPrChange w:id="18186" w:author="Στάθης Καπ" w:date="2023-03-09T06:29:00Z">
              <w:tcPr>
                <w:tcW w:w="652" w:type="dxa"/>
                <w:gridSpan w:val="2"/>
                <w:vMerge/>
                <w:tcBorders>
                  <w:right w:val="single" w:sz="4" w:space="0" w:color="auto"/>
                </w:tcBorders>
                <w:vAlign w:val="bottom"/>
              </w:tcPr>
            </w:tcPrChange>
          </w:tcPr>
          <w:p w14:paraId="7647ECF0" w14:textId="77777777" w:rsidR="00494D04" w:rsidRPr="007E0F91" w:rsidRDefault="00494D04" w:rsidP="00494D04">
            <w:pPr>
              <w:jc w:val="center"/>
              <w:rPr>
                <w:ins w:id="18187" w:author="Στάθης Καπ" w:date="2023-03-09T06:25:00Z"/>
                <w:sz w:val="16"/>
                <w:szCs w:val="16"/>
              </w:rPr>
            </w:pPr>
          </w:p>
        </w:tc>
        <w:tc>
          <w:tcPr>
            <w:tcW w:w="453" w:type="dxa"/>
            <w:tcBorders>
              <w:left w:val="single" w:sz="4" w:space="0" w:color="auto"/>
            </w:tcBorders>
            <w:vAlign w:val="center"/>
            <w:tcPrChange w:id="18188" w:author="Στάθης Καπ" w:date="2023-03-09T06:29:00Z">
              <w:tcPr>
                <w:tcW w:w="453" w:type="dxa"/>
                <w:gridSpan w:val="2"/>
                <w:tcBorders>
                  <w:left w:val="single" w:sz="4" w:space="0" w:color="auto"/>
                </w:tcBorders>
                <w:vAlign w:val="bottom"/>
              </w:tcPr>
            </w:tcPrChange>
          </w:tcPr>
          <w:p w14:paraId="40599C3D" w14:textId="7F863C79" w:rsidR="00494D04" w:rsidRPr="007E0F91" w:rsidRDefault="00494D04" w:rsidP="00494D04">
            <w:pPr>
              <w:jc w:val="center"/>
              <w:rPr>
                <w:ins w:id="18189" w:author="Στάθης Καπ" w:date="2023-03-09T06:25:00Z"/>
                <w:sz w:val="16"/>
                <w:szCs w:val="16"/>
              </w:rPr>
            </w:pPr>
            <w:ins w:id="18190" w:author="Στάθης Καπ" w:date="2023-03-09T07:11:00Z">
              <w:r>
                <w:rPr>
                  <w:rFonts w:ascii="Calibri" w:hAnsi="Calibri" w:cs="Calibri"/>
                  <w:color w:val="000000"/>
                  <w:sz w:val="16"/>
                  <w:szCs w:val="16"/>
                </w:rPr>
                <w:t>1430</w:t>
              </w:r>
            </w:ins>
          </w:p>
        </w:tc>
        <w:tc>
          <w:tcPr>
            <w:tcW w:w="454" w:type="dxa"/>
            <w:vAlign w:val="center"/>
            <w:tcPrChange w:id="18191" w:author="Στάθης Καπ" w:date="2023-03-09T06:29:00Z">
              <w:tcPr>
                <w:tcW w:w="454" w:type="dxa"/>
                <w:gridSpan w:val="2"/>
                <w:vAlign w:val="center"/>
              </w:tcPr>
            </w:tcPrChange>
          </w:tcPr>
          <w:p w14:paraId="48CB9D1C" w14:textId="13FCC29C" w:rsidR="00494D04" w:rsidRPr="007E0F91" w:rsidRDefault="00494D04" w:rsidP="00494D04">
            <w:pPr>
              <w:jc w:val="center"/>
              <w:rPr>
                <w:ins w:id="18192" w:author="Στάθης Καπ" w:date="2023-03-09T06:25:00Z"/>
                <w:sz w:val="16"/>
                <w:szCs w:val="16"/>
              </w:rPr>
            </w:pPr>
            <w:ins w:id="18193" w:author="Στάθης Καπ" w:date="2023-03-09T07:11:00Z">
              <w:r>
                <w:rPr>
                  <w:rFonts w:ascii="Calibri" w:hAnsi="Calibri" w:cs="Calibri"/>
                  <w:color w:val="000000"/>
                  <w:sz w:val="16"/>
                  <w:szCs w:val="16"/>
                </w:rPr>
                <w:t>0.69</w:t>
              </w:r>
            </w:ins>
          </w:p>
        </w:tc>
        <w:tc>
          <w:tcPr>
            <w:tcW w:w="454" w:type="dxa"/>
            <w:vAlign w:val="center"/>
            <w:tcPrChange w:id="18194" w:author="Στάθης Καπ" w:date="2023-03-09T06:29:00Z">
              <w:tcPr>
                <w:tcW w:w="454" w:type="dxa"/>
                <w:gridSpan w:val="2"/>
                <w:vAlign w:val="bottom"/>
              </w:tcPr>
            </w:tcPrChange>
          </w:tcPr>
          <w:p w14:paraId="465729EA" w14:textId="60F30A03" w:rsidR="00494D04" w:rsidRPr="007E0F91" w:rsidRDefault="00494D04" w:rsidP="00494D04">
            <w:pPr>
              <w:jc w:val="center"/>
              <w:rPr>
                <w:ins w:id="18195" w:author="Στάθης Καπ" w:date="2023-03-09T06:25:00Z"/>
                <w:sz w:val="16"/>
                <w:szCs w:val="16"/>
              </w:rPr>
            </w:pPr>
            <w:ins w:id="18196" w:author="Στάθης Καπ" w:date="2023-03-09T07:11:00Z">
              <w:r>
                <w:rPr>
                  <w:rFonts w:ascii="Calibri" w:hAnsi="Calibri" w:cs="Calibri"/>
                  <w:color w:val="000000"/>
                  <w:sz w:val="16"/>
                  <w:szCs w:val="16"/>
                </w:rPr>
                <w:t>0.342</w:t>
              </w:r>
            </w:ins>
          </w:p>
        </w:tc>
        <w:tc>
          <w:tcPr>
            <w:tcW w:w="457" w:type="dxa"/>
            <w:tcBorders>
              <w:right w:val="single" w:sz="4" w:space="0" w:color="auto"/>
            </w:tcBorders>
            <w:vAlign w:val="center"/>
            <w:tcPrChange w:id="18197" w:author="Στάθης Καπ" w:date="2023-03-09T06:29:00Z">
              <w:tcPr>
                <w:tcW w:w="457" w:type="dxa"/>
                <w:gridSpan w:val="2"/>
                <w:tcBorders>
                  <w:right w:val="single" w:sz="4" w:space="0" w:color="auto"/>
                </w:tcBorders>
                <w:vAlign w:val="center"/>
              </w:tcPr>
            </w:tcPrChange>
          </w:tcPr>
          <w:p w14:paraId="18EFE1AF" w14:textId="66D40495" w:rsidR="00494D04" w:rsidRPr="007E0F91" w:rsidRDefault="00494D04" w:rsidP="00494D04">
            <w:pPr>
              <w:jc w:val="center"/>
              <w:rPr>
                <w:ins w:id="18198" w:author="Στάθης Καπ" w:date="2023-03-09T06:25:00Z"/>
                <w:sz w:val="16"/>
                <w:szCs w:val="16"/>
              </w:rPr>
            </w:pPr>
            <w:ins w:id="18199" w:author="Στάθης Καπ" w:date="2023-03-09T07:11:00Z">
              <w:r>
                <w:rPr>
                  <w:rFonts w:ascii="Calibri" w:hAnsi="Calibri" w:cs="Calibri"/>
                  <w:color w:val="000000"/>
                  <w:sz w:val="16"/>
                  <w:szCs w:val="16"/>
                </w:rPr>
                <w:t>37.02</w:t>
              </w:r>
            </w:ins>
          </w:p>
        </w:tc>
        <w:tc>
          <w:tcPr>
            <w:tcW w:w="453" w:type="dxa"/>
            <w:tcBorders>
              <w:left w:val="single" w:sz="4" w:space="0" w:color="auto"/>
            </w:tcBorders>
            <w:vAlign w:val="center"/>
            <w:tcPrChange w:id="18200" w:author="Στάθης Καπ" w:date="2023-03-09T06:29:00Z">
              <w:tcPr>
                <w:tcW w:w="453" w:type="dxa"/>
                <w:gridSpan w:val="2"/>
                <w:tcBorders>
                  <w:left w:val="single" w:sz="4" w:space="0" w:color="auto"/>
                </w:tcBorders>
                <w:vAlign w:val="bottom"/>
              </w:tcPr>
            </w:tcPrChange>
          </w:tcPr>
          <w:p w14:paraId="45B1AAB9" w14:textId="70B06624" w:rsidR="00494D04" w:rsidRPr="007E0F91" w:rsidRDefault="00494D04" w:rsidP="00494D04">
            <w:pPr>
              <w:jc w:val="center"/>
              <w:rPr>
                <w:ins w:id="18201" w:author="Στάθης Καπ" w:date="2023-03-09T06:25:00Z"/>
                <w:sz w:val="16"/>
                <w:szCs w:val="16"/>
              </w:rPr>
            </w:pPr>
            <w:ins w:id="18202" w:author="Στάθης Καπ" w:date="2023-03-09T07:11:00Z">
              <w:r>
                <w:rPr>
                  <w:rFonts w:ascii="Calibri" w:hAnsi="Calibri" w:cs="Calibri"/>
                  <w:color w:val="000000"/>
                  <w:sz w:val="16"/>
                  <w:szCs w:val="16"/>
                </w:rPr>
                <w:t>1410</w:t>
              </w:r>
            </w:ins>
          </w:p>
        </w:tc>
        <w:tc>
          <w:tcPr>
            <w:tcW w:w="454" w:type="dxa"/>
            <w:vAlign w:val="center"/>
            <w:tcPrChange w:id="18203" w:author="Στάθης Καπ" w:date="2023-03-09T06:29:00Z">
              <w:tcPr>
                <w:tcW w:w="454" w:type="dxa"/>
                <w:gridSpan w:val="2"/>
                <w:vAlign w:val="center"/>
              </w:tcPr>
            </w:tcPrChange>
          </w:tcPr>
          <w:p w14:paraId="4BEF653B" w14:textId="78D50275" w:rsidR="00494D04" w:rsidRPr="007E0F91" w:rsidRDefault="00494D04" w:rsidP="00494D04">
            <w:pPr>
              <w:jc w:val="center"/>
              <w:rPr>
                <w:ins w:id="18204" w:author="Στάθης Καπ" w:date="2023-03-09T06:25:00Z"/>
                <w:sz w:val="16"/>
                <w:szCs w:val="16"/>
              </w:rPr>
            </w:pPr>
            <w:ins w:id="18205" w:author="Στάθης Καπ" w:date="2023-03-09T07:11:00Z">
              <w:r>
                <w:rPr>
                  <w:rFonts w:ascii="Calibri" w:hAnsi="Calibri" w:cs="Calibri"/>
                  <w:color w:val="000000"/>
                  <w:sz w:val="16"/>
                  <w:szCs w:val="16"/>
                </w:rPr>
                <w:t>2.08</w:t>
              </w:r>
            </w:ins>
          </w:p>
        </w:tc>
        <w:tc>
          <w:tcPr>
            <w:tcW w:w="454" w:type="dxa"/>
            <w:vAlign w:val="center"/>
            <w:tcPrChange w:id="18206" w:author="Στάθης Καπ" w:date="2023-03-09T06:29:00Z">
              <w:tcPr>
                <w:tcW w:w="454" w:type="dxa"/>
                <w:gridSpan w:val="2"/>
                <w:vAlign w:val="bottom"/>
              </w:tcPr>
            </w:tcPrChange>
          </w:tcPr>
          <w:p w14:paraId="3A0B6319" w14:textId="1998B493" w:rsidR="00494D04" w:rsidRPr="007E0F91" w:rsidRDefault="00494D04" w:rsidP="00494D04">
            <w:pPr>
              <w:jc w:val="center"/>
              <w:rPr>
                <w:ins w:id="18207" w:author="Στάθης Καπ" w:date="2023-03-09T06:25:00Z"/>
                <w:sz w:val="16"/>
                <w:szCs w:val="16"/>
              </w:rPr>
            </w:pPr>
            <w:ins w:id="18208" w:author="Στάθης Καπ" w:date="2023-03-09T07:11:00Z">
              <w:r>
                <w:rPr>
                  <w:rFonts w:ascii="Calibri" w:hAnsi="Calibri" w:cs="Calibri"/>
                  <w:color w:val="000000"/>
                  <w:sz w:val="16"/>
                  <w:szCs w:val="16"/>
                </w:rPr>
                <w:t>0.23</w:t>
              </w:r>
            </w:ins>
          </w:p>
        </w:tc>
        <w:tc>
          <w:tcPr>
            <w:tcW w:w="454" w:type="dxa"/>
            <w:tcBorders>
              <w:right w:val="single" w:sz="4" w:space="0" w:color="auto"/>
            </w:tcBorders>
            <w:vAlign w:val="center"/>
            <w:tcPrChange w:id="18209" w:author="Στάθης Καπ" w:date="2023-03-09T06:29:00Z">
              <w:tcPr>
                <w:tcW w:w="454" w:type="dxa"/>
                <w:gridSpan w:val="2"/>
                <w:tcBorders>
                  <w:right w:val="single" w:sz="4" w:space="0" w:color="auto"/>
                </w:tcBorders>
                <w:vAlign w:val="center"/>
              </w:tcPr>
            </w:tcPrChange>
          </w:tcPr>
          <w:p w14:paraId="61E587AD" w14:textId="12542E64" w:rsidR="00494D04" w:rsidRPr="007E0F91" w:rsidRDefault="00494D04" w:rsidP="00494D04">
            <w:pPr>
              <w:jc w:val="center"/>
              <w:rPr>
                <w:ins w:id="18210" w:author="Στάθης Καπ" w:date="2023-03-09T06:25:00Z"/>
                <w:sz w:val="16"/>
                <w:szCs w:val="16"/>
              </w:rPr>
            </w:pPr>
            <w:ins w:id="18211" w:author="Στάθης Καπ" w:date="2023-03-09T07:11:00Z">
              <w:r>
                <w:rPr>
                  <w:rFonts w:ascii="Calibri" w:hAnsi="Calibri" w:cs="Calibri"/>
                  <w:color w:val="000000"/>
                  <w:sz w:val="16"/>
                  <w:szCs w:val="16"/>
                </w:rPr>
                <w:t>57.64</w:t>
              </w:r>
            </w:ins>
          </w:p>
        </w:tc>
        <w:tc>
          <w:tcPr>
            <w:tcW w:w="453" w:type="dxa"/>
            <w:tcBorders>
              <w:left w:val="single" w:sz="4" w:space="0" w:color="auto"/>
            </w:tcBorders>
            <w:vAlign w:val="center"/>
            <w:tcPrChange w:id="18212" w:author="Στάθης Καπ" w:date="2023-03-09T06:29:00Z">
              <w:tcPr>
                <w:tcW w:w="453" w:type="dxa"/>
                <w:gridSpan w:val="2"/>
                <w:tcBorders>
                  <w:left w:val="single" w:sz="4" w:space="0" w:color="auto"/>
                </w:tcBorders>
                <w:vAlign w:val="bottom"/>
              </w:tcPr>
            </w:tcPrChange>
          </w:tcPr>
          <w:p w14:paraId="3D92F0A2" w14:textId="6E7B87E6" w:rsidR="00494D04" w:rsidRPr="007E0F91" w:rsidRDefault="00494D04" w:rsidP="00494D04">
            <w:pPr>
              <w:jc w:val="center"/>
              <w:rPr>
                <w:ins w:id="18213" w:author="Στάθης Καπ" w:date="2023-03-09T06:25:00Z"/>
                <w:sz w:val="16"/>
                <w:szCs w:val="16"/>
              </w:rPr>
            </w:pPr>
            <w:ins w:id="18214" w:author="Στάθης Καπ" w:date="2023-03-09T07:11:00Z">
              <w:r>
                <w:rPr>
                  <w:rFonts w:ascii="Calibri" w:hAnsi="Calibri" w:cs="Calibri"/>
                  <w:color w:val="000000"/>
                  <w:sz w:val="16"/>
                  <w:szCs w:val="16"/>
                </w:rPr>
                <w:t>1390</w:t>
              </w:r>
            </w:ins>
          </w:p>
        </w:tc>
        <w:tc>
          <w:tcPr>
            <w:tcW w:w="454" w:type="dxa"/>
            <w:vAlign w:val="center"/>
            <w:tcPrChange w:id="18215" w:author="Στάθης Καπ" w:date="2023-03-09T06:29:00Z">
              <w:tcPr>
                <w:tcW w:w="454" w:type="dxa"/>
                <w:gridSpan w:val="2"/>
                <w:vAlign w:val="center"/>
              </w:tcPr>
            </w:tcPrChange>
          </w:tcPr>
          <w:p w14:paraId="49264933" w14:textId="301C30D9" w:rsidR="00494D04" w:rsidRPr="007E0F91" w:rsidRDefault="00494D04" w:rsidP="00494D04">
            <w:pPr>
              <w:jc w:val="center"/>
              <w:rPr>
                <w:ins w:id="18216" w:author="Στάθης Καπ" w:date="2023-03-09T06:25:00Z"/>
                <w:sz w:val="16"/>
                <w:szCs w:val="16"/>
              </w:rPr>
            </w:pPr>
            <w:ins w:id="18217" w:author="Στάθης Καπ" w:date="2023-03-09T07:11:00Z">
              <w:r>
                <w:rPr>
                  <w:rFonts w:ascii="Calibri" w:hAnsi="Calibri" w:cs="Calibri"/>
                  <w:color w:val="000000"/>
                  <w:sz w:val="16"/>
                  <w:szCs w:val="16"/>
                </w:rPr>
                <w:t>3.47</w:t>
              </w:r>
            </w:ins>
          </w:p>
        </w:tc>
        <w:tc>
          <w:tcPr>
            <w:tcW w:w="454" w:type="dxa"/>
            <w:vAlign w:val="center"/>
            <w:tcPrChange w:id="18218" w:author="Στάθης Καπ" w:date="2023-03-09T06:29:00Z">
              <w:tcPr>
                <w:tcW w:w="454" w:type="dxa"/>
                <w:gridSpan w:val="2"/>
                <w:vAlign w:val="bottom"/>
              </w:tcPr>
            </w:tcPrChange>
          </w:tcPr>
          <w:p w14:paraId="5CD2F4E7" w14:textId="1A13A616" w:rsidR="00494D04" w:rsidRPr="007E0F91" w:rsidRDefault="00494D04" w:rsidP="00494D04">
            <w:pPr>
              <w:jc w:val="center"/>
              <w:rPr>
                <w:ins w:id="18219" w:author="Στάθης Καπ" w:date="2023-03-09T06:25:00Z"/>
                <w:sz w:val="16"/>
                <w:szCs w:val="16"/>
              </w:rPr>
            </w:pPr>
            <w:ins w:id="18220" w:author="Στάθης Καπ" w:date="2023-03-09T07:11:00Z">
              <w:r>
                <w:rPr>
                  <w:rFonts w:ascii="Calibri" w:hAnsi="Calibri" w:cs="Calibri"/>
                  <w:color w:val="000000"/>
                  <w:sz w:val="16"/>
                  <w:szCs w:val="16"/>
                </w:rPr>
                <w:t>0.211</w:t>
              </w:r>
            </w:ins>
          </w:p>
        </w:tc>
        <w:tc>
          <w:tcPr>
            <w:tcW w:w="461" w:type="dxa"/>
            <w:tcBorders>
              <w:right w:val="single" w:sz="4" w:space="0" w:color="auto"/>
            </w:tcBorders>
            <w:vAlign w:val="center"/>
            <w:tcPrChange w:id="18221" w:author="Στάθης Καπ" w:date="2023-03-09T06:29:00Z">
              <w:tcPr>
                <w:tcW w:w="461" w:type="dxa"/>
                <w:gridSpan w:val="2"/>
                <w:tcBorders>
                  <w:right w:val="single" w:sz="4" w:space="0" w:color="auto"/>
                </w:tcBorders>
                <w:vAlign w:val="center"/>
              </w:tcPr>
            </w:tcPrChange>
          </w:tcPr>
          <w:p w14:paraId="240A37C8" w14:textId="7ED74825" w:rsidR="00494D04" w:rsidRPr="007E0F91" w:rsidRDefault="00494D04" w:rsidP="00494D04">
            <w:pPr>
              <w:jc w:val="center"/>
              <w:rPr>
                <w:ins w:id="18222" w:author="Στάθης Καπ" w:date="2023-03-09T06:25:00Z"/>
                <w:sz w:val="16"/>
                <w:szCs w:val="16"/>
              </w:rPr>
            </w:pPr>
            <w:ins w:id="18223" w:author="Στάθης Καπ" w:date="2023-03-09T07:11:00Z">
              <w:r>
                <w:rPr>
                  <w:rFonts w:ascii="Calibri" w:hAnsi="Calibri" w:cs="Calibri"/>
                  <w:color w:val="000000"/>
                  <w:sz w:val="16"/>
                  <w:szCs w:val="16"/>
                </w:rPr>
                <w:t>61.14</w:t>
              </w:r>
            </w:ins>
          </w:p>
        </w:tc>
      </w:tr>
      <w:tr w:rsidR="00494D04" w14:paraId="7A99F7B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22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225" w:author="Στάθης Καπ" w:date="2023-03-09T06:25:00Z"/>
          <w:trPrChange w:id="18226"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227"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2DF454E" w14:textId="77777777" w:rsidR="00494D04" w:rsidRPr="007E0F91" w:rsidRDefault="00494D04" w:rsidP="00494D04">
            <w:pPr>
              <w:jc w:val="center"/>
              <w:rPr>
                <w:ins w:id="18228" w:author="Στάθης Καπ" w:date="2023-03-09T06:25:00Z"/>
                <w:sz w:val="16"/>
                <w:szCs w:val="16"/>
              </w:rPr>
            </w:pPr>
            <w:ins w:id="18229" w:author="Στάθης Καπ" w:date="2023-03-09T06:25:00Z">
              <w:r w:rsidRPr="009861B1">
                <w:rPr>
                  <w:rFonts w:ascii="Calibri" w:hAnsi="Calibri" w:cs="Calibri"/>
                  <w:color w:val="000000"/>
                  <w:sz w:val="16"/>
                  <w:szCs w:val="16"/>
                </w:rPr>
                <w:t>c207</w:t>
              </w:r>
            </w:ins>
          </w:p>
        </w:tc>
        <w:tc>
          <w:tcPr>
            <w:tcW w:w="565" w:type="dxa"/>
            <w:tcBorders>
              <w:left w:val="single" w:sz="4" w:space="0" w:color="auto"/>
            </w:tcBorders>
            <w:vAlign w:val="center"/>
            <w:tcPrChange w:id="18230" w:author="Στάθης Καπ" w:date="2023-03-09T06:29:00Z">
              <w:tcPr>
                <w:tcW w:w="565" w:type="dxa"/>
                <w:gridSpan w:val="2"/>
                <w:tcBorders>
                  <w:left w:val="single" w:sz="4" w:space="0" w:color="auto"/>
                </w:tcBorders>
              </w:tcPr>
            </w:tcPrChange>
          </w:tcPr>
          <w:p w14:paraId="3A728239" w14:textId="701299EE" w:rsidR="00494D04" w:rsidRPr="007E0F91" w:rsidRDefault="00494D04" w:rsidP="00494D04">
            <w:pPr>
              <w:jc w:val="center"/>
              <w:rPr>
                <w:ins w:id="18231" w:author="Στάθης Καπ" w:date="2023-03-09T06:25:00Z"/>
                <w:sz w:val="16"/>
                <w:szCs w:val="16"/>
              </w:rPr>
            </w:pPr>
            <w:ins w:id="18232" w:author="Στάθης Καπ" w:date="2023-03-09T07:11:00Z">
              <w:r>
                <w:rPr>
                  <w:rFonts w:ascii="Calibri" w:hAnsi="Calibri" w:cs="Calibri"/>
                  <w:color w:val="000000"/>
                  <w:sz w:val="16"/>
                  <w:szCs w:val="16"/>
                </w:rPr>
                <w:t>1490</w:t>
              </w:r>
            </w:ins>
          </w:p>
        </w:tc>
        <w:tc>
          <w:tcPr>
            <w:tcW w:w="679" w:type="dxa"/>
            <w:tcBorders>
              <w:right w:val="single" w:sz="4" w:space="0" w:color="auto"/>
            </w:tcBorders>
            <w:vAlign w:val="center"/>
            <w:tcPrChange w:id="18233" w:author="Στάθης Καπ" w:date="2023-03-09T06:29:00Z">
              <w:tcPr>
                <w:tcW w:w="679" w:type="dxa"/>
                <w:gridSpan w:val="2"/>
                <w:tcBorders>
                  <w:right w:val="single" w:sz="4" w:space="0" w:color="auto"/>
                </w:tcBorders>
              </w:tcPr>
            </w:tcPrChange>
          </w:tcPr>
          <w:p w14:paraId="55FAAA16" w14:textId="10F08483" w:rsidR="00494D04" w:rsidRPr="007E0F91" w:rsidRDefault="00494D04" w:rsidP="00494D04">
            <w:pPr>
              <w:jc w:val="center"/>
              <w:rPr>
                <w:ins w:id="18234" w:author="Στάθης Καπ" w:date="2023-03-09T06:25:00Z"/>
                <w:sz w:val="16"/>
                <w:szCs w:val="16"/>
              </w:rPr>
            </w:pPr>
            <w:ins w:id="18235" w:author="Στάθης Καπ" w:date="2023-03-09T07:11:00Z">
              <w:r>
                <w:rPr>
                  <w:rFonts w:ascii="Calibri" w:hAnsi="Calibri" w:cs="Calibri"/>
                  <w:color w:val="000000"/>
                  <w:sz w:val="16"/>
                  <w:szCs w:val="16"/>
                </w:rPr>
                <w:t>1450</w:t>
              </w:r>
            </w:ins>
          </w:p>
        </w:tc>
        <w:tc>
          <w:tcPr>
            <w:tcW w:w="453" w:type="dxa"/>
            <w:tcBorders>
              <w:left w:val="single" w:sz="4" w:space="0" w:color="auto"/>
            </w:tcBorders>
            <w:vAlign w:val="center"/>
            <w:tcPrChange w:id="18236" w:author="Στάθης Καπ" w:date="2023-03-09T06:29:00Z">
              <w:tcPr>
                <w:tcW w:w="453" w:type="dxa"/>
                <w:gridSpan w:val="2"/>
                <w:tcBorders>
                  <w:left w:val="single" w:sz="4" w:space="0" w:color="auto"/>
                </w:tcBorders>
                <w:vAlign w:val="bottom"/>
              </w:tcPr>
            </w:tcPrChange>
          </w:tcPr>
          <w:p w14:paraId="0C5BDE9E" w14:textId="1D8F7927" w:rsidR="00494D04" w:rsidRPr="007E0F91" w:rsidRDefault="00494D04" w:rsidP="00494D04">
            <w:pPr>
              <w:jc w:val="center"/>
              <w:rPr>
                <w:ins w:id="18237" w:author="Στάθης Καπ" w:date="2023-03-09T06:25:00Z"/>
                <w:sz w:val="16"/>
                <w:szCs w:val="16"/>
              </w:rPr>
            </w:pPr>
            <w:ins w:id="18238" w:author="Στάθης Καπ" w:date="2023-03-09T07:11:00Z">
              <w:r>
                <w:rPr>
                  <w:rFonts w:ascii="Calibri" w:hAnsi="Calibri" w:cs="Calibri"/>
                  <w:color w:val="000000"/>
                  <w:sz w:val="16"/>
                  <w:szCs w:val="16"/>
                </w:rPr>
                <w:t>1430</w:t>
              </w:r>
            </w:ins>
          </w:p>
        </w:tc>
        <w:tc>
          <w:tcPr>
            <w:tcW w:w="708" w:type="dxa"/>
            <w:vAlign w:val="center"/>
            <w:tcPrChange w:id="18239" w:author="Στάθης Καπ" w:date="2023-03-09T06:29:00Z">
              <w:tcPr>
                <w:tcW w:w="708" w:type="dxa"/>
                <w:gridSpan w:val="2"/>
                <w:vAlign w:val="center"/>
              </w:tcPr>
            </w:tcPrChange>
          </w:tcPr>
          <w:p w14:paraId="3B7817F5" w14:textId="1A1D5003" w:rsidR="00494D04" w:rsidRPr="007E0F91" w:rsidRDefault="00494D04" w:rsidP="00494D04">
            <w:pPr>
              <w:jc w:val="center"/>
              <w:rPr>
                <w:ins w:id="18240" w:author="Στάθης Καπ" w:date="2023-03-09T06:25:00Z"/>
                <w:sz w:val="16"/>
                <w:szCs w:val="16"/>
              </w:rPr>
            </w:pPr>
            <w:ins w:id="18241" w:author="Στάθης Καπ" w:date="2023-03-09T07:11:00Z">
              <w:r>
                <w:rPr>
                  <w:rFonts w:ascii="Calibri" w:hAnsi="Calibri" w:cs="Calibri"/>
                  <w:color w:val="000000"/>
                  <w:sz w:val="16"/>
                  <w:szCs w:val="16"/>
                </w:rPr>
                <w:t>4.03</w:t>
              </w:r>
            </w:ins>
          </w:p>
        </w:tc>
        <w:tc>
          <w:tcPr>
            <w:tcW w:w="652" w:type="dxa"/>
            <w:vMerge/>
            <w:tcBorders>
              <w:right w:val="single" w:sz="4" w:space="0" w:color="auto"/>
            </w:tcBorders>
            <w:vAlign w:val="center"/>
            <w:tcPrChange w:id="18242" w:author="Στάθης Καπ" w:date="2023-03-09T06:29:00Z">
              <w:tcPr>
                <w:tcW w:w="652" w:type="dxa"/>
                <w:gridSpan w:val="2"/>
                <w:vMerge/>
                <w:tcBorders>
                  <w:right w:val="single" w:sz="4" w:space="0" w:color="auto"/>
                </w:tcBorders>
                <w:vAlign w:val="bottom"/>
              </w:tcPr>
            </w:tcPrChange>
          </w:tcPr>
          <w:p w14:paraId="093BF390" w14:textId="77777777" w:rsidR="00494D04" w:rsidRPr="007E0F91" w:rsidRDefault="00494D04" w:rsidP="00494D04">
            <w:pPr>
              <w:jc w:val="center"/>
              <w:rPr>
                <w:ins w:id="18243" w:author="Στάθης Καπ" w:date="2023-03-09T06:25:00Z"/>
                <w:sz w:val="16"/>
                <w:szCs w:val="16"/>
              </w:rPr>
            </w:pPr>
          </w:p>
        </w:tc>
        <w:tc>
          <w:tcPr>
            <w:tcW w:w="453" w:type="dxa"/>
            <w:tcBorders>
              <w:left w:val="single" w:sz="4" w:space="0" w:color="auto"/>
            </w:tcBorders>
            <w:vAlign w:val="center"/>
            <w:tcPrChange w:id="18244" w:author="Στάθης Καπ" w:date="2023-03-09T06:29:00Z">
              <w:tcPr>
                <w:tcW w:w="453" w:type="dxa"/>
                <w:gridSpan w:val="2"/>
                <w:tcBorders>
                  <w:left w:val="single" w:sz="4" w:space="0" w:color="auto"/>
                </w:tcBorders>
                <w:vAlign w:val="bottom"/>
              </w:tcPr>
            </w:tcPrChange>
          </w:tcPr>
          <w:p w14:paraId="5BFBA1D2" w14:textId="21B8F6E4" w:rsidR="00494D04" w:rsidRPr="007E0F91" w:rsidRDefault="00494D04" w:rsidP="00494D04">
            <w:pPr>
              <w:jc w:val="center"/>
              <w:rPr>
                <w:ins w:id="18245" w:author="Στάθης Καπ" w:date="2023-03-09T06:25:00Z"/>
                <w:sz w:val="16"/>
                <w:szCs w:val="16"/>
              </w:rPr>
            </w:pPr>
            <w:ins w:id="18246" w:author="Στάθης Καπ" w:date="2023-03-09T07:11:00Z">
              <w:r>
                <w:rPr>
                  <w:rFonts w:ascii="Calibri" w:hAnsi="Calibri" w:cs="Calibri"/>
                  <w:color w:val="000000"/>
                  <w:sz w:val="16"/>
                  <w:szCs w:val="16"/>
                </w:rPr>
                <w:t>1440</w:t>
              </w:r>
            </w:ins>
          </w:p>
        </w:tc>
        <w:tc>
          <w:tcPr>
            <w:tcW w:w="454" w:type="dxa"/>
            <w:vAlign w:val="center"/>
            <w:tcPrChange w:id="18247" w:author="Στάθης Καπ" w:date="2023-03-09T06:29:00Z">
              <w:tcPr>
                <w:tcW w:w="454" w:type="dxa"/>
                <w:gridSpan w:val="2"/>
                <w:vAlign w:val="center"/>
              </w:tcPr>
            </w:tcPrChange>
          </w:tcPr>
          <w:p w14:paraId="5F7BCC34" w14:textId="04B60DCF" w:rsidR="00494D04" w:rsidRPr="007E0F91" w:rsidRDefault="00494D04" w:rsidP="00494D04">
            <w:pPr>
              <w:jc w:val="center"/>
              <w:rPr>
                <w:ins w:id="18248" w:author="Στάθης Καπ" w:date="2023-03-09T06:25:00Z"/>
                <w:sz w:val="16"/>
                <w:szCs w:val="16"/>
              </w:rPr>
            </w:pPr>
            <w:ins w:id="18249" w:author="Στάθης Καπ" w:date="2023-03-09T07:11:00Z">
              <w:r>
                <w:rPr>
                  <w:rFonts w:ascii="Calibri" w:hAnsi="Calibri" w:cs="Calibri"/>
                  <w:color w:val="000000"/>
                  <w:sz w:val="16"/>
                  <w:szCs w:val="16"/>
                </w:rPr>
                <w:t>-0.7</w:t>
              </w:r>
            </w:ins>
          </w:p>
        </w:tc>
        <w:tc>
          <w:tcPr>
            <w:tcW w:w="454" w:type="dxa"/>
            <w:vAlign w:val="center"/>
            <w:tcPrChange w:id="18250" w:author="Στάθης Καπ" w:date="2023-03-09T06:29:00Z">
              <w:tcPr>
                <w:tcW w:w="454" w:type="dxa"/>
                <w:gridSpan w:val="2"/>
                <w:vAlign w:val="bottom"/>
              </w:tcPr>
            </w:tcPrChange>
          </w:tcPr>
          <w:p w14:paraId="2B55DBB5" w14:textId="46435B9D" w:rsidR="00494D04" w:rsidRPr="007E0F91" w:rsidRDefault="00494D04" w:rsidP="00494D04">
            <w:pPr>
              <w:jc w:val="center"/>
              <w:rPr>
                <w:ins w:id="18251" w:author="Στάθης Καπ" w:date="2023-03-09T06:25:00Z"/>
                <w:sz w:val="16"/>
                <w:szCs w:val="16"/>
              </w:rPr>
            </w:pPr>
            <w:ins w:id="18252" w:author="Στάθης Καπ" w:date="2023-03-09T07:11:00Z">
              <w:r>
                <w:rPr>
                  <w:rFonts w:ascii="Calibri" w:hAnsi="Calibri" w:cs="Calibri"/>
                  <w:color w:val="000000"/>
                  <w:sz w:val="16"/>
                  <w:szCs w:val="16"/>
                </w:rPr>
                <w:t>0.403</w:t>
              </w:r>
            </w:ins>
          </w:p>
        </w:tc>
        <w:tc>
          <w:tcPr>
            <w:tcW w:w="457" w:type="dxa"/>
            <w:tcBorders>
              <w:right w:val="single" w:sz="4" w:space="0" w:color="auto"/>
            </w:tcBorders>
            <w:vAlign w:val="center"/>
            <w:tcPrChange w:id="18253" w:author="Στάθης Καπ" w:date="2023-03-09T06:29:00Z">
              <w:tcPr>
                <w:tcW w:w="457" w:type="dxa"/>
                <w:gridSpan w:val="2"/>
                <w:tcBorders>
                  <w:right w:val="single" w:sz="4" w:space="0" w:color="auto"/>
                </w:tcBorders>
                <w:vAlign w:val="center"/>
              </w:tcPr>
            </w:tcPrChange>
          </w:tcPr>
          <w:p w14:paraId="17DA690D" w14:textId="211E6742" w:rsidR="00494D04" w:rsidRPr="007E0F91" w:rsidRDefault="00494D04" w:rsidP="00494D04">
            <w:pPr>
              <w:jc w:val="center"/>
              <w:rPr>
                <w:ins w:id="18254" w:author="Στάθης Καπ" w:date="2023-03-09T06:25:00Z"/>
                <w:sz w:val="16"/>
                <w:szCs w:val="16"/>
              </w:rPr>
            </w:pPr>
            <w:ins w:id="18255" w:author="Στάθης Καπ" w:date="2023-03-09T07:11:00Z">
              <w:r>
                <w:rPr>
                  <w:rFonts w:ascii="Calibri" w:hAnsi="Calibri" w:cs="Calibri"/>
                  <w:color w:val="000000"/>
                  <w:sz w:val="16"/>
                  <w:szCs w:val="16"/>
                </w:rPr>
                <w:t>51.91</w:t>
              </w:r>
            </w:ins>
          </w:p>
        </w:tc>
        <w:tc>
          <w:tcPr>
            <w:tcW w:w="453" w:type="dxa"/>
            <w:tcBorders>
              <w:left w:val="single" w:sz="4" w:space="0" w:color="auto"/>
            </w:tcBorders>
            <w:vAlign w:val="center"/>
            <w:tcPrChange w:id="18256" w:author="Στάθης Καπ" w:date="2023-03-09T06:29:00Z">
              <w:tcPr>
                <w:tcW w:w="453" w:type="dxa"/>
                <w:gridSpan w:val="2"/>
                <w:tcBorders>
                  <w:left w:val="single" w:sz="4" w:space="0" w:color="auto"/>
                </w:tcBorders>
                <w:vAlign w:val="bottom"/>
              </w:tcPr>
            </w:tcPrChange>
          </w:tcPr>
          <w:p w14:paraId="30FCD757" w14:textId="1DD13253" w:rsidR="00494D04" w:rsidRPr="007E0F91" w:rsidRDefault="00494D04" w:rsidP="00494D04">
            <w:pPr>
              <w:jc w:val="center"/>
              <w:rPr>
                <w:ins w:id="18257" w:author="Στάθης Καπ" w:date="2023-03-09T06:25:00Z"/>
                <w:sz w:val="16"/>
                <w:szCs w:val="16"/>
              </w:rPr>
            </w:pPr>
            <w:ins w:id="18258" w:author="Στάθης Καπ" w:date="2023-03-09T07:11:00Z">
              <w:r>
                <w:rPr>
                  <w:rFonts w:ascii="Calibri" w:hAnsi="Calibri" w:cs="Calibri"/>
                  <w:color w:val="000000"/>
                  <w:sz w:val="16"/>
                  <w:szCs w:val="16"/>
                </w:rPr>
                <w:t>1420</w:t>
              </w:r>
            </w:ins>
          </w:p>
        </w:tc>
        <w:tc>
          <w:tcPr>
            <w:tcW w:w="454" w:type="dxa"/>
            <w:vAlign w:val="center"/>
            <w:tcPrChange w:id="18259" w:author="Στάθης Καπ" w:date="2023-03-09T06:29:00Z">
              <w:tcPr>
                <w:tcW w:w="454" w:type="dxa"/>
                <w:gridSpan w:val="2"/>
                <w:vAlign w:val="center"/>
              </w:tcPr>
            </w:tcPrChange>
          </w:tcPr>
          <w:p w14:paraId="6EDDE03F" w14:textId="5AF00523" w:rsidR="00494D04" w:rsidRPr="007E0F91" w:rsidRDefault="00494D04" w:rsidP="00494D04">
            <w:pPr>
              <w:jc w:val="center"/>
              <w:rPr>
                <w:ins w:id="18260" w:author="Στάθης Καπ" w:date="2023-03-09T06:25:00Z"/>
                <w:sz w:val="16"/>
                <w:szCs w:val="16"/>
              </w:rPr>
            </w:pPr>
            <w:ins w:id="18261" w:author="Στάθης Καπ" w:date="2023-03-09T07:11:00Z">
              <w:r>
                <w:rPr>
                  <w:rFonts w:ascii="Calibri" w:hAnsi="Calibri" w:cs="Calibri"/>
                  <w:color w:val="000000"/>
                  <w:sz w:val="16"/>
                  <w:szCs w:val="16"/>
                </w:rPr>
                <w:t>0.7</w:t>
              </w:r>
            </w:ins>
          </w:p>
        </w:tc>
        <w:tc>
          <w:tcPr>
            <w:tcW w:w="454" w:type="dxa"/>
            <w:vAlign w:val="center"/>
            <w:tcPrChange w:id="18262" w:author="Στάθης Καπ" w:date="2023-03-09T06:29:00Z">
              <w:tcPr>
                <w:tcW w:w="454" w:type="dxa"/>
                <w:gridSpan w:val="2"/>
                <w:vAlign w:val="bottom"/>
              </w:tcPr>
            </w:tcPrChange>
          </w:tcPr>
          <w:p w14:paraId="50F0C134" w14:textId="77BFA35B" w:rsidR="00494D04" w:rsidRPr="007E0F91" w:rsidRDefault="00494D04" w:rsidP="00494D04">
            <w:pPr>
              <w:jc w:val="center"/>
              <w:rPr>
                <w:ins w:id="18263" w:author="Στάθης Καπ" w:date="2023-03-09T06:25:00Z"/>
                <w:sz w:val="16"/>
                <w:szCs w:val="16"/>
              </w:rPr>
            </w:pPr>
            <w:ins w:id="18264" w:author="Στάθης Καπ" w:date="2023-03-09T07:11:00Z">
              <w:r>
                <w:rPr>
                  <w:rFonts w:ascii="Calibri" w:hAnsi="Calibri" w:cs="Calibri"/>
                  <w:color w:val="000000"/>
                  <w:sz w:val="16"/>
                  <w:szCs w:val="16"/>
                </w:rPr>
                <w:t>0.255</w:t>
              </w:r>
            </w:ins>
          </w:p>
        </w:tc>
        <w:tc>
          <w:tcPr>
            <w:tcW w:w="454" w:type="dxa"/>
            <w:tcBorders>
              <w:right w:val="single" w:sz="4" w:space="0" w:color="auto"/>
            </w:tcBorders>
            <w:vAlign w:val="center"/>
            <w:tcPrChange w:id="18265" w:author="Στάθης Καπ" w:date="2023-03-09T06:29:00Z">
              <w:tcPr>
                <w:tcW w:w="454" w:type="dxa"/>
                <w:gridSpan w:val="2"/>
                <w:tcBorders>
                  <w:right w:val="single" w:sz="4" w:space="0" w:color="auto"/>
                </w:tcBorders>
                <w:vAlign w:val="center"/>
              </w:tcPr>
            </w:tcPrChange>
          </w:tcPr>
          <w:p w14:paraId="3F30CC85" w14:textId="0DEACCA1" w:rsidR="00494D04" w:rsidRPr="007E0F91" w:rsidRDefault="00494D04" w:rsidP="00494D04">
            <w:pPr>
              <w:jc w:val="center"/>
              <w:rPr>
                <w:ins w:id="18266" w:author="Στάθης Καπ" w:date="2023-03-09T06:25:00Z"/>
                <w:sz w:val="16"/>
                <w:szCs w:val="16"/>
              </w:rPr>
            </w:pPr>
            <w:ins w:id="18267" w:author="Στάθης Καπ" w:date="2023-03-09T07:11:00Z">
              <w:r>
                <w:rPr>
                  <w:rFonts w:ascii="Calibri" w:hAnsi="Calibri" w:cs="Calibri"/>
                  <w:color w:val="000000"/>
                  <w:sz w:val="16"/>
                  <w:szCs w:val="16"/>
                </w:rPr>
                <w:t>69.57</w:t>
              </w:r>
            </w:ins>
          </w:p>
        </w:tc>
        <w:tc>
          <w:tcPr>
            <w:tcW w:w="453" w:type="dxa"/>
            <w:tcBorders>
              <w:left w:val="single" w:sz="4" w:space="0" w:color="auto"/>
            </w:tcBorders>
            <w:vAlign w:val="center"/>
            <w:tcPrChange w:id="18268" w:author="Στάθης Καπ" w:date="2023-03-09T06:29:00Z">
              <w:tcPr>
                <w:tcW w:w="453" w:type="dxa"/>
                <w:gridSpan w:val="2"/>
                <w:tcBorders>
                  <w:left w:val="single" w:sz="4" w:space="0" w:color="auto"/>
                </w:tcBorders>
                <w:vAlign w:val="bottom"/>
              </w:tcPr>
            </w:tcPrChange>
          </w:tcPr>
          <w:p w14:paraId="4E22E1FB" w14:textId="674DFA3F" w:rsidR="00494D04" w:rsidRPr="007E0F91" w:rsidRDefault="00494D04" w:rsidP="00494D04">
            <w:pPr>
              <w:jc w:val="center"/>
              <w:rPr>
                <w:ins w:id="18269" w:author="Στάθης Καπ" w:date="2023-03-09T06:25:00Z"/>
                <w:sz w:val="16"/>
                <w:szCs w:val="16"/>
              </w:rPr>
            </w:pPr>
            <w:ins w:id="18270" w:author="Στάθης Καπ" w:date="2023-03-09T07:11:00Z">
              <w:r>
                <w:rPr>
                  <w:rFonts w:ascii="Calibri" w:hAnsi="Calibri" w:cs="Calibri"/>
                  <w:color w:val="000000"/>
                  <w:sz w:val="16"/>
                  <w:szCs w:val="16"/>
                </w:rPr>
                <w:t>1390</w:t>
              </w:r>
            </w:ins>
          </w:p>
        </w:tc>
        <w:tc>
          <w:tcPr>
            <w:tcW w:w="454" w:type="dxa"/>
            <w:vAlign w:val="center"/>
            <w:tcPrChange w:id="18271" w:author="Στάθης Καπ" w:date="2023-03-09T06:29:00Z">
              <w:tcPr>
                <w:tcW w:w="454" w:type="dxa"/>
                <w:gridSpan w:val="2"/>
                <w:vAlign w:val="center"/>
              </w:tcPr>
            </w:tcPrChange>
          </w:tcPr>
          <w:p w14:paraId="2B4447F5" w14:textId="79B4A770" w:rsidR="00494D04" w:rsidRPr="007E0F91" w:rsidRDefault="00494D04" w:rsidP="00494D04">
            <w:pPr>
              <w:jc w:val="center"/>
              <w:rPr>
                <w:ins w:id="18272" w:author="Στάθης Καπ" w:date="2023-03-09T06:25:00Z"/>
                <w:sz w:val="16"/>
                <w:szCs w:val="16"/>
              </w:rPr>
            </w:pPr>
            <w:ins w:id="18273" w:author="Στάθης Καπ" w:date="2023-03-09T07:11:00Z">
              <w:r>
                <w:rPr>
                  <w:rFonts w:ascii="Calibri" w:hAnsi="Calibri" w:cs="Calibri"/>
                  <w:color w:val="000000"/>
                  <w:sz w:val="16"/>
                  <w:szCs w:val="16"/>
                </w:rPr>
                <w:t>2.8</w:t>
              </w:r>
            </w:ins>
          </w:p>
        </w:tc>
        <w:tc>
          <w:tcPr>
            <w:tcW w:w="454" w:type="dxa"/>
            <w:vAlign w:val="center"/>
            <w:tcPrChange w:id="18274" w:author="Στάθης Καπ" w:date="2023-03-09T06:29:00Z">
              <w:tcPr>
                <w:tcW w:w="454" w:type="dxa"/>
                <w:gridSpan w:val="2"/>
                <w:vAlign w:val="bottom"/>
              </w:tcPr>
            </w:tcPrChange>
          </w:tcPr>
          <w:p w14:paraId="75893973" w14:textId="698D6FA8" w:rsidR="00494D04" w:rsidRPr="007E0F91" w:rsidRDefault="00494D04" w:rsidP="00494D04">
            <w:pPr>
              <w:jc w:val="center"/>
              <w:rPr>
                <w:ins w:id="18275" w:author="Στάθης Καπ" w:date="2023-03-09T06:25:00Z"/>
                <w:sz w:val="16"/>
                <w:szCs w:val="16"/>
              </w:rPr>
            </w:pPr>
            <w:ins w:id="18276" w:author="Στάθης Καπ" w:date="2023-03-09T07:11:00Z">
              <w:r>
                <w:rPr>
                  <w:rFonts w:ascii="Calibri" w:hAnsi="Calibri" w:cs="Calibri"/>
                  <w:color w:val="000000"/>
                  <w:sz w:val="16"/>
                  <w:szCs w:val="16"/>
                </w:rPr>
                <w:t>0.217</w:t>
              </w:r>
            </w:ins>
          </w:p>
        </w:tc>
        <w:tc>
          <w:tcPr>
            <w:tcW w:w="461" w:type="dxa"/>
            <w:tcBorders>
              <w:right w:val="single" w:sz="4" w:space="0" w:color="auto"/>
            </w:tcBorders>
            <w:vAlign w:val="center"/>
            <w:tcPrChange w:id="18277" w:author="Στάθης Καπ" w:date="2023-03-09T06:29:00Z">
              <w:tcPr>
                <w:tcW w:w="461" w:type="dxa"/>
                <w:gridSpan w:val="2"/>
                <w:tcBorders>
                  <w:right w:val="single" w:sz="4" w:space="0" w:color="auto"/>
                </w:tcBorders>
                <w:vAlign w:val="center"/>
              </w:tcPr>
            </w:tcPrChange>
          </w:tcPr>
          <w:p w14:paraId="2C6DDA81" w14:textId="720171EB" w:rsidR="00494D04" w:rsidRPr="007E0F91" w:rsidRDefault="00494D04" w:rsidP="00494D04">
            <w:pPr>
              <w:jc w:val="center"/>
              <w:rPr>
                <w:ins w:id="18278" w:author="Στάθης Καπ" w:date="2023-03-09T06:25:00Z"/>
                <w:sz w:val="16"/>
                <w:szCs w:val="16"/>
              </w:rPr>
            </w:pPr>
            <w:ins w:id="18279" w:author="Στάθης Καπ" w:date="2023-03-09T07:11:00Z">
              <w:r>
                <w:rPr>
                  <w:rFonts w:ascii="Calibri" w:hAnsi="Calibri" w:cs="Calibri"/>
                  <w:color w:val="000000"/>
                  <w:sz w:val="16"/>
                  <w:szCs w:val="16"/>
                </w:rPr>
                <w:t>74.11</w:t>
              </w:r>
            </w:ins>
          </w:p>
        </w:tc>
      </w:tr>
      <w:tr w:rsidR="00494D04" w14:paraId="1FEC7ECC"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28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281" w:author="Στάθης Καπ" w:date="2023-03-09T06:25:00Z"/>
          <w:trPrChange w:id="18282"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283"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AD3D99E" w14:textId="77777777" w:rsidR="00494D04" w:rsidRPr="007E0F91" w:rsidRDefault="00494D04" w:rsidP="00494D04">
            <w:pPr>
              <w:jc w:val="center"/>
              <w:rPr>
                <w:ins w:id="18284" w:author="Στάθης Καπ" w:date="2023-03-09T06:25:00Z"/>
                <w:sz w:val="16"/>
                <w:szCs w:val="16"/>
              </w:rPr>
            </w:pPr>
            <w:ins w:id="18285" w:author="Στάθης Καπ" w:date="2023-03-09T06:25:00Z">
              <w:r w:rsidRPr="009861B1">
                <w:rPr>
                  <w:rFonts w:ascii="Calibri" w:hAnsi="Calibri" w:cs="Calibri"/>
                  <w:color w:val="000000"/>
                  <w:sz w:val="16"/>
                  <w:szCs w:val="16"/>
                </w:rPr>
                <w:t>c208</w:t>
              </w:r>
            </w:ins>
          </w:p>
        </w:tc>
        <w:tc>
          <w:tcPr>
            <w:tcW w:w="565" w:type="dxa"/>
            <w:tcBorders>
              <w:left w:val="single" w:sz="4" w:space="0" w:color="auto"/>
            </w:tcBorders>
            <w:vAlign w:val="center"/>
            <w:tcPrChange w:id="18286" w:author="Στάθης Καπ" w:date="2023-03-09T06:29:00Z">
              <w:tcPr>
                <w:tcW w:w="565" w:type="dxa"/>
                <w:gridSpan w:val="2"/>
                <w:tcBorders>
                  <w:left w:val="single" w:sz="4" w:space="0" w:color="auto"/>
                </w:tcBorders>
              </w:tcPr>
            </w:tcPrChange>
          </w:tcPr>
          <w:p w14:paraId="0C507591" w14:textId="06E986F2" w:rsidR="00494D04" w:rsidRPr="007E0F91" w:rsidRDefault="00494D04" w:rsidP="00494D04">
            <w:pPr>
              <w:jc w:val="center"/>
              <w:rPr>
                <w:ins w:id="18287" w:author="Στάθης Καπ" w:date="2023-03-09T06:25:00Z"/>
                <w:sz w:val="16"/>
                <w:szCs w:val="16"/>
              </w:rPr>
            </w:pPr>
            <w:ins w:id="18288" w:author="Στάθης Καπ" w:date="2023-03-09T07:11:00Z">
              <w:r>
                <w:rPr>
                  <w:rFonts w:ascii="Calibri" w:hAnsi="Calibri" w:cs="Calibri"/>
                  <w:color w:val="000000"/>
                  <w:sz w:val="16"/>
                  <w:szCs w:val="16"/>
                </w:rPr>
                <w:t>1490</w:t>
              </w:r>
            </w:ins>
          </w:p>
        </w:tc>
        <w:tc>
          <w:tcPr>
            <w:tcW w:w="679" w:type="dxa"/>
            <w:tcBorders>
              <w:right w:val="single" w:sz="4" w:space="0" w:color="auto"/>
            </w:tcBorders>
            <w:vAlign w:val="center"/>
            <w:tcPrChange w:id="18289" w:author="Στάθης Καπ" w:date="2023-03-09T06:29:00Z">
              <w:tcPr>
                <w:tcW w:w="679" w:type="dxa"/>
                <w:gridSpan w:val="2"/>
                <w:tcBorders>
                  <w:right w:val="single" w:sz="4" w:space="0" w:color="auto"/>
                </w:tcBorders>
              </w:tcPr>
            </w:tcPrChange>
          </w:tcPr>
          <w:p w14:paraId="05BAF620" w14:textId="0FEBDE19" w:rsidR="00494D04" w:rsidRPr="007E0F91" w:rsidRDefault="00494D04" w:rsidP="00494D04">
            <w:pPr>
              <w:jc w:val="center"/>
              <w:rPr>
                <w:ins w:id="18290" w:author="Στάθης Καπ" w:date="2023-03-09T06:25:00Z"/>
                <w:sz w:val="16"/>
                <w:szCs w:val="16"/>
              </w:rPr>
            </w:pPr>
            <w:ins w:id="18291" w:author="Στάθης Καπ" w:date="2023-03-09T07:11:00Z">
              <w:r>
                <w:rPr>
                  <w:rFonts w:ascii="Calibri" w:hAnsi="Calibri" w:cs="Calibri"/>
                  <w:color w:val="000000"/>
                  <w:sz w:val="16"/>
                  <w:szCs w:val="16"/>
                </w:rPr>
                <w:t>1460</w:t>
              </w:r>
            </w:ins>
          </w:p>
        </w:tc>
        <w:tc>
          <w:tcPr>
            <w:tcW w:w="453" w:type="dxa"/>
            <w:tcBorders>
              <w:left w:val="single" w:sz="4" w:space="0" w:color="auto"/>
            </w:tcBorders>
            <w:vAlign w:val="center"/>
            <w:tcPrChange w:id="18292" w:author="Στάθης Καπ" w:date="2023-03-09T06:29:00Z">
              <w:tcPr>
                <w:tcW w:w="453" w:type="dxa"/>
                <w:gridSpan w:val="2"/>
                <w:tcBorders>
                  <w:left w:val="single" w:sz="4" w:space="0" w:color="auto"/>
                </w:tcBorders>
                <w:vAlign w:val="bottom"/>
              </w:tcPr>
            </w:tcPrChange>
          </w:tcPr>
          <w:p w14:paraId="7080D0CF" w14:textId="277AC7F9" w:rsidR="00494D04" w:rsidRPr="007E0F91" w:rsidRDefault="00494D04" w:rsidP="00494D04">
            <w:pPr>
              <w:jc w:val="center"/>
              <w:rPr>
                <w:ins w:id="18293" w:author="Στάθης Καπ" w:date="2023-03-09T06:25:00Z"/>
                <w:sz w:val="16"/>
                <w:szCs w:val="16"/>
              </w:rPr>
            </w:pPr>
            <w:ins w:id="18294" w:author="Στάθης Καπ" w:date="2023-03-09T07:11:00Z">
              <w:r>
                <w:rPr>
                  <w:rFonts w:ascii="Calibri" w:hAnsi="Calibri" w:cs="Calibri"/>
                  <w:color w:val="000000"/>
                  <w:sz w:val="16"/>
                  <w:szCs w:val="16"/>
                </w:rPr>
                <w:t>1460</w:t>
              </w:r>
            </w:ins>
          </w:p>
        </w:tc>
        <w:tc>
          <w:tcPr>
            <w:tcW w:w="708" w:type="dxa"/>
            <w:vAlign w:val="center"/>
            <w:tcPrChange w:id="18295" w:author="Στάθης Καπ" w:date="2023-03-09T06:29:00Z">
              <w:tcPr>
                <w:tcW w:w="708" w:type="dxa"/>
                <w:gridSpan w:val="2"/>
                <w:vAlign w:val="center"/>
              </w:tcPr>
            </w:tcPrChange>
          </w:tcPr>
          <w:p w14:paraId="18D79554" w14:textId="0BD056EE" w:rsidR="00494D04" w:rsidRPr="007E0F91" w:rsidRDefault="00494D04" w:rsidP="00494D04">
            <w:pPr>
              <w:jc w:val="center"/>
              <w:rPr>
                <w:ins w:id="18296" w:author="Στάθης Καπ" w:date="2023-03-09T06:25:00Z"/>
                <w:sz w:val="16"/>
                <w:szCs w:val="16"/>
              </w:rPr>
            </w:pPr>
            <w:ins w:id="18297" w:author="Στάθης Καπ" w:date="2023-03-09T07:11:00Z">
              <w:r>
                <w:rPr>
                  <w:rFonts w:ascii="Calibri" w:hAnsi="Calibri" w:cs="Calibri"/>
                  <w:color w:val="000000"/>
                  <w:sz w:val="16"/>
                  <w:szCs w:val="16"/>
                </w:rPr>
                <w:t>2.01</w:t>
              </w:r>
            </w:ins>
          </w:p>
        </w:tc>
        <w:tc>
          <w:tcPr>
            <w:tcW w:w="652" w:type="dxa"/>
            <w:vMerge/>
            <w:tcBorders>
              <w:right w:val="single" w:sz="4" w:space="0" w:color="auto"/>
            </w:tcBorders>
            <w:vAlign w:val="center"/>
            <w:tcPrChange w:id="18298" w:author="Στάθης Καπ" w:date="2023-03-09T06:29:00Z">
              <w:tcPr>
                <w:tcW w:w="652" w:type="dxa"/>
                <w:gridSpan w:val="2"/>
                <w:vMerge/>
                <w:tcBorders>
                  <w:right w:val="single" w:sz="4" w:space="0" w:color="auto"/>
                </w:tcBorders>
                <w:vAlign w:val="bottom"/>
              </w:tcPr>
            </w:tcPrChange>
          </w:tcPr>
          <w:p w14:paraId="2188825F" w14:textId="77777777" w:rsidR="00494D04" w:rsidRPr="007E0F91" w:rsidRDefault="00494D04" w:rsidP="00494D04">
            <w:pPr>
              <w:jc w:val="center"/>
              <w:rPr>
                <w:ins w:id="18299" w:author="Στάθης Καπ" w:date="2023-03-09T06:25:00Z"/>
                <w:sz w:val="16"/>
                <w:szCs w:val="16"/>
              </w:rPr>
            </w:pPr>
          </w:p>
        </w:tc>
        <w:tc>
          <w:tcPr>
            <w:tcW w:w="453" w:type="dxa"/>
            <w:tcBorders>
              <w:left w:val="single" w:sz="4" w:space="0" w:color="auto"/>
            </w:tcBorders>
            <w:vAlign w:val="center"/>
            <w:tcPrChange w:id="18300" w:author="Στάθης Καπ" w:date="2023-03-09T06:29:00Z">
              <w:tcPr>
                <w:tcW w:w="453" w:type="dxa"/>
                <w:gridSpan w:val="2"/>
                <w:tcBorders>
                  <w:left w:val="single" w:sz="4" w:space="0" w:color="auto"/>
                </w:tcBorders>
                <w:vAlign w:val="bottom"/>
              </w:tcPr>
            </w:tcPrChange>
          </w:tcPr>
          <w:p w14:paraId="0CFE3B99" w14:textId="58AC3BA3" w:rsidR="00494D04" w:rsidRPr="007E0F91" w:rsidRDefault="00494D04" w:rsidP="00494D04">
            <w:pPr>
              <w:jc w:val="center"/>
              <w:rPr>
                <w:ins w:id="18301" w:author="Στάθης Καπ" w:date="2023-03-09T06:25:00Z"/>
                <w:sz w:val="16"/>
                <w:szCs w:val="16"/>
              </w:rPr>
            </w:pPr>
            <w:ins w:id="18302" w:author="Στάθης Καπ" w:date="2023-03-09T07:11:00Z">
              <w:r>
                <w:rPr>
                  <w:rFonts w:ascii="Calibri" w:hAnsi="Calibri" w:cs="Calibri"/>
                  <w:color w:val="000000"/>
                  <w:sz w:val="16"/>
                  <w:szCs w:val="16"/>
                </w:rPr>
                <w:t>1450</w:t>
              </w:r>
            </w:ins>
          </w:p>
        </w:tc>
        <w:tc>
          <w:tcPr>
            <w:tcW w:w="454" w:type="dxa"/>
            <w:vAlign w:val="center"/>
            <w:tcPrChange w:id="18303" w:author="Στάθης Καπ" w:date="2023-03-09T06:29:00Z">
              <w:tcPr>
                <w:tcW w:w="454" w:type="dxa"/>
                <w:gridSpan w:val="2"/>
                <w:vAlign w:val="center"/>
              </w:tcPr>
            </w:tcPrChange>
          </w:tcPr>
          <w:p w14:paraId="10412232" w14:textId="4B96E3A4" w:rsidR="00494D04" w:rsidRPr="007E0F91" w:rsidRDefault="00494D04" w:rsidP="00494D04">
            <w:pPr>
              <w:jc w:val="center"/>
              <w:rPr>
                <w:ins w:id="18304" w:author="Στάθης Καπ" w:date="2023-03-09T06:25:00Z"/>
                <w:sz w:val="16"/>
                <w:szCs w:val="16"/>
              </w:rPr>
            </w:pPr>
            <w:ins w:id="18305" w:author="Στάθης Καπ" w:date="2023-03-09T07:11:00Z">
              <w:r>
                <w:rPr>
                  <w:rFonts w:ascii="Calibri" w:hAnsi="Calibri" w:cs="Calibri"/>
                  <w:color w:val="000000"/>
                  <w:sz w:val="16"/>
                  <w:szCs w:val="16"/>
                </w:rPr>
                <w:t>0.68</w:t>
              </w:r>
            </w:ins>
          </w:p>
        </w:tc>
        <w:tc>
          <w:tcPr>
            <w:tcW w:w="454" w:type="dxa"/>
            <w:vAlign w:val="center"/>
            <w:tcPrChange w:id="18306" w:author="Στάθης Καπ" w:date="2023-03-09T06:29:00Z">
              <w:tcPr>
                <w:tcW w:w="454" w:type="dxa"/>
                <w:gridSpan w:val="2"/>
                <w:vAlign w:val="bottom"/>
              </w:tcPr>
            </w:tcPrChange>
          </w:tcPr>
          <w:p w14:paraId="2DC981D3" w14:textId="21CD503A" w:rsidR="00494D04" w:rsidRPr="007E0F91" w:rsidRDefault="00494D04" w:rsidP="00494D04">
            <w:pPr>
              <w:jc w:val="center"/>
              <w:rPr>
                <w:ins w:id="18307" w:author="Στάθης Καπ" w:date="2023-03-09T06:25:00Z"/>
                <w:sz w:val="16"/>
                <w:szCs w:val="16"/>
              </w:rPr>
            </w:pPr>
            <w:ins w:id="18308" w:author="Στάθης Καπ" w:date="2023-03-09T07:11:00Z">
              <w:r>
                <w:rPr>
                  <w:rFonts w:ascii="Calibri" w:hAnsi="Calibri" w:cs="Calibri"/>
                  <w:color w:val="000000"/>
                  <w:sz w:val="16"/>
                  <w:szCs w:val="16"/>
                </w:rPr>
                <w:t>0.362</w:t>
              </w:r>
            </w:ins>
          </w:p>
        </w:tc>
        <w:tc>
          <w:tcPr>
            <w:tcW w:w="457" w:type="dxa"/>
            <w:tcBorders>
              <w:right w:val="single" w:sz="4" w:space="0" w:color="auto"/>
            </w:tcBorders>
            <w:vAlign w:val="center"/>
            <w:tcPrChange w:id="18309" w:author="Στάθης Καπ" w:date="2023-03-09T06:29:00Z">
              <w:tcPr>
                <w:tcW w:w="457" w:type="dxa"/>
                <w:gridSpan w:val="2"/>
                <w:tcBorders>
                  <w:right w:val="single" w:sz="4" w:space="0" w:color="auto"/>
                </w:tcBorders>
                <w:vAlign w:val="center"/>
              </w:tcPr>
            </w:tcPrChange>
          </w:tcPr>
          <w:p w14:paraId="26865532" w14:textId="5C8B8361" w:rsidR="00494D04" w:rsidRPr="007E0F91" w:rsidRDefault="00494D04" w:rsidP="00494D04">
            <w:pPr>
              <w:jc w:val="center"/>
              <w:rPr>
                <w:ins w:id="18310" w:author="Στάθης Καπ" w:date="2023-03-09T06:25:00Z"/>
                <w:sz w:val="16"/>
                <w:szCs w:val="16"/>
              </w:rPr>
            </w:pPr>
            <w:ins w:id="18311" w:author="Στάθης Καπ" w:date="2023-03-09T07:11:00Z">
              <w:r>
                <w:rPr>
                  <w:rFonts w:ascii="Calibri" w:hAnsi="Calibri" w:cs="Calibri"/>
                  <w:color w:val="000000"/>
                  <w:sz w:val="16"/>
                  <w:szCs w:val="16"/>
                </w:rPr>
                <w:t>52.56</w:t>
              </w:r>
            </w:ins>
          </w:p>
        </w:tc>
        <w:tc>
          <w:tcPr>
            <w:tcW w:w="453" w:type="dxa"/>
            <w:tcBorders>
              <w:left w:val="single" w:sz="4" w:space="0" w:color="auto"/>
            </w:tcBorders>
            <w:vAlign w:val="center"/>
            <w:tcPrChange w:id="18312" w:author="Στάθης Καπ" w:date="2023-03-09T06:29:00Z">
              <w:tcPr>
                <w:tcW w:w="453" w:type="dxa"/>
                <w:gridSpan w:val="2"/>
                <w:tcBorders>
                  <w:left w:val="single" w:sz="4" w:space="0" w:color="auto"/>
                </w:tcBorders>
                <w:vAlign w:val="bottom"/>
              </w:tcPr>
            </w:tcPrChange>
          </w:tcPr>
          <w:p w14:paraId="0A7F14F7" w14:textId="6F485125" w:rsidR="00494D04" w:rsidRPr="007E0F91" w:rsidRDefault="00494D04" w:rsidP="00494D04">
            <w:pPr>
              <w:jc w:val="center"/>
              <w:rPr>
                <w:ins w:id="18313" w:author="Στάθης Καπ" w:date="2023-03-09T06:25:00Z"/>
                <w:sz w:val="16"/>
                <w:szCs w:val="16"/>
              </w:rPr>
            </w:pPr>
            <w:ins w:id="18314" w:author="Στάθης Καπ" w:date="2023-03-09T07:11:00Z">
              <w:r>
                <w:rPr>
                  <w:rFonts w:ascii="Calibri" w:hAnsi="Calibri" w:cs="Calibri"/>
                  <w:color w:val="000000"/>
                  <w:sz w:val="16"/>
                  <w:szCs w:val="16"/>
                </w:rPr>
                <w:t>1430</w:t>
              </w:r>
            </w:ins>
          </w:p>
        </w:tc>
        <w:tc>
          <w:tcPr>
            <w:tcW w:w="454" w:type="dxa"/>
            <w:vAlign w:val="center"/>
            <w:tcPrChange w:id="18315" w:author="Στάθης Καπ" w:date="2023-03-09T06:29:00Z">
              <w:tcPr>
                <w:tcW w:w="454" w:type="dxa"/>
                <w:gridSpan w:val="2"/>
                <w:vAlign w:val="center"/>
              </w:tcPr>
            </w:tcPrChange>
          </w:tcPr>
          <w:p w14:paraId="48540B3E" w14:textId="61FC3C00" w:rsidR="00494D04" w:rsidRPr="007E0F91" w:rsidRDefault="00494D04" w:rsidP="00494D04">
            <w:pPr>
              <w:jc w:val="center"/>
              <w:rPr>
                <w:ins w:id="18316" w:author="Στάθης Καπ" w:date="2023-03-09T06:25:00Z"/>
                <w:sz w:val="16"/>
                <w:szCs w:val="16"/>
              </w:rPr>
            </w:pPr>
            <w:ins w:id="18317" w:author="Στάθης Καπ" w:date="2023-03-09T07:11:00Z">
              <w:r>
                <w:rPr>
                  <w:rFonts w:ascii="Calibri" w:hAnsi="Calibri" w:cs="Calibri"/>
                  <w:color w:val="000000"/>
                  <w:sz w:val="16"/>
                  <w:szCs w:val="16"/>
                </w:rPr>
                <w:t>2.05</w:t>
              </w:r>
            </w:ins>
          </w:p>
        </w:tc>
        <w:tc>
          <w:tcPr>
            <w:tcW w:w="454" w:type="dxa"/>
            <w:vAlign w:val="center"/>
            <w:tcPrChange w:id="18318" w:author="Στάθης Καπ" w:date="2023-03-09T06:29:00Z">
              <w:tcPr>
                <w:tcW w:w="454" w:type="dxa"/>
                <w:gridSpan w:val="2"/>
                <w:vAlign w:val="bottom"/>
              </w:tcPr>
            </w:tcPrChange>
          </w:tcPr>
          <w:p w14:paraId="5B401640" w14:textId="447E8298" w:rsidR="00494D04" w:rsidRPr="007E0F91" w:rsidRDefault="00494D04" w:rsidP="00494D04">
            <w:pPr>
              <w:jc w:val="center"/>
              <w:rPr>
                <w:ins w:id="18319" w:author="Στάθης Καπ" w:date="2023-03-09T06:25:00Z"/>
                <w:sz w:val="16"/>
                <w:szCs w:val="16"/>
              </w:rPr>
            </w:pPr>
            <w:ins w:id="18320" w:author="Στάθης Καπ" w:date="2023-03-09T07:11:00Z">
              <w:r>
                <w:rPr>
                  <w:rFonts w:ascii="Calibri" w:hAnsi="Calibri" w:cs="Calibri"/>
                  <w:color w:val="000000"/>
                  <w:sz w:val="16"/>
                  <w:szCs w:val="16"/>
                </w:rPr>
                <w:t>0.244</w:t>
              </w:r>
            </w:ins>
          </w:p>
        </w:tc>
        <w:tc>
          <w:tcPr>
            <w:tcW w:w="454" w:type="dxa"/>
            <w:tcBorders>
              <w:right w:val="single" w:sz="4" w:space="0" w:color="auto"/>
            </w:tcBorders>
            <w:vAlign w:val="center"/>
            <w:tcPrChange w:id="18321" w:author="Στάθης Καπ" w:date="2023-03-09T06:29:00Z">
              <w:tcPr>
                <w:tcW w:w="454" w:type="dxa"/>
                <w:gridSpan w:val="2"/>
                <w:tcBorders>
                  <w:right w:val="single" w:sz="4" w:space="0" w:color="auto"/>
                </w:tcBorders>
                <w:vAlign w:val="center"/>
              </w:tcPr>
            </w:tcPrChange>
          </w:tcPr>
          <w:p w14:paraId="44A26F17" w14:textId="4464D73D" w:rsidR="00494D04" w:rsidRPr="007E0F91" w:rsidRDefault="00494D04" w:rsidP="00494D04">
            <w:pPr>
              <w:jc w:val="center"/>
              <w:rPr>
                <w:ins w:id="18322" w:author="Στάθης Καπ" w:date="2023-03-09T06:25:00Z"/>
                <w:sz w:val="16"/>
                <w:szCs w:val="16"/>
              </w:rPr>
            </w:pPr>
            <w:ins w:id="18323" w:author="Στάθης Καπ" w:date="2023-03-09T07:11:00Z">
              <w:r>
                <w:rPr>
                  <w:rFonts w:ascii="Calibri" w:hAnsi="Calibri" w:cs="Calibri"/>
                  <w:color w:val="000000"/>
                  <w:sz w:val="16"/>
                  <w:szCs w:val="16"/>
                </w:rPr>
                <w:t>68.02</w:t>
              </w:r>
            </w:ins>
          </w:p>
        </w:tc>
        <w:tc>
          <w:tcPr>
            <w:tcW w:w="453" w:type="dxa"/>
            <w:tcBorders>
              <w:left w:val="single" w:sz="4" w:space="0" w:color="auto"/>
            </w:tcBorders>
            <w:vAlign w:val="center"/>
            <w:tcPrChange w:id="18324" w:author="Στάθης Καπ" w:date="2023-03-09T06:29:00Z">
              <w:tcPr>
                <w:tcW w:w="453" w:type="dxa"/>
                <w:gridSpan w:val="2"/>
                <w:tcBorders>
                  <w:left w:val="single" w:sz="4" w:space="0" w:color="auto"/>
                </w:tcBorders>
                <w:vAlign w:val="bottom"/>
              </w:tcPr>
            </w:tcPrChange>
          </w:tcPr>
          <w:p w14:paraId="268C9707" w14:textId="41E8863A" w:rsidR="00494D04" w:rsidRPr="007E0F91" w:rsidRDefault="00494D04" w:rsidP="00494D04">
            <w:pPr>
              <w:jc w:val="center"/>
              <w:rPr>
                <w:ins w:id="18325" w:author="Στάθης Καπ" w:date="2023-03-09T06:25:00Z"/>
                <w:sz w:val="16"/>
                <w:szCs w:val="16"/>
              </w:rPr>
            </w:pPr>
            <w:ins w:id="18326" w:author="Στάθης Καπ" w:date="2023-03-09T07:11:00Z">
              <w:r>
                <w:rPr>
                  <w:rFonts w:ascii="Calibri" w:hAnsi="Calibri" w:cs="Calibri"/>
                  <w:color w:val="000000"/>
                  <w:sz w:val="16"/>
                  <w:szCs w:val="16"/>
                </w:rPr>
                <w:t>1420</w:t>
              </w:r>
            </w:ins>
          </w:p>
        </w:tc>
        <w:tc>
          <w:tcPr>
            <w:tcW w:w="454" w:type="dxa"/>
            <w:vAlign w:val="center"/>
            <w:tcPrChange w:id="18327" w:author="Στάθης Καπ" w:date="2023-03-09T06:29:00Z">
              <w:tcPr>
                <w:tcW w:w="454" w:type="dxa"/>
                <w:gridSpan w:val="2"/>
                <w:vAlign w:val="center"/>
              </w:tcPr>
            </w:tcPrChange>
          </w:tcPr>
          <w:p w14:paraId="7A8AC0EE" w14:textId="0A2906DF" w:rsidR="00494D04" w:rsidRPr="007E0F91" w:rsidRDefault="00494D04" w:rsidP="00494D04">
            <w:pPr>
              <w:jc w:val="center"/>
              <w:rPr>
                <w:ins w:id="18328" w:author="Στάθης Καπ" w:date="2023-03-09T06:25:00Z"/>
                <w:sz w:val="16"/>
                <w:szCs w:val="16"/>
              </w:rPr>
            </w:pPr>
            <w:ins w:id="18329" w:author="Στάθης Καπ" w:date="2023-03-09T07:11:00Z">
              <w:r>
                <w:rPr>
                  <w:rFonts w:ascii="Calibri" w:hAnsi="Calibri" w:cs="Calibri"/>
                  <w:color w:val="000000"/>
                  <w:sz w:val="16"/>
                  <w:szCs w:val="16"/>
                </w:rPr>
                <w:t>2.74</w:t>
              </w:r>
            </w:ins>
          </w:p>
        </w:tc>
        <w:tc>
          <w:tcPr>
            <w:tcW w:w="454" w:type="dxa"/>
            <w:vAlign w:val="center"/>
            <w:tcPrChange w:id="18330" w:author="Στάθης Καπ" w:date="2023-03-09T06:29:00Z">
              <w:tcPr>
                <w:tcW w:w="454" w:type="dxa"/>
                <w:gridSpan w:val="2"/>
                <w:vAlign w:val="bottom"/>
              </w:tcPr>
            </w:tcPrChange>
          </w:tcPr>
          <w:p w14:paraId="38185F0D" w14:textId="0FE9F53E" w:rsidR="00494D04" w:rsidRPr="007E0F91" w:rsidRDefault="00494D04" w:rsidP="00494D04">
            <w:pPr>
              <w:jc w:val="center"/>
              <w:rPr>
                <w:ins w:id="18331" w:author="Στάθης Καπ" w:date="2023-03-09T06:25:00Z"/>
                <w:sz w:val="16"/>
                <w:szCs w:val="16"/>
              </w:rPr>
            </w:pPr>
            <w:ins w:id="18332" w:author="Στάθης Καπ" w:date="2023-03-09T07:11:00Z">
              <w:r>
                <w:rPr>
                  <w:rFonts w:ascii="Calibri" w:hAnsi="Calibri" w:cs="Calibri"/>
                  <w:color w:val="000000"/>
                  <w:sz w:val="16"/>
                  <w:szCs w:val="16"/>
                </w:rPr>
                <w:t>0.249</w:t>
              </w:r>
            </w:ins>
          </w:p>
        </w:tc>
        <w:tc>
          <w:tcPr>
            <w:tcW w:w="461" w:type="dxa"/>
            <w:tcBorders>
              <w:right w:val="single" w:sz="4" w:space="0" w:color="auto"/>
            </w:tcBorders>
            <w:vAlign w:val="center"/>
            <w:tcPrChange w:id="18333" w:author="Στάθης Καπ" w:date="2023-03-09T06:29:00Z">
              <w:tcPr>
                <w:tcW w:w="461" w:type="dxa"/>
                <w:gridSpan w:val="2"/>
                <w:tcBorders>
                  <w:right w:val="single" w:sz="4" w:space="0" w:color="auto"/>
                </w:tcBorders>
                <w:vAlign w:val="center"/>
              </w:tcPr>
            </w:tcPrChange>
          </w:tcPr>
          <w:p w14:paraId="1A03417A" w14:textId="1D72024C" w:rsidR="00494D04" w:rsidRPr="007E0F91" w:rsidRDefault="00494D04" w:rsidP="00494D04">
            <w:pPr>
              <w:jc w:val="center"/>
              <w:rPr>
                <w:ins w:id="18334" w:author="Στάθης Καπ" w:date="2023-03-09T06:25:00Z"/>
                <w:sz w:val="16"/>
                <w:szCs w:val="16"/>
              </w:rPr>
            </w:pPr>
            <w:ins w:id="18335" w:author="Στάθης Καπ" w:date="2023-03-09T07:11:00Z">
              <w:r>
                <w:rPr>
                  <w:rFonts w:ascii="Calibri" w:hAnsi="Calibri" w:cs="Calibri"/>
                  <w:color w:val="000000"/>
                  <w:sz w:val="16"/>
                  <w:szCs w:val="16"/>
                </w:rPr>
                <w:t>67.37</w:t>
              </w:r>
            </w:ins>
          </w:p>
        </w:tc>
      </w:tr>
      <w:tr w:rsidR="00494D04" w14:paraId="7B5D6212"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33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337" w:author="Στάθης Καπ" w:date="2023-03-09T06:25:00Z"/>
          <w:trPrChange w:id="18338"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339"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64E5917D" w14:textId="77777777" w:rsidR="00494D04" w:rsidRPr="007E0F91" w:rsidRDefault="00494D04" w:rsidP="00494D04">
            <w:pPr>
              <w:jc w:val="center"/>
              <w:rPr>
                <w:ins w:id="18340" w:author="Στάθης Καπ" w:date="2023-03-09T06:25:00Z"/>
                <w:sz w:val="16"/>
                <w:szCs w:val="16"/>
              </w:rPr>
            </w:pPr>
            <w:ins w:id="18341" w:author="Στάθης Καπ" w:date="2023-03-09T06:25:00Z">
              <w:r w:rsidRPr="009861B1">
                <w:rPr>
                  <w:rFonts w:ascii="Calibri" w:hAnsi="Calibri" w:cs="Calibri"/>
                  <w:color w:val="000000"/>
                  <w:sz w:val="16"/>
                  <w:szCs w:val="16"/>
                </w:rPr>
                <w:t>r101</w:t>
              </w:r>
            </w:ins>
          </w:p>
        </w:tc>
        <w:tc>
          <w:tcPr>
            <w:tcW w:w="565" w:type="dxa"/>
            <w:tcBorders>
              <w:left w:val="single" w:sz="4" w:space="0" w:color="auto"/>
            </w:tcBorders>
            <w:vAlign w:val="center"/>
            <w:tcPrChange w:id="18342" w:author="Στάθης Καπ" w:date="2023-03-09T06:29:00Z">
              <w:tcPr>
                <w:tcW w:w="565" w:type="dxa"/>
                <w:gridSpan w:val="2"/>
                <w:tcBorders>
                  <w:left w:val="single" w:sz="4" w:space="0" w:color="auto"/>
                </w:tcBorders>
              </w:tcPr>
            </w:tcPrChange>
          </w:tcPr>
          <w:p w14:paraId="560B634B" w14:textId="52B2F710" w:rsidR="00494D04" w:rsidRPr="007E0F91" w:rsidRDefault="00494D04" w:rsidP="00494D04">
            <w:pPr>
              <w:jc w:val="center"/>
              <w:rPr>
                <w:ins w:id="18343" w:author="Στάθης Καπ" w:date="2023-03-09T06:25:00Z"/>
                <w:sz w:val="16"/>
                <w:szCs w:val="16"/>
              </w:rPr>
            </w:pPr>
            <w:ins w:id="18344" w:author="Στάθης Καπ" w:date="2023-03-09T07:11:00Z">
              <w:r>
                <w:rPr>
                  <w:rFonts w:ascii="Calibri" w:hAnsi="Calibri" w:cs="Calibri"/>
                  <w:color w:val="000000"/>
                  <w:sz w:val="16"/>
                  <w:szCs w:val="16"/>
                </w:rPr>
                <w:t>349</w:t>
              </w:r>
            </w:ins>
          </w:p>
        </w:tc>
        <w:tc>
          <w:tcPr>
            <w:tcW w:w="679" w:type="dxa"/>
            <w:tcBorders>
              <w:right w:val="single" w:sz="4" w:space="0" w:color="auto"/>
            </w:tcBorders>
            <w:vAlign w:val="center"/>
            <w:tcPrChange w:id="18345" w:author="Στάθης Καπ" w:date="2023-03-09T06:29:00Z">
              <w:tcPr>
                <w:tcW w:w="679" w:type="dxa"/>
                <w:gridSpan w:val="2"/>
                <w:tcBorders>
                  <w:right w:val="single" w:sz="4" w:space="0" w:color="auto"/>
                </w:tcBorders>
              </w:tcPr>
            </w:tcPrChange>
          </w:tcPr>
          <w:p w14:paraId="0DED09E4" w14:textId="0BA381F0" w:rsidR="00494D04" w:rsidRPr="007E0F91" w:rsidRDefault="00494D04" w:rsidP="00494D04">
            <w:pPr>
              <w:jc w:val="center"/>
              <w:rPr>
                <w:ins w:id="18346" w:author="Στάθης Καπ" w:date="2023-03-09T06:25:00Z"/>
                <w:sz w:val="16"/>
                <w:szCs w:val="16"/>
              </w:rPr>
            </w:pPr>
            <w:ins w:id="18347" w:author="Στάθης Καπ" w:date="2023-03-09T07:11:00Z">
              <w:r>
                <w:rPr>
                  <w:rFonts w:ascii="Calibri" w:hAnsi="Calibri" w:cs="Calibri"/>
                  <w:color w:val="000000"/>
                  <w:sz w:val="16"/>
                  <w:szCs w:val="16"/>
                </w:rPr>
                <w:t>330</w:t>
              </w:r>
            </w:ins>
          </w:p>
        </w:tc>
        <w:tc>
          <w:tcPr>
            <w:tcW w:w="453" w:type="dxa"/>
            <w:tcBorders>
              <w:left w:val="single" w:sz="4" w:space="0" w:color="auto"/>
            </w:tcBorders>
            <w:vAlign w:val="center"/>
            <w:tcPrChange w:id="18348" w:author="Στάθης Καπ" w:date="2023-03-09T06:29:00Z">
              <w:tcPr>
                <w:tcW w:w="453" w:type="dxa"/>
                <w:gridSpan w:val="2"/>
                <w:tcBorders>
                  <w:left w:val="single" w:sz="4" w:space="0" w:color="auto"/>
                </w:tcBorders>
                <w:vAlign w:val="bottom"/>
              </w:tcPr>
            </w:tcPrChange>
          </w:tcPr>
          <w:p w14:paraId="59A13AE8" w14:textId="4DB5F60B" w:rsidR="00494D04" w:rsidRPr="007E0F91" w:rsidRDefault="00494D04" w:rsidP="00494D04">
            <w:pPr>
              <w:jc w:val="center"/>
              <w:rPr>
                <w:ins w:id="18349" w:author="Στάθης Καπ" w:date="2023-03-09T06:25:00Z"/>
                <w:sz w:val="16"/>
                <w:szCs w:val="16"/>
              </w:rPr>
            </w:pPr>
            <w:ins w:id="18350" w:author="Στάθης Καπ" w:date="2023-03-09T07:11:00Z">
              <w:r>
                <w:rPr>
                  <w:rFonts w:ascii="Calibri" w:hAnsi="Calibri" w:cs="Calibri"/>
                  <w:color w:val="000000"/>
                  <w:sz w:val="16"/>
                  <w:szCs w:val="16"/>
                </w:rPr>
                <w:t>275</w:t>
              </w:r>
            </w:ins>
          </w:p>
        </w:tc>
        <w:tc>
          <w:tcPr>
            <w:tcW w:w="708" w:type="dxa"/>
            <w:vAlign w:val="center"/>
            <w:tcPrChange w:id="18351" w:author="Στάθης Καπ" w:date="2023-03-09T06:29:00Z">
              <w:tcPr>
                <w:tcW w:w="708" w:type="dxa"/>
                <w:gridSpan w:val="2"/>
                <w:vAlign w:val="center"/>
              </w:tcPr>
            </w:tcPrChange>
          </w:tcPr>
          <w:p w14:paraId="195DB046" w14:textId="78DBA287" w:rsidR="00494D04" w:rsidRPr="007E0F91" w:rsidRDefault="00494D04" w:rsidP="00494D04">
            <w:pPr>
              <w:jc w:val="center"/>
              <w:rPr>
                <w:ins w:id="18352" w:author="Στάθης Καπ" w:date="2023-03-09T06:25:00Z"/>
                <w:sz w:val="16"/>
                <w:szCs w:val="16"/>
              </w:rPr>
            </w:pPr>
            <w:ins w:id="18353" w:author="Στάθης Καπ" w:date="2023-03-09T07:11:00Z">
              <w:r>
                <w:rPr>
                  <w:rFonts w:ascii="Calibri" w:hAnsi="Calibri" w:cs="Calibri"/>
                  <w:color w:val="000000"/>
                  <w:sz w:val="16"/>
                  <w:szCs w:val="16"/>
                </w:rPr>
                <w:t>21.2</w:t>
              </w:r>
            </w:ins>
          </w:p>
        </w:tc>
        <w:tc>
          <w:tcPr>
            <w:tcW w:w="652" w:type="dxa"/>
            <w:vMerge/>
            <w:tcBorders>
              <w:right w:val="single" w:sz="4" w:space="0" w:color="auto"/>
            </w:tcBorders>
            <w:vAlign w:val="center"/>
            <w:tcPrChange w:id="18354" w:author="Στάθης Καπ" w:date="2023-03-09T06:29:00Z">
              <w:tcPr>
                <w:tcW w:w="652" w:type="dxa"/>
                <w:gridSpan w:val="2"/>
                <w:vMerge/>
                <w:tcBorders>
                  <w:right w:val="single" w:sz="4" w:space="0" w:color="auto"/>
                </w:tcBorders>
                <w:vAlign w:val="bottom"/>
              </w:tcPr>
            </w:tcPrChange>
          </w:tcPr>
          <w:p w14:paraId="3A4026AD" w14:textId="77777777" w:rsidR="00494D04" w:rsidRPr="007E0F91" w:rsidRDefault="00494D04" w:rsidP="00494D04">
            <w:pPr>
              <w:jc w:val="center"/>
              <w:rPr>
                <w:ins w:id="18355" w:author="Στάθης Καπ" w:date="2023-03-09T06:25:00Z"/>
                <w:sz w:val="16"/>
                <w:szCs w:val="16"/>
              </w:rPr>
            </w:pPr>
          </w:p>
        </w:tc>
        <w:tc>
          <w:tcPr>
            <w:tcW w:w="453" w:type="dxa"/>
            <w:tcBorders>
              <w:left w:val="single" w:sz="4" w:space="0" w:color="auto"/>
            </w:tcBorders>
            <w:vAlign w:val="center"/>
            <w:tcPrChange w:id="18356" w:author="Στάθης Καπ" w:date="2023-03-09T06:29:00Z">
              <w:tcPr>
                <w:tcW w:w="453" w:type="dxa"/>
                <w:gridSpan w:val="2"/>
                <w:tcBorders>
                  <w:left w:val="single" w:sz="4" w:space="0" w:color="auto"/>
                </w:tcBorders>
                <w:vAlign w:val="bottom"/>
              </w:tcPr>
            </w:tcPrChange>
          </w:tcPr>
          <w:p w14:paraId="4A188BFF" w14:textId="60DCD823" w:rsidR="00494D04" w:rsidRPr="007E0F91" w:rsidRDefault="00494D04" w:rsidP="00494D04">
            <w:pPr>
              <w:jc w:val="center"/>
              <w:rPr>
                <w:ins w:id="18357" w:author="Στάθης Καπ" w:date="2023-03-09T06:25:00Z"/>
                <w:sz w:val="16"/>
                <w:szCs w:val="16"/>
              </w:rPr>
            </w:pPr>
            <w:ins w:id="18358" w:author="Στάθης Καπ" w:date="2023-03-09T07:11:00Z">
              <w:r>
                <w:rPr>
                  <w:rFonts w:ascii="Calibri" w:hAnsi="Calibri" w:cs="Calibri"/>
                  <w:color w:val="000000"/>
                  <w:sz w:val="16"/>
                  <w:szCs w:val="16"/>
                </w:rPr>
                <w:t>217</w:t>
              </w:r>
            </w:ins>
          </w:p>
        </w:tc>
        <w:tc>
          <w:tcPr>
            <w:tcW w:w="454" w:type="dxa"/>
            <w:vAlign w:val="center"/>
            <w:tcPrChange w:id="18359" w:author="Στάθης Καπ" w:date="2023-03-09T06:29:00Z">
              <w:tcPr>
                <w:tcW w:w="454" w:type="dxa"/>
                <w:gridSpan w:val="2"/>
                <w:vAlign w:val="center"/>
              </w:tcPr>
            </w:tcPrChange>
          </w:tcPr>
          <w:p w14:paraId="2ABF849D" w14:textId="6213DE65" w:rsidR="00494D04" w:rsidRPr="007E0F91" w:rsidRDefault="00494D04" w:rsidP="00494D04">
            <w:pPr>
              <w:jc w:val="center"/>
              <w:rPr>
                <w:ins w:id="18360" w:author="Στάθης Καπ" w:date="2023-03-09T06:25:00Z"/>
                <w:sz w:val="16"/>
                <w:szCs w:val="16"/>
              </w:rPr>
            </w:pPr>
            <w:ins w:id="18361" w:author="Στάθης Καπ" w:date="2023-03-09T07:11:00Z">
              <w:r>
                <w:rPr>
                  <w:rFonts w:ascii="Calibri" w:hAnsi="Calibri" w:cs="Calibri"/>
                  <w:color w:val="000000"/>
                  <w:sz w:val="16"/>
                  <w:szCs w:val="16"/>
                </w:rPr>
                <w:t>21.09</w:t>
              </w:r>
            </w:ins>
          </w:p>
        </w:tc>
        <w:tc>
          <w:tcPr>
            <w:tcW w:w="454" w:type="dxa"/>
            <w:vAlign w:val="center"/>
            <w:tcPrChange w:id="18362" w:author="Στάθης Καπ" w:date="2023-03-09T06:29:00Z">
              <w:tcPr>
                <w:tcW w:w="454" w:type="dxa"/>
                <w:gridSpan w:val="2"/>
                <w:vAlign w:val="bottom"/>
              </w:tcPr>
            </w:tcPrChange>
          </w:tcPr>
          <w:p w14:paraId="104F3FBF" w14:textId="69FF4F67" w:rsidR="00494D04" w:rsidRPr="007E0F91" w:rsidRDefault="00494D04" w:rsidP="00494D04">
            <w:pPr>
              <w:jc w:val="center"/>
              <w:rPr>
                <w:ins w:id="18363" w:author="Στάθης Καπ" w:date="2023-03-09T06:25:00Z"/>
                <w:sz w:val="16"/>
                <w:szCs w:val="16"/>
              </w:rPr>
            </w:pPr>
            <w:ins w:id="18364" w:author="Στάθης Καπ" w:date="2023-03-09T07:11:00Z">
              <w:r>
                <w:rPr>
                  <w:rFonts w:ascii="Calibri" w:hAnsi="Calibri" w:cs="Calibri"/>
                  <w:color w:val="000000"/>
                  <w:sz w:val="16"/>
                  <w:szCs w:val="16"/>
                </w:rPr>
                <w:t>0.2</w:t>
              </w:r>
            </w:ins>
          </w:p>
        </w:tc>
        <w:tc>
          <w:tcPr>
            <w:tcW w:w="457" w:type="dxa"/>
            <w:tcBorders>
              <w:right w:val="single" w:sz="4" w:space="0" w:color="auto"/>
            </w:tcBorders>
            <w:vAlign w:val="center"/>
            <w:tcPrChange w:id="18365" w:author="Στάθης Καπ" w:date="2023-03-09T06:29:00Z">
              <w:tcPr>
                <w:tcW w:w="457" w:type="dxa"/>
                <w:gridSpan w:val="2"/>
                <w:tcBorders>
                  <w:right w:val="single" w:sz="4" w:space="0" w:color="auto"/>
                </w:tcBorders>
                <w:vAlign w:val="center"/>
              </w:tcPr>
            </w:tcPrChange>
          </w:tcPr>
          <w:p w14:paraId="4B4D4B84" w14:textId="02961FA1" w:rsidR="00494D04" w:rsidRPr="007E0F91" w:rsidRDefault="00494D04" w:rsidP="00494D04">
            <w:pPr>
              <w:jc w:val="center"/>
              <w:rPr>
                <w:ins w:id="18366" w:author="Στάθης Καπ" w:date="2023-03-09T06:25:00Z"/>
                <w:sz w:val="16"/>
                <w:szCs w:val="16"/>
              </w:rPr>
            </w:pPr>
            <w:ins w:id="18367" w:author="Στάθης Καπ" w:date="2023-03-09T07:11:00Z">
              <w:r>
                <w:rPr>
                  <w:rFonts w:ascii="Calibri" w:hAnsi="Calibri" w:cs="Calibri"/>
                  <w:color w:val="000000"/>
                  <w:sz w:val="16"/>
                  <w:szCs w:val="16"/>
                </w:rPr>
                <w:t>1.96</w:t>
              </w:r>
            </w:ins>
          </w:p>
        </w:tc>
        <w:tc>
          <w:tcPr>
            <w:tcW w:w="453" w:type="dxa"/>
            <w:tcBorders>
              <w:left w:val="single" w:sz="4" w:space="0" w:color="auto"/>
            </w:tcBorders>
            <w:vAlign w:val="center"/>
            <w:tcPrChange w:id="18368" w:author="Στάθης Καπ" w:date="2023-03-09T06:29:00Z">
              <w:tcPr>
                <w:tcW w:w="453" w:type="dxa"/>
                <w:gridSpan w:val="2"/>
                <w:tcBorders>
                  <w:left w:val="single" w:sz="4" w:space="0" w:color="auto"/>
                </w:tcBorders>
                <w:vAlign w:val="bottom"/>
              </w:tcPr>
            </w:tcPrChange>
          </w:tcPr>
          <w:p w14:paraId="6F56EB94" w14:textId="69E59316" w:rsidR="00494D04" w:rsidRPr="007E0F91" w:rsidRDefault="00494D04" w:rsidP="00494D04">
            <w:pPr>
              <w:jc w:val="center"/>
              <w:rPr>
                <w:ins w:id="18369" w:author="Στάθης Καπ" w:date="2023-03-09T06:25:00Z"/>
                <w:sz w:val="16"/>
                <w:szCs w:val="16"/>
              </w:rPr>
            </w:pPr>
            <w:ins w:id="18370" w:author="Στάθης Καπ" w:date="2023-03-09T07:11:00Z">
              <w:r>
                <w:rPr>
                  <w:rFonts w:ascii="Calibri" w:hAnsi="Calibri" w:cs="Calibri"/>
                  <w:color w:val="000000"/>
                  <w:sz w:val="16"/>
                  <w:szCs w:val="16"/>
                </w:rPr>
                <w:t>257</w:t>
              </w:r>
            </w:ins>
          </w:p>
        </w:tc>
        <w:tc>
          <w:tcPr>
            <w:tcW w:w="454" w:type="dxa"/>
            <w:vAlign w:val="center"/>
            <w:tcPrChange w:id="18371" w:author="Στάθης Καπ" w:date="2023-03-09T06:29:00Z">
              <w:tcPr>
                <w:tcW w:w="454" w:type="dxa"/>
                <w:gridSpan w:val="2"/>
                <w:vAlign w:val="center"/>
              </w:tcPr>
            </w:tcPrChange>
          </w:tcPr>
          <w:p w14:paraId="74988ACB" w14:textId="2A855D0C" w:rsidR="00494D04" w:rsidRPr="007E0F91" w:rsidRDefault="00494D04" w:rsidP="00494D04">
            <w:pPr>
              <w:jc w:val="center"/>
              <w:rPr>
                <w:ins w:id="18372" w:author="Στάθης Καπ" w:date="2023-03-09T06:25:00Z"/>
                <w:sz w:val="16"/>
                <w:szCs w:val="16"/>
              </w:rPr>
            </w:pPr>
            <w:ins w:id="18373" w:author="Στάθης Καπ" w:date="2023-03-09T07:11:00Z">
              <w:r>
                <w:rPr>
                  <w:rFonts w:ascii="Calibri" w:hAnsi="Calibri" w:cs="Calibri"/>
                  <w:color w:val="000000"/>
                  <w:sz w:val="16"/>
                  <w:szCs w:val="16"/>
                </w:rPr>
                <w:t>6.55</w:t>
              </w:r>
            </w:ins>
          </w:p>
        </w:tc>
        <w:tc>
          <w:tcPr>
            <w:tcW w:w="454" w:type="dxa"/>
            <w:vAlign w:val="center"/>
            <w:tcPrChange w:id="18374" w:author="Στάθης Καπ" w:date="2023-03-09T06:29:00Z">
              <w:tcPr>
                <w:tcW w:w="454" w:type="dxa"/>
                <w:gridSpan w:val="2"/>
                <w:vAlign w:val="bottom"/>
              </w:tcPr>
            </w:tcPrChange>
          </w:tcPr>
          <w:p w14:paraId="1B117BAB" w14:textId="527EC1D8" w:rsidR="00494D04" w:rsidRPr="007E0F91" w:rsidRDefault="00494D04" w:rsidP="00494D04">
            <w:pPr>
              <w:jc w:val="center"/>
              <w:rPr>
                <w:ins w:id="18375" w:author="Στάθης Καπ" w:date="2023-03-09T06:25:00Z"/>
                <w:sz w:val="16"/>
                <w:szCs w:val="16"/>
              </w:rPr>
            </w:pPr>
            <w:ins w:id="18376" w:author="Στάθης Καπ" w:date="2023-03-09T07:11:00Z">
              <w:r>
                <w:rPr>
                  <w:rFonts w:ascii="Calibri" w:hAnsi="Calibri" w:cs="Calibri"/>
                  <w:color w:val="000000"/>
                  <w:sz w:val="16"/>
                  <w:szCs w:val="16"/>
                </w:rPr>
                <w:t>0.2</w:t>
              </w:r>
            </w:ins>
          </w:p>
        </w:tc>
        <w:tc>
          <w:tcPr>
            <w:tcW w:w="454" w:type="dxa"/>
            <w:tcBorders>
              <w:right w:val="single" w:sz="4" w:space="0" w:color="auto"/>
            </w:tcBorders>
            <w:vAlign w:val="center"/>
            <w:tcPrChange w:id="18377" w:author="Στάθης Καπ" w:date="2023-03-09T06:29:00Z">
              <w:tcPr>
                <w:tcW w:w="454" w:type="dxa"/>
                <w:gridSpan w:val="2"/>
                <w:tcBorders>
                  <w:right w:val="single" w:sz="4" w:space="0" w:color="auto"/>
                </w:tcBorders>
                <w:vAlign w:val="center"/>
              </w:tcPr>
            </w:tcPrChange>
          </w:tcPr>
          <w:p w14:paraId="08C21495" w14:textId="63DF56CE" w:rsidR="00494D04" w:rsidRPr="007E0F91" w:rsidRDefault="00494D04" w:rsidP="00494D04">
            <w:pPr>
              <w:jc w:val="center"/>
              <w:rPr>
                <w:ins w:id="18378" w:author="Στάθης Καπ" w:date="2023-03-09T06:25:00Z"/>
                <w:sz w:val="16"/>
                <w:szCs w:val="16"/>
              </w:rPr>
            </w:pPr>
            <w:ins w:id="18379" w:author="Στάθης Καπ" w:date="2023-03-09T07:11:00Z">
              <w:r>
                <w:rPr>
                  <w:rFonts w:ascii="Calibri" w:hAnsi="Calibri" w:cs="Calibri"/>
                  <w:color w:val="000000"/>
                  <w:sz w:val="16"/>
                  <w:szCs w:val="16"/>
                </w:rPr>
                <w:t>1.96</w:t>
              </w:r>
            </w:ins>
          </w:p>
        </w:tc>
        <w:tc>
          <w:tcPr>
            <w:tcW w:w="453" w:type="dxa"/>
            <w:tcBorders>
              <w:left w:val="single" w:sz="4" w:space="0" w:color="auto"/>
            </w:tcBorders>
            <w:vAlign w:val="center"/>
            <w:tcPrChange w:id="18380" w:author="Στάθης Καπ" w:date="2023-03-09T06:29:00Z">
              <w:tcPr>
                <w:tcW w:w="453" w:type="dxa"/>
                <w:gridSpan w:val="2"/>
                <w:tcBorders>
                  <w:left w:val="single" w:sz="4" w:space="0" w:color="auto"/>
                </w:tcBorders>
                <w:vAlign w:val="bottom"/>
              </w:tcPr>
            </w:tcPrChange>
          </w:tcPr>
          <w:p w14:paraId="189C5A38" w14:textId="709B20B6" w:rsidR="00494D04" w:rsidRPr="007E0F91" w:rsidRDefault="00494D04" w:rsidP="00494D04">
            <w:pPr>
              <w:jc w:val="center"/>
              <w:rPr>
                <w:ins w:id="18381" w:author="Στάθης Καπ" w:date="2023-03-09T06:25:00Z"/>
                <w:sz w:val="16"/>
                <w:szCs w:val="16"/>
              </w:rPr>
            </w:pPr>
            <w:ins w:id="18382" w:author="Στάθης Καπ" w:date="2023-03-09T07:11:00Z">
              <w:r>
                <w:rPr>
                  <w:rFonts w:ascii="Calibri" w:hAnsi="Calibri" w:cs="Calibri"/>
                  <w:color w:val="000000"/>
                  <w:sz w:val="16"/>
                  <w:szCs w:val="16"/>
                </w:rPr>
                <w:t>186</w:t>
              </w:r>
            </w:ins>
          </w:p>
        </w:tc>
        <w:tc>
          <w:tcPr>
            <w:tcW w:w="454" w:type="dxa"/>
            <w:vAlign w:val="center"/>
            <w:tcPrChange w:id="18383" w:author="Στάθης Καπ" w:date="2023-03-09T06:29:00Z">
              <w:tcPr>
                <w:tcW w:w="454" w:type="dxa"/>
                <w:gridSpan w:val="2"/>
                <w:vAlign w:val="center"/>
              </w:tcPr>
            </w:tcPrChange>
          </w:tcPr>
          <w:p w14:paraId="413DD1C3" w14:textId="42EC9093" w:rsidR="00494D04" w:rsidRPr="007E0F91" w:rsidRDefault="00494D04" w:rsidP="00494D04">
            <w:pPr>
              <w:jc w:val="center"/>
              <w:rPr>
                <w:ins w:id="18384" w:author="Στάθης Καπ" w:date="2023-03-09T06:25:00Z"/>
                <w:sz w:val="16"/>
                <w:szCs w:val="16"/>
              </w:rPr>
            </w:pPr>
            <w:ins w:id="18385" w:author="Στάθης Καπ" w:date="2023-03-09T07:11:00Z">
              <w:r>
                <w:rPr>
                  <w:rFonts w:ascii="Calibri" w:hAnsi="Calibri" w:cs="Calibri"/>
                  <w:color w:val="000000"/>
                  <w:sz w:val="16"/>
                  <w:szCs w:val="16"/>
                </w:rPr>
                <w:t>32.36</w:t>
              </w:r>
            </w:ins>
          </w:p>
        </w:tc>
        <w:tc>
          <w:tcPr>
            <w:tcW w:w="454" w:type="dxa"/>
            <w:vAlign w:val="center"/>
            <w:tcPrChange w:id="18386" w:author="Στάθης Καπ" w:date="2023-03-09T06:29:00Z">
              <w:tcPr>
                <w:tcW w:w="454" w:type="dxa"/>
                <w:gridSpan w:val="2"/>
                <w:vAlign w:val="bottom"/>
              </w:tcPr>
            </w:tcPrChange>
          </w:tcPr>
          <w:p w14:paraId="7BA50140" w14:textId="459C900D" w:rsidR="00494D04" w:rsidRPr="007E0F91" w:rsidRDefault="00494D04" w:rsidP="00494D04">
            <w:pPr>
              <w:jc w:val="center"/>
              <w:rPr>
                <w:ins w:id="18387" w:author="Στάθης Καπ" w:date="2023-03-09T06:25:00Z"/>
                <w:sz w:val="16"/>
                <w:szCs w:val="16"/>
              </w:rPr>
            </w:pPr>
            <w:ins w:id="18388" w:author="Στάθης Καπ" w:date="2023-03-09T07:11:00Z">
              <w:r>
                <w:rPr>
                  <w:rFonts w:ascii="Calibri" w:hAnsi="Calibri" w:cs="Calibri"/>
                  <w:color w:val="000000"/>
                  <w:sz w:val="16"/>
                  <w:szCs w:val="16"/>
                </w:rPr>
                <w:t>0.199</w:t>
              </w:r>
            </w:ins>
          </w:p>
        </w:tc>
        <w:tc>
          <w:tcPr>
            <w:tcW w:w="461" w:type="dxa"/>
            <w:tcBorders>
              <w:right w:val="single" w:sz="4" w:space="0" w:color="auto"/>
            </w:tcBorders>
            <w:vAlign w:val="center"/>
            <w:tcPrChange w:id="18389" w:author="Στάθης Καπ" w:date="2023-03-09T06:29:00Z">
              <w:tcPr>
                <w:tcW w:w="461" w:type="dxa"/>
                <w:gridSpan w:val="2"/>
                <w:tcBorders>
                  <w:right w:val="single" w:sz="4" w:space="0" w:color="auto"/>
                </w:tcBorders>
                <w:vAlign w:val="center"/>
              </w:tcPr>
            </w:tcPrChange>
          </w:tcPr>
          <w:p w14:paraId="042DE52C" w14:textId="224F105A" w:rsidR="00494D04" w:rsidRPr="007E0F91" w:rsidRDefault="00494D04" w:rsidP="00494D04">
            <w:pPr>
              <w:jc w:val="center"/>
              <w:rPr>
                <w:ins w:id="18390" w:author="Στάθης Καπ" w:date="2023-03-09T06:25:00Z"/>
                <w:sz w:val="16"/>
                <w:szCs w:val="16"/>
              </w:rPr>
            </w:pPr>
            <w:ins w:id="18391" w:author="Στάθης Καπ" w:date="2023-03-09T07:11:00Z">
              <w:r>
                <w:rPr>
                  <w:rFonts w:ascii="Calibri" w:hAnsi="Calibri" w:cs="Calibri"/>
                  <w:color w:val="000000"/>
                  <w:sz w:val="16"/>
                  <w:szCs w:val="16"/>
                </w:rPr>
                <w:t>2.45</w:t>
              </w:r>
            </w:ins>
          </w:p>
        </w:tc>
      </w:tr>
      <w:tr w:rsidR="00494D04" w14:paraId="43C0C8F3"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39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393" w:author="Στάθης Καπ" w:date="2023-03-09T06:25:00Z"/>
          <w:trPrChange w:id="18394"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395"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1D59E20" w14:textId="77777777" w:rsidR="00494D04" w:rsidRPr="007E0F91" w:rsidRDefault="00494D04" w:rsidP="00494D04">
            <w:pPr>
              <w:jc w:val="center"/>
              <w:rPr>
                <w:ins w:id="18396" w:author="Στάθης Καπ" w:date="2023-03-09T06:25:00Z"/>
                <w:sz w:val="16"/>
                <w:szCs w:val="16"/>
              </w:rPr>
            </w:pPr>
            <w:ins w:id="18397" w:author="Στάθης Καπ" w:date="2023-03-09T06:25:00Z">
              <w:r w:rsidRPr="009861B1">
                <w:rPr>
                  <w:rFonts w:ascii="Calibri" w:hAnsi="Calibri" w:cs="Calibri"/>
                  <w:color w:val="000000"/>
                  <w:sz w:val="16"/>
                  <w:szCs w:val="16"/>
                </w:rPr>
                <w:t>r102</w:t>
              </w:r>
            </w:ins>
          </w:p>
        </w:tc>
        <w:tc>
          <w:tcPr>
            <w:tcW w:w="565" w:type="dxa"/>
            <w:tcBorders>
              <w:left w:val="single" w:sz="4" w:space="0" w:color="auto"/>
            </w:tcBorders>
            <w:vAlign w:val="center"/>
            <w:tcPrChange w:id="18398" w:author="Στάθης Καπ" w:date="2023-03-09T06:29:00Z">
              <w:tcPr>
                <w:tcW w:w="565" w:type="dxa"/>
                <w:gridSpan w:val="2"/>
                <w:tcBorders>
                  <w:left w:val="single" w:sz="4" w:space="0" w:color="auto"/>
                </w:tcBorders>
              </w:tcPr>
            </w:tcPrChange>
          </w:tcPr>
          <w:p w14:paraId="0B20228C" w14:textId="16A2DDC3" w:rsidR="00494D04" w:rsidRPr="007E0F91" w:rsidRDefault="00494D04" w:rsidP="00494D04">
            <w:pPr>
              <w:jc w:val="center"/>
              <w:rPr>
                <w:ins w:id="18399" w:author="Στάθης Καπ" w:date="2023-03-09T06:25:00Z"/>
                <w:sz w:val="16"/>
                <w:szCs w:val="16"/>
              </w:rPr>
            </w:pPr>
            <w:ins w:id="18400" w:author="Στάθης Καπ" w:date="2023-03-09T07:11:00Z">
              <w:r>
                <w:rPr>
                  <w:rFonts w:ascii="Calibri" w:hAnsi="Calibri" w:cs="Calibri"/>
                  <w:color w:val="000000"/>
                  <w:sz w:val="16"/>
                  <w:szCs w:val="16"/>
                </w:rPr>
                <w:t>508</w:t>
              </w:r>
            </w:ins>
          </w:p>
        </w:tc>
        <w:tc>
          <w:tcPr>
            <w:tcW w:w="679" w:type="dxa"/>
            <w:tcBorders>
              <w:right w:val="single" w:sz="4" w:space="0" w:color="auto"/>
            </w:tcBorders>
            <w:vAlign w:val="center"/>
            <w:tcPrChange w:id="18401" w:author="Στάθης Καπ" w:date="2023-03-09T06:29:00Z">
              <w:tcPr>
                <w:tcW w:w="679" w:type="dxa"/>
                <w:gridSpan w:val="2"/>
                <w:tcBorders>
                  <w:right w:val="single" w:sz="4" w:space="0" w:color="auto"/>
                </w:tcBorders>
              </w:tcPr>
            </w:tcPrChange>
          </w:tcPr>
          <w:p w14:paraId="6AD9FE11" w14:textId="18FF6F1E" w:rsidR="00494D04" w:rsidRPr="007E0F91" w:rsidRDefault="00494D04" w:rsidP="00494D04">
            <w:pPr>
              <w:jc w:val="center"/>
              <w:rPr>
                <w:ins w:id="18402" w:author="Στάθης Καπ" w:date="2023-03-09T06:25:00Z"/>
                <w:sz w:val="16"/>
                <w:szCs w:val="16"/>
              </w:rPr>
            </w:pPr>
            <w:ins w:id="18403" w:author="Στάθης Καπ" w:date="2023-03-09T07:11:00Z">
              <w:r>
                <w:rPr>
                  <w:rFonts w:ascii="Calibri" w:hAnsi="Calibri" w:cs="Calibri"/>
                  <w:color w:val="000000"/>
                  <w:sz w:val="16"/>
                  <w:szCs w:val="16"/>
                </w:rPr>
                <w:t>508</w:t>
              </w:r>
            </w:ins>
          </w:p>
        </w:tc>
        <w:tc>
          <w:tcPr>
            <w:tcW w:w="453" w:type="dxa"/>
            <w:tcBorders>
              <w:left w:val="single" w:sz="4" w:space="0" w:color="auto"/>
            </w:tcBorders>
            <w:vAlign w:val="center"/>
            <w:tcPrChange w:id="18404" w:author="Στάθης Καπ" w:date="2023-03-09T06:29:00Z">
              <w:tcPr>
                <w:tcW w:w="453" w:type="dxa"/>
                <w:gridSpan w:val="2"/>
                <w:tcBorders>
                  <w:left w:val="single" w:sz="4" w:space="0" w:color="auto"/>
                </w:tcBorders>
                <w:vAlign w:val="bottom"/>
              </w:tcPr>
            </w:tcPrChange>
          </w:tcPr>
          <w:p w14:paraId="47F4CEA2" w14:textId="055B84A3" w:rsidR="00494D04" w:rsidRPr="007E0F91" w:rsidRDefault="00494D04" w:rsidP="00494D04">
            <w:pPr>
              <w:jc w:val="center"/>
              <w:rPr>
                <w:ins w:id="18405" w:author="Στάθης Καπ" w:date="2023-03-09T06:25:00Z"/>
                <w:sz w:val="16"/>
                <w:szCs w:val="16"/>
              </w:rPr>
            </w:pPr>
            <w:ins w:id="18406" w:author="Στάθης Καπ" w:date="2023-03-09T07:11:00Z">
              <w:r>
                <w:rPr>
                  <w:rFonts w:ascii="Calibri" w:hAnsi="Calibri" w:cs="Calibri"/>
                  <w:color w:val="000000"/>
                  <w:sz w:val="16"/>
                  <w:szCs w:val="16"/>
                </w:rPr>
                <w:t>461</w:t>
              </w:r>
            </w:ins>
          </w:p>
        </w:tc>
        <w:tc>
          <w:tcPr>
            <w:tcW w:w="708" w:type="dxa"/>
            <w:vAlign w:val="center"/>
            <w:tcPrChange w:id="18407" w:author="Στάθης Καπ" w:date="2023-03-09T06:29:00Z">
              <w:tcPr>
                <w:tcW w:w="708" w:type="dxa"/>
                <w:gridSpan w:val="2"/>
                <w:vAlign w:val="center"/>
              </w:tcPr>
            </w:tcPrChange>
          </w:tcPr>
          <w:p w14:paraId="15A7EB74" w14:textId="3C076828" w:rsidR="00494D04" w:rsidRPr="007E0F91" w:rsidRDefault="00494D04" w:rsidP="00494D04">
            <w:pPr>
              <w:jc w:val="center"/>
              <w:rPr>
                <w:ins w:id="18408" w:author="Στάθης Καπ" w:date="2023-03-09T06:25:00Z"/>
                <w:sz w:val="16"/>
                <w:szCs w:val="16"/>
              </w:rPr>
            </w:pPr>
            <w:ins w:id="18409" w:author="Στάθης Καπ" w:date="2023-03-09T07:11:00Z">
              <w:r>
                <w:rPr>
                  <w:rFonts w:ascii="Calibri" w:hAnsi="Calibri" w:cs="Calibri"/>
                  <w:color w:val="000000"/>
                  <w:sz w:val="16"/>
                  <w:szCs w:val="16"/>
                </w:rPr>
                <w:t>9.25</w:t>
              </w:r>
            </w:ins>
          </w:p>
        </w:tc>
        <w:tc>
          <w:tcPr>
            <w:tcW w:w="652" w:type="dxa"/>
            <w:vMerge/>
            <w:tcBorders>
              <w:right w:val="single" w:sz="4" w:space="0" w:color="auto"/>
            </w:tcBorders>
            <w:vAlign w:val="center"/>
            <w:tcPrChange w:id="18410" w:author="Στάθης Καπ" w:date="2023-03-09T06:29:00Z">
              <w:tcPr>
                <w:tcW w:w="652" w:type="dxa"/>
                <w:gridSpan w:val="2"/>
                <w:vMerge/>
                <w:tcBorders>
                  <w:right w:val="single" w:sz="4" w:space="0" w:color="auto"/>
                </w:tcBorders>
                <w:vAlign w:val="bottom"/>
              </w:tcPr>
            </w:tcPrChange>
          </w:tcPr>
          <w:p w14:paraId="6600895F" w14:textId="77777777" w:rsidR="00494D04" w:rsidRPr="007E0F91" w:rsidRDefault="00494D04" w:rsidP="00494D04">
            <w:pPr>
              <w:jc w:val="center"/>
              <w:rPr>
                <w:ins w:id="18411" w:author="Στάθης Καπ" w:date="2023-03-09T06:25:00Z"/>
                <w:sz w:val="16"/>
                <w:szCs w:val="16"/>
              </w:rPr>
            </w:pPr>
          </w:p>
        </w:tc>
        <w:tc>
          <w:tcPr>
            <w:tcW w:w="453" w:type="dxa"/>
            <w:tcBorders>
              <w:left w:val="single" w:sz="4" w:space="0" w:color="auto"/>
            </w:tcBorders>
            <w:vAlign w:val="center"/>
            <w:tcPrChange w:id="18412" w:author="Στάθης Καπ" w:date="2023-03-09T06:29:00Z">
              <w:tcPr>
                <w:tcW w:w="453" w:type="dxa"/>
                <w:gridSpan w:val="2"/>
                <w:tcBorders>
                  <w:left w:val="single" w:sz="4" w:space="0" w:color="auto"/>
                </w:tcBorders>
                <w:vAlign w:val="bottom"/>
              </w:tcPr>
            </w:tcPrChange>
          </w:tcPr>
          <w:p w14:paraId="3DA2DF3F" w14:textId="2732A27D" w:rsidR="00494D04" w:rsidRPr="007E0F91" w:rsidRDefault="00494D04" w:rsidP="00494D04">
            <w:pPr>
              <w:jc w:val="center"/>
              <w:rPr>
                <w:ins w:id="18413" w:author="Στάθης Καπ" w:date="2023-03-09T06:25:00Z"/>
                <w:sz w:val="16"/>
                <w:szCs w:val="16"/>
              </w:rPr>
            </w:pPr>
            <w:ins w:id="18414" w:author="Στάθης Καπ" w:date="2023-03-09T07:11:00Z">
              <w:r>
                <w:rPr>
                  <w:rFonts w:ascii="Calibri" w:hAnsi="Calibri" w:cs="Calibri"/>
                  <w:color w:val="000000"/>
                  <w:sz w:val="16"/>
                  <w:szCs w:val="16"/>
                </w:rPr>
                <w:t>408</w:t>
              </w:r>
            </w:ins>
          </w:p>
        </w:tc>
        <w:tc>
          <w:tcPr>
            <w:tcW w:w="454" w:type="dxa"/>
            <w:vAlign w:val="center"/>
            <w:tcPrChange w:id="18415" w:author="Στάθης Καπ" w:date="2023-03-09T06:29:00Z">
              <w:tcPr>
                <w:tcW w:w="454" w:type="dxa"/>
                <w:gridSpan w:val="2"/>
                <w:vAlign w:val="center"/>
              </w:tcPr>
            </w:tcPrChange>
          </w:tcPr>
          <w:p w14:paraId="2C5B56A5" w14:textId="27FDEA7B" w:rsidR="00494D04" w:rsidRPr="007E0F91" w:rsidRDefault="00494D04" w:rsidP="00494D04">
            <w:pPr>
              <w:jc w:val="center"/>
              <w:rPr>
                <w:ins w:id="18416" w:author="Στάθης Καπ" w:date="2023-03-09T06:25:00Z"/>
                <w:sz w:val="16"/>
                <w:szCs w:val="16"/>
              </w:rPr>
            </w:pPr>
            <w:ins w:id="18417" w:author="Στάθης Καπ" w:date="2023-03-09T07:11:00Z">
              <w:r>
                <w:rPr>
                  <w:rFonts w:ascii="Calibri" w:hAnsi="Calibri" w:cs="Calibri"/>
                  <w:color w:val="000000"/>
                  <w:sz w:val="16"/>
                  <w:szCs w:val="16"/>
                </w:rPr>
                <w:t>11.5</w:t>
              </w:r>
            </w:ins>
          </w:p>
        </w:tc>
        <w:tc>
          <w:tcPr>
            <w:tcW w:w="454" w:type="dxa"/>
            <w:vAlign w:val="center"/>
            <w:tcPrChange w:id="18418" w:author="Στάθης Καπ" w:date="2023-03-09T06:29:00Z">
              <w:tcPr>
                <w:tcW w:w="454" w:type="dxa"/>
                <w:gridSpan w:val="2"/>
                <w:vAlign w:val="bottom"/>
              </w:tcPr>
            </w:tcPrChange>
          </w:tcPr>
          <w:p w14:paraId="4717BADA" w14:textId="0A589EDC" w:rsidR="00494D04" w:rsidRPr="007E0F91" w:rsidRDefault="00494D04" w:rsidP="00494D04">
            <w:pPr>
              <w:jc w:val="center"/>
              <w:rPr>
                <w:ins w:id="18419" w:author="Στάθης Καπ" w:date="2023-03-09T06:25:00Z"/>
                <w:sz w:val="16"/>
                <w:szCs w:val="16"/>
              </w:rPr>
            </w:pPr>
            <w:ins w:id="18420" w:author="Στάθης Καπ" w:date="2023-03-09T07:11:00Z">
              <w:r>
                <w:rPr>
                  <w:rFonts w:ascii="Calibri" w:hAnsi="Calibri" w:cs="Calibri"/>
                  <w:color w:val="000000"/>
                  <w:sz w:val="16"/>
                  <w:szCs w:val="16"/>
                </w:rPr>
                <w:t>0.215</w:t>
              </w:r>
            </w:ins>
          </w:p>
        </w:tc>
        <w:tc>
          <w:tcPr>
            <w:tcW w:w="457" w:type="dxa"/>
            <w:tcBorders>
              <w:right w:val="single" w:sz="4" w:space="0" w:color="auto"/>
            </w:tcBorders>
            <w:vAlign w:val="center"/>
            <w:tcPrChange w:id="18421" w:author="Στάθης Καπ" w:date="2023-03-09T06:29:00Z">
              <w:tcPr>
                <w:tcW w:w="457" w:type="dxa"/>
                <w:gridSpan w:val="2"/>
                <w:tcBorders>
                  <w:right w:val="single" w:sz="4" w:space="0" w:color="auto"/>
                </w:tcBorders>
                <w:vAlign w:val="center"/>
              </w:tcPr>
            </w:tcPrChange>
          </w:tcPr>
          <w:p w14:paraId="74681EE6" w14:textId="04D3051D" w:rsidR="00494D04" w:rsidRPr="007E0F91" w:rsidRDefault="00494D04" w:rsidP="00494D04">
            <w:pPr>
              <w:jc w:val="center"/>
              <w:rPr>
                <w:ins w:id="18422" w:author="Στάθης Καπ" w:date="2023-03-09T06:25:00Z"/>
                <w:sz w:val="16"/>
                <w:szCs w:val="16"/>
              </w:rPr>
            </w:pPr>
            <w:ins w:id="18423" w:author="Στάθης Καπ" w:date="2023-03-09T07:11:00Z">
              <w:r>
                <w:rPr>
                  <w:rFonts w:ascii="Calibri" w:hAnsi="Calibri" w:cs="Calibri"/>
                  <w:color w:val="000000"/>
                  <w:sz w:val="16"/>
                  <w:szCs w:val="16"/>
                </w:rPr>
                <w:t>39.94</w:t>
              </w:r>
            </w:ins>
          </w:p>
        </w:tc>
        <w:tc>
          <w:tcPr>
            <w:tcW w:w="453" w:type="dxa"/>
            <w:tcBorders>
              <w:left w:val="single" w:sz="4" w:space="0" w:color="auto"/>
            </w:tcBorders>
            <w:vAlign w:val="center"/>
            <w:tcPrChange w:id="18424" w:author="Στάθης Καπ" w:date="2023-03-09T06:29:00Z">
              <w:tcPr>
                <w:tcW w:w="453" w:type="dxa"/>
                <w:gridSpan w:val="2"/>
                <w:tcBorders>
                  <w:left w:val="single" w:sz="4" w:space="0" w:color="auto"/>
                </w:tcBorders>
                <w:vAlign w:val="bottom"/>
              </w:tcPr>
            </w:tcPrChange>
          </w:tcPr>
          <w:p w14:paraId="5976585C" w14:textId="4763ADE4" w:rsidR="00494D04" w:rsidRPr="007E0F91" w:rsidRDefault="00494D04" w:rsidP="00494D04">
            <w:pPr>
              <w:jc w:val="center"/>
              <w:rPr>
                <w:ins w:id="18425" w:author="Στάθης Καπ" w:date="2023-03-09T06:25:00Z"/>
                <w:sz w:val="16"/>
                <w:szCs w:val="16"/>
              </w:rPr>
            </w:pPr>
            <w:ins w:id="18426" w:author="Στάθης Καπ" w:date="2023-03-09T07:11:00Z">
              <w:r>
                <w:rPr>
                  <w:rFonts w:ascii="Calibri" w:hAnsi="Calibri" w:cs="Calibri"/>
                  <w:color w:val="000000"/>
                  <w:sz w:val="16"/>
                  <w:szCs w:val="16"/>
                </w:rPr>
                <w:t>411</w:t>
              </w:r>
            </w:ins>
          </w:p>
        </w:tc>
        <w:tc>
          <w:tcPr>
            <w:tcW w:w="454" w:type="dxa"/>
            <w:vAlign w:val="center"/>
            <w:tcPrChange w:id="18427" w:author="Στάθης Καπ" w:date="2023-03-09T06:29:00Z">
              <w:tcPr>
                <w:tcW w:w="454" w:type="dxa"/>
                <w:gridSpan w:val="2"/>
                <w:vAlign w:val="center"/>
              </w:tcPr>
            </w:tcPrChange>
          </w:tcPr>
          <w:p w14:paraId="2C28B689" w14:textId="2D5B9475" w:rsidR="00494D04" w:rsidRPr="007E0F91" w:rsidRDefault="00494D04" w:rsidP="00494D04">
            <w:pPr>
              <w:jc w:val="center"/>
              <w:rPr>
                <w:ins w:id="18428" w:author="Στάθης Καπ" w:date="2023-03-09T06:25:00Z"/>
                <w:sz w:val="16"/>
                <w:szCs w:val="16"/>
              </w:rPr>
            </w:pPr>
            <w:ins w:id="18429" w:author="Στάθης Καπ" w:date="2023-03-09T07:11:00Z">
              <w:r>
                <w:rPr>
                  <w:rFonts w:ascii="Calibri" w:hAnsi="Calibri" w:cs="Calibri"/>
                  <w:color w:val="000000"/>
                  <w:sz w:val="16"/>
                  <w:szCs w:val="16"/>
                </w:rPr>
                <w:t>10.85</w:t>
              </w:r>
            </w:ins>
          </w:p>
        </w:tc>
        <w:tc>
          <w:tcPr>
            <w:tcW w:w="454" w:type="dxa"/>
            <w:vAlign w:val="center"/>
            <w:tcPrChange w:id="18430" w:author="Στάθης Καπ" w:date="2023-03-09T06:29:00Z">
              <w:tcPr>
                <w:tcW w:w="454" w:type="dxa"/>
                <w:gridSpan w:val="2"/>
                <w:vAlign w:val="bottom"/>
              </w:tcPr>
            </w:tcPrChange>
          </w:tcPr>
          <w:p w14:paraId="30EF7BF0" w14:textId="1B4581E1" w:rsidR="00494D04" w:rsidRPr="007E0F91" w:rsidRDefault="00494D04" w:rsidP="00494D04">
            <w:pPr>
              <w:jc w:val="center"/>
              <w:rPr>
                <w:ins w:id="18431" w:author="Στάθης Καπ" w:date="2023-03-09T06:25:00Z"/>
                <w:sz w:val="16"/>
                <w:szCs w:val="16"/>
              </w:rPr>
            </w:pPr>
            <w:ins w:id="18432" w:author="Στάθης Καπ" w:date="2023-03-09T07:11:00Z">
              <w:r>
                <w:rPr>
                  <w:rFonts w:ascii="Calibri" w:hAnsi="Calibri" w:cs="Calibri"/>
                  <w:color w:val="000000"/>
                  <w:sz w:val="16"/>
                  <w:szCs w:val="16"/>
                </w:rPr>
                <w:t>0.221</w:t>
              </w:r>
            </w:ins>
          </w:p>
        </w:tc>
        <w:tc>
          <w:tcPr>
            <w:tcW w:w="454" w:type="dxa"/>
            <w:tcBorders>
              <w:right w:val="single" w:sz="4" w:space="0" w:color="auto"/>
            </w:tcBorders>
            <w:vAlign w:val="center"/>
            <w:tcPrChange w:id="18433" w:author="Στάθης Καπ" w:date="2023-03-09T06:29:00Z">
              <w:tcPr>
                <w:tcW w:w="454" w:type="dxa"/>
                <w:gridSpan w:val="2"/>
                <w:tcBorders>
                  <w:right w:val="single" w:sz="4" w:space="0" w:color="auto"/>
                </w:tcBorders>
                <w:vAlign w:val="center"/>
              </w:tcPr>
            </w:tcPrChange>
          </w:tcPr>
          <w:p w14:paraId="6E727BAE" w14:textId="54944D62" w:rsidR="00494D04" w:rsidRPr="007E0F91" w:rsidRDefault="00494D04" w:rsidP="00494D04">
            <w:pPr>
              <w:jc w:val="center"/>
              <w:rPr>
                <w:ins w:id="18434" w:author="Στάθης Καπ" w:date="2023-03-09T06:25:00Z"/>
                <w:sz w:val="16"/>
                <w:szCs w:val="16"/>
              </w:rPr>
            </w:pPr>
            <w:ins w:id="18435" w:author="Στάθης Καπ" w:date="2023-03-09T07:11:00Z">
              <w:r>
                <w:rPr>
                  <w:rFonts w:ascii="Calibri" w:hAnsi="Calibri" w:cs="Calibri"/>
                  <w:color w:val="000000"/>
                  <w:sz w:val="16"/>
                  <w:szCs w:val="16"/>
                </w:rPr>
                <w:t>38.27</w:t>
              </w:r>
            </w:ins>
          </w:p>
        </w:tc>
        <w:tc>
          <w:tcPr>
            <w:tcW w:w="453" w:type="dxa"/>
            <w:tcBorders>
              <w:left w:val="single" w:sz="4" w:space="0" w:color="auto"/>
            </w:tcBorders>
            <w:vAlign w:val="center"/>
            <w:tcPrChange w:id="18436" w:author="Στάθης Καπ" w:date="2023-03-09T06:29:00Z">
              <w:tcPr>
                <w:tcW w:w="453" w:type="dxa"/>
                <w:gridSpan w:val="2"/>
                <w:tcBorders>
                  <w:left w:val="single" w:sz="4" w:space="0" w:color="auto"/>
                </w:tcBorders>
                <w:vAlign w:val="bottom"/>
              </w:tcPr>
            </w:tcPrChange>
          </w:tcPr>
          <w:p w14:paraId="38FFA5B7" w14:textId="64956583" w:rsidR="00494D04" w:rsidRPr="007E0F91" w:rsidRDefault="00494D04" w:rsidP="00494D04">
            <w:pPr>
              <w:jc w:val="center"/>
              <w:rPr>
                <w:ins w:id="18437" w:author="Στάθης Καπ" w:date="2023-03-09T06:25:00Z"/>
                <w:sz w:val="16"/>
                <w:szCs w:val="16"/>
              </w:rPr>
            </w:pPr>
            <w:ins w:id="18438" w:author="Στάθης Καπ" w:date="2023-03-09T07:11:00Z">
              <w:r>
                <w:rPr>
                  <w:rFonts w:ascii="Calibri" w:hAnsi="Calibri" w:cs="Calibri"/>
                  <w:color w:val="000000"/>
                  <w:sz w:val="16"/>
                  <w:szCs w:val="16"/>
                </w:rPr>
                <w:t>355</w:t>
              </w:r>
            </w:ins>
          </w:p>
        </w:tc>
        <w:tc>
          <w:tcPr>
            <w:tcW w:w="454" w:type="dxa"/>
            <w:vAlign w:val="center"/>
            <w:tcPrChange w:id="18439" w:author="Στάθης Καπ" w:date="2023-03-09T06:29:00Z">
              <w:tcPr>
                <w:tcW w:w="454" w:type="dxa"/>
                <w:gridSpan w:val="2"/>
                <w:vAlign w:val="center"/>
              </w:tcPr>
            </w:tcPrChange>
          </w:tcPr>
          <w:p w14:paraId="42853FB6" w14:textId="6A2B710F" w:rsidR="00494D04" w:rsidRPr="007E0F91" w:rsidRDefault="00494D04" w:rsidP="00494D04">
            <w:pPr>
              <w:jc w:val="center"/>
              <w:rPr>
                <w:ins w:id="18440" w:author="Στάθης Καπ" w:date="2023-03-09T06:25:00Z"/>
                <w:sz w:val="16"/>
                <w:szCs w:val="16"/>
              </w:rPr>
            </w:pPr>
            <w:ins w:id="18441" w:author="Στάθης Καπ" w:date="2023-03-09T07:11:00Z">
              <w:r>
                <w:rPr>
                  <w:rFonts w:ascii="Calibri" w:hAnsi="Calibri" w:cs="Calibri"/>
                  <w:color w:val="000000"/>
                  <w:sz w:val="16"/>
                  <w:szCs w:val="16"/>
                </w:rPr>
                <w:t>22.99</w:t>
              </w:r>
            </w:ins>
          </w:p>
        </w:tc>
        <w:tc>
          <w:tcPr>
            <w:tcW w:w="454" w:type="dxa"/>
            <w:vAlign w:val="center"/>
            <w:tcPrChange w:id="18442" w:author="Στάθης Καπ" w:date="2023-03-09T06:29:00Z">
              <w:tcPr>
                <w:tcW w:w="454" w:type="dxa"/>
                <w:gridSpan w:val="2"/>
                <w:vAlign w:val="bottom"/>
              </w:tcPr>
            </w:tcPrChange>
          </w:tcPr>
          <w:p w14:paraId="0CEA07FB" w14:textId="6E259046" w:rsidR="00494D04" w:rsidRPr="007E0F91" w:rsidRDefault="00494D04" w:rsidP="00494D04">
            <w:pPr>
              <w:jc w:val="center"/>
              <w:rPr>
                <w:ins w:id="18443" w:author="Στάθης Καπ" w:date="2023-03-09T06:25:00Z"/>
                <w:sz w:val="16"/>
                <w:szCs w:val="16"/>
              </w:rPr>
            </w:pPr>
            <w:ins w:id="18444" w:author="Στάθης Καπ" w:date="2023-03-09T07:11:00Z">
              <w:r>
                <w:rPr>
                  <w:rFonts w:ascii="Calibri" w:hAnsi="Calibri" w:cs="Calibri"/>
                  <w:color w:val="000000"/>
                  <w:sz w:val="16"/>
                  <w:szCs w:val="16"/>
                </w:rPr>
                <w:t>0.242</w:t>
              </w:r>
            </w:ins>
          </w:p>
        </w:tc>
        <w:tc>
          <w:tcPr>
            <w:tcW w:w="461" w:type="dxa"/>
            <w:tcBorders>
              <w:right w:val="single" w:sz="4" w:space="0" w:color="auto"/>
            </w:tcBorders>
            <w:vAlign w:val="center"/>
            <w:tcPrChange w:id="18445" w:author="Στάθης Καπ" w:date="2023-03-09T06:29:00Z">
              <w:tcPr>
                <w:tcW w:w="461" w:type="dxa"/>
                <w:gridSpan w:val="2"/>
                <w:tcBorders>
                  <w:right w:val="single" w:sz="4" w:space="0" w:color="auto"/>
                </w:tcBorders>
                <w:vAlign w:val="center"/>
              </w:tcPr>
            </w:tcPrChange>
          </w:tcPr>
          <w:p w14:paraId="0940DA04" w14:textId="321CAE9D" w:rsidR="00494D04" w:rsidRPr="007E0F91" w:rsidRDefault="00494D04" w:rsidP="00494D04">
            <w:pPr>
              <w:jc w:val="center"/>
              <w:rPr>
                <w:ins w:id="18446" w:author="Στάθης Καπ" w:date="2023-03-09T06:25:00Z"/>
                <w:sz w:val="16"/>
                <w:szCs w:val="16"/>
              </w:rPr>
            </w:pPr>
            <w:ins w:id="18447" w:author="Στάθης Καπ" w:date="2023-03-09T07:11:00Z">
              <w:r>
                <w:rPr>
                  <w:rFonts w:ascii="Calibri" w:hAnsi="Calibri" w:cs="Calibri"/>
                  <w:color w:val="000000"/>
                  <w:sz w:val="16"/>
                  <w:szCs w:val="16"/>
                </w:rPr>
                <w:t>32.4</w:t>
              </w:r>
            </w:ins>
          </w:p>
        </w:tc>
      </w:tr>
      <w:tr w:rsidR="00494D04" w14:paraId="1939884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44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449" w:author="Στάθης Καπ" w:date="2023-03-09T06:25:00Z"/>
          <w:trPrChange w:id="18450"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451"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1F6AFF9" w14:textId="77777777" w:rsidR="00494D04" w:rsidRPr="007E0F91" w:rsidRDefault="00494D04" w:rsidP="00494D04">
            <w:pPr>
              <w:jc w:val="center"/>
              <w:rPr>
                <w:ins w:id="18452" w:author="Στάθης Καπ" w:date="2023-03-09T06:25:00Z"/>
                <w:sz w:val="16"/>
                <w:szCs w:val="16"/>
              </w:rPr>
            </w:pPr>
            <w:ins w:id="18453" w:author="Στάθης Καπ" w:date="2023-03-09T06:25:00Z">
              <w:r w:rsidRPr="009861B1">
                <w:rPr>
                  <w:rFonts w:ascii="Calibri" w:hAnsi="Calibri" w:cs="Calibri"/>
                  <w:color w:val="000000"/>
                  <w:sz w:val="16"/>
                  <w:szCs w:val="16"/>
                </w:rPr>
                <w:t>r103</w:t>
              </w:r>
            </w:ins>
          </w:p>
        </w:tc>
        <w:tc>
          <w:tcPr>
            <w:tcW w:w="565" w:type="dxa"/>
            <w:tcBorders>
              <w:left w:val="single" w:sz="4" w:space="0" w:color="auto"/>
            </w:tcBorders>
            <w:vAlign w:val="center"/>
            <w:tcPrChange w:id="18454" w:author="Στάθης Καπ" w:date="2023-03-09T06:29:00Z">
              <w:tcPr>
                <w:tcW w:w="565" w:type="dxa"/>
                <w:gridSpan w:val="2"/>
                <w:tcBorders>
                  <w:left w:val="single" w:sz="4" w:space="0" w:color="auto"/>
                </w:tcBorders>
              </w:tcPr>
            </w:tcPrChange>
          </w:tcPr>
          <w:p w14:paraId="5FC9A970" w14:textId="32443C35" w:rsidR="00494D04" w:rsidRPr="007E0F91" w:rsidRDefault="00494D04" w:rsidP="00494D04">
            <w:pPr>
              <w:jc w:val="center"/>
              <w:rPr>
                <w:ins w:id="18455" w:author="Στάθης Καπ" w:date="2023-03-09T06:25:00Z"/>
                <w:sz w:val="16"/>
                <w:szCs w:val="16"/>
              </w:rPr>
            </w:pPr>
            <w:ins w:id="18456" w:author="Στάθης Καπ" w:date="2023-03-09T07:11:00Z">
              <w:r>
                <w:rPr>
                  <w:rFonts w:ascii="Calibri" w:hAnsi="Calibri" w:cs="Calibri"/>
                  <w:color w:val="000000"/>
                  <w:sz w:val="16"/>
                  <w:szCs w:val="16"/>
                </w:rPr>
                <w:t>522</w:t>
              </w:r>
            </w:ins>
          </w:p>
        </w:tc>
        <w:tc>
          <w:tcPr>
            <w:tcW w:w="679" w:type="dxa"/>
            <w:tcBorders>
              <w:right w:val="single" w:sz="4" w:space="0" w:color="auto"/>
            </w:tcBorders>
            <w:vAlign w:val="center"/>
            <w:tcPrChange w:id="18457" w:author="Στάθης Καπ" w:date="2023-03-09T06:29:00Z">
              <w:tcPr>
                <w:tcW w:w="679" w:type="dxa"/>
                <w:gridSpan w:val="2"/>
                <w:tcBorders>
                  <w:right w:val="single" w:sz="4" w:space="0" w:color="auto"/>
                </w:tcBorders>
              </w:tcPr>
            </w:tcPrChange>
          </w:tcPr>
          <w:p w14:paraId="5676208D" w14:textId="21046365" w:rsidR="00494D04" w:rsidRPr="007E0F91" w:rsidRDefault="00494D04" w:rsidP="00494D04">
            <w:pPr>
              <w:jc w:val="center"/>
              <w:rPr>
                <w:ins w:id="18458" w:author="Στάθης Καπ" w:date="2023-03-09T06:25:00Z"/>
                <w:sz w:val="16"/>
                <w:szCs w:val="16"/>
              </w:rPr>
            </w:pPr>
            <w:ins w:id="18459" w:author="Στάθης Καπ" w:date="2023-03-09T07:11:00Z">
              <w:r>
                <w:rPr>
                  <w:rFonts w:ascii="Calibri" w:hAnsi="Calibri" w:cs="Calibri"/>
                  <w:color w:val="000000"/>
                  <w:sz w:val="16"/>
                  <w:szCs w:val="16"/>
                </w:rPr>
                <w:t>513</w:t>
              </w:r>
            </w:ins>
          </w:p>
        </w:tc>
        <w:tc>
          <w:tcPr>
            <w:tcW w:w="453" w:type="dxa"/>
            <w:tcBorders>
              <w:left w:val="single" w:sz="4" w:space="0" w:color="auto"/>
            </w:tcBorders>
            <w:vAlign w:val="center"/>
            <w:tcPrChange w:id="18460" w:author="Στάθης Καπ" w:date="2023-03-09T06:29:00Z">
              <w:tcPr>
                <w:tcW w:w="453" w:type="dxa"/>
                <w:gridSpan w:val="2"/>
                <w:tcBorders>
                  <w:left w:val="single" w:sz="4" w:space="0" w:color="auto"/>
                </w:tcBorders>
                <w:vAlign w:val="bottom"/>
              </w:tcPr>
            </w:tcPrChange>
          </w:tcPr>
          <w:p w14:paraId="0CCBAC86" w14:textId="21BDFFC5" w:rsidR="00494D04" w:rsidRPr="007E0F91" w:rsidRDefault="00494D04" w:rsidP="00494D04">
            <w:pPr>
              <w:jc w:val="center"/>
              <w:rPr>
                <w:ins w:id="18461" w:author="Στάθης Καπ" w:date="2023-03-09T06:25:00Z"/>
                <w:sz w:val="16"/>
                <w:szCs w:val="16"/>
              </w:rPr>
            </w:pPr>
            <w:ins w:id="18462" w:author="Στάθης Καπ" w:date="2023-03-09T07:11:00Z">
              <w:r>
                <w:rPr>
                  <w:rFonts w:ascii="Calibri" w:hAnsi="Calibri" w:cs="Calibri"/>
                  <w:color w:val="000000"/>
                  <w:sz w:val="16"/>
                  <w:szCs w:val="16"/>
                </w:rPr>
                <w:t>468</w:t>
              </w:r>
            </w:ins>
          </w:p>
        </w:tc>
        <w:tc>
          <w:tcPr>
            <w:tcW w:w="708" w:type="dxa"/>
            <w:vAlign w:val="center"/>
            <w:tcPrChange w:id="18463" w:author="Στάθης Καπ" w:date="2023-03-09T06:29:00Z">
              <w:tcPr>
                <w:tcW w:w="708" w:type="dxa"/>
                <w:gridSpan w:val="2"/>
                <w:vAlign w:val="center"/>
              </w:tcPr>
            </w:tcPrChange>
          </w:tcPr>
          <w:p w14:paraId="7CA64859" w14:textId="46677456" w:rsidR="00494D04" w:rsidRPr="007E0F91" w:rsidRDefault="00494D04" w:rsidP="00494D04">
            <w:pPr>
              <w:jc w:val="center"/>
              <w:rPr>
                <w:ins w:id="18464" w:author="Στάθης Καπ" w:date="2023-03-09T06:25:00Z"/>
                <w:sz w:val="16"/>
                <w:szCs w:val="16"/>
              </w:rPr>
            </w:pPr>
            <w:ins w:id="18465" w:author="Στάθης Καπ" w:date="2023-03-09T07:11:00Z">
              <w:r>
                <w:rPr>
                  <w:rFonts w:ascii="Calibri" w:hAnsi="Calibri" w:cs="Calibri"/>
                  <w:color w:val="000000"/>
                  <w:sz w:val="16"/>
                  <w:szCs w:val="16"/>
                </w:rPr>
                <w:t>10.34</w:t>
              </w:r>
            </w:ins>
          </w:p>
        </w:tc>
        <w:tc>
          <w:tcPr>
            <w:tcW w:w="652" w:type="dxa"/>
            <w:vMerge/>
            <w:tcBorders>
              <w:right w:val="single" w:sz="4" w:space="0" w:color="auto"/>
            </w:tcBorders>
            <w:vAlign w:val="center"/>
            <w:tcPrChange w:id="18466" w:author="Στάθης Καπ" w:date="2023-03-09T06:29:00Z">
              <w:tcPr>
                <w:tcW w:w="652" w:type="dxa"/>
                <w:gridSpan w:val="2"/>
                <w:vMerge/>
                <w:tcBorders>
                  <w:right w:val="single" w:sz="4" w:space="0" w:color="auto"/>
                </w:tcBorders>
                <w:vAlign w:val="bottom"/>
              </w:tcPr>
            </w:tcPrChange>
          </w:tcPr>
          <w:p w14:paraId="12327CF7" w14:textId="77777777" w:rsidR="00494D04" w:rsidRPr="007E0F91" w:rsidRDefault="00494D04" w:rsidP="00494D04">
            <w:pPr>
              <w:jc w:val="center"/>
              <w:rPr>
                <w:ins w:id="18467" w:author="Στάθης Καπ" w:date="2023-03-09T06:25:00Z"/>
                <w:sz w:val="16"/>
                <w:szCs w:val="16"/>
              </w:rPr>
            </w:pPr>
          </w:p>
        </w:tc>
        <w:tc>
          <w:tcPr>
            <w:tcW w:w="453" w:type="dxa"/>
            <w:tcBorders>
              <w:left w:val="single" w:sz="4" w:space="0" w:color="auto"/>
            </w:tcBorders>
            <w:vAlign w:val="center"/>
            <w:tcPrChange w:id="18468" w:author="Στάθης Καπ" w:date="2023-03-09T06:29:00Z">
              <w:tcPr>
                <w:tcW w:w="453" w:type="dxa"/>
                <w:gridSpan w:val="2"/>
                <w:tcBorders>
                  <w:left w:val="single" w:sz="4" w:space="0" w:color="auto"/>
                </w:tcBorders>
                <w:vAlign w:val="bottom"/>
              </w:tcPr>
            </w:tcPrChange>
          </w:tcPr>
          <w:p w14:paraId="35F0C24F" w14:textId="65F70DB8" w:rsidR="00494D04" w:rsidRPr="007E0F91" w:rsidRDefault="00494D04" w:rsidP="00494D04">
            <w:pPr>
              <w:jc w:val="center"/>
              <w:rPr>
                <w:ins w:id="18469" w:author="Στάθης Καπ" w:date="2023-03-09T06:25:00Z"/>
                <w:sz w:val="16"/>
                <w:szCs w:val="16"/>
              </w:rPr>
            </w:pPr>
            <w:ins w:id="18470" w:author="Στάθης Καπ" w:date="2023-03-09T07:11:00Z">
              <w:r>
                <w:rPr>
                  <w:rFonts w:ascii="Calibri" w:hAnsi="Calibri" w:cs="Calibri"/>
                  <w:color w:val="000000"/>
                  <w:sz w:val="16"/>
                  <w:szCs w:val="16"/>
                </w:rPr>
                <w:t>439</w:t>
              </w:r>
            </w:ins>
          </w:p>
        </w:tc>
        <w:tc>
          <w:tcPr>
            <w:tcW w:w="454" w:type="dxa"/>
            <w:vAlign w:val="center"/>
            <w:tcPrChange w:id="18471" w:author="Στάθης Καπ" w:date="2023-03-09T06:29:00Z">
              <w:tcPr>
                <w:tcW w:w="454" w:type="dxa"/>
                <w:gridSpan w:val="2"/>
                <w:vAlign w:val="center"/>
              </w:tcPr>
            </w:tcPrChange>
          </w:tcPr>
          <w:p w14:paraId="705B1B7A" w14:textId="23D7498D" w:rsidR="00494D04" w:rsidRPr="007E0F91" w:rsidRDefault="00494D04" w:rsidP="00494D04">
            <w:pPr>
              <w:jc w:val="center"/>
              <w:rPr>
                <w:ins w:id="18472" w:author="Στάθης Καπ" w:date="2023-03-09T06:25:00Z"/>
                <w:sz w:val="16"/>
                <w:szCs w:val="16"/>
              </w:rPr>
            </w:pPr>
            <w:ins w:id="18473" w:author="Στάθης Καπ" w:date="2023-03-09T07:11:00Z">
              <w:r>
                <w:rPr>
                  <w:rFonts w:ascii="Calibri" w:hAnsi="Calibri" w:cs="Calibri"/>
                  <w:color w:val="000000"/>
                  <w:sz w:val="16"/>
                  <w:szCs w:val="16"/>
                </w:rPr>
                <w:t>6.2</w:t>
              </w:r>
            </w:ins>
          </w:p>
        </w:tc>
        <w:tc>
          <w:tcPr>
            <w:tcW w:w="454" w:type="dxa"/>
            <w:vAlign w:val="center"/>
            <w:tcPrChange w:id="18474" w:author="Στάθης Καπ" w:date="2023-03-09T06:29:00Z">
              <w:tcPr>
                <w:tcW w:w="454" w:type="dxa"/>
                <w:gridSpan w:val="2"/>
                <w:vAlign w:val="bottom"/>
              </w:tcPr>
            </w:tcPrChange>
          </w:tcPr>
          <w:p w14:paraId="7239FBCC" w14:textId="0CE47F82" w:rsidR="00494D04" w:rsidRPr="007E0F91" w:rsidRDefault="00494D04" w:rsidP="00494D04">
            <w:pPr>
              <w:jc w:val="center"/>
              <w:rPr>
                <w:ins w:id="18475" w:author="Στάθης Καπ" w:date="2023-03-09T06:25:00Z"/>
                <w:sz w:val="16"/>
                <w:szCs w:val="16"/>
              </w:rPr>
            </w:pPr>
            <w:ins w:id="18476" w:author="Στάθης Καπ" w:date="2023-03-09T07:11:00Z">
              <w:r>
                <w:rPr>
                  <w:rFonts w:ascii="Calibri" w:hAnsi="Calibri" w:cs="Calibri"/>
                  <w:color w:val="000000"/>
                  <w:sz w:val="16"/>
                  <w:szCs w:val="16"/>
                </w:rPr>
                <w:t>0.239</w:t>
              </w:r>
            </w:ins>
          </w:p>
        </w:tc>
        <w:tc>
          <w:tcPr>
            <w:tcW w:w="457" w:type="dxa"/>
            <w:tcBorders>
              <w:right w:val="single" w:sz="4" w:space="0" w:color="auto"/>
            </w:tcBorders>
            <w:vAlign w:val="center"/>
            <w:tcPrChange w:id="18477" w:author="Στάθης Καπ" w:date="2023-03-09T06:29:00Z">
              <w:tcPr>
                <w:tcW w:w="457" w:type="dxa"/>
                <w:gridSpan w:val="2"/>
                <w:tcBorders>
                  <w:right w:val="single" w:sz="4" w:space="0" w:color="auto"/>
                </w:tcBorders>
                <w:vAlign w:val="center"/>
              </w:tcPr>
            </w:tcPrChange>
          </w:tcPr>
          <w:p w14:paraId="357DB147" w14:textId="34FC4437" w:rsidR="00494D04" w:rsidRPr="007E0F91" w:rsidRDefault="00494D04" w:rsidP="00494D04">
            <w:pPr>
              <w:jc w:val="center"/>
              <w:rPr>
                <w:ins w:id="18478" w:author="Στάθης Καπ" w:date="2023-03-09T06:25:00Z"/>
                <w:sz w:val="16"/>
                <w:szCs w:val="16"/>
              </w:rPr>
            </w:pPr>
            <w:ins w:id="18479" w:author="Στάθης Καπ" w:date="2023-03-09T07:11:00Z">
              <w:r>
                <w:rPr>
                  <w:rFonts w:ascii="Calibri" w:hAnsi="Calibri" w:cs="Calibri"/>
                  <w:color w:val="000000"/>
                  <w:sz w:val="16"/>
                  <w:szCs w:val="16"/>
                </w:rPr>
                <w:t>33.24</w:t>
              </w:r>
            </w:ins>
          </w:p>
        </w:tc>
        <w:tc>
          <w:tcPr>
            <w:tcW w:w="453" w:type="dxa"/>
            <w:tcBorders>
              <w:left w:val="single" w:sz="4" w:space="0" w:color="auto"/>
            </w:tcBorders>
            <w:vAlign w:val="center"/>
            <w:tcPrChange w:id="18480" w:author="Στάθης Καπ" w:date="2023-03-09T06:29:00Z">
              <w:tcPr>
                <w:tcW w:w="453" w:type="dxa"/>
                <w:gridSpan w:val="2"/>
                <w:tcBorders>
                  <w:left w:val="single" w:sz="4" w:space="0" w:color="auto"/>
                </w:tcBorders>
                <w:vAlign w:val="bottom"/>
              </w:tcPr>
            </w:tcPrChange>
          </w:tcPr>
          <w:p w14:paraId="3206C77C" w14:textId="280C22E2" w:rsidR="00494D04" w:rsidRPr="007E0F91" w:rsidRDefault="00494D04" w:rsidP="00494D04">
            <w:pPr>
              <w:jc w:val="center"/>
              <w:rPr>
                <w:ins w:id="18481" w:author="Στάθης Καπ" w:date="2023-03-09T06:25:00Z"/>
                <w:sz w:val="16"/>
                <w:szCs w:val="16"/>
              </w:rPr>
            </w:pPr>
            <w:ins w:id="18482" w:author="Στάθης Καπ" w:date="2023-03-09T07:11:00Z">
              <w:r>
                <w:rPr>
                  <w:rFonts w:ascii="Calibri" w:hAnsi="Calibri" w:cs="Calibri"/>
                  <w:color w:val="000000"/>
                  <w:sz w:val="16"/>
                  <w:szCs w:val="16"/>
                </w:rPr>
                <w:t>400</w:t>
              </w:r>
            </w:ins>
          </w:p>
        </w:tc>
        <w:tc>
          <w:tcPr>
            <w:tcW w:w="454" w:type="dxa"/>
            <w:vAlign w:val="center"/>
            <w:tcPrChange w:id="18483" w:author="Στάθης Καπ" w:date="2023-03-09T06:29:00Z">
              <w:tcPr>
                <w:tcW w:w="454" w:type="dxa"/>
                <w:gridSpan w:val="2"/>
                <w:vAlign w:val="center"/>
              </w:tcPr>
            </w:tcPrChange>
          </w:tcPr>
          <w:p w14:paraId="491FBFF4" w14:textId="2E9B003C" w:rsidR="00494D04" w:rsidRPr="007E0F91" w:rsidRDefault="00494D04" w:rsidP="00494D04">
            <w:pPr>
              <w:jc w:val="center"/>
              <w:rPr>
                <w:ins w:id="18484" w:author="Στάθης Καπ" w:date="2023-03-09T06:25:00Z"/>
                <w:sz w:val="16"/>
                <w:szCs w:val="16"/>
              </w:rPr>
            </w:pPr>
            <w:ins w:id="18485" w:author="Στάθης Καπ" w:date="2023-03-09T07:11:00Z">
              <w:r>
                <w:rPr>
                  <w:rFonts w:ascii="Calibri" w:hAnsi="Calibri" w:cs="Calibri"/>
                  <w:color w:val="000000"/>
                  <w:sz w:val="16"/>
                  <w:szCs w:val="16"/>
                </w:rPr>
                <w:t>14.53</w:t>
              </w:r>
            </w:ins>
          </w:p>
        </w:tc>
        <w:tc>
          <w:tcPr>
            <w:tcW w:w="454" w:type="dxa"/>
            <w:vAlign w:val="center"/>
            <w:tcPrChange w:id="18486" w:author="Στάθης Καπ" w:date="2023-03-09T06:29:00Z">
              <w:tcPr>
                <w:tcW w:w="454" w:type="dxa"/>
                <w:gridSpan w:val="2"/>
                <w:vAlign w:val="bottom"/>
              </w:tcPr>
            </w:tcPrChange>
          </w:tcPr>
          <w:p w14:paraId="6213E0A9" w14:textId="32C906E5" w:rsidR="00494D04" w:rsidRPr="007E0F91" w:rsidRDefault="00494D04" w:rsidP="00494D04">
            <w:pPr>
              <w:jc w:val="center"/>
              <w:rPr>
                <w:ins w:id="18487" w:author="Στάθης Καπ" w:date="2023-03-09T06:25:00Z"/>
                <w:sz w:val="16"/>
                <w:szCs w:val="16"/>
              </w:rPr>
            </w:pPr>
            <w:ins w:id="18488" w:author="Στάθης Καπ" w:date="2023-03-09T07:11:00Z">
              <w:r>
                <w:rPr>
                  <w:rFonts w:ascii="Calibri" w:hAnsi="Calibri" w:cs="Calibri"/>
                  <w:color w:val="000000"/>
                  <w:sz w:val="16"/>
                  <w:szCs w:val="16"/>
                </w:rPr>
                <w:t>0.235</w:t>
              </w:r>
            </w:ins>
          </w:p>
        </w:tc>
        <w:tc>
          <w:tcPr>
            <w:tcW w:w="454" w:type="dxa"/>
            <w:tcBorders>
              <w:right w:val="single" w:sz="4" w:space="0" w:color="auto"/>
            </w:tcBorders>
            <w:vAlign w:val="center"/>
            <w:tcPrChange w:id="18489" w:author="Στάθης Καπ" w:date="2023-03-09T06:29:00Z">
              <w:tcPr>
                <w:tcW w:w="454" w:type="dxa"/>
                <w:gridSpan w:val="2"/>
                <w:tcBorders>
                  <w:right w:val="single" w:sz="4" w:space="0" w:color="auto"/>
                </w:tcBorders>
                <w:vAlign w:val="center"/>
              </w:tcPr>
            </w:tcPrChange>
          </w:tcPr>
          <w:p w14:paraId="2F9E9840" w14:textId="651A40E7" w:rsidR="00494D04" w:rsidRPr="007E0F91" w:rsidRDefault="00494D04" w:rsidP="00494D04">
            <w:pPr>
              <w:jc w:val="center"/>
              <w:rPr>
                <w:ins w:id="18490" w:author="Στάθης Καπ" w:date="2023-03-09T06:25:00Z"/>
                <w:sz w:val="16"/>
                <w:szCs w:val="16"/>
              </w:rPr>
            </w:pPr>
            <w:ins w:id="18491" w:author="Στάθης Καπ" w:date="2023-03-09T07:11:00Z">
              <w:r>
                <w:rPr>
                  <w:rFonts w:ascii="Calibri" w:hAnsi="Calibri" w:cs="Calibri"/>
                  <w:color w:val="000000"/>
                  <w:sz w:val="16"/>
                  <w:szCs w:val="16"/>
                </w:rPr>
                <w:t>34.36</w:t>
              </w:r>
            </w:ins>
          </w:p>
        </w:tc>
        <w:tc>
          <w:tcPr>
            <w:tcW w:w="453" w:type="dxa"/>
            <w:tcBorders>
              <w:left w:val="single" w:sz="4" w:space="0" w:color="auto"/>
            </w:tcBorders>
            <w:vAlign w:val="center"/>
            <w:tcPrChange w:id="18492" w:author="Στάθης Καπ" w:date="2023-03-09T06:29:00Z">
              <w:tcPr>
                <w:tcW w:w="453" w:type="dxa"/>
                <w:gridSpan w:val="2"/>
                <w:tcBorders>
                  <w:left w:val="single" w:sz="4" w:space="0" w:color="auto"/>
                </w:tcBorders>
                <w:vAlign w:val="bottom"/>
              </w:tcPr>
            </w:tcPrChange>
          </w:tcPr>
          <w:p w14:paraId="72439574" w14:textId="0BA62B5D" w:rsidR="00494D04" w:rsidRPr="007E0F91" w:rsidRDefault="00494D04" w:rsidP="00494D04">
            <w:pPr>
              <w:jc w:val="center"/>
              <w:rPr>
                <w:ins w:id="18493" w:author="Στάθης Καπ" w:date="2023-03-09T06:25:00Z"/>
                <w:sz w:val="16"/>
                <w:szCs w:val="16"/>
              </w:rPr>
            </w:pPr>
            <w:ins w:id="18494" w:author="Στάθης Καπ" w:date="2023-03-09T07:11:00Z">
              <w:r>
                <w:rPr>
                  <w:rFonts w:ascii="Calibri" w:hAnsi="Calibri" w:cs="Calibri"/>
                  <w:color w:val="000000"/>
                  <w:sz w:val="16"/>
                  <w:szCs w:val="16"/>
                </w:rPr>
                <w:t>414</w:t>
              </w:r>
            </w:ins>
          </w:p>
        </w:tc>
        <w:tc>
          <w:tcPr>
            <w:tcW w:w="454" w:type="dxa"/>
            <w:vAlign w:val="center"/>
            <w:tcPrChange w:id="18495" w:author="Στάθης Καπ" w:date="2023-03-09T06:29:00Z">
              <w:tcPr>
                <w:tcW w:w="454" w:type="dxa"/>
                <w:gridSpan w:val="2"/>
                <w:vAlign w:val="center"/>
              </w:tcPr>
            </w:tcPrChange>
          </w:tcPr>
          <w:p w14:paraId="25C98AEA" w14:textId="535A5169" w:rsidR="00494D04" w:rsidRPr="007E0F91" w:rsidRDefault="00494D04" w:rsidP="00494D04">
            <w:pPr>
              <w:jc w:val="center"/>
              <w:rPr>
                <w:ins w:id="18496" w:author="Στάθης Καπ" w:date="2023-03-09T06:25:00Z"/>
                <w:sz w:val="16"/>
                <w:szCs w:val="16"/>
              </w:rPr>
            </w:pPr>
            <w:ins w:id="18497" w:author="Στάθης Καπ" w:date="2023-03-09T07:11:00Z">
              <w:r>
                <w:rPr>
                  <w:rFonts w:ascii="Calibri" w:hAnsi="Calibri" w:cs="Calibri"/>
                  <w:color w:val="000000"/>
                  <w:sz w:val="16"/>
                  <w:szCs w:val="16"/>
                </w:rPr>
                <w:t>11.54</w:t>
              </w:r>
            </w:ins>
          </w:p>
        </w:tc>
        <w:tc>
          <w:tcPr>
            <w:tcW w:w="454" w:type="dxa"/>
            <w:vAlign w:val="center"/>
            <w:tcPrChange w:id="18498" w:author="Στάθης Καπ" w:date="2023-03-09T06:29:00Z">
              <w:tcPr>
                <w:tcW w:w="454" w:type="dxa"/>
                <w:gridSpan w:val="2"/>
                <w:vAlign w:val="bottom"/>
              </w:tcPr>
            </w:tcPrChange>
          </w:tcPr>
          <w:p w14:paraId="3FE2EB94" w14:textId="44CA93C1" w:rsidR="00494D04" w:rsidRPr="007E0F91" w:rsidRDefault="00494D04" w:rsidP="00494D04">
            <w:pPr>
              <w:jc w:val="center"/>
              <w:rPr>
                <w:ins w:id="18499" w:author="Στάθης Καπ" w:date="2023-03-09T06:25:00Z"/>
                <w:sz w:val="16"/>
                <w:szCs w:val="16"/>
              </w:rPr>
            </w:pPr>
            <w:ins w:id="18500" w:author="Στάθης Καπ" w:date="2023-03-09T07:11:00Z">
              <w:r>
                <w:rPr>
                  <w:rFonts w:ascii="Calibri" w:hAnsi="Calibri" w:cs="Calibri"/>
                  <w:color w:val="000000"/>
                  <w:sz w:val="16"/>
                  <w:szCs w:val="16"/>
                </w:rPr>
                <w:t>0.279</w:t>
              </w:r>
            </w:ins>
          </w:p>
        </w:tc>
        <w:tc>
          <w:tcPr>
            <w:tcW w:w="461" w:type="dxa"/>
            <w:tcBorders>
              <w:right w:val="single" w:sz="4" w:space="0" w:color="auto"/>
            </w:tcBorders>
            <w:vAlign w:val="center"/>
            <w:tcPrChange w:id="18501" w:author="Στάθης Καπ" w:date="2023-03-09T06:29:00Z">
              <w:tcPr>
                <w:tcW w:w="461" w:type="dxa"/>
                <w:gridSpan w:val="2"/>
                <w:tcBorders>
                  <w:right w:val="single" w:sz="4" w:space="0" w:color="auto"/>
                </w:tcBorders>
                <w:vAlign w:val="center"/>
              </w:tcPr>
            </w:tcPrChange>
          </w:tcPr>
          <w:p w14:paraId="7F746BEC" w14:textId="2A933E0A" w:rsidR="00494D04" w:rsidRPr="007E0F91" w:rsidRDefault="00494D04" w:rsidP="00494D04">
            <w:pPr>
              <w:jc w:val="center"/>
              <w:rPr>
                <w:ins w:id="18502" w:author="Στάθης Καπ" w:date="2023-03-09T06:25:00Z"/>
                <w:sz w:val="16"/>
                <w:szCs w:val="16"/>
              </w:rPr>
            </w:pPr>
            <w:ins w:id="18503" w:author="Στάθης Καπ" w:date="2023-03-09T07:11:00Z">
              <w:r>
                <w:rPr>
                  <w:rFonts w:ascii="Calibri" w:hAnsi="Calibri" w:cs="Calibri"/>
                  <w:color w:val="000000"/>
                  <w:sz w:val="16"/>
                  <w:szCs w:val="16"/>
                </w:rPr>
                <w:t>22.07</w:t>
              </w:r>
            </w:ins>
          </w:p>
        </w:tc>
      </w:tr>
      <w:tr w:rsidR="00494D04" w14:paraId="6FB37DAC"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50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505" w:author="Στάθης Καπ" w:date="2023-03-09T06:25:00Z"/>
          <w:trPrChange w:id="18506"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507"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225E9E4" w14:textId="77777777" w:rsidR="00494D04" w:rsidRPr="007E0F91" w:rsidRDefault="00494D04" w:rsidP="00494D04">
            <w:pPr>
              <w:jc w:val="center"/>
              <w:rPr>
                <w:ins w:id="18508" w:author="Στάθης Καπ" w:date="2023-03-09T06:25:00Z"/>
                <w:sz w:val="16"/>
                <w:szCs w:val="16"/>
              </w:rPr>
            </w:pPr>
            <w:ins w:id="18509" w:author="Στάθης Καπ" w:date="2023-03-09T06:25:00Z">
              <w:r w:rsidRPr="009861B1">
                <w:rPr>
                  <w:rFonts w:ascii="Calibri" w:hAnsi="Calibri" w:cs="Calibri"/>
                  <w:color w:val="000000"/>
                  <w:sz w:val="16"/>
                  <w:szCs w:val="16"/>
                </w:rPr>
                <w:t>r104</w:t>
              </w:r>
            </w:ins>
          </w:p>
        </w:tc>
        <w:tc>
          <w:tcPr>
            <w:tcW w:w="565" w:type="dxa"/>
            <w:tcBorders>
              <w:left w:val="single" w:sz="4" w:space="0" w:color="auto"/>
            </w:tcBorders>
            <w:vAlign w:val="center"/>
            <w:tcPrChange w:id="18510" w:author="Στάθης Καπ" w:date="2023-03-09T06:29:00Z">
              <w:tcPr>
                <w:tcW w:w="565" w:type="dxa"/>
                <w:gridSpan w:val="2"/>
                <w:tcBorders>
                  <w:left w:val="single" w:sz="4" w:space="0" w:color="auto"/>
                </w:tcBorders>
              </w:tcPr>
            </w:tcPrChange>
          </w:tcPr>
          <w:p w14:paraId="038A72E6" w14:textId="70554B85" w:rsidR="00494D04" w:rsidRPr="007E0F91" w:rsidRDefault="00494D04" w:rsidP="00494D04">
            <w:pPr>
              <w:jc w:val="center"/>
              <w:rPr>
                <w:ins w:id="18511" w:author="Στάθης Καπ" w:date="2023-03-09T06:25:00Z"/>
                <w:sz w:val="16"/>
                <w:szCs w:val="16"/>
              </w:rPr>
            </w:pPr>
            <w:ins w:id="18512" w:author="Στάθης Καπ" w:date="2023-03-09T07:11:00Z">
              <w:r>
                <w:rPr>
                  <w:rFonts w:ascii="Calibri" w:hAnsi="Calibri" w:cs="Calibri"/>
                  <w:color w:val="000000"/>
                  <w:sz w:val="16"/>
                  <w:szCs w:val="16"/>
                </w:rPr>
                <w:t>552</w:t>
              </w:r>
            </w:ins>
          </w:p>
        </w:tc>
        <w:tc>
          <w:tcPr>
            <w:tcW w:w="679" w:type="dxa"/>
            <w:tcBorders>
              <w:right w:val="single" w:sz="4" w:space="0" w:color="auto"/>
            </w:tcBorders>
            <w:vAlign w:val="center"/>
            <w:tcPrChange w:id="18513" w:author="Στάθης Καπ" w:date="2023-03-09T06:29:00Z">
              <w:tcPr>
                <w:tcW w:w="679" w:type="dxa"/>
                <w:gridSpan w:val="2"/>
                <w:tcBorders>
                  <w:right w:val="single" w:sz="4" w:space="0" w:color="auto"/>
                </w:tcBorders>
              </w:tcPr>
            </w:tcPrChange>
          </w:tcPr>
          <w:p w14:paraId="71669554" w14:textId="7954DDF9" w:rsidR="00494D04" w:rsidRPr="007E0F91" w:rsidRDefault="00494D04" w:rsidP="00494D04">
            <w:pPr>
              <w:jc w:val="center"/>
              <w:rPr>
                <w:ins w:id="18514" w:author="Στάθης Καπ" w:date="2023-03-09T06:25:00Z"/>
                <w:sz w:val="16"/>
                <w:szCs w:val="16"/>
              </w:rPr>
            </w:pPr>
            <w:ins w:id="18515" w:author="Στάθης Καπ" w:date="2023-03-09T07:11:00Z">
              <w:r>
                <w:rPr>
                  <w:rFonts w:ascii="Calibri" w:hAnsi="Calibri" w:cs="Calibri"/>
                  <w:color w:val="000000"/>
                  <w:sz w:val="16"/>
                  <w:szCs w:val="16"/>
                </w:rPr>
                <w:t>539</w:t>
              </w:r>
            </w:ins>
          </w:p>
        </w:tc>
        <w:tc>
          <w:tcPr>
            <w:tcW w:w="453" w:type="dxa"/>
            <w:tcBorders>
              <w:left w:val="single" w:sz="4" w:space="0" w:color="auto"/>
            </w:tcBorders>
            <w:vAlign w:val="center"/>
            <w:tcPrChange w:id="18516" w:author="Στάθης Καπ" w:date="2023-03-09T06:29:00Z">
              <w:tcPr>
                <w:tcW w:w="453" w:type="dxa"/>
                <w:gridSpan w:val="2"/>
                <w:tcBorders>
                  <w:left w:val="single" w:sz="4" w:space="0" w:color="auto"/>
                </w:tcBorders>
                <w:vAlign w:val="bottom"/>
              </w:tcPr>
            </w:tcPrChange>
          </w:tcPr>
          <w:p w14:paraId="077BBC0F" w14:textId="438A8962" w:rsidR="00494D04" w:rsidRPr="007E0F91" w:rsidRDefault="00494D04" w:rsidP="00494D04">
            <w:pPr>
              <w:jc w:val="center"/>
              <w:rPr>
                <w:ins w:id="18517" w:author="Στάθης Καπ" w:date="2023-03-09T06:25:00Z"/>
                <w:sz w:val="16"/>
                <w:szCs w:val="16"/>
              </w:rPr>
            </w:pPr>
            <w:ins w:id="18518" w:author="Στάθης Καπ" w:date="2023-03-09T07:11:00Z">
              <w:r>
                <w:rPr>
                  <w:rFonts w:ascii="Calibri" w:hAnsi="Calibri" w:cs="Calibri"/>
                  <w:color w:val="000000"/>
                  <w:sz w:val="16"/>
                  <w:szCs w:val="16"/>
                </w:rPr>
                <w:t>506</w:t>
              </w:r>
            </w:ins>
          </w:p>
        </w:tc>
        <w:tc>
          <w:tcPr>
            <w:tcW w:w="708" w:type="dxa"/>
            <w:vAlign w:val="center"/>
            <w:tcPrChange w:id="18519" w:author="Στάθης Καπ" w:date="2023-03-09T06:29:00Z">
              <w:tcPr>
                <w:tcW w:w="708" w:type="dxa"/>
                <w:gridSpan w:val="2"/>
                <w:vAlign w:val="center"/>
              </w:tcPr>
            </w:tcPrChange>
          </w:tcPr>
          <w:p w14:paraId="30EA3C14" w14:textId="111FAE10" w:rsidR="00494D04" w:rsidRPr="007E0F91" w:rsidRDefault="00494D04" w:rsidP="00494D04">
            <w:pPr>
              <w:jc w:val="center"/>
              <w:rPr>
                <w:ins w:id="18520" w:author="Στάθης Καπ" w:date="2023-03-09T06:25:00Z"/>
                <w:sz w:val="16"/>
                <w:szCs w:val="16"/>
              </w:rPr>
            </w:pPr>
            <w:ins w:id="18521" w:author="Στάθης Καπ" w:date="2023-03-09T07:11:00Z">
              <w:r>
                <w:rPr>
                  <w:rFonts w:ascii="Calibri" w:hAnsi="Calibri" w:cs="Calibri"/>
                  <w:color w:val="000000"/>
                  <w:sz w:val="16"/>
                  <w:szCs w:val="16"/>
                </w:rPr>
                <w:t>8.33</w:t>
              </w:r>
            </w:ins>
          </w:p>
        </w:tc>
        <w:tc>
          <w:tcPr>
            <w:tcW w:w="652" w:type="dxa"/>
            <w:vMerge/>
            <w:tcBorders>
              <w:right w:val="single" w:sz="4" w:space="0" w:color="auto"/>
            </w:tcBorders>
            <w:vAlign w:val="center"/>
            <w:tcPrChange w:id="18522" w:author="Στάθης Καπ" w:date="2023-03-09T06:29:00Z">
              <w:tcPr>
                <w:tcW w:w="652" w:type="dxa"/>
                <w:gridSpan w:val="2"/>
                <w:vMerge/>
                <w:tcBorders>
                  <w:right w:val="single" w:sz="4" w:space="0" w:color="auto"/>
                </w:tcBorders>
                <w:vAlign w:val="bottom"/>
              </w:tcPr>
            </w:tcPrChange>
          </w:tcPr>
          <w:p w14:paraId="250FA0B0" w14:textId="77777777" w:rsidR="00494D04" w:rsidRPr="007E0F91" w:rsidRDefault="00494D04" w:rsidP="00494D04">
            <w:pPr>
              <w:jc w:val="center"/>
              <w:rPr>
                <w:ins w:id="18523" w:author="Στάθης Καπ" w:date="2023-03-09T06:25:00Z"/>
                <w:sz w:val="16"/>
                <w:szCs w:val="16"/>
              </w:rPr>
            </w:pPr>
          </w:p>
        </w:tc>
        <w:tc>
          <w:tcPr>
            <w:tcW w:w="453" w:type="dxa"/>
            <w:tcBorders>
              <w:left w:val="single" w:sz="4" w:space="0" w:color="auto"/>
            </w:tcBorders>
            <w:vAlign w:val="center"/>
            <w:tcPrChange w:id="18524" w:author="Στάθης Καπ" w:date="2023-03-09T06:29:00Z">
              <w:tcPr>
                <w:tcW w:w="453" w:type="dxa"/>
                <w:gridSpan w:val="2"/>
                <w:tcBorders>
                  <w:left w:val="single" w:sz="4" w:space="0" w:color="auto"/>
                </w:tcBorders>
                <w:vAlign w:val="bottom"/>
              </w:tcPr>
            </w:tcPrChange>
          </w:tcPr>
          <w:p w14:paraId="6394361C" w14:textId="25F6CBB5" w:rsidR="00494D04" w:rsidRPr="007E0F91" w:rsidRDefault="00494D04" w:rsidP="00494D04">
            <w:pPr>
              <w:jc w:val="center"/>
              <w:rPr>
                <w:ins w:id="18525" w:author="Στάθης Καπ" w:date="2023-03-09T06:25:00Z"/>
                <w:sz w:val="16"/>
                <w:szCs w:val="16"/>
              </w:rPr>
            </w:pPr>
            <w:ins w:id="18526" w:author="Στάθης Καπ" w:date="2023-03-09T07:11:00Z">
              <w:r>
                <w:rPr>
                  <w:rFonts w:ascii="Calibri" w:hAnsi="Calibri" w:cs="Calibri"/>
                  <w:color w:val="000000"/>
                  <w:sz w:val="16"/>
                  <w:szCs w:val="16"/>
                </w:rPr>
                <w:t>470</w:t>
              </w:r>
            </w:ins>
          </w:p>
        </w:tc>
        <w:tc>
          <w:tcPr>
            <w:tcW w:w="454" w:type="dxa"/>
            <w:vAlign w:val="center"/>
            <w:tcPrChange w:id="18527" w:author="Στάθης Καπ" w:date="2023-03-09T06:29:00Z">
              <w:tcPr>
                <w:tcW w:w="454" w:type="dxa"/>
                <w:gridSpan w:val="2"/>
                <w:vAlign w:val="center"/>
              </w:tcPr>
            </w:tcPrChange>
          </w:tcPr>
          <w:p w14:paraId="47ECB686" w14:textId="5B2FFFD6" w:rsidR="00494D04" w:rsidRPr="007E0F91" w:rsidRDefault="00494D04" w:rsidP="00494D04">
            <w:pPr>
              <w:jc w:val="center"/>
              <w:rPr>
                <w:ins w:id="18528" w:author="Στάθης Καπ" w:date="2023-03-09T06:25:00Z"/>
                <w:sz w:val="16"/>
                <w:szCs w:val="16"/>
              </w:rPr>
            </w:pPr>
            <w:ins w:id="18529" w:author="Στάθης Καπ" w:date="2023-03-09T07:11:00Z">
              <w:r>
                <w:rPr>
                  <w:rFonts w:ascii="Calibri" w:hAnsi="Calibri" w:cs="Calibri"/>
                  <w:color w:val="000000"/>
                  <w:sz w:val="16"/>
                  <w:szCs w:val="16"/>
                </w:rPr>
                <w:t>7.11</w:t>
              </w:r>
            </w:ins>
          </w:p>
        </w:tc>
        <w:tc>
          <w:tcPr>
            <w:tcW w:w="454" w:type="dxa"/>
            <w:vAlign w:val="center"/>
            <w:tcPrChange w:id="18530" w:author="Στάθης Καπ" w:date="2023-03-09T06:29:00Z">
              <w:tcPr>
                <w:tcW w:w="454" w:type="dxa"/>
                <w:gridSpan w:val="2"/>
                <w:vAlign w:val="bottom"/>
              </w:tcPr>
            </w:tcPrChange>
          </w:tcPr>
          <w:p w14:paraId="5F23112A" w14:textId="6E2EDCF6" w:rsidR="00494D04" w:rsidRPr="007E0F91" w:rsidRDefault="00494D04" w:rsidP="00494D04">
            <w:pPr>
              <w:jc w:val="center"/>
              <w:rPr>
                <w:ins w:id="18531" w:author="Στάθης Καπ" w:date="2023-03-09T06:25:00Z"/>
                <w:sz w:val="16"/>
                <w:szCs w:val="16"/>
              </w:rPr>
            </w:pPr>
            <w:ins w:id="18532" w:author="Στάθης Καπ" w:date="2023-03-09T07:11:00Z">
              <w:r>
                <w:rPr>
                  <w:rFonts w:ascii="Calibri" w:hAnsi="Calibri" w:cs="Calibri"/>
                  <w:color w:val="000000"/>
                  <w:sz w:val="16"/>
                  <w:szCs w:val="16"/>
                </w:rPr>
                <w:t>0.249</w:t>
              </w:r>
            </w:ins>
          </w:p>
        </w:tc>
        <w:tc>
          <w:tcPr>
            <w:tcW w:w="457" w:type="dxa"/>
            <w:tcBorders>
              <w:right w:val="single" w:sz="4" w:space="0" w:color="auto"/>
            </w:tcBorders>
            <w:vAlign w:val="center"/>
            <w:tcPrChange w:id="18533" w:author="Στάθης Καπ" w:date="2023-03-09T06:29:00Z">
              <w:tcPr>
                <w:tcW w:w="457" w:type="dxa"/>
                <w:gridSpan w:val="2"/>
                <w:tcBorders>
                  <w:right w:val="single" w:sz="4" w:space="0" w:color="auto"/>
                </w:tcBorders>
                <w:vAlign w:val="center"/>
              </w:tcPr>
            </w:tcPrChange>
          </w:tcPr>
          <w:p w14:paraId="5F5653F8" w14:textId="16DFC7D9" w:rsidR="00494D04" w:rsidRPr="007E0F91" w:rsidRDefault="00494D04" w:rsidP="00494D04">
            <w:pPr>
              <w:jc w:val="center"/>
              <w:rPr>
                <w:ins w:id="18534" w:author="Στάθης Καπ" w:date="2023-03-09T06:25:00Z"/>
                <w:sz w:val="16"/>
                <w:szCs w:val="16"/>
              </w:rPr>
            </w:pPr>
            <w:ins w:id="18535" w:author="Στάθης Καπ" w:date="2023-03-09T07:11:00Z">
              <w:r>
                <w:rPr>
                  <w:rFonts w:ascii="Calibri" w:hAnsi="Calibri" w:cs="Calibri"/>
                  <w:color w:val="000000"/>
                  <w:sz w:val="16"/>
                  <w:szCs w:val="16"/>
                </w:rPr>
                <w:t>22.19</w:t>
              </w:r>
            </w:ins>
          </w:p>
        </w:tc>
        <w:tc>
          <w:tcPr>
            <w:tcW w:w="453" w:type="dxa"/>
            <w:tcBorders>
              <w:left w:val="single" w:sz="4" w:space="0" w:color="auto"/>
            </w:tcBorders>
            <w:vAlign w:val="center"/>
            <w:tcPrChange w:id="18536" w:author="Στάθης Καπ" w:date="2023-03-09T06:29:00Z">
              <w:tcPr>
                <w:tcW w:w="453" w:type="dxa"/>
                <w:gridSpan w:val="2"/>
                <w:tcBorders>
                  <w:left w:val="single" w:sz="4" w:space="0" w:color="auto"/>
                </w:tcBorders>
                <w:vAlign w:val="bottom"/>
              </w:tcPr>
            </w:tcPrChange>
          </w:tcPr>
          <w:p w14:paraId="0DE03786" w14:textId="58F51705" w:rsidR="00494D04" w:rsidRPr="007E0F91" w:rsidRDefault="00494D04" w:rsidP="00494D04">
            <w:pPr>
              <w:jc w:val="center"/>
              <w:rPr>
                <w:ins w:id="18537" w:author="Στάθης Καπ" w:date="2023-03-09T06:25:00Z"/>
                <w:sz w:val="16"/>
                <w:szCs w:val="16"/>
              </w:rPr>
            </w:pPr>
            <w:ins w:id="18538" w:author="Στάθης Καπ" w:date="2023-03-09T07:11:00Z">
              <w:r>
                <w:rPr>
                  <w:rFonts w:ascii="Calibri" w:hAnsi="Calibri" w:cs="Calibri"/>
                  <w:color w:val="000000"/>
                  <w:sz w:val="16"/>
                  <w:szCs w:val="16"/>
                </w:rPr>
                <w:t>387</w:t>
              </w:r>
            </w:ins>
          </w:p>
        </w:tc>
        <w:tc>
          <w:tcPr>
            <w:tcW w:w="454" w:type="dxa"/>
            <w:vAlign w:val="center"/>
            <w:tcPrChange w:id="18539" w:author="Στάθης Καπ" w:date="2023-03-09T06:29:00Z">
              <w:tcPr>
                <w:tcW w:w="454" w:type="dxa"/>
                <w:gridSpan w:val="2"/>
                <w:vAlign w:val="center"/>
              </w:tcPr>
            </w:tcPrChange>
          </w:tcPr>
          <w:p w14:paraId="6DBECEC4" w14:textId="69EE4367" w:rsidR="00494D04" w:rsidRPr="007E0F91" w:rsidRDefault="00494D04" w:rsidP="00494D04">
            <w:pPr>
              <w:jc w:val="center"/>
              <w:rPr>
                <w:ins w:id="18540" w:author="Στάθης Καπ" w:date="2023-03-09T06:25:00Z"/>
                <w:sz w:val="16"/>
                <w:szCs w:val="16"/>
              </w:rPr>
            </w:pPr>
            <w:ins w:id="18541" w:author="Στάθης Καπ" w:date="2023-03-09T07:11:00Z">
              <w:r>
                <w:rPr>
                  <w:rFonts w:ascii="Calibri" w:hAnsi="Calibri" w:cs="Calibri"/>
                  <w:color w:val="000000"/>
                  <w:sz w:val="16"/>
                  <w:szCs w:val="16"/>
                </w:rPr>
                <w:t>23.52</w:t>
              </w:r>
            </w:ins>
          </w:p>
        </w:tc>
        <w:tc>
          <w:tcPr>
            <w:tcW w:w="454" w:type="dxa"/>
            <w:vAlign w:val="center"/>
            <w:tcPrChange w:id="18542" w:author="Στάθης Καπ" w:date="2023-03-09T06:29:00Z">
              <w:tcPr>
                <w:tcW w:w="454" w:type="dxa"/>
                <w:gridSpan w:val="2"/>
                <w:vAlign w:val="bottom"/>
              </w:tcPr>
            </w:tcPrChange>
          </w:tcPr>
          <w:p w14:paraId="4C0F3328" w14:textId="3D7113F4" w:rsidR="00494D04" w:rsidRPr="007E0F91" w:rsidRDefault="00494D04" w:rsidP="00494D04">
            <w:pPr>
              <w:jc w:val="center"/>
              <w:rPr>
                <w:ins w:id="18543" w:author="Στάθης Καπ" w:date="2023-03-09T06:25:00Z"/>
                <w:sz w:val="16"/>
                <w:szCs w:val="16"/>
              </w:rPr>
            </w:pPr>
            <w:ins w:id="18544" w:author="Στάθης Καπ" w:date="2023-03-09T07:11:00Z">
              <w:r>
                <w:rPr>
                  <w:rFonts w:ascii="Calibri" w:hAnsi="Calibri" w:cs="Calibri"/>
                  <w:color w:val="000000"/>
                  <w:sz w:val="16"/>
                  <w:szCs w:val="16"/>
                </w:rPr>
                <w:t>0.279</w:t>
              </w:r>
            </w:ins>
          </w:p>
        </w:tc>
        <w:tc>
          <w:tcPr>
            <w:tcW w:w="454" w:type="dxa"/>
            <w:tcBorders>
              <w:right w:val="single" w:sz="4" w:space="0" w:color="auto"/>
            </w:tcBorders>
            <w:vAlign w:val="center"/>
            <w:tcPrChange w:id="18545" w:author="Στάθης Καπ" w:date="2023-03-09T06:29:00Z">
              <w:tcPr>
                <w:tcW w:w="454" w:type="dxa"/>
                <w:gridSpan w:val="2"/>
                <w:tcBorders>
                  <w:right w:val="single" w:sz="4" w:space="0" w:color="auto"/>
                </w:tcBorders>
                <w:vAlign w:val="center"/>
              </w:tcPr>
            </w:tcPrChange>
          </w:tcPr>
          <w:p w14:paraId="7E2A6C68" w14:textId="36173B4D" w:rsidR="00494D04" w:rsidRPr="007E0F91" w:rsidRDefault="00494D04" w:rsidP="00494D04">
            <w:pPr>
              <w:jc w:val="center"/>
              <w:rPr>
                <w:ins w:id="18546" w:author="Στάθης Καπ" w:date="2023-03-09T06:25:00Z"/>
                <w:sz w:val="16"/>
                <w:szCs w:val="16"/>
              </w:rPr>
            </w:pPr>
            <w:ins w:id="18547" w:author="Στάθης Καπ" w:date="2023-03-09T07:11:00Z">
              <w:r>
                <w:rPr>
                  <w:rFonts w:ascii="Calibri" w:hAnsi="Calibri" w:cs="Calibri"/>
                  <w:color w:val="000000"/>
                  <w:sz w:val="16"/>
                  <w:szCs w:val="16"/>
                </w:rPr>
                <w:t>12.81</w:t>
              </w:r>
            </w:ins>
          </w:p>
        </w:tc>
        <w:tc>
          <w:tcPr>
            <w:tcW w:w="453" w:type="dxa"/>
            <w:tcBorders>
              <w:left w:val="single" w:sz="4" w:space="0" w:color="auto"/>
            </w:tcBorders>
            <w:vAlign w:val="center"/>
            <w:tcPrChange w:id="18548" w:author="Στάθης Καπ" w:date="2023-03-09T06:29:00Z">
              <w:tcPr>
                <w:tcW w:w="453" w:type="dxa"/>
                <w:gridSpan w:val="2"/>
                <w:tcBorders>
                  <w:left w:val="single" w:sz="4" w:space="0" w:color="auto"/>
                </w:tcBorders>
                <w:vAlign w:val="bottom"/>
              </w:tcPr>
            </w:tcPrChange>
          </w:tcPr>
          <w:p w14:paraId="3C8DBAAE" w14:textId="35A5E5D0" w:rsidR="00494D04" w:rsidRPr="007E0F91" w:rsidRDefault="00494D04" w:rsidP="00494D04">
            <w:pPr>
              <w:jc w:val="center"/>
              <w:rPr>
                <w:ins w:id="18549" w:author="Στάθης Καπ" w:date="2023-03-09T06:25:00Z"/>
                <w:sz w:val="16"/>
                <w:szCs w:val="16"/>
              </w:rPr>
            </w:pPr>
            <w:ins w:id="18550" w:author="Στάθης Καπ" w:date="2023-03-09T07:11:00Z">
              <w:r>
                <w:rPr>
                  <w:rFonts w:ascii="Calibri" w:hAnsi="Calibri" w:cs="Calibri"/>
                  <w:color w:val="000000"/>
                  <w:sz w:val="16"/>
                  <w:szCs w:val="16"/>
                </w:rPr>
                <w:t>414</w:t>
              </w:r>
            </w:ins>
          </w:p>
        </w:tc>
        <w:tc>
          <w:tcPr>
            <w:tcW w:w="454" w:type="dxa"/>
            <w:vAlign w:val="center"/>
            <w:tcPrChange w:id="18551" w:author="Στάθης Καπ" w:date="2023-03-09T06:29:00Z">
              <w:tcPr>
                <w:tcW w:w="454" w:type="dxa"/>
                <w:gridSpan w:val="2"/>
                <w:vAlign w:val="center"/>
              </w:tcPr>
            </w:tcPrChange>
          </w:tcPr>
          <w:p w14:paraId="243F8A71" w14:textId="760D4BE4" w:rsidR="00494D04" w:rsidRPr="007E0F91" w:rsidRDefault="00494D04" w:rsidP="00494D04">
            <w:pPr>
              <w:jc w:val="center"/>
              <w:rPr>
                <w:ins w:id="18552" w:author="Στάθης Καπ" w:date="2023-03-09T06:25:00Z"/>
                <w:sz w:val="16"/>
                <w:szCs w:val="16"/>
              </w:rPr>
            </w:pPr>
            <w:ins w:id="18553" w:author="Στάθης Καπ" w:date="2023-03-09T07:11:00Z">
              <w:r>
                <w:rPr>
                  <w:rFonts w:ascii="Calibri" w:hAnsi="Calibri" w:cs="Calibri"/>
                  <w:color w:val="000000"/>
                  <w:sz w:val="16"/>
                  <w:szCs w:val="16"/>
                </w:rPr>
                <w:t>18.18</w:t>
              </w:r>
            </w:ins>
          </w:p>
        </w:tc>
        <w:tc>
          <w:tcPr>
            <w:tcW w:w="454" w:type="dxa"/>
            <w:vAlign w:val="center"/>
            <w:tcPrChange w:id="18554" w:author="Στάθης Καπ" w:date="2023-03-09T06:29:00Z">
              <w:tcPr>
                <w:tcW w:w="454" w:type="dxa"/>
                <w:gridSpan w:val="2"/>
                <w:vAlign w:val="bottom"/>
              </w:tcPr>
            </w:tcPrChange>
          </w:tcPr>
          <w:p w14:paraId="34AED3BD" w14:textId="6F36BFAF" w:rsidR="00494D04" w:rsidRPr="007E0F91" w:rsidRDefault="00494D04" w:rsidP="00494D04">
            <w:pPr>
              <w:jc w:val="center"/>
              <w:rPr>
                <w:ins w:id="18555" w:author="Στάθης Καπ" w:date="2023-03-09T06:25:00Z"/>
                <w:sz w:val="16"/>
                <w:szCs w:val="16"/>
              </w:rPr>
            </w:pPr>
            <w:ins w:id="18556" w:author="Στάθης Καπ" w:date="2023-03-09T07:11:00Z">
              <w:r>
                <w:rPr>
                  <w:rFonts w:ascii="Calibri" w:hAnsi="Calibri" w:cs="Calibri"/>
                  <w:color w:val="000000"/>
                  <w:sz w:val="16"/>
                  <w:szCs w:val="16"/>
                </w:rPr>
                <w:t>0.243</w:t>
              </w:r>
            </w:ins>
          </w:p>
        </w:tc>
        <w:tc>
          <w:tcPr>
            <w:tcW w:w="461" w:type="dxa"/>
            <w:tcBorders>
              <w:right w:val="single" w:sz="4" w:space="0" w:color="auto"/>
            </w:tcBorders>
            <w:vAlign w:val="center"/>
            <w:tcPrChange w:id="18557" w:author="Στάθης Καπ" w:date="2023-03-09T06:29:00Z">
              <w:tcPr>
                <w:tcW w:w="461" w:type="dxa"/>
                <w:gridSpan w:val="2"/>
                <w:tcBorders>
                  <w:right w:val="single" w:sz="4" w:space="0" w:color="auto"/>
                </w:tcBorders>
                <w:vAlign w:val="center"/>
              </w:tcPr>
            </w:tcPrChange>
          </w:tcPr>
          <w:p w14:paraId="31FDC676" w14:textId="2264A013" w:rsidR="00494D04" w:rsidRPr="007E0F91" w:rsidRDefault="00494D04" w:rsidP="00494D04">
            <w:pPr>
              <w:jc w:val="center"/>
              <w:rPr>
                <w:ins w:id="18558" w:author="Στάθης Καπ" w:date="2023-03-09T06:25:00Z"/>
                <w:sz w:val="16"/>
                <w:szCs w:val="16"/>
              </w:rPr>
            </w:pPr>
            <w:ins w:id="18559" w:author="Στάθης Καπ" w:date="2023-03-09T07:11:00Z">
              <w:r>
                <w:rPr>
                  <w:rFonts w:ascii="Calibri" w:hAnsi="Calibri" w:cs="Calibri"/>
                  <w:color w:val="000000"/>
                  <w:sz w:val="16"/>
                  <w:szCs w:val="16"/>
                </w:rPr>
                <w:t>24.06</w:t>
              </w:r>
            </w:ins>
          </w:p>
        </w:tc>
      </w:tr>
      <w:tr w:rsidR="00494D04" w14:paraId="65B9867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56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561" w:author="Στάθης Καπ" w:date="2023-03-09T06:25:00Z"/>
          <w:trPrChange w:id="18562"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563"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3E92366" w14:textId="77777777" w:rsidR="00494D04" w:rsidRPr="007E0F91" w:rsidRDefault="00494D04" w:rsidP="00494D04">
            <w:pPr>
              <w:jc w:val="center"/>
              <w:rPr>
                <w:ins w:id="18564" w:author="Στάθης Καπ" w:date="2023-03-09T06:25:00Z"/>
                <w:sz w:val="16"/>
                <w:szCs w:val="16"/>
              </w:rPr>
            </w:pPr>
            <w:ins w:id="18565" w:author="Στάθης Καπ" w:date="2023-03-09T06:25:00Z">
              <w:r w:rsidRPr="009861B1">
                <w:rPr>
                  <w:rFonts w:ascii="Calibri" w:hAnsi="Calibri" w:cs="Calibri"/>
                  <w:color w:val="000000"/>
                  <w:sz w:val="16"/>
                  <w:szCs w:val="16"/>
                </w:rPr>
                <w:t>r105</w:t>
              </w:r>
            </w:ins>
          </w:p>
        </w:tc>
        <w:tc>
          <w:tcPr>
            <w:tcW w:w="565" w:type="dxa"/>
            <w:tcBorders>
              <w:left w:val="single" w:sz="4" w:space="0" w:color="auto"/>
            </w:tcBorders>
            <w:vAlign w:val="center"/>
            <w:tcPrChange w:id="18566" w:author="Στάθης Καπ" w:date="2023-03-09T06:29:00Z">
              <w:tcPr>
                <w:tcW w:w="565" w:type="dxa"/>
                <w:gridSpan w:val="2"/>
                <w:tcBorders>
                  <w:left w:val="single" w:sz="4" w:space="0" w:color="auto"/>
                </w:tcBorders>
                <w:vAlign w:val="center"/>
              </w:tcPr>
            </w:tcPrChange>
          </w:tcPr>
          <w:p w14:paraId="31FFD9E5" w14:textId="6E28A32D" w:rsidR="00494D04" w:rsidRPr="007E0F91" w:rsidRDefault="00494D04" w:rsidP="00494D04">
            <w:pPr>
              <w:jc w:val="center"/>
              <w:rPr>
                <w:ins w:id="18567" w:author="Στάθης Καπ" w:date="2023-03-09T06:25:00Z"/>
                <w:sz w:val="16"/>
                <w:szCs w:val="16"/>
              </w:rPr>
            </w:pPr>
            <w:ins w:id="18568" w:author="Στάθης Καπ" w:date="2023-03-09T07:11:00Z">
              <w:r>
                <w:rPr>
                  <w:rFonts w:ascii="Calibri" w:hAnsi="Calibri" w:cs="Calibri"/>
                  <w:color w:val="000000"/>
                  <w:sz w:val="16"/>
                  <w:szCs w:val="16"/>
                </w:rPr>
                <w:t>453</w:t>
              </w:r>
            </w:ins>
          </w:p>
        </w:tc>
        <w:tc>
          <w:tcPr>
            <w:tcW w:w="679" w:type="dxa"/>
            <w:tcBorders>
              <w:right w:val="single" w:sz="4" w:space="0" w:color="auto"/>
            </w:tcBorders>
            <w:vAlign w:val="center"/>
            <w:tcPrChange w:id="18569" w:author="Στάθης Καπ" w:date="2023-03-09T06:29:00Z">
              <w:tcPr>
                <w:tcW w:w="679" w:type="dxa"/>
                <w:gridSpan w:val="2"/>
                <w:tcBorders>
                  <w:right w:val="single" w:sz="4" w:space="0" w:color="auto"/>
                </w:tcBorders>
                <w:vAlign w:val="center"/>
              </w:tcPr>
            </w:tcPrChange>
          </w:tcPr>
          <w:p w14:paraId="3F56F7DD" w14:textId="7ADDB2AC" w:rsidR="00494D04" w:rsidRPr="007E0F91" w:rsidRDefault="00494D04" w:rsidP="00494D04">
            <w:pPr>
              <w:jc w:val="center"/>
              <w:rPr>
                <w:ins w:id="18570" w:author="Στάθης Καπ" w:date="2023-03-09T06:25:00Z"/>
                <w:sz w:val="16"/>
                <w:szCs w:val="16"/>
              </w:rPr>
            </w:pPr>
            <w:ins w:id="18571" w:author="Στάθης Καπ" w:date="2023-03-09T07:11:00Z">
              <w:r>
                <w:rPr>
                  <w:rFonts w:ascii="Calibri" w:hAnsi="Calibri" w:cs="Calibri"/>
                  <w:color w:val="000000"/>
                  <w:sz w:val="16"/>
                  <w:szCs w:val="16"/>
                </w:rPr>
                <w:t>430</w:t>
              </w:r>
            </w:ins>
          </w:p>
        </w:tc>
        <w:tc>
          <w:tcPr>
            <w:tcW w:w="453" w:type="dxa"/>
            <w:tcBorders>
              <w:left w:val="single" w:sz="4" w:space="0" w:color="auto"/>
            </w:tcBorders>
            <w:vAlign w:val="center"/>
            <w:tcPrChange w:id="18572" w:author="Στάθης Καπ" w:date="2023-03-09T06:29:00Z">
              <w:tcPr>
                <w:tcW w:w="453" w:type="dxa"/>
                <w:gridSpan w:val="2"/>
                <w:tcBorders>
                  <w:left w:val="single" w:sz="4" w:space="0" w:color="auto"/>
                </w:tcBorders>
                <w:vAlign w:val="bottom"/>
              </w:tcPr>
            </w:tcPrChange>
          </w:tcPr>
          <w:p w14:paraId="066FB2AE" w14:textId="2CA8BB46" w:rsidR="00494D04" w:rsidRPr="007E0F91" w:rsidRDefault="00494D04" w:rsidP="00494D04">
            <w:pPr>
              <w:jc w:val="center"/>
              <w:rPr>
                <w:ins w:id="18573" w:author="Στάθης Καπ" w:date="2023-03-09T06:25:00Z"/>
                <w:sz w:val="16"/>
                <w:szCs w:val="16"/>
              </w:rPr>
            </w:pPr>
            <w:ins w:id="18574" w:author="Στάθης Καπ" w:date="2023-03-09T07:11:00Z">
              <w:r>
                <w:rPr>
                  <w:rFonts w:ascii="Calibri" w:hAnsi="Calibri" w:cs="Calibri"/>
                  <w:color w:val="000000"/>
                  <w:sz w:val="16"/>
                  <w:szCs w:val="16"/>
                </w:rPr>
                <w:t>351</w:t>
              </w:r>
            </w:ins>
          </w:p>
        </w:tc>
        <w:tc>
          <w:tcPr>
            <w:tcW w:w="708" w:type="dxa"/>
            <w:vAlign w:val="center"/>
            <w:tcPrChange w:id="18575" w:author="Στάθης Καπ" w:date="2023-03-09T06:29:00Z">
              <w:tcPr>
                <w:tcW w:w="708" w:type="dxa"/>
                <w:gridSpan w:val="2"/>
                <w:vAlign w:val="center"/>
              </w:tcPr>
            </w:tcPrChange>
          </w:tcPr>
          <w:p w14:paraId="06266514" w14:textId="0F7048FA" w:rsidR="00494D04" w:rsidRPr="007E0F91" w:rsidRDefault="00494D04" w:rsidP="00494D04">
            <w:pPr>
              <w:jc w:val="center"/>
              <w:rPr>
                <w:ins w:id="18576" w:author="Στάθης Καπ" w:date="2023-03-09T06:25:00Z"/>
                <w:sz w:val="16"/>
                <w:szCs w:val="16"/>
              </w:rPr>
            </w:pPr>
            <w:ins w:id="18577" w:author="Στάθης Καπ" w:date="2023-03-09T07:11:00Z">
              <w:r>
                <w:rPr>
                  <w:rFonts w:ascii="Calibri" w:hAnsi="Calibri" w:cs="Calibri"/>
                  <w:color w:val="000000"/>
                  <w:sz w:val="16"/>
                  <w:szCs w:val="16"/>
                </w:rPr>
                <w:t>22.52</w:t>
              </w:r>
            </w:ins>
          </w:p>
        </w:tc>
        <w:tc>
          <w:tcPr>
            <w:tcW w:w="652" w:type="dxa"/>
            <w:tcBorders>
              <w:right w:val="single" w:sz="4" w:space="0" w:color="auto"/>
            </w:tcBorders>
            <w:vAlign w:val="center"/>
            <w:tcPrChange w:id="18578" w:author="Στάθης Καπ" w:date="2023-03-09T06:29:00Z">
              <w:tcPr>
                <w:tcW w:w="652" w:type="dxa"/>
                <w:gridSpan w:val="2"/>
                <w:tcBorders>
                  <w:right w:val="single" w:sz="4" w:space="0" w:color="auto"/>
                </w:tcBorders>
                <w:vAlign w:val="bottom"/>
              </w:tcPr>
            </w:tcPrChange>
          </w:tcPr>
          <w:p w14:paraId="0A0055A9" w14:textId="2BA4565C" w:rsidR="00494D04" w:rsidRPr="007E0F91" w:rsidRDefault="00494D04" w:rsidP="00494D04">
            <w:pPr>
              <w:jc w:val="center"/>
              <w:rPr>
                <w:ins w:id="18579" w:author="Στάθης Καπ" w:date="2023-03-09T06:25:00Z"/>
                <w:sz w:val="16"/>
                <w:szCs w:val="16"/>
              </w:rPr>
            </w:pPr>
            <w:ins w:id="18580" w:author="Στάθης Καπ" w:date="2023-03-09T07:11:00Z">
              <w:r>
                <w:rPr>
                  <w:rFonts w:ascii="Calibri" w:hAnsi="Calibri" w:cs="Calibri"/>
                  <w:color w:val="000000"/>
                  <w:sz w:val="16"/>
                  <w:szCs w:val="16"/>
                </w:rPr>
                <w:t>0.249</w:t>
              </w:r>
            </w:ins>
          </w:p>
        </w:tc>
        <w:tc>
          <w:tcPr>
            <w:tcW w:w="453" w:type="dxa"/>
            <w:tcBorders>
              <w:left w:val="single" w:sz="4" w:space="0" w:color="auto"/>
            </w:tcBorders>
            <w:vAlign w:val="center"/>
            <w:tcPrChange w:id="18581" w:author="Στάθης Καπ" w:date="2023-03-09T06:29:00Z">
              <w:tcPr>
                <w:tcW w:w="453" w:type="dxa"/>
                <w:gridSpan w:val="2"/>
                <w:tcBorders>
                  <w:left w:val="single" w:sz="4" w:space="0" w:color="auto"/>
                </w:tcBorders>
                <w:vAlign w:val="bottom"/>
              </w:tcPr>
            </w:tcPrChange>
          </w:tcPr>
          <w:p w14:paraId="49E2DA02" w14:textId="270BD514" w:rsidR="00494D04" w:rsidRPr="007E0F91" w:rsidRDefault="00494D04" w:rsidP="00494D04">
            <w:pPr>
              <w:jc w:val="center"/>
              <w:rPr>
                <w:ins w:id="18582" w:author="Στάθης Καπ" w:date="2023-03-09T06:25:00Z"/>
                <w:sz w:val="16"/>
                <w:szCs w:val="16"/>
              </w:rPr>
            </w:pPr>
            <w:ins w:id="18583" w:author="Στάθης Καπ" w:date="2023-03-09T07:11:00Z">
              <w:r>
                <w:rPr>
                  <w:rFonts w:ascii="Calibri" w:hAnsi="Calibri" w:cs="Calibri"/>
                  <w:color w:val="000000"/>
                  <w:sz w:val="16"/>
                  <w:szCs w:val="16"/>
                </w:rPr>
                <w:t>333</w:t>
              </w:r>
            </w:ins>
          </w:p>
        </w:tc>
        <w:tc>
          <w:tcPr>
            <w:tcW w:w="454" w:type="dxa"/>
            <w:vAlign w:val="center"/>
            <w:tcPrChange w:id="18584" w:author="Στάθης Καπ" w:date="2023-03-09T06:29:00Z">
              <w:tcPr>
                <w:tcW w:w="454" w:type="dxa"/>
                <w:gridSpan w:val="2"/>
                <w:vAlign w:val="center"/>
              </w:tcPr>
            </w:tcPrChange>
          </w:tcPr>
          <w:p w14:paraId="1ED25F9C" w14:textId="158BFDE9" w:rsidR="00494D04" w:rsidRPr="007E0F91" w:rsidRDefault="00494D04" w:rsidP="00494D04">
            <w:pPr>
              <w:jc w:val="center"/>
              <w:rPr>
                <w:ins w:id="18585" w:author="Στάθης Καπ" w:date="2023-03-09T06:25:00Z"/>
                <w:sz w:val="16"/>
                <w:szCs w:val="16"/>
              </w:rPr>
            </w:pPr>
            <w:ins w:id="18586" w:author="Στάθης Καπ" w:date="2023-03-09T07:11:00Z">
              <w:r>
                <w:rPr>
                  <w:rFonts w:ascii="Calibri" w:hAnsi="Calibri" w:cs="Calibri"/>
                  <w:color w:val="000000"/>
                  <w:sz w:val="16"/>
                  <w:szCs w:val="16"/>
                </w:rPr>
                <w:t>5.13</w:t>
              </w:r>
            </w:ins>
          </w:p>
        </w:tc>
        <w:tc>
          <w:tcPr>
            <w:tcW w:w="454" w:type="dxa"/>
            <w:vAlign w:val="center"/>
            <w:tcPrChange w:id="18587" w:author="Στάθης Καπ" w:date="2023-03-09T06:29:00Z">
              <w:tcPr>
                <w:tcW w:w="454" w:type="dxa"/>
                <w:gridSpan w:val="2"/>
                <w:vAlign w:val="bottom"/>
              </w:tcPr>
            </w:tcPrChange>
          </w:tcPr>
          <w:p w14:paraId="07AAB832" w14:textId="17B1FD56" w:rsidR="00494D04" w:rsidRPr="007E0F91" w:rsidRDefault="00494D04" w:rsidP="00494D04">
            <w:pPr>
              <w:jc w:val="center"/>
              <w:rPr>
                <w:ins w:id="18588" w:author="Στάθης Καπ" w:date="2023-03-09T06:25:00Z"/>
                <w:sz w:val="16"/>
                <w:szCs w:val="16"/>
              </w:rPr>
            </w:pPr>
            <w:ins w:id="18589" w:author="Στάθης Καπ" w:date="2023-03-09T07:11:00Z">
              <w:r>
                <w:rPr>
                  <w:rFonts w:ascii="Calibri" w:hAnsi="Calibri" w:cs="Calibri"/>
                  <w:color w:val="000000"/>
                  <w:sz w:val="16"/>
                  <w:szCs w:val="16"/>
                </w:rPr>
                <w:t>0.215</w:t>
              </w:r>
            </w:ins>
          </w:p>
        </w:tc>
        <w:tc>
          <w:tcPr>
            <w:tcW w:w="457" w:type="dxa"/>
            <w:tcBorders>
              <w:right w:val="single" w:sz="4" w:space="0" w:color="auto"/>
            </w:tcBorders>
            <w:vAlign w:val="center"/>
            <w:tcPrChange w:id="18590" w:author="Στάθης Καπ" w:date="2023-03-09T06:29:00Z">
              <w:tcPr>
                <w:tcW w:w="457" w:type="dxa"/>
                <w:gridSpan w:val="2"/>
                <w:tcBorders>
                  <w:right w:val="single" w:sz="4" w:space="0" w:color="auto"/>
                </w:tcBorders>
                <w:vAlign w:val="center"/>
              </w:tcPr>
            </w:tcPrChange>
          </w:tcPr>
          <w:p w14:paraId="3B690572" w14:textId="22509646" w:rsidR="00494D04" w:rsidRPr="007E0F91" w:rsidRDefault="00494D04" w:rsidP="00494D04">
            <w:pPr>
              <w:jc w:val="center"/>
              <w:rPr>
                <w:ins w:id="18591" w:author="Στάθης Καπ" w:date="2023-03-09T06:25:00Z"/>
                <w:sz w:val="16"/>
                <w:szCs w:val="16"/>
              </w:rPr>
            </w:pPr>
            <w:ins w:id="18592" w:author="Στάθης Καπ" w:date="2023-03-09T07:11:00Z">
              <w:r>
                <w:rPr>
                  <w:rFonts w:ascii="Calibri" w:hAnsi="Calibri" w:cs="Calibri"/>
                  <w:color w:val="000000"/>
                  <w:sz w:val="16"/>
                  <w:szCs w:val="16"/>
                </w:rPr>
                <w:t>13.65</w:t>
              </w:r>
            </w:ins>
          </w:p>
        </w:tc>
        <w:tc>
          <w:tcPr>
            <w:tcW w:w="453" w:type="dxa"/>
            <w:tcBorders>
              <w:left w:val="single" w:sz="4" w:space="0" w:color="auto"/>
            </w:tcBorders>
            <w:vAlign w:val="center"/>
            <w:tcPrChange w:id="18593" w:author="Στάθης Καπ" w:date="2023-03-09T06:29:00Z">
              <w:tcPr>
                <w:tcW w:w="453" w:type="dxa"/>
                <w:gridSpan w:val="2"/>
                <w:tcBorders>
                  <w:left w:val="single" w:sz="4" w:space="0" w:color="auto"/>
                </w:tcBorders>
                <w:vAlign w:val="bottom"/>
              </w:tcPr>
            </w:tcPrChange>
          </w:tcPr>
          <w:p w14:paraId="4702B17E" w14:textId="40662D6F" w:rsidR="00494D04" w:rsidRPr="007E0F91" w:rsidRDefault="00494D04" w:rsidP="00494D04">
            <w:pPr>
              <w:jc w:val="center"/>
              <w:rPr>
                <w:ins w:id="18594" w:author="Στάθης Καπ" w:date="2023-03-09T06:25:00Z"/>
                <w:sz w:val="16"/>
                <w:szCs w:val="16"/>
              </w:rPr>
            </w:pPr>
            <w:ins w:id="18595" w:author="Στάθης Καπ" w:date="2023-03-09T07:11:00Z">
              <w:r>
                <w:rPr>
                  <w:rFonts w:ascii="Calibri" w:hAnsi="Calibri" w:cs="Calibri"/>
                  <w:color w:val="000000"/>
                  <w:sz w:val="16"/>
                  <w:szCs w:val="16"/>
                </w:rPr>
                <w:t>329</w:t>
              </w:r>
            </w:ins>
          </w:p>
        </w:tc>
        <w:tc>
          <w:tcPr>
            <w:tcW w:w="454" w:type="dxa"/>
            <w:vAlign w:val="center"/>
            <w:tcPrChange w:id="18596" w:author="Στάθης Καπ" w:date="2023-03-09T06:29:00Z">
              <w:tcPr>
                <w:tcW w:w="454" w:type="dxa"/>
                <w:gridSpan w:val="2"/>
                <w:vAlign w:val="center"/>
              </w:tcPr>
            </w:tcPrChange>
          </w:tcPr>
          <w:p w14:paraId="4D6008C3" w14:textId="658CD5FB" w:rsidR="00494D04" w:rsidRPr="007E0F91" w:rsidRDefault="00494D04" w:rsidP="00494D04">
            <w:pPr>
              <w:jc w:val="center"/>
              <w:rPr>
                <w:ins w:id="18597" w:author="Στάθης Καπ" w:date="2023-03-09T06:25:00Z"/>
                <w:sz w:val="16"/>
                <w:szCs w:val="16"/>
              </w:rPr>
            </w:pPr>
            <w:ins w:id="18598" w:author="Στάθης Καπ" w:date="2023-03-09T07:11:00Z">
              <w:r>
                <w:rPr>
                  <w:rFonts w:ascii="Calibri" w:hAnsi="Calibri" w:cs="Calibri"/>
                  <w:color w:val="000000"/>
                  <w:sz w:val="16"/>
                  <w:szCs w:val="16"/>
                </w:rPr>
                <w:t>6.27</w:t>
              </w:r>
            </w:ins>
          </w:p>
        </w:tc>
        <w:tc>
          <w:tcPr>
            <w:tcW w:w="454" w:type="dxa"/>
            <w:vAlign w:val="center"/>
            <w:tcPrChange w:id="18599" w:author="Στάθης Καπ" w:date="2023-03-09T06:29:00Z">
              <w:tcPr>
                <w:tcW w:w="454" w:type="dxa"/>
                <w:gridSpan w:val="2"/>
                <w:vAlign w:val="bottom"/>
              </w:tcPr>
            </w:tcPrChange>
          </w:tcPr>
          <w:p w14:paraId="783D0072" w14:textId="1F72EFB5" w:rsidR="00494D04" w:rsidRPr="007E0F91" w:rsidRDefault="00494D04" w:rsidP="00494D04">
            <w:pPr>
              <w:jc w:val="center"/>
              <w:rPr>
                <w:ins w:id="18600" w:author="Στάθης Καπ" w:date="2023-03-09T06:25:00Z"/>
                <w:sz w:val="16"/>
                <w:szCs w:val="16"/>
              </w:rPr>
            </w:pPr>
            <w:ins w:id="18601" w:author="Στάθης Καπ" w:date="2023-03-09T07:11:00Z">
              <w:r>
                <w:rPr>
                  <w:rFonts w:ascii="Calibri" w:hAnsi="Calibri" w:cs="Calibri"/>
                  <w:color w:val="000000"/>
                  <w:sz w:val="16"/>
                  <w:szCs w:val="16"/>
                </w:rPr>
                <w:t>0.215</w:t>
              </w:r>
            </w:ins>
          </w:p>
        </w:tc>
        <w:tc>
          <w:tcPr>
            <w:tcW w:w="454" w:type="dxa"/>
            <w:tcBorders>
              <w:right w:val="single" w:sz="4" w:space="0" w:color="auto"/>
            </w:tcBorders>
            <w:vAlign w:val="center"/>
            <w:tcPrChange w:id="18602" w:author="Στάθης Καπ" w:date="2023-03-09T06:29:00Z">
              <w:tcPr>
                <w:tcW w:w="454" w:type="dxa"/>
                <w:gridSpan w:val="2"/>
                <w:tcBorders>
                  <w:right w:val="single" w:sz="4" w:space="0" w:color="auto"/>
                </w:tcBorders>
                <w:vAlign w:val="center"/>
              </w:tcPr>
            </w:tcPrChange>
          </w:tcPr>
          <w:p w14:paraId="57470CEC" w14:textId="1762C15B" w:rsidR="00494D04" w:rsidRPr="007E0F91" w:rsidRDefault="00494D04" w:rsidP="00494D04">
            <w:pPr>
              <w:jc w:val="center"/>
              <w:rPr>
                <w:ins w:id="18603" w:author="Στάθης Καπ" w:date="2023-03-09T06:25:00Z"/>
                <w:sz w:val="16"/>
                <w:szCs w:val="16"/>
              </w:rPr>
            </w:pPr>
            <w:ins w:id="18604" w:author="Στάθης Καπ" w:date="2023-03-09T07:11:00Z">
              <w:r>
                <w:rPr>
                  <w:rFonts w:ascii="Calibri" w:hAnsi="Calibri" w:cs="Calibri"/>
                  <w:color w:val="000000"/>
                  <w:sz w:val="16"/>
                  <w:szCs w:val="16"/>
                </w:rPr>
                <w:t>13.65</w:t>
              </w:r>
            </w:ins>
          </w:p>
        </w:tc>
        <w:tc>
          <w:tcPr>
            <w:tcW w:w="453" w:type="dxa"/>
            <w:tcBorders>
              <w:left w:val="single" w:sz="4" w:space="0" w:color="auto"/>
            </w:tcBorders>
            <w:vAlign w:val="center"/>
            <w:tcPrChange w:id="18605" w:author="Στάθης Καπ" w:date="2023-03-09T06:29:00Z">
              <w:tcPr>
                <w:tcW w:w="453" w:type="dxa"/>
                <w:gridSpan w:val="2"/>
                <w:tcBorders>
                  <w:left w:val="single" w:sz="4" w:space="0" w:color="auto"/>
                </w:tcBorders>
                <w:vAlign w:val="bottom"/>
              </w:tcPr>
            </w:tcPrChange>
          </w:tcPr>
          <w:p w14:paraId="5BC7AF25" w14:textId="23995C9F" w:rsidR="00494D04" w:rsidRPr="007E0F91" w:rsidRDefault="00494D04" w:rsidP="00494D04">
            <w:pPr>
              <w:jc w:val="center"/>
              <w:rPr>
                <w:ins w:id="18606" w:author="Στάθης Καπ" w:date="2023-03-09T06:25:00Z"/>
                <w:sz w:val="16"/>
                <w:szCs w:val="16"/>
              </w:rPr>
            </w:pPr>
            <w:ins w:id="18607" w:author="Στάθης Καπ" w:date="2023-03-09T07:11:00Z">
              <w:r>
                <w:rPr>
                  <w:rFonts w:ascii="Calibri" w:hAnsi="Calibri" w:cs="Calibri"/>
                  <w:color w:val="000000"/>
                  <w:sz w:val="16"/>
                  <w:szCs w:val="16"/>
                </w:rPr>
                <w:t>320</w:t>
              </w:r>
            </w:ins>
          </w:p>
        </w:tc>
        <w:tc>
          <w:tcPr>
            <w:tcW w:w="454" w:type="dxa"/>
            <w:vAlign w:val="center"/>
            <w:tcPrChange w:id="18608" w:author="Στάθης Καπ" w:date="2023-03-09T06:29:00Z">
              <w:tcPr>
                <w:tcW w:w="454" w:type="dxa"/>
                <w:gridSpan w:val="2"/>
                <w:vAlign w:val="center"/>
              </w:tcPr>
            </w:tcPrChange>
          </w:tcPr>
          <w:p w14:paraId="1697107C" w14:textId="35104D71" w:rsidR="00494D04" w:rsidRPr="007E0F91" w:rsidRDefault="00494D04" w:rsidP="00494D04">
            <w:pPr>
              <w:jc w:val="center"/>
              <w:rPr>
                <w:ins w:id="18609" w:author="Στάθης Καπ" w:date="2023-03-09T06:25:00Z"/>
                <w:sz w:val="16"/>
                <w:szCs w:val="16"/>
              </w:rPr>
            </w:pPr>
            <w:ins w:id="18610" w:author="Στάθης Καπ" w:date="2023-03-09T07:11:00Z">
              <w:r>
                <w:rPr>
                  <w:rFonts w:ascii="Calibri" w:hAnsi="Calibri" w:cs="Calibri"/>
                  <w:color w:val="000000"/>
                  <w:sz w:val="16"/>
                  <w:szCs w:val="16"/>
                </w:rPr>
                <w:t>8.83</w:t>
              </w:r>
            </w:ins>
          </w:p>
        </w:tc>
        <w:tc>
          <w:tcPr>
            <w:tcW w:w="454" w:type="dxa"/>
            <w:vAlign w:val="center"/>
            <w:tcPrChange w:id="18611" w:author="Στάθης Καπ" w:date="2023-03-09T06:29:00Z">
              <w:tcPr>
                <w:tcW w:w="454" w:type="dxa"/>
                <w:gridSpan w:val="2"/>
                <w:vAlign w:val="bottom"/>
              </w:tcPr>
            </w:tcPrChange>
          </w:tcPr>
          <w:p w14:paraId="3C602A0E" w14:textId="0783EBED" w:rsidR="00494D04" w:rsidRPr="007E0F91" w:rsidRDefault="00494D04" w:rsidP="00494D04">
            <w:pPr>
              <w:jc w:val="center"/>
              <w:rPr>
                <w:ins w:id="18612" w:author="Στάθης Καπ" w:date="2023-03-09T06:25:00Z"/>
                <w:sz w:val="16"/>
                <w:szCs w:val="16"/>
              </w:rPr>
            </w:pPr>
            <w:ins w:id="18613" w:author="Στάθης Καπ" w:date="2023-03-09T07:11:00Z">
              <w:r>
                <w:rPr>
                  <w:rFonts w:ascii="Calibri" w:hAnsi="Calibri" w:cs="Calibri"/>
                  <w:color w:val="000000"/>
                  <w:sz w:val="16"/>
                  <w:szCs w:val="16"/>
                </w:rPr>
                <w:t>0.224</w:t>
              </w:r>
            </w:ins>
          </w:p>
        </w:tc>
        <w:tc>
          <w:tcPr>
            <w:tcW w:w="461" w:type="dxa"/>
            <w:tcBorders>
              <w:right w:val="single" w:sz="4" w:space="0" w:color="auto"/>
            </w:tcBorders>
            <w:vAlign w:val="center"/>
            <w:tcPrChange w:id="18614" w:author="Στάθης Καπ" w:date="2023-03-09T06:29:00Z">
              <w:tcPr>
                <w:tcW w:w="461" w:type="dxa"/>
                <w:gridSpan w:val="2"/>
                <w:tcBorders>
                  <w:right w:val="single" w:sz="4" w:space="0" w:color="auto"/>
                </w:tcBorders>
                <w:vAlign w:val="center"/>
              </w:tcPr>
            </w:tcPrChange>
          </w:tcPr>
          <w:p w14:paraId="503A4017" w14:textId="6AFE8B68" w:rsidR="00494D04" w:rsidRPr="007E0F91" w:rsidRDefault="00494D04" w:rsidP="00494D04">
            <w:pPr>
              <w:jc w:val="center"/>
              <w:rPr>
                <w:ins w:id="18615" w:author="Στάθης Καπ" w:date="2023-03-09T06:25:00Z"/>
                <w:sz w:val="16"/>
                <w:szCs w:val="16"/>
              </w:rPr>
            </w:pPr>
            <w:ins w:id="18616" w:author="Στάθης Καπ" w:date="2023-03-09T07:11:00Z">
              <w:r>
                <w:rPr>
                  <w:rFonts w:ascii="Calibri" w:hAnsi="Calibri" w:cs="Calibri"/>
                  <w:color w:val="000000"/>
                  <w:sz w:val="16"/>
                  <w:szCs w:val="16"/>
                </w:rPr>
                <w:t>10.04</w:t>
              </w:r>
            </w:ins>
          </w:p>
        </w:tc>
      </w:tr>
      <w:tr w:rsidR="00494D04" w14:paraId="6050B1C4"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61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618" w:author="Στάθης Καπ" w:date="2023-03-09T06:25:00Z"/>
          <w:trPrChange w:id="18619"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620"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969B5AB" w14:textId="77777777" w:rsidR="00494D04" w:rsidRPr="007E0F91" w:rsidRDefault="00494D04" w:rsidP="00494D04">
            <w:pPr>
              <w:jc w:val="center"/>
              <w:rPr>
                <w:ins w:id="18621" w:author="Στάθης Καπ" w:date="2023-03-09T06:25:00Z"/>
                <w:sz w:val="16"/>
                <w:szCs w:val="16"/>
              </w:rPr>
            </w:pPr>
            <w:ins w:id="18622" w:author="Στάθης Καπ" w:date="2023-03-09T06:25:00Z">
              <w:r w:rsidRPr="009861B1">
                <w:rPr>
                  <w:rFonts w:ascii="Calibri" w:hAnsi="Calibri" w:cs="Calibri"/>
                  <w:color w:val="000000"/>
                  <w:sz w:val="16"/>
                  <w:szCs w:val="16"/>
                </w:rPr>
                <w:t>r106</w:t>
              </w:r>
            </w:ins>
          </w:p>
        </w:tc>
        <w:tc>
          <w:tcPr>
            <w:tcW w:w="565" w:type="dxa"/>
            <w:tcBorders>
              <w:left w:val="single" w:sz="4" w:space="0" w:color="auto"/>
            </w:tcBorders>
            <w:vAlign w:val="center"/>
            <w:tcPrChange w:id="18623" w:author="Στάθης Καπ" w:date="2023-03-09T06:29:00Z">
              <w:tcPr>
                <w:tcW w:w="565" w:type="dxa"/>
                <w:gridSpan w:val="2"/>
                <w:tcBorders>
                  <w:left w:val="single" w:sz="4" w:space="0" w:color="auto"/>
                </w:tcBorders>
                <w:vAlign w:val="center"/>
              </w:tcPr>
            </w:tcPrChange>
          </w:tcPr>
          <w:p w14:paraId="076B1A72" w14:textId="5494ABA8" w:rsidR="00494D04" w:rsidRPr="007E0F91" w:rsidRDefault="00494D04" w:rsidP="00494D04">
            <w:pPr>
              <w:jc w:val="center"/>
              <w:rPr>
                <w:ins w:id="18624" w:author="Στάθης Καπ" w:date="2023-03-09T06:25:00Z"/>
                <w:sz w:val="16"/>
                <w:szCs w:val="16"/>
              </w:rPr>
            </w:pPr>
            <w:ins w:id="18625" w:author="Στάθης Καπ" w:date="2023-03-09T07:11:00Z">
              <w:r>
                <w:rPr>
                  <w:rFonts w:ascii="Calibri" w:hAnsi="Calibri" w:cs="Calibri"/>
                  <w:color w:val="000000"/>
                  <w:sz w:val="16"/>
                  <w:szCs w:val="16"/>
                </w:rPr>
                <w:t>529</w:t>
              </w:r>
            </w:ins>
          </w:p>
        </w:tc>
        <w:tc>
          <w:tcPr>
            <w:tcW w:w="679" w:type="dxa"/>
            <w:tcBorders>
              <w:right w:val="single" w:sz="4" w:space="0" w:color="auto"/>
            </w:tcBorders>
            <w:vAlign w:val="center"/>
            <w:tcPrChange w:id="18626" w:author="Στάθης Καπ" w:date="2023-03-09T06:29:00Z">
              <w:tcPr>
                <w:tcW w:w="679" w:type="dxa"/>
                <w:gridSpan w:val="2"/>
                <w:tcBorders>
                  <w:right w:val="single" w:sz="4" w:space="0" w:color="auto"/>
                </w:tcBorders>
                <w:vAlign w:val="center"/>
              </w:tcPr>
            </w:tcPrChange>
          </w:tcPr>
          <w:p w14:paraId="32E2392B" w14:textId="5F4B719E" w:rsidR="00494D04" w:rsidRPr="007E0F91" w:rsidRDefault="00494D04" w:rsidP="00494D04">
            <w:pPr>
              <w:jc w:val="center"/>
              <w:rPr>
                <w:ins w:id="18627" w:author="Στάθης Καπ" w:date="2023-03-09T06:25:00Z"/>
                <w:sz w:val="16"/>
                <w:szCs w:val="16"/>
              </w:rPr>
            </w:pPr>
            <w:ins w:id="18628" w:author="Στάθης Καπ" w:date="2023-03-09T07:11:00Z">
              <w:r>
                <w:rPr>
                  <w:rFonts w:ascii="Calibri" w:hAnsi="Calibri" w:cs="Calibri"/>
                  <w:color w:val="000000"/>
                  <w:sz w:val="16"/>
                  <w:szCs w:val="16"/>
                </w:rPr>
                <w:t>529</w:t>
              </w:r>
            </w:ins>
          </w:p>
        </w:tc>
        <w:tc>
          <w:tcPr>
            <w:tcW w:w="453" w:type="dxa"/>
            <w:tcBorders>
              <w:left w:val="single" w:sz="4" w:space="0" w:color="auto"/>
            </w:tcBorders>
            <w:vAlign w:val="center"/>
            <w:tcPrChange w:id="18629" w:author="Στάθης Καπ" w:date="2023-03-09T06:29:00Z">
              <w:tcPr>
                <w:tcW w:w="453" w:type="dxa"/>
                <w:gridSpan w:val="2"/>
                <w:tcBorders>
                  <w:left w:val="single" w:sz="4" w:space="0" w:color="auto"/>
                </w:tcBorders>
                <w:vAlign w:val="bottom"/>
              </w:tcPr>
            </w:tcPrChange>
          </w:tcPr>
          <w:p w14:paraId="2BB7F17A" w14:textId="3AF32CF5" w:rsidR="00494D04" w:rsidRPr="007E0F91" w:rsidRDefault="00494D04" w:rsidP="00494D04">
            <w:pPr>
              <w:jc w:val="center"/>
              <w:rPr>
                <w:ins w:id="18630" w:author="Στάθης Καπ" w:date="2023-03-09T06:25:00Z"/>
                <w:sz w:val="16"/>
                <w:szCs w:val="16"/>
              </w:rPr>
            </w:pPr>
            <w:ins w:id="18631" w:author="Στάθης Καπ" w:date="2023-03-09T07:11:00Z">
              <w:r>
                <w:rPr>
                  <w:rFonts w:ascii="Calibri" w:hAnsi="Calibri" w:cs="Calibri"/>
                  <w:color w:val="000000"/>
                  <w:sz w:val="16"/>
                  <w:szCs w:val="16"/>
                </w:rPr>
                <w:t>438</w:t>
              </w:r>
            </w:ins>
          </w:p>
        </w:tc>
        <w:tc>
          <w:tcPr>
            <w:tcW w:w="708" w:type="dxa"/>
            <w:vAlign w:val="center"/>
            <w:tcPrChange w:id="18632" w:author="Στάθης Καπ" w:date="2023-03-09T06:29:00Z">
              <w:tcPr>
                <w:tcW w:w="708" w:type="dxa"/>
                <w:gridSpan w:val="2"/>
                <w:vAlign w:val="center"/>
              </w:tcPr>
            </w:tcPrChange>
          </w:tcPr>
          <w:p w14:paraId="4AB79A67" w14:textId="7A545F05" w:rsidR="00494D04" w:rsidRPr="007E0F91" w:rsidRDefault="00494D04" w:rsidP="00494D04">
            <w:pPr>
              <w:jc w:val="center"/>
              <w:rPr>
                <w:ins w:id="18633" w:author="Στάθης Καπ" w:date="2023-03-09T06:25:00Z"/>
                <w:sz w:val="16"/>
                <w:szCs w:val="16"/>
              </w:rPr>
            </w:pPr>
            <w:ins w:id="18634" w:author="Στάθης Καπ" w:date="2023-03-09T07:11:00Z">
              <w:r>
                <w:rPr>
                  <w:rFonts w:ascii="Calibri" w:hAnsi="Calibri" w:cs="Calibri"/>
                  <w:color w:val="000000"/>
                  <w:sz w:val="16"/>
                  <w:szCs w:val="16"/>
                </w:rPr>
                <w:t>17.2</w:t>
              </w:r>
            </w:ins>
          </w:p>
        </w:tc>
        <w:tc>
          <w:tcPr>
            <w:tcW w:w="652" w:type="dxa"/>
            <w:tcBorders>
              <w:right w:val="single" w:sz="4" w:space="0" w:color="auto"/>
            </w:tcBorders>
            <w:vAlign w:val="center"/>
            <w:tcPrChange w:id="18635" w:author="Στάθης Καπ" w:date="2023-03-09T06:29:00Z">
              <w:tcPr>
                <w:tcW w:w="652" w:type="dxa"/>
                <w:gridSpan w:val="2"/>
                <w:tcBorders>
                  <w:right w:val="single" w:sz="4" w:space="0" w:color="auto"/>
                </w:tcBorders>
                <w:vAlign w:val="bottom"/>
              </w:tcPr>
            </w:tcPrChange>
          </w:tcPr>
          <w:p w14:paraId="00AB4D65" w14:textId="2F0AFE4B" w:rsidR="00494D04" w:rsidRPr="007E0F91" w:rsidRDefault="00494D04" w:rsidP="00494D04">
            <w:pPr>
              <w:jc w:val="center"/>
              <w:rPr>
                <w:ins w:id="18636" w:author="Στάθης Καπ" w:date="2023-03-09T06:25:00Z"/>
                <w:sz w:val="16"/>
                <w:szCs w:val="16"/>
              </w:rPr>
            </w:pPr>
            <w:ins w:id="18637" w:author="Στάθης Καπ" w:date="2023-03-09T07:11:00Z">
              <w:r>
                <w:rPr>
                  <w:rFonts w:ascii="Calibri" w:hAnsi="Calibri" w:cs="Calibri"/>
                  <w:color w:val="000000"/>
                  <w:sz w:val="16"/>
                  <w:szCs w:val="16"/>
                </w:rPr>
                <w:t>0.29</w:t>
              </w:r>
            </w:ins>
          </w:p>
        </w:tc>
        <w:tc>
          <w:tcPr>
            <w:tcW w:w="453" w:type="dxa"/>
            <w:tcBorders>
              <w:left w:val="single" w:sz="4" w:space="0" w:color="auto"/>
            </w:tcBorders>
            <w:vAlign w:val="center"/>
            <w:tcPrChange w:id="18638" w:author="Στάθης Καπ" w:date="2023-03-09T06:29:00Z">
              <w:tcPr>
                <w:tcW w:w="453" w:type="dxa"/>
                <w:gridSpan w:val="2"/>
                <w:tcBorders>
                  <w:left w:val="single" w:sz="4" w:space="0" w:color="auto"/>
                </w:tcBorders>
                <w:vAlign w:val="bottom"/>
              </w:tcPr>
            </w:tcPrChange>
          </w:tcPr>
          <w:p w14:paraId="46C4C55A" w14:textId="10E13A87" w:rsidR="00494D04" w:rsidRPr="007E0F91" w:rsidRDefault="00494D04" w:rsidP="00494D04">
            <w:pPr>
              <w:jc w:val="center"/>
              <w:rPr>
                <w:ins w:id="18639" w:author="Στάθης Καπ" w:date="2023-03-09T06:25:00Z"/>
                <w:sz w:val="16"/>
                <w:szCs w:val="16"/>
              </w:rPr>
            </w:pPr>
            <w:ins w:id="18640" w:author="Στάθης Καπ" w:date="2023-03-09T07:11:00Z">
              <w:r>
                <w:rPr>
                  <w:rFonts w:ascii="Calibri" w:hAnsi="Calibri" w:cs="Calibri"/>
                  <w:color w:val="000000"/>
                  <w:sz w:val="16"/>
                  <w:szCs w:val="16"/>
                </w:rPr>
                <w:t>444</w:t>
              </w:r>
            </w:ins>
          </w:p>
        </w:tc>
        <w:tc>
          <w:tcPr>
            <w:tcW w:w="454" w:type="dxa"/>
            <w:vAlign w:val="center"/>
            <w:tcPrChange w:id="18641" w:author="Στάθης Καπ" w:date="2023-03-09T06:29:00Z">
              <w:tcPr>
                <w:tcW w:w="454" w:type="dxa"/>
                <w:gridSpan w:val="2"/>
                <w:vAlign w:val="center"/>
              </w:tcPr>
            </w:tcPrChange>
          </w:tcPr>
          <w:p w14:paraId="05D3E73D" w14:textId="28729BB9" w:rsidR="00494D04" w:rsidRPr="007E0F91" w:rsidRDefault="00494D04" w:rsidP="00494D04">
            <w:pPr>
              <w:jc w:val="center"/>
              <w:rPr>
                <w:ins w:id="18642" w:author="Στάθης Καπ" w:date="2023-03-09T06:25:00Z"/>
                <w:sz w:val="16"/>
                <w:szCs w:val="16"/>
              </w:rPr>
            </w:pPr>
            <w:ins w:id="18643" w:author="Στάθης Καπ" w:date="2023-03-09T07:11:00Z">
              <w:r>
                <w:rPr>
                  <w:rFonts w:ascii="Calibri" w:hAnsi="Calibri" w:cs="Calibri"/>
                  <w:color w:val="000000"/>
                  <w:sz w:val="16"/>
                  <w:szCs w:val="16"/>
                </w:rPr>
                <w:t>-1.37</w:t>
              </w:r>
            </w:ins>
          </w:p>
        </w:tc>
        <w:tc>
          <w:tcPr>
            <w:tcW w:w="454" w:type="dxa"/>
            <w:vAlign w:val="center"/>
            <w:tcPrChange w:id="18644" w:author="Στάθης Καπ" w:date="2023-03-09T06:29:00Z">
              <w:tcPr>
                <w:tcW w:w="454" w:type="dxa"/>
                <w:gridSpan w:val="2"/>
                <w:vAlign w:val="bottom"/>
              </w:tcPr>
            </w:tcPrChange>
          </w:tcPr>
          <w:p w14:paraId="2D5AD06D" w14:textId="7ED57CE3" w:rsidR="00494D04" w:rsidRPr="007E0F91" w:rsidRDefault="00494D04" w:rsidP="00494D04">
            <w:pPr>
              <w:jc w:val="center"/>
              <w:rPr>
                <w:ins w:id="18645" w:author="Στάθης Καπ" w:date="2023-03-09T06:25:00Z"/>
                <w:sz w:val="16"/>
                <w:szCs w:val="16"/>
              </w:rPr>
            </w:pPr>
            <w:ins w:id="18646" w:author="Στάθης Καπ" w:date="2023-03-09T07:11:00Z">
              <w:r>
                <w:rPr>
                  <w:rFonts w:ascii="Calibri" w:hAnsi="Calibri" w:cs="Calibri"/>
                  <w:color w:val="000000"/>
                  <w:sz w:val="16"/>
                  <w:szCs w:val="16"/>
                </w:rPr>
                <w:t>0.256</w:t>
              </w:r>
            </w:ins>
          </w:p>
        </w:tc>
        <w:tc>
          <w:tcPr>
            <w:tcW w:w="457" w:type="dxa"/>
            <w:tcBorders>
              <w:right w:val="single" w:sz="4" w:space="0" w:color="auto"/>
            </w:tcBorders>
            <w:vAlign w:val="center"/>
            <w:tcPrChange w:id="18647" w:author="Στάθης Καπ" w:date="2023-03-09T06:29:00Z">
              <w:tcPr>
                <w:tcW w:w="457" w:type="dxa"/>
                <w:gridSpan w:val="2"/>
                <w:tcBorders>
                  <w:right w:val="single" w:sz="4" w:space="0" w:color="auto"/>
                </w:tcBorders>
                <w:vAlign w:val="center"/>
              </w:tcPr>
            </w:tcPrChange>
          </w:tcPr>
          <w:p w14:paraId="0FFAA118" w14:textId="5F250175" w:rsidR="00494D04" w:rsidRPr="007E0F91" w:rsidRDefault="00494D04" w:rsidP="00494D04">
            <w:pPr>
              <w:jc w:val="center"/>
              <w:rPr>
                <w:ins w:id="18648" w:author="Στάθης Καπ" w:date="2023-03-09T06:25:00Z"/>
                <w:sz w:val="16"/>
                <w:szCs w:val="16"/>
              </w:rPr>
            </w:pPr>
            <w:ins w:id="18649" w:author="Στάθης Καπ" w:date="2023-03-09T07:11:00Z">
              <w:r>
                <w:rPr>
                  <w:rFonts w:ascii="Calibri" w:hAnsi="Calibri" w:cs="Calibri"/>
                  <w:color w:val="000000"/>
                  <w:sz w:val="16"/>
                  <w:szCs w:val="16"/>
                </w:rPr>
                <w:t>11.72</w:t>
              </w:r>
            </w:ins>
          </w:p>
        </w:tc>
        <w:tc>
          <w:tcPr>
            <w:tcW w:w="453" w:type="dxa"/>
            <w:tcBorders>
              <w:left w:val="single" w:sz="4" w:space="0" w:color="auto"/>
            </w:tcBorders>
            <w:vAlign w:val="center"/>
            <w:tcPrChange w:id="18650" w:author="Στάθης Καπ" w:date="2023-03-09T06:29:00Z">
              <w:tcPr>
                <w:tcW w:w="453" w:type="dxa"/>
                <w:gridSpan w:val="2"/>
                <w:tcBorders>
                  <w:left w:val="single" w:sz="4" w:space="0" w:color="auto"/>
                </w:tcBorders>
                <w:vAlign w:val="bottom"/>
              </w:tcPr>
            </w:tcPrChange>
          </w:tcPr>
          <w:p w14:paraId="1D02D1BD" w14:textId="3BFBEA55" w:rsidR="00494D04" w:rsidRPr="007E0F91" w:rsidRDefault="00494D04" w:rsidP="00494D04">
            <w:pPr>
              <w:jc w:val="center"/>
              <w:rPr>
                <w:ins w:id="18651" w:author="Στάθης Καπ" w:date="2023-03-09T06:25:00Z"/>
                <w:sz w:val="16"/>
                <w:szCs w:val="16"/>
              </w:rPr>
            </w:pPr>
            <w:ins w:id="18652" w:author="Στάθης Καπ" w:date="2023-03-09T07:11:00Z">
              <w:r>
                <w:rPr>
                  <w:rFonts w:ascii="Calibri" w:hAnsi="Calibri" w:cs="Calibri"/>
                  <w:color w:val="000000"/>
                  <w:sz w:val="16"/>
                  <w:szCs w:val="16"/>
                </w:rPr>
                <w:t>416</w:t>
              </w:r>
            </w:ins>
          </w:p>
        </w:tc>
        <w:tc>
          <w:tcPr>
            <w:tcW w:w="454" w:type="dxa"/>
            <w:vAlign w:val="center"/>
            <w:tcPrChange w:id="18653" w:author="Στάθης Καπ" w:date="2023-03-09T06:29:00Z">
              <w:tcPr>
                <w:tcW w:w="454" w:type="dxa"/>
                <w:gridSpan w:val="2"/>
                <w:vAlign w:val="center"/>
              </w:tcPr>
            </w:tcPrChange>
          </w:tcPr>
          <w:p w14:paraId="10350619" w14:textId="68A0EF65" w:rsidR="00494D04" w:rsidRPr="007E0F91" w:rsidRDefault="00494D04" w:rsidP="00494D04">
            <w:pPr>
              <w:jc w:val="center"/>
              <w:rPr>
                <w:ins w:id="18654" w:author="Στάθης Καπ" w:date="2023-03-09T06:25:00Z"/>
                <w:sz w:val="16"/>
                <w:szCs w:val="16"/>
              </w:rPr>
            </w:pPr>
            <w:ins w:id="18655" w:author="Στάθης Καπ" w:date="2023-03-09T07:11:00Z">
              <w:r>
                <w:rPr>
                  <w:rFonts w:ascii="Calibri" w:hAnsi="Calibri" w:cs="Calibri"/>
                  <w:color w:val="000000"/>
                  <w:sz w:val="16"/>
                  <w:szCs w:val="16"/>
                </w:rPr>
                <w:t>5.02</w:t>
              </w:r>
            </w:ins>
          </w:p>
        </w:tc>
        <w:tc>
          <w:tcPr>
            <w:tcW w:w="454" w:type="dxa"/>
            <w:vAlign w:val="center"/>
            <w:tcPrChange w:id="18656" w:author="Στάθης Καπ" w:date="2023-03-09T06:29:00Z">
              <w:tcPr>
                <w:tcW w:w="454" w:type="dxa"/>
                <w:gridSpan w:val="2"/>
                <w:vAlign w:val="bottom"/>
              </w:tcPr>
            </w:tcPrChange>
          </w:tcPr>
          <w:p w14:paraId="5D3796AA" w14:textId="675F3997" w:rsidR="00494D04" w:rsidRPr="007E0F91" w:rsidRDefault="00494D04" w:rsidP="00494D04">
            <w:pPr>
              <w:jc w:val="center"/>
              <w:rPr>
                <w:ins w:id="18657" w:author="Στάθης Καπ" w:date="2023-03-09T06:25:00Z"/>
                <w:sz w:val="16"/>
                <w:szCs w:val="16"/>
              </w:rPr>
            </w:pPr>
            <w:ins w:id="18658" w:author="Στάθης Καπ" w:date="2023-03-09T07:11:00Z">
              <w:r>
                <w:rPr>
                  <w:rFonts w:ascii="Calibri" w:hAnsi="Calibri" w:cs="Calibri"/>
                  <w:color w:val="000000"/>
                  <w:sz w:val="16"/>
                  <w:szCs w:val="16"/>
                </w:rPr>
                <w:t>0.242</w:t>
              </w:r>
            </w:ins>
          </w:p>
        </w:tc>
        <w:tc>
          <w:tcPr>
            <w:tcW w:w="454" w:type="dxa"/>
            <w:tcBorders>
              <w:right w:val="single" w:sz="4" w:space="0" w:color="auto"/>
            </w:tcBorders>
            <w:vAlign w:val="center"/>
            <w:tcPrChange w:id="18659" w:author="Στάθης Καπ" w:date="2023-03-09T06:29:00Z">
              <w:tcPr>
                <w:tcW w:w="454" w:type="dxa"/>
                <w:gridSpan w:val="2"/>
                <w:tcBorders>
                  <w:right w:val="single" w:sz="4" w:space="0" w:color="auto"/>
                </w:tcBorders>
                <w:vAlign w:val="center"/>
              </w:tcPr>
            </w:tcPrChange>
          </w:tcPr>
          <w:p w14:paraId="389BF0B1" w14:textId="4B31310B" w:rsidR="00494D04" w:rsidRPr="007E0F91" w:rsidRDefault="00494D04" w:rsidP="00494D04">
            <w:pPr>
              <w:jc w:val="center"/>
              <w:rPr>
                <w:ins w:id="18660" w:author="Στάθης Καπ" w:date="2023-03-09T06:25:00Z"/>
                <w:sz w:val="16"/>
                <w:szCs w:val="16"/>
              </w:rPr>
            </w:pPr>
            <w:ins w:id="18661" w:author="Στάθης Καπ" w:date="2023-03-09T07:11:00Z">
              <w:r>
                <w:rPr>
                  <w:rFonts w:ascii="Calibri" w:hAnsi="Calibri" w:cs="Calibri"/>
                  <w:color w:val="000000"/>
                  <w:sz w:val="16"/>
                  <w:szCs w:val="16"/>
                </w:rPr>
                <w:t>16.55</w:t>
              </w:r>
            </w:ins>
          </w:p>
        </w:tc>
        <w:tc>
          <w:tcPr>
            <w:tcW w:w="453" w:type="dxa"/>
            <w:tcBorders>
              <w:left w:val="single" w:sz="4" w:space="0" w:color="auto"/>
            </w:tcBorders>
            <w:vAlign w:val="center"/>
            <w:tcPrChange w:id="18662" w:author="Στάθης Καπ" w:date="2023-03-09T06:29:00Z">
              <w:tcPr>
                <w:tcW w:w="453" w:type="dxa"/>
                <w:gridSpan w:val="2"/>
                <w:tcBorders>
                  <w:left w:val="single" w:sz="4" w:space="0" w:color="auto"/>
                </w:tcBorders>
                <w:vAlign w:val="bottom"/>
              </w:tcPr>
            </w:tcPrChange>
          </w:tcPr>
          <w:p w14:paraId="516D9695" w14:textId="0222A7E1" w:rsidR="00494D04" w:rsidRPr="007E0F91" w:rsidRDefault="00494D04" w:rsidP="00494D04">
            <w:pPr>
              <w:jc w:val="center"/>
              <w:rPr>
                <w:ins w:id="18663" w:author="Στάθης Καπ" w:date="2023-03-09T06:25:00Z"/>
                <w:sz w:val="16"/>
                <w:szCs w:val="16"/>
              </w:rPr>
            </w:pPr>
            <w:ins w:id="18664" w:author="Στάθης Καπ" w:date="2023-03-09T07:11:00Z">
              <w:r>
                <w:rPr>
                  <w:rFonts w:ascii="Calibri" w:hAnsi="Calibri" w:cs="Calibri"/>
                  <w:color w:val="000000"/>
                  <w:sz w:val="16"/>
                  <w:szCs w:val="16"/>
                </w:rPr>
                <w:t>382</w:t>
              </w:r>
            </w:ins>
          </w:p>
        </w:tc>
        <w:tc>
          <w:tcPr>
            <w:tcW w:w="454" w:type="dxa"/>
            <w:vAlign w:val="center"/>
            <w:tcPrChange w:id="18665" w:author="Στάθης Καπ" w:date="2023-03-09T06:29:00Z">
              <w:tcPr>
                <w:tcW w:w="454" w:type="dxa"/>
                <w:gridSpan w:val="2"/>
                <w:vAlign w:val="center"/>
              </w:tcPr>
            </w:tcPrChange>
          </w:tcPr>
          <w:p w14:paraId="7436BBA0" w14:textId="3CD7F0B0" w:rsidR="00494D04" w:rsidRPr="007E0F91" w:rsidRDefault="00494D04" w:rsidP="00494D04">
            <w:pPr>
              <w:jc w:val="center"/>
              <w:rPr>
                <w:ins w:id="18666" w:author="Στάθης Καπ" w:date="2023-03-09T06:25:00Z"/>
                <w:sz w:val="16"/>
                <w:szCs w:val="16"/>
              </w:rPr>
            </w:pPr>
            <w:ins w:id="18667" w:author="Στάθης Καπ" w:date="2023-03-09T07:11:00Z">
              <w:r>
                <w:rPr>
                  <w:rFonts w:ascii="Calibri" w:hAnsi="Calibri" w:cs="Calibri"/>
                  <w:color w:val="000000"/>
                  <w:sz w:val="16"/>
                  <w:szCs w:val="16"/>
                </w:rPr>
                <w:t>12.79</w:t>
              </w:r>
            </w:ins>
          </w:p>
        </w:tc>
        <w:tc>
          <w:tcPr>
            <w:tcW w:w="454" w:type="dxa"/>
            <w:vAlign w:val="center"/>
            <w:tcPrChange w:id="18668" w:author="Στάθης Καπ" w:date="2023-03-09T06:29:00Z">
              <w:tcPr>
                <w:tcW w:w="454" w:type="dxa"/>
                <w:gridSpan w:val="2"/>
                <w:vAlign w:val="bottom"/>
              </w:tcPr>
            </w:tcPrChange>
          </w:tcPr>
          <w:p w14:paraId="72C8DFBC" w14:textId="09E0EC62" w:rsidR="00494D04" w:rsidRPr="007E0F91" w:rsidRDefault="00494D04" w:rsidP="00494D04">
            <w:pPr>
              <w:jc w:val="center"/>
              <w:rPr>
                <w:ins w:id="18669" w:author="Στάθης Καπ" w:date="2023-03-09T06:25:00Z"/>
                <w:sz w:val="16"/>
                <w:szCs w:val="16"/>
              </w:rPr>
            </w:pPr>
            <w:ins w:id="18670" w:author="Στάθης Καπ" w:date="2023-03-09T07:11:00Z">
              <w:r>
                <w:rPr>
                  <w:rFonts w:ascii="Calibri" w:hAnsi="Calibri" w:cs="Calibri"/>
                  <w:color w:val="000000"/>
                  <w:sz w:val="16"/>
                  <w:szCs w:val="16"/>
                </w:rPr>
                <w:t>0.233</w:t>
              </w:r>
            </w:ins>
          </w:p>
        </w:tc>
        <w:tc>
          <w:tcPr>
            <w:tcW w:w="461" w:type="dxa"/>
            <w:tcBorders>
              <w:right w:val="single" w:sz="4" w:space="0" w:color="auto"/>
            </w:tcBorders>
            <w:vAlign w:val="center"/>
            <w:tcPrChange w:id="18671" w:author="Στάθης Καπ" w:date="2023-03-09T06:29:00Z">
              <w:tcPr>
                <w:tcW w:w="461" w:type="dxa"/>
                <w:gridSpan w:val="2"/>
                <w:tcBorders>
                  <w:right w:val="single" w:sz="4" w:space="0" w:color="auto"/>
                </w:tcBorders>
                <w:vAlign w:val="center"/>
              </w:tcPr>
            </w:tcPrChange>
          </w:tcPr>
          <w:p w14:paraId="1F3C1DD2" w14:textId="14D92081" w:rsidR="00494D04" w:rsidRPr="007E0F91" w:rsidRDefault="00494D04" w:rsidP="00494D04">
            <w:pPr>
              <w:jc w:val="center"/>
              <w:rPr>
                <w:ins w:id="18672" w:author="Στάθης Καπ" w:date="2023-03-09T06:25:00Z"/>
                <w:sz w:val="16"/>
                <w:szCs w:val="16"/>
              </w:rPr>
            </w:pPr>
            <w:ins w:id="18673" w:author="Στάθης Καπ" w:date="2023-03-09T07:11:00Z">
              <w:r>
                <w:rPr>
                  <w:rFonts w:ascii="Calibri" w:hAnsi="Calibri" w:cs="Calibri"/>
                  <w:color w:val="000000"/>
                  <w:sz w:val="16"/>
                  <w:szCs w:val="16"/>
                </w:rPr>
                <w:t>19.66</w:t>
              </w:r>
            </w:ins>
          </w:p>
        </w:tc>
      </w:tr>
      <w:tr w:rsidR="00494D04" w14:paraId="3349A065"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67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675" w:author="Στάθης Καπ" w:date="2023-03-09T06:25:00Z"/>
          <w:trPrChange w:id="18676"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677"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2C09A0D" w14:textId="77777777" w:rsidR="00494D04" w:rsidRPr="007E0F91" w:rsidRDefault="00494D04" w:rsidP="00494D04">
            <w:pPr>
              <w:jc w:val="center"/>
              <w:rPr>
                <w:ins w:id="18678" w:author="Στάθης Καπ" w:date="2023-03-09T06:25:00Z"/>
                <w:sz w:val="16"/>
                <w:szCs w:val="16"/>
              </w:rPr>
            </w:pPr>
            <w:ins w:id="18679" w:author="Στάθης Καπ" w:date="2023-03-09T06:25:00Z">
              <w:r w:rsidRPr="009861B1">
                <w:rPr>
                  <w:rFonts w:ascii="Calibri" w:hAnsi="Calibri" w:cs="Calibri"/>
                  <w:color w:val="000000"/>
                  <w:sz w:val="16"/>
                  <w:szCs w:val="16"/>
                </w:rPr>
                <w:t>r107</w:t>
              </w:r>
            </w:ins>
          </w:p>
        </w:tc>
        <w:tc>
          <w:tcPr>
            <w:tcW w:w="565" w:type="dxa"/>
            <w:tcBorders>
              <w:left w:val="single" w:sz="4" w:space="0" w:color="auto"/>
            </w:tcBorders>
            <w:vAlign w:val="center"/>
            <w:tcPrChange w:id="18680" w:author="Στάθης Καπ" w:date="2023-03-09T06:29:00Z">
              <w:tcPr>
                <w:tcW w:w="565" w:type="dxa"/>
                <w:gridSpan w:val="2"/>
                <w:tcBorders>
                  <w:left w:val="single" w:sz="4" w:space="0" w:color="auto"/>
                </w:tcBorders>
                <w:vAlign w:val="center"/>
              </w:tcPr>
            </w:tcPrChange>
          </w:tcPr>
          <w:p w14:paraId="01E2A324" w14:textId="43659380" w:rsidR="00494D04" w:rsidRPr="007E0F91" w:rsidRDefault="00494D04" w:rsidP="00494D04">
            <w:pPr>
              <w:jc w:val="center"/>
              <w:rPr>
                <w:ins w:id="18681" w:author="Στάθης Καπ" w:date="2023-03-09T06:25:00Z"/>
                <w:sz w:val="16"/>
                <w:szCs w:val="16"/>
              </w:rPr>
            </w:pPr>
            <w:ins w:id="18682" w:author="Στάθης Καπ" w:date="2023-03-09T07:11:00Z">
              <w:r>
                <w:rPr>
                  <w:rFonts w:ascii="Calibri" w:hAnsi="Calibri" w:cs="Calibri"/>
                  <w:color w:val="000000"/>
                  <w:sz w:val="16"/>
                  <w:szCs w:val="16"/>
                </w:rPr>
                <w:t>538</w:t>
              </w:r>
            </w:ins>
          </w:p>
        </w:tc>
        <w:tc>
          <w:tcPr>
            <w:tcW w:w="679" w:type="dxa"/>
            <w:tcBorders>
              <w:right w:val="single" w:sz="4" w:space="0" w:color="auto"/>
            </w:tcBorders>
            <w:vAlign w:val="center"/>
            <w:tcPrChange w:id="18683" w:author="Στάθης Καπ" w:date="2023-03-09T06:29:00Z">
              <w:tcPr>
                <w:tcW w:w="679" w:type="dxa"/>
                <w:gridSpan w:val="2"/>
                <w:tcBorders>
                  <w:right w:val="single" w:sz="4" w:space="0" w:color="auto"/>
                </w:tcBorders>
                <w:vAlign w:val="center"/>
              </w:tcPr>
            </w:tcPrChange>
          </w:tcPr>
          <w:p w14:paraId="6E995B51" w14:textId="4B87B609" w:rsidR="00494D04" w:rsidRPr="007E0F91" w:rsidRDefault="00494D04" w:rsidP="00494D04">
            <w:pPr>
              <w:jc w:val="center"/>
              <w:rPr>
                <w:ins w:id="18684" w:author="Στάθης Καπ" w:date="2023-03-09T06:25:00Z"/>
                <w:sz w:val="16"/>
                <w:szCs w:val="16"/>
              </w:rPr>
            </w:pPr>
            <w:ins w:id="18685" w:author="Στάθης Καπ" w:date="2023-03-09T07:11:00Z">
              <w:r>
                <w:rPr>
                  <w:rFonts w:ascii="Calibri" w:hAnsi="Calibri" w:cs="Calibri"/>
                  <w:color w:val="000000"/>
                  <w:sz w:val="16"/>
                  <w:szCs w:val="16"/>
                </w:rPr>
                <w:t>529</w:t>
              </w:r>
            </w:ins>
          </w:p>
        </w:tc>
        <w:tc>
          <w:tcPr>
            <w:tcW w:w="453" w:type="dxa"/>
            <w:tcBorders>
              <w:left w:val="single" w:sz="4" w:space="0" w:color="auto"/>
            </w:tcBorders>
            <w:vAlign w:val="center"/>
            <w:tcPrChange w:id="18686" w:author="Στάθης Καπ" w:date="2023-03-09T06:29:00Z">
              <w:tcPr>
                <w:tcW w:w="453" w:type="dxa"/>
                <w:gridSpan w:val="2"/>
                <w:tcBorders>
                  <w:left w:val="single" w:sz="4" w:space="0" w:color="auto"/>
                </w:tcBorders>
                <w:vAlign w:val="bottom"/>
              </w:tcPr>
            </w:tcPrChange>
          </w:tcPr>
          <w:p w14:paraId="0C5117F6" w14:textId="56359422" w:rsidR="00494D04" w:rsidRPr="007E0F91" w:rsidRDefault="00494D04" w:rsidP="00494D04">
            <w:pPr>
              <w:jc w:val="center"/>
              <w:rPr>
                <w:ins w:id="18687" w:author="Στάθης Καπ" w:date="2023-03-09T06:25:00Z"/>
                <w:sz w:val="16"/>
                <w:szCs w:val="16"/>
              </w:rPr>
            </w:pPr>
            <w:ins w:id="18688" w:author="Στάθης Καπ" w:date="2023-03-09T07:11:00Z">
              <w:r>
                <w:rPr>
                  <w:rFonts w:ascii="Calibri" w:hAnsi="Calibri" w:cs="Calibri"/>
                  <w:color w:val="000000"/>
                  <w:sz w:val="16"/>
                  <w:szCs w:val="16"/>
                </w:rPr>
                <w:t>474</w:t>
              </w:r>
            </w:ins>
          </w:p>
        </w:tc>
        <w:tc>
          <w:tcPr>
            <w:tcW w:w="708" w:type="dxa"/>
            <w:vAlign w:val="center"/>
            <w:tcPrChange w:id="18689" w:author="Στάθης Καπ" w:date="2023-03-09T06:29:00Z">
              <w:tcPr>
                <w:tcW w:w="708" w:type="dxa"/>
                <w:gridSpan w:val="2"/>
                <w:vAlign w:val="center"/>
              </w:tcPr>
            </w:tcPrChange>
          </w:tcPr>
          <w:p w14:paraId="1E10E135" w14:textId="45A93E29" w:rsidR="00494D04" w:rsidRPr="007E0F91" w:rsidRDefault="00494D04" w:rsidP="00494D04">
            <w:pPr>
              <w:jc w:val="center"/>
              <w:rPr>
                <w:ins w:id="18690" w:author="Στάθης Καπ" w:date="2023-03-09T06:25:00Z"/>
                <w:sz w:val="16"/>
                <w:szCs w:val="16"/>
              </w:rPr>
            </w:pPr>
            <w:ins w:id="18691" w:author="Στάθης Καπ" w:date="2023-03-09T07:11:00Z">
              <w:r>
                <w:rPr>
                  <w:rFonts w:ascii="Calibri" w:hAnsi="Calibri" w:cs="Calibri"/>
                  <w:color w:val="000000"/>
                  <w:sz w:val="16"/>
                  <w:szCs w:val="16"/>
                </w:rPr>
                <w:t>11.9</w:t>
              </w:r>
            </w:ins>
          </w:p>
        </w:tc>
        <w:tc>
          <w:tcPr>
            <w:tcW w:w="652" w:type="dxa"/>
            <w:tcBorders>
              <w:right w:val="single" w:sz="4" w:space="0" w:color="auto"/>
            </w:tcBorders>
            <w:vAlign w:val="center"/>
            <w:tcPrChange w:id="18692" w:author="Στάθης Καπ" w:date="2023-03-09T06:29:00Z">
              <w:tcPr>
                <w:tcW w:w="652" w:type="dxa"/>
                <w:gridSpan w:val="2"/>
                <w:tcBorders>
                  <w:right w:val="single" w:sz="4" w:space="0" w:color="auto"/>
                </w:tcBorders>
                <w:vAlign w:val="bottom"/>
              </w:tcPr>
            </w:tcPrChange>
          </w:tcPr>
          <w:p w14:paraId="089C6182" w14:textId="2AE0A128" w:rsidR="00494D04" w:rsidRPr="007E0F91" w:rsidRDefault="00494D04" w:rsidP="00494D04">
            <w:pPr>
              <w:jc w:val="center"/>
              <w:rPr>
                <w:ins w:id="18693" w:author="Στάθης Καπ" w:date="2023-03-09T06:25:00Z"/>
                <w:sz w:val="16"/>
                <w:szCs w:val="16"/>
              </w:rPr>
            </w:pPr>
            <w:ins w:id="18694" w:author="Στάθης Καπ" w:date="2023-03-09T07:11:00Z">
              <w:r>
                <w:rPr>
                  <w:rFonts w:ascii="Calibri" w:hAnsi="Calibri" w:cs="Calibri"/>
                  <w:color w:val="000000"/>
                  <w:sz w:val="16"/>
                  <w:szCs w:val="16"/>
                </w:rPr>
                <w:t>0.331</w:t>
              </w:r>
            </w:ins>
          </w:p>
        </w:tc>
        <w:tc>
          <w:tcPr>
            <w:tcW w:w="453" w:type="dxa"/>
            <w:tcBorders>
              <w:left w:val="single" w:sz="4" w:space="0" w:color="auto"/>
            </w:tcBorders>
            <w:vAlign w:val="center"/>
            <w:tcPrChange w:id="18695" w:author="Στάθης Καπ" w:date="2023-03-09T06:29:00Z">
              <w:tcPr>
                <w:tcW w:w="453" w:type="dxa"/>
                <w:gridSpan w:val="2"/>
                <w:tcBorders>
                  <w:left w:val="single" w:sz="4" w:space="0" w:color="auto"/>
                </w:tcBorders>
                <w:vAlign w:val="bottom"/>
              </w:tcPr>
            </w:tcPrChange>
          </w:tcPr>
          <w:p w14:paraId="725574FE" w14:textId="5D616DA1" w:rsidR="00494D04" w:rsidRPr="007E0F91" w:rsidRDefault="00494D04" w:rsidP="00494D04">
            <w:pPr>
              <w:jc w:val="center"/>
              <w:rPr>
                <w:ins w:id="18696" w:author="Στάθης Καπ" w:date="2023-03-09T06:25:00Z"/>
                <w:sz w:val="16"/>
                <w:szCs w:val="16"/>
              </w:rPr>
            </w:pPr>
            <w:ins w:id="18697" w:author="Στάθης Καπ" w:date="2023-03-09T07:11:00Z">
              <w:r>
                <w:rPr>
                  <w:rFonts w:ascii="Calibri" w:hAnsi="Calibri" w:cs="Calibri"/>
                  <w:color w:val="000000"/>
                  <w:sz w:val="16"/>
                  <w:szCs w:val="16"/>
                </w:rPr>
                <w:t>461</w:t>
              </w:r>
            </w:ins>
          </w:p>
        </w:tc>
        <w:tc>
          <w:tcPr>
            <w:tcW w:w="454" w:type="dxa"/>
            <w:vAlign w:val="center"/>
            <w:tcPrChange w:id="18698" w:author="Στάθης Καπ" w:date="2023-03-09T06:29:00Z">
              <w:tcPr>
                <w:tcW w:w="454" w:type="dxa"/>
                <w:gridSpan w:val="2"/>
                <w:vAlign w:val="center"/>
              </w:tcPr>
            </w:tcPrChange>
          </w:tcPr>
          <w:p w14:paraId="53761A06" w14:textId="0AA0E0E4" w:rsidR="00494D04" w:rsidRPr="007E0F91" w:rsidRDefault="00494D04" w:rsidP="00494D04">
            <w:pPr>
              <w:jc w:val="center"/>
              <w:rPr>
                <w:ins w:id="18699" w:author="Στάθης Καπ" w:date="2023-03-09T06:25:00Z"/>
                <w:sz w:val="16"/>
                <w:szCs w:val="16"/>
              </w:rPr>
            </w:pPr>
            <w:ins w:id="18700" w:author="Στάθης Καπ" w:date="2023-03-09T07:11:00Z">
              <w:r>
                <w:rPr>
                  <w:rFonts w:ascii="Calibri" w:hAnsi="Calibri" w:cs="Calibri"/>
                  <w:color w:val="000000"/>
                  <w:sz w:val="16"/>
                  <w:szCs w:val="16"/>
                </w:rPr>
                <w:t>2.74</w:t>
              </w:r>
            </w:ins>
          </w:p>
        </w:tc>
        <w:tc>
          <w:tcPr>
            <w:tcW w:w="454" w:type="dxa"/>
            <w:vAlign w:val="center"/>
            <w:tcPrChange w:id="18701" w:author="Στάθης Καπ" w:date="2023-03-09T06:29:00Z">
              <w:tcPr>
                <w:tcW w:w="454" w:type="dxa"/>
                <w:gridSpan w:val="2"/>
                <w:vAlign w:val="bottom"/>
              </w:tcPr>
            </w:tcPrChange>
          </w:tcPr>
          <w:p w14:paraId="74D14BCB" w14:textId="30D0E4D5" w:rsidR="00494D04" w:rsidRPr="007E0F91" w:rsidRDefault="00494D04" w:rsidP="00494D04">
            <w:pPr>
              <w:jc w:val="center"/>
              <w:rPr>
                <w:ins w:id="18702" w:author="Στάθης Καπ" w:date="2023-03-09T06:25:00Z"/>
                <w:sz w:val="16"/>
                <w:szCs w:val="16"/>
              </w:rPr>
            </w:pPr>
            <w:ins w:id="18703" w:author="Στάθης Καπ" w:date="2023-03-09T07:11:00Z">
              <w:r>
                <w:rPr>
                  <w:rFonts w:ascii="Calibri" w:hAnsi="Calibri" w:cs="Calibri"/>
                  <w:color w:val="000000"/>
                  <w:sz w:val="16"/>
                  <w:szCs w:val="16"/>
                </w:rPr>
                <w:t>0.228</w:t>
              </w:r>
            </w:ins>
          </w:p>
        </w:tc>
        <w:tc>
          <w:tcPr>
            <w:tcW w:w="457" w:type="dxa"/>
            <w:tcBorders>
              <w:right w:val="single" w:sz="4" w:space="0" w:color="auto"/>
            </w:tcBorders>
            <w:vAlign w:val="center"/>
            <w:tcPrChange w:id="18704" w:author="Στάθης Καπ" w:date="2023-03-09T06:29:00Z">
              <w:tcPr>
                <w:tcW w:w="457" w:type="dxa"/>
                <w:gridSpan w:val="2"/>
                <w:tcBorders>
                  <w:right w:val="single" w:sz="4" w:space="0" w:color="auto"/>
                </w:tcBorders>
                <w:vAlign w:val="center"/>
              </w:tcPr>
            </w:tcPrChange>
          </w:tcPr>
          <w:p w14:paraId="1C558F01" w14:textId="58E79060" w:rsidR="00494D04" w:rsidRPr="007E0F91" w:rsidRDefault="00494D04" w:rsidP="00494D04">
            <w:pPr>
              <w:jc w:val="center"/>
              <w:rPr>
                <w:ins w:id="18705" w:author="Στάθης Καπ" w:date="2023-03-09T06:25:00Z"/>
                <w:sz w:val="16"/>
                <w:szCs w:val="16"/>
              </w:rPr>
            </w:pPr>
            <w:ins w:id="18706" w:author="Στάθης Καπ" w:date="2023-03-09T07:11:00Z">
              <w:r>
                <w:rPr>
                  <w:rFonts w:ascii="Calibri" w:hAnsi="Calibri" w:cs="Calibri"/>
                  <w:color w:val="000000"/>
                  <w:sz w:val="16"/>
                  <w:szCs w:val="16"/>
                </w:rPr>
                <w:t>31.12</w:t>
              </w:r>
            </w:ins>
          </w:p>
        </w:tc>
        <w:tc>
          <w:tcPr>
            <w:tcW w:w="453" w:type="dxa"/>
            <w:tcBorders>
              <w:left w:val="single" w:sz="4" w:space="0" w:color="auto"/>
            </w:tcBorders>
            <w:vAlign w:val="center"/>
            <w:tcPrChange w:id="18707" w:author="Στάθης Καπ" w:date="2023-03-09T06:29:00Z">
              <w:tcPr>
                <w:tcW w:w="453" w:type="dxa"/>
                <w:gridSpan w:val="2"/>
                <w:tcBorders>
                  <w:left w:val="single" w:sz="4" w:space="0" w:color="auto"/>
                </w:tcBorders>
                <w:vAlign w:val="bottom"/>
              </w:tcPr>
            </w:tcPrChange>
          </w:tcPr>
          <w:p w14:paraId="195BCE57" w14:textId="341D62BF" w:rsidR="00494D04" w:rsidRPr="007E0F91" w:rsidRDefault="00494D04" w:rsidP="00494D04">
            <w:pPr>
              <w:jc w:val="center"/>
              <w:rPr>
                <w:ins w:id="18708" w:author="Στάθης Καπ" w:date="2023-03-09T06:25:00Z"/>
                <w:sz w:val="16"/>
                <w:szCs w:val="16"/>
              </w:rPr>
            </w:pPr>
            <w:ins w:id="18709" w:author="Στάθης Καπ" w:date="2023-03-09T07:11:00Z">
              <w:r>
                <w:rPr>
                  <w:rFonts w:ascii="Calibri" w:hAnsi="Calibri" w:cs="Calibri"/>
                  <w:color w:val="000000"/>
                  <w:sz w:val="16"/>
                  <w:szCs w:val="16"/>
                </w:rPr>
                <w:t>427</w:t>
              </w:r>
            </w:ins>
          </w:p>
        </w:tc>
        <w:tc>
          <w:tcPr>
            <w:tcW w:w="454" w:type="dxa"/>
            <w:vAlign w:val="center"/>
            <w:tcPrChange w:id="18710" w:author="Στάθης Καπ" w:date="2023-03-09T06:29:00Z">
              <w:tcPr>
                <w:tcW w:w="454" w:type="dxa"/>
                <w:gridSpan w:val="2"/>
                <w:vAlign w:val="center"/>
              </w:tcPr>
            </w:tcPrChange>
          </w:tcPr>
          <w:p w14:paraId="7207A330" w14:textId="58EAA7E0" w:rsidR="00494D04" w:rsidRPr="007E0F91" w:rsidRDefault="00494D04" w:rsidP="00494D04">
            <w:pPr>
              <w:jc w:val="center"/>
              <w:rPr>
                <w:ins w:id="18711" w:author="Στάθης Καπ" w:date="2023-03-09T06:25:00Z"/>
                <w:sz w:val="16"/>
                <w:szCs w:val="16"/>
              </w:rPr>
            </w:pPr>
            <w:ins w:id="18712" w:author="Στάθης Καπ" w:date="2023-03-09T07:11:00Z">
              <w:r>
                <w:rPr>
                  <w:rFonts w:ascii="Calibri" w:hAnsi="Calibri" w:cs="Calibri"/>
                  <w:color w:val="000000"/>
                  <w:sz w:val="16"/>
                  <w:szCs w:val="16"/>
                </w:rPr>
                <w:t>9.92</w:t>
              </w:r>
            </w:ins>
          </w:p>
        </w:tc>
        <w:tc>
          <w:tcPr>
            <w:tcW w:w="454" w:type="dxa"/>
            <w:vAlign w:val="center"/>
            <w:tcPrChange w:id="18713" w:author="Στάθης Καπ" w:date="2023-03-09T06:29:00Z">
              <w:tcPr>
                <w:tcW w:w="454" w:type="dxa"/>
                <w:gridSpan w:val="2"/>
                <w:vAlign w:val="bottom"/>
              </w:tcPr>
            </w:tcPrChange>
          </w:tcPr>
          <w:p w14:paraId="2A0C627F" w14:textId="0575EC7E" w:rsidR="00494D04" w:rsidRPr="007E0F91" w:rsidRDefault="00494D04" w:rsidP="00494D04">
            <w:pPr>
              <w:jc w:val="center"/>
              <w:rPr>
                <w:ins w:id="18714" w:author="Στάθης Καπ" w:date="2023-03-09T06:25:00Z"/>
                <w:sz w:val="16"/>
                <w:szCs w:val="16"/>
              </w:rPr>
            </w:pPr>
            <w:ins w:id="18715" w:author="Στάθης Καπ" w:date="2023-03-09T07:11:00Z">
              <w:r>
                <w:rPr>
                  <w:rFonts w:ascii="Calibri" w:hAnsi="Calibri" w:cs="Calibri"/>
                  <w:color w:val="000000"/>
                  <w:sz w:val="16"/>
                  <w:szCs w:val="16"/>
                </w:rPr>
                <w:t>0.255</w:t>
              </w:r>
            </w:ins>
          </w:p>
        </w:tc>
        <w:tc>
          <w:tcPr>
            <w:tcW w:w="454" w:type="dxa"/>
            <w:tcBorders>
              <w:right w:val="single" w:sz="4" w:space="0" w:color="auto"/>
            </w:tcBorders>
            <w:vAlign w:val="center"/>
            <w:tcPrChange w:id="18716" w:author="Στάθης Καπ" w:date="2023-03-09T06:29:00Z">
              <w:tcPr>
                <w:tcW w:w="454" w:type="dxa"/>
                <w:gridSpan w:val="2"/>
                <w:tcBorders>
                  <w:right w:val="single" w:sz="4" w:space="0" w:color="auto"/>
                </w:tcBorders>
                <w:vAlign w:val="center"/>
              </w:tcPr>
            </w:tcPrChange>
          </w:tcPr>
          <w:p w14:paraId="382B77EE" w14:textId="17FE5213" w:rsidR="00494D04" w:rsidRPr="007E0F91" w:rsidRDefault="00494D04" w:rsidP="00494D04">
            <w:pPr>
              <w:jc w:val="center"/>
              <w:rPr>
                <w:ins w:id="18717" w:author="Στάθης Καπ" w:date="2023-03-09T06:25:00Z"/>
                <w:sz w:val="16"/>
                <w:szCs w:val="16"/>
              </w:rPr>
            </w:pPr>
            <w:ins w:id="18718" w:author="Στάθης Καπ" w:date="2023-03-09T07:11:00Z">
              <w:r>
                <w:rPr>
                  <w:rFonts w:ascii="Calibri" w:hAnsi="Calibri" w:cs="Calibri"/>
                  <w:color w:val="000000"/>
                  <w:sz w:val="16"/>
                  <w:szCs w:val="16"/>
                </w:rPr>
                <w:t>22.96</w:t>
              </w:r>
            </w:ins>
          </w:p>
        </w:tc>
        <w:tc>
          <w:tcPr>
            <w:tcW w:w="453" w:type="dxa"/>
            <w:tcBorders>
              <w:left w:val="single" w:sz="4" w:space="0" w:color="auto"/>
            </w:tcBorders>
            <w:vAlign w:val="center"/>
            <w:tcPrChange w:id="18719" w:author="Στάθης Καπ" w:date="2023-03-09T06:29:00Z">
              <w:tcPr>
                <w:tcW w:w="453" w:type="dxa"/>
                <w:gridSpan w:val="2"/>
                <w:tcBorders>
                  <w:left w:val="single" w:sz="4" w:space="0" w:color="auto"/>
                </w:tcBorders>
                <w:vAlign w:val="bottom"/>
              </w:tcPr>
            </w:tcPrChange>
          </w:tcPr>
          <w:p w14:paraId="76A4BE79" w14:textId="0A4524ED" w:rsidR="00494D04" w:rsidRPr="007E0F91" w:rsidRDefault="00494D04" w:rsidP="00494D04">
            <w:pPr>
              <w:jc w:val="center"/>
              <w:rPr>
                <w:ins w:id="18720" w:author="Στάθης Καπ" w:date="2023-03-09T06:25:00Z"/>
                <w:sz w:val="16"/>
                <w:szCs w:val="16"/>
              </w:rPr>
            </w:pPr>
            <w:ins w:id="18721" w:author="Στάθης Καπ" w:date="2023-03-09T07:11:00Z">
              <w:r>
                <w:rPr>
                  <w:rFonts w:ascii="Calibri" w:hAnsi="Calibri" w:cs="Calibri"/>
                  <w:color w:val="000000"/>
                  <w:sz w:val="16"/>
                  <w:szCs w:val="16"/>
                </w:rPr>
                <w:t>424</w:t>
              </w:r>
            </w:ins>
          </w:p>
        </w:tc>
        <w:tc>
          <w:tcPr>
            <w:tcW w:w="454" w:type="dxa"/>
            <w:vAlign w:val="center"/>
            <w:tcPrChange w:id="18722" w:author="Στάθης Καπ" w:date="2023-03-09T06:29:00Z">
              <w:tcPr>
                <w:tcW w:w="454" w:type="dxa"/>
                <w:gridSpan w:val="2"/>
                <w:vAlign w:val="center"/>
              </w:tcPr>
            </w:tcPrChange>
          </w:tcPr>
          <w:p w14:paraId="292C2012" w14:textId="1A8EA502" w:rsidR="00494D04" w:rsidRPr="007E0F91" w:rsidRDefault="00494D04" w:rsidP="00494D04">
            <w:pPr>
              <w:jc w:val="center"/>
              <w:rPr>
                <w:ins w:id="18723" w:author="Στάθης Καπ" w:date="2023-03-09T06:25:00Z"/>
                <w:sz w:val="16"/>
                <w:szCs w:val="16"/>
              </w:rPr>
            </w:pPr>
            <w:ins w:id="18724" w:author="Στάθης Καπ" w:date="2023-03-09T07:11:00Z">
              <w:r>
                <w:rPr>
                  <w:rFonts w:ascii="Calibri" w:hAnsi="Calibri" w:cs="Calibri"/>
                  <w:color w:val="000000"/>
                  <w:sz w:val="16"/>
                  <w:szCs w:val="16"/>
                </w:rPr>
                <w:t>10.55</w:t>
              </w:r>
            </w:ins>
          </w:p>
        </w:tc>
        <w:tc>
          <w:tcPr>
            <w:tcW w:w="454" w:type="dxa"/>
            <w:vAlign w:val="center"/>
            <w:tcPrChange w:id="18725" w:author="Στάθης Καπ" w:date="2023-03-09T06:29:00Z">
              <w:tcPr>
                <w:tcW w:w="454" w:type="dxa"/>
                <w:gridSpan w:val="2"/>
                <w:vAlign w:val="bottom"/>
              </w:tcPr>
            </w:tcPrChange>
          </w:tcPr>
          <w:p w14:paraId="1CD70C9C" w14:textId="25D13932" w:rsidR="00494D04" w:rsidRPr="007E0F91" w:rsidRDefault="00494D04" w:rsidP="00494D04">
            <w:pPr>
              <w:jc w:val="center"/>
              <w:rPr>
                <w:ins w:id="18726" w:author="Στάθης Καπ" w:date="2023-03-09T06:25:00Z"/>
                <w:sz w:val="16"/>
                <w:szCs w:val="16"/>
              </w:rPr>
            </w:pPr>
            <w:ins w:id="18727" w:author="Στάθης Καπ" w:date="2023-03-09T07:11:00Z">
              <w:r>
                <w:rPr>
                  <w:rFonts w:ascii="Calibri" w:hAnsi="Calibri" w:cs="Calibri"/>
                  <w:color w:val="000000"/>
                  <w:sz w:val="16"/>
                  <w:szCs w:val="16"/>
                </w:rPr>
                <w:t>0.259</w:t>
              </w:r>
            </w:ins>
          </w:p>
        </w:tc>
        <w:tc>
          <w:tcPr>
            <w:tcW w:w="461" w:type="dxa"/>
            <w:tcBorders>
              <w:right w:val="single" w:sz="4" w:space="0" w:color="auto"/>
            </w:tcBorders>
            <w:vAlign w:val="center"/>
            <w:tcPrChange w:id="18728" w:author="Στάθης Καπ" w:date="2023-03-09T06:29:00Z">
              <w:tcPr>
                <w:tcW w:w="461" w:type="dxa"/>
                <w:gridSpan w:val="2"/>
                <w:tcBorders>
                  <w:right w:val="single" w:sz="4" w:space="0" w:color="auto"/>
                </w:tcBorders>
                <w:vAlign w:val="center"/>
              </w:tcPr>
            </w:tcPrChange>
          </w:tcPr>
          <w:p w14:paraId="010B8DC0" w14:textId="668C05CF" w:rsidR="00494D04" w:rsidRPr="007E0F91" w:rsidRDefault="00494D04" w:rsidP="00494D04">
            <w:pPr>
              <w:jc w:val="center"/>
              <w:rPr>
                <w:ins w:id="18729" w:author="Στάθης Καπ" w:date="2023-03-09T06:25:00Z"/>
                <w:sz w:val="16"/>
                <w:szCs w:val="16"/>
              </w:rPr>
            </w:pPr>
            <w:ins w:id="18730" w:author="Στάθης Καπ" w:date="2023-03-09T07:11:00Z">
              <w:r>
                <w:rPr>
                  <w:rFonts w:ascii="Calibri" w:hAnsi="Calibri" w:cs="Calibri"/>
                  <w:color w:val="000000"/>
                  <w:sz w:val="16"/>
                  <w:szCs w:val="16"/>
                </w:rPr>
                <w:t>21.75</w:t>
              </w:r>
            </w:ins>
          </w:p>
        </w:tc>
      </w:tr>
      <w:tr w:rsidR="00494D04" w14:paraId="050A71EA"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73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732" w:author="Στάθης Καπ" w:date="2023-03-09T06:25:00Z"/>
          <w:trPrChange w:id="18733"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734"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2A9B0B86" w14:textId="77777777" w:rsidR="00494D04" w:rsidRPr="007E0F91" w:rsidRDefault="00494D04" w:rsidP="00494D04">
            <w:pPr>
              <w:jc w:val="center"/>
              <w:rPr>
                <w:ins w:id="18735" w:author="Στάθης Καπ" w:date="2023-03-09T06:25:00Z"/>
                <w:sz w:val="16"/>
                <w:szCs w:val="16"/>
              </w:rPr>
            </w:pPr>
            <w:ins w:id="18736" w:author="Στάθης Καπ" w:date="2023-03-09T06:25:00Z">
              <w:r w:rsidRPr="009861B1">
                <w:rPr>
                  <w:rFonts w:ascii="Calibri" w:hAnsi="Calibri" w:cs="Calibri"/>
                  <w:color w:val="000000"/>
                  <w:sz w:val="16"/>
                  <w:szCs w:val="16"/>
                </w:rPr>
                <w:t>r108</w:t>
              </w:r>
            </w:ins>
          </w:p>
        </w:tc>
        <w:tc>
          <w:tcPr>
            <w:tcW w:w="565" w:type="dxa"/>
            <w:tcBorders>
              <w:left w:val="single" w:sz="4" w:space="0" w:color="auto"/>
            </w:tcBorders>
            <w:vAlign w:val="center"/>
            <w:tcPrChange w:id="18737" w:author="Στάθης Καπ" w:date="2023-03-09T06:29:00Z">
              <w:tcPr>
                <w:tcW w:w="565" w:type="dxa"/>
                <w:gridSpan w:val="2"/>
                <w:tcBorders>
                  <w:left w:val="single" w:sz="4" w:space="0" w:color="auto"/>
                </w:tcBorders>
                <w:vAlign w:val="center"/>
              </w:tcPr>
            </w:tcPrChange>
          </w:tcPr>
          <w:p w14:paraId="1915E7F0" w14:textId="1DBBCA28" w:rsidR="00494D04" w:rsidRPr="007E0F91" w:rsidRDefault="00494D04" w:rsidP="00494D04">
            <w:pPr>
              <w:jc w:val="center"/>
              <w:rPr>
                <w:ins w:id="18738" w:author="Στάθης Καπ" w:date="2023-03-09T06:25:00Z"/>
                <w:sz w:val="16"/>
                <w:szCs w:val="16"/>
              </w:rPr>
            </w:pPr>
            <w:ins w:id="18739" w:author="Στάθης Καπ" w:date="2023-03-09T07:11:00Z">
              <w:r>
                <w:rPr>
                  <w:rFonts w:ascii="Calibri" w:hAnsi="Calibri" w:cs="Calibri"/>
                  <w:color w:val="000000"/>
                  <w:sz w:val="16"/>
                  <w:szCs w:val="16"/>
                </w:rPr>
                <w:t>560</w:t>
              </w:r>
            </w:ins>
          </w:p>
        </w:tc>
        <w:tc>
          <w:tcPr>
            <w:tcW w:w="679" w:type="dxa"/>
            <w:tcBorders>
              <w:right w:val="single" w:sz="4" w:space="0" w:color="auto"/>
            </w:tcBorders>
            <w:vAlign w:val="center"/>
            <w:tcPrChange w:id="18740" w:author="Στάθης Καπ" w:date="2023-03-09T06:29:00Z">
              <w:tcPr>
                <w:tcW w:w="679" w:type="dxa"/>
                <w:gridSpan w:val="2"/>
                <w:tcBorders>
                  <w:right w:val="single" w:sz="4" w:space="0" w:color="auto"/>
                </w:tcBorders>
                <w:vAlign w:val="center"/>
              </w:tcPr>
            </w:tcPrChange>
          </w:tcPr>
          <w:p w14:paraId="786FB29F" w14:textId="6E359017" w:rsidR="00494D04" w:rsidRPr="007E0F91" w:rsidRDefault="00494D04" w:rsidP="00494D04">
            <w:pPr>
              <w:jc w:val="center"/>
              <w:rPr>
                <w:ins w:id="18741" w:author="Στάθης Καπ" w:date="2023-03-09T06:25:00Z"/>
                <w:sz w:val="16"/>
                <w:szCs w:val="16"/>
              </w:rPr>
            </w:pPr>
            <w:ins w:id="18742" w:author="Στάθης Καπ" w:date="2023-03-09T07:11:00Z">
              <w:r>
                <w:rPr>
                  <w:rFonts w:ascii="Calibri" w:hAnsi="Calibri" w:cs="Calibri"/>
                  <w:color w:val="000000"/>
                  <w:sz w:val="16"/>
                  <w:szCs w:val="16"/>
                </w:rPr>
                <w:t>549</w:t>
              </w:r>
            </w:ins>
          </w:p>
        </w:tc>
        <w:tc>
          <w:tcPr>
            <w:tcW w:w="453" w:type="dxa"/>
            <w:tcBorders>
              <w:left w:val="single" w:sz="4" w:space="0" w:color="auto"/>
            </w:tcBorders>
            <w:vAlign w:val="center"/>
            <w:tcPrChange w:id="18743" w:author="Στάθης Καπ" w:date="2023-03-09T06:29:00Z">
              <w:tcPr>
                <w:tcW w:w="453" w:type="dxa"/>
                <w:gridSpan w:val="2"/>
                <w:tcBorders>
                  <w:left w:val="single" w:sz="4" w:space="0" w:color="auto"/>
                </w:tcBorders>
                <w:vAlign w:val="bottom"/>
              </w:tcPr>
            </w:tcPrChange>
          </w:tcPr>
          <w:p w14:paraId="70246A71" w14:textId="5FCE0EAA" w:rsidR="00494D04" w:rsidRPr="007E0F91" w:rsidRDefault="00494D04" w:rsidP="00494D04">
            <w:pPr>
              <w:jc w:val="center"/>
              <w:rPr>
                <w:ins w:id="18744" w:author="Στάθης Καπ" w:date="2023-03-09T06:25:00Z"/>
                <w:sz w:val="16"/>
                <w:szCs w:val="16"/>
              </w:rPr>
            </w:pPr>
            <w:ins w:id="18745" w:author="Στάθης Καπ" w:date="2023-03-09T07:11:00Z">
              <w:r>
                <w:rPr>
                  <w:rFonts w:ascii="Calibri" w:hAnsi="Calibri" w:cs="Calibri"/>
                  <w:color w:val="000000"/>
                  <w:sz w:val="16"/>
                  <w:szCs w:val="16"/>
                </w:rPr>
                <w:t>513</w:t>
              </w:r>
            </w:ins>
          </w:p>
        </w:tc>
        <w:tc>
          <w:tcPr>
            <w:tcW w:w="708" w:type="dxa"/>
            <w:vAlign w:val="center"/>
            <w:tcPrChange w:id="18746" w:author="Στάθης Καπ" w:date="2023-03-09T06:29:00Z">
              <w:tcPr>
                <w:tcW w:w="708" w:type="dxa"/>
                <w:gridSpan w:val="2"/>
                <w:vAlign w:val="center"/>
              </w:tcPr>
            </w:tcPrChange>
          </w:tcPr>
          <w:p w14:paraId="40147034" w14:textId="7527713D" w:rsidR="00494D04" w:rsidRPr="007E0F91" w:rsidRDefault="00494D04" w:rsidP="00494D04">
            <w:pPr>
              <w:jc w:val="center"/>
              <w:rPr>
                <w:ins w:id="18747" w:author="Στάθης Καπ" w:date="2023-03-09T06:25:00Z"/>
                <w:sz w:val="16"/>
                <w:szCs w:val="16"/>
              </w:rPr>
            </w:pPr>
            <w:ins w:id="18748" w:author="Στάθης Καπ" w:date="2023-03-09T07:11:00Z">
              <w:r>
                <w:rPr>
                  <w:rFonts w:ascii="Calibri" w:hAnsi="Calibri" w:cs="Calibri"/>
                  <w:color w:val="000000"/>
                  <w:sz w:val="16"/>
                  <w:szCs w:val="16"/>
                </w:rPr>
                <w:t>8.39</w:t>
              </w:r>
            </w:ins>
          </w:p>
        </w:tc>
        <w:tc>
          <w:tcPr>
            <w:tcW w:w="652" w:type="dxa"/>
            <w:tcBorders>
              <w:right w:val="single" w:sz="4" w:space="0" w:color="auto"/>
            </w:tcBorders>
            <w:vAlign w:val="center"/>
            <w:tcPrChange w:id="18749" w:author="Στάθης Καπ" w:date="2023-03-09T06:29:00Z">
              <w:tcPr>
                <w:tcW w:w="652" w:type="dxa"/>
                <w:gridSpan w:val="2"/>
                <w:tcBorders>
                  <w:right w:val="single" w:sz="4" w:space="0" w:color="auto"/>
                </w:tcBorders>
                <w:vAlign w:val="bottom"/>
              </w:tcPr>
            </w:tcPrChange>
          </w:tcPr>
          <w:p w14:paraId="6B215E2B" w14:textId="2607C158" w:rsidR="00494D04" w:rsidRPr="007E0F91" w:rsidRDefault="00494D04" w:rsidP="00494D04">
            <w:pPr>
              <w:jc w:val="center"/>
              <w:rPr>
                <w:ins w:id="18750" w:author="Στάθης Καπ" w:date="2023-03-09T06:25:00Z"/>
                <w:sz w:val="16"/>
                <w:szCs w:val="16"/>
              </w:rPr>
            </w:pPr>
            <w:ins w:id="18751" w:author="Στάθης Καπ" w:date="2023-03-09T07:11:00Z">
              <w:r>
                <w:rPr>
                  <w:rFonts w:ascii="Calibri" w:hAnsi="Calibri" w:cs="Calibri"/>
                  <w:color w:val="000000"/>
                  <w:sz w:val="16"/>
                  <w:szCs w:val="16"/>
                </w:rPr>
                <w:t>0.314</w:t>
              </w:r>
            </w:ins>
          </w:p>
        </w:tc>
        <w:tc>
          <w:tcPr>
            <w:tcW w:w="453" w:type="dxa"/>
            <w:tcBorders>
              <w:left w:val="single" w:sz="4" w:space="0" w:color="auto"/>
            </w:tcBorders>
            <w:vAlign w:val="center"/>
            <w:tcPrChange w:id="18752" w:author="Στάθης Καπ" w:date="2023-03-09T06:29:00Z">
              <w:tcPr>
                <w:tcW w:w="453" w:type="dxa"/>
                <w:gridSpan w:val="2"/>
                <w:tcBorders>
                  <w:left w:val="single" w:sz="4" w:space="0" w:color="auto"/>
                </w:tcBorders>
                <w:vAlign w:val="bottom"/>
              </w:tcPr>
            </w:tcPrChange>
          </w:tcPr>
          <w:p w14:paraId="7A268B4F" w14:textId="610438FD" w:rsidR="00494D04" w:rsidRPr="007E0F91" w:rsidRDefault="00494D04" w:rsidP="00494D04">
            <w:pPr>
              <w:jc w:val="center"/>
              <w:rPr>
                <w:ins w:id="18753" w:author="Στάθης Καπ" w:date="2023-03-09T06:25:00Z"/>
                <w:sz w:val="16"/>
                <w:szCs w:val="16"/>
              </w:rPr>
            </w:pPr>
            <w:ins w:id="18754" w:author="Στάθης Καπ" w:date="2023-03-09T07:11:00Z">
              <w:r>
                <w:rPr>
                  <w:rFonts w:ascii="Calibri" w:hAnsi="Calibri" w:cs="Calibri"/>
                  <w:color w:val="000000"/>
                  <w:sz w:val="16"/>
                  <w:szCs w:val="16"/>
                </w:rPr>
                <w:t>485</w:t>
              </w:r>
            </w:ins>
          </w:p>
        </w:tc>
        <w:tc>
          <w:tcPr>
            <w:tcW w:w="454" w:type="dxa"/>
            <w:vAlign w:val="center"/>
            <w:tcPrChange w:id="18755" w:author="Στάθης Καπ" w:date="2023-03-09T06:29:00Z">
              <w:tcPr>
                <w:tcW w:w="454" w:type="dxa"/>
                <w:gridSpan w:val="2"/>
                <w:vAlign w:val="center"/>
              </w:tcPr>
            </w:tcPrChange>
          </w:tcPr>
          <w:p w14:paraId="33BB40EC" w14:textId="18CF73EE" w:rsidR="00494D04" w:rsidRPr="007E0F91" w:rsidRDefault="00494D04" w:rsidP="00494D04">
            <w:pPr>
              <w:jc w:val="center"/>
              <w:rPr>
                <w:ins w:id="18756" w:author="Στάθης Καπ" w:date="2023-03-09T06:25:00Z"/>
                <w:sz w:val="16"/>
                <w:szCs w:val="16"/>
              </w:rPr>
            </w:pPr>
            <w:ins w:id="18757" w:author="Στάθης Καπ" w:date="2023-03-09T07:11:00Z">
              <w:r>
                <w:rPr>
                  <w:rFonts w:ascii="Calibri" w:hAnsi="Calibri" w:cs="Calibri"/>
                  <w:color w:val="000000"/>
                  <w:sz w:val="16"/>
                  <w:szCs w:val="16"/>
                </w:rPr>
                <w:t>5.46</w:t>
              </w:r>
            </w:ins>
          </w:p>
        </w:tc>
        <w:tc>
          <w:tcPr>
            <w:tcW w:w="454" w:type="dxa"/>
            <w:vAlign w:val="center"/>
            <w:tcPrChange w:id="18758" w:author="Στάθης Καπ" w:date="2023-03-09T06:29:00Z">
              <w:tcPr>
                <w:tcW w:w="454" w:type="dxa"/>
                <w:gridSpan w:val="2"/>
                <w:vAlign w:val="bottom"/>
              </w:tcPr>
            </w:tcPrChange>
          </w:tcPr>
          <w:p w14:paraId="31B674E1" w14:textId="1CF67338" w:rsidR="00494D04" w:rsidRPr="007E0F91" w:rsidRDefault="00494D04" w:rsidP="00494D04">
            <w:pPr>
              <w:jc w:val="center"/>
              <w:rPr>
                <w:ins w:id="18759" w:author="Στάθης Καπ" w:date="2023-03-09T06:25:00Z"/>
                <w:sz w:val="16"/>
                <w:szCs w:val="16"/>
              </w:rPr>
            </w:pPr>
            <w:ins w:id="18760" w:author="Στάθης Καπ" w:date="2023-03-09T07:11:00Z">
              <w:r>
                <w:rPr>
                  <w:rFonts w:ascii="Calibri" w:hAnsi="Calibri" w:cs="Calibri"/>
                  <w:color w:val="000000"/>
                  <w:sz w:val="16"/>
                  <w:szCs w:val="16"/>
                </w:rPr>
                <w:t>0.253</w:t>
              </w:r>
            </w:ins>
          </w:p>
        </w:tc>
        <w:tc>
          <w:tcPr>
            <w:tcW w:w="457" w:type="dxa"/>
            <w:tcBorders>
              <w:right w:val="single" w:sz="4" w:space="0" w:color="auto"/>
            </w:tcBorders>
            <w:vAlign w:val="center"/>
            <w:tcPrChange w:id="18761" w:author="Στάθης Καπ" w:date="2023-03-09T06:29:00Z">
              <w:tcPr>
                <w:tcW w:w="457" w:type="dxa"/>
                <w:gridSpan w:val="2"/>
                <w:tcBorders>
                  <w:right w:val="single" w:sz="4" w:space="0" w:color="auto"/>
                </w:tcBorders>
                <w:vAlign w:val="center"/>
              </w:tcPr>
            </w:tcPrChange>
          </w:tcPr>
          <w:p w14:paraId="3FAE98BB" w14:textId="35AEEE1B" w:rsidR="00494D04" w:rsidRPr="007E0F91" w:rsidRDefault="00494D04" w:rsidP="00494D04">
            <w:pPr>
              <w:jc w:val="center"/>
              <w:rPr>
                <w:ins w:id="18762" w:author="Στάθης Καπ" w:date="2023-03-09T06:25:00Z"/>
                <w:sz w:val="16"/>
                <w:szCs w:val="16"/>
              </w:rPr>
            </w:pPr>
            <w:ins w:id="18763" w:author="Στάθης Καπ" w:date="2023-03-09T07:11:00Z">
              <w:r>
                <w:rPr>
                  <w:rFonts w:ascii="Calibri" w:hAnsi="Calibri" w:cs="Calibri"/>
                  <w:color w:val="000000"/>
                  <w:sz w:val="16"/>
                  <w:szCs w:val="16"/>
                </w:rPr>
                <w:t>19.43</w:t>
              </w:r>
            </w:ins>
          </w:p>
        </w:tc>
        <w:tc>
          <w:tcPr>
            <w:tcW w:w="453" w:type="dxa"/>
            <w:tcBorders>
              <w:left w:val="single" w:sz="4" w:space="0" w:color="auto"/>
            </w:tcBorders>
            <w:vAlign w:val="center"/>
            <w:tcPrChange w:id="18764" w:author="Στάθης Καπ" w:date="2023-03-09T06:29:00Z">
              <w:tcPr>
                <w:tcW w:w="453" w:type="dxa"/>
                <w:gridSpan w:val="2"/>
                <w:tcBorders>
                  <w:left w:val="single" w:sz="4" w:space="0" w:color="auto"/>
                </w:tcBorders>
                <w:vAlign w:val="bottom"/>
              </w:tcPr>
            </w:tcPrChange>
          </w:tcPr>
          <w:p w14:paraId="2826123B" w14:textId="4F6CEB74" w:rsidR="00494D04" w:rsidRPr="007E0F91" w:rsidRDefault="00494D04" w:rsidP="00494D04">
            <w:pPr>
              <w:jc w:val="center"/>
              <w:rPr>
                <w:ins w:id="18765" w:author="Στάθης Καπ" w:date="2023-03-09T06:25:00Z"/>
                <w:sz w:val="16"/>
                <w:szCs w:val="16"/>
              </w:rPr>
            </w:pPr>
            <w:ins w:id="18766" w:author="Στάθης Καπ" w:date="2023-03-09T07:11:00Z">
              <w:r>
                <w:rPr>
                  <w:rFonts w:ascii="Calibri" w:hAnsi="Calibri" w:cs="Calibri"/>
                  <w:color w:val="000000"/>
                  <w:sz w:val="16"/>
                  <w:szCs w:val="16"/>
                </w:rPr>
                <w:t>429</w:t>
              </w:r>
            </w:ins>
          </w:p>
        </w:tc>
        <w:tc>
          <w:tcPr>
            <w:tcW w:w="454" w:type="dxa"/>
            <w:vAlign w:val="center"/>
            <w:tcPrChange w:id="18767" w:author="Στάθης Καπ" w:date="2023-03-09T06:29:00Z">
              <w:tcPr>
                <w:tcW w:w="454" w:type="dxa"/>
                <w:gridSpan w:val="2"/>
                <w:vAlign w:val="center"/>
              </w:tcPr>
            </w:tcPrChange>
          </w:tcPr>
          <w:p w14:paraId="5796222C" w14:textId="0B2A556C" w:rsidR="00494D04" w:rsidRPr="007E0F91" w:rsidRDefault="00494D04" w:rsidP="00494D04">
            <w:pPr>
              <w:jc w:val="center"/>
              <w:rPr>
                <w:ins w:id="18768" w:author="Στάθης Καπ" w:date="2023-03-09T06:25:00Z"/>
                <w:sz w:val="16"/>
                <w:szCs w:val="16"/>
              </w:rPr>
            </w:pPr>
            <w:ins w:id="18769" w:author="Στάθης Καπ" w:date="2023-03-09T07:11:00Z">
              <w:r>
                <w:rPr>
                  <w:rFonts w:ascii="Calibri" w:hAnsi="Calibri" w:cs="Calibri"/>
                  <w:color w:val="000000"/>
                  <w:sz w:val="16"/>
                  <w:szCs w:val="16"/>
                </w:rPr>
                <w:t>16.37</w:t>
              </w:r>
            </w:ins>
          </w:p>
        </w:tc>
        <w:tc>
          <w:tcPr>
            <w:tcW w:w="454" w:type="dxa"/>
            <w:vAlign w:val="center"/>
            <w:tcPrChange w:id="18770" w:author="Στάθης Καπ" w:date="2023-03-09T06:29:00Z">
              <w:tcPr>
                <w:tcW w:w="454" w:type="dxa"/>
                <w:gridSpan w:val="2"/>
                <w:vAlign w:val="bottom"/>
              </w:tcPr>
            </w:tcPrChange>
          </w:tcPr>
          <w:p w14:paraId="35A9C96D" w14:textId="2E948A44" w:rsidR="00494D04" w:rsidRPr="007E0F91" w:rsidRDefault="00494D04" w:rsidP="00494D04">
            <w:pPr>
              <w:jc w:val="center"/>
              <w:rPr>
                <w:ins w:id="18771" w:author="Στάθης Καπ" w:date="2023-03-09T06:25:00Z"/>
                <w:sz w:val="16"/>
                <w:szCs w:val="16"/>
              </w:rPr>
            </w:pPr>
            <w:ins w:id="18772" w:author="Στάθης Καπ" w:date="2023-03-09T07:11:00Z">
              <w:r>
                <w:rPr>
                  <w:rFonts w:ascii="Calibri" w:hAnsi="Calibri" w:cs="Calibri"/>
                  <w:color w:val="000000"/>
                  <w:sz w:val="16"/>
                  <w:szCs w:val="16"/>
                </w:rPr>
                <w:t>0.218</w:t>
              </w:r>
            </w:ins>
          </w:p>
        </w:tc>
        <w:tc>
          <w:tcPr>
            <w:tcW w:w="454" w:type="dxa"/>
            <w:tcBorders>
              <w:right w:val="single" w:sz="4" w:space="0" w:color="auto"/>
            </w:tcBorders>
            <w:vAlign w:val="center"/>
            <w:tcPrChange w:id="18773" w:author="Στάθης Καπ" w:date="2023-03-09T06:29:00Z">
              <w:tcPr>
                <w:tcW w:w="454" w:type="dxa"/>
                <w:gridSpan w:val="2"/>
                <w:tcBorders>
                  <w:right w:val="single" w:sz="4" w:space="0" w:color="auto"/>
                </w:tcBorders>
                <w:vAlign w:val="center"/>
              </w:tcPr>
            </w:tcPrChange>
          </w:tcPr>
          <w:p w14:paraId="4DA13376" w14:textId="13890F06" w:rsidR="00494D04" w:rsidRPr="007E0F91" w:rsidRDefault="00494D04" w:rsidP="00494D04">
            <w:pPr>
              <w:jc w:val="center"/>
              <w:rPr>
                <w:ins w:id="18774" w:author="Στάθης Καπ" w:date="2023-03-09T06:25:00Z"/>
                <w:sz w:val="16"/>
                <w:szCs w:val="16"/>
              </w:rPr>
            </w:pPr>
            <w:ins w:id="18775" w:author="Στάθης Καπ" w:date="2023-03-09T07:11:00Z">
              <w:r>
                <w:rPr>
                  <w:rFonts w:ascii="Calibri" w:hAnsi="Calibri" w:cs="Calibri"/>
                  <w:color w:val="000000"/>
                  <w:sz w:val="16"/>
                  <w:szCs w:val="16"/>
                </w:rPr>
                <w:t>30.57</w:t>
              </w:r>
            </w:ins>
          </w:p>
        </w:tc>
        <w:tc>
          <w:tcPr>
            <w:tcW w:w="453" w:type="dxa"/>
            <w:tcBorders>
              <w:left w:val="single" w:sz="4" w:space="0" w:color="auto"/>
            </w:tcBorders>
            <w:vAlign w:val="center"/>
            <w:tcPrChange w:id="18776" w:author="Στάθης Καπ" w:date="2023-03-09T06:29:00Z">
              <w:tcPr>
                <w:tcW w:w="453" w:type="dxa"/>
                <w:gridSpan w:val="2"/>
                <w:tcBorders>
                  <w:left w:val="single" w:sz="4" w:space="0" w:color="auto"/>
                </w:tcBorders>
                <w:vAlign w:val="bottom"/>
              </w:tcPr>
            </w:tcPrChange>
          </w:tcPr>
          <w:p w14:paraId="3C40200B" w14:textId="2CC12C17" w:rsidR="00494D04" w:rsidRPr="007E0F91" w:rsidRDefault="00494D04" w:rsidP="00494D04">
            <w:pPr>
              <w:jc w:val="center"/>
              <w:rPr>
                <w:ins w:id="18777" w:author="Στάθης Καπ" w:date="2023-03-09T06:25:00Z"/>
                <w:sz w:val="16"/>
                <w:szCs w:val="16"/>
              </w:rPr>
            </w:pPr>
            <w:ins w:id="18778" w:author="Στάθης Καπ" w:date="2023-03-09T07:11:00Z">
              <w:r>
                <w:rPr>
                  <w:rFonts w:ascii="Calibri" w:hAnsi="Calibri" w:cs="Calibri"/>
                  <w:color w:val="000000"/>
                  <w:sz w:val="16"/>
                  <w:szCs w:val="16"/>
                </w:rPr>
                <w:t>423</w:t>
              </w:r>
            </w:ins>
          </w:p>
        </w:tc>
        <w:tc>
          <w:tcPr>
            <w:tcW w:w="454" w:type="dxa"/>
            <w:vAlign w:val="center"/>
            <w:tcPrChange w:id="18779" w:author="Στάθης Καπ" w:date="2023-03-09T06:29:00Z">
              <w:tcPr>
                <w:tcW w:w="454" w:type="dxa"/>
                <w:gridSpan w:val="2"/>
                <w:vAlign w:val="center"/>
              </w:tcPr>
            </w:tcPrChange>
          </w:tcPr>
          <w:p w14:paraId="031A083D" w14:textId="6F9221CB" w:rsidR="00494D04" w:rsidRPr="007E0F91" w:rsidRDefault="00494D04" w:rsidP="00494D04">
            <w:pPr>
              <w:jc w:val="center"/>
              <w:rPr>
                <w:ins w:id="18780" w:author="Στάθης Καπ" w:date="2023-03-09T06:25:00Z"/>
                <w:sz w:val="16"/>
                <w:szCs w:val="16"/>
              </w:rPr>
            </w:pPr>
            <w:ins w:id="18781" w:author="Στάθης Καπ" w:date="2023-03-09T07:11:00Z">
              <w:r>
                <w:rPr>
                  <w:rFonts w:ascii="Calibri" w:hAnsi="Calibri" w:cs="Calibri"/>
                  <w:color w:val="000000"/>
                  <w:sz w:val="16"/>
                  <w:szCs w:val="16"/>
                </w:rPr>
                <w:t>17.54</w:t>
              </w:r>
            </w:ins>
          </w:p>
        </w:tc>
        <w:tc>
          <w:tcPr>
            <w:tcW w:w="454" w:type="dxa"/>
            <w:vAlign w:val="center"/>
            <w:tcPrChange w:id="18782" w:author="Στάθης Καπ" w:date="2023-03-09T06:29:00Z">
              <w:tcPr>
                <w:tcW w:w="454" w:type="dxa"/>
                <w:gridSpan w:val="2"/>
                <w:vAlign w:val="bottom"/>
              </w:tcPr>
            </w:tcPrChange>
          </w:tcPr>
          <w:p w14:paraId="18BAAF28" w14:textId="02B094F8" w:rsidR="00494D04" w:rsidRPr="007E0F91" w:rsidRDefault="00494D04" w:rsidP="00494D04">
            <w:pPr>
              <w:jc w:val="center"/>
              <w:rPr>
                <w:ins w:id="18783" w:author="Στάθης Καπ" w:date="2023-03-09T06:25:00Z"/>
                <w:sz w:val="16"/>
                <w:szCs w:val="16"/>
              </w:rPr>
            </w:pPr>
            <w:ins w:id="18784" w:author="Στάθης Καπ" w:date="2023-03-09T07:11:00Z">
              <w:r>
                <w:rPr>
                  <w:rFonts w:ascii="Calibri" w:hAnsi="Calibri" w:cs="Calibri"/>
                  <w:color w:val="000000"/>
                  <w:sz w:val="16"/>
                  <w:szCs w:val="16"/>
                </w:rPr>
                <w:t>0.455</w:t>
              </w:r>
            </w:ins>
          </w:p>
        </w:tc>
        <w:tc>
          <w:tcPr>
            <w:tcW w:w="461" w:type="dxa"/>
            <w:tcBorders>
              <w:right w:val="single" w:sz="4" w:space="0" w:color="auto"/>
            </w:tcBorders>
            <w:vAlign w:val="center"/>
            <w:tcPrChange w:id="18785" w:author="Στάθης Καπ" w:date="2023-03-09T06:29:00Z">
              <w:tcPr>
                <w:tcW w:w="461" w:type="dxa"/>
                <w:gridSpan w:val="2"/>
                <w:tcBorders>
                  <w:right w:val="single" w:sz="4" w:space="0" w:color="auto"/>
                </w:tcBorders>
                <w:vAlign w:val="center"/>
              </w:tcPr>
            </w:tcPrChange>
          </w:tcPr>
          <w:p w14:paraId="4CDE3E57" w14:textId="4B4F961B" w:rsidR="00494D04" w:rsidRPr="007E0F91" w:rsidRDefault="00494D04" w:rsidP="00494D04">
            <w:pPr>
              <w:jc w:val="center"/>
              <w:rPr>
                <w:ins w:id="18786" w:author="Στάθης Καπ" w:date="2023-03-09T06:25:00Z"/>
                <w:sz w:val="16"/>
                <w:szCs w:val="16"/>
              </w:rPr>
            </w:pPr>
            <w:ins w:id="18787" w:author="Στάθης Καπ" w:date="2023-03-09T07:11:00Z">
              <w:r>
                <w:rPr>
                  <w:rFonts w:ascii="Calibri" w:hAnsi="Calibri" w:cs="Calibri"/>
                  <w:color w:val="000000"/>
                  <w:sz w:val="16"/>
                  <w:szCs w:val="16"/>
                </w:rPr>
                <w:t>-44.9</w:t>
              </w:r>
            </w:ins>
          </w:p>
        </w:tc>
      </w:tr>
      <w:tr w:rsidR="00494D04" w14:paraId="14FDB01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78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789" w:author="Στάθης Καπ" w:date="2023-03-09T06:25:00Z"/>
          <w:trPrChange w:id="18790"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791"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7CC0DD78" w14:textId="77777777" w:rsidR="00494D04" w:rsidRPr="007E0F91" w:rsidRDefault="00494D04" w:rsidP="00494D04">
            <w:pPr>
              <w:jc w:val="center"/>
              <w:rPr>
                <w:ins w:id="18792" w:author="Στάθης Καπ" w:date="2023-03-09T06:25:00Z"/>
                <w:sz w:val="16"/>
                <w:szCs w:val="16"/>
              </w:rPr>
            </w:pPr>
            <w:ins w:id="18793" w:author="Στάθης Καπ" w:date="2023-03-09T06:25:00Z">
              <w:r w:rsidRPr="009861B1">
                <w:rPr>
                  <w:rFonts w:ascii="Calibri" w:hAnsi="Calibri" w:cs="Calibri"/>
                  <w:color w:val="000000"/>
                  <w:sz w:val="16"/>
                  <w:szCs w:val="16"/>
                </w:rPr>
                <w:t>r109</w:t>
              </w:r>
            </w:ins>
          </w:p>
        </w:tc>
        <w:tc>
          <w:tcPr>
            <w:tcW w:w="565" w:type="dxa"/>
            <w:tcBorders>
              <w:left w:val="single" w:sz="4" w:space="0" w:color="auto"/>
            </w:tcBorders>
            <w:vAlign w:val="center"/>
            <w:tcPrChange w:id="18794" w:author="Στάθης Καπ" w:date="2023-03-09T06:29:00Z">
              <w:tcPr>
                <w:tcW w:w="565" w:type="dxa"/>
                <w:gridSpan w:val="2"/>
                <w:tcBorders>
                  <w:left w:val="single" w:sz="4" w:space="0" w:color="auto"/>
                </w:tcBorders>
                <w:vAlign w:val="center"/>
              </w:tcPr>
            </w:tcPrChange>
          </w:tcPr>
          <w:p w14:paraId="0DFD3F08" w14:textId="3F7C003D" w:rsidR="00494D04" w:rsidRPr="007E0F91" w:rsidRDefault="00494D04" w:rsidP="00494D04">
            <w:pPr>
              <w:jc w:val="center"/>
              <w:rPr>
                <w:ins w:id="18795" w:author="Στάθης Καπ" w:date="2023-03-09T06:25:00Z"/>
                <w:sz w:val="16"/>
                <w:szCs w:val="16"/>
              </w:rPr>
            </w:pPr>
            <w:ins w:id="18796" w:author="Στάθης Καπ" w:date="2023-03-09T07:11:00Z">
              <w:r>
                <w:rPr>
                  <w:rFonts w:ascii="Calibri" w:hAnsi="Calibri" w:cs="Calibri"/>
                  <w:color w:val="000000"/>
                  <w:sz w:val="16"/>
                  <w:szCs w:val="16"/>
                </w:rPr>
                <w:t>506</w:t>
              </w:r>
            </w:ins>
          </w:p>
        </w:tc>
        <w:tc>
          <w:tcPr>
            <w:tcW w:w="679" w:type="dxa"/>
            <w:tcBorders>
              <w:right w:val="single" w:sz="4" w:space="0" w:color="auto"/>
            </w:tcBorders>
            <w:vAlign w:val="center"/>
            <w:tcPrChange w:id="18797" w:author="Στάθης Καπ" w:date="2023-03-09T06:29:00Z">
              <w:tcPr>
                <w:tcW w:w="679" w:type="dxa"/>
                <w:gridSpan w:val="2"/>
                <w:tcBorders>
                  <w:right w:val="single" w:sz="4" w:space="0" w:color="auto"/>
                </w:tcBorders>
                <w:vAlign w:val="center"/>
              </w:tcPr>
            </w:tcPrChange>
          </w:tcPr>
          <w:p w14:paraId="4767C1E4" w14:textId="19E939DF" w:rsidR="00494D04" w:rsidRPr="007E0F91" w:rsidRDefault="00494D04" w:rsidP="00494D04">
            <w:pPr>
              <w:jc w:val="center"/>
              <w:rPr>
                <w:ins w:id="18798" w:author="Στάθης Καπ" w:date="2023-03-09T06:25:00Z"/>
                <w:sz w:val="16"/>
                <w:szCs w:val="16"/>
              </w:rPr>
            </w:pPr>
            <w:ins w:id="18799" w:author="Στάθης Καπ" w:date="2023-03-09T07:11:00Z">
              <w:r>
                <w:rPr>
                  <w:rFonts w:ascii="Calibri" w:hAnsi="Calibri" w:cs="Calibri"/>
                  <w:color w:val="000000"/>
                  <w:sz w:val="16"/>
                  <w:szCs w:val="16"/>
                </w:rPr>
                <w:t>498</w:t>
              </w:r>
            </w:ins>
          </w:p>
        </w:tc>
        <w:tc>
          <w:tcPr>
            <w:tcW w:w="453" w:type="dxa"/>
            <w:tcBorders>
              <w:left w:val="single" w:sz="4" w:space="0" w:color="auto"/>
            </w:tcBorders>
            <w:vAlign w:val="center"/>
            <w:tcPrChange w:id="18800" w:author="Στάθης Καπ" w:date="2023-03-09T06:29:00Z">
              <w:tcPr>
                <w:tcW w:w="453" w:type="dxa"/>
                <w:gridSpan w:val="2"/>
                <w:tcBorders>
                  <w:left w:val="single" w:sz="4" w:space="0" w:color="auto"/>
                </w:tcBorders>
                <w:vAlign w:val="bottom"/>
              </w:tcPr>
            </w:tcPrChange>
          </w:tcPr>
          <w:p w14:paraId="72861334" w14:textId="6635DE27" w:rsidR="00494D04" w:rsidRPr="007E0F91" w:rsidRDefault="00494D04" w:rsidP="00494D04">
            <w:pPr>
              <w:jc w:val="center"/>
              <w:rPr>
                <w:ins w:id="18801" w:author="Στάθης Καπ" w:date="2023-03-09T06:25:00Z"/>
                <w:sz w:val="16"/>
                <w:szCs w:val="16"/>
              </w:rPr>
            </w:pPr>
            <w:ins w:id="18802" w:author="Στάθης Καπ" w:date="2023-03-09T07:11:00Z">
              <w:r>
                <w:rPr>
                  <w:rFonts w:ascii="Calibri" w:hAnsi="Calibri" w:cs="Calibri"/>
                  <w:color w:val="000000"/>
                  <w:sz w:val="16"/>
                  <w:szCs w:val="16"/>
                </w:rPr>
                <w:t>453</w:t>
              </w:r>
            </w:ins>
          </w:p>
        </w:tc>
        <w:tc>
          <w:tcPr>
            <w:tcW w:w="708" w:type="dxa"/>
            <w:vAlign w:val="center"/>
            <w:tcPrChange w:id="18803" w:author="Στάθης Καπ" w:date="2023-03-09T06:29:00Z">
              <w:tcPr>
                <w:tcW w:w="708" w:type="dxa"/>
                <w:gridSpan w:val="2"/>
                <w:vAlign w:val="center"/>
              </w:tcPr>
            </w:tcPrChange>
          </w:tcPr>
          <w:p w14:paraId="1C9BA7C1" w14:textId="5F91A998" w:rsidR="00494D04" w:rsidRPr="007E0F91" w:rsidRDefault="00494D04" w:rsidP="00494D04">
            <w:pPr>
              <w:jc w:val="center"/>
              <w:rPr>
                <w:ins w:id="18804" w:author="Στάθης Καπ" w:date="2023-03-09T06:25:00Z"/>
                <w:sz w:val="16"/>
                <w:szCs w:val="16"/>
              </w:rPr>
            </w:pPr>
            <w:ins w:id="18805" w:author="Στάθης Καπ" w:date="2023-03-09T07:11:00Z">
              <w:r>
                <w:rPr>
                  <w:rFonts w:ascii="Calibri" w:hAnsi="Calibri" w:cs="Calibri"/>
                  <w:color w:val="000000"/>
                  <w:sz w:val="16"/>
                  <w:szCs w:val="16"/>
                </w:rPr>
                <w:t>10.47</w:t>
              </w:r>
            </w:ins>
          </w:p>
        </w:tc>
        <w:tc>
          <w:tcPr>
            <w:tcW w:w="652" w:type="dxa"/>
            <w:tcBorders>
              <w:right w:val="single" w:sz="4" w:space="0" w:color="auto"/>
            </w:tcBorders>
            <w:vAlign w:val="center"/>
            <w:tcPrChange w:id="18806" w:author="Στάθης Καπ" w:date="2023-03-09T06:29:00Z">
              <w:tcPr>
                <w:tcW w:w="652" w:type="dxa"/>
                <w:gridSpan w:val="2"/>
                <w:tcBorders>
                  <w:right w:val="single" w:sz="4" w:space="0" w:color="auto"/>
                </w:tcBorders>
                <w:vAlign w:val="bottom"/>
              </w:tcPr>
            </w:tcPrChange>
          </w:tcPr>
          <w:p w14:paraId="0D699A2F" w14:textId="6D1187B6" w:rsidR="00494D04" w:rsidRPr="007E0F91" w:rsidRDefault="00494D04" w:rsidP="00494D04">
            <w:pPr>
              <w:jc w:val="center"/>
              <w:rPr>
                <w:ins w:id="18807" w:author="Στάθης Καπ" w:date="2023-03-09T06:25:00Z"/>
                <w:sz w:val="16"/>
                <w:szCs w:val="16"/>
              </w:rPr>
            </w:pPr>
            <w:ins w:id="18808" w:author="Στάθης Καπ" w:date="2023-03-09T07:11:00Z">
              <w:r>
                <w:rPr>
                  <w:rFonts w:ascii="Calibri" w:hAnsi="Calibri" w:cs="Calibri"/>
                  <w:color w:val="000000"/>
                  <w:sz w:val="16"/>
                  <w:szCs w:val="16"/>
                </w:rPr>
                <w:t>0.329</w:t>
              </w:r>
            </w:ins>
          </w:p>
        </w:tc>
        <w:tc>
          <w:tcPr>
            <w:tcW w:w="453" w:type="dxa"/>
            <w:tcBorders>
              <w:left w:val="single" w:sz="4" w:space="0" w:color="auto"/>
            </w:tcBorders>
            <w:vAlign w:val="center"/>
            <w:tcPrChange w:id="18809" w:author="Στάθης Καπ" w:date="2023-03-09T06:29:00Z">
              <w:tcPr>
                <w:tcW w:w="453" w:type="dxa"/>
                <w:gridSpan w:val="2"/>
                <w:tcBorders>
                  <w:left w:val="single" w:sz="4" w:space="0" w:color="auto"/>
                </w:tcBorders>
                <w:vAlign w:val="bottom"/>
              </w:tcPr>
            </w:tcPrChange>
          </w:tcPr>
          <w:p w14:paraId="0827DB32" w14:textId="3CF1A68A" w:rsidR="00494D04" w:rsidRPr="007E0F91" w:rsidRDefault="00494D04" w:rsidP="00494D04">
            <w:pPr>
              <w:jc w:val="center"/>
              <w:rPr>
                <w:ins w:id="18810" w:author="Στάθης Καπ" w:date="2023-03-09T06:25:00Z"/>
                <w:sz w:val="16"/>
                <w:szCs w:val="16"/>
              </w:rPr>
            </w:pPr>
            <w:ins w:id="18811" w:author="Στάθης Καπ" w:date="2023-03-09T07:11:00Z">
              <w:r>
                <w:rPr>
                  <w:rFonts w:ascii="Calibri" w:hAnsi="Calibri" w:cs="Calibri"/>
                  <w:color w:val="000000"/>
                  <w:sz w:val="16"/>
                  <w:szCs w:val="16"/>
                </w:rPr>
                <w:t>407</w:t>
              </w:r>
            </w:ins>
          </w:p>
        </w:tc>
        <w:tc>
          <w:tcPr>
            <w:tcW w:w="454" w:type="dxa"/>
            <w:vAlign w:val="center"/>
            <w:tcPrChange w:id="18812" w:author="Στάθης Καπ" w:date="2023-03-09T06:29:00Z">
              <w:tcPr>
                <w:tcW w:w="454" w:type="dxa"/>
                <w:gridSpan w:val="2"/>
                <w:vAlign w:val="center"/>
              </w:tcPr>
            </w:tcPrChange>
          </w:tcPr>
          <w:p w14:paraId="7C10D0F9" w14:textId="0C3A9D0E" w:rsidR="00494D04" w:rsidRPr="007E0F91" w:rsidRDefault="00494D04" w:rsidP="00494D04">
            <w:pPr>
              <w:jc w:val="center"/>
              <w:rPr>
                <w:ins w:id="18813" w:author="Στάθης Καπ" w:date="2023-03-09T06:25:00Z"/>
                <w:sz w:val="16"/>
                <w:szCs w:val="16"/>
              </w:rPr>
            </w:pPr>
            <w:ins w:id="18814" w:author="Στάθης Καπ" w:date="2023-03-09T07:11:00Z">
              <w:r>
                <w:rPr>
                  <w:rFonts w:ascii="Calibri" w:hAnsi="Calibri" w:cs="Calibri"/>
                  <w:color w:val="000000"/>
                  <w:sz w:val="16"/>
                  <w:szCs w:val="16"/>
                </w:rPr>
                <w:t>10.15</w:t>
              </w:r>
            </w:ins>
          </w:p>
        </w:tc>
        <w:tc>
          <w:tcPr>
            <w:tcW w:w="454" w:type="dxa"/>
            <w:vAlign w:val="center"/>
            <w:tcPrChange w:id="18815" w:author="Στάθης Καπ" w:date="2023-03-09T06:29:00Z">
              <w:tcPr>
                <w:tcW w:w="454" w:type="dxa"/>
                <w:gridSpan w:val="2"/>
                <w:vAlign w:val="bottom"/>
              </w:tcPr>
            </w:tcPrChange>
          </w:tcPr>
          <w:p w14:paraId="2C2DC90F" w14:textId="245FAAFF" w:rsidR="00494D04" w:rsidRPr="007E0F91" w:rsidRDefault="00494D04" w:rsidP="00494D04">
            <w:pPr>
              <w:jc w:val="center"/>
              <w:rPr>
                <w:ins w:id="18816" w:author="Στάθης Καπ" w:date="2023-03-09T06:25:00Z"/>
                <w:sz w:val="16"/>
                <w:szCs w:val="16"/>
              </w:rPr>
            </w:pPr>
            <w:ins w:id="18817" w:author="Στάθης Καπ" w:date="2023-03-09T07:11:00Z">
              <w:r>
                <w:rPr>
                  <w:rFonts w:ascii="Calibri" w:hAnsi="Calibri" w:cs="Calibri"/>
                  <w:color w:val="000000"/>
                  <w:sz w:val="16"/>
                  <w:szCs w:val="16"/>
                </w:rPr>
                <w:t>0.227</w:t>
              </w:r>
            </w:ins>
          </w:p>
        </w:tc>
        <w:tc>
          <w:tcPr>
            <w:tcW w:w="457" w:type="dxa"/>
            <w:tcBorders>
              <w:right w:val="single" w:sz="4" w:space="0" w:color="auto"/>
            </w:tcBorders>
            <w:vAlign w:val="center"/>
            <w:tcPrChange w:id="18818" w:author="Στάθης Καπ" w:date="2023-03-09T06:29:00Z">
              <w:tcPr>
                <w:tcW w:w="457" w:type="dxa"/>
                <w:gridSpan w:val="2"/>
                <w:tcBorders>
                  <w:right w:val="single" w:sz="4" w:space="0" w:color="auto"/>
                </w:tcBorders>
                <w:vAlign w:val="center"/>
              </w:tcPr>
            </w:tcPrChange>
          </w:tcPr>
          <w:p w14:paraId="73870DCD" w14:textId="052FB854" w:rsidR="00494D04" w:rsidRPr="007E0F91" w:rsidRDefault="00494D04" w:rsidP="00494D04">
            <w:pPr>
              <w:jc w:val="center"/>
              <w:rPr>
                <w:ins w:id="18819" w:author="Στάθης Καπ" w:date="2023-03-09T06:25:00Z"/>
                <w:sz w:val="16"/>
                <w:szCs w:val="16"/>
              </w:rPr>
            </w:pPr>
            <w:ins w:id="18820" w:author="Στάθης Καπ" w:date="2023-03-09T07:11:00Z">
              <w:r>
                <w:rPr>
                  <w:rFonts w:ascii="Calibri" w:hAnsi="Calibri" w:cs="Calibri"/>
                  <w:color w:val="000000"/>
                  <w:sz w:val="16"/>
                  <w:szCs w:val="16"/>
                </w:rPr>
                <w:t>31</w:t>
              </w:r>
            </w:ins>
          </w:p>
        </w:tc>
        <w:tc>
          <w:tcPr>
            <w:tcW w:w="453" w:type="dxa"/>
            <w:tcBorders>
              <w:left w:val="single" w:sz="4" w:space="0" w:color="auto"/>
            </w:tcBorders>
            <w:vAlign w:val="center"/>
            <w:tcPrChange w:id="18821" w:author="Στάθης Καπ" w:date="2023-03-09T06:29:00Z">
              <w:tcPr>
                <w:tcW w:w="453" w:type="dxa"/>
                <w:gridSpan w:val="2"/>
                <w:tcBorders>
                  <w:left w:val="single" w:sz="4" w:space="0" w:color="auto"/>
                </w:tcBorders>
                <w:vAlign w:val="bottom"/>
              </w:tcPr>
            </w:tcPrChange>
          </w:tcPr>
          <w:p w14:paraId="1F296B02" w14:textId="4BCC84D2" w:rsidR="00494D04" w:rsidRPr="007E0F91" w:rsidRDefault="00494D04" w:rsidP="00494D04">
            <w:pPr>
              <w:jc w:val="center"/>
              <w:rPr>
                <w:ins w:id="18822" w:author="Στάθης Καπ" w:date="2023-03-09T06:25:00Z"/>
                <w:sz w:val="16"/>
                <w:szCs w:val="16"/>
              </w:rPr>
            </w:pPr>
            <w:ins w:id="18823" w:author="Στάθης Καπ" w:date="2023-03-09T07:11:00Z">
              <w:r>
                <w:rPr>
                  <w:rFonts w:ascii="Calibri" w:hAnsi="Calibri" w:cs="Calibri"/>
                  <w:color w:val="000000"/>
                  <w:sz w:val="16"/>
                  <w:szCs w:val="16"/>
                </w:rPr>
                <w:t>414</w:t>
              </w:r>
            </w:ins>
          </w:p>
        </w:tc>
        <w:tc>
          <w:tcPr>
            <w:tcW w:w="454" w:type="dxa"/>
            <w:vAlign w:val="center"/>
            <w:tcPrChange w:id="18824" w:author="Στάθης Καπ" w:date="2023-03-09T06:29:00Z">
              <w:tcPr>
                <w:tcW w:w="454" w:type="dxa"/>
                <w:gridSpan w:val="2"/>
                <w:vAlign w:val="center"/>
              </w:tcPr>
            </w:tcPrChange>
          </w:tcPr>
          <w:p w14:paraId="12FAF72F" w14:textId="0D089E86" w:rsidR="00494D04" w:rsidRPr="007E0F91" w:rsidRDefault="00494D04" w:rsidP="00494D04">
            <w:pPr>
              <w:jc w:val="center"/>
              <w:rPr>
                <w:ins w:id="18825" w:author="Στάθης Καπ" w:date="2023-03-09T06:25:00Z"/>
                <w:sz w:val="16"/>
                <w:szCs w:val="16"/>
              </w:rPr>
            </w:pPr>
            <w:ins w:id="18826" w:author="Στάθης Καπ" w:date="2023-03-09T07:11:00Z">
              <w:r>
                <w:rPr>
                  <w:rFonts w:ascii="Calibri" w:hAnsi="Calibri" w:cs="Calibri"/>
                  <w:color w:val="000000"/>
                  <w:sz w:val="16"/>
                  <w:szCs w:val="16"/>
                </w:rPr>
                <w:t>8.61</w:t>
              </w:r>
            </w:ins>
          </w:p>
        </w:tc>
        <w:tc>
          <w:tcPr>
            <w:tcW w:w="454" w:type="dxa"/>
            <w:vAlign w:val="center"/>
            <w:tcPrChange w:id="18827" w:author="Στάθης Καπ" w:date="2023-03-09T06:29:00Z">
              <w:tcPr>
                <w:tcW w:w="454" w:type="dxa"/>
                <w:gridSpan w:val="2"/>
                <w:vAlign w:val="bottom"/>
              </w:tcPr>
            </w:tcPrChange>
          </w:tcPr>
          <w:p w14:paraId="40E9762E" w14:textId="4E99CDE9" w:rsidR="00494D04" w:rsidRPr="007E0F91" w:rsidRDefault="00494D04" w:rsidP="00494D04">
            <w:pPr>
              <w:jc w:val="center"/>
              <w:rPr>
                <w:ins w:id="18828" w:author="Στάθης Καπ" w:date="2023-03-09T06:25:00Z"/>
                <w:sz w:val="16"/>
                <w:szCs w:val="16"/>
              </w:rPr>
            </w:pPr>
            <w:ins w:id="18829" w:author="Στάθης Καπ" w:date="2023-03-09T07:11:00Z">
              <w:r>
                <w:rPr>
                  <w:rFonts w:ascii="Calibri" w:hAnsi="Calibri" w:cs="Calibri"/>
                  <w:color w:val="000000"/>
                  <w:sz w:val="16"/>
                  <w:szCs w:val="16"/>
                </w:rPr>
                <w:t>0.221</w:t>
              </w:r>
            </w:ins>
          </w:p>
        </w:tc>
        <w:tc>
          <w:tcPr>
            <w:tcW w:w="454" w:type="dxa"/>
            <w:tcBorders>
              <w:right w:val="single" w:sz="4" w:space="0" w:color="auto"/>
            </w:tcBorders>
            <w:vAlign w:val="center"/>
            <w:tcPrChange w:id="18830" w:author="Στάθης Καπ" w:date="2023-03-09T06:29:00Z">
              <w:tcPr>
                <w:tcW w:w="454" w:type="dxa"/>
                <w:gridSpan w:val="2"/>
                <w:tcBorders>
                  <w:right w:val="single" w:sz="4" w:space="0" w:color="auto"/>
                </w:tcBorders>
                <w:vAlign w:val="center"/>
              </w:tcPr>
            </w:tcPrChange>
          </w:tcPr>
          <w:p w14:paraId="57678DB7" w14:textId="7D7D39A9" w:rsidR="00494D04" w:rsidRPr="007E0F91" w:rsidRDefault="00494D04" w:rsidP="00494D04">
            <w:pPr>
              <w:jc w:val="center"/>
              <w:rPr>
                <w:ins w:id="18831" w:author="Στάθης Καπ" w:date="2023-03-09T06:25:00Z"/>
                <w:sz w:val="16"/>
                <w:szCs w:val="16"/>
              </w:rPr>
            </w:pPr>
            <w:ins w:id="18832" w:author="Στάθης Καπ" w:date="2023-03-09T07:11:00Z">
              <w:r>
                <w:rPr>
                  <w:rFonts w:ascii="Calibri" w:hAnsi="Calibri" w:cs="Calibri"/>
                  <w:color w:val="000000"/>
                  <w:sz w:val="16"/>
                  <w:szCs w:val="16"/>
                </w:rPr>
                <w:t>32.83</w:t>
              </w:r>
            </w:ins>
          </w:p>
        </w:tc>
        <w:tc>
          <w:tcPr>
            <w:tcW w:w="453" w:type="dxa"/>
            <w:tcBorders>
              <w:left w:val="single" w:sz="4" w:space="0" w:color="auto"/>
            </w:tcBorders>
            <w:vAlign w:val="center"/>
            <w:tcPrChange w:id="18833" w:author="Στάθης Καπ" w:date="2023-03-09T06:29:00Z">
              <w:tcPr>
                <w:tcW w:w="453" w:type="dxa"/>
                <w:gridSpan w:val="2"/>
                <w:tcBorders>
                  <w:left w:val="single" w:sz="4" w:space="0" w:color="auto"/>
                </w:tcBorders>
                <w:vAlign w:val="bottom"/>
              </w:tcPr>
            </w:tcPrChange>
          </w:tcPr>
          <w:p w14:paraId="3AB47880" w14:textId="270B46E3" w:rsidR="00494D04" w:rsidRPr="007E0F91" w:rsidRDefault="00494D04" w:rsidP="00494D04">
            <w:pPr>
              <w:jc w:val="center"/>
              <w:rPr>
                <w:ins w:id="18834" w:author="Στάθης Καπ" w:date="2023-03-09T06:25:00Z"/>
                <w:sz w:val="16"/>
                <w:szCs w:val="16"/>
              </w:rPr>
            </w:pPr>
            <w:ins w:id="18835" w:author="Στάθης Καπ" w:date="2023-03-09T07:11:00Z">
              <w:r>
                <w:rPr>
                  <w:rFonts w:ascii="Calibri" w:hAnsi="Calibri" w:cs="Calibri"/>
                  <w:color w:val="000000"/>
                  <w:sz w:val="16"/>
                  <w:szCs w:val="16"/>
                </w:rPr>
                <w:t>395</w:t>
              </w:r>
            </w:ins>
          </w:p>
        </w:tc>
        <w:tc>
          <w:tcPr>
            <w:tcW w:w="454" w:type="dxa"/>
            <w:vAlign w:val="center"/>
            <w:tcPrChange w:id="18836" w:author="Στάθης Καπ" w:date="2023-03-09T06:29:00Z">
              <w:tcPr>
                <w:tcW w:w="454" w:type="dxa"/>
                <w:gridSpan w:val="2"/>
                <w:vAlign w:val="center"/>
              </w:tcPr>
            </w:tcPrChange>
          </w:tcPr>
          <w:p w14:paraId="387FAA3B" w14:textId="210BE702" w:rsidR="00494D04" w:rsidRPr="007E0F91" w:rsidRDefault="00494D04" w:rsidP="00494D04">
            <w:pPr>
              <w:jc w:val="center"/>
              <w:rPr>
                <w:ins w:id="18837" w:author="Στάθης Καπ" w:date="2023-03-09T06:25:00Z"/>
                <w:sz w:val="16"/>
                <w:szCs w:val="16"/>
              </w:rPr>
            </w:pPr>
            <w:ins w:id="18838" w:author="Στάθης Καπ" w:date="2023-03-09T07:11:00Z">
              <w:r>
                <w:rPr>
                  <w:rFonts w:ascii="Calibri" w:hAnsi="Calibri" w:cs="Calibri"/>
                  <w:color w:val="000000"/>
                  <w:sz w:val="16"/>
                  <w:szCs w:val="16"/>
                </w:rPr>
                <w:t>12.8</w:t>
              </w:r>
            </w:ins>
          </w:p>
        </w:tc>
        <w:tc>
          <w:tcPr>
            <w:tcW w:w="454" w:type="dxa"/>
            <w:vAlign w:val="center"/>
            <w:tcPrChange w:id="18839" w:author="Στάθης Καπ" w:date="2023-03-09T06:29:00Z">
              <w:tcPr>
                <w:tcW w:w="454" w:type="dxa"/>
                <w:gridSpan w:val="2"/>
                <w:vAlign w:val="bottom"/>
              </w:tcPr>
            </w:tcPrChange>
          </w:tcPr>
          <w:p w14:paraId="14B26A36" w14:textId="71F038B7" w:rsidR="00494D04" w:rsidRPr="007E0F91" w:rsidRDefault="00494D04" w:rsidP="00494D04">
            <w:pPr>
              <w:jc w:val="center"/>
              <w:rPr>
                <w:ins w:id="18840" w:author="Στάθης Καπ" w:date="2023-03-09T06:25:00Z"/>
                <w:sz w:val="16"/>
                <w:szCs w:val="16"/>
              </w:rPr>
            </w:pPr>
            <w:ins w:id="18841" w:author="Στάθης Καπ" w:date="2023-03-09T07:11:00Z">
              <w:r>
                <w:rPr>
                  <w:rFonts w:ascii="Calibri" w:hAnsi="Calibri" w:cs="Calibri"/>
                  <w:color w:val="000000"/>
                  <w:sz w:val="16"/>
                  <w:szCs w:val="16"/>
                </w:rPr>
                <w:t>0.29</w:t>
              </w:r>
            </w:ins>
          </w:p>
        </w:tc>
        <w:tc>
          <w:tcPr>
            <w:tcW w:w="461" w:type="dxa"/>
            <w:tcBorders>
              <w:right w:val="single" w:sz="4" w:space="0" w:color="auto"/>
            </w:tcBorders>
            <w:vAlign w:val="center"/>
            <w:tcPrChange w:id="18842" w:author="Στάθης Καπ" w:date="2023-03-09T06:29:00Z">
              <w:tcPr>
                <w:tcW w:w="461" w:type="dxa"/>
                <w:gridSpan w:val="2"/>
                <w:tcBorders>
                  <w:right w:val="single" w:sz="4" w:space="0" w:color="auto"/>
                </w:tcBorders>
                <w:vAlign w:val="center"/>
              </w:tcPr>
            </w:tcPrChange>
          </w:tcPr>
          <w:p w14:paraId="1BA145C1" w14:textId="27BCB64C" w:rsidR="00494D04" w:rsidRPr="007E0F91" w:rsidRDefault="00494D04" w:rsidP="00494D04">
            <w:pPr>
              <w:jc w:val="center"/>
              <w:rPr>
                <w:ins w:id="18843" w:author="Στάθης Καπ" w:date="2023-03-09T06:25:00Z"/>
                <w:sz w:val="16"/>
                <w:szCs w:val="16"/>
              </w:rPr>
            </w:pPr>
            <w:ins w:id="18844" w:author="Στάθης Καπ" w:date="2023-03-09T07:11:00Z">
              <w:r>
                <w:rPr>
                  <w:rFonts w:ascii="Calibri" w:hAnsi="Calibri" w:cs="Calibri"/>
                  <w:color w:val="000000"/>
                  <w:sz w:val="16"/>
                  <w:szCs w:val="16"/>
                </w:rPr>
                <w:t>11.85</w:t>
              </w:r>
            </w:ins>
          </w:p>
        </w:tc>
      </w:tr>
      <w:tr w:rsidR="00494D04" w14:paraId="3E29BCBE"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84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846" w:author="Στάθης Καπ" w:date="2023-03-09T06:25:00Z"/>
          <w:trPrChange w:id="18847"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848"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6358436E" w14:textId="77777777" w:rsidR="00494D04" w:rsidRPr="007E0F91" w:rsidRDefault="00494D04" w:rsidP="00494D04">
            <w:pPr>
              <w:jc w:val="center"/>
              <w:rPr>
                <w:ins w:id="18849" w:author="Στάθης Καπ" w:date="2023-03-09T06:25:00Z"/>
                <w:sz w:val="16"/>
                <w:szCs w:val="16"/>
              </w:rPr>
            </w:pPr>
            <w:ins w:id="18850" w:author="Στάθης Καπ" w:date="2023-03-09T06:25:00Z">
              <w:r w:rsidRPr="009861B1">
                <w:rPr>
                  <w:rFonts w:ascii="Calibri" w:hAnsi="Calibri" w:cs="Calibri"/>
                  <w:color w:val="000000"/>
                  <w:sz w:val="16"/>
                  <w:szCs w:val="16"/>
                </w:rPr>
                <w:t>r110</w:t>
              </w:r>
            </w:ins>
          </w:p>
        </w:tc>
        <w:tc>
          <w:tcPr>
            <w:tcW w:w="565" w:type="dxa"/>
            <w:tcBorders>
              <w:left w:val="single" w:sz="4" w:space="0" w:color="auto"/>
            </w:tcBorders>
            <w:vAlign w:val="center"/>
            <w:tcPrChange w:id="18851" w:author="Στάθης Καπ" w:date="2023-03-09T06:29:00Z">
              <w:tcPr>
                <w:tcW w:w="565" w:type="dxa"/>
                <w:gridSpan w:val="2"/>
                <w:tcBorders>
                  <w:left w:val="single" w:sz="4" w:space="0" w:color="auto"/>
                </w:tcBorders>
                <w:vAlign w:val="center"/>
              </w:tcPr>
            </w:tcPrChange>
          </w:tcPr>
          <w:p w14:paraId="4C1FC933" w14:textId="5B04A223" w:rsidR="00494D04" w:rsidRPr="007E0F91" w:rsidRDefault="00494D04" w:rsidP="00494D04">
            <w:pPr>
              <w:jc w:val="center"/>
              <w:rPr>
                <w:ins w:id="18852" w:author="Στάθης Καπ" w:date="2023-03-09T06:25:00Z"/>
                <w:sz w:val="16"/>
                <w:szCs w:val="16"/>
              </w:rPr>
            </w:pPr>
            <w:ins w:id="18853" w:author="Στάθης Καπ" w:date="2023-03-09T07:11:00Z">
              <w:r>
                <w:rPr>
                  <w:rFonts w:ascii="Calibri" w:hAnsi="Calibri" w:cs="Calibri"/>
                  <w:color w:val="000000"/>
                  <w:sz w:val="16"/>
                  <w:szCs w:val="16"/>
                </w:rPr>
                <w:t>525</w:t>
              </w:r>
            </w:ins>
          </w:p>
        </w:tc>
        <w:tc>
          <w:tcPr>
            <w:tcW w:w="679" w:type="dxa"/>
            <w:tcBorders>
              <w:right w:val="single" w:sz="4" w:space="0" w:color="auto"/>
            </w:tcBorders>
            <w:vAlign w:val="center"/>
            <w:tcPrChange w:id="18854" w:author="Στάθης Καπ" w:date="2023-03-09T06:29:00Z">
              <w:tcPr>
                <w:tcW w:w="679" w:type="dxa"/>
                <w:gridSpan w:val="2"/>
                <w:tcBorders>
                  <w:right w:val="single" w:sz="4" w:space="0" w:color="auto"/>
                </w:tcBorders>
                <w:vAlign w:val="center"/>
              </w:tcPr>
            </w:tcPrChange>
          </w:tcPr>
          <w:p w14:paraId="7A767520" w14:textId="649E13EC" w:rsidR="00494D04" w:rsidRPr="007E0F91" w:rsidRDefault="00494D04" w:rsidP="00494D04">
            <w:pPr>
              <w:jc w:val="center"/>
              <w:rPr>
                <w:ins w:id="18855" w:author="Στάθης Καπ" w:date="2023-03-09T06:25:00Z"/>
                <w:sz w:val="16"/>
                <w:szCs w:val="16"/>
              </w:rPr>
            </w:pPr>
            <w:ins w:id="18856" w:author="Στάθης Καπ" w:date="2023-03-09T07:11:00Z">
              <w:r>
                <w:rPr>
                  <w:rFonts w:ascii="Calibri" w:hAnsi="Calibri" w:cs="Calibri"/>
                  <w:color w:val="000000"/>
                  <w:sz w:val="16"/>
                  <w:szCs w:val="16"/>
                </w:rPr>
                <w:t>515</w:t>
              </w:r>
            </w:ins>
          </w:p>
        </w:tc>
        <w:tc>
          <w:tcPr>
            <w:tcW w:w="453" w:type="dxa"/>
            <w:tcBorders>
              <w:left w:val="single" w:sz="4" w:space="0" w:color="auto"/>
            </w:tcBorders>
            <w:vAlign w:val="center"/>
            <w:tcPrChange w:id="18857" w:author="Στάθης Καπ" w:date="2023-03-09T06:29:00Z">
              <w:tcPr>
                <w:tcW w:w="453" w:type="dxa"/>
                <w:gridSpan w:val="2"/>
                <w:tcBorders>
                  <w:left w:val="single" w:sz="4" w:space="0" w:color="auto"/>
                </w:tcBorders>
                <w:vAlign w:val="bottom"/>
              </w:tcPr>
            </w:tcPrChange>
          </w:tcPr>
          <w:p w14:paraId="2D785765" w14:textId="08D19297" w:rsidR="00494D04" w:rsidRPr="007E0F91" w:rsidRDefault="00494D04" w:rsidP="00494D04">
            <w:pPr>
              <w:jc w:val="center"/>
              <w:rPr>
                <w:ins w:id="18858" w:author="Στάθης Καπ" w:date="2023-03-09T06:25:00Z"/>
                <w:sz w:val="16"/>
                <w:szCs w:val="16"/>
              </w:rPr>
            </w:pPr>
            <w:ins w:id="18859" w:author="Στάθης Καπ" w:date="2023-03-09T07:11:00Z">
              <w:r>
                <w:rPr>
                  <w:rFonts w:ascii="Calibri" w:hAnsi="Calibri" w:cs="Calibri"/>
                  <w:color w:val="000000"/>
                  <w:sz w:val="16"/>
                  <w:szCs w:val="16"/>
                </w:rPr>
                <w:t>456</w:t>
              </w:r>
            </w:ins>
          </w:p>
        </w:tc>
        <w:tc>
          <w:tcPr>
            <w:tcW w:w="708" w:type="dxa"/>
            <w:vAlign w:val="center"/>
            <w:tcPrChange w:id="18860" w:author="Στάθης Καπ" w:date="2023-03-09T06:29:00Z">
              <w:tcPr>
                <w:tcW w:w="708" w:type="dxa"/>
                <w:gridSpan w:val="2"/>
                <w:vAlign w:val="center"/>
              </w:tcPr>
            </w:tcPrChange>
          </w:tcPr>
          <w:p w14:paraId="7CBD8073" w14:textId="48F07239" w:rsidR="00494D04" w:rsidRPr="007E0F91" w:rsidRDefault="00494D04" w:rsidP="00494D04">
            <w:pPr>
              <w:jc w:val="center"/>
              <w:rPr>
                <w:ins w:id="18861" w:author="Στάθης Καπ" w:date="2023-03-09T06:25:00Z"/>
                <w:sz w:val="16"/>
                <w:szCs w:val="16"/>
              </w:rPr>
            </w:pPr>
            <w:ins w:id="18862" w:author="Στάθης Καπ" w:date="2023-03-09T07:11:00Z">
              <w:r>
                <w:rPr>
                  <w:rFonts w:ascii="Calibri" w:hAnsi="Calibri" w:cs="Calibri"/>
                  <w:color w:val="000000"/>
                  <w:sz w:val="16"/>
                  <w:szCs w:val="16"/>
                </w:rPr>
                <w:t>13.14</w:t>
              </w:r>
            </w:ins>
          </w:p>
        </w:tc>
        <w:tc>
          <w:tcPr>
            <w:tcW w:w="652" w:type="dxa"/>
            <w:tcBorders>
              <w:right w:val="single" w:sz="4" w:space="0" w:color="auto"/>
            </w:tcBorders>
            <w:vAlign w:val="center"/>
            <w:tcPrChange w:id="18863" w:author="Στάθης Καπ" w:date="2023-03-09T06:29:00Z">
              <w:tcPr>
                <w:tcW w:w="652" w:type="dxa"/>
                <w:gridSpan w:val="2"/>
                <w:tcBorders>
                  <w:right w:val="single" w:sz="4" w:space="0" w:color="auto"/>
                </w:tcBorders>
                <w:vAlign w:val="bottom"/>
              </w:tcPr>
            </w:tcPrChange>
          </w:tcPr>
          <w:p w14:paraId="0CF5B5EA" w14:textId="76031EE8" w:rsidR="00494D04" w:rsidRPr="007E0F91" w:rsidRDefault="00494D04" w:rsidP="00494D04">
            <w:pPr>
              <w:jc w:val="center"/>
              <w:rPr>
                <w:ins w:id="18864" w:author="Στάθης Καπ" w:date="2023-03-09T06:25:00Z"/>
                <w:sz w:val="16"/>
                <w:szCs w:val="16"/>
              </w:rPr>
            </w:pPr>
            <w:ins w:id="18865" w:author="Στάθης Καπ" w:date="2023-03-09T07:11:00Z">
              <w:r>
                <w:rPr>
                  <w:rFonts w:ascii="Calibri" w:hAnsi="Calibri" w:cs="Calibri"/>
                  <w:color w:val="000000"/>
                  <w:sz w:val="16"/>
                  <w:szCs w:val="16"/>
                </w:rPr>
                <w:t>0.324</w:t>
              </w:r>
            </w:ins>
          </w:p>
        </w:tc>
        <w:tc>
          <w:tcPr>
            <w:tcW w:w="453" w:type="dxa"/>
            <w:tcBorders>
              <w:left w:val="single" w:sz="4" w:space="0" w:color="auto"/>
            </w:tcBorders>
            <w:vAlign w:val="center"/>
            <w:tcPrChange w:id="18866" w:author="Στάθης Καπ" w:date="2023-03-09T06:29:00Z">
              <w:tcPr>
                <w:tcW w:w="453" w:type="dxa"/>
                <w:gridSpan w:val="2"/>
                <w:tcBorders>
                  <w:left w:val="single" w:sz="4" w:space="0" w:color="auto"/>
                </w:tcBorders>
                <w:vAlign w:val="bottom"/>
              </w:tcPr>
            </w:tcPrChange>
          </w:tcPr>
          <w:p w14:paraId="4950887B" w14:textId="6A0D6A16" w:rsidR="00494D04" w:rsidRPr="007E0F91" w:rsidRDefault="00494D04" w:rsidP="00494D04">
            <w:pPr>
              <w:jc w:val="center"/>
              <w:rPr>
                <w:ins w:id="18867" w:author="Στάθης Καπ" w:date="2023-03-09T06:25:00Z"/>
                <w:sz w:val="16"/>
                <w:szCs w:val="16"/>
              </w:rPr>
            </w:pPr>
            <w:ins w:id="18868" w:author="Στάθης Καπ" w:date="2023-03-09T07:11:00Z">
              <w:r>
                <w:rPr>
                  <w:rFonts w:ascii="Calibri" w:hAnsi="Calibri" w:cs="Calibri"/>
                  <w:color w:val="000000"/>
                  <w:sz w:val="16"/>
                  <w:szCs w:val="16"/>
                </w:rPr>
                <w:t>432</w:t>
              </w:r>
            </w:ins>
          </w:p>
        </w:tc>
        <w:tc>
          <w:tcPr>
            <w:tcW w:w="454" w:type="dxa"/>
            <w:vAlign w:val="center"/>
            <w:tcPrChange w:id="18869" w:author="Στάθης Καπ" w:date="2023-03-09T06:29:00Z">
              <w:tcPr>
                <w:tcW w:w="454" w:type="dxa"/>
                <w:gridSpan w:val="2"/>
                <w:vAlign w:val="center"/>
              </w:tcPr>
            </w:tcPrChange>
          </w:tcPr>
          <w:p w14:paraId="3190B28C" w14:textId="18BC97C2" w:rsidR="00494D04" w:rsidRPr="007E0F91" w:rsidRDefault="00494D04" w:rsidP="00494D04">
            <w:pPr>
              <w:jc w:val="center"/>
              <w:rPr>
                <w:ins w:id="18870" w:author="Στάθης Καπ" w:date="2023-03-09T06:25:00Z"/>
                <w:sz w:val="16"/>
                <w:szCs w:val="16"/>
              </w:rPr>
            </w:pPr>
            <w:ins w:id="18871" w:author="Στάθης Καπ" w:date="2023-03-09T07:11:00Z">
              <w:r>
                <w:rPr>
                  <w:rFonts w:ascii="Calibri" w:hAnsi="Calibri" w:cs="Calibri"/>
                  <w:color w:val="000000"/>
                  <w:sz w:val="16"/>
                  <w:szCs w:val="16"/>
                </w:rPr>
                <w:t>5.26</w:t>
              </w:r>
            </w:ins>
          </w:p>
        </w:tc>
        <w:tc>
          <w:tcPr>
            <w:tcW w:w="454" w:type="dxa"/>
            <w:vAlign w:val="center"/>
            <w:tcPrChange w:id="18872" w:author="Στάθης Καπ" w:date="2023-03-09T06:29:00Z">
              <w:tcPr>
                <w:tcW w:w="454" w:type="dxa"/>
                <w:gridSpan w:val="2"/>
                <w:vAlign w:val="bottom"/>
              </w:tcPr>
            </w:tcPrChange>
          </w:tcPr>
          <w:p w14:paraId="171E72DD" w14:textId="7FC4644E" w:rsidR="00494D04" w:rsidRPr="007E0F91" w:rsidRDefault="00494D04" w:rsidP="00494D04">
            <w:pPr>
              <w:jc w:val="center"/>
              <w:rPr>
                <w:ins w:id="18873" w:author="Στάθης Καπ" w:date="2023-03-09T06:25:00Z"/>
                <w:sz w:val="16"/>
                <w:szCs w:val="16"/>
              </w:rPr>
            </w:pPr>
            <w:ins w:id="18874" w:author="Στάθης Καπ" w:date="2023-03-09T07:11:00Z">
              <w:r>
                <w:rPr>
                  <w:rFonts w:ascii="Calibri" w:hAnsi="Calibri" w:cs="Calibri"/>
                  <w:color w:val="000000"/>
                  <w:sz w:val="16"/>
                  <w:szCs w:val="16"/>
                </w:rPr>
                <w:t>0.218</w:t>
              </w:r>
            </w:ins>
          </w:p>
        </w:tc>
        <w:tc>
          <w:tcPr>
            <w:tcW w:w="457" w:type="dxa"/>
            <w:tcBorders>
              <w:right w:val="single" w:sz="4" w:space="0" w:color="auto"/>
            </w:tcBorders>
            <w:vAlign w:val="center"/>
            <w:tcPrChange w:id="18875" w:author="Στάθης Καπ" w:date="2023-03-09T06:29:00Z">
              <w:tcPr>
                <w:tcW w:w="457" w:type="dxa"/>
                <w:gridSpan w:val="2"/>
                <w:tcBorders>
                  <w:right w:val="single" w:sz="4" w:space="0" w:color="auto"/>
                </w:tcBorders>
                <w:vAlign w:val="center"/>
              </w:tcPr>
            </w:tcPrChange>
          </w:tcPr>
          <w:p w14:paraId="06293F23" w14:textId="2C490716" w:rsidR="00494D04" w:rsidRPr="007E0F91" w:rsidRDefault="00494D04" w:rsidP="00494D04">
            <w:pPr>
              <w:jc w:val="center"/>
              <w:rPr>
                <w:ins w:id="18876" w:author="Στάθης Καπ" w:date="2023-03-09T06:25:00Z"/>
                <w:sz w:val="16"/>
                <w:szCs w:val="16"/>
              </w:rPr>
            </w:pPr>
            <w:ins w:id="18877" w:author="Στάθης Καπ" w:date="2023-03-09T07:11:00Z">
              <w:r>
                <w:rPr>
                  <w:rFonts w:ascii="Calibri" w:hAnsi="Calibri" w:cs="Calibri"/>
                  <w:color w:val="000000"/>
                  <w:sz w:val="16"/>
                  <w:szCs w:val="16"/>
                </w:rPr>
                <w:t>32.72</w:t>
              </w:r>
            </w:ins>
          </w:p>
        </w:tc>
        <w:tc>
          <w:tcPr>
            <w:tcW w:w="453" w:type="dxa"/>
            <w:tcBorders>
              <w:left w:val="single" w:sz="4" w:space="0" w:color="auto"/>
            </w:tcBorders>
            <w:vAlign w:val="center"/>
            <w:tcPrChange w:id="18878" w:author="Στάθης Καπ" w:date="2023-03-09T06:29:00Z">
              <w:tcPr>
                <w:tcW w:w="453" w:type="dxa"/>
                <w:gridSpan w:val="2"/>
                <w:tcBorders>
                  <w:left w:val="single" w:sz="4" w:space="0" w:color="auto"/>
                </w:tcBorders>
                <w:vAlign w:val="bottom"/>
              </w:tcPr>
            </w:tcPrChange>
          </w:tcPr>
          <w:p w14:paraId="7767D3B0" w14:textId="3DD5EF61" w:rsidR="00494D04" w:rsidRPr="007E0F91" w:rsidRDefault="00494D04" w:rsidP="00494D04">
            <w:pPr>
              <w:jc w:val="center"/>
              <w:rPr>
                <w:ins w:id="18879" w:author="Στάθης Καπ" w:date="2023-03-09T06:25:00Z"/>
                <w:sz w:val="16"/>
                <w:szCs w:val="16"/>
              </w:rPr>
            </w:pPr>
            <w:ins w:id="18880" w:author="Στάθης Καπ" w:date="2023-03-09T07:11:00Z">
              <w:r>
                <w:rPr>
                  <w:rFonts w:ascii="Calibri" w:hAnsi="Calibri" w:cs="Calibri"/>
                  <w:color w:val="000000"/>
                  <w:sz w:val="16"/>
                  <w:szCs w:val="16"/>
                </w:rPr>
                <w:t>409</w:t>
              </w:r>
            </w:ins>
          </w:p>
        </w:tc>
        <w:tc>
          <w:tcPr>
            <w:tcW w:w="454" w:type="dxa"/>
            <w:vAlign w:val="center"/>
            <w:tcPrChange w:id="18881" w:author="Στάθης Καπ" w:date="2023-03-09T06:29:00Z">
              <w:tcPr>
                <w:tcW w:w="454" w:type="dxa"/>
                <w:gridSpan w:val="2"/>
                <w:vAlign w:val="center"/>
              </w:tcPr>
            </w:tcPrChange>
          </w:tcPr>
          <w:p w14:paraId="65310D0F" w14:textId="53AD741C" w:rsidR="00494D04" w:rsidRPr="007E0F91" w:rsidRDefault="00494D04" w:rsidP="00494D04">
            <w:pPr>
              <w:jc w:val="center"/>
              <w:rPr>
                <w:ins w:id="18882" w:author="Στάθης Καπ" w:date="2023-03-09T06:25:00Z"/>
                <w:sz w:val="16"/>
                <w:szCs w:val="16"/>
              </w:rPr>
            </w:pPr>
            <w:ins w:id="18883" w:author="Στάθης Καπ" w:date="2023-03-09T07:11:00Z">
              <w:r>
                <w:rPr>
                  <w:rFonts w:ascii="Calibri" w:hAnsi="Calibri" w:cs="Calibri"/>
                  <w:color w:val="000000"/>
                  <w:sz w:val="16"/>
                  <w:szCs w:val="16"/>
                </w:rPr>
                <w:t>10.31</w:t>
              </w:r>
            </w:ins>
          </w:p>
        </w:tc>
        <w:tc>
          <w:tcPr>
            <w:tcW w:w="454" w:type="dxa"/>
            <w:vAlign w:val="center"/>
            <w:tcPrChange w:id="18884" w:author="Στάθης Καπ" w:date="2023-03-09T06:29:00Z">
              <w:tcPr>
                <w:tcW w:w="454" w:type="dxa"/>
                <w:gridSpan w:val="2"/>
                <w:vAlign w:val="bottom"/>
              </w:tcPr>
            </w:tcPrChange>
          </w:tcPr>
          <w:p w14:paraId="25CED7AF" w14:textId="477E61E1" w:rsidR="00494D04" w:rsidRPr="007E0F91" w:rsidRDefault="00494D04" w:rsidP="00494D04">
            <w:pPr>
              <w:jc w:val="center"/>
              <w:rPr>
                <w:ins w:id="18885" w:author="Στάθης Καπ" w:date="2023-03-09T06:25:00Z"/>
                <w:sz w:val="16"/>
                <w:szCs w:val="16"/>
              </w:rPr>
            </w:pPr>
            <w:ins w:id="18886" w:author="Στάθης Καπ" w:date="2023-03-09T07:11:00Z">
              <w:r>
                <w:rPr>
                  <w:rFonts w:ascii="Calibri" w:hAnsi="Calibri" w:cs="Calibri"/>
                  <w:color w:val="000000"/>
                  <w:sz w:val="16"/>
                  <w:szCs w:val="16"/>
                </w:rPr>
                <w:t>0.229</w:t>
              </w:r>
            </w:ins>
          </w:p>
        </w:tc>
        <w:tc>
          <w:tcPr>
            <w:tcW w:w="454" w:type="dxa"/>
            <w:tcBorders>
              <w:right w:val="single" w:sz="4" w:space="0" w:color="auto"/>
            </w:tcBorders>
            <w:vAlign w:val="center"/>
            <w:tcPrChange w:id="18887" w:author="Στάθης Καπ" w:date="2023-03-09T06:29:00Z">
              <w:tcPr>
                <w:tcW w:w="454" w:type="dxa"/>
                <w:gridSpan w:val="2"/>
                <w:tcBorders>
                  <w:right w:val="single" w:sz="4" w:space="0" w:color="auto"/>
                </w:tcBorders>
                <w:vAlign w:val="center"/>
              </w:tcPr>
            </w:tcPrChange>
          </w:tcPr>
          <w:p w14:paraId="0B35293F" w14:textId="567DDA44" w:rsidR="00494D04" w:rsidRPr="007E0F91" w:rsidRDefault="00494D04" w:rsidP="00494D04">
            <w:pPr>
              <w:jc w:val="center"/>
              <w:rPr>
                <w:ins w:id="18888" w:author="Στάθης Καπ" w:date="2023-03-09T06:25:00Z"/>
                <w:sz w:val="16"/>
                <w:szCs w:val="16"/>
              </w:rPr>
            </w:pPr>
            <w:ins w:id="18889" w:author="Στάθης Καπ" w:date="2023-03-09T07:11:00Z">
              <w:r>
                <w:rPr>
                  <w:rFonts w:ascii="Calibri" w:hAnsi="Calibri" w:cs="Calibri"/>
                  <w:color w:val="000000"/>
                  <w:sz w:val="16"/>
                  <w:szCs w:val="16"/>
                </w:rPr>
                <w:t>29.32</w:t>
              </w:r>
            </w:ins>
          </w:p>
        </w:tc>
        <w:tc>
          <w:tcPr>
            <w:tcW w:w="453" w:type="dxa"/>
            <w:tcBorders>
              <w:left w:val="single" w:sz="4" w:space="0" w:color="auto"/>
            </w:tcBorders>
            <w:vAlign w:val="center"/>
            <w:tcPrChange w:id="18890" w:author="Στάθης Καπ" w:date="2023-03-09T06:29:00Z">
              <w:tcPr>
                <w:tcW w:w="453" w:type="dxa"/>
                <w:gridSpan w:val="2"/>
                <w:tcBorders>
                  <w:left w:val="single" w:sz="4" w:space="0" w:color="auto"/>
                </w:tcBorders>
                <w:vAlign w:val="bottom"/>
              </w:tcPr>
            </w:tcPrChange>
          </w:tcPr>
          <w:p w14:paraId="117C131B" w14:textId="57738A05" w:rsidR="00494D04" w:rsidRPr="007E0F91" w:rsidRDefault="00494D04" w:rsidP="00494D04">
            <w:pPr>
              <w:jc w:val="center"/>
              <w:rPr>
                <w:ins w:id="18891" w:author="Στάθης Καπ" w:date="2023-03-09T06:25:00Z"/>
                <w:sz w:val="16"/>
                <w:szCs w:val="16"/>
              </w:rPr>
            </w:pPr>
            <w:ins w:id="18892" w:author="Στάθης Καπ" w:date="2023-03-09T07:11:00Z">
              <w:r>
                <w:rPr>
                  <w:rFonts w:ascii="Calibri" w:hAnsi="Calibri" w:cs="Calibri"/>
                  <w:color w:val="000000"/>
                  <w:sz w:val="16"/>
                  <w:szCs w:val="16"/>
                </w:rPr>
                <w:t>407</w:t>
              </w:r>
            </w:ins>
          </w:p>
        </w:tc>
        <w:tc>
          <w:tcPr>
            <w:tcW w:w="454" w:type="dxa"/>
            <w:vAlign w:val="center"/>
            <w:tcPrChange w:id="18893" w:author="Στάθης Καπ" w:date="2023-03-09T06:29:00Z">
              <w:tcPr>
                <w:tcW w:w="454" w:type="dxa"/>
                <w:gridSpan w:val="2"/>
                <w:vAlign w:val="center"/>
              </w:tcPr>
            </w:tcPrChange>
          </w:tcPr>
          <w:p w14:paraId="5FF5B5A5" w14:textId="61AABF16" w:rsidR="00494D04" w:rsidRPr="007E0F91" w:rsidRDefault="00494D04" w:rsidP="00494D04">
            <w:pPr>
              <w:jc w:val="center"/>
              <w:rPr>
                <w:ins w:id="18894" w:author="Στάθης Καπ" w:date="2023-03-09T06:25:00Z"/>
                <w:sz w:val="16"/>
                <w:szCs w:val="16"/>
              </w:rPr>
            </w:pPr>
            <w:ins w:id="18895" w:author="Στάθης Καπ" w:date="2023-03-09T07:11:00Z">
              <w:r>
                <w:rPr>
                  <w:rFonts w:ascii="Calibri" w:hAnsi="Calibri" w:cs="Calibri"/>
                  <w:color w:val="000000"/>
                  <w:sz w:val="16"/>
                  <w:szCs w:val="16"/>
                </w:rPr>
                <w:t>10.75</w:t>
              </w:r>
            </w:ins>
          </w:p>
        </w:tc>
        <w:tc>
          <w:tcPr>
            <w:tcW w:w="454" w:type="dxa"/>
            <w:vAlign w:val="center"/>
            <w:tcPrChange w:id="18896" w:author="Στάθης Καπ" w:date="2023-03-09T06:29:00Z">
              <w:tcPr>
                <w:tcW w:w="454" w:type="dxa"/>
                <w:gridSpan w:val="2"/>
                <w:vAlign w:val="bottom"/>
              </w:tcPr>
            </w:tcPrChange>
          </w:tcPr>
          <w:p w14:paraId="704655AD" w14:textId="197D8CCC" w:rsidR="00494D04" w:rsidRPr="007E0F91" w:rsidRDefault="00494D04" w:rsidP="00494D04">
            <w:pPr>
              <w:jc w:val="center"/>
              <w:rPr>
                <w:ins w:id="18897" w:author="Στάθης Καπ" w:date="2023-03-09T06:25:00Z"/>
                <w:sz w:val="16"/>
                <w:szCs w:val="16"/>
              </w:rPr>
            </w:pPr>
            <w:ins w:id="18898" w:author="Στάθης Καπ" w:date="2023-03-09T07:11:00Z">
              <w:r>
                <w:rPr>
                  <w:rFonts w:ascii="Calibri" w:hAnsi="Calibri" w:cs="Calibri"/>
                  <w:color w:val="000000"/>
                  <w:sz w:val="16"/>
                  <w:szCs w:val="16"/>
                </w:rPr>
                <w:t>0.222</w:t>
              </w:r>
            </w:ins>
          </w:p>
        </w:tc>
        <w:tc>
          <w:tcPr>
            <w:tcW w:w="461" w:type="dxa"/>
            <w:tcBorders>
              <w:right w:val="single" w:sz="4" w:space="0" w:color="auto"/>
            </w:tcBorders>
            <w:vAlign w:val="center"/>
            <w:tcPrChange w:id="18899" w:author="Στάθης Καπ" w:date="2023-03-09T06:29:00Z">
              <w:tcPr>
                <w:tcW w:w="461" w:type="dxa"/>
                <w:gridSpan w:val="2"/>
                <w:tcBorders>
                  <w:right w:val="single" w:sz="4" w:space="0" w:color="auto"/>
                </w:tcBorders>
                <w:vAlign w:val="center"/>
              </w:tcPr>
            </w:tcPrChange>
          </w:tcPr>
          <w:p w14:paraId="5551CCC6" w14:textId="008F2BA1" w:rsidR="00494D04" w:rsidRPr="007E0F91" w:rsidRDefault="00494D04" w:rsidP="00494D04">
            <w:pPr>
              <w:jc w:val="center"/>
              <w:rPr>
                <w:ins w:id="18900" w:author="Στάθης Καπ" w:date="2023-03-09T06:25:00Z"/>
                <w:sz w:val="16"/>
                <w:szCs w:val="16"/>
              </w:rPr>
            </w:pPr>
            <w:ins w:id="18901" w:author="Στάθης Καπ" w:date="2023-03-09T07:11:00Z">
              <w:r>
                <w:rPr>
                  <w:rFonts w:ascii="Calibri" w:hAnsi="Calibri" w:cs="Calibri"/>
                  <w:color w:val="000000"/>
                  <w:sz w:val="16"/>
                  <w:szCs w:val="16"/>
                </w:rPr>
                <w:t>31.48</w:t>
              </w:r>
            </w:ins>
          </w:p>
        </w:tc>
      </w:tr>
      <w:tr w:rsidR="00494D04" w14:paraId="5A2FAB53"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90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903" w:author="Στάθης Καπ" w:date="2023-03-09T06:25:00Z"/>
          <w:trPrChange w:id="18904"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905"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623AA5AE" w14:textId="77777777" w:rsidR="00494D04" w:rsidRPr="007E0F91" w:rsidRDefault="00494D04" w:rsidP="00494D04">
            <w:pPr>
              <w:jc w:val="center"/>
              <w:rPr>
                <w:ins w:id="18906" w:author="Στάθης Καπ" w:date="2023-03-09T06:25:00Z"/>
                <w:sz w:val="16"/>
                <w:szCs w:val="16"/>
              </w:rPr>
            </w:pPr>
            <w:ins w:id="18907" w:author="Στάθης Καπ" w:date="2023-03-09T06:25:00Z">
              <w:r w:rsidRPr="009861B1">
                <w:rPr>
                  <w:rFonts w:ascii="Calibri" w:hAnsi="Calibri" w:cs="Calibri"/>
                  <w:color w:val="000000"/>
                  <w:sz w:val="16"/>
                  <w:szCs w:val="16"/>
                </w:rPr>
                <w:t>r111</w:t>
              </w:r>
            </w:ins>
          </w:p>
        </w:tc>
        <w:tc>
          <w:tcPr>
            <w:tcW w:w="565" w:type="dxa"/>
            <w:tcBorders>
              <w:left w:val="single" w:sz="4" w:space="0" w:color="auto"/>
            </w:tcBorders>
            <w:vAlign w:val="center"/>
            <w:tcPrChange w:id="18908" w:author="Στάθης Καπ" w:date="2023-03-09T06:29:00Z">
              <w:tcPr>
                <w:tcW w:w="565" w:type="dxa"/>
                <w:gridSpan w:val="2"/>
                <w:tcBorders>
                  <w:left w:val="single" w:sz="4" w:space="0" w:color="auto"/>
                </w:tcBorders>
                <w:vAlign w:val="center"/>
              </w:tcPr>
            </w:tcPrChange>
          </w:tcPr>
          <w:p w14:paraId="7EF2EA2F" w14:textId="27C71700" w:rsidR="00494D04" w:rsidRPr="007E0F91" w:rsidRDefault="00494D04" w:rsidP="00494D04">
            <w:pPr>
              <w:jc w:val="center"/>
              <w:rPr>
                <w:ins w:id="18909" w:author="Στάθης Καπ" w:date="2023-03-09T06:25:00Z"/>
                <w:sz w:val="16"/>
                <w:szCs w:val="16"/>
              </w:rPr>
            </w:pPr>
            <w:ins w:id="18910" w:author="Στάθης Καπ" w:date="2023-03-09T07:11:00Z">
              <w:r>
                <w:rPr>
                  <w:rFonts w:ascii="Calibri" w:hAnsi="Calibri" w:cs="Calibri"/>
                  <w:color w:val="000000"/>
                  <w:sz w:val="16"/>
                  <w:szCs w:val="16"/>
                </w:rPr>
                <w:t>544</w:t>
              </w:r>
            </w:ins>
          </w:p>
        </w:tc>
        <w:tc>
          <w:tcPr>
            <w:tcW w:w="679" w:type="dxa"/>
            <w:tcBorders>
              <w:right w:val="single" w:sz="4" w:space="0" w:color="auto"/>
            </w:tcBorders>
            <w:vAlign w:val="center"/>
            <w:tcPrChange w:id="18911" w:author="Στάθης Καπ" w:date="2023-03-09T06:29:00Z">
              <w:tcPr>
                <w:tcW w:w="679" w:type="dxa"/>
                <w:gridSpan w:val="2"/>
                <w:tcBorders>
                  <w:right w:val="single" w:sz="4" w:space="0" w:color="auto"/>
                </w:tcBorders>
                <w:vAlign w:val="center"/>
              </w:tcPr>
            </w:tcPrChange>
          </w:tcPr>
          <w:p w14:paraId="480F1572" w14:textId="335C0BC1" w:rsidR="00494D04" w:rsidRPr="007E0F91" w:rsidRDefault="00494D04" w:rsidP="00494D04">
            <w:pPr>
              <w:jc w:val="center"/>
              <w:rPr>
                <w:ins w:id="18912" w:author="Στάθης Καπ" w:date="2023-03-09T06:25:00Z"/>
                <w:sz w:val="16"/>
                <w:szCs w:val="16"/>
              </w:rPr>
            </w:pPr>
            <w:ins w:id="18913" w:author="Στάθης Καπ" w:date="2023-03-09T07:11:00Z">
              <w:r>
                <w:rPr>
                  <w:rFonts w:ascii="Calibri" w:hAnsi="Calibri" w:cs="Calibri"/>
                  <w:color w:val="000000"/>
                  <w:sz w:val="16"/>
                  <w:szCs w:val="16"/>
                </w:rPr>
                <w:t>535</w:t>
              </w:r>
            </w:ins>
          </w:p>
        </w:tc>
        <w:tc>
          <w:tcPr>
            <w:tcW w:w="453" w:type="dxa"/>
            <w:tcBorders>
              <w:left w:val="single" w:sz="4" w:space="0" w:color="auto"/>
            </w:tcBorders>
            <w:vAlign w:val="center"/>
            <w:tcPrChange w:id="18914" w:author="Στάθης Καπ" w:date="2023-03-09T06:29:00Z">
              <w:tcPr>
                <w:tcW w:w="453" w:type="dxa"/>
                <w:gridSpan w:val="2"/>
                <w:tcBorders>
                  <w:left w:val="single" w:sz="4" w:space="0" w:color="auto"/>
                </w:tcBorders>
                <w:vAlign w:val="bottom"/>
              </w:tcPr>
            </w:tcPrChange>
          </w:tcPr>
          <w:p w14:paraId="05B6805F" w14:textId="2723DBB8" w:rsidR="00494D04" w:rsidRPr="007E0F91" w:rsidRDefault="00494D04" w:rsidP="00494D04">
            <w:pPr>
              <w:jc w:val="center"/>
              <w:rPr>
                <w:ins w:id="18915" w:author="Στάθης Καπ" w:date="2023-03-09T06:25:00Z"/>
                <w:sz w:val="16"/>
                <w:szCs w:val="16"/>
              </w:rPr>
            </w:pPr>
            <w:ins w:id="18916" w:author="Στάθης Καπ" w:date="2023-03-09T07:11:00Z">
              <w:r>
                <w:rPr>
                  <w:rFonts w:ascii="Calibri" w:hAnsi="Calibri" w:cs="Calibri"/>
                  <w:color w:val="000000"/>
                  <w:sz w:val="16"/>
                  <w:szCs w:val="16"/>
                </w:rPr>
                <w:t>490</w:t>
              </w:r>
            </w:ins>
          </w:p>
        </w:tc>
        <w:tc>
          <w:tcPr>
            <w:tcW w:w="708" w:type="dxa"/>
            <w:vAlign w:val="center"/>
            <w:tcPrChange w:id="18917" w:author="Στάθης Καπ" w:date="2023-03-09T06:29:00Z">
              <w:tcPr>
                <w:tcW w:w="708" w:type="dxa"/>
                <w:gridSpan w:val="2"/>
                <w:vAlign w:val="center"/>
              </w:tcPr>
            </w:tcPrChange>
          </w:tcPr>
          <w:p w14:paraId="45677AB4" w14:textId="0D812A9E" w:rsidR="00494D04" w:rsidRPr="007E0F91" w:rsidRDefault="00494D04" w:rsidP="00494D04">
            <w:pPr>
              <w:jc w:val="center"/>
              <w:rPr>
                <w:ins w:id="18918" w:author="Στάθης Καπ" w:date="2023-03-09T06:25:00Z"/>
                <w:sz w:val="16"/>
                <w:szCs w:val="16"/>
              </w:rPr>
            </w:pPr>
            <w:ins w:id="18919" w:author="Στάθης Καπ" w:date="2023-03-09T07:11:00Z">
              <w:r>
                <w:rPr>
                  <w:rFonts w:ascii="Calibri" w:hAnsi="Calibri" w:cs="Calibri"/>
                  <w:color w:val="000000"/>
                  <w:sz w:val="16"/>
                  <w:szCs w:val="16"/>
                </w:rPr>
                <w:t>9.93</w:t>
              </w:r>
            </w:ins>
          </w:p>
        </w:tc>
        <w:tc>
          <w:tcPr>
            <w:tcW w:w="652" w:type="dxa"/>
            <w:tcBorders>
              <w:right w:val="single" w:sz="4" w:space="0" w:color="auto"/>
            </w:tcBorders>
            <w:vAlign w:val="center"/>
            <w:tcPrChange w:id="18920" w:author="Στάθης Καπ" w:date="2023-03-09T06:29:00Z">
              <w:tcPr>
                <w:tcW w:w="652" w:type="dxa"/>
                <w:gridSpan w:val="2"/>
                <w:tcBorders>
                  <w:right w:val="single" w:sz="4" w:space="0" w:color="auto"/>
                </w:tcBorders>
                <w:vAlign w:val="bottom"/>
              </w:tcPr>
            </w:tcPrChange>
          </w:tcPr>
          <w:p w14:paraId="2DDB1C17" w14:textId="2B02B22F" w:rsidR="00494D04" w:rsidRPr="007E0F91" w:rsidRDefault="00494D04" w:rsidP="00494D04">
            <w:pPr>
              <w:jc w:val="center"/>
              <w:rPr>
                <w:ins w:id="18921" w:author="Στάθης Καπ" w:date="2023-03-09T06:25:00Z"/>
                <w:sz w:val="16"/>
                <w:szCs w:val="16"/>
              </w:rPr>
            </w:pPr>
            <w:ins w:id="18922" w:author="Στάθης Καπ" w:date="2023-03-09T07:11:00Z">
              <w:r>
                <w:rPr>
                  <w:rFonts w:ascii="Calibri" w:hAnsi="Calibri" w:cs="Calibri"/>
                  <w:color w:val="000000"/>
                  <w:sz w:val="16"/>
                  <w:szCs w:val="16"/>
                </w:rPr>
                <w:t>0.333</w:t>
              </w:r>
            </w:ins>
          </w:p>
        </w:tc>
        <w:tc>
          <w:tcPr>
            <w:tcW w:w="453" w:type="dxa"/>
            <w:tcBorders>
              <w:left w:val="single" w:sz="4" w:space="0" w:color="auto"/>
            </w:tcBorders>
            <w:vAlign w:val="center"/>
            <w:tcPrChange w:id="18923" w:author="Στάθης Καπ" w:date="2023-03-09T06:29:00Z">
              <w:tcPr>
                <w:tcW w:w="453" w:type="dxa"/>
                <w:gridSpan w:val="2"/>
                <w:tcBorders>
                  <w:left w:val="single" w:sz="4" w:space="0" w:color="auto"/>
                </w:tcBorders>
                <w:vAlign w:val="bottom"/>
              </w:tcPr>
            </w:tcPrChange>
          </w:tcPr>
          <w:p w14:paraId="49D169E2" w14:textId="7595BB01" w:rsidR="00494D04" w:rsidRPr="007E0F91" w:rsidRDefault="00494D04" w:rsidP="00494D04">
            <w:pPr>
              <w:jc w:val="center"/>
              <w:rPr>
                <w:ins w:id="18924" w:author="Στάθης Καπ" w:date="2023-03-09T06:25:00Z"/>
                <w:sz w:val="16"/>
                <w:szCs w:val="16"/>
              </w:rPr>
            </w:pPr>
            <w:ins w:id="18925" w:author="Στάθης Καπ" w:date="2023-03-09T07:11:00Z">
              <w:r>
                <w:rPr>
                  <w:rFonts w:ascii="Calibri" w:hAnsi="Calibri" w:cs="Calibri"/>
                  <w:color w:val="000000"/>
                  <w:sz w:val="16"/>
                  <w:szCs w:val="16"/>
                </w:rPr>
                <w:t>479</w:t>
              </w:r>
            </w:ins>
          </w:p>
        </w:tc>
        <w:tc>
          <w:tcPr>
            <w:tcW w:w="454" w:type="dxa"/>
            <w:vAlign w:val="center"/>
            <w:tcPrChange w:id="18926" w:author="Στάθης Καπ" w:date="2023-03-09T06:29:00Z">
              <w:tcPr>
                <w:tcW w:w="454" w:type="dxa"/>
                <w:gridSpan w:val="2"/>
                <w:vAlign w:val="center"/>
              </w:tcPr>
            </w:tcPrChange>
          </w:tcPr>
          <w:p w14:paraId="01D7E08B" w14:textId="44B93298" w:rsidR="00494D04" w:rsidRPr="007E0F91" w:rsidRDefault="00494D04" w:rsidP="00494D04">
            <w:pPr>
              <w:jc w:val="center"/>
              <w:rPr>
                <w:ins w:id="18927" w:author="Στάθης Καπ" w:date="2023-03-09T06:25:00Z"/>
                <w:sz w:val="16"/>
                <w:szCs w:val="16"/>
              </w:rPr>
            </w:pPr>
            <w:ins w:id="18928" w:author="Στάθης Καπ" w:date="2023-03-09T07:11:00Z">
              <w:r>
                <w:rPr>
                  <w:rFonts w:ascii="Calibri" w:hAnsi="Calibri" w:cs="Calibri"/>
                  <w:color w:val="000000"/>
                  <w:sz w:val="16"/>
                  <w:szCs w:val="16"/>
                </w:rPr>
                <w:t>2.24</w:t>
              </w:r>
            </w:ins>
          </w:p>
        </w:tc>
        <w:tc>
          <w:tcPr>
            <w:tcW w:w="454" w:type="dxa"/>
            <w:vAlign w:val="center"/>
            <w:tcPrChange w:id="18929" w:author="Στάθης Καπ" w:date="2023-03-09T06:29:00Z">
              <w:tcPr>
                <w:tcW w:w="454" w:type="dxa"/>
                <w:gridSpan w:val="2"/>
                <w:vAlign w:val="bottom"/>
              </w:tcPr>
            </w:tcPrChange>
          </w:tcPr>
          <w:p w14:paraId="51CDD504" w14:textId="40E7D136" w:rsidR="00494D04" w:rsidRPr="007E0F91" w:rsidRDefault="00494D04" w:rsidP="00494D04">
            <w:pPr>
              <w:jc w:val="center"/>
              <w:rPr>
                <w:ins w:id="18930" w:author="Στάθης Καπ" w:date="2023-03-09T06:25:00Z"/>
                <w:sz w:val="16"/>
                <w:szCs w:val="16"/>
              </w:rPr>
            </w:pPr>
            <w:ins w:id="18931" w:author="Στάθης Καπ" w:date="2023-03-09T07:11:00Z">
              <w:r>
                <w:rPr>
                  <w:rFonts w:ascii="Calibri" w:hAnsi="Calibri" w:cs="Calibri"/>
                  <w:color w:val="000000"/>
                  <w:sz w:val="16"/>
                  <w:szCs w:val="16"/>
                </w:rPr>
                <w:t>0.262</w:t>
              </w:r>
            </w:ins>
          </w:p>
        </w:tc>
        <w:tc>
          <w:tcPr>
            <w:tcW w:w="457" w:type="dxa"/>
            <w:tcBorders>
              <w:right w:val="single" w:sz="4" w:space="0" w:color="auto"/>
            </w:tcBorders>
            <w:vAlign w:val="center"/>
            <w:tcPrChange w:id="18932" w:author="Στάθης Καπ" w:date="2023-03-09T06:29:00Z">
              <w:tcPr>
                <w:tcW w:w="457" w:type="dxa"/>
                <w:gridSpan w:val="2"/>
                <w:tcBorders>
                  <w:right w:val="single" w:sz="4" w:space="0" w:color="auto"/>
                </w:tcBorders>
                <w:vAlign w:val="center"/>
              </w:tcPr>
            </w:tcPrChange>
          </w:tcPr>
          <w:p w14:paraId="6071CDD9" w14:textId="1851EA86" w:rsidR="00494D04" w:rsidRPr="007E0F91" w:rsidRDefault="00494D04" w:rsidP="00494D04">
            <w:pPr>
              <w:jc w:val="center"/>
              <w:rPr>
                <w:ins w:id="18933" w:author="Στάθης Καπ" w:date="2023-03-09T06:25:00Z"/>
                <w:sz w:val="16"/>
                <w:szCs w:val="16"/>
              </w:rPr>
            </w:pPr>
            <w:ins w:id="18934" w:author="Στάθης Καπ" w:date="2023-03-09T07:11:00Z">
              <w:r>
                <w:rPr>
                  <w:rFonts w:ascii="Calibri" w:hAnsi="Calibri" w:cs="Calibri"/>
                  <w:color w:val="000000"/>
                  <w:sz w:val="16"/>
                  <w:szCs w:val="16"/>
                </w:rPr>
                <w:t>21.32</w:t>
              </w:r>
            </w:ins>
          </w:p>
        </w:tc>
        <w:tc>
          <w:tcPr>
            <w:tcW w:w="453" w:type="dxa"/>
            <w:tcBorders>
              <w:left w:val="single" w:sz="4" w:space="0" w:color="auto"/>
            </w:tcBorders>
            <w:vAlign w:val="center"/>
            <w:tcPrChange w:id="18935" w:author="Στάθης Καπ" w:date="2023-03-09T06:29:00Z">
              <w:tcPr>
                <w:tcW w:w="453" w:type="dxa"/>
                <w:gridSpan w:val="2"/>
                <w:tcBorders>
                  <w:left w:val="single" w:sz="4" w:space="0" w:color="auto"/>
                </w:tcBorders>
                <w:vAlign w:val="bottom"/>
              </w:tcPr>
            </w:tcPrChange>
          </w:tcPr>
          <w:p w14:paraId="08F2F50C" w14:textId="7BEC3021" w:rsidR="00494D04" w:rsidRPr="007E0F91" w:rsidRDefault="00494D04" w:rsidP="00494D04">
            <w:pPr>
              <w:jc w:val="center"/>
              <w:rPr>
                <w:ins w:id="18936" w:author="Στάθης Καπ" w:date="2023-03-09T06:25:00Z"/>
                <w:sz w:val="16"/>
                <w:szCs w:val="16"/>
              </w:rPr>
            </w:pPr>
            <w:ins w:id="18937" w:author="Στάθης Καπ" w:date="2023-03-09T07:11:00Z">
              <w:r>
                <w:rPr>
                  <w:rFonts w:ascii="Calibri" w:hAnsi="Calibri" w:cs="Calibri"/>
                  <w:color w:val="000000"/>
                  <w:sz w:val="16"/>
                  <w:szCs w:val="16"/>
                </w:rPr>
                <w:t>460</w:t>
              </w:r>
            </w:ins>
          </w:p>
        </w:tc>
        <w:tc>
          <w:tcPr>
            <w:tcW w:w="454" w:type="dxa"/>
            <w:vAlign w:val="center"/>
            <w:tcPrChange w:id="18938" w:author="Στάθης Καπ" w:date="2023-03-09T06:29:00Z">
              <w:tcPr>
                <w:tcW w:w="454" w:type="dxa"/>
                <w:gridSpan w:val="2"/>
                <w:vAlign w:val="center"/>
              </w:tcPr>
            </w:tcPrChange>
          </w:tcPr>
          <w:p w14:paraId="6BAF8075" w14:textId="17F371B4" w:rsidR="00494D04" w:rsidRPr="007E0F91" w:rsidRDefault="00494D04" w:rsidP="00494D04">
            <w:pPr>
              <w:jc w:val="center"/>
              <w:rPr>
                <w:ins w:id="18939" w:author="Στάθης Καπ" w:date="2023-03-09T06:25:00Z"/>
                <w:sz w:val="16"/>
                <w:szCs w:val="16"/>
              </w:rPr>
            </w:pPr>
            <w:ins w:id="18940" w:author="Στάθης Καπ" w:date="2023-03-09T07:11:00Z">
              <w:r>
                <w:rPr>
                  <w:rFonts w:ascii="Calibri" w:hAnsi="Calibri" w:cs="Calibri"/>
                  <w:color w:val="000000"/>
                  <w:sz w:val="16"/>
                  <w:szCs w:val="16"/>
                </w:rPr>
                <w:t>6.12</w:t>
              </w:r>
            </w:ins>
          </w:p>
        </w:tc>
        <w:tc>
          <w:tcPr>
            <w:tcW w:w="454" w:type="dxa"/>
            <w:vAlign w:val="center"/>
            <w:tcPrChange w:id="18941" w:author="Στάθης Καπ" w:date="2023-03-09T06:29:00Z">
              <w:tcPr>
                <w:tcW w:w="454" w:type="dxa"/>
                <w:gridSpan w:val="2"/>
                <w:vAlign w:val="bottom"/>
              </w:tcPr>
            </w:tcPrChange>
          </w:tcPr>
          <w:p w14:paraId="46E00410" w14:textId="35AD146E" w:rsidR="00494D04" w:rsidRPr="007E0F91" w:rsidRDefault="00494D04" w:rsidP="00494D04">
            <w:pPr>
              <w:jc w:val="center"/>
              <w:rPr>
                <w:ins w:id="18942" w:author="Στάθης Καπ" w:date="2023-03-09T06:25:00Z"/>
                <w:sz w:val="16"/>
                <w:szCs w:val="16"/>
              </w:rPr>
            </w:pPr>
            <w:ins w:id="18943" w:author="Στάθης Καπ" w:date="2023-03-09T07:11:00Z">
              <w:r>
                <w:rPr>
                  <w:rFonts w:ascii="Calibri" w:hAnsi="Calibri" w:cs="Calibri"/>
                  <w:color w:val="000000"/>
                  <w:sz w:val="16"/>
                  <w:szCs w:val="16"/>
                </w:rPr>
                <w:t>0.219</w:t>
              </w:r>
            </w:ins>
          </w:p>
        </w:tc>
        <w:tc>
          <w:tcPr>
            <w:tcW w:w="454" w:type="dxa"/>
            <w:tcBorders>
              <w:right w:val="single" w:sz="4" w:space="0" w:color="auto"/>
            </w:tcBorders>
            <w:vAlign w:val="center"/>
            <w:tcPrChange w:id="18944" w:author="Στάθης Καπ" w:date="2023-03-09T06:29:00Z">
              <w:tcPr>
                <w:tcW w:w="454" w:type="dxa"/>
                <w:gridSpan w:val="2"/>
                <w:tcBorders>
                  <w:right w:val="single" w:sz="4" w:space="0" w:color="auto"/>
                </w:tcBorders>
                <w:vAlign w:val="center"/>
              </w:tcPr>
            </w:tcPrChange>
          </w:tcPr>
          <w:p w14:paraId="1B08A185" w14:textId="4BF598E7" w:rsidR="00494D04" w:rsidRPr="007E0F91" w:rsidRDefault="00494D04" w:rsidP="00494D04">
            <w:pPr>
              <w:jc w:val="center"/>
              <w:rPr>
                <w:ins w:id="18945" w:author="Στάθης Καπ" w:date="2023-03-09T06:25:00Z"/>
                <w:sz w:val="16"/>
                <w:szCs w:val="16"/>
              </w:rPr>
            </w:pPr>
            <w:ins w:id="18946" w:author="Στάθης Καπ" w:date="2023-03-09T07:11:00Z">
              <w:r>
                <w:rPr>
                  <w:rFonts w:ascii="Calibri" w:hAnsi="Calibri" w:cs="Calibri"/>
                  <w:color w:val="000000"/>
                  <w:sz w:val="16"/>
                  <w:szCs w:val="16"/>
                </w:rPr>
                <w:t>34.23</w:t>
              </w:r>
            </w:ins>
          </w:p>
        </w:tc>
        <w:tc>
          <w:tcPr>
            <w:tcW w:w="453" w:type="dxa"/>
            <w:tcBorders>
              <w:left w:val="single" w:sz="4" w:space="0" w:color="auto"/>
            </w:tcBorders>
            <w:vAlign w:val="center"/>
            <w:tcPrChange w:id="18947" w:author="Στάθης Καπ" w:date="2023-03-09T06:29:00Z">
              <w:tcPr>
                <w:tcW w:w="453" w:type="dxa"/>
                <w:gridSpan w:val="2"/>
                <w:tcBorders>
                  <w:left w:val="single" w:sz="4" w:space="0" w:color="auto"/>
                </w:tcBorders>
                <w:vAlign w:val="bottom"/>
              </w:tcPr>
            </w:tcPrChange>
          </w:tcPr>
          <w:p w14:paraId="35293EA3" w14:textId="61DCB124" w:rsidR="00494D04" w:rsidRPr="007E0F91" w:rsidRDefault="00494D04" w:rsidP="00494D04">
            <w:pPr>
              <w:jc w:val="center"/>
              <w:rPr>
                <w:ins w:id="18948" w:author="Στάθης Καπ" w:date="2023-03-09T06:25:00Z"/>
                <w:sz w:val="16"/>
                <w:szCs w:val="16"/>
              </w:rPr>
            </w:pPr>
            <w:ins w:id="18949" w:author="Στάθης Καπ" w:date="2023-03-09T07:11:00Z">
              <w:r>
                <w:rPr>
                  <w:rFonts w:ascii="Calibri" w:hAnsi="Calibri" w:cs="Calibri"/>
                  <w:color w:val="000000"/>
                  <w:sz w:val="16"/>
                  <w:szCs w:val="16"/>
                </w:rPr>
                <w:t>383</w:t>
              </w:r>
            </w:ins>
          </w:p>
        </w:tc>
        <w:tc>
          <w:tcPr>
            <w:tcW w:w="454" w:type="dxa"/>
            <w:vAlign w:val="center"/>
            <w:tcPrChange w:id="18950" w:author="Στάθης Καπ" w:date="2023-03-09T06:29:00Z">
              <w:tcPr>
                <w:tcW w:w="454" w:type="dxa"/>
                <w:gridSpan w:val="2"/>
                <w:vAlign w:val="center"/>
              </w:tcPr>
            </w:tcPrChange>
          </w:tcPr>
          <w:p w14:paraId="0A54CC75" w14:textId="7D4E41A1" w:rsidR="00494D04" w:rsidRPr="007E0F91" w:rsidRDefault="00494D04" w:rsidP="00494D04">
            <w:pPr>
              <w:jc w:val="center"/>
              <w:rPr>
                <w:ins w:id="18951" w:author="Στάθης Καπ" w:date="2023-03-09T06:25:00Z"/>
                <w:sz w:val="16"/>
                <w:szCs w:val="16"/>
              </w:rPr>
            </w:pPr>
            <w:ins w:id="18952" w:author="Στάθης Καπ" w:date="2023-03-09T07:11:00Z">
              <w:r>
                <w:rPr>
                  <w:rFonts w:ascii="Calibri" w:hAnsi="Calibri" w:cs="Calibri"/>
                  <w:color w:val="000000"/>
                  <w:sz w:val="16"/>
                  <w:szCs w:val="16"/>
                </w:rPr>
                <w:t>21.84</w:t>
              </w:r>
            </w:ins>
          </w:p>
        </w:tc>
        <w:tc>
          <w:tcPr>
            <w:tcW w:w="454" w:type="dxa"/>
            <w:vAlign w:val="center"/>
            <w:tcPrChange w:id="18953" w:author="Στάθης Καπ" w:date="2023-03-09T06:29:00Z">
              <w:tcPr>
                <w:tcW w:w="454" w:type="dxa"/>
                <w:gridSpan w:val="2"/>
                <w:vAlign w:val="bottom"/>
              </w:tcPr>
            </w:tcPrChange>
          </w:tcPr>
          <w:p w14:paraId="723464CA" w14:textId="224D9B90" w:rsidR="00494D04" w:rsidRPr="007E0F91" w:rsidRDefault="00494D04" w:rsidP="00494D04">
            <w:pPr>
              <w:jc w:val="center"/>
              <w:rPr>
                <w:ins w:id="18954" w:author="Στάθης Καπ" w:date="2023-03-09T06:25:00Z"/>
                <w:sz w:val="16"/>
                <w:szCs w:val="16"/>
              </w:rPr>
            </w:pPr>
            <w:ins w:id="18955" w:author="Στάθης Καπ" w:date="2023-03-09T07:11:00Z">
              <w:r>
                <w:rPr>
                  <w:rFonts w:ascii="Calibri" w:hAnsi="Calibri" w:cs="Calibri"/>
                  <w:color w:val="000000"/>
                  <w:sz w:val="16"/>
                  <w:szCs w:val="16"/>
                </w:rPr>
                <w:t>0.225</w:t>
              </w:r>
            </w:ins>
          </w:p>
        </w:tc>
        <w:tc>
          <w:tcPr>
            <w:tcW w:w="461" w:type="dxa"/>
            <w:tcBorders>
              <w:right w:val="single" w:sz="4" w:space="0" w:color="auto"/>
            </w:tcBorders>
            <w:vAlign w:val="center"/>
            <w:tcPrChange w:id="18956" w:author="Στάθης Καπ" w:date="2023-03-09T06:29:00Z">
              <w:tcPr>
                <w:tcW w:w="461" w:type="dxa"/>
                <w:gridSpan w:val="2"/>
                <w:tcBorders>
                  <w:right w:val="single" w:sz="4" w:space="0" w:color="auto"/>
                </w:tcBorders>
                <w:vAlign w:val="center"/>
              </w:tcPr>
            </w:tcPrChange>
          </w:tcPr>
          <w:p w14:paraId="5F0B93BD" w14:textId="1655B2E4" w:rsidR="00494D04" w:rsidRPr="007E0F91" w:rsidRDefault="00494D04" w:rsidP="00494D04">
            <w:pPr>
              <w:jc w:val="center"/>
              <w:rPr>
                <w:ins w:id="18957" w:author="Στάθης Καπ" w:date="2023-03-09T06:25:00Z"/>
                <w:sz w:val="16"/>
                <w:szCs w:val="16"/>
              </w:rPr>
            </w:pPr>
            <w:ins w:id="18958" w:author="Στάθης Καπ" w:date="2023-03-09T07:11:00Z">
              <w:r>
                <w:rPr>
                  <w:rFonts w:ascii="Calibri" w:hAnsi="Calibri" w:cs="Calibri"/>
                  <w:color w:val="000000"/>
                  <w:sz w:val="16"/>
                  <w:szCs w:val="16"/>
                </w:rPr>
                <w:t>32.43</w:t>
              </w:r>
            </w:ins>
          </w:p>
        </w:tc>
      </w:tr>
      <w:tr w:rsidR="00494D04" w14:paraId="3B3D686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95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960" w:author="Στάθης Καπ" w:date="2023-03-09T06:25:00Z"/>
          <w:trPrChange w:id="18961"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962"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71CC7E0B" w14:textId="77777777" w:rsidR="00494D04" w:rsidRPr="007E0F91" w:rsidRDefault="00494D04" w:rsidP="00494D04">
            <w:pPr>
              <w:jc w:val="center"/>
              <w:rPr>
                <w:ins w:id="18963" w:author="Στάθης Καπ" w:date="2023-03-09T06:25:00Z"/>
                <w:sz w:val="16"/>
                <w:szCs w:val="16"/>
              </w:rPr>
            </w:pPr>
            <w:ins w:id="18964" w:author="Στάθης Καπ" w:date="2023-03-09T06:25:00Z">
              <w:r w:rsidRPr="009861B1">
                <w:rPr>
                  <w:rFonts w:ascii="Calibri" w:hAnsi="Calibri" w:cs="Calibri"/>
                  <w:color w:val="000000"/>
                  <w:sz w:val="16"/>
                  <w:szCs w:val="16"/>
                </w:rPr>
                <w:t>r112</w:t>
              </w:r>
            </w:ins>
          </w:p>
        </w:tc>
        <w:tc>
          <w:tcPr>
            <w:tcW w:w="565" w:type="dxa"/>
            <w:tcBorders>
              <w:left w:val="single" w:sz="4" w:space="0" w:color="auto"/>
            </w:tcBorders>
            <w:vAlign w:val="center"/>
            <w:tcPrChange w:id="18965" w:author="Στάθης Καπ" w:date="2023-03-09T06:29:00Z">
              <w:tcPr>
                <w:tcW w:w="565" w:type="dxa"/>
                <w:gridSpan w:val="2"/>
                <w:tcBorders>
                  <w:left w:val="single" w:sz="4" w:space="0" w:color="auto"/>
                </w:tcBorders>
                <w:vAlign w:val="center"/>
              </w:tcPr>
            </w:tcPrChange>
          </w:tcPr>
          <w:p w14:paraId="4D0C659B" w14:textId="0B36307A" w:rsidR="00494D04" w:rsidRPr="007E0F91" w:rsidRDefault="00494D04" w:rsidP="00494D04">
            <w:pPr>
              <w:jc w:val="center"/>
              <w:rPr>
                <w:ins w:id="18966" w:author="Στάθης Καπ" w:date="2023-03-09T06:25:00Z"/>
                <w:sz w:val="16"/>
                <w:szCs w:val="16"/>
              </w:rPr>
            </w:pPr>
            <w:ins w:id="18967" w:author="Στάθης Καπ" w:date="2023-03-09T07:11:00Z">
              <w:r>
                <w:rPr>
                  <w:rFonts w:ascii="Calibri" w:hAnsi="Calibri" w:cs="Calibri"/>
                  <w:color w:val="000000"/>
                  <w:sz w:val="16"/>
                  <w:szCs w:val="16"/>
                </w:rPr>
                <w:t>544</w:t>
              </w:r>
            </w:ins>
          </w:p>
        </w:tc>
        <w:tc>
          <w:tcPr>
            <w:tcW w:w="679" w:type="dxa"/>
            <w:tcBorders>
              <w:right w:val="single" w:sz="4" w:space="0" w:color="auto"/>
            </w:tcBorders>
            <w:vAlign w:val="center"/>
            <w:tcPrChange w:id="18968" w:author="Στάθης Καπ" w:date="2023-03-09T06:29:00Z">
              <w:tcPr>
                <w:tcW w:w="679" w:type="dxa"/>
                <w:gridSpan w:val="2"/>
                <w:tcBorders>
                  <w:right w:val="single" w:sz="4" w:space="0" w:color="auto"/>
                </w:tcBorders>
                <w:vAlign w:val="center"/>
              </w:tcPr>
            </w:tcPrChange>
          </w:tcPr>
          <w:p w14:paraId="6FA2BDA7" w14:textId="2FBB2AFD" w:rsidR="00494D04" w:rsidRPr="007E0F91" w:rsidRDefault="00494D04" w:rsidP="00494D04">
            <w:pPr>
              <w:jc w:val="center"/>
              <w:rPr>
                <w:ins w:id="18969" w:author="Στάθης Καπ" w:date="2023-03-09T06:25:00Z"/>
                <w:sz w:val="16"/>
                <w:szCs w:val="16"/>
              </w:rPr>
            </w:pPr>
            <w:ins w:id="18970" w:author="Στάθης Καπ" w:date="2023-03-09T07:11:00Z">
              <w:r>
                <w:rPr>
                  <w:rFonts w:ascii="Calibri" w:hAnsi="Calibri" w:cs="Calibri"/>
                  <w:color w:val="000000"/>
                  <w:sz w:val="16"/>
                  <w:szCs w:val="16"/>
                </w:rPr>
                <w:t>515</w:t>
              </w:r>
            </w:ins>
          </w:p>
        </w:tc>
        <w:tc>
          <w:tcPr>
            <w:tcW w:w="453" w:type="dxa"/>
            <w:tcBorders>
              <w:left w:val="single" w:sz="4" w:space="0" w:color="auto"/>
            </w:tcBorders>
            <w:vAlign w:val="center"/>
            <w:tcPrChange w:id="18971" w:author="Στάθης Καπ" w:date="2023-03-09T06:29:00Z">
              <w:tcPr>
                <w:tcW w:w="453" w:type="dxa"/>
                <w:gridSpan w:val="2"/>
                <w:tcBorders>
                  <w:left w:val="single" w:sz="4" w:space="0" w:color="auto"/>
                </w:tcBorders>
                <w:vAlign w:val="bottom"/>
              </w:tcPr>
            </w:tcPrChange>
          </w:tcPr>
          <w:p w14:paraId="5152A169" w14:textId="7F0A5BE4" w:rsidR="00494D04" w:rsidRPr="007E0F91" w:rsidRDefault="00494D04" w:rsidP="00494D04">
            <w:pPr>
              <w:jc w:val="center"/>
              <w:rPr>
                <w:ins w:id="18972" w:author="Στάθης Καπ" w:date="2023-03-09T06:25:00Z"/>
                <w:sz w:val="16"/>
                <w:szCs w:val="16"/>
              </w:rPr>
            </w:pPr>
            <w:ins w:id="18973" w:author="Στάθης Καπ" w:date="2023-03-09T07:11:00Z">
              <w:r>
                <w:rPr>
                  <w:rFonts w:ascii="Calibri" w:hAnsi="Calibri" w:cs="Calibri"/>
                  <w:color w:val="000000"/>
                  <w:sz w:val="16"/>
                  <w:szCs w:val="16"/>
                </w:rPr>
                <w:t>491</w:t>
              </w:r>
            </w:ins>
          </w:p>
        </w:tc>
        <w:tc>
          <w:tcPr>
            <w:tcW w:w="708" w:type="dxa"/>
            <w:vAlign w:val="center"/>
            <w:tcPrChange w:id="18974" w:author="Στάθης Καπ" w:date="2023-03-09T06:29:00Z">
              <w:tcPr>
                <w:tcW w:w="708" w:type="dxa"/>
                <w:gridSpan w:val="2"/>
                <w:vAlign w:val="center"/>
              </w:tcPr>
            </w:tcPrChange>
          </w:tcPr>
          <w:p w14:paraId="6A0708CB" w14:textId="4367A7B9" w:rsidR="00494D04" w:rsidRPr="007E0F91" w:rsidRDefault="00494D04" w:rsidP="00494D04">
            <w:pPr>
              <w:jc w:val="center"/>
              <w:rPr>
                <w:ins w:id="18975" w:author="Στάθης Καπ" w:date="2023-03-09T06:25:00Z"/>
                <w:sz w:val="16"/>
                <w:szCs w:val="16"/>
              </w:rPr>
            </w:pPr>
            <w:ins w:id="18976" w:author="Στάθης Καπ" w:date="2023-03-09T07:11:00Z">
              <w:r>
                <w:rPr>
                  <w:rFonts w:ascii="Calibri" w:hAnsi="Calibri" w:cs="Calibri"/>
                  <w:color w:val="000000"/>
                  <w:sz w:val="16"/>
                  <w:szCs w:val="16"/>
                </w:rPr>
                <w:t>9.74</w:t>
              </w:r>
            </w:ins>
          </w:p>
        </w:tc>
        <w:tc>
          <w:tcPr>
            <w:tcW w:w="652" w:type="dxa"/>
            <w:tcBorders>
              <w:right w:val="single" w:sz="4" w:space="0" w:color="auto"/>
            </w:tcBorders>
            <w:vAlign w:val="center"/>
            <w:tcPrChange w:id="18977" w:author="Στάθης Καπ" w:date="2023-03-09T06:29:00Z">
              <w:tcPr>
                <w:tcW w:w="652" w:type="dxa"/>
                <w:gridSpan w:val="2"/>
                <w:tcBorders>
                  <w:right w:val="single" w:sz="4" w:space="0" w:color="auto"/>
                </w:tcBorders>
                <w:vAlign w:val="bottom"/>
              </w:tcPr>
            </w:tcPrChange>
          </w:tcPr>
          <w:p w14:paraId="2AE930CF" w14:textId="0C4DACE3" w:rsidR="00494D04" w:rsidRPr="007E0F91" w:rsidRDefault="00494D04" w:rsidP="00494D04">
            <w:pPr>
              <w:jc w:val="center"/>
              <w:rPr>
                <w:ins w:id="18978" w:author="Στάθης Καπ" w:date="2023-03-09T06:25:00Z"/>
                <w:sz w:val="16"/>
                <w:szCs w:val="16"/>
              </w:rPr>
            </w:pPr>
            <w:ins w:id="18979" w:author="Στάθης Καπ" w:date="2023-03-09T07:11:00Z">
              <w:r>
                <w:rPr>
                  <w:rFonts w:ascii="Calibri" w:hAnsi="Calibri" w:cs="Calibri"/>
                  <w:color w:val="000000"/>
                  <w:sz w:val="16"/>
                  <w:szCs w:val="16"/>
                </w:rPr>
                <w:t>0.351</w:t>
              </w:r>
            </w:ins>
          </w:p>
        </w:tc>
        <w:tc>
          <w:tcPr>
            <w:tcW w:w="453" w:type="dxa"/>
            <w:tcBorders>
              <w:left w:val="single" w:sz="4" w:space="0" w:color="auto"/>
            </w:tcBorders>
            <w:vAlign w:val="center"/>
            <w:tcPrChange w:id="18980" w:author="Στάθης Καπ" w:date="2023-03-09T06:29:00Z">
              <w:tcPr>
                <w:tcW w:w="453" w:type="dxa"/>
                <w:gridSpan w:val="2"/>
                <w:tcBorders>
                  <w:left w:val="single" w:sz="4" w:space="0" w:color="auto"/>
                </w:tcBorders>
                <w:vAlign w:val="bottom"/>
              </w:tcPr>
            </w:tcPrChange>
          </w:tcPr>
          <w:p w14:paraId="4F023F9A" w14:textId="3DECC600" w:rsidR="00494D04" w:rsidRPr="007E0F91" w:rsidRDefault="00494D04" w:rsidP="00494D04">
            <w:pPr>
              <w:jc w:val="center"/>
              <w:rPr>
                <w:ins w:id="18981" w:author="Στάθης Καπ" w:date="2023-03-09T06:25:00Z"/>
                <w:sz w:val="16"/>
                <w:szCs w:val="16"/>
              </w:rPr>
            </w:pPr>
            <w:ins w:id="18982" w:author="Στάθης Καπ" w:date="2023-03-09T07:11:00Z">
              <w:r>
                <w:rPr>
                  <w:rFonts w:ascii="Calibri" w:hAnsi="Calibri" w:cs="Calibri"/>
                  <w:color w:val="000000"/>
                  <w:sz w:val="16"/>
                  <w:szCs w:val="16"/>
                </w:rPr>
                <w:t>469</w:t>
              </w:r>
            </w:ins>
          </w:p>
        </w:tc>
        <w:tc>
          <w:tcPr>
            <w:tcW w:w="454" w:type="dxa"/>
            <w:vAlign w:val="center"/>
            <w:tcPrChange w:id="18983" w:author="Στάθης Καπ" w:date="2023-03-09T06:29:00Z">
              <w:tcPr>
                <w:tcW w:w="454" w:type="dxa"/>
                <w:gridSpan w:val="2"/>
                <w:vAlign w:val="center"/>
              </w:tcPr>
            </w:tcPrChange>
          </w:tcPr>
          <w:p w14:paraId="244EDEF3" w14:textId="7EAD4E91" w:rsidR="00494D04" w:rsidRPr="007E0F91" w:rsidRDefault="00494D04" w:rsidP="00494D04">
            <w:pPr>
              <w:jc w:val="center"/>
              <w:rPr>
                <w:ins w:id="18984" w:author="Στάθης Καπ" w:date="2023-03-09T06:25:00Z"/>
                <w:sz w:val="16"/>
                <w:szCs w:val="16"/>
              </w:rPr>
            </w:pPr>
            <w:ins w:id="18985" w:author="Στάθης Καπ" w:date="2023-03-09T07:11:00Z">
              <w:r>
                <w:rPr>
                  <w:rFonts w:ascii="Calibri" w:hAnsi="Calibri" w:cs="Calibri"/>
                  <w:color w:val="000000"/>
                  <w:sz w:val="16"/>
                  <w:szCs w:val="16"/>
                </w:rPr>
                <w:t>4.48</w:t>
              </w:r>
            </w:ins>
          </w:p>
        </w:tc>
        <w:tc>
          <w:tcPr>
            <w:tcW w:w="454" w:type="dxa"/>
            <w:vAlign w:val="center"/>
            <w:tcPrChange w:id="18986" w:author="Στάθης Καπ" w:date="2023-03-09T06:29:00Z">
              <w:tcPr>
                <w:tcW w:w="454" w:type="dxa"/>
                <w:gridSpan w:val="2"/>
                <w:vAlign w:val="bottom"/>
              </w:tcPr>
            </w:tcPrChange>
          </w:tcPr>
          <w:p w14:paraId="00CBC841" w14:textId="3819249C" w:rsidR="00494D04" w:rsidRPr="007E0F91" w:rsidRDefault="00494D04" w:rsidP="00494D04">
            <w:pPr>
              <w:jc w:val="center"/>
              <w:rPr>
                <w:ins w:id="18987" w:author="Στάθης Καπ" w:date="2023-03-09T06:25:00Z"/>
                <w:sz w:val="16"/>
                <w:szCs w:val="16"/>
              </w:rPr>
            </w:pPr>
            <w:ins w:id="18988" w:author="Στάθης Καπ" w:date="2023-03-09T07:11:00Z">
              <w:r>
                <w:rPr>
                  <w:rFonts w:ascii="Calibri" w:hAnsi="Calibri" w:cs="Calibri"/>
                  <w:color w:val="000000"/>
                  <w:sz w:val="16"/>
                  <w:szCs w:val="16"/>
                </w:rPr>
                <w:t>0.223</w:t>
              </w:r>
            </w:ins>
          </w:p>
        </w:tc>
        <w:tc>
          <w:tcPr>
            <w:tcW w:w="457" w:type="dxa"/>
            <w:tcBorders>
              <w:right w:val="single" w:sz="4" w:space="0" w:color="auto"/>
            </w:tcBorders>
            <w:vAlign w:val="center"/>
            <w:tcPrChange w:id="18989" w:author="Στάθης Καπ" w:date="2023-03-09T06:29:00Z">
              <w:tcPr>
                <w:tcW w:w="457" w:type="dxa"/>
                <w:gridSpan w:val="2"/>
                <w:tcBorders>
                  <w:right w:val="single" w:sz="4" w:space="0" w:color="auto"/>
                </w:tcBorders>
                <w:vAlign w:val="center"/>
              </w:tcPr>
            </w:tcPrChange>
          </w:tcPr>
          <w:p w14:paraId="24CE0D07" w14:textId="379E37CF" w:rsidR="00494D04" w:rsidRPr="007E0F91" w:rsidRDefault="00494D04" w:rsidP="00494D04">
            <w:pPr>
              <w:jc w:val="center"/>
              <w:rPr>
                <w:ins w:id="18990" w:author="Στάθης Καπ" w:date="2023-03-09T06:25:00Z"/>
                <w:sz w:val="16"/>
                <w:szCs w:val="16"/>
              </w:rPr>
            </w:pPr>
            <w:ins w:id="18991" w:author="Στάθης Καπ" w:date="2023-03-09T07:11:00Z">
              <w:r>
                <w:rPr>
                  <w:rFonts w:ascii="Calibri" w:hAnsi="Calibri" w:cs="Calibri"/>
                  <w:color w:val="000000"/>
                  <w:sz w:val="16"/>
                  <w:szCs w:val="16"/>
                </w:rPr>
                <w:t>36.47</w:t>
              </w:r>
            </w:ins>
          </w:p>
        </w:tc>
        <w:tc>
          <w:tcPr>
            <w:tcW w:w="453" w:type="dxa"/>
            <w:tcBorders>
              <w:left w:val="single" w:sz="4" w:space="0" w:color="auto"/>
            </w:tcBorders>
            <w:vAlign w:val="center"/>
            <w:tcPrChange w:id="18992" w:author="Στάθης Καπ" w:date="2023-03-09T06:29:00Z">
              <w:tcPr>
                <w:tcW w:w="453" w:type="dxa"/>
                <w:gridSpan w:val="2"/>
                <w:tcBorders>
                  <w:left w:val="single" w:sz="4" w:space="0" w:color="auto"/>
                </w:tcBorders>
                <w:vAlign w:val="bottom"/>
              </w:tcPr>
            </w:tcPrChange>
          </w:tcPr>
          <w:p w14:paraId="0FD68DDA" w14:textId="7E7C93DB" w:rsidR="00494D04" w:rsidRPr="007E0F91" w:rsidRDefault="00494D04" w:rsidP="00494D04">
            <w:pPr>
              <w:jc w:val="center"/>
              <w:rPr>
                <w:ins w:id="18993" w:author="Στάθης Καπ" w:date="2023-03-09T06:25:00Z"/>
                <w:sz w:val="16"/>
                <w:szCs w:val="16"/>
              </w:rPr>
            </w:pPr>
            <w:ins w:id="18994" w:author="Στάθης Καπ" w:date="2023-03-09T07:11:00Z">
              <w:r>
                <w:rPr>
                  <w:rFonts w:ascii="Calibri" w:hAnsi="Calibri" w:cs="Calibri"/>
                  <w:color w:val="000000"/>
                  <w:sz w:val="16"/>
                  <w:szCs w:val="16"/>
                </w:rPr>
                <w:t>399</w:t>
              </w:r>
            </w:ins>
          </w:p>
        </w:tc>
        <w:tc>
          <w:tcPr>
            <w:tcW w:w="454" w:type="dxa"/>
            <w:vAlign w:val="center"/>
            <w:tcPrChange w:id="18995" w:author="Στάθης Καπ" w:date="2023-03-09T06:29:00Z">
              <w:tcPr>
                <w:tcW w:w="454" w:type="dxa"/>
                <w:gridSpan w:val="2"/>
                <w:vAlign w:val="center"/>
              </w:tcPr>
            </w:tcPrChange>
          </w:tcPr>
          <w:p w14:paraId="350CAE0A" w14:textId="3BAA33EB" w:rsidR="00494D04" w:rsidRPr="007E0F91" w:rsidRDefault="00494D04" w:rsidP="00494D04">
            <w:pPr>
              <w:jc w:val="center"/>
              <w:rPr>
                <w:ins w:id="18996" w:author="Στάθης Καπ" w:date="2023-03-09T06:25:00Z"/>
                <w:sz w:val="16"/>
                <w:szCs w:val="16"/>
              </w:rPr>
            </w:pPr>
            <w:ins w:id="18997" w:author="Στάθης Καπ" w:date="2023-03-09T07:11:00Z">
              <w:r>
                <w:rPr>
                  <w:rFonts w:ascii="Calibri" w:hAnsi="Calibri" w:cs="Calibri"/>
                  <w:color w:val="000000"/>
                  <w:sz w:val="16"/>
                  <w:szCs w:val="16"/>
                </w:rPr>
                <w:t>18.74</w:t>
              </w:r>
            </w:ins>
          </w:p>
        </w:tc>
        <w:tc>
          <w:tcPr>
            <w:tcW w:w="454" w:type="dxa"/>
            <w:vAlign w:val="center"/>
            <w:tcPrChange w:id="18998" w:author="Στάθης Καπ" w:date="2023-03-09T06:29:00Z">
              <w:tcPr>
                <w:tcW w:w="454" w:type="dxa"/>
                <w:gridSpan w:val="2"/>
                <w:vAlign w:val="bottom"/>
              </w:tcPr>
            </w:tcPrChange>
          </w:tcPr>
          <w:p w14:paraId="427D7C8D" w14:textId="28D91E21" w:rsidR="00494D04" w:rsidRPr="007E0F91" w:rsidRDefault="00494D04" w:rsidP="00494D04">
            <w:pPr>
              <w:jc w:val="center"/>
              <w:rPr>
                <w:ins w:id="18999" w:author="Στάθης Καπ" w:date="2023-03-09T06:25:00Z"/>
                <w:sz w:val="16"/>
                <w:szCs w:val="16"/>
              </w:rPr>
            </w:pPr>
            <w:ins w:id="19000" w:author="Στάθης Καπ" w:date="2023-03-09T07:11:00Z">
              <w:r>
                <w:rPr>
                  <w:rFonts w:ascii="Calibri" w:hAnsi="Calibri" w:cs="Calibri"/>
                  <w:color w:val="000000"/>
                  <w:sz w:val="16"/>
                  <w:szCs w:val="16"/>
                </w:rPr>
                <w:t>0.22</w:t>
              </w:r>
            </w:ins>
          </w:p>
        </w:tc>
        <w:tc>
          <w:tcPr>
            <w:tcW w:w="454" w:type="dxa"/>
            <w:tcBorders>
              <w:right w:val="single" w:sz="4" w:space="0" w:color="auto"/>
            </w:tcBorders>
            <w:vAlign w:val="center"/>
            <w:tcPrChange w:id="19001" w:author="Στάθης Καπ" w:date="2023-03-09T06:29:00Z">
              <w:tcPr>
                <w:tcW w:w="454" w:type="dxa"/>
                <w:gridSpan w:val="2"/>
                <w:tcBorders>
                  <w:right w:val="single" w:sz="4" w:space="0" w:color="auto"/>
                </w:tcBorders>
                <w:vAlign w:val="center"/>
              </w:tcPr>
            </w:tcPrChange>
          </w:tcPr>
          <w:p w14:paraId="63201748" w14:textId="2C65AFA8" w:rsidR="00494D04" w:rsidRPr="007E0F91" w:rsidRDefault="00494D04" w:rsidP="00494D04">
            <w:pPr>
              <w:jc w:val="center"/>
              <w:rPr>
                <w:ins w:id="19002" w:author="Στάθης Καπ" w:date="2023-03-09T06:25:00Z"/>
                <w:sz w:val="16"/>
                <w:szCs w:val="16"/>
              </w:rPr>
            </w:pPr>
            <w:ins w:id="19003" w:author="Στάθης Καπ" w:date="2023-03-09T07:11:00Z">
              <w:r>
                <w:rPr>
                  <w:rFonts w:ascii="Calibri" w:hAnsi="Calibri" w:cs="Calibri"/>
                  <w:color w:val="000000"/>
                  <w:sz w:val="16"/>
                  <w:szCs w:val="16"/>
                </w:rPr>
                <w:t>37.32</w:t>
              </w:r>
            </w:ins>
          </w:p>
        </w:tc>
        <w:tc>
          <w:tcPr>
            <w:tcW w:w="453" w:type="dxa"/>
            <w:tcBorders>
              <w:left w:val="single" w:sz="4" w:space="0" w:color="auto"/>
            </w:tcBorders>
            <w:vAlign w:val="center"/>
            <w:tcPrChange w:id="19004" w:author="Στάθης Καπ" w:date="2023-03-09T06:29:00Z">
              <w:tcPr>
                <w:tcW w:w="453" w:type="dxa"/>
                <w:gridSpan w:val="2"/>
                <w:tcBorders>
                  <w:left w:val="single" w:sz="4" w:space="0" w:color="auto"/>
                </w:tcBorders>
                <w:vAlign w:val="bottom"/>
              </w:tcPr>
            </w:tcPrChange>
          </w:tcPr>
          <w:p w14:paraId="612A1672" w14:textId="1928B180" w:rsidR="00494D04" w:rsidRPr="007E0F91" w:rsidRDefault="00494D04" w:rsidP="00494D04">
            <w:pPr>
              <w:jc w:val="center"/>
              <w:rPr>
                <w:ins w:id="19005" w:author="Στάθης Καπ" w:date="2023-03-09T06:25:00Z"/>
                <w:sz w:val="16"/>
                <w:szCs w:val="16"/>
              </w:rPr>
            </w:pPr>
            <w:ins w:id="19006" w:author="Στάθης Καπ" w:date="2023-03-09T07:11:00Z">
              <w:r>
                <w:rPr>
                  <w:rFonts w:ascii="Calibri" w:hAnsi="Calibri" w:cs="Calibri"/>
                  <w:color w:val="000000"/>
                  <w:sz w:val="16"/>
                  <w:szCs w:val="16"/>
                </w:rPr>
                <w:t>424</w:t>
              </w:r>
            </w:ins>
          </w:p>
        </w:tc>
        <w:tc>
          <w:tcPr>
            <w:tcW w:w="454" w:type="dxa"/>
            <w:vAlign w:val="center"/>
            <w:tcPrChange w:id="19007" w:author="Στάθης Καπ" w:date="2023-03-09T06:29:00Z">
              <w:tcPr>
                <w:tcW w:w="454" w:type="dxa"/>
                <w:gridSpan w:val="2"/>
                <w:vAlign w:val="center"/>
              </w:tcPr>
            </w:tcPrChange>
          </w:tcPr>
          <w:p w14:paraId="26AC05D5" w14:textId="0E2E6314" w:rsidR="00494D04" w:rsidRPr="007E0F91" w:rsidRDefault="00494D04" w:rsidP="00494D04">
            <w:pPr>
              <w:jc w:val="center"/>
              <w:rPr>
                <w:ins w:id="19008" w:author="Στάθης Καπ" w:date="2023-03-09T06:25:00Z"/>
                <w:sz w:val="16"/>
                <w:szCs w:val="16"/>
              </w:rPr>
            </w:pPr>
            <w:ins w:id="19009" w:author="Στάθης Καπ" w:date="2023-03-09T07:11:00Z">
              <w:r>
                <w:rPr>
                  <w:rFonts w:ascii="Calibri" w:hAnsi="Calibri" w:cs="Calibri"/>
                  <w:color w:val="000000"/>
                  <w:sz w:val="16"/>
                  <w:szCs w:val="16"/>
                </w:rPr>
                <w:t>13.65</w:t>
              </w:r>
            </w:ins>
          </w:p>
        </w:tc>
        <w:tc>
          <w:tcPr>
            <w:tcW w:w="454" w:type="dxa"/>
            <w:vAlign w:val="center"/>
            <w:tcPrChange w:id="19010" w:author="Στάθης Καπ" w:date="2023-03-09T06:29:00Z">
              <w:tcPr>
                <w:tcW w:w="454" w:type="dxa"/>
                <w:gridSpan w:val="2"/>
                <w:vAlign w:val="bottom"/>
              </w:tcPr>
            </w:tcPrChange>
          </w:tcPr>
          <w:p w14:paraId="30687DDE" w14:textId="0407E179" w:rsidR="00494D04" w:rsidRPr="007E0F91" w:rsidRDefault="00494D04" w:rsidP="00494D04">
            <w:pPr>
              <w:jc w:val="center"/>
              <w:rPr>
                <w:ins w:id="19011" w:author="Στάθης Καπ" w:date="2023-03-09T06:25:00Z"/>
                <w:sz w:val="16"/>
                <w:szCs w:val="16"/>
              </w:rPr>
            </w:pPr>
            <w:ins w:id="19012" w:author="Στάθης Καπ" w:date="2023-03-09T07:11:00Z">
              <w:r>
                <w:rPr>
                  <w:rFonts w:ascii="Calibri" w:hAnsi="Calibri" w:cs="Calibri"/>
                  <w:color w:val="000000"/>
                  <w:sz w:val="16"/>
                  <w:szCs w:val="16"/>
                </w:rPr>
                <w:t>0.232</w:t>
              </w:r>
            </w:ins>
          </w:p>
        </w:tc>
        <w:tc>
          <w:tcPr>
            <w:tcW w:w="461" w:type="dxa"/>
            <w:tcBorders>
              <w:right w:val="single" w:sz="4" w:space="0" w:color="auto"/>
            </w:tcBorders>
            <w:vAlign w:val="center"/>
            <w:tcPrChange w:id="19013" w:author="Στάθης Καπ" w:date="2023-03-09T06:29:00Z">
              <w:tcPr>
                <w:tcW w:w="461" w:type="dxa"/>
                <w:gridSpan w:val="2"/>
                <w:tcBorders>
                  <w:right w:val="single" w:sz="4" w:space="0" w:color="auto"/>
                </w:tcBorders>
                <w:vAlign w:val="center"/>
              </w:tcPr>
            </w:tcPrChange>
          </w:tcPr>
          <w:p w14:paraId="33B17E0C" w14:textId="3D619907" w:rsidR="00494D04" w:rsidRPr="007E0F91" w:rsidRDefault="00494D04" w:rsidP="00494D04">
            <w:pPr>
              <w:jc w:val="center"/>
              <w:rPr>
                <w:ins w:id="19014" w:author="Στάθης Καπ" w:date="2023-03-09T06:25:00Z"/>
                <w:sz w:val="16"/>
                <w:szCs w:val="16"/>
              </w:rPr>
            </w:pPr>
            <w:ins w:id="19015" w:author="Στάθης Καπ" w:date="2023-03-09T07:11:00Z">
              <w:r>
                <w:rPr>
                  <w:rFonts w:ascii="Calibri" w:hAnsi="Calibri" w:cs="Calibri"/>
                  <w:color w:val="000000"/>
                  <w:sz w:val="16"/>
                  <w:szCs w:val="16"/>
                </w:rPr>
                <w:t>33.9</w:t>
              </w:r>
            </w:ins>
          </w:p>
        </w:tc>
      </w:tr>
      <w:tr w:rsidR="00494D04" w14:paraId="256AEC2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01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017" w:author="Στάθης Καπ" w:date="2023-03-09T06:25:00Z"/>
          <w:trPrChange w:id="19018"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019"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DDA18CC" w14:textId="77777777" w:rsidR="00494D04" w:rsidRPr="007E0F91" w:rsidRDefault="00494D04" w:rsidP="00494D04">
            <w:pPr>
              <w:jc w:val="center"/>
              <w:rPr>
                <w:ins w:id="19020" w:author="Στάθης Καπ" w:date="2023-03-09T06:25:00Z"/>
                <w:sz w:val="16"/>
                <w:szCs w:val="16"/>
              </w:rPr>
            </w:pPr>
            <w:ins w:id="19021" w:author="Στάθης Καπ" w:date="2023-03-09T06:25:00Z">
              <w:r w:rsidRPr="009861B1">
                <w:rPr>
                  <w:rFonts w:ascii="Calibri" w:hAnsi="Calibri" w:cs="Calibri"/>
                  <w:color w:val="000000"/>
                  <w:sz w:val="16"/>
                  <w:szCs w:val="16"/>
                </w:rPr>
                <w:t>r201</w:t>
              </w:r>
            </w:ins>
          </w:p>
        </w:tc>
        <w:tc>
          <w:tcPr>
            <w:tcW w:w="565" w:type="dxa"/>
            <w:tcBorders>
              <w:left w:val="single" w:sz="4" w:space="0" w:color="auto"/>
            </w:tcBorders>
            <w:vAlign w:val="center"/>
            <w:tcPrChange w:id="19022" w:author="Στάθης Καπ" w:date="2023-03-09T06:29:00Z">
              <w:tcPr>
                <w:tcW w:w="565" w:type="dxa"/>
                <w:gridSpan w:val="2"/>
                <w:tcBorders>
                  <w:left w:val="single" w:sz="4" w:space="0" w:color="auto"/>
                </w:tcBorders>
                <w:vAlign w:val="center"/>
              </w:tcPr>
            </w:tcPrChange>
          </w:tcPr>
          <w:p w14:paraId="72F60F7D" w14:textId="6491DF67" w:rsidR="00494D04" w:rsidRPr="007E0F91" w:rsidRDefault="00494D04" w:rsidP="00494D04">
            <w:pPr>
              <w:jc w:val="center"/>
              <w:rPr>
                <w:ins w:id="19023" w:author="Στάθης Καπ" w:date="2023-03-09T06:25:00Z"/>
                <w:sz w:val="16"/>
                <w:szCs w:val="16"/>
              </w:rPr>
            </w:pPr>
            <w:ins w:id="19024" w:author="Στάθης Καπ" w:date="2023-03-09T07:11:00Z">
              <w:r>
                <w:rPr>
                  <w:rFonts w:ascii="Calibri" w:hAnsi="Calibri" w:cs="Calibri"/>
                  <w:color w:val="000000"/>
                  <w:sz w:val="16"/>
                  <w:szCs w:val="16"/>
                </w:rPr>
                <w:t>1256</w:t>
              </w:r>
            </w:ins>
          </w:p>
        </w:tc>
        <w:tc>
          <w:tcPr>
            <w:tcW w:w="679" w:type="dxa"/>
            <w:tcBorders>
              <w:right w:val="single" w:sz="4" w:space="0" w:color="auto"/>
            </w:tcBorders>
            <w:vAlign w:val="center"/>
            <w:tcPrChange w:id="19025" w:author="Στάθης Καπ" w:date="2023-03-09T06:29:00Z">
              <w:tcPr>
                <w:tcW w:w="679" w:type="dxa"/>
                <w:gridSpan w:val="2"/>
                <w:tcBorders>
                  <w:right w:val="single" w:sz="4" w:space="0" w:color="auto"/>
                </w:tcBorders>
                <w:vAlign w:val="center"/>
              </w:tcPr>
            </w:tcPrChange>
          </w:tcPr>
          <w:p w14:paraId="64BD3641" w14:textId="33918CCB" w:rsidR="00494D04" w:rsidRPr="007E0F91" w:rsidRDefault="00494D04" w:rsidP="00494D04">
            <w:pPr>
              <w:jc w:val="center"/>
              <w:rPr>
                <w:ins w:id="19026" w:author="Στάθης Καπ" w:date="2023-03-09T06:25:00Z"/>
                <w:sz w:val="16"/>
                <w:szCs w:val="16"/>
              </w:rPr>
            </w:pPr>
            <w:ins w:id="19027" w:author="Στάθης Καπ" w:date="2023-03-09T07:11:00Z">
              <w:r>
                <w:rPr>
                  <w:rFonts w:ascii="Calibri" w:hAnsi="Calibri" w:cs="Calibri"/>
                  <w:color w:val="000000"/>
                  <w:sz w:val="16"/>
                  <w:szCs w:val="16"/>
                </w:rPr>
                <w:t>1231</w:t>
              </w:r>
            </w:ins>
          </w:p>
        </w:tc>
        <w:tc>
          <w:tcPr>
            <w:tcW w:w="453" w:type="dxa"/>
            <w:tcBorders>
              <w:left w:val="single" w:sz="4" w:space="0" w:color="auto"/>
            </w:tcBorders>
            <w:vAlign w:val="center"/>
            <w:tcPrChange w:id="19028" w:author="Στάθης Καπ" w:date="2023-03-09T06:29:00Z">
              <w:tcPr>
                <w:tcW w:w="453" w:type="dxa"/>
                <w:gridSpan w:val="2"/>
                <w:tcBorders>
                  <w:left w:val="single" w:sz="4" w:space="0" w:color="auto"/>
                </w:tcBorders>
                <w:vAlign w:val="bottom"/>
              </w:tcPr>
            </w:tcPrChange>
          </w:tcPr>
          <w:p w14:paraId="49D74197" w14:textId="482192AD" w:rsidR="00494D04" w:rsidRPr="007E0F91" w:rsidRDefault="00494D04" w:rsidP="00494D04">
            <w:pPr>
              <w:jc w:val="center"/>
              <w:rPr>
                <w:ins w:id="19029" w:author="Στάθης Καπ" w:date="2023-03-09T06:25:00Z"/>
                <w:sz w:val="16"/>
                <w:szCs w:val="16"/>
              </w:rPr>
            </w:pPr>
            <w:ins w:id="19030" w:author="Στάθης Καπ" w:date="2023-03-09T07:11:00Z">
              <w:r>
                <w:rPr>
                  <w:rFonts w:ascii="Calibri" w:hAnsi="Calibri" w:cs="Calibri"/>
                  <w:color w:val="000000"/>
                  <w:sz w:val="16"/>
                  <w:szCs w:val="16"/>
                </w:rPr>
                <w:t>1192</w:t>
              </w:r>
            </w:ins>
          </w:p>
        </w:tc>
        <w:tc>
          <w:tcPr>
            <w:tcW w:w="708" w:type="dxa"/>
            <w:vAlign w:val="center"/>
            <w:tcPrChange w:id="19031" w:author="Στάθης Καπ" w:date="2023-03-09T06:29:00Z">
              <w:tcPr>
                <w:tcW w:w="708" w:type="dxa"/>
                <w:gridSpan w:val="2"/>
                <w:vAlign w:val="center"/>
              </w:tcPr>
            </w:tcPrChange>
          </w:tcPr>
          <w:p w14:paraId="61FC1FDC" w14:textId="157E6251" w:rsidR="00494D04" w:rsidRPr="007E0F91" w:rsidRDefault="00494D04" w:rsidP="00494D04">
            <w:pPr>
              <w:jc w:val="center"/>
              <w:rPr>
                <w:ins w:id="19032" w:author="Στάθης Καπ" w:date="2023-03-09T06:25:00Z"/>
                <w:sz w:val="16"/>
                <w:szCs w:val="16"/>
              </w:rPr>
            </w:pPr>
            <w:ins w:id="19033" w:author="Στάθης Καπ" w:date="2023-03-09T07:11:00Z">
              <w:r>
                <w:rPr>
                  <w:rFonts w:ascii="Calibri" w:hAnsi="Calibri" w:cs="Calibri"/>
                  <w:color w:val="000000"/>
                  <w:sz w:val="16"/>
                  <w:szCs w:val="16"/>
                </w:rPr>
                <w:t>5.1</w:t>
              </w:r>
            </w:ins>
          </w:p>
        </w:tc>
        <w:tc>
          <w:tcPr>
            <w:tcW w:w="652" w:type="dxa"/>
            <w:tcBorders>
              <w:right w:val="single" w:sz="4" w:space="0" w:color="auto"/>
            </w:tcBorders>
            <w:vAlign w:val="center"/>
            <w:tcPrChange w:id="19034" w:author="Στάθης Καπ" w:date="2023-03-09T06:29:00Z">
              <w:tcPr>
                <w:tcW w:w="652" w:type="dxa"/>
                <w:gridSpan w:val="2"/>
                <w:tcBorders>
                  <w:right w:val="single" w:sz="4" w:space="0" w:color="auto"/>
                </w:tcBorders>
                <w:vAlign w:val="bottom"/>
              </w:tcPr>
            </w:tcPrChange>
          </w:tcPr>
          <w:p w14:paraId="205F2B3E" w14:textId="6F82A01B" w:rsidR="00494D04" w:rsidRPr="007E0F91" w:rsidRDefault="00494D04" w:rsidP="00494D04">
            <w:pPr>
              <w:jc w:val="center"/>
              <w:rPr>
                <w:ins w:id="19035" w:author="Στάθης Καπ" w:date="2023-03-09T06:25:00Z"/>
                <w:sz w:val="16"/>
                <w:szCs w:val="16"/>
              </w:rPr>
            </w:pPr>
            <w:ins w:id="19036" w:author="Στάθης Καπ" w:date="2023-03-09T07:11:00Z">
              <w:r>
                <w:rPr>
                  <w:rFonts w:ascii="Calibri" w:hAnsi="Calibri" w:cs="Calibri"/>
                  <w:color w:val="000000"/>
                  <w:sz w:val="16"/>
                  <w:szCs w:val="16"/>
                </w:rPr>
                <w:t>0.784</w:t>
              </w:r>
            </w:ins>
          </w:p>
        </w:tc>
        <w:tc>
          <w:tcPr>
            <w:tcW w:w="453" w:type="dxa"/>
            <w:tcBorders>
              <w:left w:val="single" w:sz="4" w:space="0" w:color="auto"/>
            </w:tcBorders>
            <w:vAlign w:val="center"/>
            <w:tcPrChange w:id="19037" w:author="Στάθης Καπ" w:date="2023-03-09T06:29:00Z">
              <w:tcPr>
                <w:tcW w:w="453" w:type="dxa"/>
                <w:gridSpan w:val="2"/>
                <w:tcBorders>
                  <w:left w:val="single" w:sz="4" w:space="0" w:color="auto"/>
                </w:tcBorders>
                <w:vAlign w:val="bottom"/>
              </w:tcPr>
            </w:tcPrChange>
          </w:tcPr>
          <w:p w14:paraId="7E0AA7B6" w14:textId="525DA760" w:rsidR="00494D04" w:rsidRPr="007E0F91" w:rsidRDefault="00494D04" w:rsidP="00494D04">
            <w:pPr>
              <w:jc w:val="center"/>
              <w:rPr>
                <w:ins w:id="19038" w:author="Στάθης Καπ" w:date="2023-03-09T06:25:00Z"/>
                <w:sz w:val="16"/>
                <w:szCs w:val="16"/>
              </w:rPr>
            </w:pPr>
            <w:ins w:id="19039" w:author="Στάθης Καπ" w:date="2023-03-09T07:11:00Z">
              <w:r>
                <w:rPr>
                  <w:rFonts w:ascii="Calibri" w:hAnsi="Calibri" w:cs="Calibri"/>
                  <w:color w:val="000000"/>
                  <w:sz w:val="16"/>
                  <w:szCs w:val="16"/>
                </w:rPr>
                <w:t>1148</w:t>
              </w:r>
            </w:ins>
          </w:p>
        </w:tc>
        <w:tc>
          <w:tcPr>
            <w:tcW w:w="454" w:type="dxa"/>
            <w:vAlign w:val="center"/>
            <w:tcPrChange w:id="19040" w:author="Στάθης Καπ" w:date="2023-03-09T06:29:00Z">
              <w:tcPr>
                <w:tcW w:w="454" w:type="dxa"/>
                <w:gridSpan w:val="2"/>
                <w:vAlign w:val="center"/>
              </w:tcPr>
            </w:tcPrChange>
          </w:tcPr>
          <w:p w14:paraId="79D0E82D" w14:textId="68D38896" w:rsidR="00494D04" w:rsidRPr="007E0F91" w:rsidRDefault="00494D04" w:rsidP="00494D04">
            <w:pPr>
              <w:jc w:val="center"/>
              <w:rPr>
                <w:ins w:id="19041" w:author="Στάθης Καπ" w:date="2023-03-09T06:25:00Z"/>
                <w:sz w:val="16"/>
                <w:szCs w:val="16"/>
              </w:rPr>
            </w:pPr>
            <w:ins w:id="19042" w:author="Στάθης Καπ" w:date="2023-03-09T07:11:00Z">
              <w:r>
                <w:rPr>
                  <w:rFonts w:ascii="Calibri" w:hAnsi="Calibri" w:cs="Calibri"/>
                  <w:color w:val="000000"/>
                  <w:sz w:val="16"/>
                  <w:szCs w:val="16"/>
                </w:rPr>
                <w:t>3.69</w:t>
              </w:r>
            </w:ins>
          </w:p>
        </w:tc>
        <w:tc>
          <w:tcPr>
            <w:tcW w:w="454" w:type="dxa"/>
            <w:vAlign w:val="center"/>
            <w:tcPrChange w:id="19043" w:author="Στάθης Καπ" w:date="2023-03-09T06:29:00Z">
              <w:tcPr>
                <w:tcW w:w="454" w:type="dxa"/>
                <w:gridSpan w:val="2"/>
                <w:vAlign w:val="bottom"/>
              </w:tcPr>
            </w:tcPrChange>
          </w:tcPr>
          <w:p w14:paraId="5E67F850" w14:textId="2B6E264E" w:rsidR="00494D04" w:rsidRPr="007E0F91" w:rsidRDefault="00494D04" w:rsidP="00494D04">
            <w:pPr>
              <w:jc w:val="center"/>
              <w:rPr>
                <w:ins w:id="19044" w:author="Στάθης Καπ" w:date="2023-03-09T06:25:00Z"/>
                <w:sz w:val="16"/>
                <w:szCs w:val="16"/>
              </w:rPr>
            </w:pPr>
            <w:ins w:id="19045" w:author="Στάθης Καπ" w:date="2023-03-09T07:11:00Z">
              <w:r>
                <w:rPr>
                  <w:rFonts w:ascii="Calibri" w:hAnsi="Calibri" w:cs="Calibri"/>
                  <w:color w:val="000000"/>
                  <w:sz w:val="16"/>
                  <w:szCs w:val="16"/>
                </w:rPr>
                <w:t>0.298</w:t>
              </w:r>
            </w:ins>
          </w:p>
        </w:tc>
        <w:tc>
          <w:tcPr>
            <w:tcW w:w="457" w:type="dxa"/>
            <w:tcBorders>
              <w:right w:val="single" w:sz="4" w:space="0" w:color="auto"/>
            </w:tcBorders>
            <w:vAlign w:val="center"/>
            <w:tcPrChange w:id="19046" w:author="Στάθης Καπ" w:date="2023-03-09T06:29:00Z">
              <w:tcPr>
                <w:tcW w:w="457" w:type="dxa"/>
                <w:gridSpan w:val="2"/>
                <w:tcBorders>
                  <w:right w:val="single" w:sz="4" w:space="0" w:color="auto"/>
                </w:tcBorders>
                <w:vAlign w:val="center"/>
              </w:tcPr>
            </w:tcPrChange>
          </w:tcPr>
          <w:p w14:paraId="55ADF98A" w14:textId="3BC04871" w:rsidR="00494D04" w:rsidRPr="007E0F91" w:rsidRDefault="00494D04" w:rsidP="00494D04">
            <w:pPr>
              <w:jc w:val="center"/>
              <w:rPr>
                <w:ins w:id="19047" w:author="Στάθης Καπ" w:date="2023-03-09T06:25:00Z"/>
                <w:sz w:val="16"/>
                <w:szCs w:val="16"/>
              </w:rPr>
            </w:pPr>
            <w:ins w:id="19048" w:author="Στάθης Καπ" w:date="2023-03-09T07:11:00Z">
              <w:r>
                <w:rPr>
                  <w:rFonts w:ascii="Calibri" w:hAnsi="Calibri" w:cs="Calibri"/>
                  <w:color w:val="000000"/>
                  <w:sz w:val="16"/>
                  <w:szCs w:val="16"/>
                </w:rPr>
                <w:t>61.99</w:t>
              </w:r>
            </w:ins>
          </w:p>
        </w:tc>
        <w:tc>
          <w:tcPr>
            <w:tcW w:w="453" w:type="dxa"/>
            <w:tcBorders>
              <w:left w:val="single" w:sz="4" w:space="0" w:color="auto"/>
            </w:tcBorders>
            <w:vAlign w:val="center"/>
            <w:tcPrChange w:id="19049" w:author="Στάθης Καπ" w:date="2023-03-09T06:29:00Z">
              <w:tcPr>
                <w:tcW w:w="453" w:type="dxa"/>
                <w:gridSpan w:val="2"/>
                <w:tcBorders>
                  <w:left w:val="single" w:sz="4" w:space="0" w:color="auto"/>
                </w:tcBorders>
                <w:vAlign w:val="bottom"/>
              </w:tcPr>
            </w:tcPrChange>
          </w:tcPr>
          <w:p w14:paraId="0E4B133B" w14:textId="75C3242A" w:rsidR="00494D04" w:rsidRPr="007E0F91" w:rsidRDefault="00494D04" w:rsidP="00494D04">
            <w:pPr>
              <w:jc w:val="center"/>
              <w:rPr>
                <w:ins w:id="19050" w:author="Στάθης Καπ" w:date="2023-03-09T06:25:00Z"/>
                <w:sz w:val="16"/>
                <w:szCs w:val="16"/>
              </w:rPr>
            </w:pPr>
            <w:ins w:id="19051" w:author="Στάθης Καπ" w:date="2023-03-09T07:11:00Z">
              <w:r>
                <w:rPr>
                  <w:rFonts w:ascii="Calibri" w:hAnsi="Calibri" w:cs="Calibri"/>
                  <w:color w:val="000000"/>
                  <w:sz w:val="16"/>
                  <w:szCs w:val="16"/>
                </w:rPr>
                <w:t>1170</w:t>
              </w:r>
            </w:ins>
          </w:p>
        </w:tc>
        <w:tc>
          <w:tcPr>
            <w:tcW w:w="454" w:type="dxa"/>
            <w:vAlign w:val="center"/>
            <w:tcPrChange w:id="19052" w:author="Στάθης Καπ" w:date="2023-03-09T06:29:00Z">
              <w:tcPr>
                <w:tcW w:w="454" w:type="dxa"/>
                <w:gridSpan w:val="2"/>
                <w:vAlign w:val="center"/>
              </w:tcPr>
            </w:tcPrChange>
          </w:tcPr>
          <w:p w14:paraId="712D67B7" w14:textId="3005BB19" w:rsidR="00494D04" w:rsidRPr="007E0F91" w:rsidRDefault="00494D04" w:rsidP="00494D04">
            <w:pPr>
              <w:jc w:val="center"/>
              <w:rPr>
                <w:ins w:id="19053" w:author="Στάθης Καπ" w:date="2023-03-09T06:25:00Z"/>
                <w:sz w:val="16"/>
                <w:szCs w:val="16"/>
              </w:rPr>
            </w:pPr>
            <w:ins w:id="19054" w:author="Στάθης Καπ" w:date="2023-03-09T07:11:00Z">
              <w:r>
                <w:rPr>
                  <w:rFonts w:ascii="Calibri" w:hAnsi="Calibri" w:cs="Calibri"/>
                  <w:color w:val="000000"/>
                  <w:sz w:val="16"/>
                  <w:szCs w:val="16"/>
                </w:rPr>
                <w:t>1.85</w:t>
              </w:r>
            </w:ins>
          </w:p>
        </w:tc>
        <w:tc>
          <w:tcPr>
            <w:tcW w:w="454" w:type="dxa"/>
            <w:vAlign w:val="center"/>
            <w:tcPrChange w:id="19055" w:author="Στάθης Καπ" w:date="2023-03-09T06:29:00Z">
              <w:tcPr>
                <w:tcW w:w="454" w:type="dxa"/>
                <w:gridSpan w:val="2"/>
                <w:vAlign w:val="bottom"/>
              </w:tcPr>
            </w:tcPrChange>
          </w:tcPr>
          <w:p w14:paraId="75F0DAE7" w14:textId="5A2867FC" w:rsidR="00494D04" w:rsidRPr="007E0F91" w:rsidRDefault="00494D04" w:rsidP="00494D04">
            <w:pPr>
              <w:jc w:val="center"/>
              <w:rPr>
                <w:ins w:id="19056" w:author="Στάθης Καπ" w:date="2023-03-09T06:25:00Z"/>
                <w:sz w:val="16"/>
                <w:szCs w:val="16"/>
              </w:rPr>
            </w:pPr>
            <w:ins w:id="19057" w:author="Στάθης Καπ" w:date="2023-03-09T07:11:00Z">
              <w:r>
                <w:rPr>
                  <w:rFonts w:ascii="Calibri" w:hAnsi="Calibri" w:cs="Calibri"/>
                  <w:color w:val="000000"/>
                  <w:sz w:val="16"/>
                  <w:szCs w:val="16"/>
                </w:rPr>
                <w:t>0.467</w:t>
              </w:r>
            </w:ins>
          </w:p>
        </w:tc>
        <w:tc>
          <w:tcPr>
            <w:tcW w:w="454" w:type="dxa"/>
            <w:tcBorders>
              <w:right w:val="single" w:sz="4" w:space="0" w:color="auto"/>
            </w:tcBorders>
            <w:vAlign w:val="center"/>
            <w:tcPrChange w:id="19058" w:author="Στάθης Καπ" w:date="2023-03-09T06:29:00Z">
              <w:tcPr>
                <w:tcW w:w="454" w:type="dxa"/>
                <w:gridSpan w:val="2"/>
                <w:tcBorders>
                  <w:right w:val="single" w:sz="4" w:space="0" w:color="auto"/>
                </w:tcBorders>
                <w:vAlign w:val="center"/>
              </w:tcPr>
            </w:tcPrChange>
          </w:tcPr>
          <w:p w14:paraId="340AC0D6" w14:textId="5B2A12A6" w:rsidR="00494D04" w:rsidRPr="007E0F91" w:rsidRDefault="00494D04" w:rsidP="00494D04">
            <w:pPr>
              <w:jc w:val="center"/>
              <w:rPr>
                <w:ins w:id="19059" w:author="Στάθης Καπ" w:date="2023-03-09T06:25:00Z"/>
                <w:sz w:val="16"/>
                <w:szCs w:val="16"/>
              </w:rPr>
            </w:pPr>
            <w:ins w:id="19060" w:author="Στάθης Καπ" w:date="2023-03-09T07:11:00Z">
              <w:r>
                <w:rPr>
                  <w:rFonts w:ascii="Calibri" w:hAnsi="Calibri" w:cs="Calibri"/>
                  <w:color w:val="000000"/>
                  <w:sz w:val="16"/>
                  <w:szCs w:val="16"/>
                </w:rPr>
                <w:t>40.43</w:t>
              </w:r>
            </w:ins>
          </w:p>
        </w:tc>
        <w:tc>
          <w:tcPr>
            <w:tcW w:w="453" w:type="dxa"/>
            <w:tcBorders>
              <w:left w:val="single" w:sz="4" w:space="0" w:color="auto"/>
            </w:tcBorders>
            <w:vAlign w:val="center"/>
            <w:tcPrChange w:id="19061" w:author="Στάθης Καπ" w:date="2023-03-09T06:29:00Z">
              <w:tcPr>
                <w:tcW w:w="453" w:type="dxa"/>
                <w:gridSpan w:val="2"/>
                <w:tcBorders>
                  <w:left w:val="single" w:sz="4" w:space="0" w:color="auto"/>
                </w:tcBorders>
                <w:vAlign w:val="bottom"/>
              </w:tcPr>
            </w:tcPrChange>
          </w:tcPr>
          <w:p w14:paraId="1B94A165" w14:textId="2691E4A1" w:rsidR="00494D04" w:rsidRPr="007E0F91" w:rsidRDefault="00494D04" w:rsidP="00494D04">
            <w:pPr>
              <w:jc w:val="center"/>
              <w:rPr>
                <w:ins w:id="19062" w:author="Στάθης Καπ" w:date="2023-03-09T06:25:00Z"/>
                <w:sz w:val="16"/>
                <w:szCs w:val="16"/>
              </w:rPr>
            </w:pPr>
            <w:ins w:id="19063" w:author="Στάθης Καπ" w:date="2023-03-09T07:11:00Z">
              <w:r>
                <w:rPr>
                  <w:rFonts w:ascii="Calibri" w:hAnsi="Calibri" w:cs="Calibri"/>
                  <w:color w:val="000000"/>
                  <w:sz w:val="16"/>
                  <w:szCs w:val="16"/>
                </w:rPr>
                <w:t>1132</w:t>
              </w:r>
            </w:ins>
          </w:p>
        </w:tc>
        <w:tc>
          <w:tcPr>
            <w:tcW w:w="454" w:type="dxa"/>
            <w:vAlign w:val="center"/>
            <w:tcPrChange w:id="19064" w:author="Στάθης Καπ" w:date="2023-03-09T06:29:00Z">
              <w:tcPr>
                <w:tcW w:w="454" w:type="dxa"/>
                <w:gridSpan w:val="2"/>
                <w:vAlign w:val="center"/>
              </w:tcPr>
            </w:tcPrChange>
          </w:tcPr>
          <w:p w14:paraId="30005664" w14:textId="08FDFDD2" w:rsidR="00494D04" w:rsidRPr="007E0F91" w:rsidRDefault="00494D04" w:rsidP="00494D04">
            <w:pPr>
              <w:jc w:val="center"/>
              <w:rPr>
                <w:ins w:id="19065" w:author="Στάθης Καπ" w:date="2023-03-09T06:25:00Z"/>
                <w:sz w:val="16"/>
                <w:szCs w:val="16"/>
              </w:rPr>
            </w:pPr>
            <w:ins w:id="19066" w:author="Στάθης Καπ" w:date="2023-03-09T07:11:00Z">
              <w:r>
                <w:rPr>
                  <w:rFonts w:ascii="Calibri" w:hAnsi="Calibri" w:cs="Calibri"/>
                  <w:color w:val="000000"/>
                  <w:sz w:val="16"/>
                  <w:szCs w:val="16"/>
                </w:rPr>
                <w:t>5.03</w:t>
              </w:r>
            </w:ins>
          </w:p>
        </w:tc>
        <w:tc>
          <w:tcPr>
            <w:tcW w:w="454" w:type="dxa"/>
            <w:vAlign w:val="center"/>
            <w:tcPrChange w:id="19067" w:author="Στάθης Καπ" w:date="2023-03-09T06:29:00Z">
              <w:tcPr>
                <w:tcW w:w="454" w:type="dxa"/>
                <w:gridSpan w:val="2"/>
                <w:vAlign w:val="bottom"/>
              </w:tcPr>
            </w:tcPrChange>
          </w:tcPr>
          <w:p w14:paraId="17FF04BC" w14:textId="5DE0BF7A" w:rsidR="00494D04" w:rsidRPr="007E0F91" w:rsidRDefault="00494D04" w:rsidP="00494D04">
            <w:pPr>
              <w:jc w:val="center"/>
              <w:rPr>
                <w:ins w:id="19068" w:author="Στάθης Καπ" w:date="2023-03-09T06:25:00Z"/>
                <w:sz w:val="16"/>
                <w:szCs w:val="16"/>
              </w:rPr>
            </w:pPr>
            <w:ins w:id="19069" w:author="Στάθης Καπ" w:date="2023-03-09T07:11:00Z">
              <w:r>
                <w:rPr>
                  <w:rFonts w:ascii="Calibri" w:hAnsi="Calibri" w:cs="Calibri"/>
                  <w:color w:val="000000"/>
                  <w:sz w:val="16"/>
                  <w:szCs w:val="16"/>
                </w:rPr>
                <w:t>0.254</w:t>
              </w:r>
            </w:ins>
          </w:p>
        </w:tc>
        <w:tc>
          <w:tcPr>
            <w:tcW w:w="461" w:type="dxa"/>
            <w:tcBorders>
              <w:right w:val="single" w:sz="4" w:space="0" w:color="auto"/>
            </w:tcBorders>
            <w:vAlign w:val="center"/>
            <w:tcPrChange w:id="19070" w:author="Στάθης Καπ" w:date="2023-03-09T06:29:00Z">
              <w:tcPr>
                <w:tcW w:w="461" w:type="dxa"/>
                <w:gridSpan w:val="2"/>
                <w:tcBorders>
                  <w:right w:val="single" w:sz="4" w:space="0" w:color="auto"/>
                </w:tcBorders>
                <w:vAlign w:val="center"/>
              </w:tcPr>
            </w:tcPrChange>
          </w:tcPr>
          <w:p w14:paraId="2D6561EF" w14:textId="121EA3BC" w:rsidR="00494D04" w:rsidRPr="007E0F91" w:rsidRDefault="00494D04" w:rsidP="00494D04">
            <w:pPr>
              <w:jc w:val="center"/>
              <w:rPr>
                <w:ins w:id="19071" w:author="Στάθης Καπ" w:date="2023-03-09T06:25:00Z"/>
                <w:sz w:val="16"/>
                <w:szCs w:val="16"/>
              </w:rPr>
            </w:pPr>
            <w:ins w:id="19072" w:author="Στάθης Καπ" w:date="2023-03-09T07:11:00Z">
              <w:r>
                <w:rPr>
                  <w:rFonts w:ascii="Calibri" w:hAnsi="Calibri" w:cs="Calibri"/>
                  <w:color w:val="000000"/>
                  <w:sz w:val="16"/>
                  <w:szCs w:val="16"/>
                </w:rPr>
                <w:t>67.6</w:t>
              </w:r>
            </w:ins>
          </w:p>
        </w:tc>
      </w:tr>
      <w:tr w:rsidR="00494D04" w14:paraId="192F8C6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07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074" w:author="Στάθης Καπ" w:date="2023-03-09T06:25:00Z"/>
          <w:trPrChange w:id="19075"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076"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1F2AEAC" w14:textId="77777777" w:rsidR="00494D04" w:rsidRPr="007E0F91" w:rsidRDefault="00494D04" w:rsidP="00494D04">
            <w:pPr>
              <w:jc w:val="center"/>
              <w:rPr>
                <w:ins w:id="19077" w:author="Στάθης Καπ" w:date="2023-03-09T06:25:00Z"/>
                <w:sz w:val="16"/>
                <w:szCs w:val="16"/>
              </w:rPr>
            </w:pPr>
            <w:ins w:id="19078" w:author="Στάθης Καπ" w:date="2023-03-09T06:25:00Z">
              <w:r w:rsidRPr="009861B1">
                <w:rPr>
                  <w:rFonts w:ascii="Calibri" w:hAnsi="Calibri" w:cs="Calibri"/>
                  <w:color w:val="000000"/>
                  <w:sz w:val="16"/>
                  <w:szCs w:val="16"/>
                </w:rPr>
                <w:t>r202</w:t>
              </w:r>
            </w:ins>
          </w:p>
        </w:tc>
        <w:tc>
          <w:tcPr>
            <w:tcW w:w="565" w:type="dxa"/>
            <w:tcBorders>
              <w:left w:val="single" w:sz="4" w:space="0" w:color="auto"/>
            </w:tcBorders>
            <w:vAlign w:val="center"/>
            <w:tcPrChange w:id="19079" w:author="Στάθης Καπ" w:date="2023-03-09T06:29:00Z">
              <w:tcPr>
                <w:tcW w:w="565" w:type="dxa"/>
                <w:gridSpan w:val="2"/>
                <w:tcBorders>
                  <w:left w:val="single" w:sz="4" w:space="0" w:color="auto"/>
                </w:tcBorders>
                <w:vAlign w:val="center"/>
              </w:tcPr>
            </w:tcPrChange>
          </w:tcPr>
          <w:p w14:paraId="2623C4CB" w14:textId="7EEA2274" w:rsidR="00494D04" w:rsidRPr="007E0F91" w:rsidRDefault="00494D04" w:rsidP="00494D04">
            <w:pPr>
              <w:jc w:val="center"/>
              <w:rPr>
                <w:ins w:id="19080" w:author="Στάθης Καπ" w:date="2023-03-09T06:25:00Z"/>
                <w:sz w:val="16"/>
                <w:szCs w:val="16"/>
              </w:rPr>
            </w:pPr>
            <w:ins w:id="19081" w:author="Στάθης Καπ" w:date="2023-03-09T07:11:00Z">
              <w:r>
                <w:rPr>
                  <w:rFonts w:ascii="Calibri" w:hAnsi="Calibri" w:cs="Calibri"/>
                  <w:color w:val="000000"/>
                  <w:sz w:val="16"/>
                  <w:szCs w:val="16"/>
                </w:rPr>
                <w:t>1348</w:t>
              </w:r>
            </w:ins>
          </w:p>
        </w:tc>
        <w:tc>
          <w:tcPr>
            <w:tcW w:w="679" w:type="dxa"/>
            <w:tcBorders>
              <w:right w:val="single" w:sz="4" w:space="0" w:color="auto"/>
            </w:tcBorders>
            <w:vAlign w:val="center"/>
            <w:tcPrChange w:id="19082" w:author="Στάθης Καπ" w:date="2023-03-09T06:29:00Z">
              <w:tcPr>
                <w:tcW w:w="679" w:type="dxa"/>
                <w:gridSpan w:val="2"/>
                <w:tcBorders>
                  <w:right w:val="single" w:sz="4" w:space="0" w:color="auto"/>
                </w:tcBorders>
                <w:vAlign w:val="center"/>
              </w:tcPr>
            </w:tcPrChange>
          </w:tcPr>
          <w:p w14:paraId="45415E16" w14:textId="54C9C2B8" w:rsidR="00494D04" w:rsidRPr="007E0F91" w:rsidRDefault="00494D04" w:rsidP="00494D04">
            <w:pPr>
              <w:jc w:val="center"/>
              <w:rPr>
                <w:ins w:id="19083" w:author="Στάθης Καπ" w:date="2023-03-09T06:25:00Z"/>
                <w:sz w:val="16"/>
                <w:szCs w:val="16"/>
              </w:rPr>
            </w:pPr>
            <w:ins w:id="19084" w:author="Στάθης Καπ" w:date="2023-03-09T07:11:00Z">
              <w:r>
                <w:rPr>
                  <w:rFonts w:ascii="Calibri" w:hAnsi="Calibri" w:cs="Calibri"/>
                  <w:color w:val="000000"/>
                  <w:sz w:val="16"/>
                  <w:szCs w:val="16"/>
                </w:rPr>
                <w:t>1270</w:t>
              </w:r>
            </w:ins>
          </w:p>
        </w:tc>
        <w:tc>
          <w:tcPr>
            <w:tcW w:w="453" w:type="dxa"/>
            <w:tcBorders>
              <w:left w:val="single" w:sz="4" w:space="0" w:color="auto"/>
            </w:tcBorders>
            <w:vAlign w:val="center"/>
            <w:tcPrChange w:id="19085" w:author="Στάθης Καπ" w:date="2023-03-09T06:29:00Z">
              <w:tcPr>
                <w:tcW w:w="453" w:type="dxa"/>
                <w:gridSpan w:val="2"/>
                <w:tcBorders>
                  <w:left w:val="single" w:sz="4" w:space="0" w:color="auto"/>
                </w:tcBorders>
                <w:vAlign w:val="bottom"/>
              </w:tcPr>
            </w:tcPrChange>
          </w:tcPr>
          <w:p w14:paraId="77C350A0" w14:textId="40617824" w:rsidR="00494D04" w:rsidRPr="007E0F91" w:rsidRDefault="00494D04" w:rsidP="00494D04">
            <w:pPr>
              <w:jc w:val="center"/>
              <w:rPr>
                <w:ins w:id="19086" w:author="Στάθης Καπ" w:date="2023-03-09T06:25:00Z"/>
                <w:sz w:val="16"/>
                <w:szCs w:val="16"/>
              </w:rPr>
            </w:pPr>
            <w:ins w:id="19087" w:author="Στάθης Καπ" w:date="2023-03-09T07:11:00Z">
              <w:r>
                <w:rPr>
                  <w:rFonts w:ascii="Calibri" w:hAnsi="Calibri" w:cs="Calibri"/>
                  <w:color w:val="000000"/>
                  <w:sz w:val="16"/>
                  <w:szCs w:val="16"/>
                </w:rPr>
                <w:t>1300</w:t>
              </w:r>
            </w:ins>
          </w:p>
        </w:tc>
        <w:tc>
          <w:tcPr>
            <w:tcW w:w="708" w:type="dxa"/>
            <w:vAlign w:val="center"/>
            <w:tcPrChange w:id="19088" w:author="Στάθης Καπ" w:date="2023-03-09T06:29:00Z">
              <w:tcPr>
                <w:tcW w:w="708" w:type="dxa"/>
                <w:gridSpan w:val="2"/>
                <w:vAlign w:val="center"/>
              </w:tcPr>
            </w:tcPrChange>
          </w:tcPr>
          <w:p w14:paraId="1AF8F3C7" w14:textId="2D32A8EE" w:rsidR="00494D04" w:rsidRPr="007E0F91" w:rsidRDefault="00494D04" w:rsidP="00494D04">
            <w:pPr>
              <w:jc w:val="center"/>
              <w:rPr>
                <w:ins w:id="19089" w:author="Στάθης Καπ" w:date="2023-03-09T06:25:00Z"/>
                <w:sz w:val="16"/>
                <w:szCs w:val="16"/>
              </w:rPr>
            </w:pPr>
            <w:ins w:id="19090" w:author="Στάθης Καπ" w:date="2023-03-09T07:11:00Z">
              <w:r>
                <w:rPr>
                  <w:rFonts w:ascii="Calibri" w:hAnsi="Calibri" w:cs="Calibri"/>
                  <w:color w:val="000000"/>
                  <w:sz w:val="16"/>
                  <w:szCs w:val="16"/>
                </w:rPr>
                <w:t>3.56</w:t>
              </w:r>
            </w:ins>
          </w:p>
        </w:tc>
        <w:tc>
          <w:tcPr>
            <w:tcW w:w="652" w:type="dxa"/>
            <w:tcBorders>
              <w:right w:val="single" w:sz="4" w:space="0" w:color="auto"/>
            </w:tcBorders>
            <w:vAlign w:val="center"/>
            <w:tcPrChange w:id="19091" w:author="Στάθης Καπ" w:date="2023-03-09T06:29:00Z">
              <w:tcPr>
                <w:tcW w:w="652" w:type="dxa"/>
                <w:gridSpan w:val="2"/>
                <w:tcBorders>
                  <w:right w:val="single" w:sz="4" w:space="0" w:color="auto"/>
                </w:tcBorders>
                <w:vAlign w:val="bottom"/>
              </w:tcPr>
            </w:tcPrChange>
          </w:tcPr>
          <w:p w14:paraId="5BACD143" w14:textId="6521F110" w:rsidR="00494D04" w:rsidRPr="007E0F91" w:rsidRDefault="00494D04" w:rsidP="00494D04">
            <w:pPr>
              <w:jc w:val="center"/>
              <w:rPr>
                <w:ins w:id="19092" w:author="Στάθης Καπ" w:date="2023-03-09T06:25:00Z"/>
                <w:sz w:val="16"/>
                <w:szCs w:val="16"/>
              </w:rPr>
            </w:pPr>
            <w:ins w:id="19093" w:author="Στάθης Καπ" w:date="2023-03-09T07:11:00Z">
              <w:r>
                <w:rPr>
                  <w:rFonts w:ascii="Calibri" w:hAnsi="Calibri" w:cs="Calibri"/>
                  <w:color w:val="000000"/>
                  <w:sz w:val="16"/>
                  <w:szCs w:val="16"/>
                </w:rPr>
                <w:t>0.668</w:t>
              </w:r>
            </w:ins>
          </w:p>
        </w:tc>
        <w:tc>
          <w:tcPr>
            <w:tcW w:w="453" w:type="dxa"/>
            <w:tcBorders>
              <w:left w:val="single" w:sz="4" w:space="0" w:color="auto"/>
            </w:tcBorders>
            <w:vAlign w:val="center"/>
            <w:tcPrChange w:id="19094" w:author="Στάθης Καπ" w:date="2023-03-09T06:29:00Z">
              <w:tcPr>
                <w:tcW w:w="453" w:type="dxa"/>
                <w:gridSpan w:val="2"/>
                <w:tcBorders>
                  <w:left w:val="single" w:sz="4" w:space="0" w:color="auto"/>
                </w:tcBorders>
                <w:vAlign w:val="bottom"/>
              </w:tcPr>
            </w:tcPrChange>
          </w:tcPr>
          <w:p w14:paraId="0FE4EB7B" w14:textId="7C8B0713" w:rsidR="00494D04" w:rsidRPr="007E0F91" w:rsidRDefault="00494D04" w:rsidP="00494D04">
            <w:pPr>
              <w:jc w:val="center"/>
              <w:rPr>
                <w:ins w:id="19095" w:author="Στάθης Καπ" w:date="2023-03-09T06:25:00Z"/>
                <w:sz w:val="16"/>
                <w:szCs w:val="16"/>
              </w:rPr>
            </w:pPr>
            <w:ins w:id="19096" w:author="Στάθης Καπ" w:date="2023-03-09T07:11:00Z">
              <w:r>
                <w:rPr>
                  <w:rFonts w:ascii="Calibri" w:hAnsi="Calibri" w:cs="Calibri"/>
                  <w:color w:val="000000"/>
                  <w:sz w:val="16"/>
                  <w:szCs w:val="16"/>
                </w:rPr>
                <w:t>1308</w:t>
              </w:r>
            </w:ins>
          </w:p>
        </w:tc>
        <w:tc>
          <w:tcPr>
            <w:tcW w:w="454" w:type="dxa"/>
            <w:vAlign w:val="center"/>
            <w:tcPrChange w:id="19097" w:author="Στάθης Καπ" w:date="2023-03-09T06:29:00Z">
              <w:tcPr>
                <w:tcW w:w="454" w:type="dxa"/>
                <w:gridSpan w:val="2"/>
                <w:vAlign w:val="center"/>
              </w:tcPr>
            </w:tcPrChange>
          </w:tcPr>
          <w:p w14:paraId="5C2A95FD" w14:textId="6CDB59E7" w:rsidR="00494D04" w:rsidRPr="007E0F91" w:rsidRDefault="00494D04" w:rsidP="00494D04">
            <w:pPr>
              <w:jc w:val="center"/>
              <w:rPr>
                <w:ins w:id="19098" w:author="Στάθης Καπ" w:date="2023-03-09T06:25:00Z"/>
                <w:sz w:val="16"/>
                <w:szCs w:val="16"/>
              </w:rPr>
            </w:pPr>
            <w:ins w:id="19099" w:author="Στάθης Καπ" w:date="2023-03-09T07:11:00Z">
              <w:r>
                <w:rPr>
                  <w:rFonts w:ascii="Calibri" w:hAnsi="Calibri" w:cs="Calibri"/>
                  <w:color w:val="000000"/>
                  <w:sz w:val="16"/>
                  <w:szCs w:val="16"/>
                </w:rPr>
                <w:t>-0.62</w:t>
              </w:r>
            </w:ins>
          </w:p>
        </w:tc>
        <w:tc>
          <w:tcPr>
            <w:tcW w:w="454" w:type="dxa"/>
            <w:vAlign w:val="center"/>
            <w:tcPrChange w:id="19100" w:author="Στάθης Καπ" w:date="2023-03-09T06:29:00Z">
              <w:tcPr>
                <w:tcW w:w="454" w:type="dxa"/>
                <w:gridSpan w:val="2"/>
                <w:vAlign w:val="bottom"/>
              </w:tcPr>
            </w:tcPrChange>
          </w:tcPr>
          <w:p w14:paraId="68C8EF9D" w14:textId="5AF3D2B3" w:rsidR="00494D04" w:rsidRPr="007E0F91" w:rsidRDefault="00494D04" w:rsidP="00494D04">
            <w:pPr>
              <w:jc w:val="center"/>
              <w:rPr>
                <w:ins w:id="19101" w:author="Στάθης Καπ" w:date="2023-03-09T06:25:00Z"/>
                <w:sz w:val="16"/>
                <w:szCs w:val="16"/>
              </w:rPr>
            </w:pPr>
            <w:ins w:id="19102" w:author="Στάθης Καπ" w:date="2023-03-09T07:11:00Z">
              <w:r>
                <w:rPr>
                  <w:rFonts w:ascii="Calibri" w:hAnsi="Calibri" w:cs="Calibri"/>
                  <w:color w:val="000000"/>
                  <w:sz w:val="16"/>
                  <w:szCs w:val="16"/>
                </w:rPr>
                <w:t>0.775</w:t>
              </w:r>
            </w:ins>
          </w:p>
        </w:tc>
        <w:tc>
          <w:tcPr>
            <w:tcW w:w="457" w:type="dxa"/>
            <w:tcBorders>
              <w:right w:val="single" w:sz="4" w:space="0" w:color="auto"/>
            </w:tcBorders>
            <w:vAlign w:val="center"/>
            <w:tcPrChange w:id="19103" w:author="Στάθης Καπ" w:date="2023-03-09T06:29:00Z">
              <w:tcPr>
                <w:tcW w:w="457" w:type="dxa"/>
                <w:gridSpan w:val="2"/>
                <w:tcBorders>
                  <w:right w:val="single" w:sz="4" w:space="0" w:color="auto"/>
                </w:tcBorders>
                <w:vAlign w:val="center"/>
              </w:tcPr>
            </w:tcPrChange>
          </w:tcPr>
          <w:p w14:paraId="7F9D38AB" w14:textId="56E70494" w:rsidR="00494D04" w:rsidRPr="007E0F91" w:rsidRDefault="00494D04" w:rsidP="00494D04">
            <w:pPr>
              <w:jc w:val="center"/>
              <w:rPr>
                <w:ins w:id="19104" w:author="Στάθης Καπ" w:date="2023-03-09T06:25:00Z"/>
                <w:sz w:val="16"/>
                <w:szCs w:val="16"/>
              </w:rPr>
            </w:pPr>
            <w:ins w:id="19105" w:author="Στάθης Καπ" w:date="2023-03-09T07:11:00Z">
              <w:r>
                <w:rPr>
                  <w:rFonts w:ascii="Calibri" w:hAnsi="Calibri" w:cs="Calibri"/>
                  <w:color w:val="000000"/>
                  <w:sz w:val="16"/>
                  <w:szCs w:val="16"/>
                </w:rPr>
                <w:t>-16.02</w:t>
              </w:r>
            </w:ins>
          </w:p>
        </w:tc>
        <w:tc>
          <w:tcPr>
            <w:tcW w:w="453" w:type="dxa"/>
            <w:tcBorders>
              <w:left w:val="single" w:sz="4" w:space="0" w:color="auto"/>
            </w:tcBorders>
            <w:vAlign w:val="center"/>
            <w:tcPrChange w:id="19106" w:author="Στάθης Καπ" w:date="2023-03-09T06:29:00Z">
              <w:tcPr>
                <w:tcW w:w="453" w:type="dxa"/>
                <w:gridSpan w:val="2"/>
                <w:tcBorders>
                  <w:left w:val="single" w:sz="4" w:space="0" w:color="auto"/>
                </w:tcBorders>
                <w:vAlign w:val="bottom"/>
              </w:tcPr>
            </w:tcPrChange>
          </w:tcPr>
          <w:p w14:paraId="4D93E1C5" w14:textId="6F65F92B" w:rsidR="00494D04" w:rsidRPr="007E0F91" w:rsidRDefault="00494D04" w:rsidP="00494D04">
            <w:pPr>
              <w:jc w:val="center"/>
              <w:rPr>
                <w:ins w:id="19107" w:author="Στάθης Καπ" w:date="2023-03-09T06:25:00Z"/>
                <w:sz w:val="16"/>
                <w:szCs w:val="16"/>
              </w:rPr>
            </w:pPr>
            <w:ins w:id="19108" w:author="Στάθης Καπ" w:date="2023-03-09T07:11:00Z">
              <w:r>
                <w:rPr>
                  <w:rFonts w:ascii="Calibri" w:hAnsi="Calibri" w:cs="Calibri"/>
                  <w:color w:val="000000"/>
                  <w:sz w:val="16"/>
                  <w:szCs w:val="16"/>
                </w:rPr>
                <w:t>1219</w:t>
              </w:r>
            </w:ins>
          </w:p>
        </w:tc>
        <w:tc>
          <w:tcPr>
            <w:tcW w:w="454" w:type="dxa"/>
            <w:vAlign w:val="center"/>
            <w:tcPrChange w:id="19109" w:author="Στάθης Καπ" w:date="2023-03-09T06:29:00Z">
              <w:tcPr>
                <w:tcW w:w="454" w:type="dxa"/>
                <w:gridSpan w:val="2"/>
                <w:vAlign w:val="center"/>
              </w:tcPr>
            </w:tcPrChange>
          </w:tcPr>
          <w:p w14:paraId="3D4920E7" w14:textId="57F1208A" w:rsidR="00494D04" w:rsidRPr="007E0F91" w:rsidRDefault="00494D04" w:rsidP="00494D04">
            <w:pPr>
              <w:jc w:val="center"/>
              <w:rPr>
                <w:ins w:id="19110" w:author="Στάθης Καπ" w:date="2023-03-09T06:25:00Z"/>
                <w:sz w:val="16"/>
                <w:szCs w:val="16"/>
              </w:rPr>
            </w:pPr>
            <w:ins w:id="19111" w:author="Στάθης Καπ" w:date="2023-03-09T07:11:00Z">
              <w:r>
                <w:rPr>
                  <w:rFonts w:ascii="Calibri" w:hAnsi="Calibri" w:cs="Calibri"/>
                  <w:color w:val="000000"/>
                  <w:sz w:val="16"/>
                  <w:szCs w:val="16"/>
                </w:rPr>
                <w:t>6.23</w:t>
              </w:r>
            </w:ins>
          </w:p>
        </w:tc>
        <w:tc>
          <w:tcPr>
            <w:tcW w:w="454" w:type="dxa"/>
            <w:vAlign w:val="center"/>
            <w:tcPrChange w:id="19112" w:author="Στάθης Καπ" w:date="2023-03-09T06:29:00Z">
              <w:tcPr>
                <w:tcW w:w="454" w:type="dxa"/>
                <w:gridSpan w:val="2"/>
                <w:vAlign w:val="bottom"/>
              </w:tcPr>
            </w:tcPrChange>
          </w:tcPr>
          <w:p w14:paraId="39800BB2" w14:textId="64674A14" w:rsidR="00494D04" w:rsidRPr="007E0F91" w:rsidRDefault="00494D04" w:rsidP="00494D04">
            <w:pPr>
              <w:jc w:val="center"/>
              <w:rPr>
                <w:ins w:id="19113" w:author="Στάθης Καπ" w:date="2023-03-09T06:25:00Z"/>
                <w:sz w:val="16"/>
                <w:szCs w:val="16"/>
              </w:rPr>
            </w:pPr>
            <w:ins w:id="19114" w:author="Στάθης Καπ" w:date="2023-03-09T07:11:00Z">
              <w:r>
                <w:rPr>
                  <w:rFonts w:ascii="Calibri" w:hAnsi="Calibri" w:cs="Calibri"/>
                  <w:color w:val="000000"/>
                  <w:sz w:val="16"/>
                  <w:szCs w:val="16"/>
                </w:rPr>
                <w:t>0.214</w:t>
              </w:r>
            </w:ins>
          </w:p>
        </w:tc>
        <w:tc>
          <w:tcPr>
            <w:tcW w:w="454" w:type="dxa"/>
            <w:tcBorders>
              <w:right w:val="single" w:sz="4" w:space="0" w:color="auto"/>
            </w:tcBorders>
            <w:vAlign w:val="center"/>
            <w:tcPrChange w:id="19115" w:author="Στάθης Καπ" w:date="2023-03-09T06:29:00Z">
              <w:tcPr>
                <w:tcW w:w="454" w:type="dxa"/>
                <w:gridSpan w:val="2"/>
                <w:tcBorders>
                  <w:right w:val="single" w:sz="4" w:space="0" w:color="auto"/>
                </w:tcBorders>
                <w:vAlign w:val="center"/>
              </w:tcPr>
            </w:tcPrChange>
          </w:tcPr>
          <w:p w14:paraId="004D73F9" w14:textId="6991DCBF" w:rsidR="00494D04" w:rsidRPr="007E0F91" w:rsidRDefault="00494D04" w:rsidP="00494D04">
            <w:pPr>
              <w:jc w:val="center"/>
              <w:rPr>
                <w:ins w:id="19116" w:author="Στάθης Καπ" w:date="2023-03-09T06:25:00Z"/>
                <w:sz w:val="16"/>
                <w:szCs w:val="16"/>
              </w:rPr>
            </w:pPr>
            <w:ins w:id="19117" w:author="Στάθης Καπ" w:date="2023-03-09T07:11:00Z">
              <w:r>
                <w:rPr>
                  <w:rFonts w:ascii="Calibri" w:hAnsi="Calibri" w:cs="Calibri"/>
                  <w:color w:val="000000"/>
                  <w:sz w:val="16"/>
                  <w:szCs w:val="16"/>
                </w:rPr>
                <w:t>67.96</w:t>
              </w:r>
            </w:ins>
          </w:p>
        </w:tc>
        <w:tc>
          <w:tcPr>
            <w:tcW w:w="453" w:type="dxa"/>
            <w:tcBorders>
              <w:left w:val="single" w:sz="4" w:space="0" w:color="auto"/>
            </w:tcBorders>
            <w:vAlign w:val="center"/>
            <w:tcPrChange w:id="19118" w:author="Στάθης Καπ" w:date="2023-03-09T06:29:00Z">
              <w:tcPr>
                <w:tcW w:w="453" w:type="dxa"/>
                <w:gridSpan w:val="2"/>
                <w:tcBorders>
                  <w:left w:val="single" w:sz="4" w:space="0" w:color="auto"/>
                </w:tcBorders>
                <w:vAlign w:val="bottom"/>
              </w:tcPr>
            </w:tcPrChange>
          </w:tcPr>
          <w:p w14:paraId="3666D5CC" w14:textId="5A081CFB" w:rsidR="00494D04" w:rsidRPr="007E0F91" w:rsidRDefault="00494D04" w:rsidP="00494D04">
            <w:pPr>
              <w:jc w:val="center"/>
              <w:rPr>
                <w:ins w:id="19119" w:author="Στάθης Καπ" w:date="2023-03-09T06:25:00Z"/>
                <w:sz w:val="16"/>
                <w:szCs w:val="16"/>
              </w:rPr>
            </w:pPr>
            <w:ins w:id="19120" w:author="Στάθης Καπ" w:date="2023-03-09T07:11:00Z">
              <w:r>
                <w:rPr>
                  <w:rFonts w:ascii="Calibri" w:hAnsi="Calibri" w:cs="Calibri"/>
                  <w:color w:val="000000"/>
                  <w:sz w:val="16"/>
                  <w:szCs w:val="16"/>
                </w:rPr>
                <w:t>1252</w:t>
              </w:r>
            </w:ins>
          </w:p>
        </w:tc>
        <w:tc>
          <w:tcPr>
            <w:tcW w:w="454" w:type="dxa"/>
            <w:vAlign w:val="center"/>
            <w:tcPrChange w:id="19121" w:author="Στάθης Καπ" w:date="2023-03-09T06:29:00Z">
              <w:tcPr>
                <w:tcW w:w="454" w:type="dxa"/>
                <w:gridSpan w:val="2"/>
                <w:vAlign w:val="center"/>
              </w:tcPr>
            </w:tcPrChange>
          </w:tcPr>
          <w:p w14:paraId="2224D1BF" w14:textId="0B8FA96C" w:rsidR="00494D04" w:rsidRPr="007E0F91" w:rsidRDefault="00494D04" w:rsidP="00494D04">
            <w:pPr>
              <w:jc w:val="center"/>
              <w:rPr>
                <w:ins w:id="19122" w:author="Στάθης Καπ" w:date="2023-03-09T06:25:00Z"/>
                <w:sz w:val="16"/>
                <w:szCs w:val="16"/>
              </w:rPr>
            </w:pPr>
            <w:ins w:id="19123" w:author="Στάθης Καπ" w:date="2023-03-09T07:11:00Z">
              <w:r>
                <w:rPr>
                  <w:rFonts w:ascii="Calibri" w:hAnsi="Calibri" w:cs="Calibri"/>
                  <w:color w:val="000000"/>
                  <w:sz w:val="16"/>
                  <w:szCs w:val="16"/>
                </w:rPr>
                <w:t>3.69</w:t>
              </w:r>
            </w:ins>
          </w:p>
        </w:tc>
        <w:tc>
          <w:tcPr>
            <w:tcW w:w="454" w:type="dxa"/>
            <w:vAlign w:val="center"/>
            <w:tcPrChange w:id="19124" w:author="Στάθης Καπ" w:date="2023-03-09T06:29:00Z">
              <w:tcPr>
                <w:tcW w:w="454" w:type="dxa"/>
                <w:gridSpan w:val="2"/>
                <w:vAlign w:val="bottom"/>
              </w:tcPr>
            </w:tcPrChange>
          </w:tcPr>
          <w:p w14:paraId="798F5E0E" w14:textId="7B80433B" w:rsidR="00494D04" w:rsidRPr="007E0F91" w:rsidRDefault="00494D04" w:rsidP="00494D04">
            <w:pPr>
              <w:jc w:val="center"/>
              <w:rPr>
                <w:ins w:id="19125" w:author="Στάθης Καπ" w:date="2023-03-09T06:25:00Z"/>
                <w:sz w:val="16"/>
                <w:szCs w:val="16"/>
              </w:rPr>
            </w:pPr>
            <w:ins w:id="19126" w:author="Στάθης Καπ" w:date="2023-03-09T07:11:00Z">
              <w:r>
                <w:rPr>
                  <w:rFonts w:ascii="Calibri" w:hAnsi="Calibri" w:cs="Calibri"/>
                  <w:color w:val="000000"/>
                  <w:sz w:val="16"/>
                  <w:szCs w:val="16"/>
                </w:rPr>
                <w:t>0.499</w:t>
              </w:r>
            </w:ins>
          </w:p>
        </w:tc>
        <w:tc>
          <w:tcPr>
            <w:tcW w:w="461" w:type="dxa"/>
            <w:tcBorders>
              <w:right w:val="single" w:sz="4" w:space="0" w:color="auto"/>
            </w:tcBorders>
            <w:vAlign w:val="center"/>
            <w:tcPrChange w:id="19127" w:author="Στάθης Καπ" w:date="2023-03-09T06:29:00Z">
              <w:tcPr>
                <w:tcW w:w="461" w:type="dxa"/>
                <w:gridSpan w:val="2"/>
                <w:tcBorders>
                  <w:right w:val="single" w:sz="4" w:space="0" w:color="auto"/>
                </w:tcBorders>
                <w:vAlign w:val="center"/>
              </w:tcPr>
            </w:tcPrChange>
          </w:tcPr>
          <w:p w14:paraId="0C183ED8" w14:textId="02A02619" w:rsidR="00494D04" w:rsidRPr="007E0F91" w:rsidRDefault="00494D04" w:rsidP="00494D04">
            <w:pPr>
              <w:jc w:val="center"/>
              <w:rPr>
                <w:ins w:id="19128" w:author="Στάθης Καπ" w:date="2023-03-09T06:25:00Z"/>
                <w:sz w:val="16"/>
                <w:szCs w:val="16"/>
              </w:rPr>
            </w:pPr>
            <w:ins w:id="19129" w:author="Στάθης Καπ" w:date="2023-03-09T07:11:00Z">
              <w:r>
                <w:rPr>
                  <w:rFonts w:ascii="Calibri" w:hAnsi="Calibri" w:cs="Calibri"/>
                  <w:color w:val="000000"/>
                  <w:sz w:val="16"/>
                  <w:szCs w:val="16"/>
                </w:rPr>
                <w:t>25.3</w:t>
              </w:r>
            </w:ins>
          </w:p>
        </w:tc>
      </w:tr>
      <w:tr w:rsidR="00494D04" w14:paraId="6CF89F92"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13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131" w:author="Στάθης Καπ" w:date="2023-03-09T06:25:00Z"/>
          <w:trPrChange w:id="19132"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133"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02A4480" w14:textId="77777777" w:rsidR="00494D04" w:rsidRPr="007E0F91" w:rsidRDefault="00494D04" w:rsidP="00494D04">
            <w:pPr>
              <w:jc w:val="center"/>
              <w:rPr>
                <w:ins w:id="19134" w:author="Στάθης Καπ" w:date="2023-03-09T06:25:00Z"/>
                <w:sz w:val="16"/>
                <w:szCs w:val="16"/>
              </w:rPr>
            </w:pPr>
            <w:ins w:id="19135" w:author="Στάθης Καπ" w:date="2023-03-09T06:25:00Z">
              <w:r w:rsidRPr="009861B1">
                <w:rPr>
                  <w:rFonts w:ascii="Calibri" w:hAnsi="Calibri" w:cs="Calibri"/>
                  <w:color w:val="000000"/>
                  <w:sz w:val="16"/>
                  <w:szCs w:val="16"/>
                </w:rPr>
                <w:t>r203</w:t>
              </w:r>
            </w:ins>
          </w:p>
        </w:tc>
        <w:tc>
          <w:tcPr>
            <w:tcW w:w="565" w:type="dxa"/>
            <w:tcBorders>
              <w:left w:val="single" w:sz="4" w:space="0" w:color="auto"/>
            </w:tcBorders>
            <w:vAlign w:val="center"/>
            <w:tcPrChange w:id="19136" w:author="Στάθης Καπ" w:date="2023-03-09T06:29:00Z">
              <w:tcPr>
                <w:tcW w:w="565" w:type="dxa"/>
                <w:gridSpan w:val="2"/>
                <w:tcBorders>
                  <w:left w:val="single" w:sz="4" w:space="0" w:color="auto"/>
                </w:tcBorders>
                <w:vAlign w:val="center"/>
              </w:tcPr>
            </w:tcPrChange>
          </w:tcPr>
          <w:p w14:paraId="0092D0B9" w14:textId="074C3A32" w:rsidR="00494D04" w:rsidRPr="007E0F91" w:rsidRDefault="00494D04" w:rsidP="00494D04">
            <w:pPr>
              <w:jc w:val="center"/>
              <w:rPr>
                <w:ins w:id="19137" w:author="Στάθης Καπ" w:date="2023-03-09T06:25:00Z"/>
                <w:sz w:val="16"/>
                <w:szCs w:val="16"/>
              </w:rPr>
            </w:pPr>
            <w:ins w:id="19138" w:author="Στάθης Καπ" w:date="2023-03-09T07:11:00Z">
              <w:r>
                <w:rPr>
                  <w:rFonts w:ascii="Calibri" w:hAnsi="Calibri" w:cs="Calibri"/>
                  <w:color w:val="000000"/>
                  <w:sz w:val="16"/>
                  <w:szCs w:val="16"/>
                </w:rPr>
                <w:t>1418</w:t>
              </w:r>
            </w:ins>
          </w:p>
        </w:tc>
        <w:tc>
          <w:tcPr>
            <w:tcW w:w="679" w:type="dxa"/>
            <w:tcBorders>
              <w:right w:val="single" w:sz="4" w:space="0" w:color="auto"/>
            </w:tcBorders>
            <w:vAlign w:val="center"/>
            <w:tcPrChange w:id="19139" w:author="Στάθης Καπ" w:date="2023-03-09T06:29:00Z">
              <w:tcPr>
                <w:tcW w:w="679" w:type="dxa"/>
                <w:gridSpan w:val="2"/>
                <w:tcBorders>
                  <w:right w:val="single" w:sz="4" w:space="0" w:color="auto"/>
                </w:tcBorders>
                <w:vAlign w:val="center"/>
              </w:tcPr>
            </w:tcPrChange>
          </w:tcPr>
          <w:p w14:paraId="1B5E041A" w14:textId="38DCD735" w:rsidR="00494D04" w:rsidRPr="007E0F91" w:rsidRDefault="00494D04" w:rsidP="00494D04">
            <w:pPr>
              <w:jc w:val="center"/>
              <w:rPr>
                <w:ins w:id="19140" w:author="Στάθης Καπ" w:date="2023-03-09T06:25:00Z"/>
                <w:sz w:val="16"/>
                <w:szCs w:val="16"/>
              </w:rPr>
            </w:pPr>
            <w:ins w:id="19141" w:author="Στάθης Καπ" w:date="2023-03-09T07:11:00Z">
              <w:r>
                <w:rPr>
                  <w:rFonts w:ascii="Calibri" w:hAnsi="Calibri" w:cs="Calibri"/>
                  <w:color w:val="000000"/>
                  <w:sz w:val="16"/>
                  <w:szCs w:val="16"/>
                </w:rPr>
                <w:t>1377</w:t>
              </w:r>
            </w:ins>
          </w:p>
        </w:tc>
        <w:tc>
          <w:tcPr>
            <w:tcW w:w="453" w:type="dxa"/>
            <w:tcBorders>
              <w:left w:val="single" w:sz="4" w:space="0" w:color="auto"/>
            </w:tcBorders>
            <w:vAlign w:val="center"/>
            <w:tcPrChange w:id="19142" w:author="Στάθης Καπ" w:date="2023-03-09T06:29:00Z">
              <w:tcPr>
                <w:tcW w:w="453" w:type="dxa"/>
                <w:gridSpan w:val="2"/>
                <w:tcBorders>
                  <w:left w:val="single" w:sz="4" w:space="0" w:color="auto"/>
                </w:tcBorders>
                <w:vAlign w:val="bottom"/>
              </w:tcPr>
            </w:tcPrChange>
          </w:tcPr>
          <w:p w14:paraId="00D02A73" w14:textId="1FB7E5B7" w:rsidR="00494D04" w:rsidRPr="007E0F91" w:rsidRDefault="00494D04" w:rsidP="00494D04">
            <w:pPr>
              <w:jc w:val="center"/>
              <w:rPr>
                <w:ins w:id="19143" w:author="Στάθης Καπ" w:date="2023-03-09T06:25:00Z"/>
                <w:sz w:val="16"/>
                <w:szCs w:val="16"/>
              </w:rPr>
            </w:pPr>
            <w:ins w:id="19144" w:author="Στάθης Καπ" w:date="2023-03-09T07:11:00Z">
              <w:r>
                <w:rPr>
                  <w:rFonts w:ascii="Calibri" w:hAnsi="Calibri" w:cs="Calibri"/>
                  <w:color w:val="000000"/>
                  <w:sz w:val="16"/>
                  <w:szCs w:val="16"/>
                </w:rPr>
                <w:t>1345</w:t>
              </w:r>
            </w:ins>
          </w:p>
        </w:tc>
        <w:tc>
          <w:tcPr>
            <w:tcW w:w="708" w:type="dxa"/>
            <w:vAlign w:val="center"/>
            <w:tcPrChange w:id="19145" w:author="Στάθης Καπ" w:date="2023-03-09T06:29:00Z">
              <w:tcPr>
                <w:tcW w:w="708" w:type="dxa"/>
                <w:gridSpan w:val="2"/>
                <w:vAlign w:val="center"/>
              </w:tcPr>
            </w:tcPrChange>
          </w:tcPr>
          <w:p w14:paraId="4CF923F4" w14:textId="7420352E" w:rsidR="00494D04" w:rsidRPr="007E0F91" w:rsidRDefault="00494D04" w:rsidP="00494D04">
            <w:pPr>
              <w:jc w:val="center"/>
              <w:rPr>
                <w:ins w:id="19146" w:author="Στάθης Καπ" w:date="2023-03-09T06:25:00Z"/>
                <w:sz w:val="16"/>
                <w:szCs w:val="16"/>
              </w:rPr>
            </w:pPr>
            <w:ins w:id="19147" w:author="Στάθης Καπ" w:date="2023-03-09T07:11:00Z">
              <w:r>
                <w:rPr>
                  <w:rFonts w:ascii="Calibri" w:hAnsi="Calibri" w:cs="Calibri"/>
                  <w:color w:val="000000"/>
                  <w:sz w:val="16"/>
                  <w:szCs w:val="16"/>
                </w:rPr>
                <w:t>5.15</w:t>
              </w:r>
            </w:ins>
          </w:p>
        </w:tc>
        <w:tc>
          <w:tcPr>
            <w:tcW w:w="652" w:type="dxa"/>
            <w:tcBorders>
              <w:right w:val="single" w:sz="4" w:space="0" w:color="auto"/>
            </w:tcBorders>
            <w:vAlign w:val="center"/>
            <w:tcPrChange w:id="19148" w:author="Στάθης Καπ" w:date="2023-03-09T06:29:00Z">
              <w:tcPr>
                <w:tcW w:w="652" w:type="dxa"/>
                <w:gridSpan w:val="2"/>
                <w:tcBorders>
                  <w:right w:val="single" w:sz="4" w:space="0" w:color="auto"/>
                </w:tcBorders>
                <w:vAlign w:val="bottom"/>
              </w:tcPr>
            </w:tcPrChange>
          </w:tcPr>
          <w:p w14:paraId="0CE5233F" w14:textId="65308DCE" w:rsidR="00494D04" w:rsidRPr="007E0F91" w:rsidRDefault="00494D04" w:rsidP="00494D04">
            <w:pPr>
              <w:jc w:val="center"/>
              <w:rPr>
                <w:ins w:id="19149" w:author="Στάθης Καπ" w:date="2023-03-09T06:25:00Z"/>
                <w:sz w:val="16"/>
                <w:szCs w:val="16"/>
              </w:rPr>
            </w:pPr>
            <w:ins w:id="19150" w:author="Στάθης Καπ" w:date="2023-03-09T07:11:00Z">
              <w:r>
                <w:rPr>
                  <w:rFonts w:ascii="Calibri" w:hAnsi="Calibri" w:cs="Calibri"/>
                  <w:color w:val="000000"/>
                  <w:sz w:val="16"/>
                  <w:szCs w:val="16"/>
                </w:rPr>
                <w:t>0.588</w:t>
              </w:r>
            </w:ins>
          </w:p>
        </w:tc>
        <w:tc>
          <w:tcPr>
            <w:tcW w:w="453" w:type="dxa"/>
            <w:tcBorders>
              <w:left w:val="single" w:sz="4" w:space="0" w:color="auto"/>
            </w:tcBorders>
            <w:vAlign w:val="center"/>
            <w:tcPrChange w:id="19151" w:author="Στάθης Καπ" w:date="2023-03-09T06:29:00Z">
              <w:tcPr>
                <w:tcW w:w="453" w:type="dxa"/>
                <w:gridSpan w:val="2"/>
                <w:tcBorders>
                  <w:left w:val="single" w:sz="4" w:space="0" w:color="auto"/>
                </w:tcBorders>
                <w:vAlign w:val="bottom"/>
              </w:tcPr>
            </w:tcPrChange>
          </w:tcPr>
          <w:p w14:paraId="4D85D5D1" w14:textId="76E09C63" w:rsidR="00494D04" w:rsidRPr="007E0F91" w:rsidRDefault="00494D04" w:rsidP="00494D04">
            <w:pPr>
              <w:jc w:val="center"/>
              <w:rPr>
                <w:ins w:id="19152" w:author="Στάθης Καπ" w:date="2023-03-09T06:25:00Z"/>
                <w:sz w:val="16"/>
                <w:szCs w:val="16"/>
              </w:rPr>
            </w:pPr>
            <w:ins w:id="19153" w:author="Στάθης Καπ" w:date="2023-03-09T07:11:00Z">
              <w:r>
                <w:rPr>
                  <w:rFonts w:ascii="Calibri" w:hAnsi="Calibri" w:cs="Calibri"/>
                  <w:color w:val="000000"/>
                  <w:sz w:val="16"/>
                  <w:szCs w:val="16"/>
                </w:rPr>
                <w:t>1355</w:t>
              </w:r>
            </w:ins>
          </w:p>
        </w:tc>
        <w:tc>
          <w:tcPr>
            <w:tcW w:w="454" w:type="dxa"/>
            <w:vAlign w:val="center"/>
            <w:tcPrChange w:id="19154" w:author="Στάθης Καπ" w:date="2023-03-09T06:29:00Z">
              <w:tcPr>
                <w:tcW w:w="454" w:type="dxa"/>
                <w:gridSpan w:val="2"/>
                <w:vAlign w:val="center"/>
              </w:tcPr>
            </w:tcPrChange>
          </w:tcPr>
          <w:p w14:paraId="22689A07" w14:textId="2024C3DB" w:rsidR="00494D04" w:rsidRPr="007E0F91" w:rsidRDefault="00494D04" w:rsidP="00494D04">
            <w:pPr>
              <w:jc w:val="center"/>
              <w:rPr>
                <w:ins w:id="19155" w:author="Στάθης Καπ" w:date="2023-03-09T06:25:00Z"/>
                <w:sz w:val="16"/>
                <w:szCs w:val="16"/>
              </w:rPr>
            </w:pPr>
            <w:ins w:id="19156" w:author="Στάθης Καπ" w:date="2023-03-09T07:11:00Z">
              <w:r>
                <w:rPr>
                  <w:rFonts w:ascii="Calibri" w:hAnsi="Calibri" w:cs="Calibri"/>
                  <w:color w:val="000000"/>
                  <w:sz w:val="16"/>
                  <w:szCs w:val="16"/>
                </w:rPr>
                <w:t>-0.74</w:t>
              </w:r>
            </w:ins>
          </w:p>
        </w:tc>
        <w:tc>
          <w:tcPr>
            <w:tcW w:w="454" w:type="dxa"/>
            <w:vAlign w:val="center"/>
            <w:tcPrChange w:id="19157" w:author="Στάθης Καπ" w:date="2023-03-09T06:29:00Z">
              <w:tcPr>
                <w:tcW w:w="454" w:type="dxa"/>
                <w:gridSpan w:val="2"/>
                <w:vAlign w:val="bottom"/>
              </w:tcPr>
            </w:tcPrChange>
          </w:tcPr>
          <w:p w14:paraId="21E9D5FD" w14:textId="1BA22601" w:rsidR="00494D04" w:rsidRPr="007E0F91" w:rsidRDefault="00494D04" w:rsidP="00494D04">
            <w:pPr>
              <w:jc w:val="center"/>
              <w:rPr>
                <w:ins w:id="19158" w:author="Στάθης Καπ" w:date="2023-03-09T06:25:00Z"/>
                <w:sz w:val="16"/>
                <w:szCs w:val="16"/>
              </w:rPr>
            </w:pPr>
            <w:ins w:id="19159" w:author="Στάθης Καπ" w:date="2023-03-09T07:11:00Z">
              <w:r>
                <w:rPr>
                  <w:rFonts w:ascii="Calibri" w:hAnsi="Calibri" w:cs="Calibri"/>
                  <w:color w:val="000000"/>
                  <w:sz w:val="16"/>
                  <w:szCs w:val="16"/>
                </w:rPr>
                <w:t>0.283</w:t>
              </w:r>
            </w:ins>
          </w:p>
        </w:tc>
        <w:tc>
          <w:tcPr>
            <w:tcW w:w="457" w:type="dxa"/>
            <w:tcBorders>
              <w:right w:val="single" w:sz="4" w:space="0" w:color="auto"/>
            </w:tcBorders>
            <w:vAlign w:val="center"/>
            <w:tcPrChange w:id="19160" w:author="Στάθης Καπ" w:date="2023-03-09T06:29:00Z">
              <w:tcPr>
                <w:tcW w:w="457" w:type="dxa"/>
                <w:gridSpan w:val="2"/>
                <w:tcBorders>
                  <w:right w:val="single" w:sz="4" w:space="0" w:color="auto"/>
                </w:tcBorders>
                <w:vAlign w:val="center"/>
              </w:tcPr>
            </w:tcPrChange>
          </w:tcPr>
          <w:p w14:paraId="22C2FD6A" w14:textId="3698A49E" w:rsidR="00494D04" w:rsidRPr="007E0F91" w:rsidRDefault="00494D04" w:rsidP="00494D04">
            <w:pPr>
              <w:jc w:val="center"/>
              <w:rPr>
                <w:ins w:id="19161" w:author="Στάθης Καπ" w:date="2023-03-09T06:25:00Z"/>
                <w:sz w:val="16"/>
                <w:szCs w:val="16"/>
              </w:rPr>
            </w:pPr>
            <w:ins w:id="19162" w:author="Στάθης Καπ" w:date="2023-03-09T07:11:00Z">
              <w:r>
                <w:rPr>
                  <w:rFonts w:ascii="Calibri" w:hAnsi="Calibri" w:cs="Calibri"/>
                  <w:color w:val="000000"/>
                  <w:sz w:val="16"/>
                  <w:szCs w:val="16"/>
                </w:rPr>
                <w:t>51.87</w:t>
              </w:r>
            </w:ins>
          </w:p>
        </w:tc>
        <w:tc>
          <w:tcPr>
            <w:tcW w:w="453" w:type="dxa"/>
            <w:tcBorders>
              <w:left w:val="single" w:sz="4" w:space="0" w:color="auto"/>
            </w:tcBorders>
            <w:vAlign w:val="center"/>
            <w:tcPrChange w:id="19163" w:author="Στάθης Καπ" w:date="2023-03-09T06:29:00Z">
              <w:tcPr>
                <w:tcW w:w="453" w:type="dxa"/>
                <w:gridSpan w:val="2"/>
                <w:tcBorders>
                  <w:left w:val="single" w:sz="4" w:space="0" w:color="auto"/>
                </w:tcBorders>
                <w:vAlign w:val="bottom"/>
              </w:tcPr>
            </w:tcPrChange>
          </w:tcPr>
          <w:p w14:paraId="2D808F52" w14:textId="4E2F4662" w:rsidR="00494D04" w:rsidRPr="007E0F91" w:rsidRDefault="00494D04" w:rsidP="00494D04">
            <w:pPr>
              <w:jc w:val="center"/>
              <w:rPr>
                <w:ins w:id="19164" w:author="Στάθης Καπ" w:date="2023-03-09T06:25:00Z"/>
                <w:sz w:val="16"/>
                <w:szCs w:val="16"/>
              </w:rPr>
            </w:pPr>
            <w:ins w:id="19165" w:author="Στάθης Καπ" w:date="2023-03-09T07:11:00Z">
              <w:r>
                <w:rPr>
                  <w:rFonts w:ascii="Calibri" w:hAnsi="Calibri" w:cs="Calibri"/>
                  <w:color w:val="000000"/>
                  <w:sz w:val="16"/>
                  <w:szCs w:val="16"/>
                </w:rPr>
                <w:t>1300</w:t>
              </w:r>
            </w:ins>
          </w:p>
        </w:tc>
        <w:tc>
          <w:tcPr>
            <w:tcW w:w="454" w:type="dxa"/>
            <w:vAlign w:val="center"/>
            <w:tcPrChange w:id="19166" w:author="Στάθης Καπ" w:date="2023-03-09T06:29:00Z">
              <w:tcPr>
                <w:tcW w:w="454" w:type="dxa"/>
                <w:gridSpan w:val="2"/>
                <w:vAlign w:val="center"/>
              </w:tcPr>
            </w:tcPrChange>
          </w:tcPr>
          <w:p w14:paraId="3806FF07" w14:textId="0FD8A95D" w:rsidR="00494D04" w:rsidRPr="007E0F91" w:rsidRDefault="00494D04" w:rsidP="00494D04">
            <w:pPr>
              <w:jc w:val="center"/>
              <w:rPr>
                <w:ins w:id="19167" w:author="Στάθης Καπ" w:date="2023-03-09T06:25:00Z"/>
                <w:sz w:val="16"/>
                <w:szCs w:val="16"/>
              </w:rPr>
            </w:pPr>
            <w:ins w:id="19168" w:author="Στάθης Καπ" w:date="2023-03-09T07:11:00Z">
              <w:r>
                <w:rPr>
                  <w:rFonts w:ascii="Calibri" w:hAnsi="Calibri" w:cs="Calibri"/>
                  <w:color w:val="000000"/>
                  <w:sz w:val="16"/>
                  <w:szCs w:val="16"/>
                </w:rPr>
                <w:t>3.35</w:t>
              </w:r>
            </w:ins>
          </w:p>
        </w:tc>
        <w:tc>
          <w:tcPr>
            <w:tcW w:w="454" w:type="dxa"/>
            <w:vAlign w:val="center"/>
            <w:tcPrChange w:id="19169" w:author="Στάθης Καπ" w:date="2023-03-09T06:29:00Z">
              <w:tcPr>
                <w:tcW w:w="454" w:type="dxa"/>
                <w:gridSpan w:val="2"/>
                <w:vAlign w:val="bottom"/>
              </w:tcPr>
            </w:tcPrChange>
          </w:tcPr>
          <w:p w14:paraId="7F7278E5" w14:textId="6350D599" w:rsidR="00494D04" w:rsidRPr="007E0F91" w:rsidRDefault="00494D04" w:rsidP="00494D04">
            <w:pPr>
              <w:jc w:val="center"/>
              <w:rPr>
                <w:ins w:id="19170" w:author="Στάθης Καπ" w:date="2023-03-09T06:25:00Z"/>
                <w:sz w:val="16"/>
                <w:szCs w:val="16"/>
              </w:rPr>
            </w:pPr>
            <w:ins w:id="19171" w:author="Στάθης Καπ" w:date="2023-03-09T07:11:00Z">
              <w:r>
                <w:rPr>
                  <w:rFonts w:ascii="Calibri" w:hAnsi="Calibri" w:cs="Calibri"/>
                  <w:color w:val="000000"/>
                  <w:sz w:val="16"/>
                  <w:szCs w:val="16"/>
                </w:rPr>
                <w:t>0.215</w:t>
              </w:r>
            </w:ins>
          </w:p>
        </w:tc>
        <w:tc>
          <w:tcPr>
            <w:tcW w:w="454" w:type="dxa"/>
            <w:tcBorders>
              <w:right w:val="single" w:sz="4" w:space="0" w:color="auto"/>
            </w:tcBorders>
            <w:vAlign w:val="center"/>
            <w:tcPrChange w:id="19172" w:author="Στάθης Καπ" w:date="2023-03-09T06:29:00Z">
              <w:tcPr>
                <w:tcW w:w="454" w:type="dxa"/>
                <w:gridSpan w:val="2"/>
                <w:tcBorders>
                  <w:right w:val="single" w:sz="4" w:space="0" w:color="auto"/>
                </w:tcBorders>
                <w:vAlign w:val="center"/>
              </w:tcPr>
            </w:tcPrChange>
          </w:tcPr>
          <w:p w14:paraId="6594E2B9" w14:textId="2F1F3F5A" w:rsidR="00494D04" w:rsidRPr="007E0F91" w:rsidRDefault="00494D04" w:rsidP="00494D04">
            <w:pPr>
              <w:jc w:val="center"/>
              <w:rPr>
                <w:ins w:id="19173" w:author="Στάθης Καπ" w:date="2023-03-09T06:25:00Z"/>
                <w:sz w:val="16"/>
                <w:szCs w:val="16"/>
              </w:rPr>
            </w:pPr>
            <w:ins w:id="19174" w:author="Στάθης Καπ" w:date="2023-03-09T07:11:00Z">
              <w:r>
                <w:rPr>
                  <w:rFonts w:ascii="Calibri" w:hAnsi="Calibri" w:cs="Calibri"/>
                  <w:color w:val="000000"/>
                  <w:sz w:val="16"/>
                  <w:szCs w:val="16"/>
                </w:rPr>
                <w:t>63.44</w:t>
              </w:r>
            </w:ins>
          </w:p>
        </w:tc>
        <w:tc>
          <w:tcPr>
            <w:tcW w:w="453" w:type="dxa"/>
            <w:tcBorders>
              <w:left w:val="single" w:sz="4" w:space="0" w:color="auto"/>
            </w:tcBorders>
            <w:vAlign w:val="center"/>
            <w:tcPrChange w:id="19175" w:author="Στάθης Καπ" w:date="2023-03-09T06:29:00Z">
              <w:tcPr>
                <w:tcW w:w="453" w:type="dxa"/>
                <w:gridSpan w:val="2"/>
                <w:tcBorders>
                  <w:left w:val="single" w:sz="4" w:space="0" w:color="auto"/>
                </w:tcBorders>
                <w:vAlign w:val="bottom"/>
              </w:tcPr>
            </w:tcPrChange>
          </w:tcPr>
          <w:p w14:paraId="1BCAC507" w14:textId="6AE19836" w:rsidR="00494D04" w:rsidRPr="007E0F91" w:rsidRDefault="00494D04" w:rsidP="00494D04">
            <w:pPr>
              <w:jc w:val="center"/>
              <w:rPr>
                <w:ins w:id="19176" w:author="Στάθης Καπ" w:date="2023-03-09T06:25:00Z"/>
                <w:sz w:val="16"/>
                <w:szCs w:val="16"/>
              </w:rPr>
            </w:pPr>
            <w:ins w:id="19177" w:author="Στάθης Καπ" w:date="2023-03-09T07:11:00Z">
              <w:r>
                <w:rPr>
                  <w:rFonts w:ascii="Calibri" w:hAnsi="Calibri" w:cs="Calibri"/>
                  <w:color w:val="000000"/>
                  <w:sz w:val="16"/>
                  <w:szCs w:val="16"/>
                </w:rPr>
                <w:t>1307</w:t>
              </w:r>
            </w:ins>
          </w:p>
        </w:tc>
        <w:tc>
          <w:tcPr>
            <w:tcW w:w="454" w:type="dxa"/>
            <w:vAlign w:val="center"/>
            <w:tcPrChange w:id="19178" w:author="Στάθης Καπ" w:date="2023-03-09T06:29:00Z">
              <w:tcPr>
                <w:tcW w:w="454" w:type="dxa"/>
                <w:gridSpan w:val="2"/>
                <w:vAlign w:val="center"/>
              </w:tcPr>
            </w:tcPrChange>
          </w:tcPr>
          <w:p w14:paraId="4CF54DA5" w14:textId="71C931EE" w:rsidR="00494D04" w:rsidRPr="007E0F91" w:rsidRDefault="00494D04" w:rsidP="00494D04">
            <w:pPr>
              <w:jc w:val="center"/>
              <w:rPr>
                <w:ins w:id="19179" w:author="Στάθης Καπ" w:date="2023-03-09T06:25:00Z"/>
                <w:sz w:val="16"/>
                <w:szCs w:val="16"/>
              </w:rPr>
            </w:pPr>
            <w:ins w:id="19180" w:author="Στάθης Καπ" w:date="2023-03-09T07:11:00Z">
              <w:r>
                <w:rPr>
                  <w:rFonts w:ascii="Calibri" w:hAnsi="Calibri" w:cs="Calibri"/>
                  <w:color w:val="000000"/>
                  <w:sz w:val="16"/>
                  <w:szCs w:val="16"/>
                </w:rPr>
                <w:t>2.83</w:t>
              </w:r>
            </w:ins>
          </w:p>
        </w:tc>
        <w:tc>
          <w:tcPr>
            <w:tcW w:w="454" w:type="dxa"/>
            <w:vAlign w:val="center"/>
            <w:tcPrChange w:id="19181" w:author="Στάθης Καπ" w:date="2023-03-09T06:29:00Z">
              <w:tcPr>
                <w:tcW w:w="454" w:type="dxa"/>
                <w:gridSpan w:val="2"/>
                <w:vAlign w:val="bottom"/>
              </w:tcPr>
            </w:tcPrChange>
          </w:tcPr>
          <w:p w14:paraId="79B0A44E" w14:textId="222F1DC9" w:rsidR="00494D04" w:rsidRPr="007E0F91" w:rsidRDefault="00494D04" w:rsidP="00494D04">
            <w:pPr>
              <w:jc w:val="center"/>
              <w:rPr>
                <w:ins w:id="19182" w:author="Στάθης Καπ" w:date="2023-03-09T06:25:00Z"/>
                <w:sz w:val="16"/>
                <w:szCs w:val="16"/>
              </w:rPr>
            </w:pPr>
            <w:ins w:id="19183" w:author="Στάθης Καπ" w:date="2023-03-09T07:11:00Z">
              <w:r>
                <w:rPr>
                  <w:rFonts w:ascii="Calibri" w:hAnsi="Calibri" w:cs="Calibri"/>
                  <w:color w:val="000000"/>
                  <w:sz w:val="16"/>
                  <w:szCs w:val="16"/>
                </w:rPr>
                <w:t>0.213</w:t>
              </w:r>
            </w:ins>
          </w:p>
        </w:tc>
        <w:tc>
          <w:tcPr>
            <w:tcW w:w="461" w:type="dxa"/>
            <w:tcBorders>
              <w:right w:val="single" w:sz="4" w:space="0" w:color="auto"/>
            </w:tcBorders>
            <w:vAlign w:val="center"/>
            <w:tcPrChange w:id="19184" w:author="Στάθης Καπ" w:date="2023-03-09T06:29:00Z">
              <w:tcPr>
                <w:tcW w:w="461" w:type="dxa"/>
                <w:gridSpan w:val="2"/>
                <w:tcBorders>
                  <w:right w:val="single" w:sz="4" w:space="0" w:color="auto"/>
                </w:tcBorders>
                <w:vAlign w:val="center"/>
              </w:tcPr>
            </w:tcPrChange>
          </w:tcPr>
          <w:p w14:paraId="089C3DB9" w14:textId="04966EE8" w:rsidR="00494D04" w:rsidRPr="007E0F91" w:rsidRDefault="00494D04" w:rsidP="00494D04">
            <w:pPr>
              <w:jc w:val="center"/>
              <w:rPr>
                <w:ins w:id="19185" w:author="Στάθης Καπ" w:date="2023-03-09T06:25:00Z"/>
                <w:sz w:val="16"/>
                <w:szCs w:val="16"/>
              </w:rPr>
            </w:pPr>
            <w:ins w:id="19186" w:author="Στάθης Καπ" w:date="2023-03-09T07:11:00Z">
              <w:r>
                <w:rPr>
                  <w:rFonts w:ascii="Calibri" w:hAnsi="Calibri" w:cs="Calibri"/>
                  <w:color w:val="000000"/>
                  <w:sz w:val="16"/>
                  <w:szCs w:val="16"/>
                </w:rPr>
                <w:t>63.78</w:t>
              </w:r>
            </w:ins>
          </w:p>
        </w:tc>
      </w:tr>
      <w:tr w:rsidR="00494D04" w14:paraId="0A1AF24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18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188" w:author="Στάθης Καπ" w:date="2023-03-09T06:25:00Z"/>
          <w:trPrChange w:id="19189"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190"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90E9B2E" w14:textId="77777777" w:rsidR="00494D04" w:rsidRPr="007E0F91" w:rsidRDefault="00494D04" w:rsidP="00494D04">
            <w:pPr>
              <w:jc w:val="center"/>
              <w:rPr>
                <w:ins w:id="19191" w:author="Στάθης Καπ" w:date="2023-03-09T06:25:00Z"/>
                <w:sz w:val="16"/>
                <w:szCs w:val="16"/>
              </w:rPr>
            </w:pPr>
            <w:ins w:id="19192" w:author="Στάθης Καπ" w:date="2023-03-09T06:25:00Z">
              <w:r w:rsidRPr="009861B1">
                <w:rPr>
                  <w:rFonts w:ascii="Calibri" w:hAnsi="Calibri" w:cs="Calibri"/>
                  <w:color w:val="000000"/>
                  <w:sz w:val="16"/>
                  <w:szCs w:val="16"/>
                </w:rPr>
                <w:t>r204</w:t>
              </w:r>
            </w:ins>
          </w:p>
        </w:tc>
        <w:tc>
          <w:tcPr>
            <w:tcW w:w="565" w:type="dxa"/>
            <w:tcBorders>
              <w:left w:val="single" w:sz="4" w:space="0" w:color="auto"/>
            </w:tcBorders>
            <w:vAlign w:val="center"/>
            <w:tcPrChange w:id="19193" w:author="Στάθης Καπ" w:date="2023-03-09T06:29:00Z">
              <w:tcPr>
                <w:tcW w:w="565" w:type="dxa"/>
                <w:gridSpan w:val="2"/>
                <w:tcBorders>
                  <w:left w:val="single" w:sz="4" w:space="0" w:color="auto"/>
                </w:tcBorders>
                <w:vAlign w:val="center"/>
              </w:tcPr>
            </w:tcPrChange>
          </w:tcPr>
          <w:p w14:paraId="6063DFFE" w14:textId="416D4845" w:rsidR="00494D04" w:rsidRPr="007E0F91" w:rsidRDefault="00494D04" w:rsidP="00494D04">
            <w:pPr>
              <w:jc w:val="center"/>
              <w:rPr>
                <w:ins w:id="19194" w:author="Στάθης Καπ" w:date="2023-03-09T06:25:00Z"/>
                <w:sz w:val="16"/>
                <w:szCs w:val="16"/>
              </w:rPr>
            </w:pPr>
            <w:ins w:id="19195" w:author="Στάθης Καπ" w:date="2023-03-09T07:11:00Z">
              <w:r>
                <w:rPr>
                  <w:rFonts w:ascii="Calibri" w:hAnsi="Calibri" w:cs="Calibri"/>
                  <w:color w:val="000000"/>
                  <w:sz w:val="16"/>
                  <w:szCs w:val="16"/>
                </w:rPr>
                <w:t>1458</w:t>
              </w:r>
            </w:ins>
          </w:p>
        </w:tc>
        <w:tc>
          <w:tcPr>
            <w:tcW w:w="679" w:type="dxa"/>
            <w:tcBorders>
              <w:right w:val="single" w:sz="4" w:space="0" w:color="auto"/>
            </w:tcBorders>
            <w:vAlign w:val="center"/>
            <w:tcPrChange w:id="19196" w:author="Στάθης Καπ" w:date="2023-03-09T06:29:00Z">
              <w:tcPr>
                <w:tcW w:w="679" w:type="dxa"/>
                <w:gridSpan w:val="2"/>
                <w:tcBorders>
                  <w:right w:val="single" w:sz="4" w:space="0" w:color="auto"/>
                </w:tcBorders>
                <w:vAlign w:val="center"/>
              </w:tcPr>
            </w:tcPrChange>
          </w:tcPr>
          <w:p w14:paraId="7294FA86" w14:textId="29FEFEF4" w:rsidR="00494D04" w:rsidRPr="007E0F91" w:rsidRDefault="00494D04" w:rsidP="00494D04">
            <w:pPr>
              <w:jc w:val="center"/>
              <w:rPr>
                <w:ins w:id="19197" w:author="Στάθης Καπ" w:date="2023-03-09T06:25:00Z"/>
                <w:sz w:val="16"/>
                <w:szCs w:val="16"/>
              </w:rPr>
            </w:pPr>
            <w:ins w:id="19198" w:author="Στάθης Καπ" w:date="2023-03-09T07:11:00Z">
              <w:r>
                <w:rPr>
                  <w:rFonts w:ascii="Calibri" w:hAnsi="Calibri" w:cs="Calibri"/>
                  <w:color w:val="000000"/>
                  <w:sz w:val="16"/>
                  <w:szCs w:val="16"/>
                </w:rPr>
                <w:t>1440</w:t>
              </w:r>
            </w:ins>
          </w:p>
        </w:tc>
        <w:tc>
          <w:tcPr>
            <w:tcW w:w="453" w:type="dxa"/>
            <w:tcBorders>
              <w:left w:val="single" w:sz="4" w:space="0" w:color="auto"/>
            </w:tcBorders>
            <w:vAlign w:val="center"/>
            <w:tcPrChange w:id="19199" w:author="Στάθης Καπ" w:date="2023-03-09T06:29:00Z">
              <w:tcPr>
                <w:tcW w:w="453" w:type="dxa"/>
                <w:gridSpan w:val="2"/>
                <w:tcBorders>
                  <w:left w:val="single" w:sz="4" w:space="0" w:color="auto"/>
                </w:tcBorders>
                <w:vAlign w:val="bottom"/>
              </w:tcPr>
            </w:tcPrChange>
          </w:tcPr>
          <w:p w14:paraId="585BCC0E" w14:textId="0BD28FA8" w:rsidR="00494D04" w:rsidRPr="007E0F91" w:rsidRDefault="00494D04" w:rsidP="00494D04">
            <w:pPr>
              <w:jc w:val="center"/>
              <w:rPr>
                <w:ins w:id="19200" w:author="Στάθης Καπ" w:date="2023-03-09T06:25:00Z"/>
                <w:sz w:val="16"/>
                <w:szCs w:val="16"/>
              </w:rPr>
            </w:pPr>
            <w:ins w:id="19201" w:author="Στάθης Καπ" w:date="2023-03-09T07:11:00Z">
              <w:r>
                <w:rPr>
                  <w:rFonts w:ascii="Calibri" w:hAnsi="Calibri" w:cs="Calibri"/>
                  <w:color w:val="000000"/>
                  <w:sz w:val="16"/>
                  <w:szCs w:val="16"/>
                </w:rPr>
                <w:t>1431</w:t>
              </w:r>
            </w:ins>
          </w:p>
        </w:tc>
        <w:tc>
          <w:tcPr>
            <w:tcW w:w="708" w:type="dxa"/>
            <w:vAlign w:val="center"/>
            <w:tcPrChange w:id="19202" w:author="Στάθης Καπ" w:date="2023-03-09T06:29:00Z">
              <w:tcPr>
                <w:tcW w:w="708" w:type="dxa"/>
                <w:gridSpan w:val="2"/>
                <w:vAlign w:val="center"/>
              </w:tcPr>
            </w:tcPrChange>
          </w:tcPr>
          <w:p w14:paraId="54B02C25" w14:textId="03F0F4F0" w:rsidR="00494D04" w:rsidRPr="007E0F91" w:rsidRDefault="00494D04" w:rsidP="00494D04">
            <w:pPr>
              <w:jc w:val="center"/>
              <w:rPr>
                <w:ins w:id="19203" w:author="Στάθης Καπ" w:date="2023-03-09T06:25:00Z"/>
                <w:sz w:val="16"/>
                <w:szCs w:val="16"/>
              </w:rPr>
            </w:pPr>
            <w:ins w:id="19204" w:author="Στάθης Καπ" w:date="2023-03-09T07:11:00Z">
              <w:r>
                <w:rPr>
                  <w:rFonts w:ascii="Calibri" w:hAnsi="Calibri" w:cs="Calibri"/>
                  <w:color w:val="000000"/>
                  <w:sz w:val="16"/>
                  <w:szCs w:val="16"/>
                </w:rPr>
                <w:t>1.85</w:t>
              </w:r>
            </w:ins>
          </w:p>
        </w:tc>
        <w:tc>
          <w:tcPr>
            <w:tcW w:w="652" w:type="dxa"/>
            <w:tcBorders>
              <w:right w:val="single" w:sz="4" w:space="0" w:color="auto"/>
            </w:tcBorders>
            <w:vAlign w:val="center"/>
            <w:tcPrChange w:id="19205" w:author="Στάθης Καπ" w:date="2023-03-09T06:29:00Z">
              <w:tcPr>
                <w:tcW w:w="652" w:type="dxa"/>
                <w:gridSpan w:val="2"/>
                <w:tcBorders>
                  <w:right w:val="single" w:sz="4" w:space="0" w:color="auto"/>
                </w:tcBorders>
                <w:vAlign w:val="bottom"/>
              </w:tcPr>
            </w:tcPrChange>
          </w:tcPr>
          <w:p w14:paraId="059A7956" w14:textId="3C836B85" w:rsidR="00494D04" w:rsidRPr="007E0F91" w:rsidRDefault="00494D04" w:rsidP="00494D04">
            <w:pPr>
              <w:jc w:val="center"/>
              <w:rPr>
                <w:ins w:id="19206" w:author="Στάθης Καπ" w:date="2023-03-09T06:25:00Z"/>
                <w:sz w:val="16"/>
                <w:szCs w:val="16"/>
              </w:rPr>
            </w:pPr>
            <w:ins w:id="19207" w:author="Στάθης Καπ" w:date="2023-03-09T07:11:00Z">
              <w:r>
                <w:rPr>
                  <w:rFonts w:ascii="Calibri" w:hAnsi="Calibri" w:cs="Calibri"/>
                  <w:color w:val="000000"/>
                  <w:sz w:val="16"/>
                  <w:szCs w:val="16"/>
                </w:rPr>
                <w:t>0.523</w:t>
              </w:r>
            </w:ins>
          </w:p>
        </w:tc>
        <w:tc>
          <w:tcPr>
            <w:tcW w:w="453" w:type="dxa"/>
            <w:tcBorders>
              <w:left w:val="single" w:sz="4" w:space="0" w:color="auto"/>
            </w:tcBorders>
            <w:vAlign w:val="center"/>
            <w:tcPrChange w:id="19208" w:author="Στάθης Καπ" w:date="2023-03-09T06:29:00Z">
              <w:tcPr>
                <w:tcW w:w="453" w:type="dxa"/>
                <w:gridSpan w:val="2"/>
                <w:tcBorders>
                  <w:left w:val="single" w:sz="4" w:space="0" w:color="auto"/>
                </w:tcBorders>
                <w:vAlign w:val="bottom"/>
              </w:tcPr>
            </w:tcPrChange>
          </w:tcPr>
          <w:p w14:paraId="122D8F51" w14:textId="2E36251B" w:rsidR="00494D04" w:rsidRPr="007E0F91" w:rsidRDefault="00494D04" w:rsidP="00494D04">
            <w:pPr>
              <w:jc w:val="center"/>
              <w:rPr>
                <w:ins w:id="19209" w:author="Στάθης Καπ" w:date="2023-03-09T06:25:00Z"/>
                <w:sz w:val="16"/>
                <w:szCs w:val="16"/>
              </w:rPr>
            </w:pPr>
            <w:ins w:id="19210" w:author="Στάθης Καπ" w:date="2023-03-09T07:11:00Z">
              <w:r>
                <w:rPr>
                  <w:rFonts w:ascii="Calibri" w:hAnsi="Calibri" w:cs="Calibri"/>
                  <w:color w:val="000000"/>
                  <w:sz w:val="16"/>
                  <w:szCs w:val="16"/>
                </w:rPr>
                <w:t>1424</w:t>
              </w:r>
            </w:ins>
          </w:p>
        </w:tc>
        <w:tc>
          <w:tcPr>
            <w:tcW w:w="454" w:type="dxa"/>
            <w:vAlign w:val="center"/>
            <w:tcPrChange w:id="19211" w:author="Στάθης Καπ" w:date="2023-03-09T06:29:00Z">
              <w:tcPr>
                <w:tcW w:w="454" w:type="dxa"/>
                <w:gridSpan w:val="2"/>
                <w:vAlign w:val="center"/>
              </w:tcPr>
            </w:tcPrChange>
          </w:tcPr>
          <w:p w14:paraId="78DFDD4E" w14:textId="4DEA3DAF" w:rsidR="00494D04" w:rsidRPr="007E0F91" w:rsidRDefault="00494D04" w:rsidP="00494D04">
            <w:pPr>
              <w:jc w:val="center"/>
              <w:rPr>
                <w:ins w:id="19212" w:author="Στάθης Καπ" w:date="2023-03-09T06:25:00Z"/>
                <w:sz w:val="16"/>
                <w:szCs w:val="16"/>
              </w:rPr>
            </w:pPr>
            <w:ins w:id="19213" w:author="Στάθης Καπ" w:date="2023-03-09T07:11:00Z">
              <w:r>
                <w:rPr>
                  <w:rFonts w:ascii="Calibri" w:hAnsi="Calibri" w:cs="Calibri"/>
                  <w:color w:val="000000"/>
                  <w:sz w:val="16"/>
                  <w:szCs w:val="16"/>
                </w:rPr>
                <w:t>0.49</w:t>
              </w:r>
            </w:ins>
          </w:p>
        </w:tc>
        <w:tc>
          <w:tcPr>
            <w:tcW w:w="454" w:type="dxa"/>
            <w:vAlign w:val="center"/>
            <w:tcPrChange w:id="19214" w:author="Στάθης Καπ" w:date="2023-03-09T06:29:00Z">
              <w:tcPr>
                <w:tcW w:w="454" w:type="dxa"/>
                <w:gridSpan w:val="2"/>
                <w:vAlign w:val="bottom"/>
              </w:tcPr>
            </w:tcPrChange>
          </w:tcPr>
          <w:p w14:paraId="3F39F318" w14:textId="663B6759" w:rsidR="00494D04" w:rsidRPr="007E0F91" w:rsidRDefault="00494D04" w:rsidP="00494D04">
            <w:pPr>
              <w:jc w:val="center"/>
              <w:rPr>
                <w:ins w:id="19215" w:author="Στάθης Καπ" w:date="2023-03-09T06:25:00Z"/>
                <w:sz w:val="16"/>
                <w:szCs w:val="16"/>
              </w:rPr>
            </w:pPr>
            <w:ins w:id="19216" w:author="Στάθης Καπ" w:date="2023-03-09T07:11:00Z">
              <w:r>
                <w:rPr>
                  <w:rFonts w:ascii="Calibri" w:hAnsi="Calibri" w:cs="Calibri"/>
                  <w:color w:val="000000"/>
                  <w:sz w:val="16"/>
                  <w:szCs w:val="16"/>
                </w:rPr>
                <w:t>0.247</w:t>
              </w:r>
            </w:ins>
          </w:p>
        </w:tc>
        <w:tc>
          <w:tcPr>
            <w:tcW w:w="457" w:type="dxa"/>
            <w:tcBorders>
              <w:right w:val="single" w:sz="4" w:space="0" w:color="auto"/>
            </w:tcBorders>
            <w:vAlign w:val="center"/>
            <w:tcPrChange w:id="19217" w:author="Στάθης Καπ" w:date="2023-03-09T06:29:00Z">
              <w:tcPr>
                <w:tcW w:w="457" w:type="dxa"/>
                <w:gridSpan w:val="2"/>
                <w:tcBorders>
                  <w:right w:val="single" w:sz="4" w:space="0" w:color="auto"/>
                </w:tcBorders>
                <w:vAlign w:val="center"/>
              </w:tcPr>
            </w:tcPrChange>
          </w:tcPr>
          <w:p w14:paraId="2D2FC001" w14:textId="0FF8A91C" w:rsidR="00494D04" w:rsidRPr="007E0F91" w:rsidRDefault="00494D04" w:rsidP="00494D04">
            <w:pPr>
              <w:jc w:val="center"/>
              <w:rPr>
                <w:ins w:id="19218" w:author="Στάθης Καπ" w:date="2023-03-09T06:25:00Z"/>
                <w:sz w:val="16"/>
                <w:szCs w:val="16"/>
              </w:rPr>
            </w:pPr>
            <w:ins w:id="19219" w:author="Στάθης Καπ" w:date="2023-03-09T07:11:00Z">
              <w:r>
                <w:rPr>
                  <w:rFonts w:ascii="Calibri" w:hAnsi="Calibri" w:cs="Calibri"/>
                  <w:color w:val="000000"/>
                  <w:sz w:val="16"/>
                  <w:szCs w:val="16"/>
                </w:rPr>
                <w:t>52.77</w:t>
              </w:r>
            </w:ins>
          </w:p>
        </w:tc>
        <w:tc>
          <w:tcPr>
            <w:tcW w:w="453" w:type="dxa"/>
            <w:tcBorders>
              <w:left w:val="single" w:sz="4" w:space="0" w:color="auto"/>
            </w:tcBorders>
            <w:vAlign w:val="center"/>
            <w:tcPrChange w:id="19220" w:author="Στάθης Καπ" w:date="2023-03-09T06:29:00Z">
              <w:tcPr>
                <w:tcW w:w="453" w:type="dxa"/>
                <w:gridSpan w:val="2"/>
                <w:tcBorders>
                  <w:left w:val="single" w:sz="4" w:space="0" w:color="auto"/>
                </w:tcBorders>
                <w:vAlign w:val="bottom"/>
              </w:tcPr>
            </w:tcPrChange>
          </w:tcPr>
          <w:p w14:paraId="1BE5A980" w14:textId="2B92CE16" w:rsidR="00494D04" w:rsidRPr="007E0F91" w:rsidRDefault="00494D04" w:rsidP="00494D04">
            <w:pPr>
              <w:jc w:val="center"/>
              <w:rPr>
                <w:ins w:id="19221" w:author="Στάθης Καπ" w:date="2023-03-09T06:25:00Z"/>
                <w:sz w:val="16"/>
                <w:szCs w:val="16"/>
              </w:rPr>
            </w:pPr>
            <w:ins w:id="19222" w:author="Στάθης Καπ" w:date="2023-03-09T07:11:00Z">
              <w:r>
                <w:rPr>
                  <w:rFonts w:ascii="Calibri" w:hAnsi="Calibri" w:cs="Calibri"/>
                  <w:color w:val="000000"/>
                  <w:sz w:val="16"/>
                  <w:szCs w:val="16"/>
                </w:rPr>
                <w:t>1396</w:t>
              </w:r>
            </w:ins>
          </w:p>
        </w:tc>
        <w:tc>
          <w:tcPr>
            <w:tcW w:w="454" w:type="dxa"/>
            <w:vAlign w:val="center"/>
            <w:tcPrChange w:id="19223" w:author="Στάθης Καπ" w:date="2023-03-09T06:29:00Z">
              <w:tcPr>
                <w:tcW w:w="454" w:type="dxa"/>
                <w:gridSpan w:val="2"/>
                <w:vAlign w:val="center"/>
              </w:tcPr>
            </w:tcPrChange>
          </w:tcPr>
          <w:p w14:paraId="54A463BF" w14:textId="1D162C41" w:rsidR="00494D04" w:rsidRPr="007E0F91" w:rsidRDefault="00494D04" w:rsidP="00494D04">
            <w:pPr>
              <w:jc w:val="center"/>
              <w:rPr>
                <w:ins w:id="19224" w:author="Στάθης Καπ" w:date="2023-03-09T06:25:00Z"/>
                <w:sz w:val="16"/>
                <w:szCs w:val="16"/>
              </w:rPr>
            </w:pPr>
            <w:ins w:id="19225" w:author="Στάθης Καπ" w:date="2023-03-09T07:11:00Z">
              <w:r>
                <w:rPr>
                  <w:rFonts w:ascii="Calibri" w:hAnsi="Calibri" w:cs="Calibri"/>
                  <w:color w:val="000000"/>
                  <w:sz w:val="16"/>
                  <w:szCs w:val="16"/>
                </w:rPr>
                <w:t>2.45</w:t>
              </w:r>
            </w:ins>
          </w:p>
        </w:tc>
        <w:tc>
          <w:tcPr>
            <w:tcW w:w="454" w:type="dxa"/>
            <w:vAlign w:val="center"/>
            <w:tcPrChange w:id="19226" w:author="Στάθης Καπ" w:date="2023-03-09T06:29:00Z">
              <w:tcPr>
                <w:tcW w:w="454" w:type="dxa"/>
                <w:gridSpan w:val="2"/>
                <w:vAlign w:val="bottom"/>
              </w:tcPr>
            </w:tcPrChange>
          </w:tcPr>
          <w:p w14:paraId="419384D5" w14:textId="541D8C45" w:rsidR="00494D04" w:rsidRPr="007E0F91" w:rsidRDefault="00494D04" w:rsidP="00494D04">
            <w:pPr>
              <w:jc w:val="center"/>
              <w:rPr>
                <w:ins w:id="19227" w:author="Στάθης Καπ" w:date="2023-03-09T06:25:00Z"/>
                <w:sz w:val="16"/>
                <w:szCs w:val="16"/>
              </w:rPr>
            </w:pPr>
            <w:ins w:id="19228" w:author="Στάθης Καπ" w:date="2023-03-09T07:11:00Z">
              <w:r>
                <w:rPr>
                  <w:rFonts w:ascii="Calibri" w:hAnsi="Calibri" w:cs="Calibri"/>
                  <w:color w:val="000000"/>
                  <w:sz w:val="16"/>
                  <w:szCs w:val="16"/>
                </w:rPr>
                <w:t>0.195</w:t>
              </w:r>
            </w:ins>
          </w:p>
        </w:tc>
        <w:tc>
          <w:tcPr>
            <w:tcW w:w="454" w:type="dxa"/>
            <w:tcBorders>
              <w:right w:val="single" w:sz="4" w:space="0" w:color="auto"/>
            </w:tcBorders>
            <w:vAlign w:val="center"/>
            <w:tcPrChange w:id="19229" w:author="Στάθης Καπ" w:date="2023-03-09T06:29:00Z">
              <w:tcPr>
                <w:tcW w:w="454" w:type="dxa"/>
                <w:gridSpan w:val="2"/>
                <w:tcBorders>
                  <w:right w:val="single" w:sz="4" w:space="0" w:color="auto"/>
                </w:tcBorders>
                <w:vAlign w:val="center"/>
              </w:tcPr>
            </w:tcPrChange>
          </w:tcPr>
          <w:p w14:paraId="535BAF2D" w14:textId="0C9B1FCA" w:rsidR="00494D04" w:rsidRPr="007E0F91" w:rsidRDefault="00494D04" w:rsidP="00494D04">
            <w:pPr>
              <w:jc w:val="center"/>
              <w:rPr>
                <w:ins w:id="19230" w:author="Στάθης Καπ" w:date="2023-03-09T06:25:00Z"/>
                <w:sz w:val="16"/>
                <w:szCs w:val="16"/>
              </w:rPr>
            </w:pPr>
            <w:ins w:id="19231" w:author="Στάθης Καπ" w:date="2023-03-09T07:11:00Z">
              <w:r>
                <w:rPr>
                  <w:rFonts w:ascii="Calibri" w:hAnsi="Calibri" w:cs="Calibri"/>
                  <w:color w:val="000000"/>
                  <w:sz w:val="16"/>
                  <w:szCs w:val="16"/>
                </w:rPr>
                <w:t>62.72</w:t>
              </w:r>
            </w:ins>
          </w:p>
        </w:tc>
        <w:tc>
          <w:tcPr>
            <w:tcW w:w="453" w:type="dxa"/>
            <w:tcBorders>
              <w:left w:val="single" w:sz="4" w:space="0" w:color="auto"/>
            </w:tcBorders>
            <w:vAlign w:val="center"/>
            <w:tcPrChange w:id="19232" w:author="Στάθης Καπ" w:date="2023-03-09T06:29:00Z">
              <w:tcPr>
                <w:tcW w:w="453" w:type="dxa"/>
                <w:gridSpan w:val="2"/>
                <w:tcBorders>
                  <w:left w:val="single" w:sz="4" w:space="0" w:color="auto"/>
                </w:tcBorders>
                <w:vAlign w:val="bottom"/>
              </w:tcPr>
            </w:tcPrChange>
          </w:tcPr>
          <w:p w14:paraId="7F5C3C57" w14:textId="6A81337A" w:rsidR="00494D04" w:rsidRPr="007E0F91" w:rsidRDefault="00494D04" w:rsidP="00494D04">
            <w:pPr>
              <w:jc w:val="center"/>
              <w:rPr>
                <w:ins w:id="19233" w:author="Στάθης Καπ" w:date="2023-03-09T06:25:00Z"/>
                <w:sz w:val="16"/>
                <w:szCs w:val="16"/>
              </w:rPr>
            </w:pPr>
            <w:ins w:id="19234" w:author="Στάθης Καπ" w:date="2023-03-09T07:11:00Z">
              <w:r>
                <w:rPr>
                  <w:rFonts w:ascii="Calibri" w:hAnsi="Calibri" w:cs="Calibri"/>
                  <w:color w:val="000000"/>
                  <w:sz w:val="16"/>
                  <w:szCs w:val="16"/>
                </w:rPr>
                <w:t>1410</w:t>
              </w:r>
            </w:ins>
          </w:p>
        </w:tc>
        <w:tc>
          <w:tcPr>
            <w:tcW w:w="454" w:type="dxa"/>
            <w:vAlign w:val="center"/>
            <w:tcPrChange w:id="19235" w:author="Στάθης Καπ" w:date="2023-03-09T06:29:00Z">
              <w:tcPr>
                <w:tcW w:w="454" w:type="dxa"/>
                <w:gridSpan w:val="2"/>
                <w:vAlign w:val="center"/>
              </w:tcPr>
            </w:tcPrChange>
          </w:tcPr>
          <w:p w14:paraId="1083E47F" w14:textId="246F3118" w:rsidR="00494D04" w:rsidRPr="007E0F91" w:rsidRDefault="00494D04" w:rsidP="00494D04">
            <w:pPr>
              <w:jc w:val="center"/>
              <w:rPr>
                <w:ins w:id="19236" w:author="Στάθης Καπ" w:date="2023-03-09T06:25:00Z"/>
                <w:sz w:val="16"/>
                <w:szCs w:val="16"/>
              </w:rPr>
            </w:pPr>
            <w:ins w:id="19237" w:author="Στάθης Καπ" w:date="2023-03-09T07:11:00Z">
              <w:r>
                <w:rPr>
                  <w:rFonts w:ascii="Calibri" w:hAnsi="Calibri" w:cs="Calibri"/>
                  <w:color w:val="000000"/>
                  <w:sz w:val="16"/>
                  <w:szCs w:val="16"/>
                </w:rPr>
                <w:t>1.47</w:t>
              </w:r>
            </w:ins>
          </w:p>
        </w:tc>
        <w:tc>
          <w:tcPr>
            <w:tcW w:w="454" w:type="dxa"/>
            <w:vAlign w:val="center"/>
            <w:tcPrChange w:id="19238" w:author="Στάθης Καπ" w:date="2023-03-09T06:29:00Z">
              <w:tcPr>
                <w:tcW w:w="454" w:type="dxa"/>
                <w:gridSpan w:val="2"/>
                <w:vAlign w:val="bottom"/>
              </w:tcPr>
            </w:tcPrChange>
          </w:tcPr>
          <w:p w14:paraId="2EE19E99" w14:textId="1E6BD1B3" w:rsidR="00494D04" w:rsidRPr="007E0F91" w:rsidRDefault="00494D04" w:rsidP="00494D04">
            <w:pPr>
              <w:jc w:val="center"/>
              <w:rPr>
                <w:ins w:id="19239" w:author="Στάθης Καπ" w:date="2023-03-09T06:25:00Z"/>
                <w:sz w:val="16"/>
                <w:szCs w:val="16"/>
              </w:rPr>
            </w:pPr>
            <w:ins w:id="19240" w:author="Στάθης Καπ" w:date="2023-03-09T07:11:00Z">
              <w:r>
                <w:rPr>
                  <w:rFonts w:ascii="Calibri" w:hAnsi="Calibri" w:cs="Calibri"/>
                  <w:color w:val="000000"/>
                  <w:sz w:val="16"/>
                  <w:szCs w:val="16"/>
                </w:rPr>
                <w:t>0.337</w:t>
              </w:r>
            </w:ins>
          </w:p>
        </w:tc>
        <w:tc>
          <w:tcPr>
            <w:tcW w:w="461" w:type="dxa"/>
            <w:tcBorders>
              <w:right w:val="single" w:sz="4" w:space="0" w:color="auto"/>
            </w:tcBorders>
            <w:vAlign w:val="center"/>
            <w:tcPrChange w:id="19241" w:author="Στάθης Καπ" w:date="2023-03-09T06:29:00Z">
              <w:tcPr>
                <w:tcW w:w="461" w:type="dxa"/>
                <w:gridSpan w:val="2"/>
                <w:tcBorders>
                  <w:right w:val="single" w:sz="4" w:space="0" w:color="auto"/>
                </w:tcBorders>
                <w:vAlign w:val="center"/>
              </w:tcPr>
            </w:tcPrChange>
          </w:tcPr>
          <w:p w14:paraId="208E31D8" w14:textId="295876F4" w:rsidR="00494D04" w:rsidRPr="007E0F91" w:rsidRDefault="00494D04" w:rsidP="00494D04">
            <w:pPr>
              <w:jc w:val="center"/>
              <w:rPr>
                <w:ins w:id="19242" w:author="Στάθης Καπ" w:date="2023-03-09T06:25:00Z"/>
                <w:sz w:val="16"/>
                <w:szCs w:val="16"/>
              </w:rPr>
            </w:pPr>
            <w:ins w:id="19243" w:author="Στάθης Καπ" w:date="2023-03-09T07:11:00Z">
              <w:r>
                <w:rPr>
                  <w:rFonts w:ascii="Calibri" w:hAnsi="Calibri" w:cs="Calibri"/>
                  <w:color w:val="000000"/>
                  <w:sz w:val="16"/>
                  <w:szCs w:val="16"/>
                </w:rPr>
                <w:t>35.56</w:t>
              </w:r>
            </w:ins>
          </w:p>
        </w:tc>
      </w:tr>
      <w:tr w:rsidR="00494D04" w14:paraId="61887E0E"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24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245" w:author="Στάθης Καπ" w:date="2023-03-09T06:25:00Z"/>
          <w:trPrChange w:id="19246"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247"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46CD5A38" w14:textId="77777777" w:rsidR="00494D04" w:rsidRPr="007E0F91" w:rsidRDefault="00494D04" w:rsidP="00494D04">
            <w:pPr>
              <w:jc w:val="center"/>
              <w:rPr>
                <w:ins w:id="19248" w:author="Στάθης Καπ" w:date="2023-03-09T06:25:00Z"/>
                <w:sz w:val="16"/>
                <w:szCs w:val="16"/>
              </w:rPr>
            </w:pPr>
            <w:ins w:id="19249" w:author="Στάθης Καπ" w:date="2023-03-09T06:25:00Z">
              <w:r w:rsidRPr="009861B1">
                <w:rPr>
                  <w:rFonts w:ascii="Calibri" w:hAnsi="Calibri" w:cs="Calibri"/>
                  <w:color w:val="000000"/>
                  <w:sz w:val="16"/>
                  <w:szCs w:val="16"/>
                </w:rPr>
                <w:t>r205</w:t>
              </w:r>
            </w:ins>
          </w:p>
        </w:tc>
        <w:tc>
          <w:tcPr>
            <w:tcW w:w="565" w:type="dxa"/>
            <w:tcBorders>
              <w:left w:val="single" w:sz="4" w:space="0" w:color="auto"/>
            </w:tcBorders>
            <w:vAlign w:val="center"/>
            <w:tcPrChange w:id="19250" w:author="Στάθης Καπ" w:date="2023-03-09T06:29:00Z">
              <w:tcPr>
                <w:tcW w:w="565" w:type="dxa"/>
                <w:gridSpan w:val="2"/>
                <w:tcBorders>
                  <w:left w:val="single" w:sz="4" w:space="0" w:color="auto"/>
                </w:tcBorders>
                <w:vAlign w:val="center"/>
              </w:tcPr>
            </w:tcPrChange>
          </w:tcPr>
          <w:p w14:paraId="4F0AFAAC" w14:textId="1C738122" w:rsidR="00494D04" w:rsidRPr="007E0F91" w:rsidRDefault="00494D04" w:rsidP="00494D04">
            <w:pPr>
              <w:jc w:val="center"/>
              <w:rPr>
                <w:ins w:id="19251" w:author="Στάθης Καπ" w:date="2023-03-09T06:25:00Z"/>
                <w:sz w:val="16"/>
                <w:szCs w:val="16"/>
              </w:rPr>
            </w:pPr>
            <w:ins w:id="19252" w:author="Στάθης Καπ" w:date="2023-03-09T07:11:00Z">
              <w:r>
                <w:rPr>
                  <w:rFonts w:ascii="Calibri" w:hAnsi="Calibri" w:cs="Calibri"/>
                  <w:color w:val="000000"/>
                  <w:sz w:val="16"/>
                  <w:szCs w:val="16"/>
                </w:rPr>
                <w:t>1386</w:t>
              </w:r>
            </w:ins>
          </w:p>
        </w:tc>
        <w:tc>
          <w:tcPr>
            <w:tcW w:w="679" w:type="dxa"/>
            <w:tcBorders>
              <w:right w:val="single" w:sz="4" w:space="0" w:color="auto"/>
            </w:tcBorders>
            <w:vAlign w:val="center"/>
            <w:tcPrChange w:id="19253" w:author="Στάθης Καπ" w:date="2023-03-09T06:29:00Z">
              <w:tcPr>
                <w:tcW w:w="679" w:type="dxa"/>
                <w:gridSpan w:val="2"/>
                <w:tcBorders>
                  <w:right w:val="single" w:sz="4" w:space="0" w:color="auto"/>
                </w:tcBorders>
                <w:vAlign w:val="center"/>
              </w:tcPr>
            </w:tcPrChange>
          </w:tcPr>
          <w:p w14:paraId="733F7AA3" w14:textId="718A34FC" w:rsidR="00494D04" w:rsidRPr="007E0F91" w:rsidRDefault="00494D04" w:rsidP="00494D04">
            <w:pPr>
              <w:jc w:val="center"/>
              <w:rPr>
                <w:ins w:id="19254" w:author="Στάθης Καπ" w:date="2023-03-09T06:25:00Z"/>
                <w:sz w:val="16"/>
                <w:szCs w:val="16"/>
              </w:rPr>
            </w:pPr>
            <w:ins w:id="19255" w:author="Στάθης Καπ" w:date="2023-03-09T07:11:00Z">
              <w:r>
                <w:rPr>
                  <w:rFonts w:ascii="Calibri" w:hAnsi="Calibri" w:cs="Calibri"/>
                  <w:color w:val="000000"/>
                  <w:sz w:val="16"/>
                  <w:szCs w:val="16"/>
                </w:rPr>
                <w:t>1338</w:t>
              </w:r>
            </w:ins>
          </w:p>
        </w:tc>
        <w:tc>
          <w:tcPr>
            <w:tcW w:w="453" w:type="dxa"/>
            <w:tcBorders>
              <w:left w:val="single" w:sz="4" w:space="0" w:color="auto"/>
            </w:tcBorders>
            <w:vAlign w:val="center"/>
            <w:tcPrChange w:id="19256" w:author="Στάθης Καπ" w:date="2023-03-09T06:29:00Z">
              <w:tcPr>
                <w:tcW w:w="453" w:type="dxa"/>
                <w:gridSpan w:val="2"/>
                <w:tcBorders>
                  <w:left w:val="single" w:sz="4" w:space="0" w:color="auto"/>
                </w:tcBorders>
                <w:vAlign w:val="bottom"/>
              </w:tcPr>
            </w:tcPrChange>
          </w:tcPr>
          <w:p w14:paraId="6550BD78" w14:textId="7F0EA6F2" w:rsidR="00494D04" w:rsidRPr="007E0F91" w:rsidRDefault="00494D04" w:rsidP="00494D04">
            <w:pPr>
              <w:jc w:val="center"/>
              <w:rPr>
                <w:ins w:id="19257" w:author="Στάθης Καπ" w:date="2023-03-09T06:25:00Z"/>
                <w:sz w:val="16"/>
                <w:szCs w:val="16"/>
              </w:rPr>
            </w:pPr>
            <w:ins w:id="19258" w:author="Στάθης Καπ" w:date="2023-03-09T07:11:00Z">
              <w:r>
                <w:rPr>
                  <w:rFonts w:ascii="Calibri" w:hAnsi="Calibri" w:cs="Calibri"/>
                  <w:color w:val="000000"/>
                  <w:sz w:val="16"/>
                  <w:szCs w:val="16"/>
                </w:rPr>
                <w:t>1324</w:t>
              </w:r>
            </w:ins>
          </w:p>
        </w:tc>
        <w:tc>
          <w:tcPr>
            <w:tcW w:w="708" w:type="dxa"/>
            <w:vAlign w:val="center"/>
            <w:tcPrChange w:id="19259" w:author="Στάθης Καπ" w:date="2023-03-09T06:29:00Z">
              <w:tcPr>
                <w:tcW w:w="708" w:type="dxa"/>
                <w:gridSpan w:val="2"/>
                <w:vAlign w:val="center"/>
              </w:tcPr>
            </w:tcPrChange>
          </w:tcPr>
          <w:p w14:paraId="658180FA" w14:textId="37AA8B67" w:rsidR="00494D04" w:rsidRPr="007E0F91" w:rsidRDefault="00494D04" w:rsidP="00494D04">
            <w:pPr>
              <w:jc w:val="center"/>
              <w:rPr>
                <w:ins w:id="19260" w:author="Στάθης Καπ" w:date="2023-03-09T06:25:00Z"/>
                <w:sz w:val="16"/>
                <w:szCs w:val="16"/>
              </w:rPr>
            </w:pPr>
            <w:ins w:id="19261" w:author="Στάθης Καπ" w:date="2023-03-09T07:11:00Z">
              <w:r>
                <w:rPr>
                  <w:rFonts w:ascii="Calibri" w:hAnsi="Calibri" w:cs="Calibri"/>
                  <w:color w:val="000000"/>
                  <w:sz w:val="16"/>
                  <w:szCs w:val="16"/>
                </w:rPr>
                <w:t>4.47</w:t>
              </w:r>
            </w:ins>
          </w:p>
        </w:tc>
        <w:tc>
          <w:tcPr>
            <w:tcW w:w="652" w:type="dxa"/>
            <w:tcBorders>
              <w:right w:val="single" w:sz="4" w:space="0" w:color="auto"/>
            </w:tcBorders>
            <w:vAlign w:val="center"/>
            <w:tcPrChange w:id="19262" w:author="Στάθης Καπ" w:date="2023-03-09T06:29:00Z">
              <w:tcPr>
                <w:tcW w:w="652" w:type="dxa"/>
                <w:gridSpan w:val="2"/>
                <w:tcBorders>
                  <w:right w:val="single" w:sz="4" w:space="0" w:color="auto"/>
                </w:tcBorders>
                <w:vAlign w:val="bottom"/>
              </w:tcPr>
            </w:tcPrChange>
          </w:tcPr>
          <w:p w14:paraId="343DF59A" w14:textId="7AEFCFAE" w:rsidR="00494D04" w:rsidRPr="007E0F91" w:rsidRDefault="00494D04" w:rsidP="00494D04">
            <w:pPr>
              <w:jc w:val="center"/>
              <w:rPr>
                <w:ins w:id="19263" w:author="Στάθης Καπ" w:date="2023-03-09T06:25:00Z"/>
                <w:sz w:val="16"/>
                <w:szCs w:val="16"/>
              </w:rPr>
            </w:pPr>
            <w:ins w:id="19264" w:author="Στάθης Καπ" w:date="2023-03-09T07:11:00Z">
              <w:r>
                <w:rPr>
                  <w:rFonts w:ascii="Calibri" w:hAnsi="Calibri" w:cs="Calibri"/>
                  <w:color w:val="000000"/>
                  <w:sz w:val="16"/>
                  <w:szCs w:val="16"/>
                </w:rPr>
                <w:t>0.576</w:t>
              </w:r>
            </w:ins>
          </w:p>
        </w:tc>
        <w:tc>
          <w:tcPr>
            <w:tcW w:w="453" w:type="dxa"/>
            <w:tcBorders>
              <w:left w:val="single" w:sz="4" w:space="0" w:color="auto"/>
            </w:tcBorders>
            <w:vAlign w:val="center"/>
            <w:tcPrChange w:id="19265" w:author="Στάθης Καπ" w:date="2023-03-09T06:29:00Z">
              <w:tcPr>
                <w:tcW w:w="453" w:type="dxa"/>
                <w:gridSpan w:val="2"/>
                <w:tcBorders>
                  <w:left w:val="single" w:sz="4" w:space="0" w:color="auto"/>
                </w:tcBorders>
                <w:vAlign w:val="bottom"/>
              </w:tcPr>
            </w:tcPrChange>
          </w:tcPr>
          <w:p w14:paraId="4803D54F" w14:textId="44B68ADD" w:rsidR="00494D04" w:rsidRPr="007E0F91" w:rsidRDefault="00494D04" w:rsidP="00494D04">
            <w:pPr>
              <w:jc w:val="center"/>
              <w:rPr>
                <w:ins w:id="19266" w:author="Στάθης Καπ" w:date="2023-03-09T06:25:00Z"/>
                <w:sz w:val="16"/>
                <w:szCs w:val="16"/>
              </w:rPr>
            </w:pPr>
            <w:ins w:id="19267" w:author="Στάθης Καπ" w:date="2023-03-09T07:11:00Z">
              <w:r>
                <w:rPr>
                  <w:rFonts w:ascii="Calibri" w:hAnsi="Calibri" w:cs="Calibri"/>
                  <w:color w:val="000000"/>
                  <w:sz w:val="16"/>
                  <w:szCs w:val="16"/>
                </w:rPr>
                <w:t>1339</w:t>
              </w:r>
            </w:ins>
          </w:p>
        </w:tc>
        <w:tc>
          <w:tcPr>
            <w:tcW w:w="454" w:type="dxa"/>
            <w:vAlign w:val="center"/>
            <w:tcPrChange w:id="19268" w:author="Στάθης Καπ" w:date="2023-03-09T06:29:00Z">
              <w:tcPr>
                <w:tcW w:w="454" w:type="dxa"/>
                <w:gridSpan w:val="2"/>
                <w:vAlign w:val="center"/>
              </w:tcPr>
            </w:tcPrChange>
          </w:tcPr>
          <w:p w14:paraId="561B12A9" w14:textId="7A3675E4" w:rsidR="00494D04" w:rsidRPr="007E0F91" w:rsidRDefault="00494D04" w:rsidP="00494D04">
            <w:pPr>
              <w:jc w:val="center"/>
              <w:rPr>
                <w:ins w:id="19269" w:author="Στάθης Καπ" w:date="2023-03-09T06:25:00Z"/>
                <w:sz w:val="16"/>
                <w:szCs w:val="16"/>
              </w:rPr>
            </w:pPr>
            <w:ins w:id="19270" w:author="Στάθης Καπ" w:date="2023-03-09T07:11:00Z">
              <w:r>
                <w:rPr>
                  <w:rFonts w:ascii="Calibri" w:hAnsi="Calibri" w:cs="Calibri"/>
                  <w:color w:val="000000"/>
                  <w:sz w:val="16"/>
                  <w:szCs w:val="16"/>
                </w:rPr>
                <w:t>-1.13</w:t>
              </w:r>
            </w:ins>
          </w:p>
        </w:tc>
        <w:tc>
          <w:tcPr>
            <w:tcW w:w="454" w:type="dxa"/>
            <w:vAlign w:val="center"/>
            <w:tcPrChange w:id="19271" w:author="Στάθης Καπ" w:date="2023-03-09T06:29:00Z">
              <w:tcPr>
                <w:tcW w:w="454" w:type="dxa"/>
                <w:gridSpan w:val="2"/>
                <w:vAlign w:val="bottom"/>
              </w:tcPr>
            </w:tcPrChange>
          </w:tcPr>
          <w:p w14:paraId="67A7CADD" w14:textId="6CA4C408" w:rsidR="00494D04" w:rsidRPr="007E0F91" w:rsidRDefault="00494D04" w:rsidP="00494D04">
            <w:pPr>
              <w:jc w:val="center"/>
              <w:rPr>
                <w:ins w:id="19272" w:author="Στάθης Καπ" w:date="2023-03-09T06:25:00Z"/>
                <w:sz w:val="16"/>
                <w:szCs w:val="16"/>
              </w:rPr>
            </w:pPr>
            <w:ins w:id="19273" w:author="Στάθης Καπ" w:date="2023-03-09T07:11:00Z">
              <w:r>
                <w:rPr>
                  <w:rFonts w:ascii="Calibri" w:hAnsi="Calibri" w:cs="Calibri"/>
                  <w:color w:val="000000"/>
                  <w:sz w:val="16"/>
                  <w:szCs w:val="16"/>
                </w:rPr>
                <w:t>0.373</w:t>
              </w:r>
            </w:ins>
          </w:p>
        </w:tc>
        <w:tc>
          <w:tcPr>
            <w:tcW w:w="457" w:type="dxa"/>
            <w:tcBorders>
              <w:right w:val="single" w:sz="4" w:space="0" w:color="auto"/>
            </w:tcBorders>
            <w:vAlign w:val="center"/>
            <w:tcPrChange w:id="19274" w:author="Στάθης Καπ" w:date="2023-03-09T06:29:00Z">
              <w:tcPr>
                <w:tcW w:w="457" w:type="dxa"/>
                <w:gridSpan w:val="2"/>
                <w:tcBorders>
                  <w:right w:val="single" w:sz="4" w:space="0" w:color="auto"/>
                </w:tcBorders>
                <w:vAlign w:val="center"/>
              </w:tcPr>
            </w:tcPrChange>
          </w:tcPr>
          <w:p w14:paraId="2B1E6896" w14:textId="08015AC0" w:rsidR="00494D04" w:rsidRPr="007E0F91" w:rsidRDefault="00494D04" w:rsidP="00494D04">
            <w:pPr>
              <w:jc w:val="center"/>
              <w:rPr>
                <w:ins w:id="19275" w:author="Στάθης Καπ" w:date="2023-03-09T06:25:00Z"/>
                <w:sz w:val="16"/>
                <w:szCs w:val="16"/>
              </w:rPr>
            </w:pPr>
            <w:ins w:id="19276" w:author="Στάθης Καπ" w:date="2023-03-09T07:11:00Z">
              <w:r>
                <w:rPr>
                  <w:rFonts w:ascii="Calibri" w:hAnsi="Calibri" w:cs="Calibri"/>
                  <w:color w:val="000000"/>
                  <w:sz w:val="16"/>
                  <w:szCs w:val="16"/>
                </w:rPr>
                <w:t>35.24</w:t>
              </w:r>
            </w:ins>
          </w:p>
        </w:tc>
        <w:tc>
          <w:tcPr>
            <w:tcW w:w="453" w:type="dxa"/>
            <w:tcBorders>
              <w:left w:val="single" w:sz="4" w:space="0" w:color="auto"/>
            </w:tcBorders>
            <w:vAlign w:val="center"/>
            <w:tcPrChange w:id="19277" w:author="Στάθης Καπ" w:date="2023-03-09T06:29:00Z">
              <w:tcPr>
                <w:tcW w:w="453" w:type="dxa"/>
                <w:gridSpan w:val="2"/>
                <w:tcBorders>
                  <w:left w:val="single" w:sz="4" w:space="0" w:color="auto"/>
                </w:tcBorders>
                <w:vAlign w:val="bottom"/>
              </w:tcPr>
            </w:tcPrChange>
          </w:tcPr>
          <w:p w14:paraId="489F1656" w14:textId="0E95ADA5" w:rsidR="00494D04" w:rsidRPr="007E0F91" w:rsidRDefault="00494D04" w:rsidP="00494D04">
            <w:pPr>
              <w:jc w:val="center"/>
              <w:rPr>
                <w:ins w:id="19278" w:author="Στάθης Καπ" w:date="2023-03-09T06:25:00Z"/>
                <w:sz w:val="16"/>
                <w:szCs w:val="16"/>
              </w:rPr>
            </w:pPr>
            <w:ins w:id="19279" w:author="Στάθης Καπ" w:date="2023-03-09T07:11:00Z">
              <w:r>
                <w:rPr>
                  <w:rFonts w:ascii="Calibri" w:hAnsi="Calibri" w:cs="Calibri"/>
                  <w:color w:val="000000"/>
                  <w:sz w:val="16"/>
                  <w:szCs w:val="16"/>
                </w:rPr>
                <w:t>1315</w:t>
              </w:r>
            </w:ins>
          </w:p>
        </w:tc>
        <w:tc>
          <w:tcPr>
            <w:tcW w:w="454" w:type="dxa"/>
            <w:vAlign w:val="center"/>
            <w:tcPrChange w:id="19280" w:author="Στάθης Καπ" w:date="2023-03-09T06:29:00Z">
              <w:tcPr>
                <w:tcW w:w="454" w:type="dxa"/>
                <w:gridSpan w:val="2"/>
                <w:vAlign w:val="center"/>
              </w:tcPr>
            </w:tcPrChange>
          </w:tcPr>
          <w:p w14:paraId="1A28C4E6" w14:textId="0C639115" w:rsidR="00494D04" w:rsidRPr="007E0F91" w:rsidRDefault="00494D04" w:rsidP="00494D04">
            <w:pPr>
              <w:jc w:val="center"/>
              <w:rPr>
                <w:ins w:id="19281" w:author="Στάθης Καπ" w:date="2023-03-09T06:25:00Z"/>
                <w:sz w:val="16"/>
                <w:szCs w:val="16"/>
              </w:rPr>
            </w:pPr>
            <w:ins w:id="19282" w:author="Στάθης Καπ" w:date="2023-03-09T07:11:00Z">
              <w:r>
                <w:rPr>
                  <w:rFonts w:ascii="Calibri" w:hAnsi="Calibri" w:cs="Calibri"/>
                  <w:color w:val="000000"/>
                  <w:sz w:val="16"/>
                  <w:szCs w:val="16"/>
                </w:rPr>
                <w:t>0.68</w:t>
              </w:r>
            </w:ins>
          </w:p>
        </w:tc>
        <w:tc>
          <w:tcPr>
            <w:tcW w:w="454" w:type="dxa"/>
            <w:vAlign w:val="center"/>
            <w:tcPrChange w:id="19283" w:author="Στάθης Καπ" w:date="2023-03-09T06:29:00Z">
              <w:tcPr>
                <w:tcW w:w="454" w:type="dxa"/>
                <w:gridSpan w:val="2"/>
                <w:vAlign w:val="bottom"/>
              </w:tcPr>
            </w:tcPrChange>
          </w:tcPr>
          <w:p w14:paraId="2916755C" w14:textId="35B5864F" w:rsidR="00494D04" w:rsidRPr="007E0F91" w:rsidRDefault="00494D04" w:rsidP="00494D04">
            <w:pPr>
              <w:jc w:val="center"/>
              <w:rPr>
                <w:ins w:id="19284" w:author="Στάθης Καπ" w:date="2023-03-09T06:25:00Z"/>
                <w:sz w:val="16"/>
                <w:szCs w:val="16"/>
              </w:rPr>
            </w:pPr>
            <w:ins w:id="19285" w:author="Στάθης Καπ" w:date="2023-03-09T07:11:00Z">
              <w:r>
                <w:rPr>
                  <w:rFonts w:ascii="Calibri" w:hAnsi="Calibri" w:cs="Calibri"/>
                  <w:color w:val="000000"/>
                  <w:sz w:val="16"/>
                  <w:szCs w:val="16"/>
                </w:rPr>
                <w:t>0.378</w:t>
              </w:r>
            </w:ins>
          </w:p>
        </w:tc>
        <w:tc>
          <w:tcPr>
            <w:tcW w:w="454" w:type="dxa"/>
            <w:tcBorders>
              <w:right w:val="single" w:sz="4" w:space="0" w:color="auto"/>
            </w:tcBorders>
            <w:vAlign w:val="center"/>
            <w:tcPrChange w:id="19286" w:author="Στάθης Καπ" w:date="2023-03-09T06:29:00Z">
              <w:tcPr>
                <w:tcW w:w="454" w:type="dxa"/>
                <w:gridSpan w:val="2"/>
                <w:tcBorders>
                  <w:right w:val="single" w:sz="4" w:space="0" w:color="auto"/>
                </w:tcBorders>
                <w:vAlign w:val="center"/>
              </w:tcPr>
            </w:tcPrChange>
          </w:tcPr>
          <w:p w14:paraId="5DA1210A" w14:textId="0FEE52B4" w:rsidR="00494D04" w:rsidRPr="007E0F91" w:rsidRDefault="00494D04" w:rsidP="00494D04">
            <w:pPr>
              <w:jc w:val="center"/>
              <w:rPr>
                <w:ins w:id="19287" w:author="Στάθης Καπ" w:date="2023-03-09T06:25:00Z"/>
                <w:sz w:val="16"/>
                <w:szCs w:val="16"/>
              </w:rPr>
            </w:pPr>
            <w:ins w:id="19288" w:author="Στάθης Καπ" w:date="2023-03-09T07:11:00Z">
              <w:r>
                <w:rPr>
                  <w:rFonts w:ascii="Calibri" w:hAnsi="Calibri" w:cs="Calibri"/>
                  <w:color w:val="000000"/>
                  <w:sz w:val="16"/>
                  <w:szCs w:val="16"/>
                </w:rPr>
                <w:t>34.38</w:t>
              </w:r>
            </w:ins>
          </w:p>
        </w:tc>
        <w:tc>
          <w:tcPr>
            <w:tcW w:w="453" w:type="dxa"/>
            <w:tcBorders>
              <w:left w:val="single" w:sz="4" w:space="0" w:color="auto"/>
            </w:tcBorders>
            <w:vAlign w:val="center"/>
            <w:tcPrChange w:id="19289" w:author="Στάθης Καπ" w:date="2023-03-09T06:29:00Z">
              <w:tcPr>
                <w:tcW w:w="453" w:type="dxa"/>
                <w:gridSpan w:val="2"/>
                <w:tcBorders>
                  <w:left w:val="single" w:sz="4" w:space="0" w:color="auto"/>
                </w:tcBorders>
                <w:vAlign w:val="bottom"/>
              </w:tcPr>
            </w:tcPrChange>
          </w:tcPr>
          <w:p w14:paraId="097D5594" w14:textId="7F494E7F" w:rsidR="00494D04" w:rsidRPr="007E0F91" w:rsidRDefault="00494D04" w:rsidP="00494D04">
            <w:pPr>
              <w:jc w:val="center"/>
              <w:rPr>
                <w:ins w:id="19290" w:author="Στάθης Καπ" w:date="2023-03-09T06:25:00Z"/>
                <w:sz w:val="16"/>
                <w:szCs w:val="16"/>
              </w:rPr>
            </w:pPr>
            <w:ins w:id="19291" w:author="Στάθης Καπ" w:date="2023-03-09T07:11:00Z">
              <w:r>
                <w:rPr>
                  <w:rFonts w:ascii="Calibri" w:hAnsi="Calibri" w:cs="Calibri"/>
                  <w:color w:val="000000"/>
                  <w:sz w:val="16"/>
                  <w:szCs w:val="16"/>
                </w:rPr>
                <w:t>1271</w:t>
              </w:r>
            </w:ins>
          </w:p>
        </w:tc>
        <w:tc>
          <w:tcPr>
            <w:tcW w:w="454" w:type="dxa"/>
            <w:vAlign w:val="center"/>
            <w:tcPrChange w:id="19292" w:author="Στάθης Καπ" w:date="2023-03-09T06:29:00Z">
              <w:tcPr>
                <w:tcW w:w="454" w:type="dxa"/>
                <w:gridSpan w:val="2"/>
                <w:vAlign w:val="center"/>
              </w:tcPr>
            </w:tcPrChange>
          </w:tcPr>
          <w:p w14:paraId="2848B32F" w14:textId="78F41735" w:rsidR="00494D04" w:rsidRPr="007E0F91" w:rsidRDefault="00494D04" w:rsidP="00494D04">
            <w:pPr>
              <w:jc w:val="center"/>
              <w:rPr>
                <w:ins w:id="19293" w:author="Στάθης Καπ" w:date="2023-03-09T06:25:00Z"/>
                <w:sz w:val="16"/>
                <w:szCs w:val="16"/>
              </w:rPr>
            </w:pPr>
            <w:ins w:id="19294" w:author="Στάθης Καπ" w:date="2023-03-09T07:11:00Z">
              <w:r>
                <w:rPr>
                  <w:rFonts w:ascii="Calibri" w:hAnsi="Calibri" w:cs="Calibri"/>
                  <w:color w:val="000000"/>
                  <w:sz w:val="16"/>
                  <w:szCs w:val="16"/>
                </w:rPr>
                <w:t>4</w:t>
              </w:r>
            </w:ins>
          </w:p>
        </w:tc>
        <w:tc>
          <w:tcPr>
            <w:tcW w:w="454" w:type="dxa"/>
            <w:vAlign w:val="center"/>
            <w:tcPrChange w:id="19295" w:author="Στάθης Καπ" w:date="2023-03-09T06:29:00Z">
              <w:tcPr>
                <w:tcW w:w="454" w:type="dxa"/>
                <w:gridSpan w:val="2"/>
                <w:vAlign w:val="bottom"/>
              </w:tcPr>
            </w:tcPrChange>
          </w:tcPr>
          <w:p w14:paraId="080ED032" w14:textId="625A9F3F" w:rsidR="00494D04" w:rsidRPr="007E0F91" w:rsidRDefault="00494D04" w:rsidP="00494D04">
            <w:pPr>
              <w:jc w:val="center"/>
              <w:rPr>
                <w:ins w:id="19296" w:author="Στάθης Καπ" w:date="2023-03-09T06:25:00Z"/>
                <w:sz w:val="16"/>
                <w:szCs w:val="16"/>
              </w:rPr>
            </w:pPr>
            <w:ins w:id="19297" w:author="Στάθης Καπ" w:date="2023-03-09T07:11:00Z">
              <w:r>
                <w:rPr>
                  <w:rFonts w:ascii="Calibri" w:hAnsi="Calibri" w:cs="Calibri"/>
                  <w:color w:val="000000"/>
                  <w:sz w:val="16"/>
                  <w:szCs w:val="16"/>
                </w:rPr>
                <w:t>0.258</w:t>
              </w:r>
            </w:ins>
          </w:p>
        </w:tc>
        <w:tc>
          <w:tcPr>
            <w:tcW w:w="461" w:type="dxa"/>
            <w:tcBorders>
              <w:right w:val="single" w:sz="4" w:space="0" w:color="auto"/>
            </w:tcBorders>
            <w:vAlign w:val="center"/>
            <w:tcPrChange w:id="19298" w:author="Στάθης Καπ" w:date="2023-03-09T06:29:00Z">
              <w:tcPr>
                <w:tcW w:w="461" w:type="dxa"/>
                <w:gridSpan w:val="2"/>
                <w:tcBorders>
                  <w:right w:val="single" w:sz="4" w:space="0" w:color="auto"/>
                </w:tcBorders>
                <w:vAlign w:val="center"/>
              </w:tcPr>
            </w:tcPrChange>
          </w:tcPr>
          <w:p w14:paraId="3B55B188" w14:textId="499C2B06" w:rsidR="00494D04" w:rsidRPr="007E0F91" w:rsidRDefault="00494D04" w:rsidP="00494D04">
            <w:pPr>
              <w:jc w:val="center"/>
              <w:rPr>
                <w:ins w:id="19299" w:author="Στάθης Καπ" w:date="2023-03-09T06:25:00Z"/>
                <w:sz w:val="16"/>
                <w:szCs w:val="16"/>
              </w:rPr>
            </w:pPr>
            <w:ins w:id="19300" w:author="Στάθης Καπ" w:date="2023-03-09T07:11:00Z">
              <w:r>
                <w:rPr>
                  <w:rFonts w:ascii="Calibri" w:hAnsi="Calibri" w:cs="Calibri"/>
                  <w:color w:val="000000"/>
                  <w:sz w:val="16"/>
                  <w:szCs w:val="16"/>
                </w:rPr>
                <w:t>55.21</w:t>
              </w:r>
            </w:ins>
          </w:p>
        </w:tc>
      </w:tr>
      <w:tr w:rsidR="00494D04" w14:paraId="53B10790"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30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302" w:author="Στάθης Καπ" w:date="2023-03-09T06:25:00Z"/>
          <w:trPrChange w:id="19303"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304"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4C58BC25" w14:textId="77777777" w:rsidR="00494D04" w:rsidRPr="007E0F91" w:rsidRDefault="00494D04" w:rsidP="00494D04">
            <w:pPr>
              <w:jc w:val="center"/>
              <w:rPr>
                <w:ins w:id="19305" w:author="Στάθης Καπ" w:date="2023-03-09T06:25:00Z"/>
                <w:sz w:val="16"/>
                <w:szCs w:val="16"/>
              </w:rPr>
            </w:pPr>
            <w:ins w:id="19306" w:author="Στάθης Καπ" w:date="2023-03-09T06:25:00Z">
              <w:r w:rsidRPr="009861B1">
                <w:rPr>
                  <w:rFonts w:ascii="Calibri" w:hAnsi="Calibri" w:cs="Calibri"/>
                  <w:color w:val="000000"/>
                  <w:sz w:val="16"/>
                  <w:szCs w:val="16"/>
                </w:rPr>
                <w:t>r206</w:t>
              </w:r>
            </w:ins>
          </w:p>
        </w:tc>
        <w:tc>
          <w:tcPr>
            <w:tcW w:w="565" w:type="dxa"/>
            <w:tcBorders>
              <w:left w:val="single" w:sz="4" w:space="0" w:color="auto"/>
            </w:tcBorders>
            <w:vAlign w:val="center"/>
            <w:tcPrChange w:id="19307" w:author="Στάθης Καπ" w:date="2023-03-09T06:29:00Z">
              <w:tcPr>
                <w:tcW w:w="565" w:type="dxa"/>
                <w:gridSpan w:val="2"/>
                <w:tcBorders>
                  <w:left w:val="single" w:sz="4" w:space="0" w:color="auto"/>
                </w:tcBorders>
                <w:vAlign w:val="center"/>
              </w:tcPr>
            </w:tcPrChange>
          </w:tcPr>
          <w:p w14:paraId="0336C836" w14:textId="24CF612A" w:rsidR="00494D04" w:rsidRPr="007E0F91" w:rsidRDefault="00494D04" w:rsidP="00494D04">
            <w:pPr>
              <w:jc w:val="center"/>
              <w:rPr>
                <w:ins w:id="19308" w:author="Στάθης Καπ" w:date="2023-03-09T06:25:00Z"/>
                <w:sz w:val="16"/>
                <w:szCs w:val="16"/>
              </w:rPr>
            </w:pPr>
            <w:ins w:id="19309" w:author="Στάθης Καπ" w:date="2023-03-09T07:11:00Z">
              <w:r>
                <w:rPr>
                  <w:rFonts w:ascii="Calibri" w:hAnsi="Calibri" w:cs="Calibri"/>
                  <w:color w:val="000000"/>
                  <w:sz w:val="16"/>
                  <w:szCs w:val="16"/>
                </w:rPr>
                <w:t>1450</w:t>
              </w:r>
            </w:ins>
          </w:p>
        </w:tc>
        <w:tc>
          <w:tcPr>
            <w:tcW w:w="679" w:type="dxa"/>
            <w:tcBorders>
              <w:right w:val="single" w:sz="4" w:space="0" w:color="auto"/>
            </w:tcBorders>
            <w:vAlign w:val="center"/>
            <w:tcPrChange w:id="19310" w:author="Στάθης Καπ" w:date="2023-03-09T06:29:00Z">
              <w:tcPr>
                <w:tcW w:w="679" w:type="dxa"/>
                <w:gridSpan w:val="2"/>
                <w:tcBorders>
                  <w:right w:val="single" w:sz="4" w:space="0" w:color="auto"/>
                </w:tcBorders>
                <w:vAlign w:val="center"/>
              </w:tcPr>
            </w:tcPrChange>
          </w:tcPr>
          <w:p w14:paraId="67AB8141" w14:textId="262A4AD4" w:rsidR="00494D04" w:rsidRPr="007E0F91" w:rsidRDefault="00494D04" w:rsidP="00494D04">
            <w:pPr>
              <w:jc w:val="center"/>
              <w:rPr>
                <w:ins w:id="19311" w:author="Στάθης Καπ" w:date="2023-03-09T06:25:00Z"/>
                <w:sz w:val="16"/>
                <w:szCs w:val="16"/>
              </w:rPr>
            </w:pPr>
            <w:ins w:id="19312" w:author="Στάθης Καπ" w:date="2023-03-09T07:11:00Z">
              <w:r>
                <w:rPr>
                  <w:rFonts w:ascii="Calibri" w:hAnsi="Calibri" w:cs="Calibri"/>
                  <w:color w:val="000000"/>
                  <w:sz w:val="16"/>
                  <w:szCs w:val="16"/>
                </w:rPr>
                <w:t>1401</w:t>
              </w:r>
            </w:ins>
          </w:p>
        </w:tc>
        <w:tc>
          <w:tcPr>
            <w:tcW w:w="453" w:type="dxa"/>
            <w:tcBorders>
              <w:left w:val="single" w:sz="4" w:space="0" w:color="auto"/>
            </w:tcBorders>
            <w:vAlign w:val="center"/>
            <w:tcPrChange w:id="19313" w:author="Στάθης Καπ" w:date="2023-03-09T06:29:00Z">
              <w:tcPr>
                <w:tcW w:w="453" w:type="dxa"/>
                <w:gridSpan w:val="2"/>
                <w:tcBorders>
                  <w:left w:val="single" w:sz="4" w:space="0" w:color="auto"/>
                </w:tcBorders>
                <w:vAlign w:val="bottom"/>
              </w:tcPr>
            </w:tcPrChange>
          </w:tcPr>
          <w:p w14:paraId="398A78F3" w14:textId="7D8AFBCD" w:rsidR="00494D04" w:rsidRPr="007E0F91" w:rsidRDefault="00494D04" w:rsidP="00494D04">
            <w:pPr>
              <w:jc w:val="center"/>
              <w:rPr>
                <w:ins w:id="19314" w:author="Στάθης Καπ" w:date="2023-03-09T06:25:00Z"/>
                <w:sz w:val="16"/>
                <w:szCs w:val="16"/>
              </w:rPr>
            </w:pPr>
            <w:ins w:id="19315" w:author="Στάθης Καπ" w:date="2023-03-09T07:11:00Z">
              <w:r>
                <w:rPr>
                  <w:rFonts w:ascii="Calibri" w:hAnsi="Calibri" w:cs="Calibri"/>
                  <w:color w:val="000000"/>
                  <w:sz w:val="16"/>
                  <w:szCs w:val="16"/>
                </w:rPr>
                <w:t>1380</w:t>
              </w:r>
            </w:ins>
          </w:p>
        </w:tc>
        <w:tc>
          <w:tcPr>
            <w:tcW w:w="708" w:type="dxa"/>
            <w:vAlign w:val="center"/>
            <w:tcPrChange w:id="19316" w:author="Στάθης Καπ" w:date="2023-03-09T06:29:00Z">
              <w:tcPr>
                <w:tcW w:w="708" w:type="dxa"/>
                <w:gridSpan w:val="2"/>
                <w:vAlign w:val="center"/>
              </w:tcPr>
            </w:tcPrChange>
          </w:tcPr>
          <w:p w14:paraId="104EE70F" w14:textId="6651516D" w:rsidR="00494D04" w:rsidRPr="007E0F91" w:rsidRDefault="00494D04" w:rsidP="00494D04">
            <w:pPr>
              <w:jc w:val="center"/>
              <w:rPr>
                <w:ins w:id="19317" w:author="Στάθης Καπ" w:date="2023-03-09T06:25:00Z"/>
                <w:sz w:val="16"/>
                <w:szCs w:val="16"/>
              </w:rPr>
            </w:pPr>
            <w:ins w:id="19318" w:author="Στάθης Καπ" w:date="2023-03-09T07:11:00Z">
              <w:r>
                <w:rPr>
                  <w:rFonts w:ascii="Calibri" w:hAnsi="Calibri" w:cs="Calibri"/>
                  <w:color w:val="000000"/>
                  <w:sz w:val="16"/>
                  <w:szCs w:val="16"/>
                </w:rPr>
                <w:t>4.83</w:t>
              </w:r>
            </w:ins>
          </w:p>
        </w:tc>
        <w:tc>
          <w:tcPr>
            <w:tcW w:w="652" w:type="dxa"/>
            <w:tcBorders>
              <w:right w:val="single" w:sz="4" w:space="0" w:color="auto"/>
            </w:tcBorders>
            <w:vAlign w:val="center"/>
            <w:tcPrChange w:id="19319" w:author="Στάθης Καπ" w:date="2023-03-09T06:29:00Z">
              <w:tcPr>
                <w:tcW w:w="652" w:type="dxa"/>
                <w:gridSpan w:val="2"/>
                <w:tcBorders>
                  <w:right w:val="single" w:sz="4" w:space="0" w:color="auto"/>
                </w:tcBorders>
                <w:vAlign w:val="bottom"/>
              </w:tcPr>
            </w:tcPrChange>
          </w:tcPr>
          <w:p w14:paraId="4BCD5D99" w14:textId="18CFD56C" w:rsidR="00494D04" w:rsidRPr="007E0F91" w:rsidRDefault="00494D04" w:rsidP="00494D04">
            <w:pPr>
              <w:jc w:val="center"/>
              <w:rPr>
                <w:ins w:id="19320" w:author="Στάθης Καπ" w:date="2023-03-09T06:25:00Z"/>
                <w:sz w:val="16"/>
                <w:szCs w:val="16"/>
              </w:rPr>
            </w:pPr>
            <w:ins w:id="19321" w:author="Στάθης Καπ" w:date="2023-03-09T07:11:00Z">
              <w:r>
                <w:rPr>
                  <w:rFonts w:ascii="Calibri" w:hAnsi="Calibri" w:cs="Calibri"/>
                  <w:color w:val="000000"/>
                  <w:sz w:val="16"/>
                  <w:szCs w:val="16"/>
                </w:rPr>
                <w:t>0.422</w:t>
              </w:r>
            </w:ins>
          </w:p>
        </w:tc>
        <w:tc>
          <w:tcPr>
            <w:tcW w:w="453" w:type="dxa"/>
            <w:tcBorders>
              <w:left w:val="single" w:sz="4" w:space="0" w:color="auto"/>
            </w:tcBorders>
            <w:vAlign w:val="center"/>
            <w:tcPrChange w:id="19322" w:author="Στάθης Καπ" w:date="2023-03-09T06:29:00Z">
              <w:tcPr>
                <w:tcW w:w="453" w:type="dxa"/>
                <w:gridSpan w:val="2"/>
                <w:tcBorders>
                  <w:left w:val="single" w:sz="4" w:space="0" w:color="auto"/>
                </w:tcBorders>
                <w:vAlign w:val="bottom"/>
              </w:tcPr>
            </w:tcPrChange>
          </w:tcPr>
          <w:p w14:paraId="01FE5938" w14:textId="1425D45A" w:rsidR="00494D04" w:rsidRPr="007E0F91" w:rsidRDefault="00494D04" w:rsidP="00494D04">
            <w:pPr>
              <w:jc w:val="center"/>
              <w:rPr>
                <w:ins w:id="19323" w:author="Στάθης Καπ" w:date="2023-03-09T06:25:00Z"/>
                <w:sz w:val="16"/>
                <w:szCs w:val="16"/>
              </w:rPr>
            </w:pPr>
            <w:ins w:id="19324" w:author="Στάθης Καπ" w:date="2023-03-09T07:11:00Z">
              <w:r>
                <w:rPr>
                  <w:rFonts w:ascii="Calibri" w:hAnsi="Calibri" w:cs="Calibri"/>
                  <w:color w:val="000000"/>
                  <w:sz w:val="16"/>
                  <w:szCs w:val="16"/>
                </w:rPr>
                <w:t>1378</w:t>
              </w:r>
            </w:ins>
          </w:p>
        </w:tc>
        <w:tc>
          <w:tcPr>
            <w:tcW w:w="454" w:type="dxa"/>
            <w:vAlign w:val="center"/>
            <w:tcPrChange w:id="19325" w:author="Στάθης Καπ" w:date="2023-03-09T06:29:00Z">
              <w:tcPr>
                <w:tcW w:w="454" w:type="dxa"/>
                <w:gridSpan w:val="2"/>
                <w:vAlign w:val="center"/>
              </w:tcPr>
            </w:tcPrChange>
          </w:tcPr>
          <w:p w14:paraId="15B17823" w14:textId="456F254E" w:rsidR="00494D04" w:rsidRPr="007E0F91" w:rsidRDefault="00494D04" w:rsidP="00494D04">
            <w:pPr>
              <w:jc w:val="center"/>
              <w:rPr>
                <w:ins w:id="19326" w:author="Στάθης Καπ" w:date="2023-03-09T06:25:00Z"/>
                <w:sz w:val="16"/>
                <w:szCs w:val="16"/>
              </w:rPr>
            </w:pPr>
            <w:ins w:id="19327" w:author="Στάθης Καπ" w:date="2023-03-09T07:11:00Z">
              <w:r>
                <w:rPr>
                  <w:rFonts w:ascii="Calibri" w:hAnsi="Calibri" w:cs="Calibri"/>
                  <w:color w:val="000000"/>
                  <w:sz w:val="16"/>
                  <w:szCs w:val="16"/>
                </w:rPr>
                <w:t>0.14</w:t>
              </w:r>
            </w:ins>
          </w:p>
        </w:tc>
        <w:tc>
          <w:tcPr>
            <w:tcW w:w="454" w:type="dxa"/>
            <w:vAlign w:val="center"/>
            <w:tcPrChange w:id="19328" w:author="Στάθης Καπ" w:date="2023-03-09T06:29:00Z">
              <w:tcPr>
                <w:tcW w:w="454" w:type="dxa"/>
                <w:gridSpan w:val="2"/>
                <w:vAlign w:val="bottom"/>
              </w:tcPr>
            </w:tcPrChange>
          </w:tcPr>
          <w:p w14:paraId="545A926F" w14:textId="47C65FB9" w:rsidR="00494D04" w:rsidRPr="007E0F91" w:rsidRDefault="00494D04" w:rsidP="00494D04">
            <w:pPr>
              <w:jc w:val="center"/>
              <w:rPr>
                <w:ins w:id="19329" w:author="Στάθης Καπ" w:date="2023-03-09T06:25:00Z"/>
                <w:sz w:val="16"/>
                <w:szCs w:val="16"/>
              </w:rPr>
            </w:pPr>
            <w:ins w:id="19330" w:author="Στάθης Καπ" w:date="2023-03-09T07:11:00Z">
              <w:r>
                <w:rPr>
                  <w:rFonts w:ascii="Calibri" w:hAnsi="Calibri" w:cs="Calibri"/>
                  <w:color w:val="000000"/>
                  <w:sz w:val="16"/>
                  <w:szCs w:val="16"/>
                </w:rPr>
                <w:t>0.288</w:t>
              </w:r>
            </w:ins>
          </w:p>
        </w:tc>
        <w:tc>
          <w:tcPr>
            <w:tcW w:w="457" w:type="dxa"/>
            <w:tcBorders>
              <w:right w:val="single" w:sz="4" w:space="0" w:color="auto"/>
            </w:tcBorders>
            <w:vAlign w:val="center"/>
            <w:tcPrChange w:id="19331" w:author="Στάθης Καπ" w:date="2023-03-09T06:29:00Z">
              <w:tcPr>
                <w:tcW w:w="457" w:type="dxa"/>
                <w:gridSpan w:val="2"/>
                <w:tcBorders>
                  <w:right w:val="single" w:sz="4" w:space="0" w:color="auto"/>
                </w:tcBorders>
                <w:vAlign w:val="center"/>
              </w:tcPr>
            </w:tcPrChange>
          </w:tcPr>
          <w:p w14:paraId="31B09440" w14:textId="205315C0" w:rsidR="00494D04" w:rsidRPr="007E0F91" w:rsidRDefault="00494D04" w:rsidP="00494D04">
            <w:pPr>
              <w:jc w:val="center"/>
              <w:rPr>
                <w:ins w:id="19332" w:author="Στάθης Καπ" w:date="2023-03-09T06:25:00Z"/>
                <w:sz w:val="16"/>
                <w:szCs w:val="16"/>
              </w:rPr>
            </w:pPr>
            <w:ins w:id="19333" w:author="Στάθης Καπ" w:date="2023-03-09T07:11:00Z">
              <w:r>
                <w:rPr>
                  <w:rFonts w:ascii="Calibri" w:hAnsi="Calibri" w:cs="Calibri"/>
                  <w:color w:val="000000"/>
                  <w:sz w:val="16"/>
                  <w:szCs w:val="16"/>
                </w:rPr>
                <w:t>31.75</w:t>
              </w:r>
            </w:ins>
          </w:p>
        </w:tc>
        <w:tc>
          <w:tcPr>
            <w:tcW w:w="453" w:type="dxa"/>
            <w:tcBorders>
              <w:left w:val="single" w:sz="4" w:space="0" w:color="auto"/>
            </w:tcBorders>
            <w:vAlign w:val="center"/>
            <w:tcPrChange w:id="19334" w:author="Στάθης Καπ" w:date="2023-03-09T06:29:00Z">
              <w:tcPr>
                <w:tcW w:w="453" w:type="dxa"/>
                <w:gridSpan w:val="2"/>
                <w:tcBorders>
                  <w:left w:val="single" w:sz="4" w:space="0" w:color="auto"/>
                </w:tcBorders>
                <w:vAlign w:val="bottom"/>
              </w:tcPr>
            </w:tcPrChange>
          </w:tcPr>
          <w:p w14:paraId="5E34329D" w14:textId="043210BD" w:rsidR="00494D04" w:rsidRPr="007E0F91" w:rsidRDefault="00494D04" w:rsidP="00494D04">
            <w:pPr>
              <w:jc w:val="center"/>
              <w:rPr>
                <w:ins w:id="19335" w:author="Στάθης Καπ" w:date="2023-03-09T06:25:00Z"/>
                <w:sz w:val="16"/>
                <w:szCs w:val="16"/>
              </w:rPr>
            </w:pPr>
            <w:ins w:id="19336" w:author="Στάθης Καπ" w:date="2023-03-09T07:11:00Z">
              <w:r>
                <w:rPr>
                  <w:rFonts w:ascii="Calibri" w:hAnsi="Calibri" w:cs="Calibri"/>
                  <w:color w:val="000000"/>
                  <w:sz w:val="16"/>
                  <w:szCs w:val="16"/>
                </w:rPr>
                <w:t>1349</w:t>
              </w:r>
            </w:ins>
          </w:p>
        </w:tc>
        <w:tc>
          <w:tcPr>
            <w:tcW w:w="454" w:type="dxa"/>
            <w:vAlign w:val="center"/>
            <w:tcPrChange w:id="19337" w:author="Στάθης Καπ" w:date="2023-03-09T06:29:00Z">
              <w:tcPr>
                <w:tcW w:w="454" w:type="dxa"/>
                <w:gridSpan w:val="2"/>
                <w:vAlign w:val="center"/>
              </w:tcPr>
            </w:tcPrChange>
          </w:tcPr>
          <w:p w14:paraId="1386A94C" w14:textId="3F04C505" w:rsidR="00494D04" w:rsidRPr="007E0F91" w:rsidRDefault="00494D04" w:rsidP="00494D04">
            <w:pPr>
              <w:jc w:val="center"/>
              <w:rPr>
                <w:ins w:id="19338" w:author="Στάθης Καπ" w:date="2023-03-09T06:25:00Z"/>
                <w:sz w:val="16"/>
                <w:szCs w:val="16"/>
              </w:rPr>
            </w:pPr>
            <w:ins w:id="19339" w:author="Στάθης Καπ" w:date="2023-03-09T07:11:00Z">
              <w:r>
                <w:rPr>
                  <w:rFonts w:ascii="Calibri" w:hAnsi="Calibri" w:cs="Calibri"/>
                  <w:color w:val="000000"/>
                  <w:sz w:val="16"/>
                  <w:szCs w:val="16"/>
                </w:rPr>
                <w:t>2.25</w:t>
              </w:r>
            </w:ins>
          </w:p>
        </w:tc>
        <w:tc>
          <w:tcPr>
            <w:tcW w:w="454" w:type="dxa"/>
            <w:vAlign w:val="center"/>
            <w:tcPrChange w:id="19340" w:author="Στάθης Καπ" w:date="2023-03-09T06:29:00Z">
              <w:tcPr>
                <w:tcW w:w="454" w:type="dxa"/>
                <w:gridSpan w:val="2"/>
                <w:vAlign w:val="bottom"/>
              </w:tcPr>
            </w:tcPrChange>
          </w:tcPr>
          <w:p w14:paraId="3019908B" w14:textId="6DC2EECC" w:rsidR="00494D04" w:rsidRPr="007E0F91" w:rsidRDefault="00494D04" w:rsidP="00494D04">
            <w:pPr>
              <w:jc w:val="center"/>
              <w:rPr>
                <w:ins w:id="19341" w:author="Στάθης Καπ" w:date="2023-03-09T06:25:00Z"/>
                <w:sz w:val="16"/>
                <w:szCs w:val="16"/>
              </w:rPr>
            </w:pPr>
            <w:ins w:id="19342" w:author="Στάθης Καπ" w:date="2023-03-09T07:11:00Z">
              <w:r>
                <w:rPr>
                  <w:rFonts w:ascii="Calibri" w:hAnsi="Calibri" w:cs="Calibri"/>
                  <w:color w:val="000000"/>
                  <w:sz w:val="16"/>
                  <w:szCs w:val="16"/>
                </w:rPr>
                <w:t>0.275</w:t>
              </w:r>
            </w:ins>
          </w:p>
        </w:tc>
        <w:tc>
          <w:tcPr>
            <w:tcW w:w="454" w:type="dxa"/>
            <w:tcBorders>
              <w:right w:val="single" w:sz="4" w:space="0" w:color="auto"/>
            </w:tcBorders>
            <w:vAlign w:val="center"/>
            <w:tcPrChange w:id="19343" w:author="Στάθης Καπ" w:date="2023-03-09T06:29:00Z">
              <w:tcPr>
                <w:tcW w:w="454" w:type="dxa"/>
                <w:gridSpan w:val="2"/>
                <w:tcBorders>
                  <w:right w:val="single" w:sz="4" w:space="0" w:color="auto"/>
                </w:tcBorders>
                <w:vAlign w:val="center"/>
              </w:tcPr>
            </w:tcPrChange>
          </w:tcPr>
          <w:p w14:paraId="5FCAE65B" w14:textId="6A4FFCB2" w:rsidR="00494D04" w:rsidRPr="007E0F91" w:rsidRDefault="00494D04" w:rsidP="00494D04">
            <w:pPr>
              <w:jc w:val="center"/>
              <w:rPr>
                <w:ins w:id="19344" w:author="Στάθης Καπ" w:date="2023-03-09T06:25:00Z"/>
                <w:sz w:val="16"/>
                <w:szCs w:val="16"/>
              </w:rPr>
            </w:pPr>
            <w:ins w:id="19345" w:author="Στάθης Καπ" w:date="2023-03-09T07:11:00Z">
              <w:r>
                <w:rPr>
                  <w:rFonts w:ascii="Calibri" w:hAnsi="Calibri" w:cs="Calibri"/>
                  <w:color w:val="000000"/>
                  <w:sz w:val="16"/>
                  <w:szCs w:val="16"/>
                </w:rPr>
                <w:t>34.83</w:t>
              </w:r>
            </w:ins>
          </w:p>
        </w:tc>
        <w:tc>
          <w:tcPr>
            <w:tcW w:w="453" w:type="dxa"/>
            <w:tcBorders>
              <w:left w:val="single" w:sz="4" w:space="0" w:color="auto"/>
            </w:tcBorders>
            <w:vAlign w:val="center"/>
            <w:tcPrChange w:id="19346" w:author="Στάθης Καπ" w:date="2023-03-09T06:29:00Z">
              <w:tcPr>
                <w:tcW w:w="453" w:type="dxa"/>
                <w:gridSpan w:val="2"/>
                <w:tcBorders>
                  <w:left w:val="single" w:sz="4" w:space="0" w:color="auto"/>
                </w:tcBorders>
                <w:vAlign w:val="bottom"/>
              </w:tcPr>
            </w:tcPrChange>
          </w:tcPr>
          <w:p w14:paraId="05F4244D" w14:textId="63DC06A2" w:rsidR="00494D04" w:rsidRPr="007E0F91" w:rsidRDefault="00494D04" w:rsidP="00494D04">
            <w:pPr>
              <w:jc w:val="center"/>
              <w:rPr>
                <w:ins w:id="19347" w:author="Στάθης Καπ" w:date="2023-03-09T06:25:00Z"/>
                <w:sz w:val="16"/>
                <w:szCs w:val="16"/>
              </w:rPr>
            </w:pPr>
            <w:ins w:id="19348" w:author="Στάθης Καπ" w:date="2023-03-09T07:11:00Z">
              <w:r>
                <w:rPr>
                  <w:rFonts w:ascii="Calibri" w:hAnsi="Calibri" w:cs="Calibri"/>
                  <w:color w:val="000000"/>
                  <w:sz w:val="16"/>
                  <w:szCs w:val="16"/>
                </w:rPr>
                <w:t>1399</w:t>
              </w:r>
            </w:ins>
          </w:p>
        </w:tc>
        <w:tc>
          <w:tcPr>
            <w:tcW w:w="454" w:type="dxa"/>
            <w:vAlign w:val="center"/>
            <w:tcPrChange w:id="19349" w:author="Στάθης Καπ" w:date="2023-03-09T06:29:00Z">
              <w:tcPr>
                <w:tcW w:w="454" w:type="dxa"/>
                <w:gridSpan w:val="2"/>
                <w:vAlign w:val="center"/>
              </w:tcPr>
            </w:tcPrChange>
          </w:tcPr>
          <w:p w14:paraId="02215F64" w14:textId="4DA0E1D1" w:rsidR="00494D04" w:rsidRPr="007E0F91" w:rsidRDefault="00494D04" w:rsidP="00494D04">
            <w:pPr>
              <w:jc w:val="center"/>
              <w:rPr>
                <w:ins w:id="19350" w:author="Στάθης Καπ" w:date="2023-03-09T06:25:00Z"/>
                <w:sz w:val="16"/>
                <w:szCs w:val="16"/>
              </w:rPr>
            </w:pPr>
            <w:ins w:id="19351" w:author="Στάθης Καπ" w:date="2023-03-09T07:11:00Z">
              <w:r>
                <w:rPr>
                  <w:rFonts w:ascii="Calibri" w:hAnsi="Calibri" w:cs="Calibri"/>
                  <w:color w:val="000000"/>
                  <w:sz w:val="16"/>
                  <w:szCs w:val="16"/>
                </w:rPr>
                <w:t>-1.38</w:t>
              </w:r>
            </w:ins>
          </w:p>
        </w:tc>
        <w:tc>
          <w:tcPr>
            <w:tcW w:w="454" w:type="dxa"/>
            <w:vAlign w:val="center"/>
            <w:tcPrChange w:id="19352" w:author="Στάθης Καπ" w:date="2023-03-09T06:29:00Z">
              <w:tcPr>
                <w:tcW w:w="454" w:type="dxa"/>
                <w:gridSpan w:val="2"/>
                <w:vAlign w:val="bottom"/>
              </w:tcPr>
            </w:tcPrChange>
          </w:tcPr>
          <w:p w14:paraId="55552265" w14:textId="2064801F" w:rsidR="00494D04" w:rsidRPr="007E0F91" w:rsidRDefault="00494D04" w:rsidP="00494D04">
            <w:pPr>
              <w:jc w:val="center"/>
              <w:rPr>
                <w:ins w:id="19353" w:author="Στάθης Καπ" w:date="2023-03-09T06:25:00Z"/>
                <w:sz w:val="16"/>
                <w:szCs w:val="16"/>
              </w:rPr>
            </w:pPr>
            <w:ins w:id="19354" w:author="Στάθης Καπ" w:date="2023-03-09T07:11:00Z">
              <w:r>
                <w:rPr>
                  <w:rFonts w:ascii="Calibri" w:hAnsi="Calibri" w:cs="Calibri"/>
                  <w:color w:val="000000"/>
                  <w:sz w:val="16"/>
                  <w:szCs w:val="16"/>
                </w:rPr>
                <w:t>0.334</w:t>
              </w:r>
            </w:ins>
          </w:p>
        </w:tc>
        <w:tc>
          <w:tcPr>
            <w:tcW w:w="461" w:type="dxa"/>
            <w:tcBorders>
              <w:right w:val="single" w:sz="4" w:space="0" w:color="auto"/>
            </w:tcBorders>
            <w:vAlign w:val="center"/>
            <w:tcPrChange w:id="19355" w:author="Στάθης Καπ" w:date="2023-03-09T06:29:00Z">
              <w:tcPr>
                <w:tcW w:w="461" w:type="dxa"/>
                <w:gridSpan w:val="2"/>
                <w:tcBorders>
                  <w:right w:val="single" w:sz="4" w:space="0" w:color="auto"/>
                </w:tcBorders>
                <w:vAlign w:val="center"/>
              </w:tcPr>
            </w:tcPrChange>
          </w:tcPr>
          <w:p w14:paraId="3E1556D5" w14:textId="4A93D8E3" w:rsidR="00494D04" w:rsidRPr="007E0F91" w:rsidRDefault="00494D04" w:rsidP="00494D04">
            <w:pPr>
              <w:jc w:val="center"/>
              <w:rPr>
                <w:ins w:id="19356" w:author="Στάθης Καπ" w:date="2023-03-09T06:25:00Z"/>
                <w:sz w:val="16"/>
                <w:szCs w:val="16"/>
              </w:rPr>
            </w:pPr>
            <w:ins w:id="19357" w:author="Στάθης Καπ" w:date="2023-03-09T07:11:00Z">
              <w:r>
                <w:rPr>
                  <w:rFonts w:ascii="Calibri" w:hAnsi="Calibri" w:cs="Calibri"/>
                  <w:color w:val="000000"/>
                  <w:sz w:val="16"/>
                  <w:szCs w:val="16"/>
                </w:rPr>
                <w:t>20.85</w:t>
              </w:r>
            </w:ins>
          </w:p>
        </w:tc>
      </w:tr>
      <w:tr w:rsidR="00494D04" w14:paraId="64549B27"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35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359" w:author="Στάθης Καπ" w:date="2023-03-09T06:25:00Z"/>
          <w:trPrChange w:id="19360"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361"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497C0584" w14:textId="77777777" w:rsidR="00494D04" w:rsidRPr="007E0F91" w:rsidRDefault="00494D04" w:rsidP="00494D04">
            <w:pPr>
              <w:jc w:val="center"/>
              <w:rPr>
                <w:ins w:id="19362" w:author="Στάθης Καπ" w:date="2023-03-09T06:25:00Z"/>
                <w:sz w:val="16"/>
                <w:szCs w:val="16"/>
              </w:rPr>
            </w:pPr>
            <w:ins w:id="19363" w:author="Στάθης Καπ" w:date="2023-03-09T06:25:00Z">
              <w:r w:rsidRPr="009861B1">
                <w:rPr>
                  <w:rFonts w:ascii="Calibri" w:hAnsi="Calibri" w:cs="Calibri"/>
                  <w:color w:val="000000"/>
                  <w:sz w:val="16"/>
                  <w:szCs w:val="16"/>
                </w:rPr>
                <w:t>r207</w:t>
              </w:r>
            </w:ins>
          </w:p>
        </w:tc>
        <w:tc>
          <w:tcPr>
            <w:tcW w:w="565" w:type="dxa"/>
            <w:tcBorders>
              <w:left w:val="single" w:sz="4" w:space="0" w:color="auto"/>
            </w:tcBorders>
            <w:vAlign w:val="center"/>
            <w:tcPrChange w:id="19364" w:author="Στάθης Καπ" w:date="2023-03-09T06:29:00Z">
              <w:tcPr>
                <w:tcW w:w="565" w:type="dxa"/>
                <w:gridSpan w:val="2"/>
                <w:tcBorders>
                  <w:left w:val="single" w:sz="4" w:space="0" w:color="auto"/>
                </w:tcBorders>
                <w:vAlign w:val="center"/>
              </w:tcPr>
            </w:tcPrChange>
          </w:tcPr>
          <w:p w14:paraId="35EC6981" w14:textId="4D7D160D" w:rsidR="00494D04" w:rsidRPr="007E0F91" w:rsidRDefault="00494D04" w:rsidP="00494D04">
            <w:pPr>
              <w:jc w:val="center"/>
              <w:rPr>
                <w:ins w:id="19365" w:author="Στάθης Καπ" w:date="2023-03-09T06:25:00Z"/>
                <w:sz w:val="16"/>
                <w:szCs w:val="16"/>
              </w:rPr>
            </w:pPr>
            <w:ins w:id="19366" w:author="Στάθης Καπ" w:date="2023-03-09T07:11:00Z">
              <w:r>
                <w:rPr>
                  <w:rFonts w:ascii="Calibri" w:hAnsi="Calibri" w:cs="Calibri"/>
                  <w:color w:val="000000"/>
                  <w:sz w:val="16"/>
                  <w:szCs w:val="16"/>
                </w:rPr>
                <w:t>1458</w:t>
              </w:r>
            </w:ins>
          </w:p>
        </w:tc>
        <w:tc>
          <w:tcPr>
            <w:tcW w:w="679" w:type="dxa"/>
            <w:tcBorders>
              <w:right w:val="single" w:sz="4" w:space="0" w:color="auto"/>
            </w:tcBorders>
            <w:vAlign w:val="center"/>
            <w:tcPrChange w:id="19367" w:author="Στάθης Καπ" w:date="2023-03-09T06:29:00Z">
              <w:tcPr>
                <w:tcW w:w="679" w:type="dxa"/>
                <w:gridSpan w:val="2"/>
                <w:tcBorders>
                  <w:right w:val="single" w:sz="4" w:space="0" w:color="auto"/>
                </w:tcBorders>
                <w:vAlign w:val="center"/>
              </w:tcPr>
            </w:tcPrChange>
          </w:tcPr>
          <w:p w14:paraId="49983774" w14:textId="3A9DFABD" w:rsidR="00494D04" w:rsidRPr="007E0F91" w:rsidRDefault="00494D04" w:rsidP="00494D04">
            <w:pPr>
              <w:jc w:val="center"/>
              <w:rPr>
                <w:ins w:id="19368" w:author="Στάθης Καπ" w:date="2023-03-09T06:25:00Z"/>
                <w:sz w:val="16"/>
                <w:szCs w:val="16"/>
              </w:rPr>
            </w:pPr>
            <w:ins w:id="19369" w:author="Στάθης Καπ" w:date="2023-03-09T07:11:00Z">
              <w:r>
                <w:rPr>
                  <w:rFonts w:ascii="Calibri" w:hAnsi="Calibri" w:cs="Calibri"/>
                  <w:color w:val="000000"/>
                  <w:sz w:val="16"/>
                  <w:szCs w:val="16"/>
                </w:rPr>
                <w:t>1428</w:t>
              </w:r>
            </w:ins>
          </w:p>
        </w:tc>
        <w:tc>
          <w:tcPr>
            <w:tcW w:w="453" w:type="dxa"/>
            <w:tcBorders>
              <w:left w:val="single" w:sz="4" w:space="0" w:color="auto"/>
            </w:tcBorders>
            <w:vAlign w:val="center"/>
            <w:tcPrChange w:id="19370" w:author="Στάθης Καπ" w:date="2023-03-09T06:29:00Z">
              <w:tcPr>
                <w:tcW w:w="453" w:type="dxa"/>
                <w:gridSpan w:val="2"/>
                <w:tcBorders>
                  <w:left w:val="single" w:sz="4" w:space="0" w:color="auto"/>
                </w:tcBorders>
                <w:vAlign w:val="bottom"/>
              </w:tcPr>
            </w:tcPrChange>
          </w:tcPr>
          <w:p w14:paraId="6F9442D1" w14:textId="40B74303" w:rsidR="00494D04" w:rsidRPr="007E0F91" w:rsidRDefault="00494D04" w:rsidP="00494D04">
            <w:pPr>
              <w:jc w:val="center"/>
              <w:rPr>
                <w:ins w:id="19371" w:author="Στάθης Καπ" w:date="2023-03-09T06:25:00Z"/>
                <w:sz w:val="16"/>
                <w:szCs w:val="16"/>
              </w:rPr>
            </w:pPr>
            <w:ins w:id="19372" w:author="Στάθης Καπ" w:date="2023-03-09T07:11:00Z">
              <w:r>
                <w:rPr>
                  <w:rFonts w:ascii="Calibri" w:hAnsi="Calibri" w:cs="Calibri"/>
                  <w:color w:val="000000"/>
                  <w:sz w:val="16"/>
                  <w:szCs w:val="16"/>
                </w:rPr>
                <w:t>1417</w:t>
              </w:r>
            </w:ins>
          </w:p>
        </w:tc>
        <w:tc>
          <w:tcPr>
            <w:tcW w:w="708" w:type="dxa"/>
            <w:vAlign w:val="center"/>
            <w:tcPrChange w:id="19373" w:author="Στάθης Καπ" w:date="2023-03-09T06:29:00Z">
              <w:tcPr>
                <w:tcW w:w="708" w:type="dxa"/>
                <w:gridSpan w:val="2"/>
                <w:vAlign w:val="center"/>
              </w:tcPr>
            </w:tcPrChange>
          </w:tcPr>
          <w:p w14:paraId="25D4386D" w14:textId="015456E3" w:rsidR="00494D04" w:rsidRPr="007E0F91" w:rsidRDefault="00494D04" w:rsidP="00494D04">
            <w:pPr>
              <w:jc w:val="center"/>
              <w:rPr>
                <w:ins w:id="19374" w:author="Στάθης Καπ" w:date="2023-03-09T06:25:00Z"/>
                <w:sz w:val="16"/>
                <w:szCs w:val="16"/>
              </w:rPr>
            </w:pPr>
            <w:ins w:id="19375" w:author="Στάθης Καπ" w:date="2023-03-09T07:11:00Z">
              <w:r>
                <w:rPr>
                  <w:rFonts w:ascii="Calibri" w:hAnsi="Calibri" w:cs="Calibri"/>
                  <w:color w:val="000000"/>
                  <w:sz w:val="16"/>
                  <w:szCs w:val="16"/>
                </w:rPr>
                <w:t>2.81</w:t>
              </w:r>
            </w:ins>
          </w:p>
        </w:tc>
        <w:tc>
          <w:tcPr>
            <w:tcW w:w="652" w:type="dxa"/>
            <w:tcBorders>
              <w:right w:val="single" w:sz="4" w:space="0" w:color="auto"/>
            </w:tcBorders>
            <w:vAlign w:val="center"/>
            <w:tcPrChange w:id="19376" w:author="Στάθης Καπ" w:date="2023-03-09T06:29:00Z">
              <w:tcPr>
                <w:tcW w:w="652" w:type="dxa"/>
                <w:gridSpan w:val="2"/>
                <w:tcBorders>
                  <w:right w:val="single" w:sz="4" w:space="0" w:color="auto"/>
                </w:tcBorders>
                <w:vAlign w:val="bottom"/>
              </w:tcPr>
            </w:tcPrChange>
          </w:tcPr>
          <w:p w14:paraId="598561AC" w14:textId="63A1495E" w:rsidR="00494D04" w:rsidRPr="007E0F91" w:rsidRDefault="00494D04" w:rsidP="00494D04">
            <w:pPr>
              <w:jc w:val="center"/>
              <w:rPr>
                <w:ins w:id="19377" w:author="Στάθης Καπ" w:date="2023-03-09T06:25:00Z"/>
                <w:sz w:val="16"/>
                <w:szCs w:val="16"/>
              </w:rPr>
            </w:pPr>
            <w:ins w:id="19378" w:author="Στάθης Καπ" w:date="2023-03-09T07:11:00Z">
              <w:r>
                <w:rPr>
                  <w:rFonts w:ascii="Calibri" w:hAnsi="Calibri" w:cs="Calibri"/>
                  <w:color w:val="000000"/>
                  <w:sz w:val="16"/>
                  <w:szCs w:val="16"/>
                </w:rPr>
                <w:t>0.407</w:t>
              </w:r>
            </w:ins>
          </w:p>
        </w:tc>
        <w:tc>
          <w:tcPr>
            <w:tcW w:w="453" w:type="dxa"/>
            <w:tcBorders>
              <w:left w:val="single" w:sz="4" w:space="0" w:color="auto"/>
            </w:tcBorders>
            <w:vAlign w:val="center"/>
            <w:tcPrChange w:id="19379" w:author="Στάθης Καπ" w:date="2023-03-09T06:29:00Z">
              <w:tcPr>
                <w:tcW w:w="453" w:type="dxa"/>
                <w:gridSpan w:val="2"/>
                <w:tcBorders>
                  <w:left w:val="single" w:sz="4" w:space="0" w:color="auto"/>
                </w:tcBorders>
                <w:vAlign w:val="bottom"/>
              </w:tcPr>
            </w:tcPrChange>
          </w:tcPr>
          <w:p w14:paraId="6D00E68A" w14:textId="3A68282A" w:rsidR="00494D04" w:rsidRPr="007E0F91" w:rsidRDefault="00494D04" w:rsidP="00494D04">
            <w:pPr>
              <w:jc w:val="center"/>
              <w:rPr>
                <w:ins w:id="19380" w:author="Στάθης Καπ" w:date="2023-03-09T06:25:00Z"/>
                <w:sz w:val="16"/>
                <w:szCs w:val="16"/>
              </w:rPr>
            </w:pPr>
            <w:ins w:id="19381" w:author="Στάθης Καπ" w:date="2023-03-09T07:11:00Z">
              <w:r>
                <w:rPr>
                  <w:rFonts w:ascii="Calibri" w:hAnsi="Calibri" w:cs="Calibri"/>
                  <w:color w:val="000000"/>
                  <w:sz w:val="16"/>
                  <w:szCs w:val="16"/>
                </w:rPr>
                <w:t>1417</w:t>
              </w:r>
            </w:ins>
          </w:p>
        </w:tc>
        <w:tc>
          <w:tcPr>
            <w:tcW w:w="454" w:type="dxa"/>
            <w:vAlign w:val="center"/>
            <w:tcPrChange w:id="19382" w:author="Στάθης Καπ" w:date="2023-03-09T06:29:00Z">
              <w:tcPr>
                <w:tcW w:w="454" w:type="dxa"/>
                <w:gridSpan w:val="2"/>
                <w:vAlign w:val="center"/>
              </w:tcPr>
            </w:tcPrChange>
          </w:tcPr>
          <w:p w14:paraId="56991AEB" w14:textId="62E65D56" w:rsidR="00494D04" w:rsidRPr="007E0F91" w:rsidRDefault="00494D04" w:rsidP="00494D04">
            <w:pPr>
              <w:jc w:val="center"/>
              <w:rPr>
                <w:ins w:id="19383" w:author="Στάθης Καπ" w:date="2023-03-09T06:25:00Z"/>
                <w:sz w:val="16"/>
                <w:szCs w:val="16"/>
              </w:rPr>
            </w:pPr>
            <w:ins w:id="19384" w:author="Στάθης Καπ" w:date="2023-03-09T07:11:00Z">
              <w:r>
                <w:rPr>
                  <w:rFonts w:ascii="Calibri" w:hAnsi="Calibri" w:cs="Calibri"/>
                  <w:color w:val="000000"/>
                  <w:sz w:val="16"/>
                  <w:szCs w:val="16"/>
                </w:rPr>
                <w:t>0</w:t>
              </w:r>
            </w:ins>
          </w:p>
        </w:tc>
        <w:tc>
          <w:tcPr>
            <w:tcW w:w="454" w:type="dxa"/>
            <w:vAlign w:val="center"/>
            <w:tcPrChange w:id="19385" w:author="Στάθης Καπ" w:date="2023-03-09T06:29:00Z">
              <w:tcPr>
                <w:tcW w:w="454" w:type="dxa"/>
                <w:gridSpan w:val="2"/>
                <w:vAlign w:val="bottom"/>
              </w:tcPr>
            </w:tcPrChange>
          </w:tcPr>
          <w:p w14:paraId="4AAA7AAB" w14:textId="65E2388D" w:rsidR="00494D04" w:rsidRPr="007E0F91" w:rsidRDefault="00494D04" w:rsidP="00494D04">
            <w:pPr>
              <w:jc w:val="center"/>
              <w:rPr>
                <w:ins w:id="19386" w:author="Στάθης Καπ" w:date="2023-03-09T06:25:00Z"/>
                <w:sz w:val="16"/>
                <w:szCs w:val="16"/>
              </w:rPr>
            </w:pPr>
            <w:ins w:id="19387" w:author="Στάθης Καπ" w:date="2023-03-09T07:11:00Z">
              <w:r>
                <w:rPr>
                  <w:rFonts w:ascii="Calibri" w:hAnsi="Calibri" w:cs="Calibri"/>
                  <w:color w:val="000000"/>
                  <w:sz w:val="16"/>
                  <w:szCs w:val="16"/>
                </w:rPr>
                <w:t>0.614</w:t>
              </w:r>
            </w:ins>
          </w:p>
        </w:tc>
        <w:tc>
          <w:tcPr>
            <w:tcW w:w="457" w:type="dxa"/>
            <w:tcBorders>
              <w:right w:val="single" w:sz="4" w:space="0" w:color="auto"/>
            </w:tcBorders>
            <w:vAlign w:val="center"/>
            <w:tcPrChange w:id="19388" w:author="Στάθης Καπ" w:date="2023-03-09T06:29:00Z">
              <w:tcPr>
                <w:tcW w:w="457" w:type="dxa"/>
                <w:gridSpan w:val="2"/>
                <w:tcBorders>
                  <w:right w:val="single" w:sz="4" w:space="0" w:color="auto"/>
                </w:tcBorders>
                <w:vAlign w:val="center"/>
              </w:tcPr>
            </w:tcPrChange>
          </w:tcPr>
          <w:p w14:paraId="0930CF09" w14:textId="32A07288" w:rsidR="00494D04" w:rsidRPr="007E0F91" w:rsidRDefault="00494D04" w:rsidP="00494D04">
            <w:pPr>
              <w:jc w:val="center"/>
              <w:rPr>
                <w:ins w:id="19389" w:author="Στάθης Καπ" w:date="2023-03-09T06:25:00Z"/>
                <w:sz w:val="16"/>
                <w:szCs w:val="16"/>
              </w:rPr>
            </w:pPr>
            <w:ins w:id="19390" w:author="Στάθης Καπ" w:date="2023-03-09T07:11:00Z">
              <w:r>
                <w:rPr>
                  <w:rFonts w:ascii="Calibri" w:hAnsi="Calibri" w:cs="Calibri"/>
                  <w:color w:val="000000"/>
                  <w:sz w:val="16"/>
                  <w:szCs w:val="16"/>
                </w:rPr>
                <w:t>-50.86</w:t>
              </w:r>
            </w:ins>
          </w:p>
        </w:tc>
        <w:tc>
          <w:tcPr>
            <w:tcW w:w="453" w:type="dxa"/>
            <w:tcBorders>
              <w:left w:val="single" w:sz="4" w:space="0" w:color="auto"/>
            </w:tcBorders>
            <w:vAlign w:val="center"/>
            <w:tcPrChange w:id="19391" w:author="Στάθης Καπ" w:date="2023-03-09T06:29:00Z">
              <w:tcPr>
                <w:tcW w:w="453" w:type="dxa"/>
                <w:gridSpan w:val="2"/>
                <w:tcBorders>
                  <w:left w:val="single" w:sz="4" w:space="0" w:color="auto"/>
                </w:tcBorders>
                <w:vAlign w:val="bottom"/>
              </w:tcPr>
            </w:tcPrChange>
          </w:tcPr>
          <w:p w14:paraId="308348BD" w14:textId="277E4E84" w:rsidR="00494D04" w:rsidRPr="007E0F91" w:rsidRDefault="00494D04" w:rsidP="00494D04">
            <w:pPr>
              <w:jc w:val="center"/>
              <w:rPr>
                <w:ins w:id="19392" w:author="Στάθης Καπ" w:date="2023-03-09T06:25:00Z"/>
                <w:sz w:val="16"/>
                <w:szCs w:val="16"/>
              </w:rPr>
            </w:pPr>
            <w:ins w:id="19393" w:author="Στάθης Καπ" w:date="2023-03-09T07:11:00Z">
              <w:r>
                <w:rPr>
                  <w:rFonts w:ascii="Calibri" w:hAnsi="Calibri" w:cs="Calibri"/>
                  <w:color w:val="000000"/>
                  <w:sz w:val="16"/>
                  <w:szCs w:val="16"/>
                </w:rPr>
                <w:t>1370</w:t>
              </w:r>
            </w:ins>
          </w:p>
        </w:tc>
        <w:tc>
          <w:tcPr>
            <w:tcW w:w="454" w:type="dxa"/>
            <w:vAlign w:val="center"/>
            <w:tcPrChange w:id="19394" w:author="Στάθης Καπ" w:date="2023-03-09T06:29:00Z">
              <w:tcPr>
                <w:tcW w:w="454" w:type="dxa"/>
                <w:gridSpan w:val="2"/>
                <w:vAlign w:val="center"/>
              </w:tcPr>
            </w:tcPrChange>
          </w:tcPr>
          <w:p w14:paraId="378A448A" w14:textId="4084E5BD" w:rsidR="00494D04" w:rsidRPr="007E0F91" w:rsidRDefault="00494D04" w:rsidP="00494D04">
            <w:pPr>
              <w:jc w:val="center"/>
              <w:rPr>
                <w:ins w:id="19395" w:author="Στάθης Καπ" w:date="2023-03-09T06:25:00Z"/>
                <w:sz w:val="16"/>
                <w:szCs w:val="16"/>
              </w:rPr>
            </w:pPr>
            <w:ins w:id="19396" w:author="Στάθης Καπ" w:date="2023-03-09T07:11:00Z">
              <w:r>
                <w:rPr>
                  <w:rFonts w:ascii="Calibri" w:hAnsi="Calibri" w:cs="Calibri"/>
                  <w:color w:val="000000"/>
                  <w:sz w:val="16"/>
                  <w:szCs w:val="16"/>
                </w:rPr>
                <w:t>3.32</w:t>
              </w:r>
            </w:ins>
          </w:p>
        </w:tc>
        <w:tc>
          <w:tcPr>
            <w:tcW w:w="454" w:type="dxa"/>
            <w:vAlign w:val="center"/>
            <w:tcPrChange w:id="19397" w:author="Στάθης Καπ" w:date="2023-03-09T06:29:00Z">
              <w:tcPr>
                <w:tcW w:w="454" w:type="dxa"/>
                <w:gridSpan w:val="2"/>
                <w:vAlign w:val="bottom"/>
              </w:tcPr>
            </w:tcPrChange>
          </w:tcPr>
          <w:p w14:paraId="4E743FB8" w14:textId="365365AE" w:rsidR="00494D04" w:rsidRPr="007E0F91" w:rsidRDefault="00494D04" w:rsidP="00494D04">
            <w:pPr>
              <w:jc w:val="center"/>
              <w:rPr>
                <w:ins w:id="19398" w:author="Στάθης Καπ" w:date="2023-03-09T06:25:00Z"/>
                <w:sz w:val="16"/>
                <w:szCs w:val="16"/>
              </w:rPr>
            </w:pPr>
            <w:ins w:id="19399" w:author="Στάθης Καπ" w:date="2023-03-09T07:11:00Z">
              <w:r>
                <w:rPr>
                  <w:rFonts w:ascii="Calibri" w:hAnsi="Calibri" w:cs="Calibri"/>
                  <w:color w:val="000000"/>
                  <w:sz w:val="16"/>
                  <w:szCs w:val="16"/>
                </w:rPr>
                <w:t>0.265</w:t>
              </w:r>
            </w:ins>
          </w:p>
        </w:tc>
        <w:tc>
          <w:tcPr>
            <w:tcW w:w="454" w:type="dxa"/>
            <w:tcBorders>
              <w:right w:val="single" w:sz="4" w:space="0" w:color="auto"/>
            </w:tcBorders>
            <w:vAlign w:val="center"/>
            <w:tcPrChange w:id="19400" w:author="Στάθης Καπ" w:date="2023-03-09T06:29:00Z">
              <w:tcPr>
                <w:tcW w:w="454" w:type="dxa"/>
                <w:gridSpan w:val="2"/>
                <w:tcBorders>
                  <w:right w:val="single" w:sz="4" w:space="0" w:color="auto"/>
                </w:tcBorders>
                <w:vAlign w:val="center"/>
              </w:tcPr>
            </w:tcPrChange>
          </w:tcPr>
          <w:p w14:paraId="5CBD4AA9" w14:textId="3870A16C" w:rsidR="00494D04" w:rsidRPr="007E0F91" w:rsidRDefault="00494D04" w:rsidP="00494D04">
            <w:pPr>
              <w:jc w:val="center"/>
              <w:rPr>
                <w:ins w:id="19401" w:author="Στάθης Καπ" w:date="2023-03-09T06:25:00Z"/>
                <w:sz w:val="16"/>
                <w:szCs w:val="16"/>
              </w:rPr>
            </w:pPr>
            <w:ins w:id="19402" w:author="Στάθης Καπ" w:date="2023-03-09T07:11:00Z">
              <w:r>
                <w:rPr>
                  <w:rFonts w:ascii="Calibri" w:hAnsi="Calibri" w:cs="Calibri"/>
                  <w:color w:val="000000"/>
                  <w:sz w:val="16"/>
                  <w:szCs w:val="16"/>
                </w:rPr>
                <w:t>34.89</w:t>
              </w:r>
            </w:ins>
          </w:p>
        </w:tc>
        <w:tc>
          <w:tcPr>
            <w:tcW w:w="453" w:type="dxa"/>
            <w:tcBorders>
              <w:left w:val="single" w:sz="4" w:space="0" w:color="auto"/>
            </w:tcBorders>
            <w:vAlign w:val="center"/>
            <w:tcPrChange w:id="19403" w:author="Στάθης Καπ" w:date="2023-03-09T06:29:00Z">
              <w:tcPr>
                <w:tcW w:w="453" w:type="dxa"/>
                <w:gridSpan w:val="2"/>
                <w:tcBorders>
                  <w:left w:val="single" w:sz="4" w:space="0" w:color="auto"/>
                </w:tcBorders>
                <w:vAlign w:val="bottom"/>
              </w:tcPr>
            </w:tcPrChange>
          </w:tcPr>
          <w:p w14:paraId="64E626E9" w14:textId="5A03DB29" w:rsidR="00494D04" w:rsidRPr="007E0F91" w:rsidRDefault="00494D04" w:rsidP="00494D04">
            <w:pPr>
              <w:jc w:val="center"/>
              <w:rPr>
                <w:ins w:id="19404" w:author="Στάθης Καπ" w:date="2023-03-09T06:25:00Z"/>
                <w:sz w:val="16"/>
                <w:szCs w:val="16"/>
              </w:rPr>
            </w:pPr>
            <w:ins w:id="19405" w:author="Στάθης Καπ" w:date="2023-03-09T07:11:00Z">
              <w:r>
                <w:rPr>
                  <w:rFonts w:ascii="Calibri" w:hAnsi="Calibri" w:cs="Calibri"/>
                  <w:color w:val="000000"/>
                  <w:sz w:val="16"/>
                  <w:szCs w:val="16"/>
                </w:rPr>
                <w:t>1407</w:t>
              </w:r>
            </w:ins>
          </w:p>
        </w:tc>
        <w:tc>
          <w:tcPr>
            <w:tcW w:w="454" w:type="dxa"/>
            <w:vAlign w:val="center"/>
            <w:tcPrChange w:id="19406" w:author="Στάθης Καπ" w:date="2023-03-09T06:29:00Z">
              <w:tcPr>
                <w:tcW w:w="454" w:type="dxa"/>
                <w:gridSpan w:val="2"/>
                <w:vAlign w:val="center"/>
              </w:tcPr>
            </w:tcPrChange>
          </w:tcPr>
          <w:p w14:paraId="6C6F9999" w14:textId="2E426DEB" w:rsidR="00494D04" w:rsidRPr="007E0F91" w:rsidRDefault="00494D04" w:rsidP="00494D04">
            <w:pPr>
              <w:jc w:val="center"/>
              <w:rPr>
                <w:ins w:id="19407" w:author="Στάθης Καπ" w:date="2023-03-09T06:25:00Z"/>
                <w:sz w:val="16"/>
                <w:szCs w:val="16"/>
              </w:rPr>
            </w:pPr>
            <w:ins w:id="19408" w:author="Στάθης Καπ" w:date="2023-03-09T07:11:00Z">
              <w:r>
                <w:rPr>
                  <w:rFonts w:ascii="Calibri" w:hAnsi="Calibri" w:cs="Calibri"/>
                  <w:color w:val="000000"/>
                  <w:sz w:val="16"/>
                  <w:szCs w:val="16"/>
                </w:rPr>
                <w:t>0.71</w:t>
              </w:r>
            </w:ins>
          </w:p>
        </w:tc>
        <w:tc>
          <w:tcPr>
            <w:tcW w:w="454" w:type="dxa"/>
            <w:vAlign w:val="center"/>
            <w:tcPrChange w:id="19409" w:author="Στάθης Καπ" w:date="2023-03-09T06:29:00Z">
              <w:tcPr>
                <w:tcW w:w="454" w:type="dxa"/>
                <w:gridSpan w:val="2"/>
                <w:vAlign w:val="bottom"/>
              </w:tcPr>
            </w:tcPrChange>
          </w:tcPr>
          <w:p w14:paraId="10648470" w14:textId="4AA3CE77" w:rsidR="00494D04" w:rsidRPr="007E0F91" w:rsidRDefault="00494D04" w:rsidP="00494D04">
            <w:pPr>
              <w:jc w:val="center"/>
              <w:rPr>
                <w:ins w:id="19410" w:author="Στάθης Καπ" w:date="2023-03-09T06:25:00Z"/>
                <w:sz w:val="16"/>
                <w:szCs w:val="16"/>
              </w:rPr>
            </w:pPr>
            <w:ins w:id="19411" w:author="Στάθης Καπ" w:date="2023-03-09T07:11:00Z">
              <w:r>
                <w:rPr>
                  <w:rFonts w:ascii="Calibri" w:hAnsi="Calibri" w:cs="Calibri"/>
                  <w:color w:val="000000"/>
                  <w:sz w:val="16"/>
                  <w:szCs w:val="16"/>
                </w:rPr>
                <w:t>0.516</w:t>
              </w:r>
            </w:ins>
          </w:p>
        </w:tc>
        <w:tc>
          <w:tcPr>
            <w:tcW w:w="461" w:type="dxa"/>
            <w:tcBorders>
              <w:right w:val="single" w:sz="4" w:space="0" w:color="auto"/>
            </w:tcBorders>
            <w:vAlign w:val="center"/>
            <w:tcPrChange w:id="19412" w:author="Στάθης Καπ" w:date="2023-03-09T06:29:00Z">
              <w:tcPr>
                <w:tcW w:w="461" w:type="dxa"/>
                <w:gridSpan w:val="2"/>
                <w:tcBorders>
                  <w:right w:val="single" w:sz="4" w:space="0" w:color="auto"/>
                </w:tcBorders>
                <w:vAlign w:val="center"/>
              </w:tcPr>
            </w:tcPrChange>
          </w:tcPr>
          <w:p w14:paraId="7B3967EB" w14:textId="09348D04" w:rsidR="00494D04" w:rsidRPr="007E0F91" w:rsidRDefault="00494D04" w:rsidP="00494D04">
            <w:pPr>
              <w:jc w:val="center"/>
              <w:rPr>
                <w:ins w:id="19413" w:author="Στάθης Καπ" w:date="2023-03-09T06:25:00Z"/>
                <w:sz w:val="16"/>
                <w:szCs w:val="16"/>
              </w:rPr>
            </w:pPr>
            <w:ins w:id="19414" w:author="Στάθης Καπ" w:date="2023-03-09T07:11:00Z">
              <w:r>
                <w:rPr>
                  <w:rFonts w:ascii="Calibri" w:hAnsi="Calibri" w:cs="Calibri"/>
                  <w:color w:val="000000"/>
                  <w:sz w:val="16"/>
                  <w:szCs w:val="16"/>
                </w:rPr>
                <w:t>-26.78</w:t>
              </w:r>
            </w:ins>
          </w:p>
        </w:tc>
      </w:tr>
      <w:tr w:rsidR="00494D04" w14:paraId="1966F960"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41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416" w:author="Στάθης Καπ" w:date="2023-03-09T06:25:00Z"/>
          <w:trPrChange w:id="19417"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418"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CD11FE1" w14:textId="77777777" w:rsidR="00494D04" w:rsidRPr="007E0F91" w:rsidRDefault="00494D04" w:rsidP="00494D04">
            <w:pPr>
              <w:jc w:val="center"/>
              <w:rPr>
                <w:ins w:id="19419" w:author="Στάθης Καπ" w:date="2023-03-09T06:25:00Z"/>
                <w:sz w:val="16"/>
                <w:szCs w:val="16"/>
              </w:rPr>
            </w:pPr>
            <w:ins w:id="19420" w:author="Στάθης Καπ" w:date="2023-03-09T06:25:00Z">
              <w:r w:rsidRPr="009861B1">
                <w:rPr>
                  <w:rFonts w:ascii="Calibri" w:hAnsi="Calibri" w:cs="Calibri"/>
                  <w:color w:val="000000"/>
                  <w:sz w:val="16"/>
                  <w:szCs w:val="16"/>
                </w:rPr>
                <w:t>r208</w:t>
              </w:r>
            </w:ins>
          </w:p>
        </w:tc>
        <w:tc>
          <w:tcPr>
            <w:tcW w:w="565" w:type="dxa"/>
            <w:tcBorders>
              <w:left w:val="single" w:sz="4" w:space="0" w:color="auto"/>
            </w:tcBorders>
            <w:vAlign w:val="center"/>
            <w:tcPrChange w:id="19421" w:author="Στάθης Καπ" w:date="2023-03-09T06:29:00Z">
              <w:tcPr>
                <w:tcW w:w="565" w:type="dxa"/>
                <w:gridSpan w:val="2"/>
                <w:tcBorders>
                  <w:left w:val="single" w:sz="4" w:space="0" w:color="auto"/>
                </w:tcBorders>
                <w:vAlign w:val="center"/>
              </w:tcPr>
            </w:tcPrChange>
          </w:tcPr>
          <w:p w14:paraId="1DC0C61E" w14:textId="21E52A6B" w:rsidR="00494D04" w:rsidRPr="007E0F91" w:rsidRDefault="00494D04" w:rsidP="00494D04">
            <w:pPr>
              <w:jc w:val="center"/>
              <w:rPr>
                <w:ins w:id="19422" w:author="Στάθης Καπ" w:date="2023-03-09T06:25:00Z"/>
                <w:sz w:val="16"/>
                <w:szCs w:val="16"/>
              </w:rPr>
            </w:pPr>
            <w:ins w:id="19423" w:author="Στάθης Καπ" w:date="2023-03-09T07:11:00Z">
              <w:r>
                <w:rPr>
                  <w:rFonts w:ascii="Calibri" w:hAnsi="Calibri" w:cs="Calibri"/>
                  <w:color w:val="000000"/>
                  <w:sz w:val="16"/>
                  <w:szCs w:val="16"/>
                </w:rPr>
                <w:t>1458</w:t>
              </w:r>
            </w:ins>
          </w:p>
        </w:tc>
        <w:tc>
          <w:tcPr>
            <w:tcW w:w="679" w:type="dxa"/>
            <w:tcBorders>
              <w:right w:val="single" w:sz="4" w:space="0" w:color="auto"/>
            </w:tcBorders>
            <w:vAlign w:val="center"/>
            <w:tcPrChange w:id="19424" w:author="Στάθης Καπ" w:date="2023-03-09T06:29:00Z">
              <w:tcPr>
                <w:tcW w:w="679" w:type="dxa"/>
                <w:gridSpan w:val="2"/>
                <w:tcBorders>
                  <w:right w:val="single" w:sz="4" w:space="0" w:color="auto"/>
                </w:tcBorders>
                <w:vAlign w:val="center"/>
              </w:tcPr>
            </w:tcPrChange>
          </w:tcPr>
          <w:p w14:paraId="077D3C67" w14:textId="5F985D81" w:rsidR="00494D04" w:rsidRPr="007E0F91" w:rsidRDefault="00494D04" w:rsidP="00494D04">
            <w:pPr>
              <w:jc w:val="center"/>
              <w:rPr>
                <w:ins w:id="19425" w:author="Στάθης Καπ" w:date="2023-03-09T06:25:00Z"/>
                <w:sz w:val="16"/>
                <w:szCs w:val="16"/>
              </w:rPr>
            </w:pPr>
            <w:ins w:id="19426" w:author="Στάθης Καπ" w:date="2023-03-09T07:11:00Z">
              <w:r>
                <w:rPr>
                  <w:rFonts w:ascii="Calibri" w:hAnsi="Calibri" w:cs="Calibri"/>
                  <w:color w:val="000000"/>
                  <w:sz w:val="16"/>
                  <w:szCs w:val="16"/>
                </w:rPr>
                <w:t>1458</w:t>
              </w:r>
            </w:ins>
          </w:p>
        </w:tc>
        <w:tc>
          <w:tcPr>
            <w:tcW w:w="453" w:type="dxa"/>
            <w:tcBorders>
              <w:left w:val="single" w:sz="4" w:space="0" w:color="auto"/>
            </w:tcBorders>
            <w:vAlign w:val="center"/>
            <w:tcPrChange w:id="19427" w:author="Στάθης Καπ" w:date="2023-03-09T06:29:00Z">
              <w:tcPr>
                <w:tcW w:w="453" w:type="dxa"/>
                <w:gridSpan w:val="2"/>
                <w:tcBorders>
                  <w:left w:val="single" w:sz="4" w:space="0" w:color="auto"/>
                </w:tcBorders>
                <w:vAlign w:val="bottom"/>
              </w:tcPr>
            </w:tcPrChange>
          </w:tcPr>
          <w:p w14:paraId="6A82E42D" w14:textId="2F07173F" w:rsidR="00494D04" w:rsidRPr="007E0F91" w:rsidRDefault="00494D04" w:rsidP="00494D04">
            <w:pPr>
              <w:jc w:val="center"/>
              <w:rPr>
                <w:ins w:id="19428" w:author="Στάθης Καπ" w:date="2023-03-09T06:25:00Z"/>
                <w:sz w:val="16"/>
                <w:szCs w:val="16"/>
              </w:rPr>
            </w:pPr>
            <w:ins w:id="19429" w:author="Στάθης Καπ" w:date="2023-03-09T07:11:00Z">
              <w:r>
                <w:rPr>
                  <w:rFonts w:ascii="Calibri" w:hAnsi="Calibri" w:cs="Calibri"/>
                  <w:color w:val="000000"/>
                  <w:sz w:val="16"/>
                  <w:szCs w:val="16"/>
                </w:rPr>
                <w:t>1456</w:t>
              </w:r>
            </w:ins>
          </w:p>
        </w:tc>
        <w:tc>
          <w:tcPr>
            <w:tcW w:w="708" w:type="dxa"/>
            <w:vAlign w:val="center"/>
            <w:tcPrChange w:id="19430" w:author="Στάθης Καπ" w:date="2023-03-09T06:29:00Z">
              <w:tcPr>
                <w:tcW w:w="708" w:type="dxa"/>
                <w:gridSpan w:val="2"/>
                <w:vAlign w:val="center"/>
              </w:tcPr>
            </w:tcPrChange>
          </w:tcPr>
          <w:p w14:paraId="3A788B5C" w14:textId="135F1B85" w:rsidR="00494D04" w:rsidRPr="007E0F91" w:rsidRDefault="00494D04" w:rsidP="00494D04">
            <w:pPr>
              <w:jc w:val="center"/>
              <w:rPr>
                <w:ins w:id="19431" w:author="Στάθης Καπ" w:date="2023-03-09T06:25:00Z"/>
                <w:sz w:val="16"/>
                <w:szCs w:val="16"/>
              </w:rPr>
            </w:pPr>
            <w:ins w:id="19432" w:author="Στάθης Καπ" w:date="2023-03-09T07:11:00Z">
              <w:r>
                <w:rPr>
                  <w:rFonts w:ascii="Calibri" w:hAnsi="Calibri" w:cs="Calibri"/>
                  <w:color w:val="000000"/>
                  <w:sz w:val="16"/>
                  <w:szCs w:val="16"/>
                </w:rPr>
                <w:t>0.14</w:t>
              </w:r>
            </w:ins>
          </w:p>
        </w:tc>
        <w:tc>
          <w:tcPr>
            <w:tcW w:w="652" w:type="dxa"/>
            <w:tcBorders>
              <w:right w:val="single" w:sz="4" w:space="0" w:color="auto"/>
            </w:tcBorders>
            <w:vAlign w:val="center"/>
            <w:tcPrChange w:id="19433" w:author="Στάθης Καπ" w:date="2023-03-09T06:29:00Z">
              <w:tcPr>
                <w:tcW w:w="652" w:type="dxa"/>
                <w:gridSpan w:val="2"/>
                <w:tcBorders>
                  <w:right w:val="single" w:sz="4" w:space="0" w:color="auto"/>
                </w:tcBorders>
                <w:vAlign w:val="bottom"/>
              </w:tcPr>
            </w:tcPrChange>
          </w:tcPr>
          <w:p w14:paraId="3D87094F" w14:textId="61D712C6" w:rsidR="00494D04" w:rsidRPr="007E0F91" w:rsidRDefault="00494D04" w:rsidP="00494D04">
            <w:pPr>
              <w:jc w:val="center"/>
              <w:rPr>
                <w:ins w:id="19434" w:author="Στάθης Καπ" w:date="2023-03-09T06:25:00Z"/>
                <w:sz w:val="16"/>
                <w:szCs w:val="16"/>
              </w:rPr>
            </w:pPr>
            <w:ins w:id="19435" w:author="Στάθης Καπ" w:date="2023-03-09T07:11:00Z">
              <w:r>
                <w:rPr>
                  <w:rFonts w:ascii="Calibri" w:hAnsi="Calibri" w:cs="Calibri"/>
                  <w:color w:val="000000"/>
                  <w:sz w:val="16"/>
                  <w:szCs w:val="16"/>
                </w:rPr>
                <w:t>0.298</w:t>
              </w:r>
            </w:ins>
          </w:p>
        </w:tc>
        <w:tc>
          <w:tcPr>
            <w:tcW w:w="453" w:type="dxa"/>
            <w:tcBorders>
              <w:left w:val="single" w:sz="4" w:space="0" w:color="auto"/>
            </w:tcBorders>
            <w:vAlign w:val="center"/>
            <w:tcPrChange w:id="19436" w:author="Στάθης Καπ" w:date="2023-03-09T06:29:00Z">
              <w:tcPr>
                <w:tcW w:w="453" w:type="dxa"/>
                <w:gridSpan w:val="2"/>
                <w:tcBorders>
                  <w:left w:val="single" w:sz="4" w:space="0" w:color="auto"/>
                </w:tcBorders>
                <w:vAlign w:val="bottom"/>
              </w:tcPr>
            </w:tcPrChange>
          </w:tcPr>
          <w:p w14:paraId="007D0115" w14:textId="56729155" w:rsidR="00494D04" w:rsidRPr="007E0F91" w:rsidRDefault="00494D04" w:rsidP="00494D04">
            <w:pPr>
              <w:jc w:val="center"/>
              <w:rPr>
                <w:ins w:id="19437" w:author="Στάθης Καπ" w:date="2023-03-09T06:25:00Z"/>
                <w:sz w:val="16"/>
                <w:szCs w:val="16"/>
              </w:rPr>
            </w:pPr>
            <w:ins w:id="19438" w:author="Στάθης Καπ" w:date="2023-03-09T07:11:00Z">
              <w:r>
                <w:rPr>
                  <w:rFonts w:ascii="Calibri" w:hAnsi="Calibri" w:cs="Calibri"/>
                  <w:color w:val="000000"/>
                  <w:sz w:val="16"/>
                  <w:szCs w:val="16"/>
                </w:rPr>
                <w:t>1451</w:t>
              </w:r>
            </w:ins>
          </w:p>
        </w:tc>
        <w:tc>
          <w:tcPr>
            <w:tcW w:w="454" w:type="dxa"/>
            <w:vAlign w:val="center"/>
            <w:tcPrChange w:id="19439" w:author="Στάθης Καπ" w:date="2023-03-09T06:29:00Z">
              <w:tcPr>
                <w:tcW w:w="454" w:type="dxa"/>
                <w:gridSpan w:val="2"/>
                <w:vAlign w:val="center"/>
              </w:tcPr>
            </w:tcPrChange>
          </w:tcPr>
          <w:p w14:paraId="569F2CE3" w14:textId="67E04BAA" w:rsidR="00494D04" w:rsidRPr="007E0F91" w:rsidRDefault="00494D04" w:rsidP="00494D04">
            <w:pPr>
              <w:jc w:val="center"/>
              <w:rPr>
                <w:ins w:id="19440" w:author="Στάθης Καπ" w:date="2023-03-09T06:25:00Z"/>
                <w:sz w:val="16"/>
                <w:szCs w:val="16"/>
              </w:rPr>
            </w:pPr>
            <w:ins w:id="19441" w:author="Στάθης Καπ" w:date="2023-03-09T07:11:00Z">
              <w:r>
                <w:rPr>
                  <w:rFonts w:ascii="Calibri" w:hAnsi="Calibri" w:cs="Calibri"/>
                  <w:color w:val="000000"/>
                  <w:sz w:val="16"/>
                  <w:szCs w:val="16"/>
                </w:rPr>
                <w:t>0.34</w:t>
              </w:r>
            </w:ins>
          </w:p>
        </w:tc>
        <w:tc>
          <w:tcPr>
            <w:tcW w:w="454" w:type="dxa"/>
            <w:vAlign w:val="center"/>
            <w:tcPrChange w:id="19442" w:author="Στάθης Καπ" w:date="2023-03-09T06:29:00Z">
              <w:tcPr>
                <w:tcW w:w="454" w:type="dxa"/>
                <w:gridSpan w:val="2"/>
                <w:vAlign w:val="bottom"/>
              </w:tcPr>
            </w:tcPrChange>
          </w:tcPr>
          <w:p w14:paraId="3389EB64" w14:textId="45403938" w:rsidR="00494D04" w:rsidRPr="007E0F91" w:rsidRDefault="00494D04" w:rsidP="00494D04">
            <w:pPr>
              <w:jc w:val="center"/>
              <w:rPr>
                <w:ins w:id="19443" w:author="Στάθης Καπ" w:date="2023-03-09T06:25:00Z"/>
                <w:sz w:val="16"/>
                <w:szCs w:val="16"/>
              </w:rPr>
            </w:pPr>
            <w:ins w:id="19444" w:author="Στάθης Καπ" w:date="2023-03-09T07:11:00Z">
              <w:r>
                <w:rPr>
                  <w:rFonts w:ascii="Calibri" w:hAnsi="Calibri" w:cs="Calibri"/>
                  <w:color w:val="000000"/>
                  <w:sz w:val="16"/>
                  <w:szCs w:val="16"/>
                </w:rPr>
                <w:t>0.183</w:t>
              </w:r>
            </w:ins>
          </w:p>
        </w:tc>
        <w:tc>
          <w:tcPr>
            <w:tcW w:w="457" w:type="dxa"/>
            <w:tcBorders>
              <w:right w:val="single" w:sz="4" w:space="0" w:color="auto"/>
            </w:tcBorders>
            <w:vAlign w:val="center"/>
            <w:tcPrChange w:id="19445" w:author="Στάθης Καπ" w:date="2023-03-09T06:29:00Z">
              <w:tcPr>
                <w:tcW w:w="457" w:type="dxa"/>
                <w:gridSpan w:val="2"/>
                <w:tcBorders>
                  <w:right w:val="single" w:sz="4" w:space="0" w:color="auto"/>
                </w:tcBorders>
                <w:vAlign w:val="center"/>
              </w:tcPr>
            </w:tcPrChange>
          </w:tcPr>
          <w:p w14:paraId="4D1821FC" w14:textId="4BDFE672" w:rsidR="00494D04" w:rsidRPr="007E0F91" w:rsidRDefault="00494D04" w:rsidP="00494D04">
            <w:pPr>
              <w:jc w:val="center"/>
              <w:rPr>
                <w:ins w:id="19446" w:author="Στάθης Καπ" w:date="2023-03-09T06:25:00Z"/>
                <w:sz w:val="16"/>
                <w:szCs w:val="16"/>
              </w:rPr>
            </w:pPr>
            <w:ins w:id="19447" w:author="Στάθης Καπ" w:date="2023-03-09T07:11:00Z">
              <w:r>
                <w:rPr>
                  <w:rFonts w:ascii="Calibri" w:hAnsi="Calibri" w:cs="Calibri"/>
                  <w:color w:val="000000"/>
                  <w:sz w:val="16"/>
                  <w:szCs w:val="16"/>
                </w:rPr>
                <w:t>38.59</w:t>
              </w:r>
            </w:ins>
          </w:p>
        </w:tc>
        <w:tc>
          <w:tcPr>
            <w:tcW w:w="453" w:type="dxa"/>
            <w:tcBorders>
              <w:left w:val="single" w:sz="4" w:space="0" w:color="auto"/>
            </w:tcBorders>
            <w:vAlign w:val="center"/>
            <w:tcPrChange w:id="19448" w:author="Στάθης Καπ" w:date="2023-03-09T06:29:00Z">
              <w:tcPr>
                <w:tcW w:w="453" w:type="dxa"/>
                <w:gridSpan w:val="2"/>
                <w:tcBorders>
                  <w:left w:val="single" w:sz="4" w:space="0" w:color="auto"/>
                </w:tcBorders>
                <w:vAlign w:val="bottom"/>
              </w:tcPr>
            </w:tcPrChange>
          </w:tcPr>
          <w:p w14:paraId="31DCA567" w14:textId="5F82DE5D" w:rsidR="00494D04" w:rsidRPr="007E0F91" w:rsidRDefault="00494D04" w:rsidP="00494D04">
            <w:pPr>
              <w:jc w:val="center"/>
              <w:rPr>
                <w:ins w:id="19449" w:author="Στάθης Καπ" w:date="2023-03-09T06:25:00Z"/>
                <w:sz w:val="16"/>
                <w:szCs w:val="16"/>
              </w:rPr>
            </w:pPr>
            <w:ins w:id="19450" w:author="Στάθης Καπ" w:date="2023-03-09T07:11:00Z">
              <w:r>
                <w:rPr>
                  <w:rFonts w:ascii="Calibri" w:hAnsi="Calibri" w:cs="Calibri"/>
                  <w:color w:val="000000"/>
                  <w:sz w:val="16"/>
                  <w:szCs w:val="16"/>
                </w:rPr>
                <w:t>1429</w:t>
              </w:r>
            </w:ins>
          </w:p>
        </w:tc>
        <w:tc>
          <w:tcPr>
            <w:tcW w:w="454" w:type="dxa"/>
            <w:vAlign w:val="center"/>
            <w:tcPrChange w:id="19451" w:author="Στάθης Καπ" w:date="2023-03-09T06:29:00Z">
              <w:tcPr>
                <w:tcW w:w="454" w:type="dxa"/>
                <w:gridSpan w:val="2"/>
                <w:vAlign w:val="center"/>
              </w:tcPr>
            </w:tcPrChange>
          </w:tcPr>
          <w:p w14:paraId="78C2269F" w14:textId="2B92BC57" w:rsidR="00494D04" w:rsidRPr="007E0F91" w:rsidRDefault="00494D04" w:rsidP="00494D04">
            <w:pPr>
              <w:jc w:val="center"/>
              <w:rPr>
                <w:ins w:id="19452" w:author="Στάθης Καπ" w:date="2023-03-09T06:25:00Z"/>
                <w:sz w:val="16"/>
                <w:szCs w:val="16"/>
              </w:rPr>
            </w:pPr>
            <w:ins w:id="19453" w:author="Στάθης Καπ" w:date="2023-03-09T07:11:00Z">
              <w:r>
                <w:rPr>
                  <w:rFonts w:ascii="Calibri" w:hAnsi="Calibri" w:cs="Calibri"/>
                  <w:color w:val="000000"/>
                  <w:sz w:val="16"/>
                  <w:szCs w:val="16"/>
                </w:rPr>
                <w:t>1.85</w:t>
              </w:r>
            </w:ins>
          </w:p>
        </w:tc>
        <w:tc>
          <w:tcPr>
            <w:tcW w:w="454" w:type="dxa"/>
            <w:vAlign w:val="center"/>
            <w:tcPrChange w:id="19454" w:author="Στάθης Καπ" w:date="2023-03-09T06:29:00Z">
              <w:tcPr>
                <w:tcW w:w="454" w:type="dxa"/>
                <w:gridSpan w:val="2"/>
                <w:vAlign w:val="bottom"/>
              </w:tcPr>
            </w:tcPrChange>
          </w:tcPr>
          <w:p w14:paraId="4B50A988" w14:textId="19EB5D95" w:rsidR="00494D04" w:rsidRPr="007E0F91" w:rsidRDefault="00494D04" w:rsidP="00494D04">
            <w:pPr>
              <w:jc w:val="center"/>
              <w:rPr>
                <w:ins w:id="19455" w:author="Στάθης Καπ" w:date="2023-03-09T06:25:00Z"/>
                <w:sz w:val="16"/>
                <w:szCs w:val="16"/>
              </w:rPr>
            </w:pPr>
            <w:ins w:id="19456" w:author="Στάθης Καπ" w:date="2023-03-09T07:11:00Z">
              <w:r>
                <w:rPr>
                  <w:rFonts w:ascii="Calibri" w:hAnsi="Calibri" w:cs="Calibri"/>
                  <w:color w:val="000000"/>
                  <w:sz w:val="16"/>
                  <w:szCs w:val="16"/>
                </w:rPr>
                <w:t>0.382</w:t>
              </w:r>
            </w:ins>
          </w:p>
        </w:tc>
        <w:tc>
          <w:tcPr>
            <w:tcW w:w="454" w:type="dxa"/>
            <w:tcBorders>
              <w:right w:val="single" w:sz="4" w:space="0" w:color="auto"/>
            </w:tcBorders>
            <w:vAlign w:val="center"/>
            <w:tcPrChange w:id="19457" w:author="Στάθης Καπ" w:date="2023-03-09T06:29:00Z">
              <w:tcPr>
                <w:tcW w:w="454" w:type="dxa"/>
                <w:gridSpan w:val="2"/>
                <w:tcBorders>
                  <w:right w:val="single" w:sz="4" w:space="0" w:color="auto"/>
                </w:tcBorders>
                <w:vAlign w:val="center"/>
              </w:tcPr>
            </w:tcPrChange>
          </w:tcPr>
          <w:p w14:paraId="7084A556" w14:textId="7571CC55" w:rsidR="00494D04" w:rsidRPr="007E0F91" w:rsidRDefault="00494D04" w:rsidP="00494D04">
            <w:pPr>
              <w:jc w:val="center"/>
              <w:rPr>
                <w:ins w:id="19458" w:author="Στάθης Καπ" w:date="2023-03-09T06:25:00Z"/>
                <w:sz w:val="16"/>
                <w:szCs w:val="16"/>
              </w:rPr>
            </w:pPr>
            <w:ins w:id="19459" w:author="Στάθης Καπ" w:date="2023-03-09T07:11:00Z">
              <w:r>
                <w:rPr>
                  <w:rFonts w:ascii="Calibri" w:hAnsi="Calibri" w:cs="Calibri"/>
                  <w:color w:val="000000"/>
                  <w:sz w:val="16"/>
                  <w:szCs w:val="16"/>
                </w:rPr>
                <w:t>-28.19</w:t>
              </w:r>
            </w:ins>
          </w:p>
        </w:tc>
        <w:tc>
          <w:tcPr>
            <w:tcW w:w="453" w:type="dxa"/>
            <w:tcBorders>
              <w:left w:val="single" w:sz="4" w:space="0" w:color="auto"/>
            </w:tcBorders>
            <w:vAlign w:val="center"/>
            <w:tcPrChange w:id="19460" w:author="Στάθης Καπ" w:date="2023-03-09T06:29:00Z">
              <w:tcPr>
                <w:tcW w:w="453" w:type="dxa"/>
                <w:gridSpan w:val="2"/>
                <w:tcBorders>
                  <w:left w:val="single" w:sz="4" w:space="0" w:color="auto"/>
                </w:tcBorders>
                <w:vAlign w:val="bottom"/>
              </w:tcPr>
            </w:tcPrChange>
          </w:tcPr>
          <w:p w14:paraId="2BC7D9C4" w14:textId="302B31E2" w:rsidR="00494D04" w:rsidRPr="007E0F91" w:rsidRDefault="00494D04" w:rsidP="00494D04">
            <w:pPr>
              <w:jc w:val="center"/>
              <w:rPr>
                <w:ins w:id="19461" w:author="Στάθης Καπ" w:date="2023-03-09T06:25:00Z"/>
                <w:sz w:val="16"/>
                <w:szCs w:val="16"/>
              </w:rPr>
            </w:pPr>
            <w:ins w:id="19462" w:author="Στάθης Καπ" w:date="2023-03-09T07:11:00Z">
              <w:r>
                <w:rPr>
                  <w:rFonts w:ascii="Calibri" w:hAnsi="Calibri" w:cs="Calibri"/>
                  <w:color w:val="000000"/>
                  <w:sz w:val="16"/>
                  <w:szCs w:val="16"/>
                </w:rPr>
                <w:t>1436</w:t>
              </w:r>
            </w:ins>
          </w:p>
        </w:tc>
        <w:tc>
          <w:tcPr>
            <w:tcW w:w="454" w:type="dxa"/>
            <w:vAlign w:val="center"/>
            <w:tcPrChange w:id="19463" w:author="Στάθης Καπ" w:date="2023-03-09T06:29:00Z">
              <w:tcPr>
                <w:tcW w:w="454" w:type="dxa"/>
                <w:gridSpan w:val="2"/>
                <w:vAlign w:val="center"/>
              </w:tcPr>
            </w:tcPrChange>
          </w:tcPr>
          <w:p w14:paraId="2CFA020E" w14:textId="2A84701A" w:rsidR="00494D04" w:rsidRPr="007E0F91" w:rsidRDefault="00494D04" w:rsidP="00494D04">
            <w:pPr>
              <w:jc w:val="center"/>
              <w:rPr>
                <w:ins w:id="19464" w:author="Στάθης Καπ" w:date="2023-03-09T06:25:00Z"/>
                <w:sz w:val="16"/>
                <w:szCs w:val="16"/>
              </w:rPr>
            </w:pPr>
            <w:ins w:id="19465" w:author="Στάθης Καπ" w:date="2023-03-09T07:11:00Z">
              <w:r>
                <w:rPr>
                  <w:rFonts w:ascii="Calibri" w:hAnsi="Calibri" w:cs="Calibri"/>
                  <w:color w:val="000000"/>
                  <w:sz w:val="16"/>
                  <w:szCs w:val="16"/>
                </w:rPr>
                <w:t>1.37</w:t>
              </w:r>
            </w:ins>
          </w:p>
        </w:tc>
        <w:tc>
          <w:tcPr>
            <w:tcW w:w="454" w:type="dxa"/>
            <w:vAlign w:val="center"/>
            <w:tcPrChange w:id="19466" w:author="Στάθης Καπ" w:date="2023-03-09T06:29:00Z">
              <w:tcPr>
                <w:tcW w:w="454" w:type="dxa"/>
                <w:gridSpan w:val="2"/>
                <w:vAlign w:val="bottom"/>
              </w:tcPr>
            </w:tcPrChange>
          </w:tcPr>
          <w:p w14:paraId="0E2DA25D" w14:textId="20F765F3" w:rsidR="00494D04" w:rsidRPr="007E0F91" w:rsidRDefault="00494D04" w:rsidP="00494D04">
            <w:pPr>
              <w:jc w:val="center"/>
              <w:rPr>
                <w:ins w:id="19467" w:author="Στάθης Καπ" w:date="2023-03-09T06:25:00Z"/>
                <w:sz w:val="16"/>
                <w:szCs w:val="16"/>
              </w:rPr>
            </w:pPr>
            <w:ins w:id="19468" w:author="Στάθης Καπ" w:date="2023-03-09T07:11:00Z">
              <w:r>
                <w:rPr>
                  <w:rFonts w:ascii="Calibri" w:hAnsi="Calibri" w:cs="Calibri"/>
                  <w:color w:val="000000"/>
                  <w:sz w:val="16"/>
                  <w:szCs w:val="16"/>
                </w:rPr>
                <w:t>0.4</w:t>
              </w:r>
            </w:ins>
          </w:p>
        </w:tc>
        <w:tc>
          <w:tcPr>
            <w:tcW w:w="461" w:type="dxa"/>
            <w:tcBorders>
              <w:right w:val="single" w:sz="4" w:space="0" w:color="auto"/>
            </w:tcBorders>
            <w:vAlign w:val="center"/>
            <w:tcPrChange w:id="19469" w:author="Στάθης Καπ" w:date="2023-03-09T06:29:00Z">
              <w:tcPr>
                <w:tcW w:w="461" w:type="dxa"/>
                <w:gridSpan w:val="2"/>
                <w:tcBorders>
                  <w:right w:val="single" w:sz="4" w:space="0" w:color="auto"/>
                </w:tcBorders>
                <w:vAlign w:val="center"/>
              </w:tcPr>
            </w:tcPrChange>
          </w:tcPr>
          <w:p w14:paraId="07BA8402" w14:textId="4E0EE169" w:rsidR="00494D04" w:rsidRPr="007E0F91" w:rsidRDefault="00494D04" w:rsidP="00494D04">
            <w:pPr>
              <w:jc w:val="center"/>
              <w:rPr>
                <w:ins w:id="19470" w:author="Στάθης Καπ" w:date="2023-03-09T06:25:00Z"/>
                <w:sz w:val="16"/>
                <w:szCs w:val="16"/>
              </w:rPr>
            </w:pPr>
            <w:ins w:id="19471" w:author="Στάθης Καπ" w:date="2023-03-09T07:11:00Z">
              <w:r>
                <w:rPr>
                  <w:rFonts w:ascii="Calibri" w:hAnsi="Calibri" w:cs="Calibri"/>
                  <w:color w:val="000000"/>
                  <w:sz w:val="16"/>
                  <w:szCs w:val="16"/>
                </w:rPr>
                <w:t>-34.23</w:t>
              </w:r>
            </w:ins>
          </w:p>
        </w:tc>
      </w:tr>
      <w:tr w:rsidR="00494D04" w14:paraId="0AC020D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47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473" w:author="Στάθης Καπ" w:date="2023-03-09T06:25:00Z"/>
          <w:trPrChange w:id="19474"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475"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E7997A4" w14:textId="77777777" w:rsidR="00494D04" w:rsidRPr="007E0F91" w:rsidRDefault="00494D04" w:rsidP="00494D04">
            <w:pPr>
              <w:jc w:val="center"/>
              <w:rPr>
                <w:ins w:id="19476" w:author="Στάθης Καπ" w:date="2023-03-09T06:25:00Z"/>
                <w:sz w:val="16"/>
                <w:szCs w:val="16"/>
              </w:rPr>
            </w:pPr>
            <w:ins w:id="19477" w:author="Στάθης Καπ" w:date="2023-03-09T06:25:00Z">
              <w:r w:rsidRPr="009861B1">
                <w:rPr>
                  <w:rFonts w:ascii="Calibri" w:hAnsi="Calibri" w:cs="Calibri"/>
                  <w:color w:val="000000"/>
                  <w:sz w:val="16"/>
                  <w:szCs w:val="16"/>
                </w:rPr>
                <w:t>r209</w:t>
              </w:r>
            </w:ins>
          </w:p>
        </w:tc>
        <w:tc>
          <w:tcPr>
            <w:tcW w:w="565" w:type="dxa"/>
            <w:tcBorders>
              <w:left w:val="single" w:sz="4" w:space="0" w:color="auto"/>
            </w:tcBorders>
            <w:vAlign w:val="center"/>
            <w:tcPrChange w:id="19478" w:author="Στάθης Καπ" w:date="2023-03-09T06:29:00Z">
              <w:tcPr>
                <w:tcW w:w="565" w:type="dxa"/>
                <w:gridSpan w:val="2"/>
                <w:tcBorders>
                  <w:left w:val="single" w:sz="4" w:space="0" w:color="auto"/>
                </w:tcBorders>
                <w:vAlign w:val="center"/>
              </w:tcPr>
            </w:tcPrChange>
          </w:tcPr>
          <w:p w14:paraId="39BB3829" w14:textId="57955E2F" w:rsidR="00494D04" w:rsidRPr="007E0F91" w:rsidRDefault="00494D04" w:rsidP="00494D04">
            <w:pPr>
              <w:jc w:val="center"/>
              <w:rPr>
                <w:ins w:id="19479" w:author="Στάθης Καπ" w:date="2023-03-09T06:25:00Z"/>
                <w:sz w:val="16"/>
                <w:szCs w:val="16"/>
              </w:rPr>
            </w:pPr>
            <w:ins w:id="19480" w:author="Στάθης Καπ" w:date="2023-03-09T07:11:00Z">
              <w:r>
                <w:rPr>
                  <w:rFonts w:ascii="Calibri" w:hAnsi="Calibri" w:cs="Calibri"/>
                  <w:color w:val="000000"/>
                  <w:sz w:val="16"/>
                  <w:szCs w:val="16"/>
                </w:rPr>
                <w:t>1414</w:t>
              </w:r>
            </w:ins>
          </w:p>
        </w:tc>
        <w:tc>
          <w:tcPr>
            <w:tcW w:w="679" w:type="dxa"/>
            <w:tcBorders>
              <w:right w:val="single" w:sz="4" w:space="0" w:color="auto"/>
            </w:tcBorders>
            <w:vAlign w:val="center"/>
            <w:tcPrChange w:id="19481" w:author="Στάθης Καπ" w:date="2023-03-09T06:29:00Z">
              <w:tcPr>
                <w:tcW w:w="679" w:type="dxa"/>
                <w:gridSpan w:val="2"/>
                <w:tcBorders>
                  <w:right w:val="single" w:sz="4" w:space="0" w:color="auto"/>
                </w:tcBorders>
                <w:vAlign w:val="center"/>
              </w:tcPr>
            </w:tcPrChange>
          </w:tcPr>
          <w:p w14:paraId="5E663E9B" w14:textId="12AC3C26" w:rsidR="00494D04" w:rsidRPr="007E0F91" w:rsidRDefault="00494D04" w:rsidP="00494D04">
            <w:pPr>
              <w:jc w:val="center"/>
              <w:rPr>
                <w:ins w:id="19482" w:author="Στάθης Καπ" w:date="2023-03-09T06:25:00Z"/>
                <w:sz w:val="16"/>
                <w:szCs w:val="16"/>
              </w:rPr>
            </w:pPr>
            <w:ins w:id="19483" w:author="Στάθης Καπ" w:date="2023-03-09T07:11:00Z">
              <w:r>
                <w:rPr>
                  <w:rFonts w:ascii="Calibri" w:hAnsi="Calibri" w:cs="Calibri"/>
                  <w:color w:val="000000"/>
                  <w:sz w:val="16"/>
                  <w:szCs w:val="16"/>
                </w:rPr>
                <w:t>1345</w:t>
              </w:r>
            </w:ins>
          </w:p>
        </w:tc>
        <w:tc>
          <w:tcPr>
            <w:tcW w:w="453" w:type="dxa"/>
            <w:tcBorders>
              <w:left w:val="single" w:sz="4" w:space="0" w:color="auto"/>
            </w:tcBorders>
            <w:vAlign w:val="center"/>
            <w:tcPrChange w:id="19484" w:author="Στάθης Καπ" w:date="2023-03-09T06:29:00Z">
              <w:tcPr>
                <w:tcW w:w="453" w:type="dxa"/>
                <w:gridSpan w:val="2"/>
                <w:tcBorders>
                  <w:left w:val="single" w:sz="4" w:space="0" w:color="auto"/>
                </w:tcBorders>
                <w:vAlign w:val="bottom"/>
              </w:tcPr>
            </w:tcPrChange>
          </w:tcPr>
          <w:p w14:paraId="137CA59D" w14:textId="40B5EF8E" w:rsidR="00494D04" w:rsidRPr="007E0F91" w:rsidRDefault="00494D04" w:rsidP="00494D04">
            <w:pPr>
              <w:jc w:val="center"/>
              <w:rPr>
                <w:ins w:id="19485" w:author="Στάθης Καπ" w:date="2023-03-09T06:25:00Z"/>
                <w:sz w:val="16"/>
                <w:szCs w:val="16"/>
              </w:rPr>
            </w:pPr>
            <w:ins w:id="19486" w:author="Στάθης Καπ" w:date="2023-03-09T07:11:00Z">
              <w:r>
                <w:rPr>
                  <w:rFonts w:ascii="Calibri" w:hAnsi="Calibri" w:cs="Calibri"/>
                  <w:color w:val="000000"/>
                  <w:sz w:val="16"/>
                  <w:szCs w:val="16"/>
                </w:rPr>
                <w:t>1357</w:t>
              </w:r>
            </w:ins>
          </w:p>
        </w:tc>
        <w:tc>
          <w:tcPr>
            <w:tcW w:w="708" w:type="dxa"/>
            <w:vAlign w:val="center"/>
            <w:tcPrChange w:id="19487" w:author="Στάθης Καπ" w:date="2023-03-09T06:29:00Z">
              <w:tcPr>
                <w:tcW w:w="708" w:type="dxa"/>
                <w:gridSpan w:val="2"/>
                <w:vAlign w:val="center"/>
              </w:tcPr>
            </w:tcPrChange>
          </w:tcPr>
          <w:p w14:paraId="2FEA41B1" w14:textId="7647E733" w:rsidR="00494D04" w:rsidRPr="007E0F91" w:rsidRDefault="00494D04" w:rsidP="00494D04">
            <w:pPr>
              <w:jc w:val="center"/>
              <w:rPr>
                <w:ins w:id="19488" w:author="Στάθης Καπ" w:date="2023-03-09T06:25:00Z"/>
                <w:sz w:val="16"/>
                <w:szCs w:val="16"/>
              </w:rPr>
            </w:pPr>
            <w:ins w:id="19489" w:author="Στάθης Καπ" w:date="2023-03-09T07:11:00Z">
              <w:r>
                <w:rPr>
                  <w:rFonts w:ascii="Calibri" w:hAnsi="Calibri" w:cs="Calibri"/>
                  <w:color w:val="000000"/>
                  <w:sz w:val="16"/>
                  <w:szCs w:val="16"/>
                </w:rPr>
                <w:t>4.03</w:t>
              </w:r>
            </w:ins>
          </w:p>
        </w:tc>
        <w:tc>
          <w:tcPr>
            <w:tcW w:w="652" w:type="dxa"/>
            <w:tcBorders>
              <w:right w:val="single" w:sz="4" w:space="0" w:color="auto"/>
            </w:tcBorders>
            <w:vAlign w:val="center"/>
            <w:tcPrChange w:id="19490" w:author="Στάθης Καπ" w:date="2023-03-09T06:29:00Z">
              <w:tcPr>
                <w:tcW w:w="652" w:type="dxa"/>
                <w:gridSpan w:val="2"/>
                <w:tcBorders>
                  <w:right w:val="single" w:sz="4" w:space="0" w:color="auto"/>
                </w:tcBorders>
                <w:vAlign w:val="bottom"/>
              </w:tcPr>
            </w:tcPrChange>
          </w:tcPr>
          <w:p w14:paraId="48E6EBFB" w14:textId="50197E01" w:rsidR="00494D04" w:rsidRPr="007E0F91" w:rsidRDefault="00494D04" w:rsidP="00494D04">
            <w:pPr>
              <w:jc w:val="center"/>
              <w:rPr>
                <w:ins w:id="19491" w:author="Στάθης Καπ" w:date="2023-03-09T06:25:00Z"/>
                <w:sz w:val="16"/>
                <w:szCs w:val="16"/>
              </w:rPr>
            </w:pPr>
            <w:ins w:id="19492" w:author="Στάθης Καπ" w:date="2023-03-09T07:11:00Z">
              <w:r>
                <w:rPr>
                  <w:rFonts w:ascii="Calibri" w:hAnsi="Calibri" w:cs="Calibri"/>
                  <w:color w:val="000000"/>
                  <w:sz w:val="16"/>
                  <w:szCs w:val="16"/>
                </w:rPr>
                <w:t>0.442</w:t>
              </w:r>
            </w:ins>
          </w:p>
        </w:tc>
        <w:tc>
          <w:tcPr>
            <w:tcW w:w="453" w:type="dxa"/>
            <w:tcBorders>
              <w:left w:val="single" w:sz="4" w:space="0" w:color="auto"/>
            </w:tcBorders>
            <w:vAlign w:val="center"/>
            <w:tcPrChange w:id="19493" w:author="Στάθης Καπ" w:date="2023-03-09T06:29:00Z">
              <w:tcPr>
                <w:tcW w:w="453" w:type="dxa"/>
                <w:gridSpan w:val="2"/>
                <w:tcBorders>
                  <w:left w:val="single" w:sz="4" w:space="0" w:color="auto"/>
                </w:tcBorders>
                <w:vAlign w:val="bottom"/>
              </w:tcPr>
            </w:tcPrChange>
          </w:tcPr>
          <w:p w14:paraId="5DF7DD5D" w14:textId="18894004" w:rsidR="00494D04" w:rsidRPr="007E0F91" w:rsidRDefault="00494D04" w:rsidP="00494D04">
            <w:pPr>
              <w:jc w:val="center"/>
              <w:rPr>
                <w:ins w:id="19494" w:author="Στάθης Καπ" w:date="2023-03-09T06:25:00Z"/>
                <w:sz w:val="16"/>
                <w:szCs w:val="16"/>
              </w:rPr>
            </w:pPr>
            <w:ins w:id="19495" w:author="Στάθης Καπ" w:date="2023-03-09T07:11:00Z">
              <w:r>
                <w:rPr>
                  <w:rFonts w:ascii="Calibri" w:hAnsi="Calibri" w:cs="Calibri"/>
                  <w:color w:val="000000"/>
                  <w:sz w:val="16"/>
                  <w:szCs w:val="16"/>
                </w:rPr>
                <w:t>1331</w:t>
              </w:r>
            </w:ins>
          </w:p>
        </w:tc>
        <w:tc>
          <w:tcPr>
            <w:tcW w:w="454" w:type="dxa"/>
            <w:vAlign w:val="center"/>
            <w:tcPrChange w:id="19496" w:author="Στάθης Καπ" w:date="2023-03-09T06:29:00Z">
              <w:tcPr>
                <w:tcW w:w="454" w:type="dxa"/>
                <w:gridSpan w:val="2"/>
                <w:vAlign w:val="center"/>
              </w:tcPr>
            </w:tcPrChange>
          </w:tcPr>
          <w:p w14:paraId="08F4292E" w14:textId="440AAD32" w:rsidR="00494D04" w:rsidRPr="007E0F91" w:rsidRDefault="00494D04" w:rsidP="00494D04">
            <w:pPr>
              <w:jc w:val="center"/>
              <w:rPr>
                <w:ins w:id="19497" w:author="Στάθης Καπ" w:date="2023-03-09T06:25:00Z"/>
                <w:sz w:val="16"/>
                <w:szCs w:val="16"/>
              </w:rPr>
            </w:pPr>
            <w:ins w:id="19498" w:author="Στάθης Καπ" w:date="2023-03-09T07:11:00Z">
              <w:r>
                <w:rPr>
                  <w:rFonts w:ascii="Calibri" w:hAnsi="Calibri" w:cs="Calibri"/>
                  <w:color w:val="000000"/>
                  <w:sz w:val="16"/>
                  <w:szCs w:val="16"/>
                </w:rPr>
                <w:t>1.92</w:t>
              </w:r>
            </w:ins>
          </w:p>
        </w:tc>
        <w:tc>
          <w:tcPr>
            <w:tcW w:w="454" w:type="dxa"/>
            <w:vAlign w:val="center"/>
            <w:tcPrChange w:id="19499" w:author="Στάθης Καπ" w:date="2023-03-09T06:29:00Z">
              <w:tcPr>
                <w:tcW w:w="454" w:type="dxa"/>
                <w:gridSpan w:val="2"/>
                <w:vAlign w:val="bottom"/>
              </w:tcPr>
            </w:tcPrChange>
          </w:tcPr>
          <w:p w14:paraId="19DC8EDF" w14:textId="5978EF91" w:rsidR="00494D04" w:rsidRPr="007E0F91" w:rsidRDefault="00494D04" w:rsidP="00494D04">
            <w:pPr>
              <w:jc w:val="center"/>
              <w:rPr>
                <w:ins w:id="19500" w:author="Στάθης Καπ" w:date="2023-03-09T06:25:00Z"/>
                <w:sz w:val="16"/>
                <w:szCs w:val="16"/>
              </w:rPr>
            </w:pPr>
            <w:ins w:id="19501" w:author="Στάθης Καπ" w:date="2023-03-09T07:11:00Z">
              <w:r>
                <w:rPr>
                  <w:rFonts w:ascii="Calibri" w:hAnsi="Calibri" w:cs="Calibri"/>
                  <w:color w:val="000000"/>
                  <w:sz w:val="16"/>
                  <w:szCs w:val="16"/>
                </w:rPr>
                <w:t>0.416</w:t>
              </w:r>
            </w:ins>
          </w:p>
        </w:tc>
        <w:tc>
          <w:tcPr>
            <w:tcW w:w="457" w:type="dxa"/>
            <w:tcBorders>
              <w:right w:val="single" w:sz="4" w:space="0" w:color="auto"/>
            </w:tcBorders>
            <w:vAlign w:val="center"/>
            <w:tcPrChange w:id="19502" w:author="Στάθης Καπ" w:date="2023-03-09T06:29:00Z">
              <w:tcPr>
                <w:tcW w:w="457" w:type="dxa"/>
                <w:gridSpan w:val="2"/>
                <w:tcBorders>
                  <w:right w:val="single" w:sz="4" w:space="0" w:color="auto"/>
                </w:tcBorders>
                <w:vAlign w:val="center"/>
              </w:tcPr>
            </w:tcPrChange>
          </w:tcPr>
          <w:p w14:paraId="3D61CD97" w14:textId="0F8B6D83" w:rsidR="00494D04" w:rsidRPr="007E0F91" w:rsidRDefault="00494D04" w:rsidP="00494D04">
            <w:pPr>
              <w:jc w:val="center"/>
              <w:rPr>
                <w:ins w:id="19503" w:author="Στάθης Καπ" w:date="2023-03-09T06:25:00Z"/>
                <w:sz w:val="16"/>
                <w:szCs w:val="16"/>
              </w:rPr>
            </w:pPr>
            <w:ins w:id="19504" w:author="Στάθης Καπ" w:date="2023-03-09T07:11:00Z">
              <w:r>
                <w:rPr>
                  <w:rFonts w:ascii="Calibri" w:hAnsi="Calibri" w:cs="Calibri"/>
                  <w:color w:val="000000"/>
                  <w:sz w:val="16"/>
                  <w:szCs w:val="16"/>
                </w:rPr>
                <w:t>5.88</w:t>
              </w:r>
            </w:ins>
          </w:p>
        </w:tc>
        <w:tc>
          <w:tcPr>
            <w:tcW w:w="453" w:type="dxa"/>
            <w:tcBorders>
              <w:left w:val="single" w:sz="4" w:space="0" w:color="auto"/>
            </w:tcBorders>
            <w:vAlign w:val="center"/>
            <w:tcPrChange w:id="19505" w:author="Στάθης Καπ" w:date="2023-03-09T06:29:00Z">
              <w:tcPr>
                <w:tcW w:w="453" w:type="dxa"/>
                <w:gridSpan w:val="2"/>
                <w:tcBorders>
                  <w:left w:val="single" w:sz="4" w:space="0" w:color="auto"/>
                </w:tcBorders>
                <w:vAlign w:val="bottom"/>
              </w:tcPr>
            </w:tcPrChange>
          </w:tcPr>
          <w:p w14:paraId="6C18E5C1" w14:textId="3B325EC5" w:rsidR="00494D04" w:rsidRPr="007E0F91" w:rsidRDefault="00494D04" w:rsidP="00494D04">
            <w:pPr>
              <w:jc w:val="center"/>
              <w:rPr>
                <w:ins w:id="19506" w:author="Στάθης Καπ" w:date="2023-03-09T06:25:00Z"/>
                <w:sz w:val="16"/>
                <w:szCs w:val="16"/>
              </w:rPr>
            </w:pPr>
            <w:ins w:id="19507" w:author="Στάθης Καπ" w:date="2023-03-09T07:11:00Z">
              <w:r>
                <w:rPr>
                  <w:rFonts w:ascii="Calibri" w:hAnsi="Calibri" w:cs="Calibri"/>
                  <w:color w:val="000000"/>
                  <w:sz w:val="16"/>
                  <w:szCs w:val="16"/>
                </w:rPr>
                <w:t>1331</w:t>
              </w:r>
            </w:ins>
          </w:p>
        </w:tc>
        <w:tc>
          <w:tcPr>
            <w:tcW w:w="454" w:type="dxa"/>
            <w:vAlign w:val="center"/>
            <w:tcPrChange w:id="19508" w:author="Στάθης Καπ" w:date="2023-03-09T06:29:00Z">
              <w:tcPr>
                <w:tcW w:w="454" w:type="dxa"/>
                <w:gridSpan w:val="2"/>
                <w:vAlign w:val="center"/>
              </w:tcPr>
            </w:tcPrChange>
          </w:tcPr>
          <w:p w14:paraId="12331D65" w14:textId="0C901ADB" w:rsidR="00494D04" w:rsidRPr="007E0F91" w:rsidRDefault="00494D04" w:rsidP="00494D04">
            <w:pPr>
              <w:jc w:val="center"/>
              <w:rPr>
                <w:ins w:id="19509" w:author="Στάθης Καπ" w:date="2023-03-09T06:25:00Z"/>
                <w:sz w:val="16"/>
                <w:szCs w:val="16"/>
              </w:rPr>
            </w:pPr>
            <w:ins w:id="19510" w:author="Στάθης Καπ" w:date="2023-03-09T07:11:00Z">
              <w:r>
                <w:rPr>
                  <w:rFonts w:ascii="Calibri" w:hAnsi="Calibri" w:cs="Calibri"/>
                  <w:color w:val="000000"/>
                  <w:sz w:val="16"/>
                  <w:szCs w:val="16"/>
                </w:rPr>
                <w:t>1.92</w:t>
              </w:r>
            </w:ins>
          </w:p>
        </w:tc>
        <w:tc>
          <w:tcPr>
            <w:tcW w:w="454" w:type="dxa"/>
            <w:vAlign w:val="center"/>
            <w:tcPrChange w:id="19511" w:author="Στάθης Καπ" w:date="2023-03-09T06:29:00Z">
              <w:tcPr>
                <w:tcW w:w="454" w:type="dxa"/>
                <w:gridSpan w:val="2"/>
                <w:vAlign w:val="bottom"/>
              </w:tcPr>
            </w:tcPrChange>
          </w:tcPr>
          <w:p w14:paraId="4DFB5DF8" w14:textId="65E7C0B2" w:rsidR="00494D04" w:rsidRPr="007E0F91" w:rsidRDefault="00494D04" w:rsidP="00494D04">
            <w:pPr>
              <w:jc w:val="center"/>
              <w:rPr>
                <w:ins w:id="19512" w:author="Στάθης Καπ" w:date="2023-03-09T06:25:00Z"/>
                <w:sz w:val="16"/>
                <w:szCs w:val="16"/>
              </w:rPr>
            </w:pPr>
            <w:ins w:id="19513" w:author="Στάθης Καπ" w:date="2023-03-09T07:11:00Z">
              <w:r>
                <w:rPr>
                  <w:rFonts w:ascii="Calibri" w:hAnsi="Calibri" w:cs="Calibri"/>
                  <w:color w:val="000000"/>
                  <w:sz w:val="16"/>
                  <w:szCs w:val="16"/>
                </w:rPr>
                <w:t>0.456</w:t>
              </w:r>
            </w:ins>
          </w:p>
        </w:tc>
        <w:tc>
          <w:tcPr>
            <w:tcW w:w="454" w:type="dxa"/>
            <w:tcBorders>
              <w:right w:val="single" w:sz="4" w:space="0" w:color="auto"/>
            </w:tcBorders>
            <w:vAlign w:val="center"/>
            <w:tcPrChange w:id="19514" w:author="Στάθης Καπ" w:date="2023-03-09T06:29:00Z">
              <w:tcPr>
                <w:tcW w:w="454" w:type="dxa"/>
                <w:gridSpan w:val="2"/>
                <w:tcBorders>
                  <w:right w:val="single" w:sz="4" w:space="0" w:color="auto"/>
                </w:tcBorders>
                <w:vAlign w:val="center"/>
              </w:tcPr>
            </w:tcPrChange>
          </w:tcPr>
          <w:p w14:paraId="3F50C85D" w14:textId="06D84874" w:rsidR="00494D04" w:rsidRPr="007E0F91" w:rsidRDefault="00494D04" w:rsidP="00494D04">
            <w:pPr>
              <w:jc w:val="center"/>
              <w:rPr>
                <w:ins w:id="19515" w:author="Στάθης Καπ" w:date="2023-03-09T06:25:00Z"/>
                <w:sz w:val="16"/>
                <w:szCs w:val="16"/>
              </w:rPr>
            </w:pPr>
            <w:ins w:id="19516" w:author="Στάθης Καπ" w:date="2023-03-09T07:11:00Z">
              <w:r>
                <w:rPr>
                  <w:rFonts w:ascii="Calibri" w:hAnsi="Calibri" w:cs="Calibri"/>
                  <w:color w:val="000000"/>
                  <w:sz w:val="16"/>
                  <w:szCs w:val="16"/>
                </w:rPr>
                <w:t>-3.17</w:t>
              </w:r>
            </w:ins>
          </w:p>
        </w:tc>
        <w:tc>
          <w:tcPr>
            <w:tcW w:w="453" w:type="dxa"/>
            <w:tcBorders>
              <w:left w:val="single" w:sz="4" w:space="0" w:color="auto"/>
            </w:tcBorders>
            <w:vAlign w:val="center"/>
            <w:tcPrChange w:id="19517" w:author="Στάθης Καπ" w:date="2023-03-09T06:29:00Z">
              <w:tcPr>
                <w:tcW w:w="453" w:type="dxa"/>
                <w:gridSpan w:val="2"/>
                <w:tcBorders>
                  <w:left w:val="single" w:sz="4" w:space="0" w:color="auto"/>
                </w:tcBorders>
                <w:vAlign w:val="bottom"/>
              </w:tcPr>
            </w:tcPrChange>
          </w:tcPr>
          <w:p w14:paraId="19236663" w14:textId="3416E651" w:rsidR="00494D04" w:rsidRPr="007E0F91" w:rsidRDefault="00494D04" w:rsidP="00494D04">
            <w:pPr>
              <w:jc w:val="center"/>
              <w:rPr>
                <w:ins w:id="19518" w:author="Στάθης Καπ" w:date="2023-03-09T06:25:00Z"/>
                <w:sz w:val="16"/>
                <w:szCs w:val="16"/>
              </w:rPr>
            </w:pPr>
            <w:ins w:id="19519" w:author="Στάθης Καπ" w:date="2023-03-09T07:11:00Z">
              <w:r>
                <w:rPr>
                  <w:rFonts w:ascii="Calibri" w:hAnsi="Calibri" w:cs="Calibri"/>
                  <w:color w:val="000000"/>
                  <w:sz w:val="16"/>
                  <w:szCs w:val="16"/>
                </w:rPr>
                <w:t>1334</w:t>
              </w:r>
            </w:ins>
          </w:p>
        </w:tc>
        <w:tc>
          <w:tcPr>
            <w:tcW w:w="454" w:type="dxa"/>
            <w:vAlign w:val="center"/>
            <w:tcPrChange w:id="19520" w:author="Στάθης Καπ" w:date="2023-03-09T06:29:00Z">
              <w:tcPr>
                <w:tcW w:w="454" w:type="dxa"/>
                <w:gridSpan w:val="2"/>
                <w:vAlign w:val="center"/>
              </w:tcPr>
            </w:tcPrChange>
          </w:tcPr>
          <w:p w14:paraId="7E1BAC31" w14:textId="1039A49D" w:rsidR="00494D04" w:rsidRPr="007E0F91" w:rsidRDefault="00494D04" w:rsidP="00494D04">
            <w:pPr>
              <w:jc w:val="center"/>
              <w:rPr>
                <w:ins w:id="19521" w:author="Στάθης Καπ" w:date="2023-03-09T06:25:00Z"/>
                <w:sz w:val="16"/>
                <w:szCs w:val="16"/>
              </w:rPr>
            </w:pPr>
            <w:ins w:id="19522" w:author="Στάθης Καπ" w:date="2023-03-09T07:11:00Z">
              <w:r>
                <w:rPr>
                  <w:rFonts w:ascii="Calibri" w:hAnsi="Calibri" w:cs="Calibri"/>
                  <w:color w:val="000000"/>
                  <w:sz w:val="16"/>
                  <w:szCs w:val="16"/>
                </w:rPr>
                <w:t>1.69</w:t>
              </w:r>
            </w:ins>
          </w:p>
        </w:tc>
        <w:tc>
          <w:tcPr>
            <w:tcW w:w="454" w:type="dxa"/>
            <w:vAlign w:val="center"/>
            <w:tcPrChange w:id="19523" w:author="Στάθης Καπ" w:date="2023-03-09T06:29:00Z">
              <w:tcPr>
                <w:tcW w:w="454" w:type="dxa"/>
                <w:gridSpan w:val="2"/>
                <w:vAlign w:val="bottom"/>
              </w:tcPr>
            </w:tcPrChange>
          </w:tcPr>
          <w:p w14:paraId="06A9D7E7" w14:textId="7D5E1EBA" w:rsidR="00494D04" w:rsidRPr="007E0F91" w:rsidRDefault="00494D04" w:rsidP="00494D04">
            <w:pPr>
              <w:jc w:val="center"/>
              <w:rPr>
                <w:ins w:id="19524" w:author="Στάθης Καπ" w:date="2023-03-09T06:25:00Z"/>
                <w:sz w:val="16"/>
                <w:szCs w:val="16"/>
              </w:rPr>
            </w:pPr>
            <w:ins w:id="19525" w:author="Στάθης Καπ" w:date="2023-03-09T07:11:00Z">
              <w:r>
                <w:rPr>
                  <w:rFonts w:ascii="Calibri" w:hAnsi="Calibri" w:cs="Calibri"/>
                  <w:color w:val="000000"/>
                  <w:sz w:val="16"/>
                  <w:szCs w:val="16"/>
                </w:rPr>
                <w:t>0.376</w:t>
              </w:r>
            </w:ins>
          </w:p>
        </w:tc>
        <w:tc>
          <w:tcPr>
            <w:tcW w:w="461" w:type="dxa"/>
            <w:tcBorders>
              <w:right w:val="single" w:sz="4" w:space="0" w:color="auto"/>
            </w:tcBorders>
            <w:vAlign w:val="center"/>
            <w:tcPrChange w:id="19526" w:author="Στάθης Καπ" w:date="2023-03-09T06:29:00Z">
              <w:tcPr>
                <w:tcW w:w="461" w:type="dxa"/>
                <w:gridSpan w:val="2"/>
                <w:tcBorders>
                  <w:right w:val="single" w:sz="4" w:space="0" w:color="auto"/>
                </w:tcBorders>
                <w:vAlign w:val="center"/>
              </w:tcPr>
            </w:tcPrChange>
          </w:tcPr>
          <w:p w14:paraId="3CCC7563" w14:textId="1ECDBEE2" w:rsidR="00494D04" w:rsidRPr="007E0F91" w:rsidRDefault="00494D04" w:rsidP="00494D04">
            <w:pPr>
              <w:jc w:val="center"/>
              <w:rPr>
                <w:ins w:id="19527" w:author="Στάθης Καπ" w:date="2023-03-09T06:25:00Z"/>
                <w:sz w:val="16"/>
                <w:szCs w:val="16"/>
              </w:rPr>
            </w:pPr>
            <w:ins w:id="19528" w:author="Στάθης Καπ" w:date="2023-03-09T07:11:00Z">
              <w:r>
                <w:rPr>
                  <w:rFonts w:ascii="Calibri" w:hAnsi="Calibri" w:cs="Calibri"/>
                  <w:color w:val="000000"/>
                  <w:sz w:val="16"/>
                  <w:szCs w:val="16"/>
                </w:rPr>
                <w:t>14.93</w:t>
              </w:r>
            </w:ins>
          </w:p>
        </w:tc>
      </w:tr>
      <w:tr w:rsidR="00494D04" w14:paraId="1668F472"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52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530" w:author="Στάθης Καπ" w:date="2023-03-09T06:25:00Z"/>
          <w:trPrChange w:id="19531"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532"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7B8DC0F" w14:textId="77777777" w:rsidR="00494D04" w:rsidRPr="007E0F91" w:rsidRDefault="00494D04" w:rsidP="00494D04">
            <w:pPr>
              <w:jc w:val="center"/>
              <w:rPr>
                <w:ins w:id="19533" w:author="Στάθης Καπ" w:date="2023-03-09T06:25:00Z"/>
                <w:sz w:val="16"/>
                <w:szCs w:val="16"/>
              </w:rPr>
            </w:pPr>
            <w:ins w:id="19534" w:author="Στάθης Καπ" w:date="2023-03-09T06:25:00Z">
              <w:r w:rsidRPr="009861B1">
                <w:rPr>
                  <w:rFonts w:ascii="Calibri" w:hAnsi="Calibri" w:cs="Calibri"/>
                  <w:color w:val="000000"/>
                  <w:sz w:val="16"/>
                  <w:szCs w:val="16"/>
                </w:rPr>
                <w:t>r210</w:t>
              </w:r>
            </w:ins>
          </w:p>
        </w:tc>
        <w:tc>
          <w:tcPr>
            <w:tcW w:w="565" w:type="dxa"/>
            <w:tcBorders>
              <w:left w:val="single" w:sz="4" w:space="0" w:color="auto"/>
            </w:tcBorders>
            <w:vAlign w:val="center"/>
            <w:tcPrChange w:id="19535" w:author="Στάθης Καπ" w:date="2023-03-09T06:29:00Z">
              <w:tcPr>
                <w:tcW w:w="565" w:type="dxa"/>
                <w:gridSpan w:val="2"/>
                <w:tcBorders>
                  <w:left w:val="single" w:sz="4" w:space="0" w:color="auto"/>
                </w:tcBorders>
                <w:vAlign w:val="center"/>
              </w:tcPr>
            </w:tcPrChange>
          </w:tcPr>
          <w:p w14:paraId="59DED9E7" w14:textId="3BD6D544" w:rsidR="00494D04" w:rsidRPr="007E0F91" w:rsidRDefault="00494D04" w:rsidP="00494D04">
            <w:pPr>
              <w:jc w:val="center"/>
              <w:rPr>
                <w:ins w:id="19536" w:author="Στάθης Καπ" w:date="2023-03-09T06:25:00Z"/>
                <w:sz w:val="16"/>
                <w:szCs w:val="16"/>
              </w:rPr>
            </w:pPr>
            <w:ins w:id="19537" w:author="Στάθης Καπ" w:date="2023-03-09T07:11:00Z">
              <w:r>
                <w:rPr>
                  <w:rFonts w:ascii="Calibri" w:hAnsi="Calibri" w:cs="Calibri"/>
                  <w:color w:val="000000"/>
                  <w:sz w:val="16"/>
                  <w:szCs w:val="16"/>
                </w:rPr>
                <w:t>1427</w:t>
              </w:r>
            </w:ins>
          </w:p>
        </w:tc>
        <w:tc>
          <w:tcPr>
            <w:tcW w:w="679" w:type="dxa"/>
            <w:tcBorders>
              <w:right w:val="single" w:sz="4" w:space="0" w:color="auto"/>
            </w:tcBorders>
            <w:vAlign w:val="center"/>
            <w:tcPrChange w:id="19538" w:author="Στάθης Καπ" w:date="2023-03-09T06:29:00Z">
              <w:tcPr>
                <w:tcW w:w="679" w:type="dxa"/>
                <w:gridSpan w:val="2"/>
                <w:tcBorders>
                  <w:right w:val="single" w:sz="4" w:space="0" w:color="auto"/>
                </w:tcBorders>
                <w:vAlign w:val="center"/>
              </w:tcPr>
            </w:tcPrChange>
          </w:tcPr>
          <w:p w14:paraId="555A646F" w14:textId="5E24599A" w:rsidR="00494D04" w:rsidRPr="007E0F91" w:rsidRDefault="00494D04" w:rsidP="00494D04">
            <w:pPr>
              <w:jc w:val="center"/>
              <w:rPr>
                <w:ins w:id="19539" w:author="Στάθης Καπ" w:date="2023-03-09T06:25:00Z"/>
                <w:sz w:val="16"/>
                <w:szCs w:val="16"/>
              </w:rPr>
            </w:pPr>
            <w:ins w:id="19540" w:author="Στάθης Καπ" w:date="2023-03-09T07:11:00Z">
              <w:r>
                <w:rPr>
                  <w:rFonts w:ascii="Calibri" w:hAnsi="Calibri" w:cs="Calibri"/>
                  <w:color w:val="000000"/>
                  <w:sz w:val="16"/>
                  <w:szCs w:val="16"/>
                </w:rPr>
                <w:t>1365</w:t>
              </w:r>
            </w:ins>
          </w:p>
        </w:tc>
        <w:tc>
          <w:tcPr>
            <w:tcW w:w="453" w:type="dxa"/>
            <w:tcBorders>
              <w:left w:val="single" w:sz="4" w:space="0" w:color="auto"/>
            </w:tcBorders>
            <w:vAlign w:val="center"/>
            <w:tcPrChange w:id="19541" w:author="Στάθης Καπ" w:date="2023-03-09T06:29:00Z">
              <w:tcPr>
                <w:tcW w:w="453" w:type="dxa"/>
                <w:gridSpan w:val="2"/>
                <w:tcBorders>
                  <w:left w:val="single" w:sz="4" w:space="0" w:color="auto"/>
                </w:tcBorders>
                <w:vAlign w:val="bottom"/>
              </w:tcPr>
            </w:tcPrChange>
          </w:tcPr>
          <w:p w14:paraId="07CBD749" w14:textId="736B6D46" w:rsidR="00494D04" w:rsidRPr="007E0F91" w:rsidRDefault="00494D04" w:rsidP="00494D04">
            <w:pPr>
              <w:jc w:val="center"/>
              <w:rPr>
                <w:ins w:id="19542" w:author="Στάθης Καπ" w:date="2023-03-09T06:25:00Z"/>
                <w:sz w:val="16"/>
                <w:szCs w:val="16"/>
              </w:rPr>
            </w:pPr>
            <w:ins w:id="19543" w:author="Στάθης Καπ" w:date="2023-03-09T07:11:00Z">
              <w:r>
                <w:rPr>
                  <w:rFonts w:ascii="Calibri" w:hAnsi="Calibri" w:cs="Calibri"/>
                  <w:color w:val="000000"/>
                  <w:sz w:val="16"/>
                  <w:szCs w:val="16"/>
                </w:rPr>
                <w:t>1358</w:t>
              </w:r>
            </w:ins>
          </w:p>
        </w:tc>
        <w:tc>
          <w:tcPr>
            <w:tcW w:w="708" w:type="dxa"/>
            <w:vAlign w:val="center"/>
            <w:tcPrChange w:id="19544" w:author="Στάθης Καπ" w:date="2023-03-09T06:29:00Z">
              <w:tcPr>
                <w:tcW w:w="708" w:type="dxa"/>
                <w:gridSpan w:val="2"/>
                <w:vAlign w:val="center"/>
              </w:tcPr>
            </w:tcPrChange>
          </w:tcPr>
          <w:p w14:paraId="320EC0A5" w14:textId="31D64D8C" w:rsidR="00494D04" w:rsidRPr="007E0F91" w:rsidRDefault="00494D04" w:rsidP="00494D04">
            <w:pPr>
              <w:jc w:val="center"/>
              <w:rPr>
                <w:ins w:id="19545" w:author="Στάθης Καπ" w:date="2023-03-09T06:25:00Z"/>
                <w:sz w:val="16"/>
                <w:szCs w:val="16"/>
              </w:rPr>
            </w:pPr>
            <w:ins w:id="19546" w:author="Στάθης Καπ" w:date="2023-03-09T07:11:00Z">
              <w:r>
                <w:rPr>
                  <w:rFonts w:ascii="Calibri" w:hAnsi="Calibri" w:cs="Calibri"/>
                  <w:color w:val="000000"/>
                  <w:sz w:val="16"/>
                  <w:szCs w:val="16"/>
                </w:rPr>
                <w:t>4.84</w:t>
              </w:r>
            </w:ins>
          </w:p>
        </w:tc>
        <w:tc>
          <w:tcPr>
            <w:tcW w:w="652" w:type="dxa"/>
            <w:tcBorders>
              <w:right w:val="single" w:sz="4" w:space="0" w:color="auto"/>
            </w:tcBorders>
            <w:vAlign w:val="center"/>
            <w:tcPrChange w:id="19547" w:author="Στάθης Καπ" w:date="2023-03-09T06:29:00Z">
              <w:tcPr>
                <w:tcW w:w="652" w:type="dxa"/>
                <w:gridSpan w:val="2"/>
                <w:tcBorders>
                  <w:right w:val="single" w:sz="4" w:space="0" w:color="auto"/>
                </w:tcBorders>
                <w:vAlign w:val="bottom"/>
              </w:tcPr>
            </w:tcPrChange>
          </w:tcPr>
          <w:p w14:paraId="7B014B76" w14:textId="450574B8" w:rsidR="00494D04" w:rsidRPr="007E0F91" w:rsidRDefault="00494D04" w:rsidP="00494D04">
            <w:pPr>
              <w:jc w:val="center"/>
              <w:rPr>
                <w:ins w:id="19548" w:author="Στάθης Καπ" w:date="2023-03-09T06:25:00Z"/>
                <w:sz w:val="16"/>
                <w:szCs w:val="16"/>
              </w:rPr>
            </w:pPr>
            <w:ins w:id="19549" w:author="Στάθης Καπ" w:date="2023-03-09T07:11:00Z">
              <w:r>
                <w:rPr>
                  <w:rFonts w:ascii="Calibri" w:hAnsi="Calibri" w:cs="Calibri"/>
                  <w:color w:val="000000"/>
                  <w:sz w:val="16"/>
                  <w:szCs w:val="16"/>
                </w:rPr>
                <w:t>0.624</w:t>
              </w:r>
            </w:ins>
          </w:p>
        </w:tc>
        <w:tc>
          <w:tcPr>
            <w:tcW w:w="453" w:type="dxa"/>
            <w:tcBorders>
              <w:left w:val="single" w:sz="4" w:space="0" w:color="auto"/>
            </w:tcBorders>
            <w:vAlign w:val="center"/>
            <w:tcPrChange w:id="19550" w:author="Στάθης Καπ" w:date="2023-03-09T06:29:00Z">
              <w:tcPr>
                <w:tcW w:w="453" w:type="dxa"/>
                <w:gridSpan w:val="2"/>
                <w:tcBorders>
                  <w:left w:val="single" w:sz="4" w:space="0" w:color="auto"/>
                </w:tcBorders>
                <w:vAlign w:val="bottom"/>
              </w:tcPr>
            </w:tcPrChange>
          </w:tcPr>
          <w:p w14:paraId="7BB8DFAE" w14:textId="3D6B5401" w:rsidR="00494D04" w:rsidRPr="007E0F91" w:rsidRDefault="00494D04" w:rsidP="00494D04">
            <w:pPr>
              <w:jc w:val="center"/>
              <w:rPr>
                <w:ins w:id="19551" w:author="Στάθης Καπ" w:date="2023-03-09T06:25:00Z"/>
                <w:sz w:val="16"/>
                <w:szCs w:val="16"/>
              </w:rPr>
            </w:pPr>
            <w:ins w:id="19552" w:author="Στάθης Καπ" w:date="2023-03-09T07:11:00Z">
              <w:r>
                <w:rPr>
                  <w:rFonts w:ascii="Calibri" w:hAnsi="Calibri" w:cs="Calibri"/>
                  <w:color w:val="000000"/>
                  <w:sz w:val="16"/>
                  <w:szCs w:val="16"/>
                </w:rPr>
                <w:t>1367</w:t>
              </w:r>
            </w:ins>
          </w:p>
        </w:tc>
        <w:tc>
          <w:tcPr>
            <w:tcW w:w="454" w:type="dxa"/>
            <w:vAlign w:val="center"/>
            <w:tcPrChange w:id="19553" w:author="Στάθης Καπ" w:date="2023-03-09T06:29:00Z">
              <w:tcPr>
                <w:tcW w:w="454" w:type="dxa"/>
                <w:gridSpan w:val="2"/>
                <w:vAlign w:val="center"/>
              </w:tcPr>
            </w:tcPrChange>
          </w:tcPr>
          <w:p w14:paraId="7E6A131D" w14:textId="7EF4121C" w:rsidR="00494D04" w:rsidRPr="007E0F91" w:rsidRDefault="00494D04" w:rsidP="00494D04">
            <w:pPr>
              <w:jc w:val="center"/>
              <w:rPr>
                <w:ins w:id="19554" w:author="Στάθης Καπ" w:date="2023-03-09T06:25:00Z"/>
                <w:sz w:val="16"/>
                <w:szCs w:val="16"/>
              </w:rPr>
            </w:pPr>
            <w:ins w:id="19555" w:author="Στάθης Καπ" w:date="2023-03-09T07:11:00Z">
              <w:r>
                <w:rPr>
                  <w:rFonts w:ascii="Calibri" w:hAnsi="Calibri" w:cs="Calibri"/>
                  <w:color w:val="000000"/>
                  <w:sz w:val="16"/>
                  <w:szCs w:val="16"/>
                </w:rPr>
                <w:t>-0.66</w:t>
              </w:r>
            </w:ins>
          </w:p>
        </w:tc>
        <w:tc>
          <w:tcPr>
            <w:tcW w:w="454" w:type="dxa"/>
            <w:vAlign w:val="center"/>
            <w:tcPrChange w:id="19556" w:author="Στάθης Καπ" w:date="2023-03-09T06:29:00Z">
              <w:tcPr>
                <w:tcW w:w="454" w:type="dxa"/>
                <w:gridSpan w:val="2"/>
                <w:vAlign w:val="bottom"/>
              </w:tcPr>
            </w:tcPrChange>
          </w:tcPr>
          <w:p w14:paraId="466C37F2" w14:textId="4C4AAE42" w:rsidR="00494D04" w:rsidRPr="007E0F91" w:rsidRDefault="00494D04" w:rsidP="00494D04">
            <w:pPr>
              <w:jc w:val="center"/>
              <w:rPr>
                <w:ins w:id="19557" w:author="Στάθης Καπ" w:date="2023-03-09T06:25:00Z"/>
                <w:sz w:val="16"/>
                <w:szCs w:val="16"/>
              </w:rPr>
            </w:pPr>
            <w:ins w:id="19558" w:author="Στάθης Καπ" w:date="2023-03-09T07:11:00Z">
              <w:r>
                <w:rPr>
                  <w:rFonts w:ascii="Calibri" w:hAnsi="Calibri" w:cs="Calibri"/>
                  <w:color w:val="000000"/>
                  <w:sz w:val="16"/>
                  <w:szCs w:val="16"/>
                </w:rPr>
                <w:t>0.332</w:t>
              </w:r>
            </w:ins>
          </w:p>
        </w:tc>
        <w:tc>
          <w:tcPr>
            <w:tcW w:w="457" w:type="dxa"/>
            <w:tcBorders>
              <w:right w:val="single" w:sz="4" w:space="0" w:color="auto"/>
            </w:tcBorders>
            <w:vAlign w:val="center"/>
            <w:tcPrChange w:id="19559" w:author="Στάθης Καπ" w:date="2023-03-09T06:29:00Z">
              <w:tcPr>
                <w:tcW w:w="457" w:type="dxa"/>
                <w:gridSpan w:val="2"/>
                <w:tcBorders>
                  <w:right w:val="single" w:sz="4" w:space="0" w:color="auto"/>
                </w:tcBorders>
                <w:vAlign w:val="center"/>
              </w:tcPr>
            </w:tcPrChange>
          </w:tcPr>
          <w:p w14:paraId="40AB14DB" w14:textId="680BF0AB" w:rsidR="00494D04" w:rsidRPr="007E0F91" w:rsidRDefault="00494D04" w:rsidP="00494D04">
            <w:pPr>
              <w:jc w:val="center"/>
              <w:rPr>
                <w:ins w:id="19560" w:author="Στάθης Καπ" w:date="2023-03-09T06:25:00Z"/>
                <w:sz w:val="16"/>
                <w:szCs w:val="16"/>
              </w:rPr>
            </w:pPr>
            <w:ins w:id="19561" w:author="Στάθης Καπ" w:date="2023-03-09T07:11:00Z">
              <w:r>
                <w:rPr>
                  <w:rFonts w:ascii="Calibri" w:hAnsi="Calibri" w:cs="Calibri"/>
                  <w:color w:val="000000"/>
                  <w:sz w:val="16"/>
                  <w:szCs w:val="16"/>
                </w:rPr>
                <w:t>46.79</w:t>
              </w:r>
            </w:ins>
          </w:p>
        </w:tc>
        <w:tc>
          <w:tcPr>
            <w:tcW w:w="453" w:type="dxa"/>
            <w:tcBorders>
              <w:left w:val="single" w:sz="4" w:space="0" w:color="auto"/>
            </w:tcBorders>
            <w:vAlign w:val="center"/>
            <w:tcPrChange w:id="19562" w:author="Στάθης Καπ" w:date="2023-03-09T06:29:00Z">
              <w:tcPr>
                <w:tcW w:w="453" w:type="dxa"/>
                <w:gridSpan w:val="2"/>
                <w:tcBorders>
                  <w:left w:val="single" w:sz="4" w:space="0" w:color="auto"/>
                </w:tcBorders>
                <w:vAlign w:val="bottom"/>
              </w:tcPr>
            </w:tcPrChange>
          </w:tcPr>
          <w:p w14:paraId="7E4BFC82" w14:textId="4099E990" w:rsidR="00494D04" w:rsidRPr="007E0F91" w:rsidRDefault="00494D04" w:rsidP="00494D04">
            <w:pPr>
              <w:jc w:val="center"/>
              <w:rPr>
                <w:ins w:id="19563" w:author="Στάθης Καπ" w:date="2023-03-09T06:25:00Z"/>
                <w:sz w:val="16"/>
                <w:szCs w:val="16"/>
              </w:rPr>
            </w:pPr>
            <w:ins w:id="19564" w:author="Στάθης Καπ" w:date="2023-03-09T07:11:00Z">
              <w:r>
                <w:rPr>
                  <w:rFonts w:ascii="Calibri" w:hAnsi="Calibri" w:cs="Calibri"/>
                  <w:color w:val="000000"/>
                  <w:sz w:val="16"/>
                  <w:szCs w:val="16"/>
                </w:rPr>
                <w:t>1326</w:t>
              </w:r>
            </w:ins>
          </w:p>
        </w:tc>
        <w:tc>
          <w:tcPr>
            <w:tcW w:w="454" w:type="dxa"/>
            <w:vAlign w:val="center"/>
            <w:tcPrChange w:id="19565" w:author="Στάθης Καπ" w:date="2023-03-09T06:29:00Z">
              <w:tcPr>
                <w:tcW w:w="454" w:type="dxa"/>
                <w:gridSpan w:val="2"/>
                <w:vAlign w:val="center"/>
              </w:tcPr>
            </w:tcPrChange>
          </w:tcPr>
          <w:p w14:paraId="4422F718" w14:textId="456C1DD4" w:rsidR="00494D04" w:rsidRPr="007E0F91" w:rsidRDefault="00494D04" w:rsidP="00494D04">
            <w:pPr>
              <w:jc w:val="center"/>
              <w:rPr>
                <w:ins w:id="19566" w:author="Στάθης Καπ" w:date="2023-03-09T06:25:00Z"/>
                <w:sz w:val="16"/>
                <w:szCs w:val="16"/>
              </w:rPr>
            </w:pPr>
            <w:ins w:id="19567" w:author="Στάθης Καπ" w:date="2023-03-09T07:11:00Z">
              <w:r>
                <w:rPr>
                  <w:rFonts w:ascii="Calibri" w:hAnsi="Calibri" w:cs="Calibri"/>
                  <w:color w:val="000000"/>
                  <w:sz w:val="16"/>
                  <w:szCs w:val="16"/>
                </w:rPr>
                <w:t>2.36</w:t>
              </w:r>
            </w:ins>
          </w:p>
        </w:tc>
        <w:tc>
          <w:tcPr>
            <w:tcW w:w="454" w:type="dxa"/>
            <w:vAlign w:val="center"/>
            <w:tcPrChange w:id="19568" w:author="Στάθης Καπ" w:date="2023-03-09T06:29:00Z">
              <w:tcPr>
                <w:tcW w:w="454" w:type="dxa"/>
                <w:gridSpan w:val="2"/>
                <w:vAlign w:val="bottom"/>
              </w:tcPr>
            </w:tcPrChange>
          </w:tcPr>
          <w:p w14:paraId="0C6E34E7" w14:textId="1148010B" w:rsidR="00494D04" w:rsidRPr="007E0F91" w:rsidRDefault="00494D04" w:rsidP="00494D04">
            <w:pPr>
              <w:jc w:val="center"/>
              <w:rPr>
                <w:ins w:id="19569" w:author="Στάθης Καπ" w:date="2023-03-09T06:25:00Z"/>
                <w:sz w:val="16"/>
                <w:szCs w:val="16"/>
              </w:rPr>
            </w:pPr>
            <w:ins w:id="19570" w:author="Στάθης Καπ" w:date="2023-03-09T07:11:00Z">
              <w:r>
                <w:rPr>
                  <w:rFonts w:ascii="Calibri" w:hAnsi="Calibri" w:cs="Calibri"/>
                  <w:color w:val="000000"/>
                  <w:sz w:val="16"/>
                  <w:szCs w:val="16"/>
                </w:rPr>
                <w:t>0.388</w:t>
              </w:r>
            </w:ins>
          </w:p>
        </w:tc>
        <w:tc>
          <w:tcPr>
            <w:tcW w:w="454" w:type="dxa"/>
            <w:tcBorders>
              <w:right w:val="single" w:sz="4" w:space="0" w:color="auto"/>
            </w:tcBorders>
            <w:vAlign w:val="center"/>
            <w:tcPrChange w:id="19571" w:author="Στάθης Καπ" w:date="2023-03-09T06:29:00Z">
              <w:tcPr>
                <w:tcW w:w="454" w:type="dxa"/>
                <w:gridSpan w:val="2"/>
                <w:tcBorders>
                  <w:right w:val="single" w:sz="4" w:space="0" w:color="auto"/>
                </w:tcBorders>
                <w:vAlign w:val="center"/>
              </w:tcPr>
            </w:tcPrChange>
          </w:tcPr>
          <w:p w14:paraId="7AF04BF2" w14:textId="125CB7AC" w:rsidR="00494D04" w:rsidRPr="007E0F91" w:rsidRDefault="00494D04" w:rsidP="00494D04">
            <w:pPr>
              <w:jc w:val="center"/>
              <w:rPr>
                <w:ins w:id="19572" w:author="Στάθης Καπ" w:date="2023-03-09T06:25:00Z"/>
                <w:sz w:val="16"/>
                <w:szCs w:val="16"/>
              </w:rPr>
            </w:pPr>
            <w:ins w:id="19573" w:author="Στάθης Καπ" w:date="2023-03-09T07:11:00Z">
              <w:r>
                <w:rPr>
                  <w:rFonts w:ascii="Calibri" w:hAnsi="Calibri" w:cs="Calibri"/>
                  <w:color w:val="000000"/>
                  <w:sz w:val="16"/>
                  <w:szCs w:val="16"/>
                </w:rPr>
                <w:t>37.82</w:t>
              </w:r>
            </w:ins>
          </w:p>
        </w:tc>
        <w:tc>
          <w:tcPr>
            <w:tcW w:w="453" w:type="dxa"/>
            <w:tcBorders>
              <w:left w:val="single" w:sz="4" w:space="0" w:color="auto"/>
            </w:tcBorders>
            <w:vAlign w:val="center"/>
            <w:tcPrChange w:id="19574" w:author="Στάθης Καπ" w:date="2023-03-09T06:29:00Z">
              <w:tcPr>
                <w:tcW w:w="453" w:type="dxa"/>
                <w:gridSpan w:val="2"/>
                <w:tcBorders>
                  <w:left w:val="single" w:sz="4" w:space="0" w:color="auto"/>
                </w:tcBorders>
                <w:vAlign w:val="bottom"/>
              </w:tcPr>
            </w:tcPrChange>
          </w:tcPr>
          <w:p w14:paraId="6F9E6E6F" w14:textId="1904C522" w:rsidR="00494D04" w:rsidRPr="007E0F91" w:rsidRDefault="00494D04" w:rsidP="00494D04">
            <w:pPr>
              <w:jc w:val="center"/>
              <w:rPr>
                <w:ins w:id="19575" w:author="Στάθης Καπ" w:date="2023-03-09T06:25:00Z"/>
                <w:sz w:val="16"/>
                <w:szCs w:val="16"/>
              </w:rPr>
            </w:pPr>
            <w:ins w:id="19576" w:author="Στάθης Καπ" w:date="2023-03-09T07:11:00Z">
              <w:r>
                <w:rPr>
                  <w:rFonts w:ascii="Calibri" w:hAnsi="Calibri" w:cs="Calibri"/>
                  <w:color w:val="000000"/>
                  <w:sz w:val="16"/>
                  <w:szCs w:val="16"/>
                </w:rPr>
                <w:t>1328</w:t>
              </w:r>
            </w:ins>
          </w:p>
        </w:tc>
        <w:tc>
          <w:tcPr>
            <w:tcW w:w="454" w:type="dxa"/>
            <w:vAlign w:val="center"/>
            <w:tcPrChange w:id="19577" w:author="Στάθης Καπ" w:date="2023-03-09T06:29:00Z">
              <w:tcPr>
                <w:tcW w:w="454" w:type="dxa"/>
                <w:gridSpan w:val="2"/>
                <w:vAlign w:val="center"/>
              </w:tcPr>
            </w:tcPrChange>
          </w:tcPr>
          <w:p w14:paraId="2BFF8B57" w14:textId="391D6C63" w:rsidR="00494D04" w:rsidRPr="007E0F91" w:rsidRDefault="00494D04" w:rsidP="00494D04">
            <w:pPr>
              <w:jc w:val="center"/>
              <w:rPr>
                <w:ins w:id="19578" w:author="Στάθης Καπ" w:date="2023-03-09T06:25:00Z"/>
                <w:sz w:val="16"/>
                <w:szCs w:val="16"/>
              </w:rPr>
            </w:pPr>
            <w:ins w:id="19579" w:author="Στάθης Καπ" w:date="2023-03-09T07:11:00Z">
              <w:r>
                <w:rPr>
                  <w:rFonts w:ascii="Calibri" w:hAnsi="Calibri" w:cs="Calibri"/>
                  <w:color w:val="000000"/>
                  <w:sz w:val="16"/>
                  <w:szCs w:val="16"/>
                </w:rPr>
                <w:t>2.21</w:t>
              </w:r>
            </w:ins>
          </w:p>
        </w:tc>
        <w:tc>
          <w:tcPr>
            <w:tcW w:w="454" w:type="dxa"/>
            <w:vAlign w:val="center"/>
            <w:tcPrChange w:id="19580" w:author="Στάθης Καπ" w:date="2023-03-09T06:29:00Z">
              <w:tcPr>
                <w:tcW w:w="454" w:type="dxa"/>
                <w:gridSpan w:val="2"/>
                <w:vAlign w:val="bottom"/>
              </w:tcPr>
            </w:tcPrChange>
          </w:tcPr>
          <w:p w14:paraId="05915B8E" w14:textId="354C2C89" w:rsidR="00494D04" w:rsidRPr="007E0F91" w:rsidRDefault="00494D04" w:rsidP="00494D04">
            <w:pPr>
              <w:jc w:val="center"/>
              <w:rPr>
                <w:ins w:id="19581" w:author="Στάθης Καπ" w:date="2023-03-09T06:25:00Z"/>
                <w:sz w:val="16"/>
                <w:szCs w:val="16"/>
              </w:rPr>
            </w:pPr>
            <w:ins w:id="19582" w:author="Στάθης Καπ" w:date="2023-03-09T07:11:00Z">
              <w:r>
                <w:rPr>
                  <w:rFonts w:ascii="Calibri" w:hAnsi="Calibri" w:cs="Calibri"/>
                  <w:color w:val="000000"/>
                  <w:sz w:val="16"/>
                  <w:szCs w:val="16"/>
                </w:rPr>
                <w:t>0.259</w:t>
              </w:r>
            </w:ins>
          </w:p>
        </w:tc>
        <w:tc>
          <w:tcPr>
            <w:tcW w:w="461" w:type="dxa"/>
            <w:tcBorders>
              <w:right w:val="single" w:sz="4" w:space="0" w:color="auto"/>
            </w:tcBorders>
            <w:vAlign w:val="center"/>
            <w:tcPrChange w:id="19583" w:author="Στάθης Καπ" w:date="2023-03-09T06:29:00Z">
              <w:tcPr>
                <w:tcW w:w="461" w:type="dxa"/>
                <w:gridSpan w:val="2"/>
                <w:tcBorders>
                  <w:right w:val="single" w:sz="4" w:space="0" w:color="auto"/>
                </w:tcBorders>
                <w:vAlign w:val="center"/>
              </w:tcPr>
            </w:tcPrChange>
          </w:tcPr>
          <w:p w14:paraId="34720CFC" w14:textId="46554B1A" w:rsidR="00494D04" w:rsidRPr="007E0F91" w:rsidRDefault="00494D04" w:rsidP="00494D04">
            <w:pPr>
              <w:jc w:val="center"/>
              <w:rPr>
                <w:ins w:id="19584" w:author="Στάθης Καπ" w:date="2023-03-09T06:25:00Z"/>
                <w:sz w:val="16"/>
                <w:szCs w:val="16"/>
              </w:rPr>
            </w:pPr>
            <w:ins w:id="19585" w:author="Στάθης Καπ" w:date="2023-03-09T07:11:00Z">
              <w:r>
                <w:rPr>
                  <w:rFonts w:ascii="Calibri" w:hAnsi="Calibri" w:cs="Calibri"/>
                  <w:color w:val="000000"/>
                  <w:sz w:val="16"/>
                  <w:szCs w:val="16"/>
                </w:rPr>
                <w:t>58.49</w:t>
              </w:r>
            </w:ins>
          </w:p>
        </w:tc>
      </w:tr>
      <w:tr w:rsidR="00494D04" w14:paraId="74D58B5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58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587" w:author="Στάθης Καπ" w:date="2023-03-09T06:25:00Z"/>
          <w:trPrChange w:id="19588"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589"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376652C" w14:textId="77777777" w:rsidR="00494D04" w:rsidRPr="007E0F91" w:rsidRDefault="00494D04" w:rsidP="00494D04">
            <w:pPr>
              <w:jc w:val="center"/>
              <w:rPr>
                <w:ins w:id="19590" w:author="Στάθης Καπ" w:date="2023-03-09T06:25:00Z"/>
                <w:sz w:val="16"/>
                <w:szCs w:val="16"/>
              </w:rPr>
            </w:pPr>
            <w:ins w:id="19591" w:author="Στάθης Καπ" w:date="2023-03-09T06:25:00Z">
              <w:r w:rsidRPr="009861B1">
                <w:rPr>
                  <w:rFonts w:ascii="Calibri" w:hAnsi="Calibri" w:cs="Calibri"/>
                  <w:color w:val="000000"/>
                  <w:sz w:val="16"/>
                  <w:szCs w:val="16"/>
                </w:rPr>
                <w:t>r211</w:t>
              </w:r>
            </w:ins>
          </w:p>
        </w:tc>
        <w:tc>
          <w:tcPr>
            <w:tcW w:w="565" w:type="dxa"/>
            <w:tcBorders>
              <w:left w:val="single" w:sz="4" w:space="0" w:color="auto"/>
            </w:tcBorders>
            <w:vAlign w:val="center"/>
            <w:tcPrChange w:id="19592" w:author="Στάθης Καπ" w:date="2023-03-09T06:29:00Z">
              <w:tcPr>
                <w:tcW w:w="565" w:type="dxa"/>
                <w:gridSpan w:val="2"/>
                <w:tcBorders>
                  <w:left w:val="single" w:sz="4" w:space="0" w:color="auto"/>
                </w:tcBorders>
                <w:vAlign w:val="center"/>
              </w:tcPr>
            </w:tcPrChange>
          </w:tcPr>
          <w:p w14:paraId="001425D3" w14:textId="126B0D5E" w:rsidR="00494D04" w:rsidRPr="007E0F91" w:rsidRDefault="00494D04" w:rsidP="00494D04">
            <w:pPr>
              <w:jc w:val="center"/>
              <w:rPr>
                <w:ins w:id="19593" w:author="Στάθης Καπ" w:date="2023-03-09T06:25:00Z"/>
                <w:sz w:val="16"/>
                <w:szCs w:val="16"/>
              </w:rPr>
            </w:pPr>
            <w:ins w:id="19594" w:author="Στάθης Καπ" w:date="2023-03-09T07:11:00Z">
              <w:r>
                <w:rPr>
                  <w:rFonts w:ascii="Calibri" w:hAnsi="Calibri" w:cs="Calibri"/>
                  <w:color w:val="000000"/>
                  <w:sz w:val="16"/>
                  <w:szCs w:val="16"/>
                </w:rPr>
                <w:t>1458</w:t>
              </w:r>
            </w:ins>
          </w:p>
        </w:tc>
        <w:tc>
          <w:tcPr>
            <w:tcW w:w="679" w:type="dxa"/>
            <w:tcBorders>
              <w:right w:val="single" w:sz="4" w:space="0" w:color="auto"/>
            </w:tcBorders>
            <w:vAlign w:val="center"/>
            <w:tcPrChange w:id="19595" w:author="Στάθης Καπ" w:date="2023-03-09T06:29:00Z">
              <w:tcPr>
                <w:tcW w:w="679" w:type="dxa"/>
                <w:gridSpan w:val="2"/>
                <w:tcBorders>
                  <w:right w:val="single" w:sz="4" w:space="0" w:color="auto"/>
                </w:tcBorders>
                <w:vAlign w:val="center"/>
              </w:tcPr>
            </w:tcPrChange>
          </w:tcPr>
          <w:p w14:paraId="1FFBC527" w14:textId="20FFB2EB" w:rsidR="00494D04" w:rsidRPr="007E0F91" w:rsidRDefault="00494D04" w:rsidP="00494D04">
            <w:pPr>
              <w:jc w:val="center"/>
              <w:rPr>
                <w:ins w:id="19596" w:author="Στάθης Καπ" w:date="2023-03-09T06:25:00Z"/>
                <w:sz w:val="16"/>
                <w:szCs w:val="16"/>
              </w:rPr>
            </w:pPr>
            <w:ins w:id="19597" w:author="Στάθης Καπ" w:date="2023-03-09T07:11:00Z">
              <w:r>
                <w:rPr>
                  <w:rFonts w:ascii="Calibri" w:hAnsi="Calibri" w:cs="Calibri"/>
                  <w:color w:val="000000"/>
                  <w:sz w:val="16"/>
                  <w:szCs w:val="16"/>
                </w:rPr>
                <w:t>1422</w:t>
              </w:r>
            </w:ins>
          </w:p>
        </w:tc>
        <w:tc>
          <w:tcPr>
            <w:tcW w:w="453" w:type="dxa"/>
            <w:tcBorders>
              <w:left w:val="single" w:sz="4" w:space="0" w:color="auto"/>
            </w:tcBorders>
            <w:vAlign w:val="center"/>
            <w:tcPrChange w:id="19598" w:author="Στάθης Καπ" w:date="2023-03-09T06:29:00Z">
              <w:tcPr>
                <w:tcW w:w="453" w:type="dxa"/>
                <w:gridSpan w:val="2"/>
                <w:tcBorders>
                  <w:left w:val="single" w:sz="4" w:space="0" w:color="auto"/>
                </w:tcBorders>
                <w:vAlign w:val="bottom"/>
              </w:tcPr>
            </w:tcPrChange>
          </w:tcPr>
          <w:p w14:paraId="18C7372C" w14:textId="173E8655" w:rsidR="00494D04" w:rsidRPr="007E0F91" w:rsidRDefault="00494D04" w:rsidP="00494D04">
            <w:pPr>
              <w:jc w:val="center"/>
              <w:rPr>
                <w:ins w:id="19599" w:author="Στάθης Καπ" w:date="2023-03-09T06:25:00Z"/>
                <w:sz w:val="16"/>
                <w:szCs w:val="16"/>
              </w:rPr>
            </w:pPr>
            <w:ins w:id="19600" w:author="Στάθης Καπ" w:date="2023-03-09T07:11:00Z">
              <w:r>
                <w:rPr>
                  <w:rFonts w:ascii="Calibri" w:hAnsi="Calibri" w:cs="Calibri"/>
                  <w:color w:val="000000"/>
                  <w:sz w:val="16"/>
                  <w:szCs w:val="16"/>
                </w:rPr>
                <w:t>1435</w:t>
              </w:r>
            </w:ins>
          </w:p>
        </w:tc>
        <w:tc>
          <w:tcPr>
            <w:tcW w:w="708" w:type="dxa"/>
            <w:vAlign w:val="center"/>
            <w:tcPrChange w:id="19601" w:author="Στάθης Καπ" w:date="2023-03-09T06:29:00Z">
              <w:tcPr>
                <w:tcW w:w="708" w:type="dxa"/>
                <w:gridSpan w:val="2"/>
                <w:vAlign w:val="center"/>
              </w:tcPr>
            </w:tcPrChange>
          </w:tcPr>
          <w:p w14:paraId="2D9C5778" w14:textId="1E508B79" w:rsidR="00494D04" w:rsidRPr="007E0F91" w:rsidRDefault="00494D04" w:rsidP="00494D04">
            <w:pPr>
              <w:jc w:val="center"/>
              <w:rPr>
                <w:ins w:id="19602" w:author="Στάθης Καπ" w:date="2023-03-09T06:25:00Z"/>
                <w:sz w:val="16"/>
                <w:szCs w:val="16"/>
              </w:rPr>
            </w:pPr>
            <w:ins w:id="19603" w:author="Στάθης Καπ" w:date="2023-03-09T07:11:00Z">
              <w:r>
                <w:rPr>
                  <w:rFonts w:ascii="Calibri" w:hAnsi="Calibri" w:cs="Calibri"/>
                  <w:color w:val="000000"/>
                  <w:sz w:val="16"/>
                  <w:szCs w:val="16"/>
                </w:rPr>
                <w:t>1.58</w:t>
              </w:r>
            </w:ins>
          </w:p>
        </w:tc>
        <w:tc>
          <w:tcPr>
            <w:tcW w:w="652" w:type="dxa"/>
            <w:tcBorders>
              <w:right w:val="single" w:sz="4" w:space="0" w:color="auto"/>
            </w:tcBorders>
            <w:vAlign w:val="center"/>
            <w:tcPrChange w:id="19604" w:author="Στάθης Καπ" w:date="2023-03-09T06:29:00Z">
              <w:tcPr>
                <w:tcW w:w="652" w:type="dxa"/>
                <w:gridSpan w:val="2"/>
                <w:tcBorders>
                  <w:right w:val="single" w:sz="4" w:space="0" w:color="auto"/>
                </w:tcBorders>
                <w:vAlign w:val="bottom"/>
              </w:tcPr>
            </w:tcPrChange>
          </w:tcPr>
          <w:p w14:paraId="61D4712E" w14:textId="0396E34F" w:rsidR="00494D04" w:rsidRPr="007E0F91" w:rsidRDefault="00494D04" w:rsidP="00494D04">
            <w:pPr>
              <w:jc w:val="center"/>
              <w:rPr>
                <w:ins w:id="19605" w:author="Στάθης Καπ" w:date="2023-03-09T06:25:00Z"/>
                <w:sz w:val="16"/>
                <w:szCs w:val="16"/>
              </w:rPr>
            </w:pPr>
            <w:ins w:id="19606" w:author="Στάθης Καπ" w:date="2023-03-09T07:11:00Z">
              <w:r>
                <w:rPr>
                  <w:rFonts w:ascii="Calibri" w:hAnsi="Calibri" w:cs="Calibri"/>
                  <w:color w:val="000000"/>
                  <w:sz w:val="16"/>
                  <w:szCs w:val="16"/>
                </w:rPr>
                <w:t>0.552</w:t>
              </w:r>
            </w:ins>
          </w:p>
        </w:tc>
        <w:tc>
          <w:tcPr>
            <w:tcW w:w="453" w:type="dxa"/>
            <w:tcBorders>
              <w:left w:val="single" w:sz="4" w:space="0" w:color="auto"/>
            </w:tcBorders>
            <w:vAlign w:val="center"/>
            <w:tcPrChange w:id="19607" w:author="Στάθης Καπ" w:date="2023-03-09T06:29:00Z">
              <w:tcPr>
                <w:tcW w:w="453" w:type="dxa"/>
                <w:gridSpan w:val="2"/>
                <w:tcBorders>
                  <w:left w:val="single" w:sz="4" w:space="0" w:color="auto"/>
                </w:tcBorders>
                <w:vAlign w:val="bottom"/>
              </w:tcPr>
            </w:tcPrChange>
          </w:tcPr>
          <w:p w14:paraId="2E06E2B4" w14:textId="2A63BA36" w:rsidR="00494D04" w:rsidRPr="007E0F91" w:rsidRDefault="00494D04" w:rsidP="00494D04">
            <w:pPr>
              <w:jc w:val="center"/>
              <w:rPr>
                <w:ins w:id="19608" w:author="Στάθης Καπ" w:date="2023-03-09T06:25:00Z"/>
                <w:sz w:val="16"/>
                <w:szCs w:val="16"/>
              </w:rPr>
            </w:pPr>
            <w:ins w:id="19609" w:author="Στάθης Καπ" w:date="2023-03-09T07:11:00Z">
              <w:r>
                <w:rPr>
                  <w:rFonts w:ascii="Calibri" w:hAnsi="Calibri" w:cs="Calibri"/>
                  <w:color w:val="000000"/>
                  <w:sz w:val="16"/>
                  <w:szCs w:val="16"/>
                </w:rPr>
                <w:t>1431</w:t>
              </w:r>
            </w:ins>
          </w:p>
        </w:tc>
        <w:tc>
          <w:tcPr>
            <w:tcW w:w="454" w:type="dxa"/>
            <w:vAlign w:val="center"/>
            <w:tcPrChange w:id="19610" w:author="Στάθης Καπ" w:date="2023-03-09T06:29:00Z">
              <w:tcPr>
                <w:tcW w:w="454" w:type="dxa"/>
                <w:gridSpan w:val="2"/>
                <w:vAlign w:val="center"/>
              </w:tcPr>
            </w:tcPrChange>
          </w:tcPr>
          <w:p w14:paraId="5933E9EE" w14:textId="3BCE74CC" w:rsidR="00494D04" w:rsidRPr="007E0F91" w:rsidRDefault="00494D04" w:rsidP="00494D04">
            <w:pPr>
              <w:jc w:val="center"/>
              <w:rPr>
                <w:ins w:id="19611" w:author="Στάθης Καπ" w:date="2023-03-09T06:25:00Z"/>
                <w:sz w:val="16"/>
                <w:szCs w:val="16"/>
              </w:rPr>
            </w:pPr>
            <w:ins w:id="19612" w:author="Στάθης Καπ" w:date="2023-03-09T07:11:00Z">
              <w:r>
                <w:rPr>
                  <w:rFonts w:ascii="Calibri" w:hAnsi="Calibri" w:cs="Calibri"/>
                  <w:color w:val="000000"/>
                  <w:sz w:val="16"/>
                  <w:szCs w:val="16"/>
                </w:rPr>
                <w:t>0.28</w:t>
              </w:r>
            </w:ins>
          </w:p>
        </w:tc>
        <w:tc>
          <w:tcPr>
            <w:tcW w:w="454" w:type="dxa"/>
            <w:vAlign w:val="center"/>
            <w:tcPrChange w:id="19613" w:author="Στάθης Καπ" w:date="2023-03-09T06:29:00Z">
              <w:tcPr>
                <w:tcW w:w="454" w:type="dxa"/>
                <w:gridSpan w:val="2"/>
                <w:vAlign w:val="bottom"/>
              </w:tcPr>
            </w:tcPrChange>
          </w:tcPr>
          <w:p w14:paraId="37A247CC" w14:textId="58906F35" w:rsidR="00494D04" w:rsidRPr="007E0F91" w:rsidRDefault="00494D04" w:rsidP="00494D04">
            <w:pPr>
              <w:jc w:val="center"/>
              <w:rPr>
                <w:ins w:id="19614" w:author="Στάθης Καπ" w:date="2023-03-09T06:25:00Z"/>
                <w:sz w:val="16"/>
                <w:szCs w:val="16"/>
              </w:rPr>
            </w:pPr>
            <w:ins w:id="19615" w:author="Στάθης Καπ" w:date="2023-03-09T07:11:00Z">
              <w:r>
                <w:rPr>
                  <w:rFonts w:ascii="Calibri" w:hAnsi="Calibri" w:cs="Calibri"/>
                  <w:color w:val="000000"/>
                  <w:sz w:val="16"/>
                  <w:szCs w:val="16"/>
                </w:rPr>
                <w:t>0.402</w:t>
              </w:r>
            </w:ins>
          </w:p>
        </w:tc>
        <w:tc>
          <w:tcPr>
            <w:tcW w:w="457" w:type="dxa"/>
            <w:tcBorders>
              <w:right w:val="single" w:sz="4" w:space="0" w:color="auto"/>
            </w:tcBorders>
            <w:vAlign w:val="center"/>
            <w:tcPrChange w:id="19616" w:author="Στάθης Καπ" w:date="2023-03-09T06:29:00Z">
              <w:tcPr>
                <w:tcW w:w="457" w:type="dxa"/>
                <w:gridSpan w:val="2"/>
                <w:tcBorders>
                  <w:right w:val="single" w:sz="4" w:space="0" w:color="auto"/>
                </w:tcBorders>
                <w:vAlign w:val="center"/>
              </w:tcPr>
            </w:tcPrChange>
          </w:tcPr>
          <w:p w14:paraId="67A92C02" w14:textId="380725E3" w:rsidR="00494D04" w:rsidRPr="007E0F91" w:rsidRDefault="00494D04" w:rsidP="00494D04">
            <w:pPr>
              <w:jc w:val="center"/>
              <w:rPr>
                <w:ins w:id="19617" w:author="Στάθης Καπ" w:date="2023-03-09T06:25:00Z"/>
                <w:sz w:val="16"/>
                <w:szCs w:val="16"/>
              </w:rPr>
            </w:pPr>
            <w:ins w:id="19618" w:author="Στάθης Καπ" w:date="2023-03-09T07:11:00Z">
              <w:r>
                <w:rPr>
                  <w:rFonts w:ascii="Calibri" w:hAnsi="Calibri" w:cs="Calibri"/>
                  <w:color w:val="000000"/>
                  <w:sz w:val="16"/>
                  <w:szCs w:val="16"/>
                </w:rPr>
                <w:t>27.17</w:t>
              </w:r>
            </w:ins>
          </w:p>
        </w:tc>
        <w:tc>
          <w:tcPr>
            <w:tcW w:w="453" w:type="dxa"/>
            <w:tcBorders>
              <w:left w:val="single" w:sz="4" w:space="0" w:color="auto"/>
            </w:tcBorders>
            <w:vAlign w:val="center"/>
            <w:tcPrChange w:id="19619" w:author="Στάθης Καπ" w:date="2023-03-09T06:29:00Z">
              <w:tcPr>
                <w:tcW w:w="453" w:type="dxa"/>
                <w:gridSpan w:val="2"/>
                <w:tcBorders>
                  <w:left w:val="single" w:sz="4" w:space="0" w:color="auto"/>
                </w:tcBorders>
                <w:vAlign w:val="bottom"/>
              </w:tcPr>
            </w:tcPrChange>
          </w:tcPr>
          <w:p w14:paraId="600A2CD4" w14:textId="4D25EA59" w:rsidR="00494D04" w:rsidRPr="007E0F91" w:rsidRDefault="00494D04" w:rsidP="00494D04">
            <w:pPr>
              <w:jc w:val="center"/>
              <w:rPr>
                <w:ins w:id="19620" w:author="Στάθης Καπ" w:date="2023-03-09T06:25:00Z"/>
                <w:sz w:val="16"/>
                <w:szCs w:val="16"/>
              </w:rPr>
            </w:pPr>
            <w:ins w:id="19621" w:author="Στάθης Καπ" w:date="2023-03-09T07:11:00Z">
              <w:r>
                <w:rPr>
                  <w:rFonts w:ascii="Calibri" w:hAnsi="Calibri" w:cs="Calibri"/>
                  <w:color w:val="000000"/>
                  <w:sz w:val="16"/>
                  <w:szCs w:val="16"/>
                </w:rPr>
                <w:t>1386</w:t>
              </w:r>
            </w:ins>
          </w:p>
        </w:tc>
        <w:tc>
          <w:tcPr>
            <w:tcW w:w="454" w:type="dxa"/>
            <w:vAlign w:val="center"/>
            <w:tcPrChange w:id="19622" w:author="Στάθης Καπ" w:date="2023-03-09T06:29:00Z">
              <w:tcPr>
                <w:tcW w:w="454" w:type="dxa"/>
                <w:gridSpan w:val="2"/>
                <w:vAlign w:val="center"/>
              </w:tcPr>
            </w:tcPrChange>
          </w:tcPr>
          <w:p w14:paraId="0166B4A2" w14:textId="7B9706AA" w:rsidR="00494D04" w:rsidRPr="007E0F91" w:rsidRDefault="00494D04" w:rsidP="00494D04">
            <w:pPr>
              <w:jc w:val="center"/>
              <w:rPr>
                <w:ins w:id="19623" w:author="Στάθης Καπ" w:date="2023-03-09T06:25:00Z"/>
                <w:sz w:val="16"/>
                <w:szCs w:val="16"/>
              </w:rPr>
            </w:pPr>
            <w:ins w:id="19624" w:author="Στάθης Καπ" w:date="2023-03-09T07:11:00Z">
              <w:r>
                <w:rPr>
                  <w:rFonts w:ascii="Calibri" w:hAnsi="Calibri" w:cs="Calibri"/>
                  <w:color w:val="000000"/>
                  <w:sz w:val="16"/>
                  <w:szCs w:val="16"/>
                </w:rPr>
                <w:t>3.41</w:t>
              </w:r>
            </w:ins>
          </w:p>
        </w:tc>
        <w:tc>
          <w:tcPr>
            <w:tcW w:w="454" w:type="dxa"/>
            <w:vAlign w:val="center"/>
            <w:tcPrChange w:id="19625" w:author="Στάθης Καπ" w:date="2023-03-09T06:29:00Z">
              <w:tcPr>
                <w:tcW w:w="454" w:type="dxa"/>
                <w:gridSpan w:val="2"/>
                <w:vAlign w:val="bottom"/>
              </w:tcPr>
            </w:tcPrChange>
          </w:tcPr>
          <w:p w14:paraId="5C2C68BE" w14:textId="2FDE88CE" w:rsidR="00494D04" w:rsidRPr="007E0F91" w:rsidRDefault="00494D04" w:rsidP="00494D04">
            <w:pPr>
              <w:jc w:val="center"/>
              <w:rPr>
                <w:ins w:id="19626" w:author="Στάθης Καπ" w:date="2023-03-09T06:25:00Z"/>
                <w:sz w:val="16"/>
                <w:szCs w:val="16"/>
              </w:rPr>
            </w:pPr>
            <w:ins w:id="19627" w:author="Στάθης Καπ" w:date="2023-03-09T07:11:00Z">
              <w:r>
                <w:rPr>
                  <w:rFonts w:ascii="Calibri" w:hAnsi="Calibri" w:cs="Calibri"/>
                  <w:color w:val="000000"/>
                  <w:sz w:val="16"/>
                  <w:szCs w:val="16"/>
                </w:rPr>
                <w:t>0.23</w:t>
              </w:r>
            </w:ins>
          </w:p>
        </w:tc>
        <w:tc>
          <w:tcPr>
            <w:tcW w:w="454" w:type="dxa"/>
            <w:tcBorders>
              <w:right w:val="single" w:sz="4" w:space="0" w:color="auto"/>
            </w:tcBorders>
            <w:vAlign w:val="center"/>
            <w:tcPrChange w:id="19628" w:author="Στάθης Καπ" w:date="2023-03-09T06:29:00Z">
              <w:tcPr>
                <w:tcW w:w="454" w:type="dxa"/>
                <w:gridSpan w:val="2"/>
                <w:tcBorders>
                  <w:right w:val="single" w:sz="4" w:space="0" w:color="auto"/>
                </w:tcBorders>
                <w:vAlign w:val="center"/>
              </w:tcPr>
            </w:tcPrChange>
          </w:tcPr>
          <w:p w14:paraId="2EBB1C37" w14:textId="07330D33" w:rsidR="00494D04" w:rsidRPr="007E0F91" w:rsidRDefault="00494D04" w:rsidP="00494D04">
            <w:pPr>
              <w:jc w:val="center"/>
              <w:rPr>
                <w:ins w:id="19629" w:author="Στάθης Καπ" w:date="2023-03-09T06:25:00Z"/>
                <w:sz w:val="16"/>
                <w:szCs w:val="16"/>
              </w:rPr>
            </w:pPr>
            <w:ins w:id="19630" w:author="Στάθης Καπ" w:date="2023-03-09T07:11:00Z">
              <w:r>
                <w:rPr>
                  <w:rFonts w:ascii="Calibri" w:hAnsi="Calibri" w:cs="Calibri"/>
                  <w:color w:val="000000"/>
                  <w:sz w:val="16"/>
                  <w:szCs w:val="16"/>
                </w:rPr>
                <w:t>58.33</w:t>
              </w:r>
            </w:ins>
          </w:p>
        </w:tc>
        <w:tc>
          <w:tcPr>
            <w:tcW w:w="453" w:type="dxa"/>
            <w:tcBorders>
              <w:left w:val="single" w:sz="4" w:space="0" w:color="auto"/>
            </w:tcBorders>
            <w:vAlign w:val="center"/>
            <w:tcPrChange w:id="19631" w:author="Στάθης Καπ" w:date="2023-03-09T06:29:00Z">
              <w:tcPr>
                <w:tcW w:w="453" w:type="dxa"/>
                <w:gridSpan w:val="2"/>
                <w:tcBorders>
                  <w:left w:val="single" w:sz="4" w:space="0" w:color="auto"/>
                </w:tcBorders>
                <w:vAlign w:val="bottom"/>
              </w:tcPr>
            </w:tcPrChange>
          </w:tcPr>
          <w:p w14:paraId="5B362B18" w14:textId="7EA86221" w:rsidR="00494D04" w:rsidRPr="007E0F91" w:rsidRDefault="00494D04" w:rsidP="00494D04">
            <w:pPr>
              <w:jc w:val="center"/>
              <w:rPr>
                <w:ins w:id="19632" w:author="Στάθης Καπ" w:date="2023-03-09T06:25:00Z"/>
                <w:sz w:val="16"/>
                <w:szCs w:val="16"/>
              </w:rPr>
            </w:pPr>
            <w:ins w:id="19633" w:author="Στάθης Καπ" w:date="2023-03-09T07:11:00Z">
              <w:r>
                <w:rPr>
                  <w:rFonts w:ascii="Calibri" w:hAnsi="Calibri" w:cs="Calibri"/>
                  <w:color w:val="000000"/>
                  <w:sz w:val="16"/>
                  <w:szCs w:val="16"/>
                </w:rPr>
                <w:t>1374</w:t>
              </w:r>
            </w:ins>
          </w:p>
        </w:tc>
        <w:tc>
          <w:tcPr>
            <w:tcW w:w="454" w:type="dxa"/>
            <w:vAlign w:val="center"/>
            <w:tcPrChange w:id="19634" w:author="Στάθης Καπ" w:date="2023-03-09T06:29:00Z">
              <w:tcPr>
                <w:tcW w:w="454" w:type="dxa"/>
                <w:gridSpan w:val="2"/>
                <w:vAlign w:val="center"/>
              </w:tcPr>
            </w:tcPrChange>
          </w:tcPr>
          <w:p w14:paraId="48200BA3" w14:textId="7BFCDAFE" w:rsidR="00494D04" w:rsidRPr="007E0F91" w:rsidRDefault="00494D04" w:rsidP="00494D04">
            <w:pPr>
              <w:jc w:val="center"/>
              <w:rPr>
                <w:ins w:id="19635" w:author="Στάθης Καπ" w:date="2023-03-09T06:25:00Z"/>
                <w:sz w:val="16"/>
                <w:szCs w:val="16"/>
              </w:rPr>
            </w:pPr>
            <w:ins w:id="19636" w:author="Στάθης Καπ" w:date="2023-03-09T07:11:00Z">
              <w:r>
                <w:rPr>
                  <w:rFonts w:ascii="Calibri" w:hAnsi="Calibri" w:cs="Calibri"/>
                  <w:color w:val="000000"/>
                  <w:sz w:val="16"/>
                  <w:szCs w:val="16"/>
                </w:rPr>
                <w:t>4.25</w:t>
              </w:r>
            </w:ins>
          </w:p>
        </w:tc>
        <w:tc>
          <w:tcPr>
            <w:tcW w:w="454" w:type="dxa"/>
            <w:vAlign w:val="center"/>
            <w:tcPrChange w:id="19637" w:author="Στάθης Καπ" w:date="2023-03-09T06:29:00Z">
              <w:tcPr>
                <w:tcW w:w="454" w:type="dxa"/>
                <w:gridSpan w:val="2"/>
                <w:vAlign w:val="bottom"/>
              </w:tcPr>
            </w:tcPrChange>
          </w:tcPr>
          <w:p w14:paraId="106B56D7" w14:textId="3F2BA122" w:rsidR="00494D04" w:rsidRPr="007E0F91" w:rsidRDefault="00494D04" w:rsidP="00494D04">
            <w:pPr>
              <w:jc w:val="center"/>
              <w:rPr>
                <w:ins w:id="19638" w:author="Στάθης Καπ" w:date="2023-03-09T06:25:00Z"/>
                <w:sz w:val="16"/>
                <w:szCs w:val="16"/>
              </w:rPr>
            </w:pPr>
            <w:ins w:id="19639" w:author="Στάθης Καπ" w:date="2023-03-09T07:11:00Z">
              <w:r>
                <w:rPr>
                  <w:rFonts w:ascii="Calibri" w:hAnsi="Calibri" w:cs="Calibri"/>
                  <w:color w:val="000000"/>
                  <w:sz w:val="16"/>
                  <w:szCs w:val="16"/>
                </w:rPr>
                <w:t>0.343</w:t>
              </w:r>
            </w:ins>
          </w:p>
        </w:tc>
        <w:tc>
          <w:tcPr>
            <w:tcW w:w="461" w:type="dxa"/>
            <w:tcBorders>
              <w:right w:val="single" w:sz="4" w:space="0" w:color="auto"/>
            </w:tcBorders>
            <w:vAlign w:val="center"/>
            <w:tcPrChange w:id="19640" w:author="Στάθης Καπ" w:date="2023-03-09T06:29:00Z">
              <w:tcPr>
                <w:tcW w:w="461" w:type="dxa"/>
                <w:gridSpan w:val="2"/>
                <w:tcBorders>
                  <w:right w:val="single" w:sz="4" w:space="0" w:color="auto"/>
                </w:tcBorders>
                <w:vAlign w:val="center"/>
              </w:tcPr>
            </w:tcPrChange>
          </w:tcPr>
          <w:p w14:paraId="00EF3BCB" w14:textId="07D15E56" w:rsidR="00494D04" w:rsidRPr="007E0F91" w:rsidRDefault="00494D04" w:rsidP="00494D04">
            <w:pPr>
              <w:jc w:val="center"/>
              <w:rPr>
                <w:ins w:id="19641" w:author="Στάθης Καπ" w:date="2023-03-09T06:25:00Z"/>
                <w:sz w:val="16"/>
                <w:szCs w:val="16"/>
              </w:rPr>
            </w:pPr>
            <w:ins w:id="19642" w:author="Στάθης Καπ" w:date="2023-03-09T07:11:00Z">
              <w:r>
                <w:rPr>
                  <w:rFonts w:ascii="Calibri" w:hAnsi="Calibri" w:cs="Calibri"/>
                  <w:color w:val="000000"/>
                  <w:sz w:val="16"/>
                  <w:szCs w:val="16"/>
                </w:rPr>
                <w:t>37.86</w:t>
              </w:r>
            </w:ins>
          </w:p>
        </w:tc>
      </w:tr>
      <w:tr w:rsidR="00494D04" w14:paraId="5B47EA66"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64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644" w:author="Στάθης Καπ" w:date="2023-03-09T06:25:00Z"/>
          <w:trPrChange w:id="19645"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646"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F50B74B" w14:textId="77777777" w:rsidR="00494D04" w:rsidRPr="007E0F91" w:rsidRDefault="00494D04" w:rsidP="00494D04">
            <w:pPr>
              <w:jc w:val="center"/>
              <w:rPr>
                <w:ins w:id="19647" w:author="Στάθης Καπ" w:date="2023-03-09T06:25:00Z"/>
                <w:sz w:val="16"/>
                <w:szCs w:val="16"/>
              </w:rPr>
            </w:pPr>
            <w:ins w:id="19648" w:author="Στάθης Καπ" w:date="2023-03-09T06:25:00Z">
              <w:r w:rsidRPr="009861B1">
                <w:rPr>
                  <w:rFonts w:ascii="Calibri" w:hAnsi="Calibri" w:cs="Calibri"/>
                  <w:color w:val="000000"/>
                  <w:sz w:val="16"/>
                  <w:szCs w:val="16"/>
                </w:rPr>
                <w:t>rc101</w:t>
              </w:r>
            </w:ins>
          </w:p>
        </w:tc>
        <w:tc>
          <w:tcPr>
            <w:tcW w:w="565" w:type="dxa"/>
            <w:tcBorders>
              <w:left w:val="single" w:sz="4" w:space="0" w:color="auto"/>
            </w:tcBorders>
            <w:vAlign w:val="center"/>
            <w:tcPrChange w:id="19649" w:author="Στάθης Καπ" w:date="2023-03-09T06:29:00Z">
              <w:tcPr>
                <w:tcW w:w="565" w:type="dxa"/>
                <w:gridSpan w:val="2"/>
                <w:tcBorders>
                  <w:left w:val="single" w:sz="4" w:space="0" w:color="auto"/>
                </w:tcBorders>
                <w:vAlign w:val="center"/>
              </w:tcPr>
            </w:tcPrChange>
          </w:tcPr>
          <w:p w14:paraId="1694A053" w14:textId="1707F5F3" w:rsidR="00494D04" w:rsidRPr="007E0F91" w:rsidRDefault="00494D04" w:rsidP="00494D04">
            <w:pPr>
              <w:jc w:val="center"/>
              <w:rPr>
                <w:ins w:id="19650" w:author="Στάθης Καπ" w:date="2023-03-09T06:25:00Z"/>
                <w:sz w:val="16"/>
                <w:szCs w:val="16"/>
              </w:rPr>
            </w:pPr>
            <w:ins w:id="19651" w:author="Στάθης Καπ" w:date="2023-03-09T07:11:00Z">
              <w:r>
                <w:rPr>
                  <w:rFonts w:ascii="Calibri" w:hAnsi="Calibri" w:cs="Calibri"/>
                  <w:color w:val="000000"/>
                  <w:sz w:val="16"/>
                  <w:szCs w:val="16"/>
                </w:rPr>
                <w:t>427</w:t>
              </w:r>
            </w:ins>
          </w:p>
        </w:tc>
        <w:tc>
          <w:tcPr>
            <w:tcW w:w="679" w:type="dxa"/>
            <w:tcBorders>
              <w:right w:val="single" w:sz="4" w:space="0" w:color="auto"/>
            </w:tcBorders>
            <w:vAlign w:val="center"/>
            <w:tcPrChange w:id="19652" w:author="Στάθης Καπ" w:date="2023-03-09T06:29:00Z">
              <w:tcPr>
                <w:tcW w:w="679" w:type="dxa"/>
                <w:gridSpan w:val="2"/>
                <w:tcBorders>
                  <w:right w:val="single" w:sz="4" w:space="0" w:color="auto"/>
                </w:tcBorders>
                <w:vAlign w:val="center"/>
              </w:tcPr>
            </w:tcPrChange>
          </w:tcPr>
          <w:p w14:paraId="5ED74F17" w14:textId="094F82AE" w:rsidR="00494D04" w:rsidRPr="007E0F91" w:rsidRDefault="00494D04" w:rsidP="00494D04">
            <w:pPr>
              <w:jc w:val="center"/>
              <w:rPr>
                <w:ins w:id="19653" w:author="Στάθης Καπ" w:date="2023-03-09T06:25:00Z"/>
                <w:sz w:val="16"/>
                <w:szCs w:val="16"/>
              </w:rPr>
            </w:pPr>
            <w:ins w:id="19654" w:author="Στάθης Καπ" w:date="2023-03-09T07:11:00Z">
              <w:r>
                <w:rPr>
                  <w:rFonts w:ascii="Calibri" w:hAnsi="Calibri" w:cs="Calibri"/>
                  <w:color w:val="000000"/>
                  <w:sz w:val="16"/>
                  <w:szCs w:val="16"/>
                </w:rPr>
                <w:t>427</w:t>
              </w:r>
            </w:ins>
          </w:p>
        </w:tc>
        <w:tc>
          <w:tcPr>
            <w:tcW w:w="453" w:type="dxa"/>
            <w:tcBorders>
              <w:left w:val="single" w:sz="4" w:space="0" w:color="auto"/>
            </w:tcBorders>
            <w:vAlign w:val="center"/>
            <w:tcPrChange w:id="19655" w:author="Στάθης Καπ" w:date="2023-03-09T06:29:00Z">
              <w:tcPr>
                <w:tcW w:w="453" w:type="dxa"/>
                <w:gridSpan w:val="2"/>
                <w:tcBorders>
                  <w:left w:val="single" w:sz="4" w:space="0" w:color="auto"/>
                </w:tcBorders>
                <w:vAlign w:val="bottom"/>
              </w:tcPr>
            </w:tcPrChange>
          </w:tcPr>
          <w:p w14:paraId="05021561" w14:textId="3CD6D147" w:rsidR="00494D04" w:rsidRPr="007E0F91" w:rsidRDefault="00494D04" w:rsidP="00494D04">
            <w:pPr>
              <w:jc w:val="center"/>
              <w:rPr>
                <w:ins w:id="19656" w:author="Στάθης Καπ" w:date="2023-03-09T06:25:00Z"/>
                <w:sz w:val="16"/>
                <w:szCs w:val="16"/>
              </w:rPr>
            </w:pPr>
            <w:ins w:id="19657" w:author="Στάθης Καπ" w:date="2023-03-09T07:11:00Z">
              <w:r>
                <w:rPr>
                  <w:rFonts w:ascii="Calibri" w:hAnsi="Calibri" w:cs="Calibri"/>
                  <w:color w:val="000000"/>
                  <w:sz w:val="16"/>
                  <w:szCs w:val="16"/>
                </w:rPr>
                <w:t>378</w:t>
              </w:r>
            </w:ins>
          </w:p>
        </w:tc>
        <w:tc>
          <w:tcPr>
            <w:tcW w:w="708" w:type="dxa"/>
            <w:vAlign w:val="center"/>
            <w:tcPrChange w:id="19658" w:author="Στάθης Καπ" w:date="2023-03-09T06:29:00Z">
              <w:tcPr>
                <w:tcW w:w="708" w:type="dxa"/>
                <w:gridSpan w:val="2"/>
                <w:vAlign w:val="center"/>
              </w:tcPr>
            </w:tcPrChange>
          </w:tcPr>
          <w:p w14:paraId="3BFACC8E" w14:textId="3BF611BB" w:rsidR="00494D04" w:rsidRPr="007E0F91" w:rsidRDefault="00494D04" w:rsidP="00494D04">
            <w:pPr>
              <w:jc w:val="center"/>
              <w:rPr>
                <w:ins w:id="19659" w:author="Στάθης Καπ" w:date="2023-03-09T06:25:00Z"/>
                <w:sz w:val="16"/>
                <w:szCs w:val="16"/>
              </w:rPr>
            </w:pPr>
            <w:ins w:id="19660" w:author="Στάθης Καπ" w:date="2023-03-09T07:11:00Z">
              <w:r>
                <w:rPr>
                  <w:rFonts w:ascii="Calibri" w:hAnsi="Calibri" w:cs="Calibri"/>
                  <w:color w:val="000000"/>
                  <w:sz w:val="16"/>
                  <w:szCs w:val="16"/>
                </w:rPr>
                <w:t>11.48</w:t>
              </w:r>
            </w:ins>
          </w:p>
        </w:tc>
        <w:tc>
          <w:tcPr>
            <w:tcW w:w="652" w:type="dxa"/>
            <w:tcBorders>
              <w:right w:val="single" w:sz="4" w:space="0" w:color="auto"/>
            </w:tcBorders>
            <w:vAlign w:val="center"/>
            <w:tcPrChange w:id="19661" w:author="Στάθης Καπ" w:date="2023-03-09T06:29:00Z">
              <w:tcPr>
                <w:tcW w:w="652" w:type="dxa"/>
                <w:gridSpan w:val="2"/>
                <w:tcBorders>
                  <w:right w:val="single" w:sz="4" w:space="0" w:color="auto"/>
                </w:tcBorders>
                <w:vAlign w:val="bottom"/>
              </w:tcPr>
            </w:tcPrChange>
          </w:tcPr>
          <w:p w14:paraId="1F8644C5" w14:textId="760C2E8D" w:rsidR="00494D04" w:rsidRPr="007E0F91" w:rsidRDefault="00494D04" w:rsidP="00494D04">
            <w:pPr>
              <w:jc w:val="center"/>
              <w:rPr>
                <w:ins w:id="19662" w:author="Στάθης Καπ" w:date="2023-03-09T06:25:00Z"/>
                <w:sz w:val="16"/>
                <w:szCs w:val="16"/>
              </w:rPr>
            </w:pPr>
            <w:ins w:id="19663" w:author="Στάθης Καπ" w:date="2023-03-09T07:11:00Z">
              <w:r>
                <w:rPr>
                  <w:rFonts w:ascii="Calibri" w:hAnsi="Calibri" w:cs="Calibri"/>
                  <w:color w:val="000000"/>
                  <w:sz w:val="16"/>
                  <w:szCs w:val="16"/>
                </w:rPr>
                <w:t>0.257</w:t>
              </w:r>
            </w:ins>
          </w:p>
        </w:tc>
        <w:tc>
          <w:tcPr>
            <w:tcW w:w="453" w:type="dxa"/>
            <w:tcBorders>
              <w:left w:val="single" w:sz="4" w:space="0" w:color="auto"/>
            </w:tcBorders>
            <w:vAlign w:val="center"/>
            <w:tcPrChange w:id="19664" w:author="Στάθης Καπ" w:date="2023-03-09T06:29:00Z">
              <w:tcPr>
                <w:tcW w:w="453" w:type="dxa"/>
                <w:gridSpan w:val="2"/>
                <w:tcBorders>
                  <w:left w:val="single" w:sz="4" w:space="0" w:color="auto"/>
                </w:tcBorders>
                <w:vAlign w:val="bottom"/>
              </w:tcPr>
            </w:tcPrChange>
          </w:tcPr>
          <w:p w14:paraId="7D090398" w14:textId="036E6AB3" w:rsidR="00494D04" w:rsidRPr="007E0F91" w:rsidRDefault="00494D04" w:rsidP="00494D04">
            <w:pPr>
              <w:jc w:val="center"/>
              <w:rPr>
                <w:ins w:id="19665" w:author="Στάθης Καπ" w:date="2023-03-09T06:25:00Z"/>
                <w:sz w:val="16"/>
                <w:szCs w:val="16"/>
              </w:rPr>
            </w:pPr>
            <w:ins w:id="19666" w:author="Στάθης Καπ" w:date="2023-03-09T07:11:00Z">
              <w:r>
                <w:rPr>
                  <w:rFonts w:ascii="Calibri" w:hAnsi="Calibri" w:cs="Calibri"/>
                  <w:color w:val="000000"/>
                  <w:sz w:val="16"/>
                  <w:szCs w:val="16"/>
                </w:rPr>
                <w:t>356</w:t>
              </w:r>
            </w:ins>
          </w:p>
        </w:tc>
        <w:tc>
          <w:tcPr>
            <w:tcW w:w="454" w:type="dxa"/>
            <w:vAlign w:val="center"/>
            <w:tcPrChange w:id="19667" w:author="Στάθης Καπ" w:date="2023-03-09T06:29:00Z">
              <w:tcPr>
                <w:tcW w:w="454" w:type="dxa"/>
                <w:gridSpan w:val="2"/>
                <w:vAlign w:val="center"/>
              </w:tcPr>
            </w:tcPrChange>
          </w:tcPr>
          <w:p w14:paraId="5DDBC9BD" w14:textId="2084435C" w:rsidR="00494D04" w:rsidRPr="007E0F91" w:rsidRDefault="00494D04" w:rsidP="00494D04">
            <w:pPr>
              <w:jc w:val="center"/>
              <w:rPr>
                <w:ins w:id="19668" w:author="Στάθης Καπ" w:date="2023-03-09T06:25:00Z"/>
                <w:sz w:val="16"/>
                <w:szCs w:val="16"/>
              </w:rPr>
            </w:pPr>
            <w:ins w:id="19669" w:author="Στάθης Καπ" w:date="2023-03-09T07:11:00Z">
              <w:r>
                <w:rPr>
                  <w:rFonts w:ascii="Calibri" w:hAnsi="Calibri" w:cs="Calibri"/>
                  <w:color w:val="000000"/>
                  <w:sz w:val="16"/>
                  <w:szCs w:val="16"/>
                </w:rPr>
                <w:t>5.82</w:t>
              </w:r>
            </w:ins>
          </w:p>
        </w:tc>
        <w:tc>
          <w:tcPr>
            <w:tcW w:w="454" w:type="dxa"/>
            <w:vAlign w:val="center"/>
            <w:tcPrChange w:id="19670" w:author="Στάθης Καπ" w:date="2023-03-09T06:29:00Z">
              <w:tcPr>
                <w:tcW w:w="454" w:type="dxa"/>
                <w:gridSpan w:val="2"/>
                <w:vAlign w:val="bottom"/>
              </w:tcPr>
            </w:tcPrChange>
          </w:tcPr>
          <w:p w14:paraId="53D74AAD" w14:textId="0E26BD7A" w:rsidR="00494D04" w:rsidRPr="007E0F91" w:rsidRDefault="00494D04" w:rsidP="00494D04">
            <w:pPr>
              <w:jc w:val="center"/>
              <w:rPr>
                <w:ins w:id="19671" w:author="Στάθης Καπ" w:date="2023-03-09T06:25:00Z"/>
                <w:sz w:val="16"/>
                <w:szCs w:val="16"/>
              </w:rPr>
            </w:pPr>
            <w:ins w:id="19672" w:author="Στάθης Καπ" w:date="2023-03-09T07:11:00Z">
              <w:r>
                <w:rPr>
                  <w:rFonts w:ascii="Calibri" w:hAnsi="Calibri" w:cs="Calibri"/>
                  <w:color w:val="000000"/>
                  <w:sz w:val="16"/>
                  <w:szCs w:val="16"/>
                </w:rPr>
                <w:t>0.217</w:t>
              </w:r>
            </w:ins>
          </w:p>
        </w:tc>
        <w:tc>
          <w:tcPr>
            <w:tcW w:w="457" w:type="dxa"/>
            <w:tcBorders>
              <w:right w:val="single" w:sz="4" w:space="0" w:color="auto"/>
            </w:tcBorders>
            <w:vAlign w:val="center"/>
            <w:tcPrChange w:id="19673" w:author="Στάθης Καπ" w:date="2023-03-09T06:29:00Z">
              <w:tcPr>
                <w:tcW w:w="457" w:type="dxa"/>
                <w:gridSpan w:val="2"/>
                <w:tcBorders>
                  <w:right w:val="single" w:sz="4" w:space="0" w:color="auto"/>
                </w:tcBorders>
                <w:vAlign w:val="center"/>
              </w:tcPr>
            </w:tcPrChange>
          </w:tcPr>
          <w:p w14:paraId="0558A1B9" w14:textId="7F3FB49A" w:rsidR="00494D04" w:rsidRPr="007E0F91" w:rsidRDefault="00494D04" w:rsidP="00494D04">
            <w:pPr>
              <w:jc w:val="center"/>
              <w:rPr>
                <w:ins w:id="19674" w:author="Στάθης Καπ" w:date="2023-03-09T06:25:00Z"/>
                <w:sz w:val="16"/>
                <w:szCs w:val="16"/>
              </w:rPr>
            </w:pPr>
            <w:ins w:id="19675" w:author="Στάθης Καπ" w:date="2023-03-09T07:11:00Z">
              <w:r>
                <w:rPr>
                  <w:rFonts w:ascii="Calibri" w:hAnsi="Calibri" w:cs="Calibri"/>
                  <w:color w:val="000000"/>
                  <w:sz w:val="16"/>
                  <w:szCs w:val="16"/>
                </w:rPr>
                <w:t>15.56</w:t>
              </w:r>
            </w:ins>
          </w:p>
        </w:tc>
        <w:tc>
          <w:tcPr>
            <w:tcW w:w="453" w:type="dxa"/>
            <w:tcBorders>
              <w:left w:val="single" w:sz="4" w:space="0" w:color="auto"/>
            </w:tcBorders>
            <w:vAlign w:val="center"/>
            <w:tcPrChange w:id="19676" w:author="Στάθης Καπ" w:date="2023-03-09T06:29:00Z">
              <w:tcPr>
                <w:tcW w:w="453" w:type="dxa"/>
                <w:gridSpan w:val="2"/>
                <w:tcBorders>
                  <w:left w:val="single" w:sz="4" w:space="0" w:color="auto"/>
                </w:tcBorders>
                <w:vAlign w:val="bottom"/>
              </w:tcPr>
            </w:tcPrChange>
          </w:tcPr>
          <w:p w14:paraId="3440E5A3" w14:textId="0FB4D40E" w:rsidR="00494D04" w:rsidRPr="007E0F91" w:rsidRDefault="00494D04" w:rsidP="00494D04">
            <w:pPr>
              <w:jc w:val="center"/>
              <w:rPr>
                <w:ins w:id="19677" w:author="Στάθης Καπ" w:date="2023-03-09T06:25:00Z"/>
                <w:sz w:val="16"/>
                <w:szCs w:val="16"/>
              </w:rPr>
            </w:pPr>
            <w:ins w:id="19678" w:author="Στάθης Καπ" w:date="2023-03-09T07:11:00Z">
              <w:r>
                <w:rPr>
                  <w:rFonts w:ascii="Calibri" w:hAnsi="Calibri" w:cs="Calibri"/>
                  <w:color w:val="000000"/>
                  <w:sz w:val="16"/>
                  <w:szCs w:val="16"/>
                </w:rPr>
                <w:t>311</w:t>
              </w:r>
            </w:ins>
          </w:p>
        </w:tc>
        <w:tc>
          <w:tcPr>
            <w:tcW w:w="454" w:type="dxa"/>
            <w:vAlign w:val="center"/>
            <w:tcPrChange w:id="19679" w:author="Στάθης Καπ" w:date="2023-03-09T06:29:00Z">
              <w:tcPr>
                <w:tcW w:w="454" w:type="dxa"/>
                <w:gridSpan w:val="2"/>
                <w:vAlign w:val="center"/>
              </w:tcPr>
            </w:tcPrChange>
          </w:tcPr>
          <w:p w14:paraId="38B6773B" w14:textId="22EFD9FF" w:rsidR="00494D04" w:rsidRPr="007E0F91" w:rsidRDefault="00494D04" w:rsidP="00494D04">
            <w:pPr>
              <w:jc w:val="center"/>
              <w:rPr>
                <w:ins w:id="19680" w:author="Στάθης Καπ" w:date="2023-03-09T06:25:00Z"/>
                <w:sz w:val="16"/>
                <w:szCs w:val="16"/>
              </w:rPr>
            </w:pPr>
            <w:ins w:id="19681" w:author="Στάθης Καπ" w:date="2023-03-09T07:11:00Z">
              <w:r>
                <w:rPr>
                  <w:rFonts w:ascii="Calibri" w:hAnsi="Calibri" w:cs="Calibri"/>
                  <w:color w:val="000000"/>
                  <w:sz w:val="16"/>
                  <w:szCs w:val="16"/>
                </w:rPr>
                <w:t>17.72</w:t>
              </w:r>
            </w:ins>
          </w:p>
        </w:tc>
        <w:tc>
          <w:tcPr>
            <w:tcW w:w="454" w:type="dxa"/>
            <w:vAlign w:val="center"/>
            <w:tcPrChange w:id="19682" w:author="Στάθης Καπ" w:date="2023-03-09T06:29:00Z">
              <w:tcPr>
                <w:tcW w:w="454" w:type="dxa"/>
                <w:gridSpan w:val="2"/>
                <w:vAlign w:val="bottom"/>
              </w:tcPr>
            </w:tcPrChange>
          </w:tcPr>
          <w:p w14:paraId="4B08E42E" w14:textId="75A71820" w:rsidR="00494D04" w:rsidRPr="007E0F91" w:rsidRDefault="00494D04" w:rsidP="00494D04">
            <w:pPr>
              <w:jc w:val="center"/>
              <w:rPr>
                <w:ins w:id="19683" w:author="Στάθης Καπ" w:date="2023-03-09T06:25:00Z"/>
                <w:sz w:val="16"/>
                <w:szCs w:val="16"/>
              </w:rPr>
            </w:pPr>
            <w:ins w:id="19684" w:author="Στάθης Καπ" w:date="2023-03-09T07:11:00Z">
              <w:r>
                <w:rPr>
                  <w:rFonts w:ascii="Calibri" w:hAnsi="Calibri" w:cs="Calibri"/>
                  <w:color w:val="000000"/>
                  <w:sz w:val="16"/>
                  <w:szCs w:val="16"/>
                </w:rPr>
                <w:t>0.211</w:t>
              </w:r>
            </w:ins>
          </w:p>
        </w:tc>
        <w:tc>
          <w:tcPr>
            <w:tcW w:w="454" w:type="dxa"/>
            <w:tcBorders>
              <w:right w:val="single" w:sz="4" w:space="0" w:color="auto"/>
            </w:tcBorders>
            <w:vAlign w:val="center"/>
            <w:tcPrChange w:id="19685" w:author="Στάθης Καπ" w:date="2023-03-09T06:29:00Z">
              <w:tcPr>
                <w:tcW w:w="454" w:type="dxa"/>
                <w:gridSpan w:val="2"/>
                <w:tcBorders>
                  <w:right w:val="single" w:sz="4" w:space="0" w:color="auto"/>
                </w:tcBorders>
                <w:vAlign w:val="center"/>
              </w:tcPr>
            </w:tcPrChange>
          </w:tcPr>
          <w:p w14:paraId="2F269912" w14:textId="26556FD3" w:rsidR="00494D04" w:rsidRPr="007E0F91" w:rsidRDefault="00494D04" w:rsidP="00494D04">
            <w:pPr>
              <w:jc w:val="center"/>
              <w:rPr>
                <w:ins w:id="19686" w:author="Στάθης Καπ" w:date="2023-03-09T06:25:00Z"/>
                <w:sz w:val="16"/>
                <w:szCs w:val="16"/>
              </w:rPr>
            </w:pPr>
            <w:ins w:id="19687" w:author="Στάθης Καπ" w:date="2023-03-09T07:11:00Z">
              <w:r>
                <w:rPr>
                  <w:rFonts w:ascii="Calibri" w:hAnsi="Calibri" w:cs="Calibri"/>
                  <w:color w:val="000000"/>
                  <w:sz w:val="16"/>
                  <w:szCs w:val="16"/>
                </w:rPr>
                <w:t>17.9</w:t>
              </w:r>
            </w:ins>
          </w:p>
        </w:tc>
        <w:tc>
          <w:tcPr>
            <w:tcW w:w="453" w:type="dxa"/>
            <w:tcBorders>
              <w:left w:val="single" w:sz="4" w:space="0" w:color="auto"/>
            </w:tcBorders>
            <w:vAlign w:val="center"/>
            <w:tcPrChange w:id="19688" w:author="Στάθης Καπ" w:date="2023-03-09T06:29:00Z">
              <w:tcPr>
                <w:tcW w:w="453" w:type="dxa"/>
                <w:gridSpan w:val="2"/>
                <w:tcBorders>
                  <w:left w:val="single" w:sz="4" w:space="0" w:color="auto"/>
                </w:tcBorders>
                <w:vAlign w:val="bottom"/>
              </w:tcPr>
            </w:tcPrChange>
          </w:tcPr>
          <w:p w14:paraId="76CB11A4" w14:textId="0D082186" w:rsidR="00494D04" w:rsidRPr="007E0F91" w:rsidRDefault="00494D04" w:rsidP="00494D04">
            <w:pPr>
              <w:jc w:val="center"/>
              <w:rPr>
                <w:ins w:id="19689" w:author="Στάθης Καπ" w:date="2023-03-09T06:25:00Z"/>
                <w:sz w:val="16"/>
                <w:szCs w:val="16"/>
              </w:rPr>
            </w:pPr>
            <w:ins w:id="19690" w:author="Στάθης Καπ" w:date="2023-03-09T07:11:00Z">
              <w:r>
                <w:rPr>
                  <w:rFonts w:ascii="Calibri" w:hAnsi="Calibri" w:cs="Calibri"/>
                  <w:color w:val="000000"/>
                  <w:sz w:val="16"/>
                  <w:szCs w:val="16"/>
                </w:rPr>
                <w:t>294</w:t>
              </w:r>
            </w:ins>
          </w:p>
        </w:tc>
        <w:tc>
          <w:tcPr>
            <w:tcW w:w="454" w:type="dxa"/>
            <w:vAlign w:val="center"/>
            <w:tcPrChange w:id="19691" w:author="Στάθης Καπ" w:date="2023-03-09T06:29:00Z">
              <w:tcPr>
                <w:tcW w:w="454" w:type="dxa"/>
                <w:gridSpan w:val="2"/>
                <w:vAlign w:val="center"/>
              </w:tcPr>
            </w:tcPrChange>
          </w:tcPr>
          <w:p w14:paraId="6770B311" w14:textId="2EEE9B41" w:rsidR="00494D04" w:rsidRPr="007E0F91" w:rsidRDefault="00494D04" w:rsidP="00494D04">
            <w:pPr>
              <w:jc w:val="center"/>
              <w:rPr>
                <w:ins w:id="19692" w:author="Στάθης Καπ" w:date="2023-03-09T06:25:00Z"/>
                <w:sz w:val="16"/>
                <w:szCs w:val="16"/>
              </w:rPr>
            </w:pPr>
            <w:ins w:id="19693" w:author="Στάθης Καπ" w:date="2023-03-09T07:11:00Z">
              <w:r>
                <w:rPr>
                  <w:rFonts w:ascii="Calibri" w:hAnsi="Calibri" w:cs="Calibri"/>
                  <w:color w:val="000000"/>
                  <w:sz w:val="16"/>
                  <w:szCs w:val="16"/>
                </w:rPr>
                <w:t>22.22</w:t>
              </w:r>
            </w:ins>
          </w:p>
        </w:tc>
        <w:tc>
          <w:tcPr>
            <w:tcW w:w="454" w:type="dxa"/>
            <w:vAlign w:val="center"/>
            <w:tcPrChange w:id="19694" w:author="Στάθης Καπ" w:date="2023-03-09T06:29:00Z">
              <w:tcPr>
                <w:tcW w:w="454" w:type="dxa"/>
                <w:gridSpan w:val="2"/>
                <w:vAlign w:val="bottom"/>
              </w:tcPr>
            </w:tcPrChange>
          </w:tcPr>
          <w:p w14:paraId="699281FE" w14:textId="73C8BEB5" w:rsidR="00494D04" w:rsidRPr="007E0F91" w:rsidRDefault="00494D04" w:rsidP="00494D04">
            <w:pPr>
              <w:jc w:val="center"/>
              <w:rPr>
                <w:ins w:id="19695" w:author="Στάθης Καπ" w:date="2023-03-09T06:25:00Z"/>
                <w:sz w:val="16"/>
                <w:szCs w:val="16"/>
              </w:rPr>
            </w:pPr>
            <w:ins w:id="19696" w:author="Στάθης Καπ" w:date="2023-03-09T07:11:00Z">
              <w:r>
                <w:rPr>
                  <w:rFonts w:ascii="Calibri" w:hAnsi="Calibri" w:cs="Calibri"/>
                  <w:color w:val="000000"/>
                  <w:sz w:val="16"/>
                  <w:szCs w:val="16"/>
                </w:rPr>
                <w:t>0.22</w:t>
              </w:r>
            </w:ins>
          </w:p>
        </w:tc>
        <w:tc>
          <w:tcPr>
            <w:tcW w:w="461" w:type="dxa"/>
            <w:tcBorders>
              <w:right w:val="single" w:sz="4" w:space="0" w:color="auto"/>
            </w:tcBorders>
            <w:vAlign w:val="center"/>
            <w:tcPrChange w:id="19697" w:author="Στάθης Καπ" w:date="2023-03-09T06:29:00Z">
              <w:tcPr>
                <w:tcW w:w="461" w:type="dxa"/>
                <w:gridSpan w:val="2"/>
                <w:tcBorders>
                  <w:right w:val="single" w:sz="4" w:space="0" w:color="auto"/>
                </w:tcBorders>
                <w:vAlign w:val="center"/>
              </w:tcPr>
            </w:tcPrChange>
          </w:tcPr>
          <w:p w14:paraId="3491DFEA" w14:textId="77490F53" w:rsidR="00494D04" w:rsidRPr="007E0F91" w:rsidRDefault="00494D04" w:rsidP="00494D04">
            <w:pPr>
              <w:jc w:val="center"/>
              <w:rPr>
                <w:ins w:id="19698" w:author="Στάθης Καπ" w:date="2023-03-09T06:25:00Z"/>
                <w:sz w:val="16"/>
                <w:szCs w:val="16"/>
              </w:rPr>
            </w:pPr>
            <w:ins w:id="19699" w:author="Στάθης Καπ" w:date="2023-03-09T07:11:00Z">
              <w:r>
                <w:rPr>
                  <w:rFonts w:ascii="Calibri" w:hAnsi="Calibri" w:cs="Calibri"/>
                  <w:color w:val="000000"/>
                  <w:sz w:val="16"/>
                  <w:szCs w:val="16"/>
                </w:rPr>
                <w:t>14.4</w:t>
              </w:r>
            </w:ins>
          </w:p>
        </w:tc>
      </w:tr>
      <w:tr w:rsidR="00494D04" w14:paraId="20A52FBC"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70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701" w:author="Στάθης Καπ" w:date="2023-03-09T06:25:00Z"/>
          <w:trPrChange w:id="19702"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703"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70F83573" w14:textId="77777777" w:rsidR="00494D04" w:rsidRPr="007E0F91" w:rsidRDefault="00494D04" w:rsidP="00494D04">
            <w:pPr>
              <w:jc w:val="center"/>
              <w:rPr>
                <w:ins w:id="19704" w:author="Στάθης Καπ" w:date="2023-03-09T06:25:00Z"/>
                <w:sz w:val="16"/>
                <w:szCs w:val="16"/>
              </w:rPr>
            </w:pPr>
            <w:ins w:id="19705" w:author="Στάθης Καπ" w:date="2023-03-09T06:25:00Z">
              <w:r w:rsidRPr="009861B1">
                <w:rPr>
                  <w:rFonts w:ascii="Calibri" w:hAnsi="Calibri" w:cs="Calibri"/>
                  <w:color w:val="000000"/>
                  <w:sz w:val="16"/>
                  <w:szCs w:val="16"/>
                </w:rPr>
                <w:t>rc102</w:t>
              </w:r>
            </w:ins>
          </w:p>
        </w:tc>
        <w:tc>
          <w:tcPr>
            <w:tcW w:w="565" w:type="dxa"/>
            <w:tcBorders>
              <w:left w:val="single" w:sz="4" w:space="0" w:color="auto"/>
            </w:tcBorders>
            <w:vAlign w:val="center"/>
            <w:tcPrChange w:id="19706" w:author="Στάθης Καπ" w:date="2023-03-09T06:29:00Z">
              <w:tcPr>
                <w:tcW w:w="565" w:type="dxa"/>
                <w:gridSpan w:val="2"/>
                <w:tcBorders>
                  <w:left w:val="single" w:sz="4" w:space="0" w:color="auto"/>
                </w:tcBorders>
                <w:vAlign w:val="center"/>
              </w:tcPr>
            </w:tcPrChange>
          </w:tcPr>
          <w:p w14:paraId="7D277A47" w14:textId="03063035" w:rsidR="00494D04" w:rsidRPr="007E0F91" w:rsidRDefault="00494D04" w:rsidP="00494D04">
            <w:pPr>
              <w:jc w:val="center"/>
              <w:rPr>
                <w:ins w:id="19707" w:author="Στάθης Καπ" w:date="2023-03-09T06:25:00Z"/>
                <w:sz w:val="16"/>
                <w:szCs w:val="16"/>
              </w:rPr>
            </w:pPr>
            <w:ins w:id="19708" w:author="Στάθης Καπ" w:date="2023-03-09T07:11:00Z">
              <w:r>
                <w:rPr>
                  <w:rFonts w:ascii="Calibri" w:hAnsi="Calibri" w:cs="Calibri"/>
                  <w:color w:val="000000"/>
                  <w:sz w:val="16"/>
                  <w:szCs w:val="16"/>
                </w:rPr>
                <w:t>660</w:t>
              </w:r>
            </w:ins>
          </w:p>
        </w:tc>
        <w:tc>
          <w:tcPr>
            <w:tcW w:w="679" w:type="dxa"/>
            <w:tcBorders>
              <w:right w:val="single" w:sz="4" w:space="0" w:color="auto"/>
            </w:tcBorders>
            <w:vAlign w:val="center"/>
            <w:tcPrChange w:id="19709" w:author="Στάθης Καπ" w:date="2023-03-09T06:29:00Z">
              <w:tcPr>
                <w:tcW w:w="679" w:type="dxa"/>
                <w:gridSpan w:val="2"/>
                <w:tcBorders>
                  <w:right w:val="single" w:sz="4" w:space="0" w:color="auto"/>
                </w:tcBorders>
                <w:vAlign w:val="center"/>
              </w:tcPr>
            </w:tcPrChange>
          </w:tcPr>
          <w:p w14:paraId="6E8AFF95" w14:textId="42468760" w:rsidR="00494D04" w:rsidRPr="007E0F91" w:rsidRDefault="00494D04" w:rsidP="00494D04">
            <w:pPr>
              <w:jc w:val="center"/>
              <w:rPr>
                <w:ins w:id="19710" w:author="Στάθης Καπ" w:date="2023-03-09T06:25:00Z"/>
                <w:sz w:val="16"/>
                <w:szCs w:val="16"/>
              </w:rPr>
            </w:pPr>
            <w:ins w:id="19711" w:author="Στάθης Καπ" w:date="2023-03-09T07:11:00Z">
              <w:r>
                <w:rPr>
                  <w:rFonts w:ascii="Calibri" w:hAnsi="Calibri" w:cs="Calibri"/>
                  <w:color w:val="000000"/>
                  <w:sz w:val="16"/>
                  <w:szCs w:val="16"/>
                </w:rPr>
                <w:t>650</w:t>
              </w:r>
            </w:ins>
          </w:p>
        </w:tc>
        <w:tc>
          <w:tcPr>
            <w:tcW w:w="453" w:type="dxa"/>
            <w:tcBorders>
              <w:left w:val="single" w:sz="4" w:space="0" w:color="auto"/>
            </w:tcBorders>
            <w:vAlign w:val="center"/>
            <w:tcPrChange w:id="19712" w:author="Στάθης Καπ" w:date="2023-03-09T06:29:00Z">
              <w:tcPr>
                <w:tcW w:w="453" w:type="dxa"/>
                <w:gridSpan w:val="2"/>
                <w:tcBorders>
                  <w:left w:val="single" w:sz="4" w:space="0" w:color="auto"/>
                </w:tcBorders>
                <w:vAlign w:val="center"/>
              </w:tcPr>
            </w:tcPrChange>
          </w:tcPr>
          <w:p w14:paraId="657BF8D4" w14:textId="5516B119" w:rsidR="00494D04" w:rsidRPr="007E0F91" w:rsidRDefault="00494D04" w:rsidP="00494D04">
            <w:pPr>
              <w:jc w:val="center"/>
              <w:rPr>
                <w:ins w:id="19713" w:author="Στάθης Καπ" w:date="2023-03-09T06:25:00Z"/>
                <w:sz w:val="16"/>
                <w:szCs w:val="16"/>
              </w:rPr>
            </w:pPr>
            <w:ins w:id="19714" w:author="Στάθης Καπ" w:date="2023-03-09T07:11:00Z">
              <w:r>
                <w:rPr>
                  <w:rFonts w:ascii="Calibri" w:hAnsi="Calibri" w:cs="Calibri"/>
                  <w:color w:val="000000"/>
                  <w:sz w:val="16"/>
                  <w:szCs w:val="16"/>
                </w:rPr>
                <w:t>457</w:t>
              </w:r>
            </w:ins>
          </w:p>
        </w:tc>
        <w:tc>
          <w:tcPr>
            <w:tcW w:w="708" w:type="dxa"/>
            <w:vAlign w:val="center"/>
            <w:tcPrChange w:id="19715" w:author="Στάθης Καπ" w:date="2023-03-09T06:29:00Z">
              <w:tcPr>
                <w:tcW w:w="708" w:type="dxa"/>
                <w:gridSpan w:val="2"/>
                <w:vAlign w:val="center"/>
              </w:tcPr>
            </w:tcPrChange>
          </w:tcPr>
          <w:p w14:paraId="6005C70A" w14:textId="0550DFE5" w:rsidR="00494D04" w:rsidRPr="007E0F91" w:rsidRDefault="00494D04" w:rsidP="00494D04">
            <w:pPr>
              <w:jc w:val="center"/>
              <w:rPr>
                <w:ins w:id="19716" w:author="Στάθης Καπ" w:date="2023-03-09T06:25:00Z"/>
                <w:sz w:val="16"/>
                <w:szCs w:val="16"/>
              </w:rPr>
            </w:pPr>
            <w:ins w:id="19717" w:author="Στάθης Καπ" w:date="2023-03-09T07:11:00Z">
              <w:r>
                <w:rPr>
                  <w:rFonts w:ascii="Calibri" w:hAnsi="Calibri" w:cs="Calibri"/>
                  <w:color w:val="000000"/>
                  <w:sz w:val="16"/>
                  <w:szCs w:val="16"/>
                </w:rPr>
                <w:t>9.5</w:t>
              </w:r>
            </w:ins>
          </w:p>
        </w:tc>
        <w:tc>
          <w:tcPr>
            <w:tcW w:w="652" w:type="dxa"/>
            <w:tcBorders>
              <w:right w:val="single" w:sz="4" w:space="0" w:color="auto"/>
            </w:tcBorders>
            <w:vAlign w:val="center"/>
            <w:tcPrChange w:id="19718" w:author="Στάθης Καπ" w:date="2023-03-09T06:29:00Z">
              <w:tcPr>
                <w:tcW w:w="652" w:type="dxa"/>
                <w:gridSpan w:val="2"/>
                <w:tcBorders>
                  <w:right w:val="single" w:sz="4" w:space="0" w:color="auto"/>
                </w:tcBorders>
                <w:vAlign w:val="center"/>
              </w:tcPr>
            </w:tcPrChange>
          </w:tcPr>
          <w:p w14:paraId="58B1A54B" w14:textId="356B5A06" w:rsidR="00494D04" w:rsidRPr="007E0F91" w:rsidRDefault="00494D04" w:rsidP="00494D04">
            <w:pPr>
              <w:jc w:val="center"/>
              <w:rPr>
                <w:ins w:id="19719" w:author="Στάθης Καπ" w:date="2023-03-09T06:25:00Z"/>
                <w:sz w:val="16"/>
                <w:szCs w:val="16"/>
              </w:rPr>
            </w:pPr>
            <w:ins w:id="19720" w:author="Στάθης Καπ" w:date="2023-03-09T07:11:00Z">
              <w:r>
                <w:rPr>
                  <w:rFonts w:ascii="Calibri" w:hAnsi="Calibri" w:cs="Calibri"/>
                  <w:color w:val="000000"/>
                  <w:sz w:val="16"/>
                  <w:szCs w:val="16"/>
                </w:rPr>
                <w:t>0.29</w:t>
              </w:r>
            </w:ins>
          </w:p>
        </w:tc>
        <w:tc>
          <w:tcPr>
            <w:tcW w:w="453" w:type="dxa"/>
            <w:tcBorders>
              <w:left w:val="single" w:sz="4" w:space="0" w:color="auto"/>
            </w:tcBorders>
            <w:vAlign w:val="center"/>
            <w:tcPrChange w:id="19721" w:author="Στάθης Καπ" w:date="2023-03-09T06:29:00Z">
              <w:tcPr>
                <w:tcW w:w="453" w:type="dxa"/>
                <w:gridSpan w:val="2"/>
                <w:tcBorders>
                  <w:left w:val="single" w:sz="4" w:space="0" w:color="auto"/>
                </w:tcBorders>
                <w:vAlign w:val="bottom"/>
              </w:tcPr>
            </w:tcPrChange>
          </w:tcPr>
          <w:p w14:paraId="321F2635" w14:textId="4E0F2C1D" w:rsidR="00494D04" w:rsidRPr="007E0F91" w:rsidRDefault="00494D04" w:rsidP="00494D04">
            <w:pPr>
              <w:jc w:val="center"/>
              <w:rPr>
                <w:ins w:id="19722" w:author="Στάθης Καπ" w:date="2023-03-09T06:25:00Z"/>
                <w:sz w:val="16"/>
                <w:szCs w:val="16"/>
              </w:rPr>
            </w:pPr>
            <w:ins w:id="19723" w:author="Στάθης Καπ" w:date="2023-03-09T07:11:00Z">
              <w:r>
                <w:rPr>
                  <w:rFonts w:ascii="Calibri" w:hAnsi="Calibri" w:cs="Calibri"/>
                  <w:color w:val="000000"/>
                  <w:sz w:val="16"/>
                  <w:szCs w:val="16"/>
                </w:rPr>
                <w:t>403</w:t>
              </w:r>
            </w:ins>
          </w:p>
        </w:tc>
        <w:tc>
          <w:tcPr>
            <w:tcW w:w="454" w:type="dxa"/>
            <w:vAlign w:val="center"/>
            <w:tcPrChange w:id="19724" w:author="Στάθης Καπ" w:date="2023-03-09T06:29:00Z">
              <w:tcPr>
                <w:tcW w:w="454" w:type="dxa"/>
                <w:gridSpan w:val="2"/>
                <w:vAlign w:val="center"/>
              </w:tcPr>
            </w:tcPrChange>
          </w:tcPr>
          <w:p w14:paraId="700991AC" w14:textId="515F5133" w:rsidR="00494D04" w:rsidRPr="007E0F91" w:rsidRDefault="00494D04" w:rsidP="00494D04">
            <w:pPr>
              <w:jc w:val="center"/>
              <w:rPr>
                <w:ins w:id="19725" w:author="Στάθης Καπ" w:date="2023-03-09T06:25:00Z"/>
                <w:sz w:val="16"/>
                <w:szCs w:val="16"/>
              </w:rPr>
            </w:pPr>
            <w:ins w:id="19726" w:author="Στάθης Καπ" w:date="2023-03-09T07:11:00Z">
              <w:r>
                <w:rPr>
                  <w:rFonts w:ascii="Calibri" w:hAnsi="Calibri" w:cs="Calibri"/>
                  <w:color w:val="000000"/>
                  <w:sz w:val="16"/>
                  <w:szCs w:val="16"/>
                </w:rPr>
                <w:t>11.82</w:t>
              </w:r>
            </w:ins>
          </w:p>
        </w:tc>
        <w:tc>
          <w:tcPr>
            <w:tcW w:w="454" w:type="dxa"/>
            <w:vAlign w:val="center"/>
            <w:tcPrChange w:id="19727" w:author="Στάθης Καπ" w:date="2023-03-09T06:29:00Z">
              <w:tcPr>
                <w:tcW w:w="454" w:type="dxa"/>
                <w:gridSpan w:val="2"/>
                <w:vAlign w:val="bottom"/>
              </w:tcPr>
            </w:tcPrChange>
          </w:tcPr>
          <w:p w14:paraId="3A266C32" w14:textId="2D828B38" w:rsidR="00494D04" w:rsidRPr="007E0F91" w:rsidRDefault="00494D04" w:rsidP="00494D04">
            <w:pPr>
              <w:jc w:val="center"/>
              <w:rPr>
                <w:ins w:id="19728" w:author="Στάθης Καπ" w:date="2023-03-09T06:25:00Z"/>
                <w:sz w:val="16"/>
                <w:szCs w:val="16"/>
              </w:rPr>
            </w:pPr>
            <w:ins w:id="19729" w:author="Στάθης Καπ" w:date="2023-03-09T07:11:00Z">
              <w:r>
                <w:rPr>
                  <w:rFonts w:ascii="Calibri" w:hAnsi="Calibri" w:cs="Calibri"/>
                  <w:color w:val="000000"/>
                  <w:sz w:val="16"/>
                  <w:szCs w:val="16"/>
                </w:rPr>
                <w:t>0.252</w:t>
              </w:r>
            </w:ins>
          </w:p>
        </w:tc>
        <w:tc>
          <w:tcPr>
            <w:tcW w:w="457" w:type="dxa"/>
            <w:tcBorders>
              <w:right w:val="single" w:sz="4" w:space="0" w:color="auto"/>
            </w:tcBorders>
            <w:vAlign w:val="center"/>
            <w:tcPrChange w:id="19730" w:author="Στάθης Καπ" w:date="2023-03-09T06:29:00Z">
              <w:tcPr>
                <w:tcW w:w="457" w:type="dxa"/>
                <w:gridSpan w:val="2"/>
                <w:tcBorders>
                  <w:right w:val="single" w:sz="4" w:space="0" w:color="auto"/>
                </w:tcBorders>
                <w:vAlign w:val="center"/>
              </w:tcPr>
            </w:tcPrChange>
          </w:tcPr>
          <w:p w14:paraId="6F11859D" w14:textId="0423AF66" w:rsidR="00494D04" w:rsidRPr="007E0F91" w:rsidRDefault="00494D04" w:rsidP="00494D04">
            <w:pPr>
              <w:jc w:val="center"/>
              <w:rPr>
                <w:ins w:id="19731" w:author="Στάθης Καπ" w:date="2023-03-09T06:25:00Z"/>
                <w:sz w:val="16"/>
                <w:szCs w:val="16"/>
              </w:rPr>
            </w:pPr>
            <w:ins w:id="19732" w:author="Στάθης Καπ" w:date="2023-03-09T07:11:00Z">
              <w:r>
                <w:rPr>
                  <w:rFonts w:ascii="Calibri" w:hAnsi="Calibri" w:cs="Calibri"/>
                  <w:color w:val="000000"/>
                  <w:sz w:val="16"/>
                  <w:szCs w:val="16"/>
                </w:rPr>
                <w:t>13.1</w:t>
              </w:r>
            </w:ins>
          </w:p>
        </w:tc>
        <w:tc>
          <w:tcPr>
            <w:tcW w:w="453" w:type="dxa"/>
            <w:tcBorders>
              <w:left w:val="single" w:sz="4" w:space="0" w:color="auto"/>
            </w:tcBorders>
            <w:vAlign w:val="center"/>
            <w:tcPrChange w:id="19733" w:author="Στάθης Καπ" w:date="2023-03-09T06:29:00Z">
              <w:tcPr>
                <w:tcW w:w="453" w:type="dxa"/>
                <w:gridSpan w:val="2"/>
                <w:tcBorders>
                  <w:left w:val="single" w:sz="4" w:space="0" w:color="auto"/>
                </w:tcBorders>
                <w:vAlign w:val="bottom"/>
              </w:tcPr>
            </w:tcPrChange>
          </w:tcPr>
          <w:p w14:paraId="0E3FD4DE" w14:textId="4704ADE5" w:rsidR="00494D04" w:rsidRPr="007E0F91" w:rsidRDefault="00494D04" w:rsidP="00494D04">
            <w:pPr>
              <w:jc w:val="center"/>
              <w:rPr>
                <w:ins w:id="19734" w:author="Στάθης Καπ" w:date="2023-03-09T06:25:00Z"/>
                <w:sz w:val="16"/>
                <w:szCs w:val="16"/>
              </w:rPr>
            </w:pPr>
            <w:ins w:id="19735" w:author="Στάθης Καπ" w:date="2023-03-09T07:11:00Z">
              <w:r>
                <w:rPr>
                  <w:rFonts w:ascii="Calibri" w:hAnsi="Calibri" w:cs="Calibri"/>
                  <w:color w:val="000000"/>
                  <w:sz w:val="16"/>
                  <w:szCs w:val="16"/>
                </w:rPr>
                <w:t>392</w:t>
              </w:r>
            </w:ins>
          </w:p>
        </w:tc>
        <w:tc>
          <w:tcPr>
            <w:tcW w:w="454" w:type="dxa"/>
            <w:vAlign w:val="center"/>
            <w:tcPrChange w:id="19736" w:author="Στάθης Καπ" w:date="2023-03-09T06:29:00Z">
              <w:tcPr>
                <w:tcW w:w="454" w:type="dxa"/>
                <w:gridSpan w:val="2"/>
                <w:vAlign w:val="center"/>
              </w:tcPr>
            </w:tcPrChange>
          </w:tcPr>
          <w:p w14:paraId="41D613CD" w14:textId="4464DF2C" w:rsidR="00494D04" w:rsidRPr="007E0F91" w:rsidRDefault="00494D04" w:rsidP="00494D04">
            <w:pPr>
              <w:jc w:val="center"/>
              <w:rPr>
                <w:ins w:id="19737" w:author="Στάθης Καπ" w:date="2023-03-09T06:25:00Z"/>
                <w:sz w:val="16"/>
                <w:szCs w:val="16"/>
              </w:rPr>
            </w:pPr>
            <w:ins w:id="19738" w:author="Στάθης Καπ" w:date="2023-03-09T07:11:00Z">
              <w:r>
                <w:rPr>
                  <w:rFonts w:ascii="Calibri" w:hAnsi="Calibri" w:cs="Calibri"/>
                  <w:color w:val="000000"/>
                  <w:sz w:val="16"/>
                  <w:szCs w:val="16"/>
                </w:rPr>
                <w:t>14.22</w:t>
              </w:r>
            </w:ins>
          </w:p>
        </w:tc>
        <w:tc>
          <w:tcPr>
            <w:tcW w:w="454" w:type="dxa"/>
            <w:vAlign w:val="center"/>
            <w:tcPrChange w:id="19739" w:author="Στάθης Καπ" w:date="2023-03-09T06:29:00Z">
              <w:tcPr>
                <w:tcW w:w="454" w:type="dxa"/>
                <w:gridSpan w:val="2"/>
                <w:vAlign w:val="bottom"/>
              </w:tcPr>
            </w:tcPrChange>
          </w:tcPr>
          <w:p w14:paraId="4CC2806E" w14:textId="6387956A" w:rsidR="00494D04" w:rsidRPr="007E0F91" w:rsidRDefault="00494D04" w:rsidP="00494D04">
            <w:pPr>
              <w:jc w:val="center"/>
              <w:rPr>
                <w:ins w:id="19740" w:author="Στάθης Καπ" w:date="2023-03-09T06:25:00Z"/>
                <w:sz w:val="16"/>
                <w:szCs w:val="16"/>
              </w:rPr>
            </w:pPr>
            <w:ins w:id="19741" w:author="Στάθης Καπ" w:date="2023-03-09T07:11:00Z">
              <w:r>
                <w:rPr>
                  <w:rFonts w:ascii="Calibri" w:hAnsi="Calibri" w:cs="Calibri"/>
                  <w:color w:val="000000"/>
                  <w:sz w:val="16"/>
                  <w:szCs w:val="16"/>
                </w:rPr>
                <w:t>0.234</w:t>
              </w:r>
            </w:ins>
          </w:p>
        </w:tc>
        <w:tc>
          <w:tcPr>
            <w:tcW w:w="454" w:type="dxa"/>
            <w:tcBorders>
              <w:right w:val="single" w:sz="4" w:space="0" w:color="auto"/>
            </w:tcBorders>
            <w:vAlign w:val="center"/>
            <w:tcPrChange w:id="19742" w:author="Στάθης Καπ" w:date="2023-03-09T06:29:00Z">
              <w:tcPr>
                <w:tcW w:w="454" w:type="dxa"/>
                <w:gridSpan w:val="2"/>
                <w:tcBorders>
                  <w:right w:val="single" w:sz="4" w:space="0" w:color="auto"/>
                </w:tcBorders>
                <w:vAlign w:val="center"/>
              </w:tcPr>
            </w:tcPrChange>
          </w:tcPr>
          <w:p w14:paraId="5CC5D772" w14:textId="637BE97C" w:rsidR="00494D04" w:rsidRPr="007E0F91" w:rsidRDefault="00494D04" w:rsidP="00494D04">
            <w:pPr>
              <w:jc w:val="center"/>
              <w:rPr>
                <w:ins w:id="19743" w:author="Στάθης Καπ" w:date="2023-03-09T06:25:00Z"/>
                <w:sz w:val="16"/>
                <w:szCs w:val="16"/>
              </w:rPr>
            </w:pPr>
            <w:ins w:id="19744" w:author="Στάθης Καπ" w:date="2023-03-09T07:11:00Z">
              <w:r>
                <w:rPr>
                  <w:rFonts w:ascii="Calibri" w:hAnsi="Calibri" w:cs="Calibri"/>
                  <w:color w:val="000000"/>
                  <w:sz w:val="16"/>
                  <w:szCs w:val="16"/>
                </w:rPr>
                <w:t>19.31</w:t>
              </w:r>
            </w:ins>
          </w:p>
        </w:tc>
        <w:tc>
          <w:tcPr>
            <w:tcW w:w="453" w:type="dxa"/>
            <w:tcBorders>
              <w:left w:val="single" w:sz="4" w:space="0" w:color="auto"/>
            </w:tcBorders>
            <w:vAlign w:val="center"/>
            <w:tcPrChange w:id="19745" w:author="Στάθης Καπ" w:date="2023-03-09T06:29:00Z">
              <w:tcPr>
                <w:tcW w:w="453" w:type="dxa"/>
                <w:gridSpan w:val="2"/>
                <w:tcBorders>
                  <w:left w:val="single" w:sz="4" w:space="0" w:color="auto"/>
                </w:tcBorders>
                <w:vAlign w:val="bottom"/>
              </w:tcPr>
            </w:tcPrChange>
          </w:tcPr>
          <w:p w14:paraId="2CE7284D" w14:textId="0F760F0B" w:rsidR="00494D04" w:rsidRPr="007E0F91" w:rsidRDefault="00494D04" w:rsidP="00494D04">
            <w:pPr>
              <w:jc w:val="center"/>
              <w:rPr>
                <w:ins w:id="19746" w:author="Στάθης Καπ" w:date="2023-03-09T06:25:00Z"/>
                <w:sz w:val="16"/>
                <w:szCs w:val="16"/>
              </w:rPr>
            </w:pPr>
            <w:ins w:id="19747" w:author="Στάθης Καπ" w:date="2023-03-09T07:11:00Z">
              <w:r>
                <w:rPr>
                  <w:rFonts w:ascii="Calibri" w:hAnsi="Calibri" w:cs="Calibri"/>
                  <w:color w:val="000000"/>
                  <w:sz w:val="16"/>
                  <w:szCs w:val="16"/>
                </w:rPr>
                <w:t>395</w:t>
              </w:r>
            </w:ins>
          </w:p>
        </w:tc>
        <w:tc>
          <w:tcPr>
            <w:tcW w:w="454" w:type="dxa"/>
            <w:vAlign w:val="center"/>
            <w:tcPrChange w:id="19748" w:author="Στάθης Καπ" w:date="2023-03-09T06:29:00Z">
              <w:tcPr>
                <w:tcW w:w="454" w:type="dxa"/>
                <w:gridSpan w:val="2"/>
                <w:vAlign w:val="center"/>
              </w:tcPr>
            </w:tcPrChange>
          </w:tcPr>
          <w:p w14:paraId="3B01DD6D" w14:textId="0FEB1D23" w:rsidR="00494D04" w:rsidRPr="007E0F91" w:rsidRDefault="00494D04" w:rsidP="00494D04">
            <w:pPr>
              <w:jc w:val="center"/>
              <w:rPr>
                <w:ins w:id="19749" w:author="Στάθης Καπ" w:date="2023-03-09T06:25:00Z"/>
                <w:sz w:val="16"/>
                <w:szCs w:val="16"/>
              </w:rPr>
            </w:pPr>
            <w:ins w:id="19750" w:author="Στάθης Καπ" w:date="2023-03-09T07:11:00Z">
              <w:r>
                <w:rPr>
                  <w:rFonts w:ascii="Calibri" w:hAnsi="Calibri" w:cs="Calibri"/>
                  <w:color w:val="000000"/>
                  <w:sz w:val="16"/>
                  <w:szCs w:val="16"/>
                </w:rPr>
                <w:t>13.57</w:t>
              </w:r>
            </w:ins>
          </w:p>
        </w:tc>
        <w:tc>
          <w:tcPr>
            <w:tcW w:w="454" w:type="dxa"/>
            <w:vAlign w:val="center"/>
            <w:tcPrChange w:id="19751" w:author="Στάθης Καπ" w:date="2023-03-09T06:29:00Z">
              <w:tcPr>
                <w:tcW w:w="454" w:type="dxa"/>
                <w:gridSpan w:val="2"/>
                <w:vAlign w:val="bottom"/>
              </w:tcPr>
            </w:tcPrChange>
          </w:tcPr>
          <w:p w14:paraId="51987510" w14:textId="55228EF5" w:rsidR="00494D04" w:rsidRPr="007E0F91" w:rsidRDefault="00494D04" w:rsidP="00494D04">
            <w:pPr>
              <w:jc w:val="center"/>
              <w:rPr>
                <w:ins w:id="19752" w:author="Στάθης Καπ" w:date="2023-03-09T06:25:00Z"/>
                <w:sz w:val="16"/>
                <w:szCs w:val="16"/>
              </w:rPr>
            </w:pPr>
            <w:ins w:id="19753" w:author="Στάθης Καπ" w:date="2023-03-09T07:11:00Z">
              <w:r>
                <w:rPr>
                  <w:rFonts w:ascii="Calibri" w:hAnsi="Calibri" w:cs="Calibri"/>
                  <w:color w:val="000000"/>
                  <w:sz w:val="16"/>
                  <w:szCs w:val="16"/>
                </w:rPr>
                <w:t>0.233</w:t>
              </w:r>
            </w:ins>
          </w:p>
        </w:tc>
        <w:tc>
          <w:tcPr>
            <w:tcW w:w="461" w:type="dxa"/>
            <w:tcBorders>
              <w:right w:val="single" w:sz="4" w:space="0" w:color="auto"/>
            </w:tcBorders>
            <w:vAlign w:val="center"/>
            <w:tcPrChange w:id="19754" w:author="Στάθης Καπ" w:date="2023-03-09T06:29:00Z">
              <w:tcPr>
                <w:tcW w:w="461" w:type="dxa"/>
                <w:gridSpan w:val="2"/>
                <w:tcBorders>
                  <w:right w:val="single" w:sz="4" w:space="0" w:color="auto"/>
                </w:tcBorders>
                <w:vAlign w:val="center"/>
              </w:tcPr>
            </w:tcPrChange>
          </w:tcPr>
          <w:p w14:paraId="60CFD82D" w14:textId="29D33A40" w:rsidR="00494D04" w:rsidRPr="007E0F91" w:rsidRDefault="00494D04" w:rsidP="00494D04">
            <w:pPr>
              <w:jc w:val="center"/>
              <w:rPr>
                <w:ins w:id="19755" w:author="Στάθης Καπ" w:date="2023-03-09T06:25:00Z"/>
                <w:sz w:val="16"/>
                <w:szCs w:val="16"/>
              </w:rPr>
            </w:pPr>
            <w:ins w:id="19756" w:author="Στάθης Καπ" w:date="2023-03-09T07:11:00Z">
              <w:r>
                <w:rPr>
                  <w:rFonts w:ascii="Calibri" w:hAnsi="Calibri" w:cs="Calibri"/>
                  <w:color w:val="000000"/>
                  <w:sz w:val="16"/>
                  <w:szCs w:val="16"/>
                </w:rPr>
                <w:t>19.66</w:t>
              </w:r>
            </w:ins>
          </w:p>
        </w:tc>
      </w:tr>
      <w:tr w:rsidR="00494D04" w14:paraId="25660DE5"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75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758" w:author="Στάθης Καπ" w:date="2023-03-09T06:25:00Z"/>
          <w:trPrChange w:id="19759"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760"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7C24FCA9" w14:textId="77777777" w:rsidR="00494D04" w:rsidRPr="007E0F91" w:rsidRDefault="00494D04" w:rsidP="00494D04">
            <w:pPr>
              <w:jc w:val="center"/>
              <w:rPr>
                <w:ins w:id="19761" w:author="Στάθης Καπ" w:date="2023-03-09T06:25:00Z"/>
                <w:sz w:val="16"/>
                <w:szCs w:val="16"/>
              </w:rPr>
            </w:pPr>
            <w:ins w:id="19762" w:author="Στάθης Καπ" w:date="2023-03-09T06:25:00Z">
              <w:r w:rsidRPr="009861B1">
                <w:rPr>
                  <w:rFonts w:ascii="Calibri" w:hAnsi="Calibri" w:cs="Calibri"/>
                  <w:color w:val="000000"/>
                  <w:sz w:val="16"/>
                  <w:szCs w:val="16"/>
                </w:rPr>
                <w:t>rc103</w:t>
              </w:r>
            </w:ins>
          </w:p>
        </w:tc>
        <w:tc>
          <w:tcPr>
            <w:tcW w:w="565" w:type="dxa"/>
            <w:tcBorders>
              <w:left w:val="single" w:sz="4" w:space="0" w:color="auto"/>
            </w:tcBorders>
            <w:vAlign w:val="center"/>
            <w:tcPrChange w:id="19763" w:author="Στάθης Καπ" w:date="2023-03-09T06:29:00Z">
              <w:tcPr>
                <w:tcW w:w="565" w:type="dxa"/>
                <w:gridSpan w:val="2"/>
                <w:tcBorders>
                  <w:left w:val="single" w:sz="4" w:space="0" w:color="auto"/>
                </w:tcBorders>
                <w:vAlign w:val="center"/>
              </w:tcPr>
            </w:tcPrChange>
          </w:tcPr>
          <w:p w14:paraId="31FDD688" w14:textId="54B0A626" w:rsidR="00494D04" w:rsidRPr="007E0F91" w:rsidRDefault="00494D04" w:rsidP="00494D04">
            <w:pPr>
              <w:jc w:val="center"/>
              <w:rPr>
                <w:ins w:id="19764" w:author="Στάθης Καπ" w:date="2023-03-09T06:25:00Z"/>
                <w:sz w:val="16"/>
                <w:szCs w:val="16"/>
              </w:rPr>
            </w:pPr>
            <w:ins w:id="19765" w:author="Στάθης Καπ" w:date="2023-03-09T07:11:00Z">
              <w:r>
                <w:rPr>
                  <w:rFonts w:ascii="Calibri" w:hAnsi="Calibri" w:cs="Calibri"/>
                  <w:color w:val="000000"/>
                  <w:sz w:val="16"/>
                  <w:szCs w:val="16"/>
                </w:rPr>
                <w:t>720</w:t>
              </w:r>
            </w:ins>
          </w:p>
        </w:tc>
        <w:tc>
          <w:tcPr>
            <w:tcW w:w="679" w:type="dxa"/>
            <w:tcBorders>
              <w:right w:val="single" w:sz="4" w:space="0" w:color="auto"/>
            </w:tcBorders>
            <w:vAlign w:val="center"/>
            <w:tcPrChange w:id="19766" w:author="Στάθης Καπ" w:date="2023-03-09T06:29:00Z">
              <w:tcPr>
                <w:tcW w:w="679" w:type="dxa"/>
                <w:gridSpan w:val="2"/>
                <w:tcBorders>
                  <w:right w:val="single" w:sz="4" w:space="0" w:color="auto"/>
                </w:tcBorders>
                <w:vAlign w:val="center"/>
              </w:tcPr>
            </w:tcPrChange>
          </w:tcPr>
          <w:p w14:paraId="721BF20D" w14:textId="7611D19C" w:rsidR="00494D04" w:rsidRPr="007E0F91" w:rsidRDefault="00494D04" w:rsidP="00494D04">
            <w:pPr>
              <w:jc w:val="center"/>
              <w:rPr>
                <w:ins w:id="19767" w:author="Στάθης Καπ" w:date="2023-03-09T06:25:00Z"/>
                <w:sz w:val="16"/>
                <w:szCs w:val="16"/>
              </w:rPr>
            </w:pPr>
            <w:ins w:id="19768" w:author="Στάθης Καπ" w:date="2023-03-09T07:11:00Z">
              <w:r>
                <w:rPr>
                  <w:rFonts w:ascii="Calibri" w:hAnsi="Calibri" w:cs="Calibri"/>
                  <w:color w:val="000000"/>
                  <w:sz w:val="16"/>
                  <w:szCs w:val="16"/>
                </w:rPr>
                <w:t>700</w:t>
              </w:r>
            </w:ins>
          </w:p>
        </w:tc>
        <w:tc>
          <w:tcPr>
            <w:tcW w:w="453" w:type="dxa"/>
            <w:tcBorders>
              <w:left w:val="single" w:sz="4" w:space="0" w:color="auto"/>
            </w:tcBorders>
            <w:vAlign w:val="center"/>
            <w:tcPrChange w:id="19769" w:author="Στάθης Καπ" w:date="2023-03-09T06:29:00Z">
              <w:tcPr>
                <w:tcW w:w="453" w:type="dxa"/>
                <w:gridSpan w:val="2"/>
                <w:tcBorders>
                  <w:left w:val="single" w:sz="4" w:space="0" w:color="auto"/>
                </w:tcBorders>
                <w:vAlign w:val="center"/>
              </w:tcPr>
            </w:tcPrChange>
          </w:tcPr>
          <w:p w14:paraId="3521C3FA" w14:textId="2537BB6C" w:rsidR="00494D04" w:rsidRPr="007E0F91" w:rsidRDefault="00494D04" w:rsidP="00494D04">
            <w:pPr>
              <w:jc w:val="center"/>
              <w:rPr>
                <w:ins w:id="19770" w:author="Στάθης Καπ" w:date="2023-03-09T06:25:00Z"/>
                <w:sz w:val="16"/>
                <w:szCs w:val="16"/>
              </w:rPr>
            </w:pPr>
            <w:ins w:id="19771" w:author="Στάθης Καπ" w:date="2023-03-09T07:11:00Z">
              <w:r>
                <w:rPr>
                  <w:rFonts w:ascii="Calibri" w:hAnsi="Calibri" w:cs="Calibri"/>
                  <w:color w:val="000000"/>
                  <w:sz w:val="16"/>
                  <w:szCs w:val="16"/>
                </w:rPr>
                <w:t>464</w:t>
              </w:r>
            </w:ins>
          </w:p>
        </w:tc>
        <w:tc>
          <w:tcPr>
            <w:tcW w:w="708" w:type="dxa"/>
            <w:vAlign w:val="center"/>
            <w:tcPrChange w:id="19772" w:author="Στάθης Καπ" w:date="2023-03-09T06:29:00Z">
              <w:tcPr>
                <w:tcW w:w="708" w:type="dxa"/>
                <w:gridSpan w:val="2"/>
                <w:vAlign w:val="center"/>
              </w:tcPr>
            </w:tcPrChange>
          </w:tcPr>
          <w:p w14:paraId="6B680CFC" w14:textId="21F759CC" w:rsidR="00494D04" w:rsidRPr="007E0F91" w:rsidRDefault="00494D04" w:rsidP="00494D04">
            <w:pPr>
              <w:jc w:val="center"/>
              <w:rPr>
                <w:ins w:id="19773" w:author="Στάθης Καπ" w:date="2023-03-09T06:25:00Z"/>
                <w:sz w:val="16"/>
                <w:szCs w:val="16"/>
              </w:rPr>
            </w:pPr>
            <w:ins w:id="19774" w:author="Στάθης Καπ" w:date="2023-03-09T07:11:00Z">
              <w:r>
                <w:rPr>
                  <w:rFonts w:ascii="Calibri" w:hAnsi="Calibri" w:cs="Calibri"/>
                  <w:color w:val="000000"/>
                  <w:sz w:val="16"/>
                  <w:szCs w:val="16"/>
                </w:rPr>
                <w:t>11.45</w:t>
              </w:r>
            </w:ins>
          </w:p>
        </w:tc>
        <w:tc>
          <w:tcPr>
            <w:tcW w:w="652" w:type="dxa"/>
            <w:tcBorders>
              <w:right w:val="single" w:sz="4" w:space="0" w:color="auto"/>
            </w:tcBorders>
            <w:vAlign w:val="center"/>
            <w:tcPrChange w:id="19775" w:author="Στάθης Καπ" w:date="2023-03-09T06:29:00Z">
              <w:tcPr>
                <w:tcW w:w="652" w:type="dxa"/>
                <w:gridSpan w:val="2"/>
                <w:tcBorders>
                  <w:right w:val="single" w:sz="4" w:space="0" w:color="auto"/>
                </w:tcBorders>
                <w:vAlign w:val="center"/>
              </w:tcPr>
            </w:tcPrChange>
          </w:tcPr>
          <w:p w14:paraId="11C6FE1C" w14:textId="19F12565" w:rsidR="00494D04" w:rsidRPr="007E0F91" w:rsidRDefault="00494D04" w:rsidP="00494D04">
            <w:pPr>
              <w:jc w:val="center"/>
              <w:rPr>
                <w:ins w:id="19776" w:author="Στάθης Καπ" w:date="2023-03-09T06:25:00Z"/>
                <w:sz w:val="16"/>
                <w:szCs w:val="16"/>
              </w:rPr>
            </w:pPr>
            <w:ins w:id="19777" w:author="Στάθης Καπ" w:date="2023-03-09T07:11:00Z">
              <w:r>
                <w:rPr>
                  <w:rFonts w:ascii="Calibri" w:hAnsi="Calibri" w:cs="Calibri"/>
                  <w:color w:val="000000"/>
                  <w:sz w:val="16"/>
                  <w:szCs w:val="16"/>
                </w:rPr>
                <w:t>0.367</w:t>
              </w:r>
            </w:ins>
          </w:p>
        </w:tc>
        <w:tc>
          <w:tcPr>
            <w:tcW w:w="453" w:type="dxa"/>
            <w:tcBorders>
              <w:left w:val="single" w:sz="4" w:space="0" w:color="auto"/>
            </w:tcBorders>
            <w:vAlign w:val="center"/>
            <w:tcPrChange w:id="19778" w:author="Στάθης Καπ" w:date="2023-03-09T06:29:00Z">
              <w:tcPr>
                <w:tcW w:w="453" w:type="dxa"/>
                <w:gridSpan w:val="2"/>
                <w:tcBorders>
                  <w:left w:val="single" w:sz="4" w:space="0" w:color="auto"/>
                </w:tcBorders>
                <w:vAlign w:val="bottom"/>
              </w:tcPr>
            </w:tcPrChange>
          </w:tcPr>
          <w:p w14:paraId="1A0F34A4" w14:textId="16A0F98C" w:rsidR="00494D04" w:rsidRPr="007E0F91" w:rsidRDefault="00494D04" w:rsidP="00494D04">
            <w:pPr>
              <w:jc w:val="center"/>
              <w:rPr>
                <w:ins w:id="19779" w:author="Στάθης Καπ" w:date="2023-03-09T06:25:00Z"/>
                <w:sz w:val="16"/>
                <w:szCs w:val="16"/>
              </w:rPr>
            </w:pPr>
            <w:ins w:id="19780" w:author="Στάθης Καπ" w:date="2023-03-09T07:11:00Z">
              <w:r>
                <w:rPr>
                  <w:rFonts w:ascii="Calibri" w:hAnsi="Calibri" w:cs="Calibri"/>
                  <w:color w:val="000000"/>
                  <w:sz w:val="16"/>
                  <w:szCs w:val="16"/>
                </w:rPr>
                <w:t>431</w:t>
              </w:r>
            </w:ins>
          </w:p>
        </w:tc>
        <w:tc>
          <w:tcPr>
            <w:tcW w:w="454" w:type="dxa"/>
            <w:vAlign w:val="center"/>
            <w:tcPrChange w:id="19781" w:author="Στάθης Καπ" w:date="2023-03-09T06:29:00Z">
              <w:tcPr>
                <w:tcW w:w="454" w:type="dxa"/>
                <w:gridSpan w:val="2"/>
                <w:vAlign w:val="center"/>
              </w:tcPr>
            </w:tcPrChange>
          </w:tcPr>
          <w:p w14:paraId="54634175" w14:textId="5B4DF5CC" w:rsidR="00494D04" w:rsidRPr="007E0F91" w:rsidRDefault="00494D04" w:rsidP="00494D04">
            <w:pPr>
              <w:jc w:val="center"/>
              <w:rPr>
                <w:ins w:id="19782" w:author="Στάθης Καπ" w:date="2023-03-09T06:25:00Z"/>
                <w:sz w:val="16"/>
                <w:szCs w:val="16"/>
              </w:rPr>
            </w:pPr>
            <w:ins w:id="19783" w:author="Στάθης Καπ" w:date="2023-03-09T07:11:00Z">
              <w:r>
                <w:rPr>
                  <w:rFonts w:ascii="Calibri" w:hAnsi="Calibri" w:cs="Calibri"/>
                  <w:color w:val="000000"/>
                  <w:sz w:val="16"/>
                  <w:szCs w:val="16"/>
                </w:rPr>
                <w:t>7.11</w:t>
              </w:r>
            </w:ins>
          </w:p>
        </w:tc>
        <w:tc>
          <w:tcPr>
            <w:tcW w:w="454" w:type="dxa"/>
            <w:vAlign w:val="center"/>
            <w:tcPrChange w:id="19784" w:author="Στάθης Καπ" w:date="2023-03-09T06:29:00Z">
              <w:tcPr>
                <w:tcW w:w="454" w:type="dxa"/>
                <w:gridSpan w:val="2"/>
                <w:vAlign w:val="bottom"/>
              </w:tcPr>
            </w:tcPrChange>
          </w:tcPr>
          <w:p w14:paraId="7ED30316" w14:textId="787EAEF3" w:rsidR="00494D04" w:rsidRPr="007E0F91" w:rsidRDefault="00494D04" w:rsidP="00494D04">
            <w:pPr>
              <w:jc w:val="center"/>
              <w:rPr>
                <w:ins w:id="19785" w:author="Στάθης Καπ" w:date="2023-03-09T06:25:00Z"/>
                <w:sz w:val="16"/>
                <w:szCs w:val="16"/>
              </w:rPr>
            </w:pPr>
            <w:ins w:id="19786" w:author="Στάθης Καπ" w:date="2023-03-09T07:11:00Z">
              <w:r>
                <w:rPr>
                  <w:rFonts w:ascii="Calibri" w:hAnsi="Calibri" w:cs="Calibri"/>
                  <w:color w:val="000000"/>
                  <w:sz w:val="16"/>
                  <w:szCs w:val="16"/>
                </w:rPr>
                <w:t>0.26</w:t>
              </w:r>
            </w:ins>
          </w:p>
        </w:tc>
        <w:tc>
          <w:tcPr>
            <w:tcW w:w="457" w:type="dxa"/>
            <w:tcBorders>
              <w:right w:val="single" w:sz="4" w:space="0" w:color="auto"/>
            </w:tcBorders>
            <w:vAlign w:val="center"/>
            <w:tcPrChange w:id="19787" w:author="Στάθης Καπ" w:date="2023-03-09T06:29:00Z">
              <w:tcPr>
                <w:tcW w:w="457" w:type="dxa"/>
                <w:gridSpan w:val="2"/>
                <w:tcBorders>
                  <w:right w:val="single" w:sz="4" w:space="0" w:color="auto"/>
                </w:tcBorders>
                <w:vAlign w:val="center"/>
              </w:tcPr>
            </w:tcPrChange>
          </w:tcPr>
          <w:p w14:paraId="002A5E2E" w14:textId="2F0A9E02" w:rsidR="00494D04" w:rsidRPr="007E0F91" w:rsidRDefault="00494D04" w:rsidP="00494D04">
            <w:pPr>
              <w:jc w:val="center"/>
              <w:rPr>
                <w:ins w:id="19788" w:author="Στάθης Καπ" w:date="2023-03-09T06:25:00Z"/>
                <w:sz w:val="16"/>
                <w:szCs w:val="16"/>
              </w:rPr>
            </w:pPr>
            <w:ins w:id="19789" w:author="Στάθης Καπ" w:date="2023-03-09T07:11:00Z">
              <w:r>
                <w:rPr>
                  <w:rFonts w:ascii="Calibri" w:hAnsi="Calibri" w:cs="Calibri"/>
                  <w:color w:val="000000"/>
                  <w:sz w:val="16"/>
                  <w:szCs w:val="16"/>
                </w:rPr>
                <w:t>29.16</w:t>
              </w:r>
            </w:ins>
          </w:p>
        </w:tc>
        <w:tc>
          <w:tcPr>
            <w:tcW w:w="453" w:type="dxa"/>
            <w:tcBorders>
              <w:left w:val="single" w:sz="4" w:space="0" w:color="auto"/>
            </w:tcBorders>
            <w:vAlign w:val="center"/>
            <w:tcPrChange w:id="19790" w:author="Στάθης Καπ" w:date="2023-03-09T06:29:00Z">
              <w:tcPr>
                <w:tcW w:w="453" w:type="dxa"/>
                <w:gridSpan w:val="2"/>
                <w:tcBorders>
                  <w:left w:val="single" w:sz="4" w:space="0" w:color="auto"/>
                </w:tcBorders>
                <w:vAlign w:val="bottom"/>
              </w:tcPr>
            </w:tcPrChange>
          </w:tcPr>
          <w:p w14:paraId="746BAF7F" w14:textId="095E75CD" w:rsidR="00494D04" w:rsidRPr="007E0F91" w:rsidRDefault="00494D04" w:rsidP="00494D04">
            <w:pPr>
              <w:jc w:val="center"/>
              <w:rPr>
                <w:ins w:id="19791" w:author="Στάθης Καπ" w:date="2023-03-09T06:25:00Z"/>
                <w:sz w:val="16"/>
                <w:szCs w:val="16"/>
              </w:rPr>
            </w:pPr>
            <w:ins w:id="19792" w:author="Στάθης Καπ" w:date="2023-03-09T07:11:00Z">
              <w:r>
                <w:rPr>
                  <w:rFonts w:ascii="Calibri" w:hAnsi="Calibri" w:cs="Calibri"/>
                  <w:color w:val="000000"/>
                  <w:sz w:val="16"/>
                  <w:szCs w:val="16"/>
                </w:rPr>
                <w:t>426</w:t>
              </w:r>
            </w:ins>
          </w:p>
        </w:tc>
        <w:tc>
          <w:tcPr>
            <w:tcW w:w="454" w:type="dxa"/>
            <w:vAlign w:val="center"/>
            <w:tcPrChange w:id="19793" w:author="Στάθης Καπ" w:date="2023-03-09T06:29:00Z">
              <w:tcPr>
                <w:tcW w:w="454" w:type="dxa"/>
                <w:gridSpan w:val="2"/>
                <w:vAlign w:val="center"/>
              </w:tcPr>
            </w:tcPrChange>
          </w:tcPr>
          <w:p w14:paraId="6238A275" w14:textId="4F4FAD58" w:rsidR="00494D04" w:rsidRPr="007E0F91" w:rsidRDefault="00494D04" w:rsidP="00494D04">
            <w:pPr>
              <w:jc w:val="center"/>
              <w:rPr>
                <w:ins w:id="19794" w:author="Στάθης Καπ" w:date="2023-03-09T06:25:00Z"/>
                <w:sz w:val="16"/>
                <w:szCs w:val="16"/>
              </w:rPr>
            </w:pPr>
            <w:ins w:id="19795" w:author="Στάθης Καπ" w:date="2023-03-09T07:11:00Z">
              <w:r>
                <w:rPr>
                  <w:rFonts w:ascii="Calibri" w:hAnsi="Calibri" w:cs="Calibri"/>
                  <w:color w:val="000000"/>
                  <w:sz w:val="16"/>
                  <w:szCs w:val="16"/>
                </w:rPr>
                <w:t>8.19</w:t>
              </w:r>
            </w:ins>
          </w:p>
        </w:tc>
        <w:tc>
          <w:tcPr>
            <w:tcW w:w="454" w:type="dxa"/>
            <w:vAlign w:val="center"/>
            <w:tcPrChange w:id="19796" w:author="Στάθης Καπ" w:date="2023-03-09T06:29:00Z">
              <w:tcPr>
                <w:tcW w:w="454" w:type="dxa"/>
                <w:gridSpan w:val="2"/>
                <w:vAlign w:val="bottom"/>
              </w:tcPr>
            </w:tcPrChange>
          </w:tcPr>
          <w:p w14:paraId="31BD4C61" w14:textId="7D4764F8" w:rsidR="00494D04" w:rsidRPr="007E0F91" w:rsidRDefault="00494D04" w:rsidP="00494D04">
            <w:pPr>
              <w:jc w:val="center"/>
              <w:rPr>
                <w:ins w:id="19797" w:author="Στάθης Καπ" w:date="2023-03-09T06:25:00Z"/>
                <w:sz w:val="16"/>
                <w:szCs w:val="16"/>
              </w:rPr>
            </w:pPr>
            <w:ins w:id="19798" w:author="Στάθης Καπ" w:date="2023-03-09T07:11:00Z">
              <w:r>
                <w:rPr>
                  <w:rFonts w:ascii="Calibri" w:hAnsi="Calibri" w:cs="Calibri"/>
                  <w:color w:val="000000"/>
                  <w:sz w:val="16"/>
                  <w:szCs w:val="16"/>
                </w:rPr>
                <w:t>0.22</w:t>
              </w:r>
            </w:ins>
          </w:p>
        </w:tc>
        <w:tc>
          <w:tcPr>
            <w:tcW w:w="454" w:type="dxa"/>
            <w:tcBorders>
              <w:right w:val="single" w:sz="4" w:space="0" w:color="auto"/>
            </w:tcBorders>
            <w:vAlign w:val="center"/>
            <w:tcPrChange w:id="19799" w:author="Στάθης Καπ" w:date="2023-03-09T06:29:00Z">
              <w:tcPr>
                <w:tcW w:w="454" w:type="dxa"/>
                <w:gridSpan w:val="2"/>
                <w:tcBorders>
                  <w:right w:val="single" w:sz="4" w:space="0" w:color="auto"/>
                </w:tcBorders>
                <w:vAlign w:val="center"/>
              </w:tcPr>
            </w:tcPrChange>
          </w:tcPr>
          <w:p w14:paraId="4627F1F7" w14:textId="36F98258" w:rsidR="00494D04" w:rsidRPr="007E0F91" w:rsidRDefault="00494D04" w:rsidP="00494D04">
            <w:pPr>
              <w:jc w:val="center"/>
              <w:rPr>
                <w:ins w:id="19800" w:author="Στάθης Καπ" w:date="2023-03-09T06:25:00Z"/>
                <w:sz w:val="16"/>
                <w:szCs w:val="16"/>
              </w:rPr>
            </w:pPr>
            <w:ins w:id="19801" w:author="Στάθης Καπ" w:date="2023-03-09T07:11:00Z">
              <w:r>
                <w:rPr>
                  <w:rFonts w:ascii="Calibri" w:hAnsi="Calibri" w:cs="Calibri"/>
                  <w:color w:val="000000"/>
                  <w:sz w:val="16"/>
                  <w:szCs w:val="16"/>
                </w:rPr>
                <w:t>40.05</w:t>
              </w:r>
            </w:ins>
          </w:p>
        </w:tc>
        <w:tc>
          <w:tcPr>
            <w:tcW w:w="453" w:type="dxa"/>
            <w:tcBorders>
              <w:left w:val="single" w:sz="4" w:space="0" w:color="auto"/>
            </w:tcBorders>
            <w:vAlign w:val="center"/>
            <w:tcPrChange w:id="19802" w:author="Στάθης Καπ" w:date="2023-03-09T06:29:00Z">
              <w:tcPr>
                <w:tcW w:w="453" w:type="dxa"/>
                <w:gridSpan w:val="2"/>
                <w:tcBorders>
                  <w:left w:val="single" w:sz="4" w:space="0" w:color="auto"/>
                </w:tcBorders>
                <w:vAlign w:val="bottom"/>
              </w:tcPr>
            </w:tcPrChange>
          </w:tcPr>
          <w:p w14:paraId="057A6A93" w14:textId="2B880884" w:rsidR="00494D04" w:rsidRPr="007E0F91" w:rsidRDefault="00494D04" w:rsidP="00494D04">
            <w:pPr>
              <w:jc w:val="center"/>
              <w:rPr>
                <w:ins w:id="19803" w:author="Στάθης Καπ" w:date="2023-03-09T06:25:00Z"/>
                <w:sz w:val="16"/>
                <w:szCs w:val="16"/>
              </w:rPr>
            </w:pPr>
            <w:ins w:id="19804" w:author="Στάθης Καπ" w:date="2023-03-09T07:11:00Z">
              <w:r>
                <w:rPr>
                  <w:rFonts w:ascii="Calibri" w:hAnsi="Calibri" w:cs="Calibri"/>
                  <w:color w:val="000000"/>
                  <w:sz w:val="16"/>
                  <w:szCs w:val="16"/>
                </w:rPr>
                <w:t>376</w:t>
              </w:r>
            </w:ins>
          </w:p>
        </w:tc>
        <w:tc>
          <w:tcPr>
            <w:tcW w:w="454" w:type="dxa"/>
            <w:vAlign w:val="center"/>
            <w:tcPrChange w:id="19805" w:author="Στάθης Καπ" w:date="2023-03-09T06:29:00Z">
              <w:tcPr>
                <w:tcW w:w="454" w:type="dxa"/>
                <w:gridSpan w:val="2"/>
                <w:vAlign w:val="center"/>
              </w:tcPr>
            </w:tcPrChange>
          </w:tcPr>
          <w:p w14:paraId="445734B6" w14:textId="5C8EBCDF" w:rsidR="00494D04" w:rsidRPr="007E0F91" w:rsidRDefault="00494D04" w:rsidP="00494D04">
            <w:pPr>
              <w:jc w:val="center"/>
              <w:rPr>
                <w:ins w:id="19806" w:author="Στάθης Καπ" w:date="2023-03-09T06:25:00Z"/>
                <w:sz w:val="16"/>
                <w:szCs w:val="16"/>
              </w:rPr>
            </w:pPr>
            <w:ins w:id="19807" w:author="Στάθης Καπ" w:date="2023-03-09T07:11:00Z">
              <w:r>
                <w:rPr>
                  <w:rFonts w:ascii="Calibri" w:hAnsi="Calibri" w:cs="Calibri"/>
                  <w:color w:val="000000"/>
                  <w:sz w:val="16"/>
                  <w:szCs w:val="16"/>
                </w:rPr>
                <w:t>18.97</w:t>
              </w:r>
            </w:ins>
          </w:p>
        </w:tc>
        <w:tc>
          <w:tcPr>
            <w:tcW w:w="454" w:type="dxa"/>
            <w:vAlign w:val="center"/>
            <w:tcPrChange w:id="19808" w:author="Στάθης Καπ" w:date="2023-03-09T06:29:00Z">
              <w:tcPr>
                <w:tcW w:w="454" w:type="dxa"/>
                <w:gridSpan w:val="2"/>
                <w:vAlign w:val="bottom"/>
              </w:tcPr>
            </w:tcPrChange>
          </w:tcPr>
          <w:p w14:paraId="608E0381" w14:textId="2D10E8EB" w:rsidR="00494D04" w:rsidRPr="007E0F91" w:rsidRDefault="00494D04" w:rsidP="00494D04">
            <w:pPr>
              <w:jc w:val="center"/>
              <w:rPr>
                <w:ins w:id="19809" w:author="Στάθης Καπ" w:date="2023-03-09T06:25:00Z"/>
                <w:sz w:val="16"/>
                <w:szCs w:val="16"/>
              </w:rPr>
            </w:pPr>
            <w:ins w:id="19810" w:author="Στάθης Καπ" w:date="2023-03-09T07:11:00Z">
              <w:r>
                <w:rPr>
                  <w:rFonts w:ascii="Calibri" w:hAnsi="Calibri" w:cs="Calibri"/>
                  <w:color w:val="000000"/>
                  <w:sz w:val="16"/>
                  <w:szCs w:val="16"/>
                </w:rPr>
                <w:t>0.239</w:t>
              </w:r>
            </w:ins>
          </w:p>
        </w:tc>
        <w:tc>
          <w:tcPr>
            <w:tcW w:w="461" w:type="dxa"/>
            <w:tcBorders>
              <w:right w:val="single" w:sz="4" w:space="0" w:color="auto"/>
            </w:tcBorders>
            <w:vAlign w:val="center"/>
            <w:tcPrChange w:id="19811" w:author="Στάθης Καπ" w:date="2023-03-09T06:29:00Z">
              <w:tcPr>
                <w:tcW w:w="461" w:type="dxa"/>
                <w:gridSpan w:val="2"/>
                <w:tcBorders>
                  <w:right w:val="single" w:sz="4" w:space="0" w:color="auto"/>
                </w:tcBorders>
                <w:vAlign w:val="center"/>
              </w:tcPr>
            </w:tcPrChange>
          </w:tcPr>
          <w:p w14:paraId="43296074" w14:textId="7CC437A4" w:rsidR="00494D04" w:rsidRPr="007E0F91" w:rsidRDefault="00494D04" w:rsidP="00494D04">
            <w:pPr>
              <w:jc w:val="center"/>
              <w:rPr>
                <w:ins w:id="19812" w:author="Στάθης Καπ" w:date="2023-03-09T06:25:00Z"/>
                <w:sz w:val="16"/>
                <w:szCs w:val="16"/>
              </w:rPr>
            </w:pPr>
            <w:ins w:id="19813" w:author="Στάθης Καπ" w:date="2023-03-09T07:11:00Z">
              <w:r>
                <w:rPr>
                  <w:rFonts w:ascii="Calibri" w:hAnsi="Calibri" w:cs="Calibri"/>
                  <w:color w:val="000000"/>
                  <w:sz w:val="16"/>
                  <w:szCs w:val="16"/>
                </w:rPr>
                <w:t>34.88</w:t>
              </w:r>
            </w:ins>
          </w:p>
        </w:tc>
      </w:tr>
      <w:tr w:rsidR="00494D04" w14:paraId="59EB8E9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81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815" w:author="Στάθης Καπ" w:date="2023-03-09T06:25:00Z"/>
          <w:trPrChange w:id="19816"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817"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72FD62B" w14:textId="77777777" w:rsidR="00494D04" w:rsidRPr="007E0F91" w:rsidRDefault="00494D04" w:rsidP="00494D04">
            <w:pPr>
              <w:jc w:val="center"/>
              <w:rPr>
                <w:ins w:id="19818" w:author="Στάθης Καπ" w:date="2023-03-09T06:25:00Z"/>
                <w:sz w:val="16"/>
                <w:szCs w:val="16"/>
              </w:rPr>
            </w:pPr>
            <w:ins w:id="19819" w:author="Στάθης Καπ" w:date="2023-03-09T06:25:00Z">
              <w:r w:rsidRPr="009861B1">
                <w:rPr>
                  <w:rFonts w:ascii="Calibri" w:hAnsi="Calibri" w:cs="Calibri"/>
                  <w:color w:val="000000"/>
                  <w:sz w:val="16"/>
                  <w:szCs w:val="16"/>
                </w:rPr>
                <w:t>rc104</w:t>
              </w:r>
            </w:ins>
          </w:p>
        </w:tc>
        <w:tc>
          <w:tcPr>
            <w:tcW w:w="565" w:type="dxa"/>
            <w:tcBorders>
              <w:left w:val="single" w:sz="4" w:space="0" w:color="auto"/>
            </w:tcBorders>
            <w:vAlign w:val="center"/>
            <w:tcPrChange w:id="19820" w:author="Στάθης Καπ" w:date="2023-03-09T06:29:00Z">
              <w:tcPr>
                <w:tcW w:w="565" w:type="dxa"/>
                <w:gridSpan w:val="2"/>
                <w:tcBorders>
                  <w:left w:val="single" w:sz="4" w:space="0" w:color="auto"/>
                </w:tcBorders>
                <w:vAlign w:val="center"/>
              </w:tcPr>
            </w:tcPrChange>
          </w:tcPr>
          <w:p w14:paraId="61381080" w14:textId="63EC2767" w:rsidR="00494D04" w:rsidRPr="007E0F91" w:rsidRDefault="00494D04" w:rsidP="00494D04">
            <w:pPr>
              <w:jc w:val="center"/>
              <w:rPr>
                <w:ins w:id="19821" w:author="Στάθης Καπ" w:date="2023-03-09T06:25:00Z"/>
                <w:sz w:val="16"/>
                <w:szCs w:val="16"/>
              </w:rPr>
            </w:pPr>
            <w:ins w:id="19822" w:author="Στάθης Καπ" w:date="2023-03-09T07:11:00Z">
              <w:r>
                <w:rPr>
                  <w:rFonts w:ascii="Calibri" w:hAnsi="Calibri" w:cs="Calibri"/>
                  <w:color w:val="000000"/>
                  <w:sz w:val="16"/>
                  <w:szCs w:val="16"/>
                </w:rPr>
                <w:t>760</w:t>
              </w:r>
            </w:ins>
          </w:p>
        </w:tc>
        <w:tc>
          <w:tcPr>
            <w:tcW w:w="679" w:type="dxa"/>
            <w:tcBorders>
              <w:right w:val="single" w:sz="4" w:space="0" w:color="auto"/>
            </w:tcBorders>
            <w:vAlign w:val="center"/>
            <w:tcPrChange w:id="19823" w:author="Στάθης Καπ" w:date="2023-03-09T06:29:00Z">
              <w:tcPr>
                <w:tcW w:w="679" w:type="dxa"/>
                <w:gridSpan w:val="2"/>
                <w:tcBorders>
                  <w:right w:val="single" w:sz="4" w:space="0" w:color="auto"/>
                </w:tcBorders>
                <w:vAlign w:val="center"/>
              </w:tcPr>
            </w:tcPrChange>
          </w:tcPr>
          <w:p w14:paraId="3EDDF962" w14:textId="1159CC42" w:rsidR="00494D04" w:rsidRPr="007E0F91" w:rsidRDefault="00494D04" w:rsidP="00494D04">
            <w:pPr>
              <w:jc w:val="center"/>
              <w:rPr>
                <w:ins w:id="19824" w:author="Στάθης Καπ" w:date="2023-03-09T06:25:00Z"/>
                <w:sz w:val="16"/>
                <w:szCs w:val="16"/>
              </w:rPr>
            </w:pPr>
            <w:ins w:id="19825" w:author="Στάθης Καπ" w:date="2023-03-09T07:11:00Z">
              <w:r>
                <w:rPr>
                  <w:rFonts w:ascii="Calibri" w:hAnsi="Calibri" w:cs="Calibri"/>
                  <w:color w:val="000000"/>
                  <w:sz w:val="16"/>
                  <w:szCs w:val="16"/>
                </w:rPr>
                <w:t>750</w:t>
              </w:r>
            </w:ins>
          </w:p>
        </w:tc>
        <w:tc>
          <w:tcPr>
            <w:tcW w:w="453" w:type="dxa"/>
            <w:tcBorders>
              <w:left w:val="single" w:sz="4" w:space="0" w:color="auto"/>
            </w:tcBorders>
            <w:vAlign w:val="center"/>
            <w:tcPrChange w:id="19826" w:author="Στάθης Καπ" w:date="2023-03-09T06:29:00Z">
              <w:tcPr>
                <w:tcW w:w="453" w:type="dxa"/>
                <w:gridSpan w:val="2"/>
                <w:tcBorders>
                  <w:left w:val="single" w:sz="4" w:space="0" w:color="auto"/>
                </w:tcBorders>
                <w:vAlign w:val="center"/>
              </w:tcPr>
            </w:tcPrChange>
          </w:tcPr>
          <w:p w14:paraId="64B4FA3E" w14:textId="6D7DE7EE" w:rsidR="00494D04" w:rsidRPr="007E0F91" w:rsidRDefault="00494D04" w:rsidP="00494D04">
            <w:pPr>
              <w:jc w:val="center"/>
              <w:rPr>
                <w:ins w:id="19827" w:author="Στάθης Καπ" w:date="2023-03-09T06:25:00Z"/>
                <w:sz w:val="16"/>
                <w:szCs w:val="16"/>
              </w:rPr>
            </w:pPr>
            <w:ins w:id="19828" w:author="Στάθης Καπ" w:date="2023-03-09T07:11:00Z">
              <w:r>
                <w:rPr>
                  <w:rFonts w:ascii="Calibri" w:hAnsi="Calibri" w:cs="Calibri"/>
                  <w:color w:val="000000"/>
                  <w:sz w:val="16"/>
                  <w:szCs w:val="16"/>
                </w:rPr>
                <w:t>520</w:t>
              </w:r>
            </w:ins>
          </w:p>
        </w:tc>
        <w:tc>
          <w:tcPr>
            <w:tcW w:w="708" w:type="dxa"/>
            <w:vAlign w:val="center"/>
            <w:tcPrChange w:id="19829" w:author="Στάθης Καπ" w:date="2023-03-09T06:29:00Z">
              <w:tcPr>
                <w:tcW w:w="708" w:type="dxa"/>
                <w:gridSpan w:val="2"/>
                <w:vAlign w:val="center"/>
              </w:tcPr>
            </w:tcPrChange>
          </w:tcPr>
          <w:p w14:paraId="0DF10DF8" w14:textId="75761A8B" w:rsidR="00494D04" w:rsidRPr="007E0F91" w:rsidRDefault="00494D04" w:rsidP="00494D04">
            <w:pPr>
              <w:jc w:val="center"/>
              <w:rPr>
                <w:ins w:id="19830" w:author="Στάθης Καπ" w:date="2023-03-09T06:25:00Z"/>
                <w:sz w:val="16"/>
                <w:szCs w:val="16"/>
              </w:rPr>
            </w:pPr>
            <w:ins w:id="19831" w:author="Στάθης Καπ" w:date="2023-03-09T07:11:00Z">
              <w:r>
                <w:rPr>
                  <w:rFonts w:ascii="Calibri" w:hAnsi="Calibri" w:cs="Calibri"/>
                  <w:color w:val="000000"/>
                  <w:sz w:val="16"/>
                  <w:szCs w:val="16"/>
                </w:rPr>
                <w:t>9.57</w:t>
              </w:r>
            </w:ins>
          </w:p>
        </w:tc>
        <w:tc>
          <w:tcPr>
            <w:tcW w:w="652" w:type="dxa"/>
            <w:tcBorders>
              <w:right w:val="single" w:sz="4" w:space="0" w:color="auto"/>
            </w:tcBorders>
            <w:vAlign w:val="center"/>
            <w:tcPrChange w:id="19832" w:author="Στάθης Καπ" w:date="2023-03-09T06:29:00Z">
              <w:tcPr>
                <w:tcW w:w="652" w:type="dxa"/>
                <w:gridSpan w:val="2"/>
                <w:tcBorders>
                  <w:right w:val="single" w:sz="4" w:space="0" w:color="auto"/>
                </w:tcBorders>
                <w:vAlign w:val="center"/>
              </w:tcPr>
            </w:tcPrChange>
          </w:tcPr>
          <w:p w14:paraId="73B196B7" w14:textId="4974D9C7" w:rsidR="00494D04" w:rsidRPr="007E0F91" w:rsidRDefault="00494D04" w:rsidP="00494D04">
            <w:pPr>
              <w:jc w:val="center"/>
              <w:rPr>
                <w:ins w:id="19833" w:author="Στάθης Καπ" w:date="2023-03-09T06:25:00Z"/>
                <w:sz w:val="16"/>
                <w:szCs w:val="16"/>
              </w:rPr>
            </w:pPr>
            <w:ins w:id="19834" w:author="Στάθης Καπ" w:date="2023-03-09T07:11:00Z">
              <w:r>
                <w:rPr>
                  <w:rFonts w:ascii="Calibri" w:hAnsi="Calibri" w:cs="Calibri"/>
                  <w:color w:val="000000"/>
                  <w:sz w:val="16"/>
                  <w:szCs w:val="16"/>
                </w:rPr>
                <w:t>0.313</w:t>
              </w:r>
            </w:ins>
          </w:p>
        </w:tc>
        <w:tc>
          <w:tcPr>
            <w:tcW w:w="453" w:type="dxa"/>
            <w:tcBorders>
              <w:left w:val="single" w:sz="4" w:space="0" w:color="auto"/>
            </w:tcBorders>
            <w:vAlign w:val="center"/>
            <w:tcPrChange w:id="19835" w:author="Στάθης Καπ" w:date="2023-03-09T06:29:00Z">
              <w:tcPr>
                <w:tcW w:w="453" w:type="dxa"/>
                <w:gridSpan w:val="2"/>
                <w:tcBorders>
                  <w:left w:val="single" w:sz="4" w:space="0" w:color="auto"/>
                </w:tcBorders>
                <w:vAlign w:val="bottom"/>
              </w:tcPr>
            </w:tcPrChange>
          </w:tcPr>
          <w:p w14:paraId="7EEFF073" w14:textId="253EFBD9" w:rsidR="00494D04" w:rsidRPr="007E0F91" w:rsidRDefault="00494D04" w:rsidP="00494D04">
            <w:pPr>
              <w:jc w:val="center"/>
              <w:rPr>
                <w:ins w:id="19836" w:author="Στάθης Καπ" w:date="2023-03-09T06:25:00Z"/>
                <w:sz w:val="16"/>
                <w:szCs w:val="16"/>
              </w:rPr>
            </w:pPr>
            <w:ins w:id="19837" w:author="Στάθης Καπ" w:date="2023-03-09T07:11:00Z">
              <w:r>
                <w:rPr>
                  <w:rFonts w:ascii="Calibri" w:hAnsi="Calibri" w:cs="Calibri"/>
                  <w:color w:val="000000"/>
                  <w:sz w:val="16"/>
                  <w:szCs w:val="16"/>
                </w:rPr>
                <w:t>437</w:t>
              </w:r>
            </w:ins>
          </w:p>
        </w:tc>
        <w:tc>
          <w:tcPr>
            <w:tcW w:w="454" w:type="dxa"/>
            <w:vAlign w:val="center"/>
            <w:tcPrChange w:id="19838" w:author="Στάθης Καπ" w:date="2023-03-09T06:29:00Z">
              <w:tcPr>
                <w:tcW w:w="454" w:type="dxa"/>
                <w:gridSpan w:val="2"/>
                <w:vAlign w:val="center"/>
              </w:tcPr>
            </w:tcPrChange>
          </w:tcPr>
          <w:p w14:paraId="55E86349" w14:textId="3538E09F" w:rsidR="00494D04" w:rsidRPr="007E0F91" w:rsidRDefault="00494D04" w:rsidP="00494D04">
            <w:pPr>
              <w:jc w:val="center"/>
              <w:rPr>
                <w:ins w:id="19839" w:author="Στάθης Καπ" w:date="2023-03-09T06:25:00Z"/>
                <w:sz w:val="16"/>
                <w:szCs w:val="16"/>
              </w:rPr>
            </w:pPr>
            <w:ins w:id="19840" w:author="Στάθης Καπ" w:date="2023-03-09T07:11:00Z">
              <w:r>
                <w:rPr>
                  <w:rFonts w:ascii="Calibri" w:hAnsi="Calibri" w:cs="Calibri"/>
                  <w:color w:val="000000"/>
                  <w:sz w:val="16"/>
                  <w:szCs w:val="16"/>
                </w:rPr>
                <w:t>15.96</w:t>
              </w:r>
            </w:ins>
          </w:p>
        </w:tc>
        <w:tc>
          <w:tcPr>
            <w:tcW w:w="454" w:type="dxa"/>
            <w:vAlign w:val="center"/>
            <w:tcPrChange w:id="19841" w:author="Στάθης Καπ" w:date="2023-03-09T06:29:00Z">
              <w:tcPr>
                <w:tcW w:w="454" w:type="dxa"/>
                <w:gridSpan w:val="2"/>
                <w:vAlign w:val="bottom"/>
              </w:tcPr>
            </w:tcPrChange>
          </w:tcPr>
          <w:p w14:paraId="4F35DCEE" w14:textId="4CCE456A" w:rsidR="00494D04" w:rsidRPr="007E0F91" w:rsidRDefault="00494D04" w:rsidP="00494D04">
            <w:pPr>
              <w:jc w:val="center"/>
              <w:rPr>
                <w:ins w:id="19842" w:author="Στάθης Καπ" w:date="2023-03-09T06:25:00Z"/>
                <w:sz w:val="16"/>
                <w:szCs w:val="16"/>
              </w:rPr>
            </w:pPr>
            <w:ins w:id="19843" w:author="Στάθης Καπ" w:date="2023-03-09T07:11:00Z">
              <w:r>
                <w:rPr>
                  <w:rFonts w:ascii="Calibri" w:hAnsi="Calibri" w:cs="Calibri"/>
                  <w:color w:val="000000"/>
                  <w:sz w:val="16"/>
                  <w:szCs w:val="16"/>
                </w:rPr>
                <w:t>0.24</w:t>
              </w:r>
            </w:ins>
          </w:p>
        </w:tc>
        <w:tc>
          <w:tcPr>
            <w:tcW w:w="457" w:type="dxa"/>
            <w:tcBorders>
              <w:right w:val="single" w:sz="4" w:space="0" w:color="auto"/>
            </w:tcBorders>
            <w:vAlign w:val="center"/>
            <w:tcPrChange w:id="19844" w:author="Στάθης Καπ" w:date="2023-03-09T06:29:00Z">
              <w:tcPr>
                <w:tcW w:w="457" w:type="dxa"/>
                <w:gridSpan w:val="2"/>
                <w:tcBorders>
                  <w:right w:val="single" w:sz="4" w:space="0" w:color="auto"/>
                </w:tcBorders>
                <w:vAlign w:val="center"/>
              </w:tcPr>
            </w:tcPrChange>
          </w:tcPr>
          <w:p w14:paraId="60698880" w14:textId="2049D597" w:rsidR="00494D04" w:rsidRPr="007E0F91" w:rsidRDefault="00494D04" w:rsidP="00494D04">
            <w:pPr>
              <w:jc w:val="center"/>
              <w:rPr>
                <w:ins w:id="19845" w:author="Στάθης Καπ" w:date="2023-03-09T06:25:00Z"/>
                <w:sz w:val="16"/>
                <w:szCs w:val="16"/>
              </w:rPr>
            </w:pPr>
            <w:ins w:id="19846" w:author="Στάθης Καπ" w:date="2023-03-09T07:11:00Z">
              <w:r>
                <w:rPr>
                  <w:rFonts w:ascii="Calibri" w:hAnsi="Calibri" w:cs="Calibri"/>
                  <w:color w:val="000000"/>
                  <w:sz w:val="16"/>
                  <w:szCs w:val="16"/>
                </w:rPr>
                <w:t>23.32</w:t>
              </w:r>
            </w:ins>
          </w:p>
        </w:tc>
        <w:tc>
          <w:tcPr>
            <w:tcW w:w="453" w:type="dxa"/>
            <w:tcBorders>
              <w:left w:val="single" w:sz="4" w:space="0" w:color="auto"/>
            </w:tcBorders>
            <w:vAlign w:val="center"/>
            <w:tcPrChange w:id="19847" w:author="Στάθης Καπ" w:date="2023-03-09T06:29:00Z">
              <w:tcPr>
                <w:tcW w:w="453" w:type="dxa"/>
                <w:gridSpan w:val="2"/>
                <w:tcBorders>
                  <w:left w:val="single" w:sz="4" w:space="0" w:color="auto"/>
                </w:tcBorders>
                <w:vAlign w:val="bottom"/>
              </w:tcPr>
            </w:tcPrChange>
          </w:tcPr>
          <w:p w14:paraId="4BA681DF" w14:textId="0109FCBB" w:rsidR="00494D04" w:rsidRPr="007E0F91" w:rsidRDefault="00494D04" w:rsidP="00494D04">
            <w:pPr>
              <w:jc w:val="center"/>
              <w:rPr>
                <w:ins w:id="19848" w:author="Στάθης Καπ" w:date="2023-03-09T06:25:00Z"/>
                <w:sz w:val="16"/>
                <w:szCs w:val="16"/>
              </w:rPr>
            </w:pPr>
            <w:ins w:id="19849" w:author="Στάθης Καπ" w:date="2023-03-09T07:11:00Z">
              <w:r>
                <w:rPr>
                  <w:rFonts w:ascii="Calibri" w:hAnsi="Calibri" w:cs="Calibri"/>
                  <w:color w:val="000000"/>
                  <w:sz w:val="16"/>
                  <w:szCs w:val="16"/>
                </w:rPr>
                <w:t>446</w:t>
              </w:r>
            </w:ins>
          </w:p>
        </w:tc>
        <w:tc>
          <w:tcPr>
            <w:tcW w:w="454" w:type="dxa"/>
            <w:vAlign w:val="center"/>
            <w:tcPrChange w:id="19850" w:author="Στάθης Καπ" w:date="2023-03-09T06:29:00Z">
              <w:tcPr>
                <w:tcW w:w="454" w:type="dxa"/>
                <w:gridSpan w:val="2"/>
                <w:vAlign w:val="center"/>
              </w:tcPr>
            </w:tcPrChange>
          </w:tcPr>
          <w:p w14:paraId="4DD12D04" w14:textId="36F04DF3" w:rsidR="00494D04" w:rsidRPr="007E0F91" w:rsidRDefault="00494D04" w:rsidP="00494D04">
            <w:pPr>
              <w:jc w:val="center"/>
              <w:rPr>
                <w:ins w:id="19851" w:author="Στάθης Καπ" w:date="2023-03-09T06:25:00Z"/>
                <w:sz w:val="16"/>
                <w:szCs w:val="16"/>
              </w:rPr>
            </w:pPr>
            <w:ins w:id="19852" w:author="Στάθης Καπ" w:date="2023-03-09T07:11:00Z">
              <w:r>
                <w:rPr>
                  <w:rFonts w:ascii="Calibri" w:hAnsi="Calibri" w:cs="Calibri"/>
                  <w:color w:val="000000"/>
                  <w:sz w:val="16"/>
                  <w:szCs w:val="16"/>
                </w:rPr>
                <w:t>14.23</w:t>
              </w:r>
            </w:ins>
          </w:p>
        </w:tc>
        <w:tc>
          <w:tcPr>
            <w:tcW w:w="454" w:type="dxa"/>
            <w:vAlign w:val="center"/>
            <w:tcPrChange w:id="19853" w:author="Στάθης Καπ" w:date="2023-03-09T06:29:00Z">
              <w:tcPr>
                <w:tcW w:w="454" w:type="dxa"/>
                <w:gridSpan w:val="2"/>
                <w:vAlign w:val="bottom"/>
              </w:tcPr>
            </w:tcPrChange>
          </w:tcPr>
          <w:p w14:paraId="6CB8C698" w14:textId="49C582E2" w:rsidR="00494D04" w:rsidRPr="007E0F91" w:rsidRDefault="00494D04" w:rsidP="00494D04">
            <w:pPr>
              <w:jc w:val="center"/>
              <w:rPr>
                <w:ins w:id="19854" w:author="Στάθης Καπ" w:date="2023-03-09T06:25:00Z"/>
                <w:sz w:val="16"/>
                <w:szCs w:val="16"/>
              </w:rPr>
            </w:pPr>
            <w:ins w:id="19855" w:author="Στάθης Καπ" w:date="2023-03-09T07:11:00Z">
              <w:r>
                <w:rPr>
                  <w:rFonts w:ascii="Calibri" w:hAnsi="Calibri" w:cs="Calibri"/>
                  <w:color w:val="000000"/>
                  <w:sz w:val="16"/>
                  <w:szCs w:val="16"/>
                </w:rPr>
                <w:t>0.217</w:t>
              </w:r>
            </w:ins>
          </w:p>
        </w:tc>
        <w:tc>
          <w:tcPr>
            <w:tcW w:w="454" w:type="dxa"/>
            <w:tcBorders>
              <w:right w:val="single" w:sz="4" w:space="0" w:color="auto"/>
            </w:tcBorders>
            <w:vAlign w:val="center"/>
            <w:tcPrChange w:id="19856" w:author="Στάθης Καπ" w:date="2023-03-09T06:29:00Z">
              <w:tcPr>
                <w:tcW w:w="454" w:type="dxa"/>
                <w:gridSpan w:val="2"/>
                <w:tcBorders>
                  <w:right w:val="single" w:sz="4" w:space="0" w:color="auto"/>
                </w:tcBorders>
                <w:vAlign w:val="center"/>
              </w:tcPr>
            </w:tcPrChange>
          </w:tcPr>
          <w:p w14:paraId="07A7B4C0" w14:textId="393AE74D" w:rsidR="00494D04" w:rsidRPr="007E0F91" w:rsidRDefault="00494D04" w:rsidP="00494D04">
            <w:pPr>
              <w:jc w:val="center"/>
              <w:rPr>
                <w:ins w:id="19857" w:author="Στάθης Καπ" w:date="2023-03-09T06:25:00Z"/>
                <w:sz w:val="16"/>
                <w:szCs w:val="16"/>
              </w:rPr>
            </w:pPr>
            <w:ins w:id="19858" w:author="Στάθης Καπ" w:date="2023-03-09T07:11:00Z">
              <w:r>
                <w:rPr>
                  <w:rFonts w:ascii="Calibri" w:hAnsi="Calibri" w:cs="Calibri"/>
                  <w:color w:val="000000"/>
                  <w:sz w:val="16"/>
                  <w:szCs w:val="16"/>
                </w:rPr>
                <w:t>30.67</w:t>
              </w:r>
            </w:ins>
          </w:p>
        </w:tc>
        <w:tc>
          <w:tcPr>
            <w:tcW w:w="453" w:type="dxa"/>
            <w:tcBorders>
              <w:left w:val="single" w:sz="4" w:space="0" w:color="auto"/>
            </w:tcBorders>
            <w:vAlign w:val="center"/>
            <w:tcPrChange w:id="19859" w:author="Στάθης Καπ" w:date="2023-03-09T06:29:00Z">
              <w:tcPr>
                <w:tcW w:w="453" w:type="dxa"/>
                <w:gridSpan w:val="2"/>
                <w:tcBorders>
                  <w:left w:val="single" w:sz="4" w:space="0" w:color="auto"/>
                </w:tcBorders>
                <w:vAlign w:val="bottom"/>
              </w:tcPr>
            </w:tcPrChange>
          </w:tcPr>
          <w:p w14:paraId="47CDE338" w14:textId="567BB39F" w:rsidR="00494D04" w:rsidRPr="007E0F91" w:rsidRDefault="00494D04" w:rsidP="00494D04">
            <w:pPr>
              <w:jc w:val="center"/>
              <w:rPr>
                <w:ins w:id="19860" w:author="Στάθης Καπ" w:date="2023-03-09T06:25:00Z"/>
                <w:sz w:val="16"/>
                <w:szCs w:val="16"/>
              </w:rPr>
            </w:pPr>
            <w:ins w:id="19861" w:author="Στάθης Καπ" w:date="2023-03-09T07:11:00Z">
              <w:r>
                <w:rPr>
                  <w:rFonts w:ascii="Calibri" w:hAnsi="Calibri" w:cs="Calibri"/>
                  <w:color w:val="000000"/>
                  <w:sz w:val="16"/>
                  <w:szCs w:val="16"/>
                </w:rPr>
                <w:t>360</w:t>
              </w:r>
            </w:ins>
          </w:p>
        </w:tc>
        <w:tc>
          <w:tcPr>
            <w:tcW w:w="454" w:type="dxa"/>
            <w:vAlign w:val="center"/>
            <w:tcPrChange w:id="19862" w:author="Στάθης Καπ" w:date="2023-03-09T06:29:00Z">
              <w:tcPr>
                <w:tcW w:w="454" w:type="dxa"/>
                <w:gridSpan w:val="2"/>
                <w:vAlign w:val="center"/>
              </w:tcPr>
            </w:tcPrChange>
          </w:tcPr>
          <w:p w14:paraId="4092C165" w14:textId="3234550E" w:rsidR="00494D04" w:rsidRPr="007E0F91" w:rsidRDefault="00494D04" w:rsidP="00494D04">
            <w:pPr>
              <w:jc w:val="center"/>
              <w:rPr>
                <w:ins w:id="19863" w:author="Στάθης Καπ" w:date="2023-03-09T06:25:00Z"/>
                <w:sz w:val="16"/>
                <w:szCs w:val="16"/>
              </w:rPr>
            </w:pPr>
            <w:ins w:id="19864" w:author="Στάθης Καπ" w:date="2023-03-09T07:11:00Z">
              <w:r>
                <w:rPr>
                  <w:rFonts w:ascii="Calibri" w:hAnsi="Calibri" w:cs="Calibri"/>
                  <w:color w:val="000000"/>
                  <w:sz w:val="16"/>
                  <w:szCs w:val="16"/>
                </w:rPr>
                <w:t>30.77</w:t>
              </w:r>
            </w:ins>
          </w:p>
        </w:tc>
        <w:tc>
          <w:tcPr>
            <w:tcW w:w="454" w:type="dxa"/>
            <w:vAlign w:val="center"/>
            <w:tcPrChange w:id="19865" w:author="Στάθης Καπ" w:date="2023-03-09T06:29:00Z">
              <w:tcPr>
                <w:tcW w:w="454" w:type="dxa"/>
                <w:gridSpan w:val="2"/>
                <w:vAlign w:val="bottom"/>
              </w:tcPr>
            </w:tcPrChange>
          </w:tcPr>
          <w:p w14:paraId="591228AA" w14:textId="1FDAE2DA" w:rsidR="00494D04" w:rsidRPr="007E0F91" w:rsidRDefault="00494D04" w:rsidP="00494D04">
            <w:pPr>
              <w:jc w:val="center"/>
              <w:rPr>
                <w:ins w:id="19866" w:author="Στάθης Καπ" w:date="2023-03-09T06:25:00Z"/>
                <w:sz w:val="16"/>
                <w:szCs w:val="16"/>
              </w:rPr>
            </w:pPr>
            <w:ins w:id="19867" w:author="Στάθης Καπ" w:date="2023-03-09T07:11:00Z">
              <w:r>
                <w:rPr>
                  <w:rFonts w:ascii="Calibri" w:hAnsi="Calibri" w:cs="Calibri"/>
                  <w:color w:val="000000"/>
                  <w:sz w:val="16"/>
                  <w:szCs w:val="16"/>
                </w:rPr>
                <w:t>0.274</w:t>
              </w:r>
            </w:ins>
          </w:p>
        </w:tc>
        <w:tc>
          <w:tcPr>
            <w:tcW w:w="461" w:type="dxa"/>
            <w:tcBorders>
              <w:right w:val="single" w:sz="4" w:space="0" w:color="auto"/>
            </w:tcBorders>
            <w:vAlign w:val="center"/>
            <w:tcPrChange w:id="19868" w:author="Στάθης Καπ" w:date="2023-03-09T06:29:00Z">
              <w:tcPr>
                <w:tcW w:w="461" w:type="dxa"/>
                <w:gridSpan w:val="2"/>
                <w:tcBorders>
                  <w:right w:val="single" w:sz="4" w:space="0" w:color="auto"/>
                </w:tcBorders>
                <w:vAlign w:val="center"/>
              </w:tcPr>
            </w:tcPrChange>
          </w:tcPr>
          <w:p w14:paraId="28AEEDF5" w14:textId="2B3D7A19" w:rsidR="00494D04" w:rsidRPr="007E0F91" w:rsidRDefault="00494D04" w:rsidP="00494D04">
            <w:pPr>
              <w:jc w:val="center"/>
              <w:rPr>
                <w:ins w:id="19869" w:author="Στάθης Καπ" w:date="2023-03-09T06:25:00Z"/>
                <w:sz w:val="16"/>
                <w:szCs w:val="16"/>
              </w:rPr>
            </w:pPr>
            <w:ins w:id="19870" w:author="Στάθης Καπ" w:date="2023-03-09T07:11:00Z">
              <w:r>
                <w:rPr>
                  <w:rFonts w:ascii="Calibri" w:hAnsi="Calibri" w:cs="Calibri"/>
                  <w:color w:val="000000"/>
                  <w:sz w:val="16"/>
                  <w:szCs w:val="16"/>
                </w:rPr>
                <w:t>12.46</w:t>
              </w:r>
            </w:ins>
          </w:p>
        </w:tc>
      </w:tr>
      <w:tr w:rsidR="00494D04" w14:paraId="59CE2AEA"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87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872" w:author="Στάθης Καπ" w:date="2023-03-09T06:25:00Z"/>
          <w:trPrChange w:id="19873"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874"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CC94437" w14:textId="77777777" w:rsidR="00494D04" w:rsidRPr="007E0F91" w:rsidRDefault="00494D04" w:rsidP="00494D04">
            <w:pPr>
              <w:jc w:val="center"/>
              <w:rPr>
                <w:ins w:id="19875" w:author="Στάθης Καπ" w:date="2023-03-09T06:25:00Z"/>
                <w:sz w:val="16"/>
                <w:szCs w:val="16"/>
              </w:rPr>
            </w:pPr>
            <w:ins w:id="19876" w:author="Στάθης Καπ" w:date="2023-03-09T06:25:00Z">
              <w:r w:rsidRPr="009861B1">
                <w:rPr>
                  <w:rFonts w:ascii="Calibri" w:hAnsi="Calibri" w:cs="Calibri"/>
                  <w:color w:val="000000"/>
                  <w:sz w:val="16"/>
                  <w:szCs w:val="16"/>
                </w:rPr>
                <w:t>rc105</w:t>
              </w:r>
            </w:ins>
          </w:p>
        </w:tc>
        <w:tc>
          <w:tcPr>
            <w:tcW w:w="565" w:type="dxa"/>
            <w:tcBorders>
              <w:left w:val="single" w:sz="4" w:space="0" w:color="auto"/>
            </w:tcBorders>
            <w:vAlign w:val="center"/>
            <w:tcPrChange w:id="19877" w:author="Στάθης Καπ" w:date="2023-03-09T06:29:00Z">
              <w:tcPr>
                <w:tcW w:w="565" w:type="dxa"/>
                <w:gridSpan w:val="2"/>
                <w:tcBorders>
                  <w:left w:val="single" w:sz="4" w:space="0" w:color="auto"/>
                </w:tcBorders>
                <w:vAlign w:val="center"/>
              </w:tcPr>
            </w:tcPrChange>
          </w:tcPr>
          <w:p w14:paraId="104ACF45" w14:textId="3EBD23D8" w:rsidR="00494D04" w:rsidRPr="007E0F91" w:rsidRDefault="00494D04" w:rsidP="00494D04">
            <w:pPr>
              <w:jc w:val="center"/>
              <w:rPr>
                <w:ins w:id="19878" w:author="Στάθης Καπ" w:date="2023-03-09T06:25:00Z"/>
                <w:sz w:val="16"/>
                <w:szCs w:val="16"/>
              </w:rPr>
            </w:pPr>
            <w:ins w:id="19879" w:author="Στάθης Καπ" w:date="2023-03-09T07:11:00Z">
              <w:r>
                <w:rPr>
                  <w:rFonts w:ascii="Calibri" w:hAnsi="Calibri" w:cs="Calibri"/>
                  <w:color w:val="000000"/>
                  <w:sz w:val="16"/>
                  <w:szCs w:val="16"/>
                </w:rPr>
                <w:t>640</w:t>
              </w:r>
            </w:ins>
          </w:p>
        </w:tc>
        <w:tc>
          <w:tcPr>
            <w:tcW w:w="679" w:type="dxa"/>
            <w:tcBorders>
              <w:right w:val="single" w:sz="4" w:space="0" w:color="auto"/>
            </w:tcBorders>
            <w:vAlign w:val="center"/>
            <w:tcPrChange w:id="19880" w:author="Στάθης Καπ" w:date="2023-03-09T06:29:00Z">
              <w:tcPr>
                <w:tcW w:w="679" w:type="dxa"/>
                <w:gridSpan w:val="2"/>
                <w:tcBorders>
                  <w:right w:val="single" w:sz="4" w:space="0" w:color="auto"/>
                </w:tcBorders>
                <w:vAlign w:val="center"/>
              </w:tcPr>
            </w:tcPrChange>
          </w:tcPr>
          <w:p w14:paraId="20FE4304" w14:textId="32810322" w:rsidR="00494D04" w:rsidRPr="007E0F91" w:rsidRDefault="00494D04" w:rsidP="00494D04">
            <w:pPr>
              <w:jc w:val="center"/>
              <w:rPr>
                <w:ins w:id="19881" w:author="Στάθης Καπ" w:date="2023-03-09T06:25:00Z"/>
                <w:sz w:val="16"/>
                <w:szCs w:val="16"/>
              </w:rPr>
            </w:pPr>
            <w:ins w:id="19882" w:author="Στάθης Καπ" w:date="2023-03-09T07:11:00Z">
              <w:r>
                <w:rPr>
                  <w:rFonts w:ascii="Calibri" w:hAnsi="Calibri" w:cs="Calibri"/>
                  <w:color w:val="000000"/>
                  <w:sz w:val="16"/>
                  <w:szCs w:val="16"/>
                </w:rPr>
                <w:t>640</w:t>
              </w:r>
            </w:ins>
          </w:p>
        </w:tc>
        <w:tc>
          <w:tcPr>
            <w:tcW w:w="453" w:type="dxa"/>
            <w:tcBorders>
              <w:left w:val="single" w:sz="4" w:space="0" w:color="auto"/>
            </w:tcBorders>
            <w:vAlign w:val="center"/>
            <w:tcPrChange w:id="19883" w:author="Στάθης Καπ" w:date="2023-03-09T06:29:00Z">
              <w:tcPr>
                <w:tcW w:w="453" w:type="dxa"/>
                <w:gridSpan w:val="2"/>
                <w:tcBorders>
                  <w:left w:val="single" w:sz="4" w:space="0" w:color="auto"/>
                </w:tcBorders>
                <w:vAlign w:val="center"/>
              </w:tcPr>
            </w:tcPrChange>
          </w:tcPr>
          <w:p w14:paraId="555DA5BA" w14:textId="3ACB93B8" w:rsidR="00494D04" w:rsidRPr="007E0F91" w:rsidRDefault="00494D04" w:rsidP="00494D04">
            <w:pPr>
              <w:jc w:val="center"/>
              <w:rPr>
                <w:ins w:id="19884" w:author="Στάθης Καπ" w:date="2023-03-09T06:25:00Z"/>
                <w:sz w:val="16"/>
                <w:szCs w:val="16"/>
              </w:rPr>
            </w:pPr>
            <w:ins w:id="19885" w:author="Στάθης Καπ" w:date="2023-03-09T07:11:00Z">
              <w:r>
                <w:rPr>
                  <w:rFonts w:ascii="Calibri" w:hAnsi="Calibri" w:cs="Calibri"/>
                  <w:color w:val="000000"/>
                  <w:sz w:val="16"/>
                  <w:szCs w:val="16"/>
                </w:rPr>
                <w:t>384</w:t>
              </w:r>
            </w:ins>
          </w:p>
        </w:tc>
        <w:tc>
          <w:tcPr>
            <w:tcW w:w="708" w:type="dxa"/>
            <w:vAlign w:val="center"/>
            <w:tcPrChange w:id="19886" w:author="Στάθης Καπ" w:date="2023-03-09T06:29:00Z">
              <w:tcPr>
                <w:tcW w:w="708" w:type="dxa"/>
                <w:gridSpan w:val="2"/>
                <w:vAlign w:val="center"/>
              </w:tcPr>
            </w:tcPrChange>
          </w:tcPr>
          <w:p w14:paraId="04ABB008" w14:textId="1ACE772A" w:rsidR="00494D04" w:rsidRPr="007E0F91" w:rsidRDefault="00494D04" w:rsidP="00494D04">
            <w:pPr>
              <w:jc w:val="center"/>
              <w:rPr>
                <w:ins w:id="19887" w:author="Στάθης Καπ" w:date="2023-03-09T06:25:00Z"/>
                <w:sz w:val="16"/>
                <w:szCs w:val="16"/>
              </w:rPr>
            </w:pPr>
            <w:ins w:id="19888" w:author="Στάθης Καπ" w:date="2023-03-09T07:11:00Z">
              <w:r>
                <w:rPr>
                  <w:rFonts w:ascii="Calibri" w:hAnsi="Calibri" w:cs="Calibri"/>
                  <w:color w:val="000000"/>
                  <w:sz w:val="16"/>
                  <w:szCs w:val="16"/>
                </w:rPr>
                <w:t>20</w:t>
              </w:r>
            </w:ins>
          </w:p>
        </w:tc>
        <w:tc>
          <w:tcPr>
            <w:tcW w:w="652" w:type="dxa"/>
            <w:tcBorders>
              <w:right w:val="single" w:sz="4" w:space="0" w:color="auto"/>
            </w:tcBorders>
            <w:vAlign w:val="center"/>
            <w:tcPrChange w:id="19889" w:author="Στάθης Καπ" w:date="2023-03-09T06:29:00Z">
              <w:tcPr>
                <w:tcW w:w="652" w:type="dxa"/>
                <w:gridSpan w:val="2"/>
                <w:tcBorders>
                  <w:right w:val="single" w:sz="4" w:space="0" w:color="auto"/>
                </w:tcBorders>
                <w:vAlign w:val="center"/>
              </w:tcPr>
            </w:tcPrChange>
          </w:tcPr>
          <w:p w14:paraId="498CE61E" w14:textId="06212E51" w:rsidR="00494D04" w:rsidRPr="007E0F91" w:rsidRDefault="00494D04" w:rsidP="00494D04">
            <w:pPr>
              <w:jc w:val="center"/>
              <w:rPr>
                <w:ins w:id="19890" w:author="Στάθης Καπ" w:date="2023-03-09T06:25:00Z"/>
                <w:sz w:val="16"/>
                <w:szCs w:val="16"/>
              </w:rPr>
            </w:pPr>
            <w:ins w:id="19891" w:author="Στάθης Καπ" w:date="2023-03-09T07:11:00Z">
              <w:r>
                <w:rPr>
                  <w:rFonts w:ascii="Calibri" w:hAnsi="Calibri" w:cs="Calibri"/>
                  <w:color w:val="000000"/>
                  <w:sz w:val="16"/>
                  <w:szCs w:val="16"/>
                </w:rPr>
                <w:t>0.253</w:t>
              </w:r>
            </w:ins>
          </w:p>
        </w:tc>
        <w:tc>
          <w:tcPr>
            <w:tcW w:w="453" w:type="dxa"/>
            <w:tcBorders>
              <w:left w:val="single" w:sz="4" w:space="0" w:color="auto"/>
            </w:tcBorders>
            <w:vAlign w:val="center"/>
            <w:tcPrChange w:id="19892" w:author="Στάθης Καπ" w:date="2023-03-09T06:29:00Z">
              <w:tcPr>
                <w:tcW w:w="453" w:type="dxa"/>
                <w:gridSpan w:val="2"/>
                <w:tcBorders>
                  <w:left w:val="single" w:sz="4" w:space="0" w:color="auto"/>
                </w:tcBorders>
                <w:vAlign w:val="bottom"/>
              </w:tcPr>
            </w:tcPrChange>
          </w:tcPr>
          <w:p w14:paraId="3D64E41E" w14:textId="44B44350" w:rsidR="00494D04" w:rsidRPr="007E0F91" w:rsidRDefault="00494D04" w:rsidP="00494D04">
            <w:pPr>
              <w:jc w:val="center"/>
              <w:rPr>
                <w:ins w:id="19893" w:author="Στάθης Καπ" w:date="2023-03-09T06:25:00Z"/>
                <w:sz w:val="16"/>
                <w:szCs w:val="16"/>
              </w:rPr>
            </w:pPr>
            <w:ins w:id="19894" w:author="Στάθης Καπ" w:date="2023-03-09T07:11:00Z">
              <w:r>
                <w:rPr>
                  <w:rFonts w:ascii="Calibri" w:hAnsi="Calibri" w:cs="Calibri"/>
                  <w:color w:val="000000"/>
                  <w:sz w:val="16"/>
                  <w:szCs w:val="16"/>
                </w:rPr>
                <w:t>328</w:t>
              </w:r>
            </w:ins>
          </w:p>
        </w:tc>
        <w:tc>
          <w:tcPr>
            <w:tcW w:w="454" w:type="dxa"/>
            <w:vAlign w:val="center"/>
            <w:tcPrChange w:id="19895" w:author="Στάθης Καπ" w:date="2023-03-09T06:29:00Z">
              <w:tcPr>
                <w:tcW w:w="454" w:type="dxa"/>
                <w:gridSpan w:val="2"/>
                <w:vAlign w:val="center"/>
              </w:tcPr>
            </w:tcPrChange>
          </w:tcPr>
          <w:p w14:paraId="629016DB" w14:textId="279F8117" w:rsidR="00494D04" w:rsidRPr="007E0F91" w:rsidRDefault="00494D04" w:rsidP="00494D04">
            <w:pPr>
              <w:jc w:val="center"/>
              <w:rPr>
                <w:ins w:id="19896" w:author="Στάθης Καπ" w:date="2023-03-09T06:25:00Z"/>
                <w:sz w:val="16"/>
                <w:szCs w:val="16"/>
              </w:rPr>
            </w:pPr>
            <w:ins w:id="19897" w:author="Στάθης Καπ" w:date="2023-03-09T07:11:00Z">
              <w:r>
                <w:rPr>
                  <w:rFonts w:ascii="Calibri" w:hAnsi="Calibri" w:cs="Calibri"/>
                  <w:color w:val="000000"/>
                  <w:sz w:val="16"/>
                  <w:szCs w:val="16"/>
                </w:rPr>
                <w:t>14.58</w:t>
              </w:r>
            </w:ins>
          </w:p>
        </w:tc>
        <w:tc>
          <w:tcPr>
            <w:tcW w:w="454" w:type="dxa"/>
            <w:vAlign w:val="center"/>
            <w:tcPrChange w:id="19898" w:author="Στάθης Καπ" w:date="2023-03-09T06:29:00Z">
              <w:tcPr>
                <w:tcW w:w="454" w:type="dxa"/>
                <w:gridSpan w:val="2"/>
                <w:vAlign w:val="bottom"/>
              </w:tcPr>
            </w:tcPrChange>
          </w:tcPr>
          <w:p w14:paraId="4CC9C618" w14:textId="775CC4DF" w:rsidR="00494D04" w:rsidRPr="007E0F91" w:rsidRDefault="00494D04" w:rsidP="00494D04">
            <w:pPr>
              <w:jc w:val="center"/>
              <w:rPr>
                <w:ins w:id="19899" w:author="Στάθης Καπ" w:date="2023-03-09T06:25:00Z"/>
                <w:sz w:val="16"/>
                <w:szCs w:val="16"/>
              </w:rPr>
            </w:pPr>
            <w:ins w:id="19900" w:author="Στάθης Καπ" w:date="2023-03-09T07:11:00Z">
              <w:r>
                <w:rPr>
                  <w:rFonts w:ascii="Calibri" w:hAnsi="Calibri" w:cs="Calibri"/>
                  <w:color w:val="000000"/>
                  <w:sz w:val="16"/>
                  <w:szCs w:val="16"/>
                </w:rPr>
                <w:t>0.224</w:t>
              </w:r>
            </w:ins>
          </w:p>
        </w:tc>
        <w:tc>
          <w:tcPr>
            <w:tcW w:w="457" w:type="dxa"/>
            <w:tcBorders>
              <w:right w:val="single" w:sz="4" w:space="0" w:color="auto"/>
            </w:tcBorders>
            <w:vAlign w:val="center"/>
            <w:tcPrChange w:id="19901" w:author="Στάθης Καπ" w:date="2023-03-09T06:29:00Z">
              <w:tcPr>
                <w:tcW w:w="457" w:type="dxa"/>
                <w:gridSpan w:val="2"/>
                <w:tcBorders>
                  <w:right w:val="single" w:sz="4" w:space="0" w:color="auto"/>
                </w:tcBorders>
                <w:vAlign w:val="center"/>
              </w:tcPr>
            </w:tcPrChange>
          </w:tcPr>
          <w:p w14:paraId="73C16E31" w14:textId="3CF984B1" w:rsidR="00494D04" w:rsidRPr="007E0F91" w:rsidRDefault="00494D04" w:rsidP="00494D04">
            <w:pPr>
              <w:jc w:val="center"/>
              <w:rPr>
                <w:ins w:id="19902" w:author="Στάθης Καπ" w:date="2023-03-09T06:25:00Z"/>
                <w:sz w:val="16"/>
                <w:szCs w:val="16"/>
              </w:rPr>
            </w:pPr>
            <w:ins w:id="19903" w:author="Στάθης Καπ" w:date="2023-03-09T07:11:00Z">
              <w:r>
                <w:rPr>
                  <w:rFonts w:ascii="Calibri" w:hAnsi="Calibri" w:cs="Calibri"/>
                  <w:color w:val="000000"/>
                  <w:sz w:val="16"/>
                  <w:szCs w:val="16"/>
                </w:rPr>
                <w:t>11.46</w:t>
              </w:r>
            </w:ins>
          </w:p>
        </w:tc>
        <w:tc>
          <w:tcPr>
            <w:tcW w:w="453" w:type="dxa"/>
            <w:tcBorders>
              <w:left w:val="single" w:sz="4" w:space="0" w:color="auto"/>
            </w:tcBorders>
            <w:vAlign w:val="center"/>
            <w:tcPrChange w:id="19904" w:author="Στάθης Καπ" w:date="2023-03-09T06:29:00Z">
              <w:tcPr>
                <w:tcW w:w="453" w:type="dxa"/>
                <w:gridSpan w:val="2"/>
                <w:tcBorders>
                  <w:left w:val="single" w:sz="4" w:space="0" w:color="auto"/>
                </w:tcBorders>
                <w:vAlign w:val="bottom"/>
              </w:tcPr>
            </w:tcPrChange>
          </w:tcPr>
          <w:p w14:paraId="5EAD4815" w14:textId="600B9CA2" w:rsidR="00494D04" w:rsidRPr="007E0F91" w:rsidRDefault="00494D04" w:rsidP="00494D04">
            <w:pPr>
              <w:jc w:val="center"/>
              <w:rPr>
                <w:ins w:id="19905" w:author="Στάθης Καπ" w:date="2023-03-09T06:25:00Z"/>
                <w:sz w:val="16"/>
                <w:szCs w:val="16"/>
              </w:rPr>
            </w:pPr>
            <w:ins w:id="19906" w:author="Στάθης Καπ" w:date="2023-03-09T07:11:00Z">
              <w:r>
                <w:rPr>
                  <w:rFonts w:ascii="Calibri" w:hAnsi="Calibri" w:cs="Calibri"/>
                  <w:color w:val="000000"/>
                  <w:sz w:val="16"/>
                  <w:szCs w:val="16"/>
                </w:rPr>
                <w:t>325</w:t>
              </w:r>
            </w:ins>
          </w:p>
        </w:tc>
        <w:tc>
          <w:tcPr>
            <w:tcW w:w="454" w:type="dxa"/>
            <w:vAlign w:val="center"/>
            <w:tcPrChange w:id="19907" w:author="Στάθης Καπ" w:date="2023-03-09T06:29:00Z">
              <w:tcPr>
                <w:tcW w:w="454" w:type="dxa"/>
                <w:gridSpan w:val="2"/>
                <w:vAlign w:val="center"/>
              </w:tcPr>
            </w:tcPrChange>
          </w:tcPr>
          <w:p w14:paraId="38B33841" w14:textId="5A70EB2D" w:rsidR="00494D04" w:rsidRPr="007E0F91" w:rsidRDefault="00494D04" w:rsidP="00494D04">
            <w:pPr>
              <w:jc w:val="center"/>
              <w:rPr>
                <w:ins w:id="19908" w:author="Στάθης Καπ" w:date="2023-03-09T06:25:00Z"/>
                <w:sz w:val="16"/>
                <w:szCs w:val="16"/>
              </w:rPr>
            </w:pPr>
            <w:ins w:id="19909" w:author="Στάθης Καπ" w:date="2023-03-09T07:11:00Z">
              <w:r>
                <w:rPr>
                  <w:rFonts w:ascii="Calibri" w:hAnsi="Calibri" w:cs="Calibri"/>
                  <w:color w:val="000000"/>
                  <w:sz w:val="16"/>
                  <w:szCs w:val="16"/>
                </w:rPr>
                <w:t>15.36</w:t>
              </w:r>
            </w:ins>
          </w:p>
        </w:tc>
        <w:tc>
          <w:tcPr>
            <w:tcW w:w="454" w:type="dxa"/>
            <w:vAlign w:val="center"/>
            <w:tcPrChange w:id="19910" w:author="Στάθης Καπ" w:date="2023-03-09T06:29:00Z">
              <w:tcPr>
                <w:tcW w:w="454" w:type="dxa"/>
                <w:gridSpan w:val="2"/>
                <w:vAlign w:val="bottom"/>
              </w:tcPr>
            </w:tcPrChange>
          </w:tcPr>
          <w:p w14:paraId="4E81DB4C" w14:textId="12D7D0D9" w:rsidR="00494D04" w:rsidRPr="007E0F91" w:rsidRDefault="00494D04" w:rsidP="00494D04">
            <w:pPr>
              <w:jc w:val="center"/>
              <w:rPr>
                <w:ins w:id="19911" w:author="Στάθης Καπ" w:date="2023-03-09T06:25:00Z"/>
                <w:sz w:val="16"/>
                <w:szCs w:val="16"/>
              </w:rPr>
            </w:pPr>
            <w:ins w:id="19912" w:author="Στάθης Καπ" w:date="2023-03-09T07:11:00Z">
              <w:r>
                <w:rPr>
                  <w:rFonts w:ascii="Calibri" w:hAnsi="Calibri" w:cs="Calibri"/>
                  <w:color w:val="000000"/>
                  <w:sz w:val="16"/>
                  <w:szCs w:val="16"/>
                </w:rPr>
                <w:t>0.218</w:t>
              </w:r>
            </w:ins>
          </w:p>
        </w:tc>
        <w:tc>
          <w:tcPr>
            <w:tcW w:w="454" w:type="dxa"/>
            <w:tcBorders>
              <w:right w:val="single" w:sz="4" w:space="0" w:color="auto"/>
            </w:tcBorders>
            <w:vAlign w:val="center"/>
            <w:tcPrChange w:id="19913" w:author="Στάθης Καπ" w:date="2023-03-09T06:29:00Z">
              <w:tcPr>
                <w:tcW w:w="454" w:type="dxa"/>
                <w:gridSpan w:val="2"/>
                <w:tcBorders>
                  <w:right w:val="single" w:sz="4" w:space="0" w:color="auto"/>
                </w:tcBorders>
                <w:vAlign w:val="center"/>
              </w:tcPr>
            </w:tcPrChange>
          </w:tcPr>
          <w:p w14:paraId="66C6C999" w14:textId="7C73D74A" w:rsidR="00494D04" w:rsidRPr="007E0F91" w:rsidRDefault="00494D04" w:rsidP="00494D04">
            <w:pPr>
              <w:jc w:val="center"/>
              <w:rPr>
                <w:ins w:id="19914" w:author="Στάθης Καπ" w:date="2023-03-09T06:25:00Z"/>
                <w:sz w:val="16"/>
                <w:szCs w:val="16"/>
              </w:rPr>
            </w:pPr>
            <w:ins w:id="19915" w:author="Στάθης Καπ" w:date="2023-03-09T07:11:00Z">
              <w:r>
                <w:rPr>
                  <w:rFonts w:ascii="Calibri" w:hAnsi="Calibri" w:cs="Calibri"/>
                  <w:color w:val="000000"/>
                  <w:sz w:val="16"/>
                  <w:szCs w:val="16"/>
                </w:rPr>
                <w:t>13.83</w:t>
              </w:r>
            </w:ins>
          </w:p>
        </w:tc>
        <w:tc>
          <w:tcPr>
            <w:tcW w:w="453" w:type="dxa"/>
            <w:tcBorders>
              <w:left w:val="single" w:sz="4" w:space="0" w:color="auto"/>
            </w:tcBorders>
            <w:vAlign w:val="center"/>
            <w:tcPrChange w:id="19916" w:author="Στάθης Καπ" w:date="2023-03-09T06:29:00Z">
              <w:tcPr>
                <w:tcW w:w="453" w:type="dxa"/>
                <w:gridSpan w:val="2"/>
                <w:tcBorders>
                  <w:left w:val="single" w:sz="4" w:space="0" w:color="auto"/>
                </w:tcBorders>
                <w:vAlign w:val="bottom"/>
              </w:tcPr>
            </w:tcPrChange>
          </w:tcPr>
          <w:p w14:paraId="7330EE5C" w14:textId="2C92E02F" w:rsidR="00494D04" w:rsidRPr="007E0F91" w:rsidRDefault="00494D04" w:rsidP="00494D04">
            <w:pPr>
              <w:jc w:val="center"/>
              <w:rPr>
                <w:ins w:id="19917" w:author="Στάθης Καπ" w:date="2023-03-09T06:25:00Z"/>
                <w:sz w:val="16"/>
                <w:szCs w:val="16"/>
              </w:rPr>
            </w:pPr>
            <w:ins w:id="19918" w:author="Στάθης Καπ" w:date="2023-03-09T07:11:00Z">
              <w:r>
                <w:rPr>
                  <w:rFonts w:ascii="Calibri" w:hAnsi="Calibri" w:cs="Calibri"/>
                  <w:color w:val="000000"/>
                  <w:sz w:val="16"/>
                  <w:szCs w:val="16"/>
                </w:rPr>
                <w:t>352</w:t>
              </w:r>
            </w:ins>
          </w:p>
        </w:tc>
        <w:tc>
          <w:tcPr>
            <w:tcW w:w="454" w:type="dxa"/>
            <w:vAlign w:val="center"/>
            <w:tcPrChange w:id="19919" w:author="Στάθης Καπ" w:date="2023-03-09T06:29:00Z">
              <w:tcPr>
                <w:tcW w:w="454" w:type="dxa"/>
                <w:gridSpan w:val="2"/>
                <w:vAlign w:val="center"/>
              </w:tcPr>
            </w:tcPrChange>
          </w:tcPr>
          <w:p w14:paraId="37354253" w14:textId="7407CCC6" w:rsidR="00494D04" w:rsidRPr="007E0F91" w:rsidRDefault="00494D04" w:rsidP="00494D04">
            <w:pPr>
              <w:jc w:val="center"/>
              <w:rPr>
                <w:ins w:id="19920" w:author="Στάθης Καπ" w:date="2023-03-09T06:25:00Z"/>
                <w:sz w:val="16"/>
                <w:szCs w:val="16"/>
              </w:rPr>
            </w:pPr>
            <w:ins w:id="19921" w:author="Στάθης Καπ" w:date="2023-03-09T07:11:00Z">
              <w:r>
                <w:rPr>
                  <w:rFonts w:ascii="Calibri" w:hAnsi="Calibri" w:cs="Calibri"/>
                  <w:color w:val="000000"/>
                  <w:sz w:val="16"/>
                  <w:szCs w:val="16"/>
                </w:rPr>
                <w:t>8.33</w:t>
              </w:r>
            </w:ins>
          </w:p>
        </w:tc>
        <w:tc>
          <w:tcPr>
            <w:tcW w:w="454" w:type="dxa"/>
            <w:vAlign w:val="center"/>
            <w:tcPrChange w:id="19922" w:author="Στάθης Καπ" w:date="2023-03-09T06:29:00Z">
              <w:tcPr>
                <w:tcW w:w="454" w:type="dxa"/>
                <w:gridSpan w:val="2"/>
                <w:vAlign w:val="bottom"/>
              </w:tcPr>
            </w:tcPrChange>
          </w:tcPr>
          <w:p w14:paraId="113E2A38" w14:textId="5ED59219" w:rsidR="00494D04" w:rsidRPr="007E0F91" w:rsidRDefault="00494D04" w:rsidP="00494D04">
            <w:pPr>
              <w:jc w:val="center"/>
              <w:rPr>
                <w:ins w:id="19923" w:author="Στάθης Καπ" w:date="2023-03-09T06:25:00Z"/>
                <w:sz w:val="16"/>
                <w:szCs w:val="16"/>
              </w:rPr>
            </w:pPr>
            <w:ins w:id="19924" w:author="Στάθης Καπ" w:date="2023-03-09T07:11:00Z">
              <w:r>
                <w:rPr>
                  <w:rFonts w:ascii="Calibri" w:hAnsi="Calibri" w:cs="Calibri"/>
                  <w:color w:val="000000"/>
                  <w:sz w:val="16"/>
                  <w:szCs w:val="16"/>
                </w:rPr>
                <w:t>0.236</w:t>
              </w:r>
            </w:ins>
          </w:p>
        </w:tc>
        <w:tc>
          <w:tcPr>
            <w:tcW w:w="461" w:type="dxa"/>
            <w:tcBorders>
              <w:right w:val="single" w:sz="4" w:space="0" w:color="auto"/>
            </w:tcBorders>
            <w:vAlign w:val="center"/>
            <w:tcPrChange w:id="19925" w:author="Στάθης Καπ" w:date="2023-03-09T06:29:00Z">
              <w:tcPr>
                <w:tcW w:w="461" w:type="dxa"/>
                <w:gridSpan w:val="2"/>
                <w:tcBorders>
                  <w:right w:val="single" w:sz="4" w:space="0" w:color="auto"/>
                </w:tcBorders>
                <w:vAlign w:val="center"/>
              </w:tcPr>
            </w:tcPrChange>
          </w:tcPr>
          <w:p w14:paraId="18E66570" w14:textId="4252A971" w:rsidR="00494D04" w:rsidRPr="007E0F91" w:rsidRDefault="00494D04" w:rsidP="00494D04">
            <w:pPr>
              <w:jc w:val="center"/>
              <w:rPr>
                <w:ins w:id="19926" w:author="Στάθης Καπ" w:date="2023-03-09T06:25:00Z"/>
                <w:sz w:val="16"/>
                <w:szCs w:val="16"/>
              </w:rPr>
            </w:pPr>
            <w:ins w:id="19927" w:author="Στάθης Καπ" w:date="2023-03-09T07:11:00Z">
              <w:r>
                <w:rPr>
                  <w:rFonts w:ascii="Calibri" w:hAnsi="Calibri" w:cs="Calibri"/>
                  <w:color w:val="000000"/>
                  <w:sz w:val="16"/>
                  <w:szCs w:val="16"/>
                </w:rPr>
                <w:t>6.72</w:t>
              </w:r>
            </w:ins>
          </w:p>
        </w:tc>
      </w:tr>
      <w:tr w:rsidR="00494D04" w14:paraId="4671A9C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92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929" w:author="Στάθης Καπ" w:date="2023-03-09T06:25:00Z"/>
          <w:trPrChange w:id="19930"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931"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55139CF" w14:textId="77777777" w:rsidR="00494D04" w:rsidRPr="007E0F91" w:rsidRDefault="00494D04" w:rsidP="00494D04">
            <w:pPr>
              <w:jc w:val="center"/>
              <w:rPr>
                <w:ins w:id="19932" w:author="Στάθης Καπ" w:date="2023-03-09T06:25:00Z"/>
                <w:sz w:val="16"/>
                <w:szCs w:val="16"/>
              </w:rPr>
            </w:pPr>
            <w:ins w:id="19933" w:author="Στάθης Καπ" w:date="2023-03-09T06:25:00Z">
              <w:r w:rsidRPr="009861B1">
                <w:rPr>
                  <w:rFonts w:ascii="Calibri" w:hAnsi="Calibri" w:cs="Calibri"/>
                  <w:color w:val="000000"/>
                  <w:sz w:val="16"/>
                  <w:szCs w:val="16"/>
                </w:rPr>
                <w:t>rc106</w:t>
              </w:r>
            </w:ins>
          </w:p>
        </w:tc>
        <w:tc>
          <w:tcPr>
            <w:tcW w:w="565" w:type="dxa"/>
            <w:tcBorders>
              <w:left w:val="single" w:sz="4" w:space="0" w:color="auto"/>
            </w:tcBorders>
            <w:vAlign w:val="center"/>
            <w:tcPrChange w:id="19934" w:author="Στάθης Καπ" w:date="2023-03-09T06:29:00Z">
              <w:tcPr>
                <w:tcW w:w="565" w:type="dxa"/>
                <w:gridSpan w:val="2"/>
                <w:tcBorders>
                  <w:left w:val="single" w:sz="4" w:space="0" w:color="auto"/>
                </w:tcBorders>
                <w:vAlign w:val="center"/>
              </w:tcPr>
            </w:tcPrChange>
          </w:tcPr>
          <w:p w14:paraId="28239C22" w14:textId="0F00B0A9" w:rsidR="00494D04" w:rsidRPr="007E0F91" w:rsidRDefault="00494D04" w:rsidP="00494D04">
            <w:pPr>
              <w:jc w:val="center"/>
              <w:rPr>
                <w:ins w:id="19935" w:author="Στάθης Καπ" w:date="2023-03-09T06:25:00Z"/>
                <w:sz w:val="16"/>
                <w:szCs w:val="16"/>
              </w:rPr>
            </w:pPr>
            <w:ins w:id="19936" w:author="Στάθης Καπ" w:date="2023-03-09T07:11:00Z">
              <w:r>
                <w:rPr>
                  <w:rFonts w:ascii="Calibri" w:hAnsi="Calibri" w:cs="Calibri"/>
                  <w:color w:val="000000"/>
                  <w:sz w:val="16"/>
                  <w:szCs w:val="16"/>
                </w:rPr>
                <w:t>620</w:t>
              </w:r>
            </w:ins>
          </w:p>
        </w:tc>
        <w:tc>
          <w:tcPr>
            <w:tcW w:w="679" w:type="dxa"/>
            <w:tcBorders>
              <w:right w:val="single" w:sz="4" w:space="0" w:color="auto"/>
            </w:tcBorders>
            <w:vAlign w:val="center"/>
            <w:tcPrChange w:id="19937" w:author="Στάθης Καπ" w:date="2023-03-09T06:29:00Z">
              <w:tcPr>
                <w:tcW w:w="679" w:type="dxa"/>
                <w:gridSpan w:val="2"/>
                <w:tcBorders>
                  <w:right w:val="single" w:sz="4" w:space="0" w:color="auto"/>
                </w:tcBorders>
                <w:vAlign w:val="center"/>
              </w:tcPr>
            </w:tcPrChange>
          </w:tcPr>
          <w:p w14:paraId="79298756" w14:textId="39817679" w:rsidR="00494D04" w:rsidRPr="007E0F91" w:rsidRDefault="00494D04" w:rsidP="00494D04">
            <w:pPr>
              <w:jc w:val="center"/>
              <w:rPr>
                <w:ins w:id="19938" w:author="Στάθης Καπ" w:date="2023-03-09T06:25:00Z"/>
                <w:sz w:val="16"/>
                <w:szCs w:val="16"/>
              </w:rPr>
            </w:pPr>
            <w:ins w:id="19939" w:author="Στάθης Καπ" w:date="2023-03-09T07:11:00Z">
              <w:r>
                <w:rPr>
                  <w:rFonts w:ascii="Calibri" w:hAnsi="Calibri" w:cs="Calibri"/>
                  <w:color w:val="000000"/>
                  <w:sz w:val="16"/>
                  <w:szCs w:val="16"/>
                </w:rPr>
                <w:t>620</w:t>
              </w:r>
            </w:ins>
          </w:p>
        </w:tc>
        <w:tc>
          <w:tcPr>
            <w:tcW w:w="453" w:type="dxa"/>
            <w:tcBorders>
              <w:left w:val="single" w:sz="4" w:space="0" w:color="auto"/>
            </w:tcBorders>
            <w:vAlign w:val="center"/>
            <w:tcPrChange w:id="19940" w:author="Στάθης Καπ" w:date="2023-03-09T06:29:00Z">
              <w:tcPr>
                <w:tcW w:w="453" w:type="dxa"/>
                <w:gridSpan w:val="2"/>
                <w:tcBorders>
                  <w:left w:val="single" w:sz="4" w:space="0" w:color="auto"/>
                </w:tcBorders>
                <w:vAlign w:val="center"/>
              </w:tcPr>
            </w:tcPrChange>
          </w:tcPr>
          <w:p w14:paraId="4939D6EB" w14:textId="52EDFEBB" w:rsidR="00494D04" w:rsidRPr="007E0F91" w:rsidRDefault="00494D04" w:rsidP="00494D04">
            <w:pPr>
              <w:jc w:val="center"/>
              <w:rPr>
                <w:ins w:id="19941" w:author="Στάθης Καπ" w:date="2023-03-09T06:25:00Z"/>
                <w:sz w:val="16"/>
                <w:szCs w:val="16"/>
              </w:rPr>
            </w:pPr>
            <w:ins w:id="19942" w:author="Στάθης Καπ" w:date="2023-03-09T07:11:00Z">
              <w:r>
                <w:rPr>
                  <w:rFonts w:ascii="Calibri" w:hAnsi="Calibri" w:cs="Calibri"/>
                  <w:color w:val="000000"/>
                  <w:sz w:val="16"/>
                  <w:szCs w:val="16"/>
                </w:rPr>
                <w:t>422</w:t>
              </w:r>
            </w:ins>
          </w:p>
        </w:tc>
        <w:tc>
          <w:tcPr>
            <w:tcW w:w="708" w:type="dxa"/>
            <w:vAlign w:val="center"/>
            <w:tcPrChange w:id="19943" w:author="Στάθης Καπ" w:date="2023-03-09T06:29:00Z">
              <w:tcPr>
                <w:tcW w:w="708" w:type="dxa"/>
                <w:gridSpan w:val="2"/>
                <w:vAlign w:val="center"/>
              </w:tcPr>
            </w:tcPrChange>
          </w:tcPr>
          <w:p w14:paraId="4AF6C5C5" w14:textId="5D187341" w:rsidR="00494D04" w:rsidRPr="007E0F91" w:rsidRDefault="00494D04" w:rsidP="00494D04">
            <w:pPr>
              <w:jc w:val="center"/>
              <w:rPr>
                <w:ins w:id="19944" w:author="Στάθης Καπ" w:date="2023-03-09T06:25:00Z"/>
                <w:sz w:val="16"/>
                <w:szCs w:val="16"/>
              </w:rPr>
            </w:pPr>
            <w:ins w:id="19945" w:author="Στάθης Καπ" w:date="2023-03-09T07:11:00Z">
              <w:r>
                <w:rPr>
                  <w:rFonts w:ascii="Calibri" w:hAnsi="Calibri" w:cs="Calibri"/>
                  <w:color w:val="000000"/>
                  <w:sz w:val="16"/>
                  <w:szCs w:val="16"/>
                </w:rPr>
                <w:t>12.63</w:t>
              </w:r>
            </w:ins>
          </w:p>
        </w:tc>
        <w:tc>
          <w:tcPr>
            <w:tcW w:w="652" w:type="dxa"/>
            <w:tcBorders>
              <w:right w:val="single" w:sz="4" w:space="0" w:color="auto"/>
            </w:tcBorders>
            <w:vAlign w:val="center"/>
            <w:tcPrChange w:id="19946" w:author="Στάθης Καπ" w:date="2023-03-09T06:29:00Z">
              <w:tcPr>
                <w:tcW w:w="652" w:type="dxa"/>
                <w:gridSpan w:val="2"/>
                <w:tcBorders>
                  <w:right w:val="single" w:sz="4" w:space="0" w:color="auto"/>
                </w:tcBorders>
                <w:vAlign w:val="center"/>
              </w:tcPr>
            </w:tcPrChange>
          </w:tcPr>
          <w:p w14:paraId="780DEC95" w14:textId="43C1612B" w:rsidR="00494D04" w:rsidRPr="007E0F91" w:rsidRDefault="00494D04" w:rsidP="00494D04">
            <w:pPr>
              <w:jc w:val="center"/>
              <w:rPr>
                <w:ins w:id="19947" w:author="Στάθης Καπ" w:date="2023-03-09T06:25:00Z"/>
                <w:sz w:val="16"/>
                <w:szCs w:val="16"/>
              </w:rPr>
            </w:pPr>
            <w:ins w:id="19948" w:author="Στάθης Καπ" w:date="2023-03-09T07:11:00Z">
              <w:r>
                <w:rPr>
                  <w:rFonts w:ascii="Calibri" w:hAnsi="Calibri" w:cs="Calibri"/>
                  <w:color w:val="000000"/>
                  <w:sz w:val="16"/>
                  <w:szCs w:val="16"/>
                </w:rPr>
                <w:t>0.287</w:t>
              </w:r>
            </w:ins>
          </w:p>
        </w:tc>
        <w:tc>
          <w:tcPr>
            <w:tcW w:w="453" w:type="dxa"/>
            <w:tcBorders>
              <w:left w:val="single" w:sz="4" w:space="0" w:color="auto"/>
            </w:tcBorders>
            <w:vAlign w:val="center"/>
            <w:tcPrChange w:id="19949" w:author="Στάθης Καπ" w:date="2023-03-09T06:29:00Z">
              <w:tcPr>
                <w:tcW w:w="453" w:type="dxa"/>
                <w:gridSpan w:val="2"/>
                <w:tcBorders>
                  <w:left w:val="single" w:sz="4" w:space="0" w:color="auto"/>
                </w:tcBorders>
                <w:vAlign w:val="bottom"/>
              </w:tcPr>
            </w:tcPrChange>
          </w:tcPr>
          <w:p w14:paraId="4939FE0C" w14:textId="2458ECAE" w:rsidR="00494D04" w:rsidRPr="007E0F91" w:rsidRDefault="00494D04" w:rsidP="00494D04">
            <w:pPr>
              <w:jc w:val="center"/>
              <w:rPr>
                <w:ins w:id="19950" w:author="Στάθης Καπ" w:date="2023-03-09T06:25:00Z"/>
                <w:sz w:val="16"/>
                <w:szCs w:val="16"/>
              </w:rPr>
            </w:pPr>
            <w:ins w:id="19951" w:author="Στάθης Καπ" w:date="2023-03-09T07:11:00Z">
              <w:r>
                <w:rPr>
                  <w:rFonts w:ascii="Calibri" w:hAnsi="Calibri" w:cs="Calibri"/>
                  <w:color w:val="000000"/>
                  <w:sz w:val="16"/>
                  <w:szCs w:val="16"/>
                </w:rPr>
                <w:t>407</w:t>
              </w:r>
            </w:ins>
          </w:p>
        </w:tc>
        <w:tc>
          <w:tcPr>
            <w:tcW w:w="454" w:type="dxa"/>
            <w:vAlign w:val="center"/>
            <w:tcPrChange w:id="19952" w:author="Στάθης Καπ" w:date="2023-03-09T06:29:00Z">
              <w:tcPr>
                <w:tcW w:w="454" w:type="dxa"/>
                <w:gridSpan w:val="2"/>
                <w:vAlign w:val="center"/>
              </w:tcPr>
            </w:tcPrChange>
          </w:tcPr>
          <w:p w14:paraId="50D3FE2E" w14:textId="0026CF29" w:rsidR="00494D04" w:rsidRPr="007E0F91" w:rsidRDefault="00494D04" w:rsidP="00494D04">
            <w:pPr>
              <w:jc w:val="center"/>
              <w:rPr>
                <w:ins w:id="19953" w:author="Στάθης Καπ" w:date="2023-03-09T06:25:00Z"/>
                <w:sz w:val="16"/>
                <w:szCs w:val="16"/>
              </w:rPr>
            </w:pPr>
            <w:ins w:id="19954" w:author="Στάθης Καπ" w:date="2023-03-09T07:11:00Z">
              <w:r>
                <w:rPr>
                  <w:rFonts w:ascii="Calibri" w:hAnsi="Calibri" w:cs="Calibri"/>
                  <w:color w:val="000000"/>
                  <w:sz w:val="16"/>
                  <w:szCs w:val="16"/>
                </w:rPr>
                <w:t>3.55</w:t>
              </w:r>
            </w:ins>
          </w:p>
        </w:tc>
        <w:tc>
          <w:tcPr>
            <w:tcW w:w="454" w:type="dxa"/>
            <w:vAlign w:val="center"/>
            <w:tcPrChange w:id="19955" w:author="Στάθης Καπ" w:date="2023-03-09T06:29:00Z">
              <w:tcPr>
                <w:tcW w:w="454" w:type="dxa"/>
                <w:gridSpan w:val="2"/>
                <w:vAlign w:val="bottom"/>
              </w:tcPr>
            </w:tcPrChange>
          </w:tcPr>
          <w:p w14:paraId="6FCB1329" w14:textId="755A4CA4" w:rsidR="00494D04" w:rsidRPr="007E0F91" w:rsidRDefault="00494D04" w:rsidP="00494D04">
            <w:pPr>
              <w:jc w:val="center"/>
              <w:rPr>
                <w:ins w:id="19956" w:author="Στάθης Καπ" w:date="2023-03-09T06:25:00Z"/>
                <w:sz w:val="16"/>
                <w:szCs w:val="16"/>
              </w:rPr>
            </w:pPr>
            <w:ins w:id="19957" w:author="Στάθης Καπ" w:date="2023-03-09T07:11:00Z">
              <w:r>
                <w:rPr>
                  <w:rFonts w:ascii="Calibri" w:hAnsi="Calibri" w:cs="Calibri"/>
                  <w:color w:val="000000"/>
                  <w:sz w:val="16"/>
                  <w:szCs w:val="16"/>
                </w:rPr>
                <w:t>0.214</w:t>
              </w:r>
            </w:ins>
          </w:p>
        </w:tc>
        <w:tc>
          <w:tcPr>
            <w:tcW w:w="457" w:type="dxa"/>
            <w:tcBorders>
              <w:right w:val="single" w:sz="4" w:space="0" w:color="auto"/>
            </w:tcBorders>
            <w:vAlign w:val="center"/>
            <w:tcPrChange w:id="19958" w:author="Στάθης Καπ" w:date="2023-03-09T06:29:00Z">
              <w:tcPr>
                <w:tcW w:w="457" w:type="dxa"/>
                <w:gridSpan w:val="2"/>
                <w:tcBorders>
                  <w:right w:val="single" w:sz="4" w:space="0" w:color="auto"/>
                </w:tcBorders>
                <w:vAlign w:val="center"/>
              </w:tcPr>
            </w:tcPrChange>
          </w:tcPr>
          <w:p w14:paraId="5CAAEDAD" w14:textId="243B2764" w:rsidR="00494D04" w:rsidRPr="007E0F91" w:rsidRDefault="00494D04" w:rsidP="00494D04">
            <w:pPr>
              <w:jc w:val="center"/>
              <w:rPr>
                <w:ins w:id="19959" w:author="Στάθης Καπ" w:date="2023-03-09T06:25:00Z"/>
                <w:sz w:val="16"/>
                <w:szCs w:val="16"/>
              </w:rPr>
            </w:pPr>
            <w:ins w:id="19960" w:author="Στάθης Καπ" w:date="2023-03-09T07:11:00Z">
              <w:r>
                <w:rPr>
                  <w:rFonts w:ascii="Calibri" w:hAnsi="Calibri" w:cs="Calibri"/>
                  <w:color w:val="000000"/>
                  <w:sz w:val="16"/>
                  <w:szCs w:val="16"/>
                </w:rPr>
                <w:t>25.44</w:t>
              </w:r>
            </w:ins>
          </w:p>
        </w:tc>
        <w:tc>
          <w:tcPr>
            <w:tcW w:w="453" w:type="dxa"/>
            <w:tcBorders>
              <w:left w:val="single" w:sz="4" w:space="0" w:color="auto"/>
            </w:tcBorders>
            <w:vAlign w:val="center"/>
            <w:tcPrChange w:id="19961" w:author="Στάθης Καπ" w:date="2023-03-09T06:29:00Z">
              <w:tcPr>
                <w:tcW w:w="453" w:type="dxa"/>
                <w:gridSpan w:val="2"/>
                <w:tcBorders>
                  <w:left w:val="single" w:sz="4" w:space="0" w:color="auto"/>
                </w:tcBorders>
                <w:vAlign w:val="bottom"/>
              </w:tcPr>
            </w:tcPrChange>
          </w:tcPr>
          <w:p w14:paraId="246CE156" w14:textId="4A004505" w:rsidR="00494D04" w:rsidRPr="007E0F91" w:rsidRDefault="00494D04" w:rsidP="00494D04">
            <w:pPr>
              <w:jc w:val="center"/>
              <w:rPr>
                <w:ins w:id="19962" w:author="Στάθης Καπ" w:date="2023-03-09T06:25:00Z"/>
                <w:sz w:val="16"/>
                <w:szCs w:val="16"/>
              </w:rPr>
            </w:pPr>
            <w:ins w:id="19963" w:author="Στάθης Καπ" w:date="2023-03-09T07:11:00Z">
              <w:r>
                <w:rPr>
                  <w:rFonts w:ascii="Calibri" w:hAnsi="Calibri" w:cs="Calibri"/>
                  <w:color w:val="000000"/>
                  <w:sz w:val="16"/>
                  <w:szCs w:val="16"/>
                </w:rPr>
                <w:t>383</w:t>
              </w:r>
            </w:ins>
          </w:p>
        </w:tc>
        <w:tc>
          <w:tcPr>
            <w:tcW w:w="454" w:type="dxa"/>
            <w:vAlign w:val="center"/>
            <w:tcPrChange w:id="19964" w:author="Στάθης Καπ" w:date="2023-03-09T06:29:00Z">
              <w:tcPr>
                <w:tcW w:w="454" w:type="dxa"/>
                <w:gridSpan w:val="2"/>
                <w:vAlign w:val="center"/>
              </w:tcPr>
            </w:tcPrChange>
          </w:tcPr>
          <w:p w14:paraId="000D71C5" w14:textId="3ECDDFDB" w:rsidR="00494D04" w:rsidRPr="007E0F91" w:rsidRDefault="00494D04" w:rsidP="00494D04">
            <w:pPr>
              <w:jc w:val="center"/>
              <w:rPr>
                <w:ins w:id="19965" w:author="Στάθης Καπ" w:date="2023-03-09T06:25:00Z"/>
                <w:sz w:val="16"/>
                <w:szCs w:val="16"/>
              </w:rPr>
            </w:pPr>
            <w:ins w:id="19966" w:author="Στάθης Καπ" w:date="2023-03-09T07:11:00Z">
              <w:r>
                <w:rPr>
                  <w:rFonts w:ascii="Calibri" w:hAnsi="Calibri" w:cs="Calibri"/>
                  <w:color w:val="000000"/>
                  <w:sz w:val="16"/>
                  <w:szCs w:val="16"/>
                </w:rPr>
                <w:t>9.24</w:t>
              </w:r>
            </w:ins>
          </w:p>
        </w:tc>
        <w:tc>
          <w:tcPr>
            <w:tcW w:w="454" w:type="dxa"/>
            <w:vAlign w:val="center"/>
            <w:tcPrChange w:id="19967" w:author="Στάθης Καπ" w:date="2023-03-09T06:29:00Z">
              <w:tcPr>
                <w:tcW w:w="454" w:type="dxa"/>
                <w:gridSpan w:val="2"/>
                <w:vAlign w:val="bottom"/>
              </w:tcPr>
            </w:tcPrChange>
          </w:tcPr>
          <w:p w14:paraId="1ED237A9" w14:textId="6EA76462" w:rsidR="00494D04" w:rsidRPr="007E0F91" w:rsidRDefault="00494D04" w:rsidP="00494D04">
            <w:pPr>
              <w:jc w:val="center"/>
              <w:rPr>
                <w:ins w:id="19968" w:author="Στάθης Καπ" w:date="2023-03-09T06:25:00Z"/>
                <w:sz w:val="16"/>
                <w:szCs w:val="16"/>
              </w:rPr>
            </w:pPr>
            <w:ins w:id="19969" w:author="Στάθης Καπ" w:date="2023-03-09T07:11:00Z">
              <w:r>
                <w:rPr>
                  <w:rFonts w:ascii="Calibri" w:hAnsi="Calibri" w:cs="Calibri"/>
                  <w:color w:val="000000"/>
                  <w:sz w:val="16"/>
                  <w:szCs w:val="16"/>
                </w:rPr>
                <w:t>0.213</w:t>
              </w:r>
            </w:ins>
          </w:p>
        </w:tc>
        <w:tc>
          <w:tcPr>
            <w:tcW w:w="454" w:type="dxa"/>
            <w:tcBorders>
              <w:right w:val="single" w:sz="4" w:space="0" w:color="auto"/>
            </w:tcBorders>
            <w:vAlign w:val="center"/>
            <w:tcPrChange w:id="19970" w:author="Στάθης Καπ" w:date="2023-03-09T06:29:00Z">
              <w:tcPr>
                <w:tcW w:w="454" w:type="dxa"/>
                <w:gridSpan w:val="2"/>
                <w:tcBorders>
                  <w:right w:val="single" w:sz="4" w:space="0" w:color="auto"/>
                </w:tcBorders>
                <w:vAlign w:val="center"/>
              </w:tcPr>
            </w:tcPrChange>
          </w:tcPr>
          <w:p w14:paraId="01ADFE81" w14:textId="26C2E9BB" w:rsidR="00494D04" w:rsidRPr="007E0F91" w:rsidRDefault="00494D04" w:rsidP="00494D04">
            <w:pPr>
              <w:jc w:val="center"/>
              <w:rPr>
                <w:ins w:id="19971" w:author="Στάθης Καπ" w:date="2023-03-09T06:25:00Z"/>
                <w:sz w:val="16"/>
                <w:szCs w:val="16"/>
              </w:rPr>
            </w:pPr>
            <w:ins w:id="19972" w:author="Στάθης Καπ" w:date="2023-03-09T07:11:00Z">
              <w:r>
                <w:rPr>
                  <w:rFonts w:ascii="Calibri" w:hAnsi="Calibri" w:cs="Calibri"/>
                  <w:color w:val="000000"/>
                  <w:sz w:val="16"/>
                  <w:szCs w:val="16"/>
                </w:rPr>
                <w:t>25.78</w:t>
              </w:r>
            </w:ins>
          </w:p>
        </w:tc>
        <w:tc>
          <w:tcPr>
            <w:tcW w:w="453" w:type="dxa"/>
            <w:tcBorders>
              <w:left w:val="single" w:sz="4" w:space="0" w:color="auto"/>
            </w:tcBorders>
            <w:vAlign w:val="center"/>
            <w:tcPrChange w:id="19973" w:author="Στάθης Καπ" w:date="2023-03-09T06:29:00Z">
              <w:tcPr>
                <w:tcW w:w="453" w:type="dxa"/>
                <w:gridSpan w:val="2"/>
                <w:tcBorders>
                  <w:left w:val="single" w:sz="4" w:space="0" w:color="auto"/>
                </w:tcBorders>
                <w:vAlign w:val="bottom"/>
              </w:tcPr>
            </w:tcPrChange>
          </w:tcPr>
          <w:p w14:paraId="0B094D25" w14:textId="33BE8D89" w:rsidR="00494D04" w:rsidRPr="007E0F91" w:rsidRDefault="00494D04" w:rsidP="00494D04">
            <w:pPr>
              <w:jc w:val="center"/>
              <w:rPr>
                <w:ins w:id="19974" w:author="Στάθης Καπ" w:date="2023-03-09T06:25:00Z"/>
                <w:sz w:val="16"/>
                <w:szCs w:val="16"/>
              </w:rPr>
            </w:pPr>
            <w:ins w:id="19975" w:author="Στάθης Καπ" w:date="2023-03-09T07:11:00Z">
              <w:r>
                <w:rPr>
                  <w:rFonts w:ascii="Calibri" w:hAnsi="Calibri" w:cs="Calibri"/>
                  <w:color w:val="000000"/>
                  <w:sz w:val="16"/>
                  <w:szCs w:val="16"/>
                </w:rPr>
                <w:t>324</w:t>
              </w:r>
            </w:ins>
          </w:p>
        </w:tc>
        <w:tc>
          <w:tcPr>
            <w:tcW w:w="454" w:type="dxa"/>
            <w:vAlign w:val="center"/>
            <w:tcPrChange w:id="19976" w:author="Στάθης Καπ" w:date="2023-03-09T06:29:00Z">
              <w:tcPr>
                <w:tcW w:w="454" w:type="dxa"/>
                <w:gridSpan w:val="2"/>
                <w:vAlign w:val="center"/>
              </w:tcPr>
            </w:tcPrChange>
          </w:tcPr>
          <w:p w14:paraId="7EE13358" w14:textId="6D79D7AB" w:rsidR="00494D04" w:rsidRPr="007E0F91" w:rsidRDefault="00494D04" w:rsidP="00494D04">
            <w:pPr>
              <w:jc w:val="center"/>
              <w:rPr>
                <w:ins w:id="19977" w:author="Στάθης Καπ" w:date="2023-03-09T06:25:00Z"/>
                <w:sz w:val="16"/>
                <w:szCs w:val="16"/>
              </w:rPr>
            </w:pPr>
            <w:ins w:id="19978" w:author="Στάθης Καπ" w:date="2023-03-09T07:11:00Z">
              <w:r>
                <w:rPr>
                  <w:rFonts w:ascii="Calibri" w:hAnsi="Calibri" w:cs="Calibri"/>
                  <w:color w:val="000000"/>
                  <w:sz w:val="16"/>
                  <w:szCs w:val="16"/>
                </w:rPr>
                <w:t>23.22</w:t>
              </w:r>
            </w:ins>
          </w:p>
        </w:tc>
        <w:tc>
          <w:tcPr>
            <w:tcW w:w="454" w:type="dxa"/>
            <w:vAlign w:val="center"/>
            <w:tcPrChange w:id="19979" w:author="Στάθης Καπ" w:date="2023-03-09T06:29:00Z">
              <w:tcPr>
                <w:tcW w:w="454" w:type="dxa"/>
                <w:gridSpan w:val="2"/>
                <w:vAlign w:val="bottom"/>
              </w:tcPr>
            </w:tcPrChange>
          </w:tcPr>
          <w:p w14:paraId="207BC2ED" w14:textId="022CD499" w:rsidR="00494D04" w:rsidRPr="007E0F91" w:rsidRDefault="00494D04" w:rsidP="00494D04">
            <w:pPr>
              <w:jc w:val="center"/>
              <w:rPr>
                <w:ins w:id="19980" w:author="Στάθης Καπ" w:date="2023-03-09T06:25:00Z"/>
                <w:sz w:val="16"/>
                <w:szCs w:val="16"/>
              </w:rPr>
            </w:pPr>
            <w:ins w:id="19981" w:author="Στάθης Καπ" w:date="2023-03-09T07:11:00Z">
              <w:r>
                <w:rPr>
                  <w:rFonts w:ascii="Calibri" w:hAnsi="Calibri" w:cs="Calibri"/>
                  <w:color w:val="000000"/>
                  <w:sz w:val="16"/>
                  <w:szCs w:val="16"/>
                </w:rPr>
                <w:t>0.217</w:t>
              </w:r>
            </w:ins>
          </w:p>
        </w:tc>
        <w:tc>
          <w:tcPr>
            <w:tcW w:w="461" w:type="dxa"/>
            <w:tcBorders>
              <w:right w:val="single" w:sz="4" w:space="0" w:color="auto"/>
            </w:tcBorders>
            <w:vAlign w:val="center"/>
            <w:tcPrChange w:id="19982" w:author="Στάθης Καπ" w:date="2023-03-09T06:29:00Z">
              <w:tcPr>
                <w:tcW w:w="461" w:type="dxa"/>
                <w:gridSpan w:val="2"/>
                <w:tcBorders>
                  <w:right w:val="single" w:sz="4" w:space="0" w:color="auto"/>
                </w:tcBorders>
                <w:vAlign w:val="center"/>
              </w:tcPr>
            </w:tcPrChange>
          </w:tcPr>
          <w:p w14:paraId="46F1D47D" w14:textId="0CE49E2B" w:rsidR="00494D04" w:rsidRPr="007E0F91" w:rsidRDefault="00494D04" w:rsidP="00494D04">
            <w:pPr>
              <w:jc w:val="center"/>
              <w:rPr>
                <w:ins w:id="19983" w:author="Στάθης Καπ" w:date="2023-03-09T06:25:00Z"/>
                <w:sz w:val="16"/>
                <w:szCs w:val="16"/>
              </w:rPr>
            </w:pPr>
            <w:ins w:id="19984" w:author="Στάθης Καπ" w:date="2023-03-09T07:11:00Z">
              <w:r>
                <w:rPr>
                  <w:rFonts w:ascii="Calibri" w:hAnsi="Calibri" w:cs="Calibri"/>
                  <w:color w:val="000000"/>
                  <w:sz w:val="16"/>
                  <w:szCs w:val="16"/>
                </w:rPr>
                <w:t>24.39</w:t>
              </w:r>
            </w:ins>
          </w:p>
        </w:tc>
      </w:tr>
      <w:tr w:rsidR="00494D04" w14:paraId="7C4CD7C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98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986" w:author="Στάθης Καπ" w:date="2023-03-09T06:25:00Z"/>
          <w:trPrChange w:id="19987"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988"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18C4158" w14:textId="77777777" w:rsidR="00494D04" w:rsidRPr="007E0F91" w:rsidRDefault="00494D04" w:rsidP="00494D04">
            <w:pPr>
              <w:jc w:val="center"/>
              <w:rPr>
                <w:ins w:id="19989" w:author="Στάθης Καπ" w:date="2023-03-09T06:25:00Z"/>
                <w:sz w:val="16"/>
                <w:szCs w:val="16"/>
              </w:rPr>
            </w:pPr>
            <w:ins w:id="19990" w:author="Στάθης Καπ" w:date="2023-03-09T06:25:00Z">
              <w:r w:rsidRPr="009861B1">
                <w:rPr>
                  <w:rFonts w:ascii="Calibri" w:hAnsi="Calibri" w:cs="Calibri"/>
                  <w:color w:val="000000"/>
                  <w:sz w:val="16"/>
                  <w:szCs w:val="16"/>
                </w:rPr>
                <w:t>rc107</w:t>
              </w:r>
            </w:ins>
          </w:p>
        </w:tc>
        <w:tc>
          <w:tcPr>
            <w:tcW w:w="565" w:type="dxa"/>
            <w:tcBorders>
              <w:left w:val="single" w:sz="4" w:space="0" w:color="auto"/>
            </w:tcBorders>
            <w:vAlign w:val="center"/>
            <w:tcPrChange w:id="19991" w:author="Στάθης Καπ" w:date="2023-03-09T06:29:00Z">
              <w:tcPr>
                <w:tcW w:w="565" w:type="dxa"/>
                <w:gridSpan w:val="2"/>
                <w:tcBorders>
                  <w:left w:val="single" w:sz="4" w:space="0" w:color="auto"/>
                </w:tcBorders>
                <w:vAlign w:val="center"/>
              </w:tcPr>
            </w:tcPrChange>
          </w:tcPr>
          <w:p w14:paraId="4CB389F6" w14:textId="131941B5" w:rsidR="00494D04" w:rsidRPr="007E0F91" w:rsidRDefault="00494D04" w:rsidP="00494D04">
            <w:pPr>
              <w:jc w:val="center"/>
              <w:rPr>
                <w:ins w:id="19992" w:author="Στάθης Καπ" w:date="2023-03-09T06:25:00Z"/>
                <w:sz w:val="16"/>
                <w:szCs w:val="16"/>
              </w:rPr>
            </w:pPr>
            <w:ins w:id="19993" w:author="Στάθης Καπ" w:date="2023-03-09T07:11:00Z">
              <w:r>
                <w:rPr>
                  <w:rFonts w:ascii="Calibri" w:hAnsi="Calibri" w:cs="Calibri"/>
                  <w:color w:val="000000"/>
                  <w:sz w:val="16"/>
                  <w:szCs w:val="16"/>
                </w:rPr>
                <w:t>670</w:t>
              </w:r>
            </w:ins>
          </w:p>
        </w:tc>
        <w:tc>
          <w:tcPr>
            <w:tcW w:w="679" w:type="dxa"/>
            <w:tcBorders>
              <w:right w:val="single" w:sz="4" w:space="0" w:color="auto"/>
            </w:tcBorders>
            <w:vAlign w:val="center"/>
            <w:tcPrChange w:id="19994" w:author="Στάθης Καπ" w:date="2023-03-09T06:29:00Z">
              <w:tcPr>
                <w:tcW w:w="679" w:type="dxa"/>
                <w:gridSpan w:val="2"/>
                <w:tcBorders>
                  <w:right w:val="single" w:sz="4" w:space="0" w:color="auto"/>
                </w:tcBorders>
                <w:vAlign w:val="center"/>
              </w:tcPr>
            </w:tcPrChange>
          </w:tcPr>
          <w:p w14:paraId="1EC076AA" w14:textId="05A1CE3F" w:rsidR="00494D04" w:rsidRPr="007E0F91" w:rsidRDefault="00494D04" w:rsidP="00494D04">
            <w:pPr>
              <w:jc w:val="center"/>
              <w:rPr>
                <w:ins w:id="19995" w:author="Στάθης Καπ" w:date="2023-03-09T06:25:00Z"/>
                <w:sz w:val="16"/>
                <w:szCs w:val="16"/>
              </w:rPr>
            </w:pPr>
            <w:ins w:id="19996" w:author="Στάθης Καπ" w:date="2023-03-09T07:11:00Z">
              <w:r>
                <w:rPr>
                  <w:rFonts w:ascii="Calibri" w:hAnsi="Calibri" w:cs="Calibri"/>
                  <w:color w:val="000000"/>
                  <w:sz w:val="16"/>
                  <w:szCs w:val="16"/>
                </w:rPr>
                <w:t>670</w:t>
              </w:r>
            </w:ins>
          </w:p>
        </w:tc>
        <w:tc>
          <w:tcPr>
            <w:tcW w:w="453" w:type="dxa"/>
            <w:tcBorders>
              <w:left w:val="single" w:sz="4" w:space="0" w:color="auto"/>
            </w:tcBorders>
            <w:vAlign w:val="center"/>
            <w:tcPrChange w:id="19997" w:author="Στάθης Καπ" w:date="2023-03-09T06:29:00Z">
              <w:tcPr>
                <w:tcW w:w="453" w:type="dxa"/>
                <w:gridSpan w:val="2"/>
                <w:tcBorders>
                  <w:left w:val="single" w:sz="4" w:space="0" w:color="auto"/>
                </w:tcBorders>
                <w:vAlign w:val="center"/>
              </w:tcPr>
            </w:tcPrChange>
          </w:tcPr>
          <w:p w14:paraId="5895187F" w14:textId="4E6AD5C9" w:rsidR="00494D04" w:rsidRPr="007E0F91" w:rsidRDefault="00494D04" w:rsidP="00494D04">
            <w:pPr>
              <w:jc w:val="center"/>
              <w:rPr>
                <w:ins w:id="19998" w:author="Στάθης Καπ" w:date="2023-03-09T06:25:00Z"/>
                <w:sz w:val="16"/>
                <w:szCs w:val="16"/>
              </w:rPr>
            </w:pPr>
            <w:ins w:id="19999" w:author="Στάθης Καπ" w:date="2023-03-09T07:11:00Z">
              <w:r>
                <w:rPr>
                  <w:rFonts w:ascii="Calibri" w:hAnsi="Calibri" w:cs="Calibri"/>
                  <w:color w:val="000000"/>
                  <w:sz w:val="16"/>
                  <w:szCs w:val="16"/>
                </w:rPr>
                <w:t>484</w:t>
              </w:r>
            </w:ins>
          </w:p>
        </w:tc>
        <w:tc>
          <w:tcPr>
            <w:tcW w:w="708" w:type="dxa"/>
            <w:vAlign w:val="center"/>
            <w:tcPrChange w:id="20000" w:author="Στάθης Καπ" w:date="2023-03-09T06:29:00Z">
              <w:tcPr>
                <w:tcW w:w="708" w:type="dxa"/>
                <w:gridSpan w:val="2"/>
                <w:vAlign w:val="center"/>
              </w:tcPr>
            </w:tcPrChange>
          </w:tcPr>
          <w:p w14:paraId="6AD99793" w14:textId="364923C5" w:rsidR="00494D04" w:rsidRPr="007E0F91" w:rsidRDefault="00494D04" w:rsidP="00494D04">
            <w:pPr>
              <w:jc w:val="center"/>
              <w:rPr>
                <w:ins w:id="20001" w:author="Στάθης Καπ" w:date="2023-03-09T06:25:00Z"/>
                <w:sz w:val="16"/>
                <w:szCs w:val="16"/>
              </w:rPr>
            </w:pPr>
            <w:ins w:id="20002" w:author="Στάθης Καπ" w:date="2023-03-09T07:11:00Z">
              <w:r>
                <w:rPr>
                  <w:rFonts w:ascii="Calibri" w:hAnsi="Calibri" w:cs="Calibri"/>
                  <w:color w:val="000000"/>
                  <w:sz w:val="16"/>
                  <w:szCs w:val="16"/>
                </w:rPr>
                <w:t>9.36</w:t>
              </w:r>
            </w:ins>
          </w:p>
        </w:tc>
        <w:tc>
          <w:tcPr>
            <w:tcW w:w="652" w:type="dxa"/>
            <w:tcBorders>
              <w:right w:val="single" w:sz="4" w:space="0" w:color="auto"/>
            </w:tcBorders>
            <w:vAlign w:val="center"/>
            <w:tcPrChange w:id="20003" w:author="Στάθης Καπ" w:date="2023-03-09T06:29:00Z">
              <w:tcPr>
                <w:tcW w:w="652" w:type="dxa"/>
                <w:gridSpan w:val="2"/>
                <w:tcBorders>
                  <w:right w:val="single" w:sz="4" w:space="0" w:color="auto"/>
                </w:tcBorders>
                <w:vAlign w:val="center"/>
              </w:tcPr>
            </w:tcPrChange>
          </w:tcPr>
          <w:p w14:paraId="3898E1A2" w14:textId="7AC81486" w:rsidR="00494D04" w:rsidRPr="007E0F91" w:rsidRDefault="00494D04" w:rsidP="00494D04">
            <w:pPr>
              <w:jc w:val="center"/>
              <w:rPr>
                <w:ins w:id="20004" w:author="Στάθης Καπ" w:date="2023-03-09T06:25:00Z"/>
                <w:sz w:val="16"/>
                <w:szCs w:val="16"/>
              </w:rPr>
            </w:pPr>
            <w:ins w:id="20005" w:author="Στάθης Καπ" w:date="2023-03-09T07:11:00Z">
              <w:r>
                <w:rPr>
                  <w:rFonts w:ascii="Calibri" w:hAnsi="Calibri" w:cs="Calibri"/>
                  <w:color w:val="000000"/>
                  <w:sz w:val="16"/>
                  <w:szCs w:val="16"/>
                </w:rPr>
                <w:t>0.328</w:t>
              </w:r>
            </w:ins>
          </w:p>
        </w:tc>
        <w:tc>
          <w:tcPr>
            <w:tcW w:w="453" w:type="dxa"/>
            <w:tcBorders>
              <w:left w:val="single" w:sz="4" w:space="0" w:color="auto"/>
            </w:tcBorders>
            <w:vAlign w:val="center"/>
            <w:tcPrChange w:id="20006" w:author="Στάθης Καπ" w:date="2023-03-09T06:29:00Z">
              <w:tcPr>
                <w:tcW w:w="453" w:type="dxa"/>
                <w:gridSpan w:val="2"/>
                <w:tcBorders>
                  <w:left w:val="single" w:sz="4" w:space="0" w:color="auto"/>
                </w:tcBorders>
                <w:vAlign w:val="bottom"/>
              </w:tcPr>
            </w:tcPrChange>
          </w:tcPr>
          <w:p w14:paraId="5C14C7CF" w14:textId="698AE1E6" w:rsidR="00494D04" w:rsidRPr="007E0F91" w:rsidRDefault="00494D04" w:rsidP="00494D04">
            <w:pPr>
              <w:jc w:val="center"/>
              <w:rPr>
                <w:ins w:id="20007" w:author="Στάθης Καπ" w:date="2023-03-09T06:25:00Z"/>
                <w:sz w:val="16"/>
                <w:szCs w:val="16"/>
              </w:rPr>
            </w:pPr>
            <w:ins w:id="20008" w:author="Στάθης Καπ" w:date="2023-03-09T07:11:00Z">
              <w:r>
                <w:rPr>
                  <w:rFonts w:ascii="Calibri" w:hAnsi="Calibri" w:cs="Calibri"/>
                  <w:color w:val="000000"/>
                  <w:sz w:val="16"/>
                  <w:szCs w:val="16"/>
                </w:rPr>
                <w:t>476</w:t>
              </w:r>
            </w:ins>
          </w:p>
        </w:tc>
        <w:tc>
          <w:tcPr>
            <w:tcW w:w="454" w:type="dxa"/>
            <w:vAlign w:val="center"/>
            <w:tcPrChange w:id="20009" w:author="Στάθης Καπ" w:date="2023-03-09T06:29:00Z">
              <w:tcPr>
                <w:tcW w:w="454" w:type="dxa"/>
                <w:gridSpan w:val="2"/>
                <w:vAlign w:val="center"/>
              </w:tcPr>
            </w:tcPrChange>
          </w:tcPr>
          <w:p w14:paraId="244246BD" w14:textId="47CA5B3B" w:rsidR="00494D04" w:rsidRPr="007E0F91" w:rsidRDefault="00494D04" w:rsidP="00494D04">
            <w:pPr>
              <w:jc w:val="center"/>
              <w:rPr>
                <w:ins w:id="20010" w:author="Στάθης Καπ" w:date="2023-03-09T06:25:00Z"/>
                <w:sz w:val="16"/>
                <w:szCs w:val="16"/>
              </w:rPr>
            </w:pPr>
            <w:ins w:id="20011" w:author="Στάθης Καπ" w:date="2023-03-09T07:11:00Z">
              <w:r>
                <w:rPr>
                  <w:rFonts w:ascii="Calibri" w:hAnsi="Calibri" w:cs="Calibri"/>
                  <w:color w:val="000000"/>
                  <w:sz w:val="16"/>
                  <w:szCs w:val="16"/>
                </w:rPr>
                <w:t>1.65</w:t>
              </w:r>
            </w:ins>
          </w:p>
        </w:tc>
        <w:tc>
          <w:tcPr>
            <w:tcW w:w="454" w:type="dxa"/>
            <w:vAlign w:val="center"/>
            <w:tcPrChange w:id="20012" w:author="Στάθης Καπ" w:date="2023-03-09T06:29:00Z">
              <w:tcPr>
                <w:tcW w:w="454" w:type="dxa"/>
                <w:gridSpan w:val="2"/>
                <w:vAlign w:val="bottom"/>
              </w:tcPr>
            </w:tcPrChange>
          </w:tcPr>
          <w:p w14:paraId="1DA081C6" w14:textId="54B9134C" w:rsidR="00494D04" w:rsidRPr="007E0F91" w:rsidRDefault="00494D04" w:rsidP="00494D04">
            <w:pPr>
              <w:jc w:val="center"/>
              <w:rPr>
                <w:ins w:id="20013" w:author="Στάθης Καπ" w:date="2023-03-09T06:25:00Z"/>
                <w:sz w:val="16"/>
                <w:szCs w:val="16"/>
              </w:rPr>
            </w:pPr>
            <w:ins w:id="20014" w:author="Στάθης Καπ" w:date="2023-03-09T07:11:00Z">
              <w:r>
                <w:rPr>
                  <w:rFonts w:ascii="Calibri" w:hAnsi="Calibri" w:cs="Calibri"/>
                  <w:color w:val="000000"/>
                  <w:sz w:val="16"/>
                  <w:szCs w:val="16"/>
                </w:rPr>
                <w:t>0.231</w:t>
              </w:r>
            </w:ins>
          </w:p>
        </w:tc>
        <w:tc>
          <w:tcPr>
            <w:tcW w:w="457" w:type="dxa"/>
            <w:tcBorders>
              <w:right w:val="single" w:sz="4" w:space="0" w:color="auto"/>
            </w:tcBorders>
            <w:vAlign w:val="center"/>
            <w:tcPrChange w:id="20015" w:author="Στάθης Καπ" w:date="2023-03-09T06:29:00Z">
              <w:tcPr>
                <w:tcW w:w="457" w:type="dxa"/>
                <w:gridSpan w:val="2"/>
                <w:tcBorders>
                  <w:right w:val="single" w:sz="4" w:space="0" w:color="auto"/>
                </w:tcBorders>
                <w:vAlign w:val="center"/>
              </w:tcPr>
            </w:tcPrChange>
          </w:tcPr>
          <w:p w14:paraId="319F5CDA" w14:textId="5B262053" w:rsidR="00494D04" w:rsidRPr="007E0F91" w:rsidRDefault="00494D04" w:rsidP="00494D04">
            <w:pPr>
              <w:jc w:val="center"/>
              <w:rPr>
                <w:ins w:id="20016" w:author="Στάθης Καπ" w:date="2023-03-09T06:25:00Z"/>
                <w:sz w:val="16"/>
                <w:szCs w:val="16"/>
              </w:rPr>
            </w:pPr>
            <w:ins w:id="20017" w:author="Στάθης Καπ" w:date="2023-03-09T07:11:00Z">
              <w:r>
                <w:rPr>
                  <w:rFonts w:ascii="Calibri" w:hAnsi="Calibri" w:cs="Calibri"/>
                  <w:color w:val="000000"/>
                  <w:sz w:val="16"/>
                  <w:szCs w:val="16"/>
                </w:rPr>
                <w:t>29.57</w:t>
              </w:r>
            </w:ins>
          </w:p>
        </w:tc>
        <w:tc>
          <w:tcPr>
            <w:tcW w:w="453" w:type="dxa"/>
            <w:tcBorders>
              <w:left w:val="single" w:sz="4" w:space="0" w:color="auto"/>
            </w:tcBorders>
            <w:vAlign w:val="center"/>
            <w:tcPrChange w:id="20018" w:author="Στάθης Καπ" w:date="2023-03-09T06:29:00Z">
              <w:tcPr>
                <w:tcW w:w="453" w:type="dxa"/>
                <w:gridSpan w:val="2"/>
                <w:tcBorders>
                  <w:left w:val="single" w:sz="4" w:space="0" w:color="auto"/>
                </w:tcBorders>
                <w:vAlign w:val="bottom"/>
              </w:tcPr>
            </w:tcPrChange>
          </w:tcPr>
          <w:p w14:paraId="49B9DB74" w14:textId="4F5C522E" w:rsidR="00494D04" w:rsidRPr="007E0F91" w:rsidRDefault="00494D04" w:rsidP="00494D04">
            <w:pPr>
              <w:jc w:val="center"/>
              <w:rPr>
                <w:ins w:id="20019" w:author="Στάθης Καπ" w:date="2023-03-09T06:25:00Z"/>
                <w:sz w:val="16"/>
                <w:szCs w:val="16"/>
              </w:rPr>
            </w:pPr>
            <w:ins w:id="20020" w:author="Στάθης Καπ" w:date="2023-03-09T07:11:00Z">
              <w:r>
                <w:rPr>
                  <w:rFonts w:ascii="Calibri" w:hAnsi="Calibri" w:cs="Calibri"/>
                  <w:color w:val="000000"/>
                  <w:sz w:val="16"/>
                  <w:szCs w:val="16"/>
                </w:rPr>
                <w:t>430</w:t>
              </w:r>
            </w:ins>
          </w:p>
        </w:tc>
        <w:tc>
          <w:tcPr>
            <w:tcW w:w="454" w:type="dxa"/>
            <w:vAlign w:val="center"/>
            <w:tcPrChange w:id="20021" w:author="Στάθης Καπ" w:date="2023-03-09T06:29:00Z">
              <w:tcPr>
                <w:tcW w:w="454" w:type="dxa"/>
                <w:gridSpan w:val="2"/>
                <w:vAlign w:val="center"/>
              </w:tcPr>
            </w:tcPrChange>
          </w:tcPr>
          <w:p w14:paraId="7A24DD2F" w14:textId="0674104B" w:rsidR="00494D04" w:rsidRPr="007E0F91" w:rsidRDefault="00494D04" w:rsidP="00494D04">
            <w:pPr>
              <w:jc w:val="center"/>
              <w:rPr>
                <w:ins w:id="20022" w:author="Στάθης Καπ" w:date="2023-03-09T06:25:00Z"/>
                <w:sz w:val="16"/>
                <w:szCs w:val="16"/>
              </w:rPr>
            </w:pPr>
            <w:ins w:id="20023" w:author="Στάθης Καπ" w:date="2023-03-09T07:11:00Z">
              <w:r>
                <w:rPr>
                  <w:rFonts w:ascii="Calibri" w:hAnsi="Calibri" w:cs="Calibri"/>
                  <w:color w:val="000000"/>
                  <w:sz w:val="16"/>
                  <w:szCs w:val="16"/>
                </w:rPr>
                <w:t>11.16</w:t>
              </w:r>
            </w:ins>
          </w:p>
        </w:tc>
        <w:tc>
          <w:tcPr>
            <w:tcW w:w="454" w:type="dxa"/>
            <w:vAlign w:val="center"/>
            <w:tcPrChange w:id="20024" w:author="Στάθης Καπ" w:date="2023-03-09T06:29:00Z">
              <w:tcPr>
                <w:tcW w:w="454" w:type="dxa"/>
                <w:gridSpan w:val="2"/>
                <w:vAlign w:val="bottom"/>
              </w:tcPr>
            </w:tcPrChange>
          </w:tcPr>
          <w:p w14:paraId="7346516D" w14:textId="3273BEFB" w:rsidR="00494D04" w:rsidRPr="007E0F91" w:rsidRDefault="00494D04" w:rsidP="00494D04">
            <w:pPr>
              <w:jc w:val="center"/>
              <w:rPr>
                <w:ins w:id="20025" w:author="Στάθης Καπ" w:date="2023-03-09T06:25:00Z"/>
                <w:sz w:val="16"/>
                <w:szCs w:val="16"/>
              </w:rPr>
            </w:pPr>
            <w:ins w:id="20026" w:author="Στάθης Καπ" w:date="2023-03-09T07:11:00Z">
              <w:r>
                <w:rPr>
                  <w:rFonts w:ascii="Calibri" w:hAnsi="Calibri" w:cs="Calibri"/>
                  <w:color w:val="000000"/>
                  <w:sz w:val="16"/>
                  <w:szCs w:val="16"/>
                </w:rPr>
                <w:t>0.203</w:t>
              </w:r>
            </w:ins>
          </w:p>
        </w:tc>
        <w:tc>
          <w:tcPr>
            <w:tcW w:w="454" w:type="dxa"/>
            <w:tcBorders>
              <w:right w:val="single" w:sz="4" w:space="0" w:color="auto"/>
            </w:tcBorders>
            <w:vAlign w:val="center"/>
            <w:tcPrChange w:id="20027" w:author="Στάθης Καπ" w:date="2023-03-09T06:29:00Z">
              <w:tcPr>
                <w:tcW w:w="454" w:type="dxa"/>
                <w:gridSpan w:val="2"/>
                <w:tcBorders>
                  <w:right w:val="single" w:sz="4" w:space="0" w:color="auto"/>
                </w:tcBorders>
                <w:vAlign w:val="center"/>
              </w:tcPr>
            </w:tcPrChange>
          </w:tcPr>
          <w:p w14:paraId="6BAEBE74" w14:textId="1D728112" w:rsidR="00494D04" w:rsidRPr="007E0F91" w:rsidRDefault="00494D04" w:rsidP="00494D04">
            <w:pPr>
              <w:jc w:val="center"/>
              <w:rPr>
                <w:ins w:id="20028" w:author="Στάθης Καπ" w:date="2023-03-09T06:25:00Z"/>
                <w:sz w:val="16"/>
                <w:szCs w:val="16"/>
              </w:rPr>
            </w:pPr>
            <w:ins w:id="20029" w:author="Στάθης Καπ" w:date="2023-03-09T07:11:00Z">
              <w:r>
                <w:rPr>
                  <w:rFonts w:ascii="Calibri" w:hAnsi="Calibri" w:cs="Calibri"/>
                  <w:color w:val="000000"/>
                  <w:sz w:val="16"/>
                  <w:szCs w:val="16"/>
                </w:rPr>
                <w:t>38.11</w:t>
              </w:r>
            </w:ins>
          </w:p>
        </w:tc>
        <w:tc>
          <w:tcPr>
            <w:tcW w:w="453" w:type="dxa"/>
            <w:tcBorders>
              <w:left w:val="single" w:sz="4" w:space="0" w:color="auto"/>
            </w:tcBorders>
            <w:vAlign w:val="center"/>
            <w:tcPrChange w:id="20030" w:author="Στάθης Καπ" w:date="2023-03-09T06:29:00Z">
              <w:tcPr>
                <w:tcW w:w="453" w:type="dxa"/>
                <w:gridSpan w:val="2"/>
                <w:tcBorders>
                  <w:left w:val="single" w:sz="4" w:space="0" w:color="auto"/>
                </w:tcBorders>
                <w:vAlign w:val="bottom"/>
              </w:tcPr>
            </w:tcPrChange>
          </w:tcPr>
          <w:p w14:paraId="29CD4BB9" w14:textId="235A7AAF" w:rsidR="00494D04" w:rsidRPr="007E0F91" w:rsidRDefault="00494D04" w:rsidP="00494D04">
            <w:pPr>
              <w:jc w:val="center"/>
              <w:rPr>
                <w:ins w:id="20031" w:author="Στάθης Καπ" w:date="2023-03-09T06:25:00Z"/>
                <w:sz w:val="16"/>
                <w:szCs w:val="16"/>
              </w:rPr>
            </w:pPr>
            <w:ins w:id="20032" w:author="Στάθης Καπ" w:date="2023-03-09T07:11:00Z">
              <w:r>
                <w:rPr>
                  <w:rFonts w:ascii="Calibri" w:hAnsi="Calibri" w:cs="Calibri"/>
                  <w:color w:val="000000"/>
                  <w:sz w:val="16"/>
                  <w:szCs w:val="16"/>
                </w:rPr>
                <w:t>353</w:t>
              </w:r>
            </w:ins>
          </w:p>
        </w:tc>
        <w:tc>
          <w:tcPr>
            <w:tcW w:w="454" w:type="dxa"/>
            <w:vAlign w:val="center"/>
            <w:tcPrChange w:id="20033" w:author="Στάθης Καπ" w:date="2023-03-09T06:29:00Z">
              <w:tcPr>
                <w:tcW w:w="454" w:type="dxa"/>
                <w:gridSpan w:val="2"/>
                <w:vAlign w:val="center"/>
              </w:tcPr>
            </w:tcPrChange>
          </w:tcPr>
          <w:p w14:paraId="43DEBB1E" w14:textId="54C73885" w:rsidR="00494D04" w:rsidRPr="007E0F91" w:rsidRDefault="00494D04" w:rsidP="00494D04">
            <w:pPr>
              <w:jc w:val="center"/>
              <w:rPr>
                <w:ins w:id="20034" w:author="Στάθης Καπ" w:date="2023-03-09T06:25:00Z"/>
                <w:sz w:val="16"/>
                <w:szCs w:val="16"/>
              </w:rPr>
            </w:pPr>
            <w:ins w:id="20035" w:author="Στάθης Καπ" w:date="2023-03-09T07:11:00Z">
              <w:r>
                <w:rPr>
                  <w:rFonts w:ascii="Calibri" w:hAnsi="Calibri" w:cs="Calibri"/>
                  <w:color w:val="000000"/>
                  <w:sz w:val="16"/>
                  <w:szCs w:val="16"/>
                </w:rPr>
                <w:t>27.07</w:t>
              </w:r>
            </w:ins>
          </w:p>
        </w:tc>
        <w:tc>
          <w:tcPr>
            <w:tcW w:w="454" w:type="dxa"/>
            <w:vAlign w:val="center"/>
            <w:tcPrChange w:id="20036" w:author="Στάθης Καπ" w:date="2023-03-09T06:29:00Z">
              <w:tcPr>
                <w:tcW w:w="454" w:type="dxa"/>
                <w:gridSpan w:val="2"/>
                <w:vAlign w:val="bottom"/>
              </w:tcPr>
            </w:tcPrChange>
          </w:tcPr>
          <w:p w14:paraId="52BD4F9B" w14:textId="4414A62C" w:rsidR="00494D04" w:rsidRPr="007E0F91" w:rsidRDefault="00494D04" w:rsidP="00494D04">
            <w:pPr>
              <w:jc w:val="center"/>
              <w:rPr>
                <w:ins w:id="20037" w:author="Στάθης Καπ" w:date="2023-03-09T06:25:00Z"/>
                <w:sz w:val="16"/>
                <w:szCs w:val="16"/>
              </w:rPr>
            </w:pPr>
            <w:ins w:id="20038" w:author="Στάθης Καπ" w:date="2023-03-09T07:11:00Z">
              <w:r>
                <w:rPr>
                  <w:rFonts w:ascii="Calibri" w:hAnsi="Calibri" w:cs="Calibri"/>
                  <w:color w:val="000000"/>
                  <w:sz w:val="16"/>
                  <w:szCs w:val="16"/>
                </w:rPr>
                <w:t>0.299</w:t>
              </w:r>
            </w:ins>
          </w:p>
        </w:tc>
        <w:tc>
          <w:tcPr>
            <w:tcW w:w="461" w:type="dxa"/>
            <w:tcBorders>
              <w:right w:val="single" w:sz="4" w:space="0" w:color="auto"/>
            </w:tcBorders>
            <w:vAlign w:val="center"/>
            <w:tcPrChange w:id="20039" w:author="Στάθης Καπ" w:date="2023-03-09T06:29:00Z">
              <w:tcPr>
                <w:tcW w:w="461" w:type="dxa"/>
                <w:gridSpan w:val="2"/>
                <w:tcBorders>
                  <w:right w:val="single" w:sz="4" w:space="0" w:color="auto"/>
                </w:tcBorders>
                <w:vAlign w:val="center"/>
              </w:tcPr>
            </w:tcPrChange>
          </w:tcPr>
          <w:p w14:paraId="43A3C1C1" w14:textId="6737C2D2" w:rsidR="00494D04" w:rsidRPr="007E0F91" w:rsidRDefault="00494D04" w:rsidP="00494D04">
            <w:pPr>
              <w:jc w:val="center"/>
              <w:rPr>
                <w:ins w:id="20040" w:author="Στάθης Καπ" w:date="2023-03-09T06:25:00Z"/>
                <w:sz w:val="16"/>
                <w:szCs w:val="16"/>
              </w:rPr>
            </w:pPr>
            <w:ins w:id="20041" w:author="Στάθης Καπ" w:date="2023-03-09T07:11:00Z">
              <w:r>
                <w:rPr>
                  <w:rFonts w:ascii="Calibri" w:hAnsi="Calibri" w:cs="Calibri"/>
                  <w:color w:val="000000"/>
                  <w:sz w:val="16"/>
                  <w:szCs w:val="16"/>
                </w:rPr>
                <w:t>8.84</w:t>
              </w:r>
            </w:ins>
          </w:p>
        </w:tc>
      </w:tr>
      <w:tr w:rsidR="00494D04" w14:paraId="1ABBA2C3"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04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043" w:author="Στάθης Καπ" w:date="2023-03-09T06:25:00Z"/>
          <w:trPrChange w:id="20044"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045"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2AFF2F95" w14:textId="77777777" w:rsidR="00494D04" w:rsidRPr="007E0F91" w:rsidRDefault="00494D04" w:rsidP="00494D04">
            <w:pPr>
              <w:jc w:val="center"/>
              <w:rPr>
                <w:ins w:id="20046" w:author="Στάθης Καπ" w:date="2023-03-09T06:25:00Z"/>
                <w:sz w:val="16"/>
                <w:szCs w:val="16"/>
              </w:rPr>
            </w:pPr>
            <w:ins w:id="20047" w:author="Στάθης Καπ" w:date="2023-03-09T06:25:00Z">
              <w:r w:rsidRPr="009861B1">
                <w:rPr>
                  <w:rFonts w:ascii="Calibri" w:hAnsi="Calibri" w:cs="Calibri"/>
                  <w:color w:val="000000"/>
                  <w:sz w:val="16"/>
                  <w:szCs w:val="16"/>
                </w:rPr>
                <w:t>rc108</w:t>
              </w:r>
            </w:ins>
          </w:p>
        </w:tc>
        <w:tc>
          <w:tcPr>
            <w:tcW w:w="565" w:type="dxa"/>
            <w:tcBorders>
              <w:left w:val="single" w:sz="4" w:space="0" w:color="auto"/>
            </w:tcBorders>
            <w:vAlign w:val="center"/>
            <w:tcPrChange w:id="20048" w:author="Στάθης Καπ" w:date="2023-03-09T06:29:00Z">
              <w:tcPr>
                <w:tcW w:w="565" w:type="dxa"/>
                <w:gridSpan w:val="2"/>
                <w:tcBorders>
                  <w:left w:val="single" w:sz="4" w:space="0" w:color="auto"/>
                </w:tcBorders>
                <w:vAlign w:val="center"/>
              </w:tcPr>
            </w:tcPrChange>
          </w:tcPr>
          <w:p w14:paraId="1AD140D2" w14:textId="01A67C2C" w:rsidR="00494D04" w:rsidRPr="007E0F91" w:rsidRDefault="00494D04" w:rsidP="00494D04">
            <w:pPr>
              <w:jc w:val="center"/>
              <w:rPr>
                <w:ins w:id="20049" w:author="Στάθης Καπ" w:date="2023-03-09T06:25:00Z"/>
                <w:sz w:val="16"/>
                <w:szCs w:val="16"/>
              </w:rPr>
            </w:pPr>
            <w:ins w:id="20050" w:author="Στάθης Καπ" w:date="2023-03-09T07:11:00Z">
              <w:r>
                <w:rPr>
                  <w:rFonts w:ascii="Calibri" w:hAnsi="Calibri" w:cs="Calibri"/>
                  <w:color w:val="000000"/>
                  <w:sz w:val="16"/>
                  <w:szCs w:val="16"/>
                </w:rPr>
                <w:t>680</w:t>
              </w:r>
            </w:ins>
          </w:p>
        </w:tc>
        <w:tc>
          <w:tcPr>
            <w:tcW w:w="679" w:type="dxa"/>
            <w:tcBorders>
              <w:right w:val="single" w:sz="4" w:space="0" w:color="auto"/>
            </w:tcBorders>
            <w:vAlign w:val="center"/>
            <w:tcPrChange w:id="20051" w:author="Στάθης Καπ" w:date="2023-03-09T06:29:00Z">
              <w:tcPr>
                <w:tcW w:w="679" w:type="dxa"/>
                <w:gridSpan w:val="2"/>
                <w:tcBorders>
                  <w:right w:val="single" w:sz="4" w:space="0" w:color="auto"/>
                </w:tcBorders>
                <w:vAlign w:val="center"/>
              </w:tcPr>
            </w:tcPrChange>
          </w:tcPr>
          <w:p w14:paraId="68B07C06" w14:textId="080775B9" w:rsidR="00494D04" w:rsidRPr="007E0F91" w:rsidRDefault="00494D04" w:rsidP="00494D04">
            <w:pPr>
              <w:jc w:val="center"/>
              <w:rPr>
                <w:ins w:id="20052" w:author="Στάθης Καπ" w:date="2023-03-09T06:25:00Z"/>
                <w:sz w:val="16"/>
                <w:szCs w:val="16"/>
              </w:rPr>
            </w:pPr>
            <w:ins w:id="20053" w:author="Στάθης Καπ" w:date="2023-03-09T07:11:00Z">
              <w:r>
                <w:rPr>
                  <w:rFonts w:ascii="Calibri" w:hAnsi="Calibri" w:cs="Calibri"/>
                  <w:color w:val="000000"/>
                  <w:sz w:val="16"/>
                  <w:szCs w:val="16"/>
                </w:rPr>
                <w:t>670</w:t>
              </w:r>
            </w:ins>
          </w:p>
        </w:tc>
        <w:tc>
          <w:tcPr>
            <w:tcW w:w="453" w:type="dxa"/>
            <w:tcBorders>
              <w:left w:val="single" w:sz="4" w:space="0" w:color="auto"/>
            </w:tcBorders>
            <w:vAlign w:val="center"/>
            <w:tcPrChange w:id="20054" w:author="Στάθης Καπ" w:date="2023-03-09T06:29:00Z">
              <w:tcPr>
                <w:tcW w:w="453" w:type="dxa"/>
                <w:gridSpan w:val="2"/>
                <w:tcBorders>
                  <w:left w:val="single" w:sz="4" w:space="0" w:color="auto"/>
                </w:tcBorders>
                <w:vAlign w:val="center"/>
              </w:tcPr>
            </w:tcPrChange>
          </w:tcPr>
          <w:p w14:paraId="5592D3CF" w14:textId="15BAC5FD" w:rsidR="00494D04" w:rsidRPr="007E0F91" w:rsidRDefault="00494D04" w:rsidP="00494D04">
            <w:pPr>
              <w:jc w:val="center"/>
              <w:rPr>
                <w:ins w:id="20055" w:author="Στάθης Καπ" w:date="2023-03-09T06:25:00Z"/>
                <w:sz w:val="16"/>
                <w:szCs w:val="16"/>
              </w:rPr>
            </w:pPr>
            <w:ins w:id="20056" w:author="Στάθης Καπ" w:date="2023-03-09T07:11:00Z">
              <w:r>
                <w:rPr>
                  <w:rFonts w:ascii="Calibri" w:hAnsi="Calibri" w:cs="Calibri"/>
                  <w:color w:val="000000"/>
                  <w:sz w:val="16"/>
                  <w:szCs w:val="16"/>
                </w:rPr>
                <w:t>517</w:t>
              </w:r>
            </w:ins>
          </w:p>
        </w:tc>
        <w:tc>
          <w:tcPr>
            <w:tcW w:w="708" w:type="dxa"/>
            <w:vAlign w:val="center"/>
            <w:tcPrChange w:id="20057" w:author="Στάθης Καπ" w:date="2023-03-09T06:29:00Z">
              <w:tcPr>
                <w:tcW w:w="708" w:type="dxa"/>
                <w:gridSpan w:val="2"/>
                <w:vAlign w:val="center"/>
              </w:tcPr>
            </w:tcPrChange>
          </w:tcPr>
          <w:p w14:paraId="7CD4A009" w14:textId="6D07E777" w:rsidR="00494D04" w:rsidRPr="007E0F91" w:rsidRDefault="00494D04" w:rsidP="00494D04">
            <w:pPr>
              <w:jc w:val="center"/>
              <w:rPr>
                <w:ins w:id="20058" w:author="Στάθης Καπ" w:date="2023-03-09T06:25:00Z"/>
                <w:sz w:val="16"/>
                <w:szCs w:val="16"/>
              </w:rPr>
            </w:pPr>
            <w:ins w:id="20059" w:author="Στάθης Καπ" w:date="2023-03-09T07:11:00Z">
              <w:r>
                <w:rPr>
                  <w:rFonts w:ascii="Calibri" w:hAnsi="Calibri" w:cs="Calibri"/>
                  <w:color w:val="000000"/>
                  <w:sz w:val="16"/>
                  <w:szCs w:val="16"/>
                </w:rPr>
                <w:t>7.01</w:t>
              </w:r>
            </w:ins>
          </w:p>
        </w:tc>
        <w:tc>
          <w:tcPr>
            <w:tcW w:w="652" w:type="dxa"/>
            <w:tcBorders>
              <w:right w:val="single" w:sz="4" w:space="0" w:color="auto"/>
            </w:tcBorders>
            <w:vAlign w:val="center"/>
            <w:tcPrChange w:id="20060" w:author="Στάθης Καπ" w:date="2023-03-09T06:29:00Z">
              <w:tcPr>
                <w:tcW w:w="652" w:type="dxa"/>
                <w:gridSpan w:val="2"/>
                <w:tcBorders>
                  <w:right w:val="single" w:sz="4" w:space="0" w:color="auto"/>
                </w:tcBorders>
                <w:vAlign w:val="center"/>
              </w:tcPr>
            </w:tcPrChange>
          </w:tcPr>
          <w:p w14:paraId="040C726F" w14:textId="4DCEAC33" w:rsidR="00494D04" w:rsidRPr="007E0F91" w:rsidRDefault="00494D04" w:rsidP="00494D04">
            <w:pPr>
              <w:jc w:val="center"/>
              <w:rPr>
                <w:ins w:id="20061" w:author="Στάθης Καπ" w:date="2023-03-09T06:25:00Z"/>
                <w:sz w:val="16"/>
                <w:szCs w:val="16"/>
              </w:rPr>
            </w:pPr>
            <w:ins w:id="20062" w:author="Στάθης Καπ" w:date="2023-03-09T07:11:00Z">
              <w:r>
                <w:rPr>
                  <w:rFonts w:ascii="Calibri" w:hAnsi="Calibri" w:cs="Calibri"/>
                  <w:color w:val="000000"/>
                  <w:sz w:val="16"/>
                  <w:szCs w:val="16"/>
                </w:rPr>
                <w:t>0.312</w:t>
              </w:r>
            </w:ins>
          </w:p>
        </w:tc>
        <w:tc>
          <w:tcPr>
            <w:tcW w:w="453" w:type="dxa"/>
            <w:tcBorders>
              <w:left w:val="single" w:sz="4" w:space="0" w:color="auto"/>
            </w:tcBorders>
            <w:vAlign w:val="center"/>
            <w:tcPrChange w:id="20063" w:author="Στάθης Καπ" w:date="2023-03-09T06:29:00Z">
              <w:tcPr>
                <w:tcW w:w="453" w:type="dxa"/>
                <w:gridSpan w:val="2"/>
                <w:tcBorders>
                  <w:left w:val="single" w:sz="4" w:space="0" w:color="auto"/>
                </w:tcBorders>
                <w:vAlign w:val="bottom"/>
              </w:tcPr>
            </w:tcPrChange>
          </w:tcPr>
          <w:p w14:paraId="6C8EB4DC" w14:textId="7B4E27A8" w:rsidR="00494D04" w:rsidRPr="007E0F91" w:rsidRDefault="00494D04" w:rsidP="00494D04">
            <w:pPr>
              <w:jc w:val="center"/>
              <w:rPr>
                <w:ins w:id="20064" w:author="Στάθης Καπ" w:date="2023-03-09T06:25:00Z"/>
                <w:sz w:val="16"/>
                <w:szCs w:val="16"/>
              </w:rPr>
            </w:pPr>
            <w:ins w:id="20065" w:author="Στάθης Καπ" w:date="2023-03-09T07:11:00Z">
              <w:r>
                <w:rPr>
                  <w:rFonts w:ascii="Calibri" w:hAnsi="Calibri" w:cs="Calibri"/>
                  <w:color w:val="000000"/>
                  <w:sz w:val="16"/>
                  <w:szCs w:val="16"/>
                </w:rPr>
                <w:t>455</w:t>
              </w:r>
            </w:ins>
          </w:p>
        </w:tc>
        <w:tc>
          <w:tcPr>
            <w:tcW w:w="454" w:type="dxa"/>
            <w:vAlign w:val="center"/>
            <w:tcPrChange w:id="20066" w:author="Στάθης Καπ" w:date="2023-03-09T06:29:00Z">
              <w:tcPr>
                <w:tcW w:w="454" w:type="dxa"/>
                <w:gridSpan w:val="2"/>
                <w:vAlign w:val="center"/>
              </w:tcPr>
            </w:tcPrChange>
          </w:tcPr>
          <w:p w14:paraId="39BD4007" w14:textId="3BD009E4" w:rsidR="00494D04" w:rsidRPr="007E0F91" w:rsidRDefault="00494D04" w:rsidP="00494D04">
            <w:pPr>
              <w:jc w:val="center"/>
              <w:rPr>
                <w:ins w:id="20067" w:author="Στάθης Καπ" w:date="2023-03-09T06:25:00Z"/>
                <w:sz w:val="16"/>
                <w:szCs w:val="16"/>
              </w:rPr>
            </w:pPr>
            <w:ins w:id="20068" w:author="Στάθης Καπ" w:date="2023-03-09T07:11:00Z">
              <w:r>
                <w:rPr>
                  <w:rFonts w:ascii="Calibri" w:hAnsi="Calibri" w:cs="Calibri"/>
                  <w:color w:val="000000"/>
                  <w:sz w:val="16"/>
                  <w:szCs w:val="16"/>
                </w:rPr>
                <w:t>11.99</w:t>
              </w:r>
            </w:ins>
          </w:p>
        </w:tc>
        <w:tc>
          <w:tcPr>
            <w:tcW w:w="454" w:type="dxa"/>
            <w:vAlign w:val="center"/>
            <w:tcPrChange w:id="20069" w:author="Στάθης Καπ" w:date="2023-03-09T06:29:00Z">
              <w:tcPr>
                <w:tcW w:w="454" w:type="dxa"/>
                <w:gridSpan w:val="2"/>
                <w:vAlign w:val="bottom"/>
              </w:tcPr>
            </w:tcPrChange>
          </w:tcPr>
          <w:p w14:paraId="2C4E19CC" w14:textId="38C3B135" w:rsidR="00494D04" w:rsidRPr="007E0F91" w:rsidRDefault="00494D04" w:rsidP="00494D04">
            <w:pPr>
              <w:jc w:val="center"/>
              <w:rPr>
                <w:ins w:id="20070" w:author="Στάθης Καπ" w:date="2023-03-09T06:25:00Z"/>
                <w:sz w:val="16"/>
                <w:szCs w:val="16"/>
              </w:rPr>
            </w:pPr>
            <w:ins w:id="20071" w:author="Στάθης Καπ" w:date="2023-03-09T07:11:00Z">
              <w:r>
                <w:rPr>
                  <w:rFonts w:ascii="Calibri" w:hAnsi="Calibri" w:cs="Calibri"/>
                  <w:color w:val="000000"/>
                  <w:sz w:val="16"/>
                  <w:szCs w:val="16"/>
                </w:rPr>
                <w:t>0.295</w:t>
              </w:r>
            </w:ins>
          </w:p>
        </w:tc>
        <w:tc>
          <w:tcPr>
            <w:tcW w:w="457" w:type="dxa"/>
            <w:tcBorders>
              <w:right w:val="single" w:sz="4" w:space="0" w:color="auto"/>
            </w:tcBorders>
            <w:vAlign w:val="center"/>
            <w:tcPrChange w:id="20072" w:author="Στάθης Καπ" w:date="2023-03-09T06:29:00Z">
              <w:tcPr>
                <w:tcW w:w="457" w:type="dxa"/>
                <w:gridSpan w:val="2"/>
                <w:tcBorders>
                  <w:right w:val="single" w:sz="4" w:space="0" w:color="auto"/>
                </w:tcBorders>
                <w:vAlign w:val="center"/>
              </w:tcPr>
            </w:tcPrChange>
          </w:tcPr>
          <w:p w14:paraId="4B406500" w14:textId="46721279" w:rsidR="00494D04" w:rsidRPr="007E0F91" w:rsidRDefault="00494D04" w:rsidP="00494D04">
            <w:pPr>
              <w:jc w:val="center"/>
              <w:rPr>
                <w:ins w:id="20073" w:author="Στάθης Καπ" w:date="2023-03-09T06:25:00Z"/>
                <w:sz w:val="16"/>
                <w:szCs w:val="16"/>
              </w:rPr>
            </w:pPr>
            <w:ins w:id="20074" w:author="Στάθης Καπ" w:date="2023-03-09T07:11:00Z">
              <w:r>
                <w:rPr>
                  <w:rFonts w:ascii="Calibri" w:hAnsi="Calibri" w:cs="Calibri"/>
                  <w:color w:val="000000"/>
                  <w:sz w:val="16"/>
                  <w:szCs w:val="16"/>
                </w:rPr>
                <w:t>5.45</w:t>
              </w:r>
            </w:ins>
          </w:p>
        </w:tc>
        <w:tc>
          <w:tcPr>
            <w:tcW w:w="453" w:type="dxa"/>
            <w:tcBorders>
              <w:left w:val="single" w:sz="4" w:space="0" w:color="auto"/>
            </w:tcBorders>
            <w:vAlign w:val="center"/>
            <w:tcPrChange w:id="20075" w:author="Στάθης Καπ" w:date="2023-03-09T06:29:00Z">
              <w:tcPr>
                <w:tcW w:w="453" w:type="dxa"/>
                <w:gridSpan w:val="2"/>
                <w:tcBorders>
                  <w:left w:val="single" w:sz="4" w:space="0" w:color="auto"/>
                </w:tcBorders>
                <w:vAlign w:val="bottom"/>
              </w:tcPr>
            </w:tcPrChange>
          </w:tcPr>
          <w:p w14:paraId="006F8C31" w14:textId="047A29EC" w:rsidR="00494D04" w:rsidRPr="007E0F91" w:rsidRDefault="00494D04" w:rsidP="00494D04">
            <w:pPr>
              <w:jc w:val="center"/>
              <w:rPr>
                <w:ins w:id="20076" w:author="Στάθης Καπ" w:date="2023-03-09T06:25:00Z"/>
                <w:sz w:val="16"/>
                <w:szCs w:val="16"/>
              </w:rPr>
            </w:pPr>
            <w:ins w:id="20077" w:author="Στάθης Καπ" w:date="2023-03-09T07:11:00Z">
              <w:r>
                <w:rPr>
                  <w:rFonts w:ascii="Calibri" w:hAnsi="Calibri" w:cs="Calibri"/>
                  <w:color w:val="000000"/>
                  <w:sz w:val="16"/>
                  <w:szCs w:val="16"/>
                </w:rPr>
                <w:t>377</w:t>
              </w:r>
            </w:ins>
          </w:p>
        </w:tc>
        <w:tc>
          <w:tcPr>
            <w:tcW w:w="454" w:type="dxa"/>
            <w:vAlign w:val="center"/>
            <w:tcPrChange w:id="20078" w:author="Στάθης Καπ" w:date="2023-03-09T06:29:00Z">
              <w:tcPr>
                <w:tcW w:w="454" w:type="dxa"/>
                <w:gridSpan w:val="2"/>
                <w:vAlign w:val="center"/>
              </w:tcPr>
            </w:tcPrChange>
          </w:tcPr>
          <w:p w14:paraId="5261E973" w14:textId="690C899D" w:rsidR="00494D04" w:rsidRPr="007E0F91" w:rsidRDefault="00494D04" w:rsidP="00494D04">
            <w:pPr>
              <w:jc w:val="center"/>
              <w:rPr>
                <w:ins w:id="20079" w:author="Στάθης Καπ" w:date="2023-03-09T06:25:00Z"/>
                <w:sz w:val="16"/>
                <w:szCs w:val="16"/>
              </w:rPr>
            </w:pPr>
            <w:ins w:id="20080" w:author="Στάθης Καπ" w:date="2023-03-09T07:11:00Z">
              <w:r>
                <w:rPr>
                  <w:rFonts w:ascii="Calibri" w:hAnsi="Calibri" w:cs="Calibri"/>
                  <w:color w:val="000000"/>
                  <w:sz w:val="16"/>
                  <w:szCs w:val="16"/>
                </w:rPr>
                <w:t>27.08</w:t>
              </w:r>
            </w:ins>
          </w:p>
        </w:tc>
        <w:tc>
          <w:tcPr>
            <w:tcW w:w="454" w:type="dxa"/>
            <w:vAlign w:val="center"/>
            <w:tcPrChange w:id="20081" w:author="Στάθης Καπ" w:date="2023-03-09T06:29:00Z">
              <w:tcPr>
                <w:tcW w:w="454" w:type="dxa"/>
                <w:gridSpan w:val="2"/>
                <w:vAlign w:val="bottom"/>
              </w:tcPr>
            </w:tcPrChange>
          </w:tcPr>
          <w:p w14:paraId="1145BCB8" w14:textId="55EE9701" w:rsidR="00494D04" w:rsidRPr="007E0F91" w:rsidRDefault="00494D04" w:rsidP="00494D04">
            <w:pPr>
              <w:jc w:val="center"/>
              <w:rPr>
                <w:ins w:id="20082" w:author="Στάθης Καπ" w:date="2023-03-09T06:25:00Z"/>
                <w:sz w:val="16"/>
                <w:szCs w:val="16"/>
              </w:rPr>
            </w:pPr>
            <w:ins w:id="20083" w:author="Στάθης Καπ" w:date="2023-03-09T07:11:00Z">
              <w:r>
                <w:rPr>
                  <w:rFonts w:ascii="Calibri" w:hAnsi="Calibri" w:cs="Calibri"/>
                  <w:color w:val="000000"/>
                  <w:sz w:val="16"/>
                  <w:szCs w:val="16"/>
                </w:rPr>
                <w:t>0.239</w:t>
              </w:r>
            </w:ins>
          </w:p>
        </w:tc>
        <w:tc>
          <w:tcPr>
            <w:tcW w:w="454" w:type="dxa"/>
            <w:tcBorders>
              <w:right w:val="single" w:sz="4" w:space="0" w:color="auto"/>
            </w:tcBorders>
            <w:vAlign w:val="center"/>
            <w:tcPrChange w:id="20084" w:author="Στάθης Καπ" w:date="2023-03-09T06:29:00Z">
              <w:tcPr>
                <w:tcW w:w="454" w:type="dxa"/>
                <w:gridSpan w:val="2"/>
                <w:tcBorders>
                  <w:right w:val="single" w:sz="4" w:space="0" w:color="auto"/>
                </w:tcBorders>
                <w:vAlign w:val="center"/>
              </w:tcPr>
            </w:tcPrChange>
          </w:tcPr>
          <w:p w14:paraId="3B6598EA" w14:textId="3D23E624" w:rsidR="00494D04" w:rsidRPr="007E0F91" w:rsidRDefault="00494D04" w:rsidP="00494D04">
            <w:pPr>
              <w:jc w:val="center"/>
              <w:rPr>
                <w:ins w:id="20085" w:author="Στάθης Καπ" w:date="2023-03-09T06:25:00Z"/>
                <w:sz w:val="16"/>
                <w:szCs w:val="16"/>
              </w:rPr>
            </w:pPr>
            <w:ins w:id="20086" w:author="Στάθης Καπ" w:date="2023-03-09T07:11:00Z">
              <w:r>
                <w:rPr>
                  <w:rFonts w:ascii="Calibri" w:hAnsi="Calibri" w:cs="Calibri"/>
                  <w:color w:val="000000"/>
                  <w:sz w:val="16"/>
                  <w:szCs w:val="16"/>
                </w:rPr>
                <w:t>23.4</w:t>
              </w:r>
            </w:ins>
          </w:p>
        </w:tc>
        <w:tc>
          <w:tcPr>
            <w:tcW w:w="453" w:type="dxa"/>
            <w:tcBorders>
              <w:left w:val="single" w:sz="4" w:space="0" w:color="auto"/>
            </w:tcBorders>
            <w:vAlign w:val="center"/>
            <w:tcPrChange w:id="20087" w:author="Στάθης Καπ" w:date="2023-03-09T06:29:00Z">
              <w:tcPr>
                <w:tcW w:w="453" w:type="dxa"/>
                <w:gridSpan w:val="2"/>
                <w:tcBorders>
                  <w:left w:val="single" w:sz="4" w:space="0" w:color="auto"/>
                </w:tcBorders>
                <w:vAlign w:val="bottom"/>
              </w:tcPr>
            </w:tcPrChange>
          </w:tcPr>
          <w:p w14:paraId="43A81A15" w14:textId="43C570BD" w:rsidR="00494D04" w:rsidRPr="007E0F91" w:rsidRDefault="00494D04" w:rsidP="00494D04">
            <w:pPr>
              <w:jc w:val="center"/>
              <w:rPr>
                <w:ins w:id="20088" w:author="Στάθης Καπ" w:date="2023-03-09T06:25:00Z"/>
                <w:sz w:val="16"/>
                <w:szCs w:val="16"/>
              </w:rPr>
            </w:pPr>
            <w:ins w:id="20089" w:author="Στάθης Καπ" w:date="2023-03-09T07:11:00Z">
              <w:r>
                <w:rPr>
                  <w:rFonts w:ascii="Calibri" w:hAnsi="Calibri" w:cs="Calibri"/>
                  <w:color w:val="000000"/>
                  <w:sz w:val="16"/>
                  <w:szCs w:val="16"/>
                </w:rPr>
                <w:t>403</w:t>
              </w:r>
            </w:ins>
          </w:p>
        </w:tc>
        <w:tc>
          <w:tcPr>
            <w:tcW w:w="454" w:type="dxa"/>
            <w:vAlign w:val="center"/>
            <w:tcPrChange w:id="20090" w:author="Στάθης Καπ" w:date="2023-03-09T06:29:00Z">
              <w:tcPr>
                <w:tcW w:w="454" w:type="dxa"/>
                <w:gridSpan w:val="2"/>
                <w:vAlign w:val="center"/>
              </w:tcPr>
            </w:tcPrChange>
          </w:tcPr>
          <w:p w14:paraId="22FD5FA3" w14:textId="20070407" w:rsidR="00494D04" w:rsidRPr="007E0F91" w:rsidRDefault="00494D04" w:rsidP="00494D04">
            <w:pPr>
              <w:jc w:val="center"/>
              <w:rPr>
                <w:ins w:id="20091" w:author="Στάθης Καπ" w:date="2023-03-09T06:25:00Z"/>
                <w:sz w:val="16"/>
                <w:szCs w:val="16"/>
              </w:rPr>
            </w:pPr>
            <w:ins w:id="20092" w:author="Στάθης Καπ" w:date="2023-03-09T07:11:00Z">
              <w:r>
                <w:rPr>
                  <w:rFonts w:ascii="Calibri" w:hAnsi="Calibri" w:cs="Calibri"/>
                  <w:color w:val="000000"/>
                  <w:sz w:val="16"/>
                  <w:szCs w:val="16"/>
                </w:rPr>
                <w:t>22.05</w:t>
              </w:r>
            </w:ins>
          </w:p>
        </w:tc>
        <w:tc>
          <w:tcPr>
            <w:tcW w:w="454" w:type="dxa"/>
            <w:vAlign w:val="center"/>
            <w:tcPrChange w:id="20093" w:author="Στάθης Καπ" w:date="2023-03-09T06:29:00Z">
              <w:tcPr>
                <w:tcW w:w="454" w:type="dxa"/>
                <w:gridSpan w:val="2"/>
                <w:vAlign w:val="bottom"/>
              </w:tcPr>
            </w:tcPrChange>
          </w:tcPr>
          <w:p w14:paraId="6D4AB90B" w14:textId="4A4746E0" w:rsidR="00494D04" w:rsidRPr="007E0F91" w:rsidRDefault="00494D04" w:rsidP="00494D04">
            <w:pPr>
              <w:jc w:val="center"/>
              <w:rPr>
                <w:ins w:id="20094" w:author="Στάθης Καπ" w:date="2023-03-09T06:25:00Z"/>
                <w:sz w:val="16"/>
                <w:szCs w:val="16"/>
              </w:rPr>
            </w:pPr>
            <w:ins w:id="20095" w:author="Στάθης Καπ" w:date="2023-03-09T07:11:00Z">
              <w:r>
                <w:rPr>
                  <w:rFonts w:ascii="Calibri" w:hAnsi="Calibri" w:cs="Calibri"/>
                  <w:color w:val="000000"/>
                  <w:sz w:val="16"/>
                  <w:szCs w:val="16"/>
                </w:rPr>
                <w:t>0.225</w:t>
              </w:r>
            </w:ins>
          </w:p>
        </w:tc>
        <w:tc>
          <w:tcPr>
            <w:tcW w:w="461" w:type="dxa"/>
            <w:tcBorders>
              <w:right w:val="single" w:sz="4" w:space="0" w:color="auto"/>
            </w:tcBorders>
            <w:vAlign w:val="center"/>
            <w:tcPrChange w:id="20096" w:author="Στάθης Καπ" w:date="2023-03-09T06:29:00Z">
              <w:tcPr>
                <w:tcW w:w="461" w:type="dxa"/>
                <w:gridSpan w:val="2"/>
                <w:tcBorders>
                  <w:right w:val="single" w:sz="4" w:space="0" w:color="auto"/>
                </w:tcBorders>
                <w:vAlign w:val="center"/>
              </w:tcPr>
            </w:tcPrChange>
          </w:tcPr>
          <w:p w14:paraId="66A9CA1D" w14:textId="2B76D372" w:rsidR="00494D04" w:rsidRPr="007E0F91" w:rsidRDefault="00494D04" w:rsidP="00494D04">
            <w:pPr>
              <w:jc w:val="center"/>
              <w:rPr>
                <w:ins w:id="20097" w:author="Στάθης Καπ" w:date="2023-03-09T06:25:00Z"/>
                <w:sz w:val="16"/>
                <w:szCs w:val="16"/>
              </w:rPr>
            </w:pPr>
            <w:ins w:id="20098" w:author="Στάθης Καπ" w:date="2023-03-09T07:11:00Z">
              <w:r>
                <w:rPr>
                  <w:rFonts w:ascii="Calibri" w:hAnsi="Calibri" w:cs="Calibri"/>
                  <w:color w:val="000000"/>
                  <w:sz w:val="16"/>
                  <w:szCs w:val="16"/>
                </w:rPr>
                <w:t>27.88</w:t>
              </w:r>
            </w:ins>
          </w:p>
        </w:tc>
      </w:tr>
      <w:tr w:rsidR="00494D04" w14:paraId="0B45830D"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09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100" w:author="Στάθης Καπ" w:date="2023-03-09T06:25:00Z"/>
          <w:trPrChange w:id="20101"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102"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2B5FDFB8" w14:textId="77777777" w:rsidR="00494D04" w:rsidRPr="007E0F91" w:rsidRDefault="00494D04" w:rsidP="00494D04">
            <w:pPr>
              <w:jc w:val="center"/>
              <w:rPr>
                <w:ins w:id="20103" w:author="Στάθης Καπ" w:date="2023-03-09T06:25:00Z"/>
                <w:sz w:val="16"/>
                <w:szCs w:val="16"/>
              </w:rPr>
            </w:pPr>
            <w:ins w:id="20104" w:author="Στάθης Καπ" w:date="2023-03-09T06:25:00Z">
              <w:r w:rsidRPr="009861B1">
                <w:rPr>
                  <w:rFonts w:ascii="Calibri" w:hAnsi="Calibri" w:cs="Calibri"/>
                  <w:color w:val="000000"/>
                  <w:sz w:val="16"/>
                  <w:szCs w:val="16"/>
                </w:rPr>
                <w:t>rc201</w:t>
              </w:r>
            </w:ins>
          </w:p>
        </w:tc>
        <w:tc>
          <w:tcPr>
            <w:tcW w:w="565" w:type="dxa"/>
            <w:tcBorders>
              <w:left w:val="single" w:sz="4" w:space="0" w:color="auto"/>
            </w:tcBorders>
            <w:vAlign w:val="center"/>
            <w:tcPrChange w:id="20105" w:author="Στάθης Καπ" w:date="2023-03-09T06:29:00Z">
              <w:tcPr>
                <w:tcW w:w="565" w:type="dxa"/>
                <w:gridSpan w:val="2"/>
                <w:tcBorders>
                  <w:left w:val="single" w:sz="4" w:space="0" w:color="auto"/>
                </w:tcBorders>
                <w:vAlign w:val="center"/>
              </w:tcPr>
            </w:tcPrChange>
          </w:tcPr>
          <w:p w14:paraId="18165742" w14:textId="2C5DDA7A" w:rsidR="00494D04" w:rsidRPr="007E0F91" w:rsidRDefault="00494D04" w:rsidP="00494D04">
            <w:pPr>
              <w:jc w:val="center"/>
              <w:rPr>
                <w:ins w:id="20106" w:author="Στάθης Καπ" w:date="2023-03-09T06:25:00Z"/>
                <w:sz w:val="16"/>
                <w:szCs w:val="16"/>
              </w:rPr>
            </w:pPr>
            <w:ins w:id="20107" w:author="Στάθης Καπ" w:date="2023-03-09T07:11:00Z">
              <w:r>
                <w:rPr>
                  <w:rFonts w:ascii="Calibri" w:hAnsi="Calibri" w:cs="Calibri"/>
                  <w:color w:val="000000"/>
                  <w:sz w:val="16"/>
                  <w:szCs w:val="16"/>
                </w:rPr>
                <w:t>720</w:t>
              </w:r>
            </w:ins>
          </w:p>
        </w:tc>
        <w:tc>
          <w:tcPr>
            <w:tcW w:w="679" w:type="dxa"/>
            <w:tcBorders>
              <w:right w:val="single" w:sz="4" w:space="0" w:color="auto"/>
            </w:tcBorders>
            <w:vAlign w:val="center"/>
            <w:tcPrChange w:id="20108" w:author="Στάθης Καπ" w:date="2023-03-09T06:29:00Z">
              <w:tcPr>
                <w:tcW w:w="679" w:type="dxa"/>
                <w:gridSpan w:val="2"/>
                <w:tcBorders>
                  <w:right w:val="single" w:sz="4" w:space="0" w:color="auto"/>
                </w:tcBorders>
                <w:vAlign w:val="center"/>
              </w:tcPr>
            </w:tcPrChange>
          </w:tcPr>
          <w:p w14:paraId="2C1E4868" w14:textId="59BFFE30" w:rsidR="00494D04" w:rsidRPr="007E0F91" w:rsidRDefault="00494D04" w:rsidP="00494D04">
            <w:pPr>
              <w:jc w:val="center"/>
              <w:rPr>
                <w:ins w:id="20109" w:author="Στάθης Καπ" w:date="2023-03-09T06:25:00Z"/>
                <w:sz w:val="16"/>
                <w:szCs w:val="16"/>
              </w:rPr>
            </w:pPr>
            <w:ins w:id="20110" w:author="Στάθης Καπ" w:date="2023-03-09T07:11:00Z">
              <w:r>
                <w:rPr>
                  <w:rFonts w:ascii="Calibri" w:hAnsi="Calibri" w:cs="Calibri"/>
                  <w:color w:val="000000"/>
                  <w:sz w:val="16"/>
                  <w:szCs w:val="16"/>
                </w:rPr>
                <w:t>710</w:t>
              </w:r>
            </w:ins>
          </w:p>
        </w:tc>
        <w:tc>
          <w:tcPr>
            <w:tcW w:w="453" w:type="dxa"/>
            <w:tcBorders>
              <w:left w:val="single" w:sz="4" w:space="0" w:color="auto"/>
            </w:tcBorders>
            <w:vAlign w:val="center"/>
            <w:tcPrChange w:id="20111" w:author="Στάθης Καπ" w:date="2023-03-09T06:29:00Z">
              <w:tcPr>
                <w:tcW w:w="453" w:type="dxa"/>
                <w:gridSpan w:val="2"/>
                <w:tcBorders>
                  <w:left w:val="single" w:sz="4" w:space="0" w:color="auto"/>
                </w:tcBorders>
                <w:vAlign w:val="center"/>
              </w:tcPr>
            </w:tcPrChange>
          </w:tcPr>
          <w:p w14:paraId="20CC97EC" w14:textId="234022BA" w:rsidR="00494D04" w:rsidRPr="007E0F91" w:rsidRDefault="00494D04" w:rsidP="00494D04">
            <w:pPr>
              <w:jc w:val="center"/>
              <w:rPr>
                <w:ins w:id="20112" w:author="Στάθης Καπ" w:date="2023-03-09T06:25:00Z"/>
                <w:sz w:val="16"/>
                <w:szCs w:val="16"/>
              </w:rPr>
            </w:pPr>
            <w:ins w:id="20113" w:author="Στάθης Καπ" w:date="2023-03-09T07:11:00Z">
              <w:r>
                <w:rPr>
                  <w:rFonts w:ascii="Calibri" w:hAnsi="Calibri" w:cs="Calibri"/>
                  <w:color w:val="000000"/>
                  <w:sz w:val="16"/>
                  <w:szCs w:val="16"/>
                </w:rPr>
                <w:t>1294</w:t>
              </w:r>
            </w:ins>
          </w:p>
        </w:tc>
        <w:tc>
          <w:tcPr>
            <w:tcW w:w="708" w:type="dxa"/>
            <w:vAlign w:val="center"/>
            <w:tcPrChange w:id="20114" w:author="Στάθης Καπ" w:date="2023-03-09T06:29:00Z">
              <w:tcPr>
                <w:tcW w:w="708" w:type="dxa"/>
                <w:gridSpan w:val="2"/>
                <w:vAlign w:val="center"/>
              </w:tcPr>
            </w:tcPrChange>
          </w:tcPr>
          <w:p w14:paraId="63ECFFEA" w14:textId="643DA994" w:rsidR="00494D04" w:rsidRPr="007E0F91" w:rsidRDefault="00494D04" w:rsidP="00494D04">
            <w:pPr>
              <w:jc w:val="center"/>
              <w:rPr>
                <w:ins w:id="20115" w:author="Στάθης Καπ" w:date="2023-03-09T06:25:00Z"/>
                <w:sz w:val="16"/>
                <w:szCs w:val="16"/>
              </w:rPr>
            </w:pPr>
            <w:ins w:id="20116" w:author="Στάθης Καπ" w:date="2023-03-09T07:11:00Z">
              <w:r>
                <w:rPr>
                  <w:rFonts w:ascii="Calibri" w:hAnsi="Calibri" w:cs="Calibri"/>
                  <w:color w:val="000000"/>
                  <w:sz w:val="16"/>
                  <w:szCs w:val="16"/>
                </w:rPr>
                <w:t>6.57</w:t>
              </w:r>
            </w:ins>
          </w:p>
        </w:tc>
        <w:tc>
          <w:tcPr>
            <w:tcW w:w="652" w:type="dxa"/>
            <w:tcBorders>
              <w:right w:val="single" w:sz="4" w:space="0" w:color="auto"/>
            </w:tcBorders>
            <w:vAlign w:val="center"/>
            <w:tcPrChange w:id="20117" w:author="Στάθης Καπ" w:date="2023-03-09T06:29:00Z">
              <w:tcPr>
                <w:tcW w:w="652" w:type="dxa"/>
                <w:gridSpan w:val="2"/>
                <w:tcBorders>
                  <w:right w:val="single" w:sz="4" w:space="0" w:color="auto"/>
                </w:tcBorders>
                <w:vAlign w:val="center"/>
              </w:tcPr>
            </w:tcPrChange>
          </w:tcPr>
          <w:p w14:paraId="1622A347" w14:textId="7FCD91A9" w:rsidR="00494D04" w:rsidRPr="007E0F91" w:rsidRDefault="00494D04" w:rsidP="00494D04">
            <w:pPr>
              <w:jc w:val="center"/>
              <w:rPr>
                <w:ins w:id="20118" w:author="Στάθης Καπ" w:date="2023-03-09T06:25:00Z"/>
                <w:sz w:val="16"/>
                <w:szCs w:val="16"/>
              </w:rPr>
            </w:pPr>
            <w:ins w:id="20119" w:author="Στάθης Καπ" w:date="2023-03-09T07:11:00Z">
              <w:r>
                <w:rPr>
                  <w:rFonts w:ascii="Calibri" w:hAnsi="Calibri" w:cs="Calibri"/>
                  <w:color w:val="000000"/>
                  <w:sz w:val="16"/>
                  <w:szCs w:val="16"/>
                </w:rPr>
                <w:t>0.643</w:t>
              </w:r>
            </w:ins>
          </w:p>
        </w:tc>
        <w:tc>
          <w:tcPr>
            <w:tcW w:w="453" w:type="dxa"/>
            <w:tcBorders>
              <w:left w:val="single" w:sz="4" w:space="0" w:color="auto"/>
            </w:tcBorders>
            <w:vAlign w:val="center"/>
            <w:tcPrChange w:id="20120" w:author="Στάθης Καπ" w:date="2023-03-09T06:29:00Z">
              <w:tcPr>
                <w:tcW w:w="453" w:type="dxa"/>
                <w:gridSpan w:val="2"/>
                <w:tcBorders>
                  <w:left w:val="single" w:sz="4" w:space="0" w:color="auto"/>
                </w:tcBorders>
                <w:vAlign w:val="bottom"/>
              </w:tcPr>
            </w:tcPrChange>
          </w:tcPr>
          <w:p w14:paraId="49DEAA84" w14:textId="731807DD" w:rsidR="00494D04" w:rsidRPr="007E0F91" w:rsidRDefault="00494D04" w:rsidP="00494D04">
            <w:pPr>
              <w:jc w:val="center"/>
              <w:rPr>
                <w:ins w:id="20121" w:author="Στάθης Καπ" w:date="2023-03-09T06:25:00Z"/>
                <w:sz w:val="16"/>
                <w:szCs w:val="16"/>
              </w:rPr>
            </w:pPr>
            <w:ins w:id="20122" w:author="Στάθης Καπ" w:date="2023-03-09T07:11:00Z">
              <w:r>
                <w:rPr>
                  <w:rFonts w:ascii="Calibri" w:hAnsi="Calibri" w:cs="Calibri"/>
                  <w:color w:val="000000"/>
                  <w:sz w:val="16"/>
                  <w:szCs w:val="16"/>
                </w:rPr>
                <w:t>1249</w:t>
              </w:r>
            </w:ins>
          </w:p>
        </w:tc>
        <w:tc>
          <w:tcPr>
            <w:tcW w:w="454" w:type="dxa"/>
            <w:vAlign w:val="center"/>
            <w:tcPrChange w:id="20123" w:author="Στάθης Καπ" w:date="2023-03-09T06:29:00Z">
              <w:tcPr>
                <w:tcW w:w="454" w:type="dxa"/>
                <w:gridSpan w:val="2"/>
                <w:vAlign w:val="center"/>
              </w:tcPr>
            </w:tcPrChange>
          </w:tcPr>
          <w:p w14:paraId="7E406DFB" w14:textId="231B8319" w:rsidR="00494D04" w:rsidRPr="007E0F91" w:rsidRDefault="00494D04" w:rsidP="00494D04">
            <w:pPr>
              <w:jc w:val="center"/>
              <w:rPr>
                <w:ins w:id="20124" w:author="Στάθης Καπ" w:date="2023-03-09T06:25:00Z"/>
                <w:sz w:val="16"/>
                <w:szCs w:val="16"/>
              </w:rPr>
            </w:pPr>
            <w:ins w:id="20125" w:author="Στάθης Καπ" w:date="2023-03-09T07:11:00Z">
              <w:r>
                <w:rPr>
                  <w:rFonts w:ascii="Calibri" w:hAnsi="Calibri" w:cs="Calibri"/>
                  <w:color w:val="000000"/>
                  <w:sz w:val="16"/>
                  <w:szCs w:val="16"/>
                </w:rPr>
                <w:t>3.48</w:t>
              </w:r>
            </w:ins>
          </w:p>
        </w:tc>
        <w:tc>
          <w:tcPr>
            <w:tcW w:w="454" w:type="dxa"/>
            <w:vAlign w:val="center"/>
            <w:tcPrChange w:id="20126" w:author="Στάθης Καπ" w:date="2023-03-09T06:29:00Z">
              <w:tcPr>
                <w:tcW w:w="454" w:type="dxa"/>
                <w:gridSpan w:val="2"/>
                <w:vAlign w:val="bottom"/>
              </w:tcPr>
            </w:tcPrChange>
          </w:tcPr>
          <w:p w14:paraId="08C822D5" w14:textId="02635611" w:rsidR="00494D04" w:rsidRPr="007E0F91" w:rsidRDefault="00494D04" w:rsidP="00494D04">
            <w:pPr>
              <w:jc w:val="center"/>
              <w:rPr>
                <w:ins w:id="20127" w:author="Στάθης Καπ" w:date="2023-03-09T06:25:00Z"/>
                <w:sz w:val="16"/>
                <w:szCs w:val="16"/>
              </w:rPr>
            </w:pPr>
            <w:ins w:id="20128" w:author="Στάθης Καπ" w:date="2023-03-09T07:11:00Z">
              <w:r>
                <w:rPr>
                  <w:rFonts w:ascii="Calibri" w:hAnsi="Calibri" w:cs="Calibri"/>
                  <w:color w:val="000000"/>
                  <w:sz w:val="16"/>
                  <w:szCs w:val="16"/>
                </w:rPr>
                <w:t>0.273</w:t>
              </w:r>
            </w:ins>
          </w:p>
        </w:tc>
        <w:tc>
          <w:tcPr>
            <w:tcW w:w="457" w:type="dxa"/>
            <w:tcBorders>
              <w:right w:val="single" w:sz="4" w:space="0" w:color="auto"/>
            </w:tcBorders>
            <w:vAlign w:val="center"/>
            <w:tcPrChange w:id="20129" w:author="Στάθης Καπ" w:date="2023-03-09T06:29:00Z">
              <w:tcPr>
                <w:tcW w:w="457" w:type="dxa"/>
                <w:gridSpan w:val="2"/>
                <w:tcBorders>
                  <w:right w:val="single" w:sz="4" w:space="0" w:color="auto"/>
                </w:tcBorders>
                <w:vAlign w:val="center"/>
              </w:tcPr>
            </w:tcPrChange>
          </w:tcPr>
          <w:p w14:paraId="00ED078B" w14:textId="37E989F1" w:rsidR="00494D04" w:rsidRPr="007E0F91" w:rsidRDefault="00494D04" w:rsidP="00494D04">
            <w:pPr>
              <w:jc w:val="center"/>
              <w:rPr>
                <w:ins w:id="20130" w:author="Στάθης Καπ" w:date="2023-03-09T06:25:00Z"/>
                <w:sz w:val="16"/>
                <w:szCs w:val="16"/>
              </w:rPr>
            </w:pPr>
            <w:ins w:id="20131" w:author="Στάθης Καπ" w:date="2023-03-09T07:11:00Z">
              <w:r>
                <w:rPr>
                  <w:rFonts w:ascii="Calibri" w:hAnsi="Calibri" w:cs="Calibri"/>
                  <w:color w:val="000000"/>
                  <w:sz w:val="16"/>
                  <w:szCs w:val="16"/>
                </w:rPr>
                <w:t>57.54</w:t>
              </w:r>
            </w:ins>
          </w:p>
        </w:tc>
        <w:tc>
          <w:tcPr>
            <w:tcW w:w="453" w:type="dxa"/>
            <w:tcBorders>
              <w:left w:val="single" w:sz="4" w:space="0" w:color="auto"/>
            </w:tcBorders>
            <w:vAlign w:val="center"/>
            <w:tcPrChange w:id="20132" w:author="Στάθης Καπ" w:date="2023-03-09T06:29:00Z">
              <w:tcPr>
                <w:tcW w:w="453" w:type="dxa"/>
                <w:gridSpan w:val="2"/>
                <w:tcBorders>
                  <w:left w:val="single" w:sz="4" w:space="0" w:color="auto"/>
                </w:tcBorders>
                <w:vAlign w:val="bottom"/>
              </w:tcPr>
            </w:tcPrChange>
          </w:tcPr>
          <w:p w14:paraId="204721E3" w14:textId="45A16D11" w:rsidR="00494D04" w:rsidRPr="007E0F91" w:rsidRDefault="00494D04" w:rsidP="00494D04">
            <w:pPr>
              <w:jc w:val="center"/>
              <w:rPr>
                <w:ins w:id="20133" w:author="Στάθης Καπ" w:date="2023-03-09T06:25:00Z"/>
                <w:sz w:val="16"/>
                <w:szCs w:val="16"/>
              </w:rPr>
            </w:pPr>
            <w:ins w:id="20134" w:author="Στάθης Καπ" w:date="2023-03-09T07:11:00Z">
              <w:r>
                <w:rPr>
                  <w:rFonts w:ascii="Calibri" w:hAnsi="Calibri" w:cs="Calibri"/>
                  <w:color w:val="000000"/>
                  <w:sz w:val="16"/>
                  <w:szCs w:val="16"/>
                </w:rPr>
                <w:t>1265</w:t>
              </w:r>
            </w:ins>
          </w:p>
        </w:tc>
        <w:tc>
          <w:tcPr>
            <w:tcW w:w="454" w:type="dxa"/>
            <w:vAlign w:val="center"/>
            <w:tcPrChange w:id="20135" w:author="Στάθης Καπ" w:date="2023-03-09T06:29:00Z">
              <w:tcPr>
                <w:tcW w:w="454" w:type="dxa"/>
                <w:gridSpan w:val="2"/>
                <w:vAlign w:val="center"/>
              </w:tcPr>
            </w:tcPrChange>
          </w:tcPr>
          <w:p w14:paraId="63EBB264" w14:textId="655D09FC" w:rsidR="00494D04" w:rsidRPr="007E0F91" w:rsidRDefault="00494D04" w:rsidP="00494D04">
            <w:pPr>
              <w:jc w:val="center"/>
              <w:rPr>
                <w:ins w:id="20136" w:author="Στάθης Καπ" w:date="2023-03-09T06:25:00Z"/>
                <w:sz w:val="16"/>
                <w:szCs w:val="16"/>
              </w:rPr>
            </w:pPr>
            <w:ins w:id="20137" w:author="Στάθης Καπ" w:date="2023-03-09T07:11:00Z">
              <w:r>
                <w:rPr>
                  <w:rFonts w:ascii="Calibri" w:hAnsi="Calibri" w:cs="Calibri"/>
                  <w:color w:val="000000"/>
                  <w:sz w:val="16"/>
                  <w:szCs w:val="16"/>
                </w:rPr>
                <w:t>2.24</w:t>
              </w:r>
            </w:ins>
          </w:p>
        </w:tc>
        <w:tc>
          <w:tcPr>
            <w:tcW w:w="454" w:type="dxa"/>
            <w:vAlign w:val="center"/>
            <w:tcPrChange w:id="20138" w:author="Στάθης Καπ" w:date="2023-03-09T06:29:00Z">
              <w:tcPr>
                <w:tcW w:w="454" w:type="dxa"/>
                <w:gridSpan w:val="2"/>
                <w:vAlign w:val="bottom"/>
              </w:tcPr>
            </w:tcPrChange>
          </w:tcPr>
          <w:p w14:paraId="6427A31F" w14:textId="7FA85D2A" w:rsidR="00494D04" w:rsidRPr="007E0F91" w:rsidRDefault="00494D04" w:rsidP="00494D04">
            <w:pPr>
              <w:jc w:val="center"/>
              <w:rPr>
                <w:ins w:id="20139" w:author="Στάθης Καπ" w:date="2023-03-09T06:25:00Z"/>
                <w:sz w:val="16"/>
                <w:szCs w:val="16"/>
              </w:rPr>
            </w:pPr>
            <w:ins w:id="20140" w:author="Στάθης Καπ" w:date="2023-03-09T07:11:00Z">
              <w:r>
                <w:rPr>
                  <w:rFonts w:ascii="Calibri" w:hAnsi="Calibri" w:cs="Calibri"/>
                  <w:color w:val="000000"/>
                  <w:sz w:val="16"/>
                  <w:szCs w:val="16"/>
                </w:rPr>
                <w:t>0.251</w:t>
              </w:r>
            </w:ins>
          </w:p>
        </w:tc>
        <w:tc>
          <w:tcPr>
            <w:tcW w:w="454" w:type="dxa"/>
            <w:tcBorders>
              <w:right w:val="single" w:sz="4" w:space="0" w:color="auto"/>
            </w:tcBorders>
            <w:vAlign w:val="center"/>
            <w:tcPrChange w:id="20141" w:author="Στάθης Καπ" w:date="2023-03-09T06:29:00Z">
              <w:tcPr>
                <w:tcW w:w="454" w:type="dxa"/>
                <w:gridSpan w:val="2"/>
                <w:tcBorders>
                  <w:right w:val="single" w:sz="4" w:space="0" w:color="auto"/>
                </w:tcBorders>
                <w:vAlign w:val="center"/>
              </w:tcPr>
            </w:tcPrChange>
          </w:tcPr>
          <w:p w14:paraId="5FA9B6EC" w14:textId="790B08C5" w:rsidR="00494D04" w:rsidRPr="007E0F91" w:rsidRDefault="00494D04" w:rsidP="00494D04">
            <w:pPr>
              <w:jc w:val="center"/>
              <w:rPr>
                <w:ins w:id="20142" w:author="Στάθης Καπ" w:date="2023-03-09T06:25:00Z"/>
                <w:sz w:val="16"/>
                <w:szCs w:val="16"/>
              </w:rPr>
            </w:pPr>
            <w:ins w:id="20143" w:author="Στάθης Καπ" w:date="2023-03-09T07:11:00Z">
              <w:r>
                <w:rPr>
                  <w:rFonts w:ascii="Calibri" w:hAnsi="Calibri" w:cs="Calibri"/>
                  <w:color w:val="000000"/>
                  <w:sz w:val="16"/>
                  <w:szCs w:val="16"/>
                </w:rPr>
                <w:t>60.96</w:t>
              </w:r>
            </w:ins>
          </w:p>
        </w:tc>
        <w:tc>
          <w:tcPr>
            <w:tcW w:w="453" w:type="dxa"/>
            <w:tcBorders>
              <w:left w:val="single" w:sz="4" w:space="0" w:color="auto"/>
            </w:tcBorders>
            <w:vAlign w:val="center"/>
            <w:tcPrChange w:id="20144" w:author="Στάθης Καπ" w:date="2023-03-09T06:29:00Z">
              <w:tcPr>
                <w:tcW w:w="453" w:type="dxa"/>
                <w:gridSpan w:val="2"/>
                <w:tcBorders>
                  <w:left w:val="single" w:sz="4" w:space="0" w:color="auto"/>
                </w:tcBorders>
                <w:vAlign w:val="bottom"/>
              </w:tcPr>
            </w:tcPrChange>
          </w:tcPr>
          <w:p w14:paraId="0CDB73B3" w14:textId="6CC71486" w:rsidR="00494D04" w:rsidRPr="007E0F91" w:rsidRDefault="00494D04" w:rsidP="00494D04">
            <w:pPr>
              <w:jc w:val="center"/>
              <w:rPr>
                <w:ins w:id="20145" w:author="Στάθης Καπ" w:date="2023-03-09T06:25:00Z"/>
                <w:sz w:val="16"/>
                <w:szCs w:val="16"/>
              </w:rPr>
            </w:pPr>
            <w:ins w:id="20146" w:author="Στάθης Καπ" w:date="2023-03-09T07:11:00Z">
              <w:r>
                <w:rPr>
                  <w:rFonts w:ascii="Calibri" w:hAnsi="Calibri" w:cs="Calibri"/>
                  <w:color w:val="000000"/>
                  <w:sz w:val="16"/>
                  <w:szCs w:val="16"/>
                </w:rPr>
                <w:t>1245</w:t>
              </w:r>
            </w:ins>
          </w:p>
        </w:tc>
        <w:tc>
          <w:tcPr>
            <w:tcW w:w="454" w:type="dxa"/>
            <w:vAlign w:val="center"/>
            <w:tcPrChange w:id="20147" w:author="Στάθης Καπ" w:date="2023-03-09T06:29:00Z">
              <w:tcPr>
                <w:tcW w:w="454" w:type="dxa"/>
                <w:gridSpan w:val="2"/>
                <w:vAlign w:val="center"/>
              </w:tcPr>
            </w:tcPrChange>
          </w:tcPr>
          <w:p w14:paraId="59F24615" w14:textId="28EAF9B7" w:rsidR="00494D04" w:rsidRPr="007E0F91" w:rsidRDefault="00494D04" w:rsidP="00494D04">
            <w:pPr>
              <w:jc w:val="center"/>
              <w:rPr>
                <w:ins w:id="20148" w:author="Στάθης Καπ" w:date="2023-03-09T06:25:00Z"/>
                <w:sz w:val="16"/>
                <w:szCs w:val="16"/>
              </w:rPr>
            </w:pPr>
            <w:ins w:id="20149" w:author="Στάθης Καπ" w:date="2023-03-09T07:11:00Z">
              <w:r>
                <w:rPr>
                  <w:rFonts w:ascii="Calibri" w:hAnsi="Calibri" w:cs="Calibri"/>
                  <w:color w:val="000000"/>
                  <w:sz w:val="16"/>
                  <w:szCs w:val="16"/>
                </w:rPr>
                <w:t>3.79</w:t>
              </w:r>
            </w:ins>
          </w:p>
        </w:tc>
        <w:tc>
          <w:tcPr>
            <w:tcW w:w="454" w:type="dxa"/>
            <w:vAlign w:val="center"/>
            <w:tcPrChange w:id="20150" w:author="Στάθης Καπ" w:date="2023-03-09T06:29:00Z">
              <w:tcPr>
                <w:tcW w:w="454" w:type="dxa"/>
                <w:gridSpan w:val="2"/>
                <w:vAlign w:val="bottom"/>
              </w:tcPr>
            </w:tcPrChange>
          </w:tcPr>
          <w:p w14:paraId="3E778C57" w14:textId="52C4BDBB" w:rsidR="00494D04" w:rsidRPr="007E0F91" w:rsidRDefault="00494D04" w:rsidP="00494D04">
            <w:pPr>
              <w:jc w:val="center"/>
              <w:rPr>
                <w:ins w:id="20151" w:author="Στάθης Καπ" w:date="2023-03-09T06:25:00Z"/>
                <w:sz w:val="16"/>
                <w:szCs w:val="16"/>
              </w:rPr>
            </w:pPr>
            <w:ins w:id="20152" w:author="Στάθης Καπ" w:date="2023-03-09T07:11:00Z">
              <w:r>
                <w:rPr>
                  <w:rFonts w:ascii="Calibri" w:hAnsi="Calibri" w:cs="Calibri"/>
                  <w:color w:val="000000"/>
                  <w:sz w:val="16"/>
                  <w:szCs w:val="16"/>
                </w:rPr>
                <w:t>0.209</w:t>
              </w:r>
            </w:ins>
          </w:p>
        </w:tc>
        <w:tc>
          <w:tcPr>
            <w:tcW w:w="461" w:type="dxa"/>
            <w:tcBorders>
              <w:right w:val="single" w:sz="4" w:space="0" w:color="auto"/>
            </w:tcBorders>
            <w:vAlign w:val="center"/>
            <w:tcPrChange w:id="20153" w:author="Στάθης Καπ" w:date="2023-03-09T06:29:00Z">
              <w:tcPr>
                <w:tcW w:w="461" w:type="dxa"/>
                <w:gridSpan w:val="2"/>
                <w:tcBorders>
                  <w:right w:val="single" w:sz="4" w:space="0" w:color="auto"/>
                </w:tcBorders>
                <w:vAlign w:val="center"/>
              </w:tcPr>
            </w:tcPrChange>
          </w:tcPr>
          <w:p w14:paraId="0B4FB0FD" w14:textId="60AF888C" w:rsidR="00494D04" w:rsidRPr="007E0F91" w:rsidRDefault="00494D04" w:rsidP="00494D04">
            <w:pPr>
              <w:jc w:val="center"/>
              <w:rPr>
                <w:ins w:id="20154" w:author="Στάθης Καπ" w:date="2023-03-09T06:25:00Z"/>
                <w:sz w:val="16"/>
                <w:szCs w:val="16"/>
              </w:rPr>
            </w:pPr>
            <w:ins w:id="20155" w:author="Στάθης Καπ" w:date="2023-03-09T07:11:00Z">
              <w:r>
                <w:rPr>
                  <w:rFonts w:ascii="Calibri" w:hAnsi="Calibri" w:cs="Calibri"/>
                  <w:color w:val="000000"/>
                  <w:sz w:val="16"/>
                  <w:szCs w:val="16"/>
                </w:rPr>
                <w:t>67.5</w:t>
              </w:r>
            </w:ins>
          </w:p>
        </w:tc>
      </w:tr>
      <w:tr w:rsidR="00494D04" w14:paraId="06865AF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15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157" w:author="Στάθης Καπ" w:date="2023-03-09T06:25:00Z"/>
          <w:trPrChange w:id="20158"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159"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4C1327D" w14:textId="77777777" w:rsidR="00494D04" w:rsidRPr="007E0F91" w:rsidRDefault="00494D04" w:rsidP="00494D04">
            <w:pPr>
              <w:jc w:val="center"/>
              <w:rPr>
                <w:ins w:id="20160" w:author="Στάθης Καπ" w:date="2023-03-09T06:25:00Z"/>
                <w:sz w:val="16"/>
                <w:szCs w:val="16"/>
              </w:rPr>
            </w:pPr>
            <w:ins w:id="20161" w:author="Στάθης Καπ" w:date="2023-03-09T06:25:00Z">
              <w:r w:rsidRPr="009861B1">
                <w:rPr>
                  <w:rFonts w:ascii="Calibri" w:hAnsi="Calibri" w:cs="Calibri"/>
                  <w:color w:val="000000"/>
                  <w:sz w:val="16"/>
                  <w:szCs w:val="16"/>
                </w:rPr>
                <w:t>rc202</w:t>
              </w:r>
            </w:ins>
          </w:p>
        </w:tc>
        <w:tc>
          <w:tcPr>
            <w:tcW w:w="565" w:type="dxa"/>
            <w:tcBorders>
              <w:left w:val="single" w:sz="4" w:space="0" w:color="auto"/>
            </w:tcBorders>
            <w:vAlign w:val="center"/>
            <w:tcPrChange w:id="20162" w:author="Στάθης Καπ" w:date="2023-03-09T06:29:00Z">
              <w:tcPr>
                <w:tcW w:w="565" w:type="dxa"/>
                <w:gridSpan w:val="2"/>
                <w:tcBorders>
                  <w:left w:val="single" w:sz="4" w:space="0" w:color="auto"/>
                </w:tcBorders>
                <w:vAlign w:val="center"/>
              </w:tcPr>
            </w:tcPrChange>
          </w:tcPr>
          <w:p w14:paraId="02BA91B2" w14:textId="7687E0A9" w:rsidR="00494D04" w:rsidRPr="007E0F91" w:rsidRDefault="00494D04" w:rsidP="00494D04">
            <w:pPr>
              <w:jc w:val="center"/>
              <w:rPr>
                <w:ins w:id="20163" w:author="Στάθης Καπ" w:date="2023-03-09T06:25:00Z"/>
                <w:sz w:val="16"/>
                <w:szCs w:val="16"/>
              </w:rPr>
            </w:pPr>
            <w:ins w:id="20164" w:author="Στάθης Καπ" w:date="2023-03-09T07:11:00Z">
              <w:r>
                <w:rPr>
                  <w:rFonts w:ascii="Calibri" w:hAnsi="Calibri" w:cs="Calibri"/>
                  <w:color w:val="000000"/>
                  <w:sz w:val="16"/>
                  <w:szCs w:val="16"/>
                </w:rPr>
                <w:t>1460</w:t>
              </w:r>
            </w:ins>
          </w:p>
        </w:tc>
        <w:tc>
          <w:tcPr>
            <w:tcW w:w="679" w:type="dxa"/>
            <w:tcBorders>
              <w:right w:val="single" w:sz="4" w:space="0" w:color="auto"/>
            </w:tcBorders>
            <w:vAlign w:val="center"/>
            <w:tcPrChange w:id="20165" w:author="Στάθης Καπ" w:date="2023-03-09T06:29:00Z">
              <w:tcPr>
                <w:tcW w:w="679" w:type="dxa"/>
                <w:gridSpan w:val="2"/>
                <w:tcBorders>
                  <w:right w:val="single" w:sz="4" w:space="0" w:color="auto"/>
                </w:tcBorders>
                <w:vAlign w:val="center"/>
              </w:tcPr>
            </w:tcPrChange>
          </w:tcPr>
          <w:p w14:paraId="4A741A8D" w14:textId="27881C51" w:rsidR="00494D04" w:rsidRPr="007E0F91" w:rsidRDefault="00494D04" w:rsidP="00494D04">
            <w:pPr>
              <w:jc w:val="center"/>
              <w:rPr>
                <w:ins w:id="20166" w:author="Στάθης Καπ" w:date="2023-03-09T06:25:00Z"/>
                <w:sz w:val="16"/>
                <w:szCs w:val="16"/>
              </w:rPr>
            </w:pPr>
            <w:ins w:id="20167" w:author="Στάθης Καπ" w:date="2023-03-09T07:11:00Z">
              <w:r>
                <w:rPr>
                  <w:rFonts w:ascii="Calibri" w:hAnsi="Calibri" w:cs="Calibri"/>
                  <w:color w:val="000000"/>
                  <w:sz w:val="16"/>
                  <w:szCs w:val="16"/>
                </w:rPr>
                <w:t>1400</w:t>
              </w:r>
            </w:ins>
          </w:p>
        </w:tc>
        <w:tc>
          <w:tcPr>
            <w:tcW w:w="453" w:type="dxa"/>
            <w:tcBorders>
              <w:left w:val="single" w:sz="4" w:space="0" w:color="auto"/>
            </w:tcBorders>
            <w:vAlign w:val="center"/>
            <w:tcPrChange w:id="20168" w:author="Στάθης Καπ" w:date="2023-03-09T06:29:00Z">
              <w:tcPr>
                <w:tcW w:w="453" w:type="dxa"/>
                <w:gridSpan w:val="2"/>
                <w:tcBorders>
                  <w:left w:val="single" w:sz="4" w:space="0" w:color="auto"/>
                </w:tcBorders>
                <w:vAlign w:val="center"/>
              </w:tcPr>
            </w:tcPrChange>
          </w:tcPr>
          <w:p w14:paraId="632B789A" w14:textId="0FFE6D03" w:rsidR="00494D04" w:rsidRPr="007E0F91" w:rsidRDefault="00494D04" w:rsidP="00494D04">
            <w:pPr>
              <w:jc w:val="center"/>
              <w:rPr>
                <w:ins w:id="20169" w:author="Στάθης Καπ" w:date="2023-03-09T06:25:00Z"/>
                <w:sz w:val="16"/>
                <w:szCs w:val="16"/>
              </w:rPr>
            </w:pPr>
            <w:ins w:id="20170" w:author="Στάθης Καπ" w:date="2023-03-09T07:11:00Z">
              <w:r>
                <w:rPr>
                  <w:rFonts w:ascii="Calibri" w:hAnsi="Calibri" w:cs="Calibri"/>
                  <w:color w:val="000000"/>
                  <w:sz w:val="16"/>
                  <w:szCs w:val="16"/>
                </w:rPr>
                <w:t>1436</w:t>
              </w:r>
            </w:ins>
          </w:p>
        </w:tc>
        <w:tc>
          <w:tcPr>
            <w:tcW w:w="708" w:type="dxa"/>
            <w:vAlign w:val="center"/>
            <w:tcPrChange w:id="20171" w:author="Στάθης Καπ" w:date="2023-03-09T06:29:00Z">
              <w:tcPr>
                <w:tcW w:w="708" w:type="dxa"/>
                <w:gridSpan w:val="2"/>
                <w:vAlign w:val="center"/>
              </w:tcPr>
            </w:tcPrChange>
          </w:tcPr>
          <w:p w14:paraId="15BE9393" w14:textId="1C36FEED" w:rsidR="00494D04" w:rsidRPr="007E0F91" w:rsidRDefault="00494D04" w:rsidP="00494D04">
            <w:pPr>
              <w:jc w:val="center"/>
              <w:rPr>
                <w:ins w:id="20172" w:author="Στάθης Καπ" w:date="2023-03-09T06:25:00Z"/>
                <w:sz w:val="16"/>
                <w:szCs w:val="16"/>
              </w:rPr>
            </w:pPr>
            <w:ins w:id="20173" w:author="Στάθης Καπ" w:date="2023-03-09T07:11:00Z">
              <w:r>
                <w:rPr>
                  <w:rFonts w:ascii="Calibri" w:hAnsi="Calibri" w:cs="Calibri"/>
                  <w:color w:val="000000"/>
                  <w:sz w:val="16"/>
                  <w:szCs w:val="16"/>
                </w:rPr>
                <w:t>5.03</w:t>
              </w:r>
            </w:ins>
          </w:p>
        </w:tc>
        <w:tc>
          <w:tcPr>
            <w:tcW w:w="652" w:type="dxa"/>
            <w:tcBorders>
              <w:right w:val="single" w:sz="4" w:space="0" w:color="auto"/>
            </w:tcBorders>
            <w:vAlign w:val="center"/>
            <w:tcPrChange w:id="20174" w:author="Στάθης Καπ" w:date="2023-03-09T06:29:00Z">
              <w:tcPr>
                <w:tcW w:w="652" w:type="dxa"/>
                <w:gridSpan w:val="2"/>
                <w:tcBorders>
                  <w:right w:val="single" w:sz="4" w:space="0" w:color="auto"/>
                </w:tcBorders>
                <w:vAlign w:val="center"/>
              </w:tcPr>
            </w:tcPrChange>
          </w:tcPr>
          <w:p w14:paraId="4B3029E5" w14:textId="68810B2E" w:rsidR="00494D04" w:rsidRPr="007E0F91" w:rsidRDefault="00494D04" w:rsidP="00494D04">
            <w:pPr>
              <w:jc w:val="center"/>
              <w:rPr>
                <w:ins w:id="20175" w:author="Στάθης Καπ" w:date="2023-03-09T06:25:00Z"/>
                <w:sz w:val="16"/>
                <w:szCs w:val="16"/>
              </w:rPr>
            </w:pPr>
            <w:ins w:id="20176" w:author="Στάθης Καπ" w:date="2023-03-09T07:11:00Z">
              <w:r>
                <w:rPr>
                  <w:rFonts w:ascii="Calibri" w:hAnsi="Calibri" w:cs="Calibri"/>
                  <w:color w:val="000000"/>
                  <w:sz w:val="16"/>
                  <w:szCs w:val="16"/>
                </w:rPr>
                <w:t>1.321</w:t>
              </w:r>
            </w:ins>
          </w:p>
        </w:tc>
        <w:tc>
          <w:tcPr>
            <w:tcW w:w="453" w:type="dxa"/>
            <w:tcBorders>
              <w:left w:val="single" w:sz="4" w:space="0" w:color="auto"/>
            </w:tcBorders>
            <w:vAlign w:val="center"/>
            <w:tcPrChange w:id="20177" w:author="Στάθης Καπ" w:date="2023-03-09T06:29:00Z">
              <w:tcPr>
                <w:tcW w:w="453" w:type="dxa"/>
                <w:gridSpan w:val="2"/>
                <w:tcBorders>
                  <w:left w:val="single" w:sz="4" w:space="0" w:color="auto"/>
                </w:tcBorders>
                <w:vAlign w:val="bottom"/>
              </w:tcPr>
            </w:tcPrChange>
          </w:tcPr>
          <w:p w14:paraId="11C41893" w14:textId="6C8CFB5C" w:rsidR="00494D04" w:rsidRPr="007E0F91" w:rsidRDefault="00494D04" w:rsidP="00494D04">
            <w:pPr>
              <w:jc w:val="center"/>
              <w:rPr>
                <w:ins w:id="20178" w:author="Στάθης Καπ" w:date="2023-03-09T06:25:00Z"/>
                <w:sz w:val="16"/>
                <w:szCs w:val="16"/>
              </w:rPr>
            </w:pPr>
            <w:ins w:id="20179" w:author="Στάθης Καπ" w:date="2023-03-09T07:11:00Z">
              <w:r>
                <w:rPr>
                  <w:rFonts w:ascii="Calibri" w:hAnsi="Calibri" w:cs="Calibri"/>
                  <w:color w:val="000000"/>
                  <w:sz w:val="16"/>
                  <w:szCs w:val="16"/>
                </w:rPr>
                <w:t>1383</w:t>
              </w:r>
            </w:ins>
          </w:p>
        </w:tc>
        <w:tc>
          <w:tcPr>
            <w:tcW w:w="454" w:type="dxa"/>
            <w:vAlign w:val="center"/>
            <w:tcPrChange w:id="20180" w:author="Στάθης Καπ" w:date="2023-03-09T06:29:00Z">
              <w:tcPr>
                <w:tcW w:w="454" w:type="dxa"/>
                <w:gridSpan w:val="2"/>
                <w:vAlign w:val="center"/>
              </w:tcPr>
            </w:tcPrChange>
          </w:tcPr>
          <w:p w14:paraId="2AEF85D6" w14:textId="7F2C6C88" w:rsidR="00494D04" w:rsidRPr="007E0F91" w:rsidRDefault="00494D04" w:rsidP="00494D04">
            <w:pPr>
              <w:jc w:val="center"/>
              <w:rPr>
                <w:ins w:id="20181" w:author="Στάθης Καπ" w:date="2023-03-09T06:25:00Z"/>
                <w:sz w:val="16"/>
                <w:szCs w:val="16"/>
              </w:rPr>
            </w:pPr>
            <w:ins w:id="20182" w:author="Στάθης Καπ" w:date="2023-03-09T07:11:00Z">
              <w:r>
                <w:rPr>
                  <w:rFonts w:ascii="Calibri" w:hAnsi="Calibri" w:cs="Calibri"/>
                  <w:color w:val="000000"/>
                  <w:sz w:val="16"/>
                  <w:szCs w:val="16"/>
                </w:rPr>
                <w:t>3.69</w:t>
              </w:r>
            </w:ins>
          </w:p>
        </w:tc>
        <w:tc>
          <w:tcPr>
            <w:tcW w:w="454" w:type="dxa"/>
            <w:vAlign w:val="center"/>
            <w:tcPrChange w:id="20183" w:author="Στάθης Καπ" w:date="2023-03-09T06:29:00Z">
              <w:tcPr>
                <w:tcW w:w="454" w:type="dxa"/>
                <w:gridSpan w:val="2"/>
                <w:vAlign w:val="bottom"/>
              </w:tcPr>
            </w:tcPrChange>
          </w:tcPr>
          <w:p w14:paraId="41EE32B1" w14:textId="234A46CD" w:rsidR="00494D04" w:rsidRPr="007E0F91" w:rsidRDefault="00494D04" w:rsidP="00494D04">
            <w:pPr>
              <w:jc w:val="center"/>
              <w:rPr>
                <w:ins w:id="20184" w:author="Στάθης Καπ" w:date="2023-03-09T06:25:00Z"/>
                <w:sz w:val="16"/>
                <w:szCs w:val="16"/>
              </w:rPr>
            </w:pPr>
            <w:ins w:id="20185" w:author="Στάθης Καπ" w:date="2023-03-09T07:11:00Z">
              <w:r>
                <w:rPr>
                  <w:rFonts w:ascii="Calibri" w:hAnsi="Calibri" w:cs="Calibri"/>
                  <w:color w:val="000000"/>
                  <w:sz w:val="16"/>
                  <w:szCs w:val="16"/>
                </w:rPr>
                <w:t>0.287</w:t>
              </w:r>
            </w:ins>
          </w:p>
        </w:tc>
        <w:tc>
          <w:tcPr>
            <w:tcW w:w="457" w:type="dxa"/>
            <w:tcBorders>
              <w:right w:val="single" w:sz="4" w:space="0" w:color="auto"/>
            </w:tcBorders>
            <w:vAlign w:val="center"/>
            <w:tcPrChange w:id="20186" w:author="Στάθης Καπ" w:date="2023-03-09T06:29:00Z">
              <w:tcPr>
                <w:tcW w:w="457" w:type="dxa"/>
                <w:gridSpan w:val="2"/>
                <w:tcBorders>
                  <w:right w:val="single" w:sz="4" w:space="0" w:color="auto"/>
                </w:tcBorders>
                <w:vAlign w:val="center"/>
              </w:tcPr>
            </w:tcPrChange>
          </w:tcPr>
          <w:p w14:paraId="6A1B82DF" w14:textId="738AF1D9" w:rsidR="00494D04" w:rsidRPr="007E0F91" w:rsidRDefault="00494D04" w:rsidP="00494D04">
            <w:pPr>
              <w:jc w:val="center"/>
              <w:rPr>
                <w:ins w:id="20187" w:author="Στάθης Καπ" w:date="2023-03-09T06:25:00Z"/>
                <w:sz w:val="16"/>
                <w:szCs w:val="16"/>
              </w:rPr>
            </w:pPr>
            <w:ins w:id="20188" w:author="Στάθης Καπ" w:date="2023-03-09T07:11:00Z">
              <w:r>
                <w:rPr>
                  <w:rFonts w:ascii="Calibri" w:hAnsi="Calibri" w:cs="Calibri"/>
                  <w:color w:val="000000"/>
                  <w:sz w:val="16"/>
                  <w:szCs w:val="16"/>
                </w:rPr>
                <w:t>78.27</w:t>
              </w:r>
            </w:ins>
          </w:p>
        </w:tc>
        <w:tc>
          <w:tcPr>
            <w:tcW w:w="453" w:type="dxa"/>
            <w:tcBorders>
              <w:left w:val="single" w:sz="4" w:space="0" w:color="auto"/>
            </w:tcBorders>
            <w:vAlign w:val="center"/>
            <w:tcPrChange w:id="20189" w:author="Στάθης Καπ" w:date="2023-03-09T06:29:00Z">
              <w:tcPr>
                <w:tcW w:w="453" w:type="dxa"/>
                <w:gridSpan w:val="2"/>
                <w:tcBorders>
                  <w:left w:val="single" w:sz="4" w:space="0" w:color="auto"/>
                </w:tcBorders>
                <w:vAlign w:val="bottom"/>
              </w:tcPr>
            </w:tcPrChange>
          </w:tcPr>
          <w:p w14:paraId="3C78854C" w14:textId="55CD06DD" w:rsidR="00494D04" w:rsidRPr="007E0F91" w:rsidRDefault="00494D04" w:rsidP="00494D04">
            <w:pPr>
              <w:jc w:val="center"/>
              <w:rPr>
                <w:ins w:id="20190" w:author="Στάθης Καπ" w:date="2023-03-09T06:25:00Z"/>
                <w:sz w:val="16"/>
                <w:szCs w:val="16"/>
              </w:rPr>
            </w:pPr>
            <w:ins w:id="20191" w:author="Στάθης Καπ" w:date="2023-03-09T07:11:00Z">
              <w:r>
                <w:rPr>
                  <w:rFonts w:ascii="Calibri" w:hAnsi="Calibri" w:cs="Calibri"/>
                  <w:color w:val="000000"/>
                  <w:sz w:val="16"/>
                  <w:szCs w:val="16"/>
                </w:rPr>
                <w:t>1372</w:t>
              </w:r>
            </w:ins>
          </w:p>
        </w:tc>
        <w:tc>
          <w:tcPr>
            <w:tcW w:w="454" w:type="dxa"/>
            <w:vAlign w:val="center"/>
            <w:tcPrChange w:id="20192" w:author="Στάθης Καπ" w:date="2023-03-09T06:29:00Z">
              <w:tcPr>
                <w:tcW w:w="454" w:type="dxa"/>
                <w:gridSpan w:val="2"/>
                <w:vAlign w:val="center"/>
              </w:tcPr>
            </w:tcPrChange>
          </w:tcPr>
          <w:p w14:paraId="769E77BE" w14:textId="02F3CBB0" w:rsidR="00494D04" w:rsidRPr="007E0F91" w:rsidRDefault="00494D04" w:rsidP="00494D04">
            <w:pPr>
              <w:jc w:val="center"/>
              <w:rPr>
                <w:ins w:id="20193" w:author="Στάθης Καπ" w:date="2023-03-09T06:25:00Z"/>
                <w:sz w:val="16"/>
                <w:szCs w:val="16"/>
              </w:rPr>
            </w:pPr>
            <w:ins w:id="20194" w:author="Στάθης Καπ" w:date="2023-03-09T07:11:00Z">
              <w:r>
                <w:rPr>
                  <w:rFonts w:ascii="Calibri" w:hAnsi="Calibri" w:cs="Calibri"/>
                  <w:color w:val="000000"/>
                  <w:sz w:val="16"/>
                  <w:szCs w:val="16"/>
                </w:rPr>
                <w:t>4.46</w:t>
              </w:r>
            </w:ins>
          </w:p>
        </w:tc>
        <w:tc>
          <w:tcPr>
            <w:tcW w:w="454" w:type="dxa"/>
            <w:vAlign w:val="center"/>
            <w:tcPrChange w:id="20195" w:author="Στάθης Καπ" w:date="2023-03-09T06:29:00Z">
              <w:tcPr>
                <w:tcW w:w="454" w:type="dxa"/>
                <w:gridSpan w:val="2"/>
                <w:vAlign w:val="bottom"/>
              </w:tcPr>
            </w:tcPrChange>
          </w:tcPr>
          <w:p w14:paraId="3864AAA3" w14:textId="0A33099F" w:rsidR="00494D04" w:rsidRPr="007E0F91" w:rsidRDefault="00494D04" w:rsidP="00494D04">
            <w:pPr>
              <w:jc w:val="center"/>
              <w:rPr>
                <w:ins w:id="20196" w:author="Στάθης Καπ" w:date="2023-03-09T06:25:00Z"/>
                <w:sz w:val="16"/>
                <w:szCs w:val="16"/>
              </w:rPr>
            </w:pPr>
            <w:ins w:id="20197" w:author="Στάθης Καπ" w:date="2023-03-09T07:11:00Z">
              <w:r>
                <w:rPr>
                  <w:rFonts w:ascii="Calibri" w:hAnsi="Calibri" w:cs="Calibri"/>
                  <w:color w:val="000000"/>
                  <w:sz w:val="16"/>
                  <w:szCs w:val="16"/>
                </w:rPr>
                <w:t>0.219</w:t>
              </w:r>
            </w:ins>
          </w:p>
        </w:tc>
        <w:tc>
          <w:tcPr>
            <w:tcW w:w="454" w:type="dxa"/>
            <w:tcBorders>
              <w:right w:val="single" w:sz="4" w:space="0" w:color="auto"/>
            </w:tcBorders>
            <w:vAlign w:val="center"/>
            <w:tcPrChange w:id="20198" w:author="Στάθης Καπ" w:date="2023-03-09T06:29:00Z">
              <w:tcPr>
                <w:tcW w:w="454" w:type="dxa"/>
                <w:gridSpan w:val="2"/>
                <w:tcBorders>
                  <w:right w:val="single" w:sz="4" w:space="0" w:color="auto"/>
                </w:tcBorders>
                <w:vAlign w:val="center"/>
              </w:tcPr>
            </w:tcPrChange>
          </w:tcPr>
          <w:p w14:paraId="08F2F760" w14:textId="6304DFB8" w:rsidR="00494D04" w:rsidRPr="007E0F91" w:rsidRDefault="00494D04" w:rsidP="00494D04">
            <w:pPr>
              <w:jc w:val="center"/>
              <w:rPr>
                <w:ins w:id="20199" w:author="Στάθης Καπ" w:date="2023-03-09T06:25:00Z"/>
                <w:sz w:val="16"/>
                <w:szCs w:val="16"/>
              </w:rPr>
            </w:pPr>
            <w:ins w:id="20200" w:author="Στάθης Καπ" w:date="2023-03-09T07:11:00Z">
              <w:r>
                <w:rPr>
                  <w:rFonts w:ascii="Calibri" w:hAnsi="Calibri" w:cs="Calibri"/>
                  <w:color w:val="000000"/>
                  <w:sz w:val="16"/>
                  <w:szCs w:val="16"/>
                </w:rPr>
                <w:t>83.42</w:t>
              </w:r>
            </w:ins>
          </w:p>
        </w:tc>
        <w:tc>
          <w:tcPr>
            <w:tcW w:w="453" w:type="dxa"/>
            <w:tcBorders>
              <w:left w:val="single" w:sz="4" w:space="0" w:color="auto"/>
            </w:tcBorders>
            <w:vAlign w:val="center"/>
            <w:tcPrChange w:id="20201" w:author="Στάθης Καπ" w:date="2023-03-09T06:29:00Z">
              <w:tcPr>
                <w:tcW w:w="453" w:type="dxa"/>
                <w:gridSpan w:val="2"/>
                <w:tcBorders>
                  <w:left w:val="single" w:sz="4" w:space="0" w:color="auto"/>
                </w:tcBorders>
                <w:vAlign w:val="bottom"/>
              </w:tcPr>
            </w:tcPrChange>
          </w:tcPr>
          <w:p w14:paraId="6C08CE47" w14:textId="31687D58" w:rsidR="00494D04" w:rsidRPr="007E0F91" w:rsidRDefault="00494D04" w:rsidP="00494D04">
            <w:pPr>
              <w:jc w:val="center"/>
              <w:rPr>
                <w:ins w:id="20202" w:author="Στάθης Καπ" w:date="2023-03-09T06:25:00Z"/>
                <w:sz w:val="16"/>
                <w:szCs w:val="16"/>
              </w:rPr>
            </w:pPr>
            <w:ins w:id="20203" w:author="Στάθης Καπ" w:date="2023-03-09T07:11:00Z">
              <w:r>
                <w:rPr>
                  <w:rFonts w:ascii="Calibri" w:hAnsi="Calibri" w:cs="Calibri"/>
                  <w:color w:val="000000"/>
                  <w:sz w:val="16"/>
                  <w:szCs w:val="16"/>
                </w:rPr>
                <w:t>1349</w:t>
              </w:r>
            </w:ins>
          </w:p>
        </w:tc>
        <w:tc>
          <w:tcPr>
            <w:tcW w:w="454" w:type="dxa"/>
            <w:vAlign w:val="center"/>
            <w:tcPrChange w:id="20204" w:author="Στάθης Καπ" w:date="2023-03-09T06:29:00Z">
              <w:tcPr>
                <w:tcW w:w="454" w:type="dxa"/>
                <w:gridSpan w:val="2"/>
                <w:vAlign w:val="center"/>
              </w:tcPr>
            </w:tcPrChange>
          </w:tcPr>
          <w:p w14:paraId="28DE60AC" w14:textId="7EE6536F" w:rsidR="00494D04" w:rsidRPr="007E0F91" w:rsidRDefault="00494D04" w:rsidP="00494D04">
            <w:pPr>
              <w:jc w:val="center"/>
              <w:rPr>
                <w:ins w:id="20205" w:author="Στάθης Καπ" w:date="2023-03-09T06:25:00Z"/>
                <w:sz w:val="16"/>
                <w:szCs w:val="16"/>
              </w:rPr>
            </w:pPr>
            <w:ins w:id="20206" w:author="Στάθης Καπ" w:date="2023-03-09T07:11:00Z">
              <w:r>
                <w:rPr>
                  <w:rFonts w:ascii="Calibri" w:hAnsi="Calibri" w:cs="Calibri"/>
                  <w:color w:val="000000"/>
                  <w:sz w:val="16"/>
                  <w:szCs w:val="16"/>
                </w:rPr>
                <w:t>6.06</w:t>
              </w:r>
            </w:ins>
          </w:p>
        </w:tc>
        <w:tc>
          <w:tcPr>
            <w:tcW w:w="454" w:type="dxa"/>
            <w:vAlign w:val="center"/>
            <w:tcPrChange w:id="20207" w:author="Στάθης Καπ" w:date="2023-03-09T06:29:00Z">
              <w:tcPr>
                <w:tcW w:w="454" w:type="dxa"/>
                <w:gridSpan w:val="2"/>
                <w:vAlign w:val="bottom"/>
              </w:tcPr>
            </w:tcPrChange>
          </w:tcPr>
          <w:p w14:paraId="762F6918" w14:textId="7600B282" w:rsidR="00494D04" w:rsidRPr="007E0F91" w:rsidRDefault="00494D04" w:rsidP="00494D04">
            <w:pPr>
              <w:jc w:val="center"/>
              <w:rPr>
                <w:ins w:id="20208" w:author="Στάθης Καπ" w:date="2023-03-09T06:25:00Z"/>
                <w:sz w:val="16"/>
                <w:szCs w:val="16"/>
              </w:rPr>
            </w:pPr>
            <w:ins w:id="20209" w:author="Στάθης Καπ" w:date="2023-03-09T07:11:00Z">
              <w:r>
                <w:rPr>
                  <w:rFonts w:ascii="Calibri" w:hAnsi="Calibri" w:cs="Calibri"/>
                  <w:color w:val="000000"/>
                  <w:sz w:val="16"/>
                  <w:szCs w:val="16"/>
                </w:rPr>
                <w:t>0.4</w:t>
              </w:r>
            </w:ins>
          </w:p>
        </w:tc>
        <w:tc>
          <w:tcPr>
            <w:tcW w:w="461" w:type="dxa"/>
            <w:tcBorders>
              <w:right w:val="single" w:sz="4" w:space="0" w:color="auto"/>
            </w:tcBorders>
            <w:vAlign w:val="center"/>
            <w:tcPrChange w:id="20210" w:author="Στάθης Καπ" w:date="2023-03-09T06:29:00Z">
              <w:tcPr>
                <w:tcW w:w="461" w:type="dxa"/>
                <w:gridSpan w:val="2"/>
                <w:tcBorders>
                  <w:right w:val="single" w:sz="4" w:space="0" w:color="auto"/>
                </w:tcBorders>
                <w:vAlign w:val="center"/>
              </w:tcPr>
            </w:tcPrChange>
          </w:tcPr>
          <w:p w14:paraId="13DFA9EB" w14:textId="13CD2129" w:rsidR="00494D04" w:rsidRPr="007E0F91" w:rsidRDefault="00494D04" w:rsidP="00494D04">
            <w:pPr>
              <w:jc w:val="center"/>
              <w:rPr>
                <w:ins w:id="20211" w:author="Στάθης Καπ" w:date="2023-03-09T06:25:00Z"/>
                <w:sz w:val="16"/>
                <w:szCs w:val="16"/>
              </w:rPr>
            </w:pPr>
            <w:ins w:id="20212" w:author="Στάθης Καπ" w:date="2023-03-09T07:11:00Z">
              <w:r>
                <w:rPr>
                  <w:rFonts w:ascii="Calibri" w:hAnsi="Calibri" w:cs="Calibri"/>
                  <w:color w:val="000000"/>
                  <w:sz w:val="16"/>
                  <w:szCs w:val="16"/>
                </w:rPr>
                <w:t>69.72</w:t>
              </w:r>
            </w:ins>
          </w:p>
        </w:tc>
      </w:tr>
      <w:tr w:rsidR="00494D04" w14:paraId="26C9A8D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21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214" w:author="Στάθης Καπ" w:date="2023-03-09T06:25:00Z"/>
          <w:trPrChange w:id="20215"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216"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6B5B765C" w14:textId="77777777" w:rsidR="00494D04" w:rsidRPr="007E0F91" w:rsidRDefault="00494D04" w:rsidP="00494D04">
            <w:pPr>
              <w:jc w:val="center"/>
              <w:rPr>
                <w:ins w:id="20217" w:author="Στάθης Καπ" w:date="2023-03-09T06:25:00Z"/>
                <w:sz w:val="16"/>
                <w:szCs w:val="16"/>
              </w:rPr>
            </w:pPr>
            <w:ins w:id="20218" w:author="Στάθης Καπ" w:date="2023-03-09T06:25:00Z">
              <w:r w:rsidRPr="009861B1">
                <w:rPr>
                  <w:rFonts w:ascii="Calibri" w:hAnsi="Calibri" w:cs="Calibri"/>
                  <w:color w:val="000000"/>
                  <w:sz w:val="16"/>
                  <w:szCs w:val="16"/>
                </w:rPr>
                <w:t>rc203</w:t>
              </w:r>
            </w:ins>
          </w:p>
        </w:tc>
        <w:tc>
          <w:tcPr>
            <w:tcW w:w="565" w:type="dxa"/>
            <w:tcBorders>
              <w:left w:val="single" w:sz="4" w:space="0" w:color="auto"/>
            </w:tcBorders>
            <w:vAlign w:val="center"/>
            <w:tcPrChange w:id="20219" w:author="Στάθης Καπ" w:date="2023-03-09T06:29:00Z">
              <w:tcPr>
                <w:tcW w:w="565" w:type="dxa"/>
                <w:gridSpan w:val="2"/>
                <w:tcBorders>
                  <w:left w:val="single" w:sz="4" w:space="0" w:color="auto"/>
                </w:tcBorders>
                <w:vAlign w:val="center"/>
              </w:tcPr>
            </w:tcPrChange>
          </w:tcPr>
          <w:p w14:paraId="2ED8AB12" w14:textId="5BF35237" w:rsidR="00494D04" w:rsidRPr="007E0F91" w:rsidRDefault="00494D04" w:rsidP="00494D04">
            <w:pPr>
              <w:jc w:val="center"/>
              <w:rPr>
                <w:ins w:id="20220" w:author="Στάθης Καπ" w:date="2023-03-09T06:25:00Z"/>
                <w:sz w:val="16"/>
                <w:szCs w:val="16"/>
              </w:rPr>
            </w:pPr>
            <w:ins w:id="20221" w:author="Στάθης Καπ" w:date="2023-03-09T07:11:00Z">
              <w:r>
                <w:rPr>
                  <w:rFonts w:ascii="Calibri" w:hAnsi="Calibri" w:cs="Calibri"/>
                  <w:color w:val="000000"/>
                  <w:sz w:val="16"/>
                  <w:szCs w:val="16"/>
                </w:rPr>
                <w:t>1470</w:t>
              </w:r>
            </w:ins>
          </w:p>
        </w:tc>
        <w:tc>
          <w:tcPr>
            <w:tcW w:w="679" w:type="dxa"/>
            <w:tcBorders>
              <w:right w:val="single" w:sz="4" w:space="0" w:color="auto"/>
            </w:tcBorders>
            <w:vAlign w:val="center"/>
            <w:tcPrChange w:id="20222" w:author="Στάθης Καπ" w:date="2023-03-09T06:29:00Z">
              <w:tcPr>
                <w:tcW w:w="679" w:type="dxa"/>
                <w:gridSpan w:val="2"/>
                <w:tcBorders>
                  <w:right w:val="single" w:sz="4" w:space="0" w:color="auto"/>
                </w:tcBorders>
                <w:vAlign w:val="center"/>
              </w:tcPr>
            </w:tcPrChange>
          </w:tcPr>
          <w:p w14:paraId="4927B0EC" w14:textId="1667CBE1" w:rsidR="00494D04" w:rsidRPr="007E0F91" w:rsidRDefault="00494D04" w:rsidP="00494D04">
            <w:pPr>
              <w:jc w:val="center"/>
              <w:rPr>
                <w:ins w:id="20223" w:author="Στάθης Καπ" w:date="2023-03-09T06:25:00Z"/>
                <w:sz w:val="16"/>
                <w:szCs w:val="16"/>
              </w:rPr>
            </w:pPr>
            <w:ins w:id="20224" w:author="Στάθης Καπ" w:date="2023-03-09T07:11:00Z">
              <w:r>
                <w:rPr>
                  <w:rFonts w:ascii="Calibri" w:hAnsi="Calibri" w:cs="Calibri"/>
                  <w:color w:val="000000"/>
                  <w:sz w:val="16"/>
                  <w:szCs w:val="16"/>
                </w:rPr>
                <w:t>1430</w:t>
              </w:r>
            </w:ins>
          </w:p>
        </w:tc>
        <w:tc>
          <w:tcPr>
            <w:tcW w:w="453" w:type="dxa"/>
            <w:tcBorders>
              <w:left w:val="single" w:sz="4" w:space="0" w:color="auto"/>
            </w:tcBorders>
            <w:vAlign w:val="center"/>
            <w:tcPrChange w:id="20225" w:author="Στάθης Καπ" w:date="2023-03-09T06:29:00Z">
              <w:tcPr>
                <w:tcW w:w="453" w:type="dxa"/>
                <w:gridSpan w:val="2"/>
                <w:tcBorders>
                  <w:left w:val="single" w:sz="4" w:space="0" w:color="auto"/>
                </w:tcBorders>
                <w:vAlign w:val="center"/>
              </w:tcPr>
            </w:tcPrChange>
          </w:tcPr>
          <w:p w14:paraId="12BB3058" w14:textId="0C98CD00" w:rsidR="00494D04" w:rsidRPr="007E0F91" w:rsidRDefault="00494D04" w:rsidP="00494D04">
            <w:pPr>
              <w:jc w:val="center"/>
              <w:rPr>
                <w:ins w:id="20226" w:author="Στάθης Καπ" w:date="2023-03-09T06:25:00Z"/>
                <w:sz w:val="16"/>
                <w:szCs w:val="16"/>
              </w:rPr>
            </w:pPr>
            <w:ins w:id="20227" w:author="Στάθης Καπ" w:date="2023-03-09T07:11:00Z">
              <w:r>
                <w:rPr>
                  <w:rFonts w:ascii="Calibri" w:hAnsi="Calibri" w:cs="Calibri"/>
                  <w:color w:val="000000"/>
                  <w:sz w:val="16"/>
                  <w:szCs w:val="16"/>
                </w:rPr>
                <w:t>1502</w:t>
              </w:r>
            </w:ins>
          </w:p>
        </w:tc>
        <w:tc>
          <w:tcPr>
            <w:tcW w:w="708" w:type="dxa"/>
            <w:vAlign w:val="center"/>
            <w:tcPrChange w:id="20228" w:author="Στάθης Καπ" w:date="2023-03-09T06:29:00Z">
              <w:tcPr>
                <w:tcW w:w="708" w:type="dxa"/>
                <w:gridSpan w:val="2"/>
                <w:vAlign w:val="center"/>
              </w:tcPr>
            </w:tcPrChange>
          </w:tcPr>
          <w:p w14:paraId="323A54F2" w14:textId="78524DF9" w:rsidR="00494D04" w:rsidRPr="007E0F91" w:rsidRDefault="00494D04" w:rsidP="00494D04">
            <w:pPr>
              <w:jc w:val="center"/>
              <w:rPr>
                <w:ins w:id="20229" w:author="Στάθης Καπ" w:date="2023-03-09T06:25:00Z"/>
                <w:sz w:val="16"/>
                <w:szCs w:val="16"/>
              </w:rPr>
            </w:pPr>
            <w:ins w:id="20230" w:author="Στάθης Καπ" w:date="2023-03-09T07:11:00Z">
              <w:r>
                <w:rPr>
                  <w:rFonts w:ascii="Calibri" w:hAnsi="Calibri" w:cs="Calibri"/>
                  <w:color w:val="000000"/>
                  <w:sz w:val="16"/>
                  <w:szCs w:val="16"/>
                </w:rPr>
                <w:t>7.97</w:t>
              </w:r>
            </w:ins>
          </w:p>
        </w:tc>
        <w:tc>
          <w:tcPr>
            <w:tcW w:w="652" w:type="dxa"/>
            <w:tcBorders>
              <w:right w:val="single" w:sz="4" w:space="0" w:color="auto"/>
            </w:tcBorders>
            <w:vAlign w:val="center"/>
            <w:tcPrChange w:id="20231" w:author="Στάθης Καπ" w:date="2023-03-09T06:29:00Z">
              <w:tcPr>
                <w:tcW w:w="652" w:type="dxa"/>
                <w:gridSpan w:val="2"/>
                <w:tcBorders>
                  <w:right w:val="single" w:sz="4" w:space="0" w:color="auto"/>
                </w:tcBorders>
                <w:vAlign w:val="center"/>
              </w:tcPr>
            </w:tcPrChange>
          </w:tcPr>
          <w:p w14:paraId="02D98B81" w14:textId="1EE7D6A2" w:rsidR="00494D04" w:rsidRPr="007E0F91" w:rsidRDefault="00494D04" w:rsidP="00494D04">
            <w:pPr>
              <w:jc w:val="center"/>
              <w:rPr>
                <w:ins w:id="20232" w:author="Στάθης Καπ" w:date="2023-03-09T06:25:00Z"/>
                <w:sz w:val="16"/>
                <w:szCs w:val="16"/>
              </w:rPr>
            </w:pPr>
            <w:ins w:id="20233" w:author="Στάθης Καπ" w:date="2023-03-09T07:11:00Z">
              <w:r>
                <w:rPr>
                  <w:rFonts w:ascii="Calibri" w:hAnsi="Calibri" w:cs="Calibri"/>
                  <w:color w:val="000000"/>
                  <w:sz w:val="16"/>
                  <w:szCs w:val="16"/>
                </w:rPr>
                <w:t>0.512</w:t>
              </w:r>
            </w:ins>
          </w:p>
        </w:tc>
        <w:tc>
          <w:tcPr>
            <w:tcW w:w="453" w:type="dxa"/>
            <w:tcBorders>
              <w:left w:val="single" w:sz="4" w:space="0" w:color="auto"/>
            </w:tcBorders>
            <w:vAlign w:val="center"/>
            <w:tcPrChange w:id="20234" w:author="Στάθης Καπ" w:date="2023-03-09T06:29:00Z">
              <w:tcPr>
                <w:tcW w:w="453" w:type="dxa"/>
                <w:gridSpan w:val="2"/>
                <w:tcBorders>
                  <w:left w:val="single" w:sz="4" w:space="0" w:color="auto"/>
                </w:tcBorders>
                <w:vAlign w:val="bottom"/>
              </w:tcPr>
            </w:tcPrChange>
          </w:tcPr>
          <w:p w14:paraId="6EC98131" w14:textId="0C5E580B" w:rsidR="00494D04" w:rsidRPr="007E0F91" w:rsidRDefault="00494D04" w:rsidP="00494D04">
            <w:pPr>
              <w:jc w:val="center"/>
              <w:rPr>
                <w:ins w:id="20235" w:author="Στάθης Καπ" w:date="2023-03-09T06:25:00Z"/>
                <w:sz w:val="16"/>
                <w:szCs w:val="16"/>
              </w:rPr>
            </w:pPr>
            <w:ins w:id="20236" w:author="Στάθης Καπ" w:date="2023-03-09T07:11:00Z">
              <w:r>
                <w:rPr>
                  <w:rFonts w:ascii="Calibri" w:hAnsi="Calibri" w:cs="Calibri"/>
                  <w:color w:val="000000"/>
                  <w:sz w:val="16"/>
                  <w:szCs w:val="16"/>
                </w:rPr>
                <w:t>1471</w:t>
              </w:r>
            </w:ins>
          </w:p>
        </w:tc>
        <w:tc>
          <w:tcPr>
            <w:tcW w:w="454" w:type="dxa"/>
            <w:vAlign w:val="center"/>
            <w:tcPrChange w:id="20237" w:author="Στάθης Καπ" w:date="2023-03-09T06:29:00Z">
              <w:tcPr>
                <w:tcW w:w="454" w:type="dxa"/>
                <w:gridSpan w:val="2"/>
                <w:vAlign w:val="center"/>
              </w:tcPr>
            </w:tcPrChange>
          </w:tcPr>
          <w:p w14:paraId="436E30E2" w14:textId="16DB3205" w:rsidR="00494D04" w:rsidRPr="007E0F91" w:rsidRDefault="00494D04" w:rsidP="00494D04">
            <w:pPr>
              <w:jc w:val="center"/>
              <w:rPr>
                <w:ins w:id="20238" w:author="Στάθης Καπ" w:date="2023-03-09T06:25:00Z"/>
                <w:sz w:val="16"/>
                <w:szCs w:val="16"/>
              </w:rPr>
            </w:pPr>
            <w:ins w:id="20239" w:author="Στάθης Καπ" w:date="2023-03-09T07:11:00Z">
              <w:r>
                <w:rPr>
                  <w:rFonts w:ascii="Calibri" w:hAnsi="Calibri" w:cs="Calibri"/>
                  <w:color w:val="000000"/>
                  <w:sz w:val="16"/>
                  <w:szCs w:val="16"/>
                </w:rPr>
                <w:t>2.06</w:t>
              </w:r>
            </w:ins>
          </w:p>
        </w:tc>
        <w:tc>
          <w:tcPr>
            <w:tcW w:w="454" w:type="dxa"/>
            <w:vAlign w:val="center"/>
            <w:tcPrChange w:id="20240" w:author="Στάθης Καπ" w:date="2023-03-09T06:29:00Z">
              <w:tcPr>
                <w:tcW w:w="454" w:type="dxa"/>
                <w:gridSpan w:val="2"/>
                <w:vAlign w:val="bottom"/>
              </w:tcPr>
            </w:tcPrChange>
          </w:tcPr>
          <w:p w14:paraId="75563739" w14:textId="0133C1E1" w:rsidR="00494D04" w:rsidRPr="007E0F91" w:rsidRDefault="00494D04" w:rsidP="00494D04">
            <w:pPr>
              <w:jc w:val="center"/>
              <w:rPr>
                <w:ins w:id="20241" w:author="Στάθης Καπ" w:date="2023-03-09T06:25:00Z"/>
                <w:sz w:val="16"/>
                <w:szCs w:val="16"/>
              </w:rPr>
            </w:pPr>
            <w:ins w:id="20242" w:author="Στάθης Καπ" w:date="2023-03-09T07:11:00Z">
              <w:r>
                <w:rPr>
                  <w:rFonts w:ascii="Calibri" w:hAnsi="Calibri" w:cs="Calibri"/>
                  <w:color w:val="000000"/>
                  <w:sz w:val="16"/>
                  <w:szCs w:val="16"/>
                </w:rPr>
                <w:t>0.445</w:t>
              </w:r>
            </w:ins>
          </w:p>
        </w:tc>
        <w:tc>
          <w:tcPr>
            <w:tcW w:w="457" w:type="dxa"/>
            <w:tcBorders>
              <w:right w:val="single" w:sz="4" w:space="0" w:color="auto"/>
            </w:tcBorders>
            <w:vAlign w:val="center"/>
            <w:tcPrChange w:id="20243" w:author="Στάθης Καπ" w:date="2023-03-09T06:29:00Z">
              <w:tcPr>
                <w:tcW w:w="457" w:type="dxa"/>
                <w:gridSpan w:val="2"/>
                <w:tcBorders>
                  <w:right w:val="single" w:sz="4" w:space="0" w:color="auto"/>
                </w:tcBorders>
                <w:vAlign w:val="center"/>
              </w:tcPr>
            </w:tcPrChange>
          </w:tcPr>
          <w:p w14:paraId="07917FD8" w14:textId="39A19241" w:rsidR="00494D04" w:rsidRPr="007E0F91" w:rsidRDefault="00494D04" w:rsidP="00494D04">
            <w:pPr>
              <w:jc w:val="center"/>
              <w:rPr>
                <w:ins w:id="20244" w:author="Στάθης Καπ" w:date="2023-03-09T06:25:00Z"/>
                <w:sz w:val="16"/>
                <w:szCs w:val="16"/>
              </w:rPr>
            </w:pPr>
            <w:ins w:id="20245" w:author="Στάθης Καπ" w:date="2023-03-09T07:11:00Z">
              <w:r>
                <w:rPr>
                  <w:rFonts w:ascii="Calibri" w:hAnsi="Calibri" w:cs="Calibri"/>
                  <w:color w:val="000000"/>
                  <w:sz w:val="16"/>
                  <w:szCs w:val="16"/>
                </w:rPr>
                <w:t>13.09</w:t>
              </w:r>
            </w:ins>
          </w:p>
        </w:tc>
        <w:tc>
          <w:tcPr>
            <w:tcW w:w="453" w:type="dxa"/>
            <w:tcBorders>
              <w:left w:val="single" w:sz="4" w:space="0" w:color="auto"/>
            </w:tcBorders>
            <w:vAlign w:val="center"/>
            <w:tcPrChange w:id="20246" w:author="Στάθης Καπ" w:date="2023-03-09T06:29:00Z">
              <w:tcPr>
                <w:tcW w:w="453" w:type="dxa"/>
                <w:gridSpan w:val="2"/>
                <w:tcBorders>
                  <w:left w:val="single" w:sz="4" w:space="0" w:color="auto"/>
                </w:tcBorders>
                <w:vAlign w:val="bottom"/>
              </w:tcPr>
            </w:tcPrChange>
          </w:tcPr>
          <w:p w14:paraId="73E237F0" w14:textId="441D93DF" w:rsidR="00494D04" w:rsidRPr="007E0F91" w:rsidRDefault="00494D04" w:rsidP="00494D04">
            <w:pPr>
              <w:jc w:val="center"/>
              <w:rPr>
                <w:ins w:id="20247" w:author="Στάθης Καπ" w:date="2023-03-09T06:25:00Z"/>
                <w:sz w:val="16"/>
                <w:szCs w:val="16"/>
              </w:rPr>
            </w:pPr>
            <w:ins w:id="20248" w:author="Στάθης Καπ" w:date="2023-03-09T07:11:00Z">
              <w:r>
                <w:rPr>
                  <w:rFonts w:ascii="Calibri" w:hAnsi="Calibri" w:cs="Calibri"/>
                  <w:color w:val="000000"/>
                  <w:sz w:val="16"/>
                  <w:szCs w:val="16"/>
                </w:rPr>
                <w:t>1454</w:t>
              </w:r>
            </w:ins>
          </w:p>
        </w:tc>
        <w:tc>
          <w:tcPr>
            <w:tcW w:w="454" w:type="dxa"/>
            <w:vAlign w:val="center"/>
            <w:tcPrChange w:id="20249" w:author="Στάθης Καπ" w:date="2023-03-09T06:29:00Z">
              <w:tcPr>
                <w:tcW w:w="454" w:type="dxa"/>
                <w:gridSpan w:val="2"/>
                <w:vAlign w:val="center"/>
              </w:tcPr>
            </w:tcPrChange>
          </w:tcPr>
          <w:p w14:paraId="4888F46A" w14:textId="55A8A951" w:rsidR="00494D04" w:rsidRPr="007E0F91" w:rsidRDefault="00494D04" w:rsidP="00494D04">
            <w:pPr>
              <w:jc w:val="center"/>
              <w:rPr>
                <w:ins w:id="20250" w:author="Στάθης Καπ" w:date="2023-03-09T06:25:00Z"/>
                <w:sz w:val="16"/>
                <w:szCs w:val="16"/>
              </w:rPr>
            </w:pPr>
            <w:ins w:id="20251" w:author="Στάθης Καπ" w:date="2023-03-09T07:11:00Z">
              <w:r>
                <w:rPr>
                  <w:rFonts w:ascii="Calibri" w:hAnsi="Calibri" w:cs="Calibri"/>
                  <w:color w:val="000000"/>
                  <w:sz w:val="16"/>
                  <w:szCs w:val="16"/>
                </w:rPr>
                <w:t>3.2</w:t>
              </w:r>
            </w:ins>
          </w:p>
        </w:tc>
        <w:tc>
          <w:tcPr>
            <w:tcW w:w="454" w:type="dxa"/>
            <w:vAlign w:val="center"/>
            <w:tcPrChange w:id="20252" w:author="Στάθης Καπ" w:date="2023-03-09T06:29:00Z">
              <w:tcPr>
                <w:tcW w:w="454" w:type="dxa"/>
                <w:gridSpan w:val="2"/>
                <w:vAlign w:val="bottom"/>
              </w:tcPr>
            </w:tcPrChange>
          </w:tcPr>
          <w:p w14:paraId="491554A8" w14:textId="06D651C6" w:rsidR="00494D04" w:rsidRPr="007E0F91" w:rsidRDefault="00494D04" w:rsidP="00494D04">
            <w:pPr>
              <w:jc w:val="center"/>
              <w:rPr>
                <w:ins w:id="20253" w:author="Στάθης Καπ" w:date="2023-03-09T06:25:00Z"/>
                <w:sz w:val="16"/>
                <w:szCs w:val="16"/>
              </w:rPr>
            </w:pPr>
            <w:ins w:id="20254" w:author="Στάθης Καπ" w:date="2023-03-09T07:11:00Z">
              <w:r>
                <w:rPr>
                  <w:rFonts w:ascii="Calibri" w:hAnsi="Calibri" w:cs="Calibri"/>
                  <w:color w:val="000000"/>
                  <w:sz w:val="16"/>
                  <w:szCs w:val="16"/>
                </w:rPr>
                <w:t>0.665</w:t>
              </w:r>
            </w:ins>
          </w:p>
        </w:tc>
        <w:tc>
          <w:tcPr>
            <w:tcW w:w="454" w:type="dxa"/>
            <w:tcBorders>
              <w:right w:val="single" w:sz="4" w:space="0" w:color="auto"/>
            </w:tcBorders>
            <w:vAlign w:val="center"/>
            <w:tcPrChange w:id="20255" w:author="Στάθης Καπ" w:date="2023-03-09T06:29:00Z">
              <w:tcPr>
                <w:tcW w:w="454" w:type="dxa"/>
                <w:gridSpan w:val="2"/>
                <w:tcBorders>
                  <w:right w:val="single" w:sz="4" w:space="0" w:color="auto"/>
                </w:tcBorders>
                <w:vAlign w:val="center"/>
              </w:tcPr>
            </w:tcPrChange>
          </w:tcPr>
          <w:p w14:paraId="525D9C2E" w14:textId="670BD34C" w:rsidR="00494D04" w:rsidRPr="007E0F91" w:rsidRDefault="00494D04" w:rsidP="00494D04">
            <w:pPr>
              <w:jc w:val="center"/>
              <w:rPr>
                <w:ins w:id="20256" w:author="Στάθης Καπ" w:date="2023-03-09T06:25:00Z"/>
                <w:sz w:val="16"/>
                <w:szCs w:val="16"/>
              </w:rPr>
            </w:pPr>
            <w:ins w:id="20257" w:author="Στάθης Καπ" w:date="2023-03-09T07:11:00Z">
              <w:r>
                <w:rPr>
                  <w:rFonts w:ascii="Calibri" w:hAnsi="Calibri" w:cs="Calibri"/>
                  <w:color w:val="000000"/>
                  <w:sz w:val="16"/>
                  <w:szCs w:val="16"/>
                </w:rPr>
                <w:t>-29.88</w:t>
              </w:r>
            </w:ins>
          </w:p>
        </w:tc>
        <w:tc>
          <w:tcPr>
            <w:tcW w:w="453" w:type="dxa"/>
            <w:tcBorders>
              <w:left w:val="single" w:sz="4" w:space="0" w:color="auto"/>
            </w:tcBorders>
            <w:vAlign w:val="center"/>
            <w:tcPrChange w:id="20258" w:author="Στάθης Καπ" w:date="2023-03-09T06:29:00Z">
              <w:tcPr>
                <w:tcW w:w="453" w:type="dxa"/>
                <w:gridSpan w:val="2"/>
                <w:tcBorders>
                  <w:left w:val="single" w:sz="4" w:space="0" w:color="auto"/>
                </w:tcBorders>
                <w:vAlign w:val="bottom"/>
              </w:tcPr>
            </w:tcPrChange>
          </w:tcPr>
          <w:p w14:paraId="6C3D60CF" w14:textId="1EE6E079" w:rsidR="00494D04" w:rsidRPr="007E0F91" w:rsidRDefault="00494D04" w:rsidP="00494D04">
            <w:pPr>
              <w:jc w:val="center"/>
              <w:rPr>
                <w:ins w:id="20259" w:author="Στάθης Καπ" w:date="2023-03-09T06:25:00Z"/>
                <w:sz w:val="16"/>
                <w:szCs w:val="16"/>
              </w:rPr>
            </w:pPr>
            <w:ins w:id="20260" w:author="Στάθης Καπ" w:date="2023-03-09T07:11:00Z">
              <w:r>
                <w:rPr>
                  <w:rFonts w:ascii="Calibri" w:hAnsi="Calibri" w:cs="Calibri"/>
                  <w:color w:val="000000"/>
                  <w:sz w:val="16"/>
                  <w:szCs w:val="16"/>
                </w:rPr>
                <w:t>1439</w:t>
              </w:r>
            </w:ins>
          </w:p>
        </w:tc>
        <w:tc>
          <w:tcPr>
            <w:tcW w:w="454" w:type="dxa"/>
            <w:vAlign w:val="center"/>
            <w:tcPrChange w:id="20261" w:author="Στάθης Καπ" w:date="2023-03-09T06:29:00Z">
              <w:tcPr>
                <w:tcW w:w="454" w:type="dxa"/>
                <w:gridSpan w:val="2"/>
                <w:vAlign w:val="center"/>
              </w:tcPr>
            </w:tcPrChange>
          </w:tcPr>
          <w:p w14:paraId="09B7C5B6" w14:textId="63016D8D" w:rsidR="00494D04" w:rsidRPr="007E0F91" w:rsidRDefault="00494D04" w:rsidP="00494D04">
            <w:pPr>
              <w:jc w:val="center"/>
              <w:rPr>
                <w:ins w:id="20262" w:author="Στάθης Καπ" w:date="2023-03-09T06:25:00Z"/>
                <w:sz w:val="16"/>
                <w:szCs w:val="16"/>
              </w:rPr>
            </w:pPr>
            <w:ins w:id="20263" w:author="Στάθης Καπ" w:date="2023-03-09T07:11:00Z">
              <w:r>
                <w:rPr>
                  <w:rFonts w:ascii="Calibri" w:hAnsi="Calibri" w:cs="Calibri"/>
                  <w:color w:val="000000"/>
                  <w:sz w:val="16"/>
                  <w:szCs w:val="16"/>
                </w:rPr>
                <w:t>4.19</w:t>
              </w:r>
            </w:ins>
          </w:p>
        </w:tc>
        <w:tc>
          <w:tcPr>
            <w:tcW w:w="454" w:type="dxa"/>
            <w:vAlign w:val="center"/>
            <w:tcPrChange w:id="20264" w:author="Στάθης Καπ" w:date="2023-03-09T06:29:00Z">
              <w:tcPr>
                <w:tcW w:w="454" w:type="dxa"/>
                <w:gridSpan w:val="2"/>
                <w:vAlign w:val="bottom"/>
              </w:tcPr>
            </w:tcPrChange>
          </w:tcPr>
          <w:p w14:paraId="6A2888CB" w14:textId="1F8B8C9D" w:rsidR="00494D04" w:rsidRPr="007E0F91" w:rsidRDefault="00494D04" w:rsidP="00494D04">
            <w:pPr>
              <w:jc w:val="center"/>
              <w:rPr>
                <w:ins w:id="20265" w:author="Στάθης Καπ" w:date="2023-03-09T06:25:00Z"/>
                <w:sz w:val="16"/>
                <w:szCs w:val="16"/>
              </w:rPr>
            </w:pPr>
            <w:ins w:id="20266" w:author="Στάθης Καπ" w:date="2023-03-09T07:11:00Z">
              <w:r>
                <w:rPr>
                  <w:rFonts w:ascii="Calibri" w:hAnsi="Calibri" w:cs="Calibri"/>
                  <w:color w:val="000000"/>
                  <w:sz w:val="16"/>
                  <w:szCs w:val="16"/>
                </w:rPr>
                <w:t>0.428</w:t>
              </w:r>
            </w:ins>
          </w:p>
        </w:tc>
        <w:tc>
          <w:tcPr>
            <w:tcW w:w="461" w:type="dxa"/>
            <w:tcBorders>
              <w:right w:val="single" w:sz="4" w:space="0" w:color="auto"/>
            </w:tcBorders>
            <w:vAlign w:val="center"/>
            <w:tcPrChange w:id="20267" w:author="Στάθης Καπ" w:date="2023-03-09T06:29:00Z">
              <w:tcPr>
                <w:tcW w:w="461" w:type="dxa"/>
                <w:gridSpan w:val="2"/>
                <w:tcBorders>
                  <w:right w:val="single" w:sz="4" w:space="0" w:color="auto"/>
                </w:tcBorders>
                <w:vAlign w:val="center"/>
              </w:tcPr>
            </w:tcPrChange>
          </w:tcPr>
          <w:p w14:paraId="3014BDFF" w14:textId="479E2EDD" w:rsidR="00494D04" w:rsidRPr="007E0F91" w:rsidRDefault="00494D04" w:rsidP="00494D04">
            <w:pPr>
              <w:jc w:val="center"/>
              <w:rPr>
                <w:ins w:id="20268" w:author="Στάθης Καπ" w:date="2023-03-09T06:25:00Z"/>
                <w:sz w:val="16"/>
                <w:szCs w:val="16"/>
              </w:rPr>
            </w:pPr>
            <w:ins w:id="20269" w:author="Στάθης Καπ" w:date="2023-03-09T07:11:00Z">
              <w:r>
                <w:rPr>
                  <w:rFonts w:ascii="Calibri" w:hAnsi="Calibri" w:cs="Calibri"/>
                  <w:color w:val="000000"/>
                  <w:sz w:val="16"/>
                  <w:szCs w:val="16"/>
                </w:rPr>
                <w:t>16.41</w:t>
              </w:r>
            </w:ins>
          </w:p>
        </w:tc>
      </w:tr>
      <w:tr w:rsidR="00494D04" w14:paraId="7042FC05"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27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271" w:author="Στάθης Καπ" w:date="2023-03-09T06:25:00Z"/>
          <w:trPrChange w:id="20272"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273"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215F2BB4" w14:textId="77777777" w:rsidR="00494D04" w:rsidRPr="009861B1" w:rsidRDefault="00494D04" w:rsidP="00494D04">
            <w:pPr>
              <w:jc w:val="center"/>
              <w:rPr>
                <w:ins w:id="20274" w:author="Στάθης Καπ" w:date="2023-03-09T06:25:00Z"/>
                <w:rFonts w:ascii="Calibri" w:hAnsi="Calibri" w:cs="Calibri"/>
                <w:color w:val="000000"/>
                <w:sz w:val="16"/>
                <w:szCs w:val="16"/>
              </w:rPr>
            </w:pPr>
            <w:ins w:id="20275" w:author="Στάθης Καπ" w:date="2023-03-09T06:25:00Z">
              <w:r w:rsidRPr="009861B1">
                <w:rPr>
                  <w:rFonts w:ascii="Calibri" w:hAnsi="Calibri" w:cs="Calibri"/>
                  <w:color w:val="000000"/>
                  <w:sz w:val="16"/>
                  <w:szCs w:val="16"/>
                </w:rPr>
                <w:t>rc204</w:t>
              </w:r>
            </w:ins>
          </w:p>
        </w:tc>
        <w:tc>
          <w:tcPr>
            <w:tcW w:w="565" w:type="dxa"/>
            <w:tcBorders>
              <w:left w:val="single" w:sz="4" w:space="0" w:color="auto"/>
            </w:tcBorders>
            <w:vAlign w:val="center"/>
            <w:tcPrChange w:id="20276" w:author="Στάθης Καπ" w:date="2023-03-09T06:29:00Z">
              <w:tcPr>
                <w:tcW w:w="565" w:type="dxa"/>
                <w:gridSpan w:val="2"/>
                <w:tcBorders>
                  <w:left w:val="single" w:sz="4" w:space="0" w:color="auto"/>
                </w:tcBorders>
                <w:vAlign w:val="center"/>
              </w:tcPr>
            </w:tcPrChange>
          </w:tcPr>
          <w:p w14:paraId="5B1C6BEF" w14:textId="21B45F32" w:rsidR="00494D04" w:rsidRPr="007E0F91" w:rsidRDefault="00494D04" w:rsidP="00494D04">
            <w:pPr>
              <w:jc w:val="center"/>
              <w:rPr>
                <w:ins w:id="20277" w:author="Στάθης Καπ" w:date="2023-03-09T06:25:00Z"/>
                <w:sz w:val="16"/>
                <w:szCs w:val="16"/>
              </w:rPr>
            </w:pPr>
            <w:ins w:id="20278" w:author="Στάθης Καπ" w:date="2023-03-09T07:11:00Z">
              <w:r>
                <w:rPr>
                  <w:rFonts w:ascii="Calibri" w:hAnsi="Calibri" w:cs="Calibri"/>
                  <w:color w:val="000000"/>
                  <w:sz w:val="16"/>
                  <w:szCs w:val="16"/>
                </w:rPr>
                <w:t>1480</w:t>
              </w:r>
            </w:ins>
          </w:p>
        </w:tc>
        <w:tc>
          <w:tcPr>
            <w:tcW w:w="679" w:type="dxa"/>
            <w:tcBorders>
              <w:right w:val="single" w:sz="4" w:space="0" w:color="auto"/>
            </w:tcBorders>
            <w:vAlign w:val="center"/>
            <w:tcPrChange w:id="20279" w:author="Στάθης Καπ" w:date="2023-03-09T06:29:00Z">
              <w:tcPr>
                <w:tcW w:w="679" w:type="dxa"/>
                <w:gridSpan w:val="2"/>
                <w:tcBorders>
                  <w:right w:val="single" w:sz="4" w:space="0" w:color="auto"/>
                </w:tcBorders>
                <w:vAlign w:val="center"/>
              </w:tcPr>
            </w:tcPrChange>
          </w:tcPr>
          <w:p w14:paraId="6C659DF7" w14:textId="7784CF91" w:rsidR="00494D04" w:rsidRPr="007E0F91" w:rsidRDefault="00494D04" w:rsidP="00494D04">
            <w:pPr>
              <w:jc w:val="center"/>
              <w:rPr>
                <w:ins w:id="20280" w:author="Στάθης Καπ" w:date="2023-03-09T06:25:00Z"/>
                <w:sz w:val="16"/>
                <w:szCs w:val="16"/>
              </w:rPr>
            </w:pPr>
            <w:ins w:id="20281" w:author="Στάθης Καπ" w:date="2023-03-09T07:11:00Z">
              <w:r>
                <w:rPr>
                  <w:rFonts w:ascii="Calibri" w:hAnsi="Calibri" w:cs="Calibri"/>
                  <w:color w:val="000000"/>
                  <w:sz w:val="16"/>
                  <w:szCs w:val="16"/>
                </w:rPr>
                <w:t>1430</w:t>
              </w:r>
            </w:ins>
          </w:p>
        </w:tc>
        <w:tc>
          <w:tcPr>
            <w:tcW w:w="453" w:type="dxa"/>
            <w:tcBorders>
              <w:left w:val="single" w:sz="4" w:space="0" w:color="auto"/>
            </w:tcBorders>
            <w:vAlign w:val="center"/>
            <w:tcPrChange w:id="20282" w:author="Στάθης Καπ" w:date="2023-03-09T06:29:00Z">
              <w:tcPr>
                <w:tcW w:w="453" w:type="dxa"/>
                <w:gridSpan w:val="2"/>
                <w:tcBorders>
                  <w:left w:val="single" w:sz="4" w:space="0" w:color="auto"/>
                </w:tcBorders>
                <w:vAlign w:val="center"/>
              </w:tcPr>
            </w:tcPrChange>
          </w:tcPr>
          <w:p w14:paraId="116A0D63" w14:textId="73F49D4F" w:rsidR="00494D04" w:rsidRPr="007E0F91" w:rsidRDefault="00494D04" w:rsidP="00494D04">
            <w:pPr>
              <w:jc w:val="center"/>
              <w:rPr>
                <w:ins w:id="20283" w:author="Στάθης Καπ" w:date="2023-03-09T06:25:00Z"/>
                <w:sz w:val="16"/>
                <w:szCs w:val="16"/>
              </w:rPr>
            </w:pPr>
            <w:ins w:id="20284" w:author="Στάθης Καπ" w:date="2023-03-09T07:11:00Z">
              <w:r>
                <w:rPr>
                  <w:rFonts w:ascii="Calibri" w:hAnsi="Calibri" w:cs="Calibri"/>
                  <w:color w:val="000000"/>
                  <w:sz w:val="16"/>
                  <w:szCs w:val="16"/>
                </w:rPr>
                <w:t>1650</w:t>
              </w:r>
            </w:ins>
          </w:p>
        </w:tc>
        <w:tc>
          <w:tcPr>
            <w:tcW w:w="708" w:type="dxa"/>
            <w:vAlign w:val="center"/>
            <w:tcPrChange w:id="20285" w:author="Στάθης Καπ" w:date="2023-03-09T06:29:00Z">
              <w:tcPr>
                <w:tcW w:w="708" w:type="dxa"/>
                <w:gridSpan w:val="2"/>
                <w:vAlign w:val="center"/>
              </w:tcPr>
            </w:tcPrChange>
          </w:tcPr>
          <w:p w14:paraId="2C903DCC" w14:textId="68369B25" w:rsidR="00494D04" w:rsidRPr="007E0F91" w:rsidRDefault="00494D04" w:rsidP="00494D04">
            <w:pPr>
              <w:jc w:val="center"/>
              <w:rPr>
                <w:ins w:id="20286" w:author="Στάθης Καπ" w:date="2023-03-09T06:25:00Z"/>
                <w:sz w:val="16"/>
                <w:szCs w:val="16"/>
              </w:rPr>
            </w:pPr>
            <w:ins w:id="20287" w:author="Στάθης Καπ" w:date="2023-03-09T07:11:00Z">
              <w:r>
                <w:rPr>
                  <w:rFonts w:ascii="Calibri" w:hAnsi="Calibri" w:cs="Calibri"/>
                  <w:color w:val="000000"/>
                  <w:sz w:val="16"/>
                  <w:szCs w:val="16"/>
                </w:rPr>
                <w:t>3.85</w:t>
              </w:r>
            </w:ins>
          </w:p>
        </w:tc>
        <w:tc>
          <w:tcPr>
            <w:tcW w:w="652" w:type="dxa"/>
            <w:tcBorders>
              <w:right w:val="single" w:sz="4" w:space="0" w:color="auto"/>
            </w:tcBorders>
            <w:vAlign w:val="center"/>
            <w:tcPrChange w:id="20288" w:author="Στάθης Καπ" w:date="2023-03-09T06:29:00Z">
              <w:tcPr>
                <w:tcW w:w="652" w:type="dxa"/>
                <w:gridSpan w:val="2"/>
                <w:tcBorders>
                  <w:right w:val="single" w:sz="4" w:space="0" w:color="auto"/>
                </w:tcBorders>
                <w:vAlign w:val="center"/>
              </w:tcPr>
            </w:tcPrChange>
          </w:tcPr>
          <w:p w14:paraId="349F82BE" w14:textId="75FE89B6" w:rsidR="00494D04" w:rsidRPr="007E0F91" w:rsidRDefault="00494D04" w:rsidP="00494D04">
            <w:pPr>
              <w:jc w:val="center"/>
              <w:rPr>
                <w:ins w:id="20289" w:author="Στάθης Καπ" w:date="2023-03-09T06:25:00Z"/>
                <w:sz w:val="16"/>
                <w:szCs w:val="16"/>
              </w:rPr>
            </w:pPr>
            <w:ins w:id="20290" w:author="Στάθης Καπ" w:date="2023-03-09T07:11:00Z">
              <w:r>
                <w:rPr>
                  <w:rFonts w:ascii="Calibri" w:hAnsi="Calibri" w:cs="Calibri"/>
                  <w:color w:val="000000"/>
                  <w:sz w:val="16"/>
                  <w:szCs w:val="16"/>
                </w:rPr>
                <w:t>0.615</w:t>
              </w:r>
            </w:ins>
          </w:p>
        </w:tc>
        <w:tc>
          <w:tcPr>
            <w:tcW w:w="453" w:type="dxa"/>
            <w:tcBorders>
              <w:left w:val="single" w:sz="4" w:space="0" w:color="auto"/>
            </w:tcBorders>
            <w:vAlign w:val="center"/>
            <w:tcPrChange w:id="20291" w:author="Στάθης Καπ" w:date="2023-03-09T06:29:00Z">
              <w:tcPr>
                <w:tcW w:w="453" w:type="dxa"/>
                <w:gridSpan w:val="2"/>
                <w:tcBorders>
                  <w:left w:val="single" w:sz="4" w:space="0" w:color="auto"/>
                </w:tcBorders>
                <w:vAlign w:val="bottom"/>
              </w:tcPr>
            </w:tcPrChange>
          </w:tcPr>
          <w:p w14:paraId="66677F60" w14:textId="37EC93AE" w:rsidR="00494D04" w:rsidRPr="007E0F91" w:rsidRDefault="00494D04" w:rsidP="00494D04">
            <w:pPr>
              <w:jc w:val="center"/>
              <w:rPr>
                <w:ins w:id="20292" w:author="Στάθης Καπ" w:date="2023-03-09T06:25:00Z"/>
                <w:sz w:val="16"/>
                <w:szCs w:val="16"/>
              </w:rPr>
            </w:pPr>
            <w:ins w:id="20293" w:author="Στάθης Καπ" w:date="2023-03-09T07:11:00Z">
              <w:r>
                <w:rPr>
                  <w:rFonts w:ascii="Calibri" w:hAnsi="Calibri" w:cs="Calibri"/>
                  <w:color w:val="000000"/>
                  <w:sz w:val="16"/>
                  <w:szCs w:val="16"/>
                </w:rPr>
                <w:t>1621</w:t>
              </w:r>
            </w:ins>
          </w:p>
        </w:tc>
        <w:tc>
          <w:tcPr>
            <w:tcW w:w="454" w:type="dxa"/>
            <w:vAlign w:val="center"/>
            <w:tcPrChange w:id="20294" w:author="Στάθης Καπ" w:date="2023-03-09T06:29:00Z">
              <w:tcPr>
                <w:tcW w:w="454" w:type="dxa"/>
                <w:gridSpan w:val="2"/>
                <w:vAlign w:val="center"/>
              </w:tcPr>
            </w:tcPrChange>
          </w:tcPr>
          <w:p w14:paraId="2B8E633D" w14:textId="7D486CA9" w:rsidR="00494D04" w:rsidRPr="007E0F91" w:rsidRDefault="00494D04" w:rsidP="00494D04">
            <w:pPr>
              <w:jc w:val="center"/>
              <w:rPr>
                <w:ins w:id="20295" w:author="Στάθης Καπ" w:date="2023-03-09T06:25:00Z"/>
                <w:sz w:val="16"/>
                <w:szCs w:val="16"/>
              </w:rPr>
            </w:pPr>
            <w:ins w:id="20296" w:author="Στάθης Καπ" w:date="2023-03-09T07:11:00Z">
              <w:r>
                <w:rPr>
                  <w:rFonts w:ascii="Calibri" w:hAnsi="Calibri" w:cs="Calibri"/>
                  <w:color w:val="000000"/>
                  <w:sz w:val="16"/>
                  <w:szCs w:val="16"/>
                </w:rPr>
                <w:t>1.76</w:t>
              </w:r>
            </w:ins>
          </w:p>
        </w:tc>
        <w:tc>
          <w:tcPr>
            <w:tcW w:w="454" w:type="dxa"/>
            <w:vAlign w:val="center"/>
            <w:tcPrChange w:id="20297" w:author="Στάθης Καπ" w:date="2023-03-09T06:29:00Z">
              <w:tcPr>
                <w:tcW w:w="454" w:type="dxa"/>
                <w:gridSpan w:val="2"/>
                <w:vAlign w:val="bottom"/>
              </w:tcPr>
            </w:tcPrChange>
          </w:tcPr>
          <w:p w14:paraId="1081DB14" w14:textId="0F4BB12B" w:rsidR="00494D04" w:rsidRPr="007E0F91" w:rsidRDefault="00494D04" w:rsidP="00494D04">
            <w:pPr>
              <w:jc w:val="center"/>
              <w:rPr>
                <w:ins w:id="20298" w:author="Στάθης Καπ" w:date="2023-03-09T06:25:00Z"/>
                <w:sz w:val="16"/>
                <w:szCs w:val="16"/>
              </w:rPr>
            </w:pPr>
            <w:ins w:id="20299" w:author="Στάθης Καπ" w:date="2023-03-09T07:11:00Z">
              <w:r>
                <w:rPr>
                  <w:rFonts w:ascii="Calibri" w:hAnsi="Calibri" w:cs="Calibri"/>
                  <w:color w:val="000000"/>
                  <w:sz w:val="16"/>
                  <w:szCs w:val="16"/>
                </w:rPr>
                <w:t>0.535</w:t>
              </w:r>
            </w:ins>
          </w:p>
        </w:tc>
        <w:tc>
          <w:tcPr>
            <w:tcW w:w="457" w:type="dxa"/>
            <w:tcBorders>
              <w:right w:val="single" w:sz="4" w:space="0" w:color="auto"/>
            </w:tcBorders>
            <w:vAlign w:val="center"/>
            <w:tcPrChange w:id="20300" w:author="Στάθης Καπ" w:date="2023-03-09T06:29:00Z">
              <w:tcPr>
                <w:tcW w:w="457" w:type="dxa"/>
                <w:gridSpan w:val="2"/>
                <w:tcBorders>
                  <w:right w:val="single" w:sz="4" w:space="0" w:color="auto"/>
                </w:tcBorders>
                <w:vAlign w:val="center"/>
              </w:tcPr>
            </w:tcPrChange>
          </w:tcPr>
          <w:p w14:paraId="60BE3F6B" w14:textId="65D86522" w:rsidR="00494D04" w:rsidRPr="007E0F91" w:rsidRDefault="00494D04" w:rsidP="00494D04">
            <w:pPr>
              <w:jc w:val="center"/>
              <w:rPr>
                <w:ins w:id="20301" w:author="Στάθης Καπ" w:date="2023-03-09T06:25:00Z"/>
                <w:sz w:val="16"/>
                <w:szCs w:val="16"/>
              </w:rPr>
            </w:pPr>
            <w:ins w:id="20302" w:author="Στάθης Καπ" w:date="2023-03-09T07:11:00Z">
              <w:r>
                <w:rPr>
                  <w:rFonts w:ascii="Calibri" w:hAnsi="Calibri" w:cs="Calibri"/>
                  <w:color w:val="000000"/>
                  <w:sz w:val="16"/>
                  <w:szCs w:val="16"/>
                </w:rPr>
                <w:t>13.01</w:t>
              </w:r>
            </w:ins>
          </w:p>
        </w:tc>
        <w:tc>
          <w:tcPr>
            <w:tcW w:w="453" w:type="dxa"/>
            <w:tcBorders>
              <w:left w:val="single" w:sz="4" w:space="0" w:color="auto"/>
            </w:tcBorders>
            <w:vAlign w:val="center"/>
            <w:tcPrChange w:id="20303" w:author="Στάθης Καπ" w:date="2023-03-09T06:29:00Z">
              <w:tcPr>
                <w:tcW w:w="453" w:type="dxa"/>
                <w:gridSpan w:val="2"/>
                <w:tcBorders>
                  <w:left w:val="single" w:sz="4" w:space="0" w:color="auto"/>
                </w:tcBorders>
                <w:vAlign w:val="bottom"/>
              </w:tcPr>
            </w:tcPrChange>
          </w:tcPr>
          <w:p w14:paraId="7D93CBB3" w14:textId="3114086B" w:rsidR="00494D04" w:rsidRPr="007E0F91" w:rsidRDefault="00494D04" w:rsidP="00494D04">
            <w:pPr>
              <w:jc w:val="center"/>
              <w:rPr>
                <w:ins w:id="20304" w:author="Στάθης Καπ" w:date="2023-03-09T06:25:00Z"/>
                <w:sz w:val="16"/>
                <w:szCs w:val="16"/>
              </w:rPr>
            </w:pPr>
            <w:ins w:id="20305" w:author="Στάθης Καπ" w:date="2023-03-09T07:11:00Z">
              <w:r>
                <w:rPr>
                  <w:rFonts w:ascii="Calibri" w:hAnsi="Calibri" w:cs="Calibri"/>
                  <w:color w:val="000000"/>
                  <w:sz w:val="16"/>
                  <w:szCs w:val="16"/>
                </w:rPr>
                <w:t>1556</w:t>
              </w:r>
            </w:ins>
          </w:p>
        </w:tc>
        <w:tc>
          <w:tcPr>
            <w:tcW w:w="454" w:type="dxa"/>
            <w:vAlign w:val="center"/>
            <w:tcPrChange w:id="20306" w:author="Στάθης Καπ" w:date="2023-03-09T06:29:00Z">
              <w:tcPr>
                <w:tcW w:w="454" w:type="dxa"/>
                <w:gridSpan w:val="2"/>
                <w:vAlign w:val="center"/>
              </w:tcPr>
            </w:tcPrChange>
          </w:tcPr>
          <w:p w14:paraId="29FA9E72" w14:textId="08DFF947" w:rsidR="00494D04" w:rsidRPr="007E0F91" w:rsidRDefault="00494D04" w:rsidP="00494D04">
            <w:pPr>
              <w:jc w:val="center"/>
              <w:rPr>
                <w:ins w:id="20307" w:author="Στάθης Καπ" w:date="2023-03-09T06:25:00Z"/>
                <w:sz w:val="16"/>
                <w:szCs w:val="16"/>
              </w:rPr>
            </w:pPr>
            <w:ins w:id="20308" w:author="Στάθης Καπ" w:date="2023-03-09T07:11:00Z">
              <w:r>
                <w:rPr>
                  <w:rFonts w:ascii="Calibri" w:hAnsi="Calibri" w:cs="Calibri"/>
                  <w:color w:val="000000"/>
                  <w:sz w:val="16"/>
                  <w:szCs w:val="16"/>
                </w:rPr>
                <w:t>5.7</w:t>
              </w:r>
            </w:ins>
          </w:p>
        </w:tc>
        <w:tc>
          <w:tcPr>
            <w:tcW w:w="454" w:type="dxa"/>
            <w:vAlign w:val="center"/>
            <w:tcPrChange w:id="20309" w:author="Στάθης Καπ" w:date="2023-03-09T06:29:00Z">
              <w:tcPr>
                <w:tcW w:w="454" w:type="dxa"/>
                <w:gridSpan w:val="2"/>
                <w:vAlign w:val="bottom"/>
              </w:tcPr>
            </w:tcPrChange>
          </w:tcPr>
          <w:p w14:paraId="0E9D3E2E" w14:textId="00A1A1F8" w:rsidR="00494D04" w:rsidRPr="007E0F91" w:rsidRDefault="00494D04" w:rsidP="00494D04">
            <w:pPr>
              <w:jc w:val="center"/>
              <w:rPr>
                <w:ins w:id="20310" w:author="Στάθης Καπ" w:date="2023-03-09T06:25:00Z"/>
                <w:sz w:val="16"/>
                <w:szCs w:val="16"/>
              </w:rPr>
            </w:pPr>
            <w:ins w:id="20311" w:author="Στάθης Καπ" w:date="2023-03-09T07:11:00Z">
              <w:r>
                <w:rPr>
                  <w:rFonts w:ascii="Calibri" w:hAnsi="Calibri" w:cs="Calibri"/>
                  <w:color w:val="000000"/>
                  <w:sz w:val="16"/>
                  <w:szCs w:val="16"/>
                </w:rPr>
                <w:t>0.234</w:t>
              </w:r>
            </w:ins>
          </w:p>
        </w:tc>
        <w:tc>
          <w:tcPr>
            <w:tcW w:w="454" w:type="dxa"/>
            <w:tcBorders>
              <w:right w:val="single" w:sz="4" w:space="0" w:color="auto"/>
            </w:tcBorders>
            <w:vAlign w:val="center"/>
            <w:tcPrChange w:id="20312" w:author="Στάθης Καπ" w:date="2023-03-09T06:29:00Z">
              <w:tcPr>
                <w:tcW w:w="454" w:type="dxa"/>
                <w:gridSpan w:val="2"/>
                <w:tcBorders>
                  <w:right w:val="single" w:sz="4" w:space="0" w:color="auto"/>
                </w:tcBorders>
                <w:vAlign w:val="center"/>
              </w:tcPr>
            </w:tcPrChange>
          </w:tcPr>
          <w:p w14:paraId="4167181E" w14:textId="53CF64C2" w:rsidR="00494D04" w:rsidRPr="007E0F91" w:rsidRDefault="00494D04" w:rsidP="00494D04">
            <w:pPr>
              <w:jc w:val="center"/>
              <w:rPr>
                <w:ins w:id="20313" w:author="Στάθης Καπ" w:date="2023-03-09T06:25:00Z"/>
                <w:sz w:val="16"/>
                <w:szCs w:val="16"/>
              </w:rPr>
            </w:pPr>
            <w:ins w:id="20314" w:author="Στάθης Καπ" w:date="2023-03-09T07:11:00Z">
              <w:r>
                <w:rPr>
                  <w:rFonts w:ascii="Calibri" w:hAnsi="Calibri" w:cs="Calibri"/>
                  <w:color w:val="000000"/>
                  <w:sz w:val="16"/>
                  <w:szCs w:val="16"/>
                </w:rPr>
                <w:t>61.95</w:t>
              </w:r>
            </w:ins>
          </w:p>
        </w:tc>
        <w:tc>
          <w:tcPr>
            <w:tcW w:w="453" w:type="dxa"/>
            <w:tcBorders>
              <w:left w:val="single" w:sz="4" w:space="0" w:color="auto"/>
            </w:tcBorders>
            <w:vAlign w:val="center"/>
            <w:tcPrChange w:id="20315" w:author="Στάθης Καπ" w:date="2023-03-09T06:29:00Z">
              <w:tcPr>
                <w:tcW w:w="453" w:type="dxa"/>
                <w:gridSpan w:val="2"/>
                <w:tcBorders>
                  <w:left w:val="single" w:sz="4" w:space="0" w:color="auto"/>
                </w:tcBorders>
                <w:vAlign w:val="bottom"/>
              </w:tcPr>
            </w:tcPrChange>
          </w:tcPr>
          <w:p w14:paraId="2B151396" w14:textId="3BD6C01A" w:rsidR="00494D04" w:rsidRPr="007E0F91" w:rsidRDefault="00494D04" w:rsidP="00494D04">
            <w:pPr>
              <w:jc w:val="center"/>
              <w:rPr>
                <w:ins w:id="20316" w:author="Στάθης Καπ" w:date="2023-03-09T06:25:00Z"/>
                <w:sz w:val="16"/>
                <w:szCs w:val="16"/>
              </w:rPr>
            </w:pPr>
            <w:ins w:id="20317" w:author="Στάθης Καπ" w:date="2023-03-09T07:11:00Z">
              <w:r>
                <w:rPr>
                  <w:rFonts w:ascii="Calibri" w:hAnsi="Calibri" w:cs="Calibri"/>
                  <w:color w:val="000000"/>
                  <w:sz w:val="16"/>
                  <w:szCs w:val="16"/>
                </w:rPr>
                <w:t>1564</w:t>
              </w:r>
            </w:ins>
          </w:p>
        </w:tc>
        <w:tc>
          <w:tcPr>
            <w:tcW w:w="454" w:type="dxa"/>
            <w:vAlign w:val="center"/>
            <w:tcPrChange w:id="20318" w:author="Στάθης Καπ" w:date="2023-03-09T06:29:00Z">
              <w:tcPr>
                <w:tcW w:w="454" w:type="dxa"/>
                <w:gridSpan w:val="2"/>
                <w:vAlign w:val="center"/>
              </w:tcPr>
            </w:tcPrChange>
          </w:tcPr>
          <w:p w14:paraId="629D2F6A" w14:textId="32D5B159" w:rsidR="00494D04" w:rsidRPr="007E0F91" w:rsidRDefault="00494D04" w:rsidP="00494D04">
            <w:pPr>
              <w:jc w:val="center"/>
              <w:rPr>
                <w:ins w:id="20319" w:author="Στάθης Καπ" w:date="2023-03-09T06:25:00Z"/>
                <w:sz w:val="16"/>
                <w:szCs w:val="16"/>
              </w:rPr>
            </w:pPr>
            <w:ins w:id="20320" w:author="Στάθης Καπ" w:date="2023-03-09T07:11:00Z">
              <w:r>
                <w:rPr>
                  <w:rFonts w:ascii="Calibri" w:hAnsi="Calibri" w:cs="Calibri"/>
                  <w:color w:val="000000"/>
                  <w:sz w:val="16"/>
                  <w:szCs w:val="16"/>
                </w:rPr>
                <w:t>5.21</w:t>
              </w:r>
            </w:ins>
          </w:p>
        </w:tc>
        <w:tc>
          <w:tcPr>
            <w:tcW w:w="454" w:type="dxa"/>
            <w:vAlign w:val="center"/>
            <w:tcPrChange w:id="20321" w:author="Στάθης Καπ" w:date="2023-03-09T06:29:00Z">
              <w:tcPr>
                <w:tcW w:w="454" w:type="dxa"/>
                <w:gridSpan w:val="2"/>
                <w:vAlign w:val="bottom"/>
              </w:tcPr>
            </w:tcPrChange>
          </w:tcPr>
          <w:p w14:paraId="4330F21D" w14:textId="13AA4CF8" w:rsidR="00494D04" w:rsidRPr="007E0F91" w:rsidRDefault="00494D04" w:rsidP="00494D04">
            <w:pPr>
              <w:jc w:val="center"/>
              <w:rPr>
                <w:ins w:id="20322" w:author="Στάθης Καπ" w:date="2023-03-09T06:25:00Z"/>
                <w:sz w:val="16"/>
                <w:szCs w:val="16"/>
              </w:rPr>
            </w:pPr>
            <w:ins w:id="20323" w:author="Στάθης Καπ" w:date="2023-03-09T07:11:00Z">
              <w:r>
                <w:rPr>
                  <w:rFonts w:ascii="Calibri" w:hAnsi="Calibri" w:cs="Calibri"/>
                  <w:color w:val="000000"/>
                  <w:sz w:val="16"/>
                  <w:szCs w:val="16"/>
                </w:rPr>
                <w:t>0.517</w:t>
              </w:r>
            </w:ins>
          </w:p>
        </w:tc>
        <w:tc>
          <w:tcPr>
            <w:tcW w:w="461" w:type="dxa"/>
            <w:tcBorders>
              <w:right w:val="single" w:sz="4" w:space="0" w:color="auto"/>
            </w:tcBorders>
            <w:vAlign w:val="center"/>
            <w:tcPrChange w:id="20324" w:author="Στάθης Καπ" w:date="2023-03-09T06:29:00Z">
              <w:tcPr>
                <w:tcW w:w="461" w:type="dxa"/>
                <w:gridSpan w:val="2"/>
                <w:tcBorders>
                  <w:right w:val="single" w:sz="4" w:space="0" w:color="auto"/>
                </w:tcBorders>
                <w:vAlign w:val="center"/>
              </w:tcPr>
            </w:tcPrChange>
          </w:tcPr>
          <w:p w14:paraId="47C51EFF" w14:textId="0757839D" w:rsidR="00494D04" w:rsidRPr="007E0F91" w:rsidRDefault="00494D04" w:rsidP="00494D04">
            <w:pPr>
              <w:jc w:val="center"/>
              <w:rPr>
                <w:ins w:id="20325" w:author="Στάθης Καπ" w:date="2023-03-09T06:25:00Z"/>
                <w:sz w:val="16"/>
                <w:szCs w:val="16"/>
              </w:rPr>
            </w:pPr>
            <w:ins w:id="20326" w:author="Στάθης Καπ" w:date="2023-03-09T07:11:00Z">
              <w:r>
                <w:rPr>
                  <w:rFonts w:ascii="Calibri" w:hAnsi="Calibri" w:cs="Calibri"/>
                  <w:color w:val="000000"/>
                  <w:sz w:val="16"/>
                  <w:szCs w:val="16"/>
                </w:rPr>
                <w:t>15.93</w:t>
              </w:r>
            </w:ins>
          </w:p>
        </w:tc>
      </w:tr>
      <w:tr w:rsidR="00494D04" w14:paraId="6814CA1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32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328" w:author="Στάθης Καπ" w:date="2023-03-09T06:25:00Z"/>
          <w:trPrChange w:id="20329"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330"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4CB2E6C" w14:textId="77777777" w:rsidR="00494D04" w:rsidRPr="009861B1" w:rsidRDefault="00494D04" w:rsidP="00494D04">
            <w:pPr>
              <w:jc w:val="center"/>
              <w:rPr>
                <w:ins w:id="20331" w:author="Στάθης Καπ" w:date="2023-03-09T06:25:00Z"/>
                <w:rFonts w:ascii="Calibri" w:hAnsi="Calibri" w:cs="Calibri"/>
                <w:color w:val="000000"/>
                <w:sz w:val="16"/>
                <w:szCs w:val="16"/>
              </w:rPr>
            </w:pPr>
            <w:ins w:id="20332" w:author="Στάθης Καπ" w:date="2023-03-09T06:25:00Z">
              <w:r w:rsidRPr="009861B1">
                <w:rPr>
                  <w:rFonts w:ascii="Calibri" w:hAnsi="Calibri" w:cs="Calibri"/>
                  <w:color w:val="000000"/>
                  <w:sz w:val="16"/>
                  <w:szCs w:val="16"/>
                </w:rPr>
                <w:t>rc205</w:t>
              </w:r>
            </w:ins>
          </w:p>
        </w:tc>
        <w:tc>
          <w:tcPr>
            <w:tcW w:w="565" w:type="dxa"/>
            <w:tcBorders>
              <w:left w:val="single" w:sz="4" w:space="0" w:color="auto"/>
            </w:tcBorders>
            <w:vAlign w:val="center"/>
            <w:tcPrChange w:id="20333" w:author="Στάθης Καπ" w:date="2023-03-09T06:29:00Z">
              <w:tcPr>
                <w:tcW w:w="565" w:type="dxa"/>
                <w:gridSpan w:val="2"/>
                <w:tcBorders>
                  <w:left w:val="single" w:sz="4" w:space="0" w:color="auto"/>
                </w:tcBorders>
                <w:vAlign w:val="center"/>
              </w:tcPr>
            </w:tcPrChange>
          </w:tcPr>
          <w:p w14:paraId="11C0C093" w14:textId="750D37DA" w:rsidR="00494D04" w:rsidRPr="007E0F91" w:rsidRDefault="00494D04" w:rsidP="00494D04">
            <w:pPr>
              <w:jc w:val="center"/>
              <w:rPr>
                <w:ins w:id="20334" w:author="Στάθης Καπ" w:date="2023-03-09T06:25:00Z"/>
                <w:sz w:val="16"/>
                <w:szCs w:val="16"/>
              </w:rPr>
            </w:pPr>
            <w:ins w:id="20335" w:author="Στάθης Καπ" w:date="2023-03-09T07:11:00Z">
              <w:r>
                <w:rPr>
                  <w:rFonts w:ascii="Calibri" w:hAnsi="Calibri" w:cs="Calibri"/>
                  <w:color w:val="000000"/>
                  <w:sz w:val="16"/>
                  <w:szCs w:val="16"/>
                </w:rPr>
                <w:t>1490</w:t>
              </w:r>
            </w:ins>
          </w:p>
        </w:tc>
        <w:tc>
          <w:tcPr>
            <w:tcW w:w="679" w:type="dxa"/>
            <w:tcBorders>
              <w:right w:val="single" w:sz="4" w:space="0" w:color="auto"/>
            </w:tcBorders>
            <w:vAlign w:val="center"/>
            <w:tcPrChange w:id="20336" w:author="Στάθης Καπ" w:date="2023-03-09T06:29:00Z">
              <w:tcPr>
                <w:tcW w:w="679" w:type="dxa"/>
                <w:gridSpan w:val="2"/>
                <w:tcBorders>
                  <w:right w:val="single" w:sz="4" w:space="0" w:color="auto"/>
                </w:tcBorders>
                <w:vAlign w:val="center"/>
              </w:tcPr>
            </w:tcPrChange>
          </w:tcPr>
          <w:p w14:paraId="2AA88AFD" w14:textId="7419087C" w:rsidR="00494D04" w:rsidRPr="007E0F91" w:rsidRDefault="00494D04" w:rsidP="00494D04">
            <w:pPr>
              <w:jc w:val="center"/>
              <w:rPr>
                <w:ins w:id="20337" w:author="Στάθης Καπ" w:date="2023-03-09T06:25:00Z"/>
                <w:sz w:val="16"/>
                <w:szCs w:val="16"/>
              </w:rPr>
            </w:pPr>
            <w:ins w:id="20338" w:author="Στάθης Καπ" w:date="2023-03-09T07:11:00Z">
              <w:r>
                <w:rPr>
                  <w:rFonts w:ascii="Calibri" w:hAnsi="Calibri" w:cs="Calibri"/>
                  <w:color w:val="000000"/>
                  <w:sz w:val="16"/>
                  <w:szCs w:val="16"/>
                </w:rPr>
                <w:t>1460</w:t>
              </w:r>
            </w:ins>
          </w:p>
        </w:tc>
        <w:tc>
          <w:tcPr>
            <w:tcW w:w="453" w:type="dxa"/>
            <w:tcBorders>
              <w:left w:val="single" w:sz="4" w:space="0" w:color="auto"/>
            </w:tcBorders>
            <w:vAlign w:val="center"/>
            <w:tcPrChange w:id="20339" w:author="Στάθης Καπ" w:date="2023-03-09T06:29:00Z">
              <w:tcPr>
                <w:tcW w:w="453" w:type="dxa"/>
                <w:gridSpan w:val="2"/>
                <w:tcBorders>
                  <w:left w:val="single" w:sz="4" w:space="0" w:color="auto"/>
                </w:tcBorders>
                <w:vAlign w:val="center"/>
              </w:tcPr>
            </w:tcPrChange>
          </w:tcPr>
          <w:p w14:paraId="1EE8DF9B" w14:textId="4067F022" w:rsidR="00494D04" w:rsidRPr="007E0F91" w:rsidRDefault="00494D04" w:rsidP="00494D04">
            <w:pPr>
              <w:jc w:val="center"/>
              <w:rPr>
                <w:ins w:id="20340" w:author="Στάθης Καπ" w:date="2023-03-09T06:25:00Z"/>
                <w:sz w:val="16"/>
                <w:szCs w:val="16"/>
              </w:rPr>
            </w:pPr>
            <w:ins w:id="20341" w:author="Στάθης Καπ" w:date="2023-03-09T07:11:00Z">
              <w:r>
                <w:rPr>
                  <w:rFonts w:ascii="Calibri" w:hAnsi="Calibri" w:cs="Calibri"/>
                  <w:color w:val="000000"/>
                  <w:sz w:val="16"/>
                  <w:szCs w:val="16"/>
                </w:rPr>
                <w:t>1362</w:t>
              </w:r>
            </w:ins>
          </w:p>
        </w:tc>
        <w:tc>
          <w:tcPr>
            <w:tcW w:w="708" w:type="dxa"/>
            <w:vAlign w:val="center"/>
            <w:tcPrChange w:id="20342" w:author="Στάθης Καπ" w:date="2023-03-09T06:29:00Z">
              <w:tcPr>
                <w:tcW w:w="708" w:type="dxa"/>
                <w:gridSpan w:val="2"/>
                <w:vAlign w:val="center"/>
              </w:tcPr>
            </w:tcPrChange>
          </w:tcPr>
          <w:p w14:paraId="66D71306" w14:textId="76D5148A" w:rsidR="00494D04" w:rsidRPr="007E0F91" w:rsidRDefault="00494D04" w:rsidP="00494D04">
            <w:pPr>
              <w:jc w:val="center"/>
              <w:rPr>
                <w:ins w:id="20343" w:author="Στάθης Καπ" w:date="2023-03-09T06:25:00Z"/>
                <w:sz w:val="16"/>
                <w:szCs w:val="16"/>
              </w:rPr>
            </w:pPr>
            <w:ins w:id="20344" w:author="Στάθης Καπ" w:date="2023-03-09T07:11:00Z">
              <w:r>
                <w:rPr>
                  <w:rFonts w:ascii="Calibri" w:hAnsi="Calibri" w:cs="Calibri"/>
                  <w:color w:val="000000"/>
                  <w:sz w:val="16"/>
                  <w:szCs w:val="16"/>
                </w:rPr>
                <w:t>6.58</w:t>
              </w:r>
            </w:ins>
          </w:p>
        </w:tc>
        <w:tc>
          <w:tcPr>
            <w:tcW w:w="652" w:type="dxa"/>
            <w:tcBorders>
              <w:right w:val="single" w:sz="4" w:space="0" w:color="auto"/>
            </w:tcBorders>
            <w:vAlign w:val="center"/>
            <w:tcPrChange w:id="20345" w:author="Στάθης Καπ" w:date="2023-03-09T06:29:00Z">
              <w:tcPr>
                <w:tcW w:w="652" w:type="dxa"/>
                <w:gridSpan w:val="2"/>
                <w:tcBorders>
                  <w:right w:val="single" w:sz="4" w:space="0" w:color="auto"/>
                </w:tcBorders>
                <w:vAlign w:val="center"/>
              </w:tcPr>
            </w:tcPrChange>
          </w:tcPr>
          <w:p w14:paraId="6401C596" w14:textId="0037939D" w:rsidR="00494D04" w:rsidRPr="007E0F91" w:rsidRDefault="00494D04" w:rsidP="00494D04">
            <w:pPr>
              <w:jc w:val="center"/>
              <w:rPr>
                <w:ins w:id="20346" w:author="Στάθης Καπ" w:date="2023-03-09T06:25:00Z"/>
                <w:sz w:val="16"/>
                <w:szCs w:val="16"/>
              </w:rPr>
            </w:pPr>
            <w:ins w:id="20347" w:author="Στάθης Καπ" w:date="2023-03-09T07:11:00Z">
              <w:r>
                <w:rPr>
                  <w:rFonts w:ascii="Calibri" w:hAnsi="Calibri" w:cs="Calibri"/>
                  <w:color w:val="000000"/>
                  <w:sz w:val="16"/>
                  <w:szCs w:val="16"/>
                </w:rPr>
                <w:t>0.692</w:t>
              </w:r>
            </w:ins>
          </w:p>
        </w:tc>
        <w:tc>
          <w:tcPr>
            <w:tcW w:w="453" w:type="dxa"/>
            <w:tcBorders>
              <w:left w:val="single" w:sz="4" w:space="0" w:color="auto"/>
            </w:tcBorders>
            <w:vAlign w:val="center"/>
            <w:tcPrChange w:id="20348" w:author="Στάθης Καπ" w:date="2023-03-09T06:29:00Z">
              <w:tcPr>
                <w:tcW w:w="453" w:type="dxa"/>
                <w:gridSpan w:val="2"/>
                <w:tcBorders>
                  <w:left w:val="single" w:sz="4" w:space="0" w:color="auto"/>
                </w:tcBorders>
                <w:vAlign w:val="bottom"/>
              </w:tcPr>
            </w:tcPrChange>
          </w:tcPr>
          <w:p w14:paraId="330607B9" w14:textId="366E2304" w:rsidR="00494D04" w:rsidRPr="007E0F91" w:rsidRDefault="00494D04" w:rsidP="00494D04">
            <w:pPr>
              <w:jc w:val="center"/>
              <w:rPr>
                <w:ins w:id="20349" w:author="Στάθης Καπ" w:date="2023-03-09T06:25:00Z"/>
                <w:sz w:val="16"/>
                <w:szCs w:val="16"/>
              </w:rPr>
            </w:pPr>
            <w:ins w:id="20350" w:author="Στάθης Καπ" w:date="2023-03-09T07:11:00Z">
              <w:r>
                <w:rPr>
                  <w:rFonts w:ascii="Calibri" w:hAnsi="Calibri" w:cs="Calibri"/>
                  <w:color w:val="000000"/>
                  <w:sz w:val="16"/>
                  <w:szCs w:val="16"/>
                </w:rPr>
                <w:t>1373</w:t>
              </w:r>
            </w:ins>
          </w:p>
        </w:tc>
        <w:tc>
          <w:tcPr>
            <w:tcW w:w="454" w:type="dxa"/>
            <w:vAlign w:val="center"/>
            <w:tcPrChange w:id="20351" w:author="Στάθης Καπ" w:date="2023-03-09T06:29:00Z">
              <w:tcPr>
                <w:tcW w:w="454" w:type="dxa"/>
                <w:gridSpan w:val="2"/>
                <w:vAlign w:val="center"/>
              </w:tcPr>
            </w:tcPrChange>
          </w:tcPr>
          <w:p w14:paraId="09632432" w14:textId="170714CD" w:rsidR="00494D04" w:rsidRPr="007E0F91" w:rsidRDefault="00494D04" w:rsidP="00494D04">
            <w:pPr>
              <w:jc w:val="center"/>
              <w:rPr>
                <w:ins w:id="20352" w:author="Στάθης Καπ" w:date="2023-03-09T06:25:00Z"/>
                <w:sz w:val="16"/>
                <w:szCs w:val="16"/>
              </w:rPr>
            </w:pPr>
            <w:ins w:id="20353" w:author="Στάθης Καπ" w:date="2023-03-09T07:11:00Z">
              <w:r>
                <w:rPr>
                  <w:rFonts w:ascii="Calibri" w:hAnsi="Calibri" w:cs="Calibri"/>
                  <w:color w:val="000000"/>
                  <w:sz w:val="16"/>
                  <w:szCs w:val="16"/>
                </w:rPr>
                <w:t>-0.81</w:t>
              </w:r>
            </w:ins>
          </w:p>
        </w:tc>
        <w:tc>
          <w:tcPr>
            <w:tcW w:w="454" w:type="dxa"/>
            <w:vAlign w:val="center"/>
            <w:tcPrChange w:id="20354" w:author="Στάθης Καπ" w:date="2023-03-09T06:29:00Z">
              <w:tcPr>
                <w:tcW w:w="454" w:type="dxa"/>
                <w:gridSpan w:val="2"/>
                <w:vAlign w:val="bottom"/>
              </w:tcPr>
            </w:tcPrChange>
          </w:tcPr>
          <w:p w14:paraId="3B70396D" w14:textId="276240FC" w:rsidR="00494D04" w:rsidRPr="007E0F91" w:rsidRDefault="00494D04" w:rsidP="00494D04">
            <w:pPr>
              <w:jc w:val="center"/>
              <w:rPr>
                <w:ins w:id="20355" w:author="Στάθης Καπ" w:date="2023-03-09T06:25:00Z"/>
                <w:sz w:val="16"/>
                <w:szCs w:val="16"/>
              </w:rPr>
            </w:pPr>
            <w:ins w:id="20356" w:author="Στάθης Καπ" w:date="2023-03-09T07:11:00Z">
              <w:r>
                <w:rPr>
                  <w:rFonts w:ascii="Calibri" w:hAnsi="Calibri" w:cs="Calibri"/>
                  <w:color w:val="000000"/>
                  <w:sz w:val="16"/>
                  <w:szCs w:val="16"/>
                </w:rPr>
                <w:t>0.406</w:t>
              </w:r>
            </w:ins>
          </w:p>
        </w:tc>
        <w:tc>
          <w:tcPr>
            <w:tcW w:w="457" w:type="dxa"/>
            <w:tcBorders>
              <w:right w:val="single" w:sz="4" w:space="0" w:color="auto"/>
            </w:tcBorders>
            <w:vAlign w:val="center"/>
            <w:tcPrChange w:id="20357" w:author="Στάθης Καπ" w:date="2023-03-09T06:29:00Z">
              <w:tcPr>
                <w:tcW w:w="457" w:type="dxa"/>
                <w:gridSpan w:val="2"/>
                <w:tcBorders>
                  <w:right w:val="single" w:sz="4" w:space="0" w:color="auto"/>
                </w:tcBorders>
                <w:vAlign w:val="center"/>
              </w:tcPr>
            </w:tcPrChange>
          </w:tcPr>
          <w:p w14:paraId="5B57EB54" w14:textId="7F63C5DB" w:rsidR="00494D04" w:rsidRPr="007E0F91" w:rsidRDefault="00494D04" w:rsidP="00494D04">
            <w:pPr>
              <w:jc w:val="center"/>
              <w:rPr>
                <w:ins w:id="20358" w:author="Στάθης Καπ" w:date="2023-03-09T06:25:00Z"/>
                <w:sz w:val="16"/>
                <w:szCs w:val="16"/>
              </w:rPr>
            </w:pPr>
            <w:ins w:id="20359" w:author="Στάθης Καπ" w:date="2023-03-09T07:11:00Z">
              <w:r>
                <w:rPr>
                  <w:rFonts w:ascii="Calibri" w:hAnsi="Calibri" w:cs="Calibri"/>
                  <w:color w:val="000000"/>
                  <w:sz w:val="16"/>
                  <w:szCs w:val="16"/>
                </w:rPr>
                <w:t>41.33</w:t>
              </w:r>
            </w:ins>
          </w:p>
        </w:tc>
        <w:tc>
          <w:tcPr>
            <w:tcW w:w="453" w:type="dxa"/>
            <w:tcBorders>
              <w:left w:val="single" w:sz="4" w:space="0" w:color="auto"/>
            </w:tcBorders>
            <w:vAlign w:val="center"/>
            <w:tcPrChange w:id="20360" w:author="Στάθης Καπ" w:date="2023-03-09T06:29:00Z">
              <w:tcPr>
                <w:tcW w:w="453" w:type="dxa"/>
                <w:gridSpan w:val="2"/>
                <w:tcBorders>
                  <w:left w:val="single" w:sz="4" w:space="0" w:color="auto"/>
                </w:tcBorders>
                <w:vAlign w:val="bottom"/>
              </w:tcPr>
            </w:tcPrChange>
          </w:tcPr>
          <w:p w14:paraId="56EBE276" w14:textId="6F2E94EF" w:rsidR="00494D04" w:rsidRPr="007E0F91" w:rsidRDefault="00494D04" w:rsidP="00494D04">
            <w:pPr>
              <w:jc w:val="center"/>
              <w:rPr>
                <w:ins w:id="20361" w:author="Στάθης Καπ" w:date="2023-03-09T06:25:00Z"/>
                <w:sz w:val="16"/>
                <w:szCs w:val="16"/>
              </w:rPr>
            </w:pPr>
            <w:ins w:id="20362" w:author="Στάθης Καπ" w:date="2023-03-09T07:11:00Z">
              <w:r>
                <w:rPr>
                  <w:rFonts w:ascii="Calibri" w:hAnsi="Calibri" w:cs="Calibri"/>
                  <w:color w:val="000000"/>
                  <w:sz w:val="16"/>
                  <w:szCs w:val="16"/>
                </w:rPr>
                <w:t>1348</w:t>
              </w:r>
            </w:ins>
          </w:p>
        </w:tc>
        <w:tc>
          <w:tcPr>
            <w:tcW w:w="454" w:type="dxa"/>
            <w:vAlign w:val="center"/>
            <w:tcPrChange w:id="20363" w:author="Στάθης Καπ" w:date="2023-03-09T06:29:00Z">
              <w:tcPr>
                <w:tcW w:w="454" w:type="dxa"/>
                <w:gridSpan w:val="2"/>
                <w:vAlign w:val="center"/>
              </w:tcPr>
            </w:tcPrChange>
          </w:tcPr>
          <w:p w14:paraId="325BA6C1" w14:textId="5386B7CE" w:rsidR="00494D04" w:rsidRPr="007E0F91" w:rsidRDefault="00494D04" w:rsidP="00494D04">
            <w:pPr>
              <w:jc w:val="center"/>
              <w:rPr>
                <w:ins w:id="20364" w:author="Στάθης Καπ" w:date="2023-03-09T06:25:00Z"/>
                <w:sz w:val="16"/>
                <w:szCs w:val="16"/>
              </w:rPr>
            </w:pPr>
            <w:ins w:id="20365" w:author="Στάθης Καπ" w:date="2023-03-09T07:11:00Z">
              <w:r>
                <w:rPr>
                  <w:rFonts w:ascii="Calibri" w:hAnsi="Calibri" w:cs="Calibri"/>
                  <w:color w:val="000000"/>
                  <w:sz w:val="16"/>
                  <w:szCs w:val="16"/>
                </w:rPr>
                <w:t>1.03</w:t>
              </w:r>
            </w:ins>
          </w:p>
        </w:tc>
        <w:tc>
          <w:tcPr>
            <w:tcW w:w="454" w:type="dxa"/>
            <w:vAlign w:val="center"/>
            <w:tcPrChange w:id="20366" w:author="Στάθης Καπ" w:date="2023-03-09T06:29:00Z">
              <w:tcPr>
                <w:tcW w:w="454" w:type="dxa"/>
                <w:gridSpan w:val="2"/>
                <w:vAlign w:val="bottom"/>
              </w:tcPr>
            </w:tcPrChange>
          </w:tcPr>
          <w:p w14:paraId="01190472" w14:textId="0DFC3A33" w:rsidR="00494D04" w:rsidRPr="007E0F91" w:rsidRDefault="00494D04" w:rsidP="00494D04">
            <w:pPr>
              <w:jc w:val="center"/>
              <w:rPr>
                <w:ins w:id="20367" w:author="Στάθης Καπ" w:date="2023-03-09T06:25:00Z"/>
                <w:sz w:val="16"/>
                <w:szCs w:val="16"/>
              </w:rPr>
            </w:pPr>
            <w:ins w:id="20368" w:author="Στάθης Καπ" w:date="2023-03-09T07:11:00Z">
              <w:r>
                <w:rPr>
                  <w:rFonts w:ascii="Calibri" w:hAnsi="Calibri" w:cs="Calibri"/>
                  <w:color w:val="000000"/>
                  <w:sz w:val="16"/>
                  <w:szCs w:val="16"/>
                </w:rPr>
                <w:t>0.305</w:t>
              </w:r>
            </w:ins>
          </w:p>
        </w:tc>
        <w:tc>
          <w:tcPr>
            <w:tcW w:w="454" w:type="dxa"/>
            <w:tcBorders>
              <w:right w:val="single" w:sz="4" w:space="0" w:color="auto"/>
            </w:tcBorders>
            <w:vAlign w:val="center"/>
            <w:tcPrChange w:id="20369" w:author="Στάθης Καπ" w:date="2023-03-09T06:29:00Z">
              <w:tcPr>
                <w:tcW w:w="454" w:type="dxa"/>
                <w:gridSpan w:val="2"/>
                <w:tcBorders>
                  <w:right w:val="single" w:sz="4" w:space="0" w:color="auto"/>
                </w:tcBorders>
                <w:vAlign w:val="center"/>
              </w:tcPr>
            </w:tcPrChange>
          </w:tcPr>
          <w:p w14:paraId="37CC4415" w14:textId="20516A28" w:rsidR="00494D04" w:rsidRPr="007E0F91" w:rsidRDefault="00494D04" w:rsidP="00494D04">
            <w:pPr>
              <w:jc w:val="center"/>
              <w:rPr>
                <w:ins w:id="20370" w:author="Στάθης Καπ" w:date="2023-03-09T06:25:00Z"/>
                <w:sz w:val="16"/>
                <w:szCs w:val="16"/>
              </w:rPr>
            </w:pPr>
            <w:ins w:id="20371" w:author="Στάθης Καπ" w:date="2023-03-09T07:11:00Z">
              <w:r>
                <w:rPr>
                  <w:rFonts w:ascii="Calibri" w:hAnsi="Calibri" w:cs="Calibri"/>
                  <w:color w:val="000000"/>
                  <w:sz w:val="16"/>
                  <w:szCs w:val="16"/>
                </w:rPr>
                <w:t>55.92</w:t>
              </w:r>
            </w:ins>
          </w:p>
        </w:tc>
        <w:tc>
          <w:tcPr>
            <w:tcW w:w="453" w:type="dxa"/>
            <w:tcBorders>
              <w:left w:val="single" w:sz="4" w:space="0" w:color="auto"/>
            </w:tcBorders>
            <w:vAlign w:val="center"/>
            <w:tcPrChange w:id="20372" w:author="Στάθης Καπ" w:date="2023-03-09T06:29:00Z">
              <w:tcPr>
                <w:tcW w:w="453" w:type="dxa"/>
                <w:gridSpan w:val="2"/>
                <w:tcBorders>
                  <w:left w:val="single" w:sz="4" w:space="0" w:color="auto"/>
                </w:tcBorders>
                <w:vAlign w:val="bottom"/>
              </w:tcPr>
            </w:tcPrChange>
          </w:tcPr>
          <w:p w14:paraId="325CBC16" w14:textId="494F5871" w:rsidR="00494D04" w:rsidRPr="007E0F91" w:rsidRDefault="00494D04" w:rsidP="00494D04">
            <w:pPr>
              <w:jc w:val="center"/>
              <w:rPr>
                <w:ins w:id="20373" w:author="Στάθης Καπ" w:date="2023-03-09T06:25:00Z"/>
                <w:sz w:val="16"/>
                <w:szCs w:val="16"/>
              </w:rPr>
            </w:pPr>
            <w:ins w:id="20374" w:author="Στάθης Καπ" w:date="2023-03-09T07:11:00Z">
              <w:r>
                <w:rPr>
                  <w:rFonts w:ascii="Calibri" w:hAnsi="Calibri" w:cs="Calibri"/>
                  <w:color w:val="000000"/>
                  <w:sz w:val="16"/>
                  <w:szCs w:val="16"/>
                </w:rPr>
                <w:t>1283</w:t>
              </w:r>
            </w:ins>
          </w:p>
        </w:tc>
        <w:tc>
          <w:tcPr>
            <w:tcW w:w="454" w:type="dxa"/>
            <w:vAlign w:val="center"/>
            <w:tcPrChange w:id="20375" w:author="Στάθης Καπ" w:date="2023-03-09T06:29:00Z">
              <w:tcPr>
                <w:tcW w:w="454" w:type="dxa"/>
                <w:gridSpan w:val="2"/>
                <w:vAlign w:val="center"/>
              </w:tcPr>
            </w:tcPrChange>
          </w:tcPr>
          <w:p w14:paraId="2AA870DC" w14:textId="2A56CF20" w:rsidR="00494D04" w:rsidRPr="007E0F91" w:rsidRDefault="00494D04" w:rsidP="00494D04">
            <w:pPr>
              <w:jc w:val="center"/>
              <w:rPr>
                <w:ins w:id="20376" w:author="Στάθης Καπ" w:date="2023-03-09T06:25:00Z"/>
                <w:sz w:val="16"/>
                <w:szCs w:val="16"/>
              </w:rPr>
            </w:pPr>
            <w:ins w:id="20377" w:author="Στάθης Καπ" w:date="2023-03-09T07:11:00Z">
              <w:r>
                <w:rPr>
                  <w:rFonts w:ascii="Calibri" w:hAnsi="Calibri" w:cs="Calibri"/>
                  <w:color w:val="000000"/>
                  <w:sz w:val="16"/>
                  <w:szCs w:val="16"/>
                </w:rPr>
                <w:t>5.8</w:t>
              </w:r>
            </w:ins>
          </w:p>
        </w:tc>
        <w:tc>
          <w:tcPr>
            <w:tcW w:w="454" w:type="dxa"/>
            <w:vAlign w:val="center"/>
            <w:tcPrChange w:id="20378" w:author="Στάθης Καπ" w:date="2023-03-09T06:29:00Z">
              <w:tcPr>
                <w:tcW w:w="454" w:type="dxa"/>
                <w:gridSpan w:val="2"/>
                <w:vAlign w:val="bottom"/>
              </w:tcPr>
            </w:tcPrChange>
          </w:tcPr>
          <w:p w14:paraId="1AFE6BBC" w14:textId="51E202DB" w:rsidR="00494D04" w:rsidRPr="007E0F91" w:rsidRDefault="00494D04" w:rsidP="00494D04">
            <w:pPr>
              <w:jc w:val="center"/>
              <w:rPr>
                <w:ins w:id="20379" w:author="Στάθης Καπ" w:date="2023-03-09T06:25:00Z"/>
                <w:sz w:val="16"/>
                <w:szCs w:val="16"/>
              </w:rPr>
            </w:pPr>
            <w:ins w:id="20380" w:author="Στάθης Καπ" w:date="2023-03-09T07:11:00Z">
              <w:r>
                <w:rPr>
                  <w:rFonts w:ascii="Calibri" w:hAnsi="Calibri" w:cs="Calibri"/>
                  <w:color w:val="000000"/>
                  <w:sz w:val="16"/>
                  <w:szCs w:val="16"/>
                </w:rPr>
                <w:t>0.333</w:t>
              </w:r>
            </w:ins>
          </w:p>
        </w:tc>
        <w:tc>
          <w:tcPr>
            <w:tcW w:w="461" w:type="dxa"/>
            <w:tcBorders>
              <w:right w:val="single" w:sz="4" w:space="0" w:color="auto"/>
            </w:tcBorders>
            <w:vAlign w:val="center"/>
            <w:tcPrChange w:id="20381" w:author="Στάθης Καπ" w:date="2023-03-09T06:29:00Z">
              <w:tcPr>
                <w:tcW w:w="461" w:type="dxa"/>
                <w:gridSpan w:val="2"/>
                <w:tcBorders>
                  <w:right w:val="single" w:sz="4" w:space="0" w:color="auto"/>
                </w:tcBorders>
                <w:vAlign w:val="center"/>
              </w:tcPr>
            </w:tcPrChange>
          </w:tcPr>
          <w:p w14:paraId="2D77CD89" w14:textId="66945FB3" w:rsidR="00494D04" w:rsidRPr="007E0F91" w:rsidRDefault="00494D04" w:rsidP="00494D04">
            <w:pPr>
              <w:jc w:val="center"/>
              <w:rPr>
                <w:ins w:id="20382" w:author="Στάθης Καπ" w:date="2023-03-09T06:25:00Z"/>
                <w:sz w:val="16"/>
                <w:szCs w:val="16"/>
              </w:rPr>
            </w:pPr>
            <w:ins w:id="20383" w:author="Στάθης Καπ" w:date="2023-03-09T07:11:00Z">
              <w:r>
                <w:rPr>
                  <w:rFonts w:ascii="Calibri" w:hAnsi="Calibri" w:cs="Calibri"/>
                  <w:color w:val="000000"/>
                  <w:sz w:val="16"/>
                  <w:szCs w:val="16"/>
                </w:rPr>
                <w:t>51.88</w:t>
              </w:r>
            </w:ins>
          </w:p>
        </w:tc>
      </w:tr>
      <w:tr w:rsidR="00494D04" w14:paraId="2EFEDD6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38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385" w:author="Στάθης Καπ" w:date="2023-03-09T06:25:00Z"/>
          <w:trPrChange w:id="20386"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387"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09B00CD" w14:textId="77777777" w:rsidR="00494D04" w:rsidRPr="009861B1" w:rsidRDefault="00494D04" w:rsidP="00494D04">
            <w:pPr>
              <w:jc w:val="center"/>
              <w:rPr>
                <w:ins w:id="20388" w:author="Στάθης Καπ" w:date="2023-03-09T06:25:00Z"/>
                <w:rFonts w:ascii="Calibri" w:hAnsi="Calibri" w:cs="Calibri"/>
                <w:color w:val="000000"/>
                <w:sz w:val="16"/>
                <w:szCs w:val="16"/>
              </w:rPr>
            </w:pPr>
            <w:ins w:id="20389" w:author="Στάθης Καπ" w:date="2023-03-09T06:25:00Z">
              <w:r w:rsidRPr="009861B1">
                <w:rPr>
                  <w:rFonts w:ascii="Calibri" w:hAnsi="Calibri" w:cs="Calibri"/>
                  <w:color w:val="000000"/>
                  <w:sz w:val="16"/>
                  <w:szCs w:val="16"/>
                </w:rPr>
                <w:t>rc206</w:t>
              </w:r>
            </w:ins>
          </w:p>
        </w:tc>
        <w:tc>
          <w:tcPr>
            <w:tcW w:w="565" w:type="dxa"/>
            <w:tcBorders>
              <w:left w:val="single" w:sz="4" w:space="0" w:color="auto"/>
            </w:tcBorders>
            <w:vAlign w:val="center"/>
            <w:tcPrChange w:id="20390" w:author="Στάθης Καπ" w:date="2023-03-09T06:29:00Z">
              <w:tcPr>
                <w:tcW w:w="565" w:type="dxa"/>
                <w:gridSpan w:val="2"/>
                <w:tcBorders>
                  <w:left w:val="single" w:sz="4" w:space="0" w:color="auto"/>
                </w:tcBorders>
                <w:vAlign w:val="center"/>
              </w:tcPr>
            </w:tcPrChange>
          </w:tcPr>
          <w:p w14:paraId="557A5D69" w14:textId="57670845" w:rsidR="00494D04" w:rsidRPr="007E0F91" w:rsidRDefault="00494D04" w:rsidP="00494D04">
            <w:pPr>
              <w:jc w:val="center"/>
              <w:rPr>
                <w:ins w:id="20391" w:author="Στάθης Καπ" w:date="2023-03-09T06:25:00Z"/>
                <w:sz w:val="16"/>
                <w:szCs w:val="16"/>
              </w:rPr>
            </w:pPr>
            <w:ins w:id="20392" w:author="Στάθης Καπ" w:date="2023-03-09T07:11:00Z">
              <w:r>
                <w:rPr>
                  <w:rFonts w:ascii="Calibri" w:hAnsi="Calibri" w:cs="Calibri"/>
                  <w:color w:val="000000"/>
                  <w:sz w:val="16"/>
                  <w:szCs w:val="16"/>
                </w:rPr>
                <w:t>1470</w:t>
              </w:r>
            </w:ins>
          </w:p>
        </w:tc>
        <w:tc>
          <w:tcPr>
            <w:tcW w:w="679" w:type="dxa"/>
            <w:tcBorders>
              <w:right w:val="single" w:sz="4" w:space="0" w:color="auto"/>
            </w:tcBorders>
            <w:vAlign w:val="center"/>
            <w:tcPrChange w:id="20393" w:author="Στάθης Καπ" w:date="2023-03-09T06:29:00Z">
              <w:tcPr>
                <w:tcW w:w="679" w:type="dxa"/>
                <w:gridSpan w:val="2"/>
                <w:tcBorders>
                  <w:right w:val="single" w:sz="4" w:space="0" w:color="auto"/>
                </w:tcBorders>
                <w:vAlign w:val="center"/>
              </w:tcPr>
            </w:tcPrChange>
          </w:tcPr>
          <w:p w14:paraId="525E740A" w14:textId="0C4730EE" w:rsidR="00494D04" w:rsidRPr="007E0F91" w:rsidRDefault="00494D04" w:rsidP="00494D04">
            <w:pPr>
              <w:jc w:val="center"/>
              <w:rPr>
                <w:ins w:id="20394" w:author="Στάθης Καπ" w:date="2023-03-09T06:25:00Z"/>
                <w:sz w:val="16"/>
                <w:szCs w:val="16"/>
              </w:rPr>
            </w:pPr>
            <w:ins w:id="20395" w:author="Στάθης Καπ" w:date="2023-03-09T07:11:00Z">
              <w:r>
                <w:rPr>
                  <w:rFonts w:ascii="Calibri" w:hAnsi="Calibri" w:cs="Calibri"/>
                  <w:color w:val="000000"/>
                  <w:sz w:val="16"/>
                  <w:szCs w:val="16"/>
                </w:rPr>
                <w:t>1450</w:t>
              </w:r>
            </w:ins>
          </w:p>
        </w:tc>
        <w:tc>
          <w:tcPr>
            <w:tcW w:w="453" w:type="dxa"/>
            <w:tcBorders>
              <w:left w:val="single" w:sz="4" w:space="0" w:color="auto"/>
            </w:tcBorders>
            <w:vAlign w:val="center"/>
            <w:tcPrChange w:id="20396" w:author="Στάθης Καπ" w:date="2023-03-09T06:29:00Z">
              <w:tcPr>
                <w:tcW w:w="453" w:type="dxa"/>
                <w:gridSpan w:val="2"/>
                <w:tcBorders>
                  <w:left w:val="single" w:sz="4" w:space="0" w:color="auto"/>
                </w:tcBorders>
                <w:vAlign w:val="center"/>
              </w:tcPr>
            </w:tcPrChange>
          </w:tcPr>
          <w:p w14:paraId="0C968258" w14:textId="2E88C378" w:rsidR="00494D04" w:rsidRPr="007E0F91" w:rsidRDefault="00494D04" w:rsidP="00494D04">
            <w:pPr>
              <w:jc w:val="center"/>
              <w:rPr>
                <w:ins w:id="20397" w:author="Στάθης Καπ" w:date="2023-03-09T06:25:00Z"/>
                <w:sz w:val="16"/>
                <w:szCs w:val="16"/>
              </w:rPr>
            </w:pPr>
            <w:ins w:id="20398" w:author="Στάθης Καπ" w:date="2023-03-09T07:11:00Z">
              <w:r>
                <w:rPr>
                  <w:rFonts w:ascii="Calibri" w:hAnsi="Calibri" w:cs="Calibri"/>
                  <w:color w:val="000000"/>
                  <w:sz w:val="16"/>
                  <w:szCs w:val="16"/>
                </w:rPr>
                <w:t>1451</w:t>
              </w:r>
            </w:ins>
          </w:p>
        </w:tc>
        <w:tc>
          <w:tcPr>
            <w:tcW w:w="708" w:type="dxa"/>
            <w:vAlign w:val="center"/>
            <w:tcPrChange w:id="20399" w:author="Στάθης Καπ" w:date="2023-03-09T06:29:00Z">
              <w:tcPr>
                <w:tcW w:w="708" w:type="dxa"/>
                <w:gridSpan w:val="2"/>
                <w:vAlign w:val="center"/>
              </w:tcPr>
            </w:tcPrChange>
          </w:tcPr>
          <w:p w14:paraId="0513343A" w14:textId="05CE60F1" w:rsidR="00494D04" w:rsidRPr="007E0F91" w:rsidRDefault="00494D04" w:rsidP="00494D04">
            <w:pPr>
              <w:jc w:val="center"/>
              <w:rPr>
                <w:ins w:id="20400" w:author="Στάθης Καπ" w:date="2023-03-09T06:25:00Z"/>
                <w:sz w:val="16"/>
                <w:szCs w:val="16"/>
              </w:rPr>
            </w:pPr>
            <w:ins w:id="20401" w:author="Στάθης Καπ" w:date="2023-03-09T07:11:00Z">
              <w:r>
                <w:rPr>
                  <w:rFonts w:ascii="Calibri" w:hAnsi="Calibri" w:cs="Calibri"/>
                  <w:color w:val="000000"/>
                  <w:sz w:val="16"/>
                  <w:szCs w:val="16"/>
                </w:rPr>
                <w:t>6.51</w:t>
              </w:r>
            </w:ins>
          </w:p>
        </w:tc>
        <w:tc>
          <w:tcPr>
            <w:tcW w:w="652" w:type="dxa"/>
            <w:tcBorders>
              <w:right w:val="single" w:sz="4" w:space="0" w:color="auto"/>
            </w:tcBorders>
            <w:vAlign w:val="center"/>
            <w:tcPrChange w:id="20402" w:author="Στάθης Καπ" w:date="2023-03-09T06:29:00Z">
              <w:tcPr>
                <w:tcW w:w="652" w:type="dxa"/>
                <w:gridSpan w:val="2"/>
                <w:tcBorders>
                  <w:right w:val="single" w:sz="4" w:space="0" w:color="auto"/>
                </w:tcBorders>
                <w:vAlign w:val="center"/>
              </w:tcPr>
            </w:tcPrChange>
          </w:tcPr>
          <w:p w14:paraId="4CC748C5" w14:textId="47124735" w:rsidR="00494D04" w:rsidRPr="007E0F91" w:rsidRDefault="00494D04" w:rsidP="00494D04">
            <w:pPr>
              <w:jc w:val="center"/>
              <w:rPr>
                <w:ins w:id="20403" w:author="Στάθης Καπ" w:date="2023-03-09T06:25:00Z"/>
                <w:sz w:val="16"/>
                <w:szCs w:val="16"/>
              </w:rPr>
            </w:pPr>
            <w:ins w:id="20404" w:author="Στάθης Καπ" w:date="2023-03-09T07:11:00Z">
              <w:r>
                <w:rPr>
                  <w:rFonts w:ascii="Calibri" w:hAnsi="Calibri" w:cs="Calibri"/>
                  <w:color w:val="000000"/>
                  <w:sz w:val="16"/>
                  <w:szCs w:val="16"/>
                </w:rPr>
                <w:t>0.972</w:t>
              </w:r>
            </w:ins>
          </w:p>
        </w:tc>
        <w:tc>
          <w:tcPr>
            <w:tcW w:w="453" w:type="dxa"/>
            <w:tcBorders>
              <w:left w:val="single" w:sz="4" w:space="0" w:color="auto"/>
            </w:tcBorders>
            <w:vAlign w:val="center"/>
            <w:tcPrChange w:id="20405" w:author="Στάθης Καπ" w:date="2023-03-09T06:29:00Z">
              <w:tcPr>
                <w:tcW w:w="453" w:type="dxa"/>
                <w:gridSpan w:val="2"/>
                <w:tcBorders>
                  <w:left w:val="single" w:sz="4" w:space="0" w:color="auto"/>
                </w:tcBorders>
                <w:vAlign w:val="bottom"/>
              </w:tcPr>
            </w:tcPrChange>
          </w:tcPr>
          <w:p w14:paraId="143F9425" w14:textId="4A8DDF06" w:rsidR="00494D04" w:rsidRPr="007E0F91" w:rsidRDefault="00494D04" w:rsidP="00494D04">
            <w:pPr>
              <w:jc w:val="center"/>
              <w:rPr>
                <w:ins w:id="20406" w:author="Στάθης Καπ" w:date="2023-03-09T06:25:00Z"/>
                <w:sz w:val="16"/>
                <w:szCs w:val="16"/>
              </w:rPr>
            </w:pPr>
            <w:ins w:id="20407" w:author="Στάθης Καπ" w:date="2023-03-09T07:11:00Z">
              <w:r>
                <w:rPr>
                  <w:rFonts w:ascii="Calibri" w:hAnsi="Calibri" w:cs="Calibri"/>
                  <w:color w:val="000000"/>
                  <w:sz w:val="16"/>
                  <w:szCs w:val="16"/>
                </w:rPr>
                <w:t>1427</w:t>
              </w:r>
            </w:ins>
          </w:p>
        </w:tc>
        <w:tc>
          <w:tcPr>
            <w:tcW w:w="454" w:type="dxa"/>
            <w:vAlign w:val="center"/>
            <w:tcPrChange w:id="20408" w:author="Στάθης Καπ" w:date="2023-03-09T06:29:00Z">
              <w:tcPr>
                <w:tcW w:w="454" w:type="dxa"/>
                <w:gridSpan w:val="2"/>
                <w:vAlign w:val="center"/>
              </w:tcPr>
            </w:tcPrChange>
          </w:tcPr>
          <w:p w14:paraId="66231C77" w14:textId="205A1696" w:rsidR="00494D04" w:rsidRPr="007E0F91" w:rsidRDefault="00494D04" w:rsidP="00494D04">
            <w:pPr>
              <w:jc w:val="center"/>
              <w:rPr>
                <w:ins w:id="20409" w:author="Στάθης Καπ" w:date="2023-03-09T06:25:00Z"/>
                <w:sz w:val="16"/>
                <w:szCs w:val="16"/>
              </w:rPr>
            </w:pPr>
            <w:ins w:id="20410" w:author="Στάθης Καπ" w:date="2023-03-09T07:11:00Z">
              <w:r>
                <w:rPr>
                  <w:rFonts w:ascii="Calibri" w:hAnsi="Calibri" w:cs="Calibri"/>
                  <w:color w:val="000000"/>
                  <w:sz w:val="16"/>
                  <w:szCs w:val="16"/>
                </w:rPr>
                <w:t>1.65</w:t>
              </w:r>
            </w:ins>
          </w:p>
        </w:tc>
        <w:tc>
          <w:tcPr>
            <w:tcW w:w="454" w:type="dxa"/>
            <w:vAlign w:val="center"/>
            <w:tcPrChange w:id="20411" w:author="Στάθης Καπ" w:date="2023-03-09T06:29:00Z">
              <w:tcPr>
                <w:tcW w:w="454" w:type="dxa"/>
                <w:gridSpan w:val="2"/>
                <w:vAlign w:val="bottom"/>
              </w:tcPr>
            </w:tcPrChange>
          </w:tcPr>
          <w:p w14:paraId="6C07F6F1" w14:textId="06A2CC9A" w:rsidR="00494D04" w:rsidRPr="007E0F91" w:rsidRDefault="00494D04" w:rsidP="00494D04">
            <w:pPr>
              <w:jc w:val="center"/>
              <w:rPr>
                <w:ins w:id="20412" w:author="Στάθης Καπ" w:date="2023-03-09T06:25:00Z"/>
                <w:sz w:val="16"/>
                <w:szCs w:val="16"/>
              </w:rPr>
            </w:pPr>
            <w:ins w:id="20413" w:author="Στάθης Καπ" w:date="2023-03-09T07:11:00Z">
              <w:r>
                <w:rPr>
                  <w:rFonts w:ascii="Calibri" w:hAnsi="Calibri" w:cs="Calibri"/>
                  <w:color w:val="000000"/>
                  <w:sz w:val="16"/>
                  <w:szCs w:val="16"/>
                </w:rPr>
                <w:t>0.297</w:t>
              </w:r>
            </w:ins>
          </w:p>
        </w:tc>
        <w:tc>
          <w:tcPr>
            <w:tcW w:w="457" w:type="dxa"/>
            <w:tcBorders>
              <w:right w:val="single" w:sz="4" w:space="0" w:color="auto"/>
            </w:tcBorders>
            <w:vAlign w:val="center"/>
            <w:tcPrChange w:id="20414" w:author="Στάθης Καπ" w:date="2023-03-09T06:29:00Z">
              <w:tcPr>
                <w:tcW w:w="457" w:type="dxa"/>
                <w:gridSpan w:val="2"/>
                <w:tcBorders>
                  <w:right w:val="single" w:sz="4" w:space="0" w:color="auto"/>
                </w:tcBorders>
                <w:vAlign w:val="center"/>
              </w:tcPr>
            </w:tcPrChange>
          </w:tcPr>
          <w:p w14:paraId="0899631B" w14:textId="2E8FD590" w:rsidR="00494D04" w:rsidRPr="007E0F91" w:rsidRDefault="00494D04" w:rsidP="00494D04">
            <w:pPr>
              <w:jc w:val="center"/>
              <w:rPr>
                <w:ins w:id="20415" w:author="Στάθης Καπ" w:date="2023-03-09T06:25:00Z"/>
                <w:sz w:val="16"/>
                <w:szCs w:val="16"/>
              </w:rPr>
            </w:pPr>
            <w:ins w:id="20416" w:author="Στάθης Καπ" w:date="2023-03-09T07:11:00Z">
              <w:r>
                <w:rPr>
                  <w:rFonts w:ascii="Calibri" w:hAnsi="Calibri" w:cs="Calibri"/>
                  <w:color w:val="000000"/>
                  <w:sz w:val="16"/>
                  <w:szCs w:val="16"/>
                </w:rPr>
                <w:t>69.44</w:t>
              </w:r>
            </w:ins>
          </w:p>
        </w:tc>
        <w:tc>
          <w:tcPr>
            <w:tcW w:w="453" w:type="dxa"/>
            <w:tcBorders>
              <w:left w:val="single" w:sz="4" w:space="0" w:color="auto"/>
            </w:tcBorders>
            <w:vAlign w:val="center"/>
            <w:tcPrChange w:id="20417" w:author="Στάθης Καπ" w:date="2023-03-09T06:29:00Z">
              <w:tcPr>
                <w:tcW w:w="453" w:type="dxa"/>
                <w:gridSpan w:val="2"/>
                <w:tcBorders>
                  <w:left w:val="single" w:sz="4" w:space="0" w:color="auto"/>
                </w:tcBorders>
                <w:vAlign w:val="bottom"/>
              </w:tcPr>
            </w:tcPrChange>
          </w:tcPr>
          <w:p w14:paraId="7F7BB77B" w14:textId="386652E6" w:rsidR="00494D04" w:rsidRPr="007E0F91" w:rsidRDefault="00494D04" w:rsidP="00494D04">
            <w:pPr>
              <w:jc w:val="center"/>
              <w:rPr>
                <w:ins w:id="20418" w:author="Στάθης Καπ" w:date="2023-03-09T06:25:00Z"/>
                <w:sz w:val="16"/>
                <w:szCs w:val="16"/>
              </w:rPr>
            </w:pPr>
            <w:ins w:id="20419" w:author="Στάθης Καπ" w:date="2023-03-09T07:11:00Z">
              <w:r>
                <w:rPr>
                  <w:rFonts w:ascii="Calibri" w:hAnsi="Calibri" w:cs="Calibri"/>
                  <w:color w:val="000000"/>
                  <w:sz w:val="16"/>
                  <w:szCs w:val="16"/>
                </w:rPr>
                <w:t>1421</w:t>
              </w:r>
            </w:ins>
          </w:p>
        </w:tc>
        <w:tc>
          <w:tcPr>
            <w:tcW w:w="454" w:type="dxa"/>
            <w:vAlign w:val="center"/>
            <w:tcPrChange w:id="20420" w:author="Στάθης Καπ" w:date="2023-03-09T06:29:00Z">
              <w:tcPr>
                <w:tcW w:w="454" w:type="dxa"/>
                <w:gridSpan w:val="2"/>
                <w:vAlign w:val="center"/>
              </w:tcPr>
            </w:tcPrChange>
          </w:tcPr>
          <w:p w14:paraId="483ADE1F" w14:textId="0191CA9C" w:rsidR="00494D04" w:rsidRPr="007E0F91" w:rsidRDefault="00494D04" w:rsidP="00494D04">
            <w:pPr>
              <w:jc w:val="center"/>
              <w:rPr>
                <w:ins w:id="20421" w:author="Στάθης Καπ" w:date="2023-03-09T06:25:00Z"/>
                <w:sz w:val="16"/>
                <w:szCs w:val="16"/>
              </w:rPr>
            </w:pPr>
            <w:ins w:id="20422" w:author="Στάθης Καπ" w:date="2023-03-09T07:11:00Z">
              <w:r>
                <w:rPr>
                  <w:rFonts w:ascii="Calibri" w:hAnsi="Calibri" w:cs="Calibri"/>
                  <w:color w:val="000000"/>
                  <w:sz w:val="16"/>
                  <w:szCs w:val="16"/>
                </w:rPr>
                <w:t>2.07</w:t>
              </w:r>
            </w:ins>
          </w:p>
        </w:tc>
        <w:tc>
          <w:tcPr>
            <w:tcW w:w="454" w:type="dxa"/>
            <w:vAlign w:val="center"/>
            <w:tcPrChange w:id="20423" w:author="Στάθης Καπ" w:date="2023-03-09T06:29:00Z">
              <w:tcPr>
                <w:tcW w:w="454" w:type="dxa"/>
                <w:gridSpan w:val="2"/>
                <w:vAlign w:val="bottom"/>
              </w:tcPr>
            </w:tcPrChange>
          </w:tcPr>
          <w:p w14:paraId="15682F98" w14:textId="65C52138" w:rsidR="00494D04" w:rsidRPr="007E0F91" w:rsidRDefault="00494D04" w:rsidP="00494D04">
            <w:pPr>
              <w:jc w:val="center"/>
              <w:rPr>
                <w:ins w:id="20424" w:author="Στάθης Καπ" w:date="2023-03-09T06:25:00Z"/>
                <w:sz w:val="16"/>
                <w:szCs w:val="16"/>
              </w:rPr>
            </w:pPr>
            <w:ins w:id="20425" w:author="Στάθης Καπ" w:date="2023-03-09T07:11:00Z">
              <w:r>
                <w:rPr>
                  <w:rFonts w:ascii="Calibri" w:hAnsi="Calibri" w:cs="Calibri"/>
                  <w:color w:val="000000"/>
                  <w:sz w:val="16"/>
                  <w:szCs w:val="16"/>
                </w:rPr>
                <w:t>0.388</w:t>
              </w:r>
            </w:ins>
          </w:p>
        </w:tc>
        <w:tc>
          <w:tcPr>
            <w:tcW w:w="454" w:type="dxa"/>
            <w:tcBorders>
              <w:right w:val="single" w:sz="4" w:space="0" w:color="auto"/>
            </w:tcBorders>
            <w:vAlign w:val="center"/>
            <w:tcPrChange w:id="20426" w:author="Στάθης Καπ" w:date="2023-03-09T06:29:00Z">
              <w:tcPr>
                <w:tcW w:w="454" w:type="dxa"/>
                <w:gridSpan w:val="2"/>
                <w:tcBorders>
                  <w:right w:val="single" w:sz="4" w:space="0" w:color="auto"/>
                </w:tcBorders>
                <w:vAlign w:val="center"/>
              </w:tcPr>
            </w:tcPrChange>
          </w:tcPr>
          <w:p w14:paraId="58F69603" w14:textId="56983DF4" w:rsidR="00494D04" w:rsidRPr="007E0F91" w:rsidRDefault="00494D04" w:rsidP="00494D04">
            <w:pPr>
              <w:jc w:val="center"/>
              <w:rPr>
                <w:ins w:id="20427" w:author="Στάθης Καπ" w:date="2023-03-09T06:25:00Z"/>
                <w:sz w:val="16"/>
                <w:szCs w:val="16"/>
              </w:rPr>
            </w:pPr>
            <w:ins w:id="20428" w:author="Στάθης Καπ" w:date="2023-03-09T07:11:00Z">
              <w:r>
                <w:rPr>
                  <w:rFonts w:ascii="Calibri" w:hAnsi="Calibri" w:cs="Calibri"/>
                  <w:color w:val="000000"/>
                  <w:sz w:val="16"/>
                  <w:szCs w:val="16"/>
                </w:rPr>
                <w:t>60.08</w:t>
              </w:r>
            </w:ins>
          </w:p>
        </w:tc>
        <w:tc>
          <w:tcPr>
            <w:tcW w:w="453" w:type="dxa"/>
            <w:tcBorders>
              <w:left w:val="single" w:sz="4" w:space="0" w:color="auto"/>
            </w:tcBorders>
            <w:vAlign w:val="center"/>
            <w:tcPrChange w:id="20429" w:author="Στάθης Καπ" w:date="2023-03-09T06:29:00Z">
              <w:tcPr>
                <w:tcW w:w="453" w:type="dxa"/>
                <w:gridSpan w:val="2"/>
                <w:tcBorders>
                  <w:left w:val="single" w:sz="4" w:space="0" w:color="auto"/>
                </w:tcBorders>
                <w:vAlign w:val="bottom"/>
              </w:tcPr>
            </w:tcPrChange>
          </w:tcPr>
          <w:p w14:paraId="06E5C8FC" w14:textId="3A4B05BB" w:rsidR="00494D04" w:rsidRPr="007E0F91" w:rsidRDefault="00494D04" w:rsidP="00494D04">
            <w:pPr>
              <w:jc w:val="center"/>
              <w:rPr>
                <w:ins w:id="20430" w:author="Στάθης Καπ" w:date="2023-03-09T06:25:00Z"/>
                <w:sz w:val="16"/>
                <w:szCs w:val="16"/>
              </w:rPr>
            </w:pPr>
            <w:ins w:id="20431" w:author="Στάθης Καπ" w:date="2023-03-09T07:11:00Z">
              <w:r>
                <w:rPr>
                  <w:rFonts w:ascii="Calibri" w:hAnsi="Calibri" w:cs="Calibri"/>
                  <w:color w:val="000000"/>
                  <w:sz w:val="16"/>
                  <w:szCs w:val="16"/>
                </w:rPr>
                <w:t>1343</w:t>
              </w:r>
            </w:ins>
          </w:p>
        </w:tc>
        <w:tc>
          <w:tcPr>
            <w:tcW w:w="454" w:type="dxa"/>
            <w:vAlign w:val="center"/>
            <w:tcPrChange w:id="20432" w:author="Στάθης Καπ" w:date="2023-03-09T06:29:00Z">
              <w:tcPr>
                <w:tcW w:w="454" w:type="dxa"/>
                <w:gridSpan w:val="2"/>
                <w:vAlign w:val="center"/>
              </w:tcPr>
            </w:tcPrChange>
          </w:tcPr>
          <w:p w14:paraId="385C217F" w14:textId="6D0BA9B8" w:rsidR="00494D04" w:rsidRPr="007E0F91" w:rsidRDefault="00494D04" w:rsidP="00494D04">
            <w:pPr>
              <w:jc w:val="center"/>
              <w:rPr>
                <w:ins w:id="20433" w:author="Στάθης Καπ" w:date="2023-03-09T06:25:00Z"/>
                <w:sz w:val="16"/>
                <w:szCs w:val="16"/>
              </w:rPr>
            </w:pPr>
            <w:ins w:id="20434" w:author="Στάθης Καπ" w:date="2023-03-09T07:11:00Z">
              <w:r>
                <w:rPr>
                  <w:rFonts w:ascii="Calibri" w:hAnsi="Calibri" w:cs="Calibri"/>
                  <w:color w:val="000000"/>
                  <w:sz w:val="16"/>
                  <w:szCs w:val="16"/>
                </w:rPr>
                <w:t>7.44</w:t>
              </w:r>
            </w:ins>
          </w:p>
        </w:tc>
        <w:tc>
          <w:tcPr>
            <w:tcW w:w="454" w:type="dxa"/>
            <w:vAlign w:val="center"/>
            <w:tcPrChange w:id="20435" w:author="Στάθης Καπ" w:date="2023-03-09T06:29:00Z">
              <w:tcPr>
                <w:tcW w:w="454" w:type="dxa"/>
                <w:gridSpan w:val="2"/>
                <w:vAlign w:val="bottom"/>
              </w:tcPr>
            </w:tcPrChange>
          </w:tcPr>
          <w:p w14:paraId="417DD696" w14:textId="4E31C5A0" w:rsidR="00494D04" w:rsidRPr="007E0F91" w:rsidRDefault="00494D04" w:rsidP="00494D04">
            <w:pPr>
              <w:jc w:val="center"/>
              <w:rPr>
                <w:ins w:id="20436" w:author="Στάθης Καπ" w:date="2023-03-09T06:25:00Z"/>
                <w:sz w:val="16"/>
                <w:szCs w:val="16"/>
              </w:rPr>
            </w:pPr>
            <w:ins w:id="20437" w:author="Στάθης Καπ" w:date="2023-03-09T07:11:00Z">
              <w:r>
                <w:rPr>
                  <w:rFonts w:ascii="Calibri" w:hAnsi="Calibri" w:cs="Calibri"/>
                  <w:color w:val="000000"/>
                  <w:sz w:val="16"/>
                  <w:szCs w:val="16"/>
                </w:rPr>
                <w:t>0.229</w:t>
              </w:r>
            </w:ins>
          </w:p>
        </w:tc>
        <w:tc>
          <w:tcPr>
            <w:tcW w:w="461" w:type="dxa"/>
            <w:tcBorders>
              <w:right w:val="single" w:sz="4" w:space="0" w:color="auto"/>
            </w:tcBorders>
            <w:vAlign w:val="center"/>
            <w:tcPrChange w:id="20438" w:author="Στάθης Καπ" w:date="2023-03-09T06:29:00Z">
              <w:tcPr>
                <w:tcW w:w="461" w:type="dxa"/>
                <w:gridSpan w:val="2"/>
                <w:tcBorders>
                  <w:right w:val="single" w:sz="4" w:space="0" w:color="auto"/>
                </w:tcBorders>
                <w:vAlign w:val="center"/>
              </w:tcPr>
            </w:tcPrChange>
          </w:tcPr>
          <w:p w14:paraId="139DFCFB" w14:textId="6677675C" w:rsidR="00494D04" w:rsidRPr="007E0F91" w:rsidRDefault="00494D04" w:rsidP="00494D04">
            <w:pPr>
              <w:jc w:val="center"/>
              <w:rPr>
                <w:ins w:id="20439" w:author="Στάθης Καπ" w:date="2023-03-09T06:25:00Z"/>
                <w:sz w:val="16"/>
                <w:szCs w:val="16"/>
              </w:rPr>
            </w:pPr>
            <w:ins w:id="20440" w:author="Στάθης Καπ" w:date="2023-03-09T07:11:00Z">
              <w:r>
                <w:rPr>
                  <w:rFonts w:ascii="Calibri" w:hAnsi="Calibri" w:cs="Calibri"/>
                  <w:color w:val="000000"/>
                  <w:sz w:val="16"/>
                  <w:szCs w:val="16"/>
                </w:rPr>
                <w:t>76.44</w:t>
              </w:r>
            </w:ins>
          </w:p>
        </w:tc>
      </w:tr>
      <w:tr w:rsidR="00494D04" w14:paraId="5F76236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44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442" w:author="Στάθης Καπ" w:date="2023-03-09T06:25:00Z"/>
          <w:trPrChange w:id="20443"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444"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280CFC7" w14:textId="77777777" w:rsidR="00494D04" w:rsidRPr="009861B1" w:rsidRDefault="00494D04" w:rsidP="00494D04">
            <w:pPr>
              <w:jc w:val="center"/>
              <w:rPr>
                <w:ins w:id="20445" w:author="Στάθης Καπ" w:date="2023-03-09T06:25:00Z"/>
                <w:rFonts w:ascii="Calibri" w:hAnsi="Calibri" w:cs="Calibri"/>
                <w:color w:val="000000"/>
                <w:sz w:val="16"/>
                <w:szCs w:val="16"/>
              </w:rPr>
            </w:pPr>
            <w:ins w:id="20446" w:author="Στάθης Καπ" w:date="2023-03-09T06:25:00Z">
              <w:r w:rsidRPr="009861B1">
                <w:rPr>
                  <w:rFonts w:ascii="Calibri" w:hAnsi="Calibri" w:cs="Calibri"/>
                  <w:color w:val="000000"/>
                  <w:sz w:val="16"/>
                  <w:szCs w:val="16"/>
                </w:rPr>
                <w:t>rc207</w:t>
              </w:r>
            </w:ins>
          </w:p>
        </w:tc>
        <w:tc>
          <w:tcPr>
            <w:tcW w:w="565" w:type="dxa"/>
            <w:tcBorders>
              <w:left w:val="single" w:sz="4" w:space="0" w:color="auto"/>
            </w:tcBorders>
            <w:vAlign w:val="center"/>
            <w:tcPrChange w:id="20447" w:author="Στάθης Καπ" w:date="2023-03-09T06:29:00Z">
              <w:tcPr>
                <w:tcW w:w="565" w:type="dxa"/>
                <w:gridSpan w:val="2"/>
                <w:tcBorders>
                  <w:left w:val="single" w:sz="4" w:space="0" w:color="auto"/>
                </w:tcBorders>
                <w:vAlign w:val="center"/>
              </w:tcPr>
            </w:tcPrChange>
          </w:tcPr>
          <w:p w14:paraId="22AFB579" w14:textId="5F336A4F" w:rsidR="00494D04" w:rsidRPr="007E0F91" w:rsidRDefault="00494D04" w:rsidP="00494D04">
            <w:pPr>
              <w:jc w:val="center"/>
              <w:rPr>
                <w:ins w:id="20448" w:author="Στάθης Καπ" w:date="2023-03-09T06:25:00Z"/>
                <w:sz w:val="16"/>
                <w:szCs w:val="16"/>
              </w:rPr>
            </w:pPr>
            <w:ins w:id="20449" w:author="Στάθης Καπ" w:date="2023-03-09T07:11:00Z">
              <w:r>
                <w:rPr>
                  <w:rFonts w:ascii="Calibri" w:hAnsi="Calibri" w:cs="Calibri"/>
                  <w:color w:val="000000"/>
                  <w:sz w:val="16"/>
                  <w:szCs w:val="16"/>
                </w:rPr>
                <w:t>1480</w:t>
              </w:r>
            </w:ins>
          </w:p>
        </w:tc>
        <w:tc>
          <w:tcPr>
            <w:tcW w:w="679" w:type="dxa"/>
            <w:tcBorders>
              <w:right w:val="single" w:sz="4" w:space="0" w:color="auto"/>
            </w:tcBorders>
            <w:vAlign w:val="center"/>
            <w:tcPrChange w:id="20450" w:author="Στάθης Καπ" w:date="2023-03-09T06:29:00Z">
              <w:tcPr>
                <w:tcW w:w="679" w:type="dxa"/>
                <w:gridSpan w:val="2"/>
                <w:tcBorders>
                  <w:right w:val="single" w:sz="4" w:space="0" w:color="auto"/>
                </w:tcBorders>
                <w:vAlign w:val="center"/>
              </w:tcPr>
            </w:tcPrChange>
          </w:tcPr>
          <w:p w14:paraId="49D1B4EE" w14:textId="67E80928" w:rsidR="00494D04" w:rsidRPr="007E0F91" w:rsidRDefault="00494D04" w:rsidP="00494D04">
            <w:pPr>
              <w:jc w:val="center"/>
              <w:rPr>
                <w:ins w:id="20451" w:author="Στάθης Καπ" w:date="2023-03-09T06:25:00Z"/>
                <w:sz w:val="16"/>
                <w:szCs w:val="16"/>
              </w:rPr>
            </w:pPr>
            <w:ins w:id="20452" w:author="Στάθης Καπ" w:date="2023-03-09T07:11:00Z">
              <w:r>
                <w:rPr>
                  <w:rFonts w:ascii="Calibri" w:hAnsi="Calibri" w:cs="Calibri"/>
                  <w:color w:val="000000"/>
                  <w:sz w:val="16"/>
                  <w:szCs w:val="16"/>
                </w:rPr>
                <w:t>1440</w:t>
              </w:r>
            </w:ins>
          </w:p>
        </w:tc>
        <w:tc>
          <w:tcPr>
            <w:tcW w:w="453" w:type="dxa"/>
            <w:tcBorders>
              <w:left w:val="single" w:sz="4" w:space="0" w:color="auto"/>
            </w:tcBorders>
            <w:vAlign w:val="center"/>
            <w:tcPrChange w:id="20453" w:author="Στάθης Καπ" w:date="2023-03-09T06:29:00Z">
              <w:tcPr>
                <w:tcW w:w="453" w:type="dxa"/>
                <w:gridSpan w:val="2"/>
                <w:tcBorders>
                  <w:left w:val="single" w:sz="4" w:space="0" w:color="auto"/>
                </w:tcBorders>
                <w:vAlign w:val="center"/>
              </w:tcPr>
            </w:tcPrChange>
          </w:tcPr>
          <w:p w14:paraId="0D16F45E" w14:textId="5A6F994F" w:rsidR="00494D04" w:rsidRPr="007E0F91" w:rsidRDefault="00494D04" w:rsidP="00494D04">
            <w:pPr>
              <w:jc w:val="center"/>
              <w:rPr>
                <w:ins w:id="20454" w:author="Στάθης Καπ" w:date="2023-03-09T06:25:00Z"/>
                <w:sz w:val="16"/>
                <w:szCs w:val="16"/>
              </w:rPr>
            </w:pPr>
            <w:ins w:id="20455" w:author="Στάθης Καπ" w:date="2023-03-09T07:11:00Z">
              <w:r>
                <w:rPr>
                  <w:rFonts w:ascii="Calibri" w:hAnsi="Calibri" w:cs="Calibri"/>
                  <w:color w:val="000000"/>
                  <w:sz w:val="16"/>
                  <w:szCs w:val="16"/>
                </w:rPr>
                <w:t>1547</w:t>
              </w:r>
            </w:ins>
          </w:p>
        </w:tc>
        <w:tc>
          <w:tcPr>
            <w:tcW w:w="708" w:type="dxa"/>
            <w:vAlign w:val="center"/>
            <w:tcPrChange w:id="20456" w:author="Στάθης Καπ" w:date="2023-03-09T06:29:00Z">
              <w:tcPr>
                <w:tcW w:w="708" w:type="dxa"/>
                <w:gridSpan w:val="2"/>
                <w:vAlign w:val="center"/>
              </w:tcPr>
            </w:tcPrChange>
          </w:tcPr>
          <w:p w14:paraId="44A96ED3" w14:textId="2ACD654C" w:rsidR="00494D04" w:rsidRPr="007E0F91" w:rsidRDefault="00494D04" w:rsidP="00494D04">
            <w:pPr>
              <w:jc w:val="center"/>
              <w:rPr>
                <w:ins w:id="20457" w:author="Στάθης Καπ" w:date="2023-03-09T06:25:00Z"/>
                <w:sz w:val="16"/>
                <w:szCs w:val="16"/>
              </w:rPr>
            </w:pPr>
            <w:ins w:id="20458" w:author="Στάθης Καπ" w:date="2023-03-09T07:11:00Z">
              <w:r>
                <w:rPr>
                  <w:rFonts w:ascii="Calibri" w:hAnsi="Calibri" w:cs="Calibri"/>
                  <w:color w:val="000000"/>
                  <w:sz w:val="16"/>
                  <w:szCs w:val="16"/>
                </w:rPr>
                <w:t>3.25</w:t>
              </w:r>
            </w:ins>
          </w:p>
        </w:tc>
        <w:tc>
          <w:tcPr>
            <w:tcW w:w="652" w:type="dxa"/>
            <w:tcBorders>
              <w:right w:val="single" w:sz="4" w:space="0" w:color="auto"/>
            </w:tcBorders>
            <w:vAlign w:val="center"/>
            <w:tcPrChange w:id="20459" w:author="Στάθης Καπ" w:date="2023-03-09T06:29:00Z">
              <w:tcPr>
                <w:tcW w:w="652" w:type="dxa"/>
                <w:gridSpan w:val="2"/>
                <w:tcBorders>
                  <w:right w:val="single" w:sz="4" w:space="0" w:color="auto"/>
                </w:tcBorders>
                <w:vAlign w:val="center"/>
              </w:tcPr>
            </w:tcPrChange>
          </w:tcPr>
          <w:p w14:paraId="330D62BB" w14:textId="22854958" w:rsidR="00494D04" w:rsidRPr="007E0F91" w:rsidRDefault="00494D04" w:rsidP="00494D04">
            <w:pPr>
              <w:jc w:val="center"/>
              <w:rPr>
                <w:ins w:id="20460" w:author="Στάθης Καπ" w:date="2023-03-09T06:25:00Z"/>
                <w:sz w:val="16"/>
                <w:szCs w:val="16"/>
              </w:rPr>
            </w:pPr>
            <w:ins w:id="20461" w:author="Στάθης Καπ" w:date="2023-03-09T07:11:00Z">
              <w:r>
                <w:rPr>
                  <w:rFonts w:ascii="Calibri" w:hAnsi="Calibri" w:cs="Calibri"/>
                  <w:color w:val="000000"/>
                  <w:sz w:val="16"/>
                  <w:szCs w:val="16"/>
                </w:rPr>
                <w:t>0.76</w:t>
              </w:r>
            </w:ins>
          </w:p>
        </w:tc>
        <w:tc>
          <w:tcPr>
            <w:tcW w:w="453" w:type="dxa"/>
            <w:tcBorders>
              <w:left w:val="single" w:sz="4" w:space="0" w:color="auto"/>
            </w:tcBorders>
            <w:vAlign w:val="center"/>
            <w:tcPrChange w:id="20462" w:author="Στάθης Καπ" w:date="2023-03-09T06:29:00Z">
              <w:tcPr>
                <w:tcW w:w="453" w:type="dxa"/>
                <w:gridSpan w:val="2"/>
                <w:tcBorders>
                  <w:left w:val="single" w:sz="4" w:space="0" w:color="auto"/>
                </w:tcBorders>
                <w:vAlign w:val="bottom"/>
              </w:tcPr>
            </w:tcPrChange>
          </w:tcPr>
          <w:p w14:paraId="23915DC0" w14:textId="466BF070" w:rsidR="00494D04" w:rsidRPr="007E0F91" w:rsidRDefault="00494D04" w:rsidP="00494D04">
            <w:pPr>
              <w:jc w:val="center"/>
              <w:rPr>
                <w:ins w:id="20463" w:author="Στάθης Καπ" w:date="2023-03-09T06:25:00Z"/>
                <w:sz w:val="16"/>
                <w:szCs w:val="16"/>
              </w:rPr>
            </w:pPr>
            <w:ins w:id="20464" w:author="Στάθης Καπ" w:date="2023-03-09T07:11:00Z">
              <w:r>
                <w:rPr>
                  <w:rFonts w:ascii="Calibri" w:hAnsi="Calibri" w:cs="Calibri"/>
                  <w:color w:val="000000"/>
                  <w:sz w:val="16"/>
                  <w:szCs w:val="16"/>
                </w:rPr>
                <w:t>1487</w:t>
              </w:r>
            </w:ins>
          </w:p>
        </w:tc>
        <w:tc>
          <w:tcPr>
            <w:tcW w:w="454" w:type="dxa"/>
            <w:vAlign w:val="center"/>
            <w:tcPrChange w:id="20465" w:author="Στάθης Καπ" w:date="2023-03-09T06:29:00Z">
              <w:tcPr>
                <w:tcW w:w="454" w:type="dxa"/>
                <w:gridSpan w:val="2"/>
                <w:vAlign w:val="center"/>
              </w:tcPr>
            </w:tcPrChange>
          </w:tcPr>
          <w:p w14:paraId="1AC662F9" w14:textId="632E75C0" w:rsidR="00494D04" w:rsidRPr="007E0F91" w:rsidRDefault="00494D04" w:rsidP="00494D04">
            <w:pPr>
              <w:jc w:val="center"/>
              <w:rPr>
                <w:ins w:id="20466" w:author="Στάθης Καπ" w:date="2023-03-09T06:25:00Z"/>
                <w:sz w:val="16"/>
                <w:szCs w:val="16"/>
              </w:rPr>
            </w:pPr>
            <w:ins w:id="20467" w:author="Στάθης Καπ" w:date="2023-03-09T07:11:00Z">
              <w:r>
                <w:rPr>
                  <w:rFonts w:ascii="Calibri" w:hAnsi="Calibri" w:cs="Calibri"/>
                  <w:color w:val="000000"/>
                  <w:sz w:val="16"/>
                  <w:szCs w:val="16"/>
                </w:rPr>
                <w:t>3.88</w:t>
              </w:r>
            </w:ins>
          </w:p>
        </w:tc>
        <w:tc>
          <w:tcPr>
            <w:tcW w:w="454" w:type="dxa"/>
            <w:vAlign w:val="center"/>
            <w:tcPrChange w:id="20468" w:author="Στάθης Καπ" w:date="2023-03-09T06:29:00Z">
              <w:tcPr>
                <w:tcW w:w="454" w:type="dxa"/>
                <w:gridSpan w:val="2"/>
                <w:vAlign w:val="bottom"/>
              </w:tcPr>
            </w:tcPrChange>
          </w:tcPr>
          <w:p w14:paraId="47CFA43A" w14:textId="22239F93" w:rsidR="00494D04" w:rsidRPr="007E0F91" w:rsidRDefault="00494D04" w:rsidP="00494D04">
            <w:pPr>
              <w:jc w:val="center"/>
              <w:rPr>
                <w:ins w:id="20469" w:author="Στάθης Καπ" w:date="2023-03-09T06:25:00Z"/>
                <w:sz w:val="16"/>
                <w:szCs w:val="16"/>
              </w:rPr>
            </w:pPr>
            <w:ins w:id="20470" w:author="Στάθης Καπ" w:date="2023-03-09T07:11:00Z">
              <w:r>
                <w:rPr>
                  <w:rFonts w:ascii="Calibri" w:hAnsi="Calibri" w:cs="Calibri"/>
                  <w:color w:val="000000"/>
                  <w:sz w:val="16"/>
                  <w:szCs w:val="16"/>
                </w:rPr>
                <w:t>0.344</w:t>
              </w:r>
            </w:ins>
          </w:p>
        </w:tc>
        <w:tc>
          <w:tcPr>
            <w:tcW w:w="457" w:type="dxa"/>
            <w:tcBorders>
              <w:right w:val="single" w:sz="4" w:space="0" w:color="auto"/>
            </w:tcBorders>
            <w:vAlign w:val="center"/>
            <w:tcPrChange w:id="20471" w:author="Στάθης Καπ" w:date="2023-03-09T06:29:00Z">
              <w:tcPr>
                <w:tcW w:w="457" w:type="dxa"/>
                <w:gridSpan w:val="2"/>
                <w:tcBorders>
                  <w:right w:val="single" w:sz="4" w:space="0" w:color="auto"/>
                </w:tcBorders>
                <w:vAlign w:val="center"/>
              </w:tcPr>
            </w:tcPrChange>
          </w:tcPr>
          <w:p w14:paraId="03DC20A3" w14:textId="4BAD975A" w:rsidR="00494D04" w:rsidRPr="007E0F91" w:rsidRDefault="00494D04" w:rsidP="00494D04">
            <w:pPr>
              <w:jc w:val="center"/>
              <w:rPr>
                <w:ins w:id="20472" w:author="Στάθης Καπ" w:date="2023-03-09T06:25:00Z"/>
                <w:sz w:val="16"/>
                <w:szCs w:val="16"/>
              </w:rPr>
            </w:pPr>
            <w:ins w:id="20473" w:author="Στάθης Καπ" w:date="2023-03-09T07:11:00Z">
              <w:r>
                <w:rPr>
                  <w:rFonts w:ascii="Calibri" w:hAnsi="Calibri" w:cs="Calibri"/>
                  <w:color w:val="000000"/>
                  <w:sz w:val="16"/>
                  <w:szCs w:val="16"/>
                </w:rPr>
                <w:t>54.74</w:t>
              </w:r>
            </w:ins>
          </w:p>
        </w:tc>
        <w:tc>
          <w:tcPr>
            <w:tcW w:w="453" w:type="dxa"/>
            <w:tcBorders>
              <w:left w:val="single" w:sz="4" w:space="0" w:color="auto"/>
            </w:tcBorders>
            <w:vAlign w:val="center"/>
            <w:tcPrChange w:id="20474" w:author="Στάθης Καπ" w:date="2023-03-09T06:29:00Z">
              <w:tcPr>
                <w:tcW w:w="453" w:type="dxa"/>
                <w:gridSpan w:val="2"/>
                <w:tcBorders>
                  <w:left w:val="single" w:sz="4" w:space="0" w:color="auto"/>
                </w:tcBorders>
                <w:vAlign w:val="bottom"/>
              </w:tcPr>
            </w:tcPrChange>
          </w:tcPr>
          <w:p w14:paraId="2EDCBF58" w14:textId="1C5F225D" w:rsidR="00494D04" w:rsidRPr="007E0F91" w:rsidRDefault="00494D04" w:rsidP="00494D04">
            <w:pPr>
              <w:jc w:val="center"/>
              <w:rPr>
                <w:ins w:id="20475" w:author="Στάθης Καπ" w:date="2023-03-09T06:25:00Z"/>
                <w:sz w:val="16"/>
                <w:szCs w:val="16"/>
              </w:rPr>
            </w:pPr>
            <w:ins w:id="20476" w:author="Στάθης Καπ" w:date="2023-03-09T07:11:00Z">
              <w:r>
                <w:rPr>
                  <w:rFonts w:ascii="Calibri" w:hAnsi="Calibri" w:cs="Calibri"/>
                  <w:color w:val="000000"/>
                  <w:sz w:val="16"/>
                  <w:szCs w:val="16"/>
                </w:rPr>
                <w:t>1495</w:t>
              </w:r>
            </w:ins>
          </w:p>
        </w:tc>
        <w:tc>
          <w:tcPr>
            <w:tcW w:w="454" w:type="dxa"/>
            <w:vAlign w:val="center"/>
            <w:tcPrChange w:id="20477" w:author="Στάθης Καπ" w:date="2023-03-09T06:29:00Z">
              <w:tcPr>
                <w:tcW w:w="454" w:type="dxa"/>
                <w:gridSpan w:val="2"/>
                <w:vAlign w:val="center"/>
              </w:tcPr>
            </w:tcPrChange>
          </w:tcPr>
          <w:p w14:paraId="65A55A4C" w14:textId="48DBA3D9" w:rsidR="00494D04" w:rsidRPr="007E0F91" w:rsidRDefault="00494D04" w:rsidP="00494D04">
            <w:pPr>
              <w:jc w:val="center"/>
              <w:rPr>
                <w:ins w:id="20478" w:author="Στάθης Καπ" w:date="2023-03-09T06:25:00Z"/>
                <w:sz w:val="16"/>
                <w:szCs w:val="16"/>
              </w:rPr>
            </w:pPr>
            <w:ins w:id="20479" w:author="Στάθης Καπ" w:date="2023-03-09T07:11:00Z">
              <w:r>
                <w:rPr>
                  <w:rFonts w:ascii="Calibri" w:hAnsi="Calibri" w:cs="Calibri"/>
                  <w:color w:val="000000"/>
                  <w:sz w:val="16"/>
                  <w:szCs w:val="16"/>
                </w:rPr>
                <w:t>3.36</w:t>
              </w:r>
            </w:ins>
          </w:p>
        </w:tc>
        <w:tc>
          <w:tcPr>
            <w:tcW w:w="454" w:type="dxa"/>
            <w:vAlign w:val="center"/>
            <w:tcPrChange w:id="20480" w:author="Στάθης Καπ" w:date="2023-03-09T06:29:00Z">
              <w:tcPr>
                <w:tcW w:w="454" w:type="dxa"/>
                <w:gridSpan w:val="2"/>
                <w:vAlign w:val="bottom"/>
              </w:tcPr>
            </w:tcPrChange>
          </w:tcPr>
          <w:p w14:paraId="138612D1" w14:textId="2F7F57BC" w:rsidR="00494D04" w:rsidRPr="007E0F91" w:rsidRDefault="00494D04" w:rsidP="00494D04">
            <w:pPr>
              <w:jc w:val="center"/>
              <w:rPr>
                <w:ins w:id="20481" w:author="Στάθης Καπ" w:date="2023-03-09T06:25:00Z"/>
                <w:sz w:val="16"/>
                <w:szCs w:val="16"/>
              </w:rPr>
            </w:pPr>
            <w:ins w:id="20482" w:author="Στάθης Καπ" w:date="2023-03-09T07:11:00Z">
              <w:r>
                <w:rPr>
                  <w:rFonts w:ascii="Calibri" w:hAnsi="Calibri" w:cs="Calibri"/>
                  <w:color w:val="000000"/>
                  <w:sz w:val="16"/>
                  <w:szCs w:val="16"/>
                </w:rPr>
                <w:t>0.475</w:t>
              </w:r>
            </w:ins>
          </w:p>
        </w:tc>
        <w:tc>
          <w:tcPr>
            <w:tcW w:w="454" w:type="dxa"/>
            <w:tcBorders>
              <w:right w:val="single" w:sz="4" w:space="0" w:color="auto"/>
            </w:tcBorders>
            <w:vAlign w:val="center"/>
            <w:tcPrChange w:id="20483" w:author="Στάθης Καπ" w:date="2023-03-09T06:29:00Z">
              <w:tcPr>
                <w:tcW w:w="454" w:type="dxa"/>
                <w:gridSpan w:val="2"/>
                <w:tcBorders>
                  <w:right w:val="single" w:sz="4" w:space="0" w:color="auto"/>
                </w:tcBorders>
                <w:vAlign w:val="center"/>
              </w:tcPr>
            </w:tcPrChange>
          </w:tcPr>
          <w:p w14:paraId="198CA369" w14:textId="435599B8" w:rsidR="00494D04" w:rsidRPr="007E0F91" w:rsidRDefault="00494D04" w:rsidP="00494D04">
            <w:pPr>
              <w:jc w:val="center"/>
              <w:rPr>
                <w:ins w:id="20484" w:author="Στάθης Καπ" w:date="2023-03-09T06:25:00Z"/>
                <w:sz w:val="16"/>
                <w:szCs w:val="16"/>
              </w:rPr>
            </w:pPr>
            <w:ins w:id="20485" w:author="Στάθης Καπ" w:date="2023-03-09T07:11:00Z">
              <w:r>
                <w:rPr>
                  <w:rFonts w:ascii="Calibri" w:hAnsi="Calibri" w:cs="Calibri"/>
                  <w:color w:val="000000"/>
                  <w:sz w:val="16"/>
                  <w:szCs w:val="16"/>
                </w:rPr>
                <w:t>37.5</w:t>
              </w:r>
            </w:ins>
          </w:p>
        </w:tc>
        <w:tc>
          <w:tcPr>
            <w:tcW w:w="453" w:type="dxa"/>
            <w:tcBorders>
              <w:left w:val="single" w:sz="4" w:space="0" w:color="auto"/>
            </w:tcBorders>
            <w:vAlign w:val="center"/>
            <w:tcPrChange w:id="20486" w:author="Στάθης Καπ" w:date="2023-03-09T06:29:00Z">
              <w:tcPr>
                <w:tcW w:w="453" w:type="dxa"/>
                <w:gridSpan w:val="2"/>
                <w:tcBorders>
                  <w:left w:val="single" w:sz="4" w:space="0" w:color="auto"/>
                </w:tcBorders>
                <w:vAlign w:val="bottom"/>
              </w:tcPr>
            </w:tcPrChange>
          </w:tcPr>
          <w:p w14:paraId="4365B18F" w14:textId="2EE8F52E" w:rsidR="00494D04" w:rsidRPr="007E0F91" w:rsidRDefault="00494D04" w:rsidP="00494D04">
            <w:pPr>
              <w:jc w:val="center"/>
              <w:rPr>
                <w:ins w:id="20487" w:author="Στάθης Καπ" w:date="2023-03-09T06:25:00Z"/>
                <w:sz w:val="16"/>
                <w:szCs w:val="16"/>
              </w:rPr>
            </w:pPr>
            <w:ins w:id="20488" w:author="Στάθης Καπ" w:date="2023-03-09T07:11:00Z">
              <w:r>
                <w:rPr>
                  <w:rFonts w:ascii="Calibri" w:hAnsi="Calibri" w:cs="Calibri"/>
                  <w:color w:val="000000"/>
                  <w:sz w:val="16"/>
                  <w:szCs w:val="16"/>
                </w:rPr>
                <w:t>1391</w:t>
              </w:r>
            </w:ins>
          </w:p>
        </w:tc>
        <w:tc>
          <w:tcPr>
            <w:tcW w:w="454" w:type="dxa"/>
            <w:vAlign w:val="center"/>
            <w:tcPrChange w:id="20489" w:author="Στάθης Καπ" w:date="2023-03-09T06:29:00Z">
              <w:tcPr>
                <w:tcW w:w="454" w:type="dxa"/>
                <w:gridSpan w:val="2"/>
                <w:vAlign w:val="center"/>
              </w:tcPr>
            </w:tcPrChange>
          </w:tcPr>
          <w:p w14:paraId="2F59A08E" w14:textId="7ABEA7BD" w:rsidR="00494D04" w:rsidRPr="007E0F91" w:rsidRDefault="00494D04" w:rsidP="00494D04">
            <w:pPr>
              <w:jc w:val="center"/>
              <w:rPr>
                <w:ins w:id="20490" w:author="Στάθης Καπ" w:date="2023-03-09T06:25:00Z"/>
                <w:sz w:val="16"/>
                <w:szCs w:val="16"/>
              </w:rPr>
            </w:pPr>
            <w:ins w:id="20491" w:author="Στάθης Καπ" w:date="2023-03-09T07:11:00Z">
              <w:r>
                <w:rPr>
                  <w:rFonts w:ascii="Calibri" w:hAnsi="Calibri" w:cs="Calibri"/>
                  <w:color w:val="000000"/>
                  <w:sz w:val="16"/>
                  <w:szCs w:val="16"/>
                </w:rPr>
                <w:t>10.08</w:t>
              </w:r>
            </w:ins>
          </w:p>
        </w:tc>
        <w:tc>
          <w:tcPr>
            <w:tcW w:w="454" w:type="dxa"/>
            <w:vAlign w:val="center"/>
            <w:tcPrChange w:id="20492" w:author="Στάθης Καπ" w:date="2023-03-09T06:29:00Z">
              <w:tcPr>
                <w:tcW w:w="454" w:type="dxa"/>
                <w:gridSpan w:val="2"/>
                <w:vAlign w:val="bottom"/>
              </w:tcPr>
            </w:tcPrChange>
          </w:tcPr>
          <w:p w14:paraId="1C7126C1" w14:textId="5444E572" w:rsidR="00494D04" w:rsidRPr="007E0F91" w:rsidRDefault="00494D04" w:rsidP="00494D04">
            <w:pPr>
              <w:jc w:val="center"/>
              <w:rPr>
                <w:ins w:id="20493" w:author="Στάθης Καπ" w:date="2023-03-09T06:25:00Z"/>
                <w:sz w:val="16"/>
                <w:szCs w:val="16"/>
              </w:rPr>
            </w:pPr>
            <w:ins w:id="20494" w:author="Στάθης Καπ" w:date="2023-03-09T07:11:00Z">
              <w:r>
                <w:rPr>
                  <w:rFonts w:ascii="Calibri" w:hAnsi="Calibri" w:cs="Calibri"/>
                  <w:color w:val="000000"/>
                  <w:sz w:val="16"/>
                  <w:szCs w:val="16"/>
                </w:rPr>
                <w:t>0.488</w:t>
              </w:r>
            </w:ins>
          </w:p>
        </w:tc>
        <w:tc>
          <w:tcPr>
            <w:tcW w:w="461" w:type="dxa"/>
            <w:tcBorders>
              <w:right w:val="single" w:sz="4" w:space="0" w:color="auto"/>
            </w:tcBorders>
            <w:vAlign w:val="center"/>
            <w:tcPrChange w:id="20495" w:author="Στάθης Καπ" w:date="2023-03-09T06:29:00Z">
              <w:tcPr>
                <w:tcW w:w="461" w:type="dxa"/>
                <w:gridSpan w:val="2"/>
                <w:tcBorders>
                  <w:right w:val="single" w:sz="4" w:space="0" w:color="auto"/>
                </w:tcBorders>
                <w:vAlign w:val="center"/>
              </w:tcPr>
            </w:tcPrChange>
          </w:tcPr>
          <w:p w14:paraId="3BE8724F" w14:textId="722332D5" w:rsidR="00494D04" w:rsidRPr="007E0F91" w:rsidRDefault="00494D04" w:rsidP="00494D04">
            <w:pPr>
              <w:jc w:val="center"/>
              <w:rPr>
                <w:ins w:id="20496" w:author="Στάθης Καπ" w:date="2023-03-09T06:25:00Z"/>
                <w:sz w:val="16"/>
                <w:szCs w:val="16"/>
              </w:rPr>
            </w:pPr>
            <w:ins w:id="20497" w:author="Στάθης Καπ" w:date="2023-03-09T07:11:00Z">
              <w:r>
                <w:rPr>
                  <w:rFonts w:ascii="Calibri" w:hAnsi="Calibri" w:cs="Calibri"/>
                  <w:color w:val="000000"/>
                  <w:sz w:val="16"/>
                  <w:szCs w:val="16"/>
                </w:rPr>
                <w:t>35.79</w:t>
              </w:r>
            </w:ins>
          </w:p>
        </w:tc>
      </w:tr>
      <w:tr w:rsidR="00494D04" w14:paraId="08B1135A"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49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499" w:author="Στάθης Καπ" w:date="2023-03-09T06:25:00Z"/>
          <w:trPrChange w:id="20500" w:author="Στάθης Καπ" w:date="2023-03-09T06:29:00Z">
            <w:trPr>
              <w:gridAfter w:val="0"/>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bottom"/>
            <w:tcPrChange w:id="20501" w:author="Στάθης Καπ" w:date="2023-03-09T06:29:00Z">
              <w:tcPr>
                <w:tcW w:w="453" w:type="dxa"/>
                <w:gridSpan w:val="2"/>
                <w:tcBorders>
                  <w:left w:val="single" w:sz="4" w:space="0" w:color="auto"/>
                  <w:bottom w:val="single" w:sz="4" w:space="0" w:color="auto"/>
                  <w:right w:val="single" w:sz="4" w:space="0" w:color="auto"/>
                </w:tcBorders>
                <w:shd w:val="clear" w:color="auto" w:fill="E7E6E6" w:themeFill="background2"/>
                <w:vAlign w:val="bottom"/>
              </w:tcPr>
            </w:tcPrChange>
          </w:tcPr>
          <w:p w14:paraId="5238228B" w14:textId="77777777" w:rsidR="00494D04" w:rsidRPr="009861B1" w:rsidRDefault="00494D04" w:rsidP="00494D04">
            <w:pPr>
              <w:jc w:val="center"/>
              <w:rPr>
                <w:ins w:id="20502" w:author="Στάθης Καπ" w:date="2023-03-09T06:25:00Z"/>
                <w:rFonts w:ascii="Calibri" w:hAnsi="Calibri" w:cs="Calibri"/>
                <w:color w:val="000000"/>
                <w:sz w:val="16"/>
                <w:szCs w:val="16"/>
              </w:rPr>
            </w:pPr>
            <w:ins w:id="20503" w:author="Στάθης Καπ" w:date="2023-03-09T06:25:00Z">
              <w:r w:rsidRPr="009861B1">
                <w:rPr>
                  <w:rFonts w:ascii="Calibri" w:hAnsi="Calibri" w:cs="Calibri"/>
                  <w:color w:val="000000"/>
                  <w:sz w:val="16"/>
                  <w:szCs w:val="16"/>
                </w:rPr>
                <w:t>rc208</w:t>
              </w:r>
            </w:ins>
          </w:p>
        </w:tc>
        <w:tc>
          <w:tcPr>
            <w:tcW w:w="565" w:type="dxa"/>
            <w:tcBorders>
              <w:left w:val="single" w:sz="4" w:space="0" w:color="auto"/>
              <w:bottom w:val="single" w:sz="4" w:space="0" w:color="auto"/>
            </w:tcBorders>
            <w:vAlign w:val="center"/>
            <w:tcPrChange w:id="20504" w:author="Στάθης Καπ" w:date="2023-03-09T06:29:00Z">
              <w:tcPr>
                <w:tcW w:w="565" w:type="dxa"/>
                <w:gridSpan w:val="2"/>
                <w:tcBorders>
                  <w:left w:val="single" w:sz="4" w:space="0" w:color="auto"/>
                  <w:bottom w:val="single" w:sz="4" w:space="0" w:color="auto"/>
                </w:tcBorders>
              </w:tcPr>
            </w:tcPrChange>
          </w:tcPr>
          <w:p w14:paraId="4E921453" w14:textId="0BEE71F2" w:rsidR="00494D04" w:rsidRPr="007E0F91" w:rsidRDefault="00494D04" w:rsidP="00494D04">
            <w:pPr>
              <w:jc w:val="center"/>
              <w:rPr>
                <w:ins w:id="20505" w:author="Στάθης Καπ" w:date="2023-03-09T06:25:00Z"/>
                <w:sz w:val="16"/>
                <w:szCs w:val="16"/>
              </w:rPr>
            </w:pPr>
            <w:ins w:id="20506" w:author="Στάθης Καπ" w:date="2023-03-09T07:11:00Z">
              <w:r>
                <w:rPr>
                  <w:rFonts w:ascii="Calibri" w:hAnsi="Calibri" w:cs="Calibri"/>
                  <w:color w:val="000000"/>
                  <w:sz w:val="16"/>
                  <w:szCs w:val="16"/>
                </w:rPr>
                <w:t>1490</w:t>
              </w:r>
            </w:ins>
          </w:p>
        </w:tc>
        <w:tc>
          <w:tcPr>
            <w:tcW w:w="679" w:type="dxa"/>
            <w:tcBorders>
              <w:bottom w:val="single" w:sz="4" w:space="0" w:color="auto"/>
              <w:right w:val="single" w:sz="4" w:space="0" w:color="auto"/>
            </w:tcBorders>
            <w:vAlign w:val="center"/>
            <w:tcPrChange w:id="20507" w:author="Στάθης Καπ" w:date="2023-03-09T06:29:00Z">
              <w:tcPr>
                <w:tcW w:w="679" w:type="dxa"/>
                <w:gridSpan w:val="2"/>
                <w:tcBorders>
                  <w:bottom w:val="single" w:sz="4" w:space="0" w:color="auto"/>
                  <w:right w:val="single" w:sz="4" w:space="0" w:color="auto"/>
                </w:tcBorders>
              </w:tcPr>
            </w:tcPrChange>
          </w:tcPr>
          <w:p w14:paraId="55228839" w14:textId="79F9420E" w:rsidR="00494D04" w:rsidRPr="007E0F91" w:rsidRDefault="00494D04" w:rsidP="00494D04">
            <w:pPr>
              <w:jc w:val="center"/>
              <w:rPr>
                <w:ins w:id="20508" w:author="Στάθης Καπ" w:date="2023-03-09T06:25:00Z"/>
                <w:sz w:val="16"/>
                <w:szCs w:val="16"/>
              </w:rPr>
            </w:pPr>
            <w:ins w:id="20509" w:author="Στάθης Καπ" w:date="2023-03-09T07:11:00Z">
              <w:r>
                <w:rPr>
                  <w:rFonts w:ascii="Calibri" w:hAnsi="Calibri" w:cs="Calibri"/>
                  <w:color w:val="000000"/>
                  <w:sz w:val="16"/>
                  <w:szCs w:val="16"/>
                </w:rPr>
                <w:t>1450</w:t>
              </w:r>
            </w:ins>
          </w:p>
        </w:tc>
        <w:tc>
          <w:tcPr>
            <w:tcW w:w="453" w:type="dxa"/>
            <w:tcBorders>
              <w:left w:val="single" w:sz="4" w:space="0" w:color="auto"/>
              <w:bottom w:val="single" w:sz="4" w:space="0" w:color="auto"/>
            </w:tcBorders>
            <w:vAlign w:val="center"/>
            <w:tcPrChange w:id="20510" w:author="Στάθης Καπ" w:date="2023-03-09T06:29:00Z">
              <w:tcPr>
                <w:tcW w:w="453" w:type="dxa"/>
                <w:gridSpan w:val="2"/>
                <w:tcBorders>
                  <w:left w:val="single" w:sz="4" w:space="0" w:color="auto"/>
                  <w:bottom w:val="single" w:sz="4" w:space="0" w:color="auto"/>
                </w:tcBorders>
                <w:vAlign w:val="bottom"/>
              </w:tcPr>
            </w:tcPrChange>
          </w:tcPr>
          <w:p w14:paraId="28D0C4E8" w14:textId="3296D3A3" w:rsidR="00494D04" w:rsidRPr="007E0F91" w:rsidRDefault="00494D04" w:rsidP="00494D04">
            <w:pPr>
              <w:jc w:val="center"/>
              <w:rPr>
                <w:ins w:id="20511" w:author="Στάθης Καπ" w:date="2023-03-09T06:25:00Z"/>
                <w:sz w:val="16"/>
                <w:szCs w:val="16"/>
              </w:rPr>
            </w:pPr>
            <w:ins w:id="20512" w:author="Στάθης Καπ" w:date="2023-03-09T07:11:00Z">
              <w:r>
                <w:rPr>
                  <w:rFonts w:ascii="Calibri" w:hAnsi="Calibri" w:cs="Calibri"/>
                  <w:color w:val="000000"/>
                  <w:sz w:val="16"/>
                  <w:szCs w:val="16"/>
                </w:rPr>
                <w:t>1633</w:t>
              </w:r>
            </w:ins>
          </w:p>
        </w:tc>
        <w:tc>
          <w:tcPr>
            <w:tcW w:w="708" w:type="dxa"/>
            <w:tcBorders>
              <w:bottom w:val="single" w:sz="4" w:space="0" w:color="auto"/>
            </w:tcBorders>
            <w:vAlign w:val="center"/>
            <w:tcPrChange w:id="20513" w:author="Στάθης Καπ" w:date="2023-03-09T06:29:00Z">
              <w:tcPr>
                <w:tcW w:w="708" w:type="dxa"/>
                <w:gridSpan w:val="2"/>
                <w:tcBorders>
                  <w:bottom w:val="single" w:sz="4" w:space="0" w:color="auto"/>
                </w:tcBorders>
                <w:vAlign w:val="center"/>
              </w:tcPr>
            </w:tcPrChange>
          </w:tcPr>
          <w:p w14:paraId="6C1EB5B8" w14:textId="7F1A0378" w:rsidR="00494D04" w:rsidRPr="007E0F91" w:rsidRDefault="00494D04" w:rsidP="00494D04">
            <w:pPr>
              <w:jc w:val="center"/>
              <w:rPr>
                <w:ins w:id="20514" w:author="Στάθης Καπ" w:date="2023-03-09T06:25:00Z"/>
                <w:sz w:val="16"/>
                <w:szCs w:val="16"/>
              </w:rPr>
            </w:pPr>
            <w:ins w:id="20515" w:author="Στάθης Καπ" w:date="2023-03-09T07:11:00Z">
              <w:r>
                <w:rPr>
                  <w:rFonts w:ascii="Calibri" w:hAnsi="Calibri" w:cs="Calibri"/>
                  <w:color w:val="000000"/>
                  <w:sz w:val="16"/>
                  <w:szCs w:val="16"/>
                </w:rPr>
                <w:t>3.49</w:t>
              </w:r>
            </w:ins>
          </w:p>
        </w:tc>
        <w:tc>
          <w:tcPr>
            <w:tcW w:w="652" w:type="dxa"/>
            <w:tcBorders>
              <w:bottom w:val="single" w:sz="4" w:space="0" w:color="auto"/>
              <w:right w:val="single" w:sz="4" w:space="0" w:color="auto"/>
            </w:tcBorders>
            <w:vAlign w:val="center"/>
            <w:tcPrChange w:id="20516" w:author="Στάθης Καπ" w:date="2023-03-09T06:29:00Z">
              <w:tcPr>
                <w:tcW w:w="652" w:type="dxa"/>
                <w:gridSpan w:val="2"/>
                <w:tcBorders>
                  <w:bottom w:val="single" w:sz="4" w:space="0" w:color="auto"/>
                  <w:right w:val="single" w:sz="4" w:space="0" w:color="auto"/>
                </w:tcBorders>
                <w:vAlign w:val="bottom"/>
              </w:tcPr>
            </w:tcPrChange>
          </w:tcPr>
          <w:p w14:paraId="712E51F2" w14:textId="4CB93D9D" w:rsidR="00494D04" w:rsidRPr="007E0F91" w:rsidRDefault="00494D04" w:rsidP="00494D04">
            <w:pPr>
              <w:jc w:val="center"/>
              <w:rPr>
                <w:ins w:id="20517" w:author="Στάθης Καπ" w:date="2023-03-09T06:25:00Z"/>
                <w:sz w:val="16"/>
                <w:szCs w:val="16"/>
              </w:rPr>
            </w:pPr>
            <w:ins w:id="20518" w:author="Στάθης Καπ" w:date="2023-03-09T07:11:00Z">
              <w:r>
                <w:rPr>
                  <w:rFonts w:ascii="Calibri" w:hAnsi="Calibri" w:cs="Calibri"/>
                  <w:color w:val="000000"/>
                  <w:sz w:val="16"/>
                  <w:szCs w:val="16"/>
                </w:rPr>
                <w:t>1.012</w:t>
              </w:r>
            </w:ins>
          </w:p>
        </w:tc>
        <w:tc>
          <w:tcPr>
            <w:tcW w:w="453" w:type="dxa"/>
            <w:tcBorders>
              <w:left w:val="single" w:sz="4" w:space="0" w:color="auto"/>
              <w:bottom w:val="single" w:sz="4" w:space="0" w:color="auto"/>
            </w:tcBorders>
            <w:vAlign w:val="center"/>
            <w:tcPrChange w:id="20519" w:author="Στάθης Καπ" w:date="2023-03-09T06:29:00Z">
              <w:tcPr>
                <w:tcW w:w="453" w:type="dxa"/>
                <w:gridSpan w:val="2"/>
                <w:tcBorders>
                  <w:left w:val="single" w:sz="4" w:space="0" w:color="auto"/>
                  <w:bottom w:val="single" w:sz="4" w:space="0" w:color="auto"/>
                </w:tcBorders>
                <w:vAlign w:val="bottom"/>
              </w:tcPr>
            </w:tcPrChange>
          </w:tcPr>
          <w:p w14:paraId="190AA5BB" w14:textId="635822EE" w:rsidR="00494D04" w:rsidRPr="007E0F91" w:rsidRDefault="00494D04" w:rsidP="00494D04">
            <w:pPr>
              <w:jc w:val="center"/>
              <w:rPr>
                <w:ins w:id="20520" w:author="Στάθης Καπ" w:date="2023-03-09T06:25:00Z"/>
                <w:sz w:val="16"/>
                <w:szCs w:val="16"/>
              </w:rPr>
            </w:pPr>
            <w:ins w:id="20521" w:author="Στάθης Καπ" w:date="2023-03-09T07:11:00Z">
              <w:r>
                <w:rPr>
                  <w:rFonts w:ascii="Calibri" w:hAnsi="Calibri" w:cs="Calibri"/>
                  <w:color w:val="000000"/>
                  <w:sz w:val="16"/>
                  <w:szCs w:val="16"/>
                </w:rPr>
                <w:t>1615</w:t>
              </w:r>
            </w:ins>
          </w:p>
        </w:tc>
        <w:tc>
          <w:tcPr>
            <w:tcW w:w="454" w:type="dxa"/>
            <w:tcBorders>
              <w:bottom w:val="single" w:sz="4" w:space="0" w:color="auto"/>
            </w:tcBorders>
            <w:vAlign w:val="center"/>
            <w:tcPrChange w:id="20522" w:author="Στάθης Καπ" w:date="2023-03-09T06:29:00Z">
              <w:tcPr>
                <w:tcW w:w="454" w:type="dxa"/>
                <w:gridSpan w:val="2"/>
                <w:tcBorders>
                  <w:bottom w:val="single" w:sz="4" w:space="0" w:color="auto"/>
                </w:tcBorders>
                <w:vAlign w:val="center"/>
              </w:tcPr>
            </w:tcPrChange>
          </w:tcPr>
          <w:p w14:paraId="4884B14D" w14:textId="1F88B70B" w:rsidR="00494D04" w:rsidRPr="007E0F91" w:rsidRDefault="00494D04" w:rsidP="00494D04">
            <w:pPr>
              <w:jc w:val="center"/>
              <w:rPr>
                <w:ins w:id="20523" w:author="Στάθης Καπ" w:date="2023-03-09T06:25:00Z"/>
                <w:sz w:val="16"/>
                <w:szCs w:val="16"/>
              </w:rPr>
            </w:pPr>
            <w:ins w:id="20524" w:author="Στάθης Καπ" w:date="2023-03-09T07:11:00Z">
              <w:r>
                <w:rPr>
                  <w:rFonts w:ascii="Calibri" w:hAnsi="Calibri" w:cs="Calibri"/>
                  <w:color w:val="000000"/>
                  <w:sz w:val="16"/>
                  <w:szCs w:val="16"/>
                </w:rPr>
                <w:t>1.1</w:t>
              </w:r>
            </w:ins>
          </w:p>
        </w:tc>
        <w:tc>
          <w:tcPr>
            <w:tcW w:w="454" w:type="dxa"/>
            <w:tcBorders>
              <w:bottom w:val="single" w:sz="4" w:space="0" w:color="auto"/>
            </w:tcBorders>
            <w:vAlign w:val="center"/>
            <w:tcPrChange w:id="20525" w:author="Στάθης Καπ" w:date="2023-03-09T06:29:00Z">
              <w:tcPr>
                <w:tcW w:w="454" w:type="dxa"/>
                <w:gridSpan w:val="2"/>
                <w:tcBorders>
                  <w:bottom w:val="single" w:sz="4" w:space="0" w:color="auto"/>
                </w:tcBorders>
                <w:vAlign w:val="bottom"/>
              </w:tcPr>
            </w:tcPrChange>
          </w:tcPr>
          <w:p w14:paraId="2592C3EC" w14:textId="4C066BBB" w:rsidR="00494D04" w:rsidRPr="007E0F91" w:rsidRDefault="00494D04" w:rsidP="00494D04">
            <w:pPr>
              <w:jc w:val="center"/>
              <w:rPr>
                <w:ins w:id="20526" w:author="Στάθης Καπ" w:date="2023-03-09T06:25:00Z"/>
                <w:sz w:val="16"/>
                <w:szCs w:val="16"/>
              </w:rPr>
            </w:pPr>
            <w:ins w:id="20527" w:author="Στάθης Καπ" w:date="2023-03-09T07:11:00Z">
              <w:r>
                <w:rPr>
                  <w:rFonts w:ascii="Calibri" w:hAnsi="Calibri" w:cs="Calibri"/>
                  <w:color w:val="000000"/>
                  <w:sz w:val="16"/>
                  <w:szCs w:val="16"/>
                </w:rPr>
                <w:t>0.292</w:t>
              </w:r>
            </w:ins>
          </w:p>
        </w:tc>
        <w:tc>
          <w:tcPr>
            <w:tcW w:w="457" w:type="dxa"/>
            <w:tcBorders>
              <w:bottom w:val="single" w:sz="4" w:space="0" w:color="auto"/>
              <w:right w:val="single" w:sz="4" w:space="0" w:color="auto"/>
            </w:tcBorders>
            <w:vAlign w:val="center"/>
            <w:tcPrChange w:id="20528" w:author="Στάθης Καπ" w:date="2023-03-09T06:29:00Z">
              <w:tcPr>
                <w:tcW w:w="457" w:type="dxa"/>
                <w:gridSpan w:val="2"/>
                <w:tcBorders>
                  <w:bottom w:val="single" w:sz="4" w:space="0" w:color="auto"/>
                  <w:right w:val="single" w:sz="4" w:space="0" w:color="auto"/>
                </w:tcBorders>
                <w:vAlign w:val="center"/>
              </w:tcPr>
            </w:tcPrChange>
          </w:tcPr>
          <w:p w14:paraId="0A72EC43" w14:textId="2D5FC2D2" w:rsidR="00494D04" w:rsidRPr="007E0F91" w:rsidRDefault="00494D04" w:rsidP="00494D04">
            <w:pPr>
              <w:jc w:val="center"/>
              <w:rPr>
                <w:ins w:id="20529" w:author="Στάθης Καπ" w:date="2023-03-09T06:25:00Z"/>
                <w:sz w:val="16"/>
                <w:szCs w:val="16"/>
              </w:rPr>
            </w:pPr>
            <w:ins w:id="20530" w:author="Στάθης Καπ" w:date="2023-03-09T07:11:00Z">
              <w:r>
                <w:rPr>
                  <w:rFonts w:ascii="Calibri" w:hAnsi="Calibri" w:cs="Calibri"/>
                  <w:color w:val="000000"/>
                  <w:sz w:val="16"/>
                  <w:szCs w:val="16"/>
                </w:rPr>
                <w:t>71.15</w:t>
              </w:r>
            </w:ins>
          </w:p>
        </w:tc>
        <w:tc>
          <w:tcPr>
            <w:tcW w:w="453" w:type="dxa"/>
            <w:tcBorders>
              <w:left w:val="single" w:sz="4" w:space="0" w:color="auto"/>
              <w:bottom w:val="single" w:sz="4" w:space="0" w:color="auto"/>
            </w:tcBorders>
            <w:vAlign w:val="center"/>
            <w:tcPrChange w:id="20531" w:author="Στάθης Καπ" w:date="2023-03-09T06:29:00Z">
              <w:tcPr>
                <w:tcW w:w="453" w:type="dxa"/>
                <w:gridSpan w:val="2"/>
                <w:tcBorders>
                  <w:left w:val="single" w:sz="4" w:space="0" w:color="auto"/>
                  <w:bottom w:val="single" w:sz="4" w:space="0" w:color="auto"/>
                </w:tcBorders>
                <w:vAlign w:val="bottom"/>
              </w:tcPr>
            </w:tcPrChange>
          </w:tcPr>
          <w:p w14:paraId="75DE6A4D" w14:textId="1C6DDA6F" w:rsidR="00494D04" w:rsidRPr="007E0F91" w:rsidRDefault="00494D04" w:rsidP="00494D04">
            <w:pPr>
              <w:jc w:val="center"/>
              <w:rPr>
                <w:ins w:id="20532" w:author="Στάθης Καπ" w:date="2023-03-09T06:25:00Z"/>
                <w:sz w:val="16"/>
                <w:szCs w:val="16"/>
              </w:rPr>
            </w:pPr>
            <w:ins w:id="20533" w:author="Στάθης Καπ" w:date="2023-03-09T07:11:00Z">
              <w:r>
                <w:rPr>
                  <w:rFonts w:ascii="Calibri" w:hAnsi="Calibri" w:cs="Calibri"/>
                  <w:color w:val="000000"/>
                  <w:sz w:val="16"/>
                  <w:szCs w:val="16"/>
                </w:rPr>
                <w:t>1574</w:t>
              </w:r>
            </w:ins>
          </w:p>
        </w:tc>
        <w:tc>
          <w:tcPr>
            <w:tcW w:w="454" w:type="dxa"/>
            <w:tcBorders>
              <w:bottom w:val="single" w:sz="4" w:space="0" w:color="auto"/>
            </w:tcBorders>
            <w:vAlign w:val="center"/>
            <w:tcPrChange w:id="20534" w:author="Στάθης Καπ" w:date="2023-03-09T06:29:00Z">
              <w:tcPr>
                <w:tcW w:w="454" w:type="dxa"/>
                <w:gridSpan w:val="2"/>
                <w:tcBorders>
                  <w:bottom w:val="single" w:sz="4" w:space="0" w:color="auto"/>
                </w:tcBorders>
                <w:vAlign w:val="center"/>
              </w:tcPr>
            </w:tcPrChange>
          </w:tcPr>
          <w:p w14:paraId="70A1135E" w14:textId="62EE2645" w:rsidR="00494D04" w:rsidRPr="007E0F91" w:rsidRDefault="00494D04" w:rsidP="00494D04">
            <w:pPr>
              <w:jc w:val="center"/>
              <w:rPr>
                <w:ins w:id="20535" w:author="Στάθης Καπ" w:date="2023-03-09T06:25:00Z"/>
                <w:sz w:val="16"/>
                <w:szCs w:val="16"/>
              </w:rPr>
            </w:pPr>
            <w:ins w:id="20536" w:author="Στάθης Καπ" w:date="2023-03-09T07:11:00Z">
              <w:r>
                <w:rPr>
                  <w:rFonts w:ascii="Calibri" w:hAnsi="Calibri" w:cs="Calibri"/>
                  <w:color w:val="000000"/>
                  <w:sz w:val="16"/>
                  <w:szCs w:val="16"/>
                </w:rPr>
                <w:t>3.61</w:t>
              </w:r>
            </w:ins>
          </w:p>
        </w:tc>
        <w:tc>
          <w:tcPr>
            <w:tcW w:w="454" w:type="dxa"/>
            <w:tcBorders>
              <w:bottom w:val="single" w:sz="4" w:space="0" w:color="auto"/>
            </w:tcBorders>
            <w:vAlign w:val="center"/>
            <w:tcPrChange w:id="20537" w:author="Στάθης Καπ" w:date="2023-03-09T06:29:00Z">
              <w:tcPr>
                <w:tcW w:w="454" w:type="dxa"/>
                <w:gridSpan w:val="2"/>
                <w:tcBorders>
                  <w:bottom w:val="single" w:sz="4" w:space="0" w:color="auto"/>
                </w:tcBorders>
                <w:vAlign w:val="bottom"/>
              </w:tcPr>
            </w:tcPrChange>
          </w:tcPr>
          <w:p w14:paraId="6E70DFAD" w14:textId="406C11EC" w:rsidR="00494D04" w:rsidRPr="007E0F91" w:rsidRDefault="00494D04" w:rsidP="00494D04">
            <w:pPr>
              <w:jc w:val="center"/>
              <w:rPr>
                <w:ins w:id="20538" w:author="Στάθης Καπ" w:date="2023-03-09T06:25:00Z"/>
                <w:sz w:val="16"/>
                <w:szCs w:val="16"/>
              </w:rPr>
            </w:pPr>
            <w:ins w:id="20539" w:author="Στάθης Καπ" w:date="2023-03-09T07:11:00Z">
              <w:r>
                <w:rPr>
                  <w:rFonts w:ascii="Calibri" w:hAnsi="Calibri" w:cs="Calibri"/>
                  <w:color w:val="000000"/>
                  <w:sz w:val="16"/>
                  <w:szCs w:val="16"/>
                </w:rPr>
                <w:t>0.719</w:t>
              </w:r>
            </w:ins>
          </w:p>
        </w:tc>
        <w:tc>
          <w:tcPr>
            <w:tcW w:w="454" w:type="dxa"/>
            <w:tcBorders>
              <w:bottom w:val="single" w:sz="4" w:space="0" w:color="auto"/>
              <w:right w:val="single" w:sz="4" w:space="0" w:color="auto"/>
            </w:tcBorders>
            <w:vAlign w:val="center"/>
            <w:tcPrChange w:id="20540" w:author="Στάθης Καπ" w:date="2023-03-09T06:29:00Z">
              <w:tcPr>
                <w:tcW w:w="454" w:type="dxa"/>
                <w:gridSpan w:val="2"/>
                <w:tcBorders>
                  <w:bottom w:val="single" w:sz="4" w:space="0" w:color="auto"/>
                  <w:right w:val="single" w:sz="4" w:space="0" w:color="auto"/>
                </w:tcBorders>
                <w:vAlign w:val="center"/>
              </w:tcPr>
            </w:tcPrChange>
          </w:tcPr>
          <w:p w14:paraId="7B41EAA7" w14:textId="0CF86780" w:rsidR="00494D04" w:rsidRPr="007E0F91" w:rsidRDefault="00494D04" w:rsidP="00494D04">
            <w:pPr>
              <w:jc w:val="center"/>
              <w:rPr>
                <w:ins w:id="20541" w:author="Στάθης Καπ" w:date="2023-03-09T06:25:00Z"/>
                <w:sz w:val="16"/>
                <w:szCs w:val="16"/>
              </w:rPr>
            </w:pPr>
            <w:ins w:id="20542" w:author="Στάθης Καπ" w:date="2023-03-09T07:11:00Z">
              <w:r>
                <w:rPr>
                  <w:rFonts w:ascii="Calibri" w:hAnsi="Calibri" w:cs="Calibri"/>
                  <w:color w:val="000000"/>
                  <w:sz w:val="16"/>
                  <w:szCs w:val="16"/>
                </w:rPr>
                <w:t>28.95</w:t>
              </w:r>
            </w:ins>
          </w:p>
        </w:tc>
        <w:tc>
          <w:tcPr>
            <w:tcW w:w="453" w:type="dxa"/>
            <w:tcBorders>
              <w:left w:val="single" w:sz="4" w:space="0" w:color="auto"/>
              <w:bottom w:val="single" w:sz="4" w:space="0" w:color="auto"/>
            </w:tcBorders>
            <w:vAlign w:val="center"/>
            <w:tcPrChange w:id="20543" w:author="Στάθης Καπ" w:date="2023-03-09T06:29:00Z">
              <w:tcPr>
                <w:tcW w:w="453" w:type="dxa"/>
                <w:gridSpan w:val="2"/>
                <w:tcBorders>
                  <w:left w:val="single" w:sz="4" w:space="0" w:color="auto"/>
                  <w:bottom w:val="single" w:sz="4" w:space="0" w:color="auto"/>
                </w:tcBorders>
                <w:vAlign w:val="bottom"/>
              </w:tcPr>
            </w:tcPrChange>
          </w:tcPr>
          <w:p w14:paraId="2AD3FDC8" w14:textId="1C832D08" w:rsidR="00494D04" w:rsidRPr="007E0F91" w:rsidRDefault="00494D04" w:rsidP="00494D04">
            <w:pPr>
              <w:jc w:val="center"/>
              <w:rPr>
                <w:ins w:id="20544" w:author="Στάθης Καπ" w:date="2023-03-09T06:25:00Z"/>
                <w:sz w:val="16"/>
                <w:szCs w:val="16"/>
              </w:rPr>
            </w:pPr>
            <w:ins w:id="20545" w:author="Στάθης Καπ" w:date="2023-03-09T07:11:00Z">
              <w:r>
                <w:rPr>
                  <w:rFonts w:ascii="Calibri" w:hAnsi="Calibri" w:cs="Calibri"/>
                  <w:color w:val="000000"/>
                  <w:sz w:val="16"/>
                  <w:szCs w:val="16"/>
                </w:rPr>
                <w:t>1507</w:t>
              </w:r>
            </w:ins>
          </w:p>
        </w:tc>
        <w:tc>
          <w:tcPr>
            <w:tcW w:w="454" w:type="dxa"/>
            <w:tcBorders>
              <w:bottom w:val="single" w:sz="4" w:space="0" w:color="auto"/>
            </w:tcBorders>
            <w:vAlign w:val="center"/>
            <w:tcPrChange w:id="20546" w:author="Στάθης Καπ" w:date="2023-03-09T06:29:00Z">
              <w:tcPr>
                <w:tcW w:w="454" w:type="dxa"/>
                <w:gridSpan w:val="2"/>
                <w:tcBorders>
                  <w:bottom w:val="single" w:sz="4" w:space="0" w:color="auto"/>
                </w:tcBorders>
                <w:vAlign w:val="center"/>
              </w:tcPr>
            </w:tcPrChange>
          </w:tcPr>
          <w:p w14:paraId="21BBB7E7" w14:textId="4DF65F1A" w:rsidR="00494D04" w:rsidRPr="007E0F91" w:rsidRDefault="00494D04" w:rsidP="00494D04">
            <w:pPr>
              <w:jc w:val="center"/>
              <w:rPr>
                <w:ins w:id="20547" w:author="Στάθης Καπ" w:date="2023-03-09T06:25:00Z"/>
                <w:sz w:val="16"/>
                <w:szCs w:val="16"/>
              </w:rPr>
            </w:pPr>
            <w:ins w:id="20548" w:author="Στάθης Καπ" w:date="2023-03-09T07:11:00Z">
              <w:r>
                <w:rPr>
                  <w:rFonts w:ascii="Calibri" w:hAnsi="Calibri" w:cs="Calibri"/>
                  <w:color w:val="000000"/>
                  <w:sz w:val="16"/>
                  <w:szCs w:val="16"/>
                </w:rPr>
                <w:t>7.72</w:t>
              </w:r>
            </w:ins>
          </w:p>
        </w:tc>
        <w:tc>
          <w:tcPr>
            <w:tcW w:w="454" w:type="dxa"/>
            <w:tcBorders>
              <w:bottom w:val="single" w:sz="4" w:space="0" w:color="auto"/>
            </w:tcBorders>
            <w:vAlign w:val="center"/>
            <w:tcPrChange w:id="20549" w:author="Στάθης Καπ" w:date="2023-03-09T06:29:00Z">
              <w:tcPr>
                <w:tcW w:w="454" w:type="dxa"/>
                <w:gridSpan w:val="2"/>
                <w:tcBorders>
                  <w:bottom w:val="single" w:sz="4" w:space="0" w:color="auto"/>
                </w:tcBorders>
                <w:vAlign w:val="bottom"/>
              </w:tcPr>
            </w:tcPrChange>
          </w:tcPr>
          <w:p w14:paraId="398ACF04" w14:textId="665A505D" w:rsidR="00494D04" w:rsidRPr="007E0F91" w:rsidRDefault="00494D04" w:rsidP="00494D04">
            <w:pPr>
              <w:jc w:val="center"/>
              <w:rPr>
                <w:ins w:id="20550" w:author="Στάθης Καπ" w:date="2023-03-09T06:25:00Z"/>
                <w:sz w:val="16"/>
                <w:szCs w:val="16"/>
              </w:rPr>
            </w:pPr>
            <w:ins w:id="20551" w:author="Στάθης Καπ" w:date="2023-03-09T07:11:00Z">
              <w:r>
                <w:rPr>
                  <w:rFonts w:ascii="Calibri" w:hAnsi="Calibri" w:cs="Calibri"/>
                  <w:color w:val="000000"/>
                  <w:sz w:val="16"/>
                  <w:szCs w:val="16"/>
                </w:rPr>
                <w:t>0.328</w:t>
              </w:r>
            </w:ins>
          </w:p>
        </w:tc>
        <w:tc>
          <w:tcPr>
            <w:tcW w:w="461" w:type="dxa"/>
            <w:tcBorders>
              <w:bottom w:val="single" w:sz="4" w:space="0" w:color="auto"/>
              <w:right w:val="single" w:sz="4" w:space="0" w:color="auto"/>
            </w:tcBorders>
            <w:vAlign w:val="center"/>
            <w:tcPrChange w:id="20552" w:author="Στάθης Καπ" w:date="2023-03-09T06:29:00Z">
              <w:tcPr>
                <w:tcW w:w="461" w:type="dxa"/>
                <w:gridSpan w:val="2"/>
                <w:tcBorders>
                  <w:bottom w:val="single" w:sz="4" w:space="0" w:color="auto"/>
                  <w:right w:val="single" w:sz="4" w:space="0" w:color="auto"/>
                </w:tcBorders>
                <w:vAlign w:val="center"/>
              </w:tcPr>
            </w:tcPrChange>
          </w:tcPr>
          <w:p w14:paraId="1D34ABD7" w14:textId="31C9F666" w:rsidR="00494D04" w:rsidRPr="007E0F91" w:rsidRDefault="00494D04" w:rsidP="00494D04">
            <w:pPr>
              <w:jc w:val="center"/>
              <w:rPr>
                <w:ins w:id="20553" w:author="Στάθης Καπ" w:date="2023-03-09T06:25:00Z"/>
                <w:sz w:val="16"/>
                <w:szCs w:val="16"/>
              </w:rPr>
            </w:pPr>
            <w:ins w:id="20554" w:author="Στάθης Καπ" w:date="2023-03-09T07:11:00Z">
              <w:r>
                <w:rPr>
                  <w:rFonts w:ascii="Calibri" w:hAnsi="Calibri" w:cs="Calibri"/>
                  <w:color w:val="000000"/>
                  <w:sz w:val="16"/>
                  <w:szCs w:val="16"/>
                </w:rPr>
                <w:t>67.59</w:t>
              </w:r>
            </w:ins>
          </w:p>
        </w:tc>
      </w:tr>
    </w:tbl>
    <w:p w14:paraId="2533396F" w14:textId="3B7CF7D0" w:rsidR="00F665AE" w:rsidRDefault="00F665AE" w:rsidP="00F665AE">
      <w:pPr>
        <w:pStyle w:val="Caption"/>
        <w:keepNext/>
        <w:rPr>
          <w:ins w:id="20555" w:author="Στάθης Καπ" w:date="2023-03-09T06:32:00Z"/>
        </w:rPr>
      </w:pPr>
    </w:p>
    <w:p w14:paraId="12100ACA" w14:textId="156BA6D9" w:rsidR="001C06FA" w:rsidRPr="00D66573" w:rsidRDefault="001C06FA">
      <w:pPr>
        <w:pStyle w:val="Caption"/>
        <w:keepNext/>
        <w:rPr>
          <w:ins w:id="20556" w:author="Στάθης Καπ" w:date="2023-03-09T06:36:00Z"/>
          <w:lang w:val="el-GR"/>
          <w:rPrChange w:id="20557" w:author="Στάθης Καπ" w:date="2023-03-09T07:29:00Z">
            <w:rPr>
              <w:ins w:id="20558" w:author="Στάθης Καπ" w:date="2023-03-09T06:36:00Z"/>
            </w:rPr>
          </w:rPrChange>
        </w:rPr>
        <w:pPrChange w:id="20559" w:author="Στάθης Καπ" w:date="2023-03-09T06:36:00Z">
          <w:pPr/>
        </w:pPrChange>
      </w:pPr>
      <w:ins w:id="20560" w:author="Στάθης Καπ" w:date="2023-03-09T06:36:00Z">
        <w:r w:rsidRPr="00D66573">
          <w:rPr>
            <w:lang w:val="el-GR"/>
            <w:rPrChange w:id="20561" w:author="Στάθης Καπ" w:date="2023-03-09T07:29:00Z">
              <w:rPr>
                <w:b/>
                <w:iCs/>
              </w:rPr>
            </w:rPrChange>
          </w:rPr>
          <w:t xml:space="preserve">Πίνακας </w:t>
        </w:r>
      </w:ins>
      <w:ins w:id="20562"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20563"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20564" w:author="Στάθης Καπ" w:date="2023-03-11T10:39:00Z">
        <w:r w:rsidR="00657928">
          <w:rPr>
            <w:noProof/>
            <w:lang w:val="el-GR"/>
          </w:rPr>
          <w:t>7</w:t>
        </w:r>
      </w:ins>
      <w:ins w:id="20565" w:author="Στάθης Καπ" w:date="2023-03-09T08:43:00Z">
        <w:r w:rsidR="00C148DE">
          <w:rPr>
            <w:lang w:val="el-GR"/>
          </w:rPr>
          <w:fldChar w:fldCharType="end"/>
        </w:r>
      </w:ins>
      <w:ins w:id="20566" w:author="Στάθης Καπ" w:date="2023-03-09T06:36:00Z">
        <w:r w:rsidRPr="00D66573">
          <w:rPr>
            <w:lang w:val="el-GR"/>
            <w:rPrChange w:id="20567" w:author="Στάθης Καπ" w:date="2023-03-09T07:29:00Z">
              <w:rPr>
                <w:b/>
                <w:iCs/>
              </w:rPr>
            </w:rPrChange>
          </w:rPr>
          <w:t xml:space="preserve">: Πειραματικά αποτελέσματα για τα στιγμιότυπα εισόδου των </w:t>
        </w:r>
        <w:r w:rsidRPr="00333E23">
          <w:t>Solomon</w:t>
        </w:r>
        <w:r w:rsidRPr="00D66573">
          <w:rPr>
            <w:lang w:val="el-GR"/>
            <w:rPrChange w:id="20568" w:author="Στάθης Καπ" w:date="2023-03-09T07:29:00Z">
              <w:rPr>
                <w:b/>
                <w:iCs/>
              </w:rPr>
            </w:rPrChange>
          </w:rPr>
          <w:t xml:space="preserve"> (</w:t>
        </w:r>
        <w:r w:rsidRPr="00333E23">
          <w:t>m</w:t>
        </w:r>
        <w:r w:rsidRPr="00D66573">
          <w:rPr>
            <w:lang w:val="el-GR"/>
            <w:rPrChange w:id="20569" w:author="Στάθης Καπ" w:date="2023-03-09T07:29:00Z">
              <w:rPr>
                <w:b/>
                <w:iCs/>
              </w:rPr>
            </w:rPrChange>
          </w:rPr>
          <w:t>=3)</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
      <w:tr w:rsidR="001C06FA" w14:paraId="15AC6DB8" w14:textId="77777777" w:rsidTr="009861B1">
        <w:trPr>
          <w:trHeight w:val="170"/>
          <w:jc w:val="center"/>
          <w:ins w:id="20570" w:author="Στάθης Καπ" w:date="2023-03-09T06:32:00Z"/>
        </w:trPr>
        <w:tc>
          <w:tcPr>
            <w:tcW w:w="453" w:type="dxa"/>
            <w:tcBorders>
              <w:top w:val="single" w:sz="4" w:space="0" w:color="auto"/>
              <w:left w:val="single" w:sz="4" w:space="0" w:color="auto"/>
              <w:bottom w:val="single" w:sz="4" w:space="0" w:color="auto"/>
            </w:tcBorders>
            <w:shd w:val="clear" w:color="auto" w:fill="E7E6E6" w:themeFill="background2"/>
          </w:tcPr>
          <w:p w14:paraId="1B4C643F" w14:textId="77777777" w:rsidR="001C06FA" w:rsidRPr="009861B1" w:rsidRDefault="001C06FA" w:rsidP="009861B1">
            <w:pPr>
              <w:jc w:val="center"/>
              <w:rPr>
                <w:ins w:id="20571" w:author="Στάθης Καπ" w:date="2023-03-09T06:32:00Z"/>
                <w:sz w:val="16"/>
                <w:szCs w:val="16"/>
                <w:lang w:val="el-GR"/>
              </w:rPr>
            </w:pPr>
          </w:p>
        </w:tc>
        <w:tc>
          <w:tcPr>
            <w:tcW w:w="565" w:type="dxa"/>
            <w:tcBorders>
              <w:top w:val="single" w:sz="4" w:space="0" w:color="auto"/>
              <w:bottom w:val="single" w:sz="4" w:space="0" w:color="auto"/>
            </w:tcBorders>
            <w:shd w:val="clear" w:color="auto" w:fill="E7E6E6" w:themeFill="background2"/>
          </w:tcPr>
          <w:p w14:paraId="5CAE8240" w14:textId="77777777" w:rsidR="001C06FA" w:rsidRPr="009861B1" w:rsidRDefault="001C06FA" w:rsidP="009861B1">
            <w:pPr>
              <w:jc w:val="center"/>
              <w:rPr>
                <w:ins w:id="20572" w:author="Στάθης Καπ" w:date="2023-03-09T06:32:00Z"/>
                <w:sz w:val="16"/>
                <w:szCs w:val="16"/>
              </w:rPr>
            </w:pPr>
            <w:ins w:id="20573" w:author="Στάθης Καπ" w:date="2023-03-09T06:32: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2DC7C863" w14:textId="77777777" w:rsidR="001C06FA" w:rsidRPr="009861B1" w:rsidRDefault="001C06FA" w:rsidP="009861B1">
            <w:pPr>
              <w:jc w:val="center"/>
              <w:rPr>
                <w:ins w:id="20574" w:author="Στάθης Καπ" w:date="2023-03-09T06:32:00Z"/>
                <w:sz w:val="16"/>
                <w:szCs w:val="16"/>
              </w:rPr>
            </w:pPr>
            <w:ins w:id="20575" w:author="Στάθης Καπ" w:date="2023-03-09T06:32: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645F5076" w14:textId="77777777" w:rsidR="001C06FA" w:rsidRPr="009861B1" w:rsidRDefault="001C06FA" w:rsidP="009861B1">
            <w:pPr>
              <w:jc w:val="center"/>
              <w:rPr>
                <w:ins w:id="20576" w:author="Στάθης Καπ" w:date="2023-03-09T06:32:00Z"/>
                <w:sz w:val="16"/>
                <w:szCs w:val="16"/>
              </w:rPr>
            </w:pPr>
            <w:ins w:id="20577" w:author="Στάθης Καπ" w:date="2023-03-09T06:32: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379E982F" w14:textId="77777777" w:rsidR="001C06FA" w:rsidRPr="007E0F91" w:rsidRDefault="001C06FA" w:rsidP="009861B1">
            <w:pPr>
              <w:jc w:val="center"/>
              <w:rPr>
                <w:ins w:id="20578" w:author="Στάθης Καπ" w:date="2023-03-09T06:32:00Z"/>
                <w:sz w:val="16"/>
                <w:szCs w:val="16"/>
              </w:rPr>
            </w:pPr>
            <w:ins w:id="20579" w:author="Στάθης Καπ" w:date="2023-03-09T06:32: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5A410A54" w14:textId="77777777" w:rsidR="001C06FA" w:rsidRPr="007E0F91" w:rsidRDefault="001C06FA" w:rsidP="009861B1">
            <w:pPr>
              <w:jc w:val="center"/>
              <w:rPr>
                <w:ins w:id="20580" w:author="Στάθης Καπ" w:date="2023-03-09T06:32:00Z"/>
                <w:sz w:val="16"/>
                <w:szCs w:val="16"/>
              </w:rPr>
            </w:pPr>
            <w:ins w:id="20581" w:author="Στάθης Καπ" w:date="2023-03-09T06:32: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0C362EC2" w14:textId="77777777" w:rsidR="001C06FA" w:rsidRPr="007E0F91" w:rsidRDefault="001C06FA" w:rsidP="009861B1">
            <w:pPr>
              <w:jc w:val="center"/>
              <w:rPr>
                <w:ins w:id="20582" w:author="Στάθης Καπ" w:date="2023-03-09T06:32:00Z"/>
                <w:sz w:val="16"/>
                <w:szCs w:val="16"/>
              </w:rPr>
            </w:pPr>
            <w:ins w:id="20583" w:author="Στάθης Καπ" w:date="2023-03-09T06:32:00Z">
              <w:r w:rsidRPr="007E0F91">
                <w:rPr>
                  <w:sz w:val="16"/>
                  <w:szCs w:val="16"/>
                </w:rPr>
                <w:t>S=4</w:t>
              </w:r>
            </w:ins>
          </w:p>
        </w:tc>
      </w:tr>
      <w:tr w:rsidR="001C06FA" w14:paraId="444319F0" w14:textId="77777777" w:rsidTr="009861B1">
        <w:trPr>
          <w:trHeight w:val="170"/>
          <w:jc w:val="center"/>
          <w:ins w:id="20584" w:author="Στάθης Καπ" w:date="2023-03-09T06:32:00Z"/>
        </w:trPr>
        <w:tc>
          <w:tcPr>
            <w:tcW w:w="453" w:type="dxa"/>
            <w:vMerge w:val="restart"/>
            <w:tcBorders>
              <w:top w:val="single" w:sz="4" w:space="0" w:color="auto"/>
              <w:left w:val="single" w:sz="4" w:space="0" w:color="auto"/>
            </w:tcBorders>
            <w:shd w:val="clear" w:color="auto" w:fill="E7E6E6" w:themeFill="background2"/>
            <w:vAlign w:val="center"/>
          </w:tcPr>
          <w:p w14:paraId="12F9E9E3" w14:textId="77777777" w:rsidR="001C06FA" w:rsidRPr="009861B1" w:rsidRDefault="001C06FA" w:rsidP="009861B1">
            <w:pPr>
              <w:jc w:val="center"/>
              <w:rPr>
                <w:ins w:id="20585" w:author="Στάθης Καπ" w:date="2023-03-09T06:32:00Z"/>
                <w:sz w:val="16"/>
                <w:szCs w:val="16"/>
              </w:rPr>
            </w:pPr>
            <w:ins w:id="20586" w:author="Στάθης Καπ" w:date="2023-03-09T06:32: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188E6C3B" w14:textId="77777777" w:rsidR="001C06FA" w:rsidRPr="009861B1" w:rsidRDefault="001C06FA" w:rsidP="009861B1">
            <w:pPr>
              <w:jc w:val="center"/>
              <w:rPr>
                <w:ins w:id="20587" w:author="Στάθης Καπ" w:date="2023-03-09T06:32:00Z"/>
                <w:sz w:val="16"/>
                <w:szCs w:val="16"/>
              </w:rPr>
            </w:pPr>
            <w:ins w:id="20588" w:author="Στάθης Καπ" w:date="2023-03-09T06:32: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2ADAC0D7" w14:textId="77777777" w:rsidR="001C06FA" w:rsidRPr="009861B1" w:rsidRDefault="001C06FA" w:rsidP="009861B1">
            <w:pPr>
              <w:jc w:val="center"/>
              <w:rPr>
                <w:ins w:id="20589" w:author="Στάθης Καπ" w:date="2023-03-09T06:32:00Z"/>
                <w:sz w:val="16"/>
                <w:szCs w:val="16"/>
              </w:rPr>
            </w:pPr>
            <w:ins w:id="20590" w:author="Στάθης Καπ" w:date="2023-03-09T06:32: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2524D4CB" w14:textId="77777777" w:rsidR="001C06FA" w:rsidRPr="009861B1" w:rsidRDefault="001C06FA" w:rsidP="009861B1">
            <w:pPr>
              <w:jc w:val="center"/>
              <w:rPr>
                <w:ins w:id="20591" w:author="Στάθης Καπ" w:date="2023-03-09T06:32:00Z"/>
                <w:sz w:val="16"/>
                <w:szCs w:val="16"/>
              </w:rPr>
            </w:pPr>
            <w:ins w:id="20592" w:author="Στάθης Καπ" w:date="2023-03-09T06:32: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11043DAD" w14:textId="77777777" w:rsidR="001C06FA" w:rsidRPr="009861B1" w:rsidRDefault="001C06FA" w:rsidP="009861B1">
            <w:pPr>
              <w:jc w:val="center"/>
              <w:rPr>
                <w:ins w:id="20593" w:author="Στάθης Καπ" w:date="2023-03-09T06:32:00Z"/>
                <w:sz w:val="16"/>
                <w:szCs w:val="16"/>
              </w:rPr>
            </w:pPr>
            <w:ins w:id="20594" w:author="Στάθης Καπ" w:date="2023-03-09T06:32: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6ABEC5B9" w14:textId="77777777" w:rsidR="001C06FA" w:rsidRPr="009861B1" w:rsidRDefault="001C06FA" w:rsidP="009861B1">
            <w:pPr>
              <w:jc w:val="center"/>
              <w:rPr>
                <w:ins w:id="20595" w:author="Στάθης Καπ" w:date="2023-03-09T06:32:00Z"/>
                <w:sz w:val="16"/>
                <w:szCs w:val="16"/>
              </w:rPr>
            </w:pPr>
            <w:ins w:id="20596" w:author="Στάθης Καπ" w:date="2023-03-09T06:32: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33B44D08" w14:textId="77777777" w:rsidR="001C06FA" w:rsidRPr="007E0F91" w:rsidRDefault="001C06FA" w:rsidP="009861B1">
            <w:pPr>
              <w:jc w:val="center"/>
              <w:rPr>
                <w:ins w:id="20597" w:author="Στάθης Καπ" w:date="2023-03-09T06:32:00Z"/>
                <w:sz w:val="16"/>
                <w:szCs w:val="16"/>
              </w:rPr>
            </w:pPr>
            <w:ins w:id="20598" w:author="Στάθης Καπ" w:date="2023-03-09T06:32: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26FC0B4B" w14:textId="77777777" w:rsidR="001C06FA" w:rsidRPr="007E0F91" w:rsidRDefault="001C06FA" w:rsidP="009861B1">
            <w:pPr>
              <w:jc w:val="center"/>
              <w:rPr>
                <w:ins w:id="20599" w:author="Στάθης Καπ" w:date="2023-03-09T06:32:00Z"/>
                <w:sz w:val="16"/>
                <w:szCs w:val="16"/>
              </w:rPr>
            </w:pPr>
            <w:ins w:id="20600" w:author="Στάθης Καπ" w:date="2023-03-09T06:32: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2E49F87D" w14:textId="77777777" w:rsidR="001C06FA" w:rsidRPr="007E0F91" w:rsidRDefault="001C06FA" w:rsidP="009861B1">
            <w:pPr>
              <w:jc w:val="center"/>
              <w:rPr>
                <w:ins w:id="20601" w:author="Στάθης Καπ" w:date="2023-03-09T06:32:00Z"/>
                <w:sz w:val="16"/>
                <w:szCs w:val="16"/>
              </w:rPr>
            </w:pPr>
            <w:ins w:id="20602" w:author="Στάθης Καπ" w:date="2023-03-09T06:32: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66CEAEBF" w14:textId="77777777" w:rsidR="001C06FA" w:rsidRPr="007E0F91" w:rsidRDefault="001C06FA" w:rsidP="009861B1">
            <w:pPr>
              <w:jc w:val="center"/>
              <w:rPr>
                <w:ins w:id="20603" w:author="Στάθης Καπ" w:date="2023-03-09T06:32:00Z"/>
                <w:sz w:val="16"/>
                <w:szCs w:val="16"/>
              </w:rPr>
            </w:pPr>
            <w:ins w:id="20604" w:author="Στάθης Καπ" w:date="2023-03-09T06:32: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2212BF56" w14:textId="77777777" w:rsidR="001C06FA" w:rsidRPr="007E0F91" w:rsidRDefault="001C06FA" w:rsidP="009861B1">
            <w:pPr>
              <w:jc w:val="center"/>
              <w:rPr>
                <w:ins w:id="20605" w:author="Στάθης Καπ" w:date="2023-03-09T06:32:00Z"/>
                <w:sz w:val="16"/>
                <w:szCs w:val="16"/>
              </w:rPr>
            </w:pPr>
            <w:ins w:id="20606" w:author="Στάθης Καπ" w:date="2023-03-09T06:32:00Z">
              <w:r w:rsidRPr="007E0F91">
                <w:rPr>
                  <w:sz w:val="16"/>
                  <w:szCs w:val="16"/>
                </w:rPr>
                <w:t>CPU(s)</w:t>
              </w:r>
            </w:ins>
          </w:p>
        </w:tc>
      </w:tr>
      <w:tr w:rsidR="001C06FA" w14:paraId="6EFE55D3" w14:textId="77777777" w:rsidTr="009861B1">
        <w:trPr>
          <w:trHeight w:val="170"/>
          <w:jc w:val="center"/>
          <w:ins w:id="20607" w:author="Στάθης Καπ" w:date="2023-03-09T06:32:00Z"/>
        </w:trPr>
        <w:tc>
          <w:tcPr>
            <w:tcW w:w="453" w:type="dxa"/>
            <w:vMerge/>
            <w:tcBorders>
              <w:left w:val="single" w:sz="4" w:space="0" w:color="auto"/>
              <w:bottom w:val="single" w:sz="4" w:space="0" w:color="auto"/>
            </w:tcBorders>
            <w:shd w:val="clear" w:color="auto" w:fill="E7E6E6" w:themeFill="background2"/>
          </w:tcPr>
          <w:p w14:paraId="5D46E1E7" w14:textId="77777777" w:rsidR="001C06FA" w:rsidRPr="009861B1" w:rsidRDefault="001C06FA" w:rsidP="009861B1">
            <w:pPr>
              <w:jc w:val="center"/>
              <w:rPr>
                <w:ins w:id="20608" w:author="Στάθης Καπ" w:date="2023-03-09T06:32:00Z"/>
                <w:sz w:val="14"/>
                <w:szCs w:val="14"/>
              </w:rPr>
            </w:pPr>
          </w:p>
        </w:tc>
        <w:tc>
          <w:tcPr>
            <w:tcW w:w="565" w:type="dxa"/>
            <w:vMerge/>
            <w:tcBorders>
              <w:bottom w:val="single" w:sz="4" w:space="0" w:color="auto"/>
            </w:tcBorders>
            <w:shd w:val="clear" w:color="auto" w:fill="E7E6E6" w:themeFill="background2"/>
          </w:tcPr>
          <w:p w14:paraId="03555355" w14:textId="77777777" w:rsidR="001C06FA" w:rsidRPr="009861B1" w:rsidRDefault="001C06FA" w:rsidP="009861B1">
            <w:pPr>
              <w:jc w:val="center"/>
              <w:rPr>
                <w:ins w:id="20609" w:author="Στάθης Καπ" w:date="2023-03-09T06:32:00Z"/>
                <w:sz w:val="14"/>
                <w:szCs w:val="14"/>
              </w:rPr>
            </w:pPr>
          </w:p>
        </w:tc>
        <w:tc>
          <w:tcPr>
            <w:tcW w:w="679" w:type="dxa"/>
            <w:vMerge/>
            <w:tcBorders>
              <w:bottom w:val="single" w:sz="4" w:space="0" w:color="auto"/>
            </w:tcBorders>
            <w:shd w:val="clear" w:color="auto" w:fill="E7E6E6" w:themeFill="background2"/>
          </w:tcPr>
          <w:p w14:paraId="7B6A9361" w14:textId="77777777" w:rsidR="001C06FA" w:rsidRPr="009861B1" w:rsidRDefault="001C06FA" w:rsidP="009861B1">
            <w:pPr>
              <w:jc w:val="center"/>
              <w:rPr>
                <w:ins w:id="20610" w:author="Στάθης Καπ" w:date="2023-03-09T06:32:00Z"/>
                <w:sz w:val="14"/>
                <w:szCs w:val="14"/>
              </w:rPr>
            </w:pPr>
          </w:p>
        </w:tc>
        <w:tc>
          <w:tcPr>
            <w:tcW w:w="453" w:type="dxa"/>
            <w:tcBorders>
              <w:top w:val="single" w:sz="4" w:space="0" w:color="auto"/>
              <w:bottom w:val="single" w:sz="4" w:space="0" w:color="auto"/>
            </w:tcBorders>
            <w:shd w:val="clear" w:color="auto" w:fill="E7E6E6" w:themeFill="background2"/>
          </w:tcPr>
          <w:p w14:paraId="42A4F696" w14:textId="77777777" w:rsidR="001C06FA" w:rsidRPr="009861B1" w:rsidRDefault="001C06FA" w:rsidP="009861B1">
            <w:pPr>
              <w:jc w:val="center"/>
              <w:rPr>
                <w:ins w:id="20611" w:author="Στάθης Καπ" w:date="2023-03-09T06:32:00Z"/>
                <w:sz w:val="14"/>
                <w:szCs w:val="14"/>
              </w:rPr>
            </w:pPr>
            <w:ins w:id="20612" w:author="Στάθης Καπ" w:date="2023-03-09T06:32: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4D94BD1F" w14:textId="77777777" w:rsidR="001C06FA" w:rsidRPr="009861B1" w:rsidRDefault="001C06FA" w:rsidP="009861B1">
            <w:pPr>
              <w:jc w:val="center"/>
              <w:rPr>
                <w:ins w:id="20613" w:author="Στάθης Καπ" w:date="2023-03-09T06:32:00Z"/>
                <w:sz w:val="14"/>
                <w:szCs w:val="14"/>
              </w:rPr>
            </w:pPr>
            <w:ins w:id="20614" w:author="Στάθης Καπ" w:date="2023-03-09T06:32: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5E2825ED" w14:textId="77777777" w:rsidR="001C06FA" w:rsidRPr="009861B1" w:rsidRDefault="001C06FA" w:rsidP="009861B1">
            <w:pPr>
              <w:jc w:val="center"/>
              <w:rPr>
                <w:ins w:id="20615" w:author="Στάθης Καπ" w:date="2023-03-09T06:32:00Z"/>
                <w:sz w:val="14"/>
                <w:szCs w:val="14"/>
              </w:rPr>
            </w:pPr>
            <w:ins w:id="20616" w:author="Στάθης Καπ" w:date="2023-03-09T06:32: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4543E2DE" w14:textId="77777777" w:rsidR="001C06FA" w:rsidRPr="009861B1" w:rsidRDefault="001C06FA" w:rsidP="009861B1">
            <w:pPr>
              <w:jc w:val="center"/>
              <w:rPr>
                <w:ins w:id="20617" w:author="Στάθης Καπ" w:date="2023-03-09T06:32:00Z"/>
                <w:sz w:val="14"/>
                <w:szCs w:val="14"/>
              </w:rPr>
            </w:pPr>
            <w:ins w:id="20618" w:author="Στάθης Καπ" w:date="2023-03-09T06:32: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58633C75" w14:textId="77777777" w:rsidR="001C06FA" w:rsidRPr="009861B1" w:rsidRDefault="001C06FA" w:rsidP="009861B1">
            <w:pPr>
              <w:jc w:val="center"/>
              <w:rPr>
                <w:ins w:id="20619" w:author="Στάθης Καπ" w:date="2023-03-09T06:32:00Z"/>
                <w:sz w:val="14"/>
                <w:szCs w:val="14"/>
              </w:rPr>
            </w:pPr>
            <w:ins w:id="20620" w:author="Στάθης Καπ" w:date="2023-03-09T06:32: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72133E3A" w14:textId="77777777" w:rsidR="001C06FA" w:rsidRPr="009861B1" w:rsidRDefault="001C06FA" w:rsidP="009861B1">
            <w:pPr>
              <w:jc w:val="center"/>
              <w:rPr>
                <w:ins w:id="20621" w:author="Στάθης Καπ" w:date="2023-03-09T06:32:00Z"/>
                <w:sz w:val="14"/>
                <w:szCs w:val="14"/>
              </w:rPr>
            </w:pPr>
            <w:ins w:id="20622" w:author="Στάθης Καπ" w:date="2023-03-09T06:32: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67471C39" w14:textId="77777777" w:rsidR="001C06FA" w:rsidRPr="009861B1" w:rsidRDefault="001C06FA" w:rsidP="009861B1">
            <w:pPr>
              <w:jc w:val="center"/>
              <w:rPr>
                <w:ins w:id="20623" w:author="Στάθης Καπ" w:date="2023-03-09T06:32:00Z"/>
                <w:sz w:val="14"/>
                <w:szCs w:val="14"/>
              </w:rPr>
            </w:pPr>
            <w:ins w:id="20624" w:author="Στάθης Καπ" w:date="2023-03-09T06:32:00Z">
              <w:r w:rsidRPr="00E719CF">
                <w:rPr>
                  <w:sz w:val="14"/>
                  <w:szCs w:val="14"/>
                </w:rPr>
                <w:t>Gap (%)</w:t>
              </w:r>
            </w:ins>
          </w:p>
        </w:tc>
        <w:tc>
          <w:tcPr>
            <w:tcW w:w="453" w:type="dxa"/>
            <w:tcBorders>
              <w:left w:val="nil"/>
              <w:bottom w:val="single" w:sz="4" w:space="0" w:color="auto"/>
            </w:tcBorders>
            <w:shd w:val="clear" w:color="auto" w:fill="E7E6E6" w:themeFill="background2"/>
          </w:tcPr>
          <w:p w14:paraId="2E1298F0" w14:textId="77777777" w:rsidR="001C06FA" w:rsidRPr="009861B1" w:rsidRDefault="001C06FA" w:rsidP="009861B1">
            <w:pPr>
              <w:jc w:val="center"/>
              <w:rPr>
                <w:ins w:id="20625" w:author="Στάθης Καπ" w:date="2023-03-09T06:32:00Z"/>
                <w:sz w:val="14"/>
                <w:szCs w:val="14"/>
              </w:rPr>
            </w:pPr>
            <w:ins w:id="20626" w:author="Στάθης Καπ" w:date="2023-03-09T06:32:00Z">
              <w:r w:rsidRPr="00E719CF">
                <w:rPr>
                  <w:sz w:val="14"/>
                  <w:szCs w:val="14"/>
                </w:rPr>
                <w:t>Value</w:t>
              </w:r>
            </w:ins>
          </w:p>
        </w:tc>
        <w:tc>
          <w:tcPr>
            <w:tcW w:w="454" w:type="dxa"/>
            <w:tcBorders>
              <w:bottom w:val="single" w:sz="4" w:space="0" w:color="auto"/>
            </w:tcBorders>
            <w:shd w:val="clear" w:color="auto" w:fill="E7E6E6" w:themeFill="background2"/>
          </w:tcPr>
          <w:p w14:paraId="1A820E0D" w14:textId="77777777" w:rsidR="001C06FA" w:rsidRPr="009861B1" w:rsidRDefault="001C06FA" w:rsidP="009861B1">
            <w:pPr>
              <w:jc w:val="center"/>
              <w:rPr>
                <w:ins w:id="20627" w:author="Στάθης Καπ" w:date="2023-03-09T06:32:00Z"/>
                <w:sz w:val="14"/>
                <w:szCs w:val="14"/>
              </w:rPr>
            </w:pPr>
            <w:ins w:id="20628" w:author="Στάθης Καπ" w:date="2023-03-09T06:32:00Z">
              <w:r w:rsidRPr="00E719CF">
                <w:rPr>
                  <w:sz w:val="14"/>
                  <w:szCs w:val="14"/>
                </w:rPr>
                <w:t>Gap (%)</w:t>
              </w:r>
            </w:ins>
          </w:p>
        </w:tc>
        <w:tc>
          <w:tcPr>
            <w:tcW w:w="454" w:type="dxa"/>
            <w:tcBorders>
              <w:bottom w:val="single" w:sz="4" w:space="0" w:color="auto"/>
            </w:tcBorders>
            <w:shd w:val="clear" w:color="auto" w:fill="E7E6E6" w:themeFill="background2"/>
          </w:tcPr>
          <w:p w14:paraId="0A61BA8E" w14:textId="77777777" w:rsidR="001C06FA" w:rsidRPr="009861B1" w:rsidRDefault="001C06FA" w:rsidP="009861B1">
            <w:pPr>
              <w:jc w:val="center"/>
              <w:rPr>
                <w:ins w:id="20629" w:author="Στάθης Καπ" w:date="2023-03-09T06:32:00Z"/>
                <w:sz w:val="14"/>
                <w:szCs w:val="14"/>
              </w:rPr>
            </w:pPr>
            <w:ins w:id="20630" w:author="Στάθης Καπ" w:date="2023-03-09T06:32:00Z">
              <w:r w:rsidRPr="00E719CF">
                <w:rPr>
                  <w:sz w:val="14"/>
                  <w:szCs w:val="14"/>
                </w:rPr>
                <w:t>Value</w:t>
              </w:r>
            </w:ins>
          </w:p>
        </w:tc>
        <w:tc>
          <w:tcPr>
            <w:tcW w:w="454" w:type="dxa"/>
            <w:tcBorders>
              <w:bottom w:val="single" w:sz="4" w:space="0" w:color="auto"/>
            </w:tcBorders>
            <w:shd w:val="clear" w:color="auto" w:fill="E7E6E6" w:themeFill="background2"/>
          </w:tcPr>
          <w:p w14:paraId="623E850B" w14:textId="77777777" w:rsidR="001C06FA" w:rsidRPr="009861B1" w:rsidRDefault="001C06FA" w:rsidP="009861B1">
            <w:pPr>
              <w:jc w:val="center"/>
              <w:rPr>
                <w:ins w:id="20631" w:author="Στάθης Καπ" w:date="2023-03-09T06:32:00Z"/>
                <w:sz w:val="14"/>
                <w:szCs w:val="14"/>
              </w:rPr>
            </w:pPr>
            <w:ins w:id="20632" w:author="Στάθης Καπ" w:date="2023-03-09T06:32:00Z">
              <w:r w:rsidRPr="00E719CF">
                <w:rPr>
                  <w:sz w:val="14"/>
                  <w:szCs w:val="14"/>
                </w:rPr>
                <w:t>Gap (%)</w:t>
              </w:r>
            </w:ins>
          </w:p>
        </w:tc>
        <w:tc>
          <w:tcPr>
            <w:tcW w:w="453" w:type="dxa"/>
            <w:tcBorders>
              <w:bottom w:val="single" w:sz="4" w:space="0" w:color="auto"/>
            </w:tcBorders>
            <w:shd w:val="clear" w:color="auto" w:fill="E7E6E6" w:themeFill="background2"/>
          </w:tcPr>
          <w:p w14:paraId="1382DE53" w14:textId="77777777" w:rsidR="001C06FA" w:rsidRPr="009861B1" w:rsidRDefault="001C06FA" w:rsidP="009861B1">
            <w:pPr>
              <w:jc w:val="center"/>
              <w:rPr>
                <w:ins w:id="20633" w:author="Στάθης Καπ" w:date="2023-03-09T06:32:00Z"/>
                <w:sz w:val="14"/>
                <w:szCs w:val="14"/>
              </w:rPr>
            </w:pPr>
            <w:ins w:id="20634" w:author="Στάθης Καπ" w:date="2023-03-09T06:32:00Z">
              <w:r w:rsidRPr="00E719CF">
                <w:rPr>
                  <w:sz w:val="14"/>
                  <w:szCs w:val="14"/>
                </w:rPr>
                <w:t>Value</w:t>
              </w:r>
            </w:ins>
          </w:p>
        </w:tc>
        <w:tc>
          <w:tcPr>
            <w:tcW w:w="454" w:type="dxa"/>
            <w:tcBorders>
              <w:bottom w:val="single" w:sz="4" w:space="0" w:color="auto"/>
            </w:tcBorders>
            <w:shd w:val="clear" w:color="auto" w:fill="E7E6E6" w:themeFill="background2"/>
          </w:tcPr>
          <w:p w14:paraId="1E97DC23" w14:textId="77777777" w:rsidR="001C06FA" w:rsidRPr="009861B1" w:rsidRDefault="001C06FA" w:rsidP="009861B1">
            <w:pPr>
              <w:jc w:val="center"/>
              <w:rPr>
                <w:ins w:id="20635" w:author="Στάθης Καπ" w:date="2023-03-09T06:32:00Z"/>
                <w:sz w:val="14"/>
                <w:szCs w:val="14"/>
              </w:rPr>
            </w:pPr>
            <w:ins w:id="20636" w:author="Στάθης Καπ" w:date="2023-03-09T06:32:00Z">
              <w:r w:rsidRPr="00E719CF">
                <w:rPr>
                  <w:sz w:val="14"/>
                  <w:szCs w:val="14"/>
                </w:rPr>
                <w:t>Gap (%)</w:t>
              </w:r>
            </w:ins>
          </w:p>
        </w:tc>
        <w:tc>
          <w:tcPr>
            <w:tcW w:w="454" w:type="dxa"/>
            <w:tcBorders>
              <w:bottom w:val="single" w:sz="4" w:space="0" w:color="auto"/>
            </w:tcBorders>
            <w:shd w:val="clear" w:color="auto" w:fill="E7E6E6" w:themeFill="background2"/>
          </w:tcPr>
          <w:p w14:paraId="42E4F737" w14:textId="77777777" w:rsidR="001C06FA" w:rsidRPr="009861B1" w:rsidRDefault="001C06FA" w:rsidP="009861B1">
            <w:pPr>
              <w:jc w:val="center"/>
              <w:rPr>
                <w:ins w:id="20637" w:author="Στάθης Καπ" w:date="2023-03-09T06:32:00Z"/>
                <w:sz w:val="14"/>
                <w:szCs w:val="14"/>
              </w:rPr>
            </w:pPr>
            <w:ins w:id="20638" w:author="Στάθης Καπ" w:date="2023-03-09T06:32: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64ECE447" w14:textId="77777777" w:rsidR="001C06FA" w:rsidRPr="009861B1" w:rsidRDefault="001C06FA" w:rsidP="009861B1">
            <w:pPr>
              <w:jc w:val="center"/>
              <w:rPr>
                <w:ins w:id="20639" w:author="Στάθης Καπ" w:date="2023-03-09T06:32:00Z"/>
                <w:sz w:val="14"/>
                <w:szCs w:val="14"/>
              </w:rPr>
            </w:pPr>
            <w:ins w:id="20640" w:author="Στάθης Καπ" w:date="2023-03-09T06:32:00Z">
              <w:r w:rsidRPr="00E719CF">
                <w:rPr>
                  <w:sz w:val="14"/>
                  <w:szCs w:val="14"/>
                </w:rPr>
                <w:t>Gap (%)</w:t>
              </w:r>
            </w:ins>
          </w:p>
        </w:tc>
      </w:tr>
      <w:tr w:rsidR="00D128F7" w14:paraId="1B243DBB" w14:textId="77777777" w:rsidTr="009861B1">
        <w:trPr>
          <w:trHeight w:val="170"/>
          <w:jc w:val="center"/>
          <w:ins w:id="20641" w:author="Στάθης Καπ" w:date="2023-03-09T06:32:00Z"/>
        </w:trPr>
        <w:tc>
          <w:tcPr>
            <w:tcW w:w="453" w:type="dxa"/>
            <w:tcBorders>
              <w:top w:val="single" w:sz="4" w:space="0" w:color="auto"/>
              <w:left w:val="single" w:sz="4" w:space="0" w:color="auto"/>
              <w:right w:val="single" w:sz="4" w:space="0" w:color="auto"/>
            </w:tcBorders>
            <w:shd w:val="clear" w:color="auto" w:fill="E7E6E6" w:themeFill="background2"/>
            <w:vAlign w:val="bottom"/>
          </w:tcPr>
          <w:p w14:paraId="2E2F7E48" w14:textId="77777777" w:rsidR="00D128F7" w:rsidRPr="007E0F91" w:rsidRDefault="00D128F7" w:rsidP="00D128F7">
            <w:pPr>
              <w:jc w:val="center"/>
              <w:rPr>
                <w:ins w:id="20642" w:author="Στάθης Καπ" w:date="2023-03-09T06:32:00Z"/>
                <w:sz w:val="16"/>
                <w:szCs w:val="16"/>
              </w:rPr>
            </w:pPr>
            <w:ins w:id="20643" w:author="Στάθης Καπ" w:date="2023-03-09T06:32:00Z">
              <w:r w:rsidRPr="009861B1">
                <w:rPr>
                  <w:rFonts w:ascii="Calibri" w:hAnsi="Calibri" w:cs="Calibri"/>
                  <w:color w:val="000000"/>
                  <w:sz w:val="16"/>
                  <w:szCs w:val="16"/>
                </w:rPr>
                <w:t>c102</w:t>
              </w:r>
            </w:ins>
          </w:p>
        </w:tc>
        <w:tc>
          <w:tcPr>
            <w:tcW w:w="565" w:type="dxa"/>
            <w:tcBorders>
              <w:top w:val="single" w:sz="4" w:space="0" w:color="auto"/>
              <w:left w:val="single" w:sz="4" w:space="0" w:color="auto"/>
            </w:tcBorders>
            <w:vAlign w:val="center"/>
          </w:tcPr>
          <w:p w14:paraId="6F0C6918" w14:textId="149C9320" w:rsidR="00D128F7" w:rsidRPr="007E0F91" w:rsidRDefault="00D128F7" w:rsidP="00D128F7">
            <w:pPr>
              <w:jc w:val="center"/>
              <w:rPr>
                <w:ins w:id="20644" w:author="Στάθης Καπ" w:date="2023-03-09T06:32:00Z"/>
                <w:sz w:val="16"/>
                <w:szCs w:val="16"/>
              </w:rPr>
            </w:pPr>
            <w:ins w:id="20645" w:author="Στάθης Καπ" w:date="2023-03-09T07:43:00Z">
              <w:r>
                <w:rPr>
                  <w:rFonts w:ascii="Calibri" w:hAnsi="Calibri" w:cs="Calibri"/>
                  <w:color w:val="000000"/>
                  <w:sz w:val="16"/>
                  <w:szCs w:val="16"/>
                </w:rPr>
                <w:t>920</w:t>
              </w:r>
            </w:ins>
          </w:p>
        </w:tc>
        <w:tc>
          <w:tcPr>
            <w:tcW w:w="679" w:type="dxa"/>
            <w:tcBorders>
              <w:top w:val="single" w:sz="4" w:space="0" w:color="auto"/>
              <w:right w:val="single" w:sz="4" w:space="0" w:color="auto"/>
            </w:tcBorders>
            <w:vAlign w:val="center"/>
          </w:tcPr>
          <w:p w14:paraId="4A28AEDC" w14:textId="7DCD8456" w:rsidR="00D128F7" w:rsidRPr="007E0F91" w:rsidRDefault="00D128F7" w:rsidP="00D128F7">
            <w:pPr>
              <w:jc w:val="center"/>
              <w:rPr>
                <w:ins w:id="20646" w:author="Στάθης Καπ" w:date="2023-03-09T06:32:00Z"/>
                <w:sz w:val="16"/>
                <w:szCs w:val="16"/>
              </w:rPr>
            </w:pPr>
            <w:ins w:id="20647" w:author="Στάθης Καπ" w:date="2023-03-09T07:43:00Z">
              <w:r>
                <w:rPr>
                  <w:rFonts w:ascii="Calibri" w:hAnsi="Calibri" w:cs="Calibri"/>
                  <w:color w:val="000000"/>
                  <w:sz w:val="16"/>
                  <w:szCs w:val="16"/>
                </w:rPr>
                <w:t>890</w:t>
              </w:r>
            </w:ins>
          </w:p>
        </w:tc>
        <w:tc>
          <w:tcPr>
            <w:tcW w:w="453" w:type="dxa"/>
            <w:tcBorders>
              <w:top w:val="single" w:sz="4" w:space="0" w:color="auto"/>
              <w:left w:val="single" w:sz="4" w:space="0" w:color="auto"/>
            </w:tcBorders>
            <w:vAlign w:val="center"/>
          </w:tcPr>
          <w:p w14:paraId="15C9128E" w14:textId="4A01EB66" w:rsidR="00D128F7" w:rsidRPr="007E0F91" w:rsidRDefault="00D128F7" w:rsidP="00D128F7">
            <w:pPr>
              <w:jc w:val="center"/>
              <w:rPr>
                <w:ins w:id="20648" w:author="Στάθης Καπ" w:date="2023-03-09T06:32:00Z"/>
                <w:sz w:val="16"/>
                <w:szCs w:val="16"/>
              </w:rPr>
            </w:pPr>
            <w:ins w:id="20649" w:author="Στάθης Καπ" w:date="2023-03-09T07:43:00Z">
              <w:r>
                <w:rPr>
                  <w:rFonts w:ascii="Calibri" w:hAnsi="Calibri" w:cs="Calibri"/>
                  <w:color w:val="000000"/>
                  <w:sz w:val="16"/>
                  <w:szCs w:val="16"/>
                </w:rPr>
                <w:t>400</w:t>
              </w:r>
            </w:ins>
          </w:p>
        </w:tc>
        <w:tc>
          <w:tcPr>
            <w:tcW w:w="708" w:type="dxa"/>
            <w:tcBorders>
              <w:top w:val="single" w:sz="4" w:space="0" w:color="auto"/>
            </w:tcBorders>
            <w:vAlign w:val="center"/>
          </w:tcPr>
          <w:p w14:paraId="5DD982E3" w14:textId="7DF80E67" w:rsidR="00D128F7" w:rsidRPr="007E0F91" w:rsidRDefault="00D128F7" w:rsidP="00D128F7">
            <w:pPr>
              <w:jc w:val="center"/>
              <w:rPr>
                <w:ins w:id="20650" w:author="Στάθης Καπ" w:date="2023-03-09T06:32:00Z"/>
                <w:sz w:val="16"/>
                <w:szCs w:val="16"/>
              </w:rPr>
            </w:pPr>
            <w:ins w:id="20651" w:author="Στάθης Καπ" w:date="2023-03-09T07:43:00Z">
              <w:r>
                <w:rPr>
                  <w:rFonts w:ascii="Calibri" w:hAnsi="Calibri" w:cs="Calibri"/>
                  <w:color w:val="000000"/>
                  <w:sz w:val="16"/>
                  <w:szCs w:val="16"/>
                </w:rPr>
                <w:t>56.52</w:t>
              </w:r>
            </w:ins>
          </w:p>
        </w:tc>
        <w:tc>
          <w:tcPr>
            <w:tcW w:w="652" w:type="dxa"/>
            <w:vMerge w:val="restart"/>
            <w:tcBorders>
              <w:top w:val="single" w:sz="4" w:space="0" w:color="auto"/>
              <w:right w:val="single" w:sz="4" w:space="0" w:color="auto"/>
            </w:tcBorders>
            <w:vAlign w:val="center"/>
          </w:tcPr>
          <w:p w14:paraId="2AEA8A2B" w14:textId="77777777" w:rsidR="00D128F7" w:rsidRPr="007E0F91" w:rsidRDefault="00D128F7" w:rsidP="00D128F7">
            <w:pPr>
              <w:jc w:val="center"/>
              <w:rPr>
                <w:ins w:id="20652" w:author="Στάθης Καπ" w:date="2023-03-09T07:43:00Z"/>
                <w:sz w:val="16"/>
                <w:szCs w:val="16"/>
              </w:rPr>
            </w:pPr>
            <w:ins w:id="20653" w:author="Στάθης Καπ" w:date="2023-03-09T07:43:00Z">
              <w:r>
                <w:rPr>
                  <w:rFonts w:ascii="Calibri" w:hAnsi="Calibri" w:cs="Calibri"/>
                  <w:color w:val="000000"/>
                  <w:sz w:val="16"/>
                  <w:szCs w:val="16"/>
                </w:rPr>
                <w:t>0.351</w:t>
              </w:r>
            </w:ins>
          </w:p>
          <w:p w14:paraId="4AA1E5C6" w14:textId="77777777" w:rsidR="00D128F7" w:rsidRPr="007E0F91" w:rsidRDefault="00D128F7" w:rsidP="00D128F7">
            <w:pPr>
              <w:jc w:val="center"/>
              <w:rPr>
                <w:ins w:id="20654" w:author="Στάθης Καπ" w:date="2023-03-09T07:43:00Z"/>
                <w:sz w:val="16"/>
                <w:szCs w:val="16"/>
              </w:rPr>
            </w:pPr>
            <w:ins w:id="20655" w:author="Στάθης Καπ" w:date="2023-03-09T07:43:00Z">
              <w:r>
                <w:rPr>
                  <w:rFonts w:ascii="Calibri" w:hAnsi="Calibri" w:cs="Calibri"/>
                  <w:color w:val="000000"/>
                  <w:sz w:val="16"/>
                  <w:szCs w:val="16"/>
                </w:rPr>
                <w:t>0.462</w:t>
              </w:r>
            </w:ins>
          </w:p>
          <w:p w14:paraId="4741FC33" w14:textId="77777777" w:rsidR="00D128F7" w:rsidRPr="007E0F91" w:rsidRDefault="00D128F7" w:rsidP="00D128F7">
            <w:pPr>
              <w:jc w:val="center"/>
              <w:rPr>
                <w:ins w:id="20656" w:author="Στάθης Καπ" w:date="2023-03-09T07:43:00Z"/>
                <w:sz w:val="16"/>
                <w:szCs w:val="16"/>
              </w:rPr>
            </w:pPr>
            <w:ins w:id="20657" w:author="Στάθης Καπ" w:date="2023-03-09T07:43:00Z">
              <w:r>
                <w:rPr>
                  <w:rFonts w:ascii="Calibri" w:hAnsi="Calibri" w:cs="Calibri"/>
                  <w:color w:val="000000"/>
                  <w:sz w:val="16"/>
                  <w:szCs w:val="16"/>
                </w:rPr>
                <w:t>0.462</w:t>
              </w:r>
            </w:ins>
          </w:p>
          <w:p w14:paraId="3E143CE5" w14:textId="77777777" w:rsidR="00D128F7" w:rsidRPr="007E0F91" w:rsidRDefault="00D128F7" w:rsidP="00D128F7">
            <w:pPr>
              <w:jc w:val="center"/>
              <w:rPr>
                <w:ins w:id="20658" w:author="Στάθης Καπ" w:date="2023-03-09T07:43:00Z"/>
                <w:sz w:val="16"/>
                <w:szCs w:val="16"/>
              </w:rPr>
            </w:pPr>
            <w:ins w:id="20659" w:author="Στάθης Καπ" w:date="2023-03-09T07:43:00Z">
              <w:r>
                <w:rPr>
                  <w:rFonts w:ascii="Calibri" w:hAnsi="Calibri" w:cs="Calibri"/>
                  <w:color w:val="000000"/>
                  <w:sz w:val="16"/>
                  <w:szCs w:val="16"/>
                </w:rPr>
                <w:t>0.378</w:t>
              </w:r>
            </w:ins>
          </w:p>
          <w:p w14:paraId="47598252" w14:textId="77777777" w:rsidR="00D128F7" w:rsidRPr="007E0F91" w:rsidRDefault="00D128F7" w:rsidP="00D128F7">
            <w:pPr>
              <w:jc w:val="center"/>
              <w:rPr>
                <w:ins w:id="20660" w:author="Στάθης Καπ" w:date="2023-03-09T07:43:00Z"/>
                <w:sz w:val="16"/>
                <w:szCs w:val="16"/>
              </w:rPr>
            </w:pPr>
            <w:ins w:id="20661" w:author="Στάθης Καπ" w:date="2023-03-09T07:43:00Z">
              <w:r>
                <w:rPr>
                  <w:rFonts w:ascii="Calibri" w:hAnsi="Calibri" w:cs="Calibri"/>
                  <w:color w:val="000000"/>
                  <w:sz w:val="16"/>
                  <w:szCs w:val="16"/>
                </w:rPr>
                <w:t>0.413</w:t>
              </w:r>
            </w:ins>
          </w:p>
          <w:p w14:paraId="15AE8218" w14:textId="77777777" w:rsidR="00D128F7" w:rsidRPr="007E0F91" w:rsidRDefault="00D128F7" w:rsidP="00D128F7">
            <w:pPr>
              <w:jc w:val="center"/>
              <w:rPr>
                <w:ins w:id="20662" w:author="Στάθης Καπ" w:date="2023-03-09T07:43:00Z"/>
                <w:sz w:val="16"/>
                <w:szCs w:val="16"/>
              </w:rPr>
            </w:pPr>
            <w:ins w:id="20663" w:author="Στάθης Καπ" w:date="2023-03-09T07:43:00Z">
              <w:r>
                <w:rPr>
                  <w:rFonts w:ascii="Calibri" w:hAnsi="Calibri" w:cs="Calibri"/>
                  <w:color w:val="000000"/>
                  <w:sz w:val="16"/>
                  <w:szCs w:val="16"/>
                </w:rPr>
                <w:t>0.401</w:t>
              </w:r>
            </w:ins>
          </w:p>
          <w:p w14:paraId="1BFD2B9A" w14:textId="77777777" w:rsidR="00D128F7" w:rsidRPr="007E0F91" w:rsidRDefault="00D128F7" w:rsidP="00D128F7">
            <w:pPr>
              <w:jc w:val="center"/>
              <w:rPr>
                <w:ins w:id="20664" w:author="Στάθης Καπ" w:date="2023-03-09T07:43:00Z"/>
                <w:sz w:val="16"/>
                <w:szCs w:val="16"/>
              </w:rPr>
            </w:pPr>
            <w:ins w:id="20665" w:author="Στάθης Καπ" w:date="2023-03-09T07:43:00Z">
              <w:r>
                <w:rPr>
                  <w:rFonts w:ascii="Calibri" w:hAnsi="Calibri" w:cs="Calibri"/>
                  <w:color w:val="000000"/>
                  <w:sz w:val="16"/>
                  <w:szCs w:val="16"/>
                </w:rPr>
                <w:t>0.506</w:t>
              </w:r>
            </w:ins>
          </w:p>
          <w:p w14:paraId="6182A0BB" w14:textId="77777777" w:rsidR="00D128F7" w:rsidRPr="007E0F91" w:rsidRDefault="00D128F7" w:rsidP="00D128F7">
            <w:pPr>
              <w:jc w:val="center"/>
              <w:rPr>
                <w:ins w:id="20666" w:author="Στάθης Καπ" w:date="2023-03-09T07:43:00Z"/>
                <w:sz w:val="16"/>
                <w:szCs w:val="16"/>
              </w:rPr>
            </w:pPr>
            <w:ins w:id="20667" w:author="Στάθης Καπ" w:date="2023-03-09T07:43:00Z">
              <w:r>
                <w:rPr>
                  <w:rFonts w:ascii="Calibri" w:hAnsi="Calibri" w:cs="Calibri"/>
                  <w:color w:val="000000"/>
                  <w:sz w:val="16"/>
                  <w:szCs w:val="16"/>
                </w:rPr>
                <w:t>0.573</w:t>
              </w:r>
            </w:ins>
          </w:p>
          <w:p w14:paraId="7B91907D" w14:textId="77777777" w:rsidR="00D128F7" w:rsidRPr="007E0F91" w:rsidRDefault="00D128F7" w:rsidP="00D128F7">
            <w:pPr>
              <w:jc w:val="center"/>
              <w:rPr>
                <w:ins w:id="20668" w:author="Στάθης Καπ" w:date="2023-03-09T07:43:00Z"/>
                <w:sz w:val="16"/>
                <w:szCs w:val="16"/>
              </w:rPr>
            </w:pPr>
            <w:ins w:id="20669" w:author="Στάθης Καπ" w:date="2023-03-09T07:43:00Z">
              <w:r>
                <w:rPr>
                  <w:rFonts w:ascii="Calibri" w:hAnsi="Calibri" w:cs="Calibri"/>
                  <w:color w:val="000000"/>
                  <w:sz w:val="16"/>
                  <w:szCs w:val="16"/>
                </w:rPr>
                <w:t>0.401</w:t>
              </w:r>
            </w:ins>
          </w:p>
          <w:p w14:paraId="00BBF8B3" w14:textId="77777777" w:rsidR="00D128F7" w:rsidRPr="007E0F91" w:rsidRDefault="00D128F7" w:rsidP="00D128F7">
            <w:pPr>
              <w:jc w:val="center"/>
              <w:rPr>
                <w:ins w:id="20670" w:author="Στάθης Καπ" w:date="2023-03-09T07:43:00Z"/>
                <w:sz w:val="16"/>
                <w:szCs w:val="16"/>
              </w:rPr>
            </w:pPr>
            <w:ins w:id="20671" w:author="Στάθης Καπ" w:date="2023-03-09T07:43:00Z">
              <w:r>
                <w:rPr>
                  <w:rFonts w:ascii="Calibri" w:hAnsi="Calibri" w:cs="Calibri"/>
                  <w:color w:val="000000"/>
                  <w:sz w:val="16"/>
                  <w:szCs w:val="16"/>
                </w:rPr>
                <w:t>0.542</w:t>
              </w:r>
            </w:ins>
          </w:p>
          <w:p w14:paraId="34E69E15" w14:textId="77777777" w:rsidR="00D128F7" w:rsidRPr="007E0F91" w:rsidRDefault="00D128F7" w:rsidP="00D128F7">
            <w:pPr>
              <w:jc w:val="center"/>
              <w:rPr>
                <w:ins w:id="20672" w:author="Στάθης Καπ" w:date="2023-03-09T07:43:00Z"/>
                <w:sz w:val="16"/>
                <w:szCs w:val="16"/>
              </w:rPr>
            </w:pPr>
            <w:ins w:id="20673" w:author="Στάθης Καπ" w:date="2023-03-09T07:43:00Z">
              <w:r>
                <w:rPr>
                  <w:rFonts w:ascii="Calibri" w:hAnsi="Calibri" w:cs="Calibri"/>
                  <w:color w:val="000000"/>
                  <w:sz w:val="16"/>
                  <w:szCs w:val="16"/>
                </w:rPr>
                <w:t>0.42</w:t>
              </w:r>
            </w:ins>
          </w:p>
          <w:p w14:paraId="2315ADB1" w14:textId="77777777" w:rsidR="00D128F7" w:rsidRPr="007E0F91" w:rsidRDefault="00D128F7" w:rsidP="00D128F7">
            <w:pPr>
              <w:jc w:val="center"/>
              <w:rPr>
                <w:ins w:id="20674" w:author="Στάθης Καπ" w:date="2023-03-09T07:43:00Z"/>
                <w:sz w:val="16"/>
                <w:szCs w:val="16"/>
              </w:rPr>
            </w:pPr>
            <w:ins w:id="20675" w:author="Στάθης Καπ" w:date="2023-03-09T07:43:00Z">
              <w:r>
                <w:rPr>
                  <w:rFonts w:ascii="Calibri" w:hAnsi="Calibri" w:cs="Calibri"/>
                  <w:color w:val="000000"/>
                  <w:sz w:val="16"/>
                  <w:szCs w:val="16"/>
                </w:rPr>
                <w:t>0.326</w:t>
              </w:r>
            </w:ins>
          </w:p>
          <w:p w14:paraId="76DF4C55" w14:textId="77777777" w:rsidR="00D128F7" w:rsidRPr="007E0F91" w:rsidRDefault="00D128F7" w:rsidP="00D128F7">
            <w:pPr>
              <w:jc w:val="center"/>
              <w:rPr>
                <w:ins w:id="20676" w:author="Στάθης Καπ" w:date="2023-03-09T07:43:00Z"/>
                <w:sz w:val="16"/>
                <w:szCs w:val="16"/>
              </w:rPr>
            </w:pPr>
            <w:ins w:id="20677" w:author="Στάθης Καπ" w:date="2023-03-09T07:43:00Z">
              <w:r>
                <w:rPr>
                  <w:rFonts w:ascii="Calibri" w:hAnsi="Calibri" w:cs="Calibri"/>
                  <w:color w:val="000000"/>
                  <w:sz w:val="16"/>
                  <w:szCs w:val="16"/>
                </w:rPr>
                <w:t>0.666</w:t>
              </w:r>
            </w:ins>
          </w:p>
          <w:p w14:paraId="6894BA7B" w14:textId="77777777" w:rsidR="00D128F7" w:rsidRPr="007E0F91" w:rsidRDefault="00D128F7" w:rsidP="00D128F7">
            <w:pPr>
              <w:jc w:val="center"/>
              <w:rPr>
                <w:ins w:id="20678" w:author="Στάθης Καπ" w:date="2023-03-09T07:43:00Z"/>
                <w:sz w:val="16"/>
                <w:szCs w:val="16"/>
              </w:rPr>
            </w:pPr>
            <w:ins w:id="20679" w:author="Στάθης Καπ" w:date="2023-03-09T07:43:00Z">
              <w:r>
                <w:rPr>
                  <w:rFonts w:ascii="Calibri" w:hAnsi="Calibri" w:cs="Calibri"/>
                  <w:color w:val="000000"/>
                  <w:sz w:val="16"/>
                  <w:szCs w:val="16"/>
                </w:rPr>
                <w:t>0.349</w:t>
              </w:r>
            </w:ins>
          </w:p>
          <w:p w14:paraId="360559AF" w14:textId="77777777" w:rsidR="00D128F7" w:rsidRPr="007E0F91" w:rsidRDefault="00D128F7" w:rsidP="00D128F7">
            <w:pPr>
              <w:jc w:val="center"/>
              <w:rPr>
                <w:ins w:id="20680" w:author="Στάθης Καπ" w:date="2023-03-09T07:43:00Z"/>
                <w:sz w:val="16"/>
                <w:szCs w:val="16"/>
              </w:rPr>
            </w:pPr>
            <w:ins w:id="20681" w:author="Στάθης Καπ" w:date="2023-03-09T07:43:00Z">
              <w:r>
                <w:rPr>
                  <w:rFonts w:ascii="Calibri" w:hAnsi="Calibri" w:cs="Calibri"/>
                  <w:color w:val="000000"/>
                  <w:sz w:val="16"/>
                  <w:szCs w:val="16"/>
                </w:rPr>
                <w:t>0.915</w:t>
              </w:r>
            </w:ins>
          </w:p>
          <w:p w14:paraId="55D0D353" w14:textId="77777777" w:rsidR="00D128F7" w:rsidRPr="007E0F91" w:rsidRDefault="00D128F7" w:rsidP="00D128F7">
            <w:pPr>
              <w:jc w:val="center"/>
              <w:rPr>
                <w:ins w:id="20682" w:author="Στάθης Καπ" w:date="2023-03-09T07:43:00Z"/>
                <w:sz w:val="16"/>
                <w:szCs w:val="16"/>
              </w:rPr>
            </w:pPr>
            <w:ins w:id="20683" w:author="Στάθης Καπ" w:date="2023-03-09T07:43:00Z">
              <w:r>
                <w:rPr>
                  <w:rFonts w:ascii="Calibri" w:hAnsi="Calibri" w:cs="Calibri"/>
                  <w:color w:val="000000"/>
                  <w:sz w:val="16"/>
                  <w:szCs w:val="16"/>
                </w:rPr>
                <w:t>0.415</w:t>
              </w:r>
            </w:ins>
          </w:p>
          <w:p w14:paraId="23DE25B1" w14:textId="77777777" w:rsidR="00D128F7" w:rsidRPr="007E0F91" w:rsidRDefault="00D128F7" w:rsidP="00D128F7">
            <w:pPr>
              <w:jc w:val="center"/>
              <w:rPr>
                <w:ins w:id="20684" w:author="Στάθης Καπ" w:date="2023-03-09T07:43:00Z"/>
                <w:sz w:val="16"/>
                <w:szCs w:val="16"/>
              </w:rPr>
            </w:pPr>
            <w:ins w:id="20685" w:author="Στάθης Καπ" w:date="2023-03-09T07:43:00Z">
              <w:r>
                <w:rPr>
                  <w:rFonts w:ascii="Calibri" w:hAnsi="Calibri" w:cs="Calibri"/>
                  <w:color w:val="000000"/>
                  <w:sz w:val="16"/>
                  <w:szCs w:val="16"/>
                </w:rPr>
                <w:t>0.275</w:t>
              </w:r>
            </w:ins>
          </w:p>
          <w:p w14:paraId="456F7EE2" w14:textId="77777777" w:rsidR="00D128F7" w:rsidRPr="007E0F91" w:rsidRDefault="00D128F7" w:rsidP="00D128F7">
            <w:pPr>
              <w:jc w:val="center"/>
              <w:rPr>
                <w:ins w:id="20686" w:author="Στάθης Καπ" w:date="2023-03-09T07:43:00Z"/>
                <w:sz w:val="16"/>
                <w:szCs w:val="16"/>
              </w:rPr>
            </w:pPr>
            <w:ins w:id="20687" w:author="Στάθης Καπ" w:date="2023-03-09T07:43:00Z">
              <w:r>
                <w:rPr>
                  <w:rFonts w:ascii="Calibri" w:hAnsi="Calibri" w:cs="Calibri"/>
                  <w:color w:val="000000"/>
                  <w:sz w:val="16"/>
                  <w:szCs w:val="16"/>
                </w:rPr>
                <w:t>0.383</w:t>
              </w:r>
            </w:ins>
          </w:p>
          <w:p w14:paraId="544E9F0E" w14:textId="77777777" w:rsidR="00D128F7" w:rsidRPr="007E0F91" w:rsidRDefault="00D128F7" w:rsidP="00D128F7">
            <w:pPr>
              <w:jc w:val="center"/>
              <w:rPr>
                <w:ins w:id="20688" w:author="Στάθης Καπ" w:date="2023-03-09T07:43:00Z"/>
                <w:sz w:val="16"/>
                <w:szCs w:val="16"/>
              </w:rPr>
            </w:pPr>
            <w:ins w:id="20689" w:author="Στάθης Καπ" w:date="2023-03-09T07:43:00Z">
              <w:r>
                <w:rPr>
                  <w:rFonts w:ascii="Calibri" w:hAnsi="Calibri" w:cs="Calibri"/>
                  <w:color w:val="000000"/>
                  <w:sz w:val="16"/>
                  <w:szCs w:val="16"/>
                </w:rPr>
                <w:t>0.443</w:t>
              </w:r>
            </w:ins>
          </w:p>
          <w:p w14:paraId="5E9118F3" w14:textId="6738BCAB" w:rsidR="00D128F7" w:rsidRPr="007E0F91" w:rsidRDefault="00D128F7" w:rsidP="00D128F7">
            <w:pPr>
              <w:jc w:val="center"/>
              <w:rPr>
                <w:ins w:id="20690" w:author="Στάθης Καπ" w:date="2023-03-09T06:32:00Z"/>
                <w:sz w:val="16"/>
                <w:szCs w:val="16"/>
              </w:rPr>
            </w:pPr>
            <w:ins w:id="20691" w:author="Στάθης Καπ" w:date="2023-03-09T07:43:00Z">
              <w:r>
                <w:rPr>
                  <w:rFonts w:ascii="Calibri" w:hAnsi="Calibri" w:cs="Calibri"/>
                  <w:color w:val="000000"/>
                  <w:sz w:val="16"/>
                  <w:szCs w:val="16"/>
                </w:rPr>
                <w:t>0.533</w:t>
              </w:r>
            </w:ins>
          </w:p>
        </w:tc>
        <w:tc>
          <w:tcPr>
            <w:tcW w:w="453" w:type="dxa"/>
            <w:tcBorders>
              <w:top w:val="single" w:sz="4" w:space="0" w:color="auto"/>
              <w:left w:val="single" w:sz="4" w:space="0" w:color="auto"/>
            </w:tcBorders>
            <w:vAlign w:val="center"/>
          </w:tcPr>
          <w:p w14:paraId="7F76FE10" w14:textId="287824A3" w:rsidR="00D128F7" w:rsidRPr="007E0F91" w:rsidRDefault="00D128F7" w:rsidP="00D128F7">
            <w:pPr>
              <w:jc w:val="center"/>
              <w:rPr>
                <w:ins w:id="20692" w:author="Στάθης Καπ" w:date="2023-03-09T06:32:00Z"/>
                <w:sz w:val="16"/>
                <w:szCs w:val="16"/>
              </w:rPr>
            </w:pPr>
            <w:ins w:id="20693" w:author="Στάθης Καπ" w:date="2023-03-09T07:43:00Z">
              <w:r>
                <w:rPr>
                  <w:rFonts w:ascii="Calibri" w:hAnsi="Calibri" w:cs="Calibri"/>
                  <w:color w:val="000000"/>
                  <w:sz w:val="16"/>
                  <w:szCs w:val="16"/>
                </w:rPr>
                <w:t>400</w:t>
              </w:r>
            </w:ins>
          </w:p>
        </w:tc>
        <w:tc>
          <w:tcPr>
            <w:tcW w:w="454" w:type="dxa"/>
            <w:tcBorders>
              <w:top w:val="single" w:sz="4" w:space="0" w:color="auto"/>
            </w:tcBorders>
            <w:vAlign w:val="center"/>
          </w:tcPr>
          <w:p w14:paraId="12FD9936" w14:textId="54C41CFD" w:rsidR="00D128F7" w:rsidRPr="007E0F91" w:rsidRDefault="00D128F7" w:rsidP="00D128F7">
            <w:pPr>
              <w:jc w:val="center"/>
              <w:rPr>
                <w:ins w:id="20694" w:author="Στάθης Καπ" w:date="2023-03-09T06:32:00Z"/>
                <w:sz w:val="16"/>
                <w:szCs w:val="16"/>
              </w:rPr>
            </w:pPr>
            <w:ins w:id="20695" w:author="Στάθης Καπ" w:date="2023-03-09T07:43:00Z">
              <w:r>
                <w:rPr>
                  <w:rFonts w:ascii="Calibri" w:hAnsi="Calibri" w:cs="Calibri"/>
                  <w:color w:val="000000"/>
                  <w:sz w:val="16"/>
                  <w:szCs w:val="16"/>
                </w:rPr>
                <w:t>0</w:t>
              </w:r>
            </w:ins>
          </w:p>
        </w:tc>
        <w:tc>
          <w:tcPr>
            <w:tcW w:w="454" w:type="dxa"/>
            <w:tcBorders>
              <w:top w:val="single" w:sz="4" w:space="0" w:color="auto"/>
            </w:tcBorders>
            <w:vAlign w:val="center"/>
          </w:tcPr>
          <w:p w14:paraId="25EB6796" w14:textId="44121DCE" w:rsidR="00D128F7" w:rsidRPr="007E0F91" w:rsidRDefault="00D128F7" w:rsidP="00D128F7">
            <w:pPr>
              <w:jc w:val="center"/>
              <w:rPr>
                <w:ins w:id="20696" w:author="Στάθης Καπ" w:date="2023-03-09T06:32:00Z"/>
                <w:sz w:val="16"/>
                <w:szCs w:val="16"/>
              </w:rPr>
            </w:pPr>
            <w:ins w:id="20697" w:author="Στάθης Καπ" w:date="2023-03-09T07:43:00Z">
              <w:r>
                <w:rPr>
                  <w:rFonts w:ascii="Calibri" w:hAnsi="Calibri" w:cs="Calibri"/>
                  <w:color w:val="000000"/>
                  <w:sz w:val="16"/>
                  <w:szCs w:val="16"/>
                </w:rPr>
                <w:t>0.241</w:t>
              </w:r>
            </w:ins>
          </w:p>
        </w:tc>
        <w:tc>
          <w:tcPr>
            <w:tcW w:w="457" w:type="dxa"/>
            <w:tcBorders>
              <w:top w:val="single" w:sz="4" w:space="0" w:color="auto"/>
              <w:right w:val="single" w:sz="4" w:space="0" w:color="auto"/>
            </w:tcBorders>
            <w:vAlign w:val="center"/>
          </w:tcPr>
          <w:p w14:paraId="52F1BD75" w14:textId="060E3EE9" w:rsidR="00D128F7" w:rsidRPr="007E0F91" w:rsidRDefault="00D128F7" w:rsidP="00D128F7">
            <w:pPr>
              <w:jc w:val="center"/>
              <w:rPr>
                <w:ins w:id="20698" w:author="Στάθης Καπ" w:date="2023-03-09T06:32:00Z"/>
                <w:sz w:val="16"/>
                <w:szCs w:val="16"/>
              </w:rPr>
            </w:pPr>
            <w:ins w:id="20699" w:author="Στάθης Καπ" w:date="2023-03-09T07:43:00Z">
              <w:r>
                <w:rPr>
                  <w:rFonts w:ascii="Calibri" w:hAnsi="Calibri" w:cs="Calibri"/>
                  <w:color w:val="000000"/>
                  <w:sz w:val="16"/>
                  <w:szCs w:val="16"/>
                </w:rPr>
                <w:t>31.34</w:t>
              </w:r>
            </w:ins>
          </w:p>
        </w:tc>
        <w:tc>
          <w:tcPr>
            <w:tcW w:w="453" w:type="dxa"/>
            <w:tcBorders>
              <w:top w:val="single" w:sz="4" w:space="0" w:color="auto"/>
              <w:left w:val="single" w:sz="4" w:space="0" w:color="auto"/>
            </w:tcBorders>
            <w:vAlign w:val="center"/>
          </w:tcPr>
          <w:p w14:paraId="1EFE14C9" w14:textId="11DB010D" w:rsidR="00D128F7" w:rsidRPr="007E0F91" w:rsidRDefault="00D128F7" w:rsidP="00D128F7">
            <w:pPr>
              <w:jc w:val="center"/>
              <w:rPr>
                <w:ins w:id="20700" w:author="Στάθης Καπ" w:date="2023-03-09T06:32:00Z"/>
                <w:sz w:val="16"/>
                <w:szCs w:val="16"/>
              </w:rPr>
            </w:pPr>
            <w:ins w:id="20701" w:author="Στάθης Καπ" w:date="2023-03-09T07:43:00Z">
              <w:r>
                <w:rPr>
                  <w:rFonts w:ascii="Calibri" w:hAnsi="Calibri" w:cs="Calibri"/>
                  <w:color w:val="000000"/>
                  <w:sz w:val="16"/>
                  <w:szCs w:val="16"/>
                </w:rPr>
                <w:t>400</w:t>
              </w:r>
            </w:ins>
          </w:p>
        </w:tc>
        <w:tc>
          <w:tcPr>
            <w:tcW w:w="454" w:type="dxa"/>
            <w:tcBorders>
              <w:top w:val="single" w:sz="4" w:space="0" w:color="auto"/>
            </w:tcBorders>
            <w:vAlign w:val="center"/>
          </w:tcPr>
          <w:p w14:paraId="14703059" w14:textId="11CC7568" w:rsidR="00D128F7" w:rsidRPr="007E0F91" w:rsidRDefault="00D128F7" w:rsidP="00D128F7">
            <w:pPr>
              <w:jc w:val="center"/>
              <w:rPr>
                <w:ins w:id="20702" w:author="Στάθης Καπ" w:date="2023-03-09T06:32:00Z"/>
                <w:sz w:val="16"/>
                <w:szCs w:val="16"/>
              </w:rPr>
            </w:pPr>
            <w:ins w:id="20703" w:author="Στάθης Καπ" w:date="2023-03-09T07:43:00Z">
              <w:r>
                <w:rPr>
                  <w:rFonts w:ascii="Calibri" w:hAnsi="Calibri" w:cs="Calibri"/>
                  <w:color w:val="000000"/>
                  <w:sz w:val="16"/>
                  <w:szCs w:val="16"/>
                </w:rPr>
                <w:t>0</w:t>
              </w:r>
            </w:ins>
          </w:p>
        </w:tc>
        <w:tc>
          <w:tcPr>
            <w:tcW w:w="454" w:type="dxa"/>
            <w:tcBorders>
              <w:top w:val="single" w:sz="4" w:space="0" w:color="auto"/>
            </w:tcBorders>
            <w:vAlign w:val="center"/>
          </w:tcPr>
          <w:p w14:paraId="2EFB8B31" w14:textId="5F63C8E7" w:rsidR="00D128F7" w:rsidRPr="007E0F91" w:rsidRDefault="00D128F7" w:rsidP="00D128F7">
            <w:pPr>
              <w:jc w:val="center"/>
              <w:rPr>
                <w:ins w:id="20704" w:author="Στάθης Καπ" w:date="2023-03-09T06:32:00Z"/>
                <w:sz w:val="16"/>
                <w:szCs w:val="16"/>
              </w:rPr>
            </w:pPr>
            <w:ins w:id="20705" w:author="Στάθης Καπ" w:date="2023-03-09T07:43:00Z">
              <w:r>
                <w:rPr>
                  <w:rFonts w:ascii="Calibri" w:hAnsi="Calibri" w:cs="Calibri"/>
                  <w:color w:val="000000"/>
                  <w:sz w:val="16"/>
                  <w:szCs w:val="16"/>
                </w:rPr>
                <w:t>0.245</w:t>
              </w:r>
            </w:ins>
          </w:p>
        </w:tc>
        <w:tc>
          <w:tcPr>
            <w:tcW w:w="454" w:type="dxa"/>
            <w:tcBorders>
              <w:top w:val="single" w:sz="4" w:space="0" w:color="auto"/>
              <w:right w:val="single" w:sz="4" w:space="0" w:color="auto"/>
            </w:tcBorders>
            <w:vAlign w:val="center"/>
          </w:tcPr>
          <w:p w14:paraId="0317ADDF" w14:textId="121F3C3C" w:rsidR="00D128F7" w:rsidRPr="007E0F91" w:rsidRDefault="00D128F7" w:rsidP="00D128F7">
            <w:pPr>
              <w:jc w:val="center"/>
              <w:rPr>
                <w:ins w:id="20706" w:author="Στάθης Καπ" w:date="2023-03-09T06:32:00Z"/>
                <w:sz w:val="16"/>
                <w:szCs w:val="16"/>
              </w:rPr>
            </w:pPr>
            <w:ins w:id="20707" w:author="Στάθης Καπ" w:date="2023-03-09T07:43:00Z">
              <w:r>
                <w:rPr>
                  <w:rFonts w:ascii="Calibri" w:hAnsi="Calibri" w:cs="Calibri"/>
                  <w:color w:val="000000"/>
                  <w:sz w:val="16"/>
                  <w:szCs w:val="16"/>
                </w:rPr>
                <w:t>30.2</w:t>
              </w:r>
            </w:ins>
          </w:p>
        </w:tc>
        <w:tc>
          <w:tcPr>
            <w:tcW w:w="453" w:type="dxa"/>
            <w:tcBorders>
              <w:top w:val="single" w:sz="4" w:space="0" w:color="auto"/>
              <w:left w:val="single" w:sz="4" w:space="0" w:color="auto"/>
            </w:tcBorders>
            <w:vAlign w:val="center"/>
          </w:tcPr>
          <w:p w14:paraId="3E75FA09" w14:textId="36F9E4A6" w:rsidR="00D128F7" w:rsidRPr="007E0F91" w:rsidRDefault="00D128F7" w:rsidP="00D128F7">
            <w:pPr>
              <w:jc w:val="center"/>
              <w:rPr>
                <w:ins w:id="20708" w:author="Στάθης Καπ" w:date="2023-03-09T06:32:00Z"/>
                <w:sz w:val="16"/>
                <w:szCs w:val="16"/>
              </w:rPr>
            </w:pPr>
            <w:ins w:id="20709" w:author="Στάθης Καπ" w:date="2023-03-09T07:43:00Z">
              <w:r>
                <w:rPr>
                  <w:rFonts w:ascii="Calibri" w:hAnsi="Calibri" w:cs="Calibri"/>
                  <w:color w:val="000000"/>
                  <w:sz w:val="16"/>
                  <w:szCs w:val="16"/>
                </w:rPr>
                <w:t>380</w:t>
              </w:r>
            </w:ins>
          </w:p>
        </w:tc>
        <w:tc>
          <w:tcPr>
            <w:tcW w:w="454" w:type="dxa"/>
            <w:tcBorders>
              <w:top w:val="single" w:sz="4" w:space="0" w:color="auto"/>
            </w:tcBorders>
            <w:vAlign w:val="center"/>
          </w:tcPr>
          <w:p w14:paraId="4F0603B0" w14:textId="5183FA4C" w:rsidR="00D128F7" w:rsidRPr="007E0F91" w:rsidRDefault="00D128F7" w:rsidP="00D128F7">
            <w:pPr>
              <w:jc w:val="center"/>
              <w:rPr>
                <w:ins w:id="20710" w:author="Στάθης Καπ" w:date="2023-03-09T06:32:00Z"/>
                <w:sz w:val="16"/>
                <w:szCs w:val="16"/>
              </w:rPr>
            </w:pPr>
            <w:ins w:id="20711" w:author="Στάθης Καπ" w:date="2023-03-09T07:43:00Z">
              <w:r>
                <w:rPr>
                  <w:rFonts w:ascii="Calibri" w:hAnsi="Calibri" w:cs="Calibri"/>
                  <w:color w:val="000000"/>
                  <w:sz w:val="16"/>
                  <w:szCs w:val="16"/>
                </w:rPr>
                <w:t>5</w:t>
              </w:r>
            </w:ins>
          </w:p>
        </w:tc>
        <w:tc>
          <w:tcPr>
            <w:tcW w:w="454" w:type="dxa"/>
            <w:tcBorders>
              <w:top w:val="single" w:sz="4" w:space="0" w:color="auto"/>
            </w:tcBorders>
            <w:vAlign w:val="center"/>
          </w:tcPr>
          <w:p w14:paraId="34C84E4E" w14:textId="0541FCE3" w:rsidR="00D128F7" w:rsidRPr="007E0F91" w:rsidRDefault="00D128F7" w:rsidP="00D128F7">
            <w:pPr>
              <w:jc w:val="center"/>
              <w:rPr>
                <w:ins w:id="20712" w:author="Στάθης Καπ" w:date="2023-03-09T06:32:00Z"/>
                <w:sz w:val="16"/>
                <w:szCs w:val="16"/>
              </w:rPr>
            </w:pPr>
            <w:ins w:id="20713" w:author="Στάθης Καπ" w:date="2023-03-09T07:43:00Z">
              <w:r>
                <w:rPr>
                  <w:rFonts w:ascii="Calibri" w:hAnsi="Calibri" w:cs="Calibri"/>
                  <w:color w:val="000000"/>
                  <w:sz w:val="16"/>
                  <w:szCs w:val="16"/>
                </w:rPr>
                <w:t>0.271</w:t>
              </w:r>
            </w:ins>
          </w:p>
        </w:tc>
        <w:tc>
          <w:tcPr>
            <w:tcW w:w="461" w:type="dxa"/>
            <w:tcBorders>
              <w:top w:val="single" w:sz="4" w:space="0" w:color="auto"/>
              <w:right w:val="single" w:sz="4" w:space="0" w:color="auto"/>
            </w:tcBorders>
            <w:vAlign w:val="center"/>
          </w:tcPr>
          <w:p w14:paraId="0370D83D" w14:textId="4F8F5519" w:rsidR="00D128F7" w:rsidRPr="007E0F91" w:rsidRDefault="00D128F7" w:rsidP="00D128F7">
            <w:pPr>
              <w:jc w:val="center"/>
              <w:rPr>
                <w:ins w:id="20714" w:author="Στάθης Καπ" w:date="2023-03-09T06:32:00Z"/>
                <w:sz w:val="16"/>
                <w:szCs w:val="16"/>
              </w:rPr>
            </w:pPr>
            <w:ins w:id="20715" w:author="Στάθης Καπ" w:date="2023-03-09T07:43:00Z">
              <w:r>
                <w:rPr>
                  <w:rFonts w:ascii="Calibri" w:hAnsi="Calibri" w:cs="Calibri"/>
                  <w:color w:val="000000"/>
                  <w:sz w:val="16"/>
                  <w:szCs w:val="16"/>
                </w:rPr>
                <w:t>22.79</w:t>
              </w:r>
            </w:ins>
          </w:p>
        </w:tc>
      </w:tr>
      <w:tr w:rsidR="00D128F7" w14:paraId="2BA65228" w14:textId="77777777" w:rsidTr="009861B1">
        <w:trPr>
          <w:trHeight w:val="170"/>
          <w:jc w:val="center"/>
          <w:ins w:id="2071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860F0CB" w14:textId="77777777" w:rsidR="00D128F7" w:rsidRPr="007E0F91" w:rsidRDefault="00D128F7" w:rsidP="00D128F7">
            <w:pPr>
              <w:jc w:val="center"/>
              <w:rPr>
                <w:ins w:id="20717" w:author="Στάθης Καπ" w:date="2023-03-09T06:32:00Z"/>
                <w:sz w:val="16"/>
                <w:szCs w:val="16"/>
              </w:rPr>
            </w:pPr>
            <w:ins w:id="20718" w:author="Στάθης Καπ" w:date="2023-03-09T06:32:00Z">
              <w:r w:rsidRPr="009861B1">
                <w:rPr>
                  <w:rFonts w:ascii="Calibri" w:hAnsi="Calibri" w:cs="Calibri"/>
                  <w:color w:val="000000"/>
                  <w:sz w:val="16"/>
                  <w:szCs w:val="16"/>
                </w:rPr>
                <w:t>c103</w:t>
              </w:r>
            </w:ins>
          </w:p>
        </w:tc>
        <w:tc>
          <w:tcPr>
            <w:tcW w:w="565" w:type="dxa"/>
            <w:tcBorders>
              <w:left w:val="single" w:sz="4" w:space="0" w:color="auto"/>
            </w:tcBorders>
            <w:vAlign w:val="center"/>
          </w:tcPr>
          <w:p w14:paraId="1A028EFD" w14:textId="1D458B10" w:rsidR="00D128F7" w:rsidRPr="007E0F91" w:rsidRDefault="00D128F7" w:rsidP="00D128F7">
            <w:pPr>
              <w:jc w:val="center"/>
              <w:rPr>
                <w:ins w:id="20719" w:author="Στάθης Καπ" w:date="2023-03-09T06:32:00Z"/>
                <w:sz w:val="16"/>
                <w:szCs w:val="16"/>
              </w:rPr>
            </w:pPr>
            <w:ins w:id="20720" w:author="Στάθης Καπ" w:date="2023-03-09T07:43:00Z">
              <w:r>
                <w:rPr>
                  <w:rFonts w:ascii="Calibri" w:hAnsi="Calibri" w:cs="Calibri"/>
                  <w:color w:val="000000"/>
                  <w:sz w:val="16"/>
                  <w:szCs w:val="16"/>
                </w:rPr>
                <w:t>990</w:t>
              </w:r>
            </w:ins>
          </w:p>
        </w:tc>
        <w:tc>
          <w:tcPr>
            <w:tcW w:w="679" w:type="dxa"/>
            <w:tcBorders>
              <w:right w:val="single" w:sz="4" w:space="0" w:color="auto"/>
            </w:tcBorders>
            <w:vAlign w:val="center"/>
          </w:tcPr>
          <w:p w14:paraId="6F344152" w14:textId="352164F4" w:rsidR="00D128F7" w:rsidRPr="007E0F91" w:rsidRDefault="00D128F7" w:rsidP="00D128F7">
            <w:pPr>
              <w:jc w:val="center"/>
              <w:rPr>
                <w:ins w:id="20721" w:author="Στάθης Καπ" w:date="2023-03-09T06:32:00Z"/>
                <w:sz w:val="16"/>
                <w:szCs w:val="16"/>
              </w:rPr>
            </w:pPr>
            <w:ins w:id="20722" w:author="Στάθης Καπ" w:date="2023-03-09T07:43:00Z">
              <w:r>
                <w:rPr>
                  <w:rFonts w:ascii="Calibri" w:hAnsi="Calibri" w:cs="Calibri"/>
                  <w:color w:val="000000"/>
                  <w:sz w:val="16"/>
                  <w:szCs w:val="16"/>
                </w:rPr>
                <w:t>960</w:t>
              </w:r>
            </w:ins>
          </w:p>
        </w:tc>
        <w:tc>
          <w:tcPr>
            <w:tcW w:w="453" w:type="dxa"/>
            <w:tcBorders>
              <w:left w:val="single" w:sz="4" w:space="0" w:color="auto"/>
            </w:tcBorders>
            <w:vAlign w:val="center"/>
          </w:tcPr>
          <w:p w14:paraId="42BAD695" w14:textId="49C95E27" w:rsidR="00D128F7" w:rsidRPr="007E0F91" w:rsidRDefault="00D128F7" w:rsidP="00D128F7">
            <w:pPr>
              <w:jc w:val="center"/>
              <w:rPr>
                <w:ins w:id="20723" w:author="Στάθης Καπ" w:date="2023-03-09T06:32:00Z"/>
                <w:sz w:val="16"/>
                <w:szCs w:val="16"/>
              </w:rPr>
            </w:pPr>
            <w:ins w:id="20724" w:author="Στάθης Καπ" w:date="2023-03-09T07:43:00Z">
              <w:r>
                <w:rPr>
                  <w:rFonts w:ascii="Calibri" w:hAnsi="Calibri" w:cs="Calibri"/>
                  <w:color w:val="000000"/>
                  <w:sz w:val="16"/>
                  <w:szCs w:val="16"/>
                </w:rPr>
                <w:t>720</w:t>
              </w:r>
            </w:ins>
          </w:p>
        </w:tc>
        <w:tc>
          <w:tcPr>
            <w:tcW w:w="708" w:type="dxa"/>
            <w:vAlign w:val="center"/>
          </w:tcPr>
          <w:p w14:paraId="14C6EC45" w14:textId="715A66B1" w:rsidR="00D128F7" w:rsidRPr="007E0F91" w:rsidRDefault="00D128F7" w:rsidP="00D128F7">
            <w:pPr>
              <w:jc w:val="center"/>
              <w:rPr>
                <w:ins w:id="20725" w:author="Στάθης Καπ" w:date="2023-03-09T06:32:00Z"/>
                <w:sz w:val="16"/>
                <w:szCs w:val="16"/>
              </w:rPr>
            </w:pPr>
            <w:ins w:id="20726" w:author="Στάθης Καπ" w:date="2023-03-09T07:43:00Z">
              <w:r>
                <w:rPr>
                  <w:rFonts w:ascii="Calibri" w:hAnsi="Calibri" w:cs="Calibri"/>
                  <w:color w:val="000000"/>
                  <w:sz w:val="16"/>
                  <w:szCs w:val="16"/>
                </w:rPr>
                <w:t>27.27</w:t>
              </w:r>
            </w:ins>
          </w:p>
        </w:tc>
        <w:tc>
          <w:tcPr>
            <w:tcW w:w="652" w:type="dxa"/>
            <w:vMerge/>
            <w:tcBorders>
              <w:right w:val="single" w:sz="4" w:space="0" w:color="auto"/>
            </w:tcBorders>
            <w:vAlign w:val="center"/>
          </w:tcPr>
          <w:p w14:paraId="2E62DA40" w14:textId="77777777" w:rsidR="00D128F7" w:rsidRPr="007E0F91" w:rsidRDefault="00D128F7" w:rsidP="00D128F7">
            <w:pPr>
              <w:jc w:val="center"/>
              <w:rPr>
                <w:ins w:id="20727" w:author="Στάθης Καπ" w:date="2023-03-09T06:32:00Z"/>
                <w:sz w:val="16"/>
                <w:szCs w:val="16"/>
              </w:rPr>
            </w:pPr>
          </w:p>
        </w:tc>
        <w:tc>
          <w:tcPr>
            <w:tcW w:w="453" w:type="dxa"/>
            <w:tcBorders>
              <w:left w:val="single" w:sz="4" w:space="0" w:color="auto"/>
            </w:tcBorders>
            <w:vAlign w:val="center"/>
          </w:tcPr>
          <w:p w14:paraId="215B9228" w14:textId="34EE7D2F" w:rsidR="00D128F7" w:rsidRPr="007E0F91" w:rsidRDefault="00D128F7" w:rsidP="00D128F7">
            <w:pPr>
              <w:jc w:val="center"/>
              <w:rPr>
                <w:ins w:id="20728" w:author="Στάθης Καπ" w:date="2023-03-09T06:32:00Z"/>
                <w:sz w:val="16"/>
                <w:szCs w:val="16"/>
              </w:rPr>
            </w:pPr>
            <w:ins w:id="20729" w:author="Στάθης Καπ" w:date="2023-03-09T07:43:00Z">
              <w:r>
                <w:rPr>
                  <w:rFonts w:ascii="Calibri" w:hAnsi="Calibri" w:cs="Calibri"/>
                  <w:color w:val="000000"/>
                  <w:sz w:val="16"/>
                  <w:szCs w:val="16"/>
                </w:rPr>
                <w:t>700</w:t>
              </w:r>
            </w:ins>
          </w:p>
        </w:tc>
        <w:tc>
          <w:tcPr>
            <w:tcW w:w="454" w:type="dxa"/>
            <w:vAlign w:val="center"/>
          </w:tcPr>
          <w:p w14:paraId="5102D841" w14:textId="4AF2EE5C" w:rsidR="00D128F7" w:rsidRPr="007E0F91" w:rsidRDefault="00D128F7" w:rsidP="00D128F7">
            <w:pPr>
              <w:jc w:val="center"/>
              <w:rPr>
                <w:ins w:id="20730" w:author="Στάθης Καπ" w:date="2023-03-09T06:32:00Z"/>
                <w:sz w:val="16"/>
                <w:szCs w:val="16"/>
              </w:rPr>
            </w:pPr>
            <w:ins w:id="20731" w:author="Στάθης Καπ" w:date="2023-03-09T07:43:00Z">
              <w:r>
                <w:rPr>
                  <w:rFonts w:ascii="Calibri" w:hAnsi="Calibri" w:cs="Calibri"/>
                  <w:color w:val="000000"/>
                  <w:sz w:val="16"/>
                  <w:szCs w:val="16"/>
                </w:rPr>
                <w:t>2.78</w:t>
              </w:r>
            </w:ins>
          </w:p>
        </w:tc>
        <w:tc>
          <w:tcPr>
            <w:tcW w:w="454" w:type="dxa"/>
            <w:vAlign w:val="center"/>
          </w:tcPr>
          <w:p w14:paraId="752F19A4" w14:textId="2BF8D60F" w:rsidR="00D128F7" w:rsidRPr="007E0F91" w:rsidRDefault="00D128F7" w:rsidP="00D128F7">
            <w:pPr>
              <w:jc w:val="center"/>
              <w:rPr>
                <w:ins w:id="20732" w:author="Στάθης Καπ" w:date="2023-03-09T06:32:00Z"/>
                <w:sz w:val="16"/>
                <w:szCs w:val="16"/>
              </w:rPr>
            </w:pPr>
            <w:ins w:id="20733" w:author="Στάθης Καπ" w:date="2023-03-09T07:43:00Z">
              <w:r>
                <w:rPr>
                  <w:rFonts w:ascii="Calibri" w:hAnsi="Calibri" w:cs="Calibri"/>
                  <w:color w:val="000000"/>
                  <w:sz w:val="16"/>
                  <w:szCs w:val="16"/>
                </w:rPr>
                <w:t>0.295</w:t>
              </w:r>
            </w:ins>
          </w:p>
        </w:tc>
        <w:tc>
          <w:tcPr>
            <w:tcW w:w="457" w:type="dxa"/>
            <w:tcBorders>
              <w:right w:val="single" w:sz="4" w:space="0" w:color="auto"/>
            </w:tcBorders>
            <w:vAlign w:val="center"/>
          </w:tcPr>
          <w:p w14:paraId="2AF7953A" w14:textId="0438B7BF" w:rsidR="00D128F7" w:rsidRPr="007E0F91" w:rsidRDefault="00D128F7" w:rsidP="00D128F7">
            <w:pPr>
              <w:jc w:val="center"/>
              <w:rPr>
                <w:ins w:id="20734" w:author="Στάθης Καπ" w:date="2023-03-09T06:32:00Z"/>
                <w:sz w:val="16"/>
                <w:szCs w:val="16"/>
              </w:rPr>
            </w:pPr>
            <w:ins w:id="20735" w:author="Στάθης Καπ" w:date="2023-03-09T07:43:00Z">
              <w:r>
                <w:rPr>
                  <w:rFonts w:ascii="Calibri" w:hAnsi="Calibri" w:cs="Calibri"/>
                  <w:color w:val="000000"/>
                  <w:sz w:val="16"/>
                  <w:szCs w:val="16"/>
                </w:rPr>
                <w:t>36.15</w:t>
              </w:r>
            </w:ins>
          </w:p>
        </w:tc>
        <w:tc>
          <w:tcPr>
            <w:tcW w:w="453" w:type="dxa"/>
            <w:tcBorders>
              <w:left w:val="single" w:sz="4" w:space="0" w:color="auto"/>
            </w:tcBorders>
            <w:vAlign w:val="center"/>
          </w:tcPr>
          <w:p w14:paraId="7724943B" w14:textId="55D11401" w:rsidR="00D128F7" w:rsidRPr="007E0F91" w:rsidRDefault="00D128F7" w:rsidP="00D128F7">
            <w:pPr>
              <w:jc w:val="center"/>
              <w:rPr>
                <w:ins w:id="20736" w:author="Στάθης Καπ" w:date="2023-03-09T06:32:00Z"/>
                <w:sz w:val="16"/>
                <w:szCs w:val="16"/>
              </w:rPr>
            </w:pPr>
            <w:ins w:id="20737" w:author="Στάθης Καπ" w:date="2023-03-09T07:43:00Z">
              <w:r>
                <w:rPr>
                  <w:rFonts w:ascii="Calibri" w:hAnsi="Calibri" w:cs="Calibri"/>
                  <w:color w:val="000000"/>
                  <w:sz w:val="16"/>
                  <w:szCs w:val="16"/>
                </w:rPr>
                <w:t>670</w:t>
              </w:r>
            </w:ins>
          </w:p>
        </w:tc>
        <w:tc>
          <w:tcPr>
            <w:tcW w:w="454" w:type="dxa"/>
            <w:vAlign w:val="center"/>
          </w:tcPr>
          <w:p w14:paraId="5157842F" w14:textId="0918A9C5" w:rsidR="00D128F7" w:rsidRPr="007E0F91" w:rsidRDefault="00D128F7" w:rsidP="00D128F7">
            <w:pPr>
              <w:jc w:val="center"/>
              <w:rPr>
                <w:ins w:id="20738" w:author="Στάθης Καπ" w:date="2023-03-09T06:32:00Z"/>
                <w:sz w:val="16"/>
                <w:szCs w:val="16"/>
              </w:rPr>
            </w:pPr>
            <w:ins w:id="20739" w:author="Στάθης Καπ" w:date="2023-03-09T07:43:00Z">
              <w:r>
                <w:rPr>
                  <w:rFonts w:ascii="Calibri" w:hAnsi="Calibri" w:cs="Calibri"/>
                  <w:color w:val="000000"/>
                  <w:sz w:val="16"/>
                  <w:szCs w:val="16"/>
                </w:rPr>
                <w:t>6.94</w:t>
              </w:r>
            </w:ins>
          </w:p>
        </w:tc>
        <w:tc>
          <w:tcPr>
            <w:tcW w:w="454" w:type="dxa"/>
            <w:vAlign w:val="center"/>
          </w:tcPr>
          <w:p w14:paraId="2576D684" w14:textId="2C9E2D72" w:rsidR="00D128F7" w:rsidRPr="007E0F91" w:rsidRDefault="00D128F7" w:rsidP="00D128F7">
            <w:pPr>
              <w:jc w:val="center"/>
              <w:rPr>
                <w:ins w:id="20740" w:author="Στάθης Καπ" w:date="2023-03-09T06:32:00Z"/>
                <w:sz w:val="16"/>
                <w:szCs w:val="16"/>
              </w:rPr>
            </w:pPr>
            <w:ins w:id="20741" w:author="Στάθης Καπ" w:date="2023-03-09T07:43:00Z">
              <w:r>
                <w:rPr>
                  <w:rFonts w:ascii="Calibri" w:hAnsi="Calibri" w:cs="Calibri"/>
                  <w:color w:val="000000"/>
                  <w:sz w:val="16"/>
                  <w:szCs w:val="16"/>
                </w:rPr>
                <w:t>0.324</w:t>
              </w:r>
            </w:ins>
          </w:p>
        </w:tc>
        <w:tc>
          <w:tcPr>
            <w:tcW w:w="454" w:type="dxa"/>
            <w:tcBorders>
              <w:right w:val="single" w:sz="4" w:space="0" w:color="auto"/>
            </w:tcBorders>
            <w:vAlign w:val="center"/>
          </w:tcPr>
          <w:p w14:paraId="5B105ED1" w14:textId="4B424BD9" w:rsidR="00D128F7" w:rsidRPr="007E0F91" w:rsidRDefault="00D128F7" w:rsidP="00D128F7">
            <w:pPr>
              <w:jc w:val="center"/>
              <w:rPr>
                <w:ins w:id="20742" w:author="Στάθης Καπ" w:date="2023-03-09T06:32:00Z"/>
                <w:sz w:val="16"/>
                <w:szCs w:val="16"/>
              </w:rPr>
            </w:pPr>
            <w:ins w:id="20743" w:author="Στάθης Καπ" w:date="2023-03-09T07:43:00Z">
              <w:r>
                <w:rPr>
                  <w:rFonts w:ascii="Calibri" w:hAnsi="Calibri" w:cs="Calibri"/>
                  <w:color w:val="000000"/>
                  <w:sz w:val="16"/>
                  <w:szCs w:val="16"/>
                </w:rPr>
                <w:t>29.87</w:t>
              </w:r>
            </w:ins>
          </w:p>
        </w:tc>
        <w:tc>
          <w:tcPr>
            <w:tcW w:w="453" w:type="dxa"/>
            <w:tcBorders>
              <w:left w:val="single" w:sz="4" w:space="0" w:color="auto"/>
            </w:tcBorders>
            <w:vAlign w:val="center"/>
          </w:tcPr>
          <w:p w14:paraId="1E12621A" w14:textId="36EA1FA9" w:rsidR="00D128F7" w:rsidRPr="007E0F91" w:rsidRDefault="00D128F7" w:rsidP="00D128F7">
            <w:pPr>
              <w:jc w:val="center"/>
              <w:rPr>
                <w:ins w:id="20744" w:author="Στάθης Καπ" w:date="2023-03-09T06:32:00Z"/>
                <w:sz w:val="16"/>
                <w:szCs w:val="16"/>
              </w:rPr>
            </w:pPr>
            <w:ins w:id="20745" w:author="Στάθης Καπ" w:date="2023-03-09T07:43:00Z">
              <w:r>
                <w:rPr>
                  <w:rFonts w:ascii="Calibri" w:hAnsi="Calibri" w:cs="Calibri"/>
                  <w:color w:val="000000"/>
                  <w:sz w:val="16"/>
                  <w:szCs w:val="16"/>
                </w:rPr>
                <w:t>610</w:t>
              </w:r>
            </w:ins>
          </w:p>
        </w:tc>
        <w:tc>
          <w:tcPr>
            <w:tcW w:w="454" w:type="dxa"/>
            <w:vAlign w:val="center"/>
          </w:tcPr>
          <w:p w14:paraId="424A41AF" w14:textId="3B4BD47A" w:rsidR="00D128F7" w:rsidRPr="007E0F91" w:rsidRDefault="00D128F7" w:rsidP="00D128F7">
            <w:pPr>
              <w:jc w:val="center"/>
              <w:rPr>
                <w:ins w:id="20746" w:author="Στάθης Καπ" w:date="2023-03-09T06:32:00Z"/>
                <w:sz w:val="16"/>
                <w:szCs w:val="16"/>
              </w:rPr>
            </w:pPr>
            <w:ins w:id="20747" w:author="Στάθης Καπ" w:date="2023-03-09T07:43:00Z">
              <w:r>
                <w:rPr>
                  <w:rFonts w:ascii="Calibri" w:hAnsi="Calibri" w:cs="Calibri"/>
                  <w:color w:val="000000"/>
                  <w:sz w:val="16"/>
                  <w:szCs w:val="16"/>
                </w:rPr>
                <w:t>15.28</w:t>
              </w:r>
            </w:ins>
          </w:p>
        </w:tc>
        <w:tc>
          <w:tcPr>
            <w:tcW w:w="454" w:type="dxa"/>
            <w:vAlign w:val="center"/>
          </w:tcPr>
          <w:p w14:paraId="35C69FEE" w14:textId="49A9EE02" w:rsidR="00D128F7" w:rsidRPr="007E0F91" w:rsidRDefault="00D128F7" w:rsidP="00D128F7">
            <w:pPr>
              <w:jc w:val="center"/>
              <w:rPr>
                <w:ins w:id="20748" w:author="Στάθης Καπ" w:date="2023-03-09T06:32:00Z"/>
                <w:sz w:val="16"/>
                <w:szCs w:val="16"/>
              </w:rPr>
            </w:pPr>
            <w:ins w:id="20749" w:author="Στάθης Καπ" w:date="2023-03-09T07:43:00Z">
              <w:r>
                <w:rPr>
                  <w:rFonts w:ascii="Calibri" w:hAnsi="Calibri" w:cs="Calibri"/>
                  <w:color w:val="000000"/>
                  <w:sz w:val="16"/>
                  <w:szCs w:val="16"/>
                </w:rPr>
                <w:t>0.308</w:t>
              </w:r>
            </w:ins>
          </w:p>
        </w:tc>
        <w:tc>
          <w:tcPr>
            <w:tcW w:w="461" w:type="dxa"/>
            <w:tcBorders>
              <w:right w:val="single" w:sz="4" w:space="0" w:color="auto"/>
            </w:tcBorders>
            <w:vAlign w:val="center"/>
          </w:tcPr>
          <w:p w14:paraId="1FF240A2" w14:textId="171C960D" w:rsidR="00D128F7" w:rsidRPr="007E0F91" w:rsidRDefault="00D128F7" w:rsidP="00D128F7">
            <w:pPr>
              <w:jc w:val="center"/>
              <w:rPr>
                <w:ins w:id="20750" w:author="Στάθης Καπ" w:date="2023-03-09T06:32:00Z"/>
                <w:sz w:val="16"/>
                <w:szCs w:val="16"/>
              </w:rPr>
            </w:pPr>
            <w:ins w:id="20751" w:author="Στάθης Καπ" w:date="2023-03-09T07:43:00Z">
              <w:r>
                <w:rPr>
                  <w:rFonts w:ascii="Calibri" w:hAnsi="Calibri" w:cs="Calibri"/>
                  <w:color w:val="000000"/>
                  <w:sz w:val="16"/>
                  <w:szCs w:val="16"/>
                </w:rPr>
                <w:t>33.33</w:t>
              </w:r>
            </w:ins>
          </w:p>
        </w:tc>
      </w:tr>
      <w:tr w:rsidR="00D128F7" w14:paraId="4EE58FB0" w14:textId="77777777" w:rsidTr="009861B1">
        <w:trPr>
          <w:trHeight w:val="170"/>
          <w:jc w:val="center"/>
          <w:ins w:id="2075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6AA9110" w14:textId="77777777" w:rsidR="00D128F7" w:rsidRPr="007E0F91" w:rsidRDefault="00D128F7" w:rsidP="00D128F7">
            <w:pPr>
              <w:jc w:val="center"/>
              <w:rPr>
                <w:ins w:id="20753" w:author="Στάθης Καπ" w:date="2023-03-09T06:32:00Z"/>
                <w:sz w:val="16"/>
                <w:szCs w:val="16"/>
              </w:rPr>
            </w:pPr>
            <w:ins w:id="20754" w:author="Στάθης Καπ" w:date="2023-03-09T06:32:00Z">
              <w:r w:rsidRPr="009861B1">
                <w:rPr>
                  <w:rFonts w:ascii="Calibri" w:hAnsi="Calibri" w:cs="Calibri"/>
                  <w:color w:val="000000"/>
                  <w:sz w:val="16"/>
                  <w:szCs w:val="16"/>
                </w:rPr>
                <w:t>c104</w:t>
              </w:r>
            </w:ins>
          </w:p>
        </w:tc>
        <w:tc>
          <w:tcPr>
            <w:tcW w:w="565" w:type="dxa"/>
            <w:tcBorders>
              <w:left w:val="single" w:sz="4" w:space="0" w:color="auto"/>
            </w:tcBorders>
            <w:vAlign w:val="center"/>
          </w:tcPr>
          <w:p w14:paraId="788BE60E" w14:textId="46238B3C" w:rsidR="00D128F7" w:rsidRPr="007E0F91" w:rsidRDefault="00D128F7" w:rsidP="00D128F7">
            <w:pPr>
              <w:jc w:val="center"/>
              <w:rPr>
                <w:ins w:id="20755" w:author="Στάθης Καπ" w:date="2023-03-09T06:32:00Z"/>
                <w:sz w:val="16"/>
                <w:szCs w:val="16"/>
              </w:rPr>
            </w:pPr>
            <w:ins w:id="20756" w:author="Στάθης Καπ" w:date="2023-03-09T07:43:00Z">
              <w:r>
                <w:rPr>
                  <w:rFonts w:ascii="Calibri" w:hAnsi="Calibri" w:cs="Calibri"/>
                  <w:color w:val="000000"/>
                  <w:sz w:val="16"/>
                  <w:szCs w:val="16"/>
                </w:rPr>
                <w:t>1030</w:t>
              </w:r>
            </w:ins>
          </w:p>
        </w:tc>
        <w:tc>
          <w:tcPr>
            <w:tcW w:w="679" w:type="dxa"/>
            <w:tcBorders>
              <w:right w:val="single" w:sz="4" w:space="0" w:color="auto"/>
            </w:tcBorders>
            <w:vAlign w:val="center"/>
          </w:tcPr>
          <w:p w14:paraId="2A059FB9" w14:textId="33A546FA" w:rsidR="00D128F7" w:rsidRPr="007E0F91" w:rsidRDefault="00D128F7" w:rsidP="00D128F7">
            <w:pPr>
              <w:jc w:val="center"/>
              <w:rPr>
                <w:ins w:id="20757" w:author="Στάθης Καπ" w:date="2023-03-09T06:32:00Z"/>
                <w:sz w:val="16"/>
                <w:szCs w:val="16"/>
              </w:rPr>
            </w:pPr>
            <w:ins w:id="20758" w:author="Στάθης Καπ" w:date="2023-03-09T07:43:00Z">
              <w:r>
                <w:rPr>
                  <w:rFonts w:ascii="Calibri" w:hAnsi="Calibri" w:cs="Calibri"/>
                  <w:color w:val="000000"/>
                  <w:sz w:val="16"/>
                  <w:szCs w:val="16"/>
                </w:rPr>
                <w:t>1010</w:t>
              </w:r>
            </w:ins>
          </w:p>
        </w:tc>
        <w:tc>
          <w:tcPr>
            <w:tcW w:w="453" w:type="dxa"/>
            <w:tcBorders>
              <w:left w:val="single" w:sz="4" w:space="0" w:color="auto"/>
            </w:tcBorders>
            <w:vAlign w:val="center"/>
          </w:tcPr>
          <w:p w14:paraId="34CD40C4" w14:textId="3C1BD4F8" w:rsidR="00D128F7" w:rsidRPr="007E0F91" w:rsidRDefault="00D128F7" w:rsidP="00D128F7">
            <w:pPr>
              <w:jc w:val="center"/>
              <w:rPr>
                <w:ins w:id="20759" w:author="Στάθης Καπ" w:date="2023-03-09T06:32:00Z"/>
                <w:sz w:val="16"/>
                <w:szCs w:val="16"/>
              </w:rPr>
            </w:pPr>
            <w:ins w:id="20760" w:author="Στάθης Καπ" w:date="2023-03-09T07:43:00Z">
              <w:r>
                <w:rPr>
                  <w:rFonts w:ascii="Calibri" w:hAnsi="Calibri" w:cs="Calibri"/>
                  <w:color w:val="000000"/>
                  <w:sz w:val="16"/>
                  <w:szCs w:val="16"/>
                </w:rPr>
                <w:t>870</w:t>
              </w:r>
            </w:ins>
          </w:p>
        </w:tc>
        <w:tc>
          <w:tcPr>
            <w:tcW w:w="708" w:type="dxa"/>
            <w:vAlign w:val="center"/>
          </w:tcPr>
          <w:p w14:paraId="413A80C3" w14:textId="50FA7B34" w:rsidR="00D128F7" w:rsidRPr="007E0F91" w:rsidRDefault="00D128F7" w:rsidP="00D128F7">
            <w:pPr>
              <w:jc w:val="center"/>
              <w:rPr>
                <w:ins w:id="20761" w:author="Στάθης Καπ" w:date="2023-03-09T06:32:00Z"/>
                <w:sz w:val="16"/>
                <w:szCs w:val="16"/>
              </w:rPr>
            </w:pPr>
            <w:ins w:id="20762" w:author="Στάθης Καπ" w:date="2023-03-09T07:43:00Z">
              <w:r>
                <w:rPr>
                  <w:rFonts w:ascii="Calibri" w:hAnsi="Calibri" w:cs="Calibri"/>
                  <w:color w:val="000000"/>
                  <w:sz w:val="16"/>
                  <w:szCs w:val="16"/>
                </w:rPr>
                <w:t>15.53</w:t>
              </w:r>
            </w:ins>
          </w:p>
        </w:tc>
        <w:tc>
          <w:tcPr>
            <w:tcW w:w="652" w:type="dxa"/>
            <w:vMerge/>
            <w:tcBorders>
              <w:right w:val="single" w:sz="4" w:space="0" w:color="auto"/>
            </w:tcBorders>
            <w:vAlign w:val="center"/>
          </w:tcPr>
          <w:p w14:paraId="7C6A7F58" w14:textId="77777777" w:rsidR="00D128F7" w:rsidRPr="007E0F91" w:rsidRDefault="00D128F7" w:rsidP="00D128F7">
            <w:pPr>
              <w:jc w:val="center"/>
              <w:rPr>
                <w:ins w:id="20763" w:author="Στάθης Καπ" w:date="2023-03-09T06:32:00Z"/>
                <w:sz w:val="16"/>
                <w:szCs w:val="16"/>
              </w:rPr>
            </w:pPr>
          </w:p>
        </w:tc>
        <w:tc>
          <w:tcPr>
            <w:tcW w:w="453" w:type="dxa"/>
            <w:tcBorders>
              <w:left w:val="single" w:sz="4" w:space="0" w:color="auto"/>
            </w:tcBorders>
            <w:vAlign w:val="center"/>
          </w:tcPr>
          <w:p w14:paraId="1CA45040" w14:textId="042F6E38" w:rsidR="00D128F7" w:rsidRPr="007E0F91" w:rsidRDefault="00D128F7" w:rsidP="00D128F7">
            <w:pPr>
              <w:jc w:val="center"/>
              <w:rPr>
                <w:ins w:id="20764" w:author="Στάθης Καπ" w:date="2023-03-09T06:32:00Z"/>
                <w:sz w:val="16"/>
                <w:szCs w:val="16"/>
              </w:rPr>
            </w:pPr>
            <w:ins w:id="20765" w:author="Στάθης Καπ" w:date="2023-03-09T07:43:00Z">
              <w:r>
                <w:rPr>
                  <w:rFonts w:ascii="Calibri" w:hAnsi="Calibri" w:cs="Calibri"/>
                  <w:color w:val="000000"/>
                  <w:sz w:val="16"/>
                  <w:szCs w:val="16"/>
                </w:rPr>
                <w:t>810</w:t>
              </w:r>
            </w:ins>
          </w:p>
        </w:tc>
        <w:tc>
          <w:tcPr>
            <w:tcW w:w="454" w:type="dxa"/>
            <w:vAlign w:val="center"/>
          </w:tcPr>
          <w:p w14:paraId="66A775B3" w14:textId="6FE74329" w:rsidR="00D128F7" w:rsidRPr="007E0F91" w:rsidRDefault="00D128F7" w:rsidP="00D128F7">
            <w:pPr>
              <w:jc w:val="center"/>
              <w:rPr>
                <w:ins w:id="20766" w:author="Στάθης Καπ" w:date="2023-03-09T06:32:00Z"/>
                <w:sz w:val="16"/>
                <w:szCs w:val="16"/>
              </w:rPr>
            </w:pPr>
            <w:ins w:id="20767" w:author="Στάθης Καπ" w:date="2023-03-09T07:43:00Z">
              <w:r>
                <w:rPr>
                  <w:rFonts w:ascii="Calibri" w:hAnsi="Calibri" w:cs="Calibri"/>
                  <w:color w:val="000000"/>
                  <w:sz w:val="16"/>
                  <w:szCs w:val="16"/>
                </w:rPr>
                <w:t>6.9</w:t>
              </w:r>
            </w:ins>
          </w:p>
        </w:tc>
        <w:tc>
          <w:tcPr>
            <w:tcW w:w="454" w:type="dxa"/>
            <w:vAlign w:val="center"/>
          </w:tcPr>
          <w:p w14:paraId="415B34AF" w14:textId="5D098E36" w:rsidR="00D128F7" w:rsidRPr="007E0F91" w:rsidRDefault="00D128F7" w:rsidP="00D128F7">
            <w:pPr>
              <w:jc w:val="center"/>
              <w:rPr>
                <w:ins w:id="20768" w:author="Στάθης Καπ" w:date="2023-03-09T06:32:00Z"/>
                <w:sz w:val="16"/>
                <w:szCs w:val="16"/>
              </w:rPr>
            </w:pPr>
            <w:ins w:id="20769" w:author="Στάθης Καπ" w:date="2023-03-09T07:43:00Z">
              <w:r>
                <w:rPr>
                  <w:rFonts w:ascii="Calibri" w:hAnsi="Calibri" w:cs="Calibri"/>
                  <w:color w:val="000000"/>
                  <w:sz w:val="16"/>
                  <w:szCs w:val="16"/>
                </w:rPr>
                <w:t>0.278</w:t>
              </w:r>
            </w:ins>
          </w:p>
        </w:tc>
        <w:tc>
          <w:tcPr>
            <w:tcW w:w="457" w:type="dxa"/>
            <w:tcBorders>
              <w:right w:val="single" w:sz="4" w:space="0" w:color="auto"/>
            </w:tcBorders>
            <w:vAlign w:val="center"/>
          </w:tcPr>
          <w:p w14:paraId="6301038D" w14:textId="52A19A43" w:rsidR="00D128F7" w:rsidRPr="007E0F91" w:rsidRDefault="00D128F7" w:rsidP="00D128F7">
            <w:pPr>
              <w:jc w:val="center"/>
              <w:rPr>
                <w:ins w:id="20770" w:author="Στάθης Καπ" w:date="2023-03-09T06:32:00Z"/>
                <w:sz w:val="16"/>
                <w:szCs w:val="16"/>
              </w:rPr>
            </w:pPr>
            <w:ins w:id="20771" w:author="Στάθης Καπ" w:date="2023-03-09T07:43:00Z">
              <w:r>
                <w:rPr>
                  <w:rFonts w:ascii="Calibri" w:hAnsi="Calibri" w:cs="Calibri"/>
                  <w:color w:val="000000"/>
                  <w:sz w:val="16"/>
                  <w:szCs w:val="16"/>
                </w:rPr>
                <w:t>39.83</w:t>
              </w:r>
            </w:ins>
          </w:p>
        </w:tc>
        <w:tc>
          <w:tcPr>
            <w:tcW w:w="453" w:type="dxa"/>
            <w:tcBorders>
              <w:left w:val="single" w:sz="4" w:space="0" w:color="auto"/>
            </w:tcBorders>
            <w:vAlign w:val="center"/>
          </w:tcPr>
          <w:p w14:paraId="38F21A3B" w14:textId="6FFE1B4A" w:rsidR="00D128F7" w:rsidRPr="007E0F91" w:rsidRDefault="00D128F7" w:rsidP="00D128F7">
            <w:pPr>
              <w:jc w:val="center"/>
              <w:rPr>
                <w:ins w:id="20772" w:author="Στάθης Καπ" w:date="2023-03-09T06:32:00Z"/>
                <w:sz w:val="16"/>
                <w:szCs w:val="16"/>
              </w:rPr>
            </w:pPr>
            <w:ins w:id="20773" w:author="Στάθης Καπ" w:date="2023-03-09T07:43:00Z">
              <w:r>
                <w:rPr>
                  <w:rFonts w:ascii="Calibri" w:hAnsi="Calibri" w:cs="Calibri"/>
                  <w:color w:val="000000"/>
                  <w:sz w:val="16"/>
                  <w:szCs w:val="16"/>
                </w:rPr>
                <w:t>760</w:t>
              </w:r>
            </w:ins>
          </w:p>
        </w:tc>
        <w:tc>
          <w:tcPr>
            <w:tcW w:w="454" w:type="dxa"/>
            <w:vAlign w:val="center"/>
          </w:tcPr>
          <w:p w14:paraId="3AE51363" w14:textId="348721E9" w:rsidR="00D128F7" w:rsidRPr="007E0F91" w:rsidRDefault="00D128F7" w:rsidP="00D128F7">
            <w:pPr>
              <w:jc w:val="center"/>
              <w:rPr>
                <w:ins w:id="20774" w:author="Στάθης Καπ" w:date="2023-03-09T06:32:00Z"/>
                <w:sz w:val="16"/>
                <w:szCs w:val="16"/>
              </w:rPr>
            </w:pPr>
            <w:ins w:id="20775" w:author="Στάθης Καπ" w:date="2023-03-09T07:43:00Z">
              <w:r>
                <w:rPr>
                  <w:rFonts w:ascii="Calibri" w:hAnsi="Calibri" w:cs="Calibri"/>
                  <w:color w:val="000000"/>
                  <w:sz w:val="16"/>
                  <w:szCs w:val="16"/>
                </w:rPr>
                <w:t>12.64</w:t>
              </w:r>
            </w:ins>
          </w:p>
        </w:tc>
        <w:tc>
          <w:tcPr>
            <w:tcW w:w="454" w:type="dxa"/>
            <w:vAlign w:val="center"/>
          </w:tcPr>
          <w:p w14:paraId="0125A186" w14:textId="33103A56" w:rsidR="00D128F7" w:rsidRPr="007E0F91" w:rsidRDefault="00D128F7" w:rsidP="00D128F7">
            <w:pPr>
              <w:jc w:val="center"/>
              <w:rPr>
                <w:ins w:id="20776" w:author="Στάθης Καπ" w:date="2023-03-09T06:32:00Z"/>
                <w:sz w:val="16"/>
                <w:szCs w:val="16"/>
              </w:rPr>
            </w:pPr>
            <w:ins w:id="20777" w:author="Στάθης Καπ" w:date="2023-03-09T07:43:00Z">
              <w:r>
                <w:rPr>
                  <w:rFonts w:ascii="Calibri" w:hAnsi="Calibri" w:cs="Calibri"/>
                  <w:color w:val="000000"/>
                  <w:sz w:val="16"/>
                  <w:szCs w:val="16"/>
                </w:rPr>
                <w:t>0.249</w:t>
              </w:r>
            </w:ins>
          </w:p>
        </w:tc>
        <w:tc>
          <w:tcPr>
            <w:tcW w:w="454" w:type="dxa"/>
            <w:tcBorders>
              <w:right w:val="single" w:sz="4" w:space="0" w:color="auto"/>
            </w:tcBorders>
            <w:vAlign w:val="center"/>
          </w:tcPr>
          <w:p w14:paraId="1BB23C04" w14:textId="109AB935" w:rsidR="00D128F7" w:rsidRPr="007E0F91" w:rsidRDefault="00D128F7" w:rsidP="00D128F7">
            <w:pPr>
              <w:jc w:val="center"/>
              <w:rPr>
                <w:ins w:id="20778" w:author="Στάθης Καπ" w:date="2023-03-09T06:32:00Z"/>
                <w:sz w:val="16"/>
                <w:szCs w:val="16"/>
              </w:rPr>
            </w:pPr>
            <w:ins w:id="20779" w:author="Στάθης Καπ" w:date="2023-03-09T07:43:00Z">
              <w:r>
                <w:rPr>
                  <w:rFonts w:ascii="Calibri" w:hAnsi="Calibri" w:cs="Calibri"/>
                  <w:color w:val="000000"/>
                  <w:sz w:val="16"/>
                  <w:szCs w:val="16"/>
                </w:rPr>
                <w:t>46.1</w:t>
              </w:r>
            </w:ins>
          </w:p>
        </w:tc>
        <w:tc>
          <w:tcPr>
            <w:tcW w:w="453" w:type="dxa"/>
            <w:tcBorders>
              <w:left w:val="single" w:sz="4" w:space="0" w:color="auto"/>
            </w:tcBorders>
            <w:vAlign w:val="center"/>
          </w:tcPr>
          <w:p w14:paraId="1FB530FC" w14:textId="4B9DDD4A" w:rsidR="00D128F7" w:rsidRPr="007E0F91" w:rsidRDefault="00D128F7" w:rsidP="00D128F7">
            <w:pPr>
              <w:jc w:val="center"/>
              <w:rPr>
                <w:ins w:id="20780" w:author="Στάθης Καπ" w:date="2023-03-09T06:32:00Z"/>
                <w:sz w:val="16"/>
                <w:szCs w:val="16"/>
              </w:rPr>
            </w:pPr>
            <w:ins w:id="20781" w:author="Στάθης Καπ" w:date="2023-03-09T07:43:00Z">
              <w:r>
                <w:rPr>
                  <w:rFonts w:ascii="Calibri" w:hAnsi="Calibri" w:cs="Calibri"/>
                  <w:color w:val="000000"/>
                  <w:sz w:val="16"/>
                  <w:szCs w:val="16"/>
                </w:rPr>
                <w:t>730</w:t>
              </w:r>
            </w:ins>
          </w:p>
        </w:tc>
        <w:tc>
          <w:tcPr>
            <w:tcW w:w="454" w:type="dxa"/>
            <w:vAlign w:val="center"/>
          </w:tcPr>
          <w:p w14:paraId="0524F620" w14:textId="4DB32A18" w:rsidR="00D128F7" w:rsidRPr="007E0F91" w:rsidRDefault="00D128F7" w:rsidP="00D128F7">
            <w:pPr>
              <w:jc w:val="center"/>
              <w:rPr>
                <w:ins w:id="20782" w:author="Στάθης Καπ" w:date="2023-03-09T06:32:00Z"/>
                <w:sz w:val="16"/>
                <w:szCs w:val="16"/>
              </w:rPr>
            </w:pPr>
            <w:ins w:id="20783" w:author="Στάθης Καπ" w:date="2023-03-09T07:43:00Z">
              <w:r>
                <w:rPr>
                  <w:rFonts w:ascii="Calibri" w:hAnsi="Calibri" w:cs="Calibri"/>
                  <w:color w:val="000000"/>
                  <w:sz w:val="16"/>
                  <w:szCs w:val="16"/>
                </w:rPr>
                <w:t>16.09</w:t>
              </w:r>
            </w:ins>
          </w:p>
        </w:tc>
        <w:tc>
          <w:tcPr>
            <w:tcW w:w="454" w:type="dxa"/>
            <w:vAlign w:val="center"/>
          </w:tcPr>
          <w:p w14:paraId="7602D8CA" w14:textId="01703B34" w:rsidR="00D128F7" w:rsidRPr="007E0F91" w:rsidRDefault="00D128F7" w:rsidP="00D128F7">
            <w:pPr>
              <w:jc w:val="center"/>
              <w:rPr>
                <w:ins w:id="20784" w:author="Στάθης Καπ" w:date="2023-03-09T06:32:00Z"/>
                <w:sz w:val="16"/>
                <w:szCs w:val="16"/>
              </w:rPr>
            </w:pPr>
            <w:ins w:id="20785" w:author="Στάθης Καπ" w:date="2023-03-09T07:43:00Z">
              <w:r>
                <w:rPr>
                  <w:rFonts w:ascii="Calibri" w:hAnsi="Calibri" w:cs="Calibri"/>
                  <w:color w:val="000000"/>
                  <w:sz w:val="16"/>
                  <w:szCs w:val="16"/>
                </w:rPr>
                <w:t>0.382</w:t>
              </w:r>
            </w:ins>
          </w:p>
        </w:tc>
        <w:tc>
          <w:tcPr>
            <w:tcW w:w="461" w:type="dxa"/>
            <w:tcBorders>
              <w:right w:val="single" w:sz="4" w:space="0" w:color="auto"/>
            </w:tcBorders>
            <w:vAlign w:val="center"/>
          </w:tcPr>
          <w:p w14:paraId="6643B78D" w14:textId="499BDFE1" w:rsidR="00D128F7" w:rsidRPr="007E0F91" w:rsidRDefault="00D128F7" w:rsidP="00D128F7">
            <w:pPr>
              <w:jc w:val="center"/>
              <w:rPr>
                <w:ins w:id="20786" w:author="Στάθης Καπ" w:date="2023-03-09T06:32:00Z"/>
                <w:sz w:val="16"/>
                <w:szCs w:val="16"/>
              </w:rPr>
            </w:pPr>
            <w:ins w:id="20787" w:author="Στάθης Καπ" w:date="2023-03-09T07:43:00Z">
              <w:r>
                <w:rPr>
                  <w:rFonts w:ascii="Calibri" w:hAnsi="Calibri" w:cs="Calibri"/>
                  <w:color w:val="000000"/>
                  <w:sz w:val="16"/>
                  <w:szCs w:val="16"/>
                </w:rPr>
                <w:t>17.32</w:t>
              </w:r>
            </w:ins>
          </w:p>
        </w:tc>
      </w:tr>
      <w:tr w:rsidR="00D128F7" w14:paraId="35B28888" w14:textId="77777777" w:rsidTr="009861B1">
        <w:trPr>
          <w:trHeight w:val="170"/>
          <w:jc w:val="center"/>
          <w:ins w:id="2078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7C62941" w14:textId="77777777" w:rsidR="00D128F7" w:rsidRPr="007E0F91" w:rsidRDefault="00D128F7" w:rsidP="00D128F7">
            <w:pPr>
              <w:jc w:val="center"/>
              <w:rPr>
                <w:ins w:id="20789" w:author="Στάθης Καπ" w:date="2023-03-09T06:32:00Z"/>
                <w:sz w:val="16"/>
                <w:szCs w:val="16"/>
              </w:rPr>
            </w:pPr>
            <w:ins w:id="20790" w:author="Στάθης Καπ" w:date="2023-03-09T06:32:00Z">
              <w:r w:rsidRPr="009861B1">
                <w:rPr>
                  <w:rFonts w:ascii="Calibri" w:hAnsi="Calibri" w:cs="Calibri"/>
                  <w:color w:val="000000"/>
                  <w:sz w:val="16"/>
                  <w:szCs w:val="16"/>
                </w:rPr>
                <w:t>c105</w:t>
              </w:r>
            </w:ins>
          </w:p>
        </w:tc>
        <w:tc>
          <w:tcPr>
            <w:tcW w:w="565" w:type="dxa"/>
            <w:tcBorders>
              <w:left w:val="single" w:sz="4" w:space="0" w:color="auto"/>
            </w:tcBorders>
            <w:vAlign w:val="center"/>
          </w:tcPr>
          <w:p w14:paraId="6829860A" w14:textId="251FE8D3" w:rsidR="00D128F7" w:rsidRPr="007E0F91" w:rsidRDefault="00D128F7" w:rsidP="00D128F7">
            <w:pPr>
              <w:jc w:val="center"/>
              <w:rPr>
                <w:ins w:id="20791" w:author="Στάθης Καπ" w:date="2023-03-09T06:32:00Z"/>
                <w:sz w:val="16"/>
                <w:szCs w:val="16"/>
              </w:rPr>
            </w:pPr>
            <w:ins w:id="20792" w:author="Στάθης Καπ" w:date="2023-03-09T07:43:00Z">
              <w:r>
                <w:rPr>
                  <w:rFonts w:ascii="Calibri" w:hAnsi="Calibri" w:cs="Calibri"/>
                  <w:color w:val="000000"/>
                  <w:sz w:val="16"/>
                  <w:szCs w:val="16"/>
                </w:rPr>
                <w:t>870</w:t>
              </w:r>
            </w:ins>
          </w:p>
        </w:tc>
        <w:tc>
          <w:tcPr>
            <w:tcW w:w="679" w:type="dxa"/>
            <w:tcBorders>
              <w:right w:val="single" w:sz="4" w:space="0" w:color="auto"/>
            </w:tcBorders>
            <w:vAlign w:val="center"/>
          </w:tcPr>
          <w:p w14:paraId="1C082F43" w14:textId="5EE58508" w:rsidR="00D128F7" w:rsidRPr="007E0F91" w:rsidRDefault="00D128F7" w:rsidP="00D128F7">
            <w:pPr>
              <w:jc w:val="center"/>
              <w:rPr>
                <w:ins w:id="20793" w:author="Στάθης Καπ" w:date="2023-03-09T06:32:00Z"/>
                <w:sz w:val="16"/>
                <w:szCs w:val="16"/>
              </w:rPr>
            </w:pPr>
            <w:ins w:id="20794" w:author="Στάθης Καπ" w:date="2023-03-09T07:43:00Z">
              <w:r>
                <w:rPr>
                  <w:rFonts w:ascii="Calibri" w:hAnsi="Calibri" w:cs="Calibri"/>
                  <w:color w:val="000000"/>
                  <w:sz w:val="16"/>
                  <w:szCs w:val="16"/>
                </w:rPr>
                <w:t>840</w:t>
              </w:r>
            </w:ins>
          </w:p>
        </w:tc>
        <w:tc>
          <w:tcPr>
            <w:tcW w:w="453" w:type="dxa"/>
            <w:tcBorders>
              <w:left w:val="single" w:sz="4" w:space="0" w:color="auto"/>
            </w:tcBorders>
            <w:vAlign w:val="center"/>
          </w:tcPr>
          <w:p w14:paraId="0109D9F6" w14:textId="38E1D27C" w:rsidR="00D128F7" w:rsidRPr="007E0F91" w:rsidRDefault="00D128F7" w:rsidP="00D128F7">
            <w:pPr>
              <w:jc w:val="center"/>
              <w:rPr>
                <w:ins w:id="20795" w:author="Στάθης Καπ" w:date="2023-03-09T06:32:00Z"/>
                <w:sz w:val="16"/>
                <w:szCs w:val="16"/>
              </w:rPr>
            </w:pPr>
            <w:ins w:id="20796" w:author="Στάθης Καπ" w:date="2023-03-09T07:43:00Z">
              <w:r>
                <w:rPr>
                  <w:rFonts w:ascii="Calibri" w:hAnsi="Calibri" w:cs="Calibri"/>
                  <w:color w:val="000000"/>
                  <w:sz w:val="16"/>
                  <w:szCs w:val="16"/>
                </w:rPr>
                <w:t>680</w:t>
              </w:r>
            </w:ins>
          </w:p>
        </w:tc>
        <w:tc>
          <w:tcPr>
            <w:tcW w:w="708" w:type="dxa"/>
            <w:vAlign w:val="center"/>
          </w:tcPr>
          <w:p w14:paraId="71FB63D1" w14:textId="2FF22661" w:rsidR="00D128F7" w:rsidRPr="007E0F91" w:rsidRDefault="00D128F7" w:rsidP="00D128F7">
            <w:pPr>
              <w:jc w:val="center"/>
              <w:rPr>
                <w:ins w:id="20797" w:author="Στάθης Καπ" w:date="2023-03-09T06:32:00Z"/>
                <w:sz w:val="16"/>
                <w:szCs w:val="16"/>
              </w:rPr>
            </w:pPr>
            <w:ins w:id="20798" w:author="Στάθης Καπ" w:date="2023-03-09T07:43:00Z">
              <w:r>
                <w:rPr>
                  <w:rFonts w:ascii="Calibri" w:hAnsi="Calibri" w:cs="Calibri"/>
                  <w:color w:val="000000"/>
                  <w:sz w:val="16"/>
                  <w:szCs w:val="16"/>
                </w:rPr>
                <w:t>21.84</w:t>
              </w:r>
            </w:ins>
          </w:p>
        </w:tc>
        <w:tc>
          <w:tcPr>
            <w:tcW w:w="652" w:type="dxa"/>
            <w:vMerge/>
            <w:tcBorders>
              <w:right w:val="single" w:sz="4" w:space="0" w:color="auto"/>
            </w:tcBorders>
            <w:vAlign w:val="center"/>
          </w:tcPr>
          <w:p w14:paraId="543144A2" w14:textId="77777777" w:rsidR="00D128F7" w:rsidRPr="007E0F91" w:rsidRDefault="00D128F7" w:rsidP="00D128F7">
            <w:pPr>
              <w:jc w:val="center"/>
              <w:rPr>
                <w:ins w:id="20799" w:author="Στάθης Καπ" w:date="2023-03-09T06:32:00Z"/>
                <w:sz w:val="16"/>
                <w:szCs w:val="16"/>
              </w:rPr>
            </w:pPr>
          </w:p>
        </w:tc>
        <w:tc>
          <w:tcPr>
            <w:tcW w:w="453" w:type="dxa"/>
            <w:tcBorders>
              <w:left w:val="single" w:sz="4" w:space="0" w:color="auto"/>
            </w:tcBorders>
            <w:vAlign w:val="center"/>
          </w:tcPr>
          <w:p w14:paraId="0122DC0A" w14:textId="0F1D8FAF" w:rsidR="00D128F7" w:rsidRPr="007E0F91" w:rsidRDefault="00D128F7" w:rsidP="00D128F7">
            <w:pPr>
              <w:jc w:val="center"/>
              <w:rPr>
                <w:ins w:id="20800" w:author="Στάθης Καπ" w:date="2023-03-09T06:32:00Z"/>
                <w:sz w:val="16"/>
                <w:szCs w:val="16"/>
              </w:rPr>
            </w:pPr>
            <w:ins w:id="20801" w:author="Στάθης Καπ" w:date="2023-03-09T07:43:00Z">
              <w:r>
                <w:rPr>
                  <w:rFonts w:ascii="Calibri" w:hAnsi="Calibri" w:cs="Calibri"/>
                  <w:color w:val="000000"/>
                  <w:sz w:val="16"/>
                  <w:szCs w:val="16"/>
                </w:rPr>
                <w:t>670</w:t>
              </w:r>
            </w:ins>
          </w:p>
        </w:tc>
        <w:tc>
          <w:tcPr>
            <w:tcW w:w="454" w:type="dxa"/>
            <w:vAlign w:val="center"/>
          </w:tcPr>
          <w:p w14:paraId="31600F4D" w14:textId="23036F0F" w:rsidR="00D128F7" w:rsidRPr="007E0F91" w:rsidRDefault="00D128F7" w:rsidP="00D128F7">
            <w:pPr>
              <w:jc w:val="center"/>
              <w:rPr>
                <w:ins w:id="20802" w:author="Στάθης Καπ" w:date="2023-03-09T06:32:00Z"/>
                <w:sz w:val="16"/>
                <w:szCs w:val="16"/>
              </w:rPr>
            </w:pPr>
            <w:ins w:id="20803" w:author="Στάθης Καπ" w:date="2023-03-09T07:43:00Z">
              <w:r>
                <w:rPr>
                  <w:rFonts w:ascii="Calibri" w:hAnsi="Calibri" w:cs="Calibri"/>
                  <w:color w:val="000000"/>
                  <w:sz w:val="16"/>
                  <w:szCs w:val="16"/>
                </w:rPr>
                <w:t>1.47</w:t>
              </w:r>
            </w:ins>
          </w:p>
        </w:tc>
        <w:tc>
          <w:tcPr>
            <w:tcW w:w="454" w:type="dxa"/>
            <w:vAlign w:val="center"/>
          </w:tcPr>
          <w:p w14:paraId="4D37C222" w14:textId="00B6552F" w:rsidR="00D128F7" w:rsidRPr="007E0F91" w:rsidRDefault="00D128F7" w:rsidP="00D128F7">
            <w:pPr>
              <w:jc w:val="center"/>
              <w:rPr>
                <w:ins w:id="20804" w:author="Στάθης Καπ" w:date="2023-03-09T06:32:00Z"/>
                <w:sz w:val="16"/>
                <w:szCs w:val="16"/>
              </w:rPr>
            </w:pPr>
            <w:ins w:id="20805" w:author="Στάθης Καπ" w:date="2023-03-09T07:43:00Z">
              <w:r>
                <w:rPr>
                  <w:rFonts w:ascii="Calibri" w:hAnsi="Calibri" w:cs="Calibri"/>
                  <w:color w:val="000000"/>
                  <w:sz w:val="16"/>
                  <w:szCs w:val="16"/>
                </w:rPr>
                <w:t>0.313</w:t>
              </w:r>
            </w:ins>
          </w:p>
        </w:tc>
        <w:tc>
          <w:tcPr>
            <w:tcW w:w="457" w:type="dxa"/>
            <w:tcBorders>
              <w:right w:val="single" w:sz="4" w:space="0" w:color="auto"/>
            </w:tcBorders>
            <w:vAlign w:val="center"/>
          </w:tcPr>
          <w:p w14:paraId="6F1F6A6D" w14:textId="6DEEAE15" w:rsidR="00D128F7" w:rsidRPr="007E0F91" w:rsidRDefault="00D128F7" w:rsidP="00D128F7">
            <w:pPr>
              <w:jc w:val="center"/>
              <w:rPr>
                <w:ins w:id="20806" w:author="Στάθης Καπ" w:date="2023-03-09T06:32:00Z"/>
                <w:sz w:val="16"/>
                <w:szCs w:val="16"/>
              </w:rPr>
            </w:pPr>
            <w:ins w:id="20807" w:author="Στάθης Καπ" w:date="2023-03-09T07:43:00Z">
              <w:r>
                <w:rPr>
                  <w:rFonts w:ascii="Calibri" w:hAnsi="Calibri" w:cs="Calibri"/>
                  <w:color w:val="000000"/>
                  <w:sz w:val="16"/>
                  <w:szCs w:val="16"/>
                </w:rPr>
                <w:t>17.2</w:t>
              </w:r>
            </w:ins>
          </w:p>
        </w:tc>
        <w:tc>
          <w:tcPr>
            <w:tcW w:w="453" w:type="dxa"/>
            <w:tcBorders>
              <w:left w:val="single" w:sz="4" w:space="0" w:color="auto"/>
            </w:tcBorders>
            <w:vAlign w:val="center"/>
          </w:tcPr>
          <w:p w14:paraId="2342D87A" w14:textId="2E8A35E9" w:rsidR="00D128F7" w:rsidRPr="007E0F91" w:rsidRDefault="00D128F7" w:rsidP="00D128F7">
            <w:pPr>
              <w:jc w:val="center"/>
              <w:rPr>
                <w:ins w:id="20808" w:author="Στάθης Καπ" w:date="2023-03-09T06:32:00Z"/>
                <w:sz w:val="16"/>
                <w:szCs w:val="16"/>
              </w:rPr>
            </w:pPr>
            <w:ins w:id="20809" w:author="Στάθης Καπ" w:date="2023-03-09T07:43:00Z">
              <w:r>
                <w:rPr>
                  <w:rFonts w:ascii="Calibri" w:hAnsi="Calibri" w:cs="Calibri"/>
                  <w:color w:val="000000"/>
                  <w:sz w:val="16"/>
                  <w:szCs w:val="16"/>
                </w:rPr>
                <w:t>630</w:t>
              </w:r>
            </w:ins>
          </w:p>
        </w:tc>
        <w:tc>
          <w:tcPr>
            <w:tcW w:w="454" w:type="dxa"/>
            <w:vAlign w:val="center"/>
          </w:tcPr>
          <w:p w14:paraId="567783FB" w14:textId="2EB8146E" w:rsidR="00D128F7" w:rsidRPr="007E0F91" w:rsidRDefault="00D128F7" w:rsidP="00D128F7">
            <w:pPr>
              <w:jc w:val="center"/>
              <w:rPr>
                <w:ins w:id="20810" w:author="Στάθης Καπ" w:date="2023-03-09T06:32:00Z"/>
                <w:sz w:val="16"/>
                <w:szCs w:val="16"/>
              </w:rPr>
            </w:pPr>
            <w:ins w:id="20811" w:author="Στάθης Καπ" w:date="2023-03-09T07:43:00Z">
              <w:r>
                <w:rPr>
                  <w:rFonts w:ascii="Calibri" w:hAnsi="Calibri" w:cs="Calibri"/>
                  <w:color w:val="000000"/>
                  <w:sz w:val="16"/>
                  <w:szCs w:val="16"/>
                </w:rPr>
                <w:t>7.35</w:t>
              </w:r>
            </w:ins>
          </w:p>
        </w:tc>
        <w:tc>
          <w:tcPr>
            <w:tcW w:w="454" w:type="dxa"/>
            <w:vAlign w:val="center"/>
          </w:tcPr>
          <w:p w14:paraId="420F0ED9" w14:textId="4FCBAA02" w:rsidR="00D128F7" w:rsidRPr="007E0F91" w:rsidRDefault="00D128F7" w:rsidP="00D128F7">
            <w:pPr>
              <w:jc w:val="center"/>
              <w:rPr>
                <w:ins w:id="20812" w:author="Στάθης Καπ" w:date="2023-03-09T06:32:00Z"/>
                <w:sz w:val="16"/>
                <w:szCs w:val="16"/>
              </w:rPr>
            </w:pPr>
            <w:ins w:id="20813" w:author="Στάθης Καπ" w:date="2023-03-09T07:43:00Z">
              <w:r>
                <w:rPr>
                  <w:rFonts w:ascii="Calibri" w:hAnsi="Calibri" w:cs="Calibri"/>
                  <w:color w:val="000000"/>
                  <w:sz w:val="16"/>
                  <w:szCs w:val="16"/>
                </w:rPr>
                <w:t>0.281</w:t>
              </w:r>
            </w:ins>
          </w:p>
        </w:tc>
        <w:tc>
          <w:tcPr>
            <w:tcW w:w="454" w:type="dxa"/>
            <w:tcBorders>
              <w:right w:val="single" w:sz="4" w:space="0" w:color="auto"/>
            </w:tcBorders>
            <w:vAlign w:val="center"/>
          </w:tcPr>
          <w:p w14:paraId="56B96C6E" w14:textId="5345E904" w:rsidR="00D128F7" w:rsidRPr="007E0F91" w:rsidRDefault="00D128F7" w:rsidP="00D128F7">
            <w:pPr>
              <w:jc w:val="center"/>
              <w:rPr>
                <w:ins w:id="20814" w:author="Στάθης Καπ" w:date="2023-03-09T06:32:00Z"/>
                <w:sz w:val="16"/>
                <w:szCs w:val="16"/>
              </w:rPr>
            </w:pPr>
            <w:ins w:id="20815" w:author="Στάθης Καπ" w:date="2023-03-09T07:43:00Z">
              <w:r>
                <w:rPr>
                  <w:rFonts w:ascii="Calibri" w:hAnsi="Calibri" w:cs="Calibri"/>
                  <w:color w:val="000000"/>
                  <w:sz w:val="16"/>
                  <w:szCs w:val="16"/>
                </w:rPr>
                <w:t>25.66</w:t>
              </w:r>
            </w:ins>
          </w:p>
        </w:tc>
        <w:tc>
          <w:tcPr>
            <w:tcW w:w="453" w:type="dxa"/>
            <w:tcBorders>
              <w:left w:val="single" w:sz="4" w:space="0" w:color="auto"/>
            </w:tcBorders>
            <w:vAlign w:val="center"/>
          </w:tcPr>
          <w:p w14:paraId="22818A62" w14:textId="4340AF11" w:rsidR="00D128F7" w:rsidRPr="007E0F91" w:rsidRDefault="00D128F7" w:rsidP="00D128F7">
            <w:pPr>
              <w:jc w:val="center"/>
              <w:rPr>
                <w:ins w:id="20816" w:author="Στάθης Καπ" w:date="2023-03-09T06:32:00Z"/>
                <w:sz w:val="16"/>
                <w:szCs w:val="16"/>
              </w:rPr>
            </w:pPr>
            <w:ins w:id="20817" w:author="Στάθης Καπ" w:date="2023-03-09T07:43:00Z">
              <w:r>
                <w:rPr>
                  <w:rFonts w:ascii="Calibri" w:hAnsi="Calibri" w:cs="Calibri"/>
                  <w:color w:val="000000"/>
                  <w:sz w:val="16"/>
                  <w:szCs w:val="16"/>
                </w:rPr>
                <w:t>560</w:t>
              </w:r>
            </w:ins>
          </w:p>
        </w:tc>
        <w:tc>
          <w:tcPr>
            <w:tcW w:w="454" w:type="dxa"/>
            <w:vAlign w:val="center"/>
          </w:tcPr>
          <w:p w14:paraId="5EA6A3F2" w14:textId="575E904A" w:rsidR="00D128F7" w:rsidRPr="007E0F91" w:rsidRDefault="00D128F7" w:rsidP="00D128F7">
            <w:pPr>
              <w:jc w:val="center"/>
              <w:rPr>
                <w:ins w:id="20818" w:author="Στάθης Καπ" w:date="2023-03-09T06:32:00Z"/>
                <w:sz w:val="16"/>
                <w:szCs w:val="16"/>
              </w:rPr>
            </w:pPr>
            <w:ins w:id="20819" w:author="Στάθης Καπ" w:date="2023-03-09T07:43:00Z">
              <w:r>
                <w:rPr>
                  <w:rFonts w:ascii="Calibri" w:hAnsi="Calibri" w:cs="Calibri"/>
                  <w:color w:val="000000"/>
                  <w:sz w:val="16"/>
                  <w:szCs w:val="16"/>
                </w:rPr>
                <w:t>17.65</w:t>
              </w:r>
            </w:ins>
          </w:p>
        </w:tc>
        <w:tc>
          <w:tcPr>
            <w:tcW w:w="454" w:type="dxa"/>
            <w:vAlign w:val="center"/>
          </w:tcPr>
          <w:p w14:paraId="39EC6CA8" w14:textId="5C6E0F55" w:rsidR="00D128F7" w:rsidRPr="007E0F91" w:rsidRDefault="00D128F7" w:rsidP="00D128F7">
            <w:pPr>
              <w:jc w:val="center"/>
              <w:rPr>
                <w:ins w:id="20820" w:author="Στάθης Καπ" w:date="2023-03-09T06:32:00Z"/>
                <w:sz w:val="16"/>
                <w:szCs w:val="16"/>
              </w:rPr>
            </w:pPr>
            <w:ins w:id="20821" w:author="Στάθης Καπ" w:date="2023-03-09T07:43:00Z">
              <w:r>
                <w:rPr>
                  <w:rFonts w:ascii="Calibri" w:hAnsi="Calibri" w:cs="Calibri"/>
                  <w:color w:val="000000"/>
                  <w:sz w:val="16"/>
                  <w:szCs w:val="16"/>
                </w:rPr>
                <w:t>0.312</w:t>
              </w:r>
            </w:ins>
          </w:p>
        </w:tc>
        <w:tc>
          <w:tcPr>
            <w:tcW w:w="461" w:type="dxa"/>
            <w:tcBorders>
              <w:right w:val="single" w:sz="4" w:space="0" w:color="auto"/>
            </w:tcBorders>
            <w:vAlign w:val="center"/>
          </w:tcPr>
          <w:p w14:paraId="3E113888" w14:textId="054F0DD8" w:rsidR="00D128F7" w:rsidRPr="007E0F91" w:rsidRDefault="00D128F7" w:rsidP="00D128F7">
            <w:pPr>
              <w:jc w:val="center"/>
              <w:rPr>
                <w:ins w:id="20822" w:author="Στάθης Καπ" w:date="2023-03-09T06:32:00Z"/>
                <w:sz w:val="16"/>
                <w:szCs w:val="16"/>
              </w:rPr>
            </w:pPr>
            <w:ins w:id="20823" w:author="Στάθης Καπ" w:date="2023-03-09T07:43:00Z">
              <w:r>
                <w:rPr>
                  <w:rFonts w:ascii="Calibri" w:hAnsi="Calibri" w:cs="Calibri"/>
                  <w:color w:val="000000"/>
                  <w:sz w:val="16"/>
                  <w:szCs w:val="16"/>
                </w:rPr>
                <w:t>17.46</w:t>
              </w:r>
            </w:ins>
          </w:p>
        </w:tc>
      </w:tr>
      <w:tr w:rsidR="00D128F7" w14:paraId="76CB00D6" w14:textId="77777777" w:rsidTr="009861B1">
        <w:trPr>
          <w:trHeight w:val="170"/>
          <w:jc w:val="center"/>
          <w:ins w:id="2082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D2C9C0E" w14:textId="77777777" w:rsidR="00D128F7" w:rsidRPr="007E0F91" w:rsidRDefault="00D128F7" w:rsidP="00D128F7">
            <w:pPr>
              <w:jc w:val="center"/>
              <w:rPr>
                <w:ins w:id="20825" w:author="Στάθης Καπ" w:date="2023-03-09T06:32:00Z"/>
                <w:sz w:val="16"/>
                <w:szCs w:val="16"/>
              </w:rPr>
            </w:pPr>
            <w:ins w:id="20826" w:author="Στάθης Καπ" w:date="2023-03-09T06:32:00Z">
              <w:r w:rsidRPr="009861B1">
                <w:rPr>
                  <w:rFonts w:ascii="Calibri" w:hAnsi="Calibri" w:cs="Calibri"/>
                  <w:color w:val="000000"/>
                  <w:sz w:val="16"/>
                  <w:szCs w:val="16"/>
                </w:rPr>
                <w:t>c106</w:t>
              </w:r>
            </w:ins>
          </w:p>
        </w:tc>
        <w:tc>
          <w:tcPr>
            <w:tcW w:w="565" w:type="dxa"/>
            <w:tcBorders>
              <w:left w:val="single" w:sz="4" w:space="0" w:color="auto"/>
            </w:tcBorders>
            <w:vAlign w:val="center"/>
          </w:tcPr>
          <w:p w14:paraId="536B85F9" w14:textId="6478C654" w:rsidR="00D128F7" w:rsidRPr="007E0F91" w:rsidRDefault="00D128F7" w:rsidP="00D128F7">
            <w:pPr>
              <w:jc w:val="center"/>
              <w:rPr>
                <w:ins w:id="20827" w:author="Στάθης Καπ" w:date="2023-03-09T06:32:00Z"/>
                <w:sz w:val="16"/>
                <w:szCs w:val="16"/>
              </w:rPr>
            </w:pPr>
            <w:ins w:id="20828" w:author="Στάθης Καπ" w:date="2023-03-09T07:43:00Z">
              <w:r>
                <w:rPr>
                  <w:rFonts w:ascii="Calibri" w:hAnsi="Calibri" w:cs="Calibri"/>
                  <w:color w:val="000000"/>
                  <w:sz w:val="16"/>
                  <w:szCs w:val="16"/>
                </w:rPr>
                <w:t>870</w:t>
              </w:r>
            </w:ins>
          </w:p>
        </w:tc>
        <w:tc>
          <w:tcPr>
            <w:tcW w:w="679" w:type="dxa"/>
            <w:tcBorders>
              <w:right w:val="single" w:sz="4" w:space="0" w:color="auto"/>
            </w:tcBorders>
            <w:vAlign w:val="center"/>
          </w:tcPr>
          <w:p w14:paraId="5EFF86D5" w14:textId="02528B37" w:rsidR="00D128F7" w:rsidRPr="007E0F91" w:rsidRDefault="00D128F7" w:rsidP="00D128F7">
            <w:pPr>
              <w:jc w:val="center"/>
              <w:rPr>
                <w:ins w:id="20829" w:author="Στάθης Καπ" w:date="2023-03-09T06:32:00Z"/>
                <w:sz w:val="16"/>
                <w:szCs w:val="16"/>
              </w:rPr>
            </w:pPr>
            <w:ins w:id="20830" w:author="Στάθης Καπ" w:date="2023-03-09T07:43:00Z">
              <w:r>
                <w:rPr>
                  <w:rFonts w:ascii="Calibri" w:hAnsi="Calibri" w:cs="Calibri"/>
                  <w:color w:val="000000"/>
                  <w:sz w:val="16"/>
                  <w:szCs w:val="16"/>
                </w:rPr>
                <w:t>840</w:t>
              </w:r>
            </w:ins>
          </w:p>
        </w:tc>
        <w:tc>
          <w:tcPr>
            <w:tcW w:w="453" w:type="dxa"/>
            <w:tcBorders>
              <w:left w:val="single" w:sz="4" w:space="0" w:color="auto"/>
            </w:tcBorders>
            <w:vAlign w:val="center"/>
          </w:tcPr>
          <w:p w14:paraId="0BE4905E" w14:textId="067DC3B7" w:rsidR="00D128F7" w:rsidRPr="007E0F91" w:rsidRDefault="00D128F7" w:rsidP="00D128F7">
            <w:pPr>
              <w:jc w:val="center"/>
              <w:rPr>
                <w:ins w:id="20831" w:author="Στάθης Καπ" w:date="2023-03-09T06:32:00Z"/>
                <w:sz w:val="16"/>
                <w:szCs w:val="16"/>
              </w:rPr>
            </w:pPr>
            <w:ins w:id="20832" w:author="Στάθης Καπ" w:date="2023-03-09T07:43:00Z">
              <w:r>
                <w:rPr>
                  <w:rFonts w:ascii="Calibri" w:hAnsi="Calibri" w:cs="Calibri"/>
                  <w:color w:val="000000"/>
                  <w:sz w:val="16"/>
                  <w:szCs w:val="16"/>
                </w:rPr>
                <w:t>710</w:t>
              </w:r>
            </w:ins>
          </w:p>
        </w:tc>
        <w:tc>
          <w:tcPr>
            <w:tcW w:w="708" w:type="dxa"/>
            <w:vAlign w:val="center"/>
          </w:tcPr>
          <w:p w14:paraId="5A832AB5" w14:textId="5D52F852" w:rsidR="00D128F7" w:rsidRPr="007E0F91" w:rsidRDefault="00D128F7" w:rsidP="00D128F7">
            <w:pPr>
              <w:jc w:val="center"/>
              <w:rPr>
                <w:ins w:id="20833" w:author="Στάθης Καπ" w:date="2023-03-09T06:32:00Z"/>
                <w:sz w:val="16"/>
                <w:szCs w:val="16"/>
              </w:rPr>
            </w:pPr>
            <w:ins w:id="20834" w:author="Στάθης Καπ" w:date="2023-03-09T07:43:00Z">
              <w:r>
                <w:rPr>
                  <w:rFonts w:ascii="Calibri" w:hAnsi="Calibri" w:cs="Calibri"/>
                  <w:color w:val="000000"/>
                  <w:sz w:val="16"/>
                  <w:szCs w:val="16"/>
                </w:rPr>
                <w:t>18.39</w:t>
              </w:r>
            </w:ins>
          </w:p>
        </w:tc>
        <w:tc>
          <w:tcPr>
            <w:tcW w:w="652" w:type="dxa"/>
            <w:vMerge/>
            <w:tcBorders>
              <w:right w:val="single" w:sz="4" w:space="0" w:color="auto"/>
            </w:tcBorders>
            <w:vAlign w:val="center"/>
          </w:tcPr>
          <w:p w14:paraId="750A434F" w14:textId="77777777" w:rsidR="00D128F7" w:rsidRPr="007E0F91" w:rsidRDefault="00D128F7" w:rsidP="00D128F7">
            <w:pPr>
              <w:jc w:val="center"/>
              <w:rPr>
                <w:ins w:id="20835" w:author="Στάθης Καπ" w:date="2023-03-09T06:32:00Z"/>
                <w:sz w:val="16"/>
                <w:szCs w:val="16"/>
              </w:rPr>
            </w:pPr>
          </w:p>
        </w:tc>
        <w:tc>
          <w:tcPr>
            <w:tcW w:w="453" w:type="dxa"/>
            <w:tcBorders>
              <w:left w:val="single" w:sz="4" w:space="0" w:color="auto"/>
            </w:tcBorders>
            <w:vAlign w:val="center"/>
          </w:tcPr>
          <w:p w14:paraId="25C51A92" w14:textId="787B8750" w:rsidR="00D128F7" w:rsidRPr="007E0F91" w:rsidRDefault="00D128F7" w:rsidP="00D128F7">
            <w:pPr>
              <w:jc w:val="center"/>
              <w:rPr>
                <w:ins w:id="20836" w:author="Στάθης Καπ" w:date="2023-03-09T06:32:00Z"/>
                <w:sz w:val="16"/>
                <w:szCs w:val="16"/>
              </w:rPr>
            </w:pPr>
            <w:ins w:id="20837" w:author="Στάθης Καπ" w:date="2023-03-09T07:43:00Z">
              <w:r>
                <w:rPr>
                  <w:rFonts w:ascii="Calibri" w:hAnsi="Calibri" w:cs="Calibri"/>
                  <w:color w:val="000000"/>
                  <w:sz w:val="16"/>
                  <w:szCs w:val="16"/>
                </w:rPr>
                <w:t>650</w:t>
              </w:r>
            </w:ins>
          </w:p>
        </w:tc>
        <w:tc>
          <w:tcPr>
            <w:tcW w:w="454" w:type="dxa"/>
            <w:vAlign w:val="center"/>
          </w:tcPr>
          <w:p w14:paraId="15992A09" w14:textId="2CE27024" w:rsidR="00D128F7" w:rsidRPr="007E0F91" w:rsidRDefault="00D128F7" w:rsidP="00D128F7">
            <w:pPr>
              <w:jc w:val="center"/>
              <w:rPr>
                <w:ins w:id="20838" w:author="Στάθης Καπ" w:date="2023-03-09T06:32:00Z"/>
                <w:sz w:val="16"/>
                <w:szCs w:val="16"/>
              </w:rPr>
            </w:pPr>
            <w:ins w:id="20839" w:author="Στάθης Καπ" w:date="2023-03-09T07:43:00Z">
              <w:r>
                <w:rPr>
                  <w:rFonts w:ascii="Calibri" w:hAnsi="Calibri" w:cs="Calibri"/>
                  <w:color w:val="000000"/>
                  <w:sz w:val="16"/>
                  <w:szCs w:val="16"/>
                </w:rPr>
                <w:t>8.45</w:t>
              </w:r>
            </w:ins>
          </w:p>
        </w:tc>
        <w:tc>
          <w:tcPr>
            <w:tcW w:w="454" w:type="dxa"/>
            <w:vAlign w:val="center"/>
          </w:tcPr>
          <w:p w14:paraId="2FEE4A53" w14:textId="1FE625E6" w:rsidR="00D128F7" w:rsidRPr="007E0F91" w:rsidRDefault="00D128F7" w:rsidP="00D128F7">
            <w:pPr>
              <w:jc w:val="center"/>
              <w:rPr>
                <w:ins w:id="20840" w:author="Στάθης Καπ" w:date="2023-03-09T06:32:00Z"/>
                <w:sz w:val="16"/>
                <w:szCs w:val="16"/>
              </w:rPr>
            </w:pPr>
            <w:ins w:id="20841" w:author="Στάθης Καπ" w:date="2023-03-09T07:43:00Z">
              <w:r>
                <w:rPr>
                  <w:rFonts w:ascii="Calibri" w:hAnsi="Calibri" w:cs="Calibri"/>
                  <w:color w:val="000000"/>
                  <w:sz w:val="16"/>
                  <w:szCs w:val="16"/>
                </w:rPr>
                <w:t>0.276</w:t>
              </w:r>
            </w:ins>
          </w:p>
        </w:tc>
        <w:tc>
          <w:tcPr>
            <w:tcW w:w="457" w:type="dxa"/>
            <w:tcBorders>
              <w:right w:val="single" w:sz="4" w:space="0" w:color="auto"/>
            </w:tcBorders>
            <w:vAlign w:val="center"/>
          </w:tcPr>
          <w:p w14:paraId="63A62EB0" w14:textId="5B48B62E" w:rsidR="00D128F7" w:rsidRPr="007E0F91" w:rsidRDefault="00D128F7" w:rsidP="00D128F7">
            <w:pPr>
              <w:jc w:val="center"/>
              <w:rPr>
                <w:ins w:id="20842" w:author="Στάθης Καπ" w:date="2023-03-09T06:32:00Z"/>
                <w:sz w:val="16"/>
                <w:szCs w:val="16"/>
              </w:rPr>
            </w:pPr>
            <w:ins w:id="20843" w:author="Στάθης Καπ" w:date="2023-03-09T07:43:00Z">
              <w:r>
                <w:rPr>
                  <w:rFonts w:ascii="Calibri" w:hAnsi="Calibri" w:cs="Calibri"/>
                  <w:color w:val="000000"/>
                  <w:sz w:val="16"/>
                  <w:szCs w:val="16"/>
                </w:rPr>
                <w:t>33.17</w:t>
              </w:r>
            </w:ins>
          </w:p>
        </w:tc>
        <w:tc>
          <w:tcPr>
            <w:tcW w:w="453" w:type="dxa"/>
            <w:tcBorders>
              <w:left w:val="single" w:sz="4" w:space="0" w:color="auto"/>
            </w:tcBorders>
            <w:vAlign w:val="center"/>
          </w:tcPr>
          <w:p w14:paraId="7959FC49" w14:textId="04FF5300" w:rsidR="00D128F7" w:rsidRPr="007E0F91" w:rsidRDefault="00D128F7" w:rsidP="00D128F7">
            <w:pPr>
              <w:jc w:val="center"/>
              <w:rPr>
                <w:ins w:id="20844" w:author="Στάθης Καπ" w:date="2023-03-09T06:32:00Z"/>
                <w:sz w:val="16"/>
                <w:szCs w:val="16"/>
              </w:rPr>
            </w:pPr>
            <w:ins w:id="20845" w:author="Στάθης Καπ" w:date="2023-03-09T07:43:00Z">
              <w:r>
                <w:rPr>
                  <w:rFonts w:ascii="Calibri" w:hAnsi="Calibri" w:cs="Calibri"/>
                  <w:color w:val="000000"/>
                  <w:sz w:val="16"/>
                  <w:szCs w:val="16"/>
                </w:rPr>
                <w:t>640</w:t>
              </w:r>
            </w:ins>
          </w:p>
        </w:tc>
        <w:tc>
          <w:tcPr>
            <w:tcW w:w="454" w:type="dxa"/>
            <w:vAlign w:val="center"/>
          </w:tcPr>
          <w:p w14:paraId="0C30815F" w14:textId="2BA88503" w:rsidR="00D128F7" w:rsidRPr="007E0F91" w:rsidRDefault="00D128F7" w:rsidP="00D128F7">
            <w:pPr>
              <w:jc w:val="center"/>
              <w:rPr>
                <w:ins w:id="20846" w:author="Στάθης Καπ" w:date="2023-03-09T06:32:00Z"/>
                <w:sz w:val="16"/>
                <w:szCs w:val="16"/>
              </w:rPr>
            </w:pPr>
            <w:ins w:id="20847" w:author="Στάθης Καπ" w:date="2023-03-09T07:43:00Z">
              <w:r>
                <w:rPr>
                  <w:rFonts w:ascii="Calibri" w:hAnsi="Calibri" w:cs="Calibri"/>
                  <w:color w:val="000000"/>
                  <w:sz w:val="16"/>
                  <w:szCs w:val="16"/>
                </w:rPr>
                <w:t>9.86</w:t>
              </w:r>
            </w:ins>
          </w:p>
        </w:tc>
        <w:tc>
          <w:tcPr>
            <w:tcW w:w="454" w:type="dxa"/>
            <w:vAlign w:val="center"/>
          </w:tcPr>
          <w:p w14:paraId="3BDFCEF0" w14:textId="5022BAEF" w:rsidR="00D128F7" w:rsidRPr="007E0F91" w:rsidRDefault="00D128F7" w:rsidP="00D128F7">
            <w:pPr>
              <w:jc w:val="center"/>
              <w:rPr>
                <w:ins w:id="20848" w:author="Στάθης Καπ" w:date="2023-03-09T06:32:00Z"/>
                <w:sz w:val="16"/>
                <w:szCs w:val="16"/>
              </w:rPr>
            </w:pPr>
            <w:ins w:id="20849" w:author="Στάθης Καπ" w:date="2023-03-09T07:43:00Z">
              <w:r>
                <w:rPr>
                  <w:rFonts w:ascii="Calibri" w:hAnsi="Calibri" w:cs="Calibri"/>
                  <w:color w:val="000000"/>
                  <w:sz w:val="16"/>
                  <w:szCs w:val="16"/>
                </w:rPr>
                <w:t>0.265</w:t>
              </w:r>
            </w:ins>
          </w:p>
        </w:tc>
        <w:tc>
          <w:tcPr>
            <w:tcW w:w="454" w:type="dxa"/>
            <w:tcBorders>
              <w:right w:val="single" w:sz="4" w:space="0" w:color="auto"/>
            </w:tcBorders>
            <w:vAlign w:val="center"/>
          </w:tcPr>
          <w:p w14:paraId="14129439" w14:textId="5F6A3060" w:rsidR="00D128F7" w:rsidRPr="007E0F91" w:rsidRDefault="00D128F7" w:rsidP="00D128F7">
            <w:pPr>
              <w:jc w:val="center"/>
              <w:rPr>
                <w:ins w:id="20850" w:author="Στάθης Καπ" w:date="2023-03-09T06:32:00Z"/>
                <w:sz w:val="16"/>
                <w:szCs w:val="16"/>
              </w:rPr>
            </w:pPr>
            <w:ins w:id="20851" w:author="Στάθης Καπ" w:date="2023-03-09T07:43:00Z">
              <w:r>
                <w:rPr>
                  <w:rFonts w:ascii="Calibri" w:hAnsi="Calibri" w:cs="Calibri"/>
                  <w:color w:val="000000"/>
                  <w:sz w:val="16"/>
                  <w:szCs w:val="16"/>
                </w:rPr>
                <w:t>35.84</w:t>
              </w:r>
            </w:ins>
          </w:p>
        </w:tc>
        <w:tc>
          <w:tcPr>
            <w:tcW w:w="453" w:type="dxa"/>
            <w:tcBorders>
              <w:left w:val="single" w:sz="4" w:space="0" w:color="auto"/>
            </w:tcBorders>
            <w:vAlign w:val="center"/>
          </w:tcPr>
          <w:p w14:paraId="27CD09AD" w14:textId="1EC1DA49" w:rsidR="00D128F7" w:rsidRPr="007E0F91" w:rsidRDefault="00D128F7" w:rsidP="00D128F7">
            <w:pPr>
              <w:jc w:val="center"/>
              <w:rPr>
                <w:ins w:id="20852" w:author="Στάθης Καπ" w:date="2023-03-09T06:32:00Z"/>
                <w:sz w:val="16"/>
                <w:szCs w:val="16"/>
              </w:rPr>
            </w:pPr>
            <w:ins w:id="20853" w:author="Στάθης Καπ" w:date="2023-03-09T07:43:00Z">
              <w:r>
                <w:rPr>
                  <w:rFonts w:ascii="Calibri" w:hAnsi="Calibri" w:cs="Calibri"/>
                  <w:color w:val="000000"/>
                  <w:sz w:val="16"/>
                  <w:szCs w:val="16"/>
                </w:rPr>
                <w:t>540</w:t>
              </w:r>
            </w:ins>
          </w:p>
        </w:tc>
        <w:tc>
          <w:tcPr>
            <w:tcW w:w="454" w:type="dxa"/>
            <w:vAlign w:val="center"/>
          </w:tcPr>
          <w:p w14:paraId="7FF909CF" w14:textId="5FAE42F8" w:rsidR="00D128F7" w:rsidRPr="007E0F91" w:rsidRDefault="00D128F7" w:rsidP="00D128F7">
            <w:pPr>
              <w:jc w:val="center"/>
              <w:rPr>
                <w:ins w:id="20854" w:author="Στάθης Καπ" w:date="2023-03-09T06:32:00Z"/>
                <w:sz w:val="16"/>
                <w:szCs w:val="16"/>
              </w:rPr>
            </w:pPr>
            <w:ins w:id="20855" w:author="Στάθης Καπ" w:date="2023-03-09T07:43:00Z">
              <w:r>
                <w:rPr>
                  <w:rFonts w:ascii="Calibri" w:hAnsi="Calibri" w:cs="Calibri"/>
                  <w:color w:val="000000"/>
                  <w:sz w:val="16"/>
                  <w:szCs w:val="16"/>
                </w:rPr>
                <w:t>23.94</w:t>
              </w:r>
            </w:ins>
          </w:p>
        </w:tc>
        <w:tc>
          <w:tcPr>
            <w:tcW w:w="454" w:type="dxa"/>
            <w:vAlign w:val="center"/>
          </w:tcPr>
          <w:p w14:paraId="0FFA53D9" w14:textId="7183FB83" w:rsidR="00D128F7" w:rsidRPr="007E0F91" w:rsidRDefault="00D128F7" w:rsidP="00D128F7">
            <w:pPr>
              <w:jc w:val="center"/>
              <w:rPr>
                <w:ins w:id="20856" w:author="Στάθης Καπ" w:date="2023-03-09T06:32:00Z"/>
                <w:sz w:val="16"/>
                <w:szCs w:val="16"/>
              </w:rPr>
            </w:pPr>
            <w:ins w:id="20857" w:author="Στάθης Καπ" w:date="2023-03-09T07:43:00Z">
              <w:r>
                <w:rPr>
                  <w:rFonts w:ascii="Calibri" w:hAnsi="Calibri" w:cs="Calibri"/>
                  <w:color w:val="000000"/>
                  <w:sz w:val="16"/>
                  <w:szCs w:val="16"/>
                </w:rPr>
                <w:t>0.266</w:t>
              </w:r>
            </w:ins>
          </w:p>
        </w:tc>
        <w:tc>
          <w:tcPr>
            <w:tcW w:w="461" w:type="dxa"/>
            <w:tcBorders>
              <w:right w:val="single" w:sz="4" w:space="0" w:color="auto"/>
            </w:tcBorders>
            <w:vAlign w:val="center"/>
          </w:tcPr>
          <w:p w14:paraId="116F52DF" w14:textId="6F54D5F6" w:rsidR="00D128F7" w:rsidRPr="007E0F91" w:rsidRDefault="00D128F7" w:rsidP="00D128F7">
            <w:pPr>
              <w:jc w:val="center"/>
              <w:rPr>
                <w:ins w:id="20858" w:author="Στάθης Καπ" w:date="2023-03-09T06:32:00Z"/>
                <w:sz w:val="16"/>
                <w:szCs w:val="16"/>
              </w:rPr>
            </w:pPr>
            <w:ins w:id="20859" w:author="Στάθης Καπ" w:date="2023-03-09T07:43:00Z">
              <w:r>
                <w:rPr>
                  <w:rFonts w:ascii="Calibri" w:hAnsi="Calibri" w:cs="Calibri"/>
                  <w:color w:val="000000"/>
                  <w:sz w:val="16"/>
                  <w:szCs w:val="16"/>
                </w:rPr>
                <w:t>35.59</w:t>
              </w:r>
            </w:ins>
          </w:p>
        </w:tc>
      </w:tr>
      <w:tr w:rsidR="00D128F7" w14:paraId="68B97E70" w14:textId="77777777" w:rsidTr="009861B1">
        <w:trPr>
          <w:trHeight w:val="170"/>
          <w:jc w:val="center"/>
          <w:ins w:id="2086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4EC0B0D" w14:textId="77777777" w:rsidR="00D128F7" w:rsidRPr="007E0F91" w:rsidRDefault="00D128F7" w:rsidP="00D128F7">
            <w:pPr>
              <w:jc w:val="center"/>
              <w:rPr>
                <w:ins w:id="20861" w:author="Στάθης Καπ" w:date="2023-03-09T06:32:00Z"/>
                <w:sz w:val="16"/>
                <w:szCs w:val="16"/>
              </w:rPr>
            </w:pPr>
            <w:ins w:id="20862" w:author="Στάθης Καπ" w:date="2023-03-09T06:32:00Z">
              <w:r w:rsidRPr="009861B1">
                <w:rPr>
                  <w:rFonts w:ascii="Calibri" w:hAnsi="Calibri" w:cs="Calibri"/>
                  <w:color w:val="000000"/>
                  <w:sz w:val="16"/>
                  <w:szCs w:val="16"/>
                </w:rPr>
                <w:t>c107</w:t>
              </w:r>
            </w:ins>
          </w:p>
        </w:tc>
        <w:tc>
          <w:tcPr>
            <w:tcW w:w="565" w:type="dxa"/>
            <w:tcBorders>
              <w:left w:val="single" w:sz="4" w:space="0" w:color="auto"/>
            </w:tcBorders>
            <w:vAlign w:val="center"/>
          </w:tcPr>
          <w:p w14:paraId="4E70CE8F" w14:textId="5501E5CA" w:rsidR="00D128F7" w:rsidRPr="007E0F91" w:rsidRDefault="00D128F7" w:rsidP="00D128F7">
            <w:pPr>
              <w:jc w:val="center"/>
              <w:rPr>
                <w:ins w:id="20863" w:author="Στάθης Καπ" w:date="2023-03-09T06:32:00Z"/>
                <w:sz w:val="16"/>
                <w:szCs w:val="16"/>
              </w:rPr>
            </w:pPr>
            <w:ins w:id="20864" w:author="Στάθης Καπ" w:date="2023-03-09T07:43:00Z">
              <w:r>
                <w:rPr>
                  <w:rFonts w:ascii="Calibri" w:hAnsi="Calibri" w:cs="Calibri"/>
                  <w:color w:val="000000"/>
                  <w:sz w:val="16"/>
                  <w:szCs w:val="16"/>
                </w:rPr>
                <w:t>910</w:t>
              </w:r>
            </w:ins>
          </w:p>
        </w:tc>
        <w:tc>
          <w:tcPr>
            <w:tcW w:w="679" w:type="dxa"/>
            <w:tcBorders>
              <w:right w:val="single" w:sz="4" w:space="0" w:color="auto"/>
            </w:tcBorders>
            <w:vAlign w:val="center"/>
          </w:tcPr>
          <w:p w14:paraId="58B11FCF" w14:textId="6314E7C7" w:rsidR="00D128F7" w:rsidRPr="007E0F91" w:rsidRDefault="00D128F7" w:rsidP="00D128F7">
            <w:pPr>
              <w:jc w:val="center"/>
              <w:rPr>
                <w:ins w:id="20865" w:author="Στάθης Καπ" w:date="2023-03-09T06:32:00Z"/>
                <w:sz w:val="16"/>
                <w:szCs w:val="16"/>
              </w:rPr>
            </w:pPr>
            <w:ins w:id="20866" w:author="Στάθης Καπ" w:date="2023-03-09T07:43:00Z">
              <w:r>
                <w:rPr>
                  <w:rFonts w:ascii="Calibri" w:hAnsi="Calibri" w:cs="Calibri"/>
                  <w:color w:val="000000"/>
                  <w:sz w:val="16"/>
                  <w:szCs w:val="16"/>
                </w:rPr>
                <w:t>900</w:t>
              </w:r>
            </w:ins>
          </w:p>
        </w:tc>
        <w:tc>
          <w:tcPr>
            <w:tcW w:w="453" w:type="dxa"/>
            <w:tcBorders>
              <w:left w:val="single" w:sz="4" w:space="0" w:color="auto"/>
            </w:tcBorders>
            <w:vAlign w:val="center"/>
          </w:tcPr>
          <w:p w14:paraId="1E1E3C91" w14:textId="656FFE18" w:rsidR="00D128F7" w:rsidRPr="007E0F91" w:rsidRDefault="00D128F7" w:rsidP="00D128F7">
            <w:pPr>
              <w:jc w:val="center"/>
              <w:rPr>
                <w:ins w:id="20867" w:author="Στάθης Καπ" w:date="2023-03-09T06:32:00Z"/>
                <w:sz w:val="16"/>
                <w:szCs w:val="16"/>
              </w:rPr>
            </w:pPr>
            <w:ins w:id="20868" w:author="Στάθης Καπ" w:date="2023-03-09T07:43:00Z">
              <w:r>
                <w:rPr>
                  <w:rFonts w:ascii="Calibri" w:hAnsi="Calibri" w:cs="Calibri"/>
                  <w:color w:val="000000"/>
                  <w:sz w:val="16"/>
                  <w:szCs w:val="16"/>
                </w:rPr>
                <w:t>780</w:t>
              </w:r>
            </w:ins>
          </w:p>
        </w:tc>
        <w:tc>
          <w:tcPr>
            <w:tcW w:w="708" w:type="dxa"/>
            <w:vAlign w:val="center"/>
          </w:tcPr>
          <w:p w14:paraId="09063D87" w14:textId="3A3F0C4C" w:rsidR="00D128F7" w:rsidRPr="007E0F91" w:rsidRDefault="00D128F7" w:rsidP="00D128F7">
            <w:pPr>
              <w:jc w:val="center"/>
              <w:rPr>
                <w:ins w:id="20869" w:author="Στάθης Καπ" w:date="2023-03-09T06:32:00Z"/>
                <w:sz w:val="16"/>
                <w:szCs w:val="16"/>
              </w:rPr>
            </w:pPr>
            <w:ins w:id="20870" w:author="Στάθης Καπ" w:date="2023-03-09T07:43:00Z">
              <w:r>
                <w:rPr>
                  <w:rFonts w:ascii="Calibri" w:hAnsi="Calibri" w:cs="Calibri"/>
                  <w:color w:val="000000"/>
                  <w:sz w:val="16"/>
                  <w:szCs w:val="16"/>
                </w:rPr>
                <w:t>14.29</w:t>
              </w:r>
            </w:ins>
          </w:p>
        </w:tc>
        <w:tc>
          <w:tcPr>
            <w:tcW w:w="652" w:type="dxa"/>
            <w:vMerge/>
            <w:tcBorders>
              <w:right w:val="single" w:sz="4" w:space="0" w:color="auto"/>
            </w:tcBorders>
            <w:vAlign w:val="center"/>
          </w:tcPr>
          <w:p w14:paraId="4F731605" w14:textId="77777777" w:rsidR="00D128F7" w:rsidRPr="007E0F91" w:rsidRDefault="00D128F7" w:rsidP="00D128F7">
            <w:pPr>
              <w:jc w:val="center"/>
              <w:rPr>
                <w:ins w:id="20871" w:author="Στάθης Καπ" w:date="2023-03-09T06:32:00Z"/>
                <w:sz w:val="16"/>
                <w:szCs w:val="16"/>
              </w:rPr>
            </w:pPr>
          </w:p>
        </w:tc>
        <w:tc>
          <w:tcPr>
            <w:tcW w:w="453" w:type="dxa"/>
            <w:tcBorders>
              <w:left w:val="single" w:sz="4" w:space="0" w:color="auto"/>
            </w:tcBorders>
            <w:vAlign w:val="center"/>
          </w:tcPr>
          <w:p w14:paraId="0D209D94" w14:textId="1786B1F5" w:rsidR="00D128F7" w:rsidRPr="007E0F91" w:rsidRDefault="00D128F7" w:rsidP="00D128F7">
            <w:pPr>
              <w:jc w:val="center"/>
              <w:rPr>
                <w:ins w:id="20872" w:author="Στάθης Καπ" w:date="2023-03-09T06:32:00Z"/>
                <w:sz w:val="16"/>
                <w:szCs w:val="16"/>
              </w:rPr>
            </w:pPr>
            <w:ins w:id="20873" w:author="Στάθης Καπ" w:date="2023-03-09T07:43:00Z">
              <w:r>
                <w:rPr>
                  <w:rFonts w:ascii="Calibri" w:hAnsi="Calibri" w:cs="Calibri"/>
                  <w:color w:val="000000"/>
                  <w:sz w:val="16"/>
                  <w:szCs w:val="16"/>
                </w:rPr>
                <w:t>790</w:t>
              </w:r>
            </w:ins>
          </w:p>
        </w:tc>
        <w:tc>
          <w:tcPr>
            <w:tcW w:w="454" w:type="dxa"/>
            <w:vAlign w:val="center"/>
          </w:tcPr>
          <w:p w14:paraId="3749EF7D" w14:textId="4AD234A1" w:rsidR="00D128F7" w:rsidRPr="007E0F91" w:rsidRDefault="00D128F7" w:rsidP="00D128F7">
            <w:pPr>
              <w:jc w:val="center"/>
              <w:rPr>
                <w:ins w:id="20874" w:author="Στάθης Καπ" w:date="2023-03-09T06:32:00Z"/>
                <w:sz w:val="16"/>
                <w:szCs w:val="16"/>
              </w:rPr>
            </w:pPr>
            <w:ins w:id="20875" w:author="Στάθης Καπ" w:date="2023-03-09T07:43:00Z">
              <w:r>
                <w:rPr>
                  <w:rFonts w:ascii="Calibri" w:hAnsi="Calibri" w:cs="Calibri"/>
                  <w:color w:val="000000"/>
                  <w:sz w:val="16"/>
                  <w:szCs w:val="16"/>
                </w:rPr>
                <w:t>-1.28</w:t>
              </w:r>
            </w:ins>
          </w:p>
        </w:tc>
        <w:tc>
          <w:tcPr>
            <w:tcW w:w="454" w:type="dxa"/>
            <w:vAlign w:val="center"/>
          </w:tcPr>
          <w:p w14:paraId="2A755525" w14:textId="3263338C" w:rsidR="00D128F7" w:rsidRPr="007E0F91" w:rsidRDefault="00D128F7" w:rsidP="00D128F7">
            <w:pPr>
              <w:jc w:val="center"/>
              <w:rPr>
                <w:ins w:id="20876" w:author="Στάθης Καπ" w:date="2023-03-09T06:32:00Z"/>
                <w:sz w:val="16"/>
                <w:szCs w:val="16"/>
              </w:rPr>
            </w:pPr>
            <w:ins w:id="20877" w:author="Στάθης Καπ" w:date="2023-03-09T07:43:00Z">
              <w:r>
                <w:rPr>
                  <w:rFonts w:ascii="Calibri" w:hAnsi="Calibri" w:cs="Calibri"/>
                  <w:color w:val="000000"/>
                  <w:sz w:val="16"/>
                  <w:szCs w:val="16"/>
                </w:rPr>
                <w:t>0.308</w:t>
              </w:r>
            </w:ins>
          </w:p>
        </w:tc>
        <w:tc>
          <w:tcPr>
            <w:tcW w:w="457" w:type="dxa"/>
            <w:tcBorders>
              <w:right w:val="single" w:sz="4" w:space="0" w:color="auto"/>
            </w:tcBorders>
            <w:vAlign w:val="center"/>
          </w:tcPr>
          <w:p w14:paraId="725031E6" w14:textId="22BD564E" w:rsidR="00D128F7" w:rsidRPr="007E0F91" w:rsidRDefault="00D128F7" w:rsidP="00D128F7">
            <w:pPr>
              <w:jc w:val="center"/>
              <w:rPr>
                <w:ins w:id="20878" w:author="Στάθης Καπ" w:date="2023-03-09T06:32:00Z"/>
                <w:sz w:val="16"/>
                <w:szCs w:val="16"/>
              </w:rPr>
            </w:pPr>
            <w:ins w:id="20879" w:author="Στάθης Καπ" w:date="2023-03-09T07:43:00Z">
              <w:r>
                <w:rPr>
                  <w:rFonts w:ascii="Calibri" w:hAnsi="Calibri" w:cs="Calibri"/>
                  <w:color w:val="000000"/>
                  <w:sz w:val="16"/>
                  <w:szCs w:val="16"/>
                </w:rPr>
                <w:t>23.19</w:t>
              </w:r>
            </w:ins>
          </w:p>
        </w:tc>
        <w:tc>
          <w:tcPr>
            <w:tcW w:w="453" w:type="dxa"/>
            <w:tcBorders>
              <w:left w:val="single" w:sz="4" w:space="0" w:color="auto"/>
            </w:tcBorders>
            <w:vAlign w:val="center"/>
          </w:tcPr>
          <w:p w14:paraId="09972D02" w14:textId="4EF3EB4A" w:rsidR="00D128F7" w:rsidRPr="007E0F91" w:rsidRDefault="00D128F7" w:rsidP="00D128F7">
            <w:pPr>
              <w:jc w:val="center"/>
              <w:rPr>
                <w:ins w:id="20880" w:author="Στάθης Καπ" w:date="2023-03-09T06:32:00Z"/>
                <w:sz w:val="16"/>
                <w:szCs w:val="16"/>
              </w:rPr>
            </w:pPr>
            <w:ins w:id="20881" w:author="Στάθης Καπ" w:date="2023-03-09T07:43:00Z">
              <w:r>
                <w:rPr>
                  <w:rFonts w:ascii="Calibri" w:hAnsi="Calibri" w:cs="Calibri"/>
                  <w:color w:val="000000"/>
                  <w:sz w:val="16"/>
                  <w:szCs w:val="16"/>
                </w:rPr>
                <w:t>710</w:t>
              </w:r>
            </w:ins>
          </w:p>
        </w:tc>
        <w:tc>
          <w:tcPr>
            <w:tcW w:w="454" w:type="dxa"/>
            <w:vAlign w:val="center"/>
          </w:tcPr>
          <w:p w14:paraId="07A6614C" w14:textId="67749E44" w:rsidR="00D128F7" w:rsidRPr="007E0F91" w:rsidRDefault="00D128F7" w:rsidP="00D128F7">
            <w:pPr>
              <w:jc w:val="center"/>
              <w:rPr>
                <w:ins w:id="20882" w:author="Στάθης Καπ" w:date="2023-03-09T06:32:00Z"/>
                <w:sz w:val="16"/>
                <w:szCs w:val="16"/>
              </w:rPr>
            </w:pPr>
            <w:ins w:id="20883" w:author="Στάθης Καπ" w:date="2023-03-09T07:43:00Z">
              <w:r>
                <w:rPr>
                  <w:rFonts w:ascii="Calibri" w:hAnsi="Calibri" w:cs="Calibri"/>
                  <w:color w:val="000000"/>
                  <w:sz w:val="16"/>
                  <w:szCs w:val="16"/>
                </w:rPr>
                <w:t>8.97</w:t>
              </w:r>
            </w:ins>
          </w:p>
        </w:tc>
        <w:tc>
          <w:tcPr>
            <w:tcW w:w="454" w:type="dxa"/>
            <w:vAlign w:val="center"/>
          </w:tcPr>
          <w:p w14:paraId="14EF6399" w14:textId="14FE417B" w:rsidR="00D128F7" w:rsidRPr="007E0F91" w:rsidRDefault="00D128F7" w:rsidP="00D128F7">
            <w:pPr>
              <w:jc w:val="center"/>
              <w:rPr>
                <w:ins w:id="20884" w:author="Στάθης Καπ" w:date="2023-03-09T06:32:00Z"/>
                <w:sz w:val="16"/>
                <w:szCs w:val="16"/>
              </w:rPr>
            </w:pPr>
            <w:ins w:id="20885" w:author="Στάθης Καπ" w:date="2023-03-09T07:43:00Z">
              <w:r>
                <w:rPr>
                  <w:rFonts w:ascii="Calibri" w:hAnsi="Calibri" w:cs="Calibri"/>
                  <w:color w:val="000000"/>
                  <w:sz w:val="16"/>
                  <w:szCs w:val="16"/>
                </w:rPr>
                <w:t>0.269</w:t>
              </w:r>
            </w:ins>
          </w:p>
        </w:tc>
        <w:tc>
          <w:tcPr>
            <w:tcW w:w="454" w:type="dxa"/>
            <w:tcBorders>
              <w:right w:val="single" w:sz="4" w:space="0" w:color="auto"/>
            </w:tcBorders>
            <w:vAlign w:val="center"/>
          </w:tcPr>
          <w:p w14:paraId="3ECCA6E5" w14:textId="7922B7AA" w:rsidR="00D128F7" w:rsidRPr="007E0F91" w:rsidRDefault="00D128F7" w:rsidP="00D128F7">
            <w:pPr>
              <w:jc w:val="center"/>
              <w:rPr>
                <w:ins w:id="20886" w:author="Στάθης Καπ" w:date="2023-03-09T06:32:00Z"/>
                <w:sz w:val="16"/>
                <w:szCs w:val="16"/>
              </w:rPr>
            </w:pPr>
            <w:ins w:id="20887" w:author="Στάθης Καπ" w:date="2023-03-09T07:43:00Z">
              <w:r>
                <w:rPr>
                  <w:rFonts w:ascii="Calibri" w:hAnsi="Calibri" w:cs="Calibri"/>
                  <w:color w:val="000000"/>
                  <w:sz w:val="16"/>
                  <w:szCs w:val="16"/>
                </w:rPr>
                <w:t>32.92</w:t>
              </w:r>
            </w:ins>
          </w:p>
        </w:tc>
        <w:tc>
          <w:tcPr>
            <w:tcW w:w="453" w:type="dxa"/>
            <w:tcBorders>
              <w:left w:val="single" w:sz="4" w:space="0" w:color="auto"/>
            </w:tcBorders>
            <w:vAlign w:val="center"/>
          </w:tcPr>
          <w:p w14:paraId="4C2B6F84" w14:textId="72538C25" w:rsidR="00D128F7" w:rsidRPr="007E0F91" w:rsidRDefault="00D128F7" w:rsidP="00D128F7">
            <w:pPr>
              <w:jc w:val="center"/>
              <w:rPr>
                <w:ins w:id="20888" w:author="Στάθης Καπ" w:date="2023-03-09T06:32:00Z"/>
                <w:sz w:val="16"/>
                <w:szCs w:val="16"/>
              </w:rPr>
            </w:pPr>
            <w:ins w:id="20889" w:author="Στάθης Καπ" w:date="2023-03-09T07:43:00Z">
              <w:r>
                <w:rPr>
                  <w:rFonts w:ascii="Calibri" w:hAnsi="Calibri" w:cs="Calibri"/>
                  <w:color w:val="000000"/>
                  <w:sz w:val="16"/>
                  <w:szCs w:val="16"/>
                </w:rPr>
                <w:t>690</w:t>
              </w:r>
            </w:ins>
          </w:p>
        </w:tc>
        <w:tc>
          <w:tcPr>
            <w:tcW w:w="454" w:type="dxa"/>
            <w:vAlign w:val="center"/>
          </w:tcPr>
          <w:p w14:paraId="3961EA01" w14:textId="17F49134" w:rsidR="00D128F7" w:rsidRPr="007E0F91" w:rsidRDefault="00D128F7" w:rsidP="00D128F7">
            <w:pPr>
              <w:jc w:val="center"/>
              <w:rPr>
                <w:ins w:id="20890" w:author="Στάθης Καπ" w:date="2023-03-09T06:32:00Z"/>
                <w:sz w:val="16"/>
                <w:szCs w:val="16"/>
              </w:rPr>
            </w:pPr>
            <w:ins w:id="20891" w:author="Στάθης Καπ" w:date="2023-03-09T07:43:00Z">
              <w:r>
                <w:rPr>
                  <w:rFonts w:ascii="Calibri" w:hAnsi="Calibri" w:cs="Calibri"/>
                  <w:color w:val="000000"/>
                  <w:sz w:val="16"/>
                  <w:szCs w:val="16"/>
                </w:rPr>
                <w:t>11.54</w:t>
              </w:r>
            </w:ins>
          </w:p>
        </w:tc>
        <w:tc>
          <w:tcPr>
            <w:tcW w:w="454" w:type="dxa"/>
            <w:vAlign w:val="center"/>
          </w:tcPr>
          <w:p w14:paraId="7C5AF40A" w14:textId="0D897654" w:rsidR="00D128F7" w:rsidRPr="007E0F91" w:rsidRDefault="00D128F7" w:rsidP="00D128F7">
            <w:pPr>
              <w:jc w:val="center"/>
              <w:rPr>
                <w:ins w:id="20892" w:author="Στάθης Καπ" w:date="2023-03-09T06:32:00Z"/>
                <w:sz w:val="16"/>
                <w:szCs w:val="16"/>
              </w:rPr>
            </w:pPr>
            <w:ins w:id="20893" w:author="Στάθης Καπ" w:date="2023-03-09T07:43:00Z">
              <w:r>
                <w:rPr>
                  <w:rFonts w:ascii="Calibri" w:hAnsi="Calibri" w:cs="Calibri"/>
                  <w:color w:val="000000"/>
                  <w:sz w:val="16"/>
                  <w:szCs w:val="16"/>
                </w:rPr>
                <w:t>0.269</w:t>
              </w:r>
            </w:ins>
          </w:p>
        </w:tc>
        <w:tc>
          <w:tcPr>
            <w:tcW w:w="461" w:type="dxa"/>
            <w:tcBorders>
              <w:right w:val="single" w:sz="4" w:space="0" w:color="auto"/>
            </w:tcBorders>
            <w:vAlign w:val="center"/>
          </w:tcPr>
          <w:p w14:paraId="48510F01" w14:textId="6D8D1CAD" w:rsidR="00D128F7" w:rsidRPr="007E0F91" w:rsidRDefault="00D128F7" w:rsidP="00D128F7">
            <w:pPr>
              <w:jc w:val="center"/>
              <w:rPr>
                <w:ins w:id="20894" w:author="Στάθης Καπ" w:date="2023-03-09T06:32:00Z"/>
                <w:sz w:val="16"/>
                <w:szCs w:val="16"/>
              </w:rPr>
            </w:pPr>
            <w:ins w:id="20895" w:author="Στάθης Καπ" w:date="2023-03-09T07:43:00Z">
              <w:r>
                <w:rPr>
                  <w:rFonts w:ascii="Calibri" w:hAnsi="Calibri" w:cs="Calibri"/>
                  <w:color w:val="000000"/>
                  <w:sz w:val="16"/>
                  <w:szCs w:val="16"/>
                </w:rPr>
                <w:t>32.92</w:t>
              </w:r>
            </w:ins>
          </w:p>
        </w:tc>
      </w:tr>
      <w:tr w:rsidR="00D128F7" w14:paraId="60930A9A" w14:textId="77777777" w:rsidTr="009861B1">
        <w:trPr>
          <w:trHeight w:val="170"/>
          <w:jc w:val="center"/>
          <w:ins w:id="2089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F34902A" w14:textId="77777777" w:rsidR="00D128F7" w:rsidRPr="007E0F91" w:rsidRDefault="00D128F7" w:rsidP="00D128F7">
            <w:pPr>
              <w:jc w:val="center"/>
              <w:rPr>
                <w:ins w:id="20897" w:author="Στάθης Καπ" w:date="2023-03-09T06:32:00Z"/>
                <w:sz w:val="16"/>
                <w:szCs w:val="16"/>
              </w:rPr>
            </w:pPr>
            <w:ins w:id="20898" w:author="Στάθης Καπ" w:date="2023-03-09T06:32:00Z">
              <w:r w:rsidRPr="009861B1">
                <w:rPr>
                  <w:rFonts w:ascii="Calibri" w:hAnsi="Calibri" w:cs="Calibri"/>
                  <w:color w:val="000000"/>
                  <w:sz w:val="16"/>
                  <w:szCs w:val="16"/>
                </w:rPr>
                <w:t>c108</w:t>
              </w:r>
            </w:ins>
          </w:p>
        </w:tc>
        <w:tc>
          <w:tcPr>
            <w:tcW w:w="565" w:type="dxa"/>
            <w:tcBorders>
              <w:left w:val="single" w:sz="4" w:space="0" w:color="auto"/>
            </w:tcBorders>
            <w:vAlign w:val="center"/>
          </w:tcPr>
          <w:p w14:paraId="0E8B704E" w14:textId="512903E3" w:rsidR="00D128F7" w:rsidRPr="007E0F91" w:rsidRDefault="00D128F7" w:rsidP="00D128F7">
            <w:pPr>
              <w:jc w:val="center"/>
              <w:rPr>
                <w:ins w:id="20899" w:author="Στάθης Καπ" w:date="2023-03-09T06:32:00Z"/>
                <w:sz w:val="16"/>
                <w:szCs w:val="16"/>
              </w:rPr>
            </w:pPr>
            <w:ins w:id="20900" w:author="Στάθης Καπ" w:date="2023-03-09T07:43:00Z">
              <w:r>
                <w:rPr>
                  <w:rFonts w:ascii="Calibri" w:hAnsi="Calibri" w:cs="Calibri"/>
                  <w:color w:val="000000"/>
                  <w:sz w:val="16"/>
                  <w:szCs w:val="16"/>
                </w:rPr>
                <w:t>920</w:t>
              </w:r>
            </w:ins>
          </w:p>
        </w:tc>
        <w:tc>
          <w:tcPr>
            <w:tcW w:w="679" w:type="dxa"/>
            <w:tcBorders>
              <w:right w:val="single" w:sz="4" w:space="0" w:color="auto"/>
            </w:tcBorders>
            <w:vAlign w:val="center"/>
          </w:tcPr>
          <w:p w14:paraId="16601A09" w14:textId="2FD0883D" w:rsidR="00D128F7" w:rsidRPr="007E0F91" w:rsidRDefault="00D128F7" w:rsidP="00D128F7">
            <w:pPr>
              <w:jc w:val="center"/>
              <w:rPr>
                <w:ins w:id="20901" w:author="Στάθης Καπ" w:date="2023-03-09T06:32:00Z"/>
                <w:sz w:val="16"/>
                <w:szCs w:val="16"/>
              </w:rPr>
            </w:pPr>
            <w:ins w:id="20902" w:author="Στάθης Καπ" w:date="2023-03-09T07:43:00Z">
              <w:r>
                <w:rPr>
                  <w:rFonts w:ascii="Calibri" w:hAnsi="Calibri" w:cs="Calibri"/>
                  <w:color w:val="000000"/>
                  <w:sz w:val="16"/>
                  <w:szCs w:val="16"/>
                </w:rPr>
                <w:t>900</w:t>
              </w:r>
            </w:ins>
          </w:p>
        </w:tc>
        <w:tc>
          <w:tcPr>
            <w:tcW w:w="453" w:type="dxa"/>
            <w:tcBorders>
              <w:left w:val="single" w:sz="4" w:space="0" w:color="auto"/>
            </w:tcBorders>
            <w:vAlign w:val="center"/>
          </w:tcPr>
          <w:p w14:paraId="7FD3797F" w14:textId="2B73D019" w:rsidR="00D128F7" w:rsidRPr="007E0F91" w:rsidRDefault="00D128F7" w:rsidP="00D128F7">
            <w:pPr>
              <w:jc w:val="center"/>
              <w:rPr>
                <w:ins w:id="20903" w:author="Στάθης Καπ" w:date="2023-03-09T06:32:00Z"/>
                <w:sz w:val="16"/>
                <w:szCs w:val="16"/>
              </w:rPr>
            </w:pPr>
            <w:ins w:id="20904" w:author="Στάθης Καπ" w:date="2023-03-09T07:43:00Z">
              <w:r>
                <w:rPr>
                  <w:rFonts w:ascii="Calibri" w:hAnsi="Calibri" w:cs="Calibri"/>
                  <w:color w:val="000000"/>
                  <w:sz w:val="16"/>
                  <w:szCs w:val="16"/>
                </w:rPr>
                <w:t>800</w:t>
              </w:r>
            </w:ins>
          </w:p>
        </w:tc>
        <w:tc>
          <w:tcPr>
            <w:tcW w:w="708" w:type="dxa"/>
            <w:vAlign w:val="center"/>
          </w:tcPr>
          <w:p w14:paraId="6EE9001C" w14:textId="33294FB8" w:rsidR="00D128F7" w:rsidRPr="007E0F91" w:rsidRDefault="00D128F7" w:rsidP="00D128F7">
            <w:pPr>
              <w:jc w:val="center"/>
              <w:rPr>
                <w:ins w:id="20905" w:author="Στάθης Καπ" w:date="2023-03-09T06:32:00Z"/>
                <w:sz w:val="16"/>
                <w:szCs w:val="16"/>
              </w:rPr>
            </w:pPr>
            <w:ins w:id="20906" w:author="Στάθης Καπ" w:date="2023-03-09T07:43:00Z">
              <w:r>
                <w:rPr>
                  <w:rFonts w:ascii="Calibri" w:hAnsi="Calibri" w:cs="Calibri"/>
                  <w:color w:val="000000"/>
                  <w:sz w:val="16"/>
                  <w:szCs w:val="16"/>
                </w:rPr>
                <w:t>13.04</w:t>
              </w:r>
            </w:ins>
          </w:p>
        </w:tc>
        <w:tc>
          <w:tcPr>
            <w:tcW w:w="652" w:type="dxa"/>
            <w:vMerge/>
            <w:tcBorders>
              <w:right w:val="single" w:sz="4" w:space="0" w:color="auto"/>
            </w:tcBorders>
            <w:vAlign w:val="center"/>
          </w:tcPr>
          <w:p w14:paraId="7BB61F7D" w14:textId="77777777" w:rsidR="00D128F7" w:rsidRPr="007E0F91" w:rsidRDefault="00D128F7" w:rsidP="00D128F7">
            <w:pPr>
              <w:jc w:val="center"/>
              <w:rPr>
                <w:ins w:id="20907" w:author="Στάθης Καπ" w:date="2023-03-09T06:32:00Z"/>
                <w:sz w:val="16"/>
                <w:szCs w:val="16"/>
              </w:rPr>
            </w:pPr>
          </w:p>
        </w:tc>
        <w:tc>
          <w:tcPr>
            <w:tcW w:w="453" w:type="dxa"/>
            <w:tcBorders>
              <w:left w:val="single" w:sz="4" w:space="0" w:color="auto"/>
            </w:tcBorders>
            <w:vAlign w:val="center"/>
          </w:tcPr>
          <w:p w14:paraId="14E2FF37" w14:textId="39C0AA41" w:rsidR="00D128F7" w:rsidRPr="007E0F91" w:rsidRDefault="00D128F7" w:rsidP="00D128F7">
            <w:pPr>
              <w:jc w:val="center"/>
              <w:rPr>
                <w:ins w:id="20908" w:author="Στάθης Καπ" w:date="2023-03-09T06:32:00Z"/>
                <w:sz w:val="16"/>
                <w:szCs w:val="16"/>
              </w:rPr>
            </w:pPr>
            <w:ins w:id="20909" w:author="Στάθης Καπ" w:date="2023-03-09T07:43:00Z">
              <w:r>
                <w:rPr>
                  <w:rFonts w:ascii="Calibri" w:hAnsi="Calibri" w:cs="Calibri"/>
                  <w:color w:val="000000"/>
                  <w:sz w:val="16"/>
                  <w:szCs w:val="16"/>
                </w:rPr>
                <w:t>800</w:t>
              </w:r>
            </w:ins>
          </w:p>
        </w:tc>
        <w:tc>
          <w:tcPr>
            <w:tcW w:w="454" w:type="dxa"/>
            <w:vAlign w:val="center"/>
          </w:tcPr>
          <w:p w14:paraId="63659DBF" w14:textId="3961DEDB" w:rsidR="00D128F7" w:rsidRPr="007E0F91" w:rsidRDefault="00D128F7" w:rsidP="00D128F7">
            <w:pPr>
              <w:jc w:val="center"/>
              <w:rPr>
                <w:ins w:id="20910" w:author="Στάθης Καπ" w:date="2023-03-09T06:32:00Z"/>
                <w:sz w:val="16"/>
                <w:szCs w:val="16"/>
              </w:rPr>
            </w:pPr>
            <w:ins w:id="20911" w:author="Στάθης Καπ" w:date="2023-03-09T07:43:00Z">
              <w:r>
                <w:rPr>
                  <w:rFonts w:ascii="Calibri" w:hAnsi="Calibri" w:cs="Calibri"/>
                  <w:color w:val="000000"/>
                  <w:sz w:val="16"/>
                  <w:szCs w:val="16"/>
                </w:rPr>
                <w:t>0</w:t>
              </w:r>
            </w:ins>
          </w:p>
        </w:tc>
        <w:tc>
          <w:tcPr>
            <w:tcW w:w="454" w:type="dxa"/>
            <w:vAlign w:val="center"/>
          </w:tcPr>
          <w:p w14:paraId="4C618E24" w14:textId="3131BA7B" w:rsidR="00D128F7" w:rsidRPr="007E0F91" w:rsidRDefault="00D128F7" w:rsidP="00D128F7">
            <w:pPr>
              <w:jc w:val="center"/>
              <w:rPr>
                <w:ins w:id="20912" w:author="Στάθης Καπ" w:date="2023-03-09T06:32:00Z"/>
                <w:sz w:val="16"/>
                <w:szCs w:val="16"/>
              </w:rPr>
            </w:pPr>
            <w:ins w:id="20913" w:author="Στάθης Καπ" w:date="2023-03-09T07:43:00Z">
              <w:r>
                <w:rPr>
                  <w:rFonts w:ascii="Calibri" w:hAnsi="Calibri" w:cs="Calibri"/>
                  <w:color w:val="000000"/>
                  <w:sz w:val="16"/>
                  <w:szCs w:val="16"/>
                </w:rPr>
                <w:t>0.291</w:t>
              </w:r>
            </w:ins>
          </w:p>
        </w:tc>
        <w:tc>
          <w:tcPr>
            <w:tcW w:w="457" w:type="dxa"/>
            <w:tcBorders>
              <w:right w:val="single" w:sz="4" w:space="0" w:color="auto"/>
            </w:tcBorders>
            <w:vAlign w:val="center"/>
          </w:tcPr>
          <w:p w14:paraId="5596C82E" w14:textId="5BCBC9E3" w:rsidR="00D128F7" w:rsidRPr="007E0F91" w:rsidRDefault="00D128F7" w:rsidP="00D128F7">
            <w:pPr>
              <w:jc w:val="center"/>
              <w:rPr>
                <w:ins w:id="20914" w:author="Στάθης Καπ" w:date="2023-03-09T06:32:00Z"/>
                <w:sz w:val="16"/>
                <w:szCs w:val="16"/>
              </w:rPr>
            </w:pPr>
            <w:ins w:id="20915" w:author="Στάθης Καπ" w:date="2023-03-09T07:43:00Z">
              <w:r>
                <w:rPr>
                  <w:rFonts w:ascii="Calibri" w:hAnsi="Calibri" w:cs="Calibri"/>
                  <w:color w:val="000000"/>
                  <w:sz w:val="16"/>
                  <w:szCs w:val="16"/>
                </w:rPr>
                <w:t>42.49</w:t>
              </w:r>
            </w:ins>
          </w:p>
        </w:tc>
        <w:tc>
          <w:tcPr>
            <w:tcW w:w="453" w:type="dxa"/>
            <w:tcBorders>
              <w:left w:val="single" w:sz="4" w:space="0" w:color="auto"/>
            </w:tcBorders>
            <w:vAlign w:val="center"/>
          </w:tcPr>
          <w:p w14:paraId="148A6308" w14:textId="70223A5B" w:rsidR="00D128F7" w:rsidRPr="007E0F91" w:rsidRDefault="00D128F7" w:rsidP="00D128F7">
            <w:pPr>
              <w:jc w:val="center"/>
              <w:rPr>
                <w:ins w:id="20916" w:author="Στάθης Καπ" w:date="2023-03-09T06:32:00Z"/>
                <w:sz w:val="16"/>
                <w:szCs w:val="16"/>
              </w:rPr>
            </w:pPr>
            <w:ins w:id="20917" w:author="Στάθης Καπ" w:date="2023-03-09T07:43:00Z">
              <w:r>
                <w:rPr>
                  <w:rFonts w:ascii="Calibri" w:hAnsi="Calibri" w:cs="Calibri"/>
                  <w:color w:val="000000"/>
                  <w:sz w:val="16"/>
                  <w:szCs w:val="16"/>
                </w:rPr>
                <w:t>760</w:t>
              </w:r>
            </w:ins>
          </w:p>
        </w:tc>
        <w:tc>
          <w:tcPr>
            <w:tcW w:w="454" w:type="dxa"/>
            <w:vAlign w:val="center"/>
          </w:tcPr>
          <w:p w14:paraId="1C05E6FA" w14:textId="7AF2DC53" w:rsidR="00D128F7" w:rsidRPr="007E0F91" w:rsidRDefault="00D128F7" w:rsidP="00D128F7">
            <w:pPr>
              <w:jc w:val="center"/>
              <w:rPr>
                <w:ins w:id="20918" w:author="Στάθης Καπ" w:date="2023-03-09T06:32:00Z"/>
                <w:sz w:val="16"/>
                <w:szCs w:val="16"/>
              </w:rPr>
            </w:pPr>
            <w:ins w:id="20919" w:author="Στάθης Καπ" w:date="2023-03-09T07:43:00Z">
              <w:r>
                <w:rPr>
                  <w:rFonts w:ascii="Calibri" w:hAnsi="Calibri" w:cs="Calibri"/>
                  <w:color w:val="000000"/>
                  <w:sz w:val="16"/>
                  <w:szCs w:val="16"/>
                </w:rPr>
                <w:t>5</w:t>
              </w:r>
            </w:ins>
          </w:p>
        </w:tc>
        <w:tc>
          <w:tcPr>
            <w:tcW w:w="454" w:type="dxa"/>
            <w:vAlign w:val="center"/>
          </w:tcPr>
          <w:p w14:paraId="297AB9B9" w14:textId="347750C5" w:rsidR="00D128F7" w:rsidRPr="007E0F91" w:rsidRDefault="00D128F7" w:rsidP="00D128F7">
            <w:pPr>
              <w:jc w:val="center"/>
              <w:rPr>
                <w:ins w:id="20920" w:author="Στάθης Καπ" w:date="2023-03-09T06:32:00Z"/>
                <w:sz w:val="16"/>
                <w:szCs w:val="16"/>
              </w:rPr>
            </w:pPr>
            <w:ins w:id="20921" w:author="Στάθης Καπ" w:date="2023-03-09T07:43:00Z">
              <w:r>
                <w:rPr>
                  <w:rFonts w:ascii="Calibri" w:hAnsi="Calibri" w:cs="Calibri"/>
                  <w:color w:val="000000"/>
                  <w:sz w:val="16"/>
                  <w:szCs w:val="16"/>
                </w:rPr>
                <w:t>0.279</w:t>
              </w:r>
            </w:ins>
          </w:p>
        </w:tc>
        <w:tc>
          <w:tcPr>
            <w:tcW w:w="454" w:type="dxa"/>
            <w:tcBorders>
              <w:right w:val="single" w:sz="4" w:space="0" w:color="auto"/>
            </w:tcBorders>
            <w:vAlign w:val="center"/>
          </w:tcPr>
          <w:p w14:paraId="6433AAD2" w14:textId="606269A2" w:rsidR="00D128F7" w:rsidRPr="007E0F91" w:rsidRDefault="00D128F7" w:rsidP="00D128F7">
            <w:pPr>
              <w:jc w:val="center"/>
              <w:rPr>
                <w:ins w:id="20922" w:author="Στάθης Καπ" w:date="2023-03-09T06:32:00Z"/>
                <w:sz w:val="16"/>
                <w:szCs w:val="16"/>
              </w:rPr>
            </w:pPr>
            <w:ins w:id="20923" w:author="Στάθης Καπ" w:date="2023-03-09T07:43:00Z">
              <w:r>
                <w:rPr>
                  <w:rFonts w:ascii="Calibri" w:hAnsi="Calibri" w:cs="Calibri"/>
                  <w:color w:val="000000"/>
                  <w:sz w:val="16"/>
                  <w:szCs w:val="16"/>
                </w:rPr>
                <w:t>44.86</w:t>
              </w:r>
            </w:ins>
          </w:p>
        </w:tc>
        <w:tc>
          <w:tcPr>
            <w:tcW w:w="453" w:type="dxa"/>
            <w:tcBorders>
              <w:left w:val="single" w:sz="4" w:space="0" w:color="auto"/>
            </w:tcBorders>
            <w:vAlign w:val="center"/>
          </w:tcPr>
          <w:p w14:paraId="2D2D3878" w14:textId="2AC7F3F3" w:rsidR="00D128F7" w:rsidRPr="007E0F91" w:rsidRDefault="00D128F7" w:rsidP="00D128F7">
            <w:pPr>
              <w:jc w:val="center"/>
              <w:rPr>
                <w:ins w:id="20924" w:author="Στάθης Καπ" w:date="2023-03-09T06:32:00Z"/>
                <w:sz w:val="16"/>
                <w:szCs w:val="16"/>
              </w:rPr>
            </w:pPr>
            <w:ins w:id="20925" w:author="Στάθης Καπ" w:date="2023-03-09T07:43:00Z">
              <w:r>
                <w:rPr>
                  <w:rFonts w:ascii="Calibri" w:hAnsi="Calibri" w:cs="Calibri"/>
                  <w:color w:val="000000"/>
                  <w:sz w:val="16"/>
                  <w:szCs w:val="16"/>
                </w:rPr>
                <w:t>720</w:t>
              </w:r>
            </w:ins>
          </w:p>
        </w:tc>
        <w:tc>
          <w:tcPr>
            <w:tcW w:w="454" w:type="dxa"/>
            <w:vAlign w:val="center"/>
          </w:tcPr>
          <w:p w14:paraId="3ADC28F0" w14:textId="4E235331" w:rsidR="00D128F7" w:rsidRPr="007E0F91" w:rsidRDefault="00D128F7" w:rsidP="00D128F7">
            <w:pPr>
              <w:jc w:val="center"/>
              <w:rPr>
                <w:ins w:id="20926" w:author="Στάθης Καπ" w:date="2023-03-09T06:32:00Z"/>
                <w:sz w:val="16"/>
                <w:szCs w:val="16"/>
              </w:rPr>
            </w:pPr>
            <w:ins w:id="20927" w:author="Στάθης Καπ" w:date="2023-03-09T07:43:00Z">
              <w:r>
                <w:rPr>
                  <w:rFonts w:ascii="Calibri" w:hAnsi="Calibri" w:cs="Calibri"/>
                  <w:color w:val="000000"/>
                  <w:sz w:val="16"/>
                  <w:szCs w:val="16"/>
                </w:rPr>
                <w:t>10</w:t>
              </w:r>
            </w:ins>
          </w:p>
        </w:tc>
        <w:tc>
          <w:tcPr>
            <w:tcW w:w="454" w:type="dxa"/>
            <w:vAlign w:val="center"/>
          </w:tcPr>
          <w:p w14:paraId="2B1B54C2" w14:textId="4BBE9D82" w:rsidR="00D128F7" w:rsidRPr="007E0F91" w:rsidRDefault="00D128F7" w:rsidP="00D128F7">
            <w:pPr>
              <w:jc w:val="center"/>
              <w:rPr>
                <w:ins w:id="20928" w:author="Στάθης Καπ" w:date="2023-03-09T06:32:00Z"/>
                <w:sz w:val="16"/>
                <w:szCs w:val="16"/>
              </w:rPr>
            </w:pPr>
            <w:ins w:id="20929" w:author="Στάθης Καπ" w:date="2023-03-09T07:43:00Z">
              <w:r>
                <w:rPr>
                  <w:rFonts w:ascii="Calibri" w:hAnsi="Calibri" w:cs="Calibri"/>
                  <w:color w:val="000000"/>
                  <w:sz w:val="16"/>
                  <w:szCs w:val="16"/>
                </w:rPr>
                <w:t>0.281</w:t>
              </w:r>
            </w:ins>
          </w:p>
        </w:tc>
        <w:tc>
          <w:tcPr>
            <w:tcW w:w="461" w:type="dxa"/>
            <w:tcBorders>
              <w:right w:val="single" w:sz="4" w:space="0" w:color="auto"/>
            </w:tcBorders>
            <w:vAlign w:val="center"/>
          </w:tcPr>
          <w:p w14:paraId="528F5A96" w14:textId="6AAD65DB" w:rsidR="00D128F7" w:rsidRPr="007E0F91" w:rsidRDefault="00D128F7" w:rsidP="00D128F7">
            <w:pPr>
              <w:jc w:val="center"/>
              <w:rPr>
                <w:ins w:id="20930" w:author="Στάθης Καπ" w:date="2023-03-09T06:32:00Z"/>
                <w:sz w:val="16"/>
                <w:szCs w:val="16"/>
              </w:rPr>
            </w:pPr>
            <w:ins w:id="20931" w:author="Στάθης Καπ" w:date="2023-03-09T07:43:00Z">
              <w:r>
                <w:rPr>
                  <w:rFonts w:ascii="Calibri" w:hAnsi="Calibri" w:cs="Calibri"/>
                  <w:color w:val="000000"/>
                  <w:sz w:val="16"/>
                  <w:szCs w:val="16"/>
                </w:rPr>
                <w:t>44.47</w:t>
              </w:r>
            </w:ins>
          </w:p>
        </w:tc>
      </w:tr>
      <w:tr w:rsidR="00D128F7" w14:paraId="2C116429" w14:textId="77777777" w:rsidTr="009861B1">
        <w:trPr>
          <w:trHeight w:val="170"/>
          <w:jc w:val="center"/>
          <w:ins w:id="2093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040A952F" w14:textId="77777777" w:rsidR="00D128F7" w:rsidRPr="007E0F91" w:rsidRDefault="00D128F7" w:rsidP="00D128F7">
            <w:pPr>
              <w:jc w:val="center"/>
              <w:rPr>
                <w:ins w:id="20933" w:author="Στάθης Καπ" w:date="2023-03-09T06:32:00Z"/>
                <w:sz w:val="16"/>
                <w:szCs w:val="16"/>
              </w:rPr>
            </w:pPr>
            <w:ins w:id="20934" w:author="Στάθης Καπ" w:date="2023-03-09T06:32:00Z">
              <w:r w:rsidRPr="009861B1">
                <w:rPr>
                  <w:rFonts w:ascii="Calibri" w:hAnsi="Calibri" w:cs="Calibri"/>
                  <w:color w:val="000000"/>
                  <w:sz w:val="16"/>
                  <w:szCs w:val="16"/>
                </w:rPr>
                <w:t>c109</w:t>
              </w:r>
            </w:ins>
          </w:p>
        </w:tc>
        <w:tc>
          <w:tcPr>
            <w:tcW w:w="565" w:type="dxa"/>
            <w:tcBorders>
              <w:left w:val="single" w:sz="4" w:space="0" w:color="auto"/>
            </w:tcBorders>
            <w:vAlign w:val="center"/>
          </w:tcPr>
          <w:p w14:paraId="2509DA62" w14:textId="66AFF9D9" w:rsidR="00D128F7" w:rsidRPr="007E0F91" w:rsidRDefault="00D128F7" w:rsidP="00D128F7">
            <w:pPr>
              <w:jc w:val="center"/>
              <w:rPr>
                <w:ins w:id="20935" w:author="Στάθης Καπ" w:date="2023-03-09T06:32:00Z"/>
                <w:sz w:val="16"/>
                <w:szCs w:val="16"/>
              </w:rPr>
            </w:pPr>
            <w:ins w:id="20936" w:author="Στάθης Καπ" w:date="2023-03-09T07:43:00Z">
              <w:r>
                <w:rPr>
                  <w:rFonts w:ascii="Calibri" w:hAnsi="Calibri" w:cs="Calibri"/>
                  <w:color w:val="000000"/>
                  <w:sz w:val="16"/>
                  <w:szCs w:val="16"/>
                </w:rPr>
                <w:t>970</w:t>
              </w:r>
            </w:ins>
          </w:p>
        </w:tc>
        <w:tc>
          <w:tcPr>
            <w:tcW w:w="679" w:type="dxa"/>
            <w:tcBorders>
              <w:right w:val="single" w:sz="4" w:space="0" w:color="auto"/>
            </w:tcBorders>
            <w:vAlign w:val="center"/>
          </w:tcPr>
          <w:p w14:paraId="060B9ED2" w14:textId="0CAE6FF5" w:rsidR="00D128F7" w:rsidRPr="007E0F91" w:rsidRDefault="00D128F7" w:rsidP="00D128F7">
            <w:pPr>
              <w:jc w:val="center"/>
              <w:rPr>
                <w:ins w:id="20937" w:author="Στάθης Καπ" w:date="2023-03-09T06:32:00Z"/>
                <w:sz w:val="16"/>
                <w:szCs w:val="16"/>
              </w:rPr>
            </w:pPr>
            <w:ins w:id="20938" w:author="Στάθης Καπ" w:date="2023-03-09T07:43:00Z">
              <w:r>
                <w:rPr>
                  <w:rFonts w:ascii="Calibri" w:hAnsi="Calibri" w:cs="Calibri"/>
                  <w:color w:val="000000"/>
                  <w:sz w:val="16"/>
                  <w:szCs w:val="16"/>
                </w:rPr>
                <w:t>950</w:t>
              </w:r>
            </w:ins>
          </w:p>
        </w:tc>
        <w:tc>
          <w:tcPr>
            <w:tcW w:w="453" w:type="dxa"/>
            <w:tcBorders>
              <w:left w:val="single" w:sz="4" w:space="0" w:color="auto"/>
            </w:tcBorders>
            <w:vAlign w:val="center"/>
          </w:tcPr>
          <w:p w14:paraId="06D8A121" w14:textId="5E7217F8" w:rsidR="00D128F7" w:rsidRPr="007E0F91" w:rsidRDefault="00D128F7" w:rsidP="00D128F7">
            <w:pPr>
              <w:jc w:val="center"/>
              <w:rPr>
                <w:ins w:id="20939" w:author="Στάθης Καπ" w:date="2023-03-09T06:32:00Z"/>
                <w:sz w:val="16"/>
                <w:szCs w:val="16"/>
              </w:rPr>
            </w:pPr>
            <w:ins w:id="20940" w:author="Στάθης Καπ" w:date="2023-03-09T07:43:00Z">
              <w:r>
                <w:rPr>
                  <w:rFonts w:ascii="Calibri" w:hAnsi="Calibri" w:cs="Calibri"/>
                  <w:color w:val="000000"/>
                  <w:sz w:val="16"/>
                  <w:szCs w:val="16"/>
                </w:rPr>
                <w:t>880</w:t>
              </w:r>
            </w:ins>
          </w:p>
        </w:tc>
        <w:tc>
          <w:tcPr>
            <w:tcW w:w="708" w:type="dxa"/>
            <w:vAlign w:val="center"/>
          </w:tcPr>
          <w:p w14:paraId="3FAA235D" w14:textId="7517A016" w:rsidR="00D128F7" w:rsidRPr="007E0F91" w:rsidRDefault="00D128F7" w:rsidP="00D128F7">
            <w:pPr>
              <w:jc w:val="center"/>
              <w:rPr>
                <w:ins w:id="20941" w:author="Στάθης Καπ" w:date="2023-03-09T06:32:00Z"/>
                <w:sz w:val="16"/>
                <w:szCs w:val="16"/>
              </w:rPr>
            </w:pPr>
            <w:ins w:id="20942" w:author="Στάθης Καπ" w:date="2023-03-09T07:43:00Z">
              <w:r>
                <w:rPr>
                  <w:rFonts w:ascii="Calibri" w:hAnsi="Calibri" w:cs="Calibri"/>
                  <w:color w:val="000000"/>
                  <w:sz w:val="16"/>
                  <w:szCs w:val="16"/>
                </w:rPr>
                <w:t>9.28</w:t>
              </w:r>
            </w:ins>
          </w:p>
        </w:tc>
        <w:tc>
          <w:tcPr>
            <w:tcW w:w="652" w:type="dxa"/>
            <w:vMerge/>
            <w:tcBorders>
              <w:right w:val="single" w:sz="4" w:space="0" w:color="auto"/>
            </w:tcBorders>
            <w:vAlign w:val="center"/>
          </w:tcPr>
          <w:p w14:paraId="7D1B7F59" w14:textId="77777777" w:rsidR="00D128F7" w:rsidRPr="007E0F91" w:rsidRDefault="00D128F7" w:rsidP="00D128F7">
            <w:pPr>
              <w:jc w:val="center"/>
              <w:rPr>
                <w:ins w:id="20943" w:author="Στάθης Καπ" w:date="2023-03-09T06:32:00Z"/>
                <w:sz w:val="16"/>
                <w:szCs w:val="16"/>
              </w:rPr>
            </w:pPr>
          </w:p>
        </w:tc>
        <w:tc>
          <w:tcPr>
            <w:tcW w:w="453" w:type="dxa"/>
            <w:tcBorders>
              <w:left w:val="single" w:sz="4" w:space="0" w:color="auto"/>
            </w:tcBorders>
            <w:vAlign w:val="center"/>
          </w:tcPr>
          <w:p w14:paraId="22F16DFF" w14:textId="3164E808" w:rsidR="00D128F7" w:rsidRPr="007E0F91" w:rsidRDefault="00D128F7" w:rsidP="00D128F7">
            <w:pPr>
              <w:jc w:val="center"/>
              <w:rPr>
                <w:ins w:id="20944" w:author="Στάθης Καπ" w:date="2023-03-09T06:32:00Z"/>
                <w:sz w:val="16"/>
                <w:szCs w:val="16"/>
              </w:rPr>
            </w:pPr>
            <w:ins w:id="20945" w:author="Στάθης Καπ" w:date="2023-03-09T07:43:00Z">
              <w:r>
                <w:rPr>
                  <w:rFonts w:ascii="Calibri" w:hAnsi="Calibri" w:cs="Calibri"/>
                  <w:color w:val="000000"/>
                  <w:sz w:val="16"/>
                  <w:szCs w:val="16"/>
                </w:rPr>
                <w:t>820</w:t>
              </w:r>
            </w:ins>
          </w:p>
        </w:tc>
        <w:tc>
          <w:tcPr>
            <w:tcW w:w="454" w:type="dxa"/>
            <w:vAlign w:val="center"/>
          </w:tcPr>
          <w:p w14:paraId="2315A26F" w14:textId="63A7FF67" w:rsidR="00D128F7" w:rsidRPr="007E0F91" w:rsidRDefault="00D128F7" w:rsidP="00D128F7">
            <w:pPr>
              <w:jc w:val="center"/>
              <w:rPr>
                <w:ins w:id="20946" w:author="Στάθης Καπ" w:date="2023-03-09T06:32:00Z"/>
                <w:sz w:val="16"/>
                <w:szCs w:val="16"/>
              </w:rPr>
            </w:pPr>
            <w:ins w:id="20947" w:author="Στάθης Καπ" w:date="2023-03-09T07:43:00Z">
              <w:r>
                <w:rPr>
                  <w:rFonts w:ascii="Calibri" w:hAnsi="Calibri" w:cs="Calibri"/>
                  <w:color w:val="000000"/>
                  <w:sz w:val="16"/>
                  <w:szCs w:val="16"/>
                </w:rPr>
                <w:t>6.82</w:t>
              </w:r>
            </w:ins>
          </w:p>
        </w:tc>
        <w:tc>
          <w:tcPr>
            <w:tcW w:w="454" w:type="dxa"/>
            <w:vAlign w:val="center"/>
          </w:tcPr>
          <w:p w14:paraId="10054B27" w14:textId="31B60B1C" w:rsidR="00D128F7" w:rsidRPr="007E0F91" w:rsidRDefault="00D128F7" w:rsidP="00D128F7">
            <w:pPr>
              <w:jc w:val="center"/>
              <w:rPr>
                <w:ins w:id="20948" w:author="Στάθης Καπ" w:date="2023-03-09T06:32:00Z"/>
                <w:sz w:val="16"/>
                <w:szCs w:val="16"/>
              </w:rPr>
            </w:pPr>
            <w:ins w:id="20949" w:author="Στάθης Καπ" w:date="2023-03-09T07:43:00Z">
              <w:r>
                <w:rPr>
                  <w:rFonts w:ascii="Calibri" w:hAnsi="Calibri" w:cs="Calibri"/>
                  <w:color w:val="000000"/>
                  <w:sz w:val="16"/>
                  <w:szCs w:val="16"/>
                </w:rPr>
                <w:t>0.277</w:t>
              </w:r>
            </w:ins>
          </w:p>
        </w:tc>
        <w:tc>
          <w:tcPr>
            <w:tcW w:w="457" w:type="dxa"/>
            <w:tcBorders>
              <w:right w:val="single" w:sz="4" w:space="0" w:color="auto"/>
            </w:tcBorders>
            <w:vAlign w:val="center"/>
          </w:tcPr>
          <w:p w14:paraId="3620CDF1" w14:textId="2FD50A1D" w:rsidR="00D128F7" w:rsidRPr="007E0F91" w:rsidRDefault="00D128F7" w:rsidP="00D128F7">
            <w:pPr>
              <w:jc w:val="center"/>
              <w:rPr>
                <w:ins w:id="20950" w:author="Στάθης Καπ" w:date="2023-03-09T06:32:00Z"/>
                <w:sz w:val="16"/>
                <w:szCs w:val="16"/>
              </w:rPr>
            </w:pPr>
            <w:ins w:id="20951" w:author="Στάθης Καπ" w:date="2023-03-09T07:43:00Z">
              <w:r>
                <w:rPr>
                  <w:rFonts w:ascii="Calibri" w:hAnsi="Calibri" w:cs="Calibri"/>
                  <w:color w:val="000000"/>
                  <w:sz w:val="16"/>
                  <w:szCs w:val="16"/>
                </w:rPr>
                <w:t>51.66</w:t>
              </w:r>
            </w:ins>
          </w:p>
        </w:tc>
        <w:tc>
          <w:tcPr>
            <w:tcW w:w="453" w:type="dxa"/>
            <w:tcBorders>
              <w:left w:val="single" w:sz="4" w:space="0" w:color="auto"/>
            </w:tcBorders>
            <w:vAlign w:val="center"/>
          </w:tcPr>
          <w:p w14:paraId="238967ED" w14:textId="482B728B" w:rsidR="00D128F7" w:rsidRPr="007E0F91" w:rsidRDefault="00D128F7" w:rsidP="00D128F7">
            <w:pPr>
              <w:jc w:val="center"/>
              <w:rPr>
                <w:ins w:id="20952" w:author="Στάθης Καπ" w:date="2023-03-09T06:32:00Z"/>
                <w:sz w:val="16"/>
                <w:szCs w:val="16"/>
              </w:rPr>
            </w:pPr>
            <w:ins w:id="20953" w:author="Στάθης Καπ" w:date="2023-03-09T07:43:00Z">
              <w:r>
                <w:rPr>
                  <w:rFonts w:ascii="Calibri" w:hAnsi="Calibri" w:cs="Calibri"/>
                  <w:color w:val="000000"/>
                  <w:sz w:val="16"/>
                  <w:szCs w:val="16"/>
                </w:rPr>
                <w:t>760</w:t>
              </w:r>
            </w:ins>
          </w:p>
        </w:tc>
        <w:tc>
          <w:tcPr>
            <w:tcW w:w="454" w:type="dxa"/>
            <w:vAlign w:val="center"/>
          </w:tcPr>
          <w:p w14:paraId="6964AC9D" w14:textId="3F0668B8" w:rsidR="00D128F7" w:rsidRPr="007E0F91" w:rsidRDefault="00D128F7" w:rsidP="00D128F7">
            <w:pPr>
              <w:jc w:val="center"/>
              <w:rPr>
                <w:ins w:id="20954" w:author="Στάθης Καπ" w:date="2023-03-09T06:32:00Z"/>
                <w:sz w:val="16"/>
                <w:szCs w:val="16"/>
              </w:rPr>
            </w:pPr>
            <w:ins w:id="20955" w:author="Στάθης Καπ" w:date="2023-03-09T07:43:00Z">
              <w:r>
                <w:rPr>
                  <w:rFonts w:ascii="Calibri" w:hAnsi="Calibri" w:cs="Calibri"/>
                  <w:color w:val="000000"/>
                  <w:sz w:val="16"/>
                  <w:szCs w:val="16"/>
                </w:rPr>
                <w:t>13.64</w:t>
              </w:r>
            </w:ins>
          </w:p>
        </w:tc>
        <w:tc>
          <w:tcPr>
            <w:tcW w:w="454" w:type="dxa"/>
            <w:vAlign w:val="center"/>
          </w:tcPr>
          <w:p w14:paraId="563EE1BE" w14:textId="482989AF" w:rsidR="00D128F7" w:rsidRPr="007E0F91" w:rsidRDefault="00D128F7" w:rsidP="00D128F7">
            <w:pPr>
              <w:jc w:val="center"/>
              <w:rPr>
                <w:ins w:id="20956" w:author="Στάθης Καπ" w:date="2023-03-09T06:32:00Z"/>
                <w:sz w:val="16"/>
                <w:szCs w:val="16"/>
              </w:rPr>
            </w:pPr>
            <w:ins w:id="20957" w:author="Στάθης Καπ" w:date="2023-03-09T07:43:00Z">
              <w:r>
                <w:rPr>
                  <w:rFonts w:ascii="Calibri" w:hAnsi="Calibri" w:cs="Calibri"/>
                  <w:color w:val="000000"/>
                  <w:sz w:val="16"/>
                  <w:szCs w:val="16"/>
                </w:rPr>
                <w:t>0.281</w:t>
              </w:r>
            </w:ins>
          </w:p>
        </w:tc>
        <w:tc>
          <w:tcPr>
            <w:tcW w:w="454" w:type="dxa"/>
            <w:tcBorders>
              <w:right w:val="single" w:sz="4" w:space="0" w:color="auto"/>
            </w:tcBorders>
            <w:vAlign w:val="center"/>
          </w:tcPr>
          <w:p w14:paraId="456726A4" w14:textId="7C93E6A5" w:rsidR="00D128F7" w:rsidRPr="007E0F91" w:rsidRDefault="00D128F7" w:rsidP="00D128F7">
            <w:pPr>
              <w:jc w:val="center"/>
              <w:rPr>
                <w:ins w:id="20958" w:author="Στάθης Καπ" w:date="2023-03-09T06:32:00Z"/>
                <w:sz w:val="16"/>
                <w:szCs w:val="16"/>
              </w:rPr>
            </w:pPr>
            <w:ins w:id="20959" w:author="Στάθης Καπ" w:date="2023-03-09T07:43:00Z">
              <w:r>
                <w:rPr>
                  <w:rFonts w:ascii="Calibri" w:hAnsi="Calibri" w:cs="Calibri"/>
                  <w:color w:val="000000"/>
                  <w:sz w:val="16"/>
                  <w:szCs w:val="16"/>
                </w:rPr>
                <w:t>50.96</w:t>
              </w:r>
            </w:ins>
          </w:p>
        </w:tc>
        <w:tc>
          <w:tcPr>
            <w:tcW w:w="453" w:type="dxa"/>
            <w:tcBorders>
              <w:left w:val="single" w:sz="4" w:space="0" w:color="auto"/>
            </w:tcBorders>
            <w:vAlign w:val="center"/>
          </w:tcPr>
          <w:p w14:paraId="21423BA5" w14:textId="2E085154" w:rsidR="00D128F7" w:rsidRPr="007E0F91" w:rsidRDefault="00D128F7" w:rsidP="00D128F7">
            <w:pPr>
              <w:jc w:val="center"/>
              <w:rPr>
                <w:ins w:id="20960" w:author="Στάθης Καπ" w:date="2023-03-09T06:32:00Z"/>
                <w:sz w:val="16"/>
                <w:szCs w:val="16"/>
              </w:rPr>
            </w:pPr>
            <w:ins w:id="20961" w:author="Στάθης Καπ" w:date="2023-03-09T07:43:00Z">
              <w:r>
                <w:rPr>
                  <w:rFonts w:ascii="Calibri" w:hAnsi="Calibri" w:cs="Calibri"/>
                  <w:color w:val="000000"/>
                  <w:sz w:val="16"/>
                  <w:szCs w:val="16"/>
                </w:rPr>
                <w:t>670</w:t>
              </w:r>
            </w:ins>
          </w:p>
        </w:tc>
        <w:tc>
          <w:tcPr>
            <w:tcW w:w="454" w:type="dxa"/>
            <w:vAlign w:val="center"/>
          </w:tcPr>
          <w:p w14:paraId="04F6E929" w14:textId="6EBA7B58" w:rsidR="00D128F7" w:rsidRPr="007E0F91" w:rsidRDefault="00D128F7" w:rsidP="00D128F7">
            <w:pPr>
              <w:jc w:val="center"/>
              <w:rPr>
                <w:ins w:id="20962" w:author="Στάθης Καπ" w:date="2023-03-09T06:32:00Z"/>
                <w:sz w:val="16"/>
                <w:szCs w:val="16"/>
              </w:rPr>
            </w:pPr>
            <w:ins w:id="20963" w:author="Στάθης Καπ" w:date="2023-03-09T07:43:00Z">
              <w:r>
                <w:rPr>
                  <w:rFonts w:ascii="Calibri" w:hAnsi="Calibri" w:cs="Calibri"/>
                  <w:color w:val="000000"/>
                  <w:sz w:val="16"/>
                  <w:szCs w:val="16"/>
                </w:rPr>
                <w:t>23.86</w:t>
              </w:r>
            </w:ins>
          </w:p>
        </w:tc>
        <w:tc>
          <w:tcPr>
            <w:tcW w:w="454" w:type="dxa"/>
            <w:vAlign w:val="center"/>
          </w:tcPr>
          <w:p w14:paraId="0F5B7090" w14:textId="3691E7F2" w:rsidR="00D128F7" w:rsidRPr="007E0F91" w:rsidRDefault="00D128F7" w:rsidP="00D128F7">
            <w:pPr>
              <w:jc w:val="center"/>
              <w:rPr>
                <w:ins w:id="20964" w:author="Στάθης Καπ" w:date="2023-03-09T06:32:00Z"/>
                <w:sz w:val="16"/>
                <w:szCs w:val="16"/>
              </w:rPr>
            </w:pPr>
            <w:ins w:id="20965" w:author="Στάθης Καπ" w:date="2023-03-09T07:43:00Z">
              <w:r>
                <w:rPr>
                  <w:rFonts w:ascii="Calibri" w:hAnsi="Calibri" w:cs="Calibri"/>
                  <w:color w:val="000000"/>
                  <w:sz w:val="16"/>
                  <w:szCs w:val="16"/>
                </w:rPr>
                <w:t>0.264</w:t>
              </w:r>
            </w:ins>
          </w:p>
        </w:tc>
        <w:tc>
          <w:tcPr>
            <w:tcW w:w="461" w:type="dxa"/>
            <w:tcBorders>
              <w:right w:val="single" w:sz="4" w:space="0" w:color="auto"/>
            </w:tcBorders>
            <w:vAlign w:val="center"/>
          </w:tcPr>
          <w:p w14:paraId="41F9ED4C" w14:textId="167BFB7F" w:rsidR="00D128F7" w:rsidRPr="007E0F91" w:rsidRDefault="00D128F7" w:rsidP="00D128F7">
            <w:pPr>
              <w:jc w:val="center"/>
              <w:rPr>
                <w:ins w:id="20966" w:author="Στάθης Καπ" w:date="2023-03-09T06:32:00Z"/>
                <w:sz w:val="16"/>
                <w:szCs w:val="16"/>
              </w:rPr>
            </w:pPr>
            <w:ins w:id="20967" w:author="Στάθης Καπ" w:date="2023-03-09T07:43:00Z">
              <w:r>
                <w:rPr>
                  <w:rFonts w:ascii="Calibri" w:hAnsi="Calibri" w:cs="Calibri"/>
                  <w:color w:val="000000"/>
                  <w:sz w:val="16"/>
                  <w:szCs w:val="16"/>
                </w:rPr>
                <w:t>53.93</w:t>
              </w:r>
            </w:ins>
          </w:p>
        </w:tc>
      </w:tr>
      <w:tr w:rsidR="00D128F7" w14:paraId="4C47850A" w14:textId="77777777" w:rsidTr="009861B1">
        <w:trPr>
          <w:trHeight w:val="170"/>
          <w:jc w:val="center"/>
          <w:ins w:id="2096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23C53C9" w14:textId="77777777" w:rsidR="00D128F7" w:rsidRPr="007E0F91" w:rsidRDefault="00D128F7" w:rsidP="00D128F7">
            <w:pPr>
              <w:jc w:val="center"/>
              <w:rPr>
                <w:ins w:id="20969" w:author="Στάθης Καπ" w:date="2023-03-09T06:32:00Z"/>
                <w:sz w:val="16"/>
                <w:szCs w:val="16"/>
              </w:rPr>
            </w:pPr>
            <w:ins w:id="20970" w:author="Στάθης Καπ" w:date="2023-03-09T06:32:00Z">
              <w:r w:rsidRPr="009861B1">
                <w:rPr>
                  <w:rFonts w:ascii="Calibri" w:hAnsi="Calibri" w:cs="Calibri"/>
                  <w:color w:val="000000"/>
                  <w:sz w:val="16"/>
                  <w:szCs w:val="16"/>
                </w:rPr>
                <w:t>c201</w:t>
              </w:r>
            </w:ins>
          </w:p>
        </w:tc>
        <w:tc>
          <w:tcPr>
            <w:tcW w:w="565" w:type="dxa"/>
            <w:tcBorders>
              <w:left w:val="single" w:sz="4" w:space="0" w:color="auto"/>
            </w:tcBorders>
            <w:vAlign w:val="center"/>
          </w:tcPr>
          <w:p w14:paraId="4F670628" w14:textId="21702B10" w:rsidR="00D128F7" w:rsidRPr="007E0F91" w:rsidRDefault="00D128F7" w:rsidP="00D128F7">
            <w:pPr>
              <w:jc w:val="center"/>
              <w:rPr>
                <w:ins w:id="20971" w:author="Στάθης Καπ" w:date="2023-03-09T06:32:00Z"/>
                <w:sz w:val="16"/>
                <w:szCs w:val="16"/>
              </w:rPr>
            </w:pPr>
            <w:ins w:id="20972"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3E6418F4" w14:textId="530C6133" w:rsidR="00D128F7" w:rsidRPr="007E0F91" w:rsidRDefault="00D128F7" w:rsidP="00D128F7">
            <w:pPr>
              <w:jc w:val="center"/>
              <w:rPr>
                <w:ins w:id="20973" w:author="Στάθης Καπ" w:date="2023-03-09T06:32:00Z"/>
                <w:sz w:val="16"/>
                <w:szCs w:val="16"/>
              </w:rPr>
            </w:pPr>
            <w:ins w:id="20974" w:author="Στάθης Καπ" w:date="2023-03-09T07:43:00Z">
              <w:r>
                <w:rPr>
                  <w:rFonts w:ascii="Calibri" w:hAnsi="Calibri" w:cs="Calibri"/>
                  <w:color w:val="000000"/>
                  <w:sz w:val="16"/>
                  <w:szCs w:val="16"/>
                </w:rPr>
                <w:t>1750</w:t>
              </w:r>
            </w:ins>
          </w:p>
        </w:tc>
        <w:tc>
          <w:tcPr>
            <w:tcW w:w="453" w:type="dxa"/>
            <w:tcBorders>
              <w:left w:val="single" w:sz="4" w:space="0" w:color="auto"/>
            </w:tcBorders>
            <w:vAlign w:val="center"/>
          </w:tcPr>
          <w:p w14:paraId="211E1C1D" w14:textId="369B1408" w:rsidR="00D128F7" w:rsidRPr="007E0F91" w:rsidRDefault="00D128F7" w:rsidP="00D128F7">
            <w:pPr>
              <w:jc w:val="center"/>
              <w:rPr>
                <w:ins w:id="20975" w:author="Στάθης Καπ" w:date="2023-03-09T06:32:00Z"/>
                <w:sz w:val="16"/>
                <w:szCs w:val="16"/>
              </w:rPr>
            </w:pPr>
            <w:ins w:id="20976" w:author="Στάθης Καπ" w:date="2023-03-09T07:43:00Z">
              <w:r>
                <w:rPr>
                  <w:rFonts w:ascii="Calibri" w:hAnsi="Calibri" w:cs="Calibri"/>
                  <w:color w:val="000000"/>
                  <w:sz w:val="16"/>
                  <w:szCs w:val="16"/>
                </w:rPr>
                <w:t>1750</w:t>
              </w:r>
            </w:ins>
          </w:p>
        </w:tc>
        <w:tc>
          <w:tcPr>
            <w:tcW w:w="708" w:type="dxa"/>
            <w:vAlign w:val="center"/>
          </w:tcPr>
          <w:p w14:paraId="1B29455A" w14:textId="4F199AFB" w:rsidR="00D128F7" w:rsidRPr="007E0F91" w:rsidRDefault="00D128F7" w:rsidP="00D128F7">
            <w:pPr>
              <w:jc w:val="center"/>
              <w:rPr>
                <w:ins w:id="20977" w:author="Στάθης Καπ" w:date="2023-03-09T06:32:00Z"/>
                <w:sz w:val="16"/>
                <w:szCs w:val="16"/>
              </w:rPr>
            </w:pPr>
            <w:ins w:id="20978" w:author="Στάθης Καπ" w:date="2023-03-09T07:43:00Z">
              <w:r>
                <w:rPr>
                  <w:rFonts w:ascii="Calibri" w:hAnsi="Calibri" w:cs="Calibri"/>
                  <w:color w:val="000000"/>
                  <w:sz w:val="16"/>
                  <w:szCs w:val="16"/>
                </w:rPr>
                <w:t>3.31</w:t>
              </w:r>
            </w:ins>
          </w:p>
        </w:tc>
        <w:tc>
          <w:tcPr>
            <w:tcW w:w="652" w:type="dxa"/>
            <w:vMerge/>
            <w:tcBorders>
              <w:right w:val="single" w:sz="4" w:space="0" w:color="auto"/>
            </w:tcBorders>
            <w:vAlign w:val="center"/>
          </w:tcPr>
          <w:p w14:paraId="195645BF" w14:textId="77777777" w:rsidR="00D128F7" w:rsidRPr="007E0F91" w:rsidRDefault="00D128F7" w:rsidP="00D128F7">
            <w:pPr>
              <w:jc w:val="center"/>
              <w:rPr>
                <w:ins w:id="20979" w:author="Στάθης Καπ" w:date="2023-03-09T06:32:00Z"/>
                <w:sz w:val="16"/>
                <w:szCs w:val="16"/>
              </w:rPr>
            </w:pPr>
          </w:p>
        </w:tc>
        <w:tc>
          <w:tcPr>
            <w:tcW w:w="453" w:type="dxa"/>
            <w:tcBorders>
              <w:left w:val="single" w:sz="4" w:space="0" w:color="auto"/>
            </w:tcBorders>
            <w:vAlign w:val="center"/>
          </w:tcPr>
          <w:p w14:paraId="1DBE5EC5" w14:textId="031D39AE" w:rsidR="00D128F7" w:rsidRPr="007E0F91" w:rsidRDefault="00D128F7" w:rsidP="00D128F7">
            <w:pPr>
              <w:jc w:val="center"/>
              <w:rPr>
                <w:ins w:id="20980" w:author="Στάθης Καπ" w:date="2023-03-09T06:32:00Z"/>
                <w:sz w:val="16"/>
                <w:szCs w:val="16"/>
              </w:rPr>
            </w:pPr>
            <w:ins w:id="20981" w:author="Στάθης Καπ" w:date="2023-03-09T07:43:00Z">
              <w:r>
                <w:rPr>
                  <w:rFonts w:ascii="Calibri" w:hAnsi="Calibri" w:cs="Calibri"/>
                  <w:color w:val="000000"/>
                  <w:sz w:val="16"/>
                  <w:szCs w:val="16"/>
                </w:rPr>
                <w:t>1670</w:t>
              </w:r>
            </w:ins>
          </w:p>
        </w:tc>
        <w:tc>
          <w:tcPr>
            <w:tcW w:w="454" w:type="dxa"/>
            <w:vAlign w:val="center"/>
          </w:tcPr>
          <w:p w14:paraId="2B466FC1" w14:textId="465458DA" w:rsidR="00D128F7" w:rsidRPr="007E0F91" w:rsidRDefault="00D128F7" w:rsidP="00D128F7">
            <w:pPr>
              <w:jc w:val="center"/>
              <w:rPr>
                <w:ins w:id="20982" w:author="Στάθης Καπ" w:date="2023-03-09T06:32:00Z"/>
                <w:sz w:val="16"/>
                <w:szCs w:val="16"/>
              </w:rPr>
            </w:pPr>
            <w:ins w:id="20983" w:author="Στάθης Καπ" w:date="2023-03-09T07:43:00Z">
              <w:r>
                <w:rPr>
                  <w:rFonts w:ascii="Calibri" w:hAnsi="Calibri" w:cs="Calibri"/>
                  <w:color w:val="000000"/>
                  <w:sz w:val="16"/>
                  <w:szCs w:val="16"/>
                </w:rPr>
                <w:t>4.57</w:t>
              </w:r>
            </w:ins>
          </w:p>
        </w:tc>
        <w:tc>
          <w:tcPr>
            <w:tcW w:w="454" w:type="dxa"/>
            <w:vAlign w:val="center"/>
          </w:tcPr>
          <w:p w14:paraId="4839FDD4" w14:textId="62586A80" w:rsidR="00D128F7" w:rsidRPr="007E0F91" w:rsidRDefault="00D128F7" w:rsidP="00D128F7">
            <w:pPr>
              <w:jc w:val="center"/>
              <w:rPr>
                <w:ins w:id="20984" w:author="Στάθης Καπ" w:date="2023-03-09T06:32:00Z"/>
                <w:sz w:val="16"/>
                <w:szCs w:val="16"/>
              </w:rPr>
            </w:pPr>
            <w:ins w:id="20985" w:author="Στάθης Καπ" w:date="2023-03-09T07:43:00Z">
              <w:r>
                <w:rPr>
                  <w:rFonts w:ascii="Calibri" w:hAnsi="Calibri" w:cs="Calibri"/>
                  <w:color w:val="000000"/>
                  <w:sz w:val="16"/>
                  <w:szCs w:val="16"/>
                </w:rPr>
                <w:t>0.257</w:t>
              </w:r>
            </w:ins>
          </w:p>
        </w:tc>
        <w:tc>
          <w:tcPr>
            <w:tcW w:w="457" w:type="dxa"/>
            <w:tcBorders>
              <w:right w:val="single" w:sz="4" w:space="0" w:color="auto"/>
            </w:tcBorders>
            <w:vAlign w:val="center"/>
          </w:tcPr>
          <w:p w14:paraId="73CB8920" w14:textId="74FA8FF5" w:rsidR="00D128F7" w:rsidRPr="007E0F91" w:rsidRDefault="00D128F7" w:rsidP="00D128F7">
            <w:pPr>
              <w:jc w:val="center"/>
              <w:rPr>
                <w:ins w:id="20986" w:author="Στάθης Καπ" w:date="2023-03-09T06:32:00Z"/>
                <w:sz w:val="16"/>
                <w:szCs w:val="16"/>
              </w:rPr>
            </w:pPr>
            <w:ins w:id="20987" w:author="Στάθης Καπ" w:date="2023-03-09T07:43:00Z">
              <w:r>
                <w:rPr>
                  <w:rFonts w:ascii="Calibri" w:hAnsi="Calibri" w:cs="Calibri"/>
                  <w:color w:val="000000"/>
                  <w:sz w:val="16"/>
                  <w:szCs w:val="16"/>
                </w:rPr>
                <w:t>35.91</w:t>
              </w:r>
            </w:ins>
          </w:p>
        </w:tc>
        <w:tc>
          <w:tcPr>
            <w:tcW w:w="453" w:type="dxa"/>
            <w:tcBorders>
              <w:left w:val="single" w:sz="4" w:space="0" w:color="auto"/>
            </w:tcBorders>
            <w:vAlign w:val="center"/>
          </w:tcPr>
          <w:p w14:paraId="62588C08" w14:textId="5F376C0E" w:rsidR="00D128F7" w:rsidRPr="007E0F91" w:rsidRDefault="00D128F7" w:rsidP="00D128F7">
            <w:pPr>
              <w:jc w:val="center"/>
              <w:rPr>
                <w:ins w:id="20988" w:author="Στάθης Καπ" w:date="2023-03-09T06:32:00Z"/>
                <w:sz w:val="16"/>
                <w:szCs w:val="16"/>
              </w:rPr>
            </w:pPr>
            <w:ins w:id="20989" w:author="Στάθης Καπ" w:date="2023-03-09T07:43:00Z">
              <w:r>
                <w:rPr>
                  <w:rFonts w:ascii="Calibri" w:hAnsi="Calibri" w:cs="Calibri"/>
                  <w:color w:val="000000"/>
                  <w:sz w:val="16"/>
                  <w:szCs w:val="16"/>
                </w:rPr>
                <w:t>1610</w:t>
              </w:r>
            </w:ins>
          </w:p>
        </w:tc>
        <w:tc>
          <w:tcPr>
            <w:tcW w:w="454" w:type="dxa"/>
            <w:vAlign w:val="center"/>
          </w:tcPr>
          <w:p w14:paraId="7A00EF09" w14:textId="6C4DC34A" w:rsidR="00D128F7" w:rsidRPr="007E0F91" w:rsidRDefault="00D128F7" w:rsidP="00D128F7">
            <w:pPr>
              <w:jc w:val="center"/>
              <w:rPr>
                <w:ins w:id="20990" w:author="Στάθης Καπ" w:date="2023-03-09T06:32:00Z"/>
                <w:sz w:val="16"/>
                <w:szCs w:val="16"/>
              </w:rPr>
            </w:pPr>
            <w:ins w:id="20991" w:author="Στάθης Καπ" w:date="2023-03-09T07:43:00Z">
              <w:r>
                <w:rPr>
                  <w:rFonts w:ascii="Calibri" w:hAnsi="Calibri" w:cs="Calibri"/>
                  <w:color w:val="000000"/>
                  <w:sz w:val="16"/>
                  <w:szCs w:val="16"/>
                </w:rPr>
                <w:t>8</w:t>
              </w:r>
            </w:ins>
          </w:p>
        </w:tc>
        <w:tc>
          <w:tcPr>
            <w:tcW w:w="454" w:type="dxa"/>
            <w:vAlign w:val="center"/>
          </w:tcPr>
          <w:p w14:paraId="10DF2E33" w14:textId="719C3DA3" w:rsidR="00D128F7" w:rsidRPr="007E0F91" w:rsidRDefault="00D128F7" w:rsidP="00D128F7">
            <w:pPr>
              <w:jc w:val="center"/>
              <w:rPr>
                <w:ins w:id="20992" w:author="Στάθης Καπ" w:date="2023-03-09T06:32:00Z"/>
                <w:sz w:val="16"/>
                <w:szCs w:val="16"/>
              </w:rPr>
            </w:pPr>
            <w:ins w:id="20993" w:author="Στάθης Καπ" w:date="2023-03-09T07:43:00Z">
              <w:r>
                <w:rPr>
                  <w:rFonts w:ascii="Calibri" w:hAnsi="Calibri" w:cs="Calibri"/>
                  <w:color w:val="000000"/>
                  <w:sz w:val="16"/>
                  <w:szCs w:val="16"/>
                </w:rPr>
                <w:t>0.247</w:t>
              </w:r>
            </w:ins>
          </w:p>
        </w:tc>
        <w:tc>
          <w:tcPr>
            <w:tcW w:w="454" w:type="dxa"/>
            <w:tcBorders>
              <w:right w:val="single" w:sz="4" w:space="0" w:color="auto"/>
            </w:tcBorders>
            <w:vAlign w:val="center"/>
          </w:tcPr>
          <w:p w14:paraId="5CFC0CCE" w14:textId="11F59585" w:rsidR="00D128F7" w:rsidRPr="007E0F91" w:rsidRDefault="00D128F7" w:rsidP="00D128F7">
            <w:pPr>
              <w:jc w:val="center"/>
              <w:rPr>
                <w:ins w:id="20994" w:author="Στάθης Καπ" w:date="2023-03-09T06:32:00Z"/>
                <w:sz w:val="16"/>
                <w:szCs w:val="16"/>
              </w:rPr>
            </w:pPr>
            <w:ins w:id="20995" w:author="Στάθης Καπ" w:date="2023-03-09T07:43:00Z">
              <w:r>
                <w:rPr>
                  <w:rFonts w:ascii="Calibri" w:hAnsi="Calibri" w:cs="Calibri"/>
                  <w:color w:val="000000"/>
                  <w:sz w:val="16"/>
                  <w:szCs w:val="16"/>
                </w:rPr>
                <w:t>38.4</w:t>
              </w:r>
            </w:ins>
          </w:p>
        </w:tc>
        <w:tc>
          <w:tcPr>
            <w:tcW w:w="453" w:type="dxa"/>
            <w:tcBorders>
              <w:left w:val="single" w:sz="4" w:space="0" w:color="auto"/>
            </w:tcBorders>
            <w:vAlign w:val="center"/>
          </w:tcPr>
          <w:p w14:paraId="4C84101B" w14:textId="653F8F11" w:rsidR="00D128F7" w:rsidRPr="007E0F91" w:rsidRDefault="00D128F7" w:rsidP="00D128F7">
            <w:pPr>
              <w:jc w:val="center"/>
              <w:rPr>
                <w:ins w:id="20996" w:author="Στάθης Καπ" w:date="2023-03-09T06:32:00Z"/>
                <w:sz w:val="16"/>
                <w:szCs w:val="16"/>
              </w:rPr>
            </w:pPr>
            <w:ins w:id="20997" w:author="Στάθης Καπ" w:date="2023-03-09T07:43:00Z">
              <w:r>
                <w:rPr>
                  <w:rFonts w:ascii="Calibri" w:hAnsi="Calibri" w:cs="Calibri"/>
                  <w:color w:val="000000"/>
                  <w:sz w:val="16"/>
                  <w:szCs w:val="16"/>
                </w:rPr>
                <w:t>1720</w:t>
              </w:r>
            </w:ins>
          </w:p>
        </w:tc>
        <w:tc>
          <w:tcPr>
            <w:tcW w:w="454" w:type="dxa"/>
            <w:vAlign w:val="center"/>
          </w:tcPr>
          <w:p w14:paraId="016AAA6A" w14:textId="57FB60D4" w:rsidR="00D128F7" w:rsidRPr="007E0F91" w:rsidRDefault="00D128F7" w:rsidP="00D128F7">
            <w:pPr>
              <w:jc w:val="center"/>
              <w:rPr>
                <w:ins w:id="20998" w:author="Στάθης Καπ" w:date="2023-03-09T06:32:00Z"/>
                <w:sz w:val="16"/>
                <w:szCs w:val="16"/>
              </w:rPr>
            </w:pPr>
            <w:ins w:id="20999" w:author="Στάθης Καπ" w:date="2023-03-09T07:43:00Z">
              <w:r>
                <w:rPr>
                  <w:rFonts w:ascii="Calibri" w:hAnsi="Calibri" w:cs="Calibri"/>
                  <w:color w:val="000000"/>
                  <w:sz w:val="16"/>
                  <w:szCs w:val="16"/>
                </w:rPr>
                <w:t>1.71</w:t>
              </w:r>
            </w:ins>
          </w:p>
        </w:tc>
        <w:tc>
          <w:tcPr>
            <w:tcW w:w="454" w:type="dxa"/>
            <w:vAlign w:val="center"/>
          </w:tcPr>
          <w:p w14:paraId="7418465F" w14:textId="6409E9BF" w:rsidR="00D128F7" w:rsidRPr="007E0F91" w:rsidRDefault="00D128F7" w:rsidP="00D128F7">
            <w:pPr>
              <w:jc w:val="center"/>
              <w:rPr>
                <w:ins w:id="21000" w:author="Στάθης Καπ" w:date="2023-03-09T06:32:00Z"/>
                <w:sz w:val="16"/>
                <w:szCs w:val="16"/>
              </w:rPr>
            </w:pPr>
            <w:ins w:id="21001" w:author="Στάθης Καπ" w:date="2023-03-09T07:43:00Z">
              <w:r>
                <w:rPr>
                  <w:rFonts w:ascii="Calibri" w:hAnsi="Calibri" w:cs="Calibri"/>
                  <w:color w:val="000000"/>
                  <w:sz w:val="16"/>
                  <w:szCs w:val="16"/>
                </w:rPr>
                <w:t>0.233</w:t>
              </w:r>
            </w:ins>
          </w:p>
        </w:tc>
        <w:tc>
          <w:tcPr>
            <w:tcW w:w="461" w:type="dxa"/>
            <w:tcBorders>
              <w:right w:val="single" w:sz="4" w:space="0" w:color="auto"/>
            </w:tcBorders>
            <w:vAlign w:val="center"/>
          </w:tcPr>
          <w:p w14:paraId="6250AE9C" w14:textId="6B592E42" w:rsidR="00D128F7" w:rsidRPr="007E0F91" w:rsidRDefault="00D128F7" w:rsidP="00D128F7">
            <w:pPr>
              <w:jc w:val="center"/>
              <w:rPr>
                <w:ins w:id="21002" w:author="Στάθης Καπ" w:date="2023-03-09T06:32:00Z"/>
                <w:sz w:val="16"/>
                <w:szCs w:val="16"/>
              </w:rPr>
            </w:pPr>
            <w:ins w:id="21003" w:author="Στάθης Καπ" w:date="2023-03-09T07:43:00Z">
              <w:r>
                <w:rPr>
                  <w:rFonts w:ascii="Calibri" w:hAnsi="Calibri" w:cs="Calibri"/>
                  <w:color w:val="000000"/>
                  <w:sz w:val="16"/>
                  <w:szCs w:val="16"/>
                </w:rPr>
                <w:t>41.9</w:t>
              </w:r>
            </w:ins>
          </w:p>
        </w:tc>
      </w:tr>
      <w:tr w:rsidR="00D128F7" w14:paraId="0F698933" w14:textId="77777777" w:rsidTr="009861B1">
        <w:trPr>
          <w:trHeight w:val="170"/>
          <w:jc w:val="center"/>
          <w:ins w:id="2100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EC7BFD3" w14:textId="77777777" w:rsidR="00D128F7" w:rsidRPr="007E0F91" w:rsidRDefault="00D128F7" w:rsidP="00D128F7">
            <w:pPr>
              <w:jc w:val="center"/>
              <w:rPr>
                <w:ins w:id="21005" w:author="Στάθης Καπ" w:date="2023-03-09T06:32:00Z"/>
                <w:sz w:val="16"/>
                <w:szCs w:val="16"/>
              </w:rPr>
            </w:pPr>
            <w:ins w:id="21006" w:author="Στάθης Καπ" w:date="2023-03-09T06:32:00Z">
              <w:r w:rsidRPr="009861B1">
                <w:rPr>
                  <w:rFonts w:ascii="Calibri" w:hAnsi="Calibri" w:cs="Calibri"/>
                  <w:color w:val="000000"/>
                  <w:sz w:val="16"/>
                  <w:szCs w:val="16"/>
                </w:rPr>
                <w:t>c202</w:t>
              </w:r>
            </w:ins>
          </w:p>
        </w:tc>
        <w:tc>
          <w:tcPr>
            <w:tcW w:w="565" w:type="dxa"/>
            <w:tcBorders>
              <w:left w:val="single" w:sz="4" w:space="0" w:color="auto"/>
            </w:tcBorders>
            <w:vAlign w:val="center"/>
          </w:tcPr>
          <w:p w14:paraId="0016F0C6" w14:textId="48409F04" w:rsidR="00D128F7" w:rsidRPr="007E0F91" w:rsidRDefault="00D128F7" w:rsidP="00D128F7">
            <w:pPr>
              <w:jc w:val="center"/>
              <w:rPr>
                <w:ins w:id="21007" w:author="Στάθης Καπ" w:date="2023-03-09T06:32:00Z"/>
                <w:sz w:val="16"/>
                <w:szCs w:val="16"/>
              </w:rPr>
            </w:pPr>
            <w:ins w:id="21008"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0B1F9DCC" w14:textId="7DF35B03" w:rsidR="00D128F7" w:rsidRPr="007E0F91" w:rsidRDefault="00D128F7" w:rsidP="00D128F7">
            <w:pPr>
              <w:jc w:val="center"/>
              <w:rPr>
                <w:ins w:id="21009" w:author="Στάθης Καπ" w:date="2023-03-09T06:32:00Z"/>
                <w:sz w:val="16"/>
                <w:szCs w:val="16"/>
              </w:rPr>
            </w:pPr>
            <w:ins w:id="21010" w:author="Στάθης Καπ" w:date="2023-03-09T07:43:00Z">
              <w:r>
                <w:rPr>
                  <w:rFonts w:ascii="Calibri" w:hAnsi="Calibri" w:cs="Calibri"/>
                  <w:color w:val="000000"/>
                  <w:sz w:val="16"/>
                  <w:szCs w:val="16"/>
                </w:rPr>
                <w:t>1750</w:t>
              </w:r>
            </w:ins>
          </w:p>
        </w:tc>
        <w:tc>
          <w:tcPr>
            <w:tcW w:w="453" w:type="dxa"/>
            <w:tcBorders>
              <w:left w:val="single" w:sz="4" w:space="0" w:color="auto"/>
            </w:tcBorders>
            <w:vAlign w:val="center"/>
          </w:tcPr>
          <w:p w14:paraId="56F5419F" w14:textId="5F939CE8" w:rsidR="00D128F7" w:rsidRPr="007E0F91" w:rsidRDefault="00D128F7" w:rsidP="00D128F7">
            <w:pPr>
              <w:jc w:val="center"/>
              <w:rPr>
                <w:ins w:id="21011" w:author="Στάθης Καπ" w:date="2023-03-09T06:32:00Z"/>
                <w:sz w:val="16"/>
                <w:szCs w:val="16"/>
              </w:rPr>
            </w:pPr>
            <w:ins w:id="21012" w:author="Στάθης Καπ" w:date="2023-03-09T07:43:00Z">
              <w:r>
                <w:rPr>
                  <w:rFonts w:ascii="Calibri" w:hAnsi="Calibri" w:cs="Calibri"/>
                  <w:color w:val="000000"/>
                  <w:sz w:val="16"/>
                  <w:szCs w:val="16"/>
                </w:rPr>
                <w:t>1690</w:t>
              </w:r>
            </w:ins>
          </w:p>
        </w:tc>
        <w:tc>
          <w:tcPr>
            <w:tcW w:w="708" w:type="dxa"/>
            <w:vAlign w:val="center"/>
          </w:tcPr>
          <w:p w14:paraId="19E36632" w14:textId="79FF6999" w:rsidR="00D128F7" w:rsidRPr="007E0F91" w:rsidRDefault="00D128F7" w:rsidP="00D128F7">
            <w:pPr>
              <w:jc w:val="center"/>
              <w:rPr>
                <w:ins w:id="21013" w:author="Στάθης Καπ" w:date="2023-03-09T06:32:00Z"/>
                <w:sz w:val="16"/>
                <w:szCs w:val="16"/>
              </w:rPr>
            </w:pPr>
            <w:ins w:id="21014" w:author="Στάθης Καπ" w:date="2023-03-09T07:43:00Z">
              <w:r>
                <w:rPr>
                  <w:rFonts w:ascii="Calibri" w:hAnsi="Calibri" w:cs="Calibri"/>
                  <w:color w:val="000000"/>
                  <w:sz w:val="16"/>
                  <w:szCs w:val="16"/>
                </w:rPr>
                <w:t>6.63</w:t>
              </w:r>
            </w:ins>
          </w:p>
        </w:tc>
        <w:tc>
          <w:tcPr>
            <w:tcW w:w="652" w:type="dxa"/>
            <w:vMerge/>
            <w:tcBorders>
              <w:right w:val="single" w:sz="4" w:space="0" w:color="auto"/>
            </w:tcBorders>
            <w:vAlign w:val="center"/>
          </w:tcPr>
          <w:p w14:paraId="43D44FF9" w14:textId="77777777" w:rsidR="00D128F7" w:rsidRPr="007E0F91" w:rsidRDefault="00D128F7" w:rsidP="00D128F7">
            <w:pPr>
              <w:jc w:val="center"/>
              <w:rPr>
                <w:ins w:id="21015" w:author="Στάθης Καπ" w:date="2023-03-09T06:32:00Z"/>
                <w:sz w:val="16"/>
                <w:szCs w:val="16"/>
              </w:rPr>
            </w:pPr>
          </w:p>
        </w:tc>
        <w:tc>
          <w:tcPr>
            <w:tcW w:w="453" w:type="dxa"/>
            <w:tcBorders>
              <w:left w:val="single" w:sz="4" w:space="0" w:color="auto"/>
            </w:tcBorders>
            <w:vAlign w:val="center"/>
          </w:tcPr>
          <w:p w14:paraId="430CEC0F" w14:textId="3D4A3DC0" w:rsidR="00D128F7" w:rsidRPr="007E0F91" w:rsidRDefault="00D128F7" w:rsidP="00D128F7">
            <w:pPr>
              <w:jc w:val="center"/>
              <w:rPr>
                <w:ins w:id="21016" w:author="Στάθης Καπ" w:date="2023-03-09T06:32:00Z"/>
                <w:sz w:val="16"/>
                <w:szCs w:val="16"/>
              </w:rPr>
            </w:pPr>
            <w:ins w:id="21017" w:author="Στάθης Καπ" w:date="2023-03-09T07:43:00Z">
              <w:r>
                <w:rPr>
                  <w:rFonts w:ascii="Calibri" w:hAnsi="Calibri" w:cs="Calibri"/>
                  <w:color w:val="000000"/>
                  <w:sz w:val="16"/>
                  <w:szCs w:val="16"/>
                </w:rPr>
                <w:t>1670</w:t>
              </w:r>
            </w:ins>
          </w:p>
        </w:tc>
        <w:tc>
          <w:tcPr>
            <w:tcW w:w="454" w:type="dxa"/>
            <w:vAlign w:val="center"/>
          </w:tcPr>
          <w:p w14:paraId="61C8C4CD" w14:textId="15B0F73E" w:rsidR="00D128F7" w:rsidRPr="007E0F91" w:rsidRDefault="00D128F7" w:rsidP="00D128F7">
            <w:pPr>
              <w:jc w:val="center"/>
              <w:rPr>
                <w:ins w:id="21018" w:author="Στάθης Καπ" w:date="2023-03-09T06:32:00Z"/>
                <w:sz w:val="16"/>
                <w:szCs w:val="16"/>
              </w:rPr>
            </w:pPr>
            <w:ins w:id="21019" w:author="Στάθης Καπ" w:date="2023-03-09T07:43:00Z">
              <w:r>
                <w:rPr>
                  <w:rFonts w:ascii="Calibri" w:hAnsi="Calibri" w:cs="Calibri"/>
                  <w:color w:val="000000"/>
                  <w:sz w:val="16"/>
                  <w:szCs w:val="16"/>
                </w:rPr>
                <w:t>1.18</w:t>
              </w:r>
            </w:ins>
          </w:p>
        </w:tc>
        <w:tc>
          <w:tcPr>
            <w:tcW w:w="454" w:type="dxa"/>
            <w:vAlign w:val="center"/>
          </w:tcPr>
          <w:p w14:paraId="6E32E601" w14:textId="2C199189" w:rsidR="00D128F7" w:rsidRPr="007E0F91" w:rsidRDefault="00D128F7" w:rsidP="00D128F7">
            <w:pPr>
              <w:jc w:val="center"/>
              <w:rPr>
                <w:ins w:id="21020" w:author="Στάθης Καπ" w:date="2023-03-09T06:32:00Z"/>
                <w:sz w:val="16"/>
                <w:szCs w:val="16"/>
              </w:rPr>
            </w:pPr>
            <w:ins w:id="21021" w:author="Στάθης Καπ" w:date="2023-03-09T07:43:00Z">
              <w:r>
                <w:rPr>
                  <w:rFonts w:ascii="Calibri" w:hAnsi="Calibri" w:cs="Calibri"/>
                  <w:color w:val="000000"/>
                  <w:sz w:val="16"/>
                  <w:szCs w:val="16"/>
                </w:rPr>
                <w:t>0.513</w:t>
              </w:r>
            </w:ins>
          </w:p>
        </w:tc>
        <w:tc>
          <w:tcPr>
            <w:tcW w:w="457" w:type="dxa"/>
            <w:tcBorders>
              <w:right w:val="single" w:sz="4" w:space="0" w:color="auto"/>
            </w:tcBorders>
            <w:vAlign w:val="center"/>
          </w:tcPr>
          <w:p w14:paraId="31AEA608" w14:textId="6BF10F0E" w:rsidR="00D128F7" w:rsidRPr="007E0F91" w:rsidRDefault="00D128F7" w:rsidP="00D128F7">
            <w:pPr>
              <w:jc w:val="center"/>
              <w:rPr>
                <w:ins w:id="21022" w:author="Στάθης Καπ" w:date="2023-03-09T06:32:00Z"/>
                <w:sz w:val="16"/>
                <w:szCs w:val="16"/>
              </w:rPr>
            </w:pPr>
            <w:ins w:id="21023" w:author="Στάθης Καπ" w:date="2023-03-09T07:43:00Z">
              <w:r>
                <w:rPr>
                  <w:rFonts w:ascii="Calibri" w:hAnsi="Calibri" w:cs="Calibri"/>
                  <w:color w:val="000000"/>
                  <w:sz w:val="16"/>
                  <w:szCs w:val="16"/>
                </w:rPr>
                <w:t>5.35</w:t>
              </w:r>
            </w:ins>
          </w:p>
        </w:tc>
        <w:tc>
          <w:tcPr>
            <w:tcW w:w="453" w:type="dxa"/>
            <w:tcBorders>
              <w:left w:val="single" w:sz="4" w:space="0" w:color="auto"/>
            </w:tcBorders>
            <w:vAlign w:val="center"/>
          </w:tcPr>
          <w:p w14:paraId="14244984" w14:textId="15ECACB4" w:rsidR="00D128F7" w:rsidRPr="007E0F91" w:rsidRDefault="00D128F7" w:rsidP="00D128F7">
            <w:pPr>
              <w:jc w:val="center"/>
              <w:rPr>
                <w:ins w:id="21024" w:author="Στάθης Καπ" w:date="2023-03-09T06:32:00Z"/>
                <w:sz w:val="16"/>
                <w:szCs w:val="16"/>
              </w:rPr>
            </w:pPr>
            <w:ins w:id="21025" w:author="Στάθης Καπ" w:date="2023-03-09T07:43:00Z">
              <w:r>
                <w:rPr>
                  <w:rFonts w:ascii="Calibri" w:hAnsi="Calibri" w:cs="Calibri"/>
                  <w:color w:val="000000"/>
                  <w:sz w:val="16"/>
                  <w:szCs w:val="16"/>
                </w:rPr>
                <w:t>1680</w:t>
              </w:r>
            </w:ins>
          </w:p>
        </w:tc>
        <w:tc>
          <w:tcPr>
            <w:tcW w:w="454" w:type="dxa"/>
            <w:vAlign w:val="center"/>
          </w:tcPr>
          <w:p w14:paraId="4F2500CE" w14:textId="26470C46" w:rsidR="00D128F7" w:rsidRPr="007E0F91" w:rsidRDefault="00D128F7" w:rsidP="00D128F7">
            <w:pPr>
              <w:jc w:val="center"/>
              <w:rPr>
                <w:ins w:id="21026" w:author="Στάθης Καπ" w:date="2023-03-09T06:32:00Z"/>
                <w:sz w:val="16"/>
                <w:szCs w:val="16"/>
              </w:rPr>
            </w:pPr>
            <w:ins w:id="21027" w:author="Στάθης Καπ" w:date="2023-03-09T07:43:00Z">
              <w:r>
                <w:rPr>
                  <w:rFonts w:ascii="Calibri" w:hAnsi="Calibri" w:cs="Calibri"/>
                  <w:color w:val="000000"/>
                  <w:sz w:val="16"/>
                  <w:szCs w:val="16"/>
                </w:rPr>
                <w:t>0.59</w:t>
              </w:r>
            </w:ins>
          </w:p>
        </w:tc>
        <w:tc>
          <w:tcPr>
            <w:tcW w:w="454" w:type="dxa"/>
            <w:vAlign w:val="center"/>
          </w:tcPr>
          <w:p w14:paraId="599CACFC" w14:textId="5BC4B668" w:rsidR="00D128F7" w:rsidRPr="007E0F91" w:rsidRDefault="00D128F7" w:rsidP="00D128F7">
            <w:pPr>
              <w:jc w:val="center"/>
              <w:rPr>
                <w:ins w:id="21028" w:author="Στάθης Καπ" w:date="2023-03-09T06:32:00Z"/>
                <w:sz w:val="16"/>
                <w:szCs w:val="16"/>
              </w:rPr>
            </w:pPr>
            <w:ins w:id="21029" w:author="Στάθης Καπ" w:date="2023-03-09T07:43:00Z">
              <w:r>
                <w:rPr>
                  <w:rFonts w:ascii="Calibri" w:hAnsi="Calibri" w:cs="Calibri"/>
                  <w:color w:val="000000"/>
                  <w:sz w:val="16"/>
                  <w:szCs w:val="16"/>
                </w:rPr>
                <w:t>0.383</w:t>
              </w:r>
            </w:ins>
          </w:p>
        </w:tc>
        <w:tc>
          <w:tcPr>
            <w:tcW w:w="454" w:type="dxa"/>
            <w:tcBorders>
              <w:right w:val="single" w:sz="4" w:space="0" w:color="auto"/>
            </w:tcBorders>
            <w:vAlign w:val="center"/>
          </w:tcPr>
          <w:p w14:paraId="6AA52AB1" w14:textId="249691BE" w:rsidR="00D128F7" w:rsidRPr="007E0F91" w:rsidRDefault="00D128F7" w:rsidP="00D128F7">
            <w:pPr>
              <w:jc w:val="center"/>
              <w:rPr>
                <w:ins w:id="21030" w:author="Στάθης Καπ" w:date="2023-03-09T06:32:00Z"/>
                <w:sz w:val="16"/>
                <w:szCs w:val="16"/>
              </w:rPr>
            </w:pPr>
            <w:ins w:id="21031" w:author="Στάθης Καπ" w:date="2023-03-09T07:43:00Z">
              <w:r>
                <w:rPr>
                  <w:rFonts w:ascii="Calibri" w:hAnsi="Calibri" w:cs="Calibri"/>
                  <w:color w:val="000000"/>
                  <w:sz w:val="16"/>
                  <w:szCs w:val="16"/>
                </w:rPr>
                <w:t>29.34</w:t>
              </w:r>
            </w:ins>
          </w:p>
        </w:tc>
        <w:tc>
          <w:tcPr>
            <w:tcW w:w="453" w:type="dxa"/>
            <w:tcBorders>
              <w:left w:val="single" w:sz="4" w:space="0" w:color="auto"/>
            </w:tcBorders>
            <w:vAlign w:val="center"/>
          </w:tcPr>
          <w:p w14:paraId="5D63BEC3" w14:textId="2C59E1B4" w:rsidR="00D128F7" w:rsidRPr="007E0F91" w:rsidRDefault="00D128F7" w:rsidP="00D128F7">
            <w:pPr>
              <w:jc w:val="center"/>
              <w:rPr>
                <w:ins w:id="21032" w:author="Στάθης Καπ" w:date="2023-03-09T06:32:00Z"/>
                <w:sz w:val="16"/>
                <w:szCs w:val="16"/>
              </w:rPr>
            </w:pPr>
            <w:ins w:id="21033" w:author="Στάθης Καπ" w:date="2023-03-09T07:43:00Z">
              <w:r>
                <w:rPr>
                  <w:rFonts w:ascii="Calibri" w:hAnsi="Calibri" w:cs="Calibri"/>
                  <w:color w:val="000000"/>
                  <w:sz w:val="16"/>
                  <w:szCs w:val="16"/>
                </w:rPr>
                <w:t>1640</w:t>
              </w:r>
            </w:ins>
          </w:p>
        </w:tc>
        <w:tc>
          <w:tcPr>
            <w:tcW w:w="454" w:type="dxa"/>
            <w:vAlign w:val="center"/>
          </w:tcPr>
          <w:p w14:paraId="569A1F59" w14:textId="6A272BCD" w:rsidR="00D128F7" w:rsidRPr="007E0F91" w:rsidRDefault="00D128F7" w:rsidP="00D128F7">
            <w:pPr>
              <w:jc w:val="center"/>
              <w:rPr>
                <w:ins w:id="21034" w:author="Στάθης Καπ" w:date="2023-03-09T06:32:00Z"/>
                <w:sz w:val="16"/>
                <w:szCs w:val="16"/>
              </w:rPr>
            </w:pPr>
            <w:ins w:id="21035" w:author="Στάθης Καπ" w:date="2023-03-09T07:43:00Z">
              <w:r>
                <w:rPr>
                  <w:rFonts w:ascii="Calibri" w:hAnsi="Calibri" w:cs="Calibri"/>
                  <w:color w:val="000000"/>
                  <w:sz w:val="16"/>
                  <w:szCs w:val="16"/>
                </w:rPr>
                <w:t>2.96</w:t>
              </w:r>
            </w:ins>
          </w:p>
        </w:tc>
        <w:tc>
          <w:tcPr>
            <w:tcW w:w="454" w:type="dxa"/>
            <w:vAlign w:val="center"/>
          </w:tcPr>
          <w:p w14:paraId="71B1715F" w14:textId="4AA85545" w:rsidR="00D128F7" w:rsidRPr="007E0F91" w:rsidRDefault="00D128F7" w:rsidP="00D128F7">
            <w:pPr>
              <w:jc w:val="center"/>
              <w:rPr>
                <w:ins w:id="21036" w:author="Στάθης Καπ" w:date="2023-03-09T06:32:00Z"/>
                <w:sz w:val="16"/>
                <w:szCs w:val="16"/>
              </w:rPr>
            </w:pPr>
            <w:ins w:id="21037" w:author="Στάθης Καπ" w:date="2023-03-09T07:43:00Z">
              <w:r>
                <w:rPr>
                  <w:rFonts w:ascii="Calibri" w:hAnsi="Calibri" w:cs="Calibri"/>
                  <w:color w:val="000000"/>
                  <w:sz w:val="16"/>
                  <w:szCs w:val="16"/>
                </w:rPr>
                <w:t>0.244</w:t>
              </w:r>
            </w:ins>
          </w:p>
        </w:tc>
        <w:tc>
          <w:tcPr>
            <w:tcW w:w="461" w:type="dxa"/>
            <w:tcBorders>
              <w:right w:val="single" w:sz="4" w:space="0" w:color="auto"/>
            </w:tcBorders>
            <w:vAlign w:val="center"/>
          </w:tcPr>
          <w:p w14:paraId="3F5733C3" w14:textId="36DC0338" w:rsidR="00D128F7" w:rsidRPr="007E0F91" w:rsidRDefault="00D128F7" w:rsidP="00D128F7">
            <w:pPr>
              <w:jc w:val="center"/>
              <w:rPr>
                <w:ins w:id="21038" w:author="Στάθης Καπ" w:date="2023-03-09T06:32:00Z"/>
                <w:sz w:val="16"/>
                <w:szCs w:val="16"/>
              </w:rPr>
            </w:pPr>
            <w:ins w:id="21039" w:author="Στάθης Καπ" w:date="2023-03-09T07:43:00Z">
              <w:r>
                <w:rPr>
                  <w:rFonts w:ascii="Calibri" w:hAnsi="Calibri" w:cs="Calibri"/>
                  <w:color w:val="000000"/>
                  <w:sz w:val="16"/>
                  <w:szCs w:val="16"/>
                </w:rPr>
                <w:t>54.98</w:t>
              </w:r>
            </w:ins>
          </w:p>
        </w:tc>
      </w:tr>
      <w:tr w:rsidR="00D128F7" w14:paraId="72BA5600" w14:textId="77777777" w:rsidTr="009861B1">
        <w:trPr>
          <w:trHeight w:val="170"/>
          <w:jc w:val="center"/>
          <w:ins w:id="2104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EC11655" w14:textId="77777777" w:rsidR="00D128F7" w:rsidRPr="007E0F91" w:rsidRDefault="00D128F7" w:rsidP="00D128F7">
            <w:pPr>
              <w:jc w:val="center"/>
              <w:rPr>
                <w:ins w:id="21041" w:author="Στάθης Καπ" w:date="2023-03-09T06:32:00Z"/>
                <w:sz w:val="16"/>
                <w:szCs w:val="16"/>
              </w:rPr>
            </w:pPr>
            <w:ins w:id="21042" w:author="Στάθης Καπ" w:date="2023-03-09T06:32:00Z">
              <w:r w:rsidRPr="009861B1">
                <w:rPr>
                  <w:rFonts w:ascii="Calibri" w:hAnsi="Calibri" w:cs="Calibri"/>
                  <w:color w:val="000000"/>
                  <w:sz w:val="16"/>
                  <w:szCs w:val="16"/>
                </w:rPr>
                <w:t>c203</w:t>
              </w:r>
            </w:ins>
          </w:p>
        </w:tc>
        <w:tc>
          <w:tcPr>
            <w:tcW w:w="565" w:type="dxa"/>
            <w:tcBorders>
              <w:left w:val="single" w:sz="4" w:space="0" w:color="auto"/>
            </w:tcBorders>
            <w:vAlign w:val="center"/>
          </w:tcPr>
          <w:p w14:paraId="3082AC8C" w14:textId="5805D175" w:rsidR="00D128F7" w:rsidRPr="007E0F91" w:rsidRDefault="00D128F7" w:rsidP="00D128F7">
            <w:pPr>
              <w:jc w:val="center"/>
              <w:rPr>
                <w:ins w:id="21043" w:author="Στάθης Καπ" w:date="2023-03-09T06:32:00Z"/>
                <w:sz w:val="16"/>
                <w:szCs w:val="16"/>
              </w:rPr>
            </w:pPr>
            <w:ins w:id="21044"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20223F64" w14:textId="530E60C8" w:rsidR="00D128F7" w:rsidRPr="007E0F91" w:rsidRDefault="00D128F7" w:rsidP="00D128F7">
            <w:pPr>
              <w:jc w:val="center"/>
              <w:rPr>
                <w:ins w:id="21045" w:author="Στάθης Καπ" w:date="2023-03-09T06:32:00Z"/>
                <w:sz w:val="16"/>
                <w:szCs w:val="16"/>
              </w:rPr>
            </w:pPr>
            <w:ins w:id="21046" w:author="Στάθης Καπ" w:date="2023-03-09T07:43:00Z">
              <w:r>
                <w:rPr>
                  <w:rFonts w:ascii="Calibri" w:hAnsi="Calibri" w:cs="Calibri"/>
                  <w:color w:val="000000"/>
                  <w:sz w:val="16"/>
                  <w:szCs w:val="16"/>
                </w:rPr>
                <w:t>1760</w:t>
              </w:r>
            </w:ins>
          </w:p>
        </w:tc>
        <w:tc>
          <w:tcPr>
            <w:tcW w:w="453" w:type="dxa"/>
            <w:tcBorders>
              <w:left w:val="single" w:sz="4" w:space="0" w:color="auto"/>
            </w:tcBorders>
            <w:vAlign w:val="center"/>
          </w:tcPr>
          <w:p w14:paraId="5CE6B292" w14:textId="47850980" w:rsidR="00D128F7" w:rsidRPr="007E0F91" w:rsidRDefault="00D128F7" w:rsidP="00D128F7">
            <w:pPr>
              <w:jc w:val="center"/>
              <w:rPr>
                <w:ins w:id="21047" w:author="Στάθης Καπ" w:date="2023-03-09T06:32:00Z"/>
                <w:sz w:val="16"/>
                <w:szCs w:val="16"/>
              </w:rPr>
            </w:pPr>
            <w:ins w:id="21048" w:author="Στάθης Καπ" w:date="2023-03-09T07:43:00Z">
              <w:r>
                <w:rPr>
                  <w:rFonts w:ascii="Calibri" w:hAnsi="Calibri" w:cs="Calibri"/>
                  <w:color w:val="000000"/>
                  <w:sz w:val="16"/>
                  <w:szCs w:val="16"/>
                </w:rPr>
                <w:t>1710</w:t>
              </w:r>
            </w:ins>
          </w:p>
        </w:tc>
        <w:tc>
          <w:tcPr>
            <w:tcW w:w="708" w:type="dxa"/>
            <w:vAlign w:val="center"/>
          </w:tcPr>
          <w:p w14:paraId="195D83AD" w14:textId="4B622729" w:rsidR="00D128F7" w:rsidRPr="007E0F91" w:rsidRDefault="00D128F7" w:rsidP="00D128F7">
            <w:pPr>
              <w:jc w:val="center"/>
              <w:rPr>
                <w:ins w:id="21049" w:author="Στάθης Καπ" w:date="2023-03-09T06:32:00Z"/>
                <w:sz w:val="16"/>
                <w:szCs w:val="16"/>
              </w:rPr>
            </w:pPr>
            <w:ins w:id="21050" w:author="Στάθης Καπ" w:date="2023-03-09T07:43:00Z">
              <w:r>
                <w:rPr>
                  <w:rFonts w:ascii="Calibri" w:hAnsi="Calibri" w:cs="Calibri"/>
                  <w:color w:val="000000"/>
                  <w:sz w:val="16"/>
                  <w:szCs w:val="16"/>
                </w:rPr>
                <w:t>5.52</w:t>
              </w:r>
            </w:ins>
          </w:p>
        </w:tc>
        <w:tc>
          <w:tcPr>
            <w:tcW w:w="652" w:type="dxa"/>
            <w:vMerge/>
            <w:tcBorders>
              <w:right w:val="single" w:sz="4" w:space="0" w:color="auto"/>
            </w:tcBorders>
            <w:vAlign w:val="center"/>
          </w:tcPr>
          <w:p w14:paraId="33914842" w14:textId="77777777" w:rsidR="00D128F7" w:rsidRPr="007E0F91" w:rsidRDefault="00D128F7" w:rsidP="00D128F7">
            <w:pPr>
              <w:jc w:val="center"/>
              <w:rPr>
                <w:ins w:id="21051" w:author="Στάθης Καπ" w:date="2023-03-09T06:32:00Z"/>
                <w:sz w:val="16"/>
                <w:szCs w:val="16"/>
              </w:rPr>
            </w:pPr>
          </w:p>
        </w:tc>
        <w:tc>
          <w:tcPr>
            <w:tcW w:w="453" w:type="dxa"/>
            <w:tcBorders>
              <w:left w:val="single" w:sz="4" w:space="0" w:color="auto"/>
            </w:tcBorders>
            <w:vAlign w:val="center"/>
          </w:tcPr>
          <w:p w14:paraId="678DDF98" w14:textId="3BC8BAA8" w:rsidR="00D128F7" w:rsidRPr="007E0F91" w:rsidRDefault="00D128F7" w:rsidP="00D128F7">
            <w:pPr>
              <w:jc w:val="center"/>
              <w:rPr>
                <w:ins w:id="21052" w:author="Στάθης Καπ" w:date="2023-03-09T06:32:00Z"/>
                <w:sz w:val="16"/>
                <w:szCs w:val="16"/>
              </w:rPr>
            </w:pPr>
            <w:ins w:id="21053" w:author="Στάθης Καπ" w:date="2023-03-09T07:43:00Z">
              <w:r>
                <w:rPr>
                  <w:rFonts w:ascii="Calibri" w:hAnsi="Calibri" w:cs="Calibri"/>
                  <w:color w:val="000000"/>
                  <w:sz w:val="16"/>
                  <w:szCs w:val="16"/>
                </w:rPr>
                <w:t>1710</w:t>
              </w:r>
            </w:ins>
          </w:p>
        </w:tc>
        <w:tc>
          <w:tcPr>
            <w:tcW w:w="454" w:type="dxa"/>
            <w:vAlign w:val="center"/>
          </w:tcPr>
          <w:p w14:paraId="48C7BF55" w14:textId="02E00AEF" w:rsidR="00D128F7" w:rsidRPr="007E0F91" w:rsidRDefault="00D128F7" w:rsidP="00D128F7">
            <w:pPr>
              <w:jc w:val="center"/>
              <w:rPr>
                <w:ins w:id="21054" w:author="Στάθης Καπ" w:date="2023-03-09T06:32:00Z"/>
                <w:sz w:val="16"/>
                <w:szCs w:val="16"/>
              </w:rPr>
            </w:pPr>
            <w:ins w:id="21055" w:author="Στάθης Καπ" w:date="2023-03-09T07:43:00Z">
              <w:r>
                <w:rPr>
                  <w:rFonts w:ascii="Calibri" w:hAnsi="Calibri" w:cs="Calibri"/>
                  <w:color w:val="000000"/>
                  <w:sz w:val="16"/>
                  <w:szCs w:val="16"/>
                </w:rPr>
                <w:t>0</w:t>
              </w:r>
            </w:ins>
          </w:p>
        </w:tc>
        <w:tc>
          <w:tcPr>
            <w:tcW w:w="454" w:type="dxa"/>
            <w:vAlign w:val="center"/>
          </w:tcPr>
          <w:p w14:paraId="3203F60C" w14:textId="4B868D15" w:rsidR="00D128F7" w:rsidRPr="007E0F91" w:rsidRDefault="00D128F7" w:rsidP="00D128F7">
            <w:pPr>
              <w:jc w:val="center"/>
              <w:rPr>
                <w:ins w:id="21056" w:author="Στάθης Καπ" w:date="2023-03-09T06:32:00Z"/>
                <w:sz w:val="16"/>
                <w:szCs w:val="16"/>
              </w:rPr>
            </w:pPr>
            <w:ins w:id="21057" w:author="Στάθης Καπ" w:date="2023-03-09T07:43:00Z">
              <w:r>
                <w:rPr>
                  <w:rFonts w:ascii="Calibri" w:hAnsi="Calibri" w:cs="Calibri"/>
                  <w:color w:val="000000"/>
                  <w:sz w:val="16"/>
                  <w:szCs w:val="16"/>
                </w:rPr>
                <w:t>0.552</w:t>
              </w:r>
            </w:ins>
          </w:p>
        </w:tc>
        <w:tc>
          <w:tcPr>
            <w:tcW w:w="457" w:type="dxa"/>
            <w:tcBorders>
              <w:right w:val="single" w:sz="4" w:space="0" w:color="auto"/>
            </w:tcBorders>
            <w:vAlign w:val="center"/>
          </w:tcPr>
          <w:p w14:paraId="5D02FFDA" w14:textId="03DF394C" w:rsidR="00D128F7" w:rsidRPr="007E0F91" w:rsidRDefault="00D128F7" w:rsidP="00D128F7">
            <w:pPr>
              <w:jc w:val="center"/>
              <w:rPr>
                <w:ins w:id="21058" w:author="Στάθης Καπ" w:date="2023-03-09T06:32:00Z"/>
                <w:sz w:val="16"/>
                <w:szCs w:val="16"/>
              </w:rPr>
            </w:pPr>
            <w:ins w:id="21059" w:author="Στάθης Καπ" w:date="2023-03-09T07:43:00Z">
              <w:r>
                <w:rPr>
                  <w:rFonts w:ascii="Calibri" w:hAnsi="Calibri" w:cs="Calibri"/>
                  <w:color w:val="000000"/>
                  <w:sz w:val="16"/>
                  <w:szCs w:val="16"/>
                </w:rPr>
                <w:t>-31.43</w:t>
              </w:r>
            </w:ins>
          </w:p>
        </w:tc>
        <w:tc>
          <w:tcPr>
            <w:tcW w:w="453" w:type="dxa"/>
            <w:tcBorders>
              <w:left w:val="single" w:sz="4" w:space="0" w:color="auto"/>
            </w:tcBorders>
            <w:vAlign w:val="center"/>
          </w:tcPr>
          <w:p w14:paraId="571E31B3" w14:textId="635707E3" w:rsidR="00D128F7" w:rsidRPr="007E0F91" w:rsidRDefault="00D128F7" w:rsidP="00D128F7">
            <w:pPr>
              <w:jc w:val="center"/>
              <w:rPr>
                <w:ins w:id="21060" w:author="Στάθης Καπ" w:date="2023-03-09T06:32:00Z"/>
                <w:sz w:val="16"/>
                <w:szCs w:val="16"/>
              </w:rPr>
            </w:pPr>
            <w:ins w:id="21061" w:author="Στάθης Καπ" w:date="2023-03-09T07:43:00Z">
              <w:r>
                <w:rPr>
                  <w:rFonts w:ascii="Calibri" w:hAnsi="Calibri" w:cs="Calibri"/>
                  <w:color w:val="000000"/>
                  <w:sz w:val="16"/>
                  <w:szCs w:val="16"/>
                </w:rPr>
                <w:t>1690</w:t>
              </w:r>
            </w:ins>
          </w:p>
        </w:tc>
        <w:tc>
          <w:tcPr>
            <w:tcW w:w="454" w:type="dxa"/>
            <w:vAlign w:val="center"/>
          </w:tcPr>
          <w:p w14:paraId="3C658242" w14:textId="6D32F1B9" w:rsidR="00D128F7" w:rsidRPr="007E0F91" w:rsidRDefault="00D128F7" w:rsidP="00D128F7">
            <w:pPr>
              <w:jc w:val="center"/>
              <w:rPr>
                <w:ins w:id="21062" w:author="Στάθης Καπ" w:date="2023-03-09T06:32:00Z"/>
                <w:sz w:val="16"/>
                <w:szCs w:val="16"/>
              </w:rPr>
            </w:pPr>
            <w:ins w:id="21063" w:author="Στάθης Καπ" w:date="2023-03-09T07:43:00Z">
              <w:r>
                <w:rPr>
                  <w:rFonts w:ascii="Calibri" w:hAnsi="Calibri" w:cs="Calibri"/>
                  <w:color w:val="000000"/>
                  <w:sz w:val="16"/>
                  <w:szCs w:val="16"/>
                </w:rPr>
                <w:t>1.17</w:t>
              </w:r>
            </w:ins>
          </w:p>
        </w:tc>
        <w:tc>
          <w:tcPr>
            <w:tcW w:w="454" w:type="dxa"/>
            <w:vAlign w:val="center"/>
          </w:tcPr>
          <w:p w14:paraId="1D42FCD7" w14:textId="2ABD4DBD" w:rsidR="00D128F7" w:rsidRPr="007E0F91" w:rsidRDefault="00D128F7" w:rsidP="00D128F7">
            <w:pPr>
              <w:jc w:val="center"/>
              <w:rPr>
                <w:ins w:id="21064" w:author="Στάθης Καπ" w:date="2023-03-09T06:32:00Z"/>
                <w:sz w:val="16"/>
                <w:szCs w:val="16"/>
              </w:rPr>
            </w:pPr>
            <w:ins w:id="21065" w:author="Στάθης Καπ" w:date="2023-03-09T07:43:00Z">
              <w:r>
                <w:rPr>
                  <w:rFonts w:ascii="Calibri" w:hAnsi="Calibri" w:cs="Calibri"/>
                  <w:color w:val="000000"/>
                  <w:sz w:val="16"/>
                  <w:szCs w:val="16"/>
                </w:rPr>
                <w:t>0.411</w:t>
              </w:r>
            </w:ins>
          </w:p>
        </w:tc>
        <w:tc>
          <w:tcPr>
            <w:tcW w:w="454" w:type="dxa"/>
            <w:tcBorders>
              <w:right w:val="single" w:sz="4" w:space="0" w:color="auto"/>
            </w:tcBorders>
            <w:vAlign w:val="center"/>
          </w:tcPr>
          <w:p w14:paraId="2DEA75EF" w14:textId="3B5C2546" w:rsidR="00D128F7" w:rsidRPr="007E0F91" w:rsidRDefault="00D128F7" w:rsidP="00D128F7">
            <w:pPr>
              <w:jc w:val="center"/>
              <w:rPr>
                <w:ins w:id="21066" w:author="Στάθης Καπ" w:date="2023-03-09T06:32:00Z"/>
                <w:sz w:val="16"/>
                <w:szCs w:val="16"/>
              </w:rPr>
            </w:pPr>
            <w:ins w:id="21067" w:author="Στάθης Καπ" w:date="2023-03-09T07:43:00Z">
              <w:r>
                <w:rPr>
                  <w:rFonts w:ascii="Calibri" w:hAnsi="Calibri" w:cs="Calibri"/>
                  <w:color w:val="000000"/>
                  <w:sz w:val="16"/>
                  <w:szCs w:val="16"/>
                </w:rPr>
                <w:t>2.14</w:t>
              </w:r>
            </w:ins>
          </w:p>
        </w:tc>
        <w:tc>
          <w:tcPr>
            <w:tcW w:w="453" w:type="dxa"/>
            <w:tcBorders>
              <w:left w:val="single" w:sz="4" w:space="0" w:color="auto"/>
            </w:tcBorders>
            <w:vAlign w:val="center"/>
          </w:tcPr>
          <w:p w14:paraId="16BB23A6" w14:textId="288A40B4" w:rsidR="00D128F7" w:rsidRPr="007E0F91" w:rsidRDefault="00D128F7" w:rsidP="00D128F7">
            <w:pPr>
              <w:jc w:val="center"/>
              <w:rPr>
                <w:ins w:id="21068" w:author="Στάθης Καπ" w:date="2023-03-09T06:32:00Z"/>
                <w:sz w:val="16"/>
                <w:szCs w:val="16"/>
              </w:rPr>
            </w:pPr>
            <w:ins w:id="21069" w:author="Στάθης Καπ" w:date="2023-03-09T07:43:00Z">
              <w:r>
                <w:rPr>
                  <w:rFonts w:ascii="Calibri" w:hAnsi="Calibri" w:cs="Calibri"/>
                  <w:color w:val="000000"/>
                  <w:sz w:val="16"/>
                  <w:szCs w:val="16"/>
                </w:rPr>
                <w:t>1680</w:t>
              </w:r>
            </w:ins>
          </w:p>
        </w:tc>
        <w:tc>
          <w:tcPr>
            <w:tcW w:w="454" w:type="dxa"/>
            <w:vAlign w:val="center"/>
          </w:tcPr>
          <w:p w14:paraId="24535845" w14:textId="05C2E618" w:rsidR="00D128F7" w:rsidRPr="007E0F91" w:rsidRDefault="00D128F7" w:rsidP="00D128F7">
            <w:pPr>
              <w:jc w:val="center"/>
              <w:rPr>
                <w:ins w:id="21070" w:author="Στάθης Καπ" w:date="2023-03-09T06:32:00Z"/>
                <w:sz w:val="16"/>
                <w:szCs w:val="16"/>
              </w:rPr>
            </w:pPr>
            <w:ins w:id="21071" w:author="Στάθης Καπ" w:date="2023-03-09T07:43:00Z">
              <w:r>
                <w:rPr>
                  <w:rFonts w:ascii="Calibri" w:hAnsi="Calibri" w:cs="Calibri"/>
                  <w:color w:val="000000"/>
                  <w:sz w:val="16"/>
                  <w:szCs w:val="16"/>
                </w:rPr>
                <w:t>1.75</w:t>
              </w:r>
            </w:ins>
          </w:p>
        </w:tc>
        <w:tc>
          <w:tcPr>
            <w:tcW w:w="454" w:type="dxa"/>
            <w:vAlign w:val="center"/>
          </w:tcPr>
          <w:p w14:paraId="2C6E150D" w14:textId="608C7148" w:rsidR="00D128F7" w:rsidRPr="007E0F91" w:rsidRDefault="00D128F7" w:rsidP="00D128F7">
            <w:pPr>
              <w:jc w:val="center"/>
              <w:rPr>
                <w:ins w:id="21072" w:author="Στάθης Καπ" w:date="2023-03-09T06:32:00Z"/>
                <w:sz w:val="16"/>
                <w:szCs w:val="16"/>
              </w:rPr>
            </w:pPr>
            <w:ins w:id="21073" w:author="Στάθης Καπ" w:date="2023-03-09T07:43:00Z">
              <w:r>
                <w:rPr>
                  <w:rFonts w:ascii="Calibri" w:hAnsi="Calibri" w:cs="Calibri"/>
                  <w:color w:val="000000"/>
                  <w:sz w:val="16"/>
                  <w:szCs w:val="16"/>
                </w:rPr>
                <w:t>0.301</w:t>
              </w:r>
            </w:ins>
          </w:p>
        </w:tc>
        <w:tc>
          <w:tcPr>
            <w:tcW w:w="461" w:type="dxa"/>
            <w:tcBorders>
              <w:right w:val="single" w:sz="4" w:space="0" w:color="auto"/>
            </w:tcBorders>
            <w:vAlign w:val="center"/>
          </w:tcPr>
          <w:p w14:paraId="162A603A" w14:textId="06E2BA24" w:rsidR="00D128F7" w:rsidRPr="007E0F91" w:rsidRDefault="00D128F7" w:rsidP="00D128F7">
            <w:pPr>
              <w:jc w:val="center"/>
              <w:rPr>
                <w:ins w:id="21074" w:author="Στάθης Καπ" w:date="2023-03-09T06:32:00Z"/>
                <w:sz w:val="16"/>
                <w:szCs w:val="16"/>
              </w:rPr>
            </w:pPr>
            <w:ins w:id="21075" w:author="Στάθης Καπ" w:date="2023-03-09T07:43:00Z">
              <w:r>
                <w:rPr>
                  <w:rFonts w:ascii="Calibri" w:hAnsi="Calibri" w:cs="Calibri"/>
                  <w:color w:val="000000"/>
                  <w:sz w:val="16"/>
                  <w:szCs w:val="16"/>
                </w:rPr>
                <w:t>28.33</w:t>
              </w:r>
            </w:ins>
          </w:p>
        </w:tc>
      </w:tr>
      <w:tr w:rsidR="00D128F7" w14:paraId="4FE8A244" w14:textId="77777777" w:rsidTr="009861B1">
        <w:trPr>
          <w:trHeight w:val="170"/>
          <w:jc w:val="center"/>
          <w:ins w:id="2107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1824265" w14:textId="77777777" w:rsidR="00D128F7" w:rsidRPr="007E0F91" w:rsidRDefault="00D128F7" w:rsidP="00D128F7">
            <w:pPr>
              <w:jc w:val="center"/>
              <w:rPr>
                <w:ins w:id="21077" w:author="Στάθης Καπ" w:date="2023-03-09T06:32:00Z"/>
                <w:sz w:val="16"/>
                <w:szCs w:val="16"/>
              </w:rPr>
            </w:pPr>
            <w:ins w:id="21078" w:author="Στάθης Καπ" w:date="2023-03-09T06:32:00Z">
              <w:r w:rsidRPr="009861B1">
                <w:rPr>
                  <w:rFonts w:ascii="Calibri" w:hAnsi="Calibri" w:cs="Calibri"/>
                  <w:color w:val="000000"/>
                  <w:sz w:val="16"/>
                  <w:szCs w:val="16"/>
                </w:rPr>
                <w:t>c204</w:t>
              </w:r>
            </w:ins>
          </w:p>
        </w:tc>
        <w:tc>
          <w:tcPr>
            <w:tcW w:w="565" w:type="dxa"/>
            <w:tcBorders>
              <w:left w:val="single" w:sz="4" w:space="0" w:color="auto"/>
            </w:tcBorders>
            <w:vAlign w:val="center"/>
          </w:tcPr>
          <w:p w14:paraId="2D3A1B66" w14:textId="314D3EC0" w:rsidR="00D128F7" w:rsidRPr="007E0F91" w:rsidRDefault="00D128F7" w:rsidP="00D128F7">
            <w:pPr>
              <w:jc w:val="center"/>
              <w:rPr>
                <w:ins w:id="21079" w:author="Στάθης Καπ" w:date="2023-03-09T06:32:00Z"/>
                <w:sz w:val="16"/>
                <w:szCs w:val="16"/>
              </w:rPr>
            </w:pPr>
            <w:ins w:id="21080"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2939D187" w14:textId="24A40AE7" w:rsidR="00D128F7" w:rsidRPr="007E0F91" w:rsidRDefault="00D128F7" w:rsidP="00D128F7">
            <w:pPr>
              <w:jc w:val="center"/>
              <w:rPr>
                <w:ins w:id="21081" w:author="Στάθης Καπ" w:date="2023-03-09T06:32:00Z"/>
                <w:sz w:val="16"/>
                <w:szCs w:val="16"/>
              </w:rPr>
            </w:pPr>
            <w:ins w:id="21082" w:author="Στάθης Καπ" w:date="2023-03-09T07:43:00Z">
              <w:r>
                <w:rPr>
                  <w:rFonts w:ascii="Calibri" w:hAnsi="Calibri" w:cs="Calibri"/>
                  <w:color w:val="000000"/>
                  <w:sz w:val="16"/>
                  <w:szCs w:val="16"/>
                </w:rPr>
                <w:t>1780</w:t>
              </w:r>
            </w:ins>
          </w:p>
        </w:tc>
        <w:tc>
          <w:tcPr>
            <w:tcW w:w="453" w:type="dxa"/>
            <w:tcBorders>
              <w:left w:val="single" w:sz="4" w:space="0" w:color="auto"/>
            </w:tcBorders>
            <w:vAlign w:val="center"/>
          </w:tcPr>
          <w:p w14:paraId="2A27E7BC" w14:textId="5826F3DC" w:rsidR="00D128F7" w:rsidRPr="007E0F91" w:rsidRDefault="00D128F7" w:rsidP="00D128F7">
            <w:pPr>
              <w:jc w:val="center"/>
              <w:rPr>
                <w:ins w:id="21083" w:author="Στάθης Καπ" w:date="2023-03-09T06:32:00Z"/>
                <w:sz w:val="16"/>
                <w:szCs w:val="16"/>
              </w:rPr>
            </w:pPr>
            <w:ins w:id="21084" w:author="Στάθης Καπ" w:date="2023-03-09T07:43:00Z">
              <w:r>
                <w:rPr>
                  <w:rFonts w:ascii="Calibri" w:hAnsi="Calibri" w:cs="Calibri"/>
                  <w:color w:val="000000"/>
                  <w:sz w:val="16"/>
                  <w:szCs w:val="16"/>
                </w:rPr>
                <w:t>1740</w:t>
              </w:r>
            </w:ins>
          </w:p>
        </w:tc>
        <w:tc>
          <w:tcPr>
            <w:tcW w:w="708" w:type="dxa"/>
            <w:vAlign w:val="center"/>
          </w:tcPr>
          <w:p w14:paraId="57F1D9E8" w14:textId="112C1056" w:rsidR="00D128F7" w:rsidRPr="007E0F91" w:rsidRDefault="00D128F7" w:rsidP="00D128F7">
            <w:pPr>
              <w:jc w:val="center"/>
              <w:rPr>
                <w:ins w:id="21085" w:author="Στάθης Καπ" w:date="2023-03-09T06:32:00Z"/>
                <w:sz w:val="16"/>
                <w:szCs w:val="16"/>
              </w:rPr>
            </w:pPr>
            <w:ins w:id="21086" w:author="Στάθης Καπ" w:date="2023-03-09T07:43:00Z">
              <w:r>
                <w:rPr>
                  <w:rFonts w:ascii="Calibri" w:hAnsi="Calibri" w:cs="Calibri"/>
                  <w:color w:val="000000"/>
                  <w:sz w:val="16"/>
                  <w:szCs w:val="16"/>
                </w:rPr>
                <w:t>3.87</w:t>
              </w:r>
            </w:ins>
          </w:p>
        </w:tc>
        <w:tc>
          <w:tcPr>
            <w:tcW w:w="652" w:type="dxa"/>
            <w:vMerge/>
            <w:tcBorders>
              <w:right w:val="single" w:sz="4" w:space="0" w:color="auto"/>
            </w:tcBorders>
            <w:vAlign w:val="center"/>
          </w:tcPr>
          <w:p w14:paraId="7441857A" w14:textId="77777777" w:rsidR="00D128F7" w:rsidRPr="007E0F91" w:rsidRDefault="00D128F7" w:rsidP="00D128F7">
            <w:pPr>
              <w:jc w:val="center"/>
              <w:rPr>
                <w:ins w:id="21087" w:author="Στάθης Καπ" w:date="2023-03-09T06:32:00Z"/>
                <w:sz w:val="16"/>
                <w:szCs w:val="16"/>
              </w:rPr>
            </w:pPr>
          </w:p>
        </w:tc>
        <w:tc>
          <w:tcPr>
            <w:tcW w:w="453" w:type="dxa"/>
            <w:tcBorders>
              <w:left w:val="single" w:sz="4" w:space="0" w:color="auto"/>
            </w:tcBorders>
            <w:vAlign w:val="center"/>
          </w:tcPr>
          <w:p w14:paraId="10AA7E40" w14:textId="37AC1F38" w:rsidR="00D128F7" w:rsidRPr="007E0F91" w:rsidRDefault="00D128F7" w:rsidP="00D128F7">
            <w:pPr>
              <w:jc w:val="center"/>
              <w:rPr>
                <w:ins w:id="21088" w:author="Στάθης Καπ" w:date="2023-03-09T06:32:00Z"/>
                <w:sz w:val="16"/>
                <w:szCs w:val="16"/>
              </w:rPr>
            </w:pPr>
            <w:ins w:id="21089" w:author="Στάθης Καπ" w:date="2023-03-09T07:43:00Z">
              <w:r>
                <w:rPr>
                  <w:rFonts w:ascii="Calibri" w:hAnsi="Calibri" w:cs="Calibri"/>
                  <w:color w:val="000000"/>
                  <w:sz w:val="16"/>
                  <w:szCs w:val="16"/>
                </w:rPr>
                <w:t>1720</w:t>
              </w:r>
            </w:ins>
          </w:p>
        </w:tc>
        <w:tc>
          <w:tcPr>
            <w:tcW w:w="454" w:type="dxa"/>
            <w:vAlign w:val="center"/>
          </w:tcPr>
          <w:p w14:paraId="77BA2A7F" w14:textId="01BF087E" w:rsidR="00D128F7" w:rsidRPr="007E0F91" w:rsidRDefault="00D128F7" w:rsidP="00D128F7">
            <w:pPr>
              <w:jc w:val="center"/>
              <w:rPr>
                <w:ins w:id="21090" w:author="Στάθης Καπ" w:date="2023-03-09T06:32:00Z"/>
                <w:sz w:val="16"/>
                <w:szCs w:val="16"/>
              </w:rPr>
            </w:pPr>
            <w:ins w:id="21091" w:author="Στάθης Καπ" w:date="2023-03-09T07:43:00Z">
              <w:r>
                <w:rPr>
                  <w:rFonts w:ascii="Calibri" w:hAnsi="Calibri" w:cs="Calibri"/>
                  <w:color w:val="000000"/>
                  <w:sz w:val="16"/>
                  <w:szCs w:val="16"/>
                </w:rPr>
                <w:t>1.15</w:t>
              </w:r>
            </w:ins>
          </w:p>
        </w:tc>
        <w:tc>
          <w:tcPr>
            <w:tcW w:w="454" w:type="dxa"/>
            <w:vAlign w:val="center"/>
          </w:tcPr>
          <w:p w14:paraId="3BFD54C1" w14:textId="06EBC269" w:rsidR="00D128F7" w:rsidRPr="007E0F91" w:rsidRDefault="00D128F7" w:rsidP="00D128F7">
            <w:pPr>
              <w:jc w:val="center"/>
              <w:rPr>
                <w:ins w:id="21092" w:author="Στάθης Καπ" w:date="2023-03-09T06:32:00Z"/>
                <w:sz w:val="16"/>
                <w:szCs w:val="16"/>
              </w:rPr>
            </w:pPr>
            <w:ins w:id="21093" w:author="Στάθης Καπ" w:date="2023-03-09T07:43:00Z">
              <w:r>
                <w:rPr>
                  <w:rFonts w:ascii="Calibri" w:hAnsi="Calibri" w:cs="Calibri"/>
                  <w:color w:val="000000"/>
                  <w:sz w:val="16"/>
                  <w:szCs w:val="16"/>
                </w:rPr>
                <w:t>0.441</w:t>
              </w:r>
            </w:ins>
          </w:p>
        </w:tc>
        <w:tc>
          <w:tcPr>
            <w:tcW w:w="457" w:type="dxa"/>
            <w:tcBorders>
              <w:right w:val="single" w:sz="4" w:space="0" w:color="auto"/>
            </w:tcBorders>
            <w:vAlign w:val="center"/>
          </w:tcPr>
          <w:p w14:paraId="00A94B74" w14:textId="1D8DDE02" w:rsidR="00D128F7" w:rsidRPr="007E0F91" w:rsidRDefault="00D128F7" w:rsidP="00D128F7">
            <w:pPr>
              <w:jc w:val="center"/>
              <w:rPr>
                <w:ins w:id="21094" w:author="Στάθης Καπ" w:date="2023-03-09T06:32:00Z"/>
                <w:sz w:val="16"/>
                <w:szCs w:val="16"/>
              </w:rPr>
            </w:pPr>
            <w:ins w:id="21095" w:author="Στάθης Καπ" w:date="2023-03-09T07:43:00Z">
              <w:r>
                <w:rPr>
                  <w:rFonts w:ascii="Calibri" w:hAnsi="Calibri" w:cs="Calibri"/>
                  <w:color w:val="000000"/>
                  <w:sz w:val="16"/>
                  <w:szCs w:val="16"/>
                </w:rPr>
                <w:t>-35.28</w:t>
              </w:r>
            </w:ins>
          </w:p>
        </w:tc>
        <w:tc>
          <w:tcPr>
            <w:tcW w:w="453" w:type="dxa"/>
            <w:tcBorders>
              <w:left w:val="single" w:sz="4" w:space="0" w:color="auto"/>
            </w:tcBorders>
            <w:vAlign w:val="center"/>
          </w:tcPr>
          <w:p w14:paraId="79C064B9" w14:textId="73BA40A8" w:rsidR="00D128F7" w:rsidRPr="007E0F91" w:rsidRDefault="00D128F7" w:rsidP="00D128F7">
            <w:pPr>
              <w:jc w:val="center"/>
              <w:rPr>
                <w:ins w:id="21096" w:author="Στάθης Καπ" w:date="2023-03-09T06:32:00Z"/>
                <w:sz w:val="16"/>
                <w:szCs w:val="16"/>
              </w:rPr>
            </w:pPr>
            <w:ins w:id="21097" w:author="Στάθης Καπ" w:date="2023-03-09T07:43:00Z">
              <w:r>
                <w:rPr>
                  <w:rFonts w:ascii="Calibri" w:hAnsi="Calibri" w:cs="Calibri"/>
                  <w:color w:val="000000"/>
                  <w:sz w:val="16"/>
                  <w:szCs w:val="16"/>
                </w:rPr>
                <w:t>1690</w:t>
              </w:r>
            </w:ins>
          </w:p>
        </w:tc>
        <w:tc>
          <w:tcPr>
            <w:tcW w:w="454" w:type="dxa"/>
            <w:vAlign w:val="center"/>
          </w:tcPr>
          <w:p w14:paraId="64E50744" w14:textId="422C9C63" w:rsidR="00D128F7" w:rsidRPr="007E0F91" w:rsidRDefault="00D128F7" w:rsidP="00D128F7">
            <w:pPr>
              <w:jc w:val="center"/>
              <w:rPr>
                <w:ins w:id="21098" w:author="Στάθης Καπ" w:date="2023-03-09T06:32:00Z"/>
                <w:sz w:val="16"/>
                <w:szCs w:val="16"/>
              </w:rPr>
            </w:pPr>
            <w:ins w:id="21099" w:author="Στάθης Καπ" w:date="2023-03-09T07:43:00Z">
              <w:r>
                <w:rPr>
                  <w:rFonts w:ascii="Calibri" w:hAnsi="Calibri" w:cs="Calibri"/>
                  <w:color w:val="000000"/>
                  <w:sz w:val="16"/>
                  <w:szCs w:val="16"/>
                </w:rPr>
                <w:t>2.87</w:t>
              </w:r>
            </w:ins>
          </w:p>
        </w:tc>
        <w:tc>
          <w:tcPr>
            <w:tcW w:w="454" w:type="dxa"/>
            <w:vAlign w:val="center"/>
          </w:tcPr>
          <w:p w14:paraId="41549D09" w14:textId="58D11AB9" w:rsidR="00D128F7" w:rsidRPr="007E0F91" w:rsidRDefault="00D128F7" w:rsidP="00D128F7">
            <w:pPr>
              <w:jc w:val="center"/>
              <w:rPr>
                <w:ins w:id="21100" w:author="Στάθης Καπ" w:date="2023-03-09T06:32:00Z"/>
                <w:sz w:val="16"/>
                <w:szCs w:val="16"/>
              </w:rPr>
            </w:pPr>
            <w:ins w:id="21101" w:author="Στάθης Καπ" w:date="2023-03-09T07:43:00Z">
              <w:r>
                <w:rPr>
                  <w:rFonts w:ascii="Calibri" w:hAnsi="Calibri" w:cs="Calibri"/>
                  <w:color w:val="000000"/>
                  <w:sz w:val="16"/>
                  <w:szCs w:val="16"/>
                </w:rPr>
                <w:t>0.243</w:t>
              </w:r>
            </w:ins>
          </w:p>
        </w:tc>
        <w:tc>
          <w:tcPr>
            <w:tcW w:w="454" w:type="dxa"/>
            <w:tcBorders>
              <w:right w:val="single" w:sz="4" w:space="0" w:color="auto"/>
            </w:tcBorders>
            <w:vAlign w:val="center"/>
          </w:tcPr>
          <w:p w14:paraId="66193A3C" w14:textId="68FB0592" w:rsidR="00D128F7" w:rsidRPr="007E0F91" w:rsidRDefault="00D128F7" w:rsidP="00D128F7">
            <w:pPr>
              <w:jc w:val="center"/>
              <w:rPr>
                <w:ins w:id="21102" w:author="Στάθης Καπ" w:date="2023-03-09T06:32:00Z"/>
                <w:sz w:val="16"/>
                <w:szCs w:val="16"/>
              </w:rPr>
            </w:pPr>
            <w:ins w:id="21103" w:author="Στάθης Καπ" w:date="2023-03-09T07:43:00Z">
              <w:r>
                <w:rPr>
                  <w:rFonts w:ascii="Calibri" w:hAnsi="Calibri" w:cs="Calibri"/>
                  <w:color w:val="000000"/>
                  <w:sz w:val="16"/>
                  <w:szCs w:val="16"/>
                </w:rPr>
                <w:t>25.46</w:t>
              </w:r>
            </w:ins>
          </w:p>
        </w:tc>
        <w:tc>
          <w:tcPr>
            <w:tcW w:w="453" w:type="dxa"/>
            <w:tcBorders>
              <w:left w:val="single" w:sz="4" w:space="0" w:color="auto"/>
            </w:tcBorders>
            <w:vAlign w:val="center"/>
          </w:tcPr>
          <w:p w14:paraId="70DBF313" w14:textId="19864488" w:rsidR="00D128F7" w:rsidRPr="007E0F91" w:rsidRDefault="00D128F7" w:rsidP="00D128F7">
            <w:pPr>
              <w:jc w:val="center"/>
              <w:rPr>
                <w:ins w:id="21104" w:author="Στάθης Καπ" w:date="2023-03-09T06:32:00Z"/>
                <w:sz w:val="16"/>
                <w:szCs w:val="16"/>
              </w:rPr>
            </w:pPr>
            <w:ins w:id="21105" w:author="Στάθης Καπ" w:date="2023-03-09T07:43:00Z">
              <w:r>
                <w:rPr>
                  <w:rFonts w:ascii="Calibri" w:hAnsi="Calibri" w:cs="Calibri"/>
                  <w:color w:val="000000"/>
                  <w:sz w:val="16"/>
                  <w:szCs w:val="16"/>
                </w:rPr>
                <w:t>1680</w:t>
              </w:r>
            </w:ins>
          </w:p>
        </w:tc>
        <w:tc>
          <w:tcPr>
            <w:tcW w:w="454" w:type="dxa"/>
            <w:vAlign w:val="center"/>
          </w:tcPr>
          <w:p w14:paraId="41091398" w14:textId="4A313094" w:rsidR="00D128F7" w:rsidRPr="007E0F91" w:rsidRDefault="00D128F7" w:rsidP="00D128F7">
            <w:pPr>
              <w:jc w:val="center"/>
              <w:rPr>
                <w:ins w:id="21106" w:author="Στάθης Καπ" w:date="2023-03-09T06:32:00Z"/>
                <w:sz w:val="16"/>
                <w:szCs w:val="16"/>
              </w:rPr>
            </w:pPr>
            <w:ins w:id="21107" w:author="Στάθης Καπ" w:date="2023-03-09T07:43:00Z">
              <w:r>
                <w:rPr>
                  <w:rFonts w:ascii="Calibri" w:hAnsi="Calibri" w:cs="Calibri"/>
                  <w:color w:val="000000"/>
                  <w:sz w:val="16"/>
                  <w:szCs w:val="16"/>
                </w:rPr>
                <w:t>3.45</w:t>
              </w:r>
            </w:ins>
          </w:p>
        </w:tc>
        <w:tc>
          <w:tcPr>
            <w:tcW w:w="454" w:type="dxa"/>
            <w:vAlign w:val="center"/>
          </w:tcPr>
          <w:p w14:paraId="14417315" w14:textId="0C7495C9" w:rsidR="00D128F7" w:rsidRPr="007E0F91" w:rsidRDefault="00D128F7" w:rsidP="00D128F7">
            <w:pPr>
              <w:jc w:val="center"/>
              <w:rPr>
                <w:ins w:id="21108" w:author="Στάθης Καπ" w:date="2023-03-09T06:32:00Z"/>
                <w:sz w:val="16"/>
                <w:szCs w:val="16"/>
              </w:rPr>
            </w:pPr>
            <w:ins w:id="21109" w:author="Στάθης Καπ" w:date="2023-03-09T07:43:00Z">
              <w:r>
                <w:rPr>
                  <w:rFonts w:ascii="Calibri" w:hAnsi="Calibri" w:cs="Calibri"/>
                  <w:color w:val="000000"/>
                  <w:sz w:val="16"/>
                  <w:szCs w:val="16"/>
                </w:rPr>
                <w:t>0.211</w:t>
              </w:r>
            </w:ins>
          </w:p>
        </w:tc>
        <w:tc>
          <w:tcPr>
            <w:tcW w:w="461" w:type="dxa"/>
            <w:tcBorders>
              <w:right w:val="single" w:sz="4" w:space="0" w:color="auto"/>
            </w:tcBorders>
            <w:vAlign w:val="center"/>
          </w:tcPr>
          <w:p w14:paraId="2DE89D55" w14:textId="6FA2E807" w:rsidR="00D128F7" w:rsidRPr="007E0F91" w:rsidRDefault="00D128F7" w:rsidP="00D128F7">
            <w:pPr>
              <w:jc w:val="center"/>
              <w:rPr>
                <w:ins w:id="21110" w:author="Στάθης Καπ" w:date="2023-03-09T06:32:00Z"/>
                <w:sz w:val="16"/>
                <w:szCs w:val="16"/>
              </w:rPr>
            </w:pPr>
            <w:ins w:id="21111" w:author="Στάθης Καπ" w:date="2023-03-09T07:43:00Z">
              <w:r>
                <w:rPr>
                  <w:rFonts w:ascii="Calibri" w:hAnsi="Calibri" w:cs="Calibri"/>
                  <w:color w:val="000000"/>
                  <w:sz w:val="16"/>
                  <w:szCs w:val="16"/>
                </w:rPr>
                <w:t>35.28</w:t>
              </w:r>
            </w:ins>
          </w:p>
        </w:tc>
      </w:tr>
      <w:tr w:rsidR="00D128F7" w14:paraId="106E233C" w14:textId="77777777" w:rsidTr="009861B1">
        <w:trPr>
          <w:trHeight w:val="170"/>
          <w:jc w:val="center"/>
          <w:ins w:id="2111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AA5E31F" w14:textId="77777777" w:rsidR="00D128F7" w:rsidRPr="007E0F91" w:rsidRDefault="00D128F7" w:rsidP="00D128F7">
            <w:pPr>
              <w:jc w:val="center"/>
              <w:rPr>
                <w:ins w:id="21113" w:author="Στάθης Καπ" w:date="2023-03-09T06:32:00Z"/>
                <w:sz w:val="16"/>
                <w:szCs w:val="16"/>
              </w:rPr>
            </w:pPr>
            <w:ins w:id="21114" w:author="Στάθης Καπ" w:date="2023-03-09T06:32:00Z">
              <w:r w:rsidRPr="009861B1">
                <w:rPr>
                  <w:rFonts w:ascii="Calibri" w:hAnsi="Calibri" w:cs="Calibri"/>
                  <w:color w:val="000000"/>
                  <w:sz w:val="16"/>
                  <w:szCs w:val="16"/>
                </w:rPr>
                <w:t>c205</w:t>
              </w:r>
            </w:ins>
          </w:p>
        </w:tc>
        <w:tc>
          <w:tcPr>
            <w:tcW w:w="565" w:type="dxa"/>
            <w:tcBorders>
              <w:left w:val="single" w:sz="4" w:space="0" w:color="auto"/>
            </w:tcBorders>
            <w:vAlign w:val="center"/>
          </w:tcPr>
          <w:p w14:paraId="3906DCA0" w14:textId="09363565" w:rsidR="00D128F7" w:rsidRPr="007E0F91" w:rsidRDefault="00D128F7" w:rsidP="00D128F7">
            <w:pPr>
              <w:jc w:val="center"/>
              <w:rPr>
                <w:ins w:id="21115" w:author="Στάθης Καπ" w:date="2023-03-09T06:32:00Z"/>
                <w:sz w:val="16"/>
                <w:szCs w:val="16"/>
              </w:rPr>
            </w:pPr>
            <w:ins w:id="21116"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574AC116" w14:textId="63DAE4D0" w:rsidR="00D128F7" w:rsidRPr="007E0F91" w:rsidRDefault="00D128F7" w:rsidP="00D128F7">
            <w:pPr>
              <w:jc w:val="center"/>
              <w:rPr>
                <w:ins w:id="21117" w:author="Στάθης Καπ" w:date="2023-03-09T06:32:00Z"/>
                <w:sz w:val="16"/>
                <w:szCs w:val="16"/>
              </w:rPr>
            </w:pPr>
            <w:ins w:id="21118" w:author="Στάθης Καπ" w:date="2023-03-09T07:43:00Z">
              <w:r>
                <w:rPr>
                  <w:rFonts w:ascii="Calibri" w:hAnsi="Calibri" w:cs="Calibri"/>
                  <w:color w:val="000000"/>
                  <w:sz w:val="16"/>
                  <w:szCs w:val="16"/>
                </w:rPr>
                <w:t>1770</w:t>
              </w:r>
            </w:ins>
          </w:p>
        </w:tc>
        <w:tc>
          <w:tcPr>
            <w:tcW w:w="453" w:type="dxa"/>
            <w:tcBorders>
              <w:left w:val="single" w:sz="4" w:space="0" w:color="auto"/>
            </w:tcBorders>
            <w:vAlign w:val="center"/>
          </w:tcPr>
          <w:p w14:paraId="69DE5676" w14:textId="24CBDF42" w:rsidR="00D128F7" w:rsidRPr="007E0F91" w:rsidRDefault="00D128F7" w:rsidP="00D128F7">
            <w:pPr>
              <w:jc w:val="center"/>
              <w:rPr>
                <w:ins w:id="21119" w:author="Στάθης Καπ" w:date="2023-03-09T06:32:00Z"/>
                <w:sz w:val="16"/>
                <w:szCs w:val="16"/>
              </w:rPr>
            </w:pPr>
            <w:ins w:id="21120" w:author="Στάθης Καπ" w:date="2023-03-09T07:43:00Z">
              <w:r>
                <w:rPr>
                  <w:rFonts w:ascii="Calibri" w:hAnsi="Calibri" w:cs="Calibri"/>
                  <w:color w:val="000000"/>
                  <w:sz w:val="16"/>
                  <w:szCs w:val="16"/>
                </w:rPr>
                <w:t>1750</w:t>
              </w:r>
            </w:ins>
          </w:p>
        </w:tc>
        <w:tc>
          <w:tcPr>
            <w:tcW w:w="708" w:type="dxa"/>
            <w:vAlign w:val="center"/>
          </w:tcPr>
          <w:p w14:paraId="11A7D52C" w14:textId="17FBC896" w:rsidR="00D128F7" w:rsidRPr="007E0F91" w:rsidRDefault="00D128F7" w:rsidP="00D128F7">
            <w:pPr>
              <w:jc w:val="center"/>
              <w:rPr>
                <w:ins w:id="21121" w:author="Στάθης Καπ" w:date="2023-03-09T06:32:00Z"/>
                <w:sz w:val="16"/>
                <w:szCs w:val="16"/>
              </w:rPr>
            </w:pPr>
            <w:ins w:id="21122" w:author="Στάθης Καπ" w:date="2023-03-09T07:43:00Z">
              <w:r>
                <w:rPr>
                  <w:rFonts w:ascii="Calibri" w:hAnsi="Calibri" w:cs="Calibri"/>
                  <w:color w:val="000000"/>
                  <w:sz w:val="16"/>
                  <w:szCs w:val="16"/>
                </w:rPr>
                <w:t>3.31</w:t>
              </w:r>
            </w:ins>
          </w:p>
        </w:tc>
        <w:tc>
          <w:tcPr>
            <w:tcW w:w="652" w:type="dxa"/>
            <w:vMerge/>
            <w:tcBorders>
              <w:right w:val="single" w:sz="4" w:space="0" w:color="auto"/>
            </w:tcBorders>
            <w:vAlign w:val="center"/>
          </w:tcPr>
          <w:p w14:paraId="6EA9A677" w14:textId="77777777" w:rsidR="00D128F7" w:rsidRPr="007E0F91" w:rsidRDefault="00D128F7" w:rsidP="00D128F7">
            <w:pPr>
              <w:jc w:val="center"/>
              <w:rPr>
                <w:ins w:id="21123" w:author="Στάθης Καπ" w:date="2023-03-09T06:32:00Z"/>
                <w:sz w:val="16"/>
                <w:szCs w:val="16"/>
              </w:rPr>
            </w:pPr>
          </w:p>
        </w:tc>
        <w:tc>
          <w:tcPr>
            <w:tcW w:w="453" w:type="dxa"/>
            <w:tcBorders>
              <w:left w:val="single" w:sz="4" w:space="0" w:color="auto"/>
            </w:tcBorders>
            <w:vAlign w:val="center"/>
          </w:tcPr>
          <w:p w14:paraId="7D6406E2" w14:textId="6236007B" w:rsidR="00D128F7" w:rsidRPr="007E0F91" w:rsidRDefault="00D128F7" w:rsidP="00D128F7">
            <w:pPr>
              <w:jc w:val="center"/>
              <w:rPr>
                <w:ins w:id="21124" w:author="Στάθης Καπ" w:date="2023-03-09T06:32:00Z"/>
                <w:sz w:val="16"/>
                <w:szCs w:val="16"/>
              </w:rPr>
            </w:pPr>
            <w:ins w:id="21125" w:author="Στάθης Καπ" w:date="2023-03-09T07:43:00Z">
              <w:r>
                <w:rPr>
                  <w:rFonts w:ascii="Calibri" w:hAnsi="Calibri" w:cs="Calibri"/>
                  <w:color w:val="000000"/>
                  <w:sz w:val="16"/>
                  <w:szCs w:val="16"/>
                </w:rPr>
                <w:t>1760</w:t>
              </w:r>
            </w:ins>
          </w:p>
        </w:tc>
        <w:tc>
          <w:tcPr>
            <w:tcW w:w="454" w:type="dxa"/>
            <w:vAlign w:val="center"/>
          </w:tcPr>
          <w:p w14:paraId="0168FC6C" w14:textId="1557858F" w:rsidR="00D128F7" w:rsidRPr="007E0F91" w:rsidRDefault="00D128F7" w:rsidP="00D128F7">
            <w:pPr>
              <w:jc w:val="center"/>
              <w:rPr>
                <w:ins w:id="21126" w:author="Στάθης Καπ" w:date="2023-03-09T06:32:00Z"/>
                <w:sz w:val="16"/>
                <w:szCs w:val="16"/>
              </w:rPr>
            </w:pPr>
            <w:ins w:id="21127" w:author="Στάθης Καπ" w:date="2023-03-09T07:43:00Z">
              <w:r>
                <w:rPr>
                  <w:rFonts w:ascii="Calibri" w:hAnsi="Calibri" w:cs="Calibri"/>
                  <w:color w:val="000000"/>
                  <w:sz w:val="16"/>
                  <w:szCs w:val="16"/>
                </w:rPr>
                <w:t>-0.57</w:t>
              </w:r>
            </w:ins>
          </w:p>
        </w:tc>
        <w:tc>
          <w:tcPr>
            <w:tcW w:w="454" w:type="dxa"/>
            <w:vAlign w:val="center"/>
          </w:tcPr>
          <w:p w14:paraId="33A87980" w14:textId="253FA402" w:rsidR="00D128F7" w:rsidRPr="007E0F91" w:rsidRDefault="00D128F7" w:rsidP="00D128F7">
            <w:pPr>
              <w:jc w:val="center"/>
              <w:rPr>
                <w:ins w:id="21128" w:author="Στάθης Καπ" w:date="2023-03-09T06:32:00Z"/>
                <w:sz w:val="16"/>
                <w:szCs w:val="16"/>
              </w:rPr>
            </w:pPr>
            <w:ins w:id="21129" w:author="Στάθης Καπ" w:date="2023-03-09T07:43:00Z">
              <w:r>
                <w:rPr>
                  <w:rFonts w:ascii="Calibri" w:hAnsi="Calibri" w:cs="Calibri"/>
                  <w:color w:val="000000"/>
                  <w:sz w:val="16"/>
                  <w:szCs w:val="16"/>
                </w:rPr>
                <w:t>0.276</w:t>
              </w:r>
            </w:ins>
          </w:p>
        </w:tc>
        <w:tc>
          <w:tcPr>
            <w:tcW w:w="457" w:type="dxa"/>
            <w:tcBorders>
              <w:right w:val="single" w:sz="4" w:space="0" w:color="auto"/>
            </w:tcBorders>
            <w:vAlign w:val="center"/>
          </w:tcPr>
          <w:p w14:paraId="6149FB2A" w14:textId="1583A331" w:rsidR="00D128F7" w:rsidRPr="007E0F91" w:rsidRDefault="00D128F7" w:rsidP="00D128F7">
            <w:pPr>
              <w:jc w:val="center"/>
              <w:rPr>
                <w:ins w:id="21130" w:author="Στάθης Καπ" w:date="2023-03-09T06:32:00Z"/>
                <w:sz w:val="16"/>
                <w:szCs w:val="16"/>
              </w:rPr>
            </w:pPr>
            <w:ins w:id="21131" w:author="Στάθης Καπ" w:date="2023-03-09T07:43:00Z">
              <w:r>
                <w:rPr>
                  <w:rFonts w:ascii="Calibri" w:hAnsi="Calibri" w:cs="Calibri"/>
                  <w:color w:val="000000"/>
                  <w:sz w:val="16"/>
                  <w:szCs w:val="16"/>
                </w:rPr>
                <w:t>58.56</w:t>
              </w:r>
            </w:ins>
          </w:p>
        </w:tc>
        <w:tc>
          <w:tcPr>
            <w:tcW w:w="453" w:type="dxa"/>
            <w:tcBorders>
              <w:left w:val="single" w:sz="4" w:space="0" w:color="auto"/>
            </w:tcBorders>
            <w:vAlign w:val="center"/>
          </w:tcPr>
          <w:p w14:paraId="6E357387" w14:textId="1C5D07D6" w:rsidR="00D128F7" w:rsidRPr="007E0F91" w:rsidRDefault="00D128F7" w:rsidP="00D128F7">
            <w:pPr>
              <w:jc w:val="center"/>
              <w:rPr>
                <w:ins w:id="21132" w:author="Στάθης Καπ" w:date="2023-03-09T06:32:00Z"/>
                <w:sz w:val="16"/>
                <w:szCs w:val="16"/>
              </w:rPr>
            </w:pPr>
            <w:ins w:id="21133" w:author="Στάθης Καπ" w:date="2023-03-09T07:43:00Z">
              <w:r>
                <w:rPr>
                  <w:rFonts w:ascii="Calibri" w:hAnsi="Calibri" w:cs="Calibri"/>
                  <w:color w:val="000000"/>
                  <w:sz w:val="16"/>
                  <w:szCs w:val="16"/>
                </w:rPr>
                <w:t>1720</w:t>
              </w:r>
            </w:ins>
          </w:p>
        </w:tc>
        <w:tc>
          <w:tcPr>
            <w:tcW w:w="454" w:type="dxa"/>
            <w:vAlign w:val="center"/>
          </w:tcPr>
          <w:p w14:paraId="139DEE8B" w14:textId="4F8C5AD2" w:rsidR="00D128F7" w:rsidRPr="007E0F91" w:rsidRDefault="00D128F7" w:rsidP="00D128F7">
            <w:pPr>
              <w:jc w:val="center"/>
              <w:rPr>
                <w:ins w:id="21134" w:author="Στάθης Καπ" w:date="2023-03-09T06:32:00Z"/>
                <w:sz w:val="16"/>
                <w:szCs w:val="16"/>
              </w:rPr>
            </w:pPr>
            <w:ins w:id="21135" w:author="Στάθης Καπ" w:date="2023-03-09T07:43:00Z">
              <w:r>
                <w:rPr>
                  <w:rFonts w:ascii="Calibri" w:hAnsi="Calibri" w:cs="Calibri"/>
                  <w:color w:val="000000"/>
                  <w:sz w:val="16"/>
                  <w:szCs w:val="16"/>
                </w:rPr>
                <w:t>1.71</w:t>
              </w:r>
            </w:ins>
          </w:p>
        </w:tc>
        <w:tc>
          <w:tcPr>
            <w:tcW w:w="454" w:type="dxa"/>
            <w:vAlign w:val="center"/>
          </w:tcPr>
          <w:p w14:paraId="2CD4FE93" w14:textId="489D306B" w:rsidR="00D128F7" w:rsidRPr="007E0F91" w:rsidRDefault="00D128F7" w:rsidP="00D128F7">
            <w:pPr>
              <w:jc w:val="center"/>
              <w:rPr>
                <w:ins w:id="21136" w:author="Στάθης Καπ" w:date="2023-03-09T06:32:00Z"/>
                <w:sz w:val="16"/>
                <w:szCs w:val="16"/>
              </w:rPr>
            </w:pPr>
            <w:ins w:id="21137" w:author="Στάθης Καπ" w:date="2023-03-09T07:43:00Z">
              <w:r>
                <w:rPr>
                  <w:rFonts w:ascii="Calibri" w:hAnsi="Calibri" w:cs="Calibri"/>
                  <w:color w:val="000000"/>
                  <w:sz w:val="16"/>
                  <w:szCs w:val="16"/>
                </w:rPr>
                <w:t>0.222</w:t>
              </w:r>
            </w:ins>
          </w:p>
        </w:tc>
        <w:tc>
          <w:tcPr>
            <w:tcW w:w="454" w:type="dxa"/>
            <w:tcBorders>
              <w:right w:val="single" w:sz="4" w:space="0" w:color="auto"/>
            </w:tcBorders>
            <w:vAlign w:val="center"/>
          </w:tcPr>
          <w:p w14:paraId="02370A19" w14:textId="515751A9" w:rsidR="00D128F7" w:rsidRPr="007E0F91" w:rsidRDefault="00D128F7" w:rsidP="00D128F7">
            <w:pPr>
              <w:jc w:val="center"/>
              <w:rPr>
                <w:ins w:id="21138" w:author="Στάθης Καπ" w:date="2023-03-09T06:32:00Z"/>
                <w:sz w:val="16"/>
                <w:szCs w:val="16"/>
              </w:rPr>
            </w:pPr>
            <w:ins w:id="21139" w:author="Στάθης Καπ" w:date="2023-03-09T07:43:00Z">
              <w:r>
                <w:rPr>
                  <w:rFonts w:ascii="Calibri" w:hAnsi="Calibri" w:cs="Calibri"/>
                  <w:color w:val="000000"/>
                  <w:sz w:val="16"/>
                  <w:szCs w:val="16"/>
                </w:rPr>
                <w:t>66.67</w:t>
              </w:r>
            </w:ins>
          </w:p>
        </w:tc>
        <w:tc>
          <w:tcPr>
            <w:tcW w:w="453" w:type="dxa"/>
            <w:tcBorders>
              <w:left w:val="single" w:sz="4" w:space="0" w:color="auto"/>
            </w:tcBorders>
            <w:vAlign w:val="center"/>
          </w:tcPr>
          <w:p w14:paraId="148B1982" w14:textId="6765114D" w:rsidR="00D128F7" w:rsidRPr="007E0F91" w:rsidRDefault="00D128F7" w:rsidP="00D128F7">
            <w:pPr>
              <w:jc w:val="center"/>
              <w:rPr>
                <w:ins w:id="21140" w:author="Στάθης Καπ" w:date="2023-03-09T06:32:00Z"/>
                <w:sz w:val="16"/>
                <w:szCs w:val="16"/>
              </w:rPr>
            </w:pPr>
            <w:ins w:id="21141" w:author="Στάθης Καπ" w:date="2023-03-09T07:43:00Z">
              <w:r>
                <w:rPr>
                  <w:rFonts w:ascii="Calibri" w:hAnsi="Calibri" w:cs="Calibri"/>
                  <w:color w:val="000000"/>
                  <w:sz w:val="16"/>
                  <w:szCs w:val="16"/>
                </w:rPr>
                <w:t>1740</w:t>
              </w:r>
            </w:ins>
          </w:p>
        </w:tc>
        <w:tc>
          <w:tcPr>
            <w:tcW w:w="454" w:type="dxa"/>
            <w:vAlign w:val="center"/>
          </w:tcPr>
          <w:p w14:paraId="375E3B17" w14:textId="0FDA481F" w:rsidR="00D128F7" w:rsidRPr="007E0F91" w:rsidRDefault="00D128F7" w:rsidP="00D128F7">
            <w:pPr>
              <w:jc w:val="center"/>
              <w:rPr>
                <w:ins w:id="21142" w:author="Στάθης Καπ" w:date="2023-03-09T06:32:00Z"/>
                <w:sz w:val="16"/>
                <w:szCs w:val="16"/>
              </w:rPr>
            </w:pPr>
            <w:ins w:id="21143" w:author="Στάθης Καπ" w:date="2023-03-09T07:43:00Z">
              <w:r>
                <w:rPr>
                  <w:rFonts w:ascii="Calibri" w:hAnsi="Calibri" w:cs="Calibri"/>
                  <w:color w:val="000000"/>
                  <w:sz w:val="16"/>
                  <w:szCs w:val="16"/>
                </w:rPr>
                <w:t>0.57</w:t>
              </w:r>
            </w:ins>
          </w:p>
        </w:tc>
        <w:tc>
          <w:tcPr>
            <w:tcW w:w="454" w:type="dxa"/>
            <w:vAlign w:val="center"/>
          </w:tcPr>
          <w:p w14:paraId="350DA7F0" w14:textId="55F979DB" w:rsidR="00D128F7" w:rsidRPr="007E0F91" w:rsidRDefault="00D128F7" w:rsidP="00D128F7">
            <w:pPr>
              <w:jc w:val="center"/>
              <w:rPr>
                <w:ins w:id="21144" w:author="Στάθης Καπ" w:date="2023-03-09T06:32:00Z"/>
                <w:sz w:val="16"/>
                <w:szCs w:val="16"/>
              </w:rPr>
            </w:pPr>
            <w:ins w:id="21145" w:author="Στάθης Καπ" w:date="2023-03-09T07:43:00Z">
              <w:r>
                <w:rPr>
                  <w:rFonts w:ascii="Calibri" w:hAnsi="Calibri" w:cs="Calibri"/>
                  <w:color w:val="000000"/>
                  <w:sz w:val="16"/>
                  <w:szCs w:val="16"/>
                </w:rPr>
                <w:t>0.186</w:t>
              </w:r>
            </w:ins>
          </w:p>
        </w:tc>
        <w:tc>
          <w:tcPr>
            <w:tcW w:w="461" w:type="dxa"/>
            <w:tcBorders>
              <w:right w:val="single" w:sz="4" w:space="0" w:color="auto"/>
            </w:tcBorders>
            <w:vAlign w:val="center"/>
          </w:tcPr>
          <w:p w14:paraId="67F08012" w14:textId="5EC4AB69" w:rsidR="00D128F7" w:rsidRPr="007E0F91" w:rsidRDefault="00D128F7" w:rsidP="00D128F7">
            <w:pPr>
              <w:jc w:val="center"/>
              <w:rPr>
                <w:ins w:id="21146" w:author="Στάθης Καπ" w:date="2023-03-09T06:32:00Z"/>
                <w:sz w:val="16"/>
                <w:szCs w:val="16"/>
              </w:rPr>
            </w:pPr>
            <w:ins w:id="21147" w:author="Στάθης Καπ" w:date="2023-03-09T07:43:00Z">
              <w:r>
                <w:rPr>
                  <w:rFonts w:ascii="Calibri" w:hAnsi="Calibri" w:cs="Calibri"/>
                  <w:color w:val="000000"/>
                  <w:sz w:val="16"/>
                  <w:szCs w:val="16"/>
                </w:rPr>
                <w:t>72.07</w:t>
              </w:r>
            </w:ins>
          </w:p>
        </w:tc>
      </w:tr>
      <w:tr w:rsidR="00D128F7" w14:paraId="75EE8B01" w14:textId="77777777" w:rsidTr="009861B1">
        <w:trPr>
          <w:trHeight w:val="170"/>
          <w:jc w:val="center"/>
          <w:ins w:id="2114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C4A6F77" w14:textId="77777777" w:rsidR="00D128F7" w:rsidRPr="007E0F91" w:rsidRDefault="00D128F7" w:rsidP="00D128F7">
            <w:pPr>
              <w:jc w:val="center"/>
              <w:rPr>
                <w:ins w:id="21149" w:author="Στάθης Καπ" w:date="2023-03-09T06:32:00Z"/>
                <w:sz w:val="16"/>
                <w:szCs w:val="16"/>
              </w:rPr>
            </w:pPr>
            <w:ins w:id="21150" w:author="Στάθης Καπ" w:date="2023-03-09T06:32:00Z">
              <w:r w:rsidRPr="009861B1">
                <w:rPr>
                  <w:rFonts w:ascii="Calibri" w:hAnsi="Calibri" w:cs="Calibri"/>
                  <w:color w:val="000000"/>
                  <w:sz w:val="16"/>
                  <w:szCs w:val="16"/>
                </w:rPr>
                <w:t>c206</w:t>
              </w:r>
            </w:ins>
          </w:p>
        </w:tc>
        <w:tc>
          <w:tcPr>
            <w:tcW w:w="565" w:type="dxa"/>
            <w:tcBorders>
              <w:left w:val="single" w:sz="4" w:space="0" w:color="auto"/>
            </w:tcBorders>
            <w:vAlign w:val="center"/>
          </w:tcPr>
          <w:p w14:paraId="7EA30AAF" w14:textId="652A98E3" w:rsidR="00D128F7" w:rsidRPr="007E0F91" w:rsidRDefault="00D128F7" w:rsidP="00D128F7">
            <w:pPr>
              <w:jc w:val="center"/>
              <w:rPr>
                <w:ins w:id="21151" w:author="Στάθης Καπ" w:date="2023-03-09T06:32:00Z"/>
                <w:sz w:val="16"/>
                <w:szCs w:val="16"/>
              </w:rPr>
            </w:pPr>
            <w:ins w:id="21152"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4FDDCF7D" w14:textId="397FF737" w:rsidR="00D128F7" w:rsidRPr="007E0F91" w:rsidRDefault="00D128F7" w:rsidP="00D128F7">
            <w:pPr>
              <w:jc w:val="center"/>
              <w:rPr>
                <w:ins w:id="21153" w:author="Στάθης Καπ" w:date="2023-03-09T06:32:00Z"/>
                <w:sz w:val="16"/>
                <w:szCs w:val="16"/>
              </w:rPr>
            </w:pPr>
            <w:ins w:id="21154" w:author="Στάθης Καπ" w:date="2023-03-09T07:43:00Z">
              <w:r>
                <w:rPr>
                  <w:rFonts w:ascii="Calibri" w:hAnsi="Calibri" w:cs="Calibri"/>
                  <w:color w:val="000000"/>
                  <w:sz w:val="16"/>
                  <w:szCs w:val="16"/>
                </w:rPr>
                <w:t>1770</w:t>
              </w:r>
            </w:ins>
          </w:p>
        </w:tc>
        <w:tc>
          <w:tcPr>
            <w:tcW w:w="453" w:type="dxa"/>
            <w:tcBorders>
              <w:left w:val="single" w:sz="4" w:space="0" w:color="auto"/>
            </w:tcBorders>
            <w:vAlign w:val="center"/>
          </w:tcPr>
          <w:p w14:paraId="0B6DC841" w14:textId="7941E8E9" w:rsidR="00D128F7" w:rsidRPr="007E0F91" w:rsidRDefault="00D128F7" w:rsidP="00D128F7">
            <w:pPr>
              <w:jc w:val="center"/>
              <w:rPr>
                <w:ins w:id="21155" w:author="Στάθης Καπ" w:date="2023-03-09T06:32:00Z"/>
                <w:sz w:val="16"/>
                <w:szCs w:val="16"/>
              </w:rPr>
            </w:pPr>
            <w:ins w:id="21156" w:author="Στάθης Καπ" w:date="2023-03-09T07:43:00Z">
              <w:r>
                <w:rPr>
                  <w:rFonts w:ascii="Calibri" w:hAnsi="Calibri" w:cs="Calibri"/>
                  <w:color w:val="000000"/>
                  <w:sz w:val="16"/>
                  <w:szCs w:val="16"/>
                </w:rPr>
                <w:t>1760</w:t>
              </w:r>
            </w:ins>
          </w:p>
        </w:tc>
        <w:tc>
          <w:tcPr>
            <w:tcW w:w="708" w:type="dxa"/>
            <w:vAlign w:val="center"/>
          </w:tcPr>
          <w:p w14:paraId="0DA810ED" w14:textId="09D7A8EF" w:rsidR="00D128F7" w:rsidRPr="007E0F91" w:rsidRDefault="00D128F7" w:rsidP="00D128F7">
            <w:pPr>
              <w:jc w:val="center"/>
              <w:rPr>
                <w:ins w:id="21157" w:author="Στάθης Καπ" w:date="2023-03-09T06:32:00Z"/>
                <w:sz w:val="16"/>
                <w:szCs w:val="16"/>
              </w:rPr>
            </w:pPr>
            <w:ins w:id="21158" w:author="Στάθης Καπ" w:date="2023-03-09T07:43:00Z">
              <w:r>
                <w:rPr>
                  <w:rFonts w:ascii="Calibri" w:hAnsi="Calibri" w:cs="Calibri"/>
                  <w:color w:val="000000"/>
                  <w:sz w:val="16"/>
                  <w:szCs w:val="16"/>
                </w:rPr>
                <w:t>2.76</w:t>
              </w:r>
            </w:ins>
          </w:p>
        </w:tc>
        <w:tc>
          <w:tcPr>
            <w:tcW w:w="652" w:type="dxa"/>
            <w:vMerge/>
            <w:tcBorders>
              <w:right w:val="single" w:sz="4" w:space="0" w:color="auto"/>
            </w:tcBorders>
            <w:vAlign w:val="center"/>
          </w:tcPr>
          <w:p w14:paraId="039E0721" w14:textId="77777777" w:rsidR="00D128F7" w:rsidRPr="007E0F91" w:rsidRDefault="00D128F7" w:rsidP="00D128F7">
            <w:pPr>
              <w:jc w:val="center"/>
              <w:rPr>
                <w:ins w:id="21159" w:author="Στάθης Καπ" w:date="2023-03-09T06:32:00Z"/>
                <w:sz w:val="16"/>
                <w:szCs w:val="16"/>
              </w:rPr>
            </w:pPr>
          </w:p>
        </w:tc>
        <w:tc>
          <w:tcPr>
            <w:tcW w:w="453" w:type="dxa"/>
            <w:tcBorders>
              <w:left w:val="single" w:sz="4" w:space="0" w:color="auto"/>
            </w:tcBorders>
            <w:vAlign w:val="center"/>
          </w:tcPr>
          <w:p w14:paraId="608424D9" w14:textId="47CE1978" w:rsidR="00D128F7" w:rsidRPr="007E0F91" w:rsidRDefault="00D128F7" w:rsidP="00D128F7">
            <w:pPr>
              <w:jc w:val="center"/>
              <w:rPr>
                <w:ins w:id="21160" w:author="Στάθης Καπ" w:date="2023-03-09T06:32:00Z"/>
                <w:sz w:val="16"/>
                <w:szCs w:val="16"/>
              </w:rPr>
            </w:pPr>
            <w:ins w:id="21161" w:author="Στάθης Καπ" w:date="2023-03-09T07:43:00Z">
              <w:r>
                <w:rPr>
                  <w:rFonts w:ascii="Calibri" w:hAnsi="Calibri" w:cs="Calibri"/>
                  <w:color w:val="000000"/>
                  <w:sz w:val="16"/>
                  <w:szCs w:val="16"/>
                </w:rPr>
                <w:t>1750</w:t>
              </w:r>
            </w:ins>
          </w:p>
        </w:tc>
        <w:tc>
          <w:tcPr>
            <w:tcW w:w="454" w:type="dxa"/>
            <w:vAlign w:val="center"/>
          </w:tcPr>
          <w:p w14:paraId="48868AF3" w14:textId="3732ED25" w:rsidR="00D128F7" w:rsidRPr="007E0F91" w:rsidRDefault="00D128F7" w:rsidP="00D128F7">
            <w:pPr>
              <w:jc w:val="center"/>
              <w:rPr>
                <w:ins w:id="21162" w:author="Στάθης Καπ" w:date="2023-03-09T06:32:00Z"/>
                <w:sz w:val="16"/>
                <w:szCs w:val="16"/>
              </w:rPr>
            </w:pPr>
            <w:ins w:id="21163" w:author="Στάθης Καπ" w:date="2023-03-09T07:43:00Z">
              <w:r>
                <w:rPr>
                  <w:rFonts w:ascii="Calibri" w:hAnsi="Calibri" w:cs="Calibri"/>
                  <w:color w:val="000000"/>
                  <w:sz w:val="16"/>
                  <w:szCs w:val="16"/>
                </w:rPr>
                <w:t>0.57</w:t>
              </w:r>
            </w:ins>
          </w:p>
        </w:tc>
        <w:tc>
          <w:tcPr>
            <w:tcW w:w="454" w:type="dxa"/>
            <w:vAlign w:val="center"/>
          </w:tcPr>
          <w:p w14:paraId="6C8D5841" w14:textId="6FF87378" w:rsidR="00D128F7" w:rsidRPr="007E0F91" w:rsidRDefault="00D128F7" w:rsidP="00D128F7">
            <w:pPr>
              <w:jc w:val="center"/>
              <w:rPr>
                <w:ins w:id="21164" w:author="Στάθης Καπ" w:date="2023-03-09T06:32:00Z"/>
                <w:sz w:val="16"/>
                <w:szCs w:val="16"/>
              </w:rPr>
            </w:pPr>
            <w:ins w:id="21165" w:author="Στάθης Καπ" w:date="2023-03-09T07:43:00Z">
              <w:r>
                <w:rPr>
                  <w:rFonts w:ascii="Calibri" w:hAnsi="Calibri" w:cs="Calibri"/>
                  <w:color w:val="000000"/>
                  <w:sz w:val="16"/>
                  <w:szCs w:val="16"/>
                </w:rPr>
                <w:t>0.256</w:t>
              </w:r>
            </w:ins>
          </w:p>
        </w:tc>
        <w:tc>
          <w:tcPr>
            <w:tcW w:w="457" w:type="dxa"/>
            <w:tcBorders>
              <w:right w:val="single" w:sz="4" w:space="0" w:color="auto"/>
            </w:tcBorders>
            <w:vAlign w:val="center"/>
          </w:tcPr>
          <w:p w14:paraId="057F9680" w14:textId="2972C545" w:rsidR="00D128F7" w:rsidRPr="007E0F91" w:rsidRDefault="00D128F7" w:rsidP="00D128F7">
            <w:pPr>
              <w:jc w:val="center"/>
              <w:rPr>
                <w:ins w:id="21166" w:author="Στάθης Καπ" w:date="2023-03-09T06:32:00Z"/>
                <w:sz w:val="16"/>
                <w:szCs w:val="16"/>
              </w:rPr>
            </w:pPr>
            <w:ins w:id="21167" w:author="Στάθης Καπ" w:date="2023-03-09T07:43:00Z">
              <w:r>
                <w:rPr>
                  <w:rFonts w:ascii="Calibri" w:hAnsi="Calibri" w:cs="Calibri"/>
                  <w:color w:val="000000"/>
                  <w:sz w:val="16"/>
                  <w:szCs w:val="16"/>
                </w:rPr>
                <w:t>26.65</w:t>
              </w:r>
            </w:ins>
          </w:p>
        </w:tc>
        <w:tc>
          <w:tcPr>
            <w:tcW w:w="453" w:type="dxa"/>
            <w:tcBorders>
              <w:left w:val="single" w:sz="4" w:space="0" w:color="auto"/>
            </w:tcBorders>
            <w:vAlign w:val="center"/>
          </w:tcPr>
          <w:p w14:paraId="0ABD5ABC" w14:textId="2407C171" w:rsidR="00D128F7" w:rsidRPr="007E0F91" w:rsidRDefault="00D128F7" w:rsidP="00D128F7">
            <w:pPr>
              <w:jc w:val="center"/>
              <w:rPr>
                <w:ins w:id="21168" w:author="Στάθης Καπ" w:date="2023-03-09T06:32:00Z"/>
                <w:sz w:val="16"/>
                <w:szCs w:val="16"/>
              </w:rPr>
            </w:pPr>
            <w:ins w:id="21169" w:author="Στάθης Καπ" w:date="2023-03-09T07:43:00Z">
              <w:r>
                <w:rPr>
                  <w:rFonts w:ascii="Calibri" w:hAnsi="Calibri" w:cs="Calibri"/>
                  <w:color w:val="000000"/>
                  <w:sz w:val="16"/>
                  <w:szCs w:val="16"/>
                </w:rPr>
                <w:t>1750</w:t>
              </w:r>
            </w:ins>
          </w:p>
        </w:tc>
        <w:tc>
          <w:tcPr>
            <w:tcW w:w="454" w:type="dxa"/>
            <w:vAlign w:val="center"/>
          </w:tcPr>
          <w:p w14:paraId="1D4E948C" w14:textId="5DA12E6C" w:rsidR="00D128F7" w:rsidRPr="007E0F91" w:rsidRDefault="00D128F7" w:rsidP="00D128F7">
            <w:pPr>
              <w:jc w:val="center"/>
              <w:rPr>
                <w:ins w:id="21170" w:author="Στάθης Καπ" w:date="2023-03-09T06:32:00Z"/>
                <w:sz w:val="16"/>
                <w:szCs w:val="16"/>
              </w:rPr>
            </w:pPr>
            <w:ins w:id="21171" w:author="Στάθης Καπ" w:date="2023-03-09T07:43:00Z">
              <w:r>
                <w:rPr>
                  <w:rFonts w:ascii="Calibri" w:hAnsi="Calibri" w:cs="Calibri"/>
                  <w:color w:val="000000"/>
                  <w:sz w:val="16"/>
                  <w:szCs w:val="16"/>
                </w:rPr>
                <w:t>0.57</w:t>
              </w:r>
            </w:ins>
          </w:p>
        </w:tc>
        <w:tc>
          <w:tcPr>
            <w:tcW w:w="454" w:type="dxa"/>
            <w:vAlign w:val="center"/>
          </w:tcPr>
          <w:p w14:paraId="6AA585D0" w14:textId="17F69344" w:rsidR="00D128F7" w:rsidRPr="007E0F91" w:rsidRDefault="00D128F7" w:rsidP="00D128F7">
            <w:pPr>
              <w:jc w:val="center"/>
              <w:rPr>
                <w:ins w:id="21172" w:author="Στάθης Καπ" w:date="2023-03-09T06:32:00Z"/>
                <w:sz w:val="16"/>
                <w:szCs w:val="16"/>
              </w:rPr>
            </w:pPr>
            <w:ins w:id="21173" w:author="Στάθης Καπ" w:date="2023-03-09T07:43:00Z">
              <w:r>
                <w:rPr>
                  <w:rFonts w:ascii="Calibri" w:hAnsi="Calibri" w:cs="Calibri"/>
                  <w:color w:val="000000"/>
                  <w:sz w:val="16"/>
                  <w:szCs w:val="16"/>
                </w:rPr>
                <w:t>0.296</w:t>
              </w:r>
            </w:ins>
          </w:p>
        </w:tc>
        <w:tc>
          <w:tcPr>
            <w:tcW w:w="454" w:type="dxa"/>
            <w:tcBorders>
              <w:right w:val="single" w:sz="4" w:space="0" w:color="auto"/>
            </w:tcBorders>
            <w:vAlign w:val="center"/>
          </w:tcPr>
          <w:p w14:paraId="6B0B7D49" w14:textId="697C669A" w:rsidR="00D128F7" w:rsidRPr="007E0F91" w:rsidRDefault="00D128F7" w:rsidP="00D128F7">
            <w:pPr>
              <w:jc w:val="center"/>
              <w:rPr>
                <w:ins w:id="21174" w:author="Στάθης Καπ" w:date="2023-03-09T06:32:00Z"/>
                <w:sz w:val="16"/>
                <w:szCs w:val="16"/>
              </w:rPr>
            </w:pPr>
            <w:ins w:id="21175" w:author="Στάθης Καπ" w:date="2023-03-09T07:43:00Z">
              <w:r>
                <w:rPr>
                  <w:rFonts w:ascii="Calibri" w:hAnsi="Calibri" w:cs="Calibri"/>
                  <w:color w:val="000000"/>
                  <w:sz w:val="16"/>
                  <w:szCs w:val="16"/>
                </w:rPr>
                <w:t>15.19</w:t>
              </w:r>
            </w:ins>
          </w:p>
        </w:tc>
        <w:tc>
          <w:tcPr>
            <w:tcW w:w="453" w:type="dxa"/>
            <w:tcBorders>
              <w:left w:val="single" w:sz="4" w:space="0" w:color="auto"/>
            </w:tcBorders>
            <w:vAlign w:val="center"/>
          </w:tcPr>
          <w:p w14:paraId="32D25BF9" w14:textId="11E9EDFA" w:rsidR="00D128F7" w:rsidRPr="007E0F91" w:rsidRDefault="00D128F7" w:rsidP="00D128F7">
            <w:pPr>
              <w:jc w:val="center"/>
              <w:rPr>
                <w:ins w:id="21176" w:author="Στάθης Καπ" w:date="2023-03-09T06:32:00Z"/>
                <w:sz w:val="16"/>
                <w:szCs w:val="16"/>
              </w:rPr>
            </w:pPr>
            <w:ins w:id="21177" w:author="Στάθης Καπ" w:date="2023-03-09T07:43:00Z">
              <w:r>
                <w:rPr>
                  <w:rFonts w:ascii="Calibri" w:hAnsi="Calibri" w:cs="Calibri"/>
                  <w:color w:val="000000"/>
                  <w:sz w:val="16"/>
                  <w:szCs w:val="16"/>
                </w:rPr>
                <w:t>1740</w:t>
              </w:r>
            </w:ins>
          </w:p>
        </w:tc>
        <w:tc>
          <w:tcPr>
            <w:tcW w:w="454" w:type="dxa"/>
            <w:vAlign w:val="center"/>
          </w:tcPr>
          <w:p w14:paraId="4B1F1C13" w14:textId="07C11A4F" w:rsidR="00D128F7" w:rsidRPr="007E0F91" w:rsidRDefault="00D128F7" w:rsidP="00D128F7">
            <w:pPr>
              <w:jc w:val="center"/>
              <w:rPr>
                <w:ins w:id="21178" w:author="Στάθης Καπ" w:date="2023-03-09T06:32:00Z"/>
                <w:sz w:val="16"/>
                <w:szCs w:val="16"/>
              </w:rPr>
            </w:pPr>
            <w:ins w:id="21179" w:author="Στάθης Καπ" w:date="2023-03-09T07:43:00Z">
              <w:r>
                <w:rPr>
                  <w:rFonts w:ascii="Calibri" w:hAnsi="Calibri" w:cs="Calibri"/>
                  <w:color w:val="000000"/>
                  <w:sz w:val="16"/>
                  <w:szCs w:val="16"/>
                </w:rPr>
                <w:t>1.14</w:t>
              </w:r>
            </w:ins>
          </w:p>
        </w:tc>
        <w:tc>
          <w:tcPr>
            <w:tcW w:w="454" w:type="dxa"/>
            <w:vAlign w:val="center"/>
          </w:tcPr>
          <w:p w14:paraId="0384DCB9" w14:textId="249C7845" w:rsidR="00D128F7" w:rsidRPr="007E0F91" w:rsidRDefault="00D128F7" w:rsidP="00D128F7">
            <w:pPr>
              <w:jc w:val="center"/>
              <w:rPr>
                <w:ins w:id="21180" w:author="Στάθης Καπ" w:date="2023-03-09T06:32:00Z"/>
                <w:sz w:val="16"/>
                <w:szCs w:val="16"/>
              </w:rPr>
            </w:pPr>
            <w:ins w:id="21181" w:author="Στάθης Καπ" w:date="2023-03-09T07:43:00Z">
              <w:r>
                <w:rPr>
                  <w:rFonts w:ascii="Calibri" w:hAnsi="Calibri" w:cs="Calibri"/>
                  <w:color w:val="000000"/>
                  <w:sz w:val="16"/>
                  <w:szCs w:val="16"/>
                </w:rPr>
                <w:t>0.239</w:t>
              </w:r>
            </w:ins>
          </w:p>
        </w:tc>
        <w:tc>
          <w:tcPr>
            <w:tcW w:w="461" w:type="dxa"/>
            <w:tcBorders>
              <w:right w:val="single" w:sz="4" w:space="0" w:color="auto"/>
            </w:tcBorders>
            <w:vAlign w:val="center"/>
          </w:tcPr>
          <w:p w14:paraId="1B145431" w14:textId="21BEC40A" w:rsidR="00D128F7" w:rsidRPr="007E0F91" w:rsidRDefault="00D128F7" w:rsidP="00D128F7">
            <w:pPr>
              <w:jc w:val="center"/>
              <w:rPr>
                <w:ins w:id="21182" w:author="Στάθης Καπ" w:date="2023-03-09T06:32:00Z"/>
                <w:sz w:val="16"/>
                <w:szCs w:val="16"/>
              </w:rPr>
            </w:pPr>
            <w:ins w:id="21183" w:author="Στάθης Καπ" w:date="2023-03-09T07:43:00Z">
              <w:r>
                <w:rPr>
                  <w:rFonts w:ascii="Calibri" w:hAnsi="Calibri" w:cs="Calibri"/>
                  <w:color w:val="000000"/>
                  <w:sz w:val="16"/>
                  <w:szCs w:val="16"/>
                </w:rPr>
                <w:t>31.52</w:t>
              </w:r>
            </w:ins>
          </w:p>
        </w:tc>
      </w:tr>
      <w:tr w:rsidR="00D128F7" w14:paraId="0B39CD91" w14:textId="77777777" w:rsidTr="009861B1">
        <w:trPr>
          <w:trHeight w:val="170"/>
          <w:jc w:val="center"/>
          <w:ins w:id="2118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B578FD6" w14:textId="77777777" w:rsidR="00D128F7" w:rsidRPr="007E0F91" w:rsidRDefault="00D128F7" w:rsidP="00D128F7">
            <w:pPr>
              <w:jc w:val="center"/>
              <w:rPr>
                <w:ins w:id="21185" w:author="Στάθης Καπ" w:date="2023-03-09T06:32:00Z"/>
                <w:sz w:val="16"/>
                <w:szCs w:val="16"/>
              </w:rPr>
            </w:pPr>
            <w:ins w:id="21186" w:author="Στάθης Καπ" w:date="2023-03-09T06:32:00Z">
              <w:r w:rsidRPr="009861B1">
                <w:rPr>
                  <w:rFonts w:ascii="Calibri" w:hAnsi="Calibri" w:cs="Calibri"/>
                  <w:color w:val="000000"/>
                  <w:sz w:val="16"/>
                  <w:szCs w:val="16"/>
                </w:rPr>
                <w:t>c207</w:t>
              </w:r>
            </w:ins>
          </w:p>
        </w:tc>
        <w:tc>
          <w:tcPr>
            <w:tcW w:w="565" w:type="dxa"/>
            <w:tcBorders>
              <w:left w:val="single" w:sz="4" w:space="0" w:color="auto"/>
            </w:tcBorders>
            <w:vAlign w:val="center"/>
          </w:tcPr>
          <w:p w14:paraId="4935E2ED" w14:textId="1C2AB024" w:rsidR="00D128F7" w:rsidRPr="007E0F91" w:rsidRDefault="00D128F7" w:rsidP="00D128F7">
            <w:pPr>
              <w:jc w:val="center"/>
              <w:rPr>
                <w:ins w:id="21187" w:author="Στάθης Καπ" w:date="2023-03-09T06:32:00Z"/>
                <w:sz w:val="16"/>
                <w:szCs w:val="16"/>
              </w:rPr>
            </w:pPr>
            <w:ins w:id="21188"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334F844D" w14:textId="1214FD1F" w:rsidR="00D128F7" w:rsidRPr="007E0F91" w:rsidRDefault="00D128F7" w:rsidP="00D128F7">
            <w:pPr>
              <w:jc w:val="center"/>
              <w:rPr>
                <w:ins w:id="21189" w:author="Στάθης Καπ" w:date="2023-03-09T06:32:00Z"/>
                <w:sz w:val="16"/>
                <w:szCs w:val="16"/>
              </w:rPr>
            </w:pPr>
            <w:ins w:id="21190" w:author="Στάθης Καπ" w:date="2023-03-09T07:43:00Z">
              <w:r>
                <w:rPr>
                  <w:rFonts w:ascii="Calibri" w:hAnsi="Calibri" w:cs="Calibri"/>
                  <w:color w:val="000000"/>
                  <w:sz w:val="16"/>
                  <w:szCs w:val="16"/>
                </w:rPr>
                <w:t>1810</w:t>
              </w:r>
            </w:ins>
          </w:p>
        </w:tc>
        <w:tc>
          <w:tcPr>
            <w:tcW w:w="453" w:type="dxa"/>
            <w:tcBorders>
              <w:left w:val="single" w:sz="4" w:space="0" w:color="auto"/>
            </w:tcBorders>
            <w:vAlign w:val="center"/>
          </w:tcPr>
          <w:p w14:paraId="0C934E86" w14:textId="7AF45CDC" w:rsidR="00D128F7" w:rsidRPr="007E0F91" w:rsidRDefault="00D128F7" w:rsidP="00D128F7">
            <w:pPr>
              <w:jc w:val="center"/>
              <w:rPr>
                <w:ins w:id="21191" w:author="Στάθης Καπ" w:date="2023-03-09T06:32:00Z"/>
                <w:sz w:val="16"/>
                <w:szCs w:val="16"/>
              </w:rPr>
            </w:pPr>
            <w:ins w:id="21192" w:author="Στάθης Καπ" w:date="2023-03-09T07:43:00Z">
              <w:r>
                <w:rPr>
                  <w:rFonts w:ascii="Calibri" w:hAnsi="Calibri" w:cs="Calibri"/>
                  <w:color w:val="000000"/>
                  <w:sz w:val="16"/>
                  <w:szCs w:val="16"/>
                </w:rPr>
                <w:t>1790</w:t>
              </w:r>
            </w:ins>
          </w:p>
        </w:tc>
        <w:tc>
          <w:tcPr>
            <w:tcW w:w="708" w:type="dxa"/>
            <w:vAlign w:val="center"/>
          </w:tcPr>
          <w:p w14:paraId="0A382846" w14:textId="619C858B" w:rsidR="00D128F7" w:rsidRPr="007E0F91" w:rsidRDefault="00D128F7" w:rsidP="00D128F7">
            <w:pPr>
              <w:jc w:val="center"/>
              <w:rPr>
                <w:ins w:id="21193" w:author="Στάθης Καπ" w:date="2023-03-09T06:32:00Z"/>
                <w:sz w:val="16"/>
                <w:szCs w:val="16"/>
              </w:rPr>
            </w:pPr>
            <w:ins w:id="21194" w:author="Στάθης Καπ" w:date="2023-03-09T07:43:00Z">
              <w:r>
                <w:rPr>
                  <w:rFonts w:ascii="Calibri" w:hAnsi="Calibri" w:cs="Calibri"/>
                  <w:color w:val="000000"/>
                  <w:sz w:val="16"/>
                  <w:szCs w:val="16"/>
                </w:rPr>
                <w:t>1.1</w:t>
              </w:r>
            </w:ins>
          </w:p>
        </w:tc>
        <w:tc>
          <w:tcPr>
            <w:tcW w:w="652" w:type="dxa"/>
            <w:vMerge/>
            <w:tcBorders>
              <w:right w:val="single" w:sz="4" w:space="0" w:color="auto"/>
            </w:tcBorders>
            <w:vAlign w:val="center"/>
          </w:tcPr>
          <w:p w14:paraId="276DC4BF" w14:textId="77777777" w:rsidR="00D128F7" w:rsidRPr="007E0F91" w:rsidRDefault="00D128F7" w:rsidP="00D128F7">
            <w:pPr>
              <w:jc w:val="center"/>
              <w:rPr>
                <w:ins w:id="21195" w:author="Στάθης Καπ" w:date="2023-03-09T06:32:00Z"/>
                <w:sz w:val="16"/>
                <w:szCs w:val="16"/>
              </w:rPr>
            </w:pPr>
          </w:p>
        </w:tc>
        <w:tc>
          <w:tcPr>
            <w:tcW w:w="453" w:type="dxa"/>
            <w:tcBorders>
              <w:left w:val="single" w:sz="4" w:space="0" w:color="auto"/>
            </w:tcBorders>
            <w:vAlign w:val="center"/>
          </w:tcPr>
          <w:p w14:paraId="39219985" w14:textId="5BBAFA2E" w:rsidR="00D128F7" w:rsidRPr="007E0F91" w:rsidRDefault="00D128F7" w:rsidP="00D128F7">
            <w:pPr>
              <w:jc w:val="center"/>
              <w:rPr>
                <w:ins w:id="21196" w:author="Στάθης Καπ" w:date="2023-03-09T06:32:00Z"/>
                <w:sz w:val="16"/>
                <w:szCs w:val="16"/>
              </w:rPr>
            </w:pPr>
            <w:ins w:id="21197" w:author="Στάθης Καπ" w:date="2023-03-09T07:43:00Z">
              <w:r>
                <w:rPr>
                  <w:rFonts w:ascii="Calibri" w:hAnsi="Calibri" w:cs="Calibri"/>
                  <w:color w:val="000000"/>
                  <w:sz w:val="16"/>
                  <w:szCs w:val="16"/>
                </w:rPr>
                <w:t>1780</w:t>
              </w:r>
            </w:ins>
          </w:p>
        </w:tc>
        <w:tc>
          <w:tcPr>
            <w:tcW w:w="454" w:type="dxa"/>
            <w:vAlign w:val="center"/>
          </w:tcPr>
          <w:p w14:paraId="590B5DC1" w14:textId="78D36102" w:rsidR="00D128F7" w:rsidRPr="007E0F91" w:rsidRDefault="00D128F7" w:rsidP="00D128F7">
            <w:pPr>
              <w:jc w:val="center"/>
              <w:rPr>
                <w:ins w:id="21198" w:author="Στάθης Καπ" w:date="2023-03-09T06:32:00Z"/>
                <w:sz w:val="16"/>
                <w:szCs w:val="16"/>
              </w:rPr>
            </w:pPr>
            <w:ins w:id="21199" w:author="Στάθης Καπ" w:date="2023-03-09T07:43:00Z">
              <w:r>
                <w:rPr>
                  <w:rFonts w:ascii="Calibri" w:hAnsi="Calibri" w:cs="Calibri"/>
                  <w:color w:val="000000"/>
                  <w:sz w:val="16"/>
                  <w:szCs w:val="16"/>
                </w:rPr>
                <w:t>0.56</w:t>
              </w:r>
            </w:ins>
          </w:p>
        </w:tc>
        <w:tc>
          <w:tcPr>
            <w:tcW w:w="454" w:type="dxa"/>
            <w:vAlign w:val="center"/>
          </w:tcPr>
          <w:p w14:paraId="2418982C" w14:textId="32FB4B8E" w:rsidR="00D128F7" w:rsidRPr="007E0F91" w:rsidRDefault="00D128F7" w:rsidP="00D128F7">
            <w:pPr>
              <w:jc w:val="center"/>
              <w:rPr>
                <w:ins w:id="21200" w:author="Στάθης Καπ" w:date="2023-03-09T06:32:00Z"/>
                <w:sz w:val="16"/>
                <w:szCs w:val="16"/>
              </w:rPr>
            </w:pPr>
            <w:ins w:id="21201" w:author="Στάθης Καπ" w:date="2023-03-09T07:43:00Z">
              <w:r>
                <w:rPr>
                  <w:rFonts w:ascii="Calibri" w:hAnsi="Calibri" w:cs="Calibri"/>
                  <w:color w:val="000000"/>
                  <w:sz w:val="16"/>
                  <w:szCs w:val="16"/>
                </w:rPr>
                <w:t>0.319</w:t>
              </w:r>
            </w:ins>
          </w:p>
        </w:tc>
        <w:tc>
          <w:tcPr>
            <w:tcW w:w="457" w:type="dxa"/>
            <w:tcBorders>
              <w:right w:val="single" w:sz="4" w:space="0" w:color="auto"/>
            </w:tcBorders>
            <w:vAlign w:val="center"/>
          </w:tcPr>
          <w:p w14:paraId="5E928867" w14:textId="6D8E575B" w:rsidR="00D128F7" w:rsidRPr="007E0F91" w:rsidRDefault="00D128F7" w:rsidP="00D128F7">
            <w:pPr>
              <w:jc w:val="center"/>
              <w:rPr>
                <w:ins w:id="21202" w:author="Στάθης Καπ" w:date="2023-03-09T06:32:00Z"/>
                <w:sz w:val="16"/>
                <w:szCs w:val="16"/>
              </w:rPr>
            </w:pPr>
            <w:ins w:id="21203" w:author="Στάθης Καπ" w:date="2023-03-09T07:43:00Z">
              <w:r>
                <w:rPr>
                  <w:rFonts w:ascii="Calibri" w:hAnsi="Calibri" w:cs="Calibri"/>
                  <w:color w:val="000000"/>
                  <w:sz w:val="16"/>
                  <w:szCs w:val="16"/>
                </w:rPr>
                <w:t>65.14</w:t>
              </w:r>
            </w:ins>
          </w:p>
        </w:tc>
        <w:tc>
          <w:tcPr>
            <w:tcW w:w="453" w:type="dxa"/>
            <w:tcBorders>
              <w:left w:val="single" w:sz="4" w:space="0" w:color="auto"/>
            </w:tcBorders>
            <w:vAlign w:val="center"/>
          </w:tcPr>
          <w:p w14:paraId="3687CF01" w14:textId="6AD9AEC2" w:rsidR="00D128F7" w:rsidRPr="007E0F91" w:rsidRDefault="00D128F7" w:rsidP="00D128F7">
            <w:pPr>
              <w:jc w:val="center"/>
              <w:rPr>
                <w:ins w:id="21204" w:author="Στάθης Καπ" w:date="2023-03-09T06:32:00Z"/>
                <w:sz w:val="16"/>
                <w:szCs w:val="16"/>
              </w:rPr>
            </w:pPr>
            <w:ins w:id="21205" w:author="Στάθης Καπ" w:date="2023-03-09T07:43:00Z">
              <w:r>
                <w:rPr>
                  <w:rFonts w:ascii="Calibri" w:hAnsi="Calibri" w:cs="Calibri"/>
                  <w:color w:val="000000"/>
                  <w:sz w:val="16"/>
                  <w:szCs w:val="16"/>
                </w:rPr>
                <w:t>1730</w:t>
              </w:r>
            </w:ins>
          </w:p>
        </w:tc>
        <w:tc>
          <w:tcPr>
            <w:tcW w:w="454" w:type="dxa"/>
            <w:vAlign w:val="center"/>
          </w:tcPr>
          <w:p w14:paraId="131D2F4F" w14:textId="22BD80EE" w:rsidR="00D128F7" w:rsidRPr="007E0F91" w:rsidRDefault="00D128F7" w:rsidP="00D128F7">
            <w:pPr>
              <w:jc w:val="center"/>
              <w:rPr>
                <w:ins w:id="21206" w:author="Στάθης Καπ" w:date="2023-03-09T06:32:00Z"/>
                <w:sz w:val="16"/>
                <w:szCs w:val="16"/>
              </w:rPr>
            </w:pPr>
            <w:ins w:id="21207" w:author="Στάθης Καπ" w:date="2023-03-09T07:43:00Z">
              <w:r>
                <w:rPr>
                  <w:rFonts w:ascii="Calibri" w:hAnsi="Calibri" w:cs="Calibri"/>
                  <w:color w:val="000000"/>
                  <w:sz w:val="16"/>
                  <w:szCs w:val="16"/>
                </w:rPr>
                <w:t>3.35</w:t>
              </w:r>
            </w:ins>
          </w:p>
        </w:tc>
        <w:tc>
          <w:tcPr>
            <w:tcW w:w="454" w:type="dxa"/>
            <w:vAlign w:val="center"/>
          </w:tcPr>
          <w:p w14:paraId="61ACAA49" w14:textId="5B860792" w:rsidR="00D128F7" w:rsidRPr="007E0F91" w:rsidRDefault="00D128F7" w:rsidP="00D128F7">
            <w:pPr>
              <w:jc w:val="center"/>
              <w:rPr>
                <w:ins w:id="21208" w:author="Στάθης Καπ" w:date="2023-03-09T06:32:00Z"/>
                <w:sz w:val="16"/>
                <w:szCs w:val="16"/>
              </w:rPr>
            </w:pPr>
            <w:ins w:id="21209" w:author="Στάθης Καπ" w:date="2023-03-09T07:43:00Z">
              <w:r>
                <w:rPr>
                  <w:rFonts w:ascii="Calibri" w:hAnsi="Calibri" w:cs="Calibri"/>
                  <w:color w:val="000000"/>
                  <w:sz w:val="16"/>
                  <w:szCs w:val="16"/>
                </w:rPr>
                <w:t>0.203</w:t>
              </w:r>
            </w:ins>
          </w:p>
        </w:tc>
        <w:tc>
          <w:tcPr>
            <w:tcW w:w="454" w:type="dxa"/>
            <w:tcBorders>
              <w:right w:val="single" w:sz="4" w:space="0" w:color="auto"/>
            </w:tcBorders>
            <w:vAlign w:val="center"/>
          </w:tcPr>
          <w:p w14:paraId="380DA263" w14:textId="3FDD408F" w:rsidR="00D128F7" w:rsidRPr="007E0F91" w:rsidRDefault="00D128F7" w:rsidP="00D128F7">
            <w:pPr>
              <w:jc w:val="center"/>
              <w:rPr>
                <w:ins w:id="21210" w:author="Στάθης Καπ" w:date="2023-03-09T06:32:00Z"/>
                <w:sz w:val="16"/>
                <w:szCs w:val="16"/>
              </w:rPr>
            </w:pPr>
            <w:ins w:id="21211" w:author="Στάθης Καπ" w:date="2023-03-09T07:43:00Z">
              <w:r>
                <w:rPr>
                  <w:rFonts w:ascii="Calibri" w:hAnsi="Calibri" w:cs="Calibri"/>
                  <w:color w:val="000000"/>
                  <w:sz w:val="16"/>
                  <w:szCs w:val="16"/>
                </w:rPr>
                <w:t>77.81</w:t>
              </w:r>
            </w:ins>
          </w:p>
        </w:tc>
        <w:tc>
          <w:tcPr>
            <w:tcW w:w="453" w:type="dxa"/>
            <w:tcBorders>
              <w:left w:val="single" w:sz="4" w:space="0" w:color="auto"/>
            </w:tcBorders>
            <w:vAlign w:val="center"/>
          </w:tcPr>
          <w:p w14:paraId="7E1B9112" w14:textId="497F294C" w:rsidR="00D128F7" w:rsidRPr="007E0F91" w:rsidRDefault="00D128F7" w:rsidP="00D128F7">
            <w:pPr>
              <w:jc w:val="center"/>
              <w:rPr>
                <w:ins w:id="21212" w:author="Στάθης Καπ" w:date="2023-03-09T06:32:00Z"/>
                <w:sz w:val="16"/>
                <w:szCs w:val="16"/>
              </w:rPr>
            </w:pPr>
            <w:ins w:id="21213" w:author="Στάθης Καπ" w:date="2023-03-09T07:43:00Z">
              <w:r>
                <w:rPr>
                  <w:rFonts w:ascii="Calibri" w:hAnsi="Calibri" w:cs="Calibri"/>
                  <w:color w:val="000000"/>
                  <w:sz w:val="16"/>
                  <w:szCs w:val="16"/>
                </w:rPr>
                <w:t>1730</w:t>
              </w:r>
            </w:ins>
          </w:p>
        </w:tc>
        <w:tc>
          <w:tcPr>
            <w:tcW w:w="454" w:type="dxa"/>
            <w:vAlign w:val="center"/>
          </w:tcPr>
          <w:p w14:paraId="029948F8" w14:textId="391C2731" w:rsidR="00D128F7" w:rsidRPr="007E0F91" w:rsidRDefault="00D128F7" w:rsidP="00D128F7">
            <w:pPr>
              <w:jc w:val="center"/>
              <w:rPr>
                <w:ins w:id="21214" w:author="Στάθης Καπ" w:date="2023-03-09T06:32:00Z"/>
                <w:sz w:val="16"/>
                <w:szCs w:val="16"/>
              </w:rPr>
            </w:pPr>
            <w:ins w:id="21215" w:author="Στάθης Καπ" w:date="2023-03-09T07:43:00Z">
              <w:r>
                <w:rPr>
                  <w:rFonts w:ascii="Calibri" w:hAnsi="Calibri" w:cs="Calibri"/>
                  <w:color w:val="000000"/>
                  <w:sz w:val="16"/>
                  <w:szCs w:val="16"/>
                </w:rPr>
                <w:t>3.35</w:t>
              </w:r>
            </w:ins>
          </w:p>
        </w:tc>
        <w:tc>
          <w:tcPr>
            <w:tcW w:w="454" w:type="dxa"/>
            <w:vAlign w:val="center"/>
          </w:tcPr>
          <w:p w14:paraId="4D90F516" w14:textId="28596041" w:rsidR="00D128F7" w:rsidRPr="007E0F91" w:rsidRDefault="00D128F7" w:rsidP="00D128F7">
            <w:pPr>
              <w:jc w:val="center"/>
              <w:rPr>
                <w:ins w:id="21216" w:author="Στάθης Καπ" w:date="2023-03-09T06:32:00Z"/>
                <w:sz w:val="16"/>
                <w:szCs w:val="16"/>
              </w:rPr>
            </w:pPr>
            <w:ins w:id="21217" w:author="Στάθης Καπ" w:date="2023-03-09T07:43:00Z">
              <w:r>
                <w:rPr>
                  <w:rFonts w:ascii="Calibri" w:hAnsi="Calibri" w:cs="Calibri"/>
                  <w:color w:val="000000"/>
                  <w:sz w:val="16"/>
                  <w:szCs w:val="16"/>
                </w:rPr>
                <w:t>0.241</w:t>
              </w:r>
            </w:ins>
          </w:p>
        </w:tc>
        <w:tc>
          <w:tcPr>
            <w:tcW w:w="461" w:type="dxa"/>
            <w:tcBorders>
              <w:right w:val="single" w:sz="4" w:space="0" w:color="auto"/>
            </w:tcBorders>
            <w:vAlign w:val="center"/>
          </w:tcPr>
          <w:p w14:paraId="4D17202A" w14:textId="07CE6254" w:rsidR="00D128F7" w:rsidRPr="007E0F91" w:rsidRDefault="00D128F7" w:rsidP="00D128F7">
            <w:pPr>
              <w:jc w:val="center"/>
              <w:rPr>
                <w:ins w:id="21218" w:author="Στάθης Καπ" w:date="2023-03-09T06:32:00Z"/>
                <w:sz w:val="16"/>
                <w:szCs w:val="16"/>
              </w:rPr>
            </w:pPr>
            <w:ins w:id="21219" w:author="Στάθης Καπ" w:date="2023-03-09T07:43:00Z">
              <w:r>
                <w:rPr>
                  <w:rFonts w:ascii="Calibri" w:hAnsi="Calibri" w:cs="Calibri"/>
                  <w:color w:val="000000"/>
                  <w:sz w:val="16"/>
                  <w:szCs w:val="16"/>
                </w:rPr>
                <w:t>73.66</w:t>
              </w:r>
            </w:ins>
          </w:p>
        </w:tc>
      </w:tr>
      <w:tr w:rsidR="00D128F7" w14:paraId="3C383FB7" w14:textId="77777777" w:rsidTr="009861B1">
        <w:trPr>
          <w:trHeight w:val="170"/>
          <w:jc w:val="center"/>
          <w:ins w:id="2122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438FF324" w14:textId="77777777" w:rsidR="00D128F7" w:rsidRPr="007E0F91" w:rsidRDefault="00D128F7" w:rsidP="00D128F7">
            <w:pPr>
              <w:jc w:val="center"/>
              <w:rPr>
                <w:ins w:id="21221" w:author="Στάθης Καπ" w:date="2023-03-09T06:32:00Z"/>
                <w:sz w:val="16"/>
                <w:szCs w:val="16"/>
              </w:rPr>
            </w:pPr>
            <w:ins w:id="21222" w:author="Στάθης Καπ" w:date="2023-03-09T06:32:00Z">
              <w:r w:rsidRPr="009861B1">
                <w:rPr>
                  <w:rFonts w:ascii="Calibri" w:hAnsi="Calibri" w:cs="Calibri"/>
                  <w:color w:val="000000"/>
                  <w:sz w:val="16"/>
                  <w:szCs w:val="16"/>
                </w:rPr>
                <w:t>c208</w:t>
              </w:r>
            </w:ins>
          </w:p>
        </w:tc>
        <w:tc>
          <w:tcPr>
            <w:tcW w:w="565" w:type="dxa"/>
            <w:tcBorders>
              <w:left w:val="single" w:sz="4" w:space="0" w:color="auto"/>
            </w:tcBorders>
            <w:vAlign w:val="center"/>
          </w:tcPr>
          <w:p w14:paraId="046F8027" w14:textId="4F1C55C9" w:rsidR="00D128F7" w:rsidRPr="007E0F91" w:rsidRDefault="00D128F7" w:rsidP="00D128F7">
            <w:pPr>
              <w:jc w:val="center"/>
              <w:rPr>
                <w:ins w:id="21223" w:author="Στάθης Καπ" w:date="2023-03-09T06:32:00Z"/>
                <w:sz w:val="16"/>
                <w:szCs w:val="16"/>
              </w:rPr>
            </w:pPr>
            <w:ins w:id="21224"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44940400" w14:textId="4D464258" w:rsidR="00D128F7" w:rsidRPr="007E0F91" w:rsidRDefault="00D128F7" w:rsidP="00D128F7">
            <w:pPr>
              <w:jc w:val="center"/>
              <w:rPr>
                <w:ins w:id="21225" w:author="Στάθης Καπ" w:date="2023-03-09T06:32:00Z"/>
                <w:sz w:val="16"/>
                <w:szCs w:val="16"/>
              </w:rPr>
            </w:pPr>
            <w:ins w:id="21226" w:author="Στάθης Καπ" w:date="2023-03-09T07:43:00Z">
              <w:r>
                <w:rPr>
                  <w:rFonts w:ascii="Calibri" w:hAnsi="Calibri" w:cs="Calibri"/>
                  <w:color w:val="000000"/>
                  <w:sz w:val="16"/>
                  <w:szCs w:val="16"/>
                </w:rPr>
                <w:t>1810</w:t>
              </w:r>
            </w:ins>
          </w:p>
        </w:tc>
        <w:tc>
          <w:tcPr>
            <w:tcW w:w="453" w:type="dxa"/>
            <w:tcBorders>
              <w:left w:val="single" w:sz="4" w:space="0" w:color="auto"/>
            </w:tcBorders>
            <w:vAlign w:val="center"/>
          </w:tcPr>
          <w:p w14:paraId="7D6A57CD" w14:textId="1A734705" w:rsidR="00D128F7" w:rsidRPr="007E0F91" w:rsidRDefault="00D128F7" w:rsidP="00D128F7">
            <w:pPr>
              <w:jc w:val="center"/>
              <w:rPr>
                <w:ins w:id="21227" w:author="Στάθης Καπ" w:date="2023-03-09T06:32:00Z"/>
                <w:sz w:val="16"/>
                <w:szCs w:val="16"/>
              </w:rPr>
            </w:pPr>
            <w:ins w:id="21228" w:author="Στάθης Καπ" w:date="2023-03-09T07:43:00Z">
              <w:r>
                <w:rPr>
                  <w:rFonts w:ascii="Calibri" w:hAnsi="Calibri" w:cs="Calibri"/>
                  <w:color w:val="000000"/>
                  <w:sz w:val="16"/>
                  <w:szCs w:val="16"/>
                </w:rPr>
                <w:t>1810</w:t>
              </w:r>
            </w:ins>
          </w:p>
        </w:tc>
        <w:tc>
          <w:tcPr>
            <w:tcW w:w="708" w:type="dxa"/>
            <w:vAlign w:val="center"/>
          </w:tcPr>
          <w:p w14:paraId="73B75193" w14:textId="48ACA164" w:rsidR="00D128F7" w:rsidRPr="007E0F91" w:rsidRDefault="00D128F7" w:rsidP="00D128F7">
            <w:pPr>
              <w:jc w:val="center"/>
              <w:rPr>
                <w:ins w:id="21229" w:author="Στάθης Καπ" w:date="2023-03-09T06:32:00Z"/>
                <w:sz w:val="16"/>
                <w:szCs w:val="16"/>
              </w:rPr>
            </w:pPr>
            <w:ins w:id="21230" w:author="Στάθης Καπ" w:date="2023-03-09T07:43:00Z">
              <w:r>
                <w:rPr>
                  <w:rFonts w:ascii="Calibri" w:hAnsi="Calibri" w:cs="Calibri"/>
                  <w:color w:val="000000"/>
                  <w:sz w:val="16"/>
                  <w:szCs w:val="16"/>
                </w:rPr>
                <w:t>0</w:t>
              </w:r>
            </w:ins>
          </w:p>
        </w:tc>
        <w:tc>
          <w:tcPr>
            <w:tcW w:w="652" w:type="dxa"/>
            <w:vMerge/>
            <w:tcBorders>
              <w:right w:val="single" w:sz="4" w:space="0" w:color="auto"/>
            </w:tcBorders>
            <w:vAlign w:val="center"/>
          </w:tcPr>
          <w:p w14:paraId="5AC16937" w14:textId="77777777" w:rsidR="00D128F7" w:rsidRPr="007E0F91" w:rsidRDefault="00D128F7" w:rsidP="00D128F7">
            <w:pPr>
              <w:jc w:val="center"/>
              <w:rPr>
                <w:ins w:id="21231" w:author="Στάθης Καπ" w:date="2023-03-09T06:32:00Z"/>
                <w:sz w:val="16"/>
                <w:szCs w:val="16"/>
              </w:rPr>
            </w:pPr>
          </w:p>
        </w:tc>
        <w:tc>
          <w:tcPr>
            <w:tcW w:w="453" w:type="dxa"/>
            <w:tcBorders>
              <w:left w:val="single" w:sz="4" w:space="0" w:color="auto"/>
            </w:tcBorders>
            <w:vAlign w:val="center"/>
          </w:tcPr>
          <w:p w14:paraId="48EE43B6" w14:textId="3F6264E5" w:rsidR="00D128F7" w:rsidRPr="007E0F91" w:rsidRDefault="00D128F7" w:rsidP="00D128F7">
            <w:pPr>
              <w:jc w:val="center"/>
              <w:rPr>
                <w:ins w:id="21232" w:author="Στάθης Καπ" w:date="2023-03-09T06:32:00Z"/>
                <w:sz w:val="16"/>
                <w:szCs w:val="16"/>
              </w:rPr>
            </w:pPr>
            <w:ins w:id="21233" w:author="Στάθης Καπ" w:date="2023-03-09T07:43:00Z">
              <w:r>
                <w:rPr>
                  <w:rFonts w:ascii="Calibri" w:hAnsi="Calibri" w:cs="Calibri"/>
                  <w:color w:val="000000"/>
                  <w:sz w:val="16"/>
                  <w:szCs w:val="16"/>
                </w:rPr>
                <w:t>1760</w:t>
              </w:r>
            </w:ins>
          </w:p>
        </w:tc>
        <w:tc>
          <w:tcPr>
            <w:tcW w:w="454" w:type="dxa"/>
            <w:vAlign w:val="center"/>
          </w:tcPr>
          <w:p w14:paraId="77A88A0F" w14:textId="7D17C510" w:rsidR="00D128F7" w:rsidRPr="007E0F91" w:rsidRDefault="00D128F7" w:rsidP="00D128F7">
            <w:pPr>
              <w:jc w:val="center"/>
              <w:rPr>
                <w:ins w:id="21234" w:author="Στάθης Καπ" w:date="2023-03-09T06:32:00Z"/>
                <w:sz w:val="16"/>
                <w:szCs w:val="16"/>
              </w:rPr>
            </w:pPr>
            <w:ins w:id="21235" w:author="Στάθης Καπ" w:date="2023-03-09T07:43:00Z">
              <w:r>
                <w:rPr>
                  <w:rFonts w:ascii="Calibri" w:hAnsi="Calibri" w:cs="Calibri"/>
                  <w:color w:val="000000"/>
                  <w:sz w:val="16"/>
                  <w:szCs w:val="16"/>
                </w:rPr>
                <w:t>2.76</w:t>
              </w:r>
            </w:ins>
          </w:p>
        </w:tc>
        <w:tc>
          <w:tcPr>
            <w:tcW w:w="454" w:type="dxa"/>
            <w:vAlign w:val="center"/>
          </w:tcPr>
          <w:p w14:paraId="17C565B3" w14:textId="74E78899" w:rsidR="00D128F7" w:rsidRPr="007E0F91" w:rsidRDefault="00D128F7" w:rsidP="00D128F7">
            <w:pPr>
              <w:jc w:val="center"/>
              <w:rPr>
                <w:ins w:id="21236" w:author="Στάθης Καπ" w:date="2023-03-09T06:32:00Z"/>
                <w:sz w:val="16"/>
                <w:szCs w:val="16"/>
              </w:rPr>
            </w:pPr>
            <w:ins w:id="21237" w:author="Στάθης Καπ" w:date="2023-03-09T07:43:00Z">
              <w:r>
                <w:rPr>
                  <w:rFonts w:ascii="Calibri" w:hAnsi="Calibri" w:cs="Calibri"/>
                  <w:color w:val="000000"/>
                  <w:sz w:val="16"/>
                  <w:szCs w:val="16"/>
                </w:rPr>
                <w:t>0.242</w:t>
              </w:r>
            </w:ins>
          </w:p>
        </w:tc>
        <w:tc>
          <w:tcPr>
            <w:tcW w:w="457" w:type="dxa"/>
            <w:tcBorders>
              <w:right w:val="single" w:sz="4" w:space="0" w:color="auto"/>
            </w:tcBorders>
            <w:vAlign w:val="center"/>
          </w:tcPr>
          <w:p w14:paraId="0ADB4E6F" w14:textId="71704BF7" w:rsidR="00D128F7" w:rsidRPr="007E0F91" w:rsidRDefault="00D128F7" w:rsidP="00D128F7">
            <w:pPr>
              <w:jc w:val="center"/>
              <w:rPr>
                <w:ins w:id="21238" w:author="Στάθης Καπ" w:date="2023-03-09T06:32:00Z"/>
                <w:sz w:val="16"/>
                <w:szCs w:val="16"/>
              </w:rPr>
            </w:pPr>
            <w:ins w:id="21239" w:author="Στάθης Καπ" w:date="2023-03-09T07:43:00Z">
              <w:r>
                <w:rPr>
                  <w:rFonts w:ascii="Calibri" w:hAnsi="Calibri" w:cs="Calibri"/>
                  <w:color w:val="000000"/>
                  <w:sz w:val="16"/>
                  <w:szCs w:val="16"/>
                </w:rPr>
                <w:t>41.69</w:t>
              </w:r>
            </w:ins>
          </w:p>
        </w:tc>
        <w:tc>
          <w:tcPr>
            <w:tcW w:w="453" w:type="dxa"/>
            <w:tcBorders>
              <w:left w:val="single" w:sz="4" w:space="0" w:color="auto"/>
            </w:tcBorders>
            <w:vAlign w:val="center"/>
          </w:tcPr>
          <w:p w14:paraId="1A5CB9F7" w14:textId="564C1D16" w:rsidR="00D128F7" w:rsidRPr="007E0F91" w:rsidRDefault="00D128F7" w:rsidP="00D128F7">
            <w:pPr>
              <w:jc w:val="center"/>
              <w:rPr>
                <w:ins w:id="21240" w:author="Στάθης Καπ" w:date="2023-03-09T06:32:00Z"/>
                <w:sz w:val="16"/>
                <w:szCs w:val="16"/>
              </w:rPr>
            </w:pPr>
            <w:ins w:id="21241" w:author="Στάθης Καπ" w:date="2023-03-09T07:43:00Z">
              <w:r>
                <w:rPr>
                  <w:rFonts w:ascii="Calibri" w:hAnsi="Calibri" w:cs="Calibri"/>
                  <w:color w:val="000000"/>
                  <w:sz w:val="16"/>
                  <w:szCs w:val="16"/>
                </w:rPr>
                <w:t>1750</w:t>
              </w:r>
            </w:ins>
          </w:p>
        </w:tc>
        <w:tc>
          <w:tcPr>
            <w:tcW w:w="454" w:type="dxa"/>
            <w:vAlign w:val="center"/>
          </w:tcPr>
          <w:p w14:paraId="7256F0B3" w14:textId="6F294B37" w:rsidR="00D128F7" w:rsidRPr="007E0F91" w:rsidRDefault="00D128F7" w:rsidP="00D128F7">
            <w:pPr>
              <w:jc w:val="center"/>
              <w:rPr>
                <w:ins w:id="21242" w:author="Στάθης Καπ" w:date="2023-03-09T06:32:00Z"/>
                <w:sz w:val="16"/>
                <w:szCs w:val="16"/>
              </w:rPr>
            </w:pPr>
            <w:ins w:id="21243" w:author="Στάθης Καπ" w:date="2023-03-09T07:43:00Z">
              <w:r>
                <w:rPr>
                  <w:rFonts w:ascii="Calibri" w:hAnsi="Calibri" w:cs="Calibri"/>
                  <w:color w:val="000000"/>
                  <w:sz w:val="16"/>
                  <w:szCs w:val="16"/>
                </w:rPr>
                <w:t>3.31</w:t>
              </w:r>
            </w:ins>
          </w:p>
        </w:tc>
        <w:tc>
          <w:tcPr>
            <w:tcW w:w="454" w:type="dxa"/>
            <w:vAlign w:val="center"/>
          </w:tcPr>
          <w:p w14:paraId="0C5CF72B" w14:textId="513A8C49" w:rsidR="00D128F7" w:rsidRPr="007E0F91" w:rsidRDefault="00D128F7" w:rsidP="00D128F7">
            <w:pPr>
              <w:jc w:val="center"/>
              <w:rPr>
                <w:ins w:id="21244" w:author="Στάθης Καπ" w:date="2023-03-09T06:32:00Z"/>
                <w:sz w:val="16"/>
                <w:szCs w:val="16"/>
              </w:rPr>
            </w:pPr>
            <w:ins w:id="21245" w:author="Στάθης Καπ" w:date="2023-03-09T07:43:00Z">
              <w:r>
                <w:rPr>
                  <w:rFonts w:ascii="Calibri" w:hAnsi="Calibri" w:cs="Calibri"/>
                  <w:color w:val="000000"/>
                  <w:sz w:val="16"/>
                  <w:szCs w:val="16"/>
                </w:rPr>
                <w:t>0.204</w:t>
              </w:r>
            </w:ins>
          </w:p>
        </w:tc>
        <w:tc>
          <w:tcPr>
            <w:tcW w:w="454" w:type="dxa"/>
            <w:tcBorders>
              <w:right w:val="single" w:sz="4" w:space="0" w:color="auto"/>
            </w:tcBorders>
            <w:vAlign w:val="center"/>
          </w:tcPr>
          <w:p w14:paraId="6582F513" w14:textId="4E24BB1D" w:rsidR="00D128F7" w:rsidRPr="007E0F91" w:rsidRDefault="00D128F7" w:rsidP="00D128F7">
            <w:pPr>
              <w:jc w:val="center"/>
              <w:rPr>
                <w:ins w:id="21246" w:author="Στάθης Καπ" w:date="2023-03-09T06:32:00Z"/>
                <w:sz w:val="16"/>
                <w:szCs w:val="16"/>
              </w:rPr>
            </w:pPr>
            <w:ins w:id="21247" w:author="Στάθης Καπ" w:date="2023-03-09T07:43:00Z">
              <w:r>
                <w:rPr>
                  <w:rFonts w:ascii="Calibri" w:hAnsi="Calibri" w:cs="Calibri"/>
                  <w:color w:val="000000"/>
                  <w:sz w:val="16"/>
                  <w:szCs w:val="16"/>
                </w:rPr>
                <w:t>50.84</w:t>
              </w:r>
            </w:ins>
          </w:p>
        </w:tc>
        <w:tc>
          <w:tcPr>
            <w:tcW w:w="453" w:type="dxa"/>
            <w:tcBorders>
              <w:left w:val="single" w:sz="4" w:space="0" w:color="auto"/>
            </w:tcBorders>
            <w:vAlign w:val="center"/>
          </w:tcPr>
          <w:p w14:paraId="6C00CC8A" w14:textId="7C41AAD2" w:rsidR="00D128F7" w:rsidRPr="007E0F91" w:rsidRDefault="00D128F7" w:rsidP="00D128F7">
            <w:pPr>
              <w:jc w:val="center"/>
              <w:rPr>
                <w:ins w:id="21248" w:author="Στάθης Καπ" w:date="2023-03-09T06:32:00Z"/>
                <w:sz w:val="16"/>
                <w:szCs w:val="16"/>
              </w:rPr>
            </w:pPr>
            <w:ins w:id="21249" w:author="Στάθης Καπ" w:date="2023-03-09T07:43:00Z">
              <w:r>
                <w:rPr>
                  <w:rFonts w:ascii="Calibri" w:hAnsi="Calibri" w:cs="Calibri"/>
                  <w:color w:val="000000"/>
                  <w:sz w:val="16"/>
                  <w:szCs w:val="16"/>
                </w:rPr>
                <w:t>1730</w:t>
              </w:r>
            </w:ins>
          </w:p>
        </w:tc>
        <w:tc>
          <w:tcPr>
            <w:tcW w:w="454" w:type="dxa"/>
            <w:vAlign w:val="center"/>
          </w:tcPr>
          <w:p w14:paraId="75B3C6E3" w14:textId="70BDECD5" w:rsidR="00D128F7" w:rsidRPr="007E0F91" w:rsidRDefault="00D128F7" w:rsidP="00D128F7">
            <w:pPr>
              <w:jc w:val="center"/>
              <w:rPr>
                <w:ins w:id="21250" w:author="Στάθης Καπ" w:date="2023-03-09T06:32:00Z"/>
                <w:sz w:val="16"/>
                <w:szCs w:val="16"/>
              </w:rPr>
            </w:pPr>
            <w:ins w:id="21251" w:author="Στάθης Καπ" w:date="2023-03-09T07:43:00Z">
              <w:r>
                <w:rPr>
                  <w:rFonts w:ascii="Calibri" w:hAnsi="Calibri" w:cs="Calibri"/>
                  <w:color w:val="000000"/>
                  <w:sz w:val="16"/>
                  <w:szCs w:val="16"/>
                </w:rPr>
                <w:t>4.42</w:t>
              </w:r>
            </w:ins>
          </w:p>
        </w:tc>
        <w:tc>
          <w:tcPr>
            <w:tcW w:w="454" w:type="dxa"/>
            <w:vAlign w:val="center"/>
          </w:tcPr>
          <w:p w14:paraId="0CE1DCF1" w14:textId="74B3DC41" w:rsidR="00D128F7" w:rsidRPr="007E0F91" w:rsidRDefault="00D128F7" w:rsidP="00D128F7">
            <w:pPr>
              <w:jc w:val="center"/>
              <w:rPr>
                <w:ins w:id="21252" w:author="Στάθης Καπ" w:date="2023-03-09T06:32:00Z"/>
                <w:sz w:val="16"/>
                <w:szCs w:val="16"/>
              </w:rPr>
            </w:pPr>
            <w:ins w:id="21253" w:author="Στάθης Καπ" w:date="2023-03-09T07:43:00Z">
              <w:r>
                <w:rPr>
                  <w:rFonts w:ascii="Calibri" w:hAnsi="Calibri" w:cs="Calibri"/>
                  <w:color w:val="000000"/>
                  <w:sz w:val="16"/>
                  <w:szCs w:val="16"/>
                </w:rPr>
                <w:t>0.195</w:t>
              </w:r>
            </w:ins>
          </w:p>
        </w:tc>
        <w:tc>
          <w:tcPr>
            <w:tcW w:w="461" w:type="dxa"/>
            <w:tcBorders>
              <w:right w:val="single" w:sz="4" w:space="0" w:color="auto"/>
            </w:tcBorders>
            <w:vAlign w:val="center"/>
          </w:tcPr>
          <w:p w14:paraId="4FE5C15F" w14:textId="33159B5B" w:rsidR="00D128F7" w:rsidRPr="007E0F91" w:rsidRDefault="00D128F7" w:rsidP="00D128F7">
            <w:pPr>
              <w:jc w:val="center"/>
              <w:rPr>
                <w:ins w:id="21254" w:author="Στάθης Καπ" w:date="2023-03-09T06:32:00Z"/>
                <w:sz w:val="16"/>
                <w:szCs w:val="16"/>
              </w:rPr>
            </w:pPr>
            <w:ins w:id="21255" w:author="Στάθης Καπ" w:date="2023-03-09T07:43:00Z">
              <w:r>
                <w:rPr>
                  <w:rFonts w:ascii="Calibri" w:hAnsi="Calibri" w:cs="Calibri"/>
                  <w:color w:val="000000"/>
                  <w:sz w:val="16"/>
                  <w:szCs w:val="16"/>
                </w:rPr>
                <w:t>53.01</w:t>
              </w:r>
            </w:ins>
          </w:p>
        </w:tc>
      </w:tr>
      <w:tr w:rsidR="00D128F7" w14:paraId="4BF21F78" w14:textId="77777777" w:rsidTr="009861B1">
        <w:trPr>
          <w:trHeight w:val="170"/>
          <w:jc w:val="center"/>
          <w:ins w:id="2125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4F12007" w14:textId="77777777" w:rsidR="00D128F7" w:rsidRPr="007E0F91" w:rsidRDefault="00D128F7" w:rsidP="00D128F7">
            <w:pPr>
              <w:jc w:val="center"/>
              <w:rPr>
                <w:ins w:id="21257" w:author="Στάθης Καπ" w:date="2023-03-09T06:32:00Z"/>
                <w:sz w:val="16"/>
                <w:szCs w:val="16"/>
              </w:rPr>
            </w:pPr>
            <w:ins w:id="21258" w:author="Στάθης Καπ" w:date="2023-03-09T06:32:00Z">
              <w:r w:rsidRPr="009861B1">
                <w:rPr>
                  <w:rFonts w:ascii="Calibri" w:hAnsi="Calibri" w:cs="Calibri"/>
                  <w:color w:val="000000"/>
                  <w:sz w:val="16"/>
                  <w:szCs w:val="16"/>
                </w:rPr>
                <w:t>r101</w:t>
              </w:r>
            </w:ins>
          </w:p>
        </w:tc>
        <w:tc>
          <w:tcPr>
            <w:tcW w:w="565" w:type="dxa"/>
            <w:tcBorders>
              <w:left w:val="single" w:sz="4" w:space="0" w:color="auto"/>
            </w:tcBorders>
            <w:vAlign w:val="center"/>
          </w:tcPr>
          <w:p w14:paraId="4166907F" w14:textId="151519D1" w:rsidR="00D128F7" w:rsidRPr="007E0F91" w:rsidRDefault="00D128F7" w:rsidP="00D128F7">
            <w:pPr>
              <w:jc w:val="center"/>
              <w:rPr>
                <w:ins w:id="21259" w:author="Στάθης Καπ" w:date="2023-03-09T06:32:00Z"/>
                <w:sz w:val="16"/>
                <w:szCs w:val="16"/>
              </w:rPr>
            </w:pPr>
            <w:ins w:id="21260" w:author="Στάθης Καπ" w:date="2023-03-09T07:43:00Z">
              <w:r>
                <w:rPr>
                  <w:rFonts w:ascii="Calibri" w:hAnsi="Calibri" w:cs="Calibri"/>
                  <w:color w:val="000000"/>
                  <w:sz w:val="16"/>
                  <w:szCs w:val="16"/>
                </w:rPr>
                <w:t>484</w:t>
              </w:r>
            </w:ins>
          </w:p>
        </w:tc>
        <w:tc>
          <w:tcPr>
            <w:tcW w:w="679" w:type="dxa"/>
            <w:tcBorders>
              <w:right w:val="single" w:sz="4" w:space="0" w:color="auto"/>
            </w:tcBorders>
            <w:vAlign w:val="center"/>
          </w:tcPr>
          <w:p w14:paraId="16C23DD1" w14:textId="4E4D4B84" w:rsidR="00D128F7" w:rsidRPr="007E0F91" w:rsidRDefault="00D128F7" w:rsidP="00D128F7">
            <w:pPr>
              <w:jc w:val="center"/>
              <w:rPr>
                <w:ins w:id="21261" w:author="Στάθης Καπ" w:date="2023-03-09T06:32:00Z"/>
                <w:sz w:val="16"/>
                <w:szCs w:val="16"/>
              </w:rPr>
            </w:pPr>
            <w:ins w:id="21262" w:author="Στάθης Καπ" w:date="2023-03-09T07:43:00Z">
              <w:r>
                <w:rPr>
                  <w:rFonts w:ascii="Calibri" w:hAnsi="Calibri" w:cs="Calibri"/>
                  <w:color w:val="000000"/>
                  <w:sz w:val="16"/>
                  <w:szCs w:val="16"/>
                </w:rPr>
                <w:t>481</w:t>
              </w:r>
            </w:ins>
          </w:p>
        </w:tc>
        <w:tc>
          <w:tcPr>
            <w:tcW w:w="453" w:type="dxa"/>
            <w:tcBorders>
              <w:left w:val="single" w:sz="4" w:space="0" w:color="auto"/>
            </w:tcBorders>
            <w:vAlign w:val="center"/>
          </w:tcPr>
          <w:p w14:paraId="34CA410F" w14:textId="4EA715A8" w:rsidR="00D128F7" w:rsidRPr="007E0F91" w:rsidRDefault="00D128F7" w:rsidP="00D128F7">
            <w:pPr>
              <w:jc w:val="center"/>
              <w:rPr>
                <w:ins w:id="21263" w:author="Στάθης Καπ" w:date="2023-03-09T06:32:00Z"/>
                <w:sz w:val="16"/>
                <w:szCs w:val="16"/>
              </w:rPr>
            </w:pPr>
            <w:ins w:id="21264" w:author="Στάθης Καπ" w:date="2023-03-09T07:43:00Z">
              <w:r>
                <w:rPr>
                  <w:rFonts w:ascii="Calibri" w:hAnsi="Calibri" w:cs="Calibri"/>
                  <w:color w:val="000000"/>
                  <w:sz w:val="16"/>
                  <w:szCs w:val="16"/>
                </w:rPr>
                <w:t>412</w:t>
              </w:r>
            </w:ins>
          </w:p>
        </w:tc>
        <w:tc>
          <w:tcPr>
            <w:tcW w:w="708" w:type="dxa"/>
            <w:vAlign w:val="center"/>
          </w:tcPr>
          <w:p w14:paraId="4E2EB6E3" w14:textId="66B203BB" w:rsidR="00D128F7" w:rsidRPr="007E0F91" w:rsidRDefault="00D128F7" w:rsidP="00D128F7">
            <w:pPr>
              <w:jc w:val="center"/>
              <w:rPr>
                <w:ins w:id="21265" w:author="Στάθης Καπ" w:date="2023-03-09T06:32:00Z"/>
                <w:sz w:val="16"/>
                <w:szCs w:val="16"/>
              </w:rPr>
            </w:pPr>
            <w:ins w:id="21266" w:author="Στάθης Καπ" w:date="2023-03-09T07:43:00Z">
              <w:r>
                <w:rPr>
                  <w:rFonts w:ascii="Calibri" w:hAnsi="Calibri" w:cs="Calibri"/>
                  <w:color w:val="000000"/>
                  <w:sz w:val="16"/>
                  <w:szCs w:val="16"/>
                </w:rPr>
                <w:t>14.88</w:t>
              </w:r>
            </w:ins>
          </w:p>
        </w:tc>
        <w:tc>
          <w:tcPr>
            <w:tcW w:w="652" w:type="dxa"/>
            <w:vMerge/>
            <w:tcBorders>
              <w:right w:val="single" w:sz="4" w:space="0" w:color="auto"/>
            </w:tcBorders>
            <w:vAlign w:val="center"/>
          </w:tcPr>
          <w:p w14:paraId="712B0584" w14:textId="77777777" w:rsidR="00D128F7" w:rsidRPr="007E0F91" w:rsidRDefault="00D128F7" w:rsidP="00D128F7">
            <w:pPr>
              <w:jc w:val="center"/>
              <w:rPr>
                <w:ins w:id="21267" w:author="Στάθης Καπ" w:date="2023-03-09T06:32:00Z"/>
                <w:sz w:val="16"/>
                <w:szCs w:val="16"/>
              </w:rPr>
            </w:pPr>
          </w:p>
        </w:tc>
        <w:tc>
          <w:tcPr>
            <w:tcW w:w="453" w:type="dxa"/>
            <w:tcBorders>
              <w:left w:val="single" w:sz="4" w:space="0" w:color="auto"/>
            </w:tcBorders>
            <w:vAlign w:val="center"/>
          </w:tcPr>
          <w:p w14:paraId="1A7F9E1A" w14:textId="29B247F7" w:rsidR="00D128F7" w:rsidRPr="007E0F91" w:rsidRDefault="00D128F7" w:rsidP="00D128F7">
            <w:pPr>
              <w:jc w:val="center"/>
              <w:rPr>
                <w:ins w:id="21268" w:author="Στάθης Καπ" w:date="2023-03-09T06:32:00Z"/>
                <w:sz w:val="16"/>
                <w:szCs w:val="16"/>
              </w:rPr>
            </w:pPr>
            <w:ins w:id="21269" w:author="Στάθης Καπ" w:date="2023-03-09T07:43:00Z">
              <w:r>
                <w:rPr>
                  <w:rFonts w:ascii="Calibri" w:hAnsi="Calibri" w:cs="Calibri"/>
                  <w:color w:val="000000"/>
                  <w:sz w:val="16"/>
                  <w:szCs w:val="16"/>
                </w:rPr>
                <w:t>318</w:t>
              </w:r>
            </w:ins>
          </w:p>
        </w:tc>
        <w:tc>
          <w:tcPr>
            <w:tcW w:w="454" w:type="dxa"/>
            <w:vAlign w:val="center"/>
          </w:tcPr>
          <w:p w14:paraId="2CE11CBE" w14:textId="33370B78" w:rsidR="00D128F7" w:rsidRPr="007E0F91" w:rsidRDefault="00D128F7" w:rsidP="00D128F7">
            <w:pPr>
              <w:jc w:val="center"/>
              <w:rPr>
                <w:ins w:id="21270" w:author="Στάθης Καπ" w:date="2023-03-09T06:32:00Z"/>
                <w:sz w:val="16"/>
                <w:szCs w:val="16"/>
              </w:rPr>
            </w:pPr>
            <w:ins w:id="21271" w:author="Στάθης Καπ" w:date="2023-03-09T07:43:00Z">
              <w:r>
                <w:rPr>
                  <w:rFonts w:ascii="Calibri" w:hAnsi="Calibri" w:cs="Calibri"/>
                  <w:color w:val="000000"/>
                  <w:sz w:val="16"/>
                  <w:szCs w:val="16"/>
                </w:rPr>
                <w:t>22.82</w:t>
              </w:r>
            </w:ins>
          </w:p>
        </w:tc>
        <w:tc>
          <w:tcPr>
            <w:tcW w:w="454" w:type="dxa"/>
            <w:vAlign w:val="center"/>
          </w:tcPr>
          <w:p w14:paraId="531881EF" w14:textId="14517A03" w:rsidR="00D128F7" w:rsidRPr="007E0F91" w:rsidRDefault="00D128F7" w:rsidP="00D128F7">
            <w:pPr>
              <w:jc w:val="center"/>
              <w:rPr>
                <w:ins w:id="21272" w:author="Στάθης Καπ" w:date="2023-03-09T06:32:00Z"/>
                <w:sz w:val="16"/>
                <w:szCs w:val="16"/>
              </w:rPr>
            </w:pPr>
            <w:ins w:id="21273" w:author="Στάθης Καπ" w:date="2023-03-09T07:43:00Z">
              <w:r>
                <w:rPr>
                  <w:rFonts w:ascii="Calibri" w:hAnsi="Calibri" w:cs="Calibri"/>
                  <w:color w:val="000000"/>
                  <w:sz w:val="16"/>
                  <w:szCs w:val="16"/>
                </w:rPr>
                <w:t>0.255</w:t>
              </w:r>
            </w:ins>
          </w:p>
        </w:tc>
        <w:tc>
          <w:tcPr>
            <w:tcW w:w="457" w:type="dxa"/>
            <w:tcBorders>
              <w:right w:val="single" w:sz="4" w:space="0" w:color="auto"/>
            </w:tcBorders>
            <w:vAlign w:val="center"/>
          </w:tcPr>
          <w:p w14:paraId="6E3D90A7" w14:textId="14C281C9" w:rsidR="00D128F7" w:rsidRPr="007E0F91" w:rsidRDefault="00D128F7" w:rsidP="00D128F7">
            <w:pPr>
              <w:jc w:val="center"/>
              <w:rPr>
                <w:ins w:id="21274" w:author="Στάθης Καπ" w:date="2023-03-09T06:32:00Z"/>
                <w:sz w:val="16"/>
                <w:szCs w:val="16"/>
              </w:rPr>
            </w:pPr>
            <w:ins w:id="21275" w:author="Στάθης Καπ" w:date="2023-03-09T07:43:00Z">
              <w:r>
                <w:rPr>
                  <w:rFonts w:ascii="Calibri" w:hAnsi="Calibri" w:cs="Calibri"/>
                  <w:color w:val="000000"/>
                  <w:sz w:val="16"/>
                  <w:szCs w:val="16"/>
                </w:rPr>
                <w:t>7.27</w:t>
              </w:r>
            </w:ins>
          </w:p>
        </w:tc>
        <w:tc>
          <w:tcPr>
            <w:tcW w:w="453" w:type="dxa"/>
            <w:tcBorders>
              <w:left w:val="single" w:sz="4" w:space="0" w:color="auto"/>
            </w:tcBorders>
            <w:vAlign w:val="center"/>
          </w:tcPr>
          <w:p w14:paraId="4AE346E9" w14:textId="7A8C2445" w:rsidR="00D128F7" w:rsidRPr="007E0F91" w:rsidRDefault="00D128F7" w:rsidP="00D128F7">
            <w:pPr>
              <w:jc w:val="center"/>
              <w:rPr>
                <w:ins w:id="21276" w:author="Στάθης Καπ" w:date="2023-03-09T06:32:00Z"/>
                <w:sz w:val="16"/>
                <w:szCs w:val="16"/>
              </w:rPr>
            </w:pPr>
            <w:ins w:id="21277" w:author="Στάθης Καπ" w:date="2023-03-09T07:43:00Z">
              <w:r>
                <w:rPr>
                  <w:rFonts w:ascii="Calibri" w:hAnsi="Calibri" w:cs="Calibri"/>
                  <w:color w:val="000000"/>
                  <w:sz w:val="16"/>
                  <w:szCs w:val="16"/>
                </w:rPr>
                <w:t>370</w:t>
              </w:r>
            </w:ins>
          </w:p>
        </w:tc>
        <w:tc>
          <w:tcPr>
            <w:tcW w:w="454" w:type="dxa"/>
            <w:vAlign w:val="center"/>
          </w:tcPr>
          <w:p w14:paraId="0C243662" w14:textId="73828E89" w:rsidR="00D128F7" w:rsidRPr="007E0F91" w:rsidRDefault="00D128F7" w:rsidP="00D128F7">
            <w:pPr>
              <w:jc w:val="center"/>
              <w:rPr>
                <w:ins w:id="21278" w:author="Στάθης Καπ" w:date="2023-03-09T06:32:00Z"/>
                <w:sz w:val="16"/>
                <w:szCs w:val="16"/>
              </w:rPr>
            </w:pPr>
            <w:ins w:id="21279" w:author="Στάθης Καπ" w:date="2023-03-09T07:43:00Z">
              <w:r>
                <w:rPr>
                  <w:rFonts w:ascii="Calibri" w:hAnsi="Calibri" w:cs="Calibri"/>
                  <w:color w:val="000000"/>
                  <w:sz w:val="16"/>
                  <w:szCs w:val="16"/>
                </w:rPr>
                <w:t>10.19</w:t>
              </w:r>
            </w:ins>
          </w:p>
        </w:tc>
        <w:tc>
          <w:tcPr>
            <w:tcW w:w="454" w:type="dxa"/>
            <w:vAlign w:val="center"/>
          </w:tcPr>
          <w:p w14:paraId="644709FE" w14:textId="755D3B3D" w:rsidR="00D128F7" w:rsidRPr="007E0F91" w:rsidRDefault="00D128F7" w:rsidP="00D128F7">
            <w:pPr>
              <w:jc w:val="center"/>
              <w:rPr>
                <w:ins w:id="21280" w:author="Στάθης Καπ" w:date="2023-03-09T06:32:00Z"/>
                <w:sz w:val="16"/>
                <w:szCs w:val="16"/>
              </w:rPr>
            </w:pPr>
            <w:ins w:id="21281" w:author="Στάθης Καπ" w:date="2023-03-09T07:43:00Z">
              <w:r>
                <w:rPr>
                  <w:rFonts w:ascii="Calibri" w:hAnsi="Calibri" w:cs="Calibri"/>
                  <w:color w:val="000000"/>
                  <w:sz w:val="16"/>
                  <w:szCs w:val="16"/>
                </w:rPr>
                <w:t>0.237</w:t>
              </w:r>
            </w:ins>
          </w:p>
        </w:tc>
        <w:tc>
          <w:tcPr>
            <w:tcW w:w="454" w:type="dxa"/>
            <w:tcBorders>
              <w:right w:val="single" w:sz="4" w:space="0" w:color="auto"/>
            </w:tcBorders>
            <w:vAlign w:val="center"/>
          </w:tcPr>
          <w:p w14:paraId="14573E8D" w14:textId="14B67FE2" w:rsidR="00D128F7" w:rsidRPr="007E0F91" w:rsidRDefault="00D128F7" w:rsidP="00D128F7">
            <w:pPr>
              <w:jc w:val="center"/>
              <w:rPr>
                <w:ins w:id="21282" w:author="Στάθης Καπ" w:date="2023-03-09T06:32:00Z"/>
                <w:sz w:val="16"/>
                <w:szCs w:val="16"/>
              </w:rPr>
            </w:pPr>
            <w:ins w:id="21283" w:author="Στάθης Καπ" w:date="2023-03-09T07:43:00Z">
              <w:r>
                <w:rPr>
                  <w:rFonts w:ascii="Calibri" w:hAnsi="Calibri" w:cs="Calibri"/>
                  <w:color w:val="000000"/>
                  <w:sz w:val="16"/>
                  <w:szCs w:val="16"/>
                </w:rPr>
                <w:t>13.82</w:t>
              </w:r>
            </w:ins>
          </w:p>
        </w:tc>
        <w:tc>
          <w:tcPr>
            <w:tcW w:w="453" w:type="dxa"/>
            <w:tcBorders>
              <w:left w:val="single" w:sz="4" w:space="0" w:color="auto"/>
            </w:tcBorders>
            <w:vAlign w:val="center"/>
          </w:tcPr>
          <w:p w14:paraId="72076290" w14:textId="27DC3E32" w:rsidR="00D128F7" w:rsidRPr="007E0F91" w:rsidRDefault="00D128F7" w:rsidP="00D128F7">
            <w:pPr>
              <w:jc w:val="center"/>
              <w:rPr>
                <w:ins w:id="21284" w:author="Στάθης Καπ" w:date="2023-03-09T06:32:00Z"/>
                <w:sz w:val="16"/>
                <w:szCs w:val="16"/>
              </w:rPr>
            </w:pPr>
            <w:ins w:id="21285" w:author="Στάθης Καπ" w:date="2023-03-09T07:43:00Z">
              <w:r>
                <w:rPr>
                  <w:rFonts w:ascii="Calibri" w:hAnsi="Calibri" w:cs="Calibri"/>
                  <w:color w:val="000000"/>
                  <w:sz w:val="16"/>
                  <w:szCs w:val="16"/>
                </w:rPr>
                <w:t>270</w:t>
              </w:r>
            </w:ins>
          </w:p>
        </w:tc>
        <w:tc>
          <w:tcPr>
            <w:tcW w:w="454" w:type="dxa"/>
            <w:vAlign w:val="center"/>
          </w:tcPr>
          <w:p w14:paraId="205D291F" w14:textId="18BE9CE4" w:rsidR="00D128F7" w:rsidRPr="007E0F91" w:rsidRDefault="00D128F7" w:rsidP="00D128F7">
            <w:pPr>
              <w:jc w:val="center"/>
              <w:rPr>
                <w:ins w:id="21286" w:author="Στάθης Καπ" w:date="2023-03-09T06:32:00Z"/>
                <w:sz w:val="16"/>
                <w:szCs w:val="16"/>
              </w:rPr>
            </w:pPr>
            <w:ins w:id="21287" w:author="Στάθης Καπ" w:date="2023-03-09T07:43:00Z">
              <w:r>
                <w:rPr>
                  <w:rFonts w:ascii="Calibri" w:hAnsi="Calibri" w:cs="Calibri"/>
                  <w:color w:val="000000"/>
                  <w:sz w:val="16"/>
                  <w:szCs w:val="16"/>
                </w:rPr>
                <w:t>34.47</w:t>
              </w:r>
            </w:ins>
          </w:p>
        </w:tc>
        <w:tc>
          <w:tcPr>
            <w:tcW w:w="454" w:type="dxa"/>
            <w:vAlign w:val="center"/>
          </w:tcPr>
          <w:p w14:paraId="30FF5903" w14:textId="7C071712" w:rsidR="00D128F7" w:rsidRPr="007E0F91" w:rsidRDefault="00D128F7" w:rsidP="00D128F7">
            <w:pPr>
              <w:jc w:val="center"/>
              <w:rPr>
                <w:ins w:id="21288" w:author="Στάθης Καπ" w:date="2023-03-09T06:32:00Z"/>
                <w:sz w:val="16"/>
                <w:szCs w:val="16"/>
              </w:rPr>
            </w:pPr>
            <w:ins w:id="21289" w:author="Στάθης Καπ" w:date="2023-03-09T07:43:00Z">
              <w:r>
                <w:rPr>
                  <w:rFonts w:ascii="Calibri" w:hAnsi="Calibri" w:cs="Calibri"/>
                  <w:color w:val="000000"/>
                  <w:sz w:val="16"/>
                  <w:szCs w:val="16"/>
                </w:rPr>
                <w:t>0.23</w:t>
              </w:r>
            </w:ins>
          </w:p>
        </w:tc>
        <w:tc>
          <w:tcPr>
            <w:tcW w:w="461" w:type="dxa"/>
            <w:tcBorders>
              <w:right w:val="single" w:sz="4" w:space="0" w:color="auto"/>
            </w:tcBorders>
            <w:vAlign w:val="center"/>
          </w:tcPr>
          <w:p w14:paraId="4F069E42" w14:textId="370D172F" w:rsidR="00D128F7" w:rsidRPr="007E0F91" w:rsidRDefault="00D128F7" w:rsidP="00D128F7">
            <w:pPr>
              <w:jc w:val="center"/>
              <w:rPr>
                <w:ins w:id="21290" w:author="Στάθης Καπ" w:date="2023-03-09T06:32:00Z"/>
                <w:sz w:val="16"/>
                <w:szCs w:val="16"/>
              </w:rPr>
            </w:pPr>
            <w:ins w:id="21291" w:author="Στάθης Καπ" w:date="2023-03-09T07:43:00Z">
              <w:r>
                <w:rPr>
                  <w:rFonts w:ascii="Calibri" w:hAnsi="Calibri" w:cs="Calibri"/>
                  <w:color w:val="000000"/>
                  <w:sz w:val="16"/>
                  <w:szCs w:val="16"/>
                </w:rPr>
                <w:t>16.36</w:t>
              </w:r>
            </w:ins>
          </w:p>
        </w:tc>
      </w:tr>
      <w:tr w:rsidR="00D128F7" w14:paraId="62936C3D" w14:textId="77777777" w:rsidTr="009861B1">
        <w:trPr>
          <w:trHeight w:val="170"/>
          <w:jc w:val="center"/>
          <w:ins w:id="2129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2AE221A" w14:textId="77777777" w:rsidR="00D128F7" w:rsidRPr="007E0F91" w:rsidRDefault="00D128F7" w:rsidP="00D128F7">
            <w:pPr>
              <w:jc w:val="center"/>
              <w:rPr>
                <w:ins w:id="21293" w:author="Στάθης Καπ" w:date="2023-03-09T06:32:00Z"/>
                <w:sz w:val="16"/>
                <w:szCs w:val="16"/>
              </w:rPr>
            </w:pPr>
            <w:ins w:id="21294" w:author="Στάθης Καπ" w:date="2023-03-09T06:32:00Z">
              <w:r w:rsidRPr="009861B1">
                <w:rPr>
                  <w:rFonts w:ascii="Calibri" w:hAnsi="Calibri" w:cs="Calibri"/>
                  <w:color w:val="000000"/>
                  <w:sz w:val="16"/>
                  <w:szCs w:val="16"/>
                </w:rPr>
                <w:t>r102</w:t>
              </w:r>
            </w:ins>
          </w:p>
        </w:tc>
        <w:tc>
          <w:tcPr>
            <w:tcW w:w="565" w:type="dxa"/>
            <w:tcBorders>
              <w:left w:val="single" w:sz="4" w:space="0" w:color="auto"/>
            </w:tcBorders>
            <w:vAlign w:val="center"/>
          </w:tcPr>
          <w:p w14:paraId="0D5EFB51" w14:textId="6FA69B25" w:rsidR="00D128F7" w:rsidRPr="007E0F91" w:rsidRDefault="00D128F7" w:rsidP="00D128F7">
            <w:pPr>
              <w:jc w:val="center"/>
              <w:rPr>
                <w:ins w:id="21295" w:author="Στάθης Καπ" w:date="2023-03-09T06:32:00Z"/>
                <w:sz w:val="16"/>
                <w:szCs w:val="16"/>
              </w:rPr>
            </w:pPr>
            <w:ins w:id="21296" w:author="Στάθης Καπ" w:date="2023-03-09T07:43:00Z">
              <w:r>
                <w:rPr>
                  <w:rFonts w:ascii="Calibri" w:hAnsi="Calibri" w:cs="Calibri"/>
                  <w:color w:val="000000"/>
                  <w:sz w:val="16"/>
                  <w:szCs w:val="16"/>
                </w:rPr>
                <w:t>694</w:t>
              </w:r>
            </w:ins>
          </w:p>
        </w:tc>
        <w:tc>
          <w:tcPr>
            <w:tcW w:w="679" w:type="dxa"/>
            <w:tcBorders>
              <w:right w:val="single" w:sz="4" w:space="0" w:color="auto"/>
            </w:tcBorders>
            <w:vAlign w:val="center"/>
          </w:tcPr>
          <w:p w14:paraId="0FDC0AED" w14:textId="7FBA4995" w:rsidR="00D128F7" w:rsidRPr="007E0F91" w:rsidRDefault="00D128F7" w:rsidP="00D128F7">
            <w:pPr>
              <w:jc w:val="center"/>
              <w:rPr>
                <w:ins w:id="21297" w:author="Στάθης Καπ" w:date="2023-03-09T06:32:00Z"/>
                <w:sz w:val="16"/>
                <w:szCs w:val="16"/>
              </w:rPr>
            </w:pPr>
            <w:ins w:id="21298" w:author="Στάθης Καπ" w:date="2023-03-09T07:43:00Z">
              <w:r>
                <w:rPr>
                  <w:rFonts w:ascii="Calibri" w:hAnsi="Calibri" w:cs="Calibri"/>
                  <w:color w:val="000000"/>
                  <w:sz w:val="16"/>
                  <w:szCs w:val="16"/>
                </w:rPr>
                <w:t>685</w:t>
              </w:r>
            </w:ins>
          </w:p>
        </w:tc>
        <w:tc>
          <w:tcPr>
            <w:tcW w:w="453" w:type="dxa"/>
            <w:tcBorders>
              <w:left w:val="single" w:sz="4" w:space="0" w:color="auto"/>
            </w:tcBorders>
            <w:vAlign w:val="center"/>
          </w:tcPr>
          <w:p w14:paraId="079BD7EE" w14:textId="7DDD0035" w:rsidR="00D128F7" w:rsidRPr="007E0F91" w:rsidRDefault="00D128F7" w:rsidP="00D128F7">
            <w:pPr>
              <w:jc w:val="center"/>
              <w:rPr>
                <w:ins w:id="21299" w:author="Στάθης Καπ" w:date="2023-03-09T06:32:00Z"/>
                <w:sz w:val="16"/>
                <w:szCs w:val="16"/>
              </w:rPr>
            </w:pPr>
            <w:ins w:id="21300" w:author="Στάθης Καπ" w:date="2023-03-09T07:43:00Z">
              <w:r>
                <w:rPr>
                  <w:rFonts w:ascii="Calibri" w:hAnsi="Calibri" w:cs="Calibri"/>
                  <w:color w:val="000000"/>
                  <w:sz w:val="16"/>
                  <w:szCs w:val="16"/>
                </w:rPr>
                <w:t>565</w:t>
              </w:r>
            </w:ins>
          </w:p>
        </w:tc>
        <w:tc>
          <w:tcPr>
            <w:tcW w:w="708" w:type="dxa"/>
            <w:vAlign w:val="center"/>
          </w:tcPr>
          <w:p w14:paraId="00B770EC" w14:textId="05DD2BAC" w:rsidR="00D128F7" w:rsidRPr="007E0F91" w:rsidRDefault="00D128F7" w:rsidP="00D128F7">
            <w:pPr>
              <w:jc w:val="center"/>
              <w:rPr>
                <w:ins w:id="21301" w:author="Στάθης Καπ" w:date="2023-03-09T06:32:00Z"/>
                <w:sz w:val="16"/>
                <w:szCs w:val="16"/>
              </w:rPr>
            </w:pPr>
            <w:ins w:id="21302" w:author="Στάθης Καπ" w:date="2023-03-09T07:43:00Z">
              <w:r>
                <w:rPr>
                  <w:rFonts w:ascii="Calibri" w:hAnsi="Calibri" w:cs="Calibri"/>
                  <w:color w:val="000000"/>
                  <w:sz w:val="16"/>
                  <w:szCs w:val="16"/>
                </w:rPr>
                <w:t>18.59</w:t>
              </w:r>
            </w:ins>
          </w:p>
        </w:tc>
        <w:tc>
          <w:tcPr>
            <w:tcW w:w="652" w:type="dxa"/>
            <w:vMerge/>
            <w:tcBorders>
              <w:right w:val="single" w:sz="4" w:space="0" w:color="auto"/>
            </w:tcBorders>
            <w:vAlign w:val="center"/>
          </w:tcPr>
          <w:p w14:paraId="1873CEB3" w14:textId="77777777" w:rsidR="00D128F7" w:rsidRPr="007E0F91" w:rsidRDefault="00D128F7" w:rsidP="00D128F7">
            <w:pPr>
              <w:jc w:val="center"/>
              <w:rPr>
                <w:ins w:id="21303" w:author="Στάθης Καπ" w:date="2023-03-09T06:32:00Z"/>
                <w:sz w:val="16"/>
                <w:szCs w:val="16"/>
              </w:rPr>
            </w:pPr>
          </w:p>
        </w:tc>
        <w:tc>
          <w:tcPr>
            <w:tcW w:w="453" w:type="dxa"/>
            <w:tcBorders>
              <w:left w:val="single" w:sz="4" w:space="0" w:color="auto"/>
            </w:tcBorders>
            <w:vAlign w:val="center"/>
          </w:tcPr>
          <w:p w14:paraId="2DCD6F03" w14:textId="7FFD4714" w:rsidR="00D128F7" w:rsidRPr="007E0F91" w:rsidRDefault="00D128F7" w:rsidP="00D128F7">
            <w:pPr>
              <w:jc w:val="center"/>
              <w:rPr>
                <w:ins w:id="21304" w:author="Στάθης Καπ" w:date="2023-03-09T06:32:00Z"/>
                <w:sz w:val="16"/>
                <w:szCs w:val="16"/>
              </w:rPr>
            </w:pPr>
            <w:ins w:id="21305" w:author="Στάθης Καπ" w:date="2023-03-09T07:43:00Z">
              <w:r>
                <w:rPr>
                  <w:rFonts w:ascii="Calibri" w:hAnsi="Calibri" w:cs="Calibri"/>
                  <w:color w:val="000000"/>
                  <w:sz w:val="16"/>
                  <w:szCs w:val="16"/>
                </w:rPr>
                <w:t>523</w:t>
              </w:r>
            </w:ins>
          </w:p>
        </w:tc>
        <w:tc>
          <w:tcPr>
            <w:tcW w:w="454" w:type="dxa"/>
            <w:vAlign w:val="center"/>
          </w:tcPr>
          <w:p w14:paraId="3D289E18" w14:textId="43AE73BD" w:rsidR="00D128F7" w:rsidRPr="007E0F91" w:rsidRDefault="00D128F7" w:rsidP="00D128F7">
            <w:pPr>
              <w:jc w:val="center"/>
              <w:rPr>
                <w:ins w:id="21306" w:author="Στάθης Καπ" w:date="2023-03-09T06:32:00Z"/>
                <w:sz w:val="16"/>
                <w:szCs w:val="16"/>
              </w:rPr>
            </w:pPr>
            <w:ins w:id="21307" w:author="Στάθης Καπ" w:date="2023-03-09T07:43:00Z">
              <w:r>
                <w:rPr>
                  <w:rFonts w:ascii="Calibri" w:hAnsi="Calibri" w:cs="Calibri"/>
                  <w:color w:val="000000"/>
                  <w:sz w:val="16"/>
                  <w:szCs w:val="16"/>
                </w:rPr>
                <w:t>7.43</w:t>
              </w:r>
            </w:ins>
          </w:p>
        </w:tc>
        <w:tc>
          <w:tcPr>
            <w:tcW w:w="454" w:type="dxa"/>
            <w:vAlign w:val="center"/>
          </w:tcPr>
          <w:p w14:paraId="5A45D24D" w14:textId="5076B2F1" w:rsidR="00D128F7" w:rsidRPr="007E0F91" w:rsidRDefault="00D128F7" w:rsidP="00D128F7">
            <w:pPr>
              <w:jc w:val="center"/>
              <w:rPr>
                <w:ins w:id="21308" w:author="Στάθης Καπ" w:date="2023-03-09T06:32:00Z"/>
                <w:sz w:val="16"/>
                <w:szCs w:val="16"/>
              </w:rPr>
            </w:pPr>
            <w:ins w:id="21309" w:author="Στάθης Καπ" w:date="2023-03-09T07:43:00Z">
              <w:r>
                <w:rPr>
                  <w:rFonts w:ascii="Calibri" w:hAnsi="Calibri" w:cs="Calibri"/>
                  <w:color w:val="000000"/>
                  <w:sz w:val="16"/>
                  <w:szCs w:val="16"/>
                </w:rPr>
                <w:t>0.275</w:t>
              </w:r>
            </w:ins>
          </w:p>
        </w:tc>
        <w:tc>
          <w:tcPr>
            <w:tcW w:w="457" w:type="dxa"/>
            <w:tcBorders>
              <w:right w:val="single" w:sz="4" w:space="0" w:color="auto"/>
            </w:tcBorders>
            <w:vAlign w:val="center"/>
          </w:tcPr>
          <w:p w14:paraId="43A1B262" w14:textId="74BB9852" w:rsidR="00D128F7" w:rsidRPr="007E0F91" w:rsidRDefault="00D128F7" w:rsidP="00D128F7">
            <w:pPr>
              <w:jc w:val="center"/>
              <w:rPr>
                <w:ins w:id="21310" w:author="Στάθης Καπ" w:date="2023-03-09T06:32:00Z"/>
                <w:sz w:val="16"/>
                <w:szCs w:val="16"/>
              </w:rPr>
            </w:pPr>
            <w:ins w:id="21311" w:author="Στάθης Καπ" w:date="2023-03-09T07:43:00Z">
              <w:r>
                <w:rPr>
                  <w:rFonts w:ascii="Calibri" w:hAnsi="Calibri" w:cs="Calibri"/>
                  <w:color w:val="000000"/>
                  <w:sz w:val="16"/>
                  <w:szCs w:val="16"/>
                </w:rPr>
                <w:t>28.2</w:t>
              </w:r>
            </w:ins>
          </w:p>
        </w:tc>
        <w:tc>
          <w:tcPr>
            <w:tcW w:w="453" w:type="dxa"/>
            <w:tcBorders>
              <w:left w:val="single" w:sz="4" w:space="0" w:color="auto"/>
            </w:tcBorders>
            <w:vAlign w:val="center"/>
          </w:tcPr>
          <w:p w14:paraId="2D452E59" w14:textId="41A10BB2" w:rsidR="00D128F7" w:rsidRPr="007E0F91" w:rsidRDefault="00D128F7" w:rsidP="00D128F7">
            <w:pPr>
              <w:jc w:val="center"/>
              <w:rPr>
                <w:ins w:id="21312" w:author="Στάθης Καπ" w:date="2023-03-09T06:32:00Z"/>
                <w:sz w:val="16"/>
                <w:szCs w:val="16"/>
              </w:rPr>
            </w:pPr>
            <w:ins w:id="21313" w:author="Στάθης Καπ" w:date="2023-03-09T07:43:00Z">
              <w:r>
                <w:rPr>
                  <w:rFonts w:ascii="Calibri" w:hAnsi="Calibri" w:cs="Calibri"/>
                  <w:color w:val="000000"/>
                  <w:sz w:val="16"/>
                  <w:szCs w:val="16"/>
                </w:rPr>
                <w:t>492</w:t>
              </w:r>
            </w:ins>
          </w:p>
        </w:tc>
        <w:tc>
          <w:tcPr>
            <w:tcW w:w="454" w:type="dxa"/>
            <w:vAlign w:val="center"/>
          </w:tcPr>
          <w:p w14:paraId="520FD084" w14:textId="7632EB94" w:rsidR="00D128F7" w:rsidRPr="007E0F91" w:rsidRDefault="00D128F7" w:rsidP="00D128F7">
            <w:pPr>
              <w:jc w:val="center"/>
              <w:rPr>
                <w:ins w:id="21314" w:author="Στάθης Καπ" w:date="2023-03-09T06:32:00Z"/>
                <w:sz w:val="16"/>
                <w:szCs w:val="16"/>
              </w:rPr>
            </w:pPr>
            <w:ins w:id="21315" w:author="Στάθης Καπ" w:date="2023-03-09T07:43:00Z">
              <w:r>
                <w:rPr>
                  <w:rFonts w:ascii="Calibri" w:hAnsi="Calibri" w:cs="Calibri"/>
                  <w:color w:val="000000"/>
                  <w:sz w:val="16"/>
                  <w:szCs w:val="16"/>
                </w:rPr>
                <w:t>12.92</w:t>
              </w:r>
            </w:ins>
          </w:p>
        </w:tc>
        <w:tc>
          <w:tcPr>
            <w:tcW w:w="454" w:type="dxa"/>
            <w:vAlign w:val="center"/>
          </w:tcPr>
          <w:p w14:paraId="43BF3D08" w14:textId="680D0FD7" w:rsidR="00D128F7" w:rsidRPr="007E0F91" w:rsidRDefault="00D128F7" w:rsidP="00D128F7">
            <w:pPr>
              <w:jc w:val="center"/>
              <w:rPr>
                <w:ins w:id="21316" w:author="Στάθης Καπ" w:date="2023-03-09T06:32:00Z"/>
                <w:sz w:val="16"/>
                <w:szCs w:val="16"/>
              </w:rPr>
            </w:pPr>
            <w:ins w:id="21317" w:author="Στάθης Καπ" w:date="2023-03-09T07:43:00Z">
              <w:r>
                <w:rPr>
                  <w:rFonts w:ascii="Calibri" w:hAnsi="Calibri" w:cs="Calibri"/>
                  <w:color w:val="000000"/>
                  <w:sz w:val="16"/>
                  <w:szCs w:val="16"/>
                </w:rPr>
                <w:t>0.282</w:t>
              </w:r>
            </w:ins>
          </w:p>
        </w:tc>
        <w:tc>
          <w:tcPr>
            <w:tcW w:w="454" w:type="dxa"/>
            <w:tcBorders>
              <w:right w:val="single" w:sz="4" w:space="0" w:color="auto"/>
            </w:tcBorders>
            <w:vAlign w:val="center"/>
          </w:tcPr>
          <w:p w14:paraId="1A953706" w14:textId="58258D8F" w:rsidR="00D128F7" w:rsidRPr="007E0F91" w:rsidRDefault="00D128F7" w:rsidP="00D128F7">
            <w:pPr>
              <w:jc w:val="center"/>
              <w:rPr>
                <w:ins w:id="21318" w:author="Στάθης Καπ" w:date="2023-03-09T06:32:00Z"/>
                <w:sz w:val="16"/>
                <w:szCs w:val="16"/>
              </w:rPr>
            </w:pPr>
            <w:ins w:id="21319" w:author="Στάθης Καπ" w:date="2023-03-09T07:43:00Z">
              <w:r>
                <w:rPr>
                  <w:rFonts w:ascii="Calibri" w:hAnsi="Calibri" w:cs="Calibri"/>
                  <w:color w:val="000000"/>
                  <w:sz w:val="16"/>
                  <w:szCs w:val="16"/>
                </w:rPr>
                <w:t>26.37</w:t>
              </w:r>
            </w:ins>
          </w:p>
        </w:tc>
        <w:tc>
          <w:tcPr>
            <w:tcW w:w="453" w:type="dxa"/>
            <w:tcBorders>
              <w:left w:val="single" w:sz="4" w:space="0" w:color="auto"/>
            </w:tcBorders>
            <w:vAlign w:val="center"/>
          </w:tcPr>
          <w:p w14:paraId="696C8FDC" w14:textId="32A02A4F" w:rsidR="00D128F7" w:rsidRPr="007E0F91" w:rsidRDefault="00D128F7" w:rsidP="00D128F7">
            <w:pPr>
              <w:jc w:val="center"/>
              <w:rPr>
                <w:ins w:id="21320" w:author="Στάθης Καπ" w:date="2023-03-09T06:32:00Z"/>
                <w:sz w:val="16"/>
                <w:szCs w:val="16"/>
              </w:rPr>
            </w:pPr>
            <w:ins w:id="21321" w:author="Στάθης Καπ" w:date="2023-03-09T07:43:00Z">
              <w:r>
                <w:rPr>
                  <w:rFonts w:ascii="Calibri" w:hAnsi="Calibri" w:cs="Calibri"/>
                  <w:color w:val="000000"/>
                  <w:sz w:val="16"/>
                  <w:szCs w:val="16"/>
                </w:rPr>
                <w:t>440</w:t>
              </w:r>
            </w:ins>
          </w:p>
        </w:tc>
        <w:tc>
          <w:tcPr>
            <w:tcW w:w="454" w:type="dxa"/>
            <w:vAlign w:val="center"/>
          </w:tcPr>
          <w:p w14:paraId="04D7CAFC" w14:textId="70F3F5B3" w:rsidR="00D128F7" w:rsidRPr="007E0F91" w:rsidRDefault="00D128F7" w:rsidP="00D128F7">
            <w:pPr>
              <w:jc w:val="center"/>
              <w:rPr>
                <w:ins w:id="21322" w:author="Στάθης Καπ" w:date="2023-03-09T06:32:00Z"/>
                <w:sz w:val="16"/>
                <w:szCs w:val="16"/>
              </w:rPr>
            </w:pPr>
            <w:ins w:id="21323" w:author="Στάθης Καπ" w:date="2023-03-09T07:43:00Z">
              <w:r>
                <w:rPr>
                  <w:rFonts w:ascii="Calibri" w:hAnsi="Calibri" w:cs="Calibri"/>
                  <w:color w:val="000000"/>
                  <w:sz w:val="16"/>
                  <w:szCs w:val="16"/>
                </w:rPr>
                <w:t>22.12</w:t>
              </w:r>
            </w:ins>
          </w:p>
        </w:tc>
        <w:tc>
          <w:tcPr>
            <w:tcW w:w="454" w:type="dxa"/>
            <w:vAlign w:val="center"/>
          </w:tcPr>
          <w:p w14:paraId="6592D3C7" w14:textId="778DF5B6" w:rsidR="00D128F7" w:rsidRPr="007E0F91" w:rsidRDefault="00D128F7" w:rsidP="00D128F7">
            <w:pPr>
              <w:jc w:val="center"/>
              <w:rPr>
                <w:ins w:id="21324" w:author="Στάθης Καπ" w:date="2023-03-09T06:32:00Z"/>
                <w:sz w:val="16"/>
                <w:szCs w:val="16"/>
              </w:rPr>
            </w:pPr>
            <w:ins w:id="21325" w:author="Στάθης Καπ" w:date="2023-03-09T07:43:00Z">
              <w:r>
                <w:rPr>
                  <w:rFonts w:ascii="Calibri" w:hAnsi="Calibri" w:cs="Calibri"/>
                  <w:color w:val="000000"/>
                  <w:sz w:val="16"/>
                  <w:szCs w:val="16"/>
                </w:rPr>
                <w:t>0.412</w:t>
              </w:r>
            </w:ins>
          </w:p>
        </w:tc>
        <w:tc>
          <w:tcPr>
            <w:tcW w:w="461" w:type="dxa"/>
            <w:tcBorders>
              <w:right w:val="single" w:sz="4" w:space="0" w:color="auto"/>
            </w:tcBorders>
            <w:vAlign w:val="center"/>
          </w:tcPr>
          <w:p w14:paraId="4CD355E7" w14:textId="1C18514A" w:rsidR="00D128F7" w:rsidRPr="007E0F91" w:rsidRDefault="00D128F7" w:rsidP="00D128F7">
            <w:pPr>
              <w:jc w:val="center"/>
              <w:rPr>
                <w:ins w:id="21326" w:author="Στάθης Καπ" w:date="2023-03-09T06:32:00Z"/>
                <w:sz w:val="16"/>
                <w:szCs w:val="16"/>
              </w:rPr>
            </w:pPr>
            <w:ins w:id="21327" w:author="Στάθης Καπ" w:date="2023-03-09T07:43:00Z">
              <w:r>
                <w:rPr>
                  <w:rFonts w:ascii="Calibri" w:hAnsi="Calibri" w:cs="Calibri"/>
                  <w:color w:val="000000"/>
                  <w:sz w:val="16"/>
                  <w:szCs w:val="16"/>
                </w:rPr>
                <w:t>-7.57</w:t>
              </w:r>
            </w:ins>
          </w:p>
        </w:tc>
      </w:tr>
      <w:tr w:rsidR="00D128F7" w14:paraId="1D107F81" w14:textId="77777777" w:rsidTr="009861B1">
        <w:trPr>
          <w:trHeight w:val="170"/>
          <w:jc w:val="center"/>
          <w:ins w:id="2132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4CAC3A86" w14:textId="77777777" w:rsidR="00D128F7" w:rsidRPr="007E0F91" w:rsidRDefault="00D128F7" w:rsidP="00D128F7">
            <w:pPr>
              <w:jc w:val="center"/>
              <w:rPr>
                <w:ins w:id="21329" w:author="Στάθης Καπ" w:date="2023-03-09T06:32:00Z"/>
                <w:sz w:val="16"/>
                <w:szCs w:val="16"/>
              </w:rPr>
            </w:pPr>
            <w:ins w:id="21330" w:author="Στάθης Καπ" w:date="2023-03-09T06:32:00Z">
              <w:r w:rsidRPr="009861B1">
                <w:rPr>
                  <w:rFonts w:ascii="Calibri" w:hAnsi="Calibri" w:cs="Calibri"/>
                  <w:color w:val="000000"/>
                  <w:sz w:val="16"/>
                  <w:szCs w:val="16"/>
                </w:rPr>
                <w:t>r103</w:t>
              </w:r>
            </w:ins>
          </w:p>
        </w:tc>
        <w:tc>
          <w:tcPr>
            <w:tcW w:w="565" w:type="dxa"/>
            <w:tcBorders>
              <w:left w:val="single" w:sz="4" w:space="0" w:color="auto"/>
            </w:tcBorders>
            <w:vAlign w:val="center"/>
          </w:tcPr>
          <w:p w14:paraId="064E02C5" w14:textId="6C4F19B6" w:rsidR="00D128F7" w:rsidRPr="007E0F91" w:rsidRDefault="00D128F7" w:rsidP="00D128F7">
            <w:pPr>
              <w:jc w:val="center"/>
              <w:rPr>
                <w:ins w:id="21331" w:author="Στάθης Καπ" w:date="2023-03-09T06:32:00Z"/>
                <w:sz w:val="16"/>
                <w:szCs w:val="16"/>
              </w:rPr>
            </w:pPr>
            <w:ins w:id="21332" w:author="Στάθης Καπ" w:date="2023-03-09T07:43:00Z">
              <w:r>
                <w:rPr>
                  <w:rFonts w:ascii="Calibri" w:hAnsi="Calibri" w:cs="Calibri"/>
                  <w:color w:val="000000"/>
                  <w:sz w:val="16"/>
                  <w:szCs w:val="16"/>
                </w:rPr>
                <w:t>747</w:t>
              </w:r>
            </w:ins>
          </w:p>
        </w:tc>
        <w:tc>
          <w:tcPr>
            <w:tcW w:w="679" w:type="dxa"/>
            <w:tcBorders>
              <w:right w:val="single" w:sz="4" w:space="0" w:color="auto"/>
            </w:tcBorders>
            <w:vAlign w:val="center"/>
          </w:tcPr>
          <w:p w14:paraId="79CCFC1B" w14:textId="09AE2A8A" w:rsidR="00D128F7" w:rsidRPr="007E0F91" w:rsidRDefault="00D128F7" w:rsidP="00D128F7">
            <w:pPr>
              <w:jc w:val="center"/>
              <w:rPr>
                <w:ins w:id="21333" w:author="Στάθης Καπ" w:date="2023-03-09T06:32:00Z"/>
                <w:sz w:val="16"/>
                <w:szCs w:val="16"/>
              </w:rPr>
            </w:pPr>
            <w:ins w:id="21334" w:author="Στάθης Καπ" w:date="2023-03-09T07:43:00Z">
              <w:r>
                <w:rPr>
                  <w:rFonts w:ascii="Calibri" w:hAnsi="Calibri" w:cs="Calibri"/>
                  <w:color w:val="000000"/>
                  <w:sz w:val="16"/>
                  <w:szCs w:val="16"/>
                </w:rPr>
                <w:t>720</w:t>
              </w:r>
            </w:ins>
          </w:p>
        </w:tc>
        <w:tc>
          <w:tcPr>
            <w:tcW w:w="453" w:type="dxa"/>
            <w:tcBorders>
              <w:left w:val="single" w:sz="4" w:space="0" w:color="auto"/>
            </w:tcBorders>
            <w:vAlign w:val="center"/>
          </w:tcPr>
          <w:p w14:paraId="47F08F05" w14:textId="70657E17" w:rsidR="00D128F7" w:rsidRPr="007E0F91" w:rsidRDefault="00D128F7" w:rsidP="00D128F7">
            <w:pPr>
              <w:jc w:val="center"/>
              <w:rPr>
                <w:ins w:id="21335" w:author="Στάθης Καπ" w:date="2023-03-09T06:32:00Z"/>
                <w:sz w:val="16"/>
                <w:szCs w:val="16"/>
              </w:rPr>
            </w:pPr>
            <w:ins w:id="21336" w:author="Στάθης Καπ" w:date="2023-03-09T07:43:00Z">
              <w:r>
                <w:rPr>
                  <w:rFonts w:ascii="Calibri" w:hAnsi="Calibri" w:cs="Calibri"/>
                  <w:color w:val="000000"/>
                  <w:sz w:val="16"/>
                  <w:szCs w:val="16"/>
                </w:rPr>
                <w:t>650</w:t>
              </w:r>
            </w:ins>
          </w:p>
        </w:tc>
        <w:tc>
          <w:tcPr>
            <w:tcW w:w="708" w:type="dxa"/>
            <w:vAlign w:val="center"/>
          </w:tcPr>
          <w:p w14:paraId="72AB8C5A" w14:textId="0EB26F3D" w:rsidR="00D128F7" w:rsidRPr="007E0F91" w:rsidRDefault="00D128F7" w:rsidP="00D128F7">
            <w:pPr>
              <w:jc w:val="center"/>
              <w:rPr>
                <w:ins w:id="21337" w:author="Στάθης Καπ" w:date="2023-03-09T06:32:00Z"/>
                <w:sz w:val="16"/>
                <w:szCs w:val="16"/>
              </w:rPr>
            </w:pPr>
            <w:ins w:id="21338" w:author="Στάθης Καπ" w:date="2023-03-09T07:43:00Z">
              <w:r>
                <w:rPr>
                  <w:rFonts w:ascii="Calibri" w:hAnsi="Calibri" w:cs="Calibri"/>
                  <w:color w:val="000000"/>
                  <w:sz w:val="16"/>
                  <w:szCs w:val="16"/>
                </w:rPr>
                <w:t>12.99</w:t>
              </w:r>
            </w:ins>
          </w:p>
        </w:tc>
        <w:tc>
          <w:tcPr>
            <w:tcW w:w="652" w:type="dxa"/>
            <w:vMerge/>
            <w:tcBorders>
              <w:right w:val="single" w:sz="4" w:space="0" w:color="auto"/>
            </w:tcBorders>
            <w:vAlign w:val="center"/>
          </w:tcPr>
          <w:p w14:paraId="3A345B39" w14:textId="77777777" w:rsidR="00D128F7" w:rsidRPr="007E0F91" w:rsidRDefault="00D128F7" w:rsidP="00D128F7">
            <w:pPr>
              <w:jc w:val="center"/>
              <w:rPr>
                <w:ins w:id="21339" w:author="Στάθης Καπ" w:date="2023-03-09T06:32:00Z"/>
                <w:sz w:val="16"/>
                <w:szCs w:val="16"/>
              </w:rPr>
            </w:pPr>
          </w:p>
        </w:tc>
        <w:tc>
          <w:tcPr>
            <w:tcW w:w="453" w:type="dxa"/>
            <w:tcBorders>
              <w:left w:val="single" w:sz="4" w:space="0" w:color="auto"/>
            </w:tcBorders>
            <w:vAlign w:val="center"/>
          </w:tcPr>
          <w:p w14:paraId="059C5D5F" w14:textId="57541AF7" w:rsidR="00D128F7" w:rsidRPr="007E0F91" w:rsidRDefault="00D128F7" w:rsidP="00D128F7">
            <w:pPr>
              <w:jc w:val="center"/>
              <w:rPr>
                <w:ins w:id="21340" w:author="Στάθης Καπ" w:date="2023-03-09T06:32:00Z"/>
                <w:sz w:val="16"/>
                <w:szCs w:val="16"/>
              </w:rPr>
            </w:pPr>
            <w:ins w:id="21341" w:author="Στάθης Καπ" w:date="2023-03-09T07:43:00Z">
              <w:r>
                <w:rPr>
                  <w:rFonts w:ascii="Calibri" w:hAnsi="Calibri" w:cs="Calibri"/>
                  <w:color w:val="000000"/>
                  <w:sz w:val="16"/>
                  <w:szCs w:val="16"/>
                </w:rPr>
                <w:t>623</w:t>
              </w:r>
            </w:ins>
          </w:p>
        </w:tc>
        <w:tc>
          <w:tcPr>
            <w:tcW w:w="454" w:type="dxa"/>
            <w:vAlign w:val="center"/>
          </w:tcPr>
          <w:p w14:paraId="5AB6B9CF" w14:textId="7367AD44" w:rsidR="00D128F7" w:rsidRPr="007E0F91" w:rsidRDefault="00D128F7" w:rsidP="00D128F7">
            <w:pPr>
              <w:jc w:val="center"/>
              <w:rPr>
                <w:ins w:id="21342" w:author="Στάθης Καπ" w:date="2023-03-09T06:32:00Z"/>
                <w:sz w:val="16"/>
                <w:szCs w:val="16"/>
              </w:rPr>
            </w:pPr>
            <w:ins w:id="21343" w:author="Στάθης Καπ" w:date="2023-03-09T07:43:00Z">
              <w:r>
                <w:rPr>
                  <w:rFonts w:ascii="Calibri" w:hAnsi="Calibri" w:cs="Calibri"/>
                  <w:color w:val="000000"/>
                  <w:sz w:val="16"/>
                  <w:szCs w:val="16"/>
                </w:rPr>
                <w:t>4.15</w:t>
              </w:r>
            </w:ins>
          </w:p>
        </w:tc>
        <w:tc>
          <w:tcPr>
            <w:tcW w:w="454" w:type="dxa"/>
            <w:vAlign w:val="center"/>
          </w:tcPr>
          <w:p w14:paraId="2F033229" w14:textId="1C0D0FED" w:rsidR="00D128F7" w:rsidRPr="007E0F91" w:rsidRDefault="00D128F7" w:rsidP="00D128F7">
            <w:pPr>
              <w:jc w:val="center"/>
              <w:rPr>
                <w:ins w:id="21344" w:author="Στάθης Καπ" w:date="2023-03-09T06:32:00Z"/>
                <w:sz w:val="16"/>
                <w:szCs w:val="16"/>
              </w:rPr>
            </w:pPr>
            <w:ins w:id="21345" w:author="Στάθης Καπ" w:date="2023-03-09T07:43:00Z">
              <w:r>
                <w:rPr>
                  <w:rFonts w:ascii="Calibri" w:hAnsi="Calibri" w:cs="Calibri"/>
                  <w:color w:val="000000"/>
                  <w:sz w:val="16"/>
                  <w:szCs w:val="16"/>
                </w:rPr>
                <w:t>0.332</w:t>
              </w:r>
            </w:ins>
          </w:p>
        </w:tc>
        <w:tc>
          <w:tcPr>
            <w:tcW w:w="457" w:type="dxa"/>
            <w:tcBorders>
              <w:right w:val="single" w:sz="4" w:space="0" w:color="auto"/>
            </w:tcBorders>
            <w:vAlign w:val="center"/>
          </w:tcPr>
          <w:p w14:paraId="28A82151" w14:textId="3C28C373" w:rsidR="00D128F7" w:rsidRPr="007E0F91" w:rsidRDefault="00D128F7" w:rsidP="00D128F7">
            <w:pPr>
              <w:jc w:val="center"/>
              <w:rPr>
                <w:ins w:id="21346" w:author="Στάθης Καπ" w:date="2023-03-09T06:32:00Z"/>
                <w:sz w:val="16"/>
                <w:szCs w:val="16"/>
              </w:rPr>
            </w:pPr>
            <w:ins w:id="21347" w:author="Στάθης Καπ" w:date="2023-03-09T07:43:00Z">
              <w:r>
                <w:rPr>
                  <w:rFonts w:ascii="Calibri" w:hAnsi="Calibri" w:cs="Calibri"/>
                  <w:color w:val="000000"/>
                  <w:sz w:val="16"/>
                  <w:szCs w:val="16"/>
                </w:rPr>
                <w:t>25.06</w:t>
              </w:r>
            </w:ins>
          </w:p>
        </w:tc>
        <w:tc>
          <w:tcPr>
            <w:tcW w:w="453" w:type="dxa"/>
            <w:tcBorders>
              <w:left w:val="single" w:sz="4" w:space="0" w:color="auto"/>
            </w:tcBorders>
            <w:vAlign w:val="center"/>
          </w:tcPr>
          <w:p w14:paraId="5512F2C5" w14:textId="3DAF54FE" w:rsidR="00D128F7" w:rsidRPr="007E0F91" w:rsidRDefault="00D128F7" w:rsidP="00D128F7">
            <w:pPr>
              <w:jc w:val="center"/>
              <w:rPr>
                <w:ins w:id="21348" w:author="Στάθης Καπ" w:date="2023-03-09T06:32:00Z"/>
                <w:sz w:val="16"/>
                <w:szCs w:val="16"/>
              </w:rPr>
            </w:pPr>
            <w:ins w:id="21349" w:author="Στάθης Καπ" w:date="2023-03-09T07:43:00Z">
              <w:r>
                <w:rPr>
                  <w:rFonts w:ascii="Calibri" w:hAnsi="Calibri" w:cs="Calibri"/>
                  <w:color w:val="000000"/>
                  <w:sz w:val="16"/>
                  <w:szCs w:val="16"/>
                </w:rPr>
                <w:t>540</w:t>
              </w:r>
            </w:ins>
          </w:p>
        </w:tc>
        <w:tc>
          <w:tcPr>
            <w:tcW w:w="454" w:type="dxa"/>
            <w:vAlign w:val="center"/>
          </w:tcPr>
          <w:p w14:paraId="52F8614F" w14:textId="16A01B39" w:rsidR="00D128F7" w:rsidRPr="007E0F91" w:rsidRDefault="00D128F7" w:rsidP="00D128F7">
            <w:pPr>
              <w:jc w:val="center"/>
              <w:rPr>
                <w:ins w:id="21350" w:author="Στάθης Καπ" w:date="2023-03-09T06:32:00Z"/>
                <w:sz w:val="16"/>
                <w:szCs w:val="16"/>
              </w:rPr>
            </w:pPr>
            <w:ins w:id="21351" w:author="Στάθης Καπ" w:date="2023-03-09T07:43:00Z">
              <w:r>
                <w:rPr>
                  <w:rFonts w:ascii="Calibri" w:hAnsi="Calibri" w:cs="Calibri"/>
                  <w:color w:val="000000"/>
                  <w:sz w:val="16"/>
                  <w:szCs w:val="16"/>
                </w:rPr>
                <w:t>16.92</w:t>
              </w:r>
            </w:ins>
          </w:p>
        </w:tc>
        <w:tc>
          <w:tcPr>
            <w:tcW w:w="454" w:type="dxa"/>
            <w:vAlign w:val="center"/>
          </w:tcPr>
          <w:p w14:paraId="1DB9E333" w14:textId="361C5051" w:rsidR="00D128F7" w:rsidRPr="007E0F91" w:rsidRDefault="00D128F7" w:rsidP="00D128F7">
            <w:pPr>
              <w:jc w:val="center"/>
              <w:rPr>
                <w:ins w:id="21352" w:author="Στάθης Καπ" w:date="2023-03-09T06:32:00Z"/>
                <w:sz w:val="16"/>
                <w:szCs w:val="16"/>
              </w:rPr>
            </w:pPr>
            <w:ins w:id="21353" w:author="Στάθης Καπ" w:date="2023-03-09T07:43:00Z">
              <w:r>
                <w:rPr>
                  <w:rFonts w:ascii="Calibri" w:hAnsi="Calibri" w:cs="Calibri"/>
                  <w:color w:val="000000"/>
                  <w:sz w:val="16"/>
                  <w:szCs w:val="16"/>
                </w:rPr>
                <w:t>0.345</w:t>
              </w:r>
            </w:ins>
          </w:p>
        </w:tc>
        <w:tc>
          <w:tcPr>
            <w:tcW w:w="454" w:type="dxa"/>
            <w:tcBorders>
              <w:right w:val="single" w:sz="4" w:space="0" w:color="auto"/>
            </w:tcBorders>
            <w:vAlign w:val="center"/>
          </w:tcPr>
          <w:p w14:paraId="7F4DEAA6" w14:textId="7741F92E" w:rsidR="00D128F7" w:rsidRPr="007E0F91" w:rsidRDefault="00D128F7" w:rsidP="00D128F7">
            <w:pPr>
              <w:jc w:val="center"/>
              <w:rPr>
                <w:ins w:id="21354" w:author="Στάθης Καπ" w:date="2023-03-09T06:32:00Z"/>
                <w:sz w:val="16"/>
                <w:szCs w:val="16"/>
              </w:rPr>
            </w:pPr>
            <w:ins w:id="21355" w:author="Στάθης Καπ" w:date="2023-03-09T07:43:00Z">
              <w:r>
                <w:rPr>
                  <w:rFonts w:ascii="Calibri" w:hAnsi="Calibri" w:cs="Calibri"/>
                  <w:color w:val="000000"/>
                  <w:sz w:val="16"/>
                  <w:szCs w:val="16"/>
                </w:rPr>
                <w:t>22.12</w:t>
              </w:r>
            </w:ins>
          </w:p>
        </w:tc>
        <w:tc>
          <w:tcPr>
            <w:tcW w:w="453" w:type="dxa"/>
            <w:tcBorders>
              <w:left w:val="single" w:sz="4" w:space="0" w:color="auto"/>
            </w:tcBorders>
            <w:vAlign w:val="center"/>
          </w:tcPr>
          <w:p w14:paraId="6B2FDB50" w14:textId="048150B8" w:rsidR="00D128F7" w:rsidRPr="007E0F91" w:rsidRDefault="00D128F7" w:rsidP="00D128F7">
            <w:pPr>
              <w:jc w:val="center"/>
              <w:rPr>
                <w:ins w:id="21356" w:author="Στάθης Καπ" w:date="2023-03-09T06:32:00Z"/>
                <w:sz w:val="16"/>
                <w:szCs w:val="16"/>
              </w:rPr>
            </w:pPr>
            <w:ins w:id="21357" w:author="Στάθης Καπ" w:date="2023-03-09T07:43:00Z">
              <w:r>
                <w:rPr>
                  <w:rFonts w:ascii="Calibri" w:hAnsi="Calibri" w:cs="Calibri"/>
                  <w:color w:val="000000"/>
                  <w:sz w:val="16"/>
                  <w:szCs w:val="16"/>
                </w:rPr>
                <w:t>530</w:t>
              </w:r>
            </w:ins>
          </w:p>
        </w:tc>
        <w:tc>
          <w:tcPr>
            <w:tcW w:w="454" w:type="dxa"/>
            <w:vAlign w:val="center"/>
          </w:tcPr>
          <w:p w14:paraId="25FD7364" w14:textId="2742DC1B" w:rsidR="00D128F7" w:rsidRPr="007E0F91" w:rsidRDefault="00D128F7" w:rsidP="00D128F7">
            <w:pPr>
              <w:jc w:val="center"/>
              <w:rPr>
                <w:ins w:id="21358" w:author="Στάθης Καπ" w:date="2023-03-09T06:32:00Z"/>
                <w:sz w:val="16"/>
                <w:szCs w:val="16"/>
              </w:rPr>
            </w:pPr>
            <w:ins w:id="21359" w:author="Στάθης Καπ" w:date="2023-03-09T07:43:00Z">
              <w:r>
                <w:rPr>
                  <w:rFonts w:ascii="Calibri" w:hAnsi="Calibri" w:cs="Calibri"/>
                  <w:color w:val="000000"/>
                  <w:sz w:val="16"/>
                  <w:szCs w:val="16"/>
                </w:rPr>
                <w:t>18.46</w:t>
              </w:r>
            </w:ins>
          </w:p>
        </w:tc>
        <w:tc>
          <w:tcPr>
            <w:tcW w:w="454" w:type="dxa"/>
            <w:vAlign w:val="center"/>
          </w:tcPr>
          <w:p w14:paraId="07408964" w14:textId="43ECF91A" w:rsidR="00D128F7" w:rsidRPr="007E0F91" w:rsidRDefault="00D128F7" w:rsidP="00D128F7">
            <w:pPr>
              <w:jc w:val="center"/>
              <w:rPr>
                <w:ins w:id="21360" w:author="Στάθης Καπ" w:date="2023-03-09T06:32:00Z"/>
                <w:sz w:val="16"/>
                <w:szCs w:val="16"/>
              </w:rPr>
            </w:pPr>
            <w:ins w:id="21361" w:author="Στάθης Καπ" w:date="2023-03-09T07:43:00Z">
              <w:r>
                <w:rPr>
                  <w:rFonts w:ascii="Calibri" w:hAnsi="Calibri" w:cs="Calibri"/>
                  <w:color w:val="000000"/>
                  <w:sz w:val="16"/>
                  <w:szCs w:val="16"/>
                </w:rPr>
                <w:t>0.306</w:t>
              </w:r>
            </w:ins>
          </w:p>
        </w:tc>
        <w:tc>
          <w:tcPr>
            <w:tcW w:w="461" w:type="dxa"/>
            <w:tcBorders>
              <w:right w:val="single" w:sz="4" w:space="0" w:color="auto"/>
            </w:tcBorders>
            <w:vAlign w:val="center"/>
          </w:tcPr>
          <w:p w14:paraId="51E36E6F" w14:textId="751D284B" w:rsidR="00D128F7" w:rsidRPr="007E0F91" w:rsidRDefault="00D128F7" w:rsidP="00D128F7">
            <w:pPr>
              <w:jc w:val="center"/>
              <w:rPr>
                <w:ins w:id="21362" w:author="Στάθης Καπ" w:date="2023-03-09T06:32:00Z"/>
                <w:sz w:val="16"/>
                <w:szCs w:val="16"/>
              </w:rPr>
            </w:pPr>
            <w:ins w:id="21363" w:author="Στάθης Καπ" w:date="2023-03-09T07:43:00Z">
              <w:r>
                <w:rPr>
                  <w:rFonts w:ascii="Calibri" w:hAnsi="Calibri" w:cs="Calibri"/>
                  <w:color w:val="000000"/>
                  <w:sz w:val="16"/>
                  <w:szCs w:val="16"/>
                </w:rPr>
                <w:t>30.93</w:t>
              </w:r>
            </w:ins>
          </w:p>
        </w:tc>
      </w:tr>
      <w:tr w:rsidR="00D128F7" w14:paraId="11C5E58C" w14:textId="77777777" w:rsidTr="009861B1">
        <w:trPr>
          <w:trHeight w:val="170"/>
          <w:jc w:val="center"/>
          <w:ins w:id="2136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CF82FEA" w14:textId="77777777" w:rsidR="00D128F7" w:rsidRPr="007E0F91" w:rsidRDefault="00D128F7" w:rsidP="00D128F7">
            <w:pPr>
              <w:jc w:val="center"/>
              <w:rPr>
                <w:ins w:id="21365" w:author="Στάθης Καπ" w:date="2023-03-09T06:32:00Z"/>
                <w:sz w:val="16"/>
                <w:szCs w:val="16"/>
              </w:rPr>
            </w:pPr>
            <w:ins w:id="21366" w:author="Στάθης Καπ" w:date="2023-03-09T06:32:00Z">
              <w:r w:rsidRPr="009861B1">
                <w:rPr>
                  <w:rFonts w:ascii="Calibri" w:hAnsi="Calibri" w:cs="Calibri"/>
                  <w:color w:val="000000"/>
                  <w:sz w:val="16"/>
                  <w:szCs w:val="16"/>
                </w:rPr>
                <w:t>r104</w:t>
              </w:r>
            </w:ins>
          </w:p>
        </w:tc>
        <w:tc>
          <w:tcPr>
            <w:tcW w:w="565" w:type="dxa"/>
            <w:tcBorders>
              <w:left w:val="single" w:sz="4" w:space="0" w:color="auto"/>
            </w:tcBorders>
            <w:vAlign w:val="center"/>
          </w:tcPr>
          <w:p w14:paraId="7852D263" w14:textId="5CD150D5" w:rsidR="00D128F7" w:rsidRPr="007E0F91" w:rsidRDefault="00D128F7" w:rsidP="00D128F7">
            <w:pPr>
              <w:jc w:val="center"/>
              <w:rPr>
                <w:ins w:id="21367" w:author="Στάθης Καπ" w:date="2023-03-09T06:32:00Z"/>
                <w:sz w:val="16"/>
                <w:szCs w:val="16"/>
              </w:rPr>
            </w:pPr>
            <w:ins w:id="21368" w:author="Στάθης Καπ" w:date="2023-03-09T07:43:00Z">
              <w:r>
                <w:rPr>
                  <w:rFonts w:ascii="Calibri" w:hAnsi="Calibri" w:cs="Calibri"/>
                  <w:color w:val="000000"/>
                  <w:sz w:val="16"/>
                  <w:szCs w:val="16"/>
                </w:rPr>
                <w:t>778</w:t>
              </w:r>
            </w:ins>
          </w:p>
        </w:tc>
        <w:tc>
          <w:tcPr>
            <w:tcW w:w="679" w:type="dxa"/>
            <w:tcBorders>
              <w:right w:val="single" w:sz="4" w:space="0" w:color="auto"/>
            </w:tcBorders>
            <w:vAlign w:val="center"/>
          </w:tcPr>
          <w:p w14:paraId="1C5E0A84" w14:textId="3ADE75E9" w:rsidR="00D128F7" w:rsidRPr="007E0F91" w:rsidRDefault="00D128F7" w:rsidP="00D128F7">
            <w:pPr>
              <w:jc w:val="center"/>
              <w:rPr>
                <w:ins w:id="21369" w:author="Στάθης Καπ" w:date="2023-03-09T06:32:00Z"/>
                <w:sz w:val="16"/>
                <w:szCs w:val="16"/>
              </w:rPr>
            </w:pPr>
            <w:ins w:id="21370" w:author="Στάθης Καπ" w:date="2023-03-09T07:43:00Z">
              <w:r>
                <w:rPr>
                  <w:rFonts w:ascii="Calibri" w:hAnsi="Calibri" w:cs="Calibri"/>
                  <w:color w:val="000000"/>
                  <w:sz w:val="16"/>
                  <w:szCs w:val="16"/>
                </w:rPr>
                <w:t>765</w:t>
              </w:r>
            </w:ins>
          </w:p>
        </w:tc>
        <w:tc>
          <w:tcPr>
            <w:tcW w:w="453" w:type="dxa"/>
            <w:tcBorders>
              <w:left w:val="single" w:sz="4" w:space="0" w:color="auto"/>
            </w:tcBorders>
            <w:vAlign w:val="center"/>
          </w:tcPr>
          <w:p w14:paraId="5EC628D1" w14:textId="4FAB599A" w:rsidR="00D128F7" w:rsidRPr="007E0F91" w:rsidRDefault="00D128F7" w:rsidP="00D128F7">
            <w:pPr>
              <w:jc w:val="center"/>
              <w:rPr>
                <w:ins w:id="21371" w:author="Στάθης Καπ" w:date="2023-03-09T06:32:00Z"/>
                <w:sz w:val="16"/>
                <w:szCs w:val="16"/>
              </w:rPr>
            </w:pPr>
            <w:ins w:id="21372" w:author="Στάθης Καπ" w:date="2023-03-09T07:43:00Z">
              <w:r>
                <w:rPr>
                  <w:rFonts w:ascii="Calibri" w:hAnsi="Calibri" w:cs="Calibri"/>
                  <w:color w:val="000000"/>
                  <w:sz w:val="16"/>
                  <w:szCs w:val="16"/>
                </w:rPr>
                <w:t>709</w:t>
              </w:r>
            </w:ins>
          </w:p>
        </w:tc>
        <w:tc>
          <w:tcPr>
            <w:tcW w:w="708" w:type="dxa"/>
            <w:vAlign w:val="center"/>
          </w:tcPr>
          <w:p w14:paraId="7318C2F9" w14:textId="426761E6" w:rsidR="00D128F7" w:rsidRPr="007E0F91" w:rsidRDefault="00D128F7" w:rsidP="00D128F7">
            <w:pPr>
              <w:jc w:val="center"/>
              <w:rPr>
                <w:ins w:id="21373" w:author="Στάθης Καπ" w:date="2023-03-09T06:32:00Z"/>
                <w:sz w:val="16"/>
                <w:szCs w:val="16"/>
              </w:rPr>
            </w:pPr>
            <w:ins w:id="21374" w:author="Στάθης Καπ" w:date="2023-03-09T07:43:00Z">
              <w:r>
                <w:rPr>
                  <w:rFonts w:ascii="Calibri" w:hAnsi="Calibri" w:cs="Calibri"/>
                  <w:color w:val="000000"/>
                  <w:sz w:val="16"/>
                  <w:szCs w:val="16"/>
                </w:rPr>
                <w:t>8.87</w:t>
              </w:r>
            </w:ins>
          </w:p>
        </w:tc>
        <w:tc>
          <w:tcPr>
            <w:tcW w:w="652" w:type="dxa"/>
            <w:vMerge/>
            <w:tcBorders>
              <w:right w:val="single" w:sz="4" w:space="0" w:color="auto"/>
            </w:tcBorders>
            <w:vAlign w:val="center"/>
          </w:tcPr>
          <w:p w14:paraId="17FCBDA0" w14:textId="77777777" w:rsidR="00D128F7" w:rsidRPr="007E0F91" w:rsidRDefault="00D128F7" w:rsidP="00D128F7">
            <w:pPr>
              <w:jc w:val="center"/>
              <w:rPr>
                <w:ins w:id="21375" w:author="Στάθης Καπ" w:date="2023-03-09T06:32:00Z"/>
                <w:sz w:val="16"/>
                <w:szCs w:val="16"/>
              </w:rPr>
            </w:pPr>
          </w:p>
        </w:tc>
        <w:tc>
          <w:tcPr>
            <w:tcW w:w="453" w:type="dxa"/>
            <w:tcBorders>
              <w:left w:val="single" w:sz="4" w:space="0" w:color="auto"/>
            </w:tcBorders>
            <w:vAlign w:val="center"/>
          </w:tcPr>
          <w:p w14:paraId="56035DA5" w14:textId="613F971D" w:rsidR="00D128F7" w:rsidRPr="007E0F91" w:rsidRDefault="00D128F7" w:rsidP="00D128F7">
            <w:pPr>
              <w:jc w:val="center"/>
              <w:rPr>
                <w:ins w:id="21376" w:author="Στάθης Καπ" w:date="2023-03-09T06:32:00Z"/>
                <w:sz w:val="16"/>
                <w:szCs w:val="16"/>
              </w:rPr>
            </w:pPr>
            <w:ins w:id="21377" w:author="Στάθης Καπ" w:date="2023-03-09T07:43:00Z">
              <w:r>
                <w:rPr>
                  <w:rFonts w:ascii="Calibri" w:hAnsi="Calibri" w:cs="Calibri"/>
                  <w:color w:val="000000"/>
                  <w:sz w:val="16"/>
                  <w:szCs w:val="16"/>
                </w:rPr>
                <w:t>693</w:t>
              </w:r>
            </w:ins>
          </w:p>
        </w:tc>
        <w:tc>
          <w:tcPr>
            <w:tcW w:w="454" w:type="dxa"/>
            <w:vAlign w:val="center"/>
          </w:tcPr>
          <w:p w14:paraId="5A2C5776" w14:textId="777EE765" w:rsidR="00D128F7" w:rsidRPr="007E0F91" w:rsidRDefault="00D128F7" w:rsidP="00D128F7">
            <w:pPr>
              <w:jc w:val="center"/>
              <w:rPr>
                <w:ins w:id="21378" w:author="Στάθης Καπ" w:date="2023-03-09T06:32:00Z"/>
                <w:sz w:val="16"/>
                <w:szCs w:val="16"/>
              </w:rPr>
            </w:pPr>
            <w:ins w:id="21379" w:author="Στάθης Καπ" w:date="2023-03-09T07:43:00Z">
              <w:r>
                <w:rPr>
                  <w:rFonts w:ascii="Calibri" w:hAnsi="Calibri" w:cs="Calibri"/>
                  <w:color w:val="000000"/>
                  <w:sz w:val="16"/>
                  <w:szCs w:val="16"/>
                </w:rPr>
                <w:t>2.26</w:t>
              </w:r>
            </w:ins>
          </w:p>
        </w:tc>
        <w:tc>
          <w:tcPr>
            <w:tcW w:w="454" w:type="dxa"/>
            <w:vAlign w:val="center"/>
          </w:tcPr>
          <w:p w14:paraId="72241F82" w14:textId="7999EA4A" w:rsidR="00D128F7" w:rsidRPr="007E0F91" w:rsidRDefault="00D128F7" w:rsidP="00D128F7">
            <w:pPr>
              <w:jc w:val="center"/>
              <w:rPr>
                <w:ins w:id="21380" w:author="Στάθης Καπ" w:date="2023-03-09T06:32:00Z"/>
                <w:sz w:val="16"/>
                <w:szCs w:val="16"/>
              </w:rPr>
            </w:pPr>
            <w:ins w:id="21381" w:author="Στάθης Καπ" w:date="2023-03-09T07:43:00Z">
              <w:r>
                <w:rPr>
                  <w:rFonts w:ascii="Calibri" w:hAnsi="Calibri" w:cs="Calibri"/>
                  <w:color w:val="000000"/>
                  <w:sz w:val="16"/>
                  <w:szCs w:val="16"/>
                </w:rPr>
                <w:t>0.425</w:t>
              </w:r>
            </w:ins>
          </w:p>
        </w:tc>
        <w:tc>
          <w:tcPr>
            <w:tcW w:w="457" w:type="dxa"/>
            <w:tcBorders>
              <w:right w:val="single" w:sz="4" w:space="0" w:color="auto"/>
            </w:tcBorders>
            <w:vAlign w:val="center"/>
          </w:tcPr>
          <w:p w14:paraId="6ED9AFAA" w14:textId="20BE07EE" w:rsidR="00D128F7" w:rsidRPr="007E0F91" w:rsidRDefault="00D128F7" w:rsidP="00D128F7">
            <w:pPr>
              <w:jc w:val="center"/>
              <w:rPr>
                <w:ins w:id="21382" w:author="Στάθης Καπ" w:date="2023-03-09T06:32:00Z"/>
                <w:sz w:val="16"/>
                <w:szCs w:val="16"/>
              </w:rPr>
            </w:pPr>
            <w:ins w:id="21383" w:author="Στάθης Καπ" w:date="2023-03-09T07:43:00Z">
              <w:r>
                <w:rPr>
                  <w:rFonts w:ascii="Calibri" w:hAnsi="Calibri" w:cs="Calibri"/>
                  <w:color w:val="000000"/>
                  <w:sz w:val="16"/>
                  <w:szCs w:val="16"/>
                </w:rPr>
                <w:t>20.26</w:t>
              </w:r>
            </w:ins>
          </w:p>
        </w:tc>
        <w:tc>
          <w:tcPr>
            <w:tcW w:w="453" w:type="dxa"/>
            <w:tcBorders>
              <w:left w:val="single" w:sz="4" w:space="0" w:color="auto"/>
            </w:tcBorders>
            <w:vAlign w:val="center"/>
          </w:tcPr>
          <w:p w14:paraId="30350D43" w14:textId="640E83ED" w:rsidR="00D128F7" w:rsidRPr="007E0F91" w:rsidRDefault="00D128F7" w:rsidP="00D128F7">
            <w:pPr>
              <w:jc w:val="center"/>
              <w:rPr>
                <w:ins w:id="21384" w:author="Στάθης Καπ" w:date="2023-03-09T06:32:00Z"/>
                <w:sz w:val="16"/>
                <w:szCs w:val="16"/>
              </w:rPr>
            </w:pPr>
            <w:ins w:id="21385" w:author="Στάθης Καπ" w:date="2023-03-09T07:43:00Z">
              <w:r>
                <w:rPr>
                  <w:rFonts w:ascii="Calibri" w:hAnsi="Calibri" w:cs="Calibri"/>
                  <w:color w:val="000000"/>
                  <w:sz w:val="16"/>
                  <w:szCs w:val="16"/>
                </w:rPr>
                <w:t>554</w:t>
              </w:r>
            </w:ins>
          </w:p>
        </w:tc>
        <w:tc>
          <w:tcPr>
            <w:tcW w:w="454" w:type="dxa"/>
            <w:vAlign w:val="center"/>
          </w:tcPr>
          <w:p w14:paraId="7E4A8A98" w14:textId="2E169C91" w:rsidR="00D128F7" w:rsidRPr="007E0F91" w:rsidRDefault="00D128F7" w:rsidP="00D128F7">
            <w:pPr>
              <w:jc w:val="center"/>
              <w:rPr>
                <w:ins w:id="21386" w:author="Στάθης Καπ" w:date="2023-03-09T06:32:00Z"/>
                <w:sz w:val="16"/>
                <w:szCs w:val="16"/>
              </w:rPr>
            </w:pPr>
            <w:ins w:id="21387" w:author="Στάθης Καπ" w:date="2023-03-09T07:43:00Z">
              <w:r>
                <w:rPr>
                  <w:rFonts w:ascii="Calibri" w:hAnsi="Calibri" w:cs="Calibri"/>
                  <w:color w:val="000000"/>
                  <w:sz w:val="16"/>
                  <w:szCs w:val="16"/>
                </w:rPr>
                <w:t>21.86</w:t>
              </w:r>
            </w:ins>
          </w:p>
        </w:tc>
        <w:tc>
          <w:tcPr>
            <w:tcW w:w="454" w:type="dxa"/>
            <w:vAlign w:val="center"/>
          </w:tcPr>
          <w:p w14:paraId="0CB3DF76" w14:textId="5A6FFDD6" w:rsidR="00D128F7" w:rsidRPr="007E0F91" w:rsidRDefault="00D128F7" w:rsidP="00D128F7">
            <w:pPr>
              <w:jc w:val="center"/>
              <w:rPr>
                <w:ins w:id="21388" w:author="Στάθης Καπ" w:date="2023-03-09T06:32:00Z"/>
                <w:sz w:val="16"/>
                <w:szCs w:val="16"/>
              </w:rPr>
            </w:pPr>
            <w:ins w:id="21389" w:author="Στάθης Καπ" w:date="2023-03-09T07:43:00Z">
              <w:r>
                <w:rPr>
                  <w:rFonts w:ascii="Calibri" w:hAnsi="Calibri" w:cs="Calibri"/>
                  <w:color w:val="000000"/>
                  <w:sz w:val="16"/>
                  <w:szCs w:val="16"/>
                </w:rPr>
                <w:t>0.265</w:t>
              </w:r>
            </w:ins>
          </w:p>
        </w:tc>
        <w:tc>
          <w:tcPr>
            <w:tcW w:w="454" w:type="dxa"/>
            <w:tcBorders>
              <w:right w:val="single" w:sz="4" w:space="0" w:color="auto"/>
            </w:tcBorders>
            <w:vAlign w:val="center"/>
          </w:tcPr>
          <w:p w14:paraId="6B905741" w14:textId="1569D722" w:rsidR="00D128F7" w:rsidRPr="007E0F91" w:rsidRDefault="00D128F7" w:rsidP="00D128F7">
            <w:pPr>
              <w:jc w:val="center"/>
              <w:rPr>
                <w:ins w:id="21390" w:author="Στάθης Καπ" w:date="2023-03-09T06:32:00Z"/>
                <w:sz w:val="16"/>
                <w:szCs w:val="16"/>
              </w:rPr>
            </w:pPr>
            <w:ins w:id="21391" w:author="Στάθης Καπ" w:date="2023-03-09T07:43:00Z">
              <w:r>
                <w:rPr>
                  <w:rFonts w:ascii="Calibri" w:hAnsi="Calibri" w:cs="Calibri"/>
                  <w:color w:val="000000"/>
                  <w:sz w:val="16"/>
                  <w:szCs w:val="16"/>
                </w:rPr>
                <w:t>50.28</w:t>
              </w:r>
            </w:ins>
          </w:p>
        </w:tc>
        <w:tc>
          <w:tcPr>
            <w:tcW w:w="453" w:type="dxa"/>
            <w:tcBorders>
              <w:left w:val="single" w:sz="4" w:space="0" w:color="auto"/>
            </w:tcBorders>
            <w:vAlign w:val="center"/>
          </w:tcPr>
          <w:p w14:paraId="1B704AF5" w14:textId="71638724" w:rsidR="00D128F7" w:rsidRPr="007E0F91" w:rsidRDefault="00D128F7" w:rsidP="00D128F7">
            <w:pPr>
              <w:jc w:val="center"/>
              <w:rPr>
                <w:ins w:id="21392" w:author="Στάθης Καπ" w:date="2023-03-09T06:32:00Z"/>
                <w:sz w:val="16"/>
                <w:szCs w:val="16"/>
              </w:rPr>
            </w:pPr>
            <w:ins w:id="21393" w:author="Στάθης Καπ" w:date="2023-03-09T07:43:00Z">
              <w:r>
                <w:rPr>
                  <w:rFonts w:ascii="Calibri" w:hAnsi="Calibri" w:cs="Calibri"/>
                  <w:color w:val="000000"/>
                  <w:sz w:val="16"/>
                  <w:szCs w:val="16"/>
                </w:rPr>
                <w:t>577</w:t>
              </w:r>
            </w:ins>
          </w:p>
        </w:tc>
        <w:tc>
          <w:tcPr>
            <w:tcW w:w="454" w:type="dxa"/>
            <w:vAlign w:val="center"/>
          </w:tcPr>
          <w:p w14:paraId="3DF853AC" w14:textId="66BF6A09" w:rsidR="00D128F7" w:rsidRPr="007E0F91" w:rsidRDefault="00D128F7" w:rsidP="00D128F7">
            <w:pPr>
              <w:jc w:val="center"/>
              <w:rPr>
                <w:ins w:id="21394" w:author="Στάθης Καπ" w:date="2023-03-09T06:32:00Z"/>
                <w:sz w:val="16"/>
                <w:szCs w:val="16"/>
              </w:rPr>
            </w:pPr>
            <w:ins w:id="21395" w:author="Στάθης Καπ" w:date="2023-03-09T07:43:00Z">
              <w:r>
                <w:rPr>
                  <w:rFonts w:ascii="Calibri" w:hAnsi="Calibri" w:cs="Calibri"/>
                  <w:color w:val="000000"/>
                  <w:sz w:val="16"/>
                  <w:szCs w:val="16"/>
                </w:rPr>
                <w:t>18.62</w:t>
              </w:r>
            </w:ins>
          </w:p>
        </w:tc>
        <w:tc>
          <w:tcPr>
            <w:tcW w:w="454" w:type="dxa"/>
            <w:vAlign w:val="center"/>
          </w:tcPr>
          <w:p w14:paraId="7AAECFF0" w14:textId="229933D5" w:rsidR="00D128F7" w:rsidRPr="007E0F91" w:rsidRDefault="00D128F7" w:rsidP="00D128F7">
            <w:pPr>
              <w:jc w:val="center"/>
              <w:rPr>
                <w:ins w:id="21396" w:author="Στάθης Καπ" w:date="2023-03-09T06:32:00Z"/>
                <w:sz w:val="16"/>
                <w:szCs w:val="16"/>
              </w:rPr>
            </w:pPr>
            <w:ins w:id="21397" w:author="Στάθης Καπ" w:date="2023-03-09T07:43:00Z">
              <w:r>
                <w:rPr>
                  <w:rFonts w:ascii="Calibri" w:hAnsi="Calibri" w:cs="Calibri"/>
                  <w:color w:val="000000"/>
                  <w:sz w:val="16"/>
                  <w:szCs w:val="16"/>
                </w:rPr>
                <w:t>0.379</w:t>
              </w:r>
            </w:ins>
          </w:p>
        </w:tc>
        <w:tc>
          <w:tcPr>
            <w:tcW w:w="461" w:type="dxa"/>
            <w:tcBorders>
              <w:right w:val="single" w:sz="4" w:space="0" w:color="auto"/>
            </w:tcBorders>
            <w:vAlign w:val="center"/>
          </w:tcPr>
          <w:p w14:paraId="1F6C1DF4" w14:textId="6A66306B" w:rsidR="00D128F7" w:rsidRPr="007E0F91" w:rsidRDefault="00D128F7" w:rsidP="00D128F7">
            <w:pPr>
              <w:jc w:val="center"/>
              <w:rPr>
                <w:ins w:id="21398" w:author="Στάθης Καπ" w:date="2023-03-09T06:32:00Z"/>
                <w:sz w:val="16"/>
                <w:szCs w:val="16"/>
              </w:rPr>
            </w:pPr>
            <w:ins w:id="21399" w:author="Στάθης Καπ" w:date="2023-03-09T07:43:00Z">
              <w:r>
                <w:rPr>
                  <w:rFonts w:ascii="Calibri" w:hAnsi="Calibri" w:cs="Calibri"/>
                  <w:color w:val="000000"/>
                  <w:sz w:val="16"/>
                  <w:szCs w:val="16"/>
                </w:rPr>
                <w:t>28.89</w:t>
              </w:r>
            </w:ins>
          </w:p>
        </w:tc>
      </w:tr>
      <w:tr w:rsidR="00D128F7" w14:paraId="2DA521B8" w14:textId="77777777" w:rsidTr="009861B1">
        <w:trPr>
          <w:trHeight w:val="170"/>
          <w:jc w:val="center"/>
          <w:ins w:id="2140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003DF68" w14:textId="77777777" w:rsidR="00D128F7" w:rsidRPr="007E0F91" w:rsidRDefault="00D128F7" w:rsidP="00D128F7">
            <w:pPr>
              <w:jc w:val="center"/>
              <w:rPr>
                <w:ins w:id="21401" w:author="Στάθης Καπ" w:date="2023-03-09T06:32:00Z"/>
                <w:sz w:val="16"/>
                <w:szCs w:val="16"/>
              </w:rPr>
            </w:pPr>
            <w:ins w:id="21402" w:author="Στάθης Καπ" w:date="2023-03-09T06:32:00Z">
              <w:r w:rsidRPr="009861B1">
                <w:rPr>
                  <w:rFonts w:ascii="Calibri" w:hAnsi="Calibri" w:cs="Calibri"/>
                  <w:color w:val="000000"/>
                  <w:sz w:val="16"/>
                  <w:szCs w:val="16"/>
                </w:rPr>
                <w:t>r105</w:t>
              </w:r>
            </w:ins>
          </w:p>
        </w:tc>
        <w:tc>
          <w:tcPr>
            <w:tcW w:w="565" w:type="dxa"/>
            <w:tcBorders>
              <w:left w:val="single" w:sz="4" w:space="0" w:color="auto"/>
            </w:tcBorders>
            <w:vAlign w:val="center"/>
          </w:tcPr>
          <w:p w14:paraId="5F9E97C8" w14:textId="0C284769" w:rsidR="00D128F7" w:rsidRPr="007E0F91" w:rsidRDefault="00D128F7" w:rsidP="00D128F7">
            <w:pPr>
              <w:jc w:val="center"/>
              <w:rPr>
                <w:ins w:id="21403" w:author="Στάθης Καπ" w:date="2023-03-09T06:32:00Z"/>
                <w:sz w:val="16"/>
                <w:szCs w:val="16"/>
              </w:rPr>
            </w:pPr>
            <w:ins w:id="21404" w:author="Στάθης Καπ" w:date="2023-03-09T07:43:00Z">
              <w:r>
                <w:rPr>
                  <w:rFonts w:ascii="Calibri" w:hAnsi="Calibri" w:cs="Calibri"/>
                  <w:color w:val="000000"/>
                  <w:sz w:val="16"/>
                  <w:szCs w:val="16"/>
                </w:rPr>
                <w:t>620</w:t>
              </w:r>
            </w:ins>
          </w:p>
        </w:tc>
        <w:tc>
          <w:tcPr>
            <w:tcW w:w="679" w:type="dxa"/>
            <w:tcBorders>
              <w:right w:val="single" w:sz="4" w:space="0" w:color="auto"/>
            </w:tcBorders>
            <w:vAlign w:val="center"/>
          </w:tcPr>
          <w:p w14:paraId="6231CF5C" w14:textId="6E70B242" w:rsidR="00D128F7" w:rsidRPr="007E0F91" w:rsidRDefault="00D128F7" w:rsidP="00D128F7">
            <w:pPr>
              <w:jc w:val="center"/>
              <w:rPr>
                <w:ins w:id="21405" w:author="Στάθης Καπ" w:date="2023-03-09T06:32:00Z"/>
                <w:sz w:val="16"/>
                <w:szCs w:val="16"/>
              </w:rPr>
            </w:pPr>
            <w:ins w:id="21406" w:author="Στάθης Καπ" w:date="2023-03-09T07:43:00Z">
              <w:r>
                <w:rPr>
                  <w:rFonts w:ascii="Calibri" w:hAnsi="Calibri" w:cs="Calibri"/>
                  <w:color w:val="000000"/>
                  <w:sz w:val="16"/>
                  <w:szCs w:val="16"/>
                </w:rPr>
                <w:t>609</w:t>
              </w:r>
            </w:ins>
          </w:p>
        </w:tc>
        <w:tc>
          <w:tcPr>
            <w:tcW w:w="453" w:type="dxa"/>
            <w:tcBorders>
              <w:left w:val="single" w:sz="4" w:space="0" w:color="auto"/>
            </w:tcBorders>
            <w:vAlign w:val="center"/>
          </w:tcPr>
          <w:p w14:paraId="2BECF85B" w14:textId="0E5C2F48" w:rsidR="00D128F7" w:rsidRPr="007E0F91" w:rsidRDefault="00D128F7" w:rsidP="00D128F7">
            <w:pPr>
              <w:jc w:val="center"/>
              <w:rPr>
                <w:ins w:id="21407" w:author="Στάθης Καπ" w:date="2023-03-09T06:32:00Z"/>
                <w:sz w:val="16"/>
                <w:szCs w:val="16"/>
              </w:rPr>
            </w:pPr>
            <w:ins w:id="21408" w:author="Στάθης Καπ" w:date="2023-03-09T07:43:00Z">
              <w:r>
                <w:rPr>
                  <w:rFonts w:ascii="Calibri" w:hAnsi="Calibri" w:cs="Calibri"/>
                  <w:color w:val="000000"/>
                  <w:sz w:val="16"/>
                  <w:szCs w:val="16"/>
                </w:rPr>
                <w:t>527</w:t>
              </w:r>
            </w:ins>
          </w:p>
        </w:tc>
        <w:tc>
          <w:tcPr>
            <w:tcW w:w="708" w:type="dxa"/>
            <w:vAlign w:val="center"/>
          </w:tcPr>
          <w:p w14:paraId="3D007F2B" w14:textId="556C273B" w:rsidR="00D128F7" w:rsidRPr="007E0F91" w:rsidRDefault="00D128F7" w:rsidP="00D128F7">
            <w:pPr>
              <w:jc w:val="center"/>
              <w:rPr>
                <w:ins w:id="21409" w:author="Στάθης Καπ" w:date="2023-03-09T06:32:00Z"/>
                <w:sz w:val="16"/>
                <w:szCs w:val="16"/>
              </w:rPr>
            </w:pPr>
            <w:ins w:id="21410" w:author="Στάθης Καπ" w:date="2023-03-09T07:43:00Z">
              <w:r>
                <w:rPr>
                  <w:rFonts w:ascii="Calibri" w:hAnsi="Calibri" w:cs="Calibri"/>
                  <w:color w:val="000000"/>
                  <w:sz w:val="16"/>
                  <w:szCs w:val="16"/>
                </w:rPr>
                <w:t>15</w:t>
              </w:r>
            </w:ins>
          </w:p>
        </w:tc>
        <w:tc>
          <w:tcPr>
            <w:tcW w:w="652" w:type="dxa"/>
            <w:tcBorders>
              <w:right w:val="single" w:sz="4" w:space="0" w:color="auto"/>
            </w:tcBorders>
            <w:vAlign w:val="center"/>
          </w:tcPr>
          <w:p w14:paraId="571B72BB" w14:textId="2D75CC42" w:rsidR="00D128F7" w:rsidRPr="007E0F91" w:rsidRDefault="00D128F7" w:rsidP="00D128F7">
            <w:pPr>
              <w:jc w:val="center"/>
              <w:rPr>
                <w:ins w:id="21411" w:author="Στάθης Καπ" w:date="2023-03-09T06:32:00Z"/>
                <w:sz w:val="16"/>
                <w:szCs w:val="16"/>
              </w:rPr>
            </w:pPr>
            <w:ins w:id="21412" w:author="Στάθης Καπ" w:date="2023-03-09T07:43:00Z">
              <w:r>
                <w:rPr>
                  <w:rFonts w:ascii="Calibri" w:hAnsi="Calibri" w:cs="Calibri"/>
                  <w:color w:val="000000"/>
                  <w:sz w:val="16"/>
                  <w:szCs w:val="16"/>
                </w:rPr>
                <w:t>0.363</w:t>
              </w:r>
            </w:ins>
          </w:p>
        </w:tc>
        <w:tc>
          <w:tcPr>
            <w:tcW w:w="453" w:type="dxa"/>
            <w:tcBorders>
              <w:left w:val="single" w:sz="4" w:space="0" w:color="auto"/>
            </w:tcBorders>
            <w:vAlign w:val="center"/>
          </w:tcPr>
          <w:p w14:paraId="530D4F2B" w14:textId="2CBEB952" w:rsidR="00D128F7" w:rsidRPr="007E0F91" w:rsidRDefault="00D128F7" w:rsidP="00D128F7">
            <w:pPr>
              <w:jc w:val="center"/>
              <w:rPr>
                <w:ins w:id="21413" w:author="Στάθης Καπ" w:date="2023-03-09T06:32:00Z"/>
                <w:sz w:val="16"/>
                <w:szCs w:val="16"/>
              </w:rPr>
            </w:pPr>
            <w:ins w:id="21414" w:author="Στάθης Καπ" w:date="2023-03-09T07:43:00Z">
              <w:r>
                <w:rPr>
                  <w:rFonts w:ascii="Calibri" w:hAnsi="Calibri" w:cs="Calibri"/>
                  <w:color w:val="000000"/>
                  <w:sz w:val="16"/>
                  <w:szCs w:val="16"/>
                </w:rPr>
                <w:t>462</w:t>
              </w:r>
            </w:ins>
          </w:p>
        </w:tc>
        <w:tc>
          <w:tcPr>
            <w:tcW w:w="454" w:type="dxa"/>
            <w:vAlign w:val="center"/>
          </w:tcPr>
          <w:p w14:paraId="40A2F94A" w14:textId="21018162" w:rsidR="00D128F7" w:rsidRPr="007E0F91" w:rsidRDefault="00D128F7" w:rsidP="00D128F7">
            <w:pPr>
              <w:jc w:val="center"/>
              <w:rPr>
                <w:ins w:id="21415" w:author="Στάθης Καπ" w:date="2023-03-09T06:32:00Z"/>
                <w:sz w:val="16"/>
                <w:szCs w:val="16"/>
              </w:rPr>
            </w:pPr>
            <w:ins w:id="21416" w:author="Στάθης Καπ" w:date="2023-03-09T07:43:00Z">
              <w:r>
                <w:rPr>
                  <w:rFonts w:ascii="Calibri" w:hAnsi="Calibri" w:cs="Calibri"/>
                  <w:color w:val="000000"/>
                  <w:sz w:val="16"/>
                  <w:szCs w:val="16"/>
                </w:rPr>
                <w:t>12.33</w:t>
              </w:r>
            </w:ins>
          </w:p>
        </w:tc>
        <w:tc>
          <w:tcPr>
            <w:tcW w:w="454" w:type="dxa"/>
            <w:vAlign w:val="center"/>
          </w:tcPr>
          <w:p w14:paraId="47426F76" w14:textId="4F0DF82A" w:rsidR="00D128F7" w:rsidRPr="007E0F91" w:rsidRDefault="00D128F7" w:rsidP="00D128F7">
            <w:pPr>
              <w:jc w:val="center"/>
              <w:rPr>
                <w:ins w:id="21417" w:author="Στάθης Καπ" w:date="2023-03-09T06:32:00Z"/>
                <w:sz w:val="16"/>
                <w:szCs w:val="16"/>
              </w:rPr>
            </w:pPr>
            <w:ins w:id="21418" w:author="Στάθης Καπ" w:date="2023-03-09T07:43:00Z">
              <w:r>
                <w:rPr>
                  <w:rFonts w:ascii="Calibri" w:hAnsi="Calibri" w:cs="Calibri"/>
                  <w:color w:val="000000"/>
                  <w:sz w:val="16"/>
                  <w:szCs w:val="16"/>
                </w:rPr>
                <w:t>0.278</w:t>
              </w:r>
            </w:ins>
          </w:p>
        </w:tc>
        <w:tc>
          <w:tcPr>
            <w:tcW w:w="457" w:type="dxa"/>
            <w:tcBorders>
              <w:right w:val="single" w:sz="4" w:space="0" w:color="auto"/>
            </w:tcBorders>
            <w:vAlign w:val="center"/>
          </w:tcPr>
          <w:p w14:paraId="5ABAEB11" w14:textId="65F63693" w:rsidR="00D128F7" w:rsidRPr="007E0F91" w:rsidRDefault="00D128F7" w:rsidP="00D128F7">
            <w:pPr>
              <w:jc w:val="center"/>
              <w:rPr>
                <w:ins w:id="21419" w:author="Στάθης Καπ" w:date="2023-03-09T06:32:00Z"/>
                <w:sz w:val="16"/>
                <w:szCs w:val="16"/>
              </w:rPr>
            </w:pPr>
            <w:ins w:id="21420" w:author="Στάθης Καπ" w:date="2023-03-09T07:43:00Z">
              <w:r>
                <w:rPr>
                  <w:rFonts w:ascii="Calibri" w:hAnsi="Calibri" w:cs="Calibri"/>
                  <w:color w:val="000000"/>
                  <w:sz w:val="16"/>
                  <w:szCs w:val="16"/>
                </w:rPr>
                <w:t>23.42</w:t>
              </w:r>
            </w:ins>
          </w:p>
        </w:tc>
        <w:tc>
          <w:tcPr>
            <w:tcW w:w="453" w:type="dxa"/>
            <w:tcBorders>
              <w:left w:val="single" w:sz="4" w:space="0" w:color="auto"/>
            </w:tcBorders>
            <w:vAlign w:val="center"/>
          </w:tcPr>
          <w:p w14:paraId="4FD8C5EA" w14:textId="47FEFE04" w:rsidR="00D128F7" w:rsidRPr="007E0F91" w:rsidRDefault="00D128F7" w:rsidP="00D128F7">
            <w:pPr>
              <w:jc w:val="center"/>
              <w:rPr>
                <w:ins w:id="21421" w:author="Στάθης Καπ" w:date="2023-03-09T06:32:00Z"/>
                <w:sz w:val="16"/>
                <w:szCs w:val="16"/>
              </w:rPr>
            </w:pPr>
            <w:ins w:id="21422" w:author="Στάθης Καπ" w:date="2023-03-09T07:43:00Z">
              <w:r>
                <w:rPr>
                  <w:rFonts w:ascii="Calibri" w:hAnsi="Calibri" w:cs="Calibri"/>
                  <w:color w:val="000000"/>
                  <w:sz w:val="16"/>
                  <w:szCs w:val="16"/>
                </w:rPr>
                <w:t>468</w:t>
              </w:r>
            </w:ins>
          </w:p>
        </w:tc>
        <w:tc>
          <w:tcPr>
            <w:tcW w:w="454" w:type="dxa"/>
            <w:vAlign w:val="center"/>
          </w:tcPr>
          <w:p w14:paraId="4A2D7A93" w14:textId="37E80E02" w:rsidR="00D128F7" w:rsidRPr="007E0F91" w:rsidRDefault="00D128F7" w:rsidP="00D128F7">
            <w:pPr>
              <w:jc w:val="center"/>
              <w:rPr>
                <w:ins w:id="21423" w:author="Στάθης Καπ" w:date="2023-03-09T06:32:00Z"/>
                <w:sz w:val="16"/>
                <w:szCs w:val="16"/>
              </w:rPr>
            </w:pPr>
            <w:ins w:id="21424" w:author="Στάθης Καπ" w:date="2023-03-09T07:43:00Z">
              <w:r>
                <w:rPr>
                  <w:rFonts w:ascii="Calibri" w:hAnsi="Calibri" w:cs="Calibri"/>
                  <w:color w:val="000000"/>
                  <w:sz w:val="16"/>
                  <w:szCs w:val="16"/>
                </w:rPr>
                <w:t>11.2</w:t>
              </w:r>
            </w:ins>
          </w:p>
        </w:tc>
        <w:tc>
          <w:tcPr>
            <w:tcW w:w="454" w:type="dxa"/>
            <w:vAlign w:val="center"/>
          </w:tcPr>
          <w:p w14:paraId="4DC427B4" w14:textId="08730241" w:rsidR="00D128F7" w:rsidRPr="007E0F91" w:rsidRDefault="00D128F7" w:rsidP="00D128F7">
            <w:pPr>
              <w:jc w:val="center"/>
              <w:rPr>
                <w:ins w:id="21425" w:author="Στάθης Καπ" w:date="2023-03-09T06:32:00Z"/>
                <w:sz w:val="16"/>
                <w:szCs w:val="16"/>
              </w:rPr>
            </w:pPr>
            <w:ins w:id="21426" w:author="Στάθης Καπ" w:date="2023-03-09T07:43:00Z">
              <w:r>
                <w:rPr>
                  <w:rFonts w:ascii="Calibri" w:hAnsi="Calibri" w:cs="Calibri"/>
                  <w:color w:val="000000"/>
                  <w:sz w:val="16"/>
                  <w:szCs w:val="16"/>
                </w:rPr>
                <w:t>0.26</w:t>
              </w:r>
            </w:ins>
          </w:p>
        </w:tc>
        <w:tc>
          <w:tcPr>
            <w:tcW w:w="454" w:type="dxa"/>
            <w:tcBorders>
              <w:right w:val="single" w:sz="4" w:space="0" w:color="auto"/>
            </w:tcBorders>
            <w:vAlign w:val="center"/>
          </w:tcPr>
          <w:p w14:paraId="7933F71C" w14:textId="3F2A2326" w:rsidR="00D128F7" w:rsidRPr="007E0F91" w:rsidRDefault="00D128F7" w:rsidP="00D128F7">
            <w:pPr>
              <w:jc w:val="center"/>
              <w:rPr>
                <w:ins w:id="21427" w:author="Στάθης Καπ" w:date="2023-03-09T06:32:00Z"/>
                <w:sz w:val="16"/>
                <w:szCs w:val="16"/>
              </w:rPr>
            </w:pPr>
            <w:ins w:id="21428" w:author="Στάθης Καπ" w:date="2023-03-09T07:43:00Z">
              <w:r>
                <w:rPr>
                  <w:rFonts w:ascii="Calibri" w:hAnsi="Calibri" w:cs="Calibri"/>
                  <w:color w:val="000000"/>
                  <w:sz w:val="16"/>
                  <w:szCs w:val="16"/>
                </w:rPr>
                <w:t>28.37</w:t>
              </w:r>
            </w:ins>
          </w:p>
        </w:tc>
        <w:tc>
          <w:tcPr>
            <w:tcW w:w="453" w:type="dxa"/>
            <w:tcBorders>
              <w:left w:val="single" w:sz="4" w:space="0" w:color="auto"/>
            </w:tcBorders>
            <w:vAlign w:val="center"/>
          </w:tcPr>
          <w:p w14:paraId="599BDB64" w14:textId="7FC18485" w:rsidR="00D128F7" w:rsidRPr="007E0F91" w:rsidRDefault="00D128F7" w:rsidP="00D128F7">
            <w:pPr>
              <w:jc w:val="center"/>
              <w:rPr>
                <w:ins w:id="21429" w:author="Στάθης Καπ" w:date="2023-03-09T06:32:00Z"/>
                <w:sz w:val="16"/>
                <w:szCs w:val="16"/>
              </w:rPr>
            </w:pPr>
            <w:ins w:id="21430" w:author="Στάθης Καπ" w:date="2023-03-09T07:43:00Z">
              <w:r>
                <w:rPr>
                  <w:rFonts w:ascii="Calibri" w:hAnsi="Calibri" w:cs="Calibri"/>
                  <w:color w:val="000000"/>
                  <w:sz w:val="16"/>
                  <w:szCs w:val="16"/>
                </w:rPr>
                <w:t>441</w:t>
              </w:r>
            </w:ins>
          </w:p>
        </w:tc>
        <w:tc>
          <w:tcPr>
            <w:tcW w:w="454" w:type="dxa"/>
            <w:vAlign w:val="center"/>
          </w:tcPr>
          <w:p w14:paraId="4B3C6CA9" w14:textId="00DE9084" w:rsidR="00D128F7" w:rsidRPr="007E0F91" w:rsidRDefault="00D128F7" w:rsidP="00D128F7">
            <w:pPr>
              <w:jc w:val="center"/>
              <w:rPr>
                <w:ins w:id="21431" w:author="Στάθης Καπ" w:date="2023-03-09T06:32:00Z"/>
                <w:sz w:val="16"/>
                <w:szCs w:val="16"/>
              </w:rPr>
            </w:pPr>
            <w:ins w:id="21432" w:author="Στάθης Καπ" w:date="2023-03-09T07:43:00Z">
              <w:r>
                <w:rPr>
                  <w:rFonts w:ascii="Calibri" w:hAnsi="Calibri" w:cs="Calibri"/>
                  <w:color w:val="000000"/>
                  <w:sz w:val="16"/>
                  <w:szCs w:val="16"/>
                </w:rPr>
                <w:t>16.32</w:t>
              </w:r>
            </w:ins>
          </w:p>
        </w:tc>
        <w:tc>
          <w:tcPr>
            <w:tcW w:w="454" w:type="dxa"/>
            <w:vAlign w:val="center"/>
          </w:tcPr>
          <w:p w14:paraId="6821675C" w14:textId="36DC30E7" w:rsidR="00D128F7" w:rsidRPr="007E0F91" w:rsidRDefault="00D128F7" w:rsidP="00D128F7">
            <w:pPr>
              <w:jc w:val="center"/>
              <w:rPr>
                <w:ins w:id="21433" w:author="Στάθης Καπ" w:date="2023-03-09T06:32:00Z"/>
                <w:sz w:val="16"/>
                <w:szCs w:val="16"/>
              </w:rPr>
            </w:pPr>
            <w:ins w:id="21434" w:author="Στάθης Καπ" w:date="2023-03-09T07:43:00Z">
              <w:r>
                <w:rPr>
                  <w:rFonts w:ascii="Calibri" w:hAnsi="Calibri" w:cs="Calibri"/>
                  <w:color w:val="000000"/>
                  <w:sz w:val="16"/>
                  <w:szCs w:val="16"/>
                </w:rPr>
                <w:t>0.261</w:t>
              </w:r>
            </w:ins>
          </w:p>
        </w:tc>
        <w:tc>
          <w:tcPr>
            <w:tcW w:w="461" w:type="dxa"/>
            <w:tcBorders>
              <w:right w:val="single" w:sz="4" w:space="0" w:color="auto"/>
            </w:tcBorders>
            <w:vAlign w:val="center"/>
          </w:tcPr>
          <w:p w14:paraId="648717B3" w14:textId="384CE177" w:rsidR="00D128F7" w:rsidRPr="007E0F91" w:rsidRDefault="00D128F7" w:rsidP="00D128F7">
            <w:pPr>
              <w:jc w:val="center"/>
              <w:rPr>
                <w:ins w:id="21435" w:author="Στάθης Καπ" w:date="2023-03-09T06:32:00Z"/>
                <w:sz w:val="16"/>
                <w:szCs w:val="16"/>
              </w:rPr>
            </w:pPr>
            <w:ins w:id="21436" w:author="Στάθης Καπ" w:date="2023-03-09T07:43:00Z">
              <w:r>
                <w:rPr>
                  <w:rFonts w:ascii="Calibri" w:hAnsi="Calibri" w:cs="Calibri"/>
                  <w:color w:val="000000"/>
                  <w:sz w:val="16"/>
                  <w:szCs w:val="16"/>
                </w:rPr>
                <w:t>28.1</w:t>
              </w:r>
            </w:ins>
          </w:p>
        </w:tc>
      </w:tr>
      <w:tr w:rsidR="00D128F7" w14:paraId="7C12B8A4" w14:textId="77777777" w:rsidTr="009861B1">
        <w:trPr>
          <w:trHeight w:val="170"/>
          <w:jc w:val="center"/>
          <w:ins w:id="2143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30B54B4" w14:textId="77777777" w:rsidR="00D128F7" w:rsidRPr="007E0F91" w:rsidRDefault="00D128F7" w:rsidP="00D128F7">
            <w:pPr>
              <w:jc w:val="center"/>
              <w:rPr>
                <w:ins w:id="21438" w:author="Στάθης Καπ" w:date="2023-03-09T06:32:00Z"/>
                <w:sz w:val="16"/>
                <w:szCs w:val="16"/>
              </w:rPr>
            </w:pPr>
            <w:ins w:id="21439" w:author="Στάθης Καπ" w:date="2023-03-09T06:32:00Z">
              <w:r w:rsidRPr="009861B1">
                <w:rPr>
                  <w:rFonts w:ascii="Calibri" w:hAnsi="Calibri" w:cs="Calibri"/>
                  <w:color w:val="000000"/>
                  <w:sz w:val="16"/>
                  <w:szCs w:val="16"/>
                </w:rPr>
                <w:t>r106</w:t>
              </w:r>
            </w:ins>
          </w:p>
        </w:tc>
        <w:tc>
          <w:tcPr>
            <w:tcW w:w="565" w:type="dxa"/>
            <w:tcBorders>
              <w:left w:val="single" w:sz="4" w:space="0" w:color="auto"/>
            </w:tcBorders>
            <w:vAlign w:val="center"/>
          </w:tcPr>
          <w:p w14:paraId="54BD5475" w14:textId="55F3FF61" w:rsidR="00D128F7" w:rsidRPr="007E0F91" w:rsidRDefault="00D128F7" w:rsidP="00D128F7">
            <w:pPr>
              <w:jc w:val="center"/>
              <w:rPr>
                <w:ins w:id="21440" w:author="Στάθης Καπ" w:date="2023-03-09T06:32:00Z"/>
                <w:sz w:val="16"/>
                <w:szCs w:val="16"/>
              </w:rPr>
            </w:pPr>
            <w:ins w:id="21441" w:author="Στάθης Καπ" w:date="2023-03-09T07:43:00Z">
              <w:r>
                <w:rPr>
                  <w:rFonts w:ascii="Calibri" w:hAnsi="Calibri" w:cs="Calibri"/>
                  <w:color w:val="000000"/>
                  <w:sz w:val="16"/>
                  <w:szCs w:val="16"/>
                </w:rPr>
                <w:t>729</w:t>
              </w:r>
            </w:ins>
          </w:p>
        </w:tc>
        <w:tc>
          <w:tcPr>
            <w:tcW w:w="679" w:type="dxa"/>
            <w:tcBorders>
              <w:right w:val="single" w:sz="4" w:space="0" w:color="auto"/>
            </w:tcBorders>
            <w:vAlign w:val="center"/>
          </w:tcPr>
          <w:p w14:paraId="7E5DE8E3" w14:textId="64D8C6F4" w:rsidR="00D128F7" w:rsidRPr="007E0F91" w:rsidRDefault="00D128F7" w:rsidP="00D128F7">
            <w:pPr>
              <w:jc w:val="center"/>
              <w:rPr>
                <w:ins w:id="21442" w:author="Στάθης Καπ" w:date="2023-03-09T06:32:00Z"/>
                <w:sz w:val="16"/>
                <w:szCs w:val="16"/>
              </w:rPr>
            </w:pPr>
            <w:ins w:id="21443" w:author="Στάθης Καπ" w:date="2023-03-09T07:43:00Z">
              <w:r>
                <w:rPr>
                  <w:rFonts w:ascii="Calibri" w:hAnsi="Calibri" w:cs="Calibri"/>
                  <w:color w:val="000000"/>
                  <w:sz w:val="16"/>
                  <w:szCs w:val="16"/>
                </w:rPr>
                <w:t>719</w:t>
              </w:r>
            </w:ins>
          </w:p>
        </w:tc>
        <w:tc>
          <w:tcPr>
            <w:tcW w:w="453" w:type="dxa"/>
            <w:tcBorders>
              <w:left w:val="single" w:sz="4" w:space="0" w:color="auto"/>
            </w:tcBorders>
            <w:vAlign w:val="center"/>
          </w:tcPr>
          <w:p w14:paraId="73BC4B3E" w14:textId="47EA8D6B" w:rsidR="00D128F7" w:rsidRPr="007E0F91" w:rsidRDefault="00D128F7" w:rsidP="00D128F7">
            <w:pPr>
              <w:jc w:val="center"/>
              <w:rPr>
                <w:ins w:id="21444" w:author="Στάθης Καπ" w:date="2023-03-09T06:32:00Z"/>
                <w:sz w:val="16"/>
                <w:szCs w:val="16"/>
              </w:rPr>
            </w:pPr>
            <w:ins w:id="21445" w:author="Στάθης Καπ" w:date="2023-03-09T07:43:00Z">
              <w:r>
                <w:rPr>
                  <w:rFonts w:ascii="Calibri" w:hAnsi="Calibri" w:cs="Calibri"/>
                  <w:color w:val="000000"/>
                  <w:sz w:val="16"/>
                  <w:szCs w:val="16"/>
                </w:rPr>
                <w:t>651</w:t>
              </w:r>
            </w:ins>
          </w:p>
        </w:tc>
        <w:tc>
          <w:tcPr>
            <w:tcW w:w="708" w:type="dxa"/>
            <w:vAlign w:val="center"/>
          </w:tcPr>
          <w:p w14:paraId="199F7041" w14:textId="1456D111" w:rsidR="00D128F7" w:rsidRPr="007E0F91" w:rsidRDefault="00D128F7" w:rsidP="00D128F7">
            <w:pPr>
              <w:jc w:val="center"/>
              <w:rPr>
                <w:ins w:id="21446" w:author="Στάθης Καπ" w:date="2023-03-09T06:32:00Z"/>
                <w:sz w:val="16"/>
                <w:szCs w:val="16"/>
              </w:rPr>
            </w:pPr>
            <w:ins w:id="21447" w:author="Στάθης Καπ" w:date="2023-03-09T07:43:00Z">
              <w:r>
                <w:rPr>
                  <w:rFonts w:ascii="Calibri" w:hAnsi="Calibri" w:cs="Calibri"/>
                  <w:color w:val="000000"/>
                  <w:sz w:val="16"/>
                  <w:szCs w:val="16"/>
                </w:rPr>
                <w:t>10.7</w:t>
              </w:r>
            </w:ins>
          </w:p>
        </w:tc>
        <w:tc>
          <w:tcPr>
            <w:tcW w:w="652" w:type="dxa"/>
            <w:tcBorders>
              <w:right w:val="single" w:sz="4" w:space="0" w:color="auto"/>
            </w:tcBorders>
            <w:vAlign w:val="center"/>
          </w:tcPr>
          <w:p w14:paraId="14A2224A" w14:textId="322A9839" w:rsidR="00D128F7" w:rsidRPr="007E0F91" w:rsidRDefault="00D128F7" w:rsidP="00D128F7">
            <w:pPr>
              <w:jc w:val="center"/>
              <w:rPr>
                <w:ins w:id="21448" w:author="Στάθης Καπ" w:date="2023-03-09T06:32:00Z"/>
                <w:sz w:val="16"/>
                <w:szCs w:val="16"/>
              </w:rPr>
            </w:pPr>
            <w:ins w:id="21449" w:author="Στάθης Καπ" w:date="2023-03-09T07:43:00Z">
              <w:r>
                <w:rPr>
                  <w:rFonts w:ascii="Calibri" w:hAnsi="Calibri" w:cs="Calibri"/>
                  <w:color w:val="000000"/>
                  <w:sz w:val="16"/>
                  <w:szCs w:val="16"/>
                </w:rPr>
                <w:t>0.441</w:t>
              </w:r>
            </w:ins>
          </w:p>
        </w:tc>
        <w:tc>
          <w:tcPr>
            <w:tcW w:w="453" w:type="dxa"/>
            <w:tcBorders>
              <w:left w:val="single" w:sz="4" w:space="0" w:color="auto"/>
            </w:tcBorders>
            <w:vAlign w:val="center"/>
          </w:tcPr>
          <w:p w14:paraId="2B0A3EF6" w14:textId="57DF2CC7" w:rsidR="00D128F7" w:rsidRPr="007E0F91" w:rsidRDefault="00D128F7" w:rsidP="00D128F7">
            <w:pPr>
              <w:jc w:val="center"/>
              <w:rPr>
                <w:ins w:id="21450" w:author="Στάθης Καπ" w:date="2023-03-09T06:32:00Z"/>
                <w:sz w:val="16"/>
                <w:szCs w:val="16"/>
              </w:rPr>
            </w:pPr>
            <w:ins w:id="21451" w:author="Στάθης Καπ" w:date="2023-03-09T07:43:00Z">
              <w:r>
                <w:rPr>
                  <w:rFonts w:ascii="Calibri" w:hAnsi="Calibri" w:cs="Calibri"/>
                  <w:color w:val="000000"/>
                  <w:sz w:val="16"/>
                  <w:szCs w:val="16"/>
                </w:rPr>
                <w:t>615</w:t>
              </w:r>
            </w:ins>
          </w:p>
        </w:tc>
        <w:tc>
          <w:tcPr>
            <w:tcW w:w="454" w:type="dxa"/>
            <w:vAlign w:val="center"/>
          </w:tcPr>
          <w:p w14:paraId="431E212F" w14:textId="6709186A" w:rsidR="00D128F7" w:rsidRPr="007E0F91" w:rsidRDefault="00D128F7" w:rsidP="00D128F7">
            <w:pPr>
              <w:jc w:val="center"/>
              <w:rPr>
                <w:ins w:id="21452" w:author="Στάθης Καπ" w:date="2023-03-09T06:32:00Z"/>
                <w:sz w:val="16"/>
                <w:szCs w:val="16"/>
              </w:rPr>
            </w:pPr>
            <w:ins w:id="21453" w:author="Στάθης Καπ" w:date="2023-03-09T07:43:00Z">
              <w:r>
                <w:rPr>
                  <w:rFonts w:ascii="Calibri" w:hAnsi="Calibri" w:cs="Calibri"/>
                  <w:color w:val="000000"/>
                  <w:sz w:val="16"/>
                  <w:szCs w:val="16"/>
                </w:rPr>
                <w:t>5.53</w:t>
              </w:r>
            </w:ins>
          </w:p>
        </w:tc>
        <w:tc>
          <w:tcPr>
            <w:tcW w:w="454" w:type="dxa"/>
            <w:vAlign w:val="center"/>
          </w:tcPr>
          <w:p w14:paraId="75EBDC4A" w14:textId="41701C6A" w:rsidR="00D128F7" w:rsidRPr="007E0F91" w:rsidRDefault="00D128F7" w:rsidP="00D128F7">
            <w:pPr>
              <w:jc w:val="center"/>
              <w:rPr>
                <w:ins w:id="21454" w:author="Στάθης Καπ" w:date="2023-03-09T06:32:00Z"/>
                <w:sz w:val="16"/>
                <w:szCs w:val="16"/>
              </w:rPr>
            </w:pPr>
            <w:ins w:id="21455" w:author="Στάθης Καπ" w:date="2023-03-09T07:43:00Z">
              <w:r>
                <w:rPr>
                  <w:rFonts w:ascii="Calibri" w:hAnsi="Calibri" w:cs="Calibri"/>
                  <w:color w:val="000000"/>
                  <w:sz w:val="16"/>
                  <w:szCs w:val="16"/>
                </w:rPr>
                <w:t>0.349</w:t>
              </w:r>
            </w:ins>
          </w:p>
        </w:tc>
        <w:tc>
          <w:tcPr>
            <w:tcW w:w="457" w:type="dxa"/>
            <w:tcBorders>
              <w:right w:val="single" w:sz="4" w:space="0" w:color="auto"/>
            </w:tcBorders>
            <w:vAlign w:val="center"/>
          </w:tcPr>
          <w:p w14:paraId="746F0960" w14:textId="04FED385" w:rsidR="00D128F7" w:rsidRPr="007E0F91" w:rsidRDefault="00D128F7" w:rsidP="00D128F7">
            <w:pPr>
              <w:jc w:val="center"/>
              <w:rPr>
                <w:ins w:id="21456" w:author="Στάθης Καπ" w:date="2023-03-09T06:32:00Z"/>
                <w:sz w:val="16"/>
                <w:szCs w:val="16"/>
              </w:rPr>
            </w:pPr>
            <w:ins w:id="21457" w:author="Στάθης Καπ" w:date="2023-03-09T07:43:00Z">
              <w:r>
                <w:rPr>
                  <w:rFonts w:ascii="Calibri" w:hAnsi="Calibri" w:cs="Calibri"/>
                  <w:color w:val="000000"/>
                  <w:sz w:val="16"/>
                  <w:szCs w:val="16"/>
                </w:rPr>
                <w:t>20.86</w:t>
              </w:r>
            </w:ins>
          </w:p>
        </w:tc>
        <w:tc>
          <w:tcPr>
            <w:tcW w:w="453" w:type="dxa"/>
            <w:tcBorders>
              <w:left w:val="single" w:sz="4" w:space="0" w:color="auto"/>
            </w:tcBorders>
            <w:vAlign w:val="center"/>
          </w:tcPr>
          <w:p w14:paraId="62C7A9E0" w14:textId="4A72B226" w:rsidR="00D128F7" w:rsidRPr="007E0F91" w:rsidRDefault="00D128F7" w:rsidP="00D128F7">
            <w:pPr>
              <w:jc w:val="center"/>
              <w:rPr>
                <w:ins w:id="21458" w:author="Στάθης Καπ" w:date="2023-03-09T06:32:00Z"/>
                <w:sz w:val="16"/>
                <w:szCs w:val="16"/>
              </w:rPr>
            </w:pPr>
            <w:ins w:id="21459" w:author="Στάθης Καπ" w:date="2023-03-09T07:43:00Z">
              <w:r>
                <w:rPr>
                  <w:rFonts w:ascii="Calibri" w:hAnsi="Calibri" w:cs="Calibri"/>
                  <w:color w:val="000000"/>
                  <w:sz w:val="16"/>
                  <w:szCs w:val="16"/>
                </w:rPr>
                <w:t>533</w:t>
              </w:r>
            </w:ins>
          </w:p>
        </w:tc>
        <w:tc>
          <w:tcPr>
            <w:tcW w:w="454" w:type="dxa"/>
            <w:vAlign w:val="center"/>
          </w:tcPr>
          <w:p w14:paraId="20CCD5E9" w14:textId="20E1EDC8" w:rsidR="00D128F7" w:rsidRPr="007E0F91" w:rsidRDefault="00D128F7" w:rsidP="00D128F7">
            <w:pPr>
              <w:jc w:val="center"/>
              <w:rPr>
                <w:ins w:id="21460" w:author="Στάθης Καπ" w:date="2023-03-09T06:32:00Z"/>
                <w:sz w:val="16"/>
                <w:szCs w:val="16"/>
              </w:rPr>
            </w:pPr>
            <w:ins w:id="21461" w:author="Στάθης Καπ" w:date="2023-03-09T07:43:00Z">
              <w:r>
                <w:rPr>
                  <w:rFonts w:ascii="Calibri" w:hAnsi="Calibri" w:cs="Calibri"/>
                  <w:color w:val="000000"/>
                  <w:sz w:val="16"/>
                  <w:szCs w:val="16"/>
                </w:rPr>
                <w:t>18.13</w:t>
              </w:r>
            </w:ins>
          </w:p>
        </w:tc>
        <w:tc>
          <w:tcPr>
            <w:tcW w:w="454" w:type="dxa"/>
            <w:vAlign w:val="center"/>
          </w:tcPr>
          <w:p w14:paraId="6D3715D2" w14:textId="3F345E00" w:rsidR="00D128F7" w:rsidRPr="007E0F91" w:rsidRDefault="00D128F7" w:rsidP="00D128F7">
            <w:pPr>
              <w:jc w:val="center"/>
              <w:rPr>
                <w:ins w:id="21462" w:author="Στάθης Καπ" w:date="2023-03-09T06:32:00Z"/>
                <w:sz w:val="16"/>
                <w:szCs w:val="16"/>
              </w:rPr>
            </w:pPr>
            <w:ins w:id="21463" w:author="Στάθης Καπ" w:date="2023-03-09T07:43:00Z">
              <w:r>
                <w:rPr>
                  <w:rFonts w:ascii="Calibri" w:hAnsi="Calibri" w:cs="Calibri"/>
                  <w:color w:val="000000"/>
                  <w:sz w:val="16"/>
                  <w:szCs w:val="16"/>
                </w:rPr>
                <w:t>0.273</w:t>
              </w:r>
            </w:ins>
          </w:p>
        </w:tc>
        <w:tc>
          <w:tcPr>
            <w:tcW w:w="454" w:type="dxa"/>
            <w:tcBorders>
              <w:right w:val="single" w:sz="4" w:space="0" w:color="auto"/>
            </w:tcBorders>
            <w:vAlign w:val="center"/>
          </w:tcPr>
          <w:p w14:paraId="754D12BF" w14:textId="5706EB15" w:rsidR="00D128F7" w:rsidRPr="007E0F91" w:rsidRDefault="00D128F7" w:rsidP="00D128F7">
            <w:pPr>
              <w:jc w:val="center"/>
              <w:rPr>
                <w:ins w:id="21464" w:author="Στάθης Καπ" w:date="2023-03-09T06:32:00Z"/>
                <w:sz w:val="16"/>
                <w:szCs w:val="16"/>
              </w:rPr>
            </w:pPr>
            <w:ins w:id="21465" w:author="Στάθης Καπ" w:date="2023-03-09T07:43:00Z">
              <w:r>
                <w:rPr>
                  <w:rFonts w:ascii="Calibri" w:hAnsi="Calibri" w:cs="Calibri"/>
                  <w:color w:val="000000"/>
                  <w:sz w:val="16"/>
                  <w:szCs w:val="16"/>
                </w:rPr>
                <w:t>38.1</w:t>
              </w:r>
            </w:ins>
          </w:p>
        </w:tc>
        <w:tc>
          <w:tcPr>
            <w:tcW w:w="453" w:type="dxa"/>
            <w:tcBorders>
              <w:left w:val="single" w:sz="4" w:space="0" w:color="auto"/>
            </w:tcBorders>
            <w:vAlign w:val="center"/>
          </w:tcPr>
          <w:p w14:paraId="28D51429" w14:textId="176D93F9" w:rsidR="00D128F7" w:rsidRPr="007E0F91" w:rsidRDefault="00D128F7" w:rsidP="00D128F7">
            <w:pPr>
              <w:jc w:val="center"/>
              <w:rPr>
                <w:ins w:id="21466" w:author="Στάθης Καπ" w:date="2023-03-09T06:32:00Z"/>
                <w:sz w:val="16"/>
                <w:szCs w:val="16"/>
              </w:rPr>
            </w:pPr>
            <w:ins w:id="21467" w:author="Στάθης Καπ" w:date="2023-03-09T07:43:00Z">
              <w:r>
                <w:rPr>
                  <w:rFonts w:ascii="Calibri" w:hAnsi="Calibri" w:cs="Calibri"/>
                  <w:color w:val="000000"/>
                  <w:sz w:val="16"/>
                  <w:szCs w:val="16"/>
                </w:rPr>
                <w:t>521</w:t>
              </w:r>
            </w:ins>
          </w:p>
        </w:tc>
        <w:tc>
          <w:tcPr>
            <w:tcW w:w="454" w:type="dxa"/>
            <w:vAlign w:val="center"/>
          </w:tcPr>
          <w:p w14:paraId="11733C98" w14:textId="6051A503" w:rsidR="00D128F7" w:rsidRPr="007E0F91" w:rsidRDefault="00D128F7" w:rsidP="00D128F7">
            <w:pPr>
              <w:jc w:val="center"/>
              <w:rPr>
                <w:ins w:id="21468" w:author="Στάθης Καπ" w:date="2023-03-09T06:32:00Z"/>
                <w:sz w:val="16"/>
                <w:szCs w:val="16"/>
              </w:rPr>
            </w:pPr>
            <w:ins w:id="21469" w:author="Στάθης Καπ" w:date="2023-03-09T07:43:00Z">
              <w:r>
                <w:rPr>
                  <w:rFonts w:ascii="Calibri" w:hAnsi="Calibri" w:cs="Calibri"/>
                  <w:color w:val="000000"/>
                  <w:sz w:val="16"/>
                  <w:szCs w:val="16"/>
                </w:rPr>
                <w:t>19.97</w:t>
              </w:r>
            </w:ins>
          </w:p>
        </w:tc>
        <w:tc>
          <w:tcPr>
            <w:tcW w:w="454" w:type="dxa"/>
            <w:vAlign w:val="center"/>
          </w:tcPr>
          <w:p w14:paraId="0CE84294" w14:textId="6C9FC974" w:rsidR="00D128F7" w:rsidRPr="007E0F91" w:rsidRDefault="00D128F7" w:rsidP="00D128F7">
            <w:pPr>
              <w:jc w:val="center"/>
              <w:rPr>
                <w:ins w:id="21470" w:author="Στάθης Καπ" w:date="2023-03-09T06:32:00Z"/>
                <w:sz w:val="16"/>
                <w:szCs w:val="16"/>
              </w:rPr>
            </w:pPr>
            <w:ins w:id="21471" w:author="Στάθης Καπ" w:date="2023-03-09T07:43:00Z">
              <w:r>
                <w:rPr>
                  <w:rFonts w:ascii="Calibri" w:hAnsi="Calibri" w:cs="Calibri"/>
                  <w:color w:val="000000"/>
                  <w:sz w:val="16"/>
                  <w:szCs w:val="16"/>
                </w:rPr>
                <w:t>0.265</w:t>
              </w:r>
            </w:ins>
          </w:p>
        </w:tc>
        <w:tc>
          <w:tcPr>
            <w:tcW w:w="461" w:type="dxa"/>
            <w:tcBorders>
              <w:right w:val="single" w:sz="4" w:space="0" w:color="auto"/>
            </w:tcBorders>
            <w:vAlign w:val="center"/>
          </w:tcPr>
          <w:p w14:paraId="454ED373" w14:textId="49006758" w:rsidR="00D128F7" w:rsidRPr="007E0F91" w:rsidRDefault="00D128F7" w:rsidP="00D128F7">
            <w:pPr>
              <w:jc w:val="center"/>
              <w:rPr>
                <w:ins w:id="21472" w:author="Στάθης Καπ" w:date="2023-03-09T06:32:00Z"/>
                <w:sz w:val="16"/>
                <w:szCs w:val="16"/>
              </w:rPr>
            </w:pPr>
            <w:ins w:id="21473" w:author="Στάθης Καπ" w:date="2023-03-09T07:43:00Z">
              <w:r>
                <w:rPr>
                  <w:rFonts w:ascii="Calibri" w:hAnsi="Calibri" w:cs="Calibri"/>
                  <w:color w:val="000000"/>
                  <w:sz w:val="16"/>
                  <w:szCs w:val="16"/>
                </w:rPr>
                <w:t>39.91</w:t>
              </w:r>
            </w:ins>
          </w:p>
        </w:tc>
      </w:tr>
      <w:tr w:rsidR="00D128F7" w14:paraId="73FF92D5" w14:textId="77777777" w:rsidTr="009861B1">
        <w:trPr>
          <w:trHeight w:val="170"/>
          <w:jc w:val="center"/>
          <w:ins w:id="2147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54271EC" w14:textId="77777777" w:rsidR="00D128F7" w:rsidRPr="007E0F91" w:rsidRDefault="00D128F7" w:rsidP="00D128F7">
            <w:pPr>
              <w:jc w:val="center"/>
              <w:rPr>
                <w:ins w:id="21475" w:author="Στάθης Καπ" w:date="2023-03-09T06:32:00Z"/>
                <w:sz w:val="16"/>
                <w:szCs w:val="16"/>
              </w:rPr>
            </w:pPr>
            <w:ins w:id="21476" w:author="Στάθης Καπ" w:date="2023-03-09T06:32:00Z">
              <w:r w:rsidRPr="009861B1">
                <w:rPr>
                  <w:rFonts w:ascii="Calibri" w:hAnsi="Calibri" w:cs="Calibri"/>
                  <w:color w:val="000000"/>
                  <w:sz w:val="16"/>
                  <w:szCs w:val="16"/>
                </w:rPr>
                <w:t>r107</w:t>
              </w:r>
            </w:ins>
          </w:p>
        </w:tc>
        <w:tc>
          <w:tcPr>
            <w:tcW w:w="565" w:type="dxa"/>
            <w:tcBorders>
              <w:left w:val="single" w:sz="4" w:space="0" w:color="auto"/>
            </w:tcBorders>
            <w:vAlign w:val="center"/>
          </w:tcPr>
          <w:p w14:paraId="11195ECD" w14:textId="461C88D7" w:rsidR="00D128F7" w:rsidRPr="007E0F91" w:rsidRDefault="00D128F7" w:rsidP="00D128F7">
            <w:pPr>
              <w:jc w:val="center"/>
              <w:rPr>
                <w:ins w:id="21477" w:author="Στάθης Καπ" w:date="2023-03-09T06:32:00Z"/>
                <w:sz w:val="16"/>
                <w:szCs w:val="16"/>
              </w:rPr>
            </w:pPr>
            <w:ins w:id="21478" w:author="Στάθης Καπ" w:date="2023-03-09T07:43:00Z">
              <w:r>
                <w:rPr>
                  <w:rFonts w:ascii="Calibri" w:hAnsi="Calibri" w:cs="Calibri"/>
                  <w:color w:val="000000"/>
                  <w:sz w:val="16"/>
                  <w:szCs w:val="16"/>
                </w:rPr>
                <w:t>760</w:t>
              </w:r>
            </w:ins>
          </w:p>
        </w:tc>
        <w:tc>
          <w:tcPr>
            <w:tcW w:w="679" w:type="dxa"/>
            <w:tcBorders>
              <w:right w:val="single" w:sz="4" w:space="0" w:color="auto"/>
            </w:tcBorders>
            <w:vAlign w:val="center"/>
          </w:tcPr>
          <w:p w14:paraId="15569FE3" w14:textId="3D8965BF" w:rsidR="00D128F7" w:rsidRPr="007E0F91" w:rsidRDefault="00D128F7" w:rsidP="00D128F7">
            <w:pPr>
              <w:jc w:val="center"/>
              <w:rPr>
                <w:ins w:id="21479" w:author="Στάθης Καπ" w:date="2023-03-09T06:32:00Z"/>
                <w:sz w:val="16"/>
                <w:szCs w:val="16"/>
              </w:rPr>
            </w:pPr>
            <w:ins w:id="21480" w:author="Στάθης Καπ" w:date="2023-03-09T07:43:00Z">
              <w:r>
                <w:rPr>
                  <w:rFonts w:ascii="Calibri" w:hAnsi="Calibri" w:cs="Calibri"/>
                  <w:color w:val="000000"/>
                  <w:sz w:val="16"/>
                  <w:szCs w:val="16"/>
                </w:rPr>
                <w:t>747</w:t>
              </w:r>
            </w:ins>
          </w:p>
        </w:tc>
        <w:tc>
          <w:tcPr>
            <w:tcW w:w="453" w:type="dxa"/>
            <w:tcBorders>
              <w:left w:val="single" w:sz="4" w:space="0" w:color="auto"/>
            </w:tcBorders>
            <w:vAlign w:val="center"/>
          </w:tcPr>
          <w:p w14:paraId="374090E5" w14:textId="39F2E2BF" w:rsidR="00D128F7" w:rsidRPr="007E0F91" w:rsidRDefault="00D128F7" w:rsidP="00D128F7">
            <w:pPr>
              <w:jc w:val="center"/>
              <w:rPr>
                <w:ins w:id="21481" w:author="Στάθης Καπ" w:date="2023-03-09T06:32:00Z"/>
                <w:sz w:val="16"/>
                <w:szCs w:val="16"/>
              </w:rPr>
            </w:pPr>
            <w:ins w:id="21482" w:author="Στάθης Καπ" w:date="2023-03-09T07:43:00Z">
              <w:r>
                <w:rPr>
                  <w:rFonts w:ascii="Calibri" w:hAnsi="Calibri" w:cs="Calibri"/>
                  <w:color w:val="000000"/>
                  <w:sz w:val="16"/>
                  <w:szCs w:val="16"/>
                </w:rPr>
                <w:t>674</w:t>
              </w:r>
            </w:ins>
          </w:p>
        </w:tc>
        <w:tc>
          <w:tcPr>
            <w:tcW w:w="708" w:type="dxa"/>
            <w:vAlign w:val="center"/>
          </w:tcPr>
          <w:p w14:paraId="43037B55" w14:textId="0F25AFB2" w:rsidR="00D128F7" w:rsidRPr="007E0F91" w:rsidRDefault="00D128F7" w:rsidP="00D128F7">
            <w:pPr>
              <w:jc w:val="center"/>
              <w:rPr>
                <w:ins w:id="21483" w:author="Στάθης Καπ" w:date="2023-03-09T06:32:00Z"/>
                <w:sz w:val="16"/>
                <w:szCs w:val="16"/>
              </w:rPr>
            </w:pPr>
            <w:ins w:id="21484" w:author="Στάθης Καπ" w:date="2023-03-09T07:43:00Z">
              <w:r>
                <w:rPr>
                  <w:rFonts w:ascii="Calibri" w:hAnsi="Calibri" w:cs="Calibri"/>
                  <w:color w:val="000000"/>
                  <w:sz w:val="16"/>
                  <w:szCs w:val="16"/>
                </w:rPr>
                <w:t>11.32</w:t>
              </w:r>
            </w:ins>
          </w:p>
        </w:tc>
        <w:tc>
          <w:tcPr>
            <w:tcW w:w="652" w:type="dxa"/>
            <w:tcBorders>
              <w:right w:val="single" w:sz="4" w:space="0" w:color="auto"/>
            </w:tcBorders>
            <w:vAlign w:val="center"/>
          </w:tcPr>
          <w:p w14:paraId="779F330F" w14:textId="18020269" w:rsidR="00D128F7" w:rsidRPr="007E0F91" w:rsidRDefault="00D128F7" w:rsidP="00D128F7">
            <w:pPr>
              <w:jc w:val="center"/>
              <w:rPr>
                <w:ins w:id="21485" w:author="Στάθης Καπ" w:date="2023-03-09T06:32:00Z"/>
                <w:sz w:val="16"/>
                <w:szCs w:val="16"/>
              </w:rPr>
            </w:pPr>
            <w:ins w:id="21486" w:author="Στάθης Καπ" w:date="2023-03-09T07:43:00Z">
              <w:r>
                <w:rPr>
                  <w:rFonts w:ascii="Calibri" w:hAnsi="Calibri" w:cs="Calibri"/>
                  <w:color w:val="000000"/>
                  <w:sz w:val="16"/>
                  <w:szCs w:val="16"/>
                </w:rPr>
                <w:t>0.407</w:t>
              </w:r>
            </w:ins>
          </w:p>
        </w:tc>
        <w:tc>
          <w:tcPr>
            <w:tcW w:w="453" w:type="dxa"/>
            <w:tcBorders>
              <w:left w:val="single" w:sz="4" w:space="0" w:color="auto"/>
            </w:tcBorders>
            <w:vAlign w:val="center"/>
          </w:tcPr>
          <w:p w14:paraId="3176B5B8" w14:textId="7F2BD400" w:rsidR="00D128F7" w:rsidRPr="007E0F91" w:rsidRDefault="00D128F7" w:rsidP="00D128F7">
            <w:pPr>
              <w:jc w:val="center"/>
              <w:rPr>
                <w:ins w:id="21487" w:author="Στάθης Καπ" w:date="2023-03-09T06:32:00Z"/>
                <w:sz w:val="16"/>
                <w:szCs w:val="16"/>
              </w:rPr>
            </w:pPr>
            <w:ins w:id="21488" w:author="Στάθης Καπ" w:date="2023-03-09T07:43:00Z">
              <w:r>
                <w:rPr>
                  <w:rFonts w:ascii="Calibri" w:hAnsi="Calibri" w:cs="Calibri"/>
                  <w:color w:val="000000"/>
                  <w:sz w:val="16"/>
                  <w:szCs w:val="16"/>
                </w:rPr>
                <w:t>651</w:t>
              </w:r>
            </w:ins>
          </w:p>
        </w:tc>
        <w:tc>
          <w:tcPr>
            <w:tcW w:w="454" w:type="dxa"/>
            <w:vAlign w:val="center"/>
          </w:tcPr>
          <w:p w14:paraId="322623A5" w14:textId="3D5F14C7" w:rsidR="00D128F7" w:rsidRPr="007E0F91" w:rsidRDefault="00D128F7" w:rsidP="00D128F7">
            <w:pPr>
              <w:jc w:val="center"/>
              <w:rPr>
                <w:ins w:id="21489" w:author="Στάθης Καπ" w:date="2023-03-09T06:32:00Z"/>
                <w:sz w:val="16"/>
                <w:szCs w:val="16"/>
              </w:rPr>
            </w:pPr>
            <w:ins w:id="21490" w:author="Στάθης Καπ" w:date="2023-03-09T07:43:00Z">
              <w:r>
                <w:rPr>
                  <w:rFonts w:ascii="Calibri" w:hAnsi="Calibri" w:cs="Calibri"/>
                  <w:color w:val="000000"/>
                  <w:sz w:val="16"/>
                  <w:szCs w:val="16"/>
                </w:rPr>
                <w:t>3.41</w:t>
              </w:r>
            </w:ins>
          </w:p>
        </w:tc>
        <w:tc>
          <w:tcPr>
            <w:tcW w:w="454" w:type="dxa"/>
            <w:vAlign w:val="center"/>
          </w:tcPr>
          <w:p w14:paraId="7C323593" w14:textId="1A435405" w:rsidR="00D128F7" w:rsidRPr="007E0F91" w:rsidRDefault="00D128F7" w:rsidP="00D128F7">
            <w:pPr>
              <w:jc w:val="center"/>
              <w:rPr>
                <w:ins w:id="21491" w:author="Στάθης Καπ" w:date="2023-03-09T06:32:00Z"/>
                <w:sz w:val="16"/>
                <w:szCs w:val="16"/>
              </w:rPr>
            </w:pPr>
            <w:ins w:id="21492" w:author="Στάθης Καπ" w:date="2023-03-09T07:43:00Z">
              <w:r>
                <w:rPr>
                  <w:rFonts w:ascii="Calibri" w:hAnsi="Calibri" w:cs="Calibri"/>
                  <w:color w:val="000000"/>
                  <w:sz w:val="16"/>
                  <w:szCs w:val="16"/>
                </w:rPr>
                <w:t>0.347</w:t>
              </w:r>
            </w:ins>
          </w:p>
        </w:tc>
        <w:tc>
          <w:tcPr>
            <w:tcW w:w="457" w:type="dxa"/>
            <w:tcBorders>
              <w:right w:val="single" w:sz="4" w:space="0" w:color="auto"/>
            </w:tcBorders>
            <w:vAlign w:val="center"/>
          </w:tcPr>
          <w:p w14:paraId="2D3E30EE" w14:textId="23FB0D8C" w:rsidR="00D128F7" w:rsidRPr="007E0F91" w:rsidRDefault="00D128F7" w:rsidP="00D128F7">
            <w:pPr>
              <w:jc w:val="center"/>
              <w:rPr>
                <w:ins w:id="21493" w:author="Στάθης Καπ" w:date="2023-03-09T06:32:00Z"/>
                <w:sz w:val="16"/>
                <w:szCs w:val="16"/>
              </w:rPr>
            </w:pPr>
            <w:ins w:id="21494" w:author="Στάθης Καπ" w:date="2023-03-09T07:43:00Z">
              <w:r>
                <w:rPr>
                  <w:rFonts w:ascii="Calibri" w:hAnsi="Calibri" w:cs="Calibri"/>
                  <w:color w:val="000000"/>
                  <w:sz w:val="16"/>
                  <w:szCs w:val="16"/>
                </w:rPr>
                <w:t>14.74</w:t>
              </w:r>
            </w:ins>
          </w:p>
        </w:tc>
        <w:tc>
          <w:tcPr>
            <w:tcW w:w="453" w:type="dxa"/>
            <w:tcBorders>
              <w:left w:val="single" w:sz="4" w:space="0" w:color="auto"/>
            </w:tcBorders>
            <w:vAlign w:val="center"/>
          </w:tcPr>
          <w:p w14:paraId="45E7DCEC" w14:textId="4618EF4A" w:rsidR="00D128F7" w:rsidRPr="007E0F91" w:rsidRDefault="00D128F7" w:rsidP="00D128F7">
            <w:pPr>
              <w:jc w:val="center"/>
              <w:rPr>
                <w:ins w:id="21495" w:author="Στάθης Καπ" w:date="2023-03-09T06:32:00Z"/>
                <w:sz w:val="16"/>
                <w:szCs w:val="16"/>
              </w:rPr>
            </w:pPr>
            <w:ins w:id="21496" w:author="Στάθης Καπ" w:date="2023-03-09T07:43:00Z">
              <w:r>
                <w:rPr>
                  <w:rFonts w:ascii="Calibri" w:hAnsi="Calibri" w:cs="Calibri"/>
                  <w:color w:val="000000"/>
                  <w:sz w:val="16"/>
                  <w:szCs w:val="16"/>
                </w:rPr>
                <w:t>565</w:t>
              </w:r>
            </w:ins>
          </w:p>
        </w:tc>
        <w:tc>
          <w:tcPr>
            <w:tcW w:w="454" w:type="dxa"/>
            <w:vAlign w:val="center"/>
          </w:tcPr>
          <w:p w14:paraId="6B1327FE" w14:textId="4136FC43" w:rsidR="00D128F7" w:rsidRPr="007E0F91" w:rsidRDefault="00D128F7" w:rsidP="00D128F7">
            <w:pPr>
              <w:jc w:val="center"/>
              <w:rPr>
                <w:ins w:id="21497" w:author="Στάθης Καπ" w:date="2023-03-09T06:32:00Z"/>
                <w:sz w:val="16"/>
                <w:szCs w:val="16"/>
              </w:rPr>
            </w:pPr>
            <w:ins w:id="21498" w:author="Στάθης Καπ" w:date="2023-03-09T07:43:00Z">
              <w:r>
                <w:rPr>
                  <w:rFonts w:ascii="Calibri" w:hAnsi="Calibri" w:cs="Calibri"/>
                  <w:color w:val="000000"/>
                  <w:sz w:val="16"/>
                  <w:szCs w:val="16"/>
                </w:rPr>
                <w:t>16.17</w:t>
              </w:r>
            </w:ins>
          </w:p>
        </w:tc>
        <w:tc>
          <w:tcPr>
            <w:tcW w:w="454" w:type="dxa"/>
            <w:vAlign w:val="center"/>
          </w:tcPr>
          <w:p w14:paraId="58F22871" w14:textId="27E4ACDA" w:rsidR="00D128F7" w:rsidRPr="007E0F91" w:rsidRDefault="00D128F7" w:rsidP="00D128F7">
            <w:pPr>
              <w:jc w:val="center"/>
              <w:rPr>
                <w:ins w:id="21499" w:author="Στάθης Καπ" w:date="2023-03-09T06:32:00Z"/>
                <w:sz w:val="16"/>
                <w:szCs w:val="16"/>
              </w:rPr>
            </w:pPr>
            <w:ins w:id="21500" w:author="Στάθης Καπ" w:date="2023-03-09T07:43:00Z">
              <w:r>
                <w:rPr>
                  <w:rFonts w:ascii="Calibri" w:hAnsi="Calibri" w:cs="Calibri"/>
                  <w:color w:val="000000"/>
                  <w:sz w:val="16"/>
                  <w:szCs w:val="16"/>
                </w:rPr>
                <w:t>0.319</w:t>
              </w:r>
            </w:ins>
          </w:p>
        </w:tc>
        <w:tc>
          <w:tcPr>
            <w:tcW w:w="454" w:type="dxa"/>
            <w:tcBorders>
              <w:right w:val="single" w:sz="4" w:space="0" w:color="auto"/>
            </w:tcBorders>
            <w:vAlign w:val="center"/>
          </w:tcPr>
          <w:p w14:paraId="5D0669EA" w14:textId="0AC7E876" w:rsidR="00D128F7" w:rsidRPr="007E0F91" w:rsidRDefault="00D128F7" w:rsidP="00D128F7">
            <w:pPr>
              <w:jc w:val="center"/>
              <w:rPr>
                <w:ins w:id="21501" w:author="Στάθης Καπ" w:date="2023-03-09T06:32:00Z"/>
                <w:sz w:val="16"/>
                <w:szCs w:val="16"/>
              </w:rPr>
            </w:pPr>
            <w:ins w:id="21502" w:author="Στάθης Καπ" w:date="2023-03-09T07:43:00Z">
              <w:r>
                <w:rPr>
                  <w:rFonts w:ascii="Calibri" w:hAnsi="Calibri" w:cs="Calibri"/>
                  <w:color w:val="000000"/>
                  <w:sz w:val="16"/>
                  <w:szCs w:val="16"/>
                </w:rPr>
                <w:t>21.62</w:t>
              </w:r>
            </w:ins>
          </w:p>
        </w:tc>
        <w:tc>
          <w:tcPr>
            <w:tcW w:w="453" w:type="dxa"/>
            <w:tcBorders>
              <w:left w:val="single" w:sz="4" w:space="0" w:color="auto"/>
            </w:tcBorders>
            <w:vAlign w:val="center"/>
          </w:tcPr>
          <w:p w14:paraId="5A1A214E" w14:textId="1E2055CE" w:rsidR="00D128F7" w:rsidRPr="007E0F91" w:rsidRDefault="00D128F7" w:rsidP="00D128F7">
            <w:pPr>
              <w:jc w:val="center"/>
              <w:rPr>
                <w:ins w:id="21503" w:author="Στάθης Καπ" w:date="2023-03-09T06:32:00Z"/>
                <w:sz w:val="16"/>
                <w:szCs w:val="16"/>
              </w:rPr>
            </w:pPr>
            <w:ins w:id="21504" w:author="Στάθης Καπ" w:date="2023-03-09T07:43:00Z">
              <w:r>
                <w:rPr>
                  <w:rFonts w:ascii="Calibri" w:hAnsi="Calibri" w:cs="Calibri"/>
                  <w:color w:val="000000"/>
                  <w:sz w:val="16"/>
                  <w:szCs w:val="16"/>
                </w:rPr>
                <w:t>552</w:t>
              </w:r>
            </w:ins>
          </w:p>
        </w:tc>
        <w:tc>
          <w:tcPr>
            <w:tcW w:w="454" w:type="dxa"/>
            <w:vAlign w:val="center"/>
          </w:tcPr>
          <w:p w14:paraId="377C8B5F" w14:textId="6593D503" w:rsidR="00D128F7" w:rsidRPr="007E0F91" w:rsidRDefault="00D128F7" w:rsidP="00D128F7">
            <w:pPr>
              <w:jc w:val="center"/>
              <w:rPr>
                <w:ins w:id="21505" w:author="Στάθης Καπ" w:date="2023-03-09T06:32:00Z"/>
                <w:sz w:val="16"/>
                <w:szCs w:val="16"/>
              </w:rPr>
            </w:pPr>
            <w:ins w:id="21506" w:author="Στάθης Καπ" w:date="2023-03-09T07:43:00Z">
              <w:r>
                <w:rPr>
                  <w:rFonts w:ascii="Calibri" w:hAnsi="Calibri" w:cs="Calibri"/>
                  <w:color w:val="000000"/>
                  <w:sz w:val="16"/>
                  <w:szCs w:val="16"/>
                </w:rPr>
                <w:t>18.1</w:t>
              </w:r>
            </w:ins>
          </w:p>
        </w:tc>
        <w:tc>
          <w:tcPr>
            <w:tcW w:w="454" w:type="dxa"/>
            <w:vAlign w:val="center"/>
          </w:tcPr>
          <w:p w14:paraId="3FFB93C7" w14:textId="3D493F77" w:rsidR="00D128F7" w:rsidRPr="007E0F91" w:rsidRDefault="00D128F7" w:rsidP="00D128F7">
            <w:pPr>
              <w:jc w:val="center"/>
              <w:rPr>
                <w:ins w:id="21507" w:author="Στάθης Καπ" w:date="2023-03-09T06:32:00Z"/>
                <w:sz w:val="16"/>
                <w:szCs w:val="16"/>
              </w:rPr>
            </w:pPr>
            <w:ins w:id="21508" w:author="Στάθης Καπ" w:date="2023-03-09T07:43:00Z">
              <w:r>
                <w:rPr>
                  <w:rFonts w:ascii="Calibri" w:hAnsi="Calibri" w:cs="Calibri"/>
                  <w:color w:val="000000"/>
                  <w:sz w:val="16"/>
                  <w:szCs w:val="16"/>
                </w:rPr>
                <w:t>0.43</w:t>
              </w:r>
            </w:ins>
          </w:p>
        </w:tc>
        <w:tc>
          <w:tcPr>
            <w:tcW w:w="461" w:type="dxa"/>
            <w:tcBorders>
              <w:right w:val="single" w:sz="4" w:space="0" w:color="auto"/>
            </w:tcBorders>
            <w:vAlign w:val="center"/>
          </w:tcPr>
          <w:p w14:paraId="31611216" w14:textId="3E147B71" w:rsidR="00D128F7" w:rsidRPr="007E0F91" w:rsidRDefault="00D128F7" w:rsidP="00D128F7">
            <w:pPr>
              <w:jc w:val="center"/>
              <w:rPr>
                <w:ins w:id="21509" w:author="Στάθης Καπ" w:date="2023-03-09T06:32:00Z"/>
                <w:sz w:val="16"/>
                <w:szCs w:val="16"/>
              </w:rPr>
            </w:pPr>
            <w:ins w:id="21510" w:author="Στάθης Καπ" w:date="2023-03-09T07:43:00Z">
              <w:r>
                <w:rPr>
                  <w:rFonts w:ascii="Calibri" w:hAnsi="Calibri" w:cs="Calibri"/>
                  <w:color w:val="000000"/>
                  <w:sz w:val="16"/>
                  <w:szCs w:val="16"/>
                </w:rPr>
                <w:t>-5.65</w:t>
              </w:r>
            </w:ins>
          </w:p>
        </w:tc>
      </w:tr>
      <w:tr w:rsidR="00D128F7" w14:paraId="076EB321" w14:textId="77777777" w:rsidTr="009861B1">
        <w:trPr>
          <w:trHeight w:val="170"/>
          <w:jc w:val="center"/>
          <w:ins w:id="2151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EB0E21A" w14:textId="77777777" w:rsidR="00D128F7" w:rsidRPr="007E0F91" w:rsidRDefault="00D128F7" w:rsidP="00D128F7">
            <w:pPr>
              <w:jc w:val="center"/>
              <w:rPr>
                <w:ins w:id="21512" w:author="Στάθης Καπ" w:date="2023-03-09T06:32:00Z"/>
                <w:sz w:val="16"/>
                <w:szCs w:val="16"/>
              </w:rPr>
            </w:pPr>
            <w:ins w:id="21513" w:author="Στάθης Καπ" w:date="2023-03-09T06:32:00Z">
              <w:r w:rsidRPr="009861B1">
                <w:rPr>
                  <w:rFonts w:ascii="Calibri" w:hAnsi="Calibri" w:cs="Calibri"/>
                  <w:color w:val="000000"/>
                  <w:sz w:val="16"/>
                  <w:szCs w:val="16"/>
                </w:rPr>
                <w:t>r108</w:t>
              </w:r>
            </w:ins>
          </w:p>
        </w:tc>
        <w:tc>
          <w:tcPr>
            <w:tcW w:w="565" w:type="dxa"/>
            <w:tcBorders>
              <w:left w:val="single" w:sz="4" w:space="0" w:color="auto"/>
            </w:tcBorders>
            <w:vAlign w:val="center"/>
          </w:tcPr>
          <w:p w14:paraId="52DEC880" w14:textId="022F9C08" w:rsidR="00D128F7" w:rsidRPr="007E0F91" w:rsidRDefault="00D128F7" w:rsidP="00D128F7">
            <w:pPr>
              <w:jc w:val="center"/>
              <w:rPr>
                <w:ins w:id="21514" w:author="Στάθης Καπ" w:date="2023-03-09T06:32:00Z"/>
                <w:sz w:val="16"/>
                <w:szCs w:val="16"/>
              </w:rPr>
            </w:pPr>
            <w:ins w:id="21515" w:author="Στάθης Καπ" w:date="2023-03-09T07:43:00Z">
              <w:r>
                <w:rPr>
                  <w:rFonts w:ascii="Calibri" w:hAnsi="Calibri" w:cs="Calibri"/>
                  <w:color w:val="000000"/>
                  <w:sz w:val="16"/>
                  <w:szCs w:val="16"/>
                </w:rPr>
                <w:t>797</w:t>
              </w:r>
            </w:ins>
          </w:p>
        </w:tc>
        <w:tc>
          <w:tcPr>
            <w:tcW w:w="679" w:type="dxa"/>
            <w:tcBorders>
              <w:right w:val="single" w:sz="4" w:space="0" w:color="auto"/>
            </w:tcBorders>
            <w:vAlign w:val="center"/>
          </w:tcPr>
          <w:p w14:paraId="47BEB429" w14:textId="3F66BBF6" w:rsidR="00D128F7" w:rsidRPr="007E0F91" w:rsidRDefault="00D128F7" w:rsidP="00D128F7">
            <w:pPr>
              <w:jc w:val="center"/>
              <w:rPr>
                <w:ins w:id="21516" w:author="Στάθης Καπ" w:date="2023-03-09T06:32:00Z"/>
                <w:sz w:val="16"/>
                <w:szCs w:val="16"/>
              </w:rPr>
            </w:pPr>
            <w:ins w:id="21517" w:author="Στάθης Καπ" w:date="2023-03-09T07:43:00Z">
              <w:r>
                <w:rPr>
                  <w:rFonts w:ascii="Calibri" w:hAnsi="Calibri" w:cs="Calibri"/>
                  <w:color w:val="000000"/>
                  <w:sz w:val="16"/>
                  <w:szCs w:val="16"/>
                </w:rPr>
                <w:t>790</w:t>
              </w:r>
            </w:ins>
          </w:p>
        </w:tc>
        <w:tc>
          <w:tcPr>
            <w:tcW w:w="453" w:type="dxa"/>
            <w:tcBorders>
              <w:left w:val="single" w:sz="4" w:space="0" w:color="auto"/>
            </w:tcBorders>
            <w:vAlign w:val="center"/>
          </w:tcPr>
          <w:p w14:paraId="7A1264AE" w14:textId="7ED5B5A7" w:rsidR="00D128F7" w:rsidRPr="007E0F91" w:rsidRDefault="00D128F7" w:rsidP="00D128F7">
            <w:pPr>
              <w:jc w:val="center"/>
              <w:rPr>
                <w:ins w:id="21518" w:author="Στάθης Καπ" w:date="2023-03-09T06:32:00Z"/>
                <w:sz w:val="16"/>
                <w:szCs w:val="16"/>
              </w:rPr>
            </w:pPr>
            <w:ins w:id="21519" w:author="Στάθης Καπ" w:date="2023-03-09T07:43:00Z">
              <w:r>
                <w:rPr>
                  <w:rFonts w:ascii="Calibri" w:hAnsi="Calibri" w:cs="Calibri"/>
                  <w:color w:val="000000"/>
                  <w:sz w:val="16"/>
                  <w:szCs w:val="16"/>
                </w:rPr>
                <w:t>712</w:t>
              </w:r>
            </w:ins>
          </w:p>
        </w:tc>
        <w:tc>
          <w:tcPr>
            <w:tcW w:w="708" w:type="dxa"/>
            <w:vAlign w:val="center"/>
          </w:tcPr>
          <w:p w14:paraId="2EAD549C" w14:textId="0168E921" w:rsidR="00D128F7" w:rsidRPr="007E0F91" w:rsidRDefault="00D128F7" w:rsidP="00D128F7">
            <w:pPr>
              <w:jc w:val="center"/>
              <w:rPr>
                <w:ins w:id="21520" w:author="Στάθης Καπ" w:date="2023-03-09T06:32:00Z"/>
                <w:sz w:val="16"/>
                <w:szCs w:val="16"/>
              </w:rPr>
            </w:pPr>
            <w:ins w:id="21521" w:author="Στάθης Καπ" w:date="2023-03-09T07:43:00Z">
              <w:r>
                <w:rPr>
                  <w:rFonts w:ascii="Calibri" w:hAnsi="Calibri" w:cs="Calibri"/>
                  <w:color w:val="000000"/>
                  <w:sz w:val="16"/>
                  <w:szCs w:val="16"/>
                </w:rPr>
                <w:t>10.66</w:t>
              </w:r>
            </w:ins>
          </w:p>
        </w:tc>
        <w:tc>
          <w:tcPr>
            <w:tcW w:w="652" w:type="dxa"/>
            <w:tcBorders>
              <w:right w:val="single" w:sz="4" w:space="0" w:color="auto"/>
            </w:tcBorders>
            <w:vAlign w:val="center"/>
          </w:tcPr>
          <w:p w14:paraId="4A939FA4" w14:textId="74BFF088" w:rsidR="00D128F7" w:rsidRPr="007E0F91" w:rsidRDefault="00D128F7" w:rsidP="00D128F7">
            <w:pPr>
              <w:jc w:val="center"/>
              <w:rPr>
                <w:ins w:id="21522" w:author="Στάθης Καπ" w:date="2023-03-09T06:32:00Z"/>
                <w:sz w:val="16"/>
                <w:szCs w:val="16"/>
              </w:rPr>
            </w:pPr>
            <w:ins w:id="21523" w:author="Στάθης Καπ" w:date="2023-03-09T07:43:00Z">
              <w:r>
                <w:rPr>
                  <w:rFonts w:ascii="Calibri" w:hAnsi="Calibri" w:cs="Calibri"/>
                  <w:color w:val="000000"/>
                  <w:sz w:val="16"/>
                  <w:szCs w:val="16"/>
                </w:rPr>
                <w:t>0.455</w:t>
              </w:r>
            </w:ins>
          </w:p>
        </w:tc>
        <w:tc>
          <w:tcPr>
            <w:tcW w:w="453" w:type="dxa"/>
            <w:tcBorders>
              <w:left w:val="single" w:sz="4" w:space="0" w:color="auto"/>
            </w:tcBorders>
            <w:vAlign w:val="center"/>
          </w:tcPr>
          <w:p w14:paraId="1C602E8C" w14:textId="57676825" w:rsidR="00D128F7" w:rsidRPr="007E0F91" w:rsidRDefault="00D128F7" w:rsidP="00D128F7">
            <w:pPr>
              <w:jc w:val="center"/>
              <w:rPr>
                <w:ins w:id="21524" w:author="Στάθης Καπ" w:date="2023-03-09T06:32:00Z"/>
                <w:sz w:val="16"/>
                <w:szCs w:val="16"/>
              </w:rPr>
            </w:pPr>
            <w:ins w:id="21525" w:author="Στάθης Καπ" w:date="2023-03-09T07:43:00Z">
              <w:r>
                <w:rPr>
                  <w:rFonts w:ascii="Calibri" w:hAnsi="Calibri" w:cs="Calibri"/>
                  <w:color w:val="000000"/>
                  <w:sz w:val="16"/>
                  <w:szCs w:val="16"/>
                </w:rPr>
                <w:t>681</w:t>
              </w:r>
            </w:ins>
          </w:p>
        </w:tc>
        <w:tc>
          <w:tcPr>
            <w:tcW w:w="454" w:type="dxa"/>
            <w:vAlign w:val="center"/>
          </w:tcPr>
          <w:p w14:paraId="30E66DC7" w14:textId="3F7A40C4" w:rsidR="00D128F7" w:rsidRPr="007E0F91" w:rsidRDefault="00D128F7" w:rsidP="00D128F7">
            <w:pPr>
              <w:jc w:val="center"/>
              <w:rPr>
                <w:ins w:id="21526" w:author="Στάθης Καπ" w:date="2023-03-09T06:32:00Z"/>
                <w:sz w:val="16"/>
                <w:szCs w:val="16"/>
              </w:rPr>
            </w:pPr>
            <w:ins w:id="21527" w:author="Στάθης Καπ" w:date="2023-03-09T07:43:00Z">
              <w:r>
                <w:rPr>
                  <w:rFonts w:ascii="Calibri" w:hAnsi="Calibri" w:cs="Calibri"/>
                  <w:color w:val="000000"/>
                  <w:sz w:val="16"/>
                  <w:szCs w:val="16"/>
                </w:rPr>
                <w:t>4.35</w:t>
              </w:r>
            </w:ins>
          </w:p>
        </w:tc>
        <w:tc>
          <w:tcPr>
            <w:tcW w:w="454" w:type="dxa"/>
            <w:vAlign w:val="center"/>
          </w:tcPr>
          <w:p w14:paraId="130E389F" w14:textId="15FAADF7" w:rsidR="00D128F7" w:rsidRPr="007E0F91" w:rsidRDefault="00D128F7" w:rsidP="00D128F7">
            <w:pPr>
              <w:jc w:val="center"/>
              <w:rPr>
                <w:ins w:id="21528" w:author="Στάθης Καπ" w:date="2023-03-09T06:32:00Z"/>
                <w:sz w:val="16"/>
                <w:szCs w:val="16"/>
              </w:rPr>
            </w:pPr>
            <w:ins w:id="21529" w:author="Στάθης Καπ" w:date="2023-03-09T07:43:00Z">
              <w:r>
                <w:rPr>
                  <w:rFonts w:ascii="Calibri" w:hAnsi="Calibri" w:cs="Calibri"/>
                  <w:color w:val="000000"/>
                  <w:sz w:val="16"/>
                  <w:szCs w:val="16"/>
                </w:rPr>
                <w:t>0.313</w:t>
              </w:r>
            </w:ins>
          </w:p>
        </w:tc>
        <w:tc>
          <w:tcPr>
            <w:tcW w:w="457" w:type="dxa"/>
            <w:tcBorders>
              <w:right w:val="single" w:sz="4" w:space="0" w:color="auto"/>
            </w:tcBorders>
            <w:vAlign w:val="center"/>
          </w:tcPr>
          <w:p w14:paraId="239EF09F" w14:textId="4CF0929A" w:rsidR="00D128F7" w:rsidRPr="007E0F91" w:rsidRDefault="00D128F7" w:rsidP="00D128F7">
            <w:pPr>
              <w:jc w:val="center"/>
              <w:rPr>
                <w:ins w:id="21530" w:author="Στάθης Καπ" w:date="2023-03-09T06:32:00Z"/>
                <w:sz w:val="16"/>
                <w:szCs w:val="16"/>
              </w:rPr>
            </w:pPr>
            <w:ins w:id="21531" w:author="Στάθης Καπ" w:date="2023-03-09T07:43:00Z">
              <w:r>
                <w:rPr>
                  <w:rFonts w:ascii="Calibri" w:hAnsi="Calibri" w:cs="Calibri"/>
                  <w:color w:val="000000"/>
                  <w:sz w:val="16"/>
                  <w:szCs w:val="16"/>
                </w:rPr>
                <w:t>31.21</w:t>
              </w:r>
            </w:ins>
          </w:p>
        </w:tc>
        <w:tc>
          <w:tcPr>
            <w:tcW w:w="453" w:type="dxa"/>
            <w:tcBorders>
              <w:left w:val="single" w:sz="4" w:space="0" w:color="auto"/>
            </w:tcBorders>
            <w:vAlign w:val="center"/>
          </w:tcPr>
          <w:p w14:paraId="2381DAD5" w14:textId="428523FD" w:rsidR="00D128F7" w:rsidRPr="007E0F91" w:rsidRDefault="00D128F7" w:rsidP="00D128F7">
            <w:pPr>
              <w:jc w:val="center"/>
              <w:rPr>
                <w:ins w:id="21532" w:author="Στάθης Καπ" w:date="2023-03-09T06:32:00Z"/>
                <w:sz w:val="16"/>
                <w:szCs w:val="16"/>
              </w:rPr>
            </w:pPr>
            <w:ins w:id="21533" w:author="Στάθης Καπ" w:date="2023-03-09T07:43:00Z">
              <w:r>
                <w:rPr>
                  <w:rFonts w:ascii="Calibri" w:hAnsi="Calibri" w:cs="Calibri"/>
                  <w:color w:val="000000"/>
                  <w:sz w:val="16"/>
                  <w:szCs w:val="16"/>
                </w:rPr>
                <w:t>598</w:t>
              </w:r>
            </w:ins>
          </w:p>
        </w:tc>
        <w:tc>
          <w:tcPr>
            <w:tcW w:w="454" w:type="dxa"/>
            <w:vAlign w:val="center"/>
          </w:tcPr>
          <w:p w14:paraId="47B4D367" w14:textId="27FA48C7" w:rsidR="00D128F7" w:rsidRPr="007E0F91" w:rsidRDefault="00D128F7" w:rsidP="00D128F7">
            <w:pPr>
              <w:jc w:val="center"/>
              <w:rPr>
                <w:ins w:id="21534" w:author="Στάθης Καπ" w:date="2023-03-09T06:32:00Z"/>
                <w:sz w:val="16"/>
                <w:szCs w:val="16"/>
              </w:rPr>
            </w:pPr>
            <w:ins w:id="21535" w:author="Στάθης Καπ" w:date="2023-03-09T07:43:00Z">
              <w:r>
                <w:rPr>
                  <w:rFonts w:ascii="Calibri" w:hAnsi="Calibri" w:cs="Calibri"/>
                  <w:color w:val="000000"/>
                  <w:sz w:val="16"/>
                  <w:szCs w:val="16"/>
                </w:rPr>
                <w:t>16.01</w:t>
              </w:r>
            </w:ins>
          </w:p>
        </w:tc>
        <w:tc>
          <w:tcPr>
            <w:tcW w:w="454" w:type="dxa"/>
            <w:vAlign w:val="center"/>
          </w:tcPr>
          <w:p w14:paraId="7F1EEED4" w14:textId="2E9D325E" w:rsidR="00D128F7" w:rsidRPr="007E0F91" w:rsidRDefault="00D128F7" w:rsidP="00D128F7">
            <w:pPr>
              <w:jc w:val="center"/>
              <w:rPr>
                <w:ins w:id="21536" w:author="Στάθης Καπ" w:date="2023-03-09T06:32:00Z"/>
                <w:sz w:val="16"/>
                <w:szCs w:val="16"/>
              </w:rPr>
            </w:pPr>
            <w:ins w:id="21537" w:author="Στάθης Καπ" w:date="2023-03-09T07:43:00Z">
              <w:r>
                <w:rPr>
                  <w:rFonts w:ascii="Calibri" w:hAnsi="Calibri" w:cs="Calibri"/>
                  <w:color w:val="000000"/>
                  <w:sz w:val="16"/>
                  <w:szCs w:val="16"/>
                </w:rPr>
                <w:t>0.356</w:t>
              </w:r>
            </w:ins>
          </w:p>
        </w:tc>
        <w:tc>
          <w:tcPr>
            <w:tcW w:w="454" w:type="dxa"/>
            <w:tcBorders>
              <w:right w:val="single" w:sz="4" w:space="0" w:color="auto"/>
            </w:tcBorders>
            <w:vAlign w:val="center"/>
          </w:tcPr>
          <w:p w14:paraId="60BD481B" w14:textId="5FA1FA4B" w:rsidR="00D128F7" w:rsidRPr="007E0F91" w:rsidRDefault="00D128F7" w:rsidP="00D128F7">
            <w:pPr>
              <w:jc w:val="center"/>
              <w:rPr>
                <w:ins w:id="21538" w:author="Στάθης Καπ" w:date="2023-03-09T06:32:00Z"/>
                <w:sz w:val="16"/>
                <w:szCs w:val="16"/>
              </w:rPr>
            </w:pPr>
            <w:ins w:id="21539" w:author="Στάθης Καπ" w:date="2023-03-09T07:43:00Z">
              <w:r>
                <w:rPr>
                  <w:rFonts w:ascii="Calibri" w:hAnsi="Calibri" w:cs="Calibri"/>
                  <w:color w:val="000000"/>
                  <w:sz w:val="16"/>
                  <w:szCs w:val="16"/>
                </w:rPr>
                <w:t>21.76</w:t>
              </w:r>
            </w:ins>
          </w:p>
        </w:tc>
        <w:tc>
          <w:tcPr>
            <w:tcW w:w="453" w:type="dxa"/>
            <w:tcBorders>
              <w:left w:val="single" w:sz="4" w:space="0" w:color="auto"/>
            </w:tcBorders>
            <w:vAlign w:val="center"/>
          </w:tcPr>
          <w:p w14:paraId="58840ED8" w14:textId="37B4C5C5" w:rsidR="00D128F7" w:rsidRPr="007E0F91" w:rsidRDefault="00D128F7" w:rsidP="00D128F7">
            <w:pPr>
              <w:jc w:val="center"/>
              <w:rPr>
                <w:ins w:id="21540" w:author="Στάθης Καπ" w:date="2023-03-09T06:32:00Z"/>
                <w:sz w:val="16"/>
                <w:szCs w:val="16"/>
              </w:rPr>
            </w:pPr>
            <w:ins w:id="21541" w:author="Στάθης Καπ" w:date="2023-03-09T07:43:00Z">
              <w:r>
                <w:rPr>
                  <w:rFonts w:ascii="Calibri" w:hAnsi="Calibri" w:cs="Calibri"/>
                  <w:color w:val="000000"/>
                  <w:sz w:val="16"/>
                  <w:szCs w:val="16"/>
                </w:rPr>
                <w:t>618</w:t>
              </w:r>
            </w:ins>
          </w:p>
        </w:tc>
        <w:tc>
          <w:tcPr>
            <w:tcW w:w="454" w:type="dxa"/>
            <w:vAlign w:val="center"/>
          </w:tcPr>
          <w:p w14:paraId="5D3A68E8" w14:textId="6E7C7429" w:rsidR="00D128F7" w:rsidRPr="007E0F91" w:rsidRDefault="00D128F7" w:rsidP="00D128F7">
            <w:pPr>
              <w:jc w:val="center"/>
              <w:rPr>
                <w:ins w:id="21542" w:author="Στάθης Καπ" w:date="2023-03-09T06:32:00Z"/>
                <w:sz w:val="16"/>
                <w:szCs w:val="16"/>
              </w:rPr>
            </w:pPr>
            <w:ins w:id="21543" w:author="Στάθης Καπ" w:date="2023-03-09T07:43:00Z">
              <w:r>
                <w:rPr>
                  <w:rFonts w:ascii="Calibri" w:hAnsi="Calibri" w:cs="Calibri"/>
                  <w:color w:val="000000"/>
                  <w:sz w:val="16"/>
                  <w:szCs w:val="16"/>
                </w:rPr>
                <w:t>13.2</w:t>
              </w:r>
            </w:ins>
          </w:p>
        </w:tc>
        <w:tc>
          <w:tcPr>
            <w:tcW w:w="454" w:type="dxa"/>
            <w:vAlign w:val="center"/>
          </w:tcPr>
          <w:p w14:paraId="24D77076" w14:textId="74ECA0B0" w:rsidR="00D128F7" w:rsidRPr="007E0F91" w:rsidRDefault="00D128F7" w:rsidP="00D128F7">
            <w:pPr>
              <w:jc w:val="center"/>
              <w:rPr>
                <w:ins w:id="21544" w:author="Στάθης Καπ" w:date="2023-03-09T06:32:00Z"/>
                <w:sz w:val="16"/>
                <w:szCs w:val="16"/>
              </w:rPr>
            </w:pPr>
            <w:ins w:id="21545" w:author="Στάθης Καπ" w:date="2023-03-09T07:43:00Z">
              <w:r>
                <w:rPr>
                  <w:rFonts w:ascii="Calibri" w:hAnsi="Calibri" w:cs="Calibri"/>
                  <w:color w:val="000000"/>
                  <w:sz w:val="16"/>
                  <w:szCs w:val="16"/>
                </w:rPr>
                <w:t>0.29</w:t>
              </w:r>
            </w:ins>
          </w:p>
        </w:tc>
        <w:tc>
          <w:tcPr>
            <w:tcW w:w="461" w:type="dxa"/>
            <w:tcBorders>
              <w:right w:val="single" w:sz="4" w:space="0" w:color="auto"/>
            </w:tcBorders>
            <w:vAlign w:val="center"/>
          </w:tcPr>
          <w:p w14:paraId="78023315" w14:textId="34DD878F" w:rsidR="00D128F7" w:rsidRPr="007E0F91" w:rsidRDefault="00D128F7" w:rsidP="00D128F7">
            <w:pPr>
              <w:jc w:val="center"/>
              <w:rPr>
                <w:ins w:id="21546" w:author="Στάθης Καπ" w:date="2023-03-09T06:32:00Z"/>
                <w:sz w:val="16"/>
                <w:szCs w:val="16"/>
              </w:rPr>
            </w:pPr>
            <w:ins w:id="21547" w:author="Στάθης Καπ" w:date="2023-03-09T07:43:00Z">
              <w:r>
                <w:rPr>
                  <w:rFonts w:ascii="Calibri" w:hAnsi="Calibri" w:cs="Calibri"/>
                  <w:color w:val="000000"/>
                  <w:sz w:val="16"/>
                  <w:szCs w:val="16"/>
                </w:rPr>
                <w:t>36.26</w:t>
              </w:r>
            </w:ins>
          </w:p>
        </w:tc>
      </w:tr>
      <w:tr w:rsidR="00D128F7" w14:paraId="22DB7674" w14:textId="77777777" w:rsidTr="009861B1">
        <w:trPr>
          <w:trHeight w:val="170"/>
          <w:jc w:val="center"/>
          <w:ins w:id="2154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CDAAE43" w14:textId="77777777" w:rsidR="00D128F7" w:rsidRPr="007E0F91" w:rsidRDefault="00D128F7" w:rsidP="00D128F7">
            <w:pPr>
              <w:jc w:val="center"/>
              <w:rPr>
                <w:ins w:id="21549" w:author="Στάθης Καπ" w:date="2023-03-09T06:32:00Z"/>
                <w:sz w:val="16"/>
                <w:szCs w:val="16"/>
              </w:rPr>
            </w:pPr>
            <w:ins w:id="21550" w:author="Στάθης Καπ" w:date="2023-03-09T06:32:00Z">
              <w:r w:rsidRPr="009861B1">
                <w:rPr>
                  <w:rFonts w:ascii="Calibri" w:hAnsi="Calibri" w:cs="Calibri"/>
                  <w:color w:val="000000"/>
                  <w:sz w:val="16"/>
                  <w:szCs w:val="16"/>
                </w:rPr>
                <w:t>r109</w:t>
              </w:r>
            </w:ins>
          </w:p>
        </w:tc>
        <w:tc>
          <w:tcPr>
            <w:tcW w:w="565" w:type="dxa"/>
            <w:tcBorders>
              <w:left w:val="single" w:sz="4" w:space="0" w:color="auto"/>
            </w:tcBorders>
            <w:vAlign w:val="center"/>
          </w:tcPr>
          <w:p w14:paraId="2C5C1FCD" w14:textId="5375700E" w:rsidR="00D128F7" w:rsidRPr="007E0F91" w:rsidRDefault="00D128F7" w:rsidP="00D128F7">
            <w:pPr>
              <w:jc w:val="center"/>
              <w:rPr>
                <w:ins w:id="21551" w:author="Στάθης Καπ" w:date="2023-03-09T06:32:00Z"/>
                <w:sz w:val="16"/>
                <w:szCs w:val="16"/>
              </w:rPr>
            </w:pPr>
            <w:ins w:id="21552" w:author="Στάθης Καπ" w:date="2023-03-09T07:43:00Z">
              <w:r>
                <w:rPr>
                  <w:rFonts w:ascii="Calibri" w:hAnsi="Calibri" w:cs="Calibri"/>
                  <w:color w:val="000000"/>
                  <w:sz w:val="16"/>
                  <w:szCs w:val="16"/>
                </w:rPr>
                <w:t>710</w:t>
              </w:r>
            </w:ins>
          </w:p>
        </w:tc>
        <w:tc>
          <w:tcPr>
            <w:tcW w:w="679" w:type="dxa"/>
            <w:tcBorders>
              <w:right w:val="single" w:sz="4" w:space="0" w:color="auto"/>
            </w:tcBorders>
            <w:vAlign w:val="center"/>
          </w:tcPr>
          <w:p w14:paraId="653CBEAE" w14:textId="75045206" w:rsidR="00D128F7" w:rsidRPr="007E0F91" w:rsidRDefault="00D128F7" w:rsidP="00D128F7">
            <w:pPr>
              <w:jc w:val="center"/>
              <w:rPr>
                <w:ins w:id="21553" w:author="Στάθης Καπ" w:date="2023-03-09T06:32:00Z"/>
                <w:sz w:val="16"/>
                <w:szCs w:val="16"/>
              </w:rPr>
            </w:pPr>
            <w:ins w:id="21554" w:author="Στάθης Καπ" w:date="2023-03-09T07:43:00Z">
              <w:r>
                <w:rPr>
                  <w:rFonts w:ascii="Calibri" w:hAnsi="Calibri" w:cs="Calibri"/>
                  <w:color w:val="000000"/>
                  <w:sz w:val="16"/>
                  <w:szCs w:val="16"/>
                </w:rPr>
                <w:t>699</w:t>
              </w:r>
            </w:ins>
          </w:p>
        </w:tc>
        <w:tc>
          <w:tcPr>
            <w:tcW w:w="453" w:type="dxa"/>
            <w:tcBorders>
              <w:left w:val="single" w:sz="4" w:space="0" w:color="auto"/>
            </w:tcBorders>
            <w:vAlign w:val="center"/>
          </w:tcPr>
          <w:p w14:paraId="666C16CA" w14:textId="3A18A0F1" w:rsidR="00D128F7" w:rsidRPr="007E0F91" w:rsidRDefault="00D128F7" w:rsidP="00D128F7">
            <w:pPr>
              <w:jc w:val="center"/>
              <w:rPr>
                <w:ins w:id="21555" w:author="Στάθης Καπ" w:date="2023-03-09T06:32:00Z"/>
                <w:sz w:val="16"/>
                <w:szCs w:val="16"/>
              </w:rPr>
            </w:pPr>
            <w:ins w:id="21556" w:author="Στάθης Καπ" w:date="2023-03-09T07:43:00Z">
              <w:r>
                <w:rPr>
                  <w:rFonts w:ascii="Calibri" w:hAnsi="Calibri" w:cs="Calibri"/>
                  <w:color w:val="000000"/>
                  <w:sz w:val="16"/>
                  <w:szCs w:val="16"/>
                </w:rPr>
                <w:t>639</w:t>
              </w:r>
            </w:ins>
          </w:p>
        </w:tc>
        <w:tc>
          <w:tcPr>
            <w:tcW w:w="708" w:type="dxa"/>
            <w:vAlign w:val="center"/>
          </w:tcPr>
          <w:p w14:paraId="5BB32DB4" w14:textId="6A4D5CC9" w:rsidR="00D128F7" w:rsidRPr="007E0F91" w:rsidRDefault="00D128F7" w:rsidP="00D128F7">
            <w:pPr>
              <w:jc w:val="center"/>
              <w:rPr>
                <w:ins w:id="21557" w:author="Στάθης Καπ" w:date="2023-03-09T06:32:00Z"/>
                <w:sz w:val="16"/>
                <w:szCs w:val="16"/>
              </w:rPr>
            </w:pPr>
            <w:ins w:id="21558" w:author="Στάθης Καπ" w:date="2023-03-09T07:43:00Z">
              <w:r>
                <w:rPr>
                  <w:rFonts w:ascii="Calibri" w:hAnsi="Calibri" w:cs="Calibri"/>
                  <w:color w:val="000000"/>
                  <w:sz w:val="16"/>
                  <w:szCs w:val="16"/>
                </w:rPr>
                <w:t>10</w:t>
              </w:r>
            </w:ins>
          </w:p>
        </w:tc>
        <w:tc>
          <w:tcPr>
            <w:tcW w:w="652" w:type="dxa"/>
            <w:tcBorders>
              <w:right w:val="single" w:sz="4" w:space="0" w:color="auto"/>
            </w:tcBorders>
            <w:vAlign w:val="center"/>
          </w:tcPr>
          <w:p w14:paraId="03ED48EE" w14:textId="14B2E188" w:rsidR="00D128F7" w:rsidRPr="007E0F91" w:rsidRDefault="00D128F7" w:rsidP="00D128F7">
            <w:pPr>
              <w:jc w:val="center"/>
              <w:rPr>
                <w:ins w:id="21559" w:author="Στάθης Καπ" w:date="2023-03-09T06:32:00Z"/>
                <w:sz w:val="16"/>
                <w:szCs w:val="16"/>
              </w:rPr>
            </w:pPr>
            <w:ins w:id="21560" w:author="Στάθης Καπ" w:date="2023-03-09T07:43:00Z">
              <w:r>
                <w:rPr>
                  <w:rFonts w:ascii="Calibri" w:hAnsi="Calibri" w:cs="Calibri"/>
                  <w:color w:val="000000"/>
                  <w:sz w:val="16"/>
                  <w:szCs w:val="16"/>
                </w:rPr>
                <w:t>0.395</w:t>
              </w:r>
            </w:ins>
          </w:p>
        </w:tc>
        <w:tc>
          <w:tcPr>
            <w:tcW w:w="453" w:type="dxa"/>
            <w:tcBorders>
              <w:left w:val="single" w:sz="4" w:space="0" w:color="auto"/>
            </w:tcBorders>
            <w:vAlign w:val="center"/>
          </w:tcPr>
          <w:p w14:paraId="41139393" w14:textId="12A00FE7" w:rsidR="00D128F7" w:rsidRPr="007E0F91" w:rsidRDefault="00D128F7" w:rsidP="00D128F7">
            <w:pPr>
              <w:jc w:val="center"/>
              <w:rPr>
                <w:ins w:id="21561" w:author="Στάθης Καπ" w:date="2023-03-09T06:32:00Z"/>
                <w:sz w:val="16"/>
                <w:szCs w:val="16"/>
              </w:rPr>
            </w:pPr>
            <w:ins w:id="21562" w:author="Στάθης Καπ" w:date="2023-03-09T07:43:00Z">
              <w:r>
                <w:rPr>
                  <w:rFonts w:ascii="Calibri" w:hAnsi="Calibri" w:cs="Calibri"/>
                  <w:color w:val="000000"/>
                  <w:sz w:val="16"/>
                  <w:szCs w:val="16"/>
                </w:rPr>
                <w:t>605</w:t>
              </w:r>
            </w:ins>
          </w:p>
        </w:tc>
        <w:tc>
          <w:tcPr>
            <w:tcW w:w="454" w:type="dxa"/>
            <w:vAlign w:val="center"/>
          </w:tcPr>
          <w:p w14:paraId="27114253" w14:textId="7B6A9B5F" w:rsidR="00D128F7" w:rsidRPr="007E0F91" w:rsidRDefault="00D128F7" w:rsidP="00D128F7">
            <w:pPr>
              <w:jc w:val="center"/>
              <w:rPr>
                <w:ins w:id="21563" w:author="Στάθης Καπ" w:date="2023-03-09T06:32:00Z"/>
                <w:sz w:val="16"/>
                <w:szCs w:val="16"/>
              </w:rPr>
            </w:pPr>
            <w:ins w:id="21564" w:author="Στάθης Καπ" w:date="2023-03-09T07:43:00Z">
              <w:r>
                <w:rPr>
                  <w:rFonts w:ascii="Calibri" w:hAnsi="Calibri" w:cs="Calibri"/>
                  <w:color w:val="000000"/>
                  <w:sz w:val="16"/>
                  <w:szCs w:val="16"/>
                </w:rPr>
                <w:t>5.32</w:t>
              </w:r>
            </w:ins>
          </w:p>
        </w:tc>
        <w:tc>
          <w:tcPr>
            <w:tcW w:w="454" w:type="dxa"/>
            <w:vAlign w:val="center"/>
          </w:tcPr>
          <w:p w14:paraId="5C2A2E69" w14:textId="3DD2EBEB" w:rsidR="00D128F7" w:rsidRPr="007E0F91" w:rsidRDefault="00D128F7" w:rsidP="00D128F7">
            <w:pPr>
              <w:jc w:val="center"/>
              <w:rPr>
                <w:ins w:id="21565" w:author="Στάθης Καπ" w:date="2023-03-09T06:32:00Z"/>
                <w:sz w:val="16"/>
                <w:szCs w:val="16"/>
              </w:rPr>
            </w:pPr>
            <w:ins w:id="21566" w:author="Στάθης Καπ" w:date="2023-03-09T07:43:00Z">
              <w:r>
                <w:rPr>
                  <w:rFonts w:ascii="Calibri" w:hAnsi="Calibri" w:cs="Calibri"/>
                  <w:color w:val="000000"/>
                  <w:sz w:val="16"/>
                  <w:szCs w:val="16"/>
                </w:rPr>
                <w:t>0.3</w:t>
              </w:r>
            </w:ins>
          </w:p>
        </w:tc>
        <w:tc>
          <w:tcPr>
            <w:tcW w:w="457" w:type="dxa"/>
            <w:tcBorders>
              <w:right w:val="single" w:sz="4" w:space="0" w:color="auto"/>
            </w:tcBorders>
            <w:vAlign w:val="center"/>
          </w:tcPr>
          <w:p w14:paraId="59435E31" w14:textId="5FB15CA7" w:rsidR="00D128F7" w:rsidRPr="007E0F91" w:rsidRDefault="00D128F7" w:rsidP="00D128F7">
            <w:pPr>
              <w:jc w:val="center"/>
              <w:rPr>
                <w:ins w:id="21567" w:author="Στάθης Καπ" w:date="2023-03-09T06:32:00Z"/>
                <w:sz w:val="16"/>
                <w:szCs w:val="16"/>
              </w:rPr>
            </w:pPr>
            <w:ins w:id="21568" w:author="Στάθης Καπ" w:date="2023-03-09T07:43:00Z">
              <w:r>
                <w:rPr>
                  <w:rFonts w:ascii="Calibri" w:hAnsi="Calibri" w:cs="Calibri"/>
                  <w:color w:val="000000"/>
                  <w:sz w:val="16"/>
                  <w:szCs w:val="16"/>
                </w:rPr>
                <w:t>24.05</w:t>
              </w:r>
            </w:ins>
          </w:p>
        </w:tc>
        <w:tc>
          <w:tcPr>
            <w:tcW w:w="453" w:type="dxa"/>
            <w:tcBorders>
              <w:left w:val="single" w:sz="4" w:space="0" w:color="auto"/>
            </w:tcBorders>
            <w:vAlign w:val="center"/>
          </w:tcPr>
          <w:p w14:paraId="088154CC" w14:textId="507D8FCF" w:rsidR="00D128F7" w:rsidRPr="007E0F91" w:rsidRDefault="00D128F7" w:rsidP="00D128F7">
            <w:pPr>
              <w:jc w:val="center"/>
              <w:rPr>
                <w:ins w:id="21569" w:author="Στάθης Καπ" w:date="2023-03-09T06:32:00Z"/>
                <w:sz w:val="16"/>
                <w:szCs w:val="16"/>
              </w:rPr>
            </w:pPr>
            <w:ins w:id="21570" w:author="Στάθης Καπ" w:date="2023-03-09T07:43:00Z">
              <w:r>
                <w:rPr>
                  <w:rFonts w:ascii="Calibri" w:hAnsi="Calibri" w:cs="Calibri"/>
                  <w:color w:val="000000"/>
                  <w:sz w:val="16"/>
                  <w:szCs w:val="16"/>
                </w:rPr>
                <w:t>533</w:t>
              </w:r>
            </w:ins>
          </w:p>
        </w:tc>
        <w:tc>
          <w:tcPr>
            <w:tcW w:w="454" w:type="dxa"/>
            <w:vAlign w:val="center"/>
          </w:tcPr>
          <w:p w14:paraId="649EC52A" w14:textId="141B117B" w:rsidR="00D128F7" w:rsidRPr="007E0F91" w:rsidRDefault="00D128F7" w:rsidP="00D128F7">
            <w:pPr>
              <w:jc w:val="center"/>
              <w:rPr>
                <w:ins w:id="21571" w:author="Στάθης Καπ" w:date="2023-03-09T06:32:00Z"/>
                <w:sz w:val="16"/>
                <w:szCs w:val="16"/>
              </w:rPr>
            </w:pPr>
            <w:ins w:id="21572" w:author="Στάθης Καπ" w:date="2023-03-09T07:43:00Z">
              <w:r>
                <w:rPr>
                  <w:rFonts w:ascii="Calibri" w:hAnsi="Calibri" w:cs="Calibri"/>
                  <w:color w:val="000000"/>
                  <w:sz w:val="16"/>
                  <w:szCs w:val="16"/>
                </w:rPr>
                <w:t>16.59</w:t>
              </w:r>
            </w:ins>
          </w:p>
        </w:tc>
        <w:tc>
          <w:tcPr>
            <w:tcW w:w="454" w:type="dxa"/>
            <w:vAlign w:val="center"/>
          </w:tcPr>
          <w:p w14:paraId="39FEB8CC" w14:textId="073EB4F3" w:rsidR="00D128F7" w:rsidRPr="007E0F91" w:rsidRDefault="00D128F7" w:rsidP="00D128F7">
            <w:pPr>
              <w:jc w:val="center"/>
              <w:rPr>
                <w:ins w:id="21573" w:author="Στάθης Καπ" w:date="2023-03-09T06:32:00Z"/>
                <w:sz w:val="16"/>
                <w:szCs w:val="16"/>
              </w:rPr>
            </w:pPr>
            <w:ins w:id="21574" w:author="Στάθης Καπ" w:date="2023-03-09T07:43:00Z">
              <w:r>
                <w:rPr>
                  <w:rFonts w:ascii="Calibri" w:hAnsi="Calibri" w:cs="Calibri"/>
                  <w:color w:val="000000"/>
                  <w:sz w:val="16"/>
                  <w:szCs w:val="16"/>
                </w:rPr>
                <w:t>0.271</w:t>
              </w:r>
            </w:ins>
          </w:p>
        </w:tc>
        <w:tc>
          <w:tcPr>
            <w:tcW w:w="454" w:type="dxa"/>
            <w:tcBorders>
              <w:right w:val="single" w:sz="4" w:space="0" w:color="auto"/>
            </w:tcBorders>
            <w:vAlign w:val="center"/>
          </w:tcPr>
          <w:p w14:paraId="7C042A18" w14:textId="0BB092D7" w:rsidR="00D128F7" w:rsidRPr="007E0F91" w:rsidRDefault="00D128F7" w:rsidP="00D128F7">
            <w:pPr>
              <w:jc w:val="center"/>
              <w:rPr>
                <w:ins w:id="21575" w:author="Στάθης Καπ" w:date="2023-03-09T06:32:00Z"/>
                <w:sz w:val="16"/>
                <w:szCs w:val="16"/>
              </w:rPr>
            </w:pPr>
            <w:ins w:id="21576" w:author="Στάθης Καπ" w:date="2023-03-09T07:43:00Z">
              <w:r>
                <w:rPr>
                  <w:rFonts w:ascii="Calibri" w:hAnsi="Calibri" w:cs="Calibri"/>
                  <w:color w:val="000000"/>
                  <w:sz w:val="16"/>
                  <w:szCs w:val="16"/>
                </w:rPr>
                <w:t>31.39</w:t>
              </w:r>
            </w:ins>
          </w:p>
        </w:tc>
        <w:tc>
          <w:tcPr>
            <w:tcW w:w="453" w:type="dxa"/>
            <w:tcBorders>
              <w:left w:val="single" w:sz="4" w:space="0" w:color="auto"/>
            </w:tcBorders>
            <w:vAlign w:val="center"/>
          </w:tcPr>
          <w:p w14:paraId="46CFDF91" w14:textId="1DEB397C" w:rsidR="00D128F7" w:rsidRPr="007E0F91" w:rsidRDefault="00D128F7" w:rsidP="00D128F7">
            <w:pPr>
              <w:jc w:val="center"/>
              <w:rPr>
                <w:ins w:id="21577" w:author="Στάθης Καπ" w:date="2023-03-09T06:32:00Z"/>
                <w:sz w:val="16"/>
                <w:szCs w:val="16"/>
              </w:rPr>
            </w:pPr>
            <w:ins w:id="21578" w:author="Στάθης Καπ" w:date="2023-03-09T07:43:00Z">
              <w:r>
                <w:rPr>
                  <w:rFonts w:ascii="Calibri" w:hAnsi="Calibri" w:cs="Calibri"/>
                  <w:color w:val="000000"/>
                  <w:sz w:val="16"/>
                  <w:szCs w:val="16"/>
                </w:rPr>
                <w:t>535</w:t>
              </w:r>
            </w:ins>
          </w:p>
        </w:tc>
        <w:tc>
          <w:tcPr>
            <w:tcW w:w="454" w:type="dxa"/>
            <w:vAlign w:val="center"/>
          </w:tcPr>
          <w:p w14:paraId="2FC09977" w14:textId="4782B465" w:rsidR="00D128F7" w:rsidRPr="007E0F91" w:rsidRDefault="00D128F7" w:rsidP="00D128F7">
            <w:pPr>
              <w:jc w:val="center"/>
              <w:rPr>
                <w:ins w:id="21579" w:author="Στάθης Καπ" w:date="2023-03-09T06:32:00Z"/>
                <w:sz w:val="16"/>
                <w:szCs w:val="16"/>
              </w:rPr>
            </w:pPr>
            <w:ins w:id="21580" w:author="Στάθης Καπ" w:date="2023-03-09T07:43:00Z">
              <w:r>
                <w:rPr>
                  <w:rFonts w:ascii="Calibri" w:hAnsi="Calibri" w:cs="Calibri"/>
                  <w:color w:val="000000"/>
                  <w:sz w:val="16"/>
                  <w:szCs w:val="16"/>
                </w:rPr>
                <w:t>16.28</w:t>
              </w:r>
            </w:ins>
          </w:p>
        </w:tc>
        <w:tc>
          <w:tcPr>
            <w:tcW w:w="454" w:type="dxa"/>
            <w:vAlign w:val="center"/>
          </w:tcPr>
          <w:p w14:paraId="0ACC3144" w14:textId="0D3CA750" w:rsidR="00D128F7" w:rsidRPr="007E0F91" w:rsidRDefault="00D128F7" w:rsidP="00D128F7">
            <w:pPr>
              <w:jc w:val="center"/>
              <w:rPr>
                <w:ins w:id="21581" w:author="Στάθης Καπ" w:date="2023-03-09T06:32:00Z"/>
                <w:sz w:val="16"/>
                <w:szCs w:val="16"/>
              </w:rPr>
            </w:pPr>
            <w:ins w:id="21582" w:author="Στάθης Καπ" w:date="2023-03-09T07:43:00Z">
              <w:r>
                <w:rPr>
                  <w:rFonts w:ascii="Calibri" w:hAnsi="Calibri" w:cs="Calibri"/>
                  <w:color w:val="000000"/>
                  <w:sz w:val="16"/>
                  <w:szCs w:val="16"/>
                </w:rPr>
                <w:t>0.293</w:t>
              </w:r>
            </w:ins>
          </w:p>
        </w:tc>
        <w:tc>
          <w:tcPr>
            <w:tcW w:w="461" w:type="dxa"/>
            <w:tcBorders>
              <w:right w:val="single" w:sz="4" w:space="0" w:color="auto"/>
            </w:tcBorders>
            <w:vAlign w:val="center"/>
          </w:tcPr>
          <w:p w14:paraId="568AB8AC" w14:textId="6AEB63C7" w:rsidR="00D128F7" w:rsidRPr="007E0F91" w:rsidRDefault="00D128F7" w:rsidP="00D128F7">
            <w:pPr>
              <w:jc w:val="center"/>
              <w:rPr>
                <w:ins w:id="21583" w:author="Στάθης Καπ" w:date="2023-03-09T06:32:00Z"/>
                <w:sz w:val="16"/>
                <w:szCs w:val="16"/>
              </w:rPr>
            </w:pPr>
            <w:ins w:id="21584" w:author="Στάθης Καπ" w:date="2023-03-09T07:43:00Z">
              <w:r>
                <w:rPr>
                  <w:rFonts w:ascii="Calibri" w:hAnsi="Calibri" w:cs="Calibri"/>
                  <w:color w:val="000000"/>
                  <w:sz w:val="16"/>
                  <w:szCs w:val="16"/>
                </w:rPr>
                <w:t>25.82</w:t>
              </w:r>
            </w:ins>
          </w:p>
        </w:tc>
      </w:tr>
      <w:tr w:rsidR="00D128F7" w14:paraId="3436A0A2" w14:textId="77777777" w:rsidTr="009861B1">
        <w:trPr>
          <w:trHeight w:val="170"/>
          <w:jc w:val="center"/>
          <w:ins w:id="2158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85BFD0E" w14:textId="77777777" w:rsidR="00D128F7" w:rsidRPr="007E0F91" w:rsidRDefault="00D128F7" w:rsidP="00D128F7">
            <w:pPr>
              <w:jc w:val="center"/>
              <w:rPr>
                <w:ins w:id="21586" w:author="Στάθης Καπ" w:date="2023-03-09T06:32:00Z"/>
                <w:sz w:val="16"/>
                <w:szCs w:val="16"/>
              </w:rPr>
            </w:pPr>
            <w:ins w:id="21587" w:author="Στάθης Καπ" w:date="2023-03-09T06:32:00Z">
              <w:r w:rsidRPr="009861B1">
                <w:rPr>
                  <w:rFonts w:ascii="Calibri" w:hAnsi="Calibri" w:cs="Calibri"/>
                  <w:color w:val="000000"/>
                  <w:sz w:val="16"/>
                  <w:szCs w:val="16"/>
                </w:rPr>
                <w:t>r110</w:t>
              </w:r>
            </w:ins>
          </w:p>
        </w:tc>
        <w:tc>
          <w:tcPr>
            <w:tcW w:w="565" w:type="dxa"/>
            <w:tcBorders>
              <w:left w:val="single" w:sz="4" w:space="0" w:color="auto"/>
            </w:tcBorders>
            <w:vAlign w:val="center"/>
          </w:tcPr>
          <w:p w14:paraId="5C07F5C6" w14:textId="6B6BCE32" w:rsidR="00D128F7" w:rsidRPr="007E0F91" w:rsidRDefault="00D128F7" w:rsidP="00D128F7">
            <w:pPr>
              <w:jc w:val="center"/>
              <w:rPr>
                <w:ins w:id="21588" w:author="Στάθης Καπ" w:date="2023-03-09T06:32:00Z"/>
                <w:sz w:val="16"/>
                <w:szCs w:val="16"/>
              </w:rPr>
            </w:pPr>
            <w:ins w:id="21589" w:author="Στάθης Καπ" w:date="2023-03-09T07:43:00Z">
              <w:r>
                <w:rPr>
                  <w:rFonts w:ascii="Calibri" w:hAnsi="Calibri" w:cs="Calibri"/>
                  <w:color w:val="000000"/>
                  <w:sz w:val="16"/>
                  <w:szCs w:val="16"/>
                </w:rPr>
                <w:t>737</w:t>
              </w:r>
            </w:ins>
          </w:p>
        </w:tc>
        <w:tc>
          <w:tcPr>
            <w:tcW w:w="679" w:type="dxa"/>
            <w:tcBorders>
              <w:right w:val="single" w:sz="4" w:space="0" w:color="auto"/>
            </w:tcBorders>
            <w:vAlign w:val="center"/>
          </w:tcPr>
          <w:p w14:paraId="386C9827" w14:textId="1BAB1B1B" w:rsidR="00D128F7" w:rsidRPr="007E0F91" w:rsidRDefault="00D128F7" w:rsidP="00D128F7">
            <w:pPr>
              <w:jc w:val="center"/>
              <w:rPr>
                <w:ins w:id="21590" w:author="Στάθης Καπ" w:date="2023-03-09T06:32:00Z"/>
                <w:sz w:val="16"/>
                <w:szCs w:val="16"/>
              </w:rPr>
            </w:pPr>
            <w:ins w:id="21591" w:author="Στάθης Καπ" w:date="2023-03-09T07:43:00Z">
              <w:r>
                <w:rPr>
                  <w:rFonts w:ascii="Calibri" w:hAnsi="Calibri" w:cs="Calibri"/>
                  <w:color w:val="000000"/>
                  <w:sz w:val="16"/>
                  <w:szCs w:val="16"/>
                </w:rPr>
                <w:t>711</w:t>
              </w:r>
            </w:ins>
          </w:p>
        </w:tc>
        <w:tc>
          <w:tcPr>
            <w:tcW w:w="453" w:type="dxa"/>
            <w:tcBorders>
              <w:left w:val="single" w:sz="4" w:space="0" w:color="auto"/>
            </w:tcBorders>
            <w:vAlign w:val="center"/>
          </w:tcPr>
          <w:p w14:paraId="3915E73C" w14:textId="1D587D7F" w:rsidR="00D128F7" w:rsidRPr="007E0F91" w:rsidRDefault="00D128F7" w:rsidP="00D128F7">
            <w:pPr>
              <w:jc w:val="center"/>
              <w:rPr>
                <w:ins w:id="21592" w:author="Στάθης Καπ" w:date="2023-03-09T06:32:00Z"/>
                <w:sz w:val="16"/>
                <w:szCs w:val="16"/>
              </w:rPr>
            </w:pPr>
            <w:ins w:id="21593" w:author="Στάθης Καπ" w:date="2023-03-09T07:43:00Z">
              <w:r>
                <w:rPr>
                  <w:rFonts w:ascii="Calibri" w:hAnsi="Calibri" w:cs="Calibri"/>
                  <w:color w:val="000000"/>
                  <w:sz w:val="16"/>
                  <w:szCs w:val="16"/>
                </w:rPr>
                <w:t>668</w:t>
              </w:r>
            </w:ins>
          </w:p>
        </w:tc>
        <w:tc>
          <w:tcPr>
            <w:tcW w:w="708" w:type="dxa"/>
            <w:vAlign w:val="center"/>
          </w:tcPr>
          <w:p w14:paraId="1854C530" w14:textId="4F7232B6" w:rsidR="00D128F7" w:rsidRPr="007E0F91" w:rsidRDefault="00D128F7" w:rsidP="00D128F7">
            <w:pPr>
              <w:jc w:val="center"/>
              <w:rPr>
                <w:ins w:id="21594" w:author="Στάθης Καπ" w:date="2023-03-09T06:32:00Z"/>
                <w:sz w:val="16"/>
                <w:szCs w:val="16"/>
              </w:rPr>
            </w:pPr>
            <w:ins w:id="21595" w:author="Στάθης Καπ" w:date="2023-03-09T07:43:00Z">
              <w:r>
                <w:rPr>
                  <w:rFonts w:ascii="Calibri" w:hAnsi="Calibri" w:cs="Calibri"/>
                  <w:color w:val="000000"/>
                  <w:sz w:val="16"/>
                  <w:szCs w:val="16"/>
                </w:rPr>
                <w:t>9.36</w:t>
              </w:r>
            </w:ins>
          </w:p>
        </w:tc>
        <w:tc>
          <w:tcPr>
            <w:tcW w:w="652" w:type="dxa"/>
            <w:tcBorders>
              <w:right w:val="single" w:sz="4" w:space="0" w:color="auto"/>
            </w:tcBorders>
            <w:vAlign w:val="center"/>
          </w:tcPr>
          <w:p w14:paraId="071D747E" w14:textId="6D39936C" w:rsidR="00D128F7" w:rsidRPr="007E0F91" w:rsidRDefault="00D128F7" w:rsidP="00D128F7">
            <w:pPr>
              <w:jc w:val="center"/>
              <w:rPr>
                <w:ins w:id="21596" w:author="Στάθης Καπ" w:date="2023-03-09T06:32:00Z"/>
                <w:sz w:val="16"/>
                <w:szCs w:val="16"/>
              </w:rPr>
            </w:pPr>
            <w:ins w:id="21597" w:author="Στάθης Καπ" w:date="2023-03-09T07:43:00Z">
              <w:r>
                <w:rPr>
                  <w:rFonts w:ascii="Calibri" w:hAnsi="Calibri" w:cs="Calibri"/>
                  <w:color w:val="000000"/>
                  <w:sz w:val="16"/>
                  <w:szCs w:val="16"/>
                </w:rPr>
                <w:t>0.423</w:t>
              </w:r>
            </w:ins>
          </w:p>
        </w:tc>
        <w:tc>
          <w:tcPr>
            <w:tcW w:w="453" w:type="dxa"/>
            <w:tcBorders>
              <w:left w:val="single" w:sz="4" w:space="0" w:color="auto"/>
            </w:tcBorders>
            <w:vAlign w:val="center"/>
          </w:tcPr>
          <w:p w14:paraId="100AC624" w14:textId="35BB8E7E" w:rsidR="00D128F7" w:rsidRPr="007E0F91" w:rsidRDefault="00D128F7" w:rsidP="00D128F7">
            <w:pPr>
              <w:jc w:val="center"/>
              <w:rPr>
                <w:ins w:id="21598" w:author="Στάθης Καπ" w:date="2023-03-09T06:32:00Z"/>
                <w:sz w:val="16"/>
                <w:szCs w:val="16"/>
              </w:rPr>
            </w:pPr>
            <w:ins w:id="21599" w:author="Στάθης Καπ" w:date="2023-03-09T07:43:00Z">
              <w:r>
                <w:rPr>
                  <w:rFonts w:ascii="Calibri" w:hAnsi="Calibri" w:cs="Calibri"/>
                  <w:color w:val="000000"/>
                  <w:sz w:val="16"/>
                  <w:szCs w:val="16"/>
                </w:rPr>
                <w:t>640</w:t>
              </w:r>
            </w:ins>
          </w:p>
        </w:tc>
        <w:tc>
          <w:tcPr>
            <w:tcW w:w="454" w:type="dxa"/>
            <w:vAlign w:val="center"/>
          </w:tcPr>
          <w:p w14:paraId="086007AE" w14:textId="45F020EC" w:rsidR="00D128F7" w:rsidRPr="007E0F91" w:rsidRDefault="00D128F7" w:rsidP="00D128F7">
            <w:pPr>
              <w:jc w:val="center"/>
              <w:rPr>
                <w:ins w:id="21600" w:author="Στάθης Καπ" w:date="2023-03-09T06:32:00Z"/>
                <w:sz w:val="16"/>
                <w:szCs w:val="16"/>
              </w:rPr>
            </w:pPr>
            <w:ins w:id="21601" w:author="Στάθης Καπ" w:date="2023-03-09T07:43:00Z">
              <w:r>
                <w:rPr>
                  <w:rFonts w:ascii="Calibri" w:hAnsi="Calibri" w:cs="Calibri"/>
                  <w:color w:val="000000"/>
                  <w:sz w:val="16"/>
                  <w:szCs w:val="16"/>
                </w:rPr>
                <w:t>4.19</w:t>
              </w:r>
            </w:ins>
          </w:p>
        </w:tc>
        <w:tc>
          <w:tcPr>
            <w:tcW w:w="454" w:type="dxa"/>
            <w:vAlign w:val="center"/>
          </w:tcPr>
          <w:p w14:paraId="67136551" w14:textId="3510F30A" w:rsidR="00D128F7" w:rsidRPr="007E0F91" w:rsidRDefault="00D128F7" w:rsidP="00D128F7">
            <w:pPr>
              <w:jc w:val="center"/>
              <w:rPr>
                <w:ins w:id="21602" w:author="Στάθης Καπ" w:date="2023-03-09T06:32:00Z"/>
                <w:sz w:val="16"/>
                <w:szCs w:val="16"/>
              </w:rPr>
            </w:pPr>
            <w:ins w:id="21603" w:author="Στάθης Καπ" w:date="2023-03-09T07:43:00Z">
              <w:r>
                <w:rPr>
                  <w:rFonts w:ascii="Calibri" w:hAnsi="Calibri" w:cs="Calibri"/>
                  <w:color w:val="000000"/>
                  <w:sz w:val="16"/>
                  <w:szCs w:val="16"/>
                </w:rPr>
                <w:t>0.395</w:t>
              </w:r>
            </w:ins>
          </w:p>
        </w:tc>
        <w:tc>
          <w:tcPr>
            <w:tcW w:w="457" w:type="dxa"/>
            <w:tcBorders>
              <w:right w:val="single" w:sz="4" w:space="0" w:color="auto"/>
            </w:tcBorders>
            <w:vAlign w:val="center"/>
          </w:tcPr>
          <w:p w14:paraId="6E22BCB9" w14:textId="6648A56A" w:rsidR="00D128F7" w:rsidRPr="007E0F91" w:rsidRDefault="00D128F7" w:rsidP="00D128F7">
            <w:pPr>
              <w:jc w:val="center"/>
              <w:rPr>
                <w:ins w:id="21604" w:author="Στάθης Καπ" w:date="2023-03-09T06:32:00Z"/>
                <w:sz w:val="16"/>
                <w:szCs w:val="16"/>
              </w:rPr>
            </w:pPr>
            <w:ins w:id="21605" w:author="Στάθης Καπ" w:date="2023-03-09T07:43:00Z">
              <w:r>
                <w:rPr>
                  <w:rFonts w:ascii="Calibri" w:hAnsi="Calibri" w:cs="Calibri"/>
                  <w:color w:val="000000"/>
                  <w:sz w:val="16"/>
                  <w:szCs w:val="16"/>
                </w:rPr>
                <w:t>6.62</w:t>
              </w:r>
            </w:ins>
          </w:p>
        </w:tc>
        <w:tc>
          <w:tcPr>
            <w:tcW w:w="453" w:type="dxa"/>
            <w:tcBorders>
              <w:left w:val="single" w:sz="4" w:space="0" w:color="auto"/>
            </w:tcBorders>
            <w:vAlign w:val="center"/>
          </w:tcPr>
          <w:p w14:paraId="45AEFF6A" w14:textId="48C22DA9" w:rsidR="00D128F7" w:rsidRPr="007E0F91" w:rsidRDefault="00D128F7" w:rsidP="00D128F7">
            <w:pPr>
              <w:jc w:val="center"/>
              <w:rPr>
                <w:ins w:id="21606" w:author="Στάθης Καπ" w:date="2023-03-09T06:32:00Z"/>
                <w:sz w:val="16"/>
                <w:szCs w:val="16"/>
              </w:rPr>
            </w:pPr>
            <w:ins w:id="21607" w:author="Στάθης Καπ" w:date="2023-03-09T07:43:00Z">
              <w:r>
                <w:rPr>
                  <w:rFonts w:ascii="Calibri" w:hAnsi="Calibri" w:cs="Calibri"/>
                  <w:color w:val="000000"/>
                  <w:sz w:val="16"/>
                  <w:szCs w:val="16"/>
                </w:rPr>
                <w:t>618</w:t>
              </w:r>
            </w:ins>
          </w:p>
        </w:tc>
        <w:tc>
          <w:tcPr>
            <w:tcW w:w="454" w:type="dxa"/>
            <w:vAlign w:val="center"/>
          </w:tcPr>
          <w:p w14:paraId="6589693C" w14:textId="334786D6" w:rsidR="00D128F7" w:rsidRPr="007E0F91" w:rsidRDefault="00D128F7" w:rsidP="00D128F7">
            <w:pPr>
              <w:jc w:val="center"/>
              <w:rPr>
                <w:ins w:id="21608" w:author="Στάθης Καπ" w:date="2023-03-09T06:32:00Z"/>
                <w:sz w:val="16"/>
                <w:szCs w:val="16"/>
              </w:rPr>
            </w:pPr>
            <w:ins w:id="21609" w:author="Στάθης Καπ" w:date="2023-03-09T07:43:00Z">
              <w:r>
                <w:rPr>
                  <w:rFonts w:ascii="Calibri" w:hAnsi="Calibri" w:cs="Calibri"/>
                  <w:color w:val="000000"/>
                  <w:sz w:val="16"/>
                  <w:szCs w:val="16"/>
                </w:rPr>
                <w:t>7.49</w:t>
              </w:r>
            </w:ins>
          </w:p>
        </w:tc>
        <w:tc>
          <w:tcPr>
            <w:tcW w:w="454" w:type="dxa"/>
            <w:vAlign w:val="center"/>
          </w:tcPr>
          <w:p w14:paraId="639719EE" w14:textId="31838E42" w:rsidR="00D128F7" w:rsidRPr="007E0F91" w:rsidRDefault="00D128F7" w:rsidP="00D128F7">
            <w:pPr>
              <w:jc w:val="center"/>
              <w:rPr>
                <w:ins w:id="21610" w:author="Στάθης Καπ" w:date="2023-03-09T06:32:00Z"/>
                <w:sz w:val="16"/>
                <w:szCs w:val="16"/>
              </w:rPr>
            </w:pPr>
            <w:ins w:id="21611" w:author="Στάθης Καπ" w:date="2023-03-09T07:43:00Z">
              <w:r>
                <w:rPr>
                  <w:rFonts w:ascii="Calibri" w:hAnsi="Calibri" w:cs="Calibri"/>
                  <w:color w:val="000000"/>
                  <w:sz w:val="16"/>
                  <w:szCs w:val="16"/>
                </w:rPr>
                <w:t>0.268</w:t>
              </w:r>
            </w:ins>
          </w:p>
        </w:tc>
        <w:tc>
          <w:tcPr>
            <w:tcW w:w="454" w:type="dxa"/>
            <w:tcBorders>
              <w:right w:val="single" w:sz="4" w:space="0" w:color="auto"/>
            </w:tcBorders>
            <w:vAlign w:val="center"/>
          </w:tcPr>
          <w:p w14:paraId="36CAB852" w14:textId="1EF54342" w:rsidR="00D128F7" w:rsidRPr="007E0F91" w:rsidRDefault="00D128F7" w:rsidP="00D128F7">
            <w:pPr>
              <w:jc w:val="center"/>
              <w:rPr>
                <w:ins w:id="21612" w:author="Στάθης Καπ" w:date="2023-03-09T06:32:00Z"/>
                <w:sz w:val="16"/>
                <w:szCs w:val="16"/>
              </w:rPr>
            </w:pPr>
            <w:ins w:id="21613" w:author="Στάθης Καπ" w:date="2023-03-09T07:43:00Z">
              <w:r>
                <w:rPr>
                  <w:rFonts w:ascii="Calibri" w:hAnsi="Calibri" w:cs="Calibri"/>
                  <w:color w:val="000000"/>
                  <w:sz w:val="16"/>
                  <w:szCs w:val="16"/>
                </w:rPr>
                <w:t>36.64</w:t>
              </w:r>
            </w:ins>
          </w:p>
        </w:tc>
        <w:tc>
          <w:tcPr>
            <w:tcW w:w="453" w:type="dxa"/>
            <w:tcBorders>
              <w:left w:val="single" w:sz="4" w:space="0" w:color="auto"/>
            </w:tcBorders>
            <w:vAlign w:val="center"/>
          </w:tcPr>
          <w:p w14:paraId="1A0DFB1B" w14:textId="2E7A3F23" w:rsidR="00D128F7" w:rsidRPr="007E0F91" w:rsidRDefault="00D128F7" w:rsidP="00D128F7">
            <w:pPr>
              <w:jc w:val="center"/>
              <w:rPr>
                <w:ins w:id="21614" w:author="Στάθης Καπ" w:date="2023-03-09T06:32:00Z"/>
                <w:sz w:val="16"/>
                <w:szCs w:val="16"/>
              </w:rPr>
            </w:pPr>
            <w:ins w:id="21615" w:author="Στάθης Καπ" w:date="2023-03-09T07:43:00Z">
              <w:r>
                <w:rPr>
                  <w:rFonts w:ascii="Calibri" w:hAnsi="Calibri" w:cs="Calibri"/>
                  <w:color w:val="000000"/>
                  <w:sz w:val="16"/>
                  <w:szCs w:val="16"/>
                </w:rPr>
                <w:t>597</w:t>
              </w:r>
            </w:ins>
          </w:p>
        </w:tc>
        <w:tc>
          <w:tcPr>
            <w:tcW w:w="454" w:type="dxa"/>
            <w:vAlign w:val="center"/>
          </w:tcPr>
          <w:p w14:paraId="25670211" w14:textId="5D1CE6C7" w:rsidR="00D128F7" w:rsidRPr="007E0F91" w:rsidRDefault="00D128F7" w:rsidP="00D128F7">
            <w:pPr>
              <w:jc w:val="center"/>
              <w:rPr>
                <w:ins w:id="21616" w:author="Στάθης Καπ" w:date="2023-03-09T06:32:00Z"/>
                <w:sz w:val="16"/>
                <w:szCs w:val="16"/>
              </w:rPr>
            </w:pPr>
            <w:ins w:id="21617" w:author="Στάθης Καπ" w:date="2023-03-09T07:43:00Z">
              <w:r>
                <w:rPr>
                  <w:rFonts w:ascii="Calibri" w:hAnsi="Calibri" w:cs="Calibri"/>
                  <w:color w:val="000000"/>
                  <w:sz w:val="16"/>
                  <w:szCs w:val="16"/>
                </w:rPr>
                <w:t>10.63</w:t>
              </w:r>
            </w:ins>
          </w:p>
        </w:tc>
        <w:tc>
          <w:tcPr>
            <w:tcW w:w="454" w:type="dxa"/>
            <w:vAlign w:val="center"/>
          </w:tcPr>
          <w:p w14:paraId="7BC7160C" w14:textId="5C8D2585" w:rsidR="00D128F7" w:rsidRPr="007E0F91" w:rsidRDefault="00D128F7" w:rsidP="00D128F7">
            <w:pPr>
              <w:jc w:val="center"/>
              <w:rPr>
                <w:ins w:id="21618" w:author="Στάθης Καπ" w:date="2023-03-09T06:32:00Z"/>
                <w:sz w:val="16"/>
                <w:szCs w:val="16"/>
              </w:rPr>
            </w:pPr>
            <w:ins w:id="21619" w:author="Στάθης Καπ" w:date="2023-03-09T07:43:00Z">
              <w:r>
                <w:rPr>
                  <w:rFonts w:ascii="Calibri" w:hAnsi="Calibri" w:cs="Calibri"/>
                  <w:color w:val="000000"/>
                  <w:sz w:val="16"/>
                  <w:szCs w:val="16"/>
                </w:rPr>
                <w:t>0.266</w:t>
              </w:r>
            </w:ins>
          </w:p>
        </w:tc>
        <w:tc>
          <w:tcPr>
            <w:tcW w:w="461" w:type="dxa"/>
            <w:tcBorders>
              <w:right w:val="single" w:sz="4" w:space="0" w:color="auto"/>
            </w:tcBorders>
            <w:vAlign w:val="center"/>
          </w:tcPr>
          <w:p w14:paraId="1FA5BC54" w14:textId="2DE5448C" w:rsidR="00D128F7" w:rsidRPr="007E0F91" w:rsidRDefault="00D128F7" w:rsidP="00D128F7">
            <w:pPr>
              <w:jc w:val="center"/>
              <w:rPr>
                <w:ins w:id="21620" w:author="Στάθης Καπ" w:date="2023-03-09T06:32:00Z"/>
                <w:sz w:val="16"/>
                <w:szCs w:val="16"/>
              </w:rPr>
            </w:pPr>
            <w:ins w:id="21621" w:author="Στάθης Καπ" w:date="2023-03-09T07:43:00Z">
              <w:r>
                <w:rPr>
                  <w:rFonts w:ascii="Calibri" w:hAnsi="Calibri" w:cs="Calibri"/>
                  <w:color w:val="000000"/>
                  <w:sz w:val="16"/>
                  <w:szCs w:val="16"/>
                </w:rPr>
                <w:t>37.12</w:t>
              </w:r>
            </w:ins>
          </w:p>
        </w:tc>
      </w:tr>
      <w:tr w:rsidR="00D128F7" w14:paraId="446CE2B9" w14:textId="77777777" w:rsidTr="009861B1">
        <w:trPr>
          <w:trHeight w:val="170"/>
          <w:jc w:val="center"/>
          <w:ins w:id="2162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EBD3095" w14:textId="77777777" w:rsidR="00D128F7" w:rsidRPr="007E0F91" w:rsidRDefault="00D128F7" w:rsidP="00D128F7">
            <w:pPr>
              <w:jc w:val="center"/>
              <w:rPr>
                <w:ins w:id="21623" w:author="Στάθης Καπ" w:date="2023-03-09T06:32:00Z"/>
                <w:sz w:val="16"/>
                <w:szCs w:val="16"/>
              </w:rPr>
            </w:pPr>
            <w:ins w:id="21624" w:author="Στάθης Καπ" w:date="2023-03-09T06:32:00Z">
              <w:r w:rsidRPr="009861B1">
                <w:rPr>
                  <w:rFonts w:ascii="Calibri" w:hAnsi="Calibri" w:cs="Calibri"/>
                  <w:color w:val="000000"/>
                  <w:sz w:val="16"/>
                  <w:szCs w:val="16"/>
                </w:rPr>
                <w:t>r111</w:t>
              </w:r>
            </w:ins>
          </w:p>
        </w:tc>
        <w:tc>
          <w:tcPr>
            <w:tcW w:w="565" w:type="dxa"/>
            <w:tcBorders>
              <w:left w:val="single" w:sz="4" w:space="0" w:color="auto"/>
            </w:tcBorders>
            <w:vAlign w:val="center"/>
          </w:tcPr>
          <w:p w14:paraId="2AFD93C7" w14:textId="00A7D4AA" w:rsidR="00D128F7" w:rsidRPr="007E0F91" w:rsidRDefault="00D128F7" w:rsidP="00D128F7">
            <w:pPr>
              <w:jc w:val="center"/>
              <w:rPr>
                <w:ins w:id="21625" w:author="Στάθης Καπ" w:date="2023-03-09T06:32:00Z"/>
                <w:sz w:val="16"/>
                <w:szCs w:val="16"/>
              </w:rPr>
            </w:pPr>
            <w:ins w:id="21626" w:author="Στάθης Καπ" w:date="2023-03-09T07:43:00Z">
              <w:r>
                <w:rPr>
                  <w:rFonts w:ascii="Calibri" w:hAnsi="Calibri" w:cs="Calibri"/>
                  <w:color w:val="000000"/>
                  <w:sz w:val="16"/>
                  <w:szCs w:val="16"/>
                </w:rPr>
                <w:t>774</w:t>
              </w:r>
            </w:ins>
          </w:p>
        </w:tc>
        <w:tc>
          <w:tcPr>
            <w:tcW w:w="679" w:type="dxa"/>
            <w:tcBorders>
              <w:right w:val="single" w:sz="4" w:space="0" w:color="auto"/>
            </w:tcBorders>
            <w:vAlign w:val="center"/>
          </w:tcPr>
          <w:p w14:paraId="5D1B165A" w14:textId="3AF6F071" w:rsidR="00D128F7" w:rsidRPr="007E0F91" w:rsidRDefault="00D128F7" w:rsidP="00D128F7">
            <w:pPr>
              <w:jc w:val="center"/>
              <w:rPr>
                <w:ins w:id="21627" w:author="Στάθης Καπ" w:date="2023-03-09T06:32:00Z"/>
                <w:sz w:val="16"/>
                <w:szCs w:val="16"/>
              </w:rPr>
            </w:pPr>
            <w:ins w:id="21628" w:author="Στάθης Καπ" w:date="2023-03-09T07:43:00Z">
              <w:r>
                <w:rPr>
                  <w:rFonts w:ascii="Calibri" w:hAnsi="Calibri" w:cs="Calibri"/>
                  <w:color w:val="000000"/>
                  <w:sz w:val="16"/>
                  <w:szCs w:val="16"/>
                </w:rPr>
                <w:t>764</w:t>
              </w:r>
            </w:ins>
          </w:p>
        </w:tc>
        <w:tc>
          <w:tcPr>
            <w:tcW w:w="453" w:type="dxa"/>
            <w:tcBorders>
              <w:left w:val="single" w:sz="4" w:space="0" w:color="auto"/>
            </w:tcBorders>
            <w:vAlign w:val="center"/>
          </w:tcPr>
          <w:p w14:paraId="73356B76" w14:textId="0D7800D9" w:rsidR="00D128F7" w:rsidRPr="007E0F91" w:rsidRDefault="00D128F7" w:rsidP="00D128F7">
            <w:pPr>
              <w:jc w:val="center"/>
              <w:rPr>
                <w:ins w:id="21629" w:author="Στάθης Καπ" w:date="2023-03-09T06:32:00Z"/>
                <w:sz w:val="16"/>
                <w:szCs w:val="16"/>
              </w:rPr>
            </w:pPr>
            <w:ins w:id="21630" w:author="Στάθης Καπ" w:date="2023-03-09T07:43:00Z">
              <w:r>
                <w:rPr>
                  <w:rFonts w:ascii="Calibri" w:hAnsi="Calibri" w:cs="Calibri"/>
                  <w:color w:val="000000"/>
                  <w:sz w:val="16"/>
                  <w:szCs w:val="16"/>
                </w:rPr>
                <w:t>707</w:t>
              </w:r>
            </w:ins>
          </w:p>
        </w:tc>
        <w:tc>
          <w:tcPr>
            <w:tcW w:w="708" w:type="dxa"/>
            <w:vAlign w:val="center"/>
          </w:tcPr>
          <w:p w14:paraId="636875DE" w14:textId="5A19D6DF" w:rsidR="00D128F7" w:rsidRPr="007E0F91" w:rsidRDefault="00D128F7" w:rsidP="00D128F7">
            <w:pPr>
              <w:jc w:val="center"/>
              <w:rPr>
                <w:ins w:id="21631" w:author="Στάθης Καπ" w:date="2023-03-09T06:32:00Z"/>
                <w:sz w:val="16"/>
                <w:szCs w:val="16"/>
              </w:rPr>
            </w:pPr>
            <w:ins w:id="21632" w:author="Στάθης Καπ" w:date="2023-03-09T07:43:00Z">
              <w:r>
                <w:rPr>
                  <w:rFonts w:ascii="Calibri" w:hAnsi="Calibri" w:cs="Calibri"/>
                  <w:color w:val="000000"/>
                  <w:sz w:val="16"/>
                  <w:szCs w:val="16"/>
                </w:rPr>
                <w:t>8.66</w:t>
              </w:r>
            </w:ins>
          </w:p>
        </w:tc>
        <w:tc>
          <w:tcPr>
            <w:tcW w:w="652" w:type="dxa"/>
            <w:tcBorders>
              <w:right w:val="single" w:sz="4" w:space="0" w:color="auto"/>
            </w:tcBorders>
            <w:vAlign w:val="center"/>
          </w:tcPr>
          <w:p w14:paraId="397EA3FC" w14:textId="584389DC" w:rsidR="00D128F7" w:rsidRPr="007E0F91" w:rsidRDefault="00D128F7" w:rsidP="00D128F7">
            <w:pPr>
              <w:jc w:val="center"/>
              <w:rPr>
                <w:ins w:id="21633" w:author="Στάθης Καπ" w:date="2023-03-09T06:32:00Z"/>
                <w:sz w:val="16"/>
                <w:szCs w:val="16"/>
              </w:rPr>
            </w:pPr>
            <w:ins w:id="21634" w:author="Στάθης Καπ" w:date="2023-03-09T07:43:00Z">
              <w:r>
                <w:rPr>
                  <w:rFonts w:ascii="Calibri" w:hAnsi="Calibri" w:cs="Calibri"/>
                  <w:color w:val="000000"/>
                  <w:sz w:val="16"/>
                  <w:szCs w:val="16"/>
                </w:rPr>
                <w:t>0.402</w:t>
              </w:r>
            </w:ins>
          </w:p>
        </w:tc>
        <w:tc>
          <w:tcPr>
            <w:tcW w:w="453" w:type="dxa"/>
            <w:tcBorders>
              <w:left w:val="single" w:sz="4" w:space="0" w:color="auto"/>
            </w:tcBorders>
            <w:vAlign w:val="center"/>
          </w:tcPr>
          <w:p w14:paraId="4A65C852" w14:textId="2B7BA06C" w:rsidR="00D128F7" w:rsidRPr="007E0F91" w:rsidRDefault="00D128F7" w:rsidP="00D128F7">
            <w:pPr>
              <w:jc w:val="center"/>
              <w:rPr>
                <w:ins w:id="21635" w:author="Στάθης Καπ" w:date="2023-03-09T06:32:00Z"/>
                <w:sz w:val="16"/>
                <w:szCs w:val="16"/>
              </w:rPr>
            </w:pPr>
            <w:ins w:id="21636" w:author="Στάθης Καπ" w:date="2023-03-09T07:43:00Z">
              <w:r>
                <w:rPr>
                  <w:rFonts w:ascii="Calibri" w:hAnsi="Calibri" w:cs="Calibri"/>
                  <w:color w:val="000000"/>
                  <w:sz w:val="16"/>
                  <w:szCs w:val="16"/>
                </w:rPr>
                <w:t>630</w:t>
              </w:r>
            </w:ins>
          </w:p>
        </w:tc>
        <w:tc>
          <w:tcPr>
            <w:tcW w:w="454" w:type="dxa"/>
            <w:vAlign w:val="center"/>
          </w:tcPr>
          <w:p w14:paraId="3DC2E075" w14:textId="0B56A445" w:rsidR="00D128F7" w:rsidRPr="007E0F91" w:rsidRDefault="00D128F7" w:rsidP="00D128F7">
            <w:pPr>
              <w:jc w:val="center"/>
              <w:rPr>
                <w:ins w:id="21637" w:author="Στάθης Καπ" w:date="2023-03-09T06:32:00Z"/>
                <w:sz w:val="16"/>
                <w:szCs w:val="16"/>
              </w:rPr>
            </w:pPr>
            <w:ins w:id="21638" w:author="Στάθης Καπ" w:date="2023-03-09T07:43:00Z">
              <w:r>
                <w:rPr>
                  <w:rFonts w:ascii="Calibri" w:hAnsi="Calibri" w:cs="Calibri"/>
                  <w:color w:val="000000"/>
                  <w:sz w:val="16"/>
                  <w:szCs w:val="16"/>
                </w:rPr>
                <w:t>10.89</w:t>
              </w:r>
            </w:ins>
          </w:p>
        </w:tc>
        <w:tc>
          <w:tcPr>
            <w:tcW w:w="454" w:type="dxa"/>
            <w:vAlign w:val="center"/>
          </w:tcPr>
          <w:p w14:paraId="7829CD34" w14:textId="1919C088" w:rsidR="00D128F7" w:rsidRPr="007E0F91" w:rsidRDefault="00D128F7" w:rsidP="00D128F7">
            <w:pPr>
              <w:jc w:val="center"/>
              <w:rPr>
                <w:ins w:id="21639" w:author="Στάθης Καπ" w:date="2023-03-09T06:32:00Z"/>
                <w:sz w:val="16"/>
                <w:szCs w:val="16"/>
              </w:rPr>
            </w:pPr>
            <w:ins w:id="21640" w:author="Στάθης Καπ" w:date="2023-03-09T07:43:00Z">
              <w:r>
                <w:rPr>
                  <w:rFonts w:ascii="Calibri" w:hAnsi="Calibri" w:cs="Calibri"/>
                  <w:color w:val="000000"/>
                  <w:sz w:val="16"/>
                  <w:szCs w:val="16"/>
                </w:rPr>
                <w:t>0.274</w:t>
              </w:r>
            </w:ins>
          </w:p>
        </w:tc>
        <w:tc>
          <w:tcPr>
            <w:tcW w:w="457" w:type="dxa"/>
            <w:tcBorders>
              <w:right w:val="single" w:sz="4" w:space="0" w:color="auto"/>
            </w:tcBorders>
            <w:vAlign w:val="center"/>
          </w:tcPr>
          <w:p w14:paraId="76B248E3" w14:textId="0BFBE12C" w:rsidR="00D128F7" w:rsidRPr="007E0F91" w:rsidRDefault="00D128F7" w:rsidP="00D128F7">
            <w:pPr>
              <w:jc w:val="center"/>
              <w:rPr>
                <w:ins w:id="21641" w:author="Στάθης Καπ" w:date="2023-03-09T06:32:00Z"/>
                <w:sz w:val="16"/>
                <w:szCs w:val="16"/>
              </w:rPr>
            </w:pPr>
            <w:ins w:id="21642" w:author="Στάθης Καπ" w:date="2023-03-09T07:43:00Z">
              <w:r>
                <w:rPr>
                  <w:rFonts w:ascii="Calibri" w:hAnsi="Calibri" w:cs="Calibri"/>
                  <w:color w:val="000000"/>
                  <w:sz w:val="16"/>
                  <w:szCs w:val="16"/>
                </w:rPr>
                <w:t>31.84</w:t>
              </w:r>
            </w:ins>
          </w:p>
        </w:tc>
        <w:tc>
          <w:tcPr>
            <w:tcW w:w="453" w:type="dxa"/>
            <w:tcBorders>
              <w:left w:val="single" w:sz="4" w:space="0" w:color="auto"/>
            </w:tcBorders>
            <w:vAlign w:val="center"/>
          </w:tcPr>
          <w:p w14:paraId="30A31631" w14:textId="0E736264" w:rsidR="00D128F7" w:rsidRPr="007E0F91" w:rsidRDefault="00D128F7" w:rsidP="00D128F7">
            <w:pPr>
              <w:jc w:val="center"/>
              <w:rPr>
                <w:ins w:id="21643" w:author="Στάθης Καπ" w:date="2023-03-09T06:32:00Z"/>
                <w:sz w:val="16"/>
                <w:szCs w:val="16"/>
              </w:rPr>
            </w:pPr>
            <w:ins w:id="21644" w:author="Στάθης Καπ" w:date="2023-03-09T07:43:00Z">
              <w:r>
                <w:rPr>
                  <w:rFonts w:ascii="Calibri" w:hAnsi="Calibri" w:cs="Calibri"/>
                  <w:color w:val="000000"/>
                  <w:sz w:val="16"/>
                  <w:szCs w:val="16"/>
                </w:rPr>
                <w:t>587</w:t>
              </w:r>
            </w:ins>
          </w:p>
        </w:tc>
        <w:tc>
          <w:tcPr>
            <w:tcW w:w="454" w:type="dxa"/>
            <w:vAlign w:val="center"/>
          </w:tcPr>
          <w:p w14:paraId="7B9714AA" w14:textId="37DE01B9" w:rsidR="00D128F7" w:rsidRPr="007E0F91" w:rsidRDefault="00D128F7" w:rsidP="00D128F7">
            <w:pPr>
              <w:jc w:val="center"/>
              <w:rPr>
                <w:ins w:id="21645" w:author="Στάθης Καπ" w:date="2023-03-09T06:32:00Z"/>
                <w:sz w:val="16"/>
                <w:szCs w:val="16"/>
              </w:rPr>
            </w:pPr>
            <w:ins w:id="21646" w:author="Στάθης Καπ" w:date="2023-03-09T07:43:00Z">
              <w:r>
                <w:rPr>
                  <w:rFonts w:ascii="Calibri" w:hAnsi="Calibri" w:cs="Calibri"/>
                  <w:color w:val="000000"/>
                  <w:sz w:val="16"/>
                  <w:szCs w:val="16"/>
                </w:rPr>
                <w:t>16.97</w:t>
              </w:r>
            </w:ins>
          </w:p>
        </w:tc>
        <w:tc>
          <w:tcPr>
            <w:tcW w:w="454" w:type="dxa"/>
            <w:vAlign w:val="center"/>
          </w:tcPr>
          <w:p w14:paraId="6E00A6CE" w14:textId="7F1A6B84" w:rsidR="00D128F7" w:rsidRPr="007E0F91" w:rsidRDefault="00D128F7" w:rsidP="00D128F7">
            <w:pPr>
              <w:jc w:val="center"/>
              <w:rPr>
                <w:ins w:id="21647" w:author="Στάθης Καπ" w:date="2023-03-09T06:32:00Z"/>
                <w:sz w:val="16"/>
                <w:szCs w:val="16"/>
              </w:rPr>
            </w:pPr>
            <w:ins w:id="21648" w:author="Στάθης Καπ" w:date="2023-03-09T07:43:00Z">
              <w:r>
                <w:rPr>
                  <w:rFonts w:ascii="Calibri" w:hAnsi="Calibri" w:cs="Calibri"/>
                  <w:color w:val="000000"/>
                  <w:sz w:val="16"/>
                  <w:szCs w:val="16"/>
                </w:rPr>
                <w:t>0.26</w:t>
              </w:r>
            </w:ins>
          </w:p>
        </w:tc>
        <w:tc>
          <w:tcPr>
            <w:tcW w:w="454" w:type="dxa"/>
            <w:tcBorders>
              <w:right w:val="single" w:sz="4" w:space="0" w:color="auto"/>
            </w:tcBorders>
            <w:vAlign w:val="center"/>
          </w:tcPr>
          <w:p w14:paraId="2A0C2027" w14:textId="339B933A" w:rsidR="00D128F7" w:rsidRPr="007E0F91" w:rsidRDefault="00D128F7" w:rsidP="00D128F7">
            <w:pPr>
              <w:jc w:val="center"/>
              <w:rPr>
                <w:ins w:id="21649" w:author="Στάθης Καπ" w:date="2023-03-09T06:32:00Z"/>
                <w:sz w:val="16"/>
                <w:szCs w:val="16"/>
              </w:rPr>
            </w:pPr>
            <w:ins w:id="21650" w:author="Στάθης Καπ" w:date="2023-03-09T07:43:00Z">
              <w:r>
                <w:rPr>
                  <w:rFonts w:ascii="Calibri" w:hAnsi="Calibri" w:cs="Calibri"/>
                  <w:color w:val="000000"/>
                  <w:sz w:val="16"/>
                  <w:szCs w:val="16"/>
                </w:rPr>
                <w:t>35.32</w:t>
              </w:r>
            </w:ins>
          </w:p>
        </w:tc>
        <w:tc>
          <w:tcPr>
            <w:tcW w:w="453" w:type="dxa"/>
            <w:tcBorders>
              <w:left w:val="single" w:sz="4" w:space="0" w:color="auto"/>
            </w:tcBorders>
            <w:vAlign w:val="center"/>
          </w:tcPr>
          <w:p w14:paraId="2E3A40A0" w14:textId="2F242C3C" w:rsidR="00D128F7" w:rsidRPr="007E0F91" w:rsidRDefault="00D128F7" w:rsidP="00D128F7">
            <w:pPr>
              <w:jc w:val="center"/>
              <w:rPr>
                <w:ins w:id="21651" w:author="Στάθης Καπ" w:date="2023-03-09T06:32:00Z"/>
                <w:sz w:val="16"/>
                <w:szCs w:val="16"/>
              </w:rPr>
            </w:pPr>
            <w:ins w:id="21652" w:author="Στάθης Καπ" w:date="2023-03-09T07:43:00Z">
              <w:r>
                <w:rPr>
                  <w:rFonts w:ascii="Calibri" w:hAnsi="Calibri" w:cs="Calibri"/>
                  <w:color w:val="000000"/>
                  <w:sz w:val="16"/>
                  <w:szCs w:val="16"/>
                </w:rPr>
                <w:t>571</w:t>
              </w:r>
            </w:ins>
          </w:p>
        </w:tc>
        <w:tc>
          <w:tcPr>
            <w:tcW w:w="454" w:type="dxa"/>
            <w:vAlign w:val="center"/>
          </w:tcPr>
          <w:p w14:paraId="0BCE0668" w14:textId="3BD56668" w:rsidR="00D128F7" w:rsidRPr="007E0F91" w:rsidRDefault="00D128F7" w:rsidP="00D128F7">
            <w:pPr>
              <w:jc w:val="center"/>
              <w:rPr>
                <w:ins w:id="21653" w:author="Στάθης Καπ" w:date="2023-03-09T06:32:00Z"/>
                <w:sz w:val="16"/>
                <w:szCs w:val="16"/>
              </w:rPr>
            </w:pPr>
            <w:ins w:id="21654" w:author="Στάθης Καπ" w:date="2023-03-09T07:43:00Z">
              <w:r>
                <w:rPr>
                  <w:rFonts w:ascii="Calibri" w:hAnsi="Calibri" w:cs="Calibri"/>
                  <w:color w:val="000000"/>
                  <w:sz w:val="16"/>
                  <w:szCs w:val="16"/>
                </w:rPr>
                <w:t>19.24</w:t>
              </w:r>
            </w:ins>
          </w:p>
        </w:tc>
        <w:tc>
          <w:tcPr>
            <w:tcW w:w="454" w:type="dxa"/>
            <w:vAlign w:val="center"/>
          </w:tcPr>
          <w:p w14:paraId="79D873CF" w14:textId="4A7574F9" w:rsidR="00D128F7" w:rsidRPr="007E0F91" w:rsidRDefault="00D128F7" w:rsidP="00D128F7">
            <w:pPr>
              <w:jc w:val="center"/>
              <w:rPr>
                <w:ins w:id="21655" w:author="Στάθης Καπ" w:date="2023-03-09T06:32:00Z"/>
                <w:sz w:val="16"/>
                <w:szCs w:val="16"/>
              </w:rPr>
            </w:pPr>
            <w:ins w:id="21656" w:author="Στάθης Καπ" w:date="2023-03-09T07:43:00Z">
              <w:r>
                <w:rPr>
                  <w:rFonts w:ascii="Calibri" w:hAnsi="Calibri" w:cs="Calibri"/>
                  <w:color w:val="000000"/>
                  <w:sz w:val="16"/>
                  <w:szCs w:val="16"/>
                </w:rPr>
                <w:t>0.299</w:t>
              </w:r>
            </w:ins>
          </w:p>
        </w:tc>
        <w:tc>
          <w:tcPr>
            <w:tcW w:w="461" w:type="dxa"/>
            <w:tcBorders>
              <w:right w:val="single" w:sz="4" w:space="0" w:color="auto"/>
            </w:tcBorders>
            <w:vAlign w:val="center"/>
          </w:tcPr>
          <w:p w14:paraId="7FDFB698" w14:textId="17154E4D" w:rsidR="00D128F7" w:rsidRPr="007E0F91" w:rsidRDefault="00D128F7" w:rsidP="00D128F7">
            <w:pPr>
              <w:jc w:val="center"/>
              <w:rPr>
                <w:ins w:id="21657" w:author="Στάθης Καπ" w:date="2023-03-09T06:32:00Z"/>
                <w:sz w:val="16"/>
                <w:szCs w:val="16"/>
              </w:rPr>
            </w:pPr>
            <w:ins w:id="21658" w:author="Στάθης Καπ" w:date="2023-03-09T07:43:00Z">
              <w:r>
                <w:rPr>
                  <w:rFonts w:ascii="Calibri" w:hAnsi="Calibri" w:cs="Calibri"/>
                  <w:color w:val="000000"/>
                  <w:sz w:val="16"/>
                  <w:szCs w:val="16"/>
                </w:rPr>
                <w:t>25.62</w:t>
              </w:r>
            </w:ins>
          </w:p>
        </w:tc>
      </w:tr>
      <w:tr w:rsidR="00D128F7" w14:paraId="1AC6EEC7" w14:textId="77777777" w:rsidTr="009861B1">
        <w:trPr>
          <w:trHeight w:val="170"/>
          <w:jc w:val="center"/>
          <w:ins w:id="2165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042B6A4" w14:textId="77777777" w:rsidR="00D128F7" w:rsidRPr="007E0F91" w:rsidRDefault="00D128F7" w:rsidP="00D128F7">
            <w:pPr>
              <w:jc w:val="center"/>
              <w:rPr>
                <w:ins w:id="21660" w:author="Στάθης Καπ" w:date="2023-03-09T06:32:00Z"/>
                <w:sz w:val="16"/>
                <w:szCs w:val="16"/>
              </w:rPr>
            </w:pPr>
            <w:ins w:id="21661" w:author="Στάθης Καπ" w:date="2023-03-09T06:32:00Z">
              <w:r w:rsidRPr="009861B1">
                <w:rPr>
                  <w:rFonts w:ascii="Calibri" w:hAnsi="Calibri" w:cs="Calibri"/>
                  <w:color w:val="000000"/>
                  <w:sz w:val="16"/>
                  <w:szCs w:val="16"/>
                </w:rPr>
                <w:t>r112</w:t>
              </w:r>
            </w:ins>
          </w:p>
        </w:tc>
        <w:tc>
          <w:tcPr>
            <w:tcW w:w="565" w:type="dxa"/>
            <w:tcBorders>
              <w:left w:val="single" w:sz="4" w:space="0" w:color="auto"/>
            </w:tcBorders>
            <w:vAlign w:val="center"/>
          </w:tcPr>
          <w:p w14:paraId="3A65667A" w14:textId="1711228C" w:rsidR="00D128F7" w:rsidRPr="007E0F91" w:rsidRDefault="00D128F7" w:rsidP="00D128F7">
            <w:pPr>
              <w:jc w:val="center"/>
              <w:rPr>
                <w:ins w:id="21662" w:author="Στάθης Καπ" w:date="2023-03-09T06:32:00Z"/>
                <w:sz w:val="16"/>
                <w:szCs w:val="16"/>
              </w:rPr>
            </w:pPr>
            <w:ins w:id="21663" w:author="Στάθης Καπ" w:date="2023-03-09T07:43:00Z">
              <w:r>
                <w:rPr>
                  <w:rFonts w:ascii="Calibri" w:hAnsi="Calibri" w:cs="Calibri"/>
                  <w:color w:val="000000"/>
                  <w:sz w:val="16"/>
                  <w:szCs w:val="16"/>
                </w:rPr>
                <w:t>776</w:t>
              </w:r>
            </w:ins>
          </w:p>
        </w:tc>
        <w:tc>
          <w:tcPr>
            <w:tcW w:w="679" w:type="dxa"/>
            <w:tcBorders>
              <w:right w:val="single" w:sz="4" w:space="0" w:color="auto"/>
            </w:tcBorders>
            <w:vAlign w:val="center"/>
          </w:tcPr>
          <w:p w14:paraId="5F19394D" w14:textId="1AB9CEBF" w:rsidR="00D128F7" w:rsidRPr="007E0F91" w:rsidRDefault="00D128F7" w:rsidP="00D128F7">
            <w:pPr>
              <w:jc w:val="center"/>
              <w:rPr>
                <w:ins w:id="21664" w:author="Στάθης Καπ" w:date="2023-03-09T06:32:00Z"/>
                <w:sz w:val="16"/>
                <w:szCs w:val="16"/>
              </w:rPr>
            </w:pPr>
            <w:ins w:id="21665" w:author="Στάθης Καπ" w:date="2023-03-09T07:43:00Z">
              <w:r>
                <w:rPr>
                  <w:rFonts w:ascii="Calibri" w:hAnsi="Calibri" w:cs="Calibri"/>
                  <w:color w:val="000000"/>
                  <w:sz w:val="16"/>
                  <w:szCs w:val="16"/>
                </w:rPr>
                <w:t>758</w:t>
              </w:r>
            </w:ins>
          </w:p>
        </w:tc>
        <w:tc>
          <w:tcPr>
            <w:tcW w:w="453" w:type="dxa"/>
            <w:tcBorders>
              <w:left w:val="single" w:sz="4" w:space="0" w:color="auto"/>
            </w:tcBorders>
            <w:vAlign w:val="center"/>
          </w:tcPr>
          <w:p w14:paraId="65B816C9" w14:textId="7A016DAA" w:rsidR="00D128F7" w:rsidRPr="007E0F91" w:rsidRDefault="00D128F7" w:rsidP="00D128F7">
            <w:pPr>
              <w:jc w:val="center"/>
              <w:rPr>
                <w:ins w:id="21666" w:author="Στάθης Καπ" w:date="2023-03-09T06:32:00Z"/>
                <w:sz w:val="16"/>
                <w:szCs w:val="16"/>
              </w:rPr>
            </w:pPr>
            <w:ins w:id="21667" w:author="Στάθης Καπ" w:date="2023-03-09T07:43:00Z">
              <w:r>
                <w:rPr>
                  <w:rFonts w:ascii="Calibri" w:hAnsi="Calibri" w:cs="Calibri"/>
                  <w:color w:val="000000"/>
                  <w:sz w:val="16"/>
                  <w:szCs w:val="16"/>
                </w:rPr>
                <w:t>707</w:t>
              </w:r>
            </w:ins>
          </w:p>
        </w:tc>
        <w:tc>
          <w:tcPr>
            <w:tcW w:w="708" w:type="dxa"/>
            <w:vAlign w:val="center"/>
          </w:tcPr>
          <w:p w14:paraId="624F18B9" w14:textId="58ED2238" w:rsidR="00D128F7" w:rsidRPr="007E0F91" w:rsidRDefault="00D128F7" w:rsidP="00D128F7">
            <w:pPr>
              <w:jc w:val="center"/>
              <w:rPr>
                <w:ins w:id="21668" w:author="Στάθης Καπ" w:date="2023-03-09T06:32:00Z"/>
                <w:sz w:val="16"/>
                <w:szCs w:val="16"/>
              </w:rPr>
            </w:pPr>
            <w:ins w:id="21669" w:author="Στάθης Καπ" w:date="2023-03-09T07:43:00Z">
              <w:r>
                <w:rPr>
                  <w:rFonts w:ascii="Calibri" w:hAnsi="Calibri" w:cs="Calibri"/>
                  <w:color w:val="000000"/>
                  <w:sz w:val="16"/>
                  <w:szCs w:val="16"/>
                </w:rPr>
                <w:t>8.89</w:t>
              </w:r>
            </w:ins>
          </w:p>
        </w:tc>
        <w:tc>
          <w:tcPr>
            <w:tcW w:w="652" w:type="dxa"/>
            <w:tcBorders>
              <w:right w:val="single" w:sz="4" w:space="0" w:color="auto"/>
            </w:tcBorders>
            <w:vAlign w:val="center"/>
          </w:tcPr>
          <w:p w14:paraId="0F746D24" w14:textId="5ED28C02" w:rsidR="00D128F7" w:rsidRPr="007E0F91" w:rsidRDefault="00D128F7" w:rsidP="00D128F7">
            <w:pPr>
              <w:jc w:val="center"/>
              <w:rPr>
                <w:ins w:id="21670" w:author="Στάθης Καπ" w:date="2023-03-09T06:32:00Z"/>
                <w:sz w:val="16"/>
                <w:szCs w:val="16"/>
              </w:rPr>
            </w:pPr>
            <w:ins w:id="21671" w:author="Στάθης Καπ" w:date="2023-03-09T07:43:00Z">
              <w:r>
                <w:rPr>
                  <w:rFonts w:ascii="Calibri" w:hAnsi="Calibri" w:cs="Calibri"/>
                  <w:color w:val="000000"/>
                  <w:sz w:val="16"/>
                  <w:szCs w:val="16"/>
                </w:rPr>
                <w:t>0.476</w:t>
              </w:r>
            </w:ins>
          </w:p>
        </w:tc>
        <w:tc>
          <w:tcPr>
            <w:tcW w:w="453" w:type="dxa"/>
            <w:tcBorders>
              <w:left w:val="single" w:sz="4" w:space="0" w:color="auto"/>
            </w:tcBorders>
            <w:vAlign w:val="center"/>
          </w:tcPr>
          <w:p w14:paraId="008BC231" w14:textId="3C169C64" w:rsidR="00D128F7" w:rsidRPr="007E0F91" w:rsidRDefault="00D128F7" w:rsidP="00D128F7">
            <w:pPr>
              <w:jc w:val="center"/>
              <w:rPr>
                <w:ins w:id="21672" w:author="Στάθης Καπ" w:date="2023-03-09T06:32:00Z"/>
                <w:sz w:val="16"/>
                <w:szCs w:val="16"/>
              </w:rPr>
            </w:pPr>
            <w:ins w:id="21673" w:author="Στάθης Καπ" w:date="2023-03-09T07:43:00Z">
              <w:r>
                <w:rPr>
                  <w:rFonts w:ascii="Calibri" w:hAnsi="Calibri" w:cs="Calibri"/>
                  <w:color w:val="000000"/>
                  <w:sz w:val="16"/>
                  <w:szCs w:val="16"/>
                </w:rPr>
                <w:t>656</w:t>
              </w:r>
            </w:ins>
          </w:p>
        </w:tc>
        <w:tc>
          <w:tcPr>
            <w:tcW w:w="454" w:type="dxa"/>
            <w:vAlign w:val="center"/>
          </w:tcPr>
          <w:p w14:paraId="0CA5898D" w14:textId="573FB00B" w:rsidR="00D128F7" w:rsidRPr="007E0F91" w:rsidRDefault="00D128F7" w:rsidP="00D128F7">
            <w:pPr>
              <w:jc w:val="center"/>
              <w:rPr>
                <w:ins w:id="21674" w:author="Στάθης Καπ" w:date="2023-03-09T06:32:00Z"/>
                <w:sz w:val="16"/>
                <w:szCs w:val="16"/>
              </w:rPr>
            </w:pPr>
            <w:ins w:id="21675" w:author="Στάθης Καπ" w:date="2023-03-09T07:43:00Z">
              <w:r>
                <w:rPr>
                  <w:rFonts w:ascii="Calibri" w:hAnsi="Calibri" w:cs="Calibri"/>
                  <w:color w:val="000000"/>
                  <w:sz w:val="16"/>
                  <w:szCs w:val="16"/>
                </w:rPr>
                <w:t>7.21</w:t>
              </w:r>
            </w:ins>
          </w:p>
        </w:tc>
        <w:tc>
          <w:tcPr>
            <w:tcW w:w="454" w:type="dxa"/>
            <w:vAlign w:val="center"/>
          </w:tcPr>
          <w:p w14:paraId="459A9F18" w14:textId="6F7AF109" w:rsidR="00D128F7" w:rsidRPr="007E0F91" w:rsidRDefault="00D128F7" w:rsidP="00D128F7">
            <w:pPr>
              <w:jc w:val="center"/>
              <w:rPr>
                <w:ins w:id="21676" w:author="Στάθης Καπ" w:date="2023-03-09T06:32:00Z"/>
                <w:sz w:val="16"/>
                <w:szCs w:val="16"/>
              </w:rPr>
            </w:pPr>
            <w:ins w:id="21677" w:author="Στάθης Καπ" w:date="2023-03-09T07:43:00Z">
              <w:r>
                <w:rPr>
                  <w:rFonts w:ascii="Calibri" w:hAnsi="Calibri" w:cs="Calibri"/>
                  <w:color w:val="000000"/>
                  <w:sz w:val="16"/>
                  <w:szCs w:val="16"/>
                </w:rPr>
                <w:t>0.312</w:t>
              </w:r>
            </w:ins>
          </w:p>
        </w:tc>
        <w:tc>
          <w:tcPr>
            <w:tcW w:w="457" w:type="dxa"/>
            <w:tcBorders>
              <w:right w:val="single" w:sz="4" w:space="0" w:color="auto"/>
            </w:tcBorders>
            <w:vAlign w:val="center"/>
          </w:tcPr>
          <w:p w14:paraId="57D63BE3" w14:textId="5A7DE44C" w:rsidR="00D128F7" w:rsidRPr="007E0F91" w:rsidRDefault="00D128F7" w:rsidP="00D128F7">
            <w:pPr>
              <w:jc w:val="center"/>
              <w:rPr>
                <w:ins w:id="21678" w:author="Στάθης Καπ" w:date="2023-03-09T06:32:00Z"/>
                <w:sz w:val="16"/>
                <w:szCs w:val="16"/>
              </w:rPr>
            </w:pPr>
            <w:ins w:id="21679" w:author="Στάθης Καπ" w:date="2023-03-09T07:43:00Z">
              <w:r>
                <w:rPr>
                  <w:rFonts w:ascii="Calibri" w:hAnsi="Calibri" w:cs="Calibri"/>
                  <w:color w:val="000000"/>
                  <w:sz w:val="16"/>
                  <w:szCs w:val="16"/>
                </w:rPr>
                <w:t>34.45</w:t>
              </w:r>
            </w:ins>
          </w:p>
        </w:tc>
        <w:tc>
          <w:tcPr>
            <w:tcW w:w="453" w:type="dxa"/>
            <w:tcBorders>
              <w:left w:val="single" w:sz="4" w:space="0" w:color="auto"/>
            </w:tcBorders>
            <w:vAlign w:val="center"/>
          </w:tcPr>
          <w:p w14:paraId="50C465A8" w14:textId="292897CB" w:rsidR="00D128F7" w:rsidRPr="007E0F91" w:rsidRDefault="00D128F7" w:rsidP="00D128F7">
            <w:pPr>
              <w:jc w:val="center"/>
              <w:rPr>
                <w:ins w:id="21680" w:author="Στάθης Καπ" w:date="2023-03-09T06:32:00Z"/>
                <w:sz w:val="16"/>
                <w:szCs w:val="16"/>
              </w:rPr>
            </w:pPr>
            <w:ins w:id="21681" w:author="Στάθης Καπ" w:date="2023-03-09T07:43:00Z">
              <w:r>
                <w:rPr>
                  <w:rFonts w:ascii="Calibri" w:hAnsi="Calibri" w:cs="Calibri"/>
                  <w:color w:val="000000"/>
                  <w:sz w:val="16"/>
                  <w:szCs w:val="16"/>
                </w:rPr>
                <w:t>583</w:t>
              </w:r>
            </w:ins>
          </w:p>
        </w:tc>
        <w:tc>
          <w:tcPr>
            <w:tcW w:w="454" w:type="dxa"/>
            <w:vAlign w:val="center"/>
          </w:tcPr>
          <w:p w14:paraId="197CB0FB" w14:textId="52D86130" w:rsidR="00D128F7" w:rsidRPr="007E0F91" w:rsidRDefault="00D128F7" w:rsidP="00D128F7">
            <w:pPr>
              <w:jc w:val="center"/>
              <w:rPr>
                <w:ins w:id="21682" w:author="Στάθης Καπ" w:date="2023-03-09T06:32:00Z"/>
                <w:sz w:val="16"/>
                <w:szCs w:val="16"/>
              </w:rPr>
            </w:pPr>
            <w:ins w:id="21683" w:author="Στάθης Καπ" w:date="2023-03-09T07:43:00Z">
              <w:r>
                <w:rPr>
                  <w:rFonts w:ascii="Calibri" w:hAnsi="Calibri" w:cs="Calibri"/>
                  <w:color w:val="000000"/>
                  <w:sz w:val="16"/>
                  <w:szCs w:val="16"/>
                </w:rPr>
                <w:t>17.54</w:t>
              </w:r>
            </w:ins>
          </w:p>
        </w:tc>
        <w:tc>
          <w:tcPr>
            <w:tcW w:w="454" w:type="dxa"/>
            <w:vAlign w:val="center"/>
          </w:tcPr>
          <w:p w14:paraId="5F9E4394" w14:textId="15B09B66" w:rsidR="00D128F7" w:rsidRPr="007E0F91" w:rsidRDefault="00D128F7" w:rsidP="00D128F7">
            <w:pPr>
              <w:jc w:val="center"/>
              <w:rPr>
                <w:ins w:id="21684" w:author="Στάθης Καπ" w:date="2023-03-09T06:32:00Z"/>
                <w:sz w:val="16"/>
                <w:szCs w:val="16"/>
              </w:rPr>
            </w:pPr>
            <w:ins w:id="21685" w:author="Στάθης Καπ" w:date="2023-03-09T07:43:00Z">
              <w:r>
                <w:rPr>
                  <w:rFonts w:ascii="Calibri" w:hAnsi="Calibri" w:cs="Calibri"/>
                  <w:color w:val="000000"/>
                  <w:sz w:val="16"/>
                  <w:szCs w:val="16"/>
                </w:rPr>
                <w:t>0.327</w:t>
              </w:r>
            </w:ins>
          </w:p>
        </w:tc>
        <w:tc>
          <w:tcPr>
            <w:tcW w:w="454" w:type="dxa"/>
            <w:tcBorders>
              <w:right w:val="single" w:sz="4" w:space="0" w:color="auto"/>
            </w:tcBorders>
            <w:vAlign w:val="center"/>
          </w:tcPr>
          <w:p w14:paraId="55938006" w14:textId="334655DF" w:rsidR="00D128F7" w:rsidRPr="007E0F91" w:rsidRDefault="00D128F7" w:rsidP="00D128F7">
            <w:pPr>
              <w:jc w:val="center"/>
              <w:rPr>
                <w:ins w:id="21686" w:author="Στάθης Καπ" w:date="2023-03-09T06:32:00Z"/>
                <w:sz w:val="16"/>
                <w:szCs w:val="16"/>
              </w:rPr>
            </w:pPr>
            <w:ins w:id="21687" w:author="Στάθης Καπ" w:date="2023-03-09T07:43:00Z">
              <w:r>
                <w:rPr>
                  <w:rFonts w:ascii="Calibri" w:hAnsi="Calibri" w:cs="Calibri"/>
                  <w:color w:val="000000"/>
                  <w:sz w:val="16"/>
                  <w:szCs w:val="16"/>
                </w:rPr>
                <w:t>31.3</w:t>
              </w:r>
            </w:ins>
          </w:p>
        </w:tc>
        <w:tc>
          <w:tcPr>
            <w:tcW w:w="453" w:type="dxa"/>
            <w:tcBorders>
              <w:left w:val="single" w:sz="4" w:space="0" w:color="auto"/>
            </w:tcBorders>
            <w:vAlign w:val="center"/>
          </w:tcPr>
          <w:p w14:paraId="16A3384E" w14:textId="72365790" w:rsidR="00D128F7" w:rsidRPr="007E0F91" w:rsidRDefault="00D128F7" w:rsidP="00D128F7">
            <w:pPr>
              <w:jc w:val="center"/>
              <w:rPr>
                <w:ins w:id="21688" w:author="Στάθης Καπ" w:date="2023-03-09T06:32:00Z"/>
                <w:sz w:val="16"/>
                <w:szCs w:val="16"/>
              </w:rPr>
            </w:pPr>
            <w:ins w:id="21689" w:author="Στάθης Καπ" w:date="2023-03-09T07:43:00Z">
              <w:r>
                <w:rPr>
                  <w:rFonts w:ascii="Calibri" w:hAnsi="Calibri" w:cs="Calibri"/>
                  <w:color w:val="000000"/>
                  <w:sz w:val="16"/>
                  <w:szCs w:val="16"/>
                </w:rPr>
                <w:t>597</w:t>
              </w:r>
            </w:ins>
          </w:p>
        </w:tc>
        <w:tc>
          <w:tcPr>
            <w:tcW w:w="454" w:type="dxa"/>
            <w:vAlign w:val="center"/>
          </w:tcPr>
          <w:p w14:paraId="0EB3BED0" w14:textId="4CCFC9CD" w:rsidR="00D128F7" w:rsidRPr="007E0F91" w:rsidRDefault="00D128F7" w:rsidP="00D128F7">
            <w:pPr>
              <w:jc w:val="center"/>
              <w:rPr>
                <w:ins w:id="21690" w:author="Στάθης Καπ" w:date="2023-03-09T06:32:00Z"/>
                <w:sz w:val="16"/>
                <w:szCs w:val="16"/>
              </w:rPr>
            </w:pPr>
            <w:ins w:id="21691" w:author="Στάθης Καπ" w:date="2023-03-09T07:43:00Z">
              <w:r>
                <w:rPr>
                  <w:rFonts w:ascii="Calibri" w:hAnsi="Calibri" w:cs="Calibri"/>
                  <w:color w:val="000000"/>
                  <w:sz w:val="16"/>
                  <w:szCs w:val="16"/>
                </w:rPr>
                <w:t>15.56</w:t>
              </w:r>
            </w:ins>
          </w:p>
        </w:tc>
        <w:tc>
          <w:tcPr>
            <w:tcW w:w="454" w:type="dxa"/>
            <w:vAlign w:val="center"/>
          </w:tcPr>
          <w:p w14:paraId="20ABE710" w14:textId="1E7351A0" w:rsidR="00D128F7" w:rsidRPr="007E0F91" w:rsidRDefault="00D128F7" w:rsidP="00D128F7">
            <w:pPr>
              <w:jc w:val="center"/>
              <w:rPr>
                <w:ins w:id="21692" w:author="Στάθης Καπ" w:date="2023-03-09T06:32:00Z"/>
                <w:sz w:val="16"/>
                <w:szCs w:val="16"/>
              </w:rPr>
            </w:pPr>
            <w:ins w:id="21693" w:author="Στάθης Καπ" w:date="2023-03-09T07:43:00Z">
              <w:r>
                <w:rPr>
                  <w:rFonts w:ascii="Calibri" w:hAnsi="Calibri" w:cs="Calibri"/>
                  <w:color w:val="000000"/>
                  <w:sz w:val="16"/>
                  <w:szCs w:val="16"/>
                </w:rPr>
                <w:t>0.277</w:t>
              </w:r>
            </w:ins>
          </w:p>
        </w:tc>
        <w:tc>
          <w:tcPr>
            <w:tcW w:w="461" w:type="dxa"/>
            <w:tcBorders>
              <w:right w:val="single" w:sz="4" w:space="0" w:color="auto"/>
            </w:tcBorders>
            <w:vAlign w:val="center"/>
          </w:tcPr>
          <w:p w14:paraId="7DCC1ECF" w14:textId="490F2F5B" w:rsidR="00D128F7" w:rsidRPr="007E0F91" w:rsidRDefault="00D128F7" w:rsidP="00D128F7">
            <w:pPr>
              <w:jc w:val="center"/>
              <w:rPr>
                <w:ins w:id="21694" w:author="Στάθης Καπ" w:date="2023-03-09T06:32:00Z"/>
                <w:sz w:val="16"/>
                <w:szCs w:val="16"/>
              </w:rPr>
            </w:pPr>
            <w:ins w:id="21695" w:author="Στάθης Καπ" w:date="2023-03-09T07:43:00Z">
              <w:r>
                <w:rPr>
                  <w:rFonts w:ascii="Calibri" w:hAnsi="Calibri" w:cs="Calibri"/>
                  <w:color w:val="000000"/>
                  <w:sz w:val="16"/>
                  <w:szCs w:val="16"/>
                </w:rPr>
                <w:t>41.81</w:t>
              </w:r>
            </w:ins>
          </w:p>
        </w:tc>
      </w:tr>
      <w:tr w:rsidR="00D128F7" w14:paraId="61A5EB1A" w14:textId="77777777" w:rsidTr="009861B1">
        <w:trPr>
          <w:trHeight w:val="170"/>
          <w:jc w:val="center"/>
          <w:ins w:id="2169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CC2FA45" w14:textId="77777777" w:rsidR="00D128F7" w:rsidRPr="007E0F91" w:rsidRDefault="00D128F7" w:rsidP="00D128F7">
            <w:pPr>
              <w:jc w:val="center"/>
              <w:rPr>
                <w:ins w:id="21697" w:author="Στάθης Καπ" w:date="2023-03-09T06:32:00Z"/>
                <w:sz w:val="16"/>
                <w:szCs w:val="16"/>
              </w:rPr>
            </w:pPr>
            <w:ins w:id="21698" w:author="Στάθης Καπ" w:date="2023-03-09T06:32:00Z">
              <w:r w:rsidRPr="009861B1">
                <w:rPr>
                  <w:rFonts w:ascii="Calibri" w:hAnsi="Calibri" w:cs="Calibri"/>
                  <w:color w:val="000000"/>
                  <w:sz w:val="16"/>
                  <w:szCs w:val="16"/>
                </w:rPr>
                <w:t>r201</w:t>
              </w:r>
            </w:ins>
          </w:p>
        </w:tc>
        <w:tc>
          <w:tcPr>
            <w:tcW w:w="565" w:type="dxa"/>
            <w:tcBorders>
              <w:left w:val="single" w:sz="4" w:space="0" w:color="auto"/>
            </w:tcBorders>
            <w:vAlign w:val="center"/>
          </w:tcPr>
          <w:p w14:paraId="3F0808D3" w14:textId="066AB581" w:rsidR="00D128F7" w:rsidRPr="007E0F91" w:rsidRDefault="00D128F7" w:rsidP="00D128F7">
            <w:pPr>
              <w:jc w:val="center"/>
              <w:rPr>
                <w:ins w:id="21699" w:author="Στάθης Καπ" w:date="2023-03-09T06:32:00Z"/>
                <w:sz w:val="16"/>
                <w:szCs w:val="16"/>
              </w:rPr>
            </w:pPr>
            <w:ins w:id="21700" w:author="Στάθης Καπ" w:date="2023-03-09T07:43:00Z">
              <w:r>
                <w:rPr>
                  <w:rFonts w:ascii="Calibri" w:hAnsi="Calibri" w:cs="Calibri"/>
                  <w:color w:val="000000"/>
                  <w:sz w:val="16"/>
                  <w:szCs w:val="16"/>
                </w:rPr>
                <w:t>1442</w:t>
              </w:r>
            </w:ins>
          </w:p>
        </w:tc>
        <w:tc>
          <w:tcPr>
            <w:tcW w:w="679" w:type="dxa"/>
            <w:tcBorders>
              <w:right w:val="single" w:sz="4" w:space="0" w:color="auto"/>
            </w:tcBorders>
            <w:vAlign w:val="center"/>
          </w:tcPr>
          <w:p w14:paraId="324765BD" w14:textId="15A605A4" w:rsidR="00D128F7" w:rsidRPr="007E0F91" w:rsidRDefault="00D128F7" w:rsidP="00D128F7">
            <w:pPr>
              <w:jc w:val="center"/>
              <w:rPr>
                <w:ins w:id="21701" w:author="Στάθης Καπ" w:date="2023-03-09T06:32:00Z"/>
                <w:sz w:val="16"/>
                <w:szCs w:val="16"/>
              </w:rPr>
            </w:pPr>
            <w:ins w:id="21702" w:author="Στάθης Καπ" w:date="2023-03-09T07:43:00Z">
              <w:r>
                <w:rPr>
                  <w:rFonts w:ascii="Calibri" w:hAnsi="Calibri" w:cs="Calibri"/>
                  <w:color w:val="000000"/>
                  <w:sz w:val="16"/>
                  <w:szCs w:val="16"/>
                </w:rPr>
                <w:t>1408</w:t>
              </w:r>
            </w:ins>
          </w:p>
        </w:tc>
        <w:tc>
          <w:tcPr>
            <w:tcW w:w="453" w:type="dxa"/>
            <w:tcBorders>
              <w:left w:val="single" w:sz="4" w:space="0" w:color="auto"/>
            </w:tcBorders>
            <w:vAlign w:val="center"/>
          </w:tcPr>
          <w:p w14:paraId="7816CA64" w14:textId="4B5FAC12" w:rsidR="00D128F7" w:rsidRPr="007E0F91" w:rsidRDefault="00D128F7" w:rsidP="00D128F7">
            <w:pPr>
              <w:jc w:val="center"/>
              <w:rPr>
                <w:ins w:id="21703" w:author="Στάθης Καπ" w:date="2023-03-09T06:32:00Z"/>
                <w:sz w:val="16"/>
                <w:szCs w:val="16"/>
              </w:rPr>
            </w:pPr>
            <w:ins w:id="21704" w:author="Στάθης Καπ" w:date="2023-03-09T07:43:00Z">
              <w:r>
                <w:rPr>
                  <w:rFonts w:ascii="Calibri" w:hAnsi="Calibri" w:cs="Calibri"/>
                  <w:color w:val="000000"/>
                  <w:sz w:val="16"/>
                  <w:szCs w:val="16"/>
                </w:rPr>
                <w:t>1384</w:t>
              </w:r>
            </w:ins>
          </w:p>
        </w:tc>
        <w:tc>
          <w:tcPr>
            <w:tcW w:w="708" w:type="dxa"/>
            <w:vAlign w:val="center"/>
          </w:tcPr>
          <w:p w14:paraId="1D5F4A27" w14:textId="610B1546" w:rsidR="00D128F7" w:rsidRPr="007E0F91" w:rsidRDefault="00D128F7" w:rsidP="00D128F7">
            <w:pPr>
              <w:jc w:val="center"/>
              <w:rPr>
                <w:ins w:id="21705" w:author="Στάθης Καπ" w:date="2023-03-09T06:32:00Z"/>
                <w:sz w:val="16"/>
                <w:szCs w:val="16"/>
              </w:rPr>
            </w:pPr>
            <w:ins w:id="21706" w:author="Στάθης Καπ" w:date="2023-03-09T07:43:00Z">
              <w:r>
                <w:rPr>
                  <w:rFonts w:ascii="Calibri" w:hAnsi="Calibri" w:cs="Calibri"/>
                  <w:color w:val="000000"/>
                  <w:sz w:val="16"/>
                  <w:szCs w:val="16"/>
                </w:rPr>
                <w:t>4.02</w:t>
              </w:r>
            </w:ins>
          </w:p>
        </w:tc>
        <w:tc>
          <w:tcPr>
            <w:tcW w:w="652" w:type="dxa"/>
            <w:tcBorders>
              <w:right w:val="single" w:sz="4" w:space="0" w:color="auto"/>
            </w:tcBorders>
            <w:vAlign w:val="center"/>
          </w:tcPr>
          <w:p w14:paraId="6BAC7C54" w14:textId="7614B0B3" w:rsidR="00D128F7" w:rsidRPr="007E0F91" w:rsidRDefault="00D128F7" w:rsidP="00D128F7">
            <w:pPr>
              <w:jc w:val="center"/>
              <w:rPr>
                <w:ins w:id="21707" w:author="Στάθης Καπ" w:date="2023-03-09T06:32:00Z"/>
                <w:sz w:val="16"/>
                <w:szCs w:val="16"/>
              </w:rPr>
            </w:pPr>
            <w:ins w:id="21708" w:author="Στάθης Καπ" w:date="2023-03-09T07:43:00Z">
              <w:r>
                <w:rPr>
                  <w:rFonts w:ascii="Calibri" w:hAnsi="Calibri" w:cs="Calibri"/>
                  <w:color w:val="000000"/>
                  <w:sz w:val="16"/>
                  <w:szCs w:val="16"/>
                </w:rPr>
                <w:t>0.409</w:t>
              </w:r>
            </w:ins>
          </w:p>
        </w:tc>
        <w:tc>
          <w:tcPr>
            <w:tcW w:w="453" w:type="dxa"/>
            <w:tcBorders>
              <w:left w:val="single" w:sz="4" w:space="0" w:color="auto"/>
            </w:tcBorders>
            <w:vAlign w:val="center"/>
          </w:tcPr>
          <w:p w14:paraId="532A8B44" w14:textId="2C24E1B5" w:rsidR="00D128F7" w:rsidRPr="007E0F91" w:rsidRDefault="00D128F7" w:rsidP="00D128F7">
            <w:pPr>
              <w:jc w:val="center"/>
              <w:rPr>
                <w:ins w:id="21709" w:author="Στάθης Καπ" w:date="2023-03-09T06:32:00Z"/>
                <w:sz w:val="16"/>
                <w:szCs w:val="16"/>
              </w:rPr>
            </w:pPr>
            <w:ins w:id="21710" w:author="Στάθης Καπ" w:date="2023-03-09T07:43:00Z">
              <w:r>
                <w:rPr>
                  <w:rFonts w:ascii="Calibri" w:hAnsi="Calibri" w:cs="Calibri"/>
                  <w:color w:val="000000"/>
                  <w:sz w:val="16"/>
                  <w:szCs w:val="16"/>
                </w:rPr>
                <w:t>1377</w:t>
              </w:r>
            </w:ins>
          </w:p>
        </w:tc>
        <w:tc>
          <w:tcPr>
            <w:tcW w:w="454" w:type="dxa"/>
            <w:vAlign w:val="center"/>
          </w:tcPr>
          <w:p w14:paraId="222D8726" w14:textId="2643FE56" w:rsidR="00D128F7" w:rsidRPr="007E0F91" w:rsidRDefault="00D128F7" w:rsidP="00D128F7">
            <w:pPr>
              <w:jc w:val="center"/>
              <w:rPr>
                <w:ins w:id="21711" w:author="Στάθης Καπ" w:date="2023-03-09T06:32:00Z"/>
                <w:sz w:val="16"/>
                <w:szCs w:val="16"/>
              </w:rPr>
            </w:pPr>
            <w:ins w:id="21712" w:author="Στάθης Καπ" w:date="2023-03-09T07:43:00Z">
              <w:r>
                <w:rPr>
                  <w:rFonts w:ascii="Calibri" w:hAnsi="Calibri" w:cs="Calibri"/>
                  <w:color w:val="000000"/>
                  <w:sz w:val="16"/>
                  <w:szCs w:val="16"/>
                </w:rPr>
                <w:t>0.51</w:t>
              </w:r>
            </w:ins>
          </w:p>
        </w:tc>
        <w:tc>
          <w:tcPr>
            <w:tcW w:w="454" w:type="dxa"/>
            <w:vAlign w:val="center"/>
          </w:tcPr>
          <w:p w14:paraId="47A66F4E" w14:textId="03F2FEBB" w:rsidR="00D128F7" w:rsidRPr="007E0F91" w:rsidRDefault="00D128F7" w:rsidP="00D128F7">
            <w:pPr>
              <w:jc w:val="center"/>
              <w:rPr>
                <w:ins w:id="21713" w:author="Στάθης Καπ" w:date="2023-03-09T06:32:00Z"/>
                <w:sz w:val="16"/>
                <w:szCs w:val="16"/>
              </w:rPr>
            </w:pPr>
            <w:ins w:id="21714" w:author="Στάθης Καπ" w:date="2023-03-09T07:43:00Z">
              <w:r>
                <w:rPr>
                  <w:rFonts w:ascii="Calibri" w:hAnsi="Calibri" w:cs="Calibri"/>
                  <w:color w:val="000000"/>
                  <w:sz w:val="16"/>
                  <w:szCs w:val="16"/>
                </w:rPr>
                <w:t>0.415</w:t>
              </w:r>
            </w:ins>
          </w:p>
        </w:tc>
        <w:tc>
          <w:tcPr>
            <w:tcW w:w="457" w:type="dxa"/>
            <w:tcBorders>
              <w:right w:val="single" w:sz="4" w:space="0" w:color="auto"/>
            </w:tcBorders>
            <w:vAlign w:val="center"/>
          </w:tcPr>
          <w:p w14:paraId="5708ED82" w14:textId="1C22F140" w:rsidR="00D128F7" w:rsidRPr="007E0F91" w:rsidRDefault="00D128F7" w:rsidP="00D128F7">
            <w:pPr>
              <w:jc w:val="center"/>
              <w:rPr>
                <w:ins w:id="21715" w:author="Στάθης Καπ" w:date="2023-03-09T06:32:00Z"/>
                <w:sz w:val="16"/>
                <w:szCs w:val="16"/>
              </w:rPr>
            </w:pPr>
            <w:ins w:id="21716" w:author="Στάθης Καπ" w:date="2023-03-09T07:43:00Z">
              <w:r>
                <w:rPr>
                  <w:rFonts w:ascii="Calibri" w:hAnsi="Calibri" w:cs="Calibri"/>
                  <w:color w:val="000000"/>
                  <w:sz w:val="16"/>
                  <w:szCs w:val="16"/>
                </w:rPr>
                <w:t>-1.47</w:t>
              </w:r>
            </w:ins>
          </w:p>
        </w:tc>
        <w:tc>
          <w:tcPr>
            <w:tcW w:w="453" w:type="dxa"/>
            <w:tcBorders>
              <w:left w:val="single" w:sz="4" w:space="0" w:color="auto"/>
            </w:tcBorders>
            <w:vAlign w:val="center"/>
          </w:tcPr>
          <w:p w14:paraId="0C8C7CD4" w14:textId="763A6DFA" w:rsidR="00D128F7" w:rsidRPr="007E0F91" w:rsidRDefault="00D128F7" w:rsidP="00D128F7">
            <w:pPr>
              <w:jc w:val="center"/>
              <w:rPr>
                <w:ins w:id="21717" w:author="Στάθης Καπ" w:date="2023-03-09T06:32:00Z"/>
                <w:sz w:val="16"/>
                <w:szCs w:val="16"/>
              </w:rPr>
            </w:pPr>
            <w:ins w:id="21718" w:author="Στάθης Καπ" w:date="2023-03-09T07:43:00Z">
              <w:r>
                <w:rPr>
                  <w:rFonts w:ascii="Calibri" w:hAnsi="Calibri" w:cs="Calibri"/>
                  <w:color w:val="000000"/>
                  <w:sz w:val="16"/>
                  <w:szCs w:val="16"/>
                </w:rPr>
                <w:t>1375</w:t>
              </w:r>
            </w:ins>
          </w:p>
        </w:tc>
        <w:tc>
          <w:tcPr>
            <w:tcW w:w="454" w:type="dxa"/>
            <w:vAlign w:val="center"/>
          </w:tcPr>
          <w:p w14:paraId="049D9A60" w14:textId="428B11C1" w:rsidR="00D128F7" w:rsidRPr="007E0F91" w:rsidRDefault="00D128F7" w:rsidP="00D128F7">
            <w:pPr>
              <w:jc w:val="center"/>
              <w:rPr>
                <w:ins w:id="21719" w:author="Στάθης Καπ" w:date="2023-03-09T06:32:00Z"/>
                <w:sz w:val="16"/>
                <w:szCs w:val="16"/>
              </w:rPr>
            </w:pPr>
            <w:ins w:id="21720" w:author="Στάθης Καπ" w:date="2023-03-09T07:43:00Z">
              <w:r>
                <w:rPr>
                  <w:rFonts w:ascii="Calibri" w:hAnsi="Calibri" w:cs="Calibri"/>
                  <w:color w:val="000000"/>
                  <w:sz w:val="16"/>
                  <w:szCs w:val="16"/>
                </w:rPr>
                <w:t>0.65</w:t>
              </w:r>
            </w:ins>
          </w:p>
        </w:tc>
        <w:tc>
          <w:tcPr>
            <w:tcW w:w="454" w:type="dxa"/>
            <w:vAlign w:val="center"/>
          </w:tcPr>
          <w:p w14:paraId="2D3801AF" w14:textId="4844D633" w:rsidR="00D128F7" w:rsidRPr="007E0F91" w:rsidRDefault="00D128F7" w:rsidP="00D128F7">
            <w:pPr>
              <w:jc w:val="center"/>
              <w:rPr>
                <w:ins w:id="21721" w:author="Στάθης Καπ" w:date="2023-03-09T06:32:00Z"/>
                <w:sz w:val="16"/>
                <w:szCs w:val="16"/>
              </w:rPr>
            </w:pPr>
            <w:ins w:id="21722" w:author="Στάθης Καπ" w:date="2023-03-09T07:43:00Z">
              <w:r>
                <w:rPr>
                  <w:rFonts w:ascii="Calibri" w:hAnsi="Calibri" w:cs="Calibri"/>
                  <w:color w:val="000000"/>
                  <w:sz w:val="16"/>
                  <w:szCs w:val="16"/>
                </w:rPr>
                <w:t>0.262</w:t>
              </w:r>
            </w:ins>
          </w:p>
        </w:tc>
        <w:tc>
          <w:tcPr>
            <w:tcW w:w="454" w:type="dxa"/>
            <w:tcBorders>
              <w:right w:val="single" w:sz="4" w:space="0" w:color="auto"/>
            </w:tcBorders>
            <w:vAlign w:val="center"/>
          </w:tcPr>
          <w:p w14:paraId="58A561E0" w14:textId="13DA2DD5" w:rsidR="00D128F7" w:rsidRPr="007E0F91" w:rsidRDefault="00D128F7" w:rsidP="00D128F7">
            <w:pPr>
              <w:jc w:val="center"/>
              <w:rPr>
                <w:ins w:id="21723" w:author="Στάθης Καπ" w:date="2023-03-09T06:32:00Z"/>
                <w:sz w:val="16"/>
                <w:szCs w:val="16"/>
              </w:rPr>
            </w:pPr>
            <w:ins w:id="21724" w:author="Στάθης Καπ" w:date="2023-03-09T07:43:00Z">
              <w:r>
                <w:rPr>
                  <w:rFonts w:ascii="Calibri" w:hAnsi="Calibri" w:cs="Calibri"/>
                  <w:color w:val="000000"/>
                  <w:sz w:val="16"/>
                  <w:szCs w:val="16"/>
                </w:rPr>
                <w:t>35.94</w:t>
              </w:r>
            </w:ins>
          </w:p>
        </w:tc>
        <w:tc>
          <w:tcPr>
            <w:tcW w:w="453" w:type="dxa"/>
            <w:tcBorders>
              <w:left w:val="single" w:sz="4" w:space="0" w:color="auto"/>
            </w:tcBorders>
            <w:vAlign w:val="center"/>
          </w:tcPr>
          <w:p w14:paraId="5BA8BD44" w14:textId="598519E3" w:rsidR="00D128F7" w:rsidRPr="007E0F91" w:rsidRDefault="00D128F7" w:rsidP="00D128F7">
            <w:pPr>
              <w:jc w:val="center"/>
              <w:rPr>
                <w:ins w:id="21725" w:author="Στάθης Καπ" w:date="2023-03-09T06:32:00Z"/>
                <w:sz w:val="16"/>
                <w:szCs w:val="16"/>
              </w:rPr>
            </w:pPr>
            <w:ins w:id="21726" w:author="Στάθης Καπ" w:date="2023-03-09T07:43:00Z">
              <w:r>
                <w:rPr>
                  <w:rFonts w:ascii="Calibri" w:hAnsi="Calibri" w:cs="Calibri"/>
                  <w:color w:val="000000"/>
                  <w:sz w:val="16"/>
                  <w:szCs w:val="16"/>
                </w:rPr>
                <w:t>1343</w:t>
              </w:r>
            </w:ins>
          </w:p>
        </w:tc>
        <w:tc>
          <w:tcPr>
            <w:tcW w:w="454" w:type="dxa"/>
            <w:vAlign w:val="center"/>
          </w:tcPr>
          <w:p w14:paraId="7371D34F" w14:textId="28A633DB" w:rsidR="00D128F7" w:rsidRPr="007E0F91" w:rsidRDefault="00D128F7" w:rsidP="00D128F7">
            <w:pPr>
              <w:jc w:val="center"/>
              <w:rPr>
                <w:ins w:id="21727" w:author="Στάθης Καπ" w:date="2023-03-09T06:32:00Z"/>
                <w:sz w:val="16"/>
                <w:szCs w:val="16"/>
              </w:rPr>
            </w:pPr>
            <w:ins w:id="21728" w:author="Στάθης Καπ" w:date="2023-03-09T07:43:00Z">
              <w:r>
                <w:rPr>
                  <w:rFonts w:ascii="Calibri" w:hAnsi="Calibri" w:cs="Calibri"/>
                  <w:color w:val="000000"/>
                  <w:sz w:val="16"/>
                  <w:szCs w:val="16"/>
                </w:rPr>
                <w:t>2.96</w:t>
              </w:r>
            </w:ins>
          </w:p>
        </w:tc>
        <w:tc>
          <w:tcPr>
            <w:tcW w:w="454" w:type="dxa"/>
            <w:vAlign w:val="center"/>
          </w:tcPr>
          <w:p w14:paraId="70C47655" w14:textId="6C4BAF75" w:rsidR="00D128F7" w:rsidRPr="007E0F91" w:rsidRDefault="00D128F7" w:rsidP="00D128F7">
            <w:pPr>
              <w:jc w:val="center"/>
              <w:rPr>
                <w:ins w:id="21729" w:author="Στάθης Καπ" w:date="2023-03-09T06:32:00Z"/>
                <w:sz w:val="16"/>
                <w:szCs w:val="16"/>
              </w:rPr>
            </w:pPr>
            <w:ins w:id="21730" w:author="Στάθης Καπ" w:date="2023-03-09T07:43:00Z">
              <w:r>
                <w:rPr>
                  <w:rFonts w:ascii="Calibri" w:hAnsi="Calibri" w:cs="Calibri"/>
                  <w:color w:val="000000"/>
                  <w:sz w:val="16"/>
                  <w:szCs w:val="16"/>
                </w:rPr>
                <w:t>0.272</w:t>
              </w:r>
            </w:ins>
          </w:p>
        </w:tc>
        <w:tc>
          <w:tcPr>
            <w:tcW w:w="461" w:type="dxa"/>
            <w:tcBorders>
              <w:right w:val="single" w:sz="4" w:space="0" w:color="auto"/>
            </w:tcBorders>
            <w:vAlign w:val="center"/>
          </w:tcPr>
          <w:p w14:paraId="3BFC85CD" w14:textId="2E971809" w:rsidR="00D128F7" w:rsidRPr="007E0F91" w:rsidRDefault="00D128F7" w:rsidP="00D128F7">
            <w:pPr>
              <w:jc w:val="center"/>
              <w:rPr>
                <w:ins w:id="21731" w:author="Στάθης Καπ" w:date="2023-03-09T06:32:00Z"/>
                <w:sz w:val="16"/>
                <w:szCs w:val="16"/>
              </w:rPr>
            </w:pPr>
            <w:ins w:id="21732" w:author="Στάθης Καπ" w:date="2023-03-09T07:43:00Z">
              <w:r>
                <w:rPr>
                  <w:rFonts w:ascii="Calibri" w:hAnsi="Calibri" w:cs="Calibri"/>
                  <w:color w:val="000000"/>
                  <w:sz w:val="16"/>
                  <w:szCs w:val="16"/>
                </w:rPr>
                <w:t>33.5</w:t>
              </w:r>
            </w:ins>
          </w:p>
        </w:tc>
      </w:tr>
      <w:tr w:rsidR="00D128F7" w14:paraId="73EE4FC1" w14:textId="77777777" w:rsidTr="009861B1">
        <w:trPr>
          <w:trHeight w:val="170"/>
          <w:jc w:val="center"/>
          <w:ins w:id="2173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5393849" w14:textId="77777777" w:rsidR="00D128F7" w:rsidRPr="007E0F91" w:rsidRDefault="00D128F7" w:rsidP="00D128F7">
            <w:pPr>
              <w:jc w:val="center"/>
              <w:rPr>
                <w:ins w:id="21734" w:author="Στάθης Καπ" w:date="2023-03-09T06:32:00Z"/>
                <w:sz w:val="16"/>
                <w:szCs w:val="16"/>
              </w:rPr>
            </w:pPr>
            <w:ins w:id="21735" w:author="Στάθης Καπ" w:date="2023-03-09T06:32:00Z">
              <w:r w:rsidRPr="009861B1">
                <w:rPr>
                  <w:rFonts w:ascii="Calibri" w:hAnsi="Calibri" w:cs="Calibri"/>
                  <w:color w:val="000000"/>
                  <w:sz w:val="16"/>
                  <w:szCs w:val="16"/>
                </w:rPr>
                <w:t>r202</w:t>
              </w:r>
            </w:ins>
          </w:p>
        </w:tc>
        <w:tc>
          <w:tcPr>
            <w:tcW w:w="565" w:type="dxa"/>
            <w:tcBorders>
              <w:left w:val="single" w:sz="4" w:space="0" w:color="auto"/>
            </w:tcBorders>
            <w:vAlign w:val="center"/>
          </w:tcPr>
          <w:p w14:paraId="6F311B50" w14:textId="13846A17" w:rsidR="00D128F7" w:rsidRPr="007E0F91" w:rsidRDefault="00D128F7" w:rsidP="00D128F7">
            <w:pPr>
              <w:jc w:val="center"/>
              <w:rPr>
                <w:ins w:id="21736" w:author="Στάθης Καπ" w:date="2023-03-09T06:32:00Z"/>
                <w:sz w:val="16"/>
                <w:szCs w:val="16"/>
              </w:rPr>
            </w:pPr>
            <w:ins w:id="21737"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49F1C140" w14:textId="00CCE78A" w:rsidR="00D128F7" w:rsidRPr="007E0F91" w:rsidRDefault="00D128F7" w:rsidP="00D128F7">
            <w:pPr>
              <w:jc w:val="center"/>
              <w:rPr>
                <w:ins w:id="21738" w:author="Στάθης Καπ" w:date="2023-03-09T06:32:00Z"/>
                <w:sz w:val="16"/>
                <w:szCs w:val="16"/>
              </w:rPr>
            </w:pPr>
            <w:ins w:id="21739" w:author="Στάθης Καπ" w:date="2023-03-09T07:43:00Z">
              <w:r>
                <w:rPr>
                  <w:rFonts w:ascii="Calibri" w:hAnsi="Calibri" w:cs="Calibri"/>
                  <w:color w:val="000000"/>
                  <w:sz w:val="16"/>
                  <w:szCs w:val="16"/>
                </w:rPr>
                <w:t>1443</w:t>
              </w:r>
            </w:ins>
          </w:p>
        </w:tc>
        <w:tc>
          <w:tcPr>
            <w:tcW w:w="453" w:type="dxa"/>
            <w:tcBorders>
              <w:left w:val="single" w:sz="4" w:space="0" w:color="auto"/>
            </w:tcBorders>
            <w:vAlign w:val="center"/>
          </w:tcPr>
          <w:p w14:paraId="5A8F9162" w14:textId="288D2B93" w:rsidR="00D128F7" w:rsidRPr="007E0F91" w:rsidRDefault="00D128F7" w:rsidP="00D128F7">
            <w:pPr>
              <w:jc w:val="center"/>
              <w:rPr>
                <w:ins w:id="21740" w:author="Στάθης Καπ" w:date="2023-03-09T06:32:00Z"/>
                <w:sz w:val="16"/>
                <w:szCs w:val="16"/>
              </w:rPr>
            </w:pPr>
            <w:ins w:id="21741" w:author="Στάθης Καπ" w:date="2023-03-09T07:43:00Z">
              <w:r>
                <w:rPr>
                  <w:rFonts w:ascii="Calibri" w:hAnsi="Calibri" w:cs="Calibri"/>
                  <w:color w:val="000000"/>
                  <w:sz w:val="16"/>
                  <w:szCs w:val="16"/>
                </w:rPr>
                <w:t>1443</w:t>
              </w:r>
            </w:ins>
          </w:p>
        </w:tc>
        <w:tc>
          <w:tcPr>
            <w:tcW w:w="708" w:type="dxa"/>
            <w:vAlign w:val="center"/>
          </w:tcPr>
          <w:p w14:paraId="50C95456" w14:textId="463C9909" w:rsidR="00D128F7" w:rsidRPr="007E0F91" w:rsidRDefault="00D128F7" w:rsidP="00D128F7">
            <w:pPr>
              <w:jc w:val="center"/>
              <w:rPr>
                <w:ins w:id="21742" w:author="Στάθης Καπ" w:date="2023-03-09T06:32:00Z"/>
                <w:sz w:val="16"/>
                <w:szCs w:val="16"/>
              </w:rPr>
            </w:pPr>
            <w:ins w:id="21743" w:author="Στάθης Καπ" w:date="2023-03-09T07:43:00Z">
              <w:r>
                <w:rPr>
                  <w:rFonts w:ascii="Calibri" w:hAnsi="Calibri" w:cs="Calibri"/>
                  <w:color w:val="000000"/>
                  <w:sz w:val="16"/>
                  <w:szCs w:val="16"/>
                </w:rPr>
                <w:t>1.03</w:t>
              </w:r>
            </w:ins>
          </w:p>
        </w:tc>
        <w:tc>
          <w:tcPr>
            <w:tcW w:w="652" w:type="dxa"/>
            <w:tcBorders>
              <w:right w:val="single" w:sz="4" w:space="0" w:color="auto"/>
            </w:tcBorders>
            <w:vAlign w:val="center"/>
          </w:tcPr>
          <w:p w14:paraId="56B54B1F" w14:textId="14014F99" w:rsidR="00D128F7" w:rsidRPr="007E0F91" w:rsidRDefault="00D128F7" w:rsidP="00D128F7">
            <w:pPr>
              <w:jc w:val="center"/>
              <w:rPr>
                <w:ins w:id="21744" w:author="Στάθης Καπ" w:date="2023-03-09T06:32:00Z"/>
                <w:sz w:val="16"/>
                <w:szCs w:val="16"/>
              </w:rPr>
            </w:pPr>
            <w:ins w:id="21745" w:author="Στάθης Καπ" w:date="2023-03-09T07:43:00Z">
              <w:r>
                <w:rPr>
                  <w:rFonts w:ascii="Calibri" w:hAnsi="Calibri" w:cs="Calibri"/>
                  <w:color w:val="000000"/>
                  <w:sz w:val="16"/>
                  <w:szCs w:val="16"/>
                </w:rPr>
                <w:t>0.535</w:t>
              </w:r>
            </w:ins>
          </w:p>
        </w:tc>
        <w:tc>
          <w:tcPr>
            <w:tcW w:w="453" w:type="dxa"/>
            <w:tcBorders>
              <w:left w:val="single" w:sz="4" w:space="0" w:color="auto"/>
            </w:tcBorders>
            <w:vAlign w:val="center"/>
          </w:tcPr>
          <w:p w14:paraId="040FC2FA" w14:textId="5ED8EE44" w:rsidR="00D128F7" w:rsidRPr="007E0F91" w:rsidRDefault="00D128F7" w:rsidP="00D128F7">
            <w:pPr>
              <w:jc w:val="center"/>
              <w:rPr>
                <w:ins w:id="21746" w:author="Στάθης Καπ" w:date="2023-03-09T06:32:00Z"/>
                <w:sz w:val="16"/>
                <w:szCs w:val="16"/>
              </w:rPr>
            </w:pPr>
            <w:ins w:id="21747" w:author="Στάθης Καπ" w:date="2023-03-09T07:43:00Z">
              <w:r>
                <w:rPr>
                  <w:rFonts w:ascii="Calibri" w:hAnsi="Calibri" w:cs="Calibri"/>
                  <w:color w:val="000000"/>
                  <w:sz w:val="16"/>
                  <w:szCs w:val="16"/>
                </w:rPr>
                <w:t>1434</w:t>
              </w:r>
            </w:ins>
          </w:p>
        </w:tc>
        <w:tc>
          <w:tcPr>
            <w:tcW w:w="454" w:type="dxa"/>
            <w:vAlign w:val="center"/>
          </w:tcPr>
          <w:p w14:paraId="6BB794B5" w14:textId="11B732A5" w:rsidR="00D128F7" w:rsidRPr="007E0F91" w:rsidRDefault="00D128F7" w:rsidP="00D128F7">
            <w:pPr>
              <w:jc w:val="center"/>
              <w:rPr>
                <w:ins w:id="21748" w:author="Στάθης Καπ" w:date="2023-03-09T06:32:00Z"/>
                <w:sz w:val="16"/>
                <w:szCs w:val="16"/>
              </w:rPr>
            </w:pPr>
            <w:ins w:id="21749" w:author="Στάθης Καπ" w:date="2023-03-09T07:43:00Z">
              <w:r>
                <w:rPr>
                  <w:rFonts w:ascii="Calibri" w:hAnsi="Calibri" w:cs="Calibri"/>
                  <w:color w:val="000000"/>
                  <w:sz w:val="16"/>
                  <w:szCs w:val="16"/>
                </w:rPr>
                <w:t>0.62</w:t>
              </w:r>
            </w:ins>
          </w:p>
        </w:tc>
        <w:tc>
          <w:tcPr>
            <w:tcW w:w="454" w:type="dxa"/>
            <w:vAlign w:val="center"/>
          </w:tcPr>
          <w:p w14:paraId="7CD0E42D" w14:textId="7B4DA4EE" w:rsidR="00D128F7" w:rsidRPr="007E0F91" w:rsidRDefault="00D128F7" w:rsidP="00D128F7">
            <w:pPr>
              <w:jc w:val="center"/>
              <w:rPr>
                <w:ins w:id="21750" w:author="Στάθης Καπ" w:date="2023-03-09T06:32:00Z"/>
                <w:sz w:val="16"/>
                <w:szCs w:val="16"/>
              </w:rPr>
            </w:pPr>
            <w:ins w:id="21751" w:author="Στάθης Καπ" w:date="2023-03-09T07:43:00Z">
              <w:r>
                <w:rPr>
                  <w:rFonts w:ascii="Calibri" w:hAnsi="Calibri" w:cs="Calibri"/>
                  <w:color w:val="000000"/>
                  <w:sz w:val="16"/>
                  <w:szCs w:val="16"/>
                </w:rPr>
                <w:t>0.336</w:t>
              </w:r>
            </w:ins>
          </w:p>
        </w:tc>
        <w:tc>
          <w:tcPr>
            <w:tcW w:w="457" w:type="dxa"/>
            <w:tcBorders>
              <w:right w:val="single" w:sz="4" w:space="0" w:color="auto"/>
            </w:tcBorders>
            <w:vAlign w:val="center"/>
          </w:tcPr>
          <w:p w14:paraId="74CE9F6F" w14:textId="6CBD35E5" w:rsidR="00D128F7" w:rsidRPr="007E0F91" w:rsidRDefault="00D128F7" w:rsidP="00D128F7">
            <w:pPr>
              <w:jc w:val="center"/>
              <w:rPr>
                <w:ins w:id="21752" w:author="Στάθης Καπ" w:date="2023-03-09T06:32:00Z"/>
                <w:sz w:val="16"/>
                <w:szCs w:val="16"/>
              </w:rPr>
            </w:pPr>
            <w:ins w:id="21753" w:author="Στάθης Καπ" w:date="2023-03-09T07:43:00Z">
              <w:r>
                <w:rPr>
                  <w:rFonts w:ascii="Calibri" w:hAnsi="Calibri" w:cs="Calibri"/>
                  <w:color w:val="000000"/>
                  <w:sz w:val="16"/>
                  <w:szCs w:val="16"/>
                </w:rPr>
                <w:t>37.2</w:t>
              </w:r>
            </w:ins>
          </w:p>
        </w:tc>
        <w:tc>
          <w:tcPr>
            <w:tcW w:w="453" w:type="dxa"/>
            <w:tcBorders>
              <w:left w:val="single" w:sz="4" w:space="0" w:color="auto"/>
            </w:tcBorders>
            <w:vAlign w:val="center"/>
          </w:tcPr>
          <w:p w14:paraId="35C766BA" w14:textId="1A5B9CF6" w:rsidR="00D128F7" w:rsidRPr="007E0F91" w:rsidRDefault="00D128F7" w:rsidP="00D128F7">
            <w:pPr>
              <w:jc w:val="center"/>
              <w:rPr>
                <w:ins w:id="21754" w:author="Στάθης Καπ" w:date="2023-03-09T06:32:00Z"/>
                <w:sz w:val="16"/>
                <w:szCs w:val="16"/>
              </w:rPr>
            </w:pPr>
            <w:ins w:id="21755" w:author="Στάθης Καπ" w:date="2023-03-09T07:43:00Z">
              <w:r>
                <w:rPr>
                  <w:rFonts w:ascii="Calibri" w:hAnsi="Calibri" w:cs="Calibri"/>
                  <w:color w:val="000000"/>
                  <w:sz w:val="16"/>
                  <w:szCs w:val="16"/>
                </w:rPr>
                <w:t>1423</w:t>
              </w:r>
            </w:ins>
          </w:p>
        </w:tc>
        <w:tc>
          <w:tcPr>
            <w:tcW w:w="454" w:type="dxa"/>
            <w:vAlign w:val="center"/>
          </w:tcPr>
          <w:p w14:paraId="3DBCBBB9" w14:textId="12A7799D" w:rsidR="00D128F7" w:rsidRPr="007E0F91" w:rsidRDefault="00D128F7" w:rsidP="00D128F7">
            <w:pPr>
              <w:jc w:val="center"/>
              <w:rPr>
                <w:ins w:id="21756" w:author="Στάθης Καπ" w:date="2023-03-09T06:32:00Z"/>
                <w:sz w:val="16"/>
                <w:szCs w:val="16"/>
              </w:rPr>
            </w:pPr>
            <w:ins w:id="21757" w:author="Στάθης Καπ" w:date="2023-03-09T07:43:00Z">
              <w:r>
                <w:rPr>
                  <w:rFonts w:ascii="Calibri" w:hAnsi="Calibri" w:cs="Calibri"/>
                  <w:color w:val="000000"/>
                  <w:sz w:val="16"/>
                  <w:szCs w:val="16"/>
                </w:rPr>
                <w:t>1.39</w:t>
              </w:r>
            </w:ins>
          </w:p>
        </w:tc>
        <w:tc>
          <w:tcPr>
            <w:tcW w:w="454" w:type="dxa"/>
            <w:vAlign w:val="center"/>
          </w:tcPr>
          <w:p w14:paraId="0C7A6CFF" w14:textId="6A7BD1F5" w:rsidR="00D128F7" w:rsidRPr="007E0F91" w:rsidRDefault="00D128F7" w:rsidP="00D128F7">
            <w:pPr>
              <w:jc w:val="center"/>
              <w:rPr>
                <w:ins w:id="21758" w:author="Στάθης Καπ" w:date="2023-03-09T06:32:00Z"/>
                <w:sz w:val="16"/>
                <w:szCs w:val="16"/>
              </w:rPr>
            </w:pPr>
            <w:ins w:id="21759" w:author="Στάθης Καπ" w:date="2023-03-09T07:43:00Z">
              <w:r>
                <w:rPr>
                  <w:rFonts w:ascii="Calibri" w:hAnsi="Calibri" w:cs="Calibri"/>
                  <w:color w:val="000000"/>
                  <w:sz w:val="16"/>
                  <w:szCs w:val="16"/>
                </w:rPr>
                <w:t>0.451</w:t>
              </w:r>
            </w:ins>
          </w:p>
        </w:tc>
        <w:tc>
          <w:tcPr>
            <w:tcW w:w="454" w:type="dxa"/>
            <w:tcBorders>
              <w:right w:val="single" w:sz="4" w:space="0" w:color="auto"/>
            </w:tcBorders>
            <w:vAlign w:val="center"/>
          </w:tcPr>
          <w:p w14:paraId="4FB41C5F" w14:textId="2B328291" w:rsidR="00D128F7" w:rsidRPr="007E0F91" w:rsidRDefault="00D128F7" w:rsidP="00D128F7">
            <w:pPr>
              <w:jc w:val="center"/>
              <w:rPr>
                <w:ins w:id="21760" w:author="Στάθης Καπ" w:date="2023-03-09T06:32:00Z"/>
                <w:sz w:val="16"/>
                <w:szCs w:val="16"/>
              </w:rPr>
            </w:pPr>
            <w:ins w:id="21761" w:author="Στάθης Καπ" w:date="2023-03-09T07:43:00Z">
              <w:r>
                <w:rPr>
                  <w:rFonts w:ascii="Calibri" w:hAnsi="Calibri" w:cs="Calibri"/>
                  <w:color w:val="000000"/>
                  <w:sz w:val="16"/>
                  <w:szCs w:val="16"/>
                </w:rPr>
                <w:t>15.7</w:t>
              </w:r>
            </w:ins>
          </w:p>
        </w:tc>
        <w:tc>
          <w:tcPr>
            <w:tcW w:w="453" w:type="dxa"/>
            <w:tcBorders>
              <w:left w:val="single" w:sz="4" w:space="0" w:color="auto"/>
            </w:tcBorders>
            <w:vAlign w:val="center"/>
          </w:tcPr>
          <w:p w14:paraId="4BB14905" w14:textId="46DDE294" w:rsidR="00D128F7" w:rsidRPr="007E0F91" w:rsidRDefault="00D128F7" w:rsidP="00D128F7">
            <w:pPr>
              <w:jc w:val="center"/>
              <w:rPr>
                <w:ins w:id="21762" w:author="Στάθης Καπ" w:date="2023-03-09T06:32:00Z"/>
                <w:sz w:val="16"/>
                <w:szCs w:val="16"/>
              </w:rPr>
            </w:pPr>
            <w:ins w:id="21763" w:author="Στάθης Καπ" w:date="2023-03-09T07:43:00Z">
              <w:r>
                <w:rPr>
                  <w:rFonts w:ascii="Calibri" w:hAnsi="Calibri" w:cs="Calibri"/>
                  <w:color w:val="000000"/>
                  <w:sz w:val="16"/>
                  <w:szCs w:val="16"/>
                </w:rPr>
                <w:t>1415</w:t>
              </w:r>
            </w:ins>
          </w:p>
        </w:tc>
        <w:tc>
          <w:tcPr>
            <w:tcW w:w="454" w:type="dxa"/>
            <w:vAlign w:val="center"/>
          </w:tcPr>
          <w:p w14:paraId="6B4B1CDB" w14:textId="3DC3F44A" w:rsidR="00D128F7" w:rsidRPr="007E0F91" w:rsidRDefault="00D128F7" w:rsidP="00D128F7">
            <w:pPr>
              <w:jc w:val="center"/>
              <w:rPr>
                <w:ins w:id="21764" w:author="Στάθης Καπ" w:date="2023-03-09T06:32:00Z"/>
                <w:sz w:val="16"/>
                <w:szCs w:val="16"/>
              </w:rPr>
            </w:pPr>
            <w:ins w:id="21765" w:author="Στάθης Καπ" w:date="2023-03-09T07:43:00Z">
              <w:r>
                <w:rPr>
                  <w:rFonts w:ascii="Calibri" w:hAnsi="Calibri" w:cs="Calibri"/>
                  <w:color w:val="000000"/>
                  <w:sz w:val="16"/>
                  <w:szCs w:val="16"/>
                </w:rPr>
                <w:t>1.94</w:t>
              </w:r>
            </w:ins>
          </w:p>
        </w:tc>
        <w:tc>
          <w:tcPr>
            <w:tcW w:w="454" w:type="dxa"/>
            <w:vAlign w:val="center"/>
          </w:tcPr>
          <w:p w14:paraId="3B9EE7CF" w14:textId="35541C12" w:rsidR="00D128F7" w:rsidRPr="007E0F91" w:rsidRDefault="00D128F7" w:rsidP="00D128F7">
            <w:pPr>
              <w:jc w:val="center"/>
              <w:rPr>
                <w:ins w:id="21766" w:author="Στάθης Καπ" w:date="2023-03-09T06:32:00Z"/>
                <w:sz w:val="16"/>
                <w:szCs w:val="16"/>
              </w:rPr>
            </w:pPr>
            <w:ins w:id="21767" w:author="Στάθης Καπ" w:date="2023-03-09T07:43:00Z">
              <w:r>
                <w:rPr>
                  <w:rFonts w:ascii="Calibri" w:hAnsi="Calibri" w:cs="Calibri"/>
                  <w:color w:val="000000"/>
                  <w:sz w:val="16"/>
                  <w:szCs w:val="16"/>
                </w:rPr>
                <w:t>0.176</w:t>
              </w:r>
            </w:ins>
          </w:p>
        </w:tc>
        <w:tc>
          <w:tcPr>
            <w:tcW w:w="461" w:type="dxa"/>
            <w:tcBorders>
              <w:right w:val="single" w:sz="4" w:space="0" w:color="auto"/>
            </w:tcBorders>
            <w:vAlign w:val="center"/>
          </w:tcPr>
          <w:p w14:paraId="5A2FB98E" w14:textId="76C5B647" w:rsidR="00D128F7" w:rsidRPr="007E0F91" w:rsidRDefault="00D128F7" w:rsidP="00D128F7">
            <w:pPr>
              <w:jc w:val="center"/>
              <w:rPr>
                <w:ins w:id="21768" w:author="Στάθης Καπ" w:date="2023-03-09T06:32:00Z"/>
                <w:sz w:val="16"/>
                <w:szCs w:val="16"/>
              </w:rPr>
            </w:pPr>
            <w:ins w:id="21769" w:author="Στάθης Καπ" w:date="2023-03-09T07:43:00Z">
              <w:r>
                <w:rPr>
                  <w:rFonts w:ascii="Calibri" w:hAnsi="Calibri" w:cs="Calibri"/>
                  <w:color w:val="000000"/>
                  <w:sz w:val="16"/>
                  <w:szCs w:val="16"/>
                </w:rPr>
                <w:t>67.1</w:t>
              </w:r>
            </w:ins>
          </w:p>
        </w:tc>
      </w:tr>
      <w:tr w:rsidR="00D128F7" w14:paraId="4EB51AE7" w14:textId="77777777" w:rsidTr="009861B1">
        <w:trPr>
          <w:trHeight w:val="170"/>
          <w:jc w:val="center"/>
          <w:ins w:id="2177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87690C8" w14:textId="77777777" w:rsidR="00D128F7" w:rsidRPr="007E0F91" w:rsidRDefault="00D128F7" w:rsidP="00D128F7">
            <w:pPr>
              <w:jc w:val="center"/>
              <w:rPr>
                <w:ins w:id="21771" w:author="Στάθης Καπ" w:date="2023-03-09T06:32:00Z"/>
                <w:sz w:val="16"/>
                <w:szCs w:val="16"/>
              </w:rPr>
            </w:pPr>
            <w:ins w:id="21772" w:author="Στάθης Καπ" w:date="2023-03-09T06:32:00Z">
              <w:r w:rsidRPr="009861B1">
                <w:rPr>
                  <w:rFonts w:ascii="Calibri" w:hAnsi="Calibri" w:cs="Calibri"/>
                  <w:color w:val="000000"/>
                  <w:sz w:val="16"/>
                  <w:szCs w:val="16"/>
                </w:rPr>
                <w:t>r203</w:t>
              </w:r>
            </w:ins>
          </w:p>
        </w:tc>
        <w:tc>
          <w:tcPr>
            <w:tcW w:w="565" w:type="dxa"/>
            <w:tcBorders>
              <w:left w:val="single" w:sz="4" w:space="0" w:color="auto"/>
            </w:tcBorders>
            <w:vAlign w:val="center"/>
          </w:tcPr>
          <w:p w14:paraId="179D1144" w14:textId="75DD593E" w:rsidR="00D128F7" w:rsidRPr="007E0F91" w:rsidRDefault="00D128F7" w:rsidP="00D128F7">
            <w:pPr>
              <w:jc w:val="center"/>
              <w:rPr>
                <w:ins w:id="21773" w:author="Στάθης Καπ" w:date="2023-03-09T06:32:00Z"/>
                <w:sz w:val="16"/>
                <w:szCs w:val="16"/>
              </w:rPr>
            </w:pPr>
            <w:ins w:id="21774"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7FAC118D" w14:textId="1C84227E" w:rsidR="00D128F7" w:rsidRPr="007E0F91" w:rsidRDefault="00D128F7" w:rsidP="00D128F7">
            <w:pPr>
              <w:jc w:val="center"/>
              <w:rPr>
                <w:ins w:id="21775" w:author="Στάθης Καπ" w:date="2023-03-09T06:32:00Z"/>
                <w:sz w:val="16"/>
                <w:szCs w:val="16"/>
              </w:rPr>
            </w:pPr>
            <w:ins w:id="21776"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072A42BD" w14:textId="74DF57E9" w:rsidR="00D128F7" w:rsidRPr="007E0F91" w:rsidRDefault="00D128F7" w:rsidP="00D128F7">
            <w:pPr>
              <w:jc w:val="center"/>
              <w:rPr>
                <w:ins w:id="21777" w:author="Στάθης Καπ" w:date="2023-03-09T06:32:00Z"/>
                <w:sz w:val="16"/>
                <w:szCs w:val="16"/>
              </w:rPr>
            </w:pPr>
            <w:ins w:id="21778" w:author="Στάθης Καπ" w:date="2023-03-09T07:43:00Z">
              <w:r>
                <w:rPr>
                  <w:rFonts w:ascii="Calibri" w:hAnsi="Calibri" w:cs="Calibri"/>
                  <w:color w:val="000000"/>
                  <w:sz w:val="16"/>
                  <w:szCs w:val="16"/>
                </w:rPr>
                <w:t>1458</w:t>
              </w:r>
            </w:ins>
          </w:p>
        </w:tc>
        <w:tc>
          <w:tcPr>
            <w:tcW w:w="708" w:type="dxa"/>
            <w:vAlign w:val="center"/>
          </w:tcPr>
          <w:p w14:paraId="7B4F1184" w14:textId="25F09E23" w:rsidR="00D128F7" w:rsidRPr="007E0F91" w:rsidRDefault="00D128F7" w:rsidP="00D128F7">
            <w:pPr>
              <w:jc w:val="center"/>
              <w:rPr>
                <w:ins w:id="21779" w:author="Στάθης Καπ" w:date="2023-03-09T06:32:00Z"/>
                <w:sz w:val="16"/>
                <w:szCs w:val="16"/>
              </w:rPr>
            </w:pPr>
            <w:ins w:id="21780"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235FF263" w14:textId="6F9D8D5A" w:rsidR="00D128F7" w:rsidRPr="007E0F91" w:rsidRDefault="00D128F7" w:rsidP="00D128F7">
            <w:pPr>
              <w:jc w:val="center"/>
              <w:rPr>
                <w:ins w:id="21781" w:author="Στάθης Καπ" w:date="2023-03-09T06:32:00Z"/>
                <w:sz w:val="16"/>
                <w:szCs w:val="16"/>
              </w:rPr>
            </w:pPr>
            <w:ins w:id="21782" w:author="Στάθης Καπ" w:date="2023-03-09T07:43:00Z">
              <w:r>
                <w:rPr>
                  <w:rFonts w:ascii="Calibri" w:hAnsi="Calibri" w:cs="Calibri"/>
                  <w:color w:val="000000"/>
                  <w:sz w:val="16"/>
                  <w:szCs w:val="16"/>
                </w:rPr>
                <w:t>0.308</w:t>
              </w:r>
            </w:ins>
          </w:p>
        </w:tc>
        <w:tc>
          <w:tcPr>
            <w:tcW w:w="453" w:type="dxa"/>
            <w:tcBorders>
              <w:left w:val="single" w:sz="4" w:space="0" w:color="auto"/>
            </w:tcBorders>
            <w:vAlign w:val="center"/>
          </w:tcPr>
          <w:p w14:paraId="32E27624" w14:textId="07457E47" w:rsidR="00D128F7" w:rsidRPr="007E0F91" w:rsidRDefault="00D128F7" w:rsidP="00D128F7">
            <w:pPr>
              <w:jc w:val="center"/>
              <w:rPr>
                <w:ins w:id="21783" w:author="Στάθης Καπ" w:date="2023-03-09T06:32:00Z"/>
                <w:sz w:val="16"/>
                <w:szCs w:val="16"/>
              </w:rPr>
            </w:pPr>
            <w:ins w:id="21784" w:author="Στάθης Καπ" w:date="2023-03-09T07:43:00Z">
              <w:r>
                <w:rPr>
                  <w:rFonts w:ascii="Calibri" w:hAnsi="Calibri" w:cs="Calibri"/>
                  <w:color w:val="000000"/>
                  <w:sz w:val="16"/>
                  <w:szCs w:val="16"/>
                </w:rPr>
                <w:t>1458</w:t>
              </w:r>
            </w:ins>
          </w:p>
        </w:tc>
        <w:tc>
          <w:tcPr>
            <w:tcW w:w="454" w:type="dxa"/>
            <w:vAlign w:val="center"/>
          </w:tcPr>
          <w:p w14:paraId="34DB0311" w14:textId="6CFDE9A9" w:rsidR="00D128F7" w:rsidRPr="007E0F91" w:rsidRDefault="00D128F7" w:rsidP="00D128F7">
            <w:pPr>
              <w:jc w:val="center"/>
              <w:rPr>
                <w:ins w:id="21785" w:author="Στάθης Καπ" w:date="2023-03-09T06:32:00Z"/>
                <w:sz w:val="16"/>
                <w:szCs w:val="16"/>
              </w:rPr>
            </w:pPr>
            <w:ins w:id="21786" w:author="Στάθης Καπ" w:date="2023-03-09T07:43:00Z">
              <w:r>
                <w:rPr>
                  <w:rFonts w:ascii="Calibri" w:hAnsi="Calibri" w:cs="Calibri"/>
                  <w:color w:val="000000"/>
                  <w:sz w:val="16"/>
                  <w:szCs w:val="16"/>
                </w:rPr>
                <w:t>0</w:t>
              </w:r>
            </w:ins>
          </w:p>
        </w:tc>
        <w:tc>
          <w:tcPr>
            <w:tcW w:w="454" w:type="dxa"/>
            <w:vAlign w:val="center"/>
          </w:tcPr>
          <w:p w14:paraId="511181A9" w14:textId="06F6C071" w:rsidR="00D128F7" w:rsidRPr="007E0F91" w:rsidRDefault="00D128F7" w:rsidP="00D128F7">
            <w:pPr>
              <w:jc w:val="center"/>
              <w:rPr>
                <w:ins w:id="21787" w:author="Στάθης Καπ" w:date="2023-03-09T06:32:00Z"/>
                <w:sz w:val="16"/>
                <w:szCs w:val="16"/>
              </w:rPr>
            </w:pPr>
            <w:ins w:id="21788" w:author="Στάθης Καπ" w:date="2023-03-09T07:43:00Z">
              <w:r>
                <w:rPr>
                  <w:rFonts w:ascii="Calibri" w:hAnsi="Calibri" w:cs="Calibri"/>
                  <w:color w:val="000000"/>
                  <w:sz w:val="16"/>
                  <w:szCs w:val="16"/>
                </w:rPr>
                <w:t>0.19</w:t>
              </w:r>
            </w:ins>
          </w:p>
        </w:tc>
        <w:tc>
          <w:tcPr>
            <w:tcW w:w="457" w:type="dxa"/>
            <w:tcBorders>
              <w:right w:val="single" w:sz="4" w:space="0" w:color="auto"/>
            </w:tcBorders>
            <w:vAlign w:val="center"/>
          </w:tcPr>
          <w:p w14:paraId="27A80C1C" w14:textId="434153C4" w:rsidR="00D128F7" w:rsidRPr="007E0F91" w:rsidRDefault="00D128F7" w:rsidP="00D128F7">
            <w:pPr>
              <w:jc w:val="center"/>
              <w:rPr>
                <w:ins w:id="21789" w:author="Στάθης Καπ" w:date="2023-03-09T06:32:00Z"/>
                <w:sz w:val="16"/>
                <w:szCs w:val="16"/>
              </w:rPr>
            </w:pPr>
            <w:ins w:id="21790" w:author="Στάθης Καπ" w:date="2023-03-09T07:43:00Z">
              <w:r>
                <w:rPr>
                  <w:rFonts w:ascii="Calibri" w:hAnsi="Calibri" w:cs="Calibri"/>
                  <w:color w:val="000000"/>
                  <w:sz w:val="16"/>
                  <w:szCs w:val="16"/>
                </w:rPr>
                <w:t>38.31</w:t>
              </w:r>
            </w:ins>
          </w:p>
        </w:tc>
        <w:tc>
          <w:tcPr>
            <w:tcW w:w="453" w:type="dxa"/>
            <w:tcBorders>
              <w:left w:val="single" w:sz="4" w:space="0" w:color="auto"/>
            </w:tcBorders>
            <w:vAlign w:val="center"/>
          </w:tcPr>
          <w:p w14:paraId="74E54E3C" w14:textId="33721769" w:rsidR="00D128F7" w:rsidRPr="007E0F91" w:rsidRDefault="00D128F7" w:rsidP="00D128F7">
            <w:pPr>
              <w:jc w:val="center"/>
              <w:rPr>
                <w:ins w:id="21791" w:author="Στάθης Καπ" w:date="2023-03-09T06:32:00Z"/>
                <w:sz w:val="16"/>
                <w:szCs w:val="16"/>
              </w:rPr>
            </w:pPr>
            <w:ins w:id="21792" w:author="Στάθης Καπ" w:date="2023-03-09T07:43:00Z">
              <w:r>
                <w:rPr>
                  <w:rFonts w:ascii="Calibri" w:hAnsi="Calibri" w:cs="Calibri"/>
                  <w:color w:val="000000"/>
                  <w:sz w:val="16"/>
                  <w:szCs w:val="16"/>
                </w:rPr>
                <w:t>1458</w:t>
              </w:r>
            </w:ins>
          </w:p>
        </w:tc>
        <w:tc>
          <w:tcPr>
            <w:tcW w:w="454" w:type="dxa"/>
            <w:vAlign w:val="center"/>
          </w:tcPr>
          <w:p w14:paraId="1BF73941" w14:textId="79F45438" w:rsidR="00D128F7" w:rsidRPr="007E0F91" w:rsidRDefault="00D128F7" w:rsidP="00D128F7">
            <w:pPr>
              <w:jc w:val="center"/>
              <w:rPr>
                <w:ins w:id="21793" w:author="Στάθης Καπ" w:date="2023-03-09T06:32:00Z"/>
                <w:sz w:val="16"/>
                <w:szCs w:val="16"/>
              </w:rPr>
            </w:pPr>
            <w:ins w:id="21794" w:author="Στάθης Καπ" w:date="2023-03-09T07:43:00Z">
              <w:r>
                <w:rPr>
                  <w:rFonts w:ascii="Calibri" w:hAnsi="Calibri" w:cs="Calibri"/>
                  <w:color w:val="000000"/>
                  <w:sz w:val="16"/>
                  <w:szCs w:val="16"/>
                </w:rPr>
                <w:t>0</w:t>
              </w:r>
            </w:ins>
          </w:p>
        </w:tc>
        <w:tc>
          <w:tcPr>
            <w:tcW w:w="454" w:type="dxa"/>
            <w:vAlign w:val="center"/>
          </w:tcPr>
          <w:p w14:paraId="765C23FD" w14:textId="6A6E7913" w:rsidR="00D128F7" w:rsidRPr="007E0F91" w:rsidRDefault="00D128F7" w:rsidP="00D128F7">
            <w:pPr>
              <w:jc w:val="center"/>
              <w:rPr>
                <w:ins w:id="21795" w:author="Στάθης Καπ" w:date="2023-03-09T06:32:00Z"/>
                <w:sz w:val="16"/>
                <w:szCs w:val="16"/>
              </w:rPr>
            </w:pPr>
            <w:ins w:id="21796" w:author="Στάθης Καπ" w:date="2023-03-09T07:43:00Z">
              <w:r>
                <w:rPr>
                  <w:rFonts w:ascii="Calibri" w:hAnsi="Calibri" w:cs="Calibri"/>
                  <w:color w:val="000000"/>
                  <w:sz w:val="16"/>
                  <w:szCs w:val="16"/>
                </w:rPr>
                <w:t>0.473</w:t>
              </w:r>
            </w:ins>
          </w:p>
        </w:tc>
        <w:tc>
          <w:tcPr>
            <w:tcW w:w="454" w:type="dxa"/>
            <w:tcBorders>
              <w:right w:val="single" w:sz="4" w:space="0" w:color="auto"/>
            </w:tcBorders>
            <w:vAlign w:val="center"/>
          </w:tcPr>
          <w:p w14:paraId="47DD95A6" w14:textId="2B27B980" w:rsidR="00D128F7" w:rsidRPr="007E0F91" w:rsidRDefault="00D128F7" w:rsidP="00D128F7">
            <w:pPr>
              <w:jc w:val="center"/>
              <w:rPr>
                <w:ins w:id="21797" w:author="Στάθης Καπ" w:date="2023-03-09T06:32:00Z"/>
                <w:sz w:val="16"/>
                <w:szCs w:val="16"/>
              </w:rPr>
            </w:pPr>
            <w:ins w:id="21798" w:author="Στάθης Καπ" w:date="2023-03-09T07:43:00Z">
              <w:r>
                <w:rPr>
                  <w:rFonts w:ascii="Calibri" w:hAnsi="Calibri" w:cs="Calibri"/>
                  <w:color w:val="000000"/>
                  <w:sz w:val="16"/>
                  <w:szCs w:val="16"/>
                </w:rPr>
                <w:t>-53.57</w:t>
              </w:r>
            </w:ins>
          </w:p>
        </w:tc>
        <w:tc>
          <w:tcPr>
            <w:tcW w:w="453" w:type="dxa"/>
            <w:tcBorders>
              <w:left w:val="single" w:sz="4" w:space="0" w:color="auto"/>
            </w:tcBorders>
            <w:vAlign w:val="center"/>
          </w:tcPr>
          <w:p w14:paraId="1AC2DB25" w14:textId="72C08F23" w:rsidR="00D128F7" w:rsidRPr="007E0F91" w:rsidRDefault="00D128F7" w:rsidP="00D128F7">
            <w:pPr>
              <w:jc w:val="center"/>
              <w:rPr>
                <w:ins w:id="21799" w:author="Στάθης Καπ" w:date="2023-03-09T06:32:00Z"/>
                <w:sz w:val="16"/>
                <w:szCs w:val="16"/>
              </w:rPr>
            </w:pPr>
            <w:ins w:id="21800" w:author="Στάθης Καπ" w:date="2023-03-09T07:43:00Z">
              <w:r>
                <w:rPr>
                  <w:rFonts w:ascii="Calibri" w:hAnsi="Calibri" w:cs="Calibri"/>
                  <w:color w:val="000000"/>
                  <w:sz w:val="16"/>
                  <w:szCs w:val="16"/>
                </w:rPr>
                <w:t>1447</w:t>
              </w:r>
            </w:ins>
          </w:p>
        </w:tc>
        <w:tc>
          <w:tcPr>
            <w:tcW w:w="454" w:type="dxa"/>
            <w:vAlign w:val="center"/>
          </w:tcPr>
          <w:p w14:paraId="405DEC1D" w14:textId="19D91558" w:rsidR="00D128F7" w:rsidRPr="007E0F91" w:rsidRDefault="00D128F7" w:rsidP="00D128F7">
            <w:pPr>
              <w:jc w:val="center"/>
              <w:rPr>
                <w:ins w:id="21801" w:author="Στάθης Καπ" w:date="2023-03-09T06:32:00Z"/>
                <w:sz w:val="16"/>
                <w:szCs w:val="16"/>
              </w:rPr>
            </w:pPr>
            <w:ins w:id="21802" w:author="Στάθης Καπ" w:date="2023-03-09T07:43:00Z">
              <w:r>
                <w:rPr>
                  <w:rFonts w:ascii="Calibri" w:hAnsi="Calibri" w:cs="Calibri"/>
                  <w:color w:val="000000"/>
                  <w:sz w:val="16"/>
                  <w:szCs w:val="16"/>
                </w:rPr>
                <w:t>0.75</w:t>
              </w:r>
            </w:ins>
          </w:p>
        </w:tc>
        <w:tc>
          <w:tcPr>
            <w:tcW w:w="454" w:type="dxa"/>
            <w:vAlign w:val="center"/>
          </w:tcPr>
          <w:p w14:paraId="6E37EDEC" w14:textId="092F184D" w:rsidR="00D128F7" w:rsidRPr="007E0F91" w:rsidRDefault="00D128F7" w:rsidP="00D128F7">
            <w:pPr>
              <w:jc w:val="center"/>
              <w:rPr>
                <w:ins w:id="21803" w:author="Στάθης Καπ" w:date="2023-03-09T06:32:00Z"/>
                <w:sz w:val="16"/>
                <w:szCs w:val="16"/>
              </w:rPr>
            </w:pPr>
            <w:ins w:id="21804" w:author="Στάθης Καπ" w:date="2023-03-09T07:43:00Z">
              <w:r>
                <w:rPr>
                  <w:rFonts w:ascii="Calibri" w:hAnsi="Calibri" w:cs="Calibri"/>
                  <w:color w:val="000000"/>
                  <w:sz w:val="16"/>
                  <w:szCs w:val="16"/>
                </w:rPr>
                <w:t>0.207</w:t>
              </w:r>
            </w:ins>
          </w:p>
        </w:tc>
        <w:tc>
          <w:tcPr>
            <w:tcW w:w="461" w:type="dxa"/>
            <w:tcBorders>
              <w:right w:val="single" w:sz="4" w:space="0" w:color="auto"/>
            </w:tcBorders>
            <w:vAlign w:val="center"/>
          </w:tcPr>
          <w:p w14:paraId="72AF6B52" w14:textId="6EC3F8F8" w:rsidR="00D128F7" w:rsidRPr="007E0F91" w:rsidRDefault="00D128F7" w:rsidP="00D128F7">
            <w:pPr>
              <w:jc w:val="center"/>
              <w:rPr>
                <w:ins w:id="21805" w:author="Στάθης Καπ" w:date="2023-03-09T06:32:00Z"/>
                <w:sz w:val="16"/>
                <w:szCs w:val="16"/>
              </w:rPr>
            </w:pPr>
            <w:ins w:id="21806" w:author="Στάθης Καπ" w:date="2023-03-09T07:43:00Z">
              <w:r>
                <w:rPr>
                  <w:rFonts w:ascii="Calibri" w:hAnsi="Calibri" w:cs="Calibri"/>
                  <w:color w:val="000000"/>
                  <w:sz w:val="16"/>
                  <w:szCs w:val="16"/>
                </w:rPr>
                <w:t>32.79</w:t>
              </w:r>
            </w:ins>
          </w:p>
        </w:tc>
      </w:tr>
      <w:tr w:rsidR="00D128F7" w14:paraId="424954FA" w14:textId="77777777" w:rsidTr="009861B1">
        <w:trPr>
          <w:trHeight w:val="170"/>
          <w:jc w:val="center"/>
          <w:ins w:id="2180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4D60256" w14:textId="77777777" w:rsidR="00D128F7" w:rsidRPr="007E0F91" w:rsidRDefault="00D128F7" w:rsidP="00D128F7">
            <w:pPr>
              <w:jc w:val="center"/>
              <w:rPr>
                <w:ins w:id="21808" w:author="Στάθης Καπ" w:date="2023-03-09T06:32:00Z"/>
                <w:sz w:val="16"/>
                <w:szCs w:val="16"/>
              </w:rPr>
            </w:pPr>
            <w:ins w:id="21809" w:author="Στάθης Καπ" w:date="2023-03-09T06:32:00Z">
              <w:r w:rsidRPr="009861B1">
                <w:rPr>
                  <w:rFonts w:ascii="Calibri" w:hAnsi="Calibri" w:cs="Calibri"/>
                  <w:color w:val="000000"/>
                  <w:sz w:val="16"/>
                  <w:szCs w:val="16"/>
                </w:rPr>
                <w:t>r204</w:t>
              </w:r>
            </w:ins>
          </w:p>
        </w:tc>
        <w:tc>
          <w:tcPr>
            <w:tcW w:w="565" w:type="dxa"/>
            <w:tcBorders>
              <w:left w:val="single" w:sz="4" w:space="0" w:color="auto"/>
            </w:tcBorders>
            <w:vAlign w:val="center"/>
          </w:tcPr>
          <w:p w14:paraId="71245EBA" w14:textId="18A09C1B" w:rsidR="00D128F7" w:rsidRPr="007E0F91" w:rsidRDefault="00D128F7" w:rsidP="00D128F7">
            <w:pPr>
              <w:jc w:val="center"/>
              <w:rPr>
                <w:ins w:id="21810" w:author="Στάθης Καπ" w:date="2023-03-09T06:32:00Z"/>
                <w:sz w:val="16"/>
                <w:szCs w:val="16"/>
              </w:rPr>
            </w:pPr>
            <w:ins w:id="21811"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1B52FC56" w14:textId="3BC1CAB0" w:rsidR="00D128F7" w:rsidRPr="007E0F91" w:rsidRDefault="00D128F7" w:rsidP="00D128F7">
            <w:pPr>
              <w:jc w:val="center"/>
              <w:rPr>
                <w:ins w:id="21812" w:author="Στάθης Καπ" w:date="2023-03-09T06:32:00Z"/>
                <w:sz w:val="16"/>
                <w:szCs w:val="16"/>
              </w:rPr>
            </w:pPr>
            <w:ins w:id="21813"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59A71EF8" w14:textId="7FDEDF4E" w:rsidR="00D128F7" w:rsidRPr="007E0F91" w:rsidRDefault="00D128F7" w:rsidP="00D128F7">
            <w:pPr>
              <w:jc w:val="center"/>
              <w:rPr>
                <w:ins w:id="21814" w:author="Στάθης Καπ" w:date="2023-03-09T06:32:00Z"/>
                <w:sz w:val="16"/>
                <w:szCs w:val="16"/>
              </w:rPr>
            </w:pPr>
            <w:ins w:id="21815" w:author="Στάθης Καπ" w:date="2023-03-09T07:43:00Z">
              <w:r>
                <w:rPr>
                  <w:rFonts w:ascii="Calibri" w:hAnsi="Calibri" w:cs="Calibri"/>
                  <w:color w:val="000000"/>
                  <w:sz w:val="16"/>
                  <w:szCs w:val="16"/>
                </w:rPr>
                <w:t>1458</w:t>
              </w:r>
            </w:ins>
          </w:p>
        </w:tc>
        <w:tc>
          <w:tcPr>
            <w:tcW w:w="708" w:type="dxa"/>
            <w:vAlign w:val="center"/>
          </w:tcPr>
          <w:p w14:paraId="7B5C04FB" w14:textId="6CE55D61" w:rsidR="00D128F7" w:rsidRPr="007E0F91" w:rsidRDefault="00D128F7" w:rsidP="00D128F7">
            <w:pPr>
              <w:jc w:val="center"/>
              <w:rPr>
                <w:ins w:id="21816" w:author="Στάθης Καπ" w:date="2023-03-09T06:32:00Z"/>
                <w:sz w:val="16"/>
                <w:szCs w:val="16"/>
              </w:rPr>
            </w:pPr>
            <w:ins w:id="21817"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1437F8D0" w14:textId="426773E8" w:rsidR="00D128F7" w:rsidRPr="007E0F91" w:rsidRDefault="00D128F7" w:rsidP="00D128F7">
            <w:pPr>
              <w:jc w:val="center"/>
              <w:rPr>
                <w:ins w:id="21818" w:author="Στάθης Καπ" w:date="2023-03-09T06:32:00Z"/>
                <w:sz w:val="16"/>
                <w:szCs w:val="16"/>
              </w:rPr>
            </w:pPr>
            <w:ins w:id="21819" w:author="Στάθης Καπ" w:date="2023-03-09T07:43:00Z">
              <w:r>
                <w:rPr>
                  <w:rFonts w:ascii="Calibri" w:hAnsi="Calibri" w:cs="Calibri"/>
                  <w:color w:val="000000"/>
                  <w:sz w:val="16"/>
                  <w:szCs w:val="16"/>
                </w:rPr>
                <w:t>0.149</w:t>
              </w:r>
            </w:ins>
          </w:p>
        </w:tc>
        <w:tc>
          <w:tcPr>
            <w:tcW w:w="453" w:type="dxa"/>
            <w:tcBorders>
              <w:left w:val="single" w:sz="4" w:space="0" w:color="auto"/>
            </w:tcBorders>
            <w:vAlign w:val="center"/>
          </w:tcPr>
          <w:p w14:paraId="4250FF21" w14:textId="5ABBE169" w:rsidR="00D128F7" w:rsidRPr="007E0F91" w:rsidRDefault="00D128F7" w:rsidP="00D128F7">
            <w:pPr>
              <w:jc w:val="center"/>
              <w:rPr>
                <w:ins w:id="21820" w:author="Στάθης Καπ" w:date="2023-03-09T06:32:00Z"/>
                <w:sz w:val="16"/>
                <w:szCs w:val="16"/>
              </w:rPr>
            </w:pPr>
            <w:ins w:id="21821" w:author="Στάθης Καπ" w:date="2023-03-09T07:43:00Z">
              <w:r>
                <w:rPr>
                  <w:rFonts w:ascii="Calibri" w:hAnsi="Calibri" w:cs="Calibri"/>
                  <w:color w:val="000000"/>
                  <w:sz w:val="16"/>
                  <w:szCs w:val="16"/>
                </w:rPr>
                <w:t>1458</w:t>
              </w:r>
            </w:ins>
          </w:p>
        </w:tc>
        <w:tc>
          <w:tcPr>
            <w:tcW w:w="454" w:type="dxa"/>
            <w:vAlign w:val="center"/>
          </w:tcPr>
          <w:p w14:paraId="38587E57" w14:textId="0530B544" w:rsidR="00D128F7" w:rsidRPr="007E0F91" w:rsidRDefault="00D128F7" w:rsidP="00D128F7">
            <w:pPr>
              <w:jc w:val="center"/>
              <w:rPr>
                <w:ins w:id="21822" w:author="Στάθης Καπ" w:date="2023-03-09T06:32:00Z"/>
                <w:sz w:val="16"/>
                <w:szCs w:val="16"/>
              </w:rPr>
            </w:pPr>
            <w:ins w:id="21823" w:author="Στάθης Καπ" w:date="2023-03-09T07:43:00Z">
              <w:r>
                <w:rPr>
                  <w:rFonts w:ascii="Calibri" w:hAnsi="Calibri" w:cs="Calibri"/>
                  <w:color w:val="000000"/>
                  <w:sz w:val="16"/>
                  <w:szCs w:val="16"/>
                </w:rPr>
                <w:t>0</w:t>
              </w:r>
            </w:ins>
          </w:p>
        </w:tc>
        <w:tc>
          <w:tcPr>
            <w:tcW w:w="454" w:type="dxa"/>
            <w:vAlign w:val="center"/>
          </w:tcPr>
          <w:p w14:paraId="35F391EB" w14:textId="6A7DBA01" w:rsidR="00D128F7" w:rsidRPr="007E0F91" w:rsidRDefault="00D128F7" w:rsidP="00D128F7">
            <w:pPr>
              <w:jc w:val="center"/>
              <w:rPr>
                <w:ins w:id="21824" w:author="Στάθης Καπ" w:date="2023-03-09T06:32:00Z"/>
                <w:sz w:val="16"/>
                <w:szCs w:val="16"/>
              </w:rPr>
            </w:pPr>
            <w:ins w:id="21825" w:author="Στάθης Καπ" w:date="2023-03-09T07:43:00Z">
              <w:r>
                <w:rPr>
                  <w:rFonts w:ascii="Calibri" w:hAnsi="Calibri" w:cs="Calibri"/>
                  <w:color w:val="000000"/>
                  <w:sz w:val="16"/>
                  <w:szCs w:val="16"/>
                </w:rPr>
                <w:t>0.155</w:t>
              </w:r>
            </w:ins>
          </w:p>
        </w:tc>
        <w:tc>
          <w:tcPr>
            <w:tcW w:w="457" w:type="dxa"/>
            <w:tcBorders>
              <w:right w:val="single" w:sz="4" w:space="0" w:color="auto"/>
            </w:tcBorders>
            <w:vAlign w:val="center"/>
          </w:tcPr>
          <w:p w14:paraId="5C31B4B1" w14:textId="7455A3BC" w:rsidR="00D128F7" w:rsidRPr="007E0F91" w:rsidRDefault="00D128F7" w:rsidP="00D128F7">
            <w:pPr>
              <w:jc w:val="center"/>
              <w:rPr>
                <w:ins w:id="21826" w:author="Στάθης Καπ" w:date="2023-03-09T06:32:00Z"/>
                <w:sz w:val="16"/>
                <w:szCs w:val="16"/>
              </w:rPr>
            </w:pPr>
            <w:ins w:id="21827" w:author="Στάθης Καπ" w:date="2023-03-09T07:43:00Z">
              <w:r>
                <w:rPr>
                  <w:rFonts w:ascii="Calibri" w:hAnsi="Calibri" w:cs="Calibri"/>
                  <w:color w:val="000000"/>
                  <w:sz w:val="16"/>
                  <w:szCs w:val="16"/>
                </w:rPr>
                <w:t>-4.03</w:t>
              </w:r>
            </w:ins>
          </w:p>
        </w:tc>
        <w:tc>
          <w:tcPr>
            <w:tcW w:w="453" w:type="dxa"/>
            <w:tcBorders>
              <w:left w:val="single" w:sz="4" w:space="0" w:color="auto"/>
            </w:tcBorders>
            <w:vAlign w:val="center"/>
          </w:tcPr>
          <w:p w14:paraId="79EDDFB6" w14:textId="3F1D861E" w:rsidR="00D128F7" w:rsidRPr="007E0F91" w:rsidRDefault="00D128F7" w:rsidP="00D128F7">
            <w:pPr>
              <w:jc w:val="center"/>
              <w:rPr>
                <w:ins w:id="21828" w:author="Στάθης Καπ" w:date="2023-03-09T06:32:00Z"/>
                <w:sz w:val="16"/>
                <w:szCs w:val="16"/>
              </w:rPr>
            </w:pPr>
            <w:ins w:id="21829" w:author="Στάθης Καπ" w:date="2023-03-09T07:43:00Z">
              <w:r>
                <w:rPr>
                  <w:rFonts w:ascii="Calibri" w:hAnsi="Calibri" w:cs="Calibri"/>
                  <w:color w:val="000000"/>
                  <w:sz w:val="16"/>
                  <w:szCs w:val="16"/>
                </w:rPr>
                <w:t>1445</w:t>
              </w:r>
            </w:ins>
          </w:p>
        </w:tc>
        <w:tc>
          <w:tcPr>
            <w:tcW w:w="454" w:type="dxa"/>
            <w:vAlign w:val="center"/>
          </w:tcPr>
          <w:p w14:paraId="35AC3B29" w14:textId="5788737F" w:rsidR="00D128F7" w:rsidRPr="007E0F91" w:rsidRDefault="00D128F7" w:rsidP="00D128F7">
            <w:pPr>
              <w:jc w:val="center"/>
              <w:rPr>
                <w:ins w:id="21830" w:author="Στάθης Καπ" w:date="2023-03-09T06:32:00Z"/>
                <w:sz w:val="16"/>
                <w:szCs w:val="16"/>
              </w:rPr>
            </w:pPr>
            <w:ins w:id="21831" w:author="Στάθης Καπ" w:date="2023-03-09T07:43:00Z">
              <w:r>
                <w:rPr>
                  <w:rFonts w:ascii="Calibri" w:hAnsi="Calibri" w:cs="Calibri"/>
                  <w:color w:val="000000"/>
                  <w:sz w:val="16"/>
                  <w:szCs w:val="16"/>
                </w:rPr>
                <w:t>0.89</w:t>
              </w:r>
            </w:ins>
          </w:p>
        </w:tc>
        <w:tc>
          <w:tcPr>
            <w:tcW w:w="454" w:type="dxa"/>
            <w:vAlign w:val="center"/>
          </w:tcPr>
          <w:p w14:paraId="2B66590E" w14:textId="74F43377" w:rsidR="00D128F7" w:rsidRPr="007E0F91" w:rsidRDefault="00D128F7" w:rsidP="00D128F7">
            <w:pPr>
              <w:jc w:val="center"/>
              <w:rPr>
                <w:ins w:id="21832" w:author="Στάθης Καπ" w:date="2023-03-09T06:32:00Z"/>
                <w:sz w:val="16"/>
                <w:szCs w:val="16"/>
              </w:rPr>
            </w:pPr>
            <w:ins w:id="21833" w:author="Στάθης Καπ" w:date="2023-03-09T07:43:00Z">
              <w:r>
                <w:rPr>
                  <w:rFonts w:ascii="Calibri" w:hAnsi="Calibri" w:cs="Calibri"/>
                  <w:color w:val="000000"/>
                  <w:sz w:val="16"/>
                  <w:szCs w:val="16"/>
                </w:rPr>
                <w:t>0.166</w:t>
              </w:r>
            </w:ins>
          </w:p>
        </w:tc>
        <w:tc>
          <w:tcPr>
            <w:tcW w:w="454" w:type="dxa"/>
            <w:tcBorders>
              <w:right w:val="single" w:sz="4" w:space="0" w:color="auto"/>
            </w:tcBorders>
            <w:vAlign w:val="center"/>
          </w:tcPr>
          <w:p w14:paraId="10733AAA" w14:textId="576747AD" w:rsidR="00D128F7" w:rsidRPr="007E0F91" w:rsidRDefault="00D128F7" w:rsidP="00D128F7">
            <w:pPr>
              <w:jc w:val="center"/>
              <w:rPr>
                <w:ins w:id="21834" w:author="Στάθης Καπ" w:date="2023-03-09T06:32:00Z"/>
                <w:sz w:val="16"/>
                <w:szCs w:val="16"/>
              </w:rPr>
            </w:pPr>
            <w:ins w:id="21835" w:author="Στάθης Καπ" w:date="2023-03-09T07:43:00Z">
              <w:r>
                <w:rPr>
                  <w:rFonts w:ascii="Calibri" w:hAnsi="Calibri" w:cs="Calibri"/>
                  <w:color w:val="000000"/>
                  <w:sz w:val="16"/>
                  <w:szCs w:val="16"/>
                </w:rPr>
                <w:t>-11.41</w:t>
              </w:r>
            </w:ins>
          </w:p>
        </w:tc>
        <w:tc>
          <w:tcPr>
            <w:tcW w:w="453" w:type="dxa"/>
            <w:tcBorders>
              <w:left w:val="single" w:sz="4" w:space="0" w:color="auto"/>
            </w:tcBorders>
            <w:vAlign w:val="center"/>
          </w:tcPr>
          <w:p w14:paraId="2F9E57A9" w14:textId="14E03F0F" w:rsidR="00D128F7" w:rsidRPr="007E0F91" w:rsidRDefault="00D128F7" w:rsidP="00D128F7">
            <w:pPr>
              <w:jc w:val="center"/>
              <w:rPr>
                <w:ins w:id="21836" w:author="Στάθης Καπ" w:date="2023-03-09T06:32:00Z"/>
                <w:sz w:val="16"/>
                <w:szCs w:val="16"/>
              </w:rPr>
            </w:pPr>
            <w:ins w:id="21837" w:author="Στάθης Καπ" w:date="2023-03-09T07:43:00Z">
              <w:r>
                <w:rPr>
                  <w:rFonts w:ascii="Calibri" w:hAnsi="Calibri" w:cs="Calibri"/>
                  <w:color w:val="000000"/>
                  <w:sz w:val="16"/>
                  <w:szCs w:val="16"/>
                </w:rPr>
                <w:t>1449</w:t>
              </w:r>
            </w:ins>
          </w:p>
        </w:tc>
        <w:tc>
          <w:tcPr>
            <w:tcW w:w="454" w:type="dxa"/>
            <w:vAlign w:val="center"/>
          </w:tcPr>
          <w:p w14:paraId="6895C84E" w14:textId="19D70584" w:rsidR="00D128F7" w:rsidRPr="007E0F91" w:rsidRDefault="00D128F7" w:rsidP="00D128F7">
            <w:pPr>
              <w:jc w:val="center"/>
              <w:rPr>
                <w:ins w:id="21838" w:author="Στάθης Καπ" w:date="2023-03-09T06:32:00Z"/>
                <w:sz w:val="16"/>
                <w:szCs w:val="16"/>
              </w:rPr>
            </w:pPr>
            <w:ins w:id="21839" w:author="Στάθης Καπ" w:date="2023-03-09T07:43:00Z">
              <w:r>
                <w:rPr>
                  <w:rFonts w:ascii="Calibri" w:hAnsi="Calibri" w:cs="Calibri"/>
                  <w:color w:val="000000"/>
                  <w:sz w:val="16"/>
                  <w:szCs w:val="16"/>
                </w:rPr>
                <w:t>0.62</w:t>
              </w:r>
            </w:ins>
          </w:p>
        </w:tc>
        <w:tc>
          <w:tcPr>
            <w:tcW w:w="454" w:type="dxa"/>
            <w:vAlign w:val="center"/>
          </w:tcPr>
          <w:p w14:paraId="55325757" w14:textId="0D08DA1E" w:rsidR="00D128F7" w:rsidRPr="007E0F91" w:rsidRDefault="00D128F7" w:rsidP="00D128F7">
            <w:pPr>
              <w:jc w:val="center"/>
              <w:rPr>
                <w:ins w:id="21840" w:author="Στάθης Καπ" w:date="2023-03-09T06:32:00Z"/>
                <w:sz w:val="16"/>
                <w:szCs w:val="16"/>
              </w:rPr>
            </w:pPr>
            <w:ins w:id="21841" w:author="Στάθης Καπ" w:date="2023-03-09T07:43:00Z">
              <w:r>
                <w:rPr>
                  <w:rFonts w:ascii="Calibri" w:hAnsi="Calibri" w:cs="Calibri"/>
                  <w:color w:val="000000"/>
                  <w:sz w:val="16"/>
                  <w:szCs w:val="16"/>
                </w:rPr>
                <w:t>0.15</w:t>
              </w:r>
            </w:ins>
          </w:p>
        </w:tc>
        <w:tc>
          <w:tcPr>
            <w:tcW w:w="461" w:type="dxa"/>
            <w:tcBorders>
              <w:right w:val="single" w:sz="4" w:space="0" w:color="auto"/>
            </w:tcBorders>
            <w:vAlign w:val="center"/>
          </w:tcPr>
          <w:p w14:paraId="074D79E1" w14:textId="27A4681F" w:rsidR="00D128F7" w:rsidRPr="007E0F91" w:rsidRDefault="00D128F7" w:rsidP="00D128F7">
            <w:pPr>
              <w:jc w:val="center"/>
              <w:rPr>
                <w:ins w:id="21842" w:author="Στάθης Καπ" w:date="2023-03-09T06:32:00Z"/>
                <w:sz w:val="16"/>
                <w:szCs w:val="16"/>
              </w:rPr>
            </w:pPr>
            <w:ins w:id="21843" w:author="Στάθης Καπ" w:date="2023-03-09T07:43:00Z">
              <w:r>
                <w:rPr>
                  <w:rFonts w:ascii="Calibri" w:hAnsi="Calibri" w:cs="Calibri"/>
                  <w:color w:val="000000"/>
                  <w:sz w:val="16"/>
                  <w:szCs w:val="16"/>
                </w:rPr>
                <w:t>-0.67</w:t>
              </w:r>
            </w:ins>
          </w:p>
        </w:tc>
      </w:tr>
      <w:tr w:rsidR="00D128F7" w14:paraId="3D3F2F36" w14:textId="77777777" w:rsidTr="009861B1">
        <w:trPr>
          <w:trHeight w:val="170"/>
          <w:jc w:val="center"/>
          <w:ins w:id="2184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24DC30E" w14:textId="77777777" w:rsidR="00D128F7" w:rsidRPr="007E0F91" w:rsidRDefault="00D128F7" w:rsidP="00D128F7">
            <w:pPr>
              <w:jc w:val="center"/>
              <w:rPr>
                <w:ins w:id="21845" w:author="Στάθης Καπ" w:date="2023-03-09T06:32:00Z"/>
                <w:sz w:val="16"/>
                <w:szCs w:val="16"/>
              </w:rPr>
            </w:pPr>
            <w:ins w:id="21846" w:author="Στάθης Καπ" w:date="2023-03-09T06:32:00Z">
              <w:r w:rsidRPr="009861B1">
                <w:rPr>
                  <w:rFonts w:ascii="Calibri" w:hAnsi="Calibri" w:cs="Calibri"/>
                  <w:color w:val="000000"/>
                  <w:sz w:val="16"/>
                  <w:szCs w:val="16"/>
                </w:rPr>
                <w:t>r205</w:t>
              </w:r>
            </w:ins>
          </w:p>
        </w:tc>
        <w:tc>
          <w:tcPr>
            <w:tcW w:w="565" w:type="dxa"/>
            <w:tcBorders>
              <w:left w:val="single" w:sz="4" w:space="0" w:color="auto"/>
            </w:tcBorders>
            <w:vAlign w:val="center"/>
          </w:tcPr>
          <w:p w14:paraId="4C40A775" w14:textId="2162EAC9" w:rsidR="00D128F7" w:rsidRPr="007E0F91" w:rsidRDefault="00D128F7" w:rsidP="00D128F7">
            <w:pPr>
              <w:jc w:val="center"/>
              <w:rPr>
                <w:ins w:id="21847" w:author="Στάθης Καπ" w:date="2023-03-09T06:32:00Z"/>
                <w:sz w:val="16"/>
                <w:szCs w:val="16"/>
              </w:rPr>
            </w:pPr>
            <w:ins w:id="21848"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67651642" w14:textId="2956F186" w:rsidR="00D128F7" w:rsidRPr="007E0F91" w:rsidRDefault="00D128F7" w:rsidP="00D128F7">
            <w:pPr>
              <w:jc w:val="center"/>
              <w:rPr>
                <w:ins w:id="21849" w:author="Στάθης Καπ" w:date="2023-03-09T06:32:00Z"/>
                <w:sz w:val="16"/>
                <w:szCs w:val="16"/>
              </w:rPr>
            </w:pPr>
            <w:ins w:id="21850"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2C13CB41" w14:textId="4C5F3D37" w:rsidR="00D128F7" w:rsidRPr="007E0F91" w:rsidRDefault="00D128F7" w:rsidP="00D128F7">
            <w:pPr>
              <w:jc w:val="center"/>
              <w:rPr>
                <w:ins w:id="21851" w:author="Στάθης Καπ" w:date="2023-03-09T06:32:00Z"/>
                <w:sz w:val="16"/>
                <w:szCs w:val="16"/>
              </w:rPr>
            </w:pPr>
            <w:ins w:id="21852" w:author="Στάθης Καπ" w:date="2023-03-09T07:43:00Z">
              <w:r>
                <w:rPr>
                  <w:rFonts w:ascii="Calibri" w:hAnsi="Calibri" w:cs="Calibri"/>
                  <w:color w:val="000000"/>
                  <w:sz w:val="16"/>
                  <w:szCs w:val="16"/>
                </w:rPr>
                <w:t>1458</w:t>
              </w:r>
            </w:ins>
          </w:p>
        </w:tc>
        <w:tc>
          <w:tcPr>
            <w:tcW w:w="708" w:type="dxa"/>
            <w:vAlign w:val="center"/>
          </w:tcPr>
          <w:p w14:paraId="0E6937F6" w14:textId="5BF016E4" w:rsidR="00D128F7" w:rsidRPr="007E0F91" w:rsidRDefault="00D128F7" w:rsidP="00D128F7">
            <w:pPr>
              <w:jc w:val="center"/>
              <w:rPr>
                <w:ins w:id="21853" w:author="Στάθης Καπ" w:date="2023-03-09T06:32:00Z"/>
                <w:sz w:val="16"/>
                <w:szCs w:val="16"/>
              </w:rPr>
            </w:pPr>
            <w:ins w:id="21854"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75948672" w14:textId="53CAFB2A" w:rsidR="00D128F7" w:rsidRPr="007E0F91" w:rsidRDefault="00D128F7" w:rsidP="00D128F7">
            <w:pPr>
              <w:jc w:val="center"/>
              <w:rPr>
                <w:ins w:id="21855" w:author="Στάθης Καπ" w:date="2023-03-09T06:32:00Z"/>
                <w:sz w:val="16"/>
                <w:szCs w:val="16"/>
              </w:rPr>
            </w:pPr>
            <w:ins w:id="21856" w:author="Στάθης Καπ" w:date="2023-03-09T07:43:00Z">
              <w:r>
                <w:rPr>
                  <w:rFonts w:ascii="Calibri" w:hAnsi="Calibri" w:cs="Calibri"/>
                  <w:color w:val="000000"/>
                  <w:sz w:val="16"/>
                  <w:szCs w:val="16"/>
                </w:rPr>
                <w:t>0.214</w:t>
              </w:r>
            </w:ins>
          </w:p>
        </w:tc>
        <w:tc>
          <w:tcPr>
            <w:tcW w:w="453" w:type="dxa"/>
            <w:tcBorders>
              <w:left w:val="single" w:sz="4" w:space="0" w:color="auto"/>
            </w:tcBorders>
            <w:vAlign w:val="center"/>
          </w:tcPr>
          <w:p w14:paraId="5DF6B873" w14:textId="36A0AD2E" w:rsidR="00D128F7" w:rsidRPr="007E0F91" w:rsidRDefault="00D128F7" w:rsidP="00D128F7">
            <w:pPr>
              <w:jc w:val="center"/>
              <w:rPr>
                <w:ins w:id="21857" w:author="Στάθης Καπ" w:date="2023-03-09T06:32:00Z"/>
                <w:sz w:val="16"/>
                <w:szCs w:val="16"/>
              </w:rPr>
            </w:pPr>
            <w:ins w:id="21858" w:author="Στάθης Καπ" w:date="2023-03-09T07:43:00Z">
              <w:r>
                <w:rPr>
                  <w:rFonts w:ascii="Calibri" w:hAnsi="Calibri" w:cs="Calibri"/>
                  <w:color w:val="000000"/>
                  <w:sz w:val="16"/>
                  <w:szCs w:val="16"/>
                </w:rPr>
                <w:t>1458</w:t>
              </w:r>
            </w:ins>
          </w:p>
        </w:tc>
        <w:tc>
          <w:tcPr>
            <w:tcW w:w="454" w:type="dxa"/>
            <w:vAlign w:val="center"/>
          </w:tcPr>
          <w:p w14:paraId="5D0F097D" w14:textId="770F4622" w:rsidR="00D128F7" w:rsidRPr="007E0F91" w:rsidRDefault="00D128F7" w:rsidP="00D128F7">
            <w:pPr>
              <w:jc w:val="center"/>
              <w:rPr>
                <w:ins w:id="21859" w:author="Στάθης Καπ" w:date="2023-03-09T06:32:00Z"/>
                <w:sz w:val="16"/>
                <w:szCs w:val="16"/>
              </w:rPr>
            </w:pPr>
            <w:ins w:id="21860" w:author="Στάθης Καπ" w:date="2023-03-09T07:43:00Z">
              <w:r>
                <w:rPr>
                  <w:rFonts w:ascii="Calibri" w:hAnsi="Calibri" w:cs="Calibri"/>
                  <w:color w:val="000000"/>
                  <w:sz w:val="16"/>
                  <w:szCs w:val="16"/>
                </w:rPr>
                <w:t>0</w:t>
              </w:r>
            </w:ins>
          </w:p>
        </w:tc>
        <w:tc>
          <w:tcPr>
            <w:tcW w:w="454" w:type="dxa"/>
            <w:vAlign w:val="center"/>
          </w:tcPr>
          <w:p w14:paraId="24EBE7F7" w14:textId="19502599" w:rsidR="00D128F7" w:rsidRPr="007E0F91" w:rsidRDefault="00D128F7" w:rsidP="00D128F7">
            <w:pPr>
              <w:jc w:val="center"/>
              <w:rPr>
                <w:ins w:id="21861" w:author="Στάθης Καπ" w:date="2023-03-09T06:32:00Z"/>
                <w:sz w:val="16"/>
                <w:szCs w:val="16"/>
              </w:rPr>
            </w:pPr>
            <w:ins w:id="21862" w:author="Στάθης Καπ" w:date="2023-03-09T07:43:00Z">
              <w:r>
                <w:rPr>
                  <w:rFonts w:ascii="Calibri" w:hAnsi="Calibri" w:cs="Calibri"/>
                  <w:color w:val="000000"/>
                  <w:sz w:val="16"/>
                  <w:szCs w:val="16"/>
                </w:rPr>
                <w:t>0.172</w:t>
              </w:r>
            </w:ins>
          </w:p>
        </w:tc>
        <w:tc>
          <w:tcPr>
            <w:tcW w:w="457" w:type="dxa"/>
            <w:tcBorders>
              <w:right w:val="single" w:sz="4" w:space="0" w:color="auto"/>
            </w:tcBorders>
            <w:vAlign w:val="center"/>
          </w:tcPr>
          <w:p w14:paraId="092EA342" w14:textId="32BF1DD3" w:rsidR="00D128F7" w:rsidRPr="007E0F91" w:rsidRDefault="00D128F7" w:rsidP="00D128F7">
            <w:pPr>
              <w:jc w:val="center"/>
              <w:rPr>
                <w:ins w:id="21863" w:author="Στάθης Καπ" w:date="2023-03-09T06:32:00Z"/>
                <w:sz w:val="16"/>
                <w:szCs w:val="16"/>
              </w:rPr>
            </w:pPr>
            <w:ins w:id="21864" w:author="Στάθης Καπ" w:date="2023-03-09T07:43:00Z">
              <w:r>
                <w:rPr>
                  <w:rFonts w:ascii="Calibri" w:hAnsi="Calibri" w:cs="Calibri"/>
                  <w:color w:val="000000"/>
                  <w:sz w:val="16"/>
                  <w:szCs w:val="16"/>
                </w:rPr>
                <w:t>19.63</w:t>
              </w:r>
            </w:ins>
          </w:p>
        </w:tc>
        <w:tc>
          <w:tcPr>
            <w:tcW w:w="453" w:type="dxa"/>
            <w:tcBorders>
              <w:left w:val="single" w:sz="4" w:space="0" w:color="auto"/>
            </w:tcBorders>
            <w:vAlign w:val="center"/>
          </w:tcPr>
          <w:p w14:paraId="5D39DB1D" w14:textId="238EBE7D" w:rsidR="00D128F7" w:rsidRPr="007E0F91" w:rsidRDefault="00D128F7" w:rsidP="00D128F7">
            <w:pPr>
              <w:jc w:val="center"/>
              <w:rPr>
                <w:ins w:id="21865" w:author="Στάθης Καπ" w:date="2023-03-09T06:32:00Z"/>
                <w:sz w:val="16"/>
                <w:szCs w:val="16"/>
              </w:rPr>
            </w:pPr>
            <w:ins w:id="21866" w:author="Στάθης Καπ" w:date="2023-03-09T07:43:00Z">
              <w:r>
                <w:rPr>
                  <w:rFonts w:ascii="Calibri" w:hAnsi="Calibri" w:cs="Calibri"/>
                  <w:color w:val="000000"/>
                  <w:sz w:val="16"/>
                  <w:szCs w:val="16"/>
                </w:rPr>
                <w:t>1457</w:t>
              </w:r>
            </w:ins>
          </w:p>
        </w:tc>
        <w:tc>
          <w:tcPr>
            <w:tcW w:w="454" w:type="dxa"/>
            <w:vAlign w:val="center"/>
          </w:tcPr>
          <w:p w14:paraId="0F97D3F6" w14:textId="309A2AE1" w:rsidR="00D128F7" w:rsidRPr="007E0F91" w:rsidRDefault="00D128F7" w:rsidP="00D128F7">
            <w:pPr>
              <w:jc w:val="center"/>
              <w:rPr>
                <w:ins w:id="21867" w:author="Στάθης Καπ" w:date="2023-03-09T06:32:00Z"/>
                <w:sz w:val="16"/>
                <w:szCs w:val="16"/>
              </w:rPr>
            </w:pPr>
            <w:ins w:id="21868" w:author="Στάθης Καπ" w:date="2023-03-09T07:43:00Z">
              <w:r>
                <w:rPr>
                  <w:rFonts w:ascii="Calibri" w:hAnsi="Calibri" w:cs="Calibri"/>
                  <w:color w:val="000000"/>
                  <w:sz w:val="16"/>
                  <w:szCs w:val="16"/>
                </w:rPr>
                <w:t>0.07</w:t>
              </w:r>
            </w:ins>
          </w:p>
        </w:tc>
        <w:tc>
          <w:tcPr>
            <w:tcW w:w="454" w:type="dxa"/>
            <w:vAlign w:val="center"/>
          </w:tcPr>
          <w:p w14:paraId="4EAB3179" w14:textId="30ACD3F6" w:rsidR="00D128F7" w:rsidRPr="007E0F91" w:rsidRDefault="00D128F7" w:rsidP="00D128F7">
            <w:pPr>
              <w:jc w:val="center"/>
              <w:rPr>
                <w:ins w:id="21869" w:author="Στάθης Καπ" w:date="2023-03-09T06:32:00Z"/>
                <w:sz w:val="16"/>
                <w:szCs w:val="16"/>
              </w:rPr>
            </w:pPr>
            <w:ins w:id="21870" w:author="Στάθης Καπ" w:date="2023-03-09T07:43:00Z">
              <w:r>
                <w:rPr>
                  <w:rFonts w:ascii="Calibri" w:hAnsi="Calibri" w:cs="Calibri"/>
                  <w:color w:val="000000"/>
                  <w:sz w:val="16"/>
                  <w:szCs w:val="16"/>
                </w:rPr>
                <w:t>0.187</w:t>
              </w:r>
            </w:ins>
          </w:p>
        </w:tc>
        <w:tc>
          <w:tcPr>
            <w:tcW w:w="454" w:type="dxa"/>
            <w:tcBorders>
              <w:right w:val="single" w:sz="4" w:space="0" w:color="auto"/>
            </w:tcBorders>
            <w:vAlign w:val="center"/>
          </w:tcPr>
          <w:p w14:paraId="1895D623" w14:textId="714C5690" w:rsidR="00D128F7" w:rsidRPr="007E0F91" w:rsidRDefault="00D128F7" w:rsidP="00D128F7">
            <w:pPr>
              <w:jc w:val="center"/>
              <w:rPr>
                <w:ins w:id="21871" w:author="Στάθης Καπ" w:date="2023-03-09T06:32:00Z"/>
                <w:sz w:val="16"/>
                <w:szCs w:val="16"/>
              </w:rPr>
            </w:pPr>
            <w:ins w:id="21872" w:author="Στάθης Καπ" w:date="2023-03-09T07:43:00Z">
              <w:r>
                <w:rPr>
                  <w:rFonts w:ascii="Calibri" w:hAnsi="Calibri" w:cs="Calibri"/>
                  <w:color w:val="000000"/>
                  <w:sz w:val="16"/>
                  <w:szCs w:val="16"/>
                </w:rPr>
                <w:t>12.62</w:t>
              </w:r>
            </w:ins>
          </w:p>
        </w:tc>
        <w:tc>
          <w:tcPr>
            <w:tcW w:w="453" w:type="dxa"/>
            <w:tcBorders>
              <w:left w:val="single" w:sz="4" w:space="0" w:color="auto"/>
            </w:tcBorders>
            <w:vAlign w:val="center"/>
          </w:tcPr>
          <w:p w14:paraId="4744B4C3" w14:textId="0ED474A5" w:rsidR="00D128F7" w:rsidRPr="007E0F91" w:rsidRDefault="00D128F7" w:rsidP="00D128F7">
            <w:pPr>
              <w:jc w:val="center"/>
              <w:rPr>
                <w:ins w:id="21873" w:author="Στάθης Καπ" w:date="2023-03-09T06:32:00Z"/>
                <w:sz w:val="16"/>
                <w:szCs w:val="16"/>
              </w:rPr>
            </w:pPr>
            <w:ins w:id="21874" w:author="Στάθης Καπ" w:date="2023-03-09T07:43:00Z">
              <w:r>
                <w:rPr>
                  <w:rFonts w:ascii="Calibri" w:hAnsi="Calibri" w:cs="Calibri"/>
                  <w:color w:val="000000"/>
                  <w:sz w:val="16"/>
                  <w:szCs w:val="16"/>
                </w:rPr>
                <w:t>1446</w:t>
              </w:r>
            </w:ins>
          </w:p>
        </w:tc>
        <w:tc>
          <w:tcPr>
            <w:tcW w:w="454" w:type="dxa"/>
            <w:vAlign w:val="center"/>
          </w:tcPr>
          <w:p w14:paraId="31D77196" w14:textId="0E9EBB55" w:rsidR="00D128F7" w:rsidRPr="007E0F91" w:rsidRDefault="00D128F7" w:rsidP="00D128F7">
            <w:pPr>
              <w:jc w:val="center"/>
              <w:rPr>
                <w:ins w:id="21875" w:author="Στάθης Καπ" w:date="2023-03-09T06:32:00Z"/>
                <w:sz w:val="16"/>
                <w:szCs w:val="16"/>
              </w:rPr>
            </w:pPr>
            <w:ins w:id="21876" w:author="Στάθης Καπ" w:date="2023-03-09T07:43:00Z">
              <w:r>
                <w:rPr>
                  <w:rFonts w:ascii="Calibri" w:hAnsi="Calibri" w:cs="Calibri"/>
                  <w:color w:val="000000"/>
                  <w:sz w:val="16"/>
                  <w:szCs w:val="16"/>
                </w:rPr>
                <w:t>0.82</w:t>
              </w:r>
            </w:ins>
          </w:p>
        </w:tc>
        <w:tc>
          <w:tcPr>
            <w:tcW w:w="454" w:type="dxa"/>
            <w:vAlign w:val="center"/>
          </w:tcPr>
          <w:p w14:paraId="312D4BAE" w14:textId="6C17BBAA" w:rsidR="00D128F7" w:rsidRPr="007E0F91" w:rsidRDefault="00D128F7" w:rsidP="00D128F7">
            <w:pPr>
              <w:jc w:val="center"/>
              <w:rPr>
                <w:ins w:id="21877" w:author="Στάθης Καπ" w:date="2023-03-09T06:32:00Z"/>
                <w:sz w:val="16"/>
                <w:szCs w:val="16"/>
              </w:rPr>
            </w:pPr>
            <w:ins w:id="21878" w:author="Στάθης Καπ" w:date="2023-03-09T07:43:00Z">
              <w:r>
                <w:rPr>
                  <w:rFonts w:ascii="Calibri" w:hAnsi="Calibri" w:cs="Calibri"/>
                  <w:color w:val="000000"/>
                  <w:sz w:val="16"/>
                  <w:szCs w:val="16"/>
                </w:rPr>
                <w:t>0.183</w:t>
              </w:r>
            </w:ins>
          </w:p>
        </w:tc>
        <w:tc>
          <w:tcPr>
            <w:tcW w:w="461" w:type="dxa"/>
            <w:tcBorders>
              <w:right w:val="single" w:sz="4" w:space="0" w:color="auto"/>
            </w:tcBorders>
            <w:vAlign w:val="center"/>
          </w:tcPr>
          <w:p w14:paraId="31BD10ED" w14:textId="65875CAB" w:rsidR="00D128F7" w:rsidRPr="007E0F91" w:rsidRDefault="00D128F7" w:rsidP="00D128F7">
            <w:pPr>
              <w:jc w:val="center"/>
              <w:rPr>
                <w:ins w:id="21879" w:author="Στάθης Καπ" w:date="2023-03-09T06:32:00Z"/>
                <w:sz w:val="16"/>
                <w:szCs w:val="16"/>
              </w:rPr>
            </w:pPr>
            <w:ins w:id="21880" w:author="Στάθης Καπ" w:date="2023-03-09T07:43:00Z">
              <w:r>
                <w:rPr>
                  <w:rFonts w:ascii="Calibri" w:hAnsi="Calibri" w:cs="Calibri"/>
                  <w:color w:val="000000"/>
                  <w:sz w:val="16"/>
                  <w:szCs w:val="16"/>
                </w:rPr>
                <w:t>14.49</w:t>
              </w:r>
            </w:ins>
          </w:p>
        </w:tc>
      </w:tr>
      <w:tr w:rsidR="00D128F7" w14:paraId="0B0A0424" w14:textId="77777777" w:rsidTr="009861B1">
        <w:trPr>
          <w:trHeight w:val="170"/>
          <w:jc w:val="center"/>
          <w:ins w:id="2188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C02FFA9" w14:textId="77777777" w:rsidR="00D128F7" w:rsidRPr="007E0F91" w:rsidRDefault="00D128F7" w:rsidP="00D128F7">
            <w:pPr>
              <w:jc w:val="center"/>
              <w:rPr>
                <w:ins w:id="21882" w:author="Στάθης Καπ" w:date="2023-03-09T06:32:00Z"/>
                <w:sz w:val="16"/>
                <w:szCs w:val="16"/>
              </w:rPr>
            </w:pPr>
            <w:ins w:id="21883" w:author="Στάθης Καπ" w:date="2023-03-09T06:32:00Z">
              <w:r w:rsidRPr="009861B1">
                <w:rPr>
                  <w:rFonts w:ascii="Calibri" w:hAnsi="Calibri" w:cs="Calibri"/>
                  <w:color w:val="000000"/>
                  <w:sz w:val="16"/>
                  <w:szCs w:val="16"/>
                </w:rPr>
                <w:t>r206</w:t>
              </w:r>
            </w:ins>
          </w:p>
        </w:tc>
        <w:tc>
          <w:tcPr>
            <w:tcW w:w="565" w:type="dxa"/>
            <w:tcBorders>
              <w:left w:val="single" w:sz="4" w:space="0" w:color="auto"/>
            </w:tcBorders>
            <w:vAlign w:val="center"/>
          </w:tcPr>
          <w:p w14:paraId="5A16D674" w14:textId="7E149DD2" w:rsidR="00D128F7" w:rsidRPr="007E0F91" w:rsidRDefault="00D128F7" w:rsidP="00D128F7">
            <w:pPr>
              <w:jc w:val="center"/>
              <w:rPr>
                <w:ins w:id="21884" w:author="Στάθης Καπ" w:date="2023-03-09T06:32:00Z"/>
                <w:sz w:val="16"/>
                <w:szCs w:val="16"/>
              </w:rPr>
            </w:pPr>
            <w:ins w:id="21885"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392DF4BC" w14:textId="6D1E514B" w:rsidR="00D128F7" w:rsidRPr="007E0F91" w:rsidRDefault="00D128F7" w:rsidP="00D128F7">
            <w:pPr>
              <w:jc w:val="center"/>
              <w:rPr>
                <w:ins w:id="21886" w:author="Στάθης Καπ" w:date="2023-03-09T06:32:00Z"/>
                <w:sz w:val="16"/>
                <w:szCs w:val="16"/>
              </w:rPr>
            </w:pPr>
            <w:ins w:id="21887"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3312ACE9" w14:textId="08869BAF" w:rsidR="00D128F7" w:rsidRPr="007E0F91" w:rsidRDefault="00D128F7" w:rsidP="00D128F7">
            <w:pPr>
              <w:jc w:val="center"/>
              <w:rPr>
                <w:ins w:id="21888" w:author="Στάθης Καπ" w:date="2023-03-09T06:32:00Z"/>
                <w:sz w:val="16"/>
                <w:szCs w:val="16"/>
              </w:rPr>
            </w:pPr>
            <w:ins w:id="21889" w:author="Στάθης Καπ" w:date="2023-03-09T07:43:00Z">
              <w:r>
                <w:rPr>
                  <w:rFonts w:ascii="Calibri" w:hAnsi="Calibri" w:cs="Calibri"/>
                  <w:color w:val="000000"/>
                  <w:sz w:val="16"/>
                  <w:szCs w:val="16"/>
                </w:rPr>
                <w:t>1458</w:t>
              </w:r>
            </w:ins>
          </w:p>
        </w:tc>
        <w:tc>
          <w:tcPr>
            <w:tcW w:w="708" w:type="dxa"/>
            <w:vAlign w:val="center"/>
          </w:tcPr>
          <w:p w14:paraId="6E802D99" w14:textId="78095EAC" w:rsidR="00D128F7" w:rsidRPr="007E0F91" w:rsidRDefault="00D128F7" w:rsidP="00D128F7">
            <w:pPr>
              <w:jc w:val="center"/>
              <w:rPr>
                <w:ins w:id="21890" w:author="Στάθης Καπ" w:date="2023-03-09T06:32:00Z"/>
                <w:sz w:val="16"/>
                <w:szCs w:val="16"/>
              </w:rPr>
            </w:pPr>
            <w:ins w:id="21891"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4662474F" w14:textId="06F17BC9" w:rsidR="00D128F7" w:rsidRPr="007E0F91" w:rsidRDefault="00D128F7" w:rsidP="00D128F7">
            <w:pPr>
              <w:jc w:val="center"/>
              <w:rPr>
                <w:ins w:id="21892" w:author="Στάθης Καπ" w:date="2023-03-09T06:32:00Z"/>
                <w:sz w:val="16"/>
                <w:szCs w:val="16"/>
              </w:rPr>
            </w:pPr>
            <w:ins w:id="21893" w:author="Στάθης Καπ" w:date="2023-03-09T07:43:00Z">
              <w:r>
                <w:rPr>
                  <w:rFonts w:ascii="Calibri" w:hAnsi="Calibri" w:cs="Calibri"/>
                  <w:color w:val="000000"/>
                  <w:sz w:val="16"/>
                  <w:szCs w:val="16"/>
                </w:rPr>
                <w:t>0.19</w:t>
              </w:r>
            </w:ins>
          </w:p>
        </w:tc>
        <w:tc>
          <w:tcPr>
            <w:tcW w:w="453" w:type="dxa"/>
            <w:tcBorders>
              <w:left w:val="single" w:sz="4" w:space="0" w:color="auto"/>
            </w:tcBorders>
            <w:vAlign w:val="center"/>
          </w:tcPr>
          <w:p w14:paraId="43567DF0" w14:textId="57ACBB01" w:rsidR="00D128F7" w:rsidRPr="007E0F91" w:rsidRDefault="00D128F7" w:rsidP="00D128F7">
            <w:pPr>
              <w:jc w:val="center"/>
              <w:rPr>
                <w:ins w:id="21894" w:author="Στάθης Καπ" w:date="2023-03-09T06:32:00Z"/>
                <w:sz w:val="16"/>
                <w:szCs w:val="16"/>
              </w:rPr>
            </w:pPr>
            <w:ins w:id="21895" w:author="Στάθης Καπ" w:date="2023-03-09T07:43:00Z">
              <w:r>
                <w:rPr>
                  <w:rFonts w:ascii="Calibri" w:hAnsi="Calibri" w:cs="Calibri"/>
                  <w:color w:val="000000"/>
                  <w:sz w:val="16"/>
                  <w:szCs w:val="16"/>
                </w:rPr>
                <w:t>1458</w:t>
              </w:r>
            </w:ins>
          </w:p>
        </w:tc>
        <w:tc>
          <w:tcPr>
            <w:tcW w:w="454" w:type="dxa"/>
            <w:vAlign w:val="center"/>
          </w:tcPr>
          <w:p w14:paraId="682A2AAA" w14:textId="3DE0368C" w:rsidR="00D128F7" w:rsidRPr="007E0F91" w:rsidRDefault="00D128F7" w:rsidP="00D128F7">
            <w:pPr>
              <w:jc w:val="center"/>
              <w:rPr>
                <w:ins w:id="21896" w:author="Στάθης Καπ" w:date="2023-03-09T06:32:00Z"/>
                <w:sz w:val="16"/>
                <w:szCs w:val="16"/>
              </w:rPr>
            </w:pPr>
            <w:ins w:id="21897" w:author="Στάθης Καπ" w:date="2023-03-09T07:43:00Z">
              <w:r>
                <w:rPr>
                  <w:rFonts w:ascii="Calibri" w:hAnsi="Calibri" w:cs="Calibri"/>
                  <w:color w:val="000000"/>
                  <w:sz w:val="16"/>
                  <w:szCs w:val="16"/>
                </w:rPr>
                <w:t>0</w:t>
              </w:r>
            </w:ins>
          </w:p>
        </w:tc>
        <w:tc>
          <w:tcPr>
            <w:tcW w:w="454" w:type="dxa"/>
            <w:vAlign w:val="center"/>
          </w:tcPr>
          <w:p w14:paraId="34B3AABA" w14:textId="619B9CAA" w:rsidR="00D128F7" w:rsidRPr="007E0F91" w:rsidRDefault="00D128F7" w:rsidP="00D128F7">
            <w:pPr>
              <w:jc w:val="center"/>
              <w:rPr>
                <w:ins w:id="21898" w:author="Στάθης Καπ" w:date="2023-03-09T06:32:00Z"/>
                <w:sz w:val="16"/>
                <w:szCs w:val="16"/>
              </w:rPr>
            </w:pPr>
            <w:ins w:id="21899" w:author="Στάθης Καπ" w:date="2023-03-09T07:43:00Z">
              <w:r>
                <w:rPr>
                  <w:rFonts w:ascii="Calibri" w:hAnsi="Calibri" w:cs="Calibri"/>
                  <w:color w:val="000000"/>
                  <w:sz w:val="16"/>
                  <w:szCs w:val="16"/>
                </w:rPr>
                <w:t>0.14</w:t>
              </w:r>
            </w:ins>
          </w:p>
        </w:tc>
        <w:tc>
          <w:tcPr>
            <w:tcW w:w="457" w:type="dxa"/>
            <w:tcBorders>
              <w:right w:val="single" w:sz="4" w:space="0" w:color="auto"/>
            </w:tcBorders>
            <w:vAlign w:val="center"/>
          </w:tcPr>
          <w:p w14:paraId="6BA97BC8" w14:textId="29D6163A" w:rsidR="00D128F7" w:rsidRPr="007E0F91" w:rsidRDefault="00D128F7" w:rsidP="00D128F7">
            <w:pPr>
              <w:jc w:val="center"/>
              <w:rPr>
                <w:ins w:id="21900" w:author="Στάθης Καπ" w:date="2023-03-09T06:32:00Z"/>
                <w:sz w:val="16"/>
                <w:szCs w:val="16"/>
              </w:rPr>
            </w:pPr>
            <w:ins w:id="21901" w:author="Στάθης Καπ" w:date="2023-03-09T07:43:00Z">
              <w:r>
                <w:rPr>
                  <w:rFonts w:ascii="Calibri" w:hAnsi="Calibri" w:cs="Calibri"/>
                  <w:color w:val="000000"/>
                  <w:sz w:val="16"/>
                  <w:szCs w:val="16"/>
                </w:rPr>
                <w:t>26.32</w:t>
              </w:r>
            </w:ins>
          </w:p>
        </w:tc>
        <w:tc>
          <w:tcPr>
            <w:tcW w:w="453" w:type="dxa"/>
            <w:tcBorders>
              <w:left w:val="single" w:sz="4" w:space="0" w:color="auto"/>
            </w:tcBorders>
            <w:vAlign w:val="center"/>
          </w:tcPr>
          <w:p w14:paraId="5FFE9C2B" w14:textId="73C61BFB" w:rsidR="00D128F7" w:rsidRPr="007E0F91" w:rsidRDefault="00D128F7" w:rsidP="00D128F7">
            <w:pPr>
              <w:jc w:val="center"/>
              <w:rPr>
                <w:ins w:id="21902" w:author="Στάθης Καπ" w:date="2023-03-09T06:32:00Z"/>
                <w:sz w:val="16"/>
                <w:szCs w:val="16"/>
              </w:rPr>
            </w:pPr>
            <w:ins w:id="21903" w:author="Στάθης Καπ" w:date="2023-03-09T07:43:00Z">
              <w:r>
                <w:rPr>
                  <w:rFonts w:ascii="Calibri" w:hAnsi="Calibri" w:cs="Calibri"/>
                  <w:color w:val="000000"/>
                  <w:sz w:val="16"/>
                  <w:szCs w:val="16"/>
                </w:rPr>
                <w:t>1458</w:t>
              </w:r>
            </w:ins>
          </w:p>
        </w:tc>
        <w:tc>
          <w:tcPr>
            <w:tcW w:w="454" w:type="dxa"/>
            <w:vAlign w:val="center"/>
          </w:tcPr>
          <w:p w14:paraId="45BA08D8" w14:textId="4B3E9B32" w:rsidR="00D128F7" w:rsidRPr="007E0F91" w:rsidRDefault="00D128F7" w:rsidP="00D128F7">
            <w:pPr>
              <w:jc w:val="center"/>
              <w:rPr>
                <w:ins w:id="21904" w:author="Στάθης Καπ" w:date="2023-03-09T06:32:00Z"/>
                <w:sz w:val="16"/>
                <w:szCs w:val="16"/>
              </w:rPr>
            </w:pPr>
            <w:ins w:id="21905" w:author="Στάθης Καπ" w:date="2023-03-09T07:43:00Z">
              <w:r>
                <w:rPr>
                  <w:rFonts w:ascii="Calibri" w:hAnsi="Calibri" w:cs="Calibri"/>
                  <w:color w:val="000000"/>
                  <w:sz w:val="16"/>
                  <w:szCs w:val="16"/>
                </w:rPr>
                <w:t>0</w:t>
              </w:r>
            </w:ins>
          </w:p>
        </w:tc>
        <w:tc>
          <w:tcPr>
            <w:tcW w:w="454" w:type="dxa"/>
            <w:vAlign w:val="center"/>
          </w:tcPr>
          <w:p w14:paraId="0CF21D8A" w14:textId="66E9D09D" w:rsidR="00D128F7" w:rsidRPr="007E0F91" w:rsidRDefault="00D128F7" w:rsidP="00D128F7">
            <w:pPr>
              <w:jc w:val="center"/>
              <w:rPr>
                <w:ins w:id="21906" w:author="Στάθης Καπ" w:date="2023-03-09T06:32:00Z"/>
                <w:sz w:val="16"/>
                <w:szCs w:val="16"/>
              </w:rPr>
            </w:pPr>
            <w:ins w:id="21907" w:author="Στάθης Καπ" w:date="2023-03-09T07:43:00Z">
              <w:r>
                <w:rPr>
                  <w:rFonts w:ascii="Calibri" w:hAnsi="Calibri" w:cs="Calibri"/>
                  <w:color w:val="000000"/>
                  <w:sz w:val="16"/>
                  <w:szCs w:val="16"/>
                </w:rPr>
                <w:t>0.308</w:t>
              </w:r>
            </w:ins>
          </w:p>
        </w:tc>
        <w:tc>
          <w:tcPr>
            <w:tcW w:w="454" w:type="dxa"/>
            <w:tcBorders>
              <w:right w:val="single" w:sz="4" w:space="0" w:color="auto"/>
            </w:tcBorders>
            <w:vAlign w:val="center"/>
          </w:tcPr>
          <w:p w14:paraId="3F63ED28" w14:textId="32F4FB24" w:rsidR="00D128F7" w:rsidRPr="007E0F91" w:rsidRDefault="00D128F7" w:rsidP="00D128F7">
            <w:pPr>
              <w:jc w:val="center"/>
              <w:rPr>
                <w:ins w:id="21908" w:author="Στάθης Καπ" w:date="2023-03-09T06:32:00Z"/>
                <w:sz w:val="16"/>
                <w:szCs w:val="16"/>
              </w:rPr>
            </w:pPr>
            <w:ins w:id="21909" w:author="Στάθης Καπ" w:date="2023-03-09T07:43:00Z">
              <w:r>
                <w:rPr>
                  <w:rFonts w:ascii="Calibri" w:hAnsi="Calibri" w:cs="Calibri"/>
                  <w:color w:val="000000"/>
                  <w:sz w:val="16"/>
                  <w:szCs w:val="16"/>
                </w:rPr>
                <w:t>-62.11</w:t>
              </w:r>
            </w:ins>
          </w:p>
        </w:tc>
        <w:tc>
          <w:tcPr>
            <w:tcW w:w="453" w:type="dxa"/>
            <w:tcBorders>
              <w:left w:val="single" w:sz="4" w:space="0" w:color="auto"/>
            </w:tcBorders>
            <w:vAlign w:val="center"/>
          </w:tcPr>
          <w:p w14:paraId="778DEFF2" w14:textId="48C9B7C5" w:rsidR="00D128F7" w:rsidRPr="007E0F91" w:rsidRDefault="00D128F7" w:rsidP="00D128F7">
            <w:pPr>
              <w:jc w:val="center"/>
              <w:rPr>
                <w:ins w:id="21910" w:author="Στάθης Καπ" w:date="2023-03-09T06:32:00Z"/>
                <w:sz w:val="16"/>
                <w:szCs w:val="16"/>
              </w:rPr>
            </w:pPr>
            <w:ins w:id="21911" w:author="Στάθης Καπ" w:date="2023-03-09T07:43:00Z">
              <w:r>
                <w:rPr>
                  <w:rFonts w:ascii="Calibri" w:hAnsi="Calibri" w:cs="Calibri"/>
                  <w:color w:val="000000"/>
                  <w:sz w:val="16"/>
                  <w:szCs w:val="16"/>
                </w:rPr>
                <w:t>1458</w:t>
              </w:r>
            </w:ins>
          </w:p>
        </w:tc>
        <w:tc>
          <w:tcPr>
            <w:tcW w:w="454" w:type="dxa"/>
            <w:vAlign w:val="center"/>
          </w:tcPr>
          <w:p w14:paraId="1B3AFDA5" w14:textId="5F5016DD" w:rsidR="00D128F7" w:rsidRPr="007E0F91" w:rsidRDefault="00D128F7" w:rsidP="00D128F7">
            <w:pPr>
              <w:jc w:val="center"/>
              <w:rPr>
                <w:ins w:id="21912" w:author="Στάθης Καπ" w:date="2023-03-09T06:32:00Z"/>
                <w:sz w:val="16"/>
                <w:szCs w:val="16"/>
              </w:rPr>
            </w:pPr>
            <w:ins w:id="21913" w:author="Στάθης Καπ" w:date="2023-03-09T07:43:00Z">
              <w:r>
                <w:rPr>
                  <w:rFonts w:ascii="Calibri" w:hAnsi="Calibri" w:cs="Calibri"/>
                  <w:color w:val="000000"/>
                  <w:sz w:val="16"/>
                  <w:szCs w:val="16"/>
                </w:rPr>
                <w:t>0</w:t>
              </w:r>
            </w:ins>
          </w:p>
        </w:tc>
        <w:tc>
          <w:tcPr>
            <w:tcW w:w="454" w:type="dxa"/>
            <w:vAlign w:val="center"/>
          </w:tcPr>
          <w:p w14:paraId="4121579E" w14:textId="328DC36E" w:rsidR="00D128F7" w:rsidRPr="007E0F91" w:rsidRDefault="00D128F7" w:rsidP="00D128F7">
            <w:pPr>
              <w:jc w:val="center"/>
              <w:rPr>
                <w:ins w:id="21914" w:author="Στάθης Καπ" w:date="2023-03-09T06:32:00Z"/>
                <w:sz w:val="16"/>
                <w:szCs w:val="16"/>
              </w:rPr>
            </w:pPr>
            <w:ins w:id="21915" w:author="Στάθης Καπ" w:date="2023-03-09T07:43:00Z">
              <w:r>
                <w:rPr>
                  <w:rFonts w:ascii="Calibri" w:hAnsi="Calibri" w:cs="Calibri"/>
                  <w:color w:val="000000"/>
                  <w:sz w:val="16"/>
                  <w:szCs w:val="16"/>
                </w:rPr>
                <w:t>0.158</w:t>
              </w:r>
            </w:ins>
          </w:p>
        </w:tc>
        <w:tc>
          <w:tcPr>
            <w:tcW w:w="461" w:type="dxa"/>
            <w:tcBorders>
              <w:right w:val="single" w:sz="4" w:space="0" w:color="auto"/>
            </w:tcBorders>
            <w:vAlign w:val="center"/>
          </w:tcPr>
          <w:p w14:paraId="372B1679" w14:textId="038F1CC5" w:rsidR="00D128F7" w:rsidRPr="007E0F91" w:rsidRDefault="00D128F7" w:rsidP="00D128F7">
            <w:pPr>
              <w:jc w:val="center"/>
              <w:rPr>
                <w:ins w:id="21916" w:author="Στάθης Καπ" w:date="2023-03-09T06:32:00Z"/>
                <w:sz w:val="16"/>
                <w:szCs w:val="16"/>
              </w:rPr>
            </w:pPr>
            <w:ins w:id="21917" w:author="Στάθης Καπ" w:date="2023-03-09T07:43:00Z">
              <w:r>
                <w:rPr>
                  <w:rFonts w:ascii="Calibri" w:hAnsi="Calibri" w:cs="Calibri"/>
                  <w:color w:val="000000"/>
                  <w:sz w:val="16"/>
                  <w:szCs w:val="16"/>
                </w:rPr>
                <w:t>16.84</w:t>
              </w:r>
            </w:ins>
          </w:p>
        </w:tc>
      </w:tr>
      <w:tr w:rsidR="00D128F7" w14:paraId="3C76D456" w14:textId="77777777" w:rsidTr="009861B1">
        <w:trPr>
          <w:trHeight w:val="170"/>
          <w:jc w:val="center"/>
          <w:ins w:id="2191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A4D86F0" w14:textId="77777777" w:rsidR="00D128F7" w:rsidRPr="007E0F91" w:rsidRDefault="00D128F7" w:rsidP="00D128F7">
            <w:pPr>
              <w:jc w:val="center"/>
              <w:rPr>
                <w:ins w:id="21919" w:author="Στάθης Καπ" w:date="2023-03-09T06:32:00Z"/>
                <w:sz w:val="16"/>
                <w:szCs w:val="16"/>
              </w:rPr>
            </w:pPr>
            <w:ins w:id="21920" w:author="Στάθης Καπ" w:date="2023-03-09T06:32:00Z">
              <w:r w:rsidRPr="009861B1">
                <w:rPr>
                  <w:rFonts w:ascii="Calibri" w:hAnsi="Calibri" w:cs="Calibri"/>
                  <w:color w:val="000000"/>
                  <w:sz w:val="16"/>
                  <w:szCs w:val="16"/>
                </w:rPr>
                <w:t>r207</w:t>
              </w:r>
            </w:ins>
          </w:p>
        </w:tc>
        <w:tc>
          <w:tcPr>
            <w:tcW w:w="565" w:type="dxa"/>
            <w:tcBorders>
              <w:left w:val="single" w:sz="4" w:space="0" w:color="auto"/>
            </w:tcBorders>
            <w:vAlign w:val="center"/>
          </w:tcPr>
          <w:p w14:paraId="2B3E5EF5" w14:textId="14688E3B" w:rsidR="00D128F7" w:rsidRPr="007E0F91" w:rsidRDefault="00D128F7" w:rsidP="00D128F7">
            <w:pPr>
              <w:jc w:val="center"/>
              <w:rPr>
                <w:ins w:id="21921" w:author="Στάθης Καπ" w:date="2023-03-09T06:32:00Z"/>
                <w:sz w:val="16"/>
                <w:szCs w:val="16"/>
              </w:rPr>
            </w:pPr>
            <w:ins w:id="21922"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12CDB892" w14:textId="50EA5418" w:rsidR="00D128F7" w:rsidRPr="007E0F91" w:rsidRDefault="00D128F7" w:rsidP="00D128F7">
            <w:pPr>
              <w:jc w:val="center"/>
              <w:rPr>
                <w:ins w:id="21923" w:author="Στάθης Καπ" w:date="2023-03-09T06:32:00Z"/>
                <w:sz w:val="16"/>
                <w:szCs w:val="16"/>
              </w:rPr>
            </w:pPr>
            <w:ins w:id="21924"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792E6B2A" w14:textId="185D5737" w:rsidR="00D128F7" w:rsidRPr="007E0F91" w:rsidRDefault="00D128F7" w:rsidP="00D128F7">
            <w:pPr>
              <w:jc w:val="center"/>
              <w:rPr>
                <w:ins w:id="21925" w:author="Στάθης Καπ" w:date="2023-03-09T06:32:00Z"/>
                <w:sz w:val="16"/>
                <w:szCs w:val="16"/>
              </w:rPr>
            </w:pPr>
            <w:ins w:id="21926" w:author="Στάθης Καπ" w:date="2023-03-09T07:43:00Z">
              <w:r>
                <w:rPr>
                  <w:rFonts w:ascii="Calibri" w:hAnsi="Calibri" w:cs="Calibri"/>
                  <w:color w:val="000000"/>
                  <w:sz w:val="16"/>
                  <w:szCs w:val="16"/>
                </w:rPr>
                <w:t>1458</w:t>
              </w:r>
            </w:ins>
          </w:p>
        </w:tc>
        <w:tc>
          <w:tcPr>
            <w:tcW w:w="708" w:type="dxa"/>
            <w:vAlign w:val="center"/>
          </w:tcPr>
          <w:p w14:paraId="04D217F5" w14:textId="017FD09E" w:rsidR="00D128F7" w:rsidRPr="007E0F91" w:rsidRDefault="00D128F7" w:rsidP="00D128F7">
            <w:pPr>
              <w:jc w:val="center"/>
              <w:rPr>
                <w:ins w:id="21927" w:author="Στάθης Καπ" w:date="2023-03-09T06:32:00Z"/>
                <w:sz w:val="16"/>
                <w:szCs w:val="16"/>
              </w:rPr>
            </w:pPr>
            <w:ins w:id="21928"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0AEDC27C" w14:textId="19AEDA9C" w:rsidR="00D128F7" w:rsidRPr="007E0F91" w:rsidRDefault="00D128F7" w:rsidP="00D128F7">
            <w:pPr>
              <w:jc w:val="center"/>
              <w:rPr>
                <w:ins w:id="21929" w:author="Στάθης Καπ" w:date="2023-03-09T06:32:00Z"/>
                <w:sz w:val="16"/>
                <w:szCs w:val="16"/>
              </w:rPr>
            </w:pPr>
            <w:ins w:id="21930" w:author="Στάθης Καπ" w:date="2023-03-09T07:43:00Z">
              <w:r>
                <w:rPr>
                  <w:rFonts w:ascii="Calibri" w:hAnsi="Calibri" w:cs="Calibri"/>
                  <w:color w:val="000000"/>
                  <w:sz w:val="16"/>
                  <w:szCs w:val="16"/>
                </w:rPr>
                <w:t>0.157</w:t>
              </w:r>
            </w:ins>
          </w:p>
        </w:tc>
        <w:tc>
          <w:tcPr>
            <w:tcW w:w="453" w:type="dxa"/>
            <w:tcBorders>
              <w:left w:val="single" w:sz="4" w:space="0" w:color="auto"/>
            </w:tcBorders>
            <w:vAlign w:val="center"/>
          </w:tcPr>
          <w:p w14:paraId="5E4AD687" w14:textId="394B6272" w:rsidR="00D128F7" w:rsidRPr="007E0F91" w:rsidRDefault="00D128F7" w:rsidP="00D128F7">
            <w:pPr>
              <w:jc w:val="center"/>
              <w:rPr>
                <w:ins w:id="21931" w:author="Στάθης Καπ" w:date="2023-03-09T06:32:00Z"/>
                <w:sz w:val="16"/>
                <w:szCs w:val="16"/>
              </w:rPr>
            </w:pPr>
            <w:ins w:id="21932" w:author="Στάθης Καπ" w:date="2023-03-09T07:43:00Z">
              <w:r>
                <w:rPr>
                  <w:rFonts w:ascii="Calibri" w:hAnsi="Calibri" w:cs="Calibri"/>
                  <w:color w:val="000000"/>
                  <w:sz w:val="16"/>
                  <w:szCs w:val="16"/>
                </w:rPr>
                <w:t>1458</w:t>
              </w:r>
            </w:ins>
          </w:p>
        </w:tc>
        <w:tc>
          <w:tcPr>
            <w:tcW w:w="454" w:type="dxa"/>
            <w:vAlign w:val="center"/>
          </w:tcPr>
          <w:p w14:paraId="7814DDD2" w14:textId="29AC60C2" w:rsidR="00D128F7" w:rsidRPr="007E0F91" w:rsidRDefault="00D128F7" w:rsidP="00D128F7">
            <w:pPr>
              <w:jc w:val="center"/>
              <w:rPr>
                <w:ins w:id="21933" w:author="Στάθης Καπ" w:date="2023-03-09T06:32:00Z"/>
                <w:sz w:val="16"/>
                <w:szCs w:val="16"/>
              </w:rPr>
            </w:pPr>
            <w:ins w:id="21934" w:author="Στάθης Καπ" w:date="2023-03-09T07:43:00Z">
              <w:r>
                <w:rPr>
                  <w:rFonts w:ascii="Calibri" w:hAnsi="Calibri" w:cs="Calibri"/>
                  <w:color w:val="000000"/>
                  <w:sz w:val="16"/>
                  <w:szCs w:val="16"/>
                </w:rPr>
                <w:t>0</w:t>
              </w:r>
            </w:ins>
          </w:p>
        </w:tc>
        <w:tc>
          <w:tcPr>
            <w:tcW w:w="454" w:type="dxa"/>
            <w:vAlign w:val="center"/>
          </w:tcPr>
          <w:p w14:paraId="538EA6E4" w14:textId="4C3D007D" w:rsidR="00D128F7" w:rsidRPr="007E0F91" w:rsidRDefault="00D128F7" w:rsidP="00D128F7">
            <w:pPr>
              <w:jc w:val="center"/>
              <w:rPr>
                <w:ins w:id="21935" w:author="Στάθης Καπ" w:date="2023-03-09T06:32:00Z"/>
                <w:sz w:val="16"/>
                <w:szCs w:val="16"/>
              </w:rPr>
            </w:pPr>
            <w:ins w:id="21936" w:author="Στάθης Καπ" w:date="2023-03-09T07:43:00Z">
              <w:r>
                <w:rPr>
                  <w:rFonts w:ascii="Calibri" w:hAnsi="Calibri" w:cs="Calibri"/>
                  <w:color w:val="000000"/>
                  <w:sz w:val="16"/>
                  <w:szCs w:val="16"/>
                </w:rPr>
                <w:t>0.142</w:t>
              </w:r>
            </w:ins>
          </w:p>
        </w:tc>
        <w:tc>
          <w:tcPr>
            <w:tcW w:w="457" w:type="dxa"/>
            <w:tcBorders>
              <w:right w:val="single" w:sz="4" w:space="0" w:color="auto"/>
            </w:tcBorders>
            <w:vAlign w:val="center"/>
          </w:tcPr>
          <w:p w14:paraId="22A55E5C" w14:textId="5B488C7B" w:rsidR="00D128F7" w:rsidRPr="007E0F91" w:rsidRDefault="00D128F7" w:rsidP="00D128F7">
            <w:pPr>
              <w:jc w:val="center"/>
              <w:rPr>
                <w:ins w:id="21937" w:author="Στάθης Καπ" w:date="2023-03-09T06:32:00Z"/>
                <w:sz w:val="16"/>
                <w:szCs w:val="16"/>
              </w:rPr>
            </w:pPr>
            <w:ins w:id="21938" w:author="Στάθης Καπ" w:date="2023-03-09T07:43:00Z">
              <w:r>
                <w:rPr>
                  <w:rFonts w:ascii="Calibri" w:hAnsi="Calibri" w:cs="Calibri"/>
                  <w:color w:val="000000"/>
                  <w:sz w:val="16"/>
                  <w:szCs w:val="16"/>
                </w:rPr>
                <w:t>9.55</w:t>
              </w:r>
            </w:ins>
          </w:p>
        </w:tc>
        <w:tc>
          <w:tcPr>
            <w:tcW w:w="453" w:type="dxa"/>
            <w:tcBorders>
              <w:left w:val="single" w:sz="4" w:space="0" w:color="auto"/>
            </w:tcBorders>
            <w:vAlign w:val="center"/>
          </w:tcPr>
          <w:p w14:paraId="3D21A79E" w14:textId="4C9396EA" w:rsidR="00D128F7" w:rsidRPr="007E0F91" w:rsidRDefault="00D128F7" w:rsidP="00D128F7">
            <w:pPr>
              <w:jc w:val="center"/>
              <w:rPr>
                <w:ins w:id="21939" w:author="Στάθης Καπ" w:date="2023-03-09T06:32:00Z"/>
                <w:sz w:val="16"/>
                <w:szCs w:val="16"/>
              </w:rPr>
            </w:pPr>
            <w:ins w:id="21940" w:author="Στάθης Καπ" w:date="2023-03-09T07:43:00Z">
              <w:r>
                <w:rPr>
                  <w:rFonts w:ascii="Calibri" w:hAnsi="Calibri" w:cs="Calibri"/>
                  <w:color w:val="000000"/>
                  <w:sz w:val="16"/>
                  <w:szCs w:val="16"/>
                </w:rPr>
                <w:t>1458</w:t>
              </w:r>
            </w:ins>
          </w:p>
        </w:tc>
        <w:tc>
          <w:tcPr>
            <w:tcW w:w="454" w:type="dxa"/>
            <w:vAlign w:val="center"/>
          </w:tcPr>
          <w:p w14:paraId="4F283B14" w14:textId="1B2079C7" w:rsidR="00D128F7" w:rsidRPr="007E0F91" w:rsidRDefault="00D128F7" w:rsidP="00D128F7">
            <w:pPr>
              <w:jc w:val="center"/>
              <w:rPr>
                <w:ins w:id="21941" w:author="Στάθης Καπ" w:date="2023-03-09T06:32:00Z"/>
                <w:sz w:val="16"/>
                <w:szCs w:val="16"/>
              </w:rPr>
            </w:pPr>
            <w:ins w:id="21942" w:author="Στάθης Καπ" w:date="2023-03-09T07:43:00Z">
              <w:r>
                <w:rPr>
                  <w:rFonts w:ascii="Calibri" w:hAnsi="Calibri" w:cs="Calibri"/>
                  <w:color w:val="000000"/>
                  <w:sz w:val="16"/>
                  <w:szCs w:val="16"/>
                </w:rPr>
                <w:t>0</w:t>
              </w:r>
            </w:ins>
          </w:p>
        </w:tc>
        <w:tc>
          <w:tcPr>
            <w:tcW w:w="454" w:type="dxa"/>
            <w:vAlign w:val="center"/>
          </w:tcPr>
          <w:p w14:paraId="556F5092" w14:textId="58F1C96C" w:rsidR="00D128F7" w:rsidRPr="007E0F91" w:rsidRDefault="00D128F7" w:rsidP="00D128F7">
            <w:pPr>
              <w:jc w:val="center"/>
              <w:rPr>
                <w:ins w:id="21943" w:author="Στάθης Καπ" w:date="2023-03-09T06:32:00Z"/>
                <w:sz w:val="16"/>
                <w:szCs w:val="16"/>
              </w:rPr>
            </w:pPr>
            <w:ins w:id="21944" w:author="Στάθης Καπ" w:date="2023-03-09T07:43:00Z">
              <w:r>
                <w:rPr>
                  <w:rFonts w:ascii="Calibri" w:hAnsi="Calibri" w:cs="Calibri"/>
                  <w:color w:val="000000"/>
                  <w:sz w:val="16"/>
                  <w:szCs w:val="16"/>
                </w:rPr>
                <w:t>0.144</w:t>
              </w:r>
            </w:ins>
          </w:p>
        </w:tc>
        <w:tc>
          <w:tcPr>
            <w:tcW w:w="454" w:type="dxa"/>
            <w:tcBorders>
              <w:right w:val="single" w:sz="4" w:space="0" w:color="auto"/>
            </w:tcBorders>
            <w:vAlign w:val="center"/>
          </w:tcPr>
          <w:p w14:paraId="2A72D6DE" w14:textId="4EC923A7" w:rsidR="00D128F7" w:rsidRPr="007E0F91" w:rsidRDefault="00D128F7" w:rsidP="00D128F7">
            <w:pPr>
              <w:jc w:val="center"/>
              <w:rPr>
                <w:ins w:id="21945" w:author="Στάθης Καπ" w:date="2023-03-09T06:32:00Z"/>
                <w:sz w:val="16"/>
                <w:szCs w:val="16"/>
              </w:rPr>
            </w:pPr>
            <w:ins w:id="21946" w:author="Στάθης Καπ" w:date="2023-03-09T07:43:00Z">
              <w:r>
                <w:rPr>
                  <w:rFonts w:ascii="Calibri" w:hAnsi="Calibri" w:cs="Calibri"/>
                  <w:color w:val="000000"/>
                  <w:sz w:val="16"/>
                  <w:szCs w:val="16"/>
                </w:rPr>
                <w:t>8.28</w:t>
              </w:r>
            </w:ins>
          </w:p>
        </w:tc>
        <w:tc>
          <w:tcPr>
            <w:tcW w:w="453" w:type="dxa"/>
            <w:tcBorders>
              <w:left w:val="single" w:sz="4" w:space="0" w:color="auto"/>
            </w:tcBorders>
            <w:vAlign w:val="center"/>
          </w:tcPr>
          <w:p w14:paraId="12A9D6B9" w14:textId="0F78C14E" w:rsidR="00D128F7" w:rsidRPr="007E0F91" w:rsidRDefault="00D128F7" w:rsidP="00D128F7">
            <w:pPr>
              <w:jc w:val="center"/>
              <w:rPr>
                <w:ins w:id="21947" w:author="Στάθης Καπ" w:date="2023-03-09T06:32:00Z"/>
                <w:sz w:val="16"/>
                <w:szCs w:val="16"/>
              </w:rPr>
            </w:pPr>
            <w:ins w:id="21948" w:author="Στάθης Καπ" w:date="2023-03-09T07:43:00Z">
              <w:r>
                <w:rPr>
                  <w:rFonts w:ascii="Calibri" w:hAnsi="Calibri" w:cs="Calibri"/>
                  <w:color w:val="000000"/>
                  <w:sz w:val="16"/>
                  <w:szCs w:val="16"/>
                </w:rPr>
                <w:t>1458</w:t>
              </w:r>
            </w:ins>
          </w:p>
        </w:tc>
        <w:tc>
          <w:tcPr>
            <w:tcW w:w="454" w:type="dxa"/>
            <w:vAlign w:val="center"/>
          </w:tcPr>
          <w:p w14:paraId="189F230B" w14:textId="5FF4BB7B" w:rsidR="00D128F7" w:rsidRPr="007E0F91" w:rsidRDefault="00D128F7" w:rsidP="00D128F7">
            <w:pPr>
              <w:jc w:val="center"/>
              <w:rPr>
                <w:ins w:id="21949" w:author="Στάθης Καπ" w:date="2023-03-09T06:32:00Z"/>
                <w:sz w:val="16"/>
                <w:szCs w:val="16"/>
              </w:rPr>
            </w:pPr>
            <w:ins w:id="21950" w:author="Στάθης Καπ" w:date="2023-03-09T07:43:00Z">
              <w:r>
                <w:rPr>
                  <w:rFonts w:ascii="Calibri" w:hAnsi="Calibri" w:cs="Calibri"/>
                  <w:color w:val="000000"/>
                  <w:sz w:val="16"/>
                  <w:szCs w:val="16"/>
                </w:rPr>
                <w:t>0</w:t>
              </w:r>
            </w:ins>
          </w:p>
        </w:tc>
        <w:tc>
          <w:tcPr>
            <w:tcW w:w="454" w:type="dxa"/>
            <w:vAlign w:val="center"/>
          </w:tcPr>
          <w:p w14:paraId="2C101A70" w14:textId="241C0496" w:rsidR="00D128F7" w:rsidRPr="007E0F91" w:rsidRDefault="00D128F7" w:rsidP="00D128F7">
            <w:pPr>
              <w:jc w:val="center"/>
              <w:rPr>
                <w:ins w:id="21951" w:author="Στάθης Καπ" w:date="2023-03-09T06:32:00Z"/>
                <w:sz w:val="16"/>
                <w:szCs w:val="16"/>
              </w:rPr>
            </w:pPr>
            <w:ins w:id="21952" w:author="Στάθης Καπ" w:date="2023-03-09T07:43:00Z">
              <w:r>
                <w:rPr>
                  <w:rFonts w:ascii="Calibri" w:hAnsi="Calibri" w:cs="Calibri"/>
                  <w:color w:val="000000"/>
                  <w:sz w:val="16"/>
                  <w:szCs w:val="16"/>
                </w:rPr>
                <w:t>0.139</w:t>
              </w:r>
            </w:ins>
          </w:p>
        </w:tc>
        <w:tc>
          <w:tcPr>
            <w:tcW w:w="461" w:type="dxa"/>
            <w:tcBorders>
              <w:right w:val="single" w:sz="4" w:space="0" w:color="auto"/>
            </w:tcBorders>
            <w:vAlign w:val="center"/>
          </w:tcPr>
          <w:p w14:paraId="00D3126F" w14:textId="61E8BBD1" w:rsidR="00D128F7" w:rsidRPr="007E0F91" w:rsidRDefault="00D128F7" w:rsidP="00D128F7">
            <w:pPr>
              <w:jc w:val="center"/>
              <w:rPr>
                <w:ins w:id="21953" w:author="Στάθης Καπ" w:date="2023-03-09T06:32:00Z"/>
                <w:sz w:val="16"/>
                <w:szCs w:val="16"/>
              </w:rPr>
            </w:pPr>
            <w:ins w:id="21954" w:author="Στάθης Καπ" w:date="2023-03-09T07:43:00Z">
              <w:r>
                <w:rPr>
                  <w:rFonts w:ascii="Calibri" w:hAnsi="Calibri" w:cs="Calibri"/>
                  <w:color w:val="000000"/>
                  <w:sz w:val="16"/>
                  <w:szCs w:val="16"/>
                </w:rPr>
                <w:t>11.46</w:t>
              </w:r>
            </w:ins>
          </w:p>
        </w:tc>
      </w:tr>
      <w:tr w:rsidR="00D128F7" w14:paraId="0669B18D" w14:textId="77777777" w:rsidTr="009861B1">
        <w:trPr>
          <w:trHeight w:val="170"/>
          <w:jc w:val="center"/>
          <w:ins w:id="2195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5BCC0EF" w14:textId="77777777" w:rsidR="00D128F7" w:rsidRPr="007E0F91" w:rsidRDefault="00D128F7" w:rsidP="00D128F7">
            <w:pPr>
              <w:jc w:val="center"/>
              <w:rPr>
                <w:ins w:id="21956" w:author="Στάθης Καπ" w:date="2023-03-09T06:32:00Z"/>
                <w:sz w:val="16"/>
                <w:szCs w:val="16"/>
              </w:rPr>
            </w:pPr>
            <w:ins w:id="21957" w:author="Στάθης Καπ" w:date="2023-03-09T06:32:00Z">
              <w:r w:rsidRPr="009861B1">
                <w:rPr>
                  <w:rFonts w:ascii="Calibri" w:hAnsi="Calibri" w:cs="Calibri"/>
                  <w:color w:val="000000"/>
                  <w:sz w:val="16"/>
                  <w:szCs w:val="16"/>
                </w:rPr>
                <w:t>r208</w:t>
              </w:r>
            </w:ins>
          </w:p>
        </w:tc>
        <w:tc>
          <w:tcPr>
            <w:tcW w:w="565" w:type="dxa"/>
            <w:tcBorders>
              <w:left w:val="single" w:sz="4" w:space="0" w:color="auto"/>
            </w:tcBorders>
            <w:vAlign w:val="center"/>
          </w:tcPr>
          <w:p w14:paraId="25426006" w14:textId="41FC84DF" w:rsidR="00D128F7" w:rsidRPr="007E0F91" w:rsidRDefault="00D128F7" w:rsidP="00D128F7">
            <w:pPr>
              <w:jc w:val="center"/>
              <w:rPr>
                <w:ins w:id="21958" w:author="Στάθης Καπ" w:date="2023-03-09T06:32:00Z"/>
                <w:sz w:val="16"/>
                <w:szCs w:val="16"/>
              </w:rPr>
            </w:pPr>
            <w:ins w:id="21959"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7E6A9FCA" w14:textId="122D9079" w:rsidR="00D128F7" w:rsidRPr="007E0F91" w:rsidRDefault="00D128F7" w:rsidP="00D128F7">
            <w:pPr>
              <w:jc w:val="center"/>
              <w:rPr>
                <w:ins w:id="21960" w:author="Στάθης Καπ" w:date="2023-03-09T06:32:00Z"/>
                <w:sz w:val="16"/>
                <w:szCs w:val="16"/>
              </w:rPr>
            </w:pPr>
            <w:ins w:id="21961"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5B8111E0" w14:textId="63F34EC0" w:rsidR="00D128F7" w:rsidRPr="007E0F91" w:rsidRDefault="00D128F7" w:rsidP="00D128F7">
            <w:pPr>
              <w:jc w:val="center"/>
              <w:rPr>
                <w:ins w:id="21962" w:author="Στάθης Καπ" w:date="2023-03-09T06:32:00Z"/>
                <w:sz w:val="16"/>
                <w:szCs w:val="16"/>
              </w:rPr>
            </w:pPr>
            <w:ins w:id="21963" w:author="Στάθης Καπ" w:date="2023-03-09T07:43:00Z">
              <w:r>
                <w:rPr>
                  <w:rFonts w:ascii="Calibri" w:hAnsi="Calibri" w:cs="Calibri"/>
                  <w:color w:val="000000"/>
                  <w:sz w:val="16"/>
                  <w:szCs w:val="16"/>
                </w:rPr>
                <w:t>1458</w:t>
              </w:r>
            </w:ins>
          </w:p>
        </w:tc>
        <w:tc>
          <w:tcPr>
            <w:tcW w:w="708" w:type="dxa"/>
            <w:vAlign w:val="center"/>
          </w:tcPr>
          <w:p w14:paraId="0197A435" w14:textId="76715162" w:rsidR="00D128F7" w:rsidRPr="007E0F91" w:rsidRDefault="00D128F7" w:rsidP="00D128F7">
            <w:pPr>
              <w:jc w:val="center"/>
              <w:rPr>
                <w:ins w:id="21964" w:author="Στάθης Καπ" w:date="2023-03-09T06:32:00Z"/>
                <w:sz w:val="16"/>
                <w:szCs w:val="16"/>
              </w:rPr>
            </w:pPr>
            <w:ins w:id="21965"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318332F6" w14:textId="24D7B528" w:rsidR="00D128F7" w:rsidRPr="007E0F91" w:rsidRDefault="00D128F7" w:rsidP="00D128F7">
            <w:pPr>
              <w:jc w:val="center"/>
              <w:rPr>
                <w:ins w:id="21966" w:author="Στάθης Καπ" w:date="2023-03-09T06:32:00Z"/>
                <w:sz w:val="16"/>
                <w:szCs w:val="16"/>
              </w:rPr>
            </w:pPr>
            <w:ins w:id="21967" w:author="Στάθης Καπ" w:date="2023-03-09T07:43:00Z">
              <w:r>
                <w:rPr>
                  <w:rFonts w:ascii="Calibri" w:hAnsi="Calibri" w:cs="Calibri"/>
                  <w:color w:val="000000"/>
                  <w:sz w:val="16"/>
                  <w:szCs w:val="16"/>
                </w:rPr>
                <w:t>0.112</w:t>
              </w:r>
            </w:ins>
          </w:p>
        </w:tc>
        <w:tc>
          <w:tcPr>
            <w:tcW w:w="453" w:type="dxa"/>
            <w:tcBorders>
              <w:left w:val="single" w:sz="4" w:space="0" w:color="auto"/>
            </w:tcBorders>
            <w:vAlign w:val="center"/>
          </w:tcPr>
          <w:p w14:paraId="1146D991" w14:textId="739A7EDB" w:rsidR="00D128F7" w:rsidRPr="007E0F91" w:rsidRDefault="00D128F7" w:rsidP="00D128F7">
            <w:pPr>
              <w:jc w:val="center"/>
              <w:rPr>
                <w:ins w:id="21968" w:author="Στάθης Καπ" w:date="2023-03-09T06:32:00Z"/>
                <w:sz w:val="16"/>
                <w:szCs w:val="16"/>
              </w:rPr>
            </w:pPr>
            <w:ins w:id="21969" w:author="Στάθης Καπ" w:date="2023-03-09T07:43:00Z">
              <w:r>
                <w:rPr>
                  <w:rFonts w:ascii="Calibri" w:hAnsi="Calibri" w:cs="Calibri"/>
                  <w:color w:val="000000"/>
                  <w:sz w:val="16"/>
                  <w:szCs w:val="16"/>
                </w:rPr>
                <w:t>1458</w:t>
              </w:r>
            </w:ins>
          </w:p>
        </w:tc>
        <w:tc>
          <w:tcPr>
            <w:tcW w:w="454" w:type="dxa"/>
            <w:vAlign w:val="center"/>
          </w:tcPr>
          <w:p w14:paraId="6615589E" w14:textId="1D057E12" w:rsidR="00D128F7" w:rsidRPr="007E0F91" w:rsidRDefault="00D128F7" w:rsidP="00D128F7">
            <w:pPr>
              <w:jc w:val="center"/>
              <w:rPr>
                <w:ins w:id="21970" w:author="Στάθης Καπ" w:date="2023-03-09T06:32:00Z"/>
                <w:sz w:val="16"/>
                <w:szCs w:val="16"/>
              </w:rPr>
            </w:pPr>
            <w:ins w:id="21971" w:author="Στάθης Καπ" w:date="2023-03-09T07:43:00Z">
              <w:r>
                <w:rPr>
                  <w:rFonts w:ascii="Calibri" w:hAnsi="Calibri" w:cs="Calibri"/>
                  <w:color w:val="000000"/>
                  <w:sz w:val="16"/>
                  <w:szCs w:val="16"/>
                </w:rPr>
                <w:t>0</w:t>
              </w:r>
            </w:ins>
          </w:p>
        </w:tc>
        <w:tc>
          <w:tcPr>
            <w:tcW w:w="454" w:type="dxa"/>
            <w:vAlign w:val="center"/>
          </w:tcPr>
          <w:p w14:paraId="5BF58BC9" w14:textId="125BC46A" w:rsidR="00D128F7" w:rsidRPr="007E0F91" w:rsidRDefault="00D128F7" w:rsidP="00D128F7">
            <w:pPr>
              <w:jc w:val="center"/>
              <w:rPr>
                <w:ins w:id="21972" w:author="Στάθης Καπ" w:date="2023-03-09T06:32:00Z"/>
                <w:sz w:val="16"/>
                <w:szCs w:val="16"/>
              </w:rPr>
            </w:pPr>
            <w:ins w:id="21973" w:author="Στάθης Καπ" w:date="2023-03-09T07:43:00Z">
              <w:r>
                <w:rPr>
                  <w:rFonts w:ascii="Calibri" w:hAnsi="Calibri" w:cs="Calibri"/>
                  <w:color w:val="000000"/>
                  <w:sz w:val="16"/>
                  <w:szCs w:val="16"/>
                </w:rPr>
                <w:t>0.149</w:t>
              </w:r>
            </w:ins>
          </w:p>
        </w:tc>
        <w:tc>
          <w:tcPr>
            <w:tcW w:w="457" w:type="dxa"/>
            <w:tcBorders>
              <w:right w:val="single" w:sz="4" w:space="0" w:color="auto"/>
            </w:tcBorders>
            <w:vAlign w:val="center"/>
          </w:tcPr>
          <w:p w14:paraId="76009334" w14:textId="658ABFCB" w:rsidR="00D128F7" w:rsidRPr="007E0F91" w:rsidRDefault="00D128F7" w:rsidP="00D128F7">
            <w:pPr>
              <w:jc w:val="center"/>
              <w:rPr>
                <w:ins w:id="21974" w:author="Στάθης Καπ" w:date="2023-03-09T06:32:00Z"/>
                <w:sz w:val="16"/>
                <w:szCs w:val="16"/>
              </w:rPr>
            </w:pPr>
            <w:ins w:id="21975" w:author="Στάθης Καπ" w:date="2023-03-09T07:43:00Z">
              <w:r>
                <w:rPr>
                  <w:rFonts w:ascii="Calibri" w:hAnsi="Calibri" w:cs="Calibri"/>
                  <w:color w:val="000000"/>
                  <w:sz w:val="16"/>
                  <w:szCs w:val="16"/>
                </w:rPr>
                <w:t>-33.04</w:t>
              </w:r>
            </w:ins>
          </w:p>
        </w:tc>
        <w:tc>
          <w:tcPr>
            <w:tcW w:w="453" w:type="dxa"/>
            <w:tcBorders>
              <w:left w:val="single" w:sz="4" w:space="0" w:color="auto"/>
            </w:tcBorders>
            <w:vAlign w:val="center"/>
          </w:tcPr>
          <w:p w14:paraId="0F1C3565" w14:textId="1087EE9B" w:rsidR="00D128F7" w:rsidRPr="007E0F91" w:rsidRDefault="00D128F7" w:rsidP="00D128F7">
            <w:pPr>
              <w:jc w:val="center"/>
              <w:rPr>
                <w:ins w:id="21976" w:author="Στάθης Καπ" w:date="2023-03-09T06:32:00Z"/>
                <w:sz w:val="16"/>
                <w:szCs w:val="16"/>
              </w:rPr>
            </w:pPr>
            <w:ins w:id="21977" w:author="Στάθης Καπ" w:date="2023-03-09T07:43:00Z">
              <w:r>
                <w:rPr>
                  <w:rFonts w:ascii="Calibri" w:hAnsi="Calibri" w:cs="Calibri"/>
                  <w:color w:val="000000"/>
                  <w:sz w:val="16"/>
                  <w:szCs w:val="16"/>
                </w:rPr>
                <w:t>1458</w:t>
              </w:r>
            </w:ins>
          </w:p>
        </w:tc>
        <w:tc>
          <w:tcPr>
            <w:tcW w:w="454" w:type="dxa"/>
            <w:vAlign w:val="center"/>
          </w:tcPr>
          <w:p w14:paraId="48390EC6" w14:textId="35F52F40" w:rsidR="00D128F7" w:rsidRPr="007E0F91" w:rsidRDefault="00D128F7" w:rsidP="00D128F7">
            <w:pPr>
              <w:jc w:val="center"/>
              <w:rPr>
                <w:ins w:id="21978" w:author="Στάθης Καπ" w:date="2023-03-09T06:32:00Z"/>
                <w:sz w:val="16"/>
                <w:szCs w:val="16"/>
              </w:rPr>
            </w:pPr>
            <w:ins w:id="21979" w:author="Στάθης Καπ" w:date="2023-03-09T07:43:00Z">
              <w:r>
                <w:rPr>
                  <w:rFonts w:ascii="Calibri" w:hAnsi="Calibri" w:cs="Calibri"/>
                  <w:color w:val="000000"/>
                  <w:sz w:val="16"/>
                  <w:szCs w:val="16"/>
                </w:rPr>
                <w:t>0</w:t>
              </w:r>
            </w:ins>
          </w:p>
        </w:tc>
        <w:tc>
          <w:tcPr>
            <w:tcW w:w="454" w:type="dxa"/>
            <w:vAlign w:val="center"/>
          </w:tcPr>
          <w:p w14:paraId="4FF8ACC7" w14:textId="37636CDA" w:rsidR="00D128F7" w:rsidRPr="007E0F91" w:rsidRDefault="00D128F7" w:rsidP="00D128F7">
            <w:pPr>
              <w:jc w:val="center"/>
              <w:rPr>
                <w:ins w:id="21980" w:author="Στάθης Καπ" w:date="2023-03-09T06:32:00Z"/>
                <w:sz w:val="16"/>
                <w:szCs w:val="16"/>
              </w:rPr>
            </w:pPr>
            <w:ins w:id="21981" w:author="Στάθης Καπ" w:date="2023-03-09T07:43:00Z">
              <w:r>
                <w:rPr>
                  <w:rFonts w:ascii="Calibri" w:hAnsi="Calibri" w:cs="Calibri"/>
                  <w:color w:val="000000"/>
                  <w:sz w:val="16"/>
                  <w:szCs w:val="16"/>
                </w:rPr>
                <w:t>0.129</w:t>
              </w:r>
            </w:ins>
          </w:p>
        </w:tc>
        <w:tc>
          <w:tcPr>
            <w:tcW w:w="454" w:type="dxa"/>
            <w:tcBorders>
              <w:right w:val="single" w:sz="4" w:space="0" w:color="auto"/>
            </w:tcBorders>
            <w:vAlign w:val="center"/>
          </w:tcPr>
          <w:p w14:paraId="120928E2" w14:textId="7C53A588" w:rsidR="00D128F7" w:rsidRPr="007E0F91" w:rsidRDefault="00D128F7" w:rsidP="00D128F7">
            <w:pPr>
              <w:jc w:val="center"/>
              <w:rPr>
                <w:ins w:id="21982" w:author="Στάθης Καπ" w:date="2023-03-09T06:32:00Z"/>
                <w:sz w:val="16"/>
                <w:szCs w:val="16"/>
              </w:rPr>
            </w:pPr>
            <w:ins w:id="21983" w:author="Στάθης Καπ" w:date="2023-03-09T07:43:00Z">
              <w:r>
                <w:rPr>
                  <w:rFonts w:ascii="Calibri" w:hAnsi="Calibri" w:cs="Calibri"/>
                  <w:color w:val="000000"/>
                  <w:sz w:val="16"/>
                  <w:szCs w:val="16"/>
                </w:rPr>
                <w:t>-15.18</w:t>
              </w:r>
            </w:ins>
          </w:p>
        </w:tc>
        <w:tc>
          <w:tcPr>
            <w:tcW w:w="453" w:type="dxa"/>
            <w:tcBorders>
              <w:left w:val="single" w:sz="4" w:space="0" w:color="auto"/>
            </w:tcBorders>
            <w:vAlign w:val="center"/>
          </w:tcPr>
          <w:p w14:paraId="047230BC" w14:textId="64DFF424" w:rsidR="00D128F7" w:rsidRPr="007E0F91" w:rsidRDefault="00D128F7" w:rsidP="00D128F7">
            <w:pPr>
              <w:jc w:val="center"/>
              <w:rPr>
                <w:ins w:id="21984" w:author="Στάθης Καπ" w:date="2023-03-09T06:32:00Z"/>
                <w:sz w:val="16"/>
                <w:szCs w:val="16"/>
              </w:rPr>
            </w:pPr>
            <w:ins w:id="21985" w:author="Στάθης Καπ" w:date="2023-03-09T07:43:00Z">
              <w:r>
                <w:rPr>
                  <w:rFonts w:ascii="Calibri" w:hAnsi="Calibri" w:cs="Calibri"/>
                  <w:color w:val="000000"/>
                  <w:sz w:val="16"/>
                  <w:szCs w:val="16"/>
                </w:rPr>
                <w:t>1458</w:t>
              </w:r>
            </w:ins>
          </w:p>
        </w:tc>
        <w:tc>
          <w:tcPr>
            <w:tcW w:w="454" w:type="dxa"/>
            <w:vAlign w:val="center"/>
          </w:tcPr>
          <w:p w14:paraId="2BC44C7A" w14:textId="3EB12F84" w:rsidR="00D128F7" w:rsidRPr="007E0F91" w:rsidRDefault="00D128F7" w:rsidP="00D128F7">
            <w:pPr>
              <w:jc w:val="center"/>
              <w:rPr>
                <w:ins w:id="21986" w:author="Στάθης Καπ" w:date="2023-03-09T06:32:00Z"/>
                <w:sz w:val="16"/>
                <w:szCs w:val="16"/>
              </w:rPr>
            </w:pPr>
            <w:ins w:id="21987" w:author="Στάθης Καπ" w:date="2023-03-09T07:43:00Z">
              <w:r>
                <w:rPr>
                  <w:rFonts w:ascii="Calibri" w:hAnsi="Calibri" w:cs="Calibri"/>
                  <w:color w:val="000000"/>
                  <w:sz w:val="16"/>
                  <w:szCs w:val="16"/>
                </w:rPr>
                <w:t>0</w:t>
              </w:r>
            </w:ins>
          </w:p>
        </w:tc>
        <w:tc>
          <w:tcPr>
            <w:tcW w:w="454" w:type="dxa"/>
            <w:vAlign w:val="center"/>
          </w:tcPr>
          <w:p w14:paraId="24B6B64B" w14:textId="666970AD" w:rsidR="00D128F7" w:rsidRPr="007E0F91" w:rsidRDefault="00D128F7" w:rsidP="00D128F7">
            <w:pPr>
              <w:jc w:val="center"/>
              <w:rPr>
                <w:ins w:id="21988" w:author="Στάθης Καπ" w:date="2023-03-09T06:32:00Z"/>
                <w:sz w:val="16"/>
                <w:szCs w:val="16"/>
              </w:rPr>
            </w:pPr>
            <w:ins w:id="21989" w:author="Στάθης Καπ" w:date="2023-03-09T07:43:00Z">
              <w:r>
                <w:rPr>
                  <w:rFonts w:ascii="Calibri" w:hAnsi="Calibri" w:cs="Calibri"/>
                  <w:color w:val="000000"/>
                  <w:sz w:val="16"/>
                  <w:szCs w:val="16"/>
                </w:rPr>
                <w:t>0.141</w:t>
              </w:r>
            </w:ins>
          </w:p>
        </w:tc>
        <w:tc>
          <w:tcPr>
            <w:tcW w:w="461" w:type="dxa"/>
            <w:tcBorders>
              <w:right w:val="single" w:sz="4" w:space="0" w:color="auto"/>
            </w:tcBorders>
            <w:vAlign w:val="center"/>
          </w:tcPr>
          <w:p w14:paraId="107C2A26" w14:textId="76149029" w:rsidR="00D128F7" w:rsidRPr="007E0F91" w:rsidRDefault="00D128F7" w:rsidP="00D128F7">
            <w:pPr>
              <w:jc w:val="center"/>
              <w:rPr>
                <w:ins w:id="21990" w:author="Στάθης Καπ" w:date="2023-03-09T06:32:00Z"/>
                <w:sz w:val="16"/>
                <w:szCs w:val="16"/>
              </w:rPr>
            </w:pPr>
            <w:ins w:id="21991" w:author="Στάθης Καπ" w:date="2023-03-09T07:43:00Z">
              <w:r>
                <w:rPr>
                  <w:rFonts w:ascii="Calibri" w:hAnsi="Calibri" w:cs="Calibri"/>
                  <w:color w:val="000000"/>
                  <w:sz w:val="16"/>
                  <w:szCs w:val="16"/>
                </w:rPr>
                <w:t>-25.89</w:t>
              </w:r>
            </w:ins>
          </w:p>
        </w:tc>
      </w:tr>
      <w:tr w:rsidR="00D128F7" w14:paraId="4339BE81" w14:textId="77777777" w:rsidTr="009861B1">
        <w:trPr>
          <w:trHeight w:val="170"/>
          <w:jc w:val="center"/>
          <w:ins w:id="2199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FCD151D" w14:textId="77777777" w:rsidR="00D128F7" w:rsidRPr="007E0F91" w:rsidRDefault="00D128F7" w:rsidP="00D128F7">
            <w:pPr>
              <w:jc w:val="center"/>
              <w:rPr>
                <w:ins w:id="21993" w:author="Στάθης Καπ" w:date="2023-03-09T06:32:00Z"/>
                <w:sz w:val="16"/>
                <w:szCs w:val="16"/>
              </w:rPr>
            </w:pPr>
            <w:ins w:id="21994" w:author="Στάθης Καπ" w:date="2023-03-09T06:32:00Z">
              <w:r w:rsidRPr="009861B1">
                <w:rPr>
                  <w:rFonts w:ascii="Calibri" w:hAnsi="Calibri" w:cs="Calibri"/>
                  <w:color w:val="000000"/>
                  <w:sz w:val="16"/>
                  <w:szCs w:val="16"/>
                </w:rPr>
                <w:t>r209</w:t>
              </w:r>
            </w:ins>
          </w:p>
        </w:tc>
        <w:tc>
          <w:tcPr>
            <w:tcW w:w="565" w:type="dxa"/>
            <w:tcBorders>
              <w:left w:val="single" w:sz="4" w:space="0" w:color="auto"/>
            </w:tcBorders>
            <w:vAlign w:val="center"/>
          </w:tcPr>
          <w:p w14:paraId="19AFB76E" w14:textId="1A5A500A" w:rsidR="00D128F7" w:rsidRPr="007E0F91" w:rsidRDefault="00D128F7" w:rsidP="00D128F7">
            <w:pPr>
              <w:jc w:val="center"/>
              <w:rPr>
                <w:ins w:id="21995" w:author="Στάθης Καπ" w:date="2023-03-09T06:32:00Z"/>
                <w:sz w:val="16"/>
                <w:szCs w:val="16"/>
              </w:rPr>
            </w:pPr>
            <w:ins w:id="21996"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051CABCA" w14:textId="1AF4E1A1" w:rsidR="00D128F7" w:rsidRPr="007E0F91" w:rsidRDefault="00D128F7" w:rsidP="00D128F7">
            <w:pPr>
              <w:jc w:val="center"/>
              <w:rPr>
                <w:ins w:id="21997" w:author="Στάθης Καπ" w:date="2023-03-09T06:32:00Z"/>
                <w:sz w:val="16"/>
                <w:szCs w:val="16"/>
              </w:rPr>
            </w:pPr>
            <w:ins w:id="21998"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37F71A08" w14:textId="428282B0" w:rsidR="00D128F7" w:rsidRPr="007E0F91" w:rsidRDefault="00D128F7" w:rsidP="00D128F7">
            <w:pPr>
              <w:jc w:val="center"/>
              <w:rPr>
                <w:ins w:id="21999" w:author="Στάθης Καπ" w:date="2023-03-09T06:32:00Z"/>
                <w:sz w:val="16"/>
                <w:szCs w:val="16"/>
              </w:rPr>
            </w:pPr>
            <w:ins w:id="22000" w:author="Στάθης Καπ" w:date="2023-03-09T07:43:00Z">
              <w:r>
                <w:rPr>
                  <w:rFonts w:ascii="Calibri" w:hAnsi="Calibri" w:cs="Calibri"/>
                  <w:color w:val="000000"/>
                  <w:sz w:val="16"/>
                  <w:szCs w:val="16"/>
                </w:rPr>
                <w:t>1458</w:t>
              </w:r>
            </w:ins>
          </w:p>
        </w:tc>
        <w:tc>
          <w:tcPr>
            <w:tcW w:w="708" w:type="dxa"/>
            <w:vAlign w:val="center"/>
          </w:tcPr>
          <w:p w14:paraId="1DAE80D8" w14:textId="59C89CAE" w:rsidR="00D128F7" w:rsidRPr="007E0F91" w:rsidRDefault="00D128F7" w:rsidP="00D128F7">
            <w:pPr>
              <w:jc w:val="center"/>
              <w:rPr>
                <w:ins w:id="22001" w:author="Στάθης Καπ" w:date="2023-03-09T06:32:00Z"/>
                <w:sz w:val="16"/>
                <w:szCs w:val="16"/>
              </w:rPr>
            </w:pPr>
            <w:ins w:id="22002"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4A91B370" w14:textId="411D0AB5" w:rsidR="00D128F7" w:rsidRPr="007E0F91" w:rsidRDefault="00D128F7" w:rsidP="00D128F7">
            <w:pPr>
              <w:jc w:val="center"/>
              <w:rPr>
                <w:ins w:id="22003" w:author="Στάθης Καπ" w:date="2023-03-09T06:32:00Z"/>
                <w:sz w:val="16"/>
                <w:szCs w:val="16"/>
              </w:rPr>
            </w:pPr>
            <w:ins w:id="22004" w:author="Στάθης Καπ" w:date="2023-03-09T07:43:00Z">
              <w:r>
                <w:rPr>
                  <w:rFonts w:ascii="Calibri" w:hAnsi="Calibri" w:cs="Calibri"/>
                  <w:color w:val="000000"/>
                  <w:sz w:val="16"/>
                  <w:szCs w:val="16"/>
                </w:rPr>
                <w:t>0.214</w:t>
              </w:r>
            </w:ins>
          </w:p>
        </w:tc>
        <w:tc>
          <w:tcPr>
            <w:tcW w:w="453" w:type="dxa"/>
            <w:tcBorders>
              <w:left w:val="single" w:sz="4" w:space="0" w:color="auto"/>
            </w:tcBorders>
            <w:vAlign w:val="center"/>
          </w:tcPr>
          <w:p w14:paraId="529DA8C7" w14:textId="6F018870" w:rsidR="00D128F7" w:rsidRPr="007E0F91" w:rsidRDefault="00D128F7" w:rsidP="00D128F7">
            <w:pPr>
              <w:jc w:val="center"/>
              <w:rPr>
                <w:ins w:id="22005" w:author="Στάθης Καπ" w:date="2023-03-09T06:32:00Z"/>
                <w:sz w:val="16"/>
                <w:szCs w:val="16"/>
              </w:rPr>
            </w:pPr>
            <w:ins w:id="22006" w:author="Στάθης Καπ" w:date="2023-03-09T07:43:00Z">
              <w:r>
                <w:rPr>
                  <w:rFonts w:ascii="Calibri" w:hAnsi="Calibri" w:cs="Calibri"/>
                  <w:color w:val="000000"/>
                  <w:sz w:val="16"/>
                  <w:szCs w:val="16"/>
                </w:rPr>
                <w:t>1458</w:t>
              </w:r>
            </w:ins>
          </w:p>
        </w:tc>
        <w:tc>
          <w:tcPr>
            <w:tcW w:w="454" w:type="dxa"/>
            <w:vAlign w:val="center"/>
          </w:tcPr>
          <w:p w14:paraId="0560B303" w14:textId="1EABF646" w:rsidR="00D128F7" w:rsidRPr="007E0F91" w:rsidRDefault="00D128F7" w:rsidP="00D128F7">
            <w:pPr>
              <w:jc w:val="center"/>
              <w:rPr>
                <w:ins w:id="22007" w:author="Στάθης Καπ" w:date="2023-03-09T06:32:00Z"/>
                <w:sz w:val="16"/>
                <w:szCs w:val="16"/>
              </w:rPr>
            </w:pPr>
            <w:ins w:id="22008" w:author="Στάθης Καπ" w:date="2023-03-09T07:43:00Z">
              <w:r>
                <w:rPr>
                  <w:rFonts w:ascii="Calibri" w:hAnsi="Calibri" w:cs="Calibri"/>
                  <w:color w:val="000000"/>
                  <w:sz w:val="16"/>
                  <w:szCs w:val="16"/>
                </w:rPr>
                <w:t>0</w:t>
              </w:r>
            </w:ins>
          </w:p>
        </w:tc>
        <w:tc>
          <w:tcPr>
            <w:tcW w:w="454" w:type="dxa"/>
            <w:vAlign w:val="center"/>
          </w:tcPr>
          <w:p w14:paraId="69C02FF6" w14:textId="7B4F1E8E" w:rsidR="00D128F7" w:rsidRPr="007E0F91" w:rsidRDefault="00D128F7" w:rsidP="00D128F7">
            <w:pPr>
              <w:jc w:val="center"/>
              <w:rPr>
                <w:ins w:id="22009" w:author="Στάθης Καπ" w:date="2023-03-09T06:32:00Z"/>
                <w:sz w:val="16"/>
                <w:szCs w:val="16"/>
              </w:rPr>
            </w:pPr>
            <w:ins w:id="22010" w:author="Στάθης Καπ" w:date="2023-03-09T07:43:00Z">
              <w:r>
                <w:rPr>
                  <w:rFonts w:ascii="Calibri" w:hAnsi="Calibri" w:cs="Calibri"/>
                  <w:color w:val="000000"/>
                  <w:sz w:val="16"/>
                  <w:szCs w:val="16"/>
                </w:rPr>
                <w:t>0.261</w:t>
              </w:r>
            </w:ins>
          </w:p>
        </w:tc>
        <w:tc>
          <w:tcPr>
            <w:tcW w:w="457" w:type="dxa"/>
            <w:tcBorders>
              <w:right w:val="single" w:sz="4" w:space="0" w:color="auto"/>
            </w:tcBorders>
            <w:vAlign w:val="center"/>
          </w:tcPr>
          <w:p w14:paraId="0CFCE136" w14:textId="255438A8" w:rsidR="00D128F7" w:rsidRPr="007E0F91" w:rsidRDefault="00D128F7" w:rsidP="00D128F7">
            <w:pPr>
              <w:jc w:val="center"/>
              <w:rPr>
                <w:ins w:id="22011" w:author="Στάθης Καπ" w:date="2023-03-09T06:32:00Z"/>
                <w:sz w:val="16"/>
                <w:szCs w:val="16"/>
              </w:rPr>
            </w:pPr>
            <w:ins w:id="22012" w:author="Στάθης Καπ" w:date="2023-03-09T07:43:00Z">
              <w:r>
                <w:rPr>
                  <w:rFonts w:ascii="Calibri" w:hAnsi="Calibri" w:cs="Calibri"/>
                  <w:color w:val="000000"/>
                  <w:sz w:val="16"/>
                  <w:szCs w:val="16"/>
                </w:rPr>
                <w:t>-21.96</w:t>
              </w:r>
            </w:ins>
          </w:p>
        </w:tc>
        <w:tc>
          <w:tcPr>
            <w:tcW w:w="453" w:type="dxa"/>
            <w:tcBorders>
              <w:left w:val="single" w:sz="4" w:space="0" w:color="auto"/>
            </w:tcBorders>
            <w:vAlign w:val="center"/>
          </w:tcPr>
          <w:p w14:paraId="5C589D39" w14:textId="5C529C9F" w:rsidR="00D128F7" w:rsidRPr="007E0F91" w:rsidRDefault="00D128F7" w:rsidP="00D128F7">
            <w:pPr>
              <w:jc w:val="center"/>
              <w:rPr>
                <w:ins w:id="22013" w:author="Στάθης Καπ" w:date="2023-03-09T06:32:00Z"/>
                <w:sz w:val="16"/>
                <w:szCs w:val="16"/>
              </w:rPr>
            </w:pPr>
            <w:ins w:id="22014" w:author="Στάθης Καπ" w:date="2023-03-09T07:43:00Z">
              <w:r>
                <w:rPr>
                  <w:rFonts w:ascii="Calibri" w:hAnsi="Calibri" w:cs="Calibri"/>
                  <w:color w:val="000000"/>
                  <w:sz w:val="16"/>
                  <w:szCs w:val="16"/>
                </w:rPr>
                <w:t>1458</w:t>
              </w:r>
            </w:ins>
          </w:p>
        </w:tc>
        <w:tc>
          <w:tcPr>
            <w:tcW w:w="454" w:type="dxa"/>
            <w:vAlign w:val="center"/>
          </w:tcPr>
          <w:p w14:paraId="4E946DEC" w14:textId="47D3F31E" w:rsidR="00D128F7" w:rsidRPr="007E0F91" w:rsidRDefault="00D128F7" w:rsidP="00D128F7">
            <w:pPr>
              <w:jc w:val="center"/>
              <w:rPr>
                <w:ins w:id="22015" w:author="Στάθης Καπ" w:date="2023-03-09T06:32:00Z"/>
                <w:sz w:val="16"/>
                <w:szCs w:val="16"/>
              </w:rPr>
            </w:pPr>
            <w:ins w:id="22016" w:author="Στάθης Καπ" w:date="2023-03-09T07:43:00Z">
              <w:r>
                <w:rPr>
                  <w:rFonts w:ascii="Calibri" w:hAnsi="Calibri" w:cs="Calibri"/>
                  <w:color w:val="000000"/>
                  <w:sz w:val="16"/>
                  <w:szCs w:val="16"/>
                </w:rPr>
                <w:t>0</w:t>
              </w:r>
            </w:ins>
          </w:p>
        </w:tc>
        <w:tc>
          <w:tcPr>
            <w:tcW w:w="454" w:type="dxa"/>
            <w:vAlign w:val="center"/>
          </w:tcPr>
          <w:p w14:paraId="2F49C4E3" w14:textId="2EF2775F" w:rsidR="00D128F7" w:rsidRPr="007E0F91" w:rsidRDefault="00D128F7" w:rsidP="00D128F7">
            <w:pPr>
              <w:jc w:val="center"/>
              <w:rPr>
                <w:ins w:id="22017" w:author="Στάθης Καπ" w:date="2023-03-09T06:32:00Z"/>
                <w:sz w:val="16"/>
                <w:szCs w:val="16"/>
              </w:rPr>
            </w:pPr>
            <w:ins w:id="22018" w:author="Στάθης Καπ" w:date="2023-03-09T07:43:00Z">
              <w:r>
                <w:rPr>
                  <w:rFonts w:ascii="Calibri" w:hAnsi="Calibri" w:cs="Calibri"/>
                  <w:color w:val="000000"/>
                  <w:sz w:val="16"/>
                  <w:szCs w:val="16"/>
                </w:rPr>
                <w:t>0.161</w:t>
              </w:r>
            </w:ins>
          </w:p>
        </w:tc>
        <w:tc>
          <w:tcPr>
            <w:tcW w:w="454" w:type="dxa"/>
            <w:tcBorders>
              <w:right w:val="single" w:sz="4" w:space="0" w:color="auto"/>
            </w:tcBorders>
            <w:vAlign w:val="center"/>
          </w:tcPr>
          <w:p w14:paraId="3C12FD40" w14:textId="26DA36D4" w:rsidR="00D128F7" w:rsidRPr="007E0F91" w:rsidRDefault="00D128F7" w:rsidP="00D128F7">
            <w:pPr>
              <w:jc w:val="center"/>
              <w:rPr>
                <w:ins w:id="22019" w:author="Στάθης Καπ" w:date="2023-03-09T06:32:00Z"/>
                <w:sz w:val="16"/>
                <w:szCs w:val="16"/>
              </w:rPr>
            </w:pPr>
            <w:ins w:id="22020" w:author="Στάθης Καπ" w:date="2023-03-09T07:43:00Z">
              <w:r>
                <w:rPr>
                  <w:rFonts w:ascii="Calibri" w:hAnsi="Calibri" w:cs="Calibri"/>
                  <w:color w:val="000000"/>
                  <w:sz w:val="16"/>
                  <w:szCs w:val="16"/>
                </w:rPr>
                <w:t>24.77</w:t>
              </w:r>
            </w:ins>
          </w:p>
        </w:tc>
        <w:tc>
          <w:tcPr>
            <w:tcW w:w="453" w:type="dxa"/>
            <w:tcBorders>
              <w:left w:val="single" w:sz="4" w:space="0" w:color="auto"/>
            </w:tcBorders>
            <w:vAlign w:val="center"/>
          </w:tcPr>
          <w:p w14:paraId="3F8A5059" w14:textId="7C15713D" w:rsidR="00D128F7" w:rsidRPr="007E0F91" w:rsidRDefault="00D128F7" w:rsidP="00D128F7">
            <w:pPr>
              <w:jc w:val="center"/>
              <w:rPr>
                <w:ins w:id="22021" w:author="Στάθης Καπ" w:date="2023-03-09T06:32:00Z"/>
                <w:sz w:val="16"/>
                <w:szCs w:val="16"/>
              </w:rPr>
            </w:pPr>
            <w:ins w:id="22022" w:author="Στάθης Καπ" w:date="2023-03-09T07:43:00Z">
              <w:r>
                <w:rPr>
                  <w:rFonts w:ascii="Calibri" w:hAnsi="Calibri" w:cs="Calibri"/>
                  <w:color w:val="000000"/>
                  <w:sz w:val="16"/>
                  <w:szCs w:val="16"/>
                </w:rPr>
                <w:t>1458</w:t>
              </w:r>
            </w:ins>
          </w:p>
        </w:tc>
        <w:tc>
          <w:tcPr>
            <w:tcW w:w="454" w:type="dxa"/>
            <w:vAlign w:val="center"/>
          </w:tcPr>
          <w:p w14:paraId="383946D7" w14:textId="4D221EB3" w:rsidR="00D128F7" w:rsidRPr="007E0F91" w:rsidRDefault="00D128F7" w:rsidP="00D128F7">
            <w:pPr>
              <w:jc w:val="center"/>
              <w:rPr>
                <w:ins w:id="22023" w:author="Στάθης Καπ" w:date="2023-03-09T06:32:00Z"/>
                <w:sz w:val="16"/>
                <w:szCs w:val="16"/>
              </w:rPr>
            </w:pPr>
            <w:ins w:id="22024" w:author="Στάθης Καπ" w:date="2023-03-09T07:43:00Z">
              <w:r>
                <w:rPr>
                  <w:rFonts w:ascii="Calibri" w:hAnsi="Calibri" w:cs="Calibri"/>
                  <w:color w:val="000000"/>
                  <w:sz w:val="16"/>
                  <w:szCs w:val="16"/>
                </w:rPr>
                <w:t>0</w:t>
              </w:r>
            </w:ins>
          </w:p>
        </w:tc>
        <w:tc>
          <w:tcPr>
            <w:tcW w:w="454" w:type="dxa"/>
            <w:vAlign w:val="center"/>
          </w:tcPr>
          <w:p w14:paraId="085F7E26" w14:textId="7EDB3722" w:rsidR="00D128F7" w:rsidRPr="007E0F91" w:rsidRDefault="00D128F7" w:rsidP="00D128F7">
            <w:pPr>
              <w:jc w:val="center"/>
              <w:rPr>
                <w:ins w:id="22025" w:author="Στάθης Καπ" w:date="2023-03-09T06:32:00Z"/>
                <w:sz w:val="16"/>
                <w:szCs w:val="16"/>
              </w:rPr>
            </w:pPr>
            <w:ins w:id="22026" w:author="Στάθης Καπ" w:date="2023-03-09T07:43:00Z">
              <w:r>
                <w:rPr>
                  <w:rFonts w:ascii="Calibri" w:hAnsi="Calibri" w:cs="Calibri"/>
                  <w:color w:val="000000"/>
                  <w:sz w:val="16"/>
                  <w:szCs w:val="16"/>
                </w:rPr>
                <w:t>0.179</w:t>
              </w:r>
            </w:ins>
          </w:p>
        </w:tc>
        <w:tc>
          <w:tcPr>
            <w:tcW w:w="461" w:type="dxa"/>
            <w:tcBorders>
              <w:right w:val="single" w:sz="4" w:space="0" w:color="auto"/>
            </w:tcBorders>
            <w:vAlign w:val="center"/>
          </w:tcPr>
          <w:p w14:paraId="52773BB0" w14:textId="3ADF216B" w:rsidR="00D128F7" w:rsidRPr="007E0F91" w:rsidRDefault="00D128F7" w:rsidP="00D128F7">
            <w:pPr>
              <w:jc w:val="center"/>
              <w:rPr>
                <w:ins w:id="22027" w:author="Στάθης Καπ" w:date="2023-03-09T06:32:00Z"/>
                <w:sz w:val="16"/>
                <w:szCs w:val="16"/>
              </w:rPr>
            </w:pPr>
            <w:ins w:id="22028" w:author="Στάθης Καπ" w:date="2023-03-09T07:43:00Z">
              <w:r>
                <w:rPr>
                  <w:rFonts w:ascii="Calibri" w:hAnsi="Calibri" w:cs="Calibri"/>
                  <w:color w:val="000000"/>
                  <w:sz w:val="16"/>
                  <w:szCs w:val="16"/>
                </w:rPr>
                <w:t>16.36</w:t>
              </w:r>
            </w:ins>
          </w:p>
        </w:tc>
      </w:tr>
      <w:tr w:rsidR="00D128F7" w14:paraId="19B8A9BA" w14:textId="77777777" w:rsidTr="009861B1">
        <w:trPr>
          <w:trHeight w:val="170"/>
          <w:jc w:val="center"/>
          <w:ins w:id="2202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94E4677" w14:textId="77777777" w:rsidR="00D128F7" w:rsidRPr="007E0F91" w:rsidRDefault="00D128F7" w:rsidP="00D128F7">
            <w:pPr>
              <w:jc w:val="center"/>
              <w:rPr>
                <w:ins w:id="22030" w:author="Στάθης Καπ" w:date="2023-03-09T06:32:00Z"/>
                <w:sz w:val="16"/>
                <w:szCs w:val="16"/>
              </w:rPr>
            </w:pPr>
            <w:ins w:id="22031" w:author="Στάθης Καπ" w:date="2023-03-09T06:32:00Z">
              <w:r w:rsidRPr="009861B1">
                <w:rPr>
                  <w:rFonts w:ascii="Calibri" w:hAnsi="Calibri" w:cs="Calibri"/>
                  <w:color w:val="000000"/>
                  <w:sz w:val="16"/>
                  <w:szCs w:val="16"/>
                </w:rPr>
                <w:t>r210</w:t>
              </w:r>
            </w:ins>
          </w:p>
        </w:tc>
        <w:tc>
          <w:tcPr>
            <w:tcW w:w="565" w:type="dxa"/>
            <w:tcBorders>
              <w:left w:val="single" w:sz="4" w:space="0" w:color="auto"/>
            </w:tcBorders>
            <w:vAlign w:val="center"/>
          </w:tcPr>
          <w:p w14:paraId="6AF1F069" w14:textId="4E3F4323" w:rsidR="00D128F7" w:rsidRPr="007E0F91" w:rsidRDefault="00D128F7" w:rsidP="00D128F7">
            <w:pPr>
              <w:jc w:val="center"/>
              <w:rPr>
                <w:ins w:id="22032" w:author="Στάθης Καπ" w:date="2023-03-09T06:32:00Z"/>
                <w:sz w:val="16"/>
                <w:szCs w:val="16"/>
              </w:rPr>
            </w:pPr>
            <w:ins w:id="22033"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5EA0DA4A" w14:textId="444D0AE4" w:rsidR="00D128F7" w:rsidRPr="007E0F91" w:rsidRDefault="00D128F7" w:rsidP="00D128F7">
            <w:pPr>
              <w:jc w:val="center"/>
              <w:rPr>
                <w:ins w:id="22034" w:author="Στάθης Καπ" w:date="2023-03-09T06:32:00Z"/>
                <w:sz w:val="16"/>
                <w:szCs w:val="16"/>
              </w:rPr>
            </w:pPr>
            <w:ins w:id="22035"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5BE32352" w14:textId="6E442DAF" w:rsidR="00D128F7" w:rsidRPr="007E0F91" w:rsidRDefault="00D128F7" w:rsidP="00D128F7">
            <w:pPr>
              <w:jc w:val="center"/>
              <w:rPr>
                <w:ins w:id="22036" w:author="Στάθης Καπ" w:date="2023-03-09T06:32:00Z"/>
                <w:sz w:val="16"/>
                <w:szCs w:val="16"/>
              </w:rPr>
            </w:pPr>
            <w:ins w:id="22037" w:author="Στάθης Καπ" w:date="2023-03-09T07:43:00Z">
              <w:r>
                <w:rPr>
                  <w:rFonts w:ascii="Calibri" w:hAnsi="Calibri" w:cs="Calibri"/>
                  <w:color w:val="000000"/>
                  <w:sz w:val="16"/>
                  <w:szCs w:val="16"/>
                </w:rPr>
                <w:t>1458</w:t>
              </w:r>
            </w:ins>
          </w:p>
        </w:tc>
        <w:tc>
          <w:tcPr>
            <w:tcW w:w="708" w:type="dxa"/>
            <w:vAlign w:val="center"/>
          </w:tcPr>
          <w:p w14:paraId="33CEE3D8" w14:textId="4655F167" w:rsidR="00D128F7" w:rsidRPr="007E0F91" w:rsidRDefault="00D128F7" w:rsidP="00D128F7">
            <w:pPr>
              <w:jc w:val="center"/>
              <w:rPr>
                <w:ins w:id="22038" w:author="Στάθης Καπ" w:date="2023-03-09T06:32:00Z"/>
                <w:sz w:val="16"/>
                <w:szCs w:val="16"/>
              </w:rPr>
            </w:pPr>
            <w:ins w:id="22039"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2307B441" w14:textId="2263D61C" w:rsidR="00D128F7" w:rsidRPr="007E0F91" w:rsidRDefault="00D128F7" w:rsidP="00D128F7">
            <w:pPr>
              <w:jc w:val="center"/>
              <w:rPr>
                <w:ins w:id="22040" w:author="Στάθης Καπ" w:date="2023-03-09T06:32:00Z"/>
                <w:sz w:val="16"/>
                <w:szCs w:val="16"/>
              </w:rPr>
            </w:pPr>
            <w:ins w:id="22041" w:author="Στάθης Καπ" w:date="2023-03-09T07:43:00Z">
              <w:r>
                <w:rPr>
                  <w:rFonts w:ascii="Calibri" w:hAnsi="Calibri" w:cs="Calibri"/>
                  <w:color w:val="000000"/>
                  <w:sz w:val="16"/>
                  <w:szCs w:val="16"/>
                </w:rPr>
                <w:t>0.203</w:t>
              </w:r>
            </w:ins>
          </w:p>
        </w:tc>
        <w:tc>
          <w:tcPr>
            <w:tcW w:w="453" w:type="dxa"/>
            <w:tcBorders>
              <w:left w:val="single" w:sz="4" w:space="0" w:color="auto"/>
            </w:tcBorders>
            <w:vAlign w:val="center"/>
          </w:tcPr>
          <w:p w14:paraId="799AF2D5" w14:textId="51D30709" w:rsidR="00D128F7" w:rsidRPr="007E0F91" w:rsidRDefault="00D128F7" w:rsidP="00D128F7">
            <w:pPr>
              <w:jc w:val="center"/>
              <w:rPr>
                <w:ins w:id="22042" w:author="Στάθης Καπ" w:date="2023-03-09T06:32:00Z"/>
                <w:sz w:val="16"/>
                <w:szCs w:val="16"/>
              </w:rPr>
            </w:pPr>
            <w:ins w:id="22043" w:author="Στάθης Καπ" w:date="2023-03-09T07:43:00Z">
              <w:r>
                <w:rPr>
                  <w:rFonts w:ascii="Calibri" w:hAnsi="Calibri" w:cs="Calibri"/>
                  <w:color w:val="000000"/>
                  <w:sz w:val="16"/>
                  <w:szCs w:val="16"/>
                </w:rPr>
                <w:t>1458</w:t>
              </w:r>
            </w:ins>
          </w:p>
        </w:tc>
        <w:tc>
          <w:tcPr>
            <w:tcW w:w="454" w:type="dxa"/>
            <w:vAlign w:val="center"/>
          </w:tcPr>
          <w:p w14:paraId="4862D1AF" w14:textId="50D4B0C1" w:rsidR="00D128F7" w:rsidRPr="007E0F91" w:rsidRDefault="00D128F7" w:rsidP="00D128F7">
            <w:pPr>
              <w:jc w:val="center"/>
              <w:rPr>
                <w:ins w:id="22044" w:author="Στάθης Καπ" w:date="2023-03-09T06:32:00Z"/>
                <w:sz w:val="16"/>
                <w:szCs w:val="16"/>
              </w:rPr>
            </w:pPr>
            <w:ins w:id="22045" w:author="Στάθης Καπ" w:date="2023-03-09T07:43:00Z">
              <w:r>
                <w:rPr>
                  <w:rFonts w:ascii="Calibri" w:hAnsi="Calibri" w:cs="Calibri"/>
                  <w:color w:val="000000"/>
                  <w:sz w:val="16"/>
                  <w:szCs w:val="16"/>
                </w:rPr>
                <w:t>0</w:t>
              </w:r>
            </w:ins>
          </w:p>
        </w:tc>
        <w:tc>
          <w:tcPr>
            <w:tcW w:w="454" w:type="dxa"/>
            <w:vAlign w:val="center"/>
          </w:tcPr>
          <w:p w14:paraId="12130D9B" w14:textId="7A64997B" w:rsidR="00D128F7" w:rsidRPr="007E0F91" w:rsidRDefault="00D128F7" w:rsidP="00D128F7">
            <w:pPr>
              <w:jc w:val="center"/>
              <w:rPr>
                <w:ins w:id="22046" w:author="Στάθης Καπ" w:date="2023-03-09T06:32:00Z"/>
                <w:sz w:val="16"/>
                <w:szCs w:val="16"/>
              </w:rPr>
            </w:pPr>
            <w:ins w:id="22047" w:author="Στάθης Καπ" w:date="2023-03-09T07:43:00Z">
              <w:r>
                <w:rPr>
                  <w:rFonts w:ascii="Calibri" w:hAnsi="Calibri" w:cs="Calibri"/>
                  <w:color w:val="000000"/>
                  <w:sz w:val="16"/>
                  <w:szCs w:val="16"/>
                </w:rPr>
                <w:t>0.171</w:t>
              </w:r>
            </w:ins>
          </w:p>
        </w:tc>
        <w:tc>
          <w:tcPr>
            <w:tcW w:w="457" w:type="dxa"/>
            <w:tcBorders>
              <w:right w:val="single" w:sz="4" w:space="0" w:color="auto"/>
            </w:tcBorders>
            <w:vAlign w:val="center"/>
          </w:tcPr>
          <w:p w14:paraId="7FFD9D6A" w14:textId="0060FD26" w:rsidR="00D128F7" w:rsidRPr="007E0F91" w:rsidRDefault="00D128F7" w:rsidP="00D128F7">
            <w:pPr>
              <w:jc w:val="center"/>
              <w:rPr>
                <w:ins w:id="22048" w:author="Στάθης Καπ" w:date="2023-03-09T06:32:00Z"/>
                <w:sz w:val="16"/>
                <w:szCs w:val="16"/>
              </w:rPr>
            </w:pPr>
            <w:ins w:id="22049" w:author="Στάθης Καπ" w:date="2023-03-09T07:43:00Z">
              <w:r>
                <w:rPr>
                  <w:rFonts w:ascii="Calibri" w:hAnsi="Calibri" w:cs="Calibri"/>
                  <w:color w:val="000000"/>
                  <w:sz w:val="16"/>
                  <w:szCs w:val="16"/>
                </w:rPr>
                <w:t>15.76</w:t>
              </w:r>
            </w:ins>
          </w:p>
        </w:tc>
        <w:tc>
          <w:tcPr>
            <w:tcW w:w="453" w:type="dxa"/>
            <w:tcBorders>
              <w:left w:val="single" w:sz="4" w:space="0" w:color="auto"/>
            </w:tcBorders>
            <w:vAlign w:val="center"/>
          </w:tcPr>
          <w:p w14:paraId="3F8CEEDC" w14:textId="527DD6D1" w:rsidR="00D128F7" w:rsidRPr="007E0F91" w:rsidRDefault="00D128F7" w:rsidP="00D128F7">
            <w:pPr>
              <w:jc w:val="center"/>
              <w:rPr>
                <w:ins w:id="22050" w:author="Στάθης Καπ" w:date="2023-03-09T06:32:00Z"/>
                <w:sz w:val="16"/>
                <w:szCs w:val="16"/>
              </w:rPr>
            </w:pPr>
            <w:ins w:id="22051" w:author="Στάθης Καπ" w:date="2023-03-09T07:43:00Z">
              <w:r>
                <w:rPr>
                  <w:rFonts w:ascii="Calibri" w:hAnsi="Calibri" w:cs="Calibri"/>
                  <w:color w:val="000000"/>
                  <w:sz w:val="16"/>
                  <w:szCs w:val="16"/>
                </w:rPr>
                <w:t>1458</w:t>
              </w:r>
            </w:ins>
          </w:p>
        </w:tc>
        <w:tc>
          <w:tcPr>
            <w:tcW w:w="454" w:type="dxa"/>
            <w:vAlign w:val="center"/>
          </w:tcPr>
          <w:p w14:paraId="1CB4316F" w14:textId="5EE1502F" w:rsidR="00D128F7" w:rsidRPr="007E0F91" w:rsidRDefault="00D128F7" w:rsidP="00D128F7">
            <w:pPr>
              <w:jc w:val="center"/>
              <w:rPr>
                <w:ins w:id="22052" w:author="Στάθης Καπ" w:date="2023-03-09T06:32:00Z"/>
                <w:sz w:val="16"/>
                <w:szCs w:val="16"/>
              </w:rPr>
            </w:pPr>
            <w:ins w:id="22053" w:author="Στάθης Καπ" w:date="2023-03-09T07:43:00Z">
              <w:r>
                <w:rPr>
                  <w:rFonts w:ascii="Calibri" w:hAnsi="Calibri" w:cs="Calibri"/>
                  <w:color w:val="000000"/>
                  <w:sz w:val="16"/>
                  <w:szCs w:val="16"/>
                </w:rPr>
                <w:t>0</w:t>
              </w:r>
            </w:ins>
          </w:p>
        </w:tc>
        <w:tc>
          <w:tcPr>
            <w:tcW w:w="454" w:type="dxa"/>
            <w:vAlign w:val="center"/>
          </w:tcPr>
          <w:p w14:paraId="47D93C0D" w14:textId="6DBAB559" w:rsidR="00D128F7" w:rsidRPr="007E0F91" w:rsidRDefault="00D128F7" w:rsidP="00D128F7">
            <w:pPr>
              <w:jc w:val="center"/>
              <w:rPr>
                <w:ins w:id="22054" w:author="Στάθης Καπ" w:date="2023-03-09T06:32:00Z"/>
                <w:sz w:val="16"/>
                <w:szCs w:val="16"/>
              </w:rPr>
            </w:pPr>
            <w:ins w:id="22055" w:author="Στάθης Καπ" w:date="2023-03-09T07:43:00Z">
              <w:r>
                <w:rPr>
                  <w:rFonts w:ascii="Calibri" w:hAnsi="Calibri" w:cs="Calibri"/>
                  <w:color w:val="000000"/>
                  <w:sz w:val="16"/>
                  <w:szCs w:val="16"/>
                </w:rPr>
                <w:t>0.141</w:t>
              </w:r>
            </w:ins>
          </w:p>
        </w:tc>
        <w:tc>
          <w:tcPr>
            <w:tcW w:w="454" w:type="dxa"/>
            <w:tcBorders>
              <w:right w:val="single" w:sz="4" w:space="0" w:color="auto"/>
            </w:tcBorders>
            <w:vAlign w:val="center"/>
          </w:tcPr>
          <w:p w14:paraId="73E1988F" w14:textId="2ECC07F3" w:rsidR="00D128F7" w:rsidRPr="007E0F91" w:rsidRDefault="00D128F7" w:rsidP="00D128F7">
            <w:pPr>
              <w:jc w:val="center"/>
              <w:rPr>
                <w:ins w:id="22056" w:author="Στάθης Καπ" w:date="2023-03-09T06:32:00Z"/>
                <w:sz w:val="16"/>
                <w:szCs w:val="16"/>
              </w:rPr>
            </w:pPr>
            <w:ins w:id="22057" w:author="Στάθης Καπ" w:date="2023-03-09T07:43:00Z">
              <w:r>
                <w:rPr>
                  <w:rFonts w:ascii="Calibri" w:hAnsi="Calibri" w:cs="Calibri"/>
                  <w:color w:val="000000"/>
                  <w:sz w:val="16"/>
                  <w:szCs w:val="16"/>
                </w:rPr>
                <w:t>30.54</w:t>
              </w:r>
            </w:ins>
          </w:p>
        </w:tc>
        <w:tc>
          <w:tcPr>
            <w:tcW w:w="453" w:type="dxa"/>
            <w:tcBorders>
              <w:left w:val="single" w:sz="4" w:space="0" w:color="auto"/>
            </w:tcBorders>
            <w:vAlign w:val="center"/>
          </w:tcPr>
          <w:p w14:paraId="30A69DFC" w14:textId="6477030D" w:rsidR="00D128F7" w:rsidRPr="007E0F91" w:rsidRDefault="00D128F7" w:rsidP="00D128F7">
            <w:pPr>
              <w:jc w:val="center"/>
              <w:rPr>
                <w:ins w:id="22058" w:author="Στάθης Καπ" w:date="2023-03-09T06:32:00Z"/>
                <w:sz w:val="16"/>
                <w:szCs w:val="16"/>
              </w:rPr>
            </w:pPr>
            <w:ins w:id="22059" w:author="Στάθης Καπ" w:date="2023-03-09T07:43:00Z">
              <w:r>
                <w:rPr>
                  <w:rFonts w:ascii="Calibri" w:hAnsi="Calibri" w:cs="Calibri"/>
                  <w:color w:val="000000"/>
                  <w:sz w:val="16"/>
                  <w:szCs w:val="16"/>
                </w:rPr>
                <w:t>1458</w:t>
              </w:r>
            </w:ins>
          </w:p>
        </w:tc>
        <w:tc>
          <w:tcPr>
            <w:tcW w:w="454" w:type="dxa"/>
            <w:vAlign w:val="center"/>
          </w:tcPr>
          <w:p w14:paraId="0307A617" w14:textId="20A8F800" w:rsidR="00D128F7" w:rsidRPr="007E0F91" w:rsidRDefault="00D128F7" w:rsidP="00D128F7">
            <w:pPr>
              <w:jc w:val="center"/>
              <w:rPr>
                <w:ins w:id="22060" w:author="Στάθης Καπ" w:date="2023-03-09T06:32:00Z"/>
                <w:sz w:val="16"/>
                <w:szCs w:val="16"/>
              </w:rPr>
            </w:pPr>
            <w:ins w:id="22061" w:author="Στάθης Καπ" w:date="2023-03-09T07:43:00Z">
              <w:r>
                <w:rPr>
                  <w:rFonts w:ascii="Calibri" w:hAnsi="Calibri" w:cs="Calibri"/>
                  <w:color w:val="000000"/>
                  <w:sz w:val="16"/>
                  <w:szCs w:val="16"/>
                </w:rPr>
                <w:t>0</w:t>
              </w:r>
            </w:ins>
          </w:p>
        </w:tc>
        <w:tc>
          <w:tcPr>
            <w:tcW w:w="454" w:type="dxa"/>
            <w:vAlign w:val="center"/>
          </w:tcPr>
          <w:p w14:paraId="577B7627" w14:textId="3E97C767" w:rsidR="00D128F7" w:rsidRPr="007E0F91" w:rsidRDefault="00D128F7" w:rsidP="00D128F7">
            <w:pPr>
              <w:jc w:val="center"/>
              <w:rPr>
                <w:ins w:id="22062" w:author="Στάθης Καπ" w:date="2023-03-09T06:32:00Z"/>
                <w:sz w:val="16"/>
                <w:szCs w:val="16"/>
              </w:rPr>
            </w:pPr>
            <w:ins w:id="22063" w:author="Στάθης Καπ" w:date="2023-03-09T07:43:00Z">
              <w:r>
                <w:rPr>
                  <w:rFonts w:ascii="Calibri" w:hAnsi="Calibri" w:cs="Calibri"/>
                  <w:color w:val="000000"/>
                  <w:sz w:val="16"/>
                  <w:szCs w:val="16"/>
                </w:rPr>
                <w:t>0.166</w:t>
              </w:r>
            </w:ins>
          </w:p>
        </w:tc>
        <w:tc>
          <w:tcPr>
            <w:tcW w:w="461" w:type="dxa"/>
            <w:tcBorders>
              <w:right w:val="single" w:sz="4" w:space="0" w:color="auto"/>
            </w:tcBorders>
            <w:vAlign w:val="center"/>
          </w:tcPr>
          <w:p w14:paraId="3670A00B" w14:textId="5FC9A2CB" w:rsidR="00D128F7" w:rsidRPr="007E0F91" w:rsidRDefault="00D128F7" w:rsidP="00D128F7">
            <w:pPr>
              <w:jc w:val="center"/>
              <w:rPr>
                <w:ins w:id="22064" w:author="Στάθης Καπ" w:date="2023-03-09T06:32:00Z"/>
                <w:sz w:val="16"/>
                <w:szCs w:val="16"/>
              </w:rPr>
            </w:pPr>
            <w:ins w:id="22065" w:author="Στάθης Καπ" w:date="2023-03-09T07:43:00Z">
              <w:r>
                <w:rPr>
                  <w:rFonts w:ascii="Calibri" w:hAnsi="Calibri" w:cs="Calibri"/>
                  <w:color w:val="000000"/>
                  <w:sz w:val="16"/>
                  <w:szCs w:val="16"/>
                </w:rPr>
                <w:t>18.23</w:t>
              </w:r>
            </w:ins>
          </w:p>
        </w:tc>
      </w:tr>
      <w:tr w:rsidR="00D128F7" w14:paraId="1828C079" w14:textId="77777777" w:rsidTr="009861B1">
        <w:trPr>
          <w:trHeight w:val="170"/>
          <w:jc w:val="center"/>
          <w:ins w:id="2206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C541557" w14:textId="77777777" w:rsidR="00D128F7" w:rsidRPr="007E0F91" w:rsidRDefault="00D128F7" w:rsidP="00D128F7">
            <w:pPr>
              <w:jc w:val="center"/>
              <w:rPr>
                <w:ins w:id="22067" w:author="Στάθης Καπ" w:date="2023-03-09T06:32:00Z"/>
                <w:sz w:val="16"/>
                <w:szCs w:val="16"/>
              </w:rPr>
            </w:pPr>
            <w:ins w:id="22068" w:author="Στάθης Καπ" w:date="2023-03-09T06:32:00Z">
              <w:r w:rsidRPr="009861B1">
                <w:rPr>
                  <w:rFonts w:ascii="Calibri" w:hAnsi="Calibri" w:cs="Calibri"/>
                  <w:color w:val="000000"/>
                  <w:sz w:val="16"/>
                  <w:szCs w:val="16"/>
                </w:rPr>
                <w:t>r211</w:t>
              </w:r>
            </w:ins>
          </w:p>
        </w:tc>
        <w:tc>
          <w:tcPr>
            <w:tcW w:w="565" w:type="dxa"/>
            <w:tcBorders>
              <w:left w:val="single" w:sz="4" w:space="0" w:color="auto"/>
            </w:tcBorders>
            <w:vAlign w:val="center"/>
          </w:tcPr>
          <w:p w14:paraId="20C3A378" w14:textId="5628ED7B" w:rsidR="00D128F7" w:rsidRPr="007E0F91" w:rsidRDefault="00D128F7" w:rsidP="00D128F7">
            <w:pPr>
              <w:jc w:val="center"/>
              <w:rPr>
                <w:ins w:id="22069" w:author="Στάθης Καπ" w:date="2023-03-09T06:32:00Z"/>
                <w:sz w:val="16"/>
                <w:szCs w:val="16"/>
              </w:rPr>
            </w:pPr>
            <w:ins w:id="22070"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0C62E58C" w14:textId="4DB01C2A" w:rsidR="00D128F7" w:rsidRPr="007E0F91" w:rsidRDefault="00D128F7" w:rsidP="00D128F7">
            <w:pPr>
              <w:jc w:val="center"/>
              <w:rPr>
                <w:ins w:id="22071" w:author="Στάθης Καπ" w:date="2023-03-09T06:32:00Z"/>
                <w:sz w:val="16"/>
                <w:szCs w:val="16"/>
              </w:rPr>
            </w:pPr>
            <w:ins w:id="22072"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490CF31E" w14:textId="32FEA087" w:rsidR="00D128F7" w:rsidRPr="007E0F91" w:rsidRDefault="00D128F7" w:rsidP="00D128F7">
            <w:pPr>
              <w:jc w:val="center"/>
              <w:rPr>
                <w:ins w:id="22073" w:author="Στάθης Καπ" w:date="2023-03-09T06:32:00Z"/>
                <w:sz w:val="16"/>
                <w:szCs w:val="16"/>
              </w:rPr>
            </w:pPr>
            <w:ins w:id="22074" w:author="Στάθης Καπ" w:date="2023-03-09T07:43:00Z">
              <w:r>
                <w:rPr>
                  <w:rFonts w:ascii="Calibri" w:hAnsi="Calibri" w:cs="Calibri"/>
                  <w:color w:val="000000"/>
                  <w:sz w:val="16"/>
                  <w:szCs w:val="16"/>
                </w:rPr>
                <w:t>1458</w:t>
              </w:r>
            </w:ins>
          </w:p>
        </w:tc>
        <w:tc>
          <w:tcPr>
            <w:tcW w:w="708" w:type="dxa"/>
            <w:vAlign w:val="center"/>
          </w:tcPr>
          <w:p w14:paraId="10D795C6" w14:textId="438D26EA" w:rsidR="00D128F7" w:rsidRPr="007E0F91" w:rsidRDefault="00D128F7" w:rsidP="00D128F7">
            <w:pPr>
              <w:jc w:val="center"/>
              <w:rPr>
                <w:ins w:id="22075" w:author="Στάθης Καπ" w:date="2023-03-09T06:32:00Z"/>
                <w:sz w:val="16"/>
                <w:szCs w:val="16"/>
              </w:rPr>
            </w:pPr>
            <w:ins w:id="22076"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39999888" w14:textId="309135BF" w:rsidR="00D128F7" w:rsidRPr="007E0F91" w:rsidRDefault="00D128F7" w:rsidP="00D128F7">
            <w:pPr>
              <w:jc w:val="center"/>
              <w:rPr>
                <w:ins w:id="22077" w:author="Στάθης Καπ" w:date="2023-03-09T06:32:00Z"/>
                <w:sz w:val="16"/>
                <w:szCs w:val="16"/>
              </w:rPr>
            </w:pPr>
            <w:ins w:id="22078" w:author="Στάθης Καπ" w:date="2023-03-09T07:43:00Z">
              <w:r>
                <w:rPr>
                  <w:rFonts w:ascii="Calibri" w:hAnsi="Calibri" w:cs="Calibri"/>
                  <w:color w:val="000000"/>
                  <w:sz w:val="16"/>
                  <w:szCs w:val="16"/>
                </w:rPr>
                <w:t>0.164</w:t>
              </w:r>
            </w:ins>
          </w:p>
        </w:tc>
        <w:tc>
          <w:tcPr>
            <w:tcW w:w="453" w:type="dxa"/>
            <w:tcBorders>
              <w:left w:val="single" w:sz="4" w:space="0" w:color="auto"/>
            </w:tcBorders>
            <w:vAlign w:val="center"/>
          </w:tcPr>
          <w:p w14:paraId="547D7DCF" w14:textId="0245D47D" w:rsidR="00D128F7" w:rsidRPr="007E0F91" w:rsidRDefault="00D128F7" w:rsidP="00D128F7">
            <w:pPr>
              <w:jc w:val="center"/>
              <w:rPr>
                <w:ins w:id="22079" w:author="Στάθης Καπ" w:date="2023-03-09T06:32:00Z"/>
                <w:sz w:val="16"/>
                <w:szCs w:val="16"/>
              </w:rPr>
            </w:pPr>
            <w:ins w:id="22080" w:author="Στάθης Καπ" w:date="2023-03-09T07:43:00Z">
              <w:r>
                <w:rPr>
                  <w:rFonts w:ascii="Calibri" w:hAnsi="Calibri" w:cs="Calibri"/>
                  <w:color w:val="000000"/>
                  <w:sz w:val="16"/>
                  <w:szCs w:val="16"/>
                </w:rPr>
                <w:t>1458</w:t>
              </w:r>
            </w:ins>
          </w:p>
        </w:tc>
        <w:tc>
          <w:tcPr>
            <w:tcW w:w="454" w:type="dxa"/>
            <w:vAlign w:val="center"/>
          </w:tcPr>
          <w:p w14:paraId="6D505752" w14:textId="20F7CF25" w:rsidR="00D128F7" w:rsidRPr="007E0F91" w:rsidRDefault="00D128F7" w:rsidP="00D128F7">
            <w:pPr>
              <w:jc w:val="center"/>
              <w:rPr>
                <w:ins w:id="22081" w:author="Στάθης Καπ" w:date="2023-03-09T06:32:00Z"/>
                <w:sz w:val="16"/>
                <w:szCs w:val="16"/>
              </w:rPr>
            </w:pPr>
            <w:ins w:id="22082" w:author="Στάθης Καπ" w:date="2023-03-09T07:43:00Z">
              <w:r>
                <w:rPr>
                  <w:rFonts w:ascii="Calibri" w:hAnsi="Calibri" w:cs="Calibri"/>
                  <w:color w:val="000000"/>
                  <w:sz w:val="16"/>
                  <w:szCs w:val="16"/>
                </w:rPr>
                <w:t>0</w:t>
              </w:r>
            </w:ins>
          </w:p>
        </w:tc>
        <w:tc>
          <w:tcPr>
            <w:tcW w:w="454" w:type="dxa"/>
            <w:vAlign w:val="center"/>
          </w:tcPr>
          <w:p w14:paraId="3E32DEEC" w14:textId="6DB0F2CF" w:rsidR="00D128F7" w:rsidRPr="007E0F91" w:rsidRDefault="00D128F7" w:rsidP="00D128F7">
            <w:pPr>
              <w:jc w:val="center"/>
              <w:rPr>
                <w:ins w:id="22083" w:author="Στάθης Καπ" w:date="2023-03-09T06:32:00Z"/>
                <w:sz w:val="16"/>
                <w:szCs w:val="16"/>
              </w:rPr>
            </w:pPr>
            <w:ins w:id="22084" w:author="Στάθης Καπ" w:date="2023-03-09T07:43:00Z">
              <w:r>
                <w:rPr>
                  <w:rFonts w:ascii="Calibri" w:hAnsi="Calibri" w:cs="Calibri"/>
                  <w:color w:val="000000"/>
                  <w:sz w:val="16"/>
                  <w:szCs w:val="16"/>
                </w:rPr>
                <w:t>0.103</w:t>
              </w:r>
            </w:ins>
          </w:p>
        </w:tc>
        <w:tc>
          <w:tcPr>
            <w:tcW w:w="457" w:type="dxa"/>
            <w:tcBorders>
              <w:right w:val="single" w:sz="4" w:space="0" w:color="auto"/>
            </w:tcBorders>
            <w:vAlign w:val="center"/>
          </w:tcPr>
          <w:p w14:paraId="409EE092" w14:textId="385FD4A7" w:rsidR="00D128F7" w:rsidRPr="007E0F91" w:rsidRDefault="00D128F7" w:rsidP="00D128F7">
            <w:pPr>
              <w:jc w:val="center"/>
              <w:rPr>
                <w:ins w:id="22085" w:author="Στάθης Καπ" w:date="2023-03-09T06:32:00Z"/>
                <w:sz w:val="16"/>
                <w:szCs w:val="16"/>
              </w:rPr>
            </w:pPr>
            <w:ins w:id="22086" w:author="Στάθης Καπ" w:date="2023-03-09T07:43:00Z">
              <w:r>
                <w:rPr>
                  <w:rFonts w:ascii="Calibri" w:hAnsi="Calibri" w:cs="Calibri"/>
                  <w:color w:val="000000"/>
                  <w:sz w:val="16"/>
                  <w:szCs w:val="16"/>
                </w:rPr>
                <w:t>37.2</w:t>
              </w:r>
            </w:ins>
          </w:p>
        </w:tc>
        <w:tc>
          <w:tcPr>
            <w:tcW w:w="453" w:type="dxa"/>
            <w:tcBorders>
              <w:left w:val="single" w:sz="4" w:space="0" w:color="auto"/>
            </w:tcBorders>
            <w:vAlign w:val="center"/>
          </w:tcPr>
          <w:p w14:paraId="2A1A1CE7" w14:textId="4593A485" w:rsidR="00D128F7" w:rsidRPr="007E0F91" w:rsidRDefault="00D128F7" w:rsidP="00D128F7">
            <w:pPr>
              <w:jc w:val="center"/>
              <w:rPr>
                <w:ins w:id="22087" w:author="Στάθης Καπ" w:date="2023-03-09T06:32:00Z"/>
                <w:sz w:val="16"/>
                <w:szCs w:val="16"/>
              </w:rPr>
            </w:pPr>
            <w:ins w:id="22088" w:author="Στάθης Καπ" w:date="2023-03-09T07:43:00Z">
              <w:r>
                <w:rPr>
                  <w:rFonts w:ascii="Calibri" w:hAnsi="Calibri" w:cs="Calibri"/>
                  <w:color w:val="000000"/>
                  <w:sz w:val="16"/>
                  <w:szCs w:val="16"/>
                </w:rPr>
                <w:t>1458</w:t>
              </w:r>
            </w:ins>
          </w:p>
        </w:tc>
        <w:tc>
          <w:tcPr>
            <w:tcW w:w="454" w:type="dxa"/>
            <w:vAlign w:val="center"/>
          </w:tcPr>
          <w:p w14:paraId="46D397EB" w14:textId="50A57C76" w:rsidR="00D128F7" w:rsidRPr="007E0F91" w:rsidRDefault="00D128F7" w:rsidP="00D128F7">
            <w:pPr>
              <w:jc w:val="center"/>
              <w:rPr>
                <w:ins w:id="22089" w:author="Στάθης Καπ" w:date="2023-03-09T06:32:00Z"/>
                <w:sz w:val="16"/>
                <w:szCs w:val="16"/>
              </w:rPr>
            </w:pPr>
            <w:ins w:id="22090" w:author="Στάθης Καπ" w:date="2023-03-09T07:43:00Z">
              <w:r>
                <w:rPr>
                  <w:rFonts w:ascii="Calibri" w:hAnsi="Calibri" w:cs="Calibri"/>
                  <w:color w:val="000000"/>
                  <w:sz w:val="16"/>
                  <w:szCs w:val="16"/>
                </w:rPr>
                <w:t>0</w:t>
              </w:r>
            </w:ins>
          </w:p>
        </w:tc>
        <w:tc>
          <w:tcPr>
            <w:tcW w:w="454" w:type="dxa"/>
            <w:vAlign w:val="center"/>
          </w:tcPr>
          <w:p w14:paraId="3E77EF95" w14:textId="0114A7FB" w:rsidR="00D128F7" w:rsidRPr="007E0F91" w:rsidRDefault="00D128F7" w:rsidP="00D128F7">
            <w:pPr>
              <w:jc w:val="center"/>
              <w:rPr>
                <w:ins w:id="22091" w:author="Στάθης Καπ" w:date="2023-03-09T06:32:00Z"/>
                <w:sz w:val="16"/>
                <w:szCs w:val="16"/>
              </w:rPr>
            </w:pPr>
            <w:ins w:id="22092" w:author="Στάθης Καπ" w:date="2023-03-09T07:43:00Z">
              <w:r>
                <w:rPr>
                  <w:rFonts w:ascii="Calibri" w:hAnsi="Calibri" w:cs="Calibri"/>
                  <w:color w:val="000000"/>
                  <w:sz w:val="16"/>
                  <w:szCs w:val="16"/>
                </w:rPr>
                <w:t>0.112</w:t>
              </w:r>
            </w:ins>
          </w:p>
        </w:tc>
        <w:tc>
          <w:tcPr>
            <w:tcW w:w="454" w:type="dxa"/>
            <w:tcBorders>
              <w:right w:val="single" w:sz="4" w:space="0" w:color="auto"/>
            </w:tcBorders>
            <w:vAlign w:val="center"/>
          </w:tcPr>
          <w:p w14:paraId="1A2EFF79" w14:textId="107CF4C5" w:rsidR="00D128F7" w:rsidRPr="007E0F91" w:rsidRDefault="00D128F7" w:rsidP="00D128F7">
            <w:pPr>
              <w:jc w:val="center"/>
              <w:rPr>
                <w:ins w:id="22093" w:author="Στάθης Καπ" w:date="2023-03-09T06:32:00Z"/>
                <w:sz w:val="16"/>
                <w:szCs w:val="16"/>
              </w:rPr>
            </w:pPr>
            <w:ins w:id="22094" w:author="Στάθης Καπ" w:date="2023-03-09T07:43:00Z">
              <w:r>
                <w:rPr>
                  <w:rFonts w:ascii="Calibri" w:hAnsi="Calibri" w:cs="Calibri"/>
                  <w:color w:val="000000"/>
                  <w:sz w:val="16"/>
                  <w:szCs w:val="16"/>
                </w:rPr>
                <w:t>31.71</w:t>
              </w:r>
            </w:ins>
          </w:p>
        </w:tc>
        <w:tc>
          <w:tcPr>
            <w:tcW w:w="453" w:type="dxa"/>
            <w:tcBorders>
              <w:left w:val="single" w:sz="4" w:space="0" w:color="auto"/>
            </w:tcBorders>
            <w:vAlign w:val="center"/>
          </w:tcPr>
          <w:p w14:paraId="180B7E5B" w14:textId="7C8AE71F" w:rsidR="00D128F7" w:rsidRPr="007E0F91" w:rsidRDefault="00D128F7" w:rsidP="00D128F7">
            <w:pPr>
              <w:jc w:val="center"/>
              <w:rPr>
                <w:ins w:id="22095" w:author="Στάθης Καπ" w:date="2023-03-09T06:32:00Z"/>
                <w:sz w:val="16"/>
                <w:szCs w:val="16"/>
              </w:rPr>
            </w:pPr>
            <w:ins w:id="22096" w:author="Στάθης Καπ" w:date="2023-03-09T07:43:00Z">
              <w:r>
                <w:rPr>
                  <w:rFonts w:ascii="Calibri" w:hAnsi="Calibri" w:cs="Calibri"/>
                  <w:color w:val="000000"/>
                  <w:sz w:val="16"/>
                  <w:szCs w:val="16"/>
                </w:rPr>
                <w:t>1458</w:t>
              </w:r>
            </w:ins>
          </w:p>
        </w:tc>
        <w:tc>
          <w:tcPr>
            <w:tcW w:w="454" w:type="dxa"/>
            <w:vAlign w:val="center"/>
          </w:tcPr>
          <w:p w14:paraId="0BFB21C8" w14:textId="3EA9DAFA" w:rsidR="00D128F7" w:rsidRPr="007E0F91" w:rsidRDefault="00D128F7" w:rsidP="00D128F7">
            <w:pPr>
              <w:jc w:val="center"/>
              <w:rPr>
                <w:ins w:id="22097" w:author="Στάθης Καπ" w:date="2023-03-09T06:32:00Z"/>
                <w:sz w:val="16"/>
                <w:szCs w:val="16"/>
              </w:rPr>
            </w:pPr>
            <w:ins w:id="22098" w:author="Στάθης Καπ" w:date="2023-03-09T07:43:00Z">
              <w:r>
                <w:rPr>
                  <w:rFonts w:ascii="Calibri" w:hAnsi="Calibri" w:cs="Calibri"/>
                  <w:color w:val="000000"/>
                  <w:sz w:val="16"/>
                  <w:szCs w:val="16"/>
                </w:rPr>
                <w:t>0</w:t>
              </w:r>
            </w:ins>
          </w:p>
        </w:tc>
        <w:tc>
          <w:tcPr>
            <w:tcW w:w="454" w:type="dxa"/>
            <w:vAlign w:val="center"/>
          </w:tcPr>
          <w:p w14:paraId="3C4BBC64" w14:textId="3470157F" w:rsidR="00D128F7" w:rsidRPr="007E0F91" w:rsidRDefault="00D128F7" w:rsidP="00D128F7">
            <w:pPr>
              <w:jc w:val="center"/>
              <w:rPr>
                <w:ins w:id="22099" w:author="Στάθης Καπ" w:date="2023-03-09T06:32:00Z"/>
                <w:sz w:val="16"/>
                <w:szCs w:val="16"/>
              </w:rPr>
            </w:pPr>
            <w:ins w:id="22100" w:author="Στάθης Καπ" w:date="2023-03-09T07:43:00Z">
              <w:r>
                <w:rPr>
                  <w:rFonts w:ascii="Calibri" w:hAnsi="Calibri" w:cs="Calibri"/>
                  <w:color w:val="000000"/>
                  <w:sz w:val="16"/>
                  <w:szCs w:val="16"/>
                </w:rPr>
                <w:t>0.126</w:t>
              </w:r>
            </w:ins>
          </w:p>
        </w:tc>
        <w:tc>
          <w:tcPr>
            <w:tcW w:w="461" w:type="dxa"/>
            <w:tcBorders>
              <w:right w:val="single" w:sz="4" w:space="0" w:color="auto"/>
            </w:tcBorders>
            <w:vAlign w:val="center"/>
          </w:tcPr>
          <w:p w14:paraId="40870DC9" w14:textId="4AF58479" w:rsidR="00D128F7" w:rsidRPr="007E0F91" w:rsidRDefault="00D128F7" w:rsidP="00D128F7">
            <w:pPr>
              <w:jc w:val="center"/>
              <w:rPr>
                <w:ins w:id="22101" w:author="Στάθης Καπ" w:date="2023-03-09T06:32:00Z"/>
                <w:sz w:val="16"/>
                <w:szCs w:val="16"/>
              </w:rPr>
            </w:pPr>
            <w:ins w:id="22102" w:author="Στάθης Καπ" w:date="2023-03-09T07:43:00Z">
              <w:r>
                <w:rPr>
                  <w:rFonts w:ascii="Calibri" w:hAnsi="Calibri" w:cs="Calibri"/>
                  <w:color w:val="000000"/>
                  <w:sz w:val="16"/>
                  <w:szCs w:val="16"/>
                </w:rPr>
                <w:t>23.17</w:t>
              </w:r>
            </w:ins>
          </w:p>
        </w:tc>
      </w:tr>
      <w:tr w:rsidR="00D128F7" w14:paraId="7B71D986" w14:textId="77777777" w:rsidTr="009861B1">
        <w:trPr>
          <w:trHeight w:val="170"/>
          <w:jc w:val="center"/>
          <w:ins w:id="2210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E6C9D5F" w14:textId="77777777" w:rsidR="00D128F7" w:rsidRPr="007E0F91" w:rsidRDefault="00D128F7" w:rsidP="00D128F7">
            <w:pPr>
              <w:jc w:val="center"/>
              <w:rPr>
                <w:ins w:id="22104" w:author="Στάθης Καπ" w:date="2023-03-09T06:32:00Z"/>
                <w:sz w:val="16"/>
                <w:szCs w:val="16"/>
              </w:rPr>
            </w:pPr>
            <w:ins w:id="22105" w:author="Στάθης Καπ" w:date="2023-03-09T06:32:00Z">
              <w:r w:rsidRPr="009861B1">
                <w:rPr>
                  <w:rFonts w:ascii="Calibri" w:hAnsi="Calibri" w:cs="Calibri"/>
                  <w:color w:val="000000"/>
                  <w:sz w:val="16"/>
                  <w:szCs w:val="16"/>
                </w:rPr>
                <w:t>rc101</w:t>
              </w:r>
            </w:ins>
          </w:p>
        </w:tc>
        <w:tc>
          <w:tcPr>
            <w:tcW w:w="565" w:type="dxa"/>
            <w:tcBorders>
              <w:left w:val="single" w:sz="4" w:space="0" w:color="auto"/>
            </w:tcBorders>
            <w:vAlign w:val="center"/>
          </w:tcPr>
          <w:p w14:paraId="57DE4749" w14:textId="2A513AFA" w:rsidR="00D128F7" w:rsidRPr="007E0F91" w:rsidRDefault="00D128F7" w:rsidP="00D128F7">
            <w:pPr>
              <w:jc w:val="center"/>
              <w:rPr>
                <w:ins w:id="22106" w:author="Στάθης Καπ" w:date="2023-03-09T06:32:00Z"/>
                <w:sz w:val="16"/>
                <w:szCs w:val="16"/>
              </w:rPr>
            </w:pPr>
            <w:ins w:id="22107" w:author="Στάθης Καπ" w:date="2023-03-09T07:43:00Z">
              <w:r>
                <w:rPr>
                  <w:rFonts w:ascii="Calibri" w:hAnsi="Calibri" w:cs="Calibri"/>
                  <w:color w:val="000000"/>
                  <w:sz w:val="16"/>
                  <w:szCs w:val="16"/>
                </w:rPr>
                <w:t>621</w:t>
              </w:r>
            </w:ins>
          </w:p>
        </w:tc>
        <w:tc>
          <w:tcPr>
            <w:tcW w:w="679" w:type="dxa"/>
            <w:tcBorders>
              <w:right w:val="single" w:sz="4" w:space="0" w:color="auto"/>
            </w:tcBorders>
            <w:vAlign w:val="center"/>
          </w:tcPr>
          <w:p w14:paraId="0561AC71" w14:textId="6B47A62D" w:rsidR="00D128F7" w:rsidRPr="007E0F91" w:rsidRDefault="00D128F7" w:rsidP="00D128F7">
            <w:pPr>
              <w:jc w:val="center"/>
              <w:rPr>
                <w:ins w:id="22108" w:author="Στάθης Καπ" w:date="2023-03-09T06:32:00Z"/>
                <w:sz w:val="16"/>
                <w:szCs w:val="16"/>
              </w:rPr>
            </w:pPr>
            <w:ins w:id="22109" w:author="Στάθης Καπ" w:date="2023-03-09T07:43:00Z">
              <w:r>
                <w:rPr>
                  <w:rFonts w:ascii="Calibri" w:hAnsi="Calibri" w:cs="Calibri"/>
                  <w:color w:val="000000"/>
                  <w:sz w:val="16"/>
                  <w:szCs w:val="16"/>
                </w:rPr>
                <w:t>604</w:t>
              </w:r>
            </w:ins>
          </w:p>
        </w:tc>
        <w:tc>
          <w:tcPr>
            <w:tcW w:w="453" w:type="dxa"/>
            <w:tcBorders>
              <w:left w:val="single" w:sz="4" w:space="0" w:color="auto"/>
            </w:tcBorders>
            <w:vAlign w:val="center"/>
          </w:tcPr>
          <w:p w14:paraId="0F211444" w14:textId="59B8F5E6" w:rsidR="00D128F7" w:rsidRPr="007E0F91" w:rsidRDefault="00D128F7" w:rsidP="00D128F7">
            <w:pPr>
              <w:jc w:val="center"/>
              <w:rPr>
                <w:ins w:id="22110" w:author="Στάθης Καπ" w:date="2023-03-09T06:32:00Z"/>
                <w:sz w:val="16"/>
                <w:szCs w:val="16"/>
              </w:rPr>
            </w:pPr>
            <w:ins w:id="22111" w:author="Στάθης Καπ" w:date="2023-03-09T07:43:00Z">
              <w:r>
                <w:rPr>
                  <w:rFonts w:ascii="Calibri" w:hAnsi="Calibri" w:cs="Calibri"/>
                  <w:color w:val="000000"/>
                  <w:sz w:val="16"/>
                  <w:szCs w:val="16"/>
                </w:rPr>
                <w:t>514</w:t>
              </w:r>
            </w:ins>
          </w:p>
        </w:tc>
        <w:tc>
          <w:tcPr>
            <w:tcW w:w="708" w:type="dxa"/>
            <w:vAlign w:val="center"/>
          </w:tcPr>
          <w:p w14:paraId="03132470" w14:textId="4BADDB63" w:rsidR="00D128F7" w:rsidRPr="007E0F91" w:rsidRDefault="00D128F7" w:rsidP="00D128F7">
            <w:pPr>
              <w:jc w:val="center"/>
              <w:rPr>
                <w:ins w:id="22112" w:author="Στάθης Καπ" w:date="2023-03-09T06:32:00Z"/>
                <w:sz w:val="16"/>
                <w:szCs w:val="16"/>
              </w:rPr>
            </w:pPr>
            <w:ins w:id="22113" w:author="Στάθης Καπ" w:date="2023-03-09T07:43:00Z">
              <w:r>
                <w:rPr>
                  <w:rFonts w:ascii="Calibri" w:hAnsi="Calibri" w:cs="Calibri"/>
                  <w:color w:val="000000"/>
                  <w:sz w:val="16"/>
                  <w:szCs w:val="16"/>
                </w:rPr>
                <w:t>17.23</w:t>
              </w:r>
            </w:ins>
          </w:p>
        </w:tc>
        <w:tc>
          <w:tcPr>
            <w:tcW w:w="652" w:type="dxa"/>
            <w:tcBorders>
              <w:right w:val="single" w:sz="4" w:space="0" w:color="auto"/>
            </w:tcBorders>
            <w:vAlign w:val="center"/>
          </w:tcPr>
          <w:p w14:paraId="106984DA" w14:textId="3E5DF43D" w:rsidR="00D128F7" w:rsidRPr="007E0F91" w:rsidRDefault="00D128F7" w:rsidP="00D128F7">
            <w:pPr>
              <w:jc w:val="center"/>
              <w:rPr>
                <w:ins w:id="22114" w:author="Στάθης Καπ" w:date="2023-03-09T06:32:00Z"/>
                <w:sz w:val="16"/>
                <w:szCs w:val="16"/>
              </w:rPr>
            </w:pPr>
            <w:ins w:id="22115" w:author="Στάθης Καπ" w:date="2023-03-09T07:43:00Z">
              <w:r>
                <w:rPr>
                  <w:rFonts w:ascii="Calibri" w:hAnsi="Calibri" w:cs="Calibri"/>
                  <w:color w:val="000000"/>
                  <w:sz w:val="16"/>
                  <w:szCs w:val="16"/>
                </w:rPr>
                <w:t>0.361</w:t>
              </w:r>
            </w:ins>
          </w:p>
        </w:tc>
        <w:tc>
          <w:tcPr>
            <w:tcW w:w="453" w:type="dxa"/>
            <w:tcBorders>
              <w:left w:val="single" w:sz="4" w:space="0" w:color="auto"/>
            </w:tcBorders>
            <w:vAlign w:val="center"/>
          </w:tcPr>
          <w:p w14:paraId="3B1A6076" w14:textId="13E66B5C" w:rsidR="00D128F7" w:rsidRPr="007E0F91" w:rsidRDefault="00D128F7" w:rsidP="00D128F7">
            <w:pPr>
              <w:jc w:val="center"/>
              <w:rPr>
                <w:ins w:id="22116" w:author="Στάθης Καπ" w:date="2023-03-09T06:32:00Z"/>
                <w:sz w:val="16"/>
                <w:szCs w:val="16"/>
              </w:rPr>
            </w:pPr>
            <w:ins w:id="22117" w:author="Στάθης Καπ" w:date="2023-03-09T07:43:00Z">
              <w:r>
                <w:rPr>
                  <w:rFonts w:ascii="Calibri" w:hAnsi="Calibri" w:cs="Calibri"/>
                  <w:color w:val="000000"/>
                  <w:sz w:val="16"/>
                  <w:szCs w:val="16"/>
                </w:rPr>
                <w:t>525</w:t>
              </w:r>
            </w:ins>
          </w:p>
        </w:tc>
        <w:tc>
          <w:tcPr>
            <w:tcW w:w="454" w:type="dxa"/>
            <w:vAlign w:val="center"/>
          </w:tcPr>
          <w:p w14:paraId="7DF3615C" w14:textId="75E2A3EB" w:rsidR="00D128F7" w:rsidRPr="007E0F91" w:rsidRDefault="00D128F7" w:rsidP="00D128F7">
            <w:pPr>
              <w:jc w:val="center"/>
              <w:rPr>
                <w:ins w:id="22118" w:author="Στάθης Καπ" w:date="2023-03-09T06:32:00Z"/>
                <w:sz w:val="16"/>
                <w:szCs w:val="16"/>
              </w:rPr>
            </w:pPr>
            <w:ins w:id="22119" w:author="Στάθης Καπ" w:date="2023-03-09T07:43:00Z">
              <w:r>
                <w:rPr>
                  <w:rFonts w:ascii="Calibri" w:hAnsi="Calibri" w:cs="Calibri"/>
                  <w:color w:val="000000"/>
                  <w:sz w:val="16"/>
                  <w:szCs w:val="16"/>
                </w:rPr>
                <w:t>-2.14</w:t>
              </w:r>
            </w:ins>
          </w:p>
        </w:tc>
        <w:tc>
          <w:tcPr>
            <w:tcW w:w="454" w:type="dxa"/>
            <w:vAlign w:val="center"/>
          </w:tcPr>
          <w:p w14:paraId="7CEB0619" w14:textId="22CEE714" w:rsidR="00D128F7" w:rsidRPr="007E0F91" w:rsidRDefault="00D128F7" w:rsidP="00D128F7">
            <w:pPr>
              <w:jc w:val="center"/>
              <w:rPr>
                <w:ins w:id="22120" w:author="Στάθης Καπ" w:date="2023-03-09T06:32:00Z"/>
                <w:sz w:val="16"/>
                <w:szCs w:val="16"/>
              </w:rPr>
            </w:pPr>
            <w:ins w:id="22121" w:author="Στάθης Καπ" w:date="2023-03-09T07:43:00Z">
              <w:r>
                <w:rPr>
                  <w:rFonts w:ascii="Calibri" w:hAnsi="Calibri" w:cs="Calibri"/>
                  <w:color w:val="000000"/>
                  <w:sz w:val="16"/>
                  <w:szCs w:val="16"/>
                </w:rPr>
                <w:t>0.281</w:t>
              </w:r>
            </w:ins>
          </w:p>
        </w:tc>
        <w:tc>
          <w:tcPr>
            <w:tcW w:w="457" w:type="dxa"/>
            <w:tcBorders>
              <w:right w:val="single" w:sz="4" w:space="0" w:color="auto"/>
            </w:tcBorders>
            <w:vAlign w:val="center"/>
          </w:tcPr>
          <w:p w14:paraId="5F55DAB3" w14:textId="7683B424" w:rsidR="00D128F7" w:rsidRPr="007E0F91" w:rsidRDefault="00D128F7" w:rsidP="00D128F7">
            <w:pPr>
              <w:jc w:val="center"/>
              <w:rPr>
                <w:ins w:id="22122" w:author="Στάθης Καπ" w:date="2023-03-09T06:32:00Z"/>
                <w:sz w:val="16"/>
                <w:szCs w:val="16"/>
              </w:rPr>
            </w:pPr>
            <w:ins w:id="22123" w:author="Στάθης Καπ" w:date="2023-03-09T07:43:00Z">
              <w:r>
                <w:rPr>
                  <w:rFonts w:ascii="Calibri" w:hAnsi="Calibri" w:cs="Calibri"/>
                  <w:color w:val="000000"/>
                  <w:sz w:val="16"/>
                  <w:szCs w:val="16"/>
                </w:rPr>
                <w:t>22.16</w:t>
              </w:r>
            </w:ins>
          </w:p>
        </w:tc>
        <w:tc>
          <w:tcPr>
            <w:tcW w:w="453" w:type="dxa"/>
            <w:tcBorders>
              <w:left w:val="single" w:sz="4" w:space="0" w:color="auto"/>
            </w:tcBorders>
            <w:vAlign w:val="center"/>
          </w:tcPr>
          <w:p w14:paraId="7BB3FB56" w14:textId="41A05A70" w:rsidR="00D128F7" w:rsidRPr="007E0F91" w:rsidRDefault="00D128F7" w:rsidP="00D128F7">
            <w:pPr>
              <w:jc w:val="center"/>
              <w:rPr>
                <w:ins w:id="22124" w:author="Στάθης Καπ" w:date="2023-03-09T06:32:00Z"/>
                <w:sz w:val="16"/>
                <w:szCs w:val="16"/>
              </w:rPr>
            </w:pPr>
            <w:ins w:id="22125" w:author="Στάθης Καπ" w:date="2023-03-09T07:43:00Z">
              <w:r>
                <w:rPr>
                  <w:rFonts w:ascii="Calibri" w:hAnsi="Calibri" w:cs="Calibri"/>
                  <w:color w:val="000000"/>
                  <w:sz w:val="16"/>
                  <w:szCs w:val="16"/>
                </w:rPr>
                <w:t>459</w:t>
              </w:r>
            </w:ins>
          </w:p>
        </w:tc>
        <w:tc>
          <w:tcPr>
            <w:tcW w:w="454" w:type="dxa"/>
            <w:vAlign w:val="center"/>
          </w:tcPr>
          <w:p w14:paraId="42BE0B2D" w14:textId="69217E08" w:rsidR="00D128F7" w:rsidRPr="007E0F91" w:rsidRDefault="00D128F7" w:rsidP="00D128F7">
            <w:pPr>
              <w:jc w:val="center"/>
              <w:rPr>
                <w:ins w:id="22126" w:author="Στάθης Καπ" w:date="2023-03-09T06:32:00Z"/>
                <w:sz w:val="16"/>
                <w:szCs w:val="16"/>
              </w:rPr>
            </w:pPr>
            <w:ins w:id="22127" w:author="Στάθης Καπ" w:date="2023-03-09T07:43:00Z">
              <w:r>
                <w:rPr>
                  <w:rFonts w:ascii="Calibri" w:hAnsi="Calibri" w:cs="Calibri"/>
                  <w:color w:val="000000"/>
                  <w:sz w:val="16"/>
                  <w:szCs w:val="16"/>
                </w:rPr>
                <w:t>10.7</w:t>
              </w:r>
            </w:ins>
          </w:p>
        </w:tc>
        <w:tc>
          <w:tcPr>
            <w:tcW w:w="454" w:type="dxa"/>
            <w:vAlign w:val="center"/>
          </w:tcPr>
          <w:p w14:paraId="0FBF9DC9" w14:textId="526B155A" w:rsidR="00D128F7" w:rsidRPr="007E0F91" w:rsidRDefault="00D128F7" w:rsidP="00D128F7">
            <w:pPr>
              <w:jc w:val="center"/>
              <w:rPr>
                <w:ins w:id="22128" w:author="Στάθης Καπ" w:date="2023-03-09T06:32:00Z"/>
                <w:sz w:val="16"/>
                <w:szCs w:val="16"/>
              </w:rPr>
            </w:pPr>
            <w:ins w:id="22129" w:author="Στάθης Καπ" w:date="2023-03-09T07:43:00Z">
              <w:r>
                <w:rPr>
                  <w:rFonts w:ascii="Calibri" w:hAnsi="Calibri" w:cs="Calibri"/>
                  <w:color w:val="000000"/>
                  <w:sz w:val="16"/>
                  <w:szCs w:val="16"/>
                </w:rPr>
                <w:t>0.251</w:t>
              </w:r>
            </w:ins>
          </w:p>
        </w:tc>
        <w:tc>
          <w:tcPr>
            <w:tcW w:w="454" w:type="dxa"/>
            <w:tcBorders>
              <w:right w:val="single" w:sz="4" w:space="0" w:color="auto"/>
            </w:tcBorders>
            <w:vAlign w:val="center"/>
          </w:tcPr>
          <w:p w14:paraId="4514D2BB" w14:textId="711EFAE7" w:rsidR="00D128F7" w:rsidRPr="007E0F91" w:rsidRDefault="00D128F7" w:rsidP="00D128F7">
            <w:pPr>
              <w:jc w:val="center"/>
              <w:rPr>
                <w:ins w:id="22130" w:author="Στάθης Καπ" w:date="2023-03-09T06:32:00Z"/>
                <w:sz w:val="16"/>
                <w:szCs w:val="16"/>
              </w:rPr>
            </w:pPr>
            <w:ins w:id="22131" w:author="Στάθης Καπ" w:date="2023-03-09T07:43:00Z">
              <w:r>
                <w:rPr>
                  <w:rFonts w:ascii="Calibri" w:hAnsi="Calibri" w:cs="Calibri"/>
                  <w:color w:val="000000"/>
                  <w:sz w:val="16"/>
                  <w:szCs w:val="16"/>
                </w:rPr>
                <w:t>30.47</w:t>
              </w:r>
            </w:ins>
          </w:p>
        </w:tc>
        <w:tc>
          <w:tcPr>
            <w:tcW w:w="453" w:type="dxa"/>
            <w:tcBorders>
              <w:left w:val="single" w:sz="4" w:space="0" w:color="auto"/>
            </w:tcBorders>
            <w:vAlign w:val="center"/>
          </w:tcPr>
          <w:p w14:paraId="4AE517F0" w14:textId="427CA998" w:rsidR="00D128F7" w:rsidRPr="007E0F91" w:rsidRDefault="00D128F7" w:rsidP="00D128F7">
            <w:pPr>
              <w:jc w:val="center"/>
              <w:rPr>
                <w:ins w:id="22132" w:author="Στάθης Καπ" w:date="2023-03-09T06:32:00Z"/>
                <w:sz w:val="16"/>
                <w:szCs w:val="16"/>
              </w:rPr>
            </w:pPr>
            <w:ins w:id="22133" w:author="Στάθης Καπ" w:date="2023-03-09T07:43:00Z">
              <w:r>
                <w:rPr>
                  <w:rFonts w:ascii="Calibri" w:hAnsi="Calibri" w:cs="Calibri"/>
                  <w:color w:val="000000"/>
                  <w:sz w:val="16"/>
                  <w:szCs w:val="16"/>
                </w:rPr>
                <w:t>452</w:t>
              </w:r>
            </w:ins>
          </w:p>
        </w:tc>
        <w:tc>
          <w:tcPr>
            <w:tcW w:w="454" w:type="dxa"/>
            <w:vAlign w:val="center"/>
          </w:tcPr>
          <w:p w14:paraId="51D44161" w14:textId="1660CA0B" w:rsidR="00D128F7" w:rsidRPr="007E0F91" w:rsidRDefault="00D128F7" w:rsidP="00D128F7">
            <w:pPr>
              <w:jc w:val="center"/>
              <w:rPr>
                <w:ins w:id="22134" w:author="Στάθης Καπ" w:date="2023-03-09T06:32:00Z"/>
                <w:sz w:val="16"/>
                <w:szCs w:val="16"/>
              </w:rPr>
            </w:pPr>
            <w:ins w:id="22135" w:author="Στάθης Καπ" w:date="2023-03-09T07:43:00Z">
              <w:r>
                <w:rPr>
                  <w:rFonts w:ascii="Calibri" w:hAnsi="Calibri" w:cs="Calibri"/>
                  <w:color w:val="000000"/>
                  <w:sz w:val="16"/>
                  <w:szCs w:val="16"/>
                </w:rPr>
                <w:t>12.06</w:t>
              </w:r>
            </w:ins>
          </w:p>
        </w:tc>
        <w:tc>
          <w:tcPr>
            <w:tcW w:w="454" w:type="dxa"/>
            <w:vAlign w:val="center"/>
          </w:tcPr>
          <w:p w14:paraId="56DD155B" w14:textId="506C22F1" w:rsidR="00D128F7" w:rsidRPr="007E0F91" w:rsidRDefault="00D128F7" w:rsidP="00D128F7">
            <w:pPr>
              <w:jc w:val="center"/>
              <w:rPr>
                <w:ins w:id="22136" w:author="Στάθης Καπ" w:date="2023-03-09T06:32:00Z"/>
                <w:sz w:val="16"/>
                <w:szCs w:val="16"/>
              </w:rPr>
            </w:pPr>
            <w:ins w:id="22137" w:author="Στάθης Καπ" w:date="2023-03-09T07:43:00Z">
              <w:r>
                <w:rPr>
                  <w:rFonts w:ascii="Calibri" w:hAnsi="Calibri" w:cs="Calibri"/>
                  <w:color w:val="000000"/>
                  <w:sz w:val="16"/>
                  <w:szCs w:val="16"/>
                </w:rPr>
                <w:t>0.269</w:t>
              </w:r>
            </w:ins>
          </w:p>
        </w:tc>
        <w:tc>
          <w:tcPr>
            <w:tcW w:w="461" w:type="dxa"/>
            <w:tcBorders>
              <w:right w:val="single" w:sz="4" w:space="0" w:color="auto"/>
            </w:tcBorders>
            <w:vAlign w:val="center"/>
          </w:tcPr>
          <w:p w14:paraId="7A892C35" w14:textId="5F856B17" w:rsidR="00D128F7" w:rsidRPr="007E0F91" w:rsidRDefault="00D128F7" w:rsidP="00D128F7">
            <w:pPr>
              <w:jc w:val="center"/>
              <w:rPr>
                <w:ins w:id="22138" w:author="Στάθης Καπ" w:date="2023-03-09T06:32:00Z"/>
                <w:sz w:val="16"/>
                <w:szCs w:val="16"/>
              </w:rPr>
            </w:pPr>
            <w:ins w:id="22139" w:author="Στάθης Καπ" w:date="2023-03-09T07:43:00Z">
              <w:r>
                <w:rPr>
                  <w:rFonts w:ascii="Calibri" w:hAnsi="Calibri" w:cs="Calibri"/>
                  <w:color w:val="000000"/>
                  <w:sz w:val="16"/>
                  <w:szCs w:val="16"/>
                </w:rPr>
                <w:t>25.48</w:t>
              </w:r>
            </w:ins>
          </w:p>
        </w:tc>
      </w:tr>
      <w:tr w:rsidR="00D128F7" w14:paraId="09974EFD" w14:textId="77777777" w:rsidTr="009861B1">
        <w:trPr>
          <w:trHeight w:val="170"/>
          <w:jc w:val="center"/>
          <w:ins w:id="2214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9B2D5A6" w14:textId="77777777" w:rsidR="00D128F7" w:rsidRPr="007E0F91" w:rsidRDefault="00D128F7" w:rsidP="00D128F7">
            <w:pPr>
              <w:jc w:val="center"/>
              <w:rPr>
                <w:ins w:id="22141" w:author="Στάθης Καπ" w:date="2023-03-09T06:32:00Z"/>
                <w:sz w:val="16"/>
                <w:szCs w:val="16"/>
              </w:rPr>
            </w:pPr>
            <w:ins w:id="22142" w:author="Στάθης Καπ" w:date="2023-03-09T06:32:00Z">
              <w:r w:rsidRPr="009861B1">
                <w:rPr>
                  <w:rFonts w:ascii="Calibri" w:hAnsi="Calibri" w:cs="Calibri"/>
                  <w:color w:val="000000"/>
                  <w:sz w:val="16"/>
                  <w:szCs w:val="16"/>
                </w:rPr>
                <w:t>rc102</w:t>
              </w:r>
            </w:ins>
          </w:p>
        </w:tc>
        <w:tc>
          <w:tcPr>
            <w:tcW w:w="565" w:type="dxa"/>
            <w:tcBorders>
              <w:left w:val="single" w:sz="4" w:space="0" w:color="auto"/>
            </w:tcBorders>
            <w:vAlign w:val="center"/>
          </w:tcPr>
          <w:p w14:paraId="3CBB37C4" w14:textId="308C28E3" w:rsidR="00D128F7" w:rsidRPr="007E0F91" w:rsidRDefault="00D128F7" w:rsidP="00D128F7">
            <w:pPr>
              <w:jc w:val="center"/>
              <w:rPr>
                <w:ins w:id="22143" w:author="Στάθης Καπ" w:date="2023-03-09T06:32:00Z"/>
                <w:sz w:val="16"/>
                <w:szCs w:val="16"/>
              </w:rPr>
            </w:pPr>
            <w:ins w:id="22144" w:author="Στάθης Καπ" w:date="2023-03-09T07:43:00Z">
              <w:r>
                <w:rPr>
                  <w:rFonts w:ascii="Calibri" w:hAnsi="Calibri" w:cs="Calibri"/>
                  <w:color w:val="000000"/>
                  <w:sz w:val="16"/>
                  <w:szCs w:val="16"/>
                </w:rPr>
                <w:t>714</w:t>
              </w:r>
            </w:ins>
          </w:p>
        </w:tc>
        <w:tc>
          <w:tcPr>
            <w:tcW w:w="679" w:type="dxa"/>
            <w:tcBorders>
              <w:right w:val="single" w:sz="4" w:space="0" w:color="auto"/>
            </w:tcBorders>
            <w:vAlign w:val="center"/>
          </w:tcPr>
          <w:p w14:paraId="75573AB5" w14:textId="5FEB8CE7" w:rsidR="00D128F7" w:rsidRPr="007E0F91" w:rsidRDefault="00D128F7" w:rsidP="00D128F7">
            <w:pPr>
              <w:jc w:val="center"/>
              <w:rPr>
                <w:ins w:id="22145" w:author="Στάθης Καπ" w:date="2023-03-09T06:32:00Z"/>
                <w:sz w:val="16"/>
                <w:szCs w:val="16"/>
              </w:rPr>
            </w:pPr>
            <w:ins w:id="22146" w:author="Στάθης Καπ" w:date="2023-03-09T07:43:00Z">
              <w:r>
                <w:rPr>
                  <w:rFonts w:ascii="Calibri" w:hAnsi="Calibri" w:cs="Calibri"/>
                  <w:color w:val="000000"/>
                  <w:sz w:val="16"/>
                  <w:szCs w:val="16"/>
                </w:rPr>
                <w:t>698</w:t>
              </w:r>
            </w:ins>
          </w:p>
        </w:tc>
        <w:tc>
          <w:tcPr>
            <w:tcW w:w="453" w:type="dxa"/>
            <w:tcBorders>
              <w:left w:val="single" w:sz="4" w:space="0" w:color="auto"/>
            </w:tcBorders>
            <w:vAlign w:val="center"/>
          </w:tcPr>
          <w:p w14:paraId="2E743029" w14:textId="33BAAFFE" w:rsidR="00D128F7" w:rsidRPr="007E0F91" w:rsidRDefault="00D128F7" w:rsidP="00D128F7">
            <w:pPr>
              <w:jc w:val="center"/>
              <w:rPr>
                <w:ins w:id="22147" w:author="Στάθης Καπ" w:date="2023-03-09T06:32:00Z"/>
                <w:sz w:val="16"/>
                <w:szCs w:val="16"/>
              </w:rPr>
            </w:pPr>
            <w:ins w:id="22148" w:author="Στάθης Καπ" w:date="2023-03-09T07:43:00Z">
              <w:r>
                <w:rPr>
                  <w:rFonts w:ascii="Calibri" w:hAnsi="Calibri" w:cs="Calibri"/>
                  <w:color w:val="000000"/>
                  <w:sz w:val="16"/>
                  <w:szCs w:val="16"/>
                </w:rPr>
                <w:t>625</w:t>
              </w:r>
            </w:ins>
          </w:p>
        </w:tc>
        <w:tc>
          <w:tcPr>
            <w:tcW w:w="708" w:type="dxa"/>
            <w:vAlign w:val="center"/>
          </w:tcPr>
          <w:p w14:paraId="3A6858DB" w14:textId="09CB38F9" w:rsidR="00D128F7" w:rsidRPr="007E0F91" w:rsidRDefault="00D128F7" w:rsidP="00D128F7">
            <w:pPr>
              <w:jc w:val="center"/>
              <w:rPr>
                <w:ins w:id="22149" w:author="Στάθης Καπ" w:date="2023-03-09T06:32:00Z"/>
                <w:sz w:val="16"/>
                <w:szCs w:val="16"/>
              </w:rPr>
            </w:pPr>
            <w:ins w:id="22150" w:author="Στάθης Καπ" w:date="2023-03-09T07:43:00Z">
              <w:r>
                <w:rPr>
                  <w:rFonts w:ascii="Calibri" w:hAnsi="Calibri" w:cs="Calibri"/>
                  <w:color w:val="000000"/>
                  <w:sz w:val="16"/>
                  <w:szCs w:val="16"/>
                </w:rPr>
                <w:t>12.46</w:t>
              </w:r>
            </w:ins>
          </w:p>
        </w:tc>
        <w:tc>
          <w:tcPr>
            <w:tcW w:w="652" w:type="dxa"/>
            <w:tcBorders>
              <w:right w:val="single" w:sz="4" w:space="0" w:color="auto"/>
            </w:tcBorders>
            <w:vAlign w:val="center"/>
          </w:tcPr>
          <w:p w14:paraId="502599BB" w14:textId="6BBFD9F5" w:rsidR="00D128F7" w:rsidRPr="007E0F91" w:rsidRDefault="00D128F7" w:rsidP="00D128F7">
            <w:pPr>
              <w:jc w:val="center"/>
              <w:rPr>
                <w:ins w:id="22151" w:author="Στάθης Καπ" w:date="2023-03-09T06:32:00Z"/>
                <w:sz w:val="16"/>
                <w:szCs w:val="16"/>
              </w:rPr>
            </w:pPr>
            <w:ins w:id="22152" w:author="Στάθης Καπ" w:date="2023-03-09T07:43:00Z">
              <w:r>
                <w:rPr>
                  <w:rFonts w:ascii="Calibri" w:hAnsi="Calibri" w:cs="Calibri"/>
                  <w:color w:val="000000"/>
                  <w:sz w:val="16"/>
                  <w:szCs w:val="16"/>
                </w:rPr>
                <w:t>0.387</w:t>
              </w:r>
            </w:ins>
          </w:p>
        </w:tc>
        <w:tc>
          <w:tcPr>
            <w:tcW w:w="453" w:type="dxa"/>
            <w:tcBorders>
              <w:left w:val="single" w:sz="4" w:space="0" w:color="auto"/>
            </w:tcBorders>
            <w:vAlign w:val="center"/>
          </w:tcPr>
          <w:p w14:paraId="4D878269" w14:textId="7DE8C43E" w:rsidR="00D128F7" w:rsidRPr="007E0F91" w:rsidRDefault="00D128F7" w:rsidP="00D128F7">
            <w:pPr>
              <w:jc w:val="center"/>
              <w:rPr>
                <w:ins w:id="22153" w:author="Στάθης Καπ" w:date="2023-03-09T06:32:00Z"/>
                <w:sz w:val="16"/>
                <w:szCs w:val="16"/>
              </w:rPr>
            </w:pPr>
            <w:ins w:id="22154" w:author="Στάθης Καπ" w:date="2023-03-09T07:43:00Z">
              <w:r>
                <w:rPr>
                  <w:rFonts w:ascii="Calibri" w:hAnsi="Calibri" w:cs="Calibri"/>
                  <w:color w:val="000000"/>
                  <w:sz w:val="16"/>
                  <w:szCs w:val="16"/>
                </w:rPr>
                <w:t>586</w:t>
              </w:r>
            </w:ins>
          </w:p>
        </w:tc>
        <w:tc>
          <w:tcPr>
            <w:tcW w:w="454" w:type="dxa"/>
            <w:vAlign w:val="center"/>
          </w:tcPr>
          <w:p w14:paraId="62A2CA10" w14:textId="32519048" w:rsidR="00D128F7" w:rsidRPr="007E0F91" w:rsidRDefault="00D128F7" w:rsidP="00D128F7">
            <w:pPr>
              <w:jc w:val="center"/>
              <w:rPr>
                <w:ins w:id="22155" w:author="Στάθης Καπ" w:date="2023-03-09T06:32:00Z"/>
                <w:sz w:val="16"/>
                <w:szCs w:val="16"/>
              </w:rPr>
            </w:pPr>
            <w:ins w:id="22156" w:author="Στάθης Καπ" w:date="2023-03-09T07:43:00Z">
              <w:r>
                <w:rPr>
                  <w:rFonts w:ascii="Calibri" w:hAnsi="Calibri" w:cs="Calibri"/>
                  <w:color w:val="000000"/>
                  <w:sz w:val="16"/>
                  <w:szCs w:val="16"/>
                </w:rPr>
                <w:t>6.24</w:t>
              </w:r>
            </w:ins>
          </w:p>
        </w:tc>
        <w:tc>
          <w:tcPr>
            <w:tcW w:w="454" w:type="dxa"/>
            <w:vAlign w:val="center"/>
          </w:tcPr>
          <w:p w14:paraId="1A2EB270" w14:textId="1B22142B" w:rsidR="00D128F7" w:rsidRPr="007E0F91" w:rsidRDefault="00D128F7" w:rsidP="00D128F7">
            <w:pPr>
              <w:jc w:val="center"/>
              <w:rPr>
                <w:ins w:id="22157" w:author="Στάθης Καπ" w:date="2023-03-09T06:32:00Z"/>
                <w:sz w:val="16"/>
                <w:szCs w:val="16"/>
              </w:rPr>
            </w:pPr>
            <w:ins w:id="22158" w:author="Στάθης Καπ" w:date="2023-03-09T07:43:00Z">
              <w:r>
                <w:rPr>
                  <w:rFonts w:ascii="Calibri" w:hAnsi="Calibri" w:cs="Calibri"/>
                  <w:color w:val="000000"/>
                  <w:sz w:val="16"/>
                  <w:szCs w:val="16"/>
                </w:rPr>
                <w:t>0.275</w:t>
              </w:r>
            </w:ins>
          </w:p>
        </w:tc>
        <w:tc>
          <w:tcPr>
            <w:tcW w:w="457" w:type="dxa"/>
            <w:tcBorders>
              <w:right w:val="single" w:sz="4" w:space="0" w:color="auto"/>
            </w:tcBorders>
            <w:vAlign w:val="center"/>
          </w:tcPr>
          <w:p w14:paraId="0C803860" w14:textId="056C8054" w:rsidR="00D128F7" w:rsidRPr="007E0F91" w:rsidRDefault="00D128F7" w:rsidP="00D128F7">
            <w:pPr>
              <w:jc w:val="center"/>
              <w:rPr>
                <w:ins w:id="22159" w:author="Στάθης Καπ" w:date="2023-03-09T06:32:00Z"/>
                <w:sz w:val="16"/>
                <w:szCs w:val="16"/>
              </w:rPr>
            </w:pPr>
            <w:ins w:id="22160" w:author="Στάθης Καπ" w:date="2023-03-09T07:43:00Z">
              <w:r>
                <w:rPr>
                  <w:rFonts w:ascii="Calibri" w:hAnsi="Calibri" w:cs="Calibri"/>
                  <w:color w:val="000000"/>
                  <w:sz w:val="16"/>
                  <w:szCs w:val="16"/>
                </w:rPr>
                <w:t>28.94</w:t>
              </w:r>
            </w:ins>
          </w:p>
        </w:tc>
        <w:tc>
          <w:tcPr>
            <w:tcW w:w="453" w:type="dxa"/>
            <w:tcBorders>
              <w:left w:val="single" w:sz="4" w:space="0" w:color="auto"/>
            </w:tcBorders>
            <w:vAlign w:val="center"/>
          </w:tcPr>
          <w:p w14:paraId="2DFF6B81" w14:textId="1175C09D" w:rsidR="00D128F7" w:rsidRPr="007E0F91" w:rsidRDefault="00D128F7" w:rsidP="00D128F7">
            <w:pPr>
              <w:jc w:val="center"/>
              <w:rPr>
                <w:ins w:id="22161" w:author="Στάθης Καπ" w:date="2023-03-09T06:32:00Z"/>
                <w:sz w:val="16"/>
                <w:szCs w:val="16"/>
              </w:rPr>
            </w:pPr>
            <w:ins w:id="22162" w:author="Στάθης Καπ" w:date="2023-03-09T07:43:00Z">
              <w:r>
                <w:rPr>
                  <w:rFonts w:ascii="Calibri" w:hAnsi="Calibri" w:cs="Calibri"/>
                  <w:color w:val="000000"/>
                  <w:sz w:val="16"/>
                  <w:szCs w:val="16"/>
                </w:rPr>
                <w:t>560</w:t>
              </w:r>
            </w:ins>
          </w:p>
        </w:tc>
        <w:tc>
          <w:tcPr>
            <w:tcW w:w="454" w:type="dxa"/>
            <w:vAlign w:val="center"/>
          </w:tcPr>
          <w:p w14:paraId="3ACC0948" w14:textId="3A83F77F" w:rsidR="00D128F7" w:rsidRPr="007E0F91" w:rsidRDefault="00D128F7" w:rsidP="00D128F7">
            <w:pPr>
              <w:jc w:val="center"/>
              <w:rPr>
                <w:ins w:id="22163" w:author="Στάθης Καπ" w:date="2023-03-09T06:32:00Z"/>
                <w:sz w:val="16"/>
                <w:szCs w:val="16"/>
              </w:rPr>
            </w:pPr>
            <w:ins w:id="22164" w:author="Στάθης Καπ" w:date="2023-03-09T07:43:00Z">
              <w:r>
                <w:rPr>
                  <w:rFonts w:ascii="Calibri" w:hAnsi="Calibri" w:cs="Calibri"/>
                  <w:color w:val="000000"/>
                  <w:sz w:val="16"/>
                  <w:szCs w:val="16"/>
                </w:rPr>
                <w:t>10.4</w:t>
              </w:r>
            </w:ins>
          </w:p>
        </w:tc>
        <w:tc>
          <w:tcPr>
            <w:tcW w:w="454" w:type="dxa"/>
            <w:vAlign w:val="center"/>
          </w:tcPr>
          <w:p w14:paraId="408CEBB1" w14:textId="59EE2B70" w:rsidR="00D128F7" w:rsidRPr="007E0F91" w:rsidRDefault="00D128F7" w:rsidP="00D128F7">
            <w:pPr>
              <w:jc w:val="center"/>
              <w:rPr>
                <w:ins w:id="22165" w:author="Στάθης Καπ" w:date="2023-03-09T06:32:00Z"/>
                <w:sz w:val="16"/>
                <w:szCs w:val="16"/>
              </w:rPr>
            </w:pPr>
            <w:ins w:id="22166" w:author="Στάθης Καπ" w:date="2023-03-09T07:43:00Z">
              <w:r>
                <w:rPr>
                  <w:rFonts w:ascii="Calibri" w:hAnsi="Calibri" w:cs="Calibri"/>
                  <w:color w:val="000000"/>
                  <w:sz w:val="16"/>
                  <w:szCs w:val="16"/>
                </w:rPr>
                <w:t>0.29</w:t>
              </w:r>
            </w:ins>
          </w:p>
        </w:tc>
        <w:tc>
          <w:tcPr>
            <w:tcW w:w="454" w:type="dxa"/>
            <w:tcBorders>
              <w:right w:val="single" w:sz="4" w:space="0" w:color="auto"/>
            </w:tcBorders>
            <w:vAlign w:val="center"/>
          </w:tcPr>
          <w:p w14:paraId="793ACBA6" w14:textId="21055383" w:rsidR="00D128F7" w:rsidRPr="007E0F91" w:rsidRDefault="00D128F7" w:rsidP="00D128F7">
            <w:pPr>
              <w:jc w:val="center"/>
              <w:rPr>
                <w:ins w:id="22167" w:author="Στάθης Καπ" w:date="2023-03-09T06:32:00Z"/>
                <w:sz w:val="16"/>
                <w:szCs w:val="16"/>
              </w:rPr>
            </w:pPr>
            <w:ins w:id="22168" w:author="Στάθης Καπ" w:date="2023-03-09T07:43:00Z">
              <w:r>
                <w:rPr>
                  <w:rFonts w:ascii="Calibri" w:hAnsi="Calibri" w:cs="Calibri"/>
                  <w:color w:val="000000"/>
                  <w:sz w:val="16"/>
                  <w:szCs w:val="16"/>
                </w:rPr>
                <w:t>25.06</w:t>
              </w:r>
            </w:ins>
          </w:p>
        </w:tc>
        <w:tc>
          <w:tcPr>
            <w:tcW w:w="453" w:type="dxa"/>
            <w:tcBorders>
              <w:left w:val="single" w:sz="4" w:space="0" w:color="auto"/>
            </w:tcBorders>
            <w:vAlign w:val="center"/>
          </w:tcPr>
          <w:p w14:paraId="5FA3A427" w14:textId="0D11F0A2" w:rsidR="00D128F7" w:rsidRPr="007E0F91" w:rsidRDefault="00D128F7" w:rsidP="00D128F7">
            <w:pPr>
              <w:jc w:val="center"/>
              <w:rPr>
                <w:ins w:id="22169" w:author="Στάθης Καπ" w:date="2023-03-09T06:32:00Z"/>
                <w:sz w:val="16"/>
                <w:szCs w:val="16"/>
              </w:rPr>
            </w:pPr>
            <w:ins w:id="22170" w:author="Στάθης Καπ" w:date="2023-03-09T07:43:00Z">
              <w:r>
                <w:rPr>
                  <w:rFonts w:ascii="Calibri" w:hAnsi="Calibri" w:cs="Calibri"/>
                  <w:color w:val="000000"/>
                  <w:sz w:val="16"/>
                  <w:szCs w:val="16"/>
                </w:rPr>
                <w:t>513</w:t>
              </w:r>
            </w:ins>
          </w:p>
        </w:tc>
        <w:tc>
          <w:tcPr>
            <w:tcW w:w="454" w:type="dxa"/>
            <w:vAlign w:val="center"/>
          </w:tcPr>
          <w:p w14:paraId="23DD47F5" w14:textId="0626077A" w:rsidR="00D128F7" w:rsidRPr="007E0F91" w:rsidRDefault="00D128F7" w:rsidP="00D128F7">
            <w:pPr>
              <w:jc w:val="center"/>
              <w:rPr>
                <w:ins w:id="22171" w:author="Στάθης Καπ" w:date="2023-03-09T06:32:00Z"/>
                <w:sz w:val="16"/>
                <w:szCs w:val="16"/>
              </w:rPr>
            </w:pPr>
            <w:ins w:id="22172" w:author="Στάθης Καπ" w:date="2023-03-09T07:43:00Z">
              <w:r>
                <w:rPr>
                  <w:rFonts w:ascii="Calibri" w:hAnsi="Calibri" w:cs="Calibri"/>
                  <w:color w:val="000000"/>
                  <w:sz w:val="16"/>
                  <w:szCs w:val="16"/>
                </w:rPr>
                <w:t>17.92</w:t>
              </w:r>
            </w:ins>
          </w:p>
        </w:tc>
        <w:tc>
          <w:tcPr>
            <w:tcW w:w="454" w:type="dxa"/>
            <w:vAlign w:val="center"/>
          </w:tcPr>
          <w:p w14:paraId="7B1E4908" w14:textId="2D2B4380" w:rsidR="00D128F7" w:rsidRPr="007E0F91" w:rsidRDefault="00D128F7" w:rsidP="00D128F7">
            <w:pPr>
              <w:jc w:val="center"/>
              <w:rPr>
                <w:ins w:id="22173" w:author="Στάθης Καπ" w:date="2023-03-09T06:32:00Z"/>
                <w:sz w:val="16"/>
                <w:szCs w:val="16"/>
              </w:rPr>
            </w:pPr>
            <w:ins w:id="22174" w:author="Στάθης Καπ" w:date="2023-03-09T07:43:00Z">
              <w:r>
                <w:rPr>
                  <w:rFonts w:ascii="Calibri" w:hAnsi="Calibri" w:cs="Calibri"/>
                  <w:color w:val="000000"/>
                  <w:sz w:val="16"/>
                  <w:szCs w:val="16"/>
                </w:rPr>
                <w:t>0.274</w:t>
              </w:r>
            </w:ins>
          </w:p>
        </w:tc>
        <w:tc>
          <w:tcPr>
            <w:tcW w:w="461" w:type="dxa"/>
            <w:tcBorders>
              <w:right w:val="single" w:sz="4" w:space="0" w:color="auto"/>
            </w:tcBorders>
            <w:vAlign w:val="center"/>
          </w:tcPr>
          <w:p w14:paraId="53E4BF9A" w14:textId="6FC95419" w:rsidR="00D128F7" w:rsidRPr="007E0F91" w:rsidRDefault="00D128F7" w:rsidP="00D128F7">
            <w:pPr>
              <w:jc w:val="center"/>
              <w:rPr>
                <w:ins w:id="22175" w:author="Στάθης Καπ" w:date="2023-03-09T06:32:00Z"/>
                <w:sz w:val="16"/>
                <w:szCs w:val="16"/>
              </w:rPr>
            </w:pPr>
            <w:ins w:id="22176" w:author="Στάθης Καπ" w:date="2023-03-09T07:43:00Z">
              <w:r>
                <w:rPr>
                  <w:rFonts w:ascii="Calibri" w:hAnsi="Calibri" w:cs="Calibri"/>
                  <w:color w:val="000000"/>
                  <w:sz w:val="16"/>
                  <w:szCs w:val="16"/>
                </w:rPr>
                <w:t>29.2</w:t>
              </w:r>
            </w:ins>
          </w:p>
        </w:tc>
      </w:tr>
      <w:tr w:rsidR="00D128F7" w14:paraId="748186D2" w14:textId="77777777" w:rsidTr="009861B1">
        <w:trPr>
          <w:trHeight w:val="170"/>
          <w:jc w:val="center"/>
          <w:ins w:id="2217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0CBE03CC" w14:textId="77777777" w:rsidR="00D128F7" w:rsidRPr="007E0F91" w:rsidRDefault="00D128F7" w:rsidP="00D128F7">
            <w:pPr>
              <w:jc w:val="center"/>
              <w:rPr>
                <w:ins w:id="22178" w:author="Στάθης Καπ" w:date="2023-03-09T06:32:00Z"/>
                <w:sz w:val="16"/>
                <w:szCs w:val="16"/>
              </w:rPr>
            </w:pPr>
            <w:ins w:id="22179" w:author="Στάθης Καπ" w:date="2023-03-09T06:32:00Z">
              <w:r w:rsidRPr="009861B1">
                <w:rPr>
                  <w:rFonts w:ascii="Calibri" w:hAnsi="Calibri" w:cs="Calibri"/>
                  <w:color w:val="000000"/>
                  <w:sz w:val="16"/>
                  <w:szCs w:val="16"/>
                </w:rPr>
                <w:t>rc103</w:t>
              </w:r>
            </w:ins>
          </w:p>
        </w:tc>
        <w:tc>
          <w:tcPr>
            <w:tcW w:w="565" w:type="dxa"/>
            <w:tcBorders>
              <w:left w:val="single" w:sz="4" w:space="0" w:color="auto"/>
            </w:tcBorders>
            <w:vAlign w:val="center"/>
          </w:tcPr>
          <w:p w14:paraId="70A47250" w14:textId="7DFA9794" w:rsidR="00D128F7" w:rsidRPr="007E0F91" w:rsidRDefault="00D128F7" w:rsidP="00D128F7">
            <w:pPr>
              <w:jc w:val="center"/>
              <w:rPr>
                <w:ins w:id="22180" w:author="Στάθης Καπ" w:date="2023-03-09T06:32:00Z"/>
                <w:sz w:val="16"/>
                <w:szCs w:val="16"/>
              </w:rPr>
            </w:pPr>
            <w:ins w:id="22181" w:author="Στάθης Καπ" w:date="2023-03-09T07:43:00Z">
              <w:r>
                <w:rPr>
                  <w:rFonts w:ascii="Calibri" w:hAnsi="Calibri" w:cs="Calibri"/>
                  <w:color w:val="000000"/>
                  <w:sz w:val="16"/>
                  <w:szCs w:val="16"/>
                </w:rPr>
                <w:t>764</w:t>
              </w:r>
            </w:ins>
          </w:p>
        </w:tc>
        <w:tc>
          <w:tcPr>
            <w:tcW w:w="679" w:type="dxa"/>
            <w:tcBorders>
              <w:right w:val="single" w:sz="4" w:space="0" w:color="auto"/>
            </w:tcBorders>
            <w:vAlign w:val="center"/>
          </w:tcPr>
          <w:p w14:paraId="6FC252A8" w14:textId="4538F487" w:rsidR="00D128F7" w:rsidRPr="007E0F91" w:rsidRDefault="00D128F7" w:rsidP="00D128F7">
            <w:pPr>
              <w:jc w:val="center"/>
              <w:rPr>
                <w:ins w:id="22182" w:author="Στάθης Καπ" w:date="2023-03-09T06:32:00Z"/>
                <w:sz w:val="16"/>
                <w:szCs w:val="16"/>
              </w:rPr>
            </w:pPr>
            <w:ins w:id="22183" w:author="Στάθης Καπ" w:date="2023-03-09T07:43:00Z">
              <w:r>
                <w:rPr>
                  <w:rFonts w:ascii="Calibri" w:hAnsi="Calibri" w:cs="Calibri"/>
                  <w:color w:val="000000"/>
                  <w:sz w:val="16"/>
                  <w:szCs w:val="16"/>
                </w:rPr>
                <w:t>747</w:t>
              </w:r>
            </w:ins>
          </w:p>
        </w:tc>
        <w:tc>
          <w:tcPr>
            <w:tcW w:w="453" w:type="dxa"/>
            <w:tcBorders>
              <w:left w:val="single" w:sz="4" w:space="0" w:color="auto"/>
            </w:tcBorders>
            <w:vAlign w:val="center"/>
          </w:tcPr>
          <w:p w14:paraId="0CE9F0F1" w14:textId="4E8B445B" w:rsidR="00D128F7" w:rsidRPr="007E0F91" w:rsidRDefault="00D128F7" w:rsidP="00D128F7">
            <w:pPr>
              <w:jc w:val="center"/>
              <w:rPr>
                <w:ins w:id="22184" w:author="Στάθης Καπ" w:date="2023-03-09T06:32:00Z"/>
                <w:sz w:val="16"/>
                <w:szCs w:val="16"/>
              </w:rPr>
            </w:pPr>
            <w:ins w:id="22185" w:author="Στάθης Καπ" w:date="2023-03-09T07:43:00Z">
              <w:r>
                <w:rPr>
                  <w:rFonts w:ascii="Calibri" w:hAnsi="Calibri" w:cs="Calibri"/>
                  <w:color w:val="000000"/>
                  <w:sz w:val="16"/>
                  <w:szCs w:val="16"/>
                </w:rPr>
                <w:t>701</w:t>
              </w:r>
            </w:ins>
          </w:p>
        </w:tc>
        <w:tc>
          <w:tcPr>
            <w:tcW w:w="708" w:type="dxa"/>
            <w:vAlign w:val="center"/>
          </w:tcPr>
          <w:p w14:paraId="05CD1569" w14:textId="19332B35" w:rsidR="00D128F7" w:rsidRPr="007E0F91" w:rsidRDefault="00D128F7" w:rsidP="00D128F7">
            <w:pPr>
              <w:jc w:val="center"/>
              <w:rPr>
                <w:ins w:id="22186" w:author="Στάθης Καπ" w:date="2023-03-09T06:32:00Z"/>
                <w:sz w:val="16"/>
                <w:szCs w:val="16"/>
              </w:rPr>
            </w:pPr>
            <w:ins w:id="22187" w:author="Στάθης Καπ" w:date="2023-03-09T07:43:00Z">
              <w:r>
                <w:rPr>
                  <w:rFonts w:ascii="Calibri" w:hAnsi="Calibri" w:cs="Calibri"/>
                  <w:color w:val="000000"/>
                  <w:sz w:val="16"/>
                  <w:szCs w:val="16"/>
                </w:rPr>
                <w:t>8.25</w:t>
              </w:r>
            </w:ins>
          </w:p>
        </w:tc>
        <w:tc>
          <w:tcPr>
            <w:tcW w:w="652" w:type="dxa"/>
            <w:tcBorders>
              <w:right w:val="single" w:sz="4" w:space="0" w:color="auto"/>
            </w:tcBorders>
            <w:vAlign w:val="center"/>
          </w:tcPr>
          <w:p w14:paraId="27BB180A" w14:textId="267653E9" w:rsidR="00D128F7" w:rsidRPr="007E0F91" w:rsidRDefault="00D128F7" w:rsidP="00D128F7">
            <w:pPr>
              <w:jc w:val="center"/>
              <w:rPr>
                <w:ins w:id="22188" w:author="Στάθης Καπ" w:date="2023-03-09T06:32:00Z"/>
                <w:sz w:val="16"/>
                <w:szCs w:val="16"/>
              </w:rPr>
            </w:pPr>
            <w:ins w:id="22189" w:author="Στάθης Καπ" w:date="2023-03-09T07:43:00Z">
              <w:r>
                <w:rPr>
                  <w:rFonts w:ascii="Calibri" w:hAnsi="Calibri" w:cs="Calibri"/>
                  <w:color w:val="000000"/>
                  <w:sz w:val="16"/>
                  <w:szCs w:val="16"/>
                </w:rPr>
                <w:t>0.607</w:t>
              </w:r>
            </w:ins>
          </w:p>
        </w:tc>
        <w:tc>
          <w:tcPr>
            <w:tcW w:w="453" w:type="dxa"/>
            <w:tcBorders>
              <w:left w:val="single" w:sz="4" w:space="0" w:color="auto"/>
            </w:tcBorders>
            <w:vAlign w:val="center"/>
          </w:tcPr>
          <w:p w14:paraId="4F9608A1" w14:textId="0A41CDF1" w:rsidR="00D128F7" w:rsidRPr="007E0F91" w:rsidRDefault="00D128F7" w:rsidP="00D128F7">
            <w:pPr>
              <w:jc w:val="center"/>
              <w:rPr>
                <w:ins w:id="22190" w:author="Στάθης Καπ" w:date="2023-03-09T06:32:00Z"/>
                <w:sz w:val="16"/>
                <w:szCs w:val="16"/>
              </w:rPr>
            </w:pPr>
            <w:ins w:id="22191" w:author="Στάθης Καπ" w:date="2023-03-09T07:43:00Z">
              <w:r>
                <w:rPr>
                  <w:rFonts w:ascii="Calibri" w:hAnsi="Calibri" w:cs="Calibri"/>
                  <w:color w:val="000000"/>
                  <w:sz w:val="16"/>
                  <w:szCs w:val="16"/>
                </w:rPr>
                <w:t>654</w:t>
              </w:r>
            </w:ins>
          </w:p>
        </w:tc>
        <w:tc>
          <w:tcPr>
            <w:tcW w:w="454" w:type="dxa"/>
            <w:vAlign w:val="center"/>
          </w:tcPr>
          <w:p w14:paraId="49D5EFE4" w14:textId="521A45F6" w:rsidR="00D128F7" w:rsidRPr="007E0F91" w:rsidRDefault="00D128F7" w:rsidP="00D128F7">
            <w:pPr>
              <w:jc w:val="center"/>
              <w:rPr>
                <w:ins w:id="22192" w:author="Στάθης Καπ" w:date="2023-03-09T06:32:00Z"/>
                <w:sz w:val="16"/>
                <w:szCs w:val="16"/>
              </w:rPr>
            </w:pPr>
            <w:ins w:id="22193" w:author="Στάθης Καπ" w:date="2023-03-09T07:43:00Z">
              <w:r>
                <w:rPr>
                  <w:rFonts w:ascii="Calibri" w:hAnsi="Calibri" w:cs="Calibri"/>
                  <w:color w:val="000000"/>
                  <w:sz w:val="16"/>
                  <w:szCs w:val="16"/>
                </w:rPr>
                <w:t>6.7</w:t>
              </w:r>
            </w:ins>
          </w:p>
        </w:tc>
        <w:tc>
          <w:tcPr>
            <w:tcW w:w="454" w:type="dxa"/>
            <w:vAlign w:val="center"/>
          </w:tcPr>
          <w:p w14:paraId="2F60CAC8" w14:textId="34EABEE6" w:rsidR="00D128F7" w:rsidRPr="007E0F91" w:rsidRDefault="00D128F7" w:rsidP="00D128F7">
            <w:pPr>
              <w:jc w:val="center"/>
              <w:rPr>
                <w:ins w:id="22194" w:author="Στάθης Καπ" w:date="2023-03-09T06:32:00Z"/>
                <w:sz w:val="16"/>
                <w:szCs w:val="16"/>
              </w:rPr>
            </w:pPr>
            <w:ins w:id="22195" w:author="Στάθης Καπ" w:date="2023-03-09T07:43:00Z">
              <w:r>
                <w:rPr>
                  <w:rFonts w:ascii="Calibri" w:hAnsi="Calibri" w:cs="Calibri"/>
                  <w:color w:val="000000"/>
                  <w:sz w:val="16"/>
                  <w:szCs w:val="16"/>
                </w:rPr>
                <w:t>0.279</w:t>
              </w:r>
            </w:ins>
          </w:p>
        </w:tc>
        <w:tc>
          <w:tcPr>
            <w:tcW w:w="457" w:type="dxa"/>
            <w:tcBorders>
              <w:right w:val="single" w:sz="4" w:space="0" w:color="auto"/>
            </w:tcBorders>
            <w:vAlign w:val="center"/>
          </w:tcPr>
          <w:p w14:paraId="2F50230A" w14:textId="2CAA5752" w:rsidR="00D128F7" w:rsidRPr="007E0F91" w:rsidRDefault="00D128F7" w:rsidP="00D128F7">
            <w:pPr>
              <w:jc w:val="center"/>
              <w:rPr>
                <w:ins w:id="22196" w:author="Στάθης Καπ" w:date="2023-03-09T06:32:00Z"/>
                <w:sz w:val="16"/>
                <w:szCs w:val="16"/>
              </w:rPr>
            </w:pPr>
            <w:ins w:id="22197" w:author="Στάθης Καπ" w:date="2023-03-09T07:43:00Z">
              <w:r>
                <w:rPr>
                  <w:rFonts w:ascii="Calibri" w:hAnsi="Calibri" w:cs="Calibri"/>
                  <w:color w:val="000000"/>
                  <w:sz w:val="16"/>
                  <w:szCs w:val="16"/>
                </w:rPr>
                <w:t>54.04</w:t>
              </w:r>
            </w:ins>
          </w:p>
        </w:tc>
        <w:tc>
          <w:tcPr>
            <w:tcW w:w="453" w:type="dxa"/>
            <w:tcBorders>
              <w:left w:val="single" w:sz="4" w:space="0" w:color="auto"/>
            </w:tcBorders>
            <w:vAlign w:val="center"/>
          </w:tcPr>
          <w:p w14:paraId="305CFBF1" w14:textId="692D5248" w:rsidR="00D128F7" w:rsidRPr="007E0F91" w:rsidRDefault="00D128F7" w:rsidP="00D128F7">
            <w:pPr>
              <w:jc w:val="center"/>
              <w:rPr>
                <w:ins w:id="22198" w:author="Στάθης Καπ" w:date="2023-03-09T06:32:00Z"/>
                <w:sz w:val="16"/>
                <w:szCs w:val="16"/>
              </w:rPr>
            </w:pPr>
            <w:ins w:id="22199" w:author="Στάθης Καπ" w:date="2023-03-09T07:43:00Z">
              <w:r>
                <w:rPr>
                  <w:rFonts w:ascii="Calibri" w:hAnsi="Calibri" w:cs="Calibri"/>
                  <w:color w:val="000000"/>
                  <w:sz w:val="16"/>
                  <w:szCs w:val="16"/>
                </w:rPr>
                <w:t>623</w:t>
              </w:r>
            </w:ins>
          </w:p>
        </w:tc>
        <w:tc>
          <w:tcPr>
            <w:tcW w:w="454" w:type="dxa"/>
            <w:vAlign w:val="center"/>
          </w:tcPr>
          <w:p w14:paraId="7A3A2710" w14:textId="310E73C9" w:rsidR="00D128F7" w:rsidRPr="007E0F91" w:rsidRDefault="00D128F7" w:rsidP="00D128F7">
            <w:pPr>
              <w:jc w:val="center"/>
              <w:rPr>
                <w:ins w:id="22200" w:author="Στάθης Καπ" w:date="2023-03-09T06:32:00Z"/>
                <w:sz w:val="16"/>
                <w:szCs w:val="16"/>
              </w:rPr>
            </w:pPr>
            <w:ins w:id="22201" w:author="Στάθης Καπ" w:date="2023-03-09T07:43:00Z">
              <w:r>
                <w:rPr>
                  <w:rFonts w:ascii="Calibri" w:hAnsi="Calibri" w:cs="Calibri"/>
                  <w:color w:val="000000"/>
                  <w:sz w:val="16"/>
                  <w:szCs w:val="16"/>
                </w:rPr>
                <w:t>11.13</w:t>
              </w:r>
            </w:ins>
          </w:p>
        </w:tc>
        <w:tc>
          <w:tcPr>
            <w:tcW w:w="454" w:type="dxa"/>
            <w:vAlign w:val="center"/>
          </w:tcPr>
          <w:p w14:paraId="23F97AD7" w14:textId="57DBE0F4" w:rsidR="00D128F7" w:rsidRPr="007E0F91" w:rsidRDefault="00D128F7" w:rsidP="00D128F7">
            <w:pPr>
              <w:jc w:val="center"/>
              <w:rPr>
                <w:ins w:id="22202" w:author="Στάθης Καπ" w:date="2023-03-09T06:32:00Z"/>
                <w:sz w:val="16"/>
                <w:szCs w:val="16"/>
              </w:rPr>
            </w:pPr>
            <w:ins w:id="22203" w:author="Στάθης Καπ" w:date="2023-03-09T07:43:00Z">
              <w:r>
                <w:rPr>
                  <w:rFonts w:ascii="Calibri" w:hAnsi="Calibri" w:cs="Calibri"/>
                  <w:color w:val="000000"/>
                  <w:sz w:val="16"/>
                  <w:szCs w:val="16"/>
                </w:rPr>
                <w:t>0.291</w:t>
              </w:r>
            </w:ins>
          </w:p>
        </w:tc>
        <w:tc>
          <w:tcPr>
            <w:tcW w:w="454" w:type="dxa"/>
            <w:tcBorders>
              <w:right w:val="single" w:sz="4" w:space="0" w:color="auto"/>
            </w:tcBorders>
            <w:vAlign w:val="center"/>
          </w:tcPr>
          <w:p w14:paraId="34EA3E7B" w14:textId="2951D6C5" w:rsidR="00D128F7" w:rsidRPr="007E0F91" w:rsidRDefault="00D128F7" w:rsidP="00D128F7">
            <w:pPr>
              <w:jc w:val="center"/>
              <w:rPr>
                <w:ins w:id="22204" w:author="Στάθης Καπ" w:date="2023-03-09T06:32:00Z"/>
                <w:sz w:val="16"/>
                <w:szCs w:val="16"/>
              </w:rPr>
            </w:pPr>
            <w:ins w:id="22205" w:author="Στάθης Καπ" w:date="2023-03-09T07:43:00Z">
              <w:r>
                <w:rPr>
                  <w:rFonts w:ascii="Calibri" w:hAnsi="Calibri" w:cs="Calibri"/>
                  <w:color w:val="000000"/>
                  <w:sz w:val="16"/>
                  <w:szCs w:val="16"/>
                </w:rPr>
                <w:t>52.06</w:t>
              </w:r>
            </w:ins>
          </w:p>
        </w:tc>
        <w:tc>
          <w:tcPr>
            <w:tcW w:w="453" w:type="dxa"/>
            <w:tcBorders>
              <w:left w:val="single" w:sz="4" w:space="0" w:color="auto"/>
            </w:tcBorders>
            <w:vAlign w:val="center"/>
          </w:tcPr>
          <w:p w14:paraId="196BCD40" w14:textId="476A2C84" w:rsidR="00D128F7" w:rsidRPr="007E0F91" w:rsidRDefault="00D128F7" w:rsidP="00D128F7">
            <w:pPr>
              <w:jc w:val="center"/>
              <w:rPr>
                <w:ins w:id="22206" w:author="Στάθης Καπ" w:date="2023-03-09T06:32:00Z"/>
                <w:sz w:val="16"/>
                <w:szCs w:val="16"/>
              </w:rPr>
            </w:pPr>
            <w:ins w:id="22207" w:author="Στάθης Καπ" w:date="2023-03-09T07:43:00Z">
              <w:r>
                <w:rPr>
                  <w:rFonts w:ascii="Calibri" w:hAnsi="Calibri" w:cs="Calibri"/>
                  <w:color w:val="000000"/>
                  <w:sz w:val="16"/>
                  <w:szCs w:val="16"/>
                </w:rPr>
                <w:t>503</w:t>
              </w:r>
            </w:ins>
          </w:p>
        </w:tc>
        <w:tc>
          <w:tcPr>
            <w:tcW w:w="454" w:type="dxa"/>
            <w:vAlign w:val="center"/>
          </w:tcPr>
          <w:p w14:paraId="57ADDE8D" w14:textId="187C12A2" w:rsidR="00D128F7" w:rsidRPr="007E0F91" w:rsidRDefault="00D128F7" w:rsidP="00D128F7">
            <w:pPr>
              <w:jc w:val="center"/>
              <w:rPr>
                <w:ins w:id="22208" w:author="Στάθης Καπ" w:date="2023-03-09T06:32:00Z"/>
                <w:sz w:val="16"/>
                <w:szCs w:val="16"/>
              </w:rPr>
            </w:pPr>
            <w:ins w:id="22209" w:author="Στάθης Καπ" w:date="2023-03-09T07:43:00Z">
              <w:r>
                <w:rPr>
                  <w:rFonts w:ascii="Calibri" w:hAnsi="Calibri" w:cs="Calibri"/>
                  <w:color w:val="000000"/>
                  <w:sz w:val="16"/>
                  <w:szCs w:val="16"/>
                </w:rPr>
                <w:t>28.25</w:t>
              </w:r>
            </w:ins>
          </w:p>
        </w:tc>
        <w:tc>
          <w:tcPr>
            <w:tcW w:w="454" w:type="dxa"/>
            <w:vAlign w:val="center"/>
          </w:tcPr>
          <w:p w14:paraId="443F99F2" w14:textId="3885D797" w:rsidR="00D128F7" w:rsidRPr="007E0F91" w:rsidRDefault="00D128F7" w:rsidP="00D128F7">
            <w:pPr>
              <w:jc w:val="center"/>
              <w:rPr>
                <w:ins w:id="22210" w:author="Στάθης Καπ" w:date="2023-03-09T06:32:00Z"/>
                <w:sz w:val="16"/>
                <w:szCs w:val="16"/>
              </w:rPr>
            </w:pPr>
            <w:ins w:id="22211" w:author="Στάθης Καπ" w:date="2023-03-09T07:43:00Z">
              <w:r>
                <w:rPr>
                  <w:rFonts w:ascii="Calibri" w:hAnsi="Calibri" w:cs="Calibri"/>
                  <w:color w:val="000000"/>
                  <w:sz w:val="16"/>
                  <w:szCs w:val="16"/>
                </w:rPr>
                <w:t>0.618</w:t>
              </w:r>
            </w:ins>
          </w:p>
        </w:tc>
        <w:tc>
          <w:tcPr>
            <w:tcW w:w="461" w:type="dxa"/>
            <w:tcBorders>
              <w:right w:val="single" w:sz="4" w:space="0" w:color="auto"/>
            </w:tcBorders>
            <w:vAlign w:val="center"/>
          </w:tcPr>
          <w:p w14:paraId="5701A0C5" w14:textId="01AC85F7" w:rsidR="00D128F7" w:rsidRPr="007E0F91" w:rsidRDefault="00D128F7" w:rsidP="00D128F7">
            <w:pPr>
              <w:jc w:val="center"/>
              <w:rPr>
                <w:ins w:id="22212" w:author="Στάθης Καπ" w:date="2023-03-09T06:32:00Z"/>
                <w:sz w:val="16"/>
                <w:szCs w:val="16"/>
              </w:rPr>
            </w:pPr>
            <w:ins w:id="22213" w:author="Στάθης Καπ" w:date="2023-03-09T07:43:00Z">
              <w:r>
                <w:rPr>
                  <w:rFonts w:ascii="Calibri" w:hAnsi="Calibri" w:cs="Calibri"/>
                  <w:color w:val="000000"/>
                  <w:sz w:val="16"/>
                  <w:szCs w:val="16"/>
                </w:rPr>
                <w:t>-1.81</w:t>
              </w:r>
            </w:ins>
          </w:p>
        </w:tc>
      </w:tr>
      <w:tr w:rsidR="00D128F7" w14:paraId="2A362571" w14:textId="77777777" w:rsidTr="009861B1">
        <w:trPr>
          <w:trHeight w:val="170"/>
          <w:jc w:val="center"/>
          <w:ins w:id="2221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81E1DA7" w14:textId="77777777" w:rsidR="00D128F7" w:rsidRPr="007E0F91" w:rsidRDefault="00D128F7" w:rsidP="00D128F7">
            <w:pPr>
              <w:jc w:val="center"/>
              <w:rPr>
                <w:ins w:id="22215" w:author="Στάθης Καπ" w:date="2023-03-09T06:32:00Z"/>
                <w:sz w:val="16"/>
                <w:szCs w:val="16"/>
              </w:rPr>
            </w:pPr>
            <w:ins w:id="22216" w:author="Στάθης Καπ" w:date="2023-03-09T06:32:00Z">
              <w:r w:rsidRPr="009861B1">
                <w:rPr>
                  <w:rFonts w:ascii="Calibri" w:hAnsi="Calibri" w:cs="Calibri"/>
                  <w:color w:val="000000"/>
                  <w:sz w:val="16"/>
                  <w:szCs w:val="16"/>
                </w:rPr>
                <w:t>rc104</w:t>
              </w:r>
            </w:ins>
          </w:p>
        </w:tc>
        <w:tc>
          <w:tcPr>
            <w:tcW w:w="565" w:type="dxa"/>
            <w:tcBorders>
              <w:left w:val="single" w:sz="4" w:space="0" w:color="auto"/>
            </w:tcBorders>
            <w:vAlign w:val="center"/>
          </w:tcPr>
          <w:p w14:paraId="266450C8" w14:textId="44E5A298" w:rsidR="00D128F7" w:rsidRPr="007E0F91" w:rsidRDefault="00D128F7" w:rsidP="00D128F7">
            <w:pPr>
              <w:jc w:val="center"/>
              <w:rPr>
                <w:ins w:id="22217" w:author="Στάθης Καπ" w:date="2023-03-09T06:32:00Z"/>
                <w:sz w:val="16"/>
                <w:szCs w:val="16"/>
              </w:rPr>
            </w:pPr>
            <w:ins w:id="22218" w:author="Στάθης Καπ" w:date="2023-03-09T07:43:00Z">
              <w:r>
                <w:rPr>
                  <w:rFonts w:ascii="Calibri" w:hAnsi="Calibri" w:cs="Calibri"/>
                  <w:color w:val="000000"/>
                  <w:sz w:val="16"/>
                  <w:szCs w:val="16"/>
                </w:rPr>
                <w:t>835</w:t>
              </w:r>
            </w:ins>
          </w:p>
        </w:tc>
        <w:tc>
          <w:tcPr>
            <w:tcW w:w="679" w:type="dxa"/>
            <w:tcBorders>
              <w:right w:val="single" w:sz="4" w:space="0" w:color="auto"/>
            </w:tcBorders>
            <w:vAlign w:val="center"/>
          </w:tcPr>
          <w:p w14:paraId="717BDC93" w14:textId="4136EFD4" w:rsidR="00D128F7" w:rsidRPr="007E0F91" w:rsidRDefault="00D128F7" w:rsidP="00D128F7">
            <w:pPr>
              <w:jc w:val="center"/>
              <w:rPr>
                <w:ins w:id="22219" w:author="Στάθης Καπ" w:date="2023-03-09T06:32:00Z"/>
                <w:sz w:val="16"/>
                <w:szCs w:val="16"/>
              </w:rPr>
            </w:pPr>
            <w:ins w:id="22220" w:author="Στάθης Καπ" w:date="2023-03-09T07:43:00Z">
              <w:r>
                <w:rPr>
                  <w:rFonts w:ascii="Calibri" w:hAnsi="Calibri" w:cs="Calibri"/>
                  <w:color w:val="000000"/>
                  <w:sz w:val="16"/>
                  <w:szCs w:val="16"/>
                </w:rPr>
                <w:t>822</w:t>
              </w:r>
            </w:ins>
          </w:p>
        </w:tc>
        <w:tc>
          <w:tcPr>
            <w:tcW w:w="453" w:type="dxa"/>
            <w:tcBorders>
              <w:left w:val="single" w:sz="4" w:space="0" w:color="auto"/>
            </w:tcBorders>
            <w:vAlign w:val="center"/>
          </w:tcPr>
          <w:p w14:paraId="37C9DE07" w14:textId="2A46D471" w:rsidR="00D128F7" w:rsidRPr="007E0F91" w:rsidRDefault="00D128F7" w:rsidP="00D128F7">
            <w:pPr>
              <w:jc w:val="center"/>
              <w:rPr>
                <w:ins w:id="22221" w:author="Στάθης Καπ" w:date="2023-03-09T06:32:00Z"/>
                <w:sz w:val="16"/>
                <w:szCs w:val="16"/>
              </w:rPr>
            </w:pPr>
            <w:ins w:id="22222" w:author="Στάθης Καπ" w:date="2023-03-09T07:43:00Z">
              <w:r>
                <w:rPr>
                  <w:rFonts w:ascii="Calibri" w:hAnsi="Calibri" w:cs="Calibri"/>
                  <w:color w:val="000000"/>
                  <w:sz w:val="16"/>
                  <w:szCs w:val="16"/>
                </w:rPr>
                <w:t>788</w:t>
              </w:r>
            </w:ins>
          </w:p>
        </w:tc>
        <w:tc>
          <w:tcPr>
            <w:tcW w:w="708" w:type="dxa"/>
            <w:vAlign w:val="center"/>
          </w:tcPr>
          <w:p w14:paraId="5657784D" w14:textId="093893D9" w:rsidR="00D128F7" w:rsidRPr="007E0F91" w:rsidRDefault="00D128F7" w:rsidP="00D128F7">
            <w:pPr>
              <w:jc w:val="center"/>
              <w:rPr>
                <w:ins w:id="22223" w:author="Στάθης Καπ" w:date="2023-03-09T06:32:00Z"/>
                <w:sz w:val="16"/>
                <w:szCs w:val="16"/>
              </w:rPr>
            </w:pPr>
            <w:ins w:id="22224" w:author="Στάθης Καπ" w:date="2023-03-09T07:43:00Z">
              <w:r>
                <w:rPr>
                  <w:rFonts w:ascii="Calibri" w:hAnsi="Calibri" w:cs="Calibri"/>
                  <w:color w:val="000000"/>
                  <w:sz w:val="16"/>
                  <w:szCs w:val="16"/>
                </w:rPr>
                <w:t>5.63</w:t>
              </w:r>
            </w:ins>
          </w:p>
        </w:tc>
        <w:tc>
          <w:tcPr>
            <w:tcW w:w="652" w:type="dxa"/>
            <w:tcBorders>
              <w:right w:val="single" w:sz="4" w:space="0" w:color="auto"/>
            </w:tcBorders>
            <w:vAlign w:val="center"/>
          </w:tcPr>
          <w:p w14:paraId="74AEFFEE" w14:textId="60806318" w:rsidR="00D128F7" w:rsidRPr="007E0F91" w:rsidRDefault="00D128F7" w:rsidP="00D128F7">
            <w:pPr>
              <w:jc w:val="center"/>
              <w:rPr>
                <w:ins w:id="22225" w:author="Στάθης Καπ" w:date="2023-03-09T06:32:00Z"/>
                <w:sz w:val="16"/>
                <w:szCs w:val="16"/>
              </w:rPr>
            </w:pPr>
            <w:ins w:id="22226" w:author="Στάθης Καπ" w:date="2023-03-09T07:43:00Z">
              <w:r>
                <w:rPr>
                  <w:rFonts w:ascii="Calibri" w:hAnsi="Calibri" w:cs="Calibri"/>
                  <w:color w:val="000000"/>
                  <w:sz w:val="16"/>
                  <w:szCs w:val="16"/>
                </w:rPr>
                <w:t>0.594</w:t>
              </w:r>
            </w:ins>
          </w:p>
        </w:tc>
        <w:tc>
          <w:tcPr>
            <w:tcW w:w="453" w:type="dxa"/>
            <w:tcBorders>
              <w:left w:val="single" w:sz="4" w:space="0" w:color="auto"/>
            </w:tcBorders>
            <w:vAlign w:val="center"/>
          </w:tcPr>
          <w:p w14:paraId="789D451E" w14:textId="4C931D1F" w:rsidR="00D128F7" w:rsidRPr="007E0F91" w:rsidRDefault="00D128F7" w:rsidP="00D128F7">
            <w:pPr>
              <w:jc w:val="center"/>
              <w:rPr>
                <w:ins w:id="22227" w:author="Στάθης Καπ" w:date="2023-03-09T06:32:00Z"/>
                <w:sz w:val="16"/>
                <w:szCs w:val="16"/>
              </w:rPr>
            </w:pPr>
            <w:ins w:id="22228" w:author="Στάθης Καπ" w:date="2023-03-09T07:43:00Z">
              <w:r>
                <w:rPr>
                  <w:rFonts w:ascii="Calibri" w:hAnsi="Calibri" w:cs="Calibri"/>
                  <w:color w:val="000000"/>
                  <w:sz w:val="16"/>
                  <w:szCs w:val="16"/>
                </w:rPr>
                <w:t>639</w:t>
              </w:r>
            </w:ins>
          </w:p>
        </w:tc>
        <w:tc>
          <w:tcPr>
            <w:tcW w:w="454" w:type="dxa"/>
            <w:vAlign w:val="center"/>
          </w:tcPr>
          <w:p w14:paraId="4471933F" w14:textId="66CC2F27" w:rsidR="00D128F7" w:rsidRPr="007E0F91" w:rsidRDefault="00D128F7" w:rsidP="00D128F7">
            <w:pPr>
              <w:jc w:val="center"/>
              <w:rPr>
                <w:ins w:id="22229" w:author="Στάθης Καπ" w:date="2023-03-09T06:32:00Z"/>
                <w:sz w:val="16"/>
                <w:szCs w:val="16"/>
              </w:rPr>
            </w:pPr>
            <w:ins w:id="22230" w:author="Στάθης Καπ" w:date="2023-03-09T07:43:00Z">
              <w:r>
                <w:rPr>
                  <w:rFonts w:ascii="Calibri" w:hAnsi="Calibri" w:cs="Calibri"/>
                  <w:color w:val="000000"/>
                  <w:sz w:val="16"/>
                  <w:szCs w:val="16"/>
                </w:rPr>
                <w:t>18.91</w:t>
              </w:r>
            </w:ins>
          </w:p>
        </w:tc>
        <w:tc>
          <w:tcPr>
            <w:tcW w:w="454" w:type="dxa"/>
            <w:vAlign w:val="center"/>
          </w:tcPr>
          <w:p w14:paraId="542AC1C2" w14:textId="3F0DDAF7" w:rsidR="00D128F7" w:rsidRPr="007E0F91" w:rsidRDefault="00D128F7" w:rsidP="00D128F7">
            <w:pPr>
              <w:jc w:val="center"/>
              <w:rPr>
                <w:ins w:id="22231" w:author="Στάθης Καπ" w:date="2023-03-09T06:32:00Z"/>
                <w:sz w:val="16"/>
                <w:szCs w:val="16"/>
              </w:rPr>
            </w:pPr>
            <w:ins w:id="22232" w:author="Στάθης Καπ" w:date="2023-03-09T07:43:00Z">
              <w:r>
                <w:rPr>
                  <w:rFonts w:ascii="Calibri" w:hAnsi="Calibri" w:cs="Calibri"/>
                  <w:color w:val="000000"/>
                  <w:sz w:val="16"/>
                  <w:szCs w:val="16"/>
                </w:rPr>
                <w:t>0.29</w:t>
              </w:r>
            </w:ins>
          </w:p>
        </w:tc>
        <w:tc>
          <w:tcPr>
            <w:tcW w:w="457" w:type="dxa"/>
            <w:tcBorders>
              <w:right w:val="single" w:sz="4" w:space="0" w:color="auto"/>
            </w:tcBorders>
            <w:vAlign w:val="center"/>
          </w:tcPr>
          <w:p w14:paraId="07582292" w14:textId="1196102C" w:rsidR="00D128F7" w:rsidRPr="007E0F91" w:rsidRDefault="00D128F7" w:rsidP="00D128F7">
            <w:pPr>
              <w:jc w:val="center"/>
              <w:rPr>
                <w:ins w:id="22233" w:author="Στάθης Καπ" w:date="2023-03-09T06:32:00Z"/>
                <w:sz w:val="16"/>
                <w:szCs w:val="16"/>
              </w:rPr>
            </w:pPr>
            <w:ins w:id="22234" w:author="Στάθης Καπ" w:date="2023-03-09T07:43:00Z">
              <w:r>
                <w:rPr>
                  <w:rFonts w:ascii="Calibri" w:hAnsi="Calibri" w:cs="Calibri"/>
                  <w:color w:val="000000"/>
                  <w:sz w:val="16"/>
                  <w:szCs w:val="16"/>
                </w:rPr>
                <w:t>51.18</w:t>
              </w:r>
            </w:ins>
          </w:p>
        </w:tc>
        <w:tc>
          <w:tcPr>
            <w:tcW w:w="453" w:type="dxa"/>
            <w:tcBorders>
              <w:left w:val="single" w:sz="4" w:space="0" w:color="auto"/>
            </w:tcBorders>
            <w:vAlign w:val="center"/>
          </w:tcPr>
          <w:p w14:paraId="5B32EE83" w14:textId="5846DFA1" w:rsidR="00D128F7" w:rsidRPr="007E0F91" w:rsidRDefault="00D128F7" w:rsidP="00D128F7">
            <w:pPr>
              <w:jc w:val="center"/>
              <w:rPr>
                <w:ins w:id="22235" w:author="Στάθης Καπ" w:date="2023-03-09T06:32:00Z"/>
                <w:sz w:val="16"/>
                <w:szCs w:val="16"/>
              </w:rPr>
            </w:pPr>
            <w:ins w:id="22236" w:author="Στάθης Καπ" w:date="2023-03-09T07:43:00Z">
              <w:r>
                <w:rPr>
                  <w:rFonts w:ascii="Calibri" w:hAnsi="Calibri" w:cs="Calibri"/>
                  <w:color w:val="000000"/>
                  <w:sz w:val="16"/>
                  <w:szCs w:val="16"/>
                </w:rPr>
                <w:t>617</w:t>
              </w:r>
            </w:ins>
          </w:p>
        </w:tc>
        <w:tc>
          <w:tcPr>
            <w:tcW w:w="454" w:type="dxa"/>
            <w:vAlign w:val="center"/>
          </w:tcPr>
          <w:p w14:paraId="4BF50FA0" w14:textId="7C617DD7" w:rsidR="00D128F7" w:rsidRPr="007E0F91" w:rsidRDefault="00D128F7" w:rsidP="00D128F7">
            <w:pPr>
              <w:jc w:val="center"/>
              <w:rPr>
                <w:ins w:id="22237" w:author="Στάθης Καπ" w:date="2023-03-09T06:32:00Z"/>
                <w:sz w:val="16"/>
                <w:szCs w:val="16"/>
              </w:rPr>
            </w:pPr>
            <w:ins w:id="22238" w:author="Στάθης Καπ" w:date="2023-03-09T07:43:00Z">
              <w:r>
                <w:rPr>
                  <w:rFonts w:ascii="Calibri" w:hAnsi="Calibri" w:cs="Calibri"/>
                  <w:color w:val="000000"/>
                  <w:sz w:val="16"/>
                  <w:szCs w:val="16"/>
                </w:rPr>
                <w:t>21.7</w:t>
              </w:r>
            </w:ins>
          </w:p>
        </w:tc>
        <w:tc>
          <w:tcPr>
            <w:tcW w:w="454" w:type="dxa"/>
            <w:vAlign w:val="center"/>
          </w:tcPr>
          <w:p w14:paraId="13654684" w14:textId="17A12EE4" w:rsidR="00D128F7" w:rsidRPr="007E0F91" w:rsidRDefault="00D128F7" w:rsidP="00D128F7">
            <w:pPr>
              <w:jc w:val="center"/>
              <w:rPr>
                <w:ins w:id="22239" w:author="Στάθης Καπ" w:date="2023-03-09T06:32:00Z"/>
                <w:sz w:val="16"/>
                <w:szCs w:val="16"/>
              </w:rPr>
            </w:pPr>
            <w:ins w:id="22240" w:author="Στάθης Καπ" w:date="2023-03-09T07:43:00Z">
              <w:r>
                <w:rPr>
                  <w:rFonts w:ascii="Calibri" w:hAnsi="Calibri" w:cs="Calibri"/>
                  <w:color w:val="000000"/>
                  <w:sz w:val="16"/>
                  <w:szCs w:val="16"/>
                </w:rPr>
                <w:t>0.324</w:t>
              </w:r>
            </w:ins>
          </w:p>
        </w:tc>
        <w:tc>
          <w:tcPr>
            <w:tcW w:w="454" w:type="dxa"/>
            <w:tcBorders>
              <w:right w:val="single" w:sz="4" w:space="0" w:color="auto"/>
            </w:tcBorders>
            <w:vAlign w:val="center"/>
          </w:tcPr>
          <w:p w14:paraId="2F4F042E" w14:textId="1D90A983" w:rsidR="00D128F7" w:rsidRPr="007E0F91" w:rsidRDefault="00D128F7" w:rsidP="00D128F7">
            <w:pPr>
              <w:jc w:val="center"/>
              <w:rPr>
                <w:ins w:id="22241" w:author="Στάθης Καπ" w:date="2023-03-09T06:32:00Z"/>
                <w:sz w:val="16"/>
                <w:szCs w:val="16"/>
              </w:rPr>
            </w:pPr>
            <w:ins w:id="22242" w:author="Στάθης Καπ" w:date="2023-03-09T07:43:00Z">
              <w:r>
                <w:rPr>
                  <w:rFonts w:ascii="Calibri" w:hAnsi="Calibri" w:cs="Calibri"/>
                  <w:color w:val="000000"/>
                  <w:sz w:val="16"/>
                  <w:szCs w:val="16"/>
                </w:rPr>
                <w:t>45.45</w:t>
              </w:r>
            </w:ins>
          </w:p>
        </w:tc>
        <w:tc>
          <w:tcPr>
            <w:tcW w:w="453" w:type="dxa"/>
            <w:tcBorders>
              <w:left w:val="single" w:sz="4" w:space="0" w:color="auto"/>
            </w:tcBorders>
            <w:vAlign w:val="center"/>
          </w:tcPr>
          <w:p w14:paraId="05602478" w14:textId="5DDFA32C" w:rsidR="00D128F7" w:rsidRPr="007E0F91" w:rsidRDefault="00D128F7" w:rsidP="00D128F7">
            <w:pPr>
              <w:jc w:val="center"/>
              <w:rPr>
                <w:ins w:id="22243" w:author="Στάθης Καπ" w:date="2023-03-09T06:32:00Z"/>
                <w:sz w:val="16"/>
                <w:szCs w:val="16"/>
              </w:rPr>
            </w:pPr>
            <w:ins w:id="22244" w:author="Στάθης Καπ" w:date="2023-03-09T07:43:00Z">
              <w:r>
                <w:rPr>
                  <w:rFonts w:ascii="Calibri" w:hAnsi="Calibri" w:cs="Calibri"/>
                  <w:color w:val="000000"/>
                  <w:sz w:val="16"/>
                  <w:szCs w:val="16"/>
                </w:rPr>
                <w:t>549</w:t>
              </w:r>
            </w:ins>
          </w:p>
        </w:tc>
        <w:tc>
          <w:tcPr>
            <w:tcW w:w="454" w:type="dxa"/>
            <w:vAlign w:val="center"/>
          </w:tcPr>
          <w:p w14:paraId="5463B535" w14:textId="4396D9CE" w:rsidR="00D128F7" w:rsidRPr="007E0F91" w:rsidRDefault="00D128F7" w:rsidP="00D128F7">
            <w:pPr>
              <w:jc w:val="center"/>
              <w:rPr>
                <w:ins w:id="22245" w:author="Στάθης Καπ" w:date="2023-03-09T06:32:00Z"/>
                <w:sz w:val="16"/>
                <w:szCs w:val="16"/>
              </w:rPr>
            </w:pPr>
            <w:ins w:id="22246" w:author="Στάθης Καπ" w:date="2023-03-09T07:43:00Z">
              <w:r>
                <w:rPr>
                  <w:rFonts w:ascii="Calibri" w:hAnsi="Calibri" w:cs="Calibri"/>
                  <w:color w:val="000000"/>
                  <w:sz w:val="16"/>
                  <w:szCs w:val="16"/>
                </w:rPr>
                <w:t>30.33</w:t>
              </w:r>
            </w:ins>
          </w:p>
        </w:tc>
        <w:tc>
          <w:tcPr>
            <w:tcW w:w="454" w:type="dxa"/>
            <w:vAlign w:val="center"/>
          </w:tcPr>
          <w:p w14:paraId="102B9324" w14:textId="4BE74F93" w:rsidR="00D128F7" w:rsidRPr="007E0F91" w:rsidRDefault="00D128F7" w:rsidP="00D128F7">
            <w:pPr>
              <w:jc w:val="center"/>
              <w:rPr>
                <w:ins w:id="22247" w:author="Στάθης Καπ" w:date="2023-03-09T06:32:00Z"/>
                <w:sz w:val="16"/>
                <w:szCs w:val="16"/>
              </w:rPr>
            </w:pPr>
            <w:ins w:id="22248" w:author="Στάθης Καπ" w:date="2023-03-09T07:43:00Z">
              <w:r>
                <w:rPr>
                  <w:rFonts w:ascii="Calibri" w:hAnsi="Calibri" w:cs="Calibri"/>
                  <w:color w:val="000000"/>
                  <w:sz w:val="16"/>
                  <w:szCs w:val="16"/>
                </w:rPr>
                <w:t>0.413</w:t>
              </w:r>
            </w:ins>
          </w:p>
        </w:tc>
        <w:tc>
          <w:tcPr>
            <w:tcW w:w="461" w:type="dxa"/>
            <w:tcBorders>
              <w:right w:val="single" w:sz="4" w:space="0" w:color="auto"/>
            </w:tcBorders>
            <w:vAlign w:val="center"/>
          </w:tcPr>
          <w:p w14:paraId="72B87A3B" w14:textId="03E4930C" w:rsidR="00D128F7" w:rsidRPr="007E0F91" w:rsidRDefault="00D128F7" w:rsidP="00D128F7">
            <w:pPr>
              <w:jc w:val="center"/>
              <w:rPr>
                <w:ins w:id="22249" w:author="Στάθης Καπ" w:date="2023-03-09T06:32:00Z"/>
                <w:sz w:val="16"/>
                <w:szCs w:val="16"/>
              </w:rPr>
            </w:pPr>
            <w:ins w:id="22250" w:author="Στάθης Καπ" w:date="2023-03-09T07:43:00Z">
              <w:r>
                <w:rPr>
                  <w:rFonts w:ascii="Calibri" w:hAnsi="Calibri" w:cs="Calibri"/>
                  <w:color w:val="000000"/>
                  <w:sz w:val="16"/>
                  <w:szCs w:val="16"/>
                </w:rPr>
                <w:t>30.47</w:t>
              </w:r>
            </w:ins>
          </w:p>
        </w:tc>
      </w:tr>
      <w:tr w:rsidR="00D128F7" w14:paraId="585FAB0B" w14:textId="77777777" w:rsidTr="009861B1">
        <w:trPr>
          <w:trHeight w:val="170"/>
          <w:jc w:val="center"/>
          <w:ins w:id="2225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A472B33" w14:textId="77777777" w:rsidR="00D128F7" w:rsidRPr="007E0F91" w:rsidRDefault="00D128F7" w:rsidP="00D128F7">
            <w:pPr>
              <w:jc w:val="center"/>
              <w:rPr>
                <w:ins w:id="22252" w:author="Στάθης Καπ" w:date="2023-03-09T06:32:00Z"/>
                <w:sz w:val="16"/>
                <w:szCs w:val="16"/>
              </w:rPr>
            </w:pPr>
            <w:ins w:id="22253" w:author="Στάθης Καπ" w:date="2023-03-09T06:32:00Z">
              <w:r w:rsidRPr="009861B1">
                <w:rPr>
                  <w:rFonts w:ascii="Calibri" w:hAnsi="Calibri" w:cs="Calibri"/>
                  <w:color w:val="000000"/>
                  <w:sz w:val="16"/>
                  <w:szCs w:val="16"/>
                </w:rPr>
                <w:t>rc105</w:t>
              </w:r>
            </w:ins>
          </w:p>
        </w:tc>
        <w:tc>
          <w:tcPr>
            <w:tcW w:w="565" w:type="dxa"/>
            <w:tcBorders>
              <w:left w:val="single" w:sz="4" w:space="0" w:color="auto"/>
            </w:tcBorders>
            <w:vAlign w:val="center"/>
          </w:tcPr>
          <w:p w14:paraId="17514ADA" w14:textId="119A194E" w:rsidR="00D128F7" w:rsidRPr="007E0F91" w:rsidRDefault="00D128F7" w:rsidP="00D128F7">
            <w:pPr>
              <w:jc w:val="center"/>
              <w:rPr>
                <w:ins w:id="22254" w:author="Στάθης Καπ" w:date="2023-03-09T06:32:00Z"/>
                <w:sz w:val="16"/>
                <w:szCs w:val="16"/>
              </w:rPr>
            </w:pPr>
            <w:ins w:id="22255" w:author="Στάθης Καπ" w:date="2023-03-09T07:43:00Z">
              <w:r>
                <w:rPr>
                  <w:rFonts w:ascii="Calibri" w:hAnsi="Calibri" w:cs="Calibri"/>
                  <w:color w:val="000000"/>
                  <w:sz w:val="16"/>
                  <w:szCs w:val="16"/>
                </w:rPr>
                <w:t>682</w:t>
              </w:r>
            </w:ins>
          </w:p>
        </w:tc>
        <w:tc>
          <w:tcPr>
            <w:tcW w:w="679" w:type="dxa"/>
            <w:tcBorders>
              <w:right w:val="single" w:sz="4" w:space="0" w:color="auto"/>
            </w:tcBorders>
            <w:vAlign w:val="center"/>
          </w:tcPr>
          <w:p w14:paraId="24B14279" w14:textId="524BB148" w:rsidR="00D128F7" w:rsidRPr="007E0F91" w:rsidRDefault="00D128F7" w:rsidP="00D128F7">
            <w:pPr>
              <w:jc w:val="center"/>
              <w:rPr>
                <w:ins w:id="22256" w:author="Στάθης Καπ" w:date="2023-03-09T06:32:00Z"/>
                <w:sz w:val="16"/>
                <w:szCs w:val="16"/>
              </w:rPr>
            </w:pPr>
            <w:ins w:id="22257" w:author="Στάθης Καπ" w:date="2023-03-09T07:43:00Z">
              <w:r>
                <w:rPr>
                  <w:rFonts w:ascii="Calibri" w:hAnsi="Calibri" w:cs="Calibri"/>
                  <w:color w:val="000000"/>
                  <w:sz w:val="16"/>
                  <w:szCs w:val="16"/>
                </w:rPr>
                <w:t>654</w:t>
              </w:r>
            </w:ins>
          </w:p>
        </w:tc>
        <w:tc>
          <w:tcPr>
            <w:tcW w:w="453" w:type="dxa"/>
            <w:tcBorders>
              <w:left w:val="single" w:sz="4" w:space="0" w:color="auto"/>
            </w:tcBorders>
            <w:vAlign w:val="center"/>
          </w:tcPr>
          <w:p w14:paraId="3F4FD50E" w14:textId="03CE3009" w:rsidR="00D128F7" w:rsidRPr="007E0F91" w:rsidRDefault="00D128F7" w:rsidP="00D128F7">
            <w:pPr>
              <w:jc w:val="center"/>
              <w:rPr>
                <w:ins w:id="22258" w:author="Στάθης Καπ" w:date="2023-03-09T06:32:00Z"/>
                <w:sz w:val="16"/>
                <w:szCs w:val="16"/>
              </w:rPr>
            </w:pPr>
            <w:ins w:id="22259" w:author="Στάθης Καπ" w:date="2023-03-09T07:43:00Z">
              <w:r>
                <w:rPr>
                  <w:rFonts w:ascii="Calibri" w:hAnsi="Calibri" w:cs="Calibri"/>
                  <w:color w:val="000000"/>
                  <w:sz w:val="16"/>
                  <w:szCs w:val="16"/>
                </w:rPr>
                <w:t>598</w:t>
              </w:r>
            </w:ins>
          </w:p>
        </w:tc>
        <w:tc>
          <w:tcPr>
            <w:tcW w:w="708" w:type="dxa"/>
            <w:vAlign w:val="center"/>
          </w:tcPr>
          <w:p w14:paraId="74AD3D4B" w14:textId="0C063590" w:rsidR="00D128F7" w:rsidRPr="007E0F91" w:rsidRDefault="00D128F7" w:rsidP="00D128F7">
            <w:pPr>
              <w:jc w:val="center"/>
              <w:rPr>
                <w:ins w:id="22260" w:author="Στάθης Καπ" w:date="2023-03-09T06:32:00Z"/>
                <w:sz w:val="16"/>
                <w:szCs w:val="16"/>
              </w:rPr>
            </w:pPr>
            <w:ins w:id="22261" w:author="Στάθης Καπ" w:date="2023-03-09T07:43:00Z">
              <w:r>
                <w:rPr>
                  <w:rFonts w:ascii="Calibri" w:hAnsi="Calibri" w:cs="Calibri"/>
                  <w:color w:val="000000"/>
                  <w:sz w:val="16"/>
                  <w:szCs w:val="16"/>
                </w:rPr>
                <w:t>12.32</w:t>
              </w:r>
            </w:ins>
          </w:p>
        </w:tc>
        <w:tc>
          <w:tcPr>
            <w:tcW w:w="652" w:type="dxa"/>
            <w:tcBorders>
              <w:right w:val="single" w:sz="4" w:space="0" w:color="auto"/>
            </w:tcBorders>
            <w:vAlign w:val="center"/>
          </w:tcPr>
          <w:p w14:paraId="351563D4" w14:textId="1CC50F18" w:rsidR="00D128F7" w:rsidRPr="007E0F91" w:rsidRDefault="00D128F7" w:rsidP="00D128F7">
            <w:pPr>
              <w:jc w:val="center"/>
              <w:rPr>
                <w:ins w:id="22262" w:author="Στάθης Καπ" w:date="2023-03-09T06:32:00Z"/>
                <w:sz w:val="16"/>
                <w:szCs w:val="16"/>
              </w:rPr>
            </w:pPr>
            <w:ins w:id="22263" w:author="Στάθης Καπ" w:date="2023-03-09T07:43:00Z">
              <w:r>
                <w:rPr>
                  <w:rFonts w:ascii="Calibri" w:hAnsi="Calibri" w:cs="Calibri"/>
                  <w:color w:val="000000"/>
                  <w:sz w:val="16"/>
                  <w:szCs w:val="16"/>
                </w:rPr>
                <w:t>0.361</w:t>
              </w:r>
            </w:ins>
          </w:p>
        </w:tc>
        <w:tc>
          <w:tcPr>
            <w:tcW w:w="453" w:type="dxa"/>
            <w:tcBorders>
              <w:left w:val="single" w:sz="4" w:space="0" w:color="auto"/>
            </w:tcBorders>
            <w:vAlign w:val="center"/>
          </w:tcPr>
          <w:p w14:paraId="10A37FFB" w14:textId="20D9DE68" w:rsidR="00D128F7" w:rsidRPr="007E0F91" w:rsidRDefault="00D128F7" w:rsidP="00D128F7">
            <w:pPr>
              <w:jc w:val="center"/>
              <w:rPr>
                <w:ins w:id="22264" w:author="Στάθης Καπ" w:date="2023-03-09T06:32:00Z"/>
                <w:sz w:val="16"/>
                <w:szCs w:val="16"/>
              </w:rPr>
            </w:pPr>
            <w:ins w:id="22265" w:author="Στάθης Καπ" w:date="2023-03-09T07:43:00Z">
              <w:r>
                <w:rPr>
                  <w:rFonts w:ascii="Calibri" w:hAnsi="Calibri" w:cs="Calibri"/>
                  <w:color w:val="000000"/>
                  <w:sz w:val="16"/>
                  <w:szCs w:val="16"/>
                </w:rPr>
                <w:t>497</w:t>
              </w:r>
            </w:ins>
          </w:p>
        </w:tc>
        <w:tc>
          <w:tcPr>
            <w:tcW w:w="454" w:type="dxa"/>
            <w:vAlign w:val="center"/>
          </w:tcPr>
          <w:p w14:paraId="6B7169FE" w14:textId="6D3F879D" w:rsidR="00D128F7" w:rsidRPr="007E0F91" w:rsidRDefault="00D128F7" w:rsidP="00D128F7">
            <w:pPr>
              <w:jc w:val="center"/>
              <w:rPr>
                <w:ins w:id="22266" w:author="Στάθης Καπ" w:date="2023-03-09T06:32:00Z"/>
                <w:sz w:val="16"/>
                <w:szCs w:val="16"/>
              </w:rPr>
            </w:pPr>
            <w:ins w:id="22267" w:author="Στάθης Καπ" w:date="2023-03-09T07:43:00Z">
              <w:r>
                <w:rPr>
                  <w:rFonts w:ascii="Calibri" w:hAnsi="Calibri" w:cs="Calibri"/>
                  <w:color w:val="000000"/>
                  <w:sz w:val="16"/>
                  <w:szCs w:val="16"/>
                </w:rPr>
                <w:t>16.89</w:t>
              </w:r>
            </w:ins>
          </w:p>
        </w:tc>
        <w:tc>
          <w:tcPr>
            <w:tcW w:w="454" w:type="dxa"/>
            <w:vAlign w:val="center"/>
          </w:tcPr>
          <w:p w14:paraId="78FC1CBF" w14:textId="44EEF996" w:rsidR="00D128F7" w:rsidRPr="007E0F91" w:rsidRDefault="00D128F7" w:rsidP="00D128F7">
            <w:pPr>
              <w:jc w:val="center"/>
              <w:rPr>
                <w:ins w:id="22268" w:author="Στάθης Καπ" w:date="2023-03-09T06:32:00Z"/>
                <w:sz w:val="16"/>
                <w:szCs w:val="16"/>
              </w:rPr>
            </w:pPr>
            <w:ins w:id="22269" w:author="Στάθης Καπ" w:date="2023-03-09T07:43:00Z">
              <w:r>
                <w:rPr>
                  <w:rFonts w:ascii="Calibri" w:hAnsi="Calibri" w:cs="Calibri"/>
                  <w:color w:val="000000"/>
                  <w:sz w:val="16"/>
                  <w:szCs w:val="16"/>
                </w:rPr>
                <w:t>0.316</w:t>
              </w:r>
            </w:ins>
          </w:p>
        </w:tc>
        <w:tc>
          <w:tcPr>
            <w:tcW w:w="457" w:type="dxa"/>
            <w:tcBorders>
              <w:right w:val="single" w:sz="4" w:space="0" w:color="auto"/>
            </w:tcBorders>
            <w:vAlign w:val="center"/>
          </w:tcPr>
          <w:p w14:paraId="7AE7C5BE" w14:textId="1EE9CC68" w:rsidR="00D128F7" w:rsidRPr="007E0F91" w:rsidRDefault="00D128F7" w:rsidP="00D128F7">
            <w:pPr>
              <w:jc w:val="center"/>
              <w:rPr>
                <w:ins w:id="22270" w:author="Στάθης Καπ" w:date="2023-03-09T06:32:00Z"/>
                <w:sz w:val="16"/>
                <w:szCs w:val="16"/>
              </w:rPr>
            </w:pPr>
            <w:ins w:id="22271" w:author="Στάθης Καπ" w:date="2023-03-09T07:43:00Z">
              <w:r>
                <w:rPr>
                  <w:rFonts w:ascii="Calibri" w:hAnsi="Calibri" w:cs="Calibri"/>
                  <w:color w:val="000000"/>
                  <w:sz w:val="16"/>
                  <w:szCs w:val="16"/>
                </w:rPr>
                <w:t>12.47</w:t>
              </w:r>
            </w:ins>
          </w:p>
        </w:tc>
        <w:tc>
          <w:tcPr>
            <w:tcW w:w="453" w:type="dxa"/>
            <w:tcBorders>
              <w:left w:val="single" w:sz="4" w:space="0" w:color="auto"/>
            </w:tcBorders>
            <w:vAlign w:val="center"/>
          </w:tcPr>
          <w:p w14:paraId="2899FBB1" w14:textId="3DB95721" w:rsidR="00D128F7" w:rsidRPr="007E0F91" w:rsidRDefault="00D128F7" w:rsidP="00D128F7">
            <w:pPr>
              <w:jc w:val="center"/>
              <w:rPr>
                <w:ins w:id="22272" w:author="Στάθης Καπ" w:date="2023-03-09T06:32:00Z"/>
                <w:sz w:val="16"/>
                <w:szCs w:val="16"/>
              </w:rPr>
            </w:pPr>
            <w:ins w:id="22273" w:author="Στάθης Καπ" w:date="2023-03-09T07:43:00Z">
              <w:r>
                <w:rPr>
                  <w:rFonts w:ascii="Calibri" w:hAnsi="Calibri" w:cs="Calibri"/>
                  <w:color w:val="000000"/>
                  <w:sz w:val="16"/>
                  <w:szCs w:val="16"/>
                </w:rPr>
                <w:t>474</w:t>
              </w:r>
            </w:ins>
          </w:p>
        </w:tc>
        <w:tc>
          <w:tcPr>
            <w:tcW w:w="454" w:type="dxa"/>
            <w:vAlign w:val="center"/>
          </w:tcPr>
          <w:p w14:paraId="36597DE8" w14:textId="4A155E39" w:rsidR="00D128F7" w:rsidRPr="007E0F91" w:rsidRDefault="00D128F7" w:rsidP="00D128F7">
            <w:pPr>
              <w:jc w:val="center"/>
              <w:rPr>
                <w:ins w:id="22274" w:author="Στάθης Καπ" w:date="2023-03-09T06:32:00Z"/>
                <w:sz w:val="16"/>
                <w:szCs w:val="16"/>
              </w:rPr>
            </w:pPr>
            <w:ins w:id="22275" w:author="Στάθης Καπ" w:date="2023-03-09T07:43:00Z">
              <w:r>
                <w:rPr>
                  <w:rFonts w:ascii="Calibri" w:hAnsi="Calibri" w:cs="Calibri"/>
                  <w:color w:val="000000"/>
                  <w:sz w:val="16"/>
                  <w:szCs w:val="16"/>
                </w:rPr>
                <w:t>20.74</w:t>
              </w:r>
            </w:ins>
          </w:p>
        </w:tc>
        <w:tc>
          <w:tcPr>
            <w:tcW w:w="454" w:type="dxa"/>
            <w:vAlign w:val="center"/>
          </w:tcPr>
          <w:p w14:paraId="2240077F" w14:textId="2FB887E1" w:rsidR="00D128F7" w:rsidRPr="007E0F91" w:rsidRDefault="00D128F7" w:rsidP="00D128F7">
            <w:pPr>
              <w:jc w:val="center"/>
              <w:rPr>
                <w:ins w:id="22276" w:author="Στάθης Καπ" w:date="2023-03-09T06:32:00Z"/>
                <w:sz w:val="16"/>
                <w:szCs w:val="16"/>
              </w:rPr>
            </w:pPr>
            <w:ins w:id="22277" w:author="Στάθης Καπ" w:date="2023-03-09T07:43:00Z">
              <w:r>
                <w:rPr>
                  <w:rFonts w:ascii="Calibri" w:hAnsi="Calibri" w:cs="Calibri"/>
                  <w:color w:val="000000"/>
                  <w:sz w:val="16"/>
                  <w:szCs w:val="16"/>
                </w:rPr>
                <w:t>0.275</w:t>
              </w:r>
            </w:ins>
          </w:p>
        </w:tc>
        <w:tc>
          <w:tcPr>
            <w:tcW w:w="454" w:type="dxa"/>
            <w:tcBorders>
              <w:right w:val="single" w:sz="4" w:space="0" w:color="auto"/>
            </w:tcBorders>
            <w:vAlign w:val="center"/>
          </w:tcPr>
          <w:p w14:paraId="0D6C614A" w14:textId="55419E3A" w:rsidR="00D128F7" w:rsidRPr="007E0F91" w:rsidRDefault="00D128F7" w:rsidP="00D128F7">
            <w:pPr>
              <w:jc w:val="center"/>
              <w:rPr>
                <w:ins w:id="22278" w:author="Στάθης Καπ" w:date="2023-03-09T06:32:00Z"/>
                <w:sz w:val="16"/>
                <w:szCs w:val="16"/>
              </w:rPr>
            </w:pPr>
            <w:ins w:id="22279" w:author="Στάθης Καπ" w:date="2023-03-09T07:43:00Z">
              <w:r>
                <w:rPr>
                  <w:rFonts w:ascii="Calibri" w:hAnsi="Calibri" w:cs="Calibri"/>
                  <w:color w:val="000000"/>
                  <w:sz w:val="16"/>
                  <w:szCs w:val="16"/>
                </w:rPr>
                <w:t>23.82</w:t>
              </w:r>
            </w:ins>
          </w:p>
        </w:tc>
        <w:tc>
          <w:tcPr>
            <w:tcW w:w="453" w:type="dxa"/>
            <w:tcBorders>
              <w:left w:val="single" w:sz="4" w:space="0" w:color="auto"/>
            </w:tcBorders>
            <w:vAlign w:val="center"/>
          </w:tcPr>
          <w:p w14:paraId="11DD18AC" w14:textId="676ADAAB" w:rsidR="00D128F7" w:rsidRPr="007E0F91" w:rsidRDefault="00D128F7" w:rsidP="00D128F7">
            <w:pPr>
              <w:jc w:val="center"/>
              <w:rPr>
                <w:ins w:id="22280" w:author="Στάθης Καπ" w:date="2023-03-09T06:32:00Z"/>
                <w:sz w:val="16"/>
                <w:szCs w:val="16"/>
              </w:rPr>
            </w:pPr>
            <w:ins w:id="22281" w:author="Στάθης Καπ" w:date="2023-03-09T07:43:00Z">
              <w:r>
                <w:rPr>
                  <w:rFonts w:ascii="Calibri" w:hAnsi="Calibri" w:cs="Calibri"/>
                  <w:color w:val="000000"/>
                  <w:sz w:val="16"/>
                  <w:szCs w:val="16"/>
                </w:rPr>
                <w:t>469</w:t>
              </w:r>
            </w:ins>
          </w:p>
        </w:tc>
        <w:tc>
          <w:tcPr>
            <w:tcW w:w="454" w:type="dxa"/>
            <w:vAlign w:val="center"/>
          </w:tcPr>
          <w:p w14:paraId="6A082838" w14:textId="6F3731A4" w:rsidR="00D128F7" w:rsidRPr="007E0F91" w:rsidRDefault="00D128F7" w:rsidP="00D128F7">
            <w:pPr>
              <w:jc w:val="center"/>
              <w:rPr>
                <w:ins w:id="22282" w:author="Στάθης Καπ" w:date="2023-03-09T06:32:00Z"/>
                <w:sz w:val="16"/>
                <w:szCs w:val="16"/>
              </w:rPr>
            </w:pPr>
            <w:ins w:id="22283" w:author="Στάθης Καπ" w:date="2023-03-09T07:43:00Z">
              <w:r>
                <w:rPr>
                  <w:rFonts w:ascii="Calibri" w:hAnsi="Calibri" w:cs="Calibri"/>
                  <w:color w:val="000000"/>
                  <w:sz w:val="16"/>
                  <w:szCs w:val="16"/>
                </w:rPr>
                <w:t>21.57</w:t>
              </w:r>
            </w:ins>
          </w:p>
        </w:tc>
        <w:tc>
          <w:tcPr>
            <w:tcW w:w="454" w:type="dxa"/>
            <w:vAlign w:val="center"/>
          </w:tcPr>
          <w:p w14:paraId="55FBCCDA" w14:textId="2B201619" w:rsidR="00D128F7" w:rsidRPr="007E0F91" w:rsidRDefault="00D128F7" w:rsidP="00D128F7">
            <w:pPr>
              <w:jc w:val="center"/>
              <w:rPr>
                <w:ins w:id="22284" w:author="Στάθης Καπ" w:date="2023-03-09T06:32:00Z"/>
                <w:sz w:val="16"/>
                <w:szCs w:val="16"/>
              </w:rPr>
            </w:pPr>
            <w:ins w:id="22285" w:author="Στάθης Καπ" w:date="2023-03-09T07:43:00Z">
              <w:r>
                <w:rPr>
                  <w:rFonts w:ascii="Calibri" w:hAnsi="Calibri" w:cs="Calibri"/>
                  <w:color w:val="000000"/>
                  <w:sz w:val="16"/>
                  <w:szCs w:val="16"/>
                </w:rPr>
                <w:t>0.267</w:t>
              </w:r>
            </w:ins>
          </w:p>
        </w:tc>
        <w:tc>
          <w:tcPr>
            <w:tcW w:w="461" w:type="dxa"/>
            <w:tcBorders>
              <w:right w:val="single" w:sz="4" w:space="0" w:color="auto"/>
            </w:tcBorders>
            <w:vAlign w:val="center"/>
          </w:tcPr>
          <w:p w14:paraId="37EE9F3D" w14:textId="08FC8DDC" w:rsidR="00D128F7" w:rsidRPr="007E0F91" w:rsidRDefault="00D128F7" w:rsidP="00D128F7">
            <w:pPr>
              <w:jc w:val="center"/>
              <w:rPr>
                <w:ins w:id="22286" w:author="Στάθης Καπ" w:date="2023-03-09T06:32:00Z"/>
                <w:sz w:val="16"/>
                <w:szCs w:val="16"/>
              </w:rPr>
            </w:pPr>
            <w:ins w:id="22287" w:author="Στάθης Καπ" w:date="2023-03-09T07:43:00Z">
              <w:r>
                <w:rPr>
                  <w:rFonts w:ascii="Calibri" w:hAnsi="Calibri" w:cs="Calibri"/>
                  <w:color w:val="000000"/>
                  <w:sz w:val="16"/>
                  <w:szCs w:val="16"/>
                </w:rPr>
                <w:t>26.04</w:t>
              </w:r>
            </w:ins>
          </w:p>
        </w:tc>
      </w:tr>
      <w:tr w:rsidR="00D128F7" w14:paraId="2BC05C88" w14:textId="77777777" w:rsidTr="009861B1">
        <w:trPr>
          <w:trHeight w:val="170"/>
          <w:jc w:val="center"/>
          <w:ins w:id="2228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931B490" w14:textId="77777777" w:rsidR="00D128F7" w:rsidRPr="007E0F91" w:rsidRDefault="00D128F7" w:rsidP="00D128F7">
            <w:pPr>
              <w:jc w:val="center"/>
              <w:rPr>
                <w:ins w:id="22289" w:author="Στάθης Καπ" w:date="2023-03-09T06:32:00Z"/>
                <w:sz w:val="16"/>
                <w:szCs w:val="16"/>
              </w:rPr>
            </w:pPr>
            <w:ins w:id="22290" w:author="Στάθης Καπ" w:date="2023-03-09T06:32:00Z">
              <w:r w:rsidRPr="009861B1">
                <w:rPr>
                  <w:rFonts w:ascii="Calibri" w:hAnsi="Calibri" w:cs="Calibri"/>
                  <w:color w:val="000000"/>
                  <w:sz w:val="16"/>
                  <w:szCs w:val="16"/>
                </w:rPr>
                <w:t>rc106</w:t>
              </w:r>
            </w:ins>
          </w:p>
        </w:tc>
        <w:tc>
          <w:tcPr>
            <w:tcW w:w="565" w:type="dxa"/>
            <w:tcBorders>
              <w:left w:val="single" w:sz="4" w:space="0" w:color="auto"/>
            </w:tcBorders>
            <w:vAlign w:val="center"/>
          </w:tcPr>
          <w:p w14:paraId="32E8E3E9" w14:textId="765F3B66" w:rsidR="00D128F7" w:rsidRPr="007E0F91" w:rsidRDefault="00D128F7" w:rsidP="00D128F7">
            <w:pPr>
              <w:jc w:val="center"/>
              <w:rPr>
                <w:ins w:id="22291" w:author="Στάθης Καπ" w:date="2023-03-09T06:32:00Z"/>
                <w:sz w:val="16"/>
                <w:szCs w:val="16"/>
              </w:rPr>
            </w:pPr>
            <w:ins w:id="22292" w:author="Στάθης Καπ" w:date="2023-03-09T07:43:00Z">
              <w:r>
                <w:rPr>
                  <w:rFonts w:ascii="Calibri" w:hAnsi="Calibri" w:cs="Calibri"/>
                  <w:color w:val="000000"/>
                  <w:sz w:val="16"/>
                  <w:szCs w:val="16"/>
                </w:rPr>
                <w:t>706</w:t>
              </w:r>
            </w:ins>
          </w:p>
        </w:tc>
        <w:tc>
          <w:tcPr>
            <w:tcW w:w="679" w:type="dxa"/>
            <w:tcBorders>
              <w:right w:val="single" w:sz="4" w:space="0" w:color="auto"/>
            </w:tcBorders>
            <w:vAlign w:val="center"/>
          </w:tcPr>
          <w:p w14:paraId="2B7C3531" w14:textId="68BEADCB" w:rsidR="00D128F7" w:rsidRPr="007E0F91" w:rsidRDefault="00D128F7" w:rsidP="00D128F7">
            <w:pPr>
              <w:jc w:val="center"/>
              <w:rPr>
                <w:ins w:id="22293" w:author="Στάθης Καπ" w:date="2023-03-09T06:32:00Z"/>
                <w:sz w:val="16"/>
                <w:szCs w:val="16"/>
              </w:rPr>
            </w:pPr>
            <w:ins w:id="22294" w:author="Στάθης Καπ" w:date="2023-03-09T07:43:00Z">
              <w:r>
                <w:rPr>
                  <w:rFonts w:ascii="Calibri" w:hAnsi="Calibri" w:cs="Calibri"/>
                  <w:color w:val="000000"/>
                  <w:sz w:val="16"/>
                  <w:szCs w:val="16"/>
                </w:rPr>
                <w:t>678</w:t>
              </w:r>
            </w:ins>
          </w:p>
        </w:tc>
        <w:tc>
          <w:tcPr>
            <w:tcW w:w="453" w:type="dxa"/>
            <w:tcBorders>
              <w:left w:val="single" w:sz="4" w:space="0" w:color="auto"/>
            </w:tcBorders>
            <w:vAlign w:val="center"/>
          </w:tcPr>
          <w:p w14:paraId="57116095" w14:textId="01311C7F" w:rsidR="00D128F7" w:rsidRPr="007E0F91" w:rsidRDefault="00D128F7" w:rsidP="00D128F7">
            <w:pPr>
              <w:jc w:val="center"/>
              <w:rPr>
                <w:ins w:id="22295" w:author="Στάθης Καπ" w:date="2023-03-09T06:32:00Z"/>
                <w:sz w:val="16"/>
                <w:szCs w:val="16"/>
              </w:rPr>
            </w:pPr>
            <w:ins w:id="22296" w:author="Στάθης Καπ" w:date="2023-03-09T07:43:00Z">
              <w:r>
                <w:rPr>
                  <w:rFonts w:ascii="Calibri" w:hAnsi="Calibri" w:cs="Calibri"/>
                  <w:color w:val="000000"/>
                  <w:sz w:val="16"/>
                  <w:szCs w:val="16"/>
                </w:rPr>
                <w:t>632</w:t>
              </w:r>
            </w:ins>
          </w:p>
        </w:tc>
        <w:tc>
          <w:tcPr>
            <w:tcW w:w="708" w:type="dxa"/>
            <w:vAlign w:val="center"/>
          </w:tcPr>
          <w:p w14:paraId="50B30E6B" w14:textId="4303E88D" w:rsidR="00D128F7" w:rsidRPr="007E0F91" w:rsidRDefault="00D128F7" w:rsidP="00D128F7">
            <w:pPr>
              <w:jc w:val="center"/>
              <w:rPr>
                <w:ins w:id="22297" w:author="Στάθης Καπ" w:date="2023-03-09T06:32:00Z"/>
                <w:sz w:val="16"/>
                <w:szCs w:val="16"/>
              </w:rPr>
            </w:pPr>
            <w:ins w:id="22298" w:author="Στάθης Καπ" w:date="2023-03-09T07:43:00Z">
              <w:r>
                <w:rPr>
                  <w:rFonts w:ascii="Calibri" w:hAnsi="Calibri" w:cs="Calibri"/>
                  <w:color w:val="000000"/>
                  <w:sz w:val="16"/>
                  <w:szCs w:val="16"/>
                </w:rPr>
                <w:t>10.48</w:t>
              </w:r>
            </w:ins>
          </w:p>
        </w:tc>
        <w:tc>
          <w:tcPr>
            <w:tcW w:w="652" w:type="dxa"/>
            <w:tcBorders>
              <w:right w:val="single" w:sz="4" w:space="0" w:color="auto"/>
            </w:tcBorders>
            <w:vAlign w:val="center"/>
          </w:tcPr>
          <w:p w14:paraId="003CF3FE" w14:textId="18730077" w:rsidR="00D128F7" w:rsidRPr="007E0F91" w:rsidRDefault="00D128F7" w:rsidP="00D128F7">
            <w:pPr>
              <w:jc w:val="center"/>
              <w:rPr>
                <w:ins w:id="22299" w:author="Στάθης Καπ" w:date="2023-03-09T06:32:00Z"/>
                <w:sz w:val="16"/>
                <w:szCs w:val="16"/>
              </w:rPr>
            </w:pPr>
            <w:ins w:id="22300" w:author="Στάθης Καπ" w:date="2023-03-09T07:43:00Z">
              <w:r>
                <w:rPr>
                  <w:rFonts w:ascii="Calibri" w:hAnsi="Calibri" w:cs="Calibri"/>
                  <w:color w:val="000000"/>
                  <w:sz w:val="16"/>
                  <w:szCs w:val="16"/>
                </w:rPr>
                <w:t>0.423</w:t>
              </w:r>
            </w:ins>
          </w:p>
        </w:tc>
        <w:tc>
          <w:tcPr>
            <w:tcW w:w="453" w:type="dxa"/>
            <w:tcBorders>
              <w:left w:val="single" w:sz="4" w:space="0" w:color="auto"/>
            </w:tcBorders>
            <w:vAlign w:val="center"/>
          </w:tcPr>
          <w:p w14:paraId="3D6917F0" w14:textId="16447EBB" w:rsidR="00D128F7" w:rsidRPr="007E0F91" w:rsidRDefault="00D128F7" w:rsidP="00D128F7">
            <w:pPr>
              <w:jc w:val="center"/>
              <w:rPr>
                <w:ins w:id="22301" w:author="Στάθης Καπ" w:date="2023-03-09T06:32:00Z"/>
                <w:sz w:val="16"/>
                <w:szCs w:val="16"/>
              </w:rPr>
            </w:pPr>
            <w:ins w:id="22302" w:author="Στάθης Καπ" w:date="2023-03-09T07:43:00Z">
              <w:r>
                <w:rPr>
                  <w:rFonts w:ascii="Calibri" w:hAnsi="Calibri" w:cs="Calibri"/>
                  <w:color w:val="000000"/>
                  <w:sz w:val="16"/>
                  <w:szCs w:val="16"/>
                </w:rPr>
                <w:t>613</w:t>
              </w:r>
            </w:ins>
          </w:p>
        </w:tc>
        <w:tc>
          <w:tcPr>
            <w:tcW w:w="454" w:type="dxa"/>
            <w:vAlign w:val="center"/>
          </w:tcPr>
          <w:p w14:paraId="03C822AA" w14:textId="156C76D3" w:rsidR="00D128F7" w:rsidRPr="007E0F91" w:rsidRDefault="00D128F7" w:rsidP="00D128F7">
            <w:pPr>
              <w:jc w:val="center"/>
              <w:rPr>
                <w:ins w:id="22303" w:author="Στάθης Καπ" w:date="2023-03-09T06:32:00Z"/>
                <w:sz w:val="16"/>
                <w:szCs w:val="16"/>
              </w:rPr>
            </w:pPr>
            <w:ins w:id="22304" w:author="Στάθης Καπ" w:date="2023-03-09T07:43:00Z">
              <w:r>
                <w:rPr>
                  <w:rFonts w:ascii="Calibri" w:hAnsi="Calibri" w:cs="Calibri"/>
                  <w:color w:val="000000"/>
                  <w:sz w:val="16"/>
                  <w:szCs w:val="16"/>
                </w:rPr>
                <w:t>3.01</w:t>
              </w:r>
            </w:ins>
          </w:p>
        </w:tc>
        <w:tc>
          <w:tcPr>
            <w:tcW w:w="454" w:type="dxa"/>
            <w:vAlign w:val="center"/>
          </w:tcPr>
          <w:p w14:paraId="2FE698C5" w14:textId="7FE5B967" w:rsidR="00D128F7" w:rsidRPr="007E0F91" w:rsidRDefault="00D128F7" w:rsidP="00D128F7">
            <w:pPr>
              <w:jc w:val="center"/>
              <w:rPr>
                <w:ins w:id="22305" w:author="Στάθης Καπ" w:date="2023-03-09T06:32:00Z"/>
                <w:sz w:val="16"/>
                <w:szCs w:val="16"/>
              </w:rPr>
            </w:pPr>
            <w:ins w:id="22306" w:author="Στάθης Καπ" w:date="2023-03-09T07:43:00Z">
              <w:r>
                <w:rPr>
                  <w:rFonts w:ascii="Calibri" w:hAnsi="Calibri" w:cs="Calibri"/>
                  <w:color w:val="000000"/>
                  <w:sz w:val="16"/>
                  <w:szCs w:val="16"/>
                </w:rPr>
                <w:t>0.299</w:t>
              </w:r>
            </w:ins>
          </w:p>
        </w:tc>
        <w:tc>
          <w:tcPr>
            <w:tcW w:w="457" w:type="dxa"/>
            <w:tcBorders>
              <w:right w:val="single" w:sz="4" w:space="0" w:color="auto"/>
            </w:tcBorders>
            <w:vAlign w:val="center"/>
          </w:tcPr>
          <w:p w14:paraId="3C7F7C35" w14:textId="2B06ABAA" w:rsidR="00D128F7" w:rsidRPr="007E0F91" w:rsidRDefault="00D128F7" w:rsidP="00D128F7">
            <w:pPr>
              <w:jc w:val="center"/>
              <w:rPr>
                <w:ins w:id="22307" w:author="Στάθης Καπ" w:date="2023-03-09T06:32:00Z"/>
                <w:sz w:val="16"/>
                <w:szCs w:val="16"/>
              </w:rPr>
            </w:pPr>
            <w:ins w:id="22308" w:author="Στάθης Καπ" w:date="2023-03-09T07:43:00Z">
              <w:r>
                <w:rPr>
                  <w:rFonts w:ascii="Calibri" w:hAnsi="Calibri" w:cs="Calibri"/>
                  <w:color w:val="000000"/>
                  <w:sz w:val="16"/>
                  <w:szCs w:val="16"/>
                </w:rPr>
                <w:t>29.31</w:t>
              </w:r>
            </w:ins>
          </w:p>
        </w:tc>
        <w:tc>
          <w:tcPr>
            <w:tcW w:w="453" w:type="dxa"/>
            <w:tcBorders>
              <w:left w:val="single" w:sz="4" w:space="0" w:color="auto"/>
            </w:tcBorders>
            <w:vAlign w:val="center"/>
          </w:tcPr>
          <w:p w14:paraId="01CCD167" w14:textId="7113F24E" w:rsidR="00D128F7" w:rsidRPr="007E0F91" w:rsidRDefault="00D128F7" w:rsidP="00D128F7">
            <w:pPr>
              <w:jc w:val="center"/>
              <w:rPr>
                <w:ins w:id="22309" w:author="Στάθης Καπ" w:date="2023-03-09T06:32:00Z"/>
                <w:sz w:val="16"/>
                <w:szCs w:val="16"/>
              </w:rPr>
            </w:pPr>
            <w:ins w:id="22310" w:author="Στάθης Καπ" w:date="2023-03-09T07:43:00Z">
              <w:r>
                <w:rPr>
                  <w:rFonts w:ascii="Calibri" w:hAnsi="Calibri" w:cs="Calibri"/>
                  <w:color w:val="000000"/>
                  <w:sz w:val="16"/>
                  <w:szCs w:val="16"/>
                </w:rPr>
                <w:t>552</w:t>
              </w:r>
            </w:ins>
          </w:p>
        </w:tc>
        <w:tc>
          <w:tcPr>
            <w:tcW w:w="454" w:type="dxa"/>
            <w:vAlign w:val="center"/>
          </w:tcPr>
          <w:p w14:paraId="298A0F39" w14:textId="2AB81279" w:rsidR="00D128F7" w:rsidRPr="007E0F91" w:rsidRDefault="00D128F7" w:rsidP="00D128F7">
            <w:pPr>
              <w:jc w:val="center"/>
              <w:rPr>
                <w:ins w:id="22311" w:author="Στάθης Καπ" w:date="2023-03-09T06:32:00Z"/>
                <w:sz w:val="16"/>
                <w:szCs w:val="16"/>
              </w:rPr>
            </w:pPr>
            <w:ins w:id="22312" w:author="Στάθης Καπ" w:date="2023-03-09T07:43:00Z">
              <w:r>
                <w:rPr>
                  <w:rFonts w:ascii="Calibri" w:hAnsi="Calibri" w:cs="Calibri"/>
                  <w:color w:val="000000"/>
                  <w:sz w:val="16"/>
                  <w:szCs w:val="16"/>
                </w:rPr>
                <w:t>12.66</w:t>
              </w:r>
            </w:ins>
          </w:p>
        </w:tc>
        <w:tc>
          <w:tcPr>
            <w:tcW w:w="454" w:type="dxa"/>
            <w:vAlign w:val="center"/>
          </w:tcPr>
          <w:p w14:paraId="3076B708" w14:textId="68208716" w:rsidR="00D128F7" w:rsidRPr="007E0F91" w:rsidRDefault="00D128F7" w:rsidP="00D128F7">
            <w:pPr>
              <w:jc w:val="center"/>
              <w:rPr>
                <w:ins w:id="22313" w:author="Στάθης Καπ" w:date="2023-03-09T06:32:00Z"/>
                <w:sz w:val="16"/>
                <w:szCs w:val="16"/>
              </w:rPr>
            </w:pPr>
            <w:ins w:id="22314" w:author="Στάθης Καπ" w:date="2023-03-09T07:43:00Z">
              <w:r>
                <w:rPr>
                  <w:rFonts w:ascii="Calibri" w:hAnsi="Calibri" w:cs="Calibri"/>
                  <w:color w:val="000000"/>
                  <w:sz w:val="16"/>
                  <w:szCs w:val="16"/>
                </w:rPr>
                <w:t>0.265</w:t>
              </w:r>
            </w:ins>
          </w:p>
        </w:tc>
        <w:tc>
          <w:tcPr>
            <w:tcW w:w="454" w:type="dxa"/>
            <w:tcBorders>
              <w:right w:val="single" w:sz="4" w:space="0" w:color="auto"/>
            </w:tcBorders>
            <w:vAlign w:val="center"/>
          </w:tcPr>
          <w:p w14:paraId="555876A9" w14:textId="42EB4EA7" w:rsidR="00D128F7" w:rsidRPr="007E0F91" w:rsidRDefault="00D128F7" w:rsidP="00D128F7">
            <w:pPr>
              <w:jc w:val="center"/>
              <w:rPr>
                <w:ins w:id="22315" w:author="Στάθης Καπ" w:date="2023-03-09T06:32:00Z"/>
                <w:sz w:val="16"/>
                <w:szCs w:val="16"/>
              </w:rPr>
            </w:pPr>
            <w:ins w:id="22316" w:author="Στάθης Καπ" w:date="2023-03-09T07:43:00Z">
              <w:r>
                <w:rPr>
                  <w:rFonts w:ascii="Calibri" w:hAnsi="Calibri" w:cs="Calibri"/>
                  <w:color w:val="000000"/>
                  <w:sz w:val="16"/>
                  <w:szCs w:val="16"/>
                </w:rPr>
                <w:t>37.35</w:t>
              </w:r>
            </w:ins>
          </w:p>
        </w:tc>
        <w:tc>
          <w:tcPr>
            <w:tcW w:w="453" w:type="dxa"/>
            <w:tcBorders>
              <w:left w:val="single" w:sz="4" w:space="0" w:color="auto"/>
            </w:tcBorders>
            <w:vAlign w:val="center"/>
          </w:tcPr>
          <w:p w14:paraId="3DCD198C" w14:textId="0CEEC599" w:rsidR="00D128F7" w:rsidRPr="007E0F91" w:rsidRDefault="00D128F7" w:rsidP="00D128F7">
            <w:pPr>
              <w:jc w:val="center"/>
              <w:rPr>
                <w:ins w:id="22317" w:author="Στάθης Καπ" w:date="2023-03-09T06:32:00Z"/>
                <w:sz w:val="16"/>
                <w:szCs w:val="16"/>
              </w:rPr>
            </w:pPr>
            <w:ins w:id="22318" w:author="Στάθης Καπ" w:date="2023-03-09T07:43:00Z">
              <w:r>
                <w:rPr>
                  <w:rFonts w:ascii="Calibri" w:hAnsi="Calibri" w:cs="Calibri"/>
                  <w:color w:val="000000"/>
                  <w:sz w:val="16"/>
                  <w:szCs w:val="16"/>
                </w:rPr>
                <w:t>481</w:t>
              </w:r>
            </w:ins>
          </w:p>
        </w:tc>
        <w:tc>
          <w:tcPr>
            <w:tcW w:w="454" w:type="dxa"/>
            <w:vAlign w:val="center"/>
          </w:tcPr>
          <w:p w14:paraId="0059D5C6" w14:textId="2E2BB474" w:rsidR="00D128F7" w:rsidRPr="007E0F91" w:rsidRDefault="00D128F7" w:rsidP="00D128F7">
            <w:pPr>
              <w:jc w:val="center"/>
              <w:rPr>
                <w:ins w:id="22319" w:author="Στάθης Καπ" w:date="2023-03-09T06:32:00Z"/>
                <w:sz w:val="16"/>
                <w:szCs w:val="16"/>
              </w:rPr>
            </w:pPr>
            <w:ins w:id="22320" w:author="Στάθης Καπ" w:date="2023-03-09T07:43:00Z">
              <w:r>
                <w:rPr>
                  <w:rFonts w:ascii="Calibri" w:hAnsi="Calibri" w:cs="Calibri"/>
                  <w:color w:val="000000"/>
                  <w:sz w:val="16"/>
                  <w:szCs w:val="16"/>
                </w:rPr>
                <w:t>23.89</w:t>
              </w:r>
            </w:ins>
          </w:p>
        </w:tc>
        <w:tc>
          <w:tcPr>
            <w:tcW w:w="454" w:type="dxa"/>
            <w:vAlign w:val="center"/>
          </w:tcPr>
          <w:p w14:paraId="116AAC1A" w14:textId="41639A85" w:rsidR="00D128F7" w:rsidRPr="007E0F91" w:rsidRDefault="00D128F7" w:rsidP="00D128F7">
            <w:pPr>
              <w:jc w:val="center"/>
              <w:rPr>
                <w:ins w:id="22321" w:author="Στάθης Καπ" w:date="2023-03-09T06:32:00Z"/>
                <w:sz w:val="16"/>
                <w:szCs w:val="16"/>
              </w:rPr>
            </w:pPr>
            <w:ins w:id="22322" w:author="Στάθης Καπ" w:date="2023-03-09T07:43:00Z">
              <w:r>
                <w:rPr>
                  <w:rFonts w:ascii="Calibri" w:hAnsi="Calibri" w:cs="Calibri"/>
                  <w:color w:val="000000"/>
                  <w:sz w:val="16"/>
                  <w:szCs w:val="16"/>
                </w:rPr>
                <w:t>0.34</w:t>
              </w:r>
            </w:ins>
          </w:p>
        </w:tc>
        <w:tc>
          <w:tcPr>
            <w:tcW w:w="461" w:type="dxa"/>
            <w:tcBorders>
              <w:right w:val="single" w:sz="4" w:space="0" w:color="auto"/>
            </w:tcBorders>
            <w:vAlign w:val="center"/>
          </w:tcPr>
          <w:p w14:paraId="44592A80" w14:textId="252BC147" w:rsidR="00D128F7" w:rsidRPr="007E0F91" w:rsidRDefault="00D128F7" w:rsidP="00D128F7">
            <w:pPr>
              <w:jc w:val="center"/>
              <w:rPr>
                <w:ins w:id="22323" w:author="Στάθης Καπ" w:date="2023-03-09T06:32:00Z"/>
                <w:sz w:val="16"/>
                <w:szCs w:val="16"/>
              </w:rPr>
            </w:pPr>
            <w:ins w:id="22324" w:author="Στάθης Καπ" w:date="2023-03-09T07:43:00Z">
              <w:r>
                <w:rPr>
                  <w:rFonts w:ascii="Calibri" w:hAnsi="Calibri" w:cs="Calibri"/>
                  <w:color w:val="000000"/>
                  <w:sz w:val="16"/>
                  <w:szCs w:val="16"/>
                </w:rPr>
                <w:t>19.62</w:t>
              </w:r>
            </w:ins>
          </w:p>
        </w:tc>
      </w:tr>
      <w:tr w:rsidR="00D128F7" w14:paraId="6865B8DD" w14:textId="77777777" w:rsidTr="009861B1">
        <w:trPr>
          <w:trHeight w:val="170"/>
          <w:jc w:val="center"/>
          <w:ins w:id="2232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0DAA85E8" w14:textId="77777777" w:rsidR="00D128F7" w:rsidRPr="007E0F91" w:rsidRDefault="00D128F7" w:rsidP="00D128F7">
            <w:pPr>
              <w:jc w:val="center"/>
              <w:rPr>
                <w:ins w:id="22326" w:author="Στάθης Καπ" w:date="2023-03-09T06:32:00Z"/>
                <w:sz w:val="16"/>
                <w:szCs w:val="16"/>
              </w:rPr>
            </w:pPr>
            <w:ins w:id="22327" w:author="Στάθης Καπ" w:date="2023-03-09T06:32:00Z">
              <w:r w:rsidRPr="009861B1">
                <w:rPr>
                  <w:rFonts w:ascii="Calibri" w:hAnsi="Calibri" w:cs="Calibri"/>
                  <w:color w:val="000000"/>
                  <w:sz w:val="16"/>
                  <w:szCs w:val="16"/>
                </w:rPr>
                <w:t>rc107</w:t>
              </w:r>
            </w:ins>
          </w:p>
        </w:tc>
        <w:tc>
          <w:tcPr>
            <w:tcW w:w="565" w:type="dxa"/>
            <w:tcBorders>
              <w:left w:val="single" w:sz="4" w:space="0" w:color="auto"/>
            </w:tcBorders>
            <w:vAlign w:val="center"/>
          </w:tcPr>
          <w:p w14:paraId="61DFC71B" w14:textId="659289E4" w:rsidR="00D128F7" w:rsidRPr="007E0F91" w:rsidRDefault="00D128F7" w:rsidP="00D128F7">
            <w:pPr>
              <w:jc w:val="center"/>
              <w:rPr>
                <w:ins w:id="22328" w:author="Στάθης Καπ" w:date="2023-03-09T06:32:00Z"/>
                <w:sz w:val="16"/>
                <w:szCs w:val="16"/>
              </w:rPr>
            </w:pPr>
            <w:ins w:id="22329" w:author="Στάθης Καπ" w:date="2023-03-09T07:43:00Z">
              <w:r>
                <w:rPr>
                  <w:rFonts w:ascii="Calibri" w:hAnsi="Calibri" w:cs="Calibri"/>
                  <w:color w:val="000000"/>
                  <w:sz w:val="16"/>
                  <w:szCs w:val="16"/>
                </w:rPr>
                <w:t>773</w:t>
              </w:r>
            </w:ins>
          </w:p>
        </w:tc>
        <w:tc>
          <w:tcPr>
            <w:tcW w:w="679" w:type="dxa"/>
            <w:tcBorders>
              <w:right w:val="single" w:sz="4" w:space="0" w:color="auto"/>
            </w:tcBorders>
            <w:vAlign w:val="center"/>
          </w:tcPr>
          <w:p w14:paraId="60E64EFE" w14:textId="1F9D4D69" w:rsidR="00D128F7" w:rsidRPr="007E0F91" w:rsidRDefault="00D128F7" w:rsidP="00D128F7">
            <w:pPr>
              <w:jc w:val="center"/>
              <w:rPr>
                <w:ins w:id="22330" w:author="Στάθης Καπ" w:date="2023-03-09T06:32:00Z"/>
                <w:sz w:val="16"/>
                <w:szCs w:val="16"/>
              </w:rPr>
            </w:pPr>
            <w:ins w:id="22331" w:author="Στάθης Καπ" w:date="2023-03-09T07:43:00Z">
              <w:r>
                <w:rPr>
                  <w:rFonts w:ascii="Calibri" w:hAnsi="Calibri" w:cs="Calibri"/>
                  <w:color w:val="000000"/>
                  <w:sz w:val="16"/>
                  <w:szCs w:val="16"/>
                </w:rPr>
                <w:t>745</w:t>
              </w:r>
            </w:ins>
          </w:p>
        </w:tc>
        <w:tc>
          <w:tcPr>
            <w:tcW w:w="453" w:type="dxa"/>
            <w:tcBorders>
              <w:left w:val="single" w:sz="4" w:space="0" w:color="auto"/>
            </w:tcBorders>
            <w:vAlign w:val="center"/>
          </w:tcPr>
          <w:p w14:paraId="7E714D99" w14:textId="17D404D4" w:rsidR="00D128F7" w:rsidRPr="007E0F91" w:rsidRDefault="00D128F7" w:rsidP="00D128F7">
            <w:pPr>
              <w:jc w:val="center"/>
              <w:rPr>
                <w:ins w:id="22332" w:author="Στάθης Καπ" w:date="2023-03-09T06:32:00Z"/>
                <w:sz w:val="16"/>
                <w:szCs w:val="16"/>
              </w:rPr>
            </w:pPr>
            <w:ins w:id="22333" w:author="Στάθης Καπ" w:date="2023-03-09T07:43:00Z">
              <w:r>
                <w:rPr>
                  <w:rFonts w:ascii="Calibri" w:hAnsi="Calibri" w:cs="Calibri"/>
                  <w:color w:val="000000"/>
                  <w:sz w:val="16"/>
                  <w:szCs w:val="16"/>
                </w:rPr>
                <w:t>704</w:t>
              </w:r>
            </w:ins>
          </w:p>
        </w:tc>
        <w:tc>
          <w:tcPr>
            <w:tcW w:w="708" w:type="dxa"/>
            <w:vAlign w:val="center"/>
          </w:tcPr>
          <w:p w14:paraId="5BBAD2ED" w14:textId="4DFDDE60" w:rsidR="00D128F7" w:rsidRPr="007E0F91" w:rsidRDefault="00D128F7" w:rsidP="00D128F7">
            <w:pPr>
              <w:jc w:val="center"/>
              <w:rPr>
                <w:ins w:id="22334" w:author="Στάθης Καπ" w:date="2023-03-09T06:32:00Z"/>
                <w:sz w:val="16"/>
                <w:szCs w:val="16"/>
              </w:rPr>
            </w:pPr>
            <w:ins w:id="22335" w:author="Στάθης Καπ" w:date="2023-03-09T07:43:00Z">
              <w:r>
                <w:rPr>
                  <w:rFonts w:ascii="Calibri" w:hAnsi="Calibri" w:cs="Calibri"/>
                  <w:color w:val="000000"/>
                  <w:sz w:val="16"/>
                  <w:szCs w:val="16"/>
                </w:rPr>
                <w:t>8.93</w:t>
              </w:r>
            </w:ins>
          </w:p>
        </w:tc>
        <w:tc>
          <w:tcPr>
            <w:tcW w:w="652" w:type="dxa"/>
            <w:tcBorders>
              <w:right w:val="single" w:sz="4" w:space="0" w:color="auto"/>
            </w:tcBorders>
            <w:vAlign w:val="center"/>
          </w:tcPr>
          <w:p w14:paraId="293AC11D" w14:textId="4914A4D3" w:rsidR="00D128F7" w:rsidRPr="007E0F91" w:rsidRDefault="00D128F7" w:rsidP="00D128F7">
            <w:pPr>
              <w:jc w:val="center"/>
              <w:rPr>
                <w:ins w:id="22336" w:author="Στάθης Καπ" w:date="2023-03-09T06:32:00Z"/>
                <w:sz w:val="16"/>
                <w:szCs w:val="16"/>
              </w:rPr>
            </w:pPr>
            <w:ins w:id="22337" w:author="Στάθης Καπ" w:date="2023-03-09T07:43:00Z">
              <w:r>
                <w:rPr>
                  <w:rFonts w:ascii="Calibri" w:hAnsi="Calibri" w:cs="Calibri"/>
                  <w:color w:val="000000"/>
                  <w:sz w:val="16"/>
                  <w:szCs w:val="16"/>
                </w:rPr>
                <w:t>0.411</w:t>
              </w:r>
            </w:ins>
          </w:p>
        </w:tc>
        <w:tc>
          <w:tcPr>
            <w:tcW w:w="453" w:type="dxa"/>
            <w:tcBorders>
              <w:left w:val="single" w:sz="4" w:space="0" w:color="auto"/>
            </w:tcBorders>
            <w:vAlign w:val="center"/>
          </w:tcPr>
          <w:p w14:paraId="4E0F4868" w14:textId="1156ED4E" w:rsidR="00D128F7" w:rsidRPr="007E0F91" w:rsidRDefault="00D128F7" w:rsidP="00D128F7">
            <w:pPr>
              <w:jc w:val="center"/>
              <w:rPr>
                <w:ins w:id="22338" w:author="Στάθης Καπ" w:date="2023-03-09T06:32:00Z"/>
                <w:sz w:val="16"/>
                <w:szCs w:val="16"/>
              </w:rPr>
            </w:pPr>
            <w:ins w:id="22339" w:author="Στάθης Καπ" w:date="2023-03-09T07:43:00Z">
              <w:r>
                <w:rPr>
                  <w:rFonts w:ascii="Calibri" w:hAnsi="Calibri" w:cs="Calibri"/>
                  <w:color w:val="000000"/>
                  <w:sz w:val="16"/>
                  <w:szCs w:val="16"/>
                </w:rPr>
                <w:t>688</w:t>
              </w:r>
            </w:ins>
          </w:p>
        </w:tc>
        <w:tc>
          <w:tcPr>
            <w:tcW w:w="454" w:type="dxa"/>
            <w:vAlign w:val="center"/>
          </w:tcPr>
          <w:p w14:paraId="3B599393" w14:textId="32909F98" w:rsidR="00D128F7" w:rsidRPr="007E0F91" w:rsidRDefault="00D128F7" w:rsidP="00D128F7">
            <w:pPr>
              <w:jc w:val="center"/>
              <w:rPr>
                <w:ins w:id="22340" w:author="Στάθης Καπ" w:date="2023-03-09T06:32:00Z"/>
                <w:sz w:val="16"/>
                <w:szCs w:val="16"/>
              </w:rPr>
            </w:pPr>
            <w:ins w:id="22341" w:author="Στάθης Καπ" w:date="2023-03-09T07:43:00Z">
              <w:r>
                <w:rPr>
                  <w:rFonts w:ascii="Calibri" w:hAnsi="Calibri" w:cs="Calibri"/>
                  <w:color w:val="000000"/>
                  <w:sz w:val="16"/>
                  <w:szCs w:val="16"/>
                </w:rPr>
                <w:t>2.27</w:t>
              </w:r>
            </w:ins>
          </w:p>
        </w:tc>
        <w:tc>
          <w:tcPr>
            <w:tcW w:w="454" w:type="dxa"/>
            <w:vAlign w:val="center"/>
          </w:tcPr>
          <w:p w14:paraId="767F476A" w14:textId="57610CF4" w:rsidR="00D128F7" w:rsidRPr="007E0F91" w:rsidRDefault="00D128F7" w:rsidP="00D128F7">
            <w:pPr>
              <w:jc w:val="center"/>
              <w:rPr>
                <w:ins w:id="22342" w:author="Στάθης Καπ" w:date="2023-03-09T06:32:00Z"/>
                <w:sz w:val="16"/>
                <w:szCs w:val="16"/>
              </w:rPr>
            </w:pPr>
            <w:ins w:id="22343" w:author="Στάθης Καπ" w:date="2023-03-09T07:43:00Z">
              <w:r>
                <w:rPr>
                  <w:rFonts w:ascii="Calibri" w:hAnsi="Calibri" w:cs="Calibri"/>
                  <w:color w:val="000000"/>
                  <w:sz w:val="16"/>
                  <w:szCs w:val="16"/>
                </w:rPr>
                <w:t>0.3</w:t>
              </w:r>
            </w:ins>
          </w:p>
        </w:tc>
        <w:tc>
          <w:tcPr>
            <w:tcW w:w="457" w:type="dxa"/>
            <w:tcBorders>
              <w:right w:val="single" w:sz="4" w:space="0" w:color="auto"/>
            </w:tcBorders>
            <w:vAlign w:val="center"/>
          </w:tcPr>
          <w:p w14:paraId="0BE3A59F" w14:textId="413AC97A" w:rsidR="00D128F7" w:rsidRPr="007E0F91" w:rsidRDefault="00D128F7" w:rsidP="00D128F7">
            <w:pPr>
              <w:jc w:val="center"/>
              <w:rPr>
                <w:ins w:id="22344" w:author="Στάθης Καπ" w:date="2023-03-09T06:32:00Z"/>
                <w:sz w:val="16"/>
                <w:szCs w:val="16"/>
              </w:rPr>
            </w:pPr>
            <w:ins w:id="22345" w:author="Στάθης Καπ" w:date="2023-03-09T07:43:00Z">
              <w:r>
                <w:rPr>
                  <w:rFonts w:ascii="Calibri" w:hAnsi="Calibri" w:cs="Calibri"/>
                  <w:color w:val="000000"/>
                  <w:sz w:val="16"/>
                  <w:szCs w:val="16"/>
                </w:rPr>
                <w:t>27.01</w:t>
              </w:r>
            </w:ins>
          </w:p>
        </w:tc>
        <w:tc>
          <w:tcPr>
            <w:tcW w:w="453" w:type="dxa"/>
            <w:tcBorders>
              <w:left w:val="single" w:sz="4" w:space="0" w:color="auto"/>
            </w:tcBorders>
            <w:vAlign w:val="center"/>
          </w:tcPr>
          <w:p w14:paraId="37557ED5" w14:textId="2948BE14" w:rsidR="00D128F7" w:rsidRPr="007E0F91" w:rsidRDefault="00D128F7" w:rsidP="00D128F7">
            <w:pPr>
              <w:jc w:val="center"/>
              <w:rPr>
                <w:ins w:id="22346" w:author="Στάθης Καπ" w:date="2023-03-09T06:32:00Z"/>
                <w:sz w:val="16"/>
                <w:szCs w:val="16"/>
              </w:rPr>
            </w:pPr>
            <w:ins w:id="22347" w:author="Στάθης Καπ" w:date="2023-03-09T07:43:00Z">
              <w:r>
                <w:rPr>
                  <w:rFonts w:ascii="Calibri" w:hAnsi="Calibri" w:cs="Calibri"/>
                  <w:color w:val="000000"/>
                  <w:sz w:val="16"/>
                  <w:szCs w:val="16"/>
                </w:rPr>
                <w:t>630</w:t>
              </w:r>
            </w:ins>
          </w:p>
        </w:tc>
        <w:tc>
          <w:tcPr>
            <w:tcW w:w="454" w:type="dxa"/>
            <w:vAlign w:val="center"/>
          </w:tcPr>
          <w:p w14:paraId="65EF8273" w14:textId="252D7CE1" w:rsidR="00D128F7" w:rsidRPr="007E0F91" w:rsidRDefault="00D128F7" w:rsidP="00D128F7">
            <w:pPr>
              <w:jc w:val="center"/>
              <w:rPr>
                <w:ins w:id="22348" w:author="Στάθης Καπ" w:date="2023-03-09T06:32:00Z"/>
                <w:sz w:val="16"/>
                <w:szCs w:val="16"/>
              </w:rPr>
            </w:pPr>
            <w:ins w:id="22349" w:author="Στάθης Καπ" w:date="2023-03-09T07:43:00Z">
              <w:r>
                <w:rPr>
                  <w:rFonts w:ascii="Calibri" w:hAnsi="Calibri" w:cs="Calibri"/>
                  <w:color w:val="000000"/>
                  <w:sz w:val="16"/>
                  <w:szCs w:val="16"/>
                </w:rPr>
                <w:t>10.51</w:t>
              </w:r>
            </w:ins>
          </w:p>
        </w:tc>
        <w:tc>
          <w:tcPr>
            <w:tcW w:w="454" w:type="dxa"/>
            <w:vAlign w:val="center"/>
          </w:tcPr>
          <w:p w14:paraId="306C6426" w14:textId="28F96070" w:rsidR="00D128F7" w:rsidRPr="007E0F91" w:rsidRDefault="00D128F7" w:rsidP="00D128F7">
            <w:pPr>
              <w:jc w:val="center"/>
              <w:rPr>
                <w:ins w:id="22350" w:author="Στάθης Καπ" w:date="2023-03-09T06:32:00Z"/>
                <w:sz w:val="16"/>
                <w:szCs w:val="16"/>
              </w:rPr>
            </w:pPr>
            <w:ins w:id="22351" w:author="Στάθης Καπ" w:date="2023-03-09T07:43:00Z">
              <w:r>
                <w:rPr>
                  <w:rFonts w:ascii="Calibri" w:hAnsi="Calibri" w:cs="Calibri"/>
                  <w:color w:val="000000"/>
                  <w:sz w:val="16"/>
                  <w:szCs w:val="16"/>
                </w:rPr>
                <w:t>0.274</w:t>
              </w:r>
            </w:ins>
          </w:p>
        </w:tc>
        <w:tc>
          <w:tcPr>
            <w:tcW w:w="454" w:type="dxa"/>
            <w:tcBorders>
              <w:right w:val="single" w:sz="4" w:space="0" w:color="auto"/>
            </w:tcBorders>
            <w:vAlign w:val="center"/>
          </w:tcPr>
          <w:p w14:paraId="494ACEA2" w14:textId="01F56F6D" w:rsidR="00D128F7" w:rsidRPr="007E0F91" w:rsidRDefault="00D128F7" w:rsidP="00D128F7">
            <w:pPr>
              <w:jc w:val="center"/>
              <w:rPr>
                <w:ins w:id="22352" w:author="Στάθης Καπ" w:date="2023-03-09T06:32:00Z"/>
                <w:sz w:val="16"/>
                <w:szCs w:val="16"/>
              </w:rPr>
            </w:pPr>
            <w:ins w:id="22353" w:author="Στάθης Καπ" w:date="2023-03-09T07:43:00Z">
              <w:r>
                <w:rPr>
                  <w:rFonts w:ascii="Calibri" w:hAnsi="Calibri" w:cs="Calibri"/>
                  <w:color w:val="000000"/>
                  <w:sz w:val="16"/>
                  <w:szCs w:val="16"/>
                </w:rPr>
                <w:t>33.33</w:t>
              </w:r>
            </w:ins>
          </w:p>
        </w:tc>
        <w:tc>
          <w:tcPr>
            <w:tcW w:w="453" w:type="dxa"/>
            <w:tcBorders>
              <w:left w:val="single" w:sz="4" w:space="0" w:color="auto"/>
            </w:tcBorders>
            <w:vAlign w:val="center"/>
          </w:tcPr>
          <w:p w14:paraId="55E60BF8" w14:textId="4E8B39C1" w:rsidR="00D128F7" w:rsidRPr="007E0F91" w:rsidRDefault="00D128F7" w:rsidP="00D128F7">
            <w:pPr>
              <w:jc w:val="center"/>
              <w:rPr>
                <w:ins w:id="22354" w:author="Στάθης Καπ" w:date="2023-03-09T06:32:00Z"/>
                <w:sz w:val="16"/>
                <w:szCs w:val="16"/>
              </w:rPr>
            </w:pPr>
            <w:ins w:id="22355" w:author="Στάθης Καπ" w:date="2023-03-09T07:43:00Z">
              <w:r>
                <w:rPr>
                  <w:rFonts w:ascii="Calibri" w:hAnsi="Calibri" w:cs="Calibri"/>
                  <w:color w:val="000000"/>
                  <w:sz w:val="16"/>
                  <w:szCs w:val="16"/>
                </w:rPr>
                <w:t>530</w:t>
              </w:r>
            </w:ins>
          </w:p>
        </w:tc>
        <w:tc>
          <w:tcPr>
            <w:tcW w:w="454" w:type="dxa"/>
            <w:vAlign w:val="center"/>
          </w:tcPr>
          <w:p w14:paraId="7566113E" w14:textId="26E4211E" w:rsidR="00D128F7" w:rsidRPr="007E0F91" w:rsidRDefault="00D128F7" w:rsidP="00D128F7">
            <w:pPr>
              <w:jc w:val="center"/>
              <w:rPr>
                <w:ins w:id="22356" w:author="Στάθης Καπ" w:date="2023-03-09T06:32:00Z"/>
                <w:sz w:val="16"/>
                <w:szCs w:val="16"/>
              </w:rPr>
            </w:pPr>
            <w:ins w:id="22357" w:author="Στάθης Καπ" w:date="2023-03-09T07:43:00Z">
              <w:r>
                <w:rPr>
                  <w:rFonts w:ascii="Calibri" w:hAnsi="Calibri" w:cs="Calibri"/>
                  <w:color w:val="000000"/>
                  <w:sz w:val="16"/>
                  <w:szCs w:val="16"/>
                </w:rPr>
                <w:t>24.72</w:t>
              </w:r>
            </w:ins>
          </w:p>
        </w:tc>
        <w:tc>
          <w:tcPr>
            <w:tcW w:w="454" w:type="dxa"/>
            <w:vAlign w:val="center"/>
          </w:tcPr>
          <w:p w14:paraId="67B063CB" w14:textId="15D63E4B" w:rsidR="00D128F7" w:rsidRPr="007E0F91" w:rsidRDefault="00D128F7" w:rsidP="00D128F7">
            <w:pPr>
              <w:jc w:val="center"/>
              <w:rPr>
                <w:ins w:id="22358" w:author="Στάθης Καπ" w:date="2023-03-09T06:32:00Z"/>
                <w:sz w:val="16"/>
                <w:szCs w:val="16"/>
              </w:rPr>
            </w:pPr>
            <w:ins w:id="22359" w:author="Στάθης Καπ" w:date="2023-03-09T07:43:00Z">
              <w:r>
                <w:rPr>
                  <w:rFonts w:ascii="Calibri" w:hAnsi="Calibri" w:cs="Calibri"/>
                  <w:color w:val="000000"/>
                  <w:sz w:val="16"/>
                  <w:szCs w:val="16"/>
                </w:rPr>
                <w:t>0.338</w:t>
              </w:r>
            </w:ins>
          </w:p>
        </w:tc>
        <w:tc>
          <w:tcPr>
            <w:tcW w:w="461" w:type="dxa"/>
            <w:tcBorders>
              <w:right w:val="single" w:sz="4" w:space="0" w:color="auto"/>
            </w:tcBorders>
            <w:vAlign w:val="center"/>
          </w:tcPr>
          <w:p w14:paraId="74F14EB7" w14:textId="5720925F" w:rsidR="00D128F7" w:rsidRPr="007E0F91" w:rsidRDefault="00D128F7" w:rsidP="00D128F7">
            <w:pPr>
              <w:jc w:val="center"/>
              <w:rPr>
                <w:ins w:id="22360" w:author="Στάθης Καπ" w:date="2023-03-09T06:32:00Z"/>
                <w:sz w:val="16"/>
                <w:szCs w:val="16"/>
              </w:rPr>
            </w:pPr>
            <w:ins w:id="22361" w:author="Στάθης Καπ" w:date="2023-03-09T07:43:00Z">
              <w:r>
                <w:rPr>
                  <w:rFonts w:ascii="Calibri" w:hAnsi="Calibri" w:cs="Calibri"/>
                  <w:color w:val="000000"/>
                  <w:sz w:val="16"/>
                  <w:szCs w:val="16"/>
                </w:rPr>
                <w:t>17.76</w:t>
              </w:r>
            </w:ins>
          </w:p>
        </w:tc>
      </w:tr>
      <w:tr w:rsidR="00D128F7" w14:paraId="3FBAE263" w14:textId="77777777" w:rsidTr="009861B1">
        <w:trPr>
          <w:trHeight w:val="170"/>
          <w:jc w:val="center"/>
          <w:ins w:id="2236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171F631" w14:textId="77777777" w:rsidR="00D128F7" w:rsidRPr="007E0F91" w:rsidRDefault="00D128F7" w:rsidP="00D128F7">
            <w:pPr>
              <w:jc w:val="center"/>
              <w:rPr>
                <w:ins w:id="22363" w:author="Στάθης Καπ" w:date="2023-03-09T06:32:00Z"/>
                <w:sz w:val="16"/>
                <w:szCs w:val="16"/>
              </w:rPr>
            </w:pPr>
            <w:ins w:id="22364" w:author="Στάθης Καπ" w:date="2023-03-09T06:32:00Z">
              <w:r w:rsidRPr="009861B1">
                <w:rPr>
                  <w:rFonts w:ascii="Calibri" w:hAnsi="Calibri" w:cs="Calibri"/>
                  <w:color w:val="000000"/>
                  <w:sz w:val="16"/>
                  <w:szCs w:val="16"/>
                </w:rPr>
                <w:t>rc108</w:t>
              </w:r>
            </w:ins>
          </w:p>
        </w:tc>
        <w:tc>
          <w:tcPr>
            <w:tcW w:w="565" w:type="dxa"/>
            <w:tcBorders>
              <w:left w:val="single" w:sz="4" w:space="0" w:color="auto"/>
            </w:tcBorders>
            <w:vAlign w:val="center"/>
          </w:tcPr>
          <w:p w14:paraId="2BFE6B9A" w14:textId="5A7DFAC8" w:rsidR="00D128F7" w:rsidRPr="007E0F91" w:rsidRDefault="00D128F7" w:rsidP="00D128F7">
            <w:pPr>
              <w:jc w:val="center"/>
              <w:rPr>
                <w:ins w:id="22365" w:author="Στάθης Καπ" w:date="2023-03-09T06:32:00Z"/>
                <w:sz w:val="16"/>
                <w:szCs w:val="16"/>
              </w:rPr>
            </w:pPr>
            <w:ins w:id="22366" w:author="Στάθης Καπ" w:date="2023-03-09T07:43:00Z">
              <w:r>
                <w:rPr>
                  <w:rFonts w:ascii="Calibri" w:hAnsi="Calibri" w:cs="Calibri"/>
                  <w:color w:val="000000"/>
                  <w:sz w:val="16"/>
                  <w:szCs w:val="16"/>
                </w:rPr>
                <w:t>795</w:t>
              </w:r>
            </w:ins>
          </w:p>
        </w:tc>
        <w:tc>
          <w:tcPr>
            <w:tcW w:w="679" w:type="dxa"/>
            <w:tcBorders>
              <w:right w:val="single" w:sz="4" w:space="0" w:color="auto"/>
            </w:tcBorders>
            <w:vAlign w:val="center"/>
          </w:tcPr>
          <w:p w14:paraId="5A72B674" w14:textId="6B1019E4" w:rsidR="00D128F7" w:rsidRPr="007E0F91" w:rsidRDefault="00D128F7" w:rsidP="00D128F7">
            <w:pPr>
              <w:jc w:val="center"/>
              <w:rPr>
                <w:ins w:id="22367" w:author="Στάθης Καπ" w:date="2023-03-09T06:32:00Z"/>
                <w:sz w:val="16"/>
                <w:szCs w:val="16"/>
              </w:rPr>
            </w:pPr>
            <w:ins w:id="22368" w:author="Στάθης Καπ" w:date="2023-03-09T07:43:00Z">
              <w:r>
                <w:rPr>
                  <w:rFonts w:ascii="Calibri" w:hAnsi="Calibri" w:cs="Calibri"/>
                  <w:color w:val="000000"/>
                  <w:sz w:val="16"/>
                  <w:szCs w:val="16"/>
                </w:rPr>
                <w:t>757</w:t>
              </w:r>
            </w:ins>
          </w:p>
        </w:tc>
        <w:tc>
          <w:tcPr>
            <w:tcW w:w="453" w:type="dxa"/>
            <w:tcBorders>
              <w:left w:val="single" w:sz="4" w:space="0" w:color="auto"/>
            </w:tcBorders>
            <w:vAlign w:val="center"/>
          </w:tcPr>
          <w:p w14:paraId="7DCE733A" w14:textId="117AE962" w:rsidR="00D128F7" w:rsidRPr="007E0F91" w:rsidRDefault="00D128F7" w:rsidP="00D128F7">
            <w:pPr>
              <w:jc w:val="center"/>
              <w:rPr>
                <w:ins w:id="22369" w:author="Στάθης Καπ" w:date="2023-03-09T06:32:00Z"/>
                <w:sz w:val="16"/>
                <w:szCs w:val="16"/>
              </w:rPr>
            </w:pPr>
            <w:ins w:id="22370" w:author="Στάθης Καπ" w:date="2023-03-09T07:43:00Z">
              <w:r>
                <w:rPr>
                  <w:rFonts w:ascii="Calibri" w:hAnsi="Calibri" w:cs="Calibri"/>
                  <w:color w:val="000000"/>
                  <w:sz w:val="16"/>
                  <w:szCs w:val="16"/>
                </w:rPr>
                <w:t>744</w:t>
              </w:r>
            </w:ins>
          </w:p>
        </w:tc>
        <w:tc>
          <w:tcPr>
            <w:tcW w:w="708" w:type="dxa"/>
            <w:vAlign w:val="center"/>
          </w:tcPr>
          <w:p w14:paraId="74277845" w14:textId="57202C0F" w:rsidR="00D128F7" w:rsidRPr="007E0F91" w:rsidRDefault="00D128F7" w:rsidP="00D128F7">
            <w:pPr>
              <w:jc w:val="center"/>
              <w:rPr>
                <w:ins w:id="22371" w:author="Στάθης Καπ" w:date="2023-03-09T06:32:00Z"/>
                <w:sz w:val="16"/>
                <w:szCs w:val="16"/>
              </w:rPr>
            </w:pPr>
            <w:ins w:id="22372" w:author="Στάθης Καπ" w:date="2023-03-09T07:43:00Z">
              <w:r>
                <w:rPr>
                  <w:rFonts w:ascii="Calibri" w:hAnsi="Calibri" w:cs="Calibri"/>
                  <w:color w:val="000000"/>
                  <w:sz w:val="16"/>
                  <w:szCs w:val="16"/>
                </w:rPr>
                <w:t>6.42</w:t>
              </w:r>
            </w:ins>
          </w:p>
        </w:tc>
        <w:tc>
          <w:tcPr>
            <w:tcW w:w="652" w:type="dxa"/>
            <w:tcBorders>
              <w:right w:val="single" w:sz="4" w:space="0" w:color="auto"/>
            </w:tcBorders>
            <w:vAlign w:val="center"/>
          </w:tcPr>
          <w:p w14:paraId="293DE72E" w14:textId="2E21BA5A" w:rsidR="00D128F7" w:rsidRPr="007E0F91" w:rsidRDefault="00D128F7" w:rsidP="00D128F7">
            <w:pPr>
              <w:jc w:val="center"/>
              <w:rPr>
                <w:ins w:id="22373" w:author="Στάθης Καπ" w:date="2023-03-09T06:32:00Z"/>
                <w:sz w:val="16"/>
                <w:szCs w:val="16"/>
              </w:rPr>
            </w:pPr>
            <w:ins w:id="22374" w:author="Στάθης Καπ" w:date="2023-03-09T07:43:00Z">
              <w:r>
                <w:rPr>
                  <w:rFonts w:ascii="Calibri" w:hAnsi="Calibri" w:cs="Calibri"/>
                  <w:color w:val="000000"/>
                  <w:sz w:val="16"/>
                  <w:szCs w:val="16"/>
                </w:rPr>
                <w:t>0.54</w:t>
              </w:r>
            </w:ins>
          </w:p>
        </w:tc>
        <w:tc>
          <w:tcPr>
            <w:tcW w:w="453" w:type="dxa"/>
            <w:tcBorders>
              <w:left w:val="single" w:sz="4" w:space="0" w:color="auto"/>
            </w:tcBorders>
            <w:vAlign w:val="center"/>
          </w:tcPr>
          <w:p w14:paraId="46DA89C8" w14:textId="3FFED00E" w:rsidR="00D128F7" w:rsidRPr="007E0F91" w:rsidRDefault="00D128F7" w:rsidP="00D128F7">
            <w:pPr>
              <w:jc w:val="center"/>
              <w:rPr>
                <w:ins w:id="22375" w:author="Στάθης Καπ" w:date="2023-03-09T06:32:00Z"/>
                <w:sz w:val="16"/>
                <w:szCs w:val="16"/>
              </w:rPr>
            </w:pPr>
            <w:ins w:id="22376" w:author="Στάθης Καπ" w:date="2023-03-09T07:43:00Z">
              <w:r>
                <w:rPr>
                  <w:rFonts w:ascii="Calibri" w:hAnsi="Calibri" w:cs="Calibri"/>
                  <w:color w:val="000000"/>
                  <w:sz w:val="16"/>
                  <w:szCs w:val="16"/>
                </w:rPr>
                <w:t>651</w:t>
              </w:r>
            </w:ins>
          </w:p>
        </w:tc>
        <w:tc>
          <w:tcPr>
            <w:tcW w:w="454" w:type="dxa"/>
            <w:vAlign w:val="center"/>
          </w:tcPr>
          <w:p w14:paraId="48E48EBA" w14:textId="36E6675D" w:rsidR="00D128F7" w:rsidRPr="007E0F91" w:rsidRDefault="00D128F7" w:rsidP="00D128F7">
            <w:pPr>
              <w:jc w:val="center"/>
              <w:rPr>
                <w:ins w:id="22377" w:author="Στάθης Καπ" w:date="2023-03-09T06:32:00Z"/>
                <w:sz w:val="16"/>
                <w:szCs w:val="16"/>
              </w:rPr>
            </w:pPr>
            <w:ins w:id="22378" w:author="Στάθης Καπ" w:date="2023-03-09T07:43:00Z">
              <w:r>
                <w:rPr>
                  <w:rFonts w:ascii="Calibri" w:hAnsi="Calibri" w:cs="Calibri"/>
                  <w:color w:val="000000"/>
                  <w:sz w:val="16"/>
                  <w:szCs w:val="16"/>
                </w:rPr>
                <w:t>12.5</w:t>
              </w:r>
            </w:ins>
          </w:p>
        </w:tc>
        <w:tc>
          <w:tcPr>
            <w:tcW w:w="454" w:type="dxa"/>
            <w:vAlign w:val="center"/>
          </w:tcPr>
          <w:p w14:paraId="034463F2" w14:textId="7BB04F68" w:rsidR="00D128F7" w:rsidRPr="007E0F91" w:rsidRDefault="00D128F7" w:rsidP="00D128F7">
            <w:pPr>
              <w:jc w:val="center"/>
              <w:rPr>
                <w:ins w:id="22379" w:author="Στάθης Καπ" w:date="2023-03-09T06:32:00Z"/>
                <w:sz w:val="16"/>
                <w:szCs w:val="16"/>
              </w:rPr>
            </w:pPr>
            <w:ins w:id="22380" w:author="Στάθης Καπ" w:date="2023-03-09T07:43:00Z">
              <w:r>
                <w:rPr>
                  <w:rFonts w:ascii="Calibri" w:hAnsi="Calibri" w:cs="Calibri"/>
                  <w:color w:val="000000"/>
                  <w:sz w:val="16"/>
                  <w:szCs w:val="16"/>
                </w:rPr>
                <w:t>0.312</w:t>
              </w:r>
            </w:ins>
          </w:p>
        </w:tc>
        <w:tc>
          <w:tcPr>
            <w:tcW w:w="457" w:type="dxa"/>
            <w:tcBorders>
              <w:right w:val="single" w:sz="4" w:space="0" w:color="auto"/>
            </w:tcBorders>
            <w:vAlign w:val="center"/>
          </w:tcPr>
          <w:p w14:paraId="71BADD61" w14:textId="35E33C2C" w:rsidR="00D128F7" w:rsidRPr="007E0F91" w:rsidRDefault="00D128F7" w:rsidP="00D128F7">
            <w:pPr>
              <w:jc w:val="center"/>
              <w:rPr>
                <w:ins w:id="22381" w:author="Στάθης Καπ" w:date="2023-03-09T06:32:00Z"/>
                <w:sz w:val="16"/>
                <w:szCs w:val="16"/>
              </w:rPr>
            </w:pPr>
            <w:ins w:id="22382" w:author="Στάθης Καπ" w:date="2023-03-09T07:43:00Z">
              <w:r>
                <w:rPr>
                  <w:rFonts w:ascii="Calibri" w:hAnsi="Calibri" w:cs="Calibri"/>
                  <w:color w:val="000000"/>
                  <w:sz w:val="16"/>
                  <w:szCs w:val="16"/>
                </w:rPr>
                <w:t>42.22</w:t>
              </w:r>
            </w:ins>
          </w:p>
        </w:tc>
        <w:tc>
          <w:tcPr>
            <w:tcW w:w="453" w:type="dxa"/>
            <w:tcBorders>
              <w:left w:val="single" w:sz="4" w:space="0" w:color="auto"/>
            </w:tcBorders>
            <w:vAlign w:val="center"/>
          </w:tcPr>
          <w:p w14:paraId="28CBC15C" w14:textId="29262B6E" w:rsidR="00D128F7" w:rsidRPr="007E0F91" w:rsidRDefault="00D128F7" w:rsidP="00D128F7">
            <w:pPr>
              <w:jc w:val="center"/>
              <w:rPr>
                <w:ins w:id="22383" w:author="Στάθης Καπ" w:date="2023-03-09T06:32:00Z"/>
                <w:sz w:val="16"/>
                <w:szCs w:val="16"/>
              </w:rPr>
            </w:pPr>
            <w:ins w:id="22384" w:author="Στάθης Καπ" w:date="2023-03-09T07:43:00Z">
              <w:r>
                <w:rPr>
                  <w:rFonts w:ascii="Calibri" w:hAnsi="Calibri" w:cs="Calibri"/>
                  <w:color w:val="000000"/>
                  <w:sz w:val="16"/>
                  <w:szCs w:val="16"/>
                </w:rPr>
                <w:t>587</w:t>
              </w:r>
            </w:ins>
          </w:p>
        </w:tc>
        <w:tc>
          <w:tcPr>
            <w:tcW w:w="454" w:type="dxa"/>
            <w:vAlign w:val="center"/>
          </w:tcPr>
          <w:p w14:paraId="2BC5BF37" w14:textId="61506C55" w:rsidR="00D128F7" w:rsidRPr="007E0F91" w:rsidRDefault="00D128F7" w:rsidP="00D128F7">
            <w:pPr>
              <w:jc w:val="center"/>
              <w:rPr>
                <w:ins w:id="22385" w:author="Στάθης Καπ" w:date="2023-03-09T06:32:00Z"/>
                <w:sz w:val="16"/>
                <w:szCs w:val="16"/>
              </w:rPr>
            </w:pPr>
            <w:ins w:id="22386" w:author="Στάθης Καπ" w:date="2023-03-09T07:43:00Z">
              <w:r>
                <w:rPr>
                  <w:rFonts w:ascii="Calibri" w:hAnsi="Calibri" w:cs="Calibri"/>
                  <w:color w:val="000000"/>
                  <w:sz w:val="16"/>
                  <w:szCs w:val="16"/>
                </w:rPr>
                <w:t>21.1</w:t>
              </w:r>
            </w:ins>
          </w:p>
        </w:tc>
        <w:tc>
          <w:tcPr>
            <w:tcW w:w="454" w:type="dxa"/>
            <w:vAlign w:val="center"/>
          </w:tcPr>
          <w:p w14:paraId="5C455DD2" w14:textId="1E618E72" w:rsidR="00D128F7" w:rsidRPr="007E0F91" w:rsidRDefault="00D128F7" w:rsidP="00D128F7">
            <w:pPr>
              <w:jc w:val="center"/>
              <w:rPr>
                <w:ins w:id="22387" w:author="Στάθης Καπ" w:date="2023-03-09T06:32:00Z"/>
                <w:sz w:val="16"/>
                <w:szCs w:val="16"/>
              </w:rPr>
            </w:pPr>
            <w:ins w:id="22388" w:author="Στάθης Καπ" w:date="2023-03-09T07:43:00Z">
              <w:r>
                <w:rPr>
                  <w:rFonts w:ascii="Calibri" w:hAnsi="Calibri" w:cs="Calibri"/>
                  <w:color w:val="000000"/>
                  <w:sz w:val="16"/>
                  <w:szCs w:val="16"/>
                </w:rPr>
                <w:t>0.263</w:t>
              </w:r>
            </w:ins>
          </w:p>
        </w:tc>
        <w:tc>
          <w:tcPr>
            <w:tcW w:w="454" w:type="dxa"/>
            <w:tcBorders>
              <w:right w:val="single" w:sz="4" w:space="0" w:color="auto"/>
            </w:tcBorders>
            <w:vAlign w:val="center"/>
          </w:tcPr>
          <w:p w14:paraId="6C2D2E02" w14:textId="1FA26C3B" w:rsidR="00D128F7" w:rsidRPr="007E0F91" w:rsidRDefault="00D128F7" w:rsidP="00D128F7">
            <w:pPr>
              <w:jc w:val="center"/>
              <w:rPr>
                <w:ins w:id="22389" w:author="Στάθης Καπ" w:date="2023-03-09T06:32:00Z"/>
                <w:sz w:val="16"/>
                <w:szCs w:val="16"/>
              </w:rPr>
            </w:pPr>
            <w:ins w:id="22390" w:author="Στάθης Καπ" w:date="2023-03-09T07:43:00Z">
              <w:r>
                <w:rPr>
                  <w:rFonts w:ascii="Calibri" w:hAnsi="Calibri" w:cs="Calibri"/>
                  <w:color w:val="000000"/>
                  <w:sz w:val="16"/>
                  <w:szCs w:val="16"/>
                </w:rPr>
                <w:t>51.3</w:t>
              </w:r>
            </w:ins>
          </w:p>
        </w:tc>
        <w:tc>
          <w:tcPr>
            <w:tcW w:w="453" w:type="dxa"/>
            <w:tcBorders>
              <w:left w:val="single" w:sz="4" w:space="0" w:color="auto"/>
            </w:tcBorders>
            <w:vAlign w:val="center"/>
          </w:tcPr>
          <w:p w14:paraId="1C4AF213" w14:textId="7971026D" w:rsidR="00D128F7" w:rsidRPr="007E0F91" w:rsidRDefault="00D128F7" w:rsidP="00D128F7">
            <w:pPr>
              <w:jc w:val="center"/>
              <w:rPr>
                <w:ins w:id="22391" w:author="Στάθης Καπ" w:date="2023-03-09T06:32:00Z"/>
                <w:sz w:val="16"/>
                <w:szCs w:val="16"/>
              </w:rPr>
            </w:pPr>
            <w:ins w:id="22392" w:author="Στάθης Καπ" w:date="2023-03-09T07:43:00Z">
              <w:r>
                <w:rPr>
                  <w:rFonts w:ascii="Calibri" w:hAnsi="Calibri" w:cs="Calibri"/>
                  <w:color w:val="000000"/>
                  <w:sz w:val="16"/>
                  <w:szCs w:val="16"/>
                </w:rPr>
                <w:t>587</w:t>
              </w:r>
            </w:ins>
          </w:p>
        </w:tc>
        <w:tc>
          <w:tcPr>
            <w:tcW w:w="454" w:type="dxa"/>
            <w:vAlign w:val="center"/>
          </w:tcPr>
          <w:p w14:paraId="02357363" w14:textId="126742AC" w:rsidR="00D128F7" w:rsidRPr="007E0F91" w:rsidRDefault="00D128F7" w:rsidP="00D128F7">
            <w:pPr>
              <w:jc w:val="center"/>
              <w:rPr>
                <w:ins w:id="22393" w:author="Στάθης Καπ" w:date="2023-03-09T06:32:00Z"/>
                <w:sz w:val="16"/>
                <w:szCs w:val="16"/>
              </w:rPr>
            </w:pPr>
            <w:ins w:id="22394" w:author="Στάθης Καπ" w:date="2023-03-09T07:43:00Z">
              <w:r>
                <w:rPr>
                  <w:rFonts w:ascii="Calibri" w:hAnsi="Calibri" w:cs="Calibri"/>
                  <w:color w:val="000000"/>
                  <w:sz w:val="16"/>
                  <w:szCs w:val="16"/>
                </w:rPr>
                <w:t>21.1</w:t>
              </w:r>
            </w:ins>
          </w:p>
        </w:tc>
        <w:tc>
          <w:tcPr>
            <w:tcW w:w="454" w:type="dxa"/>
            <w:vAlign w:val="center"/>
          </w:tcPr>
          <w:p w14:paraId="57983E15" w14:textId="1D38DBA9" w:rsidR="00D128F7" w:rsidRPr="007E0F91" w:rsidRDefault="00D128F7" w:rsidP="00D128F7">
            <w:pPr>
              <w:jc w:val="center"/>
              <w:rPr>
                <w:ins w:id="22395" w:author="Στάθης Καπ" w:date="2023-03-09T06:32:00Z"/>
                <w:sz w:val="16"/>
                <w:szCs w:val="16"/>
              </w:rPr>
            </w:pPr>
            <w:ins w:id="22396" w:author="Στάθης Καπ" w:date="2023-03-09T07:43:00Z">
              <w:r>
                <w:rPr>
                  <w:rFonts w:ascii="Calibri" w:hAnsi="Calibri" w:cs="Calibri"/>
                  <w:color w:val="000000"/>
                  <w:sz w:val="16"/>
                  <w:szCs w:val="16"/>
                </w:rPr>
                <w:t>0.257</w:t>
              </w:r>
            </w:ins>
          </w:p>
        </w:tc>
        <w:tc>
          <w:tcPr>
            <w:tcW w:w="461" w:type="dxa"/>
            <w:tcBorders>
              <w:right w:val="single" w:sz="4" w:space="0" w:color="auto"/>
            </w:tcBorders>
            <w:vAlign w:val="center"/>
          </w:tcPr>
          <w:p w14:paraId="0692906A" w14:textId="294F98B8" w:rsidR="00D128F7" w:rsidRPr="007E0F91" w:rsidRDefault="00D128F7" w:rsidP="00D128F7">
            <w:pPr>
              <w:jc w:val="center"/>
              <w:rPr>
                <w:ins w:id="22397" w:author="Στάθης Καπ" w:date="2023-03-09T06:32:00Z"/>
                <w:sz w:val="16"/>
                <w:szCs w:val="16"/>
              </w:rPr>
            </w:pPr>
            <w:ins w:id="22398" w:author="Στάθης Καπ" w:date="2023-03-09T07:43:00Z">
              <w:r>
                <w:rPr>
                  <w:rFonts w:ascii="Calibri" w:hAnsi="Calibri" w:cs="Calibri"/>
                  <w:color w:val="000000"/>
                  <w:sz w:val="16"/>
                  <w:szCs w:val="16"/>
                </w:rPr>
                <w:t>52.41</w:t>
              </w:r>
            </w:ins>
          </w:p>
        </w:tc>
      </w:tr>
      <w:tr w:rsidR="00D128F7" w14:paraId="390B6695" w14:textId="77777777" w:rsidTr="009861B1">
        <w:trPr>
          <w:trHeight w:val="170"/>
          <w:jc w:val="center"/>
          <w:ins w:id="2239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F8BCC6C" w14:textId="77777777" w:rsidR="00D128F7" w:rsidRPr="007E0F91" w:rsidRDefault="00D128F7" w:rsidP="00D128F7">
            <w:pPr>
              <w:jc w:val="center"/>
              <w:rPr>
                <w:ins w:id="22400" w:author="Στάθης Καπ" w:date="2023-03-09T06:32:00Z"/>
                <w:sz w:val="16"/>
                <w:szCs w:val="16"/>
              </w:rPr>
            </w:pPr>
            <w:ins w:id="22401" w:author="Στάθης Καπ" w:date="2023-03-09T06:32:00Z">
              <w:r w:rsidRPr="009861B1">
                <w:rPr>
                  <w:rFonts w:ascii="Calibri" w:hAnsi="Calibri" w:cs="Calibri"/>
                  <w:color w:val="000000"/>
                  <w:sz w:val="16"/>
                  <w:szCs w:val="16"/>
                </w:rPr>
                <w:t>rc201</w:t>
              </w:r>
            </w:ins>
          </w:p>
        </w:tc>
        <w:tc>
          <w:tcPr>
            <w:tcW w:w="565" w:type="dxa"/>
            <w:tcBorders>
              <w:left w:val="single" w:sz="4" w:space="0" w:color="auto"/>
            </w:tcBorders>
            <w:vAlign w:val="center"/>
          </w:tcPr>
          <w:p w14:paraId="312E50FC" w14:textId="11CB93D0" w:rsidR="00D128F7" w:rsidRPr="007E0F91" w:rsidRDefault="00D128F7" w:rsidP="00D128F7">
            <w:pPr>
              <w:jc w:val="center"/>
              <w:rPr>
                <w:ins w:id="22402" w:author="Στάθης Καπ" w:date="2023-03-09T06:32:00Z"/>
                <w:sz w:val="16"/>
                <w:szCs w:val="16"/>
              </w:rPr>
            </w:pPr>
            <w:ins w:id="22403" w:author="Στάθης Καπ" w:date="2023-03-09T07:43:00Z">
              <w:r>
                <w:rPr>
                  <w:rFonts w:ascii="Calibri" w:hAnsi="Calibri" w:cs="Calibri"/>
                  <w:color w:val="000000"/>
                  <w:sz w:val="16"/>
                  <w:szCs w:val="16"/>
                </w:rPr>
                <w:t>1698</w:t>
              </w:r>
            </w:ins>
          </w:p>
        </w:tc>
        <w:tc>
          <w:tcPr>
            <w:tcW w:w="679" w:type="dxa"/>
            <w:tcBorders>
              <w:right w:val="single" w:sz="4" w:space="0" w:color="auto"/>
            </w:tcBorders>
            <w:vAlign w:val="center"/>
          </w:tcPr>
          <w:p w14:paraId="58E58FDD" w14:textId="6EDD3AA5" w:rsidR="00D128F7" w:rsidRPr="007E0F91" w:rsidRDefault="00D128F7" w:rsidP="00D128F7">
            <w:pPr>
              <w:jc w:val="center"/>
              <w:rPr>
                <w:ins w:id="22404" w:author="Στάθης Καπ" w:date="2023-03-09T06:32:00Z"/>
                <w:sz w:val="16"/>
                <w:szCs w:val="16"/>
              </w:rPr>
            </w:pPr>
            <w:ins w:id="22405" w:author="Στάθης Καπ" w:date="2023-03-09T07:43:00Z">
              <w:r>
                <w:rPr>
                  <w:rFonts w:ascii="Calibri" w:hAnsi="Calibri" w:cs="Calibri"/>
                  <w:color w:val="000000"/>
                  <w:sz w:val="16"/>
                  <w:szCs w:val="16"/>
                </w:rPr>
                <w:t>1625</w:t>
              </w:r>
            </w:ins>
          </w:p>
        </w:tc>
        <w:tc>
          <w:tcPr>
            <w:tcW w:w="453" w:type="dxa"/>
            <w:tcBorders>
              <w:left w:val="single" w:sz="4" w:space="0" w:color="auto"/>
            </w:tcBorders>
            <w:vAlign w:val="center"/>
          </w:tcPr>
          <w:p w14:paraId="79CCF396" w14:textId="3799B12C" w:rsidR="00D128F7" w:rsidRPr="007E0F91" w:rsidRDefault="00D128F7" w:rsidP="00D128F7">
            <w:pPr>
              <w:jc w:val="center"/>
              <w:rPr>
                <w:ins w:id="22406" w:author="Στάθης Καπ" w:date="2023-03-09T06:32:00Z"/>
                <w:sz w:val="16"/>
                <w:szCs w:val="16"/>
              </w:rPr>
            </w:pPr>
            <w:ins w:id="22407" w:author="Στάθης Καπ" w:date="2023-03-09T07:43:00Z">
              <w:r>
                <w:rPr>
                  <w:rFonts w:ascii="Calibri" w:hAnsi="Calibri" w:cs="Calibri"/>
                  <w:color w:val="000000"/>
                  <w:sz w:val="16"/>
                  <w:szCs w:val="16"/>
                </w:rPr>
                <w:t>1625</w:t>
              </w:r>
            </w:ins>
          </w:p>
        </w:tc>
        <w:tc>
          <w:tcPr>
            <w:tcW w:w="708" w:type="dxa"/>
            <w:vAlign w:val="center"/>
          </w:tcPr>
          <w:p w14:paraId="46A9CDAF" w14:textId="7F89F6C8" w:rsidR="00D128F7" w:rsidRPr="007E0F91" w:rsidRDefault="00D128F7" w:rsidP="00D128F7">
            <w:pPr>
              <w:jc w:val="center"/>
              <w:rPr>
                <w:ins w:id="22408" w:author="Στάθης Καπ" w:date="2023-03-09T06:32:00Z"/>
                <w:sz w:val="16"/>
                <w:szCs w:val="16"/>
              </w:rPr>
            </w:pPr>
            <w:ins w:id="22409" w:author="Στάθης Καπ" w:date="2023-03-09T07:43:00Z">
              <w:r>
                <w:rPr>
                  <w:rFonts w:ascii="Calibri" w:hAnsi="Calibri" w:cs="Calibri"/>
                  <w:color w:val="000000"/>
                  <w:sz w:val="16"/>
                  <w:szCs w:val="16"/>
                </w:rPr>
                <w:t>4.3</w:t>
              </w:r>
            </w:ins>
          </w:p>
        </w:tc>
        <w:tc>
          <w:tcPr>
            <w:tcW w:w="652" w:type="dxa"/>
            <w:tcBorders>
              <w:right w:val="single" w:sz="4" w:space="0" w:color="auto"/>
            </w:tcBorders>
            <w:vAlign w:val="center"/>
          </w:tcPr>
          <w:p w14:paraId="7B4486B7" w14:textId="62422AFA" w:rsidR="00D128F7" w:rsidRPr="007E0F91" w:rsidRDefault="00D128F7" w:rsidP="00D128F7">
            <w:pPr>
              <w:jc w:val="center"/>
              <w:rPr>
                <w:ins w:id="22410" w:author="Στάθης Καπ" w:date="2023-03-09T06:32:00Z"/>
                <w:sz w:val="16"/>
                <w:szCs w:val="16"/>
              </w:rPr>
            </w:pPr>
            <w:ins w:id="22411" w:author="Στάθης Καπ" w:date="2023-03-09T07:43:00Z">
              <w:r>
                <w:rPr>
                  <w:rFonts w:ascii="Calibri" w:hAnsi="Calibri" w:cs="Calibri"/>
                  <w:color w:val="000000"/>
                  <w:sz w:val="16"/>
                  <w:szCs w:val="16"/>
                </w:rPr>
                <w:t>0.692</w:t>
              </w:r>
            </w:ins>
          </w:p>
        </w:tc>
        <w:tc>
          <w:tcPr>
            <w:tcW w:w="453" w:type="dxa"/>
            <w:tcBorders>
              <w:left w:val="single" w:sz="4" w:space="0" w:color="auto"/>
            </w:tcBorders>
            <w:vAlign w:val="center"/>
          </w:tcPr>
          <w:p w14:paraId="0EF11A03" w14:textId="497BAC7B" w:rsidR="00D128F7" w:rsidRPr="007E0F91" w:rsidRDefault="00D128F7" w:rsidP="00D128F7">
            <w:pPr>
              <w:jc w:val="center"/>
              <w:rPr>
                <w:ins w:id="22412" w:author="Στάθης Καπ" w:date="2023-03-09T06:32:00Z"/>
                <w:sz w:val="16"/>
                <w:szCs w:val="16"/>
              </w:rPr>
            </w:pPr>
            <w:ins w:id="22413" w:author="Στάθης Καπ" w:date="2023-03-09T07:43:00Z">
              <w:r>
                <w:rPr>
                  <w:rFonts w:ascii="Calibri" w:hAnsi="Calibri" w:cs="Calibri"/>
                  <w:color w:val="000000"/>
                  <w:sz w:val="16"/>
                  <w:szCs w:val="16"/>
                </w:rPr>
                <w:t>1604</w:t>
              </w:r>
            </w:ins>
          </w:p>
        </w:tc>
        <w:tc>
          <w:tcPr>
            <w:tcW w:w="454" w:type="dxa"/>
            <w:vAlign w:val="center"/>
          </w:tcPr>
          <w:p w14:paraId="527F9E8F" w14:textId="6D5864F4" w:rsidR="00D128F7" w:rsidRPr="007E0F91" w:rsidRDefault="00D128F7" w:rsidP="00D128F7">
            <w:pPr>
              <w:jc w:val="center"/>
              <w:rPr>
                <w:ins w:id="22414" w:author="Στάθης Καπ" w:date="2023-03-09T06:32:00Z"/>
                <w:sz w:val="16"/>
                <w:szCs w:val="16"/>
              </w:rPr>
            </w:pPr>
            <w:ins w:id="22415" w:author="Στάθης Καπ" w:date="2023-03-09T07:43:00Z">
              <w:r>
                <w:rPr>
                  <w:rFonts w:ascii="Calibri" w:hAnsi="Calibri" w:cs="Calibri"/>
                  <w:color w:val="000000"/>
                  <w:sz w:val="16"/>
                  <w:szCs w:val="16"/>
                </w:rPr>
                <w:t>1.29</w:t>
              </w:r>
            </w:ins>
          </w:p>
        </w:tc>
        <w:tc>
          <w:tcPr>
            <w:tcW w:w="454" w:type="dxa"/>
            <w:vAlign w:val="center"/>
          </w:tcPr>
          <w:p w14:paraId="04F2BA01" w14:textId="0E9E11AB" w:rsidR="00D128F7" w:rsidRPr="007E0F91" w:rsidRDefault="00D128F7" w:rsidP="00D128F7">
            <w:pPr>
              <w:jc w:val="center"/>
              <w:rPr>
                <w:ins w:id="22416" w:author="Στάθης Καπ" w:date="2023-03-09T06:32:00Z"/>
                <w:sz w:val="16"/>
                <w:szCs w:val="16"/>
              </w:rPr>
            </w:pPr>
            <w:ins w:id="22417" w:author="Στάθης Καπ" w:date="2023-03-09T07:43:00Z">
              <w:r>
                <w:rPr>
                  <w:rFonts w:ascii="Calibri" w:hAnsi="Calibri" w:cs="Calibri"/>
                  <w:color w:val="000000"/>
                  <w:sz w:val="16"/>
                  <w:szCs w:val="16"/>
                </w:rPr>
                <w:t>0.3</w:t>
              </w:r>
            </w:ins>
          </w:p>
        </w:tc>
        <w:tc>
          <w:tcPr>
            <w:tcW w:w="457" w:type="dxa"/>
            <w:tcBorders>
              <w:right w:val="single" w:sz="4" w:space="0" w:color="auto"/>
            </w:tcBorders>
            <w:vAlign w:val="center"/>
          </w:tcPr>
          <w:p w14:paraId="6ED67AF9" w14:textId="61188DC8" w:rsidR="00D128F7" w:rsidRPr="007E0F91" w:rsidRDefault="00D128F7" w:rsidP="00D128F7">
            <w:pPr>
              <w:jc w:val="center"/>
              <w:rPr>
                <w:ins w:id="22418" w:author="Στάθης Καπ" w:date="2023-03-09T06:32:00Z"/>
                <w:sz w:val="16"/>
                <w:szCs w:val="16"/>
              </w:rPr>
            </w:pPr>
            <w:ins w:id="22419" w:author="Στάθης Καπ" w:date="2023-03-09T07:43:00Z">
              <w:r>
                <w:rPr>
                  <w:rFonts w:ascii="Calibri" w:hAnsi="Calibri" w:cs="Calibri"/>
                  <w:color w:val="000000"/>
                  <w:sz w:val="16"/>
                  <w:szCs w:val="16"/>
                </w:rPr>
                <w:t>56.65</w:t>
              </w:r>
            </w:ins>
          </w:p>
        </w:tc>
        <w:tc>
          <w:tcPr>
            <w:tcW w:w="453" w:type="dxa"/>
            <w:tcBorders>
              <w:left w:val="single" w:sz="4" w:space="0" w:color="auto"/>
            </w:tcBorders>
            <w:vAlign w:val="center"/>
          </w:tcPr>
          <w:p w14:paraId="35388EA8" w14:textId="689246C2" w:rsidR="00D128F7" w:rsidRPr="007E0F91" w:rsidRDefault="00D128F7" w:rsidP="00D128F7">
            <w:pPr>
              <w:jc w:val="center"/>
              <w:rPr>
                <w:ins w:id="22420" w:author="Στάθης Καπ" w:date="2023-03-09T06:32:00Z"/>
                <w:sz w:val="16"/>
                <w:szCs w:val="16"/>
              </w:rPr>
            </w:pPr>
            <w:ins w:id="22421" w:author="Στάθης Καπ" w:date="2023-03-09T07:43:00Z">
              <w:r>
                <w:rPr>
                  <w:rFonts w:ascii="Calibri" w:hAnsi="Calibri" w:cs="Calibri"/>
                  <w:color w:val="000000"/>
                  <w:sz w:val="16"/>
                  <w:szCs w:val="16"/>
                </w:rPr>
                <w:t>1578</w:t>
              </w:r>
            </w:ins>
          </w:p>
        </w:tc>
        <w:tc>
          <w:tcPr>
            <w:tcW w:w="454" w:type="dxa"/>
            <w:vAlign w:val="center"/>
          </w:tcPr>
          <w:p w14:paraId="55C58198" w14:textId="0746EB8E" w:rsidR="00D128F7" w:rsidRPr="007E0F91" w:rsidRDefault="00D128F7" w:rsidP="00D128F7">
            <w:pPr>
              <w:jc w:val="center"/>
              <w:rPr>
                <w:ins w:id="22422" w:author="Στάθης Καπ" w:date="2023-03-09T06:32:00Z"/>
                <w:sz w:val="16"/>
                <w:szCs w:val="16"/>
              </w:rPr>
            </w:pPr>
            <w:ins w:id="22423" w:author="Στάθης Καπ" w:date="2023-03-09T07:43:00Z">
              <w:r>
                <w:rPr>
                  <w:rFonts w:ascii="Calibri" w:hAnsi="Calibri" w:cs="Calibri"/>
                  <w:color w:val="000000"/>
                  <w:sz w:val="16"/>
                  <w:szCs w:val="16"/>
                </w:rPr>
                <w:t>2.89</w:t>
              </w:r>
            </w:ins>
          </w:p>
        </w:tc>
        <w:tc>
          <w:tcPr>
            <w:tcW w:w="454" w:type="dxa"/>
            <w:vAlign w:val="center"/>
          </w:tcPr>
          <w:p w14:paraId="150997C3" w14:textId="6975025F" w:rsidR="00D128F7" w:rsidRPr="007E0F91" w:rsidRDefault="00D128F7" w:rsidP="00D128F7">
            <w:pPr>
              <w:jc w:val="center"/>
              <w:rPr>
                <w:ins w:id="22424" w:author="Στάθης Καπ" w:date="2023-03-09T06:32:00Z"/>
                <w:sz w:val="16"/>
                <w:szCs w:val="16"/>
              </w:rPr>
            </w:pPr>
            <w:ins w:id="22425" w:author="Στάθης Καπ" w:date="2023-03-09T07:43:00Z">
              <w:r>
                <w:rPr>
                  <w:rFonts w:ascii="Calibri" w:hAnsi="Calibri" w:cs="Calibri"/>
                  <w:color w:val="000000"/>
                  <w:sz w:val="16"/>
                  <w:szCs w:val="16"/>
                </w:rPr>
                <w:t>0.276</w:t>
              </w:r>
            </w:ins>
          </w:p>
        </w:tc>
        <w:tc>
          <w:tcPr>
            <w:tcW w:w="454" w:type="dxa"/>
            <w:tcBorders>
              <w:right w:val="single" w:sz="4" w:space="0" w:color="auto"/>
            </w:tcBorders>
            <w:vAlign w:val="center"/>
          </w:tcPr>
          <w:p w14:paraId="2C0FCAC4" w14:textId="48E8D36C" w:rsidR="00D128F7" w:rsidRPr="007E0F91" w:rsidRDefault="00D128F7" w:rsidP="00D128F7">
            <w:pPr>
              <w:jc w:val="center"/>
              <w:rPr>
                <w:ins w:id="22426" w:author="Στάθης Καπ" w:date="2023-03-09T06:32:00Z"/>
                <w:sz w:val="16"/>
                <w:szCs w:val="16"/>
              </w:rPr>
            </w:pPr>
            <w:ins w:id="22427" w:author="Στάθης Καπ" w:date="2023-03-09T07:43:00Z">
              <w:r>
                <w:rPr>
                  <w:rFonts w:ascii="Calibri" w:hAnsi="Calibri" w:cs="Calibri"/>
                  <w:color w:val="000000"/>
                  <w:sz w:val="16"/>
                  <w:szCs w:val="16"/>
                </w:rPr>
                <w:t>60.12</w:t>
              </w:r>
            </w:ins>
          </w:p>
        </w:tc>
        <w:tc>
          <w:tcPr>
            <w:tcW w:w="453" w:type="dxa"/>
            <w:tcBorders>
              <w:left w:val="single" w:sz="4" w:space="0" w:color="auto"/>
            </w:tcBorders>
            <w:vAlign w:val="center"/>
          </w:tcPr>
          <w:p w14:paraId="74E27A25" w14:textId="54DF8B0E" w:rsidR="00D128F7" w:rsidRPr="007E0F91" w:rsidRDefault="00D128F7" w:rsidP="00D128F7">
            <w:pPr>
              <w:jc w:val="center"/>
              <w:rPr>
                <w:ins w:id="22428" w:author="Στάθης Καπ" w:date="2023-03-09T06:32:00Z"/>
                <w:sz w:val="16"/>
                <w:szCs w:val="16"/>
              </w:rPr>
            </w:pPr>
            <w:ins w:id="22429" w:author="Στάθης Καπ" w:date="2023-03-09T07:43:00Z">
              <w:r>
                <w:rPr>
                  <w:rFonts w:ascii="Calibri" w:hAnsi="Calibri" w:cs="Calibri"/>
                  <w:color w:val="000000"/>
                  <w:sz w:val="16"/>
                  <w:szCs w:val="16"/>
                </w:rPr>
                <w:t>1516</w:t>
              </w:r>
            </w:ins>
          </w:p>
        </w:tc>
        <w:tc>
          <w:tcPr>
            <w:tcW w:w="454" w:type="dxa"/>
            <w:vAlign w:val="center"/>
          </w:tcPr>
          <w:p w14:paraId="2F74DF71" w14:textId="0A3D1C4F" w:rsidR="00D128F7" w:rsidRPr="007E0F91" w:rsidRDefault="00D128F7" w:rsidP="00D128F7">
            <w:pPr>
              <w:jc w:val="center"/>
              <w:rPr>
                <w:ins w:id="22430" w:author="Στάθης Καπ" w:date="2023-03-09T06:32:00Z"/>
                <w:sz w:val="16"/>
                <w:szCs w:val="16"/>
              </w:rPr>
            </w:pPr>
            <w:ins w:id="22431" w:author="Στάθης Καπ" w:date="2023-03-09T07:43:00Z">
              <w:r>
                <w:rPr>
                  <w:rFonts w:ascii="Calibri" w:hAnsi="Calibri" w:cs="Calibri"/>
                  <w:color w:val="000000"/>
                  <w:sz w:val="16"/>
                  <w:szCs w:val="16"/>
                </w:rPr>
                <w:t>6.71</w:t>
              </w:r>
            </w:ins>
          </w:p>
        </w:tc>
        <w:tc>
          <w:tcPr>
            <w:tcW w:w="454" w:type="dxa"/>
            <w:vAlign w:val="center"/>
          </w:tcPr>
          <w:p w14:paraId="31ACD196" w14:textId="20ED475F" w:rsidR="00D128F7" w:rsidRPr="007E0F91" w:rsidRDefault="00D128F7" w:rsidP="00D128F7">
            <w:pPr>
              <w:jc w:val="center"/>
              <w:rPr>
                <w:ins w:id="22432" w:author="Στάθης Καπ" w:date="2023-03-09T06:32:00Z"/>
                <w:sz w:val="16"/>
                <w:szCs w:val="16"/>
              </w:rPr>
            </w:pPr>
            <w:ins w:id="22433" w:author="Στάθης Καπ" w:date="2023-03-09T07:43:00Z">
              <w:r>
                <w:rPr>
                  <w:rFonts w:ascii="Calibri" w:hAnsi="Calibri" w:cs="Calibri"/>
                  <w:color w:val="000000"/>
                  <w:sz w:val="16"/>
                  <w:szCs w:val="16"/>
                </w:rPr>
                <w:t>0.21</w:t>
              </w:r>
            </w:ins>
          </w:p>
        </w:tc>
        <w:tc>
          <w:tcPr>
            <w:tcW w:w="461" w:type="dxa"/>
            <w:tcBorders>
              <w:right w:val="single" w:sz="4" w:space="0" w:color="auto"/>
            </w:tcBorders>
            <w:vAlign w:val="center"/>
          </w:tcPr>
          <w:p w14:paraId="4DF131AC" w14:textId="49D7BCA3" w:rsidR="00D128F7" w:rsidRPr="007E0F91" w:rsidRDefault="00D128F7" w:rsidP="00D128F7">
            <w:pPr>
              <w:jc w:val="center"/>
              <w:rPr>
                <w:ins w:id="22434" w:author="Στάθης Καπ" w:date="2023-03-09T06:32:00Z"/>
                <w:sz w:val="16"/>
                <w:szCs w:val="16"/>
              </w:rPr>
            </w:pPr>
            <w:ins w:id="22435" w:author="Στάθης Καπ" w:date="2023-03-09T07:43:00Z">
              <w:r>
                <w:rPr>
                  <w:rFonts w:ascii="Calibri" w:hAnsi="Calibri" w:cs="Calibri"/>
                  <w:color w:val="000000"/>
                  <w:sz w:val="16"/>
                  <w:szCs w:val="16"/>
                </w:rPr>
                <w:t>69.65</w:t>
              </w:r>
            </w:ins>
          </w:p>
        </w:tc>
      </w:tr>
      <w:tr w:rsidR="00D128F7" w14:paraId="31F683DB" w14:textId="77777777" w:rsidTr="009861B1">
        <w:trPr>
          <w:trHeight w:val="170"/>
          <w:jc w:val="center"/>
          <w:ins w:id="2243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056B2678" w14:textId="77777777" w:rsidR="00D128F7" w:rsidRPr="007E0F91" w:rsidRDefault="00D128F7" w:rsidP="00D128F7">
            <w:pPr>
              <w:jc w:val="center"/>
              <w:rPr>
                <w:ins w:id="22437" w:author="Στάθης Καπ" w:date="2023-03-09T06:32:00Z"/>
                <w:sz w:val="16"/>
                <w:szCs w:val="16"/>
              </w:rPr>
            </w:pPr>
            <w:ins w:id="22438" w:author="Στάθης Καπ" w:date="2023-03-09T06:32:00Z">
              <w:r w:rsidRPr="009861B1">
                <w:rPr>
                  <w:rFonts w:ascii="Calibri" w:hAnsi="Calibri" w:cs="Calibri"/>
                  <w:color w:val="000000"/>
                  <w:sz w:val="16"/>
                  <w:szCs w:val="16"/>
                </w:rPr>
                <w:t>rc202</w:t>
              </w:r>
            </w:ins>
          </w:p>
        </w:tc>
        <w:tc>
          <w:tcPr>
            <w:tcW w:w="565" w:type="dxa"/>
            <w:tcBorders>
              <w:left w:val="single" w:sz="4" w:space="0" w:color="auto"/>
            </w:tcBorders>
            <w:vAlign w:val="center"/>
          </w:tcPr>
          <w:p w14:paraId="7AAF6FE1" w14:textId="0313401E" w:rsidR="00D128F7" w:rsidRPr="007E0F91" w:rsidRDefault="00D128F7" w:rsidP="00D128F7">
            <w:pPr>
              <w:jc w:val="center"/>
              <w:rPr>
                <w:ins w:id="22439" w:author="Στάθης Καπ" w:date="2023-03-09T06:32:00Z"/>
                <w:sz w:val="16"/>
                <w:szCs w:val="16"/>
              </w:rPr>
            </w:pPr>
            <w:ins w:id="22440" w:author="Στάθης Καπ" w:date="2023-03-09T07:43:00Z">
              <w:r>
                <w:rPr>
                  <w:rFonts w:ascii="Calibri" w:hAnsi="Calibri" w:cs="Calibri"/>
                  <w:color w:val="000000"/>
                  <w:sz w:val="16"/>
                  <w:szCs w:val="16"/>
                </w:rPr>
                <w:t>1724</w:t>
              </w:r>
            </w:ins>
          </w:p>
        </w:tc>
        <w:tc>
          <w:tcPr>
            <w:tcW w:w="679" w:type="dxa"/>
            <w:tcBorders>
              <w:right w:val="single" w:sz="4" w:space="0" w:color="auto"/>
            </w:tcBorders>
            <w:vAlign w:val="center"/>
          </w:tcPr>
          <w:p w14:paraId="376403F9" w14:textId="5DA5243D" w:rsidR="00D128F7" w:rsidRPr="007E0F91" w:rsidRDefault="00D128F7" w:rsidP="00D128F7">
            <w:pPr>
              <w:jc w:val="center"/>
              <w:rPr>
                <w:ins w:id="22441" w:author="Στάθης Καπ" w:date="2023-03-09T06:32:00Z"/>
                <w:sz w:val="16"/>
                <w:szCs w:val="16"/>
              </w:rPr>
            </w:pPr>
            <w:ins w:id="22442" w:author="Στάθης Καπ" w:date="2023-03-09T07:43:00Z">
              <w:r>
                <w:rPr>
                  <w:rFonts w:ascii="Calibri" w:hAnsi="Calibri" w:cs="Calibri"/>
                  <w:color w:val="000000"/>
                  <w:sz w:val="16"/>
                  <w:szCs w:val="16"/>
                </w:rPr>
                <w:t>1686</w:t>
              </w:r>
            </w:ins>
          </w:p>
        </w:tc>
        <w:tc>
          <w:tcPr>
            <w:tcW w:w="453" w:type="dxa"/>
            <w:tcBorders>
              <w:left w:val="single" w:sz="4" w:space="0" w:color="auto"/>
            </w:tcBorders>
            <w:vAlign w:val="center"/>
          </w:tcPr>
          <w:p w14:paraId="12F93D67" w14:textId="05CA26DB" w:rsidR="00D128F7" w:rsidRPr="007E0F91" w:rsidRDefault="00D128F7" w:rsidP="00D128F7">
            <w:pPr>
              <w:jc w:val="center"/>
              <w:rPr>
                <w:ins w:id="22443" w:author="Στάθης Καπ" w:date="2023-03-09T06:32:00Z"/>
                <w:sz w:val="16"/>
                <w:szCs w:val="16"/>
              </w:rPr>
            </w:pPr>
            <w:ins w:id="22444" w:author="Στάθης Καπ" w:date="2023-03-09T07:43:00Z">
              <w:r>
                <w:rPr>
                  <w:rFonts w:ascii="Calibri" w:hAnsi="Calibri" w:cs="Calibri"/>
                  <w:color w:val="000000"/>
                  <w:sz w:val="16"/>
                  <w:szCs w:val="16"/>
                </w:rPr>
                <w:t>1665</w:t>
              </w:r>
            </w:ins>
          </w:p>
        </w:tc>
        <w:tc>
          <w:tcPr>
            <w:tcW w:w="708" w:type="dxa"/>
            <w:vAlign w:val="center"/>
          </w:tcPr>
          <w:p w14:paraId="7EB55901" w14:textId="5E58063E" w:rsidR="00D128F7" w:rsidRPr="007E0F91" w:rsidRDefault="00D128F7" w:rsidP="00D128F7">
            <w:pPr>
              <w:jc w:val="center"/>
              <w:rPr>
                <w:ins w:id="22445" w:author="Στάθης Καπ" w:date="2023-03-09T06:32:00Z"/>
                <w:sz w:val="16"/>
                <w:szCs w:val="16"/>
              </w:rPr>
            </w:pPr>
            <w:ins w:id="22446" w:author="Στάθης Καπ" w:date="2023-03-09T07:43:00Z">
              <w:r>
                <w:rPr>
                  <w:rFonts w:ascii="Calibri" w:hAnsi="Calibri" w:cs="Calibri"/>
                  <w:color w:val="000000"/>
                  <w:sz w:val="16"/>
                  <w:szCs w:val="16"/>
                </w:rPr>
                <w:t>3.42</w:t>
              </w:r>
            </w:ins>
          </w:p>
        </w:tc>
        <w:tc>
          <w:tcPr>
            <w:tcW w:w="652" w:type="dxa"/>
            <w:tcBorders>
              <w:right w:val="single" w:sz="4" w:space="0" w:color="auto"/>
            </w:tcBorders>
            <w:vAlign w:val="center"/>
          </w:tcPr>
          <w:p w14:paraId="0E246B3C" w14:textId="49F0B2F1" w:rsidR="00D128F7" w:rsidRPr="007E0F91" w:rsidRDefault="00D128F7" w:rsidP="00D128F7">
            <w:pPr>
              <w:jc w:val="center"/>
              <w:rPr>
                <w:ins w:id="22447" w:author="Στάθης Καπ" w:date="2023-03-09T06:32:00Z"/>
                <w:sz w:val="16"/>
                <w:szCs w:val="16"/>
              </w:rPr>
            </w:pPr>
            <w:ins w:id="22448" w:author="Στάθης Καπ" w:date="2023-03-09T07:43:00Z">
              <w:r>
                <w:rPr>
                  <w:rFonts w:ascii="Calibri" w:hAnsi="Calibri" w:cs="Calibri"/>
                  <w:color w:val="000000"/>
                  <w:sz w:val="16"/>
                  <w:szCs w:val="16"/>
                </w:rPr>
                <w:t>0.394</w:t>
              </w:r>
            </w:ins>
          </w:p>
        </w:tc>
        <w:tc>
          <w:tcPr>
            <w:tcW w:w="453" w:type="dxa"/>
            <w:tcBorders>
              <w:left w:val="single" w:sz="4" w:space="0" w:color="auto"/>
            </w:tcBorders>
            <w:vAlign w:val="center"/>
          </w:tcPr>
          <w:p w14:paraId="2632979E" w14:textId="503A47E5" w:rsidR="00D128F7" w:rsidRPr="007E0F91" w:rsidRDefault="00D128F7" w:rsidP="00D128F7">
            <w:pPr>
              <w:jc w:val="center"/>
              <w:rPr>
                <w:ins w:id="22449" w:author="Στάθης Καπ" w:date="2023-03-09T06:32:00Z"/>
                <w:sz w:val="16"/>
                <w:szCs w:val="16"/>
              </w:rPr>
            </w:pPr>
            <w:ins w:id="22450" w:author="Στάθης Καπ" w:date="2023-03-09T07:43:00Z">
              <w:r>
                <w:rPr>
                  <w:rFonts w:ascii="Calibri" w:hAnsi="Calibri" w:cs="Calibri"/>
                  <w:color w:val="000000"/>
                  <w:sz w:val="16"/>
                  <w:szCs w:val="16"/>
                </w:rPr>
                <w:t>1659</w:t>
              </w:r>
            </w:ins>
          </w:p>
        </w:tc>
        <w:tc>
          <w:tcPr>
            <w:tcW w:w="454" w:type="dxa"/>
            <w:vAlign w:val="center"/>
          </w:tcPr>
          <w:p w14:paraId="7DEF526D" w14:textId="7B1B076B" w:rsidR="00D128F7" w:rsidRPr="007E0F91" w:rsidRDefault="00D128F7" w:rsidP="00D128F7">
            <w:pPr>
              <w:jc w:val="center"/>
              <w:rPr>
                <w:ins w:id="22451" w:author="Στάθης Καπ" w:date="2023-03-09T06:32:00Z"/>
                <w:sz w:val="16"/>
                <w:szCs w:val="16"/>
              </w:rPr>
            </w:pPr>
            <w:ins w:id="22452" w:author="Στάθης Καπ" w:date="2023-03-09T07:43:00Z">
              <w:r>
                <w:rPr>
                  <w:rFonts w:ascii="Calibri" w:hAnsi="Calibri" w:cs="Calibri"/>
                  <w:color w:val="000000"/>
                  <w:sz w:val="16"/>
                  <w:szCs w:val="16"/>
                </w:rPr>
                <w:t>0.36</w:t>
              </w:r>
            </w:ins>
          </w:p>
        </w:tc>
        <w:tc>
          <w:tcPr>
            <w:tcW w:w="454" w:type="dxa"/>
            <w:vAlign w:val="center"/>
          </w:tcPr>
          <w:p w14:paraId="613A0B1E" w14:textId="160E146A" w:rsidR="00D128F7" w:rsidRPr="007E0F91" w:rsidRDefault="00D128F7" w:rsidP="00D128F7">
            <w:pPr>
              <w:jc w:val="center"/>
              <w:rPr>
                <w:ins w:id="22453" w:author="Στάθης Καπ" w:date="2023-03-09T06:32:00Z"/>
                <w:sz w:val="16"/>
                <w:szCs w:val="16"/>
              </w:rPr>
            </w:pPr>
            <w:ins w:id="22454" w:author="Στάθης Καπ" w:date="2023-03-09T07:43:00Z">
              <w:r>
                <w:rPr>
                  <w:rFonts w:ascii="Calibri" w:hAnsi="Calibri" w:cs="Calibri"/>
                  <w:color w:val="000000"/>
                  <w:sz w:val="16"/>
                  <w:szCs w:val="16"/>
                </w:rPr>
                <w:t>0.301</w:t>
              </w:r>
            </w:ins>
          </w:p>
        </w:tc>
        <w:tc>
          <w:tcPr>
            <w:tcW w:w="457" w:type="dxa"/>
            <w:tcBorders>
              <w:right w:val="single" w:sz="4" w:space="0" w:color="auto"/>
            </w:tcBorders>
            <w:vAlign w:val="center"/>
          </w:tcPr>
          <w:p w14:paraId="0AC970EB" w14:textId="3531EE97" w:rsidR="00D128F7" w:rsidRPr="007E0F91" w:rsidRDefault="00D128F7" w:rsidP="00D128F7">
            <w:pPr>
              <w:jc w:val="center"/>
              <w:rPr>
                <w:ins w:id="22455" w:author="Στάθης Καπ" w:date="2023-03-09T06:32:00Z"/>
                <w:sz w:val="16"/>
                <w:szCs w:val="16"/>
              </w:rPr>
            </w:pPr>
            <w:ins w:id="22456" w:author="Στάθης Καπ" w:date="2023-03-09T07:43:00Z">
              <w:r>
                <w:rPr>
                  <w:rFonts w:ascii="Calibri" w:hAnsi="Calibri" w:cs="Calibri"/>
                  <w:color w:val="000000"/>
                  <w:sz w:val="16"/>
                  <w:szCs w:val="16"/>
                </w:rPr>
                <w:t>23.6</w:t>
              </w:r>
            </w:ins>
          </w:p>
        </w:tc>
        <w:tc>
          <w:tcPr>
            <w:tcW w:w="453" w:type="dxa"/>
            <w:tcBorders>
              <w:left w:val="single" w:sz="4" w:space="0" w:color="auto"/>
            </w:tcBorders>
            <w:vAlign w:val="center"/>
          </w:tcPr>
          <w:p w14:paraId="6CFD93E0" w14:textId="6C8F7FAA" w:rsidR="00D128F7" w:rsidRPr="007E0F91" w:rsidRDefault="00D128F7" w:rsidP="00D128F7">
            <w:pPr>
              <w:jc w:val="center"/>
              <w:rPr>
                <w:ins w:id="22457" w:author="Στάθης Καπ" w:date="2023-03-09T06:32:00Z"/>
                <w:sz w:val="16"/>
                <w:szCs w:val="16"/>
              </w:rPr>
            </w:pPr>
            <w:ins w:id="22458" w:author="Στάθης Καπ" w:date="2023-03-09T07:43:00Z">
              <w:r>
                <w:rPr>
                  <w:rFonts w:ascii="Calibri" w:hAnsi="Calibri" w:cs="Calibri"/>
                  <w:color w:val="000000"/>
                  <w:sz w:val="16"/>
                  <w:szCs w:val="16"/>
                </w:rPr>
                <w:t>1654</w:t>
              </w:r>
            </w:ins>
          </w:p>
        </w:tc>
        <w:tc>
          <w:tcPr>
            <w:tcW w:w="454" w:type="dxa"/>
            <w:vAlign w:val="center"/>
          </w:tcPr>
          <w:p w14:paraId="571EF488" w14:textId="190303FC" w:rsidR="00D128F7" w:rsidRPr="007E0F91" w:rsidRDefault="00D128F7" w:rsidP="00D128F7">
            <w:pPr>
              <w:jc w:val="center"/>
              <w:rPr>
                <w:ins w:id="22459" w:author="Στάθης Καπ" w:date="2023-03-09T06:32:00Z"/>
                <w:sz w:val="16"/>
                <w:szCs w:val="16"/>
              </w:rPr>
            </w:pPr>
            <w:ins w:id="22460" w:author="Στάθης Καπ" w:date="2023-03-09T07:43:00Z">
              <w:r>
                <w:rPr>
                  <w:rFonts w:ascii="Calibri" w:hAnsi="Calibri" w:cs="Calibri"/>
                  <w:color w:val="000000"/>
                  <w:sz w:val="16"/>
                  <w:szCs w:val="16"/>
                </w:rPr>
                <w:t>0.66</w:t>
              </w:r>
            </w:ins>
          </w:p>
        </w:tc>
        <w:tc>
          <w:tcPr>
            <w:tcW w:w="454" w:type="dxa"/>
            <w:vAlign w:val="center"/>
          </w:tcPr>
          <w:p w14:paraId="5997DE7F" w14:textId="144AE639" w:rsidR="00D128F7" w:rsidRPr="007E0F91" w:rsidRDefault="00D128F7" w:rsidP="00D128F7">
            <w:pPr>
              <w:jc w:val="center"/>
              <w:rPr>
                <w:ins w:id="22461" w:author="Στάθης Καπ" w:date="2023-03-09T06:32:00Z"/>
                <w:sz w:val="16"/>
                <w:szCs w:val="16"/>
              </w:rPr>
            </w:pPr>
            <w:ins w:id="22462" w:author="Στάθης Καπ" w:date="2023-03-09T07:43:00Z">
              <w:r>
                <w:rPr>
                  <w:rFonts w:ascii="Calibri" w:hAnsi="Calibri" w:cs="Calibri"/>
                  <w:color w:val="000000"/>
                  <w:sz w:val="16"/>
                  <w:szCs w:val="16"/>
                </w:rPr>
                <w:t>0.537</w:t>
              </w:r>
            </w:ins>
          </w:p>
        </w:tc>
        <w:tc>
          <w:tcPr>
            <w:tcW w:w="454" w:type="dxa"/>
            <w:tcBorders>
              <w:right w:val="single" w:sz="4" w:space="0" w:color="auto"/>
            </w:tcBorders>
            <w:vAlign w:val="center"/>
          </w:tcPr>
          <w:p w14:paraId="323F86DA" w14:textId="186EE523" w:rsidR="00D128F7" w:rsidRPr="007E0F91" w:rsidRDefault="00D128F7" w:rsidP="00D128F7">
            <w:pPr>
              <w:jc w:val="center"/>
              <w:rPr>
                <w:ins w:id="22463" w:author="Στάθης Καπ" w:date="2023-03-09T06:32:00Z"/>
                <w:sz w:val="16"/>
                <w:szCs w:val="16"/>
              </w:rPr>
            </w:pPr>
            <w:ins w:id="22464" w:author="Στάθης Καπ" w:date="2023-03-09T07:43:00Z">
              <w:r>
                <w:rPr>
                  <w:rFonts w:ascii="Calibri" w:hAnsi="Calibri" w:cs="Calibri"/>
                  <w:color w:val="000000"/>
                  <w:sz w:val="16"/>
                  <w:szCs w:val="16"/>
                </w:rPr>
                <w:t>-36.29</w:t>
              </w:r>
            </w:ins>
          </w:p>
        </w:tc>
        <w:tc>
          <w:tcPr>
            <w:tcW w:w="453" w:type="dxa"/>
            <w:tcBorders>
              <w:left w:val="single" w:sz="4" w:space="0" w:color="auto"/>
            </w:tcBorders>
            <w:vAlign w:val="center"/>
          </w:tcPr>
          <w:p w14:paraId="4A25356F" w14:textId="053A4E5F" w:rsidR="00D128F7" w:rsidRPr="007E0F91" w:rsidRDefault="00D128F7" w:rsidP="00D128F7">
            <w:pPr>
              <w:jc w:val="center"/>
              <w:rPr>
                <w:ins w:id="22465" w:author="Στάθης Καπ" w:date="2023-03-09T06:32:00Z"/>
                <w:sz w:val="16"/>
                <w:szCs w:val="16"/>
              </w:rPr>
            </w:pPr>
            <w:ins w:id="22466" w:author="Στάθης Καπ" w:date="2023-03-09T07:43:00Z">
              <w:r>
                <w:rPr>
                  <w:rFonts w:ascii="Calibri" w:hAnsi="Calibri" w:cs="Calibri"/>
                  <w:color w:val="000000"/>
                  <w:sz w:val="16"/>
                  <w:szCs w:val="16"/>
                </w:rPr>
                <w:t>1632</w:t>
              </w:r>
            </w:ins>
          </w:p>
        </w:tc>
        <w:tc>
          <w:tcPr>
            <w:tcW w:w="454" w:type="dxa"/>
            <w:vAlign w:val="center"/>
          </w:tcPr>
          <w:p w14:paraId="107FADCE" w14:textId="4B8DCFAF" w:rsidR="00D128F7" w:rsidRPr="007E0F91" w:rsidRDefault="00D128F7" w:rsidP="00D128F7">
            <w:pPr>
              <w:jc w:val="center"/>
              <w:rPr>
                <w:ins w:id="22467" w:author="Στάθης Καπ" w:date="2023-03-09T06:32:00Z"/>
                <w:sz w:val="16"/>
                <w:szCs w:val="16"/>
              </w:rPr>
            </w:pPr>
            <w:ins w:id="22468" w:author="Στάθης Καπ" w:date="2023-03-09T07:43:00Z">
              <w:r>
                <w:rPr>
                  <w:rFonts w:ascii="Calibri" w:hAnsi="Calibri" w:cs="Calibri"/>
                  <w:color w:val="000000"/>
                  <w:sz w:val="16"/>
                  <w:szCs w:val="16"/>
                </w:rPr>
                <w:t>1.98</w:t>
              </w:r>
            </w:ins>
          </w:p>
        </w:tc>
        <w:tc>
          <w:tcPr>
            <w:tcW w:w="454" w:type="dxa"/>
            <w:vAlign w:val="center"/>
          </w:tcPr>
          <w:p w14:paraId="0D3B8072" w14:textId="3D8CBCAD" w:rsidR="00D128F7" w:rsidRPr="007E0F91" w:rsidRDefault="00D128F7" w:rsidP="00D128F7">
            <w:pPr>
              <w:jc w:val="center"/>
              <w:rPr>
                <w:ins w:id="22469" w:author="Στάθης Καπ" w:date="2023-03-09T06:32:00Z"/>
                <w:sz w:val="16"/>
                <w:szCs w:val="16"/>
              </w:rPr>
            </w:pPr>
            <w:ins w:id="22470" w:author="Στάθης Καπ" w:date="2023-03-09T07:43:00Z">
              <w:r>
                <w:rPr>
                  <w:rFonts w:ascii="Calibri" w:hAnsi="Calibri" w:cs="Calibri"/>
                  <w:color w:val="000000"/>
                  <w:sz w:val="16"/>
                  <w:szCs w:val="16"/>
                </w:rPr>
                <w:t>0.296</w:t>
              </w:r>
            </w:ins>
          </w:p>
        </w:tc>
        <w:tc>
          <w:tcPr>
            <w:tcW w:w="461" w:type="dxa"/>
            <w:tcBorders>
              <w:right w:val="single" w:sz="4" w:space="0" w:color="auto"/>
            </w:tcBorders>
            <w:vAlign w:val="center"/>
          </w:tcPr>
          <w:p w14:paraId="3EBB4944" w14:textId="5B2F0C64" w:rsidR="00D128F7" w:rsidRPr="007E0F91" w:rsidRDefault="00D128F7" w:rsidP="00D128F7">
            <w:pPr>
              <w:jc w:val="center"/>
              <w:rPr>
                <w:ins w:id="22471" w:author="Στάθης Καπ" w:date="2023-03-09T06:32:00Z"/>
                <w:sz w:val="16"/>
                <w:szCs w:val="16"/>
              </w:rPr>
            </w:pPr>
            <w:ins w:id="22472" w:author="Στάθης Καπ" w:date="2023-03-09T07:43:00Z">
              <w:r>
                <w:rPr>
                  <w:rFonts w:ascii="Calibri" w:hAnsi="Calibri" w:cs="Calibri"/>
                  <w:color w:val="000000"/>
                  <w:sz w:val="16"/>
                  <w:szCs w:val="16"/>
                </w:rPr>
                <w:t>24.87</w:t>
              </w:r>
            </w:ins>
          </w:p>
        </w:tc>
      </w:tr>
      <w:tr w:rsidR="00D128F7" w14:paraId="3BA9AD99" w14:textId="77777777" w:rsidTr="009861B1">
        <w:trPr>
          <w:trHeight w:val="170"/>
          <w:jc w:val="center"/>
          <w:ins w:id="2247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92D2D57" w14:textId="77777777" w:rsidR="00D128F7" w:rsidRPr="007E0F91" w:rsidRDefault="00D128F7" w:rsidP="00D128F7">
            <w:pPr>
              <w:jc w:val="center"/>
              <w:rPr>
                <w:ins w:id="22474" w:author="Στάθης Καπ" w:date="2023-03-09T06:32:00Z"/>
                <w:sz w:val="16"/>
                <w:szCs w:val="16"/>
              </w:rPr>
            </w:pPr>
            <w:ins w:id="22475" w:author="Στάθης Καπ" w:date="2023-03-09T06:32:00Z">
              <w:r w:rsidRPr="009861B1">
                <w:rPr>
                  <w:rFonts w:ascii="Calibri" w:hAnsi="Calibri" w:cs="Calibri"/>
                  <w:color w:val="000000"/>
                  <w:sz w:val="16"/>
                  <w:szCs w:val="16"/>
                </w:rPr>
                <w:t>rc203</w:t>
              </w:r>
            </w:ins>
          </w:p>
        </w:tc>
        <w:tc>
          <w:tcPr>
            <w:tcW w:w="565" w:type="dxa"/>
            <w:tcBorders>
              <w:left w:val="single" w:sz="4" w:space="0" w:color="auto"/>
            </w:tcBorders>
            <w:vAlign w:val="center"/>
          </w:tcPr>
          <w:p w14:paraId="35315911" w14:textId="60CB6A3E" w:rsidR="00D128F7" w:rsidRPr="007E0F91" w:rsidRDefault="00D128F7" w:rsidP="00D128F7">
            <w:pPr>
              <w:jc w:val="center"/>
              <w:rPr>
                <w:ins w:id="22476" w:author="Στάθης Καπ" w:date="2023-03-09T06:32:00Z"/>
                <w:sz w:val="16"/>
                <w:szCs w:val="16"/>
              </w:rPr>
            </w:pPr>
            <w:ins w:id="22477" w:author="Στάθης Καπ" w:date="2023-03-09T07:43:00Z">
              <w:r>
                <w:rPr>
                  <w:rFonts w:ascii="Calibri" w:hAnsi="Calibri" w:cs="Calibri"/>
                  <w:color w:val="000000"/>
                  <w:sz w:val="16"/>
                  <w:szCs w:val="16"/>
                </w:rPr>
                <w:t>1724</w:t>
              </w:r>
            </w:ins>
          </w:p>
        </w:tc>
        <w:tc>
          <w:tcPr>
            <w:tcW w:w="679" w:type="dxa"/>
            <w:tcBorders>
              <w:right w:val="single" w:sz="4" w:space="0" w:color="auto"/>
            </w:tcBorders>
            <w:vAlign w:val="center"/>
          </w:tcPr>
          <w:p w14:paraId="4132C1AF" w14:textId="0380B565" w:rsidR="00D128F7" w:rsidRPr="007E0F91" w:rsidRDefault="00D128F7" w:rsidP="00D128F7">
            <w:pPr>
              <w:jc w:val="center"/>
              <w:rPr>
                <w:ins w:id="22478" w:author="Στάθης Καπ" w:date="2023-03-09T06:32:00Z"/>
                <w:sz w:val="16"/>
                <w:szCs w:val="16"/>
              </w:rPr>
            </w:pPr>
            <w:ins w:id="22479" w:author="Στάθης Καπ" w:date="2023-03-09T07:43:00Z">
              <w:r>
                <w:rPr>
                  <w:rFonts w:ascii="Calibri" w:hAnsi="Calibri" w:cs="Calibri"/>
                  <w:color w:val="000000"/>
                  <w:sz w:val="16"/>
                  <w:szCs w:val="16"/>
                </w:rPr>
                <w:t>1724</w:t>
              </w:r>
            </w:ins>
          </w:p>
        </w:tc>
        <w:tc>
          <w:tcPr>
            <w:tcW w:w="453" w:type="dxa"/>
            <w:tcBorders>
              <w:left w:val="single" w:sz="4" w:space="0" w:color="auto"/>
            </w:tcBorders>
            <w:vAlign w:val="center"/>
          </w:tcPr>
          <w:p w14:paraId="533D2E9D" w14:textId="653EAE54" w:rsidR="00D128F7" w:rsidRPr="007E0F91" w:rsidRDefault="00D128F7" w:rsidP="00D128F7">
            <w:pPr>
              <w:jc w:val="center"/>
              <w:rPr>
                <w:ins w:id="22480" w:author="Στάθης Καπ" w:date="2023-03-09T06:32:00Z"/>
                <w:sz w:val="16"/>
                <w:szCs w:val="16"/>
              </w:rPr>
            </w:pPr>
            <w:ins w:id="22481" w:author="Στάθης Καπ" w:date="2023-03-09T07:43:00Z">
              <w:r>
                <w:rPr>
                  <w:rFonts w:ascii="Calibri" w:hAnsi="Calibri" w:cs="Calibri"/>
                  <w:color w:val="000000"/>
                  <w:sz w:val="16"/>
                  <w:szCs w:val="16"/>
                </w:rPr>
                <w:t>1714</w:t>
              </w:r>
            </w:ins>
          </w:p>
        </w:tc>
        <w:tc>
          <w:tcPr>
            <w:tcW w:w="708" w:type="dxa"/>
            <w:vAlign w:val="center"/>
          </w:tcPr>
          <w:p w14:paraId="6D322748" w14:textId="5270AE0A" w:rsidR="00D128F7" w:rsidRPr="007E0F91" w:rsidRDefault="00D128F7" w:rsidP="00D128F7">
            <w:pPr>
              <w:jc w:val="center"/>
              <w:rPr>
                <w:ins w:id="22482" w:author="Στάθης Καπ" w:date="2023-03-09T06:32:00Z"/>
                <w:sz w:val="16"/>
                <w:szCs w:val="16"/>
              </w:rPr>
            </w:pPr>
            <w:ins w:id="22483" w:author="Στάθης Καπ" w:date="2023-03-09T07:43:00Z">
              <w:r>
                <w:rPr>
                  <w:rFonts w:ascii="Calibri" w:hAnsi="Calibri" w:cs="Calibri"/>
                  <w:color w:val="000000"/>
                  <w:sz w:val="16"/>
                  <w:szCs w:val="16"/>
                </w:rPr>
                <w:t>0.58</w:t>
              </w:r>
            </w:ins>
          </w:p>
        </w:tc>
        <w:tc>
          <w:tcPr>
            <w:tcW w:w="652" w:type="dxa"/>
            <w:tcBorders>
              <w:right w:val="single" w:sz="4" w:space="0" w:color="auto"/>
            </w:tcBorders>
            <w:vAlign w:val="center"/>
          </w:tcPr>
          <w:p w14:paraId="3819E4BA" w14:textId="4C54B3D2" w:rsidR="00D128F7" w:rsidRPr="007E0F91" w:rsidRDefault="00D128F7" w:rsidP="00D128F7">
            <w:pPr>
              <w:jc w:val="center"/>
              <w:rPr>
                <w:ins w:id="22484" w:author="Στάθης Καπ" w:date="2023-03-09T06:32:00Z"/>
                <w:sz w:val="16"/>
                <w:szCs w:val="16"/>
              </w:rPr>
            </w:pPr>
            <w:ins w:id="22485" w:author="Στάθης Καπ" w:date="2023-03-09T07:43:00Z">
              <w:r>
                <w:rPr>
                  <w:rFonts w:ascii="Calibri" w:hAnsi="Calibri" w:cs="Calibri"/>
                  <w:color w:val="000000"/>
                  <w:sz w:val="16"/>
                  <w:szCs w:val="16"/>
                </w:rPr>
                <w:t>0.312</w:t>
              </w:r>
            </w:ins>
          </w:p>
        </w:tc>
        <w:tc>
          <w:tcPr>
            <w:tcW w:w="453" w:type="dxa"/>
            <w:tcBorders>
              <w:left w:val="single" w:sz="4" w:space="0" w:color="auto"/>
            </w:tcBorders>
            <w:vAlign w:val="center"/>
          </w:tcPr>
          <w:p w14:paraId="546878E1" w14:textId="11AE9C49" w:rsidR="00D128F7" w:rsidRPr="007E0F91" w:rsidRDefault="00D128F7" w:rsidP="00D128F7">
            <w:pPr>
              <w:jc w:val="center"/>
              <w:rPr>
                <w:ins w:id="22486" w:author="Στάθης Καπ" w:date="2023-03-09T06:32:00Z"/>
                <w:sz w:val="16"/>
                <w:szCs w:val="16"/>
              </w:rPr>
            </w:pPr>
            <w:ins w:id="22487" w:author="Στάθης Καπ" w:date="2023-03-09T07:43:00Z">
              <w:r>
                <w:rPr>
                  <w:rFonts w:ascii="Calibri" w:hAnsi="Calibri" w:cs="Calibri"/>
                  <w:color w:val="000000"/>
                  <w:sz w:val="16"/>
                  <w:szCs w:val="16"/>
                </w:rPr>
                <w:t>1709</w:t>
              </w:r>
            </w:ins>
          </w:p>
        </w:tc>
        <w:tc>
          <w:tcPr>
            <w:tcW w:w="454" w:type="dxa"/>
            <w:vAlign w:val="center"/>
          </w:tcPr>
          <w:p w14:paraId="46F22A40" w14:textId="2439FB92" w:rsidR="00D128F7" w:rsidRPr="007E0F91" w:rsidRDefault="00D128F7" w:rsidP="00D128F7">
            <w:pPr>
              <w:jc w:val="center"/>
              <w:rPr>
                <w:ins w:id="22488" w:author="Στάθης Καπ" w:date="2023-03-09T06:32:00Z"/>
                <w:sz w:val="16"/>
                <w:szCs w:val="16"/>
              </w:rPr>
            </w:pPr>
            <w:ins w:id="22489" w:author="Στάθης Καπ" w:date="2023-03-09T07:43:00Z">
              <w:r>
                <w:rPr>
                  <w:rFonts w:ascii="Calibri" w:hAnsi="Calibri" w:cs="Calibri"/>
                  <w:color w:val="000000"/>
                  <w:sz w:val="16"/>
                  <w:szCs w:val="16"/>
                </w:rPr>
                <w:t>0.29</w:t>
              </w:r>
            </w:ins>
          </w:p>
        </w:tc>
        <w:tc>
          <w:tcPr>
            <w:tcW w:w="454" w:type="dxa"/>
            <w:vAlign w:val="center"/>
          </w:tcPr>
          <w:p w14:paraId="534BC346" w14:textId="1EA8632D" w:rsidR="00D128F7" w:rsidRPr="007E0F91" w:rsidRDefault="00D128F7" w:rsidP="00D128F7">
            <w:pPr>
              <w:jc w:val="center"/>
              <w:rPr>
                <w:ins w:id="22490" w:author="Στάθης Καπ" w:date="2023-03-09T06:32:00Z"/>
                <w:sz w:val="16"/>
                <w:szCs w:val="16"/>
              </w:rPr>
            </w:pPr>
            <w:ins w:id="22491" w:author="Στάθης Καπ" w:date="2023-03-09T07:43:00Z">
              <w:r>
                <w:rPr>
                  <w:rFonts w:ascii="Calibri" w:hAnsi="Calibri" w:cs="Calibri"/>
                  <w:color w:val="000000"/>
                  <w:sz w:val="16"/>
                  <w:szCs w:val="16"/>
                </w:rPr>
                <w:t>0.625</w:t>
              </w:r>
            </w:ins>
          </w:p>
        </w:tc>
        <w:tc>
          <w:tcPr>
            <w:tcW w:w="457" w:type="dxa"/>
            <w:tcBorders>
              <w:right w:val="single" w:sz="4" w:space="0" w:color="auto"/>
            </w:tcBorders>
            <w:vAlign w:val="center"/>
          </w:tcPr>
          <w:p w14:paraId="1C8F2F18" w14:textId="3CF18825" w:rsidR="00D128F7" w:rsidRPr="007E0F91" w:rsidRDefault="00D128F7" w:rsidP="00D128F7">
            <w:pPr>
              <w:jc w:val="center"/>
              <w:rPr>
                <w:ins w:id="22492" w:author="Στάθης Καπ" w:date="2023-03-09T06:32:00Z"/>
                <w:sz w:val="16"/>
                <w:szCs w:val="16"/>
              </w:rPr>
            </w:pPr>
            <w:ins w:id="22493" w:author="Στάθης Καπ" w:date="2023-03-09T07:43:00Z">
              <w:r>
                <w:rPr>
                  <w:rFonts w:ascii="Calibri" w:hAnsi="Calibri" w:cs="Calibri"/>
                  <w:color w:val="000000"/>
                  <w:sz w:val="16"/>
                  <w:szCs w:val="16"/>
                </w:rPr>
                <w:t>-100.32</w:t>
              </w:r>
            </w:ins>
          </w:p>
        </w:tc>
        <w:tc>
          <w:tcPr>
            <w:tcW w:w="453" w:type="dxa"/>
            <w:tcBorders>
              <w:left w:val="single" w:sz="4" w:space="0" w:color="auto"/>
            </w:tcBorders>
            <w:vAlign w:val="center"/>
          </w:tcPr>
          <w:p w14:paraId="3C0E7D51" w14:textId="4D2987D7" w:rsidR="00D128F7" w:rsidRPr="007E0F91" w:rsidRDefault="00D128F7" w:rsidP="00D128F7">
            <w:pPr>
              <w:jc w:val="center"/>
              <w:rPr>
                <w:ins w:id="22494" w:author="Στάθης Καπ" w:date="2023-03-09T06:32:00Z"/>
                <w:sz w:val="16"/>
                <w:szCs w:val="16"/>
              </w:rPr>
            </w:pPr>
            <w:ins w:id="22495" w:author="Στάθης Καπ" w:date="2023-03-09T07:43:00Z">
              <w:r>
                <w:rPr>
                  <w:rFonts w:ascii="Calibri" w:hAnsi="Calibri" w:cs="Calibri"/>
                  <w:color w:val="000000"/>
                  <w:sz w:val="16"/>
                  <w:szCs w:val="16"/>
                </w:rPr>
                <w:t>1701</w:t>
              </w:r>
            </w:ins>
          </w:p>
        </w:tc>
        <w:tc>
          <w:tcPr>
            <w:tcW w:w="454" w:type="dxa"/>
            <w:vAlign w:val="center"/>
          </w:tcPr>
          <w:p w14:paraId="12EA5EDA" w14:textId="21177034" w:rsidR="00D128F7" w:rsidRPr="007E0F91" w:rsidRDefault="00D128F7" w:rsidP="00D128F7">
            <w:pPr>
              <w:jc w:val="center"/>
              <w:rPr>
                <w:ins w:id="22496" w:author="Στάθης Καπ" w:date="2023-03-09T06:32:00Z"/>
                <w:sz w:val="16"/>
                <w:szCs w:val="16"/>
              </w:rPr>
            </w:pPr>
            <w:ins w:id="22497" w:author="Στάθης Καπ" w:date="2023-03-09T07:43:00Z">
              <w:r>
                <w:rPr>
                  <w:rFonts w:ascii="Calibri" w:hAnsi="Calibri" w:cs="Calibri"/>
                  <w:color w:val="000000"/>
                  <w:sz w:val="16"/>
                  <w:szCs w:val="16"/>
                </w:rPr>
                <w:t>0.76</w:t>
              </w:r>
            </w:ins>
          </w:p>
        </w:tc>
        <w:tc>
          <w:tcPr>
            <w:tcW w:w="454" w:type="dxa"/>
            <w:vAlign w:val="center"/>
          </w:tcPr>
          <w:p w14:paraId="44457D2E" w14:textId="5612756A" w:rsidR="00D128F7" w:rsidRPr="007E0F91" w:rsidRDefault="00D128F7" w:rsidP="00D128F7">
            <w:pPr>
              <w:jc w:val="center"/>
              <w:rPr>
                <w:ins w:id="22498" w:author="Στάθης Καπ" w:date="2023-03-09T06:32:00Z"/>
                <w:sz w:val="16"/>
                <w:szCs w:val="16"/>
              </w:rPr>
            </w:pPr>
            <w:ins w:id="22499" w:author="Στάθης Καπ" w:date="2023-03-09T07:43:00Z">
              <w:r>
                <w:rPr>
                  <w:rFonts w:ascii="Calibri" w:hAnsi="Calibri" w:cs="Calibri"/>
                  <w:color w:val="000000"/>
                  <w:sz w:val="16"/>
                  <w:szCs w:val="16"/>
                </w:rPr>
                <w:t>0.224</w:t>
              </w:r>
            </w:ins>
          </w:p>
        </w:tc>
        <w:tc>
          <w:tcPr>
            <w:tcW w:w="454" w:type="dxa"/>
            <w:tcBorders>
              <w:right w:val="single" w:sz="4" w:space="0" w:color="auto"/>
            </w:tcBorders>
            <w:vAlign w:val="center"/>
          </w:tcPr>
          <w:p w14:paraId="38E01917" w14:textId="1D2F3D93" w:rsidR="00D128F7" w:rsidRPr="007E0F91" w:rsidRDefault="00D128F7" w:rsidP="00D128F7">
            <w:pPr>
              <w:jc w:val="center"/>
              <w:rPr>
                <w:ins w:id="22500" w:author="Στάθης Καπ" w:date="2023-03-09T06:32:00Z"/>
                <w:sz w:val="16"/>
                <w:szCs w:val="16"/>
              </w:rPr>
            </w:pPr>
            <w:ins w:id="22501" w:author="Στάθης Καπ" w:date="2023-03-09T07:43:00Z">
              <w:r>
                <w:rPr>
                  <w:rFonts w:ascii="Calibri" w:hAnsi="Calibri" w:cs="Calibri"/>
                  <w:color w:val="000000"/>
                  <w:sz w:val="16"/>
                  <w:szCs w:val="16"/>
                </w:rPr>
                <w:t>28.21</w:t>
              </w:r>
            </w:ins>
          </w:p>
        </w:tc>
        <w:tc>
          <w:tcPr>
            <w:tcW w:w="453" w:type="dxa"/>
            <w:tcBorders>
              <w:left w:val="single" w:sz="4" w:space="0" w:color="auto"/>
            </w:tcBorders>
            <w:vAlign w:val="center"/>
          </w:tcPr>
          <w:p w14:paraId="082F56DC" w14:textId="6D70AA6C" w:rsidR="00D128F7" w:rsidRPr="007E0F91" w:rsidRDefault="00D128F7" w:rsidP="00D128F7">
            <w:pPr>
              <w:jc w:val="center"/>
              <w:rPr>
                <w:ins w:id="22502" w:author="Στάθης Καπ" w:date="2023-03-09T06:32:00Z"/>
                <w:sz w:val="16"/>
                <w:szCs w:val="16"/>
              </w:rPr>
            </w:pPr>
            <w:ins w:id="22503" w:author="Στάθης Καπ" w:date="2023-03-09T07:43:00Z">
              <w:r>
                <w:rPr>
                  <w:rFonts w:ascii="Calibri" w:hAnsi="Calibri" w:cs="Calibri"/>
                  <w:color w:val="000000"/>
                  <w:sz w:val="16"/>
                  <w:szCs w:val="16"/>
                </w:rPr>
                <w:t>1704</w:t>
              </w:r>
            </w:ins>
          </w:p>
        </w:tc>
        <w:tc>
          <w:tcPr>
            <w:tcW w:w="454" w:type="dxa"/>
            <w:vAlign w:val="center"/>
          </w:tcPr>
          <w:p w14:paraId="1B23DEAF" w14:textId="3916B98A" w:rsidR="00D128F7" w:rsidRPr="007E0F91" w:rsidRDefault="00D128F7" w:rsidP="00D128F7">
            <w:pPr>
              <w:jc w:val="center"/>
              <w:rPr>
                <w:ins w:id="22504" w:author="Στάθης Καπ" w:date="2023-03-09T06:32:00Z"/>
                <w:sz w:val="16"/>
                <w:szCs w:val="16"/>
              </w:rPr>
            </w:pPr>
            <w:ins w:id="22505" w:author="Στάθης Καπ" w:date="2023-03-09T07:43:00Z">
              <w:r>
                <w:rPr>
                  <w:rFonts w:ascii="Calibri" w:hAnsi="Calibri" w:cs="Calibri"/>
                  <w:color w:val="000000"/>
                  <w:sz w:val="16"/>
                  <w:szCs w:val="16"/>
                </w:rPr>
                <w:t>0.58</w:t>
              </w:r>
            </w:ins>
          </w:p>
        </w:tc>
        <w:tc>
          <w:tcPr>
            <w:tcW w:w="454" w:type="dxa"/>
            <w:vAlign w:val="center"/>
          </w:tcPr>
          <w:p w14:paraId="4A22B238" w14:textId="120A004B" w:rsidR="00D128F7" w:rsidRPr="007E0F91" w:rsidRDefault="00D128F7" w:rsidP="00D128F7">
            <w:pPr>
              <w:jc w:val="center"/>
              <w:rPr>
                <w:ins w:id="22506" w:author="Στάθης Καπ" w:date="2023-03-09T06:32:00Z"/>
                <w:sz w:val="16"/>
                <w:szCs w:val="16"/>
              </w:rPr>
            </w:pPr>
            <w:ins w:id="22507" w:author="Στάθης Καπ" w:date="2023-03-09T07:43:00Z">
              <w:r>
                <w:rPr>
                  <w:rFonts w:ascii="Calibri" w:hAnsi="Calibri" w:cs="Calibri"/>
                  <w:color w:val="000000"/>
                  <w:sz w:val="16"/>
                  <w:szCs w:val="16"/>
                </w:rPr>
                <w:t>0.32</w:t>
              </w:r>
            </w:ins>
          </w:p>
        </w:tc>
        <w:tc>
          <w:tcPr>
            <w:tcW w:w="461" w:type="dxa"/>
            <w:tcBorders>
              <w:right w:val="single" w:sz="4" w:space="0" w:color="auto"/>
            </w:tcBorders>
            <w:vAlign w:val="center"/>
          </w:tcPr>
          <w:p w14:paraId="301BF599" w14:textId="24BA03AE" w:rsidR="00D128F7" w:rsidRPr="007E0F91" w:rsidRDefault="00D128F7" w:rsidP="00D128F7">
            <w:pPr>
              <w:jc w:val="center"/>
              <w:rPr>
                <w:ins w:id="22508" w:author="Στάθης Καπ" w:date="2023-03-09T06:32:00Z"/>
                <w:sz w:val="16"/>
                <w:szCs w:val="16"/>
              </w:rPr>
            </w:pPr>
            <w:ins w:id="22509" w:author="Στάθης Καπ" w:date="2023-03-09T07:43:00Z">
              <w:r>
                <w:rPr>
                  <w:rFonts w:ascii="Calibri" w:hAnsi="Calibri" w:cs="Calibri"/>
                  <w:color w:val="000000"/>
                  <w:sz w:val="16"/>
                  <w:szCs w:val="16"/>
                </w:rPr>
                <w:t>-2.56</w:t>
              </w:r>
            </w:ins>
          </w:p>
        </w:tc>
      </w:tr>
      <w:tr w:rsidR="00D128F7" w14:paraId="3E57DA75" w14:textId="77777777" w:rsidTr="009861B1">
        <w:trPr>
          <w:trHeight w:val="170"/>
          <w:jc w:val="center"/>
          <w:ins w:id="2251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7759734" w14:textId="77777777" w:rsidR="00D128F7" w:rsidRPr="009861B1" w:rsidRDefault="00D128F7" w:rsidP="00D128F7">
            <w:pPr>
              <w:jc w:val="center"/>
              <w:rPr>
                <w:ins w:id="22511" w:author="Στάθης Καπ" w:date="2023-03-09T06:32:00Z"/>
                <w:rFonts w:ascii="Calibri" w:hAnsi="Calibri" w:cs="Calibri"/>
                <w:color w:val="000000"/>
                <w:sz w:val="16"/>
                <w:szCs w:val="16"/>
              </w:rPr>
            </w:pPr>
            <w:ins w:id="22512" w:author="Στάθης Καπ" w:date="2023-03-09T06:32:00Z">
              <w:r w:rsidRPr="009861B1">
                <w:rPr>
                  <w:rFonts w:ascii="Calibri" w:hAnsi="Calibri" w:cs="Calibri"/>
                  <w:color w:val="000000"/>
                  <w:sz w:val="16"/>
                  <w:szCs w:val="16"/>
                </w:rPr>
                <w:t>rc204</w:t>
              </w:r>
            </w:ins>
          </w:p>
        </w:tc>
        <w:tc>
          <w:tcPr>
            <w:tcW w:w="565" w:type="dxa"/>
            <w:tcBorders>
              <w:left w:val="single" w:sz="4" w:space="0" w:color="auto"/>
            </w:tcBorders>
            <w:vAlign w:val="center"/>
          </w:tcPr>
          <w:p w14:paraId="753690CF" w14:textId="2528C978" w:rsidR="00D128F7" w:rsidRPr="007E0F91" w:rsidRDefault="00D128F7" w:rsidP="00D128F7">
            <w:pPr>
              <w:jc w:val="center"/>
              <w:rPr>
                <w:ins w:id="22513" w:author="Στάθης Καπ" w:date="2023-03-09T06:32:00Z"/>
                <w:sz w:val="16"/>
                <w:szCs w:val="16"/>
              </w:rPr>
            </w:pPr>
            <w:ins w:id="22514" w:author="Στάθης Καπ" w:date="2023-03-09T07:43:00Z">
              <w:r>
                <w:rPr>
                  <w:rFonts w:ascii="Calibri" w:hAnsi="Calibri" w:cs="Calibri"/>
                  <w:color w:val="000000"/>
                  <w:sz w:val="16"/>
                  <w:szCs w:val="16"/>
                </w:rPr>
                <w:t>1724</w:t>
              </w:r>
            </w:ins>
          </w:p>
        </w:tc>
        <w:tc>
          <w:tcPr>
            <w:tcW w:w="679" w:type="dxa"/>
            <w:tcBorders>
              <w:right w:val="single" w:sz="4" w:space="0" w:color="auto"/>
            </w:tcBorders>
            <w:vAlign w:val="center"/>
          </w:tcPr>
          <w:p w14:paraId="495E5D32" w14:textId="44911D17" w:rsidR="00D128F7" w:rsidRPr="007E0F91" w:rsidRDefault="00D128F7" w:rsidP="00D128F7">
            <w:pPr>
              <w:jc w:val="center"/>
              <w:rPr>
                <w:ins w:id="22515" w:author="Στάθης Καπ" w:date="2023-03-09T06:32:00Z"/>
                <w:sz w:val="16"/>
                <w:szCs w:val="16"/>
              </w:rPr>
            </w:pPr>
            <w:ins w:id="22516" w:author="Στάθης Καπ" w:date="2023-03-09T07:43:00Z">
              <w:r>
                <w:rPr>
                  <w:rFonts w:ascii="Calibri" w:hAnsi="Calibri" w:cs="Calibri"/>
                  <w:color w:val="000000"/>
                  <w:sz w:val="16"/>
                  <w:szCs w:val="16"/>
                </w:rPr>
                <w:t>1724</w:t>
              </w:r>
            </w:ins>
          </w:p>
        </w:tc>
        <w:tc>
          <w:tcPr>
            <w:tcW w:w="453" w:type="dxa"/>
            <w:tcBorders>
              <w:left w:val="single" w:sz="4" w:space="0" w:color="auto"/>
            </w:tcBorders>
            <w:vAlign w:val="center"/>
          </w:tcPr>
          <w:p w14:paraId="442A14B7" w14:textId="7530C163" w:rsidR="00D128F7" w:rsidRPr="007E0F91" w:rsidRDefault="00D128F7" w:rsidP="00D128F7">
            <w:pPr>
              <w:jc w:val="center"/>
              <w:rPr>
                <w:ins w:id="22517" w:author="Στάθης Καπ" w:date="2023-03-09T06:32:00Z"/>
                <w:sz w:val="16"/>
                <w:szCs w:val="16"/>
              </w:rPr>
            </w:pPr>
            <w:ins w:id="22518" w:author="Στάθης Καπ" w:date="2023-03-09T07:43:00Z">
              <w:r>
                <w:rPr>
                  <w:rFonts w:ascii="Calibri" w:hAnsi="Calibri" w:cs="Calibri"/>
                  <w:color w:val="000000"/>
                  <w:sz w:val="16"/>
                  <w:szCs w:val="16"/>
                </w:rPr>
                <w:t>1724</w:t>
              </w:r>
            </w:ins>
          </w:p>
        </w:tc>
        <w:tc>
          <w:tcPr>
            <w:tcW w:w="708" w:type="dxa"/>
            <w:vAlign w:val="center"/>
          </w:tcPr>
          <w:p w14:paraId="1D698A3F" w14:textId="15375BB3" w:rsidR="00D128F7" w:rsidRPr="007E0F91" w:rsidRDefault="00D128F7" w:rsidP="00D128F7">
            <w:pPr>
              <w:jc w:val="center"/>
              <w:rPr>
                <w:ins w:id="22519" w:author="Στάθης Καπ" w:date="2023-03-09T06:32:00Z"/>
                <w:sz w:val="16"/>
                <w:szCs w:val="16"/>
              </w:rPr>
            </w:pPr>
            <w:ins w:id="22520"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74E95D96" w14:textId="45440229" w:rsidR="00D128F7" w:rsidRPr="007E0F91" w:rsidRDefault="00D128F7" w:rsidP="00D128F7">
            <w:pPr>
              <w:jc w:val="center"/>
              <w:rPr>
                <w:ins w:id="22521" w:author="Στάθης Καπ" w:date="2023-03-09T06:32:00Z"/>
                <w:sz w:val="16"/>
                <w:szCs w:val="16"/>
              </w:rPr>
            </w:pPr>
            <w:ins w:id="22522" w:author="Στάθης Καπ" w:date="2023-03-09T07:43:00Z">
              <w:r>
                <w:rPr>
                  <w:rFonts w:ascii="Calibri" w:hAnsi="Calibri" w:cs="Calibri"/>
                  <w:color w:val="000000"/>
                  <w:sz w:val="16"/>
                  <w:szCs w:val="16"/>
                </w:rPr>
                <w:t>0.18</w:t>
              </w:r>
            </w:ins>
          </w:p>
        </w:tc>
        <w:tc>
          <w:tcPr>
            <w:tcW w:w="453" w:type="dxa"/>
            <w:tcBorders>
              <w:left w:val="single" w:sz="4" w:space="0" w:color="auto"/>
            </w:tcBorders>
            <w:vAlign w:val="center"/>
          </w:tcPr>
          <w:p w14:paraId="37B8475E" w14:textId="584F79B8" w:rsidR="00D128F7" w:rsidRPr="007E0F91" w:rsidRDefault="00D128F7" w:rsidP="00D128F7">
            <w:pPr>
              <w:jc w:val="center"/>
              <w:rPr>
                <w:ins w:id="22523" w:author="Στάθης Καπ" w:date="2023-03-09T06:32:00Z"/>
                <w:sz w:val="16"/>
                <w:szCs w:val="16"/>
              </w:rPr>
            </w:pPr>
            <w:ins w:id="22524" w:author="Στάθης Καπ" w:date="2023-03-09T07:43:00Z">
              <w:r>
                <w:rPr>
                  <w:rFonts w:ascii="Calibri" w:hAnsi="Calibri" w:cs="Calibri"/>
                  <w:color w:val="000000"/>
                  <w:sz w:val="16"/>
                  <w:szCs w:val="16"/>
                </w:rPr>
                <w:t>1724</w:t>
              </w:r>
            </w:ins>
          </w:p>
        </w:tc>
        <w:tc>
          <w:tcPr>
            <w:tcW w:w="454" w:type="dxa"/>
            <w:vAlign w:val="center"/>
          </w:tcPr>
          <w:p w14:paraId="3396AF00" w14:textId="4331A164" w:rsidR="00D128F7" w:rsidRPr="007E0F91" w:rsidRDefault="00D128F7" w:rsidP="00D128F7">
            <w:pPr>
              <w:jc w:val="center"/>
              <w:rPr>
                <w:ins w:id="22525" w:author="Στάθης Καπ" w:date="2023-03-09T06:32:00Z"/>
                <w:sz w:val="16"/>
                <w:szCs w:val="16"/>
              </w:rPr>
            </w:pPr>
            <w:ins w:id="22526" w:author="Στάθης Καπ" w:date="2023-03-09T07:43:00Z">
              <w:r>
                <w:rPr>
                  <w:rFonts w:ascii="Calibri" w:hAnsi="Calibri" w:cs="Calibri"/>
                  <w:color w:val="000000"/>
                  <w:sz w:val="16"/>
                  <w:szCs w:val="16"/>
                </w:rPr>
                <w:t>0</w:t>
              </w:r>
            </w:ins>
          </w:p>
        </w:tc>
        <w:tc>
          <w:tcPr>
            <w:tcW w:w="454" w:type="dxa"/>
            <w:vAlign w:val="center"/>
          </w:tcPr>
          <w:p w14:paraId="36C46246" w14:textId="1C7D56A3" w:rsidR="00D128F7" w:rsidRPr="007E0F91" w:rsidRDefault="00D128F7" w:rsidP="00D128F7">
            <w:pPr>
              <w:jc w:val="center"/>
              <w:rPr>
                <w:ins w:id="22527" w:author="Στάθης Καπ" w:date="2023-03-09T06:32:00Z"/>
                <w:sz w:val="16"/>
                <w:szCs w:val="16"/>
              </w:rPr>
            </w:pPr>
            <w:ins w:id="22528" w:author="Στάθης Καπ" w:date="2023-03-09T07:43:00Z">
              <w:r>
                <w:rPr>
                  <w:rFonts w:ascii="Calibri" w:hAnsi="Calibri" w:cs="Calibri"/>
                  <w:color w:val="000000"/>
                  <w:sz w:val="16"/>
                  <w:szCs w:val="16"/>
                </w:rPr>
                <w:t>0.165</w:t>
              </w:r>
            </w:ins>
          </w:p>
        </w:tc>
        <w:tc>
          <w:tcPr>
            <w:tcW w:w="457" w:type="dxa"/>
            <w:tcBorders>
              <w:right w:val="single" w:sz="4" w:space="0" w:color="auto"/>
            </w:tcBorders>
            <w:vAlign w:val="center"/>
          </w:tcPr>
          <w:p w14:paraId="26FAF804" w14:textId="0F717805" w:rsidR="00D128F7" w:rsidRPr="007E0F91" w:rsidRDefault="00D128F7" w:rsidP="00D128F7">
            <w:pPr>
              <w:jc w:val="center"/>
              <w:rPr>
                <w:ins w:id="22529" w:author="Στάθης Καπ" w:date="2023-03-09T06:32:00Z"/>
                <w:sz w:val="16"/>
                <w:szCs w:val="16"/>
              </w:rPr>
            </w:pPr>
            <w:ins w:id="22530" w:author="Στάθης Καπ" w:date="2023-03-09T07:43:00Z">
              <w:r>
                <w:rPr>
                  <w:rFonts w:ascii="Calibri" w:hAnsi="Calibri" w:cs="Calibri"/>
                  <w:color w:val="000000"/>
                  <w:sz w:val="16"/>
                  <w:szCs w:val="16"/>
                </w:rPr>
                <w:t>8.33</w:t>
              </w:r>
            </w:ins>
          </w:p>
        </w:tc>
        <w:tc>
          <w:tcPr>
            <w:tcW w:w="453" w:type="dxa"/>
            <w:tcBorders>
              <w:left w:val="single" w:sz="4" w:space="0" w:color="auto"/>
            </w:tcBorders>
            <w:vAlign w:val="center"/>
          </w:tcPr>
          <w:p w14:paraId="05096A1A" w14:textId="5CC761E4" w:rsidR="00D128F7" w:rsidRPr="007E0F91" w:rsidRDefault="00D128F7" w:rsidP="00D128F7">
            <w:pPr>
              <w:jc w:val="center"/>
              <w:rPr>
                <w:ins w:id="22531" w:author="Στάθης Καπ" w:date="2023-03-09T06:32:00Z"/>
                <w:sz w:val="16"/>
                <w:szCs w:val="16"/>
              </w:rPr>
            </w:pPr>
            <w:ins w:id="22532" w:author="Στάθης Καπ" w:date="2023-03-09T07:43:00Z">
              <w:r>
                <w:rPr>
                  <w:rFonts w:ascii="Calibri" w:hAnsi="Calibri" w:cs="Calibri"/>
                  <w:color w:val="000000"/>
                  <w:sz w:val="16"/>
                  <w:szCs w:val="16"/>
                </w:rPr>
                <w:t>1724</w:t>
              </w:r>
            </w:ins>
          </w:p>
        </w:tc>
        <w:tc>
          <w:tcPr>
            <w:tcW w:w="454" w:type="dxa"/>
            <w:vAlign w:val="center"/>
          </w:tcPr>
          <w:p w14:paraId="55382735" w14:textId="5FF82EEC" w:rsidR="00D128F7" w:rsidRPr="007E0F91" w:rsidRDefault="00D128F7" w:rsidP="00D128F7">
            <w:pPr>
              <w:jc w:val="center"/>
              <w:rPr>
                <w:ins w:id="22533" w:author="Στάθης Καπ" w:date="2023-03-09T06:32:00Z"/>
                <w:sz w:val="16"/>
                <w:szCs w:val="16"/>
              </w:rPr>
            </w:pPr>
            <w:ins w:id="22534" w:author="Στάθης Καπ" w:date="2023-03-09T07:43:00Z">
              <w:r>
                <w:rPr>
                  <w:rFonts w:ascii="Calibri" w:hAnsi="Calibri" w:cs="Calibri"/>
                  <w:color w:val="000000"/>
                  <w:sz w:val="16"/>
                  <w:szCs w:val="16"/>
                </w:rPr>
                <w:t>0</w:t>
              </w:r>
            </w:ins>
          </w:p>
        </w:tc>
        <w:tc>
          <w:tcPr>
            <w:tcW w:w="454" w:type="dxa"/>
            <w:vAlign w:val="center"/>
          </w:tcPr>
          <w:p w14:paraId="66450C32" w14:textId="0A2FCBBE" w:rsidR="00D128F7" w:rsidRPr="007E0F91" w:rsidRDefault="00D128F7" w:rsidP="00D128F7">
            <w:pPr>
              <w:jc w:val="center"/>
              <w:rPr>
                <w:ins w:id="22535" w:author="Στάθης Καπ" w:date="2023-03-09T06:32:00Z"/>
                <w:sz w:val="16"/>
                <w:szCs w:val="16"/>
              </w:rPr>
            </w:pPr>
            <w:ins w:id="22536" w:author="Στάθης Καπ" w:date="2023-03-09T07:43:00Z">
              <w:r>
                <w:rPr>
                  <w:rFonts w:ascii="Calibri" w:hAnsi="Calibri" w:cs="Calibri"/>
                  <w:color w:val="000000"/>
                  <w:sz w:val="16"/>
                  <w:szCs w:val="16"/>
                </w:rPr>
                <w:t>0.163</w:t>
              </w:r>
            </w:ins>
          </w:p>
        </w:tc>
        <w:tc>
          <w:tcPr>
            <w:tcW w:w="454" w:type="dxa"/>
            <w:tcBorders>
              <w:right w:val="single" w:sz="4" w:space="0" w:color="auto"/>
            </w:tcBorders>
            <w:vAlign w:val="center"/>
          </w:tcPr>
          <w:p w14:paraId="01F1C23E" w14:textId="66A7E0EF" w:rsidR="00D128F7" w:rsidRPr="007E0F91" w:rsidRDefault="00D128F7" w:rsidP="00D128F7">
            <w:pPr>
              <w:jc w:val="center"/>
              <w:rPr>
                <w:ins w:id="22537" w:author="Στάθης Καπ" w:date="2023-03-09T06:32:00Z"/>
                <w:sz w:val="16"/>
                <w:szCs w:val="16"/>
              </w:rPr>
            </w:pPr>
            <w:ins w:id="22538" w:author="Στάθης Καπ" w:date="2023-03-09T07:43:00Z">
              <w:r>
                <w:rPr>
                  <w:rFonts w:ascii="Calibri" w:hAnsi="Calibri" w:cs="Calibri"/>
                  <w:color w:val="000000"/>
                  <w:sz w:val="16"/>
                  <w:szCs w:val="16"/>
                </w:rPr>
                <w:t>9.44</w:t>
              </w:r>
            </w:ins>
          </w:p>
        </w:tc>
        <w:tc>
          <w:tcPr>
            <w:tcW w:w="453" w:type="dxa"/>
            <w:tcBorders>
              <w:left w:val="single" w:sz="4" w:space="0" w:color="auto"/>
            </w:tcBorders>
            <w:vAlign w:val="center"/>
          </w:tcPr>
          <w:p w14:paraId="32B58377" w14:textId="6041A1CA" w:rsidR="00D128F7" w:rsidRPr="007E0F91" w:rsidRDefault="00D128F7" w:rsidP="00D128F7">
            <w:pPr>
              <w:jc w:val="center"/>
              <w:rPr>
                <w:ins w:id="22539" w:author="Στάθης Καπ" w:date="2023-03-09T06:32:00Z"/>
                <w:sz w:val="16"/>
                <w:szCs w:val="16"/>
              </w:rPr>
            </w:pPr>
            <w:ins w:id="22540" w:author="Στάθης Καπ" w:date="2023-03-09T07:43:00Z">
              <w:r>
                <w:rPr>
                  <w:rFonts w:ascii="Calibri" w:hAnsi="Calibri" w:cs="Calibri"/>
                  <w:color w:val="000000"/>
                  <w:sz w:val="16"/>
                  <w:szCs w:val="16"/>
                </w:rPr>
                <w:t>1716</w:t>
              </w:r>
            </w:ins>
          </w:p>
        </w:tc>
        <w:tc>
          <w:tcPr>
            <w:tcW w:w="454" w:type="dxa"/>
            <w:vAlign w:val="center"/>
          </w:tcPr>
          <w:p w14:paraId="788135E2" w14:textId="0895732C" w:rsidR="00D128F7" w:rsidRPr="007E0F91" w:rsidRDefault="00D128F7" w:rsidP="00D128F7">
            <w:pPr>
              <w:jc w:val="center"/>
              <w:rPr>
                <w:ins w:id="22541" w:author="Στάθης Καπ" w:date="2023-03-09T06:32:00Z"/>
                <w:sz w:val="16"/>
                <w:szCs w:val="16"/>
              </w:rPr>
            </w:pPr>
            <w:ins w:id="22542" w:author="Στάθης Καπ" w:date="2023-03-09T07:43:00Z">
              <w:r>
                <w:rPr>
                  <w:rFonts w:ascii="Calibri" w:hAnsi="Calibri" w:cs="Calibri"/>
                  <w:color w:val="000000"/>
                  <w:sz w:val="16"/>
                  <w:szCs w:val="16"/>
                </w:rPr>
                <w:t>0.46</w:t>
              </w:r>
            </w:ins>
          </w:p>
        </w:tc>
        <w:tc>
          <w:tcPr>
            <w:tcW w:w="454" w:type="dxa"/>
            <w:vAlign w:val="center"/>
          </w:tcPr>
          <w:p w14:paraId="0FFD2527" w14:textId="30A331F8" w:rsidR="00D128F7" w:rsidRPr="007E0F91" w:rsidRDefault="00D128F7" w:rsidP="00D128F7">
            <w:pPr>
              <w:jc w:val="center"/>
              <w:rPr>
                <w:ins w:id="22543" w:author="Στάθης Καπ" w:date="2023-03-09T06:32:00Z"/>
                <w:sz w:val="16"/>
                <w:szCs w:val="16"/>
              </w:rPr>
            </w:pPr>
            <w:ins w:id="22544" w:author="Στάθης Καπ" w:date="2023-03-09T07:43:00Z">
              <w:r>
                <w:rPr>
                  <w:rFonts w:ascii="Calibri" w:hAnsi="Calibri" w:cs="Calibri"/>
                  <w:color w:val="000000"/>
                  <w:sz w:val="16"/>
                  <w:szCs w:val="16"/>
                </w:rPr>
                <w:t>0.172</w:t>
              </w:r>
            </w:ins>
          </w:p>
        </w:tc>
        <w:tc>
          <w:tcPr>
            <w:tcW w:w="461" w:type="dxa"/>
            <w:tcBorders>
              <w:right w:val="single" w:sz="4" w:space="0" w:color="auto"/>
            </w:tcBorders>
            <w:vAlign w:val="center"/>
          </w:tcPr>
          <w:p w14:paraId="7D86FAFE" w14:textId="7FC0C0BF" w:rsidR="00D128F7" w:rsidRPr="007E0F91" w:rsidRDefault="00D128F7" w:rsidP="00D128F7">
            <w:pPr>
              <w:jc w:val="center"/>
              <w:rPr>
                <w:ins w:id="22545" w:author="Στάθης Καπ" w:date="2023-03-09T06:32:00Z"/>
                <w:sz w:val="16"/>
                <w:szCs w:val="16"/>
              </w:rPr>
            </w:pPr>
            <w:ins w:id="22546" w:author="Στάθης Καπ" w:date="2023-03-09T07:43:00Z">
              <w:r>
                <w:rPr>
                  <w:rFonts w:ascii="Calibri" w:hAnsi="Calibri" w:cs="Calibri"/>
                  <w:color w:val="000000"/>
                  <w:sz w:val="16"/>
                  <w:szCs w:val="16"/>
                </w:rPr>
                <w:t>4.44</w:t>
              </w:r>
            </w:ins>
          </w:p>
        </w:tc>
      </w:tr>
      <w:tr w:rsidR="00D128F7" w14:paraId="4388C8CC" w14:textId="77777777" w:rsidTr="009861B1">
        <w:trPr>
          <w:trHeight w:val="170"/>
          <w:jc w:val="center"/>
          <w:ins w:id="2254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4B64A1D4" w14:textId="77777777" w:rsidR="00D128F7" w:rsidRPr="009861B1" w:rsidRDefault="00D128F7" w:rsidP="00D128F7">
            <w:pPr>
              <w:jc w:val="center"/>
              <w:rPr>
                <w:ins w:id="22548" w:author="Στάθης Καπ" w:date="2023-03-09T06:32:00Z"/>
                <w:rFonts w:ascii="Calibri" w:hAnsi="Calibri" w:cs="Calibri"/>
                <w:color w:val="000000"/>
                <w:sz w:val="16"/>
                <w:szCs w:val="16"/>
              </w:rPr>
            </w:pPr>
            <w:ins w:id="22549" w:author="Στάθης Καπ" w:date="2023-03-09T06:32:00Z">
              <w:r w:rsidRPr="009861B1">
                <w:rPr>
                  <w:rFonts w:ascii="Calibri" w:hAnsi="Calibri" w:cs="Calibri"/>
                  <w:color w:val="000000"/>
                  <w:sz w:val="16"/>
                  <w:szCs w:val="16"/>
                </w:rPr>
                <w:t>rc205</w:t>
              </w:r>
            </w:ins>
          </w:p>
        </w:tc>
        <w:tc>
          <w:tcPr>
            <w:tcW w:w="565" w:type="dxa"/>
            <w:tcBorders>
              <w:left w:val="single" w:sz="4" w:space="0" w:color="auto"/>
            </w:tcBorders>
            <w:vAlign w:val="center"/>
          </w:tcPr>
          <w:p w14:paraId="6EA12E5C" w14:textId="0060B34C" w:rsidR="00D128F7" w:rsidRPr="007E0F91" w:rsidRDefault="00D128F7" w:rsidP="00D128F7">
            <w:pPr>
              <w:jc w:val="center"/>
              <w:rPr>
                <w:ins w:id="22550" w:author="Στάθης Καπ" w:date="2023-03-09T06:32:00Z"/>
                <w:sz w:val="16"/>
                <w:szCs w:val="16"/>
              </w:rPr>
            </w:pPr>
            <w:ins w:id="22551" w:author="Στάθης Καπ" w:date="2023-03-09T07:43:00Z">
              <w:r>
                <w:rPr>
                  <w:rFonts w:ascii="Calibri" w:hAnsi="Calibri" w:cs="Calibri"/>
                  <w:color w:val="000000"/>
                  <w:sz w:val="16"/>
                  <w:szCs w:val="16"/>
                </w:rPr>
                <w:t>1719</w:t>
              </w:r>
            </w:ins>
          </w:p>
        </w:tc>
        <w:tc>
          <w:tcPr>
            <w:tcW w:w="679" w:type="dxa"/>
            <w:tcBorders>
              <w:right w:val="single" w:sz="4" w:space="0" w:color="auto"/>
            </w:tcBorders>
            <w:vAlign w:val="center"/>
          </w:tcPr>
          <w:p w14:paraId="387C724A" w14:textId="430626E6" w:rsidR="00D128F7" w:rsidRPr="007E0F91" w:rsidRDefault="00D128F7" w:rsidP="00D128F7">
            <w:pPr>
              <w:jc w:val="center"/>
              <w:rPr>
                <w:ins w:id="22552" w:author="Στάθης Καπ" w:date="2023-03-09T06:32:00Z"/>
                <w:sz w:val="16"/>
                <w:szCs w:val="16"/>
              </w:rPr>
            </w:pPr>
            <w:ins w:id="22553" w:author="Στάθης Καπ" w:date="2023-03-09T07:43:00Z">
              <w:r>
                <w:rPr>
                  <w:rFonts w:ascii="Calibri" w:hAnsi="Calibri" w:cs="Calibri"/>
                  <w:color w:val="000000"/>
                  <w:sz w:val="16"/>
                  <w:szCs w:val="16"/>
                </w:rPr>
                <w:t>1659</w:t>
              </w:r>
            </w:ins>
          </w:p>
        </w:tc>
        <w:tc>
          <w:tcPr>
            <w:tcW w:w="453" w:type="dxa"/>
            <w:tcBorders>
              <w:left w:val="single" w:sz="4" w:space="0" w:color="auto"/>
            </w:tcBorders>
            <w:vAlign w:val="center"/>
          </w:tcPr>
          <w:p w14:paraId="193945E5" w14:textId="057B5C2F" w:rsidR="00D128F7" w:rsidRPr="007E0F91" w:rsidRDefault="00D128F7" w:rsidP="00D128F7">
            <w:pPr>
              <w:jc w:val="center"/>
              <w:rPr>
                <w:ins w:id="22554" w:author="Στάθης Καπ" w:date="2023-03-09T06:32:00Z"/>
                <w:sz w:val="16"/>
                <w:szCs w:val="16"/>
              </w:rPr>
            </w:pPr>
            <w:ins w:id="22555" w:author="Στάθης Καπ" w:date="2023-03-09T07:43:00Z">
              <w:r>
                <w:rPr>
                  <w:rFonts w:ascii="Calibri" w:hAnsi="Calibri" w:cs="Calibri"/>
                  <w:color w:val="000000"/>
                  <w:sz w:val="16"/>
                  <w:szCs w:val="16"/>
                </w:rPr>
                <w:t>1655</w:t>
              </w:r>
            </w:ins>
          </w:p>
        </w:tc>
        <w:tc>
          <w:tcPr>
            <w:tcW w:w="708" w:type="dxa"/>
            <w:vAlign w:val="center"/>
          </w:tcPr>
          <w:p w14:paraId="453B20D5" w14:textId="66711C10" w:rsidR="00D128F7" w:rsidRPr="007E0F91" w:rsidRDefault="00D128F7" w:rsidP="00D128F7">
            <w:pPr>
              <w:jc w:val="center"/>
              <w:rPr>
                <w:ins w:id="22556" w:author="Στάθης Καπ" w:date="2023-03-09T06:32:00Z"/>
                <w:sz w:val="16"/>
                <w:szCs w:val="16"/>
              </w:rPr>
            </w:pPr>
            <w:ins w:id="22557" w:author="Στάθης Καπ" w:date="2023-03-09T07:43:00Z">
              <w:r>
                <w:rPr>
                  <w:rFonts w:ascii="Calibri" w:hAnsi="Calibri" w:cs="Calibri"/>
                  <w:color w:val="000000"/>
                  <w:sz w:val="16"/>
                  <w:szCs w:val="16"/>
                </w:rPr>
                <w:t>3.72</w:t>
              </w:r>
            </w:ins>
          </w:p>
        </w:tc>
        <w:tc>
          <w:tcPr>
            <w:tcW w:w="652" w:type="dxa"/>
            <w:tcBorders>
              <w:right w:val="single" w:sz="4" w:space="0" w:color="auto"/>
            </w:tcBorders>
            <w:vAlign w:val="center"/>
          </w:tcPr>
          <w:p w14:paraId="08675F87" w14:textId="099B5F4A" w:rsidR="00D128F7" w:rsidRPr="007E0F91" w:rsidRDefault="00D128F7" w:rsidP="00D128F7">
            <w:pPr>
              <w:jc w:val="center"/>
              <w:rPr>
                <w:ins w:id="22558" w:author="Στάθης Καπ" w:date="2023-03-09T06:32:00Z"/>
                <w:sz w:val="16"/>
                <w:szCs w:val="16"/>
              </w:rPr>
            </w:pPr>
            <w:ins w:id="22559" w:author="Στάθης Καπ" w:date="2023-03-09T07:43:00Z">
              <w:r>
                <w:rPr>
                  <w:rFonts w:ascii="Calibri" w:hAnsi="Calibri" w:cs="Calibri"/>
                  <w:color w:val="000000"/>
                  <w:sz w:val="16"/>
                  <w:szCs w:val="16"/>
                </w:rPr>
                <w:t>1.111</w:t>
              </w:r>
            </w:ins>
          </w:p>
        </w:tc>
        <w:tc>
          <w:tcPr>
            <w:tcW w:w="453" w:type="dxa"/>
            <w:tcBorders>
              <w:left w:val="single" w:sz="4" w:space="0" w:color="auto"/>
            </w:tcBorders>
            <w:vAlign w:val="center"/>
          </w:tcPr>
          <w:p w14:paraId="00C870D9" w14:textId="1BE71394" w:rsidR="00D128F7" w:rsidRPr="007E0F91" w:rsidRDefault="00D128F7" w:rsidP="00D128F7">
            <w:pPr>
              <w:jc w:val="center"/>
              <w:rPr>
                <w:ins w:id="22560" w:author="Στάθης Καπ" w:date="2023-03-09T06:32:00Z"/>
                <w:sz w:val="16"/>
                <w:szCs w:val="16"/>
              </w:rPr>
            </w:pPr>
            <w:ins w:id="22561" w:author="Στάθης Καπ" w:date="2023-03-09T07:43:00Z">
              <w:r>
                <w:rPr>
                  <w:rFonts w:ascii="Calibri" w:hAnsi="Calibri" w:cs="Calibri"/>
                  <w:color w:val="000000"/>
                  <w:sz w:val="16"/>
                  <w:szCs w:val="16"/>
                </w:rPr>
                <w:t>1659</w:t>
              </w:r>
            </w:ins>
          </w:p>
        </w:tc>
        <w:tc>
          <w:tcPr>
            <w:tcW w:w="454" w:type="dxa"/>
            <w:vAlign w:val="center"/>
          </w:tcPr>
          <w:p w14:paraId="249DEE27" w14:textId="55D2DF35" w:rsidR="00D128F7" w:rsidRPr="007E0F91" w:rsidRDefault="00D128F7" w:rsidP="00D128F7">
            <w:pPr>
              <w:jc w:val="center"/>
              <w:rPr>
                <w:ins w:id="22562" w:author="Στάθης Καπ" w:date="2023-03-09T06:32:00Z"/>
                <w:sz w:val="16"/>
                <w:szCs w:val="16"/>
              </w:rPr>
            </w:pPr>
            <w:ins w:id="22563" w:author="Στάθης Καπ" w:date="2023-03-09T07:43:00Z">
              <w:r>
                <w:rPr>
                  <w:rFonts w:ascii="Calibri" w:hAnsi="Calibri" w:cs="Calibri"/>
                  <w:color w:val="000000"/>
                  <w:sz w:val="16"/>
                  <w:szCs w:val="16"/>
                </w:rPr>
                <w:t>-0.24</w:t>
              </w:r>
            </w:ins>
          </w:p>
        </w:tc>
        <w:tc>
          <w:tcPr>
            <w:tcW w:w="454" w:type="dxa"/>
            <w:vAlign w:val="center"/>
          </w:tcPr>
          <w:p w14:paraId="59C62649" w14:textId="7B7B2ECD" w:rsidR="00D128F7" w:rsidRPr="007E0F91" w:rsidRDefault="00D128F7" w:rsidP="00D128F7">
            <w:pPr>
              <w:jc w:val="center"/>
              <w:rPr>
                <w:ins w:id="22564" w:author="Στάθης Καπ" w:date="2023-03-09T06:32:00Z"/>
                <w:sz w:val="16"/>
                <w:szCs w:val="16"/>
              </w:rPr>
            </w:pPr>
            <w:ins w:id="22565" w:author="Στάθης Καπ" w:date="2023-03-09T07:43:00Z">
              <w:r>
                <w:rPr>
                  <w:rFonts w:ascii="Calibri" w:hAnsi="Calibri" w:cs="Calibri"/>
                  <w:color w:val="000000"/>
                  <w:sz w:val="16"/>
                  <w:szCs w:val="16"/>
                </w:rPr>
                <w:t>0.493</w:t>
              </w:r>
            </w:ins>
          </w:p>
        </w:tc>
        <w:tc>
          <w:tcPr>
            <w:tcW w:w="457" w:type="dxa"/>
            <w:tcBorders>
              <w:right w:val="single" w:sz="4" w:space="0" w:color="auto"/>
            </w:tcBorders>
            <w:vAlign w:val="center"/>
          </w:tcPr>
          <w:p w14:paraId="21B794E0" w14:textId="3FBF56D9" w:rsidR="00D128F7" w:rsidRPr="007E0F91" w:rsidRDefault="00D128F7" w:rsidP="00D128F7">
            <w:pPr>
              <w:jc w:val="center"/>
              <w:rPr>
                <w:ins w:id="22566" w:author="Στάθης Καπ" w:date="2023-03-09T06:32:00Z"/>
                <w:sz w:val="16"/>
                <w:szCs w:val="16"/>
              </w:rPr>
            </w:pPr>
            <w:ins w:id="22567" w:author="Στάθης Καπ" w:date="2023-03-09T07:43:00Z">
              <w:r>
                <w:rPr>
                  <w:rFonts w:ascii="Calibri" w:hAnsi="Calibri" w:cs="Calibri"/>
                  <w:color w:val="000000"/>
                  <w:sz w:val="16"/>
                  <w:szCs w:val="16"/>
                </w:rPr>
                <w:t>55.63</w:t>
              </w:r>
            </w:ins>
          </w:p>
        </w:tc>
        <w:tc>
          <w:tcPr>
            <w:tcW w:w="453" w:type="dxa"/>
            <w:tcBorders>
              <w:left w:val="single" w:sz="4" w:space="0" w:color="auto"/>
            </w:tcBorders>
            <w:vAlign w:val="center"/>
          </w:tcPr>
          <w:p w14:paraId="1AD72926" w14:textId="30768259" w:rsidR="00D128F7" w:rsidRPr="007E0F91" w:rsidRDefault="00D128F7" w:rsidP="00D128F7">
            <w:pPr>
              <w:jc w:val="center"/>
              <w:rPr>
                <w:ins w:id="22568" w:author="Στάθης Καπ" w:date="2023-03-09T06:32:00Z"/>
                <w:sz w:val="16"/>
                <w:szCs w:val="16"/>
              </w:rPr>
            </w:pPr>
            <w:ins w:id="22569" w:author="Στάθης Καπ" w:date="2023-03-09T07:43:00Z">
              <w:r>
                <w:rPr>
                  <w:rFonts w:ascii="Calibri" w:hAnsi="Calibri" w:cs="Calibri"/>
                  <w:color w:val="000000"/>
                  <w:sz w:val="16"/>
                  <w:szCs w:val="16"/>
                </w:rPr>
                <w:t>1605</w:t>
              </w:r>
            </w:ins>
          </w:p>
        </w:tc>
        <w:tc>
          <w:tcPr>
            <w:tcW w:w="454" w:type="dxa"/>
            <w:vAlign w:val="center"/>
          </w:tcPr>
          <w:p w14:paraId="4B524D21" w14:textId="5CC60DCC" w:rsidR="00D128F7" w:rsidRPr="007E0F91" w:rsidRDefault="00D128F7" w:rsidP="00D128F7">
            <w:pPr>
              <w:jc w:val="center"/>
              <w:rPr>
                <w:ins w:id="22570" w:author="Στάθης Καπ" w:date="2023-03-09T06:32:00Z"/>
                <w:sz w:val="16"/>
                <w:szCs w:val="16"/>
              </w:rPr>
            </w:pPr>
            <w:ins w:id="22571" w:author="Στάθης Καπ" w:date="2023-03-09T07:43:00Z">
              <w:r>
                <w:rPr>
                  <w:rFonts w:ascii="Calibri" w:hAnsi="Calibri" w:cs="Calibri"/>
                  <w:color w:val="000000"/>
                  <w:sz w:val="16"/>
                  <w:szCs w:val="16"/>
                </w:rPr>
                <w:t>3.02</w:t>
              </w:r>
            </w:ins>
          </w:p>
        </w:tc>
        <w:tc>
          <w:tcPr>
            <w:tcW w:w="454" w:type="dxa"/>
            <w:vAlign w:val="center"/>
          </w:tcPr>
          <w:p w14:paraId="2F65B8EA" w14:textId="2FF1F8EE" w:rsidR="00D128F7" w:rsidRPr="007E0F91" w:rsidRDefault="00D128F7" w:rsidP="00D128F7">
            <w:pPr>
              <w:jc w:val="center"/>
              <w:rPr>
                <w:ins w:id="22572" w:author="Στάθης Καπ" w:date="2023-03-09T06:32:00Z"/>
                <w:sz w:val="16"/>
                <w:szCs w:val="16"/>
              </w:rPr>
            </w:pPr>
            <w:ins w:id="22573" w:author="Στάθης Καπ" w:date="2023-03-09T07:43:00Z">
              <w:r>
                <w:rPr>
                  <w:rFonts w:ascii="Calibri" w:hAnsi="Calibri" w:cs="Calibri"/>
                  <w:color w:val="000000"/>
                  <w:sz w:val="16"/>
                  <w:szCs w:val="16"/>
                </w:rPr>
                <w:t>0.376</w:t>
              </w:r>
            </w:ins>
          </w:p>
        </w:tc>
        <w:tc>
          <w:tcPr>
            <w:tcW w:w="454" w:type="dxa"/>
            <w:tcBorders>
              <w:right w:val="single" w:sz="4" w:space="0" w:color="auto"/>
            </w:tcBorders>
            <w:vAlign w:val="center"/>
          </w:tcPr>
          <w:p w14:paraId="6C73BF3F" w14:textId="70E79734" w:rsidR="00D128F7" w:rsidRPr="007E0F91" w:rsidRDefault="00D128F7" w:rsidP="00D128F7">
            <w:pPr>
              <w:jc w:val="center"/>
              <w:rPr>
                <w:ins w:id="22574" w:author="Στάθης Καπ" w:date="2023-03-09T06:32:00Z"/>
                <w:sz w:val="16"/>
                <w:szCs w:val="16"/>
              </w:rPr>
            </w:pPr>
            <w:ins w:id="22575" w:author="Στάθης Καπ" w:date="2023-03-09T07:43:00Z">
              <w:r>
                <w:rPr>
                  <w:rFonts w:ascii="Calibri" w:hAnsi="Calibri" w:cs="Calibri"/>
                  <w:color w:val="000000"/>
                  <w:sz w:val="16"/>
                  <w:szCs w:val="16"/>
                </w:rPr>
                <w:t>66.16</w:t>
              </w:r>
            </w:ins>
          </w:p>
        </w:tc>
        <w:tc>
          <w:tcPr>
            <w:tcW w:w="453" w:type="dxa"/>
            <w:tcBorders>
              <w:left w:val="single" w:sz="4" w:space="0" w:color="auto"/>
            </w:tcBorders>
            <w:vAlign w:val="center"/>
          </w:tcPr>
          <w:p w14:paraId="2F7CD6B6" w14:textId="4DD1FDEA" w:rsidR="00D128F7" w:rsidRPr="007E0F91" w:rsidRDefault="00D128F7" w:rsidP="00D128F7">
            <w:pPr>
              <w:jc w:val="center"/>
              <w:rPr>
                <w:ins w:id="22576" w:author="Στάθης Καπ" w:date="2023-03-09T06:32:00Z"/>
                <w:sz w:val="16"/>
                <w:szCs w:val="16"/>
              </w:rPr>
            </w:pPr>
            <w:ins w:id="22577" w:author="Στάθης Καπ" w:date="2023-03-09T07:43:00Z">
              <w:r>
                <w:rPr>
                  <w:rFonts w:ascii="Calibri" w:hAnsi="Calibri" w:cs="Calibri"/>
                  <w:color w:val="000000"/>
                  <w:sz w:val="16"/>
                  <w:szCs w:val="16"/>
                </w:rPr>
                <w:t>1566</w:t>
              </w:r>
            </w:ins>
          </w:p>
        </w:tc>
        <w:tc>
          <w:tcPr>
            <w:tcW w:w="454" w:type="dxa"/>
            <w:vAlign w:val="center"/>
          </w:tcPr>
          <w:p w14:paraId="6345E3A6" w14:textId="7F44631E" w:rsidR="00D128F7" w:rsidRPr="007E0F91" w:rsidRDefault="00D128F7" w:rsidP="00D128F7">
            <w:pPr>
              <w:jc w:val="center"/>
              <w:rPr>
                <w:ins w:id="22578" w:author="Στάθης Καπ" w:date="2023-03-09T06:32:00Z"/>
                <w:sz w:val="16"/>
                <w:szCs w:val="16"/>
              </w:rPr>
            </w:pPr>
            <w:ins w:id="22579" w:author="Στάθης Καπ" w:date="2023-03-09T07:43:00Z">
              <w:r>
                <w:rPr>
                  <w:rFonts w:ascii="Calibri" w:hAnsi="Calibri" w:cs="Calibri"/>
                  <w:color w:val="000000"/>
                  <w:sz w:val="16"/>
                  <w:szCs w:val="16"/>
                </w:rPr>
                <w:t>5.38</w:t>
              </w:r>
            </w:ins>
          </w:p>
        </w:tc>
        <w:tc>
          <w:tcPr>
            <w:tcW w:w="454" w:type="dxa"/>
            <w:vAlign w:val="center"/>
          </w:tcPr>
          <w:p w14:paraId="0B3B47DA" w14:textId="507BD047" w:rsidR="00D128F7" w:rsidRPr="007E0F91" w:rsidRDefault="00D128F7" w:rsidP="00D128F7">
            <w:pPr>
              <w:jc w:val="center"/>
              <w:rPr>
                <w:ins w:id="22580" w:author="Στάθης Καπ" w:date="2023-03-09T06:32:00Z"/>
                <w:sz w:val="16"/>
                <w:szCs w:val="16"/>
              </w:rPr>
            </w:pPr>
            <w:ins w:id="22581" w:author="Στάθης Καπ" w:date="2023-03-09T07:43:00Z">
              <w:r>
                <w:rPr>
                  <w:rFonts w:ascii="Calibri" w:hAnsi="Calibri" w:cs="Calibri"/>
                  <w:color w:val="000000"/>
                  <w:sz w:val="16"/>
                  <w:szCs w:val="16"/>
                </w:rPr>
                <w:t>0.207</w:t>
              </w:r>
            </w:ins>
          </w:p>
        </w:tc>
        <w:tc>
          <w:tcPr>
            <w:tcW w:w="461" w:type="dxa"/>
            <w:tcBorders>
              <w:right w:val="single" w:sz="4" w:space="0" w:color="auto"/>
            </w:tcBorders>
            <w:vAlign w:val="center"/>
          </w:tcPr>
          <w:p w14:paraId="7C4022ED" w14:textId="38F21114" w:rsidR="00D128F7" w:rsidRPr="007E0F91" w:rsidRDefault="00D128F7" w:rsidP="00D128F7">
            <w:pPr>
              <w:jc w:val="center"/>
              <w:rPr>
                <w:ins w:id="22582" w:author="Στάθης Καπ" w:date="2023-03-09T06:32:00Z"/>
                <w:sz w:val="16"/>
                <w:szCs w:val="16"/>
              </w:rPr>
            </w:pPr>
            <w:ins w:id="22583" w:author="Στάθης Καπ" w:date="2023-03-09T07:43:00Z">
              <w:r>
                <w:rPr>
                  <w:rFonts w:ascii="Calibri" w:hAnsi="Calibri" w:cs="Calibri"/>
                  <w:color w:val="000000"/>
                  <w:sz w:val="16"/>
                  <w:szCs w:val="16"/>
                </w:rPr>
                <w:t>81.37</w:t>
              </w:r>
            </w:ins>
          </w:p>
        </w:tc>
      </w:tr>
      <w:tr w:rsidR="00D128F7" w14:paraId="3E16014B" w14:textId="77777777" w:rsidTr="009861B1">
        <w:trPr>
          <w:trHeight w:val="170"/>
          <w:jc w:val="center"/>
          <w:ins w:id="2258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18C06C2" w14:textId="77777777" w:rsidR="00D128F7" w:rsidRPr="009861B1" w:rsidRDefault="00D128F7" w:rsidP="00D128F7">
            <w:pPr>
              <w:jc w:val="center"/>
              <w:rPr>
                <w:ins w:id="22585" w:author="Στάθης Καπ" w:date="2023-03-09T06:32:00Z"/>
                <w:rFonts w:ascii="Calibri" w:hAnsi="Calibri" w:cs="Calibri"/>
                <w:color w:val="000000"/>
                <w:sz w:val="16"/>
                <w:szCs w:val="16"/>
              </w:rPr>
            </w:pPr>
            <w:ins w:id="22586" w:author="Στάθης Καπ" w:date="2023-03-09T06:32:00Z">
              <w:r w:rsidRPr="009861B1">
                <w:rPr>
                  <w:rFonts w:ascii="Calibri" w:hAnsi="Calibri" w:cs="Calibri"/>
                  <w:color w:val="000000"/>
                  <w:sz w:val="16"/>
                  <w:szCs w:val="16"/>
                </w:rPr>
                <w:t>rc206</w:t>
              </w:r>
            </w:ins>
          </w:p>
        </w:tc>
        <w:tc>
          <w:tcPr>
            <w:tcW w:w="565" w:type="dxa"/>
            <w:tcBorders>
              <w:left w:val="single" w:sz="4" w:space="0" w:color="auto"/>
            </w:tcBorders>
            <w:vAlign w:val="center"/>
          </w:tcPr>
          <w:p w14:paraId="23EC39B6" w14:textId="6676E20A" w:rsidR="00D128F7" w:rsidRPr="007E0F91" w:rsidRDefault="00D128F7" w:rsidP="00D128F7">
            <w:pPr>
              <w:jc w:val="center"/>
              <w:rPr>
                <w:ins w:id="22587" w:author="Στάθης Καπ" w:date="2023-03-09T06:32:00Z"/>
                <w:sz w:val="16"/>
                <w:szCs w:val="16"/>
              </w:rPr>
            </w:pPr>
            <w:ins w:id="22588" w:author="Στάθης Καπ" w:date="2023-03-09T07:43:00Z">
              <w:r>
                <w:rPr>
                  <w:rFonts w:ascii="Calibri" w:hAnsi="Calibri" w:cs="Calibri"/>
                  <w:color w:val="000000"/>
                  <w:sz w:val="16"/>
                  <w:szCs w:val="16"/>
                </w:rPr>
                <w:t>1724</w:t>
              </w:r>
            </w:ins>
          </w:p>
        </w:tc>
        <w:tc>
          <w:tcPr>
            <w:tcW w:w="679" w:type="dxa"/>
            <w:tcBorders>
              <w:right w:val="single" w:sz="4" w:space="0" w:color="auto"/>
            </w:tcBorders>
            <w:vAlign w:val="center"/>
          </w:tcPr>
          <w:p w14:paraId="386ED110" w14:textId="679450ED" w:rsidR="00D128F7" w:rsidRPr="007E0F91" w:rsidRDefault="00D128F7" w:rsidP="00D128F7">
            <w:pPr>
              <w:jc w:val="center"/>
              <w:rPr>
                <w:ins w:id="22589" w:author="Στάθης Καπ" w:date="2023-03-09T06:32:00Z"/>
                <w:sz w:val="16"/>
                <w:szCs w:val="16"/>
              </w:rPr>
            </w:pPr>
            <w:ins w:id="22590" w:author="Στάθης Καπ" w:date="2023-03-09T07:43:00Z">
              <w:r>
                <w:rPr>
                  <w:rFonts w:ascii="Calibri" w:hAnsi="Calibri" w:cs="Calibri"/>
                  <w:color w:val="000000"/>
                  <w:sz w:val="16"/>
                  <w:szCs w:val="16"/>
                </w:rPr>
                <w:t>1708</w:t>
              </w:r>
            </w:ins>
          </w:p>
        </w:tc>
        <w:tc>
          <w:tcPr>
            <w:tcW w:w="453" w:type="dxa"/>
            <w:tcBorders>
              <w:left w:val="single" w:sz="4" w:space="0" w:color="auto"/>
            </w:tcBorders>
            <w:vAlign w:val="center"/>
          </w:tcPr>
          <w:p w14:paraId="0E571367" w14:textId="3171640B" w:rsidR="00D128F7" w:rsidRPr="007E0F91" w:rsidRDefault="00D128F7" w:rsidP="00D128F7">
            <w:pPr>
              <w:jc w:val="center"/>
              <w:rPr>
                <w:ins w:id="22591" w:author="Στάθης Καπ" w:date="2023-03-09T06:32:00Z"/>
                <w:sz w:val="16"/>
                <w:szCs w:val="16"/>
              </w:rPr>
            </w:pPr>
            <w:ins w:id="22592" w:author="Στάθης Καπ" w:date="2023-03-09T07:43:00Z">
              <w:r>
                <w:rPr>
                  <w:rFonts w:ascii="Calibri" w:hAnsi="Calibri" w:cs="Calibri"/>
                  <w:color w:val="000000"/>
                  <w:sz w:val="16"/>
                  <w:szCs w:val="16"/>
                </w:rPr>
                <w:t>1714</w:t>
              </w:r>
            </w:ins>
          </w:p>
        </w:tc>
        <w:tc>
          <w:tcPr>
            <w:tcW w:w="708" w:type="dxa"/>
            <w:vAlign w:val="center"/>
          </w:tcPr>
          <w:p w14:paraId="3D901FEC" w14:textId="3915A236" w:rsidR="00D128F7" w:rsidRPr="007E0F91" w:rsidRDefault="00D128F7" w:rsidP="00D128F7">
            <w:pPr>
              <w:jc w:val="center"/>
              <w:rPr>
                <w:ins w:id="22593" w:author="Στάθης Καπ" w:date="2023-03-09T06:32:00Z"/>
                <w:sz w:val="16"/>
                <w:szCs w:val="16"/>
              </w:rPr>
            </w:pPr>
            <w:ins w:id="22594" w:author="Στάθης Καπ" w:date="2023-03-09T07:43:00Z">
              <w:r>
                <w:rPr>
                  <w:rFonts w:ascii="Calibri" w:hAnsi="Calibri" w:cs="Calibri"/>
                  <w:color w:val="000000"/>
                  <w:sz w:val="16"/>
                  <w:szCs w:val="16"/>
                </w:rPr>
                <w:t>0.58</w:t>
              </w:r>
            </w:ins>
          </w:p>
        </w:tc>
        <w:tc>
          <w:tcPr>
            <w:tcW w:w="652" w:type="dxa"/>
            <w:tcBorders>
              <w:right w:val="single" w:sz="4" w:space="0" w:color="auto"/>
            </w:tcBorders>
            <w:vAlign w:val="center"/>
          </w:tcPr>
          <w:p w14:paraId="5D2581D7" w14:textId="34ABE979" w:rsidR="00D128F7" w:rsidRPr="007E0F91" w:rsidRDefault="00D128F7" w:rsidP="00D128F7">
            <w:pPr>
              <w:jc w:val="center"/>
              <w:rPr>
                <w:ins w:id="22595" w:author="Στάθης Καπ" w:date="2023-03-09T06:32:00Z"/>
                <w:sz w:val="16"/>
                <w:szCs w:val="16"/>
              </w:rPr>
            </w:pPr>
            <w:ins w:id="22596" w:author="Στάθης Καπ" w:date="2023-03-09T07:43:00Z">
              <w:r>
                <w:rPr>
                  <w:rFonts w:ascii="Calibri" w:hAnsi="Calibri" w:cs="Calibri"/>
                  <w:color w:val="000000"/>
                  <w:sz w:val="16"/>
                  <w:szCs w:val="16"/>
                </w:rPr>
                <w:t>0.424</w:t>
              </w:r>
            </w:ins>
          </w:p>
        </w:tc>
        <w:tc>
          <w:tcPr>
            <w:tcW w:w="453" w:type="dxa"/>
            <w:tcBorders>
              <w:left w:val="single" w:sz="4" w:space="0" w:color="auto"/>
            </w:tcBorders>
            <w:vAlign w:val="center"/>
          </w:tcPr>
          <w:p w14:paraId="02F2FE89" w14:textId="28F02357" w:rsidR="00D128F7" w:rsidRPr="007E0F91" w:rsidRDefault="00D128F7" w:rsidP="00D128F7">
            <w:pPr>
              <w:jc w:val="center"/>
              <w:rPr>
                <w:ins w:id="22597" w:author="Στάθης Καπ" w:date="2023-03-09T06:32:00Z"/>
                <w:sz w:val="16"/>
                <w:szCs w:val="16"/>
              </w:rPr>
            </w:pPr>
            <w:ins w:id="22598" w:author="Στάθης Καπ" w:date="2023-03-09T07:43:00Z">
              <w:r>
                <w:rPr>
                  <w:rFonts w:ascii="Calibri" w:hAnsi="Calibri" w:cs="Calibri"/>
                  <w:color w:val="000000"/>
                  <w:sz w:val="16"/>
                  <w:szCs w:val="16"/>
                </w:rPr>
                <w:t>1706</w:t>
              </w:r>
            </w:ins>
          </w:p>
        </w:tc>
        <w:tc>
          <w:tcPr>
            <w:tcW w:w="454" w:type="dxa"/>
            <w:vAlign w:val="center"/>
          </w:tcPr>
          <w:p w14:paraId="3F1B70B0" w14:textId="51FF4E1C" w:rsidR="00D128F7" w:rsidRPr="007E0F91" w:rsidRDefault="00D128F7" w:rsidP="00D128F7">
            <w:pPr>
              <w:jc w:val="center"/>
              <w:rPr>
                <w:ins w:id="22599" w:author="Στάθης Καπ" w:date="2023-03-09T06:32:00Z"/>
                <w:sz w:val="16"/>
                <w:szCs w:val="16"/>
              </w:rPr>
            </w:pPr>
            <w:ins w:id="22600" w:author="Στάθης Καπ" w:date="2023-03-09T07:43:00Z">
              <w:r>
                <w:rPr>
                  <w:rFonts w:ascii="Calibri" w:hAnsi="Calibri" w:cs="Calibri"/>
                  <w:color w:val="000000"/>
                  <w:sz w:val="16"/>
                  <w:szCs w:val="16"/>
                </w:rPr>
                <w:t>0.47</w:t>
              </w:r>
            </w:ins>
          </w:p>
        </w:tc>
        <w:tc>
          <w:tcPr>
            <w:tcW w:w="454" w:type="dxa"/>
            <w:vAlign w:val="center"/>
          </w:tcPr>
          <w:p w14:paraId="1ABEDC25" w14:textId="083EDCB2" w:rsidR="00D128F7" w:rsidRPr="007E0F91" w:rsidRDefault="00D128F7" w:rsidP="00D128F7">
            <w:pPr>
              <w:jc w:val="center"/>
              <w:rPr>
                <w:ins w:id="22601" w:author="Στάθης Καπ" w:date="2023-03-09T06:32:00Z"/>
                <w:sz w:val="16"/>
                <w:szCs w:val="16"/>
              </w:rPr>
            </w:pPr>
            <w:ins w:id="22602" w:author="Στάθης Καπ" w:date="2023-03-09T07:43:00Z">
              <w:r>
                <w:rPr>
                  <w:rFonts w:ascii="Calibri" w:hAnsi="Calibri" w:cs="Calibri"/>
                  <w:color w:val="000000"/>
                  <w:sz w:val="16"/>
                  <w:szCs w:val="16"/>
                </w:rPr>
                <w:t>0.449</w:t>
              </w:r>
            </w:ins>
          </w:p>
        </w:tc>
        <w:tc>
          <w:tcPr>
            <w:tcW w:w="457" w:type="dxa"/>
            <w:tcBorders>
              <w:right w:val="single" w:sz="4" w:space="0" w:color="auto"/>
            </w:tcBorders>
            <w:vAlign w:val="center"/>
          </w:tcPr>
          <w:p w14:paraId="27103782" w14:textId="6EA5567A" w:rsidR="00D128F7" w:rsidRPr="007E0F91" w:rsidRDefault="00D128F7" w:rsidP="00D128F7">
            <w:pPr>
              <w:jc w:val="center"/>
              <w:rPr>
                <w:ins w:id="22603" w:author="Στάθης Καπ" w:date="2023-03-09T06:32:00Z"/>
                <w:sz w:val="16"/>
                <w:szCs w:val="16"/>
              </w:rPr>
            </w:pPr>
            <w:ins w:id="22604" w:author="Στάθης Καπ" w:date="2023-03-09T07:43:00Z">
              <w:r>
                <w:rPr>
                  <w:rFonts w:ascii="Calibri" w:hAnsi="Calibri" w:cs="Calibri"/>
                  <w:color w:val="000000"/>
                  <w:sz w:val="16"/>
                  <w:szCs w:val="16"/>
                </w:rPr>
                <w:t>-5.9</w:t>
              </w:r>
            </w:ins>
          </w:p>
        </w:tc>
        <w:tc>
          <w:tcPr>
            <w:tcW w:w="453" w:type="dxa"/>
            <w:tcBorders>
              <w:left w:val="single" w:sz="4" w:space="0" w:color="auto"/>
            </w:tcBorders>
            <w:vAlign w:val="center"/>
          </w:tcPr>
          <w:p w14:paraId="342E3551" w14:textId="33A4FE0D" w:rsidR="00D128F7" w:rsidRPr="007E0F91" w:rsidRDefault="00D128F7" w:rsidP="00D128F7">
            <w:pPr>
              <w:jc w:val="center"/>
              <w:rPr>
                <w:ins w:id="22605" w:author="Στάθης Καπ" w:date="2023-03-09T06:32:00Z"/>
                <w:sz w:val="16"/>
                <w:szCs w:val="16"/>
              </w:rPr>
            </w:pPr>
            <w:ins w:id="22606" w:author="Στάθης Καπ" w:date="2023-03-09T07:43:00Z">
              <w:r>
                <w:rPr>
                  <w:rFonts w:ascii="Calibri" w:hAnsi="Calibri" w:cs="Calibri"/>
                  <w:color w:val="000000"/>
                  <w:sz w:val="16"/>
                  <w:szCs w:val="16"/>
                </w:rPr>
                <w:t>1692</w:t>
              </w:r>
            </w:ins>
          </w:p>
        </w:tc>
        <w:tc>
          <w:tcPr>
            <w:tcW w:w="454" w:type="dxa"/>
            <w:vAlign w:val="center"/>
          </w:tcPr>
          <w:p w14:paraId="6BC03C04" w14:textId="001E0D04" w:rsidR="00D128F7" w:rsidRPr="007E0F91" w:rsidRDefault="00D128F7" w:rsidP="00D128F7">
            <w:pPr>
              <w:jc w:val="center"/>
              <w:rPr>
                <w:ins w:id="22607" w:author="Στάθης Καπ" w:date="2023-03-09T06:32:00Z"/>
                <w:sz w:val="16"/>
                <w:szCs w:val="16"/>
              </w:rPr>
            </w:pPr>
            <w:ins w:id="22608" w:author="Στάθης Καπ" w:date="2023-03-09T07:43:00Z">
              <w:r>
                <w:rPr>
                  <w:rFonts w:ascii="Calibri" w:hAnsi="Calibri" w:cs="Calibri"/>
                  <w:color w:val="000000"/>
                  <w:sz w:val="16"/>
                  <w:szCs w:val="16"/>
                </w:rPr>
                <w:t>1.28</w:t>
              </w:r>
            </w:ins>
          </w:p>
        </w:tc>
        <w:tc>
          <w:tcPr>
            <w:tcW w:w="454" w:type="dxa"/>
            <w:vAlign w:val="center"/>
          </w:tcPr>
          <w:p w14:paraId="48CB4C41" w14:textId="5FB84D13" w:rsidR="00D128F7" w:rsidRPr="007E0F91" w:rsidRDefault="00D128F7" w:rsidP="00D128F7">
            <w:pPr>
              <w:jc w:val="center"/>
              <w:rPr>
                <w:ins w:id="22609" w:author="Στάθης Καπ" w:date="2023-03-09T06:32:00Z"/>
                <w:sz w:val="16"/>
                <w:szCs w:val="16"/>
              </w:rPr>
            </w:pPr>
            <w:ins w:id="22610" w:author="Στάθης Καπ" w:date="2023-03-09T07:43:00Z">
              <w:r>
                <w:rPr>
                  <w:rFonts w:ascii="Calibri" w:hAnsi="Calibri" w:cs="Calibri"/>
                  <w:color w:val="000000"/>
                  <w:sz w:val="16"/>
                  <w:szCs w:val="16"/>
                </w:rPr>
                <w:t>0.249</w:t>
              </w:r>
            </w:ins>
          </w:p>
        </w:tc>
        <w:tc>
          <w:tcPr>
            <w:tcW w:w="454" w:type="dxa"/>
            <w:tcBorders>
              <w:right w:val="single" w:sz="4" w:space="0" w:color="auto"/>
            </w:tcBorders>
            <w:vAlign w:val="center"/>
          </w:tcPr>
          <w:p w14:paraId="3A393B8C" w14:textId="3C71CE22" w:rsidR="00D128F7" w:rsidRPr="007E0F91" w:rsidRDefault="00D128F7" w:rsidP="00D128F7">
            <w:pPr>
              <w:jc w:val="center"/>
              <w:rPr>
                <w:ins w:id="22611" w:author="Στάθης Καπ" w:date="2023-03-09T06:32:00Z"/>
                <w:sz w:val="16"/>
                <w:szCs w:val="16"/>
              </w:rPr>
            </w:pPr>
            <w:ins w:id="22612" w:author="Στάθης Καπ" w:date="2023-03-09T07:43:00Z">
              <w:r>
                <w:rPr>
                  <w:rFonts w:ascii="Calibri" w:hAnsi="Calibri" w:cs="Calibri"/>
                  <w:color w:val="000000"/>
                  <w:sz w:val="16"/>
                  <w:szCs w:val="16"/>
                </w:rPr>
                <w:t>41.27</w:t>
              </w:r>
            </w:ins>
          </w:p>
        </w:tc>
        <w:tc>
          <w:tcPr>
            <w:tcW w:w="453" w:type="dxa"/>
            <w:tcBorders>
              <w:left w:val="single" w:sz="4" w:space="0" w:color="auto"/>
            </w:tcBorders>
            <w:vAlign w:val="center"/>
          </w:tcPr>
          <w:p w14:paraId="40AE2CD8" w14:textId="47E186DE" w:rsidR="00D128F7" w:rsidRPr="007E0F91" w:rsidRDefault="00D128F7" w:rsidP="00D128F7">
            <w:pPr>
              <w:jc w:val="center"/>
              <w:rPr>
                <w:ins w:id="22613" w:author="Στάθης Καπ" w:date="2023-03-09T06:32:00Z"/>
                <w:sz w:val="16"/>
                <w:szCs w:val="16"/>
              </w:rPr>
            </w:pPr>
            <w:ins w:id="22614" w:author="Στάθης Καπ" w:date="2023-03-09T07:43:00Z">
              <w:r>
                <w:rPr>
                  <w:rFonts w:ascii="Calibri" w:hAnsi="Calibri" w:cs="Calibri"/>
                  <w:color w:val="000000"/>
                  <w:sz w:val="16"/>
                  <w:szCs w:val="16"/>
                </w:rPr>
                <w:t>1685</w:t>
              </w:r>
            </w:ins>
          </w:p>
        </w:tc>
        <w:tc>
          <w:tcPr>
            <w:tcW w:w="454" w:type="dxa"/>
            <w:vAlign w:val="center"/>
          </w:tcPr>
          <w:p w14:paraId="74FB4324" w14:textId="3E5D1D2F" w:rsidR="00D128F7" w:rsidRPr="007E0F91" w:rsidRDefault="00D128F7" w:rsidP="00D128F7">
            <w:pPr>
              <w:jc w:val="center"/>
              <w:rPr>
                <w:ins w:id="22615" w:author="Στάθης Καπ" w:date="2023-03-09T06:32:00Z"/>
                <w:sz w:val="16"/>
                <w:szCs w:val="16"/>
              </w:rPr>
            </w:pPr>
            <w:ins w:id="22616" w:author="Στάθης Καπ" w:date="2023-03-09T07:43:00Z">
              <w:r>
                <w:rPr>
                  <w:rFonts w:ascii="Calibri" w:hAnsi="Calibri" w:cs="Calibri"/>
                  <w:color w:val="000000"/>
                  <w:sz w:val="16"/>
                  <w:szCs w:val="16"/>
                </w:rPr>
                <w:t>1.69</w:t>
              </w:r>
            </w:ins>
          </w:p>
        </w:tc>
        <w:tc>
          <w:tcPr>
            <w:tcW w:w="454" w:type="dxa"/>
            <w:vAlign w:val="center"/>
          </w:tcPr>
          <w:p w14:paraId="664BB2C3" w14:textId="3E61B4B2" w:rsidR="00D128F7" w:rsidRPr="007E0F91" w:rsidRDefault="00D128F7" w:rsidP="00D128F7">
            <w:pPr>
              <w:jc w:val="center"/>
              <w:rPr>
                <w:ins w:id="22617" w:author="Στάθης Καπ" w:date="2023-03-09T06:32:00Z"/>
                <w:sz w:val="16"/>
                <w:szCs w:val="16"/>
              </w:rPr>
            </w:pPr>
            <w:ins w:id="22618" w:author="Στάθης Καπ" w:date="2023-03-09T07:43:00Z">
              <w:r>
                <w:rPr>
                  <w:rFonts w:ascii="Calibri" w:hAnsi="Calibri" w:cs="Calibri"/>
                  <w:color w:val="000000"/>
                  <w:sz w:val="16"/>
                  <w:szCs w:val="16"/>
                </w:rPr>
                <w:t>0.235</w:t>
              </w:r>
            </w:ins>
          </w:p>
        </w:tc>
        <w:tc>
          <w:tcPr>
            <w:tcW w:w="461" w:type="dxa"/>
            <w:tcBorders>
              <w:right w:val="single" w:sz="4" w:space="0" w:color="auto"/>
            </w:tcBorders>
            <w:vAlign w:val="center"/>
          </w:tcPr>
          <w:p w14:paraId="0115D842" w14:textId="455DF1B2" w:rsidR="00D128F7" w:rsidRPr="007E0F91" w:rsidRDefault="00D128F7" w:rsidP="00D128F7">
            <w:pPr>
              <w:jc w:val="center"/>
              <w:rPr>
                <w:ins w:id="22619" w:author="Στάθης Καπ" w:date="2023-03-09T06:32:00Z"/>
                <w:sz w:val="16"/>
                <w:szCs w:val="16"/>
              </w:rPr>
            </w:pPr>
            <w:ins w:id="22620" w:author="Στάθης Καπ" w:date="2023-03-09T07:43:00Z">
              <w:r>
                <w:rPr>
                  <w:rFonts w:ascii="Calibri" w:hAnsi="Calibri" w:cs="Calibri"/>
                  <w:color w:val="000000"/>
                  <w:sz w:val="16"/>
                  <w:szCs w:val="16"/>
                </w:rPr>
                <w:t>44.58</w:t>
              </w:r>
            </w:ins>
          </w:p>
        </w:tc>
      </w:tr>
      <w:tr w:rsidR="00D128F7" w14:paraId="59C2F41D" w14:textId="77777777" w:rsidTr="009861B1">
        <w:trPr>
          <w:trHeight w:val="170"/>
          <w:jc w:val="center"/>
          <w:ins w:id="2262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D3C5F41" w14:textId="77777777" w:rsidR="00D128F7" w:rsidRPr="009861B1" w:rsidRDefault="00D128F7" w:rsidP="00D128F7">
            <w:pPr>
              <w:jc w:val="center"/>
              <w:rPr>
                <w:ins w:id="22622" w:author="Στάθης Καπ" w:date="2023-03-09T06:32:00Z"/>
                <w:rFonts w:ascii="Calibri" w:hAnsi="Calibri" w:cs="Calibri"/>
                <w:color w:val="000000"/>
                <w:sz w:val="16"/>
                <w:szCs w:val="16"/>
              </w:rPr>
            </w:pPr>
            <w:ins w:id="22623" w:author="Στάθης Καπ" w:date="2023-03-09T06:32:00Z">
              <w:r w:rsidRPr="009861B1">
                <w:rPr>
                  <w:rFonts w:ascii="Calibri" w:hAnsi="Calibri" w:cs="Calibri"/>
                  <w:color w:val="000000"/>
                  <w:sz w:val="16"/>
                  <w:szCs w:val="16"/>
                </w:rPr>
                <w:t>rc207</w:t>
              </w:r>
            </w:ins>
          </w:p>
        </w:tc>
        <w:tc>
          <w:tcPr>
            <w:tcW w:w="565" w:type="dxa"/>
            <w:tcBorders>
              <w:left w:val="single" w:sz="4" w:space="0" w:color="auto"/>
            </w:tcBorders>
            <w:vAlign w:val="center"/>
          </w:tcPr>
          <w:p w14:paraId="401F3115" w14:textId="78599EA9" w:rsidR="00D128F7" w:rsidRPr="007E0F91" w:rsidRDefault="00D128F7" w:rsidP="00D128F7">
            <w:pPr>
              <w:jc w:val="center"/>
              <w:rPr>
                <w:ins w:id="22624" w:author="Στάθης Καπ" w:date="2023-03-09T06:32:00Z"/>
                <w:sz w:val="16"/>
                <w:szCs w:val="16"/>
              </w:rPr>
            </w:pPr>
            <w:ins w:id="22625" w:author="Στάθης Καπ" w:date="2023-03-09T07:43:00Z">
              <w:r>
                <w:rPr>
                  <w:rFonts w:ascii="Calibri" w:hAnsi="Calibri" w:cs="Calibri"/>
                  <w:color w:val="000000"/>
                  <w:sz w:val="16"/>
                  <w:szCs w:val="16"/>
                </w:rPr>
                <w:t>1724</w:t>
              </w:r>
            </w:ins>
          </w:p>
        </w:tc>
        <w:tc>
          <w:tcPr>
            <w:tcW w:w="679" w:type="dxa"/>
            <w:tcBorders>
              <w:right w:val="single" w:sz="4" w:space="0" w:color="auto"/>
            </w:tcBorders>
            <w:vAlign w:val="center"/>
          </w:tcPr>
          <w:p w14:paraId="07AABED6" w14:textId="304B6C70" w:rsidR="00D128F7" w:rsidRPr="007E0F91" w:rsidRDefault="00D128F7" w:rsidP="00D128F7">
            <w:pPr>
              <w:jc w:val="center"/>
              <w:rPr>
                <w:ins w:id="22626" w:author="Στάθης Καπ" w:date="2023-03-09T06:32:00Z"/>
                <w:sz w:val="16"/>
                <w:szCs w:val="16"/>
              </w:rPr>
            </w:pPr>
            <w:ins w:id="22627" w:author="Στάθης Καπ" w:date="2023-03-09T07:43:00Z">
              <w:r>
                <w:rPr>
                  <w:rFonts w:ascii="Calibri" w:hAnsi="Calibri" w:cs="Calibri"/>
                  <w:color w:val="000000"/>
                  <w:sz w:val="16"/>
                  <w:szCs w:val="16"/>
                </w:rPr>
                <w:t>1713</w:t>
              </w:r>
            </w:ins>
          </w:p>
        </w:tc>
        <w:tc>
          <w:tcPr>
            <w:tcW w:w="453" w:type="dxa"/>
            <w:tcBorders>
              <w:left w:val="single" w:sz="4" w:space="0" w:color="auto"/>
            </w:tcBorders>
            <w:vAlign w:val="center"/>
          </w:tcPr>
          <w:p w14:paraId="3C67C0CE" w14:textId="0954CDAD" w:rsidR="00D128F7" w:rsidRPr="007E0F91" w:rsidRDefault="00D128F7" w:rsidP="00D128F7">
            <w:pPr>
              <w:jc w:val="center"/>
              <w:rPr>
                <w:ins w:id="22628" w:author="Στάθης Καπ" w:date="2023-03-09T06:32:00Z"/>
                <w:sz w:val="16"/>
                <w:szCs w:val="16"/>
              </w:rPr>
            </w:pPr>
            <w:ins w:id="22629" w:author="Στάθης Καπ" w:date="2023-03-09T07:43:00Z">
              <w:r>
                <w:rPr>
                  <w:rFonts w:ascii="Calibri" w:hAnsi="Calibri" w:cs="Calibri"/>
                  <w:color w:val="000000"/>
                  <w:sz w:val="16"/>
                  <w:szCs w:val="16"/>
                </w:rPr>
                <w:t>1712</w:t>
              </w:r>
            </w:ins>
          </w:p>
        </w:tc>
        <w:tc>
          <w:tcPr>
            <w:tcW w:w="708" w:type="dxa"/>
            <w:vAlign w:val="center"/>
          </w:tcPr>
          <w:p w14:paraId="735C66FD" w14:textId="14A74426" w:rsidR="00D128F7" w:rsidRPr="007E0F91" w:rsidRDefault="00D128F7" w:rsidP="00D128F7">
            <w:pPr>
              <w:jc w:val="center"/>
              <w:rPr>
                <w:ins w:id="22630" w:author="Στάθης Καπ" w:date="2023-03-09T06:32:00Z"/>
                <w:sz w:val="16"/>
                <w:szCs w:val="16"/>
              </w:rPr>
            </w:pPr>
            <w:ins w:id="22631" w:author="Στάθης Καπ" w:date="2023-03-09T07:43:00Z">
              <w:r>
                <w:rPr>
                  <w:rFonts w:ascii="Calibri" w:hAnsi="Calibri" w:cs="Calibri"/>
                  <w:color w:val="000000"/>
                  <w:sz w:val="16"/>
                  <w:szCs w:val="16"/>
                </w:rPr>
                <w:t>0.7</w:t>
              </w:r>
            </w:ins>
          </w:p>
        </w:tc>
        <w:tc>
          <w:tcPr>
            <w:tcW w:w="652" w:type="dxa"/>
            <w:tcBorders>
              <w:right w:val="single" w:sz="4" w:space="0" w:color="auto"/>
            </w:tcBorders>
            <w:vAlign w:val="center"/>
          </w:tcPr>
          <w:p w14:paraId="3AE7F50B" w14:textId="1C9A4D57" w:rsidR="00D128F7" w:rsidRPr="007E0F91" w:rsidRDefault="00D128F7" w:rsidP="00D128F7">
            <w:pPr>
              <w:jc w:val="center"/>
              <w:rPr>
                <w:ins w:id="22632" w:author="Στάθης Καπ" w:date="2023-03-09T06:32:00Z"/>
                <w:sz w:val="16"/>
                <w:szCs w:val="16"/>
              </w:rPr>
            </w:pPr>
            <w:ins w:id="22633" w:author="Στάθης Καπ" w:date="2023-03-09T07:43:00Z">
              <w:r>
                <w:rPr>
                  <w:rFonts w:ascii="Calibri" w:hAnsi="Calibri" w:cs="Calibri"/>
                  <w:color w:val="000000"/>
                  <w:sz w:val="16"/>
                  <w:szCs w:val="16"/>
                </w:rPr>
                <w:t>0.251</w:t>
              </w:r>
            </w:ins>
          </w:p>
        </w:tc>
        <w:tc>
          <w:tcPr>
            <w:tcW w:w="453" w:type="dxa"/>
            <w:tcBorders>
              <w:left w:val="single" w:sz="4" w:space="0" w:color="auto"/>
            </w:tcBorders>
            <w:vAlign w:val="center"/>
          </w:tcPr>
          <w:p w14:paraId="6FB067A8" w14:textId="18FB4F5B" w:rsidR="00D128F7" w:rsidRPr="007E0F91" w:rsidRDefault="00D128F7" w:rsidP="00D128F7">
            <w:pPr>
              <w:jc w:val="center"/>
              <w:rPr>
                <w:ins w:id="22634" w:author="Στάθης Καπ" w:date="2023-03-09T06:32:00Z"/>
                <w:sz w:val="16"/>
                <w:szCs w:val="16"/>
              </w:rPr>
            </w:pPr>
            <w:ins w:id="22635" w:author="Στάθης Καπ" w:date="2023-03-09T07:43:00Z">
              <w:r>
                <w:rPr>
                  <w:rFonts w:ascii="Calibri" w:hAnsi="Calibri" w:cs="Calibri"/>
                  <w:color w:val="000000"/>
                  <w:sz w:val="16"/>
                  <w:szCs w:val="16"/>
                </w:rPr>
                <w:t>1712</w:t>
              </w:r>
            </w:ins>
          </w:p>
        </w:tc>
        <w:tc>
          <w:tcPr>
            <w:tcW w:w="454" w:type="dxa"/>
            <w:vAlign w:val="center"/>
          </w:tcPr>
          <w:p w14:paraId="5D858EDE" w14:textId="745F9B56" w:rsidR="00D128F7" w:rsidRPr="007E0F91" w:rsidRDefault="00D128F7" w:rsidP="00D128F7">
            <w:pPr>
              <w:jc w:val="center"/>
              <w:rPr>
                <w:ins w:id="22636" w:author="Στάθης Καπ" w:date="2023-03-09T06:32:00Z"/>
                <w:sz w:val="16"/>
                <w:szCs w:val="16"/>
              </w:rPr>
            </w:pPr>
            <w:ins w:id="22637" w:author="Στάθης Καπ" w:date="2023-03-09T07:43:00Z">
              <w:r>
                <w:rPr>
                  <w:rFonts w:ascii="Calibri" w:hAnsi="Calibri" w:cs="Calibri"/>
                  <w:color w:val="000000"/>
                  <w:sz w:val="16"/>
                  <w:szCs w:val="16"/>
                </w:rPr>
                <w:t>0</w:t>
              </w:r>
            </w:ins>
          </w:p>
        </w:tc>
        <w:tc>
          <w:tcPr>
            <w:tcW w:w="454" w:type="dxa"/>
            <w:vAlign w:val="center"/>
          </w:tcPr>
          <w:p w14:paraId="67C6B7C8" w14:textId="6158B7F5" w:rsidR="00D128F7" w:rsidRPr="007E0F91" w:rsidRDefault="00D128F7" w:rsidP="00D128F7">
            <w:pPr>
              <w:jc w:val="center"/>
              <w:rPr>
                <w:ins w:id="22638" w:author="Στάθης Καπ" w:date="2023-03-09T06:32:00Z"/>
                <w:sz w:val="16"/>
                <w:szCs w:val="16"/>
              </w:rPr>
            </w:pPr>
            <w:ins w:id="22639" w:author="Στάθης Καπ" w:date="2023-03-09T07:43:00Z">
              <w:r>
                <w:rPr>
                  <w:rFonts w:ascii="Calibri" w:hAnsi="Calibri" w:cs="Calibri"/>
                  <w:color w:val="000000"/>
                  <w:sz w:val="16"/>
                  <w:szCs w:val="16"/>
                </w:rPr>
                <w:t>0.343</w:t>
              </w:r>
            </w:ins>
          </w:p>
        </w:tc>
        <w:tc>
          <w:tcPr>
            <w:tcW w:w="457" w:type="dxa"/>
            <w:tcBorders>
              <w:right w:val="single" w:sz="4" w:space="0" w:color="auto"/>
            </w:tcBorders>
            <w:vAlign w:val="center"/>
          </w:tcPr>
          <w:p w14:paraId="4D856B64" w14:textId="23961B0E" w:rsidR="00D128F7" w:rsidRPr="007E0F91" w:rsidRDefault="00D128F7" w:rsidP="00D128F7">
            <w:pPr>
              <w:jc w:val="center"/>
              <w:rPr>
                <w:ins w:id="22640" w:author="Στάθης Καπ" w:date="2023-03-09T06:32:00Z"/>
                <w:sz w:val="16"/>
                <w:szCs w:val="16"/>
              </w:rPr>
            </w:pPr>
            <w:ins w:id="22641" w:author="Στάθης Καπ" w:date="2023-03-09T07:43:00Z">
              <w:r>
                <w:rPr>
                  <w:rFonts w:ascii="Calibri" w:hAnsi="Calibri" w:cs="Calibri"/>
                  <w:color w:val="000000"/>
                  <w:sz w:val="16"/>
                  <w:szCs w:val="16"/>
                </w:rPr>
                <w:t>-36.65</w:t>
              </w:r>
            </w:ins>
          </w:p>
        </w:tc>
        <w:tc>
          <w:tcPr>
            <w:tcW w:w="453" w:type="dxa"/>
            <w:tcBorders>
              <w:left w:val="single" w:sz="4" w:space="0" w:color="auto"/>
            </w:tcBorders>
            <w:vAlign w:val="center"/>
          </w:tcPr>
          <w:p w14:paraId="1275BF36" w14:textId="0D604947" w:rsidR="00D128F7" w:rsidRPr="007E0F91" w:rsidRDefault="00D128F7" w:rsidP="00D128F7">
            <w:pPr>
              <w:jc w:val="center"/>
              <w:rPr>
                <w:ins w:id="22642" w:author="Στάθης Καπ" w:date="2023-03-09T06:32:00Z"/>
                <w:sz w:val="16"/>
                <w:szCs w:val="16"/>
              </w:rPr>
            </w:pPr>
            <w:ins w:id="22643" w:author="Στάθης Καπ" w:date="2023-03-09T07:43:00Z">
              <w:r>
                <w:rPr>
                  <w:rFonts w:ascii="Calibri" w:hAnsi="Calibri" w:cs="Calibri"/>
                  <w:color w:val="000000"/>
                  <w:sz w:val="16"/>
                  <w:szCs w:val="16"/>
                </w:rPr>
                <w:t>1709</w:t>
              </w:r>
            </w:ins>
          </w:p>
        </w:tc>
        <w:tc>
          <w:tcPr>
            <w:tcW w:w="454" w:type="dxa"/>
            <w:vAlign w:val="center"/>
          </w:tcPr>
          <w:p w14:paraId="4A3532F7" w14:textId="7522A9F2" w:rsidR="00D128F7" w:rsidRPr="007E0F91" w:rsidRDefault="00D128F7" w:rsidP="00D128F7">
            <w:pPr>
              <w:jc w:val="center"/>
              <w:rPr>
                <w:ins w:id="22644" w:author="Στάθης Καπ" w:date="2023-03-09T06:32:00Z"/>
                <w:sz w:val="16"/>
                <w:szCs w:val="16"/>
              </w:rPr>
            </w:pPr>
            <w:ins w:id="22645" w:author="Στάθης Καπ" w:date="2023-03-09T07:43:00Z">
              <w:r>
                <w:rPr>
                  <w:rFonts w:ascii="Calibri" w:hAnsi="Calibri" w:cs="Calibri"/>
                  <w:color w:val="000000"/>
                  <w:sz w:val="16"/>
                  <w:szCs w:val="16"/>
                </w:rPr>
                <w:t>0.18</w:t>
              </w:r>
            </w:ins>
          </w:p>
        </w:tc>
        <w:tc>
          <w:tcPr>
            <w:tcW w:w="454" w:type="dxa"/>
            <w:vAlign w:val="center"/>
          </w:tcPr>
          <w:p w14:paraId="75F0F7FB" w14:textId="6FC60FC4" w:rsidR="00D128F7" w:rsidRPr="007E0F91" w:rsidRDefault="00D128F7" w:rsidP="00D128F7">
            <w:pPr>
              <w:jc w:val="center"/>
              <w:rPr>
                <w:ins w:id="22646" w:author="Στάθης Καπ" w:date="2023-03-09T06:32:00Z"/>
                <w:sz w:val="16"/>
                <w:szCs w:val="16"/>
              </w:rPr>
            </w:pPr>
            <w:ins w:id="22647" w:author="Στάθης Καπ" w:date="2023-03-09T07:43:00Z">
              <w:r>
                <w:rPr>
                  <w:rFonts w:ascii="Calibri" w:hAnsi="Calibri" w:cs="Calibri"/>
                  <w:color w:val="000000"/>
                  <w:sz w:val="16"/>
                  <w:szCs w:val="16"/>
                </w:rPr>
                <w:t>0.326</w:t>
              </w:r>
            </w:ins>
          </w:p>
        </w:tc>
        <w:tc>
          <w:tcPr>
            <w:tcW w:w="454" w:type="dxa"/>
            <w:tcBorders>
              <w:right w:val="single" w:sz="4" w:space="0" w:color="auto"/>
            </w:tcBorders>
            <w:vAlign w:val="center"/>
          </w:tcPr>
          <w:p w14:paraId="3866589D" w14:textId="1C57CD63" w:rsidR="00D128F7" w:rsidRPr="007E0F91" w:rsidRDefault="00D128F7" w:rsidP="00D128F7">
            <w:pPr>
              <w:jc w:val="center"/>
              <w:rPr>
                <w:ins w:id="22648" w:author="Στάθης Καπ" w:date="2023-03-09T06:32:00Z"/>
                <w:sz w:val="16"/>
                <w:szCs w:val="16"/>
              </w:rPr>
            </w:pPr>
            <w:ins w:id="22649" w:author="Στάθης Καπ" w:date="2023-03-09T07:43:00Z">
              <w:r>
                <w:rPr>
                  <w:rFonts w:ascii="Calibri" w:hAnsi="Calibri" w:cs="Calibri"/>
                  <w:color w:val="000000"/>
                  <w:sz w:val="16"/>
                  <w:szCs w:val="16"/>
                </w:rPr>
                <w:t>-29.88</w:t>
              </w:r>
            </w:ins>
          </w:p>
        </w:tc>
        <w:tc>
          <w:tcPr>
            <w:tcW w:w="453" w:type="dxa"/>
            <w:tcBorders>
              <w:left w:val="single" w:sz="4" w:space="0" w:color="auto"/>
            </w:tcBorders>
            <w:vAlign w:val="center"/>
          </w:tcPr>
          <w:p w14:paraId="49623F66" w14:textId="1449D1DC" w:rsidR="00D128F7" w:rsidRPr="007E0F91" w:rsidRDefault="00D128F7" w:rsidP="00D128F7">
            <w:pPr>
              <w:jc w:val="center"/>
              <w:rPr>
                <w:ins w:id="22650" w:author="Στάθης Καπ" w:date="2023-03-09T06:32:00Z"/>
                <w:sz w:val="16"/>
                <w:szCs w:val="16"/>
              </w:rPr>
            </w:pPr>
            <w:ins w:id="22651" w:author="Στάθης Καπ" w:date="2023-03-09T07:43:00Z">
              <w:r>
                <w:rPr>
                  <w:rFonts w:ascii="Calibri" w:hAnsi="Calibri" w:cs="Calibri"/>
                  <w:color w:val="000000"/>
                  <w:sz w:val="16"/>
                  <w:szCs w:val="16"/>
                </w:rPr>
                <w:t>1689</w:t>
              </w:r>
            </w:ins>
          </w:p>
        </w:tc>
        <w:tc>
          <w:tcPr>
            <w:tcW w:w="454" w:type="dxa"/>
            <w:vAlign w:val="center"/>
          </w:tcPr>
          <w:p w14:paraId="59270704" w14:textId="1E9C4FA0" w:rsidR="00D128F7" w:rsidRPr="007E0F91" w:rsidRDefault="00D128F7" w:rsidP="00D128F7">
            <w:pPr>
              <w:jc w:val="center"/>
              <w:rPr>
                <w:ins w:id="22652" w:author="Στάθης Καπ" w:date="2023-03-09T06:32:00Z"/>
                <w:sz w:val="16"/>
                <w:szCs w:val="16"/>
              </w:rPr>
            </w:pPr>
            <w:ins w:id="22653" w:author="Στάθης Καπ" w:date="2023-03-09T07:43:00Z">
              <w:r>
                <w:rPr>
                  <w:rFonts w:ascii="Calibri" w:hAnsi="Calibri" w:cs="Calibri"/>
                  <w:color w:val="000000"/>
                  <w:sz w:val="16"/>
                  <w:szCs w:val="16"/>
                </w:rPr>
                <w:t>1.34</w:t>
              </w:r>
            </w:ins>
          </w:p>
        </w:tc>
        <w:tc>
          <w:tcPr>
            <w:tcW w:w="454" w:type="dxa"/>
            <w:vAlign w:val="center"/>
          </w:tcPr>
          <w:p w14:paraId="494511EC" w14:textId="4B932A33" w:rsidR="00D128F7" w:rsidRPr="007E0F91" w:rsidRDefault="00D128F7" w:rsidP="00D128F7">
            <w:pPr>
              <w:jc w:val="center"/>
              <w:rPr>
                <w:ins w:id="22654" w:author="Στάθης Καπ" w:date="2023-03-09T06:32:00Z"/>
                <w:sz w:val="16"/>
                <w:szCs w:val="16"/>
              </w:rPr>
            </w:pPr>
            <w:ins w:id="22655" w:author="Στάθης Καπ" w:date="2023-03-09T07:43:00Z">
              <w:r>
                <w:rPr>
                  <w:rFonts w:ascii="Calibri" w:hAnsi="Calibri" w:cs="Calibri"/>
                  <w:color w:val="000000"/>
                  <w:sz w:val="16"/>
                  <w:szCs w:val="16"/>
                </w:rPr>
                <w:t>0.18</w:t>
              </w:r>
            </w:ins>
          </w:p>
        </w:tc>
        <w:tc>
          <w:tcPr>
            <w:tcW w:w="461" w:type="dxa"/>
            <w:tcBorders>
              <w:right w:val="single" w:sz="4" w:space="0" w:color="auto"/>
            </w:tcBorders>
            <w:vAlign w:val="center"/>
          </w:tcPr>
          <w:p w14:paraId="79CD7308" w14:textId="67C6C8C2" w:rsidR="00D128F7" w:rsidRPr="007E0F91" w:rsidRDefault="00D128F7" w:rsidP="00D128F7">
            <w:pPr>
              <w:jc w:val="center"/>
              <w:rPr>
                <w:ins w:id="22656" w:author="Στάθης Καπ" w:date="2023-03-09T06:32:00Z"/>
                <w:sz w:val="16"/>
                <w:szCs w:val="16"/>
              </w:rPr>
            </w:pPr>
            <w:ins w:id="22657" w:author="Στάθης Καπ" w:date="2023-03-09T07:43:00Z">
              <w:r>
                <w:rPr>
                  <w:rFonts w:ascii="Calibri" w:hAnsi="Calibri" w:cs="Calibri"/>
                  <w:color w:val="000000"/>
                  <w:sz w:val="16"/>
                  <w:szCs w:val="16"/>
                </w:rPr>
                <w:t>28.29</w:t>
              </w:r>
            </w:ins>
          </w:p>
        </w:tc>
      </w:tr>
      <w:tr w:rsidR="00D128F7" w14:paraId="1FABE52A" w14:textId="77777777" w:rsidTr="009861B1">
        <w:trPr>
          <w:trHeight w:val="170"/>
          <w:jc w:val="center"/>
          <w:ins w:id="22658" w:author="Στάθης Καπ" w:date="2023-03-09T06:32:00Z"/>
        </w:trPr>
        <w:tc>
          <w:tcPr>
            <w:tcW w:w="453" w:type="dxa"/>
            <w:tcBorders>
              <w:left w:val="single" w:sz="4" w:space="0" w:color="auto"/>
              <w:bottom w:val="single" w:sz="4" w:space="0" w:color="auto"/>
              <w:right w:val="single" w:sz="4" w:space="0" w:color="auto"/>
            </w:tcBorders>
            <w:shd w:val="clear" w:color="auto" w:fill="E7E6E6" w:themeFill="background2"/>
            <w:vAlign w:val="bottom"/>
          </w:tcPr>
          <w:p w14:paraId="271BE044" w14:textId="77777777" w:rsidR="00D128F7" w:rsidRPr="009861B1" w:rsidRDefault="00D128F7" w:rsidP="00D128F7">
            <w:pPr>
              <w:jc w:val="center"/>
              <w:rPr>
                <w:ins w:id="22659" w:author="Στάθης Καπ" w:date="2023-03-09T06:32:00Z"/>
                <w:rFonts w:ascii="Calibri" w:hAnsi="Calibri" w:cs="Calibri"/>
                <w:color w:val="000000"/>
                <w:sz w:val="16"/>
                <w:szCs w:val="16"/>
              </w:rPr>
            </w:pPr>
            <w:ins w:id="22660" w:author="Στάθης Καπ" w:date="2023-03-09T06:32:00Z">
              <w:r w:rsidRPr="009861B1">
                <w:rPr>
                  <w:rFonts w:ascii="Calibri" w:hAnsi="Calibri" w:cs="Calibri"/>
                  <w:color w:val="000000"/>
                  <w:sz w:val="16"/>
                  <w:szCs w:val="16"/>
                </w:rPr>
                <w:t>rc208</w:t>
              </w:r>
            </w:ins>
          </w:p>
        </w:tc>
        <w:tc>
          <w:tcPr>
            <w:tcW w:w="565" w:type="dxa"/>
            <w:tcBorders>
              <w:left w:val="single" w:sz="4" w:space="0" w:color="auto"/>
              <w:bottom w:val="single" w:sz="4" w:space="0" w:color="auto"/>
            </w:tcBorders>
            <w:vAlign w:val="center"/>
          </w:tcPr>
          <w:p w14:paraId="73776179" w14:textId="27D7506F" w:rsidR="00D128F7" w:rsidRPr="007E0F91" w:rsidRDefault="00D128F7" w:rsidP="00D128F7">
            <w:pPr>
              <w:jc w:val="center"/>
              <w:rPr>
                <w:ins w:id="22661" w:author="Στάθης Καπ" w:date="2023-03-09T06:32:00Z"/>
                <w:sz w:val="16"/>
                <w:szCs w:val="16"/>
              </w:rPr>
            </w:pPr>
            <w:ins w:id="22662" w:author="Στάθης Καπ" w:date="2023-03-09T07:43:00Z">
              <w:r>
                <w:rPr>
                  <w:rFonts w:ascii="Calibri" w:hAnsi="Calibri" w:cs="Calibri"/>
                  <w:color w:val="000000"/>
                  <w:sz w:val="16"/>
                  <w:szCs w:val="16"/>
                </w:rPr>
                <w:t>1724</w:t>
              </w:r>
            </w:ins>
          </w:p>
        </w:tc>
        <w:tc>
          <w:tcPr>
            <w:tcW w:w="679" w:type="dxa"/>
            <w:tcBorders>
              <w:bottom w:val="single" w:sz="4" w:space="0" w:color="auto"/>
              <w:right w:val="single" w:sz="4" w:space="0" w:color="auto"/>
            </w:tcBorders>
            <w:vAlign w:val="center"/>
          </w:tcPr>
          <w:p w14:paraId="45E357D1" w14:textId="421B66C5" w:rsidR="00D128F7" w:rsidRPr="007E0F91" w:rsidRDefault="00D128F7" w:rsidP="00D128F7">
            <w:pPr>
              <w:jc w:val="center"/>
              <w:rPr>
                <w:ins w:id="22663" w:author="Στάθης Καπ" w:date="2023-03-09T06:32:00Z"/>
                <w:sz w:val="16"/>
                <w:szCs w:val="16"/>
              </w:rPr>
            </w:pPr>
            <w:ins w:id="22664" w:author="Στάθης Καπ" w:date="2023-03-09T07:43:00Z">
              <w:r>
                <w:rPr>
                  <w:rFonts w:ascii="Calibri" w:hAnsi="Calibri" w:cs="Calibri"/>
                  <w:color w:val="000000"/>
                  <w:sz w:val="16"/>
                  <w:szCs w:val="16"/>
                </w:rPr>
                <w:t>1724</w:t>
              </w:r>
            </w:ins>
          </w:p>
        </w:tc>
        <w:tc>
          <w:tcPr>
            <w:tcW w:w="453" w:type="dxa"/>
            <w:tcBorders>
              <w:left w:val="single" w:sz="4" w:space="0" w:color="auto"/>
              <w:bottom w:val="single" w:sz="4" w:space="0" w:color="auto"/>
            </w:tcBorders>
            <w:vAlign w:val="center"/>
          </w:tcPr>
          <w:p w14:paraId="3DACC651" w14:textId="7C7242B9" w:rsidR="00D128F7" w:rsidRPr="007E0F91" w:rsidRDefault="00D128F7" w:rsidP="00D128F7">
            <w:pPr>
              <w:jc w:val="center"/>
              <w:rPr>
                <w:ins w:id="22665" w:author="Στάθης Καπ" w:date="2023-03-09T06:32:00Z"/>
                <w:sz w:val="16"/>
                <w:szCs w:val="16"/>
              </w:rPr>
            </w:pPr>
            <w:ins w:id="22666" w:author="Στάθης Καπ" w:date="2023-03-09T07:43:00Z">
              <w:r>
                <w:rPr>
                  <w:rFonts w:ascii="Calibri" w:hAnsi="Calibri" w:cs="Calibri"/>
                  <w:color w:val="000000"/>
                  <w:sz w:val="16"/>
                  <w:szCs w:val="16"/>
                </w:rPr>
                <w:t>1724</w:t>
              </w:r>
            </w:ins>
          </w:p>
        </w:tc>
        <w:tc>
          <w:tcPr>
            <w:tcW w:w="708" w:type="dxa"/>
            <w:tcBorders>
              <w:bottom w:val="single" w:sz="4" w:space="0" w:color="auto"/>
            </w:tcBorders>
            <w:vAlign w:val="center"/>
          </w:tcPr>
          <w:p w14:paraId="2840DFA7" w14:textId="4FAB98E6" w:rsidR="00D128F7" w:rsidRPr="007E0F91" w:rsidRDefault="00D128F7" w:rsidP="00D128F7">
            <w:pPr>
              <w:jc w:val="center"/>
              <w:rPr>
                <w:ins w:id="22667" w:author="Στάθης Καπ" w:date="2023-03-09T06:32:00Z"/>
                <w:sz w:val="16"/>
                <w:szCs w:val="16"/>
              </w:rPr>
            </w:pPr>
            <w:ins w:id="22668" w:author="Στάθης Καπ" w:date="2023-03-09T07:43:00Z">
              <w:r>
                <w:rPr>
                  <w:rFonts w:ascii="Calibri" w:hAnsi="Calibri" w:cs="Calibri"/>
                  <w:color w:val="000000"/>
                  <w:sz w:val="16"/>
                  <w:szCs w:val="16"/>
                </w:rPr>
                <w:t>0</w:t>
              </w:r>
            </w:ins>
          </w:p>
        </w:tc>
        <w:tc>
          <w:tcPr>
            <w:tcW w:w="652" w:type="dxa"/>
            <w:tcBorders>
              <w:bottom w:val="single" w:sz="4" w:space="0" w:color="auto"/>
              <w:right w:val="single" w:sz="4" w:space="0" w:color="auto"/>
            </w:tcBorders>
            <w:vAlign w:val="center"/>
          </w:tcPr>
          <w:p w14:paraId="5BD0D56B" w14:textId="26085C15" w:rsidR="00D128F7" w:rsidRPr="007E0F91" w:rsidRDefault="00D128F7" w:rsidP="00D128F7">
            <w:pPr>
              <w:jc w:val="center"/>
              <w:rPr>
                <w:ins w:id="22669" w:author="Στάθης Καπ" w:date="2023-03-09T06:32:00Z"/>
                <w:sz w:val="16"/>
                <w:szCs w:val="16"/>
              </w:rPr>
            </w:pPr>
            <w:ins w:id="22670" w:author="Στάθης Καπ" w:date="2023-03-09T07:43:00Z">
              <w:r>
                <w:rPr>
                  <w:rFonts w:ascii="Calibri" w:hAnsi="Calibri" w:cs="Calibri"/>
                  <w:color w:val="000000"/>
                  <w:sz w:val="16"/>
                  <w:szCs w:val="16"/>
                </w:rPr>
                <w:t>0.193</w:t>
              </w:r>
            </w:ins>
          </w:p>
        </w:tc>
        <w:tc>
          <w:tcPr>
            <w:tcW w:w="453" w:type="dxa"/>
            <w:tcBorders>
              <w:left w:val="single" w:sz="4" w:space="0" w:color="auto"/>
              <w:bottom w:val="single" w:sz="4" w:space="0" w:color="auto"/>
            </w:tcBorders>
            <w:vAlign w:val="center"/>
          </w:tcPr>
          <w:p w14:paraId="75985C35" w14:textId="77EC3E50" w:rsidR="00D128F7" w:rsidRPr="007E0F91" w:rsidRDefault="00D128F7" w:rsidP="00D128F7">
            <w:pPr>
              <w:jc w:val="center"/>
              <w:rPr>
                <w:ins w:id="22671" w:author="Στάθης Καπ" w:date="2023-03-09T06:32:00Z"/>
                <w:sz w:val="16"/>
                <w:szCs w:val="16"/>
              </w:rPr>
            </w:pPr>
            <w:ins w:id="22672" w:author="Στάθης Καπ" w:date="2023-03-09T07:43:00Z">
              <w:r>
                <w:rPr>
                  <w:rFonts w:ascii="Calibri" w:hAnsi="Calibri" w:cs="Calibri"/>
                  <w:color w:val="000000"/>
                  <w:sz w:val="16"/>
                  <w:szCs w:val="16"/>
                </w:rPr>
                <w:t>1724</w:t>
              </w:r>
            </w:ins>
          </w:p>
        </w:tc>
        <w:tc>
          <w:tcPr>
            <w:tcW w:w="454" w:type="dxa"/>
            <w:tcBorders>
              <w:bottom w:val="single" w:sz="4" w:space="0" w:color="auto"/>
            </w:tcBorders>
            <w:vAlign w:val="center"/>
          </w:tcPr>
          <w:p w14:paraId="7116647F" w14:textId="7A74D69F" w:rsidR="00D128F7" w:rsidRPr="007E0F91" w:rsidRDefault="00D128F7" w:rsidP="00D128F7">
            <w:pPr>
              <w:jc w:val="center"/>
              <w:rPr>
                <w:ins w:id="22673" w:author="Στάθης Καπ" w:date="2023-03-09T06:32:00Z"/>
                <w:sz w:val="16"/>
                <w:szCs w:val="16"/>
              </w:rPr>
            </w:pPr>
            <w:ins w:id="22674" w:author="Στάθης Καπ" w:date="2023-03-09T07:43:00Z">
              <w:r>
                <w:rPr>
                  <w:rFonts w:ascii="Calibri" w:hAnsi="Calibri" w:cs="Calibri"/>
                  <w:color w:val="000000"/>
                  <w:sz w:val="16"/>
                  <w:szCs w:val="16"/>
                </w:rPr>
                <w:t>0</w:t>
              </w:r>
            </w:ins>
          </w:p>
        </w:tc>
        <w:tc>
          <w:tcPr>
            <w:tcW w:w="454" w:type="dxa"/>
            <w:tcBorders>
              <w:bottom w:val="single" w:sz="4" w:space="0" w:color="auto"/>
            </w:tcBorders>
            <w:vAlign w:val="center"/>
          </w:tcPr>
          <w:p w14:paraId="031A5719" w14:textId="7DDE423C" w:rsidR="00D128F7" w:rsidRPr="007E0F91" w:rsidRDefault="00D128F7" w:rsidP="00D128F7">
            <w:pPr>
              <w:jc w:val="center"/>
              <w:rPr>
                <w:ins w:id="22675" w:author="Στάθης Καπ" w:date="2023-03-09T06:32:00Z"/>
                <w:sz w:val="16"/>
                <w:szCs w:val="16"/>
              </w:rPr>
            </w:pPr>
            <w:ins w:id="22676" w:author="Στάθης Καπ" w:date="2023-03-09T07:43:00Z">
              <w:r>
                <w:rPr>
                  <w:rFonts w:ascii="Calibri" w:hAnsi="Calibri" w:cs="Calibri"/>
                  <w:color w:val="000000"/>
                  <w:sz w:val="16"/>
                  <w:szCs w:val="16"/>
                </w:rPr>
                <w:t>0.152</w:t>
              </w:r>
            </w:ins>
          </w:p>
        </w:tc>
        <w:tc>
          <w:tcPr>
            <w:tcW w:w="457" w:type="dxa"/>
            <w:tcBorders>
              <w:bottom w:val="single" w:sz="4" w:space="0" w:color="auto"/>
              <w:right w:val="single" w:sz="4" w:space="0" w:color="auto"/>
            </w:tcBorders>
            <w:vAlign w:val="center"/>
          </w:tcPr>
          <w:p w14:paraId="248C1068" w14:textId="529FEB69" w:rsidR="00D128F7" w:rsidRPr="007E0F91" w:rsidRDefault="00D128F7" w:rsidP="00D128F7">
            <w:pPr>
              <w:jc w:val="center"/>
              <w:rPr>
                <w:ins w:id="22677" w:author="Στάθης Καπ" w:date="2023-03-09T06:32:00Z"/>
                <w:sz w:val="16"/>
                <w:szCs w:val="16"/>
              </w:rPr>
            </w:pPr>
            <w:ins w:id="22678" w:author="Στάθης Καπ" w:date="2023-03-09T07:43:00Z">
              <w:r>
                <w:rPr>
                  <w:rFonts w:ascii="Calibri" w:hAnsi="Calibri" w:cs="Calibri"/>
                  <w:color w:val="000000"/>
                  <w:sz w:val="16"/>
                  <w:szCs w:val="16"/>
                </w:rPr>
                <w:t>21.24</w:t>
              </w:r>
            </w:ins>
          </w:p>
        </w:tc>
        <w:tc>
          <w:tcPr>
            <w:tcW w:w="453" w:type="dxa"/>
            <w:tcBorders>
              <w:left w:val="single" w:sz="4" w:space="0" w:color="auto"/>
              <w:bottom w:val="single" w:sz="4" w:space="0" w:color="auto"/>
            </w:tcBorders>
            <w:vAlign w:val="center"/>
          </w:tcPr>
          <w:p w14:paraId="2C5E33B6" w14:textId="7953A71C" w:rsidR="00D128F7" w:rsidRPr="007E0F91" w:rsidRDefault="00D128F7" w:rsidP="00D128F7">
            <w:pPr>
              <w:jc w:val="center"/>
              <w:rPr>
                <w:ins w:id="22679" w:author="Στάθης Καπ" w:date="2023-03-09T06:32:00Z"/>
                <w:sz w:val="16"/>
                <w:szCs w:val="16"/>
              </w:rPr>
            </w:pPr>
            <w:ins w:id="22680" w:author="Στάθης Καπ" w:date="2023-03-09T07:43:00Z">
              <w:r>
                <w:rPr>
                  <w:rFonts w:ascii="Calibri" w:hAnsi="Calibri" w:cs="Calibri"/>
                  <w:color w:val="000000"/>
                  <w:sz w:val="16"/>
                  <w:szCs w:val="16"/>
                </w:rPr>
                <w:t>1724</w:t>
              </w:r>
            </w:ins>
          </w:p>
        </w:tc>
        <w:tc>
          <w:tcPr>
            <w:tcW w:w="454" w:type="dxa"/>
            <w:tcBorders>
              <w:bottom w:val="single" w:sz="4" w:space="0" w:color="auto"/>
            </w:tcBorders>
            <w:vAlign w:val="center"/>
          </w:tcPr>
          <w:p w14:paraId="34F29400" w14:textId="1B74C0FD" w:rsidR="00D128F7" w:rsidRPr="007E0F91" w:rsidRDefault="00D128F7" w:rsidP="00D128F7">
            <w:pPr>
              <w:jc w:val="center"/>
              <w:rPr>
                <w:ins w:id="22681" w:author="Στάθης Καπ" w:date="2023-03-09T06:32:00Z"/>
                <w:sz w:val="16"/>
                <w:szCs w:val="16"/>
              </w:rPr>
            </w:pPr>
            <w:ins w:id="22682" w:author="Στάθης Καπ" w:date="2023-03-09T07:43:00Z">
              <w:r>
                <w:rPr>
                  <w:rFonts w:ascii="Calibri" w:hAnsi="Calibri" w:cs="Calibri"/>
                  <w:color w:val="000000"/>
                  <w:sz w:val="16"/>
                  <w:szCs w:val="16"/>
                </w:rPr>
                <w:t>0</w:t>
              </w:r>
            </w:ins>
          </w:p>
        </w:tc>
        <w:tc>
          <w:tcPr>
            <w:tcW w:w="454" w:type="dxa"/>
            <w:tcBorders>
              <w:bottom w:val="single" w:sz="4" w:space="0" w:color="auto"/>
            </w:tcBorders>
            <w:vAlign w:val="center"/>
          </w:tcPr>
          <w:p w14:paraId="59249765" w14:textId="0000D319" w:rsidR="00D128F7" w:rsidRPr="007E0F91" w:rsidRDefault="00D128F7" w:rsidP="00D128F7">
            <w:pPr>
              <w:jc w:val="center"/>
              <w:rPr>
                <w:ins w:id="22683" w:author="Στάθης Καπ" w:date="2023-03-09T06:32:00Z"/>
                <w:sz w:val="16"/>
                <w:szCs w:val="16"/>
              </w:rPr>
            </w:pPr>
            <w:ins w:id="22684" w:author="Στάθης Καπ" w:date="2023-03-09T07:43:00Z">
              <w:r>
                <w:rPr>
                  <w:rFonts w:ascii="Calibri" w:hAnsi="Calibri" w:cs="Calibri"/>
                  <w:color w:val="000000"/>
                  <w:sz w:val="16"/>
                  <w:szCs w:val="16"/>
                </w:rPr>
                <w:t>0.162</w:t>
              </w:r>
            </w:ins>
          </w:p>
        </w:tc>
        <w:tc>
          <w:tcPr>
            <w:tcW w:w="454" w:type="dxa"/>
            <w:tcBorders>
              <w:bottom w:val="single" w:sz="4" w:space="0" w:color="auto"/>
              <w:right w:val="single" w:sz="4" w:space="0" w:color="auto"/>
            </w:tcBorders>
            <w:vAlign w:val="center"/>
          </w:tcPr>
          <w:p w14:paraId="6BD0DDE6" w14:textId="3AAF1AAF" w:rsidR="00D128F7" w:rsidRPr="007E0F91" w:rsidRDefault="00D128F7" w:rsidP="00D128F7">
            <w:pPr>
              <w:jc w:val="center"/>
              <w:rPr>
                <w:ins w:id="22685" w:author="Στάθης Καπ" w:date="2023-03-09T06:32:00Z"/>
                <w:sz w:val="16"/>
                <w:szCs w:val="16"/>
              </w:rPr>
            </w:pPr>
            <w:ins w:id="22686" w:author="Στάθης Καπ" w:date="2023-03-09T07:43:00Z">
              <w:r>
                <w:rPr>
                  <w:rFonts w:ascii="Calibri" w:hAnsi="Calibri" w:cs="Calibri"/>
                  <w:color w:val="000000"/>
                  <w:sz w:val="16"/>
                  <w:szCs w:val="16"/>
                </w:rPr>
                <w:t>16.06</w:t>
              </w:r>
            </w:ins>
          </w:p>
        </w:tc>
        <w:tc>
          <w:tcPr>
            <w:tcW w:w="453" w:type="dxa"/>
            <w:tcBorders>
              <w:left w:val="single" w:sz="4" w:space="0" w:color="auto"/>
              <w:bottom w:val="single" w:sz="4" w:space="0" w:color="auto"/>
            </w:tcBorders>
            <w:vAlign w:val="center"/>
          </w:tcPr>
          <w:p w14:paraId="46DDA316" w14:textId="01FF734D" w:rsidR="00D128F7" w:rsidRPr="007E0F91" w:rsidRDefault="00D128F7" w:rsidP="00D128F7">
            <w:pPr>
              <w:jc w:val="center"/>
              <w:rPr>
                <w:ins w:id="22687" w:author="Στάθης Καπ" w:date="2023-03-09T06:32:00Z"/>
                <w:sz w:val="16"/>
                <w:szCs w:val="16"/>
              </w:rPr>
            </w:pPr>
            <w:ins w:id="22688" w:author="Στάθης Καπ" w:date="2023-03-09T07:43:00Z">
              <w:r>
                <w:rPr>
                  <w:rFonts w:ascii="Calibri" w:hAnsi="Calibri" w:cs="Calibri"/>
                  <w:color w:val="000000"/>
                  <w:sz w:val="16"/>
                  <w:szCs w:val="16"/>
                </w:rPr>
                <w:t>1724</w:t>
              </w:r>
            </w:ins>
          </w:p>
        </w:tc>
        <w:tc>
          <w:tcPr>
            <w:tcW w:w="454" w:type="dxa"/>
            <w:tcBorders>
              <w:bottom w:val="single" w:sz="4" w:space="0" w:color="auto"/>
            </w:tcBorders>
            <w:vAlign w:val="center"/>
          </w:tcPr>
          <w:p w14:paraId="3FC65770" w14:textId="03F96FDE" w:rsidR="00D128F7" w:rsidRPr="007E0F91" w:rsidRDefault="00D128F7" w:rsidP="00D128F7">
            <w:pPr>
              <w:jc w:val="center"/>
              <w:rPr>
                <w:ins w:id="22689" w:author="Στάθης Καπ" w:date="2023-03-09T06:32:00Z"/>
                <w:sz w:val="16"/>
                <w:szCs w:val="16"/>
              </w:rPr>
            </w:pPr>
            <w:ins w:id="22690" w:author="Στάθης Καπ" w:date="2023-03-09T07:43:00Z">
              <w:r>
                <w:rPr>
                  <w:rFonts w:ascii="Calibri" w:hAnsi="Calibri" w:cs="Calibri"/>
                  <w:color w:val="000000"/>
                  <w:sz w:val="16"/>
                  <w:szCs w:val="16"/>
                </w:rPr>
                <w:t>0</w:t>
              </w:r>
            </w:ins>
          </w:p>
        </w:tc>
        <w:tc>
          <w:tcPr>
            <w:tcW w:w="454" w:type="dxa"/>
            <w:tcBorders>
              <w:bottom w:val="single" w:sz="4" w:space="0" w:color="auto"/>
            </w:tcBorders>
            <w:vAlign w:val="center"/>
          </w:tcPr>
          <w:p w14:paraId="3715325D" w14:textId="64403DB8" w:rsidR="00D128F7" w:rsidRPr="007E0F91" w:rsidRDefault="00D128F7" w:rsidP="00D128F7">
            <w:pPr>
              <w:jc w:val="center"/>
              <w:rPr>
                <w:ins w:id="22691" w:author="Στάθης Καπ" w:date="2023-03-09T06:32:00Z"/>
                <w:sz w:val="16"/>
                <w:szCs w:val="16"/>
              </w:rPr>
            </w:pPr>
            <w:ins w:id="22692" w:author="Στάθης Καπ" w:date="2023-03-09T07:43:00Z">
              <w:r>
                <w:rPr>
                  <w:rFonts w:ascii="Calibri" w:hAnsi="Calibri" w:cs="Calibri"/>
                  <w:color w:val="000000"/>
                  <w:sz w:val="16"/>
                  <w:szCs w:val="16"/>
                </w:rPr>
                <w:t>0.324</w:t>
              </w:r>
            </w:ins>
          </w:p>
        </w:tc>
        <w:tc>
          <w:tcPr>
            <w:tcW w:w="461" w:type="dxa"/>
            <w:tcBorders>
              <w:bottom w:val="single" w:sz="4" w:space="0" w:color="auto"/>
              <w:right w:val="single" w:sz="4" w:space="0" w:color="auto"/>
            </w:tcBorders>
            <w:vAlign w:val="center"/>
          </w:tcPr>
          <w:p w14:paraId="4339E8FC" w14:textId="0F8C9C34" w:rsidR="00D128F7" w:rsidRPr="007E0F91" w:rsidRDefault="00D128F7" w:rsidP="00D128F7">
            <w:pPr>
              <w:jc w:val="center"/>
              <w:rPr>
                <w:ins w:id="22693" w:author="Στάθης Καπ" w:date="2023-03-09T06:32:00Z"/>
                <w:sz w:val="16"/>
                <w:szCs w:val="16"/>
              </w:rPr>
            </w:pPr>
            <w:ins w:id="22694" w:author="Στάθης Καπ" w:date="2023-03-09T07:43:00Z">
              <w:r>
                <w:rPr>
                  <w:rFonts w:ascii="Calibri" w:hAnsi="Calibri" w:cs="Calibri"/>
                  <w:color w:val="000000"/>
                  <w:sz w:val="16"/>
                  <w:szCs w:val="16"/>
                </w:rPr>
                <w:t>-67.88</w:t>
              </w:r>
            </w:ins>
          </w:p>
        </w:tc>
      </w:tr>
    </w:tbl>
    <w:p w14:paraId="234C0678" w14:textId="4DF12DA6" w:rsidR="00F665AE" w:rsidRDefault="00F665AE">
      <w:pPr>
        <w:rPr>
          <w:ins w:id="22695" w:author="Στάθης Καπ" w:date="2023-03-09T06:37:00Z"/>
        </w:rPr>
      </w:pPr>
    </w:p>
    <w:p w14:paraId="567A6407" w14:textId="7981505F" w:rsidR="00C36EAC" w:rsidRPr="00494D04" w:rsidRDefault="00C36EAC">
      <w:pPr>
        <w:pStyle w:val="Caption"/>
        <w:keepNext/>
        <w:rPr>
          <w:ins w:id="22696" w:author="Στάθης Καπ" w:date="2023-03-09T06:41:00Z"/>
          <w:lang w:val="el-GR"/>
          <w:rPrChange w:id="22697" w:author="Στάθης Καπ" w:date="2023-03-09T07:15:00Z">
            <w:rPr>
              <w:ins w:id="22698" w:author="Στάθης Καπ" w:date="2023-03-09T06:41:00Z"/>
            </w:rPr>
          </w:rPrChange>
        </w:rPr>
        <w:pPrChange w:id="22699" w:author="Στάθης Καπ" w:date="2023-03-09T06:41:00Z">
          <w:pPr/>
        </w:pPrChange>
      </w:pPr>
      <w:ins w:id="22700" w:author="Στάθης Καπ" w:date="2023-03-09T06:41:00Z">
        <w:r w:rsidRPr="00494D04">
          <w:rPr>
            <w:lang w:val="el-GR"/>
            <w:rPrChange w:id="22701" w:author="Στάθης Καπ" w:date="2023-03-09T07:15:00Z">
              <w:rPr>
                <w:b/>
                <w:iCs/>
              </w:rPr>
            </w:rPrChange>
          </w:rPr>
          <w:t xml:space="preserve">Πίνακας </w:t>
        </w:r>
      </w:ins>
      <w:ins w:id="22702"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22703"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22704" w:author="Στάθης Καπ" w:date="2023-03-11T10:39:00Z">
        <w:r w:rsidR="00657928">
          <w:rPr>
            <w:noProof/>
            <w:lang w:val="el-GR"/>
          </w:rPr>
          <w:t>8</w:t>
        </w:r>
      </w:ins>
      <w:ins w:id="22705" w:author="Στάθης Καπ" w:date="2023-03-09T08:43:00Z">
        <w:r w:rsidR="00C148DE">
          <w:rPr>
            <w:lang w:val="el-GR"/>
          </w:rPr>
          <w:fldChar w:fldCharType="end"/>
        </w:r>
      </w:ins>
      <w:ins w:id="22706" w:author="Στάθης Καπ" w:date="2023-03-09T06:41:00Z">
        <w:r w:rsidRPr="00494D04">
          <w:rPr>
            <w:lang w:val="el-GR"/>
            <w:rPrChange w:id="22707" w:author="Στάθης Καπ" w:date="2023-03-09T07:15:00Z">
              <w:rPr>
                <w:b/>
                <w:iCs/>
              </w:rPr>
            </w:rPrChange>
          </w:rPr>
          <w:t xml:space="preserve">: Πειραματικά αποτελέσματα για τα στιγμιότυπα εισόδου των </w:t>
        </w:r>
        <w:r w:rsidRPr="00E254BF">
          <w:t>Solomon</w:t>
        </w:r>
        <w:r w:rsidRPr="00494D04">
          <w:rPr>
            <w:lang w:val="el-GR"/>
            <w:rPrChange w:id="22708" w:author="Στάθης Καπ" w:date="2023-03-09T07:15:00Z">
              <w:rPr>
                <w:b/>
                <w:iCs/>
              </w:rPr>
            </w:rPrChange>
          </w:rPr>
          <w:t xml:space="preserve"> (</w:t>
        </w:r>
        <w:r w:rsidRPr="00E254BF">
          <w:t>m</w:t>
        </w:r>
        <w:r w:rsidRPr="00494D04">
          <w:rPr>
            <w:lang w:val="el-GR"/>
            <w:rPrChange w:id="22709" w:author="Στάθης Καπ" w:date="2023-03-09T07:15:00Z">
              <w:rPr>
                <w:b/>
                <w:iCs/>
              </w:rPr>
            </w:rPrChange>
          </w:rPr>
          <w:t>=4)</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
      <w:tr w:rsidR="001C06FA" w14:paraId="1F19C80D" w14:textId="77777777" w:rsidTr="009861B1">
        <w:trPr>
          <w:trHeight w:val="170"/>
          <w:jc w:val="center"/>
          <w:ins w:id="22710" w:author="Στάθης Καπ" w:date="2023-03-09T06:37:00Z"/>
        </w:trPr>
        <w:tc>
          <w:tcPr>
            <w:tcW w:w="453" w:type="dxa"/>
            <w:tcBorders>
              <w:top w:val="single" w:sz="4" w:space="0" w:color="auto"/>
              <w:left w:val="single" w:sz="4" w:space="0" w:color="auto"/>
              <w:bottom w:val="single" w:sz="4" w:space="0" w:color="auto"/>
            </w:tcBorders>
            <w:shd w:val="clear" w:color="auto" w:fill="E7E6E6" w:themeFill="background2"/>
          </w:tcPr>
          <w:p w14:paraId="031D76A5" w14:textId="77777777" w:rsidR="001C06FA" w:rsidRPr="009861B1" w:rsidRDefault="001C06FA" w:rsidP="009861B1">
            <w:pPr>
              <w:jc w:val="center"/>
              <w:rPr>
                <w:ins w:id="22711" w:author="Στάθης Καπ" w:date="2023-03-09T06:37:00Z"/>
                <w:sz w:val="16"/>
                <w:szCs w:val="16"/>
                <w:lang w:val="el-GR"/>
              </w:rPr>
            </w:pPr>
          </w:p>
        </w:tc>
        <w:tc>
          <w:tcPr>
            <w:tcW w:w="565" w:type="dxa"/>
            <w:tcBorders>
              <w:top w:val="single" w:sz="4" w:space="0" w:color="auto"/>
              <w:bottom w:val="single" w:sz="4" w:space="0" w:color="auto"/>
            </w:tcBorders>
            <w:shd w:val="clear" w:color="auto" w:fill="E7E6E6" w:themeFill="background2"/>
          </w:tcPr>
          <w:p w14:paraId="1C5D5157" w14:textId="77777777" w:rsidR="001C06FA" w:rsidRPr="009861B1" w:rsidRDefault="001C06FA" w:rsidP="009861B1">
            <w:pPr>
              <w:jc w:val="center"/>
              <w:rPr>
                <w:ins w:id="22712" w:author="Στάθης Καπ" w:date="2023-03-09T06:37:00Z"/>
                <w:sz w:val="16"/>
                <w:szCs w:val="16"/>
              </w:rPr>
            </w:pPr>
            <w:ins w:id="22713" w:author="Στάθης Καπ" w:date="2023-03-09T06:37: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43062F54" w14:textId="77777777" w:rsidR="001C06FA" w:rsidRPr="009861B1" w:rsidRDefault="001C06FA" w:rsidP="009861B1">
            <w:pPr>
              <w:jc w:val="center"/>
              <w:rPr>
                <w:ins w:id="22714" w:author="Στάθης Καπ" w:date="2023-03-09T06:37:00Z"/>
                <w:sz w:val="16"/>
                <w:szCs w:val="16"/>
              </w:rPr>
            </w:pPr>
            <w:ins w:id="22715" w:author="Στάθης Καπ" w:date="2023-03-09T06:37: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5F528740" w14:textId="77777777" w:rsidR="001C06FA" w:rsidRPr="009861B1" w:rsidRDefault="001C06FA" w:rsidP="009861B1">
            <w:pPr>
              <w:jc w:val="center"/>
              <w:rPr>
                <w:ins w:id="22716" w:author="Στάθης Καπ" w:date="2023-03-09T06:37:00Z"/>
                <w:sz w:val="16"/>
                <w:szCs w:val="16"/>
              </w:rPr>
            </w:pPr>
            <w:ins w:id="22717" w:author="Στάθης Καπ" w:date="2023-03-09T06:37: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7C1B8501" w14:textId="77777777" w:rsidR="001C06FA" w:rsidRPr="007E0F91" w:rsidRDefault="001C06FA" w:rsidP="009861B1">
            <w:pPr>
              <w:jc w:val="center"/>
              <w:rPr>
                <w:ins w:id="22718" w:author="Στάθης Καπ" w:date="2023-03-09T06:37:00Z"/>
                <w:sz w:val="16"/>
                <w:szCs w:val="16"/>
              </w:rPr>
            </w:pPr>
            <w:ins w:id="22719" w:author="Στάθης Καπ" w:date="2023-03-09T06:37: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46CA60A3" w14:textId="77777777" w:rsidR="001C06FA" w:rsidRPr="007E0F91" w:rsidRDefault="001C06FA" w:rsidP="009861B1">
            <w:pPr>
              <w:jc w:val="center"/>
              <w:rPr>
                <w:ins w:id="22720" w:author="Στάθης Καπ" w:date="2023-03-09T06:37:00Z"/>
                <w:sz w:val="16"/>
                <w:szCs w:val="16"/>
              </w:rPr>
            </w:pPr>
            <w:ins w:id="22721" w:author="Στάθης Καπ" w:date="2023-03-09T06:37: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5CEA2EFF" w14:textId="77777777" w:rsidR="001C06FA" w:rsidRPr="007E0F91" w:rsidRDefault="001C06FA" w:rsidP="009861B1">
            <w:pPr>
              <w:jc w:val="center"/>
              <w:rPr>
                <w:ins w:id="22722" w:author="Στάθης Καπ" w:date="2023-03-09T06:37:00Z"/>
                <w:sz w:val="16"/>
                <w:szCs w:val="16"/>
              </w:rPr>
            </w:pPr>
            <w:ins w:id="22723" w:author="Στάθης Καπ" w:date="2023-03-09T06:37:00Z">
              <w:r w:rsidRPr="007E0F91">
                <w:rPr>
                  <w:sz w:val="16"/>
                  <w:szCs w:val="16"/>
                </w:rPr>
                <w:t>S=4</w:t>
              </w:r>
            </w:ins>
          </w:p>
        </w:tc>
      </w:tr>
      <w:tr w:rsidR="001C06FA" w14:paraId="4EF807BD" w14:textId="77777777" w:rsidTr="009861B1">
        <w:trPr>
          <w:trHeight w:val="170"/>
          <w:jc w:val="center"/>
          <w:ins w:id="22724" w:author="Στάθης Καπ" w:date="2023-03-09T06:37:00Z"/>
        </w:trPr>
        <w:tc>
          <w:tcPr>
            <w:tcW w:w="453" w:type="dxa"/>
            <w:vMerge w:val="restart"/>
            <w:tcBorders>
              <w:top w:val="single" w:sz="4" w:space="0" w:color="auto"/>
              <w:left w:val="single" w:sz="4" w:space="0" w:color="auto"/>
            </w:tcBorders>
            <w:shd w:val="clear" w:color="auto" w:fill="E7E6E6" w:themeFill="background2"/>
            <w:vAlign w:val="center"/>
          </w:tcPr>
          <w:p w14:paraId="3B1C6547" w14:textId="77777777" w:rsidR="001C06FA" w:rsidRPr="009861B1" w:rsidRDefault="001C06FA" w:rsidP="009861B1">
            <w:pPr>
              <w:jc w:val="center"/>
              <w:rPr>
                <w:ins w:id="22725" w:author="Στάθης Καπ" w:date="2023-03-09T06:37:00Z"/>
                <w:sz w:val="16"/>
                <w:szCs w:val="16"/>
              </w:rPr>
            </w:pPr>
            <w:ins w:id="22726" w:author="Στάθης Καπ" w:date="2023-03-09T06:37: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4B66245E" w14:textId="77777777" w:rsidR="001C06FA" w:rsidRPr="009861B1" w:rsidRDefault="001C06FA" w:rsidP="009861B1">
            <w:pPr>
              <w:jc w:val="center"/>
              <w:rPr>
                <w:ins w:id="22727" w:author="Στάθης Καπ" w:date="2023-03-09T06:37:00Z"/>
                <w:sz w:val="16"/>
                <w:szCs w:val="16"/>
              </w:rPr>
            </w:pPr>
            <w:ins w:id="22728" w:author="Στάθης Καπ" w:date="2023-03-09T06:37: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288E003E" w14:textId="77777777" w:rsidR="001C06FA" w:rsidRPr="009861B1" w:rsidRDefault="001C06FA" w:rsidP="009861B1">
            <w:pPr>
              <w:jc w:val="center"/>
              <w:rPr>
                <w:ins w:id="22729" w:author="Στάθης Καπ" w:date="2023-03-09T06:37:00Z"/>
                <w:sz w:val="16"/>
                <w:szCs w:val="16"/>
              </w:rPr>
            </w:pPr>
            <w:ins w:id="22730" w:author="Στάθης Καπ" w:date="2023-03-09T06:37: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6AAC190C" w14:textId="77777777" w:rsidR="001C06FA" w:rsidRPr="009861B1" w:rsidRDefault="001C06FA" w:rsidP="009861B1">
            <w:pPr>
              <w:jc w:val="center"/>
              <w:rPr>
                <w:ins w:id="22731" w:author="Στάθης Καπ" w:date="2023-03-09T06:37:00Z"/>
                <w:sz w:val="16"/>
                <w:szCs w:val="16"/>
              </w:rPr>
            </w:pPr>
            <w:ins w:id="22732" w:author="Στάθης Καπ" w:date="2023-03-09T06:37: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6749C8FC" w14:textId="77777777" w:rsidR="001C06FA" w:rsidRPr="009861B1" w:rsidRDefault="001C06FA" w:rsidP="009861B1">
            <w:pPr>
              <w:jc w:val="center"/>
              <w:rPr>
                <w:ins w:id="22733" w:author="Στάθης Καπ" w:date="2023-03-09T06:37:00Z"/>
                <w:sz w:val="16"/>
                <w:szCs w:val="16"/>
              </w:rPr>
            </w:pPr>
            <w:ins w:id="22734" w:author="Στάθης Καπ" w:date="2023-03-09T06:37: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14B04D68" w14:textId="77777777" w:rsidR="001C06FA" w:rsidRPr="009861B1" w:rsidRDefault="001C06FA" w:rsidP="009861B1">
            <w:pPr>
              <w:jc w:val="center"/>
              <w:rPr>
                <w:ins w:id="22735" w:author="Στάθης Καπ" w:date="2023-03-09T06:37:00Z"/>
                <w:sz w:val="16"/>
                <w:szCs w:val="16"/>
              </w:rPr>
            </w:pPr>
            <w:ins w:id="22736" w:author="Στάθης Καπ" w:date="2023-03-09T06:37: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4A964ACC" w14:textId="77777777" w:rsidR="001C06FA" w:rsidRPr="007E0F91" w:rsidRDefault="001C06FA" w:rsidP="009861B1">
            <w:pPr>
              <w:jc w:val="center"/>
              <w:rPr>
                <w:ins w:id="22737" w:author="Στάθης Καπ" w:date="2023-03-09T06:37:00Z"/>
                <w:sz w:val="16"/>
                <w:szCs w:val="16"/>
              </w:rPr>
            </w:pPr>
            <w:ins w:id="22738" w:author="Στάθης Καπ" w:date="2023-03-09T06:37: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02C060E9" w14:textId="77777777" w:rsidR="001C06FA" w:rsidRPr="007E0F91" w:rsidRDefault="001C06FA" w:rsidP="009861B1">
            <w:pPr>
              <w:jc w:val="center"/>
              <w:rPr>
                <w:ins w:id="22739" w:author="Στάθης Καπ" w:date="2023-03-09T06:37:00Z"/>
                <w:sz w:val="16"/>
                <w:szCs w:val="16"/>
              </w:rPr>
            </w:pPr>
            <w:ins w:id="22740" w:author="Στάθης Καπ" w:date="2023-03-09T06:37: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2952743B" w14:textId="77777777" w:rsidR="001C06FA" w:rsidRPr="007E0F91" w:rsidRDefault="001C06FA" w:rsidP="009861B1">
            <w:pPr>
              <w:jc w:val="center"/>
              <w:rPr>
                <w:ins w:id="22741" w:author="Στάθης Καπ" w:date="2023-03-09T06:37:00Z"/>
                <w:sz w:val="16"/>
                <w:szCs w:val="16"/>
              </w:rPr>
            </w:pPr>
            <w:ins w:id="22742" w:author="Στάθης Καπ" w:date="2023-03-09T06:37: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5B41CE01" w14:textId="77777777" w:rsidR="001C06FA" w:rsidRPr="007E0F91" w:rsidRDefault="001C06FA" w:rsidP="009861B1">
            <w:pPr>
              <w:jc w:val="center"/>
              <w:rPr>
                <w:ins w:id="22743" w:author="Στάθης Καπ" w:date="2023-03-09T06:37:00Z"/>
                <w:sz w:val="16"/>
                <w:szCs w:val="16"/>
              </w:rPr>
            </w:pPr>
            <w:ins w:id="22744" w:author="Στάθης Καπ" w:date="2023-03-09T06:37: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0688F3A7" w14:textId="77777777" w:rsidR="001C06FA" w:rsidRPr="007E0F91" w:rsidRDefault="001C06FA" w:rsidP="009861B1">
            <w:pPr>
              <w:jc w:val="center"/>
              <w:rPr>
                <w:ins w:id="22745" w:author="Στάθης Καπ" w:date="2023-03-09T06:37:00Z"/>
                <w:sz w:val="16"/>
                <w:szCs w:val="16"/>
              </w:rPr>
            </w:pPr>
            <w:ins w:id="22746" w:author="Στάθης Καπ" w:date="2023-03-09T06:37:00Z">
              <w:r w:rsidRPr="007E0F91">
                <w:rPr>
                  <w:sz w:val="16"/>
                  <w:szCs w:val="16"/>
                </w:rPr>
                <w:t>CPU(s)</w:t>
              </w:r>
            </w:ins>
          </w:p>
        </w:tc>
      </w:tr>
      <w:tr w:rsidR="001C06FA" w14:paraId="2474C6D2" w14:textId="77777777" w:rsidTr="009861B1">
        <w:trPr>
          <w:trHeight w:val="170"/>
          <w:jc w:val="center"/>
          <w:ins w:id="22747" w:author="Στάθης Καπ" w:date="2023-03-09T06:37:00Z"/>
        </w:trPr>
        <w:tc>
          <w:tcPr>
            <w:tcW w:w="453" w:type="dxa"/>
            <w:vMerge/>
            <w:tcBorders>
              <w:left w:val="single" w:sz="4" w:space="0" w:color="auto"/>
              <w:bottom w:val="single" w:sz="4" w:space="0" w:color="auto"/>
            </w:tcBorders>
            <w:shd w:val="clear" w:color="auto" w:fill="E7E6E6" w:themeFill="background2"/>
          </w:tcPr>
          <w:p w14:paraId="1C4DAEBC" w14:textId="77777777" w:rsidR="001C06FA" w:rsidRPr="009861B1" w:rsidRDefault="001C06FA" w:rsidP="009861B1">
            <w:pPr>
              <w:jc w:val="center"/>
              <w:rPr>
                <w:ins w:id="22748" w:author="Στάθης Καπ" w:date="2023-03-09T06:37:00Z"/>
                <w:sz w:val="14"/>
                <w:szCs w:val="14"/>
              </w:rPr>
            </w:pPr>
          </w:p>
        </w:tc>
        <w:tc>
          <w:tcPr>
            <w:tcW w:w="565" w:type="dxa"/>
            <w:vMerge/>
            <w:tcBorders>
              <w:bottom w:val="single" w:sz="4" w:space="0" w:color="auto"/>
            </w:tcBorders>
            <w:shd w:val="clear" w:color="auto" w:fill="E7E6E6" w:themeFill="background2"/>
          </w:tcPr>
          <w:p w14:paraId="6B352A4D" w14:textId="77777777" w:rsidR="001C06FA" w:rsidRPr="009861B1" w:rsidRDefault="001C06FA" w:rsidP="009861B1">
            <w:pPr>
              <w:jc w:val="center"/>
              <w:rPr>
                <w:ins w:id="22749" w:author="Στάθης Καπ" w:date="2023-03-09T06:37:00Z"/>
                <w:sz w:val="14"/>
                <w:szCs w:val="14"/>
              </w:rPr>
            </w:pPr>
          </w:p>
        </w:tc>
        <w:tc>
          <w:tcPr>
            <w:tcW w:w="679" w:type="dxa"/>
            <w:vMerge/>
            <w:tcBorders>
              <w:bottom w:val="single" w:sz="4" w:space="0" w:color="auto"/>
            </w:tcBorders>
            <w:shd w:val="clear" w:color="auto" w:fill="E7E6E6" w:themeFill="background2"/>
          </w:tcPr>
          <w:p w14:paraId="71A4BB2A" w14:textId="77777777" w:rsidR="001C06FA" w:rsidRPr="009861B1" w:rsidRDefault="001C06FA" w:rsidP="009861B1">
            <w:pPr>
              <w:jc w:val="center"/>
              <w:rPr>
                <w:ins w:id="22750" w:author="Στάθης Καπ" w:date="2023-03-09T06:37:00Z"/>
                <w:sz w:val="14"/>
                <w:szCs w:val="14"/>
              </w:rPr>
            </w:pPr>
          </w:p>
        </w:tc>
        <w:tc>
          <w:tcPr>
            <w:tcW w:w="453" w:type="dxa"/>
            <w:tcBorders>
              <w:top w:val="single" w:sz="4" w:space="0" w:color="auto"/>
              <w:bottom w:val="single" w:sz="4" w:space="0" w:color="auto"/>
            </w:tcBorders>
            <w:shd w:val="clear" w:color="auto" w:fill="E7E6E6" w:themeFill="background2"/>
          </w:tcPr>
          <w:p w14:paraId="57AD2960" w14:textId="77777777" w:rsidR="001C06FA" w:rsidRPr="009861B1" w:rsidRDefault="001C06FA" w:rsidP="009861B1">
            <w:pPr>
              <w:jc w:val="center"/>
              <w:rPr>
                <w:ins w:id="22751" w:author="Στάθης Καπ" w:date="2023-03-09T06:37:00Z"/>
                <w:sz w:val="14"/>
                <w:szCs w:val="14"/>
              </w:rPr>
            </w:pPr>
            <w:ins w:id="22752" w:author="Στάθης Καπ" w:date="2023-03-09T06:37: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2919301A" w14:textId="77777777" w:rsidR="001C06FA" w:rsidRPr="009861B1" w:rsidRDefault="001C06FA" w:rsidP="009861B1">
            <w:pPr>
              <w:jc w:val="center"/>
              <w:rPr>
                <w:ins w:id="22753" w:author="Στάθης Καπ" w:date="2023-03-09T06:37:00Z"/>
                <w:sz w:val="14"/>
                <w:szCs w:val="14"/>
              </w:rPr>
            </w:pPr>
            <w:ins w:id="22754" w:author="Στάθης Καπ" w:date="2023-03-09T06:37: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46572252" w14:textId="77777777" w:rsidR="001C06FA" w:rsidRPr="009861B1" w:rsidRDefault="001C06FA" w:rsidP="009861B1">
            <w:pPr>
              <w:jc w:val="center"/>
              <w:rPr>
                <w:ins w:id="22755" w:author="Στάθης Καπ" w:date="2023-03-09T06:37:00Z"/>
                <w:sz w:val="14"/>
                <w:szCs w:val="14"/>
              </w:rPr>
            </w:pPr>
            <w:ins w:id="22756" w:author="Στάθης Καπ" w:date="2023-03-09T06:37: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17CC8B91" w14:textId="77777777" w:rsidR="001C06FA" w:rsidRPr="009861B1" w:rsidRDefault="001C06FA" w:rsidP="009861B1">
            <w:pPr>
              <w:jc w:val="center"/>
              <w:rPr>
                <w:ins w:id="22757" w:author="Στάθης Καπ" w:date="2023-03-09T06:37:00Z"/>
                <w:sz w:val="14"/>
                <w:szCs w:val="14"/>
              </w:rPr>
            </w:pPr>
            <w:ins w:id="22758" w:author="Στάθης Καπ" w:date="2023-03-09T06:37: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1D13031C" w14:textId="77777777" w:rsidR="001C06FA" w:rsidRPr="009861B1" w:rsidRDefault="001C06FA" w:rsidP="009861B1">
            <w:pPr>
              <w:jc w:val="center"/>
              <w:rPr>
                <w:ins w:id="22759" w:author="Στάθης Καπ" w:date="2023-03-09T06:37:00Z"/>
                <w:sz w:val="14"/>
                <w:szCs w:val="14"/>
              </w:rPr>
            </w:pPr>
            <w:ins w:id="22760" w:author="Στάθης Καπ" w:date="2023-03-09T06:37: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7D6AFCF2" w14:textId="77777777" w:rsidR="001C06FA" w:rsidRPr="009861B1" w:rsidRDefault="001C06FA" w:rsidP="009861B1">
            <w:pPr>
              <w:jc w:val="center"/>
              <w:rPr>
                <w:ins w:id="22761" w:author="Στάθης Καπ" w:date="2023-03-09T06:37:00Z"/>
                <w:sz w:val="14"/>
                <w:szCs w:val="14"/>
              </w:rPr>
            </w:pPr>
            <w:ins w:id="22762" w:author="Στάθης Καπ" w:date="2023-03-09T06:37: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0C76BD76" w14:textId="77777777" w:rsidR="001C06FA" w:rsidRPr="009861B1" w:rsidRDefault="001C06FA" w:rsidP="009861B1">
            <w:pPr>
              <w:jc w:val="center"/>
              <w:rPr>
                <w:ins w:id="22763" w:author="Στάθης Καπ" w:date="2023-03-09T06:37:00Z"/>
                <w:sz w:val="14"/>
                <w:szCs w:val="14"/>
              </w:rPr>
            </w:pPr>
            <w:ins w:id="22764" w:author="Στάθης Καπ" w:date="2023-03-09T06:37:00Z">
              <w:r w:rsidRPr="00E719CF">
                <w:rPr>
                  <w:sz w:val="14"/>
                  <w:szCs w:val="14"/>
                </w:rPr>
                <w:t>Gap (%)</w:t>
              </w:r>
            </w:ins>
          </w:p>
        </w:tc>
        <w:tc>
          <w:tcPr>
            <w:tcW w:w="453" w:type="dxa"/>
            <w:tcBorders>
              <w:left w:val="nil"/>
              <w:bottom w:val="single" w:sz="4" w:space="0" w:color="auto"/>
            </w:tcBorders>
            <w:shd w:val="clear" w:color="auto" w:fill="E7E6E6" w:themeFill="background2"/>
          </w:tcPr>
          <w:p w14:paraId="424F20EC" w14:textId="77777777" w:rsidR="001C06FA" w:rsidRPr="009861B1" w:rsidRDefault="001C06FA" w:rsidP="009861B1">
            <w:pPr>
              <w:jc w:val="center"/>
              <w:rPr>
                <w:ins w:id="22765" w:author="Στάθης Καπ" w:date="2023-03-09T06:37:00Z"/>
                <w:sz w:val="14"/>
                <w:szCs w:val="14"/>
              </w:rPr>
            </w:pPr>
            <w:ins w:id="22766" w:author="Στάθης Καπ" w:date="2023-03-09T06:37:00Z">
              <w:r w:rsidRPr="00E719CF">
                <w:rPr>
                  <w:sz w:val="14"/>
                  <w:szCs w:val="14"/>
                </w:rPr>
                <w:t>Value</w:t>
              </w:r>
            </w:ins>
          </w:p>
        </w:tc>
        <w:tc>
          <w:tcPr>
            <w:tcW w:w="454" w:type="dxa"/>
            <w:tcBorders>
              <w:bottom w:val="single" w:sz="4" w:space="0" w:color="auto"/>
            </w:tcBorders>
            <w:shd w:val="clear" w:color="auto" w:fill="E7E6E6" w:themeFill="background2"/>
          </w:tcPr>
          <w:p w14:paraId="70AEDB64" w14:textId="77777777" w:rsidR="001C06FA" w:rsidRPr="009861B1" w:rsidRDefault="001C06FA" w:rsidP="009861B1">
            <w:pPr>
              <w:jc w:val="center"/>
              <w:rPr>
                <w:ins w:id="22767" w:author="Στάθης Καπ" w:date="2023-03-09T06:37:00Z"/>
                <w:sz w:val="14"/>
                <w:szCs w:val="14"/>
              </w:rPr>
            </w:pPr>
            <w:ins w:id="22768" w:author="Στάθης Καπ" w:date="2023-03-09T06:37:00Z">
              <w:r w:rsidRPr="00E719CF">
                <w:rPr>
                  <w:sz w:val="14"/>
                  <w:szCs w:val="14"/>
                </w:rPr>
                <w:t>Gap (%)</w:t>
              </w:r>
            </w:ins>
          </w:p>
        </w:tc>
        <w:tc>
          <w:tcPr>
            <w:tcW w:w="454" w:type="dxa"/>
            <w:tcBorders>
              <w:bottom w:val="single" w:sz="4" w:space="0" w:color="auto"/>
            </w:tcBorders>
            <w:shd w:val="clear" w:color="auto" w:fill="E7E6E6" w:themeFill="background2"/>
          </w:tcPr>
          <w:p w14:paraId="7F238D7A" w14:textId="77777777" w:rsidR="001C06FA" w:rsidRPr="009861B1" w:rsidRDefault="001C06FA" w:rsidP="009861B1">
            <w:pPr>
              <w:jc w:val="center"/>
              <w:rPr>
                <w:ins w:id="22769" w:author="Στάθης Καπ" w:date="2023-03-09T06:37:00Z"/>
                <w:sz w:val="14"/>
                <w:szCs w:val="14"/>
              </w:rPr>
            </w:pPr>
            <w:ins w:id="22770" w:author="Στάθης Καπ" w:date="2023-03-09T06:37:00Z">
              <w:r w:rsidRPr="00E719CF">
                <w:rPr>
                  <w:sz w:val="14"/>
                  <w:szCs w:val="14"/>
                </w:rPr>
                <w:t>Value</w:t>
              </w:r>
            </w:ins>
          </w:p>
        </w:tc>
        <w:tc>
          <w:tcPr>
            <w:tcW w:w="454" w:type="dxa"/>
            <w:tcBorders>
              <w:bottom w:val="single" w:sz="4" w:space="0" w:color="auto"/>
            </w:tcBorders>
            <w:shd w:val="clear" w:color="auto" w:fill="E7E6E6" w:themeFill="background2"/>
          </w:tcPr>
          <w:p w14:paraId="11F76ECB" w14:textId="77777777" w:rsidR="001C06FA" w:rsidRPr="009861B1" w:rsidRDefault="001C06FA" w:rsidP="009861B1">
            <w:pPr>
              <w:jc w:val="center"/>
              <w:rPr>
                <w:ins w:id="22771" w:author="Στάθης Καπ" w:date="2023-03-09T06:37:00Z"/>
                <w:sz w:val="14"/>
                <w:szCs w:val="14"/>
              </w:rPr>
            </w:pPr>
            <w:ins w:id="22772" w:author="Στάθης Καπ" w:date="2023-03-09T06:37:00Z">
              <w:r w:rsidRPr="00E719CF">
                <w:rPr>
                  <w:sz w:val="14"/>
                  <w:szCs w:val="14"/>
                </w:rPr>
                <w:t>Gap (%)</w:t>
              </w:r>
            </w:ins>
          </w:p>
        </w:tc>
        <w:tc>
          <w:tcPr>
            <w:tcW w:w="453" w:type="dxa"/>
            <w:tcBorders>
              <w:bottom w:val="single" w:sz="4" w:space="0" w:color="auto"/>
            </w:tcBorders>
            <w:shd w:val="clear" w:color="auto" w:fill="E7E6E6" w:themeFill="background2"/>
          </w:tcPr>
          <w:p w14:paraId="5C6223C2" w14:textId="77777777" w:rsidR="001C06FA" w:rsidRPr="009861B1" w:rsidRDefault="001C06FA" w:rsidP="009861B1">
            <w:pPr>
              <w:jc w:val="center"/>
              <w:rPr>
                <w:ins w:id="22773" w:author="Στάθης Καπ" w:date="2023-03-09T06:37:00Z"/>
                <w:sz w:val="14"/>
                <w:szCs w:val="14"/>
              </w:rPr>
            </w:pPr>
            <w:ins w:id="22774" w:author="Στάθης Καπ" w:date="2023-03-09T06:37:00Z">
              <w:r w:rsidRPr="00E719CF">
                <w:rPr>
                  <w:sz w:val="14"/>
                  <w:szCs w:val="14"/>
                </w:rPr>
                <w:t>Value</w:t>
              </w:r>
            </w:ins>
          </w:p>
        </w:tc>
        <w:tc>
          <w:tcPr>
            <w:tcW w:w="454" w:type="dxa"/>
            <w:tcBorders>
              <w:bottom w:val="single" w:sz="4" w:space="0" w:color="auto"/>
            </w:tcBorders>
            <w:shd w:val="clear" w:color="auto" w:fill="E7E6E6" w:themeFill="background2"/>
          </w:tcPr>
          <w:p w14:paraId="3C02A44A" w14:textId="77777777" w:rsidR="001C06FA" w:rsidRPr="009861B1" w:rsidRDefault="001C06FA" w:rsidP="009861B1">
            <w:pPr>
              <w:jc w:val="center"/>
              <w:rPr>
                <w:ins w:id="22775" w:author="Στάθης Καπ" w:date="2023-03-09T06:37:00Z"/>
                <w:sz w:val="14"/>
                <w:szCs w:val="14"/>
              </w:rPr>
            </w:pPr>
            <w:ins w:id="22776" w:author="Στάθης Καπ" w:date="2023-03-09T06:37:00Z">
              <w:r w:rsidRPr="00E719CF">
                <w:rPr>
                  <w:sz w:val="14"/>
                  <w:szCs w:val="14"/>
                </w:rPr>
                <w:t>Gap (%)</w:t>
              </w:r>
            </w:ins>
          </w:p>
        </w:tc>
        <w:tc>
          <w:tcPr>
            <w:tcW w:w="454" w:type="dxa"/>
            <w:tcBorders>
              <w:bottom w:val="single" w:sz="4" w:space="0" w:color="auto"/>
            </w:tcBorders>
            <w:shd w:val="clear" w:color="auto" w:fill="E7E6E6" w:themeFill="background2"/>
          </w:tcPr>
          <w:p w14:paraId="4C658A6A" w14:textId="77777777" w:rsidR="001C06FA" w:rsidRPr="009861B1" w:rsidRDefault="001C06FA" w:rsidP="009861B1">
            <w:pPr>
              <w:jc w:val="center"/>
              <w:rPr>
                <w:ins w:id="22777" w:author="Στάθης Καπ" w:date="2023-03-09T06:37:00Z"/>
                <w:sz w:val="14"/>
                <w:szCs w:val="14"/>
              </w:rPr>
            </w:pPr>
            <w:ins w:id="22778" w:author="Στάθης Καπ" w:date="2023-03-09T06:37: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6E7BF50C" w14:textId="77777777" w:rsidR="001C06FA" w:rsidRPr="009861B1" w:rsidRDefault="001C06FA" w:rsidP="009861B1">
            <w:pPr>
              <w:jc w:val="center"/>
              <w:rPr>
                <w:ins w:id="22779" w:author="Στάθης Καπ" w:date="2023-03-09T06:37:00Z"/>
                <w:sz w:val="14"/>
                <w:szCs w:val="14"/>
              </w:rPr>
            </w:pPr>
            <w:ins w:id="22780" w:author="Στάθης Καπ" w:date="2023-03-09T06:37:00Z">
              <w:r w:rsidRPr="00E719CF">
                <w:rPr>
                  <w:sz w:val="14"/>
                  <w:szCs w:val="14"/>
                </w:rPr>
                <w:t>Gap (%)</w:t>
              </w:r>
            </w:ins>
          </w:p>
        </w:tc>
      </w:tr>
      <w:tr w:rsidR="00494D04" w14:paraId="430C6379" w14:textId="77777777" w:rsidTr="009861B1">
        <w:trPr>
          <w:trHeight w:val="170"/>
          <w:jc w:val="center"/>
          <w:ins w:id="22781" w:author="Στάθης Καπ" w:date="2023-03-09T06:37:00Z"/>
        </w:trPr>
        <w:tc>
          <w:tcPr>
            <w:tcW w:w="453" w:type="dxa"/>
            <w:tcBorders>
              <w:top w:val="single" w:sz="4" w:space="0" w:color="auto"/>
              <w:left w:val="single" w:sz="4" w:space="0" w:color="auto"/>
              <w:right w:val="single" w:sz="4" w:space="0" w:color="auto"/>
            </w:tcBorders>
            <w:shd w:val="clear" w:color="auto" w:fill="E7E6E6" w:themeFill="background2"/>
            <w:vAlign w:val="bottom"/>
          </w:tcPr>
          <w:p w14:paraId="2EFC2AB3" w14:textId="77777777" w:rsidR="00494D04" w:rsidRPr="007E0F91" w:rsidRDefault="00494D04" w:rsidP="00494D04">
            <w:pPr>
              <w:jc w:val="center"/>
              <w:rPr>
                <w:ins w:id="22782" w:author="Στάθης Καπ" w:date="2023-03-09T06:37:00Z"/>
                <w:sz w:val="16"/>
                <w:szCs w:val="16"/>
              </w:rPr>
            </w:pPr>
            <w:ins w:id="22783" w:author="Στάθης Καπ" w:date="2023-03-09T06:37:00Z">
              <w:r w:rsidRPr="009861B1">
                <w:rPr>
                  <w:rFonts w:ascii="Calibri" w:hAnsi="Calibri" w:cs="Calibri"/>
                  <w:color w:val="000000"/>
                  <w:sz w:val="16"/>
                  <w:szCs w:val="16"/>
                </w:rPr>
                <w:t>c102</w:t>
              </w:r>
            </w:ins>
          </w:p>
        </w:tc>
        <w:tc>
          <w:tcPr>
            <w:tcW w:w="565" w:type="dxa"/>
            <w:tcBorders>
              <w:top w:val="single" w:sz="4" w:space="0" w:color="auto"/>
              <w:left w:val="single" w:sz="4" w:space="0" w:color="auto"/>
            </w:tcBorders>
            <w:vAlign w:val="center"/>
          </w:tcPr>
          <w:p w14:paraId="1AFEE8A6" w14:textId="30F44398" w:rsidR="00494D04" w:rsidRPr="007E0F91" w:rsidRDefault="00494D04" w:rsidP="00494D04">
            <w:pPr>
              <w:jc w:val="center"/>
              <w:rPr>
                <w:ins w:id="22784" w:author="Στάθης Καπ" w:date="2023-03-09T06:37:00Z"/>
                <w:sz w:val="16"/>
                <w:szCs w:val="16"/>
              </w:rPr>
            </w:pPr>
            <w:ins w:id="22785" w:author="Στάθης Καπ" w:date="2023-03-09T07:14:00Z">
              <w:r>
                <w:rPr>
                  <w:rFonts w:ascii="Calibri" w:hAnsi="Calibri" w:cs="Calibri"/>
                  <w:color w:val="000000"/>
                  <w:sz w:val="16"/>
                  <w:szCs w:val="16"/>
                </w:rPr>
                <w:t>1150</w:t>
              </w:r>
            </w:ins>
          </w:p>
        </w:tc>
        <w:tc>
          <w:tcPr>
            <w:tcW w:w="679" w:type="dxa"/>
            <w:tcBorders>
              <w:top w:val="single" w:sz="4" w:space="0" w:color="auto"/>
              <w:right w:val="single" w:sz="4" w:space="0" w:color="auto"/>
            </w:tcBorders>
            <w:vAlign w:val="center"/>
          </w:tcPr>
          <w:p w14:paraId="402FF70E" w14:textId="00128C90" w:rsidR="00494D04" w:rsidRPr="007E0F91" w:rsidRDefault="00494D04" w:rsidP="00494D04">
            <w:pPr>
              <w:jc w:val="center"/>
              <w:rPr>
                <w:ins w:id="22786" w:author="Στάθης Καπ" w:date="2023-03-09T06:37:00Z"/>
                <w:sz w:val="16"/>
                <w:szCs w:val="16"/>
              </w:rPr>
            </w:pPr>
            <w:ins w:id="22787" w:author="Στάθης Καπ" w:date="2023-03-09T07:14:00Z">
              <w:r>
                <w:rPr>
                  <w:rFonts w:ascii="Calibri" w:hAnsi="Calibri" w:cs="Calibri"/>
                  <w:color w:val="000000"/>
                  <w:sz w:val="16"/>
                  <w:szCs w:val="16"/>
                </w:rPr>
                <w:t>1090</w:t>
              </w:r>
            </w:ins>
          </w:p>
        </w:tc>
        <w:tc>
          <w:tcPr>
            <w:tcW w:w="453" w:type="dxa"/>
            <w:tcBorders>
              <w:top w:val="single" w:sz="4" w:space="0" w:color="auto"/>
              <w:left w:val="single" w:sz="4" w:space="0" w:color="auto"/>
            </w:tcBorders>
            <w:vAlign w:val="center"/>
          </w:tcPr>
          <w:p w14:paraId="0B25AA42" w14:textId="3DC1F456" w:rsidR="00494D04" w:rsidRPr="007E0F91" w:rsidRDefault="00494D04" w:rsidP="00494D04">
            <w:pPr>
              <w:jc w:val="center"/>
              <w:rPr>
                <w:ins w:id="22788" w:author="Στάθης Καπ" w:date="2023-03-09T06:37:00Z"/>
                <w:sz w:val="16"/>
                <w:szCs w:val="16"/>
              </w:rPr>
            </w:pPr>
            <w:ins w:id="22789" w:author="Στάθης Καπ" w:date="2023-03-09T07:14:00Z">
              <w:r>
                <w:rPr>
                  <w:rFonts w:ascii="Calibri" w:hAnsi="Calibri" w:cs="Calibri"/>
                  <w:color w:val="000000"/>
                  <w:sz w:val="16"/>
                  <w:szCs w:val="16"/>
                </w:rPr>
                <w:t>400</w:t>
              </w:r>
            </w:ins>
          </w:p>
        </w:tc>
        <w:tc>
          <w:tcPr>
            <w:tcW w:w="708" w:type="dxa"/>
            <w:tcBorders>
              <w:top w:val="single" w:sz="4" w:space="0" w:color="auto"/>
            </w:tcBorders>
            <w:vAlign w:val="center"/>
          </w:tcPr>
          <w:p w14:paraId="3F01551B" w14:textId="00B32AFE" w:rsidR="00494D04" w:rsidRPr="007E0F91" w:rsidRDefault="00494D04" w:rsidP="00494D04">
            <w:pPr>
              <w:jc w:val="center"/>
              <w:rPr>
                <w:ins w:id="22790" w:author="Στάθης Καπ" w:date="2023-03-09T06:37:00Z"/>
                <w:sz w:val="16"/>
                <w:szCs w:val="16"/>
              </w:rPr>
            </w:pPr>
            <w:ins w:id="22791" w:author="Στάθης Καπ" w:date="2023-03-09T07:14:00Z">
              <w:r>
                <w:rPr>
                  <w:rFonts w:ascii="Calibri" w:hAnsi="Calibri" w:cs="Calibri"/>
                  <w:color w:val="000000"/>
                  <w:sz w:val="16"/>
                  <w:szCs w:val="16"/>
                </w:rPr>
                <w:t>65.22</w:t>
              </w:r>
            </w:ins>
          </w:p>
        </w:tc>
        <w:tc>
          <w:tcPr>
            <w:tcW w:w="652" w:type="dxa"/>
            <w:vMerge w:val="restart"/>
            <w:tcBorders>
              <w:top w:val="single" w:sz="4" w:space="0" w:color="auto"/>
              <w:right w:val="single" w:sz="4" w:space="0" w:color="auto"/>
            </w:tcBorders>
            <w:vAlign w:val="center"/>
          </w:tcPr>
          <w:p w14:paraId="40875210" w14:textId="77777777" w:rsidR="00494D04" w:rsidRPr="007E0F91" w:rsidRDefault="00494D04" w:rsidP="00494D04">
            <w:pPr>
              <w:jc w:val="center"/>
              <w:rPr>
                <w:ins w:id="22792" w:author="Στάθης Καπ" w:date="2023-03-09T07:14:00Z"/>
                <w:sz w:val="16"/>
                <w:szCs w:val="16"/>
              </w:rPr>
            </w:pPr>
            <w:ins w:id="22793" w:author="Στάθης Καπ" w:date="2023-03-09T07:14:00Z">
              <w:r>
                <w:rPr>
                  <w:rFonts w:ascii="Calibri" w:hAnsi="Calibri" w:cs="Calibri"/>
                  <w:color w:val="000000"/>
                  <w:sz w:val="16"/>
                  <w:szCs w:val="16"/>
                </w:rPr>
                <w:t>0.257</w:t>
              </w:r>
            </w:ins>
          </w:p>
          <w:p w14:paraId="7AE09C68" w14:textId="77777777" w:rsidR="00494D04" w:rsidRPr="007E0F91" w:rsidRDefault="00494D04" w:rsidP="00494D04">
            <w:pPr>
              <w:jc w:val="center"/>
              <w:rPr>
                <w:ins w:id="22794" w:author="Στάθης Καπ" w:date="2023-03-09T07:14:00Z"/>
                <w:sz w:val="16"/>
                <w:szCs w:val="16"/>
              </w:rPr>
            </w:pPr>
            <w:ins w:id="22795" w:author="Στάθης Καπ" w:date="2023-03-09T07:14:00Z">
              <w:r>
                <w:rPr>
                  <w:rFonts w:ascii="Calibri" w:hAnsi="Calibri" w:cs="Calibri"/>
                  <w:color w:val="000000"/>
                  <w:sz w:val="16"/>
                  <w:szCs w:val="16"/>
                </w:rPr>
                <w:t>0.59</w:t>
              </w:r>
            </w:ins>
          </w:p>
          <w:p w14:paraId="7F159874" w14:textId="77777777" w:rsidR="00494D04" w:rsidRPr="007E0F91" w:rsidRDefault="00494D04" w:rsidP="00494D04">
            <w:pPr>
              <w:jc w:val="center"/>
              <w:rPr>
                <w:ins w:id="22796" w:author="Στάθης Καπ" w:date="2023-03-09T07:14:00Z"/>
                <w:sz w:val="16"/>
                <w:szCs w:val="16"/>
              </w:rPr>
            </w:pPr>
            <w:ins w:id="22797" w:author="Στάθης Καπ" w:date="2023-03-09T07:14:00Z">
              <w:r>
                <w:rPr>
                  <w:rFonts w:ascii="Calibri" w:hAnsi="Calibri" w:cs="Calibri"/>
                  <w:color w:val="000000"/>
                  <w:sz w:val="16"/>
                  <w:szCs w:val="16"/>
                </w:rPr>
                <w:t>0.593</w:t>
              </w:r>
            </w:ins>
          </w:p>
          <w:p w14:paraId="01191625" w14:textId="77777777" w:rsidR="00494D04" w:rsidRPr="007E0F91" w:rsidRDefault="00494D04" w:rsidP="00494D04">
            <w:pPr>
              <w:jc w:val="center"/>
              <w:rPr>
                <w:ins w:id="22798" w:author="Στάθης Καπ" w:date="2023-03-09T07:14:00Z"/>
                <w:sz w:val="16"/>
                <w:szCs w:val="16"/>
              </w:rPr>
            </w:pPr>
            <w:ins w:id="22799" w:author="Στάθης Καπ" w:date="2023-03-09T07:14:00Z">
              <w:r>
                <w:rPr>
                  <w:rFonts w:ascii="Calibri" w:hAnsi="Calibri" w:cs="Calibri"/>
                  <w:color w:val="000000"/>
                  <w:sz w:val="16"/>
                  <w:szCs w:val="16"/>
                </w:rPr>
                <w:t>0.488</w:t>
              </w:r>
            </w:ins>
          </w:p>
          <w:p w14:paraId="12DDBECA" w14:textId="77777777" w:rsidR="00494D04" w:rsidRPr="007E0F91" w:rsidRDefault="00494D04" w:rsidP="00494D04">
            <w:pPr>
              <w:jc w:val="center"/>
              <w:rPr>
                <w:ins w:id="22800" w:author="Στάθης Καπ" w:date="2023-03-09T07:14:00Z"/>
                <w:sz w:val="16"/>
                <w:szCs w:val="16"/>
              </w:rPr>
            </w:pPr>
            <w:ins w:id="22801" w:author="Στάθης Καπ" w:date="2023-03-09T07:14:00Z">
              <w:r>
                <w:rPr>
                  <w:rFonts w:ascii="Calibri" w:hAnsi="Calibri" w:cs="Calibri"/>
                  <w:color w:val="000000"/>
                  <w:sz w:val="16"/>
                  <w:szCs w:val="16"/>
                </w:rPr>
                <w:t>0.494</w:t>
              </w:r>
            </w:ins>
          </w:p>
          <w:p w14:paraId="63626DBE" w14:textId="77777777" w:rsidR="00494D04" w:rsidRPr="007E0F91" w:rsidRDefault="00494D04" w:rsidP="00494D04">
            <w:pPr>
              <w:jc w:val="center"/>
              <w:rPr>
                <w:ins w:id="22802" w:author="Στάθης Καπ" w:date="2023-03-09T07:14:00Z"/>
                <w:sz w:val="16"/>
                <w:szCs w:val="16"/>
              </w:rPr>
            </w:pPr>
            <w:ins w:id="22803" w:author="Στάθης Καπ" w:date="2023-03-09T07:14:00Z">
              <w:r>
                <w:rPr>
                  <w:rFonts w:ascii="Calibri" w:hAnsi="Calibri" w:cs="Calibri"/>
                  <w:color w:val="000000"/>
                  <w:sz w:val="16"/>
                  <w:szCs w:val="16"/>
                </w:rPr>
                <w:t>0.546</w:t>
              </w:r>
            </w:ins>
          </w:p>
          <w:p w14:paraId="1E8B1E1C" w14:textId="77777777" w:rsidR="00494D04" w:rsidRPr="007E0F91" w:rsidRDefault="00494D04" w:rsidP="00494D04">
            <w:pPr>
              <w:jc w:val="center"/>
              <w:rPr>
                <w:ins w:id="22804" w:author="Στάθης Καπ" w:date="2023-03-09T07:14:00Z"/>
                <w:sz w:val="16"/>
                <w:szCs w:val="16"/>
              </w:rPr>
            </w:pPr>
            <w:ins w:id="22805" w:author="Στάθης Καπ" w:date="2023-03-09T07:14:00Z">
              <w:r>
                <w:rPr>
                  <w:rFonts w:ascii="Calibri" w:hAnsi="Calibri" w:cs="Calibri"/>
                  <w:color w:val="000000"/>
                  <w:sz w:val="16"/>
                  <w:szCs w:val="16"/>
                </w:rPr>
                <w:t>0.686</w:t>
              </w:r>
            </w:ins>
          </w:p>
          <w:p w14:paraId="7C7F991A" w14:textId="77777777" w:rsidR="00494D04" w:rsidRPr="007E0F91" w:rsidRDefault="00494D04" w:rsidP="00494D04">
            <w:pPr>
              <w:jc w:val="center"/>
              <w:rPr>
                <w:ins w:id="22806" w:author="Στάθης Καπ" w:date="2023-03-09T07:14:00Z"/>
                <w:sz w:val="16"/>
                <w:szCs w:val="16"/>
              </w:rPr>
            </w:pPr>
            <w:ins w:id="22807" w:author="Στάθης Καπ" w:date="2023-03-09T07:14:00Z">
              <w:r>
                <w:rPr>
                  <w:rFonts w:ascii="Calibri" w:hAnsi="Calibri" w:cs="Calibri"/>
                  <w:color w:val="000000"/>
                  <w:sz w:val="16"/>
                  <w:szCs w:val="16"/>
                </w:rPr>
                <w:t>0.641</w:t>
              </w:r>
            </w:ins>
          </w:p>
          <w:p w14:paraId="473D7B60" w14:textId="77777777" w:rsidR="00494D04" w:rsidRPr="007E0F91" w:rsidRDefault="00494D04" w:rsidP="00494D04">
            <w:pPr>
              <w:jc w:val="center"/>
              <w:rPr>
                <w:ins w:id="22808" w:author="Στάθης Καπ" w:date="2023-03-09T07:14:00Z"/>
                <w:sz w:val="16"/>
                <w:szCs w:val="16"/>
              </w:rPr>
            </w:pPr>
            <w:ins w:id="22809" w:author="Στάθης Καπ" w:date="2023-03-09T07:14:00Z">
              <w:r>
                <w:rPr>
                  <w:rFonts w:ascii="Calibri" w:hAnsi="Calibri" w:cs="Calibri"/>
                  <w:color w:val="000000"/>
                  <w:sz w:val="16"/>
                  <w:szCs w:val="16"/>
                </w:rPr>
                <w:t>0.303</w:t>
              </w:r>
            </w:ins>
          </w:p>
          <w:p w14:paraId="6E584BE0" w14:textId="77777777" w:rsidR="00494D04" w:rsidRPr="007E0F91" w:rsidRDefault="00494D04" w:rsidP="00494D04">
            <w:pPr>
              <w:jc w:val="center"/>
              <w:rPr>
                <w:ins w:id="22810" w:author="Στάθης Καπ" w:date="2023-03-09T07:14:00Z"/>
                <w:sz w:val="16"/>
                <w:szCs w:val="16"/>
              </w:rPr>
            </w:pPr>
            <w:ins w:id="22811" w:author="Στάθης Καπ" w:date="2023-03-09T07:14:00Z">
              <w:r>
                <w:rPr>
                  <w:rFonts w:ascii="Calibri" w:hAnsi="Calibri" w:cs="Calibri"/>
                  <w:color w:val="000000"/>
                  <w:sz w:val="16"/>
                  <w:szCs w:val="16"/>
                </w:rPr>
                <w:t>0.423</w:t>
              </w:r>
            </w:ins>
          </w:p>
          <w:p w14:paraId="2E48CA0D" w14:textId="77777777" w:rsidR="00494D04" w:rsidRPr="007E0F91" w:rsidRDefault="00494D04" w:rsidP="00494D04">
            <w:pPr>
              <w:jc w:val="center"/>
              <w:rPr>
                <w:ins w:id="22812" w:author="Στάθης Καπ" w:date="2023-03-09T07:14:00Z"/>
                <w:sz w:val="16"/>
                <w:szCs w:val="16"/>
              </w:rPr>
            </w:pPr>
            <w:ins w:id="22813" w:author="Στάθης Καπ" w:date="2023-03-09T07:14:00Z">
              <w:r>
                <w:rPr>
                  <w:rFonts w:ascii="Calibri" w:hAnsi="Calibri" w:cs="Calibri"/>
                  <w:color w:val="000000"/>
                  <w:sz w:val="16"/>
                  <w:szCs w:val="16"/>
                </w:rPr>
                <w:t>0.259</w:t>
              </w:r>
            </w:ins>
          </w:p>
          <w:p w14:paraId="39772AA4" w14:textId="77777777" w:rsidR="00494D04" w:rsidRPr="007E0F91" w:rsidRDefault="00494D04" w:rsidP="00494D04">
            <w:pPr>
              <w:jc w:val="center"/>
              <w:rPr>
                <w:ins w:id="22814" w:author="Στάθης Καπ" w:date="2023-03-09T07:14:00Z"/>
                <w:sz w:val="16"/>
                <w:szCs w:val="16"/>
              </w:rPr>
            </w:pPr>
            <w:ins w:id="22815" w:author="Στάθης Καπ" w:date="2023-03-09T07:14:00Z">
              <w:r>
                <w:rPr>
                  <w:rFonts w:ascii="Calibri" w:hAnsi="Calibri" w:cs="Calibri"/>
                  <w:color w:val="000000"/>
                  <w:sz w:val="16"/>
                  <w:szCs w:val="16"/>
                </w:rPr>
                <w:t>0.184</w:t>
              </w:r>
            </w:ins>
          </w:p>
          <w:p w14:paraId="2E7056F9" w14:textId="77777777" w:rsidR="00494D04" w:rsidRPr="007E0F91" w:rsidRDefault="00494D04" w:rsidP="00494D04">
            <w:pPr>
              <w:jc w:val="center"/>
              <w:rPr>
                <w:ins w:id="22816" w:author="Στάθης Καπ" w:date="2023-03-09T07:14:00Z"/>
                <w:sz w:val="16"/>
                <w:szCs w:val="16"/>
              </w:rPr>
            </w:pPr>
            <w:ins w:id="22817" w:author="Στάθης Καπ" w:date="2023-03-09T07:14:00Z">
              <w:r>
                <w:rPr>
                  <w:rFonts w:ascii="Calibri" w:hAnsi="Calibri" w:cs="Calibri"/>
                  <w:color w:val="000000"/>
                  <w:sz w:val="16"/>
                  <w:szCs w:val="16"/>
                </w:rPr>
                <w:t>0.219</w:t>
              </w:r>
            </w:ins>
          </w:p>
          <w:p w14:paraId="18E16B6E" w14:textId="77777777" w:rsidR="00494D04" w:rsidRPr="007E0F91" w:rsidRDefault="00494D04" w:rsidP="00494D04">
            <w:pPr>
              <w:jc w:val="center"/>
              <w:rPr>
                <w:ins w:id="22818" w:author="Στάθης Καπ" w:date="2023-03-09T07:14:00Z"/>
                <w:sz w:val="16"/>
                <w:szCs w:val="16"/>
              </w:rPr>
            </w:pPr>
            <w:ins w:id="22819" w:author="Στάθης Καπ" w:date="2023-03-09T07:14:00Z">
              <w:r>
                <w:rPr>
                  <w:rFonts w:ascii="Calibri" w:hAnsi="Calibri" w:cs="Calibri"/>
                  <w:color w:val="000000"/>
                  <w:sz w:val="16"/>
                  <w:szCs w:val="16"/>
                </w:rPr>
                <w:t>0.201</w:t>
              </w:r>
            </w:ins>
          </w:p>
          <w:p w14:paraId="3A210722" w14:textId="77777777" w:rsidR="00494D04" w:rsidRPr="007E0F91" w:rsidRDefault="00494D04" w:rsidP="00494D04">
            <w:pPr>
              <w:jc w:val="center"/>
              <w:rPr>
                <w:ins w:id="22820" w:author="Στάθης Καπ" w:date="2023-03-09T07:14:00Z"/>
                <w:sz w:val="16"/>
                <w:szCs w:val="16"/>
              </w:rPr>
            </w:pPr>
            <w:ins w:id="22821" w:author="Στάθης Καπ" w:date="2023-03-09T07:14:00Z">
              <w:r>
                <w:rPr>
                  <w:rFonts w:ascii="Calibri" w:hAnsi="Calibri" w:cs="Calibri"/>
                  <w:color w:val="000000"/>
                  <w:sz w:val="16"/>
                  <w:szCs w:val="16"/>
                </w:rPr>
                <w:t>0.212</w:t>
              </w:r>
            </w:ins>
          </w:p>
          <w:p w14:paraId="4136545D" w14:textId="77777777" w:rsidR="00494D04" w:rsidRPr="007E0F91" w:rsidRDefault="00494D04" w:rsidP="00494D04">
            <w:pPr>
              <w:jc w:val="center"/>
              <w:rPr>
                <w:ins w:id="22822" w:author="Στάθης Καπ" w:date="2023-03-09T07:14:00Z"/>
                <w:sz w:val="16"/>
                <w:szCs w:val="16"/>
              </w:rPr>
            </w:pPr>
            <w:ins w:id="22823" w:author="Στάθης Καπ" w:date="2023-03-09T07:14:00Z">
              <w:r>
                <w:rPr>
                  <w:rFonts w:ascii="Calibri" w:hAnsi="Calibri" w:cs="Calibri"/>
                  <w:color w:val="000000"/>
                  <w:sz w:val="16"/>
                  <w:szCs w:val="16"/>
                </w:rPr>
                <w:t>0.205</w:t>
              </w:r>
            </w:ins>
          </w:p>
          <w:p w14:paraId="6412A15E" w14:textId="77777777" w:rsidR="00494D04" w:rsidRPr="007E0F91" w:rsidRDefault="00494D04" w:rsidP="00494D04">
            <w:pPr>
              <w:jc w:val="center"/>
              <w:rPr>
                <w:ins w:id="22824" w:author="Στάθης Καπ" w:date="2023-03-09T07:14:00Z"/>
                <w:sz w:val="16"/>
                <w:szCs w:val="16"/>
              </w:rPr>
            </w:pPr>
            <w:ins w:id="22825" w:author="Στάθης Καπ" w:date="2023-03-09T07:14:00Z">
              <w:r>
                <w:rPr>
                  <w:rFonts w:ascii="Calibri" w:hAnsi="Calibri" w:cs="Calibri"/>
                  <w:color w:val="000000"/>
                  <w:sz w:val="16"/>
                  <w:szCs w:val="16"/>
                </w:rPr>
                <w:t>0.398</w:t>
              </w:r>
            </w:ins>
          </w:p>
          <w:p w14:paraId="34FD6283" w14:textId="77777777" w:rsidR="00494D04" w:rsidRPr="007E0F91" w:rsidRDefault="00494D04" w:rsidP="00494D04">
            <w:pPr>
              <w:jc w:val="center"/>
              <w:rPr>
                <w:ins w:id="22826" w:author="Στάθης Καπ" w:date="2023-03-09T07:14:00Z"/>
                <w:sz w:val="16"/>
                <w:szCs w:val="16"/>
              </w:rPr>
            </w:pPr>
            <w:ins w:id="22827" w:author="Στάθης Καπ" w:date="2023-03-09T07:14:00Z">
              <w:r>
                <w:rPr>
                  <w:rFonts w:ascii="Calibri" w:hAnsi="Calibri" w:cs="Calibri"/>
                  <w:color w:val="000000"/>
                  <w:sz w:val="16"/>
                  <w:szCs w:val="16"/>
                </w:rPr>
                <w:t>0.549</w:t>
              </w:r>
            </w:ins>
          </w:p>
          <w:p w14:paraId="06A1BE84" w14:textId="77777777" w:rsidR="00494D04" w:rsidRPr="007E0F91" w:rsidRDefault="00494D04" w:rsidP="00494D04">
            <w:pPr>
              <w:jc w:val="center"/>
              <w:rPr>
                <w:ins w:id="22828" w:author="Στάθης Καπ" w:date="2023-03-09T07:14:00Z"/>
                <w:sz w:val="16"/>
                <w:szCs w:val="16"/>
              </w:rPr>
            </w:pPr>
            <w:ins w:id="22829" w:author="Στάθης Καπ" w:date="2023-03-09T07:14:00Z">
              <w:r>
                <w:rPr>
                  <w:rFonts w:ascii="Calibri" w:hAnsi="Calibri" w:cs="Calibri"/>
                  <w:color w:val="000000"/>
                  <w:sz w:val="16"/>
                  <w:szCs w:val="16"/>
                </w:rPr>
                <w:t>0.695</w:t>
              </w:r>
            </w:ins>
          </w:p>
          <w:p w14:paraId="629B0ED0" w14:textId="061693DE" w:rsidR="00494D04" w:rsidRPr="007E0F91" w:rsidRDefault="00494D04" w:rsidP="00494D04">
            <w:pPr>
              <w:jc w:val="center"/>
              <w:rPr>
                <w:ins w:id="22830" w:author="Στάθης Καπ" w:date="2023-03-09T06:37:00Z"/>
                <w:sz w:val="16"/>
                <w:szCs w:val="16"/>
              </w:rPr>
            </w:pPr>
            <w:ins w:id="22831" w:author="Στάθης Καπ" w:date="2023-03-09T07:14:00Z">
              <w:r>
                <w:rPr>
                  <w:rFonts w:ascii="Calibri" w:hAnsi="Calibri" w:cs="Calibri"/>
                  <w:color w:val="000000"/>
                  <w:sz w:val="16"/>
                  <w:szCs w:val="16"/>
                </w:rPr>
                <w:t>0.643</w:t>
              </w:r>
            </w:ins>
          </w:p>
        </w:tc>
        <w:tc>
          <w:tcPr>
            <w:tcW w:w="453" w:type="dxa"/>
            <w:tcBorders>
              <w:top w:val="single" w:sz="4" w:space="0" w:color="auto"/>
              <w:left w:val="single" w:sz="4" w:space="0" w:color="auto"/>
            </w:tcBorders>
            <w:vAlign w:val="center"/>
          </w:tcPr>
          <w:p w14:paraId="71942165" w14:textId="08C87C66" w:rsidR="00494D04" w:rsidRPr="007E0F91" w:rsidRDefault="00494D04" w:rsidP="00494D04">
            <w:pPr>
              <w:jc w:val="center"/>
              <w:rPr>
                <w:ins w:id="22832" w:author="Στάθης Καπ" w:date="2023-03-09T06:37:00Z"/>
                <w:sz w:val="16"/>
                <w:szCs w:val="16"/>
              </w:rPr>
            </w:pPr>
            <w:ins w:id="22833" w:author="Στάθης Καπ" w:date="2023-03-09T07:14:00Z">
              <w:r>
                <w:rPr>
                  <w:rFonts w:ascii="Calibri" w:hAnsi="Calibri" w:cs="Calibri"/>
                  <w:color w:val="000000"/>
                  <w:sz w:val="16"/>
                  <w:szCs w:val="16"/>
                </w:rPr>
                <w:t>400</w:t>
              </w:r>
            </w:ins>
          </w:p>
        </w:tc>
        <w:tc>
          <w:tcPr>
            <w:tcW w:w="454" w:type="dxa"/>
            <w:tcBorders>
              <w:top w:val="single" w:sz="4" w:space="0" w:color="auto"/>
            </w:tcBorders>
            <w:vAlign w:val="center"/>
          </w:tcPr>
          <w:p w14:paraId="5AD205BE" w14:textId="09445419" w:rsidR="00494D04" w:rsidRPr="007E0F91" w:rsidRDefault="00494D04" w:rsidP="00494D04">
            <w:pPr>
              <w:jc w:val="center"/>
              <w:rPr>
                <w:ins w:id="22834" w:author="Στάθης Καπ" w:date="2023-03-09T06:37:00Z"/>
                <w:sz w:val="16"/>
                <w:szCs w:val="16"/>
              </w:rPr>
            </w:pPr>
            <w:ins w:id="22835" w:author="Στάθης Καπ" w:date="2023-03-09T07:14:00Z">
              <w:r>
                <w:rPr>
                  <w:rFonts w:ascii="Calibri" w:hAnsi="Calibri" w:cs="Calibri"/>
                  <w:color w:val="000000"/>
                  <w:sz w:val="16"/>
                  <w:szCs w:val="16"/>
                </w:rPr>
                <w:t>0</w:t>
              </w:r>
            </w:ins>
          </w:p>
        </w:tc>
        <w:tc>
          <w:tcPr>
            <w:tcW w:w="454" w:type="dxa"/>
            <w:tcBorders>
              <w:top w:val="single" w:sz="4" w:space="0" w:color="auto"/>
            </w:tcBorders>
            <w:vAlign w:val="center"/>
          </w:tcPr>
          <w:p w14:paraId="46333326" w14:textId="46C59135" w:rsidR="00494D04" w:rsidRPr="007E0F91" w:rsidRDefault="00494D04" w:rsidP="00494D04">
            <w:pPr>
              <w:jc w:val="center"/>
              <w:rPr>
                <w:ins w:id="22836" w:author="Στάθης Καπ" w:date="2023-03-09T06:37:00Z"/>
                <w:sz w:val="16"/>
                <w:szCs w:val="16"/>
              </w:rPr>
            </w:pPr>
            <w:ins w:id="22837" w:author="Στάθης Καπ" w:date="2023-03-09T07:14:00Z">
              <w:r>
                <w:rPr>
                  <w:rFonts w:ascii="Calibri" w:hAnsi="Calibri" w:cs="Calibri"/>
                  <w:color w:val="000000"/>
                  <w:sz w:val="16"/>
                  <w:szCs w:val="16"/>
                </w:rPr>
                <w:t>0.248</w:t>
              </w:r>
            </w:ins>
          </w:p>
        </w:tc>
        <w:tc>
          <w:tcPr>
            <w:tcW w:w="457" w:type="dxa"/>
            <w:tcBorders>
              <w:top w:val="single" w:sz="4" w:space="0" w:color="auto"/>
              <w:right w:val="single" w:sz="4" w:space="0" w:color="auto"/>
            </w:tcBorders>
            <w:vAlign w:val="center"/>
          </w:tcPr>
          <w:p w14:paraId="353E0C93" w14:textId="24606BA8" w:rsidR="00494D04" w:rsidRPr="007E0F91" w:rsidRDefault="00494D04" w:rsidP="00494D04">
            <w:pPr>
              <w:jc w:val="center"/>
              <w:rPr>
                <w:ins w:id="22838" w:author="Στάθης Καπ" w:date="2023-03-09T06:37:00Z"/>
                <w:sz w:val="16"/>
                <w:szCs w:val="16"/>
              </w:rPr>
            </w:pPr>
            <w:ins w:id="22839" w:author="Στάθης Καπ" w:date="2023-03-09T07:14:00Z">
              <w:r>
                <w:rPr>
                  <w:rFonts w:ascii="Calibri" w:hAnsi="Calibri" w:cs="Calibri"/>
                  <w:color w:val="000000"/>
                  <w:sz w:val="16"/>
                  <w:szCs w:val="16"/>
                </w:rPr>
                <w:t>3.5</w:t>
              </w:r>
            </w:ins>
          </w:p>
        </w:tc>
        <w:tc>
          <w:tcPr>
            <w:tcW w:w="453" w:type="dxa"/>
            <w:tcBorders>
              <w:top w:val="single" w:sz="4" w:space="0" w:color="auto"/>
              <w:left w:val="single" w:sz="4" w:space="0" w:color="auto"/>
            </w:tcBorders>
            <w:vAlign w:val="center"/>
          </w:tcPr>
          <w:p w14:paraId="28754017" w14:textId="2E7BE5DE" w:rsidR="00494D04" w:rsidRPr="007E0F91" w:rsidRDefault="00494D04" w:rsidP="00494D04">
            <w:pPr>
              <w:jc w:val="center"/>
              <w:rPr>
                <w:ins w:id="22840" w:author="Στάθης Καπ" w:date="2023-03-09T06:37:00Z"/>
                <w:sz w:val="16"/>
                <w:szCs w:val="16"/>
              </w:rPr>
            </w:pPr>
            <w:ins w:id="22841" w:author="Στάθης Καπ" w:date="2023-03-09T07:14:00Z">
              <w:r>
                <w:rPr>
                  <w:rFonts w:ascii="Calibri" w:hAnsi="Calibri" w:cs="Calibri"/>
                  <w:color w:val="000000"/>
                  <w:sz w:val="16"/>
                  <w:szCs w:val="16"/>
                </w:rPr>
                <w:t>400</w:t>
              </w:r>
            </w:ins>
          </w:p>
        </w:tc>
        <w:tc>
          <w:tcPr>
            <w:tcW w:w="454" w:type="dxa"/>
            <w:tcBorders>
              <w:top w:val="single" w:sz="4" w:space="0" w:color="auto"/>
            </w:tcBorders>
            <w:vAlign w:val="center"/>
          </w:tcPr>
          <w:p w14:paraId="35288048" w14:textId="261C5B0A" w:rsidR="00494D04" w:rsidRPr="007E0F91" w:rsidRDefault="00494D04" w:rsidP="00494D04">
            <w:pPr>
              <w:jc w:val="center"/>
              <w:rPr>
                <w:ins w:id="22842" w:author="Στάθης Καπ" w:date="2023-03-09T06:37:00Z"/>
                <w:sz w:val="16"/>
                <w:szCs w:val="16"/>
              </w:rPr>
            </w:pPr>
            <w:ins w:id="22843" w:author="Στάθης Καπ" w:date="2023-03-09T07:14:00Z">
              <w:r>
                <w:rPr>
                  <w:rFonts w:ascii="Calibri" w:hAnsi="Calibri" w:cs="Calibri"/>
                  <w:color w:val="000000"/>
                  <w:sz w:val="16"/>
                  <w:szCs w:val="16"/>
                </w:rPr>
                <w:t>0</w:t>
              </w:r>
            </w:ins>
          </w:p>
        </w:tc>
        <w:tc>
          <w:tcPr>
            <w:tcW w:w="454" w:type="dxa"/>
            <w:tcBorders>
              <w:top w:val="single" w:sz="4" w:space="0" w:color="auto"/>
            </w:tcBorders>
            <w:vAlign w:val="center"/>
          </w:tcPr>
          <w:p w14:paraId="6DCE2065" w14:textId="4FD5A8F3" w:rsidR="00494D04" w:rsidRPr="007E0F91" w:rsidRDefault="00494D04" w:rsidP="00494D04">
            <w:pPr>
              <w:jc w:val="center"/>
              <w:rPr>
                <w:ins w:id="22844" w:author="Στάθης Καπ" w:date="2023-03-09T06:37:00Z"/>
                <w:sz w:val="16"/>
                <w:szCs w:val="16"/>
              </w:rPr>
            </w:pPr>
            <w:ins w:id="22845" w:author="Στάθης Καπ" w:date="2023-03-09T07:14:00Z">
              <w:r>
                <w:rPr>
                  <w:rFonts w:ascii="Calibri" w:hAnsi="Calibri" w:cs="Calibri"/>
                  <w:color w:val="000000"/>
                  <w:sz w:val="16"/>
                  <w:szCs w:val="16"/>
                </w:rPr>
                <w:t>0.256</w:t>
              </w:r>
            </w:ins>
          </w:p>
        </w:tc>
        <w:tc>
          <w:tcPr>
            <w:tcW w:w="454" w:type="dxa"/>
            <w:tcBorders>
              <w:top w:val="single" w:sz="4" w:space="0" w:color="auto"/>
              <w:right w:val="single" w:sz="4" w:space="0" w:color="auto"/>
            </w:tcBorders>
            <w:vAlign w:val="center"/>
          </w:tcPr>
          <w:p w14:paraId="17BDC585" w14:textId="52BF4E23" w:rsidR="00494D04" w:rsidRPr="007E0F91" w:rsidRDefault="00494D04" w:rsidP="00494D04">
            <w:pPr>
              <w:jc w:val="center"/>
              <w:rPr>
                <w:ins w:id="22846" w:author="Στάθης Καπ" w:date="2023-03-09T06:37:00Z"/>
                <w:sz w:val="16"/>
                <w:szCs w:val="16"/>
              </w:rPr>
            </w:pPr>
            <w:ins w:id="22847" w:author="Στάθης Καπ" w:date="2023-03-09T07:14:00Z">
              <w:r>
                <w:rPr>
                  <w:rFonts w:ascii="Calibri" w:hAnsi="Calibri" w:cs="Calibri"/>
                  <w:color w:val="000000"/>
                  <w:sz w:val="16"/>
                  <w:szCs w:val="16"/>
                </w:rPr>
                <w:t>0.39</w:t>
              </w:r>
            </w:ins>
          </w:p>
        </w:tc>
        <w:tc>
          <w:tcPr>
            <w:tcW w:w="453" w:type="dxa"/>
            <w:tcBorders>
              <w:top w:val="single" w:sz="4" w:space="0" w:color="auto"/>
              <w:left w:val="single" w:sz="4" w:space="0" w:color="auto"/>
            </w:tcBorders>
            <w:vAlign w:val="center"/>
          </w:tcPr>
          <w:p w14:paraId="664F387C" w14:textId="0B08A17B" w:rsidR="00494D04" w:rsidRPr="007E0F91" w:rsidRDefault="00494D04" w:rsidP="00494D04">
            <w:pPr>
              <w:jc w:val="center"/>
              <w:rPr>
                <w:ins w:id="22848" w:author="Στάθης Καπ" w:date="2023-03-09T06:37:00Z"/>
                <w:sz w:val="16"/>
                <w:szCs w:val="16"/>
              </w:rPr>
            </w:pPr>
            <w:ins w:id="22849" w:author="Στάθης Καπ" w:date="2023-03-09T07:14:00Z">
              <w:r>
                <w:rPr>
                  <w:rFonts w:ascii="Calibri" w:hAnsi="Calibri" w:cs="Calibri"/>
                  <w:color w:val="000000"/>
                  <w:sz w:val="16"/>
                  <w:szCs w:val="16"/>
                </w:rPr>
                <w:t>400</w:t>
              </w:r>
            </w:ins>
          </w:p>
        </w:tc>
        <w:tc>
          <w:tcPr>
            <w:tcW w:w="454" w:type="dxa"/>
            <w:tcBorders>
              <w:top w:val="single" w:sz="4" w:space="0" w:color="auto"/>
            </w:tcBorders>
            <w:vAlign w:val="center"/>
          </w:tcPr>
          <w:p w14:paraId="0836DD98" w14:textId="3BD83C27" w:rsidR="00494D04" w:rsidRPr="007E0F91" w:rsidRDefault="00494D04" w:rsidP="00494D04">
            <w:pPr>
              <w:jc w:val="center"/>
              <w:rPr>
                <w:ins w:id="22850" w:author="Στάθης Καπ" w:date="2023-03-09T06:37:00Z"/>
                <w:sz w:val="16"/>
                <w:szCs w:val="16"/>
              </w:rPr>
            </w:pPr>
            <w:ins w:id="22851" w:author="Στάθης Καπ" w:date="2023-03-09T07:14:00Z">
              <w:r>
                <w:rPr>
                  <w:rFonts w:ascii="Calibri" w:hAnsi="Calibri" w:cs="Calibri"/>
                  <w:color w:val="000000"/>
                  <w:sz w:val="16"/>
                  <w:szCs w:val="16"/>
                </w:rPr>
                <w:t>0</w:t>
              </w:r>
            </w:ins>
          </w:p>
        </w:tc>
        <w:tc>
          <w:tcPr>
            <w:tcW w:w="454" w:type="dxa"/>
            <w:tcBorders>
              <w:top w:val="single" w:sz="4" w:space="0" w:color="auto"/>
            </w:tcBorders>
            <w:vAlign w:val="center"/>
          </w:tcPr>
          <w:p w14:paraId="3BDFBCF4" w14:textId="1D201B59" w:rsidR="00494D04" w:rsidRPr="007E0F91" w:rsidRDefault="00494D04" w:rsidP="00494D04">
            <w:pPr>
              <w:jc w:val="center"/>
              <w:rPr>
                <w:ins w:id="22852" w:author="Στάθης Καπ" w:date="2023-03-09T06:37:00Z"/>
                <w:sz w:val="16"/>
                <w:szCs w:val="16"/>
              </w:rPr>
            </w:pPr>
            <w:ins w:id="22853" w:author="Στάθης Καπ" w:date="2023-03-09T07:14:00Z">
              <w:r>
                <w:rPr>
                  <w:rFonts w:ascii="Calibri" w:hAnsi="Calibri" w:cs="Calibri"/>
                  <w:color w:val="000000"/>
                  <w:sz w:val="16"/>
                  <w:szCs w:val="16"/>
                </w:rPr>
                <w:t>0.316</w:t>
              </w:r>
            </w:ins>
          </w:p>
        </w:tc>
        <w:tc>
          <w:tcPr>
            <w:tcW w:w="461" w:type="dxa"/>
            <w:tcBorders>
              <w:top w:val="single" w:sz="4" w:space="0" w:color="auto"/>
              <w:right w:val="single" w:sz="4" w:space="0" w:color="auto"/>
            </w:tcBorders>
            <w:vAlign w:val="center"/>
          </w:tcPr>
          <w:p w14:paraId="1160A0FA" w14:textId="73C5EACA" w:rsidR="00494D04" w:rsidRPr="007E0F91" w:rsidRDefault="00494D04" w:rsidP="00494D04">
            <w:pPr>
              <w:jc w:val="center"/>
              <w:rPr>
                <w:ins w:id="22854" w:author="Στάθης Καπ" w:date="2023-03-09T06:37:00Z"/>
                <w:sz w:val="16"/>
                <w:szCs w:val="16"/>
              </w:rPr>
            </w:pPr>
            <w:ins w:id="22855" w:author="Στάθης Καπ" w:date="2023-03-09T07:14:00Z">
              <w:r>
                <w:rPr>
                  <w:rFonts w:ascii="Calibri" w:hAnsi="Calibri" w:cs="Calibri"/>
                  <w:color w:val="000000"/>
                  <w:sz w:val="16"/>
                  <w:szCs w:val="16"/>
                </w:rPr>
                <w:t>-22.96</w:t>
              </w:r>
            </w:ins>
          </w:p>
        </w:tc>
      </w:tr>
      <w:tr w:rsidR="00494D04" w14:paraId="5DCD1DE3" w14:textId="77777777" w:rsidTr="009861B1">
        <w:trPr>
          <w:trHeight w:val="170"/>
          <w:jc w:val="center"/>
          <w:ins w:id="2285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D50EBD4" w14:textId="77777777" w:rsidR="00494D04" w:rsidRPr="007E0F91" w:rsidRDefault="00494D04" w:rsidP="00494D04">
            <w:pPr>
              <w:jc w:val="center"/>
              <w:rPr>
                <w:ins w:id="22857" w:author="Στάθης Καπ" w:date="2023-03-09T06:37:00Z"/>
                <w:sz w:val="16"/>
                <w:szCs w:val="16"/>
              </w:rPr>
            </w:pPr>
            <w:ins w:id="22858" w:author="Στάθης Καπ" w:date="2023-03-09T06:37:00Z">
              <w:r w:rsidRPr="009861B1">
                <w:rPr>
                  <w:rFonts w:ascii="Calibri" w:hAnsi="Calibri" w:cs="Calibri"/>
                  <w:color w:val="000000"/>
                  <w:sz w:val="16"/>
                  <w:szCs w:val="16"/>
                </w:rPr>
                <w:t>c103</w:t>
              </w:r>
            </w:ins>
          </w:p>
        </w:tc>
        <w:tc>
          <w:tcPr>
            <w:tcW w:w="565" w:type="dxa"/>
            <w:tcBorders>
              <w:left w:val="single" w:sz="4" w:space="0" w:color="auto"/>
            </w:tcBorders>
            <w:vAlign w:val="center"/>
          </w:tcPr>
          <w:p w14:paraId="3473F9CF" w14:textId="7CB0E04F" w:rsidR="00494D04" w:rsidRPr="007E0F91" w:rsidRDefault="00494D04" w:rsidP="00494D04">
            <w:pPr>
              <w:jc w:val="center"/>
              <w:rPr>
                <w:ins w:id="22859" w:author="Στάθης Καπ" w:date="2023-03-09T06:37:00Z"/>
                <w:sz w:val="16"/>
                <w:szCs w:val="16"/>
              </w:rPr>
            </w:pPr>
            <w:ins w:id="22860" w:author="Στάθης Καπ" w:date="2023-03-09T07:14:00Z">
              <w:r>
                <w:rPr>
                  <w:rFonts w:ascii="Calibri" w:hAnsi="Calibri" w:cs="Calibri"/>
                  <w:color w:val="000000"/>
                  <w:sz w:val="16"/>
                  <w:szCs w:val="16"/>
                </w:rPr>
                <w:t>1210</w:t>
              </w:r>
            </w:ins>
          </w:p>
        </w:tc>
        <w:tc>
          <w:tcPr>
            <w:tcW w:w="679" w:type="dxa"/>
            <w:tcBorders>
              <w:right w:val="single" w:sz="4" w:space="0" w:color="auto"/>
            </w:tcBorders>
            <w:vAlign w:val="center"/>
          </w:tcPr>
          <w:p w14:paraId="60435336" w14:textId="3BCC552F" w:rsidR="00494D04" w:rsidRPr="007E0F91" w:rsidRDefault="00494D04" w:rsidP="00494D04">
            <w:pPr>
              <w:jc w:val="center"/>
              <w:rPr>
                <w:ins w:id="22861" w:author="Στάθης Καπ" w:date="2023-03-09T06:37:00Z"/>
                <w:sz w:val="16"/>
                <w:szCs w:val="16"/>
              </w:rPr>
            </w:pPr>
            <w:ins w:id="22862" w:author="Στάθης Καπ" w:date="2023-03-09T07:14:00Z">
              <w:r>
                <w:rPr>
                  <w:rFonts w:ascii="Calibri" w:hAnsi="Calibri" w:cs="Calibri"/>
                  <w:color w:val="000000"/>
                  <w:sz w:val="16"/>
                  <w:szCs w:val="16"/>
                </w:rPr>
                <w:t>1150</w:t>
              </w:r>
            </w:ins>
          </w:p>
        </w:tc>
        <w:tc>
          <w:tcPr>
            <w:tcW w:w="453" w:type="dxa"/>
            <w:tcBorders>
              <w:left w:val="single" w:sz="4" w:space="0" w:color="auto"/>
            </w:tcBorders>
            <w:vAlign w:val="center"/>
          </w:tcPr>
          <w:p w14:paraId="11DC36BB" w14:textId="1F1B0C0D" w:rsidR="00494D04" w:rsidRPr="007E0F91" w:rsidRDefault="00494D04" w:rsidP="00494D04">
            <w:pPr>
              <w:jc w:val="center"/>
              <w:rPr>
                <w:ins w:id="22863" w:author="Στάθης Καπ" w:date="2023-03-09T06:37:00Z"/>
                <w:sz w:val="16"/>
                <w:szCs w:val="16"/>
              </w:rPr>
            </w:pPr>
            <w:ins w:id="22864" w:author="Στάθης Καπ" w:date="2023-03-09T07:14:00Z">
              <w:r>
                <w:rPr>
                  <w:rFonts w:ascii="Calibri" w:hAnsi="Calibri" w:cs="Calibri"/>
                  <w:color w:val="000000"/>
                  <w:sz w:val="16"/>
                  <w:szCs w:val="16"/>
                </w:rPr>
                <w:t>840</w:t>
              </w:r>
            </w:ins>
          </w:p>
        </w:tc>
        <w:tc>
          <w:tcPr>
            <w:tcW w:w="708" w:type="dxa"/>
            <w:vAlign w:val="center"/>
          </w:tcPr>
          <w:p w14:paraId="482C5DEE" w14:textId="77E06521" w:rsidR="00494D04" w:rsidRPr="007E0F91" w:rsidRDefault="00494D04" w:rsidP="00494D04">
            <w:pPr>
              <w:jc w:val="center"/>
              <w:rPr>
                <w:ins w:id="22865" w:author="Στάθης Καπ" w:date="2023-03-09T06:37:00Z"/>
                <w:sz w:val="16"/>
                <w:szCs w:val="16"/>
              </w:rPr>
            </w:pPr>
            <w:ins w:id="22866" w:author="Στάθης Καπ" w:date="2023-03-09T07:14:00Z">
              <w:r>
                <w:rPr>
                  <w:rFonts w:ascii="Calibri" w:hAnsi="Calibri" w:cs="Calibri"/>
                  <w:color w:val="000000"/>
                  <w:sz w:val="16"/>
                  <w:szCs w:val="16"/>
                </w:rPr>
                <w:t>30.58</w:t>
              </w:r>
            </w:ins>
          </w:p>
        </w:tc>
        <w:tc>
          <w:tcPr>
            <w:tcW w:w="652" w:type="dxa"/>
            <w:vMerge/>
            <w:tcBorders>
              <w:right w:val="single" w:sz="4" w:space="0" w:color="auto"/>
            </w:tcBorders>
            <w:vAlign w:val="center"/>
          </w:tcPr>
          <w:p w14:paraId="691C3D90" w14:textId="77777777" w:rsidR="00494D04" w:rsidRPr="007E0F91" w:rsidRDefault="00494D04" w:rsidP="00494D04">
            <w:pPr>
              <w:jc w:val="center"/>
              <w:rPr>
                <w:ins w:id="22867" w:author="Στάθης Καπ" w:date="2023-03-09T06:37:00Z"/>
                <w:sz w:val="16"/>
                <w:szCs w:val="16"/>
              </w:rPr>
            </w:pPr>
          </w:p>
        </w:tc>
        <w:tc>
          <w:tcPr>
            <w:tcW w:w="453" w:type="dxa"/>
            <w:tcBorders>
              <w:left w:val="single" w:sz="4" w:space="0" w:color="auto"/>
            </w:tcBorders>
            <w:vAlign w:val="center"/>
          </w:tcPr>
          <w:p w14:paraId="7B72AFCD" w14:textId="2BE73420" w:rsidR="00494D04" w:rsidRPr="007E0F91" w:rsidRDefault="00494D04" w:rsidP="00494D04">
            <w:pPr>
              <w:jc w:val="center"/>
              <w:rPr>
                <w:ins w:id="22868" w:author="Στάθης Καπ" w:date="2023-03-09T06:37:00Z"/>
                <w:sz w:val="16"/>
                <w:szCs w:val="16"/>
              </w:rPr>
            </w:pPr>
            <w:ins w:id="22869" w:author="Στάθης Καπ" w:date="2023-03-09T07:14:00Z">
              <w:r>
                <w:rPr>
                  <w:rFonts w:ascii="Calibri" w:hAnsi="Calibri" w:cs="Calibri"/>
                  <w:color w:val="000000"/>
                  <w:sz w:val="16"/>
                  <w:szCs w:val="16"/>
                </w:rPr>
                <w:t>810</w:t>
              </w:r>
            </w:ins>
          </w:p>
        </w:tc>
        <w:tc>
          <w:tcPr>
            <w:tcW w:w="454" w:type="dxa"/>
            <w:vAlign w:val="center"/>
          </w:tcPr>
          <w:p w14:paraId="79CF3A4A" w14:textId="0181D37B" w:rsidR="00494D04" w:rsidRPr="007E0F91" w:rsidRDefault="00494D04" w:rsidP="00494D04">
            <w:pPr>
              <w:jc w:val="center"/>
              <w:rPr>
                <w:ins w:id="22870" w:author="Στάθης Καπ" w:date="2023-03-09T06:37:00Z"/>
                <w:sz w:val="16"/>
                <w:szCs w:val="16"/>
              </w:rPr>
            </w:pPr>
            <w:ins w:id="22871" w:author="Στάθης Καπ" w:date="2023-03-09T07:14:00Z">
              <w:r>
                <w:rPr>
                  <w:rFonts w:ascii="Calibri" w:hAnsi="Calibri" w:cs="Calibri"/>
                  <w:color w:val="000000"/>
                  <w:sz w:val="16"/>
                  <w:szCs w:val="16"/>
                </w:rPr>
                <w:t>3.57</w:t>
              </w:r>
            </w:ins>
          </w:p>
        </w:tc>
        <w:tc>
          <w:tcPr>
            <w:tcW w:w="454" w:type="dxa"/>
            <w:vAlign w:val="center"/>
          </w:tcPr>
          <w:p w14:paraId="1DFC1B9A" w14:textId="085504E2" w:rsidR="00494D04" w:rsidRPr="007E0F91" w:rsidRDefault="00494D04" w:rsidP="00494D04">
            <w:pPr>
              <w:jc w:val="center"/>
              <w:rPr>
                <w:ins w:id="22872" w:author="Στάθης Καπ" w:date="2023-03-09T06:37:00Z"/>
                <w:sz w:val="16"/>
                <w:szCs w:val="16"/>
              </w:rPr>
            </w:pPr>
            <w:ins w:id="22873" w:author="Στάθης Καπ" w:date="2023-03-09T07:14:00Z">
              <w:r>
                <w:rPr>
                  <w:rFonts w:ascii="Calibri" w:hAnsi="Calibri" w:cs="Calibri"/>
                  <w:color w:val="000000"/>
                  <w:sz w:val="16"/>
                  <w:szCs w:val="16"/>
                </w:rPr>
                <w:t>0.489</w:t>
              </w:r>
            </w:ins>
          </w:p>
        </w:tc>
        <w:tc>
          <w:tcPr>
            <w:tcW w:w="457" w:type="dxa"/>
            <w:tcBorders>
              <w:right w:val="single" w:sz="4" w:space="0" w:color="auto"/>
            </w:tcBorders>
            <w:vAlign w:val="center"/>
          </w:tcPr>
          <w:p w14:paraId="6BBB9A04" w14:textId="40A9067A" w:rsidR="00494D04" w:rsidRPr="007E0F91" w:rsidRDefault="00494D04" w:rsidP="00494D04">
            <w:pPr>
              <w:jc w:val="center"/>
              <w:rPr>
                <w:ins w:id="22874" w:author="Στάθης Καπ" w:date="2023-03-09T06:37:00Z"/>
                <w:sz w:val="16"/>
                <w:szCs w:val="16"/>
              </w:rPr>
            </w:pPr>
            <w:ins w:id="22875" w:author="Στάθης Καπ" w:date="2023-03-09T07:14:00Z">
              <w:r>
                <w:rPr>
                  <w:rFonts w:ascii="Calibri" w:hAnsi="Calibri" w:cs="Calibri"/>
                  <w:color w:val="000000"/>
                  <w:sz w:val="16"/>
                  <w:szCs w:val="16"/>
                </w:rPr>
                <w:t>17.12</w:t>
              </w:r>
            </w:ins>
          </w:p>
        </w:tc>
        <w:tc>
          <w:tcPr>
            <w:tcW w:w="453" w:type="dxa"/>
            <w:tcBorders>
              <w:left w:val="single" w:sz="4" w:space="0" w:color="auto"/>
            </w:tcBorders>
            <w:vAlign w:val="center"/>
          </w:tcPr>
          <w:p w14:paraId="171078B4" w14:textId="1C6128C4" w:rsidR="00494D04" w:rsidRPr="007E0F91" w:rsidRDefault="00494D04" w:rsidP="00494D04">
            <w:pPr>
              <w:jc w:val="center"/>
              <w:rPr>
                <w:ins w:id="22876" w:author="Στάθης Καπ" w:date="2023-03-09T06:37:00Z"/>
                <w:sz w:val="16"/>
                <w:szCs w:val="16"/>
              </w:rPr>
            </w:pPr>
            <w:ins w:id="22877" w:author="Στάθης Καπ" w:date="2023-03-09T07:14:00Z">
              <w:r>
                <w:rPr>
                  <w:rFonts w:ascii="Calibri" w:hAnsi="Calibri" w:cs="Calibri"/>
                  <w:color w:val="000000"/>
                  <w:sz w:val="16"/>
                  <w:szCs w:val="16"/>
                </w:rPr>
                <w:t>770</w:t>
              </w:r>
            </w:ins>
          </w:p>
        </w:tc>
        <w:tc>
          <w:tcPr>
            <w:tcW w:w="454" w:type="dxa"/>
            <w:vAlign w:val="center"/>
          </w:tcPr>
          <w:p w14:paraId="6DF33E92" w14:textId="179A80F5" w:rsidR="00494D04" w:rsidRPr="007E0F91" w:rsidRDefault="00494D04" w:rsidP="00494D04">
            <w:pPr>
              <w:jc w:val="center"/>
              <w:rPr>
                <w:ins w:id="22878" w:author="Στάθης Καπ" w:date="2023-03-09T06:37:00Z"/>
                <w:sz w:val="16"/>
                <w:szCs w:val="16"/>
              </w:rPr>
            </w:pPr>
            <w:ins w:id="22879" w:author="Στάθης Καπ" w:date="2023-03-09T07:14:00Z">
              <w:r>
                <w:rPr>
                  <w:rFonts w:ascii="Calibri" w:hAnsi="Calibri" w:cs="Calibri"/>
                  <w:color w:val="000000"/>
                  <w:sz w:val="16"/>
                  <w:szCs w:val="16"/>
                </w:rPr>
                <w:t>8.33</w:t>
              </w:r>
            </w:ins>
          </w:p>
        </w:tc>
        <w:tc>
          <w:tcPr>
            <w:tcW w:w="454" w:type="dxa"/>
            <w:vAlign w:val="center"/>
          </w:tcPr>
          <w:p w14:paraId="27B4552F" w14:textId="6BB9D58D" w:rsidR="00494D04" w:rsidRPr="007E0F91" w:rsidRDefault="00494D04" w:rsidP="00494D04">
            <w:pPr>
              <w:jc w:val="center"/>
              <w:rPr>
                <w:ins w:id="22880" w:author="Στάθης Καπ" w:date="2023-03-09T06:37:00Z"/>
                <w:sz w:val="16"/>
                <w:szCs w:val="16"/>
              </w:rPr>
            </w:pPr>
            <w:ins w:id="22881" w:author="Στάθης Καπ" w:date="2023-03-09T07:14:00Z">
              <w:r>
                <w:rPr>
                  <w:rFonts w:ascii="Calibri" w:hAnsi="Calibri" w:cs="Calibri"/>
                  <w:color w:val="000000"/>
                  <w:sz w:val="16"/>
                  <w:szCs w:val="16"/>
                </w:rPr>
                <w:t>0.299</w:t>
              </w:r>
            </w:ins>
          </w:p>
        </w:tc>
        <w:tc>
          <w:tcPr>
            <w:tcW w:w="454" w:type="dxa"/>
            <w:tcBorders>
              <w:right w:val="single" w:sz="4" w:space="0" w:color="auto"/>
            </w:tcBorders>
            <w:vAlign w:val="center"/>
          </w:tcPr>
          <w:p w14:paraId="4C34C683" w14:textId="5342699F" w:rsidR="00494D04" w:rsidRPr="007E0F91" w:rsidRDefault="00494D04" w:rsidP="00494D04">
            <w:pPr>
              <w:jc w:val="center"/>
              <w:rPr>
                <w:ins w:id="22882" w:author="Στάθης Καπ" w:date="2023-03-09T06:37:00Z"/>
                <w:sz w:val="16"/>
                <w:szCs w:val="16"/>
              </w:rPr>
            </w:pPr>
            <w:ins w:id="22883" w:author="Στάθης Καπ" w:date="2023-03-09T07:14:00Z">
              <w:r>
                <w:rPr>
                  <w:rFonts w:ascii="Calibri" w:hAnsi="Calibri" w:cs="Calibri"/>
                  <w:color w:val="000000"/>
                  <w:sz w:val="16"/>
                  <w:szCs w:val="16"/>
                </w:rPr>
                <w:t>49.32</w:t>
              </w:r>
            </w:ins>
          </w:p>
        </w:tc>
        <w:tc>
          <w:tcPr>
            <w:tcW w:w="453" w:type="dxa"/>
            <w:tcBorders>
              <w:left w:val="single" w:sz="4" w:space="0" w:color="auto"/>
            </w:tcBorders>
            <w:vAlign w:val="center"/>
          </w:tcPr>
          <w:p w14:paraId="1FB072A6" w14:textId="2A9F83A6" w:rsidR="00494D04" w:rsidRPr="007E0F91" w:rsidRDefault="00494D04" w:rsidP="00494D04">
            <w:pPr>
              <w:jc w:val="center"/>
              <w:rPr>
                <w:ins w:id="22884" w:author="Στάθης Καπ" w:date="2023-03-09T06:37:00Z"/>
                <w:sz w:val="16"/>
                <w:szCs w:val="16"/>
              </w:rPr>
            </w:pPr>
            <w:ins w:id="22885" w:author="Στάθης Καπ" w:date="2023-03-09T07:14:00Z">
              <w:r>
                <w:rPr>
                  <w:rFonts w:ascii="Calibri" w:hAnsi="Calibri" w:cs="Calibri"/>
                  <w:color w:val="000000"/>
                  <w:sz w:val="16"/>
                  <w:szCs w:val="16"/>
                </w:rPr>
                <w:t>730</w:t>
              </w:r>
            </w:ins>
          </w:p>
        </w:tc>
        <w:tc>
          <w:tcPr>
            <w:tcW w:w="454" w:type="dxa"/>
            <w:vAlign w:val="center"/>
          </w:tcPr>
          <w:p w14:paraId="4F2B02BA" w14:textId="06442D8D" w:rsidR="00494D04" w:rsidRPr="007E0F91" w:rsidRDefault="00494D04" w:rsidP="00494D04">
            <w:pPr>
              <w:jc w:val="center"/>
              <w:rPr>
                <w:ins w:id="22886" w:author="Στάθης Καπ" w:date="2023-03-09T06:37:00Z"/>
                <w:sz w:val="16"/>
                <w:szCs w:val="16"/>
              </w:rPr>
            </w:pPr>
            <w:ins w:id="22887" w:author="Στάθης Καπ" w:date="2023-03-09T07:14:00Z">
              <w:r>
                <w:rPr>
                  <w:rFonts w:ascii="Calibri" w:hAnsi="Calibri" w:cs="Calibri"/>
                  <w:color w:val="000000"/>
                  <w:sz w:val="16"/>
                  <w:szCs w:val="16"/>
                </w:rPr>
                <w:t>13.1</w:t>
              </w:r>
            </w:ins>
          </w:p>
        </w:tc>
        <w:tc>
          <w:tcPr>
            <w:tcW w:w="454" w:type="dxa"/>
            <w:vAlign w:val="center"/>
          </w:tcPr>
          <w:p w14:paraId="40146ACB" w14:textId="5216E1C4" w:rsidR="00494D04" w:rsidRPr="007E0F91" w:rsidRDefault="00494D04" w:rsidP="00494D04">
            <w:pPr>
              <w:jc w:val="center"/>
              <w:rPr>
                <w:ins w:id="22888" w:author="Στάθης Καπ" w:date="2023-03-09T06:37:00Z"/>
                <w:sz w:val="16"/>
                <w:szCs w:val="16"/>
              </w:rPr>
            </w:pPr>
            <w:ins w:id="22889" w:author="Στάθης Καπ" w:date="2023-03-09T07:14:00Z">
              <w:r>
                <w:rPr>
                  <w:rFonts w:ascii="Calibri" w:hAnsi="Calibri" w:cs="Calibri"/>
                  <w:color w:val="000000"/>
                  <w:sz w:val="16"/>
                  <w:szCs w:val="16"/>
                </w:rPr>
                <w:t>0.333</w:t>
              </w:r>
            </w:ins>
          </w:p>
        </w:tc>
        <w:tc>
          <w:tcPr>
            <w:tcW w:w="461" w:type="dxa"/>
            <w:tcBorders>
              <w:right w:val="single" w:sz="4" w:space="0" w:color="auto"/>
            </w:tcBorders>
            <w:vAlign w:val="center"/>
          </w:tcPr>
          <w:p w14:paraId="6A51C3B0" w14:textId="52DFEDCD" w:rsidR="00494D04" w:rsidRPr="007E0F91" w:rsidRDefault="00494D04" w:rsidP="00494D04">
            <w:pPr>
              <w:jc w:val="center"/>
              <w:rPr>
                <w:ins w:id="22890" w:author="Στάθης Καπ" w:date="2023-03-09T06:37:00Z"/>
                <w:sz w:val="16"/>
                <w:szCs w:val="16"/>
              </w:rPr>
            </w:pPr>
            <w:ins w:id="22891" w:author="Στάθης Καπ" w:date="2023-03-09T07:14:00Z">
              <w:r>
                <w:rPr>
                  <w:rFonts w:ascii="Calibri" w:hAnsi="Calibri" w:cs="Calibri"/>
                  <w:color w:val="000000"/>
                  <w:sz w:val="16"/>
                  <w:szCs w:val="16"/>
                </w:rPr>
                <w:t>43.56</w:t>
              </w:r>
            </w:ins>
          </w:p>
        </w:tc>
      </w:tr>
      <w:tr w:rsidR="00494D04" w14:paraId="0731009C" w14:textId="77777777" w:rsidTr="009861B1">
        <w:trPr>
          <w:trHeight w:val="170"/>
          <w:jc w:val="center"/>
          <w:ins w:id="2289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1007D56" w14:textId="77777777" w:rsidR="00494D04" w:rsidRPr="007E0F91" w:rsidRDefault="00494D04" w:rsidP="00494D04">
            <w:pPr>
              <w:jc w:val="center"/>
              <w:rPr>
                <w:ins w:id="22893" w:author="Στάθης Καπ" w:date="2023-03-09T06:37:00Z"/>
                <w:sz w:val="16"/>
                <w:szCs w:val="16"/>
              </w:rPr>
            </w:pPr>
            <w:ins w:id="22894" w:author="Στάθης Καπ" w:date="2023-03-09T06:37:00Z">
              <w:r w:rsidRPr="009861B1">
                <w:rPr>
                  <w:rFonts w:ascii="Calibri" w:hAnsi="Calibri" w:cs="Calibri"/>
                  <w:color w:val="000000"/>
                  <w:sz w:val="16"/>
                  <w:szCs w:val="16"/>
                </w:rPr>
                <w:t>c104</w:t>
              </w:r>
            </w:ins>
          </w:p>
        </w:tc>
        <w:tc>
          <w:tcPr>
            <w:tcW w:w="565" w:type="dxa"/>
            <w:tcBorders>
              <w:left w:val="single" w:sz="4" w:space="0" w:color="auto"/>
            </w:tcBorders>
            <w:vAlign w:val="center"/>
          </w:tcPr>
          <w:p w14:paraId="2AD506FD" w14:textId="28FE26C1" w:rsidR="00494D04" w:rsidRPr="007E0F91" w:rsidRDefault="00494D04" w:rsidP="00494D04">
            <w:pPr>
              <w:jc w:val="center"/>
              <w:rPr>
                <w:ins w:id="22895" w:author="Στάθης Καπ" w:date="2023-03-09T06:37:00Z"/>
                <w:sz w:val="16"/>
                <w:szCs w:val="16"/>
              </w:rPr>
            </w:pPr>
            <w:ins w:id="22896" w:author="Στάθης Καπ" w:date="2023-03-09T07:14:00Z">
              <w:r>
                <w:rPr>
                  <w:rFonts w:ascii="Calibri" w:hAnsi="Calibri" w:cs="Calibri"/>
                  <w:color w:val="000000"/>
                  <w:sz w:val="16"/>
                  <w:szCs w:val="16"/>
                </w:rPr>
                <w:t>1260</w:t>
              </w:r>
            </w:ins>
          </w:p>
        </w:tc>
        <w:tc>
          <w:tcPr>
            <w:tcW w:w="679" w:type="dxa"/>
            <w:tcBorders>
              <w:right w:val="single" w:sz="4" w:space="0" w:color="auto"/>
            </w:tcBorders>
            <w:vAlign w:val="center"/>
          </w:tcPr>
          <w:p w14:paraId="4979DAF9" w14:textId="5389FF1C" w:rsidR="00494D04" w:rsidRPr="007E0F91" w:rsidRDefault="00494D04" w:rsidP="00494D04">
            <w:pPr>
              <w:jc w:val="center"/>
              <w:rPr>
                <w:ins w:id="22897" w:author="Στάθης Καπ" w:date="2023-03-09T06:37:00Z"/>
                <w:sz w:val="16"/>
                <w:szCs w:val="16"/>
              </w:rPr>
            </w:pPr>
            <w:ins w:id="22898" w:author="Στάθης Καπ" w:date="2023-03-09T07:14:00Z">
              <w:r>
                <w:rPr>
                  <w:rFonts w:ascii="Calibri" w:hAnsi="Calibri" w:cs="Calibri"/>
                  <w:color w:val="000000"/>
                  <w:sz w:val="16"/>
                  <w:szCs w:val="16"/>
                </w:rPr>
                <w:t>1220</w:t>
              </w:r>
            </w:ins>
          </w:p>
        </w:tc>
        <w:tc>
          <w:tcPr>
            <w:tcW w:w="453" w:type="dxa"/>
            <w:tcBorders>
              <w:left w:val="single" w:sz="4" w:space="0" w:color="auto"/>
            </w:tcBorders>
            <w:vAlign w:val="center"/>
          </w:tcPr>
          <w:p w14:paraId="62D24BBC" w14:textId="35856B04" w:rsidR="00494D04" w:rsidRPr="007E0F91" w:rsidRDefault="00494D04" w:rsidP="00494D04">
            <w:pPr>
              <w:jc w:val="center"/>
              <w:rPr>
                <w:ins w:id="22899" w:author="Στάθης Καπ" w:date="2023-03-09T06:37:00Z"/>
                <w:sz w:val="16"/>
                <w:szCs w:val="16"/>
              </w:rPr>
            </w:pPr>
            <w:ins w:id="22900" w:author="Στάθης Καπ" w:date="2023-03-09T07:14:00Z">
              <w:r>
                <w:rPr>
                  <w:rFonts w:ascii="Calibri" w:hAnsi="Calibri" w:cs="Calibri"/>
                  <w:color w:val="000000"/>
                  <w:sz w:val="16"/>
                  <w:szCs w:val="16"/>
                </w:rPr>
                <w:t>1010</w:t>
              </w:r>
            </w:ins>
          </w:p>
        </w:tc>
        <w:tc>
          <w:tcPr>
            <w:tcW w:w="708" w:type="dxa"/>
            <w:vAlign w:val="center"/>
          </w:tcPr>
          <w:p w14:paraId="38B05DDD" w14:textId="47C464D1" w:rsidR="00494D04" w:rsidRPr="007E0F91" w:rsidRDefault="00494D04" w:rsidP="00494D04">
            <w:pPr>
              <w:jc w:val="center"/>
              <w:rPr>
                <w:ins w:id="22901" w:author="Στάθης Καπ" w:date="2023-03-09T06:37:00Z"/>
                <w:sz w:val="16"/>
                <w:szCs w:val="16"/>
              </w:rPr>
            </w:pPr>
            <w:ins w:id="22902" w:author="Στάθης Καπ" w:date="2023-03-09T07:14:00Z">
              <w:r>
                <w:rPr>
                  <w:rFonts w:ascii="Calibri" w:hAnsi="Calibri" w:cs="Calibri"/>
                  <w:color w:val="000000"/>
                  <w:sz w:val="16"/>
                  <w:szCs w:val="16"/>
                </w:rPr>
                <w:t>19.84</w:t>
              </w:r>
            </w:ins>
          </w:p>
        </w:tc>
        <w:tc>
          <w:tcPr>
            <w:tcW w:w="652" w:type="dxa"/>
            <w:vMerge/>
            <w:tcBorders>
              <w:right w:val="single" w:sz="4" w:space="0" w:color="auto"/>
            </w:tcBorders>
            <w:vAlign w:val="center"/>
          </w:tcPr>
          <w:p w14:paraId="610DB6B5" w14:textId="77777777" w:rsidR="00494D04" w:rsidRPr="007E0F91" w:rsidRDefault="00494D04" w:rsidP="00494D04">
            <w:pPr>
              <w:jc w:val="center"/>
              <w:rPr>
                <w:ins w:id="22903" w:author="Στάθης Καπ" w:date="2023-03-09T06:37:00Z"/>
                <w:sz w:val="16"/>
                <w:szCs w:val="16"/>
              </w:rPr>
            </w:pPr>
          </w:p>
        </w:tc>
        <w:tc>
          <w:tcPr>
            <w:tcW w:w="453" w:type="dxa"/>
            <w:tcBorders>
              <w:left w:val="single" w:sz="4" w:space="0" w:color="auto"/>
            </w:tcBorders>
            <w:vAlign w:val="center"/>
          </w:tcPr>
          <w:p w14:paraId="66272C45" w14:textId="3C4BD33B" w:rsidR="00494D04" w:rsidRPr="007E0F91" w:rsidRDefault="00494D04" w:rsidP="00494D04">
            <w:pPr>
              <w:jc w:val="center"/>
              <w:rPr>
                <w:ins w:id="22904" w:author="Στάθης Καπ" w:date="2023-03-09T06:37:00Z"/>
                <w:sz w:val="16"/>
                <w:szCs w:val="16"/>
              </w:rPr>
            </w:pPr>
            <w:ins w:id="22905" w:author="Στάθης Καπ" w:date="2023-03-09T07:14:00Z">
              <w:r>
                <w:rPr>
                  <w:rFonts w:ascii="Calibri" w:hAnsi="Calibri" w:cs="Calibri"/>
                  <w:color w:val="000000"/>
                  <w:sz w:val="16"/>
                  <w:szCs w:val="16"/>
                </w:rPr>
                <w:t>980</w:t>
              </w:r>
            </w:ins>
          </w:p>
        </w:tc>
        <w:tc>
          <w:tcPr>
            <w:tcW w:w="454" w:type="dxa"/>
            <w:vAlign w:val="center"/>
          </w:tcPr>
          <w:p w14:paraId="07DA5033" w14:textId="69718865" w:rsidR="00494D04" w:rsidRPr="007E0F91" w:rsidRDefault="00494D04" w:rsidP="00494D04">
            <w:pPr>
              <w:jc w:val="center"/>
              <w:rPr>
                <w:ins w:id="22906" w:author="Στάθης Καπ" w:date="2023-03-09T06:37:00Z"/>
                <w:sz w:val="16"/>
                <w:szCs w:val="16"/>
              </w:rPr>
            </w:pPr>
            <w:ins w:id="22907" w:author="Στάθης Καπ" w:date="2023-03-09T07:14:00Z">
              <w:r>
                <w:rPr>
                  <w:rFonts w:ascii="Calibri" w:hAnsi="Calibri" w:cs="Calibri"/>
                  <w:color w:val="000000"/>
                  <w:sz w:val="16"/>
                  <w:szCs w:val="16"/>
                </w:rPr>
                <w:t>2.97</w:t>
              </w:r>
            </w:ins>
          </w:p>
        </w:tc>
        <w:tc>
          <w:tcPr>
            <w:tcW w:w="454" w:type="dxa"/>
            <w:vAlign w:val="center"/>
          </w:tcPr>
          <w:p w14:paraId="5D43750A" w14:textId="2F9B82F1" w:rsidR="00494D04" w:rsidRPr="007E0F91" w:rsidRDefault="00494D04" w:rsidP="00494D04">
            <w:pPr>
              <w:jc w:val="center"/>
              <w:rPr>
                <w:ins w:id="22908" w:author="Στάθης Καπ" w:date="2023-03-09T06:37:00Z"/>
                <w:sz w:val="16"/>
                <w:szCs w:val="16"/>
              </w:rPr>
            </w:pPr>
            <w:ins w:id="22909" w:author="Στάθης Καπ" w:date="2023-03-09T07:14:00Z">
              <w:r>
                <w:rPr>
                  <w:rFonts w:ascii="Calibri" w:hAnsi="Calibri" w:cs="Calibri"/>
                  <w:color w:val="000000"/>
                  <w:sz w:val="16"/>
                  <w:szCs w:val="16"/>
                </w:rPr>
                <w:t>0.471</w:t>
              </w:r>
            </w:ins>
          </w:p>
        </w:tc>
        <w:tc>
          <w:tcPr>
            <w:tcW w:w="457" w:type="dxa"/>
            <w:tcBorders>
              <w:right w:val="single" w:sz="4" w:space="0" w:color="auto"/>
            </w:tcBorders>
            <w:vAlign w:val="center"/>
          </w:tcPr>
          <w:p w14:paraId="7FEDE987" w14:textId="7BFB2027" w:rsidR="00494D04" w:rsidRPr="007E0F91" w:rsidRDefault="00494D04" w:rsidP="00494D04">
            <w:pPr>
              <w:jc w:val="center"/>
              <w:rPr>
                <w:ins w:id="22910" w:author="Στάθης Καπ" w:date="2023-03-09T06:37:00Z"/>
                <w:sz w:val="16"/>
                <w:szCs w:val="16"/>
              </w:rPr>
            </w:pPr>
            <w:ins w:id="22911" w:author="Στάθης Καπ" w:date="2023-03-09T07:14:00Z">
              <w:r>
                <w:rPr>
                  <w:rFonts w:ascii="Calibri" w:hAnsi="Calibri" w:cs="Calibri"/>
                  <w:color w:val="000000"/>
                  <w:sz w:val="16"/>
                  <w:szCs w:val="16"/>
                </w:rPr>
                <w:t>20.57</w:t>
              </w:r>
            </w:ins>
          </w:p>
        </w:tc>
        <w:tc>
          <w:tcPr>
            <w:tcW w:w="453" w:type="dxa"/>
            <w:tcBorders>
              <w:left w:val="single" w:sz="4" w:space="0" w:color="auto"/>
            </w:tcBorders>
            <w:vAlign w:val="center"/>
          </w:tcPr>
          <w:p w14:paraId="6524EBA2" w14:textId="5BDE0589" w:rsidR="00494D04" w:rsidRPr="007E0F91" w:rsidRDefault="00494D04" w:rsidP="00494D04">
            <w:pPr>
              <w:jc w:val="center"/>
              <w:rPr>
                <w:ins w:id="22912" w:author="Στάθης Καπ" w:date="2023-03-09T06:37:00Z"/>
                <w:sz w:val="16"/>
                <w:szCs w:val="16"/>
              </w:rPr>
            </w:pPr>
            <w:ins w:id="22913" w:author="Στάθης Καπ" w:date="2023-03-09T07:14:00Z">
              <w:r>
                <w:rPr>
                  <w:rFonts w:ascii="Calibri" w:hAnsi="Calibri" w:cs="Calibri"/>
                  <w:color w:val="000000"/>
                  <w:sz w:val="16"/>
                  <w:szCs w:val="16"/>
                </w:rPr>
                <w:t>930</w:t>
              </w:r>
            </w:ins>
          </w:p>
        </w:tc>
        <w:tc>
          <w:tcPr>
            <w:tcW w:w="454" w:type="dxa"/>
            <w:vAlign w:val="center"/>
          </w:tcPr>
          <w:p w14:paraId="54708EFA" w14:textId="33483E57" w:rsidR="00494D04" w:rsidRPr="007E0F91" w:rsidRDefault="00494D04" w:rsidP="00494D04">
            <w:pPr>
              <w:jc w:val="center"/>
              <w:rPr>
                <w:ins w:id="22914" w:author="Στάθης Καπ" w:date="2023-03-09T06:37:00Z"/>
                <w:sz w:val="16"/>
                <w:szCs w:val="16"/>
              </w:rPr>
            </w:pPr>
            <w:ins w:id="22915" w:author="Στάθης Καπ" w:date="2023-03-09T07:14:00Z">
              <w:r>
                <w:rPr>
                  <w:rFonts w:ascii="Calibri" w:hAnsi="Calibri" w:cs="Calibri"/>
                  <w:color w:val="000000"/>
                  <w:sz w:val="16"/>
                  <w:szCs w:val="16"/>
                </w:rPr>
                <w:t>7.92</w:t>
              </w:r>
            </w:ins>
          </w:p>
        </w:tc>
        <w:tc>
          <w:tcPr>
            <w:tcW w:w="454" w:type="dxa"/>
            <w:vAlign w:val="center"/>
          </w:tcPr>
          <w:p w14:paraId="7D29E096" w14:textId="271D876F" w:rsidR="00494D04" w:rsidRPr="007E0F91" w:rsidRDefault="00494D04" w:rsidP="00494D04">
            <w:pPr>
              <w:jc w:val="center"/>
              <w:rPr>
                <w:ins w:id="22916" w:author="Στάθης Καπ" w:date="2023-03-09T06:37:00Z"/>
                <w:sz w:val="16"/>
                <w:szCs w:val="16"/>
              </w:rPr>
            </w:pPr>
            <w:ins w:id="22917" w:author="Στάθης Καπ" w:date="2023-03-09T07:14:00Z">
              <w:r>
                <w:rPr>
                  <w:rFonts w:ascii="Calibri" w:hAnsi="Calibri" w:cs="Calibri"/>
                  <w:color w:val="000000"/>
                  <w:sz w:val="16"/>
                  <w:szCs w:val="16"/>
                </w:rPr>
                <w:t>0.302</w:t>
              </w:r>
            </w:ins>
          </w:p>
        </w:tc>
        <w:tc>
          <w:tcPr>
            <w:tcW w:w="454" w:type="dxa"/>
            <w:tcBorders>
              <w:right w:val="single" w:sz="4" w:space="0" w:color="auto"/>
            </w:tcBorders>
            <w:vAlign w:val="center"/>
          </w:tcPr>
          <w:p w14:paraId="4A99DD8B" w14:textId="32E16599" w:rsidR="00494D04" w:rsidRPr="007E0F91" w:rsidRDefault="00494D04" w:rsidP="00494D04">
            <w:pPr>
              <w:jc w:val="center"/>
              <w:rPr>
                <w:ins w:id="22918" w:author="Στάθης Καπ" w:date="2023-03-09T06:37:00Z"/>
                <w:sz w:val="16"/>
                <w:szCs w:val="16"/>
              </w:rPr>
            </w:pPr>
            <w:ins w:id="22919" w:author="Στάθης Καπ" w:date="2023-03-09T07:14:00Z">
              <w:r>
                <w:rPr>
                  <w:rFonts w:ascii="Calibri" w:hAnsi="Calibri" w:cs="Calibri"/>
                  <w:color w:val="000000"/>
                  <w:sz w:val="16"/>
                  <w:szCs w:val="16"/>
                </w:rPr>
                <w:t>49.07</w:t>
              </w:r>
            </w:ins>
          </w:p>
        </w:tc>
        <w:tc>
          <w:tcPr>
            <w:tcW w:w="453" w:type="dxa"/>
            <w:tcBorders>
              <w:left w:val="single" w:sz="4" w:space="0" w:color="auto"/>
            </w:tcBorders>
            <w:vAlign w:val="center"/>
          </w:tcPr>
          <w:p w14:paraId="0BD4EB80" w14:textId="78CE5FD5" w:rsidR="00494D04" w:rsidRPr="007E0F91" w:rsidRDefault="00494D04" w:rsidP="00494D04">
            <w:pPr>
              <w:jc w:val="center"/>
              <w:rPr>
                <w:ins w:id="22920" w:author="Στάθης Καπ" w:date="2023-03-09T06:37:00Z"/>
                <w:sz w:val="16"/>
                <w:szCs w:val="16"/>
              </w:rPr>
            </w:pPr>
            <w:ins w:id="22921" w:author="Στάθης Καπ" w:date="2023-03-09T07:14:00Z">
              <w:r>
                <w:rPr>
                  <w:rFonts w:ascii="Calibri" w:hAnsi="Calibri" w:cs="Calibri"/>
                  <w:color w:val="000000"/>
                  <w:sz w:val="16"/>
                  <w:szCs w:val="16"/>
                </w:rPr>
                <w:t>900</w:t>
              </w:r>
            </w:ins>
          </w:p>
        </w:tc>
        <w:tc>
          <w:tcPr>
            <w:tcW w:w="454" w:type="dxa"/>
            <w:vAlign w:val="center"/>
          </w:tcPr>
          <w:p w14:paraId="025B445A" w14:textId="389CA8AD" w:rsidR="00494D04" w:rsidRPr="007E0F91" w:rsidRDefault="00494D04" w:rsidP="00494D04">
            <w:pPr>
              <w:jc w:val="center"/>
              <w:rPr>
                <w:ins w:id="22922" w:author="Στάθης Καπ" w:date="2023-03-09T06:37:00Z"/>
                <w:sz w:val="16"/>
                <w:szCs w:val="16"/>
              </w:rPr>
            </w:pPr>
            <w:ins w:id="22923" w:author="Στάθης Καπ" w:date="2023-03-09T07:14:00Z">
              <w:r>
                <w:rPr>
                  <w:rFonts w:ascii="Calibri" w:hAnsi="Calibri" w:cs="Calibri"/>
                  <w:color w:val="000000"/>
                  <w:sz w:val="16"/>
                  <w:szCs w:val="16"/>
                </w:rPr>
                <w:t>10.89</w:t>
              </w:r>
            </w:ins>
          </w:p>
        </w:tc>
        <w:tc>
          <w:tcPr>
            <w:tcW w:w="454" w:type="dxa"/>
            <w:vAlign w:val="center"/>
          </w:tcPr>
          <w:p w14:paraId="0259E2AD" w14:textId="2E2D1627" w:rsidR="00494D04" w:rsidRPr="007E0F91" w:rsidRDefault="00494D04" w:rsidP="00494D04">
            <w:pPr>
              <w:jc w:val="center"/>
              <w:rPr>
                <w:ins w:id="22924" w:author="Στάθης Καπ" w:date="2023-03-09T06:37:00Z"/>
                <w:sz w:val="16"/>
                <w:szCs w:val="16"/>
              </w:rPr>
            </w:pPr>
            <w:ins w:id="22925" w:author="Στάθης Καπ" w:date="2023-03-09T07:14:00Z">
              <w:r>
                <w:rPr>
                  <w:rFonts w:ascii="Calibri" w:hAnsi="Calibri" w:cs="Calibri"/>
                  <w:color w:val="000000"/>
                  <w:sz w:val="16"/>
                  <w:szCs w:val="16"/>
                </w:rPr>
                <w:t>0.353</w:t>
              </w:r>
            </w:ins>
          </w:p>
        </w:tc>
        <w:tc>
          <w:tcPr>
            <w:tcW w:w="461" w:type="dxa"/>
            <w:tcBorders>
              <w:right w:val="single" w:sz="4" w:space="0" w:color="auto"/>
            </w:tcBorders>
            <w:vAlign w:val="center"/>
          </w:tcPr>
          <w:p w14:paraId="4D59C03F" w14:textId="12B79C61" w:rsidR="00494D04" w:rsidRPr="007E0F91" w:rsidRDefault="00494D04" w:rsidP="00494D04">
            <w:pPr>
              <w:jc w:val="center"/>
              <w:rPr>
                <w:ins w:id="22926" w:author="Στάθης Καπ" w:date="2023-03-09T06:37:00Z"/>
                <w:sz w:val="16"/>
                <w:szCs w:val="16"/>
              </w:rPr>
            </w:pPr>
            <w:ins w:id="22927" w:author="Στάθης Καπ" w:date="2023-03-09T07:14:00Z">
              <w:r>
                <w:rPr>
                  <w:rFonts w:ascii="Calibri" w:hAnsi="Calibri" w:cs="Calibri"/>
                  <w:color w:val="000000"/>
                  <w:sz w:val="16"/>
                  <w:szCs w:val="16"/>
                </w:rPr>
                <w:t>40.47</w:t>
              </w:r>
            </w:ins>
          </w:p>
        </w:tc>
      </w:tr>
      <w:tr w:rsidR="00494D04" w14:paraId="7BBD2E87" w14:textId="77777777" w:rsidTr="009861B1">
        <w:trPr>
          <w:trHeight w:val="170"/>
          <w:jc w:val="center"/>
          <w:ins w:id="2292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DF116B1" w14:textId="77777777" w:rsidR="00494D04" w:rsidRPr="007E0F91" w:rsidRDefault="00494D04" w:rsidP="00494D04">
            <w:pPr>
              <w:jc w:val="center"/>
              <w:rPr>
                <w:ins w:id="22929" w:author="Στάθης Καπ" w:date="2023-03-09T06:37:00Z"/>
                <w:sz w:val="16"/>
                <w:szCs w:val="16"/>
              </w:rPr>
            </w:pPr>
            <w:ins w:id="22930" w:author="Στάθης Καπ" w:date="2023-03-09T06:37:00Z">
              <w:r w:rsidRPr="009861B1">
                <w:rPr>
                  <w:rFonts w:ascii="Calibri" w:hAnsi="Calibri" w:cs="Calibri"/>
                  <w:color w:val="000000"/>
                  <w:sz w:val="16"/>
                  <w:szCs w:val="16"/>
                </w:rPr>
                <w:t>c105</w:t>
              </w:r>
            </w:ins>
          </w:p>
        </w:tc>
        <w:tc>
          <w:tcPr>
            <w:tcW w:w="565" w:type="dxa"/>
            <w:tcBorders>
              <w:left w:val="single" w:sz="4" w:space="0" w:color="auto"/>
            </w:tcBorders>
            <w:vAlign w:val="center"/>
          </w:tcPr>
          <w:p w14:paraId="25008315" w14:textId="246CD918" w:rsidR="00494D04" w:rsidRPr="007E0F91" w:rsidRDefault="00494D04" w:rsidP="00494D04">
            <w:pPr>
              <w:jc w:val="center"/>
              <w:rPr>
                <w:ins w:id="22931" w:author="Στάθης Καπ" w:date="2023-03-09T06:37:00Z"/>
                <w:sz w:val="16"/>
                <w:szCs w:val="16"/>
              </w:rPr>
            </w:pPr>
            <w:ins w:id="22932" w:author="Στάθης Καπ" w:date="2023-03-09T07:14:00Z">
              <w:r>
                <w:rPr>
                  <w:rFonts w:ascii="Calibri" w:hAnsi="Calibri" w:cs="Calibri"/>
                  <w:color w:val="000000"/>
                  <w:sz w:val="16"/>
                  <w:szCs w:val="16"/>
                </w:rPr>
                <w:t>1070</w:t>
              </w:r>
            </w:ins>
          </w:p>
        </w:tc>
        <w:tc>
          <w:tcPr>
            <w:tcW w:w="679" w:type="dxa"/>
            <w:tcBorders>
              <w:right w:val="single" w:sz="4" w:space="0" w:color="auto"/>
            </w:tcBorders>
            <w:vAlign w:val="center"/>
          </w:tcPr>
          <w:p w14:paraId="1FB17CFF" w14:textId="38BF63A8" w:rsidR="00494D04" w:rsidRPr="007E0F91" w:rsidRDefault="00494D04" w:rsidP="00494D04">
            <w:pPr>
              <w:jc w:val="center"/>
              <w:rPr>
                <w:ins w:id="22933" w:author="Στάθης Καπ" w:date="2023-03-09T06:37:00Z"/>
                <w:sz w:val="16"/>
                <w:szCs w:val="16"/>
              </w:rPr>
            </w:pPr>
            <w:ins w:id="22934" w:author="Στάθης Καπ" w:date="2023-03-09T07:14:00Z">
              <w:r>
                <w:rPr>
                  <w:rFonts w:ascii="Calibri" w:hAnsi="Calibri" w:cs="Calibri"/>
                  <w:color w:val="000000"/>
                  <w:sz w:val="16"/>
                  <w:szCs w:val="16"/>
                </w:rPr>
                <w:t>1030</w:t>
              </w:r>
            </w:ins>
          </w:p>
        </w:tc>
        <w:tc>
          <w:tcPr>
            <w:tcW w:w="453" w:type="dxa"/>
            <w:tcBorders>
              <w:left w:val="single" w:sz="4" w:space="0" w:color="auto"/>
            </w:tcBorders>
            <w:vAlign w:val="center"/>
          </w:tcPr>
          <w:p w14:paraId="7714F73C" w14:textId="50950FD8" w:rsidR="00494D04" w:rsidRPr="007E0F91" w:rsidRDefault="00494D04" w:rsidP="00494D04">
            <w:pPr>
              <w:jc w:val="center"/>
              <w:rPr>
                <w:ins w:id="22935" w:author="Στάθης Καπ" w:date="2023-03-09T06:37:00Z"/>
                <w:sz w:val="16"/>
                <w:szCs w:val="16"/>
              </w:rPr>
            </w:pPr>
            <w:ins w:id="22936" w:author="Στάθης Καπ" w:date="2023-03-09T07:14:00Z">
              <w:r>
                <w:rPr>
                  <w:rFonts w:ascii="Calibri" w:hAnsi="Calibri" w:cs="Calibri"/>
                  <w:color w:val="000000"/>
                  <w:sz w:val="16"/>
                  <w:szCs w:val="16"/>
                </w:rPr>
                <w:t>850</w:t>
              </w:r>
            </w:ins>
          </w:p>
        </w:tc>
        <w:tc>
          <w:tcPr>
            <w:tcW w:w="708" w:type="dxa"/>
            <w:vAlign w:val="center"/>
          </w:tcPr>
          <w:p w14:paraId="7A5DA644" w14:textId="32FD46DB" w:rsidR="00494D04" w:rsidRPr="007E0F91" w:rsidRDefault="00494D04" w:rsidP="00494D04">
            <w:pPr>
              <w:jc w:val="center"/>
              <w:rPr>
                <w:ins w:id="22937" w:author="Στάθης Καπ" w:date="2023-03-09T06:37:00Z"/>
                <w:sz w:val="16"/>
                <w:szCs w:val="16"/>
              </w:rPr>
            </w:pPr>
            <w:ins w:id="22938" w:author="Στάθης Καπ" w:date="2023-03-09T07:14:00Z">
              <w:r>
                <w:rPr>
                  <w:rFonts w:ascii="Calibri" w:hAnsi="Calibri" w:cs="Calibri"/>
                  <w:color w:val="000000"/>
                  <w:sz w:val="16"/>
                  <w:szCs w:val="16"/>
                </w:rPr>
                <w:t>20.56</w:t>
              </w:r>
            </w:ins>
          </w:p>
        </w:tc>
        <w:tc>
          <w:tcPr>
            <w:tcW w:w="652" w:type="dxa"/>
            <w:vMerge/>
            <w:tcBorders>
              <w:right w:val="single" w:sz="4" w:space="0" w:color="auto"/>
            </w:tcBorders>
            <w:vAlign w:val="center"/>
          </w:tcPr>
          <w:p w14:paraId="75C06713" w14:textId="77777777" w:rsidR="00494D04" w:rsidRPr="007E0F91" w:rsidRDefault="00494D04" w:rsidP="00494D04">
            <w:pPr>
              <w:jc w:val="center"/>
              <w:rPr>
                <w:ins w:id="22939" w:author="Στάθης Καπ" w:date="2023-03-09T06:37:00Z"/>
                <w:sz w:val="16"/>
                <w:szCs w:val="16"/>
              </w:rPr>
            </w:pPr>
          </w:p>
        </w:tc>
        <w:tc>
          <w:tcPr>
            <w:tcW w:w="453" w:type="dxa"/>
            <w:tcBorders>
              <w:left w:val="single" w:sz="4" w:space="0" w:color="auto"/>
            </w:tcBorders>
            <w:vAlign w:val="center"/>
          </w:tcPr>
          <w:p w14:paraId="713F4527" w14:textId="515B9593" w:rsidR="00494D04" w:rsidRPr="007E0F91" w:rsidRDefault="00494D04" w:rsidP="00494D04">
            <w:pPr>
              <w:jc w:val="center"/>
              <w:rPr>
                <w:ins w:id="22940" w:author="Στάθης Καπ" w:date="2023-03-09T06:37:00Z"/>
                <w:sz w:val="16"/>
                <w:szCs w:val="16"/>
              </w:rPr>
            </w:pPr>
            <w:ins w:id="22941" w:author="Στάθης Καπ" w:date="2023-03-09T07:14:00Z">
              <w:r>
                <w:rPr>
                  <w:rFonts w:ascii="Calibri" w:hAnsi="Calibri" w:cs="Calibri"/>
                  <w:color w:val="000000"/>
                  <w:sz w:val="16"/>
                  <w:szCs w:val="16"/>
                </w:rPr>
                <w:t>810</w:t>
              </w:r>
            </w:ins>
          </w:p>
        </w:tc>
        <w:tc>
          <w:tcPr>
            <w:tcW w:w="454" w:type="dxa"/>
            <w:vAlign w:val="center"/>
          </w:tcPr>
          <w:p w14:paraId="234CCFBF" w14:textId="4C787D0D" w:rsidR="00494D04" w:rsidRPr="007E0F91" w:rsidRDefault="00494D04" w:rsidP="00494D04">
            <w:pPr>
              <w:jc w:val="center"/>
              <w:rPr>
                <w:ins w:id="22942" w:author="Στάθης Καπ" w:date="2023-03-09T06:37:00Z"/>
                <w:sz w:val="16"/>
                <w:szCs w:val="16"/>
              </w:rPr>
            </w:pPr>
            <w:ins w:id="22943" w:author="Στάθης Καπ" w:date="2023-03-09T07:14:00Z">
              <w:r>
                <w:rPr>
                  <w:rFonts w:ascii="Calibri" w:hAnsi="Calibri" w:cs="Calibri"/>
                  <w:color w:val="000000"/>
                  <w:sz w:val="16"/>
                  <w:szCs w:val="16"/>
                </w:rPr>
                <w:t>4.71</w:t>
              </w:r>
            </w:ins>
          </w:p>
        </w:tc>
        <w:tc>
          <w:tcPr>
            <w:tcW w:w="454" w:type="dxa"/>
            <w:vAlign w:val="center"/>
          </w:tcPr>
          <w:p w14:paraId="54CA9F7D" w14:textId="61D91C10" w:rsidR="00494D04" w:rsidRPr="007E0F91" w:rsidRDefault="00494D04" w:rsidP="00494D04">
            <w:pPr>
              <w:jc w:val="center"/>
              <w:rPr>
                <w:ins w:id="22944" w:author="Στάθης Καπ" w:date="2023-03-09T06:37:00Z"/>
                <w:sz w:val="16"/>
                <w:szCs w:val="16"/>
              </w:rPr>
            </w:pPr>
            <w:ins w:id="22945" w:author="Στάθης Καπ" w:date="2023-03-09T07:14:00Z">
              <w:r>
                <w:rPr>
                  <w:rFonts w:ascii="Calibri" w:hAnsi="Calibri" w:cs="Calibri"/>
                  <w:color w:val="000000"/>
                  <w:sz w:val="16"/>
                  <w:szCs w:val="16"/>
                </w:rPr>
                <w:t>0.384</w:t>
              </w:r>
            </w:ins>
          </w:p>
        </w:tc>
        <w:tc>
          <w:tcPr>
            <w:tcW w:w="457" w:type="dxa"/>
            <w:tcBorders>
              <w:right w:val="single" w:sz="4" w:space="0" w:color="auto"/>
            </w:tcBorders>
            <w:vAlign w:val="center"/>
          </w:tcPr>
          <w:p w14:paraId="7C5554B9" w14:textId="61167EC2" w:rsidR="00494D04" w:rsidRPr="007E0F91" w:rsidRDefault="00494D04" w:rsidP="00494D04">
            <w:pPr>
              <w:jc w:val="center"/>
              <w:rPr>
                <w:ins w:id="22946" w:author="Στάθης Καπ" w:date="2023-03-09T06:37:00Z"/>
                <w:sz w:val="16"/>
                <w:szCs w:val="16"/>
              </w:rPr>
            </w:pPr>
            <w:ins w:id="22947" w:author="Στάθης Καπ" w:date="2023-03-09T07:14:00Z">
              <w:r>
                <w:rPr>
                  <w:rFonts w:ascii="Calibri" w:hAnsi="Calibri" w:cs="Calibri"/>
                  <w:color w:val="000000"/>
                  <w:sz w:val="16"/>
                  <w:szCs w:val="16"/>
                </w:rPr>
                <w:t>21.31</w:t>
              </w:r>
            </w:ins>
          </w:p>
        </w:tc>
        <w:tc>
          <w:tcPr>
            <w:tcW w:w="453" w:type="dxa"/>
            <w:tcBorders>
              <w:left w:val="single" w:sz="4" w:space="0" w:color="auto"/>
            </w:tcBorders>
            <w:vAlign w:val="center"/>
          </w:tcPr>
          <w:p w14:paraId="70A046FF" w14:textId="0AA5D81E" w:rsidR="00494D04" w:rsidRPr="007E0F91" w:rsidRDefault="00494D04" w:rsidP="00494D04">
            <w:pPr>
              <w:jc w:val="center"/>
              <w:rPr>
                <w:ins w:id="22948" w:author="Στάθης Καπ" w:date="2023-03-09T06:37:00Z"/>
                <w:sz w:val="16"/>
                <w:szCs w:val="16"/>
              </w:rPr>
            </w:pPr>
            <w:ins w:id="22949" w:author="Στάθης Καπ" w:date="2023-03-09T07:14:00Z">
              <w:r>
                <w:rPr>
                  <w:rFonts w:ascii="Calibri" w:hAnsi="Calibri" w:cs="Calibri"/>
                  <w:color w:val="000000"/>
                  <w:sz w:val="16"/>
                  <w:szCs w:val="16"/>
                </w:rPr>
                <w:t>760</w:t>
              </w:r>
            </w:ins>
          </w:p>
        </w:tc>
        <w:tc>
          <w:tcPr>
            <w:tcW w:w="454" w:type="dxa"/>
            <w:vAlign w:val="center"/>
          </w:tcPr>
          <w:p w14:paraId="4FD0A656" w14:textId="7388EA21" w:rsidR="00494D04" w:rsidRPr="007E0F91" w:rsidRDefault="00494D04" w:rsidP="00494D04">
            <w:pPr>
              <w:jc w:val="center"/>
              <w:rPr>
                <w:ins w:id="22950" w:author="Στάθης Καπ" w:date="2023-03-09T06:37:00Z"/>
                <w:sz w:val="16"/>
                <w:szCs w:val="16"/>
              </w:rPr>
            </w:pPr>
            <w:ins w:id="22951" w:author="Στάθης Καπ" w:date="2023-03-09T07:14:00Z">
              <w:r>
                <w:rPr>
                  <w:rFonts w:ascii="Calibri" w:hAnsi="Calibri" w:cs="Calibri"/>
                  <w:color w:val="000000"/>
                  <w:sz w:val="16"/>
                  <w:szCs w:val="16"/>
                </w:rPr>
                <w:t>10.59</w:t>
              </w:r>
            </w:ins>
          </w:p>
        </w:tc>
        <w:tc>
          <w:tcPr>
            <w:tcW w:w="454" w:type="dxa"/>
            <w:vAlign w:val="center"/>
          </w:tcPr>
          <w:p w14:paraId="128A1B45" w14:textId="79E9A303" w:rsidR="00494D04" w:rsidRPr="007E0F91" w:rsidRDefault="00494D04" w:rsidP="00494D04">
            <w:pPr>
              <w:jc w:val="center"/>
              <w:rPr>
                <w:ins w:id="22952" w:author="Στάθης Καπ" w:date="2023-03-09T06:37:00Z"/>
                <w:sz w:val="16"/>
                <w:szCs w:val="16"/>
              </w:rPr>
            </w:pPr>
            <w:ins w:id="22953" w:author="Στάθης Καπ" w:date="2023-03-09T07:14:00Z">
              <w:r>
                <w:rPr>
                  <w:rFonts w:ascii="Calibri" w:hAnsi="Calibri" w:cs="Calibri"/>
                  <w:color w:val="000000"/>
                  <w:sz w:val="16"/>
                  <w:szCs w:val="16"/>
                </w:rPr>
                <w:t>0.32</w:t>
              </w:r>
            </w:ins>
          </w:p>
        </w:tc>
        <w:tc>
          <w:tcPr>
            <w:tcW w:w="454" w:type="dxa"/>
            <w:tcBorders>
              <w:right w:val="single" w:sz="4" w:space="0" w:color="auto"/>
            </w:tcBorders>
            <w:vAlign w:val="center"/>
          </w:tcPr>
          <w:p w14:paraId="5744DA5E" w14:textId="131FAA5F" w:rsidR="00494D04" w:rsidRPr="007E0F91" w:rsidRDefault="00494D04" w:rsidP="00494D04">
            <w:pPr>
              <w:jc w:val="center"/>
              <w:rPr>
                <w:ins w:id="22954" w:author="Στάθης Καπ" w:date="2023-03-09T06:37:00Z"/>
                <w:sz w:val="16"/>
                <w:szCs w:val="16"/>
              </w:rPr>
            </w:pPr>
            <w:ins w:id="22955" w:author="Στάθης Καπ" w:date="2023-03-09T07:14:00Z">
              <w:r>
                <w:rPr>
                  <w:rFonts w:ascii="Calibri" w:hAnsi="Calibri" w:cs="Calibri"/>
                  <w:color w:val="000000"/>
                  <w:sz w:val="16"/>
                  <w:szCs w:val="16"/>
                </w:rPr>
                <w:t>34.43</w:t>
              </w:r>
            </w:ins>
          </w:p>
        </w:tc>
        <w:tc>
          <w:tcPr>
            <w:tcW w:w="453" w:type="dxa"/>
            <w:tcBorders>
              <w:left w:val="single" w:sz="4" w:space="0" w:color="auto"/>
            </w:tcBorders>
            <w:vAlign w:val="center"/>
          </w:tcPr>
          <w:p w14:paraId="077A19C0" w14:textId="2DA60AA7" w:rsidR="00494D04" w:rsidRPr="007E0F91" w:rsidRDefault="00494D04" w:rsidP="00494D04">
            <w:pPr>
              <w:jc w:val="center"/>
              <w:rPr>
                <w:ins w:id="22956" w:author="Στάθης Καπ" w:date="2023-03-09T06:37:00Z"/>
                <w:sz w:val="16"/>
                <w:szCs w:val="16"/>
              </w:rPr>
            </w:pPr>
            <w:ins w:id="22957" w:author="Στάθης Καπ" w:date="2023-03-09T07:14:00Z">
              <w:r>
                <w:rPr>
                  <w:rFonts w:ascii="Calibri" w:hAnsi="Calibri" w:cs="Calibri"/>
                  <w:color w:val="000000"/>
                  <w:sz w:val="16"/>
                  <w:szCs w:val="16"/>
                </w:rPr>
                <w:t>680</w:t>
              </w:r>
            </w:ins>
          </w:p>
        </w:tc>
        <w:tc>
          <w:tcPr>
            <w:tcW w:w="454" w:type="dxa"/>
            <w:vAlign w:val="center"/>
          </w:tcPr>
          <w:p w14:paraId="723A86CE" w14:textId="78335A4B" w:rsidR="00494D04" w:rsidRPr="007E0F91" w:rsidRDefault="00494D04" w:rsidP="00494D04">
            <w:pPr>
              <w:jc w:val="center"/>
              <w:rPr>
                <w:ins w:id="22958" w:author="Στάθης Καπ" w:date="2023-03-09T06:37:00Z"/>
                <w:sz w:val="16"/>
                <w:szCs w:val="16"/>
              </w:rPr>
            </w:pPr>
            <w:ins w:id="22959" w:author="Στάθης Καπ" w:date="2023-03-09T07:14:00Z">
              <w:r>
                <w:rPr>
                  <w:rFonts w:ascii="Calibri" w:hAnsi="Calibri" w:cs="Calibri"/>
                  <w:color w:val="000000"/>
                  <w:sz w:val="16"/>
                  <w:szCs w:val="16"/>
                </w:rPr>
                <w:t>20</w:t>
              </w:r>
            </w:ins>
          </w:p>
        </w:tc>
        <w:tc>
          <w:tcPr>
            <w:tcW w:w="454" w:type="dxa"/>
            <w:vAlign w:val="center"/>
          </w:tcPr>
          <w:p w14:paraId="4A52858C" w14:textId="7C5359CC" w:rsidR="00494D04" w:rsidRPr="007E0F91" w:rsidRDefault="00494D04" w:rsidP="00494D04">
            <w:pPr>
              <w:jc w:val="center"/>
              <w:rPr>
                <w:ins w:id="22960" w:author="Στάθης Καπ" w:date="2023-03-09T06:37:00Z"/>
                <w:sz w:val="16"/>
                <w:szCs w:val="16"/>
              </w:rPr>
            </w:pPr>
            <w:ins w:id="22961" w:author="Στάθης Καπ" w:date="2023-03-09T07:14:00Z">
              <w:r>
                <w:rPr>
                  <w:rFonts w:ascii="Calibri" w:hAnsi="Calibri" w:cs="Calibri"/>
                  <w:color w:val="000000"/>
                  <w:sz w:val="16"/>
                  <w:szCs w:val="16"/>
                </w:rPr>
                <w:t>0.34</w:t>
              </w:r>
            </w:ins>
          </w:p>
        </w:tc>
        <w:tc>
          <w:tcPr>
            <w:tcW w:w="461" w:type="dxa"/>
            <w:tcBorders>
              <w:right w:val="single" w:sz="4" w:space="0" w:color="auto"/>
            </w:tcBorders>
            <w:vAlign w:val="center"/>
          </w:tcPr>
          <w:p w14:paraId="5ADA1750" w14:textId="24A8D75B" w:rsidR="00494D04" w:rsidRPr="007E0F91" w:rsidRDefault="00494D04" w:rsidP="00494D04">
            <w:pPr>
              <w:jc w:val="center"/>
              <w:rPr>
                <w:ins w:id="22962" w:author="Στάθης Καπ" w:date="2023-03-09T06:37:00Z"/>
                <w:sz w:val="16"/>
                <w:szCs w:val="16"/>
              </w:rPr>
            </w:pPr>
            <w:ins w:id="22963" w:author="Στάθης Καπ" w:date="2023-03-09T07:14:00Z">
              <w:r>
                <w:rPr>
                  <w:rFonts w:ascii="Calibri" w:hAnsi="Calibri" w:cs="Calibri"/>
                  <w:color w:val="000000"/>
                  <w:sz w:val="16"/>
                  <w:szCs w:val="16"/>
                </w:rPr>
                <w:t>30.33</w:t>
              </w:r>
            </w:ins>
          </w:p>
        </w:tc>
      </w:tr>
      <w:tr w:rsidR="00494D04" w14:paraId="09517992" w14:textId="77777777" w:rsidTr="009861B1">
        <w:trPr>
          <w:trHeight w:val="170"/>
          <w:jc w:val="center"/>
          <w:ins w:id="2296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3AEE269" w14:textId="77777777" w:rsidR="00494D04" w:rsidRPr="007E0F91" w:rsidRDefault="00494D04" w:rsidP="00494D04">
            <w:pPr>
              <w:jc w:val="center"/>
              <w:rPr>
                <w:ins w:id="22965" w:author="Στάθης Καπ" w:date="2023-03-09T06:37:00Z"/>
                <w:sz w:val="16"/>
                <w:szCs w:val="16"/>
              </w:rPr>
            </w:pPr>
            <w:ins w:id="22966" w:author="Στάθης Καπ" w:date="2023-03-09T06:37:00Z">
              <w:r w:rsidRPr="009861B1">
                <w:rPr>
                  <w:rFonts w:ascii="Calibri" w:hAnsi="Calibri" w:cs="Calibri"/>
                  <w:color w:val="000000"/>
                  <w:sz w:val="16"/>
                  <w:szCs w:val="16"/>
                </w:rPr>
                <w:t>c106</w:t>
              </w:r>
            </w:ins>
          </w:p>
        </w:tc>
        <w:tc>
          <w:tcPr>
            <w:tcW w:w="565" w:type="dxa"/>
            <w:tcBorders>
              <w:left w:val="single" w:sz="4" w:space="0" w:color="auto"/>
            </w:tcBorders>
            <w:vAlign w:val="center"/>
          </w:tcPr>
          <w:p w14:paraId="0730A93E" w14:textId="3557DFB8" w:rsidR="00494D04" w:rsidRPr="007E0F91" w:rsidRDefault="00494D04" w:rsidP="00494D04">
            <w:pPr>
              <w:jc w:val="center"/>
              <w:rPr>
                <w:ins w:id="22967" w:author="Στάθης Καπ" w:date="2023-03-09T06:37:00Z"/>
                <w:sz w:val="16"/>
                <w:szCs w:val="16"/>
              </w:rPr>
            </w:pPr>
            <w:ins w:id="22968" w:author="Στάθης Καπ" w:date="2023-03-09T07:14:00Z">
              <w:r>
                <w:rPr>
                  <w:rFonts w:ascii="Calibri" w:hAnsi="Calibri" w:cs="Calibri"/>
                  <w:color w:val="000000"/>
                  <w:sz w:val="16"/>
                  <w:szCs w:val="16"/>
                </w:rPr>
                <w:t>1080</w:t>
              </w:r>
            </w:ins>
          </w:p>
        </w:tc>
        <w:tc>
          <w:tcPr>
            <w:tcW w:w="679" w:type="dxa"/>
            <w:tcBorders>
              <w:right w:val="single" w:sz="4" w:space="0" w:color="auto"/>
            </w:tcBorders>
            <w:vAlign w:val="center"/>
          </w:tcPr>
          <w:p w14:paraId="70D973DB" w14:textId="18158590" w:rsidR="00494D04" w:rsidRPr="007E0F91" w:rsidRDefault="00494D04" w:rsidP="00494D04">
            <w:pPr>
              <w:jc w:val="center"/>
              <w:rPr>
                <w:ins w:id="22969" w:author="Στάθης Καπ" w:date="2023-03-09T06:37:00Z"/>
                <w:sz w:val="16"/>
                <w:szCs w:val="16"/>
              </w:rPr>
            </w:pPr>
            <w:ins w:id="22970" w:author="Στάθης Καπ" w:date="2023-03-09T07:14:00Z">
              <w:r>
                <w:rPr>
                  <w:rFonts w:ascii="Calibri" w:hAnsi="Calibri" w:cs="Calibri"/>
                  <w:color w:val="000000"/>
                  <w:sz w:val="16"/>
                  <w:szCs w:val="16"/>
                </w:rPr>
                <w:t>1040</w:t>
              </w:r>
            </w:ins>
          </w:p>
        </w:tc>
        <w:tc>
          <w:tcPr>
            <w:tcW w:w="453" w:type="dxa"/>
            <w:tcBorders>
              <w:left w:val="single" w:sz="4" w:space="0" w:color="auto"/>
            </w:tcBorders>
            <w:vAlign w:val="center"/>
          </w:tcPr>
          <w:p w14:paraId="613E8B92" w14:textId="17F3E461" w:rsidR="00494D04" w:rsidRPr="007E0F91" w:rsidRDefault="00494D04" w:rsidP="00494D04">
            <w:pPr>
              <w:jc w:val="center"/>
              <w:rPr>
                <w:ins w:id="22971" w:author="Στάθης Καπ" w:date="2023-03-09T06:37:00Z"/>
                <w:sz w:val="16"/>
                <w:szCs w:val="16"/>
              </w:rPr>
            </w:pPr>
            <w:ins w:id="22972" w:author="Στάθης Καπ" w:date="2023-03-09T07:14:00Z">
              <w:r>
                <w:rPr>
                  <w:rFonts w:ascii="Calibri" w:hAnsi="Calibri" w:cs="Calibri"/>
                  <w:color w:val="000000"/>
                  <w:sz w:val="16"/>
                  <w:szCs w:val="16"/>
                </w:rPr>
                <w:t>870</w:t>
              </w:r>
            </w:ins>
          </w:p>
        </w:tc>
        <w:tc>
          <w:tcPr>
            <w:tcW w:w="708" w:type="dxa"/>
            <w:vAlign w:val="center"/>
          </w:tcPr>
          <w:p w14:paraId="377D5959" w14:textId="7BE06A74" w:rsidR="00494D04" w:rsidRPr="007E0F91" w:rsidRDefault="00494D04" w:rsidP="00494D04">
            <w:pPr>
              <w:jc w:val="center"/>
              <w:rPr>
                <w:ins w:id="22973" w:author="Στάθης Καπ" w:date="2023-03-09T06:37:00Z"/>
                <w:sz w:val="16"/>
                <w:szCs w:val="16"/>
              </w:rPr>
            </w:pPr>
            <w:ins w:id="22974" w:author="Στάθης Καπ" w:date="2023-03-09T07:14:00Z">
              <w:r>
                <w:rPr>
                  <w:rFonts w:ascii="Calibri" w:hAnsi="Calibri" w:cs="Calibri"/>
                  <w:color w:val="000000"/>
                  <w:sz w:val="16"/>
                  <w:szCs w:val="16"/>
                </w:rPr>
                <w:t>19.44</w:t>
              </w:r>
            </w:ins>
          </w:p>
        </w:tc>
        <w:tc>
          <w:tcPr>
            <w:tcW w:w="652" w:type="dxa"/>
            <w:vMerge/>
            <w:tcBorders>
              <w:right w:val="single" w:sz="4" w:space="0" w:color="auto"/>
            </w:tcBorders>
            <w:vAlign w:val="center"/>
          </w:tcPr>
          <w:p w14:paraId="5ED98817" w14:textId="77777777" w:rsidR="00494D04" w:rsidRPr="007E0F91" w:rsidRDefault="00494D04" w:rsidP="00494D04">
            <w:pPr>
              <w:jc w:val="center"/>
              <w:rPr>
                <w:ins w:id="22975" w:author="Στάθης Καπ" w:date="2023-03-09T06:37:00Z"/>
                <w:sz w:val="16"/>
                <w:szCs w:val="16"/>
              </w:rPr>
            </w:pPr>
          </w:p>
        </w:tc>
        <w:tc>
          <w:tcPr>
            <w:tcW w:w="453" w:type="dxa"/>
            <w:tcBorders>
              <w:left w:val="single" w:sz="4" w:space="0" w:color="auto"/>
            </w:tcBorders>
            <w:vAlign w:val="center"/>
          </w:tcPr>
          <w:p w14:paraId="5A46D59C" w14:textId="216B285A" w:rsidR="00494D04" w:rsidRPr="007E0F91" w:rsidRDefault="00494D04" w:rsidP="00494D04">
            <w:pPr>
              <w:jc w:val="center"/>
              <w:rPr>
                <w:ins w:id="22976" w:author="Στάθης Καπ" w:date="2023-03-09T06:37:00Z"/>
                <w:sz w:val="16"/>
                <w:szCs w:val="16"/>
              </w:rPr>
            </w:pPr>
            <w:ins w:id="22977" w:author="Στάθης Καπ" w:date="2023-03-09T07:14:00Z">
              <w:r>
                <w:rPr>
                  <w:rFonts w:ascii="Calibri" w:hAnsi="Calibri" w:cs="Calibri"/>
                  <w:color w:val="000000"/>
                  <w:sz w:val="16"/>
                  <w:szCs w:val="16"/>
                </w:rPr>
                <w:t>800</w:t>
              </w:r>
            </w:ins>
          </w:p>
        </w:tc>
        <w:tc>
          <w:tcPr>
            <w:tcW w:w="454" w:type="dxa"/>
            <w:vAlign w:val="center"/>
          </w:tcPr>
          <w:p w14:paraId="6A7DBA28" w14:textId="0D018C61" w:rsidR="00494D04" w:rsidRPr="007E0F91" w:rsidRDefault="00494D04" w:rsidP="00494D04">
            <w:pPr>
              <w:jc w:val="center"/>
              <w:rPr>
                <w:ins w:id="22978" w:author="Στάθης Καπ" w:date="2023-03-09T06:37:00Z"/>
                <w:sz w:val="16"/>
                <w:szCs w:val="16"/>
              </w:rPr>
            </w:pPr>
            <w:ins w:id="22979" w:author="Στάθης Καπ" w:date="2023-03-09T07:14:00Z">
              <w:r>
                <w:rPr>
                  <w:rFonts w:ascii="Calibri" w:hAnsi="Calibri" w:cs="Calibri"/>
                  <w:color w:val="000000"/>
                  <w:sz w:val="16"/>
                  <w:szCs w:val="16"/>
                </w:rPr>
                <w:t>8.05</w:t>
              </w:r>
            </w:ins>
          </w:p>
        </w:tc>
        <w:tc>
          <w:tcPr>
            <w:tcW w:w="454" w:type="dxa"/>
            <w:vAlign w:val="center"/>
          </w:tcPr>
          <w:p w14:paraId="745B6D5D" w14:textId="4BFB4800" w:rsidR="00494D04" w:rsidRPr="007E0F91" w:rsidRDefault="00494D04" w:rsidP="00494D04">
            <w:pPr>
              <w:jc w:val="center"/>
              <w:rPr>
                <w:ins w:id="22980" w:author="Στάθης Καπ" w:date="2023-03-09T06:37:00Z"/>
                <w:sz w:val="16"/>
                <w:szCs w:val="16"/>
              </w:rPr>
            </w:pPr>
            <w:ins w:id="22981" w:author="Στάθης Καπ" w:date="2023-03-09T07:14:00Z">
              <w:r>
                <w:rPr>
                  <w:rFonts w:ascii="Calibri" w:hAnsi="Calibri" w:cs="Calibri"/>
                  <w:color w:val="000000"/>
                  <w:sz w:val="16"/>
                  <w:szCs w:val="16"/>
                </w:rPr>
                <w:t>0.307</w:t>
              </w:r>
            </w:ins>
          </w:p>
        </w:tc>
        <w:tc>
          <w:tcPr>
            <w:tcW w:w="457" w:type="dxa"/>
            <w:tcBorders>
              <w:right w:val="single" w:sz="4" w:space="0" w:color="auto"/>
            </w:tcBorders>
            <w:vAlign w:val="center"/>
          </w:tcPr>
          <w:p w14:paraId="727F8B02" w14:textId="0205FAA6" w:rsidR="00494D04" w:rsidRPr="007E0F91" w:rsidRDefault="00494D04" w:rsidP="00494D04">
            <w:pPr>
              <w:jc w:val="center"/>
              <w:rPr>
                <w:ins w:id="22982" w:author="Στάθης Καπ" w:date="2023-03-09T06:37:00Z"/>
                <w:sz w:val="16"/>
                <w:szCs w:val="16"/>
              </w:rPr>
            </w:pPr>
            <w:ins w:id="22983" w:author="Στάθης Καπ" w:date="2023-03-09T07:14:00Z">
              <w:r>
                <w:rPr>
                  <w:rFonts w:ascii="Calibri" w:hAnsi="Calibri" w:cs="Calibri"/>
                  <w:color w:val="000000"/>
                  <w:sz w:val="16"/>
                  <w:szCs w:val="16"/>
                </w:rPr>
                <w:t>37.85</w:t>
              </w:r>
            </w:ins>
          </w:p>
        </w:tc>
        <w:tc>
          <w:tcPr>
            <w:tcW w:w="453" w:type="dxa"/>
            <w:tcBorders>
              <w:left w:val="single" w:sz="4" w:space="0" w:color="auto"/>
            </w:tcBorders>
            <w:vAlign w:val="center"/>
          </w:tcPr>
          <w:p w14:paraId="2204C03E" w14:textId="13E9042F" w:rsidR="00494D04" w:rsidRPr="007E0F91" w:rsidRDefault="00494D04" w:rsidP="00494D04">
            <w:pPr>
              <w:jc w:val="center"/>
              <w:rPr>
                <w:ins w:id="22984" w:author="Στάθης Καπ" w:date="2023-03-09T06:37:00Z"/>
                <w:sz w:val="16"/>
                <w:szCs w:val="16"/>
              </w:rPr>
            </w:pPr>
            <w:ins w:id="22985" w:author="Στάθης Καπ" w:date="2023-03-09T07:14:00Z">
              <w:r>
                <w:rPr>
                  <w:rFonts w:ascii="Calibri" w:hAnsi="Calibri" w:cs="Calibri"/>
                  <w:color w:val="000000"/>
                  <w:sz w:val="16"/>
                  <w:szCs w:val="16"/>
                </w:rPr>
                <w:t>770</w:t>
              </w:r>
            </w:ins>
          </w:p>
        </w:tc>
        <w:tc>
          <w:tcPr>
            <w:tcW w:w="454" w:type="dxa"/>
            <w:vAlign w:val="center"/>
          </w:tcPr>
          <w:p w14:paraId="2B4FCF62" w14:textId="077B051A" w:rsidR="00494D04" w:rsidRPr="007E0F91" w:rsidRDefault="00494D04" w:rsidP="00494D04">
            <w:pPr>
              <w:jc w:val="center"/>
              <w:rPr>
                <w:ins w:id="22986" w:author="Στάθης Καπ" w:date="2023-03-09T06:37:00Z"/>
                <w:sz w:val="16"/>
                <w:szCs w:val="16"/>
              </w:rPr>
            </w:pPr>
            <w:ins w:id="22987" w:author="Στάθης Καπ" w:date="2023-03-09T07:14:00Z">
              <w:r>
                <w:rPr>
                  <w:rFonts w:ascii="Calibri" w:hAnsi="Calibri" w:cs="Calibri"/>
                  <w:color w:val="000000"/>
                  <w:sz w:val="16"/>
                  <w:szCs w:val="16"/>
                </w:rPr>
                <w:t>11.49</w:t>
              </w:r>
            </w:ins>
          </w:p>
        </w:tc>
        <w:tc>
          <w:tcPr>
            <w:tcW w:w="454" w:type="dxa"/>
            <w:vAlign w:val="center"/>
          </w:tcPr>
          <w:p w14:paraId="2FD3B9AB" w14:textId="555CC567" w:rsidR="00494D04" w:rsidRPr="007E0F91" w:rsidRDefault="00494D04" w:rsidP="00494D04">
            <w:pPr>
              <w:jc w:val="center"/>
              <w:rPr>
                <w:ins w:id="22988" w:author="Στάθης Καπ" w:date="2023-03-09T06:37:00Z"/>
                <w:sz w:val="16"/>
                <w:szCs w:val="16"/>
              </w:rPr>
            </w:pPr>
            <w:ins w:id="22989" w:author="Στάθης Καπ" w:date="2023-03-09T07:14:00Z">
              <w:r>
                <w:rPr>
                  <w:rFonts w:ascii="Calibri" w:hAnsi="Calibri" w:cs="Calibri"/>
                  <w:color w:val="000000"/>
                  <w:sz w:val="16"/>
                  <w:szCs w:val="16"/>
                </w:rPr>
                <w:t>0.37</w:t>
              </w:r>
            </w:ins>
          </w:p>
        </w:tc>
        <w:tc>
          <w:tcPr>
            <w:tcW w:w="454" w:type="dxa"/>
            <w:tcBorders>
              <w:right w:val="single" w:sz="4" w:space="0" w:color="auto"/>
            </w:tcBorders>
            <w:vAlign w:val="center"/>
          </w:tcPr>
          <w:p w14:paraId="6886B181" w14:textId="630DEE7C" w:rsidR="00494D04" w:rsidRPr="007E0F91" w:rsidRDefault="00494D04" w:rsidP="00494D04">
            <w:pPr>
              <w:jc w:val="center"/>
              <w:rPr>
                <w:ins w:id="22990" w:author="Στάθης Καπ" w:date="2023-03-09T06:37:00Z"/>
                <w:sz w:val="16"/>
                <w:szCs w:val="16"/>
              </w:rPr>
            </w:pPr>
            <w:ins w:id="22991" w:author="Στάθης Καπ" w:date="2023-03-09T07:14:00Z">
              <w:r>
                <w:rPr>
                  <w:rFonts w:ascii="Calibri" w:hAnsi="Calibri" w:cs="Calibri"/>
                  <w:color w:val="000000"/>
                  <w:sz w:val="16"/>
                  <w:szCs w:val="16"/>
                </w:rPr>
                <w:t>25.1</w:t>
              </w:r>
            </w:ins>
          </w:p>
        </w:tc>
        <w:tc>
          <w:tcPr>
            <w:tcW w:w="453" w:type="dxa"/>
            <w:tcBorders>
              <w:left w:val="single" w:sz="4" w:space="0" w:color="auto"/>
            </w:tcBorders>
            <w:vAlign w:val="center"/>
          </w:tcPr>
          <w:p w14:paraId="1254A0A5" w14:textId="4559532C" w:rsidR="00494D04" w:rsidRPr="007E0F91" w:rsidRDefault="00494D04" w:rsidP="00494D04">
            <w:pPr>
              <w:jc w:val="center"/>
              <w:rPr>
                <w:ins w:id="22992" w:author="Στάθης Καπ" w:date="2023-03-09T06:37:00Z"/>
                <w:sz w:val="16"/>
                <w:szCs w:val="16"/>
              </w:rPr>
            </w:pPr>
            <w:ins w:id="22993" w:author="Στάθης Καπ" w:date="2023-03-09T07:14:00Z">
              <w:r>
                <w:rPr>
                  <w:rFonts w:ascii="Calibri" w:hAnsi="Calibri" w:cs="Calibri"/>
                  <w:color w:val="000000"/>
                  <w:sz w:val="16"/>
                  <w:szCs w:val="16"/>
                </w:rPr>
                <w:t>690</w:t>
              </w:r>
            </w:ins>
          </w:p>
        </w:tc>
        <w:tc>
          <w:tcPr>
            <w:tcW w:w="454" w:type="dxa"/>
            <w:vAlign w:val="center"/>
          </w:tcPr>
          <w:p w14:paraId="53A39A4E" w14:textId="28573236" w:rsidR="00494D04" w:rsidRPr="007E0F91" w:rsidRDefault="00494D04" w:rsidP="00494D04">
            <w:pPr>
              <w:jc w:val="center"/>
              <w:rPr>
                <w:ins w:id="22994" w:author="Στάθης Καπ" w:date="2023-03-09T06:37:00Z"/>
                <w:sz w:val="16"/>
                <w:szCs w:val="16"/>
              </w:rPr>
            </w:pPr>
            <w:ins w:id="22995" w:author="Στάθης Καπ" w:date="2023-03-09T07:14:00Z">
              <w:r>
                <w:rPr>
                  <w:rFonts w:ascii="Calibri" w:hAnsi="Calibri" w:cs="Calibri"/>
                  <w:color w:val="000000"/>
                  <w:sz w:val="16"/>
                  <w:szCs w:val="16"/>
                </w:rPr>
                <w:t>20.69</w:t>
              </w:r>
            </w:ins>
          </w:p>
        </w:tc>
        <w:tc>
          <w:tcPr>
            <w:tcW w:w="454" w:type="dxa"/>
            <w:vAlign w:val="center"/>
          </w:tcPr>
          <w:p w14:paraId="46637D4C" w14:textId="65AFA264" w:rsidR="00494D04" w:rsidRPr="007E0F91" w:rsidRDefault="00494D04" w:rsidP="00494D04">
            <w:pPr>
              <w:jc w:val="center"/>
              <w:rPr>
                <w:ins w:id="22996" w:author="Στάθης Καπ" w:date="2023-03-09T06:37:00Z"/>
                <w:sz w:val="16"/>
                <w:szCs w:val="16"/>
              </w:rPr>
            </w:pPr>
            <w:ins w:id="22997" w:author="Στάθης Καπ" w:date="2023-03-09T07:14:00Z">
              <w:r>
                <w:rPr>
                  <w:rFonts w:ascii="Calibri" w:hAnsi="Calibri" w:cs="Calibri"/>
                  <w:color w:val="000000"/>
                  <w:sz w:val="16"/>
                  <w:szCs w:val="16"/>
                </w:rPr>
                <w:t>0.329</w:t>
              </w:r>
            </w:ins>
          </w:p>
        </w:tc>
        <w:tc>
          <w:tcPr>
            <w:tcW w:w="461" w:type="dxa"/>
            <w:tcBorders>
              <w:right w:val="single" w:sz="4" w:space="0" w:color="auto"/>
            </w:tcBorders>
            <w:vAlign w:val="center"/>
          </w:tcPr>
          <w:p w14:paraId="71CABA14" w14:textId="1DF5D40F" w:rsidR="00494D04" w:rsidRPr="007E0F91" w:rsidRDefault="00494D04" w:rsidP="00494D04">
            <w:pPr>
              <w:jc w:val="center"/>
              <w:rPr>
                <w:ins w:id="22998" w:author="Στάθης Καπ" w:date="2023-03-09T06:37:00Z"/>
                <w:sz w:val="16"/>
                <w:szCs w:val="16"/>
              </w:rPr>
            </w:pPr>
            <w:ins w:id="22999" w:author="Στάθης Καπ" w:date="2023-03-09T07:14:00Z">
              <w:r>
                <w:rPr>
                  <w:rFonts w:ascii="Calibri" w:hAnsi="Calibri" w:cs="Calibri"/>
                  <w:color w:val="000000"/>
                  <w:sz w:val="16"/>
                  <w:szCs w:val="16"/>
                </w:rPr>
                <w:t>33.4</w:t>
              </w:r>
            </w:ins>
          </w:p>
        </w:tc>
      </w:tr>
      <w:tr w:rsidR="00494D04" w14:paraId="33E75B53" w14:textId="77777777" w:rsidTr="009861B1">
        <w:trPr>
          <w:trHeight w:val="170"/>
          <w:jc w:val="center"/>
          <w:ins w:id="2300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5B18386" w14:textId="77777777" w:rsidR="00494D04" w:rsidRPr="007E0F91" w:rsidRDefault="00494D04" w:rsidP="00494D04">
            <w:pPr>
              <w:jc w:val="center"/>
              <w:rPr>
                <w:ins w:id="23001" w:author="Στάθης Καπ" w:date="2023-03-09T06:37:00Z"/>
                <w:sz w:val="16"/>
                <w:szCs w:val="16"/>
              </w:rPr>
            </w:pPr>
            <w:ins w:id="23002" w:author="Στάθης Καπ" w:date="2023-03-09T06:37:00Z">
              <w:r w:rsidRPr="009861B1">
                <w:rPr>
                  <w:rFonts w:ascii="Calibri" w:hAnsi="Calibri" w:cs="Calibri"/>
                  <w:color w:val="000000"/>
                  <w:sz w:val="16"/>
                  <w:szCs w:val="16"/>
                </w:rPr>
                <w:t>c107</w:t>
              </w:r>
            </w:ins>
          </w:p>
        </w:tc>
        <w:tc>
          <w:tcPr>
            <w:tcW w:w="565" w:type="dxa"/>
            <w:tcBorders>
              <w:left w:val="single" w:sz="4" w:space="0" w:color="auto"/>
            </w:tcBorders>
            <w:vAlign w:val="center"/>
          </w:tcPr>
          <w:p w14:paraId="560F68F8" w14:textId="5BA0BF43" w:rsidR="00494D04" w:rsidRPr="007E0F91" w:rsidRDefault="00494D04" w:rsidP="00494D04">
            <w:pPr>
              <w:jc w:val="center"/>
              <w:rPr>
                <w:ins w:id="23003" w:author="Στάθης Καπ" w:date="2023-03-09T06:37:00Z"/>
                <w:sz w:val="16"/>
                <w:szCs w:val="16"/>
              </w:rPr>
            </w:pPr>
            <w:ins w:id="23004" w:author="Στάθης Καπ" w:date="2023-03-09T07:14:00Z">
              <w:r>
                <w:rPr>
                  <w:rFonts w:ascii="Calibri" w:hAnsi="Calibri" w:cs="Calibri"/>
                  <w:color w:val="000000"/>
                  <w:sz w:val="16"/>
                  <w:szCs w:val="16"/>
                </w:rPr>
                <w:t>1120</w:t>
              </w:r>
            </w:ins>
          </w:p>
        </w:tc>
        <w:tc>
          <w:tcPr>
            <w:tcW w:w="679" w:type="dxa"/>
            <w:tcBorders>
              <w:right w:val="single" w:sz="4" w:space="0" w:color="auto"/>
            </w:tcBorders>
            <w:vAlign w:val="center"/>
          </w:tcPr>
          <w:p w14:paraId="283AE243" w14:textId="799D688D" w:rsidR="00494D04" w:rsidRPr="007E0F91" w:rsidRDefault="00494D04" w:rsidP="00494D04">
            <w:pPr>
              <w:jc w:val="center"/>
              <w:rPr>
                <w:ins w:id="23005" w:author="Στάθης Καπ" w:date="2023-03-09T06:37:00Z"/>
                <w:sz w:val="16"/>
                <w:szCs w:val="16"/>
              </w:rPr>
            </w:pPr>
            <w:ins w:id="23006" w:author="Στάθης Καπ" w:date="2023-03-09T07:14:00Z">
              <w:r>
                <w:rPr>
                  <w:rFonts w:ascii="Calibri" w:hAnsi="Calibri" w:cs="Calibri"/>
                  <w:color w:val="000000"/>
                  <w:sz w:val="16"/>
                  <w:szCs w:val="16"/>
                </w:rPr>
                <w:t>1100</w:t>
              </w:r>
            </w:ins>
          </w:p>
        </w:tc>
        <w:tc>
          <w:tcPr>
            <w:tcW w:w="453" w:type="dxa"/>
            <w:tcBorders>
              <w:left w:val="single" w:sz="4" w:space="0" w:color="auto"/>
            </w:tcBorders>
            <w:vAlign w:val="center"/>
          </w:tcPr>
          <w:p w14:paraId="7606FAF4" w14:textId="4E1EB681" w:rsidR="00494D04" w:rsidRPr="007E0F91" w:rsidRDefault="00494D04" w:rsidP="00494D04">
            <w:pPr>
              <w:jc w:val="center"/>
              <w:rPr>
                <w:ins w:id="23007" w:author="Στάθης Καπ" w:date="2023-03-09T06:37:00Z"/>
                <w:sz w:val="16"/>
                <w:szCs w:val="16"/>
              </w:rPr>
            </w:pPr>
            <w:ins w:id="23008" w:author="Στάθης Καπ" w:date="2023-03-09T07:14:00Z">
              <w:r>
                <w:rPr>
                  <w:rFonts w:ascii="Calibri" w:hAnsi="Calibri" w:cs="Calibri"/>
                  <w:color w:val="000000"/>
                  <w:sz w:val="16"/>
                  <w:szCs w:val="16"/>
                </w:rPr>
                <w:t>970</w:t>
              </w:r>
            </w:ins>
          </w:p>
        </w:tc>
        <w:tc>
          <w:tcPr>
            <w:tcW w:w="708" w:type="dxa"/>
            <w:vAlign w:val="center"/>
          </w:tcPr>
          <w:p w14:paraId="04D661F3" w14:textId="0A3E3A85" w:rsidR="00494D04" w:rsidRPr="007E0F91" w:rsidRDefault="00494D04" w:rsidP="00494D04">
            <w:pPr>
              <w:jc w:val="center"/>
              <w:rPr>
                <w:ins w:id="23009" w:author="Στάθης Καπ" w:date="2023-03-09T06:37:00Z"/>
                <w:sz w:val="16"/>
                <w:szCs w:val="16"/>
              </w:rPr>
            </w:pPr>
            <w:ins w:id="23010" w:author="Στάθης Καπ" w:date="2023-03-09T07:14:00Z">
              <w:r>
                <w:rPr>
                  <w:rFonts w:ascii="Calibri" w:hAnsi="Calibri" w:cs="Calibri"/>
                  <w:color w:val="000000"/>
                  <w:sz w:val="16"/>
                  <w:szCs w:val="16"/>
                </w:rPr>
                <w:t>13.39</w:t>
              </w:r>
            </w:ins>
          </w:p>
        </w:tc>
        <w:tc>
          <w:tcPr>
            <w:tcW w:w="652" w:type="dxa"/>
            <w:vMerge/>
            <w:tcBorders>
              <w:right w:val="single" w:sz="4" w:space="0" w:color="auto"/>
            </w:tcBorders>
            <w:vAlign w:val="center"/>
          </w:tcPr>
          <w:p w14:paraId="2F784BC5" w14:textId="77777777" w:rsidR="00494D04" w:rsidRPr="007E0F91" w:rsidRDefault="00494D04" w:rsidP="00494D04">
            <w:pPr>
              <w:jc w:val="center"/>
              <w:rPr>
                <w:ins w:id="23011" w:author="Στάθης Καπ" w:date="2023-03-09T06:37:00Z"/>
                <w:sz w:val="16"/>
                <w:szCs w:val="16"/>
              </w:rPr>
            </w:pPr>
          </w:p>
        </w:tc>
        <w:tc>
          <w:tcPr>
            <w:tcW w:w="453" w:type="dxa"/>
            <w:tcBorders>
              <w:left w:val="single" w:sz="4" w:space="0" w:color="auto"/>
            </w:tcBorders>
            <w:vAlign w:val="center"/>
          </w:tcPr>
          <w:p w14:paraId="34FF89A7" w14:textId="30F994CF" w:rsidR="00494D04" w:rsidRPr="007E0F91" w:rsidRDefault="00494D04" w:rsidP="00494D04">
            <w:pPr>
              <w:jc w:val="center"/>
              <w:rPr>
                <w:ins w:id="23012" w:author="Στάθης Καπ" w:date="2023-03-09T06:37:00Z"/>
                <w:sz w:val="16"/>
                <w:szCs w:val="16"/>
              </w:rPr>
            </w:pPr>
            <w:ins w:id="23013" w:author="Στάθης Καπ" w:date="2023-03-09T07:14:00Z">
              <w:r>
                <w:rPr>
                  <w:rFonts w:ascii="Calibri" w:hAnsi="Calibri" w:cs="Calibri"/>
                  <w:color w:val="000000"/>
                  <w:sz w:val="16"/>
                  <w:szCs w:val="16"/>
                </w:rPr>
                <w:t>950</w:t>
              </w:r>
            </w:ins>
          </w:p>
        </w:tc>
        <w:tc>
          <w:tcPr>
            <w:tcW w:w="454" w:type="dxa"/>
            <w:vAlign w:val="center"/>
          </w:tcPr>
          <w:p w14:paraId="4A509147" w14:textId="1B85F405" w:rsidR="00494D04" w:rsidRPr="007E0F91" w:rsidRDefault="00494D04" w:rsidP="00494D04">
            <w:pPr>
              <w:jc w:val="center"/>
              <w:rPr>
                <w:ins w:id="23014" w:author="Στάθης Καπ" w:date="2023-03-09T06:37:00Z"/>
                <w:sz w:val="16"/>
                <w:szCs w:val="16"/>
              </w:rPr>
            </w:pPr>
            <w:ins w:id="23015" w:author="Στάθης Καπ" w:date="2023-03-09T07:14:00Z">
              <w:r>
                <w:rPr>
                  <w:rFonts w:ascii="Calibri" w:hAnsi="Calibri" w:cs="Calibri"/>
                  <w:color w:val="000000"/>
                  <w:sz w:val="16"/>
                  <w:szCs w:val="16"/>
                </w:rPr>
                <w:t>2.06</w:t>
              </w:r>
            </w:ins>
          </w:p>
        </w:tc>
        <w:tc>
          <w:tcPr>
            <w:tcW w:w="454" w:type="dxa"/>
            <w:vAlign w:val="center"/>
          </w:tcPr>
          <w:p w14:paraId="0FE220D2" w14:textId="7D125642" w:rsidR="00494D04" w:rsidRPr="007E0F91" w:rsidRDefault="00494D04" w:rsidP="00494D04">
            <w:pPr>
              <w:jc w:val="center"/>
              <w:rPr>
                <w:ins w:id="23016" w:author="Στάθης Καπ" w:date="2023-03-09T06:37:00Z"/>
                <w:sz w:val="16"/>
                <w:szCs w:val="16"/>
              </w:rPr>
            </w:pPr>
            <w:ins w:id="23017" w:author="Στάθης Καπ" w:date="2023-03-09T07:14:00Z">
              <w:r>
                <w:rPr>
                  <w:rFonts w:ascii="Calibri" w:hAnsi="Calibri" w:cs="Calibri"/>
                  <w:color w:val="000000"/>
                  <w:sz w:val="16"/>
                  <w:szCs w:val="16"/>
                </w:rPr>
                <w:t>0.312</w:t>
              </w:r>
            </w:ins>
          </w:p>
        </w:tc>
        <w:tc>
          <w:tcPr>
            <w:tcW w:w="457" w:type="dxa"/>
            <w:tcBorders>
              <w:right w:val="single" w:sz="4" w:space="0" w:color="auto"/>
            </w:tcBorders>
            <w:vAlign w:val="center"/>
          </w:tcPr>
          <w:p w14:paraId="7111CB76" w14:textId="4384154B" w:rsidR="00494D04" w:rsidRPr="007E0F91" w:rsidRDefault="00494D04" w:rsidP="00494D04">
            <w:pPr>
              <w:jc w:val="center"/>
              <w:rPr>
                <w:ins w:id="23018" w:author="Στάθης Καπ" w:date="2023-03-09T06:37:00Z"/>
                <w:sz w:val="16"/>
                <w:szCs w:val="16"/>
              </w:rPr>
            </w:pPr>
            <w:ins w:id="23019" w:author="Στάθης Καπ" w:date="2023-03-09T07:14:00Z">
              <w:r>
                <w:rPr>
                  <w:rFonts w:ascii="Calibri" w:hAnsi="Calibri" w:cs="Calibri"/>
                  <w:color w:val="000000"/>
                  <w:sz w:val="16"/>
                  <w:szCs w:val="16"/>
                </w:rPr>
                <w:t>42.86</w:t>
              </w:r>
            </w:ins>
          </w:p>
        </w:tc>
        <w:tc>
          <w:tcPr>
            <w:tcW w:w="453" w:type="dxa"/>
            <w:tcBorders>
              <w:left w:val="single" w:sz="4" w:space="0" w:color="auto"/>
            </w:tcBorders>
            <w:vAlign w:val="center"/>
          </w:tcPr>
          <w:p w14:paraId="52B77064" w14:textId="34D513AB" w:rsidR="00494D04" w:rsidRPr="007E0F91" w:rsidRDefault="00494D04" w:rsidP="00494D04">
            <w:pPr>
              <w:jc w:val="center"/>
              <w:rPr>
                <w:ins w:id="23020" w:author="Στάθης Καπ" w:date="2023-03-09T06:37:00Z"/>
                <w:sz w:val="16"/>
                <w:szCs w:val="16"/>
              </w:rPr>
            </w:pPr>
            <w:ins w:id="23021" w:author="Στάθης Καπ" w:date="2023-03-09T07:14:00Z">
              <w:r>
                <w:rPr>
                  <w:rFonts w:ascii="Calibri" w:hAnsi="Calibri" w:cs="Calibri"/>
                  <w:color w:val="000000"/>
                  <w:sz w:val="16"/>
                  <w:szCs w:val="16"/>
                </w:rPr>
                <w:t>870</w:t>
              </w:r>
            </w:ins>
          </w:p>
        </w:tc>
        <w:tc>
          <w:tcPr>
            <w:tcW w:w="454" w:type="dxa"/>
            <w:vAlign w:val="center"/>
          </w:tcPr>
          <w:p w14:paraId="625F965A" w14:textId="24F054FD" w:rsidR="00494D04" w:rsidRPr="007E0F91" w:rsidRDefault="00494D04" w:rsidP="00494D04">
            <w:pPr>
              <w:jc w:val="center"/>
              <w:rPr>
                <w:ins w:id="23022" w:author="Στάθης Καπ" w:date="2023-03-09T06:37:00Z"/>
                <w:sz w:val="16"/>
                <w:szCs w:val="16"/>
              </w:rPr>
            </w:pPr>
            <w:ins w:id="23023" w:author="Στάθης Καπ" w:date="2023-03-09T07:14:00Z">
              <w:r>
                <w:rPr>
                  <w:rFonts w:ascii="Calibri" w:hAnsi="Calibri" w:cs="Calibri"/>
                  <w:color w:val="000000"/>
                  <w:sz w:val="16"/>
                  <w:szCs w:val="16"/>
                </w:rPr>
                <w:t>10.31</w:t>
              </w:r>
            </w:ins>
          </w:p>
        </w:tc>
        <w:tc>
          <w:tcPr>
            <w:tcW w:w="454" w:type="dxa"/>
            <w:vAlign w:val="center"/>
          </w:tcPr>
          <w:p w14:paraId="0817D55D" w14:textId="1FDAE714" w:rsidR="00494D04" w:rsidRPr="007E0F91" w:rsidRDefault="00494D04" w:rsidP="00494D04">
            <w:pPr>
              <w:jc w:val="center"/>
              <w:rPr>
                <w:ins w:id="23024" w:author="Στάθης Καπ" w:date="2023-03-09T06:37:00Z"/>
                <w:sz w:val="16"/>
                <w:szCs w:val="16"/>
              </w:rPr>
            </w:pPr>
            <w:ins w:id="23025" w:author="Στάθης Καπ" w:date="2023-03-09T07:14:00Z">
              <w:r>
                <w:rPr>
                  <w:rFonts w:ascii="Calibri" w:hAnsi="Calibri" w:cs="Calibri"/>
                  <w:color w:val="000000"/>
                  <w:sz w:val="16"/>
                  <w:szCs w:val="16"/>
                </w:rPr>
                <w:t>0.322</w:t>
              </w:r>
            </w:ins>
          </w:p>
        </w:tc>
        <w:tc>
          <w:tcPr>
            <w:tcW w:w="454" w:type="dxa"/>
            <w:tcBorders>
              <w:right w:val="single" w:sz="4" w:space="0" w:color="auto"/>
            </w:tcBorders>
            <w:vAlign w:val="center"/>
          </w:tcPr>
          <w:p w14:paraId="1560FC06" w14:textId="2BDFBE90" w:rsidR="00494D04" w:rsidRPr="007E0F91" w:rsidRDefault="00494D04" w:rsidP="00494D04">
            <w:pPr>
              <w:jc w:val="center"/>
              <w:rPr>
                <w:ins w:id="23026" w:author="Στάθης Καπ" w:date="2023-03-09T06:37:00Z"/>
                <w:sz w:val="16"/>
                <w:szCs w:val="16"/>
              </w:rPr>
            </w:pPr>
            <w:ins w:id="23027" w:author="Στάθης Καπ" w:date="2023-03-09T07:14:00Z">
              <w:r>
                <w:rPr>
                  <w:rFonts w:ascii="Calibri" w:hAnsi="Calibri" w:cs="Calibri"/>
                  <w:color w:val="000000"/>
                  <w:sz w:val="16"/>
                  <w:szCs w:val="16"/>
                </w:rPr>
                <w:t>41.03</w:t>
              </w:r>
            </w:ins>
          </w:p>
        </w:tc>
        <w:tc>
          <w:tcPr>
            <w:tcW w:w="453" w:type="dxa"/>
            <w:tcBorders>
              <w:left w:val="single" w:sz="4" w:space="0" w:color="auto"/>
            </w:tcBorders>
            <w:vAlign w:val="center"/>
          </w:tcPr>
          <w:p w14:paraId="44B11E3D" w14:textId="7317D929" w:rsidR="00494D04" w:rsidRPr="007E0F91" w:rsidRDefault="00494D04" w:rsidP="00494D04">
            <w:pPr>
              <w:jc w:val="center"/>
              <w:rPr>
                <w:ins w:id="23028" w:author="Στάθης Καπ" w:date="2023-03-09T06:37:00Z"/>
                <w:sz w:val="16"/>
                <w:szCs w:val="16"/>
              </w:rPr>
            </w:pPr>
            <w:ins w:id="23029" w:author="Στάθης Καπ" w:date="2023-03-09T07:14:00Z">
              <w:r>
                <w:rPr>
                  <w:rFonts w:ascii="Calibri" w:hAnsi="Calibri" w:cs="Calibri"/>
                  <w:color w:val="000000"/>
                  <w:sz w:val="16"/>
                  <w:szCs w:val="16"/>
                </w:rPr>
                <w:t>850</w:t>
              </w:r>
            </w:ins>
          </w:p>
        </w:tc>
        <w:tc>
          <w:tcPr>
            <w:tcW w:w="454" w:type="dxa"/>
            <w:vAlign w:val="center"/>
          </w:tcPr>
          <w:p w14:paraId="59E1DC81" w14:textId="284C0496" w:rsidR="00494D04" w:rsidRPr="007E0F91" w:rsidRDefault="00494D04" w:rsidP="00494D04">
            <w:pPr>
              <w:jc w:val="center"/>
              <w:rPr>
                <w:ins w:id="23030" w:author="Στάθης Καπ" w:date="2023-03-09T06:37:00Z"/>
                <w:sz w:val="16"/>
                <w:szCs w:val="16"/>
              </w:rPr>
            </w:pPr>
            <w:ins w:id="23031" w:author="Στάθης Καπ" w:date="2023-03-09T07:14:00Z">
              <w:r>
                <w:rPr>
                  <w:rFonts w:ascii="Calibri" w:hAnsi="Calibri" w:cs="Calibri"/>
                  <w:color w:val="000000"/>
                  <w:sz w:val="16"/>
                  <w:szCs w:val="16"/>
                </w:rPr>
                <w:t>12.37</w:t>
              </w:r>
            </w:ins>
          </w:p>
        </w:tc>
        <w:tc>
          <w:tcPr>
            <w:tcW w:w="454" w:type="dxa"/>
            <w:vAlign w:val="center"/>
          </w:tcPr>
          <w:p w14:paraId="48D5329B" w14:textId="729A471A" w:rsidR="00494D04" w:rsidRPr="007E0F91" w:rsidRDefault="00494D04" w:rsidP="00494D04">
            <w:pPr>
              <w:jc w:val="center"/>
              <w:rPr>
                <w:ins w:id="23032" w:author="Στάθης Καπ" w:date="2023-03-09T06:37:00Z"/>
                <w:sz w:val="16"/>
                <w:szCs w:val="16"/>
              </w:rPr>
            </w:pPr>
            <w:ins w:id="23033" w:author="Στάθης Καπ" w:date="2023-03-09T07:14:00Z">
              <w:r>
                <w:rPr>
                  <w:rFonts w:ascii="Calibri" w:hAnsi="Calibri" w:cs="Calibri"/>
                  <w:color w:val="000000"/>
                  <w:sz w:val="16"/>
                  <w:szCs w:val="16"/>
                </w:rPr>
                <w:t>0.322</w:t>
              </w:r>
            </w:ins>
          </w:p>
        </w:tc>
        <w:tc>
          <w:tcPr>
            <w:tcW w:w="461" w:type="dxa"/>
            <w:tcBorders>
              <w:right w:val="single" w:sz="4" w:space="0" w:color="auto"/>
            </w:tcBorders>
            <w:vAlign w:val="center"/>
          </w:tcPr>
          <w:p w14:paraId="360333CF" w14:textId="23A6A69C" w:rsidR="00494D04" w:rsidRPr="007E0F91" w:rsidRDefault="00494D04" w:rsidP="00494D04">
            <w:pPr>
              <w:jc w:val="center"/>
              <w:rPr>
                <w:ins w:id="23034" w:author="Στάθης Καπ" w:date="2023-03-09T06:37:00Z"/>
                <w:sz w:val="16"/>
                <w:szCs w:val="16"/>
              </w:rPr>
            </w:pPr>
            <w:ins w:id="23035" w:author="Στάθης Καπ" w:date="2023-03-09T07:14:00Z">
              <w:r>
                <w:rPr>
                  <w:rFonts w:ascii="Calibri" w:hAnsi="Calibri" w:cs="Calibri"/>
                  <w:color w:val="000000"/>
                  <w:sz w:val="16"/>
                  <w:szCs w:val="16"/>
                </w:rPr>
                <w:t>41.03</w:t>
              </w:r>
            </w:ins>
          </w:p>
        </w:tc>
      </w:tr>
      <w:tr w:rsidR="00494D04" w14:paraId="4FE4AEE6" w14:textId="77777777" w:rsidTr="009861B1">
        <w:trPr>
          <w:trHeight w:val="170"/>
          <w:jc w:val="center"/>
          <w:ins w:id="2303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DA751CC" w14:textId="77777777" w:rsidR="00494D04" w:rsidRPr="007E0F91" w:rsidRDefault="00494D04" w:rsidP="00494D04">
            <w:pPr>
              <w:jc w:val="center"/>
              <w:rPr>
                <w:ins w:id="23037" w:author="Στάθης Καπ" w:date="2023-03-09T06:37:00Z"/>
                <w:sz w:val="16"/>
                <w:szCs w:val="16"/>
              </w:rPr>
            </w:pPr>
            <w:ins w:id="23038" w:author="Στάθης Καπ" w:date="2023-03-09T06:37:00Z">
              <w:r w:rsidRPr="009861B1">
                <w:rPr>
                  <w:rFonts w:ascii="Calibri" w:hAnsi="Calibri" w:cs="Calibri"/>
                  <w:color w:val="000000"/>
                  <w:sz w:val="16"/>
                  <w:szCs w:val="16"/>
                </w:rPr>
                <w:t>c108</w:t>
              </w:r>
            </w:ins>
          </w:p>
        </w:tc>
        <w:tc>
          <w:tcPr>
            <w:tcW w:w="565" w:type="dxa"/>
            <w:tcBorders>
              <w:left w:val="single" w:sz="4" w:space="0" w:color="auto"/>
            </w:tcBorders>
            <w:vAlign w:val="center"/>
          </w:tcPr>
          <w:p w14:paraId="26F9E65D" w14:textId="35213FBC" w:rsidR="00494D04" w:rsidRPr="007E0F91" w:rsidRDefault="00494D04" w:rsidP="00494D04">
            <w:pPr>
              <w:jc w:val="center"/>
              <w:rPr>
                <w:ins w:id="23039" w:author="Στάθης Καπ" w:date="2023-03-09T06:37:00Z"/>
                <w:sz w:val="16"/>
                <w:szCs w:val="16"/>
              </w:rPr>
            </w:pPr>
            <w:ins w:id="23040" w:author="Στάθης Καπ" w:date="2023-03-09T07:14:00Z">
              <w:r>
                <w:rPr>
                  <w:rFonts w:ascii="Calibri" w:hAnsi="Calibri" w:cs="Calibri"/>
                  <w:color w:val="000000"/>
                  <w:sz w:val="16"/>
                  <w:szCs w:val="16"/>
                </w:rPr>
                <w:t>1140</w:t>
              </w:r>
            </w:ins>
          </w:p>
        </w:tc>
        <w:tc>
          <w:tcPr>
            <w:tcW w:w="679" w:type="dxa"/>
            <w:tcBorders>
              <w:right w:val="single" w:sz="4" w:space="0" w:color="auto"/>
            </w:tcBorders>
            <w:vAlign w:val="center"/>
          </w:tcPr>
          <w:p w14:paraId="5C073CCC" w14:textId="4F58E4FA" w:rsidR="00494D04" w:rsidRPr="007E0F91" w:rsidRDefault="00494D04" w:rsidP="00494D04">
            <w:pPr>
              <w:jc w:val="center"/>
              <w:rPr>
                <w:ins w:id="23041" w:author="Στάθης Καπ" w:date="2023-03-09T06:37:00Z"/>
                <w:sz w:val="16"/>
                <w:szCs w:val="16"/>
              </w:rPr>
            </w:pPr>
            <w:ins w:id="23042" w:author="Στάθης Καπ" w:date="2023-03-09T07:14:00Z">
              <w:r>
                <w:rPr>
                  <w:rFonts w:ascii="Calibri" w:hAnsi="Calibri" w:cs="Calibri"/>
                  <w:color w:val="000000"/>
                  <w:sz w:val="16"/>
                  <w:szCs w:val="16"/>
                </w:rPr>
                <w:t>1100</w:t>
              </w:r>
            </w:ins>
          </w:p>
        </w:tc>
        <w:tc>
          <w:tcPr>
            <w:tcW w:w="453" w:type="dxa"/>
            <w:tcBorders>
              <w:left w:val="single" w:sz="4" w:space="0" w:color="auto"/>
            </w:tcBorders>
            <w:vAlign w:val="center"/>
          </w:tcPr>
          <w:p w14:paraId="1CB45519" w14:textId="0068D6AB" w:rsidR="00494D04" w:rsidRPr="007E0F91" w:rsidRDefault="00494D04" w:rsidP="00494D04">
            <w:pPr>
              <w:jc w:val="center"/>
              <w:rPr>
                <w:ins w:id="23043" w:author="Στάθης Καπ" w:date="2023-03-09T06:37:00Z"/>
                <w:sz w:val="16"/>
                <w:szCs w:val="16"/>
              </w:rPr>
            </w:pPr>
            <w:ins w:id="23044" w:author="Στάθης Καπ" w:date="2023-03-09T07:14:00Z">
              <w:r>
                <w:rPr>
                  <w:rFonts w:ascii="Calibri" w:hAnsi="Calibri" w:cs="Calibri"/>
                  <w:color w:val="000000"/>
                  <w:sz w:val="16"/>
                  <w:szCs w:val="16"/>
                </w:rPr>
                <w:t>1000</w:t>
              </w:r>
            </w:ins>
          </w:p>
        </w:tc>
        <w:tc>
          <w:tcPr>
            <w:tcW w:w="708" w:type="dxa"/>
            <w:vAlign w:val="center"/>
          </w:tcPr>
          <w:p w14:paraId="4D3164A4" w14:textId="0D1150D7" w:rsidR="00494D04" w:rsidRPr="007E0F91" w:rsidRDefault="00494D04" w:rsidP="00494D04">
            <w:pPr>
              <w:jc w:val="center"/>
              <w:rPr>
                <w:ins w:id="23045" w:author="Στάθης Καπ" w:date="2023-03-09T06:37:00Z"/>
                <w:sz w:val="16"/>
                <w:szCs w:val="16"/>
              </w:rPr>
            </w:pPr>
            <w:ins w:id="23046" w:author="Στάθης Καπ" w:date="2023-03-09T07:14:00Z">
              <w:r>
                <w:rPr>
                  <w:rFonts w:ascii="Calibri" w:hAnsi="Calibri" w:cs="Calibri"/>
                  <w:color w:val="000000"/>
                  <w:sz w:val="16"/>
                  <w:szCs w:val="16"/>
                </w:rPr>
                <w:t>12.28</w:t>
              </w:r>
            </w:ins>
          </w:p>
        </w:tc>
        <w:tc>
          <w:tcPr>
            <w:tcW w:w="652" w:type="dxa"/>
            <w:vMerge/>
            <w:tcBorders>
              <w:right w:val="single" w:sz="4" w:space="0" w:color="auto"/>
            </w:tcBorders>
            <w:vAlign w:val="center"/>
          </w:tcPr>
          <w:p w14:paraId="7AEEC922" w14:textId="77777777" w:rsidR="00494D04" w:rsidRPr="007E0F91" w:rsidRDefault="00494D04" w:rsidP="00494D04">
            <w:pPr>
              <w:jc w:val="center"/>
              <w:rPr>
                <w:ins w:id="23047" w:author="Στάθης Καπ" w:date="2023-03-09T06:37:00Z"/>
                <w:sz w:val="16"/>
                <w:szCs w:val="16"/>
              </w:rPr>
            </w:pPr>
          </w:p>
        </w:tc>
        <w:tc>
          <w:tcPr>
            <w:tcW w:w="453" w:type="dxa"/>
            <w:tcBorders>
              <w:left w:val="single" w:sz="4" w:space="0" w:color="auto"/>
            </w:tcBorders>
            <w:vAlign w:val="center"/>
          </w:tcPr>
          <w:p w14:paraId="35A70A39" w14:textId="196EB7C8" w:rsidR="00494D04" w:rsidRPr="007E0F91" w:rsidRDefault="00494D04" w:rsidP="00494D04">
            <w:pPr>
              <w:jc w:val="center"/>
              <w:rPr>
                <w:ins w:id="23048" w:author="Στάθης Καπ" w:date="2023-03-09T06:37:00Z"/>
                <w:sz w:val="16"/>
                <w:szCs w:val="16"/>
              </w:rPr>
            </w:pPr>
            <w:ins w:id="23049" w:author="Στάθης Καπ" w:date="2023-03-09T07:14:00Z">
              <w:r>
                <w:rPr>
                  <w:rFonts w:ascii="Calibri" w:hAnsi="Calibri" w:cs="Calibri"/>
                  <w:color w:val="000000"/>
                  <w:sz w:val="16"/>
                  <w:szCs w:val="16"/>
                </w:rPr>
                <w:t>980</w:t>
              </w:r>
            </w:ins>
          </w:p>
        </w:tc>
        <w:tc>
          <w:tcPr>
            <w:tcW w:w="454" w:type="dxa"/>
            <w:vAlign w:val="center"/>
          </w:tcPr>
          <w:p w14:paraId="644003B2" w14:textId="0F9E5872" w:rsidR="00494D04" w:rsidRPr="007E0F91" w:rsidRDefault="00494D04" w:rsidP="00494D04">
            <w:pPr>
              <w:jc w:val="center"/>
              <w:rPr>
                <w:ins w:id="23050" w:author="Στάθης Καπ" w:date="2023-03-09T06:37:00Z"/>
                <w:sz w:val="16"/>
                <w:szCs w:val="16"/>
              </w:rPr>
            </w:pPr>
            <w:ins w:id="23051" w:author="Στάθης Καπ" w:date="2023-03-09T07:14:00Z">
              <w:r>
                <w:rPr>
                  <w:rFonts w:ascii="Calibri" w:hAnsi="Calibri" w:cs="Calibri"/>
                  <w:color w:val="000000"/>
                  <w:sz w:val="16"/>
                  <w:szCs w:val="16"/>
                </w:rPr>
                <w:t>2</w:t>
              </w:r>
            </w:ins>
          </w:p>
        </w:tc>
        <w:tc>
          <w:tcPr>
            <w:tcW w:w="454" w:type="dxa"/>
            <w:vAlign w:val="center"/>
          </w:tcPr>
          <w:p w14:paraId="06DABF73" w14:textId="3468CC14" w:rsidR="00494D04" w:rsidRPr="007E0F91" w:rsidRDefault="00494D04" w:rsidP="00494D04">
            <w:pPr>
              <w:jc w:val="center"/>
              <w:rPr>
                <w:ins w:id="23052" w:author="Στάθης Καπ" w:date="2023-03-09T06:37:00Z"/>
                <w:sz w:val="16"/>
                <w:szCs w:val="16"/>
              </w:rPr>
            </w:pPr>
            <w:ins w:id="23053" w:author="Στάθης Καπ" w:date="2023-03-09T07:14:00Z">
              <w:r>
                <w:rPr>
                  <w:rFonts w:ascii="Calibri" w:hAnsi="Calibri" w:cs="Calibri"/>
                  <w:color w:val="000000"/>
                  <w:sz w:val="16"/>
                  <w:szCs w:val="16"/>
                </w:rPr>
                <w:t>0.315</w:t>
              </w:r>
            </w:ins>
          </w:p>
        </w:tc>
        <w:tc>
          <w:tcPr>
            <w:tcW w:w="457" w:type="dxa"/>
            <w:tcBorders>
              <w:right w:val="single" w:sz="4" w:space="0" w:color="auto"/>
            </w:tcBorders>
            <w:vAlign w:val="center"/>
          </w:tcPr>
          <w:p w14:paraId="10EF54F4" w14:textId="3369DC01" w:rsidR="00494D04" w:rsidRPr="007E0F91" w:rsidRDefault="00494D04" w:rsidP="00494D04">
            <w:pPr>
              <w:jc w:val="center"/>
              <w:rPr>
                <w:ins w:id="23054" w:author="Στάθης Καπ" w:date="2023-03-09T06:37:00Z"/>
                <w:sz w:val="16"/>
                <w:szCs w:val="16"/>
              </w:rPr>
            </w:pPr>
            <w:ins w:id="23055" w:author="Στάθης Καπ" w:date="2023-03-09T07:14:00Z">
              <w:r>
                <w:rPr>
                  <w:rFonts w:ascii="Calibri" w:hAnsi="Calibri" w:cs="Calibri"/>
                  <w:color w:val="000000"/>
                  <w:sz w:val="16"/>
                  <w:szCs w:val="16"/>
                </w:rPr>
                <w:t>54.08</w:t>
              </w:r>
            </w:ins>
          </w:p>
        </w:tc>
        <w:tc>
          <w:tcPr>
            <w:tcW w:w="453" w:type="dxa"/>
            <w:tcBorders>
              <w:left w:val="single" w:sz="4" w:space="0" w:color="auto"/>
            </w:tcBorders>
            <w:vAlign w:val="center"/>
          </w:tcPr>
          <w:p w14:paraId="489AD4A1" w14:textId="05FB5CB4" w:rsidR="00494D04" w:rsidRPr="007E0F91" w:rsidRDefault="00494D04" w:rsidP="00494D04">
            <w:pPr>
              <w:jc w:val="center"/>
              <w:rPr>
                <w:ins w:id="23056" w:author="Στάθης Καπ" w:date="2023-03-09T06:37:00Z"/>
                <w:sz w:val="16"/>
                <w:szCs w:val="16"/>
              </w:rPr>
            </w:pPr>
            <w:ins w:id="23057" w:author="Στάθης Καπ" w:date="2023-03-09T07:14:00Z">
              <w:r>
                <w:rPr>
                  <w:rFonts w:ascii="Calibri" w:hAnsi="Calibri" w:cs="Calibri"/>
                  <w:color w:val="000000"/>
                  <w:sz w:val="16"/>
                  <w:szCs w:val="16"/>
                </w:rPr>
                <w:t>930</w:t>
              </w:r>
            </w:ins>
          </w:p>
        </w:tc>
        <w:tc>
          <w:tcPr>
            <w:tcW w:w="454" w:type="dxa"/>
            <w:vAlign w:val="center"/>
          </w:tcPr>
          <w:p w14:paraId="76DC02F8" w14:textId="47DF31DE" w:rsidR="00494D04" w:rsidRPr="007E0F91" w:rsidRDefault="00494D04" w:rsidP="00494D04">
            <w:pPr>
              <w:jc w:val="center"/>
              <w:rPr>
                <w:ins w:id="23058" w:author="Στάθης Καπ" w:date="2023-03-09T06:37:00Z"/>
                <w:sz w:val="16"/>
                <w:szCs w:val="16"/>
              </w:rPr>
            </w:pPr>
            <w:ins w:id="23059" w:author="Στάθης Καπ" w:date="2023-03-09T07:14:00Z">
              <w:r>
                <w:rPr>
                  <w:rFonts w:ascii="Calibri" w:hAnsi="Calibri" w:cs="Calibri"/>
                  <w:color w:val="000000"/>
                  <w:sz w:val="16"/>
                  <w:szCs w:val="16"/>
                </w:rPr>
                <w:t>7</w:t>
              </w:r>
            </w:ins>
          </w:p>
        </w:tc>
        <w:tc>
          <w:tcPr>
            <w:tcW w:w="454" w:type="dxa"/>
            <w:vAlign w:val="center"/>
          </w:tcPr>
          <w:p w14:paraId="716AE62B" w14:textId="19CA148C" w:rsidR="00494D04" w:rsidRPr="007E0F91" w:rsidRDefault="00494D04" w:rsidP="00494D04">
            <w:pPr>
              <w:jc w:val="center"/>
              <w:rPr>
                <w:ins w:id="23060" w:author="Στάθης Καπ" w:date="2023-03-09T06:37:00Z"/>
                <w:sz w:val="16"/>
                <w:szCs w:val="16"/>
              </w:rPr>
            </w:pPr>
            <w:ins w:id="23061" w:author="Στάθης Καπ" w:date="2023-03-09T07:14:00Z">
              <w:r>
                <w:rPr>
                  <w:rFonts w:ascii="Calibri" w:hAnsi="Calibri" w:cs="Calibri"/>
                  <w:color w:val="000000"/>
                  <w:sz w:val="16"/>
                  <w:szCs w:val="16"/>
                </w:rPr>
                <w:t>0.33</w:t>
              </w:r>
            </w:ins>
          </w:p>
        </w:tc>
        <w:tc>
          <w:tcPr>
            <w:tcW w:w="454" w:type="dxa"/>
            <w:tcBorders>
              <w:right w:val="single" w:sz="4" w:space="0" w:color="auto"/>
            </w:tcBorders>
            <w:vAlign w:val="center"/>
          </w:tcPr>
          <w:p w14:paraId="2D0CE60D" w14:textId="7883031E" w:rsidR="00494D04" w:rsidRPr="007E0F91" w:rsidRDefault="00494D04" w:rsidP="00494D04">
            <w:pPr>
              <w:jc w:val="center"/>
              <w:rPr>
                <w:ins w:id="23062" w:author="Στάθης Καπ" w:date="2023-03-09T06:37:00Z"/>
                <w:sz w:val="16"/>
                <w:szCs w:val="16"/>
              </w:rPr>
            </w:pPr>
            <w:ins w:id="23063" w:author="Στάθης Καπ" w:date="2023-03-09T07:14:00Z">
              <w:r>
                <w:rPr>
                  <w:rFonts w:ascii="Calibri" w:hAnsi="Calibri" w:cs="Calibri"/>
                  <w:color w:val="000000"/>
                  <w:sz w:val="16"/>
                  <w:szCs w:val="16"/>
                </w:rPr>
                <w:t>51.9</w:t>
              </w:r>
            </w:ins>
          </w:p>
        </w:tc>
        <w:tc>
          <w:tcPr>
            <w:tcW w:w="453" w:type="dxa"/>
            <w:tcBorders>
              <w:left w:val="single" w:sz="4" w:space="0" w:color="auto"/>
            </w:tcBorders>
            <w:vAlign w:val="center"/>
          </w:tcPr>
          <w:p w14:paraId="62E23FE3" w14:textId="1B54F80F" w:rsidR="00494D04" w:rsidRPr="007E0F91" w:rsidRDefault="00494D04" w:rsidP="00494D04">
            <w:pPr>
              <w:jc w:val="center"/>
              <w:rPr>
                <w:ins w:id="23064" w:author="Στάθης Καπ" w:date="2023-03-09T06:37:00Z"/>
                <w:sz w:val="16"/>
                <w:szCs w:val="16"/>
              </w:rPr>
            </w:pPr>
            <w:ins w:id="23065" w:author="Στάθης Καπ" w:date="2023-03-09T07:14:00Z">
              <w:r>
                <w:rPr>
                  <w:rFonts w:ascii="Calibri" w:hAnsi="Calibri" w:cs="Calibri"/>
                  <w:color w:val="000000"/>
                  <w:sz w:val="16"/>
                  <w:szCs w:val="16"/>
                </w:rPr>
                <w:t>860</w:t>
              </w:r>
            </w:ins>
          </w:p>
        </w:tc>
        <w:tc>
          <w:tcPr>
            <w:tcW w:w="454" w:type="dxa"/>
            <w:vAlign w:val="center"/>
          </w:tcPr>
          <w:p w14:paraId="1CB9C607" w14:textId="61C60758" w:rsidR="00494D04" w:rsidRPr="007E0F91" w:rsidRDefault="00494D04" w:rsidP="00494D04">
            <w:pPr>
              <w:jc w:val="center"/>
              <w:rPr>
                <w:ins w:id="23066" w:author="Στάθης Καπ" w:date="2023-03-09T06:37:00Z"/>
                <w:sz w:val="16"/>
                <w:szCs w:val="16"/>
              </w:rPr>
            </w:pPr>
            <w:ins w:id="23067" w:author="Στάθης Καπ" w:date="2023-03-09T07:14:00Z">
              <w:r>
                <w:rPr>
                  <w:rFonts w:ascii="Calibri" w:hAnsi="Calibri" w:cs="Calibri"/>
                  <w:color w:val="000000"/>
                  <w:sz w:val="16"/>
                  <w:szCs w:val="16"/>
                </w:rPr>
                <w:t>14</w:t>
              </w:r>
            </w:ins>
          </w:p>
        </w:tc>
        <w:tc>
          <w:tcPr>
            <w:tcW w:w="454" w:type="dxa"/>
            <w:vAlign w:val="center"/>
          </w:tcPr>
          <w:p w14:paraId="1DEEB6DD" w14:textId="039A63FC" w:rsidR="00494D04" w:rsidRPr="007E0F91" w:rsidRDefault="00494D04" w:rsidP="00494D04">
            <w:pPr>
              <w:jc w:val="center"/>
              <w:rPr>
                <w:ins w:id="23068" w:author="Στάθης Καπ" w:date="2023-03-09T06:37:00Z"/>
                <w:sz w:val="16"/>
                <w:szCs w:val="16"/>
              </w:rPr>
            </w:pPr>
            <w:ins w:id="23069" w:author="Στάθης Καπ" w:date="2023-03-09T07:14:00Z">
              <w:r>
                <w:rPr>
                  <w:rFonts w:ascii="Calibri" w:hAnsi="Calibri" w:cs="Calibri"/>
                  <w:color w:val="000000"/>
                  <w:sz w:val="16"/>
                  <w:szCs w:val="16"/>
                </w:rPr>
                <w:t>0.593</w:t>
              </w:r>
            </w:ins>
          </w:p>
        </w:tc>
        <w:tc>
          <w:tcPr>
            <w:tcW w:w="461" w:type="dxa"/>
            <w:tcBorders>
              <w:right w:val="single" w:sz="4" w:space="0" w:color="auto"/>
            </w:tcBorders>
            <w:vAlign w:val="center"/>
          </w:tcPr>
          <w:p w14:paraId="69E9F83A" w14:textId="54FA6D0C" w:rsidR="00494D04" w:rsidRPr="007E0F91" w:rsidRDefault="00494D04" w:rsidP="00494D04">
            <w:pPr>
              <w:jc w:val="center"/>
              <w:rPr>
                <w:ins w:id="23070" w:author="Στάθης Καπ" w:date="2023-03-09T06:37:00Z"/>
                <w:sz w:val="16"/>
                <w:szCs w:val="16"/>
              </w:rPr>
            </w:pPr>
            <w:ins w:id="23071" w:author="Στάθης Καπ" w:date="2023-03-09T07:14:00Z">
              <w:r>
                <w:rPr>
                  <w:rFonts w:ascii="Calibri" w:hAnsi="Calibri" w:cs="Calibri"/>
                  <w:color w:val="000000"/>
                  <w:sz w:val="16"/>
                  <w:szCs w:val="16"/>
                </w:rPr>
                <w:t>13.56</w:t>
              </w:r>
            </w:ins>
          </w:p>
        </w:tc>
      </w:tr>
      <w:tr w:rsidR="00494D04" w14:paraId="0D3DB5D4" w14:textId="77777777" w:rsidTr="009861B1">
        <w:trPr>
          <w:trHeight w:val="170"/>
          <w:jc w:val="center"/>
          <w:ins w:id="2307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31681A1" w14:textId="77777777" w:rsidR="00494D04" w:rsidRPr="007E0F91" w:rsidRDefault="00494D04" w:rsidP="00494D04">
            <w:pPr>
              <w:jc w:val="center"/>
              <w:rPr>
                <w:ins w:id="23073" w:author="Στάθης Καπ" w:date="2023-03-09T06:37:00Z"/>
                <w:sz w:val="16"/>
                <w:szCs w:val="16"/>
              </w:rPr>
            </w:pPr>
            <w:ins w:id="23074" w:author="Στάθης Καπ" w:date="2023-03-09T06:37:00Z">
              <w:r w:rsidRPr="009861B1">
                <w:rPr>
                  <w:rFonts w:ascii="Calibri" w:hAnsi="Calibri" w:cs="Calibri"/>
                  <w:color w:val="000000"/>
                  <w:sz w:val="16"/>
                  <w:szCs w:val="16"/>
                </w:rPr>
                <w:t>c109</w:t>
              </w:r>
            </w:ins>
          </w:p>
        </w:tc>
        <w:tc>
          <w:tcPr>
            <w:tcW w:w="565" w:type="dxa"/>
            <w:tcBorders>
              <w:left w:val="single" w:sz="4" w:space="0" w:color="auto"/>
            </w:tcBorders>
            <w:vAlign w:val="center"/>
          </w:tcPr>
          <w:p w14:paraId="6177A952" w14:textId="0C95FD02" w:rsidR="00494D04" w:rsidRPr="007E0F91" w:rsidRDefault="00494D04" w:rsidP="00494D04">
            <w:pPr>
              <w:jc w:val="center"/>
              <w:rPr>
                <w:ins w:id="23075" w:author="Στάθης Καπ" w:date="2023-03-09T06:37:00Z"/>
                <w:sz w:val="16"/>
                <w:szCs w:val="16"/>
              </w:rPr>
            </w:pPr>
            <w:ins w:id="23076" w:author="Στάθης Καπ" w:date="2023-03-09T07:14:00Z">
              <w:r>
                <w:rPr>
                  <w:rFonts w:ascii="Calibri" w:hAnsi="Calibri" w:cs="Calibri"/>
                  <w:color w:val="000000"/>
                  <w:sz w:val="16"/>
                  <w:szCs w:val="16"/>
                </w:rPr>
                <w:t>1190</w:t>
              </w:r>
            </w:ins>
          </w:p>
        </w:tc>
        <w:tc>
          <w:tcPr>
            <w:tcW w:w="679" w:type="dxa"/>
            <w:tcBorders>
              <w:right w:val="single" w:sz="4" w:space="0" w:color="auto"/>
            </w:tcBorders>
            <w:vAlign w:val="center"/>
          </w:tcPr>
          <w:p w14:paraId="46A79298" w14:textId="40A19BCD" w:rsidR="00494D04" w:rsidRPr="007E0F91" w:rsidRDefault="00494D04" w:rsidP="00494D04">
            <w:pPr>
              <w:jc w:val="center"/>
              <w:rPr>
                <w:ins w:id="23077" w:author="Στάθης Καπ" w:date="2023-03-09T06:37:00Z"/>
                <w:sz w:val="16"/>
                <w:szCs w:val="16"/>
              </w:rPr>
            </w:pPr>
            <w:ins w:id="23078" w:author="Στάθης Καπ" w:date="2023-03-09T07:14:00Z">
              <w:r>
                <w:rPr>
                  <w:rFonts w:ascii="Calibri" w:hAnsi="Calibri" w:cs="Calibri"/>
                  <w:color w:val="000000"/>
                  <w:sz w:val="16"/>
                  <w:szCs w:val="16"/>
                </w:rPr>
                <w:t>1180</w:t>
              </w:r>
            </w:ins>
          </w:p>
        </w:tc>
        <w:tc>
          <w:tcPr>
            <w:tcW w:w="453" w:type="dxa"/>
            <w:tcBorders>
              <w:left w:val="single" w:sz="4" w:space="0" w:color="auto"/>
            </w:tcBorders>
            <w:vAlign w:val="center"/>
          </w:tcPr>
          <w:p w14:paraId="25AFA8F6" w14:textId="22C2A491" w:rsidR="00494D04" w:rsidRPr="007E0F91" w:rsidRDefault="00494D04" w:rsidP="00494D04">
            <w:pPr>
              <w:jc w:val="center"/>
              <w:rPr>
                <w:ins w:id="23079" w:author="Στάθης Καπ" w:date="2023-03-09T06:37:00Z"/>
                <w:sz w:val="16"/>
                <w:szCs w:val="16"/>
              </w:rPr>
            </w:pPr>
            <w:ins w:id="23080" w:author="Στάθης Καπ" w:date="2023-03-09T07:14:00Z">
              <w:r>
                <w:rPr>
                  <w:rFonts w:ascii="Calibri" w:hAnsi="Calibri" w:cs="Calibri"/>
                  <w:color w:val="000000"/>
                  <w:sz w:val="16"/>
                  <w:szCs w:val="16"/>
                </w:rPr>
                <w:t>1080</w:t>
              </w:r>
            </w:ins>
          </w:p>
        </w:tc>
        <w:tc>
          <w:tcPr>
            <w:tcW w:w="708" w:type="dxa"/>
            <w:vAlign w:val="center"/>
          </w:tcPr>
          <w:p w14:paraId="5EF1B3BE" w14:textId="7055FB3B" w:rsidR="00494D04" w:rsidRPr="007E0F91" w:rsidRDefault="00494D04" w:rsidP="00494D04">
            <w:pPr>
              <w:jc w:val="center"/>
              <w:rPr>
                <w:ins w:id="23081" w:author="Στάθης Καπ" w:date="2023-03-09T06:37:00Z"/>
                <w:sz w:val="16"/>
                <w:szCs w:val="16"/>
              </w:rPr>
            </w:pPr>
            <w:ins w:id="23082" w:author="Στάθης Καπ" w:date="2023-03-09T07:14:00Z">
              <w:r>
                <w:rPr>
                  <w:rFonts w:ascii="Calibri" w:hAnsi="Calibri" w:cs="Calibri"/>
                  <w:color w:val="000000"/>
                  <w:sz w:val="16"/>
                  <w:szCs w:val="16"/>
                </w:rPr>
                <w:t>9.24</w:t>
              </w:r>
            </w:ins>
          </w:p>
        </w:tc>
        <w:tc>
          <w:tcPr>
            <w:tcW w:w="652" w:type="dxa"/>
            <w:vMerge/>
            <w:tcBorders>
              <w:right w:val="single" w:sz="4" w:space="0" w:color="auto"/>
            </w:tcBorders>
            <w:vAlign w:val="center"/>
          </w:tcPr>
          <w:p w14:paraId="798959B6" w14:textId="77777777" w:rsidR="00494D04" w:rsidRPr="007E0F91" w:rsidRDefault="00494D04" w:rsidP="00494D04">
            <w:pPr>
              <w:jc w:val="center"/>
              <w:rPr>
                <w:ins w:id="23083" w:author="Στάθης Καπ" w:date="2023-03-09T06:37:00Z"/>
                <w:sz w:val="16"/>
                <w:szCs w:val="16"/>
              </w:rPr>
            </w:pPr>
          </w:p>
        </w:tc>
        <w:tc>
          <w:tcPr>
            <w:tcW w:w="453" w:type="dxa"/>
            <w:tcBorders>
              <w:left w:val="single" w:sz="4" w:space="0" w:color="auto"/>
            </w:tcBorders>
            <w:vAlign w:val="center"/>
          </w:tcPr>
          <w:p w14:paraId="25438538" w14:textId="7F45EEC1" w:rsidR="00494D04" w:rsidRPr="007E0F91" w:rsidRDefault="00494D04" w:rsidP="00494D04">
            <w:pPr>
              <w:jc w:val="center"/>
              <w:rPr>
                <w:ins w:id="23084" w:author="Στάθης Καπ" w:date="2023-03-09T06:37:00Z"/>
                <w:sz w:val="16"/>
                <w:szCs w:val="16"/>
              </w:rPr>
            </w:pPr>
            <w:ins w:id="23085" w:author="Στάθης Καπ" w:date="2023-03-09T07:14:00Z">
              <w:r>
                <w:rPr>
                  <w:rFonts w:ascii="Calibri" w:hAnsi="Calibri" w:cs="Calibri"/>
                  <w:color w:val="000000"/>
                  <w:sz w:val="16"/>
                  <w:szCs w:val="16"/>
                </w:rPr>
                <w:t>1000</w:t>
              </w:r>
            </w:ins>
          </w:p>
        </w:tc>
        <w:tc>
          <w:tcPr>
            <w:tcW w:w="454" w:type="dxa"/>
            <w:vAlign w:val="center"/>
          </w:tcPr>
          <w:p w14:paraId="2A5A709D" w14:textId="50F42673" w:rsidR="00494D04" w:rsidRPr="007E0F91" w:rsidRDefault="00494D04" w:rsidP="00494D04">
            <w:pPr>
              <w:jc w:val="center"/>
              <w:rPr>
                <w:ins w:id="23086" w:author="Στάθης Καπ" w:date="2023-03-09T06:37:00Z"/>
                <w:sz w:val="16"/>
                <w:szCs w:val="16"/>
              </w:rPr>
            </w:pPr>
            <w:ins w:id="23087" w:author="Στάθης Καπ" w:date="2023-03-09T07:14:00Z">
              <w:r>
                <w:rPr>
                  <w:rFonts w:ascii="Calibri" w:hAnsi="Calibri" w:cs="Calibri"/>
                  <w:color w:val="000000"/>
                  <w:sz w:val="16"/>
                  <w:szCs w:val="16"/>
                </w:rPr>
                <w:t>7.41</w:t>
              </w:r>
            </w:ins>
          </w:p>
        </w:tc>
        <w:tc>
          <w:tcPr>
            <w:tcW w:w="454" w:type="dxa"/>
            <w:vAlign w:val="center"/>
          </w:tcPr>
          <w:p w14:paraId="6A9F0482" w14:textId="18D87494" w:rsidR="00494D04" w:rsidRPr="007E0F91" w:rsidRDefault="00494D04" w:rsidP="00494D04">
            <w:pPr>
              <w:jc w:val="center"/>
              <w:rPr>
                <w:ins w:id="23088" w:author="Στάθης Καπ" w:date="2023-03-09T06:37:00Z"/>
                <w:sz w:val="16"/>
                <w:szCs w:val="16"/>
              </w:rPr>
            </w:pPr>
            <w:ins w:id="23089" w:author="Στάθης Καπ" w:date="2023-03-09T07:14:00Z">
              <w:r>
                <w:rPr>
                  <w:rFonts w:ascii="Calibri" w:hAnsi="Calibri" w:cs="Calibri"/>
                  <w:color w:val="000000"/>
                  <w:sz w:val="16"/>
                  <w:szCs w:val="16"/>
                </w:rPr>
                <w:t>0.323</w:t>
              </w:r>
            </w:ins>
          </w:p>
        </w:tc>
        <w:tc>
          <w:tcPr>
            <w:tcW w:w="457" w:type="dxa"/>
            <w:tcBorders>
              <w:right w:val="single" w:sz="4" w:space="0" w:color="auto"/>
            </w:tcBorders>
            <w:vAlign w:val="center"/>
          </w:tcPr>
          <w:p w14:paraId="717CE862" w14:textId="42FD0B9C" w:rsidR="00494D04" w:rsidRPr="007E0F91" w:rsidRDefault="00494D04" w:rsidP="00494D04">
            <w:pPr>
              <w:jc w:val="center"/>
              <w:rPr>
                <w:ins w:id="23090" w:author="Στάθης Καπ" w:date="2023-03-09T06:37:00Z"/>
                <w:sz w:val="16"/>
                <w:szCs w:val="16"/>
              </w:rPr>
            </w:pPr>
            <w:ins w:id="23091" w:author="Στάθης Καπ" w:date="2023-03-09T07:14:00Z">
              <w:r>
                <w:rPr>
                  <w:rFonts w:ascii="Calibri" w:hAnsi="Calibri" w:cs="Calibri"/>
                  <w:color w:val="000000"/>
                  <w:sz w:val="16"/>
                  <w:szCs w:val="16"/>
                </w:rPr>
                <w:t>49.61</w:t>
              </w:r>
            </w:ins>
          </w:p>
        </w:tc>
        <w:tc>
          <w:tcPr>
            <w:tcW w:w="453" w:type="dxa"/>
            <w:tcBorders>
              <w:left w:val="single" w:sz="4" w:space="0" w:color="auto"/>
            </w:tcBorders>
            <w:vAlign w:val="center"/>
          </w:tcPr>
          <w:p w14:paraId="5FEBECCA" w14:textId="77FF9942" w:rsidR="00494D04" w:rsidRPr="007E0F91" w:rsidRDefault="00494D04" w:rsidP="00494D04">
            <w:pPr>
              <w:jc w:val="center"/>
              <w:rPr>
                <w:ins w:id="23092" w:author="Στάθης Καπ" w:date="2023-03-09T06:37:00Z"/>
                <w:sz w:val="16"/>
                <w:szCs w:val="16"/>
              </w:rPr>
            </w:pPr>
            <w:ins w:id="23093" w:author="Στάθης Καπ" w:date="2023-03-09T07:14:00Z">
              <w:r>
                <w:rPr>
                  <w:rFonts w:ascii="Calibri" w:hAnsi="Calibri" w:cs="Calibri"/>
                  <w:color w:val="000000"/>
                  <w:sz w:val="16"/>
                  <w:szCs w:val="16"/>
                </w:rPr>
                <w:t>960</w:t>
              </w:r>
            </w:ins>
          </w:p>
        </w:tc>
        <w:tc>
          <w:tcPr>
            <w:tcW w:w="454" w:type="dxa"/>
            <w:vAlign w:val="center"/>
          </w:tcPr>
          <w:p w14:paraId="78E7DE84" w14:textId="6829164B" w:rsidR="00494D04" w:rsidRPr="007E0F91" w:rsidRDefault="00494D04" w:rsidP="00494D04">
            <w:pPr>
              <w:jc w:val="center"/>
              <w:rPr>
                <w:ins w:id="23094" w:author="Στάθης Καπ" w:date="2023-03-09T06:37:00Z"/>
                <w:sz w:val="16"/>
                <w:szCs w:val="16"/>
              </w:rPr>
            </w:pPr>
            <w:ins w:id="23095" w:author="Στάθης Καπ" w:date="2023-03-09T07:14:00Z">
              <w:r>
                <w:rPr>
                  <w:rFonts w:ascii="Calibri" w:hAnsi="Calibri" w:cs="Calibri"/>
                  <w:color w:val="000000"/>
                  <w:sz w:val="16"/>
                  <w:szCs w:val="16"/>
                </w:rPr>
                <w:t>11.11</w:t>
              </w:r>
            </w:ins>
          </w:p>
        </w:tc>
        <w:tc>
          <w:tcPr>
            <w:tcW w:w="454" w:type="dxa"/>
            <w:vAlign w:val="center"/>
          </w:tcPr>
          <w:p w14:paraId="725065B0" w14:textId="0E86D57C" w:rsidR="00494D04" w:rsidRPr="007E0F91" w:rsidRDefault="00494D04" w:rsidP="00494D04">
            <w:pPr>
              <w:jc w:val="center"/>
              <w:rPr>
                <w:ins w:id="23096" w:author="Στάθης Καπ" w:date="2023-03-09T06:37:00Z"/>
                <w:sz w:val="16"/>
                <w:szCs w:val="16"/>
              </w:rPr>
            </w:pPr>
            <w:ins w:id="23097" w:author="Στάθης Καπ" w:date="2023-03-09T07:14:00Z">
              <w:r>
                <w:rPr>
                  <w:rFonts w:ascii="Calibri" w:hAnsi="Calibri" w:cs="Calibri"/>
                  <w:color w:val="000000"/>
                  <w:sz w:val="16"/>
                  <w:szCs w:val="16"/>
                </w:rPr>
                <w:t>0.366</w:t>
              </w:r>
            </w:ins>
          </w:p>
        </w:tc>
        <w:tc>
          <w:tcPr>
            <w:tcW w:w="454" w:type="dxa"/>
            <w:tcBorders>
              <w:right w:val="single" w:sz="4" w:space="0" w:color="auto"/>
            </w:tcBorders>
            <w:vAlign w:val="center"/>
          </w:tcPr>
          <w:p w14:paraId="1159F4F8" w14:textId="65B8B762" w:rsidR="00494D04" w:rsidRPr="007E0F91" w:rsidRDefault="00494D04" w:rsidP="00494D04">
            <w:pPr>
              <w:jc w:val="center"/>
              <w:rPr>
                <w:ins w:id="23098" w:author="Στάθης Καπ" w:date="2023-03-09T06:37:00Z"/>
                <w:sz w:val="16"/>
                <w:szCs w:val="16"/>
              </w:rPr>
            </w:pPr>
            <w:ins w:id="23099" w:author="Στάθης Καπ" w:date="2023-03-09T07:14:00Z">
              <w:r>
                <w:rPr>
                  <w:rFonts w:ascii="Calibri" w:hAnsi="Calibri" w:cs="Calibri"/>
                  <w:color w:val="000000"/>
                  <w:sz w:val="16"/>
                  <w:szCs w:val="16"/>
                </w:rPr>
                <w:t>42.9</w:t>
              </w:r>
            </w:ins>
          </w:p>
        </w:tc>
        <w:tc>
          <w:tcPr>
            <w:tcW w:w="453" w:type="dxa"/>
            <w:tcBorders>
              <w:left w:val="single" w:sz="4" w:space="0" w:color="auto"/>
            </w:tcBorders>
            <w:vAlign w:val="center"/>
          </w:tcPr>
          <w:p w14:paraId="43179474" w14:textId="52D61ADB" w:rsidR="00494D04" w:rsidRPr="007E0F91" w:rsidRDefault="00494D04" w:rsidP="00494D04">
            <w:pPr>
              <w:jc w:val="center"/>
              <w:rPr>
                <w:ins w:id="23100" w:author="Στάθης Καπ" w:date="2023-03-09T06:37:00Z"/>
                <w:sz w:val="16"/>
                <w:szCs w:val="16"/>
              </w:rPr>
            </w:pPr>
            <w:ins w:id="23101" w:author="Στάθης Καπ" w:date="2023-03-09T07:14:00Z">
              <w:r>
                <w:rPr>
                  <w:rFonts w:ascii="Calibri" w:hAnsi="Calibri" w:cs="Calibri"/>
                  <w:color w:val="000000"/>
                  <w:sz w:val="16"/>
                  <w:szCs w:val="16"/>
                </w:rPr>
                <w:t>900</w:t>
              </w:r>
            </w:ins>
          </w:p>
        </w:tc>
        <w:tc>
          <w:tcPr>
            <w:tcW w:w="454" w:type="dxa"/>
            <w:vAlign w:val="center"/>
          </w:tcPr>
          <w:p w14:paraId="7AA6EF1E" w14:textId="464D021A" w:rsidR="00494D04" w:rsidRPr="007E0F91" w:rsidRDefault="00494D04" w:rsidP="00494D04">
            <w:pPr>
              <w:jc w:val="center"/>
              <w:rPr>
                <w:ins w:id="23102" w:author="Στάθης Καπ" w:date="2023-03-09T06:37:00Z"/>
                <w:sz w:val="16"/>
                <w:szCs w:val="16"/>
              </w:rPr>
            </w:pPr>
            <w:ins w:id="23103" w:author="Στάθης Καπ" w:date="2023-03-09T07:14:00Z">
              <w:r>
                <w:rPr>
                  <w:rFonts w:ascii="Calibri" w:hAnsi="Calibri" w:cs="Calibri"/>
                  <w:color w:val="000000"/>
                  <w:sz w:val="16"/>
                  <w:szCs w:val="16"/>
                </w:rPr>
                <w:t>16.67</w:t>
              </w:r>
            </w:ins>
          </w:p>
        </w:tc>
        <w:tc>
          <w:tcPr>
            <w:tcW w:w="454" w:type="dxa"/>
            <w:vAlign w:val="center"/>
          </w:tcPr>
          <w:p w14:paraId="71304EF3" w14:textId="77D3B30D" w:rsidR="00494D04" w:rsidRPr="007E0F91" w:rsidRDefault="00494D04" w:rsidP="00494D04">
            <w:pPr>
              <w:jc w:val="center"/>
              <w:rPr>
                <w:ins w:id="23104" w:author="Στάθης Καπ" w:date="2023-03-09T06:37:00Z"/>
                <w:sz w:val="16"/>
                <w:szCs w:val="16"/>
              </w:rPr>
            </w:pPr>
            <w:ins w:id="23105" w:author="Στάθης Καπ" w:date="2023-03-09T07:14:00Z">
              <w:r>
                <w:rPr>
                  <w:rFonts w:ascii="Calibri" w:hAnsi="Calibri" w:cs="Calibri"/>
                  <w:color w:val="000000"/>
                  <w:sz w:val="16"/>
                  <w:szCs w:val="16"/>
                </w:rPr>
                <w:t>0.399</w:t>
              </w:r>
            </w:ins>
          </w:p>
        </w:tc>
        <w:tc>
          <w:tcPr>
            <w:tcW w:w="461" w:type="dxa"/>
            <w:tcBorders>
              <w:right w:val="single" w:sz="4" w:space="0" w:color="auto"/>
            </w:tcBorders>
            <w:vAlign w:val="center"/>
          </w:tcPr>
          <w:p w14:paraId="6551C69F" w14:textId="0F88E8B2" w:rsidR="00494D04" w:rsidRPr="007E0F91" w:rsidRDefault="00494D04" w:rsidP="00494D04">
            <w:pPr>
              <w:jc w:val="center"/>
              <w:rPr>
                <w:ins w:id="23106" w:author="Στάθης Καπ" w:date="2023-03-09T06:37:00Z"/>
                <w:sz w:val="16"/>
                <w:szCs w:val="16"/>
              </w:rPr>
            </w:pPr>
            <w:ins w:id="23107" w:author="Στάθης Καπ" w:date="2023-03-09T07:14:00Z">
              <w:r>
                <w:rPr>
                  <w:rFonts w:ascii="Calibri" w:hAnsi="Calibri" w:cs="Calibri"/>
                  <w:color w:val="000000"/>
                  <w:sz w:val="16"/>
                  <w:szCs w:val="16"/>
                </w:rPr>
                <w:t>37.75</w:t>
              </w:r>
            </w:ins>
          </w:p>
        </w:tc>
      </w:tr>
      <w:tr w:rsidR="00494D04" w14:paraId="1316B4E6" w14:textId="77777777" w:rsidTr="009861B1">
        <w:trPr>
          <w:trHeight w:val="170"/>
          <w:jc w:val="center"/>
          <w:ins w:id="2310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375475B" w14:textId="77777777" w:rsidR="00494D04" w:rsidRPr="007E0F91" w:rsidRDefault="00494D04" w:rsidP="00494D04">
            <w:pPr>
              <w:jc w:val="center"/>
              <w:rPr>
                <w:ins w:id="23109" w:author="Στάθης Καπ" w:date="2023-03-09T06:37:00Z"/>
                <w:sz w:val="16"/>
                <w:szCs w:val="16"/>
              </w:rPr>
            </w:pPr>
            <w:ins w:id="23110" w:author="Στάθης Καπ" w:date="2023-03-09T06:37:00Z">
              <w:r w:rsidRPr="009861B1">
                <w:rPr>
                  <w:rFonts w:ascii="Calibri" w:hAnsi="Calibri" w:cs="Calibri"/>
                  <w:color w:val="000000"/>
                  <w:sz w:val="16"/>
                  <w:szCs w:val="16"/>
                </w:rPr>
                <w:t>c201</w:t>
              </w:r>
            </w:ins>
          </w:p>
        </w:tc>
        <w:tc>
          <w:tcPr>
            <w:tcW w:w="565" w:type="dxa"/>
            <w:tcBorders>
              <w:left w:val="single" w:sz="4" w:space="0" w:color="auto"/>
            </w:tcBorders>
            <w:vAlign w:val="center"/>
          </w:tcPr>
          <w:p w14:paraId="153F3086" w14:textId="2E777DFA" w:rsidR="00494D04" w:rsidRPr="007E0F91" w:rsidRDefault="00494D04" w:rsidP="00494D04">
            <w:pPr>
              <w:jc w:val="center"/>
              <w:rPr>
                <w:ins w:id="23111" w:author="Στάθης Καπ" w:date="2023-03-09T06:37:00Z"/>
                <w:sz w:val="16"/>
                <w:szCs w:val="16"/>
              </w:rPr>
            </w:pPr>
            <w:ins w:id="23112"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34353C94" w14:textId="66A18585" w:rsidR="00494D04" w:rsidRPr="007E0F91" w:rsidRDefault="00494D04" w:rsidP="00494D04">
            <w:pPr>
              <w:jc w:val="center"/>
              <w:rPr>
                <w:ins w:id="23113" w:author="Στάθης Καπ" w:date="2023-03-09T06:37:00Z"/>
                <w:sz w:val="16"/>
                <w:szCs w:val="16"/>
              </w:rPr>
            </w:pPr>
            <w:ins w:id="23114"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7961C092" w14:textId="63269FC5" w:rsidR="00494D04" w:rsidRPr="007E0F91" w:rsidRDefault="00494D04" w:rsidP="00494D04">
            <w:pPr>
              <w:jc w:val="center"/>
              <w:rPr>
                <w:ins w:id="23115" w:author="Στάθης Καπ" w:date="2023-03-09T06:37:00Z"/>
                <w:sz w:val="16"/>
                <w:szCs w:val="16"/>
              </w:rPr>
            </w:pPr>
            <w:ins w:id="23116" w:author="Στάθης Καπ" w:date="2023-03-09T07:14:00Z">
              <w:r>
                <w:rPr>
                  <w:rFonts w:ascii="Calibri" w:hAnsi="Calibri" w:cs="Calibri"/>
                  <w:color w:val="000000"/>
                  <w:sz w:val="16"/>
                  <w:szCs w:val="16"/>
                </w:rPr>
                <w:t>1790</w:t>
              </w:r>
            </w:ins>
          </w:p>
        </w:tc>
        <w:tc>
          <w:tcPr>
            <w:tcW w:w="708" w:type="dxa"/>
            <w:vAlign w:val="center"/>
          </w:tcPr>
          <w:p w14:paraId="362593D5" w14:textId="440E21E6" w:rsidR="00494D04" w:rsidRPr="007E0F91" w:rsidRDefault="00494D04" w:rsidP="00494D04">
            <w:pPr>
              <w:jc w:val="center"/>
              <w:rPr>
                <w:ins w:id="23117" w:author="Στάθης Καπ" w:date="2023-03-09T06:37:00Z"/>
                <w:sz w:val="16"/>
                <w:szCs w:val="16"/>
              </w:rPr>
            </w:pPr>
            <w:ins w:id="23118" w:author="Στάθης Καπ" w:date="2023-03-09T07:14:00Z">
              <w:r>
                <w:rPr>
                  <w:rFonts w:ascii="Calibri" w:hAnsi="Calibri" w:cs="Calibri"/>
                  <w:color w:val="000000"/>
                  <w:sz w:val="16"/>
                  <w:szCs w:val="16"/>
                </w:rPr>
                <w:t>1.1</w:t>
              </w:r>
            </w:ins>
          </w:p>
        </w:tc>
        <w:tc>
          <w:tcPr>
            <w:tcW w:w="652" w:type="dxa"/>
            <w:vMerge/>
            <w:tcBorders>
              <w:right w:val="single" w:sz="4" w:space="0" w:color="auto"/>
            </w:tcBorders>
            <w:vAlign w:val="center"/>
          </w:tcPr>
          <w:p w14:paraId="5AA51058" w14:textId="77777777" w:rsidR="00494D04" w:rsidRPr="007E0F91" w:rsidRDefault="00494D04" w:rsidP="00494D04">
            <w:pPr>
              <w:jc w:val="center"/>
              <w:rPr>
                <w:ins w:id="23119" w:author="Στάθης Καπ" w:date="2023-03-09T06:37:00Z"/>
                <w:sz w:val="16"/>
                <w:szCs w:val="16"/>
              </w:rPr>
            </w:pPr>
          </w:p>
        </w:tc>
        <w:tc>
          <w:tcPr>
            <w:tcW w:w="453" w:type="dxa"/>
            <w:tcBorders>
              <w:left w:val="single" w:sz="4" w:space="0" w:color="auto"/>
            </w:tcBorders>
            <w:vAlign w:val="center"/>
          </w:tcPr>
          <w:p w14:paraId="0970E221" w14:textId="0E88E9F7" w:rsidR="00494D04" w:rsidRPr="007E0F91" w:rsidRDefault="00494D04" w:rsidP="00494D04">
            <w:pPr>
              <w:jc w:val="center"/>
              <w:rPr>
                <w:ins w:id="23120" w:author="Στάθης Καπ" w:date="2023-03-09T06:37:00Z"/>
                <w:sz w:val="16"/>
                <w:szCs w:val="16"/>
              </w:rPr>
            </w:pPr>
            <w:ins w:id="23121" w:author="Στάθης Καπ" w:date="2023-03-09T07:14:00Z">
              <w:r>
                <w:rPr>
                  <w:rFonts w:ascii="Calibri" w:hAnsi="Calibri" w:cs="Calibri"/>
                  <w:color w:val="000000"/>
                  <w:sz w:val="16"/>
                  <w:szCs w:val="16"/>
                </w:rPr>
                <w:t>1780</w:t>
              </w:r>
            </w:ins>
          </w:p>
        </w:tc>
        <w:tc>
          <w:tcPr>
            <w:tcW w:w="454" w:type="dxa"/>
            <w:vAlign w:val="center"/>
          </w:tcPr>
          <w:p w14:paraId="4A9FBD84" w14:textId="30737EB4" w:rsidR="00494D04" w:rsidRPr="007E0F91" w:rsidRDefault="00494D04" w:rsidP="00494D04">
            <w:pPr>
              <w:jc w:val="center"/>
              <w:rPr>
                <w:ins w:id="23122" w:author="Στάθης Καπ" w:date="2023-03-09T06:37:00Z"/>
                <w:sz w:val="16"/>
                <w:szCs w:val="16"/>
              </w:rPr>
            </w:pPr>
            <w:ins w:id="23123" w:author="Στάθης Καπ" w:date="2023-03-09T07:14:00Z">
              <w:r>
                <w:rPr>
                  <w:rFonts w:ascii="Calibri" w:hAnsi="Calibri" w:cs="Calibri"/>
                  <w:color w:val="000000"/>
                  <w:sz w:val="16"/>
                  <w:szCs w:val="16"/>
                </w:rPr>
                <w:t>0.56</w:t>
              </w:r>
            </w:ins>
          </w:p>
        </w:tc>
        <w:tc>
          <w:tcPr>
            <w:tcW w:w="454" w:type="dxa"/>
            <w:vAlign w:val="center"/>
          </w:tcPr>
          <w:p w14:paraId="6D364D43" w14:textId="331D37E6" w:rsidR="00494D04" w:rsidRPr="007E0F91" w:rsidRDefault="00494D04" w:rsidP="00494D04">
            <w:pPr>
              <w:jc w:val="center"/>
              <w:rPr>
                <w:ins w:id="23124" w:author="Στάθης Καπ" w:date="2023-03-09T06:37:00Z"/>
                <w:sz w:val="16"/>
                <w:szCs w:val="16"/>
              </w:rPr>
            </w:pPr>
            <w:ins w:id="23125" w:author="Στάθης Καπ" w:date="2023-03-09T07:14:00Z">
              <w:r>
                <w:rPr>
                  <w:rFonts w:ascii="Calibri" w:hAnsi="Calibri" w:cs="Calibri"/>
                  <w:color w:val="000000"/>
                  <w:sz w:val="16"/>
                  <w:szCs w:val="16"/>
                </w:rPr>
                <w:t>0.216</w:t>
              </w:r>
            </w:ins>
          </w:p>
        </w:tc>
        <w:tc>
          <w:tcPr>
            <w:tcW w:w="457" w:type="dxa"/>
            <w:tcBorders>
              <w:right w:val="single" w:sz="4" w:space="0" w:color="auto"/>
            </w:tcBorders>
            <w:vAlign w:val="center"/>
          </w:tcPr>
          <w:p w14:paraId="573EFB26" w14:textId="02F645F4" w:rsidR="00494D04" w:rsidRPr="007E0F91" w:rsidRDefault="00494D04" w:rsidP="00494D04">
            <w:pPr>
              <w:jc w:val="center"/>
              <w:rPr>
                <w:ins w:id="23126" w:author="Στάθης Καπ" w:date="2023-03-09T06:37:00Z"/>
                <w:sz w:val="16"/>
                <w:szCs w:val="16"/>
              </w:rPr>
            </w:pPr>
            <w:ins w:id="23127" w:author="Στάθης Καπ" w:date="2023-03-09T07:14:00Z">
              <w:r>
                <w:rPr>
                  <w:rFonts w:ascii="Calibri" w:hAnsi="Calibri" w:cs="Calibri"/>
                  <w:color w:val="000000"/>
                  <w:sz w:val="16"/>
                  <w:szCs w:val="16"/>
                </w:rPr>
                <w:t>28.71</w:t>
              </w:r>
            </w:ins>
          </w:p>
        </w:tc>
        <w:tc>
          <w:tcPr>
            <w:tcW w:w="453" w:type="dxa"/>
            <w:tcBorders>
              <w:left w:val="single" w:sz="4" w:space="0" w:color="auto"/>
            </w:tcBorders>
            <w:vAlign w:val="center"/>
          </w:tcPr>
          <w:p w14:paraId="2635CBBB" w14:textId="6C508694" w:rsidR="00494D04" w:rsidRPr="007E0F91" w:rsidRDefault="00494D04" w:rsidP="00494D04">
            <w:pPr>
              <w:jc w:val="center"/>
              <w:rPr>
                <w:ins w:id="23128" w:author="Στάθης Καπ" w:date="2023-03-09T06:37:00Z"/>
                <w:sz w:val="16"/>
                <w:szCs w:val="16"/>
              </w:rPr>
            </w:pPr>
            <w:ins w:id="23129" w:author="Στάθης Καπ" w:date="2023-03-09T07:14:00Z">
              <w:r>
                <w:rPr>
                  <w:rFonts w:ascii="Calibri" w:hAnsi="Calibri" w:cs="Calibri"/>
                  <w:color w:val="000000"/>
                  <w:sz w:val="16"/>
                  <w:szCs w:val="16"/>
                </w:rPr>
                <w:t>1670</w:t>
              </w:r>
            </w:ins>
          </w:p>
        </w:tc>
        <w:tc>
          <w:tcPr>
            <w:tcW w:w="454" w:type="dxa"/>
            <w:vAlign w:val="center"/>
          </w:tcPr>
          <w:p w14:paraId="78D58020" w14:textId="24AF6ECC" w:rsidR="00494D04" w:rsidRPr="007E0F91" w:rsidRDefault="00494D04" w:rsidP="00494D04">
            <w:pPr>
              <w:jc w:val="center"/>
              <w:rPr>
                <w:ins w:id="23130" w:author="Στάθης Καπ" w:date="2023-03-09T06:37:00Z"/>
                <w:sz w:val="16"/>
                <w:szCs w:val="16"/>
              </w:rPr>
            </w:pPr>
            <w:ins w:id="23131" w:author="Στάθης Καπ" w:date="2023-03-09T07:14:00Z">
              <w:r>
                <w:rPr>
                  <w:rFonts w:ascii="Calibri" w:hAnsi="Calibri" w:cs="Calibri"/>
                  <w:color w:val="000000"/>
                  <w:sz w:val="16"/>
                  <w:szCs w:val="16"/>
                </w:rPr>
                <w:t>6.7</w:t>
              </w:r>
            </w:ins>
          </w:p>
        </w:tc>
        <w:tc>
          <w:tcPr>
            <w:tcW w:w="454" w:type="dxa"/>
            <w:vAlign w:val="center"/>
          </w:tcPr>
          <w:p w14:paraId="31A1387F" w14:textId="4A3D98F7" w:rsidR="00494D04" w:rsidRPr="007E0F91" w:rsidRDefault="00494D04" w:rsidP="00494D04">
            <w:pPr>
              <w:jc w:val="center"/>
              <w:rPr>
                <w:ins w:id="23132" w:author="Στάθης Καπ" w:date="2023-03-09T06:37:00Z"/>
                <w:sz w:val="16"/>
                <w:szCs w:val="16"/>
              </w:rPr>
            </w:pPr>
            <w:ins w:id="23133" w:author="Στάθης Καπ" w:date="2023-03-09T07:14:00Z">
              <w:r>
                <w:rPr>
                  <w:rFonts w:ascii="Calibri" w:hAnsi="Calibri" w:cs="Calibri"/>
                  <w:color w:val="000000"/>
                  <w:sz w:val="16"/>
                  <w:szCs w:val="16"/>
                </w:rPr>
                <w:t>0.286</w:t>
              </w:r>
            </w:ins>
          </w:p>
        </w:tc>
        <w:tc>
          <w:tcPr>
            <w:tcW w:w="454" w:type="dxa"/>
            <w:tcBorders>
              <w:right w:val="single" w:sz="4" w:space="0" w:color="auto"/>
            </w:tcBorders>
            <w:vAlign w:val="center"/>
          </w:tcPr>
          <w:p w14:paraId="11013722" w14:textId="38221BDD" w:rsidR="00494D04" w:rsidRPr="007E0F91" w:rsidRDefault="00494D04" w:rsidP="00494D04">
            <w:pPr>
              <w:jc w:val="center"/>
              <w:rPr>
                <w:ins w:id="23134" w:author="Στάθης Καπ" w:date="2023-03-09T06:37:00Z"/>
                <w:sz w:val="16"/>
                <w:szCs w:val="16"/>
              </w:rPr>
            </w:pPr>
            <w:ins w:id="23135" w:author="Στάθης Καπ" w:date="2023-03-09T07:14:00Z">
              <w:r>
                <w:rPr>
                  <w:rFonts w:ascii="Calibri" w:hAnsi="Calibri" w:cs="Calibri"/>
                  <w:color w:val="000000"/>
                  <w:sz w:val="16"/>
                  <w:szCs w:val="16"/>
                </w:rPr>
                <w:t>5.61</w:t>
              </w:r>
            </w:ins>
          </w:p>
        </w:tc>
        <w:tc>
          <w:tcPr>
            <w:tcW w:w="453" w:type="dxa"/>
            <w:tcBorders>
              <w:left w:val="single" w:sz="4" w:space="0" w:color="auto"/>
            </w:tcBorders>
            <w:vAlign w:val="center"/>
          </w:tcPr>
          <w:p w14:paraId="76ACC267" w14:textId="338D0553" w:rsidR="00494D04" w:rsidRPr="007E0F91" w:rsidRDefault="00494D04" w:rsidP="00494D04">
            <w:pPr>
              <w:jc w:val="center"/>
              <w:rPr>
                <w:ins w:id="23136" w:author="Στάθης Καπ" w:date="2023-03-09T06:37:00Z"/>
                <w:sz w:val="16"/>
                <w:szCs w:val="16"/>
              </w:rPr>
            </w:pPr>
            <w:ins w:id="23137" w:author="Στάθης Καπ" w:date="2023-03-09T07:14:00Z">
              <w:r>
                <w:rPr>
                  <w:rFonts w:ascii="Calibri" w:hAnsi="Calibri" w:cs="Calibri"/>
                  <w:color w:val="000000"/>
                  <w:sz w:val="16"/>
                  <w:szCs w:val="16"/>
                </w:rPr>
                <w:t>1770</w:t>
              </w:r>
            </w:ins>
          </w:p>
        </w:tc>
        <w:tc>
          <w:tcPr>
            <w:tcW w:w="454" w:type="dxa"/>
            <w:vAlign w:val="center"/>
          </w:tcPr>
          <w:p w14:paraId="5CAAEC51" w14:textId="02DC53E5" w:rsidR="00494D04" w:rsidRPr="007E0F91" w:rsidRDefault="00494D04" w:rsidP="00494D04">
            <w:pPr>
              <w:jc w:val="center"/>
              <w:rPr>
                <w:ins w:id="23138" w:author="Στάθης Καπ" w:date="2023-03-09T06:37:00Z"/>
                <w:sz w:val="16"/>
                <w:szCs w:val="16"/>
              </w:rPr>
            </w:pPr>
            <w:ins w:id="23139" w:author="Στάθης Καπ" w:date="2023-03-09T07:14:00Z">
              <w:r>
                <w:rPr>
                  <w:rFonts w:ascii="Calibri" w:hAnsi="Calibri" w:cs="Calibri"/>
                  <w:color w:val="000000"/>
                  <w:sz w:val="16"/>
                  <w:szCs w:val="16"/>
                </w:rPr>
                <w:t>1.12</w:t>
              </w:r>
            </w:ins>
          </w:p>
        </w:tc>
        <w:tc>
          <w:tcPr>
            <w:tcW w:w="454" w:type="dxa"/>
            <w:vAlign w:val="center"/>
          </w:tcPr>
          <w:p w14:paraId="2438C5DB" w14:textId="4856D07B" w:rsidR="00494D04" w:rsidRPr="007E0F91" w:rsidRDefault="00494D04" w:rsidP="00494D04">
            <w:pPr>
              <w:jc w:val="center"/>
              <w:rPr>
                <w:ins w:id="23140" w:author="Στάθης Καπ" w:date="2023-03-09T06:37:00Z"/>
                <w:sz w:val="16"/>
                <w:szCs w:val="16"/>
              </w:rPr>
            </w:pPr>
            <w:ins w:id="23141" w:author="Στάθης Καπ" w:date="2023-03-09T07:14:00Z">
              <w:r>
                <w:rPr>
                  <w:rFonts w:ascii="Calibri" w:hAnsi="Calibri" w:cs="Calibri"/>
                  <w:color w:val="000000"/>
                  <w:sz w:val="16"/>
                  <w:szCs w:val="16"/>
                </w:rPr>
                <w:t>0.223</w:t>
              </w:r>
            </w:ins>
          </w:p>
        </w:tc>
        <w:tc>
          <w:tcPr>
            <w:tcW w:w="461" w:type="dxa"/>
            <w:tcBorders>
              <w:right w:val="single" w:sz="4" w:space="0" w:color="auto"/>
            </w:tcBorders>
            <w:vAlign w:val="center"/>
          </w:tcPr>
          <w:p w14:paraId="310B21A6" w14:textId="4588D4ED" w:rsidR="00494D04" w:rsidRPr="007E0F91" w:rsidRDefault="00494D04" w:rsidP="00494D04">
            <w:pPr>
              <w:jc w:val="center"/>
              <w:rPr>
                <w:ins w:id="23142" w:author="Στάθης Καπ" w:date="2023-03-09T06:37:00Z"/>
                <w:sz w:val="16"/>
                <w:szCs w:val="16"/>
              </w:rPr>
            </w:pPr>
            <w:ins w:id="23143" w:author="Στάθης Καπ" w:date="2023-03-09T07:14:00Z">
              <w:r>
                <w:rPr>
                  <w:rFonts w:ascii="Calibri" w:hAnsi="Calibri" w:cs="Calibri"/>
                  <w:color w:val="000000"/>
                  <w:sz w:val="16"/>
                  <w:szCs w:val="16"/>
                </w:rPr>
                <w:t>26.4</w:t>
              </w:r>
            </w:ins>
          </w:p>
        </w:tc>
      </w:tr>
      <w:tr w:rsidR="00494D04" w14:paraId="67617A9F" w14:textId="77777777" w:rsidTr="009861B1">
        <w:trPr>
          <w:trHeight w:val="170"/>
          <w:jc w:val="center"/>
          <w:ins w:id="2314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9269BFE" w14:textId="77777777" w:rsidR="00494D04" w:rsidRPr="007E0F91" w:rsidRDefault="00494D04" w:rsidP="00494D04">
            <w:pPr>
              <w:jc w:val="center"/>
              <w:rPr>
                <w:ins w:id="23145" w:author="Στάθης Καπ" w:date="2023-03-09T06:37:00Z"/>
                <w:sz w:val="16"/>
                <w:szCs w:val="16"/>
              </w:rPr>
            </w:pPr>
            <w:ins w:id="23146" w:author="Στάθης Καπ" w:date="2023-03-09T06:37:00Z">
              <w:r w:rsidRPr="009861B1">
                <w:rPr>
                  <w:rFonts w:ascii="Calibri" w:hAnsi="Calibri" w:cs="Calibri"/>
                  <w:color w:val="000000"/>
                  <w:sz w:val="16"/>
                  <w:szCs w:val="16"/>
                </w:rPr>
                <w:t>c202</w:t>
              </w:r>
            </w:ins>
          </w:p>
        </w:tc>
        <w:tc>
          <w:tcPr>
            <w:tcW w:w="565" w:type="dxa"/>
            <w:tcBorders>
              <w:left w:val="single" w:sz="4" w:space="0" w:color="auto"/>
            </w:tcBorders>
            <w:vAlign w:val="center"/>
          </w:tcPr>
          <w:p w14:paraId="093B4135" w14:textId="72E7A155" w:rsidR="00494D04" w:rsidRPr="007E0F91" w:rsidRDefault="00494D04" w:rsidP="00494D04">
            <w:pPr>
              <w:jc w:val="center"/>
              <w:rPr>
                <w:ins w:id="23147" w:author="Στάθης Καπ" w:date="2023-03-09T06:37:00Z"/>
                <w:sz w:val="16"/>
                <w:szCs w:val="16"/>
              </w:rPr>
            </w:pPr>
            <w:ins w:id="23148"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4141513D" w14:textId="19C29C63" w:rsidR="00494D04" w:rsidRPr="007E0F91" w:rsidRDefault="00494D04" w:rsidP="00494D04">
            <w:pPr>
              <w:jc w:val="center"/>
              <w:rPr>
                <w:ins w:id="23149" w:author="Στάθης Καπ" w:date="2023-03-09T06:37:00Z"/>
                <w:sz w:val="16"/>
                <w:szCs w:val="16"/>
              </w:rPr>
            </w:pPr>
            <w:ins w:id="23150"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01D679D7" w14:textId="57D705EB" w:rsidR="00494D04" w:rsidRPr="007E0F91" w:rsidRDefault="00494D04" w:rsidP="00494D04">
            <w:pPr>
              <w:jc w:val="center"/>
              <w:rPr>
                <w:ins w:id="23151" w:author="Στάθης Καπ" w:date="2023-03-09T06:37:00Z"/>
                <w:sz w:val="16"/>
                <w:szCs w:val="16"/>
              </w:rPr>
            </w:pPr>
            <w:ins w:id="23152" w:author="Στάθης Καπ" w:date="2023-03-09T07:14:00Z">
              <w:r>
                <w:rPr>
                  <w:rFonts w:ascii="Calibri" w:hAnsi="Calibri" w:cs="Calibri"/>
                  <w:color w:val="000000"/>
                  <w:sz w:val="16"/>
                  <w:szCs w:val="16"/>
                </w:rPr>
                <w:t>1800</w:t>
              </w:r>
            </w:ins>
          </w:p>
        </w:tc>
        <w:tc>
          <w:tcPr>
            <w:tcW w:w="708" w:type="dxa"/>
            <w:vAlign w:val="center"/>
          </w:tcPr>
          <w:p w14:paraId="1C0CD711" w14:textId="0EF6EA68" w:rsidR="00494D04" w:rsidRPr="007E0F91" w:rsidRDefault="00494D04" w:rsidP="00494D04">
            <w:pPr>
              <w:jc w:val="center"/>
              <w:rPr>
                <w:ins w:id="23153" w:author="Στάθης Καπ" w:date="2023-03-09T06:37:00Z"/>
                <w:sz w:val="16"/>
                <w:szCs w:val="16"/>
              </w:rPr>
            </w:pPr>
            <w:ins w:id="23154" w:author="Στάθης Καπ" w:date="2023-03-09T07:14:00Z">
              <w:r>
                <w:rPr>
                  <w:rFonts w:ascii="Calibri" w:hAnsi="Calibri" w:cs="Calibri"/>
                  <w:color w:val="000000"/>
                  <w:sz w:val="16"/>
                  <w:szCs w:val="16"/>
                </w:rPr>
                <w:t>0.55</w:t>
              </w:r>
            </w:ins>
          </w:p>
        </w:tc>
        <w:tc>
          <w:tcPr>
            <w:tcW w:w="652" w:type="dxa"/>
            <w:vMerge/>
            <w:tcBorders>
              <w:right w:val="single" w:sz="4" w:space="0" w:color="auto"/>
            </w:tcBorders>
            <w:vAlign w:val="center"/>
          </w:tcPr>
          <w:p w14:paraId="33A3763B" w14:textId="77777777" w:rsidR="00494D04" w:rsidRPr="007E0F91" w:rsidRDefault="00494D04" w:rsidP="00494D04">
            <w:pPr>
              <w:jc w:val="center"/>
              <w:rPr>
                <w:ins w:id="23155" w:author="Στάθης Καπ" w:date="2023-03-09T06:37:00Z"/>
                <w:sz w:val="16"/>
                <w:szCs w:val="16"/>
              </w:rPr>
            </w:pPr>
          </w:p>
        </w:tc>
        <w:tc>
          <w:tcPr>
            <w:tcW w:w="453" w:type="dxa"/>
            <w:tcBorders>
              <w:left w:val="single" w:sz="4" w:space="0" w:color="auto"/>
            </w:tcBorders>
            <w:vAlign w:val="center"/>
          </w:tcPr>
          <w:p w14:paraId="20FB71C1" w14:textId="7EE88E64" w:rsidR="00494D04" w:rsidRPr="007E0F91" w:rsidRDefault="00494D04" w:rsidP="00494D04">
            <w:pPr>
              <w:jc w:val="center"/>
              <w:rPr>
                <w:ins w:id="23156" w:author="Στάθης Καπ" w:date="2023-03-09T06:37:00Z"/>
                <w:sz w:val="16"/>
                <w:szCs w:val="16"/>
              </w:rPr>
            </w:pPr>
            <w:ins w:id="23157" w:author="Στάθης Καπ" w:date="2023-03-09T07:14:00Z">
              <w:r>
                <w:rPr>
                  <w:rFonts w:ascii="Calibri" w:hAnsi="Calibri" w:cs="Calibri"/>
                  <w:color w:val="000000"/>
                  <w:sz w:val="16"/>
                  <w:szCs w:val="16"/>
                </w:rPr>
                <w:t>1800</w:t>
              </w:r>
            </w:ins>
          </w:p>
        </w:tc>
        <w:tc>
          <w:tcPr>
            <w:tcW w:w="454" w:type="dxa"/>
            <w:vAlign w:val="center"/>
          </w:tcPr>
          <w:p w14:paraId="6947B50E" w14:textId="60A5F9CF" w:rsidR="00494D04" w:rsidRPr="007E0F91" w:rsidRDefault="00494D04" w:rsidP="00494D04">
            <w:pPr>
              <w:jc w:val="center"/>
              <w:rPr>
                <w:ins w:id="23158" w:author="Στάθης Καπ" w:date="2023-03-09T06:37:00Z"/>
                <w:sz w:val="16"/>
                <w:szCs w:val="16"/>
              </w:rPr>
            </w:pPr>
            <w:ins w:id="23159" w:author="Στάθης Καπ" w:date="2023-03-09T07:14:00Z">
              <w:r>
                <w:rPr>
                  <w:rFonts w:ascii="Calibri" w:hAnsi="Calibri" w:cs="Calibri"/>
                  <w:color w:val="000000"/>
                  <w:sz w:val="16"/>
                  <w:szCs w:val="16"/>
                </w:rPr>
                <w:t>0</w:t>
              </w:r>
            </w:ins>
          </w:p>
        </w:tc>
        <w:tc>
          <w:tcPr>
            <w:tcW w:w="454" w:type="dxa"/>
            <w:vAlign w:val="center"/>
          </w:tcPr>
          <w:p w14:paraId="7EF9BFE9" w14:textId="2FC4EF3A" w:rsidR="00494D04" w:rsidRPr="007E0F91" w:rsidRDefault="00494D04" w:rsidP="00494D04">
            <w:pPr>
              <w:jc w:val="center"/>
              <w:rPr>
                <w:ins w:id="23160" w:author="Στάθης Καπ" w:date="2023-03-09T06:37:00Z"/>
                <w:sz w:val="16"/>
                <w:szCs w:val="16"/>
              </w:rPr>
            </w:pPr>
            <w:ins w:id="23161" w:author="Στάθης Καπ" w:date="2023-03-09T07:14:00Z">
              <w:r>
                <w:rPr>
                  <w:rFonts w:ascii="Calibri" w:hAnsi="Calibri" w:cs="Calibri"/>
                  <w:color w:val="000000"/>
                  <w:sz w:val="16"/>
                  <w:szCs w:val="16"/>
                </w:rPr>
                <w:t>0.453</w:t>
              </w:r>
            </w:ins>
          </w:p>
        </w:tc>
        <w:tc>
          <w:tcPr>
            <w:tcW w:w="457" w:type="dxa"/>
            <w:tcBorders>
              <w:right w:val="single" w:sz="4" w:space="0" w:color="auto"/>
            </w:tcBorders>
            <w:vAlign w:val="center"/>
          </w:tcPr>
          <w:p w14:paraId="4E444814" w14:textId="311A5B96" w:rsidR="00494D04" w:rsidRPr="007E0F91" w:rsidRDefault="00494D04" w:rsidP="00494D04">
            <w:pPr>
              <w:jc w:val="center"/>
              <w:rPr>
                <w:ins w:id="23162" w:author="Στάθης Καπ" w:date="2023-03-09T06:37:00Z"/>
                <w:sz w:val="16"/>
                <w:szCs w:val="16"/>
              </w:rPr>
            </w:pPr>
            <w:ins w:id="23163" w:author="Στάθης Καπ" w:date="2023-03-09T07:14:00Z">
              <w:r>
                <w:rPr>
                  <w:rFonts w:ascii="Calibri" w:hAnsi="Calibri" w:cs="Calibri"/>
                  <w:color w:val="000000"/>
                  <w:sz w:val="16"/>
                  <w:szCs w:val="16"/>
                </w:rPr>
                <w:t>-7.09</w:t>
              </w:r>
            </w:ins>
          </w:p>
        </w:tc>
        <w:tc>
          <w:tcPr>
            <w:tcW w:w="453" w:type="dxa"/>
            <w:tcBorders>
              <w:left w:val="single" w:sz="4" w:space="0" w:color="auto"/>
            </w:tcBorders>
            <w:vAlign w:val="center"/>
          </w:tcPr>
          <w:p w14:paraId="2C8DF99D" w14:textId="1E2D7B35" w:rsidR="00494D04" w:rsidRPr="007E0F91" w:rsidRDefault="00494D04" w:rsidP="00494D04">
            <w:pPr>
              <w:jc w:val="center"/>
              <w:rPr>
                <w:ins w:id="23164" w:author="Στάθης Καπ" w:date="2023-03-09T06:37:00Z"/>
                <w:sz w:val="16"/>
                <w:szCs w:val="16"/>
              </w:rPr>
            </w:pPr>
            <w:ins w:id="23165" w:author="Στάθης Καπ" w:date="2023-03-09T07:14:00Z">
              <w:r>
                <w:rPr>
                  <w:rFonts w:ascii="Calibri" w:hAnsi="Calibri" w:cs="Calibri"/>
                  <w:color w:val="000000"/>
                  <w:sz w:val="16"/>
                  <w:szCs w:val="16"/>
                </w:rPr>
                <w:t>1760</w:t>
              </w:r>
            </w:ins>
          </w:p>
        </w:tc>
        <w:tc>
          <w:tcPr>
            <w:tcW w:w="454" w:type="dxa"/>
            <w:vAlign w:val="center"/>
          </w:tcPr>
          <w:p w14:paraId="5DADC769" w14:textId="0EC9A47C" w:rsidR="00494D04" w:rsidRPr="007E0F91" w:rsidRDefault="00494D04" w:rsidP="00494D04">
            <w:pPr>
              <w:jc w:val="center"/>
              <w:rPr>
                <w:ins w:id="23166" w:author="Στάθης Καπ" w:date="2023-03-09T06:37:00Z"/>
                <w:sz w:val="16"/>
                <w:szCs w:val="16"/>
              </w:rPr>
            </w:pPr>
            <w:ins w:id="23167" w:author="Στάθης Καπ" w:date="2023-03-09T07:14:00Z">
              <w:r>
                <w:rPr>
                  <w:rFonts w:ascii="Calibri" w:hAnsi="Calibri" w:cs="Calibri"/>
                  <w:color w:val="000000"/>
                  <w:sz w:val="16"/>
                  <w:szCs w:val="16"/>
                </w:rPr>
                <w:t>2.22</w:t>
              </w:r>
            </w:ins>
          </w:p>
        </w:tc>
        <w:tc>
          <w:tcPr>
            <w:tcW w:w="454" w:type="dxa"/>
            <w:vAlign w:val="center"/>
          </w:tcPr>
          <w:p w14:paraId="6EC7FD01" w14:textId="723D3F35" w:rsidR="00494D04" w:rsidRPr="007E0F91" w:rsidRDefault="00494D04" w:rsidP="00494D04">
            <w:pPr>
              <w:jc w:val="center"/>
              <w:rPr>
                <w:ins w:id="23168" w:author="Στάθης Καπ" w:date="2023-03-09T06:37:00Z"/>
                <w:sz w:val="16"/>
                <w:szCs w:val="16"/>
              </w:rPr>
            </w:pPr>
            <w:ins w:id="23169" w:author="Στάθης Καπ" w:date="2023-03-09T07:14:00Z">
              <w:r>
                <w:rPr>
                  <w:rFonts w:ascii="Calibri" w:hAnsi="Calibri" w:cs="Calibri"/>
                  <w:color w:val="000000"/>
                  <w:sz w:val="16"/>
                  <w:szCs w:val="16"/>
                </w:rPr>
                <w:t>0.246</w:t>
              </w:r>
            </w:ins>
          </w:p>
        </w:tc>
        <w:tc>
          <w:tcPr>
            <w:tcW w:w="454" w:type="dxa"/>
            <w:tcBorders>
              <w:right w:val="single" w:sz="4" w:space="0" w:color="auto"/>
            </w:tcBorders>
            <w:vAlign w:val="center"/>
          </w:tcPr>
          <w:p w14:paraId="094204DB" w14:textId="32AED7E7" w:rsidR="00494D04" w:rsidRPr="007E0F91" w:rsidRDefault="00494D04" w:rsidP="00494D04">
            <w:pPr>
              <w:jc w:val="center"/>
              <w:rPr>
                <w:ins w:id="23170" w:author="Στάθης Καπ" w:date="2023-03-09T06:37:00Z"/>
                <w:sz w:val="16"/>
                <w:szCs w:val="16"/>
              </w:rPr>
            </w:pPr>
            <w:ins w:id="23171" w:author="Στάθης Καπ" w:date="2023-03-09T07:14:00Z">
              <w:r>
                <w:rPr>
                  <w:rFonts w:ascii="Calibri" w:hAnsi="Calibri" w:cs="Calibri"/>
                  <w:color w:val="000000"/>
                  <w:sz w:val="16"/>
                  <w:szCs w:val="16"/>
                </w:rPr>
                <w:t>41.84</w:t>
              </w:r>
            </w:ins>
          </w:p>
        </w:tc>
        <w:tc>
          <w:tcPr>
            <w:tcW w:w="453" w:type="dxa"/>
            <w:tcBorders>
              <w:left w:val="single" w:sz="4" w:space="0" w:color="auto"/>
            </w:tcBorders>
            <w:vAlign w:val="center"/>
          </w:tcPr>
          <w:p w14:paraId="44C0F1D7" w14:textId="50E8A494" w:rsidR="00494D04" w:rsidRPr="007E0F91" w:rsidRDefault="00494D04" w:rsidP="00494D04">
            <w:pPr>
              <w:jc w:val="center"/>
              <w:rPr>
                <w:ins w:id="23172" w:author="Στάθης Καπ" w:date="2023-03-09T06:37:00Z"/>
                <w:sz w:val="16"/>
                <w:szCs w:val="16"/>
              </w:rPr>
            </w:pPr>
            <w:ins w:id="23173" w:author="Στάθης Καπ" w:date="2023-03-09T07:14:00Z">
              <w:r>
                <w:rPr>
                  <w:rFonts w:ascii="Calibri" w:hAnsi="Calibri" w:cs="Calibri"/>
                  <w:color w:val="000000"/>
                  <w:sz w:val="16"/>
                  <w:szCs w:val="16"/>
                </w:rPr>
                <w:t>1740</w:t>
              </w:r>
            </w:ins>
          </w:p>
        </w:tc>
        <w:tc>
          <w:tcPr>
            <w:tcW w:w="454" w:type="dxa"/>
            <w:vAlign w:val="center"/>
          </w:tcPr>
          <w:p w14:paraId="390AAC5B" w14:textId="4DDDD865" w:rsidR="00494D04" w:rsidRPr="007E0F91" w:rsidRDefault="00494D04" w:rsidP="00494D04">
            <w:pPr>
              <w:jc w:val="center"/>
              <w:rPr>
                <w:ins w:id="23174" w:author="Στάθης Καπ" w:date="2023-03-09T06:37:00Z"/>
                <w:sz w:val="16"/>
                <w:szCs w:val="16"/>
              </w:rPr>
            </w:pPr>
            <w:ins w:id="23175" w:author="Στάθης Καπ" w:date="2023-03-09T07:14:00Z">
              <w:r>
                <w:rPr>
                  <w:rFonts w:ascii="Calibri" w:hAnsi="Calibri" w:cs="Calibri"/>
                  <w:color w:val="000000"/>
                  <w:sz w:val="16"/>
                  <w:szCs w:val="16"/>
                </w:rPr>
                <w:t>3.33</w:t>
              </w:r>
            </w:ins>
          </w:p>
        </w:tc>
        <w:tc>
          <w:tcPr>
            <w:tcW w:w="454" w:type="dxa"/>
            <w:vAlign w:val="center"/>
          </w:tcPr>
          <w:p w14:paraId="6983046F" w14:textId="2E6EA1AF" w:rsidR="00494D04" w:rsidRPr="007E0F91" w:rsidRDefault="00494D04" w:rsidP="00494D04">
            <w:pPr>
              <w:jc w:val="center"/>
              <w:rPr>
                <w:ins w:id="23176" w:author="Στάθης Καπ" w:date="2023-03-09T06:37:00Z"/>
                <w:sz w:val="16"/>
                <w:szCs w:val="16"/>
              </w:rPr>
            </w:pPr>
            <w:ins w:id="23177" w:author="Στάθης Καπ" w:date="2023-03-09T07:14:00Z">
              <w:r>
                <w:rPr>
                  <w:rFonts w:ascii="Calibri" w:hAnsi="Calibri" w:cs="Calibri"/>
                  <w:color w:val="000000"/>
                  <w:sz w:val="16"/>
                  <w:szCs w:val="16"/>
                </w:rPr>
                <w:t>0.221</w:t>
              </w:r>
            </w:ins>
          </w:p>
        </w:tc>
        <w:tc>
          <w:tcPr>
            <w:tcW w:w="461" w:type="dxa"/>
            <w:tcBorders>
              <w:right w:val="single" w:sz="4" w:space="0" w:color="auto"/>
            </w:tcBorders>
            <w:vAlign w:val="center"/>
          </w:tcPr>
          <w:p w14:paraId="624E0D4F" w14:textId="653D889E" w:rsidR="00494D04" w:rsidRPr="007E0F91" w:rsidRDefault="00494D04" w:rsidP="00494D04">
            <w:pPr>
              <w:jc w:val="center"/>
              <w:rPr>
                <w:ins w:id="23178" w:author="Στάθης Καπ" w:date="2023-03-09T06:37:00Z"/>
                <w:sz w:val="16"/>
                <w:szCs w:val="16"/>
              </w:rPr>
            </w:pPr>
            <w:ins w:id="23179" w:author="Στάθης Καπ" w:date="2023-03-09T07:14:00Z">
              <w:r>
                <w:rPr>
                  <w:rFonts w:ascii="Calibri" w:hAnsi="Calibri" w:cs="Calibri"/>
                  <w:color w:val="000000"/>
                  <w:sz w:val="16"/>
                  <w:szCs w:val="16"/>
                </w:rPr>
                <w:t>47.75</w:t>
              </w:r>
            </w:ins>
          </w:p>
        </w:tc>
      </w:tr>
      <w:tr w:rsidR="00494D04" w14:paraId="48BBAAF8" w14:textId="77777777" w:rsidTr="009861B1">
        <w:trPr>
          <w:trHeight w:val="170"/>
          <w:jc w:val="center"/>
          <w:ins w:id="2318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1AA0752" w14:textId="77777777" w:rsidR="00494D04" w:rsidRPr="007E0F91" w:rsidRDefault="00494D04" w:rsidP="00494D04">
            <w:pPr>
              <w:jc w:val="center"/>
              <w:rPr>
                <w:ins w:id="23181" w:author="Στάθης Καπ" w:date="2023-03-09T06:37:00Z"/>
                <w:sz w:val="16"/>
                <w:szCs w:val="16"/>
              </w:rPr>
            </w:pPr>
            <w:ins w:id="23182" w:author="Στάθης Καπ" w:date="2023-03-09T06:37:00Z">
              <w:r w:rsidRPr="009861B1">
                <w:rPr>
                  <w:rFonts w:ascii="Calibri" w:hAnsi="Calibri" w:cs="Calibri"/>
                  <w:color w:val="000000"/>
                  <w:sz w:val="16"/>
                  <w:szCs w:val="16"/>
                </w:rPr>
                <w:t>c203</w:t>
              </w:r>
            </w:ins>
          </w:p>
        </w:tc>
        <w:tc>
          <w:tcPr>
            <w:tcW w:w="565" w:type="dxa"/>
            <w:tcBorders>
              <w:left w:val="single" w:sz="4" w:space="0" w:color="auto"/>
            </w:tcBorders>
            <w:vAlign w:val="center"/>
          </w:tcPr>
          <w:p w14:paraId="12E79B4D" w14:textId="4B442D79" w:rsidR="00494D04" w:rsidRPr="007E0F91" w:rsidRDefault="00494D04" w:rsidP="00494D04">
            <w:pPr>
              <w:jc w:val="center"/>
              <w:rPr>
                <w:ins w:id="23183" w:author="Στάθης Καπ" w:date="2023-03-09T06:37:00Z"/>
                <w:sz w:val="16"/>
                <w:szCs w:val="16"/>
              </w:rPr>
            </w:pPr>
            <w:ins w:id="23184"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5A3D8986" w14:textId="0D9A5CDD" w:rsidR="00494D04" w:rsidRPr="007E0F91" w:rsidRDefault="00494D04" w:rsidP="00494D04">
            <w:pPr>
              <w:jc w:val="center"/>
              <w:rPr>
                <w:ins w:id="23185" w:author="Στάθης Καπ" w:date="2023-03-09T06:37:00Z"/>
                <w:sz w:val="16"/>
                <w:szCs w:val="16"/>
              </w:rPr>
            </w:pPr>
            <w:ins w:id="23186"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05D1CE7F" w14:textId="12D03289" w:rsidR="00494D04" w:rsidRPr="007E0F91" w:rsidRDefault="00494D04" w:rsidP="00494D04">
            <w:pPr>
              <w:jc w:val="center"/>
              <w:rPr>
                <w:ins w:id="23187" w:author="Στάθης Καπ" w:date="2023-03-09T06:37:00Z"/>
                <w:sz w:val="16"/>
                <w:szCs w:val="16"/>
              </w:rPr>
            </w:pPr>
            <w:ins w:id="23188" w:author="Στάθης Καπ" w:date="2023-03-09T07:14:00Z">
              <w:r>
                <w:rPr>
                  <w:rFonts w:ascii="Calibri" w:hAnsi="Calibri" w:cs="Calibri"/>
                  <w:color w:val="000000"/>
                  <w:sz w:val="16"/>
                  <w:szCs w:val="16"/>
                </w:rPr>
                <w:t>1810</w:t>
              </w:r>
            </w:ins>
          </w:p>
        </w:tc>
        <w:tc>
          <w:tcPr>
            <w:tcW w:w="708" w:type="dxa"/>
            <w:vAlign w:val="center"/>
          </w:tcPr>
          <w:p w14:paraId="5CEB986E" w14:textId="30BB8BFC" w:rsidR="00494D04" w:rsidRPr="007E0F91" w:rsidRDefault="00494D04" w:rsidP="00494D04">
            <w:pPr>
              <w:jc w:val="center"/>
              <w:rPr>
                <w:ins w:id="23189" w:author="Στάθης Καπ" w:date="2023-03-09T06:37:00Z"/>
                <w:sz w:val="16"/>
                <w:szCs w:val="16"/>
              </w:rPr>
            </w:pPr>
            <w:ins w:id="23190"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554399F0" w14:textId="77777777" w:rsidR="00494D04" w:rsidRPr="007E0F91" w:rsidRDefault="00494D04" w:rsidP="00494D04">
            <w:pPr>
              <w:jc w:val="center"/>
              <w:rPr>
                <w:ins w:id="23191" w:author="Στάθης Καπ" w:date="2023-03-09T06:37:00Z"/>
                <w:sz w:val="16"/>
                <w:szCs w:val="16"/>
              </w:rPr>
            </w:pPr>
          </w:p>
        </w:tc>
        <w:tc>
          <w:tcPr>
            <w:tcW w:w="453" w:type="dxa"/>
            <w:tcBorders>
              <w:left w:val="single" w:sz="4" w:space="0" w:color="auto"/>
            </w:tcBorders>
            <w:vAlign w:val="center"/>
          </w:tcPr>
          <w:p w14:paraId="1D756E32" w14:textId="3742AA89" w:rsidR="00494D04" w:rsidRPr="007E0F91" w:rsidRDefault="00494D04" w:rsidP="00494D04">
            <w:pPr>
              <w:jc w:val="center"/>
              <w:rPr>
                <w:ins w:id="23192" w:author="Στάθης Καπ" w:date="2023-03-09T06:37:00Z"/>
                <w:sz w:val="16"/>
                <w:szCs w:val="16"/>
              </w:rPr>
            </w:pPr>
            <w:ins w:id="23193" w:author="Στάθης Καπ" w:date="2023-03-09T07:14:00Z">
              <w:r>
                <w:rPr>
                  <w:rFonts w:ascii="Calibri" w:hAnsi="Calibri" w:cs="Calibri"/>
                  <w:color w:val="000000"/>
                  <w:sz w:val="16"/>
                  <w:szCs w:val="16"/>
                </w:rPr>
                <w:t>1790</w:t>
              </w:r>
            </w:ins>
          </w:p>
        </w:tc>
        <w:tc>
          <w:tcPr>
            <w:tcW w:w="454" w:type="dxa"/>
            <w:vAlign w:val="center"/>
          </w:tcPr>
          <w:p w14:paraId="3D113E1E" w14:textId="57849762" w:rsidR="00494D04" w:rsidRPr="007E0F91" w:rsidRDefault="00494D04" w:rsidP="00494D04">
            <w:pPr>
              <w:jc w:val="center"/>
              <w:rPr>
                <w:ins w:id="23194" w:author="Στάθης Καπ" w:date="2023-03-09T06:37:00Z"/>
                <w:sz w:val="16"/>
                <w:szCs w:val="16"/>
              </w:rPr>
            </w:pPr>
            <w:ins w:id="23195" w:author="Στάθης Καπ" w:date="2023-03-09T07:14:00Z">
              <w:r>
                <w:rPr>
                  <w:rFonts w:ascii="Calibri" w:hAnsi="Calibri" w:cs="Calibri"/>
                  <w:color w:val="000000"/>
                  <w:sz w:val="16"/>
                  <w:szCs w:val="16"/>
                </w:rPr>
                <w:t>1.1</w:t>
              </w:r>
            </w:ins>
          </w:p>
        </w:tc>
        <w:tc>
          <w:tcPr>
            <w:tcW w:w="454" w:type="dxa"/>
            <w:vAlign w:val="center"/>
          </w:tcPr>
          <w:p w14:paraId="5988E973" w14:textId="4F5D4576" w:rsidR="00494D04" w:rsidRPr="007E0F91" w:rsidRDefault="00494D04" w:rsidP="00494D04">
            <w:pPr>
              <w:jc w:val="center"/>
              <w:rPr>
                <w:ins w:id="23196" w:author="Στάθης Καπ" w:date="2023-03-09T06:37:00Z"/>
                <w:sz w:val="16"/>
                <w:szCs w:val="16"/>
              </w:rPr>
            </w:pPr>
            <w:ins w:id="23197" w:author="Στάθης Καπ" w:date="2023-03-09T07:14:00Z">
              <w:r>
                <w:rPr>
                  <w:rFonts w:ascii="Calibri" w:hAnsi="Calibri" w:cs="Calibri"/>
                  <w:color w:val="000000"/>
                  <w:sz w:val="16"/>
                  <w:szCs w:val="16"/>
                </w:rPr>
                <w:t>0.23</w:t>
              </w:r>
            </w:ins>
          </w:p>
        </w:tc>
        <w:tc>
          <w:tcPr>
            <w:tcW w:w="457" w:type="dxa"/>
            <w:tcBorders>
              <w:right w:val="single" w:sz="4" w:space="0" w:color="auto"/>
            </w:tcBorders>
            <w:vAlign w:val="center"/>
          </w:tcPr>
          <w:p w14:paraId="7470D7D6" w14:textId="483EA5B2" w:rsidR="00494D04" w:rsidRPr="007E0F91" w:rsidRDefault="00494D04" w:rsidP="00494D04">
            <w:pPr>
              <w:jc w:val="center"/>
              <w:rPr>
                <w:ins w:id="23198" w:author="Στάθης Καπ" w:date="2023-03-09T06:37:00Z"/>
                <w:sz w:val="16"/>
                <w:szCs w:val="16"/>
              </w:rPr>
            </w:pPr>
            <w:ins w:id="23199" w:author="Στάθης Καπ" w:date="2023-03-09T07:14:00Z">
              <w:r>
                <w:rPr>
                  <w:rFonts w:ascii="Calibri" w:hAnsi="Calibri" w:cs="Calibri"/>
                  <w:color w:val="000000"/>
                  <w:sz w:val="16"/>
                  <w:szCs w:val="16"/>
                </w:rPr>
                <w:t>11.2</w:t>
              </w:r>
            </w:ins>
          </w:p>
        </w:tc>
        <w:tc>
          <w:tcPr>
            <w:tcW w:w="453" w:type="dxa"/>
            <w:tcBorders>
              <w:left w:val="single" w:sz="4" w:space="0" w:color="auto"/>
            </w:tcBorders>
            <w:vAlign w:val="center"/>
          </w:tcPr>
          <w:p w14:paraId="28151EA3" w14:textId="69830B7E" w:rsidR="00494D04" w:rsidRPr="007E0F91" w:rsidRDefault="00494D04" w:rsidP="00494D04">
            <w:pPr>
              <w:jc w:val="center"/>
              <w:rPr>
                <w:ins w:id="23200" w:author="Στάθης Καπ" w:date="2023-03-09T06:37:00Z"/>
                <w:sz w:val="16"/>
                <w:szCs w:val="16"/>
              </w:rPr>
            </w:pPr>
            <w:ins w:id="23201" w:author="Στάθης Καπ" w:date="2023-03-09T07:14:00Z">
              <w:r>
                <w:rPr>
                  <w:rFonts w:ascii="Calibri" w:hAnsi="Calibri" w:cs="Calibri"/>
                  <w:color w:val="000000"/>
                  <w:sz w:val="16"/>
                  <w:szCs w:val="16"/>
                </w:rPr>
                <w:t>1780</w:t>
              </w:r>
            </w:ins>
          </w:p>
        </w:tc>
        <w:tc>
          <w:tcPr>
            <w:tcW w:w="454" w:type="dxa"/>
            <w:vAlign w:val="center"/>
          </w:tcPr>
          <w:p w14:paraId="4D450A49" w14:textId="78EE3981" w:rsidR="00494D04" w:rsidRPr="007E0F91" w:rsidRDefault="00494D04" w:rsidP="00494D04">
            <w:pPr>
              <w:jc w:val="center"/>
              <w:rPr>
                <w:ins w:id="23202" w:author="Στάθης Καπ" w:date="2023-03-09T06:37:00Z"/>
                <w:sz w:val="16"/>
                <w:szCs w:val="16"/>
              </w:rPr>
            </w:pPr>
            <w:ins w:id="23203" w:author="Στάθης Καπ" w:date="2023-03-09T07:14:00Z">
              <w:r>
                <w:rPr>
                  <w:rFonts w:ascii="Calibri" w:hAnsi="Calibri" w:cs="Calibri"/>
                  <w:color w:val="000000"/>
                  <w:sz w:val="16"/>
                  <w:szCs w:val="16"/>
                </w:rPr>
                <w:t>1.66</w:t>
              </w:r>
            </w:ins>
          </w:p>
        </w:tc>
        <w:tc>
          <w:tcPr>
            <w:tcW w:w="454" w:type="dxa"/>
            <w:vAlign w:val="center"/>
          </w:tcPr>
          <w:p w14:paraId="6CA87FC3" w14:textId="1AD433C9" w:rsidR="00494D04" w:rsidRPr="007E0F91" w:rsidRDefault="00494D04" w:rsidP="00494D04">
            <w:pPr>
              <w:jc w:val="center"/>
              <w:rPr>
                <w:ins w:id="23204" w:author="Στάθης Καπ" w:date="2023-03-09T06:37:00Z"/>
                <w:sz w:val="16"/>
                <w:szCs w:val="16"/>
              </w:rPr>
            </w:pPr>
            <w:ins w:id="23205" w:author="Στάθης Καπ" w:date="2023-03-09T07:14:00Z">
              <w:r>
                <w:rPr>
                  <w:rFonts w:ascii="Calibri" w:hAnsi="Calibri" w:cs="Calibri"/>
                  <w:color w:val="000000"/>
                  <w:sz w:val="16"/>
                  <w:szCs w:val="16"/>
                </w:rPr>
                <w:t>0.232</w:t>
              </w:r>
            </w:ins>
          </w:p>
        </w:tc>
        <w:tc>
          <w:tcPr>
            <w:tcW w:w="454" w:type="dxa"/>
            <w:tcBorders>
              <w:right w:val="single" w:sz="4" w:space="0" w:color="auto"/>
            </w:tcBorders>
            <w:vAlign w:val="center"/>
          </w:tcPr>
          <w:p w14:paraId="173A559A" w14:textId="59D377B1" w:rsidR="00494D04" w:rsidRPr="007E0F91" w:rsidRDefault="00494D04" w:rsidP="00494D04">
            <w:pPr>
              <w:jc w:val="center"/>
              <w:rPr>
                <w:ins w:id="23206" w:author="Στάθης Καπ" w:date="2023-03-09T06:37:00Z"/>
                <w:sz w:val="16"/>
                <w:szCs w:val="16"/>
              </w:rPr>
            </w:pPr>
            <w:ins w:id="23207" w:author="Στάθης Καπ" w:date="2023-03-09T07:14:00Z">
              <w:r>
                <w:rPr>
                  <w:rFonts w:ascii="Calibri" w:hAnsi="Calibri" w:cs="Calibri"/>
                  <w:color w:val="000000"/>
                  <w:sz w:val="16"/>
                  <w:szCs w:val="16"/>
                </w:rPr>
                <w:t>10.42</w:t>
              </w:r>
            </w:ins>
          </w:p>
        </w:tc>
        <w:tc>
          <w:tcPr>
            <w:tcW w:w="453" w:type="dxa"/>
            <w:tcBorders>
              <w:left w:val="single" w:sz="4" w:space="0" w:color="auto"/>
            </w:tcBorders>
            <w:vAlign w:val="center"/>
          </w:tcPr>
          <w:p w14:paraId="33F2AEDE" w14:textId="3F724687" w:rsidR="00494D04" w:rsidRPr="007E0F91" w:rsidRDefault="00494D04" w:rsidP="00494D04">
            <w:pPr>
              <w:jc w:val="center"/>
              <w:rPr>
                <w:ins w:id="23208" w:author="Στάθης Καπ" w:date="2023-03-09T06:37:00Z"/>
                <w:sz w:val="16"/>
                <w:szCs w:val="16"/>
              </w:rPr>
            </w:pPr>
            <w:ins w:id="23209" w:author="Στάθης Καπ" w:date="2023-03-09T07:14:00Z">
              <w:r>
                <w:rPr>
                  <w:rFonts w:ascii="Calibri" w:hAnsi="Calibri" w:cs="Calibri"/>
                  <w:color w:val="000000"/>
                  <w:sz w:val="16"/>
                  <w:szCs w:val="16"/>
                </w:rPr>
                <w:t>1780</w:t>
              </w:r>
            </w:ins>
          </w:p>
        </w:tc>
        <w:tc>
          <w:tcPr>
            <w:tcW w:w="454" w:type="dxa"/>
            <w:vAlign w:val="center"/>
          </w:tcPr>
          <w:p w14:paraId="002B3DCA" w14:textId="45758216" w:rsidR="00494D04" w:rsidRPr="007E0F91" w:rsidRDefault="00494D04" w:rsidP="00494D04">
            <w:pPr>
              <w:jc w:val="center"/>
              <w:rPr>
                <w:ins w:id="23210" w:author="Στάθης Καπ" w:date="2023-03-09T06:37:00Z"/>
                <w:sz w:val="16"/>
                <w:szCs w:val="16"/>
              </w:rPr>
            </w:pPr>
            <w:ins w:id="23211" w:author="Στάθης Καπ" w:date="2023-03-09T07:14:00Z">
              <w:r>
                <w:rPr>
                  <w:rFonts w:ascii="Calibri" w:hAnsi="Calibri" w:cs="Calibri"/>
                  <w:color w:val="000000"/>
                  <w:sz w:val="16"/>
                  <w:szCs w:val="16"/>
                </w:rPr>
                <w:t>1.66</w:t>
              </w:r>
            </w:ins>
          </w:p>
        </w:tc>
        <w:tc>
          <w:tcPr>
            <w:tcW w:w="454" w:type="dxa"/>
            <w:vAlign w:val="center"/>
          </w:tcPr>
          <w:p w14:paraId="15EE1845" w14:textId="1ED373E5" w:rsidR="00494D04" w:rsidRPr="007E0F91" w:rsidRDefault="00494D04" w:rsidP="00494D04">
            <w:pPr>
              <w:jc w:val="center"/>
              <w:rPr>
                <w:ins w:id="23212" w:author="Στάθης Καπ" w:date="2023-03-09T06:37:00Z"/>
                <w:sz w:val="16"/>
                <w:szCs w:val="16"/>
              </w:rPr>
            </w:pPr>
            <w:ins w:id="23213" w:author="Στάθης Καπ" w:date="2023-03-09T07:14:00Z">
              <w:r>
                <w:rPr>
                  <w:rFonts w:ascii="Calibri" w:hAnsi="Calibri" w:cs="Calibri"/>
                  <w:color w:val="000000"/>
                  <w:sz w:val="16"/>
                  <w:szCs w:val="16"/>
                </w:rPr>
                <w:t>0.351</w:t>
              </w:r>
            </w:ins>
          </w:p>
        </w:tc>
        <w:tc>
          <w:tcPr>
            <w:tcW w:w="461" w:type="dxa"/>
            <w:tcBorders>
              <w:right w:val="single" w:sz="4" w:space="0" w:color="auto"/>
            </w:tcBorders>
            <w:vAlign w:val="center"/>
          </w:tcPr>
          <w:p w14:paraId="6A25D726" w14:textId="3111EDD6" w:rsidR="00494D04" w:rsidRPr="007E0F91" w:rsidRDefault="00494D04" w:rsidP="00494D04">
            <w:pPr>
              <w:jc w:val="center"/>
              <w:rPr>
                <w:ins w:id="23214" w:author="Στάθης Καπ" w:date="2023-03-09T06:37:00Z"/>
                <w:sz w:val="16"/>
                <w:szCs w:val="16"/>
              </w:rPr>
            </w:pPr>
            <w:ins w:id="23215" w:author="Στάθης Καπ" w:date="2023-03-09T07:14:00Z">
              <w:r>
                <w:rPr>
                  <w:rFonts w:ascii="Calibri" w:hAnsi="Calibri" w:cs="Calibri"/>
                  <w:color w:val="000000"/>
                  <w:sz w:val="16"/>
                  <w:szCs w:val="16"/>
                </w:rPr>
                <w:t>-35.52</w:t>
              </w:r>
            </w:ins>
          </w:p>
        </w:tc>
      </w:tr>
      <w:tr w:rsidR="00494D04" w14:paraId="4D820C43" w14:textId="77777777" w:rsidTr="009861B1">
        <w:trPr>
          <w:trHeight w:val="170"/>
          <w:jc w:val="center"/>
          <w:ins w:id="2321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29ADA29" w14:textId="77777777" w:rsidR="00494D04" w:rsidRPr="007E0F91" w:rsidRDefault="00494D04" w:rsidP="00494D04">
            <w:pPr>
              <w:jc w:val="center"/>
              <w:rPr>
                <w:ins w:id="23217" w:author="Στάθης Καπ" w:date="2023-03-09T06:37:00Z"/>
                <w:sz w:val="16"/>
                <w:szCs w:val="16"/>
              </w:rPr>
            </w:pPr>
            <w:ins w:id="23218" w:author="Στάθης Καπ" w:date="2023-03-09T06:37:00Z">
              <w:r w:rsidRPr="009861B1">
                <w:rPr>
                  <w:rFonts w:ascii="Calibri" w:hAnsi="Calibri" w:cs="Calibri"/>
                  <w:color w:val="000000"/>
                  <w:sz w:val="16"/>
                  <w:szCs w:val="16"/>
                </w:rPr>
                <w:t>c204</w:t>
              </w:r>
            </w:ins>
          </w:p>
        </w:tc>
        <w:tc>
          <w:tcPr>
            <w:tcW w:w="565" w:type="dxa"/>
            <w:tcBorders>
              <w:left w:val="single" w:sz="4" w:space="0" w:color="auto"/>
            </w:tcBorders>
            <w:vAlign w:val="center"/>
          </w:tcPr>
          <w:p w14:paraId="69B05093" w14:textId="392C5347" w:rsidR="00494D04" w:rsidRPr="007E0F91" w:rsidRDefault="00494D04" w:rsidP="00494D04">
            <w:pPr>
              <w:jc w:val="center"/>
              <w:rPr>
                <w:ins w:id="23219" w:author="Στάθης Καπ" w:date="2023-03-09T06:37:00Z"/>
                <w:sz w:val="16"/>
                <w:szCs w:val="16"/>
              </w:rPr>
            </w:pPr>
            <w:ins w:id="23220"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2C101702" w14:textId="7A2D0290" w:rsidR="00494D04" w:rsidRPr="007E0F91" w:rsidRDefault="00494D04" w:rsidP="00494D04">
            <w:pPr>
              <w:jc w:val="center"/>
              <w:rPr>
                <w:ins w:id="23221" w:author="Στάθης Καπ" w:date="2023-03-09T06:37:00Z"/>
                <w:sz w:val="16"/>
                <w:szCs w:val="16"/>
              </w:rPr>
            </w:pPr>
            <w:ins w:id="23222"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004F6805" w14:textId="3CDB0253" w:rsidR="00494D04" w:rsidRPr="007E0F91" w:rsidRDefault="00494D04" w:rsidP="00494D04">
            <w:pPr>
              <w:jc w:val="center"/>
              <w:rPr>
                <w:ins w:id="23223" w:author="Στάθης Καπ" w:date="2023-03-09T06:37:00Z"/>
                <w:sz w:val="16"/>
                <w:szCs w:val="16"/>
              </w:rPr>
            </w:pPr>
            <w:ins w:id="23224" w:author="Στάθης Καπ" w:date="2023-03-09T07:14:00Z">
              <w:r>
                <w:rPr>
                  <w:rFonts w:ascii="Calibri" w:hAnsi="Calibri" w:cs="Calibri"/>
                  <w:color w:val="000000"/>
                  <w:sz w:val="16"/>
                  <w:szCs w:val="16"/>
                </w:rPr>
                <w:t>1810</w:t>
              </w:r>
            </w:ins>
          </w:p>
        </w:tc>
        <w:tc>
          <w:tcPr>
            <w:tcW w:w="708" w:type="dxa"/>
            <w:vAlign w:val="center"/>
          </w:tcPr>
          <w:p w14:paraId="01563574" w14:textId="289330DF" w:rsidR="00494D04" w:rsidRPr="007E0F91" w:rsidRDefault="00494D04" w:rsidP="00494D04">
            <w:pPr>
              <w:jc w:val="center"/>
              <w:rPr>
                <w:ins w:id="23225" w:author="Στάθης Καπ" w:date="2023-03-09T06:37:00Z"/>
                <w:sz w:val="16"/>
                <w:szCs w:val="16"/>
              </w:rPr>
            </w:pPr>
            <w:ins w:id="23226"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634D4801" w14:textId="77777777" w:rsidR="00494D04" w:rsidRPr="007E0F91" w:rsidRDefault="00494D04" w:rsidP="00494D04">
            <w:pPr>
              <w:jc w:val="center"/>
              <w:rPr>
                <w:ins w:id="23227" w:author="Στάθης Καπ" w:date="2023-03-09T06:37:00Z"/>
                <w:sz w:val="16"/>
                <w:szCs w:val="16"/>
              </w:rPr>
            </w:pPr>
          </w:p>
        </w:tc>
        <w:tc>
          <w:tcPr>
            <w:tcW w:w="453" w:type="dxa"/>
            <w:tcBorders>
              <w:left w:val="single" w:sz="4" w:space="0" w:color="auto"/>
            </w:tcBorders>
            <w:vAlign w:val="center"/>
          </w:tcPr>
          <w:p w14:paraId="26D044AA" w14:textId="57F5EF79" w:rsidR="00494D04" w:rsidRPr="007E0F91" w:rsidRDefault="00494D04" w:rsidP="00494D04">
            <w:pPr>
              <w:jc w:val="center"/>
              <w:rPr>
                <w:ins w:id="23228" w:author="Στάθης Καπ" w:date="2023-03-09T06:37:00Z"/>
                <w:sz w:val="16"/>
                <w:szCs w:val="16"/>
              </w:rPr>
            </w:pPr>
            <w:ins w:id="23229" w:author="Στάθης Καπ" w:date="2023-03-09T07:14:00Z">
              <w:r>
                <w:rPr>
                  <w:rFonts w:ascii="Calibri" w:hAnsi="Calibri" w:cs="Calibri"/>
                  <w:color w:val="000000"/>
                  <w:sz w:val="16"/>
                  <w:szCs w:val="16"/>
                </w:rPr>
                <w:t>1800</w:t>
              </w:r>
            </w:ins>
          </w:p>
        </w:tc>
        <w:tc>
          <w:tcPr>
            <w:tcW w:w="454" w:type="dxa"/>
            <w:vAlign w:val="center"/>
          </w:tcPr>
          <w:p w14:paraId="1EE6F4F1" w14:textId="05AC8692" w:rsidR="00494D04" w:rsidRPr="007E0F91" w:rsidRDefault="00494D04" w:rsidP="00494D04">
            <w:pPr>
              <w:jc w:val="center"/>
              <w:rPr>
                <w:ins w:id="23230" w:author="Στάθης Καπ" w:date="2023-03-09T06:37:00Z"/>
                <w:sz w:val="16"/>
                <w:szCs w:val="16"/>
              </w:rPr>
            </w:pPr>
            <w:ins w:id="23231" w:author="Στάθης Καπ" w:date="2023-03-09T07:14:00Z">
              <w:r>
                <w:rPr>
                  <w:rFonts w:ascii="Calibri" w:hAnsi="Calibri" w:cs="Calibri"/>
                  <w:color w:val="000000"/>
                  <w:sz w:val="16"/>
                  <w:szCs w:val="16"/>
                </w:rPr>
                <w:t>0.55</w:t>
              </w:r>
            </w:ins>
          </w:p>
        </w:tc>
        <w:tc>
          <w:tcPr>
            <w:tcW w:w="454" w:type="dxa"/>
            <w:vAlign w:val="center"/>
          </w:tcPr>
          <w:p w14:paraId="1D4F8A75" w14:textId="68A0B5E1" w:rsidR="00494D04" w:rsidRPr="007E0F91" w:rsidRDefault="00494D04" w:rsidP="00494D04">
            <w:pPr>
              <w:jc w:val="center"/>
              <w:rPr>
                <w:ins w:id="23232" w:author="Στάθης Καπ" w:date="2023-03-09T06:37:00Z"/>
                <w:sz w:val="16"/>
                <w:szCs w:val="16"/>
              </w:rPr>
            </w:pPr>
            <w:ins w:id="23233" w:author="Στάθης Καπ" w:date="2023-03-09T07:14:00Z">
              <w:r>
                <w:rPr>
                  <w:rFonts w:ascii="Calibri" w:hAnsi="Calibri" w:cs="Calibri"/>
                  <w:color w:val="000000"/>
                  <w:sz w:val="16"/>
                  <w:szCs w:val="16"/>
                </w:rPr>
                <w:t>0.174</w:t>
              </w:r>
            </w:ins>
          </w:p>
        </w:tc>
        <w:tc>
          <w:tcPr>
            <w:tcW w:w="457" w:type="dxa"/>
            <w:tcBorders>
              <w:right w:val="single" w:sz="4" w:space="0" w:color="auto"/>
            </w:tcBorders>
            <w:vAlign w:val="center"/>
          </w:tcPr>
          <w:p w14:paraId="0F7F7A3B" w14:textId="786E5D5D" w:rsidR="00494D04" w:rsidRPr="007E0F91" w:rsidRDefault="00494D04" w:rsidP="00494D04">
            <w:pPr>
              <w:jc w:val="center"/>
              <w:rPr>
                <w:ins w:id="23234" w:author="Στάθης Καπ" w:date="2023-03-09T06:37:00Z"/>
                <w:sz w:val="16"/>
                <w:szCs w:val="16"/>
              </w:rPr>
            </w:pPr>
            <w:ins w:id="23235" w:author="Στάθης Καπ" w:date="2023-03-09T07:14:00Z">
              <w:r>
                <w:rPr>
                  <w:rFonts w:ascii="Calibri" w:hAnsi="Calibri" w:cs="Calibri"/>
                  <w:color w:val="000000"/>
                  <w:sz w:val="16"/>
                  <w:szCs w:val="16"/>
                </w:rPr>
                <w:t>5.43</w:t>
              </w:r>
            </w:ins>
          </w:p>
        </w:tc>
        <w:tc>
          <w:tcPr>
            <w:tcW w:w="453" w:type="dxa"/>
            <w:tcBorders>
              <w:left w:val="single" w:sz="4" w:space="0" w:color="auto"/>
            </w:tcBorders>
            <w:vAlign w:val="center"/>
          </w:tcPr>
          <w:p w14:paraId="2880E71A" w14:textId="5F72377B" w:rsidR="00494D04" w:rsidRPr="007E0F91" w:rsidRDefault="00494D04" w:rsidP="00494D04">
            <w:pPr>
              <w:jc w:val="center"/>
              <w:rPr>
                <w:ins w:id="23236" w:author="Στάθης Καπ" w:date="2023-03-09T06:37:00Z"/>
                <w:sz w:val="16"/>
                <w:szCs w:val="16"/>
              </w:rPr>
            </w:pPr>
            <w:ins w:id="23237" w:author="Στάθης Καπ" w:date="2023-03-09T07:14:00Z">
              <w:r>
                <w:rPr>
                  <w:rFonts w:ascii="Calibri" w:hAnsi="Calibri" w:cs="Calibri"/>
                  <w:color w:val="000000"/>
                  <w:sz w:val="16"/>
                  <w:szCs w:val="16"/>
                </w:rPr>
                <w:t>1800</w:t>
              </w:r>
            </w:ins>
          </w:p>
        </w:tc>
        <w:tc>
          <w:tcPr>
            <w:tcW w:w="454" w:type="dxa"/>
            <w:vAlign w:val="center"/>
          </w:tcPr>
          <w:p w14:paraId="742E96BA" w14:textId="69253E71" w:rsidR="00494D04" w:rsidRPr="007E0F91" w:rsidRDefault="00494D04" w:rsidP="00494D04">
            <w:pPr>
              <w:jc w:val="center"/>
              <w:rPr>
                <w:ins w:id="23238" w:author="Στάθης Καπ" w:date="2023-03-09T06:37:00Z"/>
                <w:sz w:val="16"/>
                <w:szCs w:val="16"/>
              </w:rPr>
            </w:pPr>
            <w:ins w:id="23239" w:author="Στάθης Καπ" w:date="2023-03-09T07:14:00Z">
              <w:r>
                <w:rPr>
                  <w:rFonts w:ascii="Calibri" w:hAnsi="Calibri" w:cs="Calibri"/>
                  <w:color w:val="000000"/>
                  <w:sz w:val="16"/>
                  <w:szCs w:val="16"/>
                </w:rPr>
                <w:t>0.55</w:t>
              </w:r>
            </w:ins>
          </w:p>
        </w:tc>
        <w:tc>
          <w:tcPr>
            <w:tcW w:w="454" w:type="dxa"/>
            <w:vAlign w:val="center"/>
          </w:tcPr>
          <w:p w14:paraId="3A5945F2" w14:textId="31831DAE" w:rsidR="00494D04" w:rsidRPr="007E0F91" w:rsidRDefault="00494D04" w:rsidP="00494D04">
            <w:pPr>
              <w:jc w:val="center"/>
              <w:rPr>
                <w:ins w:id="23240" w:author="Στάθης Καπ" w:date="2023-03-09T06:37:00Z"/>
                <w:sz w:val="16"/>
                <w:szCs w:val="16"/>
              </w:rPr>
            </w:pPr>
            <w:ins w:id="23241" w:author="Στάθης Καπ" w:date="2023-03-09T07:14:00Z">
              <w:r>
                <w:rPr>
                  <w:rFonts w:ascii="Calibri" w:hAnsi="Calibri" w:cs="Calibri"/>
                  <w:color w:val="000000"/>
                  <w:sz w:val="16"/>
                  <w:szCs w:val="16"/>
                </w:rPr>
                <w:t>0.367</w:t>
              </w:r>
            </w:ins>
          </w:p>
        </w:tc>
        <w:tc>
          <w:tcPr>
            <w:tcW w:w="454" w:type="dxa"/>
            <w:tcBorders>
              <w:right w:val="single" w:sz="4" w:space="0" w:color="auto"/>
            </w:tcBorders>
            <w:vAlign w:val="center"/>
          </w:tcPr>
          <w:p w14:paraId="0DDD2FCE" w14:textId="0E166A4A" w:rsidR="00494D04" w:rsidRPr="007E0F91" w:rsidRDefault="00494D04" w:rsidP="00494D04">
            <w:pPr>
              <w:jc w:val="center"/>
              <w:rPr>
                <w:ins w:id="23242" w:author="Στάθης Καπ" w:date="2023-03-09T06:37:00Z"/>
                <w:sz w:val="16"/>
                <w:szCs w:val="16"/>
              </w:rPr>
            </w:pPr>
            <w:ins w:id="23243" w:author="Στάθης Καπ" w:date="2023-03-09T07:14:00Z">
              <w:r>
                <w:rPr>
                  <w:rFonts w:ascii="Calibri" w:hAnsi="Calibri" w:cs="Calibri"/>
                  <w:color w:val="000000"/>
                  <w:sz w:val="16"/>
                  <w:szCs w:val="16"/>
                </w:rPr>
                <w:t>-99.46</w:t>
              </w:r>
            </w:ins>
          </w:p>
        </w:tc>
        <w:tc>
          <w:tcPr>
            <w:tcW w:w="453" w:type="dxa"/>
            <w:tcBorders>
              <w:left w:val="single" w:sz="4" w:space="0" w:color="auto"/>
            </w:tcBorders>
            <w:vAlign w:val="center"/>
          </w:tcPr>
          <w:p w14:paraId="797FB1F9" w14:textId="2E22E540" w:rsidR="00494D04" w:rsidRPr="007E0F91" w:rsidRDefault="00494D04" w:rsidP="00494D04">
            <w:pPr>
              <w:jc w:val="center"/>
              <w:rPr>
                <w:ins w:id="23244" w:author="Στάθης Καπ" w:date="2023-03-09T06:37:00Z"/>
                <w:sz w:val="16"/>
                <w:szCs w:val="16"/>
              </w:rPr>
            </w:pPr>
            <w:ins w:id="23245" w:author="Στάθης Καπ" w:date="2023-03-09T07:14:00Z">
              <w:r>
                <w:rPr>
                  <w:rFonts w:ascii="Calibri" w:hAnsi="Calibri" w:cs="Calibri"/>
                  <w:color w:val="000000"/>
                  <w:sz w:val="16"/>
                  <w:szCs w:val="16"/>
                </w:rPr>
                <w:t>1800</w:t>
              </w:r>
            </w:ins>
          </w:p>
        </w:tc>
        <w:tc>
          <w:tcPr>
            <w:tcW w:w="454" w:type="dxa"/>
            <w:vAlign w:val="center"/>
          </w:tcPr>
          <w:p w14:paraId="32DB89E1" w14:textId="19A5D562" w:rsidR="00494D04" w:rsidRPr="007E0F91" w:rsidRDefault="00494D04" w:rsidP="00494D04">
            <w:pPr>
              <w:jc w:val="center"/>
              <w:rPr>
                <w:ins w:id="23246" w:author="Στάθης Καπ" w:date="2023-03-09T06:37:00Z"/>
                <w:sz w:val="16"/>
                <w:szCs w:val="16"/>
              </w:rPr>
            </w:pPr>
            <w:ins w:id="23247" w:author="Στάθης Καπ" w:date="2023-03-09T07:14:00Z">
              <w:r>
                <w:rPr>
                  <w:rFonts w:ascii="Calibri" w:hAnsi="Calibri" w:cs="Calibri"/>
                  <w:color w:val="000000"/>
                  <w:sz w:val="16"/>
                  <w:szCs w:val="16"/>
                </w:rPr>
                <w:t>0.55</w:t>
              </w:r>
            </w:ins>
          </w:p>
        </w:tc>
        <w:tc>
          <w:tcPr>
            <w:tcW w:w="454" w:type="dxa"/>
            <w:vAlign w:val="center"/>
          </w:tcPr>
          <w:p w14:paraId="2B455049" w14:textId="00F64745" w:rsidR="00494D04" w:rsidRPr="007E0F91" w:rsidRDefault="00494D04" w:rsidP="00494D04">
            <w:pPr>
              <w:jc w:val="center"/>
              <w:rPr>
                <w:ins w:id="23248" w:author="Στάθης Καπ" w:date="2023-03-09T06:37:00Z"/>
                <w:sz w:val="16"/>
                <w:szCs w:val="16"/>
              </w:rPr>
            </w:pPr>
            <w:ins w:id="23249" w:author="Στάθης Καπ" w:date="2023-03-09T07:14:00Z">
              <w:r>
                <w:rPr>
                  <w:rFonts w:ascii="Calibri" w:hAnsi="Calibri" w:cs="Calibri"/>
                  <w:color w:val="000000"/>
                  <w:sz w:val="16"/>
                  <w:szCs w:val="16"/>
                </w:rPr>
                <w:t>0.343</w:t>
              </w:r>
            </w:ins>
          </w:p>
        </w:tc>
        <w:tc>
          <w:tcPr>
            <w:tcW w:w="461" w:type="dxa"/>
            <w:tcBorders>
              <w:right w:val="single" w:sz="4" w:space="0" w:color="auto"/>
            </w:tcBorders>
            <w:vAlign w:val="center"/>
          </w:tcPr>
          <w:p w14:paraId="1D25C84E" w14:textId="0318D28D" w:rsidR="00494D04" w:rsidRPr="007E0F91" w:rsidRDefault="00494D04" w:rsidP="00494D04">
            <w:pPr>
              <w:jc w:val="center"/>
              <w:rPr>
                <w:ins w:id="23250" w:author="Στάθης Καπ" w:date="2023-03-09T06:37:00Z"/>
                <w:sz w:val="16"/>
                <w:szCs w:val="16"/>
              </w:rPr>
            </w:pPr>
            <w:ins w:id="23251" w:author="Στάθης Καπ" w:date="2023-03-09T07:14:00Z">
              <w:r>
                <w:rPr>
                  <w:rFonts w:ascii="Calibri" w:hAnsi="Calibri" w:cs="Calibri"/>
                  <w:color w:val="000000"/>
                  <w:sz w:val="16"/>
                  <w:szCs w:val="16"/>
                </w:rPr>
                <w:t>-86.41</w:t>
              </w:r>
            </w:ins>
          </w:p>
        </w:tc>
      </w:tr>
      <w:tr w:rsidR="00494D04" w14:paraId="5C381A1C" w14:textId="77777777" w:rsidTr="009861B1">
        <w:trPr>
          <w:trHeight w:val="170"/>
          <w:jc w:val="center"/>
          <w:ins w:id="2325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11D3B76" w14:textId="77777777" w:rsidR="00494D04" w:rsidRPr="007E0F91" w:rsidRDefault="00494D04" w:rsidP="00494D04">
            <w:pPr>
              <w:jc w:val="center"/>
              <w:rPr>
                <w:ins w:id="23253" w:author="Στάθης Καπ" w:date="2023-03-09T06:37:00Z"/>
                <w:sz w:val="16"/>
                <w:szCs w:val="16"/>
              </w:rPr>
            </w:pPr>
            <w:ins w:id="23254" w:author="Στάθης Καπ" w:date="2023-03-09T06:37:00Z">
              <w:r w:rsidRPr="009861B1">
                <w:rPr>
                  <w:rFonts w:ascii="Calibri" w:hAnsi="Calibri" w:cs="Calibri"/>
                  <w:color w:val="000000"/>
                  <w:sz w:val="16"/>
                  <w:szCs w:val="16"/>
                </w:rPr>
                <w:t>c205</w:t>
              </w:r>
            </w:ins>
          </w:p>
        </w:tc>
        <w:tc>
          <w:tcPr>
            <w:tcW w:w="565" w:type="dxa"/>
            <w:tcBorders>
              <w:left w:val="single" w:sz="4" w:space="0" w:color="auto"/>
            </w:tcBorders>
            <w:vAlign w:val="center"/>
          </w:tcPr>
          <w:p w14:paraId="297EDE88" w14:textId="68B055E2" w:rsidR="00494D04" w:rsidRPr="007E0F91" w:rsidRDefault="00494D04" w:rsidP="00494D04">
            <w:pPr>
              <w:jc w:val="center"/>
              <w:rPr>
                <w:ins w:id="23255" w:author="Στάθης Καπ" w:date="2023-03-09T06:37:00Z"/>
                <w:sz w:val="16"/>
                <w:szCs w:val="16"/>
              </w:rPr>
            </w:pPr>
            <w:ins w:id="23256"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032BD7E2" w14:textId="370B6146" w:rsidR="00494D04" w:rsidRPr="007E0F91" w:rsidRDefault="00494D04" w:rsidP="00494D04">
            <w:pPr>
              <w:jc w:val="center"/>
              <w:rPr>
                <w:ins w:id="23257" w:author="Στάθης Καπ" w:date="2023-03-09T06:37:00Z"/>
                <w:sz w:val="16"/>
                <w:szCs w:val="16"/>
              </w:rPr>
            </w:pPr>
            <w:ins w:id="23258"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4405AFB9" w14:textId="674CE9A2" w:rsidR="00494D04" w:rsidRPr="007E0F91" w:rsidRDefault="00494D04" w:rsidP="00494D04">
            <w:pPr>
              <w:jc w:val="center"/>
              <w:rPr>
                <w:ins w:id="23259" w:author="Στάθης Καπ" w:date="2023-03-09T06:37:00Z"/>
                <w:sz w:val="16"/>
                <w:szCs w:val="16"/>
              </w:rPr>
            </w:pPr>
            <w:ins w:id="23260" w:author="Στάθης Καπ" w:date="2023-03-09T07:14:00Z">
              <w:r>
                <w:rPr>
                  <w:rFonts w:ascii="Calibri" w:hAnsi="Calibri" w:cs="Calibri"/>
                  <w:color w:val="000000"/>
                  <w:sz w:val="16"/>
                  <w:szCs w:val="16"/>
                </w:rPr>
                <w:t>1810</w:t>
              </w:r>
            </w:ins>
          </w:p>
        </w:tc>
        <w:tc>
          <w:tcPr>
            <w:tcW w:w="708" w:type="dxa"/>
            <w:vAlign w:val="center"/>
          </w:tcPr>
          <w:p w14:paraId="29333603" w14:textId="37278DD1" w:rsidR="00494D04" w:rsidRPr="007E0F91" w:rsidRDefault="00494D04" w:rsidP="00494D04">
            <w:pPr>
              <w:jc w:val="center"/>
              <w:rPr>
                <w:ins w:id="23261" w:author="Στάθης Καπ" w:date="2023-03-09T06:37:00Z"/>
                <w:sz w:val="16"/>
                <w:szCs w:val="16"/>
              </w:rPr>
            </w:pPr>
            <w:ins w:id="23262"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2CABC77D" w14:textId="77777777" w:rsidR="00494D04" w:rsidRPr="007E0F91" w:rsidRDefault="00494D04" w:rsidP="00494D04">
            <w:pPr>
              <w:jc w:val="center"/>
              <w:rPr>
                <w:ins w:id="23263" w:author="Στάθης Καπ" w:date="2023-03-09T06:37:00Z"/>
                <w:sz w:val="16"/>
                <w:szCs w:val="16"/>
              </w:rPr>
            </w:pPr>
          </w:p>
        </w:tc>
        <w:tc>
          <w:tcPr>
            <w:tcW w:w="453" w:type="dxa"/>
            <w:tcBorders>
              <w:left w:val="single" w:sz="4" w:space="0" w:color="auto"/>
            </w:tcBorders>
            <w:vAlign w:val="center"/>
          </w:tcPr>
          <w:p w14:paraId="5510DB4E" w14:textId="3133C6F8" w:rsidR="00494D04" w:rsidRPr="007E0F91" w:rsidRDefault="00494D04" w:rsidP="00494D04">
            <w:pPr>
              <w:jc w:val="center"/>
              <w:rPr>
                <w:ins w:id="23264" w:author="Στάθης Καπ" w:date="2023-03-09T06:37:00Z"/>
                <w:sz w:val="16"/>
                <w:szCs w:val="16"/>
              </w:rPr>
            </w:pPr>
            <w:ins w:id="23265" w:author="Στάθης Καπ" w:date="2023-03-09T07:14:00Z">
              <w:r>
                <w:rPr>
                  <w:rFonts w:ascii="Calibri" w:hAnsi="Calibri" w:cs="Calibri"/>
                  <w:color w:val="000000"/>
                  <w:sz w:val="16"/>
                  <w:szCs w:val="16"/>
                </w:rPr>
                <w:t>1810</w:t>
              </w:r>
            </w:ins>
          </w:p>
        </w:tc>
        <w:tc>
          <w:tcPr>
            <w:tcW w:w="454" w:type="dxa"/>
            <w:vAlign w:val="center"/>
          </w:tcPr>
          <w:p w14:paraId="02BA1176" w14:textId="7A9FD227" w:rsidR="00494D04" w:rsidRPr="007E0F91" w:rsidRDefault="00494D04" w:rsidP="00494D04">
            <w:pPr>
              <w:jc w:val="center"/>
              <w:rPr>
                <w:ins w:id="23266" w:author="Στάθης Καπ" w:date="2023-03-09T06:37:00Z"/>
                <w:sz w:val="16"/>
                <w:szCs w:val="16"/>
              </w:rPr>
            </w:pPr>
            <w:ins w:id="23267" w:author="Στάθης Καπ" w:date="2023-03-09T07:14:00Z">
              <w:r>
                <w:rPr>
                  <w:rFonts w:ascii="Calibri" w:hAnsi="Calibri" w:cs="Calibri"/>
                  <w:color w:val="000000"/>
                  <w:sz w:val="16"/>
                  <w:szCs w:val="16"/>
                </w:rPr>
                <w:t>0</w:t>
              </w:r>
            </w:ins>
          </w:p>
        </w:tc>
        <w:tc>
          <w:tcPr>
            <w:tcW w:w="454" w:type="dxa"/>
            <w:vAlign w:val="center"/>
          </w:tcPr>
          <w:p w14:paraId="373C9257" w14:textId="2F41B701" w:rsidR="00494D04" w:rsidRPr="007E0F91" w:rsidRDefault="00494D04" w:rsidP="00494D04">
            <w:pPr>
              <w:jc w:val="center"/>
              <w:rPr>
                <w:ins w:id="23268" w:author="Στάθης Καπ" w:date="2023-03-09T06:37:00Z"/>
                <w:sz w:val="16"/>
                <w:szCs w:val="16"/>
              </w:rPr>
            </w:pPr>
            <w:ins w:id="23269" w:author="Στάθης Καπ" w:date="2023-03-09T07:14:00Z">
              <w:r>
                <w:rPr>
                  <w:rFonts w:ascii="Calibri" w:hAnsi="Calibri" w:cs="Calibri"/>
                  <w:color w:val="000000"/>
                  <w:sz w:val="16"/>
                  <w:szCs w:val="16"/>
                </w:rPr>
                <w:t>0.155</w:t>
              </w:r>
            </w:ins>
          </w:p>
        </w:tc>
        <w:tc>
          <w:tcPr>
            <w:tcW w:w="457" w:type="dxa"/>
            <w:tcBorders>
              <w:right w:val="single" w:sz="4" w:space="0" w:color="auto"/>
            </w:tcBorders>
            <w:vAlign w:val="center"/>
          </w:tcPr>
          <w:p w14:paraId="29C6EF79" w14:textId="071664CD" w:rsidR="00494D04" w:rsidRPr="007E0F91" w:rsidRDefault="00494D04" w:rsidP="00494D04">
            <w:pPr>
              <w:jc w:val="center"/>
              <w:rPr>
                <w:ins w:id="23270" w:author="Στάθης Καπ" w:date="2023-03-09T06:37:00Z"/>
                <w:sz w:val="16"/>
                <w:szCs w:val="16"/>
              </w:rPr>
            </w:pPr>
            <w:ins w:id="23271" w:author="Στάθης Καπ" w:date="2023-03-09T07:14:00Z">
              <w:r>
                <w:rPr>
                  <w:rFonts w:ascii="Calibri" w:hAnsi="Calibri" w:cs="Calibri"/>
                  <w:color w:val="000000"/>
                  <w:sz w:val="16"/>
                  <w:szCs w:val="16"/>
                </w:rPr>
                <w:t>29.22</w:t>
              </w:r>
            </w:ins>
          </w:p>
        </w:tc>
        <w:tc>
          <w:tcPr>
            <w:tcW w:w="453" w:type="dxa"/>
            <w:tcBorders>
              <w:left w:val="single" w:sz="4" w:space="0" w:color="auto"/>
            </w:tcBorders>
            <w:vAlign w:val="center"/>
          </w:tcPr>
          <w:p w14:paraId="4FDDB399" w14:textId="22FEFF65" w:rsidR="00494D04" w:rsidRPr="007E0F91" w:rsidRDefault="00494D04" w:rsidP="00494D04">
            <w:pPr>
              <w:jc w:val="center"/>
              <w:rPr>
                <w:ins w:id="23272" w:author="Στάθης Καπ" w:date="2023-03-09T06:37:00Z"/>
                <w:sz w:val="16"/>
                <w:szCs w:val="16"/>
              </w:rPr>
            </w:pPr>
            <w:ins w:id="23273" w:author="Στάθης Καπ" w:date="2023-03-09T07:14:00Z">
              <w:r>
                <w:rPr>
                  <w:rFonts w:ascii="Calibri" w:hAnsi="Calibri" w:cs="Calibri"/>
                  <w:color w:val="000000"/>
                  <w:sz w:val="16"/>
                  <w:szCs w:val="16"/>
                </w:rPr>
                <w:t>1810</w:t>
              </w:r>
            </w:ins>
          </w:p>
        </w:tc>
        <w:tc>
          <w:tcPr>
            <w:tcW w:w="454" w:type="dxa"/>
            <w:vAlign w:val="center"/>
          </w:tcPr>
          <w:p w14:paraId="073FC8BB" w14:textId="17E55053" w:rsidR="00494D04" w:rsidRPr="007E0F91" w:rsidRDefault="00494D04" w:rsidP="00494D04">
            <w:pPr>
              <w:jc w:val="center"/>
              <w:rPr>
                <w:ins w:id="23274" w:author="Στάθης Καπ" w:date="2023-03-09T06:37:00Z"/>
                <w:sz w:val="16"/>
                <w:szCs w:val="16"/>
              </w:rPr>
            </w:pPr>
            <w:ins w:id="23275" w:author="Στάθης Καπ" w:date="2023-03-09T07:14:00Z">
              <w:r>
                <w:rPr>
                  <w:rFonts w:ascii="Calibri" w:hAnsi="Calibri" w:cs="Calibri"/>
                  <w:color w:val="000000"/>
                  <w:sz w:val="16"/>
                  <w:szCs w:val="16"/>
                </w:rPr>
                <w:t>0</w:t>
              </w:r>
            </w:ins>
          </w:p>
        </w:tc>
        <w:tc>
          <w:tcPr>
            <w:tcW w:w="454" w:type="dxa"/>
            <w:vAlign w:val="center"/>
          </w:tcPr>
          <w:p w14:paraId="350460BC" w14:textId="711F605B" w:rsidR="00494D04" w:rsidRPr="007E0F91" w:rsidRDefault="00494D04" w:rsidP="00494D04">
            <w:pPr>
              <w:jc w:val="center"/>
              <w:rPr>
                <w:ins w:id="23276" w:author="Στάθης Καπ" w:date="2023-03-09T06:37:00Z"/>
                <w:sz w:val="16"/>
                <w:szCs w:val="16"/>
              </w:rPr>
            </w:pPr>
            <w:ins w:id="23277" w:author="Στάθης Καπ" w:date="2023-03-09T07:14:00Z">
              <w:r>
                <w:rPr>
                  <w:rFonts w:ascii="Calibri" w:hAnsi="Calibri" w:cs="Calibri"/>
                  <w:color w:val="000000"/>
                  <w:sz w:val="16"/>
                  <w:szCs w:val="16"/>
                </w:rPr>
                <w:t>0.145</w:t>
              </w:r>
            </w:ins>
          </w:p>
        </w:tc>
        <w:tc>
          <w:tcPr>
            <w:tcW w:w="454" w:type="dxa"/>
            <w:tcBorders>
              <w:right w:val="single" w:sz="4" w:space="0" w:color="auto"/>
            </w:tcBorders>
            <w:vAlign w:val="center"/>
          </w:tcPr>
          <w:p w14:paraId="03FFEBFC" w14:textId="5BC073C0" w:rsidR="00494D04" w:rsidRPr="007E0F91" w:rsidRDefault="00494D04" w:rsidP="00494D04">
            <w:pPr>
              <w:jc w:val="center"/>
              <w:rPr>
                <w:ins w:id="23278" w:author="Στάθης Καπ" w:date="2023-03-09T06:37:00Z"/>
                <w:sz w:val="16"/>
                <w:szCs w:val="16"/>
              </w:rPr>
            </w:pPr>
            <w:ins w:id="23279" w:author="Στάθης Καπ" w:date="2023-03-09T07:14:00Z">
              <w:r>
                <w:rPr>
                  <w:rFonts w:ascii="Calibri" w:hAnsi="Calibri" w:cs="Calibri"/>
                  <w:color w:val="000000"/>
                  <w:sz w:val="16"/>
                  <w:szCs w:val="16"/>
                </w:rPr>
                <w:t>33.79</w:t>
              </w:r>
            </w:ins>
          </w:p>
        </w:tc>
        <w:tc>
          <w:tcPr>
            <w:tcW w:w="453" w:type="dxa"/>
            <w:tcBorders>
              <w:left w:val="single" w:sz="4" w:space="0" w:color="auto"/>
            </w:tcBorders>
            <w:vAlign w:val="center"/>
          </w:tcPr>
          <w:p w14:paraId="0C0CD44E" w14:textId="13F1741D" w:rsidR="00494D04" w:rsidRPr="007E0F91" w:rsidRDefault="00494D04" w:rsidP="00494D04">
            <w:pPr>
              <w:jc w:val="center"/>
              <w:rPr>
                <w:ins w:id="23280" w:author="Στάθης Καπ" w:date="2023-03-09T06:37:00Z"/>
                <w:sz w:val="16"/>
                <w:szCs w:val="16"/>
              </w:rPr>
            </w:pPr>
            <w:ins w:id="23281" w:author="Στάθης Καπ" w:date="2023-03-09T07:14:00Z">
              <w:r>
                <w:rPr>
                  <w:rFonts w:ascii="Calibri" w:hAnsi="Calibri" w:cs="Calibri"/>
                  <w:color w:val="000000"/>
                  <w:sz w:val="16"/>
                  <w:szCs w:val="16"/>
                </w:rPr>
                <w:t>1810</w:t>
              </w:r>
            </w:ins>
          </w:p>
        </w:tc>
        <w:tc>
          <w:tcPr>
            <w:tcW w:w="454" w:type="dxa"/>
            <w:vAlign w:val="center"/>
          </w:tcPr>
          <w:p w14:paraId="633958D3" w14:textId="73215383" w:rsidR="00494D04" w:rsidRPr="007E0F91" w:rsidRDefault="00494D04" w:rsidP="00494D04">
            <w:pPr>
              <w:jc w:val="center"/>
              <w:rPr>
                <w:ins w:id="23282" w:author="Στάθης Καπ" w:date="2023-03-09T06:37:00Z"/>
                <w:sz w:val="16"/>
                <w:szCs w:val="16"/>
              </w:rPr>
            </w:pPr>
            <w:ins w:id="23283" w:author="Στάθης Καπ" w:date="2023-03-09T07:14:00Z">
              <w:r>
                <w:rPr>
                  <w:rFonts w:ascii="Calibri" w:hAnsi="Calibri" w:cs="Calibri"/>
                  <w:color w:val="000000"/>
                  <w:sz w:val="16"/>
                  <w:szCs w:val="16"/>
                </w:rPr>
                <w:t>0</w:t>
              </w:r>
            </w:ins>
          </w:p>
        </w:tc>
        <w:tc>
          <w:tcPr>
            <w:tcW w:w="454" w:type="dxa"/>
            <w:vAlign w:val="center"/>
          </w:tcPr>
          <w:p w14:paraId="2A11821A" w14:textId="3B866825" w:rsidR="00494D04" w:rsidRPr="007E0F91" w:rsidRDefault="00494D04" w:rsidP="00494D04">
            <w:pPr>
              <w:jc w:val="center"/>
              <w:rPr>
                <w:ins w:id="23284" w:author="Στάθης Καπ" w:date="2023-03-09T06:37:00Z"/>
                <w:sz w:val="16"/>
                <w:szCs w:val="16"/>
              </w:rPr>
            </w:pPr>
            <w:ins w:id="23285" w:author="Στάθης Καπ" w:date="2023-03-09T07:14:00Z">
              <w:r>
                <w:rPr>
                  <w:rFonts w:ascii="Calibri" w:hAnsi="Calibri" w:cs="Calibri"/>
                  <w:color w:val="000000"/>
                  <w:sz w:val="16"/>
                  <w:szCs w:val="16"/>
                </w:rPr>
                <w:t>0.145</w:t>
              </w:r>
            </w:ins>
          </w:p>
        </w:tc>
        <w:tc>
          <w:tcPr>
            <w:tcW w:w="461" w:type="dxa"/>
            <w:tcBorders>
              <w:right w:val="single" w:sz="4" w:space="0" w:color="auto"/>
            </w:tcBorders>
            <w:vAlign w:val="center"/>
          </w:tcPr>
          <w:p w14:paraId="7CB8E50D" w14:textId="2E5632C0" w:rsidR="00494D04" w:rsidRPr="007E0F91" w:rsidRDefault="00494D04" w:rsidP="00494D04">
            <w:pPr>
              <w:jc w:val="center"/>
              <w:rPr>
                <w:ins w:id="23286" w:author="Στάθης Καπ" w:date="2023-03-09T06:37:00Z"/>
                <w:sz w:val="16"/>
                <w:szCs w:val="16"/>
              </w:rPr>
            </w:pPr>
            <w:ins w:id="23287" w:author="Στάθης Καπ" w:date="2023-03-09T07:14:00Z">
              <w:r>
                <w:rPr>
                  <w:rFonts w:ascii="Calibri" w:hAnsi="Calibri" w:cs="Calibri"/>
                  <w:color w:val="000000"/>
                  <w:sz w:val="16"/>
                  <w:szCs w:val="16"/>
                </w:rPr>
                <w:t>33.79</w:t>
              </w:r>
            </w:ins>
          </w:p>
        </w:tc>
      </w:tr>
      <w:tr w:rsidR="00494D04" w14:paraId="68DCB6CA" w14:textId="77777777" w:rsidTr="009861B1">
        <w:trPr>
          <w:trHeight w:val="170"/>
          <w:jc w:val="center"/>
          <w:ins w:id="2328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F4E7DB5" w14:textId="77777777" w:rsidR="00494D04" w:rsidRPr="007E0F91" w:rsidRDefault="00494D04" w:rsidP="00494D04">
            <w:pPr>
              <w:jc w:val="center"/>
              <w:rPr>
                <w:ins w:id="23289" w:author="Στάθης Καπ" w:date="2023-03-09T06:37:00Z"/>
                <w:sz w:val="16"/>
                <w:szCs w:val="16"/>
              </w:rPr>
            </w:pPr>
            <w:ins w:id="23290" w:author="Στάθης Καπ" w:date="2023-03-09T06:37:00Z">
              <w:r w:rsidRPr="009861B1">
                <w:rPr>
                  <w:rFonts w:ascii="Calibri" w:hAnsi="Calibri" w:cs="Calibri"/>
                  <w:color w:val="000000"/>
                  <w:sz w:val="16"/>
                  <w:szCs w:val="16"/>
                </w:rPr>
                <w:t>c206</w:t>
              </w:r>
            </w:ins>
          </w:p>
        </w:tc>
        <w:tc>
          <w:tcPr>
            <w:tcW w:w="565" w:type="dxa"/>
            <w:tcBorders>
              <w:left w:val="single" w:sz="4" w:space="0" w:color="auto"/>
            </w:tcBorders>
            <w:vAlign w:val="center"/>
          </w:tcPr>
          <w:p w14:paraId="31398B48" w14:textId="79B8746C" w:rsidR="00494D04" w:rsidRPr="007E0F91" w:rsidRDefault="00494D04" w:rsidP="00494D04">
            <w:pPr>
              <w:jc w:val="center"/>
              <w:rPr>
                <w:ins w:id="23291" w:author="Στάθης Καπ" w:date="2023-03-09T06:37:00Z"/>
                <w:sz w:val="16"/>
                <w:szCs w:val="16"/>
              </w:rPr>
            </w:pPr>
            <w:ins w:id="23292"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07A10CD2" w14:textId="11C4A87E" w:rsidR="00494D04" w:rsidRPr="007E0F91" w:rsidRDefault="00494D04" w:rsidP="00494D04">
            <w:pPr>
              <w:jc w:val="center"/>
              <w:rPr>
                <w:ins w:id="23293" w:author="Στάθης Καπ" w:date="2023-03-09T06:37:00Z"/>
                <w:sz w:val="16"/>
                <w:szCs w:val="16"/>
              </w:rPr>
            </w:pPr>
            <w:ins w:id="23294"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48758897" w14:textId="24A12972" w:rsidR="00494D04" w:rsidRPr="007E0F91" w:rsidRDefault="00494D04" w:rsidP="00494D04">
            <w:pPr>
              <w:jc w:val="center"/>
              <w:rPr>
                <w:ins w:id="23295" w:author="Στάθης Καπ" w:date="2023-03-09T06:37:00Z"/>
                <w:sz w:val="16"/>
                <w:szCs w:val="16"/>
              </w:rPr>
            </w:pPr>
            <w:ins w:id="23296" w:author="Στάθης Καπ" w:date="2023-03-09T07:14:00Z">
              <w:r>
                <w:rPr>
                  <w:rFonts w:ascii="Calibri" w:hAnsi="Calibri" w:cs="Calibri"/>
                  <w:color w:val="000000"/>
                  <w:sz w:val="16"/>
                  <w:szCs w:val="16"/>
                </w:rPr>
                <w:t>1810</w:t>
              </w:r>
            </w:ins>
          </w:p>
        </w:tc>
        <w:tc>
          <w:tcPr>
            <w:tcW w:w="708" w:type="dxa"/>
            <w:vAlign w:val="center"/>
          </w:tcPr>
          <w:p w14:paraId="6005DA73" w14:textId="37985D51" w:rsidR="00494D04" w:rsidRPr="007E0F91" w:rsidRDefault="00494D04" w:rsidP="00494D04">
            <w:pPr>
              <w:jc w:val="center"/>
              <w:rPr>
                <w:ins w:id="23297" w:author="Στάθης Καπ" w:date="2023-03-09T06:37:00Z"/>
                <w:sz w:val="16"/>
                <w:szCs w:val="16"/>
              </w:rPr>
            </w:pPr>
            <w:ins w:id="23298"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5B9A668F" w14:textId="77777777" w:rsidR="00494D04" w:rsidRPr="007E0F91" w:rsidRDefault="00494D04" w:rsidP="00494D04">
            <w:pPr>
              <w:jc w:val="center"/>
              <w:rPr>
                <w:ins w:id="23299" w:author="Στάθης Καπ" w:date="2023-03-09T06:37:00Z"/>
                <w:sz w:val="16"/>
                <w:szCs w:val="16"/>
              </w:rPr>
            </w:pPr>
          </w:p>
        </w:tc>
        <w:tc>
          <w:tcPr>
            <w:tcW w:w="453" w:type="dxa"/>
            <w:tcBorders>
              <w:left w:val="single" w:sz="4" w:space="0" w:color="auto"/>
            </w:tcBorders>
            <w:vAlign w:val="center"/>
          </w:tcPr>
          <w:p w14:paraId="4D5D74A9" w14:textId="26B70A4A" w:rsidR="00494D04" w:rsidRPr="007E0F91" w:rsidRDefault="00494D04" w:rsidP="00494D04">
            <w:pPr>
              <w:jc w:val="center"/>
              <w:rPr>
                <w:ins w:id="23300" w:author="Στάθης Καπ" w:date="2023-03-09T06:37:00Z"/>
                <w:sz w:val="16"/>
                <w:szCs w:val="16"/>
              </w:rPr>
            </w:pPr>
            <w:ins w:id="23301" w:author="Στάθης Καπ" w:date="2023-03-09T07:14:00Z">
              <w:r>
                <w:rPr>
                  <w:rFonts w:ascii="Calibri" w:hAnsi="Calibri" w:cs="Calibri"/>
                  <w:color w:val="000000"/>
                  <w:sz w:val="16"/>
                  <w:szCs w:val="16"/>
                </w:rPr>
                <w:t>1810</w:t>
              </w:r>
            </w:ins>
          </w:p>
        </w:tc>
        <w:tc>
          <w:tcPr>
            <w:tcW w:w="454" w:type="dxa"/>
            <w:vAlign w:val="center"/>
          </w:tcPr>
          <w:p w14:paraId="155142C6" w14:textId="7913143F" w:rsidR="00494D04" w:rsidRPr="007E0F91" w:rsidRDefault="00494D04" w:rsidP="00494D04">
            <w:pPr>
              <w:jc w:val="center"/>
              <w:rPr>
                <w:ins w:id="23302" w:author="Στάθης Καπ" w:date="2023-03-09T06:37:00Z"/>
                <w:sz w:val="16"/>
                <w:szCs w:val="16"/>
              </w:rPr>
            </w:pPr>
            <w:ins w:id="23303" w:author="Στάθης Καπ" w:date="2023-03-09T07:14:00Z">
              <w:r>
                <w:rPr>
                  <w:rFonts w:ascii="Calibri" w:hAnsi="Calibri" w:cs="Calibri"/>
                  <w:color w:val="000000"/>
                  <w:sz w:val="16"/>
                  <w:szCs w:val="16"/>
                </w:rPr>
                <w:t>0</w:t>
              </w:r>
            </w:ins>
          </w:p>
        </w:tc>
        <w:tc>
          <w:tcPr>
            <w:tcW w:w="454" w:type="dxa"/>
            <w:vAlign w:val="center"/>
          </w:tcPr>
          <w:p w14:paraId="697B756D" w14:textId="56941DEF" w:rsidR="00494D04" w:rsidRPr="007E0F91" w:rsidRDefault="00494D04" w:rsidP="00494D04">
            <w:pPr>
              <w:jc w:val="center"/>
              <w:rPr>
                <w:ins w:id="23304" w:author="Στάθης Καπ" w:date="2023-03-09T06:37:00Z"/>
                <w:sz w:val="16"/>
                <w:szCs w:val="16"/>
              </w:rPr>
            </w:pPr>
            <w:ins w:id="23305" w:author="Στάθης Καπ" w:date="2023-03-09T07:14:00Z">
              <w:r>
                <w:rPr>
                  <w:rFonts w:ascii="Calibri" w:hAnsi="Calibri" w:cs="Calibri"/>
                  <w:color w:val="000000"/>
                  <w:sz w:val="16"/>
                  <w:szCs w:val="16"/>
                </w:rPr>
                <w:t>0.149</w:t>
              </w:r>
            </w:ins>
          </w:p>
        </w:tc>
        <w:tc>
          <w:tcPr>
            <w:tcW w:w="457" w:type="dxa"/>
            <w:tcBorders>
              <w:right w:val="single" w:sz="4" w:space="0" w:color="auto"/>
            </w:tcBorders>
            <w:vAlign w:val="center"/>
          </w:tcPr>
          <w:p w14:paraId="4054CC16" w14:textId="0B4D2BE0" w:rsidR="00494D04" w:rsidRPr="007E0F91" w:rsidRDefault="00494D04" w:rsidP="00494D04">
            <w:pPr>
              <w:jc w:val="center"/>
              <w:rPr>
                <w:ins w:id="23306" w:author="Στάθης Καπ" w:date="2023-03-09T06:37:00Z"/>
                <w:sz w:val="16"/>
                <w:szCs w:val="16"/>
              </w:rPr>
            </w:pPr>
            <w:ins w:id="23307" w:author="Στάθης Καπ" w:date="2023-03-09T07:14:00Z">
              <w:r>
                <w:rPr>
                  <w:rFonts w:ascii="Calibri" w:hAnsi="Calibri" w:cs="Calibri"/>
                  <w:color w:val="000000"/>
                  <w:sz w:val="16"/>
                  <w:szCs w:val="16"/>
                </w:rPr>
                <w:t>25.87</w:t>
              </w:r>
            </w:ins>
          </w:p>
        </w:tc>
        <w:tc>
          <w:tcPr>
            <w:tcW w:w="453" w:type="dxa"/>
            <w:tcBorders>
              <w:left w:val="single" w:sz="4" w:space="0" w:color="auto"/>
            </w:tcBorders>
            <w:vAlign w:val="center"/>
          </w:tcPr>
          <w:p w14:paraId="10263AA4" w14:textId="45D19AB9" w:rsidR="00494D04" w:rsidRPr="007E0F91" w:rsidRDefault="00494D04" w:rsidP="00494D04">
            <w:pPr>
              <w:jc w:val="center"/>
              <w:rPr>
                <w:ins w:id="23308" w:author="Στάθης Καπ" w:date="2023-03-09T06:37:00Z"/>
                <w:sz w:val="16"/>
                <w:szCs w:val="16"/>
              </w:rPr>
            </w:pPr>
            <w:ins w:id="23309" w:author="Στάθης Καπ" w:date="2023-03-09T07:14:00Z">
              <w:r>
                <w:rPr>
                  <w:rFonts w:ascii="Calibri" w:hAnsi="Calibri" w:cs="Calibri"/>
                  <w:color w:val="000000"/>
                  <w:sz w:val="16"/>
                  <w:szCs w:val="16"/>
                </w:rPr>
                <w:t>1810</w:t>
              </w:r>
            </w:ins>
          </w:p>
        </w:tc>
        <w:tc>
          <w:tcPr>
            <w:tcW w:w="454" w:type="dxa"/>
            <w:vAlign w:val="center"/>
          </w:tcPr>
          <w:p w14:paraId="25A46678" w14:textId="730D641C" w:rsidR="00494D04" w:rsidRPr="007E0F91" w:rsidRDefault="00494D04" w:rsidP="00494D04">
            <w:pPr>
              <w:jc w:val="center"/>
              <w:rPr>
                <w:ins w:id="23310" w:author="Στάθης Καπ" w:date="2023-03-09T06:37:00Z"/>
                <w:sz w:val="16"/>
                <w:szCs w:val="16"/>
              </w:rPr>
            </w:pPr>
            <w:ins w:id="23311" w:author="Στάθης Καπ" w:date="2023-03-09T07:14:00Z">
              <w:r>
                <w:rPr>
                  <w:rFonts w:ascii="Calibri" w:hAnsi="Calibri" w:cs="Calibri"/>
                  <w:color w:val="000000"/>
                  <w:sz w:val="16"/>
                  <w:szCs w:val="16"/>
                </w:rPr>
                <w:t>0</w:t>
              </w:r>
            </w:ins>
          </w:p>
        </w:tc>
        <w:tc>
          <w:tcPr>
            <w:tcW w:w="454" w:type="dxa"/>
            <w:vAlign w:val="center"/>
          </w:tcPr>
          <w:p w14:paraId="2EFBC89C" w14:textId="4F3B23EF" w:rsidR="00494D04" w:rsidRPr="007E0F91" w:rsidRDefault="00494D04" w:rsidP="00494D04">
            <w:pPr>
              <w:jc w:val="center"/>
              <w:rPr>
                <w:ins w:id="23312" w:author="Στάθης Καπ" w:date="2023-03-09T06:37:00Z"/>
                <w:sz w:val="16"/>
                <w:szCs w:val="16"/>
              </w:rPr>
            </w:pPr>
            <w:ins w:id="23313" w:author="Στάθης Καπ" w:date="2023-03-09T07:14:00Z">
              <w:r>
                <w:rPr>
                  <w:rFonts w:ascii="Calibri" w:hAnsi="Calibri" w:cs="Calibri"/>
                  <w:color w:val="000000"/>
                  <w:sz w:val="16"/>
                  <w:szCs w:val="16"/>
                </w:rPr>
                <w:t>0.126</w:t>
              </w:r>
            </w:ins>
          </w:p>
        </w:tc>
        <w:tc>
          <w:tcPr>
            <w:tcW w:w="454" w:type="dxa"/>
            <w:tcBorders>
              <w:right w:val="single" w:sz="4" w:space="0" w:color="auto"/>
            </w:tcBorders>
            <w:vAlign w:val="center"/>
          </w:tcPr>
          <w:p w14:paraId="0C4BD94C" w14:textId="2ADE6017" w:rsidR="00494D04" w:rsidRPr="007E0F91" w:rsidRDefault="00494D04" w:rsidP="00494D04">
            <w:pPr>
              <w:jc w:val="center"/>
              <w:rPr>
                <w:ins w:id="23314" w:author="Στάθης Καπ" w:date="2023-03-09T06:37:00Z"/>
                <w:sz w:val="16"/>
                <w:szCs w:val="16"/>
              </w:rPr>
            </w:pPr>
            <w:ins w:id="23315" w:author="Στάθης Καπ" w:date="2023-03-09T07:14:00Z">
              <w:r>
                <w:rPr>
                  <w:rFonts w:ascii="Calibri" w:hAnsi="Calibri" w:cs="Calibri"/>
                  <w:color w:val="000000"/>
                  <w:sz w:val="16"/>
                  <w:szCs w:val="16"/>
                </w:rPr>
                <w:t>37.31</w:t>
              </w:r>
            </w:ins>
          </w:p>
        </w:tc>
        <w:tc>
          <w:tcPr>
            <w:tcW w:w="453" w:type="dxa"/>
            <w:tcBorders>
              <w:left w:val="single" w:sz="4" w:space="0" w:color="auto"/>
            </w:tcBorders>
            <w:vAlign w:val="center"/>
          </w:tcPr>
          <w:p w14:paraId="54DBFD2B" w14:textId="50990DA5" w:rsidR="00494D04" w:rsidRPr="007E0F91" w:rsidRDefault="00494D04" w:rsidP="00494D04">
            <w:pPr>
              <w:jc w:val="center"/>
              <w:rPr>
                <w:ins w:id="23316" w:author="Στάθης Καπ" w:date="2023-03-09T06:37:00Z"/>
                <w:sz w:val="16"/>
                <w:szCs w:val="16"/>
              </w:rPr>
            </w:pPr>
            <w:ins w:id="23317" w:author="Στάθης Καπ" w:date="2023-03-09T07:14:00Z">
              <w:r>
                <w:rPr>
                  <w:rFonts w:ascii="Calibri" w:hAnsi="Calibri" w:cs="Calibri"/>
                  <w:color w:val="000000"/>
                  <w:sz w:val="16"/>
                  <w:szCs w:val="16"/>
                </w:rPr>
                <w:t>1810</w:t>
              </w:r>
            </w:ins>
          </w:p>
        </w:tc>
        <w:tc>
          <w:tcPr>
            <w:tcW w:w="454" w:type="dxa"/>
            <w:vAlign w:val="center"/>
          </w:tcPr>
          <w:p w14:paraId="168C3C2E" w14:textId="083BC5BE" w:rsidR="00494D04" w:rsidRPr="007E0F91" w:rsidRDefault="00494D04" w:rsidP="00494D04">
            <w:pPr>
              <w:jc w:val="center"/>
              <w:rPr>
                <w:ins w:id="23318" w:author="Στάθης Καπ" w:date="2023-03-09T06:37:00Z"/>
                <w:sz w:val="16"/>
                <w:szCs w:val="16"/>
              </w:rPr>
            </w:pPr>
            <w:ins w:id="23319" w:author="Στάθης Καπ" w:date="2023-03-09T07:14:00Z">
              <w:r>
                <w:rPr>
                  <w:rFonts w:ascii="Calibri" w:hAnsi="Calibri" w:cs="Calibri"/>
                  <w:color w:val="000000"/>
                  <w:sz w:val="16"/>
                  <w:szCs w:val="16"/>
                </w:rPr>
                <w:t>0</w:t>
              </w:r>
            </w:ins>
          </w:p>
        </w:tc>
        <w:tc>
          <w:tcPr>
            <w:tcW w:w="454" w:type="dxa"/>
            <w:vAlign w:val="center"/>
          </w:tcPr>
          <w:p w14:paraId="1CED7739" w14:textId="2782EE9B" w:rsidR="00494D04" w:rsidRPr="007E0F91" w:rsidRDefault="00494D04" w:rsidP="00494D04">
            <w:pPr>
              <w:jc w:val="center"/>
              <w:rPr>
                <w:ins w:id="23320" w:author="Στάθης Καπ" w:date="2023-03-09T06:37:00Z"/>
                <w:sz w:val="16"/>
                <w:szCs w:val="16"/>
              </w:rPr>
            </w:pPr>
            <w:ins w:id="23321" w:author="Στάθης Καπ" w:date="2023-03-09T07:14:00Z">
              <w:r>
                <w:rPr>
                  <w:rFonts w:ascii="Calibri" w:hAnsi="Calibri" w:cs="Calibri"/>
                  <w:color w:val="000000"/>
                  <w:sz w:val="16"/>
                  <w:szCs w:val="16"/>
                </w:rPr>
                <w:t>0.133</w:t>
              </w:r>
            </w:ins>
          </w:p>
        </w:tc>
        <w:tc>
          <w:tcPr>
            <w:tcW w:w="461" w:type="dxa"/>
            <w:tcBorders>
              <w:right w:val="single" w:sz="4" w:space="0" w:color="auto"/>
            </w:tcBorders>
            <w:vAlign w:val="center"/>
          </w:tcPr>
          <w:p w14:paraId="5D037642" w14:textId="650876F7" w:rsidR="00494D04" w:rsidRPr="007E0F91" w:rsidRDefault="00494D04" w:rsidP="00494D04">
            <w:pPr>
              <w:jc w:val="center"/>
              <w:rPr>
                <w:ins w:id="23322" w:author="Στάθης Καπ" w:date="2023-03-09T06:37:00Z"/>
                <w:sz w:val="16"/>
                <w:szCs w:val="16"/>
              </w:rPr>
            </w:pPr>
            <w:ins w:id="23323" w:author="Στάθης Καπ" w:date="2023-03-09T07:14:00Z">
              <w:r>
                <w:rPr>
                  <w:rFonts w:ascii="Calibri" w:hAnsi="Calibri" w:cs="Calibri"/>
                  <w:color w:val="000000"/>
                  <w:sz w:val="16"/>
                  <w:szCs w:val="16"/>
                </w:rPr>
                <w:t>33.83</w:t>
              </w:r>
            </w:ins>
          </w:p>
        </w:tc>
      </w:tr>
      <w:tr w:rsidR="00494D04" w14:paraId="18182293" w14:textId="77777777" w:rsidTr="009861B1">
        <w:trPr>
          <w:trHeight w:val="170"/>
          <w:jc w:val="center"/>
          <w:ins w:id="2332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65D440A" w14:textId="77777777" w:rsidR="00494D04" w:rsidRPr="007E0F91" w:rsidRDefault="00494D04" w:rsidP="00494D04">
            <w:pPr>
              <w:jc w:val="center"/>
              <w:rPr>
                <w:ins w:id="23325" w:author="Στάθης Καπ" w:date="2023-03-09T06:37:00Z"/>
                <w:sz w:val="16"/>
                <w:szCs w:val="16"/>
              </w:rPr>
            </w:pPr>
            <w:ins w:id="23326" w:author="Στάθης Καπ" w:date="2023-03-09T06:37:00Z">
              <w:r w:rsidRPr="009861B1">
                <w:rPr>
                  <w:rFonts w:ascii="Calibri" w:hAnsi="Calibri" w:cs="Calibri"/>
                  <w:color w:val="000000"/>
                  <w:sz w:val="16"/>
                  <w:szCs w:val="16"/>
                </w:rPr>
                <w:t>c207</w:t>
              </w:r>
            </w:ins>
          </w:p>
        </w:tc>
        <w:tc>
          <w:tcPr>
            <w:tcW w:w="565" w:type="dxa"/>
            <w:tcBorders>
              <w:left w:val="single" w:sz="4" w:space="0" w:color="auto"/>
            </w:tcBorders>
            <w:vAlign w:val="center"/>
          </w:tcPr>
          <w:p w14:paraId="7308199C" w14:textId="01772EB4" w:rsidR="00494D04" w:rsidRPr="007E0F91" w:rsidRDefault="00494D04" w:rsidP="00494D04">
            <w:pPr>
              <w:jc w:val="center"/>
              <w:rPr>
                <w:ins w:id="23327" w:author="Στάθης Καπ" w:date="2023-03-09T06:37:00Z"/>
                <w:sz w:val="16"/>
                <w:szCs w:val="16"/>
              </w:rPr>
            </w:pPr>
            <w:ins w:id="23328"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18CB57C1" w14:textId="52CB0342" w:rsidR="00494D04" w:rsidRPr="007E0F91" w:rsidRDefault="00494D04" w:rsidP="00494D04">
            <w:pPr>
              <w:jc w:val="center"/>
              <w:rPr>
                <w:ins w:id="23329" w:author="Στάθης Καπ" w:date="2023-03-09T06:37:00Z"/>
                <w:sz w:val="16"/>
                <w:szCs w:val="16"/>
              </w:rPr>
            </w:pPr>
            <w:ins w:id="23330"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4BF2581C" w14:textId="749D0AA0" w:rsidR="00494D04" w:rsidRPr="007E0F91" w:rsidRDefault="00494D04" w:rsidP="00494D04">
            <w:pPr>
              <w:jc w:val="center"/>
              <w:rPr>
                <w:ins w:id="23331" w:author="Στάθης Καπ" w:date="2023-03-09T06:37:00Z"/>
                <w:sz w:val="16"/>
                <w:szCs w:val="16"/>
              </w:rPr>
            </w:pPr>
            <w:ins w:id="23332" w:author="Στάθης Καπ" w:date="2023-03-09T07:14:00Z">
              <w:r>
                <w:rPr>
                  <w:rFonts w:ascii="Calibri" w:hAnsi="Calibri" w:cs="Calibri"/>
                  <w:color w:val="000000"/>
                  <w:sz w:val="16"/>
                  <w:szCs w:val="16"/>
                </w:rPr>
                <w:t>1810</w:t>
              </w:r>
            </w:ins>
          </w:p>
        </w:tc>
        <w:tc>
          <w:tcPr>
            <w:tcW w:w="708" w:type="dxa"/>
            <w:vAlign w:val="center"/>
          </w:tcPr>
          <w:p w14:paraId="2B2B1193" w14:textId="69E5D92D" w:rsidR="00494D04" w:rsidRPr="007E0F91" w:rsidRDefault="00494D04" w:rsidP="00494D04">
            <w:pPr>
              <w:jc w:val="center"/>
              <w:rPr>
                <w:ins w:id="23333" w:author="Στάθης Καπ" w:date="2023-03-09T06:37:00Z"/>
                <w:sz w:val="16"/>
                <w:szCs w:val="16"/>
              </w:rPr>
            </w:pPr>
            <w:ins w:id="23334"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2E4E015B" w14:textId="77777777" w:rsidR="00494D04" w:rsidRPr="007E0F91" w:rsidRDefault="00494D04" w:rsidP="00494D04">
            <w:pPr>
              <w:jc w:val="center"/>
              <w:rPr>
                <w:ins w:id="23335" w:author="Στάθης Καπ" w:date="2023-03-09T06:37:00Z"/>
                <w:sz w:val="16"/>
                <w:szCs w:val="16"/>
              </w:rPr>
            </w:pPr>
          </w:p>
        </w:tc>
        <w:tc>
          <w:tcPr>
            <w:tcW w:w="453" w:type="dxa"/>
            <w:tcBorders>
              <w:left w:val="single" w:sz="4" w:space="0" w:color="auto"/>
            </w:tcBorders>
            <w:vAlign w:val="center"/>
          </w:tcPr>
          <w:p w14:paraId="0196C872" w14:textId="65C1497C" w:rsidR="00494D04" w:rsidRPr="007E0F91" w:rsidRDefault="00494D04" w:rsidP="00494D04">
            <w:pPr>
              <w:jc w:val="center"/>
              <w:rPr>
                <w:ins w:id="23336" w:author="Στάθης Καπ" w:date="2023-03-09T06:37:00Z"/>
                <w:sz w:val="16"/>
                <w:szCs w:val="16"/>
              </w:rPr>
            </w:pPr>
            <w:ins w:id="23337" w:author="Στάθης Καπ" w:date="2023-03-09T07:14:00Z">
              <w:r>
                <w:rPr>
                  <w:rFonts w:ascii="Calibri" w:hAnsi="Calibri" w:cs="Calibri"/>
                  <w:color w:val="000000"/>
                  <w:sz w:val="16"/>
                  <w:szCs w:val="16"/>
                </w:rPr>
                <w:t>1810</w:t>
              </w:r>
            </w:ins>
          </w:p>
        </w:tc>
        <w:tc>
          <w:tcPr>
            <w:tcW w:w="454" w:type="dxa"/>
            <w:vAlign w:val="center"/>
          </w:tcPr>
          <w:p w14:paraId="10945C5D" w14:textId="309A85DC" w:rsidR="00494D04" w:rsidRPr="007E0F91" w:rsidRDefault="00494D04" w:rsidP="00494D04">
            <w:pPr>
              <w:jc w:val="center"/>
              <w:rPr>
                <w:ins w:id="23338" w:author="Στάθης Καπ" w:date="2023-03-09T06:37:00Z"/>
                <w:sz w:val="16"/>
                <w:szCs w:val="16"/>
              </w:rPr>
            </w:pPr>
            <w:ins w:id="23339" w:author="Στάθης Καπ" w:date="2023-03-09T07:14:00Z">
              <w:r>
                <w:rPr>
                  <w:rFonts w:ascii="Calibri" w:hAnsi="Calibri" w:cs="Calibri"/>
                  <w:color w:val="000000"/>
                  <w:sz w:val="16"/>
                  <w:szCs w:val="16"/>
                </w:rPr>
                <w:t>0</w:t>
              </w:r>
            </w:ins>
          </w:p>
        </w:tc>
        <w:tc>
          <w:tcPr>
            <w:tcW w:w="454" w:type="dxa"/>
            <w:vAlign w:val="center"/>
          </w:tcPr>
          <w:p w14:paraId="26A80FF0" w14:textId="3E58BB88" w:rsidR="00494D04" w:rsidRPr="007E0F91" w:rsidRDefault="00494D04" w:rsidP="00494D04">
            <w:pPr>
              <w:jc w:val="center"/>
              <w:rPr>
                <w:ins w:id="23340" w:author="Στάθης Καπ" w:date="2023-03-09T06:37:00Z"/>
                <w:sz w:val="16"/>
                <w:szCs w:val="16"/>
              </w:rPr>
            </w:pPr>
            <w:ins w:id="23341" w:author="Στάθης Καπ" w:date="2023-03-09T07:14:00Z">
              <w:r>
                <w:rPr>
                  <w:rFonts w:ascii="Calibri" w:hAnsi="Calibri" w:cs="Calibri"/>
                  <w:color w:val="000000"/>
                  <w:sz w:val="16"/>
                  <w:szCs w:val="16"/>
                </w:rPr>
                <w:t>0.139</w:t>
              </w:r>
            </w:ins>
          </w:p>
        </w:tc>
        <w:tc>
          <w:tcPr>
            <w:tcW w:w="457" w:type="dxa"/>
            <w:tcBorders>
              <w:right w:val="single" w:sz="4" w:space="0" w:color="auto"/>
            </w:tcBorders>
            <w:vAlign w:val="center"/>
          </w:tcPr>
          <w:p w14:paraId="1878395A" w14:textId="6D1F2E70" w:rsidR="00494D04" w:rsidRPr="007E0F91" w:rsidRDefault="00494D04" w:rsidP="00494D04">
            <w:pPr>
              <w:jc w:val="center"/>
              <w:rPr>
                <w:ins w:id="23342" w:author="Στάθης Καπ" w:date="2023-03-09T06:37:00Z"/>
                <w:sz w:val="16"/>
                <w:szCs w:val="16"/>
              </w:rPr>
            </w:pPr>
            <w:ins w:id="23343" w:author="Στάθης Καπ" w:date="2023-03-09T07:14:00Z">
              <w:r>
                <w:rPr>
                  <w:rFonts w:ascii="Calibri" w:hAnsi="Calibri" w:cs="Calibri"/>
                  <w:color w:val="000000"/>
                  <w:sz w:val="16"/>
                  <w:szCs w:val="16"/>
                </w:rPr>
                <w:t>34.43</w:t>
              </w:r>
            </w:ins>
          </w:p>
        </w:tc>
        <w:tc>
          <w:tcPr>
            <w:tcW w:w="453" w:type="dxa"/>
            <w:tcBorders>
              <w:left w:val="single" w:sz="4" w:space="0" w:color="auto"/>
            </w:tcBorders>
            <w:vAlign w:val="center"/>
          </w:tcPr>
          <w:p w14:paraId="573CF4A5" w14:textId="64E5655D" w:rsidR="00494D04" w:rsidRPr="007E0F91" w:rsidRDefault="00494D04" w:rsidP="00494D04">
            <w:pPr>
              <w:jc w:val="center"/>
              <w:rPr>
                <w:ins w:id="23344" w:author="Στάθης Καπ" w:date="2023-03-09T06:37:00Z"/>
                <w:sz w:val="16"/>
                <w:szCs w:val="16"/>
              </w:rPr>
            </w:pPr>
            <w:ins w:id="23345" w:author="Στάθης Καπ" w:date="2023-03-09T07:14:00Z">
              <w:r>
                <w:rPr>
                  <w:rFonts w:ascii="Calibri" w:hAnsi="Calibri" w:cs="Calibri"/>
                  <w:color w:val="000000"/>
                  <w:sz w:val="16"/>
                  <w:szCs w:val="16"/>
                </w:rPr>
                <w:t>1810</w:t>
              </w:r>
            </w:ins>
          </w:p>
        </w:tc>
        <w:tc>
          <w:tcPr>
            <w:tcW w:w="454" w:type="dxa"/>
            <w:vAlign w:val="center"/>
          </w:tcPr>
          <w:p w14:paraId="58822FF3" w14:textId="5FE11593" w:rsidR="00494D04" w:rsidRPr="007E0F91" w:rsidRDefault="00494D04" w:rsidP="00494D04">
            <w:pPr>
              <w:jc w:val="center"/>
              <w:rPr>
                <w:ins w:id="23346" w:author="Στάθης Καπ" w:date="2023-03-09T06:37:00Z"/>
                <w:sz w:val="16"/>
                <w:szCs w:val="16"/>
              </w:rPr>
            </w:pPr>
            <w:ins w:id="23347" w:author="Στάθης Καπ" w:date="2023-03-09T07:14:00Z">
              <w:r>
                <w:rPr>
                  <w:rFonts w:ascii="Calibri" w:hAnsi="Calibri" w:cs="Calibri"/>
                  <w:color w:val="000000"/>
                  <w:sz w:val="16"/>
                  <w:szCs w:val="16"/>
                </w:rPr>
                <w:t>0</w:t>
              </w:r>
            </w:ins>
          </w:p>
        </w:tc>
        <w:tc>
          <w:tcPr>
            <w:tcW w:w="454" w:type="dxa"/>
            <w:vAlign w:val="center"/>
          </w:tcPr>
          <w:p w14:paraId="157662E2" w14:textId="46B80FC9" w:rsidR="00494D04" w:rsidRPr="007E0F91" w:rsidRDefault="00494D04" w:rsidP="00494D04">
            <w:pPr>
              <w:jc w:val="center"/>
              <w:rPr>
                <w:ins w:id="23348" w:author="Στάθης Καπ" w:date="2023-03-09T06:37:00Z"/>
                <w:sz w:val="16"/>
                <w:szCs w:val="16"/>
              </w:rPr>
            </w:pPr>
            <w:ins w:id="23349" w:author="Στάθης Καπ" w:date="2023-03-09T07:14:00Z">
              <w:r>
                <w:rPr>
                  <w:rFonts w:ascii="Calibri" w:hAnsi="Calibri" w:cs="Calibri"/>
                  <w:color w:val="000000"/>
                  <w:sz w:val="16"/>
                  <w:szCs w:val="16"/>
                </w:rPr>
                <w:t>0.135</w:t>
              </w:r>
            </w:ins>
          </w:p>
        </w:tc>
        <w:tc>
          <w:tcPr>
            <w:tcW w:w="454" w:type="dxa"/>
            <w:tcBorders>
              <w:right w:val="single" w:sz="4" w:space="0" w:color="auto"/>
            </w:tcBorders>
            <w:vAlign w:val="center"/>
          </w:tcPr>
          <w:p w14:paraId="79BC3743" w14:textId="1E426F15" w:rsidR="00494D04" w:rsidRPr="007E0F91" w:rsidRDefault="00494D04" w:rsidP="00494D04">
            <w:pPr>
              <w:jc w:val="center"/>
              <w:rPr>
                <w:ins w:id="23350" w:author="Στάθης Καπ" w:date="2023-03-09T06:37:00Z"/>
                <w:sz w:val="16"/>
                <w:szCs w:val="16"/>
              </w:rPr>
            </w:pPr>
            <w:ins w:id="23351" w:author="Στάθης Καπ" w:date="2023-03-09T07:14:00Z">
              <w:r>
                <w:rPr>
                  <w:rFonts w:ascii="Calibri" w:hAnsi="Calibri" w:cs="Calibri"/>
                  <w:color w:val="000000"/>
                  <w:sz w:val="16"/>
                  <w:szCs w:val="16"/>
                </w:rPr>
                <w:t>36.32</w:t>
              </w:r>
            </w:ins>
          </w:p>
        </w:tc>
        <w:tc>
          <w:tcPr>
            <w:tcW w:w="453" w:type="dxa"/>
            <w:tcBorders>
              <w:left w:val="single" w:sz="4" w:space="0" w:color="auto"/>
            </w:tcBorders>
            <w:vAlign w:val="center"/>
          </w:tcPr>
          <w:p w14:paraId="44A10A43" w14:textId="6C9471E8" w:rsidR="00494D04" w:rsidRPr="007E0F91" w:rsidRDefault="00494D04" w:rsidP="00494D04">
            <w:pPr>
              <w:jc w:val="center"/>
              <w:rPr>
                <w:ins w:id="23352" w:author="Στάθης Καπ" w:date="2023-03-09T06:37:00Z"/>
                <w:sz w:val="16"/>
                <w:szCs w:val="16"/>
              </w:rPr>
            </w:pPr>
            <w:ins w:id="23353" w:author="Στάθης Καπ" w:date="2023-03-09T07:14:00Z">
              <w:r>
                <w:rPr>
                  <w:rFonts w:ascii="Calibri" w:hAnsi="Calibri" w:cs="Calibri"/>
                  <w:color w:val="000000"/>
                  <w:sz w:val="16"/>
                  <w:szCs w:val="16"/>
                </w:rPr>
                <w:t>1810</w:t>
              </w:r>
            </w:ins>
          </w:p>
        </w:tc>
        <w:tc>
          <w:tcPr>
            <w:tcW w:w="454" w:type="dxa"/>
            <w:vAlign w:val="center"/>
          </w:tcPr>
          <w:p w14:paraId="71138F2B" w14:textId="34780E40" w:rsidR="00494D04" w:rsidRPr="007E0F91" w:rsidRDefault="00494D04" w:rsidP="00494D04">
            <w:pPr>
              <w:jc w:val="center"/>
              <w:rPr>
                <w:ins w:id="23354" w:author="Στάθης Καπ" w:date="2023-03-09T06:37:00Z"/>
                <w:sz w:val="16"/>
                <w:szCs w:val="16"/>
              </w:rPr>
            </w:pPr>
            <w:ins w:id="23355" w:author="Στάθης Καπ" w:date="2023-03-09T07:14:00Z">
              <w:r>
                <w:rPr>
                  <w:rFonts w:ascii="Calibri" w:hAnsi="Calibri" w:cs="Calibri"/>
                  <w:color w:val="000000"/>
                  <w:sz w:val="16"/>
                  <w:szCs w:val="16"/>
                </w:rPr>
                <w:t>0</w:t>
              </w:r>
            </w:ins>
          </w:p>
        </w:tc>
        <w:tc>
          <w:tcPr>
            <w:tcW w:w="454" w:type="dxa"/>
            <w:vAlign w:val="center"/>
          </w:tcPr>
          <w:p w14:paraId="166854DE" w14:textId="0C010144" w:rsidR="00494D04" w:rsidRPr="007E0F91" w:rsidRDefault="00494D04" w:rsidP="00494D04">
            <w:pPr>
              <w:jc w:val="center"/>
              <w:rPr>
                <w:ins w:id="23356" w:author="Στάθης Καπ" w:date="2023-03-09T06:37:00Z"/>
                <w:sz w:val="16"/>
                <w:szCs w:val="16"/>
              </w:rPr>
            </w:pPr>
            <w:ins w:id="23357" w:author="Στάθης Καπ" w:date="2023-03-09T07:14:00Z">
              <w:r>
                <w:rPr>
                  <w:rFonts w:ascii="Calibri" w:hAnsi="Calibri" w:cs="Calibri"/>
                  <w:color w:val="000000"/>
                  <w:sz w:val="16"/>
                  <w:szCs w:val="16"/>
                </w:rPr>
                <w:t>0.148</w:t>
              </w:r>
            </w:ins>
          </w:p>
        </w:tc>
        <w:tc>
          <w:tcPr>
            <w:tcW w:w="461" w:type="dxa"/>
            <w:tcBorders>
              <w:right w:val="single" w:sz="4" w:space="0" w:color="auto"/>
            </w:tcBorders>
            <w:vAlign w:val="center"/>
          </w:tcPr>
          <w:p w14:paraId="3B8C8005" w14:textId="1D9A466D" w:rsidR="00494D04" w:rsidRPr="007E0F91" w:rsidRDefault="00494D04" w:rsidP="00494D04">
            <w:pPr>
              <w:jc w:val="center"/>
              <w:rPr>
                <w:ins w:id="23358" w:author="Στάθης Καπ" w:date="2023-03-09T06:37:00Z"/>
                <w:sz w:val="16"/>
                <w:szCs w:val="16"/>
              </w:rPr>
            </w:pPr>
            <w:ins w:id="23359" w:author="Στάθης Καπ" w:date="2023-03-09T07:14:00Z">
              <w:r>
                <w:rPr>
                  <w:rFonts w:ascii="Calibri" w:hAnsi="Calibri" w:cs="Calibri"/>
                  <w:color w:val="000000"/>
                  <w:sz w:val="16"/>
                  <w:szCs w:val="16"/>
                </w:rPr>
                <w:t>30.19</w:t>
              </w:r>
            </w:ins>
          </w:p>
        </w:tc>
      </w:tr>
      <w:tr w:rsidR="00494D04" w14:paraId="3C9BF604" w14:textId="77777777" w:rsidTr="009861B1">
        <w:trPr>
          <w:trHeight w:val="170"/>
          <w:jc w:val="center"/>
          <w:ins w:id="2336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0F32450" w14:textId="77777777" w:rsidR="00494D04" w:rsidRPr="007E0F91" w:rsidRDefault="00494D04" w:rsidP="00494D04">
            <w:pPr>
              <w:jc w:val="center"/>
              <w:rPr>
                <w:ins w:id="23361" w:author="Στάθης Καπ" w:date="2023-03-09T06:37:00Z"/>
                <w:sz w:val="16"/>
                <w:szCs w:val="16"/>
              </w:rPr>
            </w:pPr>
            <w:ins w:id="23362" w:author="Στάθης Καπ" w:date="2023-03-09T06:37:00Z">
              <w:r w:rsidRPr="009861B1">
                <w:rPr>
                  <w:rFonts w:ascii="Calibri" w:hAnsi="Calibri" w:cs="Calibri"/>
                  <w:color w:val="000000"/>
                  <w:sz w:val="16"/>
                  <w:szCs w:val="16"/>
                </w:rPr>
                <w:t>c208</w:t>
              </w:r>
            </w:ins>
          </w:p>
        </w:tc>
        <w:tc>
          <w:tcPr>
            <w:tcW w:w="565" w:type="dxa"/>
            <w:tcBorders>
              <w:left w:val="single" w:sz="4" w:space="0" w:color="auto"/>
            </w:tcBorders>
            <w:vAlign w:val="center"/>
          </w:tcPr>
          <w:p w14:paraId="3AC4F2C5" w14:textId="24A3A457" w:rsidR="00494D04" w:rsidRPr="007E0F91" w:rsidRDefault="00494D04" w:rsidP="00494D04">
            <w:pPr>
              <w:jc w:val="center"/>
              <w:rPr>
                <w:ins w:id="23363" w:author="Στάθης Καπ" w:date="2023-03-09T06:37:00Z"/>
                <w:sz w:val="16"/>
                <w:szCs w:val="16"/>
              </w:rPr>
            </w:pPr>
            <w:ins w:id="23364"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30A24403" w14:textId="3837EB15" w:rsidR="00494D04" w:rsidRPr="007E0F91" w:rsidRDefault="00494D04" w:rsidP="00494D04">
            <w:pPr>
              <w:jc w:val="center"/>
              <w:rPr>
                <w:ins w:id="23365" w:author="Στάθης Καπ" w:date="2023-03-09T06:37:00Z"/>
                <w:sz w:val="16"/>
                <w:szCs w:val="16"/>
              </w:rPr>
            </w:pPr>
            <w:ins w:id="23366"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5C17F5C3" w14:textId="116B508E" w:rsidR="00494D04" w:rsidRPr="007E0F91" w:rsidRDefault="00494D04" w:rsidP="00494D04">
            <w:pPr>
              <w:jc w:val="center"/>
              <w:rPr>
                <w:ins w:id="23367" w:author="Στάθης Καπ" w:date="2023-03-09T06:37:00Z"/>
                <w:sz w:val="16"/>
                <w:szCs w:val="16"/>
              </w:rPr>
            </w:pPr>
            <w:ins w:id="23368" w:author="Στάθης Καπ" w:date="2023-03-09T07:14:00Z">
              <w:r>
                <w:rPr>
                  <w:rFonts w:ascii="Calibri" w:hAnsi="Calibri" w:cs="Calibri"/>
                  <w:color w:val="000000"/>
                  <w:sz w:val="16"/>
                  <w:szCs w:val="16"/>
                </w:rPr>
                <w:t>1810</w:t>
              </w:r>
            </w:ins>
          </w:p>
        </w:tc>
        <w:tc>
          <w:tcPr>
            <w:tcW w:w="708" w:type="dxa"/>
            <w:vAlign w:val="center"/>
          </w:tcPr>
          <w:p w14:paraId="1E3C2F68" w14:textId="17716834" w:rsidR="00494D04" w:rsidRPr="007E0F91" w:rsidRDefault="00494D04" w:rsidP="00494D04">
            <w:pPr>
              <w:jc w:val="center"/>
              <w:rPr>
                <w:ins w:id="23369" w:author="Στάθης Καπ" w:date="2023-03-09T06:37:00Z"/>
                <w:sz w:val="16"/>
                <w:szCs w:val="16"/>
              </w:rPr>
            </w:pPr>
            <w:ins w:id="23370"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05F35C09" w14:textId="77777777" w:rsidR="00494D04" w:rsidRPr="007E0F91" w:rsidRDefault="00494D04" w:rsidP="00494D04">
            <w:pPr>
              <w:jc w:val="center"/>
              <w:rPr>
                <w:ins w:id="23371" w:author="Στάθης Καπ" w:date="2023-03-09T06:37:00Z"/>
                <w:sz w:val="16"/>
                <w:szCs w:val="16"/>
              </w:rPr>
            </w:pPr>
          </w:p>
        </w:tc>
        <w:tc>
          <w:tcPr>
            <w:tcW w:w="453" w:type="dxa"/>
            <w:tcBorders>
              <w:left w:val="single" w:sz="4" w:space="0" w:color="auto"/>
            </w:tcBorders>
            <w:vAlign w:val="center"/>
          </w:tcPr>
          <w:p w14:paraId="641E8209" w14:textId="391AB18A" w:rsidR="00494D04" w:rsidRPr="007E0F91" w:rsidRDefault="00494D04" w:rsidP="00494D04">
            <w:pPr>
              <w:jc w:val="center"/>
              <w:rPr>
                <w:ins w:id="23372" w:author="Στάθης Καπ" w:date="2023-03-09T06:37:00Z"/>
                <w:sz w:val="16"/>
                <w:szCs w:val="16"/>
              </w:rPr>
            </w:pPr>
            <w:ins w:id="23373" w:author="Στάθης Καπ" w:date="2023-03-09T07:14:00Z">
              <w:r>
                <w:rPr>
                  <w:rFonts w:ascii="Calibri" w:hAnsi="Calibri" w:cs="Calibri"/>
                  <w:color w:val="000000"/>
                  <w:sz w:val="16"/>
                  <w:szCs w:val="16"/>
                </w:rPr>
                <w:t>1810</w:t>
              </w:r>
            </w:ins>
          </w:p>
        </w:tc>
        <w:tc>
          <w:tcPr>
            <w:tcW w:w="454" w:type="dxa"/>
            <w:vAlign w:val="center"/>
          </w:tcPr>
          <w:p w14:paraId="016F7907" w14:textId="089F168F" w:rsidR="00494D04" w:rsidRPr="007E0F91" w:rsidRDefault="00494D04" w:rsidP="00494D04">
            <w:pPr>
              <w:jc w:val="center"/>
              <w:rPr>
                <w:ins w:id="23374" w:author="Στάθης Καπ" w:date="2023-03-09T06:37:00Z"/>
                <w:sz w:val="16"/>
                <w:szCs w:val="16"/>
              </w:rPr>
            </w:pPr>
            <w:ins w:id="23375" w:author="Στάθης Καπ" w:date="2023-03-09T07:14:00Z">
              <w:r>
                <w:rPr>
                  <w:rFonts w:ascii="Calibri" w:hAnsi="Calibri" w:cs="Calibri"/>
                  <w:color w:val="000000"/>
                  <w:sz w:val="16"/>
                  <w:szCs w:val="16"/>
                </w:rPr>
                <w:t>0</w:t>
              </w:r>
            </w:ins>
          </w:p>
        </w:tc>
        <w:tc>
          <w:tcPr>
            <w:tcW w:w="454" w:type="dxa"/>
            <w:vAlign w:val="center"/>
          </w:tcPr>
          <w:p w14:paraId="2C82A848" w14:textId="277022B7" w:rsidR="00494D04" w:rsidRPr="007E0F91" w:rsidRDefault="00494D04" w:rsidP="00494D04">
            <w:pPr>
              <w:jc w:val="center"/>
              <w:rPr>
                <w:ins w:id="23376" w:author="Στάθης Καπ" w:date="2023-03-09T06:37:00Z"/>
                <w:sz w:val="16"/>
                <w:szCs w:val="16"/>
              </w:rPr>
            </w:pPr>
            <w:ins w:id="23377" w:author="Στάθης Καπ" w:date="2023-03-09T07:14:00Z">
              <w:r>
                <w:rPr>
                  <w:rFonts w:ascii="Calibri" w:hAnsi="Calibri" w:cs="Calibri"/>
                  <w:color w:val="000000"/>
                  <w:sz w:val="16"/>
                  <w:szCs w:val="16"/>
                </w:rPr>
                <w:t>0.152</w:t>
              </w:r>
            </w:ins>
          </w:p>
        </w:tc>
        <w:tc>
          <w:tcPr>
            <w:tcW w:w="457" w:type="dxa"/>
            <w:tcBorders>
              <w:right w:val="single" w:sz="4" w:space="0" w:color="auto"/>
            </w:tcBorders>
            <w:vAlign w:val="center"/>
          </w:tcPr>
          <w:p w14:paraId="2B7EA87A" w14:textId="13F08520" w:rsidR="00494D04" w:rsidRPr="007E0F91" w:rsidRDefault="00494D04" w:rsidP="00494D04">
            <w:pPr>
              <w:jc w:val="center"/>
              <w:rPr>
                <w:ins w:id="23378" w:author="Στάθης Καπ" w:date="2023-03-09T06:37:00Z"/>
                <w:sz w:val="16"/>
                <w:szCs w:val="16"/>
              </w:rPr>
            </w:pPr>
            <w:ins w:id="23379" w:author="Στάθης Καπ" w:date="2023-03-09T07:14:00Z">
              <w:r>
                <w:rPr>
                  <w:rFonts w:ascii="Calibri" w:hAnsi="Calibri" w:cs="Calibri"/>
                  <w:color w:val="000000"/>
                  <w:sz w:val="16"/>
                  <w:szCs w:val="16"/>
                </w:rPr>
                <w:t>25.85</w:t>
              </w:r>
            </w:ins>
          </w:p>
        </w:tc>
        <w:tc>
          <w:tcPr>
            <w:tcW w:w="453" w:type="dxa"/>
            <w:tcBorders>
              <w:left w:val="single" w:sz="4" w:space="0" w:color="auto"/>
            </w:tcBorders>
            <w:vAlign w:val="center"/>
          </w:tcPr>
          <w:p w14:paraId="351218E4" w14:textId="7D74D0F1" w:rsidR="00494D04" w:rsidRPr="007E0F91" w:rsidRDefault="00494D04" w:rsidP="00494D04">
            <w:pPr>
              <w:jc w:val="center"/>
              <w:rPr>
                <w:ins w:id="23380" w:author="Στάθης Καπ" w:date="2023-03-09T06:37:00Z"/>
                <w:sz w:val="16"/>
                <w:szCs w:val="16"/>
              </w:rPr>
            </w:pPr>
            <w:ins w:id="23381" w:author="Στάθης Καπ" w:date="2023-03-09T07:14:00Z">
              <w:r>
                <w:rPr>
                  <w:rFonts w:ascii="Calibri" w:hAnsi="Calibri" w:cs="Calibri"/>
                  <w:color w:val="000000"/>
                  <w:sz w:val="16"/>
                  <w:szCs w:val="16"/>
                </w:rPr>
                <w:t>1810</w:t>
              </w:r>
            </w:ins>
          </w:p>
        </w:tc>
        <w:tc>
          <w:tcPr>
            <w:tcW w:w="454" w:type="dxa"/>
            <w:vAlign w:val="center"/>
          </w:tcPr>
          <w:p w14:paraId="1251A661" w14:textId="3576CCC6" w:rsidR="00494D04" w:rsidRPr="007E0F91" w:rsidRDefault="00494D04" w:rsidP="00494D04">
            <w:pPr>
              <w:jc w:val="center"/>
              <w:rPr>
                <w:ins w:id="23382" w:author="Στάθης Καπ" w:date="2023-03-09T06:37:00Z"/>
                <w:sz w:val="16"/>
                <w:szCs w:val="16"/>
              </w:rPr>
            </w:pPr>
            <w:ins w:id="23383" w:author="Στάθης Καπ" w:date="2023-03-09T07:14:00Z">
              <w:r>
                <w:rPr>
                  <w:rFonts w:ascii="Calibri" w:hAnsi="Calibri" w:cs="Calibri"/>
                  <w:color w:val="000000"/>
                  <w:sz w:val="16"/>
                  <w:szCs w:val="16"/>
                </w:rPr>
                <w:t>0</w:t>
              </w:r>
            </w:ins>
          </w:p>
        </w:tc>
        <w:tc>
          <w:tcPr>
            <w:tcW w:w="454" w:type="dxa"/>
            <w:vAlign w:val="center"/>
          </w:tcPr>
          <w:p w14:paraId="61689444" w14:textId="2B094214" w:rsidR="00494D04" w:rsidRPr="007E0F91" w:rsidRDefault="00494D04" w:rsidP="00494D04">
            <w:pPr>
              <w:jc w:val="center"/>
              <w:rPr>
                <w:ins w:id="23384" w:author="Στάθης Καπ" w:date="2023-03-09T06:37:00Z"/>
                <w:sz w:val="16"/>
                <w:szCs w:val="16"/>
              </w:rPr>
            </w:pPr>
            <w:ins w:id="23385" w:author="Στάθης Καπ" w:date="2023-03-09T07:14:00Z">
              <w:r>
                <w:rPr>
                  <w:rFonts w:ascii="Calibri" w:hAnsi="Calibri" w:cs="Calibri"/>
                  <w:color w:val="000000"/>
                  <w:sz w:val="16"/>
                  <w:szCs w:val="16"/>
                </w:rPr>
                <w:t>0.132</w:t>
              </w:r>
            </w:ins>
          </w:p>
        </w:tc>
        <w:tc>
          <w:tcPr>
            <w:tcW w:w="454" w:type="dxa"/>
            <w:tcBorders>
              <w:right w:val="single" w:sz="4" w:space="0" w:color="auto"/>
            </w:tcBorders>
            <w:vAlign w:val="center"/>
          </w:tcPr>
          <w:p w14:paraId="040CDFAB" w14:textId="1D38BF40" w:rsidR="00494D04" w:rsidRPr="007E0F91" w:rsidRDefault="00494D04" w:rsidP="00494D04">
            <w:pPr>
              <w:jc w:val="center"/>
              <w:rPr>
                <w:ins w:id="23386" w:author="Στάθης Καπ" w:date="2023-03-09T06:37:00Z"/>
                <w:sz w:val="16"/>
                <w:szCs w:val="16"/>
              </w:rPr>
            </w:pPr>
            <w:ins w:id="23387" w:author="Στάθης Καπ" w:date="2023-03-09T07:14:00Z">
              <w:r>
                <w:rPr>
                  <w:rFonts w:ascii="Calibri" w:hAnsi="Calibri" w:cs="Calibri"/>
                  <w:color w:val="000000"/>
                  <w:sz w:val="16"/>
                  <w:szCs w:val="16"/>
                </w:rPr>
                <w:t>35.61</w:t>
              </w:r>
            </w:ins>
          </w:p>
        </w:tc>
        <w:tc>
          <w:tcPr>
            <w:tcW w:w="453" w:type="dxa"/>
            <w:tcBorders>
              <w:left w:val="single" w:sz="4" w:space="0" w:color="auto"/>
            </w:tcBorders>
            <w:vAlign w:val="center"/>
          </w:tcPr>
          <w:p w14:paraId="7CED4E93" w14:textId="1C8E9F0D" w:rsidR="00494D04" w:rsidRPr="007E0F91" w:rsidRDefault="00494D04" w:rsidP="00494D04">
            <w:pPr>
              <w:jc w:val="center"/>
              <w:rPr>
                <w:ins w:id="23388" w:author="Στάθης Καπ" w:date="2023-03-09T06:37:00Z"/>
                <w:sz w:val="16"/>
                <w:szCs w:val="16"/>
              </w:rPr>
            </w:pPr>
            <w:ins w:id="23389" w:author="Στάθης Καπ" w:date="2023-03-09T07:14:00Z">
              <w:r>
                <w:rPr>
                  <w:rFonts w:ascii="Calibri" w:hAnsi="Calibri" w:cs="Calibri"/>
                  <w:color w:val="000000"/>
                  <w:sz w:val="16"/>
                  <w:szCs w:val="16"/>
                </w:rPr>
                <w:t>1810</w:t>
              </w:r>
            </w:ins>
          </w:p>
        </w:tc>
        <w:tc>
          <w:tcPr>
            <w:tcW w:w="454" w:type="dxa"/>
            <w:vAlign w:val="center"/>
          </w:tcPr>
          <w:p w14:paraId="36EC6B18" w14:textId="750993F4" w:rsidR="00494D04" w:rsidRPr="007E0F91" w:rsidRDefault="00494D04" w:rsidP="00494D04">
            <w:pPr>
              <w:jc w:val="center"/>
              <w:rPr>
                <w:ins w:id="23390" w:author="Στάθης Καπ" w:date="2023-03-09T06:37:00Z"/>
                <w:sz w:val="16"/>
                <w:szCs w:val="16"/>
              </w:rPr>
            </w:pPr>
            <w:ins w:id="23391" w:author="Στάθης Καπ" w:date="2023-03-09T07:14:00Z">
              <w:r>
                <w:rPr>
                  <w:rFonts w:ascii="Calibri" w:hAnsi="Calibri" w:cs="Calibri"/>
                  <w:color w:val="000000"/>
                  <w:sz w:val="16"/>
                  <w:szCs w:val="16"/>
                </w:rPr>
                <w:t>0</w:t>
              </w:r>
            </w:ins>
          </w:p>
        </w:tc>
        <w:tc>
          <w:tcPr>
            <w:tcW w:w="454" w:type="dxa"/>
            <w:vAlign w:val="center"/>
          </w:tcPr>
          <w:p w14:paraId="26D53DC7" w14:textId="7A71AD06" w:rsidR="00494D04" w:rsidRPr="007E0F91" w:rsidRDefault="00494D04" w:rsidP="00494D04">
            <w:pPr>
              <w:jc w:val="center"/>
              <w:rPr>
                <w:ins w:id="23392" w:author="Στάθης Καπ" w:date="2023-03-09T06:37:00Z"/>
                <w:sz w:val="16"/>
                <w:szCs w:val="16"/>
              </w:rPr>
            </w:pPr>
            <w:ins w:id="23393" w:author="Στάθης Καπ" w:date="2023-03-09T07:14:00Z">
              <w:r>
                <w:rPr>
                  <w:rFonts w:ascii="Calibri" w:hAnsi="Calibri" w:cs="Calibri"/>
                  <w:color w:val="000000"/>
                  <w:sz w:val="16"/>
                  <w:szCs w:val="16"/>
                </w:rPr>
                <w:t>0.139</w:t>
              </w:r>
            </w:ins>
          </w:p>
        </w:tc>
        <w:tc>
          <w:tcPr>
            <w:tcW w:w="461" w:type="dxa"/>
            <w:tcBorders>
              <w:right w:val="single" w:sz="4" w:space="0" w:color="auto"/>
            </w:tcBorders>
            <w:vAlign w:val="center"/>
          </w:tcPr>
          <w:p w14:paraId="5DAFCEC3" w14:textId="7607B2DE" w:rsidR="00494D04" w:rsidRPr="007E0F91" w:rsidRDefault="00494D04" w:rsidP="00494D04">
            <w:pPr>
              <w:jc w:val="center"/>
              <w:rPr>
                <w:ins w:id="23394" w:author="Στάθης Καπ" w:date="2023-03-09T06:37:00Z"/>
                <w:sz w:val="16"/>
                <w:szCs w:val="16"/>
              </w:rPr>
            </w:pPr>
            <w:ins w:id="23395" w:author="Στάθης Καπ" w:date="2023-03-09T07:14:00Z">
              <w:r>
                <w:rPr>
                  <w:rFonts w:ascii="Calibri" w:hAnsi="Calibri" w:cs="Calibri"/>
                  <w:color w:val="000000"/>
                  <w:sz w:val="16"/>
                  <w:szCs w:val="16"/>
                </w:rPr>
                <w:t>32.2</w:t>
              </w:r>
            </w:ins>
          </w:p>
        </w:tc>
      </w:tr>
      <w:tr w:rsidR="00494D04" w14:paraId="7A35BCF6" w14:textId="77777777" w:rsidTr="009861B1">
        <w:trPr>
          <w:trHeight w:val="170"/>
          <w:jc w:val="center"/>
          <w:ins w:id="2339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639D5DD" w14:textId="77777777" w:rsidR="00494D04" w:rsidRPr="007E0F91" w:rsidRDefault="00494D04" w:rsidP="00494D04">
            <w:pPr>
              <w:jc w:val="center"/>
              <w:rPr>
                <w:ins w:id="23397" w:author="Στάθης Καπ" w:date="2023-03-09T06:37:00Z"/>
                <w:sz w:val="16"/>
                <w:szCs w:val="16"/>
              </w:rPr>
            </w:pPr>
            <w:ins w:id="23398" w:author="Στάθης Καπ" w:date="2023-03-09T06:37:00Z">
              <w:r w:rsidRPr="009861B1">
                <w:rPr>
                  <w:rFonts w:ascii="Calibri" w:hAnsi="Calibri" w:cs="Calibri"/>
                  <w:color w:val="000000"/>
                  <w:sz w:val="16"/>
                  <w:szCs w:val="16"/>
                </w:rPr>
                <w:t>r101</w:t>
              </w:r>
            </w:ins>
          </w:p>
        </w:tc>
        <w:tc>
          <w:tcPr>
            <w:tcW w:w="565" w:type="dxa"/>
            <w:tcBorders>
              <w:left w:val="single" w:sz="4" w:space="0" w:color="auto"/>
            </w:tcBorders>
            <w:vAlign w:val="center"/>
          </w:tcPr>
          <w:p w14:paraId="33CE5408" w14:textId="7E641726" w:rsidR="00494D04" w:rsidRPr="007E0F91" w:rsidRDefault="00494D04" w:rsidP="00494D04">
            <w:pPr>
              <w:jc w:val="center"/>
              <w:rPr>
                <w:ins w:id="23399" w:author="Στάθης Καπ" w:date="2023-03-09T06:37:00Z"/>
                <w:sz w:val="16"/>
                <w:szCs w:val="16"/>
              </w:rPr>
            </w:pPr>
            <w:ins w:id="23400" w:author="Στάθης Καπ" w:date="2023-03-09T07:14:00Z">
              <w:r>
                <w:rPr>
                  <w:rFonts w:ascii="Calibri" w:hAnsi="Calibri" w:cs="Calibri"/>
                  <w:color w:val="000000"/>
                  <w:sz w:val="16"/>
                  <w:szCs w:val="16"/>
                </w:rPr>
                <w:t>611</w:t>
              </w:r>
            </w:ins>
          </w:p>
        </w:tc>
        <w:tc>
          <w:tcPr>
            <w:tcW w:w="679" w:type="dxa"/>
            <w:tcBorders>
              <w:right w:val="single" w:sz="4" w:space="0" w:color="auto"/>
            </w:tcBorders>
            <w:vAlign w:val="center"/>
          </w:tcPr>
          <w:p w14:paraId="0D7A7B18" w14:textId="0341E721" w:rsidR="00494D04" w:rsidRPr="007E0F91" w:rsidRDefault="00494D04" w:rsidP="00494D04">
            <w:pPr>
              <w:jc w:val="center"/>
              <w:rPr>
                <w:ins w:id="23401" w:author="Στάθης Καπ" w:date="2023-03-09T06:37:00Z"/>
                <w:sz w:val="16"/>
                <w:szCs w:val="16"/>
              </w:rPr>
            </w:pPr>
            <w:ins w:id="23402" w:author="Στάθης Καπ" w:date="2023-03-09T07:14:00Z">
              <w:r>
                <w:rPr>
                  <w:rFonts w:ascii="Calibri" w:hAnsi="Calibri" w:cs="Calibri"/>
                  <w:color w:val="000000"/>
                  <w:sz w:val="16"/>
                  <w:szCs w:val="16"/>
                </w:rPr>
                <w:t>601</w:t>
              </w:r>
            </w:ins>
          </w:p>
        </w:tc>
        <w:tc>
          <w:tcPr>
            <w:tcW w:w="453" w:type="dxa"/>
            <w:tcBorders>
              <w:left w:val="single" w:sz="4" w:space="0" w:color="auto"/>
            </w:tcBorders>
            <w:vAlign w:val="center"/>
          </w:tcPr>
          <w:p w14:paraId="2ED1066F" w14:textId="1CA2AA2D" w:rsidR="00494D04" w:rsidRPr="007E0F91" w:rsidRDefault="00494D04" w:rsidP="00494D04">
            <w:pPr>
              <w:jc w:val="center"/>
              <w:rPr>
                <w:ins w:id="23403" w:author="Στάθης Καπ" w:date="2023-03-09T06:37:00Z"/>
                <w:sz w:val="16"/>
                <w:szCs w:val="16"/>
              </w:rPr>
            </w:pPr>
            <w:ins w:id="23404" w:author="Στάθης Καπ" w:date="2023-03-09T07:14:00Z">
              <w:r>
                <w:rPr>
                  <w:rFonts w:ascii="Calibri" w:hAnsi="Calibri" w:cs="Calibri"/>
                  <w:color w:val="000000"/>
                  <w:sz w:val="16"/>
                  <w:szCs w:val="16"/>
                </w:rPr>
                <w:t>510</w:t>
              </w:r>
            </w:ins>
          </w:p>
        </w:tc>
        <w:tc>
          <w:tcPr>
            <w:tcW w:w="708" w:type="dxa"/>
            <w:vAlign w:val="center"/>
          </w:tcPr>
          <w:p w14:paraId="23F0AB70" w14:textId="40A5D002" w:rsidR="00494D04" w:rsidRPr="007E0F91" w:rsidRDefault="00494D04" w:rsidP="00494D04">
            <w:pPr>
              <w:jc w:val="center"/>
              <w:rPr>
                <w:ins w:id="23405" w:author="Στάθης Καπ" w:date="2023-03-09T06:37:00Z"/>
                <w:sz w:val="16"/>
                <w:szCs w:val="16"/>
              </w:rPr>
            </w:pPr>
            <w:ins w:id="23406" w:author="Στάθης Καπ" w:date="2023-03-09T07:14:00Z">
              <w:r>
                <w:rPr>
                  <w:rFonts w:ascii="Calibri" w:hAnsi="Calibri" w:cs="Calibri"/>
                  <w:color w:val="000000"/>
                  <w:sz w:val="16"/>
                  <w:szCs w:val="16"/>
                </w:rPr>
                <w:t>16.53</w:t>
              </w:r>
            </w:ins>
          </w:p>
        </w:tc>
        <w:tc>
          <w:tcPr>
            <w:tcW w:w="652" w:type="dxa"/>
            <w:vMerge/>
            <w:tcBorders>
              <w:right w:val="single" w:sz="4" w:space="0" w:color="auto"/>
            </w:tcBorders>
            <w:vAlign w:val="center"/>
          </w:tcPr>
          <w:p w14:paraId="62EDBCBB" w14:textId="77777777" w:rsidR="00494D04" w:rsidRPr="007E0F91" w:rsidRDefault="00494D04" w:rsidP="00494D04">
            <w:pPr>
              <w:jc w:val="center"/>
              <w:rPr>
                <w:ins w:id="23407" w:author="Στάθης Καπ" w:date="2023-03-09T06:37:00Z"/>
                <w:sz w:val="16"/>
                <w:szCs w:val="16"/>
              </w:rPr>
            </w:pPr>
          </w:p>
        </w:tc>
        <w:tc>
          <w:tcPr>
            <w:tcW w:w="453" w:type="dxa"/>
            <w:tcBorders>
              <w:left w:val="single" w:sz="4" w:space="0" w:color="auto"/>
            </w:tcBorders>
            <w:vAlign w:val="center"/>
          </w:tcPr>
          <w:p w14:paraId="556E31FE" w14:textId="1845B6CF" w:rsidR="00494D04" w:rsidRPr="007E0F91" w:rsidRDefault="00494D04" w:rsidP="00494D04">
            <w:pPr>
              <w:jc w:val="center"/>
              <w:rPr>
                <w:ins w:id="23408" w:author="Στάθης Καπ" w:date="2023-03-09T06:37:00Z"/>
                <w:sz w:val="16"/>
                <w:szCs w:val="16"/>
              </w:rPr>
            </w:pPr>
            <w:ins w:id="23409" w:author="Στάθης Καπ" w:date="2023-03-09T07:14:00Z">
              <w:r>
                <w:rPr>
                  <w:rFonts w:ascii="Calibri" w:hAnsi="Calibri" w:cs="Calibri"/>
                  <w:color w:val="000000"/>
                  <w:sz w:val="16"/>
                  <w:szCs w:val="16"/>
                </w:rPr>
                <w:t>385</w:t>
              </w:r>
            </w:ins>
          </w:p>
        </w:tc>
        <w:tc>
          <w:tcPr>
            <w:tcW w:w="454" w:type="dxa"/>
            <w:vAlign w:val="center"/>
          </w:tcPr>
          <w:p w14:paraId="7F80B1DD" w14:textId="495846AA" w:rsidR="00494D04" w:rsidRPr="007E0F91" w:rsidRDefault="00494D04" w:rsidP="00494D04">
            <w:pPr>
              <w:jc w:val="center"/>
              <w:rPr>
                <w:ins w:id="23410" w:author="Στάθης Καπ" w:date="2023-03-09T06:37:00Z"/>
                <w:sz w:val="16"/>
                <w:szCs w:val="16"/>
              </w:rPr>
            </w:pPr>
            <w:ins w:id="23411" w:author="Στάθης Καπ" w:date="2023-03-09T07:14:00Z">
              <w:r>
                <w:rPr>
                  <w:rFonts w:ascii="Calibri" w:hAnsi="Calibri" w:cs="Calibri"/>
                  <w:color w:val="000000"/>
                  <w:sz w:val="16"/>
                  <w:szCs w:val="16"/>
                </w:rPr>
                <w:t>24.51</w:t>
              </w:r>
            </w:ins>
          </w:p>
        </w:tc>
        <w:tc>
          <w:tcPr>
            <w:tcW w:w="454" w:type="dxa"/>
            <w:vAlign w:val="center"/>
          </w:tcPr>
          <w:p w14:paraId="07346E43" w14:textId="236A8740" w:rsidR="00494D04" w:rsidRPr="007E0F91" w:rsidRDefault="00494D04" w:rsidP="00494D04">
            <w:pPr>
              <w:jc w:val="center"/>
              <w:rPr>
                <w:ins w:id="23412" w:author="Στάθης Καπ" w:date="2023-03-09T06:37:00Z"/>
                <w:sz w:val="16"/>
                <w:szCs w:val="16"/>
              </w:rPr>
            </w:pPr>
            <w:ins w:id="23413" w:author="Στάθης Καπ" w:date="2023-03-09T07:14:00Z">
              <w:r>
                <w:rPr>
                  <w:rFonts w:ascii="Calibri" w:hAnsi="Calibri" w:cs="Calibri"/>
                  <w:color w:val="000000"/>
                  <w:sz w:val="16"/>
                  <w:szCs w:val="16"/>
                </w:rPr>
                <w:t>0.319</w:t>
              </w:r>
            </w:ins>
          </w:p>
        </w:tc>
        <w:tc>
          <w:tcPr>
            <w:tcW w:w="457" w:type="dxa"/>
            <w:tcBorders>
              <w:right w:val="single" w:sz="4" w:space="0" w:color="auto"/>
            </w:tcBorders>
            <w:vAlign w:val="center"/>
          </w:tcPr>
          <w:p w14:paraId="0176C74D" w14:textId="48D35A4C" w:rsidR="00494D04" w:rsidRPr="007E0F91" w:rsidRDefault="00494D04" w:rsidP="00494D04">
            <w:pPr>
              <w:jc w:val="center"/>
              <w:rPr>
                <w:ins w:id="23414" w:author="Στάθης Καπ" w:date="2023-03-09T06:37:00Z"/>
                <w:sz w:val="16"/>
                <w:szCs w:val="16"/>
              </w:rPr>
            </w:pPr>
            <w:ins w:id="23415" w:author="Στάθης Καπ" w:date="2023-03-09T07:14:00Z">
              <w:r>
                <w:rPr>
                  <w:rFonts w:ascii="Calibri" w:hAnsi="Calibri" w:cs="Calibri"/>
                  <w:color w:val="000000"/>
                  <w:sz w:val="16"/>
                  <w:szCs w:val="16"/>
                </w:rPr>
                <w:t>19.85</w:t>
              </w:r>
            </w:ins>
          </w:p>
        </w:tc>
        <w:tc>
          <w:tcPr>
            <w:tcW w:w="453" w:type="dxa"/>
            <w:tcBorders>
              <w:left w:val="single" w:sz="4" w:space="0" w:color="auto"/>
            </w:tcBorders>
            <w:vAlign w:val="center"/>
          </w:tcPr>
          <w:p w14:paraId="44C888F9" w14:textId="689A693E" w:rsidR="00494D04" w:rsidRPr="007E0F91" w:rsidRDefault="00494D04" w:rsidP="00494D04">
            <w:pPr>
              <w:jc w:val="center"/>
              <w:rPr>
                <w:ins w:id="23416" w:author="Στάθης Καπ" w:date="2023-03-09T06:37:00Z"/>
                <w:sz w:val="16"/>
                <w:szCs w:val="16"/>
              </w:rPr>
            </w:pPr>
            <w:ins w:id="23417" w:author="Στάθης Καπ" w:date="2023-03-09T07:14:00Z">
              <w:r>
                <w:rPr>
                  <w:rFonts w:ascii="Calibri" w:hAnsi="Calibri" w:cs="Calibri"/>
                  <w:color w:val="000000"/>
                  <w:sz w:val="16"/>
                  <w:szCs w:val="16"/>
                </w:rPr>
                <w:t>446</w:t>
              </w:r>
            </w:ins>
          </w:p>
        </w:tc>
        <w:tc>
          <w:tcPr>
            <w:tcW w:w="454" w:type="dxa"/>
            <w:vAlign w:val="center"/>
          </w:tcPr>
          <w:p w14:paraId="5C3B948B" w14:textId="34F432CD" w:rsidR="00494D04" w:rsidRPr="007E0F91" w:rsidRDefault="00494D04" w:rsidP="00494D04">
            <w:pPr>
              <w:jc w:val="center"/>
              <w:rPr>
                <w:ins w:id="23418" w:author="Στάθης Καπ" w:date="2023-03-09T06:37:00Z"/>
                <w:sz w:val="16"/>
                <w:szCs w:val="16"/>
              </w:rPr>
            </w:pPr>
            <w:ins w:id="23419" w:author="Στάθης Καπ" w:date="2023-03-09T07:14:00Z">
              <w:r>
                <w:rPr>
                  <w:rFonts w:ascii="Calibri" w:hAnsi="Calibri" w:cs="Calibri"/>
                  <w:color w:val="000000"/>
                  <w:sz w:val="16"/>
                  <w:szCs w:val="16"/>
                </w:rPr>
                <w:t>12.55</w:t>
              </w:r>
            </w:ins>
          </w:p>
        </w:tc>
        <w:tc>
          <w:tcPr>
            <w:tcW w:w="454" w:type="dxa"/>
            <w:vAlign w:val="center"/>
          </w:tcPr>
          <w:p w14:paraId="74BE86DD" w14:textId="1A49F13D" w:rsidR="00494D04" w:rsidRPr="007E0F91" w:rsidRDefault="00494D04" w:rsidP="00494D04">
            <w:pPr>
              <w:jc w:val="center"/>
              <w:rPr>
                <w:ins w:id="23420" w:author="Στάθης Καπ" w:date="2023-03-09T06:37:00Z"/>
                <w:sz w:val="16"/>
                <w:szCs w:val="16"/>
              </w:rPr>
            </w:pPr>
            <w:ins w:id="23421" w:author="Στάθης Καπ" w:date="2023-03-09T07:14:00Z">
              <w:r>
                <w:rPr>
                  <w:rFonts w:ascii="Calibri" w:hAnsi="Calibri" w:cs="Calibri"/>
                  <w:color w:val="000000"/>
                  <w:sz w:val="16"/>
                  <w:szCs w:val="16"/>
                </w:rPr>
                <w:t>0.282</w:t>
              </w:r>
            </w:ins>
          </w:p>
        </w:tc>
        <w:tc>
          <w:tcPr>
            <w:tcW w:w="454" w:type="dxa"/>
            <w:tcBorders>
              <w:right w:val="single" w:sz="4" w:space="0" w:color="auto"/>
            </w:tcBorders>
            <w:vAlign w:val="center"/>
          </w:tcPr>
          <w:p w14:paraId="4C48BB7A" w14:textId="21B87EB7" w:rsidR="00494D04" w:rsidRPr="007E0F91" w:rsidRDefault="00494D04" w:rsidP="00494D04">
            <w:pPr>
              <w:jc w:val="center"/>
              <w:rPr>
                <w:ins w:id="23422" w:author="Στάθης Καπ" w:date="2023-03-09T06:37:00Z"/>
                <w:sz w:val="16"/>
                <w:szCs w:val="16"/>
              </w:rPr>
            </w:pPr>
            <w:ins w:id="23423" w:author="Στάθης Καπ" w:date="2023-03-09T07:14:00Z">
              <w:r>
                <w:rPr>
                  <w:rFonts w:ascii="Calibri" w:hAnsi="Calibri" w:cs="Calibri"/>
                  <w:color w:val="000000"/>
                  <w:sz w:val="16"/>
                  <w:szCs w:val="16"/>
                </w:rPr>
                <w:t>29.15</w:t>
              </w:r>
            </w:ins>
          </w:p>
        </w:tc>
        <w:tc>
          <w:tcPr>
            <w:tcW w:w="453" w:type="dxa"/>
            <w:tcBorders>
              <w:left w:val="single" w:sz="4" w:space="0" w:color="auto"/>
            </w:tcBorders>
            <w:vAlign w:val="center"/>
          </w:tcPr>
          <w:p w14:paraId="1D4D2671" w14:textId="1E3CD9CF" w:rsidR="00494D04" w:rsidRPr="007E0F91" w:rsidRDefault="00494D04" w:rsidP="00494D04">
            <w:pPr>
              <w:jc w:val="center"/>
              <w:rPr>
                <w:ins w:id="23424" w:author="Στάθης Καπ" w:date="2023-03-09T06:37:00Z"/>
                <w:sz w:val="16"/>
                <w:szCs w:val="16"/>
              </w:rPr>
            </w:pPr>
            <w:ins w:id="23425" w:author="Στάθης Καπ" w:date="2023-03-09T07:14:00Z">
              <w:r>
                <w:rPr>
                  <w:rFonts w:ascii="Calibri" w:hAnsi="Calibri" w:cs="Calibri"/>
                  <w:color w:val="000000"/>
                  <w:sz w:val="16"/>
                  <w:szCs w:val="16"/>
                </w:rPr>
                <w:t>332</w:t>
              </w:r>
            </w:ins>
          </w:p>
        </w:tc>
        <w:tc>
          <w:tcPr>
            <w:tcW w:w="454" w:type="dxa"/>
            <w:vAlign w:val="center"/>
          </w:tcPr>
          <w:p w14:paraId="33C87ED7" w14:textId="08E0D130" w:rsidR="00494D04" w:rsidRPr="007E0F91" w:rsidRDefault="00494D04" w:rsidP="00494D04">
            <w:pPr>
              <w:jc w:val="center"/>
              <w:rPr>
                <w:ins w:id="23426" w:author="Στάθης Καπ" w:date="2023-03-09T06:37:00Z"/>
                <w:sz w:val="16"/>
                <w:szCs w:val="16"/>
              </w:rPr>
            </w:pPr>
            <w:ins w:id="23427" w:author="Στάθης Καπ" w:date="2023-03-09T07:14:00Z">
              <w:r>
                <w:rPr>
                  <w:rFonts w:ascii="Calibri" w:hAnsi="Calibri" w:cs="Calibri"/>
                  <w:color w:val="000000"/>
                  <w:sz w:val="16"/>
                  <w:szCs w:val="16"/>
                </w:rPr>
                <w:t>34.9</w:t>
              </w:r>
            </w:ins>
          </w:p>
        </w:tc>
        <w:tc>
          <w:tcPr>
            <w:tcW w:w="454" w:type="dxa"/>
            <w:vAlign w:val="center"/>
          </w:tcPr>
          <w:p w14:paraId="2DB6C404" w14:textId="457D81EA" w:rsidR="00494D04" w:rsidRPr="007E0F91" w:rsidRDefault="00494D04" w:rsidP="00494D04">
            <w:pPr>
              <w:jc w:val="center"/>
              <w:rPr>
                <w:ins w:id="23428" w:author="Στάθης Καπ" w:date="2023-03-09T06:37:00Z"/>
                <w:sz w:val="16"/>
                <w:szCs w:val="16"/>
              </w:rPr>
            </w:pPr>
            <w:ins w:id="23429" w:author="Στάθης Καπ" w:date="2023-03-09T07:14:00Z">
              <w:r>
                <w:rPr>
                  <w:rFonts w:ascii="Calibri" w:hAnsi="Calibri" w:cs="Calibri"/>
                  <w:color w:val="000000"/>
                  <w:sz w:val="16"/>
                  <w:szCs w:val="16"/>
                </w:rPr>
                <w:t>0.269</w:t>
              </w:r>
            </w:ins>
          </w:p>
        </w:tc>
        <w:tc>
          <w:tcPr>
            <w:tcW w:w="461" w:type="dxa"/>
            <w:tcBorders>
              <w:right w:val="single" w:sz="4" w:space="0" w:color="auto"/>
            </w:tcBorders>
            <w:vAlign w:val="center"/>
          </w:tcPr>
          <w:p w14:paraId="578A92FC" w14:textId="7AEDCD03" w:rsidR="00494D04" w:rsidRPr="007E0F91" w:rsidRDefault="00494D04" w:rsidP="00494D04">
            <w:pPr>
              <w:jc w:val="center"/>
              <w:rPr>
                <w:ins w:id="23430" w:author="Στάθης Καπ" w:date="2023-03-09T06:37:00Z"/>
                <w:sz w:val="16"/>
                <w:szCs w:val="16"/>
              </w:rPr>
            </w:pPr>
            <w:ins w:id="23431" w:author="Στάθης Καπ" w:date="2023-03-09T07:14:00Z">
              <w:r>
                <w:rPr>
                  <w:rFonts w:ascii="Calibri" w:hAnsi="Calibri" w:cs="Calibri"/>
                  <w:color w:val="000000"/>
                  <w:sz w:val="16"/>
                  <w:szCs w:val="16"/>
                </w:rPr>
                <w:t>32.41</w:t>
              </w:r>
            </w:ins>
          </w:p>
        </w:tc>
      </w:tr>
      <w:tr w:rsidR="00494D04" w14:paraId="52C5941D" w14:textId="77777777" w:rsidTr="009861B1">
        <w:trPr>
          <w:trHeight w:val="170"/>
          <w:jc w:val="center"/>
          <w:ins w:id="2343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A9F2D63" w14:textId="77777777" w:rsidR="00494D04" w:rsidRPr="007E0F91" w:rsidRDefault="00494D04" w:rsidP="00494D04">
            <w:pPr>
              <w:jc w:val="center"/>
              <w:rPr>
                <w:ins w:id="23433" w:author="Στάθης Καπ" w:date="2023-03-09T06:37:00Z"/>
                <w:sz w:val="16"/>
                <w:szCs w:val="16"/>
              </w:rPr>
            </w:pPr>
            <w:ins w:id="23434" w:author="Στάθης Καπ" w:date="2023-03-09T06:37:00Z">
              <w:r w:rsidRPr="009861B1">
                <w:rPr>
                  <w:rFonts w:ascii="Calibri" w:hAnsi="Calibri" w:cs="Calibri"/>
                  <w:color w:val="000000"/>
                  <w:sz w:val="16"/>
                  <w:szCs w:val="16"/>
                </w:rPr>
                <w:t>r102</w:t>
              </w:r>
            </w:ins>
          </w:p>
        </w:tc>
        <w:tc>
          <w:tcPr>
            <w:tcW w:w="565" w:type="dxa"/>
            <w:tcBorders>
              <w:left w:val="single" w:sz="4" w:space="0" w:color="auto"/>
            </w:tcBorders>
            <w:vAlign w:val="center"/>
          </w:tcPr>
          <w:p w14:paraId="479D3144" w14:textId="77F335C8" w:rsidR="00494D04" w:rsidRPr="007E0F91" w:rsidRDefault="00494D04" w:rsidP="00494D04">
            <w:pPr>
              <w:jc w:val="center"/>
              <w:rPr>
                <w:ins w:id="23435" w:author="Στάθης Καπ" w:date="2023-03-09T06:37:00Z"/>
                <w:sz w:val="16"/>
                <w:szCs w:val="16"/>
              </w:rPr>
            </w:pPr>
            <w:ins w:id="23436" w:author="Στάθης Καπ" w:date="2023-03-09T07:14:00Z">
              <w:r>
                <w:rPr>
                  <w:rFonts w:ascii="Calibri" w:hAnsi="Calibri" w:cs="Calibri"/>
                  <w:color w:val="000000"/>
                  <w:sz w:val="16"/>
                  <w:szCs w:val="16"/>
                </w:rPr>
                <w:t>843</w:t>
              </w:r>
            </w:ins>
          </w:p>
        </w:tc>
        <w:tc>
          <w:tcPr>
            <w:tcW w:w="679" w:type="dxa"/>
            <w:tcBorders>
              <w:right w:val="single" w:sz="4" w:space="0" w:color="auto"/>
            </w:tcBorders>
            <w:vAlign w:val="center"/>
          </w:tcPr>
          <w:p w14:paraId="7477D2BE" w14:textId="1F1D3C5D" w:rsidR="00494D04" w:rsidRPr="007E0F91" w:rsidRDefault="00494D04" w:rsidP="00494D04">
            <w:pPr>
              <w:jc w:val="center"/>
              <w:rPr>
                <w:ins w:id="23437" w:author="Στάθης Καπ" w:date="2023-03-09T06:37:00Z"/>
                <w:sz w:val="16"/>
                <w:szCs w:val="16"/>
              </w:rPr>
            </w:pPr>
            <w:ins w:id="23438" w:author="Στάθης Καπ" w:date="2023-03-09T07:14:00Z">
              <w:r>
                <w:rPr>
                  <w:rFonts w:ascii="Calibri" w:hAnsi="Calibri" w:cs="Calibri"/>
                  <w:color w:val="000000"/>
                  <w:sz w:val="16"/>
                  <w:szCs w:val="16"/>
                </w:rPr>
                <w:t>807</w:t>
              </w:r>
            </w:ins>
          </w:p>
        </w:tc>
        <w:tc>
          <w:tcPr>
            <w:tcW w:w="453" w:type="dxa"/>
            <w:tcBorders>
              <w:left w:val="single" w:sz="4" w:space="0" w:color="auto"/>
            </w:tcBorders>
            <w:vAlign w:val="center"/>
          </w:tcPr>
          <w:p w14:paraId="33DCC972" w14:textId="2EEE523F" w:rsidR="00494D04" w:rsidRPr="007E0F91" w:rsidRDefault="00494D04" w:rsidP="00494D04">
            <w:pPr>
              <w:jc w:val="center"/>
              <w:rPr>
                <w:ins w:id="23439" w:author="Στάθης Καπ" w:date="2023-03-09T06:37:00Z"/>
                <w:sz w:val="16"/>
                <w:szCs w:val="16"/>
              </w:rPr>
            </w:pPr>
            <w:ins w:id="23440" w:author="Στάθης Καπ" w:date="2023-03-09T07:14:00Z">
              <w:r>
                <w:rPr>
                  <w:rFonts w:ascii="Calibri" w:hAnsi="Calibri" w:cs="Calibri"/>
                  <w:color w:val="000000"/>
                  <w:sz w:val="16"/>
                  <w:szCs w:val="16"/>
                </w:rPr>
                <w:t>721</w:t>
              </w:r>
            </w:ins>
          </w:p>
        </w:tc>
        <w:tc>
          <w:tcPr>
            <w:tcW w:w="708" w:type="dxa"/>
            <w:vAlign w:val="center"/>
          </w:tcPr>
          <w:p w14:paraId="3828EF29" w14:textId="3905EAD7" w:rsidR="00494D04" w:rsidRPr="007E0F91" w:rsidRDefault="00494D04" w:rsidP="00494D04">
            <w:pPr>
              <w:jc w:val="center"/>
              <w:rPr>
                <w:ins w:id="23441" w:author="Στάθης Καπ" w:date="2023-03-09T06:37:00Z"/>
                <w:sz w:val="16"/>
                <w:szCs w:val="16"/>
              </w:rPr>
            </w:pPr>
            <w:ins w:id="23442" w:author="Στάθης Καπ" w:date="2023-03-09T07:14:00Z">
              <w:r>
                <w:rPr>
                  <w:rFonts w:ascii="Calibri" w:hAnsi="Calibri" w:cs="Calibri"/>
                  <w:color w:val="000000"/>
                  <w:sz w:val="16"/>
                  <w:szCs w:val="16"/>
                </w:rPr>
                <w:t>14.47</w:t>
              </w:r>
            </w:ins>
          </w:p>
        </w:tc>
        <w:tc>
          <w:tcPr>
            <w:tcW w:w="652" w:type="dxa"/>
            <w:vMerge/>
            <w:tcBorders>
              <w:right w:val="single" w:sz="4" w:space="0" w:color="auto"/>
            </w:tcBorders>
            <w:vAlign w:val="center"/>
          </w:tcPr>
          <w:p w14:paraId="156BBC15" w14:textId="77777777" w:rsidR="00494D04" w:rsidRPr="007E0F91" w:rsidRDefault="00494D04" w:rsidP="00494D04">
            <w:pPr>
              <w:jc w:val="center"/>
              <w:rPr>
                <w:ins w:id="23443" w:author="Στάθης Καπ" w:date="2023-03-09T06:37:00Z"/>
                <w:sz w:val="16"/>
                <w:szCs w:val="16"/>
              </w:rPr>
            </w:pPr>
          </w:p>
        </w:tc>
        <w:tc>
          <w:tcPr>
            <w:tcW w:w="453" w:type="dxa"/>
            <w:tcBorders>
              <w:left w:val="single" w:sz="4" w:space="0" w:color="auto"/>
            </w:tcBorders>
            <w:vAlign w:val="center"/>
          </w:tcPr>
          <w:p w14:paraId="611B3058" w14:textId="12AAD49E" w:rsidR="00494D04" w:rsidRPr="007E0F91" w:rsidRDefault="00494D04" w:rsidP="00494D04">
            <w:pPr>
              <w:jc w:val="center"/>
              <w:rPr>
                <w:ins w:id="23444" w:author="Στάθης Καπ" w:date="2023-03-09T06:37:00Z"/>
                <w:sz w:val="16"/>
                <w:szCs w:val="16"/>
              </w:rPr>
            </w:pPr>
            <w:ins w:id="23445" w:author="Στάθης Καπ" w:date="2023-03-09T07:14:00Z">
              <w:r>
                <w:rPr>
                  <w:rFonts w:ascii="Calibri" w:hAnsi="Calibri" w:cs="Calibri"/>
                  <w:color w:val="000000"/>
                  <w:sz w:val="16"/>
                  <w:szCs w:val="16"/>
                </w:rPr>
                <w:t>627</w:t>
              </w:r>
            </w:ins>
          </w:p>
        </w:tc>
        <w:tc>
          <w:tcPr>
            <w:tcW w:w="454" w:type="dxa"/>
            <w:vAlign w:val="center"/>
          </w:tcPr>
          <w:p w14:paraId="6B1A7B14" w14:textId="534094E7" w:rsidR="00494D04" w:rsidRPr="007E0F91" w:rsidRDefault="00494D04" w:rsidP="00494D04">
            <w:pPr>
              <w:jc w:val="center"/>
              <w:rPr>
                <w:ins w:id="23446" w:author="Στάθης Καπ" w:date="2023-03-09T06:37:00Z"/>
                <w:sz w:val="16"/>
                <w:szCs w:val="16"/>
              </w:rPr>
            </w:pPr>
            <w:ins w:id="23447" w:author="Στάθης Καπ" w:date="2023-03-09T07:14:00Z">
              <w:r>
                <w:rPr>
                  <w:rFonts w:ascii="Calibri" w:hAnsi="Calibri" w:cs="Calibri"/>
                  <w:color w:val="000000"/>
                  <w:sz w:val="16"/>
                  <w:szCs w:val="16"/>
                </w:rPr>
                <w:t>13.04</w:t>
              </w:r>
            </w:ins>
          </w:p>
        </w:tc>
        <w:tc>
          <w:tcPr>
            <w:tcW w:w="454" w:type="dxa"/>
            <w:vAlign w:val="center"/>
          </w:tcPr>
          <w:p w14:paraId="71F0A9AB" w14:textId="01A7E982" w:rsidR="00494D04" w:rsidRPr="007E0F91" w:rsidRDefault="00494D04" w:rsidP="00494D04">
            <w:pPr>
              <w:jc w:val="center"/>
              <w:rPr>
                <w:ins w:id="23448" w:author="Στάθης Καπ" w:date="2023-03-09T06:37:00Z"/>
                <w:sz w:val="16"/>
                <w:szCs w:val="16"/>
              </w:rPr>
            </w:pPr>
            <w:ins w:id="23449" w:author="Στάθης Καπ" w:date="2023-03-09T07:14:00Z">
              <w:r>
                <w:rPr>
                  <w:rFonts w:ascii="Calibri" w:hAnsi="Calibri" w:cs="Calibri"/>
                  <w:color w:val="000000"/>
                  <w:sz w:val="16"/>
                  <w:szCs w:val="16"/>
                </w:rPr>
                <w:t>0.337</w:t>
              </w:r>
            </w:ins>
          </w:p>
        </w:tc>
        <w:tc>
          <w:tcPr>
            <w:tcW w:w="457" w:type="dxa"/>
            <w:tcBorders>
              <w:right w:val="single" w:sz="4" w:space="0" w:color="auto"/>
            </w:tcBorders>
            <w:vAlign w:val="center"/>
          </w:tcPr>
          <w:p w14:paraId="38AA0B9E" w14:textId="21B5E2FD" w:rsidR="00494D04" w:rsidRPr="007E0F91" w:rsidRDefault="00494D04" w:rsidP="00494D04">
            <w:pPr>
              <w:jc w:val="center"/>
              <w:rPr>
                <w:ins w:id="23450" w:author="Στάθης Καπ" w:date="2023-03-09T06:37:00Z"/>
                <w:sz w:val="16"/>
                <w:szCs w:val="16"/>
              </w:rPr>
            </w:pPr>
            <w:ins w:id="23451" w:author="Στάθης Καπ" w:date="2023-03-09T07:14:00Z">
              <w:r>
                <w:rPr>
                  <w:rFonts w:ascii="Calibri" w:hAnsi="Calibri" w:cs="Calibri"/>
                  <w:color w:val="000000"/>
                  <w:sz w:val="16"/>
                  <w:szCs w:val="16"/>
                </w:rPr>
                <w:t>38.62</w:t>
              </w:r>
            </w:ins>
          </w:p>
        </w:tc>
        <w:tc>
          <w:tcPr>
            <w:tcW w:w="453" w:type="dxa"/>
            <w:tcBorders>
              <w:left w:val="single" w:sz="4" w:space="0" w:color="auto"/>
            </w:tcBorders>
            <w:vAlign w:val="center"/>
          </w:tcPr>
          <w:p w14:paraId="6E8C8809" w14:textId="624C1666" w:rsidR="00494D04" w:rsidRPr="007E0F91" w:rsidRDefault="00494D04" w:rsidP="00494D04">
            <w:pPr>
              <w:jc w:val="center"/>
              <w:rPr>
                <w:ins w:id="23452" w:author="Στάθης Καπ" w:date="2023-03-09T06:37:00Z"/>
                <w:sz w:val="16"/>
                <w:szCs w:val="16"/>
              </w:rPr>
            </w:pPr>
            <w:ins w:id="23453" w:author="Στάθης Καπ" w:date="2023-03-09T07:14:00Z">
              <w:r>
                <w:rPr>
                  <w:rFonts w:ascii="Calibri" w:hAnsi="Calibri" w:cs="Calibri"/>
                  <w:color w:val="000000"/>
                  <w:sz w:val="16"/>
                  <w:szCs w:val="16"/>
                </w:rPr>
                <w:t>591</w:t>
              </w:r>
            </w:ins>
          </w:p>
        </w:tc>
        <w:tc>
          <w:tcPr>
            <w:tcW w:w="454" w:type="dxa"/>
            <w:vAlign w:val="center"/>
          </w:tcPr>
          <w:p w14:paraId="204BA0BB" w14:textId="65D91E14" w:rsidR="00494D04" w:rsidRPr="007E0F91" w:rsidRDefault="00494D04" w:rsidP="00494D04">
            <w:pPr>
              <w:jc w:val="center"/>
              <w:rPr>
                <w:ins w:id="23454" w:author="Στάθης Καπ" w:date="2023-03-09T06:37:00Z"/>
                <w:sz w:val="16"/>
                <w:szCs w:val="16"/>
              </w:rPr>
            </w:pPr>
            <w:ins w:id="23455" w:author="Στάθης Καπ" w:date="2023-03-09T07:14:00Z">
              <w:r>
                <w:rPr>
                  <w:rFonts w:ascii="Calibri" w:hAnsi="Calibri" w:cs="Calibri"/>
                  <w:color w:val="000000"/>
                  <w:sz w:val="16"/>
                  <w:szCs w:val="16"/>
                </w:rPr>
                <w:t>18.03</w:t>
              </w:r>
            </w:ins>
          </w:p>
        </w:tc>
        <w:tc>
          <w:tcPr>
            <w:tcW w:w="454" w:type="dxa"/>
            <w:vAlign w:val="center"/>
          </w:tcPr>
          <w:p w14:paraId="1061E94C" w14:textId="6EBB5F93" w:rsidR="00494D04" w:rsidRPr="007E0F91" w:rsidRDefault="00494D04" w:rsidP="00494D04">
            <w:pPr>
              <w:jc w:val="center"/>
              <w:rPr>
                <w:ins w:id="23456" w:author="Στάθης Καπ" w:date="2023-03-09T06:37:00Z"/>
                <w:sz w:val="16"/>
                <w:szCs w:val="16"/>
              </w:rPr>
            </w:pPr>
            <w:ins w:id="23457" w:author="Στάθης Καπ" w:date="2023-03-09T07:14:00Z">
              <w:r>
                <w:rPr>
                  <w:rFonts w:ascii="Calibri" w:hAnsi="Calibri" w:cs="Calibri"/>
                  <w:color w:val="000000"/>
                  <w:sz w:val="16"/>
                  <w:szCs w:val="16"/>
                </w:rPr>
                <w:t>0.323</w:t>
              </w:r>
            </w:ins>
          </w:p>
        </w:tc>
        <w:tc>
          <w:tcPr>
            <w:tcW w:w="454" w:type="dxa"/>
            <w:tcBorders>
              <w:right w:val="single" w:sz="4" w:space="0" w:color="auto"/>
            </w:tcBorders>
            <w:vAlign w:val="center"/>
          </w:tcPr>
          <w:p w14:paraId="173FC767" w14:textId="254E6D4F" w:rsidR="00494D04" w:rsidRPr="007E0F91" w:rsidRDefault="00494D04" w:rsidP="00494D04">
            <w:pPr>
              <w:jc w:val="center"/>
              <w:rPr>
                <w:ins w:id="23458" w:author="Στάθης Καπ" w:date="2023-03-09T06:37:00Z"/>
                <w:sz w:val="16"/>
                <w:szCs w:val="16"/>
              </w:rPr>
            </w:pPr>
            <w:ins w:id="23459" w:author="Στάθης Καπ" w:date="2023-03-09T07:14:00Z">
              <w:r>
                <w:rPr>
                  <w:rFonts w:ascii="Calibri" w:hAnsi="Calibri" w:cs="Calibri"/>
                  <w:color w:val="000000"/>
                  <w:sz w:val="16"/>
                  <w:szCs w:val="16"/>
                </w:rPr>
                <w:t>41.17</w:t>
              </w:r>
            </w:ins>
          </w:p>
        </w:tc>
        <w:tc>
          <w:tcPr>
            <w:tcW w:w="453" w:type="dxa"/>
            <w:tcBorders>
              <w:left w:val="single" w:sz="4" w:space="0" w:color="auto"/>
            </w:tcBorders>
            <w:vAlign w:val="center"/>
          </w:tcPr>
          <w:p w14:paraId="04D17624" w14:textId="1FED1453" w:rsidR="00494D04" w:rsidRPr="007E0F91" w:rsidRDefault="00494D04" w:rsidP="00494D04">
            <w:pPr>
              <w:jc w:val="center"/>
              <w:rPr>
                <w:ins w:id="23460" w:author="Στάθης Καπ" w:date="2023-03-09T06:37:00Z"/>
                <w:sz w:val="16"/>
                <w:szCs w:val="16"/>
              </w:rPr>
            </w:pPr>
            <w:ins w:id="23461" w:author="Στάθης Καπ" w:date="2023-03-09T07:14:00Z">
              <w:r>
                <w:rPr>
                  <w:rFonts w:ascii="Calibri" w:hAnsi="Calibri" w:cs="Calibri"/>
                  <w:color w:val="000000"/>
                  <w:sz w:val="16"/>
                  <w:szCs w:val="16"/>
                </w:rPr>
                <w:t>546</w:t>
              </w:r>
            </w:ins>
          </w:p>
        </w:tc>
        <w:tc>
          <w:tcPr>
            <w:tcW w:w="454" w:type="dxa"/>
            <w:vAlign w:val="center"/>
          </w:tcPr>
          <w:p w14:paraId="72ADEDA2" w14:textId="386EE2F7" w:rsidR="00494D04" w:rsidRPr="007E0F91" w:rsidRDefault="00494D04" w:rsidP="00494D04">
            <w:pPr>
              <w:jc w:val="center"/>
              <w:rPr>
                <w:ins w:id="23462" w:author="Στάθης Καπ" w:date="2023-03-09T06:37:00Z"/>
                <w:sz w:val="16"/>
                <w:szCs w:val="16"/>
              </w:rPr>
            </w:pPr>
            <w:ins w:id="23463" w:author="Στάθης Καπ" w:date="2023-03-09T07:14:00Z">
              <w:r>
                <w:rPr>
                  <w:rFonts w:ascii="Calibri" w:hAnsi="Calibri" w:cs="Calibri"/>
                  <w:color w:val="000000"/>
                  <w:sz w:val="16"/>
                  <w:szCs w:val="16"/>
                </w:rPr>
                <w:t>24.27</w:t>
              </w:r>
            </w:ins>
          </w:p>
        </w:tc>
        <w:tc>
          <w:tcPr>
            <w:tcW w:w="454" w:type="dxa"/>
            <w:vAlign w:val="center"/>
          </w:tcPr>
          <w:p w14:paraId="158266A7" w14:textId="2AF204FE" w:rsidR="00494D04" w:rsidRPr="007E0F91" w:rsidRDefault="00494D04" w:rsidP="00494D04">
            <w:pPr>
              <w:jc w:val="center"/>
              <w:rPr>
                <w:ins w:id="23464" w:author="Στάθης Καπ" w:date="2023-03-09T06:37:00Z"/>
                <w:sz w:val="16"/>
                <w:szCs w:val="16"/>
              </w:rPr>
            </w:pPr>
            <w:ins w:id="23465" w:author="Στάθης Καπ" w:date="2023-03-09T07:14:00Z">
              <w:r>
                <w:rPr>
                  <w:rFonts w:ascii="Calibri" w:hAnsi="Calibri" w:cs="Calibri"/>
                  <w:color w:val="000000"/>
                  <w:sz w:val="16"/>
                  <w:szCs w:val="16"/>
                </w:rPr>
                <w:t>0.45</w:t>
              </w:r>
            </w:ins>
          </w:p>
        </w:tc>
        <w:tc>
          <w:tcPr>
            <w:tcW w:w="461" w:type="dxa"/>
            <w:tcBorders>
              <w:right w:val="single" w:sz="4" w:space="0" w:color="auto"/>
            </w:tcBorders>
            <w:vAlign w:val="center"/>
          </w:tcPr>
          <w:p w14:paraId="46A8BF74" w14:textId="21B64430" w:rsidR="00494D04" w:rsidRPr="007E0F91" w:rsidRDefault="00494D04" w:rsidP="00494D04">
            <w:pPr>
              <w:jc w:val="center"/>
              <w:rPr>
                <w:ins w:id="23466" w:author="Στάθης Καπ" w:date="2023-03-09T06:37:00Z"/>
                <w:sz w:val="16"/>
                <w:szCs w:val="16"/>
              </w:rPr>
            </w:pPr>
            <w:ins w:id="23467" w:author="Στάθης Καπ" w:date="2023-03-09T07:14:00Z">
              <w:r>
                <w:rPr>
                  <w:rFonts w:ascii="Calibri" w:hAnsi="Calibri" w:cs="Calibri"/>
                  <w:color w:val="000000"/>
                  <w:sz w:val="16"/>
                  <w:szCs w:val="16"/>
                </w:rPr>
                <w:t>18.03</w:t>
              </w:r>
            </w:ins>
          </w:p>
        </w:tc>
      </w:tr>
      <w:tr w:rsidR="00494D04" w14:paraId="144AD005" w14:textId="77777777" w:rsidTr="009861B1">
        <w:trPr>
          <w:trHeight w:val="170"/>
          <w:jc w:val="center"/>
          <w:ins w:id="2346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0D0079D" w14:textId="77777777" w:rsidR="00494D04" w:rsidRPr="007E0F91" w:rsidRDefault="00494D04" w:rsidP="00494D04">
            <w:pPr>
              <w:jc w:val="center"/>
              <w:rPr>
                <w:ins w:id="23469" w:author="Στάθης Καπ" w:date="2023-03-09T06:37:00Z"/>
                <w:sz w:val="16"/>
                <w:szCs w:val="16"/>
              </w:rPr>
            </w:pPr>
            <w:ins w:id="23470" w:author="Στάθης Καπ" w:date="2023-03-09T06:37:00Z">
              <w:r w:rsidRPr="009861B1">
                <w:rPr>
                  <w:rFonts w:ascii="Calibri" w:hAnsi="Calibri" w:cs="Calibri"/>
                  <w:color w:val="000000"/>
                  <w:sz w:val="16"/>
                  <w:szCs w:val="16"/>
                </w:rPr>
                <w:t>r103</w:t>
              </w:r>
            </w:ins>
          </w:p>
        </w:tc>
        <w:tc>
          <w:tcPr>
            <w:tcW w:w="565" w:type="dxa"/>
            <w:tcBorders>
              <w:left w:val="single" w:sz="4" w:space="0" w:color="auto"/>
            </w:tcBorders>
            <w:vAlign w:val="center"/>
          </w:tcPr>
          <w:p w14:paraId="47C0B4CD" w14:textId="2EF7BC7A" w:rsidR="00494D04" w:rsidRPr="007E0F91" w:rsidRDefault="00494D04" w:rsidP="00494D04">
            <w:pPr>
              <w:jc w:val="center"/>
              <w:rPr>
                <w:ins w:id="23471" w:author="Στάθης Καπ" w:date="2023-03-09T06:37:00Z"/>
                <w:sz w:val="16"/>
                <w:szCs w:val="16"/>
              </w:rPr>
            </w:pPr>
            <w:ins w:id="23472" w:author="Στάθης Καπ" w:date="2023-03-09T07:14:00Z">
              <w:r>
                <w:rPr>
                  <w:rFonts w:ascii="Calibri" w:hAnsi="Calibri" w:cs="Calibri"/>
                  <w:color w:val="000000"/>
                  <w:sz w:val="16"/>
                  <w:szCs w:val="16"/>
                </w:rPr>
                <w:t>928</w:t>
              </w:r>
            </w:ins>
          </w:p>
        </w:tc>
        <w:tc>
          <w:tcPr>
            <w:tcW w:w="679" w:type="dxa"/>
            <w:tcBorders>
              <w:right w:val="single" w:sz="4" w:space="0" w:color="auto"/>
            </w:tcBorders>
            <w:vAlign w:val="center"/>
          </w:tcPr>
          <w:p w14:paraId="46E5011A" w14:textId="1AD1B9B4" w:rsidR="00494D04" w:rsidRPr="007E0F91" w:rsidRDefault="00494D04" w:rsidP="00494D04">
            <w:pPr>
              <w:jc w:val="center"/>
              <w:rPr>
                <w:ins w:id="23473" w:author="Στάθης Καπ" w:date="2023-03-09T06:37:00Z"/>
                <w:sz w:val="16"/>
                <w:szCs w:val="16"/>
              </w:rPr>
            </w:pPr>
            <w:ins w:id="23474" w:author="Στάθης Καπ" w:date="2023-03-09T07:14:00Z">
              <w:r>
                <w:rPr>
                  <w:rFonts w:ascii="Calibri" w:hAnsi="Calibri" w:cs="Calibri"/>
                  <w:color w:val="000000"/>
                  <w:sz w:val="16"/>
                  <w:szCs w:val="16"/>
                </w:rPr>
                <w:t>878</w:t>
              </w:r>
            </w:ins>
          </w:p>
        </w:tc>
        <w:tc>
          <w:tcPr>
            <w:tcW w:w="453" w:type="dxa"/>
            <w:tcBorders>
              <w:left w:val="single" w:sz="4" w:space="0" w:color="auto"/>
            </w:tcBorders>
            <w:vAlign w:val="center"/>
          </w:tcPr>
          <w:p w14:paraId="5A682593" w14:textId="4A21F381" w:rsidR="00494D04" w:rsidRPr="007E0F91" w:rsidRDefault="00494D04" w:rsidP="00494D04">
            <w:pPr>
              <w:jc w:val="center"/>
              <w:rPr>
                <w:ins w:id="23475" w:author="Στάθης Καπ" w:date="2023-03-09T06:37:00Z"/>
                <w:sz w:val="16"/>
                <w:szCs w:val="16"/>
              </w:rPr>
            </w:pPr>
            <w:ins w:id="23476" w:author="Στάθης Καπ" w:date="2023-03-09T07:14:00Z">
              <w:r>
                <w:rPr>
                  <w:rFonts w:ascii="Calibri" w:hAnsi="Calibri" w:cs="Calibri"/>
                  <w:color w:val="000000"/>
                  <w:sz w:val="16"/>
                  <w:szCs w:val="16"/>
                </w:rPr>
                <w:t>817</w:t>
              </w:r>
            </w:ins>
          </w:p>
        </w:tc>
        <w:tc>
          <w:tcPr>
            <w:tcW w:w="708" w:type="dxa"/>
            <w:vAlign w:val="center"/>
          </w:tcPr>
          <w:p w14:paraId="68765E27" w14:textId="51F726D1" w:rsidR="00494D04" w:rsidRPr="007E0F91" w:rsidRDefault="00494D04" w:rsidP="00494D04">
            <w:pPr>
              <w:jc w:val="center"/>
              <w:rPr>
                <w:ins w:id="23477" w:author="Στάθης Καπ" w:date="2023-03-09T06:37:00Z"/>
                <w:sz w:val="16"/>
                <w:szCs w:val="16"/>
              </w:rPr>
            </w:pPr>
            <w:ins w:id="23478" w:author="Στάθης Καπ" w:date="2023-03-09T07:14:00Z">
              <w:r>
                <w:rPr>
                  <w:rFonts w:ascii="Calibri" w:hAnsi="Calibri" w:cs="Calibri"/>
                  <w:color w:val="000000"/>
                  <w:sz w:val="16"/>
                  <w:szCs w:val="16"/>
                </w:rPr>
                <w:t>11.96</w:t>
              </w:r>
            </w:ins>
          </w:p>
        </w:tc>
        <w:tc>
          <w:tcPr>
            <w:tcW w:w="652" w:type="dxa"/>
            <w:vMerge/>
            <w:tcBorders>
              <w:right w:val="single" w:sz="4" w:space="0" w:color="auto"/>
            </w:tcBorders>
            <w:vAlign w:val="center"/>
          </w:tcPr>
          <w:p w14:paraId="2006F1A2" w14:textId="77777777" w:rsidR="00494D04" w:rsidRPr="007E0F91" w:rsidRDefault="00494D04" w:rsidP="00494D04">
            <w:pPr>
              <w:jc w:val="center"/>
              <w:rPr>
                <w:ins w:id="23479" w:author="Στάθης Καπ" w:date="2023-03-09T06:37:00Z"/>
                <w:sz w:val="16"/>
                <w:szCs w:val="16"/>
              </w:rPr>
            </w:pPr>
          </w:p>
        </w:tc>
        <w:tc>
          <w:tcPr>
            <w:tcW w:w="453" w:type="dxa"/>
            <w:tcBorders>
              <w:left w:val="single" w:sz="4" w:space="0" w:color="auto"/>
            </w:tcBorders>
            <w:vAlign w:val="center"/>
          </w:tcPr>
          <w:p w14:paraId="4570AA2B" w14:textId="318BF375" w:rsidR="00494D04" w:rsidRPr="007E0F91" w:rsidRDefault="00494D04" w:rsidP="00494D04">
            <w:pPr>
              <w:jc w:val="center"/>
              <w:rPr>
                <w:ins w:id="23480" w:author="Στάθης Καπ" w:date="2023-03-09T06:37:00Z"/>
                <w:sz w:val="16"/>
                <w:szCs w:val="16"/>
              </w:rPr>
            </w:pPr>
            <w:ins w:id="23481" w:author="Στάθης Καπ" w:date="2023-03-09T07:14:00Z">
              <w:r>
                <w:rPr>
                  <w:rFonts w:ascii="Calibri" w:hAnsi="Calibri" w:cs="Calibri"/>
                  <w:color w:val="000000"/>
                  <w:sz w:val="16"/>
                  <w:szCs w:val="16"/>
                </w:rPr>
                <w:t>723</w:t>
              </w:r>
            </w:ins>
          </w:p>
        </w:tc>
        <w:tc>
          <w:tcPr>
            <w:tcW w:w="454" w:type="dxa"/>
            <w:vAlign w:val="center"/>
          </w:tcPr>
          <w:p w14:paraId="0E3D170E" w14:textId="7E2F042E" w:rsidR="00494D04" w:rsidRPr="007E0F91" w:rsidRDefault="00494D04" w:rsidP="00494D04">
            <w:pPr>
              <w:jc w:val="center"/>
              <w:rPr>
                <w:ins w:id="23482" w:author="Στάθης Καπ" w:date="2023-03-09T06:37:00Z"/>
                <w:sz w:val="16"/>
                <w:szCs w:val="16"/>
              </w:rPr>
            </w:pPr>
            <w:ins w:id="23483" w:author="Στάθης Καπ" w:date="2023-03-09T07:14:00Z">
              <w:r>
                <w:rPr>
                  <w:rFonts w:ascii="Calibri" w:hAnsi="Calibri" w:cs="Calibri"/>
                  <w:color w:val="000000"/>
                  <w:sz w:val="16"/>
                  <w:szCs w:val="16"/>
                </w:rPr>
                <w:t>11.51</w:t>
              </w:r>
            </w:ins>
          </w:p>
        </w:tc>
        <w:tc>
          <w:tcPr>
            <w:tcW w:w="454" w:type="dxa"/>
            <w:vAlign w:val="center"/>
          </w:tcPr>
          <w:p w14:paraId="58AA28FC" w14:textId="29D23E2C" w:rsidR="00494D04" w:rsidRPr="007E0F91" w:rsidRDefault="00494D04" w:rsidP="00494D04">
            <w:pPr>
              <w:jc w:val="center"/>
              <w:rPr>
                <w:ins w:id="23484" w:author="Στάθης Καπ" w:date="2023-03-09T06:37:00Z"/>
                <w:sz w:val="16"/>
                <w:szCs w:val="16"/>
              </w:rPr>
            </w:pPr>
            <w:ins w:id="23485" w:author="Στάθης Καπ" w:date="2023-03-09T07:14:00Z">
              <w:r>
                <w:rPr>
                  <w:rFonts w:ascii="Calibri" w:hAnsi="Calibri" w:cs="Calibri"/>
                  <w:color w:val="000000"/>
                  <w:sz w:val="16"/>
                  <w:szCs w:val="16"/>
                </w:rPr>
                <w:t>0.328</w:t>
              </w:r>
            </w:ins>
          </w:p>
        </w:tc>
        <w:tc>
          <w:tcPr>
            <w:tcW w:w="457" w:type="dxa"/>
            <w:tcBorders>
              <w:right w:val="single" w:sz="4" w:space="0" w:color="auto"/>
            </w:tcBorders>
            <w:vAlign w:val="center"/>
          </w:tcPr>
          <w:p w14:paraId="12F32E88" w14:textId="01A7F3A2" w:rsidR="00494D04" w:rsidRPr="007E0F91" w:rsidRDefault="00494D04" w:rsidP="00494D04">
            <w:pPr>
              <w:jc w:val="center"/>
              <w:rPr>
                <w:ins w:id="23486" w:author="Στάθης Καπ" w:date="2023-03-09T06:37:00Z"/>
                <w:sz w:val="16"/>
                <w:szCs w:val="16"/>
              </w:rPr>
            </w:pPr>
            <w:ins w:id="23487" w:author="Στάθης Καπ" w:date="2023-03-09T07:14:00Z">
              <w:r>
                <w:rPr>
                  <w:rFonts w:ascii="Calibri" w:hAnsi="Calibri" w:cs="Calibri"/>
                  <w:color w:val="000000"/>
                  <w:sz w:val="16"/>
                  <w:szCs w:val="16"/>
                </w:rPr>
                <w:t>52.81</w:t>
              </w:r>
            </w:ins>
          </w:p>
        </w:tc>
        <w:tc>
          <w:tcPr>
            <w:tcW w:w="453" w:type="dxa"/>
            <w:tcBorders>
              <w:left w:val="single" w:sz="4" w:space="0" w:color="auto"/>
            </w:tcBorders>
            <w:vAlign w:val="center"/>
          </w:tcPr>
          <w:p w14:paraId="164CC8DD" w14:textId="0AB2BEAB" w:rsidR="00494D04" w:rsidRPr="007E0F91" w:rsidRDefault="00494D04" w:rsidP="00494D04">
            <w:pPr>
              <w:jc w:val="center"/>
              <w:rPr>
                <w:ins w:id="23488" w:author="Στάθης Καπ" w:date="2023-03-09T06:37:00Z"/>
                <w:sz w:val="16"/>
                <w:szCs w:val="16"/>
              </w:rPr>
            </w:pPr>
            <w:ins w:id="23489" w:author="Στάθης Καπ" w:date="2023-03-09T07:14:00Z">
              <w:r>
                <w:rPr>
                  <w:rFonts w:ascii="Calibri" w:hAnsi="Calibri" w:cs="Calibri"/>
                  <w:color w:val="000000"/>
                  <w:sz w:val="16"/>
                  <w:szCs w:val="16"/>
                </w:rPr>
                <w:t>667</w:t>
              </w:r>
            </w:ins>
          </w:p>
        </w:tc>
        <w:tc>
          <w:tcPr>
            <w:tcW w:w="454" w:type="dxa"/>
            <w:vAlign w:val="center"/>
          </w:tcPr>
          <w:p w14:paraId="1AC27545" w14:textId="4995A672" w:rsidR="00494D04" w:rsidRPr="007E0F91" w:rsidRDefault="00494D04" w:rsidP="00494D04">
            <w:pPr>
              <w:jc w:val="center"/>
              <w:rPr>
                <w:ins w:id="23490" w:author="Στάθης Καπ" w:date="2023-03-09T06:37:00Z"/>
                <w:sz w:val="16"/>
                <w:szCs w:val="16"/>
              </w:rPr>
            </w:pPr>
            <w:ins w:id="23491" w:author="Στάθης Καπ" w:date="2023-03-09T07:14:00Z">
              <w:r>
                <w:rPr>
                  <w:rFonts w:ascii="Calibri" w:hAnsi="Calibri" w:cs="Calibri"/>
                  <w:color w:val="000000"/>
                  <w:sz w:val="16"/>
                  <w:szCs w:val="16"/>
                </w:rPr>
                <w:t>18.36</w:t>
              </w:r>
            </w:ins>
          </w:p>
        </w:tc>
        <w:tc>
          <w:tcPr>
            <w:tcW w:w="454" w:type="dxa"/>
            <w:vAlign w:val="center"/>
          </w:tcPr>
          <w:p w14:paraId="31198746" w14:textId="00ECBA4B" w:rsidR="00494D04" w:rsidRPr="007E0F91" w:rsidRDefault="00494D04" w:rsidP="00494D04">
            <w:pPr>
              <w:jc w:val="center"/>
              <w:rPr>
                <w:ins w:id="23492" w:author="Στάθης Καπ" w:date="2023-03-09T06:37:00Z"/>
                <w:sz w:val="16"/>
                <w:szCs w:val="16"/>
              </w:rPr>
            </w:pPr>
            <w:ins w:id="23493" w:author="Στάθης Καπ" w:date="2023-03-09T07:14:00Z">
              <w:r>
                <w:rPr>
                  <w:rFonts w:ascii="Calibri" w:hAnsi="Calibri" w:cs="Calibri"/>
                  <w:color w:val="000000"/>
                  <w:sz w:val="16"/>
                  <w:szCs w:val="16"/>
                </w:rPr>
                <w:t>0.354</w:t>
              </w:r>
            </w:ins>
          </w:p>
        </w:tc>
        <w:tc>
          <w:tcPr>
            <w:tcW w:w="454" w:type="dxa"/>
            <w:tcBorders>
              <w:right w:val="single" w:sz="4" w:space="0" w:color="auto"/>
            </w:tcBorders>
            <w:vAlign w:val="center"/>
          </w:tcPr>
          <w:p w14:paraId="3B674C8A" w14:textId="14B37E3B" w:rsidR="00494D04" w:rsidRPr="007E0F91" w:rsidRDefault="00494D04" w:rsidP="00494D04">
            <w:pPr>
              <w:jc w:val="center"/>
              <w:rPr>
                <w:ins w:id="23494" w:author="Στάθης Καπ" w:date="2023-03-09T06:37:00Z"/>
                <w:sz w:val="16"/>
                <w:szCs w:val="16"/>
              </w:rPr>
            </w:pPr>
            <w:ins w:id="23495" w:author="Στάθης Καπ" w:date="2023-03-09T07:14:00Z">
              <w:r>
                <w:rPr>
                  <w:rFonts w:ascii="Calibri" w:hAnsi="Calibri" w:cs="Calibri"/>
                  <w:color w:val="000000"/>
                  <w:sz w:val="16"/>
                  <w:szCs w:val="16"/>
                </w:rPr>
                <w:t>49.06</w:t>
              </w:r>
            </w:ins>
          </w:p>
        </w:tc>
        <w:tc>
          <w:tcPr>
            <w:tcW w:w="453" w:type="dxa"/>
            <w:tcBorders>
              <w:left w:val="single" w:sz="4" w:space="0" w:color="auto"/>
            </w:tcBorders>
            <w:vAlign w:val="center"/>
          </w:tcPr>
          <w:p w14:paraId="04F0283F" w14:textId="6ACEFF30" w:rsidR="00494D04" w:rsidRPr="007E0F91" w:rsidRDefault="00494D04" w:rsidP="00494D04">
            <w:pPr>
              <w:jc w:val="center"/>
              <w:rPr>
                <w:ins w:id="23496" w:author="Στάθης Καπ" w:date="2023-03-09T06:37:00Z"/>
                <w:sz w:val="16"/>
                <w:szCs w:val="16"/>
              </w:rPr>
            </w:pPr>
            <w:ins w:id="23497" w:author="Στάθης Καπ" w:date="2023-03-09T07:14:00Z">
              <w:r>
                <w:rPr>
                  <w:rFonts w:ascii="Calibri" w:hAnsi="Calibri" w:cs="Calibri"/>
                  <w:color w:val="000000"/>
                  <w:sz w:val="16"/>
                  <w:szCs w:val="16"/>
                </w:rPr>
                <w:t>648</w:t>
              </w:r>
            </w:ins>
          </w:p>
        </w:tc>
        <w:tc>
          <w:tcPr>
            <w:tcW w:w="454" w:type="dxa"/>
            <w:vAlign w:val="center"/>
          </w:tcPr>
          <w:p w14:paraId="0C44B1C3" w14:textId="5DA1EABE" w:rsidR="00494D04" w:rsidRPr="007E0F91" w:rsidRDefault="00494D04" w:rsidP="00494D04">
            <w:pPr>
              <w:jc w:val="center"/>
              <w:rPr>
                <w:ins w:id="23498" w:author="Στάθης Καπ" w:date="2023-03-09T06:37:00Z"/>
                <w:sz w:val="16"/>
                <w:szCs w:val="16"/>
              </w:rPr>
            </w:pPr>
            <w:ins w:id="23499" w:author="Στάθης Καπ" w:date="2023-03-09T07:14:00Z">
              <w:r>
                <w:rPr>
                  <w:rFonts w:ascii="Calibri" w:hAnsi="Calibri" w:cs="Calibri"/>
                  <w:color w:val="000000"/>
                  <w:sz w:val="16"/>
                  <w:szCs w:val="16"/>
                </w:rPr>
                <w:t>20.69</w:t>
              </w:r>
            </w:ins>
          </w:p>
        </w:tc>
        <w:tc>
          <w:tcPr>
            <w:tcW w:w="454" w:type="dxa"/>
            <w:vAlign w:val="center"/>
          </w:tcPr>
          <w:p w14:paraId="42643425" w14:textId="43E85E49" w:rsidR="00494D04" w:rsidRPr="007E0F91" w:rsidRDefault="00494D04" w:rsidP="00494D04">
            <w:pPr>
              <w:jc w:val="center"/>
              <w:rPr>
                <w:ins w:id="23500" w:author="Στάθης Καπ" w:date="2023-03-09T06:37:00Z"/>
                <w:sz w:val="16"/>
                <w:szCs w:val="16"/>
              </w:rPr>
            </w:pPr>
            <w:ins w:id="23501" w:author="Στάθης Καπ" w:date="2023-03-09T07:14:00Z">
              <w:r>
                <w:rPr>
                  <w:rFonts w:ascii="Calibri" w:hAnsi="Calibri" w:cs="Calibri"/>
                  <w:color w:val="000000"/>
                  <w:sz w:val="16"/>
                  <w:szCs w:val="16"/>
                </w:rPr>
                <w:t>0.665</w:t>
              </w:r>
            </w:ins>
          </w:p>
        </w:tc>
        <w:tc>
          <w:tcPr>
            <w:tcW w:w="461" w:type="dxa"/>
            <w:tcBorders>
              <w:right w:val="single" w:sz="4" w:space="0" w:color="auto"/>
            </w:tcBorders>
            <w:vAlign w:val="center"/>
          </w:tcPr>
          <w:p w14:paraId="19315306" w14:textId="44760005" w:rsidR="00494D04" w:rsidRPr="007E0F91" w:rsidRDefault="00494D04" w:rsidP="00494D04">
            <w:pPr>
              <w:jc w:val="center"/>
              <w:rPr>
                <w:ins w:id="23502" w:author="Στάθης Καπ" w:date="2023-03-09T06:37:00Z"/>
                <w:sz w:val="16"/>
                <w:szCs w:val="16"/>
              </w:rPr>
            </w:pPr>
            <w:ins w:id="23503" w:author="Στάθης Καπ" w:date="2023-03-09T07:14:00Z">
              <w:r>
                <w:rPr>
                  <w:rFonts w:ascii="Calibri" w:hAnsi="Calibri" w:cs="Calibri"/>
                  <w:color w:val="000000"/>
                  <w:sz w:val="16"/>
                  <w:szCs w:val="16"/>
                </w:rPr>
                <w:t>4.32</w:t>
              </w:r>
            </w:ins>
          </w:p>
        </w:tc>
      </w:tr>
      <w:tr w:rsidR="00494D04" w14:paraId="3F42A686" w14:textId="77777777" w:rsidTr="009861B1">
        <w:trPr>
          <w:trHeight w:val="170"/>
          <w:jc w:val="center"/>
          <w:ins w:id="2350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51B0432" w14:textId="77777777" w:rsidR="00494D04" w:rsidRPr="007E0F91" w:rsidRDefault="00494D04" w:rsidP="00494D04">
            <w:pPr>
              <w:jc w:val="center"/>
              <w:rPr>
                <w:ins w:id="23505" w:author="Στάθης Καπ" w:date="2023-03-09T06:37:00Z"/>
                <w:sz w:val="16"/>
                <w:szCs w:val="16"/>
              </w:rPr>
            </w:pPr>
            <w:ins w:id="23506" w:author="Στάθης Καπ" w:date="2023-03-09T06:37:00Z">
              <w:r w:rsidRPr="009861B1">
                <w:rPr>
                  <w:rFonts w:ascii="Calibri" w:hAnsi="Calibri" w:cs="Calibri"/>
                  <w:color w:val="000000"/>
                  <w:sz w:val="16"/>
                  <w:szCs w:val="16"/>
                </w:rPr>
                <w:t>r104</w:t>
              </w:r>
            </w:ins>
          </w:p>
        </w:tc>
        <w:tc>
          <w:tcPr>
            <w:tcW w:w="565" w:type="dxa"/>
            <w:tcBorders>
              <w:left w:val="single" w:sz="4" w:space="0" w:color="auto"/>
            </w:tcBorders>
            <w:vAlign w:val="center"/>
          </w:tcPr>
          <w:p w14:paraId="487CA45E" w14:textId="5102A442" w:rsidR="00494D04" w:rsidRPr="007E0F91" w:rsidRDefault="00494D04" w:rsidP="00494D04">
            <w:pPr>
              <w:jc w:val="center"/>
              <w:rPr>
                <w:ins w:id="23507" w:author="Στάθης Καπ" w:date="2023-03-09T06:37:00Z"/>
                <w:sz w:val="16"/>
                <w:szCs w:val="16"/>
              </w:rPr>
            </w:pPr>
            <w:ins w:id="23508" w:author="Στάθης Καπ" w:date="2023-03-09T07:14:00Z">
              <w:r>
                <w:rPr>
                  <w:rFonts w:ascii="Calibri" w:hAnsi="Calibri" w:cs="Calibri"/>
                  <w:color w:val="000000"/>
                  <w:sz w:val="16"/>
                  <w:szCs w:val="16"/>
                </w:rPr>
                <w:t>975</w:t>
              </w:r>
            </w:ins>
          </w:p>
        </w:tc>
        <w:tc>
          <w:tcPr>
            <w:tcW w:w="679" w:type="dxa"/>
            <w:tcBorders>
              <w:right w:val="single" w:sz="4" w:space="0" w:color="auto"/>
            </w:tcBorders>
            <w:vAlign w:val="center"/>
          </w:tcPr>
          <w:p w14:paraId="70BA7872" w14:textId="3B2821AB" w:rsidR="00494D04" w:rsidRPr="007E0F91" w:rsidRDefault="00494D04" w:rsidP="00494D04">
            <w:pPr>
              <w:jc w:val="center"/>
              <w:rPr>
                <w:ins w:id="23509" w:author="Στάθης Καπ" w:date="2023-03-09T06:37:00Z"/>
                <w:sz w:val="16"/>
                <w:szCs w:val="16"/>
              </w:rPr>
            </w:pPr>
            <w:ins w:id="23510" w:author="Στάθης Καπ" w:date="2023-03-09T07:14:00Z">
              <w:r>
                <w:rPr>
                  <w:rFonts w:ascii="Calibri" w:hAnsi="Calibri" w:cs="Calibri"/>
                  <w:color w:val="000000"/>
                  <w:sz w:val="16"/>
                  <w:szCs w:val="16"/>
                </w:rPr>
                <w:t>941</w:t>
              </w:r>
            </w:ins>
          </w:p>
        </w:tc>
        <w:tc>
          <w:tcPr>
            <w:tcW w:w="453" w:type="dxa"/>
            <w:tcBorders>
              <w:left w:val="single" w:sz="4" w:space="0" w:color="auto"/>
            </w:tcBorders>
            <w:vAlign w:val="center"/>
          </w:tcPr>
          <w:p w14:paraId="3CABA680" w14:textId="60FD81A8" w:rsidR="00494D04" w:rsidRPr="007E0F91" w:rsidRDefault="00494D04" w:rsidP="00494D04">
            <w:pPr>
              <w:jc w:val="center"/>
              <w:rPr>
                <w:ins w:id="23511" w:author="Στάθης Καπ" w:date="2023-03-09T06:37:00Z"/>
                <w:sz w:val="16"/>
                <w:szCs w:val="16"/>
              </w:rPr>
            </w:pPr>
            <w:ins w:id="23512" w:author="Στάθης Καπ" w:date="2023-03-09T07:14:00Z">
              <w:r>
                <w:rPr>
                  <w:rFonts w:ascii="Calibri" w:hAnsi="Calibri" w:cs="Calibri"/>
                  <w:color w:val="000000"/>
                  <w:sz w:val="16"/>
                  <w:szCs w:val="16"/>
                </w:rPr>
                <w:t>867</w:t>
              </w:r>
            </w:ins>
          </w:p>
        </w:tc>
        <w:tc>
          <w:tcPr>
            <w:tcW w:w="708" w:type="dxa"/>
            <w:vAlign w:val="center"/>
          </w:tcPr>
          <w:p w14:paraId="201F445C" w14:textId="2E3D5040" w:rsidR="00494D04" w:rsidRPr="007E0F91" w:rsidRDefault="00494D04" w:rsidP="00494D04">
            <w:pPr>
              <w:jc w:val="center"/>
              <w:rPr>
                <w:ins w:id="23513" w:author="Στάθης Καπ" w:date="2023-03-09T06:37:00Z"/>
                <w:sz w:val="16"/>
                <w:szCs w:val="16"/>
              </w:rPr>
            </w:pPr>
            <w:ins w:id="23514" w:author="Στάθης Καπ" w:date="2023-03-09T07:14:00Z">
              <w:r>
                <w:rPr>
                  <w:rFonts w:ascii="Calibri" w:hAnsi="Calibri" w:cs="Calibri"/>
                  <w:color w:val="000000"/>
                  <w:sz w:val="16"/>
                  <w:szCs w:val="16"/>
                </w:rPr>
                <w:t>11.08</w:t>
              </w:r>
            </w:ins>
          </w:p>
        </w:tc>
        <w:tc>
          <w:tcPr>
            <w:tcW w:w="652" w:type="dxa"/>
            <w:vMerge/>
            <w:tcBorders>
              <w:right w:val="single" w:sz="4" w:space="0" w:color="auto"/>
            </w:tcBorders>
            <w:vAlign w:val="center"/>
          </w:tcPr>
          <w:p w14:paraId="6A8E3850" w14:textId="77777777" w:rsidR="00494D04" w:rsidRPr="007E0F91" w:rsidRDefault="00494D04" w:rsidP="00494D04">
            <w:pPr>
              <w:jc w:val="center"/>
              <w:rPr>
                <w:ins w:id="23515" w:author="Στάθης Καπ" w:date="2023-03-09T06:37:00Z"/>
                <w:sz w:val="16"/>
                <w:szCs w:val="16"/>
              </w:rPr>
            </w:pPr>
          </w:p>
        </w:tc>
        <w:tc>
          <w:tcPr>
            <w:tcW w:w="453" w:type="dxa"/>
            <w:tcBorders>
              <w:left w:val="single" w:sz="4" w:space="0" w:color="auto"/>
            </w:tcBorders>
            <w:vAlign w:val="center"/>
          </w:tcPr>
          <w:p w14:paraId="6D134C6C" w14:textId="6B833180" w:rsidR="00494D04" w:rsidRPr="007E0F91" w:rsidRDefault="00494D04" w:rsidP="00494D04">
            <w:pPr>
              <w:jc w:val="center"/>
              <w:rPr>
                <w:ins w:id="23516" w:author="Στάθης Καπ" w:date="2023-03-09T06:37:00Z"/>
                <w:sz w:val="16"/>
                <w:szCs w:val="16"/>
              </w:rPr>
            </w:pPr>
            <w:ins w:id="23517" w:author="Στάθης Καπ" w:date="2023-03-09T07:14:00Z">
              <w:r>
                <w:rPr>
                  <w:rFonts w:ascii="Calibri" w:hAnsi="Calibri" w:cs="Calibri"/>
                  <w:color w:val="000000"/>
                  <w:sz w:val="16"/>
                  <w:szCs w:val="16"/>
                </w:rPr>
                <w:t>844</w:t>
              </w:r>
            </w:ins>
          </w:p>
        </w:tc>
        <w:tc>
          <w:tcPr>
            <w:tcW w:w="454" w:type="dxa"/>
            <w:vAlign w:val="center"/>
          </w:tcPr>
          <w:p w14:paraId="1867B2A3" w14:textId="0C23B075" w:rsidR="00494D04" w:rsidRPr="007E0F91" w:rsidRDefault="00494D04" w:rsidP="00494D04">
            <w:pPr>
              <w:jc w:val="center"/>
              <w:rPr>
                <w:ins w:id="23518" w:author="Στάθης Καπ" w:date="2023-03-09T06:37:00Z"/>
                <w:sz w:val="16"/>
                <w:szCs w:val="16"/>
              </w:rPr>
            </w:pPr>
            <w:ins w:id="23519" w:author="Στάθης Καπ" w:date="2023-03-09T07:14:00Z">
              <w:r>
                <w:rPr>
                  <w:rFonts w:ascii="Calibri" w:hAnsi="Calibri" w:cs="Calibri"/>
                  <w:color w:val="000000"/>
                  <w:sz w:val="16"/>
                  <w:szCs w:val="16"/>
                </w:rPr>
                <w:t>2.65</w:t>
              </w:r>
            </w:ins>
          </w:p>
        </w:tc>
        <w:tc>
          <w:tcPr>
            <w:tcW w:w="454" w:type="dxa"/>
            <w:vAlign w:val="center"/>
          </w:tcPr>
          <w:p w14:paraId="5D3CE42A" w14:textId="248B9AD9" w:rsidR="00494D04" w:rsidRPr="007E0F91" w:rsidRDefault="00494D04" w:rsidP="00494D04">
            <w:pPr>
              <w:jc w:val="center"/>
              <w:rPr>
                <w:ins w:id="23520" w:author="Στάθης Καπ" w:date="2023-03-09T06:37:00Z"/>
                <w:sz w:val="16"/>
                <w:szCs w:val="16"/>
              </w:rPr>
            </w:pPr>
            <w:ins w:id="23521" w:author="Στάθης Καπ" w:date="2023-03-09T07:14:00Z">
              <w:r>
                <w:rPr>
                  <w:rFonts w:ascii="Calibri" w:hAnsi="Calibri" w:cs="Calibri"/>
                  <w:color w:val="000000"/>
                  <w:sz w:val="16"/>
                  <w:szCs w:val="16"/>
                </w:rPr>
                <w:t>0.406</w:t>
              </w:r>
            </w:ins>
          </w:p>
        </w:tc>
        <w:tc>
          <w:tcPr>
            <w:tcW w:w="457" w:type="dxa"/>
            <w:tcBorders>
              <w:right w:val="single" w:sz="4" w:space="0" w:color="auto"/>
            </w:tcBorders>
            <w:vAlign w:val="center"/>
          </w:tcPr>
          <w:p w14:paraId="040A0E01" w14:textId="1AC031E1" w:rsidR="00494D04" w:rsidRPr="007E0F91" w:rsidRDefault="00494D04" w:rsidP="00494D04">
            <w:pPr>
              <w:jc w:val="center"/>
              <w:rPr>
                <w:ins w:id="23522" w:author="Στάθης Καπ" w:date="2023-03-09T06:37:00Z"/>
                <w:sz w:val="16"/>
                <w:szCs w:val="16"/>
              </w:rPr>
            </w:pPr>
            <w:ins w:id="23523" w:author="Στάθης Καπ" w:date="2023-03-09T07:14:00Z">
              <w:r>
                <w:rPr>
                  <w:rFonts w:ascii="Calibri" w:hAnsi="Calibri" w:cs="Calibri"/>
                  <w:color w:val="000000"/>
                  <w:sz w:val="16"/>
                  <w:szCs w:val="16"/>
                </w:rPr>
                <w:t>36.86</w:t>
              </w:r>
            </w:ins>
          </w:p>
        </w:tc>
        <w:tc>
          <w:tcPr>
            <w:tcW w:w="453" w:type="dxa"/>
            <w:tcBorders>
              <w:left w:val="single" w:sz="4" w:space="0" w:color="auto"/>
            </w:tcBorders>
            <w:vAlign w:val="center"/>
          </w:tcPr>
          <w:p w14:paraId="10C801AD" w14:textId="53AADEDB" w:rsidR="00494D04" w:rsidRPr="007E0F91" w:rsidRDefault="00494D04" w:rsidP="00494D04">
            <w:pPr>
              <w:jc w:val="center"/>
              <w:rPr>
                <w:ins w:id="23524" w:author="Στάθης Καπ" w:date="2023-03-09T06:37:00Z"/>
                <w:sz w:val="16"/>
                <w:szCs w:val="16"/>
              </w:rPr>
            </w:pPr>
            <w:ins w:id="23525" w:author="Στάθης Καπ" w:date="2023-03-09T07:14:00Z">
              <w:r>
                <w:rPr>
                  <w:rFonts w:ascii="Calibri" w:hAnsi="Calibri" w:cs="Calibri"/>
                  <w:color w:val="000000"/>
                  <w:sz w:val="16"/>
                  <w:szCs w:val="16"/>
                </w:rPr>
                <w:t>695</w:t>
              </w:r>
            </w:ins>
          </w:p>
        </w:tc>
        <w:tc>
          <w:tcPr>
            <w:tcW w:w="454" w:type="dxa"/>
            <w:vAlign w:val="center"/>
          </w:tcPr>
          <w:p w14:paraId="63F4FDFF" w14:textId="3F119A76" w:rsidR="00494D04" w:rsidRPr="007E0F91" w:rsidRDefault="00494D04" w:rsidP="00494D04">
            <w:pPr>
              <w:jc w:val="center"/>
              <w:rPr>
                <w:ins w:id="23526" w:author="Στάθης Καπ" w:date="2023-03-09T06:37:00Z"/>
                <w:sz w:val="16"/>
                <w:szCs w:val="16"/>
              </w:rPr>
            </w:pPr>
            <w:ins w:id="23527" w:author="Στάθης Καπ" w:date="2023-03-09T07:14:00Z">
              <w:r>
                <w:rPr>
                  <w:rFonts w:ascii="Calibri" w:hAnsi="Calibri" w:cs="Calibri"/>
                  <w:color w:val="000000"/>
                  <w:sz w:val="16"/>
                  <w:szCs w:val="16"/>
                </w:rPr>
                <w:t>19.84</w:t>
              </w:r>
            </w:ins>
          </w:p>
        </w:tc>
        <w:tc>
          <w:tcPr>
            <w:tcW w:w="454" w:type="dxa"/>
            <w:vAlign w:val="center"/>
          </w:tcPr>
          <w:p w14:paraId="48C109A9" w14:textId="6932298F" w:rsidR="00494D04" w:rsidRPr="007E0F91" w:rsidRDefault="00494D04" w:rsidP="00494D04">
            <w:pPr>
              <w:jc w:val="center"/>
              <w:rPr>
                <w:ins w:id="23528" w:author="Στάθης Καπ" w:date="2023-03-09T06:37:00Z"/>
                <w:sz w:val="16"/>
                <w:szCs w:val="16"/>
              </w:rPr>
            </w:pPr>
            <w:ins w:id="23529" w:author="Στάθης Καπ" w:date="2023-03-09T07:14:00Z">
              <w:r>
                <w:rPr>
                  <w:rFonts w:ascii="Calibri" w:hAnsi="Calibri" w:cs="Calibri"/>
                  <w:color w:val="000000"/>
                  <w:sz w:val="16"/>
                  <w:szCs w:val="16"/>
                </w:rPr>
                <w:t>0.367</w:t>
              </w:r>
            </w:ins>
          </w:p>
        </w:tc>
        <w:tc>
          <w:tcPr>
            <w:tcW w:w="454" w:type="dxa"/>
            <w:tcBorders>
              <w:right w:val="single" w:sz="4" w:space="0" w:color="auto"/>
            </w:tcBorders>
            <w:vAlign w:val="center"/>
          </w:tcPr>
          <w:p w14:paraId="309C730F" w14:textId="4471401F" w:rsidR="00494D04" w:rsidRPr="007E0F91" w:rsidRDefault="00494D04" w:rsidP="00494D04">
            <w:pPr>
              <w:jc w:val="center"/>
              <w:rPr>
                <w:ins w:id="23530" w:author="Στάθης Καπ" w:date="2023-03-09T06:37:00Z"/>
                <w:sz w:val="16"/>
                <w:szCs w:val="16"/>
              </w:rPr>
            </w:pPr>
            <w:ins w:id="23531" w:author="Στάθης Καπ" w:date="2023-03-09T07:14:00Z">
              <w:r>
                <w:rPr>
                  <w:rFonts w:ascii="Calibri" w:hAnsi="Calibri" w:cs="Calibri"/>
                  <w:color w:val="000000"/>
                  <w:sz w:val="16"/>
                  <w:szCs w:val="16"/>
                </w:rPr>
                <w:t>42.92</w:t>
              </w:r>
            </w:ins>
          </w:p>
        </w:tc>
        <w:tc>
          <w:tcPr>
            <w:tcW w:w="453" w:type="dxa"/>
            <w:tcBorders>
              <w:left w:val="single" w:sz="4" w:space="0" w:color="auto"/>
            </w:tcBorders>
            <w:vAlign w:val="center"/>
          </w:tcPr>
          <w:p w14:paraId="7CF6D80B" w14:textId="206E9145" w:rsidR="00494D04" w:rsidRPr="007E0F91" w:rsidRDefault="00494D04" w:rsidP="00494D04">
            <w:pPr>
              <w:jc w:val="center"/>
              <w:rPr>
                <w:ins w:id="23532" w:author="Στάθης Καπ" w:date="2023-03-09T06:37:00Z"/>
                <w:sz w:val="16"/>
                <w:szCs w:val="16"/>
              </w:rPr>
            </w:pPr>
            <w:ins w:id="23533" w:author="Στάθης Καπ" w:date="2023-03-09T07:14:00Z">
              <w:r>
                <w:rPr>
                  <w:rFonts w:ascii="Calibri" w:hAnsi="Calibri" w:cs="Calibri"/>
                  <w:color w:val="000000"/>
                  <w:sz w:val="16"/>
                  <w:szCs w:val="16"/>
                </w:rPr>
                <w:t>729</w:t>
              </w:r>
            </w:ins>
          </w:p>
        </w:tc>
        <w:tc>
          <w:tcPr>
            <w:tcW w:w="454" w:type="dxa"/>
            <w:vAlign w:val="center"/>
          </w:tcPr>
          <w:p w14:paraId="24CB16C8" w14:textId="261832D1" w:rsidR="00494D04" w:rsidRPr="007E0F91" w:rsidRDefault="00494D04" w:rsidP="00494D04">
            <w:pPr>
              <w:jc w:val="center"/>
              <w:rPr>
                <w:ins w:id="23534" w:author="Στάθης Καπ" w:date="2023-03-09T06:37:00Z"/>
                <w:sz w:val="16"/>
                <w:szCs w:val="16"/>
              </w:rPr>
            </w:pPr>
            <w:ins w:id="23535" w:author="Στάθης Καπ" w:date="2023-03-09T07:14:00Z">
              <w:r>
                <w:rPr>
                  <w:rFonts w:ascii="Calibri" w:hAnsi="Calibri" w:cs="Calibri"/>
                  <w:color w:val="000000"/>
                  <w:sz w:val="16"/>
                  <w:szCs w:val="16"/>
                </w:rPr>
                <w:t>15.92</w:t>
              </w:r>
            </w:ins>
          </w:p>
        </w:tc>
        <w:tc>
          <w:tcPr>
            <w:tcW w:w="454" w:type="dxa"/>
            <w:vAlign w:val="center"/>
          </w:tcPr>
          <w:p w14:paraId="1E35C901" w14:textId="17202FD3" w:rsidR="00494D04" w:rsidRPr="007E0F91" w:rsidRDefault="00494D04" w:rsidP="00494D04">
            <w:pPr>
              <w:jc w:val="center"/>
              <w:rPr>
                <w:ins w:id="23536" w:author="Στάθης Καπ" w:date="2023-03-09T06:37:00Z"/>
                <w:sz w:val="16"/>
                <w:szCs w:val="16"/>
              </w:rPr>
            </w:pPr>
            <w:ins w:id="23537" w:author="Στάθης Καπ" w:date="2023-03-09T07:14:00Z">
              <w:r>
                <w:rPr>
                  <w:rFonts w:ascii="Calibri" w:hAnsi="Calibri" w:cs="Calibri"/>
                  <w:color w:val="000000"/>
                  <w:sz w:val="16"/>
                  <w:szCs w:val="16"/>
                </w:rPr>
                <w:t>0.623</w:t>
              </w:r>
            </w:ins>
          </w:p>
        </w:tc>
        <w:tc>
          <w:tcPr>
            <w:tcW w:w="461" w:type="dxa"/>
            <w:tcBorders>
              <w:right w:val="single" w:sz="4" w:space="0" w:color="auto"/>
            </w:tcBorders>
            <w:vAlign w:val="center"/>
          </w:tcPr>
          <w:p w14:paraId="106CF6BF" w14:textId="48D77623" w:rsidR="00494D04" w:rsidRPr="007E0F91" w:rsidRDefault="00494D04" w:rsidP="00494D04">
            <w:pPr>
              <w:jc w:val="center"/>
              <w:rPr>
                <w:ins w:id="23538" w:author="Στάθης Καπ" w:date="2023-03-09T06:37:00Z"/>
                <w:sz w:val="16"/>
                <w:szCs w:val="16"/>
              </w:rPr>
            </w:pPr>
            <w:ins w:id="23539" w:author="Στάθης Καπ" w:date="2023-03-09T07:14:00Z">
              <w:r>
                <w:rPr>
                  <w:rFonts w:ascii="Calibri" w:hAnsi="Calibri" w:cs="Calibri"/>
                  <w:color w:val="000000"/>
                  <w:sz w:val="16"/>
                  <w:szCs w:val="16"/>
                </w:rPr>
                <w:t>3.11</w:t>
              </w:r>
            </w:ins>
          </w:p>
        </w:tc>
      </w:tr>
      <w:tr w:rsidR="00494D04" w14:paraId="2326DAE9" w14:textId="77777777" w:rsidTr="009861B1">
        <w:trPr>
          <w:trHeight w:val="170"/>
          <w:jc w:val="center"/>
          <w:ins w:id="2354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AFB31CD" w14:textId="77777777" w:rsidR="00494D04" w:rsidRPr="007E0F91" w:rsidRDefault="00494D04" w:rsidP="00494D04">
            <w:pPr>
              <w:jc w:val="center"/>
              <w:rPr>
                <w:ins w:id="23541" w:author="Στάθης Καπ" w:date="2023-03-09T06:37:00Z"/>
                <w:sz w:val="16"/>
                <w:szCs w:val="16"/>
              </w:rPr>
            </w:pPr>
            <w:ins w:id="23542" w:author="Στάθης Καπ" w:date="2023-03-09T06:37:00Z">
              <w:r w:rsidRPr="009861B1">
                <w:rPr>
                  <w:rFonts w:ascii="Calibri" w:hAnsi="Calibri" w:cs="Calibri"/>
                  <w:color w:val="000000"/>
                  <w:sz w:val="16"/>
                  <w:szCs w:val="16"/>
                </w:rPr>
                <w:t>r105</w:t>
              </w:r>
            </w:ins>
          </w:p>
        </w:tc>
        <w:tc>
          <w:tcPr>
            <w:tcW w:w="565" w:type="dxa"/>
            <w:tcBorders>
              <w:left w:val="single" w:sz="4" w:space="0" w:color="auto"/>
            </w:tcBorders>
            <w:vAlign w:val="center"/>
          </w:tcPr>
          <w:p w14:paraId="11B27E7C" w14:textId="6DAB35F6" w:rsidR="00494D04" w:rsidRPr="007E0F91" w:rsidRDefault="00494D04" w:rsidP="00494D04">
            <w:pPr>
              <w:jc w:val="center"/>
              <w:rPr>
                <w:ins w:id="23543" w:author="Στάθης Καπ" w:date="2023-03-09T06:37:00Z"/>
                <w:sz w:val="16"/>
                <w:szCs w:val="16"/>
              </w:rPr>
            </w:pPr>
            <w:ins w:id="23544" w:author="Στάθης Καπ" w:date="2023-03-09T07:14:00Z">
              <w:r>
                <w:rPr>
                  <w:rFonts w:ascii="Calibri" w:hAnsi="Calibri" w:cs="Calibri"/>
                  <w:color w:val="000000"/>
                  <w:sz w:val="16"/>
                  <w:szCs w:val="16"/>
                </w:rPr>
                <w:t>778</w:t>
              </w:r>
            </w:ins>
          </w:p>
        </w:tc>
        <w:tc>
          <w:tcPr>
            <w:tcW w:w="679" w:type="dxa"/>
            <w:tcBorders>
              <w:right w:val="single" w:sz="4" w:space="0" w:color="auto"/>
            </w:tcBorders>
            <w:vAlign w:val="center"/>
          </w:tcPr>
          <w:p w14:paraId="07AB1C03" w14:textId="6F1D1E79" w:rsidR="00494D04" w:rsidRPr="007E0F91" w:rsidRDefault="00494D04" w:rsidP="00494D04">
            <w:pPr>
              <w:jc w:val="center"/>
              <w:rPr>
                <w:ins w:id="23545" w:author="Στάθης Καπ" w:date="2023-03-09T06:37:00Z"/>
                <w:sz w:val="16"/>
                <w:szCs w:val="16"/>
              </w:rPr>
            </w:pPr>
            <w:ins w:id="23546" w:author="Στάθης Καπ" w:date="2023-03-09T07:14:00Z">
              <w:r>
                <w:rPr>
                  <w:rFonts w:ascii="Calibri" w:hAnsi="Calibri" w:cs="Calibri"/>
                  <w:color w:val="000000"/>
                  <w:sz w:val="16"/>
                  <w:szCs w:val="16"/>
                </w:rPr>
                <w:t>735</w:t>
              </w:r>
            </w:ins>
          </w:p>
        </w:tc>
        <w:tc>
          <w:tcPr>
            <w:tcW w:w="453" w:type="dxa"/>
            <w:tcBorders>
              <w:left w:val="single" w:sz="4" w:space="0" w:color="auto"/>
            </w:tcBorders>
            <w:vAlign w:val="center"/>
          </w:tcPr>
          <w:p w14:paraId="4A5E6513" w14:textId="32D88592" w:rsidR="00494D04" w:rsidRPr="007E0F91" w:rsidRDefault="00494D04" w:rsidP="00494D04">
            <w:pPr>
              <w:jc w:val="center"/>
              <w:rPr>
                <w:ins w:id="23547" w:author="Στάθης Καπ" w:date="2023-03-09T06:37:00Z"/>
                <w:sz w:val="16"/>
                <w:szCs w:val="16"/>
              </w:rPr>
            </w:pPr>
            <w:ins w:id="23548" w:author="Στάθης Καπ" w:date="2023-03-09T07:14:00Z">
              <w:r>
                <w:rPr>
                  <w:rFonts w:ascii="Calibri" w:hAnsi="Calibri" w:cs="Calibri"/>
                  <w:color w:val="000000"/>
                  <w:sz w:val="16"/>
                  <w:szCs w:val="16"/>
                </w:rPr>
                <w:t>676</w:t>
              </w:r>
            </w:ins>
          </w:p>
        </w:tc>
        <w:tc>
          <w:tcPr>
            <w:tcW w:w="708" w:type="dxa"/>
            <w:vAlign w:val="center"/>
          </w:tcPr>
          <w:p w14:paraId="22585668" w14:textId="1FDBA570" w:rsidR="00494D04" w:rsidRPr="007E0F91" w:rsidRDefault="00494D04" w:rsidP="00494D04">
            <w:pPr>
              <w:jc w:val="center"/>
              <w:rPr>
                <w:ins w:id="23549" w:author="Στάθης Καπ" w:date="2023-03-09T06:37:00Z"/>
                <w:sz w:val="16"/>
                <w:szCs w:val="16"/>
              </w:rPr>
            </w:pPr>
            <w:ins w:id="23550" w:author="Στάθης Καπ" w:date="2023-03-09T07:14:00Z">
              <w:r>
                <w:rPr>
                  <w:rFonts w:ascii="Calibri" w:hAnsi="Calibri" w:cs="Calibri"/>
                  <w:color w:val="000000"/>
                  <w:sz w:val="16"/>
                  <w:szCs w:val="16"/>
                </w:rPr>
                <w:t>13.11</w:t>
              </w:r>
            </w:ins>
          </w:p>
        </w:tc>
        <w:tc>
          <w:tcPr>
            <w:tcW w:w="652" w:type="dxa"/>
            <w:tcBorders>
              <w:right w:val="single" w:sz="4" w:space="0" w:color="auto"/>
            </w:tcBorders>
            <w:vAlign w:val="center"/>
          </w:tcPr>
          <w:p w14:paraId="31F798B7" w14:textId="1F7073A9" w:rsidR="00494D04" w:rsidRPr="007E0F91" w:rsidRDefault="00494D04" w:rsidP="00494D04">
            <w:pPr>
              <w:jc w:val="center"/>
              <w:rPr>
                <w:ins w:id="23551" w:author="Στάθης Καπ" w:date="2023-03-09T06:37:00Z"/>
                <w:sz w:val="16"/>
                <w:szCs w:val="16"/>
              </w:rPr>
            </w:pPr>
            <w:ins w:id="23552" w:author="Στάθης Καπ" w:date="2023-03-09T07:14:00Z">
              <w:r>
                <w:rPr>
                  <w:rFonts w:ascii="Calibri" w:hAnsi="Calibri" w:cs="Calibri"/>
                  <w:color w:val="000000"/>
                  <w:sz w:val="16"/>
                  <w:szCs w:val="16"/>
                </w:rPr>
                <w:t>0.5</w:t>
              </w:r>
            </w:ins>
          </w:p>
        </w:tc>
        <w:tc>
          <w:tcPr>
            <w:tcW w:w="453" w:type="dxa"/>
            <w:tcBorders>
              <w:left w:val="single" w:sz="4" w:space="0" w:color="auto"/>
            </w:tcBorders>
            <w:vAlign w:val="center"/>
          </w:tcPr>
          <w:p w14:paraId="02AA8285" w14:textId="21133328" w:rsidR="00494D04" w:rsidRPr="007E0F91" w:rsidRDefault="00494D04" w:rsidP="00494D04">
            <w:pPr>
              <w:jc w:val="center"/>
              <w:rPr>
                <w:ins w:id="23553" w:author="Στάθης Καπ" w:date="2023-03-09T06:37:00Z"/>
                <w:sz w:val="16"/>
                <w:szCs w:val="16"/>
              </w:rPr>
            </w:pPr>
            <w:ins w:id="23554" w:author="Στάθης Καπ" w:date="2023-03-09T07:14:00Z">
              <w:r>
                <w:rPr>
                  <w:rFonts w:ascii="Calibri" w:hAnsi="Calibri" w:cs="Calibri"/>
                  <w:color w:val="000000"/>
                  <w:sz w:val="16"/>
                  <w:szCs w:val="16"/>
                </w:rPr>
                <w:t>580</w:t>
              </w:r>
            </w:ins>
          </w:p>
        </w:tc>
        <w:tc>
          <w:tcPr>
            <w:tcW w:w="454" w:type="dxa"/>
            <w:vAlign w:val="center"/>
          </w:tcPr>
          <w:p w14:paraId="625DDA38" w14:textId="6AC11F18" w:rsidR="00494D04" w:rsidRPr="007E0F91" w:rsidRDefault="00494D04" w:rsidP="00494D04">
            <w:pPr>
              <w:jc w:val="center"/>
              <w:rPr>
                <w:ins w:id="23555" w:author="Στάθης Καπ" w:date="2023-03-09T06:37:00Z"/>
                <w:sz w:val="16"/>
                <w:szCs w:val="16"/>
              </w:rPr>
            </w:pPr>
            <w:ins w:id="23556" w:author="Στάθης Καπ" w:date="2023-03-09T07:14:00Z">
              <w:r>
                <w:rPr>
                  <w:rFonts w:ascii="Calibri" w:hAnsi="Calibri" w:cs="Calibri"/>
                  <w:color w:val="000000"/>
                  <w:sz w:val="16"/>
                  <w:szCs w:val="16"/>
                </w:rPr>
                <w:t>14.2</w:t>
              </w:r>
            </w:ins>
          </w:p>
        </w:tc>
        <w:tc>
          <w:tcPr>
            <w:tcW w:w="454" w:type="dxa"/>
            <w:vAlign w:val="center"/>
          </w:tcPr>
          <w:p w14:paraId="45896F23" w14:textId="6843F858" w:rsidR="00494D04" w:rsidRPr="007E0F91" w:rsidRDefault="00494D04" w:rsidP="00494D04">
            <w:pPr>
              <w:jc w:val="center"/>
              <w:rPr>
                <w:ins w:id="23557" w:author="Στάθης Καπ" w:date="2023-03-09T06:37:00Z"/>
                <w:sz w:val="16"/>
                <w:szCs w:val="16"/>
              </w:rPr>
            </w:pPr>
            <w:ins w:id="23558" w:author="Στάθης Καπ" w:date="2023-03-09T07:14:00Z">
              <w:r>
                <w:rPr>
                  <w:rFonts w:ascii="Calibri" w:hAnsi="Calibri" w:cs="Calibri"/>
                  <w:color w:val="000000"/>
                  <w:sz w:val="16"/>
                  <w:szCs w:val="16"/>
                </w:rPr>
                <w:t>0.336</w:t>
              </w:r>
            </w:ins>
          </w:p>
        </w:tc>
        <w:tc>
          <w:tcPr>
            <w:tcW w:w="457" w:type="dxa"/>
            <w:tcBorders>
              <w:right w:val="single" w:sz="4" w:space="0" w:color="auto"/>
            </w:tcBorders>
            <w:vAlign w:val="center"/>
          </w:tcPr>
          <w:p w14:paraId="4479658F" w14:textId="129B2628" w:rsidR="00494D04" w:rsidRPr="007E0F91" w:rsidRDefault="00494D04" w:rsidP="00494D04">
            <w:pPr>
              <w:jc w:val="center"/>
              <w:rPr>
                <w:ins w:id="23559" w:author="Στάθης Καπ" w:date="2023-03-09T06:37:00Z"/>
                <w:sz w:val="16"/>
                <w:szCs w:val="16"/>
              </w:rPr>
            </w:pPr>
            <w:ins w:id="23560" w:author="Στάθης Καπ" w:date="2023-03-09T07:14:00Z">
              <w:r>
                <w:rPr>
                  <w:rFonts w:ascii="Calibri" w:hAnsi="Calibri" w:cs="Calibri"/>
                  <w:color w:val="000000"/>
                  <w:sz w:val="16"/>
                  <w:szCs w:val="16"/>
                </w:rPr>
                <w:t>32.8</w:t>
              </w:r>
            </w:ins>
          </w:p>
        </w:tc>
        <w:tc>
          <w:tcPr>
            <w:tcW w:w="453" w:type="dxa"/>
            <w:tcBorders>
              <w:left w:val="single" w:sz="4" w:space="0" w:color="auto"/>
            </w:tcBorders>
            <w:vAlign w:val="center"/>
          </w:tcPr>
          <w:p w14:paraId="003A029C" w14:textId="39FCE90F" w:rsidR="00494D04" w:rsidRPr="007E0F91" w:rsidRDefault="00494D04" w:rsidP="00494D04">
            <w:pPr>
              <w:jc w:val="center"/>
              <w:rPr>
                <w:ins w:id="23561" w:author="Στάθης Καπ" w:date="2023-03-09T06:37:00Z"/>
                <w:sz w:val="16"/>
                <w:szCs w:val="16"/>
              </w:rPr>
            </w:pPr>
            <w:ins w:id="23562" w:author="Στάθης Καπ" w:date="2023-03-09T07:14:00Z">
              <w:r>
                <w:rPr>
                  <w:rFonts w:ascii="Calibri" w:hAnsi="Calibri" w:cs="Calibri"/>
                  <w:color w:val="000000"/>
                  <w:sz w:val="16"/>
                  <w:szCs w:val="16"/>
                </w:rPr>
                <w:t>557</w:t>
              </w:r>
            </w:ins>
          </w:p>
        </w:tc>
        <w:tc>
          <w:tcPr>
            <w:tcW w:w="454" w:type="dxa"/>
            <w:vAlign w:val="center"/>
          </w:tcPr>
          <w:p w14:paraId="4C82BE1D" w14:textId="4565FD18" w:rsidR="00494D04" w:rsidRPr="007E0F91" w:rsidRDefault="00494D04" w:rsidP="00494D04">
            <w:pPr>
              <w:jc w:val="center"/>
              <w:rPr>
                <w:ins w:id="23563" w:author="Στάθης Καπ" w:date="2023-03-09T06:37:00Z"/>
                <w:sz w:val="16"/>
                <w:szCs w:val="16"/>
              </w:rPr>
            </w:pPr>
            <w:ins w:id="23564" w:author="Στάθης Καπ" w:date="2023-03-09T07:14:00Z">
              <w:r>
                <w:rPr>
                  <w:rFonts w:ascii="Calibri" w:hAnsi="Calibri" w:cs="Calibri"/>
                  <w:color w:val="000000"/>
                  <w:sz w:val="16"/>
                  <w:szCs w:val="16"/>
                </w:rPr>
                <w:t>17.6</w:t>
              </w:r>
            </w:ins>
          </w:p>
        </w:tc>
        <w:tc>
          <w:tcPr>
            <w:tcW w:w="454" w:type="dxa"/>
            <w:vAlign w:val="center"/>
          </w:tcPr>
          <w:p w14:paraId="4EC43527" w14:textId="6FB00E6B" w:rsidR="00494D04" w:rsidRPr="007E0F91" w:rsidRDefault="00494D04" w:rsidP="00494D04">
            <w:pPr>
              <w:jc w:val="center"/>
              <w:rPr>
                <w:ins w:id="23565" w:author="Στάθης Καπ" w:date="2023-03-09T06:37:00Z"/>
                <w:sz w:val="16"/>
                <w:szCs w:val="16"/>
              </w:rPr>
            </w:pPr>
            <w:ins w:id="23566" w:author="Στάθης Καπ" w:date="2023-03-09T07:14:00Z">
              <w:r>
                <w:rPr>
                  <w:rFonts w:ascii="Calibri" w:hAnsi="Calibri" w:cs="Calibri"/>
                  <w:color w:val="000000"/>
                  <w:sz w:val="16"/>
                  <w:szCs w:val="16"/>
                </w:rPr>
                <w:t>0.306</w:t>
              </w:r>
            </w:ins>
          </w:p>
        </w:tc>
        <w:tc>
          <w:tcPr>
            <w:tcW w:w="454" w:type="dxa"/>
            <w:tcBorders>
              <w:right w:val="single" w:sz="4" w:space="0" w:color="auto"/>
            </w:tcBorders>
            <w:vAlign w:val="center"/>
          </w:tcPr>
          <w:p w14:paraId="5838007E" w14:textId="50260200" w:rsidR="00494D04" w:rsidRPr="007E0F91" w:rsidRDefault="00494D04" w:rsidP="00494D04">
            <w:pPr>
              <w:jc w:val="center"/>
              <w:rPr>
                <w:ins w:id="23567" w:author="Στάθης Καπ" w:date="2023-03-09T06:37:00Z"/>
                <w:sz w:val="16"/>
                <w:szCs w:val="16"/>
              </w:rPr>
            </w:pPr>
            <w:ins w:id="23568" w:author="Στάθης Καπ" w:date="2023-03-09T07:14:00Z">
              <w:r>
                <w:rPr>
                  <w:rFonts w:ascii="Calibri" w:hAnsi="Calibri" w:cs="Calibri"/>
                  <w:color w:val="000000"/>
                  <w:sz w:val="16"/>
                  <w:szCs w:val="16"/>
                </w:rPr>
                <w:t>38.8</w:t>
              </w:r>
            </w:ins>
          </w:p>
        </w:tc>
        <w:tc>
          <w:tcPr>
            <w:tcW w:w="453" w:type="dxa"/>
            <w:tcBorders>
              <w:left w:val="single" w:sz="4" w:space="0" w:color="auto"/>
            </w:tcBorders>
            <w:vAlign w:val="center"/>
          </w:tcPr>
          <w:p w14:paraId="7777CE1E" w14:textId="542B5C16" w:rsidR="00494D04" w:rsidRPr="007E0F91" w:rsidRDefault="00494D04" w:rsidP="00494D04">
            <w:pPr>
              <w:jc w:val="center"/>
              <w:rPr>
                <w:ins w:id="23569" w:author="Στάθης Καπ" w:date="2023-03-09T06:37:00Z"/>
                <w:sz w:val="16"/>
                <w:szCs w:val="16"/>
              </w:rPr>
            </w:pPr>
            <w:ins w:id="23570" w:author="Στάθης Καπ" w:date="2023-03-09T07:14:00Z">
              <w:r>
                <w:rPr>
                  <w:rFonts w:ascii="Calibri" w:hAnsi="Calibri" w:cs="Calibri"/>
                  <w:color w:val="000000"/>
                  <w:sz w:val="16"/>
                  <w:szCs w:val="16"/>
                </w:rPr>
                <w:t>544</w:t>
              </w:r>
            </w:ins>
          </w:p>
        </w:tc>
        <w:tc>
          <w:tcPr>
            <w:tcW w:w="454" w:type="dxa"/>
            <w:vAlign w:val="center"/>
          </w:tcPr>
          <w:p w14:paraId="4A2B47C3" w14:textId="115A373F" w:rsidR="00494D04" w:rsidRPr="007E0F91" w:rsidRDefault="00494D04" w:rsidP="00494D04">
            <w:pPr>
              <w:jc w:val="center"/>
              <w:rPr>
                <w:ins w:id="23571" w:author="Στάθης Καπ" w:date="2023-03-09T06:37:00Z"/>
                <w:sz w:val="16"/>
                <w:szCs w:val="16"/>
              </w:rPr>
            </w:pPr>
            <w:ins w:id="23572" w:author="Στάθης Καπ" w:date="2023-03-09T07:14:00Z">
              <w:r>
                <w:rPr>
                  <w:rFonts w:ascii="Calibri" w:hAnsi="Calibri" w:cs="Calibri"/>
                  <w:color w:val="000000"/>
                  <w:sz w:val="16"/>
                  <w:szCs w:val="16"/>
                </w:rPr>
                <w:t>19.53</w:t>
              </w:r>
            </w:ins>
          </w:p>
        </w:tc>
        <w:tc>
          <w:tcPr>
            <w:tcW w:w="454" w:type="dxa"/>
            <w:vAlign w:val="center"/>
          </w:tcPr>
          <w:p w14:paraId="796CEF35" w14:textId="7E9D8813" w:rsidR="00494D04" w:rsidRPr="007E0F91" w:rsidRDefault="00494D04" w:rsidP="00494D04">
            <w:pPr>
              <w:jc w:val="center"/>
              <w:rPr>
                <w:ins w:id="23573" w:author="Στάθης Καπ" w:date="2023-03-09T06:37:00Z"/>
                <w:sz w:val="16"/>
                <w:szCs w:val="16"/>
              </w:rPr>
            </w:pPr>
            <w:ins w:id="23574" w:author="Στάθης Καπ" w:date="2023-03-09T07:14:00Z">
              <w:r>
                <w:rPr>
                  <w:rFonts w:ascii="Calibri" w:hAnsi="Calibri" w:cs="Calibri"/>
                  <w:color w:val="000000"/>
                  <w:sz w:val="16"/>
                  <w:szCs w:val="16"/>
                </w:rPr>
                <w:t>0.313</w:t>
              </w:r>
            </w:ins>
          </w:p>
        </w:tc>
        <w:tc>
          <w:tcPr>
            <w:tcW w:w="461" w:type="dxa"/>
            <w:tcBorders>
              <w:right w:val="single" w:sz="4" w:space="0" w:color="auto"/>
            </w:tcBorders>
            <w:vAlign w:val="center"/>
          </w:tcPr>
          <w:p w14:paraId="6321CF9E" w14:textId="7C7A40F4" w:rsidR="00494D04" w:rsidRPr="007E0F91" w:rsidRDefault="00494D04" w:rsidP="00494D04">
            <w:pPr>
              <w:jc w:val="center"/>
              <w:rPr>
                <w:ins w:id="23575" w:author="Στάθης Καπ" w:date="2023-03-09T06:37:00Z"/>
                <w:sz w:val="16"/>
                <w:szCs w:val="16"/>
              </w:rPr>
            </w:pPr>
            <w:ins w:id="23576" w:author="Στάθης Καπ" w:date="2023-03-09T07:14:00Z">
              <w:r>
                <w:rPr>
                  <w:rFonts w:ascii="Calibri" w:hAnsi="Calibri" w:cs="Calibri"/>
                  <w:color w:val="000000"/>
                  <w:sz w:val="16"/>
                  <w:szCs w:val="16"/>
                </w:rPr>
                <w:t>37.4</w:t>
              </w:r>
            </w:ins>
          </w:p>
        </w:tc>
      </w:tr>
      <w:tr w:rsidR="00494D04" w14:paraId="5F695003" w14:textId="77777777" w:rsidTr="009861B1">
        <w:trPr>
          <w:trHeight w:val="170"/>
          <w:jc w:val="center"/>
          <w:ins w:id="2357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4A8CF73" w14:textId="77777777" w:rsidR="00494D04" w:rsidRPr="007E0F91" w:rsidRDefault="00494D04" w:rsidP="00494D04">
            <w:pPr>
              <w:jc w:val="center"/>
              <w:rPr>
                <w:ins w:id="23578" w:author="Στάθης Καπ" w:date="2023-03-09T06:37:00Z"/>
                <w:sz w:val="16"/>
                <w:szCs w:val="16"/>
              </w:rPr>
            </w:pPr>
            <w:ins w:id="23579" w:author="Στάθης Καπ" w:date="2023-03-09T06:37:00Z">
              <w:r w:rsidRPr="009861B1">
                <w:rPr>
                  <w:rFonts w:ascii="Calibri" w:hAnsi="Calibri" w:cs="Calibri"/>
                  <w:color w:val="000000"/>
                  <w:sz w:val="16"/>
                  <w:szCs w:val="16"/>
                </w:rPr>
                <w:t>r106</w:t>
              </w:r>
            </w:ins>
          </w:p>
        </w:tc>
        <w:tc>
          <w:tcPr>
            <w:tcW w:w="565" w:type="dxa"/>
            <w:tcBorders>
              <w:left w:val="single" w:sz="4" w:space="0" w:color="auto"/>
            </w:tcBorders>
            <w:vAlign w:val="center"/>
          </w:tcPr>
          <w:p w14:paraId="7B2B2818" w14:textId="117DA63E" w:rsidR="00494D04" w:rsidRPr="007E0F91" w:rsidRDefault="00494D04" w:rsidP="00494D04">
            <w:pPr>
              <w:jc w:val="center"/>
              <w:rPr>
                <w:ins w:id="23580" w:author="Στάθης Καπ" w:date="2023-03-09T06:37:00Z"/>
                <w:sz w:val="16"/>
                <w:szCs w:val="16"/>
              </w:rPr>
            </w:pPr>
            <w:ins w:id="23581" w:author="Στάθης Καπ" w:date="2023-03-09T07:14:00Z">
              <w:r>
                <w:rPr>
                  <w:rFonts w:ascii="Calibri" w:hAnsi="Calibri" w:cs="Calibri"/>
                  <w:color w:val="000000"/>
                  <w:sz w:val="16"/>
                  <w:szCs w:val="16"/>
                </w:rPr>
                <w:t>906</w:t>
              </w:r>
            </w:ins>
          </w:p>
        </w:tc>
        <w:tc>
          <w:tcPr>
            <w:tcW w:w="679" w:type="dxa"/>
            <w:tcBorders>
              <w:right w:val="single" w:sz="4" w:space="0" w:color="auto"/>
            </w:tcBorders>
            <w:vAlign w:val="center"/>
          </w:tcPr>
          <w:p w14:paraId="41AE1F33" w14:textId="0D893DF8" w:rsidR="00494D04" w:rsidRPr="007E0F91" w:rsidRDefault="00494D04" w:rsidP="00494D04">
            <w:pPr>
              <w:jc w:val="center"/>
              <w:rPr>
                <w:ins w:id="23582" w:author="Στάθης Καπ" w:date="2023-03-09T06:37:00Z"/>
                <w:sz w:val="16"/>
                <w:szCs w:val="16"/>
              </w:rPr>
            </w:pPr>
            <w:ins w:id="23583" w:author="Στάθης Καπ" w:date="2023-03-09T07:14:00Z">
              <w:r>
                <w:rPr>
                  <w:rFonts w:ascii="Calibri" w:hAnsi="Calibri" w:cs="Calibri"/>
                  <w:color w:val="000000"/>
                  <w:sz w:val="16"/>
                  <w:szCs w:val="16"/>
                </w:rPr>
                <w:t>870</w:t>
              </w:r>
            </w:ins>
          </w:p>
        </w:tc>
        <w:tc>
          <w:tcPr>
            <w:tcW w:w="453" w:type="dxa"/>
            <w:tcBorders>
              <w:left w:val="single" w:sz="4" w:space="0" w:color="auto"/>
            </w:tcBorders>
            <w:vAlign w:val="center"/>
          </w:tcPr>
          <w:p w14:paraId="4FEFB261" w14:textId="5BDA3E0D" w:rsidR="00494D04" w:rsidRPr="007E0F91" w:rsidRDefault="00494D04" w:rsidP="00494D04">
            <w:pPr>
              <w:jc w:val="center"/>
              <w:rPr>
                <w:ins w:id="23584" w:author="Στάθης Καπ" w:date="2023-03-09T06:37:00Z"/>
                <w:sz w:val="16"/>
                <w:szCs w:val="16"/>
              </w:rPr>
            </w:pPr>
            <w:ins w:id="23585" w:author="Στάθης Καπ" w:date="2023-03-09T07:14:00Z">
              <w:r>
                <w:rPr>
                  <w:rFonts w:ascii="Calibri" w:hAnsi="Calibri" w:cs="Calibri"/>
                  <w:color w:val="000000"/>
                  <w:sz w:val="16"/>
                  <w:szCs w:val="16"/>
                </w:rPr>
                <w:t>792</w:t>
              </w:r>
            </w:ins>
          </w:p>
        </w:tc>
        <w:tc>
          <w:tcPr>
            <w:tcW w:w="708" w:type="dxa"/>
            <w:vAlign w:val="center"/>
          </w:tcPr>
          <w:p w14:paraId="399B1EB0" w14:textId="231062CC" w:rsidR="00494D04" w:rsidRPr="007E0F91" w:rsidRDefault="00494D04" w:rsidP="00494D04">
            <w:pPr>
              <w:jc w:val="center"/>
              <w:rPr>
                <w:ins w:id="23586" w:author="Στάθης Καπ" w:date="2023-03-09T06:37:00Z"/>
                <w:sz w:val="16"/>
                <w:szCs w:val="16"/>
              </w:rPr>
            </w:pPr>
            <w:ins w:id="23587" w:author="Στάθης Καπ" w:date="2023-03-09T07:14:00Z">
              <w:r>
                <w:rPr>
                  <w:rFonts w:ascii="Calibri" w:hAnsi="Calibri" w:cs="Calibri"/>
                  <w:color w:val="000000"/>
                  <w:sz w:val="16"/>
                  <w:szCs w:val="16"/>
                </w:rPr>
                <w:t>12.58</w:t>
              </w:r>
            </w:ins>
          </w:p>
        </w:tc>
        <w:tc>
          <w:tcPr>
            <w:tcW w:w="652" w:type="dxa"/>
            <w:tcBorders>
              <w:right w:val="single" w:sz="4" w:space="0" w:color="auto"/>
            </w:tcBorders>
            <w:vAlign w:val="center"/>
          </w:tcPr>
          <w:p w14:paraId="0EF50B8D" w14:textId="247E4D19" w:rsidR="00494D04" w:rsidRPr="007E0F91" w:rsidRDefault="00494D04" w:rsidP="00494D04">
            <w:pPr>
              <w:jc w:val="center"/>
              <w:rPr>
                <w:ins w:id="23588" w:author="Στάθης Καπ" w:date="2023-03-09T06:37:00Z"/>
                <w:sz w:val="16"/>
                <w:szCs w:val="16"/>
              </w:rPr>
            </w:pPr>
            <w:ins w:id="23589" w:author="Στάθης Καπ" w:date="2023-03-09T07:14:00Z">
              <w:r>
                <w:rPr>
                  <w:rFonts w:ascii="Calibri" w:hAnsi="Calibri" w:cs="Calibri"/>
                  <w:color w:val="000000"/>
                  <w:sz w:val="16"/>
                  <w:szCs w:val="16"/>
                </w:rPr>
                <w:t>0.709</w:t>
              </w:r>
            </w:ins>
          </w:p>
        </w:tc>
        <w:tc>
          <w:tcPr>
            <w:tcW w:w="453" w:type="dxa"/>
            <w:tcBorders>
              <w:left w:val="single" w:sz="4" w:space="0" w:color="auto"/>
            </w:tcBorders>
            <w:vAlign w:val="center"/>
          </w:tcPr>
          <w:p w14:paraId="69C8C9E1" w14:textId="3B97CCC6" w:rsidR="00494D04" w:rsidRPr="007E0F91" w:rsidRDefault="00494D04" w:rsidP="00494D04">
            <w:pPr>
              <w:jc w:val="center"/>
              <w:rPr>
                <w:ins w:id="23590" w:author="Στάθης Καπ" w:date="2023-03-09T06:37:00Z"/>
                <w:sz w:val="16"/>
                <w:szCs w:val="16"/>
              </w:rPr>
            </w:pPr>
            <w:ins w:id="23591" w:author="Στάθης Καπ" w:date="2023-03-09T07:14:00Z">
              <w:r>
                <w:rPr>
                  <w:rFonts w:ascii="Calibri" w:hAnsi="Calibri" w:cs="Calibri"/>
                  <w:color w:val="000000"/>
                  <w:sz w:val="16"/>
                  <w:szCs w:val="16"/>
                </w:rPr>
                <w:t>769</w:t>
              </w:r>
            </w:ins>
          </w:p>
        </w:tc>
        <w:tc>
          <w:tcPr>
            <w:tcW w:w="454" w:type="dxa"/>
            <w:vAlign w:val="center"/>
          </w:tcPr>
          <w:p w14:paraId="56F5BCA4" w14:textId="5A174960" w:rsidR="00494D04" w:rsidRPr="007E0F91" w:rsidRDefault="00494D04" w:rsidP="00494D04">
            <w:pPr>
              <w:jc w:val="center"/>
              <w:rPr>
                <w:ins w:id="23592" w:author="Στάθης Καπ" w:date="2023-03-09T06:37:00Z"/>
                <w:sz w:val="16"/>
                <w:szCs w:val="16"/>
              </w:rPr>
            </w:pPr>
            <w:ins w:id="23593" w:author="Στάθης Καπ" w:date="2023-03-09T07:14:00Z">
              <w:r>
                <w:rPr>
                  <w:rFonts w:ascii="Calibri" w:hAnsi="Calibri" w:cs="Calibri"/>
                  <w:color w:val="000000"/>
                  <w:sz w:val="16"/>
                  <w:szCs w:val="16"/>
                </w:rPr>
                <w:t>2.9</w:t>
              </w:r>
            </w:ins>
          </w:p>
        </w:tc>
        <w:tc>
          <w:tcPr>
            <w:tcW w:w="454" w:type="dxa"/>
            <w:vAlign w:val="center"/>
          </w:tcPr>
          <w:p w14:paraId="2C52BBBE" w14:textId="62EE9D7A" w:rsidR="00494D04" w:rsidRPr="007E0F91" w:rsidRDefault="00494D04" w:rsidP="00494D04">
            <w:pPr>
              <w:jc w:val="center"/>
              <w:rPr>
                <w:ins w:id="23594" w:author="Στάθης Καπ" w:date="2023-03-09T06:37:00Z"/>
                <w:sz w:val="16"/>
                <w:szCs w:val="16"/>
              </w:rPr>
            </w:pPr>
            <w:ins w:id="23595" w:author="Στάθης Καπ" w:date="2023-03-09T07:14:00Z">
              <w:r>
                <w:rPr>
                  <w:rFonts w:ascii="Calibri" w:hAnsi="Calibri" w:cs="Calibri"/>
                  <w:color w:val="000000"/>
                  <w:sz w:val="16"/>
                  <w:szCs w:val="16"/>
                </w:rPr>
                <w:t>0.399</w:t>
              </w:r>
            </w:ins>
          </w:p>
        </w:tc>
        <w:tc>
          <w:tcPr>
            <w:tcW w:w="457" w:type="dxa"/>
            <w:tcBorders>
              <w:right w:val="single" w:sz="4" w:space="0" w:color="auto"/>
            </w:tcBorders>
            <w:vAlign w:val="center"/>
          </w:tcPr>
          <w:p w14:paraId="7CF92B88" w14:textId="771C4E86" w:rsidR="00494D04" w:rsidRPr="007E0F91" w:rsidRDefault="00494D04" w:rsidP="00494D04">
            <w:pPr>
              <w:jc w:val="center"/>
              <w:rPr>
                <w:ins w:id="23596" w:author="Στάθης Καπ" w:date="2023-03-09T06:37:00Z"/>
                <w:sz w:val="16"/>
                <w:szCs w:val="16"/>
              </w:rPr>
            </w:pPr>
            <w:ins w:id="23597" w:author="Στάθης Καπ" w:date="2023-03-09T07:14:00Z">
              <w:r>
                <w:rPr>
                  <w:rFonts w:ascii="Calibri" w:hAnsi="Calibri" w:cs="Calibri"/>
                  <w:color w:val="000000"/>
                  <w:sz w:val="16"/>
                  <w:szCs w:val="16"/>
                </w:rPr>
                <w:t>43.72</w:t>
              </w:r>
            </w:ins>
          </w:p>
        </w:tc>
        <w:tc>
          <w:tcPr>
            <w:tcW w:w="453" w:type="dxa"/>
            <w:tcBorders>
              <w:left w:val="single" w:sz="4" w:space="0" w:color="auto"/>
            </w:tcBorders>
            <w:vAlign w:val="center"/>
          </w:tcPr>
          <w:p w14:paraId="7E07F37E" w14:textId="7939F19B" w:rsidR="00494D04" w:rsidRPr="007E0F91" w:rsidRDefault="00494D04" w:rsidP="00494D04">
            <w:pPr>
              <w:jc w:val="center"/>
              <w:rPr>
                <w:ins w:id="23598" w:author="Στάθης Καπ" w:date="2023-03-09T06:37:00Z"/>
                <w:sz w:val="16"/>
                <w:szCs w:val="16"/>
              </w:rPr>
            </w:pPr>
            <w:ins w:id="23599" w:author="Στάθης Καπ" w:date="2023-03-09T07:14:00Z">
              <w:r>
                <w:rPr>
                  <w:rFonts w:ascii="Calibri" w:hAnsi="Calibri" w:cs="Calibri"/>
                  <w:color w:val="000000"/>
                  <w:sz w:val="16"/>
                  <w:szCs w:val="16"/>
                </w:rPr>
                <w:t>696</w:t>
              </w:r>
            </w:ins>
          </w:p>
        </w:tc>
        <w:tc>
          <w:tcPr>
            <w:tcW w:w="454" w:type="dxa"/>
            <w:vAlign w:val="center"/>
          </w:tcPr>
          <w:p w14:paraId="121528FB" w14:textId="1A6AF445" w:rsidR="00494D04" w:rsidRPr="007E0F91" w:rsidRDefault="00494D04" w:rsidP="00494D04">
            <w:pPr>
              <w:jc w:val="center"/>
              <w:rPr>
                <w:ins w:id="23600" w:author="Στάθης Καπ" w:date="2023-03-09T06:37:00Z"/>
                <w:sz w:val="16"/>
                <w:szCs w:val="16"/>
              </w:rPr>
            </w:pPr>
            <w:ins w:id="23601" w:author="Στάθης Καπ" w:date="2023-03-09T07:14:00Z">
              <w:r>
                <w:rPr>
                  <w:rFonts w:ascii="Calibri" w:hAnsi="Calibri" w:cs="Calibri"/>
                  <w:color w:val="000000"/>
                  <w:sz w:val="16"/>
                  <w:szCs w:val="16"/>
                </w:rPr>
                <w:t>12.12</w:t>
              </w:r>
            </w:ins>
          </w:p>
        </w:tc>
        <w:tc>
          <w:tcPr>
            <w:tcW w:w="454" w:type="dxa"/>
            <w:vAlign w:val="center"/>
          </w:tcPr>
          <w:p w14:paraId="50D1D091" w14:textId="21025AAD" w:rsidR="00494D04" w:rsidRPr="007E0F91" w:rsidRDefault="00494D04" w:rsidP="00494D04">
            <w:pPr>
              <w:jc w:val="center"/>
              <w:rPr>
                <w:ins w:id="23602" w:author="Στάθης Καπ" w:date="2023-03-09T06:37:00Z"/>
                <w:sz w:val="16"/>
                <w:szCs w:val="16"/>
              </w:rPr>
            </w:pPr>
            <w:ins w:id="23603" w:author="Στάθης Καπ" w:date="2023-03-09T07:14:00Z">
              <w:r>
                <w:rPr>
                  <w:rFonts w:ascii="Calibri" w:hAnsi="Calibri" w:cs="Calibri"/>
                  <w:color w:val="000000"/>
                  <w:sz w:val="16"/>
                  <w:szCs w:val="16"/>
                </w:rPr>
                <w:t>0.324</w:t>
              </w:r>
            </w:ins>
          </w:p>
        </w:tc>
        <w:tc>
          <w:tcPr>
            <w:tcW w:w="454" w:type="dxa"/>
            <w:tcBorders>
              <w:right w:val="single" w:sz="4" w:space="0" w:color="auto"/>
            </w:tcBorders>
            <w:vAlign w:val="center"/>
          </w:tcPr>
          <w:p w14:paraId="1C3B2B09" w14:textId="725D58B1" w:rsidR="00494D04" w:rsidRPr="007E0F91" w:rsidRDefault="00494D04" w:rsidP="00494D04">
            <w:pPr>
              <w:jc w:val="center"/>
              <w:rPr>
                <w:ins w:id="23604" w:author="Στάθης Καπ" w:date="2023-03-09T06:37:00Z"/>
                <w:sz w:val="16"/>
                <w:szCs w:val="16"/>
              </w:rPr>
            </w:pPr>
            <w:ins w:id="23605" w:author="Στάθης Καπ" w:date="2023-03-09T07:14:00Z">
              <w:r>
                <w:rPr>
                  <w:rFonts w:ascii="Calibri" w:hAnsi="Calibri" w:cs="Calibri"/>
                  <w:color w:val="000000"/>
                  <w:sz w:val="16"/>
                  <w:szCs w:val="16"/>
                </w:rPr>
                <w:t>54.3</w:t>
              </w:r>
            </w:ins>
          </w:p>
        </w:tc>
        <w:tc>
          <w:tcPr>
            <w:tcW w:w="453" w:type="dxa"/>
            <w:tcBorders>
              <w:left w:val="single" w:sz="4" w:space="0" w:color="auto"/>
            </w:tcBorders>
            <w:vAlign w:val="center"/>
          </w:tcPr>
          <w:p w14:paraId="24EEC260" w14:textId="2F2F9FD3" w:rsidR="00494D04" w:rsidRPr="007E0F91" w:rsidRDefault="00494D04" w:rsidP="00494D04">
            <w:pPr>
              <w:jc w:val="center"/>
              <w:rPr>
                <w:ins w:id="23606" w:author="Στάθης Καπ" w:date="2023-03-09T06:37:00Z"/>
                <w:sz w:val="16"/>
                <w:szCs w:val="16"/>
              </w:rPr>
            </w:pPr>
            <w:ins w:id="23607" w:author="Στάθης Καπ" w:date="2023-03-09T07:14:00Z">
              <w:r>
                <w:rPr>
                  <w:rFonts w:ascii="Calibri" w:hAnsi="Calibri" w:cs="Calibri"/>
                  <w:color w:val="000000"/>
                  <w:sz w:val="16"/>
                  <w:szCs w:val="16"/>
                </w:rPr>
                <w:t>673</w:t>
              </w:r>
            </w:ins>
          </w:p>
        </w:tc>
        <w:tc>
          <w:tcPr>
            <w:tcW w:w="454" w:type="dxa"/>
            <w:vAlign w:val="center"/>
          </w:tcPr>
          <w:p w14:paraId="76A3A900" w14:textId="6831ECB7" w:rsidR="00494D04" w:rsidRPr="007E0F91" w:rsidRDefault="00494D04" w:rsidP="00494D04">
            <w:pPr>
              <w:jc w:val="center"/>
              <w:rPr>
                <w:ins w:id="23608" w:author="Στάθης Καπ" w:date="2023-03-09T06:37:00Z"/>
                <w:sz w:val="16"/>
                <w:szCs w:val="16"/>
              </w:rPr>
            </w:pPr>
            <w:ins w:id="23609" w:author="Στάθης Καπ" w:date="2023-03-09T07:14:00Z">
              <w:r>
                <w:rPr>
                  <w:rFonts w:ascii="Calibri" w:hAnsi="Calibri" w:cs="Calibri"/>
                  <w:color w:val="000000"/>
                  <w:sz w:val="16"/>
                  <w:szCs w:val="16"/>
                </w:rPr>
                <w:t>15.03</w:t>
              </w:r>
            </w:ins>
          </w:p>
        </w:tc>
        <w:tc>
          <w:tcPr>
            <w:tcW w:w="454" w:type="dxa"/>
            <w:vAlign w:val="center"/>
          </w:tcPr>
          <w:p w14:paraId="7F9753D1" w14:textId="35E82349" w:rsidR="00494D04" w:rsidRPr="007E0F91" w:rsidRDefault="00494D04" w:rsidP="00494D04">
            <w:pPr>
              <w:jc w:val="center"/>
              <w:rPr>
                <w:ins w:id="23610" w:author="Στάθης Καπ" w:date="2023-03-09T06:37:00Z"/>
                <w:sz w:val="16"/>
                <w:szCs w:val="16"/>
              </w:rPr>
            </w:pPr>
            <w:ins w:id="23611" w:author="Στάθης Καπ" w:date="2023-03-09T07:14:00Z">
              <w:r>
                <w:rPr>
                  <w:rFonts w:ascii="Calibri" w:hAnsi="Calibri" w:cs="Calibri"/>
                  <w:color w:val="000000"/>
                  <w:sz w:val="16"/>
                  <w:szCs w:val="16"/>
                </w:rPr>
                <w:t>0.383</w:t>
              </w:r>
            </w:ins>
          </w:p>
        </w:tc>
        <w:tc>
          <w:tcPr>
            <w:tcW w:w="461" w:type="dxa"/>
            <w:tcBorders>
              <w:right w:val="single" w:sz="4" w:space="0" w:color="auto"/>
            </w:tcBorders>
            <w:vAlign w:val="center"/>
          </w:tcPr>
          <w:p w14:paraId="6B776BA4" w14:textId="259E66D6" w:rsidR="00494D04" w:rsidRPr="007E0F91" w:rsidRDefault="00494D04" w:rsidP="00494D04">
            <w:pPr>
              <w:jc w:val="center"/>
              <w:rPr>
                <w:ins w:id="23612" w:author="Στάθης Καπ" w:date="2023-03-09T06:37:00Z"/>
                <w:sz w:val="16"/>
                <w:szCs w:val="16"/>
              </w:rPr>
            </w:pPr>
            <w:ins w:id="23613" w:author="Στάθης Καπ" w:date="2023-03-09T07:14:00Z">
              <w:r>
                <w:rPr>
                  <w:rFonts w:ascii="Calibri" w:hAnsi="Calibri" w:cs="Calibri"/>
                  <w:color w:val="000000"/>
                  <w:sz w:val="16"/>
                  <w:szCs w:val="16"/>
                </w:rPr>
                <w:t>45.98</w:t>
              </w:r>
            </w:ins>
          </w:p>
        </w:tc>
      </w:tr>
      <w:tr w:rsidR="00494D04" w14:paraId="2844E396" w14:textId="77777777" w:rsidTr="009861B1">
        <w:trPr>
          <w:trHeight w:val="170"/>
          <w:jc w:val="center"/>
          <w:ins w:id="2361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62F7069" w14:textId="77777777" w:rsidR="00494D04" w:rsidRPr="007E0F91" w:rsidRDefault="00494D04" w:rsidP="00494D04">
            <w:pPr>
              <w:jc w:val="center"/>
              <w:rPr>
                <w:ins w:id="23615" w:author="Στάθης Καπ" w:date="2023-03-09T06:37:00Z"/>
                <w:sz w:val="16"/>
                <w:szCs w:val="16"/>
              </w:rPr>
            </w:pPr>
            <w:ins w:id="23616" w:author="Στάθης Καπ" w:date="2023-03-09T06:37:00Z">
              <w:r w:rsidRPr="009861B1">
                <w:rPr>
                  <w:rFonts w:ascii="Calibri" w:hAnsi="Calibri" w:cs="Calibri"/>
                  <w:color w:val="000000"/>
                  <w:sz w:val="16"/>
                  <w:szCs w:val="16"/>
                </w:rPr>
                <w:t>r107</w:t>
              </w:r>
            </w:ins>
          </w:p>
        </w:tc>
        <w:tc>
          <w:tcPr>
            <w:tcW w:w="565" w:type="dxa"/>
            <w:tcBorders>
              <w:left w:val="single" w:sz="4" w:space="0" w:color="auto"/>
            </w:tcBorders>
            <w:vAlign w:val="center"/>
          </w:tcPr>
          <w:p w14:paraId="44F84682" w14:textId="370E9CD0" w:rsidR="00494D04" w:rsidRPr="007E0F91" w:rsidRDefault="00494D04" w:rsidP="00494D04">
            <w:pPr>
              <w:jc w:val="center"/>
              <w:rPr>
                <w:ins w:id="23617" w:author="Στάθης Καπ" w:date="2023-03-09T06:37:00Z"/>
                <w:sz w:val="16"/>
                <w:szCs w:val="16"/>
              </w:rPr>
            </w:pPr>
            <w:ins w:id="23618" w:author="Στάθης Καπ" w:date="2023-03-09T07:14:00Z">
              <w:r>
                <w:rPr>
                  <w:rFonts w:ascii="Calibri" w:hAnsi="Calibri" w:cs="Calibri"/>
                  <w:color w:val="000000"/>
                  <w:sz w:val="16"/>
                  <w:szCs w:val="16"/>
                </w:rPr>
                <w:t>950</w:t>
              </w:r>
            </w:ins>
          </w:p>
        </w:tc>
        <w:tc>
          <w:tcPr>
            <w:tcW w:w="679" w:type="dxa"/>
            <w:tcBorders>
              <w:right w:val="single" w:sz="4" w:space="0" w:color="auto"/>
            </w:tcBorders>
            <w:vAlign w:val="center"/>
          </w:tcPr>
          <w:p w14:paraId="03B5C551" w14:textId="6BDE1E2E" w:rsidR="00494D04" w:rsidRPr="007E0F91" w:rsidRDefault="00494D04" w:rsidP="00494D04">
            <w:pPr>
              <w:jc w:val="center"/>
              <w:rPr>
                <w:ins w:id="23619" w:author="Στάθης Καπ" w:date="2023-03-09T06:37:00Z"/>
                <w:sz w:val="16"/>
                <w:szCs w:val="16"/>
              </w:rPr>
            </w:pPr>
            <w:ins w:id="23620" w:author="Στάθης Καπ" w:date="2023-03-09T07:14:00Z">
              <w:r>
                <w:rPr>
                  <w:rFonts w:ascii="Calibri" w:hAnsi="Calibri" w:cs="Calibri"/>
                  <w:color w:val="000000"/>
                  <w:sz w:val="16"/>
                  <w:szCs w:val="16"/>
                </w:rPr>
                <w:t>927</w:t>
              </w:r>
            </w:ins>
          </w:p>
        </w:tc>
        <w:tc>
          <w:tcPr>
            <w:tcW w:w="453" w:type="dxa"/>
            <w:tcBorders>
              <w:left w:val="single" w:sz="4" w:space="0" w:color="auto"/>
            </w:tcBorders>
            <w:vAlign w:val="center"/>
          </w:tcPr>
          <w:p w14:paraId="6F5F70F7" w14:textId="7382B38D" w:rsidR="00494D04" w:rsidRPr="007E0F91" w:rsidRDefault="00494D04" w:rsidP="00494D04">
            <w:pPr>
              <w:jc w:val="center"/>
              <w:rPr>
                <w:ins w:id="23621" w:author="Στάθης Καπ" w:date="2023-03-09T06:37:00Z"/>
                <w:sz w:val="16"/>
                <w:szCs w:val="16"/>
              </w:rPr>
            </w:pPr>
            <w:ins w:id="23622" w:author="Στάθης Καπ" w:date="2023-03-09T07:14:00Z">
              <w:r>
                <w:rPr>
                  <w:rFonts w:ascii="Calibri" w:hAnsi="Calibri" w:cs="Calibri"/>
                  <w:color w:val="000000"/>
                  <w:sz w:val="16"/>
                  <w:szCs w:val="16"/>
                </w:rPr>
                <w:t>874</w:t>
              </w:r>
            </w:ins>
          </w:p>
        </w:tc>
        <w:tc>
          <w:tcPr>
            <w:tcW w:w="708" w:type="dxa"/>
            <w:vAlign w:val="center"/>
          </w:tcPr>
          <w:p w14:paraId="3B7DAAF1" w14:textId="4065FB01" w:rsidR="00494D04" w:rsidRPr="007E0F91" w:rsidRDefault="00494D04" w:rsidP="00494D04">
            <w:pPr>
              <w:jc w:val="center"/>
              <w:rPr>
                <w:ins w:id="23623" w:author="Στάθης Καπ" w:date="2023-03-09T06:37:00Z"/>
                <w:sz w:val="16"/>
                <w:szCs w:val="16"/>
              </w:rPr>
            </w:pPr>
            <w:ins w:id="23624" w:author="Στάθης Καπ" w:date="2023-03-09T07:14:00Z">
              <w:r>
                <w:rPr>
                  <w:rFonts w:ascii="Calibri" w:hAnsi="Calibri" w:cs="Calibri"/>
                  <w:color w:val="000000"/>
                  <w:sz w:val="16"/>
                  <w:szCs w:val="16"/>
                </w:rPr>
                <w:t>8</w:t>
              </w:r>
            </w:ins>
          </w:p>
        </w:tc>
        <w:tc>
          <w:tcPr>
            <w:tcW w:w="652" w:type="dxa"/>
            <w:tcBorders>
              <w:right w:val="single" w:sz="4" w:space="0" w:color="auto"/>
            </w:tcBorders>
            <w:vAlign w:val="center"/>
          </w:tcPr>
          <w:p w14:paraId="5F13B917" w14:textId="799F4D0C" w:rsidR="00494D04" w:rsidRPr="007E0F91" w:rsidRDefault="00494D04" w:rsidP="00494D04">
            <w:pPr>
              <w:jc w:val="center"/>
              <w:rPr>
                <w:ins w:id="23625" w:author="Στάθης Καπ" w:date="2023-03-09T06:37:00Z"/>
                <w:sz w:val="16"/>
                <w:szCs w:val="16"/>
              </w:rPr>
            </w:pPr>
            <w:ins w:id="23626" w:author="Στάθης Καπ" w:date="2023-03-09T07:14:00Z">
              <w:r>
                <w:rPr>
                  <w:rFonts w:ascii="Calibri" w:hAnsi="Calibri" w:cs="Calibri"/>
                  <w:color w:val="000000"/>
                  <w:sz w:val="16"/>
                  <w:szCs w:val="16"/>
                </w:rPr>
                <w:t>0.968</w:t>
              </w:r>
            </w:ins>
          </w:p>
        </w:tc>
        <w:tc>
          <w:tcPr>
            <w:tcW w:w="453" w:type="dxa"/>
            <w:tcBorders>
              <w:left w:val="single" w:sz="4" w:space="0" w:color="auto"/>
            </w:tcBorders>
            <w:vAlign w:val="center"/>
          </w:tcPr>
          <w:p w14:paraId="12B08385" w14:textId="2BBA5976" w:rsidR="00494D04" w:rsidRPr="007E0F91" w:rsidRDefault="00494D04" w:rsidP="00494D04">
            <w:pPr>
              <w:jc w:val="center"/>
              <w:rPr>
                <w:ins w:id="23627" w:author="Στάθης Καπ" w:date="2023-03-09T06:37:00Z"/>
                <w:sz w:val="16"/>
                <w:szCs w:val="16"/>
              </w:rPr>
            </w:pPr>
            <w:ins w:id="23628" w:author="Στάθης Καπ" w:date="2023-03-09T07:14:00Z">
              <w:r>
                <w:rPr>
                  <w:rFonts w:ascii="Calibri" w:hAnsi="Calibri" w:cs="Calibri"/>
                  <w:color w:val="000000"/>
                  <w:sz w:val="16"/>
                  <w:szCs w:val="16"/>
                </w:rPr>
                <w:t>768</w:t>
              </w:r>
            </w:ins>
          </w:p>
        </w:tc>
        <w:tc>
          <w:tcPr>
            <w:tcW w:w="454" w:type="dxa"/>
            <w:vAlign w:val="center"/>
          </w:tcPr>
          <w:p w14:paraId="18B248D4" w14:textId="4BFE8B3D" w:rsidR="00494D04" w:rsidRPr="007E0F91" w:rsidRDefault="00494D04" w:rsidP="00494D04">
            <w:pPr>
              <w:jc w:val="center"/>
              <w:rPr>
                <w:ins w:id="23629" w:author="Στάθης Καπ" w:date="2023-03-09T06:37:00Z"/>
                <w:sz w:val="16"/>
                <w:szCs w:val="16"/>
              </w:rPr>
            </w:pPr>
            <w:ins w:id="23630" w:author="Στάθης Καπ" w:date="2023-03-09T07:14:00Z">
              <w:r>
                <w:rPr>
                  <w:rFonts w:ascii="Calibri" w:hAnsi="Calibri" w:cs="Calibri"/>
                  <w:color w:val="000000"/>
                  <w:sz w:val="16"/>
                  <w:szCs w:val="16"/>
                </w:rPr>
                <w:t>12.13</w:t>
              </w:r>
            </w:ins>
          </w:p>
        </w:tc>
        <w:tc>
          <w:tcPr>
            <w:tcW w:w="454" w:type="dxa"/>
            <w:vAlign w:val="center"/>
          </w:tcPr>
          <w:p w14:paraId="0AA0B9BF" w14:textId="01F33DC8" w:rsidR="00494D04" w:rsidRPr="007E0F91" w:rsidRDefault="00494D04" w:rsidP="00494D04">
            <w:pPr>
              <w:jc w:val="center"/>
              <w:rPr>
                <w:ins w:id="23631" w:author="Στάθης Καπ" w:date="2023-03-09T06:37:00Z"/>
                <w:sz w:val="16"/>
                <w:szCs w:val="16"/>
              </w:rPr>
            </w:pPr>
            <w:ins w:id="23632" w:author="Στάθης Καπ" w:date="2023-03-09T07:14:00Z">
              <w:r>
                <w:rPr>
                  <w:rFonts w:ascii="Calibri" w:hAnsi="Calibri" w:cs="Calibri"/>
                  <w:color w:val="000000"/>
                  <w:sz w:val="16"/>
                  <w:szCs w:val="16"/>
                </w:rPr>
                <w:t>0.348</w:t>
              </w:r>
            </w:ins>
          </w:p>
        </w:tc>
        <w:tc>
          <w:tcPr>
            <w:tcW w:w="457" w:type="dxa"/>
            <w:tcBorders>
              <w:right w:val="single" w:sz="4" w:space="0" w:color="auto"/>
            </w:tcBorders>
            <w:vAlign w:val="center"/>
          </w:tcPr>
          <w:p w14:paraId="530287DD" w14:textId="6B95C4A5" w:rsidR="00494D04" w:rsidRPr="007E0F91" w:rsidRDefault="00494D04" w:rsidP="00494D04">
            <w:pPr>
              <w:jc w:val="center"/>
              <w:rPr>
                <w:ins w:id="23633" w:author="Στάθης Καπ" w:date="2023-03-09T06:37:00Z"/>
                <w:sz w:val="16"/>
                <w:szCs w:val="16"/>
              </w:rPr>
            </w:pPr>
            <w:ins w:id="23634" w:author="Στάθης Καπ" w:date="2023-03-09T07:14:00Z">
              <w:r>
                <w:rPr>
                  <w:rFonts w:ascii="Calibri" w:hAnsi="Calibri" w:cs="Calibri"/>
                  <w:color w:val="000000"/>
                  <w:sz w:val="16"/>
                  <w:szCs w:val="16"/>
                </w:rPr>
                <w:t>64.05</w:t>
              </w:r>
            </w:ins>
          </w:p>
        </w:tc>
        <w:tc>
          <w:tcPr>
            <w:tcW w:w="453" w:type="dxa"/>
            <w:tcBorders>
              <w:left w:val="single" w:sz="4" w:space="0" w:color="auto"/>
            </w:tcBorders>
            <w:vAlign w:val="center"/>
          </w:tcPr>
          <w:p w14:paraId="2322FAF6" w14:textId="56AE15B3" w:rsidR="00494D04" w:rsidRPr="007E0F91" w:rsidRDefault="00494D04" w:rsidP="00494D04">
            <w:pPr>
              <w:jc w:val="center"/>
              <w:rPr>
                <w:ins w:id="23635" w:author="Στάθης Καπ" w:date="2023-03-09T06:37:00Z"/>
                <w:sz w:val="16"/>
                <w:szCs w:val="16"/>
              </w:rPr>
            </w:pPr>
            <w:ins w:id="23636" w:author="Στάθης Καπ" w:date="2023-03-09T07:14:00Z">
              <w:r>
                <w:rPr>
                  <w:rFonts w:ascii="Calibri" w:hAnsi="Calibri" w:cs="Calibri"/>
                  <w:color w:val="000000"/>
                  <w:sz w:val="16"/>
                  <w:szCs w:val="16"/>
                </w:rPr>
                <w:t>746</w:t>
              </w:r>
            </w:ins>
          </w:p>
        </w:tc>
        <w:tc>
          <w:tcPr>
            <w:tcW w:w="454" w:type="dxa"/>
            <w:vAlign w:val="center"/>
          </w:tcPr>
          <w:p w14:paraId="10026266" w14:textId="1E292E79" w:rsidR="00494D04" w:rsidRPr="007E0F91" w:rsidRDefault="00494D04" w:rsidP="00494D04">
            <w:pPr>
              <w:jc w:val="center"/>
              <w:rPr>
                <w:ins w:id="23637" w:author="Στάθης Καπ" w:date="2023-03-09T06:37:00Z"/>
                <w:sz w:val="16"/>
                <w:szCs w:val="16"/>
              </w:rPr>
            </w:pPr>
            <w:ins w:id="23638" w:author="Στάθης Καπ" w:date="2023-03-09T07:14:00Z">
              <w:r>
                <w:rPr>
                  <w:rFonts w:ascii="Calibri" w:hAnsi="Calibri" w:cs="Calibri"/>
                  <w:color w:val="000000"/>
                  <w:sz w:val="16"/>
                  <w:szCs w:val="16"/>
                </w:rPr>
                <w:t>14.65</w:t>
              </w:r>
            </w:ins>
          </w:p>
        </w:tc>
        <w:tc>
          <w:tcPr>
            <w:tcW w:w="454" w:type="dxa"/>
            <w:vAlign w:val="center"/>
          </w:tcPr>
          <w:p w14:paraId="46858AEB" w14:textId="7444C470" w:rsidR="00494D04" w:rsidRPr="007E0F91" w:rsidRDefault="00494D04" w:rsidP="00494D04">
            <w:pPr>
              <w:jc w:val="center"/>
              <w:rPr>
                <w:ins w:id="23639" w:author="Στάθης Καπ" w:date="2023-03-09T06:37:00Z"/>
                <w:sz w:val="16"/>
                <w:szCs w:val="16"/>
              </w:rPr>
            </w:pPr>
            <w:ins w:id="23640" w:author="Στάθης Καπ" w:date="2023-03-09T07:14:00Z">
              <w:r>
                <w:rPr>
                  <w:rFonts w:ascii="Calibri" w:hAnsi="Calibri" w:cs="Calibri"/>
                  <w:color w:val="000000"/>
                  <w:sz w:val="16"/>
                  <w:szCs w:val="16"/>
                </w:rPr>
                <w:t>0.348</w:t>
              </w:r>
            </w:ins>
          </w:p>
        </w:tc>
        <w:tc>
          <w:tcPr>
            <w:tcW w:w="454" w:type="dxa"/>
            <w:tcBorders>
              <w:right w:val="single" w:sz="4" w:space="0" w:color="auto"/>
            </w:tcBorders>
            <w:vAlign w:val="center"/>
          </w:tcPr>
          <w:p w14:paraId="0C2F2521" w14:textId="0D30E2AB" w:rsidR="00494D04" w:rsidRPr="007E0F91" w:rsidRDefault="00494D04" w:rsidP="00494D04">
            <w:pPr>
              <w:jc w:val="center"/>
              <w:rPr>
                <w:ins w:id="23641" w:author="Στάθης Καπ" w:date="2023-03-09T06:37:00Z"/>
                <w:sz w:val="16"/>
                <w:szCs w:val="16"/>
              </w:rPr>
            </w:pPr>
            <w:ins w:id="23642" w:author="Στάθης Καπ" w:date="2023-03-09T07:14:00Z">
              <w:r>
                <w:rPr>
                  <w:rFonts w:ascii="Calibri" w:hAnsi="Calibri" w:cs="Calibri"/>
                  <w:color w:val="000000"/>
                  <w:sz w:val="16"/>
                  <w:szCs w:val="16"/>
                </w:rPr>
                <w:t>64.05</w:t>
              </w:r>
            </w:ins>
          </w:p>
        </w:tc>
        <w:tc>
          <w:tcPr>
            <w:tcW w:w="453" w:type="dxa"/>
            <w:tcBorders>
              <w:left w:val="single" w:sz="4" w:space="0" w:color="auto"/>
            </w:tcBorders>
            <w:vAlign w:val="center"/>
          </w:tcPr>
          <w:p w14:paraId="07B0089B" w14:textId="39D98A07" w:rsidR="00494D04" w:rsidRPr="007E0F91" w:rsidRDefault="00494D04" w:rsidP="00494D04">
            <w:pPr>
              <w:jc w:val="center"/>
              <w:rPr>
                <w:ins w:id="23643" w:author="Στάθης Καπ" w:date="2023-03-09T06:37:00Z"/>
                <w:sz w:val="16"/>
                <w:szCs w:val="16"/>
              </w:rPr>
            </w:pPr>
            <w:ins w:id="23644" w:author="Στάθης Καπ" w:date="2023-03-09T07:14:00Z">
              <w:r>
                <w:rPr>
                  <w:rFonts w:ascii="Calibri" w:hAnsi="Calibri" w:cs="Calibri"/>
                  <w:color w:val="000000"/>
                  <w:sz w:val="16"/>
                  <w:szCs w:val="16"/>
                </w:rPr>
                <w:t>719</w:t>
              </w:r>
            </w:ins>
          </w:p>
        </w:tc>
        <w:tc>
          <w:tcPr>
            <w:tcW w:w="454" w:type="dxa"/>
            <w:vAlign w:val="center"/>
          </w:tcPr>
          <w:p w14:paraId="0746DCD5" w14:textId="7CF85DE4" w:rsidR="00494D04" w:rsidRPr="007E0F91" w:rsidRDefault="00494D04" w:rsidP="00494D04">
            <w:pPr>
              <w:jc w:val="center"/>
              <w:rPr>
                <w:ins w:id="23645" w:author="Στάθης Καπ" w:date="2023-03-09T06:37:00Z"/>
                <w:sz w:val="16"/>
                <w:szCs w:val="16"/>
              </w:rPr>
            </w:pPr>
            <w:ins w:id="23646" w:author="Στάθης Καπ" w:date="2023-03-09T07:14:00Z">
              <w:r>
                <w:rPr>
                  <w:rFonts w:ascii="Calibri" w:hAnsi="Calibri" w:cs="Calibri"/>
                  <w:color w:val="000000"/>
                  <w:sz w:val="16"/>
                  <w:szCs w:val="16"/>
                </w:rPr>
                <w:t>17.73</w:t>
              </w:r>
            </w:ins>
          </w:p>
        </w:tc>
        <w:tc>
          <w:tcPr>
            <w:tcW w:w="454" w:type="dxa"/>
            <w:vAlign w:val="center"/>
          </w:tcPr>
          <w:p w14:paraId="44928589" w14:textId="5790876E" w:rsidR="00494D04" w:rsidRPr="007E0F91" w:rsidRDefault="00494D04" w:rsidP="00494D04">
            <w:pPr>
              <w:jc w:val="center"/>
              <w:rPr>
                <w:ins w:id="23647" w:author="Στάθης Καπ" w:date="2023-03-09T06:37:00Z"/>
                <w:sz w:val="16"/>
                <w:szCs w:val="16"/>
              </w:rPr>
            </w:pPr>
            <w:ins w:id="23648" w:author="Στάθης Καπ" w:date="2023-03-09T07:14:00Z">
              <w:r>
                <w:rPr>
                  <w:rFonts w:ascii="Calibri" w:hAnsi="Calibri" w:cs="Calibri"/>
                  <w:color w:val="000000"/>
                  <w:sz w:val="16"/>
                  <w:szCs w:val="16"/>
                </w:rPr>
                <w:t>0.456</w:t>
              </w:r>
            </w:ins>
          </w:p>
        </w:tc>
        <w:tc>
          <w:tcPr>
            <w:tcW w:w="461" w:type="dxa"/>
            <w:tcBorders>
              <w:right w:val="single" w:sz="4" w:space="0" w:color="auto"/>
            </w:tcBorders>
            <w:vAlign w:val="center"/>
          </w:tcPr>
          <w:p w14:paraId="4419AE6A" w14:textId="5EA87D0C" w:rsidR="00494D04" w:rsidRPr="007E0F91" w:rsidRDefault="00494D04" w:rsidP="00494D04">
            <w:pPr>
              <w:jc w:val="center"/>
              <w:rPr>
                <w:ins w:id="23649" w:author="Στάθης Καπ" w:date="2023-03-09T06:37:00Z"/>
                <w:sz w:val="16"/>
                <w:szCs w:val="16"/>
              </w:rPr>
            </w:pPr>
            <w:ins w:id="23650" w:author="Στάθης Καπ" w:date="2023-03-09T07:14:00Z">
              <w:r>
                <w:rPr>
                  <w:rFonts w:ascii="Calibri" w:hAnsi="Calibri" w:cs="Calibri"/>
                  <w:color w:val="000000"/>
                  <w:sz w:val="16"/>
                  <w:szCs w:val="16"/>
                </w:rPr>
                <w:t>52.89</w:t>
              </w:r>
            </w:ins>
          </w:p>
        </w:tc>
      </w:tr>
      <w:tr w:rsidR="00494D04" w14:paraId="0716CEE1" w14:textId="77777777" w:rsidTr="009861B1">
        <w:trPr>
          <w:trHeight w:val="170"/>
          <w:jc w:val="center"/>
          <w:ins w:id="2365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5DBCB7A" w14:textId="77777777" w:rsidR="00494D04" w:rsidRPr="007E0F91" w:rsidRDefault="00494D04" w:rsidP="00494D04">
            <w:pPr>
              <w:jc w:val="center"/>
              <w:rPr>
                <w:ins w:id="23652" w:author="Στάθης Καπ" w:date="2023-03-09T06:37:00Z"/>
                <w:sz w:val="16"/>
                <w:szCs w:val="16"/>
              </w:rPr>
            </w:pPr>
            <w:ins w:id="23653" w:author="Στάθης Καπ" w:date="2023-03-09T06:37:00Z">
              <w:r w:rsidRPr="009861B1">
                <w:rPr>
                  <w:rFonts w:ascii="Calibri" w:hAnsi="Calibri" w:cs="Calibri"/>
                  <w:color w:val="000000"/>
                  <w:sz w:val="16"/>
                  <w:szCs w:val="16"/>
                </w:rPr>
                <w:t>r108</w:t>
              </w:r>
            </w:ins>
          </w:p>
        </w:tc>
        <w:tc>
          <w:tcPr>
            <w:tcW w:w="565" w:type="dxa"/>
            <w:tcBorders>
              <w:left w:val="single" w:sz="4" w:space="0" w:color="auto"/>
            </w:tcBorders>
            <w:vAlign w:val="center"/>
          </w:tcPr>
          <w:p w14:paraId="0C1A0D4C" w14:textId="1724D79D" w:rsidR="00494D04" w:rsidRPr="007E0F91" w:rsidRDefault="00494D04" w:rsidP="00494D04">
            <w:pPr>
              <w:jc w:val="center"/>
              <w:rPr>
                <w:ins w:id="23654" w:author="Στάθης Καπ" w:date="2023-03-09T06:37:00Z"/>
                <w:sz w:val="16"/>
                <w:szCs w:val="16"/>
              </w:rPr>
            </w:pPr>
            <w:ins w:id="23655" w:author="Στάθης Καπ" w:date="2023-03-09T07:14:00Z">
              <w:r>
                <w:rPr>
                  <w:rFonts w:ascii="Calibri" w:hAnsi="Calibri" w:cs="Calibri"/>
                  <w:color w:val="000000"/>
                  <w:sz w:val="16"/>
                  <w:szCs w:val="16"/>
                </w:rPr>
                <w:t>995</w:t>
              </w:r>
            </w:ins>
          </w:p>
        </w:tc>
        <w:tc>
          <w:tcPr>
            <w:tcW w:w="679" w:type="dxa"/>
            <w:tcBorders>
              <w:right w:val="single" w:sz="4" w:space="0" w:color="auto"/>
            </w:tcBorders>
            <w:vAlign w:val="center"/>
          </w:tcPr>
          <w:p w14:paraId="5E7CC764" w14:textId="21BB06AD" w:rsidR="00494D04" w:rsidRPr="007E0F91" w:rsidRDefault="00494D04" w:rsidP="00494D04">
            <w:pPr>
              <w:jc w:val="center"/>
              <w:rPr>
                <w:ins w:id="23656" w:author="Στάθης Καπ" w:date="2023-03-09T06:37:00Z"/>
                <w:sz w:val="16"/>
                <w:szCs w:val="16"/>
              </w:rPr>
            </w:pPr>
            <w:ins w:id="23657" w:author="Στάθης Καπ" w:date="2023-03-09T07:14:00Z">
              <w:r>
                <w:rPr>
                  <w:rFonts w:ascii="Calibri" w:hAnsi="Calibri" w:cs="Calibri"/>
                  <w:color w:val="000000"/>
                  <w:sz w:val="16"/>
                  <w:szCs w:val="16"/>
                </w:rPr>
                <w:t>982</w:t>
              </w:r>
            </w:ins>
          </w:p>
        </w:tc>
        <w:tc>
          <w:tcPr>
            <w:tcW w:w="453" w:type="dxa"/>
            <w:tcBorders>
              <w:left w:val="single" w:sz="4" w:space="0" w:color="auto"/>
            </w:tcBorders>
            <w:vAlign w:val="center"/>
          </w:tcPr>
          <w:p w14:paraId="73FA3CAA" w14:textId="4034F4A6" w:rsidR="00494D04" w:rsidRPr="007E0F91" w:rsidRDefault="00494D04" w:rsidP="00494D04">
            <w:pPr>
              <w:jc w:val="center"/>
              <w:rPr>
                <w:ins w:id="23658" w:author="Στάθης Καπ" w:date="2023-03-09T06:37:00Z"/>
                <w:sz w:val="16"/>
                <w:szCs w:val="16"/>
              </w:rPr>
            </w:pPr>
            <w:ins w:id="23659" w:author="Στάθης Καπ" w:date="2023-03-09T07:14:00Z">
              <w:r>
                <w:rPr>
                  <w:rFonts w:ascii="Calibri" w:hAnsi="Calibri" w:cs="Calibri"/>
                  <w:color w:val="000000"/>
                  <w:sz w:val="16"/>
                  <w:szCs w:val="16"/>
                </w:rPr>
                <w:t>888</w:t>
              </w:r>
            </w:ins>
          </w:p>
        </w:tc>
        <w:tc>
          <w:tcPr>
            <w:tcW w:w="708" w:type="dxa"/>
            <w:vAlign w:val="center"/>
          </w:tcPr>
          <w:p w14:paraId="61F630D4" w14:textId="1DC75260" w:rsidR="00494D04" w:rsidRPr="007E0F91" w:rsidRDefault="00494D04" w:rsidP="00494D04">
            <w:pPr>
              <w:jc w:val="center"/>
              <w:rPr>
                <w:ins w:id="23660" w:author="Στάθης Καπ" w:date="2023-03-09T06:37:00Z"/>
                <w:sz w:val="16"/>
                <w:szCs w:val="16"/>
              </w:rPr>
            </w:pPr>
            <w:ins w:id="23661" w:author="Στάθης Καπ" w:date="2023-03-09T07:14:00Z">
              <w:r>
                <w:rPr>
                  <w:rFonts w:ascii="Calibri" w:hAnsi="Calibri" w:cs="Calibri"/>
                  <w:color w:val="000000"/>
                  <w:sz w:val="16"/>
                  <w:szCs w:val="16"/>
                </w:rPr>
                <w:t>10.75</w:t>
              </w:r>
            </w:ins>
          </w:p>
        </w:tc>
        <w:tc>
          <w:tcPr>
            <w:tcW w:w="652" w:type="dxa"/>
            <w:tcBorders>
              <w:right w:val="single" w:sz="4" w:space="0" w:color="auto"/>
            </w:tcBorders>
            <w:vAlign w:val="center"/>
          </w:tcPr>
          <w:p w14:paraId="3CBC2496" w14:textId="34100266" w:rsidR="00494D04" w:rsidRPr="007E0F91" w:rsidRDefault="00494D04" w:rsidP="00494D04">
            <w:pPr>
              <w:jc w:val="center"/>
              <w:rPr>
                <w:ins w:id="23662" w:author="Στάθης Καπ" w:date="2023-03-09T06:37:00Z"/>
                <w:sz w:val="16"/>
                <w:szCs w:val="16"/>
              </w:rPr>
            </w:pPr>
            <w:ins w:id="23663" w:author="Στάθης Καπ" w:date="2023-03-09T07:14:00Z">
              <w:r>
                <w:rPr>
                  <w:rFonts w:ascii="Calibri" w:hAnsi="Calibri" w:cs="Calibri"/>
                  <w:color w:val="000000"/>
                  <w:sz w:val="16"/>
                  <w:szCs w:val="16"/>
                </w:rPr>
                <w:t>0.921</w:t>
              </w:r>
            </w:ins>
          </w:p>
        </w:tc>
        <w:tc>
          <w:tcPr>
            <w:tcW w:w="453" w:type="dxa"/>
            <w:tcBorders>
              <w:left w:val="single" w:sz="4" w:space="0" w:color="auto"/>
            </w:tcBorders>
            <w:vAlign w:val="center"/>
          </w:tcPr>
          <w:p w14:paraId="18D453BB" w14:textId="4E6B894D" w:rsidR="00494D04" w:rsidRPr="007E0F91" w:rsidRDefault="00494D04" w:rsidP="00494D04">
            <w:pPr>
              <w:jc w:val="center"/>
              <w:rPr>
                <w:ins w:id="23664" w:author="Στάθης Καπ" w:date="2023-03-09T06:37:00Z"/>
                <w:sz w:val="16"/>
                <w:szCs w:val="16"/>
              </w:rPr>
            </w:pPr>
            <w:ins w:id="23665" w:author="Στάθης Καπ" w:date="2023-03-09T07:14:00Z">
              <w:r>
                <w:rPr>
                  <w:rFonts w:ascii="Calibri" w:hAnsi="Calibri" w:cs="Calibri"/>
                  <w:color w:val="000000"/>
                  <w:sz w:val="16"/>
                  <w:szCs w:val="16"/>
                </w:rPr>
                <w:t>846</w:t>
              </w:r>
            </w:ins>
          </w:p>
        </w:tc>
        <w:tc>
          <w:tcPr>
            <w:tcW w:w="454" w:type="dxa"/>
            <w:vAlign w:val="center"/>
          </w:tcPr>
          <w:p w14:paraId="249CDA1E" w14:textId="405E98F3" w:rsidR="00494D04" w:rsidRPr="007E0F91" w:rsidRDefault="00494D04" w:rsidP="00494D04">
            <w:pPr>
              <w:jc w:val="center"/>
              <w:rPr>
                <w:ins w:id="23666" w:author="Στάθης Καπ" w:date="2023-03-09T06:37:00Z"/>
                <w:sz w:val="16"/>
                <w:szCs w:val="16"/>
              </w:rPr>
            </w:pPr>
            <w:ins w:id="23667" w:author="Στάθης Καπ" w:date="2023-03-09T07:14:00Z">
              <w:r>
                <w:rPr>
                  <w:rFonts w:ascii="Calibri" w:hAnsi="Calibri" w:cs="Calibri"/>
                  <w:color w:val="000000"/>
                  <w:sz w:val="16"/>
                  <w:szCs w:val="16"/>
                </w:rPr>
                <w:t>4.73</w:t>
              </w:r>
            </w:ins>
          </w:p>
        </w:tc>
        <w:tc>
          <w:tcPr>
            <w:tcW w:w="454" w:type="dxa"/>
            <w:vAlign w:val="center"/>
          </w:tcPr>
          <w:p w14:paraId="306878AE" w14:textId="134D4AEE" w:rsidR="00494D04" w:rsidRPr="007E0F91" w:rsidRDefault="00494D04" w:rsidP="00494D04">
            <w:pPr>
              <w:jc w:val="center"/>
              <w:rPr>
                <w:ins w:id="23668" w:author="Στάθης Καπ" w:date="2023-03-09T06:37:00Z"/>
                <w:sz w:val="16"/>
                <w:szCs w:val="16"/>
              </w:rPr>
            </w:pPr>
            <w:ins w:id="23669" w:author="Στάθης Καπ" w:date="2023-03-09T07:14:00Z">
              <w:r>
                <w:rPr>
                  <w:rFonts w:ascii="Calibri" w:hAnsi="Calibri" w:cs="Calibri"/>
                  <w:color w:val="000000"/>
                  <w:sz w:val="16"/>
                  <w:szCs w:val="16"/>
                </w:rPr>
                <w:t>0.335</w:t>
              </w:r>
            </w:ins>
          </w:p>
        </w:tc>
        <w:tc>
          <w:tcPr>
            <w:tcW w:w="457" w:type="dxa"/>
            <w:tcBorders>
              <w:right w:val="single" w:sz="4" w:space="0" w:color="auto"/>
            </w:tcBorders>
            <w:vAlign w:val="center"/>
          </w:tcPr>
          <w:p w14:paraId="32EA8580" w14:textId="17403C91" w:rsidR="00494D04" w:rsidRPr="007E0F91" w:rsidRDefault="00494D04" w:rsidP="00494D04">
            <w:pPr>
              <w:jc w:val="center"/>
              <w:rPr>
                <w:ins w:id="23670" w:author="Στάθης Καπ" w:date="2023-03-09T06:37:00Z"/>
                <w:sz w:val="16"/>
                <w:szCs w:val="16"/>
              </w:rPr>
            </w:pPr>
            <w:ins w:id="23671" w:author="Στάθης Καπ" w:date="2023-03-09T07:14:00Z">
              <w:r>
                <w:rPr>
                  <w:rFonts w:ascii="Calibri" w:hAnsi="Calibri" w:cs="Calibri"/>
                  <w:color w:val="000000"/>
                  <w:sz w:val="16"/>
                  <w:szCs w:val="16"/>
                </w:rPr>
                <w:t>63.63</w:t>
              </w:r>
            </w:ins>
          </w:p>
        </w:tc>
        <w:tc>
          <w:tcPr>
            <w:tcW w:w="453" w:type="dxa"/>
            <w:tcBorders>
              <w:left w:val="single" w:sz="4" w:space="0" w:color="auto"/>
            </w:tcBorders>
            <w:vAlign w:val="center"/>
          </w:tcPr>
          <w:p w14:paraId="6A10549E" w14:textId="082A533C" w:rsidR="00494D04" w:rsidRPr="007E0F91" w:rsidRDefault="00494D04" w:rsidP="00494D04">
            <w:pPr>
              <w:jc w:val="center"/>
              <w:rPr>
                <w:ins w:id="23672" w:author="Στάθης Καπ" w:date="2023-03-09T06:37:00Z"/>
                <w:sz w:val="16"/>
                <w:szCs w:val="16"/>
              </w:rPr>
            </w:pPr>
            <w:ins w:id="23673" w:author="Στάθης Καπ" w:date="2023-03-09T07:14:00Z">
              <w:r>
                <w:rPr>
                  <w:rFonts w:ascii="Calibri" w:hAnsi="Calibri" w:cs="Calibri"/>
                  <w:color w:val="000000"/>
                  <w:sz w:val="16"/>
                  <w:szCs w:val="16"/>
                </w:rPr>
                <w:t>755</w:t>
              </w:r>
            </w:ins>
          </w:p>
        </w:tc>
        <w:tc>
          <w:tcPr>
            <w:tcW w:w="454" w:type="dxa"/>
            <w:vAlign w:val="center"/>
          </w:tcPr>
          <w:p w14:paraId="0F8B186E" w14:textId="413C3608" w:rsidR="00494D04" w:rsidRPr="007E0F91" w:rsidRDefault="00494D04" w:rsidP="00494D04">
            <w:pPr>
              <w:jc w:val="center"/>
              <w:rPr>
                <w:ins w:id="23674" w:author="Στάθης Καπ" w:date="2023-03-09T06:37:00Z"/>
                <w:sz w:val="16"/>
                <w:szCs w:val="16"/>
              </w:rPr>
            </w:pPr>
            <w:ins w:id="23675" w:author="Στάθης Καπ" w:date="2023-03-09T07:14:00Z">
              <w:r>
                <w:rPr>
                  <w:rFonts w:ascii="Calibri" w:hAnsi="Calibri" w:cs="Calibri"/>
                  <w:color w:val="000000"/>
                  <w:sz w:val="16"/>
                  <w:szCs w:val="16"/>
                </w:rPr>
                <w:t>14.98</w:t>
              </w:r>
            </w:ins>
          </w:p>
        </w:tc>
        <w:tc>
          <w:tcPr>
            <w:tcW w:w="454" w:type="dxa"/>
            <w:vAlign w:val="center"/>
          </w:tcPr>
          <w:p w14:paraId="6634DE12" w14:textId="7A167FBB" w:rsidR="00494D04" w:rsidRPr="007E0F91" w:rsidRDefault="00494D04" w:rsidP="00494D04">
            <w:pPr>
              <w:jc w:val="center"/>
              <w:rPr>
                <w:ins w:id="23676" w:author="Στάθης Καπ" w:date="2023-03-09T06:37:00Z"/>
                <w:sz w:val="16"/>
                <w:szCs w:val="16"/>
              </w:rPr>
            </w:pPr>
            <w:ins w:id="23677" w:author="Στάθης Καπ" w:date="2023-03-09T07:14:00Z">
              <w:r>
                <w:rPr>
                  <w:rFonts w:ascii="Calibri" w:hAnsi="Calibri" w:cs="Calibri"/>
                  <w:color w:val="000000"/>
                  <w:sz w:val="16"/>
                  <w:szCs w:val="16"/>
                </w:rPr>
                <w:t>0.357</w:t>
              </w:r>
            </w:ins>
          </w:p>
        </w:tc>
        <w:tc>
          <w:tcPr>
            <w:tcW w:w="454" w:type="dxa"/>
            <w:tcBorders>
              <w:right w:val="single" w:sz="4" w:space="0" w:color="auto"/>
            </w:tcBorders>
            <w:vAlign w:val="center"/>
          </w:tcPr>
          <w:p w14:paraId="15383587" w14:textId="4C2F168E" w:rsidR="00494D04" w:rsidRPr="007E0F91" w:rsidRDefault="00494D04" w:rsidP="00494D04">
            <w:pPr>
              <w:jc w:val="center"/>
              <w:rPr>
                <w:ins w:id="23678" w:author="Στάθης Καπ" w:date="2023-03-09T06:37:00Z"/>
                <w:sz w:val="16"/>
                <w:szCs w:val="16"/>
              </w:rPr>
            </w:pPr>
            <w:ins w:id="23679" w:author="Στάθης Καπ" w:date="2023-03-09T07:14:00Z">
              <w:r>
                <w:rPr>
                  <w:rFonts w:ascii="Calibri" w:hAnsi="Calibri" w:cs="Calibri"/>
                  <w:color w:val="000000"/>
                  <w:sz w:val="16"/>
                  <w:szCs w:val="16"/>
                </w:rPr>
                <w:t>61.24</w:t>
              </w:r>
            </w:ins>
          </w:p>
        </w:tc>
        <w:tc>
          <w:tcPr>
            <w:tcW w:w="453" w:type="dxa"/>
            <w:tcBorders>
              <w:left w:val="single" w:sz="4" w:space="0" w:color="auto"/>
            </w:tcBorders>
            <w:vAlign w:val="center"/>
          </w:tcPr>
          <w:p w14:paraId="286A3F7B" w14:textId="0423FB58" w:rsidR="00494D04" w:rsidRPr="007E0F91" w:rsidRDefault="00494D04" w:rsidP="00494D04">
            <w:pPr>
              <w:jc w:val="center"/>
              <w:rPr>
                <w:ins w:id="23680" w:author="Στάθης Καπ" w:date="2023-03-09T06:37:00Z"/>
                <w:sz w:val="16"/>
                <w:szCs w:val="16"/>
              </w:rPr>
            </w:pPr>
            <w:ins w:id="23681" w:author="Στάθης Καπ" w:date="2023-03-09T07:14:00Z">
              <w:r>
                <w:rPr>
                  <w:rFonts w:ascii="Calibri" w:hAnsi="Calibri" w:cs="Calibri"/>
                  <w:color w:val="000000"/>
                  <w:sz w:val="16"/>
                  <w:szCs w:val="16"/>
                </w:rPr>
                <w:t>760</w:t>
              </w:r>
            </w:ins>
          </w:p>
        </w:tc>
        <w:tc>
          <w:tcPr>
            <w:tcW w:w="454" w:type="dxa"/>
            <w:vAlign w:val="center"/>
          </w:tcPr>
          <w:p w14:paraId="0F121772" w14:textId="61BDA5F6" w:rsidR="00494D04" w:rsidRPr="007E0F91" w:rsidRDefault="00494D04" w:rsidP="00494D04">
            <w:pPr>
              <w:jc w:val="center"/>
              <w:rPr>
                <w:ins w:id="23682" w:author="Στάθης Καπ" w:date="2023-03-09T06:37:00Z"/>
                <w:sz w:val="16"/>
                <w:szCs w:val="16"/>
              </w:rPr>
            </w:pPr>
            <w:ins w:id="23683" w:author="Στάθης Καπ" w:date="2023-03-09T07:14:00Z">
              <w:r>
                <w:rPr>
                  <w:rFonts w:ascii="Calibri" w:hAnsi="Calibri" w:cs="Calibri"/>
                  <w:color w:val="000000"/>
                  <w:sz w:val="16"/>
                  <w:szCs w:val="16"/>
                </w:rPr>
                <w:t>14.41</w:t>
              </w:r>
            </w:ins>
          </w:p>
        </w:tc>
        <w:tc>
          <w:tcPr>
            <w:tcW w:w="454" w:type="dxa"/>
            <w:vAlign w:val="center"/>
          </w:tcPr>
          <w:p w14:paraId="441A2803" w14:textId="3D559944" w:rsidR="00494D04" w:rsidRPr="007E0F91" w:rsidRDefault="00494D04" w:rsidP="00494D04">
            <w:pPr>
              <w:jc w:val="center"/>
              <w:rPr>
                <w:ins w:id="23684" w:author="Στάθης Καπ" w:date="2023-03-09T06:37:00Z"/>
                <w:sz w:val="16"/>
                <w:szCs w:val="16"/>
              </w:rPr>
            </w:pPr>
            <w:ins w:id="23685" w:author="Στάθης Καπ" w:date="2023-03-09T07:14:00Z">
              <w:r>
                <w:rPr>
                  <w:rFonts w:ascii="Calibri" w:hAnsi="Calibri" w:cs="Calibri"/>
                  <w:color w:val="000000"/>
                  <w:sz w:val="16"/>
                  <w:szCs w:val="16"/>
                </w:rPr>
                <w:t>0.349</w:t>
              </w:r>
            </w:ins>
          </w:p>
        </w:tc>
        <w:tc>
          <w:tcPr>
            <w:tcW w:w="461" w:type="dxa"/>
            <w:tcBorders>
              <w:right w:val="single" w:sz="4" w:space="0" w:color="auto"/>
            </w:tcBorders>
            <w:vAlign w:val="center"/>
          </w:tcPr>
          <w:p w14:paraId="3A7DCC63" w14:textId="17E59581" w:rsidR="00494D04" w:rsidRPr="007E0F91" w:rsidRDefault="00494D04" w:rsidP="00494D04">
            <w:pPr>
              <w:jc w:val="center"/>
              <w:rPr>
                <w:ins w:id="23686" w:author="Στάθης Καπ" w:date="2023-03-09T06:37:00Z"/>
                <w:sz w:val="16"/>
                <w:szCs w:val="16"/>
              </w:rPr>
            </w:pPr>
            <w:ins w:id="23687" w:author="Στάθης Καπ" w:date="2023-03-09T07:14:00Z">
              <w:r>
                <w:rPr>
                  <w:rFonts w:ascii="Calibri" w:hAnsi="Calibri" w:cs="Calibri"/>
                  <w:color w:val="000000"/>
                  <w:sz w:val="16"/>
                  <w:szCs w:val="16"/>
                </w:rPr>
                <w:t>62.11</w:t>
              </w:r>
            </w:ins>
          </w:p>
        </w:tc>
      </w:tr>
      <w:tr w:rsidR="00494D04" w14:paraId="7ECE27B0" w14:textId="77777777" w:rsidTr="009861B1">
        <w:trPr>
          <w:trHeight w:val="170"/>
          <w:jc w:val="center"/>
          <w:ins w:id="2368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10B4A35" w14:textId="77777777" w:rsidR="00494D04" w:rsidRPr="007E0F91" w:rsidRDefault="00494D04" w:rsidP="00494D04">
            <w:pPr>
              <w:jc w:val="center"/>
              <w:rPr>
                <w:ins w:id="23689" w:author="Στάθης Καπ" w:date="2023-03-09T06:37:00Z"/>
                <w:sz w:val="16"/>
                <w:szCs w:val="16"/>
              </w:rPr>
            </w:pPr>
            <w:ins w:id="23690" w:author="Στάθης Καπ" w:date="2023-03-09T06:37:00Z">
              <w:r w:rsidRPr="009861B1">
                <w:rPr>
                  <w:rFonts w:ascii="Calibri" w:hAnsi="Calibri" w:cs="Calibri"/>
                  <w:color w:val="000000"/>
                  <w:sz w:val="16"/>
                  <w:szCs w:val="16"/>
                </w:rPr>
                <w:t>r109</w:t>
              </w:r>
            </w:ins>
          </w:p>
        </w:tc>
        <w:tc>
          <w:tcPr>
            <w:tcW w:w="565" w:type="dxa"/>
            <w:tcBorders>
              <w:left w:val="single" w:sz="4" w:space="0" w:color="auto"/>
            </w:tcBorders>
            <w:vAlign w:val="center"/>
          </w:tcPr>
          <w:p w14:paraId="792A9D21" w14:textId="26C202AA" w:rsidR="00494D04" w:rsidRPr="007E0F91" w:rsidRDefault="00494D04" w:rsidP="00494D04">
            <w:pPr>
              <w:jc w:val="center"/>
              <w:rPr>
                <w:ins w:id="23691" w:author="Στάθης Καπ" w:date="2023-03-09T06:37:00Z"/>
                <w:sz w:val="16"/>
                <w:szCs w:val="16"/>
              </w:rPr>
            </w:pPr>
            <w:ins w:id="23692" w:author="Στάθης Καπ" w:date="2023-03-09T07:14:00Z">
              <w:r>
                <w:rPr>
                  <w:rFonts w:ascii="Calibri" w:hAnsi="Calibri" w:cs="Calibri"/>
                  <w:color w:val="000000"/>
                  <w:sz w:val="16"/>
                  <w:szCs w:val="16"/>
                </w:rPr>
                <w:t>885</w:t>
              </w:r>
            </w:ins>
          </w:p>
        </w:tc>
        <w:tc>
          <w:tcPr>
            <w:tcW w:w="679" w:type="dxa"/>
            <w:tcBorders>
              <w:right w:val="single" w:sz="4" w:space="0" w:color="auto"/>
            </w:tcBorders>
            <w:vAlign w:val="center"/>
          </w:tcPr>
          <w:p w14:paraId="72DAFEEF" w14:textId="4CABC0BC" w:rsidR="00494D04" w:rsidRPr="007E0F91" w:rsidRDefault="00494D04" w:rsidP="00494D04">
            <w:pPr>
              <w:jc w:val="center"/>
              <w:rPr>
                <w:ins w:id="23693" w:author="Στάθης Καπ" w:date="2023-03-09T06:37:00Z"/>
                <w:sz w:val="16"/>
                <w:szCs w:val="16"/>
              </w:rPr>
            </w:pPr>
            <w:ins w:id="23694" w:author="Στάθης Καπ" w:date="2023-03-09T07:14:00Z">
              <w:r>
                <w:rPr>
                  <w:rFonts w:ascii="Calibri" w:hAnsi="Calibri" w:cs="Calibri"/>
                  <w:color w:val="000000"/>
                  <w:sz w:val="16"/>
                  <w:szCs w:val="16"/>
                </w:rPr>
                <w:t>866</w:t>
              </w:r>
            </w:ins>
          </w:p>
        </w:tc>
        <w:tc>
          <w:tcPr>
            <w:tcW w:w="453" w:type="dxa"/>
            <w:tcBorders>
              <w:left w:val="single" w:sz="4" w:space="0" w:color="auto"/>
            </w:tcBorders>
            <w:vAlign w:val="center"/>
          </w:tcPr>
          <w:p w14:paraId="56731215" w14:textId="4D3DD7FE" w:rsidR="00494D04" w:rsidRPr="007E0F91" w:rsidRDefault="00494D04" w:rsidP="00494D04">
            <w:pPr>
              <w:jc w:val="center"/>
              <w:rPr>
                <w:ins w:id="23695" w:author="Στάθης Καπ" w:date="2023-03-09T06:37:00Z"/>
                <w:sz w:val="16"/>
                <w:szCs w:val="16"/>
              </w:rPr>
            </w:pPr>
            <w:ins w:id="23696" w:author="Στάθης Καπ" w:date="2023-03-09T07:14:00Z">
              <w:r>
                <w:rPr>
                  <w:rFonts w:ascii="Calibri" w:hAnsi="Calibri" w:cs="Calibri"/>
                  <w:color w:val="000000"/>
                  <w:sz w:val="16"/>
                  <w:szCs w:val="16"/>
                </w:rPr>
                <w:t>785</w:t>
              </w:r>
            </w:ins>
          </w:p>
        </w:tc>
        <w:tc>
          <w:tcPr>
            <w:tcW w:w="708" w:type="dxa"/>
            <w:vAlign w:val="center"/>
          </w:tcPr>
          <w:p w14:paraId="178981D4" w14:textId="43106A23" w:rsidR="00494D04" w:rsidRPr="007E0F91" w:rsidRDefault="00494D04" w:rsidP="00494D04">
            <w:pPr>
              <w:jc w:val="center"/>
              <w:rPr>
                <w:ins w:id="23697" w:author="Στάθης Καπ" w:date="2023-03-09T06:37:00Z"/>
                <w:sz w:val="16"/>
                <w:szCs w:val="16"/>
              </w:rPr>
            </w:pPr>
            <w:ins w:id="23698" w:author="Στάθης Καπ" w:date="2023-03-09T07:14:00Z">
              <w:r>
                <w:rPr>
                  <w:rFonts w:ascii="Calibri" w:hAnsi="Calibri" w:cs="Calibri"/>
                  <w:color w:val="000000"/>
                  <w:sz w:val="16"/>
                  <w:szCs w:val="16"/>
                </w:rPr>
                <w:t>11.3</w:t>
              </w:r>
            </w:ins>
          </w:p>
        </w:tc>
        <w:tc>
          <w:tcPr>
            <w:tcW w:w="652" w:type="dxa"/>
            <w:tcBorders>
              <w:right w:val="single" w:sz="4" w:space="0" w:color="auto"/>
            </w:tcBorders>
            <w:vAlign w:val="center"/>
          </w:tcPr>
          <w:p w14:paraId="11465F76" w14:textId="7B5057EE" w:rsidR="00494D04" w:rsidRPr="007E0F91" w:rsidRDefault="00494D04" w:rsidP="00494D04">
            <w:pPr>
              <w:jc w:val="center"/>
              <w:rPr>
                <w:ins w:id="23699" w:author="Στάθης Καπ" w:date="2023-03-09T06:37:00Z"/>
                <w:sz w:val="16"/>
                <w:szCs w:val="16"/>
              </w:rPr>
            </w:pPr>
            <w:ins w:id="23700" w:author="Στάθης Καπ" w:date="2023-03-09T07:14:00Z">
              <w:r>
                <w:rPr>
                  <w:rFonts w:ascii="Calibri" w:hAnsi="Calibri" w:cs="Calibri"/>
                  <w:color w:val="000000"/>
                  <w:sz w:val="16"/>
                  <w:szCs w:val="16"/>
                </w:rPr>
                <w:t>0.688</w:t>
              </w:r>
            </w:ins>
          </w:p>
        </w:tc>
        <w:tc>
          <w:tcPr>
            <w:tcW w:w="453" w:type="dxa"/>
            <w:tcBorders>
              <w:left w:val="single" w:sz="4" w:space="0" w:color="auto"/>
            </w:tcBorders>
            <w:vAlign w:val="center"/>
          </w:tcPr>
          <w:p w14:paraId="53C8E33E" w14:textId="3D967C94" w:rsidR="00494D04" w:rsidRPr="007E0F91" w:rsidRDefault="00494D04" w:rsidP="00494D04">
            <w:pPr>
              <w:jc w:val="center"/>
              <w:rPr>
                <w:ins w:id="23701" w:author="Στάθης Καπ" w:date="2023-03-09T06:37:00Z"/>
                <w:sz w:val="16"/>
                <w:szCs w:val="16"/>
              </w:rPr>
            </w:pPr>
            <w:ins w:id="23702" w:author="Στάθης Καπ" w:date="2023-03-09T07:14:00Z">
              <w:r>
                <w:rPr>
                  <w:rFonts w:ascii="Calibri" w:hAnsi="Calibri" w:cs="Calibri"/>
                  <w:color w:val="000000"/>
                  <w:sz w:val="16"/>
                  <w:szCs w:val="16"/>
                </w:rPr>
                <w:t>747</w:t>
              </w:r>
            </w:ins>
          </w:p>
        </w:tc>
        <w:tc>
          <w:tcPr>
            <w:tcW w:w="454" w:type="dxa"/>
            <w:vAlign w:val="center"/>
          </w:tcPr>
          <w:p w14:paraId="5CC2B643" w14:textId="21841F87" w:rsidR="00494D04" w:rsidRPr="007E0F91" w:rsidRDefault="00494D04" w:rsidP="00494D04">
            <w:pPr>
              <w:jc w:val="center"/>
              <w:rPr>
                <w:ins w:id="23703" w:author="Στάθης Καπ" w:date="2023-03-09T06:37:00Z"/>
                <w:sz w:val="16"/>
                <w:szCs w:val="16"/>
              </w:rPr>
            </w:pPr>
            <w:ins w:id="23704" w:author="Στάθης Καπ" w:date="2023-03-09T07:14:00Z">
              <w:r>
                <w:rPr>
                  <w:rFonts w:ascii="Calibri" w:hAnsi="Calibri" w:cs="Calibri"/>
                  <w:color w:val="000000"/>
                  <w:sz w:val="16"/>
                  <w:szCs w:val="16"/>
                </w:rPr>
                <w:t>4.84</w:t>
              </w:r>
            </w:ins>
          </w:p>
        </w:tc>
        <w:tc>
          <w:tcPr>
            <w:tcW w:w="454" w:type="dxa"/>
            <w:vAlign w:val="center"/>
          </w:tcPr>
          <w:p w14:paraId="34D70208" w14:textId="586351F5" w:rsidR="00494D04" w:rsidRPr="007E0F91" w:rsidRDefault="00494D04" w:rsidP="00494D04">
            <w:pPr>
              <w:jc w:val="center"/>
              <w:rPr>
                <w:ins w:id="23705" w:author="Στάθης Καπ" w:date="2023-03-09T06:37:00Z"/>
                <w:sz w:val="16"/>
                <w:szCs w:val="16"/>
              </w:rPr>
            </w:pPr>
            <w:ins w:id="23706" w:author="Στάθης Καπ" w:date="2023-03-09T07:14:00Z">
              <w:r>
                <w:rPr>
                  <w:rFonts w:ascii="Calibri" w:hAnsi="Calibri" w:cs="Calibri"/>
                  <w:color w:val="000000"/>
                  <w:sz w:val="16"/>
                  <w:szCs w:val="16"/>
                </w:rPr>
                <w:t>0.377</w:t>
              </w:r>
            </w:ins>
          </w:p>
        </w:tc>
        <w:tc>
          <w:tcPr>
            <w:tcW w:w="457" w:type="dxa"/>
            <w:tcBorders>
              <w:right w:val="single" w:sz="4" w:space="0" w:color="auto"/>
            </w:tcBorders>
            <w:vAlign w:val="center"/>
          </w:tcPr>
          <w:p w14:paraId="3775B0A4" w14:textId="754C1272" w:rsidR="00494D04" w:rsidRPr="007E0F91" w:rsidRDefault="00494D04" w:rsidP="00494D04">
            <w:pPr>
              <w:jc w:val="center"/>
              <w:rPr>
                <w:ins w:id="23707" w:author="Στάθης Καπ" w:date="2023-03-09T06:37:00Z"/>
                <w:sz w:val="16"/>
                <w:szCs w:val="16"/>
              </w:rPr>
            </w:pPr>
            <w:ins w:id="23708" w:author="Στάθης Καπ" w:date="2023-03-09T07:14:00Z">
              <w:r>
                <w:rPr>
                  <w:rFonts w:ascii="Calibri" w:hAnsi="Calibri" w:cs="Calibri"/>
                  <w:color w:val="000000"/>
                  <w:sz w:val="16"/>
                  <w:szCs w:val="16"/>
                </w:rPr>
                <w:t>45.2</w:t>
              </w:r>
            </w:ins>
          </w:p>
        </w:tc>
        <w:tc>
          <w:tcPr>
            <w:tcW w:w="453" w:type="dxa"/>
            <w:tcBorders>
              <w:left w:val="single" w:sz="4" w:space="0" w:color="auto"/>
            </w:tcBorders>
            <w:vAlign w:val="center"/>
          </w:tcPr>
          <w:p w14:paraId="39066536" w14:textId="1AB3137A" w:rsidR="00494D04" w:rsidRPr="007E0F91" w:rsidRDefault="00494D04" w:rsidP="00494D04">
            <w:pPr>
              <w:jc w:val="center"/>
              <w:rPr>
                <w:ins w:id="23709" w:author="Στάθης Καπ" w:date="2023-03-09T06:37:00Z"/>
                <w:sz w:val="16"/>
                <w:szCs w:val="16"/>
              </w:rPr>
            </w:pPr>
            <w:ins w:id="23710" w:author="Στάθης Καπ" w:date="2023-03-09T07:14:00Z">
              <w:r>
                <w:rPr>
                  <w:rFonts w:ascii="Calibri" w:hAnsi="Calibri" w:cs="Calibri"/>
                  <w:color w:val="000000"/>
                  <w:sz w:val="16"/>
                  <w:szCs w:val="16"/>
                </w:rPr>
                <w:t>691</w:t>
              </w:r>
            </w:ins>
          </w:p>
        </w:tc>
        <w:tc>
          <w:tcPr>
            <w:tcW w:w="454" w:type="dxa"/>
            <w:vAlign w:val="center"/>
          </w:tcPr>
          <w:p w14:paraId="45659618" w14:textId="6A8E4F68" w:rsidR="00494D04" w:rsidRPr="007E0F91" w:rsidRDefault="00494D04" w:rsidP="00494D04">
            <w:pPr>
              <w:jc w:val="center"/>
              <w:rPr>
                <w:ins w:id="23711" w:author="Στάθης Καπ" w:date="2023-03-09T06:37:00Z"/>
                <w:sz w:val="16"/>
                <w:szCs w:val="16"/>
              </w:rPr>
            </w:pPr>
            <w:ins w:id="23712" w:author="Στάθης Καπ" w:date="2023-03-09T07:14:00Z">
              <w:r>
                <w:rPr>
                  <w:rFonts w:ascii="Calibri" w:hAnsi="Calibri" w:cs="Calibri"/>
                  <w:color w:val="000000"/>
                  <w:sz w:val="16"/>
                  <w:szCs w:val="16"/>
                </w:rPr>
                <w:t>11.97</w:t>
              </w:r>
            </w:ins>
          </w:p>
        </w:tc>
        <w:tc>
          <w:tcPr>
            <w:tcW w:w="454" w:type="dxa"/>
            <w:vAlign w:val="center"/>
          </w:tcPr>
          <w:p w14:paraId="653BE983" w14:textId="5C12909E" w:rsidR="00494D04" w:rsidRPr="007E0F91" w:rsidRDefault="00494D04" w:rsidP="00494D04">
            <w:pPr>
              <w:jc w:val="center"/>
              <w:rPr>
                <w:ins w:id="23713" w:author="Στάθης Καπ" w:date="2023-03-09T06:37:00Z"/>
                <w:sz w:val="16"/>
                <w:szCs w:val="16"/>
              </w:rPr>
            </w:pPr>
            <w:ins w:id="23714" w:author="Στάθης Καπ" w:date="2023-03-09T07:14:00Z">
              <w:r>
                <w:rPr>
                  <w:rFonts w:ascii="Calibri" w:hAnsi="Calibri" w:cs="Calibri"/>
                  <w:color w:val="000000"/>
                  <w:sz w:val="16"/>
                  <w:szCs w:val="16"/>
                </w:rPr>
                <w:t>0.296</w:t>
              </w:r>
            </w:ins>
          </w:p>
        </w:tc>
        <w:tc>
          <w:tcPr>
            <w:tcW w:w="454" w:type="dxa"/>
            <w:tcBorders>
              <w:right w:val="single" w:sz="4" w:space="0" w:color="auto"/>
            </w:tcBorders>
            <w:vAlign w:val="center"/>
          </w:tcPr>
          <w:p w14:paraId="467A3BC7" w14:textId="4F42DB22" w:rsidR="00494D04" w:rsidRPr="007E0F91" w:rsidRDefault="00494D04" w:rsidP="00494D04">
            <w:pPr>
              <w:jc w:val="center"/>
              <w:rPr>
                <w:ins w:id="23715" w:author="Στάθης Καπ" w:date="2023-03-09T06:37:00Z"/>
                <w:sz w:val="16"/>
                <w:szCs w:val="16"/>
              </w:rPr>
            </w:pPr>
            <w:ins w:id="23716" w:author="Στάθης Καπ" w:date="2023-03-09T07:14:00Z">
              <w:r>
                <w:rPr>
                  <w:rFonts w:ascii="Calibri" w:hAnsi="Calibri" w:cs="Calibri"/>
                  <w:color w:val="000000"/>
                  <w:sz w:val="16"/>
                  <w:szCs w:val="16"/>
                </w:rPr>
                <w:t>56.98</w:t>
              </w:r>
            </w:ins>
          </w:p>
        </w:tc>
        <w:tc>
          <w:tcPr>
            <w:tcW w:w="453" w:type="dxa"/>
            <w:tcBorders>
              <w:left w:val="single" w:sz="4" w:space="0" w:color="auto"/>
            </w:tcBorders>
            <w:vAlign w:val="center"/>
          </w:tcPr>
          <w:p w14:paraId="5A541E6D" w14:textId="18081716" w:rsidR="00494D04" w:rsidRPr="007E0F91" w:rsidRDefault="00494D04" w:rsidP="00494D04">
            <w:pPr>
              <w:jc w:val="center"/>
              <w:rPr>
                <w:ins w:id="23717" w:author="Στάθης Καπ" w:date="2023-03-09T06:37:00Z"/>
                <w:sz w:val="16"/>
                <w:szCs w:val="16"/>
              </w:rPr>
            </w:pPr>
            <w:ins w:id="23718" w:author="Στάθης Καπ" w:date="2023-03-09T07:14:00Z">
              <w:r>
                <w:rPr>
                  <w:rFonts w:ascii="Calibri" w:hAnsi="Calibri" w:cs="Calibri"/>
                  <w:color w:val="000000"/>
                  <w:sz w:val="16"/>
                  <w:szCs w:val="16"/>
                </w:rPr>
                <w:t>700</w:t>
              </w:r>
            </w:ins>
          </w:p>
        </w:tc>
        <w:tc>
          <w:tcPr>
            <w:tcW w:w="454" w:type="dxa"/>
            <w:vAlign w:val="center"/>
          </w:tcPr>
          <w:p w14:paraId="68203355" w14:textId="514B51B0" w:rsidR="00494D04" w:rsidRPr="007E0F91" w:rsidRDefault="00494D04" w:rsidP="00494D04">
            <w:pPr>
              <w:jc w:val="center"/>
              <w:rPr>
                <w:ins w:id="23719" w:author="Στάθης Καπ" w:date="2023-03-09T06:37:00Z"/>
                <w:sz w:val="16"/>
                <w:szCs w:val="16"/>
              </w:rPr>
            </w:pPr>
            <w:ins w:id="23720" w:author="Στάθης Καπ" w:date="2023-03-09T07:14:00Z">
              <w:r>
                <w:rPr>
                  <w:rFonts w:ascii="Calibri" w:hAnsi="Calibri" w:cs="Calibri"/>
                  <w:color w:val="000000"/>
                  <w:sz w:val="16"/>
                  <w:szCs w:val="16"/>
                </w:rPr>
                <w:t>10.83</w:t>
              </w:r>
            </w:ins>
          </w:p>
        </w:tc>
        <w:tc>
          <w:tcPr>
            <w:tcW w:w="454" w:type="dxa"/>
            <w:vAlign w:val="center"/>
          </w:tcPr>
          <w:p w14:paraId="365E27C2" w14:textId="2723A53C" w:rsidR="00494D04" w:rsidRPr="007E0F91" w:rsidRDefault="00494D04" w:rsidP="00494D04">
            <w:pPr>
              <w:jc w:val="center"/>
              <w:rPr>
                <w:ins w:id="23721" w:author="Στάθης Καπ" w:date="2023-03-09T06:37:00Z"/>
                <w:sz w:val="16"/>
                <w:szCs w:val="16"/>
              </w:rPr>
            </w:pPr>
            <w:ins w:id="23722" w:author="Στάθης Καπ" w:date="2023-03-09T07:14:00Z">
              <w:r>
                <w:rPr>
                  <w:rFonts w:ascii="Calibri" w:hAnsi="Calibri" w:cs="Calibri"/>
                  <w:color w:val="000000"/>
                  <w:sz w:val="16"/>
                  <w:szCs w:val="16"/>
                </w:rPr>
                <w:t>0.662</w:t>
              </w:r>
            </w:ins>
          </w:p>
        </w:tc>
        <w:tc>
          <w:tcPr>
            <w:tcW w:w="461" w:type="dxa"/>
            <w:tcBorders>
              <w:right w:val="single" w:sz="4" w:space="0" w:color="auto"/>
            </w:tcBorders>
            <w:vAlign w:val="center"/>
          </w:tcPr>
          <w:p w14:paraId="55281C2F" w14:textId="1D86C86A" w:rsidR="00494D04" w:rsidRPr="007E0F91" w:rsidRDefault="00494D04" w:rsidP="00494D04">
            <w:pPr>
              <w:jc w:val="center"/>
              <w:rPr>
                <w:ins w:id="23723" w:author="Στάθης Καπ" w:date="2023-03-09T06:37:00Z"/>
                <w:sz w:val="16"/>
                <w:szCs w:val="16"/>
              </w:rPr>
            </w:pPr>
            <w:ins w:id="23724" w:author="Στάθης Καπ" w:date="2023-03-09T07:14:00Z">
              <w:r>
                <w:rPr>
                  <w:rFonts w:ascii="Calibri" w:hAnsi="Calibri" w:cs="Calibri"/>
                  <w:color w:val="000000"/>
                  <w:sz w:val="16"/>
                  <w:szCs w:val="16"/>
                </w:rPr>
                <w:t>3.78</w:t>
              </w:r>
            </w:ins>
          </w:p>
        </w:tc>
      </w:tr>
      <w:tr w:rsidR="00494D04" w14:paraId="41D0F815" w14:textId="77777777" w:rsidTr="009861B1">
        <w:trPr>
          <w:trHeight w:val="170"/>
          <w:jc w:val="center"/>
          <w:ins w:id="2372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5D58B5D" w14:textId="77777777" w:rsidR="00494D04" w:rsidRPr="007E0F91" w:rsidRDefault="00494D04" w:rsidP="00494D04">
            <w:pPr>
              <w:jc w:val="center"/>
              <w:rPr>
                <w:ins w:id="23726" w:author="Στάθης Καπ" w:date="2023-03-09T06:37:00Z"/>
                <w:sz w:val="16"/>
                <w:szCs w:val="16"/>
              </w:rPr>
            </w:pPr>
            <w:ins w:id="23727" w:author="Στάθης Καπ" w:date="2023-03-09T06:37:00Z">
              <w:r w:rsidRPr="009861B1">
                <w:rPr>
                  <w:rFonts w:ascii="Calibri" w:hAnsi="Calibri" w:cs="Calibri"/>
                  <w:color w:val="000000"/>
                  <w:sz w:val="16"/>
                  <w:szCs w:val="16"/>
                </w:rPr>
                <w:t>r110</w:t>
              </w:r>
            </w:ins>
          </w:p>
        </w:tc>
        <w:tc>
          <w:tcPr>
            <w:tcW w:w="565" w:type="dxa"/>
            <w:tcBorders>
              <w:left w:val="single" w:sz="4" w:space="0" w:color="auto"/>
            </w:tcBorders>
            <w:vAlign w:val="center"/>
          </w:tcPr>
          <w:p w14:paraId="2C505583" w14:textId="1C922E2F" w:rsidR="00494D04" w:rsidRPr="007E0F91" w:rsidRDefault="00494D04" w:rsidP="00494D04">
            <w:pPr>
              <w:jc w:val="center"/>
              <w:rPr>
                <w:ins w:id="23728" w:author="Στάθης Καπ" w:date="2023-03-09T06:37:00Z"/>
                <w:sz w:val="16"/>
                <w:szCs w:val="16"/>
              </w:rPr>
            </w:pPr>
            <w:ins w:id="23729" w:author="Στάθης Καπ" w:date="2023-03-09T07:14:00Z">
              <w:r>
                <w:rPr>
                  <w:rFonts w:ascii="Calibri" w:hAnsi="Calibri" w:cs="Calibri"/>
                  <w:color w:val="000000"/>
                  <w:sz w:val="16"/>
                  <w:szCs w:val="16"/>
                </w:rPr>
                <w:t>915</w:t>
              </w:r>
            </w:ins>
          </w:p>
        </w:tc>
        <w:tc>
          <w:tcPr>
            <w:tcW w:w="679" w:type="dxa"/>
            <w:tcBorders>
              <w:right w:val="single" w:sz="4" w:space="0" w:color="auto"/>
            </w:tcBorders>
            <w:vAlign w:val="center"/>
          </w:tcPr>
          <w:p w14:paraId="20ED5D8E" w14:textId="10152AAB" w:rsidR="00494D04" w:rsidRPr="007E0F91" w:rsidRDefault="00494D04" w:rsidP="00494D04">
            <w:pPr>
              <w:jc w:val="center"/>
              <w:rPr>
                <w:ins w:id="23730" w:author="Στάθης Καπ" w:date="2023-03-09T06:37:00Z"/>
                <w:sz w:val="16"/>
                <w:szCs w:val="16"/>
              </w:rPr>
            </w:pPr>
            <w:ins w:id="23731" w:author="Στάθης Καπ" w:date="2023-03-09T07:14:00Z">
              <w:r>
                <w:rPr>
                  <w:rFonts w:ascii="Calibri" w:hAnsi="Calibri" w:cs="Calibri"/>
                  <w:color w:val="000000"/>
                  <w:sz w:val="16"/>
                  <w:szCs w:val="16"/>
                </w:rPr>
                <w:t>870</w:t>
              </w:r>
            </w:ins>
          </w:p>
        </w:tc>
        <w:tc>
          <w:tcPr>
            <w:tcW w:w="453" w:type="dxa"/>
            <w:tcBorders>
              <w:left w:val="single" w:sz="4" w:space="0" w:color="auto"/>
            </w:tcBorders>
            <w:vAlign w:val="center"/>
          </w:tcPr>
          <w:p w14:paraId="4D2AD7B1" w14:textId="4071CFB3" w:rsidR="00494D04" w:rsidRPr="007E0F91" w:rsidRDefault="00494D04" w:rsidP="00494D04">
            <w:pPr>
              <w:jc w:val="center"/>
              <w:rPr>
                <w:ins w:id="23732" w:author="Στάθης Καπ" w:date="2023-03-09T06:37:00Z"/>
                <w:sz w:val="16"/>
                <w:szCs w:val="16"/>
              </w:rPr>
            </w:pPr>
            <w:ins w:id="23733" w:author="Στάθης Καπ" w:date="2023-03-09T07:14:00Z">
              <w:r>
                <w:rPr>
                  <w:rFonts w:ascii="Calibri" w:hAnsi="Calibri" w:cs="Calibri"/>
                  <w:color w:val="000000"/>
                  <w:sz w:val="16"/>
                  <w:szCs w:val="16"/>
                </w:rPr>
                <w:t>826</w:t>
              </w:r>
            </w:ins>
          </w:p>
        </w:tc>
        <w:tc>
          <w:tcPr>
            <w:tcW w:w="708" w:type="dxa"/>
            <w:vAlign w:val="center"/>
          </w:tcPr>
          <w:p w14:paraId="7FA18999" w14:textId="6DACC98A" w:rsidR="00494D04" w:rsidRPr="007E0F91" w:rsidRDefault="00494D04" w:rsidP="00494D04">
            <w:pPr>
              <w:jc w:val="center"/>
              <w:rPr>
                <w:ins w:id="23734" w:author="Στάθης Καπ" w:date="2023-03-09T06:37:00Z"/>
                <w:sz w:val="16"/>
                <w:szCs w:val="16"/>
              </w:rPr>
            </w:pPr>
            <w:ins w:id="23735" w:author="Στάθης Καπ" w:date="2023-03-09T07:14:00Z">
              <w:r>
                <w:rPr>
                  <w:rFonts w:ascii="Calibri" w:hAnsi="Calibri" w:cs="Calibri"/>
                  <w:color w:val="000000"/>
                  <w:sz w:val="16"/>
                  <w:szCs w:val="16"/>
                </w:rPr>
                <w:t>9.73</w:t>
              </w:r>
            </w:ins>
          </w:p>
        </w:tc>
        <w:tc>
          <w:tcPr>
            <w:tcW w:w="652" w:type="dxa"/>
            <w:tcBorders>
              <w:right w:val="single" w:sz="4" w:space="0" w:color="auto"/>
            </w:tcBorders>
            <w:vAlign w:val="center"/>
          </w:tcPr>
          <w:p w14:paraId="7328ACCA" w14:textId="198C43C0" w:rsidR="00494D04" w:rsidRPr="007E0F91" w:rsidRDefault="00494D04" w:rsidP="00494D04">
            <w:pPr>
              <w:jc w:val="center"/>
              <w:rPr>
                <w:ins w:id="23736" w:author="Στάθης Καπ" w:date="2023-03-09T06:37:00Z"/>
                <w:sz w:val="16"/>
                <w:szCs w:val="16"/>
              </w:rPr>
            </w:pPr>
            <w:ins w:id="23737" w:author="Στάθης Καπ" w:date="2023-03-09T07:14:00Z">
              <w:r>
                <w:rPr>
                  <w:rFonts w:ascii="Calibri" w:hAnsi="Calibri" w:cs="Calibri"/>
                  <w:color w:val="000000"/>
                  <w:sz w:val="16"/>
                  <w:szCs w:val="16"/>
                </w:rPr>
                <w:t>0.884</w:t>
              </w:r>
            </w:ins>
          </w:p>
        </w:tc>
        <w:tc>
          <w:tcPr>
            <w:tcW w:w="453" w:type="dxa"/>
            <w:tcBorders>
              <w:left w:val="single" w:sz="4" w:space="0" w:color="auto"/>
            </w:tcBorders>
            <w:vAlign w:val="center"/>
          </w:tcPr>
          <w:p w14:paraId="7A79A51C" w14:textId="3E3D8A01" w:rsidR="00494D04" w:rsidRPr="007E0F91" w:rsidRDefault="00494D04" w:rsidP="00494D04">
            <w:pPr>
              <w:jc w:val="center"/>
              <w:rPr>
                <w:ins w:id="23738" w:author="Στάθης Καπ" w:date="2023-03-09T06:37:00Z"/>
                <w:sz w:val="16"/>
                <w:szCs w:val="16"/>
              </w:rPr>
            </w:pPr>
            <w:ins w:id="23739" w:author="Στάθης Καπ" w:date="2023-03-09T07:14:00Z">
              <w:r>
                <w:rPr>
                  <w:rFonts w:ascii="Calibri" w:hAnsi="Calibri" w:cs="Calibri"/>
                  <w:color w:val="000000"/>
                  <w:sz w:val="16"/>
                  <w:szCs w:val="16"/>
                </w:rPr>
                <w:t>780</w:t>
              </w:r>
            </w:ins>
          </w:p>
        </w:tc>
        <w:tc>
          <w:tcPr>
            <w:tcW w:w="454" w:type="dxa"/>
            <w:vAlign w:val="center"/>
          </w:tcPr>
          <w:p w14:paraId="27C01A62" w14:textId="20DE4C9B" w:rsidR="00494D04" w:rsidRPr="007E0F91" w:rsidRDefault="00494D04" w:rsidP="00494D04">
            <w:pPr>
              <w:jc w:val="center"/>
              <w:rPr>
                <w:ins w:id="23740" w:author="Στάθης Καπ" w:date="2023-03-09T06:37:00Z"/>
                <w:sz w:val="16"/>
                <w:szCs w:val="16"/>
              </w:rPr>
            </w:pPr>
            <w:ins w:id="23741" w:author="Στάθης Καπ" w:date="2023-03-09T07:14:00Z">
              <w:r>
                <w:rPr>
                  <w:rFonts w:ascii="Calibri" w:hAnsi="Calibri" w:cs="Calibri"/>
                  <w:color w:val="000000"/>
                  <w:sz w:val="16"/>
                  <w:szCs w:val="16"/>
                </w:rPr>
                <w:t>5.57</w:t>
              </w:r>
            </w:ins>
          </w:p>
        </w:tc>
        <w:tc>
          <w:tcPr>
            <w:tcW w:w="454" w:type="dxa"/>
            <w:vAlign w:val="center"/>
          </w:tcPr>
          <w:p w14:paraId="0FC0FB25" w14:textId="712AA63A" w:rsidR="00494D04" w:rsidRPr="007E0F91" w:rsidRDefault="00494D04" w:rsidP="00494D04">
            <w:pPr>
              <w:jc w:val="center"/>
              <w:rPr>
                <w:ins w:id="23742" w:author="Στάθης Καπ" w:date="2023-03-09T06:37:00Z"/>
                <w:sz w:val="16"/>
                <w:szCs w:val="16"/>
              </w:rPr>
            </w:pPr>
            <w:ins w:id="23743" w:author="Στάθης Καπ" w:date="2023-03-09T07:14:00Z">
              <w:r>
                <w:rPr>
                  <w:rFonts w:ascii="Calibri" w:hAnsi="Calibri" w:cs="Calibri"/>
                  <w:color w:val="000000"/>
                  <w:sz w:val="16"/>
                  <w:szCs w:val="16"/>
                </w:rPr>
                <w:t>0.362</w:t>
              </w:r>
            </w:ins>
          </w:p>
        </w:tc>
        <w:tc>
          <w:tcPr>
            <w:tcW w:w="457" w:type="dxa"/>
            <w:tcBorders>
              <w:right w:val="single" w:sz="4" w:space="0" w:color="auto"/>
            </w:tcBorders>
            <w:vAlign w:val="center"/>
          </w:tcPr>
          <w:p w14:paraId="796F703D" w14:textId="0C37EE91" w:rsidR="00494D04" w:rsidRPr="007E0F91" w:rsidRDefault="00494D04" w:rsidP="00494D04">
            <w:pPr>
              <w:jc w:val="center"/>
              <w:rPr>
                <w:ins w:id="23744" w:author="Στάθης Καπ" w:date="2023-03-09T06:37:00Z"/>
                <w:sz w:val="16"/>
                <w:szCs w:val="16"/>
              </w:rPr>
            </w:pPr>
            <w:ins w:id="23745" w:author="Στάθης Καπ" w:date="2023-03-09T07:14:00Z">
              <w:r>
                <w:rPr>
                  <w:rFonts w:ascii="Calibri" w:hAnsi="Calibri" w:cs="Calibri"/>
                  <w:color w:val="000000"/>
                  <w:sz w:val="16"/>
                  <w:szCs w:val="16"/>
                </w:rPr>
                <w:t>59.05</w:t>
              </w:r>
            </w:ins>
          </w:p>
        </w:tc>
        <w:tc>
          <w:tcPr>
            <w:tcW w:w="453" w:type="dxa"/>
            <w:tcBorders>
              <w:left w:val="single" w:sz="4" w:space="0" w:color="auto"/>
            </w:tcBorders>
            <w:vAlign w:val="center"/>
          </w:tcPr>
          <w:p w14:paraId="4331BE09" w14:textId="09266B38" w:rsidR="00494D04" w:rsidRPr="007E0F91" w:rsidRDefault="00494D04" w:rsidP="00494D04">
            <w:pPr>
              <w:jc w:val="center"/>
              <w:rPr>
                <w:ins w:id="23746" w:author="Στάθης Καπ" w:date="2023-03-09T06:37:00Z"/>
                <w:sz w:val="16"/>
                <w:szCs w:val="16"/>
              </w:rPr>
            </w:pPr>
            <w:ins w:id="23747" w:author="Στάθης Καπ" w:date="2023-03-09T07:14:00Z">
              <w:r>
                <w:rPr>
                  <w:rFonts w:ascii="Calibri" w:hAnsi="Calibri" w:cs="Calibri"/>
                  <w:color w:val="000000"/>
                  <w:sz w:val="16"/>
                  <w:szCs w:val="16"/>
                </w:rPr>
                <w:t>717</w:t>
              </w:r>
            </w:ins>
          </w:p>
        </w:tc>
        <w:tc>
          <w:tcPr>
            <w:tcW w:w="454" w:type="dxa"/>
            <w:vAlign w:val="center"/>
          </w:tcPr>
          <w:p w14:paraId="66542C12" w14:textId="7765458F" w:rsidR="00494D04" w:rsidRPr="007E0F91" w:rsidRDefault="00494D04" w:rsidP="00494D04">
            <w:pPr>
              <w:jc w:val="center"/>
              <w:rPr>
                <w:ins w:id="23748" w:author="Στάθης Καπ" w:date="2023-03-09T06:37:00Z"/>
                <w:sz w:val="16"/>
                <w:szCs w:val="16"/>
              </w:rPr>
            </w:pPr>
            <w:ins w:id="23749" w:author="Στάθης Καπ" w:date="2023-03-09T07:14:00Z">
              <w:r>
                <w:rPr>
                  <w:rFonts w:ascii="Calibri" w:hAnsi="Calibri" w:cs="Calibri"/>
                  <w:color w:val="000000"/>
                  <w:sz w:val="16"/>
                  <w:szCs w:val="16"/>
                </w:rPr>
                <w:t>13.2</w:t>
              </w:r>
            </w:ins>
          </w:p>
        </w:tc>
        <w:tc>
          <w:tcPr>
            <w:tcW w:w="454" w:type="dxa"/>
            <w:vAlign w:val="center"/>
          </w:tcPr>
          <w:p w14:paraId="462B8F59" w14:textId="0CFE73B7" w:rsidR="00494D04" w:rsidRPr="007E0F91" w:rsidRDefault="00494D04" w:rsidP="00494D04">
            <w:pPr>
              <w:jc w:val="center"/>
              <w:rPr>
                <w:ins w:id="23750" w:author="Στάθης Καπ" w:date="2023-03-09T06:37:00Z"/>
                <w:sz w:val="16"/>
                <w:szCs w:val="16"/>
              </w:rPr>
            </w:pPr>
            <w:ins w:id="23751" w:author="Στάθης Καπ" w:date="2023-03-09T07:14:00Z">
              <w:r>
                <w:rPr>
                  <w:rFonts w:ascii="Calibri" w:hAnsi="Calibri" w:cs="Calibri"/>
                  <w:color w:val="000000"/>
                  <w:sz w:val="16"/>
                  <w:szCs w:val="16"/>
                </w:rPr>
                <w:t>0.621</w:t>
              </w:r>
            </w:ins>
          </w:p>
        </w:tc>
        <w:tc>
          <w:tcPr>
            <w:tcW w:w="454" w:type="dxa"/>
            <w:tcBorders>
              <w:right w:val="single" w:sz="4" w:space="0" w:color="auto"/>
            </w:tcBorders>
            <w:vAlign w:val="center"/>
          </w:tcPr>
          <w:p w14:paraId="102716E3" w14:textId="18A9F62C" w:rsidR="00494D04" w:rsidRPr="007E0F91" w:rsidRDefault="00494D04" w:rsidP="00494D04">
            <w:pPr>
              <w:jc w:val="center"/>
              <w:rPr>
                <w:ins w:id="23752" w:author="Στάθης Καπ" w:date="2023-03-09T06:37:00Z"/>
                <w:sz w:val="16"/>
                <w:szCs w:val="16"/>
              </w:rPr>
            </w:pPr>
            <w:ins w:id="23753" w:author="Στάθης Καπ" w:date="2023-03-09T07:14:00Z">
              <w:r>
                <w:rPr>
                  <w:rFonts w:ascii="Calibri" w:hAnsi="Calibri" w:cs="Calibri"/>
                  <w:color w:val="000000"/>
                  <w:sz w:val="16"/>
                  <w:szCs w:val="16"/>
                </w:rPr>
                <w:t>29.75</w:t>
              </w:r>
            </w:ins>
          </w:p>
        </w:tc>
        <w:tc>
          <w:tcPr>
            <w:tcW w:w="453" w:type="dxa"/>
            <w:tcBorders>
              <w:left w:val="single" w:sz="4" w:space="0" w:color="auto"/>
            </w:tcBorders>
            <w:vAlign w:val="center"/>
          </w:tcPr>
          <w:p w14:paraId="46A5B5DE" w14:textId="31D0D85E" w:rsidR="00494D04" w:rsidRPr="007E0F91" w:rsidRDefault="00494D04" w:rsidP="00494D04">
            <w:pPr>
              <w:jc w:val="center"/>
              <w:rPr>
                <w:ins w:id="23754" w:author="Στάθης Καπ" w:date="2023-03-09T06:37:00Z"/>
                <w:sz w:val="16"/>
                <w:szCs w:val="16"/>
              </w:rPr>
            </w:pPr>
            <w:ins w:id="23755" w:author="Στάθης Καπ" w:date="2023-03-09T07:14:00Z">
              <w:r>
                <w:rPr>
                  <w:rFonts w:ascii="Calibri" w:hAnsi="Calibri" w:cs="Calibri"/>
                  <w:color w:val="000000"/>
                  <w:sz w:val="16"/>
                  <w:szCs w:val="16"/>
                </w:rPr>
                <w:t>718</w:t>
              </w:r>
            </w:ins>
          </w:p>
        </w:tc>
        <w:tc>
          <w:tcPr>
            <w:tcW w:w="454" w:type="dxa"/>
            <w:vAlign w:val="center"/>
          </w:tcPr>
          <w:p w14:paraId="5E3ED05A" w14:textId="63833926" w:rsidR="00494D04" w:rsidRPr="007E0F91" w:rsidRDefault="00494D04" w:rsidP="00494D04">
            <w:pPr>
              <w:jc w:val="center"/>
              <w:rPr>
                <w:ins w:id="23756" w:author="Στάθης Καπ" w:date="2023-03-09T06:37:00Z"/>
                <w:sz w:val="16"/>
                <w:szCs w:val="16"/>
              </w:rPr>
            </w:pPr>
            <w:ins w:id="23757" w:author="Στάθης Καπ" w:date="2023-03-09T07:14:00Z">
              <w:r>
                <w:rPr>
                  <w:rFonts w:ascii="Calibri" w:hAnsi="Calibri" w:cs="Calibri"/>
                  <w:color w:val="000000"/>
                  <w:sz w:val="16"/>
                  <w:szCs w:val="16"/>
                </w:rPr>
                <w:t>13.08</w:t>
              </w:r>
            </w:ins>
          </w:p>
        </w:tc>
        <w:tc>
          <w:tcPr>
            <w:tcW w:w="454" w:type="dxa"/>
            <w:vAlign w:val="center"/>
          </w:tcPr>
          <w:p w14:paraId="2ACBEA35" w14:textId="3B926C43" w:rsidR="00494D04" w:rsidRPr="007E0F91" w:rsidRDefault="00494D04" w:rsidP="00494D04">
            <w:pPr>
              <w:jc w:val="center"/>
              <w:rPr>
                <w:ins w:id="23758" w:author="Στάθης Καπ" w:date="2023-03-09T06:37:00Z"/>
                <w:sz w:val="16"/>
                <w:szCs w:val="16"/>
              </w:rPr>
            </w:pPr>
            <w:ins w:id="23759" w:author="Στάθης Καπ" w:date="2023-03-09T07:14:00Z">
              <w:r>
                <w:rPr>
                  <w:rFonts w:ascii="Calibri" w:hAnsi="Calibri" w:cs="Calibri"/>
                  <w:color w:val="000000"/>
                  <w:sz w:val="16"/>
                  <w:szCs w:val="16"/>
                </w:rPr>
                <w:t>0.554</w:t>
              </w:r>
            </w:ins>
          </w:p>
        </w:tc>
        <w:tc>
          <w:tcPr>
            <w:tcW w:w="461" w:type="dxa"/>
            <w:tcBorders>
              <w:right w:val="single" w:sz="4" w:space="0" w:color="auto"/>
            </w:tcBorders>
            <w:vAlign w:val="center"/>
          </w:tcPr>
          <w:p w14:paraId="6BE4C11A" w14:textId="7B500DF8" w:rsidR="00494D04" w:rsidRPr="007E0F91" w:rsidRDefault="00494D04" w:rsidP="00494D04">
            <w:pPr>
              <w:jc w:val="center"/>
              <w:rPr>
                <w:ins w:id="23760" w:author="Στάθης Καπ" w:date="2023-03-09T06:37:00Z"/>
                <w:sz w:val="16"/>
                <w:szCs w:val="16"/>
              </w:rPr>
            </w:pPr>
            <w:ins w:id="23761" w:author="Στάθης Καπ" w:date="2023-03-09T07:14:00Z">
              <w:r>
                <w:rPr>
                  <w:rFonts w:ascii="Calibri" w:hAnsi="Calibri" w:cs="Calibri"/>
                  <w:color w:val="000000"/>
                  <w:sz w:val="16"/>
                  <w:szCs w:val="16"/>
                </w:rPr>
                <w:t>37.33</w:t>
              </w:r>
            </w:ins>
          </w:p>
        </w:tc>
      </w:tr>
      <w:tr w:rsidR="00494D04" w14:paraId="53CE12A6" w14:textId="77777777" w:rsidTr="009861B1">
        <w:trPr>
          <w:trHeight w:val="170"/>
          <w:jc w:val="center"/>
          <w:ins w:id="2376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8CA1E5D" w14:textId="77777777" w:rsidR="00494D04" w:rsidRPr="007E0F91" w:rsidRDefault="00494D04" w:rsidP="00494D04">
            <w:pPr>
              <w:jc w:val="center"/>
              <w:rPr>
                <w:ins w:id="23763" w:author="Στάθης Καπ" w:date="2023-03-09T06:37:00Z"/>
                <w:sz w:val="16"/>
                <w:szCs w:val="16"/>
              </w:rPr>
            </w:pPr>
            <w:ins w:id="23764" w:author="Στάθης Καπ" w:date="2023-03-09T06:37:00Z">
              <w:r w:rsidRPr="009861B1">
                <w:rPr>
                  <w:rFonts w:ascii="Calibri" w:hAnsi="Calibri" w:cs="Calibri"/>
                  <w:color w:val="000000"/>
                  <w:sz w:val="16"/>
                  <w:szCs w:val="16"/>
                </w:rPr>
                <w:t>r111</w:t>
              </w:r>
            </w:ins>
          </w:p>
        </w:tc>
        <w:tc>
          <w:tcPr>
            <w:tcW w:w="565" w:type="dxa"/>
            <w:tcBorders>
              <w:left w:val="single" w:sz="4" w:space="0" w:color="auto"/>
            </w:tcBorders>
            <w:vAlign w:val="center"/>
          </w:tcPr>
          <w:p w14:paraId="4CFB9C5E" w14:textId="0AFB43A3" w:rsidR="00494D04" w:rsidRPr="007E0F91" w:rsidRDefault="00494D04" w:rsidP="00494D04">
            <w:pPr>
              <w:jc w:val="center"/>
              <w:rPr>
                <w:ins w:id="23765" w:author="Στάθης Καπ" w:date="2023-03-09T06:37:00Z"/>
                <w:sz w:val="16"/>
                <w:szCs w:val="16"/>
              </w:rPr>
            </w:pPr>
            <w:ins w:id="23766" w:author="Στάθης Καπ" w:date="2023-03-09T07:14:00Z">
              <w:r>
                <w:rPr>
                  <w:rFonts w:ascii="Calibri" w:hAnsi="Calibri" w:cs="Calibri"/>
                  <w:color w:val="000000"/>
                  <w:sz w:val="16"/>
                  <w:szCs w:val="16"/>
                </w:rPr>
                <w:t>953</w:t>
              </w:r>
            </w:ins>
          </w:p>
        </w:tc>
        <w:tc>
          <w:tcPr>
            <w:tcW w:w="679" w:type="dxa"/>
            <w:tcBorders>
              <w:right w:val="single" w:sz="4" w:space="0" w:color="auto"/>
            </w:tcBorders>
            <w:vAlign w:val="center"/>
          </w:tcPr>
          <w:p w14:paraId="6BAAA008" w14:textId="1A0B117B" w:rsidR="00494D04" w:rsidRPr="007E0F91" w:rsidRDefault="00494D04" w:rsidP="00494D04">
            <w:pPr>
              <w:jc w:val="center"/>
              <w:rPr>
                <w:ins w:id="23767" w:author="Στάθης Καπ" w:date="2023-03-09T06:37:00Z"/>
                <w:sz w:val="16"/>
                <w:szCs w:val="16"/>
              </w:rPr>
            </w:pPr>
            <w:ins w:id="23768" w:author="Στάθης Καπ" w:date="2023-03-09T07:14:00Z">
              <w:r>
                <w:rPr>
                  <w:rFonts w:ascii="Calibri" w:hAnsi="Calibri" w:cs="Calibri"/>
                  <w:color w:val="000000"/>
                  <w:sz w:val="16"/>
                  <w:szCs w:val="16"/>
                </w:rPr>
                <w:t>935</w:t>
              </w:r>
            </w:ins>
          </w:p>
        </w:tc>
        <w:tc>
          <w:tcPr>
            <w:tcW w:w="453" w:type="dxa"/>
            <w:tcBorders>
              <w:left w:val="single" w:sz="4" w:space="0" w:color="auto"/>
            </w:tcBorders>
            <w:vAlign w:val="center"/>
          </w:tcPr>
          <w:p w14:paraId="0BCA439A" w14:textId="629FFE92" w:rsidR="00494D04" w:rsidRPr="007E0F91" w:rsidRDefault="00494D04" w:rsidP="00494D04">
            <w:pPr>
              <w:jc w:val="center"/>
              <w:rPr>
                <w:ins w:id="23769" w:author="Στάθης Καπ" w:date="2023-03-09T06:37:00Z"/>
                <w:sz w:val="16"/>
                <w:szCs w:val="16"/>
              </w:rPr>
            </w:pPr>
            <w:ins w:id="23770" w:author="Στάθης Καπ" w:date="2023-03-09T07:14:00Z">
              <w:r>
                <w:rPr>
                  <w:rFonts w:ascii="Calibri" w:hAnsi="Calibri" w:cs="Calibri"/>
                  <w:color w:val="000000"/>
                  <w:sz w:val="16"/>
                  <w:szCs w:val="16"/>
                </w:rPr>
                <w:t>877</w:t>
              </w:r>
            </w:ins>
          </w:p>
        </w:tc>
        <w:tc>
          <w:tcPr>
            <w:tcW w:w="708" w:type="dxa"/>
            <w:vAlign w:val="center"/>
          </w:tcPr>
          <w:p w14:paraId="6990259D" w14:textId="337A70A3" w:rsidR="00494D04" w:rsidRPr="007E0F91" w:rsidRDefault="00494D04" w:rsidP="00494D04">
            <w:pPr>
              <w:jc w:val="center"/>
              <w:rPr>
                <w:ins w:id="23771" w:author="Στάθης Καπ" w:date="2023-03-09T06:37:00Z"/>
                <w:sz w:val="16"/>
                <w:szCs w:val="16"/>
              </w:rPr>
            </w:pPr>
            <w:ins w:id="23772" w:author="Στάθης Καπ" w:date="2023-03-09T07:14:00Z">
              <w:r>
                <w:rPr>
                  <w:rFonts w:ascii="Calibri" w:hAnsi="Calibri" w:cs="Calibri"/>
                  <w:color w:val="000000"/>
                  <w:sz w:val="16"/>
                  <w:szCs w:val="16"/>
                </w:rPr>
                <w:t>7.97</w:t>
              </w:r>
            </w:ins>
          </w:p>
        </w:tc>
        <w:tc>
          <w:tcPr>
            <w:tcW w:w="652" w:type="dxa"/>
            <w:tcBorders>
              <w:right w:val="single" w:sz="4" w:space="0" w:color="auto"/>
            </w:tcBorders>
            <w:vAlign w:val="center"/>
          </w:tcPr>
          <w:p w14:paraId="59FFDA7D" w14:textId="5EFB9102" w:rsidR="00494D04" w:rsidRPr="007E0F91" w:rsidRDefault="00494D04" w:rsidP="00494D04">
            <w:pPr>
              <w:jc w:val="center"/>
              <w:rPr>
                <w:ins w:id="23773" w:author="Στάθης Καπ" w:date="2023-03-09T06:37:00Z"/>
                <w:sz w:val="16"/>
                <w:szCs w:val="16"/>
              </w:rPr>
            </w:pPr>
            <w:ins w:id="23774" w:author="Στάθης Καπ" w:date="2023-03-09T07:14:00Z">
              <w:r>
                <w:rPr>
                  <w:rFonts w:ascii="Calibri" w:hAnsi="Calibri" w:cs="Calibri"/>
                  <w:color w:val="000000"/>
                  <w:sz w:val="16"/>
                  <w:szCs w:val="16"/>
                </w:rPr>
                <w:t>0.67</w:t>
              </w:r>
            </w:ins>
          </w:p>
        </w:tc>
        <w:tc>
          <w:tcPr>
            <w:tcW w:w="453" w:type="dxa"/>
            <w:tcBorders>
              <w:left w:val="single" w:sz="4" w:space="0" w:color="auto"/>
            </w:tcBorders>
            <w:vAlign w:val="center"/>
          </w:tcPr>
          <w:p w14:paraId="476DE12D" w14:textId="610D9D1A" w:rsidR="00494D04" w:rsidRPr="007E0F91" w:rsidRDefault="00494D04" w:rsidP="00494D04">
            <w:pPr>
              <w:jc w:val="center"/>
              <w:rPr>
                <w:ins w:id="23775" w:author="Στάθης Καπ" w:date="2023-03-09T06:37:00Z"/>
                <w:sz w:val="16"/>
                <w:szCs w:val="16"/>
              </w:rPr>
            </w:pPr>
            <w:ins w:id="23776" w:author="Στάθης Καπ" w:date="2023-03-09T07:14:00Z">
              <w:r>
                <w:rPr>
                  <w:rFonts w:ascii="Calibri" w:hAnsi="Calibri" w:cs="Calibri"/>
                  <w:color w:val="000000"/>
                  <w:sz w:val="16"/>
                  <w:szCs w:val="16"/>
                </w:rPr>
                <w:t>772</w:t>
              </w:r>
            </w:ins>
          </w:p>
        </w:tc>
        <w:tc>
          <w:tcPr>
            <w:tcW w:w="454" w:type="dxa"/>
            <w:vAlign w:val="center"/>
          </w:tcPr>
          <w:p w14:paraId="5D64472C" w14:textId="5317480C" w:rsidR="00494D04" w:rsidRPr="007E0F91" w:rsidRDefault="00494D04" w:rsidP="00494D04">
            <w:pPr>
              <w:jc w:val="center"/>
              <w:rPr>
                <w:ins w:id="23777" w:author="Στάθης Καπ" w:date="2023-03-09T06:37:00Z"/>
                <w:sz w:val="16"/>
                <w:szCs w:val="16"/>
              </w:rPr>
            </w:pPr>
            <w:ins w:id="23778" w:author="Στάθης Καπ" w:date="2023-03-09T07:14:00Z">
              <w:r>
                <w:rPr>
                  <w:rFonts w:ascii="Calibri" w:hAnsi="Calibri" w:cs="Calibri"/>
                  <w:color w:val="000000"/>
                  <w:sz w:val="16"/>
                  <w:szCs w:val="16"/>
                </w:rPr>
                <w:t>11.97</w:t>
              </w:r>
            </w:ins>
          </w:p>
        </w:tc>
        <w:tc>
          <w:tcPr>
            <w:tcW w:w="454" w:type="dxa"/>
            <w:vAlign w:val="center"/>
          </w:tcPr>
          <w:p w14:paraId="6B0B5C4A" w14:textId="4517E28E" w:rsidR="00494D04" w:rsidRPr="007E0F91" w:rsidRDefault="00494D04" w:rsidP="00494D04">
            <w:pPr>
              <w:jc w:val="center"/>
              <w:rPr>
                <w:ins w:id="23779" w:author="Στάθης Καπ" w:date="2023-03-09T06:37:00Z"/>
                <w:sz w:val="16"/>
                <w:szCs w:val="16"/>
              </w:rPr>
            </w:pPr>
            <w:ins w:id="23780" w:author="Στάθης Καπ" w:date="2023-03-09T07:14:00Z">
              <w:r>
                <w:rPr>
                  <w:rFonts w:ascii="Calibri" w:hAnsi="Calibri" w:cs="Calibri"/>
                  <w:color w:val="000000"/>
                  <w:sz w:val="16"/>
                  <w:szCs w:val="16"/>
                </w:rPr>
                <w:t>0.357</w:t>
              </w:r>
            </w:ins>
          </w:p>
        </w:tc>
        <w:tc>
          <w:tcPr>
            <w:tcW w:w="457" w:type="dxa"/>
            <w:tcBorders>
              <w:right w:val="single" w:sz="4" w:space="0" w:color="auto"/>
            </w:tcBorders>
            <w:vAlign w:val="center"/>
          </w:tcPr>
          <w:p w14:paraId="2DE08602" w14:textId="405B4AB6" w:rsidR="00494D04" w:rsidRPr="007E0F91" w:rsidRDefault="00494D04" w:rsidP="00494D04">
            <w:pPr>
              <w:jc w:val="center"/>
              <w:rPr>
                <w:ins w:id="23781" w:author="Στάθης Καπ" w:date="2023-03-09T06:37:00Z"/>
                <w:sz w:val="16"/>
                <w:szCs w:val="16"/>
              </w:rPr>
            </w:pPr>
            <w:ins w:id="23782" w:author="Στάθης Καπ" w:date="2023-03-09T07:14:00Z">
              <w:r>
                <w:rPr>
                  <w:rFonts w:ascii="Calibri" w:hAnsi="Calibri" w:cs="Calibri"/>
                  <w:color w:val="000000"/>
                  <w:sz w:val="16"/>
                  <w:szCs w:val="16"/>
                </w:rPr>
                <w:t>46.72</w:t>
              </w:r>
            </w:ins>
          </w:p>
        </w:tc>
        <w:tc>
          <w:tcPr>
            <w:tcW w:w="453" w:type="dxa"/>
            <w:tcBorders>
              <w:left w:val="single" w:sz="4" w:space="0" w:color="auto"/>
            </w:tcBorders>
            <w:vAlign w:val="center"/>
          </w:tcPr>
          <w:p w14:paraId="1981CFC6" w14:textId="0FC51028" w:rsidR="00494D04" w:rsidRPr="007E0F91" w:rsidRDefault="00494D04" w:rsidP="00494D04">
            <w:pPr>
              <w:jc w:val="center"/>
              <w:rPr>
                <w:ins w:id="23783" w:author="Στάθης Καπ" w:date="2023-03-09T06:37:00Z"/>
                <w:sz w:val="16"/>
                <w:szCs w:val="16"/>
              </w:rPr>
            </w:pPr>
            <w:ins w:id="23784" w:author="Στάθης Καπ" w:date="2023-03-09T07:14:00Z">
              <w:r>
                <w:rPr>
                  <w:rFonts w:ascii="Calibri" w:hAnsi="Calibri" w:cs="Calibri"/>
                  <w:color w:val="000000"/>
                  <w:sz w:val="16"/>
                  <w:szCs w:val="16"/>
                </w:rPr>
                <w:t>707</w:t>
              </w:r>
            </w:ins>
          </w:p>
        </w:tc>
        <w:tc>
          <w:tcPr>
            <w:tcW w:w="454" w:type="dxa"/>
            <w:vAlign w:val="center"/>
          </w:tcPr>
          <w:p w14:paraId="240C98A0" w14:textId="04044CF7" w:rsidR="00494D04" w:rsidRPr="007E0F91" w:rsidRDefault="00494D04" w:rsidP="00494D04">
            <w:pPr>
              <w:jc w:val="center"/>
              <w:rPr>
                <w:ins w:id="23785" w:author="Στάθης Καπ" w:date="2023-03-09T06:37:00Z"/>
                <w:sz w:val="16"/>
                <w:szCs w:val="16"/>
              </w:rPr>
            </w:pPr>
            <w:ins w:id="23786" w:author="Στάθης Καπ" w:date="2023-03-09T07:14:00Z">
              <w:r>
                <w:rPr>
                  <w:rFonts w:ascii="Calibri" w:hAnsi="Calibri" w:cs="Calibri"/>
                  <w:color w:val="000000"/>
                  <w:sz w:val="16"/>
                  <w:szCs w:val="16"/>
                </w:rPr>
                <w:t>19.38</w:t>
              </w:r>
            </w:ins>
          </w:p>
        </w:tc>
        <w:tc>
          <w:tcPr>
            <w:tcW w:w="454" w:type="dxa"/>
            <w:vAlign w:val="center"/>
          </w:tcPr>
          <w:p w14:paraId="124806B9" w14:textId="652E8566" w:rsidR="00494D04" w:rsidRPr="007E0F91" w:rsidRDefault="00494D04" w:rsidP="00494D04">
            <w:pPr>
              <w:jc w:val="center"/>
              <w:rPr>
                <w:ins w:id="23787" w:author="Στάθης Καπ" w:date="2023-03-09T06:37:00Z"/>
                <w:sz w:val="16"/>
                <w:szCs w:val="16"/>
              </w:rPr>
            </w:pPr>
            <w:ins w:id="23788" w:author="Στάθης Καπ" w:date="2023-03-09T07:14:00Z">
              <w:r>
                <w:rPr>
                  <w:rFonts w:ascii="Calibri" w:hAnsi="Calibri" w:cs="Calibri"/>
                  <w:color w:val="000000"/>
                  <w:sz w:val="16"/>
                  <w:szCs w:val="16"/>
                </w:rPr>
                <w:t>0.312</w:t>
              </w:r>
            </w:ins>
          </w:p>
        </w:tc>
        <w:tc>
          <w:tcPr>
            <w:tcW w:w="454" w:type="dxa"/>
            <w:tcBorders>
              <w:right w:val="single" w:sz="4" w:space="0" w:color="auto"/>
            </w:tcBorders>
            <w:vAlign w:val="center"/>
          </w:tcPr>
          <w:p w14:paraId="70369D74" w14:textId="44C07CA9" w:rsidR="00494D04" w:rsidRPr="007E0F91" w:rsidRDefault="00494D04" w:rsidP="00494D04">
            <w:pPr>
              <w:jc w:val="center"/>
              <w:rPr>
                <w:ins w:id="23789" w:author="Στάθης Καπ" w:date="2023-03-09T06:37:00Z"/>
                <w:sz w:val="16"/>
                <w:szCs w:val="16"/>
              </w:rPr>
            </w:pPr>
            <w:ins w:id="23790" w:author="Στάθης Καπ" w:date="2023-03-09T07:14:00Z">
              <w:r>
                <w:rPr>
                  <w:rFonts w:ascii="Calibri" w:hAnsi="Calibri" w:cs="Calibri"/>
                  <w:color w:val="000000"/>
                  <w:sz w:val="16"/>
                  <w:szCs w:val="16"/>
                </w:rPr>
                <w:t>53.43</w:t>
              </w:r>
            </w:ins>
          </w:p>
        </w:tc>
        <w:tc>
          <w:tcPr>
            <w:tcW w:w="453" w:type="dxa"/>
            <w:tcBorders>
              <w:left w:val="single" w:sz="4" w:space="0" w:color="auto"/>
            </w:tcBorders>
            <w:vAlign w:val="center"/>
          </w:tcPr>
          <w:p w14:paraId="7A435875" w14:textId="3D8901E2" w:rsidR="00494D04" w:rsidRPr="007E0F91" w:rsidRDefault="00494D04" w:rsidP="00494D04">
            <w:pPr>
              <w:jc w:val="center"/>
              <w:rPr>
                <w:ins w:id="23791" w:author="Στάθης Καπ" w:date="2023-03-09T06:37:00Z"/>
                <w:sz w:val="16"/>
                <w:szCs w:val="16"/>
              </w:rPr>
            </w:pPr>
            <w:ins w:id="23792" w:author="Στάθης Καπ" w:date="2023-03-09T07:14:00Z">
              <w:r>
                <w:rPr>
                  <w:rFonts w:ascii="Calibri" w:hAnsi="Calibri" w:cs="Calibri"/>
                  <w:color w:val="000000"/>
                  <w:sz w:val="16"/>
                  <w:szCs w:val="16"/>
                </w:rPr>
                <w:t>704</w:t>
              </w:r>
            </w:ins>
          </w:p>
        </w:tc>
        <w:tc>
          <w:tcPr>
            <w:tcW w:w="454" w:type="dxa"/>
            <w:vAlign w:val="center"/>
          </w:tcPr>
          <w:p w14:paraId="04A5814F" w14:textId="1EB67DD4" w:rsidR="00494D04" w:rsidRPr="007E0F91" w:rsidRDefault="00494D04" w:rsidP="00494D04">
            <w:pPr>
              <w:jc w:val="center"/>
              <w:rPr>
                <w:ins w:id="23793" w:author="Στάθης Καπ" w:date="2023-03-09T06:37:00Z"/>
                <w:sz w:val="16"/>
                <w:szCs w:val="16"/>
              </w:rPr>
            </w:pPr>
            <w:ins w:id="23794" w:author="Στάθης Καπ" w:date="2023-03-09T07:14:00Z">
              <w:r>
                <w:rPr>
                  <w:rFonts w:ascii="Calibri" w:hAnsi="Calibri" w:cs="Calibri"/>
                  <w:color w:val="000000"/>
                  <w:sz w:val="16"/>
                  <w:szCs w:val="16"/>
                </w:rPr>
                <w:t>19.73</w:t>
              </w:r>
            </w:ins>
          </w:p>
        </w:tc>
        <w:tc>
          <w:tcPr>
            <w:tcW w:w="454" w:type="dxa"/>
            <w:vAlign w:val="center"/>
          </w:tcPr>
          <w:p w14:paraId="5C5E7077" w14:textId="333D3BAE" w:rsidR="00494D04" w:rsidRPr="007E0F91" w:rsidRDefault="00494D04" w:rsidP="00494D04">
            <w:pPr>
              <w:jc w:val="center"/>
              <w:rPr>
                <w:ins w:id="23795" w:author="Στάθης Καπ" w:date="2023-03-09T06:37:00Z"/>
                <w:sz w:val="16"/>
                <w:szCs w:val="16"/>
              </w:rPr>
            </w:pPr>
            <w:ins w:id="23796" w:author="Στάθης Καπ" w:date="2023-03-09T07:14:00Z">
              <w:r>
                <w:rPr>
                  <w:rFonts w:ascii="Calibri" w:hAnsi="Calibri" w:cs="Calibri"/>
                  <w:color w:val="000000"/>
                  <w:sz w:val="16"/>
                  <w:szCs w:val="16"/>
                </w:rPr>
                <w:t>0.638</w:t>
              </w:r>
            </w:ins>
          </w:p>
        </w:tc>
        <w:tc>
          <w:tcPr>
            <w:tcW w:w="461" w:type="dxa"/>
            <w:tcBorders>
              <w:right w:val="single" w:sz="4" w:space="0" w:color="auto"/>
            </w:tcBorders>
            <w:vAlign w:val="center"/>
          </w:tcPr>
          <w:p w14:paraId="2E0D6AFC" w14:textId="4F276232" w:rsidR="00494D04" w:rsidRPr="007E0F91" w:rsidRDefault="00494D04" w:rsidP="00494D04">
            <w:pPr>
              <w:jc w:val="center"/>
              <w:rPr>
                <w:ins w:id="23797" w:author="Στάθης Καπ" w:date="2023-03-09T06:37:00Z"/>
                <w:sz w:val="16"/>
                <w:szCs w:val="16"/>
              </w:rPr>
            </w:pPr>
            <w:ins w:id="23798" w:author="Στάθης Καπ" w:date="2023-03-09T07:14:00Z">
              <w:r>
                <w:rPr>
                  <w:rFonts w:ascii="Calibri" w:hAnsi="Calibri" w:cs="Calibri"/>
                  <w:color w:val="000000"/>
                  <w:sz w:val="16"/>
                  <w:szCs w:val="16"/>
                </w:rPr>
                <w:t>4.78</w:t>
              </w:r>
            </w:ins>
          </w:p>
        </w:tc>
      </w:tr>
      <w:tr w:rsidR="00494D04" w14:paraId="54C99672" w14:textId="77777777" w:rsidTr="009861B1">
        <w:trPr>
          <w:trHeight w:val="170"/>
          <w:jc w:val="center"/>
          <w:ins w:id="23799"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3AE40A0" w14:textId="77777777" w:rsidR="00494D04" w:rsidRPr="007E0F91" w:rsidRDefault="00494D04" w:rsidP="00494D04">
            <w:pPr>
              <w:jc w:val="center"/>
              <w:rPr>
                <w:ins w:id="23800" w:author="Στάθης Καπ" w:date="2023-03-09T06:37:00Z"/>
                <w:sz w:val="16"/>
                <w:szCs w:val="16"/>
              </w:rPr>
            </w:pPr>
            <w:ins w:id="23801" w:author="Στάθης Καπ" w:date="2023-03-09T06:37:00Z">
              <w:r w:rsidRPr="009861B1">
                <w:rPr>
                  <w:rFonts w:ascii="Calibri" w:hAnsi="Calibri" w:cs="Calibri"/>
                  <w:color w:val="000000"/>
                  <w:sz w:val="16"/>
                  <w:szCs w:val="16"/>
                </w:rPr>
                <w:t>r112</w:t>
              </w:r>
            </w:ins>
          </w:p>
        </w:tc>
        <w:tc>
          <w:tcPr>
            <w:tcW w:w="565" w:type="dxa"/>
            <w:tcBorders>
              <w:left w:val="single" w:sz="4" w:space="0" w:color="auto"/>
            </w:tcBorders>
            <w:vAlign w:val="center"/>
          </w:tcPr>
          <w:p w14:paraId="6EF1F730" w14:textId="4BF2571D" w:rsidR="00494D04" w:rsidRPr="007E0F91" w:rsidRDefault="00494D04" w:rsidP="00494D04">
            <w:pPr>
              <w:jc w:val="center"/>
              <w:rPr>
                <w:ins w:id="23802" w:author="Στάθης Καπ" w:date="2023-03-09T06:37:00Z"/>
                <w:sz w:val="16"/>
                <w:szCs w:val="16"/>
              </w:rPr>
            </w:pPr>
            <w:ins w:id="23803" w:author="Στάθης Καπ" w:date="2023-03-09T07:14:00Z">
              <w:r>
                <w:rPr>
                  <w:rFonts w:ascii="Calibri" w:hAnsi="Calibri" w:cs="Calibri"/>
                  <w:color w:val="000000"/>
                  <w:sz w:val="16"/>
                  <w:szCs w:val="16"/>
                </w:rPr>
                <w:t>974</w:t>
              </w:r>
            </w:ins>
          </w:p>
        </w:tc>
        <w:tc>
          <w:tcPr>
            <w:tcW w:w="679" w:type="dxa"/>
            <w:tcBorders>
              <w:right w:val="single" w:sz="4" w:space="0" w:color="auto"/>
            </w:tcBorders>
            <w:vAlign w:val="center"/>
          </w:tcPr>
          <w:p w14:paraId="53A4EE10" w14:textId="7524AC91" w:rsidR="00494D04" w:rsidRPr="007E0F91" w:rsidRDefault="00494D04" w:rsidP="00494D04">
            <w:pPr>
              <w:jc w:val="center"/>
              <w:rPr>
                <w:ins w:id="23804" w:author="Στάθης Καπ" w:date="2023-03-09T06:37:00Z"/>
                <w:sz w:val="16"/>
                <w:szCs w:val="16"/>
              </w:rPr>
            </w:pPr>
            <w:ins w:id="23805" w:author="Στάθης Καπ" w:date="2023-03-09T07:14:00Z">
              <w:r>
                <w:rPr>
                  <w:rFonts w:ascii="Calibri" w:hAnsi="Calibri" w:cs="Calibri"/>
                  <w:color w:val="000000"/>
                  <w:sz w:val="16"/>
                  <w:szCs w:val="16"/>
                </w:rPr>
                <w:t>939</w:t>
              </w:r>
            </w:ins>
          </w:p>
        </w:tc>
        <w:tc>
          <w:tcPr>
            <w:tcW w:w="453" w:type="dxa"/>
            <w:tcBorders>
              <w:left w:val="single" w:sz="4" w:space="0" w:color="auto"/>
            </w:tcBorders>
            <w:vAlign w:val="center"/>
          </w:tcPr>
          <w:p w14:paraId="794DBEF1" w14:textId="7CDC222D" w:rsidR="00494D04" w:rsidRPr="007E0F91" w:rsidRDefault="00494D04" w:rsidP="00494D04">
            <w:pPr>
              <w:jc w:val="center"/>
              <w:rPr>
                <w:ins w:id="23806" w:author="Στάθης Καπ" w:date="2023-03-09T06:37:00Z"/>
                <w:sz w:val="16"/>
                <w:szCs w:val="16"/>
              </w:rPr>
            </w:pPr>
            <w:ins w:id="23807" w:author="Στάθης Καπ" w:date="2023-03-09T07:14:00Z">
              <w:r>
                <w:rPr>
                  <w:rFonts w:ascii="Calibri" w:hAnsi="Calibri" w:cs="Calibri"/>
                  <w:color w:val="000000"/>
                  <w:sz w:val="16"/>
                  <w:szCs w:val="16"/>
                </w:rPr>
                <w:t>894</w:t>
              </w:r>
            </w:ins>
          </w:p>
        </w:tc>
        <w:tc>
          <w:tcPr>
            <w:tcW w:w="708" w:type="dxa"/>
            <w:vAlign w:val="center"/>
          </w:tcPr>
          <w:p w14:paraId="36A3094E" w14:textId="4CBD3C2C" w:rsidR="00494D04" w:rsidRPr="007E0F91" w:rsidRDefault="00494D04" w:rsidP="00494D04">
            <w:pPr>
              <w:jc w:val="center"/>
              <w:rPr>
                <w:ins w:id="23808" w:author="Στάθης Καπ" w:date="2023-03-09T06:37:00Z"/>
                <w:sz w:val="16"/>
                <w:szCs w:val="16"/>
              </w:rPr>
            </w:pPr>
            <w:ins w:id="23809" w:author="Στάθης Καπ" w:date="2023-03-09T07:14:00Z">
              <w:r>
                <w:rPr>
                  <w:rFonts w:ascii="Calibri" w:hAnsi="Calibri" w:cs="Calibri"/>
                  <w:color w:val="000000"/>
                  <w:sz w:val="16"/>
                  <w:szCs w:val="16"/>
                </w:rPr>
                <w:t>8.21</w:t>
              </w:r>
            </w:ins>
          </w:p>
        </w:tc>
        <w:tc>
          <w:tcPr>
            <w:tcW w:w="652" w:type="dxa"/>
            <w:tcBorders>
              <w:right w:val="single" w:sz="4" w:space="0" w:color="auto"/>
            </w:tcBorders>
            <w:vAlign w:val="center"/>
          </w:tcPr>
          <w:p w14:paraId="27A8C297" w14:textId="0DDFB975" w:rsidR="00494D04" w:rsidRPr="007E0F91" w:rsidRDefault="00494D04" w:rsidP="00494D04">
            <w:pPr>
              <w:jc w:val="center"/>
              <w:rPr>
                <w:ins w:id="23810" w:author="Στάθης Καπ" w:date="2023-03-09T06:37:00Z"/>
                <w:sz w:val="16"/>
                <w:szCs w:val="16"/>
              </w:rPr>
            </w:pPr>
            <w:ins w:id="23811" w:author="Στάθης Καπ" w:date="2023-03-09T07:14:00Z">
              <w:r>
                <w:rPr>
                  <w:rFonts w:ascii="Calibri" w:hAnsi="Calibri" w:cs="Calibri"/>
                  <w:color w:val="000000"/>
                  <w:sz w:val="16"/>
                  <w:szCs w:val="16"/>
                </w:rPr>
                <w:t>0.728</w:t>
              </w:r>
            </w:ins>
          </w:p>
        </w:tc>
        <w:tc>
          <w:tcPr>
            <w:tcW w:w="453" w:type="dxa"/>
            <w:tcBorders>
              <w:left w:val="single" w:sz="4" w:space="0" w:color="auto"/>
            </w:tcBorders>
            <w:vAlign w:val="center"/>
          </w:tcPr>
          <w:p w14:paraId="103DD8C0" w14:textId="09B9F886" w:rsidR="00494D04" w:rsidRPr="007E0F91" w:rsidRDefault="00494D04" w:rsidP="00494D04">
            <w:pPr>
              <w:jc w:val="center"/>
              <w:rPr>
                <w:ins w:id="23812" w:author="Στάθης Καπ" w:date="2023-03-09T06:37:00Z"/>
                <w:sz w:val="16"/>
                <w:szCs w:val="16"/>
              </w:rPr>
            </w:pPr>
            <w:ins w:id="23813" w:author="Στάθης Καπ" w:date="2023-03-09T07:14:00Z">
              <w:r>
                <w:rPr>
                  <w:rFonts w:ascii="Calibri" w:hAnsi="Calibri" w:cs="Calibri"/>
                  <w:color w:val="000000"/>
                  <w:sz w:val="16"/>
                  <w:szCs w:val="16"/>
                </w:rPr>
                <w:t>855</w:t>
              </w:r>
            </w:ins>
          </w:p>
        </w:tc>
        <w:tc>
          <w:tcPr>
            <w:tcW w:w="454" w:type="dxa"/>
            <w:vAlign w:val="center"/>
          </w:tcPr>
          <w:p w14:paraId="2FB0F293" w14:textId="4931E270" w:rsidR="00494D04" w:rsidRPr="007E0F91" w:rsidRDefault="00494D04" w:rsidP="00494D04">
            <w:pPr>
              <w:jc w:val="center"/>
              <w:rPr>
                <w:ins w:id="23814" w:author="Στάθης Καπ" w:date="2023-03-09T06:37:00Z"/>
                <w:sz w:val="16"/>
                <w:szCs w:val="16"/>
              </w:rPr>
            </w:pPr>
            <w:ins w:id="23815" w:author="Στάθης Καπ" w:date="2023-03-09T07:14:00Z">
              <w:r>
                <w:rPr>
                  <w:rFonts w:ascii="Calibri" w:hAnsi="Calibri" w:cs="Calibri"/>
                  <w:color w:val="000000"/>
                  <w:sz w:val="16"/>
                  <w:szCs w:val="16"/>
                </w:rPr>
                <w:t>4.36</w:t>
              </w:r>
            </w:ins>
          </w:p>
        </w:tc>
        <w:tc>
          <w:tcPr>
            <w:tcW w:w="454" w:type="dxa"/>
            <w:vAlign w:val="center"/>
          </w:tcPr>
          <w:p w14:paraId="3256CD6A" w14:textId="45BBAFCB" w:rsidR="00494D04" w:rsidRPr="007E0F91" w:rsidRDefault="00494D04" w:rsidP="00494D04">
            <w:pPr>
              <w:jc w:val="center"/>
              <w:rPr>
                <w:ins w:id="23816" w:author="Στάθης Καπ" w:date="2023-03-09T06:37:00Z"/>
                <w:sz w:val="16"/>
                <w:szCs w:val="16"/>
              </w:rPr>
            </w:pPr>
            <w:ins w:id="23817" w:author="Στάθης Καπ" w:date="2023-03-09T07:14:00Z">
              <w:r>
                <w:rPr>
                  <w:rFonts w:ascii="Calibri" w:hAnsi="Calibri" w:cs="Calibri"/>
                  <w:color w:val="000000"/>
                  <w:sz w:val="16"/>
                  <w:szCs w:val="16"/>
                </w:rPr>
                <w:t>0.387</w:t>
              </w:r>
            </w:ins>
          </w:p>
        </w:tc>
        <w:tc>
          <w:tcPr>
            <w:tcW w:w="457" w:type="dxa"/>
            <w:tcBorders>
              <w:right w:val="single" w:sz="4" w:space="0" w:color="auto"/>
            </w:tcBorders>
            <w:vAlign w:val="center"/>
          </w:tcPr>
          <w:p w14:paraId="47133772" w14:textId="4C53C853" w:rsidR="00494D04" w:rsidRPr="007E0F91" w:rsidRDefault="00494D04" w:rsidP="00494D04">
            <w:pPr>
              <w:jc w:val="center"/>
              <w:rPr>
                <w:ins w:id="23818" w:author="Στάθης Καπ" w:date="2023-03-09T06:37:00Z"/>
                <w:sz w:val="16"/>
                <w:szCs w:val="16"/>
              </w:rPr>
            </w:pPr>
            <w:ins w:id="23819" w:author="Στάθης Καπ" w:date="2023-03-09T07:14:00Z">
              <w:r>
                <w:rPr>
                  <w:rFonts w:ascii="Calibri" w:hAnsi="Calibri" w:cs="Calibri"/>
                  <w:color w:val="000000"/>
                  <w:sz w:val="16"/>
                  <w:szCs w:val="16"/>
                </w:rPr>
                <w:t>46.84</w:t>
              </w:r>
            </w:ins>
          </w:p>
        </w:tc>
        <w:tc>
          <w:tcPr>
            <w:tcW w:w="453" w:type="dxa"/>
            <w:tcBorders>
              <w:left w:val="single" w:sz="4" w:space="0" w:color="auto"/>
            </w:tcBorders>
            <w:vAlign w:val="center"/>
          </w:tcPr>
          <w:p w14:paraId="4742E562" w14:textId="36CA9660" w:rsidR="00494D04" w:rsidRPr="007E0F91" w:rsidRDefault="00494D04" w:rsidP="00494D04">
            <w:pPr>
              <w:jc w:val="center"/>
              <w:rPr>
                <w:ins w:id="23820" w:author="Στάθης Καπ" w:date="2023-03-09T06:37:00Z"/>
                <w:sz w:val="16"/>
                <w:szCs w:val="16"/>
              </w:rPr>
            </w:pPr>
            <w:ins w:id="23821" w:author="Στάθης Καπ" w:date="2023-03-09T07:14:00Z">
              <w:r>
                <w:rPr>
                  <w:rFonts w:ascii="Calibri" w:hAnsi="Calibri" w:cs="Calibri"/>
                  <w:color w:val="000000"/>
                  <w:sz w:val="16"/>
                  <w:szCs w:val="16"/>
                </w:rPr>
                <w:t>776</w:t>
              </w:r>
            </w:ins>
          </w:p>
        </w:tc>
        <w:tc>
          <w:tcPr>
            <w:tcW w:w="454" w:type="dxa"/>
            <w:vAlign w:val="center"/>
          </w:tcPr>
          <w:p w14:paraId="6C66B9B0" w14:textId="7C55EC15" w:rsidR="00494D04" w:rsidRPr="007E0F91" w:rsidRDefault="00494D04" w:rsidP="00494D04">
            <w:pPr>
              <w:jc w:val="center"/>
              <w:rPr>
                <w:ins w:id="23822" w:author="Στάθης Καπ" w:date="2023-03-09T06:37:00Z"/>
                <w:sz w:val="16"/>
                <w:szCs w:val="16"/>
              </w:rPr>
            </w:pPr>
            <w:ins w:id="23823" w:author="Στάθης Καπ" w:date="2023-03-09T07:14:00Z">
              <w:r>
                <w:rPr>
                  <w:rFonts w:ascii="Calibri" w:hAnsi="Calibri" w:cs="Calibri"/>
                  <w:color w:val="000000"/>
                  <w:sz w:val="16"/>
                  <w:szCs w:val="16"/>
                </w:rPr>
                <w:t>13.2</w:t>
              </w:r>
            </w:ins>
          </w:p>
        </w:tc>
        <w:tc>
          <w:tcPr>
            <w:tcW w:w="454" w:type="dxa"/>
            <w:vAlign w:val="center"/>
          </w:tcPr>
          <w:p w14:paraId="3BEE9404" w14:textId="79542D73" w:rsidR="00494D04" w:rsidRPr="007E0F91" w:rsidRDefault="00494D04" w:rsidP="00494D04">
            <w:pPr>
              <w:jc w:val="center"/>
              <w:rPr>
                <w:ins w:id="23824" w:author="Στάθης Καπ" w:date="2023-03-09T06:37:00Z"/>
                <w:sz w:val="16"/>
                <w:szCs w:val="16"/>
              </w:rPr>
            </w:pPr>
            <w:ins w:id="23825" w:author="Στάθης Καπ" w:date="2023-03-09T07:14:00Z">
              <w:r>
                <w:rPr>
                  <w:rFonts w:ascii="Calibri" w:hAnsi="Calibri" w:cs="Calibri"/>
                  <w:color w:val="000000"/>
                  <w:sz w:val="16"/>
                  <w:szCs w:val="16"/>
                </w:rPr>
                <w:t>0.323</w:t>
              </w:r>
            </w:ins>
          </w:p>
        </w:tc>
        <w:tc>
          <w:tcPr>
            <w:tcW w:w="454" w:type="dxa"/>
            <w:tcBorders>
              <w:right w:val="single" w:sz="4" w:space="0" w:color="auto"/>
            </w:tcBorders>
            <w:vAlign w:val="center"/>
          </w:tcPr>
          <w:p w14:paraId="4AB139B1" w14:textId="2D608745" w:rsidR="00494D04" w:rsidRPr="007E0F91" w:rsidRDefault="00494D04" w:rsidP="00494D04">
            <w:pPr>
              <w:jc w:val="center"/>
              <w:rPr>
                <w:ins w:id="23826" w:author="Στάθης Καπ" w:date="2023-03-09T06:37:00Z"/>
                <w:sz w:val="16"/>
                <w:szCs w:val="16"/>
              </w:rPr>
            </w:pPr>
            <w:ins w:id="23827" w:author="Στάθης Καπ" w:date="2023-03-09T07:14:00Z">
              <w:r>
                <w:rPr>
                  <w:rFonts w:ascii="Calibri" w:hAnsi="Calibri" w:cs="Calibri"/>
                  <w:color w:val="000000"/>
                  <w:sz w:val="16"/>
                  <w:szCs w:val="16"/>
                </w:rPr>
                <w:t>55.63</w:t>
              </w:r>
            </w:ins>
          </w:p>
        </w:tc>
        <w:tc>
          <w:tcPr>
            <w:tcW w:w="453" w:type="dxa"/>
            <w:tcBorders>
              <w:left w:val="single" w:sz="4" w:space="0" w:color="auto"/>
            </w:tcBorders>
            <w:vAlign w:val="center"/>
          </w:tcPr>
          <w:p w14:paraId="0BFF05C8" w14:textId="7E9622F4" w:rsidR="00494D04" w:rsidRPr="007E0F91" w:rsidRDefault="00494D04" w:rsidP="00494D04">
            <w:pPr>
              <w:jc w:val="center"/>
              <w:rPr>
                <w:ins w:id="23828" w:author="Στάθης Καπ" w:date="2023-03-09T06:37:00Z"/>
                <w:sz w:val="16"/>
                <w:szCs w:val="16"/>
              </w:rPr>
            </w:pPr>
            <w:ins w:id="23829" w:author="Στάθης Καπ" w:date="2023-03-09T07:14:00Z">
              <w:r>
                <w:rPr>
                  <w:rFonts w:ascii="Calibri" w:hAnsi="Calibri" w:cs="Calibri"/>
                  <w:color w:val="000000"/>
                  <w:sz w:val="16"/>
                  <w:szCs w:val="16"/>
                </w:rPr>
                <w:t>751</w:t>
              </w:r>
            </w:ins>
          </w:p>
        </w:tc>
        <w:tc>
          <w:tcPr>
            <w:tcW w:w="454" w:type="dxa"/>
            <w:vAlign w:val="center"/>
          </w:tcPr>
          <w:p w14:paraId="518D9243" w14:textId="700AB7E7" w:rsidR="00494D04" w:rsidRPr="007E0F91" w:rsidRDefault="00494D04" w:rsidP="00494D04">
            <w:pPr>
              <w:jc w:val="center"/>
              <w:rPr>
                <w:ins w:id="23830" w:author="Στάθης Καπ" w:date="2023-03-09T06:37:00Z"/>
                <w:sz w:val="16"/>
                <w:szCs w:val="16"/>
              </w:rPr>
            </w:pPr>
            <w:ins w:id="23831" w:author="Στάθης Καπ" w:date="2023-03-09T07:14:00Z">
              <w:r>
                <w:rPr>
                  <w:rFonts w:ascii="Calibri" w:hAnsi="Calibri" w:cs="Calibri"/>
                  <w:color w:val="000000"/>
                  <w:sz w:val="16"/>
                  <w:szCs w:val="16"/>
                </w:rPr>
                <w:t>16</w:t>
              </w:r>
            </w:ins>
          </w:p>
        </w:tc>
        <w:tc>
          <w:tcPr>
            <w:tcW w:w="454" w:type="dxa"/>
            <w:vAlign w:val="center"/>
          </w:tcPr>
          <w:p w14:paraId="3F30EE8E" w14:textId="76BE32EF" w:rsidR="00494D04" w:rsidRPr="007E0F91" w:rsidRDefault="00494D04" w:rsidP="00494D04">
            <w:pPr>
              <w:jc w:val="center"/>
              <w:rPr>
                <w:ins w:id="23832" w:author="Στάθης Καπ" w:date="2023-03-09T06:37:00Z"/>
                <w:sz w:val="16"/>
                <w:szCs w:val="16"/>
              </w:rPr>
            </w:pPr>
            <w:ins w:id="23833" w:author="Στάθης Καπ" w:date="2023-03-09T07:14:00Z">
              <w:r>
                <w:rPr>
                  <w:rFonts w:ascii="Calibri" w:hAnsi="Calibri" w:cs="Calibri"/>
                  <w:color w:val="000000"/>
                  <w:sz w:val="16"/>
                  <w:szCs w:val="16"/>
                </w:rPr>
                <w:t>0.328</w:t>
              </w:r>
            </w:ins>
          </w:p>
        </w:tc>
        <w:tc>
          <w:tcPr>
            <w:tcW w:w="461" w:type="dxa"/>
            <w:tcBorders>
              <w:right w:val="single" w:sz="4" w:space="0" w:color="auto"/>
            </w:tcBorders>
            <w:vAlign w:val="center"/>
          </w:tcPr>
          <w:p w14:paraId="533C8BBC" w14:textId="79B4FCBF" w:rsidR="00494D04" w:rsidRPr="007E0F91" w:rsidRDefault="00494D04" w:rsidP="00494D04">
            <w:pPr>
              <w:jc w:val="center"/>
              <w:rPr>
                <w:ins w:id="23834" w:author="Στάθης Καπ" w:date="2023-03-09T06:37:00Z"/>
                <w:sz w:val="16"/>
                <w:szCs w:val="16"/>
              </w:rPr>
            </w:pPr>
            <w:ins w:id="23835" w:author="Στάθης Καπ" w:date="2023-03-09T07:14:00Z">
              <w:r>
                <w:rPr>
                  <w:rFonts w:ascii="Calibri" w:hAnsi="Calibri" w:cs="Calibri"/>
                  <w:color w:val="000000"/>
                  <w:sz w:val="16"/>
                  <w:szCs w:val="16"/>
                </w:rPr>
                <w:t>54.95</w:t>
              </w:r>
            </w:ins>
          </w:p>
        </w:tc>
      </w:tr>
      <w:tr w:rsidR="00494D04" w14:paraId="4D8AC88A" w14:textId="77777777" w:rsidTr="009861B1">
        <w:trPr>
          <w:trHeight w:val="170"/>
          <w:jc w:val="center"/>
          <w:ins w:id="2383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549D6383" w14:textId="77777777" w:rsidR="00494D04" w:rsidRPr="007E0F91" w:rsidRDefault="00494D04" w:rsidP="00494D04">
            <w:pPr>
              <w:jc w:val="center"/>
              <w:rPr>
                <w:ins w:id="23837" w:author="Στάθης Καπ" w:date="2023-03-09T06:37:00Z"/>
                <w:sz w:val="16"/>
                <w:szCs w:val="16"/>
              </w:rPr>
            </w:pPr>
            <w:ins w:id="23838" w:author="Στάθης Καπ" w:date="2023-03-09T06:37:00Z">
              <w:r w:rsidRPr="009861B1">
                <w:rPr>
                  <w:rFonts w:ascii="Calibri" w:hAnsi="Calibri" w:cs="Calibri"/>
                  <w:color w:val="000000"/>
                  <w:sz w:val="16"/>
                  <w:szCs w:val="16"/>
                </w:rPr>
                <w:t>r201</w:t>
              </w:r>
            </w:ins>
          </w:p>
        </w:tc>
        <w:tc>
          <w:tcPr>
            <w:tcW w:w="565" w:type="dxa"/>
            <w:tcBorders>
              <w:left w:val="single" w:sz="4" w:space="0" w:color="auto"/>
            </w:tcBorders>
            <w:vAlign w:val="center"/>
          </w:tcPr>
          <w:p w14:paraId="34FF7919" w14:textId="57D413AC" w:rsidR="00494D04" w:rsidRPr="007E0F91" w:rsidRDefault="00494D04" w:rsidP="00494D04">
            <w:pPr>
              <w:jc w:val="center"/>
              <w:rPr>
                <w:ins w:id="23839" w:author="Στάθης Καπ" w:date="2023-03-09T06:37:00Z"/>
                <w:sz w:val="16"/>
                <w:szCs w:val="16"/>
              </w:rPr>
            </w:pPr>
            <w:ins w:id="23840"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47D58C1F" w14:textId="67C77432" w:rsidR="00494D04" w:rsidRPr="007E0F91" w:rsidRDefault="00494D04" w:rsidP="00494D04">
            <w:pPr>
              <w:jc w:val="center"/>
              <w:rPr>
                <w:ins w:id="23841" w:author="Στάθης Καπ" w:date="2023-03-09T06:37:00Z"/>
                <w:sz w:val="16"/>
                <w:szCs w:val="16"/>
              </w:rPr>
            </w:pPr>
            <w:ins w:id="23842"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666D6B82" w14:textId="3F65BC89" w:rsidR="00494D04" w:rsidRPr="007E0F91" w:rsidRDefault="00494D04" w:rsidP="00494D04">
            <w:pPr>
              <w:jc w:val="center"/>
              <w:rPr>
                <w:ins w:id="23843" w:author="Στάθης Καπ" w:date="2023-03-09T06:37:00Z"/>
                <w:sz w:val="16"/>
                <w:szCs w:val="16"/>
              </w:rPr>
            </w:pPr>
            <w:ins w:id="23844" w:author="Στάθης Καπ" w:date="2023-03-09T07:14:00Z">
              <w:r>
                <w:rPr>
                  <w:rFonts w:ascii="Calibri" w:hAnsi="Calibri" w:cs="Calibri"/>
                  <w:color w:val="000000"/>
                  <w:sz w:val="16"/>
                  <w:szCs w:val="16"/>
                </w:rPr>
                <w:t>1458</w:t>
              </w:r>
            </w:ins>
          </w:p>
        </w:tc>
        <w:tc>
          <w:tcPr>
            <w:tcW w:w="708" w:type="dxa"/>
            <w:vAlign w:val="center"/>
          </w:tcPr>
          <w:p w14:paraId="0EC249CC" w14:textId="0FF29B62" w:rsidR="00494D04" w:rsidRPr="007E0F91" w:rsidRDefault="00494D04" w:rsidP="00494D04">
            <w:pPr>
              <w:jc w:val="center"/>
              <w:rPr>
                <w:ins w:id="23845" w:author="Στάθης Καπ" w:date="2023-03-09T06:37:00Z"/>
                <w:sz w:val="16"/>
                <w:szCs w:val="16"/>
              </w:rPr>
            </w:pPr>
            <w:ins w:id="23846"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4E95DC58" w14:textId="4D65A681" w:rsidR="00494D04" w:rsidRPr="007E0F91" w:rsidRDefault="00494D04" w:rsidP="00494D04">
            <w:pPr>
              <w:jc w:val="center"/>
              <w:rPr>
                <w:ins w:id="23847" w:author="Στάθης Καπ" w:date="2023-03-09T06:37:00Z"/>
                <w:sz w:val="16"/>
                <w:szCs w:val="16"/>
              </w:rPr>
            </w:pPr>
            <w:ins w:id="23848" w:author="Στάθης Καπ" w:date="2023-03-09T07:14:00Z">
              <w:r>
                <w:rPr>
                  <w:rFonts w:ascii="Calibri" w:hAnsi="Calibri" w:cs="Calibri"/>
                  <w:color w:val="000000"/>
                  <w:sz w:val="16"/>
                  <w:szCs w:val="16"/>
                </w:rPr>
                <w:t>0.378</w:t>
              </w:r>
            </w:ins>
          </w:p>
        </w:tc>
        <w:tc>
          <w:tcPr>
            <w:tcW w:w="453" w:type="dxa"/>
            <w:tcBorders>
              <w:left w:val="single" w:sz="4" w:space="0" w:color="auto"/>
            </w:tcBorders>
            <w:vAlign w:val="center"/>
          </w:tcPr>
          <w:p w14:paraId="6632EF83" w14:textId="6720D607" w:rsidR="00494D04" w:rsidRPr="007E0F91" w:rsidRDefault="00494D04" w:rsidP="00494D04">
            <w:pPr>
              <w:jc w:val="center"/>
              <w:rPr>
                <w:ins w:id="23849" w:author="Στάθης Καπ" w:date="2023-03-09T06:37:00Z"/>
                <w:sz w:val="16"/>
                <w:szCs w:val="16"/>
              </w:rPr>
            </w:pPr>
            <w:ins w:id="23850" w:author="Στάθης Καπ" w:date="2023-03-09T07:14:00Z">
              <w:r>
                <w:rPr>
                  <w:rFonts w:ascii="Calibri" w:hAnsi="Calibri" w:cs="Calibri"/>
                  <w:color w:val="000000"/>
                  <w:sz w:val="16"/>
                  <w:szCs w:val="16"/>
                </w:rPr>
                <w:t>1432</w:t>
              </w:r>
            </w:ins>
          </w:p>
        </w:tc>
        <w:tc>
          <w:tcPr>
            <w:tcW w:w="454" w:type="dxa"/>
            <w:vAlign w:val="center"/>
          </w:tcPr>
          <w:p w14:paraId="4B1B62BC" w14:textId="60CFCCBC" w:rsidR="00494D04" w:rsidRPr="007E0F91" w:rsidRDefault="00494D04" w:rsidP="00494D04">
            <w:pPr>
              <w:jc w:val="center"/>
              <w:rPr>
                <w:ins w:id="23851" w:author="Στάθης Καπ" w:date="2023-03-09T06:37:00Z"/>
                <w:sz w:val="16"/>
                <w:szCs w:val="16"/>
              </w:rPr>
            </w:pPr>
            <w:ins w:id="23852" w:author="Στάθης Καπ" w:date="2023-03-09T07:14:00Z">
              <w:r>
                <w:rPr>
                  <w:rFonts w:ascii="Calibri" w:hAnsi="Calibri" w:cs="Calibri"/>
                  <w:color w:val="000000"/>
                  <w:sz w:val="16"/>
                  <w:szCs w:val="16"/>
                </w:rPr>
                <w:t>1.78</w:t>
              </w:r>
            </w:ins>
          </w:p>
        </w:tc>
        <w:tc>
          <w:tcPr>
            <w:tcW w:w="454" w:type="dxa"/>
            <w:vAlign w:val="center"/>
          </w:tcPr>
          <w:p w14:paraId="74A7A095" w14:textId="35CAAEE6" w:rsidR="00494D04" w:rsidRPr="007E0F91" w:rsidRDefault="00494D04" w:rsidP="00494D04">
            <w:pPr>
              <w:jc w:val="center"/>
              <w:rPr>
                <w:ins w:id="23853" w:author="Στάθης Καπ" w:date="2023-03-09T06:37:00Z"/>
                <w:sz w:val="16"/>
                <w:szCs w:val="16"/>
              </w:rPr>
            </w:pPr>
            <w:ins w:id="23854" w:author="Στάθης Καπ" w:date="2023-03-09T07:14:00Z">
              <w:r>
                <w:rPr>
                  <w:rFonts w:ascii="Calibri" w:hAnsi="Calibri" w:cs="Calibri"/>
                  <w:color w:val="000000"/>
                  <w:sz w:val="16"/>
                  <w:szCs w:val="16"/>
                </w:rPr>
                <w:t>0.334</w:t>
              </w:r>
            </w:ins>
          </w:p>
        </w:tc>
        <w:tc>
          <w:tcPr>
            <w:tcW w:w="457" w:type="dxa"/>
            <w:tcBorders>
              <w:right w:val="single" w:sz="4" w:space="0" w:color="auto"/>
            </w:tcBorders>
            <w:vAlign w:val="center"/>
          </w:tcPr>
          <w:p w14:paraId="5DC86F9C" w14:textId="3BA4770F" w:rsidR="00494D04" w:rsidRPr="007E0F91" w:rsidRDefault="00494D04" w:rsidP="00494D04">
            <w:pPr>
              <w:jc w:val="center"/>
              <w:rPr>
                <w:ins w:id="23855" w:author="Στάθης Καπ" w:date="2023-03-09T06:37:00Z"/>
                <w:sz w:val="16"/>
                <w:szCs w:val="16"/>
              </w:rPr>
            </w:pPr>
            <w:ins w:id="23856" w:author="Στάθης Καπ" w:date="2023-03-09T07:14:00Z">
              <w:r>
                <w:rPr>
                  <w:rFonts w:ascii="Calibri" w:hAnsi="Calibri" w:cs="Calibri"/>
                  <w:color w:val="000000"/>
                  <w:sz w:val="16"/>
                  <w:szCs w:val="16"/>
                </w:rPr>
                <w:t>11.64</w:t>
              </w:r>
            </w:ins>
          </w:p>
        </w:tc>
        <w:tc>
          <w:tcPr>
            <w:tcW w:w="453" w:type="dxa"/>
            <w:tcBorders>
              <w:left w:val="single" w:sz="4" w:space="0" w:color="auto"/>
            </w:tcBorders>
            <w:vAlign w:val="center"/>
          </w:tcPr>
          <w:p w14:paraId="6D6E9AB2" w14:textId="375D4003" w:rsidR="00494D04" w:rsidRPr="007E0F91" w:rsidRDefault="00494D04" w:rsidP="00494D04">
            <w:pPr>
              <w:jc w:val="center"/>
              <w:rPr>
                <w:ins w:id="23857" w:author="Στάθης Καπ" w:date="2023-03-09T06:37:00Z"/>
                <w:sz w:val="16"/>
                <w:szCs w:val="16"/>
              </w:rPr>
            </w:pPr>
            <w:ins w:id="23858" w:author="Στάθης Καπ" w:date="2023-03-09T07:14:00Z">
              <w:r>
                <w:rPr>
                  <w:rFonts w:ascii="Calibri" w:hAnsi="Calibri" w:cs="Calibri"/>
                  <w:color w:val="000000"/>
                  <w:sz w:val="16"/>
                  <w:szCs w:val="16"/>
                </w:rPr>
                <w:t>1455</w:t>
              </w:r>
            </w:ins>
          </w:p>
        </w:tc>
        <w:tc>
          <w:tcPr>
            <w:tcW w:w="454" w:type="dxa"/>
            <w:vAlign w:val="center"/>
          </w:tcPr>
          <w:p w14:paraId="47319580" w14:textId="764914B6" w:rsidR="00494D04" w:rsidRPr="007E0F91" w:rsidRDefault="00494D04" w:rsidP="00494D04">
            <w:pPr>
              <w:jc w:val="center"/>
              <w:rPr>
                <w:ins w:id="23859" w:author="Στάθης Καπ" w:date="2023-03-09T06:37:00Z"/>
                <w:sz w:val="16"/>
                <w:szCs w:val="16"/>
              </w:rPr>
            </w:pPr>
            <w:ins w:id="23860" w:author="Στάθης Καπ" w:date="2023-03-09T07:14:00Z">
              <w:r>
                <w:rPr>
                  <w:rFonts w:ascii="Calibri" w:hAnsi="Calibri" w:cs="Calibri"/>
                  <w:color w:val="000000"/>
                  <w:sz w:val="16"/>
                  <w:szCs w:val="16"/>
                </w:rPr>
                <w:t>0.21</w:t>
              </w:r>
            </w:ins>
          </w:p>
        </w:tc>
        <w:tc>
          <w:tcPr>
            <w:tcW w:w="454" w:type="dxa"/>
            <w:vAlign w:val="center"/>
          </w:tcPr>
          <w:p w14:paraId="54412CA3" w14:textId="30B3AF70" w:rsidR="00494D04" w:rsidRPr="007E0F91" w:rsidRDefault="00494D04" w:rsidP="00494D04">
            <w:pPr>
              <w:jc w:val="center"/>
              <w:rPr>
                <w:ins w:id="23861" w:author="Στάθης Καπ" w:date="2023-03-09T06:37:00Z"/>
                <w:sz w:val="16"/>
                <w:szCs w:val="16"/>
              </w:rPr>
            </w:pPr>
            <w:ins w:id="23862" w:author="Στάθης Καπ" w:date="2023-03-09T07:14:00Z">
              <w:r>
                <w:rPr>
                  <w:rFonts w:ascii="Calibri" w:hAnsi="Calibri" w:cs="Calibri"/>
                  <w:color w:val="000000"/>
                  <w:sz w:val="16"/>
                  <w:szCs w:val="16"/>
                </w:rPr>
                <w:t>0.214</w:t>
              </w:r>
            </w:ins>
          </w:p>
        </w:tc>
        <w:tc>
          <w:tcPr>
            <w:tcW w:w="454" w:type="dxa"/>
            <w:tcBorders>
              <w:right w:val="single" w:sz="4" w:space="0" w:color="auto"/>
            </w:tcBorders>
            <w:vAlign w:val="center"/>
          </w:tcPr>
          <w:p w14:paraId="635A3A96" w14:textId="785E3287" w:rsidR="00494D04" w:rsidRPr="007E0F91" w:rsidRDefault="00494D04" w:rsidP="00494D04">
            <w:pPr>
              <w:jc w:val="center"/>
              <w:rPr>
                <w:ins w:id="23863" w:author="Στάθης Καπ" w:date="2023-03-09T06:37:00Z"/>
                <w:sz w:val="16"/>
                <w:szCs w:val="16"/>
              </w:rPr>
            </w:pPr>
            <w:ins w:id="23864" w:author="Στάθης Καπ" w:date="2023-03-09T07:14:00Z">
              <w:r>
                <w:rPr>
                  <w:rFonts w:ascii="Calibri" w:hAnsi="Calibri" w:cs="Calibri"/>
                  <w:color w:val="000000"/>
                  <w:sz w:val="16"/>
                  <w:szCs w:val="16"/>
                </w:rPr>
                <w:t>43.39</w:t>
              </w:r>
            </w:ins>
          </w:p>
        </w:tc>
        <w:tc>
          <w:tcPr>
            <w:tcW w:w="453" w:type="dxa"/>
            <w:tcBorders>
              <w:left w:val="single" w:sz="4" w:space="0" w:color="auto"/>
            </w:tcBorders>
            <w:vAlign w:val="center"/>
          </w:tcPr>
          <w:p w14:paraId="17867060" w14:textId="3D09B365" w:rsidR="00494D04" w:rsidRPr="007E0F91" w:rsidRDefault="00494D04" w:rsidP="00494D04">
            <w:pPr>
              <w:jc w:val="center"/>
              <w:rPr>
                <w:ins w:id="23865" w:author="Στάθης Καπ" w:date="2023-03-09T06:37:00Z"/>
                <w:sz w:val="16"/>
                <w:szCs w:val="16"/>
              </w:rPr>
            </w:pPr>
            <w:ins w:id="23866" w:author="Στάθης Καπ" w:date="2023-03-09T07:14:00Z">
              <w:r>
                <w:rPr>
                  <w:rFonts w:ascii="Calibri" w:hAnsi="Calibri" w:cs="Calibri"/>
                  <w:color w:val="000000"/>
                  <w:sz w:val="16"/>
                  <w:szCs w:val="16"/>
                </w:rPr>
                <w:t>1420</w:t>
              </w:r>
            </w:ins>
          </w:p>
        </w:tc>
        <w:tc>
          <w:tcPr>
            <w:tcW w:w="454" w:type="dxa"/>
            <w:vAlign w:val="center"/>
          </w:tcPr>
          <w:p w14:paraId="1B91CB39" w14:textId="3C927FEF" w:rsidR="00494D04" w:rsidRPr="007E0F91" w:rsidRDefault="00494D04" w:rsidP="00494D04">
            <w:pPr>
              <w:jc w:val="center"/>
              <w:rPr>
                <w:ins w:id="23867" w:author="Στάθης Καπ" w:date="2023-03-09T06:37:00Z"/>
                <w:sz w:val="16"/>
                <w:szCs w:val="16"/>
              </w:rPr>
            </w:pPr>
            <w:ins w:id="23868" w:author="Στάθης Καπ" w:date="2023-03-09T07:14:00Z">
              <w:r>
                <w:rPr>
                  <w:rFonts w:ascii="Calibri" w:hAnsi="Calibri" w:cs="Calibri"/>
                  <w:color w:val="000000"/>
                  <w:sz w:val="16"/>
                  <w:szCs w:val="16"/>
                </w:rPr>
                <w:t>2.61</w:t>
              </w:r>
            </w:ins>
          </w:p>
        </w:tc>
        <w:tc>
          <w:tcPr>
            <w:tcW w:w="454" w:type="dxa"/>
            <w:vAlign w:val="center"/>
          </w:tcPr>
          <w:p w14:paraId="432E13F6" w14:textId="2DAA9AFE" w:rsidR="00494D04" w:rsidRPr="007E0F91" w:rsidRDefault="00494D04" w:rsidP="00494D04">
            <w:pPr>
              <w:jc w:val="center"/>
              <w:rPr>
                <w:ins w:id="23869" w:author="Στάθης Καπ" w:date="2023-03-09T06:37:00Z"/>
                <w:sz w:val="16"/>
                <w:szCs w:val="16"/>
              </w:rPr>
            </w:pPr>
            <w:ins w:id="23870" w:author="Στάθης Καπ" w:date="2023-03-09T07:14:00Z">
              <w:r>
                <w:rPr>
                  <w:rFonts w:ascii="Calibri" w:hAnsi="Calibri" w:cs="Calibri"/>
                  <w:color w:val="000000"/>
                  <w:sz w:val="16"/>
                  <w:szCs w:val="16"/>
                </w:rPr>
                <w:t>0.173</w:t>
              </w:r>
            </w:ins>
          </w:p>
        </w:tc>
        <w:tc>
          <w:tcPr>
            <w:tcW w:w="461" w:type="dxa"/>
            <w:tcBorders>
              <w:right w:val="single" w:sz="4" w:space="0" w:color="auto"/>
            </w:tcBorders>
            <w:vAlign w:val="center"/>
          </w:tcPr>
          <w:p w14:paraId="59C09E6E" w14:textId="0508BB5F" w:rsidR="00494D04" w:rsidRPr="007E0F91" w:rsidRDefault="00494D04" w:rsidP="00494D04">
            <w:pPr>
              <w:jc w:val="center"/>
              <w:rPr>
                <w:ins w:id="23871" w:author="Στάθης Καπ" w:date="2023-03-09T06:37:00Z"/>
                <w:sz w:val="16"/>
                <w:szCs w:val="16"/>
              </w:rPr>
            </w:pPr>
            <w:ins w:id="23872" w:author="Στάθης Καπ" w:date="2023-03-09T07:14:00Z">
              <w:r>
                <w:rPr>
                  <w:rFonts w:ascii="Calibri" w:hAnsi="Calibri" w:cs="Calibri"/>
                  <w:color w:val="000000"/>
                  <w:sz w:val="16"/>
                  <w:szCs w:val="16"/>
                </w:rPr>
                <w:t>54.23</w:t>
              </w:r>
            </w:ins>
          </w:p>
        </w:tc>
      </w:tr>
      <w:tr w:rsidR="00494D04" w14:paraId="35451026" w14:textId="77777777" w:rsidTr="009861B1">
        <w:trPr>
          <w:trHeight w:val="170"/>
          <w:jc w:val="center"/>
          <w:ins w:id="23873"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03C2328" w14:textId="77777777" w:rsidR="00494D04" w:rsidRPr="007E0F91" w:rsidRDefault="00494D04" w:rsidP="00494D04">
            <w:pPr>
              <w:jc w:val="center"/>
              <w:rPr>
                <w:ins w:id="23874" w:author="Στάθης Καπ" w:date="2023-03-09T06:37:00Z"/>
                <w:sz w:val="16"/>
                <w:szCs w:val="16"/>
              </w:rPr>
            </w:pPr>
            <w:ins w:id="23875" w:author="Στάθης Καπ" w:date="2023-03-09T06:37:00Z">
              <w:r w:rsidRPr="009861B1">
                <w:rPr>
                  <w:rFonts w:ascii="Calibri" w:hAnsi="Calibri" w:cs="Calibri"/>
                  <w:color w:val="000000"/>
                  <w:sz w:val="16"/>
                  <w:szCs w:val="16"/>
                </w:rPr>
                <w:t>r202</w:t>
              </w:r>
            </w:ins>
          </w:p>
        </w:tc>
        <w:tc>
          <w:tcPr>
            <w:tcW w:w="565" w:type="dxa"/>
            <w:tcBorders>
              <w:left w:val="single" w:sz="4" w:space="0" w:color="auto"/>
            </w:tcBorders>
            <w:vAlign w:val="center"/>
          </w:tcPr>
          <w:p w14:paraId="7E1DAB3D" w14:textId="60BB066C" w:rsidR="00494D04" w:rsidRPr="007E0F91" w:rsidRDefault="00494D04" w:rsidP="00494D04">
            <w:pPr>
              <w:jc w:val="center"/>
              <w:rPr>
                <w:ins w:id="23876" w:author="Στάθης Καπ" w:date="2023-03-09T06:37:00Z"/>
                <w:sz w:val="16"/>
                <w:szCs w:val="16"/>
              </w:rPr>
            </w:pPr>
            <w:ins w:id="23877"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533F5113" w14:textId="46B0091F" w:rsidR="00494D04" w:rsidRPr="007E0F91" w:rsidRDefault="00494D04" w:rsidP="00494D04">
            <w:pPr>
              <w:jc w:val="center"/>
              <w:rPr>
                <w:ins w:id="23878" w:author="Στάθης Καπ" w:date="2023-03-09T06:37:00Z"/>
                <w:sz w:val="16"/>
                <w:szCs w:val="16"/>
              </w:rPr>
            </w:pPr>
            <w:ins w:id="23879"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3F1620F1" w14:textId="392D2A95" w:rsidR="00494D04" w:rsidRPr="007E0F91" w:rsidRDefault="00494D04" w:rsidP="00494D04">
            <w:pPr>
              <w:jc w:val="center"/>
              <w:rPr>
                <w:ins w:id="23880" w:author="Στάθης Καπ" w:date="2023-03-09T06:37:00Z"/>
                <w:sz w:val="16"/>
                <w:szCs w:val="16"/>
              </w:rPr>
            </w:pPr>
            <w:ins w:id="23881" w:author="Στάθης Καπ" w:date="2023-03-09T07:14:00Z">
              <w:r>
                <w:rPr>
                  <w:rFonts w:ascii="Calibri" w:hAnsi="Calibri" w:cs="Calibri"/>
                  <w:color w:val="000000"/>
                  <w:sz w:val="16"/>
                  <w:szCs w:val="16"/>
                </w:rPr>
                <w:t>1458</w:t>
              </w:r>
            </w:ins>
          </w:p>
        </w:tc>
        <w:tc>
          <w:tcPr>
            <w:tcW w:w="708" w:type="dxa"/>
            <w:vAlign w:val="center"/>
          </w:tcPr>
          <w:p w14:paraId="4EFA8BA0" w14:textId="43476172" w:rsidR="00494D04" w:rsidRPr="007E0F91" w:rsidRDefault="00494D04" w:rsidP="00494D04">
            <w:pPr>
              <w:jc w:val="center"/>
              <w:rPr>
                <w:ins w:id="23882" w:author="Στάθης Καπ" w:date="2023-03-09T06:37:00Z"/>
                <w:sz w:val="16"/>
                <w:szCs w:val="16"/>
              </w:rPr>
            </w:pPr>
            <w:ins w:id="23883"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7CCB5D4D" w14:textId="4AA87054" w:rsidR="00494D04" w:rsidRPr="007E0F91" w:rsidRDefault="00494D04" w:rsidP="00494D04">
            <w:pPr>
              <w:jc w:val="center"/>
              <w:rPr>
                <w:ins w:id="23884" w:author="Στάθης Καπ" w:date="2023-03-09T06:37:00Z"/>
                <w:sz w:val="16"/>
                <w:szCs w:val="16"/>
              </w:rPr>
            </w:pPr>
            <w:ins w:id="23885" w:author="Στάθης Καπ" w:date="2023-03-09T07:14:00Z">
              <w:r>
                <w:rPr>
                  <w:rFonts w:ascii="Calibri" w:hAnsi="Calibri" w:cs="Calibri"/>
                  <w:color w:val="000000"/>
                  <w:sz w:val="16"/>
                  <w:szCs w:val="16"/>
                </w:rPr>
                <w:t>0.222</w:t>
              </w:r>
            </w:ins>
          </w:p>
        </w:tc>
        <w:tc>
          <w:tcPr>
            <w:tcW w:w="453" w:type="dxa"/>
            <w:tcBorders>
              <w:left w:val="single" w:sz="4" w:space="0" w:color="auto"/>
            </w:tcBorders>
            <w:vAlign w:val="center"/>
          </w:tcPr>
          <w:p w14:paraId="20C74D8F" w14:textId="43EDA8F6" w:rsidR="00494D04" w:rsidRPr="007E0F91" w:rsidRDefault="00494D04" w:rsidP="00494D04">
            <w:pPr>
              <w:jc w:val="center"/>
              <w:rPr>
                <w:ins w:id="23886" w:author="Στάθης Καπ" w:date="2023-03-09T06:37:00Z"/>
                <w:sz w:val="16"/>
                <w:szCs w:val="16"/>
              </w:rPr>
            </w:pPr>
            <w:ins w:id="23887" w:author="Στάθης Καπ" w:date="2023-03-09T07:14:00Z">
              <w:r>
                <w:rPr>
                  <w:rFonts w:ascii="Calibri" w:hAnsi="Calibri" w:cs="Calibri"/>
                  <w:color w:val="000000"/>
                  <w:sz w:val="16"/>
                  <w:szCs w:val="16"/>
                </w:rPr>
                <w:t>1455</w:t>
              </w:r>
            </w:ins>
          </w:p>
        </w:tc>
        <w:tc>
          <w:tcPr>
            <w:tcW w:w="454" w:type="dxa"/>
            <w:vAlign w:val="center"/>
          </w:tcPr>
          <w:p w14:paraId="18F720B9" w14:textId="012877D5" w:rsidR="00494D04" w:rsidRPr="007E0F91" w:rsidRDefault="00494D04" w:rsidP="00494D04">
            <w:pPr>
              <w:jc w:val="center"/>
              <w:rPr>
                <w:ins w:id="23888" w:author="Στάθης Καπ" w:date="2023-03-09T06:37:00Z"/>
                <w:sz w:val="16"/>
                <w:szCs w:val="16"/>
              </w:rPr>
            </w:pPr>
            <w:ins w:id="23889" w:author="Στάθης Καπ" w:date="2023-03-09T07:14:00Z">
              <w:r>
                <w:rPr>
                  <w:rFonts w:ascii="Calibri" w:hAnsi="Calibri" w:cs="Calibri"/>
                  <w:color w:val="000000"/>
                  <w:sz w:val="16"/>
                  <w:szCs w:val="16"/>
                </w:rPr>
                <w:t>0.21</w:t>
              </w:r>
            </w:ins>
          </w:p>
        </w:tc>
        <w:tc>
          <w:tcPr>
            <w:tcW w:w="454" w:type="dxa"/>
            <w:vAlign w:val="center"/>
          </w:tcPr>
          <w:p w14:paraId="5BAF0E68" w14:textId="2D1285BD" w:rsidR="00494D04" w:rsidRPr="007E0F91" w:rsidRDefault="00494D04" w:rsidP="00494D04">
            <w:pPr>
              <w:jc w:val="center"/>
              <w:rPr>
                <w:ins w:id="23890" w:author="Στάθης Καπ" w:date="2023-03-09T06:37:00Z"/>
                <w:sz w:val="16"/>
                <w:szCs w:val="16"/>
              </w:rPr>
            </w:pPr>
            <w:ins w:id="23891" w:author="Στάθης Καπ" w:date="2023-03-09T07:14:00Z">
              <w:r>
                <w:rPr>
                  <w:rFonts w:ascii="Calibri" w:hAnsi="Calibri" w:cs="Calibri"/>
                  <w:color w:val="000000"/>
                  <w:sz w:val="16"/>
                  <w:szCs w:val="16"/>
                </w:rPr>
                <w:t>0.132</w:t>
              </w:r>
            </w:ins>
          </w:p>
        </w:tc>
        <w:tc>
          <w:tcPr>
            <w:tcW w:w="457" w:type="dxa"/>
            <w:tcBorders>
              <w:right w:val="single" w:sz="4" w:space="0" w:color="auto"/>
            </w:tcBorders>
            <w:vAlign w:val="center"/>
          </w:tcPr>
          <w:p w14:paraId="65C88445" w14:textId="3AA17AB1" w:rsidR="00494D04" w:rsidRPr="007E0F91" w:rsidRDefault="00494D04" w:rsidP="00494D04">
            <w:pPr>
              <w:jc w:val="center"/>
              <w:rPr>
                <w:ins w:id="23892" w:author="Στάθης Καπ" w:date="2023-03-09T06:37:00Z"/>
                <w:sz w:val="16"/>
                <w:szCs w:val="16"/>
              </w:rPr>
            </w:pPr>
            <w:ins w:id="23893" w:author="Στάθης Καπ" w:date="2023-03-09T07:14:00Z">
              <w:r>
                <w:rPr>
                  <w:rFonts w:ascii="Calibri" w:hAnsi="Calibri" w:cs="Calibri"/>
                  <w:color w:val="000000"/>
                  <w:sz w:val="16"/>
                  <w:szCs w:val="16"/>
                </w:rPr>
                <w:t>40.54</w:t>
              </w:r>
            </w:ins>
          </w:p>
        </w:tc>
        <w:tc>
          <w:tcPr>
            <w:tcW w:w="453" w:type="dxa"/>
            <w:tcBorders>
              <w:left w:val="single" w:sz="4" w:space="0" w:color="auto"/>
            </w:tcBorders>
            <w:vAlign w:val="center"/>
          </w:tcPr>
          <w:p w14:paraId="588738C3" w14:textId="13771384" w:rsidR="00494D04" w:rsidRPr="007E0F91" w:rsidRDefault="00494D04" w:rsidP="00494D04">
            <w:pPr>
              <w:jc w:val="center"/>
              <w:rPr>
                <w:ins w:id="23894" w:author="Στάθης Καπ" w:date="2023-03-09T06:37:00Z"/>
                <w:sz w:val="16"/>
                <w:szCs w:val="16"/>
              </w:rPr>
            </w:pPr>
            <w:ins w:id="23895" w:author="Στάθης Καπ" w:date="2023-03-09T07:14:00Z">
              <w:r>
                <w:rPr>
                  <w:rFonts w:ascii="Calibri" w:hAnsi="Calibri" w:cs="Calibri"/>
                  <w:color w:val="000000"/>
                  <w:sz w:val="16"/>
                  <w:szCs w:val="16"/>
                </w:rPr>
                <w:t>1458</w:t>
              </w:r>
            </w:ins>
          </w:p>
        </w:tc>
        <w:tc>
          <w:tcPr>
            <w:tcW w:w="454" w:type="dxa"/>
            <w:vAlign w:val="center"/>
          </w:tcPr>
          <w:p w14:paraId="569967AE" w14:textId="263DECCF" w:rsidR="00494D04" w:rsidRPr="007E0F91" w:rsidRDefault="00494D04" w:rsidP="00494D04">
            <w:pPr>
              <w:jc w:val="center"/>
              <w:rPr>
                <w:ins w:id="23896" w:author="Στάθης Καπ" w:date="2023-03-09T06:37:00Z"/>
                <w:sz w:val="16"/>
                <w:szCs w:val="16"/>
              </w:rPr>
            </w:pPr>
            <w:ins w:id="23897" w:author="Στάθης Καπ" w:date="2023-03-09T07:14:00Z">
              <w:r>
                <w:rPr>
                  <w:rFonts w:ascii="Calibri" w:hAnsi="Calibri" w:cs="Calibri"/>
                  <w:color w:val="000000"/>
                  <w:sz w:val="16"/>
                  <w:szCs w:val="16"/>
                </w:rPr>
                <w:t>0</w:t>
              </w:r>
            </w:ins>
          </w:p>
        </w:tc>
        <w:tc>
          <w:tcPr>
            <w:tcW w:w="454" w:type="dxa"/>
            <w:vAlign w:val="center"/>
          </w:tcPr>
          <w:p w14:paraId="562B6C0E" w14:textId="4AD68FA3" w:rsidR="00494D04" w:rsidRPr="007E0F91" w:rsidRDefault="00494D04" w:rsidP="00494D04">
            <w:pPr>
              <w:jc w:val="center"/>
              <w:rPr>
                <w:ins w:id="23898" w:author="Στάθης Καπ" w:date="2023-03-09T06:37:00Z"/>
                <w:sz w:val="16"/>
                <w:szCs w:val="16"/>
              </w:rPr>
            </w:pPr>
            <w:ins w:id="23899" w:author="Στάθης Καπ" w:date="2023-03-09T07:14:00Z">
              <w:r>
                <w:rPr>
                  <w:rFonts w:ascii="Calibri" w:hAnsi="Calibri" w:cs="Calibri"/>
                  <w:color w:val="000000"/>
                  <w:sz w:val="16"/>
                  <w:szCs w:val="16"/>
                </w:rPr>
                <w:t>0.203</w:t>
              </w:r>
            </w:ins>
          </w:p>
        </w:tc>
        <w:tc>
          <w:tcPr>
            <w:tcW w:w="454" w:type="dxa"/>
            <w:tcBorders>
              <w:right w:val="single" w:sz="4" w:space="0" w:color="auto"/>
            </w:tcBorders>
            <w:vAlign w:val="center"/>
          </w:tcPr>
          <w:p w14:paraId="5ADD39DD" w14:textId="245145BF" w:rsidR="00494D04" w:rsidRPr="007E0F91" w:rsidRDefault="00494D04" w:rsidP="00494D04">
            <w:pPr>
              <w:jc w:val="center"/>
              <w:rPr>
                <w:ins w:id="23900" w:author="Στάθης Καπ" w:date="2023-03-09T06:37:00Z"/>
                <w:sz w:val="16"/>
                <w:szCs w:val="16"/>
              </w:rPr>
            </w:pPr>
            <w:ins w:id="23901" w:author="Στάθης Καπ" w:date="2023-03-09T07:14:00Z">
              <w:r>
                <w:rPr>
                  <w:rFonts w:ascii="Calibri" w:hAnsi="Calibri" w:cs="Calibri"/>
                  <w:color w:val="000000"/>
                  <w:sz w:val="16"/>
                  <w:szCs w:val="16"/>
                </w:rPr>
                <w:t>8.56</w:t>
              </w:r>
            </w:ins>
          </w:p>
        </w:tc>
        <w:tc>
          <w:tcPr>
            <w:tcW w:w="453" w:type="dxa"/>
            <w:tcBorders>
              <w:left w:val="single" w:sz="4" w:space="0" w:color="auto"/>
            </w:tcBorders>
            <w:vAlign w:val="center"/>
          </w:tcPr>
          <w:p w14:paraId="7401B8E3" w14:textId="1AD1FED0" w:rsidR="00494D04" w:rsidRPr="007E0F91" w:rsidRDefault="00494D04" w:rsidP="00494D04">
            <w:pPr>
              <w:jc w:val="center"/>
              <w:rPr>
                <w:ins w:id="23902" w:author="Στάθης Καπ" w:date="2023-03-09T06:37:00Z"/>
                <w:sz w:val="16"/>
                <w:szCs w:val="16"/>
              </w:rPr>
            </w:pPr>
            <w:ins w:id="23903" w:author="Στάθης Καπ" w:date="2023-03-09T07:14:00Z">
              <w:r>
                <w:rPr>
                  <w:rFonts w:ascii="Calibri" w:hAnsi="Calibri" w:cs="Calibri"/>
                  <w:color w:val="000000"/>
                  <w:sz w:val="16"/>
                  <w:szCs w:val="16"/>
                </w:rPr>
                <w:t>1458</w:t>
              </w:r>
            </w:ins>
          </w:p>
        </w:tc>
        <w:tc>
          <w:tcPr>
            <w:tcW w:w="454" w:type="dxa"/>
            <w:vAlign w:val="center"/>
          </w:tcPr>
          <w:p w14:paraId="011EC1FF" w14:textId="17C393B2" w:rsidR="00494D04" w:rsidRPr="007E0F91" w:rsidRDefault="00494D04" w:rsidP="00494D04">
            <w:pPr>
              <w:jc w:val="center"/>
              <w:rPr>
                <w:ins w:id="23904" w:author="Στάθης Καπ" w:date="2023-03-09T06:37:00Z"/>
                <w:sz w:val="16"/>
                <w:szCs w:val="16"/>
              </w:rPr>
            </w:pPr>
            <w:ins w:id="23905" w:author="Στάθης Καπ" w:date="2023-03-09T07:14:00Z">
              <w:r>
                <w:rPr>
                  <w:rFonts w:ascii="Calibri" w:hAnsi="Calibri" w:cs="Calibri"/>
                  <w:color w:val="000000"/>
                  <w:sz w:val="16"/>
                  <w:szCs w:val="16"/>
                </w:rPr>
                <w:t>0</w:t>
              </w:r>
            </w:ins>
          </w:p>
        </w:tc>
        <w:tc>
          <w:tcPr>
            <w:tcW w:w="454" w:type="dxa"/>
            <w:vAlign w:val="center"/>
          </w:tcPr>
          <w:p w14:paraId="14050BE9" w14:textId="08D82BB6" w:rsidR="00494D04" w:rsidRPr="007E0F91" w:rsidRDefault="00494D04" w:rsidP="00494D04">
            <w:pPr>
              <w:jc w:val="center"/>
              <w:rPr>
                <w:ins w:id="23906" w:author="Στάθης Καπ" w:date="2023-03-09T06:37:00Z"/>
                <w:sz w:val="16"/>
                <w:szCs w:val="16"/>
              </w:rPr>
            </w:pPr>
            <w:ins w:id="23907" w:author="Στάθης Καπ" w:date="2023-03-09T07:14:00Z">
              <w:r>
                <w:rPr>
                  <w:rFonts w:ascii="Calibri" w:hAnsi="Calibri" w:cs="Calibri"/>
                  <w:color w:val="000000"/>
                  <w:sz w:val="16"/>
                  <w:szCs w:val="16"/>
                </w:rPr>
                <w:t>0.133</w:t>
              </w:r>
            </w:ins>
          </w:p>
        </w:tc>
        <w:tc>
          <w:tcPr>
            <w:tcW w:w="461" w:type="dxa"/>
            <w:tcBorders>
              <w:right w:val="single" w:sz="4" w:space="0" w:color="auto"/>
            </w:tcBorders>
            <w:vAlign w:val="center"/>
          </w:tcPr>
          <w:p w14:paraId="20A6ACEF" w14:textId="6811A28E" w:rsidR="00494D04" w:rsidRPr="007E0F91" w:rsidRDefault="00494D04" w:rsidP="00494D04">
            <w:pPr>
              <w:jc w:val="center"/>
              <w:rPr>
                <w:ins w:id="23908" w:author="Στάθης Καπ" w:date="2023-03-09T06:37:00Z"/>
                <w:sz w:val="16"/>
                <w:szCs w:val="16"/>
              </w:rPr>
            </w:pPr>
            <w:ins w:id="23909" w:author="Στάθης Καπ" w:date="2023-03-09T07:14:00Z">
              <w:r>
                <w:rPr>
                  <w:rFonts w:ascii="Calibri" w:hAnsi="Calibri" w:cs="Calibri"/>
                  <w:color w:val="000000"/>
                  <w:sz w:val="16"/>
                  <w:szCs w:val="16"/>
                </w:rPr>
                <w:t>40.09</w:t>
              </w:r>
            </w:ins>
          </w:p>
        </w:tc>
      </w:tr>
      <w:tr w:rsidR="00494D04" w14:paraId="79306C18" w14:textId="77777777" w:rsidTr="009861B1">
        <w:trPr>
          <w:trHeight w:val="170"/>
          <w:jc w:val="center"/>
          <w:ins w:id="2391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589504B" w14:textId="77777777" w:rsidR="00494D04" w:rsidRPr="007E0F91" w:rsidRDefault="00494D04" w:rsidP="00494D04">
            <w:pPr>
              <w:jc w:val="center"/>
              <w:rPr>
                <w:ins w:id="23911" w:author="Στάθης Καπ" w:date="2023-03-09T06:37:00Z"/>
                <w:sz w:val="16"/>
                <w:szCs w:val="16"/>
              </w:rPr>
            </w:pPr>
            <w:ins w:id="23912" w:author="Στάθης Καπ" w:date="2023-03-09T06:37:00Z">
              <w:r w:rsidRPr="009861B1">
                <w:rPr>
                  <w:rFonts w:ascii="Calibri" w:hAnsi="Calibri" w:cs="Calibri"/>
                  <w:color w:val="000000"/>
                  <w:sz w:val="16"/>
                  <w:szCs w:val="16"/>
                </w:rPr>
                <w:t>r203</w:t>
              </w:r>
            </w:ins>
          </w:p>
        </w:tc>
        <w:tc>
          <w:tcPr>
            <w:tcW w:w="565" w:type="dxa"/>
            <w:tcBorders>
              <w:left w:val="single" w:sz="4" w:space="0" w:color="auto"/>
            </w:tcBorders>
            <w:vAlign w:val="center"/>
          </w:tcPr>
          <w:p w14:paraId="6FDA1E34" w14:textId="254A97AD" w:rsidR="00494D04" w:rsidRPr="007E0F91" w:rsidRDefault="00494D04" w:rsidP="00494D04">
            <w:pPr>
              <w:jc w:val="center"/>
              <w:rPr>
                <w:ins w:id="23913" w:author="Στάθης Καπ" w:date="2023-03-09T06:37:00Z"/>
                <w:sz w:val="16"/>
                <w:szCs w:val="16"/>
              </w:rPr>
            </w:pPr>
            <w:ins w:id="23914"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1DC5A807" w14:textId="3BA6EEDE" w:rsidR="00494D04" w:rsidRPr="007E0F91" w:rsidRDefault="00494D04" w:rsidP="00494D04">
            <w:pPr>
              <w:jc w:val="center"/>
              <w:rPr>
                <w:ins w:id="23915" w:author="Στάθης Καπ" w:date="2023-03-09T06:37:00Z"/>
                <w:sz w:val="16"/>
                <w:szCs w:val="16"/>
              </w:rPr>
            </w:pPr>
            <w:ins w:id="23916"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42CBE730" w14:textId="7A4643A1" w:rsidR="00494D04" w:rsidRPr="007E0F91" w:rsidRDefault="00494D04" w:rsidP="00494D04">
            <w:pPr>
              <w:jc w:val="center"/>
              <w:rPr>
                <w:ins w:id="23917" w:author="Στάθης Καπ" w:date="2023-03-09T06:37:00Z"/>
                <w:sz w:val="16"/>
                <w:szCs w:val="16"/>
              </w:rPr>
            </w:pPr>
            <w:ins w:id="23918" w:author="Στάθης Καπ" w:date="2023-03-09T07:14:00Z">
              <w:r>
                <w:rPr>
                  <w:rFonts w:ascii="Calibri" w:hAnsi="Calibri" w:cs="Calibri"/>
                  <w:color w:val="000000"/>
                  <w:sz w:val="16"/>
                  <w:szCs w:val="16"/>
                </w:rPr>
                <w:t>1458</w:t>
              </w:r>
            </w:ins>
          </w:p>
        </w:tc>
        <w:tc>
          <w:tcPr>
            <w:tcW w:w="708" w:type="dxa"/>
            <w:vAlign w:val="center"/>
          </w:tcPr>
          <w:p w14:paraId="237103B1" w14:textId="56F75F34" w:rsidR="00494D04" w:rsidRPr="007E0F91" w:rsidRDefault="00494D04" w:rsidP="00494D04">
            <w:pPr>
              <w:jc w:val="center"/>
              <w:rPr>
                <w:ins w:id="23919" w:author="Στάθης Καπ" w:date="2023-03-09T06:37:00Z"/>
                <w:sz w:val="16"/>
                <w:szCs w:val="16"/>
              </w:rPr>
            </w:pPr>
            <w:ins w:id="23920"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41A75C51" w14:textId="4DE9B0C2" w:rsidR="00494D04" w:rsidRPr="007E0F91" w:rsidRDefault="00494D04" w:rsidP="00494D04">
            <w:pPr>
              <w:jc w:val="center"/>
              <w:rPr>
                <w:ins w:id="23921" w:author="Στάθης Καπ" w:date="2023-03-09T06:37:00Z"/>
                <w:sz w:val="16"/>
                <w:szCs w:val="16"/>
              </w:rPr>
            </w:pPr>
            <w:ins w:id="23922" w:author="Στάθης Καπ" w:date="2023-03-09T07:14:00Z">
              <w:r>
                <w:rPr>
                  <w:rFonts w:ascii="Calibri" w:hAnsi="Calibri" w:cs="Calibri"/>
                  <w:color w:val="000000"/>
                  <w:sz w:val="16"/>
                  <w:szCs w:val="16"/>
                </w:rPr>
                <w:t>0.177</w:t>
              </w:r>
            </w:ins>
          </w:p>
        </w:tc>
        <w:tc>
          <w:tcPr>
            <w:tcW w:w="453" w:type="dxa"/>
            <w:tcBorders>
              <w:left w:val="single" w:sz="4" w:space="0" w:color="auto"/>
            </w:tcBorders>
            <w:vAlign w:val="center"/>
          </w:tcPr>
          <w:p w14:paraId="4C8D600C" w14:textId="36B8563C" w:rsidR="00494D04" w:rsidRPr="007E0F91" w:rsidRDefault="00494D04" w:rsidP="00494D04">
            <w:pPr>
              <w:jc w:val="center"/>
              <w:rPr>
                <w:ins w:id="23923" w:author="Στάθης Καπ" w:date="2023-03-09T06:37:00Z"/>
                <w:sz w:val="16"/>
                <w:szCs w:val="16"/>
              </w:rPr>
            </w:pPr>
            <w:ins w:id="23924" w:author="Στάθης Καπ" w:date="2023-03-09T07:14:00Z">
              <w:r>
                <w:rPr>
                  <w:rFonts w:ascii="Calibri" w:hAnsi="Calibri" w:cs="Calibri"/>
                  <w:color w:val="000000"/>
                  <w:sz w:val="16"/>
                  <w:szCs w:val="16"/>
                </w:rPr>
                <w:t>1458</w:t>
              </w:r>
            </w:ins>
          </w:p>
        </w:tc>
        <w:tc>
          <w:tcPr>
            <w:tcW w:w="454" w:type="dxa"/>
            <w:vAlign w:val="center"/>
          </w:tcPr>
          <w:p w14:paraId="66AA9748" w14:textId="68042236" w:rsidR="00494D04" w:rsidRPr="007E0F91" w:rsidRDefault="00494D04" w:rsidP="00494D04">
            <w:pPr>
              <w:jc w:val="center"/>
              <w:rPr>
                <w:ins w:id="23925" w:author="Στάθης Καπ" w:date="2023-03-09T06:37:00Z"/>
                <w:sz w:val="16"/>
                <w:szCs w:val="16"/>
              </w:rPr>
            </w:pPr>
            <w:ins w:id="23926" w:author="Στάθης Καπ" w:date="2023-03-09T07:14:00Z">
              <w:r>
                <w:rPr>
                  <w:rFonts w:ascii="Calibri" w:hAnsi="Calibri" w:cs="Calibri"/>
                  <w:color w:val="000000"/>
                  <w:sz w:val="16"/>
                  <w:szCs w:val="16"/>
                </w:rPr>
                <w:t>0</w:t>
              </w:r>
            </w:ins>
          </w:p>
        </w:tc>
        <w:tc>
          <w:tcPr>
            <w:tcW w:w="454" w:type="dxa"/>
            <w:vAlign w:val="center"/>
          </w:tcPr>
          <w:p w14:paraId="397A86B7" w14:textId="29255C23" w:rsidR="00494D04" w:rsidRPr="007E0F91" w:rsidRDefault="00494D04" w:rsidP="00494D04">
            <w:pPr>
              <w:jc w:val="center"/>
              <w:rPr>
                <w:ins w:id="23927" w:author="Στάθης Καπ" w:date="2023-03-09T06:37:00Z"/>
                <w:sz w:val="16"/>
                <w:szCs w:val="16"/>
              </w:rPr>
            </w:pPr>
            <w:ins w:id="23928" w:author="Στάθης Καπ" w:date="2023-03-09T07:14:00Z">
              <w:r>
                <w:rPr>
                  <w:rFonts w:ascii="Calibri" w:hAnsi="Calibri" w:cs="Calibri"/>
                  <w:color w:val="000000"/>
                  <w:sz w:val="16"/>
                  <w:szCs w:val="16"/>
                </w:rPr>
                <w:t>0.12</w:t>
              </w:r>
            </w:ins>
          </w:p>
        </w:tc>
        <w:tc>
          <w:tcPr>
            <w:tcW w:w="457" w:type="dxa"/>
            <w:tcBorders>
              <w:right w:val="single" w:sz="4" w:space="0" w:color="auto"/>
            </w:tcBorders>
            <w:vAlign w:val="center"/>
          </w:tcPr>
          <w:p w14:paraId="2C8EE0FD" w14:textId="194C6922" w:rsidR="00494D04" w:rsidRPr="007E0F91" w:rsidRDefault="00494D04" w:rsidP="00494D04">
            <w:pPr>
              <w:jc w:val="center"/>
              <w:rPr>
                <w:ins w:id="23929" w:author="Στάθης Καπ" w:date="2023-03-09T06:37:00Z"/>
                <w:sz w:val="16"/>
                <w:szCs w:val="16"/>
              </w:rPr>
            </w:pPr>
            <w:ins w:id="23930" w:author="Στάθης Καπ" w:date="2023-03-09T07:14:00Z">
              <w:r>
                <w:rPr>
                  <w:rFonts w:ascii="Calibri" w:hAnsi="Calibri" w:cs="Calibri"/>
                  <w:color w:val="000000"/>
                  <w:sz w:val="16"/>
                  <w:szCs w:val="16"/>
                </w:rPr>
                <w:t>32.2</w:t>
              </w:r>
            </w:ins>
          </w:p>
        </w:tc>
        <w:tc>
          <w:tcPr>
            <w:tcW w:w="453" w:type="dxa"/>
            <w:tcBorders>
              <w:left w:val="single" w:sz="4" w:space="0" w:color="auto"/>
            </w:tcBorders>
            <w:vAlign w:val="center"/>
          </w:tcPr>
          <w:p w14:paraId="005A20D5" w14:textId="35C54E88" w:rsidR="00494D04" w:rsidRPr="007E0F91" w:rsidRDefault="00494D04" w:rsidP="00494D04">
            <w:pPr>
              <w:jc w:val="center"/>
              <w:rPr>
                <w:ins w:id="23931" w:author="Στάθης Καπ" w:date="2023-03-09T06:37:00Z"/>
                <w:sz w:val="16"/>
                <w:szCs w:val="16"/>
              </w:rPr>
            </w:pPr>
            <w:ins w:id="23932" w:author="Στάθης Καπ" w:date="2023-03-09T07:14:00Z">
              <w:r>
                <w:rPr>
                  <w:rFonts w:ascii="Calibri" w:hAnsi="Calibri" w:cs="Calibri"/>
                  <w:color w:val="000000"/>
                  <w:sz w:val="16"/>
                  <w:szCs w:val="16"/>
                </w:rPr>
                <w:t>1458</w:t>
              </w:r>
            </w:ins>
          </w:p>
        </w:tc>
        <w:tc>
          <w:tcPr>
            <w:tcW w:w="454" w:type="dxa"/>
            <w:vAlign w:val="center"/>
          </w:tcPr>
          <w:p w14:paraId="1CAA3378" w14:textId="7A2FD6A9" w:rsidR="00494D04" w:rsidRPr="007E0F91" w:rsidRDefault="00494D04" w:rsidP="00494D04">
            <w:pPr>
              <w:jc w:val="center"/>
              <w:rPr>
                <w:ins w:id="23933" w:author="Στάθης Καπ" w:date="2023-03-09T06:37:00Z"/>
                <w:sz w:val="16"/>
                <w:szCs w:val="16"/>
              </w:rPr>
            </w:pPr>
            <w:ins w:id="23934" w:author="Στάθης Καπ" w:date="2023-03-09T07:14:00Z">
              <w:r>
                <w:rPr>
                  <w:rFonts w:ascii="Calibri" w:hAnsi="Calibri" w:cs="Calibri"/>
                  <w:color w:val="000000"/>
                  <w:sz w:val="16"/>
                  <w:szCs w:val="16"/>
                </w:rPr>
                <w:t>0</w:t>
              </w:r>
            </w:ins>
          </w:p>
        </w:tc>
        <w:tc>
          <w:tcPr>
            <w:tcW w:w="454" w:type="dxa"/>
            <w:vAlign w:val="center"/>
          </w:tcPr>
          <w:p w14:paraId="48853CE4" w14:textId="10488ADA" w:rsidR="00494D04" w:rsidRPr="007E0F91" w:rsidRDefault="00494D04" w:rsidP="00494D04">
            <w:pPr>
              <w:jc w:val="center"/>
              <w:rPr>
                <w:ins w:id="23935" w:author="Στάθης Καπ" w:date="2023-03-09T06:37:00Z"/>
                <w:sz w:val="16"/>
                <w:szCs w:val="16"/>
              </w:rPr>
            </w:pPr>
            <w:ins w:id="23936" w:author="Στάθης Καπ" w:date="2023-03-09T07:14:00Z">
              <w:r>
                <w:rPr>
                  <w:rFonts w:ascii="Calibri" w:hAnsi="Calibri" w:cs="Calibri"/>
                  <w:color w:val="000000"/>
                  <w:sz w:val="16"/>
                  <w:szCs w:val="16"/>
                </w:rPr>
                <w:t>0.174</w:t>
              </w:r>
            </w:ins>
          </w:p>
        </w:tc>
        <w:tc>
          <w:tcPr>
            <w:tcW w:w="454" w:type="dxa"/>
            <w:tcBorders>
              <w:right w:val="single" w:sz="4" w:space="0" w:color="auto"/>
            </w:tcBorders>
            <w:vAlign w:val="center"/>
          </w:tcPr>
          <w:p w14:paraId="3A7DC4D4" w14:textId="4A0394AD" w:rsidR="00494D04" w:rsidRPr="007E0F91" w:rsidRDefault="00494D04" w:rsidP="00494D04">
            <w:pPr>
              <w:jc w:val="center"/>
              <w:rPr>
                <w:ins w:id="23937" w:author="Στάθης Καπ" w:date="2023-03-09T06:37:00Z"/>
                <w:sz w:val="16"/>
                <w:szCs w:val="16"/>
              </w:rPr>
            </w:pPr>
            <w:ins w:id="23938" w:author="Στάθης Καπ" w:date="2023-03-09T07:14:00Z">
              <w:r>
                <w:rPr>
                  <w:rFonts w:ascii="Calibri" w:hAnsi="Calibri" w:cs="Calibri"/>
                  <w:color w:val="000000"/>
                  <w:sz w:val="16"/>
                  <w:szCs w:val="16"/>
                </w:rPr>
                <w:t>1.69</w:t>
              </w:r>
            </w:ins>
          </w:p>
        </w:tc>
        <w:tc>
          <w:tcPr>
            <w:tcW w:w="453" w:type="dxa"/>
            <w:tcBorders>
              <w:left w:val="single" w:sz="4" w:space="0" w:color="auto"/>
            </w:tcBorders>
            <w:vAlign w:val="center"/>
          </w:tcPr>
          <w:p w14:paraId="05F4D63B" w14:textId="685800BA" w:rsidR="00494D04" w:rsidRPr="007E0F91" w:rsidRDefault="00494D04" w:rsidP="00494D04">
            <w:pPr>
              <w:jc w:val="center"/>
              <w:rPr>
                <w:ins w:id="23939" w:author="Στάθης Καπ" w:date="2023-03-09T06:37:00Z"/>
                <w:sz w:val="16"/>
                <w:szCs w:val="16"/>
              </w:rPr>
            </w:pPr>
            <w:ins w:id="23940" w:author="Στάθης Καπ" w:date="2023-03-09T07:14:00Z">
              <w:r>
                <w:rPr>
                  <w:rFonts w:ascii="Calibri" w:hAnsi="Calibri" w:cs="Calibri"/>
                  <w:color w:val="000000"/>
                  <w:sz w:val="16"/>
                  <w:szCs w:val="16"/>
                </w:rPr>
                <w:t>1458</w:t>
              </w:r>
            </w:ins>
          </w:p>
        </w:tc>
        <w:tc>
          <w:tcPr>
            <w:tcW w:w="454" w:type="dxa"/>
            <w:vAlign w:val="center"/>
          </w:tcPr>
          <w:p w14:paraId="1CCB476A" w14:textId="6B362EA4" w:rsidR="00494D04" w:rsidRPr="007E0F91" w:rsidRDefault="00494D04" w:rsidP="00494D04">
            <w:pPr>
              <w:jc w:val="center"/>
              <w:rPr>
                <w:ins w:id="23941" w:author="Στάθης Καπ" w:date="2023-03-09T06:37:00Z"/>
                <w:sz w:val="16"/>
                <w:szCs w:val="16"/>
              </w:rPr>
            </w:pPr>
            <w:ins w:id="23942" w:author="Στάθης Καπ" w:date="2023-03-09T07:14:00Z">
              <w:r>
                <w:rPr>
                  <w:rFonts w:ascii="Calibri" w:hAnsi="Calibri" w:cs="Calibri"/>
                  <w:color w:val="000000"/>
                  <w:sz w:val="16"/>
                  <w:szCs w:val="16"/>
                </w:rPr>
                <w:t>0</w:t>
              </w:r>
            </w:ins>
          </w:p>
        </w:tc>
        <w:tc>
          <w:tcPr>
            <w:tcW w:w="454" w:type="dxa"/>
            <w:vAlign w:val="center"/>
          </w:tcPr>
          <w:p w14:paraId="3D7F66E7" w14:textId="06B6C25C" w:rsidR="00494D04" w:rsidRPr="007E0F91" w:rsidRDefault="00494D04" w:rsidP="00494D04">
            <w:pPr>
              <w:jc w:val="center"/>
              <w:rPr>
                <w:ins w:id="23943" w:author="Στάθης Καπ" w:date="2023-03-09T06:37:00Z"/>
                <w:sz w:val="16"/>
                <w:szCs w:val="16"/>
              </w:rPr>
            </w:pPr>
            <w:ins w:id="23944" w:author="Στάθης Καπ" w:date="2023-03-09T07:14:00Z">
              <w:r>
                <w:rPr>
                  <w:rFonts w:ascii="Calibri" w:hAnsi="Calibri" w:cs="Calibri"/>
                  <w:color w:val="000000"/>
                  <w:sz w:val="16"/>
                  <w:szCs w:val="16"/>
                </w:rPr>
                <w:t>0.156</w:t>
              </w:r>
            </w:ins>
          </w:p>
        </w:tc>
        <w:tc>
          <w:tcPr>
            <w:tcW w:w="461" w:type="dxa"/>
            <w:tcBorders>
              <w:right w:val="single" w:sz="4" w:space="0" w:color="auto"/>
            </w:tcBorders>
            <w:vAlign w:val="center"/>
          </w:tcPr>
          <w:p w14:paraId="5B9B8B00" w14:textId="2C4B09DB" w:rsidR="00494D04" w:rsidRPr="007E0F91" w:rsidRDefault="00494D04" w:rsidP="00494D04">
            <w:pPr>
              <w:jc w:val="center"/>
              <w:rPr>
                <w:ins w:id="23945" w:author="Στάθης Καπ" w:date="2023-03-09T06:37:00Z"/>
                <w:sz w:val="16"/>
                <w:szCs w:val="16"/>
              </w:rPr>
            </w:pPr>
            <w:ins w:id="23946" w:author="Στάθης Καπ" w:date="2023-03-09T07:14:00Z">
              <w:r>
                <w:rPr>
                  <w:rFonts w:ascii="Calibri" w:hAnsi="Calibri" w:cs="Calibri"/>
                  <w:color w:val="000000"/>
                  <w:sz w:val="16"/>
                  <w:szCs w:val="16"/>
                </w:rPr>
                <w:t>11.86</w:t>
              </w:r>
            </w:ins>
          </w:p>
        </w:tc>
      </w:tr>
      <w:tr w:rsidR="00494D04" w14:paraId="344E66E1" w14:textId="77777777" w:rsidTr="009861B1">
        <w:trPr>
          <w:trHeight w:val="170"/>
          <w:jc w:val="center"/>
          <w:ins w:id="2394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51AFC08A" w14:textId="77777777" w:rsidR="00494D04" w:rsidRPr="007E0F91" w:rsidRDefault="00494D04" w:rsidP="00494D04">
            <w:pPr>
              <w:jc w:val="center"/>
              <w:rPr>
                <w:ins w:id="23948" w:author="Στάθης Καπ" w:date="2023-03-09T06:37:00Z"/>
                <w:sz w:val="16"/>
                <w:szCs w:val="16"/>
              </w:rPr>
            </w:pPr>
            <w:ins w:id="23949" w:author="Στάθης Καπ" w:date="2023-03-09T06:37:00Z">
              <w:r w:rsidRPr="009861B1">
                <w:rPr>
                  <w:rFonts w:ascii="Calibri" w:hAnsi="Calibri" w:cs="Calibri"/>
                  <w:color w:val="000000"/>
                  <w:sz w:val="16"/>
                  <w:szCs w:val="16"/>
                </w:rPr>
                <w:t>r204</w:t>
              </w:r>
            </w:ins>
          </w:p>
        </w:tc>
        <w:tc>
          <w:tcPr>
            <w:tcW w:w="565" w:type="dxa"/>
            <w:tcBorders>
              <w:left w:val="single" w:sz="4" w:space="0" w:color="auto"/>
            </w:tcBorders>
            <w:vAlign w:val="center"/>
          </w:tcPr>
          <w:p w14:paraId="5E7A56A8" w14:textId="2428DBCD" w:rsidR="00494D04" w:rsidRPr="007E0F91" w:rsidRDefault="00494D04" w:rsidP="00494D04">
            <w:pPr>
              <w:jc w:val="center"/>
              <w:rPr>
                <w:ins w:id="23950" w:author="Στάθης Καπ" w:date="2023-03-09T06:37:00Z"/>
                <w:sz w:val="16"/>
                <w:szCs w:val="16"/>
              </w:rPr>
            </w:pPr>
            <w:ins w:id="23951"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165B53C9" w14:textId="5F9342D3" w:rsidR="00494D04" w:rsidRPr="007E0F91" w:rsidRDefault="00494D04" w:rsidP="00494D04">
            <w:pPr>
              <w:jc w:val="center"/>
              <w:rPr>
                <w:ins w:id="23952" w:author="Στάθης Καπ" w:date="2023-03-09T06:37:00Z"/>
                <w:sz w:val="16"/>
                <w:szCs w:val="16"/>
              </w:rPr>
            </w:pPr>
            <w:ins w:id="23953"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48A9F6F3" w14:textId="18BFEBC9" w:rsidR="00494D04" w:rsidRPr="007E0F91" w:rsidRDefault="00494D04" w:rsidP="00494D04">
            <w:pPr>
              <w:jc w:val="center"/>
              <w:rPr>
                <w:ins w:id="23954" w:author="Στάθης Καπ" w:date="2023-03-09T06:37:00Z"/>
                <w:sz w:val="16"/>
                <w:szCs w:val="16"/>
              </w:rPr>
            </w:pPr>
            <w:ins w:id="23955" w:author="Στάθης Καπ" w:date="2023-03-09T07:14:00Z">
              <w:r>
                <w:rPr>
                  <w:rFonts w:ascii="Calibri" w:hAnsi="Calibri" w:cs="Calibri"/>
                  <w:color w:val="000000"/>
                  <w:sz w:val="16"/>
                  <w:szCs w:val="16"/>
                </w:rPr>
                <w:t>1458</w:t>
              </w:r>
            </w:ins>
          </w:p>
        </w:tc>
        <w:tc>
          <w:tcPr>
            <w:tcW w:w="708" w:type="dxa"/>
            <w:vAlign w:val="center"/>
          </w:tcPr>
          <w:p w14:paraId="3B739335" w14:textId="4D4735EC" w:rsidR="00494D04" w:rsidRPr="007E0F91" w:rsidRDefault="00494D04" w:rsidP="00494D04">
            <w:pPr>
              <w:jc w:val="center"/>
              <w:rPr>
                <w:ins w:id="23956" w:author="Στάθης Καπ" w:date="2023-03-09T06:37:00Z"/>
                <w:sz w:val="16"/>
                <w:szCs w:val="16"/>
              </w:rPr>
            </w:pPr>
            <w:ins w:id="23957"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5BE3244E" w14:textId="700DD7B9" w:rsidR="00494D04" w:rsidRPr="007E0F91" w:rsidRDefault="00494D04" w:rsidP="00494D04">
            <w:pPr>
              <w:jc w:val="center"/>
              <w:rPr>
                <w:ins w:id="23958" w:author="Στάθης Καπ" w:date="2023-03-09T06:37:00Z"/>
                <w:sz w:val="16"/>
                <w:szCs w:val="16"/>
              </w:rPr>
            </w:pPr>
            <w:ins w:id="23959" w:author="Στάθης Καπ" w:date="2023-03-09T07:14:00Z">
              <w:r>
                <w:rPr>
                  <w:rFonts w:ascii="Calibri" w:hAnsi="Calibri" w:cs="Calibri"/>
                  <w:color w:val="000000"/>
                  <w:sz w:val="16"/>
                  <w:szCs w:val="16"/>
                </w:rPr>
                <w:t>0.066</w:t>
              </w:r>
            </w:ins>
          </w:p>
        </w:tc>
        <w:tc>
          <w:tcPr>
            <w:tcW w:w="453" w:type="dxa"/>
            <w:tcBorders>
              <w:left w:val="single" w:sz="4" w:space="0" w:color="auto"/>
            </w:tcBorders>
            <w:vAlign w:val="center"/>
          </w:tcPr>
          <w:p w14:paraId="33F4AC30" w14:textId="1F94D64A" w:rsidR="00494D04" w:rsidRPr="007E0F91" w:rsidRDefault="00494D04" w:rsidP="00494D04">
            <w:pPr>
              <w:jc w:val="center"/>
              <w:rPr>
                <w:ins w:id="23960" w:author="Στάθης Καπ" w:date="2023-03-09T06:37:00Z"/>
                <w:sz w:val="16"/>
                <w:szCs w:val="16"/>
              </w:rPr>
            </w:pPr>
            <w:ins w:id="23961" w:author="Στάθης Καπ" w:date="2023-03-09T07:14:00Z">
              <w:r>
                <w:rPr>
                  <w:rFonts w:ascii="Calibri" w:hAnsi="Calibri" w:cs="Calibri"/>
                  <w:color w:val="000000"/>
                  <w:sz w:val="16"/>
                  <w:szCs w:val="16"/>
                </w:rPr>
                <w:t>1458</w:t>
              </w:r>
            </w:ins>
          </w:p>
        </w:tc>
        <w:tc>
          <w:tcPr>
            <w:tcW w:w="454" w:type="dxa"/>
            <w:vAlign w:val="center"/>
          </w:tcPr>
          <w:p w14:paraId="4C7E7DD6" w14:textId="574F2CA5" w:rsidR="00494D04" w:rsidRPr="007E0F91" w:rsidRDefault="00494D04" w:rsidP="00494D04">
            <w:pPr>
              <w:jc w:val="center"/>
              <w:rPr>
                <w:ins w:id="23962" w:author="Στάθης Καπ" w:date="2023-03-09T06:37:00Z"/>
                <w:sz w:val="16"/>
                <w:szCs w:val="16"/>
              </w:rPr>
            </w:pPr>
            <w:ins w:id="23963" w:author="Στάθης Καπ" w:date="2023-03-09T07:14:00Z">
              <w:r>
                <w:rPr>
                  <w:rFonts w:ascii="Calibri" w:hAnsi="Calibri" w:cs="Calibri"/>
                  <w:color w:val="000000"/>
                  <w:sz w:val="16"/>
                  <w:szCs w:val="16"/>
                </w:rPr>
                <w:t>0</w:t>
              </w:r>
            </w:ins>
          </w:p>
        </w:tc>
        <w:tc>
          <w:tcPr>
            <w:tcW w:w="454" w:type="dxa"/>
            <w:vAlign w:val="center"/>
          </w:tcPr>
          <w:p w14:paraId="2BAE50C3" w14:textId="64ACAAC2" w:rsidR="00494D04" w:rsidRPr="007E0F91" w:rsidRDefault="00494D04" w:rsidP="00494D04">
            <w:pPr>
              <w:jc w:val="center"/>
              <w:rPr>
                <w:ins w:id="23964" w:author="Στάθης Καπ" w:date="2023-03-09T06:37:00Z"/>
                <w:sz w:val="16"/>
                <w:szCs w:val="16"/>
              </w:rPr>
            </w:pPr>
            <w:ins w:id="23965" w:author="Στάθης Καπ" w:date="2023-03-09T07:14:00Z">
              <w:r>
                <w:rPr>
                  <w:rFonts w:ascii="Calibri" w:hAnsi="Calibri" w:cs="Calibri"/>
                  <w:color w:val="000000"/>
                  <w:sz w:val="16"/>
                  <w:szCs w:val="16"/>
                </w:rPr>
                <w:t>0.139</w:t>
              </w:r>
            </w:ins>
          </w:p>
        </w:tc>
        <w:tc>
          <w:tcPr>
            <w:tcW w:w="457" w:type="dxa"/>
            <w:tcBorders>
              <w:right w:val="single" w:sz="4" w:space="0" w:color="auto"/>
            </w:tcBorders>
            <w:vAlign w:val="center"/>
          </w:tcPr>
          <w:p w14:paraId="595D1065" w14:textId="4F1FD427" w:rsidR="00494D04" w:rsidRPr="007E0F91" w:rsidRDefault="00494D04" w:rsidP="00494D04">
            <w:pPr>
              <w:jc w:val="center"/>
              <w:rPr>
                <w:ins w:id="23966" w:author="Στάθης Καπ" w:date="2023-03-09T06:37:00Z"/>
                <w:sz w:val="16"/>
                <w:szCs w:val="16"/>
              </w:rPr>
            </w:pPr>
            <w:ins w:id="23967" w:author="Στάθης Καπ" w:date="2023-03-09T07:14:00Z">
              <w:r>
                <w:rPr>
                  <w:rFonts w:ascii="Calibri" w:hAnsi="Calibri" w:cs="Calibri"/>
                  <w:color w:val="000000"/>
                  <w:sz w:val="16"/>
                  <w:szCs w:val="16"/>
                </w:rPr>
                <w:t>-110.61</w:t>
              </w:r>
            </w:ins>
          </w:p>
        </w:tc>
        <w:tc>
          <w:tcPr>
            <w:tcW w:w="453" w:type="dxa"/>
            <w:tcBorders>
              <w:left w:val="single" w:sz="4" w:space="0" w:color="auto"/>
            </w:tcBorders>
            <w:vAlign w:val="center"/>
          </w:tcPr>
          <w:p w14:paraId="624ADE70" w14:textId="05BC1A43" w:rsidR="00494D04" w:rsidRPr="007E0F91" w:rsidRDefault="00494D04" w:rsidP="00494D04">
            <w:pPr>
              <w:jc w:val="center"/>
              <w:rPr>
                <w:ins w:id="23968" w:author="Στάθης Καπ" w:date="2023-03-09T06:37:00Z"/>
                <w:sz w:val="16"/>
                <w:szCs w:val="16"/>
              </w:rPr>
            </w:pPr>
            <w:ins w:id="23969" w:author="Στάθης Καπ" w:date="2023-03-09T07:14:00Z">
              <w:r>
                <w:rPr>
                  <w:rFonts w:ascii="Calibri" w:hAnsi="Calibri" w:cs="Calibri"/>
                  <w:color w:val="000000"/>
                  <w:sz w:val="16"/>
                  <w:szCs w:val="16"/>
                </w:rPr>
                <w:t>1458</w:t>
              </w:r>
            </w:ins>
          </w:p>
        </w:tc>
        <w:tc>
          <w:tcPr>
            <w:tcW w:w="454" w:type="dxa"/>
            <w:vAlign w:val="center"/>
          </w:tcPr>
          <w:p w14:paraId="6D44502B" w14:textId="163D0F2C" w:rsidR="00494D04" w:rsidRPr="007E0F91" w:rsidRDefault="00494D04" w:rsidP="00494D04">
            <w:pPr>
              <w:jc w:val="center"/>
              <w:rPr>
                <w:ins w:id="23970" w:author="Στάθης Καπ" w:date="2023-03-09T06:37:00Z"/>
                <w:sz w:val="16"/>
                <w:szCs w:val="16"/>
              </w:rPr>
            </w:pPr>
            <w:ins w:id="23971" w:author="Στάθης Καπ" w:date="2023-03-09T07:14:00Z">
              <w:r>
                <w:rPr>
                  <w:rFonts w:ascii="Calibri" w:hAnsi="Calibri" w:cs="Calibri"/>
                  <w:color w:val="000000"/>
                  <w:sz w:val="16"/>
                  <w:szCs w:val="16"/>
                </w:rPr>
                <w:t>0</w:t>
              </w:r>
            </w:ins>
          </w:p>
        </w:tc>
        <w:tc>
          <w:tcPr>
            <w:tcW w:w="454" w:type="dxa"/>
            <w:vAlign w:val="center"/>
          </w:tcPr>
          <w:p w14:paraId="70C46785" w14:textId="0B90EC29" w:rsidR="00494D04" w:rsidRPr="007E0F91" w:rsidRDefault="00494D04" w:rsidP="00494D04">
            <w:pPr>
              <w:jc w:val="center"/>
              <w:rPr>
                <w:ins w:id="23972" w:author="Στάθης Καπ" w:date="2023-03-09T06:37:00Z"/>
                <w:sz w:val="16"/>
                <w:szCs w:val="16"/>
              </w:rPr>
            </w:pPr>
            <w:ins w:id="23973" w:author="Στάθης Καπ" w:date="2023-03-09T07:14:00Z">
              <w:r>
                <w:rPr>
                  <w:rFonts w:ascii="Calibri" w:hAnsi="Calibri" w:cs="Calibri"/>
                  <w:color w:val="000000"/>
                  <w:sz w:val="16"/>
                  <w:szCs w:val="16"/>
                </w:rPr>
                <w:t>0.155</w:t>
              </w:r>
            </w:ins>
          </w:p>
        </w:tc>
        <w:tc>
          <w:tcPr>
            <w:tcW w:w="454" w:type="dxa"/>
            <w:tcBorders>
              <w:right w:val="single" w:sz="4" w:space="0" w:color="auto"/>
            </w:tcBorders>
            <w:vAlign w:val="center"/>
          </w:tcPr>
          <w:p w14:paraId="39C45AB8" w14:textId="51C09737" w:rsidR="00494D04" w:rsidRPr="007E0F91" w:rsidRDefault="00494D04" w:rsidP="00494D04">
            <w:pPr>
              <w:jc w:val="center"/>
              <w:rPr>
                <w:ins w:id="23974" w:author="Στάθης Καπ" w:date="2023-03-09T06:37:00Z"/>
                <w:sz w:val="16"/>
                <w:szCs w:val="16"/>
              </w:rPr>
            </w:pPr>
            <w:ins w:id="23975" w:author="Στάθης Καπ" w:date="2023-03-09T07:14:00Z">
              <w:r>
                <w:rPr>
                  <w:rFonts w:ascii="Calibri" w:hAnsi="Calibri" w:cs="Calibri"/>
                  <w:color w:val="000000"/>
                  <w:sz w:val="16"/>
                  <w:szCs w:val="16"/>
                </w:rPr>
                <w:t>-134.85</w:t>
              </w:r>
            </w:ins>
          </w:p>
        </w:tc>
        <w:tc>
          <w:tcPr>
            <w:tcW w:w="453" w:type="dxa"/>
            <w:tcBorders>
              <w:left w:val="single" w:sz="4" w:space="0" w:color="auto"/>
            </w:tcBorders>
            <w:vAlign w:val="center"/>
          </w:tcPr>
          <w:p w14:paraId="3CD912FF" w14:textId="1FE7E650" w:rsidR="00494D04" w:rsidRPr="007E0F91" w:rsidRDefault="00494D04" w:rsidP="00494D04">
            <w:pPr>
              <w:jc w:val="center"/>
              <w:rPr>
                <w:ins w:id="23976" w:author="Στάθης Καπ" w:date="2023-03-09T06:37:00Z"/>
                <w:sz w:val="16"/>
                <w:szCs w:val="16"/>
              </w:rPr>
            </w:pPr>
            <w:ins w:id="23977" w:author="Στάθης Καπ" w:date="2023-03-09T07:14:00Z">
              <w:r>
                <w:rPr>
                  <w:rFonts w:ascii="Calibri" w:hAnsi="Calibri" w:cs="Calibri"/>
                  <w:color w:val="000000"/>
                  <w:sz w:val="16"/>
                  <w:szCs w:val="16"/>
                </w:rPr>
                <w:t>1458</w:t>
              </w:r>
            </w:ins>
          </w:p>
        </w:tc>
        <w:tc>
          <w:tcPr>
            <w:tcW w:w="454" w:type="dxa"/>
            <w:vAlign w:val="center"/>
          </w:tcPr>
          <w:p w14:paraId="6EBA856B" w14:textId="797FA146" w:rsidR="00494D04" w:rsidRPr="007E0F91" w:rsidRDefault="00494D04" w:rsidP="00494D04">
            <w:pPr>
              <w:jc w:val="center"/>
              <w:rPr>
                <w:ins w:id="23978" w:author="Στάθης Καπ" w:date="2023-03-09T06:37:00Z"/>
                <w:sz w:val="16"/>
                <w:szCs w:val="16"/>
              </w:rPr>
            </w:pPr>
            <w:ins w:id="23979" w:author="Στάθης Καπ" w:date="2023-03-09T07:14:00Z">
              <w:r>
                <w:rPr>
                  <w:rFonts w:ascii="Calibri" w:hAnsi="Calibri" w:cs="Calibri"/>
                  <w:color w:val="000000"/>
                  <w:sz w:val="16"/>
                  <w:szCs w:val="16"/>
                </w:rPr>
                <w:t>0</w:t>
              </w:r>
            </w:ins>
          </w:p>
        </w:tc>
        <w:tc>
          <w:tcPr>
            <w:tcW w:w="454" w:type="dxa"/>
            <w:vAlign w:val="center"/>
          </w:tcPr>
          <w:p w14:paraId="049D5056" w14:textId="2E9E3B65" w:rsidR="00494D04" w:rsidRPr="007E0F91" w:rsidRDefault="00494D04" w:rsidP="00494D04">
            <w:pPr>
              <w:jc w:val="center"/>
              <w:rPr>
                <w:ins w:id="23980" w:author="Στάθης Καπ" w:date="2023-03-09T06:37:00Z"/>
                <w:sz w:val="16"/>
                <w:szCs w:val="16"/>
              </w:rPr>
            </w:pPr>
            <w:ins w:id="23981" w:author="Στάθης Καπ" w:date="2023-03-09T07:14:00Z">
              <w:r>
                <w:rPr>
                  <w:rFonts w:ascii="Calibri" w:hAnsi="Calibri" w:cs="Calibri"/>
                  <w:color w:val="000000"/>
                  <w:sz w:val="16"/>
                  <w:szCs w:val="16"/>
                </w:rPr>
                <w:t>0.151</w:t>
              </w:r>
            </w:ins>
          </w:p>
        </w:tc>
        <w:tc>
          <w:tcPr>
            <w:tcW w:w="461" w:type="dxa"/>
            <w:tcBorders>
              <w:right w:val="single" w:sz="4" w:space="0" w:color="auto"/>
            </w:tcBorders>
            <w:vAlign w:val="center"/>
          </w:tcPr>
          <w:p w14:paraId="221FAD77" w14:textId="07595548" w:rsidR="00494D04" w:rsidRPr="007E0F91" w:rsidRDefault="00494D04" w:rsidP="00494D04">
            <w:pPr>
              <w:jc w:val="center"/>
              <w:rPr>
                <w:ins w:id="23982" w:author="Στάθης Καπ" w:date="2023-03-09T06:37:00Z"/>
                <w:sz w:val="16"/>
                <w:szCs w:val="16"/>
              </w:rPr>
            </w:pPr>
            <w:ins w:id="23983" w:author="Στάθης Καπ" w:date="2023-03-09T07:14:00Z">
              <w:r>
                <w:rPr>
                  <w:rFonts w:ascii="Calibri" w:hAnsi="Calibri" w:cs="Calibri"/>
                  <w:color w:val="000000"/>
                  <w:sz w:val="16"/>
                  <w:szCs w:val="16"/>
                </w:rPr>
                <w:t>-128.79</w:t>
              </w:r>
            </w:ins>
          </w:p>
        </w:tc>
      </w:tr>
      <w:tr w:rsidR="00494D04" w14:paraId="1E90F342" w14:textId="77777777" w:rsidTr="009861B1">
        <w:trPr>
          <w:trHeight w:val="170"/>
          <w:jc w:val="center"/>
          <w:ins w:id="2398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ECD8581" w14:textId="77777777" w:rsidR="00494D04" w:rsidRPr="007E0F91" w:rsidRDefault="00494D04" w:rsidP="00494D04">
            <w:pPr>
              <w:jc w:val="center"/>
              <w:rPr>
                <w:ins w:id="23985" w:author="Στάθης Καπ" w:date="2023-03-09T06:37:00Z"/>
                <w:sz w:val="16"/>
                <w:szCs w:val="16"/>
              </w:rPr>
            </w:pPr>
            <w:ins w:id="23986" w:author="Στάθης Καπ" w:date="2023-03-09T06:37:00Z">
              <w:r w:rsidRPr="009861B1">
                <w:rPr>
                  <w:rFonts w:ascii="Calibri" w:hAnsi="Calibri" w:cs="Calibri"/>
                  <w:color w:val="000000"/>
                  <w:sz w:val="16"/>
                  <w:szCs w:val="16"/>
                </w:rPr>
                <w:t>r205</w:t>
              </w:r>
            </w:ins>
          </w:p>
        </w:tc>
        <w:tc>
          <w:tcPr>
            <w:tcW w:w="565" w:type="dxa"/>
            <w:tcBorders>
              <w:left w:val="single" w:sz="4" w:space="0" w:color="auto"/>
            </w:tcBorders>
            <w:vAlign w:val="center"/>
          </w:tcPr>
          <w:p w14:paraId="6D876F71" w14:textId="12348922" w:rsidR="00494D04" w:rsidRPr="007E0F91" w:rsidRDefault="00494D04" w:rsidP="00494D04">
            <w:pPr>
              <w:jc w:val="center"/>
              <w:rPr>
                <w:ins w:id="23987" w:author="Στάθης Καπ" w:date="2023-03-09T06:37:00Z"/>
                <w:sz w:val="16"/>
                <w:szCs w:val="16"/>
              </w:rPr>
            </w:pPr>
            <w:ins w:id="23988"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7FCB2A1F" w14:textId="5EFEF423" w:rsidR="00494D04" w:rsidRPr="007E0F91" w:rsidRDefault="00494D04" w:rsidP="00494D04">
            <w:pPr>
              <w:jc w:val="center"/>
              <w:rPr>
                <w:ins w:id="23989" w:author="Στάθης Καπ" w:date="2023-03-09T06:37:00Z"/>
                <w:sz w:val="16"/>
                <w:szCs w:val="16"/>
              </w:rPr>
            </w:pPr>
            <w:ins w:id="23990"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301BF301" w14:textId="7D821AA6" w:rsidR="00494D04" w:rsidRPr="007E0F91" w:rsidRDefault="00494D04" w:rsidP="00494D04">
            <w:pPr>
              <w:jc w:val="center"/>
              <w:rPr>
                <w:ins w:id="23991" w:author="Στάθης Καπ" w:date="2023-03-09T06:37:00Z"/>
                <w:sz w:val="16"/>
                <w:szCs w:val="16"/>
              </w:rPr>
            </w:pPr>
            <w:ins w:id="23992" w:author="Στάθης Καπ" w:date="2023-03-09T07:14:00Z">
              <w:r>
                <w:rPr>
                  <w:rFonts w:ascii="Calibri" w:hAnsi="Calibri" w:cs="Calibri"/>
                  <w:color w:val="000000"/>
                  <w:sz w:val="16"/>
                  <w:szCs w:val="16"/>
                </w:rPr>
                <w:t>1458</w:t>
              </w:r>
            </w:ins>
          </w:p>
        </w:tc>
        <w:tc>
          <w:tcPr>
            <w:tcW w:w="708" w:type="dxa"/>
            <w:vAlign w:val="center"/>
          </w:tcPr>
          <w:p w14:paraId="3B463E10" w14:textId="16838B14" w:rsidR="00494D04" w:rsidRPr="007E0F91" w:rsidRDefault="00494D04" w:rsidP="00494D04">
            <w:pPr>
              <w:jc w:val="center"/>
              <w:rPr>
                <w:ins w:id="23993" w:author="Στάθης Καπ" w:date="2023-03-09T06:37:00Z"/>
                <w:sz w:val="16"/>
                <w:szCs w:val="16"/>
              </w:rPr>
            </w:pPr>
            <w:ins w:id="23994"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0C7B758" w14:textId="45D6BBB0" w:rsidR="00494D04" w:rsidRPr="007E0F91" w:rsidRDefault="00494D04" w:rsidP="00494D04">
            <w:pPr>
              <w:jc w:val="center"/>
              <w:rPr>
                <w:ins w:id="23995" w:author="Στάθης Καπ" w:date="2023-03-09T06:37:00Z"/>
                <w:sz w:val="16"/>
                <w:szCs w:val="16"/>
              </w:rPr>
            </w:pPr>
            <w:ins w:id="23996" w:author="Στάθης Καπ" w:date="2023-03-09T07:14:00Z">
              <w:r>
                <w:rPr>
                  <w:rFonts w:ascii="Calibri" w:hAnsi="Calibri" w:cs="Calibri"/>
                  <w:color w:val="000000"/>
                  <w:sz w:val="16"/>
                  <w:szCs w:val="16"/>
                </w:rPr>
                <w:t>0.157</w:t>
              </w:r>
            </w:ins>
          </w:p>
        </w:tc>
        <w:tc>
          <w:tcPr>
            <w:tcW w:w="453" w:type="dxa"/>
            <w:tcBorders>
              <w:left w:val="single" w:sz="4" w:space="0" w:color="auto"/>
            </w:tcBorders>
            <w:vAlign w:val="center"/>
          </w:tcPr>
          <w:p w14:paraId="58D1620A" w14:textId="2D4EAE8E" w:rsidR="00494D04" w:rsidRPr="007E0F91" w:rsidRDefault="00494D04" w:rsidP="00494D04">
            <w:pPr>
              <w:jc w:val="center"/>
              <w:rPr>
                <w:ins w:id="23997" w:author="Στάθης Καπ" w:date="2023-03-09T06:37:00Z"/>
                <w:sz w:val="16"/>
                <w:szCs w:val="16"/>
              </w:rPr>
            </w:pPr>
            <w:ins w:id="23998" w:author="Στάθης Καπ" w:date="2023-03-09T07:14:00Z">
              <w:r>
                <w:rPr>
                  <w:rFonts w:ascii="Calibri" w:hAnsi="Calibri" w:cs="Calibri"/>
                  <w:color w:val="000000"/>
                  <w:sz w:val="16"/>
                  <w:szCs w:val="16"/>
                </w:rPr>
                <w:t>1458</w:t>
              </w:r>
            </w:ins>
          </w:p>
        </w:tc>
        <w:tc>
          <w:tcPr>
            <w:tcW w:w="454" w:type="dxa"/>
            <w:vAlign w:val="center"/>
          </w:tcPr>
          <w:p w14:paraId="73AB06E0" w14:textId="7DAF3B6E" w:rsidR="00494D04" w:rsidRPr="007E0F91" w:rsidRDefault="00494D04" w:rsidP="00494D04">
            <w:pPr>
              <w:jc w:val="center"/>
              <w:rPr>
                <w:ins w:id="23999" w:author="Στάθης Καπ" w:date="2023-03-09T06:37:00Z"/>
                <w:sz w:val="16"/>
                <w:szCs w:val="16"/>
              </w:rPr>
            </w:pPr>
            <w:ins w:id="24000" w:author="Στάθης Καπ" w:date="2023-03-09T07:14:00Z">
              <w:r>
                <w:rPr>
                  <w:rFonts w:ascii="Calibri" w:hAnsi="Calibri" w:cs="Calibri"/>
                  <w:color w:val="000000"/>
                  <w:sz w:val="16"/>
                  <w:szCs w:val="16"/>
                </w:rPr>
                <w:t>0</w:t>
              </w:r>
            </w:ins>
          </w:p>
        </w:tc>
        <w:tc>
          <w:tcPr>
            <w:tcW w:w="454" w:type="dxa"/>
            <w:vAlign w:val="center"/>
          </w:tcPr>
          <w:p w14:paraId="0333B923" w14:textId="64479F2E" w:rsidR="00494D04" w:rsidRPr="007E0F91" w:rsidRDefault="00494D04" w:rsidP="00494D04">
            <w:pPr>
              <w:jc w:val="center"/>
              <w:rPr>
                <w:ins w:id="24001" w:author="Στάθης Καπ" w:date="2023-03-09T06:37:00Z"/>
                <w:sz w:val="16"/>
                <w:szCs w:val="16"/>
              </w:rPr>
            </w:pPr>
            <w:ins w:id="24002" w:author="Στάθης Καπ" w:date="2023-03-09T07:14:00Z">
              <w:r>
                <w:rPr>
                  <w:rFonts w:ascii="Calibri" w:hAnsi="Calibri" w:cs="Calibri"/>
                  <w:color w:val="000000"/>
                  <w:sz w:val="16"/>
                  <w:szCs w:val="16"/>
                </w:rPr>
                <w:t>0.112</w:t>
              </w:r>
            </w:ins>
          </w:p>
        </w:tc>
        <w:tc>
          <w:tcPr>
            <w:tcW w:w="457" w:type="dxa"/>
            <w:tcBorders>
              <w:right w:val="single" w:sz="4" w:space="0" w:color="auto"/>
            </w:tcBorders>
            <w:vAlign w:val="center"/>
          </w:tcPr>
          <w:p w14:paraId="72522DA2" w14:textId="2AB29076" w:rsidR="00494D04" w:rsidRPr="007E0F91" w:rsidRDefault="00494D04" w:rsidP="00494D04">
            <w:pPr>
              <w:jc w:val="center"/>
              <w:rPr>
                <w:ins w:id="24003" w:author="Στάθης Καπ" w:date="2023-03-09T06:37:00Z"/>
                <w:sz w:val="16"/>
                <w:szCs w:val="16"/>
              </w:rPr>
            </w:pPr>
            <w:ins w:id="24004" w:author="Στάθης Καπ" w:date="2023-03-09T07:14:00Z">
              <w:r>
                <w:rPr>
                  <w:rFonts w:ascii="Calibri" w:hAnsi="Calibri" w:cs="Calibri"/>
                  <w:color w:val="000000"/>
                  <w:sz w:val="16"/>
                  <w:szCs w:val="16"/>
                </w:rPr>
                <w:t>28.66</w:t>
              </w:r>
            </w:ins>
          </w:p>
        </w:tc>
        <w:tc>
          <w:tcPr>
            <w:tcW w:w="453" w:type="dxa"/>
            <w:tcBorders>
              <w:left w:val="single" w:sz="4" w:space="0" w:color="auto"/>
            </w:tcBorders>
            <w:vAlign w:val="center"/>
          </w:tcPr>
          <w:p w14:paraId="55AD895A" w14:textId="4790ADD3" w:rsidR="00494D04" w:rsidRPr="007E0F91" w:rsidRDefault="00494D04" w:rsidP="00494D04">
            <w:pPr>
              <w:jc w:val="center"/>
              <w:rPr>
                <w:ins w:id="24005" w:author="Στάθης Καπ" w:date="2023-03-09T06:37:00Z"/>
                <w:sz w:val="16"/>
                <w:szCs w:val="16"/>
              </w:rPr>
            </w:pPr>
            <w:ins w:id="24006" w:author="Στάθης Καπ" w:date="2023-03-09T07:14:00Z">
              <w:r>
                <w:rPr>
                  <w:rFonts w:ascii="Calibri" w:hAnsi="Calibri" w:cs="Calibri"/>
                  <w:color w:val="000000"/>
                  <w:sz w:val="16"/>
                  <w:szCs w:val="16"/>
                </w:rPr>
                <w:t>1458</w:t>
              </w:r>
            </w:ins>
          </w:p>
        </w:tc>
        <w:tc>
          <w:tcPr>
            <w:tcW w:w="454" w:type="dxa"/>
            <w:vAlign w:val="center"/>
          </w:tcPr>
          <w:p w14:paraId="7D7B2905" w14:textId="2557383E" w:rsidR="00494D04" w:rsidRPr="007E0F91" w:rsidRDefault="00494D04" w:rsidP="00494D04">
            <w:pPr>
              <w:jc w:val="center"/>
              <w:rPr>
                <w:ins w:id="24007" w:author="Στάθης Καπ" w:date="2023-03-09T06:37:00Z"/>
                <w:sz w:val="16"/>
                <w:szCs w:val="16"/>
              </w:rPr>
            </w:pPr>
            <w:ins w:id="24008" w:author="Στάθης Καπ" w:date="2023-03-09T07:14:00Z">
              <w:r>
                <w:rPr>
                  <w:rFonts w:ascii="Calibri" w:hAnsi="Calibri" w:cs="Calibri"/>
                  <w:color w:val="000000"/>
                  <w:sz w:val="16"/>
                  <w:szCs w:val="16"/>
                </w:rPr>
                <w:t>0</w:t>
              </w:r>
            </w:ins>
          </w:p>
        </w:tc>
        <w:tc>
          <w:tcPr>
            <w:tcW w:w="454" w:type="dxa"/>
            <w:vAlign w:val="center"/>
          </w:tcPr>
          <w:p w14:paraId="78E19129" w14:textId="37E69DC1" w:rsidR="00494D04" w:rsidRPr="007E0F91" w:rsidRDefault="00494D04" w:rsidP="00494D04">
            <w:pPr>
              <w:jc w:val="center"/>
              <w:rPr>
                <w:ins w:id="24009" w:author="Στάθης Καπ" w:date="2023-03-09T06:37:00Z"/>
                <w:sz w:val="16"/>
                <w:szCs w:val="16"/>
              </w:rPr>
            </w:pPr>
            <w:ins w:id="24010" w:author="Στάθης Καπ" w:date="2023-03-09T07:14:00Z">
              <w:r>
                <w:rPr>
                  <w:rFonts w:ascii="Calibri" w:hAnsi="Calibri" w:cs="Calibri"/>
                  <w:color w:val="000000"/>
                  <w:sz w:val="16"/>
                  <w:szCs w:val="16"/>
                </w:rPr>
                <w:t>0.094</w:t>
              </w:r>
            </w:ins>
          </w:p>
        </w:tc>
        <w:tc>
          <w:tcPr>
            <w:tcW w:w="454" w:type="dxa"/>
            <w:tcBorders>
              <w:right w:val="single" w:sz="4" w:space="0" w:color="auto"/>
            </w:tcBorders>
            <w:vAlign w:val="center"/>
          </w:tcPr>
          <w:p w14:paraId="008AC4EA" w14:textId="253EBCAC" w:rsidR="00494D04" w:rsidRPr="007E0F91" w:rsidRDefault="00494D04" w:rsidP="00494D04">
            <w:pPr>
              <w:jc w:val="center"/>
              <w:rPr>
                <w:ins w:id="24011" w:author="Στάθης Καπ" w:date="2023-03-09T06:37:00Z"/>
                <w:sz w:val="16"/>
                <w:szCs w:val="16"/>
              </w:rPr>
            </w:pPr>
            <w:ins w:id="24012" w:author="Στάθης Καπ" w:date="2023-03-09T07:14:00Z">
              <w:r>
                <w:rPr>
                  <w:rFonts w:ascii="Calibri" w:hAnsi="Calibri" w:cs="Calibri"/>
                  <w:color w:val="000000"/>
                  <w:sz w:val="16"/>
                  <w:szCs w:val="16"/>
                </w:rPr>
                <w:t>40.13</w:t>
              </w:r>
            </w:ins>
          </w:p>
        </w:tc>
        <w:tc>
          <w:tcPr>
            <w:tcW w:w="453" w:type="dxa"/>
            <w:tcBorders>
              <w:left w:val="single" w:sz="4" w:space="0" w:color="auto"/>
            </w:tcBorders>
            <w:vAlign w:val="center"/>
          </w:tcPr>
          <w:p w14:paraId="66B0F197" w14:textId="03DE4122" w:rsidR="00494D04" w:rsidRPr="007E0F91" w:rsidRDefault="00494D04" w:rsidP="00494D04">
            <w:pPr>
              <w:jc w:val="center"/>
              <w:rPr>
                <w:ins w:id="24013" w:author="Στάθης Καπ" w:date="2023-03-09T06:37:00Z"/>
                <w:sz w:val="16"/>
                <w:szCs w:val="16"/>
              </w:rPr>
            </w:pPr>
            <w:ins w:id="24014" w:author="Στάθης Καπ" w:date="2023-03-09T07:14:00Z">
              <w:r>
                <w:rPr>
                  <w:rFonts w:ascii="Calibri" w:hAnsi="Calibri" w:cs="Calibri"/>
                  <w:color w:val="000000"/>
                  <w:sz w:val="16"/>
                  <w:szCs w:val="16"/>
                </w:rPr>
                <w:t>1458</w:t>
              </w:r>
            </w:ins>
          </w:p>
        </w:tc>
        <w:tc>
          <w:tcPr>
            <w:tcW w:w="454" w:type="dxa"/>
            <w:vAlign w:val="center"/>
          </w:tcPr>
          <w:p w14:paraId="2D310A9F" w14:textId="351509BD" w:rsidR="00494D04" w:rsidRPr="007E0F91" w:rsidRDefault="00494D04" w:rsidP="00494D04">
            <w:pPr>
              <w:jc w:val="center"/>
              <w:rPr>
                <w:ins w:id="24015" w:author="Στάθης Καπ" w:date="2023-03-09T06:37:00Z"/>
                <w:sz w:val="16"/>
                <w:szCs w:val="16"/>
              </w:rPr>
            </w:pPr>
            <w:ins w:id="24016" w:author="Στάθης Καπ" w:date="2023-03-09T07:14:00Z">
              <w:r>
                <w:rPr>
                  <w:rFonts w:ascii="Calibri" w:hAnsi="Calibri" w:cs="Calibri"/>
                  <w:color w:val="000000"/>
                  <w:sz w:val="16"/>
                  <w:szCs w:val="16"/>
                </w:rPr>
                <w:t>0</w:t>
              </w:r>
            </w:ins>
          </w:p>
        </w:tc>
        <w:tc>
          <w:tcPr>
            <w:tcW w:w="454" w:type="dxa"/>
            <w:vAlign w:val="center"/>
          </w:tcPr>
          <w:p w14:paraId="4D712FC1" w14:textId="7F64B416" w:rsidR="00494D04" w:rsidRPr="007E0F91" w:rsidRDefault="00494D04" w:rsidP="00494D04">
            <w:pPr>
              <w:jc w:val="center"/>
              <w:rPr>
                <w:ins w:id="24017" w:author="Στάθης Καπ" w:date="2023-03-09T06:37:00Z"/>
                <w:sz w:val="16"/>
                <w:szCs w:val="16"/>
              </w:rPr>
            </w:pPr>
            <w:ins w:id="24018" w:author="Στάθης Καπ" w:date="2023-03-09T07:14:00Z">
              <w:r>
                <w:rPr>
                  <w:rFonts w:ascii="Calibri" w:hAnsi="Calibri" w:cs="Calibri"/>
                  <w:color w:val="000000"/>
                  <w:sz w:val="16"/>
                  <w:szCs w:val="16"/>
                </w:rPr>
                <w:t>0.116</w:t>
              </w:r>
            </w:ins>
          </w:p>
        </w:tc>
        <w:tc>
          <w:tcPr>
            <w:tcW w:w="461" w:type="dxa"/>
            <w:tcBorders>
              <w:right w:val="single" w:sz="4" w:space="0" w:color="auto"/>
            </w:tcBorders>
            <w:vAlign w:val="center"/>
          </w:tcPr>
          <w:p w14:paraId="0A41EF96" w14:textId="555DB5B4" w:rsidR="00494D04" w:rsidRPr="007E0F91" w:rsidRDefault="00494D04" w:rsidP="00494D04">
            <w:pPr>
              <w:jc w:val="center"/>
              <w:rPr>
                <w:ins w:id="24019" w:author="Στάθης Καπ" w:date="2023-03-09T06:37:00Z"/>
                <w:sz w:val="16"/>
                <w:szCs w:val="16"/>
              </w:rPr>
            </w:pPr>
            <w:ins w:id="24020" w:author="Στάθης Καπ" w:date="2023-03-09T07:14:00Z">
              <w:r>
                <w:rPr>
                  <w:rFonts w:ascii="Calibri" w:hAnsi="Calibri" w:cs="Calibri"/>
                  <w:color w:val="000000"/>
                  <w:sz w:val="16"/>
                  <w:szCs w:val="16"/>
                </w:rPr>
                <w:t>26.11</w:t>
              </w:r>
            </w:ins>
          </w:p>
        </w:tc>
      </w:tr>
      <w:tr w:rsidR="00494D04" w14:paraId="2860DDBF" w14:textId="77777777" w:rsidTr="009861B1">
        <w:trPr>
          <w:trHeight w:val="170"/>
          <w:jc w:val="center"/>
          <w:ins w:id="2402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9D0F36F" w14:textId="77777777" w:rsidR="00494D04" w:rsidRPr="007E0F91" w:rsidRDefault="00494D04" w:rsidP="00494D04">
            <w:pPr>
              <w:jc w:val="center"/>
              <w:rPr>
                <w:ins w:id="24022" w:author="Στάθης Καπ" w:date="2023-03-09T06:37:00Z"/>
                <w:sz w:val="16"/>
                <w:szCs w:val="16"/>
              </w:rPr>
            </w:pPr>
            <w:ins w:id="24023" w:author="Στάθης Καπ" w:date="2023-03-09T06:37:00Z">
              <w:r w:rsidRPr="009861B1">
                <w:rPr>
                  <w:rFonts w:ascii="Calibri" w:hAnsi="Calibri" w:cs="Calibri"/>
                  <w:color w:val="000000"/>
                  <w:sz w:val="16"/>
                  <w:szCs w:val="16"/>
                </w:rPr>
                <w:t>r206</w:t>
              </w:r>
            </w:ins>
          </w:p>
        </w:tc>
        <w:tc>
          <w:tcPr>
            <w:tcW w:w="565" w:type="dxa"/>
            <w:tcBorders>
              <w:left w:val="single" w:sz="4" w:space="0" w:color="auto"/>
            </w:tcBorders>
            <w:vAlign w:val="center"/>
          </w:tcPr>
          <w:p w14:paraId="2017B59A" w14:textId="23721D54" w:rsidR="00494D04" w:rsidRPr="007E0F91" w:rsidRDefault="00494D04" w:rsidP="00494D04">
            <w:pPr>
              <w:jc w:val="center"/>
              <w:rPr>
                <w:ins w:id="24024" w:author="Στάθης Καπ" w:date="2023-03-09T06:37:00Z"/>
                <w:sz w:val="16"/>
                <w:szCs w:val="16"/>
              </w:rPr>
            </w:pPr>
            <w:ins w:id="24025"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489EAB56" w14:textId="704D717D" w:rsidR="00494D04" w:rsidRPr="007E0F91" w:rsidRDefault="00494D04" w:rsidP="00494D04">
            <w:pPr>
              <w:jc w:val="center"/>
              <w:rPr>
                <w:ins w:id="24026" w:author="Στάθης Καπ" w:date="2023-03-09T06:37:00Z"/>
                <w:sz w:val="16"/>
                <w:szCs w:val="16"/>
              </w:rPr>
            </w:pPr>
            <w:ins w:id="24027"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0A1FECA5" w14:textId="506C2607" w:rsidR="00494D04" w:rsidRPr="007E0F91" w:rsidRDefault="00494D04" w:rsidP="00494D04">
            <w:pPr>
              <w:jc w:val="center"/>
              <w:rPr>
                <w:ins w:id="24028" w:author="Στάθης Καπ" w:date="2023-03-09T06:37:00Z"/>
                <w:sz w:val="16"/>
                <w:szCs w:val="16"/>
              </w:rPr>
            </w:pPr>
            <w:ins w:id="24029" w:author="Στάθης Καπ" w:date="2023-03-09T07:14:00Z">
              <w:r>
                <w:rPr>
                  <w:rFonts w:ascii="Calibri" w:hAnsi="Calibri" w:cs="Calibri"/>
                  <w:color w:val="000000"/>
                  <w:sz w:val="16"/>
                  <w:szCs w:val="16"/>
                </w:rPr>
                <w:t>1458</w:t>
              </w:r>
            </w:ins>
          </w:p>
        </w:tc>
        <w:tc>
          <w:tcPr>
            <w:tcW w:w="708" w:type="dxa"/>
            <w:vAlign w:val="center"/>
          </w:tcPr>
          <w:p w14:paraId="05C626B9" w14:textId="56E1FE29" w:rsidR="00494D04" w:rsidRPr="007E0F91" w:rsidRDefault="00494D04" w:rsidP="00494D04">
            <w:pPr>
              <w:jc w:val="center"/>
              <w:rPr>
                <w:ins w:id="24030" w:author="Στάθης Καπ" w:date="2023-03-09T06:37:00Z"/>
                <w:sz w:val="16"/>
                <w:szCs w:val="16"/>
              </w:rPr>
            </w:pPr>
            <w:ins w:id="24031"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DC84433" w14:textId="552F8CAA" w:rsidR="00494D04" w:rsidRPr="007E0F91" w:rsidRDefault="00494D04" w:rsidP="00494D04">
            <w:pPr>
              <w:jc w:val="center"/>
              <w:rPr>
                <w:ins w:id="24032" w:author="Στάθης Καπ" w:date="2023-03-09T06:37:00Z"/>
                <w:sz w:val="16"/>
                <w:szCs w:val="16"/>
              </w:rPr>
            </w:pPr>
            <w:ins w:id="24033" w:author="Στάθης Καπ" w:date="2023-03-09T07:14:00Z">
              <w:r>
                <w:rPr>
                  <w:rFonts w:ascii="Calibri" w:hAnsi="Calibri" w:cs="Calibri"/>
                  <w:color w:val="000000"/>
                  <w:sz w:val="16"/>
                  <w:szCs w:val="16"/>
                </w:rPr>
                <w:t>0.074</w:t>
              </w:r>
            </w:ins>
          </w:p>
        </w:tc>
        <w:tc>
          <w:tcPr>
            <w:tcW w:w="453" w:type="dxa"/>
            <w:tcBorders>
              <w:left w:val="single" w:sz="4" w:space="0" w:color="auto"/>
            </w:tcBorders>
            <w:vAlign w:val="center"/>
          </w:tcPr>
          <w:p w14:paraId="26ED2CD3" w14:textId="1C6E4B97" w:rsidR="00494D04" w:rsidRPr="007E0F91" w:rsidRDefault="00494D04" w:rsidP="00494D04">
            <w:pPr>
              <w:jc w:val="center"/>
              <w:rPr>
                <w:ins w:id="24034" w:author="Στάθης Καπ" w:date="2023-03-09T06:37:00Z"/>
                <w:sz w:val="16"/>
                <w:szCs w:val="16"/>
              </w:rPr>
            </w:pPr>
            <w:ins w:id="24035" w:author="Στάθης Καπ" w:date="2023-03-09T07:14:00Z">
              <w:r>
                <w:rPr>
                  <w:rFonts w:ascii="Calibri" w:hAnsi="Calibri" w:cs="Calibri"/>
                  <w:color w:val="000000"/>
                  <w:sz w:val="16"/>
                  <w:szCs w:val="16"/>
                </w:rPr>
                <w:t>1458</w:t>
              </w:r>
            </w:ins>
          </w:p>
        </w:tc>
        <w:tc>
          <w:tcPr>
            <w:tcW w:w="454" w:type="dxa"/>
            <w:vAlign w:val="center"/>
          </w:tcPr>
          <w:p w14:paraId="73DD5B63" w14:textId="699E5E37" w:rsidR="00494D04" w:rsidRPr="007E0F91" w:rsidRDefault="00494D04" w:rsidP="00494D04">
            <w:pPr>
              <w:jc w:val="center"/>
              <w:rPr>
                <w:ins w:id="24036" w:author="Στάθης Καπ" w:date="2023-03-09T06:37:00Z"/>
                <w:sz w:val="16"/>
                <w:szCs w:val="16"/>
              </w:rPr>
            </w:pPr>
            <w:ins w:id="24037" w:author="Στάθης Καπ" w:date="2023-03-09T07:14:00Z">
              <w:r>
                <w:rPr>
                  <w:rFonts w:ascii="Calibri" w:hAnsi="Calibri" w:cs="Calibri"/>
                  <w:color w:val="000000"/>
                  <w:sz w:val="16"/>
                  <w:szCs w:val="16"/>
                </w:rPr>
                <w:t>0</w:t>
              </w:r>
            </w:ins>
          </w:p>
        </w:tc>
        <w:tc>
          <w:tcPr>
            <w:tcW w:w="454" w:type="dxa"/>
            <w:vAlign w:val="center"/>
          </w:tcPr>
          <w:p w14:paraId="0E07E2C6" w14:textId="0F0E86AE" w:rsidR="00494D04" w:rsidRPr="007E0F91" w:rsidRDefault="00494D04" w:rsidP="00494D04">
            <w:pPr>
              <w:jc w:val="center"/>
              <w:rPr>
                <w:ins w:id="24038" w:author="Στάθης Καπ" w:date="2023-03-09T06:37:00Z"/>
                <w:sz w:val="16"/>
                <w:szCs w:val="16"/>
              </w:rPr>
            </w:pPr>
            <w:ins w:id="24039" w:author="Στάθης Καπ" w:date="2023-03-09T07:14:00Z">
              <w:r>
                <w:rPr>
                  <w:rFonts w:ascii="Calibri" w:hAnsi="Calibri" w:cs="Calibri"/>
                  <w:color w:val="000000"/>
                  <w:sz w:val="16"/>
                  <w:szCs w:val="16"/>
                </w:rPr>
                <w:t>0.076</w:t>
              </w:r>
            </w:ins>
          </w:p>
        </w:tc>
        <w:tc>
          <w:tcPr>
            <w:tcW w:w="457" w:type="dxa"/>
            <w:tcBorders>
              <w:right w:val="single" w:sz="4" w:space="0" w:color="auto"/>
            </w:tcBorders>
            <w:vAlign w:val="center"/>
          </w:tcPr>
          <w:p w14:paraId="5F937881" w14:textId="3B516C72" w:rsidR="00494D04" w:rsidRPr="007E0F91" w:rsidRDefault="00494D04" w:rsidP="00494D04">
            <w:pPr>
              <w:jc w:val="center"/>
              <w:rPr>
                <w:ins w:id="24040" w:author="Στάθης Καπ" w:date="2023-03-09T06:37:00Z"/>
                <w:sz w:val="16"/>
                <w:szCs w:val="16"/>
              </w:rPr>
            </w:pPr>
            <w:ins w:id="24041" w:author="Στάθης Καπ" w:date="2023-03-09T07:14:00Z">
              <w:r>
                <w:rPr>
                  <w:rFonts w:ascii="Calibri" w:hAnsi="Calibri" w:cs="Calibri"/>
                  <w:color w:val="000000"/>
                  <w:sz w:val="16"/>
                  <w:szCs w:val="16"/>
                </w:rPr>
                <w:t>-2.7</w:t>
              </w:r>
            </w:ins>
          </w:p>
        </w:tc>
        <w:tc>
          <w:tcPr>
            <w:tcW w:w="453" w:type="dxa"/>
            <w:tcBorders>
              <w:left w:val="single" w:sz="4" w:space="0" w:color="auto"/>
            </w:tcBorders>
            <w:vAlign w:val="center"/>
          </w:tcPr>
          <w:p w14:paraId="3782DE01" w14:textId="28FD9B17" w:rsidR="00494D04" w:rsidRPr="007E0F91" w:rsidRDefault="00494D04" w:rsidP="00494D04">
            <w:pPr>
              <w:jc w:val="center"/>
              <w:rPr>
                <w:ins w:id="24042" w:author="Στάθης Καπ" w:date="2023-03-09T06:37:00Z"/>
                <w:sz w:val="16"/>
                <w:szCs w:val="16"/>
              </w:rPr>
            </w:pPr>
            <w:ins w:id="24043" w:author="Στάθης Καπ" w:date="2023-03-09T07:14:00Z">
              <w:r>
                <w:rPr>
                  <w:rFonts w:ascii="Calibri" w:hAnsi="Calibri" w:cs="Calibri"/>
                  <w:color w:val="000000"/>
                  <w:sz w:val="16"/>
                  <w:szCs w:val="16"/>
                </w:rPr>
                <w:t>1458</w:t>
              </w:r>
            </w:ins>
          </w:p>
        </w:tc>
        <w:tc>
          <w:tcPr>
            <w:tcW w:w="454" w:type="dxa"/>
            <w:vAlign w:val="center"/>
          </w:tcPr>
          <w:p w14:paraId="328BB0D8" w14:textId="68AAD7CB" w:rsidR="00494D04" w:rsidRPr="007E0F91" w:rsidRDefault="00494D04" w:rsidP="00494D04">
            <w:pPr>
              <w:jc w:val="center"/>
              <w:rPr>
                <w:ins w:id="24044" w:author="Στάθης Καπ" w:date="2023-03-09T06:37:00Z"/>
                <w:sz w:val="16"/>
                <w:szCs w:val="16"/>
              </w:rPr>
            </w:pPr>
            <w:ins w:id="24045" w:author="Στάθης Καπ" w:date="2023-03-09T07:14:00Z">
              <w:r>
                <w:rPr>
                  <w:rFonts w:ascii="Calibri" w:hAnsi="Calibri" w:cs="Calibri"/>
                  <w:color w:val="000000"/>
                  <w:sz w:val="16"/>
                  <w:szCs w:val="16"/>
                </w:rPr>
                <w:t>0</w:t>
              </w:r>
            </w:ins>
          </w:p>
        </w:tc>
        <w:tc>
          <w:tcPr>
            <w:tcW w:w="454" w:type="dxa"/>
            <w:vAlign w:val="center"/>
          </w:tcPr>
          <w:p w14:paraId="340C1833" w14:textId="221BDC72" w:rsidR="00494D04" w:rsidRPr="007E0F91" w:rsidRDefault="00494D04" w:rsidP="00494D04">
            <w:pPr>
              <w:jc w:val="center"/>
              <w:rPr>
                <w:ins w:id="24046" w:author="Στάθης Καπ" w:date="2023-03-09T06:37:00Z"/>
                <w:sz w:val="16"/>
                <w:szCs w:val="16"/>
              </w:rPr>
            </w:pPr>
            <w:ins w:id="24047" w:author="Στάθης Καπ" w:date="2023-03-09T07:14:00Z">
              <w:r>
                <w:rPr>
                  <w:rFonts w:ascii="Calibri" w:hAnsi="Calibri" w:cs="Calibri"/>
                  <w:color w:val="000000"/>
                  <w:sz w:val="16"/>
                  <w:szCs w:val="16"/>
                </w:rPr>
                <w:t>0.118</w:t>
              </w:r>
            </w:ins>
          </w:p>
        </w:tc>
        <w:tc>
          <w:tcPr>
            <w:tcW w:w="454" w:type="dxa"/>
            <w:tcBorders>
              <w:right w:val="single" w:sz="4" w:space="0" w:color="auto"/>
            </w:tcBorders>
            <w:vAlign w:val="center"/>
          </w:tcPr>
          <w:p w14:paraId="4F092C2D" w14:textId="21E4C261" w:rsidR="00494D04" w:rsidRPr="007E0F91" w:rsidRDefault="00494D04" w:rsidP="00494D04">
            <w:pPr>
              <w:jc w:val="center"/>
              <w:rPr>
                <w:ins w:id="24048" w:author="Στάθης Καπ" w:date="2023-03-09T06:37:00Z"/>
                <w:sz w:val="16"/>
                <w:szCs w:val="16"/>
              </w:rPr>
            </w:pPr>
            <w:ins w:id="24049" w:author="Στάθης Καπ" w:date="2023-03-09T07:14:00Z">
              <w:r>
                <w:rPr>
                  <w:rFonts w:ascii="Calibri" w:hAnsi="Calibri" w:cs="Calibri"/>
                  <w:color w:val="000000"/>
                  <w:sz w:val="16"/>
                  <w:szCs w:val="16"/>
                </w:rPr>
                <w:t>-59.46</w:t>
              </w:r>
            </w:ins>
          </w:p>
        </w:tc>
        <w:tc>
          <w:tcPr>
            <w:tcW w:w="453" w:type="dxa"/>
            <w:tcBorders>
              <w:left w:val="single" w:sz="4" w:space="0" w:color="auto"/>
            </w:tcBorders>
            <w:vAlign w:val="center"/>
          </w:tcPr>
          <w:p w14:paraId="2DF09769" w14:textId="3F915C36" w:rsidR="00494D04" w:rsidRPr="007E0F91" w:rsidRDefault="00494D04" w:rsidP="00494D04">
            <w:pPr>
              <w:jc w:val="center"/>
              <w:rPr>
                <w:ins w:id="24050" w:author="Στάθης Καπ" w:date="2023-03-09T06:37:00Z"/>
                <w:sz w:val="16"/>
                <w:szCs w:val="16"/>
              </w:rPr>
            </w:pPr>
            <w:ins w:id="24051" w:author="Στάθης Καπ" w:date="2023-03-09T07:14:00Z">
              <w:r>
                <w:rPr>
                  <w:rFonts w:ascii="Calibri" w:hAnsi="Calibri" w:cs="Calibri"/>
                  <w:color w:val="000000"/>
                  <w:sz w:val="16"/>
                  <w:szCs w:val="16"/>
                </w:rPr>
                <w:t>1458</w:t>
              </w:r>
            </w:ins>
          </w:p>
        </w:tc>
        <w:tc>
          <w:tcPr>
            <w:tcW w:w="454" w:type="dxa"/>
            <w:vAlign w:val="center"/>
          </w:tcPr>
          <w:p w14:paraId="01ED618D" w14:textId="686B2741" w:rsidR="00494D04" w:rsidRPr="007E0F91" w:rsidRDefault="00494D04" w:rsidP="00494D04">
            <w:pPr>
              <w:jc w:val="center"/>
              <w:rPr>
                <w:ins w:id="24052" w:author="Στάθης Καπ" w:date="2023-03-09T06:37:00Z"/>
                <w:sz w:val="16"/>
                <w:szCs w:val="16"/>
              </w:rPr>
            </w:pPr>
            <w:ins w:id="24053" w:author="Στάθης Καπ" w:date="2023-03-09T07:14:00Z">
              <w:r>
                <w:rPr>
                  <w:rFonts w:ascii="Calibri" w:hAnsi="Calibri" w:cs="Calibri"/>
                  <w:color w:val="000000"/>
                  <w:sz w:val="16"/>
                  <w:szCs w:val="16"/>
                </w:rPr>
                <w:t>0</w:t>
              </w:r>
            </w:ins>
          </w:p>
        </w:tc>
        <w:tc>
          <w:tcPr>
            <w:tcW w:w="454" w:type="dxa"/>
            <w:vAlign w:val="center"/>
          </w:tcPr>
          <w:p w14:paraId="0AC41FDD" w14:textId="032D0E51" w:rsidR="00494D04" w:rsidRPr="007E0F91" w:rsidRDefault="00494D04" w:rsidP="00494D04">
            <w:pPr>
              <w:jc w:val="center"/>
              <w:rPr>
                <w:ins w:id="24054" w:author="Στάθης Καπ" w:date="2023-03-09T06:37:00Z"/>
                <w:sz w:val="16"/>
                <w:szCs w:val="16"/>
              </w:rPr>
            </w:pPr>
            <w:ins w:id="24055" w:author="Στάθης Καπ" w:date="2023-03-09T07:14:00Z">
              <w:r>
                <w:rPr>
                  <w:rFonts w:ascii="Calibri" w:hAnsi="Calibri" w:cs="Calibri"/>
                  <w:color w:val="000000"/>
                  <w:sz w:val="16"/>
                  <w:szCs w:val="16"/>
                </w:rPr>
                <w:t>0.109</w:t>
              </w:r>
            </w:ins>
          </w:p>
        </w:tc>
        <w:tc>
          <w:tcPr>
            <w:tcW w:w="461" w:type="dxa"/>
            <w:tcBorders>
              <w:right w:val="single" w:sz="4" w:space="0" w:color="auto"/>
            </w:tcBorders>
            <w:vAlign w:val="center"/>
          </w:tcPr>
          <w:p w14:paraId="21071943" w14:textId="728AF657" w:rsidR="00494D04" w:rsidRPr="007E0F91" w:rsidRDefault="00494D04" w:rsidP="00494D04">
            <w:pPr>
              <w:jc w:val="center"/>
              <w:rPr>
                <w:ins w:id="24056" w:author="Στάθης Καπ" w:date="2023-03-09T06:37:00Z"/>
                <w:sz w:val="16"/>
                <w:szCs w:val="16"/>
              </w:rPr>
            </w:pPr>
            <w:ins w:id="24057" w:author="Στάθης Καπ" w:date="2023-03-09T07:14:00Z">
              <w:r>
                <w:rPr>
                  <w:rFonts w:ascii="Calibri" w:hAnsi="Calibri" w:cs="Calibri"/>
                  <w:color w:val="000000"/>
                  <w:sz w:val="16"/>
                  <w:szCs w:val="16"/>
                </w:rPr>
                <w:t>-47.3</w:t>
              </w:r>
            </w:ins>
          </w:p>
        </w:tc>
      </w:tr>
      <w:tr w:rsidR="00494D04" w14:paraId="1C2CB4B4" w14:textId="77777777" w:rsidTr="009861B1">
        <w:trPr>
          <w:trHeight w:val="170"/>
          <w:jc w:val="center"/>
          <w:ins w:id="2405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727BEBE" w14:textId="77777777" w:rsidR="00494D04" w:rsidRPr="007E0F91" w:rsidRDefault="00494D04" w:rsidP="00494D04">
            <w:pPr>
              <w:jc w:val="center"/>
              <w:rPr>
                <w:ins w:id="24059" w:author="Στάθης Καπ" w:date="2023-03-09T06:37:00Z"/>
                <w:sz w:val="16"/>
                <w:szCs w:val="16"/>
              </w:rPr>
            </w:pPr>
            <w:ins w:id="24060" w:author="Στάθης Καπ" w:date="2023-03-09T06:37:00Z">
              <w:r w:rsidRPr="009861B1">
                <w:rPr>
                  <w:rFonts w:ascii="Calibri" w:hAnsi="Calibri" w:cs="Calibri"/>
                  <w:color w:val="000000"/>
                  <w:sz w:val="16"/>
                  <w:szCs w:val="16"/>
                </w:rPr>
                <w:t>r207</w:t>
              </w:r>
            </w:ins>
          </w:p>
        </w:tc>
        <w:tc>
          <w:tcPr>
            <w:tcW w:w="565" w:type="dxa"/>
            <w:tcBorders>
              <w:left w:val="single" w:sz="4" w:space="0" w:color="auto"/>
            </w:tcBorders>
            <w:vAlign w:val="center"/>
          </w:tcPr>
          <w:p w14:paraId="3ACD52C2" w14:textId="5FD04E8B" w:rsidR="00494D04" w:rsidRPr="007E0F91" w:rsidRDefault="00494D04" w:rsidP="00494D04">
            <w:pPr>
              <w:jc w:val="center"/>
              <w:rPr>
                <w:ins w:id="24061" w:author="Στάθης Καπ" w:date="2023-03-09T06:37:00Z"/>
                <w:sz w:val="16"/>
                <w:szCs w:val="16"/>
              </w:rPr>
            </w:pPr>
            <w:ins w:id="24062"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71ECA27F" w14:textId="31520F1B" w:rsidR="00494D04" w:rsidRPr="007E0F91" w:rsidRDefault="00494D04" w:rsidP="00494D04">
            <w:pPr>
              <w:jc w:val="center"/>
              <w:rPr>
                <w:ins w:id="24063" w:author="Στάθης Καπ" w:date="2023-03-09T06:37:00Z"/>
                <w:sz w:val="16"/>
                <w:szCs w:val="16"/>
              </w:rPr>
            </w:pPr>
            <w:ins w:id="24064"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1E22C558" w14:textId="719C8BEA" w:rsidR="00494D04" w:rsidRPr="007E0F91" w:rsidRDefault="00494D04" w:rsidP="00494D04">
            <w:pPr>
              <w:jc w:val="center"/>
              <w:rPr>
                <w:ins w:id="24065" w:author="Στάθης Καπ" w:date="2023-03-09T06:37:00Z"/>
                <w:sz w:val="16"/>
                <w:szCs w:val="16"/>
              </w:rPr>
            </w:pPr>
            <w:ins w:id="24066" w:author="Στάθης Καπ" w:date="2023-03-09T07:14:00Z">
              <w:r>
                <w:rPr>
                  <w:rFonts w:ascii="Calibri" w:hAnsi="Calibri" w:cs="Calibri"/>
                  <w:color w:val="000000"/>
                  <w:sz w:val="16"/>
                  <w:szCs w:val="16"/>
                </w:rPr>
                <w:t>1458</w:t>
              </w:r>
            </w:ins>
          </w:p>
        </w:tc>
        <w:tc>
          <w:tcPr>
            <w:tcW w:w="708" w:type="dxa"/>
            <w:vAlign w:val="center"/>
          </w:tcPr>
          <w:p w14:paraId="36F98754" w14:textId="174BF3F4" w:rsidR="00494D04" w:rsidRPr="007E0F91" w:rsidRDefault="00494D04" w:rsidP="00494D04">
            <w:pPr>
              <w:jc w:val="center"/>
              <w:rPr>
                <w:ins w:id="24067" w:author="Στάθης Καπ" w:date="2023-03-09T06:37:00Z"/>
                <w:sz w:val="16"/>
                <w:szCs w:val="16"/>
              </w:rPr>
            </w:pPr>
            <w:ins w:id="24068"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DC96A80" w14:textId="783CD6DE" w:rsidR="00494D04" w:rsidRPr="007E0F91" w:rsidRDefault="00494D04" w:rsidP="00494D04">
            <w:pPr>
              <w:jc w:val="center"/>
              <w:rPr>
                <w:ins w:id="24069" w:author="Στάθης Καπ" w:date="2023-03-09T06:37:00Z"/>
                <w:sz w:val="16"/>
                <w:szCs w:val="16"/>
              </w:rPr>
            </w:pPr>
            <w:ins w:id="24070" w:author="Στάθης Καπ" w:date="2023-03-09T07:14:00Z">
              <w:r>
                <w:rPr>
                  <w:rFonts w:ascii="Calibri" w:hAnsi="Calibri" w:cs="Calibri"/>
                  <w:color w:val="000000"/>
                  <w:sz w:val="16"/>
                  <w:szCs w:val="16"/>
                </w:rPr>
                <w:t>0.088</w:t>
              </w:r>
            </w:ins>
          </w:p>
        </w:tc>
        <w:tc>
          <w:tcPr>
            <w:tcW w:w="453" w:type="dxa"/>
            <w:tcBorders>
              <w:left w:val="single" w:sz="4" w:space="0" w:color="auto"/>
            </w:tcBorders>
            <w:vAlign w:val="center"/>
          </w:tcPr>
          <w:p w14:paraId="530760D4" w14:textId="51CB39EA" w:rsidR="00494D04" w:rsidRPr="007E0F91" w:rsidRDefault="00494D04" w:rsidP="00494D04">
            <w:pPr>
              <w:jc w:val="center"/>
              <w:rPr>
                <w:ins w:id="24071" w:author="Στάθης Καπ" w:date="2023-03-09T06:37:00Z"/>
                <w:sz w:val="16"/>
                <w:szCs w:val="16"/>
              </w:rPr>
            </w:pPr>
            <w:ins w:id="24072" w:author="Στάθης Καπ" w:date="2023-03-09T07:14:00Z">
              <w:r>
                <w:rPr>
                  <w:rFonts w:ascii="Calibri" w:hAnsi="Calibri" w:cs="Calibri"/>
                  <w:color w:val="000000"/>
                  <w:sz w:val="16"/>
                  <w:szCs w:val="16"/>
                </w:rPr>
                <w:t>1458</w:t>
              </w:r>
            </w:ins>
          </w:p>
        </w:tc>
        <w:tc>
          <w:tcPr>
            <w:tcW w:w="454" w:type="dxa"/>
            <w:vAlign w:val="center"/>
          </w:tcPr>
          <w:p w14:paraId="5D1A84EC" w14:textId="6188B2E8" w:rsidR="00494D04" w:rsidRPr="007E0F91" w:rsidRDefault="00494D04" w:rsidP="00494D04">
            <w:pPr>
              <w:jc w:val="center"/>
              <w:rPr>
                <w:ins w:id="24073" w:author="Στάθης Καπ" w:date="2023-03-09T06:37:00Z"/>
                <w:sz w:val="16"/>
                <w:szCs w:val="16"/>
              </w:rPr>
            </w:pPr>
            <w:ins w:id="24074" w:author="Στάθης Καπ" w:date="2023-03-09T07:14:00Z">
              <w:r>
                <w:rPr>
                  <w:rFonts w:ascii="Calibri" w:hAnsi="Calibri" w:cs="Calibri"/>
                  <w:color w:val="000000"/>
                  <w:sz w:val="16"/>
                  <w:szCs w:val="16"/>
                </w:rPr>
                <w:t>0</w:t>
              </w:r>
            </w:ins>
          </w:p>
        </w:tc>
        <w:tc>
          <w:tcPr>
            <w:tcW w:w="454" w:type="dxa"/>
            <w:vAlign w:val="center"/>
          </w:tcPr>
          <w:p w14:paraId="5D6A3EC1" w14:textId="5D80BD0C" w:rsidR="00494D04" w:rsidRPr="007E0F91" w:rsidRDefault="00494D04" w:rsidP="00494D04">
            <w:pPr>
              <w:jc w:val="center"/>
              <w:rPr>
                <w:ins w:id="24075" w:author="Στάθης Καπ" w:date="2023-03-09T06:37:00Z"/>
                <w:sz w:val="16"/>
                <w:szCs w:val="16"/>
              </w:rPr>
            </w:pPr>
            <w:ins w:id="24076" w:author="Στάθης Καπ" w:date="2023-03-09T07:14:00Z">
              <w:r>
                <w:rPr>
                  <w:rFonts w:ascii="Calibri" w:hAnsi="Calibri" w:cs="Calibri"/>
                  <w:color w:val="000000"/>
                  <w:sz w:val="16"/>
                  <w:szCs w:val="16"/>
                </w:rPr>
                <w:t>0.075</w:t>
              </w:r>
            </w:ins>
          </w:p>
        </w:tc>
        <w:tc>
          <w:tcPr>
            <w:tcW w:w="457" w:type="dxa"/>
            <w:tcBorders>
              <w:right w:val="single" w:sz="4" w:space="0" w:color="auto"/>
            </w:tcBorders>
            <w:vAlign w:val="center"/>
          </w:tcPr>
          <w:p w14:paraId="4FF656F7" w14:textId="2EE16F92" w:rsidR="00494D04" w:rsidRPr="007E0F91" w:rsidRDefault="00494D04" w:rsidP="00494D04">
            <w:pPr>
              <w:jc w:val="center"/>
              <w:rPr>
                <w:ins w:id="24077" w:author="Στάθης Καπ" w:date="2023-03-09T06:37:00Z"/>
                <w:sz w:val="16"/>
                <w:szCs w:val="16"/>
              </w:rPr>
            </w:pPr>
            <w:ins w:id="24078" w:author="Στάθης Καπ" w:date="2023-03-09T07:14:00Z">
              <w:r>
                <w:rPr>
                  <w:rFonts w:ascii="Calibri" w:hAnsi="Calibri" w:cs="Calibri"/>
                  <w:color w:val="000000"/>
                  <w:sz w:val="16"/>
                  <w:szCs w:val="16"/>
                </w:rPr>
                <w:t>14.77</w:t>
              </w:r>
            </w:ins>
          </w:p>
        </w:tc>
        <w:tc>
          <w:tcPr>
            <w:tcW w:w="453" w:type="dxa"/>
            <w:tcBorders>
              <w:left w:val="single" w:sz="4" w:space="0" w:color="auto"/>
            </w:tcBorders>
            <w:vAlign w:val="center"/>
          </w:tcPr>
          <w:p w14:paraId="38732E4D" w14:textId="291413AF" w:rsidR="00494D04" w:rsidRPr="007E0F91" w:rsidRDefault="00494D04" w:rsidP="00494D04">
            <w:pPr>
              <w:jc w:val="center"/>
              <w:rPr>
                <w:ins w:id="24079" w:author="Στάθης Καπ" w:date="2023-03-09T06:37:00Z"/>
                <w:sz w:val="16"/>
                <w:szCs w:val="16"/>
              </w:rPr>
            </w:pPr>
            <w:ins w:id="24080" w:author="Στάθης Καπ" w:date="2023-03-09T07:14:00Z">
              <w:r>
                <w:rPr>
                  <w:rFonts w:ascii="Calibri" w:hAnsi="Calibri" w:cs="Calibri"/>
                  <w:color w:val="000000"/>
                  <w:sz w:val="16"/>
                  <w:szCs w:val="16"/>
                </w:rPr>
                <w:t>1458</w:t>
              </w:r>
            </w:ins>
          </w:p>
        </w:tc>
        <w:tc>
          <w:tcPr>
            <w:tcW w:w="454" w:type="dxa"/>
            <w:vAlign w:val="center"/>
          </w:tcPr>
          <w:p w14:paraId="35C42161" w14:textId="046EEBBF" w:rsidR="00494D04" w:rsidRPr="007E0F91" w:rsidRDefault="00494D04" w:rsidP="00494D04">
            <w:pPr>
              <w:jc w:val="center"/>
              <w:rPr>
                <w:ins w:id="24081" w:author="Στάθης Καπ" w:date="2023-03-09T06:37:00Z"/>
                <w:sz w:val="16"/>
                <w:szCs w:val="16"/>
              </w:rPr>
            </w:pPr>
            <w:ins w:id="24082" w:author="Στάθης Καπ" w:date="2023-03-09T07:14:00Z">
              <w:r>
                <w:rPr>
                  <w:rFonts w:ascii="Calibri" w:hAnsi="Calibri" w:cs="Calibri"/>
                  <w:color w:val="000000"/>
                  <w:sz w:val="16"/>
                  <w:szCs w:val="16"/>
                </w:rPr>
                <w:t>0</w:t>
              </w:r>
            </w:ins>
          </w:p>
        </w:tc>
        <w:tc>
          <w:tcPr>
            <w:tcW w:w="454" w:type="dxa"/>
            <w:vAlign w:val="center"/>
          </w:tcPr>
          <w:p w14:paraId="4041652C" w14:textId="4CB08DF2" w:rsidR="00494D04" w:rsidRPr="007E0F91" w:rsidRDefault="00494D04" w:rsidP="00494D04">
            <w:pPr>
              <w:jc w:val="center"/>
              <w:rPr>
                <w:ins w:id="24083" w:author="Στάθης Καπ" w:date="2023-03-09T06:37:00Z"/>
                <w:sz w:val="16"/>
                <w:szCs w:val="16"/>
              </w:rPr>
            </w:pPr>
            <w:ins w:id="24084" w:author="Στάθης Καπ" w:date="2023-03-09T07:14:00Z">
              <w:r>
                <w:rPr>
                  <w:rFonts w:ascii="Calibri" w:hAnsi="Calibri" w:cs="Calibri"/>
                  <w:color w:val="000000"/>
                  <w:sz w:val="16"/>
                  <w:szCs w:val="16"/>
                </w:rPr>
                <w:t>0.146</w:t>
              </w:r>
            </w:ins>
          </w:p>
        </w:tc>
        <w:tc>
          <w:tcPr>
            <w:tcW w:w="454" w:type="dxa"/>
            <w:tcBorders>
              <w:right w:val="single" w:sz="4" w:space="0" w:color="auto"/>
            </w:tcBorders>
            <w:vAlign w:val="center"/>
          </w:tcPr>
          <w:p w14:paraId="27D32825" w14:textId="2C4254B2" w:rsidR="00494D04" w:rsidRPr="007E0F91" w:rsidRDefault="00494D04" w:rsidP="00494D04">
            <w:pPr>
              <w:jc w:val="center"/>
              <w:rPr>
                <w:ins w:id="24085" w:author="Στάθης Καπ" w:date="2023-03-09T06:37:00Z"/>
                <w:sz w:val="16"/>
                <w:szCs w:val="16"/>
              </w:rPr>
            </w:pPr>
            <w:ins w:id="24086" w:author="Στάθης Καπ" w:date="2023-03-09T07:14:00Z">
              <w:r>
                <w:rPr>
                  <w:rFonts w:ascii="Calibri" w:hAnsi="Calibri" w:cs="Calibri"/>
                  <w:color w:val="000000"/>
                  <w:sz w:val="16"/>
                  <w:szCs w:val="16"/>
                </w:rPr>
                <w:t>-65.91</w:t>
              </w:r>
            </w:ins>
          </w:p>
        </w:tc>
        <w:tc>
          <w:tcPr>
            <w:tcW w:w="453" w:type="dxa"/>
            <w:tcBorders>
              <w:left w:val="single" w:sz="4" w:space="0" w:color="auto"/>
            </w:tcBorders>
            <w:vAlign w:val="center"/>
          </w:tcPr>
          <w:p w14:paraId="6AB7E124" w14:textId="3664577B" w:rsidR="00494D04" w:rsidRPr="007E0F91" w:rsidRDefault="00494D04" w:rsidP="00494D04">
            <w:pPr>
              <w:jc w:val="center"/>
              <w:rPr>
                <w:ins w:id="24087" w:author="Στάθης Καπ" w:date="2023-03-09T06:37:00Z"/>
                <w:sz w:val="16"/>
                <w:szCs w:val="16"/>
              </w:rPr>
            </w:pPr>
            <w:ins w:id="24088" w:author="Στάθης Καπ" w:date="2023-03-09T07:14:00Z">
              <w:r>
                <w:rPr>
                  <w:rFonts w:ascii="Calibri" w:hAnsi="Calibri" w:cs="Calibri"/>
                  <w:color w:val="000000"/>
                  <w:sz w:val="16"/>
                  <w:szCs w:val="16"/>
                </w:rPr>
                <w:t>1458</w:t>
              </w:r>
            </w:ins>
          </w:p>
        </w:tc>
        <w:tc>
          <w:tcPr>
            <w:tcW w:w="454" w:type="dxa"/>
            <w:vAlign w:val="center"/>
          </w:tcPr>
          <w:p w14:paraId="2B4509C8" w14:textId="4C177E84" w:rsidR="00494D04" w:rsidRPr="007E0F91" w:rsidRDefault="00494D04" w:rsidP="00494D04">
            <w:pPr>
              <w:jc w:val="center"/>
              <w:rPr>
                <w:ins w:id="24089" w:author="Στάθης Καπ" w:date="2023-03-09T06:37:00Z"/>
                <w:sz w:val="16"/>
                <w:szCs w:val="16"/>
              </w:rPr>
            </w:pPr>
            <w:ins w:id="24090" w:author="Στάθης Καπ" w:date="2023-03-09T07:14:00Z">
              <w:r>
                <w:rPr>
                  <w:rFonts w:ascii="Calibri" w:hAnsi="Calibri" w:cs="Calibri"/>
                  <w:color w:val="000000"/>
                  <w:sz w:val="16"/>
                  <w:szCs w:val="16"/>
                </w:rPr>
                <w:t>0</w:t>
              </w:r>
            </w:ins>
          </w:p>
        </w:tc>
        <w:tc>
          <w:tcPr>
            <w:tcW w:w="454" w:type="dxa"/>
            <w:vAlign w:val="center"/>
          </w:tcPr>
          <w:p w14:paraId="1295001F" w14:textId="66218B64" w:rsidR="00494D04" w:rsidRPr="007E0F91" w:rsidRDefault="00494D04" w:rsidP="00494D04">
            <w:pPr>
              <w:jc w:val="center"/>
              <w:rPr>
                <w:ins w:id="24091" w:author="Στάθης Καπ" w:date="2023-03-09T06:37:00Z"/>
                <w:sz w:val="16"/>
                <w:szCs w:val="16"/>
              </w:rPr>
            </w:pPr>
            <w:ins w:id="24092" w:author="Στάθης Καπ" w:date="2023-03-09T07:14:00Z">
              <w:r>
                <w:rPr>
                  <w:rFonts w:ascii="Calibri" w:hAnsi="Calibri" w:cs="Calibri"/>
                  <w:color w:val="000000"/>
                  <w:sz w:val="16"/>
                  <w:szCs w:val="16"/>
                </w:rPr>
                <w:t>0.14</w:t>
              </w:r>
            </w:ins>
          </w:p>
        </w:tc>
        <w:tc>
          <w:tcPr>
            <w:tcW w:w="461" w:type="dxa"/>
            <w:tcBorders>
              <w:right w:val="single" w:sz="4" w:space="0" w:color="auto"/>
            </w:tcBorders>
            <w:vAlign w:val="center"/>
          </w:tcPr>
          <w:p w14:paraId="79325D28" w14:textId="2FED66C7" w:rsidR="00494D04" w:rsidRPr="007E0F91" w:rsidRDefault="00494D04" w:rsidP="00494D04">
            <w:pPr>
              <w:jc w:val="center"/>
              <w:rPr>
                <w:ins w:id="24093" w:author="Στάθης Καπ" w:date="2023-03-09T06:37:00Z"/>
                <w:sz w:val="16"/>
                <w:szCs w:val="16"/>
              </w:rPr>
            </w:pPr>
            <w:ins w:id="24094" w:author="Στάθης Καπ" w:date="2023-03-09T07:14:00Z">
              <w:r>
                <w:rPr>
                  <w:rFonts w:ascii="Calibri" w:hAnsi="Calibri" w:cs="Calibri"/>
                  <w:color w:val="000000"/>
                  <w:sz w:val="16"/>
                  <w:szCs w:val="16"/>
                </w:rPr>
                <w:t>-59.09</w:t>
              </w:r>
            </w:ins>
          </w:p>
        </w:tc>
      </w:tr>
      <w:tr w:rsidR="00494D04" w14:paraId="36C3C7C3" w14:textId="77777777" w:rsidTr="009861B1">
        <w:trPr>
          <w:trHeight w:val="170"/>
          <w:jc w:val="center"/>
          <w:ins w:id="2409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A1D29E4" w14:textId="77777777" w:rsidR="00494D04" w:rsidRPr="007E0F91" w:rsidRDefault="00494D04" w:rsidP="00494D04">
            <w:pPr>
              <w:jc w:val="center"/>
              <w:rPr>
                <w:ins w:id="24096" w:author="Στάθης Καπ" w:date="2023-03-09T06:37:00Z"/>
                <w:sz w:val="16"/>
                <w:szCs w:val="16"/>
              </w:rPr>
            </w:pPr>
            <w:ins w:id="24097" w:author="Στάθης Καπ" w:date="2023-03-09T06:37:00Z">
              <w:r w:rsidRPr="009861B1">
                <w:rPr>
                  <w:rFonts w:ascii="Calibri" w:hAnsi="Calibri" w:cs="Calibri"/>
                  <w:color w:val="000000"/>
                  <w:sz w:val="16"/>
                  <w:szCs w:val="16"/>
                </w:rPr>
                <w:t>r208</w:t>
              </w:r>
            </w:ins>
          </w:p>
        </w:tc>
        <w:tc>
          <w:tcPr>
            <w:tcW w:w="565" w:type="dxa"/>
            <w:tcBorders>
              <w:left w:val="single" w:sz="4" w:space="0" w:color="auto"/>
            </w:tcBorders>
            <w:vAlign w:val="center"/>
          </w:tcPr>
          <w:p w14:paraId="4BDCFB20" w14:textId="4BC55EF1" w:rsidR="00494D04" w:rsidRPr="007E0F91" w:rsidRDefault="00494D04" w:rsidP="00494D04">
            <w:pPr>
              <w:jc w:val="center"/>
              <w:rPr>
                <w:ins w:id="24098" w:author="Στάθης Καπ" w:date="2023-03-09T06:37:00Z"/>
                <w:sz w:val="16"/>
                <w:szCs w:val="16"/>
              </w:rPr>
            </w:pPr>
            <w:ins w:id="24099"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779AD8A8" w14:textId="16E0D785" w:rsidR="00494D04" w:rsidRPr="007E0F91" w:rsidRDefault="00494D04" w:rsidP="00494D04">
            <w:pPr>
              <w:jc w:val="center"/>
              <w:rPr>
                <w:ins w:id="24100" w:author="Στάθης Καπ" w:date="2023-03-09T06:37:00Z"/>
                <w:sz w:val="16"/>
                <w:szCs w:val="16"/>
              </w:rPr>
            </w:pPr>
            <w:ins w:id="24101"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0A76A3AA" w14:textId="2E9C6D7C" w:rsidR="00494D04" w:rsidRPr="007E0F91" w:rsidRDefault="00494D04" w:rsidP="00494D04">
            <w:pPr>
              <w:jc w:val="center"/>
              <w:rPr>
                <w:ins w:id="24102" w:author="Στάθης Καπ" w:date="2023-03-09T06:37:00Z"/>
                <w:sz w:val="16"/>
                <w:szCs w:val="16"/>
              </w:rPr>
            </w:pPr>
            <w:ins w:id="24103" w:author="Στάθης Καπ" w:date="2023-03-09T07:14:00Z">
              <w:r>
                <w:rPr>
                  <w:rFonts w:ascii="Calibri" w:hAnsi="Calibri" w:cs="Calibri"/>
                  <w:color w:val="000000"/>
                  <w:sz w:val="16"/>
                  <w:szCs w:val="16"/>
                </w:rPr>
                <w:t>1458</w:t>
              </w:r>
            </w:ins>
          </w:p>
        </w:tc>
        <w:tc>
          <w:tcPr>
            <w:tcW w:w="708" w:type="dxa"/>
            <w:vAlign w:val="center"/>
          </w:tcPr>
          <w:p w14:paraId="04716357" w14:textId="06FC2F5E" w:rsidR="00494D04" w:rsidRPr="007E0F91" w:rsidRDefault="00494D04" w:rsidP="00494D04">
            <w:pPr>
              <w:jc w:val="center"/>
              <w:rPr>
                <w:ins w:id="24104" w:author="Στάθης Καπ" w:date="2023-03-09T06:37:00Z"/>
                <w:sz w:val="16"/>
                <w:szCs w:val="16"/>
              </w:rPr>
            </w:pPr>
            <w:ins w:id="24105"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0CFCA506" w14:textId="284A44BB" w:rsidR="00494D04" w:rsidRPr="007E0F91" w:rsidRDefault="00494D04" w:rsidP="00494D04">
            <w:pPr>
              <w:jc w:val="center"/>
              <w:rPr>
                <w:ins w:id="24106" w:author="Στάθης Καπ" w:date="2023-03-09T06:37:00Z"/>
                <w:sz w:val="16"/>
                <w:szCs w:val="16"/>
              </w:rPr>
            </w:pPr>
            <w:ins w:id="24107" w:author="Στάθης Καπ" w:date="2023-03-09T07:14:00Z">
              <w:r>
                <w:rPr>
                  <w:rFonts w:ascii="Calibri" w:hAnsi="Calibri" w:cs="Calibri"/>
                  <w:color w:val="000000"/>
                  <w:sz w:val="16"/>
                  <w:szCs w:val="16"/>
                </w:rPr>
                <w:t>0.058</w:t>
              </w:r>
            </w:ins>
          </w:p>
        </w:tc>
        <w:tc>
          <w:tcPr>
            <w:tcW w:w="453" w:type="dxa"/>
            <w:tcBorders>
              <w:left w:val="single" w:sz="4" w:space="0" w:color="auto"/>
            </w:tcBorders>
            <w:vAlign w:val="center"/>
          </w:tcPr>
          <w:p w14:paraId="5353954B" w14:textId="3B143673" w:rsidR="00494D04" w:rsidRPr="007E0F91" w:rsidRDefault="00494D04" w:rsidP="00494D04">
            <w:pPr>
              <w:jc w:val="center"/>
              <w:rPr>
                <w:ins w:id="24108" w:author="Στάθης Καπ" w:date="2023-03-09T06:37:00Z"/>
                <w:sz w:val="16"/>
                <w:szCs w:val="16"/>
              </w:rPr>
            </w:pPr>
            <w:ins w:id="24109" w:author="Στάθης Καπ" w:date="2023-03-09T07:14:00Z">
              <w:r>
                <w:rPr>
                  <w:rFonts w:ascii="Calibri" w:hAnsi="Calibri" w:cs="Calibri"/>
                  <w:color w:val="000000"/>
                  <w:sz w:val="16"/>
                  <w:szCs w:val="16"/>
                </w:rPr>
                <w:t>1458</w:t>
              </w:r>
            </w:ins>
          </w:p>
        </w:tc>
        <w:tc>
          <w:tcPr>
            <w:tcW w:w="454" w:type="dxa"/>
            <w:vAlign w:val="center"/>
          </w:tcPr>
          <w:p w14:paraId="48934E57" w14:textId="03D8927D" w:rsidR="00494D04" w:rsidRPr="007E0F91" w:rsidRDefault="00494D04" w:rsidP="00494D04">
            <w:pPr>
              <w:jc w:val="center"/>
              <w:rPr>
                <w:ins w:id="24110" w:author="Στάθης Καπ" w:date="2023-03-09T06:37:00Z"/>
                <w:sz w:val="16"/>
                <w:szCs w:val="16"/>
              </w:rPr>
            </w:pPr>
            <w:ins w:id="24111" w:author="Στάθης Καπ" w:date="2023-03-09T07:14:00Z">
              <w:r>
                <w:rPr>
                  <w:rFonts w:ascii="Calibri" w:hAnsi="Calibri" w:cs="Calibri"/>
                  <w:color w:val="000000"/>
                  <w:sz w:val="16"/>
                  <w:szCs w:val="16"/>
                </w:rPr>
                <w:t>0</w:t>
              </w:r>
            </w:ins>
          </w:p>
        </w:tc>
        <w:tc>
          <w:tcPr>
            <w:tcW w:w="454" w:type="dxa"/>
            <w:vAlign w:val="center"/>
          </w:tcPr>
          <w:p w14:paraId="56312F41" w14:textId="787D1A38" w:rsidR="00494D04" w:rsidRPr="007E0F91" w:rsidRDefault="00494D04" w:rsidP="00494D04">
            <w:pPr>
              <w:jc w:val="center"/>
              <w:rPr>
                <w:ins w:id="24112" w:author="Στάθης Καπ" w:date="2023-03-09T06:37:00Z"/>
                <w:sz w:val="16"/>
                <w:szCs w:val="16"/>
              </w:rPr>
            </w:pPr>
            <w:ins w:id="24113" w:author="Στάθης Καπ" w:date="2023-03-09T07:14:00Z">
              <w:r>
                <w:rPr>
                  <w:rFonts w:ascii="Calibri" w:hAnsi="Calibri" w:cs="Calibri"/>
                  <w:color w:val="000000"/>
                  <w:sz w:val="16"/>
                  <w:szCs w:val="16"/>
                </w:rPr>
                <w:t>0.122</w:t>
              </w:r>
            </w:ins>
          </w:p>
        </w:tc>
        <w:tc>
          <w:tcPr>
            <w:tcW w:w="457" w:type="dxa"/>
            <w:tcBorders>
              <w:right w:val="single" w:sz="4" w:space="0" w:color="auto"/>
            </w:tcBorders>
            <w:vAlign w:val="center"/>
          </w:tcPr>
          <w:p w14:paraId="37EEADAD" w14:textId="7263C144" w:rsidR="00494D04" w:rsidRPr="007E0F91" w:rsidRDefault="00494D04" w:rsidP="00494D04">
            <w:pPr>
              <w:jc w:val="center"/>
              <w:rPr>
                <w:ins w:id="24114" w:author="Στάθης Καπ" w:date="2023-03-09T06:37:00Z"/>
                <w:sz w:val="16"/>
                <w:szCs w:val="16"/>
              </w:rPr>
            </w:pPr>
            <w:ins w:id="24115" w:author="Στάθης Καπ" w:date="2023-03-09T07:14:00Z">
              <w:r>
                <w:rPr>
                  <w:rFonts w:ascii="Calibri" w:hAnsi="Calibri" w:cs="Calibri"/>
                  <w:color w:val="000000"/>
                  <w:sz w:val="16"/>
                  <w:szCs w:val="16"/>
                </w:rPr>
                <w:t>-110.34</w:t>
              </w:r>
            </w:ins>
          </w:p>
        </w:tc>
        <w:tc>
          <w:tcPr>
            <w:tcW w:w="453" w:type="dxa"/>
            <w:tcBorders>
              <w:left w:val="single" w:sz="4" w:space="0" w:color="auto"/>
            </w:tcBorders>
            <w:vAlign w:val="center"/>
          </w:tcPr>
          <w:p w14:paraId="5A899040" w14:textId="53F6C3CB" w:rsidR="00494D04" w:rsidRPr="007E0F91" w:rsidRDefault="00494D04" w:rsidP="00494D04">
            <w:pPr>
              <w:jc w:val="center"/>
              <w:rPr>
                <w:ins w:id="24116" w:author="Στάθης Καπ" w:date="2023-03-09T06:37:00Z"/>
                <w:sz w:val="16"/>
                <w:szCs w:val="16"/>
              </w:rPr>
            </w:pPr>
            <w:ins w:id="24117" w:author="Στάθης Καπ" w:date="2023-03-09T07:14:00Z">
              <w:r>
                <w:rPr>
                  <w:rFonts w:ascii="Calibri" w:hAnsi="Calibri" w:cs="Calibri"/>
                  <w:color w:val="000000"/>
                  <w:sz w:val="16"/>
                  <w:szCs w:val="16"/>
                </w:rPr>
                <w:t>1458</w:t>
              </w:r>
            </w:ins>
          </w:p>
        </w:tc>
        <w:tc>
          <w:tcPr>
            <w:tcW w:w="454" w:type="dxa"/>
            <w:vAlign w:val="center"/>
          </w:tcPr>
          <w:p w14:paraId="6A6FCF40" w14:textId="7DCF7829" w:rsidR="00494D04" w:rsidRPr="007E0F91" w:rsidRDefault="00494D04" w:rsidP="00494D04">
            <w:pPr>
              <w:jc w:val="center"/>
              <w:rPr>
                <w:ins w:id="24118" w:author="Στάθης Καπ" w:date="2023-03-09T06:37:00Z"/>
                <w:sz w:val="16"/>
                <w:szCs w:val="16"/>
              </w:rPr>
            </w:pPr>
            <w:ins w:id="24119" w:author="Στάθης Καπ" w:date="2023-03-09T07:14:00Z">
              <w:r>
                <w:rPr>
                  <w:rFonts w:ascii="Calibri" w:hAnsi="Calibri" w:cs="Calibri"/>
                  <w:color w:val="000000"/>
                  <w:sz w:val="16"/>
                  <w:szCs w:val="16"/>
                </w:rPr>
                <w:t>0</w:t>
              </w:r>
            </w:ins>
          </w:p>
        </w:tc>
        <w:tc>
          <w:tcPr>
            <w:tcW w:w="454" w:type="dxa"/>
            <w:vAlign w:val="center"/>
          </w:tcPr>
          <w:p w14:paraId="5E6EA895" w14:textId="43EEFA9B" w:rsidR="00494D04" w:rsidRPr="007E0F91" w:rsidRDefault="00494D04" w:rsidP="00494D04">
            <w:pPr>
              <w:jc w:val="center"/>
              <w:rPr>
                <w:ins w:id="24120" w:author="Στάθης Καπ" w:date="2023-03-09T06:37:00Z"/>
                <w:sz w:val="16"/>
                <w:szCs w:val="16"/>
              </w:rPr>
            </w:pPr>
            <w:ins w:id="24121" w:author="Στάθης Καπ" w:date="2023-03-09T07:14:00Z">
              <w:r>
                <w:rPr>
                  <w:rFonts w:ascii="Calibri" w:hAnsi="Calibri" w:cs="Calibri"/>
                  <w:color w:val="000000"/>
                  <w:sz w:val="16"/>
                  <w:szCs w:val="16"/>
                </w:rPr>
                <w:t>0.124</w:t>
              </w:r>
            </w:ins>
          </w:p>
        </w:tc>
        <w:tc>
          <w:tcPr>
            <w:tcW w:w="454" w:type="dxa"/>
            <w:tcBorders>
              <w:right w:val="single" w:sz="4" w:space="0" w:color="auto"/>
            </w:tcBorders>
            <w:vAlign w:val="center"/>
          </w:tcPr>
          <w:p w14:paraId="56465044" w14:textId="4210DF08" w:rsidR="00494D04" w:rsidRPr="007E0F91" w:rsidRDefault="00494D04" w:rsidP="00494D04">
            <w:pPr>
              <w:jc w:val="center"/>
              <w:rPr>
                <w:ins w:id="24122" w:author="Στάθης Καπ" w:date="2023-03-09T06:37:00Z"/>
                <w:sz w:val="16"/>
                <w:szCs w:val="16"/>
              </w:rPr>
            </w:pPr>
            <w:ins w:id="24123" w:author="Στάθης Καπ" w:date="2023-03-09T07:14:00Z">
              <w:r>
                <w:rPr>
                  <w:rFonts w:ascii="Calibri" w:hAnsi="Calibri" w:cs="Calibri"/>
                  <w:color w:val="000000"/>
                  <w:sz w:val="16"/>
                  <w:szCs w:val="16"/>
                </w:rPr>
                <w:t>-113.79</w:t>
              </w:r>
            </w:ins>
          </w:p>
        </w:tc>
        <w:tc>
          <w:tcPr>
            <w:tcW w:w="453" w:type="dxa"/>
            <w:tcBorders>
              <w:left w:val="single" w:sz="4" w:space="0" w:color="auto"/>
            </w:tcBorders>
            <w:vAlign w:val="center"/>
          </w:tcPr>
          <w:p w14:paraId="62822F5F" w14:textId="373C0319" w:rsidR="00494D04" w:rsidRPr="007E0F91" w:rsidRDefault="00494D04" w:rsidP="00494D04">
            <w:pPr>
              <w:jc w:val="center"/>
              <w:rPr>
                <w:ins w:id="24124" w:author="Στάθης Καπ" w:date="2023-03-09T06:37:00Z"/>
                <w:sz w:val="16"/>
                <w:szCs w:val="16"/>
              </w:rPr>
            </w:pPr>
            <w:ins w:id="24125" w:author="Στάθης Καπ" w:date="2023-03-09T07:14:00Z">
              <w:r>
                <w:rPr>
                  <w:rFonts w:ascii="Calibri" w:hAnsi="Calibri" w:cs="Calibri"/>
                  <w:color w:val="000000"/>
                  <w:sz w:val="16"/>
                  <w:szCs w:val="16"/>
                </w:rPr>
                <w:t>1458</w:t>
              </w:r>
            </w:ins>
          </w:p>
        </w:tc>
        <w:tc>
          <w:tcPr>
            <w:tcW w:w="454" w:type="dxa"/>
            <w:vAlign w:val="center"/>
          </w:tcPr>
          <w:p w14:paraId="37603437" w14:textId="4EC991AB" w:rsidR="00494D04" w:rsidRPr="007E0F91" w:rsidRDefault="00494D04" w:rsidP="00494D04">
            <w:pPr>
              <w:jc w:val="center"/>
              <w:rPr>
                <w:ins w:id="24126" w:author="Στάθης Καπ" w:date="2023-03-09T06:37:00Z"/>
                <w:sz w:val="16"/>
                <w:szCs w:val="16"/>
              </w:rPr>
            </w:pPr>
            <w:ins w:id="24127" w:author="Στάθης Καπ" w:date="2023-03-09T07:14:00Z">
              <w:r>
                <w:rPr>
                  <w:rFonts w:ascii="Calibri" w:hAnsi="Calibri" w:cs="Calibri"/>
                  <w:color w:val="000000"/>
                  <w:sz w:val="16"/>
                  <w:szCs w:val="16"/>
                </w:rPr>
                <w:t>0</w:t>
              </w:r>
            </w:ins>
          </w:p>
        </w:tc>
        <w:tc>
          <w:tcPr>
            <w:tcW w:w="454" w:type="dxa"/>
            <w:vAlign w:val="center"/>
          </w:tcPr>
          <w:p w14:paraId="00C0009E" w14:textId="07831349" w:rsidR="00494D04" w:rsidRPr="007E0F91" w:rsidRDefault="00494D04" w:rsidP="00494D04">
            <w:pPr>
              <w:jc w:val="center"/>
              <w:rPr>
                <w:ins w:id="24128" w:author="Στάθης Καπ" w:date="2023-03-09T06:37:00Z"/>
                <w:sz w:val="16"/>
                <w:szCs w:val="16"/>
              </w:rPr>
            </w:pPr>
            <w:ins w:id="24129" w:author="Στάθης Καπ" w:date="2023-03-09T07:14:00Z">
              <w:r>
                <w:rPr>
                  <w:rFonts w:ascii="Calibri" w:hAnsi="Calibri" w:cs="Calibri"/>
                  <w:color w:val="000000"/>
                  <w:sz w:val="16"/>
                  <w:szCs w:val="16"/>
                </w:rPr>
                <w:t>0.148</w:t>
              </w:r>
            </w:ins>
          </w:p>
        </w:tc>
        <w:tc>
          <w:tcPr>
            <w:tcW w:w="461" w:type="dxa"/>
            <w:tcBorders>
              <w:right w:val="single" w:sz="4" w:space="0" w:color="auto"/>
            </w:tcBorders>
            <w:vAlign w:val="center"/>
          </w:tcPr>
          <w:p w14:paraId="60E470AF" w14:textId="4A879CD4" w:rsidR="00494D04" w:rsidRPr="007E0F91" w:rsidRDefault="00494D04" w:rsidP="00494D04">
            <w:pPr>
              <w:jc w:val="center"/>
              <w:rPr>
                <w:ins w:id="24130" w:author="Στάθης Καπ" w:date="2023-03-09T06:37:00Z"/>
                <w:sz w:val="16"/>
                <w:szCs w:val="16"/>
              </w:rPr>
            </w:pPr>
            <w:ins w:id="24131" w:author="Στάθης Καπ" w:date="2023-03-09T07:14:00Z">
              <w:r>
                <w:rPr>
                  <w:rFonts w:ascii="Calibri" w:hAnsi="Calibri" w:cs="Calibri"/>
                  <w:color w:val="000000"/>
                  <w:sz w:val="16"/>
                  <w:szCs w:val="16"/>
                </w:rPr>
                <w:t>-155.17</w:t>
              </w:r>
            </w:ins>
          </w:p>
        </w:tc>
      </w:tr>
      <w:tr w:rsidR="00494D04" w14:paraId="528A7F26" w14:textId="77777777" w:rsidTr="009861B1">
        <w:trPr>
          <w:trHeight w:val="170"/>
          <w:jc w:val="center"/>
          <w:ins w:id="2413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FD34F25" w14:textId="77777777" w:rsidR="00494D04" w:rsidRPr="007E0F91" w:rsidRDefault="00494D04" w:rsidP="00494D04">
            <w:pPr>
              <w:jc w:val="center"/>
              <w:rPr>
                <w:ins w:id="24133" w:author="Στάθης Καπ" w:date="2023-03-09T06:37:00Z"/>
                <w:sz w:val="16"/>
                <w:szCs w:val="16"/>
              </w:rPr>
            </w:pPr>
            <w:ins w:id="24134" w:author="Στάθης Καπ" w:date="2023-03-09T06:37:00Z">
              <w:r w:rsidRPr="009861B1">
                <w:rPr>
                  <w:rFonts w:ascii="Calibri" w:hAnsi="Calibri" w:cs="Calibri"/>
                  <w:color w:val="000000"/>
                  <w:sz w:val="16"/>
                  <w:szCs w:val="16"/>
                </w:rPr>
                <w:t>r209</w:t>
              </w:r>
            </w:ins>
          </w:p>
        </w:tc>
        <w:tc>
          <w:tcPr>
            <w:tcW w:w="565" w:type="dxa"/>
            <w:tcBorders>
              <w:left w:val="single" w:sz="4" w:space="0" w:color="auto"/>
            </w:tcBorders>
            <w:vAlign w:val="center"/>
          </w:tcPr>
          <w:p w14:paraId="389006F9" w14:textId="20966412" w:rsidR="00494D04" w:rsidRPr="007E0F91" w:rsidRDefault="00494D04" w:rsidP="00494D04">
            <w:pPr>
              <w:jc w:val="center"/>
              <w:rPr>
                <w:ins w:id="24135" w:author="Στάθης Καπ" w:date="2023-03-09T06:37:00Z"/>
                <w:sz w:val="16"/>
                <w:szCs w:val="16"/>
              </w:rPr>
            </w:pPr>
            <w:ins w:id="24136"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086851B5" w14:textId="72D19BB3" w:rsidR="00494D04" w:rsidRPr="007E0F91" w:rsidRDefault="00494D04" w:rsidP="00494D04">
            <w:pPr>
              <w:jc w:val="center"/>
              <w:rPr>
                <w:ins w:id="24137" w:author="Στάθης Καπ" w:date="2023-03-09T06:37:00Z"/>
                <w:sz w:val="16"/>
                <w:szCs w:val="16"/>
              </w:rPr>
            </w:pPr>
            <w:ins w:id="24138"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251338AA" w14:textId="6BC46FE8" w:rsidR="00494D04" w:rsidRPr="007E0F91" w:rsidRDefault="00494D04" w:rsidP="00494D04">
            <w:pPr>
              <w:jc w:val="center"/>
              <w:rPr>
                <w:ins w:id="24139" w:author="Στάθης Καπ" w:date="2023-03-09T06:37:00Z"/>
                <w:sz w:val="16"/>
                <w:szCs w:val="16"/>
              </w:rPr>
            </w:pPr>
            <w:ins w:id="24140" w:author="Στάθης Καπ" w:date="2023-03-09T07:14:00Z">
              <w:r>
                <w:rPr>
                  <w:rFonts w:ascii="Calibri" w:hAnsi="Calibri" w:cs="Calibri"/>
                  <w:color w:val="000000"/>
                  <w:sz w:val="16"/>
                  <w:szCs w:val="16"/>
                </w:rPr>
                <w:t>1458</w:t>
              </w:r>
            </w:ins>
          </w:p>
        </w:tc>
        <w:tc>
          <w:tcPr>
            <w:tcW w:w="708" w:type="dxa"/>
            <w:vAlign w:val="center"/>
          </w:tcPr>
          <w:p w14:paraId="6D71962A" w14:textId="0497DAA1" w:rsidR="00494D04" w:rsidRPr="007E0F91" w:rsidRDefault="00494D04" w:rsidP="00494D04">
            <w:pPr>
              <w:jc w:val="center"/>
              <w:rPr>
                <w:ins w:id="24141" w:author="Στάθης Καπ" w:date="2023-03-09T06:37:00Z"/>
                <w:sz w:val="16"/>
                <w:szCs w:val="16"/>
              </w:rPr>
            </w:pPr>
            <w:ins w:id="24142"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399AC33E" w14:textId="4AE2D3FB" w:rsidR="00494D04" w:rsidRPr="007E0F91" w:rsidRDefault="00494D04" w:rsidP="00494D04">
            <w:pPr>
              <w:jc w:val="center"/>
              <w:rPr>
                <w:ins w:id="24143" w:author="Στάθης Καπ" w:date="2023-03-09T06:37:00Z"/>
                <w:sz w:val="16"/>
                <w:szCs w:val="16"/>
              </w:rPr>
            </w:pPr>
            <w:ins w:id="24144" w:author="Στάθης Καπ" w:date="2023-03-09T07:14:00Z">
              <w:r>
                <w:rPr>
                  <w:rFonts w:ascii="Calibri" w:hAnsi="Calibri" w:cs="Calibri"/>
                  <w:color w:val="000000"/>
                  <w:sz w:val="16"/>
                  <w:szCs w:val="16"/>
                </w:rPr>
                <w:t>0.104</w:t>
              </w:r>
            </w:ins>
          </w:p>
        </w:tc>
        <w:tc>
          <w:tcPr>
            <w:tcW w:w="453" w:type="dxa"/>
            <w:tcBorders>
              <w:left w:val="single" w:sz="4" w:space="0" w:color="auto"/>
            </w:tcBorders>
            <w:vAlign w:val="center"/>
          </w:tcPr>
          <w:p w14:paraId="0140F047" w14:textId="2A756C23" w:rsidR="00494D04" w:rsidRPr="007E0F91" w:rsidRDefault="00494D04" w:rsidP="00494D04">
            <w:pPr>
              <w:jc w:val="center"/>
              <w:rPr>
                <w:ins w:id="24145" w:author="Στάθης Καπ" w:date="2023-03-09T06:37:00Z"/>
                <w:sz w:val="16"/>
                <w:szCs w:val="16"/>
              </w:rPr>
            </w:pPr>
            <w:ins w:id="24146" w:author="Στάθης Καπ" w:date="2023-03-09T07:14:00Z">
              <w:r>
                <w:rPr>
                  <w:rFonts w:ascii="Calibri" w:hAnsi="Calibri" w:cs="Calibri"/>
                  <w:color w:val="000000"/>
                  <w:sz w:val="16"/>
                  <w:szCs w:val="16"/>
                </w:rPr>
                <w:t>1458</w:t>
              </w:r>
            </w:ins>
          </w:p>
        </w:tc>
        <w:tc>
          <w:tcPr>
            <w:tcW w:w="454" w:type="dxa"/>
            <w:vAlign w:val="center"/>
          </w:tcPr>
          <w:p w14:paraId="334E8399" w14:textId="37054D5E" w:rsidR="00494D04" w:rsidRPr="007E0F91" w:rsidRDefault="00494D04" w:rsidP="00494D04">
            <w:pPr>
              <w:jc w:val="center"/>
              <w:rPr>
                <w:ins w:id="24147" w:author="Στάθης Καπ" w:date="2023-03-09T06:37:00Z"/>
                <w:sz w:val="16"/>
                <w:szCs w:val="16"/>
              </w:rPr>
            </w:pPr>
            <w:ins w:id="24148" w:author="Στάθης Καπ" w:date="2023-03-09T07:14:00Z">
              <w:r>
                <w:rPr>
                  <w:rFonts w:ascii="Calibri" w:hAnsi="Calibri" w:cs="Calibri"/>
                  <w:color w:val="000000"/>
                  <w:sz w:val="16"/>
                  <w:szCs w:val="16"/>
                </w:rPr>
                <w:t>0</w:t>
              </w:r>
            </w:ins>
          </w:p>
        </w:tc>
        <w:tc>
          <w:tcPr>
            <w:tcW w:w="454" w:type="dxa"/>
            <w:vAlign w:val="center"/>
          </w:tcPr>
          <w:p w14:paraId="661B5A13" w14:textId="033306B1" w:rsidR="00494D04" w:rsidRPr="007E0F91" w:rsidRDefault="00494D04" w:rsidP="00494D04">
            <w:pPr>
              <w:jc w:val="center"/>
              <w:rPr>
                <w:ins w:id="24149" w:author="Στάθης Καπ" w:date="2023-03-09T06:37:00Z"/>
                <w:sz w:val="16"/>
                <w:szCs w:val="16"/>
              </w:rPr>
            </w:pPr>
            <w:ins w:id="24150" w:author="Στάθης Καπ" w:date="2023-03-09T07:14:00Z">
              <w:r>
                <w:rPr>
                  <w:rFonts w:ascii="Calibri" w:hAnsi="Calibri" w:cs="Calibri"/>
                  <w:color w:val="000000"/>
                  <w:sz w:val="16"/>
                  <w:szCs w:val="16"/>
                </w:rPr>
                <w:t>0.12</w:t>
              </w:r>
            </w:ins>
          </w:p>
        </w:tc>
        <w:tc>
          <w:tcPr>
            <w:tcW w:w="457" w:type="dxa"/>
            <w:tcBorders>
              <w:right w:val="single" w:sz="4" w:space="0" w:color="auto"/>
            </w:tcBorders>
            <w:vAlign w:val="center"/>
          </w:tcPr>
          <w:p w14:paraId="425B79E9" w14:textId="57945724" w:rsidR="00494D04" w:rsidRPr="007E0F91" w:rsidRDefault="00494D04" w:rsidP="00494D04">
            <w:pPr>
              <w:jc w:val="center"/>
              <w:rPr>
                <w:ins w:id="24151" w:author="Στάθης Καπ" w:date="2023-03-09T06:37:00Z"/>
                <w:sz w:val="16"/>
                <w:szCs w:val="16"/>
              </w:rPr>
            </w:pPr>
            <w:ins w:id="24152" w:author="Στάθης Καπ" w:date="2023-03-09T07:14:00Z">
              <w:r>
                <w:rPr>
                  <w:rFonts w:ascii="Calibri" w:hAnsi="Calibri" w:cs="Calibri"/>
                  <w:color w:val="000000"/>
                  <w:sz w:val="16"/>
                  <w:szCs w:val="16"/>
                </w:rPr>
                <w:t>-15.38</w:t>
              </w:r>
            </w:ins>
          </w:p>
        </w:tc>
        <w:tc>
          <w:tcPr>
            <w:tcW w:w="453" w:type="dxa"/>
            <w:tcBorders>
              <w:left w:val="single" w:sz="4" w:space="0" w:color="auto"/>
            </w:tcBorders>
            <w:vAlign w:val="center"/>
          </w:tcPr>
          <w:p w14:paraId="4A60AA1F" w14:textId="59613665" w:rsidR="00494D04" w:rsidRPr="007E0F91" w:rsidRDefault="00494D04" w:rsidP="00494D04">
            <w:pPr>
              <w:jc w:val="center"/>
              <w:rPr>
                <w:ins w:id="24153" w:author="Στάθης Καπ" w:date="2023-03-09T06:37:00Z"/>
                <w:sz w:val="16"/>
                <w:szCs w:val="16"/>
              </w:rPr>
            </w:pPr>
            <w:ins w:id="24154" w:author="Στάθης Καπ" w:date="2023-03-09T07:14:00Z">
              <w:r>
                <w:rPr>
                  <w:rFonts w:ascii="Calibri" w:hAnsi="Calibri" w:cs="Calibri"/>
                  <w:color w:val="000000"/>
                  <w:sz w:val="16"/>
                  <w:szCs w:val="16"/>
                </w:rPr>
                <w:t>1458</w:t>
              </w:r>
            </w:ins>
          </w:p>
        </w:tc>
        <w:tc>
          <w:tcPr>
            <w:tcW w:w="454" w:type="dxa"/>
            <w:vAlign w:val="center"/>
          </w:tcPr>
          <w:p w14:paraId="796B563A" w14:textId="599A116B" w:rsidR="00494D04" w:rsidRPr="007E0F91" w:rsidRDefault="00494D04" w:rsidP="00494D04">
            <w:pPr>
              <w:jc w:val="center"/>
              <w:rPr>
                <w:ins w:id="24155" w:author="Στάθης Καπ" w:date="2023-03-09T06:37:00Z"/>
                <w:sz w:val="16"/>
                <w:szCs w:val="16"/>
              </w:rPr>
            </w:pPr>
            <w:ins w:id="24156" w:author="Στάθης Καπ" w:date="2023-03-09T07:14:00Z">
              <w:r>
                <w:rPr>
                  <w:rFonts w:ascii="Calibri" w:hAnsi="Calibri" w:cs="Calibri"/>
                  <w:color w:val="000000"/>
                  <w:sz w:val="16"/>
                  <w:szCs w:val="16"/>
                </w:rPr>
                <w:t>0</w:t>
              </w:r>
            </w:ins>
          </w:p>
        </w:tc>
        <w:tc>
          <w:tcPr>
            <w:tcW w:w="454" w:type="dxa"/>
            <w:vAlign w:val="center"/>
          </w:tcPr>
          <w:p w14:paraId="25D7EFA6" w14:textId="09822A8B" w:rsidR="00494D04" w:rsidRPr="007E0F91" w:rsidRDefault="00494D04" w:rsidP="00494D04">
            <w:pPr>
              <w:jc w:val="center"/>
              <w:rPr>
                <w:ins w:id="24157" w:author="Στάθης Καπ" w:date="2023-03-09T06:37:00Z"/>
                <w:sz w:val="16"/>
                <w:szCs w:val="16"/>
              </w:rPr>
            </w:pPr>
            <w:ins w:id="24158" w:author="Στάθης Καπ" w:date="2023-03-09T07:14:00Z">
              <w:r>
                <w:rPr>
                  <w:rFonts w:ascii="Calibri" w:hAnsi="Calibri" w:cs="Calibri"/>
                  <w:color w:val="000000"/>
                  <w:sz w:val="16"/>
                  <w:szCs w:val="16"/>
                </w:rPr>
                <w:t>0.109</w:t>
              </w:r>
            </w:ins>
          </w:p>
        </w:tc>
        <w:tc>
          <w:tcPr>
            <w:tcW w:w="454" w:type="dxa"/>
            <w:tcBorders>
              <w:right w:val="single" w:sz="4" w:space="0" w:color="auto"/>
            </w:tcBorders>
            <w:vAlign w:val="center"/>
          </w:tcPr>
          <w:p w14:paraId="68118174" w14:textId="61A6DC07" w:rsidR="00494D04" w:rsidRPr="007E0F91" w:rsidRDefault="00494D04" w:rsidP="00494D04">
            <w:pPr>
              <w:jc w:val="center"/>
              <w:rPr>
                <w:ins w:id="24159" w:author="Στάθης Καπ" w:date="2023-03-09T06:37:00Z"/>
                <w:sz w:val="16"/>
                <w:szCs w:val="16"/>
              </w:rPr>
            </w:pPr>
            <w:ins w:id="24160" w:author="Στάθης Καπ" w:date="2023-03-09T07:14:00Z">
              <w:r>
                <w:rPr>
                  <w:rFonts w:ascii="Calibri" w:hAnsi="Calibri" w:cs="Calibri"/>
                  <w:color w:val="000000"/>
                  <w:sz w:val="16"/>
                  <w:szCs w:val="16"/>
                </w:rPr>
                <w:t>-4.81</w:t>
              </w:r>
            </w:ins>
          </w:p>
        </w:tc>
        <w:tc>
          <w:tcPr>
            <w:tcW w:w="453" w:type="dxa"/>
            <w:tcBorders>
              <w:left w:val="single" w:sz="4" w:space="0" w:color="auto"/>
            </w:tcBorders>
            <w:vAlign w:val="center"/>
          </w:tcPr>
          <w:p w14:paraId="02A02A4B" w14:textId="02F6A608" w:rsidR="00494D04" w:rsidRPr="007E0F91" w:rsidRDefault="00494D04" w:rsidP="00494D04">
            <w:pPr>
              <w:jc w:val="center"/>
              <w:rPr>
                <w:ins w:id="24161" w:author="Στάθης Καπ" w:date="2023-03-09T06:37:00Z"/>
                <w:sz w:val="16"/>
                <w:szCs w:val="16"/>
              </w:rPr>
            </w:pPr>
            <w:ins w:id="24162" w:author="Στάθης Καπ" w:date="2023-03-09T07:14:00Z">
              <w:r>
                <w:rPr>
                  <w:rFonts w:ascii="Calibri" w:hAnsi="Calibri" w:cs="Calibri"/>
                  <w:color w:val="000000"/>
                  <w:sz w:val="16"/>
                  <w:szCs w:val="16"/>
                </w:rPr>
                <w:t>1458</w:t>
              </w:r>
            </w:ins>
          </w:p>
        </w:tc>
        <w:tc>
          <w:tcPr>
            <w:tcW w:w="454" w:type="dxa"/>
            <w:vAlign w:val="center"/>
          </w:tcPr>
          <w:p w14:paraId="558328FB" w14:textId="45CD21EA" w:rsidR="00494D04" w:rsidRPr="007E0F91" w:rsidRDefault="00494D04" w:rsidP="00494D04">
            <w:pPr>
              <w:jc w:val="center"/>
              <w:rPr>
                <w:ins w:id="24163" w:author="Στάθης Καπ" w:date="2023-03-09T06:37:00Z"/>
                <w:sz w:val="16"/>
                <w:szCs w:val="16"/>
              </w:rPr>
            </w:pPr>
            <w:ins w:id="24164" w:author="Στάθης Καπ" w:date="2023-03-09T07:14:00Z">
              <w:r>
                <w:rPr>
                  <w:rFonts w:ascii="Calibri" w:hAnsi="Calibri" w:cs="Calibri"/>
                  <w:color w:val="000000"/>
                  <w:sz w:val="16"/>
                  <w:szCs w:val="16"/>
                </w:rPr>
                <w:t>0</w:t>
              </w:r>
            </w:ins>
          </w:p>
        </w:tc>
        <w:tc>
          <w:tcPr>
            <w:tcW w:w="454" w:type="dxa"/>
            <w:vAlign w:val="center"/>
          </w:tcPr>
          <w:p w14:paraId="23C805B2" w14:textId="758F6F15" w:rsidR="00494D04" w:rsidRPr="007E0F91" w:rsidRDefault="00494D04" w:rsidP="00494D04">
            <w:pPr>
              <w:jc w:val="center"/>
              <w:rPr>
                <w:ins w:id="24165" w:author="Στάθης Καπ" w:date="2023-03-09T06:37:00Z"/>
                <w:sz w:val="16"/>
                <w:szCs w:val="16"/>
              </w:rPr>
            </w:pPr>
            <w:ins w:id="24166" w:author="Στάθης Καπ" w:date="2023-03-09T07:14:00Z">
              <w:r>
                <w:rPr>
                  <w:rFonts w:ascii="Calibri" w:hAnsi="Calibri" w:cs="Calibri"/>
                  <w:color w:val="000000"/>
                  <w:sz w:val="16"/>
                  <w:szCs w:val="16"/>
                </w:rPr>
                <w:t>0.111</w:t>
              </w:r>
            </w:ins>
          </w:p>
        </w:tc>
        <w:tc>
          <w:tcPr>
            <w:tcW w:w="461" w:type="dxa"/>
            <w:tcBorders>
              <w:right w:val="single" w:sz="4" w:space="0" w:color="auto"/>
            </w:tcBorders>
            <w:vAlign w:val="center"/>
          </w:tcPr>
          <w:p w14:paraId="4B8F4658" w14:textId="1AA55CBC" w:rsidR="00494D04" w:rsidRPr="007E0F91" w:rsidRDefault="00494D04" w:rsidP="00494D04">
            <w:pPr>
              <w:jc w:val="center"/>
              <w:rPr>
                <w:ins w:id="24167" w:author="Στάθης Καπ" w:date="2023-03-09T06:37:00Z"/>
                <w:sz w:val="16"/>
                <w:szCs w:val="16"/>
              </w:rPr>
            </w:pPr>
            <w:ins w:id="24168" w:author="Στάθης Καπ" w:date="2023-03-09T07:14:00Z">
              <w:r>
                <w:rPr>
                  <w:rFonts w:ascii="Calibri" w:hAnsi="Calibri" w:cs="Calibri"/>
                  <w:color w:val="000000"/>
                  <w:sz w:val="16"/>
                  <w:szCs w:val="16"/>
                </w:rPr>
                <w:t>-6.73</w:t>
              </w:r>
            </w:ins>
          </w:p>
        </w:tc>
      </w:tr>
      <w:tr w:rsidR="00494D04" w14:paraId="29F940F4" w14:textId="77777777" w:rsidTr="009861B1">
        <w:trPr>
          <w:trHeight w:val="170"/>
          <w:jc w:val="center"/>
          <w:ins w:id="24169"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63CC533" w14:textId="77777777" w:rsidR="00494D04" w:rsidRPr="007E0F91" w:rsidRDefault="00494D04" w:rsidP="00494D04">
            <w:pPr>
              <w:jc w:val="center"/>
              <w:rPr>
                <w:ins w:id="24170" w:author="Στάθης Καπ" w:date="2023-03-09T06:37:00Z"/>
                <w:sz w:val="16"/>
                <w:szCs w:val="16"/>
              </w:rPr>
            </w:pPr>
            <w:ins w:id="24171" w:author="Στάθης Καπ" w:date="2023-03-09T06:37:00Z">
              <w:r w:rsidRPr="009861B1">
                <w:rPr>
                  <w:rFonts w:ascii="Calibri" w:hAnsi="Calibri" w:cs="Calibri"/>
                  <w:color w:val="000000"/>
                  <w:sz w:val="16"/>
                  <w:szCs w:val="16"/>
                </w:rPr>
                <w:t>r210</w:t>
              </w:r>
            </w:ins>
          </w:p>
        </w:tc>
        <w:tc>
          <w:tcPr>
            <w:tcW w:w="565" w:type="dxa"/>
            <w:tcBorders>
              <w:left w:val="single" w:sz="4" w:space="0" w:color="auto"/>
            </w:tcBorders>
            <w:vAlign w:val="center"/>
          </w:tcPr>
          <w:p w14:paraId="0465FAB1" w14:textId="32BB901D" w:rsidR="00494D04" w:rsidRPr="007E0F91" w:rsidRDefault="00494D04" w:rsidP="00494D04">
            <w:pPr>
              <w:jc w:val="center"/>
              <w:rPr>
                <w:ins w:id="24172" w:author="Στάθης Καπ" w:date="2023-03-09T06:37:00Z"/>
                <w:sz w:val="16"/>
                <w:szCs w:val="16"/>
              </w:rPr>
            </w:pPr>
            <w:ins w:id="24173"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574EFE83" w14:textId="3C8E2C38" w:rsidR="00494D04" w:rsidRPr="007E0F91" w:rsidRDefault="00494D04" w:rsidP="00494D04">
            <w:pPr>
              <w:jc w:val="center"/>
              <w:rPr>
                <w:ins w:id="24174" w:author="Στάθης Καπ" w:date="2023-03-09T06:37:00Z"/>
                <w:sz w:val="16"/>
                <w:szCs w:val="16"/>
              </w:rPr>
            </w:pPr>
            <w:ins w:id="24175"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0C86D9DC" w14:textId="6F6C6B1F" w:rsidR="00494D04" w:rsidRPr="007E0F91" w:rsidRDefault="00494D04" w:rsidP="00494D04">
            <w:pPr>
              <w:jc w:val="center"/>
              <w:rPr>
                <w:ins w:id="24176" w:author="Στάθης Καπ" w:date="2023-03-09T06:37:00Z"/>
                <w:sz w:val="16"/>
                <w:szCs w:val="16"/>
              </w:rPr>
            </w:pPr>
            <w:ins w:id="24177" w:author="Στάθης Καπ" w:date="2023-03-09T07:14:00Z">
              <w:r>
                <w:rPr>
                  <w:rFonts w:ascii="Calibri" w:hAnsi="Calibri" w:cs="Calibri"/>
                  <w:color w:val="000000"/>
                  <w:sz w:val="16"/>
                  <w:szCs w:val="16"/>
                </w:rPr>
                <w:t>1458</w:t>
              </w:r>
            </w:ins>
          </w:p>
        </w:tc>
        <w:tc>
          <w:tcPr>
            <w:tcW w:w="708" w:type="dxa"/>
            <w:vAlign w:val="center"/>
          </w:tcPr>
          <w:p w14:paraId="2C608079" w14:textId="6B07DC45" w:rsidR="00494D04" w:rsidRPr="007E0F91" w:rsidRDefault="00494D04" w:rsidP="00494D04">
            <w:pPr>
              <w:jc w:val="center"/>
              <w:rPr>
                <w:ins w:id="24178" w:author="Στάθης Καπ" w:date="2023-03-09T06:37:00Z"/>
                <w:sz w:val="16"/>
                <w:szCs w:val="16"/>
              </w:rPr>
            </w:pPr>
            <w:ins w:id="24179"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0D2D7A9A" w14:textId="5FBB11C9" w:rsidR="00494D04" w:rsidRPr="007E0F91" w:rsidRDefault="00494D04" w:rsidP="00494D04">
            <w:pPr>
              <w:jc w:val="center"/>
              <w:rPr>
                <w:ins w:id="24180" w:author="Στάθης Καπ" w:date="2023-03-09T06:37:00Z"/>
                <w:sz w:val="16"/>
                <w:szCs w:val="16"/>
              </w:rPr>
            </w:pPr>
            <w:ins w:id="24181" w:author="Στάθης Καπ" w:date="2023-03-09T07:14:00Z">
              <w:r>
                <w:rPr>
                  <w:rFonts w:ascii="Calibri" w:hAnsi="Calibri" w:cs="Calibri"/>
                  <w:color w:val="000000"/>
                  <w:sz w:val="16"/>
                  <w:szCs w:val="16"/>
                </w:rPr>
                <w:t>0.162</w:t>
              </w:r>
            </w:ins>
          </w:p>
        </w:tc>
        <w:tc>
          <w:tcPr>
            <w:tcW w:w="453" w:type="dxa"/>
            <w:tcBorders>
              <w:left w:val="single" w:sz="4" w:space="0" w:color="auto"/>
            </w:tcBorders>
            <w:vAlign w:val="center"/>
          </w:tcPr>
          <w:p w14:paraId="24C514DA" w14:textId="5240357A" w:rsidR="00494D04" w:rsidRPr="007E0F91" w:rsidRDefault="00494D04" w:rsidP="00494D04">
            <w:pPr>
              <w:jc w:val="center"/>
              <w:rPr>
                <w:ins w:id="24182" w:author="Στάθης Καπ" w:date="2023-03-09T06:37:00Z"/>
                <w:sz w:val="16"/>
                <w:szCs w:val="16"/>
              </w:rPr>
            </w:pPr>
            <w:ins w:id="24183" w:author="Στάθης Καπ" w:date="2023-03-09T07:14:00Z">
              <w:r>
                <w:rPr>
                  <w:rFonts w:ascii="Calibri" w:hAnsi="Calibri" w:cs="Calibri"/>
                  <w:color w:val="000000"/>
                  <w:sz w:val="16"/>
                  <w:szCs w:val="16"/>
                </w:rPr>
                <w:t>1458</w:t>
              </w:r>
            </w:ins>
          </w:p>
        </w:tc>
        <w:tc>
          <w:tcPr>
            <w:tcW w:w="454" w:type="dxa"/>
            <w:vAlign w:val="center"/>
          </w:tcPr>
          <w:p w14:paraId="37BDBDCC" w14:textId="1BE1C318" w:rsidR="00494D04" w:rsidRPr="007E0F91" w:rsidRDefault="00494D04" w:rsidP="00494D04">
            <w:pPr>
              <w:jc w:val="center"/>
              <w:rPr>
                <w:ins w:id="24184" w:author="Στάθης Καπ" w:date="2023-03-09T06:37:00Z"/>
                <w:sz w:val="16"/>
                <w:szCs w:val="16"/>
              </w:rPr>
            </w:pPr>
            <w:ins w:id="24185" w:author="Στάθης Καπ" w:date="2023-03-09T07:14:00Z">
              <w:r>
                <w:rPr>
                  <w:rFonts w:ascii="Calibri" w:hAnsi="Calibri" w:cs="Calibri"/>
                  <w:color w:val="000000"/>
                  <w:sz w:val="16"/>
                  <w:szCs w:val="16"/>
                </w:rPr>
                <w:t>0</w:t>
              </w:r>
            </w:ins>
          </w:p>
        </w:tc>
        <w:tc>
          <w:tcPr>
            <w:tcW w:w="454" w:type="dxa"/>
            <w:vAlign w:val="center"/>
          </w:tcPr>
          <w:p w14:paraId="05270358" w14:textId="6B2793D3" w:rsidR="00494D04" w:rsidRPr="007E0F91" w:rsidRDefault="00494D04" w:rsidP="00494D04">
            <w:pPr>
              <w:jc w:val="center"/>
              <w:rPr>
                <w:ins w:id="24186" w:author="Στάθης Καπ" w:date="2023-03-09T06:37:00Z"/>
                <w:sz w:val="16"/>
                <w:szCs w:val="16"/>
              </w:rPr>
            </w:pPr>
            <w:ins w:id="24187" w:author="Στάθης Καπ" w:date="2023-03-09T07:14:00Z">
              <w:r>
                <w:rPr>
                  <w:rFonts w:ascii="Calibri" w:hAnsi="Calibri" w:cs="Calibri"/>
                  <w:color w:val="000000"/>
                  <w:sz w:val="16"/>
                  <w:szCs w:val="16"/>
                </w:rPr>
                <w:t>0.098</w:t>
              </w:r>
            </w:ins>
          </w:p>
        </w:tc>
        <w:tc>
          <w:tcPr>
            <w:tcW w:w="457" w:type="dxa"/>
            <w:tcBorders>
              <w:right w:val="single" w:sz="4" w:space="0" w:color="auto"/>
            </w:tcBorders>
            <w:vAlign w:val="center"/>
          </w:tcPr>
          <w:p w14:paraId="44B7FE57" w14:textId="685EE70F" w:rsidR="00494D04" w:rsidRPr="007E0F91" w:rsidRDefault="00494D04" w:rsidP="00494D04">
            <w:pPr>
              <w:jc w:val="center"/>
              <w:rPr>
                <w:ins w:id="24188" w:author="Στάθης Καπ" w:date="2023-03-09T06:37:00Z"/>
                <w:sz w:val="16"/>
                <w:szCs w:val="16"/>
              </w:rPr>
            </w:pPr>
            <w:ins w:id="24189" w:author="Στάθης Καπ" w:date="2023-03-09T07:14:00Z">
              <w:r>
                <w:rPr>
                  <w:rFonts w:ascii="Calibri" w:hAnsi="Calibri" w:cs="Calibri"/>
                  <w:color w:val="000000"/>
                  <w:sz w:val="16"/>
                  <w:szCs w:val="16"/>
                </w:rPr>
                <w:t>39.51</w:t>
              </w:r>
            </w:ins>
          </w:p>
        </w:tc>
        <w:tc>
          <w:tcPr>
            <w:tcW w:w="453" w:type="dxa"/>
            <w:tcBorders>
              <w:left w:val="single" w:sz="4" w:space="0" w:color="auto"/>
            </w:tcBorders>
            <w:vAlign w:val="center"/>
          </w:tcPr>
          <w:p w14:paraId="61A5325C" w14:textId="0A1BD3C4" w:rsidR="00494D04" w:rsidRPr="007E0F91" w:rsidRDefault="00494D04" w:rsidP="00494D04">
            <w:pPr>
              <w:jc w:val="center"/>
              <w:rPr>
                <w:ins w:id="24190" w:author="Στάθης Καπ" w:date="2023-03-09T06:37:00Z"/>
                <w:sz w:val="16"/>
                <w:szCs w:val="16"/>
              </w:rPr>
            </w:pPr>
            <w:ins w:id="24191" w:author="Στάθης Καπ" w:date="2023-03-09T07:14:00Z">
              <w:r>
                <w:rPr>
                  <w:rFonts w:ascii="Calibri" w:hAnsi="Calibri" w:cs="Calibri"/>
                  <w:color w:val="000000"/>
                  <w:sz w:val="16"/>
                  <w:szCs w:val="16"/>
                </w:rPr>
                <w:t>1458</w:t>
              </w:r>
            </w:ins>
          </w:p>
        </w:tc>
        <w:tc>
          <w:tcPr>
            <w:tcW w:w="454" w:type="dxa"/>
            <w:vAlign w:val="center"/>
          </w:tcPr>
          <w:p w14:paraId="1989DCB3" w14:textId="1DE96ED6" w:rsidR="00494D04" w:rsidRPr="007E0F91" w:rsidRDefault="00494D04" w:rsidP="00494D04">
            <w:pPr>
              <w:jc w:val="center"/>
              <w:rPr>
                <w:ins w:id="24192" w:author="Στάθης Καπ" w:date="2023-03-09T06:37:00Z"/>
                <w:sz w:val="16"/>
                <w:szCs w:val="16"/>
              </w:rPr>
            </w:pPr>
            <w:ins w:id="24193" w:author="Στάθης Καπ" w:date="2023-03-09T07:14:00Z">
              <w:r>
                <w:rPr>
                  <w:rFonts w:ascii="Calibri" w:hAnsi="Calibri" w:cs="Calibri"/>
                  <w:color w:val="000000"/>
                  <w:sz w:val="16"/>
                  <w:szCs w:val="16"/>
                </w:rPr>
                <w:t>0</w:t>
              </w:r>
            </w:ins>
          </w:p>
        </w:tc>
        <w:tc>
          <w:tcPr>
            <w:tcW w:w="454" w:type="dxa"/>
            <w:vAlign w:val="center"/>
          </w:tcPr>
          <w:p w14:paraId="58E47A5F" w14:textId="06530B27" w:rsidR="00494D04" w:rsidRPr="007E0F91" w:rsidRDefault="00494D04" w:rsidP="00494D04">
            <w:pPr>
              <w:jc w:val="center"/>
              <w:rPr>
                <w:ins w:id="24194" w:author="Στάθης Καπ" w:date="2023-03-09T06:37:00Z"/>
                <w:sz w:val="16"/>
                <w:szCs w:val="16"/>
              </w:rPr>
            </w:pPr>
            <w:ins w:id="24195" w:author="Στάθης Καπ" w:date="2023-03-09T07:14:00Z">
              <w:r>
                <w:rPr>
                  <w:rFonts w:ascii="Calibri" w:hAnsi="Calibri" w:cs="Calibri"/>
                  <w:color w:val="000000"/>
                  <w:sz w:val="16"/>
                  <w:szCs w:val="16"/>
                </w:rPr>
                <w:t>0.093</w:t>
              </w:r>
            </w:ins>
          </w:p>
        </w:tc>
        <w:tc>
          <w:tcPr>
            <w:tcW w:w="454" w:type="dxa"/>
            <w:tcBorders>
              <w:right w:val="single" w:sz="4" w:space="0" w:color="auto"/>
            </w:tcBorders>
            <w:vAlign w:val="center"/>
          </w:tcPr>
          <w:p w14:paraId="503762F5" w14:textId="3ADF9DFA" w:rsidR="00494D04" w:rsidRPr="007E0F91" w:rsidRDefault="00494D04" w:rsidP="00494D04">
            <w:pPr>
              <w:jc w:val="center"/>
              <w:rPr>
                <w:ins w:id="24196" w:author="Στάθης Καπ" w:date="2023-03-09T06:37:00Z"/>
                <w:sz w:val="16"/>
                <w:szCs w:val="16"/>
              </w:rPr>
            </w:pPr>
            <w:ins w:id="24197" w:author="Στάθης Καπ" w:date="2023-03-09T07:14:00Z">
              <w:r>
                <w:rPr>
                  <w:rFonts w:ascii="Calibri" w:hAnsi="Calibri" w:cs="Calibri"/>
                  <w:color w:val="000000"/>
                  <w:sz w:val="16"/>
                  <w:szCs w:val="16"/>
                </w:rPr>
                <w:t>42.59</w:t>
              </w:r>
            </w:ins>
          </w:p>
        </w:tc>
        <w:tc>
          <w:tcPr>
            <w:tcW w:w="453" w:type="dxa"/>
            <w:tcBorders>
              <w:left w:val="single" w:sz="4" w:space="0" w:color="auto"/>
            </w:tcBorders>
            <w:vAlign w:val="center"/>
          </w:tcPr>
          <w:p w14:paraId="77DC1FAD" w14:textId="65C5F137" w:rsidR="00494D04" w:rsidRPr="007E0F91" w:rsidRDefault="00494D04" w:rsidP="00494D04">
            <w:pPr>
              <w:jc w:val="center"/>
              <w:rPr>
                <w:ins w:id="24198" w:author="Στάθης Καπ" w:date="2023-03-09T06:37:00Z"/>
                <w:sz w:val="16"/>
                <w:szCs w:val="16"/>
              </w:rPr>
            </w:pPr>
            <w:ins w:id="24199" w:author="Στάθης Καπ" w:date="2023-03-09T07:14:00Z">
              <w:r>
                <w:rPr>
                  <w:rFonts w:ascii="Calibri" w:hAnsi="Calibri" w:cs="Calibri"/>
                  <w:color w:val="000000"/>
                  <w:sz w:val="16"/>
                  <w:szCs w:val="16"/>
                </w:rPr>
                <w:t>1458</w:t>
              </w:r>
            </w:ins>
          </w:p>
        </w:tc>
        <w:tc>
          <w:tcPr>
            <w:tcW w:w="454" w:type="dxa"/>
            <w:vAlign w:val="center"/>
          </w:tcPr>
          <w:p w14:paraId="52B82569" w14:textId="6ED5EF9A" w:rsidR="00494D04" w:rsidRPr="007E0F91" w:rsidRDefault="00494D04" w:rsidP="00494D04">
            <w:pPr>
              <w:jc w:val="center"/>
              <w:rPr>
                <w:ins w:id="24200" w:author="Στάθης Καπ" w:date="2023-03-09T06:37:00Z"/>
                <w:sz w:val="16"/>
                <w:szCs w:val="16"/>
              </w:rPr>
            </w:pPr>
            <w:ins w:id="24201" w:author="Στάθης Καπ" w:date="2023-03-09T07:14:00Z">
              <w:r>
                <w:rPr>
                  <w:rFonts w:ascii="Calibri" w:hAnsi="Calibri" w:cs="Calibri"/>
                  <w:color w:val="000000"/>
                  <w:sz w:val="16"/>
                  <w:szCs w:val="16"/>
                </w:rPr>
                <w:t>0</w:t>
              </w:r>
            </w:ins>
          </w:p>
        </w:tc>
        <w:tc>
          <w:tcPr>
            <w:tcW w:w="454" w:type="dxa"/>
            <w:vAlign w:val="center"/>
          </w:tcPr>
          <w:p w14:paraId="7D8006D5" w14:textId="1AF32A28" w:rsidR="00494D04" w:rsidRPr="007E0F91" w:rsidRDefault="00494D04" w:rsidP="00494D04">
            <w:pPr>
              <w:jc w:val="center"/>
              <w:rPr>
                <w:ins w:id="24202" w:author="Στάθης Καπ" w:date="2023-03-09T06:37:00Z"/>
                <w:sz w:val="16"/>
                <w:szCs w:val="16"/>
              </w:rPr>
            </w:pPr>
            <w:ins w:id="24203" w:author="Στάθης Καπ" w:date="2023-03-09T07:14:00Z">
              <w:r>
                <w:rPr>
                  <w:rFonts w:ascii="Calibri" w:hAnsi="Calibri" w:cs="Calibri"/>
                  <w:color w:val="000000"/>
                  <w:sz w:val="16"/>
                  <w:szCs w:val="16"/>
                </w:rPr>
                <w:t>0.111</w:t>
              </w:r>
            </w:ins>
          </w:p>
        </w:tc>
        <w:tc>
          <w:tcPr>
            <w:tcW w:w="461" w:type="dxa"/>
            <w:tcBorders>
              <w:right w:val="single" w:sz="4" w:space="0" w:color="auto"/>
            </w:tcBorders>
            <w:vAlign w:val="center"/>
          </w:tcPr>
          <w:p w14:paraId="3393037A" w14:textId="7DA507DC" w:rsidR="00494D04" w:rsidRPr="007E0F91" w:rsidRDefault="00494D04" w:rsidP="00494D04">
            <w:pPr>
              <w:jc w:val="center"/>
              <w:rPr>
                <w:ins w:id="24204" w:author="Στάθης Καπ" w:date="2023-03-09T06:37:00Z"/>
                <w:sz w:val="16"/>
                <w:szCs w:val="16"/>
              </w:rPr>
            </w:pPr>
            <w:ins w:id="24205" w:author="Στάθης Καπ" w:date="2023-03-09T07:14:00Z">
              <w:r>
                <w:rPr>
                  <w:rFonts w:ascii="Calibri" w:hAnsi="Calibri" w:cs="Calibri"/>
                  <w:color w:val="000000"/>
                  <w:sz w:val="16"/>
                  <w:szCs w:val="16"/>
                </w:rPr>
                <w:t>31.48</w:t>
              </w:r>
            </w:ins>
          </w:p>
        </w:tc>
      </w:tr>
      <w:tr w:rsidR="00494D04" w14:paraId="0EB110A4" w14:textId="77777777" w:rsidTr="009861B1">
        <w:trPr>
          <w:trHeight w:val="170"/>
          <w:jc w:val="center"/>
          <w:ins w:id="2420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5A3D9E1D" w14:textId="77777777" w:rsidR="00494D04" w:rsidRPr="007E0F91" w:rsidRDefault="00494D04" w:rsidP="00494D04">
            <w:pPr>
              <w:jc w:val="center"/>
              <w:rPr>
                <w:ins w:id="24207" w:author="Στάθης Καπ" w:date="2023-03-09T06:37:00Z"/>
                <w:sz w:val="16"/>
                <w:szCs w:val="16"/>
              </w:rPr>
            </w:pPr>
            <w:ins w:id="24208" w:author="Στάθης Καπ" w:date="2023-03-09T06:37:00Z">
              <w:r w:rsidRPr="009861B1">
                <w:rPr>
                  <w:rFonts w:ascii="Calibri" w:hAnsi="Calibri" w:cs="Calibri"/>
                  <w:color w:val="000000"/>
                  <w:sz w:val="16"/>
                  <w:szCs w:val="16"/>
                </w:rPr>
                <w:t>r211</w:t>
              </w:r>
            </w:ins>
          </w:p>
        </w:tc>
        <w:tc>
          <w:tcPr>
            <w:tcW w:w="565" w:type="dxa"/>
            <w:tcBorders>
              <w:left w:val="single" w:sz="4" w:space="0" w:color="auto"/>
            </w:tcBorders>
            <w:vAlign w:val="center"/>
          </w:tcPr>
          <w:p w14:paraId="08E7B7B3" w14:textId="02DF398D" w:rsidR="00494D04" w:rsidRPr="007E0F91" w:rsidRDefault="00494D04" w:rsidP="00494D04">
            <w:pPr>
              <w:jc w:val="center"/>
              <w:rPr>
                <w:ins w:id="24209" w:author="Στάθης Καπ" w:date="2023-03-09T06:37:00Z"/>
                <w:sz w:val="16"/>
                <w:szCs w:val="16"/>
              </w:rPr>
            </w:pPr>
            <w:ins w:id="24210"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3C7EF67D" w14:textId="0E31AD03" w:rsidR="00494D04" w:rsidRPr="007E0F91" w:rsidRDefault="00494D04" w:rsidP="00494D04">
            <w:pPr>
              <w:jc w:val="center"/>
              <w:rPr>
                <w:ins w:id="24211" w:author="Στάθης Καπ" w:date="2023-03-09T06:37:00Z"/>
                <w:sz w:val="16"/>
                <w:szCs w:val="16"/>
              </w:rPr>
            </w:pPr>
            <w:ins w:id="24212"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6DC2F68B" w14:textId="46C8B50A" w:rsidR="00494D04" w:rsidRPr="007E0F91" w:rsidRDefault="00494D04" w:rsidP="00494D04">
            <w:pPr>
              <w:jc w:val="center"/>
              <w:rPr>
                <w:ins w:id="24213" w:author="Στάθης Καπ" w:date="2023-03-09T06:37:00Z"/>
                <w:sz w:val="16"/>
                <w:szCs w:val="16"/>
              </w:rPr>
            </w:pPr>
            <w:ins w:id="24214" w:author="Στάθης Καπ" w:date="2023-03-09T07:14:00Z">
              <w:r>
                <w:rPr>
                  <w:rFonts w:ascii="Calibri" w:hAnsi="Calibri" w:cs="Calibri"/>
                  <w:color w:val="000000"/>
                  <w:sz w:val="16"/>
                  <w:szCs w:val="16"/>
                </w:rPr>
                <w:t>1458</w:t>
              </w:r>
            </w:ins>
          </w:p>
        </w:tc>
        <w:tc>
          <w:tcPr>
            <w:tcW w:w="708" w:type="dxa"/>
            <w:vAlign w:val="center"/>
          </w:tcPr>
          <w:p w14:paraId="6B792A3B" w14:textId="5B1EB882" w:rsidR="00494D04" w:rsidRPr="007E0F91" w:rsidRDefault="00494D04" w:rsidP="00494D04">
            <w:pPr>
              <w:jc w:val="center"/>
              <w:rPr>
                <w:ins w:id="24215" w:author="Στάθης Καπ" w:date="2023-03-09T06:37:00Z"/>
                <w:sz w:val="16"/>
                <w:szCs w:val="16"/>
              </w:rPr>
            </w:pPr>
            <w:ins w:id="24216"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2255FD77" w14:textId="473F8A5C" w:rsidR="00494D04" w:rsidRPr="007E0F91" w:rsidRDefault="00494D04" w:rsidP="00494D04">
            <w:pPr>
              <w:jc w:val="center"/>
              <w:rPr>
                <w:ins w:id="24217" w:author="Στάθης Καπ" w:date="2023-03-09T06:37:00Z"/>
                <w:sz w:val="16"/>
                <w:szCs w:val="16"/>
              </w:rPr>
            </w:pPr>
            <w:ins w:id="24218" w:author="Στάθης Καπ" w:date="2023-03-09T07:14:00Z">
              <w:r>
                <w:rPr>
                  <w:rFonts w:ascii="Calibri" w:hAnsi="Calibri" w:cs="Calibri"/>
                  <w:color w:val="000000"/>
                  <w:sz w:val="16"/>
                  <w:szCs w:val="16"/>
                </w:rPr>
                <w:t>0.059</w:t>
              </w:r>
            </w:ins>
          </w:p>
        </w:tc>
        <w:tc>
          <w:tcPr>
            <w:tcW w:w="453" w:type="dxa"/>
            <w:tcBorders>
              <w:left w:val="single" w:sz="4" w:space="0" w:color="auto"/>
            </w:tcBorders>
            <w:vAlign w:val="center"/>
          </w:tcPr>
          <w:p w14:paraId="57E98496" w14:textId="37EF2AAF" w:rsidR="00494D04" w:rsidRPr="007E0F91" w:rsidRDefault="00494D04" w:rsidP="00494D04">
            <w:pPr>
              <w:jc w:val="center"/>
              <w:rPr>
                <w:ins w:id="24219" w:author="Στάθης Καπ" w:date="2023-03-09T06:37:00Z"/>
                <w:sz w:val="16"/>
                <w:szCs w:val="16"/>
              </w:rPr>
            </w:pPr>
            <w:ins w:id="24220" w:author="Στάθης Καπ" w:date="2023-03-09T07:14:00Z">
              <w:r>
                <w:rPr>
                  <w:rFonts w:ascii="Calibri" w:hAnsi="Calibri" w:cs="Calibri"/>
                  <w:color w:val="000000"/>
                  <w:sz w:val="16"/>
                  <w:szCs w:val="16"/>
                </w:rPr>
                <w:t>1458</w:t>
              </w:r>
            </w:ins>
          </w:p>
        </w:tc>
        <w:tc>
          <w:tcPr>
            <w:tcW w:w="454" w:type="dxa"/>
            <w:vAlign w:val="center"/>
          </w:tcPr>
          <w:p w14:paraId="34905DD6" w14:textId="183B1190" w:rsidR="00494D04" w:rsidRPr="007E0F91" w:rsidRDefault="00494D04" w:rsidP="00494D04">
            <w:pPr>
              <w:jc w:val="center"/>
              <w:rPr>
                <w:ins w:id="24221" w:author="Στάθης Καπ" w:date="2023-03-09T06:37:00Z"/>
                <w:sz w:val="16"/>
                <w:szCs w:val="16"/>
              </w:rPr>
            </w:pPr>
            <w:ins w:id="24222" w:author="Στάθης Καπ" w:date="2023-03-09T07:14:00Z">
              <w:r>
                <w:rPr>
                  <w:rFonts w:ascii="Calibri" w:hAnsi="Calibri" w:cs="Calibri"/>
                  <w:color w:val="000000"/>
                  <w:sz w:val="16"/>
                  <w:szCs w:val="16"/>
                </w:rPr>
                <w:t>0</w:t>
              </w:r>
            </w:ins>
          </w:p>
        </w:tc>
        <w:tc>
          <w:tcPr>
            <w:tcW w:w="454" w:type="dxa"/>
            <w:vAlign w:val="center"/>
          </w:tcPr>
          <w:p w14:paraId="216CB170" w14:textId="5DFF3C16" w:rsidR="00494D04" w:rsidRPr="007E0F91" w:rsidRDefault="00494D04" w:rsidP="00494D04">
            <w:pPr>
              <w:jc w:val="center"/>
              <w:rPr>
                <w:ins w:id="24223" w:author="Στάθης Καπ" w:date="2023-03-09T06:37:00Z"/>
                <w:sz w:val="16"/>
                <w:szCs w:val="16"/>
              </w:rPr>
            </w:pPr>
            <w:ins w:id="24224" w:author="Στάθης Καπ" w:date="2023-03-09T07:14:00Z">
              <w:r>
                <w:rPr>
                  <w:rFonts w:ascii="Calibri" w:hAnsi="Calibri" w:cs="Calibri"/>
                  <w:color w:val="000000"/>
                  <w:sz w:val="16"/>
                  <w:szCs w:val="16"/>
                </w:rPr>
                <w:t>0.097</w:t>
              </w:r>
            </w:ins>
          </w:p>
        </w:tc>
        <w:tc>
          <w:tcPr>
            <w:tcW w:w="457" w:type="dxa"/>
            <w:tcBorders>
              <w:right w:val="single" w:sz="4" w:space="0" w:color="auto"/>
            </w:tcBorders>
            <w:vAlign w:val="center"/>
          </w:tcPr>
          <w:p w14:paraId="61DFCF3B" w14:textId="23B1125A" w:rsidR="00494D04" w:rsidRPr="007E0F91" w:rsidRDefault="00494D04" w:rsidP="00494D04">
            <w:pPr>
              <w:jc w:val="center"/>
              <w:rPr>
                <w:ins w:id="24225" w:author="Στάθης Καπ" w:date="2023-03-09T06:37:00Z"/>
                <w:sz w:val="16"/>
                <w:szCs w:val="16"/>
              </w:rPr>
            </w:pPr>
            <w:ins w:id="24226" w:author="Στάθης Καπ" w:date="2023-03-09T07:14:00Z">
              <w:r>
                <w:rPr>
                  <w:rFonts w:ascii="Calibri" w:hAnsi="Calibri" w:cs="Calibri"/>
                  <w:color w:val="000000"/>
                  <w:sz w:val="16"/>
                  <w:szCs w:val="16"/>
                </w:rPr>
                <w:t>-64.41</w:t>
              </w:r>
            </w:ins>
          </w:p>
        </w:tc>
        <w:tc>
          <w:tcPr>
            <w:tcW w:w="453" w:type="dxa"/>
            <w:tcBorders>
              <w:left w:val="single" w:sz="4" w:space="0" w:color="auto"/>
            </w:tcBorders>
            <w:vAlign w:val="center"/>
          </w:tcPr>
          <w:p w14:paraId="621DF774" w14:textId="089732AA" w:rsidR="00494D04" w:rsidRPr="007E0F91" w:rsidRDefault="00494D04" w:rsidP="00494D04">
            <w:pPr>
              <w:jc w:val="center"/>
              <w:rPr>
                <w:ins w:id="24227" w:author="Στάθης Καπ" w:date="2023-03-09T06:37:00Z"/>
                <w:sz w:val="16"/>
                <w:szCs w:val="16"/>
              </w:rPr>
            </w:pPr>
            <w:ins w:id="24228" w:author="Στάθης Καπ" w:date="2023-03-09T07:14:00Z">
              <w:r>
                <w:rPr>
                  <w:rFonts w:ascii="Calibri" w:hAnsi="Calibri" w:cs="Calibri"/>
                  <w:color w:val="000000"/>
                  <w:sz w:val="16"/>
                  <w:szCs w:val="16"/>
                </w:rPr>
                <w:t>1458</w:t>
              </w:r>
            </w:ins>
          </w:p>
        </w:tc>
        <w:tc>
          <w:tcPr>
            <w:tcW w:w="454" w:type="dxa"/>
            <w:vAlign w:val="center"/>
          </w:tcPr>
          <w:p w14:paraId="32AB01FF" w14:textId="4EE38EBC" w:rsidR="00494D04" w:rsidRPr="007E0F91" w:rsidRDefault="00494D04" w:rsidP="00494D04">
            <w:pPr>
              <w:jc w:val="center"/>
              <w:rPr>
                <w:ins w:id="24229" w:author="Στάθης Καπ" w:date="2023-03-09T06:37:00Z"/>
                <w:sz w:val="16"/>
                <w:szCs w:val="16"/>
              </w:rPr>
            </w:pPr>
            <w:ins w:id="24230" w:author="Στάθης Καπ" w:date="2023-03-09T07:14:00Z">
              <w:r>
                <w:rPr>
                  <w:rFonts w:ascii="Calibri" w:hAnsi="Calibri" w:cs="Calibri"/>
                  <w:color w:val="000000"/>
                  <w:sz w:val="16"/>
                  <w:szCs w:val="16"/>
                </w:rPr>
                <w:t>0</w:t>
              </w:r>
            </w:ins>
          </w:p>
        </w:tc>
        <w:tc>
          <w:tcPr>
            <w:tcW w:w="454" w:type="dxa"/>
            <w:vAlign w:val="center"/>
          </w:tcPr>
          <w:p w14:paraId="657859D8" w14:textId="756E7914" w:rsidR="00494D04" w:rsidRPr="007E0F91" w:rsidRDefault="00494D04" w:rsidP="00494D04">
            <w:pPr>
              <w:jc w:val="center"/>
              <w:rPr>
                <w:ins w:id="24231" w:author="Στάθης Καπ" w:date="2023-03-09T06:37:00Z"/>
                <w:sz w:val="16"/>
                <w:szCs w:val="16"/>
              </w:rPr>
            </w:pPr>
            <w:ins w:id="24232" w:author="Στάθης Καπ" w:date="2023-03-09T07:14:00Z">
              <w:r>
                <w:rPr>
                  <w:rFonts w:ascii="Calibri" w:hAnsi="Calibri" w:cs="Calibri"/>
                  <w:color w:val="000000"/>
                  <w:sz w:val="16"/>
                  <w:szCs w:val="16"/>
                </w:rPr>
                <w:t>0.081</w:t>
              </w:r>
            </w:ins>
          </w:p>
        </w:tc>
        <w:tc>
          <w:tcPr>
            <w:tcW w:w="454" w:type="dxa"/>
            <w:tcBorders>
              <w:right w:val="single" w:sz="4" w:space="0" w:color="auto"/>
            </w:tcBorders>
            <w:vAlign w:val="center"/>
          </w:tcPr>
          <w:p w14:paraId="551B94E0" w14:textId="2A27E782" w:rsidR="00494D04" w:rsidRPr="007E0F91" w:rsidRDefault="00494D04" w:rsidP="00494D04">
            <w:pPr>
              <w:jc w:val="center"/>
              <w:rPr>
                <w:ins w:id="24233" w:author="Στάθης Καπ" w:date="2023-03-09T06:37:00Z"/>
                <w:sz w:val="16"/>
                <w:szCs w:val="16"/>
              </w:rPr>
            </w:pPr>
            <w:ins w:id="24234" w:author="Στάθης Καπ" w:date="2023-03-09T07:14:00Z">
              <w:r>
                <w:rPr>
                  <w:rFonts w:ascii="Calibri" w:hAnsi="Calibri" w:cs="Calibri"/>
                  <w:color w:val="000000"/>
                  <w:sz w:val="16"/>
                  <w:szCs w:val="16"/>
                </w:rPr>
                <w:t>-37.29</w:t>
              </w:r>
            </w:ins>
          </w:p>
        </w:tc>
        <w:tc>
          <w:tcPr>
            <w:tcW w:w="453" w:type="dxa"/>
            <w:tcBorders>
              <w:left w:val="single" w:sz="4" w:space="0" w:color="auto"/>
            </w:tcBorders>
            <w:vAlign w:val="center"/>
          </w:tcPr>
          <w:p w14:paraId="1E2B3450" w14:textId="26A847C0" w:rsidR="00494D04" w:rsidRPr="007E0F91" w:rsidRDefault="00494D04" w:rsidP="00494D04">
            <w:pPr>
              <w:jc w:val="center"/>
              <w:rPr>
                <w:ins w:id="24235" w:author="Στάθης Καπ" w:date="2023-03-09T06:37:00Z"/>
                <w:sz w:val="16"/>
                <w:szCs w:val="16"/>
              </w:rPr>
            </w:pPr>
            <w:ins w:id="24236" w:author="Στάθης Καπ" w:date="2023-03-09T07:14:00Z">
              <w:r>
                <w:rPr>
                  <w:rFonts w:ascii="Calibri" w:hAnsi="Calibri" w:cs="Calibri"/>
                  <w:color w:val="000000"/>
                  <w:sz w:val="16"/>
                  <w:szCs w:val="16"/>
                </w:rPr>
                <w:t>1458</w:t>
              </w:r>
            </w:ins>
          </w:p>
        </w:tc>
        <w:tc>
          <w:tcPr>
            <w:tcW w:w="454" w:type="dxa"/>
            <w:vAlign w:val="center"/>
          </w:tcPr>
          <w:p w14:paraId="7A8299DB" w14:textId="3536423D" w:rsidR="00494D04" w:rsidRPr="007E0F91" w:rsidRDefault="00494D04" w:rsidP="00494D04">
            <w:pPr>
              <w:jc w:val="center"/>
              <w:rPr>
                <w:ins w:id="24237" w:author="Στάθης Καπ" w:date="2023-03-09T06:37:00Z"/>
                <w:sz w:val="16"/>
                <w:szCs w:val="16"/>
              </w:rPr>
            </w:pPr>
            <w:ins w:id="24238" w:author="Στάθης Καπ" w:date="2023-03-09T07:14:00Z">
              <w:r>
                <w:rPr>
                  <w:rFonts w:ascii="Calibri" w:hAnsi="Calibri" w:cs="Calibri"/>
                  <w:color w:val="000000"/>
                  <w:sz w:val="16"/>
                  <w:szCs w:val="16"/>
                </w:rPr>
                <w:t>0</w:t>
              </w:r>
            </w:ins>
          </w:p>
        </w:tc>
        <w:tc>
          <w:tcPr>
            <w:tcW w:w="454" w:type="dxa"/>
            <w:vAlign w:val="center"/>
          </w:tcPr>
          <w:p w14:paraId="7F555A9E" w14:textId="467A130E" w:rsidR="00494D04" w:rsidRPr="007E0F91" w:rsidRDefault="00494D04" w:rsidP="00494D04">
            <w:pPr>
              <w:jc w:val="center"/>
              <w:rPr>
                <w:ins w:id="24239" w:author="Στάθης Καπ" w:date="2023-03-09T06:37:00Z"/>
                <w:sz w:val="16"/>
                <w:szCs w:val="16"/>
              </w:rPr>
            </w:pPr>
            <w:ins w:id="24240" w:author="Στάθης Καπ" w:date="2023-03-09T07:14:00Z">
              <w:r>
                <w:rPr>
                  <w:rFonts w:ascii="Calibri" w:hAnsi="Calibri" w:cs="Calibri"/>
                  <w:color w:val="000000"/>
                  <w:sz w:val="16"/>
                  <w:szCs w:val="16"/>
                </w:rPr>
                <w:t>0.109</w:t>
              </w:r>
            </w:ins>
          </w:p>
        </w:tc>
        <w:tc>
          <w:tcPr>
            <w:tcW w:w="461" w:type="dxa"/>
            <w:tcBorders>
              <w:right w:val="single" w:sz="4" w:space="0" w:color="auto"/>
            </w:tcBorders>
            <w:vAlign w:val="center"/>
          </w:tcPr>
          <w:p w14:paraId="08826D8B" w14:textId="5439E803" w:rsidR="00494D04" w:rsidRPr="007E0F91" w:rsidRDefault="00494D04" w:rsidP="00494D04">
            <w:pPr>
              <w:jc w:val="center"/>
              <w:rPr>
                <w:ins w:id="24241" w:author="Στάθης Καπ" w:date="2023-03-09T06:37:00Z"/>
                <w:sz w:val="16"/>
                <w:szCs w:val="16"/>
              </w:rPr>
            </w:pPr>
            <w:ins w:id="24242" w:author="Στάθης Καπ" w:date="2023-03-09T07:14:00Z">
              <w:r>
                <w:rPr>
                  <w:rFonts w:ascii="Calibri" w:hAnsi="Calibri" w:cs="Calibri"/>
                  <w:color w:val="000000"/>
                  <w:sz w:val="16"/>
                  <w:szCs w:val="16"/>
                </w:rPr>
                <w:t>-84.75</w:t>
              </w:r>
            </w:ins>
          </w:p>
        </w:tc>
      </w:tr>
      <w:tr w:rsidR="00494D04" w14:paraId="6DA8AAB9" w14:textId="77777777" w:rsidTr="009861B1">
        <w:trPr>
          <w:trHeight w:val="170"/>
          <w:jc w:val="center"/>
          <w:ins w:id="24243"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9D81E53" w14:textId="77777777" w:rsidR="00494D04" w:rsidRPr="007E0F91" w:rsidRDefault="00494D04" w:rsidP="00494D04">
            <w:pPr>
              <w:jc w:val="center"/>
              <w:rPr>
                <w:ins w:id="24244" w:author="Στάθης Καπ" w:date="2023-03-09T06:37:00Z"/>
                <w:sz w:val="16"/>
                <w:szCs w:val="16"/>
              </w:rPr>
            </w:pPr>
            <w:ins w:id="24245" w:author="Στάθης Καπ" w:date="2023-03-09T06:37:00Z">
              <w:r w:rsidRPr="009861B1">
                <w:rPr>
                  <w:rFonts w:ascii="Calibri" w:hAnsi="Calibri" w:cs="Calibri"/>
                  <w:color w:val="000000"/>
                  <w:sz w:val="16"/>
                  <w:szCs w:val="16"/>
                </w:rPr>
                <w:t>rc101</w:t>
              </w:r>
            </w:ins>
          </w:p>
        </w:tc>
        <w:tc>
          <w:tcPr>
            <w:tcW w:w="565" w:type="dxa"/>
            <w:tcBorders>
              <w:left w:val="single" w:sz="4" w:space="0" w:color="auto"/>
            </w:tcBorders>
            <w:vAlign w:val="center"/>
          </w:tcPr>
          <w:p w14:paraId="33101937" w14:textId="61AD6466" w:rsidR="00494D04" w:rsidRPr="007E0F91" w:rsidRDefault="00494D04" w:rsidP="00494D04">
            <w:pPr>
              <w:jc w:val="center"/>
              <w:rPr>
                <w:ins w:id="24246" w:author="Στάθης Καπ" w:date="2023-03-09T06:37:00Z"/>
                <w:sz w:val="16"/>
                <w:szCs w:val="16"/>
              </w:rPr>
            </w:pPr>
            <w:ins w:id="24247" w:author="Στάθης Καπ" w:date="2023-03-09T07:14:00Z">
              <w:r>
                <w:rPr>
                  <w:rFonts w:ascii="Calibri" w:hAnsi="Calibri" w:cs="Calibri"/>
                  <w:color w:val="000000"/>
                  <w:sz w:val="16"/>
                  <w:szCs w:val="16"/>
                </w:rPr>
                <w:t>811</w:t>
              </w:r>
            </w:ins>
          </w:p>
        </w:tc>
        <w:tc>
          <w:tcPr>
            <w:tcW w:w="679" w:type="dxa"/>
            <w:tcBorders>
              <w:right w:val="single" w:sz="4" w:space="0" w:color="auto"/>
            </w:tcBorders>
            <w:vAlign w:val="center"/>
          </w:tcPr>
          <w:p w14:paraId="0BA41C44" w14:textId="747BBD8E" w:rsidR="00494D04" w:rsidRPr="007E0F91" w:rsidRDefault="00494D04" w:rsidP="00494D04">
            <w:pPr>
              <w:jc w:val="center"/>
              <w:rPr>
                <w:ins w:id="24248" w:author="Στάθης Καπ" w:date="2023-03-09T06:37:00Z"/>
                <w:sz w:val="16"/>
                <w:szCs w:val="16"/>
              </w:rPr>
            </w:pPr>
            <w:ins w:id="24249" w:author="Στάθης Καπ" w:date="2023-03-09T07:14:00Z">
              <w:r>
                <w:rPr>
                  <w:rFonts w:ascii="Calibri" w:hAnsi="Calibri" w:cs="Calibri"/>
                  <w:color w:val="000000"/>
                  <w:sz w:val="16"/>
                  <w:szCs w:val="16"/>
                </w:rPr>
                <w:t>794</w:t>
              </w:r>
            </w:ins>
          </w:p>
        </w:tc>
        <w:tc>
          <w:tcPr>
            <w:tcW w:w="453" w:type="dxa"/>
            <w:tcBorders>
              <w:left w:val="single" w:sz="4" w:space="0" w:color="auto"/>
            </w:tcBorders>
            <w:vAlign w:val="center"/>
          </w:tcPr>
          <w:p w14:paraId="31DD028B" w14:textId="5DE7FD94" w:rsidR="00494D04" w:rsidRPr="007E0F91" w:rsidRDefault="00494D04" w:rsidP="00494D04">
            <w:pPr>
              <w:jc w:val="center"/>
              <w:rPr>
                <w:ins w:id="24250" w:author="Στάθης Καπ" w:date="2023-03-09T06:37:00Z"/>
                <w:sz w:val="16"/>
                <w:szCs w:val="16"/>
              </w:rPr>
            </w:pPr>
            <w:ins w:id="24251" w:author="Στάθης Καπ" w:date="2023-03-09T07:14:00Z">
              <w:r>
                <w:rPr>
                  <w:rFonts w:ascii="Calibri" w:hAnsi="Calibri" w:cs="Calibri"/>
                  <w:color w:val="000000"/>
                  <w:sz w:val="16"/>
                  <w:szCs w:val="16"/>
                </w:rPr>
                <w:t>661</w:t>
              </w:r>
            </w:ins>
          </w:p>
        </w:tc>
        <w:tc>
          <w:tcPr>
            <w:tcW w:w="708" w:type="dxa"/>
            <w:vAlign w:val="center"/>
          </w:tcPr>
          <w:p w14:paraId="06B75DED" w14:textId="6D77603F" w:rsidR="00494D04" w:rsidRPr="007E0F91" w:rsidRDefault="00494D04" w:rsidP="00494D04">
            <w:pPr>
              <w:jc w:val="center"/>
              <w:rPr>
                <w:ins w:id="24252" w:author="Στάθης Καπ" w:date="2023-03-09T06:37:00Z"/>
                <w:sz w:val="16"/>
                <w:szCs w:val="16"/>
              </w:rPr>
            </w:pPr>
            <w:ins w:id="24253" w:author="Στάθης Καπ" w:date="2023-03-09T07:14:00Z">
              <w:r>
                <w:rPr>
                  <w:rFonts w:ascii="Calibri" w:hAnsi="Calibri" w:cs="Calibri"/>
                  <w:color w:val="000000"/>
                  <w:sz w:val="16"/>
                  <w:szCs w:val="16"/>
                </w:rPr>
                <w:t>18.5</w:t>
              </w:r>
            </w:ins>
          </w:p>
        </w:tc>
        <w:tc>
          <w:tcPr>
            <w:tcW w:w="652" w:type="dxa"/>
            <w:tcBorders>
              <w:right w:val="single" w:sz="4" w:space="0" w:color="auto"/>
            </w:tcBorders>
            <w:vAlign w:val="center"/>
          </w:tcPr>
          <w:p w14:paraId="439AEEE4" w14:textId="78E8AFEF" w:rsidR="00494D04" w:rsidRPr="007E0F91" w:rsidRDefault="00494D04" w:rsidP="00494D04">
            <w:pPr>
              <w:jc w:val="center"/>
              <w:rPr>
                <w:ins w:id="24254" w:author="Στάθης Καπ" w:date="2023-03-09T06:37:00Z"/>
                <w:sz w:val="16"/>
                <w:szCs w:val="16"/>
              </w:rPr>
            </w:pPr>
            <w:ins w:id="24255" w:author="Στάθης Καπ" w:date="2023-03-09T07:14:00Z">
              <w:r>
                <w:rPr>
                  <w:rFonts w:ascii="Calibri" w:hAnsi="Calibri" w:cs="Calibri"/>
                  <w:color w:val="000000"/>
                  <w:sz w:val="16"/>
                  <w:szCs w:val="16"/>
                </w:rPr>
                <w:t>0.47</w:t>
              </w:r>
            </w:ins>
          </w:p>
        </w:tc>
        <w:tc>
          <w:tcPr>
            <w:tcW w:w="453" w:type="dxa"/>
            <w:tcBorders>
              <w:left w:val="single" w:sz="4" w:space="0" w:color="auto"/>
            </w:tcBorders>
            <w:vAlign w:val="center"/>
          </w:tcPr>
          <w:p w14:paraId="29CB7799" w14:textId="01C2E8BE" w:rsidR="00494D04" w:rsidRPr="007E0F91" w:rsidRDefault="00494D04" w:rsidP="00494D04">
            <w:pPr>
              <w:jc w:val="center"/>
              <w:rPr>
                <w:ins w:id="24256" w:author="Στάθης Καπ" w:date="2023-03-09T06:37:00Z"/>
                <w:sz w:val="16"/>
                <w:szCs w:val="16"/>
              </w:rPr>
            </w:pPr>
            <w:ins w:id="24257" w:author="Στάθης Καπ" w:date="2023-03-09T07:14:00Z">
              <w:r>
                <w:rPr>
                  <w:rFonts w:ascii="Calibri" w:hAnsi="Calibri" w:cs="Calibri"/>
                  <w:color w:val="000000"/>
                  <w:sz w:val="16"/>
                  <w:szCs w:val="16"/>
                </w:rPr>
                <w:t>675</w:t>
              </w:r>
            </w:ins>
          </w:p>
        </w:tc>
        <w:tc>
          <w:tcPr>
            <w:tcW w:w="454" w:type="dxa"/>
            <w:vAlign w:val="center"/>
          </w:tcPr>
          <w:p w14:paraId="7DB7E918" w14:textId="748E4870" w:rsidR="00494D04" w:rsidRPr="007E0F91" w:rsidRDefault="00494D04" w:rsidP="00494D04">
            <w:pPr>
              <w:jc w:val="center"/>
              <w:rPr>
                <w:ins w:id="24258" w:author="Στάθης Καπ" w:date="2023-03-09T06:37:00Z"/>
                <w:sz w:val="16"/>
                <w:szCs w:val="16"/>
              </w:rPr>
            </w:pPr>
            <w:ins w:id="24259" w:author="Στάθης Καπ" w:date="2023-03-09T07:14:00Z">
              <w:r>
                <w:rPr>
                  <w:rFonts w:ascii="Calibri" w:hAnsi="Calibri" w:cs="Calibri"/>
                  <w:color w:val="000000"/>
                  <w:sz w:val="16"/>
                  <w:szCs w:val="16"/>
                </w:rPr>
                <w:t>-2.12</w:t>
              </w:r>
            </w:ins>
          </w:p>
        </w:tc>
        <w:tc>
          <w:tcPr>
            <w:tcW w:w="454" w:type="dxa"/>
            <w:vAlign w:val="center"/>
          </w:tcPr>
          <w:p w14:paraId="1376269F" w14:textId="2852A3C8" w:rsidR="00494D04" w:rsidRPr="007E0F91" w:rsidRDefault="00494D04" w:rsidP="00494D04">
            <w:pPr>
              <w:jc w:val="center"/>
              <w:rPr>
                <w:ins w:id="24260" w:author="Στάθης Καπ" w:date="2023-03-09T06:37:00Z"/>
                <w:sz w:val="16"/>
                <w:szCs w:val="16"/>
              </w:rPr>
            </w:pPr>
            <w:ins w:id="24261" w:author="Στάθης Καπ" w:date="2023-03-09T07:14:00Z">
              <w:r>
                <w:rPr>
                  <w:rFonts w:ascii="Calibri" w:hAnsi="Calibri" w:cs="Calibri"/>
                  <w:color w:val="000000"/>
                  <w:sz w:val="16"/>
                  <w:szCs w:val="16"/>
                </w:rPr>
                <w:t>0.323</w:t>
              </w:r>
            </w:ins>
          </w:p>
        </w:tc>
        <w:tc>
          <w:tcPr>
            <w:tcW w:w="457" w:type="dxa"/>
            <w:tcBorders>
              <w:right w:val="single" w:sz="4" w:space="0" w:color="auto"/>
            </w:tcBorders>
            <w:vAlign w:val="center"/>
          </w:tcPr>
          <w:p w14:paraId="36B460A1" w14:textId="05620454" w:rsidR="00494D04" w:rsidRPr="007E0F91" w:rsidRDefault="00494D04" w:rsidP="00494D04">
            <w:pPr>
              <w:jc w:val="center"/>
              <w:rPr>
                <w:ins w:id="24262" w:author="Στάθης Καπ" w:date="2023-03-09T06:37:00Z"/>
                <w:sz w:val="16"/>
                <w:szCs w:val="16"/>
              </w:rPr>
            </w:pPr>
            <w:ins w:id="24263" w:author="Στάθης Καπ" w:date="2023-03-09T07:14:00Z">
              <w:r>
                <w:rPr>
                  <w:rFonts w:ascii="Calibri" w:hAnsi="Calibri" w:cs="Calibri"/>
                  <w:color w:val="000000"/>
                  <w:sz w:val="16"/>
                  <w:szCs w:val="16"/>
                </w:rPr>
                <w:t>31.28</w:t>
              </w:r>
            </w:ins>
          </w:p>
        </w:tc>
        <w:tc>
          <w:tcPr>
            <w:tcW w:w="453" w:type="dxa"/>
            <w:tcBorders>
              <w:left w:val="single" w:sz="4" w:space="0" w:color="auto"/>
            </w:tcBorders>
            <w:vAlign w:val="center"/>
          </w:tcPr>
          <w:p w14:paraId="40EBC32D" w14:textId="48973A22" w:rsidR="00494D04" w:rsidRPr="007E0F91" w:rsidRDefault="00494D04" w:rsidP="00494D04">
            <w:pPr>
              <w:jc w:val="center"/>
              <w:rPr>
                <w:ins w:id="24264" w:author="Στάθης Καπ" w:date="2023-03-09T06:37:00Z"/>
                <w:sz w:val="16"/>
                <w:szCs w:val="16"/>
              </w:rPr>
            </w:pPr>
            <w:ins w:id="24265" w:author="Στάθης Καπ" w:date="2023-03-09T07:14:00Z">
              <w:r>
                <w:rPr>
                  <w:rFonts w:ascii="Calibri" w:hAnsi="Calibri" w:cs="Calibri"/>
                  <w:color w:val="000000"/>
                  <w:sz w:val="16"/>
                  <w:szCs w:val="16"/>
                </w:rPr>
                <w:t>618</w:t>
              </w:r>
            </w:ins>
          </w:p>
        </w:tc>
        <w:tc>
          <w:tcPr>
            <w:tcW w:w="454" w:type="dxa"/>
            <w:vAlign w:val="center"/>
          </w:tcPr>
          <w:p w14:paraId="2FAB6227" w14:textId="05361BED" w:rsidR="00494D04" w:rsidRPr="007E0F91" w:rsidRDefault="00494D04" w:rsidP="00494D04">
            <w:pPr>
              <w:jc w:val="center"/>
              <w:rPr>
                <w:ins w:id="24266" w:author="Στάθης Καπ" w:date="2023-03-09T06:37:00Z"/>
                <w:sz w:val="16"/>
                <w:szCs w:val="16"/>
              </w:rPr>
            </w:pPr>
            <w:ins w:id="24267" w:author="Στάθης Καπ" w:date="2023-03-09T07:14:00Z">
              <w:r>
                <w:rPr>
                  <w:rFonts w:ascii="Calibri" w:hAnsi="Calibri" w:cs="Calibri"/>
                  <w:color w:val="000000"/>
                  <w:sz w:val="16"/>
                  <w:szCs w:val="16"/>
                </w:rPr>
                <w:t>6.51</w:t>
              </w:r>
            </w:ins>
          </w:p>
        </w:tc>
        <w:tc>
          <w:tcPr>
            <w:tcW w:w="454" w:type="dxa"/>
            <w:vAlign w:val="center"/>
          </w:tcPr>
          <w:p w14:paraId="5CE12C9C" w14:textId="50861ABB" w:rsidR="00494D04" w:rsidRPr="007E0F91" w:rsidRDefault="00494D04" w:rsidP="00494D04">
            <w:pPr>
              <w:jc w:val="center"/>
              <w:rPr>
                <w:ins w:id="24268" w:author="Στάθης Καπ" w:date="2023-03-09T06:37:00Z"/>
                <w:sz w:val="16"/>
                <w:szCs w:val="16"/>
              </w:rPr>
            </w:pPr>
            <w:ins w:id="24269" w:author="Στάθης Καπ" w:date="2023-03-09T07:14:00Z">
              <w:r>
                <w:rPr>
                  <w:rFonts w:ascii="Calibri" w:hAnsi="Calibri" w:cs="Calibri"/>
                  <w:color w:val="000000"/>
                  <w:sz w:val="16"/>
                  <w:szCs w:val="16"/>
                </w:rPr>
                <w:t>0.305</w:t>
              </w:r>
            </w:ins>
          </w:p>
        </w:tc>
        <w:tc>
          <w:tcPr>
            <w:tcW w:w="454" w:type="dxa"/>
            <w:tcBorders>
              <w:right w:val="single" w:sz="4" w:space="0" w:color="auto"/>
            </w:tcBorders>
            <w:vAlign w:val="center"/>
          </w:tcPr>
          <w:p w14:paraId="45795096" w14:textId="43BC5DE9" w:rsidR="00494D04" w:rsidRPr="007E0F91" w:rsidRDefault="00494D04" w:rsidP="00494D04">
            <w:pPr>
              <w:jc w:val="center"/>
              <w:rPr>
                <w:ins w:id="24270" w:author="Στάθης Καπ" w:date="2023-03-09T06:37:00Z"/>
                <w:sz w:val="16"/>
                <w:szCs w:val="16"/>
              </w:rPr>
            </w:pPr>
            <w:ins w:id="24271" w:author="Στάθης Καπ" w:date="2023-03-09T07:14:00Z">
              <w:r>
                <w:rPr>
                  <w:rFonts w:ascii="Calibri" w:hAnsi="Calibri" w:cs="Calibri"/>
                  <w:color w:val="000000"/>
                  <w:sz w:val="16"/>
                  <w:szCs w:val="16"/>
                </w:rPr>
                <w:t>35.11</w:t>
              </w:r>
            </w:ins>
          </w:p>
        </w:tc>
        <w:tc>
          <w:tcPr>
            <w:tcW w:w="453" w:type="dxa"/>
            <w:tcBorders>
              <w:left w:val="single" w:sz="4" w:space="0" w:color="auto"/>
            </w:tcBorders>
            <w:vAlign w:val="center"/>
          </w:tcPr>
          <w:p w14:paraId="5A156441" w14:textId="3658F1A0" w:rsidR="00494D04" w:rsidRPr="007E0F91" w:rsidRDefault="00494D04" w:rsidP="00494D04">
            <w:pPr>
              <w:jc w:val="center"/>
              <w:rPr>
                <w:ins w:id="24272" w:author="Στάθης Καπ" w:date="2023-03-09T06:37:00Z"/>
                <w:sz w:val="16"/>
                <w:szCs w:val="16"/>
              </w:rPr>
            </w:pPr>
            <w:ins w:id="24273" w:author="Στάθης Καπ" w:date="2023-03-09T07:14:00Z">
              <w:r>
                <w:rPr>
                  <w:rFonts w:ascii="Calibri" w:hAnsi="Calibri" w:cs="Calibri"/>
                  <w:color w:val="000000"/>
                  <w:sz w:val="16"/>
                  <w:szCs w:val="16"/>
                </w:rPr>
                <w:t>605</w:t>
              </w:r>
            </w:ins>
          </w:p>
        </w:tc>
        <w:tc>
          <w:tcPr>
            <w:tcW w:w="454" w:type="dxa"/>
            <w:vAlign w:val="center"/>
          </w:tcPr>
          <w:p w14:paraId="01B402AF" w14:textId="0F820520" w:rsidR="00494D04" w:rsidRPr="007E0F91" w:rsidRDefault="00494D04" w:rsidP="00494D04">
            <w:pPr>
              <w:jc w:val="center"/>
              <w:rPr>
                <w:ins w:id="24274" w:author="Στάθης Καπ" w:date="2023-03-09T06:37:00Z"/>
                <w:sz w:val="16"/>
                <w:szCs w:val="16"/>
              </w:rPr>
            </w:pPr>
            <w:ins w:id="24275" w:author="Στάθης Καπ" w:date="2023-03-09T07:14:00Z">
              <w:r>
                <w:rPr>
                  <w:rFonts w:ascii="Calibri" w:hAnsi="Calibri" w:cs="Calibri"/>
                  <w:color w:val="000000"/>
                  <w:sz w:val="16"/>
                  <w:szCs w:val="16"/>
                </w:rPr>
                <w:t>8.47</w:t>
              </w:r>
            </w:ins>
          </w:p>
        </w:tc>
        <w:tc>
          <w:tcPr>
            <w:tcW w:w="454" w:type="dxa"/>
            <w:vAlign w:val="center"/>
          </w:tcPr>
          <w:p w14:paraId="71D7AAB8" w14:textId="72A77D9A" w:rsidR="00494D04" w:rsidRPr="007E0F91" w:rsidRDefault="00494D04" w:rsidP="00494D04">
            <w:pPr>
              <w:jc w:val="center"/>
              <w:rPr>
                <w:ins w:id="24276" w:author="Στάθης Καπ" w:date="2023-03-09T06:37:00Z"/>
                <w:sz w:val="16"/>
                <w:szCs w:val="16"/>
              </w:rPr>
            </w:pPr>
            <w:ins w:id="24277" w:author="Στάθης Καπ" w:date="2023-03-09T07:14:00Z">
              <w:r>
                <w:rPr>
                  <w:rFonts w:ascii="Calibri" w:hAnsi="Calibri" w:cs="Calibri"/>
                  <w:color w:val="000000"/>
                  <w:sz w:val="16"/>
                  <w:szCs w:val="16"/>
                </w:rPr>
                <w:t>0.318</w:t>
              </w:r>
            </w:ins>
          </w:p>
        </w:tc>
        <w:tc>
          <w:tcPr>
            <w:tcW w:w="461" w:type="dxa"/>
            <w:tcBorders>
              <w:right w:val="single" w:sz="4" w:space="0" w:color="auto"/>
            </w:tcBorders>
            <w:vAlign w:val="center"/>
          </w:tcPr>
          <w:p w14:paraId="79BD490F" w14:textId="1E8A6A31" w:rsidR="00494D04" w:rsidRPr="007E0F91" w:rsidRDefault="00494D04" w:rsidP="00494D04">
            <w:pPr>
              <w:jc w:val="center"/>
              <w:rPr>
                <w:ins w:id="24278" w:author="Στάθης Καπ" w:date="2023-03-09T06:37:00Z"/>
                <w:sz w:val="16"/>
                <w:szCs w:val="16"/>
              </w:rPr>
            </w:pPr>
            <w:ins w:id="24279" w:author="Στάθης Καπ" w:date="2023-03-09T07:14:00Z">
              <w:r>
                <w:rPr>
                  <w:rFonts w:ascii="Calibri" w:hAnsi="Calibri" w:cs="Calibri"/>
                  <w:color w:val="000000"/>
                  <w:sz w:val="16"/>
                  <w:szCs w:val="16"/>
                </w:rPr>
                <w:t>32.34</w:t>
              </w:r>
            </w:ins>
          </w:p>
        </w:tc>
      </w:tr>
      <w:tr w:rsidR="00494D04" w14:paraId="4A05D739" w14:textId="77777777" w:rsidTr="009861B1">
        <w:trPr>
          <w:trHeight w:val="170"/>
          <w:jc w:val="center"/>
          <w:ins w:id="2428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AAA7929" w14:textId="77777777" w:rsidR="00494D04" w:rsidRPr="007E0F91" w:rsidRDefault="00494D04" w:rsidP="00494D04">
            <w:pPr>
              <w:jc w:val="center"/>
              <w:rPr>
                <w:ins w:id="24281" w:author="Στάθης Καπ" w:date="2023-03-09T06:37:00Z"/>
                <w:sz w:val="16"/>
                <w:szCs w:val="16"/>
              </w:rPr>
            </w:pPr>
            <w:ins w:id="24282" w:author="Στάθης Καπ" w:date="2023-03-09T06:37:00Z">
              <w:r w:rsidRPr="009861B1">
                <w:rPr>
                  <w:rFonts w:ascii="Calibri" w:hAnsi="Calibri" w:cs="Calibri"/>
                  <w:color w:val="000000"/>
                  <w:sz w:val="16"/>
                  <w:szCs w:val="16"/>
                </w:rPr>
                <w:t>rc102</w:t>
              </w:r>
            </w:ins>
          </w:p>
        </w:tc>
        <w:tc>
          <w:tcPr>
            <w:tcW w:w="565" w:type="dxa"/>
            <w:tcBorders>
              <w:left w:val="single" w:sz="4" w:space="0" w:color="auto"/>
            </w:tcBorders>
            <w:vAlign w:val="center"/>
          </w:tcPr>
          <w:p w14:paraId="78F700C5" w14:textId="30BEF71D" w:rsidR="00494D04" w:rsidRPr="007E0F91" w:rsidRDefault="00494D04" w:rsidP="00494D04">
            <w:pPr>
              <w:jc w:val="center"/>
              <w:rPr>
                <w:ins w:id="24283" w:author="Στάθης Καπ" w:date="2023-03-09T06:37:00Z"/>
                <w:sz w:val="16"/>
                <w:szCs w:val="16"/>
              </w:rPr>
            </w:pPr>
            <w:ins w:id="24284" w:author="Στάθης Καπ" w:date="2023-03-09T07:14:00Z">
              <w:r>
                <w:rPr>
                  <w:rFonts w:ascii="Calibri" w:hAnsi="Calibri" w:cs="Calibri"/>
                  <w:color w:val="000000"/>
                  <w:sz w:val="16"/>
                  <w:szCs w:val="16"/>
                </w:rPr>
                <w:t>909</w:t>
              </w:r>
            </w:ins>
          </w:p>
        </w:tc>
        <w:tc>
          <w:tcPr>
            <w:tcW w:w="679" w:type="dxa"/>
            <w:tcBorders>
              <w:right w:val="single" w:sz="4" w:space="0" w:color="auto"/>
            </w:tcBorders>
            <w:vAlign w:val="center"/>
          </w:tcPr>
          <w:p w14:paraId="36E56E8B" w14:textId="09228CC6" w:rsidR="00494D04" w:rsidRPr="007E0F91" w:rsidRDefault="00494D04" w:rsidP="00494D04">
            <w:pPr>
              <w:jc w:val="center"/>
              <w:rPr>
                <w:ins w:id="24285" w:author="Στάθης Καπ" w:date="2023-03-09T06:37:00Z"/>
                <w:sz w:val="16"/>
                <w:szCs w:val="16"/>
              </w:rPr>
            </w:pPr>
            <w:ins w:id="24286" w:author="Στάθης Καπ" w:date="2023-03-09T07:14:00Z">
              <w:r>
                <w:rPr>
                  <w:rFonts w:ascii="Calibri" w:hAnsi="Calibri" w:cs="Calibri"/>
                  <w:color w:val="000000"/>
                  <w:sz w:val="16"/>
                  <w:szCs w:val="16"/>
                </w:rPr>
                <w:t>881</w:t>
              </w:r>
            </w:ins>
          </w:p>
        </w:tc>
        <w:tc>
          <w:tcPr>
            <w:tcW w:w="453" w:type="dxa"/>
            <w:tcBorders>
              <w:left w:val="single" w:sz="4" w:space="0" w:color="auto"/>
            </w:tcBorders>
            <w:vAlign w:val="center"/>
          </w:tcPr>
          <w:p w14:paraId="1ACE9068" w14:textId="6710BFB1" w:rsidR="00494D04" w:rsidRPr="007E0F91" w:rsidRDefault="00494D04" w:rsidP="00494D04">
            <w:pPr>
              <w:jc w:val="center"/>
              <w:rPr>
                <w:ins w:id="24287" w:author="Στάθης Καπ" w:date="2023-03-09T06:37:00Z"/>
                <w:sz w:val="16"/>
                <w:szCs w:val="16"/>
              </w:rPr>
            </w:pPr>
            <w:ins w:id="24288" w:author="Στάθης Καπ" w:date="2023-03-09T07:14:00Z">
              <w:r>
                <w:rPr>
                  <w:rFonts w:ascii="Calibri" w:hAnsi="Calibri" w:cs="Calibri"/>
                  <w:color w:val="000000"/>
                  <w:sz w:val="16"/>
                  <w:szCs w:val="16"/>
                </w:rPr>
                <w:t>784</w:t>
              </w:r>
            </w:ins>
          </w:p>
        </w:tc>
        <w:tc>
          <w:tcPr>
            <w:tcW w:w="708" w:type="dxa"/>
            <w:vAlign w:val="center"/>
          </w:tcPr>
          <w:p w14:paraId="0186AB52" w14:textId="1B41C852" w:rsidR="00494D04" w:rsidRPr="007E0F91" w:rsidRDefault="00494D04" w:rsidP="00494D04">
            <w:pPr>
              <w:jc w:val="center"/>
              <w:rPr>
                <w:ins w:id="24289" w:author="Στάθης Καπ" w:date="2023-03-09T06:37:00Z"/>
                <w:sz w:val="16"/>
                <w:szCs w:val="16"/>
              </w:rPr>
            </w:pPr>
            <w:ins w:id="24290" w:author="Στάθης Καπ" w:date="2023-03-09T07:14:00Z">
              <w:r>
                <w:rPr>
                  <w:rFonts w:ascii="Calibri" w:hAnsi="Calibri" w:cs="Calibri"/>
                  <w:color w:val="000000"/>
                  <w:sz w:val="16"/>
                  <w:szCs w:val="16"/>
                </w:rPr>
                <w:t>13.75</w:t>
              </w:r>
            </w:ins>
          </w:p>
        </w:tc>
        <w:tc>
          <w:tcPr>
            <w:tcW w:w="652" w:type="dxa"/>
            <w:tcBorders>
              <w:right w:val="single" w:sz="4" w:space="0" w:color="auto"/>
            </w:tcBorders>
            <w:vAlign w:val="center"/>
          </w:tcPr>
          <w:p w14:paraId="26670B7C" w14:textId="5AC453D1" w:rsidR="00494D04" w:rsidRPr="007E0F91" w:rsidRDefault="00494D04" w:rsidP="00494D04">
            <w:pPr>
              <w:jc w:val="center"/>
              <w:rPr>
                <w:ins w:id="24291" w:author="Στάθης Καπ" w:date="2023-03-09T06:37:00Z"/>
                <w:sz w:val="16"/>
                <w:szCs w:val="16"/>
              </w:rPr>
            </w:pPr>
            <w:ins w:id="24292" w:author="Στάθης Καπ" w:date="2023-03-09T07:14:00Z">
              <w:r>
                <w:rPr>
                  <w:rFonts w:ascii="Calibri" w:hAnsi="Calibri" w:cs="Calibri"/>
                  <w:color w:val="000000"/>
                  <w:sz w:val="16"/>
                  <w:szCs w:val="16"/>
                </w:rPr>
                <w:t>0.53</w:t>
              </w:r>
            </w:ins>
          </w:p>
        </w:tc>
        <w:tc>
          <w:tcPr>
            <w:tcW w:w="453" w:type="dxa"/>
            <w:tcBorders>
              <w:left w:val="single" w:sz="4" w:space="0" w:color="auto"/>
            </w:tcBorders>
            <w:vAlign w:val="center"/>
          </w:tcPr>
          <w:p w14:paraId="5A304B58" w14:textId="2F7C0768" w:rsidR="00494D04" w:rsidRPr="007E0F91" w:rsidRDefault="00494D04" w:rsidP="00494D04">
            <w:pPr>
              <w:jc w:val="center"/>
              <w:rPr>
                <w:ins w:id="24293" w:author="Στάθης Καπ" w:date="2023-03-09T06:37:00Z"/>
                <w:sz w:val="16"/>
                <w:szCs w:val="16"/>
              </w:rPr>
            </w:pPr>
            <w:ins w:id="24294" w:author="Στάθης Καπ" w:date="2023-03-09T07:14:00Z">
              <w:r>
                <w:rPr>
                  <w:rFonts w:ascii="Calibri" w:hAnsi="Calibri" w:cs="Calibri"/>
                  <w:color w:val="000000"/>
                  <w:sz w:val="16"/>
                  <w:szCs w:val="16"/>
                </w:rPr>
                <w:t>731</w:t>
              </w:r>
            </w:ins>
          </w:p>
        </w:tc>
        <w:tc>
          <w:tcPr>
            <w:tcW w:w="454" w:type="dxa"/>
            <w:vAlign w:val="center"/>
          </w:tcPr>
          <w:p w14:paraId="09C75643" w14:textId="3B18AA21" w:rsidR="00494D04" w:rsidRPr="007E0F91" w:rsidRDefault="00494D04" w:rsidP="00494D04">
            <w:pPr>
              <w:jc w:val="center"/>
              <w:rPr>
                <w:ins w:id="24295" w:author="Στάθης Καπ" w:date="2023-03-09T06:37:00Z"/>
                <w:sz w:val="16"/>
                <w:szCs w:val="16"/>
              </w:rPr>
            </w:pPr>
            <w:ins w:id="24296" w:author="Στάθης Καπ" w:date="2023-03-09T07:14:00Z">
              <w:r>
                <w:rPr>
                  <w:rFonts w:ascii="Calibri" w:hAnsi="Calibri" w:cs="Calibri"/>
                  <w:color w:val="000000"/>
                  <w:sz w:val="16"/>
                  <w:szCs w:val="16"/>
                </w:rPr>
                <w:t>6.76</w:t>
              </w:r>
            </w:ins>
          </w:p>
        </w:tc>
        <w:tc>
          <w:tcPr>
            <w:tcW w:w="454" w:type="dxa"/>
            <w:vAlign w:val="center"/>
          </w:tcPr>
          <w:p w14:paraId="3F44F7B2" w14:textId="0734893A" w:rsidR="00494D04" w:rsidRPr="007E0F91" w:rsidRDefault="00494D04" w:rsidP="00494D04">
            <w:pPr>
              <w:jc w:val="center"/>
              <w:rPr>
                <w:ins w:id="24297" w:author="Στάθης Καπ" w:date="2023-03-09T06:37:00Z"/>
                <w:sz w:val="16"/>
                <w:szCs w:val="16"/>
              </w:rPr>
            </w:pPr>
            <w:ins w:id="24298" w:author="Στάθης Καπ" w:date="2023-03-09T07:14:00Z">
              <w:r>
                <w:rPr>
                  <w:rFonts w:ascii="Calibri" w:hAnsi="Calibri" w:cs="Calibri"/>
                  <w:color w:val="000000"/>
                  <w:sz w:val="16"/>
                  <w:szCs w:val="16"/>
                </w:rPr>
                <w:t>0.325</w:t>
              </w:r>
            </w:ins>
          </w:p>
        </w:tc>
        <w:tc>
          <w:tcPr>
            <w:tcW w:w="457" w:type="dxa"/>
            <w:tcBorders>
              <w:right w:val="single" w:sz="4" w:space="0" w:color="auto"/>
            </w:tcBorders>
            <w:vAlign w:val="center"/>
          </w:tcPr>
          <w:p w14:paraId="53DF39B6" w14:textId="05811ADD" w:rsidR="00494D04" w:rsidRPr="007E0F91" w:rsidRDefault="00494D04" w:rsidP="00494D04">
            <w:pPr>
              <w:jc w:val="center"/>
              <w:rPr>
                <w:ins w:id="24299" w:author="Στάθης Καπ" w:date="2023-03-09T06:37:00Z"/>
                <w:sz w:val="16"/>
                <w:szCs w:val="16"/>
              </w:rPr>
            </w:pPr>
            <w:ins w:id="24300" w:author="Στάθης Καπ" w:date="2023-03-09T07:14:00Z">
              <w:r>
                <w:rPr>
                  <w:rFonts w:ascii="Calibri" w:hAnsi="Calibri" w:cs="Calibri"/>
                  <w:color w:val="000000"/>
                  <w:sz w:val="16"/>
                  <w:szCs w:val="16"/>
                </w:rPr>
                <w:t>38.68</w:t>
              </w:r>
            </w:ins>
          </w:p>
        </w:tc>
        <w:tc>
          <w:tcPr>
            <w:tcW w:w="453" w:type="dxa"/>
            <w:tcBorders>
              <w:left w:val="single" w:sz="4" w:space="0" w:color="auto"/>
            </w:tcBorders>
            <w:vAlign w:val="center"/>
          </w:tcPr>
          <w:p w14:paraId="35B5D0FC" w14:textId="5175753A" w:rsidR="00494D04" w:rsidRPr="007E0F91" w:rsidRDefault="00494D04" w:rsidP="00494D04">
            <w:pPr>
              <w:jc w:val="center"/>
              <w:rPr>
                <w:ins w:id="24301" w:author="Στάθης Καπ" w:date="2023-03-09T06:37:00Z"/>
                <w:sz w:val="16"/>
                <w:szCs w:val="16"/>
              </w:rPr>
            </w:pPr>
            <w:ins w:id="24302" w:author="Στάθης Καπ" w:date="2023-03-09T07:14:00Z">
              <w:r>
                <w:rPr>
                  <w:rFonts w:ascii="Calibri" w:hAnsi="Calibri" w:cs="Calibri"/>
                  <w:color w:val="000000"/>
                  <w:sz w:val="16"/>
                  <w:szCs w:val="16"/>
                </w:rPr>
                <w:t>692</w:t>
              </w:r>
            </w:ins>
          </w:p>
        </w:tc>
        <w:tc>
          <w:tcPr>
            <w:tcW w:w="454" w:type="dxa"/>
            <w:vAlign w:val="center"/>
          </w:tcPr>
          <w:p w14:paraId="1B1F3388" w14:textId="1AD9A9AD" w:rsidR="00494D04" w:rsidRPr="007E0F91" w:rsidRDefault="00494D04" w:rsidP="00494D04">
            <w:pPr>
              <w:jc w:val="center"/>
              <w:rPr>
                <w:ins w:id="24303" w:author="Στάθης Καπ" w:date="2023-03-09T06:37:00Z"/>
                <w:sz w:val="16"/>
                <w:szCs w:val="16"/>
              </w:rPr>
            </w:pPr>
            <w:ins w:id="24304" w:author="Στάθης Καπ" w:date="2023-03-09T07:14:00Z">
              <w:r>
                <w:rPr>
                  <w:rFonts w:ascii="Calibri" w:hAnsi="Calibri" w:cs="Calibri"/>
                  <w:color w:val="000000"/>
                  <w:sz w:val="16"/>
                  <w:szCs w:val="16"/>
                </w:rPr>
                <w:t>11.73</w:t>
              </w:r>
            </w:ins>
          </w:p>
        </w:tc>
        <w:tc>
          <w:tcPr>
            <w:tcW w:w="454" w:type="dxa"/>
            <w:vAlign w:val="center"/>
          </w:tcPr>
          <w:p w14:paraId="1708B609" w14:textId="110AB8A6" w:rsidR="00494D04" w:rsidRPr="007E0F91" w:rsidRDefault="00494D04" w:rsidP="00494D04">
            <w:pPr>
              <w:jc w:val="center"/>
              <w:rPr>
                <w:ins w:id="24305" w:author="Στάθης Καπ" w:date="2023-03-09T06:37:00Z"/>
                <w:sz w:val="16"/>
                <w:szCs w:val="16"/>
              </w:rPr>
            </w:pPr>
            <w:ins w:id="24306" w:author="Στάθης Καπ" w:date="2023-03-09T07:14:00Z">
              <w:r>
                <w:rPr>
                  <w:rFonts w:ascii="Calibri" w:hAnsi="Calibri" w:cs="Calibri"/>
                  <w:color w:val="000000"/>
                  <w:sz w:val="16"/>
                  <w:szCs w:val="16"/>
                </w:rPr>
                <w:t>0.349</w:t>
              </w:r>
            </w:ins>
          </w:p>
        </w:tc>
        <w:tc>
          <w:tcPr>
            <w:tcW w:w="454" w:type="dxa"/>
            <w:tcBorders>
              <w:right w:val="single" w:sz="4" w:space="0" w:color="auto"/>
            </w:tcBorders>
            <w:vAlign w:val="center"/>
          </w:tcPr>
          <w:p w14:paraId="443C31A4" w14:textId="635A64F6" w:rsidR="00494D04" w:rsidRPr="007E0F91" w:rsidRDefault="00494D04" w:rsidP="00494D04">
            <w:pPr>
              <w:jc w:val="center"/>
              <w:rPr>
                <w:ins w:id="24307" w:author="Στάθης Καπ" w:date="2023-03-09T06:37:00Z"/>
                <w:sz w:val="16"/>
                <w:szCs w:val="16"/>
              </w:rPr>
            </w:pPr>
            <w:ins w:id="24308" w:author="Στάθης Καπ" w:date="2023-03-09T07:14:00Z">
              <w:r>
                <w:rPr>
                  <w:rFonts w:ascii="Calibri" w:hAnsi="Calibri" w:cs="Calibri"/>
                  <w:color w:val="000000"/>
                  <w:sz w:val="16"/>
                  <w:szCs w:val="16"/>
                </w:rPr>
                <w:t>34.15</w:t>
              </w:r>
            </w:ins>
          </w:p>
        </w:tc>
        <w:tc>
          <w:tcPr>
            <w:tcW w:w="453" w:type="dxa"/>
            <w:tcBorders>
              <w:left w:val="single" w:sz="4" w:space="0" w:color="auto"/>
            </w:tcBorders>
            <w:vAlign w:val="center"/>
          </w:tcPr>
          <w:p w14:paraId="54492729" w14:textId="389630DB" w:rsidR="00494D04" w:rsidRPr="007E0F91" w:rsidRDefault="00494D04" w:rsidP="00494D04">
            <w:pPr>
              <w:jc w:val="center"/>
              <w:rPr>
                <w:ins w:id="24309" w:author="Στάθης Καπ" w:date="2023-03-09T06:37:00Z"/>
                <w:sz w:val="16"/>
                <w:szCs w:val="16"/>
              </w:rPr>
            </w:pPr>
            <w:ins w:id="24310" w:author="Στάθης Καπ" w:date="2023-03-09T07:14:00Z">
              <w:r>
                <w:rPr>
                  <w:rFonts w:ascii="Calibri" w:hAnsi="Calibri" w:cs="Calibri"/>
                  <w:color w:val="000000"/>
                  <w:sz w:val="16"/>
                  <w:szCs w:val="16"/>
                </w:rPr>
                <w:t>599</w:t>
              </w:r>
            </w:ins>
          </w:p>
        </w:tc>
        <w:tc>
          <w:tcPr>
            <w:tcW w:w="454" w:type="dxa"/>
            <w:vAlign w:val="center"/>
          </w:tcPr>
          <w:p w14:paraId="15702DC8" w14:textId="60573666" w:rsidR="00494D04" w:rsidRPr="007E0F91" w:rsidRDefault="00494D04" w:rsidP="00494D04">
            <w:pPr>
              <w:jc w:val="center"/>
              <w:rPr>
                <w:ins w:id="24311" w:author="Στάθης Καπ" w:date="2023-03-09T06:37:00Z"/>
                <w:sz w:val="16"/>
                <w:szCs w:val="16"/>
              </w:rPr>
            </w:pPr>
            <w:ins w:id="24312" w:author="Στάθης Καπ" w:date="2023-03-09T07:14:00Z">
              <w:r>
                <w:rPr>
                  <w:rFonts w:ascii="Calibri" w:hAnsi="Calibri" w:cs="Calibri"/>
                  <w:color w:val="000000"/>
                  <w:sz w:val="16"/>
                  <w:szCs w:val="16"/>
                </w:rPr>
                <w:t>23.6</w:t>
              </w:r>
            </w:ins>
          </w:p>
        </w:tc>
        <w:tc>
          <w:tcPr>
            <w:tcW w:w="454" w:type="dxa"/>
            <w:vAlign w:val="center"/>
          </w:tcPr>
          <w:p w14:paraId="0B991BFD" w14:textId="75C1C0B8" w:rsidR="00494D04" w:rsidRPr="007E0F91" w:rsidRDefault="00494D04" w:rsidP="00494D04">
            <w:pPr>
              <w:jc w:val="center"/>
              <w:rPr>
                <w:ins w:id="24313" w:author="Στάθης Καπ" w:date="2023-03-09T06:37:00Z"/>
                <w:sz w:val="16"/>
                <w:szCs w:val="16"/>
              </w:rPr>
            </w:pPr>
            <w:ins w:id="24314" w:author="Στάθης Καπ" w:date="2023-03-09T07:14:00Z">
              <w:r>
                <w:rPr>
                  <w:rFonts w:ascii="Calibri" w:hAnsi="Calibri" w:cs="Calibri"/>
                  <w:color w:val="000000"/>
                  <w:sz w:val="16"/>
                  <w:szCs w:val="16"/>
                </w:rPr>
                <w:t>0.456</w:t>
              </w:r>
            </w:ins>
          </w:p>
        </w:tc>
        <w:tc>
          <w:tcPr>
            <w:tcW w:w="461" w:type="dxa"/>
            <w:tcBorders>
              <w:right w:val="single" w:sz="4" w:space="0" w:color="auto"/>
            </w:tcBorders>
            <w:vAlign w:val="center"/>
          </w:tcPr>
          <w:p w14:paraId="0BD37395" w14:textId="250B44D0" w:rsidR="00494D04" w:rsidRPr="007E0F91" w:rsidRDefault="00494D04" w:rsidP="00494D04">
            <w:pPr>
              <w:jc w:val="center"/>
              <w:rPr>
                <w:ins w:id="24315" w:author="Στάθης Καπ" w:date="2023-03-09T06:37:00Z"/>
                <w:sz w:val="16"/>
                <w:szCs w:val="16"/>
              </w:rPr>
            </w:pPr>
            <w:ins w:id="24316" w:author="Στάθης Καπ" w:date="2023-03-09T07:14:00Z">
              <w:r>
                <w:rPr>
                  <w:rFonts w:ascii="Calibri" w:hAnsi="Calibri" w:cs="Calibri"/>
                  <w:color w:val="000000"/>
                  <w:sz w:val="16"/>
                  <w:szCs w:val="16"/>
                </w:rPr>
                <w:t>13.96</w:t>
              </w:r>
            </w:ins>
          </w:p>
        </w:tc>
      </w:tr>
      <w:tr w:rsidR="00494D04" w14:paraId="199F2853" w14:textId="77777777" w:rsidTr="009861B1">
        <w:trPr>
          <w:trHeight w:val="170"/>
          <w:jc w:val="center"/>
          <w:ins w:id="2431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5D1E731B" w14:textId="77777777" w:rsidR="00494D04" w:rsidRPr="007E0F91" w:rsidRDefault="00494D04" w:rsidP="00494D04">
            <w:pPr>
              <w:jc w:val="center"/>
              <w:rPr>
                <w:ins w:id="24318" w:author="Στάθης Καπ" w:date="2023-03-09T06:37:00Z"/>
                <w:sz w:val="16"/>
                <w:szCs w:val="16"/>
              </w:rPr>
            </w:pPr>
            <w:ins w:id="24319" w:author="Στάθης Καπ" w:date="2023-03-09T06:37:00Z">
              <w:r w:rsidRPr="009861B1">
                <w:rPr>
                  <w:rFonts w:ascii="Calibri" w:hAnsi="Calibri" w:cs="Calibri"/>
                  <w:color w:val="000000"/>
                  <w:sz w:val="16"/>
                  <w:szCs w:val="16"/>
                </w:rPr>
                <w:t>rc103</w:t>
              </w:r>
            </w:ins>
          </w:p>
        </w:tc>
        <w:tc>
          <w:tcPr>
            <w:tcW w:w="565" w:type="dxa"/>
            <w:tcBorders>
              <w:left w:val="single" w:sz="4" w:space="0" w:color="auto"/>
            </w:tcBorders>
            <w:vAlign w:val="center"/>
          </w:tcPr>
          <w:p w14:paraId="7432C4FF" w14:textId="21BCE5F1" w:rsidR="00494D04" w:rsidRPr="007E0F91" w:rsidRDefault="00494D04" w:rsidP="00494D04">
            <w:pPr>
              <w:jc w:val="center"/>
              <w:rPr>
                <w:ins w:id="24320" w:author="Στάθης Καπ" w:date="2023-03-09T06:37:00Z"/>
                <w:sz w:val="16"/>
                <w:szCs w:val="16"/>
              </w:rPr>
            </w:pPr>
            <w:ins w:id="24321" w:author="Στάθης Καπ" w:date="2023-03-09T07:14:00Z">
              <w:r>
                <w:rPr>
                  <w:rFonts w:ascii="Calibri" w:hAnsi="Calibri" w:cs="Calibri"/>
                  <w:color w:val="000000"/>
                  <w:sz w:val="16"/>
                  <w:szCs w:val="16"/>
                </w:rPr>
                <w:t>975</w:t>
              </w:r>
            </w:ins>
          </w:p>
        </w:tc>
        <w:tc>
          <w:tcPr>
            <w:tcW w:w="679" w:type="dxa"/>
            <w:tcBorders>
              <w:right w:val="single" w:sz="4" w:space="0" w:color="auto"/>
            </w:tcBorders>
            <w:vAlign w:val="center"/>
          </w:tcPr>
          <w:p w14:paraId="5ABC63F2" w14:textId="0C696797" w:rsidR="00494D04" w:rsidRPr="007E0F91" w:rsidRDefault="00494D04" w:rsidP="00494D04">
            <w:pPr>
              <w:jc w:val="center"/>
              <w:rPr>
                <w:ins w:id="24322" w:author="Στάθης Καπ" w:date="2023-03-09T06:37:00Z"/>
                <w:sz w:val="16"/>
                <w:szCs w:val="16"/>
              </w:rPr>
            </w:pPr>
            <w:ins w:id="24323" w:author="Στάθης Καπ" w:date="2023-03-09T07:14:00Z">
              <w:r>
                <w:rPr>
                  <w:rFonts w:ascii="Calibri" w:hAnsi="Calibri" w:cs="Calibri"/>
                  <w:color w:val="000000"/>
                  <w:sz w:val="16"/>
                  <w:szCs w:val="16"/>
                </w:rPr>
                <w:t>947</w:t>
              </w:r>
            </w:ins>
          </w:p>
        </w:tc>
        <w:tc>
          <w:tcPr>
            <w:tcW w:w="453" w:type="dxa"/>
            <w:tcBorders>
              <w:left w:val="single" w:sz="4" w:space="0" w:color="auto"/>
            </w:tcBorders>
            <w:vAlign w:val="center"/>
          </w:tcPr>
          <w:p w14:paraId="085317C1" w14:textId="21A389FB" w:rsidR="00494D04" w:rsidRPr="007E0F91" w:rsidRDefault="00494D04" w:rsidP="00494D04">
            <w:pPr>
              <w:jc w:val="center"/>
              <w:rPr>
                <w:ins w:id="24324" w:author="Στάθης Καπ" w:date="2023-03-09T06:37:00Z"/>
                <w:sz w:val="16"/>
                <w:szCs w:val="16"/>
              </w:rPr>
            </w:pPr>
            <w:ins w:id="24325" w:author="Στάθης Καπ" w:date="2023-03-09T07:14:00Z">
              <w:r>
                <w:rPr>
                  <w:rFonts w:ascii="Calibri" w:hAnsi="Calibri" w:cs="Calibri"/>
                  <w:color w:val="000000"/>
                  <w:sz w:val="16"/>
                  <w:szCs w:val="16"/>
                </w:rPr>
                <w:t>878</w:t>
              </w:r>
            </w:ins>
          </w:p>
        </w:tc>
        <w:tc>
          <w:tcPr>
            <w:tcW w:w="708" w:type="dxa"/>
            <w:vAlign w:val="center"/>
          </w:tcPr>
          <w:p w14:paraId="76C2FC9C" w14:textId="51853E4E" w:rsidR="00494D04" w:rsidRPr="007E0F91" w:rsidRDefault="00494D04" w:rsidP="00494D04">
            <w:pPr>
              <w:jc w:val="center"/>
              <w:rPr>
                <w:ins w:id="24326" w:author="Στάθης Καπ" w:date="2023-03-09T06:37:00Z"/>
                <w:sz w:val="16"/>
                <w:szCs w:val="16"/>
              </w:rPr>
            </w:pPr>
            <w:ins w:id="24327" w:author="Στάθης Καπ" w:date="2023-03-09T07:14:00Z">
              <w:r>
                <w:rPr>
                  <w:rFonts w:ascii="Calibri" w:hAnsi="Calibri" w:cs="Calibri"/>
                  <w:color w:val="000000"/>
                  <w:sz w:val="16"/>
                  <w:szCs w:val="16"/>
                </w:rPr>
                <w:t>9.95</w:t>
              </w:r>
            </w:ins>
          </w:p>
        </w:tc>
        <w:tc>
          <w:tcPr>
            <w:tcW w:w="652" w:type="dxa"/>
            <w:tcBorders>
              <w:right w:val="single" w:sz="4" w:space="0" w:color="auto"/>
            </w:tcBorders>
            <w:vAlign w:val="center"/>
          </w:tcPr>
          <w:p w14:paraId="3161E109" w14:textId="3CFC7C11" w:rsidR="00494D04" w:rsidRPr="007E0F91" w:rsidRDefault="00494D04" w:rsidP="00494D04">
            <w:pPr>
              <w:jc w:val="center"/>
              <w:rPr>
                <w:ins w:id="24328" w:author="Στάθης Καπ" w:date="2023-03-09T06:37:00Z"/>
                <w:sz w:val="16"/>
                <w:szCs w:val="16"/>
              </w:rPr>
            </w:pPr>
            <w:ins w:id="24329" w:author="Στάθης Καπ" w:date="2023-03-09T07:14:00Z">
              <w:r>
                <w:rPr>
                  <w:rFonts w:ascii="Calibri" w:hAnsi="Calibri" w:cs="Calibri"/>
                  <w:color w:val="000000"/>
                  <w:sz w:val="16"/>
                  <w:szCs w:val="16"/>
                </w:rPr>
                <w:t>0.722</w:t>
              </w:r>
            </w:ins>
          </w:p>
        </w:tc>
        <w:tc>
          <w:tcPr>
            <w:tcW w:w="453" w:type="dxa"/>
            <w:tcBorders>
              <w:left w:val="single" w:sz="4" w:space="0" w:color="auto"/>
            </w:tcBorders>
            <w:vAlign w:val="center"/>
          </w:tcPr>
          <w:p w14:paraId="1302F38F" w14:textId="074ACCDA" w:rsidR="00494D04" w:rsidRPr="007E0F91" w:rsidRDefault="00494D04" w:rsidP="00494D04">
            <w:pPr>
              <w:jc w:val="center"/>
              <w:rPr>
                <w:ins w:id="24330" w:author="Στάθης Καπ" w:date="2023-03-09T06:37:00Z"/>
                <w:sz w:val="16"/>
                <w:szCs w:val="16"/>
              </w:rPr>
            </w:pPr>
            <w:ins w:id="24331" w:author="Στάθης Καπ" w:date="2023-03-09T07:14:00Z">
              <w:r>
                <w:rPr>
                  <w:rFonts w:ascii="Calibri" w:hAnsi="Calibri" w:cs="Calibri"/>
                  <w:color w:val="000000"/>
                  <w:sz w:val="16"/>
                  <w:szCs w:val="16"/>
                </w:rPr>
                <w:t>773</w:t>
              </w:r>
            </w:ins>
          </w:p>
        </w:tc>
        <w:tc>
          <w:tcPr>
            <w:tcW w:w="454" w:type="dxa"/>
            <w:vAlign w:val="center"/>
          </w:tcPr>
          <w:p w14:paraId="73466DE4" w14:textId="5D92A2A7" w:rsidR="00494D04" w:rsidRPr="007E0F91" w:rsidRDefault="00494D04" w:rsidP="00494D04">
            <w:pPr>
              <w:jc w:val="center"/>
              <w:rPr>
                <w:ins w:id="24332" w:author="Στάθης Καπ" w:date="2023-03-09T06:37:00Z"/>
                <w:sz w:val="16"/>
                <w:szCs w:val="16"/>
              </w:rPr>
            </w:pPr>
            <w:ins w:id="24333" w:author="Στάθης Καπ" w:date="2023-03-09T07:14:00Z">
              <w:r>
                <w:rPr>
                  <w:rFonts w:ascii="Calibri" w:hAnsi="Calibri" w:cs="Calibri"/>
                  <w:color w:val="000000"/>
                  <w:sz w:val="16"/>
                  <w:szCs w:val="16"/>
                </w:rPr>
                <w:t>11.96</w:t>
              </w:r>
            </w:ins>
          </w:p>
        </w:tc>
        <w:tc>
          <w:tcPr>
            <w:tcW w:w="454" w:type="dxa"/>
            <w:vAlign w:val="center"/>
          </w:tcPr>
          <w:p w14:paraId="6FF2C5D3" w14:textId="33392CB9" w:rsidR="00494D04" w:rsidRPr="007E0F91" w:rsidRDefault="00494D04" w:rsidP="00494D04">
            <w:pPr>
              <w:jc w:val="center"/>
              <w:rPr>
                <w:ins w:id="24334" w:author="Στάθης Καπ" w:date="2023-03-09T06:37:00Z"/>
                <w:sz w:val="16"/>
                <w:szCs w:val="16"/>
              </w:rPr>
            </w:pPr>
            <w:ins w:id="24335" w:author="Στάθης Καπ" w:date="2023-03-09T07:14:00Z">
              <w:r>
                <w:rPr>
                  <w:rFonts w:ascii="Calibri" w:hAnsi="Calibri" w:cs="Calibri"/>
                  <w:color w:val="000000"/>
                  <w:sz w:val="16"/>
                  <w:szCs w:val="16"/>
                </w:rPr>
                <w:t>0.354</w:t>
              </w:r>
            </w:ins>
          </w:p>
        </w:tc>
        <w:tc>
          <w:tcPr>
            <w:tcW w:w="457" w:type="dxa"/>
            <w:tcBorders>
              <w:right w:val="single" w:sz="4" w:space="0" w:color="auto"/>
            </w:tcBorders>
            <w:vAlign w:val="center"/>
          </w:tcPr>
          <w:p w14:paraId="4F9C358C" w14:textId="33757486" w:rsidR="00494D04" w:rsidRPr="007E0F91" w:rsidRDefault="00494D04" w:rsidP="00494D04">
            <w:pPr>
              <w:jc w:val="center"/>
              <w:rPr>
                <w:ins w:id="24336" w:author="Στάθης Καπ" w:date="2023-03-09T06:37:00Z"/>
                <w:sz w:val="16"/>
                <w:szCs w:val="16"/>
              </w:rPr>
            </w:pPr>
            <w:ins w:id="24337" w:author="Στάθης Καπ" w:date="2023-03-09T07:14:00Z">
              <w:r>
                <w:rPr>
                  <w:rFonts w:ascii="Calibri" w:hAnsi="Calibri" w:cs="Calibri"/>
                  <w:color w:val="000000"/>
                  <w:sz w:val="16"/>
                  <w:szCs w:val="16"/>
                </w:rPr>
                <w:t>50.97</w:t>
              </w:r>
            </w:ins>
          </w:p>
        </w:tc>
        <w:tc>
          <w:tcPr>
            <w:tcW w:w="453" w:type="dxa"/>
            <w:tcBorders>
              <w:left w:val="single" w:sz="4" w:space="0" w:color="auto"/>
            </w:tcBorders>
            <w:vAlign w:val="center"/>
          </w:tcPr>
          <w:p w14:paraId="36BF2C7A" w14:textId="00534C01" w:rsidR="00494D04" w:rsidRPr="007E0F91" w:rsidRDefault="00494D04" w:rsidP="00494D04">
            <w:pPr>
              <w:jc w:val="center"/>
              <w:rPr>
                <w:ins w:id="24338" w:author="Στάθης Καπ" w:date="2023-03-09T06:37:00Z"/>
                <w:sz w:val="16"/>
                <w:szCs w:val="16"/>
              </w:rPr>
            </w:pPr>
            <w:ins w:id="24339" w:author="Στάθης Καπ" w:date="2023-03-09T07:14:00Z">
              <w:r>
                <w:rPr>
                  <w:rFonts w:ascii="Calibri" w:hAnsi="Calibri" w:cs="Calibri"/>
                  <w:color w:val="000000"/>
                  <w:sz w:val="16"/>
                  <w:szCs w:val="16"/>
                </w:rPr>
                <w:t>763</w:t>
              </w:r>
            </w:ins>
          </w:p>
        </w:tc>
        <w:tc>
          <w:tcPr>
            <w:tcW w:w="454" w:type="dxa"/>
            <w:vAlign w:val="center"/>
          </w:tcPr>
          <w:p w14:paraId="5F1A1E62" w14:textId="4CF21ADF" w:rsidR="00494D04" w:rsidRPr="007E0F91" w:rsidRDefault="00494D04" w:rsidP="00494D04">
            <w:pPr>
              <w:jc w:val="center"/>
              <w:rPr>
                <w:ins w:id="24340" w:author="Στάθης Καπ" w:date="2023-03-09T06:37:00Z"/>
                <w:sz w:val="16"/>
                <w:szCs w:val="16"/>
              </w:rPr>
            </w:pPr>
            <w:ins w:id="24341" w:author="Στάθης Καπ" w:date="2023-03-09T07:14:00Z">
              <w:r>
                <w:rPr>
                  <w:rFonts w:ascii="Calibri" w:hAnsi="Calibri" w:cs="Calibri"/>
                  <w:color w:val="000000"/>
                  <w:sz w:val="16"/>
                  <w:szCs w:val="16"/>
                </w:rPr>
                <w:t>13.1</w:t>
              </w:r>
            </w:ins>
          </w:p>
        </w:tc>
        <w:tc>
          <w:tcPr>
            <w:tcW w:w="454" w:type="dxa"/>
            <w:vAlign w:val="center"/>
          </w:tcPr>
          <w:p w14:paraId="080C7C2F" w14:textId="673938F5" w:rsidR="00494D04" w:rsidRPr="007E0F91" w:rsidRDefault="00494D04" w:rsidP="00494D04">
            <w:pPr>
              <w:jc w:val="center"/>
              <w:rPr>
                <w:ins w:id="24342" w:author="Στάθης Καπ" w:date="2023-03-09T06:37:00Z"/>
                <w:sz w:val="16"/>
                <w:szCs w:val="16"/>
              </w:rPr>
            </w:pPr>
            <w:ins w:id="24343" w:author="Στάθης Καπ" w:date="2023-03-09T07:14:00Z">
              <w:r>
                <w:rPr>
                  <w:rFonts w:ascii="Calibri" w:hAnsi="Calibri" w:cs="Calibri"/>
                  <w:color w:val="000000"/>
                  <w:sz w:val="16"/>
                  <w:szCs w:val="16"/>
                </w:rPr>
                <w:t>0.351</w:t>
              </w:r>
            </w:ins>
          </w:p>
        </w:tc>
        <w:tc>
          <w:tcPr>
            <w:tcW w:w="454" w:type="dxa"/>
            <w:tcBorders>
              <w:right w:val="single" w:sz="4" w:space="0" w:color="auto"/>
            </w:tcBorders>
            <w:vAlign w:val="center"/>
          </w:tcPr>
          <w:p w14:paraId="6204BDBC" w14:textId="194B071E" w:rsidR="00494D04" w:rsidRPr="007E0F91" w:rsidRDefault="00494D04" w:rsidP="00494D04">
            <w:pPr>
              <w:jc w:val="center"/>
              <w:rPr>
                <w:ins w:id="24344" w:author="Στάθης Καπ" w:date="2023-03-09T06:37:00Z"/>
                <w:sz w:val="16"/>
                <w:szCs w:val="16"/>
              </w:rPr>
            </w:pPr>
            <w:ins w:id="24345" w:author="Στάθης Καπ" w:date="2023-03-09T07:14:00Z">
              <w:r>
                <w:rPr>
                  <w:rFonts w:ascii="Calibri" w:hAnsi="Calibri" w:cs="Calibri"/>
                  <w:color w:val="000000"/>
                  <w:sz w:val="16"/>
                  <w:szCs w:val="16"/>
                </w:rPr>
                <w:t>51.39</w:t>
              </w:r>
            </w:ins>
          </w:p>
        </w:tc>
        <w:tc>
          <w:tcPr>
            <w:tcW w:w="453" w:type="dxa"/>
            <w:tcBorders>
              <w:left w:val="single" w:sz="4" w:space="0" w:color="auto"/>
            </w:tcBorders>
            <w:vAlign w:val="center"/>
          </w:tcPr>
          <w:p w14:paraId="6AEFCB02" w14:textId="77D3F24B" w:rsidR="00494D04" w:rsidRPr="007E0F91" w:rsidRDefault="00494D04" w:rsidP="00494D04">
            <w:pPr>
              <w:jc w:val="center"/>
              <w:rPr>
                <w:ins w:id="24346" w:author="Στάθης Καπ" w:date="2023-03-09T06:37:00Z"/>
                <w:sz w:val="16"/>
                <w:szCs w:val="16"/>
              </w:rPr>
            </w:pPr>
            <w:ins w:id="24347" w:author="Στάθης Καπ" w:date="2023-03-09T07:14:00Z">
              <w:r>
                <w:rPr>
                  <w:rFonts w:ascii="Calibri" w:hAnsi="Calibri" w:cs="Calibri"/>
                  <w:color w:val="000000"/>
                  <w:sz w:val="16"/>
                  <w:szCs w:val="16"/>
                </w:rPr>
                <w:t>674</w:t>
              </w:r>
            </w:ins>
          </w:p>
        </w:tc>
        <w:tc>
          <w:tcPr>
            <w:tcW w:w="454" w:type="dxa"/>
            <w:vAlign w:val="center"/>
          </w:tcPr>
          <w:p w14:paraId="0C4BF348" w14:textId="27021010" w:rsidR="00494D04" w:rsidRPr="007E0F91" w:rsidRDefault="00494D04" w:rsidP="00494D04">
            <w:pPr>
              <w:jc w:val="center"/>
              <w:rPr>
                <w:ins w:id="24348" w:author="Στάθης Καπ" w:date="2023-03-09T06:37:00Z"/>
                <w:sz w:val="16"/>
                <w:szCs w:val="16"/>
              </w:rPr>
            </w:pPr>
            <w:ins w:id="24349" w:author="Στάθης Καπ" w:date="2023-03-09T07:14:00Z">
              <w:r>
                <w:rPr>
                  <w:rFonts w:ascii="Calibri" w:hAnsi="Calibri" w:cs="Calibri"/>
                  <w:color w:val="000000"/>
                  <w:sz w:val="16"/>
                  <w:szCs w:val="16"/>
                </w:rPr>
                <w:t>23.23</w:t>
              </w:r>
            </w:ins>
          </w:p>
        </w:tc>
        <w:tc>
          <w:tcPr>
            <w:tcW w:w="454" w:type="dxa"/>
            <w:vAlign w:val="center"/>
          </w:tcPr>
          <w:p w14:paraId="58C0C5D4" w14:textId="47DD3DD5" w:rsidR="00494D04" w:rsidRPr="007E0F91" w:rsidRDefault="00494D04" w:rsidP="00494D04">
            <w:pPr>
              <w:jc w:val="center"/>
              <w:rPr>
                <w:ins w:id="24350" w:author="Στάθης Καπ" w:date="2023-03-09T06:37:00Z"/>
                <w:sz w:val="16"/>
                <w:szCs w:val="16"/>
              </w:rPr>
            </w:pPr>
            <w:ins w:id="24351" w:author="Στάθης Καπ" w:date="2023-03-09T07:14:00Z">
              <w:r>
                <w:rPr>
                  <w:rFonts w:ascii="Calibri" w:hAnsi="Calibri" w:cs="Calibri"/>
                  <w:color w:val="000000"/>
                  <w:sz w:val="16"/>
                  <w:szCs w:val="16"/>
                </w:rPr>
                <w:t>0.52</w:t>
              </w:r>
            </w:ins>
          </w:p>
        </w:tc>
        <w:tc>
          <w:tcPr>
            <w:tcW w:w="461" w:type="dxa"/>
            <w:tcBorders>
              <w:right w:val="single" w:sz="4" w:space="0" w:color="auto"/>
            </w:tcBorders>
            <w:vAlign w:val="center"/>
          </w:tcPr>
          <w:p w14:paraId="76724A74" w14:textId="0D99FBA2" w:rsidR="00494D04" w:rsidRPr="007E0F91" w:rsidRDefault="00494D04" w:rsidP="00494D04">
            <w:pPr>
              <w:jc w:val="center"/>
              <w:rPr>
                <w:ins w:id="24352" w:author="Στάθης Καπ" w:date="2023-03-09T06:37:00Z"/>
                <w:sz w:val="16"/>
                <w:szCs w:val="16"/>
              </w:rPr>
            </w:pPr>
            <w:ins w:id="24353" w:author="Στάθης Καπ" w:date="2023-03-09T07:14:00Z">
              <w:r>
                <w:rPr>
                  <w:rFonts w:ascii="Calibri" w:hAnsi="Calibri" w:cs="Calibri"/>
                  <w:color w:val="000000"/>
                  <w:sz w:val="16"/>
                  <w:szCs w:val="16"/>
                </w:rPr>
                <w:t>27.98</w:t>
              </w:r>
            </w:ins>
          </w:p>
        </w:tc>
      </w:tr>
      <w:tr w:rsidR="00494D04" w14:paraId="5FA04F1A" w14:textId="77777777" w:rsidTr="009861B1">
        <w:trPr>
          <w:trHeight w:val="170"/>
          <w:jc w:val="center"/>
          <w:ins w:id="2435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9DAA616" w14:textId="77777777" w:rsidR="00494D04" w:rsidRPr="007E0F91" w:rsidRDefault="00494D04" w:rsidP="00494D04">
            <w:pPr>
              <w:jc w:val="center"/>
              <w:rPr>
                <w:ins w:id="24355" w:author="Στάθης Καπ" w:date="2023-03-09T06:37:00Z"/>
                <w:sz w:val="16"/>
                <w:szCs w:val="16"/>
              </w:rPr>
            </w:pPr>
            <w:ins w:id="24356" w:author="Στάθης Καπ" w:date="2023-03-09T06:37:00Z">
              <w:r w:rsidRPr="009861B1">
                <w:rPr>
                  <w:rFonts w:ascii="Calibri" w:hAnsi="Calibri" w:cs="Calibri"/>
                  <w:color w:val="000000"/>
                  <w:sz w:val="16"/>
                  <w:szCs w:val="16"/>
                </w:rPr>
                <w:t>rc104</w:t>
              </w:r>
            </w:ins>
          </w:p>
        </w:tc>
        <w:tc>
          <w:tcPr>
            <w:tcW w:w="565" w:type="dxa"/>
            <w:tcBorders>
              <w:left w:val="single" w:sz="4" w:space="0" w:color="auto"/>
            </w:tcBorders>
            <w:vAlign w:val="center"/>
          </w:tcPr>
          <w:p w14:paraId="24225ABB" w14:textId="1793F946" w:rsidR="00494D04" w:rsidRPr="007E0F91" w:rsidRDefault="00494D04" w:rsidP="00494D04">
            <w:pPr>
              <w:jc w:val="center"/>
              <w:rPr>
                <w:ins w:id="24357" w:author="Στάθης Καπ" w:date="2023-03-09T06:37:00Z"/>
                <w:sz w:val="16"/>
                <w:szCs w:val="16"/>
              </w:rPr>
            </w:pPr>
            <w:ins w:id="24358" w:author="Στάθης Καπ" w:date="2023-03-09T07:14:00Z">
              <w:r>
                <w:rPr>
                  <w:rFonts w:ascii="Calibri" w:hAnsi="Calibri" w:cs="Calibri"/>
                  <w:color w:val="000000"/>
                  <w:sz w:val="16"/>
                  <w:szCs w:val="16"/>
                </w:rPr>
                <w:t>1065</w:t>
              </w:r>
            </w:ins>
          </w:p>
        </w:tc>
        <w:tc>
          <w:tcPr>
            <w:tcW w:w="679" w:type="dxa"/>
            <w:tcBorders>
              <w:right w:val="single" w:sz="4" w:space="0" w:color="auto"/>
            </w:tcBorders>
            <w:vAlign w:val="center"/>
          </w:tcPr>
          <w:p w14:paraId="54FF8F60" w14:textId="6F4EE977" w:rsidR="00494D04" w:rsidRPr="007E0F91" w:rsidRDefault="00494D04" w:rsidP="00494D04">
            <w:pPr>
              <w:jc w:val="center"/>
              <w:rPr>
                <w:ins w:id="24359" w:author="Στάθης Καπ" w:date="2023-03-09T06:37:00Z"/>
                <w:sz w:val="16"/>
                <w:szCs w:val="16"/>
              </w:rPr>
            </w:pPr>
            <w:ins w:id="24360" w:author="Στάθης Καπ" w:date="2023-03-09T07:14:00Z">
              <w:r>
                <w:rPr>
                  <w:rFonts w:ascii="Calibri" w:hAnsi="Calibri" w:cs="Calibri"/>
                  <w:color w:val="000000"/>
                  <w:sz w:val="16"/>
                  <w:szCs w:val="16"/>
                </w:rPr>
                <w:t>1019</w:t>
              </w:r>
            </w:ins>
          </w:p>
        </w:tc>
        <w:tc>
          <w:tcPr>
            <w:tcW w:w="453" w:type="dxa"/>
            <w:tcBorders>
              <w:left w:val="single" w:sz="4" w:space="0" w:color="auto"/>
            </w:tcBorders>
            <w:vAlign w:val="center"/>
          </w:tcPr>
          <w:p w14:paraId="6B2C2EBD" w14:textId="04032771" w:rsidR="00494D04" w:rsidRPr="007E0F91" w:rsidRDefault="00494D04" w:rsidP="00494D04">
            <w:pPr>
              <w:jc w:val="center"/>
              <w:rPr>
                <w:ins w:id="24361" w:author="Στάθης Καπ" w:date="2023-03-09T06:37:00Z"/>
                <w:sz w:val="16"/>
                <w:szCs w:val="16"/>
              </w:rPr>
            </w:pPr>
            <w:ins w:id="24362" w:author="Στάθης Καπ" w:date="2023-03-09T07:14:00Z">
              <w:r>
                <w:rPr>
                  <w:rFonts w:ascii="Calibri" w:hAnsi="Calibri" w:cs="Calibri"/>
                  <w:color w:val="000000"/>
                  <w:sz w:val="16"/>
                  <w:szCs w:val="16"/>
                </w:rPr>
                <w:t>967</w:t>
              </w:r>
            </w:ins>
          </w:p>
        </w:tc>
        <w:tc>
          <w:tcPr>
            <w:tcW w:w="708" w:type="dxa"/>
            <w:vAlign w:val="center"/>
          </w:tcPr>
          <w:p w14:paraId="1909F2D6" w14:textId="6D8BED58" w:rsidR="00494D04" w:rsidRPr="007E0F91" w:rsidRDefault="00494D04" w:rsidP="00494D04">
            <w:pPr>
              <w:jc w:val="center"/>
              <w:rPr>
                <w:ins w:id="24363" w:author="Στάθης Καπ" w:date="2023-03-09T06:37:00Z"/>
                <w:sz w:val="16"/>
                <w:szCs w:val="16"/>
              </w:rPr>
            </w:pPr>
            <w:ins w:id="24364" w:author="Στάθης Καπ" w:date="2023-03-09T07:14:00Z">
              <w:r>
                <w:rPr>
                  <w:rFonts w:ascii="Calibri" w:hAnsi="Calibri" w:cs="Calibri"/>
                  <w:color w:val="000000"/>
                  <w:sz w:val="16"/>
                  <w:szCs w:val="16"/>
                </w:rPr>
                <w:t>9.2</w:t>
              </w:r>
            </w:ins>
          </w:p>
        </w:tc>
        <w:tc>
          <w:tcPr>
            <w:tcW w:w="652" w:type="dxa"/>
            <w:tcBorders>
              <w:right w:val="single" w:sz="4" w:space="0" w:color="auto"/>
            </w:tcBorders>
            <w:vAlign w:val="center"/>
          </w:tcPr>
          <w:p w14:paraId="2DB5BE0E" w14:textId="76AD3B6C" w:rsidR="00494D04" w:rsidRPr="007E0F91" w:rsidRDefault="00494D04" w:rsidP="00494D04">
            <w:pPr>
              <w:jc w:val="center"/>
              <w:rPr>
                <w:ins w:id="24365" w:author="Στάθης Καπ" w:date="2023-03-09T06:37:00Z"/>
                <w:sz w:val="16"/>
                <w:szCs w:val="16"/>
              </w:rPr>
            </w:pPr>
            <w:ins w:id="24366" w:author="Στάθης Καπ" w:date="2023-03-09T07:14:00Z">
              <w:r>
                <w:rPr>
                  <w:rFonts w:ascii="Calibri" w:hAnsi="Calibri" w:cs="Calibri"/>
                  <w:color w:val="000000"/>
                  <w:sz w:val="16"/>
                  <w:szCs w:val="16"/>
                </w:rPr>
                <w:t>0.602</w:t>
              </w:r>
            </w:ins>
          </w:p>
        </w:tc>
        <w:tc>
          <w:tcPr>
            <w:tcW w:w="453" w:type="dxa"/>
            <w:tcBorders>
              <w:left w:val="single" w:sz="4" w:space="0" w:color="auto"/>
            </w:tcBorders>
            <w:vAlign w:val="center"/>
          </w:tcPr>
          <w:p w14:paraId="3048EF69" w14:textId="5DE2C76F" w:rsidR="00494D04" w:rsidRPr="007E0F91" w:rsidRDefault="00494D04" w:rsidP="00494D04">
            <w:pPr>
              <w:jc w:val="center"/>
              <w:rPr>
                <w:ins w:id="24367" w:author="Στάθης Καπ" w:date="2023-03-09T06:37:00Z"/>
                <w:sz w:val="16"/>
                <w:szCs w:val="16"/>
              </w:rPr>
            </w:pPr>
            <w:ins w:id="24368" w:author="Στάθης Καπ" w:date="2023-03-09T07:14:00Z">
              <w:r>
                <w:rPr>
                  <w:rFonts w:ascii="Calibri" w:hAnsi="Calibri" w:cs="Calibri"/>
                  <w:color w:val="000000"/>
                  <w:sz w:val="16"/>
                  <w:szCs w:val="16"/>
                </w:rPr>
                <w:t>781</w:t>
              </w:r>
            </w:ins>
          </w:p>
        </w:tc>
        <w:tc>
          <w:tcPr>
            <w:tcW w:w="454" w:type="dxa"/>
            <w:vAlign w:val="center"/>
          </w:tcPr>
          <w:p w14:paraId="79155E31" w14:textId="761E3A67" w:rsidR="00494D04" w:rsidRPr="007E0F91" w:rsidRDefault="00494D04" w:rsidP="00494D04">
            <w:pPr>
              <w:jc w:val="center"/>
              <w:rPr>
                <w:ins w:id="24369" w:author="Στάθης Καπ" w:date="2023-03-09T06:37:00Z"/>
                <w:sz w:val="16"/>
                <w:szCs w:val="16"/>
              </w:rPr>
            </w:pPr>
            <w:ins w:id="24370" w:author="Στάθης Καπ" w:date="2023-03-09T07:14:00Z">
              <w:r>
                <w:rPr>
                  <w:rFonts w:ascii="Calibri" w:hAnsi="Calibri" w:cs="Calibri"/>
                  <w:color w:val="000000"/>
                  <w:sz w:val="16"/>
                  <w:szCs w:val="16"/>
                </w:rPr>
                <w:t>19.23</w:t>
              </w:r>
            </w:ins>
          </w:p>
        </w:tc>
        <w:tc>
          <w:tcPr>
            <w:tcW w:w="454" w:type="dxa"/>
            <w:vAlign w:val="center"/>
          </w:tcPr>
          <w:p w14:paraId="43CB6FD7" w14:textId="028336E0" w:rsidR="00494D04" w:rsidRPr="007E0F91" w:rsidRDefault="00494D04" w:rsidP="00494D04">
            <w:pPr>
              <w:jc w:val="center"/>
              <w:rPr>
                <w:ins w:id="24371" w:author="Στάθης Καπ" w:date="2023-03-09T06:37:00Z"/>
                <w:sz w:val="16"/>
                <w:szCs w:val="16"/>
              </w:rPr>
            </w:pPr>
            <w:ins w:id="24372" w:author="Στάθης Καπ" w:date="2023-03-09T07:14:00Z">
              <w:r>
                <w:rPr>
                  <w:rFonts w:ascii="Calibri" w:hAnsi="Calibri" w:cs="Calibri"/>
                  <w:color w:val="000000"/>
                  <w:sz w:val="16"/>
                  <w:szCs w:val="16"/>
                </w:rPr>
                <w:t>0.333</w:t>
              </w:r>
            </w:ins>
          </w:p>
        </w:tc>
        <w:tc>
          <w:tcPr>
            <w:tcW w:w="457" w:type="dxa"/>
            <w:tcBorders>
              <w:right w:val="single" w:sz="4" w:space="0" w:color="auto"/>
            </w:tcBorders>
            <w:vAlign w:val="center"/>
          </w:tcPr>
          <w:p w14:paraId="6E8E76A0" w14:textId="7EDCCFBE" w:rsidR="00494D04" w:rsidRPr="007E0F91" w:rsidRDefault="00494D04" w:rsidP="00494D04">
            <w:pPr>
              <w:jc w:val="center"/>
              <w:rPr>
                <w:ins w:id="24373" w:author="Στάθης Καπ" w:date="2023-03-09T06:37:00Z"/>
                <w:sz w:val="16"/>
                <w:szCs w:val="16"/>
              </w:rPr>
            </w:pPr>
            <w:ins w:id="24374" w:author="Στάθης Καπ" w:date="2023-03-09T07:14:00Z">
              <w:r>
                <w:rPr>
                  <w:rFonts w:ascii="Calibri" w:hAnsi="Calibri" w:cs="Calibri"/>
                  <w:color w:val="000000"/>
                  <w:sz w:val="16"/>
                  <w:szCs w:val="16"/>
                </w:rPr>
                <w:t>44.68</w:t>
              </w:r>
            </w:ins>
          </w:p>
        </w:tc>
        <w:tc>
          <w:tcPr>
            <w:tcW w:w="453" w:type="dxa"/>
            <w:tcBorders>
              <w:left w:val="single" w:sz="4" w:space="0" w:color="auto"/>
            </w:tcBorders>
            <w:vAlign w:val="center"/>
          </w:tcPr>
          <w:p w14:paraId="6A69CB10" w14:textId="30F9471A" w:rsidR="00494D04" w:rsidRPr="007E0F91" w:rsidRDefault="00494D04" w:rsidP="00494D04">
            <w:pPr>
              <w:jc w:val="center"/>
              <w:rPr>
                <w:ins w:id="24375" w:author="Στάθης Καπ" w:date="2023-03-09T06:37:00Z"/>
                <w:sz w:val="16"/>
                <w:szCs w:val="16"/>
              </w:rPr>
            </w:pPr>
            <w:ins w:id="24376" w:author="Στάθης Καπ" w:date="2023-03-09T07:14:00Z">
              <w:r>
                <w:rPr>
                  <w:rFonts w:ascii="Calibri" w:hAnsi="Calibri" w:cs="Calibri"/>
                  <w:color w:val="000000"/>
                  <w:sz w:val="16"/>
                  <w:szCs w:val="16"/>
                </w:rPr>
                <w:t>869</w:t>
              </w:r>
            </w:ins>
          </w:p>
        </w:tc>
        <w:tc>
          <w:tcPr>
            <w:tcW w:w="454" w:type="dxa"/>
            <w:vAlign w:val="center"/>
          </w:tcPr>
          <w:p w14:paraId="77A0173A" w14:textId="62EFE116" w:rsidR="00494D04" w:rsidRPr="007E0F91" w:rsidRDefault="00494D04" w:rsidP="00494D04">
            <w:pPr>
              <w:jc w:val="center"/>
              <w:rPr>
                <w:ins w:id="24377" w:author="Στάθης Καπ" w:date="2023-03-09T06:37:00Z"/>
                <w:sz w:val="16"/>
                <w:szCs w:val="16"/>
              </w:rPr>
            </w:pPr>
            <w:ins w:id="24378" w:author="Στάθης Καπ" w:date="2023-03-09T07:14:00Z">
              <w:r>
                <w:rPr>
                  <w:rFonts w:ascii="Calibri" w:hAnsi="Calibri" w:cs="Calibri"/>
                  <w:color w:val="000000"/>
                  <w:sz w:val="16"/>
                  <w:szCs w:val="16"/>
                </w:rPr>
                <w:t>10.13</w:t>
              </w:r>
            </w:ins>
          </w:p>
        </w:tc>
        <w:tc>
          <w:tcPr>
            <w:tcW w:w="454" w:type="dxa"/>
            <w:vAlign w:val="center"/>
          </w:tcPr>
          <w:p w14:paraId="53A7F3EC" w14:textId="7E587BE4" w:rsidR="00494D04" w:rsidRPr="007E0F91" w:rsidRDefault="00494D04" w:rsidP="00494D04">
            <w:pPr>
              <w:jc w:val="center"/>
              <w:rPr>
                <w:ins w:id="24379" w:author="Στάθης Καπ" w:date="2023-03-09T06:37:00Z"/>
                <w:sz w:val="16"/>
                <w:szCs w:val="16"/>
              </w:rPr>
            </w:pPr>
            <w:ins w:id="24380" w:author="Στάθης Καπ" w:date="2023-03-09T07:14:00Z">
              <w:r>
                <w:rPr>
                  <w:rFonts w:ascii="Calibri" w:hAnsi="Calibri" w:cs="Calibri"/>
                  <w:color w:val="000000"/>
                  <w:sz w:val="16"/>
                  <w:szCs w:val="16"/>
                </w:rPr>
                <w:t>0.321</w:t>
              </w:r>
            </w:ins>
          </w:p>
        </w:tc>
        <w:tc>
          <w:tcPr>
            <w:tcW w:w="454" w:type="dxa"/>
            <w:tcBorders>
              <w:right w:val="single" w:sz="4" w:space="0" w:color="auto"/>
            </w:tcBorders>
            <w:vAlign w:val="center"/>
          </w:tcPr>
          <w:p w14:paraId="6D457548" w14:textId="2395C427" w:rsidR="00494D04" w:rsidRPr="007E0F91" w:rsidRDefault="00494D04" w:rsidP="00494D04">
            <w:pPr>
              <w:jc w:val="center"/>
              <w:rPr>
                <w:ins w:id="24381" w:author="Στάθης Καπ" w:date="2023-03-09T06:37:00Z"/>
                <w:sz w:val="16"/>
                <w:szCs w:val="16"/>
              </w:rPr>
            </w:pPr>
            <w:ins w:id="24382" w:author="Στάθης Καπ" w:date="2023-03-09T07:14:00Z">
              <w:r>
                <w:rPr>
                  <w:rFonts w:ascii="Calibri" w:hAnsi="Calibri" w:cs="Calibri"/>
                  <w:color w:val="000000"/>
                  <w:sz w:val="16"/>
                  <w:szCs w:val="16"/>
                </w:rPr>
                <w:t>46.68</w:t>
              </w:r>
            </w:ins>
          </w:p>
        </w:tc>
        <w:tc>
          <w:tcPr>
            <w:tcW w:w="453" w:type="dxa"/>
            <w:tcBorders>
              <w:left w:val="single" w:sz="4" w:space="0" w:color="auto"/>
            </w:tcBorders>
            <w:vAlign w:val="center"/>
          </w:tcPr>
          <w:p w14:paraId="1CB12F1D" w14:textId="741EBCF3" w:rsidR="00494D04" w:rsidRPr="007E0F91" w:rsidRDefault="00494D04" w:rsidP="00494D04">
            <w:pPr>
              <w:jc w:val="center"/>
              <w:rPr>
                <w:ins w:id="24383" w:author="Στάθης Καπ" w:date="2023-03-09T06:37:00Z"/>
                <w:sz w:val="16"/>
                <w:szCs w:val="16"/>
              </w:rPr>
            </w:pPr>
            <w:ins w:id="24384" w:author="Στάθης Καπ" w:date="2023-03-09T07:14:00Z">
              <w:r>
                <w:rPr>
                  <w:rFonts w:ascii="Calibri" w:hAnsi="Calibri" w:cs="Calibri"/>
                  <w:color w:val="000000"/>
                  <w:sz w:val="16"/>
                  <w:szCs w:val="16"/>
                </w:rPr>
                <w:t>833</w:t>
              </w:r>
            </w:ins>
          </w:p>
        </w:tc>
        <w:tc>
          <w:tcPr>
            <w:tcW w:w="454" w:type="dxa"/>
            <w:vAlign w:val="center"/>
          </w:tcPr>
          <w:p w14:paraId="54692B00" w14:textId="713B2FC2" w:rsidR="00494D04" w:rsidRPr="007E0F91" w:rsidRDefault="00494D04" w:rsidP="00494D04">
            <w:pPr>
              <w:jc w:val="center"/>
              <w:rPr>
                <w:ins w:id="24385" w:author="Στάθης Καπ" w:date="2023-03-09T06:37:00Z"/>
                <w:sz w:val="16"/>
                <w:szCs w:val="16"/>
              </w:rPr>
            </w:pPr>
            <w:ins w:id="24386" w:author="Στάθης Καπ" w:date="2023-03-09T07:14:00Z">
              <w:r>
                <w:rPr>
                  <w:rFonts w:ascii="Calibri" w:hAnsi="Calibri" w:cs="Calibri"/>
                  <w:color w:val="000000"/>
                  <w:sz w:val="16"/>
                  <w:szCs w:val="16"/>
                </w:rPr>
                <w:t>13.86</w:t>
              </w:r>
            </w:ins>
          </w:p>
        </w:tc>
        <w:tc>
          <w:tcPr>
            <w:tcW w:w="454" w:type="dxa"/>
            <w:vAlign w:val="center"/>
          </w:tcPr>
          <w:p w14:paraId="61A37311" w14:textId="5FC552B9" w:rsidR="00494D04" w:rsidRPr="007E0F91" w:rsidRDefault="00494D04" w:rsidP="00494D04">
            <w:pPr>
              <w:jc w:val="center"/>
              <w:rPr>
                <w:ins w:id="24387" w:author="Στάθης Καπ" w:date="2023-03-09T06:37:00Z"/>
                <w:sz w:val="16"/>
                <w:szCs w:val="16"/>
              </w:rPr>
            </w:pPr>
            <w:ins w:id="24388" w:author="Στάθης Καπ" w:date="2023-03-09T07:14:00Z">
              <w:r>
                <w:rPr>
                  <w:rFonts w:ascii="Calibri" w:hAnsi="Calibri" w:cs="Calibri"/>
                  <w:color w:val="000000"/>
                  <w:sz w:val="16"/>
                  <w:szCs w:val="16"/>
                </w:rPr>
                <w:t>0.384</w:t>
              </w:r>
            </w:ins>
          </w:p>
        </w:tc>
        <w:tc>
          <w:tcPr>
            <w:tcW w:w="461" w:type="dxa"/>
            <w:tcBorders>
              <w:right w:val="single" w:sz="4" w:space="0" w:color="auto"/>
            </w:tcBorders>
            <w:vAlign w:val="center"/>
          </w:tcPr>
          <w:p w14:paraId="56824BBC" w14:textId="30035AE0" w:rsidR="00494D04" w:rsidRPr="007E0F91" w:rsidRDefault="00494D04" w:rsidP="00494D04">
            <w:pPr>
              <w:jc w:val="center"/>
              <w:rPr>
                <w:ins w:id="24389" w:author="Στάθης Καπ" w:date="2023-03-09T06:37:00Z"/>
                <w:sz w:val="16"/>
                <w:szCs w:val="16"/>
              </w:rPr>
            </w:pPr>
            <w:ins w:id="24390" w:author="Στάθης Καπ" w:date="2023-03-09T07:14:00Z">
              <w:r>
                <w:rPr>
                  <w:rFonts w:ascii="Calibri" w:hAnsi="Calibri" w:cs="Calibri"/>
                  <w:color w:val="000000"/>
                  <w:sz w:val="16"/>
                  <w:szCs w:val="16"/>
                </w:rPr>
                <w:t>36.21</w:t>
              </w:r>
            </w:ins>
          </w:p>
        </w:tc>
      </w:tr>
      <w:tr w:rsidR="00494D04" w14:paraId="693D20FF" w14:textId="77777777" w:rsidTr="009861B1">
        <w:trPr>
          <w:trHeight w:val="170"/>
          <w:jc w:val="center"/>
          <w:ins w:id="2439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4077030" w14:textId="77777777" w:rsidR="00494D04" w:rsidRPr="007E0F91" w:rsidRDefault="00494D04" w:rsidP="00494D04">
            <w:pPr>
              <w:jc w:val="center"/>
              <w:rPr>
                <w:ins w:id="24392" w:author="Στάθης Καπ" w:date="2023-03-09T06:37:00Z"/>
                <w:sz w:val="16"/>
                <w:szCs w:val="16"/>
              </w:rPr>
            </w:pPr>
            <w:ins w:id="24393" w:author="Στάθης Καπ" w:date="2023-03-09T06:37:00Z">
              <w:r w:rsidRPr="009861B1">
                <w:rPr>
                  <w:rFonts w:ascii="Calibri" w:hAnsi="Calibri" w:cs="Calibri"/>
                  <w:color w:val="000000"/>
                  <w:sz w:val="16"/>
                  <w:szCs w:val="16"/>
                </w:rPr>
                <w:t>rc105</w:t>
              </w:r>
            </w:ins>
          </w:p>
        </w:tc>
        <w:tc>
          <w:tcPr>
            <w:tcW w:w="565" w:type="dxa"/>
            <w:tcBorders>
              <w:left w:val="single" w:sz="4" w:space="0" w:color="auto"/>
            </w:tcBorders>
            <w:vAlign w:val="center"/>
          </w:tcPr>
          <w:p w14:paraId="4C67AFD0" w14:textId="2E247878" w:rsidR="00494D04" w:rsidRPr="007E0F91" w:rsidRDefault="00494D04" w:rsidP="00494D04">
            <w:pPr>
              <w:jc w:val="center"/>
              <w:rPr>
                <w:ins w:id="24394" w:author="Στάθης Καπ" w:date="2023-03-09T06:37:00Z"/>
                <w:sz w:val="16"/>
                <w:szCs w:val="16"/>
              </w:rPr>
            </w:pPr>
            <w:ins w:id="24395" w:author="Στάθης Καπ" w:date="2023-03-09T07:14:00Z">
              <w:r>
                <w:rPr>
                  <w:rFonts w:ascii="Calibri" w:hAnsi="Calibri" w:cs="Calibri"/>
                  <w:color w:val="000000"/>
                  <w:sz w:val="16"/>
                  <w:szCs w:val="16"/>
                </w:rPr>
                <w:t>875</w:t>
              </w:r>
            </w:ins>
          </w:p>
        </w:tc>
        <w:tc>
          <w:tcPr>
            <w:tcW w:w="679" w:type="dxa"/>
            <w:tcBorders>
              <w:right w:val="single" w:sz="4" w:space="0" w:color="auto"/>
            </w:tcBorders>
            <w:vAlign w:val="center"/>
          </w:tcPr>
          <w:p w14:paraId="40D09840" w14:textId="34CAB3CB" w:rsidR="00494D04" w:rsidRPr="007E0F91" w:rsidRDefault="00494D04" w:rsidP="00494D04">
            <w:pPr>
              <w:jc w:val="center"/>
              <w:rPr>
                <w:ins w:id="24396" w:author="Στάθης Καπ" w:date="2023-03-09T06:37:00Z"/>
                <w:sz w:val="16"/>
                <w:szCs w:val="16"/>
              </w:rPr>
            </w:pPr>
            <w:ins w:id="24397" w:author="Στάθης Καπ" w:date="2023-03-09T07:14:00Z">
              <w:r>
                <w:rPr>
                  <w:rFonts w:ascii="Calibri" w:hAnsi="Calibri" w:cs="Calibri"/>
                  <w:color w:val="000000"/>
                  <w:sz w:val="16"/>
                  <w:szCs w:val="16"/>
                </w:rPr>
                <w:t>841</w:t>
              </w:r>
            </w:ins>
          </w:p>
        </w:tc>
        <w:tc>
          <w:tcPr>
            <w:tcW w:w="453" w:type="dxa"/>
            <w:tcBorders>
              <w:left w:val="single" w:sz="4" w:space="0" w:color="auto"/>
            </w:tcBorders>
            <w:vAlign w:val="center"/>
          </w:tcPr>
          <w:p w14:paraId="1D6DB95A" w14:textId="0DA319F1" w:rsidR="00494D04" w:rsidRPr="007E0F91" w:rsidRDefault="00494D04" w:rsidP="00494D04">
            <w:pPr>
              <w:jc w:val="center"/>
              <w:rPr>
                <w:ins w:id="24398" w:author="Στάθης Καπ" w:date="2023-03-09T06:37:00Z"/>
                <w:sz w:val="16"/>
                <w:szCs w:val="16"/>
              </w:rPr>
            </w:pPr>
            <w:ins w:id="24399" w:author="Στάθης Καπ" w:date="2023-03-09T07:14:00Z">
              <w:r>
                <w:rPr>
                  <w:rFonts w:ascii="Calibri" w:hAnsi="Calibri" w:cs="Calibri"/>
                  <w:color w:val="000000"/>
                  <w:sz w:val="16"/>
                  <w:szCs w:val="16"/>
                </w:rPr>
                <w:t>759</w:t>
              </w:r>
            </w:ins>
          </w:p>
        </w:tc>
        <w:tc>
          <w:tcPr>
            <w:tcW w:w="708" w:type="dxa"/>
            <w:vAlign w:val="center"/>
          </w:tcPr>
          <w:p w14:paraId="156C6CF7" w14:textId="015060D7" w:rsidR="00494D04" w:rsidRPr="007E0F91" w:rsidRDefault="00494D04" w:rsidP="00494D04">
            <w:pPr>
              <w:jc w:val="center"/>
              <w:rPr>
                <w:ins w:id="24400" w:author="Στάθης Καπ" w:date="2023-03-09T06:37:00Z"/>
                <w:sz w:val="16"/>
                <w:szCs w:val="16"/>
              </w:rPr>
            </w:pPr>
            <w:ins w:id="24401" w:author="Στάθης Καπ" w:date="2023-03-09T07:14:00Z">
              <w:r>
                <w:rPr>
                  <w:rFonts w:ascii="Calibri" w:hAnsi="Calibri" w:cs="Calibri"/>
                  <w:color w:val="000000"/>
                  <w:sz w:val="16"/>
                  <w:szCs w:val="16"/>
                </w:rPr>
                <w:t>13.26</w:t>
              </w:r>
            </w:ins>
          </w:p>
        </w:tc>
        <w:tc>
          <w:tcPr>
            <w:tcW w:w="652" w:type="dxa"/>
            <w:tcBorders>
              <w:right w:val="single" w:sz="4" w:space="0" w:color="auto"/>
            </w:tcBorders>
            <w:vAlign w:val="center"/>
          </w:tcPr>
          <w:p w14:paraId="7B9D0D34" w14:textId="21A5C395" w:rsidR="00494D04" w:rsidRPr="007E0F91" w:rsidRDefault="00494D04" w:rsidP="00494D04">
            <w:pPr>
              <w:jc w:val="center"/>
              <w:rPr>
                <w:ins w:id="24402" w:author="Στάθης Καπ" w:date="2023-03-09T06:37:00Z"/>
                <w:sz w:val="16"/>
                <w:szCs w:val="16"/>
              </w:rPr>
            </w:pPr>
            <w:ins w:id="24403" w:author="Στάθης Καπ" w:date="2023-03-09T07:14:00Z">
              <w:r>
                <w:rPr>
                  <w:rFonts w:ascii="Calibri" w:hAnsi="Calibri" w:cs="Calibri"/>
                  <w:color w:val="000000"/>
                  <w:sz w:val="16"/>
                  <w:szCs w:val="16"/>
                </w:rPr>
                <w:t>0.526</w:t>
              </w:r>
            </w:ins>
          </w:p>
        </w:tc>
        <w:tc>
          <w:tcPr>
            <w:tcW w:w="453" w:type="dxa"/>
            <w:tcBorders>
              <w:left w:val="single" w:sz="4" w:space="0" w:color="auto"/>
            </w:tcBorders>
            <w:vAlign w:val="center"/>
          </w:tcPr>
          <w:p w14:paraId="53107D0D" w14:textId="77EE1B64" w:rsidR="00494D04" w:rsidRPr="007E0F91" w:rsidRDefault="00494D04" w:rsidP="00494D04">
            <w:pPr>
              <w:jc w:val="center"/>
              <w:rPr>
                <w:ins w:id="24404" w:author="Στάθης Καπ" w:date="2023-03-09T06:37:00Z"/>
                <w:sz w:val="16"/>
                <w:szCs w:val="16"/>
              </w:rPr>
            </w:pPr>
            <w:ins w:id="24405" w:author="Στάθης Καπ" w:date="2023-03-09T07:14:00Z">
              <w:r>
                <w:rPr>
                  <w:rFonts w:ascii="Calibri" w:hAnsi="Calibri" w:cs="Calibri"/>
                  <w:color w:val="000000"/>
                  <w:sz w:val="16"/>
                  <w:szCs w:val="16"/>
                </w:rPr>
                <w:t>630</w:t>
              </w:r>
            </w:ins>
          </w:p>
        </w:tc>
        <w:tc>
          <w:tcPr>
            <w:tcW w:w="454" w:type="dxa"/>
            <w:vAlign w:val="center"/>
          </w:tcPr>
          <w:p w14:paraId="3A9A2A9F" w14:textId="3462347B" w:rsidR="00494D04" w:rsidRPr="007E0F91" w:rsidRDefault="00494D04" w:rsidP="00494D04">
            <w:pPr>
              <w:jc w:val="center"/>
              <w:rPr>
                <w:ins w:id="24406" w:author="Στάθης Καπ" w:date="2023-03-09T06:37:00Z"/>
                <w:sz w:val="16"/>
                <w:szCs w:val="16"/>
              </w:rPr>
            </w:pPr>
            <w:ins w:id="24407" w:author="Στάθης Καπ" w:date="2023-03-09T07:14:00Z">
              <w:r>
                <w:rPr>
                  <w:rFonts w:ascii="Calibri" w:hAnsi="Calibri" w:cs="Calibri"/>
                  <w:color w:val="000000"/>
                  <w:sz w:val="16"/>
                  <w:szCs w:val="16"/>
                </w:rPr>
                <w:t>17</w:t>
              </w:r>
            </w:ins>
          </w:p>
        </w:tc>
        <w:tc>
          <w:tcPr>
            <w:tcW w:w="454" w:type="dxa"/>
            <w:vAlign w:val="center"/>
          </w:tcPr>
          <w:p w14:paraId="4761F9DE" w14:textId="08453B80" w:rsidR="00494D04" w:rsidRPr="007E0F91" w:rsidRDefault="00494D04" w:rsidP="00494D04">
            <w:pPr>
              <w:jc w:val="center"/>
              <w:rPr>
                <w:ins w:id="24408" w:author="Στάθης Καπ" w:date="2023-03-09T06:37:00Z"/>
                <w:sz w:val="16"/>
                <w:szCs w:val="16"/>
              </w:rPr>
            </w:pPr>
            <w:ins w:id="24409" w:author="Στάθης Καπ" w:date="2023-03-09T07:14:00Z">
              <w:r>
                <w:rPr>
                  <w:rFonts w:ascii="Calibri" w:hAnsi="Calibri" w:cs="Calibri"/>
                  <w:color w:val="000000"/>
                  <w:sz w:val="16"/>
                  <w:szCs w:val="16"/>
                </w:rPr>
                <w:t>0.37</w:t>
              </w:r>
            </w:ins>
          </w:p>
        </w:tc>
        <w:tc>
          <w:tcPr>
            <w:tcW w:w="457" w:type="dxa"/>
            <w:tcBorders>
              <w:right w:val="single" w:sz="4" w:space="0" w:color="auto"/>
            </w:tcBorders>
            <w:vAlign w:val="center"/>
          </w:tcPr>
          <w:p w14:paraId="14BB86E7" w14:textId="63085C4A" w:rsidR="00494D04" w:rsidRPr="007E0F91" w:rsidRDefault="00494D04" w:rsidP="00494D04">
            <w:pPr>
              <w:jc w:val="center"/>
              <w:rPr>
                <w:ins w:id="24410" w:author="Στάθης Καπ" w:date="2023-03-09T06:37:00Z"/>
                <w:sz w:val="16"/>
                <w:szCs w:val="16"/>
              </w:rPr>
            </w:pPr>
            <w:ins w:id="24411" w:author="Στάθης Καπ" w:date="2023-03-09T07:14:00Z">
              <w:r>
                <w:rPr>
                  <w:rFonts w:ascii="Calibri" w:hAnsi="Calibri" w:cs="Calibri"/>
                  <w:color w:val="000000"/>
                  <w:sz w:val="16"/>
                  <w:szCs w:val="16"/>
                </w:rPr>
                <w:t>29.66</w:t>
              </w:r>
            </w:ins>
          </w:p>
        </w:tc>
        <w:tc>
          <w:tcPr>
            <w:tcW w:w="453" w:type="dxa"/>
            <w:tcBorders>
              <w:left w:val="single" w:sz="4" w:space="0" w:color="auto"/>
            </w:tcBorders>
            <w:vAlign w:val="center"/>
          </w:tcPr>
          <w:p w14:paraId="793309CE" w14:textId="133328A8" w:rsidR="00494D04" w:rsidRPr="007E0F91" w:rsidRDefault="00494D04" w:rsidP="00494D04">
            <w:pPr>
              <w:jc w:val="center"/>
              <w:rPr>
                <w:ins w:id="24412" w:author="Στάθης Καπ" w:date="2023-03-09T06:37:00Z"/>
                <w:sz w:val="16"/>
                <w:szCs w:val="16"/>
              </w:rPr>
            </w:pPr>
            <w:ins w:id="24413" w:author="Στάθης Καπ" w:date="2023-03-09T07:14:00Z">
              <w:r>
                <w:rPr>
                  <w:rFonts w:ascii="Calibri" w:hAnsi="Calibri" w:cs="Calibri"/>
                  <w:color w:val="000000"/>
                  <w:sz w:val="16"/>
                  <w:szCs w:val="16"/>
                </w:rPr>
                <w:t>656</w:t>
              </w:r>
            </w:ins>
          </w:p>
        </w:tc>
        <w:tc>
          <w:tcPr>
            <w:tcW w:w="454" w:type="dxa"/>
            <w:vAlign w:val="center"/>
          </w:tcPr>
          <w:p w14:paraId="360C2563" w14:textId="47D20984" w:rsidR="00494D04" w:rsidRPr="007E0F91" w:rsidRDefault="00494D04" w:rsidP="00494D04">
            <w:pPr>
              <w:jc w:val="center"/>
              <w:rPr>
                <w:ins w:id="24414" w:author="Στάθης Καπ" w:date="2023-03-09T06:37:00Z"/>
                <w:sz w:val="16"/>
                <w:szCs w:val="16"/>
              </w:rPr>
            </w:pPr>
            <w:ins w:id="24415" w:author="Στάθης Καπ" w:date="2023-03-09T07:14:00Z">
              <w:r>
                <w:rPr>
                  <w:rFonts w:ascii="Calibri" w:hAnsi="Calibri" w:cs="Calibri"/>
                  <w:color w:val="000000"/>
                  <w:sz w:val="16"/>
                  <w:szCs w:val="16"/>
                </w:rPr>
                <w:t>13.57</w:t>
              </w:r>
            </w:ins>
          </w:p>
        </w:tc>
        <w:tc>
          <w:tcPr>
            <w:tcW w:w="454" w:type="dxa"/>
            <w:vAlign w:val="center"/>
          </w:tcPr>
          <w:p w14:paraId="0B03230E" w14:textId="7C8D67FB" w:rsidR="00494D04" w:rsidRPr="007E0F91" w:rsidRDefault="00494D04" w:rsidP="00494D04">
            <w:pPr>
              <w:jc w:val="center"/>
              <w:rPr>
                <w:ins w:id="24416" w:author="Στάθης Καπ" w:date="2023-03-09T06:37:00Z"/>
                <w:sz w:val="16"/>
                <w:szCs w:val="16"/>
              </w:rPr>
            </w:pPr>
            <w:ins w:id="24417" w:author="Στάθης Καπ" w:date="2023-03-09T07:14:00Z">
              <w:r>
                <w:rPr>
                  <w:rFonts w:ascii="Calibri" w:hAnsi="Calibri" w:cs="Calibri"/>
                  <w:color w:val="000000"/>
                  <w:sz w:val="16"/>
                  <w:szCs w:val="16"/>
                </w:rPr>
                <w:t>0.314</w:t>
              </w:r>
            </w:ins>
          </w:p>
        </w:tc>
        <w:tc>
          <w:tcPr>
            <w:tcW w:w="454" w:type="dxa"/>
            <w:tcBorders>
              <w:right w:val="single" w:sz="4" w:space="0" w:color="auto"/>
            </w:tcBorders>
            <w:vAlign w:val="center"/>
          </w:tcPr>
          <w:p w14:paraId="12648CA2" w14:textId="57DAF74D" w:rsidR="00494D04" w:rsidRPr="007E0F91" w:rsidRDefault="00494D04" w:rsidP="00494D04">
            <w:pPr>
              <w:jc w:val="center"/>
              <w:rPr>
                <w:ins w:id="24418" w:author="Στάθης Καπ" w:date="2023-03-09T06:37:00Z"/>
                <w:sz w:val="16"/>
                <w:szCs w:val="16"/>
              </w:rPr>
            </w:pPr>
            <w:ins w:id="24419" w:author="Στάθης Καπ" w:date="2023-03-09T07:14:00Z">
              <w:r>
                <w:rPr>
                  <w:rFonts w:ascii="Calibri" w:hAnsi="Calibri" w:cs="Calibri"/>
                  <w:color w:val="000000"/>
                  <w:sz w:val="16"/>
                  <w:szCs w:val="16"/>
                </w:rPr>
                <w:t>40.3</w:t>
              </w:r>
            </w:ins>
          </w:p>
        </w:tc>
        <w:tc>
          <w:tcPr>
            <w:tcW w:w="453" w:type="dxa"/>
            <w:tcBorders>
              <w:left w:val="single" w:sz="4" w:space="0" w:color="auto"/>
            </w:tcBorders>
            <w:vAlign w:val="center"/>
          </w:tcPr>
          <w:p w14:paraId="3673CD56" w14:textId="0028CA68" w:rsidR="00494D04" w:rsidRPr="007E0F91" w:rsidRDefault="00494D04" w:rsidP="00494D04">
            <w:pPr>
              <w:jc w:val="center"/>
              <w:rPr>
                <w:ins w:id="24420" w:author="Στάθης Καπ" w:date="2023-03-09T06:37:00Z"/>
                <w:sz w:val="16"/>
                <w:szCs w:val="16"/>
              </w:rPr>
            </w:pPr>
            <w:ins w:id="24421" w:author="Στάθης Καπ" w:date="2023-03-09T07:14:00Z">
              <w:r>
                <w:rPr>
                  <w:rFonts w:ascii="Calibri" w:hAnsi="Calibri" w:cs="Calibri"/>
                  <w:color w:val="000000"/>
                  <w:sz w:val="16"/>
                  <w:szCs w:val="16"/>
                </w:rPr>
                <w:t>592</w:t>
              </w:r>
            </w:ins>
          </w:p>
        </w:tc>
        <w:tc>
          <w:tcPr>
            <w:tcW w:w="454" w:type="dxa"/>
            <w:vAlign w:val="center"/>
          </w:tcPr>
          <w:p w14:paraId="139935B6" w14:textId="1C727C99" w:rsidR="00494D04" w:rsidRPr="007E0F91" w:rsidRDefault="00494D04" w:rsidP="00494D04">
            <w:pPr>
              <w:jc w:val="center"/>
              <w:rPr>
                <w:ins w:id="24422" w:author="Στάθης Καπ" w:date="2023-03-09T06:37:00Z"/>
                <w:sz w:val="16"/>
                <w:szCs w:val="16"/>
              </w:rPr>
            </w:pPr>
            <w:ins w:id="24423" w:author="Στάθης Καπ" w:date="2023-03-09T07:14:00Z">
              <w:r>
                <w:rPr>
                  <w:rFonts w:ascii="Calibri" w:hAnsi="Calibri" w:cs="Calibri"/>
                  <w:color w:val="000000"/>
                  <w:sz w:val="16"/>
                  <w:szCs w:val="16"/>
                </w:rPr>
                <w:t>22</w:t>
              </w:r>
            </w:ins>
          </w:p>
        </w:tc>
        <w:tc>
          <w:tcPr>
            <w:tcW w:w="454" w:type="dxa"/>
            <w:vAlign w:val="center"/>
          </w:tcPr>
          <w:p w14:paraId="77AE35F2" w14:textId="228950C6" w:rsidR="00494D04" w:rsidRPr="007E0F91" w:rsidRDefault="00494D04" w:rsidP="00494D04">
            <w:pPr>
              <w:jc w:val="center"/>
              <w:rPr>
                <w:ins w:id="24424" w:author="Στάθης Καπ" w:date="2023-03-09T06:37:00Z"/>
                <w:sz w:val="16"/>
                <w:szCs w:val="16"/>
              </w:rPr>
            </w:pPr>
            <w:ins w:id="24425" w:author="Στάθης Καπ" w:date="2023-03-09T07:14:00Z">
              <w:r>
                <w:rPr>
                  <w:rFonts w:ascii="Calibri" w:hAnsi="Calibri" w:cs="Calibri"/>
                  <w:color w:val="000000"/>
                  <w:sz w:val="16"/>
                  <w:szCs w:val="16"/>
                </w:rPr>
                <w:t>0.343</w:t>
              </w:r>
            </w:ins>
          </w:p>
        </w:tc>
        <w:tc>
          <w:tcPr>
            <w:tcW w:w="461" w:type="dxa"/>
            <w:tcBorders>
              <w:right w:val="single" w:sz="4" w:space="0" w:color="auto"/>
            </w:tcBorders>
            <w:vAlign w:val="center"/>
          </w:tcPr>
          <w:p w14:paraId="715872E8" w14:textId="08EC9360" w:rsidR="00494D04" w:rsidRPr="007E0F91" w:rsidRDefault="00494D04" w:rsidP="00494D04">
            <w:pPr>
              <w:jc w:val="center"/>
              <w:rPr>
                <w:ins w:id="24426" w:author="Στάθης Καπ" w:date="2023-03-09T06:37:00Z"/>
                <w:sz w:val="16"/>
                <w:szCs w:val="16"/>
              </w:rPr>
            </w:pPr>
            <w:ins w:id="24427" w:author="Στάθης Καπ" w:date="2023-03-09T07:14:00Z">
              <w:r>
                <w:rPr>
                  <w:rFonts w:ascii="Calibri" w:hAnsi="Calibri" w:cs="Calibri"/>
                  <w:color w:val="000000"/>
                  <w:sz w:val="16"/>
                  <w:szCs w:val="16"/>
                </w:rPr>
                <w:t>34.79</w:t>
              </w:r>
            </w:ins>
          </w:p>
        </w:tc>
      </w:tr>
      <w:tr w:rsidR="00494D04" w14:paraId="0775D83C" w14:textId="77777777" w:rsidTr="009861B1">
        <w:trPr>
          <w:trHeight w:val="170"/>
          <w:jc w:val="center"/>
          <w:ins w:id="2442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927B412" w14:textId="77777777" w:rsidR="00494D04" w:rsidRPr="007E0F91" w:rsidRDefault="00494D04" w:rsidP="00494D04">
            <w:pPr>
              <w:jc w:val="center"/>
              <w:rPr>
                <w:ins w:id="24429" w:author="Στάθης Καπ" w:date="2023-03-09T06:37:00Z"/>
                <w:sz w:val="16"/>
                <w:szCs w:val="16"/>
              </w:rPr>
            </w:pPr>
            <w:ins w:id="24430" w:author="Στάθης Καπ" w:date="2023-03-09T06:37:00Z">
              <w:r w:rsidRPr="009861B1">
                <w:rPr>
                  <w:rFonts w:ascii="Calibri" w:hAnsi="Calibri" w:cs="Calibri"/>
                  <w:color w:val="000000"/>
                  <w:sz w:val="16"/>
                  <w:szCs w:val="16"/>
                </w:rPr>
                <w:t>rc106</w:t>
              </w:r>
            </w:ins>
          </w:p>
        </w:tc>
        <w:tc>
          <w:tcPr>
            <w:tcW w:w="565" w:type="dxa"/>
            <w:tcBorders>
              <w:left w:val="single" w:sz="4" w:space="0" w:color="auto"/>
            </w:tcBorders>
            <w:vAlign w:val="center"/>
          </w:tcPr>
          <w:p w14:paraId="333403C9" w14:textId="5056590C" w:rsidR="00494D04" w:rsidRPr="007E0F91" w:rsidRDefault="00494D04" w:rsidP="00494D04">
            <w:pPr>
              <w:jc w:val="center"/>
              <w:rPr>
                <w:ins w:id="24431" w:author="Στάθης Καπ" w:date="2023-03-09T06:37:00Z"/>
                <w:sz w:val="16"/>
                <w:szCs w:val="16"/>
              </w:rPr>
            </w:pPr>
            <w:ins w:id="24432" w:author="Στάθης Καπ" w:date="2023-03-09T07:14:00Z">
              <w:r>
                <w:rPr>
                  <w:rFonts w:ascii="Calibri" w:hAnsi="Calibri" w:cs="Calibri"/>
                  <w:color w:val="000000"/>
                  <w:sz w:val="16"/>
                  <w:szCs w:val="16"/>
                </w:rPr>
                <w:t>909</w:t>
              </w:r>
            </w:ins>
          </w:p>
        </w:tc>
        <w:tc>
          <w:tcPr>
            <w:tcW w:w="679" w:type="dxa"/>
            <w:tcBorders>
              <w:right w:val="single" w:sz="4" w:space="0" w:color="auto"/>
            </w:tcBorders>
            <w:vAlign w:val="center"/>
          </w:tcPr>
          <w:p w14:paraId="6D82096A" w14:textId="58C4CB97" w:rsidR="00494D04" w:rsidRPr="007E0F91" w:rsidRDefault="00494D04" w:rsidP="00494D04">
            <w:pPr>
              <w:jc w:val="center"/>
              <w:rPr>
                <w:ins w:id="24433" w:author="Στάθης Καπ" w:date="2023-03-09T06:37:00Z"/>
                <w:sz w:val="16"/>
                <w:szCs w:val="16"/>
              </w:rPr>
            </w:pPr>
            <w:ins w:id="24434" w:author="Στάθης Καπ" w:date="2023-03-09T07:14:00Z">
              <w:r>
                <w:rPr>
                  <w:rFonts w:ascii="Calibri" w:hAnsi="Calibri" w:cs="Calibri"/>
                  <w:color w:val="000000"/>
                  <w:sz w:val="16"/>
                  <w:szCs w:val="16"/>
                </w:rPr>
                <w:t>874</w:t>
              </w:r>
            </w:ins>
          </w:p>
        </w:tc>
        <w:tc>
          <w:tcPr>
            <w:tcW w:w="453" w:type="dxa"/>
            <w:tcBorders>
              <w:left w:val="single" w:sz="4" w:space="0" w:color="auto"/>
            </w:tcBorders>
            <w:vAlign w:val="center"/>
          </w:tcPr>
          <w:p w14:paraId="30B007B8" w14:textId="30AB03BF" w:rsidR="00494D04" w:rsidRPr="007E0F91" w:rsidRDefault="00494D04" w:rsidP="00494D04">
            <w:pPr>
              <w:jc w:val="center"/>
              <w:rPr>
                <w:ins w:id="24435" w:author="Στάθης Καπ" w:date="2023-03-09T06:37:00Z"/>
                <w:sz w:val="16"/>
                <w:szCs w:val="16"/>
              </w:rPr>
            </w:pPr>
            <w:ins w:id="24436" w:author="Στάθης Καπ" w:date="2023-03-09T07:14:00Z">
              <w:r>
                <w:rPr>
                  <w:rFonts w:ascii="Calibri" w:hAnsi="Calibri" w:cs="Calibri"/>
                  <w:color w:val="000000"/>
                  <w:sz w:val="16"/>
                  <w:szCs w:val="16"/>
                </w:rPr>
                <w:t>813</w:t>
              </w:r>
            </w:ins>
          </w:p>
        </w:tc>
        <w:tc>
          <w:tcPr>
            <w:tcW w:w="708" w:type="dxa"/>
            <w:vAlign w:val="center"/>
          </w:tcPr>
          <w:p w14:paraId="6C24DA02" w14:textId="5279B6B2" w:rsidR="00494D04" w:rsidRPr="007E0F91" w:rsidRDefault="00494D04" w:rsidP="00494D04">
            <w:pPr>
              <w:jc w:val="center"/>
              <w:rPr>
                <w:ins w:id="24437" w:author="Στάθης Καπ" w:date="2023-03-09T06:37:00Z"/>
                <w:sz w:val="16"/>
                <w:szCs w:val="16"/>
              </w:rPr>
            </w:pPr>
            <w:ins w:id="24438" w:author="Στάθης Καπ" w:date="2023-03-09T07:14:00Z">
              <w:r>
                <w:rPr>
                  <w:rFonts w:ascii="Calibri" w:hAnsi="Calibri" w:cs="Calibri"/>
                  <w:color w:val="000000"/>
                  <w:sz w:val="16"/>
                  <w:szCs w:val="16"/>
                </w:rPr>
                <w:t>10.56</w:t>
              </w:r>
            </w:ins>
          </w:p>
        </w:tc>
        <w:tc>
          <w:tcPr>
            <w:tcW w:w="652" w:type="dxa"/>
            <w:tcBorders>
              <w:right w:val="single" w:sz="4" w:space="0" w:color="auto"/>
            </w:tcBorders>
            <w:vAlign w:val="center"/>
          </w:tcPr>
          <w:p w14:paraId="5CCC7975" w14:textId="3C73445D" w:rsidR="00494D04" w:rsidRPr="007E0F91" w:rsidRDefault="00494D04" w:rsidP="00494D04">
            <w:pPr>
              <w:jc w:val="center"/>
              <w:rPr>
                <w:ins w:id="24439" w:author="Στάθης Καπ" w:date="2023-03-09T06:37:00Z"/>
                <w:sz w:val="16"/>
                <w:szCs w:val="16"/>
              </w:rPr>
            </w:pPr>
            <w:ins w:id="24440" w:author="Στάθης Καπ" w:date="2023-03-09T07:14:00Z">
              <w:r>
                <w:rPr>
                  <w:rFonts w:ascii="Calibri" w:hAnsi="Calibri" w:cs="Calibri"/>
                  <w:color w:val="000000"/>
                  <w:sz w:val="16"/>
                  <w:szCs w:val="16"/>
                </w:rPr>
                <w:t>0.582</w:t>
              </w:r>
            </w:ins>
          </w:p>
        </w:tc>
        <w:tc>
          <w:tcPr>
            <w:tcW w:w="453" w:type="dxa"/>
            <w:tcBorders>
              <w:left w:val="single" w:sz="4" w:space="0" w:color="auto"/>
            </w:tcBorders>
            <w:vAlign w:val="center"/>
          </w:tcPr>
          <w:p w14:paraId="2B5C6BBA" w14:textId="3A4A6AB6" w:rsidR="00494D04" w:rsidRPr="007E0F91" w:rsidRDefault="00494D04" w:rsidP="00494D04">
            <w:pPr>
              <w:jc w:val="center"/>
              <w:rPr>
                <w:ins w:id="24441" w:author="Στάθης Καπ" w:date="2023-03-09T06:37:00Z"/>
                <w:sz w:val="16"/>
                <w:szCs w:val="16"/>
              </w:rPr>
            </w:pPr>
            <w:ins w:id="24442" w:author="Στάθης Καπ" w:date="2023-03-09T07:14:00Z">
              <w:r>
                <w:rPr>
                  <w:rFonts w:ascii="Calibri" w:hAnsi="Calibri" w:cs="Calibri"/>
                  <w:color w:val="000000"/>
                  <w:sz w:val="16"/>
                  <w:szCs w:val="16"/>
                </w:rPr>
                <w:t>788</w:t>
              </w:r>
            </w:ins>
          </w:p>
        </w:tc>
        <w:tc>
          <w:tcPr>
            <w:tcW w:w="454" w:type="dxa"/>
            <w:vAlign w:val="center"/>
          </w:tcPr>
          <w:p w14:paraId="139D7978" w14:textId="35CF1F8B" w:rsidR="00494D04" w:rsidRPr="007E0F91" w:rsidRDefault="00494D04" w:rsidP="00494D04">
            <w:pPr>
              <w:jc w:val="center"/>
              <w:rPr>
                <w:ins w:id="24443" w:author="Στάθης Καπ" w:date="2023-03-09T06:37:00Z"/>
                <w:sz w:val="16"/>
                <w:szCs w:val="16"/>
              </w:rPr>
            </w:pPr>
            <w:ins w:id="24444" w:author="Στάθης Καπ" w:date="2023-03-09T07:14:00Z">
              <w:r>
                <w:rPr>
                  <w:rFonts w:ascii="Calibri" w:hAnsi="Calibri" w:cs="Calibri"/>
                  <w:color w:val="000000"/>
                  <w:sz w:val="16"/>
                  <w:szCs w:val="16"/>
                </w:rPr>
                <w:t>3.08</w:t>
              </w:r>
            </w:ins>
          </w:p>
        </w:tc>
        <w:tc>
          <w:tcPr>
            <w:tcW w:w="454" w:type="dxa"/>
            <w:vAlign w:val="center"/>
          </w:tcPr>
          <w:p w14:paraId="1B499B3B" w14:textId="3DA424D5" w:rsidR="00494D04" w:rsidRPr="007E0F91" w:rsidRDefault="00494D04" w:rsidP="00494D04">
            <w:pPr>
              <w:jc w:val="center"/>
              <w:rPr>
                <w:ins w:id="24445" w:author="Στάθης Καπ" w:date="2023-03-09T06:37:00Z"/>
                <w:sz w:val="16"/>
                <w:szCs w:val="16"/>
              </w:rPr>
            </w:pPr>
            <w:ins w:id="24446" w:author="Στάθης Καπ" w:date="2023-03-09T07:14:00Z">
              <w:r>
                <w:rPr>
                  <w:rFonts w:ascii="Calibri" w:hAnsi="Calibri" w:cs="Calibri"/>
                  <w:color w:val="000000"/>
                  <w:sz w:val="16"/>
                  <w:szCs w:val="16"/>
                </w:rPr>
                <w:t>0.347</w:t>
              </w:r>
            </w:ins>
          </w:p>
        </w:tc>
        <w:tc>
          <w:tcPr>
            <w:tcW w:w="457" w:type="dxa"/>
            <w:tcBorders>
              <w:right w:val="single" w:sz="4" w:space="0" w:color="auto"/>
            </w:tcBorders>
            <w:vAlign w:val="center"/>
          </w:tcPr>
          <w:p w14:paraId="71D4E778" w14:textId="5D25D8EB" w:rsidR="00494D04" w:rsidRPr="007E0F91" w:rsidRDefault="00494D04" w:rsidP="00494D04">
            <w:pPr>
              <w:jc w:val="center"/>
              <w:rPr>
                <w:ins w:id="24447" w:author="Στάθης Καπ" w:date="2023-03-09T06:37:00Z"/>
                <w:sz w:val="16"/>
                <w:szCs w:val="16"/>
              </w:rPr>
            </w:pPr>
            <w:ins w:id="24448" w:author="Στάθης Καπ" w:date="2023-03-09T07:14:00Z">
              <w:r>
                <w:rPr>
                  <w:rFonts w:ascii="Calibri" w:hAnsi="Calibri" w:cs="Calibri"/>
                  <w:color w:val="000000"/>
                  <w:sz w:val="16"/>
                  <w:szCs w:val="16"/>
                </w:rPr>
                <w:t>40.38</w:t>
              </w:r>
            </w:ins>
          </w:p>
        </w:tc>
        <w:tc>
          <w:tcPr>
            <w:tcW w:w="453" w:type="dxa"/>
            <w:tcBorders>
              <w:left w:val="single" w:sz="4" w:space="0" w:color="auto"/>
            </w:tcBorders>
            <w:vAlign w:val="center"/>
          </w:tcPr>
          <w:p w14:paraId="0FC0D9E9" w14:textId="5998CA47" w:rsidR="00494D04" w:rsidRPr="007E0F91" w:rsidRDefault="00494D04" w:rsidP="00494D04">
            <w:pPr>
              <w:jc w:val="center"/>
              <w:rPr>
                <w:ins w:id="24449" w:author="Στάθης Καπ" w:date="2023-03-09T06:37:00Z"/>
                <w:sz w:val="16"/>
                <w:szCs w:val="16"/>
              </w:rPr>
            </w:pPr>
            <w:ins w:id="24450" w:author="Στάθης Καπ" w:date="2023-03-09T07:14:00Z">
              <w:r>
                <w:rPr>
                  <w:rFonts w:ascii="Calibri" w:hAnsi="Calibri" w:cs="Calibri"/>
                  <w:color w:val="000000"/>
                  <w:sz w:val="16"/>
                  <w:szCs w:val="16"/>
                </w:rPr>
                <w:t>729</w:t>
              </w:r>
            </w:ins>
          </w:p>
        </w:tc>
        <w:tc>
          <w:tcPr>
            <w:tcW w:w="454" w:type="dxa"/>
            <w:vAlign w:val="center"/>
          </w:tcPr>
          <w:p w14:paraId="74748819" w14:textId="4F1CCFF1" w:rsidR="00494D04" w:rsidRPr="007E0F91" w:rsidRDefault="00494D04" w:rsidP="00494D04">
            <w:pPr>
              <w:jc w:val="center"/>
              <w:rPr>
                <w:ins w:id="24451" w:author="Στάθης Καπ" w:date="2023-03-09T06:37:00Z"/>
                <w:sz w:val="16"/>
                <w:szCs w:val="16"/>
              </w:rPr>
            </w:pPr>
            <w:ins w:id="24452" w:author="Στάθης Καπ" w:date="2023-03-09T07:14:00Z">
              <w:r>
                <w:rPr>
                  <w:rFonts w:ascii="Calibri" w:hAnsi="Calibri" w:cs="Calibri"/>
                  <w:color w:val="000000"/>
                  <w:sz w:val="16"/>
                  <w:szCs w:val="16"/>
                </w:rPr>
                <w:t>10.33</w:t>
              </w:r>
            </w:ins>
          </w:p>
        </w:tc>
        <w:tc>
          <w:tcPr>
            <w:tcW w:w="454" w:type="dxa"/>
            <w:vAlign w:val="center"/>
          </w:tcPr>
          <w:p w14:paraId="359619B9" w14:textId="12C7BE19" w:rsidR="00494D04" w:rsidRPr="007E0F91" w:rsidRDefault="00494D04" w:rsidP="00494D04">
            <w:pPr>
              <w:jc w:val="center"/>
              <w:rPr>
                <w:ins w:id="24453" w:author="Στάθης Καπ" w:date="2023-03-09T06:37:00Z"/>
                <w:sz w:val="16"/>
                <w:szCs w:val="16"/>
              </w:rPr>
            </w:pPr>
            <w:ins w:id="24454" w:author="Στάθης Καπ" w:date="2023-03-09T07:14:00Z">
              <w:r>
                <w:rPr>
                  <w:rFonts w:ascii="Calibri" w:hAnsi="Calibri" w:cs="Calibri"/>
                  <w:color w:val="000000"/>
                  <w:sz w:val="16"/>
                  <w:szCs w:val="16"/>
                </w:rPr>
                <w:t>0.331</w:t>
              </w:r>
            </w:ins>
          </w:p>
        </w:tc>
        <w:tc>
          <w:tcPr>
            <w:tcW w:w="454" w:type="dxa"/>
            <w:tcBorders>
              <w:right w:val="single" w:sz="4" w:space="0" w:color="auto"/>
            </w:tcBorders>
            <w:vAlign w:val="center"/>
          </w:tcPr>
          <w:p w14:paraId="5A65A4BF" w14:textId="13D4934F" w:rsidR="00494D04" w:rsidRPr="007E0F91" w:rsidRDefault="00494D04" w:rsidP="00494D04">
            <w:pPr>
              <w:jc w:val="center"/>
              <w:rPr>
                <w:ins w:id="24455" w:author="Στάθης Καπ" w:date="2023-03-09T06:37:00Z"/>
                <w:sz w:val="16"/>
                <w:szCs w:val="16"/>
              </w:rPr>
            </w:pPr>
            <w:ins w:id="24456" w:author="Στάθης Καπ" w:date="2023-03-09T07:14:00Z">
              <w:r>
                <w:rPr>
                  <w:rFonts w:ascii="Calibri" w:hAnsi="Calibri" w:cs="Calibri"/>
                  <w:color w:val="000000"/>
                  <w:sz w:val="16"/>
                  <w:szCs w:val="16"/>
                </w:rPr>
                <w:t>43.13</w:t>
              </w:r>
            </w:ins>
          </w:p>
        </w:tc>
        <w:tc>
          <w:tcPr>
            <w:tcW w:w="453" w:type="dxa"/>
            <w:tcBorders>
              <w:left w:val="single" w:sz="4" w:space="0" w:color="auto"/>
            </w:tcBorders>
            <w:vAlign w:val="center"/>
          </w:tcPr>
          <w:p w14:paraId="086E2BBA" w14:textId="4A8B731E" w:rsidR="00494D04" w:rsidRPr="007E0F91" w:rsidRDefault="00494D04" w:rsidP="00494D04">
            <w:pPr>
              <w:jc w:val="center"/>
              <w:rPr>
                <w:ins w:id="24457" w:author="Στάθης Καπ" w:date="2023-03-09T06:37:00Z"/>
                <w:sz w:val="16"/>
                <w:szCs w:val="16"/>
              </w:rPr>
            </w:pPr>
            <w:ins w:id="24458" w:author="Στάθης Καπ" w:date="2023-03-09T07:14:00Z">
              <w:r>
                <w:rPr>
                  <w:rFonts w:ascii="Calibri" w:hAnsi="Calibri" w:cs="Calibri"/>
                  <w:color w:val="000000"/>
                  <w:sz w:val="16"/>
                  <w:szCs w:val="16"/>
                </w:rPr>
                <w:t>646</w:t>
              </w:r>
            </w:ins>
          </w:p>
        </w:tc>
        <w:tc>
          <w:tcPr>
            <w:tcW w:w="454" w:type="dxa"/>
            <w:vAlign w:val="center"/>
          </w:tcPr>
          <w:p w14:paraId="0590271C" w14:textId="4CF89B2D" w:rsidR="00494D04" w:rsidRPr="007E0F91" w:rsidRDefault="00494D04" w:rsidP="00494D04">
            <w:pPr>
              <w:jc w:val="center"/>
              <w:rPr>
                <w:ins w:id="24459" w:author="Στάθης Καπ" w:date="2023-03-09T06:37:00Z"/>
                <w:sz w:val="16"/>
                <w:szCs w:val="16"/>
              </w:rPr>
            </w:pPr>
            <w:ins w:id="24460" w:author="Στάθης Καπ" w:date="2023-03-09T07:14:00Z">
              <w:r>
                <w:rPr>
                  <w:rFonts w:ascii="Calibri" w:hAnsi="Calibri" w:cs="Calibri"/>
                  <w:color w:val="000000"/>
                  <w:sz w:val="16"/>
                  <w:szCs w:val="16"/>
                </w:rPr>
                <w:t>20.54</w:t>
              </w:r>
            </w:ins>
          </w:p>
        </w:tc>
        <w:tc>
          <w:tcPr>
            <w:tcW w:w="454" w:type="dxa"/>
            <w:vAlign w:val="center"/>
          </w:tcPr>
          <w:p w14:paraId="06391AEB" w14:textId="77C1F559" w:rsidR="00494D04" w:rsidRPr="007E0F91" w:rsidRDefault="00494D04" w:rsidP="00494D04">
            <w:pPr>
              <w:jc w:val="center"/>
              <w:rPr>
                <w:ins w:id="24461" w:author="Στάθης Καπ" w:date="2023-03-09T06:37:00Z"/>
                <w:sz w:val="16"/>
                <w:szCs w:val="16"/>
              </w:rPr>
            </w:pPr>
            <w:ins w:id="24462" w:author="Στάθης Καπ" w:date="2023-03-09T07:14:00Z">
              <w:r>
                <w:rPr>
                  <w:rFonts w:ascii="Calibri" w:hAnsi="Calibri" w:cs="Calibri"/>
                  <w:color w:val="000000"/>
                  <w:sz w:val="16"/>
                  <w:szCs w:val="16"/>
                </w:rPr>
                <w:t>0.394</w:t>
              </w:r>
            </w:ins>
          </w:p>
        </w:tc>
        <w:tc>
          <w:tcPr>
            <w:tcW w:w="461" w:type="dxa"/>
            <w:tcBorders>
              <w:right w:val="single" w:sz="4" w:space="0" w:color="auto"/>
            </w:tcBorders>
            <w:vAlign w:val="center"/>
          </w:tcPr>
          <w:p w14:paraId="57CA5042" w14:textId="66EE57D5" w:rsidR="00494D04" w:rsidRPr="007E0F91" w:rsidRDefault="00494D04" w:rsidP="00494D04">
            <w:pPr>
              <w:jc w:val="center"/>
              <w:rPr>
                <w:ins w:id="24463" w:author="Στάθης Καπ" w:date="2023-03-09T06:37:00Z"/>
                <w:sz w:val="16"/>
                <w:szCs w:val="16"/>
              </w:rPr>
            </w:pPr>
            <w:ins w:id="24464" w:author="Στάθης Καπ" w:date="2023-03-09T07:14:00Z">
              <w:r>
                <w:rPr>
                  <w:rFonts w:ascii="Calibri" w:hAnsi="Calibri" w:cs="Calibri"/>
                  <w:color w:val="000000"/>
                  <w:sz w:val="16"/>
                  <w:szCs w:val="16"/>
                </w:rPr>
                <w:t>32.3</w:t>
              </w:r>
            </w:ins>
          </w:p>
        </w:tc>
      </w:tr>
      <w:tr w:rsidR="00494D04" w14:paraId="0DEE19ED" w14:textId="77777777" w:rsidTr="009861B1">
        <w:trPr>
          <w:trHeight w:val="170"/>
          <w:jc w:val="center"/>
          <w:ins w:id="2446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EF52A9F" w14:textId="77777777" w:rsidR="00494D04" w:rsidRPr="007E0F91" w:rsidRDefault="00494D04" w:rsidP="00494D04">
            <w:pPr>
              <w:jc w:val="center"/>
              <w:rPr>
                <w:ins w:id="24466" w:author="Στάθης Καπ" w:date="2023-03-09T06:37:00Z"/>
                <w:sz w:val="16"/>
                <w:szCs w:val="16"/>
              </w:rPr>
            </w:pPr>
            <w:ins w:id="24467" w:author="Στάθης Καπ" w:date="2023-03-09T06:37:00Z">
              <w:r w:rsidRPr="009861B1">
                <w:rPr>
                  <w:rFonts w:ascii="Calibri" w:hAnsi="Calibri" w:cs="Calibri"/>
                  <w:color w:val="000000"/>
                  <w:sz w:val="16"/>
                  <w:szCs w:val="16"/>
                </w:rPr>
                <w:t>rc107</w:t>
              </w:r>
            </w:ins>
          </w:p>
        </w:tc>
        <w:tc>
          <w:tcPr>
            <w:tcW w:w="565" w:type="dxa"/>
            <w:tcBorders>
              <w:left w:val="single" w:sz="4" w:space="0" w:color="auto"/>
            </w:tcBorders>
            <w:vAlign w:val="center"/>
          </w:tcPr>
          <w:p w14:paraId="2E70F1C6" w14:textId="52EAF3DF" w:rsidR="00494D04" w:rsidRPr="007E0F91" w:rsidRDefault="00494D04" w:rsidP="00494D04">
            <w:pPr>
              <w:jc w:val="center"/>
              <w:rPr>
                <w:ins w:id="24468" w:author="Στάθης Καπ" w:date="2023-03-09T06:37:00Z"/>
                <w:sz w:val="16"/>
                <w:szCs w:val="16"/>
              </w:rPr>
            </w:pPr>
            <w:ins w:id="24469" w:author="Στάθης Καπ" w:date="2023-03-09T07:14:00Z">
              <w:r>
                <w:rPr>
                  <w:rFonts w:ascii="Calibri" w:hAnsi="Calibri" w:cs="Calibri"/>
                  <w:color w:val="000000"/>
                  <w:sz w:val="16"/>
                  <w:szCs w:val="16"/>
                </w:rPr>
                <w:t>987</w:t>
              </w:r>
            </w:ins>
          </w:p>
        </w:tc>
        <w:tc>
          <w:tcPr>
            <w:tcW w:w="679" w:type="dxa"/>
            <w:tcBorders>
              <w:right w:val="single" w:sz="4" w:space="0" w:color="auto"/>
            </w:tcBorders>
            <w:vAlign w:val="center"/>
          </w:tcPr>
          <w:p w14:paraId="3DF814DE" w14:textId="3991923A" w:rsidR="00494D04" w:rsidRPr="007E0F91" w:rsidRDefault="00494D04" w:rsidP="00494D04">
            <w:pPr>
              <w:jc w:val="center"/>
              <w:rPr>
                <w:ins w:id="24470" w:author="Στάθης Καπ" w:date="2023-03-09T06:37:00Z"/>
                <w:sz w:val="16"/>
                <w:szCs w:val="16"/>
              </w:rPr>
            </w:pPr>
            <w:ins w:id="24471" w:author="Στάθης Καπ" w:date="2023-03-09T07:14:00Z">
              <w:r>
                <w:rPr>
                  <w:rFonts w:ascii="Calibri" w:hAnsi="Calibri" w:cs="Calibri"/>
                  <w:color w:val="000000"/>
                  <w:sz w:val="16"/>
                  <w:szCs w:val="16"/>
                </w:rPr>
                <w:t>951</w:t>
              </w:r>
            </w:ins>
          </w:p>
        </w:tc>
        <w:tc>
          <w:tcPr>
            <w:tcW w:w="453" w:type="dxa"/>
            <w:tcBorders>
              <w:left w:val="single" w:sz="4" w:space="0" w:color="auto"/>
            </w:tcBorders>
            <w:vAlign w:val="center"/>
          </w:tcPr>
          <w:p w14:paraId="71455D9D" w14:textId="3B1F2826" w:rsidR="00494D04" w:rsidRPr="007E0F91" w:rsidRDefault="00494D04" w:rsidP="00494D04">
            <w:pPr>
              <w:jc w:val="center"/>
              <w:rPr>
                <w:ins w:id="24472" w:author="Στάθης Καπ" w:date="2023-03-09T06:37:00Z"/>
                <w:sz w:val="16"/>
                <w:szCs w:val="16"/>
              </w:rPr>
            </w:pPr>
            <w:ins w:id="24473" w:author="Στάθης Καπ" w:date="2023-03-09T07:14:00Z">
              <w:r>
                <w:rPr>
                  <w:rFonts w:ascii="Calibri" w:hAnsi="Calibri" w:cs="Calibri"/>
                  <w:color w:val="000000"/>
                  <w:sz w:val="16"/>
                  <w:szCs w:val="16"/>
                </w:rPr>
                <w:t>912</w:t>
              </w:r>
            </w:ins>
          </w:p>
        </w:tc>
        <w:tc>
          <w:tcPr>
            <w:tcW w:w="708" w:type="dxa"/>
            <w:vAlign w:val="center"/>
          </w:tcPr>
          <w:p w14:paraId="0D254F7E" w14:textId="75EFADB2" w:rsidR="00494D04" w:rsidRPr="007E0F91" w:rsidRDefault="00494D04" w:rsidP="00494D04">
            <w:pPr>
              <w:jc w:val="center"/>
              <w:rPr>
                <w:ins w:id="24474" w:author="Στάθης Καπ" w:date="2023-03-09T06:37:00Z"/>
                <w:sz w:val="16"/>
                <w:szCs w:val="16"/>
              </w:rPr>
            </w:pPr>
            <w:ins w:id="24475" w:author="Στάθης Καπ" w:date="2023-03-09T07:14:00Z">
              <w:r>
                <w:rPr>
                  <w:rFonts w:ascii="Calibri" w:hAnsi="Calibri" w:cs="Calibri"/>
                  <w:color w:val="000000"/>
                  <w:sz w:val="16"/>
                  <w:szCs w:val="16"/>
                </w:rPr>
                <w:t>7.6</w:t>
              </w:r>
            </w:ins>
          </w:p>
        </w:tc>
        <w:tc>
          <w:tcPr>
            <w:tcW w:w="652" w:type="dxa"/>
            <w:tcBorders>
              <w:right w:val="single" w:sz="4" w:space="0" w:color="auto"/>
            </w:tcBorders>
            <w:vAlign w:val="center"/>
          </w:tcPr>
          <w:p w14:paraId="6B674733" w14:textId="7A7D6D99" w:rsidR="00494D04" w:rsidRPr="007E0F91" w:rsidRDefault="00494D04" w:rsidP="00494D04">
            <w:pPr>
              <w:jc w:val="center"/>
              <w:rPr>
                <w:ins w:id="24476" w:author="Στάθης Καπ" w:date="2023-03-09T06:37:00Z"/>
                <w:sz w:val="16"/>
                <w:szCs w:val="16"/>
              </w:rPr>
            </w:pPr>
            <w:ins w:id="24477" w:author="Στάθης Καπ" w:date="2023-03-09T07:14:00Z">
              <w:r>
                <w:rPr>
                  <w:rFonts w:ascii="Calibri" w:hAnsi="Calibri" w:cs="Calibri"/>
                  <w:color w:val="000000"/>
                  <w:sz w:val="16"/>
                  <w:szCs w:val="16"/>
                </w:rPr>
                <w:t>0.583</w:t>
              </w:r>
            </w:ins>
          </w:p>
        </w:tc>
        <w:tc>
          <w:tcPr>
            <w:tcW w:w="453" w:type="dxa"/>
            <w:tcBorders>
              <w:left w:val="single" w:sz="4" w:space="0" w:color="auto"/>
            </w:tcBorders>
            <w:vAlign w:val="center"/>
          </w:tcPr>
          <w:p w14:paraId="742352BB" w14:textId="6739A93E" w:rsidR="00494D04" w:rsidRPr="007E0F91" w:rsidRDefault="00494D04" w:rsidP="00494D04">
            <w:pPr>
              <w:jc w:val="center"/>
              <w:rPr>
                <w:ins w:id="24478" w:author="Στάθης Καπ" w:date="2023-03-09T06:37:00Z"/>
                <w:sz w:val="16"/>
                <w:szCs w:val="16"/>
              </w:rPr>
            </w:pPr>
            <w:ins w:id="24479" w:author="Στάθης Καπ" w:date="2023-03-09T07:14:00Z">
              <w:r>
                <w:rPr>
                  <w:rFonts w:ascii="Calibri" w:hAnsi="Calibri" w:cs="Calibri"/>
                  <w:color w:val="000000"/>
                  <w:sz w:val="16"/>
                  <w:szCs w:val="16"/>
                </w:rPr>
                <w:t>840</w:t>
              </w:r>
            </w:ins>
          </w:p>
        </w:tc>
        <w:tc>
          <w:tcPr>
            <w:tcW w:w="454" w:type="dxa"/>
            <w:vAlign w:val="center"/>
          </w:tcPr>
          <w:p w14:paraId="0A29BCA8" w14:textId="72E70B2B" w:rsidR="00494D04" w:rsidRPr="007E0F91" w:rsidRDefault="00494D04" w:rsidP="00494D04">
            <w:pPr>
              <w:jc w:val="center"/>
              <w:rPr>
                <w:ins w:id="24480" w:author="Στάθης Καπ" w:date="2023-03-09T06:37:00Z"/>
                <w:sz w:val="16"/>
                <w:szCs w:val="16"/>
              </w:rPr>
            </w:pPr>
            <w:ins w:id="24481" w:author="Στάθης Καπ" w:date="2023-03-09T07:14:00Z">
              <w:r>
                <w:rPr>
                  <w:rFonts w:ascii="Calibri" w:hAnsi="Calibri" w:cs="Calibri"/>
                  <w:color w:val="000000"/>
                  <w:sz w:val="16"/>
                  <w:szCs w:val="16"/>
                </w:rPr>
                <w:t>7.89</w:t>
              </w:r>
            </w:ins>
          </w:p>
        </w:tc>
        <w:tc>
          <w:tcPr>
            <w:tcW w:w="454" w:type="dxa"/>
            <w:vAlign w:val="center"/>
          </w:tcPr>
          <w:p w14:paraId="7E374215" w14:textId="4FA3AD33" w:rsidR="00494D04" w:rsidRPr="007E0F91" w:rsidRDefault="00494D04" w:rsidP="00494D04">
            <w:pPr>
              <w:jc w:val="center"/>
              <w:rPr>
                <w:ins w:id="24482" w:author="Στάθης Καπ" w:date="2023-03-09T06:37:00Z"/>
                <w:sz w:val="16"/>
                <w:szCs w:val="16"/>
              </w:rPr>
            </w:pPr>
            <w:ins w:id="24483" w:author="Στάθης Καπ" w:date="2023-03-09T07:14:00Z">
              <w:r>
                <w:rPr>
                  <w:rFonts w:ascii="Calibri" w:hAnsi="Calibri" w:cs="Calibri"/>
                  <w:color w:val="000000"/>
                  <w:sz w:val="16"/>
                  <w:szCs w:val="16"/>
                </w:rPr>
                <w:t>0.389</w:t>
              </w:r>
            </w:ins>
          </w:p>
        </w:tc>
        <w:tc>
          <w:tcPr>
            <w:tcW w:w="457" w:type="dxa"/>
            <w:tcBorders>
              <w:right w:val="single" w:sz="4" w:space="0" w:color="auto"/>
            </w:tcBorders>
            <w:vAlign w:val="center"/>
          </w:tcPr>
          <w:p w14:paraId="28EF23A8" w14:textId="5538617B" w:rsidR="00494D04" w:rsidRPr="007E0F91" w:rsidRDefault="00494D04" w:rsidP="00494D04">
            <w:pPr>
              <w:jc w:val="center"/>
              <w:rPr>
                <w:ins w:id="24484" w:author="Στάθης Καπ" w:date="2023-03-09T06:37:00Z"/>
                <w:sz w:val="16"/>
                <w:szCs w:val="16"/>
              </w:rPr>
            </w:pPr>
            <w:ins w:id="24485" w:author="Στάθης Καπ" w:date="2023-03-09T07:14:00Z">
              <w:r>
                <w:rPr>
                  <w:rFonts w:ascii="Calibri" w:hAnsi="Calibri" w:cs="Calibri"/>
                  <w:color w:val="000000"/>
                  <w:sz w:val="16"/>
                  <w:szCs w:val="16"/>
                </w:rPr>
                <w:t>33.28</w:t>
              </w:r>
            </w:ins>
          </w:p>
        </w:tc>
        <w:tc>
          <w:tcPr>
            <w:tcW w:w="453" w:type="dxa"/>
            <w:tcBorders>
              <w:left w:val="single" w:sz="4" w:space="0" w:color="auto"/>
            </w:tcBorders>
            <w:vAlign w:val="center"/>
          </w:tcPr>
          <w:p w14:paraId="7937999A" w14:textId="03D562EC" w:rsidR="00494D04" w:rsidRPr="007E0F91" w:rsidRDefault="00494D04" w:rsidP="00494D04">
            <w:pPr>
              <w:jc w:val="center"/>
              <w:rPr>
                <w:ins w:id="24486" w:author="Στάθης Καπ" w:date="2023-03-09T06:37:00Z"/>
                <w:sz w:val="16"/>
                <w:szCs w:val="16"/>
              </w:rPr>
            </w:pPr>
            <w:ins w:id="24487" w:author="Στάθης Καπ" w:date="2023-03-09T07:14:00Z">
              <w:r>
                <w:rPr>
                  <w:rFonts w:ascii="Calibri" w:hAnsi="Calibri" w:cs="Calibri"/>
                  <w:color w:val="000000"/>
                  <w:sz w:val="16"/>
                  <w:szCs w:val="16"/>
                </w:rPr>
                <w:t>803</w:t>
              </w:r>
            </w:ins>
          </w:p>
        </w:tc>
        <w:tc>
          <w:tcPr>
            <w:tcW w:w="454" w:type="dxa"/>
            <w:vAlign w:val="center"/>
          </w:tcPr>
          <w:p w14:paraId="650CA446" w14:textId="480C0741" w:rsidR="00494D04" w:rsidRPr="007E0F91" w:rsidRDefault="00494D04" w:rsidP="00494D04">
            <w:pPr>
              <w:jc w:val="center"/>
              <w:rPr>
                <w:ins w:id="24488" w:author="Στάθης Καπ" w:date="2023-03-09T06:37:00Z"/>
                <w:sz w:val="16"/>
                <w:szCs w:val="16"/>
              </w:rPr>
            </w:pPr>
            <w:ins w:id="24489" w:author="Στάθης Καπ" w:date="2023-03-09T07:14:00Z">
              <w:r>
                <w:rPr>
                  <w:rFonts w:ascii="Calibri" w:hAnsi="Calibri" w:cs="Calibri"/>
                  <w:color w:val="000000"/>
                  <w:sz w:val="16"/>
                  <w:szCs w:val="16"/>
                </w:rPr>
                <w:t>11.95</w:t>
              </w:r>
            </w:ins>
          </w:p>
        </w:tc>
        <w:tc>
          <w:tcPr>
            <w:tcW w:w="454" w:type="dxa"/>
            <w:vAlign w:val="center"/>
          </w:tcPr>
          <w:p w14:paraId="31071109" w14:textId="79174546" w:rsidR="00494D04" w:rsidRPr="007E0F91" w:rsidRDefault="00494D04" w:rsidP="00494D04">
            <w:pPr>
              <w:jc w:val="center"/>
              <w:rPr>
                <w:ins w:id="24490" w:author="Στάθης Καπ" w:date="2023-03-09T06:37:00Z"/>
                <w:sz w:val="16"/>
                <w:szCs w:val="16"/>
              </w:rPr>
            </w:pPr>
            <w:ins w:id="24491" w:author="Στάθης Καπ" w:date="2023-03-09T07:14:00Z">
              <w:r>
                <w:rPr>
                  <w:rFonts w:ascii="Calibri" w:hAnsi="Calibri" w:cs="Calibri"/>
                  <w:color w:val="000000"/>
                  <w:sz w:val="16"/>
                  <w:szCs w:val="16"/>
                </w:rPr>
                <w:t>0.291</w:t>
              </w:r>
            </w:ins>
          </w:p>
        </w:tc>
        <w:tc>
          <w:tcPr>
            <w:tcW w:w="454" w:type="dxa"/>
            <w:tcBorders>
              <w:right w:val="single" w:sz="4" w:space="0" w:color="auto"/>
            </w:tcBorders>
            <w:vAlign w:val="center"/>
          </w:tcPr>
          <w:p w14:paraId="7725468E" w14:textId="0CC98ABD" w:rsidR="00494D04" w:rsidRPr="007E0F91" w:rsidRDefault="00494D04" w:rsidP="00494D04">
            <w:pPr>
              <w:jc w:val="center"/>
              <w:rPr>
                <w:ins w:id="24492" w:author="Στάθης Καπ" w:date="2023-03-09T06:37:00Z"/>
                <w:sz w:val="16"/>
                <w:szCs w:val="16"/>
              </w:rPr>
            </w:pPr>
            <w:ins w:id="24493" w:author="Στάθης Καπ" w:date="2023-03-09T07:14:00Z">
              <w:r>
                <w:rPr>
                  <w:rFonts w:ascii="Calibri" w:hAnsi="Calibri" w:cs="Calibri"/>
                  <w:color w:val="000000"/>
                  <w:sz w:val="16"/>
                  <w:szCs w:val="16"/>
                </w:rPr>
                <w:t>50.09</w:t>
              </w:r>
            </w:ins>
          </w:p>
        </w:tc>
        <w:tc>
          <w:tcPr>
            <w:tcW w:w="453" w:type="dxa"/>
            <w:tcBorders>
              <w:left w:val="single" w:sz="4" w:space="0" w:color="auto"/>
            </w:tcBorders>
            <w:vAlign w:val="center"/>
          </w:tcPr>
          <w:p w14:paraId="6C10AFF1" w14:textId="5CF681A0" w:rsidR="00494D04" w:rsidRPr="007E0F91" w:rsidRDefault="00494D04" w:rsidP="00494D04">
            <w:pPr>
              <w:jc w:val="center"/>
              <w:rPr>
                <w:ins w:id="24494" w:author="Στάθης Καπ" w:date="2023-03-09T06:37:00Z"/>
                <w:sz w:val="16"/>
                <w:szCs w:val="16"/>
              </w:rPr>
            </w:pPr>
            <w:ins w:id="24495" w:author="Στάθης Καπ" w:date="2023-03-09T07:14:00Z">
              <w:r>
                <w:rPr>
                  <w:rFonts w:ascii="Calibri" w:hAnsi="Calibri" w:cs="Calibri"/>
                  <w:color w:val="000000"/>
                  <w:sz w:val="16"/>
                  <w:szCs w:val="16"/>
                </w:rPr>
                <w:t>679</w:t>
              </w:r>
            </w:ins>
          </w:p>
        </w:tc>
        <w:tc>
          <w:tcPr>
            <w:tcW w:w="454" w:type="dxa"/>
            <w:vAlign w:val="center"/>
          </w:tcPr>
          <w:p w14:paraId="573AA237" w14:textId="29257FF9" w:rsidR="00494D04" w:rsidRPr="007E0F91" w:rsidRDefault="00494D04" w:rsidP="00494D04">
            <w:pPr>
              <w:jc w:val="center"/>
              <w:rPr>
                <w:ins w:id="24496" w:author="Στάθης Καπ" w:date="2023-03-09T06:37:00Z"/>
                <w:sz w:val="16"/>
                <w:szCs w:val="16"/>
              </w:rPr>
            </w:pPr>
            <w:ins w:id="24497" w:author="Στάθης Καπ" w:date="2023-03-09T07:14:00Z">
              <w:r>
                <w:rPr>
                  <w:rFonts w:ascii="Calibri" w:hAnsi="Calibri" w:cs="Calibri"/>
                  <w:color w:val="000000"/>
                  <w:sz w:val="16"/>
                  <w:szCs w:val="16"/>
                </w:rPr>
                <w:t>25.55</w:t>
              </w:r>
            </w:ins>
          </w:p>
        </w:tc>
        <w:tc>
          <w:tcPr>
            <w:tcW w:w="454" w:type="dxa"/>
            <w:vAlign w:val="center"/>
          </w:tcPr>
          <w:p w14:paraId="7F6E06F2" w14:textId="29BED0F1" w:rsidR="00494D04" w:rsidRPr="007E0F91" w:rsidRDefault="00494D04" w:rsidP="00494D04">
            <w:pPr>
              <w:jc w:val="center"/>
              <w:rPr>
                <w:ins w:id="24498" w:author="Στάθης Καπ" w:date="2023-03-09T06:37:00Z"/>
                <w:sz w:val="16"/>
                <w:szCs w:val="16"/>
              </w:rPr>
            </w:pPr>
            <w:ins w:id="24499" w:author="Στάθης Καπ" w:date="2023-03-09T07:14:00Z">
              <w:r>
                <w:rPr>
                  <w:rFonts w:ascii="Calibri" w:hAnsi="Calibri" w:cs="Calibri"/>
                  <w:color w:val="000000"/>
                  <w:sz w:val="16"/>
                  <w:szCs w:val="16"/>
                </w:rPr>
                <w:t>0.989</w:t>
              </w:r>
            </w:ins>
          </w:p>
        </w:tc>
        <w:tc>
          <w:tcPr>
            <w:tcW w:w="461" w:type="dxa"/>
            <w:tcBorders>
              <w:right w:val="single" w:sz="4" w:space="0" w:color="auto"/>
            </w:tcBorders>
            <w:vAlign w:val="center"/>
          </w:tcPr>
          <w:p w14:paraId="3B0D727E" w14:textId="18627EDA" w:rsidR="00494D04" w:rsidRPr="007E0F91" w:rsidRDefault="00494D04" w:rsidP="00494D04">
            <w:pPr>
              <w:jc w:val="center"/>
              <w:rPr>
                <w:ins w:id="24500" w:author="Στάθης Καπ" w:date="2023-03-09T06:37:00Z"/>
                <w:sz w:val="16"/>
                <w:szCs w:val="16"/>
              </w:rPr>
            </w:pPr>
            <w:ins w:id="24501" w:author="Στάθης Καπ" w:date="2023-03-09T07:14:00Z">
              <w:r>
                <w:rPr>
                  <w:rFonts w:ascii="Calibri" w:hAnsi="Calibri" w:cs="Calibri"/>
                  <w:color w:val="000000"/>
                  <w:sz w:val="16"/>
                  <w:szCs w:val="16"/>
                </w:rPr>
                <w:t>-69.64</w:t>
              </w:r>
            </w:ins>
          </w:p>
        </w:tc>
      </w:tr>
      <w:tr w:rsidR="00494D04" w14:paraId="09242A07" w14:textId="77777777" w:rsidTr="009861B1">
        <w:trPr>
          <w:trHeight w:val="170"/>
          <w:jc w:val="center"/>
          <w:ins w:id="2450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2655DE3" w14:textId="77777777" w:rsidR="00494D04" w:rsidRPr="007E0F91" w:rsidRDefault="00494D04" w:rsidP="00494D04">
            <w:pPr>
              <w:jc w:val="center"/>
              <w:rPr>
                <w:ins w:id="24503" w:author="Στάθης Καπ" w:date="2023-03-09T06:37:00Z"/>
                <w:sz w:val="16"/>
                <w:szCs w:val="16"/>
              </w:rPr>
            </w:pPr>
            <w:ins w:id="24504" w:author="Στάθης Καπ" w:date="2023-03-09T06:37:00Z">
              <w:r w:rsidRPr="009861B1">
                <w:rPr>
                  <w:rFonts w:ascii="Calibri" w:hAnsi="Calibri" w:cs="Calibri"/>
                  <w:color w:val="000000"/>
                  <w:sz w:val="16"/>
                  <w:szCs w:val="16"/>
                </w:rPr>
                <w:t>rc108</w:t>
              </w:r>
            </w:ins>
          </w:p>
        </w:tc>
        <w:tc>
          <w:tcPr>
            <w:tcW w:w="565" w:type="dxa"/>
            <w:tcBorders>
              <w:left w:val="single" w:sz="4" w:space="0" w:color="auto"/>
            </w:tcBorders>
            <w:vAlign w:val="center"/>
          </w:tcPr>
          <w:p w14:paraId="05CF7734" w14:textId="156686DB" w:rsidR="00494D04" w:rsidRPr="007E0F91" w:rsidRDefault="00494D04" w:rsidP="00494D04">
            <w:pPr>
              <w:jc w:val="center"/>
              <w:rPr>
                <w:ins w:id="24505" w:author="Στάθης Καπ" w:date="2023-03-09T06:37:00Z"/>
                <w:sz w:val="16"/>
                <w:szCs w:val="16"/>
              </w:rPr>
            </w:pPr>
            <w:ins w:id="24506" w:author="Στάθης Καπ" w:date="2023-03-09T07:14:00Z">
              <w:r>
                <w:rPr>
                  <w:rFonts w:ascii="Calibri" w:hAnsi="Calibri" w:cs="Calibri"/>
                  <w:color w:val="000000"/>
                  <w:sz w:val="16"/>
                  <w:szCs w:val="16"/>
                </w:rPr>
                <w:t>1025</w:t>
              </w:r>
            </w:ins>
          </w:p>
        </w:tc>
        <w:tc>
          <w:tcPr>
            <w:tcW w:w="679" w:type="dxa"/>
            <w:tcBorders>
              <w:right w:val="single" w:sz="4" w:space="0" w:color="auto"/>
            </w:tcBorders>
            <w:vAlign w:val="center"/>
          </w:tcPr>
          <w:p w14:paraId="031CC00B" w14:textId="381E2B46" w:rsidR="00494D04" w:rsidRPr="007E0F91" w:rsidRDefault="00494D04" w:rsidP="00494D04">
            <w:pPr>
              <w:jc w:val="center"/>
              <w:rPr>
                <w:ins w:id="24507" w:author="Στάθης Καπ" w:date="2023-03-09T06:37:00Z"/>
                <w:sz w:val="16"/>
                <w:szCs w:val="16"/>
              </w:rPr>
            </w:pPr>
            <w:ins w:id="24508" w:author="Στάθης Καπ" w:date="2023-03-09T07:14:00Z">
              <w:r>
                <w:rPr>
                  <w:rFonts w:ascii="Calibri" w:hAnsi="Calibri" w:cs="Calibri"/>
                  <w:color w:val="000000"/>
                  <w:sz w:val="16"/>
                  <w:szCs w:val="16"/>
                </w:rPr>
                <w:t>998</w:t>
              </w:r>
            </w:ins>
          </w:p>
        </w:tc>
        <w:tc>
          <w:tcPr>
            <w:tcW w:w="453" w:type="dxa"/>
            <w:tcBorders>
              <w:left w:val="single" w:sz="4" w:space="0" w:color="auto"/>
            </w:tcBorders>
            <w:vAlign w:val="center"/>
          </w:tcPr>
          <w:p w14:paraId="0100084F" w14:textId="5329EF67" w:rsidR="00494D04" w:rsidRPr="007E0F91" w:rsidRDefault="00494D04" w:rsidP="00494D04">
            <w:pPr>
              <w:jc w:val="center"/>
              <w:rPr>
                <w:ins w:id="24509" w:author="Στάθης Καπ" w:date="2023-03-09T06:37:00Z"/>
                <w:sz w:val="16"/>
                <w:szCs w:val="16"/>
              </w:rPr>
            </w:pPr>
            <w:ins w:id="24510" w:author="Στάθης Καπ" w:date="2023-03-09T07:14:00Z">
              <w:r>
                <w:rPr>
                  <w:rFonts w:ascii="Calibri" w:hAnsi="Calibri" w:cs="Calibri"/>
                  <w:color w:val="000000"/>
                  <w:sz w:val="16"/>
                  <w:szCs w:val="16"/>
                </w:rPr>
                <w:t>955</w:t>
              </w:r>
            </w:ins>
          </w:p>
        </w:tc>
        <w:tc>
          <w:tcPr>
            <w:tcW w:w="708" w:type="dxa"/>
            <w:vAlign w:val="center"/>
          </w:tcPr>
          <w:p w14:paraId="794B6A43" w14:textId="3AA6D53C" w:rsidR="00494D04" w:rsidRPr="007E0F91" w:rsidRDefault="00494D04" w:rsidP="00494D04">
            <w:pPr>
              <w:jc w:val="center"/>
              <w:rPr>
                <w:ins w:id="24511" w:author="Στάθης Καπ" w:date="2023-03-09T06:37:00Z"/>
                <w:sz w:val="16"/>
                <w:szCs w:val="16"/>
              </w:rPr>
            </w:pPr>
            <w:ins w:id="24512" w:author="Στάθης Καπ" w:date="2023-03-09T07:14:00Z">
              <w:r>
                <w:rPr>
                  <w:rFonts w:ascii="Calibri" w:hAnsi="Calibri" w:cs="Calibri"/>
                  <w:color w:val="000000"/>
                  <w:sz w:val="16"/>
                  <w:szCs w:val="16"/>
                </w:rPr>
                <w:t>6.83</w:t>
              </w:r>
            </w:ins>
          </w:p>
        </w:tc>
        <w:tc>
          <w:tcPr>
            <w:tcW w:w="652" w:type="dxa"/>
            <w:tcBorders>
              <w:right w:val="single" w:sz="4" w:space="0" w:color="auto"/>
            </w:tcBorders>
            <w:vAlign w:val="center"/>
          </w:tcPr>
          <w:p w14:paraId="5D3872AD" w14:textId="515F6C5B" w:rsidR="00494D04" w:rsidRPr="007E0F91" w:rsidRDefault="00494D04" w:rsidP="00494D04">
            <w:pPr>
              <w:jc w:val="center"/>
              <w:rPr>
                <w:ins w:id="24513" w:author="Στάθης Καπ" w:date="2023-03-09T06:37:00Z"/>
                <w:sz w:val="16"/>
                <w:szCs w:val="16"/>
              </w:rPr>
            </w:pPr>
            <w:ins w:id="24514" w:author="Στάθης Καπ" w:date="2023-03-09T07:14:00Z">
              <w:r>
                <w:rPr>
                  <w:rFonts w:ascii="Calibri" w:hAnsi="Calibri" w:cs="Calibri"/>
                  <w:color w:val="000000"/>
                  <w:sz w:val="16"/>
                  <w:szCs w:val="16"/>
                </w:rPr>
                <w:t>0.686</w:t>
              </w:r>
            </w:ins>
          </w:p>
        </w:tc>
        <w:tc>
          <w:tcPr>
            <w:tcW w:w="453" w:type="dxa"/>
            <w:tcBorders>
              <w:left w:val="single" w:sz="4" w:space="0" w:color="auto"/>
            </w:tcBorders>
            <w:vAlign w:val="center"/>
          </w:tcPr>
          <w:p w14:paraId="59943961" w14:textId="4BD5AD20" w:rsidR="00494D04" w:rsidRPr="007E0F91" w:rsidRDefault="00494D04" w:rsidP="00494D04">
            <w:pPr>
              <w:jc w:val="center"/>
              <w:rPr>
                <w:ins w:id="24515" w:author="Στάθης Καπ" w:date="2023-03-09T06:37:00Z"/>
                <w:sz w:val="16"/>
                <w:szCs w:val="16"/>
              </w:rPr>
            </w:pPr>
            <w:ins w:id="24516" w:author="Στάθης Καπ" w:date="2023-03-09T07:14:00Z">
              <w:r>
                <w:rPr>
                  <w:rFonts w:ascii="Calibri" w:hAnsi="Calibri" w:cs="Calibri"/>
                  <w:color w:val="000000"/>
                  <w:sz w:val="16"/>
                  <w:szCs w:val="16"/>
                </w:rPr>
                <w:t>854</w:t>
              </w:r>
            </w:ins>
          </w:p>
        </w:tc>
        <w:tc>
          <w:tcPr>
            <w:tcW w:w="454" w:type="dxa"/>
            <w:vAlign w:val="center"/>
          </w:tcPr>
          <w:p w14:paraId="266A129C" w14:textId="6CC5B56F" w:rsidR="00494D04" w:rsidRPr="007E0F91" w:rsidRDefault="00494D04" w:rsidP="00494D04">
            <w:pPr>
              <w:jc w:val="center"/>
              <w:rPr>
                <w:ins w:id="24517" w:author="Στάθης Καπ" w:date="2023-03-09T06:37:00Z"/>
                <w:sz w:val="16"/>
                <w:szCs w:val="16"/>
              </w:rPr>
            </w:pPr>
            <w:ins w:id="24518" w:author="Στάθης Καπ" w:date="2023-03-09T07:14:00Z">
              <w:r>
                <w:rPr>
                  <w:rFonts w:ascii="Calibri" w:hAnsi="Calibri" w:cs="Calibri"/>
                  <w:color w:val="000000"/>
                  <w:sz w:val="16"/>
                  <w:szCs w:val="16"/>
                </w:rPr>
                <w:t>10.58</w:t>
              </w:r>
            </w:ins>
          </w:p>
        </w:tc>
        <w:tc>
          <w:tcPr>
            <w:tcW w:w="454" w:type="dxa"/>
            <w:vAlign w:val="center"/>
          </w:tcPr>
          <w:p w14:paraId="4E58B261" w14:textId="443FFE9E" w:rsidR="00494D04" w:rsidRPr="007E0F91" w:rsidRDefault="00494D04" w:rsidP="00494D04">
            <w:pPr>
              <w:jc w:val="center"/>
              <w:rPr>
                <w:ins w:id="24519" w:author="Στάθης Καπ" w:date="2023-03-09T06:37:00Z"/>
                <w:sz w:val="16"/>
                <w:szCs w:val="16"/>
              </w:rPr>
            </w:pPr>
            <w:ins w:id="24520" w:author="Στάθης Καπ" w:date="2023-03-09T07:14:00Z">
              <w:r>
                <w:rPr>
                  <w:rFonts w:ascii="Calibri" w:hAnsi="Calibri" w:cs="Calibri"/>
                  <w:color w:val="000000"/>
                  <w:sz w:val="16"/>
                  <w:szCs w:val="16"/>
                </w:rPr>
                <w:t>0.408</w:t>
              </w:r>
            </w:ins>
          </w:p>
        </w:tc>
        <w:tc>
          <w:tcPr>
            <w:tcW w:w="457" w:type="dxa"/>
            <w:tcBorders>
              <w:right w:val="single" w:sz="4" w:space="0" w:color="auto"/>
            </w:tcBorders>
            <w:vAlign w:val="center"/>
          </w:tcPr>
          <w:p w14:paraId="3BC0068F" w14:textId="6617C871" w:rsidR="00494D04" w:rsidRPr="007E0F91" w:rsidRDefault="00494D04" w:rsidP="00494D04">
            <w:pPr>
              <w:jc w:val="center"/>
              <w:rPr>
                <w:ins w:id="24521" w:author="Στάθης Καπ" w:date="2023-03-09T06:37:00Z"/>
                <w:sz w:val="16"/>
                <w:szCs w:val="16"/>
              </w:rPr>
            </w:pPr>
            <w:ins w:id="24522" w:author="Στάθης Καπ" w:date="2023-03-09T07:14:00Z">
              <w:r>
                <w:rPr>
                  <w:rFonts w:ascii="Calibri" w:hAnsi="Calibri" w:cs="Calibri"/>
                  <w:color w:val="000000"/>
                  <w:sz w:val="16"/>
                  <w:szCs w:val="16"/>
                </w:rPr>
                <w:t>40.52</w:t>
              </w:r>
            </w:ins>
          </w:p>
        </w:tc>
        <w:tc>
          <w:tcPr>
            <w:tcW w:w="453" w:type="dxa"/>
            <w:tcBorders>
              <w:left w:val="single" w:sz="4" w:space="0" w:color="auto"/>
            </w:tcBorders>
            <w:vAlign w:val="center"/>
          </w:tcPr>
          <w:p w14:paraId="50C87530" w14:textId="50F341C4" w:rsidR="00494D04" w:rsidRPr="007E0F91" w:rsidRDefault="00494D04" w:rsidP="00494D04">
            <w:pPr>
              <w:jc w:val="center"/>
              <w:rPr>
                <w:ins w:id="24523" w:author="Στάθης Καπ" w:date="2023-03-09T06:37:00Z"/>
                <w:sz w:val="16"/>
                <w:szCs w:val="16"/>
              </w:rPr>
            </w:pPr>
            <w:ins w:id="24524" w:author="Στάθης Καπ" w:date="2023-03-09T07:14:00Z">
              <w:r>
                <w:rPr>
                  <w:rFonts w:ascii="Calibri" w:hAnsi="Calibri" w:cs="Calibri"/>
                  <w:color w:val="000000"/>
                  <w:sz w:val="16"/>
                  <w:szCs w:val="16"/>
                </w:rPr>
                <w:t>806</w:t>
              </w:r>
            </w:ins>
          </w:p>
        </w:tc>
        <w:tc>
          <w:tcPr>
            <w:tcW w:w="454" w:type="dxa"/>
            <w:vAlign w:val="center"/>
          </w:tcPr>
          <w:p w14:paraId="35449917" w14:textId="634090E2" w:rsidR="00494D04" w:rsidRPr="007E0F91" w:rsidRDefault="00494D04" w:rsidP="00494D04">
            <w:pPr>
              <w:jc w:val="center"/>
              <w:rPr>
                <w:ins w:id="24525" w:author="Στάθης Καπ" w:date="2023-03-09T06:37:00Z"/>
                <w:sz w:val="16"/>
                <w:szCs w:val="16"/>
              </w:rPr>
            </w:pPr>
            <w:ins w:id="24526" w:author="Στάθης Καπ" w:date="2023-03-09T07:14:00Z">
              <w:r>
                <w:rPr>
                  <w:rFonts w:ascii="Calibri" w:hAnsi="Calibri" w:cs="Calibri"/>
                  <w:color w:val="000000"/>
                  <w:sz w:val="16"/>
                  <w:szCs w:val="16"/>
                </w:rPr>
                <w:t>15.6</w:t>
              </w:r>
            </w:ins>
          </w:p>
        </w:tc>
        <w:tc>
          <w:tcPr>
            <w:tcW w:w="454" w:type="dxa"/>
            <w:vAlign w:val="center"/>
          </w:tcPr>
          <w:p w14:paraId="23B1DB5A" w14:textId="72689951" w:rsidR="00494D04" w:rsidRPr="007E0F91" w:rsidRDefault="00494D04" w:rsidP="00494D04">
            <w:pPr>
              <w:jc w:val="center"/>
              <w:rPr>
                <w:ins w:id="24527" w:author="Στάθης Καπ" w:date="2023-03-09T06:37:00Z"/>
                <w:sz w:val="16"/>
                <w:szCs w:val="16"/>
              </w:rPr>
            </w:pPr>
            <w:ins w:id="24528" w:author="Στάθης Καπ" w:date="2023-03-09T07:14:00Z">
              <w:r>
                <w:rPr>
                  <w:rFonts w:ascii="Calibri" w:hAnsi="Calibri" w:cs="Calibri"/>
                  <w:color w:val="000000"/>
                  <w:sz w:val="16"/>
                  <w:szCs w:val="16"/>
                </w:rPr>
                <w:t>0.37</w:t>
              </w:r>
            </w:ins>
          </w:p>
        </w:tc>
        <w:tc>
          <w:tcPr>
            <w:tcW w:w="454" w:type="dxa"/>
            <w:tcBorders>
              <w:right w:val="single" w:sz="4" w:space="0" w:color="auto"/>
            </w:tcBorders>
            <w:vAlign w:val="center"/>
          </w:tcPr>
          <w:p w14:paraId="7938D6EC" w14:textId="31CE9B55" w:rsidR="00494D04" w:rsidRPr="007E0F91" w:rsidRDefault="00494D04" w:rsidP="00494D04">
            <w:pPr>
              <w:jc w:val="center"/>
              <w:rPr>
                <w:ins w:id="24529" w:author="Στάθης Καπ" w:date="2023-03-09T06:37:00Z"/>
                <w:sz w:val="16"/>
                <w:szCs w:val="16"/>
              </w:rPr>
            </w:pPr>
            <w:ins w:id="24530" w:author="Στάθης Καπ" w:date="2023-03-09T07:14:00Z">
              <w:r>
                <w:rPr>
                  <w:rFonts w:ascii="Calibri" w:hAnsi="Calibri" w:cs="Calibri"/>
                  <w:color w:val="000000"/>
                  <w:sz w:val="16"/>
                  <w:szCs w:val="16"/>
                </w:rPr>
                <w:t>46.06</w:t>
              </w:r>
            </w:ins>
          </w:p>
        </w:tc>
        <w:tc>
          <w:tcPr>
            <w:tcW w:w="453" w:type="dxa"/>
            <w:tcBorders>
              <w:left w:val="single" w:sz="4" w:space="0" w:color="auto"/>
            </w:tcBorders>
            <w:vAlign w:val="center"/>
          </w:tcPr>
          <w:p w14:paraId="149A03AA" w14:textId="0705A50A" w:rsidR="00494D04" w:rsidRPr="007E0F91" w:rsidRDefault="00494D04" w:rsidP="00494D04">
            <w:pPr>
              <w:jc w:val="center"/>
              <w:rPr>
                <w:ins w:id="24531" w:author="Στάθης Καπ" w:date="2023-03-09T06:37:00Z"/>
                <w:sz w:val="16"/>
                <w:szCs w:val="16"/>
              </w:rPr>
            </w:pPr>
            <w:ins w:id="24532" w:author="Στάθης Καπ" w:date="2023-03-09T07:14:00Z">
              <w:r>
                <w:rPr>
                  <w:rFonts w:ascii="Calibri" w:hAnsi="Calibri" w:cs="Calibri"/>
                  <w:color w:val="000000"/>
                  <w:sz w:val="16"/>
                  <w:szCs w:val="16"/>
                </w:rPr>
                <w:t>731</w:t>
              </w:r>
            </w:ins>
          </w:p>
        </w:tc>
        <w:tc>
          <w:tcPr>
            <w:tcW w:w="454" w:type="dxa"/>
            <w:vAlign w:val="center"/>
          </w:tcPr>
          <w:p w14:paraId="738B41D5" w14:textId="5358DFDC" w:rsidR="00494D04" w:rsidRPr="007E0F91" w:rsidRDefault="00494D04" w:rsidP="00494D04">
            <w:pPr>
              <w:jc w:val="center"/>
              <w:rPr>
                <w:ins w:id="24533" w:author="Στάθης Καπ" w:date="2023-03-09T06:37:00Z"/>
                <w:sz w:val="16"/>
                <w:szCs w:val="16"/>
              </w:rPr>
            </w:pPr>
            <w:ins w:id="24534" w:author="Στάθης Καπ" w:date="2023-03-09T07:14:00Z">
              <w:r>
                <w:rPr>
                  <w:rFonts w:ascii="Calibri" w:hAnsi="Calibri" w:cs="Calibri"/>
                  <w:color w:val="000000"/>
                  <w:sz w:val="16"/>
                  <w:szCs w:val="16"/>
                </w:rPr>
                <w:t>23.46</w:t>
              </w:r>
            </w:ins>
          </w:p>
        </w:tc>
        <w:tc>
          <w:tcPr>
            <w:tcW w:w="454" w:type="dxa"/>
            <w:vAlign w:val="center"/>
          </w:tcPr>
          <w:p w14:paraId="4069879C" w14:textId="39F96394" w:rsidR="00494D04" w:rsidRPr="007E0F91" w:rsidRDefault="00494D04" w:rsidP="00494D04">
            <w:pPr>
              <w:jc w:val="center"/>
              <w:rPr>
                <w:ins w:id="24535" w:author="Στάθης Καπ" w:date="2023-03-09T06:37:00Z"/>
                <w:sz w:val="16"/>
                <w:szCs w:val="16"/>
              </w:rPr>
            </w:pPr>
            <w:ins w:id="24536" w:author="Στάθης Καπ" w:date="2023-03-09T07:14:00Z">
              <w:r>
                <w:rPr>
                  <w:rFonts w:ascii="Calibri" w:hAnsi="Calibri" w:cs="Calibri"/>
                  <w:color w:val="000000"/>
                  <w:sz w:val="16"/>
                  <w:szCs w:val="16"/>
                </w:rPr>
                <w:t>0.334</w:t>
              </w:r>
            </w:ins>
          </w:p>
        </w:tc>
        <w:tc>
          <w:tcPr>
            <w:tcW w:w="461" w:type="dxa"/>
            <w:tcBorders>
              <w:right w:val="single" w:sz="4" w:space="0" w:color="auto"/>
            </w:tcBorders>
            <w:vAlign w:val="center"/>
          </w:tcPr>
          <w:p w14:paraId="2B842FA2" w14:textId="2F6DE4AE" w:rsidR="00494D04" w:rsidRPr="007E0F91" w:rsidRDefault="00494D04" w:rsidP="00494D04">
            <w:pPr>
              <w:jc w:val="center"/>
              <w:rPr>
                <w:ins w:id="24537" w:author="Στάθης Καπ" w:date="2023-03-09T06:37:00Z"/>
                <w:sz w:val="16"/>
                <w:szCs w:val="16"/>
              </w:rPr>
            </w:pPr>
            <w:ins w:id="24538" w:author="Στάθης Καπ" w:date="2023-03-09T07:14:00Z">
              <w:r>
                <w:rPr>
                  <w:rFonts w:ascii="Calibri" w:hAnsi="Calibri" w:cs="Calibri"/>
                  <w:color w:val="000000"/>
                  <w:sz w:val="16"/>
                  <w:szCs w:val="16"/>
                </w:rPr>
                <w:t>51.31</w:t>
              </w:r>
            </w:ins>
          </w:p>
        </w:tc>
      </w:tr>
      <w:tr w:rsidR="00494D04" w14:paraId="40F4F187" w14:textId="77777777" w:rsidTr="009861B1">
        <w:trPr>
          <w:trHeight w:val="170"/>
          <w:jc w:val="center"/>
          <w:ins w:id="24539"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B6D0FA8" w14:textId="77777777" w:rsidR="00494D04" w:rsidRPr="007E0F91" w:rsidRDefault="00494D04" w:rsidP="00494D04">
            <w:pPr>
              <w:jc w:val="center"/>
              <w:rPr>
                <w:ins w:id="24540" w:author="Στάθης Καπ" w:date="2023-03-09T06:37:00Z"/>
                <w:sz w:val="16"/>
                <w:szCs w:val="16"/>
              </w:rPr>
            </w:pPr>
            <w:ins w:id="24541" w:author="Στάθης Καπ" w:date="2023-03-09T06:37:00Z">
              <w:r w:rsidRPr="009861B1">
                <w:rPr>
                  <w:rFonts w:ascii="Calibri" w:hAnsi="Calibri" w:cs="Calibri"/>
                  <w:color w:val="000000"/>
                  <w:sz w:val="16"/>
                  <w:szCs w:val="16"/>
                </w:rPr>
                <w:t>rc201</w:t>
              </w:r>
            </w:ins>
          </w:p>
        </w:tc>
        <w:tc>
          <w:tcPr>
            <w:tcW w:w="565" w:type="dxa"/>
            <w:tcBorders>
              <w:left w:val="single" w:sz="4" w:space="0" w:color="auto"/>
            </w:tcBorders>
            <w:vAlign w:val="center"/>
          </w:tcPr>
          <w:p w14:paraId="31FE73F4" w14:textId="39A3C568" w:rsidR="00494D04" w:rsidRPr="007E0F91" w:rsidRDefault="00494D04" w:rsidP="00494D04">
            <w:pPr>
              <w:jc w:val="center"/>
              <w:rPr>
                <w:ins w:id="24542" w:author="Στάθης Καπ" w:date="2023-03-09T06:37:00Z"/>
                <w:sz w:val="16"/>
                <w:szCs w:val="16"/>
              </w:rPr>
            </w:pPr>
            <w:ins w:id="24543"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09B31BE7" w14:textId="4E0E7291" w:rsidR="00494D04" w:rsidRPr="007E0F91" w:rsidRDefault="00494D04" w:rsidP="00494D04">
            <w:pPr>
              <w:jc w:val="center"/>
              <w:rPr>
                <w:ins w:id="24544" w:author="Στάθης Καπ" w:date="2023-03-09T06:37:00Z"/>
                <w:sz w:val="16"/>
                <w:szCs w:val="16"/>
              </w:rPr>
            </w:pPr>
            <w:ins w:id="24545"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3742329A" w14:textId="1CEA1FF1" w:rsidR="00494D04" w:rsidRPr="007E0F91" w:rsidRDefault="00494D04" w:rsidP="00494D04">
            <w:pPr>
              <w:jc w:val="center"/>
              <w:rPr>
                <w:ins w:id="24546" w:author="Στάθης Καπ" w:date="2023-03-09T06:37:00Z"/>
                <w:sz w:val="16"/>
                <w:szCs w:val="16"/>
              </w:rPr>
            </w:pPr>
            <w:ins w:id="24547" w:author="Στάθης Καπ" w:date="2023-03-09T07:14:00Z">
              <w:r>
                <w:rPr>
                  <w:rFonts w:ascii="Calibri" w:hAnsi="Calibri" w:cs="Calibri"/>
                  <w:color w:val="000000"/>
                  <w:sz w:val="16"/>
                  <w:szCs w:val="16"/>
                </w:rPr>
                <w:t>1724</w:t>
              </w:r>
            </w:ins>
          </w:p>
        </w:tc>
        <w:tc>
          <w:tcPr>
            <w:tcW w:w="708" w:type="dxa"/>
            <w:vAlign w:val="center"/>
          </w:tcPr>
          <w:p w14:paraId="019C14F1" w14:textId="6C5F15DB" w:rsidR="00494D04" w:rsidRPr="007E0F91" w:rsidRDefault="00494D04" w:rsidP="00494D04">
            <w:pPr>
              <w:jc w:val="center"/>
              <w:rPr>
                <w:ins w:id="24548" w:author="Στάθης Καπ" w:date="2023-03-09T06:37:00Z"/>
                <w:sz w:val="16"/>
                <w:szCs w:val="16"/>
              </w:rPr>
            </w:pPr>
            <w:ins w:id="24549"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5BDC109B" w14:textId="370F8D49" w:rsidR="00494D04" w:rsidRPr="007E0F91" w:rsidRDefault="00494D04" w:rsidP="00494D04">
            <w:pPr>
              <w:jc w:val="center"/>
              <w:rPr>
                <w:ins w:id="24550" w:author="Στάθης Καπ" w:date="2023-03-09T06:37:00Z"/>
                <w:sz w:val="16"/>
                <w:szCs w:val="16"/>
              </w:rPr>
            </w:pPr>
            <w:ins w:id="24551" w:author="Στάθης Καπ" w:date="2023-03-09T07:14:00Z">
              <w:r>
                <w:rPr>
                  <w:rFonts w:ascii="Calibri" w:hAnsi="Calibri" w:cs="Calibri"/>
                  <w:color w:val="000000"/>
                  <w:sz w:val="16"/>
                  <w:szCs w:val="16"/>
                </w:rPr>
                <w:t>0.576</w:t>
              </w:r>
            </w:ins>
          </w:p>
        </w:tc>
        <w:tc>
          <w:tcPr>
            <w:tcW w:w="453" w:type="dxa"/>
            <w:tcBorders>
              <w:left w:val="single" w:sz="4" w:space="0" w:color="auto"/>
            </w:tcBorders>
            <w:vAlign w:val="center"/>
          </w:tcPr>
          <w:p w14:paraId="2475E6D9" w14:textId="64E14864" w:rsidR="00494D04" w:rsidRPr="007E0F91" w:rsidRDefault="00494D04" w:rsidP="00494D04">
            <w:pPr>
              <w:jc w:val="center"/>
              <w:rPr>
                <w:ins w:id="24552" w:author="Στάθης Καπ" w:date="2023-03-09T06:37:00Z"/>
                <w:sz w:val="16"/>
                <w:szCs w:val="16"/>
              </w:rPr>
            </w:pPr>
            <w:ins w:id="24553" w:author="Στάθης Καπ" w:date="2023-03-09T07:14:00Z">
              <w:r>
                <w:rPr>
                  <w:rFonts w:ascii="Calibri" w:hAnsi="Calibri" w:cs="Calibri"/>
                  <w:color w:val="000000"/>
                  <w:sz w:val="16"/>
                  <w:szCs w:val="16"/>
                </w:rPr>
                <w:t>1709</w:t>
              </w:r>
            </w:ins>
          </w:p>
        </w:tc>
        <w:tc>
          <w:tcPr>
            <w:tcW w:w="454" w:type="dxa"/>
            <w:vAlign w:val="center"/>
          </w:tcPr>
          <w:p w14:paraId="5A25DE49" w14:textId="5A58AB9A" w:rsidR="00494D04" w:rsidRPr="007E0F91" w:rsidRDefault="00494D04" w:rsidP="00494D04">
            <w:pPr>
              <w:jc w:val="center"/>
              <w:rPr>
                <w:ins w:id="24554" w:author="Στάθης Καπ" w:date="2023-03-09T06:37:00Z"/>
                <w:sz w:val="16"/>
                <w:szCs w:val="16"/>
              </w:rPr>
            </w:pPr>
            <w:ins w:id="24555" w:author="Στάθης Καπ" w:date="2023-03-09T07:14:00Z">
              <w:r>
                <w:rPr>
                  <w:rFonts w:ascii="Calibri" w:hAnsi="Calibri" w:cs="Calibri"/>
                  <w:color w:val="000000"/>
                  <w:sz w:val="16"/>
                  <w:szCs w:val="16"/>
                </w:rPr>
                <w:t>0.87</w:t>
              </w:r>
            </w:ins>
          </w:p>
        </w:tc>
        <w:tc>
          <w:tcPr>
            <w:tcW w:w="454" w:type="dxa"/>
            <w:vAlign w:val="center"/>
          </w:tcPr>
          <w:p w14:paraId="79CD6CFC" w14:textId="4B903B29" w:rsidR="00494D04" w:rsidRPr="007E0F91" w:rsidRDefault="00494D04" w:rsidP="00494D04">
            <w:pPr>
              <w:jc w:val="center"/>
              <w:rPr>
                <w:ins w:id="24556" w:author="Στάθης Καπ" w:date="2023-03-09T06:37:00Z"/>
                <w:sz w:val="16"/>
                <w:szCs w:val="16"/>
              </w:rPr>
            </w:pPr>
            <w:ins w:id="24557" w:author="Στάθης Καπ" w:date="2023-03-09T07:14:00Z">
              <w:r>
                <w:rPr>
                  <w:rFonts w:ascii="Calibri" w:hAnsi="Calibri" w:cs="Calibri"/>
                  <w:color w:val="000000"/>
                  <w:sz w:val="16"/>
                  <w:szCs w:val="16"/>
                </w:rPr>
                <w:t>0.218</w:t>
              </w:r>
            </w:ins>
          </w:p>
        </w:tc>
        <w:tc>
          <w:tcPr>
            <w:tcW w:w="457" w:type="dxa"/>
            <w:tcBorders>
              <w:right w:val="single" w:sz="4" w:space="0" w:color="auto"/>
            </w:tcBorders>
            <w:vAlign w:val="center"/>
          </w:tcPr>
          <w:p w14:paraId="58DAF0EA" w14:textId="773A67D0" w:rsidR="00494D04" w:rsidRPr="007E0F91" w:rsidRDefault="00494D04" w:rsidP="00494D04">
            <w:pPr>
              <w:jc w:val="center"/>
              <w:rPr>
                <w:ins w:id="24558" w:author="Στάθης Καπ" w:date="2023-03-09T06:37:00Z"/>
                <w:sz w:val="16"/>
                <w:szCs w:val="16"/>
              </w:rPr>
            </w:pPr>
            <w:ins w:id="24559" w:author="Στάθης Καπ" w:date="2023-03-09T07:14:00Z">
              <w:r>
                <w:rPr>
                  <w:rFonts w:ascii="Calibri" w:hAnsi="Calibri" w:cs="Calibri"/>
                  <w:color w:val="000000"/>
                  <w:sz w:val="16"/>
                  <w:szCs w:val="16"/>
                </w:rPr>
                <w:t>62.15</w:t>
              </w:r>
            </w:ins>
          </w:p>
        </w:tc>
        <w:tc>
          <w:tcPr>
            <w:tcW w:w="453" w:type="dxa"/>
            <w:tcBorders>
              <w:left w:val="single" w:sz="4" w:space="0" w:color="auto"/>
            </w:tcBorders>
            <w:vAlign w:val="center"/>
          </w:tcPr>
          <w:p w14:paraId="6259141A" w14:textId="1941D433" w:rsidR="00494D04" w:rsidRPr="007E0F91" w:rsidRDefault="00494D04" w:rsidP="00494D04">
            <w:pPr>
              <w:jc w:val="center"/>
              <w:rPr>
                <w:ins w:id="24560" w:author="Στάθης Καπ" w:date="2023-03-09T06:37:00Z"/>
                <w:sz w:val="16"/>
                <w:szCs w:val="16"/>
              </w:rPr>
            </w:pPr>
            <w:ins w:id="24561" w:author="Στάθης Καπ" w:date="2023-03-09T07:14:00Z">
              <w:r>
                <w:rPr>
                  <w:rFonts w:ascii="Calibri" w:hAnsi="Calibri" w:cs="Calibri"/>
                  <w:color w:val="000000"/>
                  <w:sz w:val="16"/>
                  <w:szCs w:val="16"/>
                </w:rPr>
                <w:t>1706</w:t>
              </w:r>
            </w:ins>
          </w:p>
        </w:tc>
        <w:tc>
          <w:tcPr>
            <w:tcW w:w="454" w:type="dxa"/>
            <w:vAlign w:val="center"/>
          </w:tcPr>
          <w:p w14:paraId="0E651426" w14:textId="11527CED" w:rsidR="00494D04" w:rsidRPr="007E0F91" w:rsidRDefault="00494D04" w:rsidP="00494D04">
            <w:pPr>
              <w:jc w:val="center"/>
              <w:rPr>
                <w:ins w:id="24562" w:author="Στάθης Καπ" w:date="2023-03-09T06:37:00Z"/>
                <w:sz w:val="16"/>
                <w:szCs w:val="16"/>
              </w:rPr>
            </w:pPr>
            <w:ins w:id="24563" w:author="Στάθης Καπ" w:date="2023-03-09T07:14:00Z">
              <w:r>
                <w:rPr>
                  <w:rFonts w:ascii="Calibri" w:hAnsi="Calibri" w:cs="Calibri"/>
                  <w:color w:val="000000"/>
                  <w:sz w:val="16"/>
                  <w:szCs w:val="16"/>
                </w:rPr>
                <w:t>1.04</w:t>
              </w:r>
            </w:ins>
          </w:p>
        </w:tc>
        <w:tc>
          <w:tcPr>
            <w:tcW w:w="454" w:type="dxa"/>
            <w:vAlign w:val="center"/>
          </w:tcPr>
          <w:p w14:paraId="56C29C18" w14:textId="27960AC6" w:rsidR="00494D04" w:rsidRPr="007E0F91" w:rsidRDefault="00494D04" w:rsidP="00494D04">
            <w:pPr>
              <w:jc w:val="center"/>
              <w:rPr>
                <w:ins w:id="24564" w:author="Στάθης Καπ" w:date="2023-03-09T06:37:00Z"/>
                <w:sz w:val="16"/>
                <w:szCs w:val="16"/>
              </w:rPr>
            </w:pPr>
            <w:ins w:id="24565" w:author="Στάθης Καπ" w:date="2023-03-09T07:14:00Z">
              <w:r>
                <w:rPr>
                  <w:rFonts w:ascii="Calibri" w:hAnsi="Calibri" w:cs="Calibri"/>
                  <w:color w:val="000000"/>
                  <w:sz w:val="16"/>
                  <w:szCs w:val="16"/>
                </w:rPr>
                <w:t>0.275</w:t>
              </w:r>
            </w:ins>
          </w:p>
        </w:tc>
        <w:tc>
          <w:tcPr>
            <w:tcW w:w="454" w:type="dxa"/>
            <w:tcBorders>
              <w:right w:val="single" w:sz="4" w:space="0" w:color="auto"/>
            </w:tcBorders>
            <w:vAlign w:val="center"/>
          </w:tcPr>
          <w:p w14:paraId="02EB1798" w14:textId="422817CF" w:rsidR="00494D04" w:rsidRPr="007E0F91" w:rsidRDefault="00494D04" w:rsidP="00494D04">
            <w:pPr>
              <w:jc w:val="center"/>
              <w:rPr>
                <w:ins w:id="24566" w:author="Στάθης Καπ" w:date="2023-03-09T06:37:00Z"/>
                <w:sz w:val="16"/>
                <w:szCs w:val="16"/>
              </w:rPr>
            </w:pPr>
            <w:ins w:id="24567" w:author="Στάθης Καπ" w:date="2023-03-09T07:14:00Z">
              <w:r>
                <w:rPr>
                  <w:rFonts w:ascii="Calibri" w:hAnsi="Calibri" w:cs="Calibri"/>
                  <w:color w:val="000000"/>
                  <w:sz w:val="16"/>
                  <w:szCs w:val="16"/>
                </w:rPr>
                <w:t>52.26</w:t>
              </w:r>
            </w:ins>
          </w:p>
        </w:tc>
        <w:tc>
          <w:tcPr>
            <w:tcW w:w="453" w:type="dxa"/>
            <w:tcBorders>
              <w:left w:val="single" w:sz="4" w:space="0" w:color="auto"/>
            </w:tcBorders>
            <w:vAlign w:val="center"/>
          </w:tcPr>
          <w:p w14:paraId="0FF4D1A7" w14:textId="311D1CD7" w:rsidR="00494D04" w:rsidRPr="007E0F91" w:rsidRDefault="00494D04" w:rsidP="00494D04">
            <w:pPr>
              <w:jc w:val="center"/>
              <w:rPr>
                <w:ins w:id="24568" w:author="Στάθης Καπ" w:date="2023-03-09T06:37:00Z"/>
                <w:sz w:val="16"/>
                <w:szCs w:val="16"/>
              </w:rPr>
            </w:pPr>
            <w:ins w:id="24569" w:author="Στάθης Καπ" w:date="2023-03-09T07:14:00Z">
              <w:r>
                <w:rPr>
                  <w:rFonts w:ascii="Calibri" w:hAnsi="Calibri" w:cs="Calibri"/>
                  <w:color w:val="000000"/>
                  <w:sz w:val="16"/>
                  <w:szCs w:val="16"/>
                </w:rPr>
                <w:t>1675</w:t>
              </w:r>
            </w:ins>
          </w:p>
        </w:tc>
        <w:tc>
          <w:tcPr>
            <w:tcW w:w="454" w:type="dxa"/>
            <w:vAlign w:val="center"/>
          </w:tcPr>
          <w:p w14:paraId="3E1BA653" w14:textId="1A69D7F0" w:rsidR="00494D04" w:rsidRPr="007E0F91" w:rsidRDefault="00494D04" w:rsidP="00494D04">
            <w:pPr>
              <w:jc w:val="center"/>
              <w:rPr>
                <w:ins w:id="24570" w:author="Στάθης Καπ" w:date="2023-03-09T06:37:00Z"/>
                <w:sz w:val="16"/>
                <w:szCs w:val="16"/>
              </w:rPr>
            </w:pPr>
            <w:ins w:id="24571" w:author="Στάθης Καπ" w:date="2023-03-09T07:14:00Z">
              <w:r>
                <w:rPr>
                  <w:rFonts w:ascii="Calibri" w:hAnsi="Calibri" w:cs="Calibri"/>
                  <w:color w:val="000000"/>
                  <w:sz w:val="16"/>
                  <w:szCs w:val="16"/>
                </w:rPr>
                <w:t>2.84</w:t>
              </w:r>
            </w:ins>
          </w:p>
        </w:tc>
        <w:tc>
          <w:tcPr>
            <w:tcW w:w="454" w:type="dxa"/>
            <w:vAlign w:val="center"/>
          </w:tcPr>
          <w:p w14:paraId="45C8808A" w14:textId="7F241995" w:rsidR="00494D04" w:rsidRPr="007E0F91" w:rsidRDefault="00494D04" w:rsidP="00494D04">
            <w:pPr>
              <w:jc w:val="center"/>
              <w:rPr>
                <w:ins w:id="24572" w:author="Στάθης Καπ" w:date="2023-03-09T06:37:00Z"/>
                <w:sz w:val="16"/>
                <w:szCs w:val="16"/>
              </w:rPr>
            </w:pPr>
            <w:ins w:id="24573" w:author="Στάθης Καπ" w:date="2023-03-09T07:14:00Z">
              <w:r>
                <w:rPr>
                  <w:rFonts w:ascii="Calibri" w:hAnsi="Calibri" w:cs="Calibri"/>
                  <w:color w:val="000000"/>
                  <w:sz w:val="16"/>
                  <w:szCs w:val="16"/>
                </w:rPr>
                <w:t>0.21</w:t>
              </w:r>
            </w:ins>
          </w:p>
        </w:tc>
        <w:tc>
          <w:tcPr>
            <w:tcW w:w="461" w:type="dxa"/>
            <w:tcBorders>
              <w:right w:val="single" w:sz="4" w:space="0" w:color="auto"/>
            </w:tcBorders>
            <w:vAlign w:val="center"/>
          </w:tcPr>
          <w:p w14:paraId="37F8056D" w14:textId="26F65AF2" w:rsidR="00494D04" w:rsidRPr="007E0F91" w:rsidRDefault="00494D04" w:rsidP="00494D04">
            <w:pPr>
              <w:jc w:val="center"/>
              <w:rPr>
                <w:ins w:id="24574" w:author="Στάθης Καπ" w:date="2023-03-09T06:37:00Z"/>
                <w:sz w:val="16"/>
                <w:szCs w:val="16"/>
              </w:rPr>
            </w:pPr>
            <w:ins w:id="24575" w:author="Στάθης Καπ" w:date="2023-03-09T07:14:00Z">
              <w:r>
                <w:rPr>
                  <w:rFonts w:ascii="Calibri" w:hAnsi="Calibri" w:cs="Calibri"/>
                  <w:color w:val="000000"/>
                  <w:sz w:val="16"/>
                  <w:szCs w:val="16"/>
                </w:rPr>
                <w:t>63.54</w:t>
              </w:r>
            </w:ins>
          </w:p>
        </w:tc>
      </w:tr>
      <w:tr w:rsidR="00494D04" w14:paraId="75D1C527" w14:textId="77777777" w:rsidTr="009861B1">
        <w:trPr>
          <w:trHeight w:val="170"/>
          <w:jc w:val="center"/>
          <w:ins w:id="2457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FE29419" w14:textId="77777777" w:rsidR="00494D04" w:rsidRPr="007E0F91" w:rsidRDefault="00494D04" w:rsidP="00494D04">
            <w:pPr>
              <w:jc w:val="center"/>
              <w:rPr>
                <w:ins w:id="24577" w:author="Στάθης Καπ" w:date="2023-03-09T06:37:00Z"/>
                <w:sz w:val="16"/>
                <w:szCs w:val="16"/>
              </w:rPr>
            </w:pPr>
            <w:ins w:id="24578" w:author="Στάθης Καπ" w:date="2023-03-09T06:37:00Z">
              <w:r w:rsidRPr="009861B1">
                <w:rPr>
                  <w:rFonts w:ascii="Calibri" w:hAnsi="Calibri" w:cs="Calibri"/>
                  <w:color w:val="000000"/>
                  <w:sz w:val="16"/>
                  <w:szCs w:val="16"/>
                </w:rPr>
                <w:t>rc202</w:t>
              </w:r>
            </w:ins>
          </w:p>
        </w:tc>
        <w:tc>
          <w:tcPr>
            <w:tcW w:w="565" w:type="dxa"/>
            <w:tcBorders>
              <w:left w:val="single" w:sz="4" w:space="0" w:color="auto"/>
            </w:tcBorders>
            <w:vAlign w:val="center"/>
          </w:tcPr>
          <w:p w14:paraId="02584493" w14:textId="63AF7679" w:rsidR="00494D04" w:rsidRPr="007E0F91" w:rsidRDefault="00494D04" w:rsidP="00494D04">
            <w:pPr>
              <w:jc w:val="center"/>
              <w:rPr>
                <w:ins w:id="24579" w:author="Στάθης Καπ" w:date="2023-03-09T06:37:00Z"/>
                <w:sz w:val="16"/>
                <w:szCs w:val="16"/>
              </w:rPr>
            </w:pPr>
            <w:ins w:id="24580"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0F4B6571" w14:textId="6BAC4972" w:rsidR="00494D04" w:rsidRPr="007E0F91" w:rsidRDefault="00494D04" w:rsidP="00494D04">
            <w:pPr>
              <w:jc w:val="center"/>
              <w:rPr>
                <w:ins w:id="24581" w:author="Στάθης Καπ" w:date="2023-03-09T06:37:00Z"/>
                <w:sz w:val="16"/>
                <w:szCs w:val="16"/>
              </w:rPr>
            </w:pPr>
            <w:ins w:id="24582"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5A7F4FB5" w14:textId="1D7786E0" w:rsidR="00494D04" w:rsidRPr="007E0F91" w:rsidRDefault="00494D04" w:rsidP="00494D04">
            <w:pPr>
              <w:jc w:val="center"/>
              <w:rPr>
                <w:ins w:id="24583" w:author="Στάθης Καπ" w:date="2023-03-09T06:37:00Z"/>
                <w:sz w:val="16"/>
                <w:szCs w:val="16"/>
              </w:rPr>
            </w:pPr>
            <w:ins w:id="24584" w:author="Στάθης Καπ" w:date="2023-03-09T07:14:00Z">
              <w:r>
                <w:rPr>
                  <w:rFonts w:ascii="Calibri" w:hAnsi="Calibri" w:cs="Calibri"/>
                  <w:color w:val="000000"/>
                  <w:sz w:val="16"/>
                  <w:szCs w:val="16"/>
                </w:rPr>
                <w:t>1724</w:t>
              </w:r>
            </w:ins>
          </w:p>
        </w:tc>
        <w:tc>
          <w:tcPr>
            <w:tcW w:w="708" w:type="dxa"/>
            <w:vAlign w:val="center"/>
          </w:tcPr>
          <w:p w14:paraId="6121B150" w14:textId="35197883" w:rsidR="00494D04" w:rsidRPr="007E0F91" w:rsidRDefault="00494D04" w:rsidP="00494D04">
            <w:pPr>
              <w:jc w:val="center"/>
              <w:rPr>
                <w:ins w:id="24585" w:author="Στάθης Καπ" w:date="2023-03-09T06:37:00Z"/>
                <w:sz w:val="16"/>
                <w:szCs w:val="16"/>
              </w:rPr>
            </w:pPr>
            <w:ins w:id="24586"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649C2CBE" w14:textId="4F22105D" w:rsidR="00494D04" w:rsidRPr="007E0F91" w:rsidRDefault="00494D04" w:rsidP="00494D04">
            <w:pPr>
              <w:jc w:val="center"/>
              <w:rPr>
                <w:ins w:id="24587" w:author="Στάθης Καπ" w:date="2023-03-09T06:37:00Z"/>
                <w:sz w:val="16"/>
                <w:szCs w:val="16"/>
              </w:rPr>
            </w:pPr>
            <w:ins w:id="24588" w:author="Στάθης Καπ" w:date="2023-03-09T07:14:00Z">
              <w:r>
                <w:rPr>
                  <w:rFonts w:ascii="Calibri" w:hAnsi="Calibri" w:cs="Calibri"/>
                  <w:color w:val="000000"/>
                  <w:sz w:val="16"/>
                  <w:szCs w:val="16"/>
                </w:rPr>
                <w:t>0.248</w:t>
              </w:r>
            </w:ins>
          </w:p>
        </w:tc>
        <w:tc>
          <w:tcPr>
            <w:tcW w:w="453" w:type="dxa"/>
            <w:tcBorders>
              <w:left w:val="single" w:sz="4" w:space="0" w:color="auto"/>
            </w:tcBorders>
            <w:vAlign w:val="center"/>
          </w:tcPr>
          <w:p w14:paraId="566D5754" w14:textId="27D0E371" w:rsidR="00494D04" w:rsidRPr="007E0F91" w:rsidRDefault="00494D04" w:rsidP="00494D04">
            <w:pPr>
              <w:jc w:val="center"/>
              <w:rPr>
                <w:ins w:id="24589" w:author="Στάθης Καπ" w:date="2023-03-09T06:37:00Z"/>
                <w:sz w:val="16"/>
                <w:szCs w:val="16"/>
              </w:rPr>
            </w:pPr>
            <w:ins w:id="24590" w:author="Στάθης Καπ" w:date="2023-03-09T07:14:00Z">
              <w:r>
                <w:rPr>
                  <w:rFonts w:ascii="Calibri" w:hAnsi="Calibri" w:cs="Calibri"/>
                  <w:color w:val="000000"/>
                  <w:sz w:val="16"/>
                  <w:szCs w:val="16"/>
                </w:rPr>
                <w:t>1724</w:t>
              </w:r>
            </w:ins>
          </w:p>
        </w:tc>
        <w:tc>
          <w:tcPr>
            <w:tcW w:w="454" w:type="dxa"/>
            <w:vAlign w:val="center"/>
          </w:tcPr>
          <w:p w14:paraId="3BBC1758" w14:textId="360259C1" w:rsidR="00494D04" w:rsidRPr="007E0F91" w:rsidRDefault="00494D04" w:rsidP="00494D04">
            <w:pPr>
              <w:jc w:val="center"/>
              <w:rPr>
                <w:ins w:id="24591" w:author="Στάθης Καπ" w:date="2023-03-09T06:37:00Z"/>
                <w:sz w:val="16"/>
                <w:szCs w:val="16"/>
              </w:rPr>
            </w:pPr>
            <w:ins w:id="24592" w:author="Στάθης Καπ" w:date="2023-03-09T07:14:00Z">
              <w:r>
                <w:rPr>
                  <w:rFonts w:ascii="Calibri" w:hAnsi="Calibri" w:cs="Calibri"/>
                  <w:color w:val="000000"/>
                  <w:sz w:val="16"/>
                  <w:szCs w:val="16"/>
                </w:rPr>
                <w:t>0</w:t>
              </w:r>
            </w:ins>
          </w:p>
        </w:tc>
        <w:tc>
          <w:tcPr>
            <w:tcW w:w="454" w:type="dxa"/>
            <w:vAlign w:val="center"/>
          </w:tcPr>
          <w:p w14:paraId="39D85F0A" w14:textId="35FB01E5" w:rsidR="00494D04" w:rsidRPr="007E0F91" w:rsidRDefault="00494D04" w:rsidP="00494D04">
            <w:pPr>
              <w:jc w:val="center"/>
              <w:rPr>
                <w:ins w:id="24593" w:author="Στάθης Καπ" w:date="2023-03-09T06:37:00Z"/>
                <w:sz w:val="16"/>
                <w:szCs w:val="16"/>
              </w:rPr>
            </w:pPr>
            <w:ins w:id="24594" w:author="Στάθης Καπ" w:date="2023-03-09T07:14:00Z">
              <w:r>
                <w:rPr>
                  <w:rFonts w:ascii="Calibri" w:hAnsi="Calibri" w:cs="Calibri"/>
                  <w:color w:val="000000"/>
                  <w:sz w:val="16"/>
                  <w:szCs w:val="16"/>
                </w:rPr>
                <w:t>0.215</w:t>
              </w:r>
            </w:ins>
          </w:p>
        </w:tc>
        <w:tc>
          <w:tcPr>
            <w:tcW w:w="457" w:type="dxa"/>
            <w:tcBorders>
              <w:right w:val="single" w:sz="4" w:space="0" w:color="auto"/>
            </w:tcBorders>
            <w:vAlign w:val="center"/>
          </w:tcPr>
          <w:p w14:paraId="3CC2D4D4" w14:textId="79846BEE" w:rsidR="00494D04" w:rsidRPr="007E0F91" w:rsidRDefault="00494D04" w:rsidP="00494D04">
            <w:pPr>
              <w:jc w:val="center"/>
              <w:rPr>
                <w:ins w:id="24595" w:author="Στάθης Καπ" w:date="2023-03-09T06:37:00Z"/>
                <w:sz w:val="16"/>
                <w:szCs w:val="16"/>
              </w:rPr>
            </w:pPr>
            <w:ins w:id="24596" w:author="Στάθης Καπ" w:date="2023-03-09T07:14:00Z">
              <w:r>
                <w:rPr>
                  <w:rFonts w:ascii="Calibri" w:hAnsi="Calibri" w:cs="Calibri"/>
                  <w:color w:val="000000"/>
                  <w:sz w:val="16"/>
                  <w:szCs w:val="16"/>
                </w:rPr>
                <w:t>13.31</w:t>
              </w:r>
            </w:ins>
          </w:p>
        </w:tc>
        <w:tc>
          <w:tcPr>
            <w:tcW w:w="453" w:type="dxa"/>
            <w:tcBorders>
              <w:left w:val="single" w:sz="4" w:space="0" w:color="auto"/>
            </w:tcBorders>
            <w:vAlign w:val="center"/>
          </w:tcPr>
          <w:p w14:paraId="196BACD3" w14:textId="3424263B" w:rsidR="00494D04" w:rsidRPr="007E0F91" w:rsidRDefault="00494D04" w:rsidP="00494D04">
            <w:pPr>
              <w:jc w:val="center"/>
              <w:rPr>
                <w:ins w:id="24597" w:author="Στάθης Καπ" w:date="2023-03-09T06:37:00Z"/>
                <w:sz w:val="16"/>
                <w:szCs w:val="16"/>
              </w:rPr>
            </w:pPr>
            <w:ins w:id="24598" w:author="Στάθης Καπ" w:date="2023-03-09T07:14:00Z">
              <w:r>
                <w:rPr>
                  <w:rFonts w:ascii="Calibri" w:hAnsi="Calibri" w:cs="Calibri"/>
                  <w:color w:val="000000"/>
                  <w:sz w:val="16"/>
                  <w:szCs w:val="16"/>
                </w:rPr>
                <w:t>1724</w:t>
              </w:r>
            </w:ins>
          </w:p>
        </w:tc>
        <w:tc>
          <w:tcPr>
            <w:tcW w:w="454" w:type="dxa"/>
            <w:vAlign w:val="center"/>
          </w:tcPr>
          <w:p w14:paraId="52D1CC07" w14:textId="25ED83C0" w:rsidR="00494D04" w:rsidRPr="007E0F91" w:rsidRDefault="00494D04" w:rsidP="00494D04">
            <w:pPr>
              <w:jc w:val="center"/>
              <w:rPr>
                <w:ins w:id="24599" w:author="Στάθης Καπ" w:date="2023-03-09T06:37:00Z"/>
                <w:sz w:val="16"/>
                <w:szCs w:val="16"/>
              </w:rPr>
            </w:pPr>
            <w:ins w:id="24600" w:author="Στάθης Καπ" w:date="2023-03-09T07:14:00Z">
              <w:r>
                <w:rPr>
                  <w:rFonts w:ascii="Calibri" w:hAnsi="Calibri" w:cs="Calibri"/>
                  <w:color w:val="000000"/>
                  <w:sz w:val="16"/>
                  <w:szCs w:val="16"/>
                </w:rPr>
                <w:t>0</w:t>
              </w:r>
            </w:ins>
          </w:p>
        </w:tc>
        <w:tc>
          <w:tcPr>
            <w:tcW w:w="454" w:type="dxa"/>
            <w:vAlign w:val="center"/>
          </w:tcPr>
          <w:p w14:paraId="558D1D48" w14:textId="7FAE2E79" w:rsidR="00494D04" w:rsidRPr="007E0F91" w:rsidRDefault="00494D04" w:rsidP="00494D04">
            <w:pPr>
              <w:jc w:val="center"/>
              <w:rPr>
                <w:ins w:id="24601" w:author="Στάθης Καπ" w:date="2023-03-09T06:37:00Z"/>
                <w:sz w:val="16"/>
                <w:szCs w:val="16"/>
              </w:rPr>
            </w:pPr>
            <w:ins w:id="24602" w:author="Στάθης Καπ" w:date="2023-03-09T07:14:00Z">
              <w:r>
                <w:rPr>
                  <w:rFonts w:ascii="Calibri" w:hAnsi="Calibri" w:cs="Calibri"/>
                  <w:color w:val="000000"/>
                  <w:sz w:val="16"/>
                  <w:szCs w:val="16"/>
                </w:rPr>
                <w:t>0.208</w:t>
              </w:r>
            </w:ins>
          </w:p>
        </w:tc>
        <w:tc>
          <w:tcPr>
            <w:tcW w:w="454" w:type="dxa"/>
            <w:tcBorders>
              <w:right w:val="single" w:sz="4" w:space="0" w:color="auto"/>
            </w:tcBorders>
            <w:vAlign w:val="center"/>
          </w:tcPr>
          <w:p w14:paraId="21A92CD9" w14:textId="5839C2CE" w:rsidR="00494D04" w:rsidRPr="007E0F91" w:rsidRDefault="00494D04" w:rsidP="00494D04">
            <w:pPr>
              <w:jc w:val="center"/>
              <w:rPr>
                <w:ins w:id="24603" w:author="Στάθης Καπ" w:date="2023-03-09T06:37:00Z"/>
                <w:sz w:val="16"/>
                <w:szCs w:val="16"/>
              </w:rPr>
            </w:pPr>
            <w:ins w:id="24604" w:author="Στάθης Καπ" w:date="2023-03-09T07:14:00Z">
              <w:r>
                <w:rPr>
                  <w:rFonts w:ascii="Calibri" w:hAnsi="Calibri" w:cs="Calibri"/>
                  <w:color w:val="000000"/>
                  <w:sz w:val="16"/>
                  <w:szCs w:val="16"/>
                </w:rPr>
                <w:t>16.13</w:t>
              </w:r>
            </w:ins>
          </w:p>
        </w:tc>
        <w:tc>
          <w:tcPr>
            <w:tcW w:w="453" w:type="dxa"/>
            <w:tcBorders>
              <w:left w:val="single" w:sz="4" w:space="0" w:color="auto"/>
            </w:tcBorders>
            <w:vAlign w:val="center"/>
          </w:tcPr>
          <w:p w14:paraId="722A4491" w14:textId="1F0E66F8" w:rsidR="00494D04" w:rsidRPr="007E0F91" w:rsidRDefault="00494D04" w:rsidP="00494D04">
            <w:pPr>
              <w:jc w:val="center"/>
              <w:rPr>
                <w:ins w:id="24605" w:author="Στάθης Καπ" w:date="2023-03-09T06:37:00Z"/>
                <w:sz w:val="16"/>
                <w:szCs w:val="16"/>
              </w:rPr>
            </w:pPr>
            <w:ins w:id="24606" w:author="Στάθης Καπ" w:date="2023-03-09T07:14:00Z">
              <w:r>
                <w:rPr>
                  <w:rFonts w:ascii="Calibri" w:hAnsi="Calibri" w:cs="Calibri"/>
                  <w:color w:val="000000"/>
                  <w:sz w:val="16"/>
                  <w:szCs w:val="16"/>
                </w:rPr>
                <w:t>1719</w:t>
              </w:r>
            </w:ins>
          </w:p>
        </w:tc>
        <w:tc>
          <w:tcPr>
            <w:tcW w:w="454" w:type="dxa"/>
            <w:vAlign w:val="center"/>
          </w:tcPr>
          <w:p w14:paraId="5A95504E" w14:textId="04AF236B" w:rsidR="00494D04" w:rsidRPr="007E0F91" w:rsidRDefault="00494D04" w:rsidP="00494D04">
            <w:pPr>
              <w:jc w:val="center"/>
              <w:rPr>
                <w:ins w:id="24607" w:author="Στάθης Καπ" w:date="2023-03-09T06:37:00Z"/>
                <w:sz w:val="16"/>
                <w:szCs w:val="16"/>
              </w:rPr>
            </w:pPr>
            <w:ins w:id="24608" w:author="Στάθης Καπ" w:date="2023-03-09T07:14:00Z">
              <w:r>
                <w:rPr>
                  <w:rFonts w:ascii="Calibri" w:hAnsi="Calibri" w:cs="Calibri"/>
                  <w:color w:val="000000"/>
                  <w:sz w:val="16"/>
                  <w:szCs w:val="16"/>
                </w:rPr>
                <w:t>0.29</w:t>
              </w:r>
            </w:ins>
          </w:p>
        </w:tc>
        <w:tc>
          <w:tcPr>
            <w:tcW w:w="454" w:type="dxa"/>
            <w:vAlign w:val="center"/>
          </w:tcPr>
          <w:p w14:paraId="2D36B440" w14:textId="4D1A0E0B" w:rsidR="00494D04" w:rsidRPr="007E0F91" w:rsidRDefault="00494D04" w:rsidP="00494D04">
            <w:pPr>
              <w:jc w:val="center"/>
              <w:rPr>
                <w:ins w:id="24609" w:author="Στάθης Καπ" w:date="2023-03-09T06:37:00Z"/>
                <w:sz w:val="16"/>
                <w:szCs w:val="16"/>
              </w:rPr>
            </w:pPr>
            <w:ins w:id="24610" w:author="Στάθης Καπ" w:date="2023-03-09T07:14:00Z">
              <w:r>
                <w:rPr>
                  <w:rFonts w:ascii="Calibri" w:hAnsi="Calibri" w:cs="Calibri"/>
                  <w:color w:val="000000"/>
                  <w:sz w:val="16"/>
                  <w:szCs w:val="16"/>
                </w:rPr>
                <w:t>0.181</w:t>
              </w:r>
            </w:ins>
          </w:p>
        </w:tc>
        <w:tc>
          <w:tcPr>
            <w:tcW w:w="461" w:type="dxa"/>
            <w:tcBorders>
              <w:right w:val="single" w:sz="4" w:space="0" w:color="auto"/>
            </w:tcBorders>
            <w:vAlign w:val="center"/>
          </w:tcPr>
          <w:p w14:paraId="26ADD504" w14:textId="7B998CFE" w:rsidR="00494D04" w:rsidRPr="007E0F91" w:rsidRDefault="00494D04" w:rsidP="00494D04">
            <w:pPr>
              <w:jc w:val="center"/>
              <w:rPr>
                <w:ins w:id="24611" w:author="Στάθης Καπ" w:date="2023-03-09T06:37:00Z"/>
                <w:sz w:val="16"/>
                <w:szCs w:val="16"/>
              </w:rPr>
            </w:pPr>
            <w:ins w:id="24612" w:author="Στάθης Καπ" w:date="2023-03-09T07:14:00Z">
              <w:r>
                <w:rPr>
                  <w:rFonts w:ascii="Calibri" w:hAnsi="Calibri" w:cs="Calibri"/>
                  <w:color w:val="000000"/>
                  <w:sz w:val="16"/>
                  <w:szCs w:val="16"/>
                </w:rPr>
                <w:t>27.02</w:t>
              </w:r>
            </w:ins>
          </w:p>
        </w:tc>
      </w:tr>
      <w:tr w:rsidR="00494D04" w14:paraId="7A32CD15" w14:textId="77777777" w:rsidTr="009861B1">
        <w:trPr>
          <w:trHeight w:val="170"/>
          <w:jc w:val="center"/>
          <w:ins w:id="24613"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B856D0C" w14:textId="77777777" w:rsidR="00494D04" w:rsidRPr="007E0F91" w:rsidRDefault="00494D04" w:rsidP="00494D04">
            <w:pPr>
              <w:jc w:val="center"/>
              <w:rPr>
                <w:ins w:id="24614" w:author="Στάθης Καπ" w:date="2023-03-09T06:37:00Z"/>
                <w:sz w:val="16"/>
                <w:szCs w:val="16"/>
              </w:rPr>
            </w:pPr>
            <w:ins w:id="24615" w:author="Στάθης Καπ" w:date="2023-03-09T06:37:00Z">
              <w:r w:rsidRPr="009861B1">
                <w:rPr>
                  <w:rFonts w:ascii="Calibri" w:hAnsi="Calibri" w:cs="Calibri"/>
                  <w:color w:val="000000"/>
                  <w:sz w:val="16"/>
                  <w:szCs w:val="16"/>
                </w:rPr>
                <w:t>rc203</w:t>
              </w:r>
            </w:ins>
          </w:p>
        </w:tc>
        <w:tc>
          <w:tcPr>
            <w:tcW w:w="565" w:type="dxa"/>
            <w:tcBorders>
              <w:left w:val="single" w:sz="4" w:space="0" w:color="auto"/>
            </w:tcBorders>
            <w:vAlign w:val="center"/>
          </w:tcPr>
          <w:p w14:paraId="18B50CD9" w14:textId="693F60CC" w:rsidR="00494D04" w:rsidRPr="007E0F91" w:rsidRDefault="00494D04" w:rsidP="00494D04">
            <w:pPr>
              <w:jc w:val="center"/>
              <w:rPr>
                <w:ins w:id="24616" w:author="Στάθης Καπ" w:date="2023-03-09T06:37:00Z"/>
                <w:sz w:val="16"/>
                <w:szCs w:val="16"/>
              </w:rPr>
            </w:pPr>
            <w:ins w:id="24617"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74BAB01A" w14:textId="7B9D76DD" w:rsidR="00494D04" w:rsidRPr="007E0F91" w:rsidRDefault="00494D04" w:rsidP="00494D04">
            <w:pPr>
              <w:jc w:val="center"/>
              <w:rPr>
                <w:ins w:id="24618" w:author="Στάθης Καπ" w:date="2023-03-09T06:37:00Z"/>
                <w:sz w:val="16"/>
                <w:szCs w:val="16"/>
              </w:rPr>
            </w:pPr>
            <w:ins w:id="24619"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3902DC64" w14:textId="2C2DF7EB" w:rsidR="00494D04" w:rsidRPr="007E0F91" w:rsidRDefault="00494D04" w:rsidP="00494D04">
            <w:pPr>
              <w:jc w:val="center"/>
              <w:rPr>
                <w:ins w:id="24620" w:author="Στάθης Καπ" w:date="2023-03-09T06:37:00Z"/>
                <w:sz w:val="16"/>
                <w:szCs w:val="16"/>
              </w:rPr>
            </w:pPr>
            <w:ins w:id="24621" w:author="Στάθης Καπ" w:date="2023-03-09T07:14:00Z">
              <w:r>
                <w:rPr>
                  <w:rFonts w:ascii="Calibri" w:hAnsi="Calibri" w:cs="Calibri"/>
                  <w:color w:val="000000"/>
                  <w:sz w:val="16"/>
                  <w:szCs w:val="16"/>
                </w:rPr>
                <w:t>1724</w:t>
              </w:r>
            </w:ins>
          </w:p>
        </w:tc>
        <w:tc>
          <w:tcPr>
            <w:tcW w:w="708" w:type="dxa"/>
            <w:vAlign w:val="center"/>
          </w:tcPr>
          <w:p w14:paraId="3DCDC76A" w14:textId="06A2A3DF" w:rsidR="00494D04" w:rsidRPr="007E0F91" w:rsidRDefault="00494D04" w:rsidP="00494D04">
            <w:pPr>
              <w:jc w:val="center"/>
              <w:rPr>
                <w:ins w:id="24622" w:author="Στάθης Καπ" w:date="2023-03-09T06:37:00Z"/>
                <w:sz w:val="16"/>
                <w:szCs w:val="16"/>
              </w:rPr>
            </w:pPr>
            <w:ins w:id="24623"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A67F43E" w14:textId="3743BAC2" w:rsidR="00494D04" w:rsidRPr="007E0F91" w:rsidRDefault="00494D04" w:rsidP="00494D04">
            <w:pPr>
              <w:jc w:val="center"/>
              <w:rPr>
                <w:ins w:id="24624" w:author="Στάθης Καπ" w:date="2023-03-09T06:37:00Z"/>
                <w:sz w:val="16"/>
                <w:szCs w:val="16"/>
              </w:rPr>
            </w:pPr>
            <w:ins w:id="24625" w:author="Στάθης Καπ" w:date="2023-03-09T07:14:00Z">
              <w:r>
                <w:rPr>
                  <w:rFonts w:ascii="Calibri" w:hAnsi="Calibri" w:cs="Calibri"/>
                  <w:color w:val="000000"/>
                  <w:sz w:val="16"/>
                  <w:szCs w:val="16"/>
                </w:rPr>
                <w:t>0.145</w:t>
              </w:r>
            </w:ins>
          </w:p>
        </w:tc>
        <w:tc>
          <w:tcPr>
            <w:tcW w:w="453" w:type="dxa"/>
            <w:tcBorders>
              <w:left w:val="single" w:sz="4" w:space="0" w:color="auto"/>
            </w:tcBorders>
            <w:vAlign w:val="center"/>
          </w:tcPr>
          <w:p w14:paraId="2111B3FC" w14:textId="5A11DB2B" w:rsidR="00494D04" w:rsidRPr="007E0F91" w:rsidRDefault="00494D04" w:rsidP="00494D04">
            <w:pPr>
              <w:jc w:val="center"/>
              <w:rPr>
                <w:ins w:id="24626" w:author="Στάθης Καπ" w:date="2023-03-09T06:37:00Z"/>
                <w:sz w:val="16"/>
                <w:szCs w:val="16"/>
              </w:rPr>
            </w:pPr>
            <w:ins w:id="24627" w:author="Στάθης Καπ" w:date="2023-03-09T07:14:00Z">
              <w:r>
                <w:rPr>
                  <w:rFonts w:ascii="Calibri" w:hAnsi="Calibri" w:cs="Calibri"/>
                  <w:color w:val="000000"/>
                  <w:sz w:val="16"/>
                  <w:szCs w:val="16"/>
                </w:rPr>
                <w:t>1724</w:t>
              </w:r>
            </w:ins>
          </w:p>
        </w:tc>
        <w:tc>
          <w:tcPr>
            <w:tcW w:w="454" w:type="dxa"/>
            <w:vAlign w:val="center"/>
          </w:tcPr>
          <w:p w14:paraId="3F328CA2" w14:textId="1D9448E6" w:rsidR="00494D04" w:rsidRPr="007E0F91" w:rsidRDefault="00494D04" w:rsidP="00494D04">
            <w:pPr>
              <w:jc w:val="center"/>
              <w:rPr>
                <w:ins w:id="24628" w:author="Στάθης Καπ" w:date="2023-03-09T06:37:00Z"/>
                <w:sz w:val="16"/>
                <w:szCs w:val="16"/>
              </w:rPr>
            </w:pPr>
            <w:ins w:id="24629" w:author="Στάθης Καπ" w:date="2023-03-09T07:14:00Z">
              <w:r>
                <w:rPr>
                  <w:rFonts w:ascii="Calibri" w:hAnsi="Calibri" w:cs="Calibri"/>
                  <w:color w:val="000000"/>
                  <w:sz w:val="16"/>
                  <w:szCs w:val="16"/>
                </w:rPr>
                <w:t>0</w:t>
              </w:r>
            </w:ins>
          </w:p>
        </w:tc>
        <w:tc>
          <w:tcPr>
            <w:tcW w:w="454" w:type="dxa"/>
            <w:vAlign w:val="center"/>
          </w:tcPr>
          <w:p w14:paraId="114A04A3" w14:textId="68719132" w:rsidR="00494D04" w:rsidRPr="007E0F91" w:rsidRDefault="00494D04" w:rsidP="00494D04">
            <w:pPr>
              <w:jc w:val="center"/>
              <w:rPr>
                <w:ins w:id="24630" w:author="Στάθης Καπ" w:date="2023-03-09T06:37:00Z"/>
                <w:sz w:val="16"/>
                <w:szCs w:val="16"/>
              </w:rPr>
            </w:pPr>
            <w:ins w:id="24631" w:author="Στάθης Καπ" w:date="2023-03-09T07:14:00Z">
              <w:r>
                <w:rPr>
                  <w:rFonts w:ascii="Calibri" w:hAnsi="Calibri" w:cs="Calibri"/>
                  <w:color w:val="000000"/>
                  <w:sz w:val="16"/>
                  <w:szCs w:val="16"/>
                </w:rPr>
                <w:t>0.167</w:t>
              </w:r>
            </w:ins>
          </w:p>
        </w:tc>
        <w:tc>
          <w:tcPr>
            <w:tcW w:w="457" w:type="dxa"/>
            <w:tcBorders>
              <w:right w:val="single" w:sz="4" w:space="0" w:color="auto"/>
            </w:tcBorders>
            <w:vAlign w:val="center"/>
          </w:tcPr>
          <w:p w14:paraId="5FA09643" w14:textId="67DC07D9" w:rsidR="00494D04" w:rsidRPr="007E0F91" w:rsidRDefault="00494D04" w:rsidP="00494D04">
            <w:pPr>
              <w:jc w:val="center"/>
              <w:rPr>
                <w:ins w:id="24632" w:author="Στάθης Καπ" w:date="2023-03-09T06:37:00Z"/>
                <w:sz w:val="16"/>
                <w:szCs w:val="16"/>
              </w:rPr>
            </w:pPr>
            <w:ins w:id="24633" w:author="Στάθης Καπ" w:date="2023-03-09T07:14:00Z">
              <w:r>
                <w:rPr>
                  <w:rFonts w:ascii="Calibri" w:hAnsi="Calibri" w:cs="Calibri"/>
                  <w:color w:val="000000"/>
                  <w:sz w:val="16"/>
                  <w:szCs w:val="16"/>
                </w:rPr>
                <w:t>-15.17</w:t>
              </w:r>
            </w:ins>
          </w:p>
        </w:tc>
        <w:tc>
          <w:tcPr>
            <w:tcW w:w="453" w:type="dxa"/>
            <w:tcBorders>
              <w:left w:val="single" w:sz="4" w:space="0" w:color="auto"/>
            </w:tcBorders>
            <w:vAlign w:val="center"/>
          </w:tcPr>
          <w:p w14:paraId="2EB17942" w14:textId="7078EF80" w:rsidR="00494D04" w:rsidRPr="007E0F91" w:rsidRDefault="00494D04" w:rsidP="00494D04">
            <w:pPr>
              <w:jc w:val="center"/>
              <w:rPr>
                <w:ins w:id="24634" w:author="Στάθης Καπ" w:date="2023-03-09T06:37:00Z"/>
                <w:sz w:val="16"/>
                <w:szCs w:val="16"/>
              </w:rPr>
            </w:pPr>
            <w:ins w:id="24635" w:author="Στάθης Καπ" w:date="2023-03-09T07:14:00Z">
              <w:r>
                <w:rPr>
                  <w:rFonts w:ascii="Calibri" w:hAnsi="Calibri" w:cs="Calibri"/>
                  <w:color w:val="000000"/>
                  <w:sz w:val="16"/>
                  <w:szCs w:val="16"/>
                </w:rPr>
                <w:t>1724</w:t>
              </w:r>
            </w:ins>
          </w:p>
        </w:tc>
        <w:tc>
          <w:tcPr>
            <w:tcW w:w="454" w:type="dxa"/>
            <w:vAlign w:val="center"/>
          </w:tcPr>
          <w:p w14:paraId="6985A88C" w14:textId="257AA37C" w:rsidR="00494D04" w:rsidRPr="007E0F91" w:rsidRDefault="00494D04" w:rsidP="00494D04">
            <w:pPr>
              <w:jc w:val="center"/>
              <w:rPr>
                <w:ins w:id="24636" w:author="Στάθης Καπ" w:date="2023-03-09T06:37:00Z"/>
                <w:sz w:val="16"/>
                <w:szCs w:val="16"/>
              </w:rPr>
            </w:pPr>
            <w:ins w:id="24637" w:author="Στάθης Καπ" w:date="2023-03-09T07:14:00Z">
              <w:r>
                <w:rPr>
                  <w:rFonts w:ascii="Calibri" w:hAnsi="Calibri" w:cs="Calibri"/>
                  <w:color w:val="000000"/>
                  <w:sz w:val="16"/>
                  <w:szCs w:val="16"/>
                </w:rPr>
                <w:t>0</w:t>
              </w:r>
            </w:ins>
          </w:p>
        </w:tc>
        <w:tc>
          <w:tcPr>
            <w:tcW w:w="454" w:type="dxa"/>
            <w:vAlign w:val="center"/>
          </w:tcPr>
          <w:p w14:paraId="479FFF51" w14:textId="308C954F" w:rsidR="00494D04" w:rsidRPr="007E0F91" w:rsidRDefault="00494D04" w:rsidP="00494D04">
            <w:pPr>
              <w:jc w:val="center"/>
              <w:rPr>
                <w:ins w:id="24638" w:author="Στάθης Καπ" w:date="2023-03-09T06:37:00Z"/>
                <w:sz w:val="16"/>
                <w:szCs w:val="16"/>
              </w:rPr>
            </w:pPr>
            <w:ins w:id="24639" w:author="Στάθης Καπ" w:date="2023-03-09T07:14:00Z">
              <w:r>
                <w:rPr>
                  <w:rFonts w:ascii="Calibri" w:hAnsi="Calibri" w:cs="Calibri"/>
                  <w:color w:val="000000"/>
                  <w:sz w:val="16"/>
                  <w:szCs w:val="16"/>
                </w:rPr>
                <w:t>0.173</w:t>
              </w:r>
            </w:ins>
          </w:p>
        </w:tc>
        <w:tc>
          <w:tcPr>
            <w:tcW w:w="454" w:type="dxa"/>
            <w:tcBorders>
              <w:right w:val="single" w:sz="4" w:space="0" w:color="auto"/>
            </w:tcBorders>
            <w:vAlign w:val="center"/>
          </w:tcPr>
          <w:p w14:paraId="601294F3" w14:textId="1C48B837" w:rsidR="00494D04" w:rsidRPr="007E0F91" w:rsidRDefault="00494D04" w:rsidP="00494D04">
            <w:pPr>
              <w:jc w:val="center"/>
              <w:rPr>
                <w:ins w:id="24640" w:author="Στάθης Καπ" w:date="2023-03-09T06:37:00Z"/>
                <w:sz w:val="16"/>
                <w:szCs w:val="16"/>
              </w:rPr>
            </w:pPr>
            <w:ins w:id="24641" w:author="Στάθης Καπ" w:date="2023-03-09T07:14:00Z">
              <w:r>
                <w:rPr>
                  <w:rFonts w:ascii="Calibri" w:hAnsi="Calibri" w:cs="Calibri"/>
                  <w:color w:val="000000"/>
                  <w:sz w:val="16"/>
                  <w:szCs w:val="16"/>
                </w:rPr>
                <w:t>-19.31</w:t>
              </w:r>
            </w:ins>
          </w:p>
        </w:tc>
        <w:tc>
          <w:tcPr>
            <w:tcW w:w="453" w:type="dxa"/>
            <w:tcBorders>
              <w:left w:val="single" w:sz="4" w:space="0" w:color="auto"/>
            </w:tcBorders>
            <w:vAlign w:val="center"/>
          </w:tcPr>
          <w:p w14:paraId="43E915E7" w14:textId="3CB2252F" w:rsidR="00494D04" w:rsidRPr="007E0F91" w:rsidRDefault="00494D04" w:rsidP="00494D04">
            <w:pPr>
              <w:jc w:val="center"/>
              <w:rPr>
                <w:ins w:id="24642" w:author="Στάθης Καπ" w:date="2023-03-09T06:37:00Z"/>
                <w:sz w:val="16"/>
                <w:szCs w:val="16"/>
              </w:rPr>
            </w:pPr>
            <w:ins w:id="24643" w:author="Στάθης Καπ" w:date="2023-03-09T07:14:00Z">
              <w:r>
                <w:rPr>
                  <w:rFonts w:ascii="Calibri" w:hAnsi="Calibri" w:cs="Calibri"/>
                  <w:color w:val="000000"/>
                  <w:sz w:val="16"/>
                  <w:szCs w:val="16"/>
                </w:rPr>
                <w:t>1724</w:t>
              </w:r>
            </w:ins>
          </w:p>
        </w:tc>
        <w:tc>
          <w:tcPr>
            <w:tcW w:w="454" w:type="dxa"/>
            <w:vAlign w:val="center"/>
          </w:tcPr>
          <w:p w14:paraId="5FFA20C6" w14:textId="29F98BA5" w:rsidR="00494D04" w:rsidRPr="007E0F91" w:rsidRDefault="00494D04" w:rsidP="00494D04">
            <w:pPr>
              <w:jc w:val="center"/>
              <w:rPr>
                <w:ins w:id="24644" w:author="Στάθης Καπ" w:date="2023-03-09T06:37:00Z"/>
                <w:sz w:val="16"/>
                <w:szCs w:val="16"/>
              </w:rPr>
            </w:pPr>
            <w:ins w:id="24645" w:author="Στάθης Καπ" w:date="2023-03-09T07:14:00Z">
              <w:r>
                <w:rPr>
                  <w:rFonts w:ascii="Calibri" w:hAnsi="Calibri" w:cs="Calibri"/>
                  <w:color w:val="000000"/>
                  <w:sz w:val="16"/>
                  <w:szCs w:val="16"/>
                </w:rPr>
                <w:t>0</w:t>
              </w:r>
            </w:ins>
          </w:p>
        </w:tc>
        <w:tc>
          <w:tcPr>
            <w:tcW w:w="454" w:type="dxa"/>
            <w:vAlign w:val="center"/>
          </w:tcPr>
          <w:p w14:paraId="19C82E50" w14:textId="6C7BEA83" w:rsidR="00494D04" w:rsidRPr="007E0F91" w:rsidRDefault="00494D04" w:rsidP="00494D04">
            <w:pPr>
              <w:jc w:val="center"/>
              <w:rPr>
                <w:ins w:id="24646" w:author="Στάθης Καπ" w:date="2023-03-09T06:37:00Z"/>
                <w:sz w:val="16"/>
                <w:szCs w:val="16"/>
              </w:rPr>
            </w:pPr>
            <w:ins w:id="24647" w:author="Στάθης Καπ" w:date="2023-03-09T07:14:00Z">
              <w:r>
                <w:rPr>
                  <w:rFonts w:ascii="Calibri" w:hAnsi="Calibri" w:cs="Calibri"/>
                  <w:color w:val="000000"/>
                  <w:sz w:val="16"/>
                  <w:szCs w:val="16"/>
                </w:rPr>
                <w:t>0.164</w:t>
              </w:r>
            </w:ins>
          </w:p>
        </w:tc>
        <w:tc>
          <w:tcPr>
            <w:tcW w:w="461" w:type="dxa"/>
            <w:tcBorders>
              <w:right w:val="single" w:sz="4" w:space="0" w:color="auto"/>
            </w:tcBorders>
            <w:vAlign w:val="center"/>
          </w:tcPr>
          <w:p w14:paraId="2FA5797F" w14:textId="68E0A3B7" w:rsidR="00494D04" w:rsidRPr="007E0F91" w:rsidRDefault="00494D04" w:rsidP="00494D04">
            <w:pPr>
              <w:jc w:val="center"/>
              <w:rPr>
                <w:ins w:id="24648" w:author="Στάθης Καπ" w:date="2023-03-09T06:37:00Z"/>
                <w:sz w:val="16"/>
                <w:szCs w:val="16"/>
              </w:rPr>
            </w:pPr>
            <w:ins w:id="24649" w:author="Στάθης Καπ" w:date="2023-03-09T07:14:00Z">
              <w:r>
                <w:rPr>
                  <w:rFonts w:ascii="Calibri" w:hAnsi="Calibri" w:cs="Calibri"/>
                  <w:color w:val="000000"/>
                  <w:sz w:val="16"/>
                  <w:szCs w:val="16"/>
                </w:rPr>
                <w:t>-13.1</w:t>
              </w:r>
            </w:ins>
          </w:p>
        </w:tc>
      </w:tr>
      <w:tr w:rsidR="00494D04" w14:paraId="22BCB55B" w14:textId="77777777" w:rsidTr="009861B1">
        <w:trPr>
          <w:trHeight w:val="170"/>
          <w:jc w:val="center"/>
          <w:ins w:id="2465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9F29791" w14:textId="77777777" w:rsidR="00494D04" w:rsidRPr="009861B1" w:rsidRDefault="00494D04" w:rsidP="00494D04">
            <w:pPr>
              <w:jc w:val="center"/>
              <w:rPr>
                <w:ins w:id="24651" w:author="Στάθης Καπ" w:date="2023-03-09T06:37:00Z"/>
                <w:rFonts w:ascii="Calibri" w:hAnsi="Calibri" w:cs="Calibri"/>
                <w:color w:val="000000"/>
                <w:sz w:val="16"/>
                <w:szCs w:val="16"/>
              </w:rPr>
            </w:pPr>
            <w:ins w:id="24652" w:author="Στάθης Καπ" w:date="2023-03-09T06:37:00Z">
              <w:r w:rsidRPr="009861B1">
                <w:rPr>
                  <w:rFonts w:ascii="Calibri" w:hAnsi="Calibri" w:cs="Calibri"/>
                  <w:color w:val="000000"/>
                  <w:sz w:val="16"/>
                  <w:szCs w:val="16"/>
                </w:rPr>
                <w:t>rc204</w:t>
              </w:r>
            </w:ins>
          </w:p>
        </w:tc>
        <w:tc>
          <w:tcPr>
            <w:tcW w:w="565" w:type="dxa"/>
            <w:tcBorders>
              <w:left w:val="single" w:sz="4" w:space="0" w:color="auto"/>
            </w:tcBorders>
            <w:vAlign w:val="center"/>
          </w:tcPr>
          <w:p w14:paraId="3AAD4FBF" w14:textId="44565C1C" w:rsidR="00494D04" w:rsidRPr="007E0F91" w:rsidRDefault="00494D04" w:rsidP="00494D04">
            <w:pPr>
              <w:jc w:val="center"/>
              <w:rPr>
                <w:ins w:id="24653" w:author="Στάθης Καπ" w:date="2023-03-09T06:37:00Z"/>
                <w:sz w:val="16"/>
                <w:szCs w:val="16"/>
              </w:rPr>
            </w:pPr>
            <w:ins w:id="24654"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25D92376" w14:textId="08787D78" w:rsidR="00494D04" w:rsidRPr="007E0F91" w:rsidRDefault="00494D04" w:rsidP="00494D04">
            <w:pPr>
              <w:jc w:val="center"/>
              <w:rPr>
                <w:ins w:id="24655" w:author="Στάθης Καπ" w:date="2023-03-09T06:37:00Z"/>
                <w:sz w:val="16"/>
                <w:szCs w:val="16"/>
              </w:rPr>
            </w:pPr>
            <w:ins w:id="24656"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16322DE0" w14:textId="6106BCBA" w:rsidR="00494D04" w:rsidRPr="007E0F91" w:rsidRDefault="00494D04" w:rsidP="00494D04">
            <w:pPr>
              <w:jc w:val="center"/>
              <w:rPr>
                <w:ins w:id="24657" w:author="Στάθης Καπ" w:date="2023-03-09T06:37:00Z"/>
                <w:sz w:val="16"/>
                <w:szCs w:val="16"/>
              </w:rPr>
            </w:pPr>
            <w:ins w:id="24658" w:author="Στάθης Καπ" w:date="2023-03-09T07:14:00Z">
              <w:r>
                <w:rPr>
                  <w:rFonts w:ascii="Calibri" w:hAnsi="Calibri" w:cs="Calibri"/>
                  <w:color w:val="000000"/>
                  <w:sz w:val="16"/>
                  <w:szCs w:val="16"/>
                </w:rPr>
                <w:t>1724</w:t>
              </w:r>
            </w:ins>
          </w:p>
        </w:tc>
        <w:tc>
          <w:tcPr>
            <w:tcW w:w="708" w:type="dxa"/>
            <w:vAlign w:val="center"/>
          </w:tcPr>
          <w:p w14:paraId="1E16B335" w14:textId="71DA8323" w:rsidR="00494D04" w:rsidRPr="007E0F91" w:rsidRDefault="00494D04" w:rsidP="00494D04">
            <w:pPr>
              <w:jc w:val="center"/>
              <w:rPr>
                <w:ins w:id="24659" w:author="Στάθης Καπ" w:date="2023-03-09T06:37:00Z"/>
                <w:sz w:val="16"/>
                <w:szCs w:val="16"/>
              </w:rPr>
            </w:pPr>
            <w:ins w:id="24660"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67E5C102" w14:textId="1A4C6A1F" w:rsidR="00494D04" w:rsidRPr="007E0F91" w:rsidRDefault="00494D04" w:rsidP="00494D04">
            <w:pPr>
              <w:jc w:val="center"/>
              <w:rPr>
                <w:ins w:id="24661" w:author="Στάθης Καπ" w:date="2023-03-09T06:37:00Z"/>
                <w:sz w:val="16"/>
                <w:szCs w:val="16"/>
              </w:rPr>
            </w:pPr>
            <w:ins w:id="24662" w:author="Στάθης Καπ" w:date="2023-03-09T07:14:00Z">
              <w:r>
                <w:rPr>
                  <w:rFonts w:ascii="Calibri" w:hAnsi="Calibri" w:cs="Calibri"/>
                  <w:color w:val="000000"/>
                  <w:sz w:val="16"/>
                  <w:szCs w:val="16"/>
                </w:rPr>
                <w:t>0.06</w:t>
              </w:r>
            </w:ins>
          </w:p>
        </w:tc>
        <w:tc>
          <w:tcPr>
            <w:tcW w:w="453" w:type="dxa"/>
            <w:tcBorders>
              <w:left w:val="single" w:sz="4" w:space="0" w:color="auto"/>
            </w:tcBorders>
            <w:vAlign w:val="center"/>
          </w:tcPr>
          <w:p w14:paraId="742A51E0" w14:textId="2AC16B15" w:rsidR="00494D04" w:rsidRPr="007E0F91" w:rsidRDefault="00494D04" w:rsidP="00494D04">
            <w:pPr>
              <w:jc w:val="center"/>
              <w:rPr>
                <w:ins w:id="24663" w:author="Στάθης Καπ" w:date="2023-03-09T06:37:00Z"/>
                <w:sz w:val="16"/>
                <w:szCs w:val="16"/>
              </w:rPr>
            </w:pPr>
            <w:ins w:id="24664" w:author="Στάθης Καπ" w:date="2023-03-09T07:14:00Z">
              <w:r>
                <w:rPr>
                  <w:rFonts w:ascii="Calibri" w:hAnsi="Calibri" w:cs="Calibri"/>
                  <w:color w:val="000000"/>
                  <w:sz w:val="16"/>
                  <w:szCs w:val="16"/>
                </w:rPr>
                <w:t>1724</w:t>
              </w:r>
            </w:ins>
          </w:p>
        </w:tc>
        <w:tc>
          <w:tcPr>
            <w:tcW w:w="454" w:type="dxa"/>
            <w:vAlign w:val="center"/>
          </w:tcPr>
          <w:p w14:paraId="1693EAA6" w14:textId="00967670" w:rsidR="00494D04" w:rsidRPr="007E0F91" w:rsidRDefault="00494D04" w:rsidP="00494D04">
            <w:pPr>
              <w:jc w:val="center"/>
              <w:rPr>
                <w:ins w:id="24665" w:author="Στάθης Καπ" w:date="2023-03-09T06:37:00Z"/>
                <w:sz w:val="16"/>
                <w:szCs w:val="16"/>
              </w:rPr>
            </w:pPr>
            <w:ins w:id="24666" w:author="Στάθης Καπ" w:date="2023-03-09T07:14:00Z">
              <w:r>
                <w:rPr>
                  <w:rFonts w:ascii="Calibri" w:hAnsi="Calibri" w:cs="Calibri"/>
                  <w:color w:val="000000"/>
                  <w:sz w:val="16"/>
                  <w:szCs w:val="16"/>
                </w:rPr>
                <w:t>0</w:t>
              </w:r>
            </w:ins>
          </w:p>
        </w:tc>
        <w:tc>
          <w:tcPr>
            <w:tcW w:w="454" w:type="dxa"/>
            <w:vAlign w:val="center"/>
          </w:tcPr>
          <w:p w14:paraId="439DA7EA" w14:textId="6A9CECFD" w:rsidR="00494D04" w:rsidRPr="007E0F91" w:rsidRDefault="00494D04" w:rsidP="00494D04">
            <w:pPr>
              <w:jc w:val="center"/>
              <w:rPr>
                <w:ins w:id="24667" w:author="Στάθης Καπ" w:date="2023-03-09T06:37:00Z"/>
                <w:sz w:val="16"/>
                <w:szCs w:val="16"/>
              </w:rPr>
            </w:pPr>
            <w:ins w:id="24668" w:author="Στάθης Καπ" w:date="2023-03-09T07:14:00Z">
              <w:r>
                <w:rPr>
                  <w:rFonts w:ascii="Calibri" w:hAnsi="Calibri" w:cs="Calibri"/>
                  <w:color w:val="000000"/>
                  <w:sz w:val="16"/>
                  <w:szCs w:val="16"/>
                </w:rPr>
                <w:t>0.15</w:t>
              </w:r>
            </w:ins>
          </w:p>
        </w:tc>
        <w:tc>
          <w:tcPr>
            <w:tcW w:w="457" w:type="dxa"/>
            <w:tcBorders>
              <w:right w:val="single" w:sz="4" w:space="0" w:color="auto"/>
            </w:tcBorders>
            <w:vAlign w:val="center"/>
          </w:tcPr>
          <w:p w14:paraId="123F8C09" w14:textId="213C99B7" w:rsidR="00494D04" w:rsidRPr="007E0F91" w:rsidRDefault="00494D04" w:rsidP="00494D04">
            <w:pPr>
              <w:jc w:val="center"/>
              <w:rPr>
                <w:ins w:id="24669" w:author="Στάθης Καπ" w:date="2023-03-09T06:37:00Z"/>
                <w:sz w:val="16"/>
                <w:szCs w:val="16"/>
              </w:rPr>
            </w:pPr>
            <w:ins w:id="24670" w:author="Στάθης Καπ" w:date="2023-03-09T07:14:00Z">
              <w:r>
                <w:rPr>
                  <w:rFonts w:ascii="Calibri" w:hAnsi="Calibri" w:cs="Calibri"/>
                  <w:color w:val="000000"/>
                  <w:sz w:val="16"/>
                  <w:szCs w:val="16"/>
                </w:rPr>
                <w:t>-150</w:t>
              </w:r>
            </w:ins>
          </w:p>
        </w:tc>
        <w:tc>
          <w:tcPr>
            <w:tcW w:w="453" w:type="dxa"/>
            <w:tcBorders>
              <w:left w:val="single" w:sz="4" w:space="0" w:color="auto"/>
            </w:tcBorders>
            <w:vAlign w:val="center"/>
          </w:tcPr>
          <w:p w14:paraId="2AEBE872" w14:textId="6B327DCD" w:rsidR="00494D04" w:rsidRPr="007E0F91" w:rsidRDefault="00494D04" w:rsidP="00494D04">
            <w:pPr>
              <w:jc w:val="center"/>
              <w:rPr>
                <w:ins w:id="24671" w:author="Στάθης Καπ" w:date="2023-03-09T06:37:00Z"/>
                <w:sz w:val="16"/>
                <w:szCs w:val="16"/>
              </w:rPr>
            </w:pPr>
            <w:ins w:id="24672" w:author="Στάθης Καπ" w:date="2023-03-09T07:14:00Z">
              <w:r>
                <w:rPr>
                  <w:rFonts w:ascii="Calibri" w:hAnsi="Calibri" w:cs="Calibri"/>
                  <w:color w:val="000000"/>
                  <w:sz w:val="16"/>
                  <w:szCs w:val="16"/>
                </w:rPr>
                <w:t>1724</w:t>
              </w:r>
            </w:ins>
          </w:p>
        </w:tc>
        <w:tc>
          <w:tcPr>
            <w:tcW w:w="454" w:type="dxa"/>
            <w:vAlign w:val="center"/>
          </w:tcPr>
          <w:p w14:paraId="37413994" w14:textId="292C33B5" w:rsidR="00494D04" w:rsidRPr="007E0F91" w:rsidRDefault="00494D04" w:rsidP="00494D04">
            <w:pPr>
              <w:jc w:val="center"/>
              <w:rPr>
                <w:ins w:id="24673" w:author="Στάθης Καπ" w:date="2023-03-09T06:37:00Z"/>
                <w:sz w:val="16"/>
                <w:szCs w:val="16"/>
              </w:rPr>
            </w:pPr>
            <w:ins w:id="24674" w:author="Στάθης Καπ" w:date="2023-03-09T07:14:00Z">
              <w:r>
                <w:rPr>
                  <w:rFonts w:ascii="Calibri" w:hAnsi="Calibri" w:cs="Calibri"/>
                  <w:color w:val="000000"/>
                  <w:sz w:val="16"/>
                  <w:szCs w:val="16"/>
                </w:rPr>
                <w:t>0</w:t>
              </w:r>
            </w:ins>
          </w:p>
        </w:tc>
        <w:tc>
          <w:tcPr>
            <w:tcW w:w="454" w:type="dxa"/>
            <w:vAlign w:val="center"/>
          </w:tcPr>
          <w:p w14:paraId="5C4AA646" w14:textId="64AA760F" w:rsidR="00494D04" w:rsidRPr="007E0F91" w:rsidRDefault="00494D04" w:rsidP="00494D04">
            <w:pPr>
              <w:jc w:val="center"/>
              <w:rPr>
                <w:ins w:id="24675" w:author="Στάθης Καπ" w:date="2023-03-09T06:37:00Z"/>
                <w:sz w:val="16"/>
                <w:szCs w:val="16"/>
              </w:rPr>
            </w:pPr>
            <w:ins w:id="24676" w:author="Στάθης Καπ" w:date="2023-03-09T07:14:00Z">
              <w:r>
                <w:rPr>
                  <w:rFonts w:ascii="Calibri" w:hAnsi="Calibri" w:cs="Calibri"/>
                  <w:color w:val="000000"/>
                  <w:sz w:val="16"/>
                  <w:szCs w:val="16"/>
                </w:rPr>
                <w:t>0.16</w:t>
              </w:r>
            </w:ins>
          </w:p>
        </w:tc>
        <w:tc>
          <w:tcPr>
            <w:tcW w:w="454" w:type="dxa"/>
            <w:tcBorders>
              <w:right w:val="single" w:sz="4" w:space="0" w:color="auto"/>
            </w:tcBorders>
            <w:vAlign w:val="center"/>
          </w:tcPr>
          <w:p w14:paraId="36D9BE85" w14:textId="7A8015EE" w:rsidR="00494D04" w:rsidRPr="007E0F91" w:rsidRDefault="00494D04" w:rsidP="00494D04">
            <w:pPr>
              <w:jc w:val="center"/>
              <w:rPr>
                <w:ins w:id="24677" w:author="Στάθης Καπ" w:date="2023-03-09T06:37:00Z"/>
                <w:sz w:val="16"/>
                <w:szCs w:val="16"/>
              </w:rPr>
            </w:pPr>
            <w:ins w:id="24678" w:author="Στάθης Καπ" w:date="2023-03-09T07:14:00Z">
              <w:r>
                <w:rPr>
                  <w:rFonts w:ascii="Calibri" w:hAnsi="Calibri" w:cs="Calibri"/>
                  <w:color w:val="000000"/>
                  <w:sz w:val="16"/>
                  <w:szCs w:val="16"/>
                </w:rPr>
                <w:t>-166.67</w:t>
              </w:r>
            </w:ins>
          </w:p>
        </w:tc>
        <w:tc>
          <w:tcPr>
            <w:tcW w:w="453" w:type="dxa"/>
            <w:tcBorders>
              <w:left w:val="single" w:sz="4" w:space="0" w:color="auto"/>
            </w:tcBorders>
            <w:vAlign w:val="center"/>
          </w:tcPr>
          <w:p w14:paraId="5A6ECE27" w14:textId="1E948555" w:rsidR="00494D04" w:rsidRPr="007E0F91" w:rsidRDefault="00494D04" w:rsidP="00494D04">
            <w:pPr>
              <w:jc w:val="center"/>
              <w:rPr>
                <w:ins w:id="24679" w:author="Στάθης Καπ" w:date="2023-03-09T06:37:00Z"/>
                <w:sz w:val="16"/>
                <w:szCs w:val="16"/>
              </w:rPr>
            </w:pPr>
            <w:ins w:id="24680" w:author="Στάθης Καπ" w:date="2023-03-09T07:14:00Z">
              <w:r>
                <w:rPr>
                  <w:rFonts w:ascii="Calibri" w:hAnsi="Calibri" w:cs="Calibri"/>
                  <w:color w:val="000000"/>
                  <w:sz w:val="16"/>
                  <w:szCs w:val="16"/>
                </w:rPr>
                <w:t>1721</w:t>
              </w:r>
            </w:ins>
          </w:p>
        </w:tc>
        <w:tc>
          <w:tcPr>
            <w:tcW w:w="454" w:type="dxa"/>
            <w:vAlign w:val="center"/>
          </w:tcPr>
          <w:p w14:paraId="67E7A633" w14:textId="22CA77ED" w:rsidR="00494D04" w:rsidRPr="007E0F91" w:rsidRDefault="00494D04" w:rsidP="00494D04">
            <w:pPr>
              <w:jc w:val="center"/>
              <w:rPr>
                <w:ins w:id="24681" w:author="Στάθης Καπ" w:date="2023-03-09T06:37:00Z"/>
                <w:sz w:val="16"/>
                <w:szCs w:val="16"/>
              </w:rPr>
            </w:pPr>
            <w:ins w:id="24682" w:author="Στάθης Καπ" w:date="2023-03-09T07:14:00Z">
              <w:r>
                <w:rPr>
                  <w:rFonts w:ascii="Calibri" w:hAnsi="Calibri" w:cs="Calibri"/>
                  <w:color w:val="000000"/>
                  <w:sz w:val="16"/>
                  <w:szCs w:val="16"/>
                </w:rPr>
                <w:t>0.17</w:t>
              </w:r>
            </w:ins>
          </w:p>
        </w:tc>
        <w:tc>
          <w:tcPr>
            <w:tcW w:w="454" w:type="dxa"/>
            <w:vAlign w:val="center"/>
          </w:tcPr>
          <w:p w14:paraId="3CDFF248" w14:textId="37782504" w:rsidR="00494D04" w:rsidRPr="007E0F91" w:rsidRDefault="00494D04" w:rsidP="00494D04">
            <w:pPr>
              <w:jc w:val="center"/>
              <w:rPr>
                <w:ins w:id="24683" w:author="Στάθης Καπ" w:date="2023-03-09T06:37:00Z"/>
                <w:sz w:val="16"/>
                <w:szCs w:val="16"/>
              </w:rPr>
            </w:pPr>
            <w:ins w:id="24684" w:author="Στάθης Καπ" w:date="2023-03-09T07:14:00Z">
              <w:r>
                <w:rPr>
                  <w:rFonts w:ascii="Calibri" w:hAnsi="Calibri" w:cs="Calibri"/>
                  <w:color w:val="000000"/>
                  <w:sz w:val="16"/>
                  <w:szCs w:val="16"/>
                </w:rPr>
                <w:t>0.17</w:t>
              </w:r>
            </w:ins>
          </w:p>
        </w:tc>
        <w:tc>
          <w:tcPr>
            <w:tcW w:w="461" w:type="dxa"/>
            <w:tcBorders>
              <w:right w:val="single" w:sz="4" w:space="0" w:color="auto"/>
            </w:tcBorders>
            <w:vAlign w:val="center"/>
          </w:tcPr>
          <w:p w14:paraId="765E8261" w14:textId="1730D4EF" w:rsidR="00494D04" w:rsidRPr="007E0F91" w:rsidRDefault="00494D04" w:rsidP="00494D04">
            <w:pPr>
              <w:jc w:val="center"/>
              <w:rPr>
                <w:ins w:id="24685" w:author="Στάθης Καπ" w:date="2023-03-09T06:37:00Z"/>
                <w:sz w:val="16"/>
                <w:szCs w:val="16"/>
              </w:rPr>
            </w:pPr>
            <w:ins w:id="24686" w:author="Στάθης Καπ" w:date="2023-03-09T07:14:00Z">
              <w:r>
                <w:rPr>
                  <w:rFonts w:ascii="Calibri" w:hAnsi="Calibri" w:cs="Calibri"/>
                  <w:color w:val="000000"/>
                  <w:sz w:val="16"/>
                  <w:szCs w:val="16"/>
                </w:rPr>
                <w:t>-183.33</w:t>
              </w:r>
            </w:ins>
          </w:p>
        </w:tc>
      </w:tr>
      <w:tr w:rsidR="00494D04" w14:paraId="0E084B3A" w14:textId="77777777" w:rsidTr="009861B1">
        <w:trPr>
          <w:trHeight w:val="170"/>
          <w:jc w:val="center"/>
          <w:ins w:id="2468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C86301D" w14:textId="77777777" w:rsidR="00494D04" w:rsidRPr="009861B1" w:rsidRDefault="00494D04" w:rsidP="00494D04">
            <w:pPr>
              <w:jc w:val="center"/>
              <w:rPr>
                <w:ins w:id="24688" w:author="Στάθης Καπ" w:date="2023-03-09T06:37:00Z"/>
                <w:rFonts w:ascii="Calibri" w:hAnsi="Calibri" w:cs="Calibri"/>
                <w:color w:val="000000"/>
                <w:sz w:val="16"/>
                <w:szCs w:val="16"/>
              </w:rPr>
            </w:pPr>
            <w:ins w:id="24689" w:author="Στάθης Καπ" w:date="2023-03-09T06:37:00Z">
              <w:r w:rsidRPr="009861B1">
                <w:rPr>
                  <w:rFonts w:ascii="Calibri" w:hAnsi="Calibri" w:cs="Calibri"/>
                  <w:color w:val="000000"/>
                  <w:sz w:val="16"/>
                  <w:szCs w:val="16"/>
                </w:rPr>
                <w:t>rc205</w:t>
              </w:r>
            </w:ins>
          </w:p>
        </w:tc>
        <w:tc>
          <w:tcPr>
            <w:tcW w:w="565" w:type="dxa"/>
            <w:tcBorders>
              <w:left w:val="single" w:sz="4" w:space="0" w:color="auto"/>
            </w:tcBorders>
            <w:vAlign w:val="center"/>
          </w:tcPr>
          <w:p w14:paraId="02F08A07" w14:textId="20555F2D" w:rsidR="00494D04" w:rsidRPr="007E0F91" w:rsidRDefault="00494D04" w:rsidP="00494D04">
            <w:pPr>
              <w:jc w:val="center"/>
              <w:rPr>
                <w:ins w:id="24690" w:author="Στάθης Καπ" w:date="2023-03-09T06:37:00Z"/>
                <w:sz w:val="16"/>
                <w:szCs w:val="16"/>
              </w:rPr>
            </w:pPr>
            <w:ins w:id="24691"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60EBD893" w14:textId="232C6649" w:rsidR="00494D04" w:rsidRPr="007E0F91" w:rsidRDefault="00494D04" w:rsidP="00494D04">
            <w:pPr>
              <w:jc w:val="center"/>
              <w:rPr>
                <w:ins w:id="24692" w:author="Στάθης Καπ" w:date="2023-03-09T06:37:00Z"/>
                <w:sz w:val="16"/>
                <w:szCs w:val="16"/>
              </w:rPr>
            </w:pPr>
            <w:ins w:id="24693"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52E07BC9" w14:textId="786F63E7" w:rsidR="00494D04" w:rsidRPr="007E0F91" w:rsidRDefault="00494D04" w:rsidP="00494D04">
            <w:pPr>
              <w:jc w:val="center"/>
              <w:rPr>
                <w:ins w:id="24694" w:author="Στάθης Καπ" w:date="2023-03-09T06:37:00Z"/>
                <w:sz w:val="16"/>
                <w:szCs w:val="16"/>
              </w:rPr>
            </w:pPr>
            <w:ins w:id="24695" w:author="Στάθης Καπ" w:date="2023-03-09T07:14:00Z">
              <w:r>
                <w:rPr>
                  <w:rFonts w:ascii="Calibri" w:hAnsi="Calibri" w:cs="Calibri"/>
                  <w:color w:val="000000"/>
                  <w:sz w:val="16"/>
                  <w:szCs w:val="16"/>
                </w:rPr>
                <w:t>1724</w:t>
              </w:r>
            </w:ins>
          </w:p>
        </w:tc>
        <w:tc>
          <w:tcPr>
            <w:tcW w:w="708" w:type="dxa"/>
            <w:vAlign w:val="center"/>
          </w:tcPr>
          <w:p w14:paraId="08F9AC95" w14:textId="35189B1D" w:rsidR="00494D04" w:rsidRPr="007E0F91" w:rsidRDefault="00494D04" w:rsidP="00494D04">
            <w:pPr>
              <w:jc w:val="center"/>
              <w:rPr>
                <w:ins w:id="24696" w:author="Στάθης Καπ" w:date="2023-03-09T06:37:00Z"/>
                <w:sz w:val="16"/>
                <w:szCs w:val="16"/>
              </w:rPr>
            </w:pPr>
            <w:ins w:id="24697"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6D5E8C72" w14:textId="7C14423A" w:rsidR="00494D04" w:rsidRPr="007E0F91" w:rsidRDefault="00494D04" w:rsidP="00494D04">
            <w:pPr>
              <w:jc w:val="center"/>
              <w:rPr>
                <w:ins w:id="24698" w:author="Στάθης Καπ" w:date="2023-03-09T06:37:00Z"/>
                <w:sz w:val="16"/>
                <w:szCs w:val="16"/>
              </w:rPr>
            </w:pPr>
            <w:ins w:id="24699" w:author="Στάθης Καπ" w:date="2023-03-09T07:14:00Z">
              <w:r>
                <w:rPr>
                  <w:rFonts w:ascii="Calibri" w:hAnsi="Calibri" w:cs="Calibri"/>
                  <w:color w:val="000000"/>
                  <w:sz w:val="16"/>
                  <w:szCs w:val="16"/>
                </w:rPr>
                <w:t>0.387</w:t>
              </w:r>
            </w:ins>
          </w:p>
        </w:tc>
        <w:tc>
          <w:tcPr>
            <w:tcW w:w="453" w:type="dxa"/>
            <w:tcBorders>
              <w:left w:val="single" w:sz="4" w:space="0" w:color="auto"/>
            </w:tcBorders>
            <w:vAlign w:val="center"/>
          </w:tcPr>
          <w:p w14:paraId="5F3ED3B8" w14:textId="47FD5851" w:rsidR="00494D04" w:rsidRPr="007E0F91" w:rsidRDefault="00494D04" w:rsidP="00494D04">
            <w:pPr>
              <w:jc w:val="center"/>
              <w:rPr>
                <w:ins w:id="24700" w:author="Στάθης Καπ" w:date="2023-03-09T06:37:00Z"/>
                <w:sz w:val="16"/>
                <w:szCs w:val="16"/>
              </w:rPr>
            </w:pPr>
            <w:ins w:id="24701" w:author="Στάθης Καπ" w:date="2023-03-09T07:14:00Z">
              <w:r>
                <w:rPr>
                  <w:rFonts w:ascii="Calibri" w:hAnsi="Calibri" w:cs="Calibri"/>
                  <w:color w:val="000000"/>
                  <w:sz w:val="16"/>
                  <w:szCs w:val="16"/>
                </w:rPr>
                <w:t>1724</w:t>
              </w:r>
            </w:ins>
          </w:p>
        </w:tc>
        <w:tc>
          <w:tcPr>
            <w:tcW w:w="454" w:type="dxa"/>
            <w:vAlign w:val="center"/>
          </w:tcPr>
          <w:p w14:paraId="084D1FAD" w14:textId="635583F2" w:rsidR="00494D04" w:rsidRPr="007E0F91" w:rsidRDefault="00494D04" w:rsidP="00494D04">
            <w:pPr>
              <w:jc w:val="center"/>
              <w:rPr>
                <w:ins w:id="24702" w:author="Στάθης Καπ" w:date="2023-03-09T06:37:00Z"/>
                <w:sz w:val="16"/>
                <w:szCs w:val="16"/>
              </w:rPr>
            </w:pPr>
            <w:ins w:id="24703" w:author="Στάθης Καπ" w:date="2023-03-09T07:14:00Z">
              <w:r>
                <w:rPr>
                  <w:rFonts w:ascii="Calibri" w:hAnsi="Calibri" w:cs="Calibri"/>
                  <w:color w:val="000000"/>
                  <w:sz w:val="16"/>
                  <w:szCs w:val="16"/>
                </w:rPr>
                <w:t>0</w:t>
              </w:r>
            </w:ins>
          </w:p>
        </w:tc>
        <w:tc>
          <w:tcPr>
            <w:tcW w:w="454" w:type="dxa"/>
            <w:vAlign w:val="center"/>
          </w:tcPr>
          <w:p w14:paraId="11C4DD8F" w14:textId="28404734" w:rsidR="00494D04" w:rsidRPr="007E0F91" w:rsidRDefault="00494D04" w:rsidP="00494D04">
            <w:pPr>
              <w:jc w:val="center"/>
              <w:rPr>
                <w:ins w:id="24704" w:author="Στάθης Καπ" w:date="2023-03-09T06:37:00Z"/>
                <w:sz w:val="16"/>
                <w:szCs w:val="16"/>
              </w:rPr>
            </w:pPr>
            <w:ins w:id="24705" w:author="Στάθης Καπ" w:date="2023-03-09T07:14:00Z">
              <w:r>
                <w:rPr>
                  <w:rFonts w:ascii="Calibri" w:hAnsi="Calibri" w:cs="Calibri"/>
                  <w:color w:val="000000"/>
                  <w:sz w:val="16"/>
                  <w:szCs w:val="16"/>
                </w:rPr>
                <w:t>0.262</w:t>
              </w:r>
            </w:ins>
          </w:p>
        </w:tc>
        <w:tc>
          <w:tcPr>
            <w:tcW w:w="457" w:type="dxa"/>
            <w:tcBorders>
              <w:right w:val="single" w:sz="4" w:space="0" w:color="auto"/>
            </w:tcBorders>
            <w:vAlign w:val="center"/>
          </w:tcPr>
          <w:p w14:paraId="487462C8" w14:textId="44F855E1" w:rsidR="00494D04" w:rsidRPr="007E0F91" w:rsidRDefault="00494D04" w:rsidP="00494D04">
            <w:pPr>
              <w:jc w:val="center"/>
              <w:rPr>
                <w:ins w:id="24706" w:author="Στάθης Καπ" w:date="2023-03-09T06:37:00Z"/>
                <w:sz w:val="16"/>
                <w:szCs w:val="16"/>
              </w:rPr>
            </w:pPr>
            <w:ins w:id="24707" w:author="Στάθης Καπ" w:date="2023-03-09T07:14:00Z">
              <w:r>
                <w:rPr>
                  <w:rFonts w:ascii="Calibri" w:hAnsi="Calibri" w:cs="Calibri"/>
                  <w:color w:val="000000"/>
                  <w:sz w:val="16"/>
                  <w:szCs w:val="16"/>
                </w:rPr>
                <w:t>32.3</w:t>
              </w:r>
            </w:ins>
          </w:p>
        </w:tc>
        <w:tc>
          <w:tcPr>
            <w:tcW w:w="453" w:type="dxa"/>
            <w:tcBorders>
              <w:left w:val="single" w:sz="4" w:space="0" w:color="auto"/>
            </w:tcBorders>
            <w:vAlign w:val="center"/>
          </w:tcPr>
          <w:p w14:paraId="33FE7676" w14:textId="4E01A16B" w:rsidR="00494D04" w:rsidRPr="007E0F91" w:rsidRDefault="00494D04" w:rsidP="00494D04">
            <w:pPr>
              <w:jc w:val="center"/>
              <w:rPr>
                <w:ins w:id="24708" w:author="Στάθης Καπ" w:date="2023-03-09T06:37:00Z"/>
                <w:sz w:val="16"/>
                <w:szCs w:val="16"/>
              </w:rPr>
            </w:pPr>
            <w:ins w:id="24709" w:author="Στάθης Καπ" w:date="2023-03-09T07:14:00Z">
              <w:r>
                <w:rPr>
                  <w:rFonts w:ascii="Calibri" w:hAnsi="Calibri" w:cs="Calibri"/>
                  <w:color w:val="000000"/>
                  <w:sz w:val="16"/>
                  <w:szCs w:val="16"/>
                </w:rPr>
                <w:t>1715</w:t>
              </w:r>
            </w:ins>
          </w:p>
        </w:tc>
        <w:tc>
          <w:tcPr>
            <w:tcW w:w="454" w:type="dxa"/>
            <w:vAlign w:val="center"/>
          </w:tcPr>
          <w:p w14:paraId="4413649C" w14:textId="52398510" w:rsidR="00494D04" w:rsidRPr="007E0F91" w:rsidRDefault="00494D04" w:rsidP="00494D04">
            <w:pPr>
              <w:jc w:val="center"/>
              <w:rPr>
                <w:ins w:id="24710" w:author="Στάθης Καπ" w:date="2023-03-09T06:37:00Z"/>
                <w:sz w:val="16"/>
                <w:szCs w:val="16"/>
              </w:rPr>
            </w:pPr>
            <w:ins w:id="24711" w:author="Στάθης Καπ" w:date="2023-03-09T07:14:00Z">
              <w:r>
                <w:rPr>
                  <w:rFonts w:ascii="Calibri" w:hAnsi="Calibri" w:cs="Calibri"/>
                  <w:color w:val="000000"/>
                  <w:sz w:val="16"/>
                  <w:szCs w:val="16"/>
                </w:rPr>
                <w:t>0.52</w:t>
              </w:r>
            </w:ins>
          </w:p>
        </w:tc>
        <w:tc>
          <w:tcPr>
            <w:tcW w:w="454" w:type="dxa"/>
            <w:vAlign w:val="center"/>
          </w:tcPr>
          <w:p w14:paraId="3707830C" w14:textId="740DEC37" w:rsidR="00494D04" w:rsidRPr="007E0F91" w:rsidRDefault="00494D04" w:rsidP="00494D04">
            <w:pPr>
              <w:jc w:val="center"/>
              <w:rPr>
                <w:ins w:id="24712" w:author="Στάθης Καπ" w:date="2023-03-09T06:37:00Z"/>
                <w:sz w:val="16"/>
                <w:szCs w:val="16"/>
              </w:rPr>
            </w:pPr>
            <w:ins w:id="24713" w:author="Στάθης Καπ" w:date="2023-03-09T07:14:00Z">
              <w:r>
                <w:rPr>
                  <w:rFonts w:ascii="Calibri" w:hAnsi="Calibri" w:cs="Calibri"/>
                  <w:color w:val="000000"/>
                  <w:sz w:val="16"/>
                  <w:szCs w:val="16"/>
                </w:rPr>
                <w:t>0.233</w:t>
              </w:r>
            </w:ins>
          </w:p>
        </w:tc>
        <w:tc>
          <w:tcPr>
            <w:tcW w:w="454" w:type="dxa"/>
            <w:tcBorders>
              <w:right w:val="single" w:sz="4" w:space="0" w:color="auto"/>
            </w:tcBorders>
            <w:vAlign w:val="center"/>
          </w:tcPr>
          <w:p w14:paraId="363B3D0D" w14:textId="552C0246" w:rsidR="00494D04" w:rsidRPr="007E0F91" w:rsidRDefault="00494D04" w:rsidP="00494D04">
            <w:pPr>
              <w:jc w:val="center"/>
              <w:rPr>
                <w:ins w:id="24714" w:author="Στάθης Καπ" w:date="2023-03-09T06:37:00Z"/>
                <w:sz w:val="16"/>
                <w:szCs w:val="16"/>
              </w:rPr>
            </w:pPr>
            <w:ins w:id="24715" w:author="Στάθης Καπ" w:date="2023-03-09T07:14:00Z">
              <w:r>
                <w:rPr>
                  <w:rFonts w:ascii="Calibri" w:hAnsi="Calibri" w:cs="Calibri"/>
                  <w:color w:val="000000"/>
                  <w:sz w:val="16"/>
                  <w:szCs w:val="16"/>
                </w:rPr>
                <w:t>39.79</w:t>
              </w:r>
            </w:ins>
          </w:p>
        </w:tc>
        <w:tc>
          <w:tcPr>
            <w:tcW w:w="453" w:type="dxa"/>
            <w:tcBorders>
              <w:left w:val="single" w:sz="4" w:space="0" w:color="auto"/>
            </w:tcBorders>
            <w:vAlign w:val="center"/>
          </w:tcPr>
          <w:p w14:paraId="19A1DF76" w14:textId="46D93AD7" w:rsidR="00494D04" w:rsidRPr="007E0F91" w:rsidRDefault="00494D04" w:rsidP="00494D04">
            <w:pPr>
              <w:jc w:val="center"/>
              <w:rPr>
                <w:ins w:id="24716" w:author="Στάθης Καπ" w:date="2023-03-09T06:37:00Z"/>
                <w:sz w:val="16"/>
                <w:szCs w:val="16"/>
              </w:rPr>
            </w:pPr>
            <w:ins w:id="24717" w:author="Στάθης Καπ" w:date="2023-03-09T07:14:00Z">
              <w:r>
                <w:rPr>
                  <w:rFonts w:ascii="Calibri" w:hAnsi="Calibri" w:cs="Calibri"/>
                  <w:color w:val="000000"/>
                  <w:sz w:val="16"/>
                  <w:szCs w:val="16"/>
                </w:rPr>
                <w:t>1684</w:t>
              </w:r>
            </w:ins>
          </w:p>
        </w:tc>
        <w:tc>
          <w:tcPr>
            <w:tcW w:w="454" w:type="dxa"/>
            <w:vAlign w:val="center"/>
          </w:tcPr>
          <w:p w14:paraId="72066D22" w14:textId="6F6BA41F" w:rsidR="00494D04" w:rsidRPr="007E0F91" w:rsidRDefault="00494D04" w:rsidP="00494D04">
            <w:pPr>
              <w:jc w:val="center"/>
              <w:rPr>
                <w:ins w:id="24718" w:author="Στάθης Καπ" w:date="2023-03-09T06:37:00Z"/>
                <w:sz w:val="16"/>
                <w:szCs w:val="16"/>
              </w:rPr>
            </w:pPr>
            <w:ins w:id="24719" w:author="Στάθης Καπ" w:date="2023-03-09T07:14:00Z">
              <w:r>
                <w:rPr>
                  <w:rFonts w:ascii="Calibri" w:hAnsi="Calibri" w:cs="Calibri"/>
                  <w:color w:val="000000"/>
                  <w:sz w:val="16"/>
                  <w:szCs w:val="16"/>
                </w:rPr>
                <w:t>2.32</w:t>
              </w:r>
            </w:ins>
          </w:p>
        </w:tc>
        <w:tc>
          <w:tcPr>
            <w:tcW w:w="454" w:type="dxa"/>
            <w:vAlign w:val="center"/>
          </w:tcPr>
          <w:p w14:paraId="7B95A530" w14:textId="5BF6FA7F" w:rsidR="00494D04" w:rsidRPr="007E0F91" w:rsidRDefault="00494D04" w:rsidP="00494D04">
            <w:pPr>
              <w:jc w:val="center"/>
              <w:rPr>
                <w:ins w:id="24720" w:author="Στάθης Καπ" w:date="2023-03-09T06:37:00Z"/>
                <w:sz w:val="16"/>
                <w:szCs w:val="16"/>
              </w:rPr>
            </w:pPr>
            <w:ins w:id="24721" w:author="Στάθης Καπ" w:date="2023-03-09T07:14:00Z">
              <w:r>
                <w:rPr>
                  <w:rFonts w:ascii="Calibri" w:hAnsi="Calibri" w:cs="Calibri"/>
                  <w:color w:val="000000"/>
                  <w:sz w:val="16"/>
                  <w:szCs w:val="16"/>
                </w:rPr>
                <w:t>0.174</w:t>
              </w:r>
            </w:ins>
          </w:p>
        </w:tc>
        <w:tc>
          <w:tcPr>
            <w:tcW w:w="461" w:type="dxa"/>
            <w:tcBorders>
              <w:right w:val="single" w:sz="4" w:space="0" w:color="auto"/>
            </w:tcBorders>
            <w:vAlign w:val="center"/>
          </w:tcPr>
          <w:p w14:paraId="36EF1BBF" w14:textId="2CF4C7FC" w:rsidR="00494D04" w:rsidRPr="007E0F91" w:rsidRDefault="00494D04" w:rsidP="00494D04">
            <w:pPr>
              <w:jc w:val="center"/>
              <w:rPr>
                <w:ins w:id="24722" w:author="Στάθης Καπ" w:date="2023-03-09T06:37:00Z"/>
                <w:sz w:val="16"/>
                <w:szCs w:val="16"/>
              </w:rPr>
            </w:pPr>
            <w:ins w:id="24723" w:author="Στάθης Καπ" w:date="2023-03-09T07:14:00Z">
              <w:r>
                <w:rPr>
                  <w:rFonts w:ascii="Calibri" w:hAnsi="Calibri" w:cs="Calibri"/>
                  <w:color w:val="000000"/>
                  <w:sz w:val="16"/>
                  <w:szCs w:val="16"/>
                </w:rPr>
                <w:t>55.04</w:t>
              </w:r>
            </w:ins>
          </w:p>
        </w:tc>
      </w:tr>
      <w:tr w:rsidR="00494D04" w14:paraId="35913844" w14:textId="77777777" w:rsidTr="009861B1">
        <w:trPr>
          <w:trHeight w:val="170"/>
          <w:jc w:val="center"/>
          <w:ins w:id="2472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F3AA591" w14:textId="77777777" w:rsidR="00494D04" w:rsidRPr="009861B1" w:rsidRDefault="00494D04" w:rsidP="00494D04">
            <w:pPr>
              <w:jc w:val="center"/>
              <w:rPr>
                <w:ins w:id="24725" w:author="Στάθης Καπ" w:date="2023-03-09T06:37:00Z"/>
                <w:rFonts w:ascii="Calibri" w:hAnsi="Calibri" w:cs="Calibri"/>
                <w:color w:val="000000"/>
                <w:sz w:val="16"/>
                <w:szCs w:val="16"/>
              </w:rPr>
            </w:pPr>
            <w:ins w:id="24726" w:author="Στάθης Καπ" w:date="2023-03-09T06:37:00Z">
              <w:r w:rsidRPr="009861B1">
                <w:rPr>
                  <w:rFonts w:ascii="Calibri" w:hAnsi="Calibri" w:cs="Calibri"/>
                  <w:color w:val="000000"/>
                  <w:sz w:val="16"/>
                  <w:szCs w:val="16"/>
                </w:rPr>
                <w:t>rc206</w:t>
              </w:r>
            </w:ins>
          </w:p>
        </w:tc>
        <w:tc>
          <w:tcPr>
            <w:tcW w:w="565" w:type="dxa"/>
            <w:tcBorders>
              <w:left w:val="single" w:sz="4" w:space="0" w:color="auto"/>
            </w:tcBorders>
            <w:vAlign w:val="center"/>
          </w:tcPr>
          <w:p w14:paraId="37EEA00A" w14:textId="77CBDEF8" w:rsidR="00494D04" w:rsidRPr="007E0F91" w:rsidRDefault="00494D04" w:rsidP="00494D04">
            <w:pPr>
              <w:jc w:val="center"/>
              <w:rPr>
                <w:ins w:id="24727" w:author="Στάθης Καπ" w:date="2023-03-09T06:37:00Z"/>
                <w:sz w:val="16"/>
                <w:szCs w:val="16"/>
              </w:rPr>
            </w:pPr>
            <w:ins w:id="24728"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587E7CEB" w14:textId="1E857366" w:rsidR="00494D04" w:rsidRPr="007E0F91" w:rsidRDefault="00494D04" w:rsidP="00494D04">
            <w:pPr>
              <w:jc w:val="center"/>
              <w:rPr>
                <w:ins w:id="24729" w:author="Στάθης Καπ" w:date="2023-03-09T06:37:00Z"/>
                <w:sz w:val="16"/>
                <w:szCs w:val="16"/>
              </w:rPr>
            </w:pPr>
            <w:ins w:id="24730"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078B22AF" w14:textId="67C08ECA" w:rsidR="00494D04" w:rsidRPr="007E0F91" w:rsidRDefault="00494D04" w:rsidP="00494D04">
            <w:pPr>
              <w:jc w:val="center"/>
              <w:rPr>
                <w:ins w:id="24731" w:author="Στάθης Καπ" w:date="2023-03-09T06:37:00Z"/>
                <w:sz w:val="16"/>
                <w:szCs w:val="16"/>
              </w:rPr>
            </w:pPr>
            <w:ins w:id="24732" w:author="Στάθης Καπ" w:date="2023-03-09T07:14:00Z">
              <w:r>
                <w:rPr>
                  <w:rFonts w:ascii="Calibri" w:hAnsi="Calibri" w:cs="Calibri"/>
                  <w:color w:val="000000"/>
                  <w:sz w:val="16"/>
                  <w:szCs w:val="16"/>
                </w:rPr>
                <w:t>1724</w:t>
              </w:r>
            </w:ins>
          </w:p>
        </w:tc>
        <w:tc>
          <w:tcPr>
            <w:tcW w:w="708" w:type="dxa"/>
            <w:vAlign w:val="center"/>
          </w:tcPr>
          <w:p w14:paraId="7FBE48D8" w14:textId="73397380" w:rsidR="00494D04" w:rsidRPr="007E0F91" w:rsidRDefault="00494D04" w:rsidP="00494D04">
            <w:pPr>
              <w:jc w:val="center"/>
              <w:rPr>
                <w:ins w:id="24733" w:author="Στάθης Καπ" w:date="2023-03-09T06:37:00Z"/>
                <w:sz w:val="16"/>
                <w:szCs w:val="16"/>
              </w:rPr>
            </w:pPr>
            <w:ins w:id="24734"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41FD8C4A" w14:textId="6BFF4884" w:rsidR="00494D04" w:rsidRPr="007E0F91" w:rsidRDefault="00494D04" w:rsidP="00494D04">
            <w:pPr>
              <w:jc w:val="center"/>
              <w:rPr>
                <w:ins w:id="24735" w:author="Στάθης Καπ" w:date="2023-03-09T06:37:00Z"/>
                <w:sz w:val="16"/>
                <w:szCs w:val="16"/>
              </w:rPr>
            </w:pPr>
            <w:ins w:id="24736" w:author="Στάθης Καπ" w:date="2023-03-09T07:14:00Z">
              <w:r>
                <w:rPr>
                  <w:rFonts w:ascii="Calibri" w:hAnsi="Calibri" w:cs="Calibri"/>
                  <w:color w:val="000000"/>
                  <w:sz w:val="16"/>
                  <w:szCs w:val="16"/>
                </w:rPr>
                <w:t>0.181</w:t>
              </w:r>
            </w:ins>
          </w:p>
        </w:tc>
        <w:tc>
          <w:tcPr>
            <w:tcW w:w="453" w:type="dxa"/>
            <w:tcBorders>
              <w:left w:val="single" w:sz="4" w:space="0" w:color="auto"/>
            </w:tcBorders>
            <w:vAlign w:val="center"/>
          </w:tcPr>
          <w:p w14:paraId="36FBDC9C" w14:textId="4A74B7A1" w:rsidR="00494D04" w:rsidRPr="007E0F91" w:rsidRDefault="00494D04" w:rsidP="00494D04">
            <w:pPr>
              <w:jc w:val="center"/>
              <w:rPr>
                <w:ins w:id="24737" w:author="Στάθης Καπ" w:date="2023-03-09T06:37:00Z"/>
                <w:sz w:val="16"/>
                <w:szCs w:val="16"/>
              </w:rPr>
            </w:pPr>
            <w:ins w:id="24738" w:author="Στάθης Καπ" w:date="2023-03-09T07:14:00Z">
              <w:r>
                <w:rPr>
                  <w:rFonts w:ascii="Calibri" w:hAnsi="Calibri" w:cs="Calibri"/>
                  <w:color w:val="000000"/>
                  <w:sz w:val="16"/>
                  <w:szCs w:val="16"/>
                </w:rPr>
                <w:t>1724</w:t>
              </w:r>
            </w:ins>
          </w:p>
        </w:tc>
        <w:tc>
          <w:tcPr>
            <w:tcW w:w="454" w:type="dxa"/>
            <w:vAlign w:val="center"/>
          </w:tcPr>
          <w:p w14:paraId="774B0B75" w14:textId="1F3A7F7E" w:rsidR="00494D04" w:rsidRPr="007E0F91" w:rsidRDefault="00494D04" w:rsidP="00494D04">
            <w:pPr>
              <w:jc w:val="center"/>
              <w:rPr>
                <w:ins w:id="24739" w:author="Στάθης Καπ" w:date="2023-03-09T06:37:00Z"/>
                <w:sz w:val="16"/>
                <w:szCs w:val="16"/>
              </w:rPr>
            </w:pPr>
            <w:ins w:id="24740" w:author="Στάθης Καπ" w:date="2023-03-09T07:14:00Z">
              <w:r>
                <w:rPr>
                  <w:rFonts w:ascii="Calibri" w:hAnsi="Calibri" w:cs="Calibri"/>
                  <w:color w:val="000000"/>
                  <w:sz w:val="16"/>
                  <w:szCs w:val="16"/>
                </w:rPr>
                <w:t>0</w:t>
              </w:r>
            </w:ins>
          </w:p>
        </w:tc>
        <w:tc>
          <w:tcPr>
            <w:tcW w:w="454" w:type="dxa"/>
            <w:vAlign w:val="center"/>
          </w:tcPr>
          <w:p w14:paraId="15038FF4" w14:textId="1AFC8552" w:rsidR="00494D04" w:rsidRPr="007E0F91" w:rsidRDefault="00494D04" w:rsidP="00494D04">
            <w:pPr>
              <w:jc w:val="center"/>
              <w:rPr>
                <w:ins w:id="24741" w:author="Στάθης Καπ" w:date="2023-03-09T06:37:00Z"/>
                <w:sz w:val="16"/>
                <w:szCs w:val="16"/>
              </w:rPr>
            </w:pPr>
            <w:ins w:id="24742" w:author="Στάθης Καπ" w:date="2023-03-09T07:14:00Z">
              <w:r>
                <w:rPr>
                  <w:rFonts w:ascii="Calibri" w:hAnsi="Calibri" w:cs="Calibri"/>
                  <w:color w:val="000000"/>
                  <w:sz w:val="16"/>
                  <w:szCs w:val="16"/>
                </w:rPr>
                <w:t>0.157</w:t>
              </w:r>
            </w:ins>
          </w:p>
        </w:tc>
        <w:tc>
          <w:tcPr>
            <w:tcW w:w="457" w:type="dxa"/>
            <w:tcBorders>
              <w:right w:val="single" w:sz="4" w:space="0" w:color="auto"/>
            </w:tcBorders>
            <w:vAlign w:val="center"/>
          </w:tcPr>
          <w:p w14:paraId="44B62E46" w14:textId="649366D7" w:rsidR="00494D04" w:rsidRPr="007E0F91" w:rsidRDefault="00494D04" w:rsidP="00494D04">
            <w:pPr>
              <w:jc w:val="center"/>
              <w:rPr>
                <w:ins w:id="24743" w:author="Στάθης Καπ" w:date="2023-03-09T06:37:00Z"/>
                <w:sz w:val="16"/>
                <w:szCs w:val="16"/>
              </w:rPr>
            </w:pPr>
            <w:ins w:id="24744" w:author="Στάθης Καπ" w:date="2023-03-09T07:14:00Z">
              <w:r>
                <w:rPr>
                  <w:rFonts w:ascii="Calibri" w:hAnsi="Calibri" w:cs="Calibri"/>
                  <w:color w:val="000000"/>
                  <w:sz w:val="16"/>
                  <w:szCs w:val="16"/>
                </w:rPr>
                <w:t>13.26</w:t>
              </w:r>
            </w:ins>
          </w:p>
        </w:tc>
        <w:tc>
          <w:tcPr>
            <w:tcW w:w="453" w:type="dxa"/>
            <w:tcBorders>
              <w:left w:val="single" w:sz="4" w:space="0" w:color="auto"/>
            </w:tcBorders>
            <w:vAlign w:val="center"/>
          </w:tcPr>
          <w:p w14:paraId="1C1A1AD5" w14:textId="1138E068" w:rsidR="00494D04" w:rsidRPr="007E0F91" w:rsidRDefault="00494D04" w:rsidP="00494D04">
            <w:pPr>
              <w:jc w:val="center"/>
              <w:rPr>
                <w:ins w:id="24745" w:author="Στάθης Καπ" w:date="2023-03-09T06:37:00Z"/>
                <w:sz w:val="16"/>
                <w:szCs w:val="16"/>
              </w:rPr>
            </w:pPr>
            <w:ins w:id="24746" w:author="Στάθης Καπ" w:date="2023-03-09T07:14:00Z">
              <w:r>
                <w:rPr>
                  <w:rFonts w:ascii="Calibri" w:hAnsi="Calibri" w:cs="Calibri"/>
                  <w:color w:val="000000"/>
                  <w:sz w:val="16"/>
                  <w:szCs w:val="16"/>
                </w:rPr>
                <w:t>1724</w:t>
              </w:r>
            </w:ins>
          </w:p>
        </w:tc>
        <w:tc>
          <w:tcPr>
            <w:tcW w:w="454" w:type="dxa"/>
            <w:vAlign w:val="center"/>
          </w:tcPr>
          <w:p w14:paraId="30842A55" w14:textId="49A8813E" w:rsidR="00494D04" w:rsidRPr="007E0F91" w:rsidRDefault="00494D04" w:rsidP="00494D04">
            <w:pPr>
              <w:jc w:val="center"/>
              <w:rPr>
                <w:ins w:id="24747" w:author="Στάθης Καπ" w:date="2023-03-09T06:37:00Z"/>
                <w:sz w:val="16"/>
                <w:szCs w:val="16"/>
              </w:rPr>
            </w:pPr>
            <w:ins w:id="24748" w:author="Στάθης Καπ" w:date="2023-03-09T07:14:00Z">
              <w:r>
                <w:rPr>
                  <w:rFonts w:ascii="Calibri" w:hAnsi="Calibri" w:cs="Calibri"/>
                  <w:color w:val="000000"/>
                  <w:sz w:val="16"/>
                  <w:szCs w:val="16"/>
                </w:rPr>
                <w:t>0</w:t>
              </w:r>
            </w:ins>
          </w:p>
        </w:tc>
        <w:tc>
          <w:tcPr>
            <w:tcW w:w="454" w:type="dxa"/>
            <w:vAlign w:val="center"/>
          </w:tcPr>
          <w:p w14:paraId="5958C742" w14:textId="39B71F8C" w:rsidR="00494D04" w:rsidRPr="007E0F91" w:rsidRDefault="00494D04" w:rsidP="00494D04">
            <w:pPr>
              <w:jc w:val="center"/>
              <w:rPr>
                <w:ins w:id="24749" w:author="Στάθης Καπ" w:date="2023-03-09T06:37:00Z"/>
                <w:sz w:val="16"/>
                <w:szCs w:val="16"/>
              </w:rPr>
            </w:pPr>
            <w:ins w:id="24750" w:author="Στάθης Καπ" w:date="2023-03-09T07:14:00Z">
              <w:r>
                <w:rPr>
                  <w:rFonts w:ascii="Calibri" w:hAnsi="Calibri" w:cs="Calibri"/>
                  <w:color w:val="000000"/>
                  <w:sz w:val="16"/>
                  <w:szCs w:val="16"/>
                </w:rPr>
                <w:t>0.125</w:t>
              </w:r>
            </w:ins>
          </w:p>
        </w:tc>
        <w:tc>
          <w:tcPr>
            <w:tcW w:w="454" w:type="dxa"/>
            <w:tcBorders>
              <w:right w:val="single" w:sz="4" w:space="0" w:color="auto"/>
            </w:tcBorders>
            <w:vAlign w:val="center"/>
          </w:tcPr>
          <w:p w14:paraId="3DE11AA6" w14:textId="414223C3" w:rsidR="00494D04" w:rsidRPr="007E0F91" w:rsidRDefault="00494D04" w:rsidP="00494D04">
            <w:pPr>
              <w:jc w:val="center"/>
              <w:rPr>
                <w:ins w:id="24751" w:author="Στάθης Καπ" w:date="2023-03-09T06:37:00Z"/>
                <w:sz w:val="16"/>
                <w:szCs w:val="16"/>
              </w:rPr>
            </w:pPr>
            <w:ins w:id="24752" w:author="Στάθης Καπ" w:date="2023-03-09T07:14:00Z">
              <w:r>
                <w:rPr>
                  <w:rFonts w:ascii="Calibri" w:hAnsi="Calibri" w:cs="Calibri"/>
                  <w:color w:val="000000"/>
                  <w:sz w:val="16"/>
                  <w:szCs w:val="16"/>
                </w:rPr>
                <w:t>30.94</w:t>
              </w:r>
            </w:ins>
          </w:p>
        </w:tc>
        <w:tc>
          <w:tcPr>
            <w:tcW w:w="453" w:type="dxa"/>
            <w:tcBorders>
              <w:left w:val="single" w:sz="4" w:space="0" w:color="auto"/>
            </w:tcBorders>
            <w:vAlign w:val="center"/>
          </w:tcPr>
          <w:p w14:paraId="7FC82CD1" w14:textId="660DE7D0" w:rsidR="00494D04" w:rsidRPr="007E0F91" w:rsidRDefault="00494D04" w:rsidP="00494D04">
            <w:pPr>
              <w:jc w:val="center"/>
              <w:rPr>
                <w:ins w:id="24753" w:author="Στάθης Καπ" w:date="2023-03-09T06:37:00Z"/>
                <w:sz w:val="16"/>
                <w:szCs w:val="16"/>
              </w:rPr>
            </w:pPr>
            <w:ins w:id="24754" w:author="Στάθης Καπ" w:date="2023-03-09T07:14:00Z">
              <w:r>
                <w:rPr>
                  <w:rFonts w:ascii="Calibri" w:hAnsi="Calibri" w:cs="Calibri"/>
                  <w:color w:val="000000"/>
                  <w:sz w:val="16"/>
                  <w:szCs w:val="16"/>
                </w:rPr>
                <w:t>1719</w:t>
              </w:r>
            </w:ins>
          </w:p>
        </w:tc>
        <w:tc>
          <w:tcPr>
            <w:tcW w:w="454" w:type="dxa"/>
            <w:vAlign w:val="center"/>
          </w:tcPr>
          <w:p w14:paraId="3D6C37F3" w14:textId="41DA1F3E" w:rsidR="00494D04" w:rsidRPr="007E0F91" w:rsidRDefault="00494D04" w:rsidP="00494D04">
            <w:pPr>
              <w:jc w:val="center"/>
              <w:rPr>
                <w:ins w:id="24755" w:author="Στάθης Καπ" w:date="2023-03-09T06:37:00Z"/>
                <w:sz w:val="16"/>
                <w:szCs w:val="16"/>
              </w:rPr>
            </w:pPr>
            <w:ins w:id="24756" w:author="Στάθης Καπ" w:date="2023-03-09T07:14:00Z">
              <w:r>
                <w:rPr>
                  <w:rFonts w:ascii="Calibri" w:hAnsi="Calibri" w:cs="Calibri"/>
                  <w:color w:val="000000"/>
                  <w:sz w:val="16"/>
                  <w:szCs w:val="16"/>
                </w:rPr>
                <w:t>0.29</w:t>
              </w:r>
            </w:ins>
          </w:p>
        </w:tc>
        <w:tc>
          <w:tcPr>
            <w:tcW w:w="454" w:type="dxa"/>
            <w:vAlign w:val="center"/>
          </w:tcPr>
          <w:p w14:paraId="7BAB4003" w14:textId="1A94A199" w:rsidR="00494D04" w:rsidRPr="007E0F91" w:rsidRDefault="00494D04" w:rsidP="00494D04">
            <w:pPr>
              <w:jc w:val="center"/>
              <w:rPr>
                <w:ins w:id="24757" w:author="Στάθης Καπ" w:date="2023-03-09T06:37:00Z"/>
                <w:sz w:val="16"/>
                <w:szCs w:val="16"/>
              </w:rPr>
            </w:pPr>
            <w:ins w:id="24758" w:author="Στάθης Καπ" w:date="2023-03-09T07:14:00Z">
              <w:r>
                <w:rPr>
                  <w:rFonts w:ascii="Calibri" w:hAnsi="Calibri" w:cs="Calibri"/>
                  <w:color w:val="000000"/>
                  <w:sz w:val="16"/>
                  <w:szCs w:val="16"/>
                </w:rPr>
                <w:t>0.143</w:t>
              </w:r>
            </w:ins>
          </w:p>
        </w:tc>
        <w:tc>
          <w:tcPr>
            <w:tcW w:w="461" w:type="dxa"/>
            <w:tcBorders>
              <w:right w:val="single" w:sz="4" w:space="0" w:color="auto"/>
            </w:tcBorders>
            <w:vAlign w:val="center"/>
          </w:tcPr>
          <w:p w14:paraId="73C3B204" w14:textId="53081CB5" w:rsidR="00494D04" w:rsidRPr="007E0F91" w:rsidRDefault="00494D04" w:rsidP="00494D04">
            <w:pPr>
              <w:jc w:val="center"/>
              <w:rPr>
                <w:ins w:id="24759" w:author="Στάθης Καπ" w:date="2023-03-09T06:37:00Z"/>
                <w:sz w:val="16"/>
                <w:szCs w:val="16"/>
              </w:rPr>
            </w:pPr>
            <w:ins w:id="24760" w:author="Στάθης Καπ" w:date="2023-03-09T07:14:00Z">
              <w:r>
                <w:rPr>
                  <w:rFonts w:ascii="Calibri" w:hAnsi="Calibri" w:cs="Calibri"/>
                  <w:color w:val="000000"/>
                  <w:sz w:val="16"/>
                  <w:szCs w:val="16"/>
                </w:rPr>
                <w:t>20.99</w:t>
              </w:r>
            </w:ins>
          </w:p>
        </w:tc>
      </w:tr>
      <w:tr w:rsidR="00494D04" w14:paraId="354CDBFB" w14:textId="77777777" w:rsidTr="009861B1">
        <w:trPr>
          <w:trHeight w:val="170"/>
          <w:jc w:val="center"/>
          <w:ins w:id="2476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F286970" w14:textId="77777777" w:rsidR="00494D04" w:rsidRPr="009861B1" w:rsidRDefault="00494D04" w:rsidP="00494D04">
            <w:pPr>
              <w:jc w:val="center"/>
              <w:rPr>
                <w:ins w:id="24762" w:author="Στάθης Καπ" w:date="2023-03-09T06:37:00Z"/>
                <w:rFonts w:ascii="Calibri" w:hAnsi="Calibri" w:cs="Calibri"/>
                <w:color w:val="000000"/>
                <w:sz w:val="16"/>
                <w:szCs w:val="16"/>
              </w:rPr>
            </w:pPr>
            <w:ins w:id="24763" w:author="Στάθης Καπ" w:date="2023-03-09T06:37:00Z">
              <w:r w:rsidRPr="009861B1">
                <w:rPr>
                  <w:rFonts w:ascii="Calibri" w:hAnsi="Calibri" w:cs="Calibri"/>
                  <w:color w:val="000000"/>
                  <w:sz w:val="16"/>
                  <w:szCs w:val="16"/>
                </w:rPr>
                <w:t>rc207</w:t>
              </w:r>
            </w:ins>
          </w:p>
        </w:tc>
        <w:tc>
          <w:tcPr>
            <w:tcW w:w="565" w:type="dxa"/>
            <w:tcBorders>
              <w:left w:val="single" w:sz="4" w:space="0" w:color="auto"/>
            </w:tcBorders>
            <w:vAlign w:val="center"/>
          </w:tcPr>
          <w:p w14:paraId="6C61B444" w14:textId="7CA2C79E" w:rsidR="00494D04" w:rsidRPr="007E0F91" w:rsidRDefault="00494D04" w:rsidP="00494D04">
            <w:pPr>
              <w:jc w:val="center"/>
              <w:rPr>
                <w:ins w:id="24764" w:author="Στάθης Καπ" w:date="2023-03-09T06:37:00Z"/>
                <w:sz w:val="16"/>
                <w:szCs w:val="16"/>
              </w:rPr>
            </w:pPr>
            <w:ins w:id="24765"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7B4D98F3" w14:textId="68209D3F" w:rsidR="00494D04" w:rsidRPr="007E0F91" w:rsidRDefault="00494D04" w:rsidP="00494D04">
            <w:pPr>
              <w:jc w:val="center"/>
              <w:rPr>
                <w:ins w:id="24766" w:author="Στάθης Καπ" w:date="2023-03-09T06:37:00Z"/>
                <w:sz w:val="16"/>
                <w:szCs w:val="16"/>
              </w:rPr>
            </w:pPr>
            <w:ins w:id="24767"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6AF1930B" w14:textId="3BF25F06" w:rsidR="00494D04" w:rsidRPr="007E0F91" w:rsidRDefault="00494D04" w:rsidP="00494D04">
            <w:pPr>
              <w:jc w:val="center"/>
              <w:rPr>
                <w:ins w:id="24768" w:author="Στάθης Καπ" w:date="2023-03-09T06:37:00Z"/>
                <w:sz w:val="16"/>
                <w:szCs w:val="16"/>
              </w:rPr>
            </w:pPr>
            <w:ins w:id="24769" w:author="Στάθης Καπ" w:date="2023-03-09T07:14:00Z">
              <w:r>
                <w:rPr>
                  <w:rFonts w:ascii="Calibri" w:hAnsi="Calibri" w:cs="Calibri"/>
                  <w:color w:val="000000"/>
                  <w:sz w:val="16"/>
                  <w:szCs w:val="16"/>
                </w:rPr>
                <w:t>1724</w:t>
              </w:r>
            </w:ins>
          </w:p>
        </w:tc>
        <w:tc>
          <w:tcPr>
            <w:tcW w:w="708" w:type="dxa"/>
            <w:vAlign w:val="center"/>
          </w:tcPr>
          <w:p w14:paraId="50A2F512" w14:textId="5C3845C5" w:rsidR="00494D04" w:rsidRPr="007E0F91" w:rsidRDefault="00494D04" w:rsidP="00494D04">
            <w:pPr>
              <w:jc w:val="center"/>
              <w:rPr>
                <w:ins w:id="24770" w:author="Στάθης Καπ" w:date="2023-03-09T06:37:00Z"/>
                <w:sz w:val="16"/>
                <w:szCs w:val="16"/>
              </w:rPr>
            </w:pPr>
            <w:ins w:id="24771"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6A098EB" w14:textId="35F006F5" w:rsidR="00494D04" w:rsidRPr="007E0F91" w:rsidRDefault="00494D04" w:rsidP="00494D04">
            <w:pPr>
              <w:jc w:val="center"/>
              <w:rPr>
                <w:ins w:id="24772" w:author="Στάθης Καπ" w:date="2023-03-09T06:37:00Z"/>
                <w:sz w:val="16"/>
                <w:szCs w:val="16"/>
              </w:rPr>
            </w:pPr>
            <w:ins w:id="24773" w:author="Στάθης Καπ" w:date="2023-03-09T07:14:00Z">
              <w:r>
                <w:rPr>
                  <w:rFonts w:ascii="Calibri" w:hAnsi="Calibri" w:cs="Calibri"/>
                  <w:color w:val="000000"/>
                  <w:sz w:val="16"/>
                  <w:szCs w:val="16"/>
                </w:rPr>
                <w:t>0.187</w:t>
              </w:r>
            </w:ins>
          </w:p>
        </w:tc>
        <w:tc>
          <w:tcPr>
            <w:tcW w:w="453" w:type="dxa"/>
            <w:tcBorders>
              <w:left w:val="single" w:sz="4" w:space="0" w:color="auto"/>
            </w:tcBorders>
            <w:vAlign w:val="center"/>
          </w:tcPr>
          <w:p w14:paraId="2A173FFF" w14:textId="5DC2098A" w:rsidR="00494D04" w:rsidRPr="007E0F91" w:rsidRDefault="00494D04" w:rsidP="00494D04">
            <w:pPr>
              <w:jc w:val="center"/>
              <w:rPr>
                <w:ins w:id="24774" w:author="Στάθης Καπ" w:date="2023-03-09T06:37:00Z"/>
                <w:sz w:val="16"/>
                <w:szCs w:val="16"/>
              </w:rPr>
            </w:pPr>
            <w:ins w:id="24775" w:author="Στάθης Καπ" w:date="2023-03-09T07:14:00Z">
              <w:r>
                <w:rPr>
                  <w:rFonts w:ascii="Calibri" w:hAnsi="Calibri" w:cs="Calibri"/>
                  <w:color w:val="000000"/>
                  <w:sz w:val="16"/>
                  <w:szCs w:val="16"/>
                </w:rPr>
                <w:t>1724</w:t>
              </w:r>
            </w:ins>
          </w:p>
        </w:tc>
        <w:tc>
          <w:tcPr>
            <w:tcW w:w="454" w:type="dxa"/>
            <w:vAlign w:val="center"/>
          </w:tcPr>
          <w:p w14:paraId="58FEDE32" w14:textId="05FDB768" w:rsidR="00494D04" w:rsidRPr="007E0F91" w:rsidRDefault="00494D04" w:rsidP="00494D04">
            <w:pPr>
              <w:jc w:val="center"/>
              <w:rPr>
                <w:ins w:id="24776" w:author="Στάθης Καπ" w:date="2023-03-09T06:37:00Z"/>
                <w:sz w:val="16"/>
                <w:szCs w:val="16"/>
              </w:rPr>
            </w:pPr>
            <w:ins w:id="24777" w:author="Στάθης Καπ" w:date="2023-03-09T07:14:00Z">
              <w:r>
                <w:rPr>
                  <w:rFonts w:ascii="Calibri" w:hAnsi="Calibri" w:cs="Calibri"/>
                  <w:color w:val="000000"/>
                  <w:sz w:val="16"/>
                  <w:szCs w:val="16"/>
                </w:rPr>
                <w:t>0</w:t>
              </w:r>
            </w:ins>
          </w:p>
        </w:tc>
        <w:tc>
          <w:tcPr>
            <w:tcW w:w="454" w:type="dxa"/>
            <w:vAlign w:val="center"/>
          </w:tcPr>
          <w:p w14:paraId="449F05B9" w14:textId="36D8CEC0" w:rsidR="00494D04" w:rsidRPr="007E0F91" w:rsidRDefault="00494D04" w:rsidP="00494D04">
            <w:pPr>
              <w:jc w:val="center"/>
              <w:rPr>
                <w:ins w:id="24778" w:author="Στάθης Καπ" w:date="2023-03-09T06:37:00Z"/>
                <w:sz w:val="16"/>
                <w:szCs w:val="16"/>
              </w:rPr>
            </w:pPr>
            <w:ins w:id="24779" w:author="Στάθης Καπ" w:date="2023-03-09T07:14:00Z">
              <w:r>
                <w:rPr>
                  <w:rFonts w:ascii="Calibri" w:hAnsi="Calibri" w:cs="Calibri"/>
                  <w:color w:val="000000"/>
                  <w:sz w:val="16"/>
                  <w:szCs w:val="16"/>
                </w:rPr>
                <w:t>0.143</w:t>
              </w:r>
            </w:ins>
          </w:p>
        </w:tc>
        <w:tc>
          <w:tcPr>
            <w:tcW w:w="457" w:type="dxa"/>
            <w:tcBorders>
              <w:right w:val="single" w:sz="4" w:space="0" w:color="auto"/>
            </w:tcBorders>
            <w:vAlign w:val="center"/>
          </w:tcPr>
          <w:p w14:paraId="23AB50B7" w14:textId="3680681A" w:rsidR="00494D04" w:rsidRPr="007E0F91" w:rsidRDefault="00494D04" w:rsidP="00494D04">
            <w:pPr>
              <w:jc w:val="center"/>
              <w:rPr>
                <w:ins w:id="24780" w:author="Στάθης Καπ" w:date="2023-03-09T06:37:00Z"/>
                <w:sz w:val="16"/>
                <w:szCs w:val="16"/>
              </w:rPr>
            </w:pPr>
            <w:ins w:id="24781" w:author="Στάθης Καπ" w:date="2023-03-09T07:14:00Z">
              <w:r>
                <w:rPr>
                  <w:rFonts w:ascii="Calibri" w:hAnsi="Calibri" w:cs="Calibri"/>
                  <w:color w:val="000000"/>
                  <w:sz w:val="16"/>
                  <w:szCs w:val="16"/>
                </w:rPr>
                <w:t>23.53</w:t>
              </w:r>
            </w:ins>
          </w:p>
        </w:tc>
        <w:tc>
          <w:tcPr>
            <w:tcW w:w="453" w:type="dxa"/>
            <w:tcBorders>
              <w:left w:val="single" w:sz="4" w:space="0" w:color="auto"/>
            </w:tcBorders>
            <w:vAlign w:val="center"/>
          </w:tcPr>
          <w:p w14:paraId="7E445365" w14:textId="1CA7E71E" w:rsidR="00494D04" w:rsidRPr="007E0F91" w:rsidRDefault="00494D04" w:rsidP="00494D04">
            <w:pPr>
              <w:jc w:val="center"/>
              <w:rPr>
                <w:ins w:id="24782" w:author="Στάθης Καπ" w:date="2023-03-09T06:37:00Z"/>
                <w:sz w:val="16"/>
                <w:szCs w:val="16"/>
              </w:rPr>
            </w:pPr>
            <w:ins w:id="24783" w:author="Στάθης Καπ" w:date="2023-03-09T07:14:00Z">
              <w:r>
                <w:rPr>
                  <w:rFonts w:ascii="Calibri" w:hAnsi="Calibri" w:cs="Calibri"/>
                  <w:color w:val="000000"/>
                  <w:sz w:val="16"/>
                  <w:szCs w:val="16"/>
                </w:rPr>
                <w:t>1724</w:t>
              </w:r>
            </w:ins>
          </w:p>
        </w:tc>
        <w:tc>
          <w:tcPr>
            <w:tcW w:w="454" w:type="dxa"/>
            <w:vAlign w:val="center"/>
          </w:tcPr>
          <w:p w14:paraId="1E403E82" w14:textId="4BCF816D" w:rsidR="00494D04" w:rsidRPr="007E0F91" w:rsidRDefault="00494D04" w:rsidP="00494D04">
            <w:pPr>
              <w:jc w:val="center"/>
              <w:rPr>
                <w:ins w:id="24784" w:author="Στάθης Καπ" w:date="2023-03-09T06:37:00Z"/>
                <w:sz w:val="16"/>
                <w:szCs w:val="16"/>
              </w:rPr>
            </w:pPr>
            <w:ins w:id="24785" w:author="Στάθης Καπ" w:date="2023-03-09T07:14:00Z">
              <w:r>
                <w:rPr>
                  <w:rFonts w:ascii="Calibri" w:hAnsi="Calibri" w:cs="Calibri"/>
                  <w:color w:val="000000"/>
                  <w:sz w:val="16"/>
                  <w:szCs w:val="16"/>
                </w:rPr>
                <w:t>0</w:t>
              </w:r>
            </w:ins>
          </w:p>
        </w:tc>
        <w:tc>
          <w:tcPr>
            <w:tcW w:w="454" w:type="dxa"/>
            <w:vAlign w:val="center"/>
          </w:tcPr>
          <w:p w14:paraId="21AABB99" w14:textId="42116864" w:rsidR="00494D04" w:rsidRPr="007E0F91" w:rsidRDefault="00494D04" w:rsidP="00494D04">
            <w:pPr>
              <w:jc w:val="center"/>
              <w:rPr>
                <w:ins w:id="24786" w:author="Στάθης Καπ" w:date="2023-03-09T06:37:00Z"/>
                <w:sz w:val="16"/>
                <w:szCs w:val="16"/>
              </w:rPr>
            </w:pPr>
            <w:ins w:id="24787" w:author="Στάθης Καπ" w:date="2023-03-09T07:14:00Z">
              <w:r>
                <w:rPr>
                  <w:rFonts w:ascii="Calibri" w:hAnsi="Calibri" w:cs="Calibri"/>
                  <w:color w:val="000000"/>
                  <w:sz w:val="16"/>
                  <w:szCs w:val="16"/>
                </w:rPr>
                <w:t>0.131</w:t>
              </w:r>
            </w:ins>
          </w:p>
        </w:tc>
        <w:tc>
          <w:tcPr>
            <w:tcW w:w="454" w:type="dxa"/>
            <w:tcBorders>
              <w:right w:val="single" w:sz="4" w:space="0" w:color="auto"/>
            </w:tcBorders>
            <w:vAlign w:val="center"/>
          </w:tcPr>
          <w:p w14:paraId="2DEBA32A" w14:textId="30DEAD27" w:rsidR="00494D04" w:rsidRPr="007E0F91" w:rsidRDefault="00494D04" w:rsidP="00494D04">
            <w:pPr>
              <w:jc w:val="center"/>
              <w:rPr>
                <w:ins w:id="24788" w:author="Στάθης Καπ" w:date="2023-03-09T06:37:00Z"/>
                <w:sz w:val="16"/>
                <w:szCs w:val="16"/>
              </w:rPr>
            </w:pPr>
            <w:ins w:id="24789" w:author="Στάθης Καπ" w:date="2023-03-09T07:14:00Z">
              <w:r>
                <w:rPr>
                  <w:rFonts w:ascii="Calibri" w:hAnsi="Calibri" w:cs="Calibri"/>
                  <w:color w:val="000000"/>
                  <w:sz w:val="16"/>
                  <w:szCs w:val="16"/>
                </w:rPr>
                <w:t>29.95</w:t>
              </w:r>
            </w:ins>
          </w:p>
        </w:tc>
        <w:tc>
          <w:tcPr>
            <w:tcW w:w="453" w:type="dxa"/>
            <w:tcBorders>
              <w:left w:val="single" w:sz="4" w:space="0" w:color="auto"/>
            </w:tcBorders>
            <w:vAlign w:val="center"/>
          </w:tcPr>
          <w:p w14:paraId="43DF6025" w14:textId="0F7C35C5" w:rsidR="00494D04" w:rsidRPr="007E0F91" w:rsidRDefault="00494D04" w:rsidP="00494D04">
            <w:pPr>
              <w:jc w:val="center"/>
              <w:rPr>
                <w:ins w:id="24790" w:author="Στάθης Καπ" w:date="2023-03-09T06:37:00Z"/>
                <w:sz w:val="16"/>
                <w:szCs w:val="16"/>
              </w:rPr>
            </w:pPr>
            <w:ins w:id="24791" w:author="Στάθης Καπ" w:date="2023-03-09T07:14:00Z">
              <w:r>
                <w:rPr>
                  <w:rFonts w:ascii="Calibri" w:hAnsi="Calibri" w:cs="Calibri"/>
                  <w:color w:val="000000"/>
                  <w:sz w:val="16"/>
                  <w:szCs w:val="16"/>
                </w:rPr>
                <w:t>1722</w:t>
              </w:r>
            </w:ins>
          </w:p>
        </w:tc>
        <w:tc>
          <w:tcPr>
            <w:tcW w:w="454" w:type="dxa"/>
            <w:vAlign w:val="center"/>
          </w:tcPr>
          <w:p w14:paraId="6B7835C5" w14:textId="283EFE9B" w:rsidR="00494D04" w:rsidRPr="007E0F91" w:rsidRDefault="00494D04" w:rsidP="00494D04">
            <w:pPr>
              <w:jc w:val="center"/>
              <w:rPr>
                <w:ins w:id="24792" w:author="Στάθης Καπ" w:date="2023-03-09T06:37:00Z"/>
                <w:sz w:val="16"/>
                <w:szCs w:val="16"/>
              </w:rPr>
            </w:pPr>
            <w:ins w:id="24793" w:author="Στάθης Καπ" w:date="2023-03-09T07:14:00Z">
              <w:r>
                <w:rPr>
                  <w:rFonts w:ascii="Calibri" w:hAnsi="Calibri" w:cs="Calibri"/>
                  <w:color w:val="000000"/>
                  <w:sz w:val="16"/>
                  <w:szCs w:val="16"/>
                </w:rPr>
                <w:t>0.12</w:t>
              </w:r>
            </w:ins>
          </w:p>
        </w:tc>
        <w:tc>
          <w:tcPr>
            <w:tcW w:w="454" w:type="dxa"/>
            <w:vAlign w:val="center"/>
          </w:tcPr>
          <w:p w14:paraId="7DB3A798" w14:textId="6AA08955" w:rsidR="00494D04" w:rsidRPr="007E0F91" w:rsidRDefault="00494D04" w:rsidP="00494D04">
            <w:pPr>
              <w:jc w:val="center"/>
              <w:rPr>
                <w:ins w:id="24794" w:author="Στάθης Καπ" w:date="2023-03-09T06:37:00Z"/>
                <w:sz w:val="16"/>
                <w:szCs w:val="16"/>
              </w:rPr>
            </w:pPr>
            <w:ins w:id="24795" w:author="Στάθης Καπ" w:date="2023-03-09T07:14:00Z">
              <w:r>
                <w:rPr>
                  <w:rFonts w:ascii="Calibri" w:hAnsi="Calibri" w:cs="Calibri"/>
                  <w:color w:val="000000"/>
                  <w:sz w:val="16"/>
                  <w:szCs w:val="16"/>
                </w:rPr>
                <w:t>0.144</w:t>
              </w:r>
            </w:ins>
          </w:p>
        </w:tc>
        <w:tc>
          <w:tcPr>
            <w:tcW w:w="461" w:type="dxa"/>
            <w:tcBorders>
              <w:right w:val="single" w:sz="4" w:space="0" w:color="auto"/>
            </w:tcBorders>
            <w:vAlign w:val="center"/>
          </w:tcPr>
          <w:p w14:paraId="70317B1C" w14:textId="2BC1848E" w:rsidR="00494D04" w:rsidRPr="007E0F91" w:rsidRDefault="00494D04" w:rsidP="00494D04">
            <w:pPr>
              <w:jc w:val="center"/>
              <w:rPr>
                <w:ins w:id="24796" w:author="Στάθης Καπ" w:date="2023-03-09T06:37:00Z"/>
                <w:sz w:val="16"/>
                <w:szCs w:val="16"/>
              </w:rPr>
            </w:pPr>
            <w:ins w:id="24797" w:author="Στάθης Καπ" w:date="2023-03-09T07:14:00Z">
              <w:r>
                <w:rPr>
                  <w:rFonts w:ascii="Calibri" w:hAnsi="Calibri" w:cs="Calibri"/>
                  <w:color w:val="000000"/>
                  <w:sz w:val="16"/>
                  <w:szCs w:val="16"/>
                </w:rPr>
                <w:t>22.99</w:t>
              </w:r>
            </w:ins>
          </w:p>
        </w:tc>
      </w:tr>
      <w:tr w:rsidR="00494D04" w14:paraId="7D032F6D" w14:textId="77777777" w:rsidTr="009861B1">
        <w:trPr>
          <w:trHeight w:val="170"/>
          <w:jc w:val="center"/>
          <w:ins w:id="24798" w:author="Στάθης Καπ" w:date="2023-03-09T06:37:00Z"/>
        </w:trPr>
        <w:tc>
          <w:tcPr>
            <w:tcW w:w="453" w:type="dxa"/>
            <w:tcBorders>
              <w:left w:val="single" w:sz="4" w:space="0" w:color="auto"/>
              <w:bottom w:val="single" w:sz="4" w:space="0" w:color="auto"/>
              <w:right w:val="single" w:sz="4" w:space="0" w:color="auto"/>
            </w:tcBorders>
            <w:shd w:val="clear" w:color="auto" w:fill="E7E6E6" w:themeFill="background2"/>
            <w:vAlign w:val="bottom"/>
          </w:tcPr>
          <w:p w14:paraId="609FFAEE" w14:textId="77777777" w:rsidR="00494D04" w:rsidRPr="009861B1" w:rsidRDefault="00494D04" w:rsidP="00494D04">
            <w:pPr>
              <w:jc w:val="center"/>
              <w:rPr>
                <w:ins w:id="24799" w:author="Στάθης Καπ" w:date="2023-03-09T06:37:00Z"/>
                <w:rFonts w:ascii="Calibri" w:hAnsi="Calibri" w:cs="Calibri"/>
                <w:color w:val="000000"/>
                <w:sz w:val="16"/>
                <w:szCs w:val="16"/>
              </w:rPr>
            </w:pPr>
            <w:ins w:id="24800" w:author="Στάθης Καπ" w:date="2023-03-09T06:37:00Z">
              <w:r w:rsidRPr="009861B1">
                <w:rPr>
                  <w:rFonts w:ascii="Calibri" w:hAnsi="Calibri" w:cs="Calibri"/>
                  <w:color w:val="000000"/>
                  <w:sz w:val="16"/>
                  <w:szCs w:val="16"/>
                </w:rPr>
                <w:t>rc208</w:t>
              </w:r>
            </w:ins>
          </w:p>
        </w:tc>
        <w:tc>
          <w:tcPr>
            <w:tcW w:w="565" w:type="dxa"/>
            <w:tcBorders>
              <w:left w:val="single" w:sz="4" w:space="0" w:color="auto"/>
              <w:bottom w:val="single" w:sz="4" w:space="0" w:color="auto"/>
            </w:tcBorders>
            <w:vAlign w:val="center"/>
          </w:tcPr>
          <w:p w14:paraId="746A78FD" w14:textId="3B8BD6C1" w:rsidR="00494D04" w:rsidRPr="007E0F91" w:rsidRDefault="00494D04" w:rsidP="00494D04">
            <w:pPr>
              <w:jc w:val="center"/>
              <w:rPr>
                <w:ins w:id="24801" w:author="Στάθης Καπ" w:date="2023-03-09T06:37:00Z"/>
                <w:sz w:val="16"/>
                <w:szCs w:val="16"/>
              </w:rPr>
            </w:pPr>
            <w:ins w:id="24802" w:author="Στάθης Καπ" w:date="2023-03-09T07:14:00Z">
              <w:r>
                <w:rPr>
                  <w:rFonts w:ascii="Calibri" w:hAnsi="Calibri" w:cs="Calibri"/>
                  <w:color w:val="000000"/>
                  <w:sz w:val="16"/>
                  <w:szCs w:val="16"/>
                </w:rPr>
                <w:t>1724</w:t>
              </w:r>
            </w:ins>
          </w:p>
        </w:tc>
        <w:tc>
          <w:tcPr>
            <w:tcW w:w="679" w:type="dxa"/>
            <w:tcBorders>
              <w:bottom w:val="single" w:sz="4" w:space="0" w:color="auto"/>
              <w:right w:val="single" w:sz="4" w:space="0" w:color="auto"/>
            </w:tcBorders>
            <w:vAlign w:val="center"/>
          </w:tcPr>
          <w:p w14:paraId="33B07DC5" w14:textId="5481B805" w:rsidR="00494D04" w:rsidRPr="007E0F91" w:rsidRDefault="00494D04" w:rsidP="00494D04">
            <w:pPr>
              <w:jc w:val="center"/>
              <w:rPr>
                <w:ins w:id="24803" w:author="Στάθης Καπ" w:date="2023-03-09T06:37:00Z"/>
                <w:sz w:val="16"/>
                <w:szCs w:val="16"/>
              </w:rPr>
            </w:pPr>
            <w:ins w:id="24804" w:author="Στάθης Καπ" w:date="2023-03-09T07:14:00Z">
              <w:r>
                <w:rPr>
                  <w:rFonts w:ascii="Calibri" w:hAnsi="Calibri" w:cs="Calibri"/>
                  <w:color w:val="000000"/>
                  <w:sz w:val="16"/>
                  <w:szCs w:val="16"/>
                </w:rPr>
                <w:t>1724</w:t>
              </w:r>
            </w:ins>
          </w:p>
        </w:tc>
        <w:tc>
          <w:tcPr>
            <w:tcW w:w="453" w:type="dxa"/>
            <w:tcBorders>
              <w:left w:val="single" w:sz="4" w:space="0" w:color="auto"/>
              <w:bottom w:val="single" w:sz="4" w:space="0" w:color="auto"/>
            </w:tcBorders>
            <w:vAlign w:val="center"/>
          </w:tcPr>
          <w:p w14:paraId="14D5ABC9" w14:textId="59FF9164" w:rsidR="00494D04" w:rsidRPr="007E0F91" w:rsidRDefault="00494D04" w:rsidP="00494D04">
            <w:pPr>
              <w:jc w:val="center"/>
              <w:rPr>
                <w:ins w:id="24805" w:author="Στάθης Καπ" w:date="2023-03-09T06:37:00Z"/>
                <w:sz w:val="16"/>
                <w:szCs w:val="16"/>
              </w:rPr>
            </w:pPr>
            <w:ins w:id="24806" w:author="Στάθης Καπ" w:date="2023-03-09T07:14:00Z">
              <w:r>
                <w:rPr>
                  <w:rFonts w:ascii="Calibri" w:hAnsi="Calibri" w:cs="Calibri"/>
                  <w:color w:val="000000"/>
                  <w:sz w:val="16"/>
                  <w:szCs w:val="16"/>
                </w:rPr>
                <w:t>1724</w:t>
              </w:r>
            </w:ins>
          </w:p>
        </w:tc>
        <w:tc>
          <w:tcPr>
            <w:tcW w:w="708" w:type="dxa"/>
            <w:tcBorders>
              <w:bottom w:val="single" w:sz="4" w:space="0" w:color="auto"/>
            </w:tcBorders>
            <w:vAlign w:val="center"/>
          </w:tcPr>
          <w:p w14:paraId="642C00DB" w14:textId="20C5EAF6" w:rsidR="00494D04" w:rsidRPr="007E0F91" w:rsidRDefault="00494D04" w:rsidP="00494D04">
            <w:pPr>
              <w:jc w:val="center"/>
              <w:rPr>
                <w:ins w:id="24807" w:author="Στάθης Καπ" w:date="2023-03-09T06:37:00Z"/>
                <w:sz w:val="16"/>
                <w:szCs w:val="16"/>
              </w:rPr>
            </w:pPr>
            <w:ins w:id="24808" w:author="Στάθης Καπ" w:date="2023-03-09T07:14:00Z">
              <w:r>
                <w:rPr>
                  <w:rFonts w:ascii="Calibri" w:hAnsi="Calibri" w:cs="Calibri"/>
                  <w:color w:val="000000"/>
                  <w:sz w:val="16"/>
                  <w:szCs w:val="16"/>
                </w:rPr>
                <w:t>0</w:t>
              </w:r>
            </w:ins>
          </w:p>
        </w:tc>
        <w:tc>
          <w:tcPr>
            <w:tcW w:w="652" w:type="dxa"/>
            <w:tcBorders>
              <w:bottom w:val="single" w:sz="4" w:space="0" w:color="auto"/>
              <w:right w:val="single" w:sz="4" w:space="0" w:color="auto"/>
            </w:tcBorders>
            <w:vAlign w:val="center"/>
          </w:tcPr>
          <w:p w14:paraId="0729AC4D" w14:textId="4A920DA7" w:rsidR="00494D04" w:rsidRPr="007E0F91" w:rsidRDefault="00494D04" w:rsidP="00494D04">
            <w:pPr>
              <w:jc w:val="center"/>
              <w:rPr>
                <w:ins w:id="24809" w:author="Στάθης Καπ" w:date="2023-03-09T06:37:00Z"/>
                <w:sz w:val="16"/>
                <w:szCs w:val="16"/>
              </w:rPr>
            </w:pPr>
            <w:ins w:id="24810" w:author="Στάθης Καπ" w:date="2023-03-09T07:14:00Z">
              <w:r>
                <w:rPr>
                  <w:rFonts w:ascii="Calibri" w:hAnsi="Calibri" w:cs="Calibri"/>
                  <w:color w:val="000000"/>
                  <w:sz w:val="16"/>
                  <w:szCs w:val="16"/>
                </w:rPr>
                <w:t>0.073</w:t>
              </w:r>
            </w:ins>
          </w:p>
        </w:tc>
        <w:tc>
          <w:tcPr>
            <w:tcW w:w="453" w:type="dxa"/>
            <w:tcBorders>
              <w:left w:val="single" w:sz="4" w:space="0" w:color="auto"/>
              <w:bottom w:val="single" w:sz="4" w:space="0" w:color="auto"/>
            </w:tcBorders>
            <w:vAlign w:val="center"/>
          </w:tcPr>
          <w:p w14:paraId="64C3B82C" w14:textId="2A9B9F92" w:rsidR="00494D04" w:rsidRPr="007E0F91" w:rsidRDefault="00494D04" w:rsidP="00494D04">
            <w:pPr>
              <w:jc w:val="center"/>
              <w:rPr>
                <w:ins w:id="24811" w:author="Στάθης Καπ" w:date="2023-03-09T06:37:00Z"/>
                <w:sz w:val="16"/>
                <w:szCs w:val="16"/>
              </w:rPr>
            </w:pPr>
            <w:ins w:id="24812" w:author="Στάθης Καπ" w:date="2023-03-09T07:14:00Z">
              <w:r>
                <w:rPr>
                  <w:rFonts w:ascii="Calibri" w:hAnsi="Calibri" w:cs="Calibri"/>
                  <w:color w:val="000000"/>
                  <w:sz w:val="16"/>
                  <w:szCs w:val="16"/>
                </w:rPr>
                <w:t>1724</w:t>
              </w:r>
            </w:ins>
          </w:p>
        </w:tc>
        <w:tc>
          <w:tcPr>
            <w:tcW w:w="454" w:type="dxa"/>
            <w:tcBorders>
              <w:bottom w:val="single" w:sz="4" w:space="0" w:color="auto"/>
            </w:tcBorders>
            <w:vAlign w:val="center"/>
          </w:tcPr>
          <w:p w14:paraId="437D64A6" w14:textId="184B6ECB" w:rsidR="00494D04" w:rsidRPr="007E0F91" w:rsidRDefault="00494D04" w:rsidP="00494D04">
            <w:pPr>
              <w:jc w:val="center"/>
              <w:rPr>
                <w:ins w:id="24813" w:author="Στάθης Καπ" w:date="2023-03-09T06:37:00Z"/>
                <w:sz w:val="16"/>
                <w:szCs w:val="16"/>
              </w:rPr>
            </w:pPr>
            <w:ins w:id="24814" w:author="Στάθης Καπ" w:date="2023-03-09T07:14:00Z">
              <w:r>
                <w:rPr>
                  <w:rFonts w:ascii="Calibri" w:hAnsi="Calibri" w:cs="Calibri"/>
                  <w:color w:val="000000"/>
                  <w:sz w:val="16"/>
                  <w:szCs w:val="16"/>
                </w:rPr>
                <w:t>0</w:t>
              </w:r>
            </w:ins>
          </w:p>
        </w:tc>
        <w:tc>
          <w:tcPr>
            <w:tcW w:w="454" w:type="dxa"/>
            <w:tcBorders>
              <w:bottom w:val="single" w:sz="4" w:space="0" w:color="auto"/>
            </w:tcBorders>
            <w:vAlign w:val="center"/>
          </w:tcPr>
          <w:p w14:paraId="3C8B0707" w14:textId="35AC3EAC" w:rsidR="00494D04" w:rsidRPr="007E0F91" w:rsidRDefault="00494D04" w:rsidP="00494D04">
            <w:pPr>
              <w:jc w:val="center"/>
              <w:rPr>
                <w:ins w:id="24815" w:author="Στάθης Καπ" w:date="2023-03-09T06:37:00Z"/>
                <w:sz w:val="16"/>
                <w:szCs w:val="16"/>
              </w:rPr>
            </w:pPr>
            <w:ins w:id="24816" w:author="Στάθης Καπ" w:date="2023-03-09T07:14:00Z">
              <w:r>
                <w:rPr>
                  <w:rFonts w:ascii="Calibri" w:hAnsi="Calibri" w:cs="Calibri"/>
                  <w:color w:val="000000"/>
                  <w:sz w:val="16"/>
                  <w:szCs w:val="16"/>
                </w:rPr>
                <w:t>0.082</w:t>
              </w:r>
            </w:ins>
          </w:p>
        </w:tc>
        <w:tc>
          <w:tcPr>
            <w:tcW w:w="457" w:type="dxa"/>
            <w:tcBorders>
              <w:bottom w:val="single" w:sz="4" w:space="0" w:color="auto"/>
              <w:right w:val="single" w:sz="4" w:space="0" w:color="auto"/>
            </w:tcBorders>
            <w:vAlign w:val="center"/>
          </w:tcPr>
          <w:p w14:paraId="3C995F66" w14:textId="2BED28B9" w:rsidR="00494D04" w:rsidRPr="007E0F91" w:rsidRDefault="00494D04" w:rsidP="00494D04">
            <w:pPr>
              <w:jc w:val="center"/>
              <w:rPr>
                <w:ins w:id="24817" w:author="Στάθης Καπ" w:date="2023-03-09T06:37:00Z"/>
                <w:sz w:val="16"/>
                <w:szCs w:val="16"/>
              </w:rPr>
            </w:pPr>
            <w:ins w:id="24818" w:author="Στάθης Καπ" w:date="2023-03-09T07:14:00Z">
              <w:r>
                <w:rPr>
                  <w:rFonts w:ascii="Calibri" w:hAnsi="Calibri" w:cs="Calibri"/>
                  <w:color w:val="000000"/>
                  <w:sz w:val="16"/>
                  <w:szCs w:val="16"/>
                </w:rPr>
                <w:t>-12.33</w:t>
              </w:r>
            </w:ins>
          </w:p>
        </w:tc>
        <w:tc>
          <w:tcPr>
            <w:tcW w:w="453" w:type="dxa"/>
            <w:tcBorders>
              <w:left w:val="single" w:sz="4" w:space="0" w:color="auto"/>
              <w:bottom w:val="single" w:sz="4" w:space="0" w:color="auto"/>
            </w:tcBorders>
            <w:vAlign w:val="center"/>
          </w:tcPr>
          <w:p w14:paraId="62EDAD4F" w14:textId="680D278A" w:rsidR="00494D04" w:rsidRPr="007E0F91" w:rsidRDefault="00494D04" w:rsidP="00494D04">
            <w:pPr>
              <w:jc w:val="center"/>
              <w:rPr>
                <w:ins w:id="24819" w:author="Στάθης Καπ" w:date="2023-03-09T06:37:00Z"/>
                <w:sz w:val="16"/>
                <w:szCs w:val="16"/>
              </w:rPr>
            </w:pPr>
            <w:ins w:id="24820" w:author="Στάθης Καπ" w:date="2023-03-09T07:14:00Z">
              <w:r>
                <w:rPr>
                  <w:rFonts w:ascii="Calibri" w:hAnsi="Calibri" w:cs="Calibri"/>
                  <w:color w:val="000000"/>
                  <w:sz w:val="16"/>
                  <w:szCs w:val="16"/>
                </w:rPr>
                <w:t>1724</w:t>
              </w:r>
            </w:ins>
          </w:p>
        </w:tc>
        <w:tc>
          <w:tcPr>
            <w:tcW w:w="454" w:type="dxa"/>
            <w:tcBorders>
              <w:bottom w:val="single" w:sz="4" w:space="0" w:color="auto"/>
            </w:tcBorders>
            <w:vAlign w:val="center"/>
          </w:tcPr>
          <w:p w14:paraId="531EA70F" w14:textId="7756E944" w:rsidR="00494D04" w:rsidRPr="007E0F91" w:rsidRDefault="00494D04" w:rsidP="00494D04">
            <w:pPr>
              <w:jc w:val="center"/>
              <w:rPr>
                <w:ins w:id="24821" w:author="Στάθης Καπ" w:date="2023-03-09T06:37:00Z"/>
                <w:sz w:val="16"/>
                <w:szCs w:val="16"/>
              </w:rPr>
            </w:pPr>
            <w:ins w:id="24822" w:author="Στάθης Καπ" w:date="2023-03-09T07:14:00Z">
              <w:r>
                <w:rPr>
                  <w:rFonts w:ascii="Calibri" w:hAnsi="Calibri" w:cs="Calibri"/>
                  <w:color w:val="000000"/>
                  <w:sz w:val="16"/>
                  <w:szCs w:val="16"/>
                </w:rPr>
                <w:t>0</w:t>
              </w:r>
            </w:ins>
          </w:p>
        </w:tc>
        <w:tc>
          <w:tcPr>
            <w:tcW w:w="454" w:type="dxa"/>
            <w:tcBorders>
              <w:bottom w:val="single" w:sz="4" w:space="0" w:color="auto"/>
            </w:tcBorders>
            <w:vAlign w:val="center"/>
          </w:tcPr>
          <w:p w14:paraId="59FBD1D9" w14:textId="14D63B72" w:rsidR="00494D04" w:rsidRPr="007E0F91" w:rsidRDefault="00494D04" w:rsidP="00494D04">
            <w:pPr>
              <w:jc w:val="center"/>
              <w:rPr>
                <w:ins w:id="24823" w:author="Στάθης Καπ" w:date="2023-03-09T06:37:00Z"/>
                <w:sz w:val="16"/>
                <w:szCs w:val="16"/>
              </w:rPr>
            </w:pPr>
            <w:ins w:id="24824" w:author="Στάθης Καπ" w:date="2023-03-09T07:14:00Z">
              <w:r>
                <w:rPr>
                  <w:rFonts w:ascii="Calibri" w:hAnsi="Calibri" w:cs="Calibri"/>
                  <w:color w:val="000000"/>
                  <w:sz w:val="16"/>
                  <w:szCs w:val="16"/>
                </w:rPr>
                <w:t>0.114</w:t>
              </w:r>
            </w:ins>
          </w:p>
        </w:tc>
        <w:tc>
          <w:tcPr>
            <w:tcW w:w="454" w:type="dxa"/>
            <w:tcBorders>
              <w:bottom w:val="single" w:sz="4" w:space="0" w:color="auto"/>
              <w:right w:val="single" w:sz="4" w:space="0" w:color="auto"/>
            </w:tcBorders>
            <w:vAlign w:val="center"/>
          </w:tcPr>
          <w:p w14:paraId="2CAE6526" w14:textId="79B34C7E" w:rsidR="00494D04" w:rsidRPr="007E0F91" w:rsidRDefault="00494D04" w:rsidP="00494D04">
            <w:pPr>
              <w:jc w:val="center"/>
              <w:rPr>
                <w:ins w:id="24825" w:author="Στάθης Καπ" w:date="2023-03-09T06:37:00Z"/>
                <w:sz w:val="16"/>
                <w:szCs w:val="16"/>
              </w:rPr>
            </w:pPr>
            <w:ins w:id="24826" w:author="Στάθης Καπ" w:date="2023-03-09T07:14:00Z">
              <w:r>
                <w:rPr>
                  <w:rFonts w:ascii="Calibri" w:hAnsi="Calibri" w:cs="Calibri"/>
                  <w:color w:val="000000"/>
                  <w:sz w:val="16"/>
                  <w:szCs w:val="16"/>
                </w:rPr>
                <w:t>-56.16</w:t>
              </w:r>
            </w:ins>
          </w:p>
        </w:tc>
        <w:tc>
          <w:tcPr>
            <w:tcW w:w="453" w:type="dxa"/>
            <w:tcBorders>
              <w:left w:val="single" w:sz="4" w:space="0" w:color="auto"/>
              <w:bottom w:val="single" w:sz="4" w:space="0" w:color="auto"/>
            </w:tcBorders>
            <w:vAlign w:val="center"/>
          </w:tcPr>
          <w:p w14:paraId="396B2B30" w14:textId="508E82E5" w:rsidR="00494D04" w:rsidRPr="007E0F91" w:rsidRDefault="00494D04" w:rsidP="00494D04">
            <w:pPr>
              <w:jc w:val="center"/>
              <w:rPr>
                <w:ins w:id="24827" w:author="Στάθης Καπ" w:date="2023-03-09T06:37:00Z"/>
                <w:sz w:val="16"/>
                <w:szCs w:val="16"/>
              </w:rPr>
            </w:pPr>
            <w:ins w:id="24828" w:author="Στάθης Καπ" w:date="2023-03-09T07:14:00Z">
              <w:r>
                <w:rPr>
                  <w:rFonts w:ascii="Calibri" w:hAnsi="Calibri" w:cs="Calibri"/>
                  <w:color w:val="000000"/>
                  <w:sz w:val="16"/>
                  <w:szCs w:val="16"/>
                </w:rPr>
                <w:t>1724</w:t>
              </w:r>
            </w:ins>
          </w:p>
        </w:tc>
        <w:tc>
          <w:tcPr>
            <w:tcW w:w="454" w:type="dxa"/>
            <w:tcBorders>
              <w:bottom w:val="single" w:sz="4" w:space="0" w:color="auto"/>
            </w:tcBorders>
            <w:vAlign w:val="center"/>
          </w:tcPr>
          <w:p w14:paraId="5F6495BF" w14:textId="72B25012" w:rsidR="00494D04" w:rsidRPr="007E0F91" w:rsidRDefault="00494D04" w:rsidP="00494D04">
            <w:pPr>
              <w:jc w:val="center"/>
              <w:rPr>
                <w:ins w:id="24829" w:author="Στάθης Καπ" w:date="2023-03-09T06:37:00Z"/>
                <w:sz w:val="16"/>
                <w:szCs w:val="16"/>
              </w:rPr>
            </w:pPr>
            <w:ins w:id="24830" w:author="Στάθης Καπ" w:date="2023-03-09T07:14:00Z">
              <w:r>
                <w:rPr>
                  <w:rFonts w:ascii="Calibri" w:hAnsi="Calibri" w:cs="Calibri"/>
                  <w:color w:val="000000"/>
                  <w:sz w:val="16"/>
                  <w:szCs w:val="16"/>
                </w:rPr>
                <w:t>0</w:t>
              </w:r>
            </w:ins>
          </w:p>
        </w:tc>
        <w:tc>
          <w:tcPr>
            <w:tcW w:w="454" w:type="dxa"/>
            <w:tcBorders>
              <w:bottom w:val="single" w:sz="4" w:space="0" w:color="auto"/>
            </w:tcBorders>
            <w:vAlign w:val="center"/>
          </w:tcPr>
          <w:p w14:paraId="30D19AE7" w14:textId="26684FA3" w:rsidR="00494D04" w:rsidRPr="007E0F91" w:rsidRDefault="00494D04" w:rsidP="00494D04">
            <w:pPr>
              <w:jc w:val="center"/>
              <w:rPr>
                <w:ins w:id="24831" w:author="Στάθης Καπ" w:date="2023-03-09T06:37:00Z"/>
                <w:sz w:val="16"/>
                <w:szCs w:val="16"/>
              </w:rPr>
            </w:pPr>
            <w:ins w:id="24832" w:author="Στάθης Καπ" w:date="2023-03-09T07:14:00Z">
              <w:r>
                <w:rPr>
                  <w:rFonts w:ascii="Calibri" w:hAnsi="Calibri" w:cs="Calibri"/>
                  <w:color w:val="000000"/>
                  <w:sz w:val="16"/>
                  <w:szCs w:val="16"/>
                </w:rPr>
                <w:t>0.118</w:t>
              </w:r>
            </w:ins>
          </w:p>
        </w:tc>
        <w:tc>
          <w:tcPr>
            <w:tcW w:w="461" w:type="dxa"/>
            <w:tcBorders>
              <w:bottom w:val="single" w:sz="4" w:space="0" w:color="auto"/>
              <w:right w:val="single" w:sz="4" w:space="0" w:color="auto"/>
            </w:tcBorders>
            <w:vAlign w:val="center"/>
          </w:tcPr>
          <w:p w14:paraId="74305393" w14:textId="0AC3DB1D" w:rsidR="00494D04" w:rsidRPr="007E0F91" w:rsidRDefault="00494D04" w:rsidP="00494D04">
            <w:pPr>
              <w:jc w:val="center"/>
              <w:rPr>
                <w:ins w:id="24833" w:author="Στάθης Καπ" w:date="2023-03-09T06:37:00Z"/>
                <w:sz w:val="16"/>
                <w:szCs w:val="16"/>
              </w:rPr>
            </w:pPr>
            <w:ins w:id="24834" w:author="Στάθης Καπ" w:date="2023-03-09T07:14:00Z">
              <w:r>
                <w:rPr>
                  <w:rFonts w:ascii="Calibri" w:hAnsi="Calibri" w:cs="Calibri"/>
                  <w:color w:val="000000"/>
                  <w:sz w:val="16"/>
                  <w:szCs w:val="16"/>
                </w:rPr>
                <w:t>-61.64</w:t>
              </w:r>
            </w:ins>
          </w:p>
        </w:tc>
      </w:tr>
    </w:tbl>
    <w:p w14:paraId="3871208F" w14:textId="77777777" w:rsidR="001C06FA" w:rsidRDefault="001C06FA">
      <w:pPr>
        <w:rPr>
          <w:ins w:id="24835" w:author="Στάθης Καπ" w:date="2023-02-27T01:38:00Z"/>
        </w:rPr>
      </w:pPr>
    </w:p>
    <w:p w14:paraId="43F9152E" w14:textId="0B129AC6" w:rsidR="007A4C64" w:rsidRDefault="007A4C64">
      <w:pPr>
        <w:pStyle w:val="Heading2"/>
        <w:rPr>
          <w:ins w:id="24836" w:author="Στάθης Καπ" w:date="2023-02-28T16:56:00Z"/>
          <w:lang w:val="el-GR"/>
        </w:rPr>
        <w:pPrChange w:id="24837" w:author="Στάθης Καπ" w:date="2023-02-28T16:56:00Z">
          <w:pPr/>
        </w:pPrChange>
      </w:pPr>
      <w:bookmarkStart w:id="24838" w:name="_Toc129300389"/>
      <w:ins w:id="24839" w:author="Στάθης Καπ" w:date="2023-02-28T16:56:00Z">
        <w:r>
          <w:rPr>
            <w:lang w:val="el-GR"/>
          </w:rPr>
          <w:t>Σύγκριση διαφορετικών εκδόσεων του αλγορίθμου</w:t>
        </w:r>
        <w:bookmarkEnd w:id="24838"/>
      </w:ins>
    </w:p>
    <w:p w14:paraId="4A461211" w14:textId="147AFEC3" w:rsidR="001B1841" w:rsidRDefault="001B1841">
      <w:pPr>
        <w:rPr>
          <w:ins w:id="24840" w:author="Στάθης Καπ" w:date="2023-02-28T08:33:00Z"/>
          <w:lang w:val="el-GR"/>
        </w:rPr>
      </w:pPr>
      <w:ins w:id="24841" w:author="Στάθης Καπ" w:date="2023-02-28T08:26:00Z">
        <w:r>
          <w:rPr>
            <w:lang w:val="el-GR"/>
          </w:rPr>
          <w:t xml:space="preserve">Στο Κεφάλαιο 4, αναλύθηκαν λεπτομερώς </w:t>
        </w:r>
      </w:ins>
      <w:ins w:id="24842" w:author="Στάθης Καπ" w:date="2023-02-28T08:27:00Z">
        <w:r>
          <w:rPr>
            <w:lang w:val="el-GR"/>
          </w:rPr>
          <w:t xml:space="preserve">οι τροποποιήσεις στον βασικό αλγόριθμο </w:t>
        </w:r>
        <w:r>
          <w:t>ILS</w:t>
        </w:r>
        <w:r w:rsidRPr="001B1841">
          <w:rPr>
            <w:lang w:val="el-GR"/>
            <w:rPrChange w:id="24843" w:author="Στάθης Καπ" w:date="2023-02-28T08:27:00Z">
              <w:rPr/>
            </w:rPrChange>
          </w:rPr>
          <w:t xml:space="preserve">, </w:t>
        </w:r>
        <w:r>
          <w:rPr>
            <w:lang w:val="el-GR"/>
          </w:rPr>
          <w:t xml:space="preserve">καθώς και </w:t>
        </w:r>
      </w:ins>
      <w:ins w:id="24844" w:author="Στάθης Καπ" w:date="2023-03-03T04:34:00Z">
        <w:r w:rsidR="0033527D">
          <w:rPr>
            <w:lang w:val="el-GR"/>
          </w:rPr>
          <w:t>οι</w:t>
        </w:r>
      </w:ins>
      <w:ins w:id="24845" w:author="Στάθης Καπ" w:date="2023-02-28T08:27:00Z">
        <w:r>
          <w:rPr>
            <w:lang w:val="el-GR"/>
          </w:rPr>
          <w:t xml:space="preserve"> </w:t>
        </w:r>
      </w:ins>
      <w:ins w:id="24846" w:author="Στάθης Καπ" w:date="2023-02-28T16:44:00Z">
        <w:r w:rsidR="00943BB6">
          <w:rPr>
            <w:lang w:val="el-GR"/>
          </w:rPr>
          <w:t>κινήσεις που έγιναν</w:t>
        </w:r>
      </w:ins>
      <w:ins w:id="24847" w:author="Στάθης Καπ" w:date="2023-02-28T08:27:00Z">
        <w:r>
          <w:rPr>
            <w:lang w:val="el-GR"/>
          </w:rPr>
          <w:t xml:space="preserve"> για να βελτιώσουν την ταχύτητ</w:t>
        </w:r>
      </w:ins>
      <w:ins w:id="24848" w:author="Στάθης Καπ" w:date="2023-02-28T08:29:00Z">
        <w:r>
          <w:rPr>
            <w:lang w:val="el-GR"/>
          </w:rPr>
          <w:t>α</w:t>
        </w:r>
      </w:ins>
      <w:ins w:id="24849" w:author="Στάθης Καπ" w:date="2023-02-28T08:27:00Z">
        <w:r>
          <w:rPr>
            <w:lang w:val="el-GR"/>
          </w:rPr>
          <w:t xml:space="preserve"> του</w:t>
        </w:r>
      </w:ins>
      <w:ins w:id="24850" w:author="Στάθης Καπ" w:date="2023-02-28T08:28:00Z">
        <w:r>
          <w:rPr>
            <w:lang w:val="el-GR"/>
          </w:rPr>
          <w:t xml:space="preserve"> τροποποιημένου αλγορίθμου</w:t>
        </w:r>
      </w:ins>
      <w:ins w:id="24851" w:author="Στάθης Καπ" w:date="2023-02-28T08:27:00Z">
        <w:r>
          <w:rPr>
            <w:lang w:val="el-GR"/>
          </w:rPr>
          <w:t xml:space="preserve"> ή τη βαθμολογία των λύσεων</w:t>
        </w:r>
      </w:ins>
      <w:ins w:id="24852" w:author="Στάθης Καπ" w:date="2023-02-28T08:28:00Z">
        <w:r>
          <w:rPr>
            <w:lang w:val="el-GR"/>
          </w:rPr>
          <w:t xml:space="preserve"> του</w:t>
        </w:r>
      </w:ins>
      <w:ins w:id="24853" w:author="Στάθης Καπ" w:date="2023-02-28T08:27:00Z">
        <w:r>
          <w:rPr>
            <w:lang w:val="el-GR"/>
          </w:rPr>
          <w:t xml:space="preserve">. </w:t>
        </w:r>
      </w:ins>
      <w:ins w:id="24854" w:author="Στάθης Καπ" w:date="2023-02-28T08:29:00Z">
        <w:r>
          <w:rPr>
            <w:lang w:val="el-GR"/>
          </w:rPr>
          <w:t>Παρακάτω συγκρίνονται σε απόδοση και χρόνο εκτέλεσης 4 διαφορετικ</w:t>
        </w:r>
      </w:ins>
      <w:ins w:id="24855" w:author="Στάθης Καπ" w:date="2023-02-28T08:33:00Z">
        <w:r w:rsidR="007B4A5B">
          <w:rPr>
            <w:lang w:val="el-GR"/>
          </w:rPr>
          <w:t>ές εκδόσεις του αλγορίθμου:</w:t>
        </w:r>
      </w:ins>
    </w:p>
    <w:p w14:paraId="2D66CD62" w14:textId="4A3C74A1" w:rsidR="007B4A5B" w:rsidRDefault="007B4A5B" w:rsidP="007B4A5B">
      <w:pPr>
        <w:pStyle w:val="ListParagraph"/>
        <w:numPr>
          <w:ilvl w:val="0"/>
          <w:numId w:val="56"/>
        </w:numPr>
        <w:rPr>
          <w:ins w:id="24856" w:author="Στάθης Καπ" w:date="2023-02-28T08:38:00Z"/>
          <w:lang w:val="el-GR"/>
        </w:rPr>
      </w:pPr>
      <w:ins w:id="24857" w:author="Στάθης Καπ" w:date="2023-02-28T08:34:00Z">
        <w:r>
          <w:t>release</w:t>
        </w:r>
      </w:ins>
      <w:ins w:id="24858" w:author="Στάθης Καπ" w:date="2023-02-28T08:35:00Z">
        <w:r w:rsidRPr="007B4A5B">
          <w:rPr>
            <w:lang w:val="el-GR"/>
            <w:rPrChange w:id="24859" w:author="Στάθης Καπ" w:date="2023-02-28T08:36:00Z">
              <w:rPr/>
            </w:rPrChange>
          </w:rPr>
          <w:t xml:space="preserve">: </w:t>
        </w:r>
      </w:ins>
      <w:ins w:id="24860" w:author="Στάθης Καπ" w:date="2023-02-28T08:36:00Z">
        <w:r>
          <w:rPr>
            <w:lang w:val="el-GR"/>
          </w:rPr>
          <w:t>Η τελική έκδοση του αλγορίθμου, η οποία έχει προσαρμοσμένα χρονικά διαστήματα για να είναι διαμο</w:t>
        </w:r>
      </w:ins>
      <w:ins w:id="24861" w:author="Στάθης Καπ" w:date="2023-02-28T08:37:00Z">
        <w:r>
          <w:rPr>
            <w:lang w:val="el-GR"/>
          </w:rPr>
          <w:t>ιρασμένοι ισόποσα οι κόμβοι, και χρησιμοποιεί το ιστορικό των κόμβων για να επιλέγει σε ποιο χρονικό διάστημα θα ανατεθούν σε κάθε επαν</w:t>
        </w:r>
      </w:ins>
      <w:ins w:id="24862" w:author="Στάθης Καπ" w:date="2023-02-28T08:38:00Z">
        <w:r>
          <w:rPr>
            <w:lang w:val="el-GR"/>
          </w:rPr>
          <w:t>άληψη</w:t>
        </w:r>
      </w:ins>
      <w:ins w:id="24863" w:author="Στάθης Καπ" w:date="2023-02-28T08:37:00Z">
        <w:r>
          <w:rPr>
            <w:lang w:val="el-GR"/>
          </w:rPr>
          <w:t xml:space="preserve"> </w:t>
        </w:r>
      </w:ins>
    </w:p>
    <w:p w14:paraId="763A30A8" w14:textId="411A41C9" w:rsidR="007B4A5B" w:rsidRDefault="007B4A5B" w:rsidP="007B4A5B">
      <w:pPr>
        <w:pStyle w:val="ListParagraph"/>
        <w:numPr>
          <w:ilvl w:val="0"/>
          <w:numId w:val="56"/>
        </w:numPr>
        <w:rPr>
          <w:ins w:id="24864" w:author="Στάθης Καπ" w:date="2023-02-28T08:38:00Z"/>
          <w:lang w:val="el-GR"/>
        </w:rPr>
      </w:pPr>
      <w:ins w:id="24865" w:author="Στάθης Καπ" w:date="2023-02-28T08:38:00Z">
        <w:r>
          <w:t>no</w:t>
        </w:r>
        <w:r w:rsidRPr="007B4A5B">
          <w:rPr>
            <w:lang w:val="el-GR"/>
            <w:rPrChange w:id="24866" w:author="Στάθης Καπ" w:date="2023-02-28T08:38:00Z">
              <w:rPr/>
            </w:rPrChange>
          </w:rPr>
          <w:t>-</w:t>
        </w:r>
        <w:r>
          <w:t>history</w:t>
        </w:r>
        <w:r w:rsidRPr="007B4A5B">
          <w:rPr>
            <w:lang w:val="el-GR"/>
            <w:rPrChange w:id="24867" w:author="Στάθης Καπ" w:date="2023-02-28T08:38:00Z">
              <w:rPr/>
            </w:rPrChange>
          </w:rPr>
          <w:t xml:space="preserve">: </w:t>
        </w:r>
        <w:r>
          <w:rPr>
            <w:lang w:val="el-GR"/>
          </w:rPr>
          <w:t xml:space="preserve">Η διαφορά με την έκδοση </w:t>
        </w:r>
        <w:r>
          <w:t>release</w:t>
        </w:r>
        <w:r w:rsidRPr="007B4A5B">
          <w:rPr>
            <w:lang w:val="el-GR"/>
            <w:rPrChange w:id="24868" w:author="Στάθης Καπ" w:date="2023-02-28T08:38:00Z">
              <w:rPr/>
            </w:rPrChange>
          </w:rPr>
          <w:t xml:space="preserve">, </w:t>
        </w:r>
        <w:r>
          <w:rPr>
            <w:lang w:val="el-GR"/>
          </w:rPr>
          <w:t xml:space="preserve">είναι ότι δεν κρατάει ιστορικό για </w:t>
        </w:r>
      </w:ins>
      <w:ins w:id="24869" w:author="Στάθης Καπ" w:date="2023-02-28T16:57:00Z">
        <w:r w:rsidR="005E3681">
          <w:rPr>
            <w:lang w:val="el-GR"/>
          </w:rPr>
          <w:t>της</w:t>
        </w:r>
      </w:ins>
      <w:ins w:id="24870" w:author="Στάθης Καπ" w:date="2023-02-28T08:38:00Z">
        <w:r>
          <w:rPr>
            <w:lang w:val="el-GR"/>
          </w:rPr>
          <w:t xml:space="preserve"> κόμβους</w:t>
        </w:r>
      </w:ins>
    </w:p>
    <w:p w14:paraId="7A8CAC24" w14:textId="596A8823" w:rsidR="00AB565B" w:rsidRPr="00AB565B" w:rsidRDefault="00AB565B" w:rsidP="007B4A5B">
      <w:pPr>
        <w:pStyle w:val="ListParagraph"/>
        <w:numPr>
          <w:ilvl w:val="0"/>
          <w:numId w:val="56"/>
        </w:numPr>
        <w:rPr>
          <w:ins w:id="24871" w:author="Στάθης Καπ" w:date="2023-02-28T08:42:00Z"/>
          <w:lang w:val="el-GR"/>
          <w:rPrChange w:id="24872" w:author="Στάθης Καπ" w:date="2023-02-28T08:42:00Z">
            <w:rPr>
              <w:ins w:id="24873" w:author="Στάθης Καπ" w:date="2023-02-28T08:42:00Z"/>
            </w:rPr>
          </w:rPrChange>
        </w:rPr>
      </w:pPr>
      <w:ins w:id="24874" w:author="Στάθης Καπ" w:date="2023-02-28T08:39:00Z">
        <w:r>
          <w:t>equal</w:t>
        </w:r>
        <w:r w:rsidRPr="00AB565B">
          <w:rPr>
            <w:lang w:val="el-GR"/>
            <w:rPrChange w:id="24875" w:author="Στάθης Καπ" w:date="2023-02-28T08:39:00Z">
              <w:rPr/>
            </w:rPrChange>
          </w:rPr>
          <w:t>-</w:t>
        </w:r>
        <w:r>
          <w:t>intervals</w:t>
        </w:r>
        <w:r w:rsidRPr="00AB565B">
          <w:rPr>
            <w:lang w:val="el-GR"/>
            <w:rPrChange w:id="24876" w:author="Στάθης Καπ" w:date="2023-02-28T08:39:00Z">
              <w:rPr/>
            </w:rPrChange>
          </w:rPr>
          <w:t xml:space="preserve">: </w:t>
        </w:r>
        <w:r>
          <w:rPr>
            <w:lang w:val="el-GR"/>
          </w:rPr>
          <w:t xml:space="preserve">Η διαφορά με την έκδοση </w:t>
        </w:r>
        <w:r>
          <w:t>release</w:t>
        </w:r>
        <w:r w:rsidRPr="00AB565B">
          <w:rPr>
            <w:lang w:val="el-GR"/>
            <w:rPrChange w:id="24877" w:author="Στάθης Καπ" w:date="2023-02-28T08:39:00Z">
              <w:rPr/>
            </w:rPrChange>
          </w:rPr>
          <w:t xml:space="preserve"> </w:t>
        </w:r>
        <w:r>
          <w:rPr>
            <w:lang w:val="el-GR"/>
          </w:rPr>
          <w:t>είναι πως</w:t>
        </w:r>
      </w:ins>
      <w:ins w:id="24878" w:author="Στάθης Καπ" w:date="2023-02-28T08:40:00Z">
        <w:r>
          <w:rPr>
            <w:lang w:val="el-GR"/>
          </w:rPr>
          <w:t xml:space="preserve"> έχει</w:t>
        </w:r>
      </w:ins>
      <w:ins w:id="24879" w:author="Στάθης Καπ" w:date="2023-02-28T08:39:00Z">
        <w:r>
          <w:rPr>
            <w:lang w:val="el-GR"/>
          </w:rPr>
          <w:t xml:space="preserve"> </w:t>
        </w:r>
      </w:ins>
      <w:ins w:id="24880" w:author="Στάθης Καπ" w:date="2023-02-28T08:40:00Z">
        <w:r>
          <w:rPr>
            <w:lang w:val="el-GR"/>
          </w:rPr>
          <w:t>ίσα χρονικά διαστήματα</w:t>
        </w:r>
      </w:ins>
      <w:ins w:id="24881" w:author="Στάθης Καπ" w:date="2023-02-28T08:41:00Z">
        <w:r>
          <w:rPr>
            <w:lang w:val="el-GR"/>
          </w:rPr>
          <w:t xml:space="preserve">, όχι προσαρμοσμένα με βάση το πλήθος των κόμβων που </w:t>
        </w:r>
      </w:ins>
      <w:ins w:id="24882" w:author="Στάθης Καπ" w:date="2023-02-28T16:57:00Z">
        <w:r w:rsidR="005E3681">
          <w:rPr>
            <w:lang w:val="el-GR"/>
          </w:rPr>
          <w:t>της</w:t>
        </w:r>
      </w:ins>
      <w:ins w:id="24883" w:author="Στάθης Καπ" w:date="2023-02-28T08:41:00Z">
        <w:r>
          <w:rPr>
            <w:lang w:val="el-GR"/>
          </w:rPr>
          <w:t xml:space="preserve"> αντιστοιχούν. </w:t>
        </w:r>
      </w:ins>
      <w:ins w:id="24884" w:author="Στάθης Καπ" w:date="2023-02-28T08:40:00Z">
        <w:r>
          <w:rPr>
            <w:lang w:val="el-GR"/>
          </w:rPr>
          <w:t xml:space="preserve">Για παράδειγμα για </w:t>
        </w:r>
        <w:r>
          <w:t>s</w:t>
        </w:r>
        <w:r w:rsidRPr="00AB565B">
          <w:rPr>
            <w:lang w:val="el-GR"/>
            <w:rPrChange w:id="24885" w:author="Στάθης Καπ" w:date="2023-02-28T08:40:00Z">
              <w:rPr/>
            </w:rPrChange>
          </w:rPr>
          <w:t xml:space="preserve">=4, </w:t>
        </w:r>
        <w:r>
          <w:rPr>
            <w:lang w:val="el-GR"/>
          </w:rPr>
          <w:t xml:space="preserve">και </w:t>
        </w:r>
        <w:r>
          <w:t>timeBudget</w:t>
        </w:r>
        <w:r w:rsidRPr="00AB565B">
          <w:rPr>
            <w:lang w:val="el-GR"/>
            <w:rPrChange w:id="24886" w:author="Στάθης Καπ" w:date="2023-02-28T08:40:00Z">
              <w:rPr/>
            </w:rPrChange>
          </w:rPr>
          <w:t xml:space="preserve"> = [0</w:t>
        </w:r>
      </w:ins>
      <w:ins w:id="24887" w:author="Στάθης Καπ" w:date="2023-02-28T08:41:00Z">
        <w:r w:rsidRPr="00AB565B">
          <w:rPr>
            <w:lang w:val="el-GR"/>
            <w:rPrChange w:id="24888" w:author="Στάθης Καπ" w:date="2023-02-28T08:41:00Z">
              <w:rPr/>
            </w:rPrChange>
          </w:rPr>
          <w:t>-</w:t>
        </w:r>
      </w:ins>
      <w:ins w:id="24889" w:author="Στάθης Καπ" w:date="2023-02-28T08:40:00Z">
        <w:r w:rsidRPr="00AB565B">
          <w:rPr>
            <w:lang w:val="el-GR"/>
            <w:rPrChange w:id="24890" w:author="Στάθης Καπ" w:date="2023-02-28T08:40:00Z">
              <w:rPr/>
            </w:rPrChange>
          </w:rPr>
          <w:t xml:space="preserve">1000] </w:t>
        </w:r>
      </w:ins>
      <w:ins w:id="24891" w:author="Στάθης Καπ" w:date="2023-02-28T08:41:00Z">
        <w:r>
          <w:rPr>
            <w:lang w:val="el-GR"/>
          </w:rPr>
          <w:t xml:space="preserve">, θα προκύψουν τα διαστήματα </w:t>
        </w:r>
        <w:r w:rsidRPr="00AB565B">
          <w:rPr>
            <w:lang w:val="el-GR"/>
            <w:rPrChange w:id="24892" w:author="Στάθης Καπ" w:date="2023-02-28T08:41:00Z">
              <w:rPr/>
            </w:rPrChange>
          </w:rPr>
          <w:t>[0-250], [250-500], [5</w:t>
        </w:r>
        <w:r w:rsidRPr="00AB565B">
          <w:rPr>
            <w:lang w:val="el-GR"/>
            <w:rPrChange w:id="24893" w:author="Στάθης Καπ" w:date="2023-02-28T08:42:00Z">
              <w:rPr/>
            </w:rPrChange>
          </w:rPr>
          <w:t>00-</w:t>
        </w:r>
      </w:ins>
      <w:ins w:id="24894" w:author="Στάθης Καπ" w:date="2023-02-28T08:42:00Z">
        <w:r w:rsidRPr="00AB565B">
          <w:rPr>
            <w:lang w:val="el-GR"/>
            <w:rPrChange w:id="24895" w:author="Στάθης Καπ" w:date="2023-02-28T08:42:00Z">
              <w:rPr/>
            </w:rPrChange>
          </w:rPr>
          <w:t>750</w:t>
        </w:r>
      </w:ins>
      <w:ins w:id="24896" w:author="Στάθης Καπ" w:date="2023-02-28T08:41:00Z">
        <w:r w:rsidRPr="00AB565B">
          <w:rPr>
            <w:lang w:val="el-GR"/>
            <w:rPrChange w:id="24897" w:author="Στάθης Καπ" w:date="2023-02-28T08:41:00Z">
              <w:rPr/>
            </w:rPrChange>
          </w:rPr>
          <w:t>]</w:t>
        </w:r>
      </w:ins>
      <w:ins w:id="24898" w:author="Στάθης Καπ" w:date="2023-02-28T08:42:00Z">
        <w:r w:rsidRPr="00AB565B">
          <w:rPr>
            <w:lang w:val="el-GR"/>
            <w:rPrChange w:id="24899" w:author="Στάθης Καπ" w:date="2023-02-28T08:42:00Z">
              <w:rPr/>
            </w:rPrChange>
          </w:rPr>
          <w:t xml:space="preserve"> </w:t>
        </w:r>
        <w:r>
          <w:rPr>
            <w:lang w:val="el-GR"/>
          </w:rPr>
          <w:t xml:space="preserve">και </w:t>
        </w:r>
        <w:r w:rsidRPr="00AB565B">
          <w:rPr>
            <w:lang w:val="el-GR"/>
            <w:rPrChange w:id="24900" w:author="Στάθης Καπ" w:date="2023-02-28T08:42:00Z">
              <w:rPr/>
            </w:rPrChange>
          </w:rPr>
          <w:t>[750-1000].</w:t>
        </w:r>
      </w:ins>
    </w:p>
    <w:p w14:paraId="77044FDE" w14:textId="30538C9A" w:rsidR="00AB565B" w:rsidRDefault="00AB565B" w:rsidP="007B4A5B">
      <w:pPr>
        <w:pStyle w:val="ListParagraph"/>
        <w:numPr>
          <w:ilvl w:val="0"/>
          <w:numId w:val="56"/>
        </w:numPr>
        <w:rPr>
          <w:ins w:id="24901" w:author="Στάθης Καπ" w:date="2023-02-28T08:43:00Z"/>
          <w:lang w:val="el-GR"/>
        </w:rPr>
      </w:pPr>
      <w:ins w:id="24902" w:author="Στάθης Καπ" w:date="2023-02-28T08:42:00Z">
        <w:r>
          <w:t>simple</w:t>
        </w:r>
        <w:r>
          <w:rPr>
            <w:lang w:val="el-GR"/>
          </w:rPr>
          <w:t xml:space="preserve">: Η έκδοση αυτή είναι συνδυασμός των </w:t>
        </w:r>
        <w:r>
          <w:t>no</w:t>
        </w:r>
        <w:r w:rsidRPr="00AB565B">
          <w:rPr>
            <w:lang w:val="el-GR"/>
            <w:rPrChange w:id="24903" w:author="Στάθης Καπ" w:date="2023-02-28T08:43:00Z">
              <w:rPr/>
            </w:rPrChange>
          </w:rPr>
          <w:t>-</w:t>
        </w:r>
        <w:r>
          <w:t>history</w:t>
        </w:r>
        <w:r w:rsidRPr="00AB565B">
          <w:rPr>
            <w:lang w:val="el-GR"/>
            <w:rPrChange w:id="24904" w:author="Στάθης Καπ" w:date="2023-02-28T08:43:00Z">
              <w:rPr/>
            </w:rPrChange>
          </w:rPr>
          <w:t xml:space="preserve"> </w:t>
        </w:r>
        <w:r>
          <w:rPr>
            <w:lang w:val="el-GR"/>
          </w:rPr>
          <w:t xml:space="preserve">και </w:t>
        </w:r>
        <w:r>
          <w:t>equal</w:t>
        </w:r>
        <w:r w:rsidRPr="00AB565B">
          <w:rPr>
            <w:lang w:val="el-GR"/>
            <w:rPrChange w:id="24905" w:author="Στάθης Καπ" w:date="2023-02-28T08:43:00Z">
              <w:rPr/>
            </w:rPrChange>
          </w:rPr>
          <w:t>-</w:t>
        </w:r>
        <w:r>
          <w:t>intervals</w:t>
        </w:r>
        <w:r w:rsidRPr="00AB565B">
          <w:rPr>
            <w:lang w:val="el-GR"/>
            <w:rPrChange w:id="24906" w:author="Στάθης Καπ" w:date="2023-02-28T08:43:00Z">
              <w:rPr/>
            </w:rPrChange>
          </w:rPr>
          <w:t xml:space="preserve"> </w:t>
        </w:r>
      </w:ins>
      <w:ins w:id="24907" w:author="Στάθης Καπ" w:date="2023-02-28T08:43:00Z">
        <w:r>
          <w:rPr>
            <w:lang w:val="el-GR"/>
          </w:rPr>
          <w:t xml:space="preserve">καθώς </w:t>
        </w:r>
      </w:ins>
      <w:ins w:id="24908" w:author="Στάθης Καπ" w:date="2023-02-28T16:45:00Z">
        <w:r w:rsidR="009E59A2">
          <w:rPr>
            <w:lang w:val="el-GR"/>
          </w:rPr>
          <w:t>χρησιμοποιεί</w:t>
        </w:r>
      </w:ins>
      <w:ins w:id="24909" w:author="Στάθης Καπ" w:date="2023-02-28T08:43:00Z">
        <w:r>
          <w:rPr>
            <w:lang w:val="el-GR"/>
          </w:rPr>
          <w:t xml:space="preserve"> ίσα</w:t>
        </w:r>
      </w:ins>
      <w:ins w:id="24910" w:author="Στάθης Καπ" w:date="2023-02-28T16:45:00Z">
        <w:r w:rsidR="009E59A2">
          <w:rPr>
            <w:lang w:val="el-GR"/>
          </w:rPr>
          <w:t xml:space="preserve"> χρονικά</w:t>
        </w:r>
      </w:ins>
      <w:ins w:id="24911" w:author="Στάθης Καπ" w:date="2023-02-28T08:43:00Z">
        <w:r>
          <w:rPr>
            <w:lang w:val="el-GR"/>
          </w:rPr>
          <w:t xml:space="preserve"> διαστήματα και δεν χρησιμοποιεί το ιστορικό των κόμβων</w:t>
        </w:r>
      </w:ins>
    </w:p>
    <w:p w14:paraId="7D430533" w14:textId="40D56484" w:rsidR="00782116" w:rsidRDefault="00C26870" w:rsidP="00CA59D6">
      <w:pPr>
        <w:ind w:firstLine="360"/>
        <w:rPr>
          <w:ins w:id="24912" w:author="Στάθης Καπ" w:date="2023-03-04T16:56:00Z"/>
          <w:lang w:val="el-GR"/>
        </w:rPr>
        <w:pPrChange w:id="24913" w:author="Στάθης Καπ" w:date="2023-03-13T04:25:00Z">
          <w:pPr/>
        </w:pPrChange>
      </w:pPr>
      <w:ins w:id="24914" w:author="Στάθης Καπ" w:date="2023-03-04T16:59:00Z">
        <w:r w:rsidRPr="00E66BB8">
          <w:rPr>
            <w:highlight w:val="yellow"/>
            <w:lang w:val="el-GR"/>
            <w:rPrChange w:id="24915" w:author="Στάθης Καπ" w:date="2023-03-13T04:46:00Z">
              <w:rPr>
                <w:lang w:val="el-GR"/>
              </w:rPr>
            </w:rPrChange>
          </w:rPr>
          <w:t xml:space="preserve">Στην </w:t>
        </w:r>
      </w:ins>
      <w:ins w:id="24916" w:author="Στάθης Καπ" w:date="2023-03-04T17:00:00Z">
        <w:r w:rsidRPr="00E66BB8">
          <w:rPr>
            <w:highlight w:val="yellow"/>
            <w:lang w:val="el-GR"/>
            <w:rPrChange w:id="24917" w:author="Στάθης Καπ" w:date="2023-03-13T04:46:00Z">
              <w:rPr>
                <w:lang w:val="el-GR"/>
              </w:rPr>
            </w:rPrChange>
          </w:rPr>
          <w:fldChar w:fldCharType="begin"/>
        </w:r>
        <w:r w:rsidRPr="00E66BB8">
          <w:rPr>
            <w:highlight w:val="yellow"/>
            <w:lang w:val="el-GR"/>
            <w:rPrChange w:id="24918" w:author="Στάθης Καπ" w:date="2023-03-13T04:46:00Z">
              <w:rPr>
                <w:lang w:val="el-GR"/>
              </w:rPr>
            </w:rPrChange>
          </w:rPr>
          <w:instrText xml:space="preserve"> REF _Ref128841658 \h </w:instrText>
        </w:r>
      </w:ins>
      <w:r w:rsidRPr="00E66BB8">
        <w:rPr>
          <w:highlight w:val="yellow"/>
          <w:lang w:val="el-GR"/>
          <w:rPrChange w:id="24919" w:author="Στάθης Καπ" w:date="2023-03-13T04:46:00Z">
            <w:rPr>
              <w:lang w:val="el-GR"/>
            </w:rPr>
          </w:rPrChange>
        </w:rPr>
      </w:r>
      <w:r w:rsidR="00E66BB8">
        <w:rPr>
          <w:highlight w:val="yellow"/>
          <w:lang w:val="el-GR"/>
        </w:rPr>
        <w:instrText xml:space="preserve"> \* MERGEFORMAT </w:instrText>
      </w:r>
      <w:r w:rsidRPr="00E66BB8">
        <w:rPr>
          <w:highlight w:val="yellow"/>
          <w:lang w:val="el-GR"/>
          <w:rPrChange w:id="24920" w:author="Στάθης Καπ" w:date="2023-03-13T04:46:00Z">
            <w:rPr>
              <w:lang w:val="el-GR"/>
            </w:rPr>
          </w:rPrChange>
        </w:rPr>
        <w:fldChar w:fldCharType="separate"/>
      </w:r>
      <w:ins w:id="24921" w:author="Στάθης Καπ" w:date="2023-03-11T10:39:00Z">
        <w:r w:rsidR="00657928" w:rsidRPr="00E66BB8">
          <w:rPr>
            <w:highlight w:val="yellow"/>
            <w:lang w:val="el-GR"/>
            <w:rPrChange w:id="24922" w:author="Στάθης Καπ" w:date="2023-03-13T04:46:00Z">
              <w:rPr/>
            </w:rPrChange>
          </w:rPr>
          <w:t xml:space="preserve">Εικόνα </w:t>
        </w:r>
        <w:r w:rsidR="00657928" w:rsidRPr="00E66BB8">
          <w:rPr>
            <w:noProof/>
            <w:highlight w:val="yellow"/>
            <w:lang w:val="el-GR"/>
            <w:rPrChange w:id="24923" w:author="Στάθης Καπ" w:date="2023-03-13T04:46:00Z">
              <w:rPr>
                <w:noProof/>
                <w:lang w:val="el-GR"/>
              </w:rPr>
            </w:rPrChange>
          </w:rPr>
          <w:t>5</w:t>
        </w:r>
        <w:r w:rsidR="00657928" w:rsidRPr="00E66BB8">
          <w:rPr>
            <w:highlight w:val="yellow"/>
            <w:lang w:val="el-GR"/>
            <w:rPrChange w:id="24924" w:author="Στάθης Καπ" w:date="2023-03-13T04:46:00Z">
              <w:rPr>
                <w:lang w:val="el-GR"/>
              </w:rPr>
            </w:rPrChange>
          </w:rPr>
          <w:noBreakHyphen/>
        </w:r>
        <w:r w:rsidR="00657928" w:rsidRPr="00E66BB8">
          <w:rPr>
            <w:noProof/>
            <w:highlight w:val="yellow"/>
            <w:lang w:val="el-GR"/>
            <w:rPrChange w:id="24925" w:author="Στάθης Καπ" w:date="2023-03-13T04:46:00Z">
              <w:rPr>
                <w:noProof/>
                <w:lang w:val="el-GR"/>
              </w:rPr>
            </w:rPrChange>
          </w:rPr>
          <w:t>1</w:t>
        </w:r>
      </w:ins>
      <w:ins w:id="24926" w:author="Στάθης Καπ" w:date="2023-03-04T17:00:00Z">
        <w:r w:rsidRPr="00E66BB8">
          <w:rPr>
            <w:highlight w:val="yellow"/>
            <w:lang w:val="el-GR"/>
            <w:rPrChange w:id="24927" w:author="Στάθης Καπ" w:date="2023-03-13T04:46:00Z">
              <w:rPr>
                <w:lang w:val="el-GR"/>
              </w:rPr>
            </w:rPrChange>
          </w:rPr>
          <w:fldChar w:fldCharType="end"/>
        </w:r>
        <w:r w:rsidRPr="00E66BB8">
          <w:rPr>
            <w:highlight w:val="yellow"/>
            <w:lang w:val="el-GR"/>
            <w:rPrChange w:id="24928" w:author="Στάθης Καπ" w:date="2023-03-13T04:46:00Z">
              <w:rPr>
                <w:lang w:val="el-GR"/>
              </w:rPr>
            </w:rPrChange>
          </w:rPr>
          <w:t xml:space="preserve"> </w:t>
        </w:r>
      </w:ins>
      <w:ins w:id="24929" w:author="Στάθης Καπ" w:date="2023-03-04T17:01:00Z">
        <w:r w:rsidRPr="00E66BB8">
          <w:rPr>
            <w:highlight w:val="yellow"/>
            <w:lang w:val="el-GR"/>
            <w:rPrChange w:id="24930" w:author="Στάθης Καπ" w:date="2023-03-13T04:46:00Z">
              <w:rPr>
                <w:lang w:val="el-GR"/>
              </w:rPr>
            </w:rPrChange>
          </w:rPr>
          <w:t>συγκρίνονται οι 4 αλγόριθμοι με βάση τους μέσους όρους βαθμολογιών και χρόνων εκτέλεσης</w:t>
        </w:r>
      </w:ins>
      <w:ins w:id="24931" w:author="Στάθης Καπ" w:date="2023-03-04T17:06:00Z">
        <w:r w:rsidR="006F7881" w:rsidRPr="00E66BB8">
          <w:rPr>
            <w:highlight w:val="yellow"/>
            <w:lang w:val="el-GR"/>
            <w:rPrChange w:id="24932" w:author="Στάθης Καπ" w:date="2023-03-13T04:46:00Z">
              <w:rPr>
                <w:lang w:val="el-GR"/>
              </w:rPr>
            </w:rPrChange>
          </w:rPr>
          <w:t xml:space="preserve"> για τα στιγμιότυπα εισόδου</w:t>
        </w:r>
      </w:ins>
      <w:ins w:id="24933" w:author="Στάθης Καπ" w:date="2023-03-13T04:40:00Z">
        <w:r w:rsidR="006C3DDB" w:rsidRPr="00E66BB8">
          <w:rPr>
            <w:highlight w:val="yellow"/>
            <w:lang w:val="el-GR"/>
            <w:rPrChange w:id="24934" w:author="Στάθης Καπ" w:date="2023-03-13T04:46:00Z">
              <w:rPr/>
            </w:rPrChange>
          </w:rPr>
          <w:t xml:space="preserve"> </w:t>
        </w:r>
        <w:r w:rsidR="006C3DDB" w:rsidRPr="00E66BB8">
          <w:rPr>
            <w:highlight w:val="yellow"/>
            <w:lang w:val="el-GR"/>
            <w:rPrChange w:id="24935" w:author="Στάθης Καπ" w:date="2023-03-13T04:46:00Z">
              <w:rPr>
                <w:lang w:val="el-GR"/>
              </w:rPr>
            </w:rPrChange>
          </w:rPr>
          <w:t>που είναι βασισμένα</w:t>
        </w:r>
        <w:r w:rsidR="006C3DDB" w:rsidRPr="00E66BB8">
          <w:rPr>
            <w:highlight w:val="yellow"/>
            <w:lang w:val="el-GR"/>
            <w:rPrChange w:id="24936" w:author="Στάθης Καπ" w:date="2023-03-13T04:46:00Z">
              <w:rPr/>
            </w:rPrChange>
          </w:rPr>
          <w:t xml:space="preserve"> </w:t>
        </w:r>
        <w:r w:rsidR="006C3DDB" w:rsidRPr="00E66BB8">
          <w:rPr>
            <w:highlight w:val="yellow"/>
            <w:lang w:val="el-GR"/>
            <w:rPrChange w:id="24937" w:author="Στάθης Καπ" w:date="2023-03-13T04:46:00Z">
              <w:rPr>
                <w:lang w:val="el-GR"/>
              </w:rPr>
            </w:rPrChange>
          </w:rPr>
          <w:t>στα σ</w:t>
        </w:r>
      </w:ins>
      <w:ins w:id="24938" w:author="Στάθης Καπ" w:date="2023-03-13T04:41:00Z">
        <w:r w:rsidR="006C3DDB" w:rsidRPr="00E66BB8">
          <w:rPr>
            <w:highlight w:val="yellow"/>
            <w:lang w:val="el-GR"/>
            <w:rPrChange w:id="24939" w:author="Στάθης Καπ" w:date="2023-03-13T04:46:00Z">
              <w:rPr>
                <w:lang w:val="el-GR"/>
              </w:rPr>
            </w:rPrChange>
          </w:rPr>
          <w:t>ύνολα</w:t>
        </w:r>
      </w:ins>
      <w:ins w:id="24940" w:author="Στάθης Καπ" w:date="2023-03-13T04:40:00Z">
        <w:r w:rsidR="006C3DDB" w:rsidRPr="00E66BB8">
          <w:rPr>
            <w:highlight w:val="yellow"/>
            <w:lang w:val="el-GR"/>
            <w:rPrChange w:id="24941" w:author="Στάθης Καπ" w:date="2023-03-13T04:46:00Z">
              <w:rPr>
                <w:lang w:val="el-GR"/>
              </w:rPr>
            </w:rPrChange>
          </w:rPr>
          <w:t xml:space="preserve"> δεδομένων</w:t>
        </w:r>
      </w:ins>
      <w:ins w:id="24942" w:author="Στάθης Καπ" w:date="2023-03-04T17:06:00Z">
        <w:r w:rsidR="006F7881" w:rsidRPr="00E66BB8">
          <w:rPr>
            <w:highlight w:val="yellow"/>
            <w:lang w:val="el-GR"/>
            <w:rPrChange w:id="24943" w:author="Στάθης Καπ" w:date="2023-03-13T04:46:00Z">
              <w:rPr>
                <w:lang w:val="el-GR"/>
              </w:rPr>
            </w:rPrChange>
          </w:rPr>
          <w:t xml:space="preserve"> τω</w:t>
        </w:r>
      </w:ins>
      <w:ins w:id="24944" w:author="Στάθης Καπ" w:date="2023-03-13T04:39:00Z">
        <w:r w:rsidR="006C3DDB" w:rsidRPr="00E66BB8">
          <w:rPr>
            <w:highlight w:val="yellow"/>
            <w:lang w:val="el-GR"/>
            <w:rPrChange w:id="24945" w:author="Στάθης Καπ" w:date="2023-03-13T04:46:00Z">
              <w:rPr>
                <w:lang w:val="el-GR"/>
              </w:rPr>
            </w:rPrChange>
          </w:rPr>
          <w:t xml:space="preserve">ν </w:t>
        </w:r>
        <w:r w:rsidR="006C3DDB" w:rsidRPr="00E66BB8">
          <w:rPr>
            <w:highlight w:val="yellow"/>
            <w:rPrChange w:id="24946" w:author="Στάθης Καπ" w:date="2023-03-13T04:46:00Z">
              <w:rPr/>
            </w:rPrChange>
          </w:rPr>
          <w:t>Cordeau</w:t>
        </w:r>
        <w:r w:rsidR="006C3DDB" w:rsidRPr="00E66BB8">
          <w:rPr>
            <w:highlight w:val="yellow"/>
            <w:lang w:val="el-GR"/>
            <w:rPrChange w:id="24947" w:author="Στάθης Καπ" w:date="2023-03-13T04:46:00Z">
              <w:rPr/>
            </w:rPrChange>
          </w:rPr>
          <w:t xml:space="preserve"> </w:t>
        </w:r>
        <w:r w:rsidR="006C3DDB" w:rsidRPr="00E66BB8">
          <w:rPr>
            <w:highlight w:val="yellow"/>
            <w:rPrChange w:id="24948" w:author="Στάθης Καπ" w:date="2023-03-13T04:46:00Z">
              <w:rPr/>
            </w:rPrChange>
          </w:rPr>
          <w:t>et</w:t>
        </w:r>
        <w:r w:rsidR="006C3DDB" w:rsidRPr="00E66BB8">
          <w:rPr>
            <w:highlight w:val="yellow"/>
            <w:lang w:val="el-GR"/>
            <w:rPrChange w:id="24949" w:author="Στάθης Καπ" w:date="2023-03-13T04:46:00Z">
              <w:rPr/>
            </w:rPrChange>
          </w:rPr>
          <w:t xml:space="preserve"> </w:t>
        </w:r>
        <w:r w:rsidR="006C3DDB" w:rsidRPr="00E66BB8">
          <w:rPr>
            <w:highlight w:val="yellow"/>
            <w:rPrChange w:id="24950" w:author="Στάθης Καπ" w:date="2023-03-13T04:46:00Z">
              <w:rPr/>
            </w:rPrChange>
          </w:rPr>
          <w:t>al</w:t>
        </w:r>
        <w:r w:rsidR="006C3DDB" w:rsidRPr="00E66BB8">
          <w:rPr>
            <w:highlight w:val="yellow"/>
            <w:lang w:val="el-GR"/>
            <w:rPrChange w:id="24951" w:author="Στάθης Καπ" w:date="2023-03-13T04:46:00Z">
              <w:rPr/>
            </w:rPrChange>
          </w:rPr>
          <w:t>.</w:t>
        </w:r>
      </w:ins>
      <w:ins w:id="24952" w:author="Στάθης Καπ" w:date="2023-03-13T04:40:00Z">
        <w:r w:rsidR="006C3DDB" w:rsidRPr="00E66BB8">
          <w:rPr>
            <w:highlight w:val="yellow"/>
            <w:lang w:val="el-GR"/>
            <w:rPrChange w:id="24953" w:author="Στάθης Καπ" w:date="2023-03-13T04:46:00Z">
              <w:rPr/>
            </w:rPrChange>
          </w:rPr>
          <w:t xml:space="preserve"> </w:t>
        </w:r>
      </w:ins>
      <w:ins w:id="24954" w:author="Στάθης Καπ" w:date="2023-03-13T04:39:00Z">
        <w:r w:rsidR="006C3DDB" w:rsidRPr="00E66BB8">
          <w:rPr>
            <w:highlight w:val="yellow"/>
            <w:lang w:val="el-GR"/>
            <w:rPrChange w:id="24955" w:author="Στάθης Καπ" w:date="2023-03-13T04:46:00Z">
              <w:rPr/>
            </w:rPrChange>
          </w:rPr>
          <w:t>(</w:t>
        </w:r>
      </w:ins>
      <w:ins w:id="24956" w:author="Στάθης Καπ" w:date="2023-03-13T04:40:00Z">
        <w:r w:rsidR="006C3DDB" w:rsidRPr="00E66BB8">
          <w:rPr>
            <w:highlight w:val="yellow"/>
            <w:lang w:val="el-GR"/>
            <w:rPrChange w:id="24957" w:author="Στάθης Καπ" w:date="2023-03-13T04:46:00Z">
              <w:rPr/>
            </w:rPrChange>
          </w:rPr>
          <w:t>1997</w:t>
        </w:r>
      </w:ins>
      <w:ins w:id="24958" w:author="Στάθης Καπ" w:date="2023-03-13T04:39:00Z">
        <w:r w:rsidR="006C3DDB" w:rsidRPr="00E66BB8">
          <w:rPr>
            <w:highlight w:val="yellow"/>
            <w:lang w:val="el-GR"/>
            <w:rPrChange w:id="24959" w:author="Στάθης Καπ" w:date="2023-03-13T04:46:00Z">
              <w:rPr/>
            </w:rPrChange>
          </w:rPr>
          <w:t>)</w:t>
        </w:r>
      </w:ins>
      <w:customXmlInsRangeStart w:id="24960" w:author="Στάθης Καπ" w:date="2023-03-13T04:43:00Z"/>
      <w:sdt>
        <w:sdtPr>
          <w:rPr>
            <w:highlight w:val="yellow"/>
            <w:lang w:val="el-GR"/>
            <w:rPrChange w:id="24961" w:author="Στάθης Καπ" w:date="2023-03-13T04:46:00Z">
              <w:rPr>
                <w:lang w:val="el-GR"/>
              </w:rPr>
            </w:rPrChange>
          </w:rPr>
          <w:id w:val="-1744019698"/>
          <w:citation/>
        </w:sdtPr>
        <w:sdtContent>
          <w:customXmlInsRangeEnd w:id="24960"/>
          <w:ins w:id="24962" w:author="Στάθης Καπ" w:date="2023-03-13T04:43:00Z">
            <w:r w:rsidR="006C3DDB" w:rsidRPr="00E66BB8">
              <w:rPr>
                <w:highlight w:val="yellow"/>
                <w:lang w:val="el-GR"/>
                <w:rPrChange w:id="24963" w:author="Στάθης Καπ" w:date="2023-03-13T04:46:00Z">
                  <w:rPr>
                    <w:lang w:val="el-GR"/>
                  </w:rPr>
                </w:rPrChange>
              </w:rPr>
              <w:fldChar w:fldCharType="begin"/>
            </w:r>
            <w:r w:rsidR="006C3DDB" w:rsidRPr="00E66BB8">
              <w:rPr>
                <w:highlight w:val="yellow"/>
                <w:lang w:val="el-GR"/>
                <w:rPrChange w:id="24964" w:author="Στάθης Καπ" w:date="2023-03-13T04:46:00Z">
                  <w:rPr/>
                </w:rPrChange>
              </w:rPr>
              <w:instrText xml:space="preserve"> </w:instrText>
            </w:r>
            <w:r w:rsidR="006C3DDB" w:rsidRPr="00E66BB8">
              <w:rPr>
                <w:highlight w:val="yellow"/>
                <w:rPrChange w:id="24965" w:author="Στάθης Καπ" w:date="2023-03-13T04:46:00Z">
                  <w:rPr/>
                </w:rPrChange>
              </w:rPr>
              <w:instrText>CITATION</w:instrText>
            </w:r>
            <w:r w:rsidR="006C3DDB" w:rsidRPr="00E66BB8">
              <w:rPr>
                <w:highlight w:val="yellow"/>
                <w:lang w:val="el-GR"/>
                <w:rPrChange w:id="24966" w:author="Στάθης Καπ" w:date="2023-03-13T04:46:00Z">
                  <w:rPr/>
                </w:rPrChange>
              </w:rPr>
              <w:instrText xml:space="preserve"> </w:instrText>
            </w:r>
            <w:r w:rsidR="006C3DDB" w:rsidRPr="00E66BB8">
              <w:rPr>
                <w:highlight w:val="yellow"/>
                <w:rPrChange w:id="24967" w:author="Στάθης Καπ" w:date="2023-03-13T04:46:00Z">
                  <w:rPr/>
                </w:rPrChange>
              </w:rPr>
              <w:instrText>Cor</w:instrText>
            </w:r>
            <w:r w:rsidR="006C3DDB" w:rsidRPr="00E66BB8">
              <w:rPr>
                <w:highlight w:val="yellow"/>
                <w:lang w:val="el-GR"/>
                <w:rPrChange w:id="24968" w:author="Στάθης Καπ" w:date="2023-03-13T04:46:00Z">
                  <w:rPr/>
                </w:rPrChange>
              </w:rPr>
              <w:instrText>97 \</w:instrText>
            </w:r>
            <w:r w:rsidR="006C3DDB" w:rsidRPr="00E66BB8">
              <w:rPr>
                <w:highlight w:val="yellow"/>
                <w:rPrChange w:id="24969" w:author="Στάθης Καπ" w:date="2023-03-13T04:46:00Z">
                  <w:rPr/>
                </w:rPrChange>
              </w:rPr>
              <w:instrText>l</w:instrText>
            </w:r>
            <w:r w:rsidR="006C3DDB" w:rsidRPr="00E66BB8">
              <w:rPr>
                <w:highlight w:val="yellow"/>
                <w:lang w:val="el-GR"/>
                <w:rPrChange w:id="24970" w:author="Στάθης Καπ" w:date="2023-03-13T04:46:00Z">
                  <w:rPr/>
                </w:rPrChange>
              </w:rPr>
              <w:instrText xml:space="preserve"> 1033 </w:instrText>
            </w:r>
          </w:ins>
          <w:r w:rsidR="006C3DDB" w:rsidRPr="00E66BB8">
            <w:rPr>
              <w:highlight w:val="yellow"/>
              <w:lang w:val="el-GR"/>
              <w:rPrChange w:id="24971" w:author="Στάθης Καπ" w:date="2023-03-13T04:46:00Z">
                <w:rPr>
                  <w:lang w:val="el-GR"/>
                </w:rPr>
              </w:rPrChange>
            </w:rPr>
            <w:fldChar w:fldCharType="separate"/>
          </w:r>
          <w:ins w:id="24972" w:author="Στάθης Καπ" w:date="2023-03-13T04:43:00Z">
            <w:r w:rsidR="006C3DDB" w:rsidRPr="00E66BB8">
              <w:rPr>
                <w:noProof/>
                <w:highlight w:val="yellow"/>
                <w:lang w:val="el-GR"/>
                <w:rPrChange w:id="24973" w:author="Στάθης Καπ" w:date="2023-03-13T04:46:00Z">
                  <w:rPr>
                    <w:noProof/>
                  </w:rPr>
                </w:rPrChange>
              </w:rPr>
              <w:t xml:space="preserve"> </w:t>
            </w:r>
            <w:r w:rsidR="006C3DDB" w:rsidRPr="00E66BB8">
              <w:rPr>
                <w:noProof/>
                <w:highlight w:val="yellow"/>
                <w:lang w:val="el-GR"/>
                <w:rPrChange w:id="24974" w:author="Στάθης Καπ" w:date="2023-03-13T04:46:00Z">
                  <w:rPr>
                    <w:rFonts w:eastAsia="Times New Roman"/>
                  </w:rPr>
                </w:rPrChange>
              </w:rPr>
              <w:t>[39]</w:t>
            </w:r>
            <w:r w:rsidR="006C3DDB" w:rsidRPr="00E66BB8">
              <w:rPr>
                <w:highlight w:val="yellow"/>
                <w:lang w:val="el-GR"/>
                <w:rPrChange w:id="24975" w:author="Στάθης Καπ" w:date="2023-03-13T04:46:00Z">
                  <w:rPr>
                    <w:lang w:val="el-GR"/>
                  </w:rPr>
                </w:rPrChange>
              </w:rPr>
              <w:fldChar w:fldCharType="end"/>
            </w:r>
          </w:ins>
          <w:customXmlInsRangeStart w:id="24976" w:author="Στάθης Καπ" w:date="2023-03-13T04:43:00Z"/>
        </w:sdtContent>
      </w:sdt>
      <w:customXmlInsRangeEnd w:id="24976"/>
      <w:ins w:id="24977" w:author="Στάθης Καπ" w:date="2023-03-13T04:44:00Z">
        <w:r w:rsidR="00EC6657" w:rsidRPr="00E66BB8">
          <w:rPr>
            <w:highlight w:val="yellow"/>
            <w:lang w:val="el-GR"/>
            <w:rPrChange w:id="24978" w:author="Στάθης Καπ" w:date="2023-03-13T04:46:00Z">
              <w:rPr>
                <w:lang w:val="el-GR"/>
              </w:rPr>
            </w:rPrChange>
          </w:rPr>
          <w:t xml:space="preserve"> (</w:t>
        </w:r>
      </w:ins>
      <w:ins w:id="24979" w:author="Στάθης Καπ" w:date="2023-03-13T04:45:00Z">
        <w:r w:rsidR="00EC6657" w:rsidRPr="00E66BB8">
          <w:rPr>
            <w:highlight w:val="yellow"/>
            <w:rPrChange w:id="24980" w:author="Στάθης Καπ" w:date="2023-03-13T04:46:00Z">
              <w:rPr/>
            </w:rPrChange>
          </w:rPr>
          <w:t>pr01-pr20</w:t>
        </w:r>
      </w:ins>
      <w:ins w:id="24981" w:author="Στάθης Καπ" w:date="2023-03-13T04:44:00Z">
        <w:r w:rsidR="00EC6657" w:rsidRPr="00E66BB8">
          <w:rPr>
            <w:highlight w:val="yellow"/>
            <w:lang w:val="el-GR"/>
            <w:rPrChange w:id="24982" w:author="Στάθης Καπ" w:date="2023-03-13T04:46:00Z">
              <w:rPr>
                <w:lang w:val="el-GR"/>
              </w:rPr>
            </w:rPrChange>
          </w:rPr>
          <w:t>)</w:t>
        </w:r>
      </w:ins>
      <w:ins w:id="24983" w:author="Στάθης Καπ" w:date="2023-03-04T17:10:00Z">
        <w:r w:rsidR="006F7881" w:rsidRPr="00E66BB8">
          <w:rPr>
            <w:highlight w:val="yellow"/>
            <w:lang w:val="el-GR"/>
            <w:rPrChange w:id="24984" w:author="Στάθης Καπ" w:date="2023-03-13T04:46:00Z">
              <w:rPr>
                <w:lang w:val="el-GR"/>
              </w:rPr>
            </w:rPrChange>
          </w:rPr>
          <w:t xml:space="preserve">. </w:t>
        </w:r>
      </w:ins>
      <w:ins w:id="24985" w:author="Στάθης Καπ" w:date="2023-03-04T17:02:00Z">
        <w:r w:rsidRPr="00E66BB8">
          <w:rPr>
            <w:highlight w:val="yellow"/>
            <w:lang w:val="el-GR"/>
            <w:rPrChange w:id="24986" w:author="Στάθης Καπ" w:date="2023-03-13T04:46:00Z">
              <w:rPr>
                <w:lang w:val="el-GR"/>
              </w:rPr>
            </w:rPrChange>
          </w:rPr>
          <w:t>Σε αυτά τα γραφήμα</w:t>
        </w:r>
      </w:ins>
      <w:ins w:id="24987" w:author="Στάθης Καπ" w:date="2023-03-04T17:03:00Z">
        <w:r w:rsidR="008C0E7B" w:rsidRPr="00E66BB8">
          <w:rPr>
            <w:highlight w:val="yellow"/>
            <w:lang w:val="el-GR"/>
            <w:rPrChange w:id="24988" w:author="Στάθης Καπ" w:date="2023-03-13T04:46:00Z">
              <w:rPr>
                <w:lang w:val="el-GR"/>
              </w:rPr>
            </w:rPrChange>
          </w:rPr>
          <w:t>τα</w:t>
        </w:r>
      </w:ins>
      <w:ins w:id="24989" w:author="Στάθης Καπ" w:date="2023-03-04T17:02:00Z">
        <w:r w:rsidRPr="00E66BB8">
          <w:rPr>
            <w:highlight w:val="yellow"/>
            <w:lang w:val="el-GR"/>
            <w:rPrChange w:id="24990" w:author="Στάθης Καπ" w:date="2023-03-13T04:46:00Z">
              <w:rPr>
                <w:lang w:val="el-GR"/>
              </w:rPr>
            </w:rPrChange>
          </w:rPr>
          <w:t xml:space="preserve">, η έκδοση </w:t>
        </w:r>
        <w:r w:rsidRPr="00E66BB8">
          <w:rPr>
            <w:highlight w:val="yellow"/>
            <w:rPrChange w:id="24991" w:author="Στάθης Καπ" w:date="2023-03-13T04:46:00Z">
              <w:rPr/>
            </w:rPrChange>
          </w:rPr>
          <w:t>release</w:t>
        </w:r>
        <w:r w:rsidRPr="00E66BB8">
          <w:rPr>
            <w:highlight w:val="yellow"/>
            <w:lang w:val="el-GR"/>
            <w:rPrChange w:id="24992" w:author="Στάθης Καπ" w:date="2023-03-13T04:46:00Z">
              <w:rPr>
                <w:lang w:val="el-GR"/>
              </w:rPr>
            </w:rPrChange>
          </w:rPr>
          <w:t xml:space="preserve"> φαίνεται </w:t>
        </w:r>
      </w:ins>
      <w:ins w:id="24993" w:author="Στάθης Καπ" w:date="2023-03-04T17:10:00Z">
        <w:r w:rsidR="006F7881" w:rsidRPr="00E66BB8">
          <w:rPr>
            <w:highlight w:val="yellow"/>
            <w:lang w:val="el-GR"/>
            <w:rPrChange w:id="24994" w:author="Στάθης Καπ" w:date="2023-03-13T04:46:00Z">
              <w:rPr>
                <w:lang w:val="el-GR"/>
              </w:rPr>
            </w:rPrChange>
          </w:rPr>
          <w:t xml:space="preserve">να είναι </w:t>
        </w:r>
      </w:ins>
      <w:ins w:id="24995" w:author="Στάθης Καπ" w:date="2023-03-04T17:02:00Z">
        <w:r w:rsidRPr="00E66BB8">
          <w:rPr>
            <w:highlight w:val="yellow"/>
            <w:lang w:val="el-GR"/>
            <w:rPrChange w:id="24996" w:author="Στάθης Καπ" w:date="2023-03-13T04:46:00Z">
              <w:rPr>
                <w:lang w:val="el-GR"/>
              </w:rPr>
            </w:rPrChange>
          </w:rPr>
          <w:t>η δεύτερη καλύτερ</w:t>
        </w:r>
      </w:ins>
      <w:ins w:id="24997" w:author="Στάθης Καπ" w:date="2023-03-04T17:04:00Z">
        <w:r w:rsidR="008C0E7B" w:rsidRPr="00E66BB8">
          <w:rPr>
            <w:highlight w:val="yellow"/>
            <w:lang w:val="el-GR"/>
            <w:rPrChange w:id="24998" w:author="Στάθης Καπ" w:date="2023-03-13T04:46:00Z">
              <w:rPr>
                <w:lang w:val="el-GR"/>
              </w:rPr>
            </w:rPrChange>
          </w:rPr>
          <w:t>η</w:t>
        </w:r>
      </w:ins>
      <w:ins w:id="24999" w:author="Στάθης Καπ" w:date="2023-03-04T17:02:00Z">
        <w:r w:rsidRPr="00E66BB8">
          <w:rPr>
            <w:highlight w:val="yellow"/>
            <w:lang w:val="el-GR"/>
            <w:rPrChange w:id="25000" w:author="Στάθης Καπ" w:date="2023-03-13T04:46:00Z">
              <w:rPr>
                <w:lang w:val="el-GR"/>
              </w:rPr>
            </w:rPrChange>
          </w:rPr>
          <w:t xml:space="preserve"> σε ποιότητα</w:t>
        </w:r>
      </w:ins>
      <w:ins w:id="25001" w:author="Στάθης Καπ" w:date="2023-03-04T17:03:00Z">
        <w:r w:rsidR="008C0E7B" w:rsidRPr="00E66BB8">
          <w:rPr>
            <w:highlight w:val="yellow"/>
            <w:lang w:val="el-GR"/>
            <w:rPrChange w:id="25002" w:author="Στάθης Καπ" w:date="2023-03-13T04:46:00Z">
              <w:rPr>
                <w:lang w:val="el-GR"/>
              </w:rPr>
            </w:rPrChange>
          </w:rPr>
          <w:t xml:space="preserve"> λύσεων καθώς πρώτη είναι η έκδοση </w:t>
        </w:r>
        <w:r w:rsidR="008C0E7B" w:rsidRPr="00E66BB8">
          <w:rPr>
            <w:highlight w:val="yellow"/>
            <w:rPrChange w:id="25003" w:author="Στάθης Καπ" w:date="2023-03-13T04:46:00Z">
              <w:rPr/>
            </w:rPrChange>
          </w:rPr>
          <w:t>equal</w:t>
        </w:r>
        <w:r w:rsidR="008C0E7B" w:rsidRPr="00E66BB8">
          <w:rPr>
            <w:highlight w:val="yellow"/>
            <w:lang w:val="el-GR"/>
            <w:rPrChange w:id="25004" w:author="Στάθης Καπ" w:date="2023-03-13T04:46:00Z">
              <w:rPr>
                <w:lang w:val="el-GR"/>
              </w:rPr>
            </w:rPrChange>
          </w:rPr>
          <w:t>-</w:t>
        </w:r>
        <w:r w:rsidR="008C0E7B" w:rsidRPr="00E66BB8">
          <w:rPr>
            <w:highlight w:val="yellow"/>
            <w:rPrChange w:id="25005" w:author="Στάθης Καπ" w:date="2023-03-13T04:46:00Z">
              <w:rPr/>
            </w:rPrChange>
          </w:rPr>
          <w:t>intervals</w:t>
        </w:r>
      </w:ins>
      <w:ins w:id="25006" w:author="Στάθης Καπ" w:date="2023-03-04T17:10:00Z">
        <w:r w:rsidR="006F7881" w:rsidRPr="00E66BB8">
          <w:rPr>
            <w:highlight w:val="yellow"/>
            <w:lang w:val="el-GR"/>
            <w:rPrChange w:id="25007" w:author="Στάθης Καπ" w:date="2023-03-13T04:46:00Z">
              <w:rPr>
                <w:lang w:val="el-GR"/>
              </w:rPr>
            </w:rPrChange>
          </w:rPr>
          <w:t>. Σ</w:t>
        </w:r>
      </w:ins>
      <w:ins w:id="25008" w:author="Στάθης Καπ" w:date="2023-03-04T17:03:00Z">
        <w:r w:rsidR="008C0E7B" w:rsidRPr="00E66BB8">
          <w:rPr>
            <w:highlight w:val="yellow"/>
            <w:lang w:val="el-GR"/>
            <w:rPrChange w:id="25009" w:author="Στάθης Καπ" w:date="2023-03-13T04:46:00Z">
              <w:rPr>
                <w:lang w:val="el-GR"/>
              </w:rPr>
            </w:rPrChange>
          </w:rPr>
          <w:t>ε ταχύτητα εκτέλεσης,</w:t>
        </w:r>
      </w:ins>
      <w:ins w:id="25010" w:author="Στάθης Καπ" w:date="2023-03-04T17:10:00Z">
        <w:r w:rsidR="006F7881" w:rsidRPr="00E66BB8">
          <w:rPr>
            <w:highlight w:val="yellow"/>
            <w:lang w:val="el-GR"/>
            <w:rPrChange w:id="25011" w:author="Στάθης Καπ" w:date="2023-03-13T04:46:00Z">
              <w:rPr>
                <w:lang w:val="el-GR"/>
              </w:rPr>
            </w:rPrChange>
          </w:rPr>
          <w:t xml:space="preserve"> η</w:t>
        </w:r>
      </w:ins>
      <w:ins w:id="25012" w:author="Στάθης Καπ" w:date="2023-03-04T17:03:00Z">
        <w:r w:rsidR="008C0E7B" w:rsidRPr="00E66BB8">
          <w:rPr>
            <w:highlight w:val="yellow"/>
            <w:lang w:val="el-GR"/>
            <w:rPrChange w:id="25013" w:author="Στάθης Καπ" w:date="2023-03-13T04:46:00Z">
              <w:rPr>
                <w:lang w:val="el-GR"/>
              </w:rPr>
            </w:rPrChange>
          </w:rPr>
          <w:t xml:space="preserve"> </w:t>
        </w:r>
      </w:ins>
      <w:ins w:id="25014" w:author="Στάθης Καπ" w:date="2023-03-04T17:04:00Z">
        <w:r w:rsidR="008C0E7B" w:rsidRPr="00E66BB8">
          <w:rPr>
            <w:highlight w:val="yellow"/>
            <w:lang w:val="el-GR"/>
            <w:rPrChange w:id="25015" w:author="Στάθης Καπ" w:date="2023-03-13T04:46:00Z">
              <w:rPr>
                <w:lang w:val="el-GR"/>
              </w:rPr>
            </w:rPrChange>
          </w:rPr>
          <w:t xml:space="preserve">έκδοση </w:t>
        </w:r>
      </w:ins>
      <w:ins w:id="25016" w:author="Στάθης Καπ" w:date="2023-03-04T17:05:00Z">
        <w:r w:rsidR="008C0E7B" w:rsidRPr="00E66BB8">
          <w:rPr>
            <w:highlight w:val="yellow"/>
            <w:rPrChange w:id="25017" w:author="Στάθης Καπ" w:date="2023-03-13T04:46:00Z">
              <w:rPr/>
            </w:rPrChange>
          </w:rPr>
          <w:t>equal</w:t>
        </w:r>
        <w:r w:rsidR="008C0E7B" w:rsidRPr="00E66BB8">
          <w:rPr>
            <w:highlight w:val="yellow"/>
            <w:lang w:val="el-GR"/>
            <w:rPrChange w:id="25018" w:author="Στάθης Καπ" w:date="2023-03-13T04:46:00Z">
              <w:rPr/>
            </w:rPrChange>
          </w:rPr>
          <w:t>-</w:t>
        </w:r>
        <w:r w:rsidR="008C0E7B" w:rsidRPr="00E66BB8">
          <w:rPr>
            <w:highlight w:val="yellow"/>
            <w:rPrChange w:id="25019" w:author="Στάθης Καπ" w:date="2023-03-13T04:46:00Z">
              <w:rPr/>
            </w:rPrChange>
          </w:rPr>
          <w:t>intervals</w:t>
        </w:r>
        <w:r w:rsidR="008C0E7B" w:rsidRPr="00E66BB8">
          <w:rPr>
            <w:highlight w:val="yellow"/>
            <w:lang w:val="el-GR"/>
            <w:rPrChange w:id="25020" w:author="Στάθης Καπ" w:date="2023-03-13T04:46:00Z">
              <w:rPr/>
            </w:rPrChange>
          </w:rPr>
          <w:t xml:space="preserve"> </w:t>
        </w:r>
        <w:r w:rsidR="008C0E7B" w:rsidRPr="00E66BB8">
          <w:rPr>
            <w:highlight w:val="yellow"/>
            <w:lang w:val="el-GR"/>
            <w:rPrChange w:id="25021" w:author="Στάθης Καπ" w:date="2023-03-13T04:46:00Z">
              <w:rPr>
                <w:lang w:val="el-GR"/>
              </w:rPr>
            </w:rPrChange>
          </w:rPr>
          <w:t xml:space="preserve">είναι στις χειρότερες θέσεις </w:t>
        </w:r>
      </w:ins>
      <w:ins w:id="25022" w:author="Στάθης Καπ" w:date="2023-03-04T17:10:00Z">
        <w:r w:rsidR="006F7881" w:rsidRPr="00E66BB8">
          <w:rPr>
            <w:highlight w:val="yellow"/>
            <w:lang w:val="el-GR"/>
            <w:rPrChange w:id="25023" w:author="Στάθης Καπ" w:date="2023-03-13T04:46:00Z">
              <w:rPr>
                <w:lang w:val="el-GR"/>
              </w:rPr>
            </w:rPrChange>
          </w:rPr>
          <w:t xml:space="preserve">μαζί </w:t>
        </w:r>
      </w:ins>
      <w:ins w:id="25024" w:author="Στάθης Καπ" w:date="2023-03-04T17:05:00Z">
        <w:r w:rsidR="008C0E7B" w:rsidRPr="00E66BB8">
          <w:rPr>
            <w:highlight w:val="yellow"/>
            <w:lang w:val="el-GR"/>
            <w:rPrChange w:id="25025" w:author="Στάθης Καπ" w:date="2023-03-13T04:46:00Z">
              <w:rPr>
                <w:lang w:val="el-GR"/>
              </w:rPr>
            </w:rPrChange>
          </w:rPr>
          <w:t xml:space="preserve">με την έκδοση </w:t>
        </w:r>
        <w:r w:rsidR="008C0E7B" w:rsidRPr="00E66BB8">
          <w:rPr>
            <w:highlight w:val="yellow"/>
            <w:rPrChange w:id="25026" w:author="Στάθης Καπ" w:date="2023-03-13T04:46:00Z">
              <w:rPr/>
            </w:rPrChange>
          </w:rPr>
          <w:t>simple</w:t>
        </w:r>
        <w:r w:rsidR="008C0E7B" w:rsidRPr="00E66BB8">
          <w:rPr>
            <w:highlight w:val="yellow"/>
            <w:lang w:val="el-GR"/>
            <w:rPrChange w:id="25027" w:author="Στάθης Καπ" w:date="2023-03-13T04:46:00Z">
              <w:rPr>
                <w:lang w:val="el-GR"/>
              </w:rPr>
            </w:rPrChange>
          </w:rPr>
          <w:t xml:space="preserve"> </w:t>
        </w:r>
      </w:ins>
      <w:ins w:id="25028" w:author="Στάθης Καπ" w:date="2023-03-04T17:11:00Z">
        <w:r w:rsidR="006F7881" w:rsidRPr="00E66BB8">
          <w:rPr>
            <w:highlight w:val="yellow"/>
            <w:lang w:val="el-GR"/>
            <w:rPrChange w:id="25029" w:author="Στάθης Καπ" w:date="2023-03-13T04:46:00Z">
              <w:rPr>
                <w:lang w:val="el-GR"/>
              </w:rPr>
            </w:rPrChange>
          </w:rPr>
          <w:t>ενώ</w:t>
        </w:r>
      </w:ins>
      <w:ins w:id="25030" w:author="Στάθης Καπ" w:date="2023-03-04T17:05:00Z">
        <w:r w:rsidR="008C0E7B" w:rsidRPr="00E66BB8">
          <w:rPr>
            <w:highlight w:val="yellow"/>
            <w:lang w:val="el-GR"/>
            <w:rPrChange w:id="25031" w:author="Στάθης Καπ" w:date="2023-03-13T04:46:00Z">
              <w:rPr>
                <w:lang w:val="el-GR"/>
              </w:rPr>
            </w:rPrChange>
          </w:rPr>
          <w:t xml:space="preserve"> η </w:t>
        </w:r>
        <w:r w:rsidR="008C0E7B" w:rsidRPr="00E66BB8">
          <w:rPr>
            <w:highlight w:val="yellow"/>
            <w:rPrChange w:id="25032" w:author="Στάθης Καπ" w:date="2023-03-13T04:46:00Z">
              <w:rPr/>
            </w:rPrChange>
          </w:rPr>
          <w:t>release</w:t>
        </w:r>
        <w:r w:rsidR="008C0E7B" w:rsidRPr="00E66BB8">
          <w:rPr>
            <w:highlight w:val="yellow"/>
            <w:lang w:val="el-GR"/>
            <w:rPrChange w:id="25033" w:author="Στάθης Καπ" w:date="2023-03-13T04:46:00Z">
              <w:rPr/>
            </w:rPrChange>
          </w:rPr>
          <w:t xml:space="preserve"> </w:t>
        </w:r>
        <w:r w:rsidR="008C0E7B" w:rsidRPr="00E66BB8">
          <w:rPr>
            <w:highlight w:val="yellow"/>
            <w:lang w:val="el-GR"/>
            <w:rPrChange w:id="25034" w:author="Στάθης Καπ" w:date="2023-03-13T04:46:00Z">
              <w:rPr>
                <w:lang w:val="el-GR"/>
              </w:rPr>
            </w:rPrChange>
          </w:rPr>
          <w:t xml:space="preserve">είναι δεύτερη μετά την έκδοση </w:t>
        </w:r>
        <w:r w:rsidR="008C0E7B" w:rsidRPr="00E66BB8">
          <w:rPr>
            <w:highlight w:val="yellow"/>
            <w:rPrChange w:id="25035" w:author="Στάθης Καπ" w:date="2023-03-13T04:46:00Z">
              <w:rPr/>
            </w:rPrChange>
          </w:rPr>
          <w:t>no</w:t>
        </w:r>
        <w:r w:rsidR="008C0E7B" w:rsidRPr="00E66BB8">
          <w:rPr>
            <w:highlight w:val="yellow"/>
            <w:lang w:val="el-GR"/>
            <w:rPrChange w:id="25036" w:author="Στάθης Καπ" w:date="2023-03-13T04:46:00Z">
              <w:rPr/>
            </w:rPrChange>
          </w:rPr>
          <w:t>-</w:t>
        </w:r>
        <w:r w:rsidR="008C0E7B" w:rsidRPr="00E66BB8">
          <w:rPr>
            <w:highlight w:val="yellow"/>
            <w:rPrChange w:id="25037" w:author="Στάθης Καπ" w:date="2023-03-13T04:46:00Z">
              <w:rPr/>
            </w:rPrChange>
          </w:rPr>
          <w:t>history</w:t>
        </w:r>
        <w:r w:rsidR="008C0E7B" w:rsidRPr="00E66BB8">
          <w:rPr>
            <w:highlight w:val="yellow"/>
            <w:lang w:val="el-GR"/>
            <w:rPrChange w:id="25038" w:author="Στάθης Καπ" w:date="2023-03-13T04:46:00Z">
              <w:rPr/>
            </w:rPrChange>
          </w:rPr>
          <w:t xml:space="preserve"> </w:t>
        </w:r>
        <w:r w:rsidR="008C0E7B" w:rsidRPr="00E66BB8">
          <w:rPr>
            <w:highlight w:val="yellow"/>
            <w:lang w:val="el-GR"/>
            <w:rPrChange w:id="25039" w:author="Στάθης Καπ" w:date="2023-03-13T04:46:00Z">
              <w:rPr>
                <w:lang w:val="el-GR"/>
              </w:rPr>
            </w:rPrChange>
          </w:rPr>
          <w:t xml:space="preserve">που είναι όμως η χειρότερη σε </w:t>
        </w:r>
      </w:ins>
      <w:ins w:id="25040" w:author="Στάθης Καπ" w:date="2023-03-04T17:06:00Z">
        <w:r w:rsidR="008C0E7B" w:rsidRPr="00E66BB8">
          <w:rPr>
            <w:highlight w:val="yellow"/>
            <w:lang w:val="el-GR"/>
            <w:rPrChange w:id="25041" w:author="Στάθης Καπ" w:date="2023-03-13T04:46:00Z">
              <w:rPr>
                <w:lang w:val="el-GR"/>
              </w:rPr>
            </w:rPrChange>
          </w:rPr>
          <w:t>ποιότητα λύσεων.</w:t>
        </w:r>
      </w:ins>
      <w:ins w:id="25042" w:author="Στάθης Καπ" w:date="2023-03-05T08:51:00Z">
        <w:r w:rsidR="002C560C" w:rsidRPr="00E66BB8">
          <w:rPr>
            <w:highlight w:val="yellow"/>
            <w:lang w:val="el-GR"/>
            <w:rPrChange w:id="25043" w:author="Στάθης Καπ" w:date="2023-03-13T04:46:00Z">
              <w:rPr/>
            </w:rPrChange>
          </w:rPr>
          <w:t xml:space="preserve"> </w:t>
        </w:r>
      </w:ins>
      <w:ins w:id="25044" w:author="Στάθης Καπ" w:date="2023-03-05T18:48:00Z">
        <w:r w:rsidR="007B081C" w:rsidRPr="00E66BB8">
          <w:rPr>
            <w:highlight w:val="yellow"/>
            <w:lang w:val="el-GR"/>
            <w:rPrChange w:id="25045" w:author="Στάθης Καπ" w:date="2023-03-13T04:46:00Z">
              <w:rPr>
                <w:lang w:val="el-GR"/>
              </w:rPr>
            </w:rPrChange>
          </w:rPr>
          <w:t>Παρόλα αυ</w:t>
        </w:r>
      </w:ins>
      <w:ins w:id="25046" w:author="Στάθης Καπ" w:date="2023-03-05T18:49:00Z">
        <w:r w:rsidR="007B081C" w:rsidRPr="00E66BB8">
          <w:rPr>
            <w:highlight w:val="yellow"/>
            <w:lang w:val="el-GR"/>
            <w:rPrChange w:id="25047" w:author="Στάθης Καπ" w:date="2023-03-13T04:46:00Z">
              <w:rPr>
                <w:lang w:val="el-GR"/>
              </w:rPr>
            </w:rPrChange>
          </w:rPr>
          <w:t>τά επειδή υπάρχει μεγάλη τυπική απόκλιση</w:t>
        </w:r>
      </w:ins>
      <w:ins w:id="25048" w:author="Στάθης Καπ" w:date="2023-03-13T04:45:00Z">
        <w:r w:rsidR="002B04B2" w:rsidRPr="00E66BB8">
          <w:rPr>
            <w:highlight w:val="yellow"/>
            <w:lang w:val="el-GR"/>
            <w:rPrChange w:id="25049" w:author="Στάθης Καπ" w:date="2023-03-13T04:46:00Z">
              <w:rPr/>
            </w:rPrChange>
          </w:rPr>
          <w:t xml:space="preserve"> (</w:t>
        </w:r>
        <w:r w:rsidR="002B04B2" w:rsidRPr="00E66BB8">
          <w:rPr>
            <w:highlight w:val="yellow"/>
            <w:lang w:val="el-GR"/>
            <w:rPrChange w:id="25050" w:author="Στάθης Καπ" w:date="2023-03-13T04:46:00Z">
              <w:rPr>
                <w:lang w:val="el-GR"/>
              </w:rPr>
            </w:rPrChange>
          </w:rPr>
          <w:t>οι χρωματιστές περιοχές γύρω από τους μέσους όρους</w:t>
        </w:r>
        <w:r w:rsidR="002B04B2" w:rsidRPr="00E66BB8">
          <w:rPr>
            <w:highlight w:val="yellow"/>
            <w:lang w:val="el-GR"/>
            <w:rPrChange w:id="25051" w:author="Στάθης Καπ" w:date="2023-03-13T04:46:00Z">
              <w:rPr/>
            </w:rPrChange>
          </w:rPr>
          <w:t>)</w:t>
        </w:r>
      </w:ins>
      <w:ins w:id="25052" w:author="Στάθης Καπ" w:date="2023-03-05T18:49:00Z">
        <w:r w:rsidR="007B081C" w:rsidRPr="00E66BB8">
          <w:rPr>
            <w:highlight w:val="yellow"/>
            <w:lang w:val="el-GR"/>
            <w:rPrChange w:id="25053" w:author="Στάθης Καπ" w:date="2023-03-13T04:46:00Z">
              <w:rPr>
                <w:lang w:val="el-GR"/>
              </w:rPr>
            </w:rPrChange>
          </w:rPr>
          <w:t xml:space="preserve"> στις τιμές των </w:t>
        </w:r>
      </w:ins>
      <w:ins w:id="25054" w:author="Στάθης Καπ" w:date="2023-03-07T06:25:00Z">
        <w:r w:rsidR="00A34C96" w:rsidRPr="00E66BB8">
          <w:rPr>
            <w:highlight w:val="yellow"/>
            <w:lang w:val="el-GR"/>
            <w:rPrChange w:id="25055" w:author="Στάθης Καπ" w:date="2023-03-13T04:46:00Z">
              <w:rPr>
                <w:lang w:val="el-GR"/>
              </w:rPr>
            </w:rPrChange>
          </w:rPr>
          <w:t>σκορ</w:t>
        </w:r>
      </w:ins>
      <w:ins w:id="25056" w:author="Στάθης Καπ" w:date="2023-03-05T18:49:00Z">
        <w:r w:rsidR="007B081C" w:rsidRPr="00E66BB8">
          <w:rPr>
            <w:highlight w:val="yellow"/>
            <w:lang w:val="el-GR"/>
            <w:rPrChange w:id="25057" w:author="Στάθης Καπ" w:date="2023-03-13T04:46:00Z">
              <w:rPr>
                <w:lang w:val="el-GR"/>
              </w:rPr>
            </w:rPrChange>
          </w:rPr>
          <w:t xml:space="preserve"> δεν είναι </w:t>
        </w:r>
      </w:ins>
      <w:ins w:id="25058" w:author="Στάθης Καπ" w:date="2023-03-05T18:52:00Z">
        <w:r w:rsidR="007B081C" w:rsidRPr="00E66BB8">
          <w:rPr>
            <w:highlight w:val="yellow"/>
            <w:lang w:val="el-GR"/>
            <w:rPrChange w:id="25059" w:author="Στάθης Καπ" w:date="2023-03-13T04:46:00Z">
              <w:rPr>
                <w:lang w:val="el-GR"/>
              </w:rPr>
            </w:rPrChange>
          </w:rPr>
          <w:t>εύκολο</w:t>
        </w:r>
      </w:ins>
      <w:ins w:id="25060" w:author="Στάθης Καπ" w:date="2023-03-05T18:49:00Z">
        <w:r w:rsidR="007B081C" w:rsidRPr="00E66BB8">
          <w:rPr>
            <w:highlight w:val="yellow"/>
            <w:lang w:val="el-GR"/>
            <w:rPrChange w:id="25061" w:author="Στάθης Καπ" w:date="2023-03-13T04:46:00Z">
              <w:rPr>
                <w:lang w:val="el-GR"/>
              </w:rPr>
            </w:rPrChange>
          </w:rPr>
          <w:t xml:space="preserve"> να εξαχθεί κάποιο </w:t>
        </w:r>
      </w:ins>
      <w:ins w:id="25062" w:author="Στάθης Καπ" w:date="2023-03-13T04:46:00Z">
        <w:r w:rsidR="002D0A12" w:rsidRPr="00E66BB8">
          <w:rPr>
            <w:highlight w:val="yellow"/>
            <w:lang w:val="el-GR"/>
            <w:rPrChange w:id="25063" w:author="Στάθης Καπ" w:date="2023-03-13T04:46:00Z">
              <w:rPr>
                <w:lang w:val="el-GR"/>
              </w:rPr>
            </w:rPrChange>
          </w:rPr>
          <w:t>ασφαλές</w:t>
        </w:r>
      </w:ins>
      <w:ins w:id="25064" w:author="Στάθης Καπ" w:date="2023-03-05T18:49:00Z">
        <w:r w:rsidR="007B081C" w:rsidRPr="00E66BB8">
          <w:rPr>
            <w:highlight w:val="yellow"/>
            <w:lang w:val="el-GR"/>
            <w:rPrChange w:id="25065" w:author="Στάθης Καπ" w:date="2023-03-13T04:46:00Z">
              <w:rPr>
                <w:lang w:val="el-GR"/>
              </w:rPr>
            </w:rPrChange>
          </w:rPr>
          <w:t xml:space="preserve"> συμπέρασμα για την </w:t>
        </w:r>
      </w:ins>
      <w:ins w:id="25066" w:author="Στάθης Καπ" w:date="2023-03-05T18:50:00Z">
        <w:r w:rsidR="007B081C" w:rsidRPr="00E66BB8">
          <w:rPr>
            <w:highlight w:val="yellow"/>
            <w:lang w:val="el-GR"/>
            <w:rPrChange w:id="25067" w:author="Στάθης Καπ" w:date="2023-03-13T04:46:00Z">
              <w:rPr>
                <w:lang w:val="el-GR"/>
              </w:rPr>
            </w:rPrChange>
          </w:rPr>
          <w:t>υπεροχή</w:t>
        </w:r>
      </w:ins>
      <w:ins w:id="25068" w:author="Στάθης Καπ" w:date="2023-03-05T18:49:00Z">
        <w:r w:rsidR="007B081C" w:rsidRPr="00E66BB8">
          <w:rPr>
            <w:highlight w:val="yellow"/>
            <w:lang w:val="el-GR"/>
            <w:rPrChange w:id="25069" w:author="Στάθης Καπ" w:date="2023-03-13T04:46:00Z">
              <w:rPr>
                <w:lang w:val="el-GR"/>
              </w:rPr>
            </w:rPrChange>
          </w:rPr>
          <w:t xml:space="preserve"> </w:t>
        </w:r>
      </w:ins>
      <w:ins w:id="25070" w:author="Στάθης Καπ" w:date="2023-03-05T18:50:00Z">
        <w:r w:rsidR="007B081C" w:rsidRPr="00E66BB8">
          <w:rPr>
            <w:highlight w:val="yellow"/>
            <w:lang w:val="el-GR"/>
            <w:rPrChange w:id="25071" w:author="Στάθης Καπ" w:date="2023-03-13T04:46:00Z">
              <w:rPr>
                <w:lang w:val="el-GR"/>
              </w:rPr>
            </w:rPrChange>
          </w:rPr>
          <w:t>κάποιας</w:t>
        </w:r>
      </w:ins>
      <w:ins w:id="25072" w:author="Στάθης Καπ" w:date="2023-03-05T18:49:00Z">
        <w:r w:rsidR="007B081C" w:rsidRPr="00E66BB8">
          <w:rPr>
            <w:highlight w:val="yellow"/>
            <w:lang w:val="el-GR"/>
            <w:rPrChange w:id="25073" w:author="Στάθης Καπ" w:date="2023-03-13T04:46:00Z">
              <w:rPr>
                <w:lang w:val="el-GR"/>
              </w:rPr>
            </w:rPrChange>
          </w:rPr>
          <w:t xml:space="preserve"> έκδοση</w:t>
        </w:r>
      </w:ins>
      <w:ins w:id="25074" w:author="Στάθης Καπ" w:date="2023-03-05T18:50:00Z">
        <w:r w:rsidR="007B081C" w:rsidRPr="00E66BB8">
          <w:rPr>
            <w:highlight w:val="yellow"/>
            <w:lang w:val="el-GR"/>
            <w:rPrChange w:id="25075" w:author="Στάθης Καπ" w:date="2023-03-13T04:46:00Z">
              <w:rPr>
                <w:lang w:val="el-GR"/>
              </w:rPr>
            </w:rPrChange>
          </w:rPr>
          <w:t xml:space="preserve">ς έναντι των </w:t>
        </w:r>
      </w:ins>
      <w:ins w:id="25076" w:author="Στάθης Καπ" w:date="2023-03-05T18:54:00Z">
        <w:r w:rsidR="007B081C" w:rsidRPr="00E66BB8">
          <w:rPr>
            <w:highlight w:val="yellow"/>
            <w:lang w:val="el-GR"/>
            <w:rPrChange w:id="25077" w:author="Στάθης Καπ" w:date="2023-03-13T04:46:00Z">
              <w:rPr>
                <w:lang w:val="el-GR"/>
              </w:rPr>
            </w:rPrChange>
          </w:rPr>
          <w:t>υπολοίπων</w:t>
        </w:r>
      </w:ins>
      <w:ins w:id="25078" w:author="Στάθης Καπ" w:date="2023-03-05T18:50:00Z">
        <w:r w:rsidR="007B081C" w:rsidRPr="00E66BB8">
          <w:rPr>
            <w:highlight w:val="yellow"/>
            <w:lang w:val="el-GR"/>
            <w:rPrChange w:id="25079" w:author="Στάθης Καπ" w:date="2023-03-13T04:46:00Z">
              <w:rPr>
                <w:lang w:val="el-GR"/>
              </w:rPr>
            </w:rPrChange>
          </w:rPr>
          <w:t>.</w:t>
        </w:r>
      </w:ins>
      <w:ins w:id="25080" w:author="Στάθης Καπ" w:date="2023-03-07T06:25:00Z">
        <w:r w:rsidR="00A34C96" w:rsidRPr="00E66BB8">
          <w:rPr>
            <w:highlight w:val="yellow"/>
            <w:lang w:val="el-GR"/>
            <w:rPrChange w:id="25081" w:author="Στάθης Καπ" w:date="2023-03-13T04:46:00Z">
              <w:rPr>
                <w:lang w:val="el-GR"/>
              </w:rPr>
            </w:rPrChange>
          </w:rPr>
          <w:t xml:space="preserve"> Στα γραφήματα </w:t>
        </w:r>
      </w:ins>
      <w:ins w:id="25082" w:author="Στάθης Καπ" w:date="2023-03-07T06:26:00Z">
        <w:r w:rsidR="00A34C96" w:rsidRPr="00E66BB8">
          <w:rPr>
            <w:highlight w:val="yellow"/>
            <w:lang w:val="el-GR"/>
            <w:rPrChange w:id="25083" w:author="Στάθης Καπ" w:date="2023-03-13T04:46:00Z">
              <w:rPr>
                <w:lang w:val="el-GR"/>
              </w:rPr>
            </w:rPrChange>
          </w:rPr>
          <w:t xml:space="preserve">χρονικής εκτέλεσης, οι τιμές των </w:t>
        </w:r>
        <w:r w:rsidR="00A34C96" w:rsidRPr="00E66BB8">
          <w:rPr>
            <w:highlight w:val="yellow"/>
            <w:rPrChange w:id="25084" w:author="Στάθης Καπ" w:date="2023-03-13T04:46:00Z">
              <w:rPr/>
            </w:rPrChange>
          </w:rPr>
          <w:t>release</w:t>
        </w:r>
        <w:r w:rsidR="00A34C96" w:rsidRPr="00E66BB8">
          <w:rPr>
            <w:highlight w:val="yellow"/>
            <w:lang w:val="el-GR"/>
            <w:rPrChange w:id="25085" w:author="Στάθης Καπ" w:date="2023-03-13T04:46:00Z">
              <w:rPr/>
            </w:rPrChange>
          </w:rPr>
          <w:t xml:space="preserve"> </w:t>
        </w:r>
        <w:r w:rsidR="00A34C96" w:rsidRPr="00E66BB8">
          <w:rPr>
            <w:highlight w:val="yellow"/>
            <w:lang w:val="el-GR"/>
            <w:rPrChange w:id="25086" w:author="Στάθης Καπ" w:date="2023-03-13T04:46:00Z">
              <w:rPr>
                <w:lang w:val="el-GR"/>
              </w:rPr>
            </w:rPrChange>
          </w:rPr>
          <w:t xml:space="preserve">και </w:t>
        </w:r>
        <w:r w:rsidR="00A34C96" w:rsidRPr="00E66BB8">
          <w:rPr>
            <w:highlight w:val="yellow"/>
            <w:rPrChange w:id="25087" w:author="Στάθης Καπ" w:date="2023-03-13T04:46:00Z">
              <w:rPr/>
            </w:rPrChange>
          </w:rPr>
          <w:t>history</w:t>
        </w:r>
        <w:r w:rsidR="00A34C96" w:rsidRPr="00E66BB8">
          <w:rPr>
            <w:highlight w:val="yellow"/>
            <w:lang w:val="el-GR"/>
            <w:rPrChange w:id="25088" w:author="Στάθης Καπ" w:date="2023-03-13T04:46:00Z">
              <w:rPr/>
            </w:rPrChange>
          </w:rPr>
          <w:t xml:space="preserve"> </w:t>
        </w:r>
        <w:r w:rsidR="00A34C96" w:rsidRPr="00E66BB8">
          <w:rPr>
            <w:highlight w:val="yellow"/>
            <w:lang w:val="el-GR"/>
            <w:rPrChange w:id="25089" w:author="Στάθης Καπ" w:date="2023-03-13T04:46:00Z">
              <w:rPr>
                <w:lang w:val="el-GR"/>
              </w:rPr>
            </w:rPrChange>
          </w:rPr>
          <w:t xml:space="preserve">φαίνεται να έχουν αρκετή διαφορά από τις τιμές των </w:t>
        </w:r>
        <w:r w:rsidR="00A34C96" w:rsidRPr="00E66BB8">
          <w:rPr>
            <w:highlight w:val="yellow"/>
            <w:rPrChange w:id="25090" w:author="Στάθης Καπ" w:date="2023-03-13T04:46:00Z">
              <w:rPr/>
            </w:rPrChange>
          </w:rPr>
          <w:t>equal</w:t>
        </w:r>
        <w:r w:rsidR="00A34C96" w:rsidRPr="00E66BB8">
          <w:rPr>
            <w:highlight w:val="yellow"/>
            <w:lang w:val="el-GR"/>
            <w:rPrChange w:id="25091" w:author="Στάθης Καπ" w:date="2023-03-13T04:46:00Z">
              <w:rPr/>
            </w:rPrChange>
          </w:rPr>
          <w:t>-</w:t>
        </w:r>
        <w:r w:rsidR="00A34C96" w:rsidRPr="00E66BB8">
          <w:rPr>
            <w:highlight w:val="yellow"/>
            <w:rPrChange w:id="25092" w:author="Στάθης Καπ" w:date="2023-03-13T04:46:00Z">
              <w:rPr/>
            </w:rPrChange>
          </w:rPr>
          <w:t>intervals</w:t>
        </w:r>
        <w:r w:rsidR="00A34C96" w:rsidRPr="00E66BB8">
          <w:rPr>
            <w:highlight w:val="yellow"/>
            <w:lang w:val="el-GR"/>
            <w:rPrChange w:id="25093" w:author="Στάθης Καπ" w:date="2023-03-13T04:46:00Z">
              <w:rPr/>
            </w:rPrChange>
          </w:rPr>
          <w:t xml:space="preserve"> </w:t>
        </w:r>
        <w:r w:rsidR="00A34C96" w:rsidRPr="00E66BB8">
          <w:rPr>
            <w:highlight w:val="yellow"/>
            <w:lang w:val="el-GR"/>
            <w:rPrChange w:id="25094" w:author="Στάθης Καπ" w:date="2023-03-13T04:46:00Z">
              <w:rPr>
                <w:lang w:val="el-GR"/>
              </w:rPr>
            </w:rPrChange>
          </w:rPr>
          <w:t xml:space="preserve">και </w:t>
        </w:r>
        <w:r w:rsidR="00A34C96" w:rsidRPr="00E66BB8">
          <w:rPr>
            <w:highlight w:val="yellow"/>
            <w:rPrChange w:id="25095" w:author="Στάθης Καπ" w:date="2023-03-13T04:46:00Z">
              <w:rPr/>
            </w:rPrChange>
          </w:rPr>
          <w:t>simple</w:t>
        </w:r>
        <w:r w:rsidR="00A34C96" w:rsidRPr="00E66BB8">
          <w:rPr>
            <w:highlight w:val="yellow"/>
            <w:lang w:val="el-GR"/>
            <w:rPrChange w:id="25096" w:author="Στάθης Καπ" w:date="2023-03-13T04:46:00Z">
              <w:rPr/>
            </w:rPrChange>
          </w:rPr>
          <w:t xml:space="preserve"> </w:t>
        </w:r>
      </w:ins>
      <w:ins w:id="25097" w:author="Στάθης Καπ" w:date="2023-03-07T06:27:00Z">
        <w:r w:rsidR="00A34C96" w:rsidRPr="00E66BB8">
          <w:rPr>
            <w:highlight w:val="yellow"/>
            <w:lang w:val="el-GR"/>
            <w:rPrChange w:id="25098" w:author="Στάθης Καπ" w:date="2023-03-13T04:46:00Z">
              <w:rPr>
                <w:lang w:val="el-GR"/>
              </w:rPr>
            </w:rPrChange>
          </w:rPr>
          <w:t>ειδικά</w:t>
        </w:r>
      </w:ins>
      <w:ins w:id="25099" w:author="Στάθης Καπ" w:date="2023-03-07T06:26:00Z">
        <w:r w:rsidR="00A34C96" w:rsidRPr="00E66BB8">
          <w:rPr>
            <w:highlight w:val="yellow"/>
            <w:lang w:val="el-GR"/>
            <w:rPrChange w:id="25100" w:author="Στάθης Καπ" w:date="2023-03-13T04:46:00Z">
              <w:rPr>
                <w:lang w:val="el-GR"/>
              </w:rPr>
            </w:rPrChange>
          </w:rPr>
          <w:t xml:space="preserve"> </w:t>
        </w:r>
      </w:ins>
      <w:ins w:id="25101" w:author="Στάθης Καπ" w:date="2023-03-07T06:27:00Z">
        <w:r w:rsidR="00A34C96" w:rsidRPr="00E66BB8">
          <w:rPr>
            <w:highlight w:val="yellow"/>
            <w:lang w:val="el-GR"/>
            <w:rPrChange w:id="25102" w:author="Στάθης Καπ" w:date="2023-03-13T04:46:00Z">
              <w:rPr>
                <w:lang w:val="el-GR"/>
              </w:rPr>
            </w:rPrChange>
          </w:rPr>
          <w:t xml:space="preserve">όσο το </w:t>
        </w:r>
        <w:r w:rsidR="00A34C96" w:rsidRPr="00E66BB8">
          <w:rPr>
            <w:highlight w:val="yellow"/>
            <w:rPrChange w:id="25103" w:author="Στάθης Καπ" w:date="2023-03-13T04:46:00Z">
              <w:rPr/>
            </w:rPrChange>
          </w:rPr>
          <w:t>m</w:t>
        </w:r>
        <w:r w:rsidR="00A34C96" w:rsidRPr="00E66BB8">
          <w:rPr>
            <w:highlight w:val="yellow"/>
            <w:lang w:val="el-GR"/>
            <w:rPrChange w:id="25104" w:author="Στάθης Καπ" w:date="2023-03-13T04:46:00Z">
              <w:rPr/>
            </w:rPrChange>
          </w:rPr>
          <w:t xml:space="preserve"> </w:t>
        </w:r>
        <w:r w:rsidR="00A34C96" w:rsidRPr="00E66BB8">
          <w:rPr>
            <w:highlight w:val="yellow"/>
            <w:lang w:val="el-GR"/>
            <w:rPrChange w:id="25105" w:author="Στάθης Καπ" w:date="2023-03-13T04:46:00Z">
              <w:rPr>
                <w:lang w:val="el-GR"/>
              </w:rPr>
            </w:rPrChange>
          </w:rPr>
          <w:t>αυξάνεται.</w:t>
        </w:r>
      </w:ins>
      <w:ins w:id="25106" w:author="Στάθης Καπ" w:date="2023-03-05T18:56:00Z">
        <w:r w:rsidR="005265B2" w:rsidRPr="00E66BB8">
          <w:rPr>
            <w:highlight w:val="yellow"/>
            <w:lang w:val="el-GR"/>
            <w:rPrChange w:id="25107" w:author="Στάθης Καπ" w:date="2023-03-13T04:46:00Z">
              <w:rPr>
                <w:lang w:val="el-GR"/>
              </w:rPr>
            </w:rPrChange>
          </w:rPr>
          <w:t xml:space="preserve"> </w:t>
        </w:r>
      </w:ins>
      <w:ins w:id="25108" w:author="Στάθης Καπ" w:date="2023-03-13T04:43:00Z">
        <w:r w:rsidR="006C3DDB" w:rsidRPr="00E66BB8">
          <w:rPr>
            <w:highlight w:val="yellow"/>
            <w:lang w:val="el-GR"/>
            <w:rPrChange w:id="25109" w:author="Στάθης Καπ" w:date="2023-03-13T04:46:00Z">
              <w:rPr>
                <w:lang w:val="el-GR"/>
              </w:rPr>
            </w:rPrChange>
          </w:rPr>
          <w:t xml:space="preserve">Στα αρχικά στιγμιότυπα εισόδου, η έκδοση </w:t>
        </w:r>
        <w:r w:rsidR="006C3DDB" w:rsidRPr="00E66BB8">
          <w:rPr>
            <w:highlight w:val="yellow"/>
            <w:rPrChange w:id="25110" w:author="Στάθης Καπ" w:date="2023-03-13T04:46:00Z">
              <w:rPr/>
            </w:rPrChange>
          </w:rPr>
          <w:t>simple</w:t>
        </w:r>
        <w:r w:rsidR="006C3DDB" w:rsidRPr="00E66BB8">
          <w:rPr>
            <w:highlight w:val="yellow"/>
            <w:lang w:val="el-GR"/>
            <w:rPrChange w:id="25111" w:author="Στάθης Καπ" w:date="2023-03-13T04:46:00Z">
              <w:rPr>
                <w:lang w:val="el-GR"/>
              </w:rPr>
            </w:rPrChange>
          </w:rPr>
          <w:t xml:space="preserve"> ανταγωνίζεται την </w:t>
        </w:r>
        <w:r w:rsidR="006C3DDB" w:rsidRPr="00E66BB8">
          <w:rPr>
            <w:highlight w:val="yellow"/>
            <w:rPrChange w:id="25112" w:author="Στάθης Καπ" w:date="2023-03-13T04:46:00Z">
              <w:rPr/>
            </w:rPrChange>
          </w:rPr>
          <w:t>equal</w:t>
        </w:r>
        <w:r w:rsidR="006C3DDB" w:rsidRPr="00E66BB8">
          <w:rPr>
            <w:highlight w:val="yellow"/>
            <w:lang w:val="el-GR"/>
            <w:rPrChange w:id="25113" w:author="Στάθης Καπ" w:date="2023-03-13T04:46:00Z">
              <w:rPr>
                <w:lang w:val="el-GR"/>
              </w:rPr>
            </w:rPrChange>
          </w:rPr>
          <w:t>-</w:t>
        </w:r>
        <w:r w:rsidR="006C3DDB" w:rsidRPr="00E66BB8">
          <w:rPr>
            <w:highlight w:val="yellow"/>
            <w:rPrChange w:id="25114" w:author="Στάθης Καπ" w:date="2023-03-13T04:46:00Z">
              <w:rPr/>
            </w:rPrChange>
          </w:rPr>
          <w:t>intervals</w:t>
        </w:r>
        <w:r w:rsidR="006C3DDB" w:rsidRPr="00E66BB8">
          <w:rPr>
            <w:highlight w:val="yellow"/>
            <w:lang w:val="el-GR"/>
            <w:rPrChange w:id="25115" w:author="Στάθης Καπ" w:date="2023-03-13T04:46:00Z">
              <w:rPr>
                <w:lang w:val="el-GR"/>
              </w:rPr>
            </w:rPrChange>
          </w:rPr>
          <w:t xml:space="preserve"> στην ποιότητα των λύσεων. Παρόλα αυτά ή έκδοση </w:t>
        </w:r>
        <w:r w:rsidR="006C3DDB" w:rsidRPr="00E66BB8">
          <w:rPr>
            <w:highlight w:val="yellow"/>
            <w:rPrChange w:id="25116" w:author="Στάθης Καπ" w:date="2023-03-13T04:46:00Z">
              <w:rPr/>
            </w:rPrChange>
          </w:rPr>
          <w:t>release</w:t>
        </w:r>
        <w:r w:rsidR="006C3DDB" w:rsidRPr="00E66BB8">
          <w:rPr>
            <w:highlight w:val="yellow"/>
            <w:lang w:val="el-GR"/>
            <w:rPrChange w:id="25117" w:author="Στάθης Καπ" w:date="2023-03-13T04:46:00Z">
              <w:rPr>
                <w:lang w:val="el-GR"/>
              </w:rPr>
            </w:rPrChange>
          </w:rPr>
          <w:t xml:space="preserve"> με την </w:t>
        </w:r>
        <w:r w:rsidR="006C3DDB" w:rsidRPr="00E66BB8">
          <w:rPr>
            <w:highlight w:val="yellow"/>
            <w:rPrChange w:id="25118" w:author="Στάθης Καπ" w:date="2023-03-13T04:46:00Z">
              <w:rPr/>
            </w:rPrChange>
          </w:rPr>
          <w:t>no</w:t>
        </w:r>
        <w:r w:rsidR="006C3DDB" w:rsidRPr="00E66BB8">
          <w:rPr>
            <w:highlight w:val="yellow"/>
            <w:lang w:val="el-GR"/>
            <w:rPrChange w:id="25119" w:author="Στάθης Καπ" w:date="2023-03-13T04:46:00Z">
              <w:rPr>
                <w:lang w:val="el-GR"/>
              </w:rPr>
            </w:rPrChange>
          </w:rPr>
          <w:t>-</w:t>
        </w:r>
        <w:r w:rsidR="006C3DDB" w:rsidRPr="00E66BB8">
          <w:rPr>
            <w:highlight w:val="yellow"/>
            <w:rPrChange w:id="25120" w:author="Στάθης Καπ" w:date="2023-03-13T04:46:00Z">
              <w:rPr/>
            </w:rPrChange>
          </w:rPr>
          <w:t>history</w:t>
        </w:r>
        <w:r w:rsidR="006C3DDB" w:rsidRPr="00E66BB8">
          <w:rPr>
            <w:highlight w:val="yellow"/>
            <w:lang w:val="el-GR"/>
            <w:rPrChange w:id="25121" w:author="Στάθης Καπ" w:date="2023-03-13T04:46:00Z">
              <w:rPr>
                <w:lang w:val="el-GR"/>
              </w:rPr>
            </w:rPrChange>
          </w:rPr>
          <w:t xml:space="preserve"> φαίνεται να υπερτερούν από τις άλλες στους χρόνους εκτέλεσης, ειδικά σε παραδείγματα με πολλά δεδομένα εισόδου (π.χ. </w:t>
        </w:r>
        <w:r w:rsidR="006C3DDB" w:rsidRPr="00E66BB8">
          <w:rPr>
            <w:highlight w:val="yellow"/>
            <w:rPrChange w:id="25122" w:author="Στάθης Καπ" w:date="2023-03-13T04:46:00Z">
              <w:rPr/>
            </w:rPrChange>
          </w:rPr>
          <w:t>pr</w:t>
        </w:r>
        <w:r w:rsidR="006C3DDB" w:rsidRPr="00E66BB8">
          <w:rPr>
            <w:highlight w:val="yellow"/>
            <w:lang w:val="el-GR"/>
            <w:rPrChange w:id="25123" w:author="Στάθης Καπ" w:date="2023-03-13T04:46:00Z">
              <w:rPr>
                <w:lang w:val="el-GR"/>
              </w:rPr>
            </w:rPrChange>
          </w:rPr>
          <w:t xml:space="preserve">10, </w:t>
        </w:r>
        <w:r w:rsidR="006C3DDB" w:rsidRPr="00E66BB8">
          <w:rPr>
            <w:highlight w:val="yellow"/>
            <w:rPrChange w:id="25124" w:author="Στάθης Καπ" w:date="2023-03-13T04:46:00Z">
              <w:rPr/>
            </w:rPrChange>
          </w:rPr>
          <w:t>pr</w:t>
        </w:r>
        <w:r w:rsidR="006C3DDB" w:rsidRPr="00E66BB8">
          <w:rPr>
            <w:highlight w:val="yellow"/>
            <w:lang w:val="el-GR"/>
            <w:rPrChange w:id="25125" w:author="Στάθης Καπ" w:date="2023-03-13T04:46:00Z">
              <w:rPr>
                <w:lang w:val="el-GR"/>
              </w:rPr>
            </w:rPrChange>
          </w:rPr>
          <w:t xml:space="preserve">19, </w:t>
        </w:r>
        <w:r w:rsidR="006C3DDB" w:rsidRPr="00E66BB8">
          <w:rPr>
            <w:highlight w:val="yellow"/>
            <w:rPrChange w:id="25126" w:author="Στάθης Καπ" w:date="2023-03-13T04:46:00Z">
              <w:rPr/>
            </w:rPrChange>
          </w:rPr>
          <w:t>pr</w:t>
        </w:r>
        <w:r w:rsidR="006C3DDB" w:rsidRPr="00E66BB8">
          <w:rPr>
            <w:highlight w:val="yellow"/>
            <w:lang w:val="el-GR"/>
            <w:rPrChange w:id="25127" w:author="Στάθης Καπ" w:date="2023-03-13T04:46:00Z">
              <w:rPr>
                <w:lang w:val="el-GR"/>
              </w:rPr>
            </w:rPrChange>
          </w:rPr>
          <w:t>20).</w:t>
        </w:r>
        <w:r w:rsidR="006C3DDB">
          <w:rPr>
            <w:lang w:val="el-GR"/>
          </w:rPr>
          <w:t xml:space="preserve"> </w:t>
        </w:r>
      </w:ins>
      <w:ins w:id="25128" w:author="Στάθης Καπ" w:date="2023-03-04T16:56:00Z">
        <w:r w:rsidR="00782116">
          <w:rPr>
            <w:lang w:val="el-GR"/>
          </w:rPr>
          <w:br w:type="page"/>
        </w:r>
      </w:ins>
    </w:p>
    <w:p w14:paraId="4C9920D5" w14:textId="50575392" w:rsidR="00782116" w:rsidRDefault="00A34C96">
      <w:pPr>
        <w:keepNext/>
        <w:rPr>
          <w:ins w:id="25129" w:author="Στάθης Καπ" w:date="2023-03-04T16:58:00Z"/>
        </w:rPr>
        <w:pPrChange w:id="25130" w:author="Στάθης Καπ" w:date="2023-03-04T16:58:00Z">
          <w:pPr/>
        </w:pPrChange>
      </w:pPr>
      <w:ins w:id="25131" w:author="Στάθης Καπ" w:date="2023-03-07T06:23:00Z">
        <w:r>
          <w:rPr>
            <w:noProof/>
            <w:lang w:val="el-GR"/>
          </w:rPr>
          <w:drawing>
            <wp:inline distT="0" distB="0" distL="0" distR="0" wp14:anchorId="412DF450" wp14:editId="7D90BBC8">
              <wp:extent cx="5612130" cy="6685915"/>
              <wp:effectExtent l="0" t="0" r="762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6685915"/>
                      </a:xfrm>
                      <a:prstGeom prst="rect">
                        <a:avLst/>
                      </a:prstGeom>
                      <a:noFill/>
                      <a:ln>
                        <a:noFill/>
                      </a:ln>
                    </pic:spPr>
                  </pic:pic>
                </a:graphicData>
              </a:graphic>
            </wp:inline>
          </w:drawing>
        </w:r>
      </w:ins>
    </w:p>
    <w:p w14:paraId="298D5CFA" w14:textId="0D961638" w:rsidR="00782116" w:rsidRDefault="00782116" w:rsidP="00782116">
      <w:pPr>
        <w:pStyle w:val="Caption"/>
        <w:rPr>
          <w:ins w:id="25132" w:author="Στάθης Καπ" w:date="2023-03-05T08:50:00Z"/>
          <w:lang w:val="el-GR"/>
        </w:rPr>
      </w:pPr>
      <w:bookmarkStart w:id="25133" w:name="_Ref128841658"/>
      <w:bookmarkStart w:id="25134" w:name="_Ref128841602"/>
      <w:ins w:id="25135" w:author="Στάθης Καπ" w:date="2023-03-04T16:58:00Z">
        <w:r w:rsidRPr="00782116">
          <w:rPr>
            <w:lang w:val="el-GR"/>
            <w:rPrChange w:id="25136" w:author="Στάθης Καπ" w:date="2023-03-04T16:58:00Z">
              <w:rPr/>
            </w:rPrChange>
          </w:rPr>
          <w:t xml:space="preserve">Εικόνα </w:t>
        </w:r>
      </w:ins>
      <w:ins w:id="25137" w:author="Στάθης Καπ" w:date="2023-03-13T03:59:00Z">
        <w:r w:rsidR="009F1C0B">
          <w:rPr>
            <w:lang w:val="el-GR"/>
          </w:rPr>
          <w:fldChar w:fldCharType="begin"/>
        </w:r>
        <w:r w:rsidR="009F1C0B">
          <w:rPr>
            <w:lang w:val="el-GR"/>
          </w:rPr>
          <w:instrText xml:space="preserve"> STYLEREF 1 \s </w:instrText>
        </w:r>
      </w:ins>
      <w:r w:rsidR="009F1C0B">
        <w:rPr>
          <w:lang w:val="el-GR"/>
        </w:rPr>
        <w:fldChar w:fldCharType="separate"/>
      </w:r>
      <w:r w:rsidR="009F1C0B">
        <w:rPr>
          <w:noProof/>
          <w:lang w:val="el-GR"/>
        </w:rPr>
        <w:t>5</w:t>
      </w:r>
      <w:ins w:id="25138" w:author="Στάθης Καπ" w:date="2023-03-13T03:59:00Z">
        <w:r w:rsidR="009F1C0B">
          <w:rPr>
            <w:lang w:val="el-GR"/>
          </w:rPr>
          <w:fldChar w:fldCharType="end"/>
        </w:r>
        <w:r w:rsidR="009F1C0B">
          <w:rPr>
            <w:lang w:val="el-GR"/>
          </w:rPr>
          <w:noBreakHyphen/>
        </w:r>
        <w:r w:rsidR="009F1C0B">
          <w:rPr>
            <w:lang w:val="el-GR"/>
          </w:rPr>
          <w:fldChar w:fldCharType="begin"/>
        </w:r>
        <w:r w:rsidR="009F1C0B">
          <w:rPr>
            <w:lang w:val="el-GR"/>
          </w:rPr>
          <w:instrText xml:space="preserve"> SEQ Εικόνα \* ARABIC \s 1 </w:instrText>
        </w:r>
      </w:ins>
      <w:r w:rsidR="009F1C0B">
        <w:rPr>
          <w:lang w:val="el-GR"/>
        </w:rPr>
        <w:fldChar w:fldCharType="separate"/>
      </w:r>
      <w:ins w:id="25139" w:author="Στάθης Καπ" w:date="2023-03-13T03:59:00Z">
        <w:r w:rsidR="009F1C0B">
          <w:rPr>
            <w:noProof/>
            <w:lang w:val="el-GR"/>
          </w:rPr>
          <w:t>1</w:t>
        </w:r>
        <w:r w:rsidR="009F1C0B">
          <w:rPr>
            <w:lang w:val="el-GR"/>
          </w:rPr>
          <w:fldChar w:fldCharType="end"/>
        </w:r>
      </w:ins>
      <w:bookmarkEnd w:id="25133"/>
      <w:ins w:id="25140" w:author="Στάθης Καπ" w:date="2023-03-04T16:58:00Z">
        <w:r w:rsidRPr="00782116">
          <w:rPr>
            <w:lang w:val="el-GR"/>
            <w:rPrChange w:id="25141" w:author="Στάθης Καπ" w:date="2023-03-04T16:58:00Z">
              <w:rPr/>
            </w:rPrChange>
          </w:rPr>
          <w:t>:</w:t>
        </w:r>
        <w:r>
          <w:rPr>
            <w:lang w:val="el-GR"/>
          </w:rPr>
          <w:t xml:space="preserve"> Σύγκριση εκδόσεων αλγορίθμου για διαφορετικά </w:t>
        </w:r>
        <w:r>
          <w:t>s</w:t>
        </w:r>
        <w:r w:rsidRPr="00782116">
          <w:rPr>
            <w:lang w:val="el-GR"/>
            <w:rPrChange w:id="25142" w:author="Στάθης Καπ" w:date="2023-03-04T16:58:00Z">
              <w:rPr/>
            </w:rPrChange>
          </w:rPr>
          <w:t xml:space="preserve">, </w:t>
        </w:r>
        <w:r>
          <w:rPr>
            <w:lang w:val="el-GR"/>
          </w:rPr>
          <w:t xml:space="preserve">με τους μέσους όρους βαθμολογιών και χρόνων εκτέλεσης των στιγμιότυπων εισόδου </w:t>
        </w:r>
        <w:r>
          <w:t>pr</w:t>
        </w:r>
        <w:r w:rsidRPr="00782116">
          <w:rPr>
            <w:lang w:val="el-GR"/>
            <w:rPrChange w:id="25143" w:author="Στάθης Καπ" w:date="2023-03-04T16:58:00Z">
              <w:rPr/>
            </w:rPrChange>
          </w:rPr>
          <w:t>01-</w:t>
        </w:r>
        <w:r>
          <w:t>pr</w:t>
        </w:r>
        <w:r w:rsidRPr="00782116">
          <w:rPr>
            <w:lang w:val="el-GR"/>
            <w:rPrChange w:id="25144" w:author="Στάθης Καπ" w:date="2023-03-04T16:58:00Z">
              <w:rPr/>
            </w:rPrChange>
          </w:rPr>
          <w:t>20</w:t>
        </w:r>
      </w:ins>
      <w:bookmarkEnd w:id="25134"/>
      <w:ins w:id="25145" w:author="Στάθης Καπ" w:date="2023-03-13T04:46:00Z">
        <w:r w:rsidR="00531D4D">
          <w:rPr>
            <w:lang w:val="el-GR"/>
          </w:rPr>
          <w:t xml:space="preserve">. </w:t>
        </w:r>
        <w:r w:rsidR="00531D4D" w:rsidRPr="00E66BB8">
          <w:rPr>
            <w:highlight w:val="yellow"/>
            <w:lang w:val="el-GR"/>
            <w:rPrChange w:id="25146" w:author="Στάθης Καπ" w:date="2023-03-13T04:47:00Z">
              <w:rPr>
                <w:lang w:val="el-GR"/>
              </w:rPr>
            </w:rPrChange>
          </w:rPr>
          <w:t>Οι χρωματιστές περιοχές απεικονίζουν την τυπική απόκλιση των τιμών.</w:t>
        </w:r>
      </w:ins>
    </w:p>
    <w:p w14:paraId="264CA860" w14:textId="16BBF804" w:rsidR="00782116" w:rsidRDefault="00782116" w:rsidP="001E4FC0">
      <w:pPr>
        <w:rPr>
          <w:ins w:id="25147" w:author="Στάθης Καπ" w:date="2023-02-28T17:08:00Z"/>
          <w:lang w:val="el-GR"/>
        </w:rPr>
      </w:pPr>
    </w:p>
    <w:p w14:paraId="150B97CF" w14:textId="77777777" w:rsidR="000414A2" w:rsidRDefault="00DE6961" w:rsidP="000414A2">
      <w:pPr>
        <w:keepNext/>
        <w:rPr>
          <w:ins w:id="25148" w:author="Στάθης Καπ" w:date="2023-03-03T06:47:00Z"/>
        </w:rPr>
      </w:pPr>
      <w:ins w:id="25149" w:author="Στάθης Καπ" w:date="2023-03-01T04:00:00Z">
        <w:r>
          <w:rPr>
            <w:noProof/>
          </w:rPr>
          <w:drawing>
            <wp:inline distT="0" distB="0" distL="0" distR="0" wp14:anchorId="5DEAC6DD" wp14:editId="0386BFB9">
              <wp:extent cx="5612130" cy="674941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36A6B12E" w14:textId="3D2A8B97" w:rsidR="00DF707A" w:rsidRPr="005105E1" w:rsidRDefault="000414A2">
      <w:pPr>
        <w:pStyle w:val="Caption"/>
        <w:rPr>
          <w:ins w:id="25150" w:author="Στάθης Καπ" w:date="2023-02-27T23:45:00Z"/>
          <w:sz w:val="18"/>
          <w:lang w:val="el-GR"/>
          <w:rPrChange w:id="25151" w:author="Στάθης Καπ" w:date="2023-03-03T06:53:00Z">
            <w:rPr>
              <w:ins w:id="25152" w:author="Στάθης Καπ" w:date="2023-02-27T23:45:00Z"/>
            </w:rPr>
          </w:rPrChange>
        </w:rPr>
        <w:pPrChange w:id="25153" w:author="Στάθης Καπ" w:date="2023-03-03T06:47:00Z">
          <w:pPr/>
        </w:pPrChange>
      </w:pPr>
      <w:ins w:id="25154" w:author="Στάθης Καπ" w:date="2023-03-03T06:47:00Z">
        <w:r w:rsidRPr="000414A2">
          <w:rPr>
            <w:sz w:val="18"/>
            <w:lang w:val="el-GR"/>
            <w:rPrChange w:id="25155" w:author="Στάθης Καπ" w:date="2023-03-03T06:47:00Z">
              <w:rPr>
                <w:b/>
                <w:iCs/>
              </w:rPr>
            </w:rPrChange>
          </w:rPr>
          <w:t xml:space="preserve">Εικόνα </w:t>
        </w:r>
      </w:ins>
      <w:ins w:id="25156"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157"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158" w:author="Στάθης Καπ" w:date="2023-03-13T03:59:00Z">
        <w:r w:rsidR="009F1C0B">
          <w:rPr>
            <w:noProof/>
            <w:sz w:val="18"/>
            <w:lang w:val="el-GR"/>
          </w:rPr>
          <w:t>2</w:t>
        </w:r>
        <w:r w:rsidR="009F1C0B">
          <w:rPr>
            <w:sz w:val="18"/>
            <w:lang w:val="el-GR"/>
          </w:rPr>
          <w:fldChar w:fldCharType="end"/>
        </w:r>
      </w:ins>
      <w:ins w:id="25159" w:author="Στάθης Καπ" w:date="2023-03-03T06:47:00Z">
        <w:r>
          <w:rPr>
            <w:lang w:val="el-GR"/>
          </w:rPr>
          <w:t xml:space="preserve">: </w:t>
        </w:r>
        <w:r w:rsidRPr="002451FE">
          <w:rPr>
            <w:lang w:val="el-GR"/>
          </w:rPr>
          <w:t>Σύγκριση εκδόσεων του αλγορίθμου για το στιγμιότυπο εισόδου pr</w:t>
        </w:r>
        <w:r>
          <w:rPr>
            <w:lang w:val="el-GR"/>
          </w:rPr>
          <w:t>01</w:t>
        </w:r>
      </w:ins>
      <w:ins w:id="25160" w:author="Στάθης Καπ" w:date="2023-03-03T06:53:00Z">
        <w:r w:rsidR="005105E1" w:rsidRPr="005105E1">
          <w:rPr>
            <w:sz w:val="18"/>
            <w:lang w:val="el-GR"/>
            <w:rPrChange w:id="25161" w:author="Στάθης Καπ" w:date="2023-03-03T06:53:00Z">
              <w:rPr>
                <w:b/>
                <w:iCs/>
              </w:rPr>
            </w:rPrChange>
          </w:rPr>
          <w:t xml:space="preserve"> </w:t>
        </w:r>
        <w:r w:rsidR="005105E1" w:rsidRPr="0054229A">
          <w:rPr>
            <w:lang w:val="el-GR"/>
          </w:rPr>
          <w:t xml:space="preserve">(48 </w:t>
        </w:r>
        <w:r w:rsidR="005105E1">
          <w:t>pois</w:t>
        </w:r>
        <w:r w:rsidR="005105E1" w:rsidRPr="0054229A">
          <w:rPr>
            <w:lang w:val="el-GR"/>
          </w:rPr>
          <w:t>)</w:t>
        </w:r>
      </w:ins>
    </w:p>
    <w:p w14:paraId="64867AA1" w14:textId="77777777" w:rsidR="00DF707A" w:rsidRPr="000414A2" w:rsidRDefault="00DF707A">
      <w:pPr>
        <w:rPr>
          <w:ins w:id="25162" w:author="Στάθης Καπ" w:date="2023-02-27T23:45:00Z"/>
          <w:lang w:val="el-GR"/>
          <w:rPrChange w:id="25163" w:author="Στάθης Καπ" w:date="2023-03-03T06:47:00Z">
            <w:rPr>
              <w:ins w:id="25164" w:author="Στάθης Καπ" w:date="2023-02-27T23:45:00Z"/>
            </w:rPr>
          </w:rPrChange>
        </w:rPr>
      </w:pPr>
      <w:ins w:id="25165" w:author="Στάθης Καπ" w:date="2023-02-27T23:45:00Z">
        <w:r w:rsidRPr="000414A2">
          <w:rPr>
            <w:lang w:val="el-GR"/>
            <w:rPrChange w:id="25166" w:author="Στάθης Καπ" w:date="2023-03-03T06:47:00Z">
              <w:rPr/>
            </w:rPrChange>
          </w:rPr>
          <w:br w:type="page"/>
        </w:r>
      </w:ins>
    </w:p>
    <w:p w14:paraId="56140B8A" w14:textId="77777777" w:rsidR="000414A2" w:rsidRDefault="00DE6961" w:rsidP="007D063F">
      <w:pPr>
        <w:keepNext/>
        <w:rPr>
          <w:ins w:id="25167" w:author="Στάθης Καπ" w:date="2023-03-03T06:47:00Z"/>
        </w:rPr>
      </w:pPr>
      <w:ins w:id="25168" w:author="Στάθης Καπ" w:date="2023-03-01T04:00:00Z">
        <w:r>
          <w:rPr>
            <w:noProof/>
          </w:rPr>
          <w:drawing>
            <wp:inline distT="0" distB="0" distL="0" distR="0" wp14:anchorId="53E65405" wp14:editId="799D3A3C">
              <wp:extent cx="5612130" cy="6715760"/>
              <wp:effectExtent l="0" t="0" r="762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5748F06" w14:textId="06E401F3" w:rsidR="007B763C" w:rsidRPr="005105E1" w:rsidRDefault="000414A2">
      <w:pPr>
        <w:pStyle w:val="Caption"/>
        <w:rPr>
          <w:ins w:id="25169" w:author="Στάθης Καπ" w:date="2023-02-27T23:47:00Z"/>
          <w:sz w:val="18"/>
          <w:lang w:val="el-GR"/>
          <w:rPrChange w:id="25170" w:author="Στάθης Καπ" w:date="2023-03-03T06:53:00Z">
            <w:rPr>
              <w:ins w:id="25171" w:author="Στάθης Καπ" w:date="2023-02-27T23:47:00Z"/>
            </w:rPr>
          </w:rPrChange>
        </w:rPr>
        <w:pPrChange w:id="25172" w:author="Στάθης Καπ" w:date="2023-03-03T06:47:00Z">
          <w:pPr/>
        </w:pPrChange>
      </w:pPr>
      <w:ins w:id="25173" w:author="Στάθης Καπ" w:date="2023-03-03T06:47:00Z">
        <w:r w:rsidRPr="009E2B24">
          <w:rPr>
            <w:sz w:val="18"/>
            <w:lang w:val="el-GR"/>
            <w:rPrChange w:id="25174" w:author="Στάθης Καπ" w:date="2023-03-03T06:48:00Z">
              <w:rPr>
                <w:b/>
                <w:iCs/>
              </w:rPr>
            </w:rPrChange>
          </w:rPr>
          <w:t xml:space="preserve">Εικόνα </w:t>
        </w:r>
      </w:ins>
      <w:ins w:id="25175"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176"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177" w:author="Στάθης Καπ" w:date="2023-03-13T03:59:00Z">
        <w:r w:rsidR="009F1C0B">
          <w:rPr>
            <w:noProof/>
            <w:sz w:val="18"/>
            <w:lang w:val="el-GR"/>
          </w:rPr>
          <w:t>3</w:t>
        </w:r>
        <w:r w:rsidR="009F1C0B">
          <w:rPr>
            <w:sz w:val="18"/>
            <w:lang w:val="el-GR"/>
          </w:rPr>
          <w:fldChar w:fldCharType="end"/>
        </w:r>
      </w:ins>
      <w:ins w:id="25178" w:author="Στάθης Καπ" w:date="2023-03-03T06:47:00Z">
        <w:r w:rsidRPr="009E2B24">
          <w:rPr>
            <w:sz w:val="18"/>
            <w:lang w:val="el-GR"/>
            <w:rPrChange w:id="25179" w:author="Στάθης Καπ" w:date="2023-03-03T06:48:00Z">
              <w:rPr>
                <w:b/>
                <w:iCs/>
              </w:rPr>
            </w:rPrChange>
          </w:rPr>
          <w:t xml:space="preserve">: Σύγκριση εκδόσεων του αλγορίθμου για το στιγμιότυπο εισόδου </w:t>
        </w:r>
        <w:r w:rsidRPr="00C075C9">
          <w:t>pr</w:t>
        </w:r>
        <w:r w:rsidRPr="009E2B24">
          <w:rPr>
            <w:sz w:val="18"/>
            <w:lang w:val="el-GR"/>
            <w:rPrChange w:id="25180" w:author="Στάθης Καπ" w:date="2023-03-03T06:48:00Z">
              <w:rPr>
                <w:b/>
                <w:iCs/>
              </w:rPr>
            </w:rPrChange>
          </w:rPr>
          <w:t>0</w:t>
        </w:r>
      </w:ins>
      <w:ins w:id="25181" w:author="Στάθης Καπ" w:date="2023-03-03T06:53:00Z">
        <w:r w:rsidR="005105E1" w:rsidRPr="005105E1">
          <w:rPr>
            <w:sz w:val="18"/>
            <w:lang w:val="el-GR"/>
            <w:rPrChange w:id="25182" w:author="Στάθης Καπ" w:date="2023-03-03T06:53:00Z">
              <w:rPr>
                <w:b/>
                <w:iCs/>
              </w:rPr>
            </w:rPrChange>
          </w:rPr>
          <w:t xml:space="preserve">2 (96 </w:t>
        </w:r>
        <w:r w:rsidR="005105E1">
          <w:t>pois</w:t>
        </w:r>
        <w:r w:rsidR="005105E1" w:rsidRPr="005105E1">
          <w:rPr>
            <w:sz w:val="18"/>
            <w:lang w:val="el-GR"/>
            <w:rPrChange w:id="25183" w:author="Στάθης Καπ" w:date="2023-03-03T06:53:00Z">
              <w:rPr>
                <w:b/>
                <w:iCs/>
              </w:rPr>
            </w:rPrChange>
          </w:rPr>
          <w:t>)</w:t>
        </w:r>
      </w:ins>
    </w:p>
    <w:p w14:paraId="3ED4D9DD" w14:textId="185F8D6F" w:rsidR="007B763C" w:rsidRPr="009E2B24" w:rsidRDefault="007B763C">
      <w:pPr>
        <w:rPr>
          <w:ins w:id="25184" w:author="Στάθης Καπ" w:date="2023-02-27T23:47:00Z"/>
          <w:lang w:val="el-GR"/>
          <w:rPrChange w:id="25185" w:author="Στάθης Καπ" w:date="2023-03-03T06:48:00Z">
            <w:rPr>
              <w:ins w:id="25186" w:author="Στάθης Καπ" w:date="2023-02-27T23:47:00Z"/>
            </w:rPr>
          </w:rPrChange>
        </w:rPr>
      </w:pPr>
    </w:p>
    <w:p w14:paraId="1BEA3306" w14:textId="77777777" w:rsidR="009E2B24" w:rsidRDefault="009A7C76" w:rsidP="007D063F">
      <w:pPr>
        <w:keepNext/>
        <w:rPr>
          <w:ins w:id="25187" w:author="Στάθης Καπ" w:date="2023-03-03T06:48:00Z"/>
        </w:rPr>
      </w:pPr>
      <w:ins w:id="25188" w:author="Στάθης Καπ" w:date="2023-03-01T04:01:00Z">
        <w:r>
          <w:rPr>
            <w:noProof/>
          </w:rPr>
          <w:drawing>
            <wp:inline distT="0" distB="0" distL="0" distR="0" wp14:anchorId="11C94D3F" wp14:editId="6E17E8B6">
              <wp:extent cx="5612130" cy="6715760"/>
              <wp:effectExtent l="0" t="0" r="762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6E387F1" w14:textId="65D9AEBF" w:rsidR="007B763C" w:rsidRPr="005105E1" w:rsidRDefault="009E2B24">
      <w:pPr>
        <w:pStyle w:val="Caption"/>
        <w:rPr>
          <w:ins w:id="25189" w:author="Στάθης Καπ" w:date="2023-02-27T23:49:00Z"/>
          <w:sz w:val="18"/>
          <w:lang w:val="el-GR"/>
          <w:rPrChange w:id="25190" w:author="Στάθης Καπ" w:date="2023-03-03T06:53:00Z">
            <w:rPr>
              <w:ins w:id="25191" w:author="Στάθης Καπ" w:date="2023-02-27T23:49:00Z"/>
            </w:rPr>
          </w:rPrChange>
        </w:rPr>
        <w:pPrChange w:id="25192" w:author="Στάθης Καπ" w:date="2023-03-03T06:48:00Z">
          <w:pPr/>
        </w:pPrChange>
      </w:pPr>
      <w:ins w:id="25193" w:author="Στάθης Καπ" w:date="2023-03-03T06:48:00Z">
        <w:r w:rsidRPr="009E2B24">
          <w:rPr>
            <w:sz w:val="18"/>
            <w:lang w:val="el-GR"/>
            <w:rPrChange w:id="25194" w:author="Στάθης Καπ" w:date="2023-03-03T06:48:00Z">
              <w:rPr>
                <w:b/>
                <w:iCs/>
              </w:rPr>
            </w:rPrChange>
          </w:rPr>
          <w:t xml:space="preserve">Εικόνα </w:t>
        </w:r>
      </w:ins>
      <w:ins w:id="25195"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196"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197" w:author="Στάθης Καπ" w:date="2023-03-13T03:59:00Z">
        <w:r w:rsidR="009F1C0B">
          <w:rPr>
            <w:noProof/>
            <w:sz w:val="18"/>
            <w:lang w:val="el-GR"/>
          </w:rPr>
          <w:t>4</w:t>
        </w:r>
        <w:r w:rsidR="009F1C0B">
          <w:rPr>
            <w:sz w:val="18"/>
            <w:lang w:val="el-GR"/>
          </w:rPr>
          <w:fldChar w:fldCharType="end"/>
        </w:r>
      </w:ins>
      <w:ins w:id="25198" w:author="Στάθης Καπ" w:date="2023-03-03T06:48:00Z">
        <w:r>
          <w:rPr>
            <w:lang w:val="el-GR"/>
          </w:rPr>
          <w:t xml:space="preserve">: </w:t>
        </w:r>
        <w:r w:rsidRPr="00446AD7">
          <w:rPr>
            <w:lang w:val="el-GR"/>
          </w:rPr>
          <w:t>Σύγκριση εκδόσεων του αλγορίθμου για το στιγμιότυπο εισόδου pr0</w:t>
        </w:r>
      </w:ins>
      <w:ins w:id="25199" w:author="Στάθης Καπ" w:date="2023-03-03T06:53:00Z">
        <w:r w:rsidR="005105E1" w:rsidRPr="005105E1">
          <w:rPr>
            <w:sz w:val="18"/>
            <w:lang w:val="el-GR"/>
            <w:rPrChange w:id="25200" w:author="Στάθης Καπ" w:date="2023-03-03T06:53:00Z">
              <w:rPr>
                <w:b/>
                <w:iCs/>
              </w:rPr>
            </w:rPrChange>
          </w:rPr>
          <w:t xml:space="preserve">3 (144 </w:t>
        </w:r>
        <w:r w:rsidR="005105E1">
          <w:t>pois</w:t>
        </w:r>
        <w:r w:rsidR="005105E1" w:rsidRPr="005105E1">
          <w:rPr>
            <w:sz w:val="18"/>
            <w:lang w:val="el-GR"/>
            <w:rPrChange w:id="25201" w:author="Στάθης Καπ" w:date="2023-03-03T06:53:00Z">
              <w:rPr>
                <w:b/>
                <w:iCs/>
              </w:rPr>
            </w:rPrChange>
          </w:rPr>
          <w:t>)</w:t>
        </w:r>
      </w:ins>
    </w:p>
    <w:p w14:paraId="6BA3AA2C" w14:textId="507DAAA0" w:rsidR="007B763C" w:rsidRPr="009E2B24" w:rsidRDefault="007B763C">
      <w:pPr>
        <w:rPr>
          <w:ins w:id="25202" w:author="Στάθης Καπ" w:date="2023-02-27T23:49:00Z"/>
          <w:lang w:val="el-GR"/>
          <w:rPrChange w:id="25203" w:author="Στάθης Καπ" w:date="2023-03-03T06:48:00Z">
            <w:rPr>
              <w:ins w:id="25204" w:author="Στάθης Καπ" w:date="2023-02-27T23:49:00Z"/>
            </w:rPr>
          </w:rPrChange>
        </w:rPr>
      </w:pPr>
    </w:p>
    <w:p w14:paraId="5543C35D" w14:textId="77777777" w:rsidR="009E2B24" w:rsidRDefault="009A7C76" w:rsidP="007D063F">
      <w:pPr>
        <w:keepNext/>
        <w:rPr>
          <w:ins w:id="25205" w:author="Στάθης Καπ" w:date="2023-03-03T06:48:00Z"/>
        </w:rPr>
      </w:pPr>
      <w:ins w:id="25206" w:author="Στάθης Καπ" w:date="2023-03-01T04:02:00Z">
        <w:r>
          <w:rPr>
            <w:noProof/>
          </w:rPr>
          <w:drawing>
            <wp:inline distT="0" distB="0" distL="0" distR="0" wp14:anchorId="21EEDFBC" wp14:editId="44E9CE71">
              <wp:extent cx="5612130" cy="6715760"/>
              <wp:effectExtent l="0" t="0" r="762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DC706B8" w14:textId="11DBEA6E" w:rsidR="007B763C" w:rsidRPr="005105E1" w:rsidRDefault="009E2B24">
      <w:pPr>
        <w:pStyle w:val="Caption"/>
        <w:rPr>
          <w:ins w:id="25207" w:author="Στάθης Καπ" w:date="2023-02-27T23:52:00Z"/>
          <w:sz w:val="18"/>
          <w:lang w:val="el-GR"/>
          <w:rPrChange w:id="25208" w:author="Στάθης Καπ" w:date="2023-03-03T06:53:00Z">
            <w:rPr>
              <w:ins w:id="25209" w:author="Στάθης Καπ" w:date="2023-02-27T23:52:00Z"/>
            </w:rPr>
          </w:rPrChange>
        </w:rPr>
        <w:pPrChange w:id="25210" w:author="Στάθης Καπ" w:date="2023-03-03T06:48:00Z">
          <w:pPr/>
        </w:pPrChange>
      </w:pPr>
      <w:ins w:id="25211" w:author="Στάθης Καπ" w:date="2023-03-03T06:48:00Z">
        <w:r w:rsidRPr="009E2B24">
          <w:rPr>
            <w:sz w:val="18"/>
            <w:lang w:val="el-GR"/>
            <w:rPrChange w:id="25212" w:author="Στάθης Καπ" w:date="2023-03-03T06:48:00Z">
              <w:rPr>
                <w:b/>
                <w:iCs/>
              </w:rPr>
            </w:rPrChange>
          </w:rPr>
          <w:t xml:space="preserve">Εικόνα </w:t>
        </w:r>
      </w:ins>
      <w:ins w:id="25213"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214"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215" w:author="Στάθης Καπ" w:date="2023-03-13T03:59:00Z">
        <w:r w:rsidR="009F1C0B">
          <w:rPr>
            <w:noProof/>
            <w:sz w:val="18"/>
            <w:lang w:val="el-GR"/>
          </w:rPr>
          <w:t>5</w:t>
        </w:r>
        <w:r w:rsidR="009F1C0B">
          <w:rPr>
            <w:sz w:val="18"/>
            <w:lang w:val="el-GR"/>
          </w:rPr>
          <w:fldChar w:fldCharType="end"/>
        </w:r>
      </w:ins>
      <w:ins w:id="25216" w:author="Στάθης Καπ" w:date="2023-03-03T06:48:00Z">
        <w:r>
          <w:rPr>
            <w:lang w:val="el-GR"/>
          </w:rPr>
          <w:t xml:space="preserve">: </w:t>
        </w:r>
        <w:r w:rsidRPr="00644EE2">
          <w:rPr>
            <w:lang w:val="el-GR"/>
          </w:rPr>
          <w:t>Σύγκριση εκδόσεων του αλγορίθμου για το στιγμιότυπο εισόδου pr0</w:t>
        </w:r>
      </w:ins>
      <w:ins w:id="25217" w:author="Στάθης Καπ" w:date="2023-03-03T06:53:00Z">
        <w:r w:rsidR="005105E1" w:rsidRPr="005105E1">
          <w:rPr>
            <w:sz w:val="18"/>
            <w:lang w:val="el-GR"/>
            <w:rPrChange w:id="25218" w:author="Στάθης Καπ" w:date="2023-03-03T06:53:00Z">
              <w:rPr>
                <w:b/>
                <w:iCs/>
              </w:rPr>
            </w:rPrChange>
          </w:rPr>
          <w:t>4 (</w:t>
        </w:r>
        <w:r w:rsidR="005105E1" w:rsidRPr="005105E1">
          <w:rPr>
            <w:sz w:val="18"/>
            <w:lang w:val="el-GR"/>
            <w:rPrChange w:id="25219" w:author="Στάθης Καπ" w:date="2023-03-03T06:54:00Z">
              <w:rPr>
                <w:b/>
                <w:iCs/>
              </w:rPr>
            </w:rPrChange>
          </w:rPr>
          <w:t xml:space="preserve">192 </w:t>
        </w:r>
        <w:r w:rsidR="005105E1">
          <w:t>poi</w:t>
        </w:r>
      </w:ins>
      <w:ins w:id="25220" w:author="Στάθης Καπ" w:date="2023-03-03T06:54:00Z">
        <w:r w:rsidR="005105E1">
          <w:t>s</w:t>
        </w:r>
      </w:ins>
      <w:ins w:id="25221" w:author="Στάθης Καπ" w:date="2023-03-03T06:53:00Z">
        <w:r w:rsidR="005105E1" w:rsidRPr="005105E1">
          <w:rPr>
            <w:sz w:val="18"/>
            <w:lang w:val="el-GR"/>
            <w:rPrChange w:id="25222" w:author="Στάθης Καπ" w:date="2023-03-03T06:53:00Z">
              <w:rPr>
                <w:b/>
                <w:iCs/>
              </w:rPr>
            </w:rPrChange>
          </w:rPr>
          <w:t>)</w:t>
        </w:r>
      </w:ins>
    </w:p>
    <w:p w14:paraId="0637B49F" w14:textId="535E588C" w:rsidR="007B763C" w:rsidRPr="009E2B24" w:rsidRDefault="007B763C">
      <w:pPr>
        <w:rPr>
          <w:ins w:id="25223" w:author="Στάθης Καπ" w:date="2023-02-27T23:52:00Z"/>
          <w:lang w:val="el-GR"/>
          <w:rPrChange w:id="25224" w:author="Στάθης Καπ" w:date="2023-03-03T06:48:00Z">
            <w:rPr>
              <w:ins w:id="25225" w:author="Στάθης Καπ" w:date="2023-02-27T23:52:00Z"/>
            </w:rPr>
          </w:rPrChange>
        </w:rPr>
      </w:pPr>
    </w:p>
    <w:p w14:paraId="50702DDB" w14:textId="77777777" w:rsidR="009E2B24" w:rsidRDefault="009A7C76" w:rsidP="007D063F">
      <w:pPr>
        <w:keepNext/>
        <w:rPr>
          <w:ins w:id="25226" w:author="Στάθης Καπ" w:date="2023-03-03T06:48:00Z"/>
        </w:rPr>
      </w:pPr>
      <w:ins w:id="25227" w:author="Στάθης Καπ" w:date="2023-03-01T04:02:00Z">
        <w:r>
          <w:rPr>
            <w:noProof/>
          </w:rPr>
          <w:drawing>
            <wp:inline distT="0" distB="0" distL="0" distR="0" wp14:anchorId="487C24FF" wp14:editId="3A066BF4">
              <wp:extent cx="5612130" cy="6715760"/>
              <wp:effectExtent l="0" t="0" r="762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0542070" w14:textId="388BC9A4" w:rsidR="007B763C" w:rsidRPr="005105E1" w:rsidRDefault="009E2B24">
      <w:pPr>
        <w:pStyle w:val="Caption"/>
        <w:rPr>
          <w:ins w:id="25228" w:author="Στάθης Καπ" w:date="2023-02-27T23:53:00Z"/>
          <w:sz w:val="18"/>
          <w:lang w:val="el-GR"/>
          <w:rPrChange w:id="25229" w:author="Στάθης Καπ" w:date="2023-03-03T06:54:00Z">
            <w:rPr>
              <w:ins w:id="25230" w:author="Στάθης Καπ" w:date="2023-02-27T23:53:00Z"/>
            </w:rPr>
          </w:rPrChange>
        </w:rPr>
        <w:pPrChange w:id="25231" w:author="Στάθης Καπ" w:date="2023-03-03T06:48:00Z">
          <w:pPr/>
        </w:pPrChange>
      </w:pPr>
      <w:ins w:id="25232" w:author="Στάθης Καπ" w:date="2023-03-03T06:48:00Z">
        <w:r w:rsidRPr="009E2B24">
          <w:rPr>
            <w:sz w:val="18"/>
            <w:lang w:val="el-GR"/>
            <w:rPrChange w:id="25233" w:author="Στάθης Καπ" w:date="2023-03-03T06:48:00Z">
              <w:rPr>
                <w:b/>
                <w:iCs/>
              </w:rPr>
            </w:rPrChange>
          </w:rPr>
          <w:t xml:space="preserve">Εικόνα </w:t>
        </w:r>
      </w:ins>
      <w:ins w:id="25234"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235"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236" w:author="Στάθης Καπ" w:date="2023-03-13T03:59:00Z">
        <w:r w:rsidR="009F1C0B">
          <w:rPr>
            <w:noProof/>
            <w:sz w:val="18"/>
            <w:lang w:val="el-GR"/>
          </w:rPr>
          <w:t>6</w:t>
        </w:r>
        <w:r w:rsidR="009F1C0B">
          <w:rPr>
            <w:sz w:val="18"/>
            <w:lang w:val="el-GR"/>
          </w:rPr>
          <w:fldChar w:fldCharType="end"/>
        </w:r>
      </w:ins>
      <w:ins w:id="25237" w:author="Στάθης Καπ" w:date="2023-03-03T06:48:00Z">
        <w:r>
          <w:rPr>
            <w:lang w:val="el-GR"/>
          </w:rPr>
          <w:t xml:space="preserve">: </w:t>
        </w:r>
        <w:r w:rsidRPr="000F3D2E">
          <w:rPr>
            <w:lang w:val="el-GR"/>
          </w:rPr>
          <w:t>Σύγκριση εκδόσεων του αλγορίθμου για το στιγμιότυπο εισόδου pr0</w:t>
        </w:r>
      </w:ins>
      <w:ins w:id="25238" w:author="Στάθης Καπ" w:date="2023-03-03T06:54:00Z">
        <w:r w:rsidR="005105E1" w:rsidRPr="005105E1">
          <w:rPr>
            <w:sz w:val="18"/>
            <w:lang w:val="el-GR"/>
            <w:rPrChange w:id="25239" w:author="Στάθης Καπ" w:date="2023-03-03T06:54:00Z">
              <w:rPr>
                <w:b/>
                <w:iCs/>
              </w:rPr>
            </w:rPrChange>
          </w:rPr>
          <w:t xml:space="preserve">5 </w:t>
        </w:r>
        <w:r w:rsidR="005105E1" w:rsidRPr="0054229A">
          <w:rPr>
            <w:lang w:val="el-GR"/>
          </w:rPr>
          <w:t>(</w:t>
        </w:r>
        <w:r w:rsidR="005105E1" w:rsidRPr="005105E1">
          <w:rPr>
            <w:sz w:val="18"/>
            <w:lang w:val="el-GR"/>
            <w:rPrChange w:id="25240" w:author="Στάθης Καπ" w:date="2023-03-03T06:54:00Z">
              <w:rPr>
                <w:b/>
                <w:iCs/>
              </w:rPr>
            </w:rPrChange>
          </w:rPr>
          <w:t>240</w:t>
        </w:r>
        <w:r w:rsidR="005105E1" w:rsidRPr="0054229A">
          <w:rPr>
            <w:lang w:val="el-GR"/>
          </w:rPr>
          <w:t xml:space="preserve"> </w:t>
        </w:r>
        <w:r w:rsidR="005105E1">
          <w:t>pois</w:t>
        </w:r>
        <w:r w:rsidR="005105E1" w:rsidRPr="0054229A">
          <w:rPr>
            <w:lang w:val="el-GR"/>
          </w:rPr>
          <w:t>)</w:t>
        </w:r>
      </w:ins>
    </w:p>
    <w:p w14:paraId="12EAF280" w14:textId="18663E90" w:rsidR="007B763C" w:rsidRPr="009E2B24" w:rsidRDefault="007B763C">
      <w:pPr>
        <w:rPr>
          <w:ins w:id="25241" w:author="Στάθης Καπ" w:date="2023-02-27T23:54:00Z"/>
          <w:lang w:val="el-GR"/>
          <w:rPrChange w:id="25242" w:author="Στάθης Καπ" w:date="2023-03-03T06:48:00Z">
            <w:rPr>
              <w:ins w:id="25243" w:author="Στάθης Καπ" w:date="2023-02-27T23:54:00Z"/>
            </w:rPr>
          </w:rPrChange>
        </w:rPr>
      </w:pPr>
    </w:p>
    <w:p w14:paraId="3EA58BA5" w14:textId="77777777" w:rsidR="009E2B24" w:rsidRDefault="009A7C76" w:rsidP="007D063F">
      <w:pPr>
        <w:keepNext/>
        <w:rPr>
          <w:ins w:id="25244" w:author="Στάθης Καπ" w:date="2023-03-03T06:48:00Z"/>
        </w:rPr>
      </w:pPr>
      <w:ins w:id="25245" w:author="Στάθης Καπ" w:date="2023-03-01T04:03:00Z">
        <w:r>
          <w:rPr>
            <w:noProof/>
          </w:rPr>
          <w:drawing>
            <wp:inline distT="0" distB="0" distL="0" distR="0" wp14:anchorId="32196909" wp14:editId="7BE819BF">
              <wp:extent cx="5612130" cy="6715760"/>
              <wp:effectExtent l="0" t="0" r="762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1552D799" w14:textId="20805B67" w:rsidR="007B763C" w:rsidRPr="005105E1" w:rsidRDefault="009E2B24">
      <w:pPr>
        <w:pStyle w:val="Caption"/>
        <w:rPr>
          <w:ins w:id="25246" w:author="Στάθης Καπ" w:date="2023-02-27T23:55:00Z"/>
          <w:sz w:val="18"/>
          <w:lang w:val="el-GR"/>
          <w:rPrChange w:id="25247" w:author="Στάθης Καπ" w:date="2023-03-03T06:54:00Z">
            <w:rPr>
              <w:ins w:id="25248" w:author="Στάθης Καπ" w:date="2023-02-27T23:55:00Z"/>
            </w:rPr>
          </w:rPrChange>
        </w:rPr>
        <w:pPrChange w:id="25249" w:author="Στάθης Καπ" w:date="2023-03-03T06:48:00Z">
          <w:pPr/>
        </w:pPrChange>
      </w:pPr>
      <w:ins w:id="25250" w:author="Στάθης Καπ" w:date="2023-03-03T06:48:00Z">
        <w:r w:rsidRPr="005105E1">
          <w:rPr>
            <w:sz w:val="18"/>
            <w:lang w:val="el-GR"/>
            <w:rPrChange w:id="25251" w:author="Στάθης Καπ" w:date="2023-03-03T06:53:00Z">
              <w:rPr>
                <w:b/>
                <w:iCs/>
              </w:rPr>
            </w:rPrChange>
          </w:rPr>
          <w:t xml:space="preserve">Εικόνα </w:t>
        </w:r>
      </w:ins>
      <w:ins w:id="25252"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253"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254" w:author="Στάθης Καπ" w:date="2023-03-13T03:59:00Z">
        <w:r w:rsidR="009F1C0B">
          <w:rPr>
            <w:noProof/>
            <w:sz w:val="18"/>
            <w:lang w:val="el-GR"/>
          </w:rPr>
          <w:t>7</w:t>
        </w:r>
        <w:r w:rsidR="009F1C0B">
          <w:rPr>
            <w:sz w:val="18"/>
            <w:lang w:val="el-GR"/>
          </w:rPr>
          <w:fldChar w:fldCharType="end"/>
        </w:r>
      </w:ins>
      <w:ins w:id="25255" w:author="Στάθης Καπ" w:date="2023-03-03T06:48:00Z">
        <w:r>
          <w:rPr>
            <w:lang w:val="el-GR"/>
          </w:rPr>
          <w:t xml:space="preserve">: </w:t>
        </w:r>
        <w:r w:rsidRPr="00BE45DD">
          <w:rPr>
            <w:lang w:val="el-GR"/>
          </w:rPr>
          <w:t>Σύγκριση εκδόσεων του αλγορίθμου για το στιγμιότυπο εισόδου pr0</w:t>
        </w:r>
      </w:ins>
      <w:ins w:id="25256" w:author="Στάθης Καπ" w:date="2023-03-03T06:54:00Z">
        <w:r w:rsidR="005105E1" w:rsidRPr="005105E1">
          <w:rPr>
            <w:sz w:val="18"/>
            <w:lang w:val="el-GR"/>
            <w:rPrChange w:id="25257" w:author="Στάθης Καπ" w:date="2023-03-03T06:54:00Z">
              <w:rPr>
                <w:b/>
                <w:iCs/>
              </w:rPr>
            </w:rPrChange>
          </w:rPr>
          <w:t xml:space="preserve">6 </w:t>
        </w:r>
        <w:r w:rsidR="005105E1" w:rsidRPr="0054229A">
          <w:rPr>
            <w:lang w:val="el-GR"/>
          </w:rPr>
          <w:t>(</w:t>
        </w:r>
      </w:ins>
      <w:ins w:id="25258" w:author="Στάθης Καπ" w:date="2023-03-03T06:56:00Z">
        <w:r w:rsidR="005105E1" w:rsidRPr="005105E1">
          <w:rPr>
            <w:sz w:val="18"/>
            <w:lang w:val="el-GR"/>
            <w:rPrChange w:id="25259" w:author="Στάθης Καπ" w:date="2023-03-03T06:56:00Z">
              <w:rPr>
                <w:b/>
                <w:iCs/>
              </w:rPr>
            </w:rPrChange>
          </w:rPr>
          <w:t>288</w:t>
        </w:r>
      </w:ins>
      <w:ins w:id="25260" w:author="Στάθης Καπ" w:date="2023-03-03T06:54:00Z">
        <w:r w:rsidR="005105E1" w:rsidRPr="0054229A">
          <w:rPr>
            <w:lang w:val="el-GR"/>
          </w:rPr>
          <w:t xml:space="preserve"> </w:t>
        </w:r>
        <w:r w:rsidR="005105E1">
          <w:t>pois</w:t>
        </w:r>
        <w:r w:rsidR="005105E1" w:rsidRPr="0054229A">
          <w:rPr>
            <w:lang w:val="el-GR"/>
          </w:rPr>
          <w:t>)</w:t>
        </w:r>
      </w:ins>
    </w:p>
    <w:p w14:paraId="3CF338B8" w14:textId="4FB385D7" w:rsidR="007B763C" w:rsidRPr="005105E1" w:rsidRDefault="007B763C">
      <w:pPr>
        <w:rPr>
          <w:ins w:id="25261" w:author="Στάθης Καπ" w:date="2023-02-27T23:55:00Z"/>
          <w:lang w:val="el-GR"/>
          <w:rPrChange w:id="25262" w:author="Στάθης Καπ" w:date="2023-03-03T06:53:00Z">
            <w:rPr>
              <w:ins w:id="25263" w:author="Στάθης Καπ" w:date="2023-02-27T23:55:00Z"/>
            </w:rPr>
          </w:rPrChange>
        </w:rPr>
      </w:pPr>
    </w:p>
    <w:p w14:paraId="23EE00AE" w14:textId="77777777" w:rsidR="009E2B24" w:rsidRDefault="009A7C76" w:rsidP="007D063F">
      <w:pPr>
        <w:keepNext/>
        <w:rPr>
          <w:ins w:id="25264" w:author="Στάθης Καπ" w:date="2023-03-03T06:48:00Z"/>
        </w:rPr>
      </w:pPr>
      <w:ins w:id="25265" w:author="Στάθης Καπ" w:date="2023-03-01T04:03:00Z">
        <w:r>
          <w:rPr>
            <w:noProof/>
          </w:rPr>
          <w:drawing>
            <wp:inline distT="0" distB="0" distL="0" distR="0" wp14:anchorId="3FD01E4D" wp14:editId="5DF8E788">
              <wp:extent cx="5612130" cy="674941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421CFB5A" w14:textId="728AE072" w:rsidR="00A01D2D" w:rsidRPr="005105E1" w:rsidRDefault="009E2B24">
      <w:pPr>
        <w:pStyle w:val="Caption"/>
        <w:rPr>
          <w:ins w:id="25266" w:author="Στάθης Καπ" w:date="2023-02-27T23:56:00Z"/>
          <w:sz w:val="18"/>
          <w:lang w:val="el-GR"/>
          <w:rPrChange w:id="25267" w:author="Στάθης Καπ" w:date="2023-03-03T06:56:00Z">
            <w:rPr>
              <w:ins w:id="25268" w:author="Στάθης Καπ" w:date="2023-02-27T23:56:00Z"/>
            </w:rPr>
          </w:rPrChange>
        </w:rPr>
        <w:pPrChange w:id="25269" w:author="Στάθης Καπ" w:date="2023-03-03T06:48:00Z">
          <w:pPr/>
        </w:pPrChange>
      </w:pPr>
      <w:ins w:id="25270" w:author="Στάθης Καπ" w:date="2023-03-03T06:48:00Z">
        <w:r w:rsidRPr="009E2B24">
          <w:rPr>
            <w:sz w:val="18"/>
            <w:lang w:val="el-GR"/>
            <w:rPrChange w:id="25271" w:author="Στάθης Καπ" w:date="2023-03-03T06:48:00Z">
              <w:rPr>
                <w:b/>
                <w:iCs/>
              </w:rPr>
            </w:rPrChange>
          </w:rPr>
          <w:t xml:space="preserve">Εικόνα </w:t>
        </w:r>
      </w:ins>
      <w:ins w:id="25272"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273"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274" w:author="Στάθης Καπ" w:date="2023-03-13T03:59:00Z">
        <w:r w:rsidR="009F1C0B">
          <w:rPr>
            <w:noProof/>
            <w:sz w:val="18"/>
            <w:lang w:val="el-GR"/>
          </w:rPr>
          <w:t>8</w:t>
        </w:r>
        <w:r w:rsidR="009F1C0B">
          <w:rPr>
            <w:sz w:val="18"/>
            <w:lang w:val="el-GR"/>
          </w:rPr>
          <w:fldChar w:fldCharType="end"/>
        </w:r>
      </w:ins>
      <w:ins w:id="25275" w:author="Στάθης Καπ" w:date="2023-03-03T06:48:00Z">
        <w:r>
          <w:rPr>
            <w:lang w:val="el-GR"/>
          </w:rPr>
          <w:t xml:space="preserve">: </w:t>
        </w:r>
        <w:r w:rsidRPr="004909E2">
          <w:rPr>
            <w:lang w:val="el-GR"/>
          </w:rPr>
          <w:t>Σύγκριση εκδόσεων του αλγορίθμου για το στιγμιότυπο εισόδου pr0</w:t>
        </w:r>
      </w:ins>
      <w:ins w:id="25276" w:author="Στάθης Καπ" w:date="2023-03-03T06:54:00Z">
        <w:r w:rsidR="005105E1" w:rsidRPr="005105E1">
          <w:rPr>
            <w:sz w:val="18"/>
            <w:lang w:val="el-GR"/>
            <w:rPrChange w:id="25277" w:author="Στάθης Καπ" w:date="2023-03-03T06:54:00Z">
              <w:rPr>
                <w:b/>
                <w:iCs/>
              </w:rPr>
            </w:rPrChange>
          </w:rPr>
          <w:t>7</w:t>
        </w:r>
      </w:ins>
      <w:ins w:id="25278" w:author="Στάθης Καπ" w:date="2023-03-03T06:56:00Z">
        <w:r w:rsidR="005105E1" w:rsidRPr="005105E1">
          <w:rPr>
            <w:sz w:val="18"/>
            <w:lang w:val="el-GR"/>
            <w:rPrChange w:id="25279" w:author="Στάθης Καπ" w:date="2023-03-03T06:56:00Z">
              <w:rPr>
                <w:b/>
                <w:iCs/>
              </w:rPr>
            </w:rPrChange>
          </w:rPr>
          <w:t xml:space="preserve"> </w:t>
        </w:r>
        <w:r w:rsidR="005105E1" w:rsidRPr="0054229A">
          <w:rPr>
            <w:lang w:val="el-GR"/>
          </w:rPr>
          <w:t>(</w:t>
        </w:r>
        <w:r w:rsidR="005105E1" w:rsidRPr="009E3EB1">
          <w:rPr>
            <w:sz w:val="18"/>
            <w:lang w:val="el-GR"/>
            <w:rPrChange w:id="25280" w:author="Στάθης Καπ" w:date="2023-03-03T06:59:00Z">
              <w:rPr>
                <w:b/>
                <w:iCs/>
              </w:rPr>
            </w:rPrChange>
          </w:rPr>
          <w:t>72</w:t>
        </w:r>
        <w:r w:rsidR="005105E1" w:rsidRPr="0054229A">
          <w:rPr>
            <w:lang w:val="el-GR"/>
          </w:rPr>
          <w:t xml:space="preserve"> </w:t>
        </w:r>
        <w:r w:rsidR="005105E1">
          <w:t>pois</w:t>
        </w:r>
        <w:r w:rsidR="005105E1" w:rsidRPr="0054229A">
          <w:rPr>
            <w:lang w:val="el-GR"/>
          </w:rPr>
          <w:t>)</w:t>
        </w:r>
      </w:ins>
    </w:p>
    <w:p w14:paraId="01FEC935" w14:textId="59B862E8" w:rsidR="00A01D2D" w:rsidRPr="009E2B24" w:rsidRDefault="00A01D2D">
      <w:pPr>
        <w:rPr>
          <w:ins w:id="25281" w:author="Στάθης Καπ" w:date="2023-02-27T23:57:00Z"/>
          <w:lang w:val="el-GR"/>
          <w:rPrChange w:id="25282" w:author="Στάθης Καπ" w:date="2023-03-03T06:48:00Z">
            <w:rPr>
              <w:ins w:id="25283" w:author="Στάθης Καπ" w:date="2023-02-27T23:57:00Z"/>
            </w:rPr>
          </w:rPrChange>
        </w:rPr>
      </w:pPr>
    </w:p>
    <w:p w14:paraId="5703FF34" w14:textId="77777777" w:rsidR="009E2B24" w:rsidRDefault="009A7C76" w:rsidP="007D063F">
      <w:pPr>
        <w:keepNext/>
        <w:rPr>
          <w:ins w:id="25284" w:author="Στάθης Καπ" w:date="2023-03-03T06:49:00Z"/>
        </w:rPr>
      </w:pPr>
      <w:ins w:id="25285" w:author="Στάθης Καπ" w:date="2023-03-01T04:04:00Z">
        <w:r>
          <w:rPr>
            <w:noProof/>
          </w:rPr>
          <w:drawing>
            <wp:inline distT="0" distB="0" distL="0" distR="0" wp14:anchorId="0A5C5FC7" wp14:editId="32B0E2E4">
              <wp:extent cx="5612130" cy="6715760"/>
              <wp:effectExtent l="0" t="0" r="762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B9FEB30" w14:textId="4BE70E00" w:rsidR="00A01D2D" w:rsidRPr="005105E1" w:rsidRDefault="009E2B24">
      <w:pPr>
        <w:pStyle w:val="Caption"/>
        <w:rPr>
          <w:ins w:id="25286" w:author="Στάθης Καπ" w:date="2023-02-27T23:58:00Z"/>
          <w:sz w:val="18"/>
          <w:lang w:val="el-GR"/>
          <w:rPrChange w:id="25287" w:author="Στάθης Καπ" w:date="2023-03-03T06:56:00Z">
            <w:rPr>
              <w:ins w:id="25288" w:author="Στάθης Καπ" w:date="2023-02-27T23:58:00Z"/>
            </w:rPr>
          </w:rPrChange>
        </w:rPr>
        <w:pPrChange w:id="25289" w:author="Στάθης Καπ" w:date="2023-03-03T06:49:00Z">
          <w:pPr/>
        </w:pPrChange>
      </w:pPr>
      <w:ins w:id="25290" w:author="Στάθης Καπ" w:date="2023-03-03T06:49:00Z">
        <w:r w:rsidRPr="005105E1">
          <w:rPr>
            <w:sz w:val="18"/>
            <w:lang w:val="el-GR"/>
            <w:rPrChange w:id="25291" w:author="Στάθης Καπ" w:date="2023-03-03T06:53:00Z">
              <w:rPr>
                <w:b/>
                <w:iCs/>
              </w:rPr>
            </w:rPrChange>
          </w:rPr>
          <w:t xml:space="preserve">Εικόνα </w:t>
        </w:r>
      </w:ins>
      <w:ins w:id="25292"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293"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294" w:author="Στάθης Καπ" w:date="2023-03-13T03:59:00Z">
        <w:r w:rsidR="009F1C0B">
          <w:rPr>
            <w:noProof/>
            <w:sz w:val="18"/>
            <w:lang w:val="el-GR"/>
          </w:rPr>
          <w:t>9</w:t>
        </w:r>
        <w:r w:rsidR="009F1C0B">
          <w:rPr>
            <w:sz w:val="18"/>
            <w:lang w:val="el-GR"/>
          </w:rPr>
          <w:fldChar w:fldCharType="end"/>
        </w:r>
      </w:ins>
      <w:ins w:id="25295" w:author="Στάθης Καπ" w:date="2023-03-03T06:49:00Z">
        <w:r>
          <w:rPr>
            <w:lang w:val="el-GR"/>
          </w:rPr>
          <w:t xml:space="preserve">: </w:t>
        </w:r>
        <w:r w:rsidRPr="002437D9">
          <w:rPr>
            <w:lang w:val="el-GR"/>
          </w:rPr>
          <w:t>Σύγκριση εκδόσεων του αλγορίθμου για το στιγμιότυπο εισόδου pr0</w:t>
        </w:r>
      </w:ins>
      <w:ins w:id="25296" w:author="Στάθης Καπ" w:date="2023-03-03T06:54:00Z">
        <w:r w:rsidR="005105E1" w:rsidRPr="005105E1">
          <w:rPr>
            <w:sz w:val="18"/>
            <w:lang w:val="el-GR"/>
            <w:rPrChange w:id="25297" w:author="Στάθης Καπ" w:date="2023-03-03T06:56:00Z">
              <w:rPr>
                <w:b/>
                <w:iCs/>
              </w:rPr>
            </w:rPrChange>
          </w:rPr>
          <w:t>8</w:t>
        </w:r>
      </w:ins>
      <w:ins w:id="25298" w:author="Στάθης Καπ" w:date="2023-03-03T06:56:00Z">
        <w:r w:rsidR="005105E1" w:rsidRPr="005105E1">
          <w:rPr>
            <w:sz w:val="18"/>
            <w:lang w:val="el-GR"/>
            <w:rPrChange w:id="25299" w:author="Στάθης Καπ" w:date="2023-03-03T06:56:00Z">
              <w:rPr>
                <w:b/>
                <w:iCs/>
              </w:rPr>
            </w:rPrChange>
          </w:rPr>
          <w:t xml:space="preserve"> </w:t>
        </w:r>
        <w:r w:rsidR="005105E1" w:rsidRPr="0054229A">
          <w:rPr>
            <w:lang w:val="el-GR"/>
          </w:rPr>
          <w:t>(</w:t>
        </w:r>
        <w:r w:rsidR="005105E1" w:rsidRPr="005105E1">
          <w:rPr>
            <w:sz w:val="18"/>
            <w:lang w:val="el-GR"/>
            <w:rPrChange w:id="25300" w:author="Στάθης Καπ" w:date="2023-03-03T06:56:00Z">
              <w:rPr>
                <w:b/>
                <w:iCs/>
              </w:rPr>
            </w:rPrChange>
          </w:rPr>
          <w:t>144</w:t>
        </w:r>
        <w:r w:rsidR="005105E1" w:rsidRPr="0054229A">
          <w:rPr>
            <w:lang w:val="el-GR"/>
          </w:rPr>
          <w:t xml:space="preserve"> </w:t>
        </w:r>
        <w:r w:rsidR="005105E1">
          <w:t>pois</w:t>
        </w:r>
        <w:r w:rsidR="005105E1" w:rsidRPr="0054229A">
          <w:rPr>
            <w:lang w:val="el-GR"/>
          </w:rPr>
          <w:t>)</w:t>
        </w:r>
      </w:ins>
    </w:p>
    <w:p w14:paraId="3CFAE3A2" w14:textId="359038BC" w:rsidR="00A01D2D" w:rsidRPr="005105E1" w:rsidRDefault="00A01D2D">
      <w:pPr>
        <w:rPr>
          <w:ins w:id="25301" w:author="Στάθης Καπ" w:date="2023-02-27T23:58:00Z"/>
          <w:lang w:val="el-GR"/>
          <w:rPrChange w:id="25302" w:author="Στάθης Καπ" w:date="2023-03-03T06:53:00Z">
            <w:rPr>
              <w:ins w:id="25303" w:author="Στάθης Καπ" w:date="2023-02-27T23:58:00Z"/>
            </w:rPr>
          </w:rPrChange>
        </w:rPr>
      </w:pPr>
    </w:p>
    <w:p w14:paraId="28AADF06" w14:textId="77777777" w:rsidR="009E2B24" w:rsidRDefault="009A7C76" w:rsidP="007D063F">
      <w:pPr>
        <w:keepNext/>
        <w:rPr>
          <w:ins w:id="25304" w:author="Στάθης Καπ" w:date="2023-03-03T06:49:00Z"/>
        </w:rPr>
      </w:pPr>
      <w:ins w:id="25305" w:author="Στάθης Καπ" w:date="2023-03-01T04:04:00Z">
        <w:r>
          <w:rPr>
            <w:noProof/>
          </w:rPr>
          <w:drawing>
            <wp:inline distT="0" distB="0" distL="0" distR="0" wp14:anchorId="13E2AEA5" wp14:editId="48B28730">
              <wp:extent cx="5612130" cy="6715760"/>
              <wp:effectExtent l="0" t="0" r="762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E84A2B6" w14:textId="36AD98FD" w:rsidR="00A01D2D" w:rsidRPr="005105E1" w:rsidRDefault="009E2B24">
      <w:pPr>
        <w:pStyle w:val="Caption"/>
        <w:rPr>
          <w:ins w:id="25306" w:author="Στάθης Καπ" w:date="2023-02-27T23:59:00Z"/>
          <w:sz w:val="18"/>
          <w:lang w:val="el-GR"/>
          <w:rPrChange w:id="25307" w:author="Στάθης Καπ" w:date="2023-03-03T06:55:00Z">
            <w:rPr>
              <w:ins w:id="25308" w:author="Στάθης Καπ" w:date="2023-02-27T23:59:00Z"/>
            </w:rPr>
          </w:rPrChange>
        </w:rPr>
        <w:pPrChange w:id="25309" w:author="Στάθης Καπ" w:date="2023-03-03T06:49:00Z">
          <w:pPr/>
        </w:pPrChange>
      </w:pPr>
      <w:ins w:id="25310" w:author="Στάθης Καπ" w:date="2023-03-03T06:49:00Z">
        <w:r w:rsidRPr="009E2B24">
          <w:rPr>
            <w:sz w:val="18"/>
            <w:lang w:val="el-GR"/>
            <w:rPrChange w:id="25311" w:author="Στάθης Καπ" w:date="2023-03-03T06:49:00Z">
              <w:rPr>
                <w:b/>
                <w:iCs/>
              </w:rPr>
            </w:rPrChange>
          </w:rPr>
          <w:t xml:space="preserve">Εικόνα </w:t>
        </w:r>
      </w:ins>
      <w:ins w:id="25312"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313"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314" w:author="Στάθης Καπ" w:date="2023-03-13T03:59:00Z">
        <w:r w:rsidR="009F1C0B">
          <w:rPr>
            <w:noProof/>
            <w:sz w:val="18"/>
            <w:lang w:val="el-GR"/>
          </w:rPr>
          <w:t>10</w:t>
        </w:r>
        <w:r w:rsidR="009F1C0B">
          <w:rPr>
            <w:sz w:val="18"/>
            <w:lang w:val="el-GR"/>
          </w:rPr>
          <w:fldChar w:fldCharType="end"/>
        </w:r>
      </w:ins>
      <w:ins w:id="25315" w:author="Στάθης Καπ" w:date="2023-03-03T06:49:00Z">
        <w:r>
          <w:rPr>
            <w:lang w:val="el-GR"/>
          </w:rPr>
          <w:t xml:space="preserve">: </w:t>
        </w:r>
        <w:r w:rsidRPr="00667934">
          <w:rPr>
            <w:lang w:val="el-GR"/>
          </w:rPr>
          <w:t>Σύγκριση εκδόσεων του αλγορίθμου για το στιγμιότυπο εισόδου pr0</w:t>
        </w:r>
      </w:ins>
      <w:ins w:id="25316" w:author="Στάθης Καπ" w:date="2023-03-03T06:55:00Z">
        <w:r w:rsidR="005105E1" w:rsidRPr="005105E1">
          <w:rPr>
            <w:sz w:val="18"/>
            <w:lang w:val="el-GR"/>
            <w:rPrChange w:id="25317" w:author="Στάθης Καπ" w:date="2023-03-03T06:55:00Z">
              <w:rPr>
                <w:b/>
                <w:iCs/>
              </w:rPr>
            </w:rPrChange>
          </w:rPr>
          <w:t xml:space="preserve">9 </w:t>
        </w:r>
        <w:r w:rsidR="005105E1" w:rsidRPr="0054229A">
          <w:rPr>
            <w:lang w:val="el-GR"/>
          </w:rPr>
          <w:t>(</w:t>
        </w:r>
      </w:ins>
      <w:ins w:id="25318" w:author="Στάθης Καπ" w:date="2023-03-03T06:56:00Z">
        <w:r w:rsidR="005105E1" w:rsidRPr="005105E1">
          <w:rPr>
            <w:sz w:val="18"/>
            <w:lang w:val="el-GR"/>
            <w:rPrChange w:id="25319" w:author="Στάθης Καπ" w:date="2023-03-03T06:56:00Z">
              <w:rPr>
                <w:b/>
                <w:iCs/>
              </w:rPr>
            </w:rPrChange>
          </w:rPr>
          <w:t>216</w:t>
        </w:r>
      </w:ins>
      <w:ins w:id="25320" w:author="Στάθης Καπ" w:date="2023-03-03T06:55:00Z">
        <w:r w:rsidR="005105E1" w:rsidRPr="0054229A">
          <w:rPr>
            <w:lang w:val="el-GR"/>
          </w:rPr>
          <w:t xml:space="preserve"> </w:t>
        </w:r>
        <w:r w:rsidR="005105E1">
          <w:t>pois</w:t>
        </w:r>
        <w:r w:rsidR="005105E1" w:rsidRPr="0054229A">
          <w:rPr>
            <w:lang w:val="el-GR"/>
          </w:rPr>
          <w:t>)</w:t>
        </w:r>
      </w:ins>
    </w:p>
    <w:p w14:paraId="1BE27425" w14:textId="50441EED" w:rsidR="00A01D2D" w:rsidRPr="009E2B24" w:rsidRDefault="00A01D2D">
      <w:pPr>
        <w:rPr>
          <w:ins w:id="25321" w:author="Στάθης Καπ" w:date="2023-02-28T00:00:00Z"/>
          <w:lang w:val="el-GR"/>
          <w:rPrChange w:id="25322" w:author="Στάθης Καπ" w:date="2023-03-03T06:49:00Z">
            <w:rPr>
              <w:ins w:id="25323" w:author="Στάθης Καπ" w:date="2023-02-28T00:00:00Z"/>
            </w:rPr>
          </w:rPrChange>
        </w:rPr>
      </w:pPr>
    </w:p>
    <w:p w14:paraId="2635010C" w14:textId="77777777" w:rsidR="009E2B24" w:rsidRDefault="009A7C76" w:rsidP="007D063F">
      <w:pPr>
        <w:keepNext/>
        <w:rPr>
          <w:ins w:id="25324" w:author="Στάθης Καπ" w:date="2023-03-03T06:49:00Z"/>
        </w:rPr>
      </w:pPr>
      <w:ins w:id="25325" w:author="Στάθης Καπ" w:date="2023-03-01T04:04:00Z">
        <w:r>
          <w:rPr>
            <w:noProof/>
          </w:rPr>
          <w:drawing>
            <wp:inline distT="0" distB="0" distL="0" distR="0" wp14:anchorId="49E610C8" wp14:editId="2ADC9C70">
              <wp:extent cx="5612130" cy="6715760"/>
              <wp:effectExtent l="0" t="0" r="762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8518475" w14:textId="751C733B" w:rsidR="00A01D2D" w:rsidRPr="005105E1" w:rsidRDefault="009E2B24">
      <w:pPr>
        <w:pStyle w:val="Caption"/>
        <w:rPr>
          <w:ins w:id="25326" w:author="Στάθης Καπ" w:date="2023-02-28T00:01:00Z"/>
          <w:sz w:val="18"/>
          <w:lang w:val="el-GR"/>
          <w:rPrChange w:id="25327" w:author="Στάθης Καπ" w:date="2023-03-03T06:55:00Z">
            <w:rPr>
              <w:ins w:id="25328" w:author="Στάθης Καπ" w:date="2023-02-28T00:01:00Z"/>
            </w:rPr>
          </w:rPrChange>
        </w:rPr>
        <w:pPrChange w:id="25329" w:author="Στάθης Καπ" w:date="2023-03-03T06:49:00Z">
          <w:pPr/>
        </w:pPrChange>
      </w:pPr>
      <w:ins w:id="25330" w:author="Στάθης Καπ" w:date="2023-03-03T06:49:00Z">
        <w:r w:rsidRPr="009E2B24">
          <w:rPr>
            <w:sz w:val="18"/>
            <w:lang w:val="el-GR"/>
            <w:rPrChange w:id="25331" w:author="Στάθης Καπ" w:date="2023-03-03T06:49:00Z">
              <w:rPr>
                <w:b/>
                <w:iCs/>
              </w:rPr>
            </w:rPrChange>
          </w:rPr>
          <w:t xml:space="preserve">Εικόνα </w:t>
        </w:r>
      </w:ins>
      <w:ins w:id="25332"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333"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334" w:author="Στάθης Καπ" w:date="2023-03-13T03:59:00Z">
        <w:r w:rsidR="009F1C0B">
          <w:rPr>
            <w:noProof/>
            <w:sz w:val="18"/>
            <w:lang w:val="el-GR"/>
          </w:rPr>
          <w:t>11</w:t>
        </w:r>
        <w:r w:rsidR="009F1C0B">
          <w:rPr>
            <w:sz w:val="18"/>
            <w:lang w:val="el-GR"/>
          </w:rPr>
          <w:fldChar w:fldCharType="end"/>
        </w:r>
      </w:ins>
      <w:ins w:id="25335" w:author="Στάθης Καπ" w:date="2023-03-03T06:49:00Z">
        <w:r>
          <w:rPr>
            <w:lang w:val="el-GR"/>
          </w:rPr>
          <w:t xml:space="preserve">: </w:t>
        </w:r>
        <w:r w:rsidRPr="00786BDD">
          <w:rPr>
            <w:lang w:val="el-GR"/>
          </w:rPr>
          <w:t>Σύγκριση εκδόσεων του αλγορίθμου για το στιγμιότυπο εισόδου pr</w:t>
        </w:r>
      </w:ins>
      <w:ins w:id="25336" w:author="Στάθης Καπ" w:date="2023-03-03T06:55:00Z">
        <w:r w:rsidR="005105E1" w:rsidRPr="005105E1">
          <w:rPr>
            <w:sz w:val="18"/>
            <w:lang w:val="el-GR"/>
            <w:rPrChange w:id="25337" w:author="Στάθης Καπ" w:date="2023-03-03T06:55:00Z">
              <w:rPr>
                <w:b/>
                <w:iCs/>
              </w:rPr>
            </w:rPrChange>
          </w:rPr>
          <w:t xml:space="preserve">10 </w:t>
        </w:r>
        <w:r w:rsidR="005105E1" w:rsidRPr="0054229A">
          <w:rPr>
            <w:lang w:val="el-GR"/>
          </w:rPr>
          <w:t>(</w:t>
        </w:r>
      </w:ins>
      <w:ins w:id="25338" w:author="Στάθης Καπ" w:date="2023-03-03T06:56:00Z">
        <w:r w:rsidR="005105E1" w:rsidRPr="009E3EB1">
          <w:rPr>
            <w:sz w:val="18"/>
            <w:lang w:val="el-GR"/>
            <w:rPrChange w:id="25339" w:author="Στάθης Καπ" w:date="2023-03-03T06:59:00Z">
              <w:rPr>
                <w:b/>
                <w:iCs/>
              </w:rPr>
            </w:rPrChange>
          </w:rPr>
          <w:t>288</w:t>
        </w:r>
      </w:ins>
      <w:ins w:id="25340" w:author="Στάθης Καπ" w:date="2023-03-03T06:55:00Z">
        <w:r w:rsidR="005105E1" w:rsidRPr="0054229A">
          <w:rPr>
            <w:lang w:val="el-GR"/>
          </w:rPr>
          <w:t xml:space="preserve"> </w:t>
        </w:r>
        <w:r w:rsidR="005105E1">
          <w:t>pois</w:t>
        </w:r>
        <w:r w:rsidR="005105E1" w:rsidRPr="0054229A">
          <w:rPr>
            <w:lang w:val="el-GR"/>
          </w:rPr>
          <w:t>)</w:t>
        </w:r>
      </w:ins>
    </w:p>
    <w:p w14:paraId="175A63B0" w14:textId="1257BA8C" w:rsidR="00A01D2D" w:rsidRPr="009E2B24" w:rsidRDefault="00A01D2D">
      <w:pPr>
        <w:rPr>
          <w:ins w:id="25341" w:author="Στάθης Καπ" w:date="2023-02-28T00:02:00Z"/>
          <w:lang w:val="el-GR"/>
          <w:rPrChange w:id="25342" w:author="Στάθης Καπ" w:date="2023-03-03T06:49:00Z">
            <w:rPr>
              <w:ins w:id="25343" w:author="Στάθης Καπ" w:date="2023-02-28T00:02:00Z"/>
            </w:rPr>
          </w:rPrChange>
        </w:rPr>
      </w:pPr>
    </w:p>
    <w:p w14:paraId="475D6DA4" w14:textId="77777777" w:rsidR="009E2B24" w:rsidRDefault="009A7C76" w:rsidP="007D063F">
      <w:pPr>
        <w:keepNext/>
        <w:rPr>
          <w:ins w:id="25344" w:author="Στάθης Καπ" w:date="2023-03-03T06:49:00Z"/>
        </w:rPr>
      </w:pPr>
      <w:ins w:id="25345" w:author="Στάθης Καπ" w:date="2023-03-01T04:05:00Z">
        <w:r>
          <w:rPr>
            <w:noProof/>
          </w:rPr>
          <w:drawing>
            <wp:inline distT="0" distB="0" distL="0" distR="0" wp14:anchorId="562168C6" wp14:editId="4F68D4C7">
              <wp:extent cx="5612130" cy="6749415"/>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034397D6" w14:textId="39D36336" w:rsidR="00A01D2D" w:rsidRPr="005105E1" w:rsidRDefault="009E2B24">
      <w:pPr>
        <w:pStyle w:val="Caption"/>
        <w:rPr>
          <w:ins w:id="25346" w:author="Στάθης Καπ" w:date="2023-02-28T00:02:00Z"/>
          <w:sz w:val="18"/>
          <w:lang w:val="el-GR"/>
          <w:rPrChange w:id="25347" w:author="Στάθης Καπ" w:date="2023-03-03T06:56:00Z">
            <w:rPr>
              <w:ins w:id="25348" w:author="Στάθης Καπ" w:date="2023-02-28T00:02:00Z"/>
            </w:rPr>
          </w:rPrChange>
        </w:rPr>
        <w:pPrChange w:id="25349" w:author="Στάθης Καπ" w:date="2023-03-03T06:49:00Z">
          <w:pPr/>
        </w:pPrChange>
      </w:pPr>
      <w:ins w:id="25350" w:author="Στάθης Καπ" w:date="2023-03-03T06:49:00Z">
        <w:r w:rsidRPr="009E2B24">
          <w:rPr>
            <w:sz w:val="18"/>
            <w:lang w:val="el-GR"/>
            <w:rPrChange w:id="25351" w:author="Στάθης Καπ" w:date="2023-03-03T06:49:00Z">
              <w:rPr>
                <w:b/>
                <w:iCs/>
              </w:rPr>
            </w:rPrChange>
          </w:rPr>
          <w:t xml:space="preserve">Εικόνα </w:t>
        </w:r>
      </w:ins>
      <w:ins w:id="25352"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353"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354" w:author="Στάθης Καπ" w:date="2023-03-13T03:59:00Z">
        <w:r w:rsidR="009F1C0B">
          <w:rPr>
            <w:noProof/>
            <w:sz w:val="18"/>
            <w:lang w:val="el-GR"/>
          </w:rPr>
          <w:t>12</w:t>
        </w:r>
        <w:r w:rsidR="009F1C0B">
          <w:rPr>
            <w:sz w:val="18"/>
            <w:lang w:val="el-GR"/>
          </w:rPr>
          <w:fldChar w:fldCharType="end"/>
        </w:r>
      </w:ins>
      <w:ins w:id="25355" w:author="Στάθης Καπ" w:date="2023-03-03T06:49:00Z">
        <w:r>
          <w:rPr>
            <w:lang w:val="el-GR"/>
          </w:rPr>
          <w:t xml:space="preserve">: </w:t>
        </w:r>
        <w:r w:rsidRPr="00695144">
          <w:rPr>
            <w:lang w:val="el-GR"/>
          </w:rPr>
          <w:t>Σύγκριση εκδόσεων του αλγορίθμου για το στιγμιότυπο εισόδου pr</w:t>
        </w:r>
      </w:ins>
      <w:ins w:id="25356" w:author="Στάθης Καπ" w:date="2023-03-03T06:55:00Z">
        <w:r w:rsidR="005105E1" w:rsidRPr="005105E1">
          <w:rPr>
            <w:sz w:val="18"/>
            <w:lang w:val="el-GR"/>
            <w:rPrChange w:id="25357" w:author="Στάθης Καπ" w:date="2023-03-03T06:56:00Z">
              <w:rPr>
                <w:b/>
                <w:iCs/>
              </w:rPr>
            </w:rPrChange>
          </w:rPr>
          <w:t xml:space="preserve">11 </w:t>
        </w:r>
        <w:r w:rsidR="005105E1" w:rsidRPr="0054229A">
          <w:rPr>
            <w:lang w:val="el-GR"/>
          </w:rPr>
          <w:t xml:space="preserve">(48 </w:t>
        </w:r>
        <w:r w:rsidR="005105E1">
          <w:t>pois</w:t>
        </w:r>
        <w:r w:rsidR="005105E1" w:rsidRPr="0054229A">
          <w:rPr>
            <w:lang w:val="el-GR"/>
          </w:rPr>
          <w:t>)</w:t>
        </w:r>
      </w:ins>
    </w:p>
    <w:p w14:paraId="511835AC" w14:textId="3E8A9773" w:rsidR="00A01D2D" w:rsidRPr="009E2B24" w:rsidRDefault="00A01D2D">
      <w:pPr>
        <w:rPr>
          <w:ins w:id="25358" w:author="Στάθης Καπ" w:date="2023-02-28T00:03:00Z"/>
          <w:lang w:val="el-GR"/>
          <w:rPrChange w:id="25359" w:author="Στάθης Καπ" w:date="2023-03-03T06:49:00Z">
            <w:rPr>
              <w:ins w:id="25360" w:author="Στάθης Καπ" w:date="2023-02-28T00:03:00Z"/>
            </w:rPr>
          </w:rPrChange>
        </w:rPr>
      </w:pPr>
    </w:p>
    <w:p w14:paraId="4EE9860C" w14:textId="77777777" w:rsidR="009E2B24" w:rsidRDefault="009A7C76" w:rsidP="007D063F">
      <w:pPr>
        <w:keepNext/>
        <w:rPr>
          <w:ins w:id="25361" w:author="Στάθης Καπ" w:date="2023-03-03T06:49:00Z"/>
        </w:rPr>
      </w:pPr>
      <w:ins w:id="25362" w:author="Στάθης Καπ" w:date="2023-03-01T04:06:00Z">
        <w:r>
          <w:rPr>
            <w:noProof/>
          </w:rPr>
          <w:drawing>
            <wp:inline distT="0" distB="0" distL="0" distR="0" wp14:anchorId="6ADF3E4A" wp14:editId="5BEDB07A">
              <wp:extent cx="5612130" cy="6715760"/>
              <wp:effectExtent l="0" t="0" r="762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D9C71DF" w14:textId="3C38D95C" w:rsidR="00A01D2D" w:rsidRPr="005105E1" w:rsidRDefault="009E2B24">
      <w:pPr>
        <w:pStyle w:val="Caption"/>
        <w:rPr>
          <w:ins w:id="25363" w:author="Στάθης Καπ" w:date="2023-02-28T00:03:00Z"/>
          <w:sz w:val="18"/>
          <w:lang w:val="el-GR"/>
          <w:rPrChange w:id="25364" w:author="Στάθης Καπ" w:date="2023-03-03T06:56:00Z">
            <w:rPr>
              <w:ins w:id="25365" w:author="Στάθης Καπ" w:date="2023-02-28T00:03:00Z"/>
            </w:rPr>
          </w:rPrChange>
        </w:rPr>
        <w:pPrChange w:id="25366" w:author="Στάθης Καπ" w:date="2023-03-03T06:49:00Z">
          <w:pPr/>
        </w:pPrChange>
      </w:pPr>
      <w:ins w:id="25367" w:author="Στάθης Καπ" w:date="2023-03-03T06:49:00Z">
        <w:r w:rsidRPr="009E2B24">
          <w:rPr>
            <w:sz w:val="18"/>
            <w:lang w:val="el-GR"/>
            <w:rPrChange w:id="25368" w:author="Στάθης Καπ" w:date="2023-03-03T06:49:00Z">
              <w:rPr>
                <w:b/>
                <w:iCs/>
              </w:rPr>
            </w:rPrChange>
          </w:rPr>
          <w:t xml:space="preserve">Εικόνα </w:t>
        </w:r>
      </w:ins>
      <w:ins w:id="25369"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370"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371" w:author="Στάθης Καπ" w:date="2023-03-13T03:59:00Z">
        <w:r w:rsidR="009F1C0B">
          <w:rPr>
            <w:noProof/>
            <w:sz w:val="18"/>
            <w:lang w:val="el-GR"/>
          </w:rPr>
          <w:t>13</w:t>
        </w:r>
        <w:r w:rsidR="009F1C0B">
          <w:rPr>
            <w:sz w:val="18"/>
            <w:lang w:val="el-GR"/>
          </w:rPr>
          <w:fldChar w:fldCharType="end"/>
        </w:r>
      </w:ins>
      <w:ins w:id="25372" w:author="Στάθης Καπ" w:date="2023-03-03T06:49:00Z">
        <w:r>
          <w:rPr>
            <w:lang w:val="el-GR"/>
          </w:rPr>
          <w:t xml:space="preserve">: </w:t>
        </w:r>
        <w:r w:rsidRPr="0080155A">
          <w:rPr>
            <w:lang w:val="el-GR"/>
          </w:rPr>
          <w:t>Σύγκριση εκδόσεων του αλγορίθμου για το στιγμιότυπο εισόδου pr</w:t>
        </w:r>
      </w:ins>
      <w:ins w:id="25373" w:author="Στάθης Καπ" w:date="2023-03-03T06:55:00Z">
        <w:r w:rsidR="005105E1" w:rsidRPr="005105E1">
          <w:rPr>
            <w:sz w:val="18"/>
            <w:lang w:val="el-GR"/>
            <w:rPrChange w:id="25374" w:author="Στάθης Καπ" w:date="2023-03-03T06:56:00Z">
              <w:rPr>
                <w:b/>
                <w:iCs/>
              </w:rPr>
            </w:rPrChange>
          </w:rPr>
          <w:t xml:space="preserve">12 </w:t>
        </w:r>
        <w:r w:rsidR="005105E1" w:rsidRPr="0054229A">
          <w:rPr>
            <w:lang w:val="el-GR"/>
          </w:rPr>
          <w:t>(</w:t>
        </w:r>
      </w:ins>
      <w:ins w:id="25375" w:author="Στάθης Καπ" w:date="2023-03-03T06:57:00Z">
        <w:r w:rsidR="005105E1" w:rsidRPr="009E3EB1">
          <w:rPr>
            <w:sz w:val="18"/>
            <w:lang w:val="el-GR"/>
            <w:rPrChange w:id="25376" w:author="Στάθης Καπ" w:date="2023-03-03T06:59:00Z">
              <w:rPr>
                <w:b/>
                <w:iCs/>
              </w:rPr>
            </w:rPrChange>
          </w:rPr>
          <w:t>96</w:t>
        </w:r>
      </w:ins>
      <w:ins w:id="25377" w:author="Στάθης Καπ" w:date="2023-03-03T06:55:00Z">
        <w:r w:rsidR="005105E1" w:rsidRPr="0054229A">
          <w:rPr>
            <w:lang w:val="el-GR"/>
          </w:rPr>
          <w:t xml:space="preserve"> </w:t>
        </w:r>
        <w:r w:rsidR="005105E1">
          <w:t>pois</w:t>
        </w:r>
        <w:r w:rsidR="005105E1" w:rsidRPr="0054229A">
          <w:rPr>
            <w:lang w:val="el-GR"/>
          </w:rPr>
          <w:t>)</w:t>
        </w:r>
      </w:ins>
    </w:p>
    <w:p w14:paraId="7F5AC2EC" w14:textId="11A2BEC7" w:rsidR="00A01D2D" w:rsidRPr="009E2B24" w:rsidRDefault="00A01D2D">
      <w:pPr>
        <w:rPr>
          <w:ins w:id="25378" w:author="Στάθης Καπ" w:date="2023-02-28T00:03:00Z"/>
          <w:lang w:val="el-GR"/>
          <w:rPrChange w:id="25379" w:author="Στάθης Καπ" w:date="2023-03-03T06:49:00Z">
            <w:rPr>
              <w:ins w:id="25380" w:author="Στάθης Καπ" w:date="2023-02-28T00:03:00Z"/>
            </w:rPr>
          </w:rPrChange>
        </w:rPr>
      </w:pPr>
    </w:p>
    <w:p w14:paraId="5C3A6336" w14:textId="77777777" w:rsidR="009E2B24" w:rsidRDefault="009A7C76" w:rsidP="007D063F">
      <w:pPr>
        <w:keepNext/>
        <w:rPr>
          <w:ins w:id="25381" w:author="Στάθης Καπ" w:date="2023-03-03T06:50:00Z"/>
        </w:rPr>
      </w:pPr>
      <w:ins w:id="25382" w:author="Στάθης Καπ" w:date="2023-03-01T04:06:00Z">
        <w:r>
          <w:rPr>
            <w:noProof/>
          </w:rPr>
          <w:drawing>
            <wp:inline distT="0" distB="0" distL="0" distR="0" wp14:anchorId="3C4C9D9F" wp14:editId="7A533EF9">
              <wp:extent cx="5612130" cy="6715760"/>
              <wp:effectExtent l="0" t="0" r="762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6740F75" w14:textId="2D9AD79B" w:rsidR="00A01D2D" w:rsidRPr="005105E1" w:rsidRDefault="009E2B24">
      <w:pPr>
        <w:pStyle w:val="Caption"/>
        <w:rPr>
          <w:ins w:id="25383" w:author="Στάθης Καπ" w:date="2023-02-28T00:04:00Z"/>
          <w:sz w:val="18"/>
          <w:lang w:val="el-GR"/>
          <w:rPrChange w:id="25384" w:author="Στάθης Καπ" w:date="2023-03-03T06:55:00Z">
            <w:rPr>
              <w:ins w:id="25385" w:author="Στάθης Καπ" w:date="2023-02-28T00:04:00Z"/>
            </w:rPr>
          </w:rPrChange>
        </w:rPr>
        <w:pPrChange w:id="25386" w:author="Στάθης Καπ" w:date="2023-03-03T06:50:00Z">
          <w:pPr/>
        </w:pPrChange>
      </w:pPr>
      <w:ins w:id="25387" w:author="Στάθης Καπ" w:date="2023-03-03T06:50:00Z">
        <w:r w:rsidRPr="009E2B24">
          <w:rPr>
            <w:sz w:val="18"/>
            <w:lang w:val="el-GR"/>
            <w:rPrChange w:id="25388" w:author="Στάθης Καπ" w:date="2023-03-03T06:50:00Z">
              <w:rPr>
                <w:b/>
                <w:iCs/>
              </w:rPr>
            </w:rPrChange>
          </w:rPr>
          <w:t xml:space="preserve">Εικόνα </w:t>
        </w:r>
      </w:ins>
      <w:ins w:id="25389"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390"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391" w:author="Στάθης Καπ" w:date="2023-03-13T03:59:00Z">
        <w:r w:rsidR="009F1C0B">
          <w:rPr>
            <w:noProof/>
            <w:sz w:val="18"/>
            <w:lang w:val="el-GR"/>
          </w:rPr>
          <w:t>14</w:t>
        </w:r>
        <w:r w:rsidR="009F1C0B">
          <w:rPr>
            <w:sz w:val="18"/>
            <w:lang w:val="el-GR"/>
          </w:rPr>
          <w:fldChar w:fldCharType="end"/>
        </w:r>
      </w:ins>
      <w:ins w:id="25392" w:author="Στάθης Καπ" w:date="2023-03-03T06:50:00Z">
        <w:r>
          <w:rPr>
            <w:lang w:val="el-GR"/>
          </w:rPr>
          <w:t xml:space="preserve">: </w:t>
        </w:r>
        <w:r w:rsidRPr="00B63F85">
          <w:rPr>
            <w:lang w:val="el-GR"/>
          </w:rPr>
          <w:t>Σύγκριση εκδόσεων του αλγορίθμου για το στιγμιότυπο εισόδου pr</w:t>
        </w:r>
      </w:ins>
      <w:ins w:id="25393" w:author="Στάθης Καπ" w:date="2023-03-03T06:55:00Z">
        <w:r w:rsidR="005105E1" w:rsidRPr="005105E1">
          <w:rPr>
            <w:sz w:val="18"/>
            <w:lang w:val="el-GR"/>
            <w:rPrChange w:id="25394" w:author="Στάθης Καπ" w:date="2023-03-03T06:55:00Z">
              <w:rPr>
                <w:b/>
                <w:iCs/>
              </w:rPr>
            </w:rPrChange>
          </w:rPr>
          <w:t xml:space="preserve">13 </w:t>
        </w:r>
        <w:r w:rsidR="005105E1" w:rsidRPr="0054229A">
          <w:rPr>
            <w:lang w:val="el-GR"/>
          </w:rPr>
          <w:t>(</w:t>
        </w:r>
      </w:ins>
      <w:ins w:id="25395" w:author="Στάθης Καπ" w:date="2023-03-03T06:57:00Z">
        <w:r w:rsidR="005105E1" w:rsidRPr="005105E1">
          <w:rPr>
            <w:sz w:val="18"/>
            <w:lang w:val="el-GR"/>
            <w:rPrChange w:id="25396" w:author="Στάθης Καπ" w:date="2023-03-03T06:57:00Z">
              <w:rPr>
                <w:b/>
                <w:iCs/>
              </w:rPr>
            </w:rPrChange>
          </w:rPr>
          <w:t>144</w:t>
        </w:r>
      </w:ins>
      <w:ins w:id="25397" w:author="Στάθης Καπ" w:date="2023-03-03T06:55:00Z">
        <w:r w:rsidR="005105E1" w:rsidRPr="0054229A">
          <w:rPr>
            <w:lang w:val="el-GR"/>
          </w:rPr>
          <w:t xml:space="preserve"> </w:t>
        </w:r>
        <w:r w:rsidR="005105E1">
          <w:t>pois</w:t>
        </w:r>
        <w:r w:rsidR="005105E1" w:rsidRPr="0054229A">
          <w:rPr>
            <w:lang w:val="el-GR"/>
          </w:rPr>
          <w:t>)</w:t>
        </w:r>
      </w:ins>
    </w:p>
    <w:p w14:paraId="41C54E16" w14:textId="2B0E97E3" w:rsidR="00A01D2D" w:rsidRPr="009E2B24" w:rsidRDefault="00A01D2D">
      <w:pPr>
        <w:rPr>
          <w:ins w:id="25398" w:author="Στάθης Καπ" w:date="2023-02-28T00:04:00Z"/>
          <w:lang w:val="el-GR"/>
          <w:rPrChange w:id="25399" w:author="Στάθης Καπ" w:date="2023-03-03T06:50:00Z">
            <w:rPr>
              <w:ins w:id="25400" w:author="Στάθης Καπ" w:date="2023-02-28T00:04:00Z"/>
            </w:rPr>
          </w:rPrChange>
        </w:rPr>
      </w:pPr>
    </w:p>
    <w:p w14:paraId="505F1007" w14:textId="77777777" w:rsidR="009E2B24" w:rsidRDefault="009A7C76" w:rsidP="007D063F">
      <w:pPr>
        <w:keepNext/>
        <w:rPr>
          <w:ins w:id="25401" w:author="Στάθης Καπ" w:date="2023-03-03T06:50:00Z"/>
        </w:rPr>
      </w:pPr>
      <w:ins w:id="25402" w:author="Στάθης Καπ" w:date="2023-03-01T04:07:00Z">
        <w:r>
          <w:rPr>
            <w:noProof/>
          </w:rPr>
          <w:drawing>
            <wp:inline distT="0" distB="0" distL="0" distR="0" wp14:anchorId="09752E36" wp14:editId="32A02849">
              <wp:extent cx="5612130" cy="6715760"/>
              <wp:effectExtent l="0" t="0" r="762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FF22A93" w14:textId="10FB0E65" w:rsidR="00A01D2D" w:rsidRPr="005105E1" w:rsidRDefault="009E2B24">
      <w:pPr>
        <w:pStyle w:val="Caption"/>
        <w:rPr>
          <w:ins w:id="25403" w:author="Στάθης Καπ" w:date="2023-02-28T00:04:00Z"/>
          <w:sz w:val="18"/>
          <w:lang w:val="el-GR"/>
          <w:rPrChange w:id="25404" w:author="Στάθης Καπ" w:date="2023-03-03T06:55:00Z">
            <w:rPr>
              <w:ins w:id="25405" w:author="Στάθης Καπ" w:date="2023-02-28T00:04:00Z"/>
            </w:rPr>
          </w:rPrChange>
        </w:rPr>
        <w:pPrChange w:id="25406" w:author="Στάθης Καπ" w:date="2023-03-03T06:50:00Z">
          <w:pPr/>
        </w:pPrChange>
      </w:pPr>
      <w:ins w:id="25407" w:author="Στάθης Καπ" w:date="2023-03-03T06:50:00Z">
        <w:r w:rsidRPr="009E2B24">
          <w:rPr>
            <w:sz w:val="18"/>
            <w:lang w:val="el-GR"/>
            <w:rPrChange w:id="25408" w:author="Στάθης Καπ" w:date="2023-03-03T06:50:00Z">
              <w:rPr>
                <w:b/>
                <w:iCs/>
              </w:rPr>
            </w:rPrChange>
          </w:rPr>
          <w:t xml:space="preserve">Εικόνα </w:t>
        </w:r>
      </w:ins>
      <w:ins w:id="25409"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410"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411" w:author="Στάθης Καπ" w:date="2023-03-13T03:59:00Z">
        <w:r w:rsidR="009F1C0B">
          <w:rPr>
            <w:noProof/>
            <w:sz w:val="18"/>
            <w:lang w:val="el-GR"/>
          </w:rPr>
          <w:t>15</w:t>
        </w:r>
        <w:r w:rsidR="009F1C0B">
          <w:rPr>
            <w:sz w:val="18"/>
            <w:lang w:val="el-GR"/>
          </w:rPr>
          <w:fldChar w:fldCharType="end"/>
        </w:r>
      </w:ins>
      <w:ins w:id="25412" w:author="Στάθης Καπ" w:date="2023-03-03T06:50:00Z">
        <w:r>
          <w:rPr>
            <w:lang w:val="el-GR"/>
          </w:rPr>
          <w:t xml:space="preserve">: </w:t>
        </w:r>
        <w:r w:rsidRPr="00C5395F">
          <w:rPr>
            <w:lang w:val="el-GR"/>
          </w:rPr>
          <w:t>Σύγκριση εκδόσεων του αλγορίθμου για το στιγμιότυπο εισόδου pr</w:t>
        </w:r>
      </w:ins>
      <w:ins w:id="25413" w:author="Στάθης Καπ" w:date="2023-03-03T06:55:00Z">
        <w:r w:rsidR="005105E1" w:rsidRPr="005105E1">
          <w:rPr>
            <w:sz w:val="18"/>
            <w:lang w:val="el-GR"/>
            <w:rPrChange w:id="25414" w:author="Στάθης Καπ" w:date="2023-03-03T06:55:00Z">
              <w:rPr>
                <w:b/>
                <w:iCs/>
              </w:rPr>
            </w:rPrChange>
          </w:rPr>
          <w:t xml:space="preserve">14 </w:t>
        </w:r>
        <w:r w:rsidR="005105E1" w:rsidRPr="0054229A">
          <w:rPr>
            <w:lang w:val="el-GR"/>
          </w:rPr>
          <w:t>(</w:t>
        </w:r>
      </w:ins>
      <w:ins w:id="25415" w:author="Στάθης Καπ" w:date="2023-03-03T06:57:00Z">
        <w:r w:rsidR="005105E1" w:rsidRPr="005105E1">
          <w:rPr>
            <w:sz w:val="18"/>
            <w:lang w:val="el-GR"/>
            <w:rPrChange w:id="25416" w:author="Στάθης Καπ" w:date="2023-03-03T06:57:00Z">
              <w:rPr>
                <w:b/>
                <w:iCs/>
              </w:rPr>
            </w:rPrChange>
          </w:rPr>
          <w:t>192</w:t>
        </w:r>
      </w:ins>
      <w:ins w:id="25417" w:author="Στάθης Καπ" w:date="2023-03-03T06:55:00Z">
        <w:r w:rsidR="005105E1" w:rsidRPr="0054229A">
          <w:rPr>
            <w:lang w:val="el-GR"/>
          </w:rPr>
          <w:t xml:space="preserve"> </w:t>
        </w:r>
        <w:r w:rsidR="005105E1">
          <w:t>pois</w:t>
        </w:r>
        <w:r w:rsidR="005105E1" w:rsidRPr="0054229A">
          <w:rPr>
            <w:lang w:val="el-GR"/>
          </w:rPr>
          <w:t>)</w:t>
        </w:r>
      </w:ins>
    </w:p>
    <w:p w14:paraId="56446033" w14:textId="741FD1A3" w:rsidR="00A01D2D" w:rsidRPr="009E2B24" w:rsidRDefault="00A01D2D">
      <w:pPr>
        <w:rPr>
          <w:ins w:id="25418" w:author="Στάθης Καπ" w:date="2023-02-28T00:04:00Z"/>
          <w:lang w:val="el-GR"/>
          <w:rPrChange w:id="25419" w:author="Στάθης Καπ" w:date="2023-03-03T06:50:00Z">
            <w:rPr>
              <w:ins w:id="25420" w:author="Στάθης Καπ" w:date="2023-02-28T00:04:00Z"/>
            </w:rPr>
          </w:rPrChange>
        </w:rPr>
      </w:pPr>
    </w:p>
    <w:p w14:paraId="42E19954" w14:textId="77777777" w:rsidR="009E2B24" w:rsidRDefault="009A7C76" w:rsidP="007D063F">
      <w:pPr>
        <w:keepNext/>
        <w:rPr>
          <w:ins w:id="25421" w:author="Στάθης Καπ" w:date="2023-03-03T06:50:00Z"/>
        </w:rPr>
      </w:pPr>
      <w:ins w:id="25422" w:author="Στάθης Καπ" w:date="2023-03-01T04:07:00Z">
        <w:r>
          <w:rPr>
            <w:noProof/>
          </w:rPr>
          <w:drawing>
            <wp:inline distT="0" distB="0" distL="0" distR="0" wp14:anchorId="5C85CF3E" wp14:editId="25F3BF61">
              <wp:extent cx="5612130" cy="6715760"/>
              <wp:effectExtent l="0" t="0" r="762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49FFC30" w14:textId="3481A652" w:rsidR="00A01D2D" w:rsidRPr="005105E1" w:rsidRDefault="009E2B24">
      <w:pPr>
        <w:pStyle w:val="Caption"/>
        <w:rPr>
          <w:ins w:id="25423" w:author="Στάθης Καπ" w:date="2023-02-28T00:05:00Z"/>
          <w:sz w:val="18"/>
          <w:lang w:val="el-GR"/>
          <w:rPrChange w:id="25424" w:author="Στάθης Καπ" w:date="2023-03-03T06:57:00Z">
            <w:rPr>
              <w:ins w:id="25425" w:author="Στάθης Καπ" w:date="2023-02-28T00:05:00Z"/>
            </w:rPr>
          </w:rPrChange>
        </w:rPr>
        <w:pPrChange w:id="25426" w:author="Στάθης Καπ" w:date="2023-03-03T06:50:00Z">
          <w:pPr/>
        </w:pPrChange>
      </w:pPr>
      <w:ins w:id="25427" w:author="Στάθης Καπ" w:date="2023-03-03T06:50:00Z">
        <w:r w:rsidRPr="009E2B24">
          <w:rPr>
            <w:sz w:val="18"/>
            <w:lang w:val="el-GR"/>
            <w:rPrChange w:id="25428" w:author="Στάθης Καπ" w:date="2023-03-03T06:50:00Z">
              <w:rPr>
                <w:b/>
                <w:iCs/>
              </w:rPr>
            </w:rPrChange>
          </w:rPr>
          <w:t xml:space="preserve">Εικόνα </w:t>
        </w:r>
      </w:ins>
      <w:ins w:id="25429"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430"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431" w:author="Στάθης Καπ" w:date="2023-03-13T03:59:00Z">
        <w:r w:rsidR="009F1C0B">
          <w:rPr>
            <w:noProof/>
            <w:sz w:val="18"/>
            <w:lang w:val="el-GR"/>
          </w:rPr>
          <w:t>16</w:t>
        </w:r>
        <w:r w:rsidR="009F1C0B">
          <w:rPr>
            <w:sz w:val="18"/>
            <w:lang w:val="el-GR"/>
          </w:rPr>
          <w:fldChar w:fldCharType="end"/>
        </w:r>
      </w:ins>
      <w:ins w:id="25432" w:author="Στάθης Καπ" w:date="2023-03-03T06:50:00Z">
        <w:r>
          <w:rPr>
            <w:lang w:val="el-GR"/>
          </w:rPr>
          <w:t xml:space="preserve">: </w:t>
        </w:r>
        <w:r w:rsidRPr="00A508AA">
          <w:rPr>
            <w:lang w:val="el-GR"/>
          </w:rPr>
          <w:t>Σύγκριση εκδόσεων του αλγορίθμου για το στιγμιότυπο εισόδου pr</w:t>
        </w:r>
      </w:ins>
      <w:ins w:id="25433" w:author="Στάθης Καπ" w:date="2023-03-03T06:55:00Z">
        <w:r w:rsidR="005105E1" w:rsidRPr="005105E1">
          <w:rPr>
            <w:sz w:val="18"/>
            <w:lang w:val="el-GR"/>
            <w:rPrChange w:id="25434" w:author="Στάθης Καπ" w:date="2023-03-03T06:55:00Z">
              <w:rPr>
                <w:b/>
                <w:iCs/>
              </w:rPr>
            </w:rPrChange>
          </w:rPr>
          <w:t>15</w:t>
        </w:r>
      </w:ins>
      <w:ins w:id="25435" w:author="Στάθης Καπ" w:date="2023-03-03T06:57:00Z">
        <w:r w:rsidR="005105E1" w:rsidRPr="005105E1">
          <w:rPr>
            <w:sz w:val="18"/>
            <w:lang w:val="el-GR"/>
            <w:rPrChange w:id="25436" w:author="Στάθης Καπ" w:date="2023-03-03T06:57:00Z">
              <w:rPr>
                <w:b/>
                <w:iCs/>
              </w:rPr>
            </w:rPrChange>
          </w:rPr>
          <w:t xml:space="preserve"> </w:t>
        </w:r>
        <w:r w:rsidR="005105E1" w:rsidRPr="0054229A">
          <w:rPr>
            <w:lang w:val="el-GR"/>
          </w:rPr>
          <w:t>(</w:t>
        </w:r>
        <w:r w:rsidR="005105E1" w:rsidRPr="005105E1">
          <w:rPr>
            <w:sz w:val="18"/>
            <w:lang w:val="el-GR"/>
            <w:rPrChange w:id="25437" w:author="Στάθης Καπ" w:date="2023-03-03T06:57:00Z">
              <w:rPr>
                <w:b/>
                <w:iCs/>
              </w:rPr>
            </w:rPrChange>
          </w:rPr>
          <w:t>240</w:t>
        </w:r>
        <w:r w:rsidR="005105E1" w:rsidRPr="0054229A">
          <w:rPr>
            <w:lang w:val="el-GR"/>
          </w:rPr>
          <w:t xml:space="preserve"> </w:t>
        </w:r>
        <w:r w:rsidR="005105E1">
          <w:t>pois</w:t>
        </w:r>
        <w:r w:rsidR="005105E1" w:rsidRPr="0054229A">
          <w:rPr>
            <w:lang w:val="el-GR"/>
          </w:rPr>
          <w:t>)</w:t>
        </w:r>
      </w:ins>
    </w:p>
    <w:p w14:paraId="60FAC2E3" w14:textId="53515441" w:rsidR="00A01D2D" w:rsidRPr="009E2B24" w:rsidRDefault="00A01D2D">
      <w:pPr>
        <w:rPr>
          <w:ins w:id="25438" w:author="Στάθης Καπ" w:date="2023-02-28T00:05:00Z"/>
          <w:lang w:val="el-GR"/>
          <w:rPrChange w:id="25439" w:author="Στάθης Καπ" w:date="2023-03-03T06:50:00Z">
            <w:rPr>
              <w:ins w:id="25440" w:author="Στάθης Καπ" w:date="2023-02-28T00:05:00Z"/>
            </w:rPr>
          </w:rPrChange>
        </w:rPr>
      </w:pPr>
    </w:p>
    <w:p w14:paraId="41E8114A" w14:textId="77777777" w:rsidR="009E2B24" w:rsidRDefault="009A7C76" w:rsidP="007D063F">
      <w:pPr>
        <w:keepNext/>
        <w:rPr>
          <w:ins w:id="25441" w:author="Στάθης Καπ" w:date="2023-03-03T06:50:00Z"/>
        </w:rPr>
      </w:pPr>
      <w:ins w:id="25442" w:author="Στάθης Καπ" w:date="2023-03-01T04:09:00Z">
        <w:r>
          <w:rPr>
            <w:noProof/>
          </w:rPr>
          <w:drawing>
            <wp:inline distT="0" distB="0" distL="0" distR="0" wp14:anchorId="3CD80B89" wp14:editId="39E538CC">
              <wp:extent cx="5612130" cy="6715760"/>
              <wp:effectExtent l="0" t="0" r="762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6AE27416" w14:textId="7E2CB6F1" w:rsidR="00A01D2D" w:rsidRPr="005105E1" w:rsidRDefault="009E2B24">
      <w:pPr>
        <w:pStyle w:val="Caption"/>
        <w:rPr>
          <w:ins w:id="25443" w:author="Στάθης Καπ" w:date="2023-02-28T00:05:00Z"/>
          <w:sz w:val="18"/>
          <w:lang w:val="el-GR"/>
          <w:rPrChange w:id="25444" w:author="Στάθης Καπ" w:date="2023-03-03T06:55:00Z">
            <w:rPr>
              <w:ins w:id="25445" w:author="Στάθης Καπ" w:date="2023-02-28T00:05:00Z"/>
            </w:rPr>
          </w:rPrChange>
        </w:rPr>
        <w:pPrChange w:id="25446" w:author="Στάθης Καπ" w:date="2023-03-03T06:50:00Z">
          <w:pPr/>
        </w:pPrChange>
      </w:pPr>
      <w:ins w:id="25447" w:author="Στάθης Καπ" w:date="2023-03-03T06:50:00Z">
        <w:r w:rsidRPr="009E2B24">
          <w:rPr>
            <w:sz w:val="18"/>
            <w:lang w:val="el-GR"/>
            <w:rPrChange w:id="25448" w:author="Στάθης Καπ" w:date="2023-03-03T06:50:00Z">
              <w:rPr>
                <w:b/>
                <w:iCs/>
              </w:rPr>
            </w:rPrChange>
          </w:rPr>
          <w:t xml:space="preserve">Εικόνα </w:t>
        </w:r>
      </w:ins>
      <w:ins w:id="25449"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450"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451" w:author="Στάθης Καπ" w:date="2023-03-13T03:59:00Z">
        <w:r w:rsidR="009F1C0B">
          <w:rPr>
            <w:noProof/>
            <w:sz w:val="18"/>
            <w:lang w:val="el-GR"/>
          </w:rPr>
          <w:t>17</w:t>
        </w:r>
        <w:r w:rsidR="009F1C0B">
          <w:rPr>
            <w:sz w:val="18"/>
            <w:lang w:val="el-GR"/>
          </w:rPr>
          <w:fldChar w:fldCharType="end"/>
        </w:r>
      </w:ins>
      <w:ins w:id="25452" w:author="Στάθης Καπ" w:date="2023-03-03T06:50:00Z">
        <w:r>
          <w:rPr>
            <w:lang w:val="el-GR"/>
          </w:rPr>
          <w:t xml:space="preserve">: </w:t>
        </w:r>
        <w:r w:rsidRPr="00B575A6">
          <w:rPr>
            <w:lang w:val="el-GR"/>
          </w:rPr>
          <w:t>Σύγκριση εκδόσεων του αλγορίθμου για το στιγμιότυπο εισόδου pr</w:t>
        </w:r>
      </w:ins>
      <w:ins w:id="25453" w:author="Στάθης Καπ" w:date="2023-03-03T06:55:00Z">
        <w:r w:rsidR="005105E1" w:rsidRPr="005105E1">
          <w:rPr>
            <w:sz w:val="18"/>
            <w:lang w:val="el-GR"/>
            <w:rPrChange w:id="25454" w:author="Στάθης Καπ" w:date="2023-03-03T06:55:00Z">
              <w:rPr>
                <w:b/>
                <w:iCs/>
              </w:rPr>
            </w:rPrChange>
          </w:rPr>
          <w:t xml:space="preserve">16 </w:t>
        </w:r>
        <w:r w:rsidR="005105E1" w:rsidRPr="0054229A">
          <w:rPr>
            <w:lang w:val="el-GR"/>
          </w:rPr>
          <w:t>(</w:t>
        </w:r>
      </w:ins>
      <w:ins w:id="25455" w:author="Στάθης Καπ" w:date="2023-03-03T06:57:00Z">
        <w:r w:rsidR="005105E1" w:rsidRPr="005105E1">
          <w:rPr>
            <w:sz w:val="18"/>
            <w:lang w:val="el-GR"/>
            <w:rPrChange w:id="25456" w:author="Στάθης Καπ" w:date="2023-03-03T06:57:00Z">
              <w:rPr>
                <w:b/>
                <w:iCs/>
              </w:rPr>
            </w:rPrChange>
          </w:rPr>
          <w:t>288</w:t>
        </w:r>
      </w:ins>
      <w:ins w:id="25457" w:author="Στάθης Καπ" w:date="2023-03-03T06:55:00Z">
        <w:r w:rsidR="005105E1" w:rsidRPr="0054229A">
          <w:rPr>
            <w:lang w:val="el-GR"/>
          </w:rPr>
          <w:t xml:space="preserve"> </w:t>
        </w:r>
        <w:r w:rsidR="005105E1">
          <w:t>pois</w:t>
        </w:r>
        <w:r w:rsidR="005105E1" w:rsidRPr="0054229A">
          <w:rPr>
            <w:lang w:val="el-GR"/>
          </w:rPr>
          <w:t>)</w:t>
        </w:r>
      </w:ins>
    </w:p>
    <w:p w14:paraId="603AC944" w14:textId="1989A1D5" w:rsidR="00A01D2D" w:rsidRPr="009E2B24" w:rsidRDefault="00A01D2D">
      <w:pPr>
        <w:rPr>
          <w:ins w:id="25458" w:author="Στάθης Καπ" w:date="2023-02-28T00:05:00Z"/>
          <w:lang w:val="el-GR"/>
          <w:rPrChange w:id="25459" w:author="Στάθης Καπ" w:date="2023-03-03T06:50:00Z">
            <w:rPr>
              <w:ins w:id="25460" w:author="Στάθης Καπ" w:date="2023-02-28T00:05:00Z"/>
            </w:rPr>
          </w:rPrChange>
        </w:rPr>
      </w:pPr>
    </w:p>
    <w:p w14:paraId="53D4913A" w14:textId="77777777" w:rsidR="009E2B24" w:rsidRDefault="009A7C76" w:rsidP="007D063F">
      <w:pPr>
        <w:keepNext/>
        <w:rPr>
          <w:ins w:id="25461" w:author="Στάθης Καπ" w:date="2023-03-03T06:50:00Z"/>
        </w:rPr>
      </w:pPr>
      <w:ins w:id="25462" w:author="Στάθης Καπ" w:date="2023-03-01T04:09:00Z">
        <w:r>
          <w:rPr>
            <w:noProof/>
          </w:rPr>
          <w:drawing>
            <wp:inline distT="0" distB="0" distL="0" distR="0" wp14:anchorId="6544ADCE" wp14:editId="6EB8CD3C">
              <wp:extent cx="5612130" cy="6749415"/>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54CD401A" w14:textId="57151864" w:rsidR="00A01D2D" w:rsidRPr="005105E1" w:rsidRDefault="009E2B24">
      <w:pPr>
        <w:pStyle w:val="Caption"/>
        <w:rPr>
          <w:ins w:id="25463" w:author="Στάθης Καπ" w:date="2023-02-28T00:06:00Z"/>
          <w:sz w:val="18"/>
          <w:lang w:val="el-GR"/>
          <w:rPrChange w:id="25464" w:author="Στάθης Καπ" w:date="2023-03-03T06:56:00Z">
            <w:rPr>
              <w:ins w:id="25465" w:author="Στάθης Καπ" w:date="2023-02-28T00:06:00Z"/>
            </w:rPr>
          </w:rPrChange>
        </w:rPr>
        <w:pPrChange w:id="25466" w:author="Στάθης Καπ" w:date="2023-03-03T06:50:00Z">
          <w:pPr/>
        </w:pPrChange>
      </w:pPr>
      <w:ins w:id="25467" w:author="Στάθης Καπ" w:date="2023-03-03T06:50:00Z">
        <w:r w:rsidRPr="009E2B24">
          <w:rPr>
            <w:sz w:val="18"/>
            <w:lang w:val="el-GR"/>
            <w:rPrChange w:id="25468" w:author="Στάθης Καπ" w:date="2023-03-03T06:50:00Z">
              <w:rPr>
                <w:b/>
                <w:iCs/>
              </w:rPr>
            </w:rPrChange>
          </w:rPr>
          <w:t xml:space="preserve">Εικόνα </w:t>
        </w:r>
      </w:ins>
      <w:ins w:id="25469"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470"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471" w:author="Στάθης Καπ" w:date="2023-03-13T03:59:00Z">
        <w:r w:rsidR="009F1C0B">
          <w:rPr>
            <w:noProof/>
            <w:sz w:val="18"/>
            <w:lang w:val="el-GR"/>
          </w:rPr>
          <w:t>18</w:t>
        </w:r>
        <w:r w:rsidR="009F1C0B">
          <w:rPr>
            <w:sz w:val="18"/>
            <w:lang w:val="el-GR"/>
          </w:rPr>
          <w:fldChar w:fldCharType="end"/>
        </w:r>
      </w:ins>
      <w:ins w:id="25472" w:author="Στάθης Καπ" w:date="2023-03-03T06:50:00Z">
        <w:r>
          <w:rPr>
            <w:lang w:val="el-GR"/>
          </w:rPr>
          <w:t xml:space="preserve">: </w:t>
        </w:r>
        <w:r w:rsidRPr="00C55485">
          <w:rPr>
            <w:lang w:val="el-GR"/>
          </w:rPr>
          <w:t>Σύγκριση εκδόσεων του αλγορίθμου για το στιγμιότυπο εισόδου pr</w:t>
        </w:r>
      </w:ins>
      <w:ins w:id="25473" w:author="Στάθης Καπ" w:date="2023-03-03T06:55:00Z">
        <w:r w:rsidR="005105E1" w:rsidRPr="005105E1">
          <w:rPr>
            <w:sz w:val="18"/>
            <w:lang w:val="el-GR"/>
            <w:rPrChange w:id="25474" w:author="Στάθης Καπ" w:date="2023-03-03T06:56:00Z">
              <w:rPr>
                <w:b/>
                <w:iCs/>
              </w:rPr>
            </w:rPrChange>
          </w:rPr>
          <w:t xml:space="preserve">17 </w:t>
        </w:r>
        <w:r w:rsidR="005105E1" w:rsidRPr="0054229A">
          <w:rPr>
            <w:lang w:val="el-GR"/>
          </w:rPr>
          <w:t>(</w:t>
        </w:r>
      </w:ins>
      <w:ins w:id="25475" w:author="Στάθης Καπ" w:date="2023-03-03T06:58:00Z">
        <w:r w:rsidR="005105E1" w:rsidRPr="009E3EB1">
          <w:rPr>
            <w:sz w:val="18"/>
            <w:lang w:val="el-GR"/>
            <w:rPrChange w:id="25476" w:author="Στάθης Καπ" w:date="2023-03-03T06:59:00Z">
              <w:rPr>
                <w:b/>
                <w:iCs/>
              </w:rPr>
            </w:rPrChange>
          </w:rPr>
          <w:t>72</w:t>
        </w:r>
      </w:ins>
      <w:ins w:id="25477" w:author="Στάθης Καπ" w:date="2023-03-03T06:55:00Z">
        <w:r w:rsidR="005105E1" w:rsidRPr="0054229A">
          <w:rPr>
            <w:lang w:val="el-GR"/>
          </w:rPr>
          <w:t xml:space="preserve"> </w:t>
        </w:r>
        <w:r w:rsidR="005105E1">
          <w:t>pois</w:t>
        </w:r>
        <w:r w:rsidR="005105E1" w:rsidRPr="0054229A">
          <w:rPr>
            <w:lang w:val="el-GR"/>
          </w:rPr>
          <w:t>)</w:t>
        </w:r>
      </w:ins>
    </w:p>
    <w:p w14:paraId="47B40D3E" w14:textId="523837E8" w:rsidR="00FB1EE6" w:rsidRPr="009E2B24" w:rsidRDefault="00FB1EE6">
      <w:pPr>
        <w:rPr>
          <w:ins w:id="25478" w:author="Στάθης Καπ" w:date="2023-02-28T00:07:00Z"/>
          <w:lang w:val="el-GR"/>
          <w:rPrChange w:id="25479" w:author="Στάθης Καπ" w:date="2023-03-03T06:50:00Z">
            <w:rPr>
              <w:ins w:id="25480" w:author="Στάθης Καπ" w:date="2023-02-28T00:07:00Z"/>
            </w:rPr>
          </w:rPrChange>
        </w:rPr>
      </w:pPr>
    </w:p>
    <w:p w14:paraId="16CBAFE2" w14:textId="77777777" w:rsidR="009E2B24" w:rsidRDefault="009A7C76" w:rsidP="007D063F">
      <w:pPr>
        <w:keepNext/>
        <w:rPr>
          <w:ins w:id="25481" w:author="Στάθης Καπ" w:date="2023-03-03T06:50:00Z"/>
        </w:rPr>
      </w:pPr>
      <w:ins w:id="25482" w:author="Στάθης Καπ" w:date="2023-03-01T04:09:00Z">
        <w:r>
          <w:rPr>
            <w:noProof/>
          </w:rPr>
          <w:drawing>
            <wp:inline distT="0" distB="0" distL="0" distR="0" wp14:anchorId="7B893A01" wp14:editId="521AB283">
              <wp:extent cx="5612130" cy="6715760"/>
              <wp:effectExtent l="0" t="0" r="762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1E337BA" w14:textId="4CCA31C6" w:rsidR="00FB1EE6" w:rsidRPr="005105E1" w:rsidRDefault="009E2B24">
      <w:pPr>
        <w:pStyle w:val="Caption"/>
        <w:rPr>
          <w:ins w:id="25483" w:author="Στάθης Καπ" w:date="2023-02-28T00:07:00Z"/>
          <w:sz w:val="18"/>
          <w:lang w:val="el-GR"/>
          <w:rPrChange w:id="25484" w:author="Στάθης Καπ" w:date="2023-03-03T06:56:00Z">
            <w:rPr>
              <w:ins w:id="25485" w:author="Στάθης Καπ" w:date="2023-02-28T00:07:00Z"/>
            </w:rPr>
          </w:rPrChange>
        </w:rPr>
        <w:pPrChange w:id="25486" w:author="Στάθης Καπ" w:date="2023-03-03T06:50:00Z">
          <w:pPr/>
        </w:pPrChange>
      </w:pPr>
      <w:ins w:id="25487" w:author="Στάθης Καπ" w:date="2023-03-03T06:50:00Z">
        <w:r w:rsidRPr="005105E1">
          <w:rPr>
            <w:sz w:val="18"/>
            <w:lang w:val="el-GR"/>
            <w:rPrChange w:id="25488" w:author="Στάθης Καπ" w:date="2023-03-03T06:53:00Z">
              <w:rPr>
                <w:b/>
                <w:iCs/>
              </w:rPr>
            </w:rPrChange>
          </w:rPr>
          <w:t xml:space="preserve">Εικόνα </w:t>
        </w:r>
      </w:ins>
      <w:ins w:id="25489"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490"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491" w:author="Στάθης Καπ" w:date="2023-03-13T03:59:00Z">
        <w:r w:rsidR="009F1C0B">
          <w:rPr>
            <w:noProof/>
            <w:sz w:val="18"/>
            <w:lang w:val="el-GR"/>
          </w:rPr>
          <w:t>19</w:t>
        </w:r>
        <w:r w:rsidR="009F1C0B">
          <w:rPr>
            <w:sz w:val="18"/>
            <w:lang w:val="el-GR"/>
          </w:rPr>
          <w:fldChar w:fldCharType="end"/>
        </w:r>
      </w:ins>
      <w:ins w:id="25492" w:author="Στάθης Καπ" w:date="2023-03-03T06:50:00Z">
        <w:r>
          <w:rPr>
            <w:lang w:val="el-GR"/>
          </w:rPr>
          <w:t xml:space="preserve">: </w:t>
        </w:r>
        <w:r w:rsidRPr="00283142">
          <w:rPr>
            <w:lang w:val="el-GR"/>
          </w:rPr>
          <w:t>Σύγκριση εκδόσεων του αλγορίθμου για το στιγμιότυπο εισόδου pr</w:t>
        </w:r>
      </w:ins>
      <w:ins w:id="25493" w:author="Στάθης Καπ" w:date="2023-03-03T06:55:00Z">
        <w:r w:rsidR="005105E1" w:rsidRPr="005105E1">
          <w:rPr>
            <w:sz w:val="18"/>
            <w:lang w:val="el-GR"/>
            <w:rPrChange w:id="25494" w:author="Στάθης Καπ" w:date="2023-03-03T06:56:00Z">
              <w:rPr>
                <w:b/>
                <w:iCs/>
              </w:rPr>
            </w:rPrChange>
          </w:rPr>
          <w:t xml:space="preserve">18 </w:t>
        </w:r>
        <w:r w:rsidR="005105E1" w:rsidRPr="0054229A">
          <w:rPr>
            <w:lang w:val="el-GR"/>
          </w:rPr>
          <w:t>(</w:t>
        </w:r>
      </w:ins>
      <w:ins w:id="25495" w:author="Στάθης Καπ" w:date="2023-03-03T06:58:00Z">
        <w:r w:rsidR="005105E1" w:rsidRPr="005105E1">
          <w:rPr>
            <w:sz w:val="18"/>
            <w:lang w:val="el-GR"/>
            <w:rPrChange w:id="25496" w:author="Στάθης Καπ" w:date="2023-03-03T06:58:00Z">
              <w:rPr>
                <w:b/>
                <w:iCs/>
              </w:rPr>
            </w:rPrChange>
          </w:rPr>
          <w:t>144</w:t>
        </w:r>
      </w:ins>
      <w:ins w:id="25497" w:author="Στάθης Καπ" w:date="2023-03-03T06:55:00Z">
        <w:r w:rsidR="005105E1" w:rsidRPr="0054229A">
          <w:rPr>
            <w:lang w:val="el-GR"/>
          </w:rPr>
          <w:t xml:space="preserve"> </w:t>
        </w:r>
        <w:r w:rsidR="005105E1">
          <w:t>pois</w:t>
        </w:r>
        <w:r w:rsidR="005105E1" w:rsidRPr="0054229A">
          <w:rPr>
            <w:lang w:val="el-GR"/>
          </w:rPr>
          <w:t>)</w:t>
        </w:r>
      </w:ins>
    </w:p>
    <w:p w14:paraId="62463CE4" w14:textId="38D4C6CF" w:rsidR="00FB1EE6" w:rsidRPr="005105E1" w:rsidRDefault="00FB1EE6">
      <w:pPr>
        <w:rPr>
          <w:ins w:id="25498" w:author="Στάθης Καπ" w:date="2023-02-28T00:08:00Z"/>
          <w:lang w:val="el-GR"/>
          <w:rPrChange w:id="25499" w:author="Στάθης Καπ" w:date="2023-03-03T06:53:00Z">
            <w:rPr>
              <w:ins w:id="25500" w:author="Στάθης Καπ" w:date="2023-02-28T00:08:00Z"/>
            </w:rPr>
          </w:rPrChange>
        </w:rPr>
      </w:pPr>
    </w:p>
    <w:p w14:paraId="1C222161" w14:textId="77777777" w:rsidR="009E2B24" w:rsidRDefault="00140D9A" w:rsidP="007D063F">
      <w:pPr>
        <w:keepNext/>
        <w:rPr>
          <w:ins w:id="25501" w:author="Στάθης Καπ" w:date="2023-03-03T06:50:00Z"/>
        </w:rPr>
      </w:pPr>
      <w:ins w:id="25502" w:author="Στάθης Καπ" w:date="2023-03-01T04:10:00Z">
        <w:r>
          <w:rPr>
            <w:noProof/>
          </w:rPr>
          <w:drawing>
            <wp:inline distT="0" distB="0" distL="0" distR="0" wp14:anchorId="3A81C4CA" wp14:editId="07D4274A">
              <wp:extent cx="5612130" cy="6715760"/>
              <wp:effectExtent l="0" t="0" r="762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63EE5819" w14:textId="36FD7A58" w:rsidR="00FB1EE6" w:rsidRPr="005105E1" w:rsidRDefault="009E2B24">
      <w:pPr>
        <w:pStyle w:val="Caption"/>
        <w:rPr>
          <w:ins w:id="25503" w:author="Στάθης Καπ" w:date="2023-02-28T00:08:00Z"/>
          <w:sz w:val="18"/>
          <w:lang w:val="el-GR"/>
          <w:rPrChange w:id="25504" w:author="Στάθης Καπ" w:date="2023-03-03T06:58:00Z">
            <w:rPr>
              <w:ins w:id="25505" w:author="Στάθης Καπ" w:date="2023-02-28T00:08:00Z"/>
            </w:rPr>
          </w:rPrChange>
        </w:rPr>
        <w:pPrChange w:id="25506" w:author="Στάθης Καπ" w:date="2023-03-03T06:51:00Z">
          <w:pPr/>
        </w:pPrChange>
      </w:pPr>
      <w:ins w:id="25507" w:author="Στάθης Καπ" w:date="2023-03-03T06:50:00Z">
        <w:r w:rsidRPr="005105E1">
          <w:rPr>
            <w:sz w:val="18"/>
            <w:lang w:val="el-GR"/>
            <w:rPrChange w:id="25508" w:author="Στάθης Καπ" w:date="2023-03-03T06:53:00Z">
              <w:rPr>
                <w:b/>
                <w:iCs/>
              </w:rPr>
            </w:rPrChange>
          </w:rPr>
          <w:t xml:space="preserve">Εικόνα </w:t>
        </w:r>
      </w:ins>
      <w:ins w:id="25509"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510"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511" w:author="Στάθης Καπ" w:date="2023-03-13T03:59:00Z">
        <w:r w:rsidR="009F1C0B">
          <w:rPr>
            <w:noProof/>
            <w:sz w:val="18"/>
            <w:lang w:val="el-GR"/>
          </w:rPr>
          <w:t>20</w:t>
        </w:r>
        <w:r w:rsidR="009F1C0B">
          <w:rPr>
            <w:sz w:val="18"/>
            <w:lang w:val="el-GR"/>
          </w:rPr>
          <w:fldChar w:fldCharType="end"/>
        </w:r>
      </w:ins>
      <w:ins w:id="25512" w:author="Στάθης Καπ" w:date="2023-03-03T06:50:00Z">
        <w:r>
          <w:rPr>
            <w:lang w:val="el-GR"/>
          </w:rPr>
          <w:t xml:space="preserve">: </w:t>
        </w:r>
        <w:r w:rsidRPr="005527F6">
          <w:rPr>
            <w:lang w:val="el-GR"/>
          </w:rPr>
          <w:t>Σύγκριση εκδόσεων του αλγορίθμου για το στιγμιότυπο εισόδου pr</w:t>
        </w:r>
      </w:ins>
      <w:ins w:id="25513" w:author="Στάθης Καπ" w:date="2023-03-03T06:55:00Z">
        <w:r w:rsidR="005105E1" w:rsidRPr="005105E1">
          <w:rPr>
            <w:sz w:val="18"/>
            <w:lang w:val="el-GR"/>
            <w:rPrChange w:id="25514" w:author="Στάθης Καπ" w:date="2023-03-03T06:55:00Z">
              <w:rPr>
                <w:b/>
                <w:iCs/>
              </w:rPr>
            </w:rPrChange>
          </w:rPr>
          <w:t>19</w:t>
        </w:r>
      </w:ins>
      <w:ins w:id="25515" w:author="Στάθης Καπ" w:date="2023-03-03T06:58:00Z">
        <w:r w:rsidR="005105E1" w:rsidRPr="005105E1">
          <w:rPr>
            <w:sz w:val="18"/>
            <w:lang w:val="el-GR"/>
            <w:rPrChange w:id="25516" w:author="Στάθης Καπ" w:date="2023-03-03T06:58:00Z">
              <w:rPr>
                <w:b/>
                <w:iCs/>
              </w:rPr>
            </w:rPrChange>
          </w:rPr>
          <w:t xml:space="preserve"> </w:t>
        </w:r>
        <w:r w:rsidR="005105E1" w:rsidRPr="0054229A">
          <w:rPr>
            <w:lang w:val="el-GR"/>
          </w:rPr>
          <w:t>(</w:t>
        </w:r>
        <w:r w:rsidR="005105E1" w:rsidRPr="005105E1">
          <w:rPr>
            <w:sz w:val="18"/>
            <w:lang w:val="el-GR"/>
            <w:rPrChange w:id="25517" w:author="Στάθης Καπ" w:date="2023-03-03T06:58:00Z">
              <w:rPr>
                <w:b/>
                <w:iCs/>
              </w:rPr>
            </w:rPrChange>
          </w:rPr>
          <w:t>216</w:t>
        </w:r>
        <w:r w:rsidR="005105E1" w:rsidRPr="0054229A">
          <w:rPr>
            <w:lang w:val="el-GR"/>
          </w:rPr>
          <w:t xml:space="preserve"> </w:t>
        </w:r>
        <w:r w:rsidR="005105E1">
          <w:t>pois</w:t>
        </w:r>
        <w:r w:rsidR="005105E1" w:rsidRPr="0054229A">
          <w:rPr>
            <w:lang w:val="el-GR"/>
          </w:rPr>
          <w:t>)</w:t>
        </w:r>
      </w:ins>
    </w:p>
    <w:p w14:paraId="2058C974" w14:textId="48690567" w:rsidR="00FB1EE6" w:rsidRPr="00FA7158" w:rsidRDefault="00FB1EE6">
      <w:pPr>
        <w:rPr>
          <w:ins w:id="25518" w:author="Στάθης Καπ" w:date="2023-02-28T00:08:00Z"/>
          <w:lang w:val="el-GR"/>
          <w:rPrChange w:id="25519" w:author="Στάθης Καπ" w:date="2023-03-03T06:46:00Z">
            <w:rPr>
              <w:ins w:id="25520" w:author="Στάθης Καπ" w:date="2023-02-28T00:08:00Z"/>
            </w:rPr>
          </w:rPrChange>
        </w:rPr>
      </w:pPr>
    </w:p>
    <w:p w14:paraId="5876F9DA" w14:textId="77777777" w:rsidR="00FA7158" w:rsidRDefault="00140D9A" w:rsidP="000414A2">
      <w:pPr>
        <w:keepNext/>
        <w:rPr>
          <w:ins w:id="25521" w:author="Στάθης Καπ" w:date="2023-03-03T06:45:00Z"/>
        </w:rPr>
      </w:pPr>
      <w:ins w:id="25522" w:author="Στάθης Καπ" w:date="2023-03-01T04:10:00Z">
        <w:r>
          <w:rPr>
            <w:noProof/>
          </w:rPr>
          <w:drawing>
            <wp:inline distT="0" distB="0" distL="0" distR="0" wp14:anchorId="1C7A85B0" wp14:editId="1211AD61">
              <wp:extent cx="5612130" cy="6715760"/>
              <wp:effectExtent l="0" t="0" r="762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FDC2697" w14:textId="468BD58F" w:rsidR="004B3C97" w:rsidRDefault="00FA7158">
      <w:pPr>
        <w:pStyle w:val="Caption"/>
        <w:rPr>
          <w:ins w:id="25523" w:author="Στάθης Καπ" w:date="2023-03-07T02:52:00Z"/>
          <w:lang w:val="el-GR"/>
        </w:rPr>
      </w:pPr>
      <w:ins w:id="25524" w:author="Στάθης Καπ" w:date="2023-03-03T06:45:00Z">
        <w:r w:rsidRPr="00FA7158">
          <w:rPr>
            <w:sz w:val="18"/>
            <w:lang w:val="el-GR"/>
            <w:rPrChange w:id="25525" w:author="Στάθης Καπ" w:date="2023-03-03T06:46:00Z">
              <w:rPr>
                <w:rFonts w:asciiTheme="minorHAnsi" w:hAnsiTheme="minorHAnsi"/>
                <w:b w:val="0"/>
                <w:iCs w:val="0"/>
                <w:color w:val="auto"/>
                <w:sz w:val="22"/>
                <w:szCs w:val="22"/>
              </w:rPr>
            </w:rPrChange>
          </w:rPr>
          <w:t xml:space="preserve">Εικόνα </w:t>
        </w:r>
      </w:ins>
      <w:ins w:id="25526"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527"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528" w:author="Στάθης Καπ" w:date="2023-03-13T03:59:00Z">
        <w:r w:rsidR="009F1C0B">
          <w:rPr>
            <w:noProof/>
            <w:sz w:val="18"/>
            <w:lang w:val="el-GR"/>
          </w:rPr>
          <w:t>21</w:t>
        </w:r>
        <w:r w:rsidR="009F1C0B">
          <w:rPr>
            <w:sz w:val="18"/>
            <w:lang w:val="el-GR"/>
          </w:rPr>
          <w:fldChar w:fldCharType="end"/>
        </w:r>
      </w:ins>
      <w:ins w:id="25529" w:author="Στάθης Καπ" w:date="2023-03-03T06:46:00Z">
        <w:r>
          <w:rPr>
            <w:lang w:val="el-GR"/>
          </w:rPr>
          <w:t xml:space="preserve">: Σύγκριση εκδόσεων του αλγορίθμου για το στιγμιότυπο εισόδου </w:t>
        </w:r>
        <w:r>
          <w:t>pr</w:t>
        </w:r>
        <w:r w:rsidRPr="0054229A">
          <w:rPr>
            <w:lang w:val="el-GR"/>
          </w:rPr>
          <w:t>20</w:t>
        </w:r>
      </w:ins>
      <w:ins w:id="25530" w:author="Στάθης Καπ" w:date="2023-03-03T06:51:00Z">
        <w:r w:rsidR="007D063F">
          <w:rPr>
            <w:lang w:val="el-GR"/>
          </w:rPr>
          <w:t xml:space="preserve"> </w:t>
        </w:r>
        <w:r w:rsidR="007D063F" w:rsidRPr="007D063F">
          <w:rPr>
            <w:sz w:val="18"/>
            <w:lang w:val="el-GR"/>
            <w:rPrChange w:id="25531" w:author="Στάθης Καπ" w:date="2023-03-03T06:51:00Z">
              <w:rPr>
                <w:rFonts w:asciiTheme="minorHAnsi" w:hAnsiTheme="minorHAnsi"/>
                <w:b w:val="0"/>
                <w:iCs w:val="0"/>
                <w:color w:val="auto"/>
                <w:sz w:val="22"/>
                <w:szCs w:val="22"/>
              </w:rPr>
            </w:rPrChange>
          </w:rPr>
          <w:t>(</w:t>
        </w:r>
      </w:ins>
      <w:ins w:id="25532" w:author="Στάθης Καπ" w:date="2023-03-03T06:58:00Z">
        <w:r w:rsidR="005105E1" w:rsidRPr="009E3EB1">
          <w:rPr>
            <w:sz w:val="18"/>
            <w:lang w:val="el-GR"/>
            <w:rPrChange w:id="25533" w:author="Στάθης Καπ" w:date="2023-03-03T06:58:00Z">
              <w:rPr>
                <w:rFonts w:asciiTheme="minorHAnsi" w:hAnsiTheme="minorHAnsi"/>
                <w:b w:val="0"/>
                <w:iCs w:val="0"/>
                <w:color w:val="auto"/>
                <w:sz w:val="22"/>
                <w:szCs w:val="22"/>
              </w:rPr>
            </w:rPrChange>
          </w:rPr>
          <w:t>288</w:t>
        </w:r>
      </w:ins>
      <w:ins w:id="25534" w:author="Στάθης Καπ" w:date="2023-03-03T06:52:00Z">
        <w:r w:rsidR="005105E1" w:rsidRPr="005105E1">
          <w:rPr>
            <w:sz w:val="18"/>
            <w:lang w:val="el-GR"/>
            <w:rPrChange w:id="25535" w:author="Στάθης Καπ" w:date="2023-03-03T06:52:00Z">
              <w:rPr>
                <w:rFonts w:asciiTheme="minorHAnsi" w:hAnsiTheme="minorHAnsi"/>
                <w:b w:val="0"/>
                <w:iCs w:val="0"/>
                <w:color w:val="auto"/>
                <w:sz w:val="22"/>
                <w:szCs w:val="22"/>
              </w:rPr>
            </w:rPrChange>
          </w:rPr>
          <w:t xml:space="preserve"> </w:t>
        </w:r>
        <w:r w:rsidR="005105E1">
          <w:t>pois</w:t>
        </w:r>
      </w:ins>
      <w:ins w:id="25536" w:author="Στάθης Καπ" w:date="2023-03-03T06:51:00Z">
        <w:r w:rsidR="007D063F" w:rsidRPr="007D063F">
          <w:rPr>
            <w:sz w:val="18"/>
            <w:lang w:val="el-GR"/>
            <w:rPrChange w:id="25537" w:author="Στάθης Καπ" w:date="2023-03-03T06:51:00Z">
              <w:rPr>
                <w:rFonts w:asciiTheme="minorHAnsi" w:hAnsiTheme="minorHAnsi"/>
                <w:b w:val="0"/>
                <w:iCs w:val="0"/>
                <w:color w:val="auto"/>
                <w:sz w:val="22"/>
                <w:szCs w:val="22"/>
              </w:rPr>
            </w:rPrChange>
          </w:rPr>
          <w:t>)</w:t>
        </w:r>
      </w:ins>
    </w:p>
    <w:p w14:paraId="5D30D686" w14:textId="3DFC3724" w:rsidR="00A96E8B" w:rsidRPr="00744E3F" w:rsidRDefault="00A96E8B">
      <w:pPr>
        <w:pStyle w:val="Caption"/>
        <w:rPr>
          <w:ins w:id="25538" w:author="Στάθης Καπ" w:date="2023-02-27T05:34:00Z"/>
          <w:sz w:val="18"/>
          <w:lang w:val="el-GR"/>
          <w:rPrChange w:id="25539" w:author="Στάθης Καπ" w:date="2023-03-03T06:42:00Z">
            <w:rPr>
              <w:ins w:id="25540" w:author="Στάθης Καπ" w:date="2023-02-27T05:34:00Z"/>
            </w:rPr>
          </w:rPrChange>
        </w:rPr>
        <w:pPrChange w:id="25541" w:author="Στάθης Καπ" w:date="2023-02-28T00:03:00Z">
          <w:pPr/>
        </w:pPrChange>
      </w:pPr>
      <w:ins w:id="25542" w:author="Στάθης Καπ" w:date="2023-02-27T05:34:00Z">
        <w:r w:rsidRPr="00744E3F">
          <w:rPr>
            <w:sz w:val="18"/>
            <w:lang w:val="el-GR"/>
            <w:rPrChange w:id="25543" w:author="Στάθης Καπ" w:date="2023-03-03T06:42:00Z">
              <w:rPr>
                <w:b/>
                <w:iCs/>
              </w:rPr>
            </w:rPrChange>
          </w:rPr>
          <w:br w:type="page"/>
        </w:r>
      </w:ins>
    </w:p>
    <w:p w14:paraId="6CA6BA52" w14:textId="133E0D30" w:rsidR="001E2354" w:rsidRPr="00744E3F" w:rsidDel="00A96E8B" w:rsidRDefault="001E2354">
      <w:pPr>
        <w:rPr>
          <w:del w:id="25544" w:author="Στάθης Καπ" w:date="2023-02-27T05:40:00Z"/>
          <w:lang w:val="el-GR"/>
          <w:rPrChange w:id="25545" w:author="Στάθης Καπ" w:date="2023-03-03T06:42:00Z">
            <w:rPr>
              <w:del w:id="25546" w:author="Στάθης Καπ" w:date="2023-02-27T05:40:00Z"/>
            </w:rPr>
          </w:rPrChange>
        </w:rPr>
        <w:pPrChange w:id="25547" w:author="Στάθης Καπ" w:date="2023-02-26T09:06:00Z">
          <w:pPr>
            <w:pStyle w:val="ListParagraph"/>
            <w:numPr>
              <w:numId w:val="44"/>
            </w:numPr>
            <w:ind w:hanging="360"/>
          </w:pPr>
        </w:pPrChange>
      </w:pPr>
      <w:bookmarkStart w:id="25548" w:name="_Toc129057691"/>
      <w:bookmarkStart w:id="25549" w:name="_Toc129191526"/>
      <w:bookmarkStart w:id="25550" w:name="_Toc129197864"/>
      <w:bookmarkStart w:id="25551" w:name="_Toc129300390"/>
      <w:bookmarkEnd w:id="25548"/>
      <w:bookmarkEnd w:id="25549"/>
      <w:bookmarkEnd w:id="25550"/>
      <w:bookmarkEnd w:id="25551"/>
    </w:p>
    <w:p w14:paraId="0AF2386C" w14:textId="3BE1E74F" w:rsidR="008E010E" w:rsidRPr="00744E3F" w:rsidDel="009B47BA" w:rsidRDefault="008E010E" w:rsidP="008E010E">
      <w:pPr>
        <w:rPr>
          <w:del w:id="25552" w:author="Στάθης Καπ" w:date="2023-02-26T09:06:00Z"/>
          <w:lang w:val="el-GR"/>
          <w:rPrChange w:id="25553" w:author="Στάθης Καπ" w:date="2023-03-03T06:42:00Z">
            <w:rPr>
              <w:del w:id="25554" w:author="Στάθης Καπ" w:date="2023-02-26T09:06:00Z"/>
            </w:rPr>
          </w:rPrChange>
        </w:rPr>
      </w:pPr>
      <w:del w:id="25555" w:author="Στάθης Καπ" w:date="2023-02-26T09:06:00Z">
        <w:r w:rsidDel="009B47BA">
          <w:rPr>
            <w:lang w:val="el-GR"/>
          </w:rPr>
          <w:delText xml:space="preserve">Για </w:delText>
        </w:r>
        <w:r w:rsidDel="009B47BA">
          <w:delText>m</w:delText>
        </w:r>
        <w:r w:rsidRPr="00744E3F" w:rsidDel="009B47BA">
          <w:rPr>
            <w:lang w:val="el-GR"/>
            <w:rPrChange w:id="25556" w:author="Στάθης Καπ" w:date="2023-03-03T06:42:00Z">
              <w:rPr/>
            </w:rPrChange>
          </w:rPr>
          <w:delText>=1</w:delText>
        </w:r>
        <w:bookmarkStart w:id="25557" w:name="_Toc129057692"/>
        <w:bookmarkStart w:id="25558" w:name="_Toc129191527"/>
        <w:bookmarkStart w:id="25559" w:name="_Toc129197865"/>
        <w:bookmarkStart w:id="25560" w:name="_Toc129300391"/>
        <w:bookmarkEnd w:id="25557"/>
        <w:bookmarkEnd w:id="25558"/>
        <w:bookmarkEnd w:id="25559"/>
        <w:bookmarkEnd w:id="25560"/>
      </w:del>
    </w:p>
    <w:tbl>
      <w:tblPr>
        <w:tblStyle w:val="TableGrid"/>
        <w:tblW w:w="0" w:type="auto"/>
        <w:tblCellMar>
          <w:left w:w="57" w:type="dxa"/>
          <w:right w:w="57" w:type="dxa"/>
        </w:tblCellMar>
        <w:tblLook w:val="04A0" w:firstRow="1" w:lastRow="0" w:firstColumn="1" w:lastColumn="0" w:noHBand="0" w:noVBand="1"/>
        <w:tblPrChange w:id="25561" w:author="Στάθης Καπ" w:date="2023-02-26T08:48:00Z">
          <w:tblPr>
            <w:tblStyle w:val="TableGrid"/>
            <w:tblW w:w="0" w:type="auto"/>
            <w:tblLook w:val="04A0" w:firstRow="1" w:lastRow="0" w:firstColumn="1" w:lastColumn="0" w:noHBand="0" w:noVBand="1"/>
          </w:tblPr>
        </w:tblPrChange>
      </w:tblPr>
      <w:tblGrid>
        <w:gridCol w:w="6"/>
        <w:gridCol w:w="623"/>
        <w:gridCol w:w="659"/>
        <w:gridCol w:w="759"/>
        <w:gridCol w:w="626"/>
        <w:gridCol w:w="659"/>
        <w:gridCol w:w="759"/>
        <w:gridCol w:w="626"/>
        <w:gridCol w:w="659"/>
        <w:gridCol w:w="759"/>
        <w:gridCol w:w="626"/>
        <w:gridCol w:w="650"/>
        <w:gridCol w:w="749"/>
        <w:gridCol w:w="618"/>
        <w:gridCol w:w="50"/>
        <w:tblGridChange w:id="25562">
          <w:tblGrid>
            <w:gridCol w:w="627"/>
            <w:gridCol w:w="663"/>
            <w:gridCol w:w="764"/>
            <w:gridCol w:w="630"/>
            <w:gridCol w:w="663"/>
            <w:gridCol w:w="764"/>
            <w:gridCol w:w="630"/>
            <w:gridCol w:w="663"/>
            <w:gridCol w:w="764"/>
            <w:gridCol w:w="630"/>
            <w:gridCol w:w="654"/>
            <w:gridCol w:w="754"/>
            <w:gridCol w:w="622"/>
          </w:tblGrid>
        </w:tblGridChange>
      </w:tblGrid>
      <w:tr w:rsidR="008E010E" w:rsidRPr="00D3106C" w:rsidDel="00715EE1" w14:paraId="751ABF83" w14:textId="6D0DCE5C" w:rsidTr="00715EE1">
        <w:trPr>
          <w:gridBefore w:val="1"/>
          <w:del w:id="25563" w:author="Στάθης Καπ" w:date="2023-02-26T08:47:00Z"/>
        </w:trPr>
        <w:tc>
          <w:tcPr>
            <w:tcW w:w="627" w:type="dxa"/>
            <w:tcPrChange w:id="25564" w:author="Στάθης Καπ" w:date="2023-02-26T08:48:00Z">
              <w:tcPr>
                <w:tcW w:w="627" w:type="dxa"/>
              </w:tcPr>
            </w:tcPrChange>
          </w:tcPr>
          <w:p w14:paraId="096B4EB8" w14:textId="6A2CAE93" w:rsidR="008E010E" w:rsidRPr="00744E3F" w:rsidDel="00715EE1" w:rsidRDefault="008E010E" w:rsidP="00D1397D">
            <w:pPr>
              <w:rPr>
                <w:del w:id="25565" w:author="Στάθης Καπ" w:date="2023-02-26T08:47:00Z"/>
                <w:sz w:val="18"/>
                <w:szCs w:val="18"/>
                <w:lang w:val="el-GR"/>
                <w:rPrChange w:id="25566" w:author="Στάθης Καπ" w:date="2023-03-03T06:42:00Z">
                  <w:rPr>
                    <w:del w:id="25567" w:author="Στάθης Καπ" w:date="2023-02-26T08:47:00Z"/>
                    <w:sz w:val="18"/>
                    <w:szCs w:val="18"/>
                  </w:rPr>
                </w:rPrChange>
              </w:rPr>
            </w:pPr>
            <w:bookmarkStart w:id="25568" w:name="_Toc129057693"/>
            <w:bookmarkStart w:id="25569" w:name="_Toc129191528"/>
            <w:bookmarkStart w:id="25570" w:name="_Toc129197866"/>
            <w:bookmarkStart w:id="25571" w:name="_Toc129300392"/>
            <w:bookmarkEnd w:id="25568"/>
            <w:bookmarkEnd w:id="25569"/>
            <w:bookmarkEnd w:id="25570"/>
            <w:bookmarkEnd w:id="25571"/>
          </w:p>
        </w:tc>
        <w:tc>
          <w:tcPr>
            <w:tcW w:w="2057" w:type="dxa"/>
            <w:gridSpan w:val="3"/>
            <w:tcPrChange w:id="25572" w:author="Στάθης Καπ" w:date="2023-02-26T08:48:00Z">
              <w:tcPr>
                <w:tcW w:w="2057" w:type="dxa"/>
                <w:gridSpan w:val="3"/>
              </w:tcPr>
            </w:tcPrChange>
          </w:tcPr>
          <w:p w14:paraId="74B7A742" w14:textId="4F3238F5" w:rsidR="008E010E" w:rsidRPr="00744E3F" w:rsidDel="00715EE1" w:rsidRDefault="008E010E" w:rsidP="00D1397D">
            <w:pPr>
              <w:rPr>
                <w:del w:id="25573" w:author="Στάθης Καπ" w:date="2023-02-26T08:47:00Z"/>
                <w:sz w:val="18"/>
                <w:szCs w:val="18"/>
                <w:lang w:val="el-GR"/>
                <w:rPrChange w:id="25574" w:author="Στάθης Καπ" w:date="2023-03-03T06:42:00Z">
                  <w:rPr>
                    <w:del w:id="25575" w:author="Στάθης Καπ" w:date="2023-02-26T08:47:00Z"/>
                    <w:sz w:val="18"/>
                    <w:szCs w:val="18"/>
                  </w:rPr>
                </w:rPrChange>
              </w:rPr>
            </w:pPr>
            <w:del w:id="25576" w:author="Στάθης Καπ" w:date="2023-02-26T08:46:00Z">
              <w:r w:rsidDel="00715EE1">
                <w:rPr>
                  <w:sz w:val="18"/>
                  <w:szCs w:val="18"/>
                </w:rPr>
                <w:delText>S</w:delText>
              </w:r>
              <w:r w:rsidRPr="00744E3F" w:rsidDel="00715EE1">
                <w:rPr>
                  <w:sz w:val="18"/>
                  <w:szCs w:val="18"/>
                  <w:lang w:val="el-GR"/>
                  <w:rPrChange w:id="25577" w:author="Στάθης Καπ" w:date="2023-03-03T06:42:00Z">
                    <w:rPr>
                      <w:sz w:val="18"/>
                      <w:szCs w:val="18"/>
                    </w:rPr>
                  </w:rPrChange>
                </w:rPr>
                <w:delText>=1</w:delText>
              </w:r>
            </w:del>
            <w:bookmarkStart w:id="25578" w:name="_Toc129057694"/>
            <w:bookmarkStart w:id="25579" w:name="_Toc129191529"/>
            <w:bookmarkStart w:id="25580" w:name="_Toc129197867"/>
            <w:bookmarkStart w:id="25581" w:name="_Toc129300393"/>
            <w:bookmarkEnd w:id="25578"/>
            <w:bookmarkEnd w:id="25579"/>
            <w:bookmarkEnd w:id="25580"/>
            <w:bookmarkEnd w:id="25581"/>
          </w:p>
        </w:tc>
        <w:tc>
          <w:tcPr>
            <w:tcW w:w="2057" w:type="dxa"/>
            <w:gridSpan w:val="3"/>
            <w:tcPrChange w:id="25582" w:author="Στάθης Καπ" w:date="2023-02-26T08:48:00Z">
              <w:tcPr>
                <w:tcW w:w="2057" w:type="dxa"/>
                <w:gridSpan w:val="3"/>
              </w:tcPr>
            </w:tcPrChange>
          </w:tcPr>
          <w:p w14:paraId="44987494" w14:textId="54BFFCFF" w:rsidR="008E010E" w:rsidRPr="00744E3F" w:rsidDel="00715EE1" w:rsidRDefault="008E010E" w:rsidP="00D1397D">
            <w:pPr>
              <w:rPr>
                <w:del w:id="25583" w:author="Στάθης Καπ" w:date="2023-02-26T08:47:00Z"/>
                <w:sz w:val="18"/>
                <w:szCs w:val="18"/>
                <w:lang w:val="el-GR"/>
                <w:rPrChange w:id="25584" w:author="Στάθης Καπ" w:date="2023-03-03T06:42:00Z">
                  <w:rPr>
                    <w:del w:id="25585" w:author="Στάθης Καπ" w:date="2023-02-26T08:47:00Z"/>
                    <w:sz w:val="18"/>
                    <w:szCs w:val="18"/>
                  </w:rPr>
                </w:rPrChange>
              </w:rPr>
            </w:pPr>
            <w:del w:id="25586" w:author="Στάθης Καπ" w:date="2023-02-26T08:46:00Z">
              <w:r w:rsidDel="00715EE1">
                <w:rPr>
                  <w:sz w:val="18"/>
                  <w:szCs w:val="18"/>
                </w:rPr>
                <w:delText>S</w:delText>
              </w:r>
              <w:r w:rsidRPr="00744E3F" w:rsidDel="00715EE1">
                <w:rPr>
                  <w:sz w:val="18"/>
                  <w:szCs w:val="18"/>
                  <w:lang w:val="el-GR"/>
                  <w:rPrChange w:id="25587" w:author="Στάθης Καπ" w:date="2023-03-03T06:42:00Z">
                    <w:rPr>
                      <w:sz w:val="18"/>
                      <w:szCs w:val="18"/>
                    </w:rPr>
                  </w:rPrChange>
                </w:rPr>
                <w:delText>=2</w:delText>
              </w:r>
            </w:del>
            <w:bookmarkStart w:id="25588" w:name="_Toc129057695"/>
            <w:bookmarkStart w:id="25589" w:name="_Toc129191530"/>
            <w:bookmarkStart w:id="25590" w:name="_Toc129197868"/>
            <w:bookmarkStart w:id="25591" w:name="_Toc129300394"/>
            <w:bookmarkEnd w:id="25588"/>
            <w:bookmarkEnd w:id="25589"/>
            <w:bookmarkEnd w:id="25590"/>
            <w:bookmarkEnd w:id="25591"/>
          </w:p>
        </w:tc>
        <w:tc>
          <w:tcPr>
            <w:tcW w:w="2057" w:type="dxa"/>
            <w:gridSpan w:val="3"/>
            <w:tcPrChange w:id="25592" w:author="Στάθης Καπ" w:date="2023-02-26T08:48:00Z">
              <w:tcPr>
                <w:tcW w:w="2057" w:type="dxa"/>
                <w:gridSpan w:val="3"/>
              </w:tcPr>
            </w:tcPrChange>
          </w:tcPr>
          <w:p w14:paraId="27BD374C" w14:textId="6459B55A" w:rsidR="008E010E" w:rsidRPr="00744E3F" w:rsidDel="00715EE1" w:rsidRDefault="008E010E" w:rsidP="00D1397D">
            <w:pPr>
              <w:rPr>
                <w:del w:id="25593" w:author="Στάθης Καπ" w:date="2023-02-26T08:47:00Z"/>
                <w:sz w:val="18"/>
                <w:szCs w:val="18"/>
                <w:lang w:val="el-GR"/>
                <w:rPrChange w:id="25594" w:author="Στάθης Καπ" w:date="2023-03-03T06:42:00Z">
                  <w:rPr>
                    <w:del w:id="25595" w:author="Στάθης Καπ" w:date="2023-02-26T08:47:00Z"/>
                    <w:sz w:val="18"/>
                    <w:szCs w:val="18"/>
                  </w:rPr>
                </w:rPrChange>
              </w:rPr>
            </w:pPr>
            <w:del w:id="25596" w:author="Στάθης Καπ" w:date="2023-02-26T08:46:00Z">
              <w:r w:rsidDel="00715EE1">
                <w:rPr>
                  <w:sz w:val="18"/>
                  <w:szCs w:val="18"/>
                </w:rPr>
                <w:delText>S</w:delText>
              </w:r>
              <w:r w:rsidRPr="00744E3F" w:rsidDel="00715EE1">
                <w:rPr>
                  <w:sz w:val="18"/>
                  <w:szCs w:val="18"/>
                  <w:lang w:val="el-GR"/>
                  <w:rPrChange w:id="25597" w:author="Στάθης Καπ" w:date="2023-03-03T06:42:00Z">
                    <w:rPr>
                      <w:sz w:val="18"/>
                      <w:szCs w:val="18"/>
                    </w:rPr>
                  </w:rPrChange>
                </w:rPr>
                <w:delText>=3</w:delText>
              </w:r>
            </w:del>
            <w:bookmarkStart w:id="25598" w:name="_Toc129057696"/>
            <w:bookmarkStart w:id="25599" w:name="_Toc129191531"/>
            <w:bookmarkStart w:id="25600" w:name="_Toc129197869"/>
            <w:bookmarkStart w:id="25601" w:name="_Toc129300395"/>
            <w:bookmarkEnd w:id="25598"/>
            <w:bookmarkEnd w:id="25599"/>
            <w:bookmarkEnd w:id="25600"/>
            <w:bookmarkEnd w:id="25601"/>
          </w:p>
        </w:tc>
        <w:tc>
          <w:tcPr>
            <w:tcW w:w="2030" w:type="dxa"/>
            <w:gridSpan w:val="4"/>
            <w:tcPrChange w:id="25602" w:author="Στάθης Καπ" w:date="2023-02-26T08:48:00Z">
              <w:tcPr>
                <w:tcW w:w="2030" w:type="dxa"/>
                <w:gridSpan w:val="3"/>
              </w:tcPr>
            </w:tcPrChange>
          </w:tcPr>
          <w:p w14:paraId="20FF16CF" w14:textId="608F1B0E" w:rsidR="008E010E" w:rsidRPr="00744E3F" w:rsidDel="00715EE1" w:rsidRDefault="008E010E" w:rsidP="00D1397D">
            <w:pPr>
              <w:rPr>
                <w:del w:id="25603" w:author="Στάθης Καπ" w:date="2023-02-26T08:47:00Z"/>
                <w:sz w:val="18"/>
                <w:szCs w:val="18"/>
                <w:lang w:val="el-GR"/>
                <w:rPrChange w:id="25604" w:author="Στάθης Καπ" w:date="2023-03-03T06:42:00Z">
                  <w:rPr>
                    <w:del w:id="25605" w:author="Στάθης Καπ" w:date="2023-02-26T08:47:00Z"/>
                    <w:sz w:val="18"/>
                    <w:szCs w:val="18"/>
                  </w:rPr>
                </w:rPrChange>
              </w:rPr>
            </w:pPr>
            <w:del w:id="25606" w:author="Στάθης Καπ" w:date="2023-02-26T08:46:00Z">
              <w:r w:rsidDel="00715EE1">
                <w:rPr>
                  <w:sz w:val="18"/>
                  <w:szCs w:val="18"/>
                </w:rPr>
                <w:delText>S</w:delText>
              </w:r>
              <w:r w:rsidRPr="00744E3F" w:rsidDel="00715EE1">
                <w:rPr>
                  <w:sz w:val="18"/>
                  <w:szCs w:val="18"/>
                  <w:lang w:val="el-GR"/>
                  <w:rPrChange w:id="25607" w:author="Στάθης Καπ" w:date="2023-03-03T06:42:00Z">
                    <w:rPr>
                      <w:sz w:val="18"/>
                      <w:szCs w:val="18"/>
                    </w:rPr>
                  </w:rPrChange>
                </w:rPr>
                <w:delText>=4</w:delText>
              </w:r>
            </w:del>
            <w:bookmarkStart w:id="25608" w:name="_Toc129057697"/>
            <w:bookmarkStart w:id="25609" w:name="_Toc129191532"/>
            <w:bookmarkStart w:id="25610" w:name="_Toc129197870"/>
            <w:bookmarkStart w:id="25611" w:name="_Toc129300396"/>
            <w:bookmarkEnd w:id="25608"/>
            <w:bookmarkEnd w:id="25609"/>
            <w:bookmarkEnd w:id="25610"/>
            <w:bookmarkEnd w:id="25611"/>
          </w:p>
        </w:tc>
        <w:bookmarkStart w:id="25612" w:name="_Toc129057698"/>
        <w:bookmarkStart w:id="25613" w:name="_Toc129191533"/>
        <w:bookmarkStart w:id="25614" w:name="_Toc129197871"/>
        <w:bookmarkStart w:id="25615" w:name="_Toc129300397"/>
        <w:bookmarkEnd w:id="25612"/>
        <w:bookmarkEnd w:id="25613"/>
        <w:bookmarkEnd w:id="25614"/>
        <w:bookmarkEnd w:id="25615"/>
      </w:tr>
      <w:tr w:rsidR="008E010E" w:rsidRPr="00D3106C" w:rsidDel="009B47BA" w14:paraId="507C08B5" w14:textId="7FD0C4D2" w:rsidTr="00715EE1">
        <w:trPr>
          <w:gridAfter w:val="1"/>
          <w:wAfter w:w="51" w:type="dxa"/>
          <w:cantSplit/>
          <w:trHeight w:val="567"/>
          <w:del w:id="25616" w:author="Στάθης Καπ" w:date="2023-02-26T09:06:00Z"/>
        </w:trPr>
        <w:tc>
          <w:tcPr>
            <w:tcW w:w="627" w:type="dxa"/>
            <w:gridSpan w:val="2"/>
            <w:textDirection w:val="btLr"/>
            <w:tcPrChange w:id="25617" w:author="Στάθης Καπ" w:date="2023-02-26T08:48:00Z">
              <w:tcPr>
                <w:tcW w:w="627" w:type="dxa"/>
              </w:tcPr>
            </w:tcPrChange>
          </w:tcPr>
          <w:p w14:paraId="1E320D43" w14:textId="647385CF" w:rsidR="008E010E" w:rsidRPr="00744E3F" w:rsidDel="009B47BA" w:rsidRDefault="008E010E">
            <w:pPr>
              <w:ind w:left="113" w:right="113"/>
              <w:rPr>
                <w:del w:id="25618" w:author="Στάθης Καπ" w:date="2023-02-26T09:06:00Z"/>
                <w:sz w:val="18"/>
                <w:szCs w:val="18"/>
                <w:lang w:val="el-GR"/>
                <w:rPrChange w:id="25619" w:author="Στάθης Καπ" w:date="2023-03-03T06:42:00Z">
                  <w:rPr>
                    <w:del w:id="25620" w:author="Στάθης Καπ" w:date="2023-02-26T09:06:00Z"/>
                    <w:sz w:val="18"/>
                    <w:szCs w:val="18"/>
                  </w:rPr>
                </w:rPrChange>
              </w:rPr>
              <w:pPrChange w:id="25621" w:author="Στάθης Καπ" w:date="2023-02-26T08:48:00Z">
                <w:pPr/>
              </w:pPrChange>
            </w:pPr>
            <w:bookmarkStart w:id="25622" w:name="_Toc129057699"/>
            <w:bookmarkStart w:id="25623" w:name="_Toc129191534"/>
            <w:bookmarkStart w:id="25624" w:name="_Toc129197872"/>
            <w:bookmarkStart w:id="25625" w:name="_Toc129300398"/>
            <w:bookmarkEnd w:id="25622"/>
            <w:bookmarkEnd w:id="25623"/>
            <w:bookmarkEnd w:id="25624"/>
            <w:bookmarkEnd w:id="25625"/>
          </w:p>
        </w:tc>
        <w:tc>
          <w:tcPr>
            <w:tcW w:w="663" w:type="dxa"/>
            <w:textDirection w:val="btLr"/>
            <w:tcPrChange w:id="25626" w:author="Στάθης Καπ" w:date="2023-02-26T08:48:00Z">
              <w:tcPr>
                <w:tcW w:w="663" w:type="dxa"/>
              </w:tcPr>
            </w:tcPrChange>
          </w:tcPr>
          <w:p w14:paraId="013382CF" w14:textId="3EE1344F" w:rsidR="008E010E" w:rsidRPr="00744E3F" w:rsidDel="009B47BA" w:rsidRDefault="008E010E">
            <w:pPr>
              <w:ind w:left="113" w:right="113"/>
              <w:rPr>
                <w:del w:id="25627" w:author="Στάθης Καπ" w:date="2023-02-26T09:06:00Z"/>
                <w:sz w:val="18"/>
                <w:szCs w:val="18"/>
                <w:lang w:val="el-GR"/>
                <w:rPrChange w:id="25628" w:author="Στάθης Καπ" w:date="2023-03-03T06:42:00Z">
                  <w:rPr>
                    <w:del w:id="25629" w:author="Στάθης Καπ" w:date="2023-02-26T09:06:00Z"/>
                    <w:sz w:val="18"/>
                    <w:szCs w:val="18"/>
                  </w:rPr>
                </w:rPrChange>
              </w:rPr>
              <w:pPrChange w:id="25630" w:author="Στάθης Καπ" w:date="2023-02-26T08:48:00Z">
                <w:pPr/>
              </w:pPrChange>
            </w:pPr>
            <w:del w:id="25631" w:author="Στάθης Καπ" w:date="2023-02-26T08:46:00Z">
              <w:r w:rsidRPr="006E0881" w:rsidDel="00715EE1">
                <w:rPr>
                  <w:sz w:val="18"/>
                  <w:szCs w:val="18"/>
                </w:rPr>
                <w:delText>score</w:delText>
              </w:r>
            </w:del>
            <w:bookmarkStart w:id="25632" w:name="_Toc129057700"/>
            <w:bookmarkStart w:id="25633" w:name="_Toc129191535"/>
            <w:bookmarkStart w:id="25634" w:name="_Toc129197873"/>
            <w:bookmarkStart w:id="25635" w:name="_Toc129300399"/>
            <w:bookmarkEnd w:id="25632"/>
            <w:bookmarkEnd w:id="25633"/>
            <w:bookmarkEnd w:id="25634"/>
            <w:bookmarkEnd w:id="25635"/>
          </w:p>
        </w:tc>
        <w:tc>
          <w:tcPr>
            <w:tcW w:w="764" w:type="dxa"/>
            <w:textDirection w:val="btLr"/>
            <w:tcPrChange w:id="25636" w:author="Στάθης Καπ" w:date="2023-02-26T08:48:00Z">
              <w:tcPr>
                <w:tcW w:w="764" w:type="dxa"/>
              </w:tcPr>
            </w:tcPrChange>
          </w:tcPr>
          <w:p w14:paraId="302DECE8" w14:textId="60A099EE" w:rsidR="008E010E" w:rsidRPr="00744E3F" w:rsidDel="009B47BA" w:rsidRDefault="008E010E">
            <w:pPr>
              <w:ind w:left="113" w:right="113"/>
              <w:rPr>
                <w:del w:id="25637" w:author="Στάθης Καπ" w:date="2023-02-26T09:06:00Z"/>
                <w:sz w:val="18"/>
                <w:szCs w:val="18"/>
                <w:lang w:val="el-GR"/>
                <w:rPrChange w:id="25638" w:author="Στάθης Καπ" w:date="2023-03-03T06:42:00Z">
                  <w:rPr>
                    <w:del w:id="25639" w:author="Στάθης Καπ" w:date="2023-02-26T09:06:00Z"/>
                    <w:sz w:val="18"/>
                    <w:szCs w:val="18"/>
                  </w:rPr>
                </w:rPrChange>
              </w:rPr>
              <w:pPrChange w:id="25640" w:author="Στάθης Καπ" w:date="2023-02-26T08:48:00Z">
                <w:pPr/>
              </w:pPrChange>
            </w:pPr>
            <w:del w:id="25641" w:author="Στάθης Καπ" w:date="2023-02-26T08:46:00Z">
              <w:r w:rsidRPr="006E0881" w:rsidDel="00715EE1">
                <w:rPr>
                  <w:sz w:val="18"/>
                  <w:szCs w:val="18"/>
                </w:rPr>
                <w:delText>CPU</w:delText>
              </w:r>
              <w:r w:rsidRPr="00744E3F" w:rsidDel="00715EE1">
                <w:rPr>
                  <w:sz w:val="18"/>
                  <w:szCs w:val="18"/>
                  <w:lang w:val="el-GR"/>
                  <w:rPrChange w:id="25642"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5643" w:author="Στάθης Καπ" w:date="2023-03-03T06:42:00Z">
                    <w:rPr>
                      <w:sz w:val="18"/>
                      <w:szCs w:val="18"/>
                    </w:rPr>
                  </w:rPrChange>
                </w:rPr>
                <w:delText>)</w:delText>
              </w:r>
            </w:del>
            <w:bookmarkStart w:id="25644" w:name="_Toc129057701"/>
            <w:bookmarkStart w:id="25645" w:name="_Toc129191536"/>
            <w:bookmarkStart w:id="25646" w:name="_Toc129197874"/>
            <w:bookmarkStart w:id="25647" w:name="_Toc129300400"/>
            <w:bookmarkEnd w:id="25644"/>
            <w:bookmarkEnd w:id="25645"/>
            <w:bookmarkEnd w:id="25646"/>
            <w:bookmarkEnd w:id="25647"/>
          </w:p>
        </w:tc>
        <w:tc>
          <w:tcPr>
            <w:tcW w:w="630" w:type="dxa"/>
            <w:textDirection w:val="btLr"/>
            <w:tcPrChange w:id="25648" w:author="Στάθης Καπ" w:date="2023-02-26T08:48:00Z">
              <w:tcPr>
                <w:tcW w:w="630" w:type="dxa"/>
              </w:tcPr>
            </w:tcPrChange>
          </w:tcPr>
          <w:p w14:paraId="6CE6527A" w14:textId="0C3E3A7F" w:rsidR="008E010E" w:rsidRPr="00744E3F" w:rsidDel="009B47BA" w:rsidRDefault="008E010E">
            <w:pPr>
              <w:ind w:left="113" w:right="113"/>
              <w:rPr>
                <w:del w:id="25649" w:author="Στάθης Καπ" w:date="2023-02-26T09:06:00Z"/>
                <w:sz w:val="18"/>
                <w:szCs w:val="18"/>
                <w:lang w:val="el-GR"/>
                <w:rPrChange w:id="25650" w:author="Στάθης Καπ" w:date="2023-03-03T06:42:00Z">
                  <w:rPr>
                    <w:del w:id="25651" w:author="Στάθης Καπ" w:date="2023-02-26T09:06:00Z"/>
                    <w:sz w:val="18"/>
                    <w:szCs w:val="18"/>
                  </w:rPr>
                </w:rPrChange>
              </w:rPr>
              <w:pPrChange w:id="25652" w:author="Στάθης Καπ" w:date="2023-02-26T08:48:00Z">
                <w:pPr/>
              </w:pPrChange>
            </w:pPr>
            <w:del w:id="25653" w:author="Στάθης Καπ" w:date="2023-02-26T08:46:00Z">
              <w:r w:rsidRPr="006E0881" w:rsidDel="00715EE1">
                <w:rPr>
                  <w:sz w:val="18"/>
                  <w:szCs w:val="18"/>
                </w:rPr>
                <w:delText>visits</w:delText>
              </w:r>
            </w:del>
            <w:bookmarkStart w:id="25654" w:name="_Toc129057702"/>
            <w:bookmarkStart w:id="25655" w:name="_Toc129191537"/>
            <w:bookmarkStart w:id="25656" w:name="_Toc129197875"/>
            <w:bookmarkStart w:id="25657" w:name="_Toc129300401"/>
            <w:bookmarkEnd w:id="25654"/>
            <w:bookmarkEnd w:id="25655"/>
            <w:bookmarkEnd w:id="25656"/>
            <w:bookmarkEnd w:id="25657"/>
          </w:p>
        </w:tc>
        <w:tc>
          <w:tcPr>
            <w:tcW w:w="663" w:type="dxa"/>
            <w:textDirection w:val="btLr"/>
            <w:tcPrChange w:id="25658" w:author="Στάθης Καπ" w:date="2023-02-26T08:48:00Z">
              <w:tcPr>
                <w:tcW w:w="663" w:type="dxa"/>
              </w:tcPr>
            </w:tcPrChange>
          </w:tcPr>
          <w:p w14:paraId="5AF701A0" w14:textId="4A56D75A" w:rsidR="008E010E" w:rsidRPr="00744E3F" w:rsidDel="009B47BA" w:rsidRDefault="008E010E">
            <w:pPr>
              <w:ind w:left="113" w:right="113"/>
              <w:rPr>
                <w:del w:id="25659" w:author="Στάθης Καπ" w:date="2023-02-26T09:06:00Z"/>
                <w:sz w:val="18"/>
                <w:szCs w:val="18"/>
                <w:lang w:val="el-GR"/>
                <w:rPrChange w:id="25660" w:author="Στάθης Καπ" w:date="2023-03-03T06:42:00Z">
                  <w:rPr>
                    <w:del w:id="25661" w:author="Στάθης Καπ" w:date="2023-02-26T09:06:00Z"/>
                    <w:sz w:val="18"/>
                    <w:szCs w:val="18"/>
                  </w:rPr>
                </w:rPrChange>
              </w:rPr>
              <w:pPrChange w:id="25662" w:author="Στάθης Καπ" w:date="2023-02-26T08:48:00Z">
                <w:pPr/>
              </w:pPrChange>
            </w:pPr>
            <w:del w:id="25663" w:author="Στάθης Καπ" w:date="2023-02-26T08:46:00Z">
              <w:r w:rsidRPr="006E0881" w:rsidDel="00715EE1">
                <w:rPr>
                  <w:sz w:val="18"/>
                  <w:szCs w:val="18"/>
                </w:rPr>
                <w:delText>score</w:delText>
              </w:r>
            </w:del>
            <w:bookmarkStart w:id="25664" w:name="_Toc129057703"/>
            <w:bookmarkStart w:id="25665" w:name="_Toc129191538"/>
            <w:bookmarkStart w:id="25666" w:name="_Toc129197876"/>
            <w:bookmarkStart w:id="25667" w:name="_Toc129300402"/>
            <w:bookmarkEnd w:id="25664"/>
            <w:bookmarkEnd w:id="25665"/>
            <w:bookmarkEnd w:id="25666"/>
            <w:bookmarkEnd w:id="25667"/>
          </w:p>
        </w:tc>
        <w:tc>
          <w:tcPr>
            <w:tcW w:w="764" w:type="dxa"/>
            <w:textDirection w:val="btLr"/>
            <w:tcPrChange w:id="25668" w:author="Στάθης Καπ" w:date="2023-02-26T08:48:00Z">
              <w:tcPr>
                <w:tcW w:w="764" w:type="dxa"/>
              </w:tcPr>
            </w:tcPrChange>
          </w:tcPr>
          <w:p w14:paraId="51063D8D" w14:textId="009080E6" w:rsidR="008E010E" w:rsidRPr="00744E3F" w:rsidDel="009B47BA" w:rsidRDefault="008E010E">
            <w:pPr>
              <w:ind w:left="113" w:right="113"/>
              <w:rPr>
                <w:del w:id="25669" w:author="Στάθης Καπ" w:date="2023-02-26T09:06:00Z"/>
                <w:sz w:val="18"/>
                <w:szCs w:val="18"/>
                <w:lang w:val="el-GR"/>
                <w:rPrChange w:id="25670" w:author="Στάθης Καπ" w:date="2023-03-03T06:42:00Z">
                  <w:rPr>
                    <w:del w:id="25671" w:author="Στάθης Καπ" w:date="2023-02-26T09:06:00Z"/>
                    <w:sz w:val="18"/>
                    <w:szCs w:val="18"/>
                  </w:rPr>
                </w:rPrChange>
              </w:rPr>
              <w:pPrChange w:id="25672" w:author="Στάθης Καπ" w:date="2023-02-26T08:48:00Z">
                <w:pPr/>
              </w:pPrChange>
            </w:pPr>
            <w:del w:id="25673" w:author="Στάθης Καπ" w:date="2023-02-26T08:46:00Z">
              <w:r w:rsidRPr="006E0881" w:rsidDel="00715EE1">
                <w:rPr>
                  <w:sz w:val="18"/>
                  <w:szCs w:val="18"/>
                </w:rPr>
                <w:delText>CPU</w:delText>
              </w:r>
              <w:r w:rsidRPr="00744E3F" w:rsidDel="00715EE1">
                <w:rPr>
                  <w:sz w:val="18"/>
                  <w:szCs w:val="18"/>
                  <w:lang w:val="el-GR"/>
                  <w:rPrChange w:id="25674"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5675" w:author="Στάθης Καπ" w:date="2023-03-03T06:42:00Z">
                    <w:rPr>
                      <w:sz w:val="18"/>
                      <w:szCs w:val="18"/>
                    </w:rPr>
                  </w:rPrChange>
                </w:rPr>
                <w:delText>)</w:delText>
              </w:r>
            </w:del>
            <w:bookmarkStart w:id="25676" w:name="_Toc129057704"/>
            <w:bookmarkStart w:id="25677" w:name="_Toc129191539"/>
            <w:bookmarkStart w:id="25678" w:name="_Toc129197877"/>
            <w:bookmarkStart w:id="25679" w:name="_Toc129300403"/>
            <w:bookmarkEnd w:id="25676"/>
            <w:bookmarkEnd w:id="25677"/>
            <w:bookmarkEnd w:id="25678"/>
            <w:bookmarkEnd w:id="25679"/>
          </w:p>
        </w:tc>
        <w:tc>
          <w:tcPr>
            <w:tcW w:w="630" w:type="dxa"/>
            <w:textDirection w:val="btLr"/>
            <w:tcPrChange w:id="25680" w:author="Στάθης Καπ" w:date="2023-02-26T08:48:00Z">
              <w:tcPr>
                <w:tcW w:w="630" w:type="dxa"/>
              </w:tcPr>
            </w:tcPrChange>
          </w:tcPr>
          <w:p w14:paraId="77742FAC" w14:textId="42ADABEE" w:rsidR="008E010E" w:rsidRPr="00744E3F" w:rsidDel="009B47BA" w:rsidRDefault="008E010E">
            <w:pPr>
              <w:ind w:left="113" w:right="113"/>
              <w:rPr>
                <w:del w:id="25681" w:author="Στάθης Καπ" w:date="2023-02-26T09:06:00Z"/>
                <w:sz w:val="18"/>
                <w:szCs w:val="18"/>
                <w:lang w:val="el-GR"/>
                <w:rPrChange w:id="25682" w:author="Στάθης Καπ" w:date="2023-03-03T06:42:00Z">
                  <w:rPr>
                    <w:del w:id="25683" w:author="Στάθης Καπ" w:date="2023-02-26T09:06:00Z"/>
                    <w:sz w:val="18"/>
                    <w:szCs w:val="18"/>
                  </w:rPr>
                </w:rPrChange>
              </w:rPr>
              <w:pPrChange w:id="25684" w:author="Στάθης Καπ" w:date="2023-02-26T08:48:00Z">
                <w:pPr/>
              </w:pPrChange>
            </w:pPr>
            <w:del w:id="25685" w:author="Στάθης Καπ" w:date="2023-02-26T08:46:00Z">
              <w:r w:rsidRPr="006E0881" w:rsidDel="00715EE1">
                <w:rPr>
                  <w:sz w:val="18"/>
                  <w:szCs w:val="18"/>
                </w:rPr>
                <w:delText>visits</w:delText>
              </w:r>
            </w:del>
            <w:bookmarkStart w:id="25686" w:name="_Toc129057705"/>
            <w:bookmarkStart w:id="25687" w:name="_Toc129191540"/>
            <w:bookmarkStart w:id="25688" w:name="_Toc129197878"/>
            <w:bookmarkStart w:id="25689" w:name="_Toc129300404"/>
            <w:bookmarkEnd w:id="25686"/>
            <w:bookmarkEnd w:id="25687"/>
            <w:bookmarkEnd w:id="25688"/>
            <w:bookmarkEnd w:id="25689"/>
          </w:p>
        </w:tc>
        <w:tc>
          <w:tcPr>
            <w:tcW w:w="663" w:type="dxa"/>
            <w:textDirection w:val="btLr"/>
            <w:tcPrChange w:id="25690" w:author="Στάθης Καπ" w:date="2023-02-26T08:48:00Z">
              <w:tcPr>
                <w:tcW w:w="663" w:type="dxa"/>
              </w:tcPr>
            </w:tcPrChange>
          </w:tcPr>
          <w:p w14:paraId="3F55D770" w14:textId="1BA9A208" w:rsidR="008E010E" w:rsidRPr="00744E3F" w:rsidDel="009B47BA" w:rsidRDefault="008E010E">
            <w:pPr>
              <w:ind w:left="113" w:right="113"/>
              <w:rPr>
                <w:del w:id="25691" w:author="Στάθης Καπ" w:date="2023-02-26T09:06:00Z"/>
                <w:sz w:val="18"/>
                <w:szCs w:val="18"/>
                <w:lang w:val="el-GR"/>
                <w:rPrChange w:id="25692" w:author="Στάθης Καπ" w:date="2023-03-03T06:42:00Z">
                  <w:rPr>
                    <w:del w:id="25693" w:author="Στάθης Καπ" w:date="2023-02-26T09:06:00Z"/>
                    <w:sz w:val="18"/>
                    <w:szCs w:val="18"/>
                  </w:rPr>
                </w:rPrChange>
              </w:rPr>
              <w:pPrChange w:id="25694" w:author="Στάθης Καπ" w:date="2023-02-26T08:48:00Z">
                <w:pPr/>
              </w:pPrChange>
            </w:pPr>
            <w:del w:id="25695" w:author="Στάθης Καπ" w:date="2023-02-26T08:46:00Z">
              <w:r w:rsidRPr="006E0881" w:rsidDel="00715EE1">
                <w:rPr>
                  <w:sz w:val="18"/>
                  <w:szCs w:val="18"/>
                </w:rPr>
                <w:delText>score</w:delText>
              </w:r>
            </w:del>
            <w:bookmarkStart w:id="25696" w:name="_Toc129057706"/>
            <w:bookmarkStart w:id="25697" w:name="_Toc129191541"/>
            <w:bookmarkStart w:id="25698" w:name="_Toc129197879"/>
            <w:bookmarkStart w:id="25699" w:name="_Toc129300405"/>
            <w:bookmarkEnd w:id="25696"/>
            <w:bookmarkEnd w:id="25697"/>
            <w:bookmarkEnd w:id="25698"/>
            <w:bookmarkEnd w:id="25699"/>
          </w:p>
        </w:tc>
        <w:tc>
          <w:tcPr>
            <w:tcW w:w="764" w:type="dxa"/>
            <w:textDirection w:val="btLr"/>
            <w:tcPrChange w:id="25700" w:author="Στάθης Καπ" w:date="2023-02-26T08:48:00Z">
              <w:tcPr>
                <w:tcW w:w="764" w:type="dxa"/>
              </w:tcPr>
            </w:tcPrChange>
          </w:tcPr>
          <w:p w14:paraId="5B36CA90" w14:textId="55B9C04E" w:rsidR="008E010E" w:rsidRPr="00744E3F" w:rsidDel="009B47BA" w:rsidRDefault="008E010E">
            <w:pPr>
              <w:ind w:left="113" w:right="113"/>
              <w:rPr>
                <w:del w:id="25701" w:author="Στάθης Καπ" w:date="2023-02-26T09:06:00Z"/>
                <w:sz w:val="18"/>
                <w:szCs w:val="18"/>
                <w:lang w:val="el-GR"/>
                <w:rPrChange w:id="25702" w:author="Στάθης Καπ" w:date="2023-03-03T06:42:00Z">
                  <w:rPr>
                    <w:del w:id="25703" w:author="Στάθης Καπ" w:date="2023-02-26T09:06:00Z"/>
                    <w:sz w:val="18"/>
                    <w:szCs w:val="18"/>
                  </w:rPr>
                </w:rPrChange>
              </w:rPr>
              <w:pPrChange w:id="25704" w:author="Στάθης Καπ" w:date="2023-02-26T08:48:00Z">
                <w:pPr/>
              </w:pPrChange>
            </w:pPr>
            <w:del w:id="25705" w:author="Στάθης Καπ" w:date="2023-02-26T08:46:00Z">
              <w:r w:rsidRPr="006E0881" w:rsidDel="00715EE1">
                <w:rPr>
                  <w:sz w:val="18"/>
                  <w:szCs w:val="18"/>
                </w:rPr>
                <w:delText>CPU</w:delText>
              </w:r>
              <w:r w:rsidRPr="00744E3F" w:rsidDel="00715EE1">
                <w:rPr>
                  <w:sz w:val="18"/>
                  <w:szCs w:val="18"/>
                  <w:lang w:val="el-GR"/>
                  <w:rPrChange w:id="25706"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5707" w:author="Στάθης Καπ" w:date="2023-03-03T06:42:00Z">
                    <w:rPr>
                      <w:sz w:val="18"/>
                      <w:szCs w:val="18"/>
                    </w:rPr>
                  </w:rPrChange>
                </w:rPr>
                <w:delText>)</w:delText>
              </w:r>
            </w:del>
            <w:bookmarkStart w:id="25708" w:name="_Toc129057707"/>
            <w:bookmarkStart w:id="25709" w:name="_Toc129191542"/>
            <w:bookmarkStart w:id="25710" w:name="_Toc129197880"/>
            <w:bookmarkStart w:id="25711" w:name="_Toc129300406"/>
            <w:bookmarkEnd w:id="25708"/>
            <w:bookmarkEnd w:id="25709"/>
            <w:bookmarkEnd w:id="25710"/>
            <w:bookmarkEnd w:id="25711"/>
          </w:p>
        </w:tc>
        <w:tc>
          <w:tcPr>
            <w:tcW w:w="630" w:type="dxa"/>
            <w:textDirection w:val="btLr"/>
            <w:tcPrChange w:id="25712" w:author="Στάθης Καπ" w:date="2023-02-26T08:48:00Z">
              <w:tcPr>
                <w:tcW w:w="630" w:type="dxa"/>
              </w:tcPr>
            </w:tcPrChange>
          </w:tcPr>
          <w:p w14:paraId="6005DF36" w14:textId="52136167" w:rsidR="008E010E" w:rsidRPr="00744E3F" w:rsidDel="009B47BA" w:rsidRDefault="008E010E">
            <w:pPr>
              <w:ind w:left="113" w:right="113"/>
              <w:rPr>
                <w:del w:id="25713" w:author="Στάθης Καπ" w:date="2023-02-26T09:06:00Z"/>
                <w:sz w:val="18"/>
                <w:szCs w:val="18"/>
                <w:lang w:val="el-GR"/>
                <w:rPrChange w:id="25714" w:author="Στάθης Καπ" w:date="2023-03-03T06:42:00Z">
                  <w:rPr>
                    <w:del w:id="25715" w:author="Στάθης Καπ" w:date="2023-02-26T09:06:00Z"/>
                    <w:sz w:val="18"/>
                    <w:szCs w:val="18"/>
                  </w:rPr>
                </w:rPrChange>
              </w:rPr>
              <w:pPrChange w:id="25716" w:author="Στάθης Καπ" w:date="2023-02-26T08:48:00Z">
                <w:pPr/>
              </w:pPrChange>
            </w:pPr>
            <w:del w:id="25717" w:author="Στάθης Καπ" w:date="2023-02-26T08:46:00Z">
              <w:r w:rsidRPr="006E0881" w:rsidDel="00715EE1">
                <w:rPr>
                  <w:sz w:val="18"/>
                  <w:szCs w:val="18"/>
                </w:rPr>
                <w:delText>visits</w:delText>
              </w:r>
            </w:del>
            <w:bookmarkStart w:id="25718" w:name="_Toc129057708"/>
            <w:bookmarkStart w:id="25719" w:name="_Toc129191543"/>
            <w:bookmarkStart w:id="25720" w:name="_Toc129197881"/>
            <w:bookmarkStart w:id="25721" w:name="_Toc129300407"/>
            <w:bookmarkEnd w:id="25718"/>
            <w:bookmarkEnd w:id="25719"/>
            <w:bookmarkEnd w:id="25720"/>
            <w:bookmarkEnd w:id="25721"/>
          </w:p>
        </w:tc>
        <w:tc>
          <w:tcPr>
            <w:tcW w:w="654" w:type="dxa"/>
            <w:textDirection w:val="btLr"/>
            <w:tcPrChange w:id="25722" w:author="Στάθης Καπ" w:date="2023-02-26T08:48:00Z">
              <w:tcPr>
                <w:tcW w:w="654" w:type="dxa"/>
              </w:tcPr>
            </w:tcPrChange>
          </w:tcPr>
          <w:p w14:paraId="5C50FFD8" w14:textId="4C8C89EE" w:rsidR="008E010E" w:rsidRPr="00744E3F" w:rsidDel="009B47BA" w:rsidRDefault="008E010E">
            <w:pPr>
              <w:ind w:left="113" w:right="113"/>
              <w:rPr>
                <w:del w:id="25723" w:author="Στάθης Καπ" w:date="2023-02-26T09:06:00Z"/>
                <w:sz w:val="18"/>
                <w:szCs w:val="18"/>
                <w:lang w:val="el-GR"/>
                <w:rPrChange w:id="25724" w:author="Στάθης Καπ" w:date="2023-03-03T06:42:00Z">
                  <w:rPr>
                    <w:del w:id="25725" w:author="Στάθης Καπ" w:date="2023-02-26T09:06:00Z"/>
                    <w:sz w:val="18"/>
                    <w:szCs w:val="18"/>
                  </w:rPr>
                </w:rPrChange>
              </w:rPr>
              <w:pPrChange w:id="25726" w:author="Στάθης Καπ" w:date="2023-02-26T08:48:00Z">
                <w:pPr/>
              </w:pPrChange>
            </w:pPr>
            <w:del w:id="25727" w:author="Στάθης Καπ" w:date="2023-02-26T08:46:00Z">
              <w:r w:rsidRPr="006E0881" w:rsidDel="00715EE1">
                <w:rPr>
                  <w:sz w:val="18"/>
                  <w:szCs w:val="18"/>
                </w:rPr>
                <w:delText>score</w:delText>
              </w:r>
            </w:del>
            <w:bookmarkStart w:id="25728" w:name="_Toc129057709"/>
            <w:bookmarkStart w:id="25729" w:name="_Toc129191544"/>
            <w:bookmarkStart w:id="25730" w:name="_Toc129197882"/>
            <w:bookmarkStart w:id="25731" w:name="_Toc129300408"/>
            <w:bookmarkEnd w:id="25728"/>
            <w:bookmarkEnd w:id="25729"/>
            <w:bookmarkEnd w:id="25730"/>
            <w:bookmarkEnd w:id="25731"/>
          </w:p>
        </w:tc>
        <w:tc>
          <w:tcPr>
            <w:tcW w:w="754" w:type="dxa"/>
            <w:textDirection w:val="btLr"/>
            <w:tcPrChange w:id="25732" w:author="Στάθης Καπ" w:date="2023-02-26T08:48:00Z">
              <w:tcPr>
                <w:tcW w:w="754" w:type="dxa"/>
              </w:tcPr>
            </w:tcPrChange>
          </w:tcPr>
          <w:p w14:paraId="2A73EA85" w14:textId="46943D50" w:rsidR="008E010E" w:rsidRPr="00744E3F" w:rsidDel="009B47BA" w:rsidRDefault="008E010E">
            <w:pPr>
              <w:ind w:left="113" w:right="113"/>
              <w:rPr>
                <w:del w:id="25733" w:author="Στάθης Καπ" w:date="2023-02-26T09:06:00Z"/>
                <w:sz w:val="18"/>
                <w:szCs w:val="18"/>
                <w:lang w:val="el-GR"/>
                <w:rPrChange w:id="25734" w:author="Στάθης Καπ" w:date="2023-03-03T06:42:00Z">
                  <w:rPr>
                    <w:del w:id="25735" w:author="Στάθης Καπ" w:date="2023-02-26T09:06:00Z"/>
                    <w:sz w:val="18"/>
                    <w:szCs w:val="18"/>
                  </w:rPr>
                </w:rPrChange>
              </w:rPr>
              <w:pPrChange w:id="25736" w:author="Στάθης Καπ" w:date="2023-02-26T08:48:00Z">
                <w:pPr/>
              </w:pPrChange>
            </w:pPr>
            <w:del w:id="25737" w:author="Στάθης Καπ" w:date="2023-02-26T08:46:00Z">
              <w:r w:rsidRPr="006E0881" w:rsidDel="00715EE1">
                <w:rPr>
                  <w:sz w:val="18"/>
                  <w:szCs w:val="18"/>
                </w:rPr>
                <w:delText>CPU</w:delText>
              </w:r>
              <w:r w:rsidRPr="00744E3F" w:rsidDel="00715EE1">
                <w:rPr>
                  <w:sz w:val="18"/>
                  <w:szCs w:val="18"/>
                  <w:lang w:val="el-GR"/>
                  <w:rPrChange w:id="25738"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5739" w:author="Στάθης Καπ" w:date="2023-03-03T06:42:00Z">
                    <w:rPr>
                      <w:sz w:val="18"/>
                      <w:szCs w:val="18"/>
                    </w:rPr>
                  </w:rPrChange>
                </w:rPr>
                <w:delText>)</w:delText>
              </w:r>
            </w:del>
            <w:bookmarkStart w:id="25740" w:name="_Toc129057710"/>
            <w:bookmarkStart w:id="25741" w:name="_Toc129191545"/>
            <w:bookmarkStart w:id="25742" w:name="_Toc129197883"/>
            <w:bookmarkStart w:id="25743" w:name="_Toc129300409"/>
            <w:bookmarkEnd w:id="25740"/>
            <w:bookmarkEnd w:id="25741"/>
            <w:bookmarkEnd w:id="25742"/>
            <w:bookmarkEnd w:id="25743"/>
          </w:p>
        </w:tc>
        <w:tc>
          <w:tcPr>
            <w:tcW w:w="622" w:type="dxa"/>
            <w:textDirection w:val="btLr"/>
            <w:tcPrChange w:id="25744" w:author="Στάθης Καπ" w:date="2023-02-26T08:48:00Z">
              <w:tcPr>
                <w:tcW w:w="622" w:type="dxa"/>
              </w:tcPr>
            </w:tcPrChange>
          </w:tcPr>
          <w:p w14:paraId="3BF8BD1E" w14:textId="4000F556" w:rsidR="008E010E" w:rsidRPr="00744E3F" w:rsidDel="009B47BA" w:rsidRDefault="008E010E">
            <w:pPr>
              <w:ind w:left="113" w:right="113"/>
              <w:rPr>
                <w:del w:id="25745" w:author="Στάθης Καπ" w:date="2023-02-26T09:06:00Z"/>
                <w:sz w:val="18"/>
                <w:szCs w:val="18"/>
                <w:lang w:val="el-GR"/>
                <w:rPrChange w:id="25746" w:author="Στάθης Καπ" w:date="2023-03-03T06:42:00Z">
                  <w:rPr>
                    <w:del w:id="25747" w:author="Στάθης Καπ" w:date="2023-02-26T09:06:00Z"/>
                    <w:sz w:val="18"/>
                    <w:szCs w:val="18"/>
                  </w:rPr>
                </w:rPrChange>
              </w:rPr>
              <w:pPrChange w:id="25748" w:author="Στάθης Καπ" w:date="2023-02-26T08:48:00Z">
                <w:pPr/>
              </w:pPrChange>
            </w:pPr>
            <w:del w:id="25749" w:author="Στάθης Καπ" w:date="2023-02-26T08:46:00Z">
              <w:r w:rsidRPr="006E0881" w:rsidDel="00715EE1">
                <w:rPr>
                  <w:sz w:val="18"/>
                  <w:szCs w:val="18"/>
                </w:rPr>
                <w:delText>visits</w:delText>
              </w:r>
            </w:del>
            <w:bookmarkStart w:id="25750" w:name="_Toc129057711"/>
            <w:bookmarkStart w:id="25751" w:name="_Toc129191546"/>
            <w:bookmarkStart w:id="25752" w:name="_Toc129197884"/>
            <w:bookmarkStart w:id="25753" w:name="_Toc129300410"/>
            <w:bookmarkEnd w:id="25750"/>
            <w:bookmarkEnd w:id="25751"/>
            <w:bookmarkEnd w:id="25752"/>
            <w:bookmarkEnd w:id="25753"/>
          </w:p>
        </w:tc>
        <w:bookmarkStart w:id="25754" w:name="_Toc129057712"/>
        <w:bookmarkStart w:id="25755" w:name="_Toc129191547"/>
        <w:bookmarkStart w:id="25756" w:name="_Toc129197885"/>
        <w:bookmarkStart w:id="25757" w:name="_Toc129300411"/>
        <w:bookmarkEnd w:id="25754"/>
        <w:bookmarkEnd w:id="25755"/>
        <w:bookmarkEnd w:id="25756"/>
        <w:bookmarkEnd w:id="25757"/>
      </w:tr>
      <w:tr w:rsidR="008E010E" w:rsidRPr="00D3106C" w:rsidDel="009B47BA" w14:paraId="045B86E0" w14:textId="711480A6" w:rsidTr="00715EE1">
        <w:trPr>
          <w:gridAfter w:val="1"/>
          <w:wAfter w:w="51" w:type="dxa"/>
          <w:cantSplit/>
          <w:trHeight w:val="567"/>
          <w:del w:id="25758" w:author="Στάθης Καπ" w:date="2023-02-26T09:06:00Z"/>
        </w:trPr>
        <w:tc>
          <w:tcPr>
            <w:tcW w:w="627" w:type="dxa"/>
            <w:gridSpan w:val="2"/>
            <w:textDirection w:val="btLr"/>
            <w:tcPrChange w:id="25759" w:author="Στάθης Καπ" w:date="2023-02-26T08:48:00Z">
              <w:tcPr>
                <w:tcW w:w="627" w:type="dxa"/>
              </w:tcPr>
            </w:tcPrChange>
          </w:tcPr>
          <w:p w14:paraId="4166D54E" w14:textId="071BB1AA" w:rsidR="008E010E" w:rsidRPr="00744E3F" w:rsidDel="009B47BA" w:rsidRDefault="008E010E">
            <w:pPr>
              <w:ind w:left="113" w:right="113"/>
              <w:rPr>
                <w:del w:id="25760" w:author="Στάθης Καπ" w:date="2023-02-26T09:06:00Z"/>
                <w:sz w:val="18"/>
                <w:szCs w:val="18"/>
                <w:lang w:val="el-GR"/>
                <w:rPrChange w:id="25761" w:author="Στάθης Καπ" w:date="2023-03-03T06:42:00Z">
                  <w:rPr>
                    <w:del w:id="25762" w:author="Στάθης Καπ" w:date="2023-02-26T09:06:00Z"/>
                    <w:sz w:val="18"/>
                    <w:szCs w:val="18"/>
                  </w:rPr>
                </w:rPrChange>
              </w:rPr>
              <w:pPrChange w:id="25763" w:author="Στάθης Καπ" w:date="2023-02-26T08:48:00Z">
                <w:pPr/>
              </w:pPrChange>
            </w:pPr>
            <w:del w:id="25764" w:author="Στάθης Καπ" w:date="2023-02-26T08:46:00Z">
              <w:r w:rsidRPr="006E0881" w:rsidDel="00715EE1">
                <w:rPr>
                  <w:sz w:val="18"/>
                  <w:szCs w:val="18"/>
                </w:rPr>
                <w:delText>pr</w:delText>
              </w:r>
              <w:r w:rsidRPr="00744E3F" w:rsidDel="00715EE1">
                <w:rPr>
                  <w:sz w:val="18"/>
                  <w:szCs w:val="18"/>
                  <w:lang w:val="el-GR"/>
                  <w:rPrChange w:id="25765" w:author="Στάθης Καπ" w:date="2023-03-03T06:42:00Z">
                    <w:rPr>
                      <w:sz w:val="18"/>
                      <w:szCs w:val="18"/>
                    </w:rPr>
                  </w:rPrChange>
                </w:rPr>
                <w:delText>11</w:delText>
              </w:r>
            </w:del>
            <w:bookmarkStart w:id="25766" w:name="_Toc129057713"/>
            <w:bookmarkStart w:id="25767" w:name="_Toc129191548"/>
            <w:bookmarkStart w:id="25768" w:name="_Toc129197886"/>
            <w:bookmarkStart w:id="25769" w:name="_Toc129300412"/>
            <w:bookmarkEnd w:id="25766"/>
            <w:bookmarkEnd w:id="25767"/>
            <w:bookmarkEnd w:id="25768"/>
            <w:bookmarkEnd w:id="25769"/>
          </w:p>
        </w:tc>
        <w:tc>
          <w:tcPr>
            <w:tcW w:w="663" w:type="dxa"/>
            <w:textDirection w:val="btLr"/>
            <w:tcPrChange w:id="25770" w:author="Στάθης Καπ" w:date="2023-02-26T08:48:00Z">
              <w:tcPr>
                <w:tcW w:w="663" w:type="dxa"/>
              </w:tcPr>
            </w:tcPrChange>
          </w:tcPr>
          <w:p w14:paraId="2111EB1A" w14:textId="4C7B8685" w:rsidR="008E010E" w:rsidRPr="00744E3F" w:rsidDel="009B47BA" w:rsidRDefault="008E010E">
            <w:pPr>
              <w:ind w:left="113" w:right="113"/>
              <w:rPr>
                <w:del w:id="25771" w:author="Στάθης Καπ" w:date="2023-02-26T09:06:00Z"/>
                <w:sz w:val="18"/>
                <w:szCs w:val="18"/>
                <w:lang w:val="el-GR"/>
                <w:rPrChange w:id="25772" w:author="Στάθης Καπ" w:date="2023-03-03T06:42:00Z">
                  <w:rPr>
                    <w:del w:id="25773" w:author="Στάθης Καπ" w:date="2023-02-26T09:06:00Z"/>
                    <w:sz w:val="18"/>
                    <w:szCs w:val="18"/>
                  </w:rPr>
                </w:rPrChange>
              </w:rPr>
              <w:pPrChange w:id="25774" w:author="Στάθης Καπ" w:date="2023-02-26T08:48:00Z">
                <w:pPr/>
              </w:pPrChange>
            </w:pPr>
            <w:bookmarkStart w:id="25775" w:name="_Toc129057714"/>
            <w:bookmarkStart w:id="25776" w:name="_Toc129191549"/>
            <w:bookmarkStart w:id="25777" w:name="_Toc129197887"/>
            <w:bookmarkStart w:id="25778" w:name="_Toc129300413"/>
            <w:bookmarkEnd w:id="25775"/>
            <w:bookmarkEnd w:id="25776"/>
            <w:bookmarkEnd w:id="25777"/>
            <w:bookmarkEnd w:id="25778"/>
          </w:p>
        </w:tc>
        <w:tc>
          <w:tcPr>
            <w:tcW w:w="764" w:type="dxa"/>
            <w:textDirection w:val="btLr"/>
            <w:tcPrChange w:id="25779" w:author="Στάθης Καπ" w:date="2023-02-26T08:48:00Z">
              <w:tcPr>
                <w:tcW w:w="764" w:type="dxa"/>
              </w:tcPr>
            </w:tcPrChange>
          </w:tcPr>
          <w:p w14:paraId="47750F26" w14:textId="39E48C43" w:rsidR="008E010E" w:rsidRPr="00744E3F" w:rsidDel="009B47BA" w:rsidRDefault="008E010E">
            <w:pPr>
              <w:ind w:left="113" w:right="113"/>
              <w:rPr>
                <w:del w:id="25780" w:author="Στάθης Καπ" w:date="2023-02-26T09:06:00Z"/>
                <w:sz w:val="18"/>
                <w:szCs w:val="18"/>
                <w:lang w:val="el-GR"/>
                <w:rPrChange w:id="25781" w:author="Στάθης Καπ" w:date="2023-03-03T06:42:00Z">
                  <w:rPr>
                    <w:del w:id="25782" w:author="Στάθης Καπ" w:date="2023-02-26T09:06:00Z"/>
                    <w:sz w:val="18"/>
                    <w:szCs w:val="18"/>
                  </w:rPr>
                </w:rPrChange>
              </w:rPr>
              <w:pPrChange w:id="25783" w:author="Στάθης Καπ" w:date="2023-02-26T08:48:00Z">
                <w:pPr/>
              </w:pPrChange>
            </w:pPr>
            <w:bookmarkStart w:id="25784" w:name="_Toc129057715"/>
            <w:bookmarkStart w:id="25785" w:name="_Toc129191550"/>
            <w:bookmarkStart w:id="25786" w:name="_Toc129197888"/>
            <w:bookmarkStart w:id="25787" w:name="_Toc129300414"/>
            <w:bookmarkEnd w:id="25784"/>
            <w:bookmarkEnd w:id="25785"/>
            <w:bookmarkEnd w:id="25786"/>
            <w:bookmarkEnd w:id="25787"/>
          </w:p>
        </w:tc>
        <w:tc>
          <w:tcPr>
            <w:tcW w:w="630" w:type="dxa"/>
            <w:textDirection w:val="btLr"/>
            <w:tcPrChange w:id="25788" w:author="Στάθης Καπ" w:date="2023-02-26T08:48:00Z">
              <w:tcPr>
                <w:tcW w:w="630" w:type="dxa"/>
              </w:tcPr>
            </w:tcPrChange>
          </w:tcPr>
          <w:p w14:paraId="70D30250" w14:textId="0FE5A80E" w:rsidR="008E010E" w:rsidRPr="00744E3F" w:rsidDel="009B47BA" w:rsidRDefault="008E010E">
            <w:pPr>
              <w:ind w:left="113" w:right="113"/>
              <w:rPr>
                <w:del w:id="25789" w:author="Στάθης Καπ" w:date="2023-02-26T09:06:00Z"/>
                <w:sz w:val="18"/>
                <w:szCs w:val="18"/>
                <w:lang w:val="el-GR"/>
                <w:rPrChange w:id="25790" w:author="Στάθης Καπ" w:date="2023-03-03T06:42:00Z">
                  <w:rPr>
                    <w:del w:id="25791" w:author="Στάθης Καπ" w:date="2023-02-26T09:06:00Z"/>
                    <w:sz w:val="18"/>
                    <w:szCs w:val="18"/>
                  </w:rPr>
                </w:rPrChange>
              </w:rPr>
              <w:pPrChange w:id="25792" w:author="Στάθης Καπ" w:date="2023-02-26T08:48:00Z">
                <w:pPr/>
              </w:pPrChange>
            </w:pPr>
            <w:bookmarkStart w:id="25793" w:name="_Toc129057716"/>
            <w:bookmarkStart w:id="25794" w:name="_Toc129191551"/>
            <w:bookmarkStart w:id="25795" w:name="_Toc129197889"/>
            <w:bookmarkStart w:id="25796" w:name="_Toc129300415"/>
            <w:bookmarkEnd w:id="25793"/>
            <w:bookmarkEnd w:id="25794"/>
            <w:bookmarkEnd w:id="25795"/>
            <w:bookmarkEnd w:id="25796"/>
          </w:p>
        </w:tc>
        <w:tc>
          <w:tcPr>
            <w:tcW w:w="663" w:type="dxa"/>
            <w:textDirection w:val="btLr"/>
            <w:tcPrChange w:id="25797" w:author="Στάθης Καπ" w:date="2023-02-26T08:48:00Z">
              <w:tcPr>
                <w:tcW w:w="663" w:type="dxa"/>
              </w:tcPr>
            </w:tcPrChange>
          </w:tcPr>
          <w:p w14:paraId="6A0CAB46" w14:textId="786CE006" w:rsidR="008E010E" w:rsidRPr="00744E3F" w:rsidDel="009B47BA" w:rsidRDefault="008E010E">
            <w:pPr>
              <w:ind w:left="113" w:right="113"/>
              <w:rPr>
                <w:del w:id="25798" w:author="Στάθης Καπ" w:date="2023-02-26T09:06:00Z"/>
                <w:sz w:val="18"/>
                <w:szCs w:val="18"/>
                <w:lang w:val="el-GR"/>
                <w:rPrChange w:id="25799" w:author="Στάθης Καπ" w:date="2023-03-03T06:42:00Z">
                  <w:rPr>
                    <w:del w:id="25800" w:author="Στάθης Καπ" w:date="2023-02-26T09:06:00Z"/>
                    <w:sz w:val="18"/>
                    <w:szCs w:val="18"/>
                  </w:rPr>
                </w:rPrChange>
              </w:rPr>
              <w:pPrChange w:id="25801" w:author="Στάθης Καπ" w:date="2023-02-26T08:48:00Z">
                <w:pPr/>
              </w:pPrChange>
            </w:pPr>
            <w:bookmarkStart w:id="25802" w:name="_Toc129057717"/>
            <w:bookmarkStart w:id="25803" w:name="_Toc129191552"/>
            <w:bookmarkStart w:id="25804" w:name="_Toc129197890"/>
            <w:bookmarkStart w:id="25805" w:name="_Toc129300416"/>
            <w:bookmarkEnd w:id="25802"/>
            <w:bookmarkEnd w:id="25803"/>
            <w:bookmarkEnd w:id="25804"/>
            <w:bookmarkEnd w:id="25805"/>
          </w:p>
        </w:tc>
        <w:tc>
          <w:tcPr>
            <w:tcW w:w="764" w:type="dxa"/>
            <w:textDirection w:val="btLr"/>
            <w:tcPrChange w:id="25806" w:author="Στάθης Καπ" w:date="2023-02-26T08:48:00Z">
              <w:tcPr>
                <w:tcW w:w="764" w:type="dxa"/>
              </w:tcPr>
            </w:tcPrChange>
          </w:tcPr>
          <w:p w14:paraId="03139225" w14:textId="03DB3634" w:rsidR="008E010E" w:rsidRPr="00744E3F" w:rsidDel="009B47BA" w:rsidRDefault="008E010E">
            <w:pPr>
              <w:ind w:left="113" w:right="113"/>
              <w:rPr>
                <w:del w:id="25807" w:author="Στάθης Καπ" w:date="2023-02-26T09:06:00Z"/>
                <w:sz w:val="18"/>
                <w:szCs w:val="18"/>
                <w:lang w:val="el-GR"/>
                <w:rPrChange w:id="25808" w:author="Στάθης Καπ" w:date="2023-03-03T06:42:00Z">
                  <w:rPr>
                    <w:del w:id="25809" w:author="Στάθης Καπ" w:date="2023-02-26T09:06:00Z"/>
                    <w:sz w:val="18"/>
                    <w:szCs w:val="18"/>
                  </w:rPr>
                </w:rPrChange>
              </w:rPr>
              <w:pPrChange w:id="25810" w:author="Στάθης Καπ" w:date="2023-02-26T08:48:00Z">
                <w:pPr/>
              </w:pPrChange>
            </w:pPr>
            <w:bookmarkStart w:id="25811" w:name="_Toc129057718"/>
            <w:bookmarkStart w:id="25812" w:name="_Toc129191553"/>
            <w:bookmarkStart w:id="25813" w:name="_Toc129197891"/>
            <w:bookmarkStart w:id="25814" w:name="_Toc129300417"/>
            <w:bookmarkEnd w:id="25811"/>
            <w:bookmarkEnd w:id="25812"/>
            <w:bookmarkEnd w:id="25813"/>
            <w:bookmarkEnd w:id="25814"/>
          </w:p>
        </w:tc>
        <w:tc>
          <w:tcPr>
            <w:tcW w:w="630" w:type="dxa"/>
            <w:textDirection w:val="btLr"/>
            <w:tcPrChange w:id="25815" w:author="Στάθης Καπ" w:date="2023-02-26T08:48:00Z">
              <w:tcPr>
                <w:tcW w:w="630" w:type="dxa"/>
              </w:tcPr>
            </w:tcPrChange>
          </w:tcPr>
          <w:p w14:paraId="20DA56A2" w14:textId="0BBB0B49" w:rsidR="008E010E" w:rsidRPr="00744E3F" w:rsidDel="009B47BA" w:rsidRDefault="008E010E">
            <w:pPr>
              <w:ind w:left="113" w:right="113"/>
              <w:rPr>
                <w:del w:id="25816" w:author="Στάθης Καπ" w:date="2023-02-26T09:06:00Z"/>
                <w:sz w:val="18"/>
                <w:szCs w:val="18"/>
                <w:lang w:val="el-GR"/>
                <w:rPrChange w:id="25817" w:author="Στάθης Καπ" w:date="2023-03-03T06:42:00Z">
                  <w:rPr>
                    <w:del w:id="25818" w:author="Στάθης Καπ" w:date="2023-02-26T09:06:00Z"/>
                    <w:sz w:val="18"/>
                    <w:szCs w:val="18"/>
                  </w:rPr>
                </w:rPrChange>
              </w:rPr>
              <w:pPrChange w:id="25819" w:author="Στάθης Καπ" w:date="2023-02-26T08:48:00Z">
                <w:pPr/>
              </w:pPrChange>
            </w:pPr>
            <w:bookmarkStart w:id="25820" w:name="_Toc129057719"/>
            <w:bookmarkStart w:id="25821" w:name="_Toc129191554"/>
            <w:bookmarkStart w:id="25822" w:name="_Toc129197892"/>
            <w:bookmarkStart w:id="25823" w:name="_Toc129300418"/>
            <w:bookmarkEnd w:id="25820"/>
            <w:bookmarkEnd w:id="25821"/>
            <w:bookmarkEnd w:id="25822"/>
            <w:bookmarkEnd w:id="25823"/>
          </w:p>
        </w:tc>
        <w:tc>
          <w:tcPr>
            <w:tcW w:w="663" w:type="dxa"/>
            <w:textDirection w:val="btLr"/>
            <w:tcPrChange w:id="25824" w:author="Στάθης Καπ" w:date="2023-02-26T08:48:00Z">
              <w:tcPr>
                <w:tcW w:w="663" w:type="dxa"/>
              </w:tcPr>
            </w:tcPrChange>
          </w:tcPr>
          <w:p w14:paraId="733A3960" w14:textId="21ACB14F" w:rsidR="008E010E" w:rsidRPr="00744E3F" w:rsidDel="009B47BA" w:rsidRDefault="008E010E">
            <w:pPr>
              <w:ind w:left="113" w:right="113"/>
              <w:rPr>
                <w:del w:id="25825" w:author="Στάθης Καπ" w:date="2023-02-26T09:06:00Z"/>
                <w:sz w:val="18"/>
                <w:szCs w:val="18"/>
                <w:lang w:val="el-GR"/>
                <w:rPrChange w:id="25826" w:author="Στάθης Καπ" w:date="2023-03-03T06:42:00Z">
                  <w:rPr>
                    <w:del w:id="25827" w:author="Στάθης Καπ" w:date="2023-02-26T09:06:00Z"/>
                    <w:sz w:val="18"/>
                    <w:szCs w:val="18"/>
                  </w:rPr>
                </w:rPrChange>
              </w:rPr>
              <w:pPrChange w:id="25828" w:author="Στάθης Καπ" w:date="2023-02-26T08:48:00Z">
                <w:pPr/>
              </w:pPrChange>
            </w:pPr>
            <w:bookmarkStart w:id="25829" w:name="_Toc129057720"/>
            <w:bookmarkStart w:id="25830" w:name="_Toc129191555"/>
            <w:bookmarkStart w:id="25831" w:name="_Toc129197893"/>
            <w:bookmarkStart w:id="25832" w:name="_Toc129300419"/>
            <w:bookmarkEnd w:id="25829"/>
            <w:bookmarkEnd w:id="25830"/>
            <w:bookmarkEnd w:id="25831"/>
            <w:bookmarkEnd w:id="25832"/>
          </w:p>
        </w:tc>
        <w:tc>
          <w:tcPr>
            <w:tcW w:w="764" w:type="dxa"/>
            <w:textDirection w:val="btLr"/>
            <w:tcPrChange w:id="25833" w:author="Στάθης Καπ" w:date="2023-02-26T08:48:00Z">
              <w:tcPr>
                <w:tcW w:w="764" w:type="dxa"/>
              </w:tcPr>
            </w:tcPrChange>
          </w:tcPr>
          <w:p w14:paraId="1BB81562" w14:textId="791AE99B" w:rsidR="008E010E" w:rsidRPr="00744E3F" w:rsidDel="009B47BA" w:rsidRDefault="008E010E">
            <w:pPr>
              <w:ind w:left="113" w:right="113"/>
              <w:rPr>
                <w:del w:id="25834" w:author="Στάθης Καπ" w:date="2023-02-26T09:06:00Z"/>
                <w:sz w:val="18"/>
                <w:szCs w:val="18"/>
                <w:lang w:val="el-GR"/>
                <w:rPrChange w:id="25835" w:author="Στάθης Καπ" w:date="2023-03-03T06:42:00Z">
                  <w:rPr>
                    <w:del w:id="25836" w:author="Στάθης Καπ" w:date="2023-02-26T09:06:00Z"/>
                    <w:sz w:val="18"/>
                    <w:szCs w:val="18"/>
                  </w:rPr>
                </w:rPrChange>
              </w:rPr>
              <w:pPrChange w:id="25837" w:author="Στάθης Καπ" w:date="2023-02-26T08:48:00Z">
                <w:pPr/>
              </w:pPrChange>
            </w:pPr>
            <w:bookmarkStart w:id="25838" w:name="_Toc129057721"/>
            <w:bookmarkStart w:id="25839" w:name="_Toc129191556"/>
            <w:bookmarkStart w:id="25840" w:name="_Toc129197894"/>
            <w:bookmarkStart w:id="25841" w:name="_Toc129300420"/>
            <w:bookmarkEnd w:id="25838"/>
            <w:bookmarkEnd w:id="25839"/>
            <w:bookmarkEnd w:id="25840"/>
            <w:bookmarkEnd w:id="25841"/>
          </w:p>
        </w:tc>
        <w:tc>
          <w:tcPr>
            <w:tcW w:w="630" w:type="dxa"/>
            <w:textDirection w:val="btLr"/>
            <w:tcPrChange w:id="25842" w:author="Στάθης Καπ" w:date="2023-02-26T08:48:00Z">
              <w:tcPr>
                <w:tcW w:w="630" w:type="dxa"/>
              </w:tcPr>
            </w:tcPrChange>
          </w:tcPr>
          <w:p w14:paraId="00190DAC" w14:textId="1880CB35" w:rsidR="008E010E" w:rsidRPr="00744E3F" w:rsidDel="009B47BA" w:rsidRDefault="008E010E">
            <w:pPr>
              <w:ind w:left="113" w:right="113"/>
              <w:rPr>
                <w:del w:id="25843" w:author="Στάθης Καπ" w:date="2023-02-26T09:06:00Z"/>
                <w:sz w:val="18"/>
                <w:szCs w:val="18"/>
                <w:lang w:val="el-GR"/>
                <w:rPrChange w:id="25844" w:author="Στάθης Καπ" w:date="2023-03-03T06:42:00Z">
                  <w:rPr>
                    <w:del w:id="25845" w:author="Στάθης Καπ" w:date="2023-02-26T09:06:00Z"/>
                    <w:sz w:val="18"/>
                    <w:szCs w:val="18"/>
                  </w:rPr>
                </w:rPrChange>
              </w:rPr>
              <w:pPrChange w:id="25846" w:author="Στάθης Καπ" w:date="2023-02-26T08:48:00Z">
                <w:pPr/>
              </w:pPrChange>
            </w:pPr>
            <w:bookmarkStart w:id="25847" w:name="_Toc129057722"/>
            <w:bookmarkStart w:id="25848" w:name="_Toc129191557"/>
            <w:bookmarkStart w:id="25849" w:name="_Toc129197895"/>
            <w:bookmarkStart w:id="25850" w:name="_Toc129300421"/>
            <w:bookmarkEnd w:id="25847"/>
            <w:bookmarkEnd w:id="25848"/>
            <w:bookmarkEnd w:id="25849"/>
            <w:bookmarkEnd w:id="25850"/>
          </w:p>
        </w:tc>
        <w:tc>
          <w:tcPr>
            <w:tcW w:w="654" w:type="dxa"/>
            <w:textDirection w:val="btLr"/>
            <w:tcPrChange w:id="25851" w:author="Στάθης Καπ" w:date="2023-02-26T08:48:00Z">
              <w:tcPr>
                <w:tcW w:w="654" w:type="dxa"/>
              </w:tcPr>
            </w:tcPrChange>
          </w:tcPr>
          <w:p w14:paraId="5C2E3462" w14:textId="20007950" w:rsidR="008E010E" w:rsidRPr="00744E3F" w:rsidDel="009B47BA" w:rsidRDefault="00A53062">
            <w:pPr>
              <w:ind w:left="113" w:right="113"/>
              <w:rPr>
                <w:del w:id="25852" w:author="Στάθης Καπ" w:date="2023-02-26T09:06:00Z"/>
                <w:sz w:val="18"/>
                <w:szCs w:val="18"/>
                <w:lang w:val="el-GR"/>
                <w:rPrChange w:id="25853" w:author="Στάθης Καπ" w:date="2023-03-03T06:42:00Z">
                  <w:rPr>
                    <w:del w:id="25854" w:author="Στάθης Καπ" w:date="2023-02-26T09:06:00Z"/>
                    <w:sz w:val="18"/>
                    <w:szCs w:val="18"/>
                  </w:rPr>
                </w:rPrChange>
              </w:rPr>
              <w:pPrChange w:id="25855" w:author="Στάθης Καπ" w:date="2023-02-26T08:48:00Z">
                <w:pPr/>
              </w:pPrChange>
            </w:pPr>
            <w:del w:id="25856" w:author="Στάθης Καπ" w:date="2023-02-26T08:46:00Z">
              <w:r w:rsidRPr="00744E3F" w:rsidDel="00715EE1">
                <w:rPr>
                  <w:sz w:val="18"/>
                  <w:szCs w:val="18"/>
                  <w:lang w:val="el-GR"/>
                  <w:rPrChange w:id="25857" w:author="Στάθης Καπ" w:date="2023-03-03T06:42:00Z">
                    <w:rPr>
                      <w:sz w:val="18"/>
                      <w:szCs w:val="18"/>
                    </w:rPr>
                  </w:rPrChange>
                </w:rPr>
                <w:delText>259</w:delText>
              </w:r>
            </w:del>
            <w:bookmarkStart w:id="25858" w:name="_Toc129057723"/>
            <w:bookmarkStart w:id="25859" w:name="_Toc129191558"/>
            <w:bookmarkStart w:id="25860" w:name="_Toc129197896"/>
            <w:bookmarkStart w:id="25861" w:name="_Toc129300422"/>
            <w:bookmarkEnd w:id="25858"/>
            <w:bookmarkEnd w:id="25859"/>
            <w:bookmarkEnd w:id="25860"/>
            <w:bookmarkEnd w:id="25861"/>
          </w:p>
        </w:tc>
        <w:tc>
          <w:tcPr>
            <w:tcW w:w="754" w:type="dxa"/>
            <w:textDirection w:val="btLr"/>
            <w:tcPrChange w:id="25862" w:author="Στάθης Καπ" w:date="2023-02-26T08:48:00Z">
              <w:tcPr>
                <w:tcW w:w="754" w:type="dxa"/>
              </w:tcPr>
            </w:tcPrChange>
          </w:tcPr>
          <w:p w14:paraId="739C7695" w14:textId="4D3AA95C" w:rsidR="008E010E" w:rsidRPr="00744E3F" w:rsidDel="009B47BA" w:rsidRDefault="008E010E">
            <w:pPr>
              <w:ind w:left="113" w:right="113"/>
              <w:rPr>
                <w:del w:id="25863" w:author="Στάθης Καπ" w:date="2023-02-26T09:06:00Z"/>
                <w:sz w:val="18"/>
                <w:szCs w:val="18"/>
                <w:lang w:val="el-GR"/>
                <w:rPrChange w:id="25864" w:author="Στάθης Καπ" w:date="2023-03-03T06:42:00Z">
                  <w:rPr>
                    <w:del w:id="25865" w:author="Στάθης Καπ" w:date="2023-02-26T09:06:00Z"/>
                    <w:sz w:val="18"/>
                    <w:szCs w:val="18"/>
                  </w:rPr>
                </w:rPrChange>
              </w:rPr>
              <w:pPrChange w:id="25866" w:author="Στάθης Καπ" w:date="2023-02-26T08:48:00Z">
                <w:pPr/>
              </w:pPrChange>
            </w:pPr>
            <w:bookmarkStart w:id="25867" w:name="_Toc129057724"/>
            <w:bookmarkStart w:id="25868" w:name="_Toc129191559"/>
            <w:bookmarkStart w:id="25869" w:name="_Toc129197897"/>
            <w:bookmarkStart w:id="25870" w:name="_Toc129300423"/>
            <w:bookmarkEnd w:id="25867"/>
            <w:bookmarkEnd w:id="25868"/>
            <w:bookmarkEnd w:id="25869"/>
            <w:bookmarkEnd w:id="25870"/>
          </w:p>
        </w:tc>
        <w:tc>
          <w:tcPr>
            <w:tcW w:w="622" w:type="dxa"/>
            <w:textDirection w:val="btLr"/>
            <w:tcPrChange w:id="25871" w:author="Στάθης Καπ" w:date="2023-02-26T08:48:00Z">
              <w:tcPr>
                <w:tcW w:w="622" w:type="dxa"/>
              </w:tcPr>
            </w:tcPrChange>
          </w:tcPr>
          <w:p w14:paraId="547E1795" w14:textId="5E800A35" w:rsidR="008E010E" w:rsidRPr="00744E3F" w:rsidDel="009B47BA" w:rsidRDefault="008E010E">
            <w:pPr>
              <w:ind w:left="113" w:right="113"/>
              <w:rPr>
                <w:del w:id="25872" w:author="Στάθης Καπ" w:date="2023-02-26T09:06:00Z"/>
                <w:sz w:val="18"/>
                <w:szCs w:val="18"/>
                <w:lang w:val="el-GR"/>
                <w:rPrChange w:id="25873" w:author="Στάθης Καπ" w:date="2023-03-03T06:42:00Z">
                  <w:rPr>
                    <w:del w:id="25874" w:author="Στάθης Καπ" w:date="2023-02-26T09:06:00Z"/>
                    <w:sz w:val="18"/>
                    <w:szCs w:val="18"/>
                  </w:rPr>
                </w:rPrChange>
              </w:rPr>
              <w:pPrChange w:id="25875" w:author="Στάθης Καπ" w:date="2023-02-26T08:48:00Z">
                <w:pPr/>
              </w:pPrChange>
            </w:pPr>
            <w:bookmarkStart w:id="25876" w:name="_Toc129057725"/>
            <w:bookmarkStart w:id="25877" w:name="_Toc129191560"/>
            <w:bookmarkStart w:id="25878" w:name="_Toc129197898"/>
            <w:bookmarkStart w:id="25879" w:name="_Toc129300424"/>
            <w:bookmarkEnd w:id="25876"/>
            <w:bookmarkEnd w:id="25877"/>
            <w:bookmarkEnd w:id="25878"/>
            <w:bookmarkEnd w:id="25879"/>
          </w:p>
        </w:tc>
        <w:bookmarkStart w:id="25880" w:name="_Toc129057726"/>
        <w:bookmarkStart w:id="25881" w:name="_Toc129191561"/>
        <w:bookmarkStart w:id="25882" w:name="_Toc129197899"/>
        <w:bookmarkStart w:id="25883" w:name="_Toc129300425"/>
        <w:bookmarkEnd w:id="25880"/>
        <w:bookmarkEnd w:id="25881"/>
        <w:bookmarkEnd w:id="25882"/>
        <w:bookmarkEnd w:id="25883"/>
      </w:tr>
      <w:tr w:rsidR="008E010E" w:rsidRPr="00D3106C" w:rsidDel="009B47BA" w14:paraId="15AE36E5" w14:textId="32428659" w:rsidTr="00715EE1">
        <w:trPr>
          <w:gridAfter w:val="1"/>
          <w:wAfter w:w="51" w:type="dxa"/>
          <w:cantSplit/>
          <w:trHeight w:val="567"/>
          <w:del w:id="25884" w:author="Στάθης Καπ" w:date="2023-02-26T09:06:00Z"/>
        </w:trPr>
        <w:tc>
          <w:tcPr>
            <w:tcW w:w="627" w:type="dxa"/>
            <w:gridSpan w:val="2"/>
            <w:textDirection w:val="btLr"/>
            <w:tcPrChange w:id="25885" w:author="Στάθης Καπ" w:date="2023-02-26T08:48:00Z">
              <w:tcPr>
                <w:tcW w:w="627" w:type="dxa"/>
              </w:tcPr>
            </w:tcPrChange>
          </w:tcPr>
          <w:p w14:paraId="4651E763" w14:textId="3A9841A3" w:rsidR="008E010E" w:rsidRPr="00744E3F" w:rsidDel="009B47BA" w:rsidRDefault="008E010E">
            <w:pPr>
              <w:ind w:left="113" w:right="113"/>
              <w:rPr>
                <w:del w:id="25886" w:author="Στάθης Καπ" w:date="2023-02-26T09:06:00Z"/>
                <w:sz w:val="18"/>
                <w:szCs w:val="18"/>
                <w:lang w:val="el-GR"/>
                <w:rPrChange w:id="25887" w:author="Στάθης Καπ" w:date="2023-03-03T06:42:00Z">
                  <w:rPr>
                    <w:del w:id="25888" w:author="Στάθης Καπ" w:date="2023-02-26T09:06:00Z"/>
                    <w:sz w:val="18"/>
                    <w:szCs w:val="18"/>
                  </w:rPr>
                </w:rPrChange>
              </w:rPr>
              <w:pPrChange w:id="25889" w:author="Στάθης Καπ" w:date="2023-02-26T08:48:00Z">
                <w:pPr/>
              </w:pPrChange>
            </w:pPr>
            <w:del w:id="25890" w:author="Στάθης Καπ" w:date="2023-02-26T08:46:00Z">
              <w:r w:rsidRPr="006E0881" w:rsidDel="00715EE1">
                <w:rPr>
                  <w:sz w:val="18"/>
                  <w:szCs w:val="18"/>
                </w:rPr>
                <w:delText>Pr</w:delText>
              </w:r>
              <w:r w:rsidRPr="00744E3F" w:rsidDel="00715EE1">
                <w:rPr>
                  <w:sz w:val="18"/>
                  <w:szCs w:val="18"/>
                  <w:lang w:val="el-GR"/>
                  <w:rPrChange w:id="25891" w:author="Στάθης Καπ" w:date="2023-03-03T06:42:00Z">
                    <w:rPr>
                      <w:sz w:val="18"/>
                      <w:szCs w:val="18"/>
                    </w:rPr>
                  </w:rPrChange>
                </w:rPr>
                <w:delText>12</w:delText>
              </w:r>
            </w:del>
            <w:bookmarkStart w:id="25892" w:name="_Toc129057727"/>
            <w:bookmarkStart w:id="25893" w:name="_Toc129191562"/>
            <w:bookmarkStart w:id="25894" w:name="_Toc129197900"/>
            <w:bookmarkStart w:id="25895" w:name="_Toc129300426"/>
            <w:bookmarkEnd w:id="25892"/>
            <w:bookmarkEnd w:id="25893"/>
            <w:bookmarkEnd w:id="25894"/>
            <w:bookmarkEnd w:id="25895"/>
          </w:p>
        </w:tc>
        <w:tc>
          <w:tcPr>
            <w:tcW w:w="663" w:type="dxa"/>
            <w:textDirection w:val="btLr"/>
            <w:tcPrChange w:id="25896" w:author="Στάθης Καπ" w:date="2023-02-26T08:48:00Z">
              <w:tcPr>
                <w:tcW w:w="663" w:type="dxa"/>
              </w:tcPr>
            </w:tcPrChange>
          </w:tcPr>
          <w:p w14:paraId="4F269AA7" w14:textId="7E1AE241" w:rsidR="008E010E" w:rsidRPr="00744E3F" w:rsidDel="009B47BA" w:rsidRDefault="008E010E">
            <w:pPr>
              <w:ind w:left="113" w:right="113"/>
              <w:rPr>
                <w:del w:id="25897" w:author="Στάθης Καπ" w:date="2023-02-26T09:06:00Z"/>
                <w:sz w:val="18"/>
                <w:szCs w:val="18"/>
                <w:lang w:val="el-GR"/>
                <w:rPrChange w:id="25898" w:author="Στάθης Καπ" w:date="2023-03-03T06:42:00Z">
                  <w:rPr>
                    <w:del w:id="25899" w:author="Στάθης Καπ" w:date="2023-02-26T09:06:00Z"/>
                    <w:sz w:val="18"/>
                    <w:szCs w:val="18"/>
                  </w:rPr>
                </w:rPrChange>
              </w:rPr>
              <w:pPrChange w:id="25900" w:author="Στάθης Καπ" w:date="2023-02-26T08:48:00Z">
                <w:pPr/>
              </w:pPrChange>
            </w:pPr>
            <w:bookmarkStart w:id="25901" w:name="_Toc129057728"/>
            <w:bookmarkStart w:id="25902" w:name="_Toc129191563"/>
            <w:bookmarkStart w:id="25903" w:name="_Toc129197901"/>
            <w:bookmarkStart w:id="25904" w:name="_Toc129300427"/>
            <w:bookmarkEnd w:id="25901"/>
            <w:bookmarkEnd w:id="25902"/>
            <w:bookmarkEnd w:id="25903"/>
            <w:bookmarkEnd w:id="25904"/>
          </w:p>
        </w:tc>
        <w:tc>
          <w:tcPr>
            <w:tcW w:w="764" w:type="dxa"/>
            <w:textDirection w:val="btLr"/>
            <w:tcPrChange w:id="25905" w:author="Στάθης Καπ" w:date="2023-02-26T08:48:00Z">
              <w:tcPr>
                <w:tcW w:w="764" w:type="dxa"/>
              </w:tcPr>
            </w:tcPrChange>
          </w:tcPr>
          <w:p w14:paraId="1707E2C5" w14:textId="6866C1DC" w:rsidR="008E010E" w:rsidRPr="00744E3F" w:rsidDel="009B47BA" w:rsidRDefault="008E010E">
            <w:pPr>
              <w:ind w:left="113" w:right="113"/>
              <w:rPr>
                <w:del w:id="25906" w:author="Στάθης Καπ" w:date="2023-02-26T09:06:00Z"/>
                <w:sz w:val="18"/>
                <w:szCs w:val="18"/>
                <w:lang w:val="el-GR"/>
                <w:rPrChange w:id="25907" w:author="Στάθης Καπ" w:date="2023-03-03T06:42:00Z">
                  <w:rPr>
                    <w:del w:id="25908" w:author="Στάθης Καπ" w:date="2023-02-26T09:06:00Z"/>
                    <w:sz w:val="18"/>
                    <w:szCs w:val="18"/>
                  </w:rPr>
                </w:rPrChange>
              </w:rPr>
              <w:pPrChange w:id="25909" w:author="Στάθης Καπ" w:date="2023-02-26T08:48:00Z">
                <w:pPr/>
              </w:pPrChange>
            </w:pPr>
            <w:bookmarkStart w:id="25910" w:name="_Toc129057729"/>
            <w:bookmarkStart w:id="25911" w:name="_Toc129191564"/>
            <w:bookmarkStart w:id="25912" w:name="_Toc129197902"/>
            <w:bookmarkStart w:id="25913" w:name="_Toc129300428"/>
            <w:bookmarkEnd w:id="25910"/>
            <w:bookmarkEnd w:id="25911"/>
            <w:bookmarkEnd w:id="25912"/>
            <w:bookmarkEnd w:id="25913"/>
          </w:p>
        </w:tc>
        <w:tc>
          <w:tcPr>
            <w:tcW w:w="630" w:type="dxa"/>
            <w:textDirection w:val="btLr"/>
            <w:tcPrChange w:id="25914" w:author="Στάθης Καπ" w:date="2023-02-26T08:48:00Z">
              <w:tcPr>
                <w:tcW w:w="630" w:type="dxa"/>
              </w:tcPr>
            </w:tcPrChange>
          </w:tcPr>
          <w:p w14:paraId="24935AD6" w14:textId="492804A4" w:rsidR="008E010E" w:rsidRPr="00744E3F" w:rsidDel="009B47BA" w:rsidRDefault="008E010E">
            <w:pPr>
              <w:ind w:left="113" w:right="113"/>
              <w:rPr>
                <w:del w:id="25915" w:author="Στάθης Καπ" w:date="2023-02-26T09:06:00Z"/>
                <w:sz w:val="18"/>
                <w:szCs w:val="18"/>
                <w:lang w:val="el-GR"/>
                <w:rPrChange w:id="25916" w:author="Στάθης Καπ" w:date="2023-03-03T06:42:00Z">
                  <w:rPr>
                    <w:del w:id="25917" w:author="Στάθης Καπ" w:date="2023-02-26T09:06:00Z"/>
                    <w:sz w:val="18"/>
                    <w:szCs w:val="18"/>
                  </w:rPr>
                </w:rPrChange>
              </w:rPr>
              <w:pPrChange w:id="25918" w:author="Στάθης Καπ" w:date="2023-02-26T08:48:00Z">
                <w:pPr/>
              </w:pPrChange>
            </w:pPr>
            <w:bookmarkStart w:id="25919" w:name="_Toc129057730"/>
            <w:bookmarkStart w:id="25920" w:name="_Toc129191565"/>
            <w:bookmarkStart w:id="25921" w:name="_Toc129197903"/>
            <w:bookmarkStart w:id="25922" w:name="_Toc129300429"/>
            <w:bookmarkEnd w:id="25919"/>
            <w:bookmarkEnd w:id="25920"/>
            <w:bookmarkEnd w:id="25921"/>
            <w:bookmarkEnd w:id="25922"/>
          </w:p>
        </w:tc>
        <w:tc>
          <w:tcPr>
            <w:tcW w:w="663" w:type="dxa"/>
            <w:textDirection w:val="btLr"/>
            <w:tcPrChange w:id="25923" w:author="Στάθης Καπ" w:date="2023-02-26T08:48:00Z">
              <w:tcPr>
                <w:tcW w:w="663" w:type="dxa"/>
              </w:tcPr>
            </w:tcPrChange>
          </w:tcPr>
          <w:p w14:paraId="44109138" w14:textId="1F46DAC0" w:rsidR="008E010E" w:rsidRPr="00744E3F" w:rsidDel="009B47BA" w:rsidRDefault="008E010E">
            <w:pPr>
              <w:ind w:left="113" w:right="113"/>
              <w:rPr>
                <w:del w:id="25924" w:author="Στάθης Καπ" w:date="2023-02-26T09:06:00Z"/>
                <w:sz w:val="18"/>
                <w:szCs w:val="18"/>
                <w:lang w:val="el-GR"/>
                <w:rPrChange w:id="25925" w:author="Στάθης Καπ" w:date="2023-03-03T06:42:00Z">
                  <w:rPr>
                    <w:del w:id="25926" w:author="Στάθης Καπ" w:date="2023-02-26T09:06:00Z"/>
                    <w:sz w:val="18"/>
                    <w:szCs w:val="18"/>
                  </w:rPr>
                </w:rPrChange>
              </w:rPr>
              <w:pPrChange w:id="25927" w:author="Στάθης Καπ" w:date="2023-02-26T08:48:00Z">
                <w:pPr/>
              </w:pPrChange>
            </w:pPr>
            <w:bookmarkStart w:id="25928" w:name="_Toc129057731"/>
            <w:bookmarkStart w:id="25929" w:name="_Toc129191566"/>
            <w:bookmarkStart w:id="25930" w:name="_Toc129197904"/>
            <w:bookmarkStart w:id="25931" w:name="_Toc129300430"/>
            <w:bookmarkEnd w:id="25928"/>
            <w:bookmarkEnd w:id="25929"/>
            <w:bookmarkEnd w:id="25930"/>
            <w:bookmarkEnd w:id="25931"/>
          </w:p>
        </w:tc>
        <w:tc>
          <w:tcPr>
            <w:tcW w:w="764" w:type="dxa"/>
            <w:textDirection w:val="btLr"/>
            <w:tcPrChange w:id="25932" w:author="Στάθης Καπ" w:date="2023-02-26T08:48:00Z">
              <w:tcPr>
                <w:tcW w:w="764" w:type="dxa"/>
              </w:tcPr>
            </w:tcPrChange>
          </w:tcPr>
          <w:p w14:paraId="4A9FE424" w14:textId="7C42C30D" w:rsidR="008E010E" w:rsidRPr="00744E3F" w:rsidDel="009B47BA" w:rsidRDefault="008E010E">
            <w:pPr>
              <w:ind w:left="113" w:right="113"/>
              <w:rPr>
                <w:del w:id="25933" w:author="Στάθης Καπ" w:date="2023-02-26T09:06:00Z"/>
                <w:sz w:val="18"/>
                <w:szCs w:val="18"/>
                <w:lang w:val="el-GR"/>
                <w:rPrChange w:id="25934" w:author="Στάθης Καπ" w:date="2023-03-03T06:42:00Z">
                  <w:rPr>
                    <w:del w:id="25935" w:author="Στάθης Καπ" w:date="2023-02-26T09:06:00Z"/>
                    <w:sz w:val="18"/>
                    <w:szCs w:val="18"/>
                  </w:rPr>
                </w:rPrChange>
              </w:rPr>
              <w:pPrChange w:id="25936" w:author="Στάθης Καπ" w:date="2023-02-26T08:48:00Z">
                <w:pPr/>
              </w:pPrChange>
            </w:pPr>
            <w:bookmarkStart w:id="25937" w:name="_Toc129057732"/>
            <w:bookmarkStart w:id="25938" w:name="_Toc129191567"/>
            <w:bookmarkStart w:id="25939" w:name="_Toc129197905"/>
            <w:bookmarkStart w:id="25940" w:name="_Toc129300431"/>
            <w:bookmarkEnd w:id="25937"/>
            <w:bookmarkEnd w:id="25938"/>
            <w:bookmarkEnd w:id="25939"/>
            <w:bookmarkEnd w:id="25940"/>
          </w:p>
        </w:tc>
        <w:tc>
          <w:tcPr>
            <w:tcW w:w="630" w:type="dxa"/>
            <w:textDirection w:val="btLr"/>
            <w:tcPrChange w:id="25941" w:author="Στάθης Καπ" w:date="2023-02-26T08:48:00Z">
              <w:tcPr>
                <w:tcW w:w="630" w:type="dxa"/>
              </w:tcPr>
            </w:tcPrChange>
          </w:tcPr>
          <w:p w14:paraId="730007E6" w14:textId="2841B89E" w:rsidR="008E010E" w:rsidRPr="00744E3F" w:rsidDel="009B47BA" w:rsidRDefault="008E010E">
            <w:pPr>
              <w:ind w:left="113" w:right="113"/>
              <w:rPr>
                <w:del w:id="25942" w:author="Στάθης Καπ" w:date="2023-02-26T09:06:00Z"/>
                <w:sz w:val="18"/>
                <w:szCs w:val="18"/>
                <w:lang w:val="el-GR"/>
                <w:rPrChange w:id="25943" w:author="Στάθης Καπ" w:date="2023-03-03T06:42:00Z">
                  <w:rPr>
                    <w:del w:id="25944" w:author="Στάθης Καπ" w:date="2023-02-26T09:06:00Z"/>
                    <w:sz w:val="18"/>
                    <w:szCs w:val="18"/>
                  </w:rPr>
                </w:rPrChange>
              </w:rPr>
              <w:pPrChange w:id="25945" w:author="Στάθης Καπ" w:date="2023-02-26T08:48:00Z">
                <w:pPr/>
              </w:pPrChange>
            </w:pPr>
            <w:bookmarkStart w:id="25946" w:name="_Toc129057733"/>
            <w:bookmarkStart w:id="25947" w:name="_Toc129191568"/>
            <w:bookmarkStart w:id="25948" w:name="_Toc129197906"/>
            <w:bookmarkStart w:id="25949" w:name="_Toc129300432"/>
            <w:bookmarkEnd w:id="25946"/>
            <w:bookmarkEnd w:id="25947"/>
            <w:bookmarkEnd w:id="25948"/>
            <w:bookmarkEnd w:id="25949"/>
          </w:p>
        </w:tc>
        <w:tc>
          <w:tcPr>
            <w:tcW w:w="663" w:type="dxa"/>
            <w:textDirection w:val="btLr"/>
            <w:tcPrChange w:id="25950" w:author="Στάθης Καπ" w:date="2023-02-26T08:48:00Z">
              <w:tcPr>
                <w:tcW w:w="663" w:type="dxa"/>
              </w:tcPr>
            </w:tcPrChange>
          </w:tcPr>
          <w:p w14:paraId="633C060D" w14:textId="7C5458A4" w:rsidR="008E010E" w:rsidRPr="00744E3F" w:rsidDel="009B47BA" w:rsidRDefault="008E010E">
            <w:pPr>
              <w:ind w:left="113" w:right="113"/>
              <w:rPr>
                <w:del w:id="25951" w:author="Στάθης Καπ" w:date="2023-02-26T09:06:00Z"/>
                <w:sz w:val="18"/>
                <w:szCs w:val="18"/>
                <w:lang w:val="el-GR"/>
                <w:rPrChange w:id="25952" w:author="Στάθης Καπ" w:date="2023-03-03T06:42:00Z">
                  <w:rPr>
                    <w:del w:id="25953" w:author="Στάθης Καπ" w:date="2023-02-26T09:06:00Z"/>
                    <w:sz w:val="18"/>
                    <w:szCs w:val="18"/>
                  </w:rPr>
                </w:rPrChange>
              </w:rPr>
              <w:pPrChange w:id="25954" w:author="Στάθης Καπ" w:date="2023-02-26T08:48:00Z">
                <w:pPr/>
              </w:pPrChange>
            </w:pPr>
            <w:bookmarkStart w:id="25955" w:name="_Toc129057734"/>
            <w:bookmarkStart w:id="25956" w:name="_Toc129191569"/>
            <w:bookmarkStart w:id="25957" w:name="_Toc129197907"/>
            <w:bookmarkStart w:id="25958" w:name="_Toc129300433"/>
            <w:bookmarkEnd w:id="25955"/>
            <w:bookmarkEnd w:id="25956"/>
            <w:bookmarkEnd w:id="25957"/>
            <w:bookmarkEnd w:id="25958"/>
          </w:p>
        </w:tc>
        <w:tc>
          <w:tcPr>
            <w:tcW w:w="764" w:type="dxa"/>
            <w:textDirection w:val="btLr"/>
            <w:tcPrChange w:id="25959" w:author="Στάθης Καπ" w:date="2023-02-26T08:48:00Z">
              <w:tcPr>
                <w:tcW w:w="764" w:type="dxa"/>
              </w:tcPr>
            </w:tcPrChange>
          </w:tcPr>
          <w:p w14:paraId="10C11889" w14:textId="4AD98436" w:rsidR="008E010E" w:rsidRPr="00744E3F" w:rsidDel="009B47BA" w:rsidRDefault="008E010E">
            <w:pPr>
              <w:ind w:left="113" w:right="113"/>
              <w:rPr>
                <w:del w:id="25960" w:author="Στάθης Καπ" w:date="2023-02-26T09:06:00Z"/>
                <w:sz w:val="18"/>
                <w:szCs w:val="18"/>
                <w:lang w:val="el-GR"/>
                <w:rPrChange w:id="25961" w:author="Στάθης Καπ" w:date="2023-03-03T06:42:00Z">
                  <w:rPr>
                    <w:del w:id="25962" w:author="Στάθης Καπ" w:date="2023-02-26T09:06:00Z"/>
                    <w:sz w:val="18"/>
                    <w:szCs w:val="18"/>
                  </w:rPr>
                </w:rPrChange>
              </w:rPr>
              <w:pPrChange w:id="25963" w:author="Στάθης Καπ" w:date="2023-02-26T08:48:00Z">
                <w:pPr/>
              </w:pPrChange>
            </w:pPr>
            <w:bookmarkStart w:id="25964" w:name="_Toc129057735"/>
            <w:bookmarkStart w:id="25965" w:name="_Toc129191570"/>
            <w:bookmarkStart w:id="25966" w:name="_Toc129197908"/>
            <w:bookmarkStart w:id="25967" w:name="_Toc129300434"/>
            <w:bookmarkEnd w:id="25964"/>
            <w:bookmarkEnd w:id="25965"/>
            <w:bookmarkEnd w:id="25966"/>
            <w:bookmarkEnd w:id="25967"/>
          </w:p>
        </w:tc>
        <w:tc>
          <w:tcPr>
            <w:tcW w:w="630" w:type="dxa"/>
            <w:textDirection w:val="btLr"/>
            <w:tcPrChange w:id="25968" w:author="Στάθης Καπ" w:date="2023-02-26T08:48:00Z">
              <w:tcPr>
                <w:tcW w:w="630" w:type="dxa"/>
              </w:tcPr>
            </w:tcPrChange>
          </w:tcPr>
          <w:p w14:paraId="5AD70441" w14:textId="15B1F68B" w:rsidR="008E010E" w:rsidRPr="00744E3F" w:rsidDel="009B47BA" w:rsidRDefault="008E010E">
            <w:pPr>
              <w:ind w:left="113" w:right="113"/>
              <w:rPr>
                <w:del w:id="25969" w:author="Στάθης Καπ" w:date="2023-02-26T09:06:00Z"/>
                <w:sz w:val="18"/>
                <w:szCs w:val="18"/>
                <w:lang w:val="el-GR"/>
                <w:rPrChange w:id="25970" w:author="Στάθης Καπ" w:date="2023-03-03T06:42:00Z">
                  <w:rPr>
                    <w:del w:id="25971" w:author="Στάθης Καπ" w:date="2023-02-26T09:06:00Z"/>
                    <w:sz w:val="18"/>
                    <w:szCs w:val="18"/>
                  </w:rPr>
                </w:rPrChange>
              </w:rPr>
              <w:pPrChange w:id="25972" w:author="Στάθης Καπ" w:date="2023-02-26T08:48:00Z">
                <w:pPr/>
              </w:pPrChange>
            </w:pPr>
            <w:bookmarkStart w:id="25973" w:name="_Toc129057736"/>
            <w:bookmarkStart w:id="25974" w:name="_Toc129191571"/>
            <w:bookmarkStart w:id="25975" w:name="_Toc129197909"/>
            <w:bookmarkStart w:id="25976" w:name="_Toc129300435"/>
            <w:bookmarkEnd w:id="25973"/>
            <w:bookmarkEnd w:id="25974"/>
            <w:bookmarkEnd w:id="25975"/>
            <w:bookmarkEnd w:id="25976"/>
          </w:p>
        </w:tc>
        <w:tc>
          <w:tcPr>
            <w:tcW w:w="654" w:type="dxa"/>
            <w:textDirection w:val="btLr"/>
            <w:tcPrChange w:id="25977" w:author="Στάθης Καπ" w:date="2023-02-26T08:48:00Z">
              <w:tcPr>
                <w:tcW w:w="654" w:type="dxa"/>
              </w:tcPr>
            </w:tcPrChange>
          </w:tcPr>
          <w:p w14:paraId="05CB0C35" w14:textId="674BEDB0" w:rsidR="008E010E" w:rsidRPr="00744E3F" w:rsidDel="009B47BA" w:rsidRDefault="009E2733">
            <w:pPr>
              <w:ind w:left="113" w:right="113"/>
              <w:rPr>
                <w:del w:id="25978" w:author="Στάθης Καπ" w:date="2023-02-26T09:06:00Z"/>
                <w:sz w:val="18"/>
                <w:szCs w:val="18"/>
                <w:lang w:val="el-GR"/>
                <w:rPrChange w:id="25979" w:author="Στάθης Καπ" w:date="2023-03-03T06:42:00Z">
                  <w:rPr>
                    <w:del w:id="25980" w:author="Στάθης Καπ" w:date="2023-02-26T09:06:00Z"/>
                    <w:sz w:val="18"/>
                    <w:szCs w:val="18"/>
                  </w:rPr>
                </w:rPrChange>
              </w:rPr>
              <w:pPrChange w:id="25981" w:author="Στάθης Καπ" w:date="2023-02-26T08:48:00Z">
                <w:pPr/>
              </w:pPrChange>
            </w:pPr>
            <w:del w:id="25982" w:author="Στάθης Καπ" w:date="2023-02-26T08:46:00Z">
              <w:r w:rsidRPr="00744E3F" w:rsidDel="00715EE1">
                <w:rPr>
                  <w:sz w:val="18"/>
                  <w:szCs w:val="18"/>
                  <w:lang w:val="el-GR"/>
                  <w:rPrChange w:id="25983" w:author="Στάθης Καπ" w:date="2023-03-03T06:42:00Z">
                    <w:rPr>
                      <w:sz w:val="18"/>
                      <w:szCs w:val="18"/>
                    </w:rPr>
                  </w:rPrChange>
                </w:rPr>
                <w:delText>386</w:delText>
              </w:r>
            </w:del>
            <w:bookmarkStart w:id="25984" w:name="_Toc129057737"/>
            <w:bookmarkStart w:id="25985" w:name="_Toc129191572"/>
            <w:bookmarkStart w:id="25986" w:name="_Toc129197910"/>
            <w:bookmarkStart w:id="25987" w:name="_Toc129300436"/>
            <w:bookmarkEnd w:id="25984"/>
            <w:bookmarkEnd w:id="25985"/>
            <w:bookmarkEnd w:id="25986"/>
            <w:bookmarkEnd w:id="25987"/>
          </w:p>
        </w:tc>
        <w:tc>
          <w:tcPr>
            <w:tcW w:w="754" w:type="dxa"/>
            <w:textDirection w:val="btLr"/>
            <w:tcPrChange w:id="25988" w:author="Στάθης Καπ" w:date="2023-02-26T08:48:00Z">
              <w:tcPr>
                <w:tcW w:w="754" w:type="dxa"/>
              </w:tcPr>
            </w:tcPrChange>
          </w:tcPr>
          <w:p w14:paraId="599FF185" w14:textId="66EA65CE" w:rsidR="008E010E" w:rsidRPr="00744E3F" w:rsidDel="009B47BA" w:rsidRDefault="008E010E">
            <w:pPr>
              <w:ind w:left="113" w:right="113"/>
              <w:rPr>
                <w:del w:id="25989" w:author="Στάθης Καπ" w:date="2023-02-26T09:06:00Z"/>
                <w:sz w:val="18"/>
                <w:szCs w:val="18"/>
                <w:lang w:val="el-GR"/>
                <w:rPrChange w:id="25990" w:author="Στάθης Καπ" w:date="2023-03-03T06:42:00Z">
                  <w:rPr>
                    <w:del w:id="25991" w:author="Στάθης Καπ" w:date="2023-02-26T09:06:00Z"/>
                    <w:sz w:val="18"/>
                    <w:szCs w:val="18"/>
                  </w:rPr>
                </w:rPrChange>
              </w:rPr>
              <w:pPrChange w:id="25992" w:author="Στάθης Καπ" w:date="2023-02-26T08:48:00Z">
                <w:pPr/>
              </w:pPrChange>
            </w:pPr>
            <w:bookmarkStart w:id="25993" w:name="_Toc129057738"/>
            <w:bookmarkStart w:id="25994" w:name="_Toc129191573"/>
            <w:bookmarkStart w:id="25995" w:name="_Toc129197911"/>
            <w:bookmarkStart w:id="25996" w:name="_Toc129300437"/>
            <w:bookmarkEnd w:id="25993"/>
            <w:bookmarkEnd w:id="25994"/>
            <w:bookmarkEnd w:id="25995"/>
            <w:bookmarkEnd w:id="25996"/>
          </w:p>
        </w:tc>
        <w:tc>
          <w:tcPr>
            <w:tcW w:w="622" w:type="dxa"/>
            <w:textDirection w:val="btLr"/>
            <w:tcPrChange w:id="25997" w:author="Στάθης Καπ" w:date="2023-02-26T08:48:00Z">
              <w:tcPr>
                <w:tcW w:w="622" w:type="dxa"/>
              </w:tcPr>
            </w:tcPrChange>
          </w:tcPr>
          <w:p w14:paraId="680151DB" w14:textId="49508D1E" w:rsidR="008E010E" w:rsidRPr="00744E3F" w:rsidDel="009B47BA" w:rsidRDefault="008E010E">
            <w:pPr>
              <w:ind w:left="113" w:right="113"/>
              <w:rPr>
                <w:del w:id="25998" w:author="Στάθης Καπ" w:date="2023-02-26T09:06:00Z"/>
                <w:sz w:val="18"/>
                <w:szCs w:val="18"/>
                <w:lang w:val="el-GR"/>
                <w:rPrChange w:id="25999" w:author="Στάθης Καπ" w:date="2023-03-03T06:42:00Z">
                  <w:rPr>
                    <w:del w:id="26000" w:author="Στάθης Καπ" w:date="2023-02-26T09:06:00Z"/>
                    <w:sz w:val="18"/>
                    <w:szCs w:val="18"/>
                  </w:rPr>
                </w:rPrChange>
              </w:rPr>
              <w:pPrChange w:id="26001" w:author="Στάθης Καπ" w:date="2023-02-26T08:48:00Z">
                <w:pPr/>
              </w:pPrChange>
            </w:pPr>
            <w:bookmarkStart w:id="26002" w:name="_Toc129057739"/>
            <w:bookmarkStart w:id="26003" w:name="_Toc129191574"/>
            <w:bookmarkStart w:id="26004" w:name="_Toc129197912"/>
            <w:bookmarkStart w:id="26005" w:name="_Toc129300438"/>
            <w:bookmarkEnd w:id="26002"/>
            <w:bookmarkEnd w:id="26003"/>
            <w:bookmarkEnd w:id="26004"/>
            <w:bookmarkEnd w:id="26005"/>
          </w:p>
        </w:tc>
        <w:bookmarkStart w:id="26006" w:name="_Toc129057740"/>
        <w:bookmarkStart w:id="26007" w:name="_Toc129191575"/>
        <w:bookmarkStart w:id="26008" w:name="_Toc129197913"/>
        <w:bookmarkStart w:id="26009" w:name="_Toc129300439"/>
        <w:bookmarkEnd w:id="26006"/>
        <w:bookmarkEnd w:id="26007"/>
        <w:bookmarkEnd w:id="26008"/>
        <w:bookmarkEnd w:id="26009"/>
      </w:tr>
      <w:tr w:rsidR="008E010E" w:rsidRPr="00D3106C" w:rsidDel="009B47BA" w14:paraId="761CB2F3" w14:textId="2AF1B135" w:rsidTr="00715EE1">
        <w:trPr>
          <w:gridAfter w:val="1"/>
          <w:wAfter w:w="51" w:type="dxa"/>
          <w:cantSplit/>
          <w:trHeight w:val="567"/>
          <w:del w:id="26010" w:author="Στάθης Καπ" w:date="2023-02-26T09:06:00Z"/>
        </w:trPr>
        <w:tc>
          <w:tcPr>
            <w:tcW w:w="627" w:type="dxa"/>
            <w:gridSpan w:val="2"/>
            <w:textDirection w:val="btLr"/>
            <w:tcPrChange w:id="26011" w:author="Στάθης Καπ" w:date="2023-02-26T08:48:00Z">
              <w:tcPr>
                <w:tcW w:w="627" w:type="dxa"/>
              </w:tcPr>
            </w:tcPrChange>
          </w:tcPr>
          <w:p w14:paraId="577CBE17" w14:textId="3D28E4FD" w:rsidR="008E010E" w:rsidRPr="00744E3F" w:rsidDel="009B47BA" w:rsidRDefault="008E010E">
            <w:pPr>
              <w:ind w:left="113" w:right="113"/>
              <w:rPr>
                <w:del w:id="26012" w:author="Στάθης Καπ" w:date="2023-02-26T09:06:00Z"/>
                <w:sz w:val="18"/>
                <w:szCs w:val="18"/>
                <w:lang w:val="el-GR"/>
                <w:rPrChange w:id="26013" w:author="Στάθης Καπ" w:date="2023-03-03T06:42:00Z">
                  <w:rPr>
                    <w:del w:id="26014" w:author="Στάθης Καπ" w:date="2023-02-26T09:06:00Z"/>
                    <w:sz w:val="18"/>
                    <w:szCs w:val="18"/>
                  </w:rPr>
                </w:rPrChange>
              </w:rPr>
              <w:pPrChange w:id="26015" w:author="Στάθης Καπ" w:date="2023-02-26T08:48:00Z">
                <w:pPr/>
              </w:pPrChange>
            </w:pPr>
            <w:del w:id="26016" w:author="Στάθης Καπ" w:date="2023-02-26T08:46:00Z">
              <w:r w:rsidRPr="006E0881" w:rsidDel="00715EE1">
                <w:rPr>
                  <w:sz w:val="18"/>
                  <w:szCs w:val="18"/>
                </w:rPr>
                <w:delText>Pr</w:delText>
              </w:r>
              <w:r w:rsidRPr="00744E3F" w:rsidDel="00715EE1">
                <w:rPr>
                  <w:sz w:val="18"/>
                  <w:szCs w:val="18"/>
                  <w:lang w:val="el-GR"/>
                  <w:rPrChange w:id="26017" w:author="Στάθης Καπ" w:date="2023-03-03T06:42:00Z">
                    <w:rPr>
                      <w:sz w:val="18"/>
                      <w:szCs w:val="18"/>
                    </w:rPr>
                  </w:rPrChange>
                </w:rPr>
                <w:delText>13</w:delText>
              </w:r>
            </w:del>
            <w:bookmarkStart w:id="26018" w:name="_Toc129057741"/>
            <w:bookmarkStart w:id="26019" w:name="_Toc129191576"/>
            <w:bookmarkStart w:id="26020" w:name="_Toc129197914"/>
            <w:bookmarkStart w:id="26021" w:name="_Toc129300440"/>
            <w:bookmarkEnd w:id="26018"/>
            <w:bookmarkEnd w:id="26019"/>
            <w:bookmarkEnd w:id="26020"/>
            <w:bookmarkEnd w:id="26021"/>
          </w:p>
        </w:tc>
        <w:tc>
          <w:tcPr>
            <w:tcW w:w="663" w:type="dxa"/>
            <w:textDirection w:val="btLr"/>
            <w:tcPrChange w:id="26022" w:author="Στάθης Καπ" w:date="2023-02-26T08:48:00Z">
              <w:tcPr>
                <w:tcW w:w="663" w:type="dxa"/>
              </w:tcPr>
            </w:tcPrChange>
          </w:tcPr>
          <w:p w14:paraId="67955C75" w14:textId="64E5A3E3" w:rsidR="008E010E" w:rsidRPr="001A3C7C" w:rsidDel="009B47BA" w:rsidRDefault="008E010E">
            <w:pPr>
              <w:ind w:left="113" w:right="113"/>
              <w:rPr>
                <w:del w:id="26023" w:author="Στάθης Καπ" w:date="2023-02-26T09:06:00Z"/>
                <w:sz w:val="18"/>
                <w:szCs w:val="18"/>
                <w:lang w:val="el-GR"/>
              </w:rPr>
              <w:pPrChange w:id="26024" w:author="Στάθης Καπ" w:date="2023-02-26T08:48:00Z">
                <w:pPr/>
              </w:pPrChange>
            </w:pPr>
            <w:bookmarkStart w:id="26025" w:name="_Toc129057742"/>
            <w:bookmarkStart w:id="26026" w:name="_Toc129191577"/>
            <w:bookmarkStart w:id="26027" w:name="_Toc129197915"/>
            <w:bookmarkStart w:id="26028" w:name="_Toc129300441"/>
            <w:bookmarkEnd w:id="26025"/>
            <w:bookmarkEnd w:id="26026"/>
            <w:bookmarkEnd w:id="26027"/>
            <w:bookmarkEnd w:id="26028"/>
          </w:p>
        </w:tc>
        <w:tc>
          <w:tcPr>
            <w:tcW w:w="764" w:type="dxa"/>
            <w:textDirection w:val="btLr"/>
            <w:tcPrChange w:id="26029" w:author="Στάθης Καπ" w:date="2023-02-26T08:48:00Z">
              <w:tcPr>
                <w:tcW w:w="764" w:type="dxa"/>
              </w:tcPr>
            </w:tcPrChange>
          </w:tcPr>
          <w:p w14:paraId="6808E81E" w14:textId="58CD1D78" w:rsidR="008E010E" w:rsidRPr="00744E3F" w:rsidDel="009B47BA" w:rsidRDefault="008E010E">
            <w:pPr>
              <w:ind w:left="113" w:right="113"/>
              <w:rPr>
                <w:del w:id="26030" w:author="Στάθης Καπ" w:date="2023-02-26T09:06:00Z"/>
                <w:sz w:val="18"/>
                <w:szCs w:val="18"/>
                <w:lang w:val="el-GR"/>
                <w:rPrChange w:id="26031" w:author="Στάθης Καπ" w:date="2023-03-03T06:42:00Z">
                  <w:rPr>
                    <w:del w:id="26032" w:author="Στάθης Καπ" w:date="2023-02-26T09:06:00Z"/>
                    <w:sz w:val="18"/>
                    <w:szCs w:val="18"/>
                  </w:rPr>
                </w:rPrChange>
              </w:rPr>
              <w:pPrChange w:id="26033" w:author="Στάθης Καπ" w:date="2023-02-26T08:48:00Z">
                <w:pPr/>
              </w:pPrChange>
            </w:pPr>
            <w:bookmarkStart w:id="26034" w:name="_Toc129057743"/>
            <w:bookmarkStart w:id="26035" w:name="_Toc129191578"/>
            <w:bookmarkStart w:id="26036" w:name="_Toc129197916"/>
            <w:bookmarkStart w:id="26037" w:name="_Toc129300442"/>
            <w:bookmarkEnd w:id="26034"/>
            <w:bookmarkEnd w:id="26035"/>
            <w:bookmarkEnd w:id="26036"/>
            <w:bookmarkEnd w:id="26037"/>
          </w:p>
        </w:tc>
        <w:tc>
          <w:tcPr>
            <w:tcW w:w="630" w:type="dxa"/>
            <w:textDirection w:val="btLr"/>
            <w:tcPrChange w:id="26038" w:author="Στάθης Καπ" w:date="2023-02-26T08:48:00Z">
              <w:tcPr>
                <w:tcW w:w="630" w:type="dxa"/>
              </w:tcPr>
            </w:tcPrChange>
          </w:tcPr>
          <w:p w14:paraId="38BDAB27" w14:textId="4FF074E9" w:rsidR="008E010E" w:rsidRPr="00744E3F" w:rsidDel="009B47BA" w:rsidRDefault="008E010E">
            <w:pPr>
              <w:ind w:left="113" w:right="113"/>
              <w:rPr>
                <w:del w:id="26039" w:author="Στάθης Καπ" w:date="2023-02-26T09:06:00Z"/>
                <w:sz w:val="18"/>
                <w:szCs w:val="18"/>
                <w:lang w:val="el-GR"/>
                <w:rPrChange w:id="26040" w:author="Στάθης Καπ" w:date="2023-03-03T06:42:00Z">
                  <w:rPr>
                    <w:del w:id="26041" w:author="Στάθης Καπ" w:date="2023-02-26T09:06:00Z"/>
                    <w:sz w:val="18"/>
                    <w:szCs w:val="18"/>
                  </w:rPr>
                </w:rPrChange>
              </w:rPr>
              <w:pPrChange w:id="26042" w:author="Στάθης Καπ" w:date="2023-02-26T08:48:00Z">
                <w:pPr/>
              </w:pPrChange>
            </w:pPr>
            <w:bookmarkStart w:id="26043" w:name="_Toc129057744"/>
            <w:bookmarkStart w:id="26044" w:name="_Toc129191579"/>
            <w:bookmarkStart w:id="26045" w:name="_Toc129197917"/>
            <w:bookmarkStart w:id="26046" w:name="_Toc129300443"/>
            <w:bookmarkEnd w:id="26043"/>
            <w:bookmarkEnd w:id="26044"/>
            <w:bookmarkEnd w:id="26045"/>
            <w:bookmarkEnd w:id="26046"/>
          </w:p>
        </w:tc>
        <w:tc>
          <w:tcPr>
            <w:tcW w:w="663" w:type="dxa"/>
            <w:textDirection w:val="btLr"/>
            <w:tcPrChange w:id="26047" w:author="Στάθης Καπ" w:date="2023-02-26T08:48:00Z">
              <w:tcPr>
                <w:tcW w:w="663" w:type="dxa"/>
              </w:tcPr>
            </w:tcPrChange>
          </w:tcPr>
          <w:p w14:paraId="5F5BD25B" w14:textId="56C1F332" w:rsidR="008E010E" w:rsidRPr="001A3C7C" w:rsidDel="009B47BA" w:rsidRDefault="008E010E">
            <w:pPr>
              <w:ind w:left="113" w:right="113"/>
              <w:rPr>
                <w:del w:id="26048" w:author="Στάθης Καπ" w:date="2023-02-26T09:06:00Z"/>
                <w:sz w:val="18"/>
                <w:szCs w:val="18"/>
                <w:lang w:val="el-GR"/>
              </w:rPr>
              <w:pPrChange w:id="26049" w:author="Στάθης Καπ" w:date="2023-02-26T08:48:00Z">
                <w:pPr/>
              </w:pPrChange>
            </w:pPr>
            <w:bookmarkStart w:id="26050" w:name="_Toc129057745"/>
            <w:bookmarkStart w:id="26051" w:name="_Toc129191580"/>
            <w:bookmarkStart w:id="26052" w:name="_Toc129197918"/>
            <w:bookmarkStart w:id="26053" w:name="_Toc129300444"/>
            <w:bookmarkEnd w:id="26050"/>
            <w:bookmarkEnd w:id="26051"/>
            <w:bookmarkEnd w:id="26052"/>
            <w:bookmarkEnd w:id="26053"/>
          </w:p>
        </w:tc>
        <w:tc>
          <w:tcPr>
            <w:tcW w:w="764" w:type="dxa"/>
            <w:textDirection w:val="btLr"/>
            <w:tcPrChange w:id="26054" w:author="Στάθης Καπ" w:date="2023-02-26T08:48:00Z">
              <w:tcPr>
                <w:tcW w:w="764" w:type="dxa"/>
              </w:tcPr>
            </w:tcPrChange>
          </w:tcPr>
          <w:p w14:paraId="60A1C912" w14:textId="699BBC39" w:rsidR="008E010E" w:rsidRPr="00744E3F" w:rsidDel="009B47BA" w:rsidRDefault="008E010E">
            <w:pPr>
              <w:ind w:left="113" w:right="113"/>
              <w:rPr>
                <w:del w:id="26055" w:author="Στάθης Καπ" w:date="2023-02-26T09:06:00Z"/>
                <w:sz w:val="18"/>
                <w:szCs w:val="18"/>
                <w:lang w:val="el-GR"/>
                <w:rPrChange w:id="26056" w:author="Στάθης Καπ" w:date="2023-03-03T06:42:00Z">
                  <w:rPr>
                    <w:del w:id="26057" w:author="Στάθης Καπ" w:date="2023-02-26T09:06:00Z"/>
                    <w:sz w:val="18"/>
                    <w:szCs w:val="18"/>
                  </w:rPr>
                </w:rPrChange>
              </w:rPr>
              <w:pPrChange w:id="26058" w:author="Στάθης Καπ" w:date="2023-02-26T08:48:00Z">
                <w:pPr/>
              </w:pPrChange>
            </w:pPr>
            <w:bookmarkStart w:id="26059" w:name="_Toc129057746"/>
            <w:bookmarkStart w:id="26060" w:name="_Toc129191581"/>
            <w:bookmarkStart w:id="26061" w:name="_Toc129197919"/>
            <w:bookmarkStart w:id="26062" w:name="_Toc129300445"/>
            <w:bookmarkEnd w:id="26059"/>
            <w:bookmarkEnd w:id="26060"/>
            <w:bookmarkEnd w:id="26061"/>
            <w:bookmarkEnd w:id="26062"/>
          </w:p>
        </w:tc>
        <w:tc>
          <w:tcPr>
            <w:tcW w:w="630" w:type="dxa"/>
            <w:textDirection w:val="btLr"/>
            <w:tcPrChange w:id="26063" w:author="Στάθης Καπ" w:date="2023-02-26T08:48:00Z">
              <w:tcPr>
                <w:tcW w:w="630" w:type="dxa"/>
              </w:tcPr>
            </w:tcPrChange>
          </w:tcPr>
          <w:p w14:paraId="39AB937A" w14:textId="1690C89A" w:rsidR="008E010E" w:rsidRPr="00744E3F" w:rsidDel="009B47BA" w:rsidRDefault="008E010E">
            <w:pPr>
              <w:ind w:left="113" w:right="113"/>
              <w:rPr>
                <w:del w:id="26064" w:author="Στάθης Καπ" w:date="2023-02-26T09:06:00Z"/>
                <w:sz w:val="18"/>
                <w:szCs w:val="18"/>
                <w:lang w:val="el-GR"/>
                <w:rPrChange w:id="26065" w:author="Στάθης Καπ" w:date="2023-03-03T06:42:00Z">
                  <w:rPr>
                    <w:del w:id="26066" w:author="Στάθης Καπ" w:date="2023-02-26T09:06:00Z"/>
                    <w:sz w:val="18"/>
                    <w:szCs w:val="18"/>
                  </w:rPr>
                </w:rPrChange>
              </w:rPr>
              <w:pPrChange w:id="26067" w:author="Στάθης Καπ" w:date="2023-02-26T08:48:00Z">
                <w:pPr/>
              </w:pPrChange>
            </w:pPr>
            <w:bookmarkStart w:id="26068" w:name="_Toc129057747"/>
            <w:bookmarkStart w:id="26069" w:name="_Toc129191582"/>
            <w:bookmarkStart w:id="26070" w:name="_Toc129197920"/>
            <w:bookmarkStart w:id="26071" w:name="_Toc129300446"/>
            <w:bookmarkEnd w:id="26068"/>
            <w:bookmarkEnd w:id="26069"/>
            <w:bookmarkEnd w:id="26070"/>
            <w:bookmarkEnd w:id="26071"/>
          </w:p>
        </w:tc>
        <w:tc>
          <w:tcPr>
            <w:tcW w:w="663" w:type="dxa"/>
            <w:textDirection w:val="btLr"/>
            <w:tcPrChange w:id="26072" w:author="Στάθης Καπ" w:date="2023-02-26T08:48:00Z">
              <w:tcPr>
                <w:tcW w:w="663" w:type="dxa"/>
              </w:tcPr>
            </w:tcPrChange>
          </w:tcPr>
          <w:p w14:paraId="0645844B" w14:textId="4B6C7304" w:rsidR="008E010E" w:rsidRPr="001A3C7C" w:rsidDel="009B47BA" w:rsidRDefault="008E010E">
            <w:pPr>
              <w:ind w:left="113" w:right="113"/>
              <w:rPr>
                <w:del w:id="26073" w:author="Στάθης Καπ" w:date="2023-02-26T09:06:00Z"/>
                <w:sz w:val="18"/>
                <w:szCs w:val="18"/>
                <w:lang w:val="el-GR"/>
              </w:rPr>
              <w:pPrChange w:id="26074" w:author="Στάθης Καπ" w:date="2023-02-26T08:48:00Z">
                <w:pPr/>
              </w:pPrChange>
            </w:pPr>
            <w:bookmarkStart w:id="26075" w:name="_Toc129057748"/>
            <w:bookmarkStart w:id="26076" w:name="_Toc129191583"/>
            <w:bookmarkStart w:id="26077" w:name="_Toc129197921"/>
            <w:bookmarkStart w:id="26078" w:name="_Toc129300447"/>
            <w:bookmarkEnd w:id="26075"/>
            <w:bookmarkEnd w:id="26076"/>
            <w:bookmarkEnd w:id="26077"/>
            <w:bookmarkEnd w:id="26078"/>
          </w:p>
        </w:tc>
        <w:tc>
          <w:tcPr>
            <w:tcW w:w="764" w:type="dxa"/>
            <w:textDirection w:val="btLr"/>
            <w:tcPrChange w:id="26079" w:author="Στάθης Καπ" w:date="2023-02-26T08:48:00Z">
              <w:tcPr>
                <w:tcW w:w="764" w:type="dxa"/>
              </w:tcPr>
            </w:tcPrChange>
          </w:tcPr>
          <w:p w14:paraId="33F0E3F9" w14:textId="1A854DB4" w:rsidR="008E010E" w:rsidRPr="00744E3F" w:rsidDel="009B47BA" w:rsidRDefault="008E010E">
            <w:pPr>
              <w:ind w:left="113" w:right="113"/>
              <w:rPr>
                <w:del w:id="26080" w:author="Στάθης Καπ" w:date="2023-02-26T09:06:00Z"/>
                <w:sz w:val="18"/>
                <w:szCs w:val="18"/>
                <w:lang w:val="el-GR"/>
                <w:rPrChange w:id="26081" w:author="Στάθης Καπ" w:date="2023-03-03T06:42:00Z">
                  <w:rPr>
                    <w:del w:id="26082" w:author="Στάθης Καπ" w:date="2023-02-26T09:06:00Z"/>
                    <w:sz w:val="18"/>
                    <w:szCs w:val="18"/>
                  </w:rPr>
                </w:rPrChange>
              </w:rPr>
              <w:pPrChange w:id="26083" w:author="Στάθης Καπ" w:date="2023-02-26T08:48:00Z">
                <w:pPr/>
              </w:pPrChange>
            </w:pPr>
            <w:bookmarkStart w:id="26084" w:name="_Toc129057749"/>
            <w:bookmarkStart w:id="26085" w:name="_Toc129191584"/>
            <w:bookmarkStart w:id="26086" w:name="_Toc129197922"/>
            <w:bookmarkStart w:id="26087" w:name="_Toc129300448"/>
            <w:bookmarkEnd w:id="26084"/>
            <w:bookmarkEnd w:id="26085"/>
            <w:bookmarkEnd w:id="26086"/>
            <w:bookmarkEnd w:id="26087"/>
          </w:p>
        </w:tc>
        <w:tc>
          <w:tcPr>
            <w:tcW w:w="630" w:type="dxa"/>
            <w:textDirection w:val="btLr"/>
            <w:tcPrChange w:id="26088" w:author="Στάθης Καπ" w:date="2023-02-26T08:48:00Z">
              <w:tcPr>
                <w:tcW w:w="630" w:type="dxa"/>
              </w:tcPr>
            </w:tcPrChange>
          </w:tcPr>
          <w:p w14:paraId="3B66A02C" w14:textId="07029F6D" w:rsidR="008E010E" w:rsidRPr="00744E3F" w:rsidDel="009B47BA" w:rsidRDefault="008E010E">
            <w:pPr>
              <w:ind w:left="113" w:right="113"/>
              <w:rPr>
                <w:del w:id="26089" w:author="Στάθης Καπ" w:date="2023-02-26T09:06:00Z"/>
                <w:sz w:val="18"/>
                <w:szCs w:val="18"/>
                <w:lang w:val="el-GR"/>
                <w:rPrChange w:id="26090" w:author="Στάθης Καπ" w:date="2023-03-03T06:42:00Z">
                  <w:rPr>
                    <w:del w:id="26091" w:author="Στάθης Καπ" w:date="2023-02-26T09:06:00Z"/>
                    <w:sz w:val="18"/>
                    <w:szCs w:val="18"/>
                  </w:rPr>
                </w:rPrChange>
              </w:rPr>
              <w:pPrChange w:id="26092" w:author="Στάθης Καπ" w:date="2023-02-26T08:48:00Z">
                <w:pPr/>
              </w:pPrChange>
            </w:pPr>
            <w:bookmarkStart w:id="26093" w:name="_Toc129057750"/>
            <w:bookmarkStart w:id="26094" w:name="_Toc129191585"/>
            <w:bookmarkStart w:id="26095" w:name="_Toc129197923"/>
            <w:bookmarkStart w:id="26096" w:name="_Toc129300449"/>
            <w:bookmarkEnd w:id="26093"/>
            <w:bookmarkEnd w:id="26094"/>
            <w:bookmarkEnd w:id="26095"/>
            <w:bookmarkEnd w:id="26096"/>
          </w:p>
        </w:tc>
        <w:tc>
          <w:tcPr>
            <w:tcW w:w="654" w:type="dxa"/>
            <w:textDirection w:val="btLr"/>
            <w:tcPrChange w:id="26097" w:author="Στάθης Καπ" w:date="2023-02-26T08:48:00Z">
              <w:tcPr>
                <w:tcW w:w="654" w:type="dxa"/>
              </w:tcPr>
            </w:tcPrChange>
          </w:tcPr>
          <w:p w14:paraId="6B1B9438" w14:textId="0AAAD272" w:rsidR="008E010E" w:rsidRPr="00744E3F" w:rsidDel="009B47BA" w:rsidRDefault="009E2733">
            <w:pPr>
              <w:ind w:left="113" w:right="113"/>
              <w:rPr>
                <w:del w:id="26098" w:author="Στάθης Καπ" w:date="2023-02-26T09:06:00Z"/>
                <w:sz w:val="18"/>
                <w:szCs w:val="18"/>
                <w:lang w:val="el-GR"/>
                <w:rPrChange w:id="26099" w:author="Στάθης Καπ" w:date="2023-03-03T06:42:00Z">
                  <w:rPr>
                    <w:del w:id="26100" w:author="Στάθης Καπ" w:date="2023-02-26T09:06:00Z"/>
                    <w:sz w:val="18"/>
                    <w:szCs w:val="18"/>
                  </w:rPr>
                </w:rPrChange>
              </w:rPr>
              <w:pPrChange w:id="26101" w:author="Στάθης Καπ" w:date="2023-02-26T08:48:00Z">
                <w:pPr/>
              </w:pPrChange>
            </w:pPr>
            <w:del w:id="26102" w:author="Στάθης Καπ" w:date="2023-02-26T08:46:00Z">
              <w:r w:rsidRPr="00744E3F" w:rsidDel="00715EE1">
                <w:rPr>
                  <w:sz w:val="18"/>
                  <w:szCs w:val="18"/>
                  <w:lang w:val="el-GR"/>
                  <w:rPrChange w:id="26103" w:author="Στάθης Καπ" w:date="2023-03-03T06:42:00Z">
                    <w:rPr>
                      <w:sz w:val="18"/>
                      <w:szCs w:val="18"/>
                    </w:rPr>
                  </w:rPrChange>
                </w:rPr>
                <w:delText>366</w:delText>
              </w:r>
            </w:del>
            <w:bookmarkStart w:id="26104" w:name="_Toc129057751"/>
            <w:bookmarkStart w:id="26105" w:name="_Toc129191586"/>
            <w:bookmarkStart w:id="26106" w:name="_Toc129197924"/>
            <w:bookmarkStart w:id="26107" w:name="_Toc129300450"/>
            <w:bookmarkEnd w:id="26104"/>
            <w:bookmarkEnd w:id="26105"/>
            <w:bookmarkEnd w:id="26106"/>
            <w:bookmarkEnd w:id="26107"/>
          </w:p>
        </w:tc>
        <w:tc>
          <w:tcPr>
            <w:tcW w:w="754" w:type="dxa"/>
            <w:textDirection w:val="btLr"/>
            <w:tcPrChange w:id="26108" w:author="Στάθης Καπ" w:date="2023-02-26T08:48:00Z">
              <w:tcPr>
                <w:tcW w:w="754" w:type="dxa"/>
              </w:tcPr>
            </w:tcPrChange>
          </w:tcPr>
          <w:p w14:paraId="1C121930" w14:textId="56581B95" w:rsidR="008E010E" w:rsidRPr="00744E3F" w:rsidDel="009B47BA" w:rsidRDefault="008E010E">
            <w:pPr>
              <w:ind w:left="113" w:right="113"/>
              <w:rPr>
                <w:del w:id="26109" w:author="Στάθης Καπ" w:date="2023-02-26T09:06:00Z"/>
                <w:sz w:val="18"/>
                <w:szCs w:val="18"/>
                <w:lang w:val="el-GR"/>
                <w:rPrChange w:id="26110" w:author="Στάθης Καπ" w:date="2023-03-03T06:42:00Z">
                  <w:rPr>
                    <w:del w:id="26111" w:author="Στάθης Καπ" w:date="2023-02-26T09:06:00Z"/>
                    <w:sz w:val="18"/>
                    <w:szCs w:val="18"/>
                  </w:rPr>
                </w:rPrChange>
              </w:rPr>
              <w:pPrChange w:id="26112" w:author="Στάθης Καπ" w:date="2023-02-26T08:48:00Z">
                <w:pPr/>
              </w:pPrChange>
            </w:pPr>
            <w:bookmarkStart w:id="26113" w:name="_Toc129057752"/>
            <w:bookmarkStart w:id="26114" w:name="_Toc129191587"/>
            <w:bookmarkStart w:id="26115" w:name="_Toc129197925"/>
            <w:bookmarkStart w:id="26116" w:name="_Toc129300451"/>
            <w:bookmarkEnd w:id="26113"/>
            <w:bookmarkEnd w:id="26114"/>
            <w:bookmarkEnd w:id="26115"/>
            <w:bookmarkEnd w:id="26116"/>
          </w:p>
        </w:tc>
        <w:tc>
          <w:tcPr>
            <w:tcW w:w="622" w:type="dxa"/>
            <w:textDirection w:val="btLr"/>
            <w:tcPrChange w:id="26117" w:author="Στάθης Καπ" w:date="2023-02-26T08:48:00Z">
              <w:tcPr>
                <w:tcW w:w="622" w:type="dxa"/>
              </w:tcPr>
            </w:tcPrChange>
          </w:tcPr>
          <w:p w14:paraId="7D5D0F31" w14:textId="0D26F780" w:rsidR="008E010E" w:rsidRPr="00744E3F" w:rsidDel="009B47BA" w:rsidRDefault="008E010E">
            <w:pPr>
              <w:ind w:left="113" w:right="113"/>
              <w:rPr>
                <w:del w:id="26118" w:author="Στάθης Καπ" w:date="2023-02-26T09:06:00Z"/>
                <w:sz w:val="18"/>
                <w:szCs w:val="18"/>
                <w:lang w:val="el-GR"/>
                <w:rPrChange w:id="26119" w:author="Στάθης Καπ" w:date="2023-03-03T06:42:00Z">
                  <w:rPr>
                    <w:del w:id="26120" w:author="Στάθης Καπ" w:date="2023-02-26T09:06:00Z"/>
                    <w:sz w:val="18"/>
                    <w:szCs w:val="18"/>
                  </w:rPr>
                </w:rPrChange>
              </w:rPr>
              <w:pPrChange w:id="26121" w:author="Στάθης Καπ" w:date="2023-02-26T08:48:00Z">
                <w:pPr/>
              </w:pPrChange>
            </w:pPr>
            <w:bookmarkStart w:id="26122" w:name="_Toc129057753"/>
            <w:bookmarkStart w:id="26123" w:name="_Toc129191588"/>
            <w:bookmarkStart w:id="26124" w:name="_Toc129197926"/>
            <w:bookmarkStart w:id="26125" w:name="_Toc129300452"/>
            <w:bookmarkEnd w:id="26122"/>
            <w:bookmarkEnd w:id="26123"/>
            <w:bookmarkEnd w:id="26124"/>
            <w:bookmarkEnd w:id="26125"/>
          </w:p>
        </w:tc>
        <w:bookmarkStart w:id="26126" w:name="_Toc129057754"/>
        <w:bookmarkStart w:id="26127" w:name="_Toc129191589"/>
        <w:bookmarkStart w:id="26128" w:name="_Toc129197927"/>
        <w:bookmarkStart w:id="26129" w:name="_Toc129300453"/>
        <w:bookmarkEnd w:id="26126"/>
        <w:bookmarkEnd w:id="26127"/>
        <w:bookmarkEnd w:id="26128"/>
        <w:bookmarkEnd w:id="26129"/>
      </w:tr>
      <w:tr w:rsidR="008E010E" w:rsidRPr="00D3106C" w:rsidDel="009B47BA" w14:paraId="40C073B9" w14:textId="3018B312" w:rsidTr="00715EE1">
        <w:trPr>
          <w:gridAfter w:val="1"/>
          <w:wAfter w:w="51" w:type="dxa"/>
          <w:cantSplit/>
          <w:trHeight w:val="567"/>
          <w:del w:id="26130" w:author="Στάθης Καπ" w:date="2023-02-26T09:06:00Z"/>
        </w:trPr>
        <w:tc>
          <w:tcPr>
            <w:tcW w:w="627" w:type="dxa"/>
            <w:gridSpan w:val="2"/>
            <w:textDirection w:val="btLr"/>
            <w:tcPrChange w:id="26131" w:author="Στάθης Καπ" w:date="2023-02-26T08:48:00Z">
              <w:tcPr>
                <w:tcW w:w="627" w:type="dxa"/>
              </w:tcPr>
            </w:tcPrChange>
          </w:tcPr>
          <w:p w14:paraId="460A00B3" w14:textId="15281194" w:rsidR="008E010E" w:rsidRPr="00744E3F" w:rsidDel="009B47BA" w:rsidRDefault="008E010E">
            <w:pPr>
              <w:ind w:left="113" w:right="113"/>
              <w:rPr>
                <w:del w:id="26132" w:author="Στάθης Καπ" w:date="2023-02-26T09:06:00Z"/>
                <w:sz w:val="18"/>
                <w:szCs w:val="18"/>
                <w:lang w:val="el-GR"/>
                <w:rPrChange w:id="26133" w:author="Στάθης Καπ" w:date="2023-03-03T06:42:00Z">
                  <w:rPr>
                    <w:del w:id="26134" w:author="Στάθης Καπ" w:date="2023-02-26T09:06:00Z"/>
                    <w:sz w:val="18"/>
                    <w:szCs w:val="18"/>
                  </w:rPr>
                </w:rPrChange>
              </w:rPr>
              <w:pPrChange w:id="26135" w:author="Στάθης Καπ" w:date="2023-02-26T08:48:00Z">
                <w:pPr/>
              </w:pPrChange>
            </w:pPr>
            <w:del w:id="26136" w:author="Στάθης Καπ" w:date="2023-02-26T08:46:00Z">
              <w:r w:rsidRPr="006E0881" w:rsidDel="00715EE1">
                <w:rPr>
                  <w:sz w:val="18"/>
                  <w:szCs w:val="18"/>
                </w:rPr>
                <w:delText>Pr</w:delText>
              </w:r>
              <w:r w:rsidRPr="00744E3F" w:rsidDel="00715EE1">
                <w:rPr>
                  <w:sz w:val="18"/>
                  <w:szCs w:val="18"/>
                  <w:lang w:val="el-GR"/>
                  <w:rPrChange w:id="26137" w:author="Στάθης Καπ" w:date="2023-03-03T06:42:00Z">
                    <w:rPr>
                      <w:sz w:val="18"/>
                      <w:szCs w:val="18"/>
                    </w:rPr>
                  </w:rPrChange>
                </w:rPr>
                <w:delText>14</w:delText>
              </w:r>
            </w:del>
            <w:bookmarkStart w:id="26138" w:name="_Toc129057755"/>
            <w:bookmarkStart w:id="26139" w:name="_Toc129191590"/>
            <w:bookmarkStart w:id="26140" w:name="_Toc129197928"/>
            <w:bookmarkStart w:id="26141" w:name="_Toc129300454"/>
            <w:bookmarkEnd w:id="26138"/>
            <w:bookmarkEnd w:id="26139"/>
            <w:bookmarkEnd w:id="26140"/>
            <w:bookmarkEnd w:id="26141"/>
          </w:p>
        </w:tc>
        <w:tc>
          <w:tcPr>
            <w:tcW w:w="663" w:type="dxa"/>
            <w:textDirection w:val="btLr"/>
            <w:tcPrChange w:id="26142" w:author="Στάθης Καπ" w:date="2023-02-26T08:48:00Z">
              <w:tcPr>
                <w:tcW w:w="663" w:type="dxa"/>
              </w:tcPr>
            </w:tcPrChange>
          </w:tcPr>
          <w:p w14:paraId="08C9A693" w14:textId="3D370DA4" w:rsidR="008E010E" w:rsidRPr="004539C1" w:rsidDel="009B47BA" w:rsidRDefault="008E010E">
            <w:pPr>
              <w:ind w:left="113" w:right="113"/>
              <w:rPr>
                <w:del w:id="26143" w:author="Στάθης Καπ" w:date="2023-02-26T09:06:00Z"/>
                <w:sz w:val="18"/>
                <w:szCs w:val="18"/>
                <w:lang w:val="el-GR"/>
              </w:rPr>
              <w:pPrChange w:id="26144" w:author="Στάθης Καπ" w:date="2023-02-26T08:48:00Z">
                <w:pPr/>
              </w:pPrChange>
            </w:pPr>
            <w:bookmarkStart w:id="26145" w:name="_Toc129057756"/>
            <w:bookmarkStart w:id="26146" w:name="_Toc129191591"/>
            <w:bookmarkStart w:id="26147" w:name="_Toc129197929"/>
            <w:bookmarkStart w:id="26148" w:name="_Toc129300455"/>
            <w:bookmarkEnd w:id="26145"/>
            <w:bookmarkEnd w:id="26146"/>
            <w:bookmarkEnd w:id="26147"/>
            <w:bookmarkEnd w:id="26148"/>
          </w:p>
        </w:tc>
        <w:tc>
          <w:tcPr>
            <w:tcW w:w="764" w:type="dxa"/>
            <w:textDirection w:val="btLr"/>
            <w:tcPrChange w:id="26149" w:author="Στάθης Καπ" w:date="2023-02-26T08:48:00Z">
              <w:tcPr>
                <w:tcW w:w="764" w:type="dxa"/>
              </w:tcPr>
            </w:tcPrChange>
          </w:tcPr>
          <w:p w14:paraId="3B081D2F" w14:textId="0413333C" w:rsidR="008E010E" w:rsidRPr="00744E3F" w:rsidDel="009B47BA" w:rsidRDefault="008E010E">
            <w:pPr>
              <w:ind w:left="113" w:right="113"/>
              <w:rPr>
                <w:del w:id="26150" w:author="Στάθης Καπ" w:date="2023-02-26T09:06:00Z"/>
                <w:sz w:val="18"/>
                <w:szCs w:val="18"/>
                <w:lang w:val="el-GR"/>
                <w:rPrChange w:id="26151" w:author="Στάθης Καπ" w:date="2023-03-03T06:42:00Z">
                  <w:rPr>
                    <w:del w:id="26152" w:author="Στάθης Καπ" w:date="2023-02-26T09:06:00Z"/>
                    <w:sz w:val="18"/>
                    <w:szCs w:val="18"/>
                  </w:rPr>
                </w:rPrChange>
              </w:rPr>
              <w:pPrChange w:id="26153" w:author="Στάθης Καπ" w:date="2023-02-26T08:48:00Z">
                <w:pPr/>
              </w:pPrChange>
            </w:pPr>
            <w:bookmarkStart w:id="26154" w:name="_Toc129057757"/>
            <w:bookmarkStart w:id="26155" w:name="_Toc129191592"/>
            <w:bookmarkStart w:id="26156" w:name="_Toc129197930"/>
            <w:bookmarkStart w:id="26157" w:name="_Toc129300456"/>
            <w:bookmarkEnd w:id="26154"/>
            <w:bookmarkEnd w:id="26155"/>
            <w:bookmarkEnd w:id="26156"/>
            <w:bookmarkEnd w:id="26157"/>
          </w:p>
        </w:tc>
        <w:tc>
          <w:tcPr>
            <w:tcW w:w="630" w:type="dxa"/>
            <w:textDirection w:val="btLr"/>
            <w:tcPrChange w:id="26158" w:author="Στάθης Καπ" w:date="2023-02-26T08:48:00Z">
              <w:tcPr>
                <w:tcW w:w="630" w:type="dxa"/>
              </w:tcPr>
            </w:tcPrChange>
          </w:tcPr>
          <w:p w14:paraId="41546E5D" w14:textId="6FA1326D" w:rsidR="008E010E" w:rsidRPr="00744E3F" w:rsidDel="009B47BA" w:rsidRDefault="008E010E">
            <w:pPr>
              <w:ind w:left="113" w:right="113"/>
              <w:rPr>
                <w:del w:id="26159" w:author="Στάθης Καπ" w:date="2023-02-26T09:06:00Z"/>
                <w:sz w:val="18"/>
                <w:szCs w:val="18"/>
                <w:lang w:val="el-GR"/>
                <w:rPrChange w:id="26160" w:author="Στάθης Καπ" w:date="2023-03-03T06:42:00Z">
                  <w:rPr>
                    <w:del w:id="26161" w:author="Στάθης Καπ" w:date="2023-02-26T09:06:00Z"/>
                    <w:sz w:val="18"/>
                    <w:szCs w:val="18"/>
                  </w:rPr>
                </w:rPrChange>
              </w:rPr>
              <w:pPrChange w:id="26162" w:author="Στάθης Καπ" w:date="2023-02-26T08:48:00Z">
                <w:pPr/>
              </w:pPrChange>
            </w:pPr>
            <w:bookmarkStart w:id="26163" w:name="_Toc129057758"/>
            <w:bookmarkStart w:id="26164" w:name="_Toc129191593"/>
            <w:bookmarkStart w:id="26165" w:name="_Toc129197931"/>
            <w:bookmarkStart w:id="26166" w:name="_Toc129300457"/>
            <w:bookmarkEnd w:id="26163"/>
            <w:bookmarkEnd w:id="26164"/>
            <w:bookmarkEnd w:id="26165"/>
            <w:bookmarkEnd w:id="26166"/>
          </w:p>
        </w:tc>
        <w:tc>
          <w:tcPr>
            <w:tcW w:w="663" w:type="dxa"/>
            <w:textDirection w:val="btLr"/>
            <w:tcPrChange w:id="26167" w:author="Στάθης Καπ" w:date="2023-02-26T08:48:00Z">
              <w:tcPr>
                <w:tcW w:w="663" w:type="dxa"/>
              </w:tcPr>
            </w:tcPrChange>
          </w:tcPr>
          <w:p w14:paraId="5F1ABAE7" w14:textId="16187131" w:rsidR="008E010E" w:rsidRPr="004539C1" w:rsidDel="009B47BA" w:rsidRDefault="008E010E">
            <w:pPr>
              <w:ind w:left="113" w:right="113"/>
              <w:rPr>
                <w:del w:id="26168" w:author="Στάθης Καπ" w:date="2023-02-26T09:06:00Z"/>
                <w:sz w:val="18"/>
                <w:szCs w:val="18"/>
                <w:lang w:val="el-GR"/>
              </w:rPr>
              <w:pPrChange w:id="26169" w:author="Στάθης Καπ" w:date="2023-02-26T08:48:00Z">
                <w:pPr/>
              </w:pPrChange>
            </w:pPr>
            <w:bookmarkStart w:id="26170" w:name="_Toc129057759"/>
            <w:bookmarkStart w:id="26171" w:name="_Toc129191594"/>
            <w:bookmarkStart w:id="26172" w:name="_Toc129197932"/>
            <w:bookmarkStart w:id="26173" w:name="_Toc129300458"/>
            <w:bookmarkEnd w:id="26170"/>
            <w:bookmarkEnd w:id="26171"/>
            <w:bookmarkEnd w:id="26172"/>
            <w:bookmarkEnd w:id="26173"/>
          </w:p>
        </w:tc>
        <w:tc>
          <w:tcPr>
            <w:tcW w:w="764" w:type="dxa"/>
            <w:textDirection w:val="btLr"/>
            <w:tcPrChange w:id="26174" w:author="Στάθης Καπ" w:date="2023-02-26T08:48:00Z">
              <w:tcPr>
                <w:tcW w:w="764" w:type="dxa"/>
              </w:tcPr>
            </w:tcPrChange>
          </w:tcPr>
          <w:p w14:paraId="1F8116F2" w14:textId="42BB265D" w:rsidR="008E010E" w:rsidRPr="00744E3F" w:rsidDel="009B47BA" w:rsidRDefault="008E010E">
            <w:pPr>
              <w:ind w:left="113" w:right="113"/>
              <w:rPr>
                <w:del w:id="26175" w:author="Στάθης Καπ" w:date="2023-02-26T09:06:00Z"/>
                <w:sz w:val="18"/>
                <w:szCs w:val="18"/>
                <w:lang w:val="el-GR"/>
                <w:rPrChange w:id="26176" w:author="Στάθης Καπ" w:date="2023-03-03T06:42:00Z">
                  <w:rPr>
                    <w:del w:id="26177" w:author="Στάθης Καπ" w:date="2023-02-26T09:06:00Z"/>
                    <w:sz w:val="18"/>
                    <w:szCs w:val="18"/>
                  </w:rPr>
                </w:rPrChange>
              </w:rPr>
              <w:pPrChange w:id="26178" w:author="Στάθης Καπ" w:date="2023-02-26T08:48:00Z">
                <w:pPr/>
              </w:pPrChange>
            </w:pPr>
            <w:bookmarkStart w:id="26179" w:name="_Toc129057760"/>
            <w:bookmarkStart w:id="26180" w:name="_Toc129191595"/>
            <w:bookmarkStart w:id="26181" w:name="_Toc129197933"/>
            <w:bookmarkStart w:id="26182" w:name="_Toc129300459"/>
            <w:bookmarkEnd w:id="26179"/>
            <w:bookmarkEnd w:id="26180"/>
            <w:bookmarkEnd w:id="26181"/>
            <w:bookmarkEnd w:id="26182"/>
          </w:p>
        </w:tc>
        <w:tc>
          <w:tcPr>
            <w:tcW w:w="630" w:type="dxa"/>
            <w:textDirection w:val="btLr"/>
            <w:tcPrChange w:id="26183" w:author="Στάθης Καπ" w:date="2023-02-26T08:48:00Z">
              <w:tcPr>
                <w:tcW w:w="630" w:type="dxa"/>
              </w:tcPr>
            </w:tcPrChange>
          </w:tcPr>
          <w:p w14:paraId="365A1263" w14:textId="20BB9527" w:rsidR="008E010E" w:rsidRPr="00744E3F" w:rsidDel="009B47BA" w:rsidRDefault="008E010E">
            <w:pPr>
              <w:ind w:left="113" w:right="113"/>
              <w:rPr>
                <w:del w:id="26184" w:author="Στάθης Καπ" w:date="2023-02-26T09:06:00Z"/>
                <w:sz w:val="18"/>
                <w:szCs w:val="18"/>
                <w:lang w:val="el-GR"/>
                <w:rPrChange w:id="26185" w:author="Στάθης Καπ" w:date="2023-03-03T06:42:00Z">
                  <w:rPr>
                    <w:del w:id="26186" w:author="Στάθης Καπ" w:date="2023-02-26T09:06:00Z"/>
                    <w:sz w:val="18"/>
                    <w:szCs w:val="18"/>
                  </w:rPr>
                </w:rPrChange>
              </w:rPr>
              <w:pPrChange w:id="26187" w:author="Στάθης Καπ" w:date="2023-02-26T08:48:00Z">
                <w:pPr/>
              </w:pPrChange>
            </w:pPr>
            <w:bookmarkStart w:id="26188" w:name="_Toc129057761"/>
            <w:bookmarkStart w:id="26189" w:name="_Toc129191596"/>
            <w:bookmarkStart w:id="26190" w:name="_Toc129197934"/>
            <w:bookmarkStart w:id="26191" w:name="_Toc129300460"/>
            <w:bookmarkEnd w:id="26188"/>
            <w:bookmarkEnd w:id="26189"/>
            <w:bookmarkEnd w:id="26190"/>
            <w:bookmarkEnd w:id="26191"/>
          </w:p>
        </w:tc>
        <w:tc>
          <w:tcPr>
            <w:tcW w:w="663" w:type="dxa"/>
            <w:textDirection w:val="btLr"/>
            <w:tcPrChange w:id="26192" w:author="Στάθης Καπ" w:date="2023-02-26T08:48:00Z">
              <w:tcPr>
                <w:tcW w:w="663" w:type="dxa"/>
              </w:tcPr>
            </w:tcPrChange>
          </w:tcPr>
          <w:p w14:paraId="38803CF4" w14:textId="5755CB10" w:rsidR="008E010E" w:rsidRPr="004539C1" w:rsidDel="009B47BA" w:rsidRDefault="008E010E">
            <w:pPr>
              <w:ind w:left="113" w:right="113"/>
              <w:rPr>
                <w:del w:id="26193" w:author="Στάθης Καπ" w:date="2023-02-26T09:06:00Z"/>
                <w:sz w:val="18"/>
                <w:szCs w:val="18"/>
                <w:lang w:val="el-GR"/>
              </w:rPr>
              <w:pPrChange w:id="26194" w:author="Στάθης Καπ" w:date="2023-02-26T08:48:00Z">
                <w:pPr/>
              </w:pPrChange>
            </w:pPr>
            <w:bookmarkStart w:id="26195" w:name="_Toc129057762"/>
            <w:bookmarkStart w:id="26196" w:name="_Toc129191597"/>
            <w:bookmarkStart w:id="26197" w:name="_Toc129197935"/>
            <w:bookmarkStart w:id="26198" w:name="_Toc129300461"/>
            <w:bookmarkEnd w:id="26195"/>
            <w:bookmarkEnd w:id="26196"/>
            <w:bookmarkEnd w:id="26197"/>
            <w:bookmarkEnd w:id="26198"/>
          </w:p>
        </w:tc>
        <w:tc>
          <w:tcPr>
            <w:tcW w:w="764" w:type="dxa"/>
            <w:textDirection w:val="btLr"/>
            <w:tcPrChange w:id="26199" w:author="Στάθης Καπ" w:date="2023-02-26T08:48:00Z">
              <w:tcPr>
                <w:tcW w:w="764" w:type="dxa"/>
              </w:tcPr>
            </w:tcPrChange>
          </w:tcPr>
          <w:p w14:paraId="2AAF2014" w14:textId="115C131C" w:rsidR="008E010E" w:rsidRPr="00744E3F" w:rsidDel="009B47BA" w:rsidRDefault="008E010E">
            <w:pPr>
              <w:ind w:left="113" w:right="113"/>
              <w:rPr>
                <w:del w:id="26200" w:author="Στάθης Καπ" w:date="2023-02-26T09:06:00Z"/>
                <w:sz w:val="18"/>
                <w:szCs w:val="18"/>
                <w:lang w:val="el-GR"/>
                <w:rPrChange w:id="26201" w:author="Στάθης Καπ" w:date="2023-03-03T06:42:00Z">
                  <w:rPr>
                    <w:del w:id="26202" w:author="Στάθης Καπ" w:date="2023-02-26T09:06:00Z"/>
                    <w:sz w:val="18"/>
                    <w:szCs w:val="18"/>
                  </w:rPr>
                </w:rPrChange>
              </w:rPr>
              <w:pPrChange w:id="26203" w:author="Στάθης Καπ" w:date="2023-02-26T08:48:00Z">
                <w:pPr/>
              </w:pPrChange>
            </w:pPr>
            <w:bookmarkStart w:id="26204" w:name="_Toc129057763"/>
            <w:bookmarkStart w:id="26205" w:name="_Toc129191598"/>
            <w:bookmarkStart w:id="26206" w:name="_Toc129197936"/>
            <w:bookmarkStart w:id="26207" w:name="_Toc129300462"/>
            <w:bookmarkEnd w:id="26204"/>
            <w:bookmarkEnd w:id="26205"/>
            <w:bookmarkEnd w:id="26206"/>
            <w:bookmarkEnd w:id="26207"/>
          </w:p>
        </w:tc>
        <w:tc>
          <w:tcPr>
            <w:tcW w:w="630" w:type="dxa"/>
            <w:textDirection w:val="btLr"/>
            <w:tcPrChange w:id="26208" w:author="Στάθης Καπ" w:date="2023-02-26T08:48:00Z">
              <w:tcPr>
                <w:tcW w:w="630" w:type="dxa"/>
              </w:tcPr>
            </w:tcPrChange>
          </w:tcPr>
          <w:p w14:paraId="1B6E6507" w14:textId="1455DB09" w:rsidR="008E010E" w:rsidRPr="00744E3F" w:rsidDel="009B47BA" w:rsidRDefault="008E010E">
            <w:pPr>
              <w:ind w:left="113" w:right="113"/>
              <w:rPr>
                <w:del w:id="26209" w:author="Στάθης Καπ" w:date="2023-02-26T09:06:00Z"/>
                <w:sz w:val="18"/>
                <w:szCs w:val="18"/>
                <w:lang w:val="el-GR"/>
                <w:rPrChange w:id="26210" w:author="Στάθης Καπ" w:date="2023-03-03T06:42:00Z">
                  <w:rPr>
                    <w:del w:id="26211" w:author="Στάθης Καπ" w:date="2023-02-26T09:06:00Z"/>
                    <w:sz w:val="18"/>
                    <w:szCs w:val="18"/>
                  </w:rPr>
                </w:rPrChange>
              </w:rPr>
              <w:pPrChange w:id="26212" w:author="Στάθης Καπ" w:date="2023-02-26T08:48:00Z">
                <w:pPr/>
              </w:pPrChange>
            </w:pPr>
            <w:bookmarkStart w:id="26213" w:name="_Toc129057764"/>
            <w:bookmarkStart w:id="26214" w:name="_Toc129191599"/>
            <w:bookmarkStart w:id="26215" w:name="_Toc129197937"/>
            <w:bookmarkStart w:id="26216" w:name="_Toc129300463"/>
            <w:bookmarkEnd w:id="26213"/>
            <w:bookmarkEnd w:id="26214"/>
            <w:bookmarkEnd w:id="26215"/>
            <w:bookmarkEnd w:id="26216"/>
          </w:p>
        </w:tc>
        <w:tc>
          <w:tcPr>
            <w:tcW w:w="654" w:type="dxa"/>
            <w:textDirection w:val="btLr"/>
            <w:tcPrChange w:id="26217" w:author="Στάθης Καπ" w:date="2023-02-26T08:48:00Z">
              <w:tcPr>
                <w:tcW w:w="654" w:type="dxa"/>
              </w:tcPr>
            </w:tcPrChange>
          </w:tcPr>
          <w:p w14:paraId="75267523" w14:textId="3CC0B525" w:rsidR="008E010E" w:rsidRPr="00744E3F" w:rsidDel="009B47BA" w:rsidRDefault="009E2733">
            <w:pPr>
              <w:ind w:left="113" w:right="113"/>
              <w:rPr>
                <w:del w:id="26218" w:author="Στάθης Καπ" w:date="2023-02-26T09:06:00Z"/>
                <w:sz w:val="18"/>
                <w:szCs w:val="18"/>
                <w:lang w:val="el-GR"/>
                <w:rPrChange w:id="26219" w:author="Στάθης Καπ" w:date="2023-03-03T06:42:00Z">
                  <w:rPr>
                    <w:del w:id="26220" w:author="Στάθης Καπ" w:date="2023-02-26T09:06:00Z"/>
                    <w:sz w:val="18"/>
                    <w:szCs w:val="18"/>
                  </w:rPr>
                </w:rPrChange>
              </w:rPr>
              <w:pPrChange w:id="26221" w:author="Στάθης Καπ" w:date="2023-02-26T08:48:00Z">
                <w:pPr/>
              </w:pPrChange>
            </w:pPr>
            <w:del w:id="26222" w:author="Στάθης Καπ" w:date="2023-02-26T08:46:00Z">
              <w:r w:rsidRPr="00744E3F" w:rsidDel="00715EE1">
                <w:rPr>
                  <w:sz w:val="18"/>
                  <w:szCs w:val="18"/>
                  <w:lang w:val="el-GR"/>
                  <w:rPrChange w:id="26223" w:author="Στάθης Καπ" w:date="2023-03-03T06:42:00Z">
                    <w:rPr>
                      <w:sz w:val="18"/>
                      <w:szCs w:val="18"/>
                    </w:rPr>
                  </w:rPrChange>
                </w:rPr>
                <w:delText>394</w:delText>
              </w:r>
            </w:del>
            <w:bookmarkStart w:id="26224" w:name="_Toc129057765"/>
            <w:bookmarkStart w:id="26225" w:name="_Toc129191600"/>
            <w:bookmarkStart w:id="26226" w:name="_Toc129197938"/>
            <w:bookmarkStart w:id="26227" w:name="_Toc129300464"/>
            <w:bookmarkEnd w:id="26224"/>
            <w:bookmarkEnd w:id="26225"/>
            <w:bookmarkEnd w:id="26226"/>
            <w:bookmarkEnd w:id="26227"/>
          </w:p>
        </w:tc>
        <w:tc>
          <w:tcPr>
            <w:tcW w:w="754" w:type="dxa"/>
            <w:textDirection w:val="btLr"/>
            <w:tcPrChange w:id="26228" w:author="Στάθης Καπ" w:date="2023-02-26T08:48:00Z">
              <w:tcPr>
                <w:tcW w:w="754" w:type="dxa"/>
              </w:tcPr>
            </w:tcPrChange>
          </w:tcPr>
          <w:p w14:paraId="5F68B760" w14:textId="47F23438" w:rsidR="008E010E" w:rsidRPr="00744E3F" w:rsidDel="009B47BA" w:rsidRDefault="008E010E">
            <w:pPr>
              <w:ind w:left="113" w:right="113"/>
              <w:rPr>
                <w:del w:id="26229" w:author="Στάθης Καπ" w:date="2023-02-26T09:06:00Z"/>
                <w:sz w:val="18"/>
                <w:szCs w:val="18"/>
                <w:lang w:val="el-GR"/>
                <w:rPrChange w:id="26230" w:author="Στάθης Καπ" w:date="2023-03-03T06:42:00Z">
                  <w:rPr>
                    <w:del w:id="26231" w:author="Στάθης Καπ" w:date="2023-02-26T09:06:00Z"/>
                    <w:sz w:val="18"/>
                    <w:szCs w:val="18"/>
                  </w:rPr>
                </w:rPrChange>
              </w:rPr>
              <w:pPrChange w:id="26232" w:author="Στάθης Καπ" w:date="2023-02-26T08:48:00Z">
                <w:pPr/>
              </w:pPrChange>
            </w:pPr>
            <w:bookmarkStart w:id="26233" w:name="_Toc129057766"/>
            <w:bookmarkStart w:id="26234" w:name="_Toc129191601"/>
            <w:bookmarkStart w:id="26235" w:name="_Toc129197939"/>
            <w:bookmarkStart w:id="26236" w:name="_Toc129300465"/>
            <w:bookmarkEnd w:id="26233"/>
            <w:bookmarkEnd w:id="26234"/>
            <w:bookmarkEnd w:id="26235"/>
            <w:bookmarkEnd w:id="26236"/>
          </w:p>
        </w:tc>
        <w:tc>
          <w:tcPr>
            <w:tcW w:w="622" w:type="dxa"/>
            <w:textDirection w:val="btLr"/>
            <w:tcPrChange w:id="26237" w:author="Στάθης Καπ" w:date="2023-02-26T08:48:00Z">
              <w:tcPr>
                <w:tcW w:w="622" w:type="dxa"/>
              </w:tcPr>
            </w:tcPrChange>
          </w:tcPr>
          <w:p w14:paraId="4F4FBADC" w14:textId="31CA11C6" w:rsidR="008E010E" w:rsidRPr="00744E3F" w:rsidDel="009B47BA" w:rsidRDefault="008E010E">
            <w:pPr>
              <w:ind w:left="113" w:right="113"/>
              <w:rPr>
                <w:del w:id="26238" w:author="Στάθης Καπ" w:date="2023-02-26T09:06:00Z"/>
                <w:sz w:val="18"/>
                <w:szCs w:val="18"/>
                <w:lang w:val="el-GR"/>
                <w:rPrChange w:id="26239" w:author="Στάθης Καπ" w:date="2023-03-03T06:42:00Z">
                  <w:rPr>
                    <w:del w:id="26240" w:author="Στάθης Καπ" w:date="2023-02-26T09:06:00Z"/>
                    <w:sz w:val="18"/>
                    <w:szCs w:val="18"/>
                  </w:rPr>
                </w:rPrChange>
              </w:rPr>
              <w:pPrChange w:id="26241" w:author="Στάθης Καπ" w:date="2023-02-26T08:48:00Z">
                <w:pPr/>
              </w:pPrChange>
            </w:pPr>
            <w:bookmarkStart w:id="26242" w:name="_Toc129057767"/>
            <w:bookmarkStart w:id="26243" w:name="_Toc129191602"/>
            <w:bookmarkStart w:id="26244" w:name="_Toc129197940"/>
            <w:bookmarkStart w:id="26245" w:name="_Toc129300466"/>
            <w:bookmarkEnd w:id="26242"/>
            <w:bookmarkEnd w:id="26243"/>
            <w:bookmarkEnd w:id="26244"/>
            <w:bookmarkEnd w:id="26245"/>
          </w:p>
        </w:tc>
        <w:bookmarkStart w:id="26246" w:name="_Toc129057768"/>
        <w:bookmarkStart w:id="26247" w:name="_Toc129191603"/>
        <w:bookmarkStart w:id="26248" w:name="_Toc129197941"/>
        <w:bookmarkStart w:id="26249" w:name="_Toc129300467"/>
        <w:bookmarkEnd w:id="26246"/>
        <w:bookmarkEnd w:id="26247"/>
        <w:bookmarkEnd w:id="26248"/>
        <w:bookmarkEnd w:id="26249"/>
      </w:tr>
      <w:tr w:rsidR="008E010E" w:rsidRPr="00D3106C" w:rsidDel="009B47BA" w14:paraId="622BE069" w14:textId="086B3793" w:rsidTr="00715EE1">
        <w:trPr>
          <w:gridAfter w:val="1"/>
          <w:wAfter w:w="51" w:type="dxa"/>
          <w:cantSplit/>
          <w:trHeight w:val="567"/>
          <w:del w:id="26250" w:author="Στάθης Καπ" w:date="2023-02-26T09:06:00Z"/>
        </w:trPr>
        <w:tc>
          <w:tcPr>
            <w:tcW w:w="627" w:type="dxa"/>
            <w:gridSpan w:val="2"/>
            <w:textDirection w:val="btLr"/>
            <w:tcPrChange w:id="26251" w:author="Στάθης Καπ" w:date="2023-02-26T08:48:00Z">
              <w:tcPr>
                <w:tcW w:w="627" w:type="dxa"/>
              </w:tcPr>
            </w:tcPrChange>
          </w:tcPr>
          <w:p w14:paraId="322445F7" w14:textId="3E9A80B9" w:rsidR="008E010E" w:rsidRPr="00744E3F" w:rsidDel="009B47BA" w:rsidRDefault="008E010E">
            <w:pPr>
              <w:ind w:left="113" w:right="113"/>
              <w:rPr>
                <w:del w:id="26252" w:author="Στάθης Καπ" w:date="2023-02-26T09:06:00Z"/>
                <w:sz w:val="18"/>
                <w:szCs w:val="18"/>
                <w:lang w:val="el-GR"/>
                <w:rPrChange w:id="26253" w:author="Στάθης Καπ" w:date="2023-03-03T06:42:00Z">
                  <w:rPr>
                    <w:del w:id="26254" w:author="Στάθης Καπ" w:date="2023-02-26T09:06:00Z"/>
                    <w:sz w:val="18"/>
                    <w:szCs w:val="18"/>
                  </w:rPr>
                </w:rPrChange>
              </w:rPr>
              <w:pPrChange w:id="26255" w:author="Στάθης Καπ" w:date="2023-02-26T08:48:00Z">
                <w:pPr/>
              </w:pPrChange>
            </w:pPr>
            <w:del w:id="26256" w:author="Στάθης Καπ" w:date="2023-02-26T08:46:00Z">
              <w:r w:rsidRPr="006E0881" w:rsidDel="00715EE1">
                <w:rPr>
                  <w:sz w:val="18"/>
                  <w:szCs w:val="18"/>
                </w:rPr>
                <w:delText>Pr</w:delText>
              </w:r>
              <w:r w:rsidRPr="00744E3F" w:rsidDel="00715EE1">
                <w:rPr>
                  <w:sz w:val="18"/>
                  <w:szCs w:val="18"/>
                  <w:lang w:val="el-GR"/>
                  <w:rPrChange w:id="26257" w:author="Στάθης Καπ" w:date="2023-03-03T06:42:00Z">
                    <w:rPr>
                      <w:sz w:val="18"/>
                      <w:szCs w:val="18"/>
                    </w:rPr>
                  </w:rPrChange>
                </w:rPr>
                <w:delText>15</w:delText>
              </w:r>
            </w:del>
            <w:bookmarkStart w:id="26258" w:name="_Toc129057769"/>
            <w:bookmarkStart w:id="26259" w:name="_Toc129191604"/>
            <w:bookmarkStart w:id="26260" w:name="_Toc129197942"/>
            <w:bookmarkStart w:id="26261" w:name="_Toc129300468"/>
            <w:bookmarkEnd w:id="26258"/>
            <w:bookmarkEnd w:id="26259"/>
            <w:bookmarkEnd w:id="26260"/>
            <w:bookmarkEnd w:id="26261"/>
          </w:p>
        </w:tc>
        <w:tc>
          <w:tcPr>
            <w:tcW w:w="663" w:type="dxa"/>
            <w:textDirection w:val="btLr"/>
            <w:tcPrChange w:id="26262" w:author="Στάθης Καπ" w:date="2023-02-26T08:48:00Z">
              <w:tcPr>
                <w:tcW w:w="663" w:type="dxa"/>
              </w:tcPr>
            </w:tcPrChange>
          </w:tcPr>
          <w:p w14:paraId="349CF2B1" w14:textId="4849021D" w:rsidR="008E010E" w:rsidRPr="0066523A" w:rsidDel="009B47BA" w:rsidRDefault="008E010E">
            <w:pPr>
              <w:ind w:left="113" w:right="113"/>
              <w:rPr>
                <w:del w:id="26263" w:author="Στάθης Καπ" w:date="2023-02-26T09:06:00Z"/>
                <w:sz w:val="18"/>
                <w:szCs w:val="18"/>
                <w:lang w:val="el-GR"/>
              </w:rPr>
              <w:pPrChange w:id="26264" w:author="Στάθης Καπ" w:date="2023-02-26T08:48:00Z">
                <w:pPr/>
              </w:pPrChange>
            </w:pPr>
            <w:bookmarkStart w:id="26265" w:name="_Toc129057770"/>
            <w:bookmarkStart w:id="26266" w:name="_Toc129191605"/>
            <w:bookmarkStart w:id="26267" w:name="_Toc129197943"/>
            <w:bookmarkStart w:id="26268" w:name="_Toc129300469"/>
            <w:bookmarkEnd w:id="26265"/>
            <w:bookmarkEnd w:id="26266"/>
            <w:bookmarkEnd w:id="26267"/>
            <w:bookmarkEnd w:id="26268"/>
          </w:p>
        </w:tc>
        <w:tc>
          <w:tcPr>
            <w:tcW w:w="764" w:type="dxa"/>
            <w:textDirection w:val="btLr"/>
            <w:tcPrChange w:id="26269" w:author="Στάθης Καπ" w:date="2023-02-26T08:48:00Z">
              <w:tcPr>
                <w:tcW w:w="764" w:type="dxa"/>
              </w:tcPr>
            </w:tcPrChange>
          </w:tcPr>
          <w:p w14:paraId="0417419A" w14:textId="33E2E243" w:rsidR="008E010E" w:rsidRPr="00744E3F" w:rsidDel="009B47BA" w:rsidRDefault="008E010E">
            <w:pPr>
              <w:ind w:left="113" w:right="113"/>
              <w:rPr>
                <w:del w:id="26270" w:author="Στάθης Καπ" w:date="2023-02-26T09:06:00Z"/>
                <w:sz w:val="18"/>
                <w:szCs w:val="18"/>
                <w:lang w:val="el-GR"/>
                <w:rPrChange w:id="26271" w:author="Στάθης Καπ" w:date="2023-03-03T06:42:00Z">
                  <w:rPr>
                    <w:del w:id="26272" w:author="Στάθης Καπ" w:date="2023-02-26T09:06:00Z"/>
                    <w:sz w:val="18"/>
                    <w:szCs w:val="18"/>
                  </w:rPr>
                </w:rPrChange>
              </w:rPr>
              <w:pPrChange w:id="26273" w:author="Στάθης Καπ" w:date="2023-02-26T08:48:00Z">
                <w:pPr/>
              </w:pPrChange>
            </w:pPr>
            <w:bookmarkStart w:id="26274" w:name="_Toc129057771"/>
            <w:bookmarkStart w:id="26275" w:name="_Toc129191606"/>
            <w:bookmarkStart w:id="26276" w:name="_Toc129197944"/>
            <w:bookmarkStart w:id="26277" w:name="_Toc129300470"/>
            <w:bookmarkEnd w:id="26274"/>
            <w:bookmarkEnd w:id="26275"/>
            <w:bookmarkEnd w:id="26276"/>
            <w:bookmarkEnd w:id="26277"/>
          </w:p>
        </w:tc>
        <w:tc>
          <w:tcPr>
            <w:tcW w:w="630" w:type="dxa"/>
            <w:textDirection w:val="btLr"/>
            <w:tcPrChange w:id="26278" w:author="Στάθης Καπ" w:date="2023-02-26T08:48:00Z">
              <w:tcPr>
                <w:tcW w:w="630" w:type="dxa"/>
              </w:tcPr>
            </w:tcPrChange>
          </w:tcPr>
          <w:p w14:paraId="0B3C677F" w14:textId="220EE202" w:rsidR="008E010E" w:rsidRPr="00744E3F" w:rsidDel="009B47BA" w:rsidRDefault="008E010E">
            <w:pPr>
              <w:ind w:left="113" w:right="113"/>
              <w:rPr>
                <w:del w:id="26279" w:author="Στάθης Καπ" w:date="2023-02-26T09:06:00Z"/>
                <w:sz w:val="18"/>
                <w:szCs w:val="18"/>
                <w:lang w:val="el-GR"/>
                <w:rPrChange w:id="26280" w:author="Στάθης Καπ" w:date="2023-03-03T06:42:00Z">
                  <w:rPr>
                    <w:del w:id="26281" w:author="Στάθης Καπ" w:date="2023-02-26T09:06:00Z"/>
                    <w:sz w:val="18"/>
                    <w:szCs w:val="18"/>
                  </w:rPr>
                </w:rPrChange>
              </w:rPr>
              <w:pPrChange w:id="26282" w:author="Στάθης Καπ" w:date="2023-02-26T08:48:00Z">
                <w:pPr/>
              </w:pPrChange>
            </w:pPr>
            <w:bookmarkStart w:id="26283" w:name="_Toc129057772"/>
            <w:bookmarkStart w:id="26284" w:name="_Toc129191607"/>
            <w:bookmarkStart w:id="26285" w:name="_Toc129197945"/>
            <w:bookmarkStart w:id="26286" w:name="_Toc129300471"/>
            <w:bookmarkEnd w:id="26283"/>
            <w:bookmarkEnd w:id="26284"/>
            <w:bookmarkEnd w:id="26285"/>
            <w:bookmarkEnd w:id="26286"/>
          </w:p>
        </w:tc>
        <w:tc>
          <w:tcPr>
            <w:tcW w:w="663" w:type="dxa"/>
            <w:textDirection w:val="btLr"/>
            <w:tcPrChange w:id="26287" w:author="Στάθης Καπ" w:date="2023-02-26T08:48:00Z">
              <w:tcPr>
                <w:tcW w:w="663" w:type="dxa"/>
              </w:tcPr>
            </w:tcPrChange>
          </w:tcPr>
          <w:p w14:paraId="275B2F9B" w14:textId="30012D03" w:rsidR="008E010E" w:rsidRPr="00744E3F" w:rsidDel="009B47BA" w:rsidRDefault="008E010E">
            <w:pPr>
              <w:ind w:left="113" w:right="113"/>
              <w:rPr>
                <w:del w:id="26288" w:author="Στάθης Καπ" w:date="2023-02-26T09:06:00Z"/>
                <w:sz w:val="18"/>
                <w:szCs w:val="18"/>
                <w:lang w:val="el-GR"/>
                <w:rPrChange w:id="26289" w:author="Στάθης Καπ" w:date="2023-03-03T06:42:00Z">
                  <w:rPr>
                    <w:del w:id="26290" w:author="Στάθης Καπ" w:date="2023-02-26T09:06:00Z"/>
                    <w:sz w:val="18"/>
                    <w:szCs w:val="18"/>
                  </w:rPr>
                </w:rPrChange>
              </w:rPr>
              <w:pPrChange w:id="26291" w:author="Στάθης Καπ" w:date="2023-02-26T08:48:00Z">
                <w:pPr/>
              </w:pPrChange>
            </w:pPr>
            <w:bookmarkStart w:id="26292" w:name="_Toc129057773"/>
            <w:bookmarkStart w:id="26293" w:name="_Toc129191608"/>
            <w:bookmarkStart w:id="26294" w:name="_Toc129197946"/>
            <w:bookmarkStart w:id="26295" w:name="_Toc129300472"/>
            <w:bookmarkEnd w:id="26292"/>
            <w:bookmarkEnd w:id="26293"/>
            <w:bookmarkEnd w:id="26294"/>
            <w:bookmarkEnd w:id="26295"/>
          </w:p>
        </w:tc>
        <w:tc>
          <w:tcPr>
            <w:tcW w:w="764" w:type="dxa"/>
            <w:textDirection w:val="btLr"/>
            <w:tcPrChange w:id="26296" w:author="Στάθης Καπ" w:date="2023-02-26T08:48:00Z">
              <w:tcPr>
                <w:tcW w:w="764" w:type="dxa"/>
              </w:tcPr>
            </w:tcPrChange>
          </w:tcPr>
          <w:p w14:paraId="703E172F" w14:textId="38288E1A" w:rsidR="008E010E" w:rsidRPr="00744E3F" w:rsidDel="009B47BA" w:rsidRDefault="008E010E">
            <w:pPr>
              <w:ind w:left="113" w:right="113"/>
              <w:rPr>
                <w:del w:id="26297" w:author="Στάθης Καπ" w:date="2023-02-26T09:06:00Z"/>
                <w:sz w:val="18"/>
                <w:szCs w:val="18"/>
                <w:lang w:val="el-GR"/>
                <w:rPrChange w:id="26298" w:author="Στάθης Καπ" w:date="2023-03-03T06:42:00Z">
                  <w:rPr>
                    <w:del w:id="26299" w:author="Στάθης Καπ" w:date="2023-02-26T09:06:00Z"/>
                    <w:sz w:val="18"/>
                    <w:szCs w:val="18"/>
                  </w:rPr>
                </w:rPrChange>
              </w:rPr>
              <w:pPrChange w:id="26300" w:author="Στάθης Καπ" w:date="2023-02-26T08:48:00Z">
                <w:pPr/>
              </w:pPrChange>
            </w:pPr>
            <w:bookmarkStart w:id="26301" w:name="_Toc129057774"/>
            <w:bookmarkStart w:id="26302" w:name="_Toc129191609"/>
            <w:bookmarkStart w:id="26303" w:name="_Toc129197947"/>
            <w:bookmarkStart w:id="26304" w:name="_Toc129300473"/>
            <w:bookmarkEnd w:id="26301"/>
            <w:bookmarkEnd w:id="26302"/>
            <w:bookmarkEnd w:id="26303"/>
            <w:bookmarkEnd w:id="26304"/>
          </w:p>
        </w:tc>
        <w:tc>
          <w:tcPr>
            <w:tcW w:w="630" w:type="dxa"/>
            <w:textDirection w:val="btLr"/>
            <w:tcPrChange w:id="26305" w:author="Στάθης Καπ" w:date="2023-02-26T08:48:00Z">
              <w:tcPr>
                <w:tcW w:w="630" w:type="dxa"/>
              </w:tcPr>
            </w:tcPrChange>
          </w:tcPr>
          <w:p w14:paraId="190C6A07" w14:textId="06E05643" w:rsidR="008E010E" w:rsidRPr="00744E3F" w:rsidDel="009B47BA" w:rsidRDefault="008E010E">
            <w:pPr>
              <w:ind w:left="113" w:right="113"/>
              <w:rPr>
                <w:del w:id="26306" w:author="Στάθης Καπ" w:date="2023-02-26T09:06:00Z"/>
                <w:sz w:val="18"/>
                <w:szCs w:val="18"/>
                <w:lang w:val="el-GR"/>
                <w:rPrChange w:id="26307" w:author="Στάθης Καπ" w:date="2023-03-03T06:42:00Z">
                  <w:rPr>
                    <w:del w:id="26308" w:author="Στάθης Καπ" w:date="2023-02-26T09:06:00Z"/>
                    <w:sz w:val="18"/>
                    <w:szCs w:val="18"/>
                  </w:rPr>
                </w:rPrChange>
              </w:rPr>
              <w:pPrChange w:id="26309" w:author="Στάθης Καπ" w:date="2023-02-26T08:48:00Z">
                <w:pPr/>
              </w:pPrChange>
            </w:pPr>
            <w:bookmarkStart w:id="26310" w:name="_Toc129057775"/>
            <w:bookmarkStart w:id="26311" w:name="_Toc129191610"/>
            <w:bookmarkStart w:id="26312" w:name="_Toc129197948"/>
            <w:bookmarkStart w:id="26313" w:name="_Toc129300474"/>
            <w:bookmarkEnd w:id="26310"/>
            <w:bookmarkEnd w:id="26311"/>
            <w:bookmarkEnd w:id="26312"/>
            <w:bookmarkEnd w:id="26313"/>
          </w:p>
        </w:tc>
        <w:tc>
          <w:tcPr>
            <w:tcW w:w="663" w:type="dxa"/>
            <w:textDirection w:val="btLr"/>
            <w:tcPrChange w:id="26314" w:author="Στάθης Καπ" w:date="2023-02-26T08:48:00Z">
              <w:tcPr>
                <w:tcW w:w="663" w:type="dxa"/>
              </w:tcPr>
            </w:tcPrChange>
          </w:tcPr>
          <w:p w14:paraId="0C4C3D14" w14:textId="675A0182" w:rsidR="008E010E" w:rsidRPr="00744E3F" w:rsidDel="009B47BA" w:rsidRDefault="008E010E">
            <w:pPr>
              <w:ind w:left="113" w:right="113"/>
              <w:rPr>
                <w:del w:id="26315" w:author="Στάθης Καπ" w:date="2023-02-26T09:06:00Z"/>
                <w:sz w:val="18"/>
                <w:szCs w:val="18"/>
                <w:lang w:val="el-GR"/>
                <w:rPrChange w:id="26316" w:author="Στάθης Καπ" w:date="2023-03-03T06:42:00Z">
                  <w:rPr>
                    <w:del w:id="26317" w:author="Στάθης Καπ" w:date="2023-02-26T09:06:00Z"/>
                    <w:sz w:val="18"/>
                    <w:szCs w:val="18"/>
                  </w:rPr>
                </w:rPrChange>
              </w:rPr>
              <w:pPrChange w:id="26318" w:author="Στάθης Καπ" w:date="2023-02-26T08:48:00Z">
                <w:pPr/>
              </w:pPrChange>
            </w:pPr>
            <w:bookmarkStart w:id="26319" w:name="_Toc129057776"/>
            <w:bookmarkStart w:id="26320" w:name="_Toc129191611"/>
            <w:bookmarkStart w:id="26321" w:name="_Toc129197949"/>
            <w:bookmarkStart w:id="26322" w:name="_Toc129300475"/>
            <w:bookmarkEnd w:id="26319"/>
            <w:bookmarkEnd w:id="26320"/>
            <w:bookmarkEnd w:id="26321"/>
            <w:bookmarkEnd w:id="26322"/>
          </w:p>
        </w:tc>
        <w:tc>
          <w:tcPr>
            <w:tcW w:w="764" w:type="dxa"/>
            <w:textDirection w:val="btLr"/>
            <w:tcPrChange w:id="26323" w:author="Στάθης Καπ" w:date="2023-02-26T08:48:00Z">
              <w:tcPr>
                <w:tcW w:w="764" w:type="dxa"/>
              </w:tcPr>
            </w:tcPrChange>
          </w:tcPr>
          <w:p w14:paraId="63CFD406" w14:textId="02F8C8C6" w:rsidR="008E010E" w:rsidRPr="00744E3F" w:rsidDel="009B47BA" w:rsidRDefault="008E010E">
            <w:pPr>
              <w:ind w:left="113" w:right="113"/>
              <w:rPr>
                <w:del w:id="26324" w:author="Στάθης Καπ" w:date="2023-02-26T09:06:00Z"/>
                <w:sz w:val="18"/>
                <w:szCs w:val="18"/>
                <w:lang w:val="el-GR"/>
                <w:rPrChange w:id="26325" w:author="Στάθης Καπ" w:date="2023-03-03T06:42:00Z">
                  <w:rPr>
                    <w:del w:id="26326" w:author="Στάθης Καπ" w:date="2023-02-26T09:06:00Z"/>
                    <w:sz w:val="18"/>
                    <w:szCs w:val="18"/>
                  </w:rPr>
                </w:rPrChange>
              </w:rPr>
              <w:pPrChange w:id="26327" w:author="Στάθης Καπ" w:date="2023-02-26T08:48:00Z">
                <w:pPr/>
              </w:pPrChange>
            </w:pPr>
            <w:bookmarkStart w:id="26328" w:name="_Toc129057777"/>
            <w:bookmarkStart w:id="26329" w:name="_Toc129191612"/>
            <w:bookmarkStart w:id="26330" w:name="_Toc129197950"/>
            <w:bookmarkStart w:id="26331" w:name="_Toc129300476"/>
            <w:bookmarkEnd w:id="26328"/>
            <w:bookmarkEnd w:id="26329"/>
            <w:bookmarkEnd w:id="26330"/>
            <w:bookmarkEnd w:id="26331"/>
          </w:p>
        </w:tc>
        <w:tc>
          <w:tcPr>
            <w:tcW w:w="630" w:type="dxa"/>
            <w:textDirection w:val="btLr"/>
            <w:tcPrChange w:id="26332" w:author="Στάθης Καπ" w:date="2023-02-26T08:48:00Z">
              <w:tcPr>
                <w:tcW w:w="630" w:type="dxa"/>
              </w:tcPr>
            </w:tcPrChange>
          </w:tcPr>
          <w:p w14:paraId="3705C704" w14:textId="1D3B00AA" w:rsidR="008E010E" w:rsidRPr="00744E3F" w:rsidDel="009B47BA" w:rsidRDefault="008E010E">
            <w:pPr>
              <w:ind w:left="113" w:right="113"/>
              <w:rPr>
                <w:del w:id="26333" w:author="Στάθης Καπ" w:date="2023-02-26T09:06:00Z"/>
                <w:sz w:val="18"/>
                <w:szCs w:val="18"/>
                <w:lang w:val="el-GR"/>
                <w:rPrChange w:id="26334" w:author="Στάθης Καπ" w:date="2023-03-03T06:42:00Z">
                  <w:rPr>
                    <w:del w:id="26335" w:author="Στάθης Καπ" w:date="2023-02-26T09:06:00Z"/>
                    <w:sz w:val="18"/>
                    <w:szCs w:val="18"/>
                  </w:rPr>
                </w:rPrChange>
              </w:rPr>
              <w:pPrChange w:id="26336" w:author="Στάθης Καπ" w:date="2023-02-26T08:48:00Z">
                <w:pPr/>
              </w:pPrChange>
            </w:pPr>
            <w:bookmarkStart w:id="26337" w:name="_Toc129057778"/>
            <w:bookmarkStart w:id="26338" w:name="_Toc129191613"/>
            <w:bookmarkStart w:id="26339" w:name="_Toc129197951"/>
            <w:bookmarkStart w:id="26340" w:name="_Toc129300477"/>
            <w:bookmarkEnd w:id="26337"/>
            <w:bookmarkEnd w:id="26338"/>
            <w:bookmarkEnd w:id="26339"/>
            <w:bookmarkEnd w:id="26340"/>
          </w:p>
        </w:tc>
        <w:tc>
          <w:tcPr>
            <w:tcW w:w="654" w:type="dxa"/>
            <w:textDirection w:val="btLr"/>
            <w:tcPrChange w:id="26341" w:author="Στάθης Καπ" w:date="2023-02-26T08:48:00Z">
              <w:tcPr>
                <w:tcW w:w="654" w:type="dxa"/>
              </w:tcPr>
            </w:tcPrChange>
          </w:tcPr>
          <w:p w14:paraId="73B0C050" w14:textId="7B953E17" w:rsidR="008E010E" w:rsidRPr="00744E3F" w:rsidDel="009B47BA" w:rsidRDefault="009E2733">
            <w:pPr>
              <w:ind w:left="113" w:right="113"/>
              <w:rPr>
                <w:del w:id="26342" w:author="Στάθης Καπ" w:date="2023-02-26T09:06:00Z"/>
                <w:sz w:val="18"/>
                <w:szCs w:val="18"/>
                <w:lang w:val="el-GR"/>
                <w:rPrChange w:id="26343" w:author="Στάθης Καπ" w:date="2023-03-03T06:42:00Z">
                  <w:rPr>
                    <w:del w:id="26344" w:author="Στάθης Καπ" w:date="2023-02-26T09:06:00Z"/>
                    <w:sz w:val="18"/>
                    <w:szCs w:val="18"/>
                  </w:rPr>
                </w:rPrChange>
              </w:rPr>
              <w:pPrChange w:id="26345" w:author="Στάθης Καπ" w:date="2023-02-26T08:48:00Z">
                <w:pPr/>
              </w:pPrChange>
            </w:pPr>
            <w:del w:id="26346" w:author="Στάθης Καπ" w:date="2023-02-26T08:46:00Z">
              <w:r w:rsidRPr="00744E3F" w:rsidDel="00715EE1">
                <w:rPr>
                  <w:sz w:val="18"/>
                  <w:szCs w:val="18"/>
                  <w:lang w:val="el-GR"/>
                  <w:rPrChange w:id="26347" w:author="Στάθης Καπ" w:date="2023-03-03T06:42:00Z">
                    <w:rPr>
                      <w:sz w:val="18"/>
                      <w:szCs w:val="18"/>
                    </w:rPr>
                  </w:rPrChange>
                </w:rPr>
                <w:delText>499</w:delText>
              </w:r>
            </w:del>
            <w:bookmarkStart w:id="26348" w:name="_Toc129057779"/>
            <w:bookmarkStart w:id="26349" w:name="_Toc129191614"/>
            <w:bookmarkStart w:id="26350" w:name="_Toc129197952"/>
            <w:bookmarkStart w:id="26351" w:name="_Toc129300478"/>
            <w:bookmarkEnd w:id="26348"/>
            <w:bookmarkEnd w:id="26349"/>
            <w:bookmarkEnd w:id="26350"/>
            <w:bookmarkEnd w:id="26351"/>
          </w:p>
        </w:tc>
        <w:tc>
          <w:tcPr>
            <w:tcW w:w="754" w:type="dxa"/>
            <w:textDirection w:val="btLr"/>
            <w:tcPrChange w:id="26352" w:author="Στάθης Καπ" w:date="2023-02-26T08:48:00Z">
              <w:tcPr>
                <w:tcW w:w="754" w:type="dxa"/>
              </w:tcPr>
            </w:tcPrChange>
          </w:tcPr>
          <w:p w14:paraId="5ECEB16D" w14:textId="277C0260" w:rsidR="008E010E" w:rsidRPr="00744E3F" w:rsidDel="009B47BA" w:rsidRDefault="008E010E">
            <w:pPr>
              <w:ind w:left="113" w:right="113"/>
              <w:rPr>
                <w:del w:id="26353" w:author="Στάθης Καπ" w:date="2023-02-26T09:06:00Z"/>
                <w:sz w:val="18"/>
                <w:szCs w:val="18"/>
                <w:lang w:val="el-GR"/>
                <w:rPrChange w:id="26354" w:author="Στάθης Καπ" w:date="2023-03-03T06:42:00Z">
                  <w:rPr>
                    <w:del w:id="26355" w:author="Στάθης Καπ" w:date="2023-02-26T09:06:00Z"/>
                    <w:sz w:val="18"/>
                    <w:szCs w:val="18"/>
                  </w:rPr>
                </w:rPrChange>
              </w:rPr>
              <w:pPrChange w:id="26356" w:author="Στάθης Καπ" w:date="2023-02-26T08:48:00Z">
                <w:pPr/>
              </w:pPrChange>
            </w:pPr>
            <w:bookmarkStart w:id="26357" w:name="_Toc129057780"/>
            <w:bookmarkStart w:id="26358" w:name="_Toc129191615"/>
            <w:bookmarkStart w:id="26359" w:name="_Toc129197953"/>
            <w:bookmarkStart w:id="26360" w:name="_Toc129300479"/>
            <w:bookmarkEnd w:id="26357"/>
            <w:bookmarkEnd w:id="26358"/>
            <w:bookmarkEnd w:id="26359"/>
            <w:bookmarkEnd w:id="26360"/>
          </w:p>
        </w:tc>
        <w:tc>
          <w:tcPr>
            <w:tcW w:w="622" w:type="dxa"/>
            <w:textDirection w:val="btLr"/>
            <w:tcPrChange w:id="26361" w:author="Στάθης Καπ" w:date="2023-02-26T08:48:00Z">
              <w:tcPr>
                <w:tcW w:w="622" w:type="dxa"/>
              </w:tcPr>
            </w:tcPrChange>
          </w:tcPr>
          <w:p w14:paraId="3A797FE2" w14:textId="5B73E6D4" w:rsidR="008E010E" w:rsidRPr="00744E3F" w:rsidDel="009B47BA" w:rsidRDefault="008E010E">
            <w:pPr>
              <w:ind w:left="113" w:right="113"/>
              <w:rPr>
                <w:del w:id="26362" w:author="Στάθης Καπ" w:date="2023-02-26T09:06:00Z"/>
                <w:sz w:val="18"/>
                <w:szCs w:val="18"/>
                <w:lang w:val="el-GR"/>
                <w:rPrChange w:id="26363" w:author="Στάθης Καπ" w:date="2023-03-03T06:42:00Z">
                  <w:rPr>
                    <w:del w:id="26364" w:author="Στάθης Καπ" w:date="2023-02-26T09:06:00Z"/>
                    <w:sz w:val="18"/>
                    <w:szCs w:val="18"/>
                  </w:rPr>
                </w:rPrChange>
              </w:rPr>
              <w:pPrChange w:id="26365" w:author="Στάθης Καπ" w:date="2023-02-26T08:48:00Z">
                <w:pPr/>
              </w:pPrChange>
            </w:pPr>
            <w:bookmarkStart w:id="26366" w:name="_Toc129057781"/>
            <w:bookmarkStart w:id="26367" w:name="_Toc129191616"/>
            <w:bookmarkStart w:id="26368" w:name="_Toc129197954"/>
            <w:bookmarkStart w:id="26369" w:name="_Toc129300480"/>
            <w:bookmarkEnd w:id="26366"/>
            <w:bookmarkEnd w:id="26367"/>
            <w:bookmarkEnd w:id="26368"/>
            <w:bookmarkEnd w:id="26369"/>
          </w:p>
        </w:tc>
        <w:bookmarkStart w:id="26370" w:name="_Toc129057782"/>
        <w:bookmarkStart w:id="26371" w:name="_Toc129191617"/>
        <w:bookmarkStart w:id="26372" w:name="_Toc129197955"/>
        <w:bookmarkStart w:id="26373" w:name="_Toc129300481"/>
        <w:bookmarkEnd w:id="26370"/>
        <w:bookmarkEnd w:id="26371"/>
        <w:bookmarkEnd w:id="26372"/>
        <w:bookmarkEnd w:id="26373"/>
      </w:tr>
      <w:tr w:rsidR="008E010E" w:rsidRPr="00D3106C" w:rsidDel="009B47BA" w14:paraId="43240A2B" w14:textId="1FD582D8" w:rsidTr="00715EE1">
        <w:trPr>
          <w:gridAfter w:val="1"/>
          <w:wAfter w:w="51" w:type="dxa"/>
          <w:cantSplit/>
          <w:trHeight w:val="567"/>
          <w:del w:id="26374" w:author="Στάθης Καπ" w:date="2023-02-26T09:06:00Z"/>
        </w:trPr>
        <w:tc>
          <w:tcPr>
            <w:tcW w:w="627" w:type="dxa"/>
            <w:gridSpan w:val="2"/>
            <w:textDirection w:val="btLr"/>
            <w:tcPrChange w:id="26375" w:author="Στάθης Καπ" w:date="2023-02-26T08:48:00Z">
              <w:tcPr>
                <w:tcW w:w="627" w:type="dxa"/>
              </w:tcPr>
            </w:tcPrChange>
          </w:tcPr>
          <w:p w14:paraId="484CF7C8" w14:textId="143FACBD" w:rsidR="008E010E" w:rsidRPr="00744E3F" w:rsidDel="009B47BA" w:rsidRDefault="008E010E">
            <w:pPr>
              <w:ind w:left="113" w:right="113"/>
              <w:rPr>
                <w:del w:id="26376" w:author="Στάθης Καπ" w:date="2023-02-26T09:06:00Z"/>
                <w:sz w:val="18"/>
                <w:szCs w:val="18"/>
                <w:lang w:val="el-GR"/>
                <w:rPrChange w:id="26377" w:author="Στάθης Καπ" w:date="2023-03-03T06:42:00Z">
                  <w:rPr>
                    <w:del w:id="26378" w:author="Στάθης Καπ" w:date="2023-02-26T09:06:00Z"/>
                    <w:sz w:val="18"/>
                    <w:szCs w:val="18"/>
                  </w:rPr>
                </w:rPrChange>
              </w:rPr>
              <w:pPrChange w:id="26379" w:author="Στάθης Καπ" w:date="2023-02-26T08:48:00Z">
                <w:pPr/>
              </w:pPrChange>
            </w:pPr>
            <w:del w:id="26380" w:author="Στάθης Καπ" w:date="2023-02-26T08:46:00Z">
              <w:r w:rsidRPr="006E0881" w:rsidDel="00715EE1">
                <w:rPr>
                  <w:sz w:val="18"/>
                  <w:szCs w:val="18"/>
                </w:rPr>
                <w:delText>Pr</w:delText>
              </w:r>
              <w:r w:rsidRPr="00744E3F" w:rsidDel="00715EE1">
                <w:rPr>
                  <w:sz w:val="18"/>
                  <w:szCs w:val="18"/>
                  <w:lang w:val="el-GR"/>
                  <w:rPrChange w:id="26381" w:author="Στάθης Καπ" w:date="2023-03-03T06:42:00Z">
                    <w:rPr>
                      <w:sz w:val="18"/>
                      <w:szCs w:val="18"/>
                    </w:rPr>
                  </w:rPrChange>
                </w:rPr>
                <w:delText>16</w:delText>
              </w:r>
            </w:del>
            <w:bookmarkStart w:id="26382" w:name="_Toc129057783"/>
            <w:bookmarkStart w:id="26383" w:name="_Toc129191618"/>
            <w:bookmarkStart w:id="26384" w:name="_Toc129197956"/>
            <w:bookmarkStart w:id="26385" w:name="_Toc129300482"/>
            <w:bookmarkEnd w:id="26382"/>
            <w:bookmarkEnd w:id="26383"/>
            <w:bookmarkEnd w:id="26384"/>
            <w:bookmarkEnd w:id="26385"/>
          </w:p>
        </w:tc>
        <w:tc>
          <w:tcPr>
            <w:tcW w:w="663" w:type="dxa"/>
            <w:textDirection w:val="btLr"/>
            <w:tcPrChange w:id="26386" w:author="Στάθης Καπ" w:date="2023-02-26T08:48:00Z">
              <w:tcPr>
                <w:tcW w:w="663" w:type="dxa"/>
              </w:tcPr>
            </w:tcPrChange>
          </w:tcPr>
          <w:p w14:paraId="4BCA931D" w14:textId="69D29A30" w:rsidR="008E010E" w:rsidRPr="00744E3F" w:rsidDel="009B47BA" w:rsidRDefault="008E010E">
            <w:pPr>
              <w:ind w:left="113" w:right="113"/>
              <w:rPr>
                <w:del w:id="26387" w:author="Στάθης Καπ" w:date="2023-02-26T09:06:00Z"/>
                <w:sz w:val="18"/>
                <w:szCs w:val="18"/>
                <w:lang w:val="el-GR"/>
                <w:rPrChange w:id="26388" w:author="Στάθης Καπ" w:date="2023-03-03T06:42:00Z">
                  <w:rPr>
                    <w:del w:id="26389" w:author="Στάθης Καπ" w:date="2023-02-26T09:06:00Z"/>
                    <w:sz w:val="18"/>
                    <w:szCs w:val="18"/>
                  </w:rPr>
                </w:rPrChange>
              </w:rPr>
              <w:pPrChange w:id="26390" w:author="Στάθης Καπ" w:date="2023-02-26T08:48:00Z">
                <w:pPr/>
              </w:pPrChange>
            </w:pPr>
            <w:bookmarkStart w:id="26391" w:name="_Toc129057784"/>
            <w:bookmarkStart w:id="26392" w:name="_Toc129191619"/>
            <w:bookmarkStart w:id="26393" w:name="_Toc129197957"/>
            <w:bookmarkStart w:id="26394" w:name="_Toc129300483"/>
            <w:bookmarkEnd w:id="26391"/>
            <w:bookmarkEnd w:id="26392"/>
            <w:bookmarkEnd w:id="26393"/>
            <w:bookmarkEnd w:id="26394"/>
          </w:p>
        </w:tc>
        <w:tc>
          <w:tcPr>
            <w:tcW w:w="764" w:type="dxa"/>
            <w:textDirection w:val="btLr"/>
            <w:tcPrChange w:id="26395" w:author="Στάθης Καπ" w:date="2023-02-26T08:48:00Z">
              <w:tcPr>
                <w:tcW w:w="764" w:type="dxa"/>
              </w:tcPr>
            </w:tcPrChange>
          </w:tcPr>
          <w:p w14:paraId="357AA91C" w14:textId="4F7200DF" w:rsidR="008E010E" w:rsidRPr="00744E3F" w:rsidDel="009B47BA" w:rsidRDefault="008E010E">
            <w:pPr>
              <w:ind w:left="113" w:right="113"/>
              <w:rPr>
                <w:del w:id="26396" w:author="Στάθης Καπ" w:date="2023-02-26T09:06:00Z"/>
                <w:sz w:val="18"/>
                <w:szCs w:val="18"/>
                <w:lang w:val="el-GR"/>
                <w:rPrChange w:id="26397" w:author="Στάθης Καπ" w:date="2023-03-03T06:42:00Z">
                  <w:rPr>
                    <w:del w:id="26398" w:author="Στάθης Καπ" w:date="2023-02-26T09:06:00Z"/>
                    <w:sz w:val="18"/>
                    <w:szCs w:val="18"/>
                  </w:rPr>
                </w:rPrChange>
              </w:rPr>
              <w:pPrChange w:id="26399" w:author="Στάθης Καπ" w:date="2023-02-26T08:48:00Z">
                <w:pPr/>
              </w:pPrChange>
            </w:pPr>
            <w:bookmarkStart w:id="26400" w:name="_Toc129057785"/>
            <w:bookmarkStart w:id="26401" w:name="_Toc129191620"/>
            <w:bookmarkStart w:id="26402" w:name="_Toc129197958"/>
            <w:bookmarkStart w:id="26403" w:name="_Toc129300484"/>
            <w:bookmarkEnd w:id="26400"/>
            <w:bookmarkEnd w:id="26401"/>
            <w:bookmarkEnd w:id="26402"/>
            <w:bookmarkEnd w:id="26403"/>
          </w:p>
        </w:tc>
        <w:tc>
          <w:tcPr>
            <w:tcW w:w="630" w:type="dxa"/>
            <w:textDirection w:val="btLr"/>
            <w:tcPrChange w:id="26404" w:author="Στάθης Καπ" w:date="2023-02-26T08:48:00Z">
              <w:tcPr>
                <w:tcW w:w="630" w:type="dxa"/>
              </w:tcPr>
            </w:tcPrChange>
          </w:tcPr>
          <w:p w14:paraId="3DB66E64" w14:textId="63985841" w:rsidR="008E010E" w:rsidRPr="00744E3F" w:rsidDel="009B47BA" w:rsidRDefault="008E010E">
            <w:pPr>
              <w:ind w:left="113" w:right="113"/>
              <w:rPr>
                <w:del w:id="26405" w:author="Στάθης Καπ" w:date="2023-02-26T09:06:00Z"/>
                <w:sz w:val="18"/>
                <w:szCs w:val="18"/>
                <w:lang w:val="el-GR"/>
                <w:rPrChange w:id="26406" w:author="Στάθης Καπ" w:date="2023-03-03T06:42:00Z">
                  <w:rPr>
                    <w:del w:id="26407" w:author="Στάθης Καπ" w:date="2023-02-26T09:06:00Z"/>
                    <w:sz w:val="18"/>
                    <w:szCs w:val="18"/>
                  </w:rPr>
                </w:rPrChange>
              </w:rPr>
              <w:pPrChange w:id="26408" w:author="Στάθης Καπ" w:date="2023-02-26T08:48:00Z">
                <w:pPr/>
              </w:pPrChange>
            </w:pPr>
            <w:bookmarkStart w:id="26409" w:name="_Toc129057786"/>
            <w:bookmarkStart w:id="26410" w:name="_Toc129191621"/>
            <w:bookmarkStart w:id="26411" w:name="_Toc129197959"/>
            <w:bookmarkStart w:id="26412" w:name="_Toc129300485"/>
            <w:bookmarkEnd w:id="26409"/>
            <w:bookmarkEnd w:id="26410"/>
            <w:bookmarkEnd w:id="26411"/>
            <w:bookmarkEnd w:id="26412"/>
          </w:p>
        </w:tc>
        <w:tc>
          <w:tcPr>
            <w:tcW w:w="663" w:type="dxa"/>
            <w:textDirection w:val="btLr"/>
            <w:tcPrChange w:id="26413" w:author="Στάθης Καπ" w:date="2023-02-26T08:48:00Z">
              <w:tcPr>
                <w:tcW w:w="663" w:type="dxa"/>
              </w:tcPr>
            </w:tcPrChange>
          </w:tcPr>
          <w:p w14:paraId="1AB5B64A" w14:textId="667EAF5F" w:rsidR="008E010E" w:rsidRPr="00744E3F" w:rsidDel="009B47BA" w:rsidRDefault="008E010E">
            <w:pPr>
              <w:ind w:left="113" w:right="113"/>
              <w:rPr>
                <w:del w:id="26414" w:author="Στάθης Καπ" w:date="2023-02-26T09:06:00Z"/>
                <w:sz w:val="18"/>
                <w:szCs w:val="18"/>
                <w:lang w:val="el-GR"/>
                <w:rPrChange w:id="26415" w:author="Στάθης Καπ" w:date="2023-03-03T06:42:00Z">
                  <w:rPr>
                    <w:del w:id="26416" w:author="Στάθης Καπ" w:date="2023-02-26T09:06:00Z"/>
                    <w:sz w:val="18"/>
                    <w:szCs w:val="18"/>
                  </w:rPr>
                </w:rPrChange>
              </w:rPr>
              <w:pPrChange w:id="26417" w:author="Στάθης Καπ" w:date="2023-02-26T08:48:00Z">
                <w:pPr/>
              </w:pPrChange>
            </w:pPr>
            <w:bookmarkStart w:id="26418" w:name="_Toc129057787"/>
            <w:bookmarkStart w:id="26419" w:name="_Toc129191622"/>
            <w:bookmarkStart w:id="26420" w:name="_Toc129197960"/>
            <w:bookmarkStart w:id="26421" w:name="_Toc129300486"/>
            <w:bookmarkEnd w:id="26418"/>
            <w:bookmarkEnd w:id="26419"/>
            <w:bookmarkEnd w:id="26420"/>
            <w:bookmarkEnd w:id="26421"/>
          </w:p>
        </w:tc>
        <w:tc>
          <w:tcPr>
            <w:tcW w:w="764" w:type="dxa"/>
            <w:textDirection w:val="btLr"/>
            <w:tcPrChange w:id="26422" w:author="Στάθης Καπ" w:date="2023-02-26T08:48:00Z">
              <w:tcPr>
                <w:tcW w:w="764" w:type="dxa"/>
              </w:tcPr>
            </w:tcPrChange>
          </w:tcPr>
          <w:p w14:paraId="481F050E" w14:textId="251AAFB9" w:rsidR="008E010E" w:rsidRPr="00744E3F" w:rsidDel="009B47BA" w:rsidRDefault="008E010E">
            <w:pPr>
              <w:ind w:left="113" w:right="113"/>
              <w:rPr>
                <w:del w:id="26423" w:author="Στάθης Καπ" w:date="2023-02-26T09:06:00Z"/>
                <w:sz w:val="18"/>
                <w:szCs w:val="18"/>
                <w:lang w:val="el-GR"/>
                <w:rPrChange w:id="26424" w:author="Στάθης Καπ" w:date="2023-03-03T06:42:00Z">
                  <w:rPr>
                    <w:del w:id="26425" w:author="Στάθης Καπ" w:date="2023-02-26T09:06:00Z"/>
                    <w:sz w:val="18"/>
                    <w:szCs w:val="18"/>
                  </w:rPr>
                </w:rPrChange>
              </w:rPr>
              <w:pPrChange w:id="26426" w:author="Στάθης Καπ" w:date="2023-02-26T08:48:00Z">
                <w:pPr/>
              </w:pPrChange>
            </w:pPr>
            <w:bookmarkStart w:id="26427" w:name="_Toc129057788"/>
            <w:bookmarkStart w:id="26428" w:name="_Toc129191623"/>
            <w:bookmarkStart w:id="26429" w:name="_Toc129197961"/>
            <w:bookmarkStart w:id="26430" w:name="_Toc129300487"/>
            <w:bookmarkEnd w:id="26427"/>
            <w:bookmarkEnd w:id="26428"/>
            <w:bookmarkEnd w:id="26429"/>
            <w:bookmarkEnd w:id="26430"/>
          </w:p>
        </w:tc>
        <w:tc>
          <w:tcPr>
            <w:tcW w:w="630" w:type="dxa"/>
            <w:textDirection w:val="btLr"/>
            <w:tcPrChange w:id="26431" w:author="Στάθης Καπ" w:date="2023-02-26T08:48:00Z">
              <w:tcPr>
                <w:tcW w:w="630" w:type="dxa"/>
              </w:tcPr>
            </w:tcPrChange>
          </w:tcPr>
          <w:p w14:paraId="6911D18F" w14:textId="0BD40861" w:rsidR="008E010E" w:rsidRPr="00744E3F" w:rsidDel="009B47BA" w:rsidRDefault="008E010E">
            <w:pPr>
              <w:ind w:left="113" w:right="113"/>
              <w:rPr>
                <w:del w:id="26432" w:author="Στάθης Καπ" w:date="2023-02-26T09:06:00Z"/>
                <w:sz w:val="18"/>
                <w:szCs w:val="18"/>
                <w:lang w:val="el-GR"/>
                <w:rPrChange w:id="26433" w:author="Στάθης Καπ" w:date="2023-03-03T06:42:00Z">
                  <w:rPr>
                    <w:del w:id="26434" w:author="Στάθης Καπ" w:date="2023-02-26T09:06:00Z"/>
                    <w:sz w:val="18"/>
                    <w:szCs w:val="18"/>
                  </w:rPr>
                </w:rPrChange>
              </w:rPr>
              <w:pPrChange w:id="26435" w:author="Στάθης Καπ" w:date="2023-02-26T08:48:00Z">
                <w:pPr/>
              </w:pPrChange>
            </w:pPr>
            <w:bookmarkStart w:id="26436" w:name="_Toc129057789"/>
            <w:bookmarkStart w:id="26437" w:name="_Toc129191624"/>
            <w:bookmarkStart w:id="26438" w:name="_Toc129197962"/>
            <w:bookmarkStart w:id="26439" w:name="_Toc129300488"/>
            <w:bookmarkEnd w:id="26436"/>
            <w:bookmarkEnd w:id="26437"/>
            <w:bookmarkEnd w:id="26438"/>
            <w:bookmarkEnd w:id="26439"/>
          </w:p>
        </w:tc>
        <w:tc>
          <w:tcPr>
            <w:tcW w:w="663" w:type="dxa"/>
            <w:textDirection w:val="btLr"/>
            <w:tcPrChange w:id="26440" w:author="Στάθης Καπ" w:date="2023-02-26T08:48:00Z">
              <w:tcPr>
                <w:tcW w:w="663" w:type="dxa"/>
              </w:tcPr>
            </w:tcPrChange>
          </w:tcPr>
          <w:p w14:paraId="6BA1553B" w14:textId="60521F3E" w:rsidR="008E010E" w:rsidRPr="00744E3F" w:rsidDel="009B47BA" w:rsidRDefault="008E010E">
            <w:pPr>
              <w:ind w:left="113" w:right="113"/>
              <w:rPr>
                <w:del w:id="26441" w:author="Στάθης Καπ" w:date="2023-02-26T09:06:00Z"/>
                <w:sz w:val="18"/>
                <w:szCs w:val="18"/>
                <w:lang w:val="el-GR"/>
                <w:rPrChange w:id="26442" w:author="Στάθης Καπ" w:date="2023-03-03T06:42:00Z">
                  <w:rPr>
                    <w:del w:id="26443" w:author="Στάθης Καπ" w:date="2023-02-26T09:06:00Z"/>
                    <w:sz w:val="18"/>
                    <w:szCs w:val="18"/>
                  </w:rPr>
                </w:rPrChange>
              </w:rPr>
              <w:pPrChange w:id="26444" w:author="Στάθης Καπ" w:date="2023-02-26T08:48:00Z">
                <w:pPr/>
              </w:pPrChange>
            </w:pPr>
            <w:bookmarkStart w:id="26445" w:name="_Toc129057790"/>
            <w:bookmarkStart w:id="26446" w:name="_Toc129191625"/>
            <w:bookmarkStart w:id="26447" w:name="_Toc129197963"/>
            <w:bookmarkStart w:id="26448" w:name="_Toc129300489"/>
            <w:bookmarkEnd w:id="26445"/>
            <w:bookmarkEnd w:id="26446"/>
            <w:bookmarkEnd w:id="26447"/>
            <w:bookmarkEnd w:id="26448"/>
          </w:p>
        </w:tc>
        <w:tc>
          <w:tcPr>
            <w:tcW w:w="764" w:type="dxa"/>
            <w:textDirection w:val="btLr"/>
            <w:tcPrChange w:id="26449" w:author="Στάθης Καπ" w:date="2023-02-26T08:48:00Z">
              <w:tcPr>
                <w:tcW w:w="764" w:type="dxa"/>
              </w:tcPr>
            </w:tcPrChange>
          </w:tcPr>
          <w:p w14:paraId="274FA30F" w14:textId="49857B98" w:rsidR="008E010E" w:rsidRPr="00744E3F" w:rsidDel="009B47BA" w:rsidRDefault="008E010E">
            <w:pPr>
              <w:ind w:left="113" w:right="113"/>
              <w:rPr>
                <w:del w:id="26450" w:author="Στάθης Καπ" w:date="2023-02-26T09:06:00Z"/>
                <w:sz w:val="18"/>
                <w:szCs w:val="18"/>
                <w:lang w:val="el-GR"/>
                <w:rPrChange w:id="26451" w:author="Στάθης Καπ" w:date="2023-03-03T06:42:00Z">
                  <w:rPr>
                    <w:del w:id="26452" w:author="Στάθης Καπ" w:date="2023-02-26T09:06:00Z"/>
                    <w:sz w:val="18"/>
                    <w:szCs w:val="18"/>
                  </w:rPr>
                </w:rPrChange>
              </w:rPr>
              <w:pPrChange w:id="26453" w:author="Στάθης Καπ" w:date="2023-02-26T08:48:00Z">
                <w:pPr/>
              </w:pPrChange>
            </w:pPr>
            <w:bookmarkStart w:id="26454" w:name="_Toc129057791"/>
            <w:bookmarkStart w:id="26455" w:name="_Toc129191626"/>
            <w:bookmarkStart w:id="26456" w:name="_Toc129197964"/>
            <w:bookmarkStart w:id="26457" w:name="_Toc129300490"/>
            <w:bookmarkEnd w:id="26454"/>
            <w:bookmarkEnd w:id="26455"/>
            <w:bookmarkEnd w:id="26456"/>
            <w:bookmarkEnd w:id="26457"/>
          </w:p>
        </w:tc>
        <w:tc>
          <w:tcPr>
            <w:tcW w:w="630" w:type="dxa"/>
            <w:textDirection w:val="btLr"/>
            <w:tcPrChange w:id="26458" w:author="Στάθης Καπ" w:date="2023-02-26T08:48:00Z">
              <w:tcPr>
                <w:tcW w:w="630" w:type="dxa"/>
              </w:tcPr>
            </w:tcPrChange>
          </w:tcPr>
          <w:p w14:paraId="352F3C35" w14:textId="20E3498B" w:rsidR="008E010E" w:rsidRPr="00744E3F" w:rsidDel="009B47BA" w:rsidRDefault="008E010E">
            <w:pPr>
              <w:ind w:left="113" w:right="113"/>
              <w:rPr>
                <w:del w:id="26459" w:author="Στάθης Καπ" w:date="2023-02-26T09:06:00Z"/>
                <w:sz w:val="18"/>
                <w:szCs w:val="18"/>
                <w:lang w:val="el-GR"/>
                <w:rPrChange w:id="26460" w:author="Στάθης Καπ" w:date="2023-03-03T06:42:00Z">
                  <w:rPr>
                    <w:del w:id="26461" w:author="Στάθης Καπ" w:date="2023-02-26T09:06:00Z"/>
                    <w:sz w:val="18"/>
                    <w:szCs w:val="18"/>
                  </w:rPr>
                </w:rPrChange>
              </w:rPr>
              <w:pPrChange w:id="26462" w:author="Στάθης Καπ" w:date="2023-02-26T08:48:00Z">
                <w:pPr/>
              </w:pPrChange>
            </w:pPr>
            <w:bookmarkStart w:id="26463" w:name="_Toc129057792"/>
            <w:bookmarkStart w:id="26464" w:name="_Toc129191627"/>
            <w:bookmarkStart w:id="26465" w:name="_Toc129197965"/>
            <w:bookmarkStart w:id="26466" w:name="_Toc129300491"/>
            <w:bookmarkEnd w:id="26463"/>
            <w:bookmarkEnd w:id="26464"/>
            <w:bookmarkEnd w:id="26465"/>
            <w:bookmarkEnd w:id="26466"/>
          </w:p>
        </w:tc>
        <w:tc>
          <w:tcPr>
            <w:tcW w:w="654" w:type="dxa"/>
            <w:textDirection w:val="btLr"/>
            <w:tcPrChange w:id="26467" w:author="Στάθης Καπ" w:date="2023-02-26T08:48:00Z">
              <w:tcPr>
                <w:tcW w:w="654" w:type="dxa"/>
              </w:tcPr>
            </w:tcPrChange>
          </w:tcPr>
          <w:p w14:paraId="70259B36" w14:textId="4A890C5F" w:rsidR="008E010E" w:rsidRPr="00744E3F" w:rsidDel="009B47BA" w:rsidRDefault="009E2733">
            <w:pPr>
              <w:ind w:left="113" w:right="113"/>
              <w:rPr>
                <w:del w:id="26468" w:author="Στάθης Καπ" w:date="2023-02-26T09:06:00Z"/>
                <w:sz w:val="18"/>
                <w:szCs w:val="18"/>
                <w:lang w:val="el-GR"/>
                <w:rPrChange w:id="26469" w:author="Στάθης Καπ" w:date="2023-03-03T06:42:00Z">
                  <w:rPr>
                    <w:del w:id="26470" w:author="Στάθης Καπ" w:date="2023-02-26T09:06:00Z"/>
                    <w:sz w:val="18"/>
                    <w:szCs w:val="18"/>
                  </w:rPr>
                </w:rPrChange>
              </w:rPr>
              <w:pPrChange w:id="26471" w:author="Στάθης Καπ" w:date="2023-02-26T08:48:00Z">
                <w:pPr/>
              </w:pPrChange>
            </w:pPr>
            <w:del w:id="26472" w:author="Στάθης Καπ" w:date="2023-02-26T08:46:00Z">
              <w:r w:rsidRPr="00744E3F" w:rsidDel="00715EE1">
                <w:rPr>
                  <w:sz w:val="18"/>
                  <w:szCs w:val="18"/>
                  <w:lang w:val="el-GR"/>
                  <w:rPrChange w:id="26473" w:author="Στάθης Καπ" w:date="2023-03-03T06:42:00Z">
                    <w:rPr>
                      <w:sz w:val="18"/>
                      <w:szCs w:val="18"/>
                    </w:rPr>
                  </w:rPrChange>
                </w:rPr>
                <w:delText>446</w:delText>
              </w:r>
            </w:del>
            <w:bookmarkStart w:id="26474" w:name="_Toc129057793"/>
            <w:bookmarkStart w:id="26475" w:name="_Toc129191628"/>
            <w:bookmarkStart w:id="26476" w:name="_Toc129197966"/>
            <w:bookmarkStart w:id="26477" w:name="_Toc129300492"/>
            <w:bookmarkEnd w:id="26474"/>
            <w:bookmarkEnd w:id="26475"/>
            <w:bookmarkEnd w:id="26476"/>
            <w:bookmarkEnd w:id="26477"/>
          </w:p>
        </w:tc>
        <w:tc>
          <w:tcPr>
            <w:tcW w:w="754" w:type="dxa"/>
            <w:textDirection w:val="btLr"/>
            <w:tcPrChange w:id="26478" w:author="Στάθης Καπ" w:date="2023-02-26T08:48:00Z">
              <w:tcPr>
                <w:tcW w:w="754" w:type="dxa"/>
              </w:tcPr>
            </w:tcPrChange>
          </w:tcPr>
          <w:p w14:paraId="6DC05E46" w14:textId="06AC7F2B" w:rsidR="008E010E" w:rsidRPr="00744E3F" w:rsidDel="009B47BA" w:rsidRDefault="008E010E">
            <w:pPr>
              <w:ind w:left="113" w:right="113"/>
              <w:rPr>
                <w:del w:id="26479" w:author="Στάθης Καπ" w:date="2023-02-26T09:06:00Z"/>
                <w:sz w:val="18"/>
                <w:szCs w:val="18"/>
                <w:lang w:val="el-GR"/>
                <w:rPrChange w:id="26480" w:author="Στάθης Καπ" w:date="2023-03-03T06:42:00Z">
                  <w:rPr>
                    <w:del w:id="26481" w:author="Στάθης Καπ" w:date="2023-02-26T09:06:00Z"/>
                    <w:sz w:val="18"/>
                    <w:szCs w:val="18"/>
                  </w:rPr>
                </w:rPrChange>
              </w:rPr>
              <w:pPrChange w:id="26482" w:author="Στάθης Καπ" w:date="2023-02-26T08:48:00Z">
                <w:pPr/>
              </w:pPrChange>
            </w:pPr>
            <w:bookmarkStart w:id="26483" w:name="_Toc129057794"/>
            <w:bookmarkStart w:id="26484" w:name="_Toc129191629"/>
            <w:bookmarkStart w:id="26485" w:name="_Toc129197967"/>
            <w:bookmarkStart w:id="26486" w:name="_Toc129300493"/>
            <w:bookmarkEnd w:id="26483"/>
            <w:bookmarkEnd w:id="26484"/>
            <w:bookmarkEnd w:id="26485"/>
            <w:bookmarkEnd w:id="26486"/>
          </w:p>
        </w:tc>
        <w:tc>
          <w:tcPr>
            <w:tcW w:w="622" w:type="dxa"/>
            <w:textDirection w:val="btLr"/>
            <w:tcPrChange w:id="26487" w:author="Στάθης Καπ" w:date="2023-02-26T08:48:00Z">
              <w:tcPr>
                <w:tcW w:w="622" w:type="dxa"/>
              </w:tcPr>
            </w:tcPrChange>
          </w:tcPr>
          <w:p w14:paraId="07EDA6C8" w14:textId="22974241" w:rsidR="008E010E" w:rsidRPr="00744E3F" w:rsidDel="009B47BA" w:rsidRDefault="008E010E">
            <w:pPr>
              <w:ind w:left="113" w:right="113"/>
              <w:rPr>
                <w:del w:id="26488" w:author="Στάθης Καπ" w:date="2023-02-26T09:06:00Z"/>
                <w:sz w:val="18"/>
                <w:szCs w:val="18"/>
                <w:lang w:val="el-GR"/>
                <w:rPrChange w:id="26489" w:author="Στάθης Καπ" w:date="2023-03-03T06:42:00Z">
                  <w:rPr>
                    <w:del w:id="26490" w:author="Στάθης Καπ" w:date="2023-02-26T09:06:00Z"/>
                    <w:sz w:val="18"/>
                    <w:szCs w:val="18"/>
                  </w:rPr>
                </w:rPrChange>
              </w:rPr>
              <w:pPrChange w:id="26491" w:author="Στάθης Καπ" w:date="2023-02-26T08:48:00Z">
                <w:pPr/>
              </w:pPrChange>
            </w:pPr>
            <w:bookmarkStart w:id="26492" w:name="_Toc129057795"/>
            <w:bookmarkStart w:id="26493" w:name="_Toc129191630"/>
            <w:bookmarkStart w:id="26494" w:name="_Toc129197968"/>
            <w:bookmarkStart w:id="26495" w:name="_Toc129300494"/>
            <w:bookmarkEnd w:id="26492"/>
            <w:bookmarkEnd w:id="26493"/>
            <w:bookmarkEnd w:id="26494"/>
            <w:bookmarkEnd w:id="26495"/>
          </w:p>
        </w:tc>
        <w:bookmarkStart w:id="26496" w:name="_Toc129057796"/>
        <w:bookmarkStart w:id="26497" w:name="_Toc129191631"/>
        <w:bookmarkStart w:id="26498" w:name="_Toc129197969"/>
        <w:bookmarkStart w:id="26499" w:name="_Toc129300495"/>
        <w:bookmarkEnd w:id="26496"/>
        <w:bookmarkEnd w:id="26497"/>
        <w:bookmarkEnd w:id="26498"/>
        <w:bookmarkEnd w:id="26499"/>
      </w:tr>
      <w:tr w:rsidR="008E010E" w:rsidRPr="00D3106C" w:rsidDel="009B47BA" w14:paraId="1F477044" w14:textId="5AC60FC4" w:rsidTr="00715EE1">
        <w:trPr>
          <w:gridAfter w:val="1"/>
          <w:wAfter w:w="51" w:type="dxa"/>
          <w:cantSplit/>
          <w:trHeight w:val="567"/>
          <w:del w:id="26500" w:author="Στάθης Καπ" w:date="2023-02-26T09:06:00Z"/>
        </w:trPr>
        <w:tc>
          <w:tcPr>
            <w:tcW w:w="627" w:type="dxa"/>
            <w:gridSpan w:val="2"/>
            <w:textDirection w:val="btLr"/>
            <w:tcPrChange w:id="26501" w:author="Στάθης Καπ" w:date="2023-02-26T08:48:00Z">
              <w:tcPr>
                <w:tcW w:w="627" w:type="dxa"/>
              </w:tcPr>
            </w:tcPrChange>
          </w:tcPr>
          <w:p w14:paraId="58A6E059" w14:textId="5D095A08" w:rsidR="008E010E" w:rsidRPr="00744E3F" w:rsidDel="009B47BA" w:rsidRDefault="008E010E">
            <w:pPr>
              <w:ind w:left="113" w:right="113"/>
              <w:rPr>
                <w:del w:id="26502" w:author="Στάθης Καπ" w:date="2023-02-26T09:06:00Z"/>
                <w:sz w:val="18"/>
                <w:szCs w:val="18"/>
                <w:lang w:val="el-GR"/>
                <w:rPrChange w:id="26503" w:author="Στάθης Καπ" w:date="2023-03-03T06:42:00Z">
                  <w:rPr>
                    <w:del w:id="26504" w:author="Στάθης Καπ" w:date="2023-02-26T09:06:00Z"/>
                    <w:sz w:val="18"/>
                    <w:szCs w:val="18"/>
                  </w:rPr>
                </w:rPrChange>
              </w:rPr>
              <w:pPrChange w:id="26505" w:author="Στάθης Καπ" w:date="2023-02-26T08:48:00Z">
                <w:pPr/>
              </w:pPrChange>
            </w:pPr>
            <w:del w:id="26506" w:author="Στάθης Καπ" w:date="2023-02-26T08:46:00Z">
              <w:r w:rsidRPr="006E0881" w:rsidDel="00715EE1">
                <w:rPr>
                  <w:sz w:val="18"/>
                  <w:szCs w:val="18"/>
                </w:rPr>
                <w:delText>Pr</w:delText>
              </w:r>
              <w:r w:rsidRPr="00744E3F" w:rsidDel="00715EE1">
                <w:rPr>
                  <w:sz w:val="18"/>
                  <w:szCs w:val="18"/>
                  <w:lang w:val="el-GR"/>
                  <w:rPrChange w:id="26507" w:author="Στάθης Καπ" w:date="2023-03-03T06:42:00Z">
                    <w:rPr>
                      <w:sz w:val="18"/>
                      <w:szCs w:val="18"/>
                    </w:rPr>
                  </w:rPrChange>
                </w:rPr>
                <w:delText>17</w:delText>
              </w:r>
            </w:del>
            <w:bookmarkStart w:id="26508" w:name="_Toc129057797"/>
            <w:bookmarkStart w:id="26509" w:name="_Toc129191632"/>
            <w:bookmarkStart w:id="26510" w:name="_Toc129197970"/>
            <w:bookmarkStart w:id="26511" w:name="_Toc129300496"/>
            <w:bookmarkEnd w:id="26508"/>
            <w:bookmarkEnd w:id="26509"/>
            <w:bookmarkEnd w:id="26510"/>
            <w:bookmarkEnd w:id="26511"/>
          </w:p>
        </w:tc>
        <w:tc>
          <w:tcPr>
            <w:tcW w:w="663" w:type="dxa"/>
            <w:textDirection w:val="btLr"/>
            <w:tcPrChange w:id="26512" w:author="Στάθης Καπ" w:date="2023-02-26T08:48:00Z">
              <w:tcPr>
                <w:tcW w:w="663" w:type="dxa"/>
              </w:tcPr>
            </w:tcPrChange>
          </w:tcPr>
          <w:p w14:paraId="14F9902D" w14:textId="4ACFBC46" w:rsidR="008E010E" w:rsidRPr="00744E3F" w:rsidDel="009B47BA" w:rsidRDefault="008E010E">
            <w:pPr>
              <w:ind w:left="113" w:right="113"/>
              <w:rPr>
                <w:del w:id="26513" w:author="Στάθης Καπ" w:date="2023-02-26T09:06:00Z"/>
                <w:sz w:val="18"/>
                <w:szCs w:val="18"/>
                <w:lang w:val="el-GR"/>
                <w:rPrChange w:id="26514" w:author="Στάθης Καπ" w:date="2023-03-03T06:42:00Z">
                  <w:rPr>
                    <w:del w:id="26515" w:author="Στάθης Καπ" w:date="2023-02-26T09:06:00Z"/>
                    <w:sz w:val="18"/>
                    <w:szCs w:val="18"/>
                  </w:rPr>
                </w:rPrChange>
              </w:rPr>
              <w:pPrChange w:id="26516" w:author="Στάθης Καπ" w:date="2023-02-26T08:48:00Z">
                <w:pPr/>
              </w:pPrChange>
            </w:pPr>
            <w:bookmarkStart w:id="26517" w:name="_Toc129057798"/>
            <w:bookmarkStart w:id="26518" w:name="_Toc129191633"/>
            <w:bookmarkStart w:id="26519" w:name="_Toc129197971"/>
            <w:bookmarkStart w:id="26520" w:name="_Toc129300497"/>
            <w:bookmarkEnd w:id="26517"/>
            <w:bookmarkEnd w:id="26518"/>
            <w:bookmarkEnd w:id="26519"/>
            <w:bookmarkEnd w:id="26520"/>
          </w:p>
        </w:tc>
        <w:tc>
          <w:tcPr>
            <w:tcW w:w="764" w:type="dxa"/>
            <w:textDirection w:val="btLr"/>
            <w:tcPrChange w:id="26521" w:author="Στάθης Καπ" w:date="2023-02-26T08:48:00Z">
              <w:tcPr>
                <w:tcW w:w="764" w:type="dxa"/>
              </w:tcPr>
            </w:tcPrChange>
          </w:tcPr>
          <w:p w14:paraId="451CB9A8" w14:textId="1E769B54" w:rsidR="008E010E" w:rsidRPr="00744E3F" w:rsidDel="009B47BA" w:rsidRDefault="008E010E">
            <w:pPr>
              <w:ind w:left="113" w:right="113"/>
              <w:rPr>
                <w:del w:id="26522" w:author="Στάθης Καπ" w:date="2023-02-26T09:06:00Z"/>
                <w:sz w:val="18"/>
                <w:szCs w:val="18"/>
                <w:lang w:val="el-GR"/>
                <w:rPrChange w:id="26523" w:author="Στάθης Καπ" w:date="2023-03-03T06:42:00Z">
                  <w:rPr>
                    <w:del w:id="26524" w:author="Στάθης Καπ" w:date="2023-02-26T09:06:00Z"/>
                    <w:sz w:val="18"/>
                    <w:szCs w:val="18"/>
                  </w:rPr>
                </w:rPrChange>
              </w:rPr>
              <w:pPrChange w:id="26525" w:author="Στάθης Καπ" w:date="2023-02-26T08:48:00Z">
                <w:pPr/>
              </w:pPrChange>
            </w:pPr>
            <w:bookmarkStart w:id="26526" w:name="_Toc129057799"/>
            <w:bookmarkStart w:id="26527" w:name="_Toc129191634"/>
            <w:bookmarkStart w:id="26528" w:name="_Toc129197972"/>
            <w:bookmarkStart w:id="26529" w:name="_Toc129300498"/>
            <w:bookmarkEnd w:id="26526"/>
            <w:bookmarkEnd w:id="26527"/>
            <w:bookmarkEnd w:id="26528"/>
            <w:bookmarkEnd w:id="26529"/>
          </w:p>
        </w:tc>
        <w:tc>
          <w:tcPr>
            <w:tcW w:w="630" w:type="dxa"/>
            <w:textDirection w:val="btLr"/>
            <w:tcPrChange w:id="26530" w:author="Στάθης Καπ" w:date="2023-02-26T08:48:00Z">
              <w:tcPr>
                <w:tcW w:w="630" w:type="dxa"/>
              </w:tcPr>
            </w:tcPrChange>
          </w:tcPr>
          <w:p w14:paraId="7A0B3B6B" w14:textId="4731AD72" w:rsidR="008E010E" w:rsidRPr="00744E3F" w:rsidDel="009B47BA" w:rsidRDefault="008E010E">
            <w:pPr>
              <w:ind w:left="113" w:right="113"/>
              <w:rPr>
                <w:del w:id="26531" w:author="Στάθης Καπ" w:date="2023-02-26T09:06:00Z"/>
                <w:sz w:val="18"/>
                <w:szCs w:val="18"/>
                <w:lang w:val="el-GR"/>
                <w:rPrChange w:id="26532" w:author="Στάθης Καπ" w:date="2023-03-03T06:42:00Z">
                  <w:rPr>
                    <w:del w:id="26533" w:author="Στάθης Καπ" w:date="2023-02-26T09:06:00Z"/>
                    <w:sz w:val="18"/>
                    <w:szCs w:val="18"/>
                  </w:rPr>
                </w:rPrChange>
              </w:rPr>
              <w:pPrChange w:id="26534" w:author="Στάθης Καπ" w:date="2023-02-26T08:48:00Z">
                <w:pPr/>
              </w:pPrChange>
            </w:pPr>
            <w:bookmarkStart w:id="26535" w:name="_Toc129057800"/>
            <w:bookmarkStart w:id="26536" w:name="_Toc129191635"/>
            <w:bookmarkStart w:id="26537" w:name="_Toc129197973"/>
            <w:bookmarkStart w:id="26538" w:name="_Toc129300499"/>
            <w:bookmarkEnd w:id="26535"/>
            <w:bookmarkEnd w:id="26536"/>
            <w:bookmarkEnd w:id="26537"/>
            <w:bookmarkEnd w:id="26538"/>
          </w:p>
        </w:tc>
        <w:tc>
          <w:tcPr>
            <w:tcW w:w="663" w:type="dxa"/>
            <w:textDirection w:val="btLr"/>
            <w:tcPrChange w:id="26539" w:author="Στάθης Καπ" w:date="2023-02-26T08:48:00Z">
              <w:tcPr>
                <w:tcW w:w="663" w:type="dxa"/>
              </w:tcPr>
            </w:tcPrChange>
          </w:tcPr>
          <w:p w14:paraId="1BF36C76" w14:textId="57D7D6A3" w:rsidR="008E010E" w:rsidRPr="00744E3F" w:rsidDel="009B47BA" w:rsidRDefault="008E010E">
            <w:pPr>
              <w:ind w:left="113" w:right="113"/>
              <w:rPr>
                <w:del w:id="26540" w:author="Στάθης Καπ" w:date="2023-02-26T09:06:00Z"/>
                <w:sz w:val="18"/>
                <w:szCs w:val="18"/>
                <w:lang w:val="el-GR"/>
                <w:rPrChange w:id="26541" w:author="Στάθης Καπ" w:date="2023-03-03T06:42:00Z">
                  <w:rPr>
                    <w:del w:id="26542" w:author="Στάθης Καπ" w:date="2023-02-26T09:06:00Z"/>
                    <w:sz w:val="18"/>
                    <w:szCs w:val="18"/>
                  </w:rPr>
                </w:rPrChange>
              </w:rPr>
              <w:pPrChange w:id="26543" w:author="Στάθης Καπ" w:date="2023-02-26T08:48:00Z">
                <w:pPr/>
              </w:pPrChange>
            </w:pPr>
            <w:bookmarkStart w:id="26544" w:name="_Toc129057801"/>
            <w:bookmarkStart w:id="26545" w:name="_Toc129191636"/>
            <w:bookmarkStart w:id="26546" w:name="_Toc129197974"/>
            <w:bookmarkStart w:id="26547" w:name="_Toc129300500"/>
            <w:bookmarkEnd w:id="26544"/>
            <w:bookmarkEnd w:id="26545"/>
            <w:bookmarkEnd w:id="26546"/>
            <w:bookmarkEnd w:id="26547"/>
          </w:p>
        </w:tc>
        <w:tc>
          <w:tcPr>
            <w:tcW w:w="764" w:type="dxa"/>
            <w:textDirection w:val="btLr"/>
            <w:tcPrChange w:id="26548" w:author="Στάθης Καπ" w:date="2023-02-26T08:48:00Z">
              <w:tcPr>
                <w:tcW w:w="764" w:type="dxa"/>
              </w:tcPr>
            </w:tcPrChange>
          </w:tcPr>
          <w:p w14:paraId="6494B69E" w14:textId="0E521E75" w:rsidR="008E010E" w:rsidRPr="00744E3F" w:rsidDel="009B47BA" w:rsidRDefault="008E010E">
            <w:pPr>
              <w:ind w:left="113" w:right="113"/>
              <w:rPr>
                <w:del w:id="26549" w:author="Στάθης Καπ" w:date="2023-02-26T09:06:00Z"/>
                <w:sz w:val="18"/>
                <w:szCs w:val="18"/>
                <w:lang w:val="el-GR"/>
                <w:rPrChange w:id="26550" w:author="Στάθης Καπ" w:date="2023-03-03T06:42:00Z">
                  <w:rPr>
                    <w:del w:id="26551" w:author="Στάθης Καπ" w:date="2023-02-26T09:06:00Z"/>
                    <w:sz w:val="18"/>
                    <w:szCs w:val="18"/>
                  </w:rPr>
                </w:rPrChange>
              </w:rPr>
              <w:pPrChange w:id="26552" w:author="Στάθης Καπ" w:date="2023-02-26T08:48:00Z">
                <w:pPr/>
              </w:pPrChange>
            </w:pPr>
            <w:bookmarkStart w:id="26553" w:name="_Toc129057802"/>
            <w:bookmarkStart w:id="26554" w:name="_Toc129191637"/>
            <w:bookmarkStart w:id="26555" w:name="_Toc129197975"/>
            <w:bookmarkStart w:id="26556" w:name="_Toc129300501"/>
            <w:bookmarkEnd w:id="26553"/>
            <w:bookmarkEnd w:id="26554"/>
            <w:bookmarkEnd w:id="26555"/>
            <w:bookmarkEnd w:id="26556"/>
          </w:p>
        </w:tc>
        <w:tc>
          <w:tcPr>
            <w:tcW w:w="630" w:type="dxa"/>
            <w:textDirection w:val="btLr"/>
            <w:tcPrChange w:id="26557" w:author="Στάθης Καπ" w:date="2023-02-26T08:48:00Z">
              <w:tcPr>
                <w:tcW w:w="630" w:type="dxa"/>
              </w:tcPr>
            </w:tcPrChange>
          </w:tcPr>
          <w:p w14:paraId="382EBDBD" w14:textId="7F672FEA" w:rsidR="008E010E" w:rsidRPr="00744E3F" w:rsidDel="009B47BA" w:rsidRDefault="008E010E">
            <w:pPr>
              <w:ind w:left="113" w:right="113"/>
              <w:rPr>
                <w:del w:id="26558" w:author="Στάθης Καπ" w:date="2023-02-26T09:06:00Z"/>
                <w:sz w:val="18"/>
                <w:szCs w:val="18"/>
                <w:lang w:val="el-GR"/>
                <w:rPrChange w:id="26559" w:author="Στάθης Καπ" w:date="2023-03-03T06:42:00Z">
                  <w:rPr>
                    <w:del w:id="26560" w:author="Στάθης Καπ" w:date="2023-02-26T09:06:00Z"/>
                    <w:sz w:val="18"/>
                    <w:szCs w:val="18"/>
                  </w:rPr>
                </w:rPrChange>
              </w:rPr>
              <w:pPrChange w:id="26561" w:author="Στάθης Καπ" w:date="2023-02-26T08:48:00Z">
                <w:pPr/>
              </w:pPrChange>
            </w:pPr>
            <w:bookmarkStart w:id="26562" w:name="_Toc129057803"/>
            <w:bookmarkStart w:id="26563" w:name="_Toc129191638"/>
            <w:bookmarkStart w:id="26564" w:name="_Toc129197976"/>
            <w:bookmarkStart w:id="26565" w:name="_Toc129300502"/>
            <w:bookmarkEnd w:id="26562"/>
            <w:bookmarkEnd w:id="26563"/>
            <w:bookmarkEnd w:id="26564"/>
            <w:bookmarkEnd w:id="26565"/>
          </w:p>
        </w:tc>
        <w:tc>
          <w:tcPr>
            <w:tcW w:w="663" w:type="dxa"/>
            <w:textDirection w:val="btLr"/>
            <w:tcPrChange w:id="26566" w:author="Στάθης Καπ" w:date="2023-02-26T08:48:00Z">
              <w:tcPr>
                <w:tcW w:w="663" w:type="dxa"/>
              </w:tcPr>
            </w:tcPrChange>
          </w:tcPr>
          <w:p w14:paraId="7431DC8A" w14:textId="34A613CD" w:rsidR="008E010E" w:rsidRPr="00744E3F" w:rsidDel="009B47BA" w:rsidRDefault="008E010E">
            <w:pPr>
              <w:ind w:left="113" w:right="113"/>
              <w:rPr>
                <w:del w:id="26567" w:author="Στάθης Καπ" w:date="2023-02-26T09:06:00Z"/>
                <w:sz w:val="18"/>
                <w:szCs w:val="18"/>
                <w:lang w:val="el-GR"/>
                <w:rPrChange w:id="26568" w:author="Στάθης Καπ" w:date="2023-03-03T06:42:00Z">
                  <w:rPr>
                    <w:del w:id="26569" w:author="Στάθης Καπ" w:date="2023-02-26T09:06:00Z"/>
                    <w:sz w:val="18"/>
                    <w:szCs w:val="18"/>
                  </w:rPr>
                </w:rPrChange>
              </w:rPr>
              <w:pPrChange w:id="26570" w:author="Στάθης Καπ" w:date="2023-02-26T08:48:00Z">
                <w:pPr/>
              </w:pPrChange>
            </w:pPr>
            <w:bookmarkStart w:id="26571" w:name="_Toc129057804"/>
            <w:bookmarkStart w:id="26572" w:name="_Toc129191639"/>
            <w:bookmarkStart w:id="26573" w:name="_Toc129197977"/>
            <w:bookmarkStart w:id="26574" w:name="_Toc129300503"/>
            <w:bookmarkEnd w:id="26571"/>
            <w:bookmarkEnd w:id="26572"/>
            <w:bookmarkEnd w:id="26573"/>
            <w:bookmarkEnd w:id="26574"/>
          </w:p>
        </w:tc>
        <w:tc>
          <w:tcPr>
            <w:tcW w:w="764" w:type="dxa"/>
            <w:textDirection w:val="btLr"/>
            <w:tcPrChange w:id="26575" w:author="Στάθης Καπ" w:date="2023-02-26T08:48:00Z">
              <w:tcPr>
                <w:tcW w:w="764" w:type="dxa"/>
              </w:tcPr>
            </w:tcPrChange>
          </w:tcPr>
          <w:p w14:paraId="37E69504" w14:textId="6252799C" w:rsidR="008E010E" w:rsidRPr="00744E3F" w:rsidDel="009B47BA" w:rsidRDefault="008E010E">
            <w:pPr>
              <w:ind w:left="113" w:right="113"/>
              <w:rPr>
                <w:del w:id="26576" w:author="Στάθης Καπ" w:date="2023-02-26T09:06:00Z"/>
                <w:sz w:val="18"/>
                <w:szCs w:val="18"/>
                <w:lang w:val="el-GR"/>
                <w:rPrChange w:id="26577" w:author="Στάθης Καπ" w:date="2023-03-03T06:42:00Z">
                  <w:rPr>
                    <w:del w:id="26578" w:author="Στάθης Καπ" w:date="2023-02-26T09:06:00Z"/>
                    <w:sz w:val="18"/>
                    <w:szCs w:val="18"/>
                  </w:rPr>
                </w:rPrChange>
              </w:rPr>
              <w:pPrChange w:id="26579" w:author="Στάθης Καπ" w:date="2023-02-26T08:48:00Z">
                <w:pPr/>
              </w:pPrChange>
            </w:pPr>
            <w:bookmarkStart w:id="26580" w:name="_Toc129057805"/>
            <w:bookmarkStart w:id="26581" w:name="_Toc129191640"/>
            <w:bookmarkStart w:id="26582" w:name="_Toc129197978"/>
            <w:bookmarkStart w:id="26583" w:name="_Toc129300504"/>
            <w:bookmarkEnd w:id="26580"/>
            <w:bookmarkEnd w:id="26581"/>
            <w:bookmarkEnd w:id="26582"/>
            <w:bookmarkEnd w:id="26583"/>
          </w:p>
        </w:tc>
        <w:tc>
          <w:tcPr>
            <w:tcW w:w="630" w:type="dxa"/>
            <w:textDirection w:val="btLr"/>
            <w:tcPrChange w:id="26584" w:author="Στάθης Καπ" w:date="2023-02-26T08:48:00Z">
              <w:tcPr>
                <w:tcW w:w="630" w:type="dxa"/>
              </w:tcPr>
            </w:tcPrChange>
          </w:tcPr>
          <w:p w14:paraId="23EF9019" w14:textId="11104338" w:rsidR="008E010E" w:rsidRPr="00744E3F" w:rsidDel="009B47BA" w:rsidRDefault="008E010E">
            <w:pPr>
              <w:ind w:left="113" w:right="113"/>
              <w:rPr>
                <w:del w:id="26585" w:author="Στάθης Καπ" w:date="2023-02-26T09:06:00Z"/>
                <w:sz w:val="18"/>
                <w:szCs w:val="18"/>
                <w:lang w:val="el-GR"/>
                <w:rPrChange w:id="26586" w:author="Στάθης Καπ" w:date="2023-03-03T06:42:00Z">
                  <w:rPr>
                    <w:del w:id="26587" w:author="Στάθης Καπ" w:date="2023-02-26T09:06:00Z"/>
                    <w:sz w:val="18"/>
                    <w:szCs w:val="18"/>
                  </w:rPr>
                </w:rPrChange>
              </w:rPr>
              <w:pPrChange w:id="26588" w:author="Στάθης Καπ" w:date="2023-02-26T08:48:00Z">
                <w:pPr/>
              </w:pPrChange>
            </w:pPr>
            <w:bookmarkStart w:id="26589" w:name="_Toc129057806"/>
            <w:bookmarkStart w:id="26590" w:name="_Toc129191641"/>
            <w:bookmarkStart w:id="26591" w:name="_Toc129197979"/>
            <w:bookmarkStart w:id="26592" w:name="_Toc129300505"/>
            <w:bookmarkEnd w:id="26589"/>
            <w:bookmarkEnd w:id="26590"/>
            <w:bookmarkEnd w:id="26591"/>
            <w:bookmarkEnd w:id="26592"/>
          </w:p>
        </w:tc>
        <w:tc>
          <w:tcPr>
            <w:tcW w:w="654" w:type="dxa"/>
            <w:textDirection w:val="btLr"/>
            <w:tcPrChange w:id="26593" w:author="Στάθης Καπ" w:date="2023-02-26T08:48:00Z">
              <w:tcPr>
                <w:tcW w:w="654" w:type="dxa"/>
              </w:tcPr>
            </w:tcPrChange>
          </w:tcPr>
          <w:p w14:paraId="3877DA29" w14:textId="37EF8440" w:rsidR="008E010E" w:rsidRPr="00744E3F" w:rsidDel="009B47BA" w:rsidRDefault="009E2733">
            <w:pPr>
              <w:ind w:left="113" w:right="113"/>
              <w:rPr>
                <w:del w:id="26594" w:author="Στάθης Καπ" w:date="2023-02-26T09:06:00Z"/>
                <w:sz w:val="18"/>
                <w:szCs w:val="18"/>
                <w:lang w:val="el-GR"/>
                <w:rPrChange w:id="26595" w:author="Στάθης Καπ" w:date="2023-03-03T06:42:00Z">
                  <w:rPr>
                    <w:del w:id="26596" w:author="Στάθης Καπ" w:date="2023-02-26T09:06:00Z"/>
                    <w:sz w:val="18"/>
                    <w:szCs w:val="18"/>
                  </w:rPr>
                </w:rPrChange>
              </w:rPr>
              <w:pPrChange w:id="26597" w:author="Στάθης Καπ" w:date="2023-02-26T08:48:00Z">
                <w:pPr/>
              </w:pPrChange>
            </w:pPr>
            <w:del w:id="26598" w:author="Στάθης Καπ" w:date="2023-02-26T08:46:00Z">
              <w:r w:rsidRPr="00744E3F" w:rsidDel="00715EE1">
                <w:rPr>
                  <w:sz w:val="18"/>
                  <w:szCs w:val="18"/>
                  <w:lang w:val="el-GR"/>
                  <w:rPrChange w:id="26599" w:author="Στάθης Καπ" w:date="2023-03-03T06:42:00Z">
                    <w:rPr>
                      <w:sz w:val="18"/>
                      <w:szCs w:val="18"/>
                    </w:rPr>
                  </w:rPrChange>
                </w:rPr>
                <w:delText>273</w:delText>
              </w:r>
            </w:del>
            <w:bookmarkStart w:id="26600" w:name="_Toc129057807"/>
            <w:bookmarkStart w:id="26601" w:name="_Toc129191642"/>
            <w:bookmarkStart w:id="26602" w:name="_Toc129197980"/>
            <w:bookmarkStart w:id="26603" w:name="_Toc129300506"/>
            <w:bookmarkEnd w:id="26600"/>
            <w:bookmarkEnd w:id="26601"/>
            <w:bookmarkEnd w:id="26602"/>
            <w:bookmarkEnd w:id="26603"/>
          </w:p>
        </w:tc>
        <w:tc>
          <w:tcPr>
            <w:tcW w:w="754" w:type="dxa"/>
            <w:textDirection w:val="btLr"/>
            <w:tcPrChange w:id="26604" w:author="Στάθης Καπ" w:date="2023-02-26T08:48:00Z">
              <w:tcPr>
                <w:tcW w:w="754" w:type="dxa"/>
              </w:tcPr>
            </w:tcPrChange>
          </w:tcPr>
          <w:p w14:paraId="68F930E2" w14:textId="7AB15AF8" w:rsidR="008E010E" w:rsidRPr="00744E3F" w:rsidDel="009B47BA" w:rsidRDefault="008E010E">
            <w:pPr>
              <w:ind w:left="113" w:right="113"/>
              <w:rPr>
                <w:del w:id="26605" w:author="Στάθης Καπ" w:date="2023-02-26T09:06:00Z"/>
                <w:sz w:val="18"/>
                <w:szCs w:val="18"/>
                <w:lang w:val="el-GR"/>
                <w:rPrChange w:id="26606" w:author="Στάθης Καπ" w:date="2023-03-03T06:42:00Z">
                  <w:rPr>
                    <w:del w:id="26607" w:author="Στάθης Καπ" w:date="2023-02-26T09:06:00Z"/>
                    <w:sz w:val="18"/>
                    <w:szCs w:val="18"/>
                  </w:rPr>
                </w:rPrChange>
              </w:rPr>
              <w:pPrChange w:id="26608" w:author="Στάθης Καπ" w:date="2023-02-26T08:48:00Z">
                <w:pPr/>
              </w:pPrChange>
            </w:pPr>
            <w:bookmarkStart w:id="26609" w:name="_Toc129057808"/>
            <w:bookmarkStart w:id="26610" w:name="_Toc129191643"/>
            <w:bookmarkStart w:id="26611" w:name="_Toc129197981"/>
            <w:bookmarkStart w:id="26612" w:name="_Toc129300507"/>
            <w:bookmarkEnd w:id="26609"/>
            <w:bookmarkEnd w:id="26610"/>
            <w:bookmarkEnd w:id="26611"/>
            <w:bookmarkEnd w:id="26612"/>
          </w:p>
        </w:tc>
        <w:tc>
          <w:tcPr>
            <w:tcW w:w="622" w:type="dxa"/>
            <w:textDirection w:val="btLr"/>
            <w:tcPrChange w:id="26613" w:author="Στάθης Καπ" w:date="2023-02-26T08:48:00Z">
              <w:tcPr>
                <w:tcW w:w="622" w:type="dxa"/>
              </w:tcPr>
            </w:tcPrChange>
          </w:tcPr>
          <w:p w14:paraId="3AD52DB6" w14:textId="00FBE67E" w:rsidR="008E010E" w:rsidRPr="00744E3F" w:rsidDel="009B47BA" w:rsidRDefault="008E010E">
            <w:pPr>
              <w:ind w:left="113" w:right="113"/>
              <w:rPr>
                <w:del w:id="26614" w:author="Στάθης Καπ" w:date="2023-02-26T09:06:00Z"/>
                <w:sz w:val="18"/>
                <w:szCs w:val="18"/>
                <w:lang w:val="el-GR"/>
                <w:rPrChange w:id="26615" w:author="Στάθης Καπ" w:date="2023-03-03T06:42:00Z">
                  <w:rPr>
                    <w:del w:id="26616" w:author="Στάθης Καπ" w:date="2023-02-26T09:06:00Z"/>
                    <w:sz w:val="18"/>
                    <w:szCs w:val="18"/>
                  </w:rPr>
                </w:rPrChange>
              </w:rPr>
              <w:pPrChange w:id="26617" w:author="Στάθης Καπ" w:date="2023-02-26T08:48:00Z">
                <w:pPr/>
              </w:pPrChange>
            </w:pPr>
            <w:bookmarkStart w:id="26618" w:name="_Toc129057809"/>
            <w:bookmarkStart w:id="26619" w:name="_Toc129191644"/>
            <w:bookmarkStart w:id="26620" w:name="_Toc129197982"/>
            <w:bookmarkStart w:id="26621" w:name="_Toc129300508"/>
            <w:bookmarkEnd w:id="26618"/>
            <w:bookmarkEnd w:id="26619"/>
            <w:bookmarkEnd w:id="26620"/>
            <w:bookmarkEnd w:id="26621"/>
          </w:p>
        </w:tc>
        <w:bookmarkStart w:id="26622" w:name="_Toc129057810"/>
        <w:bookmarkStart w:id="26623" w:name="_Toc129191645"/>
        <w:bookmarkStart w:id="26624" w:name="_Toc129197983"/>
        <w:bookmarkStart w:id="26625" w:name="_Toc129300509"/>
        <w:bookmarkEnd w:id="26622"/>
        <w:bookmarkEnd w:id="26623"/>
        <w:bookmarkEnd w:id="26624"/>
        <w:bookmarkEnd w:id="26625"/>
      </w:tr>
      <w:tr w:rsidR="008E010E" w:rsidRPr="00D3106C" w:rsidDel="009B47BA" w14:paraId="69DB280A" w14:textId="3DCCBEE9" w:rsidTr="00715EE1">
        <w:trPr>
          <w:gridAfter w:val="1"/>
          <w:wAfter w:w="51" w:type="dxa"/>
          <w:cantSplit/>
          <w:trHeight w:val="567"/>
          <w:del w:id="26626" w:author="Στάθης Καπ" w:date="2023-02-26T09:06:00Z"/>
        </w:trPr>
        <w:tc>
          <w:tcPr>
            <w:tcW w:w="627" w:type="dxa"/>
            <w:gridSpan w:val="2"/>
            <w:textDirection w:val="btLr"/>
            <w:tcPrChange w:id="26627" w:author="Στάθης Καπ" w:date="2023-02-26T08:48:00Z">
              <w:tcPr>
                <w:tcW w:w="627" w:type="dxa"/>
              </w:tcPr>
            </w:tcPrChange>
          </w:tcPr>
          <w:p w14:paraId="12AAAFAE" w14:textId="7B57C18B" w:rsidR="008E010E" w:rsidRPr="00744E3F" w:rsidDel="009B47BA" w:rsidRDefault="008E010E">
            <w:pPr>
              <w:ind w:left="113" w:right="113"/>
              <w:rPr>
                <w:del w:id="26628" w:author="Στάθης Καπ" w:date="2023-02-26T09:06:00Z"/>
                <w:sz w:val="18"/>
                <w:szCs w:val="18"/>
                <w:lang w:val="el-GR"/>
                <w:rPrChange w:id="26629" w:author="Στάθης Καπ" w:date="2023-03-03T06:42:00Z">
                  <w:rPr>
                    <w:del w:id="26630" w:author="Στάθης Καπ" w:date="2023-02-26T09:06:00Z"/>
                    <w:sz w:val="18"/>
                    <w:szCs w:val="18"/>
                  </w:rPr>
                </w:rPrChange>
              </w:rPr>
              <w:pPrChange w:id="26631" w:author="Στάθης Καπ" w:date="2023-02-26T08:48:00Z">
                <w:pPr/>
              </w:pPrChange>
            </w:pPr>
            <w:del w:id="26632" w:author="Στάθης Καπ" w:date="2023-02-26T08:46:00Z">
              <w:r w:rsidRPr="006E0881" w:rsidDel="00715EE1">
                <w:rPr>
                  <w:sz w:val="18"/>
                  <w:szCs w:val="18"/>
                </w:rPr>
                <w:delText>Pr</w:delText>
              </w:r>
              <w:r w:rsidRPr="00744E3F" w:rsidDel="00715EE1">
                <w:rPr>
                  <w:sz w:val="18"/>
                  <w:szCs w:val="18"/>
                  <w:lang w:val="el-GR"/>
                  <w:rPrChange w:id="26633" w:author="Στάθης Καπ" w:date="2023-03-03T06:42:00Z">
                    <w:rPr>
                      <w:sz w:val="18"/>
                      <w:szCs w:val="18"/>
                    </w:rPr>
                  </w:rPrChange>
                </w:rPr>
                <w:delText>18</w:delText>
              </w:r>
            </w:del>
            <w:bookmarkStart w:id="26634" w:name="_Toc129057811"/>
            <w:bookmarkStart w:id="26635" w:name="_Toc129191646"/>
            <w:bookmarkStart w:id="26636" w:name="_Toc129197984"/>
            <w:bookmarkStart w:id="26637" w:name="_Toc129300510"/>
            <w:bookmarkEnd w:id="26634"/>
            <w:bookmarkEnd w:id="26635"/>
            <w:bookmarkEnd w:id="26636"/>
            <w:bookmarkEnd w:id="26637"/>
          </w:p>
        </w:tc>
        <w:tc>
          <w:tcPr>
            <w:tcW w:w="663" w:type="dxa"/>
            <w:textDirection w:val="btLr"/>
            <w:tcPrChange w:id="26638" w:author="Στάθης Καπ" w:date="2023-02-26T08:48:00Z">
              <w:tcPr>
                <w:tcW w:w="663" w:type="dxa"/>
              </w:tcPr>
            </w:tcPrChange>
          </w:tcPr>
          <w:p w14:paraId="39226AEC" w14:textId="70A8FA03" w:rsidR="008E010E" w:rsidRPr="00744E3F" w:rsidDel="009B47BA" w:rsidRDefault="008E010E">
            <w:pPr>
              <w:ind w:left="113" w:right="113"/>
              <w:rPr>
                <w:del w:id="26639" w:author="Στάθης Καπ" w:date="2023-02-26T09:06:00Z"/>
                <w:sz w:val="18"/>
                <w:szCs w:val="18"/>
                <w:lang w:val="el-GR"/>
                <w:rPrChange w:id="26640" w:author="Στάθης Καπ" w:date="2023-03-03T06:42:00Z">
                  <w:rPr>
                    <w:del w:id="26641" w:author="Στάθης Καπ" w:date="2023-02-26T09:06:00Z"/>
                    <w:sz w:val="18"/>
                    <w:szCs w:val="18"/>
                  </w:rPr>
                </w:rPrChange>
              </w:rPr>
              <w:pPrChange w:id="26642" w:author="Στάθης Καπ" w:date="2023-02-26T08:48:00Z">
                <w:pPr/>
              </w:pPrChange>
            </w:pPr>
            <w:bookmarkStart w:id="26643" w:name="_Toc129057812"/>
            <w:bookmarkStart w:id="26644" w:name="_Toc129191647"/>
            <w:bookmarkStart w:id="26645" w:name="_Toc129197985"/>
            <w:bookmarkStart w:id="26646" w:name="_Toc129300511"/>
            <w:bookmarkEnd w:id="26643"/>
            <w:bookmarkEnd w:id="26644"/>
            <w:bookmarkEnd w:id="26645"/>
            <w:bookmarkEnd w:id="26646"/>
          </w:p>
        </w:tc>
        <w:tc>
          <w:tcPr>
            <w:tcW w:w="764" w:type="dxa"/>
            <w:textDirection w:val="btLr"/>
            <w:tcPrChange w:id="26647" w:author="Στάθης Καπ" w:date="2023-02-26T08:48:00Z">
              <w:tcPr>
                <w:tcW w:w="764" w:type="dxa"/>
              </w:tcPr>
            </w:tcPrChange>
          </w:tcPr>
          <w:p w14:paraId="786CA8DC" w14:textId="1D8C437F" w:rsidR="008E010E" w:rsidRPr="00744E3F" w:rsidDel="009B47BA" w:rsidRDefault="008E010E">
            <w:pPr>
              <w:ind w:left="113" w:right="113"/>
              <w:rPr>
                <w:del w:id="26648" w:author="Στάθης Καπ" w:date="2023-02-26T09:06:00Z"/>
                <w:sz w:val="18"/>
                <w:szCs w:val="18"/>
                <w:lang w:val="el-GR"/>
                <w:rPrChange w:id="26649" w:author="Στάθης Καπ" w:date="2023-03-03T06:42:00Z">
                  <w:rPr>
                    <w:del w:id="26650" w:author="Στάθης Καπ" w:date="2023-02-26T09:06:00Z"/>
                    <w:sz w:val="18"/>
                    <w:szCs w:val="18"/>
                  </w:rPr>
                </w:rPrChange>
              </w:rPr>
              <w:pPrChange w:id="26651" w:author="Στάθης Καπ" w:date="2023-02-26T08:48:00Z">
                <w:pPr/>
              </w:pPrChange>
            </w:pPr>
            <w:bookmarkStart w:id="26652" w:name="_Toc129057813"/>
            <w:bookmarkStart w:id="26653" w:name="_Toc129191648"/>
            <w:bookmarkStart w:id="26654" w:name="_Toc129197986"/>
            <w:bookmarkStart w:id="26655" w:name="_Toc129300512"/>
            <w:bookmarkEnd w:id="26652"/>
            <w:bookmarkEnd w:id="26653"/>
            <w:bookmarkEnd w:id="26654"/>
            <w:bookmarkEnd w:id="26655"/>
          </w:p>
        </w:tc>
        <w:tc>
          <w:tcPr>
            <w:tcW w:w="630" w:type="dxa"/>
            <w:textDirection w:val="btLr"/>
            <w:tcPrChange w:id="26656" w:author="Στάθης Καπ" w:date="2023-02-26T08:48:00Z">
              <w:tcPr>
                <w:tcW w:w="630" w:type="dxa"/>
              </w:tcPr>
            </w:tcPrChange>
          </w:tcPr>
          <w:p w14:paraId="7B970AE9" w14:textId="29062319" w:rsidR="008E010E" w:rsidRPr="00744E3F" w:rsidDel="009B47BA" w:rsidRDefault="008E010E">
            <w:pPr>
              <w:ind w:left="113" w:right="113"/>
              <w:rPr>
                <w:del w:id="26657" w:author="Στάθης Καπ" w:date="2023-02-26T09:06:00Z"/>
                <w:sz w:val="18"/>
                <w:szCs w:val="18"/>
                <w:lang w:val="el-GR"/>
                <w:rPrChange w:id="26658" w:author="Στάθης Καπ" w:date="2023-03-03T06:42:00Z">
                  <w:rPr>
                    <w:del w:id="26659" w:author="Στάθης Καπ" w:date="2023-02-26T09:06:00Z"/>
                    <w:sz w:val="18"/>
                    <w:szCs w:val="18"/>
                  </w:rPr>
                </w:rPrChange>
              </w:rPr>
              <w:pPrChange w:id="26660" w:author="Στάθης Καπ" w:date="2023-02-26T08:48:00Z">
                <w:pPr/>
              </w:pPrChange>
            </w:pPr>
            <w:bookmarkStart w:id="26661" w:name="_Toc129057814"/>
            <w:bookmarkStart w:id="26662" w:name="_Toc129191649"/>
            <w:bookmarkStart w:id="26663" w:name="_Toc129197987"/>
            <w:bookmarkStart w:id="26664" w:name="_Toc129300513"/>
            <w:bookmarkEnd w:id="26661"/>
            <w:bookmarkEnd w:id="26662"/>
            <w:bookmarkEnd w:id="26663"/>
            <w:bookmarkEnd w:id="26664"/>
          </w:p>
        </w:tc>
        <w:tc>
          <w:tcPr>
            <w:tcW w:w="663" w:type="dxa"/>
            <w:textDirection w:val="btLr"/>
            <w:tcPrChange w:id="26665" w:author="Στάθης Καπ" w:date="2023-02-26T08:48:00Z">
              <w:tcPr>
                <w:tcW w:w="663" w:type="dxa"/>
              </w:tcPr>
            </w:tcPrChange>
          </w:tcPr>
          <w:p w14:paraId="6C8A8ABF" w14:textId="6B7D4641" w:rsidR="008E010E" w:rsidRPr="00744E3F" w:rsidDel="009B47BA" w:rsidRDefault="008E010E">
            <w:pPr>
              <w:ind w:left="113" w:right="113"/>
              <w:rPr>
                <w:del w:id="26666" w:author="Στάθης Καπ" w:date="2023-02-26T09:06:00Z"/>
                <w:sz w:val="18"/>
                <w:szCs w:val="18"/>
                <w:lang w:val="el-GR"/>
                <w:rPrChange w:id="26667" w:author="Στάθης Καπ" w:date="2023-03-03T06:42:00Z">
                  <w:rPr>
                    <w:del w:id="26668" w:author="Στάθης Καπ" w:date="2023-02-26T09:06:00Z"/>
                    <w:sz w:val="18"/>
                    <w:szCs w:val="18"/>
                  </w:rPr>
                </w:rPrChange>
              </w:rPr>
              <w:pPrChange w:id="26669" w:author="Στάθης Καπ" w:date="2023-02-26T08:48:00Z">
                <w:pPr/>
              </w:pPrChange>
            </w:pPr>
            <w:bookmarkStart w:id="26670" w:name="_Toc129057815"/>
            <w:bookmarkStart w:id="26671" w:name="_Toc129191650"/>
            <w:bookmarkStart w:id="26672" w:name="_Toc129197988"/>
            <w:bookmarkStart w:id="26673" w:name="_Toc129300514"/>
            <w:bookmarkEnd w:id="26670"/>
            <w:bookmarkEnd w:id="26671"/>
            <w:bookmarkEnd w:id="26672"/>
            <w:bookmarkEnd w:id="26673"/>
          </w:p>
        </w:tc>
        <w:tc>
          <w:tcPr>
            <w:tcW w:w="764" w:type="dxa"/>
            <w:textDirection w:val="btLr"/>
            <w:tcPrChange w:id="26674" w:author="Στάθης Καπ" w:date="2023-02-26T08:48:00Z">
              <w:tcPr>
                <w:tcW w:w="764" w:type="dxa"/>
              </w:tcPr>
            </w:tcPrChange>
          </w:tcPr>
          <w:p w14:paraId="19F9B634" w14:textId="3FFD1317" w:rsidR="008E010E" w:rsidRPr="00744E3F" w:rsidDel="009B47BA" w:rsidRDefault="008E010E">
            <w:pPr>
              <w:ind w:left="113" w:right="113"/>
              <w:rPr>
                <w:del w:id="26675" w:author="Στάθης Καπ" w:date="2023-02-26T09:06:00Z"/>
                <w:sz w:val="18"/>
                <w:szCs w:val="18"/>
                <w:lang w:val="el-GR"/>
                <w:rPrChange w:id="26676" w:author="Στάθης Καπ" w:date="2023-03-03T06:42:00Z">
                  <w:rPr>
                    <w:del w:id="26677" w:author="Στάθης Καπ" w:date="2023-02-26T09:06:00Z"/>
                    <w:sz w:val="18"/>
                    <w:szCs w:val="18"/>
                  </w:rPr>
                </w:rPrChange>
              </w:rPr>
              <w:pPrChange w:id="26678" w:author="Στάθης Καπ" w:date="2023-02-26T08:48:00Z">
                <w:pPr/>
              </w:pPrChange>
            </w:pPr>
            <w:bookmarkStart w:id="26679" w:name="_Toc129057816"/>
            <w:bookmarkStart w:id="26680" w:name="_Toc129191651"/>
            <w:bookmarkStart w:id="26681" w:name="_Toc129197989"/>
            <w:bookmarkStart w:id="26682" w:name="_Toc129300515"/>
            <w:bookmarkEnd w:id="26679"/>
            <w:bookmarkEnd w:id="26680"/>
            <w:bookmarkEnd w:id="26681"/>
            <w:bookmarkEnd w:id="26682"/>
          </w:p>
        </w:tc>
        <w:tc>
          <w:tcPr>
            <w:tcW w:w="630" w:type="dxa"/>
            <w:textDirection w:val="btLr"/>
            <w:tcPrChange w:id="26683" w:author="Στάθης Καπ" w:date="2023-02-26T08:48:00Z">
              <w:tcPr>
                <w:tcW w:w="630" w:type="dxa"/>
              </w:tcPr>
            </w:tcPrChange>
          </w:tcPr>
          <w:p w14:paraId="1BCFA343" w14:textId="6AD22D59" w:rsidR="008E010E" w:rsidRPr="00744E3F" w:rsidDel="009B47BA" w:rsidRDefault="008E010E">
            <w:pPr>
              <w:ind w:left="113" w:right="113"/>
              <w:rPr>
                <w:del w:id="26684" w:author="Στάθης Καπ" w:date="2023-02-26T09:06:00Z"/>
                <w:sz w:val="18"/>
                <w:szCs w:val="18"/>
                <w:lang w:val="el-GR"/>
                <w:rPrChange w:id="26685" w:author="Στάθης Καπ" w:date="2023-03-03T06:42:00Z">
                  <w:rPr>
                    <w:del w:id="26686" w:author="Στάθης Καπ" w:date="2023-02-26T09:06:00Z"/>
                    <w:sz w:val="18"/>
                    <w:szCs w:val="18"/>
                  </w:rPr>
                </w:rPrChange>
              </w:rPr>
              <w:pPrChange w:id="26687" w:author="Στάθης Καπ" w:date="2023-02-26T08:48:00Z">
                <w:pPr/>
              </w:pPrChange>
            </w:pPr>
            <w:bookmarkStart w:id="26688" w:name="_Toc129057817"/>
            <w:bookmarkStart w:id="26689" w:name="_Toc129191652"/>
            <w:bookmarkStart w:id="26690" w:name="_Toc129197990"/>
            <w:bookmarkStart w:id="26691" w:name="_Toc129300516"/>
            <w:bookmarkEnd w:id="26688"/>
            <w:bookmarkEnd w:id="26689"/>
            <w:bookmarkEnd w:id="26690"/>
            <w:bookmarkEnd w:id="26691"/>
          </w:p>
        </w:tc>
        <w:tc>
          <w:tcPr>
            <w:tcW w:w="663" w:type="dxa"/>
            <w:textDirection w:val="btLr"/>
            <w:tcPrChange w:id="26692" w:author="Στάθης Καπ" w:date="2023-02-26T08:48:00Z">
              <w:tcPr>
                <w:tcW w:w="663" w:type="dxa"/>
              </w:tcPr>
            </w:tcPrChange>
          </w:tcPr>
          <w:p w14:paraId="07B707ED" w14:textId="1C22A0ED" w:rsidR="008E010E" w:rsidRPr="00744E3F" w:rsidDel="009B47BA" w:rsidRDefault="008E010E">
            <w:pPr>
              <w:ind w:left="113" w:right="113"/>
              <w:rPr>
                <w:del w:id="26693" w:author="Στάθης Καπ" w:date="2023-02-26T09:06:00Z"/>
                <w:sz w:val="18"/>
                <w:szCs w:val="18"/>
                <w:lang w:val="el-GR"/>
                <w:rPrChange w:id="26694" w:author="Στάθης Καπ" w:date="2023-03-03T06:42:00Z">
                  <w:rPr>
                    <w:del w:id="26695" w:author="Στάθης Καπ" w:date="2023-02-26T09:06:00Z"/>
                    <w:sz w:val="18"/>
                    <w:szCs w:val="18"/>
                  </w:rPr>
                </w:rPrChange>
              </w:rPr>
              <w:pPrChange w:id="26696" w:author="Στάθης Καπ" w:date="2023-02-26T08:48:00Z">
                <w:pPr/>
              </w:pPrChange>
            </w:pPr>
            <w:bookmarkStart w:id="26697" w:name="_Toc129057818"/>
            <w:bookmarkStart w:id="26698" w:name="_Toc129191653"/>
            <w:bookmarkStart w:id="26699" w:name="_Toc129197991"/>
            <w:bookmarkStart w:id="26700" w:name="_Toc129300517"/>
            <w:bookmarkEnd w:id="26697"/>
            <w:bookmarkEnd w:id="26698"/>
            <w:bookmarkEnd w:id="26699"/>
            <w:bookmarkEnd w:id="26700"/>
          </w:p>
        </w:tc>
        <w:tc>
          <w:tcPr>
            <w:tcW w:w="764" w:type="dxa"/>
            <w:textDirection w:val="btLr"/>
            <w:tcPrChange w:id="26701" w:author="Στάθης Καπ" w:date="2023-02-26T08:48:00Z">
              <w:tcPr>
                <w:tcW w:w="764" w:type="dxa"/>
              </w:tcPr>
            </w:tcPrChange>
          </w:tcPr>
          <w:p w14:paraId="13B7C69F" w14:textId="778465A8" w:rsidR="008E010E" w:rsidRPr="00744E3F" w:rsidDel="009B47BA" w:rsidRDefault="008E010E">
            <w:pPr>
              <w:ind w:left="113" w:right="113"/>
              <w:rPr>
                <w:del w:id="26702" w:author="Στάθης Καπ" w:date="2023-02-26T09:06:00Z"/>
                <w:sz w:val="18"/>
                <w:szCs w:val="18"/>
                <w:lang w:val="el-GR"/>
                <w:rPrChange w:id="26703" w:author="Στάθης Καπ" w:date="2023-03-03T06:42:00Z">
                  <w:rPr>
                    <w:del w:id="26704" w:author="Στάθης Καπ" w:date="2023-02-26T09:06:00Z"/>
                    <w:sz w:val="18"/>
                    <w:szCs w:val="18"/>
                  </w:rPr>
                </w:rPrChange>
              </w:rPr>
              <w:pPrChange w:id="26705" w:author="Στάθης Καπ" w:date="2023-02-26T08:48:00Z">
                <w:pPr/>
              </w:pPrChange>
            </w:pPr>
            <w:bookmarkStart w:id="26706" w:name="_Toc129057819"/>
            <w:bookmarkStart w:id="26707" w:name="_Toc129191654"/>
            <w:bookmarkStart w:id="26708" w:name="_Toc129197992"/>
            <w:bookmarkStart w:id="26709" w:name="_Toc129300518"/>
            <w:bookmarkEnd w:id="26706"/>
            <w:bookmarkEnd w:id="26707"/>
            <w:bookmarkEnd w:id="26708"/>
            <w:bookmarkEnd w:id="26709"/>
          </w:p>
        </w:tc>
        <w:tc>
          <w:tcPr>
            <w:tcW w:w="630" w:type="dxa"/>
            <w:textDirection w:val="btLr"/>
            <w:tcPrChange w:id="26710" w:author="Στάθης Καπ" w:date="2023-02-26T08:48:00Z">
              <w:tcPr>
                <w:tcW w:w="630" w:type="dxa"/>
              </w:tcPr>
            </w:tcPrChange>
          </w:tcPr>
          <w:p w14:paraId="0C4B8C18" w14:textId="2D3CDBC3" w:rsidR="008E010E" w:rsidRPr="00744E3F" w:rsidDel="009B47BA" w:rsidRDefault="008E010E">
            <w:pPr>
              <w:ind w:left="113" w:right="113"/>
              <w:rPr>
                <w:del w:id="26711" w:author="Στάθης Καπ" w:date="2023-02-26T09:06:00Z"/>
                <w:sz w:val="18"/>
                <w:szCs w:val="18"/>
                <w:lang w:val="el-GR"/>
                <w:rPrChange w:id="26712" w:author="Στάθης Καπ" w:date="2023-03-03T06:42:00Z">
                  <w:rPr>
                    <w:del w:id="26713" w:author="Στάθης Καπ" w:date="2023-02-26T09:06:00Z"/>
                    <w:sz w:val="18"/>
                    <w:szCs w:val="18"/>
                  </w:rPr>
                </w:rPrChange>
              </w:rPr>
              <w:pPrChange w:id="26714" w:author="Στάθης Καπ" w:date="2023-02-26T08:48:00Z">
                <w:pPr/>
              </w:pPrChange>
            </w:pPr>
            <w:bookmarkStart w:id="26715" w:name="_Toc129057820"/>
            <w:bookmarkStart w:id="26716" w:name="_Toc129191655"/>
            <w:bookmarkStart w:id="26717" w:name="_Toc129197993"/>
            <w:bookmarkStart w:id="26718" w:name="_Toc129300519"/>
            <w:bookmarkEnd w:id="26715"/>
            <w:bookmarkEnd w:id="26716"/>
            <w:bookmarkEnd w:id="26717"/>
            <w:bookmarkEnd w:id="26718"/>
          </w:p>
        </w:tc>
        <w:tc>
          <w:tcPr>
            <w:tcW w:w="654" w:type="dxa"/>
            <w:textDirection w:val="btLr"/>
            <w:tcPrChange w:id="26719" w:author="Στάθης Καπ" w:date="2023-02-26T08:48:00Z">
              <w:tcPr>
                <w:tcW w:w="654" w:type="dxa"/>
              </w:tcPr>
            </w:tcPrChange>
          </w:tcPr>
          <w:p w14:paraId="494A2F63" w14:textId="12C799E4" w:rsidR="008E010E" w:rsidRPr="00744E3F" w:rsidDel="009B47BA" w:rsidRDefault="009E2733">
            <w:pPr>
              <w:ind w:left="113" w:right="113"/>
              <w:rPr>
                <w:del w:id="26720" w:author="Στάθης Καπ" w:date="2023-02-26T09:06:00Z"/>
                <w:sz w:val="18"/>
                <w:szCs w:val="18"/>
                <w:lang w:val="el-GR"/>
                <w:rPrChange w:id="26721" w:author="Στάθης Καπ" w:date="2023-03-03T06:42:00Z">
                  <w:rPr>
                    <w:del w:id="26722" w:author="Στάθης Καπ" w:date="2023-02-26T09:06:00Z"/>
                    <w:sz w:val="18"/>
                    <w:szCs w:val="18"/>
                  </w:rPr>
                </w:rPrChange>
              </w:rPr>
              <w:pPrChange w:id="26723" w:author="Στάθης Καπ" w:date="2023-02-26T08:48:00Z">
                <w:pPr/>
              </w:pPrChange>
            </w:pPr>
            <w:del w:id="26724" w:author="Στάθης Καπ" w:date="2023-02-26T08:46:00Z">
              <w:r w:rsidRPr="00744E3F" w:rsidDel="00715EE1">
                <w:rPr>
                  <w:sz w:val="18"/>
                  <w:szCs w:val="18"/>
                  <w:lang w:val="el-GR"/>
                  <w:rPrChange w:id="26725" w:author="Στάθης Καπ" w:date="2023-03-03T06:42:00Z">
                    <w:rPr>
                      <w:sz w:val="18"/>
                      <w:szCs w:val="18"/>
                    </w:rPr>
                  </w:rPrChange>
                </w:rPr>
                <w:delText>423</w:delText>
              </w:r>
            </w:del>
            <w:bookmarkStart w:id="26726" w:name="_Toc129057821"/>
            <w:bookmarkStart w:id="26727" w:name="_Toc129191656"/>
            <w:bookmarkStart w:id="26728" w:name="_Toc129197994"/>
            <w:bookmarkStart w:id="26729" w:name="_Toc129300520"/>
            <w:bookmarkEnd w:id="26726"/>
            <w:bookmarkEnd w:id="26727"/>
            <w:bookmarkEnd w:id="26728"/>
            <w:bookmarkEnd w:id="26729"/>
          </w:p>
        </w:tc>
        <w:tc>
          <w:tcPr>
            <w:tcW w:w="754" w:type="dxa"/>
            <w:textDirection w:val="btLr"/>
            <w:tcPrChange w:id="26730" w:author="Στάθης Καπ" w:date="2023-02-26T08:48:00Z">
              <w:tcPr>
                <w:tcW w:w="754" w:type="dxa"/>
              </w:tcPr>
            </w:tcPrChange>
          </w:tcPr>
          <w:p w14:paraId="3E08CB6C" w14:textId="0E676F56" w:rsidR="008E010E" w:rsidRPr="00744E3F" w:rsidDel="009B47BA" w:rsidRDefault="008E010E">
            <w:pPr>
              <w:ind w:left="113" w:right="113"/>
              <w:rPr>
                <w:del w:id="26731" w:author="Στάθης Καπ" w:date="2023-02-26T09:06:00Z"/>
                <w:sz w:val="18"/>
                <w:szCs w:val="18"/>
                <w:lang w:val="el-GR"/>
                <w:rPrChange w:id="26732" w:author="Στάθης Καπ" w:date="2023-03-03T06:42:00Z">
                  <w:rPr>
                    <w:del w:id="26733" w:author="Στάθης Καπ" w:date="2023-02-26T09:06:00Z"/>
                    <w:sz w:val="18"/>
                    <w:szCs w:val="18"/>
                  </w:rPr>
                </w:rPrChange>
              </w:rPr>
              <w:pPrChange w:id="26734" w:author="Στάθης Καπ" w:date="2023-02-26T08:48:00Z">
                <w:pPr/>
              </w:pPrChange>
            </w:pPr>
            <w:bookmarkStart w:id="26735" w:name="_Toc129057822"/>
            <w:bookmarkStart w:id="26736" w:name="_Toc129191657"/>
            <w:bookmarkStart w:id="26737" w:name="_Toc129197995"/>
            <w:bookmarkStart w:id="26738" w:name="_Toc129300521"/>
            <w:bookmarkEnd w:id="26735"/>
            <w:bookmarkEnd w:id="26736"/>
            <w:bookmarkEnd w:id="26737"/>
            <w:bookmarkEnd w:id="26738"/>
          </w:p>
        </w:tc>
        <w:tc>
          <w:tcPr>
            <w:tcW w:w="622" w:type="dxa"/>
            <w:textDirection w:val="btLr"/>
            <w:tcPrChange w:id="26739" w:author="Στάθης Καπ" w:date="2023-02-26T08:48:00Z">
              <w:tcPr>
                <w:tcW w:w="622" w:type="dxa"/>
              </w:tcPr>
            </w:tcPrChange>
          </w:tcPr>
          <w:p w14:paraId="7270BBA2" w14:textId="3126EFDD" w:rsidR="008E010E" w:rsidRPr="00744E3F" w:rsidDel="009B47BA" w:rsidRDefault="008E010E">
            <w:pPr>
              <w:ind w:left="113" w:right="113"/>
              <w:rPr>
                <w:del w:id="26740" w:author="Στάθης Καπ" w:date="2023-02-26T09:06:00Z"/>
                <w:sz w:val="18"/>
                <w:szCs w:val="18"/>
                <w:lang w:val="el-GR"/>
                <w:rPrChange w:id="26741" w:author="Στάθης Καπ" w:date="2023-03-03T06:42:00Z">
                  <w:rPr>
                    <w:del w:id="26742" w:author="Στάθης Καπ" w:date="2023-02-26T09:06:00Z"/>
                    <w:sz w:val="18"/>
                    <w:szCs w:val="18"/>
                  </w:rPr>
                </w:rPrChange>
              </w:rPr>
              <w:pPrChange w:id="26743" w:author="Στάθης Καπ" w:date="2023-02-26T08:48:00Z">
                <w:pPr/>
              </w:pPrChange>
            </w:pPr>
            <w:bookmarkStart w:id="26744" w:name="_Toc129057823"/>
            <w:bookmarkStart w:id="26745" w:name="_Toc129191658"/>
            <w:bookmarkStart w:id="26746" w:name="_Toc129197996"/>
            <w:bookmarkStart w:id="26747" w:name="_Toc129300522"/>
            <w:bookmarkEnd w:id="26744"/>
            <w:bookmarkEnd w:id="26745"/>
            <w:bookmarkEnd w:id="26746"/>
            <w:bookmarkEnd w:id="26747"/>
          </w:p>
        </w:tc>
        <w:bookmarkStart w:id="26748" w:name="_Toc129057824"/>
        <w:bookmarkStart w:id="26749" w:name="_Toc129191659"/>
        <w:bookmarkStart w:id="26750" w:name="_Toc129197997"/>
        <w:bookmarkStart w:id="26751" w:name="_Toc129300523"/>
        <w:bookmarkEnd w:id="26748"/>
        <w:bookmarkEnd w:id="26749"/>
        <w:bookmarkEnd w:id="26750"/>
        <w:bookmarkEnd w:id="26751"/>
      </w:tr>
      <w:tr w:rsidR="008E010E" w:rsidRPr="00D3106C" w:rsidDel="009B47BA" w14:paraId="62A9EC30" w14:textId="1D665AE4" w:rsidTr="00715EE1">
        <w:trPr>
          <w:gridAfter w:val="1"/>
          <w:wAfter w:w="51" w:type="dxa"/>
          <w:cantSplit/>
          <w:trHeight w:val="567"/>
          <w:del w:id="26752" w:author="Στάθης Καπ" w:date="2023-02-26T09:06:00Z"/>
        </w:trPr>
        <w:tc>
          <w:tcPr>
            <w:tcW w:w="627" w:type="dxa"/>
            <w:gridSpan w:val="2"/>
            <w:textDirection w:val="btLr"/>
            <w:tcPrChange w:id="26753" w:author="Στάθης Καπ" w:date="2023-02-26T08:48:00Z">
              <w:tcPr>
                <w:tcW w:w="627" w:type="dxa"/>
              </w:tcPr>
            </w:tcPrChange>
          </w:tcPr>
          <w:p w14:paraId="179C00F2" w14:textId="72C4D160" w:rsidR="008E010E" w:rsidRPr="00744E3F" w:rsidDel="009B47BA" w:rsidRDefault="008E010E">
            <w:pPr>
              <w:ind w:left="113" w:right="113"/>
              <w:rPr>
                <w:del w:id="26754" w:author="Στάθης Καπ" w:date="2023-02-26T09:06:00Z"/>
                <w:sz w:val="18"/>
                <w:szCs w:val="18"/>
                <w:lang w:val="el-GR"/>
                <w:rPrChange w:id="26755" w:author="Στάθης Καπ" w:date="2023-03-03T06:42:00Z">
                  <w:rPr>
                    <w:del w:id="26756" w:author="Στάθης Καπ" w:date="2023-02-26T09:06:00Z"/>
                    <w:sz w:val="18"/>
                    <w:szCs w:val="18"/>
                  </w:rPr>
                </w:rPrChange>
              </w:rPr>
              <w:pPrChange w:id="26757" w:author="Στάθης Καπ" w:date="2023-02-26T08:48:00Z">
                <w:pPr/>
              </w:pPrChange>
            </w:pPr>
            <w:del w:id="26758" w:author="Στάθης Καπ" w:date="2023-02-26T08:46:00Z">
              <w:r w:rsidRPr="006E0881" w:rsidDel="00715EE1">
                <w:rPr>
                  <w:sz w:val="18"/>
                  <w:szCs w:val="18"/>
                </w:rPr>
                <w:delText>Pr</w:delText>
              </w:r>
              <w:r w:rsidRPr="00744E3F" w:rsidDel="00715EE1">
                <w:rPr>
                  <w:sz w:val="18"/>
                  <w:szCs w:val="18"/>
                  <w:lang w:val="el-GR"/>
                  <w:rPrChange w:id="26759" w:author="Στάθης Καπ" w:date="2023-03-03T06:42:00Z">
                    <w:rPr>
                      <w:sz w:val="18"/>
                      <w:szCs w:val="18"/>
                    </w:rPr>
                  </w:rPrChange>
                </w:rPr>
                <w:delText>19</w:delText>
              </w:r>
            </w:del>
            <w:bookmarkStart w:id="26760" w:name="_Toc129057825"/>
            <w:bookmarkStart w:id="26761" w:name="_Toc129191660"/>
            <w:bookmarkStart w:id="26762" w:name="_Toc129197998"/>
            <w:bookmarkStart w:id="26763" w:name="_Toc129300524"/>
            <w:bookmarkEnd w:id="26760"/>
            <w:bookmarkEnd w:id="26761"/>
            <w:bookmarkEnd w:id="26762"/>
            <w:bookmarkEnd w:id="26763"/>
          </w:p>
        </w:tc>
        <w:tc>
          <w:tcPr>
            <w:tcW w:w="663" w:type="dxa"/>
            <w:textDirection w:val="btLr"/>
            <w:tcPrChange w:id="26764" w:author="Στάθης Καπ" w:date="2023-02-26T08:48:00Z">
              <w:tcPr>
                <w:tcW w:w="663" w:type="dxa"/>
              </w:tcPr>
            </w:tcPrChange>
          </w:tcPr>
          <w:p w14:paraId="56DCFA50" w14:textId="03A13CD3" w:rsidR="008E010E" w:rsidRPr="00744E3F" w:rsidDel="009B47BA" w:rsidRDefault="008E010E">
            <w:pPr>
              <w:ind w:left="113" w:right="113"/>
              <w:rPr>
                <w:del w:id="26765" w:author="Στάθης Καπ" w:date="2023-02-26T09:06:00Z"/>
                <w:sz w:val="18"/>
                <w:szCs w:val="18"/>
                <w:lang w:val="el-GR"/>
                <w:rPrChange w:id="26766" w:author="Στάθης Καπ" w:date="2023-03-03T06:42:00Z">
                  <w:rPr>
                    <w:del w:id="26767" w:author="Στάθης Καπ" w:date="2023-02-26T09:06:00Z"/>
                    <w:sz w:val="18"/>
                    <w:szCs w:val="18"/>
                  </w:rPr>
                </w:rPrChange>
              </w:rPr>
              <w:pPrChange w:id="26768" w:author="Στάθης Καπ" w:date="2023-02-26T08:48:00Z">
                <w:pPr/>
              </w:pPrChange>
            </w:pPr>
            <w:bookmarkStart w:id="26769" w:name="_Toc129057826"/>
            <w:bookmarkStart w:id="26770" w:name="_Toc129191661"/>
            <w:bookmarkStart w:id="26771" w:name="_Toc129197999"/>
            <w:bookmarkStart w:id="26772" w:name="_Toc129300525"/>
            <w:bookmarkEnd w:id="26769"/>
            <w:bookmarkEnd w:id="26770"/>
            <w:bookmarkEnd w:id="26771"/>
            <w:bookmarkEnd w:id="26772"/>
          </w:p>
        </w:tc>
        <w:tc>
          <w:tcPr>
            <w:tcW w:w="764" w:type="dxa"/>
            <w:textDirection w:val="btLr"/>
            <w:tcPrChange w:id="26773" w:author="Στάθης Καπ" w:date="2023-02-26T08:48:00Z">
              <w:tcPr>
                <w:tcW w:w="764" w:type="dxa"/>
              </w:tcPr>
            </w:tcPrChange>
          </w:tcPr>
          <w:p w14:paraId="767BA3F4" w14:textId="5BA72253" w:rsidR="008E010E" w:rsidRPr="00744E3F" w:rsidDel="009B47BA" w:rsidRDefault="008E010E">
            <w:pPr>
              <w:ind w:left="113" w:right="113"/>
              <w:rPr>
                <w:del w:id="26774" w:author="Στάθης Καπ" w:date="2023-02-26T09:06:00Z"/>
                <w:sz w:val="18"/>
                <w:szCs w:val="18"/>
                <w:lang w:val="el-GR"/>
                <w:rPrChange w:id="26775" w:author="Στάθης Καπ" w:date="2023-03-03T06:42:00Z">
                  <w:rPr>
                    <w:del w:id="26776" w:author="Στάθης Καπ" w:date="2023-02-26T09:06:00Z"/>
                    <w:sz w:val="18"/>
                    <w:szCs w:val="18"/>
                  </w:rPr>
                </w:rPrChange>
              </w:rPr>
              <w:pPrChange w:id="26777" w:author="Στάθης Καπ" w:date="2023-02-26T08:48:00Z">
                <w:pPr/>
              </w:pPrChange>
            </w:pPr>
            <w:bookmarkStart w:id="26778" w:name="_Toc129057827"/>
            <w:bookmarkStart w:id="26779" w:name="_Toc129191662"/>
            <w:bookmarkStart w:id="26780" w:name="_Toc129198000"/>
            <w:bookmarkStart w:id="26781" w:name="_Toc129300526"/>
            <w:bookmarkEnd w:id="26778"/>
            <w:bookmarkEnd w:id="26779"/>
            <w:bookmarkEnd w:id="26780"/>
            <w:bookmarkEnd w:id="26781"/>
          </w:p>
        </w:tc>
        <w:tc>
          <w:tcPr>
            <w:tcW w:w="630" w:type="dxa"/>
            <w:textDirection w:val="btLr"/>
            <w:tcPrChange w:id="26782" w:author="Στάθης Καπ" w:date="2023-02-26T08:48:00Z">
              <w:tcPr>
                <w:tcW w:w="630" w:type="dxa"/>
              </w:tcPr>
            </w:tcPrChange>
          </w:tcPr>
          <w:p w14:paraId="004DC021" w14:textId="35DCA26B" w:rsidR="008E010E" w:rsidRPr="00744E3F" w:rsidDel="009B47BA" w:rsidRDefault="008E010E">
            <w:pPr>
              <w:ind w:left="113" w:right="113"/>
              <w:rPr>
                <w:del w:id="26783" w:author="Στάθης Καπ" w:date="2023-02-26T09:06:00Z"/>
                <w:sz w:val="18"/>
                <w:szCs w:val="18"/>
                <w:lang w:val="el-GR"/>
                <w:rPrChange w:id="26784" w:author="Στάθης Καπ" w:date="2023-03-03T06:42:00Z">
                  <w:rPr>
                    <w:del w:id="26785" w:author="Στάθης Καπ" w:date="2023-02-26T09:06:00Z"/>
                    <w:sz w:val="18"/>
                    <w:szCs w:val="18"/>
                  </w:rPr>
                </w:rPrChange>
              </w:rPr>
              <w:pPrChange w:id="26786" w:author="Στάθης Καπ" w:date="2023-02-26T08:48:00Z">
                <w:pPr/>
              </w:pPrChange>
            </w:pPr>
            <w:bookmarkStart w:id="26787" w:name="_Toc129057828"/>
            <w:bookmarkStart w:id="26788" w:name="_Toc129191663"/>
            <w:bookmarkStart w:id="26789" w:name="_Toc129198001"/>
            <w:bookmarkStart w:id="26790" w:name="_Toc129300527"/>
            <w:bookmarkEnd w:id="26787"/>
            <w:bookmarkEnd w:id="26788"/>
            <w:bookmarkEnd w:id="26789"/>
            <w:bookmarkEnd w:id="26790"/>
          </w:p>
        </w:tc>
        <w:tc>
          <w:tcPr>
            <w:tcW w:w="663" w:type="dxa"/>
            <w:textDirection w:val="btLr"/>
            <w:tcPrChange w:id="26791" w:author="Στάθης Καπ" w:date="2023-02-26T08:48:00Z">
              <w:tcPr>
                <w:tcW w:w="663" w:type="dxa"/>
              </w:tcPr>
            </w:tcPrChange>
          </w:tcPr>
          <w:p w14:paraId="41D06876" w14:textId="6C4FBBA9" w:rsidR="008E010E" w:rsidRPr="00744E3F" w:rsidDel="009B47BA" w:rsidRDefault="008E010E">
            <w:pPr>
              <w:ind w:left="113" w:right="113"/>
              <w:rPr>
                <w:del w:id="26792" w:author="Στάθης Καπ" w:date="2023-02-26T09:06:00Z"/>
                <w:sz w:val="18"/>
                <w:szCs w:val="18"/>
                <w:lang w:val="el-GR"/>
                <w:rPrChange w:id="26793" w:author="Στάθης Καπ" w:date="2023-03-03T06:42:00Z">
                  <w:rPr>
                    <w:del w:id="26794" w:author="Στάθης Καπ" w:date="2023-02-26T09:06:00Z"/>
                    <w:sz w:val="18"/>
                    <w:szCs w:val="18"/>
                  </w:rPr>
                </w:rPrChange>
              </w:rPr>
              <w:pPrChange w:id="26795" w:author="Στάθης Καπ" w:date="2023-02-26T08:48:00Z">
                <w:pPr/>
              </w:pPrChange>
            </w:pPr>
            <w:bookmarkStart w:id="26796" w:name="_Toc129057829"/>
            <w:bookmarkStart w:id="26797" w:name="_Toc129191664"/>
            <w:bookmarkStart w:id="26798" w:name="_Toc129198002"/>
            <w:bookmarkStart w:id="26799" w:name="_Toc129300528"/>
            <w:bookmarkEnd w:id="26796"/>
            <w:bookmarkEnd w:id="26797"/>
            <w:bookmarkEnd w:id="26798"/>
            <w:bookmarkEnd w:id="26799"/>
          </w:p>
        </w:tc>
        <w:tc>
          <w:tcPr>
            <w:tcW w:w="764" w:type="dxa"/>
            <w:textDirection w:val="btLr"/>
            <w:tcPrChange w:id="26800" w:author="Στάθης Καπ" w:date="2023-02-26T08:48:00Z">
              <w:tcPr>
                <w:tcW w:w="764" w:type="dxa"/>
              </w:tcPr>
            </w:tcPrChange>
          </w:tcPr>
          <w:p w14:paraId="734452BA" w14:textId="49DF2599" w:rsidR="008E010E" w:rsidRPr="00744E3F" w:rsidDel="009B47BA" w:rsidRDefault="008E010E">
            <w:pPr>
              <w:ind w:left="113" w:right="113"/>
              <w:rPr>
                <w:del w:id="26801" w:author="Στάθης Καπ" w:date="2023-02-26T09:06:00Z"/>
                <w:sz w:val="18"/>
                <w:szCs w:val="18"/>
                <w:lang w:val="el-GR"/>
                <w:rPrChange w:id="26802" w:author="Στάθης Καπ" w:date="2023-03-03T06:42:00Z">
                  <w:rPr>
                    <w:del w:id="26803" w:author="Στάθης Καπ" w:date="2023-02-26T09:06:00Z"/>
                    <w:sz w:val="18"/>
                    <w:szCs w:val="18"/>
                  </w:rPr>
                </w:rPrChange>
              </w:rPr>
              <w:pPrChange w:id="26804" w:author="Στάθης Καπ" w:date="2023-02-26T08:48:00Z">
                <w:pPr/>
              </w:pPrChange>
            </w:pPr>
            <w:bookmarkStart w:id="26805" w:name="_Toc129057830"/>
            <w:bookmarkStart w:id="26806" w:name="_Toc129191665"/>
            <w:bookmarkStart w:id="26807" w:name="_Toc129198003"/>
            <w:bookmarkStart w:id="26808" w:name="_Toc129300529"/>
            <w:bookmarkEnd w:id="26805"/>
            <w:bookmarkEnd w:id="26806"/>
            <w:bookmarkEnd w:id="26807"/>
            <w:bookmarkEnd w:id="26808"/>
          </w:p>
        </w:tc>
        <w:tc>
          <w:tcPr>
            <w:tcW w:w="630" w:type="dxa"/>
            <w:textDirection w:val="btLr"/>
            <w:tcPrChange w:id="26809" w:author="Στάθης Καπ" w:date="2023-02-26T08:48:00Z">
              <w:tcPr>
                <w:tcW w:w="630" w:type="dxa"/>
              </w:tcPr>
            </w:tcPrChange>
          </w:tcPr>
          <w:p w14:paraId="1F26AC53" w14:textId="10B24B4E" w:rsidR="008E010E" w:rsidRPr="00744E3F" w:rsidDel="009B47BA" w:rsidRDefault="008E010E">
            <w:pPr>
              <w:ind w:left="113" w:right="113"/>
              <w:rPr>
                <w:del w:id="26810" w:author="Στάθης Καπ" w:date="2023-02-26T09:06:00Z"/>
                <w:sz w:val="18"/>
                <w:szCs w:val="18"/>
                <w:lang w:val="el-GR"/>
                <w:rPrChange w:id="26811" w:author="Στάθης Καπ" w:date="2023-03-03T06:42:00Z">
                  <w:rPr>
                    <w:del w:id="26812" w:author="Στάθης Καπ" w:date="2023-02-26T09:06:00Z"/>
                    <w:sz w:val="18"/>
                    <w:szCs w:val="18"/>
                  </w:rPr>
                </w:rPrChange>
              </w:rPr>
              <w:pPrChange w:id="26813" w:author="Στάθης Καπ" w:date="2023-02-26T08:48:00Z">
                <w:pPr/>
              </w:pPrChange>
            </w:pPr>
            <w:bookmarkStart w:id="26814" w:name="_Toc129057831"/>
            <w:bookmarkStart w:id="26815" w:name="_Toc129191666"/>
            <w:bookmarkStart w:id="26816" w:name="_Toc129198004"/>
            <w:bookmarkStart w:id="26817" w:name="_Toc129300530"/>
            <w:bookmarkEnd w:id="26814"/>
            <w:bookmarkEnd w:id="26815"/>
            <w:bookmarkEnd w:id="26816"/>
            <w:bookmarkEnd w:id="26817"/>
          </w:p>
        </w:tc>
        <w:tc>
          <w:tcPr>
            <w:tcW w:w="663" w:type="dxa"/>
            <w:textDirection w:val="btLr"/>
            <w:tcPrChange w:id="26818" w:author="Στάθης Καπ" w:date="2023-02-26T08:48:00Z">
              <w:tcPr>
                <w:tcW w:w="663" w:type="dxa"/>
              </w:tcPr>
            </w:tcPrChange>
          </w:tcPr>
          <w:p w14:paraId="29AD9E48" w14:textId="22FFB851" w:rsidR="008E010E" w:rsidRPr="00744E3F" w:rsidDel="009B47BA" w:rsidRDefault="008E010E">
            <w:pPr>
              <w:ind w:left="113" w:right="113"/>
              <w:rPr>
                <w:del w:id="26819" w:author="Στάθης Καπ" w:date="2023-02-26T09:06:00Z"/>
                <w:sz w:val="18"/>
                <w:szCs w:val="18"/>
                <w:lang w:val="el-GR"/>
                <w:rPrChange w:id="26820" w:author="Στάθης Καπ" w:date="2023-03-03T06:42:00Z">
                  <w:rPr>
                    <w:del w:id="26821" w:author="Στάθης Καπ" w:date="2023-02-26T09:06:00Z"/>
                    <w:sz w:val="18"/>
                    <w:szCs w:val="18"/>
                  </w:rPr>
                </w:rPrChange>
              </w:rPr>
              <w:pPrChange w:id="26822" w:author="Στάθης Καπ" w:date="2023-02-26T08:48:00Z">
                <w:pPr/>
              </w:pPrChange>
            </w:pPr>
            <w:bookmarkStart w:id="26823" w:name="_Toc129057832"/>
            <w:bookmarkStart w:id="26824" w:name="_Toc129191667"/>
            <w:bookmarkStart w:id="26825" w:name="_Toc129198005"/>
            <w:bookmarkStart w:id="26826" w:name="_Toc129300531"/>
            <w:bookmarkEnd w:id="26823"/>
            <w:bookmarkEnd w:id="26824"/>
            <w:bookmarkEnd w:id="26825"/>
            <w:bookmarkEnd w:id="26826"/>
          </w:p>
        </w:tc>
        <w:tc>
          <w:tcPr>
            <w:tcW w:w="764" w:type="dxa"/>
            <w:textDirection w:val="btLr"/>
            <w:tcPrChange w:id="26827" w:author="Στάθης Καπ" w:date="2023-02-26T08:48:00Z">
              <w:tcPr>
                <w:tcW w:w="764" w:type="dxa"/>
              </w:tcPr>
            </w:tcPrChange>
          </w:tcPr>
          <w:p w14:paraId="049DF77E" w14:textId="474ED21E" w:rsidR="008E010E" w:rsidRPr="00744E3F" w:rsidDel="009B47BA" w:rsidRDefault="008E010E">
            <w:pPr>
              <w:ind w:left="113" w:right="113"/>
              <w:rPr>
                <w:del w:id="26828" w:author="Στάθης Καπ" w:date="2023-02-26T09:06:00Z"/>
                <w:sz w:val="18"/>
                <w:szCs w:val="18"/>
                <w:lang w:val="el-GR"/>
                <w:rPrChange w:id="26829" w:author="Στάθης Καπ" w:date="2023-03-03T06:42:00Z">
                  <w:rPr>
                    <w:del w:id="26830" w:author="Στάθης Καπ" w:date="2023-02-26T09:06:00Z"/>
                    <w:sz w:val="18"/>
                    <w:szCs w:val="18"/>
                  </w:rPr>
                </w:rPrChange>
              </w:rPr>
              <w:pPrChange w:id="26831" w:author="Στάθης Καπ" w:date="2023-02-26T08:48:00Z">
                <w:pPr/>
              </w:pPrChange>
            </w:pPr>
            <w:bookmarkStart w:id="26832" w:name="_Toc129057833"/>
            <w:bookmarkStart w:id="26833" w:name="_Toc129191668"/>
            <w:bookmarkStart w:id="26834" w:name="_Toc129198006"/>
            <w:bookmarkStart w:id="26835" w:name="_Toc129300532"/>
            <w:bookmarkEnd w:id="26832"/>
            <w:bookmarkEnd w:id="26833"/>
            <w:bookmarkEnd w:id="26834"/>
            <w:bookmarkEnd w:id="26835"/>
          </w:p>
        </w:tc>
        <w:tc>
          <w:tcPr>
            <w:tcW w:w="630" w:type="dxa"/>
            <w:textDirection w:val="btLr"/>
            <w:tcPrChange w:id="26836" w:author="Στάθης Καπ" w:date="2023-02-26T08:48:00Z">
              <w:tcPr>
                <w:tcW w:w="630" w:type="dxa"/>
              </w:tcPr>
            </w:tcPrChange>
          </w:tcPr>
          <w:p w14:paraId="3B2C4D41" w14:textId="35DFA8CF" w:rsidR="008E010E" w:rsidRPr="00744E3F" w:rsidDel="009B47BA" w:rsidRDefault="008E010E">
            <w:pPr>
              <w:ind w:left="113" w:right="113"/>
              <w:rPr>
                <w:del w:id="26837" w:author="Στάθης Καπ" w:date="2023-02-26T09:06:00Z"/>
                <w:sz w:val="18"/>
                <w:szCs w:val="18"/>
                <w:lang w:val="el-GR"/>
                <w:rPrChange w:id="26838" w:author="Στάθης Καπ" w:date="2023-03-03T06:42:00Z">
                  <w:rPr>
                    <w:del w:id="26839" w:author="Στάθης Καπ" w:date="2023-02-26T09:06:00Z"/>
                    <w:sz w:val="18"/>
                    <w:szCs w:val="18"/>
                  </w:rPr>
                </w:rPrChange>
              </w:rPr>
              <w:pPrChange w:id="26840" w:author="Στάθης Καπ" w:date="2023-02-26T08:48:00Z">
                <w:pPr/>
              </w:pPrChange>
            </w:pPr>
            <w:bookmarkStart w:id="26841" w:name="_Toc129057834"/>
            <w:bookmarkStart w:id="26842" w:name="_Toc129191669"/>
            <w:bookmarkStart w:id="26843" w:name="_Toc129198007"/>
            <w:bookmarkStart w:id="26844" w:name="_Toc129300533"/>
            <w:bookmarkEnd w:id="26841"/>
            <w:bookmarkEnd w:id="26842"/>
            <w:bookmarkEnd w:id="26843"/>
            <w:bookmarkEnd w:id="26844"/>
          </w:p>
        </w:tc>
        <w:tc>
          <w:tcPr>
            <w:tcW w:w="654" w:type="dxa"/>
            <w:textDirection w:val="btLr"/>
            <w:tcPrChange w:id="26845" w:author="Στάθης Καπ" w:date="2023-02-26T08:48:00Z">
              <w:tcPr>
                <w:tcW w:w="654" w:type="dxa"/>
              </w:tcPr>
            </w:tcPrChange>
          </w:tcPr>
          <w:p w14:paraId="2D9C7E19" w14:textId="605BD3DB" w:rsidR="008E010E" w:rsidRPr="00744E3F" w:rsidDel="009B47BA" w:rsidRDefault="009E2733">
            <w:pPr>
              <w:ind w:left="113" w:right="113"/>
              <w:rPr>
                <w:del w:id="26846" w:author="Στάθης Καπ" w:date="2023-02-26T09:06:00Z"/>
                <w:sz w:val="18"/>
                <w:szCs w:val="18"/>
                <w:lang w:val="el-GR"/>
                <w:rPrChange w:id="26847" w:author="Στάθης Καπ" w:date="2023-03-03T06:42:00Z">
                  <w:rPr>
                    <w:del w:id="26848" w:author="Στάθης Καπ" w:date="2023-02-26T09:06:00Z"/>
                    <w:sz w:val="18"/>
                    <w:szCs w:val="18"/>
                  </w:rPr>
                </w:rPrChange>
              </w:rPr>
              <w:pPrChange w:id="26849" w:author="Στάθης Καπ" w:date="2023-02-26T08:48:00Z">
                <w:pPr/>
              </w:pPrChange>
            </w:pPr>
            <w:del w:id="26850" w:author="Στάθης Καπ" w:date="2023-02-26T08:46:00Z">
              <w:r w:rsidRPr="00744E3F" w:rsidDel="00715EE1">
                <w:rPr>
                  <w:sz w:val="18"/>
                  <w:szCs w:val="18"/>
                  <w:lang w:val="el-GR"/>
                  <w:rPrChange w:id="26851" w:author="Στάθης Καπ" w:date="2023-03-03T06:42:00Z">
                    <w:rPr>
                      <w:sz w:val="18"/>
                      <w:szCs w:val="18"/>
                    </w:rPr>
                  </w:rPrChange>
                </w:rPr>
                <w:delText>370</w:delText>
              </w:r>
            </w:del>
            <w:bookmarkStart w:id="26852" w:name="_Toc129057835"/>
            <w:bookmarkStart w:id="26853" w:name="_Toc129191670"/>
            <w:bookmarkStart w:id="26854" w:name="_Toc129198008"/>
            <w:bookmarkStart w:id="26855" w:name="_Toc129300534"/>
            <w:bookmarkEnd w:id="26852"/>
            <w:bookmarkEnd w:id="26853"/>
            <w:bookmarkEnd w:id="26854"/>
            <w:bookmarkEnd w:id="26855"/>
          </w:p>
        </w:tc>
        <w:tc>
          <w:tcPr>
            <w:tcW w:w="754" w:type="dxa"/>
            <w:textDirection w:val="btLr"/>
            <w:tcPrChange w:id="26856" w:author="Στάθης Καπ" w:date="2023-02-26T08:48:00Z">
              <w:tcPr>
                <w:tcW w:w="754" w:type="dxa"/>
              </w:tcPr>
            </w:tcPrChange>
          </w:tcPr>
          <w:p w14:paraId="679E437F" w14:textId="3DDB5D6A" w:rsidR="008E010E" w:rsidRPr="00744E3F" w:rsidDel="009B47BA" w:rsidRDefault="008E010E">
            <w:pPr>
              <w:ind w:left="113" w:right="113"/>
              <w:rPr>
                <w:del w:id="26857" w:author="Στάθης Καπ" w:date="2023-02-26T09:06:00Z"/>
                <w:sz w:val="18"/>
                <w:szCs w:val="18"/>
                <w:lang w:val="el-GR"/>
                <w:rPrChange w:id="26858" w:author="Στάθης Καπ" w:date="2023-03-03T06:42:00Z">
                  <w:rPr>
                    <w:del w:id="26859" w:author="Στάθης Καπ" w:date="2023-02-26T09:06:00Z"/>
                    <w:sz w:val="18"/>
                    <w:szCs w:val="18"/>
                  </w:rPr>
                </w:rPrChange>
              </w:rPr>
              <w:pPrChange w:id="26860" w:author="Στάθης Καπ" w:date="2023-02-26T08:48:00Z">
                <w:pPr/>
              </w:pPrChange>
            </w:pPr>
            <w:bookmarkStart w:id="26861" w:name="_Toc129057836"/>
            <w:bookmarkStart w:id="26862" w:name="_Toc129191671"/>
            <w:bookmarkStart w:id="26863" w:name="_Toc129198009"/>
            <w:bookmarkStart w:id="26864" w:name="_Toc129300535"/>
            <w:bookmarkEnd w:id="26861"/>
            <w:bookmarkEnd w:id="26862"/>
            <w:bookmarkEnd w:id="26863"/>
            <w:bookmarkEnd w:id="26864"/>
          </w:p>
        </w:tc>
        <w:tc>
          <w:tcPr>
            <w:tcW w:w="622" w:type="dxa"/>
            <w:textDirection w:val="btLr"/>
            <w:tcPrChange w:id="26865" w:author="Στάθης Καπ" w:date="2023-02-26T08:48:00Z">
              <w:tcPr>
                <w:tcW w:w="622" w:type="dxa"/>
              </w:tcPr>
            </w:tcPrChange>
          </w:tcPr>
          <w:p w14:paraId="3D9044BD" w14:textId="239B71B8" w:rsidR="008E010E" w:rsidRPr="00744E3F" w:rsidDel="009B47BA" w:rsidRDefault="008E010E">
            <w:pPr>
              <w:ind w:left="113" w:right="113"/>
              <w:rPr>
                <w:del w:id="26866" w:author="Στάθης Καπ" w:date="2023-02-26T09:06:00Z"/>
                <w:sz w:val="18"/>
                <w:szCs w:val="18"/>
                <w:lang w:val="el-GR"/>
                <w:rPrChange w:id="26867" w:author="Στάθης Καπ" w:date="2023-03-03T06:42:00Z">
                  <w:rPr>
                    <w:del w:id="26868" w:author="Στάθης Καπ" w:date="2023-02-26T09:06:00Z"/>
                    <w:sz w:val="18"/>
                    <w:szCs w:val="18"/>
                  </w:rPr>
                </w:rPrChange>
              </w:rPr>
              <w:pPrChange w:id="26869" w:author="Στάθης Καπ" w:date="2023-02-26T08:48:00Z">
                <w:pPr/>
              </w:pPrChange>
            </w:pPr>
            <w:bookmarkStart w:id="26870" w:name="_Toc129057837"/>
            <w:bookmarkStart w:id="26871" w:name="_Toc129191672"/>
            <w:bookmarkStart w:id="26872" w:name="_Toc129198010"/>
            <w:bookmarkStart w:id="26873" w:name="_Toc129300536"/>
            <w:bookmarkEnd w:id="26870"/>
            <w:bookmarkEnd w:id="26871"/>
            <w:bookmarkEnd w:id="26872"/>
            <w:bookmarkEnd w:id="26873"/>
          </w:p>
        </w:tc>
        <w:bookmarkStart w:id="26874" w:name="_Toc129057838"/>
        <w:bookmarkStart w:id="26875" w:name="_Toc129191673"/>
        <w:bookmarkStart w:id="26876" w:name="_Toc129198011"/>
        <w:bookmarkStart w:id="26877" w:name="_Toc129300537"/>
        <w:bookmarkEnd w:id="26874"/>
        <w:bookmarkEnd w:id="26875"/>
        <w:bookmarkEnd w:id="26876"/>
        <w:bookmarkEnd w:id="26877"/>
      </w:tr>
      <w:tr w:rsidR="008E010E" w:rsidRPr="00D3106C" w:rsidDel="009B47BA" w14:paraId="47D296E7" w14:textId="697F20F0" w:rsidTr="00715EE1">
        <w:trPr>
          <w:gridAfter w:val="1"/>
          <w:wAfter w:w="51" w:type="dxa"/>
          <w:cantSplit/>
          <w:trHeight w:val="567"/>
          <w:del w:id="26878" w:author="Στάθης Καπ" w:date="2023-02-26T09:06:00Z"/>
        </w:trPr>
        <w:tc>
          <w:tcPr>
            <w:tcW w:w="627" w:type="dxa"/>
            <w:gridSpan w:val="2"/>
            <w:textDirection w:val="btLr"/>
            <w:tcPrChange w:id="26879" w:author="Στάθης Καπ" w:date="2023-02-26T08:48:00Z">
              <w:tcPr>
                <w:tcW w:w="627" w:type="dxa"/>
              </w:tcPr>
            </w:tcPrChange>
          </w:tcPr>
          <w:p w14:paraId="2BD6CC00" w14:textId="7AB99565" w:rsidR="008E010E" w:rsidRPr="00744E3F" w:rsidDel="009B47BA" w:rsidRDefault="008E010E">
            <w:pPr>
              <w:ind w:left="113" w:right="113"/>
              <w:rPr>
                <w:del w:id="26880" w:author="Στάθης Καπ" w:date="2023-02-26T09:06:00Z"/>
                <w:sz w:val="18"/>
                <w:szCs w:val="18"/>
                <w:lang w:val="el-GR"/>
                <w:rPrChange w:id="26881" w:author="Στάθης Καπ" w:date="2023-03-03T06:42:00Z">
                  <w:rPr>
                    <w:del w:id="26882" w:author="Στάθης Καπ" w:date="2023-02-26T09:06:00Z"/>
                    <w:sz w:val="18"/>
                    <w:szCs w:val="18"/>
                  </w:rPr>
                </w:rPrChange>
              </w:rPr>
              <w:pPrChange w:id="26883" w:author="Στάθης Καπ" w:date="2023-02-26T08:48:00Z">
                <w:pPr/>
              </w:pPrChange>
            </w:pPr>
            <w:del w:id="26884" w:author="Στάθης Καπ" w:date="2023-02-26T08:46:00Z">
              <w:r w:rsidRPr="006E0881" w:rsidDel="00715EE1">
                <w:rPr>
                  <w:sz w:val="18"/>
                  <w:szCs w:val="18"/>
                </w:rPr>
                <w:delText>Pr</w:delText>
              </w:r>
              <w:r w:rsidRPr="00744E3F" w:rsidDel="00715EE1">
                <w:rPr>
                  <w:sz w:val="18"/>
                  <w:szCs w:val="18"/>
                  <w:lang w:val="el-GR"/>
                  <w:rPrChange w:id="26885" w:author="Στάθης Καπ" w:date="2023-03-03T06:42:00Z">
                    <w:rPr>
                      <w:sz w:val="18"/>
                      <w:szCs w:val="18"/>
                    </w:rPr>
                  </w:rPrChange>
                </w:rPr>
                <w:delText>20</w:delText>
              </w:r>
            </w:del>
            <w:bookmarkStart w:id="26886" w:name="_Toc129057839"/>
            <w:bookmarkStart w:id="26887" w:name="_Toc129191674"/>
            <w:bookmarkStart w:id="26888" w:name="_Toc129198012"/>
            <w:bookmarkStart w:id="26889" w:name="_Toc129300538"/>
            <w:bookmarkEnd w:id="26886"/>
            <w:bookmarkEnd w:id="26887"/>
            <w:bookmarkEnd w:id="26888"/>
            <w:bookmarkEnd w:id="26889"/>
          </w:p>
        </w:tc>
        <w:tc>
          <w:tcPr>
            <w:tcW w:w="663" w:type="dxa"/>
            <w:textDirection w:val="btLr"/>
            <w:tcPrChange w:id="26890" w:author="Στάθης Καπ" w:date="2023-02-26T08:48:00Z">
              <w:tcPr>
                <w:tcW w:w="663" w:type="dxa"/>
              </w:tcPr>
            </w:tcPrChange>
          </w:tcPr>
          <w:p w14:paraId="6A5CD851" w14:textId="3CA54937" w:rsidR="008E010E" w:rsidRPr="00744E3F" w:rsidDel="009B47BA" w:rsidRDefault="008E010E">
            <w:pPr>
              <w:ind w:left="113" w:right="113"/>
              <w:rPr>
                <w:del w:id="26891" w:author="Στάθης Καπ" w:date="2023-02-26T09:06:00Z"/>
                <w:sz w:val="18"/>
                <w:szCs w:val="18"/>
                <w:lang w:val="el-GR"/>
                <w:rPrChange w:id="26892" w:author="Στάθης Καπ" w:date="2023-03-03T06:42:00Z">
                  <w:rPr>
                    <w:del w:id="26893" w:author="Στάθης Καπ" w:date="2023-02-26T09:06:00Z"/>
                    <w:sz w:val="18"/>
                    <w:szCs w:val="18"/>
                  </w:rPr>
                </w:rPrChange>
              </w:rPr>
              <w:pPrChange w:id="26894" w:author="Στάθης Καπ" w:date="2023-02-26T08:48:00Z">
                <w:pPr/>
              </w:pPrChange>
            </w:pPr>
            <w:bookmarkStart w:id="26895" w:name="_Toc129057840"/>
            <w:bookmarkStart w:id="26896" w:name="_Toc129191675"/>
            <w:bookmarkStart w:id="26897" w:name="_Toc129198013"/>
            <w:bookmarkStart w:id="26898" w:name="_Toc129300539"/>
            <w:bookmarkEnd w:id="26895"/>
            <w:bookmarkEnd w:id="26896"/>
            <w:bookmarkEnd w:id="26897"/>
            <w:bookmarkEnd w:id="26898"/>
          </w:p>
        </w:tc>
        <w:tc>
          <w:tcPr>
            <w:tcW w:w="764" w:type="dxa"/>
            <w:textDirection w:val="btLr"/>
            <w:tcPrChange w:id="26899" w:author="Στάθης Καπ" w:date="2023-02-26T08:48:00Z">
              <w:tcPr>
                <w:tcW w:w="764" w:type="dxa"/>
              </w:tcPr>
            </w:tcPrChange>
          </w:tcPr>
          <w:p w14:paraId="06E37DBC" w14:textId="2BF690D5" w:rsidR="008E010E" w:rsidRPr="00744E3F" w:rsidDel="009B47BA" w:rsidRDefault="008E010E">
            <w:pPr>
              <w:ind w:left="113" w:right="113"/>
              <w:rPr>
                <w:del w:id="26900" w:author="Στάθης Καπ" w:date="2023-02-26T09:06:00Z"/>
                <w:sz w:val="18"/>
                <w:szCs w:val="18"/>
                <w:lang w:val="el-GR"/>
                <w:rPrChange w:id="26901" w:author="Στάθης Καπ" w:date="2023-03-03T06:42:00Z">
                  <w:rPr>
                    <w:del w:id="26902" w:author="Στάθης Καπ" w:date="2023-02-26T09:06:00Z"/>
                    <w:sz w:val="18"/>
                    <w:szCs w:val="18"/>
                  </w:rPr>
                </w:rPrChange>
              </w:rPr>
              <w:pPrChange w:id="26903" w:author="Στάθης Καπ" w:date="2023-02-26T08:48:00Z">
                <w:pPr/>
              </w:pPrChange>
            </w:pPr>
            <w:bookmarkStart w:id="26904" w:name="_Toc129057841"/>
            <w:bookmarkStart w:id="26905" w:name="_Toc129191676"/>
            <w:bookmarkStart w:id="26906" w:name="_Toc129198014"/>
            <w:bookmarkStart w:id="26907" w:name="_Toc129300540"/>
            <w:bookmarkEnd w:id="26904"/>
            <w:bookmarkEnd w:id="26905"/>
            <w:bookmarkEnd w:id="26906"/>
            <w:bookmarkEnd w:id="26907"/>
          </w:p>
        </w:tc>
        <w:tc>
          <w:tcPr>
            <w:tcW w:w="630" w:type="dxa"/>
            <w:textDirection w:val="btLr"/>
            <w:tcPrChange w:id="26908" w:author="Στάθης Καπ" w:date="2023-02-26T08:48:00Z">
              <w:tcPr>
                <w:tcW w:w="630" w:type="dxa"/>
              </w:tcPr>
            </w:tcPrChange>
          </w:tcPr>
          <w:p w14:paraId="605B54C2" w14:textId="2D1F0AA8" w:rsidR="008E010E" w:rsidRPr="00744E3F" w:rsidDel="009B47BA" w:rsidRDefault="008E010E">
            <w:pPr>
              <w:ind w:left="113" w:right="113"/>
              <w:rPr>
                <w:del w:id="26909" w:author="Στάθης Καπ" w:date="2023-02-26T09:06:00Z"/>
                <w:sz w:val="18"/>
                <w:szCs w:val="18"/>
                <w:lang w:val="el-GR"/>
                <w:rPrChange w:id="26910" w:author="Στάθης Καπ" w:date="2023-03-03T06:42:00Z">
                  <w:rPr>
                    <w:del w:id="26911" w:author="Στάθης Καπ" w:date="2023-02-26T09:06:00Z"/>
                    <w:sz w:val="18"/>
                    <w:szCs w:val="18"/>
                  </w:rPr>
                </w:rPrChange>
              </w:rPr>
              <w:pPrChange w:id="26912" w:author="Στάθης Καπ" w:date="2023-02-26T08:48:00Z">
                <w:pPr/>
              </w:pPrChange>
            </w:pPr>
            <w:bookmarkStart w:id="26913" w:name="_Toc129057842"/>
            <w:bookmarkStart w:id="26914" w:name="_Toc129191677"/>
            <w:bookmarkStart w:id="26915" w:name="_Toc129198015"/>
            <w:bookmarkStart w:id="26916" w:name="_Toc129300541"/>
            <w:bookmarkEnd w:id="26913"/>
            <w:bookmarkEnd w:id="26914"/>
            <w:bookmarkEnd w:id="26915"/>
            <w:bookmarkEnd w:id="26916"/>
          </w:p>
        </w:tc>
        <w:tc>
          <w:tcPr>
            <w:tcW w:w="663" w:type="dxa"/>
            <w:textDirection w:val="btLr"/>
            <w:tcPrChange w:id="26917" w:author="Στάθης Καπ" w:date="2023-02-26T08:48:00Z">
              <w:tcPr>
                <w:tcW w:w="663" w:type="dxa"/>
              </w:tcPr>
            </w:tcPrChange>
          </w:tcPr>
          <w:p w14:paraId="2ACF90E9" w14:textId="1AE88941" w:rsidR="008E010E" w:rsidRPr="00744E3F" w:rsidDel="009B47BA" w:rsidRDefault="008E010E">
            <w:pPr>
              <w:ind w:left="113" w:right="113"/>
              <w:rPr>
                <w:del w:id="26918" w:author="Στάθης Καπ" w:date="2023-02-26T09:06:00Z"/>
                <w:sz w:val="18"/>
                <w:szCs w:val="18"/>
                <w:lang w:val="el-GR"/>
                <w:rPrChange w:id="26919" w:author="Στάθης Καπ" w:date="2023-03-03T06:42:00Z">
                  <w:rPr>
                    <w:del w:id="26920" w:author="Στάθης Καπ" w:date="2023-02-26T09:06:00Z"/>
                    <w:sz w:val="18"/>
                    <w:szCs w:val="18"/>
                  </w:rPr>
                </w:rPrChange>
              </w:rPr>
              <w:pPrChange w:id="26921" w:author="Στάθης Καπ" w:date="2023-02-26T08:48:00Z">
                <w:pPr/>
              </w:pPrChange>
            </w:pPr>
            <w:bookmarkStart w:id="26922" w:name="_Toc129057843"/>
            <w:bookmarkStart w:id="26923" w:name="_Toc129191678"/>
            <w:bookmarkStart w:id="26924" w:name="_Toc129198016"/>
            <w:bookmarkStart w:id="26925" w:name="_Toc129300542"/>
            <w:bookmarkEnd w:id="26922"/>
            <w:bookmarkEnd w:id="26923"/>
            <w:bookmarkEnd w:id="26924"/>
            <w:bookmarkEnd w:id="26925"/>
          </w:p>
        </w:tc>
        <w:tc>
          <w:tcPr>
            <w:tcW w:w="764" w:type="dxa"/>
            <w:textDirection w:val="btLr"/>
            <w:tcPrChange w:id="26926" w:author="Στάθης Καπ" w:date="2023-02-26T08:48:00Z">
              <w:tcPr>
                <w:tcW w:w="764" w:type="dxa"/>
              </w:tcPr>
            </w:tcPrChange>
          </w:tcPr>
          <w:p w14:paraId="77F70CD6" w14:textId="65E63B42" w:rsidR="008E010E" w:rsidRPr="00744E3F" w:rsidDel="009B47BA" w:rsidRDefault="008E010E">
            <w:pPr>
              <w:ind w:left="113" w:right="113"/>
              <w:rPr>
                <w:del w:id="26927" w:author="Στάθης Καπ" w:date="2023-02-26T09:06:00Z"/>
                <w:sz w:val="18"/>
                <w:szCs w:val="18"/>
                <w:lang w:val="el-GR"/>
                <w:rPrChange w:id="26928" w:author="Στάθης Καπ" w:date="2023-03-03T06:42:00Z">
                  <w:rPr>
                    <w:del w:id="26929" w:author="Στάθης Καπ" w:date="2023-02-26T09:06:00Z"/>
                    <w:sz w:val="18"/>
                    <w:szCs w:val="18"/>
                  </w:rPr>
                </w:rPrChange>
              </w:rPr>
              <w:pPrChange w:id="26930" w:author="Στάθης Καπ" w:date="2023-02-26T08:48:00Z">
                <w:pPr/>
              </w:pPrChange>
            </w:pPr>
            <w:bookmarkStart w:id="26931" w:name="_Toc129057844"/>
            <w:bookmarkStart w:id="26932" w:name="_Toc129191679"/>
            <w:bookmarkStart w:id="26933" w:name="_Toc129198017"/>
            <w:bookmarkStart w:id="26934" w:name="_Toc129300543"/>
            <w:bookmarkEnd w:id="26931"/>
            <w:bookmarkEnd w:id="26932"/>
            <w:bookmarkEnd w:id="26933"/>
            <w:bookmarkEnd w:id="26934"/>
          </w:p>
        </w:tc>
        <w:tc>
          <w:tcPr>
            <w:tcW w:w="630" w:type="dxa"/>
            <w:textDirection w:val="btLr"/>
            <w:tcPrChange w:id="26935" w:author="Στάθης Καπ" w:date="2023-02-26T08:48:00Z">
              <w:tcPr>
                <w:tcW w:w="630" w:type="dxa"/>
              </w:tcPr>
            </w:tcPrChange>
          </w:tcPr>
          <w:p w14:paraId="5BB477E9" w14:textId="4C7C391A" w:rsidR="008E010E" w:rsidRPr="00744E3F" w:rsidDel="009B47BA" w:rsidRDefault="008E010E">
            <w:pPr>
              <w:ind w:left="113" w:right="113"/>
              <w:rPr>
                <w:del w:id="26936" w:author="Στάθης Καπ" w:date="2023-02-26T09:06:00Z"/>
                <w:sz w:val="18"/>
                <w:szCs w:val="18"/>
                <w:lang w:val="el-GR"/>
                <w:rPrChange w:id="26937" w:author="Στάθης Καπ" w:date="2023-03-03T06:42:00Z">
                  <w:rPr>
                    <w:del w:id="26938" w:author="Στάθης Καπ" w:date="2023-02-26T09:06:00Z"/>
                    <w:sz w:val="18"/>
                    <w:szCs w:val="18"/>
                  </w:rPr>
                </w:rPrChange>
              </w:rPr>
              <w:pPrChange w:id="26939" w:author="Στάθης Καπ" w:date="2023-02-26T08:48:00Z">
                <w:pPr/>
              </w:pPrChange>
            </w:pPr>
            <w:bookmarkStart w:id="26940" w:name="_Toc129057845"/>
            <w:bookmarkStart w:id="26941" w:name="_Toc129191680"/>
            <w:bookmarkStart w:id="26942" w:name="_Toc129198018"/>
            <w:bookmarkStart w:id="26943" w:name="_Toc129300544"/>
            <w:bookmarkEnd w:id="26940"/>
            <w:bookmarkEnd w:id="26941"/>
            <w:bookmarkEnd w:id="26942"/>
            <w:bookmarkEnd w:id="26943"/>
          </w:p>
        </w:tc>
        <w:tc>
          <w:tcPr>
            <w:tcW w:w="663" w:type="dxa"/>
            <w:textDirection w:val="btLr"/>
            <w:tcPrChange w:id="26944" w:author="Στάθης Καπ" w:date="2023-02-26T08:48:00Z">
              <w:tcPr>
                <w:tcW w:w="663" w:type="dxa"/>
              </w:tcPr>
            </w:tcPrChange>
          </w:tcPr>
          <w:p w14:paraId="3568FD63" w14:textId="54A78A63" w:rsidR="008E010E" w:rsidRPr="00744E3F" w:rsidDel="009B47BA" w:rsidRDefault="008E010E">
            <w:pPr>
              <w:ind w:left="113" w:right="113"/>
              <w:rPr>
                <w:del w:id="26945" w:author="Στάθης Καπ" w:date="2023-02-26T09:06:00Z"/>
                <w:sz w:val="18"/>
                <w:szCs w:val="18"/>
                <w:lang w:val="el-GR"/>
                <w:rPrChange w:id="26946" w:author="Στάθης Καπ" w:date="2023-03-03T06:42:00Z">
                  <w:rPr>
                    <w:del w:id="26947" w:author="Στάθης Καπ" w:date="2023-02-26T09:06:00Z"/>
                    <w:sz w:val="18"/>
                    <w:szCs w:val="18"/>
                  </w:rPr>
                </w:rPrChange>
              </w:rPr>
              <w:pPrChange w:id="26948" w:author="Στάθης Καπ" w:date="2023-02-26T08:48:00Z">
                <w:pPr/>
              </w:pPrChange>
            </w:pPr>
            <w:bookmarkStart w:id="26949" w:name="_Toc129057846"/>
            <w:bookmarkStart w:id="26950" w:name="_Toc129191681"/>
            <w:bookmarkStart w:id="26951" w:name="_Toc129198019"/>
            <w:bookmarkStart w:id="26952" w:name="_Toc129300545"/>
            <w:bookmarkEnd w:id="26949"/>
            <w:bookmarkEnd w:id="26950"/>
            <w:bookmarkEnd w:id="26951"/>
            <w:bookmarkEnd w:id="26952"/>
          </w:p>
        </w:tc>
        <w:tc>
          <w:tcPr>
            <w:tcW w:w="764" w:type="dxa"/>
            <w:textDirection w:val="btLr"/>
            <w:tcPrChange w:id="26953" w:author="Στάθης Καπ" w:date="2023-02-26T08:48:00Z">
              <w:tcPr>
                <w:tcW w:w="764" w:type="dxa"/>
              </w:tcPr>
            </w:tcPrChange>
          </w:tcPr>
          <w:p w14:paraId="17CD8D58" w14:textId="3A74E00A" w:rsidR="008E010E" w:rsidRPr="00744E3F" w:rsidDel="009B47BA" w:rsidRDefault="008E010E">
            <w:pPr>
              <w:ind w:left="113" w:right="113"/>
              <w:rPr>
                <w:del w:id="26954" w:author="Στάθης Καπ" w:date="2023-02-26T09:06:00Z"/>
                <w:sz w:val="18"/>
                <w:szCs w:val="18"/>
                <w:lang w:val="el-GR"/>
                <w:rPrChange w:id="26955" w:author="Στάθης Καπ" w:date="2023-03-03T06:42:00Z">
                  <w:rPr>
                    <w:del w:id="26956" w:author="Στάθης Καπ" w:date="2023-02-26T09:06:00Z"/>
                    <w:sz w:val="18"/>
                    <w:szCs w:val="18"/>
                  </w:rPr>
                </w:rPrChange>
              </w:rPr>
              <w:pPrChange w:id="26957" w:author="Στάθης Καπ" w:date="2023-02-26T08:48:00Z">
                <w:pPr/>
              </w:pPrChange>
            </w:pPr>
            <w:bookmarkStart w:id="26958" w:name="_Toc129057847"/>
            <w:bookmarkStart w:id="26959" w:name="_Toc129191682"/>
            <w:bookmarkStart w:id="26960" w:name="_Toc129198020"/>
            <w:bookmarkStart w:id="26961" w:name="_Toc129300546"/>
            <w:bookmarkEnd w:id="26958"/>
            <w:bookmarkEnd w:id="26959"/>
            <w:bookmarkEnd w:id="26960"/>
            <w:bookmarkEnd w:id="26961"/>
          </w:p>
        </w:tc>
        <w:tc>
          <w:tcPr>
            <w:tcW w:w="630" w:type="dxa"/>
            <w:textDirection w:val="btLr"/>
            <w:tcPrChange w:id="26962" w:author="Στάθης Καπ" w:date="2023-02-26T08:48:00Z">
              <w:tcPr>
                <w:tcW w:w="630" w:type="dxa"/>
              </w:tcPr>
            </w:tcPrChange>
          </w:tcPr>
          <w:p w14:paraId="43B41C4B" w14:textId="30C3C4F0" w:rsidR="008E010E" w:rsidRPr="00744E3F" w:rsidDel="009B47BA" w:rsidRDefault="008E010E">
            <w:pPr>
              <w:ind w:left="113" w:right="113"/>
              <w:rPr>
                <w:del w:id="26963" w:author="Στάθης Καπ" w:date="2023-02-26T09:06:00Z"/>
                <w:sz w:val="18"/>
                <w:szCs w:val="18"/>
                <w:lang w:val="el-GR"/>
                <w:rPrChange w:id="26964" w:author="Στάθης Καπ" w:date="2023-03-03T06:42:00Z">
                  <w:rPr>
                    <w:del w:id="26965" w:author="Στάθης Καπ" w:date="2023-02-26T09:06:00Z"/>
                    <w:sz w:val="18"/>
                    <w:szCs w:val="18"/>
                  </w:rPr>
                </w:rPrChange>
              </w:rPr>
              <w:pPrChange w:id="26966" w:author="Στάθης Καπ" w:date="2023-02-26T08:48:00Z">
                <w:pPr/>
              </w:pPrChange>
            </w:pPr>
            <w:bookmarkStart w:id="26967" w:name="_Toc129057848"/>
            <w:bookmarkStart w:id="26968" w:name="_Toc129191683"/>
            <w:bookmarkStart w:id="26969" w:name="_Toc129198021"/>
            <w:bookmarkStart w:id="26970" w:name="_Toc129300547"/>
            <w:bookmarkEnd w:id="26967"/>
            <w:bookmarkEnd w:id="26968"/>
            <w:bookmarkEnd w:id="26969"/>
            <w:bookmarkEnd w:id="26970"/>
          </w:p>
        </w:tc>
        <w:tc>
          <w:tcPr>
            <w:tcW w:w="654" w:type="dxa"/>
            <w:textDirection w:val="btLr"/>
            <w:tcPrChange w:id="26971" w:author="Στάθης Καπ" w:date="2023-02-26T08:48:00Z">
              <w:tcPr>
                <w:tcW w:w="654" w:type="dxa"/>
              </w:tcPr>
            </w:tcPrChange>
          </w:tcPr>
          <w:p w14:paraId="6FAE5358" w14:textId="6166F4D7" w:rsidR="008E010E" w:rsidRPr="00744E3F" w:rsidDel="009B47BA" w:rsidRDefault="009E2733">
            <w:pPr>
              <w:ind w:left="113" w:right="113"/>
              <w:rPr>
                <w:del w:id="26972" w:author="Στάθης Καπ" w:date="2023-02-26T09:06:00Z"/>
                <w:sz w:val="18"/>
                <w:szCs w:val="18"/>
                <w:lang w:val="el-GR"/>
                <w:rPrChange w:id="26973" w:author="Στάθης Καπ" w:date="2023-03-03T06:42:00Z">
                  <w:rPr>
                    <w:del w:id="26974" w:author="Στάθης Καπ" w:date="2023-02-26T09:06:00Z"/>
                    <w:sz w:val="18"/>
                    <w:szCs w:val="18"/>
                  </w:rPr>
                </w:rPrChange>
              </w:rPr>
              <w:pPrChange w:id="26975" w:author="Στάθης Καπ" w:date="2023-02-26T08:48:00Z">
                <w:pPr/>
              </w:pPrChange>
            </w:pPr>
            <w:del w:id="26976" w:author="Στάθης Καπ" w:date="2023-02-26T08:46:00Z">
              <w:r w:rsidRPr="00744E3F" w:rsidDel="00715EE1">
                <w:rPr>
                  <w:sz w:val="18"/>
                  <w:szCs w:val="18"/>
                  <w:lang w:val="el-GR"/>
                  <w:rPrChange w:id="26977" w:author="Στάθης Καπ" w:date="2023-03-03T06:42:00Z">
                    <w:rPr>
                      <w:sz w:val="18"/>
                      <w:szCs w:val="18"/>
                    </w:rPr>
                  </w:rPrChange>
                </w:rPr>
                <w:delText>479</w:delText>
              </w:r>
            </w:del>
            <w:bookmarkStart w:id="26978" w:name="_Toc129057849"/>
            <w:bookmarkStart w:id="26979" w:name="_Toc129191684"/>
            <w:bookmarkStart w:id="26980" w:name="_Toc129198022"/>
            <w:bookmarkStart w:id="26981" w:name="_Toc129300548"/>
            <w:bookmarkEnd w:id="26978"/>
            <w:bookmarkEnd w:id="26979"/>
            <w:bookmarkEnd w:id="26980"/>
            <w:bookmarkEnd w:id="26981"/>
          </w:p>
        </w:tc>
        <w:tc>
          <w:tcPr>
            <w:tcW w:w="754" w:type="dxa"/>
            <w:textDirection w:val="btLr"/>
            <w:tcPrChange w:id="26982" w:author="Στάθης Καπ" w:date="2023-02-26T08:48:00Z">
              <w:tcPr>
                <w:tcW w:w="754" w:type="dxa"/>
              </w:tcPr>
            </w:tcPrChange>
          </w:tcPr>
          <w:p w14:paraId="0DC0389B" w14:textId="45CBCB26" w:rsidR="008E010E" w:rsidRPr="00744E3F" w:rsidDel="009B47BA" w:rsidRDefault="008E010E">
            <w:pPr>
              <w:ind w:left="113" w:right="113"/>
              <w:rPr>
                <w:del w:id="26983" w:author="Στάθης Καπ" w:date="2023-02-26T09:06:00Z"/>
                <w:sz w:val="18"/>
                <w:szCs w:val="18"/>
                <w:lang w:val="el-GR"/>
                <w:rPrChange w:id="26984" w:author="Στάθης Καπ" w:date="2023-03-03T06:42:00Z">
                  <w:rPr>
                    <w:del w:id="26985" w:author="Στάθης Καπ" w:date="2023-02-26T09:06:00Z"/>
                    <w:sz w:val="18"/>
                    <w:szCs w:val="18"/>
                  </w:rPr>
                </w:rPrChange>
              </w:rPr>
              <w:pPrChange w:id="26986" w:author="Στάθης Καπ" w:date="2023-02-26T08:48:00Z">
                <w:pPr/>
              </w:pPrChange>
            </w:pPr>
            <w:bookmarkStart w:id="26987" w:name="_Toc129057850"/>
            <w:bookmarkStart w:id="26988" w:name="_Toc129191685"/>
            <w:bookmarkStart w:id="26989" w:name="_Toc129198023"/>
            <w:bookmarkStart w:id="26990" w:name="_Toc129300549"/>
            <w:bookmarkEnd w:id="26987"/>
            <w:bookmarkEnd w:id="26988"/>
            <w:bookmarkEnd w:id="26989"/>
            <w:bookmarkEnd w:id="26990"/>
          </w:p>
        </w:tc>
        <w:tc>
          <w:tcPr>
            <w:tcW w:w="622" w:type="dxa"/>
            <w:textDirection w:val="btLr"/>
            <w:tcPrChange w:id="26991" w:author="Στάθης Καπ" w:date="2023-02-26T08:48:00Z">
              <w:tcPr>
                <w:tcW w:w="622" w:type="dxa"/>
              </w:tcPr>
            </w:tcPrChange>
          </w:tcPr>
          <w:p w14:paraId="22483980" w14:textId="363D51FD" w:rsidR="008E010E" w:rsidRPr="00744E3F" w:rsidDel="009B47BA" w:rsidRDefault="008E010E">
            <w:pPr>
              <w:ind w:left="113" w:right="113"/>
              <w:rPr>
                <w:del w:id="26992" w:author="Στάθης Καπ" w:date="2023-02-26T09:06:00Z"/>
                <w:sz w:val="18"/>
                <w:szCs w:val="18"/>
                <w:lang w:val="el-GR"/>
                <w:rPrChange w:id="26993" w:author="Στάθης Καπ" w:date="2023-03-03T06:42:00Z">
                  <w:rPr>
                    <w:del w:id="26994" w:author="Στάθης Καπ" w:date="2023-02-26T09:06:00Z"/>
                    <w:sz w:val="18"/>
                    <w:szCs w:val="18"/>
                  </w:rPr>
                </w:rPrChange>
              </w:rPr>
              <w:pPrChange w:id="26995" w:author="Στάθης Καπ" w:date="2023-02-26T08:48:00Z">
                <w:pPr/>
              </w:pPrChange>
            </w:pPr>
            <w:bookmarkStart w:id="26996" w:name="_Toc129057851"/>
            <w:bookmarkStart w:id="26997" w:name="_Toc129191686"/>
            <w:bookmarkStart w:id="26998" w:name="_Toc129198024"/>
            <w:bookmarkStart w:id="26999" w:name="_Toc129300550"/>
            <w:bookmarkEnd w:id="26996"/>
            <w:bookmarkEnd w:id="26997"/>
            <w:bookmarkEnd w:id="26998"/>
            <w:bookmarkEnd w:id="26999"/>
          </w:p>
        </w:tc>
        <w:bookmarkStart w:id="27000" w:name="_Toc129057852"/>
        <w:bookmarkStart w:id="27001" w:name="_Toc129191687"/>
        <w:bookmarkStart w:id="27002" w:name="_Toc129198025"/>
        <w:bookmarkStart w:id="27003" w:name="_Toc129300551"/>
        <w:bookmarkEnd w:id="27000"/>
        <w:bookmarkEnd w:id="27001"/>
        <w:bookmarkEnd w:id="27002"/>
        <w:bookmarkEnd w:id="27003"/>
      </w:tr>
      <w:tr w:rsidR="008E010E" w:rsidRPr="00D3106C" w:rsidDel="009B47BA" w14:paraId="46A82CFE" w14:textId="3397A3C8" w:rsidTr="00715EE1">
        <w:trPr>
          <w:gridAfter w:val="1"/>
          <w:wAfter w:w="51" w:type="dxa"/>
          <w:cantSplit/>
          <w:trHeight w:val="567"/>
          <w:del w:id="27004" w:author="Στάθης Καπ" w:date="2023-02-26T09:06:00Z"/>
        </w:trPr>
        <w:tc>
          <w:tcPr>
            <w:tcW w:w="627" w:type="dxa"/>
            <w:gridSpan w:val="2"/>
            <w:textDirection w:val="btLr"/>
            <w:tcPrChange w:id="27005" w:author="Στάθης Καπ" w:date="2023-02-26T08:48:00Z">
              <w:tcPr>
                <w:tcW w:w="627" w:type="dxa"/>
              </w:tcPr>
            </w:tcPrChange>
          </w:tcPr>
          <w:p w14:paraId="74F3E69E" w14:textId="4D1F82B6" w:rsidR="008E010E" w:rsidRPr="00744E3F" w:rsidDel="009B47BA" w:rsidRDefault="008E010E">
            <w:pPr>
              <w:ind w:left="113" w:right="113"/>
              <w:rPr>
                <w:del w:id="27006" w:author="Στάθης Καπ" w:date="2023-02-26T09:06:00Z"/>
                <w:sz w:val="18"/>
                <w:szCs w:val="18"/>
                <w:lang w:val="el-GR"/>
                <w:rPrChange w:id="27007" w:author="Στάθης Καπ" w:date="2023-03-03T06:42:00Z">
                  <w:rPr>
                    <w:del w:id="27008" w:author="Στάθης Καπ" w:date="2023-02-26T09:06:00Z"/>
                    <w:sz w:val="18"/>
                    <w:szCs w:val="18"/>
                  </w:rPr>
                </w:rPrChange>
              </w:rPr>
              <w:pPrChange w:id="27009" w:author="Στάθης Καπ" w:date="2023-02-26T08:48:00Z">
                <w:pPr/>
              </w:pPrChange>
            </w:pPr>
            <w:del w:id="27010" w:author="Στάθης Καπ" w:date="2023-02-26T08:46:00Z">
              <w:r w:rsidRPr="006E0881" w:rsidDel="00715EE1">
                <w:rPr>
                  <w:sz w:val="18"/>
                  <w:szCs w:val="18"/>
                </w:rPr>
                <w:delText>avg</w:delText>
              </w:r>
            </w:del>
            <w:bookmarkStart w:id="27011" w:name="_Toc129057853"/>
            <w:bookmarkStart w:id="27012" w:name="_Toc129191688"/>
            <w:bookmarkStart w:id="27013" w:name="_Toc129198026"/>
            <w:bookmarkStart w:id="27014" w:name="_Toc129300552"/>
            <w:bookmarkEnd w:id="27011"/>
            <w:bookmarkEnd w:id="27012"/>
            <w:bookmarkEnd w:id="27013"/>
            <w:bookmarkEnd w:id="27014"/>
          </w:p>
        </w:tc>
        <w:tc>
          <w:tcPr>
            <w:tcW w:w="663" w:type="dxa"/>
            <w:textDirection w:val="btLr"/>
            <w:tcPrChange w:id="27015" w:author="Στάθης Καπ" w:date="2023-02-26T08:48:00Z">
              <w:tcPr>
                <w:tcW w:w="663" w:type="dxa"/>
              </w:tcPr>
            </w:tcPrChange>
          </w:tcPr>
          <w:p w14:paraId="4BE33F46" w14:textId="4CE64CB2" w:rsidR="008E010E" w:rsidRPr="00744E3F" w:rsidDel="009B47BA" w:rsidRDefault="008E010E">
            <w:pPr>
              <w:ind w:left="113" w:right="113"/>
              <w:rPr>
                <w:del w:id="27016" w:author="Στάθης Καπ" w:date="2023-02-26T09:06:00Z"/>
                <w:sz w:val="18"/>
                <w:szCs w:val="18"/>
                <w:lang w:val="el-GR"/>
                <w:rPrChange w:id="27017" w:author="Στάθης Καπ" w:date="2023-03-03T06:42:00Z">
                  <w:rPr>
                    <w:del w:id="27018" w:author="Στάθης Καπ" w:date="2023-02-26T09:06:00Z"/>
                    <w:sz w:val="18"/>
                    <w:szCs w:val="18"/>
                  </w:rPr>
                </w:rPrChange>
              </w:rPr>
              <w:pPrChange w:id="27019" w:author="Στάθης Καπ" w:date="2023-02-26T08:48:00Z">
                <w:pPr/>
              </w:pPrChange>
            </w:pPr>
            <w:bookmarkStart w:id="27020" w:name="_Toc129057854"/>
            <w:bookmarkStart w:id="27021" w:name="_Toc129191689"/>
            <w:bookmarkStart w:id="27022" w:name="_Toc129198027"/>
            <w:bookmarkStart w:id="27023" w:name="_Toc129300553"/>
            <w:bookmarkEnd w:id="27020"/>
            <w:bookmarkEnd w:id="27021"/>
            <w:bookmarkEnd w:id="27022"/>
            <w:bookmarkEnd w:id="27023"/>
          </w:p>
        </w:tc>
        <w:tc>
          <w:tcPr>
            <w:tcW w:w="764" w:type="dxa"/>
            <w:textDirection w:val="btLr"/>
            <w:tcPrChange w:id="27024" w:author="Στάθης Καπ" w:date="2023-02-26T08:48:00Z">
              <w:tcPr>
                <w:tcW w:w="764" w:type="dxa"/>
              </w:tcPr>
            </w:tcPrChange>
          </w:tcPr>
          <w:p w14:paraId="67FF2E47" w14:textId="3A191491" w:rsidR="008E010E" w:rsidRPr="00744E3F" w:rsidDel="009B47BA" w:rsidRDefault="008E010E">
            <w:pPr>
              <w:ind w:left="113" w:right="113"/>
              <w:rPr>
                <w:del w:id="27025" w:author="Στάθης Καπ" w:date="2023-02-26T09:06:00Z"/>
                <w:sz w:val="18"/>
                <w:szCs w:val="18"/>
                <w:lang w:val="el-GR"/>
                <w:rPrChange w:id="27026" w:author="Στάθης Καπ" w:date="2023-03-03T06:42:00Z">
                  <w:rPr>
                    <w:del w:id="27027" w:author="Στάθης Καπ" w:date="2023-02-26T09:06:00Z"/>
                    <w:sz w:val="18"/>
                    <w:szCs w:val="18"/>
                  </w:rPr>
                </w:rPrChange>
              </w:rPr>
              <w:pPrChange w:id="27028" w:author="Στάθης Καπ" w:date="2023-02-26T08:48:00Z">
                <w:pPr/>
              </w:pPrChange>
            </w:pPr>
            <w:bookmarkStart w:id="27029" w:name="_Toc129057855"/>
            <w:bookmarkStart w:id="27030" w:name="_Toc129191690"/>
            <w:bookmarkStart w:id="27031" w:name="_Toc129198028"/>
            <w:bookmarkStart w:id="27032" w:name="_Toc129300554"/>
            <w:bookmarkEnd w:id="27029"/>
            <w:bookmarkEnd w:id="27030"/>
            <w:bookmarkEnd w:id="27031"/>
            <w:bookmarkEnd w:id="27032"/>
          </w:p>
        </w:tc>
        <w:tc>
          <w:tcPr>
            <w:tcW w:w="630" w:type="dxa"/>
            <w:textDirection w:val="btLr"/>
            <w:tcPrChange w:id="27033" w:author="Στάθης Καπ" w:date="2023-02-26T08:48:00Z">
              <w:tcPr>
                <w:tcW w:w="630" w:type="dxa"/>
              </w:tcPr>
            </w:tcPrChange>
          </w:tcPr>
          <w:p w14:paraId="439F4F6E" w14:textId="6F36D896" w:rsidR="008E010E" w:rsidRPr="00744E3F" w:rsidDel="009B47BA" w:rsidRDefault="008E010E">
            <w:pPr>
              <w:ind w:left="113" w:right="113"/>
              <w:rPr>
                <w:del w:id="27034" w:author="Στάθης Καπ" w:date="2023-02-26T09:06:00Z"/>
                <w:sz w:val="18"/>
                <w:szCs w:val="18"/>
                <w:lang w:val="el-GR"/>
                <w:rPrChange w:id="27035" w:author="Στάθης Καπ" w:date="2023-03-03T06:42:00Z">
                  <w:rPr>
                    <w:del w:id="27036" w:author="Στάθης Καπ" w:date="2023-02-26T09:06:00Z"/>
                    <w:sz w:val="18"/>
                    <w:szCs w:val="18"/>
                  </w:rPr>
                </w:rPrChange>
              </w:rPr>
              <w:pPrChange w:id="27037" w:author="Στάθης Καπ" w:date="2023-02-26T08:48:00Z">
                <w:pPr/>
              </w:pPrChange>
            </w:pPr>
            <w:bookmarkStart w:id="27038" w:name="_Toc129057856"/>
            <w:bookmarkStart w:id="27039" w:name="_Toc129191691"/>
            <w:bookmarkStart w:id="27040" w:name="_Toc129198029"/>
            <w:bookmarkStart w:id="27041" w:name="_Toc129300555"/>
            <w:bookmarkEnd w:id="27038"/>
            <w:bookmarkEnd w:id="27039"/>
            <w:bookmarkEnd w:id="27040"/>
            <w:bookmarkEnd w:id="27041"/>
          </w:p>
        </w:tc>
        <w:tc>
          <w:tcPr>
            <w:tcW w:w="663" w:type="dxa"/>
            <w:textDirection w:val="btLr"/>
            <w:tcPrChange w:id="27042" w:author="Στάθης Καπ" w:date="2023-02-26T08:48:00Z">
              <w:tcPr>
                <w:tcW w:w="663" w:type="dxa"/>
              </w:tcPr>
            </w:tcPrChange>
          </w:tcPr>
          <w:p w14:paraId="51B70F8B" w14:textId="261FF17F" w:rsidR="008E010E" w:rsidRPr="00744E3F" w:rsidDel="009B47BA" w:rsidRDefault="008E010E">
            <w:pPr>
              <w:ind w:left="113" w:right="113"/>
              <w:rPr>
                <w:del w:id="27043" w:author="Στάθης Καπ" w:date="2023-02-26T09:06:00Z"/>
                <w:sz w:val="18"/>
                <w:szCs w:val="18"/>
                <w:lang w:val="el-GR"/>
                <w:rPrChange w:id="27044" w:author="Στάθης Καπ" w:date="2023-03-03T06:42:00Z">
                  <w:rPr>
                    <w:del w:id="27045" w:author="Στάθης Καπ" w:date="2023-02-26T09:06:00Z"/>
                    <w:sz w:val="18"/>
                    <w:szCs w:val="18"/>
                  </w:rPr>
                </w:rPrChange>
              </w:rPr>
              <w:pPrChange w:id="27046" w:author="Στάθης Καπ" w:date="2023-02-26T08:48:00Z">
                <w:pPr/>
              </w:pPrChange>
            </w:pPr>
            <w:bookmarkStart w:id="27047" w:name="_Toc129057857"/>
            <w:bookmarkStart w:id="27048" w:name="_Toc129191692"/>
            <w:bookmarkStart w:id="27049" w:name="_Toc129198030"/>
            <w:bookmarkStart w:id="27050" w:name="_Toc129300556"/>
            <w:bookmarkEnd w:id="27047"/>
            <w:bookmarkEnd w:id="27048"/>
            <w:bookmarkEnd w:id="27049"/>
            <w:bookmarkEnd w:id="27050"/>
          </w:p>
        </w:tc>
        <w:tc>
          <w:tcPr>
            <w:tcW w:w="764" w:type="dxa"/>
            <w:textDirection w:val="btLr"/>
            <w:tcPrChange w:id="27051" w:author="Στάθης Καπ" w:date="2023-02-26T08:48:00Z">
              <w:tcPr>
                <w:tcW w:w="764" w:type="dxa"/>
              </w:tcPr>
            </w:tcPrChange>
          </w:tcPr>
          <w:p w14:paraId="76DC2681" w14:textId="32806A7B" w:rsidR="008E010E" w:rsidRPr="00744E3F" w:rsidDel="009B47BA" w:rsidRDefault="008E010E">
            <w:pPr>
              <w:ind w:left="113" w:right="113"/>
              <w:rPr>
                <w:del w:id="27052" w:author="Στάθης Καπ" w:date="2023-02-26T09:06:00Z"/>
                <w:sz w:val="18"/>
                <w:szCs w:val="18"/>
                <w:lang w:val="el-GR"/>
                <w:rPrChange w:id="27053" w:author="Στάθης Καπ" w:date="2023-03-03T06:42:00Z">
                  <w:rPr>
                    <w:del w:id="27054" w:author="Στάθης Καπ" w:date="2023-02-26T09:06:00Z"/>
                    <w:sz w:val="18"/>
                    <w:szCs w:val="18"/>
                  </w:rPr>
                </w:rPrChange>
              </w:rPr>
              <w:pPrChange w:id="27055" w:author="Στάθης Καπ" w:date="2023-02-26T08:48:00Z">
                <w:pPr/>
              </w:pPrChange>
            </w:pPr>
            <w:bookmarkStart w:id="27056" w:name="_Toc129057858"/>
            <w:bookmarkStart w:id="27057" w:name="_Toc129191693"/>
            <w:bookmarkStart w:id="27058" w:name="_Toc129198031"/>
            <w:bookmarkStart w:id="27059" w:name="_Toc129300557"/>
            <w:bookmarkEnd w:id="27056"/>
            <w:bookmarkEnd w:id="27057"/>
            <w:bookmarkEnd w:id="27058"/>
            <w:bookmarkEnd w:id="27059"/>
          </w:p>
        </w:tc>
        <w:tc>
          <w:tcPr>
            <w:tcW w:w="630" w:type="dxa"/>
            <w:textDirection w:val="btLr"/>
            <w:tcPrChange w:id="27060" w:author="Στάθης Καπ" w:date="2023-02-26T08:48:00Z">
              <w:tcPr>
                <w:tcW w:w="630" w:type="dxa"/>
              </w:tcPr>
            </w:tcPrChange>
          </w:tcPr>
          <w:p w14:paraId="76BE08FD" w14:textId="0381C641" w:rsidR="008E010E" w:rsidRPr="00744E3F" w:rsidDel="009B47BA" w:rsidRDefault="008E010E">
            <w:pPr>
              <w:ind w:left="113" w:right="113"/>
              <w:rPr>
                <w:del w:id="27061" w:author="Στάθης Καπ" w:date="2023-02-26T09:06:00Z"/>
                <w:sz w:val="18"/>
                <w:szCs w:val="18"/>
                <w:lang w:val="el-GR"/>
                <w:rPrChange w:id="27062" w:author="Στάθης Καπ" w:date="2023-03-03T06:42:00Z">
                  <w:rPr>
                    <w:del w:id="27063" w:author="Στάθης Καπ" w:date="2023-02-26T09:06:00Z"/>
                    <w:sz w:val="18"/>
                    <w:szCs w:val="18"/>
                  </w:rPr>
                </w:rPrChange>
              </w:rPr>
              <w:pPrChange w:id="27064" w:author="Στάθης Καπ" w:date="2023-02-26T08:48:00Z">
                <w:pPr/>
              </w:pPrChange>
            </w:pPr>
            <w:bookmarkStart w:id="27065" w:name="_Toc129057859"/>
            <w:bookmarkStart w:id="27066" w:name="_Toc129191694"/>
            <w:bookmarkStart w:id="27067" w:name="_Toc129198032"/>
            <w:bookmarkStart w:id="27068" w:name="_Toc129300558"/>
            <w:bookmarkEnd w:id="27065"/>
            <w:bookmarkEnd w:id="27066"/>
            <w:bookmarkEnd w:id="27067"/>
            <w:bookmarkEnd w:id="27068"/>
          </w:p>
        </w:tc>
        <w:tc>
          <w:tcPr>
            <w:tcW w:w="663" w:type="dxa"/>
            <w:textDirection w:val="btLr"/>
            <w:tcPrChange w:id="27069" w:author="Στάθης Καπ" w:date="2023-02-26T08:48:00Z">
              <w:tcPr>
                <w:tcW w:w="663" w:type="dxa"/>
              </w:tcPr>
            </w:tcPrChange>
          </w:tcPr>
          <w:p w14:paraId="736BC1ED" w14:textId="249F6FBA" w:rsidR="008E010E" w:rsidRPr="00744E3F" w:rsidDel="009B47BA" w:rsidRDefault="008E010E">
            <w:pPr>
              <w:ind w:left="113" w:right="113"/>
              <w:rPr>
                <w:del w:id="27070" w:author="Στάθης Καπ" w:date="2023-02-26T09:06:00Z"/>
                <w:sz w:val="18"/>
                <w:szCs w:val="18"/>
                <w:lang w:val="el-GR"/>
                <w:rPrChange w:id="27071" w:author="Στάθης Καπ" w:date="2023-03-03T06:42:00Z">
                  <w:rPr>
                    <w:del w:id="27072" w:author="Στάθης Καπ" w:date="2023-02-26T09:06:00Z"/>
                    <w:sz w:val="18"/>
                    <w:szCs w:val="18"/>
                  </w:rPr>
                </w:rPrChange>
              </w:rPr>
              <w:pPrChange w:id="27073" w:author="Στάθης Καπ" w:date="2023-02-26T08:48:00Z">
                <w:pPr/>
              </w:pPrChange>
            </w:pPr>
            <w:bookmarkStart w:id="27074" w:name="_Toc129057860"/>
            <w:bookmarkStart w:id="27075" w:name="_Toc129191695"/>
            <w:bookmarkStart w:id="27076" w:name="_Toc129198033"/>
            <w:bookmarkStart w:id="27077" w:name="_Toc129300559"/>
            <w:bookmarkEnd w:id="27074"/>
            <w:bookmarkEnd w:id="27075"/>
            <w:bookmarkEnd w:id="27076"/>
            <w:bookmarkEnd w:id="27077"/>
          </w:p>
        </w:tc>
        <w:tc>
          <w:tcPr>
            <w:tcW w:w="764" w:type="dxa"/>
            <w:textDirection w:val="btLr"/>
            <w:tcPrChange w:id="27078" w:author="Στάθης Καπ" w:date="2023-02-26T08:48:00Z">
              <w:tcPr>
                <w:tcW w:w="764" w:type="dxa"/>
              </w:tcPr>
            </w:tcPrChange>
          </w:tcPr>
          <w:p w14:paraId="07FB9038" w14:textId="138DEA52" w:rsidR="008E010E" w:rsidRPr="00744E3F" w:rsidDel="009B47BA" w:rsidRDefault="008E010E">
            <w:pPr>
              <w:ind w:left="113" w:right="113"/>
              <w:rPr>
                <w:del w:id="27079" w:author="Στάθης Καπ" w:date="2023-02-26T09:06:00Z"/>
                <w:sz w:val="18"/>
                <w:szCs w:val="18"/>
                <w:lang w:val="el-GR"/>
                <w:rPrChange w:id="27080" w:author="Στάθης Καπ" w:date="2023-03-03T06:42:00Z">
                  <w:rPr>
                    <w:del w:id="27081" w:author="Στάθης Καπ" w:date="2023-02-26T09:06:00Z"/>
                    <w:sz w:val="18"/>
                    <w:szCs w:val="18"/>
                  </w:rPr>
                </w:rPrChange>
              </w:rPr>
              <w:pPrChange w:id="27082" w:author="Στάθης Καπ" w:date="2023-02-26T08:48:00Z">
                <w:pPr/>
              </w:pPrChange>
            </w:pPr>
            <w:bookmarkStart w:id="27083" w:name="_Toc129057861"/>
            <w:bookmarkStart w:id="27084" w:name="_Toc129191696"/>
            <w:bookmarkStart w:id="27085" w:name="_Toc129198034"/>
            <w:bookmarkStart w:id="27086" w:name="_Toc129300560"/>
            <w:bookmarkEnd w:id="27083"/>
            <w:bookmarkEnd w:id="27084"/>
            <w:bookmarkEnd w:id="27085"/>
            <w:bookmarkEnd w:id="27086"/>
          </w:p>
        </w:tc>
        <w:tc>
          <w:tcPr>
            <w:tcW w:w="630" w:type="dxa"/>
            <w:textDirection w:val="btLr"/>
            <w:tcPrChange w:id="27087" w:author="Στάθης Καπ" w:date="2023-02-26T08:48:00Z">
              <w:tcPr>
                <w:tcW w:w="630" w:type="dxa"/>
              </w:tcPr>
            </w:tcPrChange>
          </w:tcPr>
          <w:p w14:paraId="58D87634" w14:textId="466304A9" w:rsidR="008E010E" w:rsidRPr="00744E3F" w:rsidDel="009B47BA" w:rsidRDefault="008E010E">
            <w:pPr>
              <w:ind w:left="113" w:right="113"/>
              <w:rPr>
                <w:del w:id="27088" w:author="Στάθης Καπ" w:date="2023-02-26T09:06:00Z"/>
                <w:sz w:val="18"/>
                <w:szCs w:val="18"/>
                <w:lang w:val="el-GR"/>
                <w:rPrChange w:id="27089" w:author="Στάθης Καπ" w:date="2023-03-03T06:42:00Z">
                  <w:rPr>
                    <w:del w:id="27090" w:author="Στάθης Καπ" w:date="2023-02-26T09:06:00Z"/>
                    <w:sz w:val="18"/>
                    <w:szCs w:val="18"/>
                  </w:rPr>
                </w:rPrChange>
              </w:rPr>
              <w:pPrChange w:id="27091" w:author="Στάθης Καπ" w:date="2023-02-26T08:48:00Z">
                <w:pPr/>
              </w:pPrChange>
            </w:pPr>
            <w:bookmarkStart w:id="27092" w:name="_Toc129057862"/>
            <w:bookmarkStart w:id="27093" w:name="_Toc129191697"/>
            <w:bookmarkStart w:id="27094" w:name="_Toc129198035"/>
            <w:bookmarkStart w:id="27095" w:name="_Toc129300561"/>
            <w:bookmarkEnd w:id="27092"/>
            <w:bookmarkEnd w:id="27093"/>
            <w:bookmarkEnd w:id="27094"/>
            <w:bookmarkEnd w:id="27095"/>
          </w:p>
        </w:tc>
        <w:tc>
          <w:tcPr>
            <w:tcW w:w="654" w:type="dxa"/>
            <w:textDirection w:val="btLr"/>
            <w:tcPrChange w:id="27096" w:author="Στάθης Καπ" w:date="2023-02-26T08:48:00Z">
              <w:tcPr>
                <w:tcW w:w="654" w:type="dxa"/>
              </w:tcPr>
            </w:tcPrChange>
          </w:tcPr>
          <w:p w14:paraId="033B9C22" w14:textId="5FB69C10" w:rsidR="008E010E" w:rsidRPr="00744E3F" w:rsidDel="009B47BA" w:rsidRDefault="008E010E">
            <w:pPr>
              <w:ind w:left="113" w:right="113"/>
              <w:rPr>
                <w:del w:id="27097" w:author="Στάθης Καπ" w:date="2023-02-26T09:06:00Z"/>
                <w:sz w:val="18"/>
                <w:szCs w:val="18"/>
                <w:lang w:val="el-GR"/>
                <w:rPrChange w:id="27098" w:author="Στάθης Καπ" w:date="2023-03-03T06:42:00Z">
                  <w:rPr>
                    <w:del w:id="27099" w:author="Στάθης Καπ" w:date="2023-02-26T09:06:00Z"/>
                    <w:sz w:val="18"/>
                    <w:szCs w:val="18"/>
                  </w:rPr>
                </w:rPrChange>
              </w:rPr>
              <w:pPrChange w:id="27100" w:author="Στάθης Καπ" w:date="2023-02-26T08:48:00Z">
                <w:pPr/>
              </w:pPrChange>
            </w:pPr>
            <w:bookmarkStart w:id="27101" w:name="_Toc129057863"/>
            <w:bookmarkStart w:id="27102" w:name="_Toc129191698"/>
            <w:bookmarkStart w:id="27103" w:name="_Toc129198036"/>
            <w:bookmarkStart w:id="27104" w:name="_Toc129300562"/>
            <w:bookmarkEnd w:id="27101"/>
            <w:bookmarkEnd w:id="27102"/>
            <w:bookmarkEnd w:id="27103"/>
            <w:bookmarkEnd w:id="27104"/>
          </w:p>
        </w:tc>
        <w:tc>
          <w:tcPr>
            <w:tcW w:w="754" w:type="dxa"/>
            <w:textDirection w:val="btLr"/>
            <w:tcPrChange w:id="27105" w:author="Στάθης Καπ" w:date="2023-02-26T08:48:00Z">
              <w:tcPr>
                <w:tcW w:w="754" w:type="dxa"/>
              </w:tcPr>
            </w:tcPrChange>
          </w:tcPr>
          <w:p w14:paraId="20E185C4" w14:textId="7B8DF564" w:rsidR="008E010E" w:rsidRPr="00744E3F" w:rsidDel="009B47BA" w:rsidRDefault="008E010E">
            <w:pPr>
              <w:ind w:left="113" w:right="113"/>
              <w:rPr>
                <w:del w:id="27106" w:author="Στάθης Καπ" w:date="2023-02-26T09:06:00Z"/>
                <w:sz w:val="18"/>
                <w:szCs w:val="18"/>
                <w:lang w:val="el-GR"/>
                <w:rPrChange w:id="27107" w:author="Στάθης Καπ" w:date="2023-03-03T06:42:00Z">
                  <w:rPr>
                    <w:del w:id="27108" w:author="Στάθης Καπ" w:date="2023-02-26T09:06:00Z"/>
                    <w:sz w:val="18"/>
                    <w:szCs w:val="18"/>
                  </w:rPr>
                </w:rPrChange>
              </w:rPr>
              <w:pPrChange w:id="27109" w:author="Στάθης Καπ" w:date="2023-02-26T08:48:00Z">
                <w:pPr/>
              </w:pPrChange>
            </w:pPr>
            <w:bookmarkStart w:id="27110" w:name="_Toc129057864"/>
            <w:bookmarkStart w:id="27111" w:name="_Toc129191699"/>
            <w:bookmarkStart w:id="27112" w:name="_Toc129198037"/>
            <w:bookmarkStart w:id="27113" w:name="_Toc129300563"/>
            <w:bookmarkEnd w:id="27110"/>
            <w:bookmarkEnd w:id="27111"/>
            <w:bookmarkEnd w:id="27112"/>
            <w:bookmarkEnd w:id="27113"/>
          </w:p>
        </w:tc>
        <w:tc>
          <w:tcPr>
            <w:tcW w:w="622" w:type="dxa"/>
            <w:textDirection w:val="btLr"/>
            <w:tcPrChange w:id="27114" w:author="Στάθης Καπ" w:date="2023-02-26T08:48:00Z">
              <w:tcPr>
                <w:tcW w:w="622" w:type="dxa"/>
              </w:tcPr>
            </w:tcPrChange>
          </w:tcPr>
          <w:p w14:paraId="06D579A4" w14:textId="100BE688" w:rsidR="008E010E" w:rsidRPr="00744E3F" w:rsidDel="009B47BA" w:rsidRDefault="008E010E">
            <w:pPr>
              <w:ind w:left="113" w:right="113"/>
              <w:rPr>
                <w:del w:id="27115" w:author="Στάθης Καπ" w:date="2023-02-26T09:06:00Z"/>
                <w:sz w:val="18"/>
                <w:szCs w:val="18"/>
                <w:lang w:val="el-GR"/>
                <w:rPrChange w:id="27116" w:author="Στάθης Καπ" w:date="2023-03-03T06:42:00Z">
                  <w:rPr>
                    <w:del w:id="27117" w:author="Στάθης Καπ" w:date="2023-02-26T09:06:00Z"/>
                    <w:sz w:val="18"/>
                    <w:szCs w:val="18"/>
                  </w:rPr>
                </w:rPrChange>
              </w:rPr>
              <w:pPrChange w:id="27118" w:author="Στάθης Καπ" w:date="2023-02-26T08:48:00Z">
                <w:pPr/>
              </w:pPrChange>
            </w:pPr>
            <w:bookmarkStart w:id="27119" w:name="_Toc129057865"/>
            <w:bookmarkStart w:id="27120" w:name="_Toc129191700"/>
            <w:bookmarkStart w:id="27121" w:name="_Toc129198038"/>
            <w:bookmarkStart w:id="27122" w:name="_Toc129300564"/>
            <w:bookmarkEnd w:id="27119"/>
            <w:bookmarkEnd w:id="27120"/>
            <w:bookmarkEnd w:id="27121"/>
            <w:bookmarkEnd w:id="27122"/>
          </w:p>
        </w:tc>
        <w:bookmarkStart w:id="27123" w:name="_Toc129057866"/>
        <w:bookmarkStart w:id="27124" w:name="_Toc129191701"/>
        <w:bookmarkStart w:id="27125" w:name="_Toc129198039"/>
        <w:bookmarkStart w:id="27126" w:name="_Toc129300565"/>
        <w:bookmarkEnd w:id="27123"/>
        <w:bookmarkEnd w:id="27124"/>
        <w:bookmarkEnd w:id="27125"/>
        <w:bookmarkEnd w:id="27126"/>
      </w:tr>
    </w:tbl>
    <w:p w14:paraId="3CD2F0C1" w14:textId="5B730838" w:rsidR="008E010E" w:rsidRPr="00744E3F" w:rsidDel="009B47BA" w:rsidRDefault="008E010E" w:rsidP="008E010E">
      <w:pPr>
        <w:rPr>
          <w:del w:id="27127" w:author="Στάθης Καπ" w:date="2023-02-26T09:06:00Z"/>
          <w:lang w:val="el-GR"/>
          <w:rPrChange w:id="27128" w:author="Στάθης Καπ" w:date="2023-03-03T06:42:00Z">
            <w:rPr>
              <w:del w:id="27129" w:author="Στάθης Καπ" w:date="2023-02-26T09:06:00Z"/>
            </w:rPr>
          </w:rPrChange>
        </w:rPr>
      </w:pPr>
      <w:bookmarkStart w:id="27130" w:name="_Toc129057867"/>
      <w:bookmarkStart w:id="27131" w:name="_Toc129191702"/>
      <w:bookmarkStart w:id="27132" w:name="_Toc129198040"/>
      <w:bookmarkStart w:id="27133" w:name="_Toc129300566"/>
      <w:bookmarkEnd w:id="27130"/>
      <w:bookmarkEnd w:id="27131"/>
      <w:bookmarkEnd w:id="27132"/>
      <w:bookmarkEnd w:id="27133"/>
    </w:p>
    <w:p w14:paraId="036AE5D9" w14:textId="0E734FA3" w:rsidR="008E010E" w:rsidRPr="00744E3F" w:rsidDel="009B47BA" w:rsidRDefault="008E010E" w:rsidP="008E010E">
      <w:pPr>
        <w:rPr>
          <w:del w:id="27134" w:author="Στάθης Καπ" w:date="2023-02-26T09:06:00Z"/>
          <w:lang w:val="el-GR"/>
          <w:rPrChange w:id="27135" w:author="Στάθης Καπ" w:date="2023-03-03T06:42:00Z">
            <w:rPr>
              <w:del w:id="27136" w:author="Στάθης Καπ" w:date="2023-02-26T09:06:00Z"/>
            </w:rPr>
          </w:rPrChange>
        </w:rPr>
      </w:pPr>
      <w:del w:id="27137" w:author="Στάθης Καπ" w:date="2023-02-26T09:06:00Z">
        <w:r w:rsidDel="009B47BA">
          <w:rPr>
            <w:lang w:val="el-GR"/>
          </w:rPr>
          <w:delText xml:space="preserve">Για </w:delText>
        </w:r>
        <w:r w:rsidDel="009B47BA">
          <w:delText>m</w:delText>
        </w:r>
        <w:r w:rsidRPr="00744E3F" w:rsidDel="009B47BA">
          <w:rPr>
            <w:lang w:val="el-GR"/>
            <w:rPrChange w:id="27138" w:author="Στάθης Καπ" w:date="2023-03-03T06:42:00Z">
              <w:rPr/>
            </w:rPrChange>
          </w:rPr>
          <w:delText>=2</w:delText>
        </w:r>
        <w:bookmarkStart w:id="27139" w:name="_Toc129057868"/>
        <w:bookmarkStart w:id="27140" w:name="_Toc129191703"/>
        <w:bookmarkStart w:id="27141" w:name="_Toc129198041"/>
        <w:bookmarkStart w:id="27142" w:name="_Toc129300567"/>
        <w:bookmarkEnd w:id="27139"/>
        <w:bookmarkEnd w:id="27140"/>
        <w:bookmarkEnd w:id="27141"/>
        <w:bookmarkEnd w:id="27142"/>
      </w:del>
    </w:p>
    <w:tbl>
      <w:tblPr>
        <w:tblStyle w:val="TableGrid"/>
        <w:tblW w:w="0" w:type="auto"/>
        <w:tblLook w:val="04A0" w:firstRow="1" w:lastRow="0" w:firstColumn="1" w:lastColumn="0" w:noHBand="0" w:noVBand="1"/>
      </w:tblPr>
      <w:tblGrid>
        <w:gridCol w:w="627"/>
        <w:gridCol w:w="663"/>
        <w:gridCol w:w="764"/>
        <w:gridCol w:w="630"/>
        <w:gridCol w:w="663"/>
        <w:gridCol w:w="764"/>
        <w:gridCol w:w="630"/>
        <w:gridCol w:w="663"/>
        <w:gridCol w:w="764"/>
        <w:gridCol w:w="630"/>
        <w:gridCol w:w="654"/>
        <w:gridCol w:w="754"/>
        <w:gridCol w:w="622"/>
      </w:tblGrid>
      <w:tr w:rsidR="008E010E" w:rsidRPr="00D3106C" w:rsidDel="00715EE1" w14:paraId="4271EBF1" w14:textId="68B2B4B8" w:rsidTr="00D1397D">
        <w:trPr>
          <w:del w:id="27143" w:author="Στάθης Καπ" w:date="2023-02-26T08:45:00Z"/>
        </w:trPr>
        <w:tc>
          <w:tcPr>
            <w:tcW w:w="627" w:type="dxa"/>
          </w:tcPr>
          <w:p w14:paraId="37005F1E" w14:textId="2CF74B4B" w:rsidR="008E010E" w:rsidRPr="00744E3F" w:rsidDel="00715EE1" w:rsidRDefault="008E010E" w:rsidP="00D1397D">
            <w:pPr>
              <w:rPr>
                <w:del w:id="27144" w:author="Στάθης Καπ" w:date="2023-02-26T08:45:00Z"/>
                <w:sz w:val="18"/>
                <w:szCs w:val="18"/>
                <w:lang w:val="el-GR"/>
                <w:rPrChange w:id="27145" w:author="Στάθης Καπ" w:date="2023-03-03T06:42:00Z">
                  <w:rPr>
                    <w:del w:id="27146" w:author="Στάθης Καπ" w:date="2023-02-26T08:45:00Z"/>
                    <w:sz w:val="18"/>
                    <w:szCs w:val="18"/>
                  </w:rPr>
                </w:rPrChange>
              </w:rPr>
            </w:pPr>
            <w:bookmarkStart w:id="27147" w:name="_Toc129057869"/>
            <w:bookmarkStart w:id="27148" w:name="_Toc129191704"/>
            <w:bookmarkStart w:id="27149" w:name="_Toc129198042"/>
            <w:bookmarkStart w:id="27150" w:name="_Toc129300568"/>
            <w:bookmarkEnd w:id="27147"/>
            <w:bookmarkEnd w:id="27148"/>
            <w:bookmarkEnd w:id="27149"/>
            <w:bookmarkEnd w:id="27150"/>
          </w:p>
        </w:tc>
        <w:tc>
          <w:tcPr>
            <w:tcW w:w="2057" w:type="dxa"/>
            <w:gridSpan w:val="3"/>
          </w:tcPr>
          <w:p w14:paraId="244DDEF6" w14:textId="2610429B" w:rsidR="008E010E" w:rsidRPr="00744E3F" w:rsidDel="00715EE1" w:rsidRDefault="008E010E" w:rsidP="00D1397D">
            <w:pPr>
              <w:rPr>
                <w:del w:id="27151" w:author="Στάθης Καπ" w:date="2023-02-26T08:45:00Z"/>
                <w:sz w:val="18"/>
                <w:szCs w:val="18"/>
                <w:lang w:val="el-GR"/>
                <w:rPrChange w:id="27152" w:author="Στάθης Καπ" w:date="2023-03-03T06:42:00Z">
                  <w:rPr>
                    <w:del w:id="27153" w:author="Στάθης Καπ" w:date="2023-02-26T08:45:00Z"/>
                    <w:sz w:val="18"/>
                    <w:szCs w:val="18"/>
                  </w:rPr>
                </w:rPrChange>
              </w:rPr>
            </w:pPr>
            <w:del w:id="27154" w:author="Στάθης Καπ" w:date="2023-02-26T08:45:00Z">
              <w:r w:rsidDel="00715EE1">
                <w:rPr>
                  <w:sz w:val="18"/>
                  <w:szCs w:val="18"/>
                </w:rPr>
                <w:delText>S</w:delText>
              </w:r>
              <w:r w:rsidRPr="00744E3F" w:rsidDel="00715EE1">
                <w:rPr>
                  <w:sz w:val="18"/>
                  <w:szCs w:val="18"/>
                  <w:lang w:val="el-GR"/>
                  <w:rPrChange w:id="27155" w:author="Στάθης Καπ" w:date="2023-03-03T06:42:00Z">
                    <w:rPr>
                      <w:sz w:val="18"/>
                      <w:szCs w:val="18"/>
                    </w:rPr>
                  </w:rPrChange>
                </w:rPr>
                <w:delText>=1</w:delText>
              </w:r>
              <w:bookmarkStart w:id="27156" w:name="_Toc129057870"/>
              <w:bookmarkStart w:id="27157" w:name="_Toc129191705"/>
              <w:bookmarkStart w:id="27158" w:name="_Toc129198043"/>
              <w:bookmarkStart w:id="27159" w:name="_Toc129300569"/>
              <w:bookmarkEnd w:id="27156"/>
              <w:bookmarkEnd w:id="27157"/>
              <w:bookmarkEnd w:id="27158"/>
              <w:bookmarkEnd w:id="27159"/>
            </w:del>
          </w:p>
        </w:tc>
        <w:tc>
          <w:tcPr>
            <w:tcW w:w="2057" w:type="dxa"/>
            <w:gridSpan w:val="3"/>
          </w:tcPr>
          <w:p w14:paraId="5A6F4DC5" w14:textId="58D7FD4A" w:rsidR="008E010E" w:rsidRPr="00744E3F" w:rsidDel="00715EE1" w:rsidRDefault="008E010E" w:rsidP="00D1397D">
            <w:pPr>
              <w:rPr>
                <w:del w:id="27160" w:author="Στάθης Καπ" w:date="2023-02-26T08:45:00Z"/>
                <w:sz w:val="18"/>
                <w:szCs w:val="18"/>
                <w:lang w:val="el-GR"/>
                <w:rPrChange w:id="27161" w:author="Στάθης Καπ" w:date="2023-03-03T06:42:00Z">
                  <w:rPr>
                    <w:del w:id="27162" w:author="Στάθης Καπ" w:date="2023-02-26T08:45:00Z"/>
                    <w:sz w:val="18"/>
                    <w:szCs w:val="18"/>
                  </w:rPr>
                </w:rPrChange>
              </w:rPr>
            </w:pPr>
            <w:del w:id="27163" w:author="Στάθης Καπ" w:date="2023-02-26T08:45:00Z">
              <w:r w:rsidDel="00715EE1">
                <w:rPr>
                  <w:sz w:val="18"/>
                  <w:szCs w:val="18"/>
                </w:rPr>
                <w:delText>S</w:delText>
              </w:r>
              <w:r w:rsidRPr="00744E3F" w:rsidDel="00715EE1">
                <w:rPr>
                  <w:sz w:val="18"/>
                  <w:szCs w:val="18"/>
                  <w:lang w:val="el-GR"/>
                  <w:rPrChange w:id="27164" w:author="Στάθης Καπ" w:date="2023-03-03T06:42:00Z">
                    <w:rPr>
                      <w:sz w:val="18"/>
                      <w:szCs w:val="18"/>
                    </w:rPr>
                  </w:rPrChange>
                </w:rPr>
                <w:delText>=2</w:delText>
              </w:r>
              <w:bookmarkStart w:id="27165" w:name="_Toc129057871"/>
              <w:bookmarkStart w:id="27166" w:name="_Toc129191706"/>
              <w:bookmarkStart w:id="27167" w:name="_Toc129198044"/>
              <w:bookmarkStart w:id="27168" w:name="_Toc129300570"/>
              <w:bookmarkEnd w:id="27165"/>
              <w:bookmarkEnd w:id="27166"/>
              <w:bookmarkEnd w:id="27167"/>
              <w:bookmarkEnd w:id="27168"/>
            </w:del>
          </w:p>
        </w:tc>
        <w:tc>
          <w:tcPr>
            <w:tcW w:w="2057" w:type="dxa"/>
            <w:gridSpan w:val="3"/>
          </w:tcPr>
          <w:p w14:paraId="7B076690" w14:textId="711CD692" w:rsidR="008E010E" w:rsidRPr="00744E3F" w:rsidDel="00715EE1" w:rsidRDefault="008E010E" w:rsidP="00D1397D">
            <w:pPr>
              <w:rPr>
                <w:del w:id="27169" w:author="Στάθης Καπ" w:date="2023-02-26T08:45:00Z"/>
                <w:sz w:val="18"/>
                <w:szCs w:val="18"/>
                <w:lang w:val="el-GR"/>
                <w:rPrChange w:id="27170" w:author="Στάθης Καπ" w:date="2023-03-03T06:42:00Z">
                  <w:rPr>
                    <w:del w:id="27171" w:author="Στάθης Καπ" w:date="2023-02-26T08:45:00Z"/>
                    <w:sz w:val="18"/>
                    <w:szCs w:val="18"/>
                  </w:rPr>
                </w:rPrChange>
              </w:rPr>
            </w:pPr>
            <w:del w:id="27172" w:author="Στάθης Καπ" w:date="2023-02-26T08:45:00Z">
              <w:r w:rsidDel="00715EE1">
                <w:rPr>
                  <w:sz w:val="18"/>
                  <w:szCs w:val="18"/>
                </w:rPr>
                <w:delText>S</w:delText>
              </w:r>
              <w:r w:rsidRPr="00744E3F" w:rsidDel="00715EE1">
                <w:rPr>
                  <w:sz w:val="18"/>
                  <w:szCs w:val="18"/>
                  <w:lang w:val="el-GR"/>
                  <w:rPrChange w:id="27173" w:author="Στάθης Καπ" w:date="2023-03-03T06:42:00Z">
                    <w:rPr>
                      <w:sz w:val="18"/>
                      <w:szCs w:val="18"/>
                    </w:rPr>
                  </w:rPrChange>
                </w:rPr>
                <w:delText>=3</w:delText>
              </w:r>
              <w:bookmarkStart w:id="27174" w:name="_Toc129057872"/>
              <w:bookmarkStart w:id="27175" w:name="_Toc129191707"/>
              <w:bookmarkStart w:id="27176" w:name="_Toc129198045"/>
              <w:bookmarkStart w:id="27177" w:name="_Toc129300571"/>
              <w:bookmarkEnd w:id="27174"/>
              <w:bookmarkEnd w:id="27175"/>
              <w:bookmarkEnd w:id="27176"/>
              <w:bookmarkEnd w:id="27177"/>
            </w:del>
          </w:p>
        </w:tc>
        <w:tc>
          <w:tcPr>
            <w:tcW w:w="2030" w:type="dxa"/>
            <w:gridSpan w:val="3"/>
          </w:tcPr>
          <w:p w14:paraId="65F6A702" w14:textId="7A60A54F" w:rsidR="008E010E" w:rsidRPr="00744E3F" w:rsidDel="00715EE1" w:rsidRDefault="008E010E" w:rsidP="00D1397D">
            <w:pPr>
              <w:rPr>
                <w:del w:id="27178" w:author="Στάθης Καπ" w:date="2023-02-26T08:45:00Z"/>
                <w:sz w:val="18"/>
                <w:szCs w:val="18"/>
                <w:lang w:val="el-GR"/>
                <w:rPrChange w:id="27179" w:author="Στάθης Καπ" w:date="2023-03-03T06:42:00Z">
                  <w:rPr>
                    <w:del w:id="27180" w:author="Στάθης Καπ" w:date="2023-02-26T08:45:00Z"/>
                    <w:sz w:val="18"/>
                    <w:szCs w:val="18"/>
                  </w:rPr>
                </w:rPrChange>
              </w:rPr>
            </w:pPr>
            <w:del w:id="27181" w:author="Στάθης Καπ" w:date="2023-02-26T08:45:00Z">
              <w:r w:rsidDel="00715EE1">
                <w:rPr>
                  <w:sz w:val="18"/>
                  <w:szCs w:val="18"/>
                </w:rPr>
                <w:delText>S</w:delText>
              </w:r>
              <w:r w:rsidRPr="00744E3F" w:rsidDel="00715EE1">
                <w:rPr>
                  <w:sz w:val="18"/>
                  <w:szCs w:val="18"/>
                  <w:lang w:val="el-GR"/>
                  <w:rPrChange w:id="27182" w:author="Στάθης Καπ" w:date="2023-03-03T06:42:00Z">
                    <w:rPr>
                      <w:sz w:val="18"/>
                      <w:szCs w:val="18"/>
                    </w:rPr>
                  </w:rPrChange>
                </w:rPr>
                <w:delText>=4</w:delText>
              </w:r>
              <w:bookmarkStart w:id="27183" w:name="_Toc129057873"/>
              <w:bookmarkStart w:id="27184" w:name="_Toc129191708"/>
              <w:bookmarkStart w:id="27185" w:name="_Toc129198046"/>
              <w:bookmarkStart w:id="27186" w:name="_Toc129300572"/>
              <w:bookmarkEnd w:id="27183"/>
              <w:bookmarkEnd w:id="27184"/>
              <w:bookmarkEnd w:id="27185"/>
              <w:bookmarkEnd w:id="27186"/>
            </w:del>
          </w:p>
        </w:tc>
        <w:bookmarkStart w:id="27187" w:name="_Toc129057874"/>
        <w:bookmarkStart w:id="27188" w:name="_Toc129191709"/>
        <w:bookmarkStart w:id="27189" w:name="_Toc129198047"/>
        <w:bookmarkStart w:id="27190" w:name="_Toc129300573"/>
        <w:bookmarkEnd w:id="27187"/>
        <w:bookmarkEnd w:id="27188"/>
        <w:bookmarkEnd w:id="27189"/>
        <w:bookmarkEnd w:id="27190"/>
      </w:tr>
      <w:tr w:rsidR="008E010E" w:rsidRPr="00D3106C" w:rsidDel="00715EE1" w14:paraId="105E4002" w14:textId="33779AF0" w:rsidTr="00D1397D">
        <w:trPr>
          <w:del w:id="27191" w:author="Στάθης Καπ" w:date="2023-02-26T08:45:00Z"/>
        </w:trPr>
        <w:tc>
          <w:tcPr>
            <w:tcW w:w="627" w:type="dxa"/>
          </w:tcPr>
          <w:p w14:paraId="27754BD4" w14:textId="2ACBDBC6" w:rsidR="008E010E" w:rsidRPr="00744E3F" w:rsidDel="00715EE1" w:rsidRDefault="008E010E" w:rsidP="00D1397D">
            <w:pPr>
              <w:rPr>
                <w:del w:id="27192" w:author="Στάθης Καπ" w:date="2023-02-26T08:45:00Z"/>
                <w:sz w:val="18"/>
                <w:szCs w:val="18"/>
                <w:lang w:val="el-GR"/>
                <w:rPrChange w:id="27193" w:author="Στάθης Καπ" w:date="2023-03-03T06:42:00Z">
                  <w:rPr>
                    <w:del w:id="27194" w:author="Στάθης Καπ" w:date="2023-02-26T08:45:00Z"/>
                    <w:sz w:val="18"/>
                    <w:szCs w:val="18"/>
                  </w:rPr>
                </w:rPrChange>
              </w:rPr>
            </w:pPr>
            <w:bookmarkStart w:id="27195" w:name="_Toc129057875"/>
            <w:bookmarkStart w:id="27196" w:name="_Toc129191710"/>
            <w:bookmarkStart w:id="27197" w:name="_Toc129198048"/>
            <w:bookmarkStart w:id="27198" w:name="_Toc129300574"/>
            <w:bookmarkEnd w:id="27195"/>
            <w:bookmarkEnd w:id="27196"/>
            <w:bookmarkEnd w:id="27197"/>
            <w:bookmarkEnd w:id="27198"/>
          </w:p>
        </w:tc>
        <w:tc>
          <w:tcPr>
            <w:tcW w:w="663" w:type="dxa"/>
          </w:tcPr>
          <w:p w14:paraId="59EABE3C" w14:textId="69BB081B" w:rsidR="008E010E" w:rsidRPr="00744E3F" w:rsidDel="00715EE1" w:rsidRDefault="008E010E" w:rsidP="00D1397D">
            <w:pPr>
              <w:rPr>
                <w:del w:id="27199" w:author="Στάθης Καπ" w:date="2023-02-26T08:45:00Z"/>
                <w:sz w:val="18"/>
                <w:szCs w:val="18"/>
                <w:lang w:val="el-GR"/>
                <w:rPrChange w:id="27200" w:author="Στάθης Καπ" w:date="2023-03-03T06:42:00Z">
                  <w:rPr>
                    <w:del w:id="27201" w:author="Στάθης Καπ" w:date="2023-02-26T08:45:00Z"/>
                    <w:sz w:val="18"/>
                    <w:szCs w:val="18"/>
                  </w:rPr>
                </w:rPrChange>
              </w:rPr>
            </w:pPr>
            <w:del w:id="27202" w:author="Στάθης Καπ" w:date="2023-02-26T08:45:00Z">
              <w:r w:rsidRPr="006E0881" w:rsidDel="00715EE1">
                <w:rPr>
                  <w:sz w:val="18"/>
                  <w:szCs w:val="18"/>
                </w:rPr>
                <w:delText>score</w:delText>
              </w:r>
              <w:bookmarkStart w:id="27203" w:name="_Toc129057876"/>
              <w:bookmarkStart w:id="27204" w:name="_Toc129191711"/>
              <w:bookmarkStart w:id="27205" w:name="_Toc129198049"/>
              <w:bookmarkStart w:id="27206" w:name="_Toc129300575"/>
              <w:bookmarkEnd w:id="27203"/>
              <w:bookmarkEnd w:id="27204"/>
              <w:bookmarkEnd w:id="27205"/>
              <w:bookmarkEnd w:id="27206"/>
            </w:del>
          </w:p>
        </w:tc>
        <w:tc>
          <w:tcPr>
            <w:tcW w:w="764" w:type="dxa"/>
          </w:tcPr>
          <w:p w14:paraId="1D90E2CF" w14:textId="4732D118" w:rsidR="008E010E" w:rsidRPr="00744E3F" w:rsidDel="00715EE1" w:rsidRDefault="008E010E" w:rsidP="00D1397D">
            <w:pPr>
              <w:rPr>
                <w:del w:id="27207" w:author="Στάθης Καπ" w:date="2023-02-26T08:45:00Z"/>
                <w:sz w:val="18"/>
                <w:szCs w:val="18"/>
                <w:lang w:val="el-GR"/>
                <w:rPrChange w:id="27208" w:author="Στάθης Καπ" w:date="2023-03-03T06:42:00Z">
                  <w:rPr>
                    <w:del w:id="27209" w:author="Στάθης Καπ" w:date="2023-02-26T08:45:00Z"/>
                    <w:sz w:val="18"/>
                    <w:szCs w:val="18"/>
                  </w:rPr>
                </w:rPrChange>
              </w:rPr>
            </w:pPr>
            <w:del w:id="27210" w:author="Στάθης Καπ" w:date="2023-02-26T08:45:00Z">
              <w:r w:rsidRPr="006E0881" w:rsidDel="00715EE1">
                <w:rPr>
                  <w:sz w:val="18"/>
                  <w:szCs w:val="18"/>
                </w:rPr>
                <w:delText>CPU</w:delText>
              </w:r>
              <w:r w:rsidRPr="00744E3F" w:rsidDel="00715EE1">
                <w:rPr>
                  <w:sz w:val="18"/>
                  <w:szCs w:val="18"/>
                  <w:lang w:val="el-GR"/>
                  <w:rPrChange w:id="27211"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7212" w:author="Στάθης Καπ" w:date="2023-03-03T06:42:00Z">
                    <w:rPr>
                      <w:sz w:val="18"/>
                      <w:szCs w:val="18"/>
                    </w:rPr>
                  </w:rPrChange>
                </w:rPr>
                <w:delText>)</w:delText>
              </w:r>
              <w:bookmarkStart w:id="27213" w:name="_Toc129057877"/>
              <w:bookmarkStart w:id="27214" w:name="_Toc129191712"/>
              <w:bookmarkStart w:id="27215" w:name="_Toc129198050"/>
              <w:bookmarkStart w:id="27216" w:name="_Toc129300576"/>
              <w:bookmarkEnd w:id="27213"/>
              <w:bookmarkEnd w:id="27214"/>
              <w:bookmarkEnd w:id="27215"/>
              <w:bookmarkEnd w:id="27216"/>
            </w:del>
          </w:p>
        </w:tc>
        <w:tc>
          <w:tcPr>
            <w:tcW w:w="630" w:type="dxa"/>
          </w:tcPr>
          <w:p w14:paraId="5A59DEF6" w14:textId="038C6508" w:rsidR="008E010E" w:rsidRPr="00744E3F" w:rsidDel="00715EE1" w:rsidRDefault="008E010E" w:rsidP="00D1397D">
            <w:pPr>
              <w:rPr>
                <w:del w:id="27217" w:author="Στάθης Καπ" w:date="2023-02-26T08:45:00Z"/>
                <w:sz w:val="18"/>
                <w:szCs w:val="18"/>
                <w:lang w:val="el-GR"/>
                <w:rPrChange w:id="27218" w:author="Στάθης Καπ" w:date="2023-03-03T06:42:00Z">
                  <w:rPr>
                    <w:del w:id="27219" w:author="Στάθης Καπ" w:date="2023-02-26T08:45:00Z"/>
                    <w:sz w:val="18"/>
                    <w:szCs w:val="18"/>
                  </w:rPr>
                </w:rPrChange>
              </w:rPr>
            </w:pPr>
            <w:del w:id="27220" w:author="Στάθης Καπ" w:date="2023-02-26T08:45:00Z">
              <w:r w:rsidRPr="006E0881" w:rsidDel="00715EE1">
                <w:rPr>
                  <w:sz w:val="18"/>
                  <w:szCs w:val="18"/>
                </w:rPr>
                <w:delText>visits</w:delText>
              </w:r>
              <w:bookmarkStart w:id="27221" w:name="_Toc129057878"/>
              <w:bookmarkStart w:id="27222" w:name="_Toc129191713"/>
              <w:bookmarkStart w:id="27223" w:name="_Toc129198051"/>
              <w:bookmarkStart w:id="27224" w:name="_Toc129300577"/>
              <w:bookmarkEnd w:id="27221"/>
              <w:bookmarkEnd w:id="27222"/>
              <w:bookmarkEnd w:id="27223"/>
              <w:bookmarkEnd w:id="27224"/>
            </w:del>
          </w:p>
        </w:tc>
        <w:tc>
          <w:tcPr>
            <w:tcW w:w="663" w:type="dxa"/>
          </w:tcPr>
          <w:p w14:paraId="44CB734F" w14:textId="3C0C992E" w:rsidR="008E010E" w:rsidRPr="00744E3F" w:rsidDel="00715EE1" w:rsidRDefault="008E010E" w:rsidP="00D1397D">
            <w:pPr>
              <w:rPr>
                <w:del w:id="27225" w:author="Στάθης Καπ" w:date="2023-02-26T08:45:00Z"/>
                <w:sz w:val="18"/>
                <w:szCs w:val="18"/>
                <w:lang w:val="el-GR"/>
                <w:rPrChange w:id="27226" w:author="Στάθης Καπ" w:date="2023-03-03T06:42:00Z">
                  <w:rPr>
                    <w:del w:id="27227" w:author="Στάθης Καπ" w:date="2023-02-26T08:45:00Z"/>
                    <w:sz w:val="18"/>
                    <w:szCs w:val="18"/>
                  </w:rPr>
                </w:rPrChange>
              </w:rPr>
            </w:pPr>
            <w:del w:id="27228" w:author="Στάθης Καπ" w:date="2023-02-26T08:45:00Z">
              <w:r w:rsidRPr="006E0881" w:rsidDel="00715EE1">
                <w:rPr>
                  <w:sz w:val="18"/>
                  <w:szCs w:val="18"/>
                </w:rPr>
                <w:delText>score</w:delText>
              </w:r>
              <w:bookmarkStart w:id="27229" w:name="_Toc129057879"/>
              <w:bookmarkStart w:id="27230" w:name="_Toc129191714"/>
              <w:bookmarkStart w:id="27231" w:name="_Toc129198052"/>
              <w:bookmarkStart w:id="27232" w:name="_Toc129300578"/>
              <w:bookmarkEnd w:id="27229"/>
              <w:bookmarkEnd w:id="27230"/>
              <w:bookmarkEnd w:id="27231"/>
              <w:bookmarkEnd w:id="27232"/>
            </w:del>
          </w:p>
        </w:tc>
        <w:tc>
          <w:tcPr>
            <w:tcW w:w="764" w:type="dxa"/>
          </w:tcPr>
          <w:p w14:paraId="4C1385C6" w14:textId="4A5D592B" w:rsidR="008E010E" w:rsidRPr="00744E3F" w:rsidDel="00715EE1" w:rsidRDefault="008E010E" w:rsidP="00D1397D">
            <w:pPr>
              <w:rPr>
                <w:del w:id="27233" w:author="Στάθης Καπ" w:date="2023-02-26T08:45:00Z"/>
                <w:sz w:val="18"/>
                <w:szCs w:val="18"/>
                <w:lang w:val="el-GR"/>
                <w:rPrChange w:id="27234" w:author="Στάθης Καπ" w:date="2023-03-03T06:42:00Z">
                  <w:rPr>
                    <w:del w:id="27235" w:author="Στάθης Καπ" w:date="2023-02-26T08:45:00Z"/>
                    <w:sz w:val="18"/>
                    <w:szCs w:val="18"/>
                  </w:rPr>
                </w:rPrChange>
              </w:rPr>
            </w:pPr>
            <w:del w:id="27236" w:author="Στάθης Καπ" w:date="2023-02-26T08:45:00Z">
              <w:r w:rsidRPr="006E0881" w:rsidDel="00715EE1">
                <w:rPr>
                  <w:sz w:val="18"/>
                  <w:szCs w:val="18"/>
                </w:rPr>
                <w:delText>CPU</w:delText>
              </w:r>
              <w:r w:rsidRPr="00744E3F" w:rsidDel="00715EE1">
                <w:rPr>
                  <w:sz w:val="18"/>
                  <w:szCs w:val="18"/>
                  <w:lang w:val="el-GR"/>
                  <w:rPrChange w:id="27237"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7238" w:author="Στάθης Καπ" w:date="2023-03-03T06:42:00Z">
                    <w:rPr>
                      <w:sz w:val="18"/>
                      <w:szCs w:val="18"/>
                    </w:rPr>
                  </w:rPrChange>
                </w:rPr>
                <w:delText>)</w:delText>
              </w:r>
              <w:bookmarkStart w:id="27239" w:name="_Toc129057880"/>
              <w:bookmarkStart w:id="27240" w:name="_Toc129191715"/>
              <w:bookmarkStart w:id="27241" w:name="_Toc129198053"/>
              <w:bookmarkStart w:id="27242" w:name="_Toc129300579"/>
              <w:bookmarkEnd w:id="27239"/>
              <w:bookmarkEnd w:id="27240"/>
              <w:bookmarkEnd w:id="27241"/>
              <w:bookmarkEnd w:id="27242"/>
            </w:del>
          </w:p>
        </w:tc>
        <w:tc>
          <w:tcPr>
            <w:tcW w:w="630" w:type="dxa"/>
          </w:tcPr>
          <w:p w14:paraId="23FFE23C" w14:textId="7A32B031" w:rsidR="008E010E" w:rsidRPr="00744E3F" w:rsidDel="00715EE1" w:rsidRDefault="008E010E" w:rsidP="00D1397D">
            <w:pPr>
              <w:rPr>
                <w:del w:id="27243" w:author="Στάθης Καπ" w:date="2023-02-26T08:45:00Z"/>
                <w:sz w:val="18"/>
                <w:szCs w:val="18"/>
                <w:lang w:val="el-GR"/>
                <w:rPrChange w:id="27244" w:author="Στάθης Καπ" w:date="2023-03-03T06:42:00Z">
                  <w:rPr>
                    <w:del w:id="27245" w:author="Στάθης Καπ" w:date="2023-02-26T08:45:00Z"/>
                    <w:sz w:val="18"/>
                    <w:szCs w:val="18"/>
                  </w:rPr>
                </w:rPrChange>
              </w:rPr>
            </w:pPr>
            <w:del w:id="27246" w:author="Στάθης Καπ" w:date="2023-02-26T08:45:00Z">
              <w:r w:rsidRPr="006E0881" w:rsidDel="00715EE1">
                <w:rPr>
                  <w:sz w:val="18"/>
                  <w:szCs w:val="18"/>
                </w:rPr>
                <w:delText>visits</w:delText>
              </w:r>
              <w:bookmarkStart w:id="27247" w:name="_Toc129057881"/>
              <w:bookmarkStart w:id="27248" w:name="_Toc129191716"/>
              <w:bookmarkStart w:id="27249" w:name="_Toc129198054"/>
              <w:bookmarkStart w:id="27250" w:name="_Toc129300580"/>
              <w:bookmarkEnd w:id="27247"/>
              <w:bookmarkEnd w:id="27248"/>
              <w:bookmarkEnd w:id="27249"/>
              <w:bookmarkEnd w:id="27250"/>
            </w:del>
          </w:p>
        </w:tc>
        <w:tc>
          <w:tcPr>
            <w:tcW w:w="663" w:type="dxa"/>
          </w:tcPr>
          <w:p w14:paraId="2A96E174" w14:textId="059E4562" w:rsidR="008E010E" w:rsidRPr="00744E3F" w:rsidDel="00715EE1" w:rsidRDefault="008E010E" w:rsidP="00D1397D">
            <w:pPr>
              <w:rPr>
                <w:del w:id="27251" w:author="Στάθης Καπ" w:date="2023-02-26T08:45:00Z"/>
                <w:sz w:val="18"/>
                <w:szCs w:val="18"/>
                <w:lang w:val="el-GR"/>
                <w:rPrChange w:id="27252" w:author="Στάθης Καπ" w:date="2023-03-03T06:42:00Z">
                  <w:rPr>
                    <w:del w:id="27253" w:author="Στάθης Καπ" w:date="2023-02-26T08:45:00Z"/>
                    <w:sz w:val="18"/>
                    <w:szCs w:val="18"/>
                  </w:rPr>
                </w:rPrChange>
              </w:rPr>
            </w:pPr>
            <w:del w:id="27254" w:author="Στάθης Καπ" w:date="2023-02-26T08:45:00Z">
              <w:r w:rsidRPr="006E0881" w:rsidDel="00715EE1">
                <w:rPr>
                  <w:sz w:val="18"/>
                  <w:szCs w:val="18"/>
                </w:rPr>
                <w:delText>score</w:delText>
              </w:r>
              <w:bookmarkStart w:id="27255" w:name="_Toc129057882"/>
              <w:bookmarkStart w:id="27256" w:name="_Toc129191717"/>
              <w:bookmarkStart w:id="27257" w:name="_Toc129198055"/>
              <w:bookmarkStart w:id="27258" w:name="_Toc129300581"/>
              <w:bookmarkEnd w:id="27255"/>
              <w:bookmarkEnd w:id="27256"/>
              <w:bookmarkEnd w:id="27257"/>
              <w:bookmarkEnd w:id="27258"/>
            </w:del>
          </w:p>
        </w:tc>
        <w:tc>
          <w:tcPr>
            <w:tcW w:w="764" w:type="dxa"/>
          </w:tcPr>
          <w:p w14:paraId="7953E7D1" w14:textId="23D88490" w:rsidR="008E010E" w:rsidRPr="00744E3F" w:rsidDel="00715EE1" w:rsidRDefault="008E010E" w:rsidP="00D1397D">
            <w:pPr>
              <w:rPr>
                <w:del w:id="27259" w:author="Στάθης Καπ" w:date="2023-02-26T08:45:00Z"/>
                <w:sz w:val="18"/>
                <w:szCs w:val="18"/>
                <w:lang w:val="el-GR"/>
                <w:rPrChange w:id="27260" w:author="Στάθης Καπ" w:date="2023-03-03T06:42:00Z">
                  <w:rPr>
                    <w:del w:id="27261" w:author="Στάθης Καπ" w:date="2023-02-26T08:45:00Z"/>
                    <w:sz w:val="18"/>
                    <w:szCs w:val="18"/>
                  </w:rPr>
                </w:rPrChange>
              </w:rPr>
            </w:pPr>
            <w:del w:id="27262" w:author="Στάθης Καπ" w:date="2023-02-26T08:45:00Z">
              <w:r w:rsidRPr="006E0881" w:rsidDel="00715EE1">
                <w:rPr>
                  <w:sz w:val="18"/>
                  <w:szCs w:val="18"/>
                </w:rPr>
                <w:delText>CPU</w:delText>
              </w:r>
              <w:r w:rsidRPr="00744E3F" w:rsidDel="00715EE1">
                <w:rPr>
                  <w:sz w:val="18"/>
                  <w:szCs w:val="18"/>
                  <w:lang w:val="el-GR"/>
                  <w:rPrChange w:id="27263"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7264" w:author="Στάθης Καπ" w:date="2023-03-03T06:42:00Z">
                    <w:rPr>
                      <w:sz w:val="18"/>
                      <w:szCs w:val="18"/>
                    </w:rPr>
                  </w:rPrChange>
                </w:rPr>
                <w:delText>)</w:delText>
              </w:r>
              <w:bookmarkStart w:id="27265" w:name="_Toc129057883"/>
              <w:bookmarkStart w:id="27266" w:name="_Toc129191718"/>
              <w:bookmarkStart w:id="27267" w:name="_Toc129198056"/>
              <w:bookmarkStart w:id="27268" w:name="_Toc129300582"/>
              <w:bookmarkEnd w:id="27265"/>
              <w:bookmarkEnd w:id="27266"/>
              <w:bookmarkEnd w:id="27267"/>
              <w:bookmarkEnd w:id="27268"/>
            </w:del>
          </w:p>
        </w:tc>
        <w:tc>
          <w:tcPr>
            <w:tcW w:w="630" w:type="dxa"/>
          </w:tcPr>
          <w:p w14:paraId="22F14479" w14:textId="4462587C" w:rsidR="008E010E" w:rsidRPr="00744E3F" w:rsidDel="00715EE1" w:rsidRDefault="008E010E" w:rsidP="00D1397D">
            <w:pPr>
              <w:rPr>
                <w:del w:id="27269" w:author="Στάθης Καπ" w:date="2023-02-26T08:45:00Z"/>
                <w:sz w:val="18"/>
                <w:szCs w:val="18"/>
                <w:lang w:val="el-GR"/>
                <w:rPrChange w:id="27270" w:author="Στάθης Καπ" w:date="2023-03-03T06:42:00Z">
                  <w:rPr>
                    <w:del w:id="27271" w:author="Στάθης Καπ" w:date="2023-02-26T08:45:00Z"/>
                    <w:sz w:val="18"/>
                    <w:szCs w:val="18"/>
                  </w:rPr>
                </w:rPrChange>
              </w:rPr>
            </w:pPr>
            <w:del w:id="27272" w:author="Στάθης Καπ" w:date="2023-02-26T08:45:00Z">
              <w:r w:rsidRPr="006E0881" w:rsidDel="00715EE1">
                <w:rPr>
                  <w:sz w:val="18"/>
                  <w:szCs w:val="18"/>
                </w:rPr>
                <w:delText>visits</w:delText>
              </w:r>
              <w:bookmarkStart w:id="27273" w:name="_Toc129057884"/>
              <w:bookmarkStart w:id="27274" w:name="_Toc129191719"/>
              <w:bookmarkStart w:id="27275" w:name="_Toc129198057"/>
              <w:bookmarkStart w:id="27276" w:name="_Toc129300583"/>
              <w:bookmarkEnd w:id="27273"/>
              <w:bookmarkEnd w:id="27274"/>
              <w:bookmarkEnd w:id="27275"/>
              <w:bookmarkEnd w:id="27276"/>
            </w:del>
          </w:p>
        </w:tc>
        <w:tc>
          <w:tcPr>
            <w:tcW w:w="654" w:type="dxa"/>
          </w:tcPr>
          <w:p w14:paraId="1CDCA010" w14:textId="0BE97487" w:rsidR="008E010E" w:rsidRPr="00744E3F" w:rsidDel="00715EE1" w:rsidRDefault="008E010E" w:rsidP="00D1397D">
            <w:pPr>
              <w:rPr>
                <w:del w:id="27277" w:author="Στάθης Καπ" w:date="2023-02-26T08:45:00Z"/>
                <w:sz w:val="18"/>
                <w:szCs w:val="18"/>
                <w:lang w:val="el-GR"/>
                <w:rPrChange w:id="27278" w:author="Στάθης Καπ" w:date="2023-03-03T06:42:00Z">
                  <w:rPr>
                    <w:del w:id="27279" w:author="Στάθης Καπ" w:date="2023-02-26T08:45:00Z"/>
                    <w:sz w:val="18"/>
                    <w:szCs w:val="18"/>
                  </w:rPr>
                </w:rPrChange>
              </w:rPr>
            </w:pPr>
            <w:del w:id="27280" w:author="Στάθης Καπ" w:date="2023-02-26T08:45:00Z">
              <w:r w:rsidRPr="006E0881" w:rsidDel="00715EE1">
                <w:rPr>
                  <w:sz w:val="18"/>
                  <w:szCs w:val="18"/>
                </w:rPr>
                <w:delText>score</w:delText>
              </w:r>
              <w:bookmarkStart w:id="27281" w:name="_Toc129057885"/>
              <w:bookmarkStart w:id="27282" w:name="_Toc129191720"/>
              <w:bookmarkStart w:id="27283" w:name="_Toc129198058"/>
              <w:bookmarkStart w:id="27284" w:name="_Toc129300584"/>
              <w:bookmarkEnd w:id="27281"/>
              <w:bookmarkEnd w:id="27282"/>
              <w:bookmarkEnd w:id="27283"/>
              <w:bookmarkEnd w:id="27284"/>
            </w:del>
          </w:p>
        </w:tc>
        <w:tc>
          <w:tcPr>
            <w:tcW w:w="754" w:type="dxa"/>
          </w:tcPr>
          <w:p w14:paraId="56F551F0" w14:textId="16280C9A" w:rsidR="008E010E" w:rsidRPr="00744E3F" w:rsidDel="00715EE1" w:rsidRDefault="008E010E" w:rsidP="00D1397D">
            <w:pPr>
              <w:rPr>
                <w:del w:id="27285" w:author="Στάθης Καπ" w:date="2023-02-26T08:45:00Z"/>
                <w:sz w:val="18"/>
                <w:szCs w:val="18"/>
                <w:lang w:val="el-GR"/>
                <w:rPrChange w:id="27286" w:author="Στάθης Καπ" w:date="2023-03-03T06:42:00Z">
                  <w:rPr>
                    <w:del w:id="27287" w:author="Στάθης Καπ" w:date="2023-02-26T08:45:00Z"/>
                    <w:sz w:val="18"/>
                    <w:szCs w:val="18"/>
                  </w:rPr>
                </w:rPrChange>
              </w:rPr>
            </w:pPr>
            <w:del w:id="27288" w:author="Στάθης Καπ" w:date="2023-02-26T08:45:00Z">
              <w:r w:rsidRPr="006E0881" w:rsidDel="00715EE1">
                <w:rPr>
                  <w:sz w:val="18"/>
                  <w:szCs w:val="18"/>
                </w:rPr>
                <w:delText>CPU</w:delText>
              </w:r>
              <w:r w:rsidRPr="00744E3F" w:rsidDel="00715EE1">
                <w:rPr>
                  <w:sz w:val="18"/>
                  <w:szCs w:val="18"/>
                  <w:lang w:val="el-GR"/>
                  <w:rPrChange w:id="27289"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7290" w:author="Στάθης Καπ" w:date="2023-03-03T06:42:00Z">
                    <w:rPr>
                      <w:sz w:val="18"/>
                      <w:szCs w:val="18"/>
                    </w:rPr>
                  </w:rPrChange>
                </w:rPr>
                <w:delText>)</w:delText>
              </w:r>
              <w:bookmarkStart w:id="27291" w:name="_Toc129057886"/>
              <w:bookmarkStart w:id="27292" w:name="_Toc129191721"/>
              <w:bookmarkStart w:id="27293" w:name="_Toc129198059"/>
              <w:bookmarkStart w:id="27294" w:name="_Toc129300585"/>
              <w:bookmarkEnd w:id="27291"/>
              <w:bookmarkEnd w:id="27292"/>
              <w:bookmarkEnd w:id="27293"/>
              <w:bookmarkEnd w:id="27294"/>
            </w:del>
          </w:p>
        </w:tc>
        <w:tc>
          <w:tcPr>
            <w:tcW w:w="622" w:type="dxa"/>
          </w:tcPr>
          <w:p w14:paraId="1C555302" w14:textId="19783435" w:rsidR="008E010E" w:rsidRPr="00744E3F" w:rsidDel="00715EE1" w:rsidRDefault="008E010E" w:rsidP="00D1397D">
            <w:pPr>
              <w:rPr>
                <w:del w:id="27295" w:author="Στάθης Καπ" w:date="2023-02-26T08:45:00Z"/>
                <w:sz w:val="18"/>
                <w:szCs w:val="18"/>
                <w:lang w:val="el-GR"/>
                <w:rPrChange w:id="27296" w:author="Στάθης Καπ" w:date="2023-03-03T06:42:00Z">
                  <w:rPr>
                    <w:del w:id="27297" w:author="Στάθης Καπ" w:date="2023-02-26T08:45:00Z"/>
                    <w:sz w:val="18"/>
                    <w:szCs w:val="18"/>
                  </w:rPr>
                </w:rPrChange>
              </w:rPr>
            </w:pPr>
            <w:del w:id="27298" w:author="Στάθης Καπ" w:date="2023-02-26T08:45:00Z">
              <w:r w:rsidRPr="006E0881" w:rsidDel="00715EE1">
                <w:rPr>
                  <w:sz w:val="18"/>
                  <w:szCs w:val="18"/>
                </w:rPr>
                <w:delText>visits</w:delText>
              </w:r>
              <w:bookmarkStart w:id="27299" w:name="_Toc129057887"/>
              <w:bookmarkStart w:id="27300" w:name="_Toc129191722"/>
              <w:bookmarkStart w:id="27301" w:name="_Toc129198060"/>
              <w:bookmarkStart w:id="27302" w:name="_Toc129300586"/>
              <w:bookmarkEnd w:id="27299"/>
              <w:bookmarkEnd w:id="27300"/>
              <w:bookmarkEnd w:id="27301"/>
              <w:bookmarkEnd w:id="27302"/>
            </w:del>
          </w:p>
        </w:tc>
        <w:bookmarkStart w:id="27303" w:name="_Toc129057888"/>
        <w:bookmarkStart w:id="27304" w:name="_Toc129191723"/>
        <w:bookmarkStart w:id="27305" w:name="_Toc129198061"/>
        <w:bookmarkStart w:id="27306" w:name="_Toc129300587"/>
        <w:bookmarkEnd w:id="27303"/>
        <w:bookmarkEnd w:id="27304"/>
        <w:bookmarkEnd w:id="27305"/>
        <w:bookmarkEnd w:id="27306"/>
      </w:tr>
      <w:tr w:rsidR="008E010E" w:rsidRPr="00D3106C" w:rsidDel="009B47BA" w14:paraId="183706D5" w14:textId="2F6571DF" w:rsidTr="00D1397D">
        <w:trPr>
          <w:del w:id="27307" w:author="Στάθης Καπ" w:date="2023-02-26T09:06:00Z"/>
        </w:trPr>
        <w:tc>
          <w:tcPr>
            <w:tcW w:w="627" w:type="dxa"/>
          </w:tcPr>
          <w:p w14:paraId="0ACA3CC2" w14:textId="78C2DB1B" w:rsidR="008E010E" w:rsidRPr="00744E3F" w:rsidDel="009B47BA" w:rsidRDefault="008E010E" w:rsidP="00D1397D">
            <w:pPr>
              <w:rPr>
                <w:del w:id="27308" w:author="Στάθης Καπ" w:date="2023-02-26T09:06:00Z"/>
                <w:sz w:val="18"/>
                <w:szCs w:val="18"/>
                <w:lang w:val="el-GR"/>
                <w:rPrChange w:id="27309" w:author="Στάθης Καπ" w:date="2023-03-03T06:42:00Z">
                  <w:rPr>
                    <w:del w:id="27310" w:author="Στάθης Καπ" w:date="2023-02-26T09:06:00Z"/>
                    <w:sz w:val="18"/>
                    <w:szCs w:val="18"/>
                  </w:rPr>
                </w:rPrChange>
              </w:rPr>
            </w:pPr>
            <w:del w:id="27311" w:author="Στάθης Καπ" w:date="2023-02-26T08:45:00Z">
              <w:r w:rsidRPr="006E0881" w:rsidDel="00715EE1">
                <w:rPr>
                  <w:sz w:val="18"/>
                  <w:szCs w:val="18"/>
                </w:rPr>
                <w:delText>pr</w:delText>
              </w:r>
              <w:r w:rsidRPr="00744E3F" w:rsidDel="00715EE1">
                <w:rPr>
                  <w:sz w:val="18"/>
                  <w:szCs w:val="18"/>
                  <w:lang w:val="el-GR"/>
                  <w:rPrChange w:id="27312" w:author="Στάθης Καπ" w:date="2023-03-03T06:42:00Z">
                    <w:rPr>
                      <w:sz w:val="18"/>
                      <w:szCs w:val="18"/>
                    </w:rPr>
                  </w:rPrChange>
                </w:rPr>
                <w:delText>11</w:delText>
              </w:r>
            </w:del>
            <w:bookmarkStart w:id="27313" w:name="_Toc129057889"/>
            <w:bookmarkStart w:id="27314" w:name="_Toc129191724"/>
            <w:bookmarkStart w:id="27315" w:name="_Toc129198062"/>
            <w:bookmarkStart w:id="27316" w:name="_Toc129300588"/>
            <w:bookmarkEnd w:id="27313"/>
            <w:bookmarkEnd w:id="27314"/>
            <w:bookmarkEnd w:id="27315"/>
            <w:bookmarkEnd w:id="27316"/>
          </w:p>
        </w:tc>
        <w:tc>
          <w:tcPr>
            <w:tcW w:w="663" w:type="dxa"/>
          </w:tcPr>
          <w:p w14:paraId="0B89A284" w14:textId="665C922B" w:rsidR="008E010E" w:rsidRPr="00744E3F" w:rsidDel="009B47BA" w:rsidRDefault="008E010E" w:rsidP="00D1397D">
            <w:pPr>
              <w:rPr>
                <w:del w:id="27317" w:author="Στάθης Καπ" w:date="2023-02-26T09:06:00Z"/>
                <w:sz w:val="18"/>
                <w:szCs w:val="18"/>
                <w:lang w:val="el-GR"/>
                <w:rPrChange w:id="27318" w:author="Στάθης Καπ" w:date="2023-03-03T06:42:00Z">
                  <w:rPr>
                    <w:del w:id="27319" w:author="Στάθης Καπ" w:date="2023-02-26T09:06:00Z"/>
                    <w:sz w:val="18"/>
                    <w:szCs w:val="18"/>
                  </w:rPr>
                </w:rPrChange>
              </w:rPr>
            </w:pPr>
            <w:bookmarkStart w:id="27320" w:name="_Toc129057890"/>
            <w:bookmarkStart w:id="27321" w:name="_Toc129191725"/>
            <w:bookmarkStart w:id="27322" w:name="_Toc129198063"/>
            <w:bookmarkStart w:id="27323" w:name="_Toc129300589"/>
            <w:bookmarkEnd w:id="27320"/>
            <w:bookmarkEnd w:id="27321"/>
            <w:bookmarkEnd w:id="27322"/>
            <w:bookmarkEnd w:id="27323"/>
          </w:p>
        </w:tc>
        <w:tc>
          <w:tcPr>
            <w:tcW w:w="764" w:type="dxa"/>
          </w:tcPr>
          <w:p w14:paraId="3A2C52BB" w14:textId="0860631A" w:rsidR="008E010E" w:rsidRPr="00744E3F" w:rsidDel="009B47BA" w:rsidRDefault="008E010E" w:rsidP="00D1397D">
            <w:pPr>
              <w:rPr>
                <w:del w:id="27324" w:author="Στάθης Καπ" w:date="2023-02-26T09:06:00Z"/>
                <w:sz w:val="18"/>
                <w:szCs w:val="18"/>
                <w:lang w:val="el-GR"/>
                <w:rPrChange w:id="27325" w:author="Στάθης Καπ" w:date="2023-03-03T06:42:00Z">
                  <w:rPr>
                    <w:del w:id="27326" w:author="Στάθης Καπ" w:date="2023-02-26T09:06:00Z"/>
                    <w:sz w:val="18"/>
                    <w:szCs w:val="18"/>
                  </w:rPr>
                </w:rPrChange>
              </w:rPr>
            </w:pPr>
            <w:bookmarkStart w:id="27327" w:name="_Toc129057891"/>
            <w:bookmarkStart w:id="27328" w:name="_Toc129191726"/>
            <w:bookmarkStart w:id="27329" w:name="_Toc129198064"/>
            <w:bookmarkStart w:id="27330" w:name="_Toc129300590"/>
            <w:bookmarkEnd w:id="27327"/>
            <w:bookmarkEnd w:id="27328"/>
            <w:bookmarkEnd w:id="27329"/>
            <w:bookmarkEnd w:id="27330"/>
          </w:p>
        </w:tc>
        <w:tc>
          <w:tcPr>
            <w:tcW w:w="630" w:type="dxa"/>
          </w:tcPr>
          <w:p w14:paraId="516EB34A" w14:textId="74C68A00" w:rsidR="008E010E" w:rsidRPr="00744E3F" w:rsidDel="009B47BA" w:rsidRDefault="008E010E" w:rsidP="00D1397D">
            <w:pPr>
              <w:rPr>
                <w:del w:id="27331" w:author="Στάθης Καπ" w:date="2023-02-26T09:06:00Z"/>
                <w:sz w:val="18"/>
                <w:szCs w:val="18"/>
                <w:lang w:val="el-GR"/>
                <w:rPrChange w:id="27332" w:author="Στάθης Καπ" w:date="2023-03-03T06:42:00Z">
                  <w:rPr>
                    <w:del w:id="27333" w:author="Στάθης Καπ" w:date="2023-02-26T09:06:00Z"/>
                    <w:sz w:val="18"/>
                    <w:szCs w:val="18"/>
                  </w:rPr>
                </w:rPrChange>
              </w:rPr>
            </w:pPr>
            <w:bookmarkStart w:id="27334" w:name="_Toc129057892"/>
            <w:bookmarkStart w:id="27335" w:name="_Toc129191727"/>
            <w:bookmarkStart w:id="27336" w:name="_Toc129198065"/>
            <w:bookmarkStart w:id="27337" w:name="_Toc129300591"/>
            <w:bookmarkEnd w:id="27334"/>
            <w:bookmarkEnd w:id="27335"/>
            <w:bookmarkEnd w:id="27336"/>
            <w:bookmarkEnd w:id="27337"/>
          </w:p>
        </w:tc>
        <w:tc>
          <w:tcPr>
            <w:tcW w:w="663" w:type="dxa"/>
          </w:tcPr>
          <w:p w14:paraId="1EE0F22E" w14:textId="7FA90C9F" w:rsidR="008E010E" w:rsidRPr="00744E3F" w:rsidDel="009B47BA" w:rsidRDefault="008E010E" w:rsidP="00D1397D">
            <w:pPr>
              <w:rPr>
                <w:del w:id="27338" w:author="Στάθης Καπ" w:date="2023-02-26T09:06:00Z"/>
                <w:sz w:val="18"/>
                <w:szCs w:val="18"/>
                <w:lang w:val="el-GR"/>
                <w:rPrChange w:id="27339" w:author="Στάθης Καπ" w:date="2023-03-03T06:42:00Z">
                  <w:rPr>
                    <w:del w:id="27340" w:author="Στάθης Καπ" w:date="2023-02-26T09:06:00Z"/>
                    <w:sz w:val="18"/>
                    <w:szCs w:val="18"/>
                  </w:rPr>
                </w:rPrChange>
              </w:rPr>
            </w:pPr>
            <w:bookmarkStart w:id="27341" w:name="_Toc129057893"/>
            <w:bookmarkStart w:id="27342" w:name="_Toc129191728"/>
            <w:bookmarkStart w:id="27343" w:name="_Toc129198066"/>
            <w:bookmarkStart w:id="27344" w:name="_Toc129300592"/>
            <w:bookmarkEnd w:id="27341"/>
            <w:bookmarkEnd w:id="27342"/>
            <w:bookmarkEnd w:id="27343"/>
            <w:bookmarkEnd w:id="27344"/>
          </w:p>
        </w:tc>
        <w:tc>
          <w:tcPr>
            <w:tcW w:w="764" w:type="dxa"/>
          </w:tcPr>
          <w:p w14:paraId="36B78F73" w14:textId="13561BE3" w:rsidR="008E010E" w:rsidRPr="00744E3F" w:rsidDel="009B47BA" w:rsidRDefault="008E010E" w:rsidP="00D1397D">
            <w:pPr>
              <w:rPr>
                <w:del w:id="27345" w:author="Στάθης Καπ" w:date="2023-02-26T09:06:00Z"/>
                <w:sz w:val="18"/>
                <w:szCs w:val="18"/>
                <w:lang w:val="el-GR"/>
                <w:rPrChange w:id="27346" w:author="Στάθης Καπ" w:date="2023-03-03T06:42:00Z">
                  <w:rPr>
                    <w:del w:id="27347" w:author="Στάθης Καπ" w:date="2023-02-26T09:06:00Z"/>
                    <w:sz w:val="18"/>
                    <w:szCs w:val="18"/>
                  </w:rPr>
                </w:rPrChange>
              </w:rPr>
            </w:pPr>
            <w:bookmarkStart w:id="27348" w:name="_Toc129057894"/>
            <w:bookmarkStart w:id="27349" w:name="_Toc129191729"/>
            <w:bookmarkStart w:id="27350" w:name="_Toc129198067"/>
            <w:bookmarkStart w:id="27351" w:name="_Toc129300593"/>
            <w:bookmarkEnd w:id="27348"/>
            <w:bookmarkEnd w:id="27349"/>
            <w:bookmarkEnd w:id="27350"/>
            <w:bookmarkEnd w:id="27351"/>
          </w:p>
        </w:tc>
        <w:tc>
          <w:tcPr>
            <w:tcW w:w="630" w:type="dxa"/>
          </w:tcPr>
          <w:p w14:paraId="3B070638" w14:textId="69788B22" w:rsidR="008E010E" w:rsidRPr="00744E3F" w:rsidDel="009B47BA" w:rsidRDefault="008E010E" w:rsidP="00D1397D">
            <w:pPr>
              <w:rPr>
                <w:del w:id="27352" w:author="Στάθης Καπ" w:date="2023-02-26T09:06:00Z"/>
                <w:sz w:val="18"/>
                <w:szCs w:val="18"/>
                <w:lang w:val="el-GR"/>
                <w:rPrChange w:id="27353" w:author="Στάθης Καπ" w:date="2023-03-03T06:42:00Z">
                  <w:rPr>
                    <w:del w:id="27354" w:author="Στάθης Καπ" w:date="2023-02-26T09:06:00Z"/>
                    <w:sz w:val="18"/>
                    <w:szCs w:val="18"/>
                  </w:rPr>
                </w:rPrChange>
              </w:rPr>
            </w:pPr>
            <w:bookmarkStart w:id="27355" w:name="_Toc129057895"/>
            <w:bookmarkStart w:id="27356" w:name="_Toc129191730"/>
            <w:bookmarkStart w:id="27357" w:name="_Toc129198068"/>
            <w:bookmarkStart w:id="27358" w:name="_Toc129300594"/>
            <w:bookmarkEnd w:id="27355"/>
            <w:bookmarkEnd w:id="27356"/>
            <w:bookmarkEnd w:id="27357"/>
            <w:bookmarkEnd w:id="27358"/>
          </w:p>
        </w:tc>
        <w:tc>
          <w:tcPr>
            <w:tcW w:w="663" w:type="dxa"/>
          </w:tcPr>
          <w:p w14:paraId="17866B36" w14:textId="507E95FB" w:rsidR="008E010E" w:rsidRPr="00744E3F" w:rsidDel="009B47BA" w:rsidRDefault="008E010E" w:rsidP="00D1397D">
            <w:pPr>
              <w:rPr>
                <w:del w:id="27359" w:author="Στάθης Καπ" w:date="2023-02-26T09:06:00Z"/>
                <w:sz w:val="18"/>
                <w:szCs w:val="18"/>
                <w:lang w:val="el-GR"/>
                <w:rPrChange w:id="27360" w:author="Στάθης Καπ" w:date="2023-03-03T06:42:00Z">
                  <w:rPr>
                    <w:del w:id="27361" w:author="Στάθης Καπ" w:date="2023-02-26T09:06:00Z"/>
                    <w:sz w:val="18"/>
                    <w:szCs w:val="18"/>
                  </w:rPr>
                </w:rPrChange>
              </w:rPr>
            </w:pPr>
            <w:bookmarkStart w:id="27362" w:name="_Toc129057896"/>
            <w:bookmarkStart w:id="27363" w:name="_Toc129191731"/>
            <w:bookmarkStart w:id="27364" w:name="_Toc129198069"/>
            <w:bookmarkStart w:id="27365" w:name="_Toc129300595"/>
            <w:bookmarkEnd w:id="27362"/>
            <w:bookmarkEnd w:id="27363"/>
            <w:bookmarkEnd w:id="27364"/>
            <w:bookmarkEnd w:id="27365"/>
          </w:p>
        </w:tc>
        <w:tc>
          <w:tcPr>
            <w:tcW w:w="764" w:type="dxa"/>
          </w:tcPr>
          <w:p w14:paraId="1ACBBA6E" w14:textId="234C96FA" w:rsidR="008E010E" w:rsidRPr="00744E3F" w:rsidDel="009B47BA" w:rsidRDefault="008E010E" w:rsidP="00D1397D">
            <w:pPr>
              <w:rPr>
                <w:del w:id="27366" w:author="Στάθης Καπ" w:date="2023-02-26T09:06:00Z"/>
                <w:sz w:val="18"/>
                <w:szCs w:val="18"/>
                <w:lang w:val="el-GR"/>
                <w:rPrChange w:id="27367" w:author="Στάθης Καπ" w:date="2023-03-03T06:42:00Z">
                  <w:rPr>
                    <w:del w:id="27368" w:author="Στάθης Καπ" w:date="2023-02-26T09:06:00Z"/>
                    <w:sz w:val="18"/>
                    <w:szCs w:val="18"/>
                  </w:rPr>
                </w:rPrChange>
              </w:rPr>
            </w:pPr>
            <w:bookmarkStart w:id="27369" w:name="_Toc129057897"/>
            <w:bookmarkStart w:id="27370" w:name="_Toc129191732"/>
            <w:bookmarkStart w:id="27371" w:name="_Toc129198070"/>
            <w:bookmarkStart w:id="27372" w:name="_Toc129300596"/>
            <w:bookmarkEnd w:id="27369"/>
            <w:bookmarkEnd w:id="27370"/>
            <w:bookmarkEnd w:id="27371"/>
            <w:bookmarkEnd w:id="27372"/>
          </w:p>
        </w:tc>
        <w:tc>
          <w:tcPr>
            <w:tcW w:w="630" w:type="dxa"/>
          </w:tcPr>
          <w:p w14:paraId="14BBD033" w14:textId="4C48B1A9" w:rsidR="008E010E" w:rsidRPr="00744E3F" w:rsidDel="009B47BA" w:rsidRDefault="008E010E" w:rsidP="00D1397D">
            <w:pPr>
              <w:rPr>
                <w:del w:id="27373" w:author="Στάθης Καπ" w:date="2023-02-26T09:06:00Z"/>
                <w:sz w:val="18"/>
                <w:szCs w:val="18"/>
                <w:lang w:val="el-GR"/>
                <w:rPrChange w:id="27374" w:author="Στάθης Καπ" w:date="2023-03-03T06:42:00Z">
                  <w:rPr>
                    <w:del w:id="27375" w:author="Στάθης Καπ" w:date="2023-02-26T09:06:00Z"/>
                    <w:sz w:val="18"/>
                    <w:szCs w:val="18"/>
                  </w:rPr>
                </w:rPrChange>
              </w:rPr>
            </w:pPr>
            <w:bookmarkStart w:id="27376" w:name="_Toc129057898"/>
            <w:bookmarkStart w:id="27377" w:name="_Toc129191733"/>
            <w:bookmarkStart w:id="27378" w:name="_Toc129198071"/>
            <w:bookmarkStart w:id="27379" w:name="_Toc129300597"/>
            <w:bookmarkEnd w:id="27376"/>
            <w:bookmarkEnd w:id="27377"/>
            <w:bookmarkEnd w:id="27378"/>
            <w:bookmarkEnd w:id="27379"/>
          </w:p>
        </w:tc>
        <w:tc>
          <w:tcPr>
            <w:tcW w:w="654" w:type="dxa"/>
          </w:tcPr>
          <w:p w14:paraId="042EFDE3" w14:textId="1BD48D1E" w:rsidR="008E010E" w:rsidRPr="00744E3F" w:rsidDel="009B47BA" w:rsidRDefault="008E010E" w:rsidP="00D1397D">
            <w:pPr>
              <w:rPr>
                <w:del w:id="27380" w:author="Στάθης Καπ" w:date="2023-02-26T09:06:00Z"/>
                <w:sz w:val="18"/>
                <w:szCs w:val="18"/>
                <w:lang w:val="el-GR"/>
                <w:rPrChange w:id="27381" w:author="Στάθης Καπ" w:date="2023-03-03T06:42:00Z">
                  <w:rPr>
                    <w:del w:id="27382" w:author="Στάθης Καπ" w:date="2023-02-26T09:06:00Z"/>
                    <w:sz w:val="18"/>
                    <w:szCs w:val="18"/>
                  </w:rPr>
                </w:rPrChange>
              </w:rPr>
            </w:pPr>
            <w:bookmarkStart w:id="27383" w:name="_Toc129057899"/>
            <w:bookmarkStart w:id="27384" w:name="_Toc129191734"/>
            <w:bookmarkStart w:id="27385" w:name="_Toc129198072"/>
            <w:bookmarkStart w:id="27386" w:name="_Toc129300598"/>
            <w:bookmarkEnd w:id="27383"/>
            <w:bookmarkEnd w:id="27384"/>
            <w:bookmarkEnd w:id="27385"/>
            <w:bookmarkEnd w:id="27386"/>
          </w:p>
        </w:tc>
        <w:tc>
          <w:tcPr>
            <w:tcW w:w="754" w:type="dxa"/>
          </w:tcPr>
          <w:p w14:paraId="19CE9A46" w14:textId="443680E1" w:rsidR="008E010E" w:rsidRPr="00744E3F" w:rsidDel="009B47BA" w:rsidRDefault="008E010E" w:rsidP="00D1397D">
            <w:pPr>
              <w:rPr>
                <w:del w:id="27387" w:author="Στάθης Καπ" w:date="2023-02-26T09:06:00Z"/>
                <w:sz w:val="18"/>
                <w:szCs w:val="18"/>
                <w:lang w:val="el-GR"/>
                <w:rPrChange w:id="27388" w:author="Στάθης Καπ" w:date="2023-03-03T06:42:00Z">
                  <w:rPr>
                    <w:del w:id="27389" w:author="Στάθης Καπ" w:date="2023-02-26T09:06:00Z"/>
                    <w:sz w:val="18"/>
                    <w:szCs w:val="18"/>
                  </w:rPr>
                </w:rPrChange>
              </w:rPr>
            </w:pPr>
            <w:bookmarkStart w:id="27390" w:name="_Toc129057900"/>
            <w:bookmarkStart w:id="27391" w:name="_Toc129191735"/>
            <w:bookmarkStart w:id="27392" w:name="_Toc129198073"/>
            <w:bookmarkStart w:id="27393" w:name="_Toc129300599"/>
            <w:bookmarkEnd w:id="27390"/>
            <w:bookmarkEnd w:id="27391"/>
            <w:bookmarkEnd w:id="27392"/>
            <w:bookmarkEnd w:id="27393"/>
          </w:p>
        </w:tc>
        <w:tc>
          <w:tcPr>
            <w:tcW w:w="622" w:type="dxa"/>
          </w:tcPr>
          <w:p w14:paraId="26013ABC" w14:textId="79FB0E6D" w:rsidR="008E010E" w:rsidRPr="00744E3F" w:rsidDel="009B47BA" w:rsidRDefault="008E010E" w:rsidP="00D1397D">
            <w:pPr>
              <w:rPr>
                <w:del w:id="27394" w:author="Στάθης Καπ" w:date="2023-02-26T09:06:00Z"/>
                <w:sz w:val="18"/>
                <w:szCs w:val="18"/>
                <w:lang w:val="el-GR"/>
                <w:rPrChange w:id="27395" w:author="Στάθης Καπ" w:date="2023-03-03T06:42:00Z">
                  <w:rPr>
                    <w:del w:id="27396" w:author="Στάθης Καπ" w:date="2023-02-26T09:06:00Z"/>
                    <w:sz w:val="18"/>
                    <w:szCs w:val="18"/>
                  </w:rPr>
                </w:rPrChange>
              </w:rPr>
            </w:pPr>
            <w:bookmarkStart w:id="27397" w:name="_Toc129057901"/>
            <w:bookmarkStart w:id="27398" w:name="_Toc129191736"/>
            <w:bookmarkStart w:id="27399" w:name="_Toc129198074"/>
            <w:bookmarkStart w:id="27400" w:name="_Toc129300600"/>
            <w:bookmarkEnd w:id="27397"/>
            <w:bookmarkEnd w:id="27398"/>
            <w:bookmarkEnd w:id="27399"/>
            <w:bookmarkEnd w:id="27400"/>
          </w:p>
        </w:tc>
        <w:bookmarkStart w:id="27401" w:name="_Toc129057902"/>
        <w:bookmarkStart w:id="27402" w:name="_Toc129191737"/>
        <w:bookmarkStart w:id="27403" w:name="_Toc129198075"/>
        <w:bookmarkStart w:id="27404" w:name="_Toc129300601"/>
        <w:bookmarkEnd w:id="27401"/>
        <w:bookmarkEnd w:id="27402"/>
        <w:bookmarkEnd w:id="27403"/>
        <w:bookmarkEnd w:id="27404"/>
      </w:tr>
      <w:tr w:rsidR="008E010E" w:rsidRPr="00D3106C" w:rsidDel="009B47BA" w14:paraId="12EC2ACA" w14:textId="55FC9588" w:rsidTr="00D1397D">
        <w:trPr>
          <w:del w:id="27405" w:author="Στάθης Καπ" w:date="2023-02-26T09:06:00Z"/>
        </w:trPr>
        <w:tc>
          <w:tcPr>
            <w:tcW w:w="627" w:type="dxa"/>
          </w:tcPr>
          <w:p w14:paraId="120DC644" w14:textId="61CE3EAB" w:rsidR="008E010E" w:rsidRPr="00744E3F" w:rsidDel="009B47BA" w:rsidRDefault="008E010E" w:rsidP="00D1397D">
            <w:pPr>
              <w:rPr>
                <w:del w:id="27406" w:author="Στάθης Καπ" w:date="2023-02-26T09:06:00Z"/>
                <w:sz w:val="18"/>
                <w:szCs w:val="18"/>
                <w:lang w:val="el-GR"/>
                <w:rPrChange w:id="27407" w:author="Στάθης Καπ" w:date="2023-03-03T06:42:00Z">
                  <w:rPr>
                    <w:del w:id="27408" w:author="Στάθης Καπ" w:date="2023-02-26T09:06:00Z"/>
                    <w:sz w:val="18"/>
                    <w:szCs w:val="18"/>
                  </w:rPr>
                </w:rPrChange>
              </w:rPr>
            </w:pPr>
            <w:del w:id="27409" w:author="Στάθης Καπ" w:date="2023-02-26T08:45:00Z">
              <w:r w:rsidRPr="006E0881" w:rsidDel="00715EE1">
                <w:rPr>
                  <w:sz w:val="18"/>
                  <w:szCs w:val="18"/>
                </w:rPr>
                <w:delText>Pr</w:delText>
              </w:r>
              <w:r w:rsidRPr="00744E3F" w:rsidDel="00715EE1">
                <w:rPr>
                  <w:sz w:val="18"/>
                  <w:szCs w:val="18"/>
                  <w:lang w:val="el-GR"/>
                  <w:rPrChange w:id="27410" w:author="Στάθης Καπ" w:date="2023-03-03T06:42:00Z">
                    <w:rPr>
                      <w:sz w:val="18"/>
                      <w:szCs w:val="18"/>
                    </w:rPr>
                  </w:rPrChange>
                </w:rPr>
                <w:delText>12</w:delText>
              </w:r>
            </w:del>
            <w:bookmarkStart w:id="27411" w:name="_Toc129057903"/>
            <w:bookmarkStart w:id="27412" w:name="_Toc129191738"/>
            <w:bookmarkStart w:id="27413" w:name="_Toc129198076"/>
            <w:bookmarkStart w:id="27414" w:name="_Toc129300602"/>
            <w:bookmarkEnd w:id="27411"/>
            <w:bookmarkEnd w:id="27412"/>
            <w:bookmarkEnd w:id="27413"/>
            <w:bookmarkEnd w:id="27414"/>
          </w:p>
        </w:tc>
        <w:tc>
          <w:tcPr>
            <w:tcW w:w="663" w:type="dxa"/>
          </w:tcPr>
          <w:p w14:paraId="357BCA9D" w14:textId="40470AFA" w:rsidR="008E010E" w:rsidRPr="00F76AF9" w:rsidDel="009B47BA" w:rsidRDefault="008E010E" w:rsidP="00D1397D">
            <w:pPr>
              <w:rPr>
                <w:del w:id="27415" w:author="Στάθης Καπ" w:date="2023-02-26T09:06:00Z"/>
                <w:sz w:val="18"/>
                <w:szCs w:val="18"/>
                <w:lang w:val="el-GR"/>
              </w:rPr>
            </w:pPr>
            <w:bookmarkStart w:id="27416" w:name="_Toc129057904"/>
            <w:bookmarkStart w:id="27417" w:name="_Toc129191739"/>
            <w:bookmarkStart w:id="27418" w:name="_Toc129198077"/>
            <w:bookmarkStart w:id="27419" w:name="_Toc129300603"/>
            <w:bookmarkEnd w:id="27416"/>
            <w:bookmarkEnd w:id="27417"/>
            <w:bookmarkEnd w:id="27418"/>
            <w:bookmarkEnd w:id="27419"/>
          </w:p>
        </w:tc>
        <w:tc>
          <w:tcPr>
            <w:tcW w:w="764" w:type="dxa"/>
          </w:tcPr>
          <w:p w14:paraId="6918AD71" w14:textId="007CDF08" w:rsidR="008E010E" w:rsidRPr="00744E3F" w:rsidDel="009B47BA" w:rsidRDefault="008E010E" w:rsidP="00D1397D">
            <w:pPr>
              <w:rPr>
                <w:del w:id="27420" w:author="Στάθης Καπ" w:date="2023-02-26T09:06:00Z"/>
                <w:sz w:val="18"/>
                <w:szCs w:val="18"/>
                <w:lang w:val="el-GR"/>
                <w:rPrChange w:id="27421" w:author="Στάθης Καπ" w:date="2023-03-03T06:42:00Z">
                  <w:rPr>
                    <w:del w:id="27422" w:author="Στάθης Καπ" w:date="2023-02-26T09:06:00Z"/>
                    <w:sz w:val="18"/>
                    <w:szCs w:val="18"/>
                  </w:rPr>
                </w:rPrChange>
              </w:rPr>
            </w:pPr>
            <w:bookmarkStart w:id="27423" w:name="_Toc129057905"/>
            <w:bookmarkStart w:id="27424" w:name="_Toc129191740"/>
            <w:bookmarkStart w:id="27425" w:name="_Toc129198078"/>
            <w:bookmarkStart w:id="27426" w:name="_Toc129300604"/>
            <w:bookmarkEnd w:id="27423"/>
            <w:bookmarkEnd w:id="27424"/>
            <w:bookmarkEnd w:id="27425"/>
            <w:bookmarkEnd w:id="27426"/>
          </w:p>
        </w:tc>
        <w:tc>
          <w:tcPr>
            <w:tcW w:w="630" w:type="dxa"/>
          </w:tcPr>
          <w:p w14:paraId="72C2C208" w14:textId="5184F0F3" w:rsidR="008E010E" w:rsidRPr="00744E3F" w:rsidDel="009B47BA" w:rsidRDefault="008E010E" w:rsidP="00D1397D">
            <w:pPr>
              <w:rPr>
                <w:del w:id="27427" w:author="Στάθης Καπ" w:date="2023-02-26T09:06:00Z"/>
                <w:sz w:val="18"/>
                <w:szCs w:val="18"/>
                <w:lang w:val="el-GR"/>
                <w:rPrChange w:id="27428" w:author="Στάθης Καπ" w:date="2023-03-03T06:42:00Z">
                  <w:rPr>
                    <w:del w:id="27429" w:author="Στάθης Καπ" w:date="2023-02-26T09:06:00Z"/>
                    <w:sz w:val="18"/>
                    <w:szCs w:val="18"/>
                  </w:rPr>
                </w:rPrChange>
              </w:rPr>
            </w:pPr>
            <w:bookmarkStart w:id="27430" w:name="_Toc129057906"/>
            <w:bookmarkStart w:id="27431" w:name="_Toc129191741"/>
            <w:bookmarkStart w:id="27432" w:name="_Toc129198079"/>
            <w:bookmarkStart w:id="27433" w:name="_Toc129300605"/>
            <w:bookmarkEnd w:id="27430"/>
            <w:bookmarkEnd w:id="27431"/>
            <w:bookmarkEnd w:id="27432"/>
            <w:bookmarkEnd w:id="27433"/>
          </w:p>
        </w:tc>
        <w:tc>
          <w:tcPr>
            <w:tcW w:w="663" w:type="dxa"/>
          </w:tcPr>
          <w:p w14:paraId="349AA205" w14:textId="741C7936" w:rsidR="008E010E" w:rsidRPr="00F76AF9" w:rsidDel="009B47BA" w:rsidRDefault="008E010E" w:rsidP="00D1397D">
            <w:pPr>
              <w:rPr>
                <w:del w:id="27434" w:author="Στάθης Καπ" w:date="2023-02-26T09:06:00Z"/>
                <w:sz w:val="18"/>
                <w:szCs w:val="18"/>
                <w:lang w:val="el-GR"/>
              </w:rPr>
            </w:pPr>
            <w:bookmarkStart w:id="27435" w:name="_Toc129057907"/>
            <w:bookmarkStart w:id="27436" w:name="_Toc129191742"/>
            <w:bookmarkStart w:id="27437" w:name="_Toc129198080"/>
            <w:bookmarkStart w:id="27438" w:name="_Toc129300606"/>
            <w:bookmarkEnd w:id="27435"/>
            <w:bookmarkEnd w:id="27436"/>
            <w:bookmarkEnd w:id="27437"/>
            <w:bookmarkEnd w:id="27438"/>
          </w:p>
        </w:tc>
        <w:tc>
          <w:tcPr>
            <w:tcW w:w="764" w:type="dxa"/>
          </w:tcPr>
          <w:p w14:paraId="2B46700F" w14:textId="0362F73F" w:rsidR="008E010E" w:rsidRPr="00744E3F" w:rsidDel="009B47BA" w:rsidRDefault="008E010E" w:rsidP="00D1397D">
            <w:pPr>
              <w:rPr>
                <w:del w:id="27439" w:author="Στάθης Καπ" w:date="2023-02-26T09:06:00Z"/>
                <w:sz w:val="18"/>
                <w:szCs w:val="18"/>
                <w:lang w:val="el-GR"/>
                <w:rPrChange w:id="27440" w:author="Στάθης Καπ" w:date="2023-03-03T06:42:00Z">
                  <w:rPr>
                    <w:del w:id="27441" w:author="Στάθης Καπ" w:date="2023-02-26T09:06:00Z"/>
                    <w:sz w:val="18"/>
                    <w:szCs w:val="18"/>
                  </w:rPr>
                </w:rPrChange>
              </w:rPr>
            </w:pPr>
            <w:bookmarkStart w:id="27442" w:name="_Toc129057908"/>
            <w:bookmarkStart w:id="27443" w:name="_Toc129191743"/>
            <w:bookmarkStart w:id="27444" w:name="_Toc129198081"/>
            <w:bookmarkStart w:id="27445" w:name="_Toc129300607"/>
            <w:bookmarkEnd w:id="27442"/>
            <w:bookmarkEnd w:id="27443"/>
            <w:bookmarkEnd w:id="27444"/>
            <w:bookmarkEnd w:id="27445"/>
          </w:p>
        </w:tc>
        <w:tc>
          <w:tcPr>
            <w:tcW w:w="630" w:type="dxa"/>
          </w:tcPr>
          <w:p w14:paraId="4845CBE9" w14:textId="06B3CB49" w:rsidR="008E010E" w:rsidRPr="00744E3F" w:rsidDel="009B47BA" w:rsidRDefault="008E010E" w:rsidP="00D1397D">
            <w:pPr>
              <w:rPr>
                <w:del w:id="27446" w:author="Στάθης Καπ" w:date="2023-02-26T09:06:00Z"/>
                <w:sz w:val="18"/>
                <w:szCs w:val="18"/>
                <w:lang w:val="el-GR"/>
                <w:rPrChange w:id="27447" w:author="Στάθης Καπ" w:date="2023-03-03T06:42:00Z">
                  <w:rPr>
                    <w:del w:id="27448" w:author="Στάθης Καπ" w:date="2023-02-26T09:06:00Z"/>
                    <w:sz w:val="18"/>
                    <w:szCs w:val="18"/>
                  </w:rPr>
                </w:rPrChange>
              </w:rPr>
            </w:pPr>
            <w:bookmarkStart w:id="27449" w:name="_Toc129057909"/>
            <w:bookmarkStart w:id="27450" w:name="_Toc129191744"/>
            <w:bookmarkStart w:id="27451" w:name="_Toc129198082"/>
            <w:bookmarkStart w:id="27452" w:name="_Toc129300608"/>
            <w:bookmarkEnd w:id="27449"/>
            <w:bookmarkEnd w:id="27450"/>
            <w:bookmarkEnd w:id="27451"/>
            <w:bookmarkEnd w:id="27452"/>
          </w:p>
        </w:tc>
        <w:tc>
          <w:tcPr>
            <w:tcW w:w="663" w:type="dxa"/>
          </w:tcPr>
          <w:p w14:paraId="38AC8907" w14:textId="3A8A671E" w:rsidR="008E010E" w:rsidRPr="00F76AF9" w:rsidDel="009B47BA" w:rsidRDefault="008E010E" w:rsidP="00D1397D">
            <w:pPr>
              <w:rPr>
                <w:del w:id="27453" w:author="Στάθης Καπ" w:date="2023-02-26T09:06:00Z"/>
                <w:sz w:val="18"/>
                <w:szCs w:val="18"/>
                <w:lang w:val="el-GR"/>
              </w:rPr>
            </w:pPr>
            <w:bookmarkStart w:id="27454" w:name="_Toc129057910"/>
            <w:bookmarkStart w:id="27455" w:name="_Toc129191745"/>
            <w:bookmarkStart w:id="27456" w:name="_Toc129198083"/>
            <w:bookmarkStart w:id="27457" w:name="_Toc129300609"/>
            <w:bookmarkEnd w:id="27454"/>
            <w:bookmarkEnd w:id="27455"/>
            <w:bookmarkEnd w:id="27456"/>
            <w:bookmarkEnd w:id="27457"/>
          </w:p>
        </w:tc>
        <w:tc>
          <w:tcPr>
            <w:tcW w:w="764" w:type="dxa"/>
          </w:tcPr>
          <w:p w14:paraId="4E11B426" w14:textId="6AA2BB31" w:rsidR="008E010E" w:rsidRPr="00744E3F" w:rsidDel="009B47BA" w:rsidRDefault="008E010E" w:rsidP="00D1397D">
            <w:pPr>
              <w:rPr>
                <w:del w:id="27458" w:author="Στάθης Καπ" w:date="2023-02-26T09:06:00Z"/>
                <w:sz w:val="18"/>
                <w:szCs w:val="18"/>
                <w:lang w:val="el-GR"/>
                <w:rPrChange w:id="27459" w:author="Στάθης Καπ" w:date="2023-03-03T06:42:00Z">
                  <w:rPr>
                    <w:del w:id="27460" w:author="Στάθης Καπ" w:date="2023-02-26T09:06:00Z"/>
                    <w:sz w:val="18"/>
                    <w:szCs w:val="18"/>
                  </w:rPr>
                </w:rPrChange>
              </w:rPr>
            </w:pPr>
            <w:bookmarkStart w:id="27461" w:name="_Toc129057911"/>
            <w:bookmarkStart w:id="27462" w:name="_Toc129191746"/>
            <w:bookmarkStart w:id="27463" w:name="_Toc129198084"/>
            <w:bookmarkStart w:id="27464" w:name="_Toc129300610"/>
            <w:bookmarkEnd w:id="27461"/>
            <w:bookmarkEnd w:id="27462"/>
            <w:bookmarkEnd w:id="27463"/>
            <w:bookmarkEnd w:id="27464"/>
          </w:p>
        </w:tc>
        <w:tc>
          <w:tcPr>
            <w:tcW w:w="630" w:type="dxa"/>
          </w:tcPr>
          <w:p w14:paraId="1838F125" w14:textId="7FF44A12" w:rsidR="008E010E" w:rsidRPr="00744E3F" w:rsidDel="009B47BA" w:rsidRDefault="008E010E" w:rsidP="00D1397D">
            <w:pPr>
              <w:rPr>
                <w:del w:id="27465" w:author="Στάθης Καπ" w:date="2023-02-26T09:06:00Z"/>
                <w:sz w:val="18"/>
                <w:szCs w:val="18"/>
                <w:lang w:val="el-GR"/>
                <w:rPrChange w:id="27466" w:author="Στάθης Καπ" w:date="2023-03-03T06:42:00Z">
                  <w:rPr>
                    <w:del w:id="27467" w:author="Στάθης Καπ" w:date="2023-02-26T09:06:00Z"/>
                    <w:sz w:val="18"/>
                    <w:szCs w:val="18"/>
                  </w:rPr>
                </w:rPrChange>
              </w:rPr>
            </w:pPr>
            <w:bookmarkStart w:id="27468" w:name="_Toc129057912"/>
            <w:bookmarkStart w:id="27469" w:name="_Toc129191747"/>
            <w:bookmarkStart w:id="27470" w:name="_Toc129198085"/>
            <w:bookmarkStart w:id="27471" w:name="_Toc129300611"/>
            <w:bookmarkEnd w:id="27468"/>
            <w:bookmarkEnd w:id="27469"/>
            <w:bookmarkEnd w:id="27470"/>
            <w:bookmarkEnd w:id="27471"/>
          </w:p>
        </w:tc>
        <w:tc>
          <w:tcPr>
            <w:tcW w:w="654" w:type="dxa"/>
          </w:tcPr>
          <w:p w14:paraId="5B87DC06" w14:textId="59CA9DBB" w:rsidR="008E010E" w:rsidRPr="00F76AF9" w:rsidDel="009B47BA" w:rsidRDefault="008E010E" w:rsidP="00D1397D">
            <w:pPr>
              <w:rPr>
                <w:del w:id="27472" w:author="Στάθης Καπ" w:date="2023-02-26T09:06:00Z"/>
                <w:sz w:val="18"/>
                <w:szCs w:val="18"/>
                <w:lang w:val="el-GR"/>
              </w:rPr>
            </w:pPr>
            <w:bookmarkStart w:id="27473" w:name="_Toc129057913"/>
            <w:bookmarkStart w:id="27474" w:name="_Toc129191748"/>
            <w:bookmarkStart w:id="27475" w:name="_Toc129198086"/>
            <w:bookmarkStart w:id="27476" w:name="_Toc129300612"/>
            <w:bookmarkEnd w:id="27473"/>
            <w:bookmarkEnd w:id="27474"/>
            <w:bookmarkEnd w:id="27475"/>
            <w:bookmarkEnd w:id="27476"/>
          </w:p>
        </w:tc>
        <w:tc>
          <w:tcPr>
            <w:tcW w:w="754" w:type="dxa"/>
          </w:tcPr>
          <w:p w14:paraId="0610CC3E" w14:textId="4D11FF40" w:rsidR="008E010E" w:rsidRPr="00744E3F" w:rsidDel="009B47BA" w:rsidRDefault="008E010E" w:rsidP="00D1397D">
            <w:pPr>
              <w:rPr>
                <w:del w:id="27477" w:author="Στάθης Καπ" w:date="2023-02-26T09:06:00Z"/>
                <w:sz w:val="18"/>
                <w:szCs w:val="18"/>
                <w:lang w:val="el-GR"/>
                <w:rPrChange w:id="27478" w:author="Στάθης Καπ" w:date="2023-03-03T06:42:00Z">
                  <w:rPr>
                    <w:del w:id="27479" w:author="Στάθης Καπ" w:date="2023-02-26T09:06:00Z"/>
                    <w:sz w:val="18"/>
                    <w:szCs w:val="18"/>
                  </w:rPr>
                </w:rPrChange>
              </w:rPr>
            </w:pPr>
            <w:bookmarkStart w:id="27480" w:name="_Toc129057914"/>
            <w:bookmarkStart w:id="27481" w:name="_Toc129191749"/>
            <w:bookmarkStart w:id="27482" w:name="_Toc129198087"/>
            <w:bookmarkStart w:id="27483" w:name="_Toc129300613"/>
            <w:bookmarkEnd w:id="27480"/>
            <w:bookmarkEnd w:id="27481"/>
            <w:bookmarkEnd w:id="27482"/>
            <w:bookmarkEnd w:id="27483"/>
          </w:p>
        </w:tc>
        <w:tc>
          <w:tcPr>
            <w:tcW w:w="622" w:type="dxa"/>
          </w:tcPr>
          <w:p w14:paraId="4D7815E1" w14:textId="467A1ECE" w:rsidR="008E010E" w:rsidRPr="00744E3F" w:rsidDel="009B47BA" w:rsidRDefault="008E010E" w:rsidP="00D1397D">
            <w:pPr>
              <w:rPr>
                <w:del w:id="27484" w:author="Στάθης Καπ" w:date="2023-02-26T09:06:00Z"/>
                <w:sz w:val="18"/>
                <w:szCs w:val="18"/>
                <w:lang w:val="el-GR"/>
                <w:rPrChange w:id="27485" w:author="Στάθης Καπ" w:date="2023-03-03T06:42:00Z">
                  <w:rPr>
                    <w:del w:id="27486" w:author="Στάθης Καπ" w:date="2023-02-26T09:06:00Z"/>
                    <w:sz w:val="18"/>
                    <w:szCs w:val="18"/>
                  </w:rPr>
                </w:rPrChange>
              </w:rPr>
            </w:pPr>
            <w:bookmarkStart w:id="27487" w:name="_Toc129057915"/>
            <w:bookmarkStart w:id="27488" w:name="_Toc129191750"/>
            <w:bookmarkStart w:id="27489" w:name="_Toc129198088"/>
            <w:bookmarkStart w:id="27490" w:name="_Toc129300614"/>
            <w:bookmarkEnd w:id="27487"/>
            <w:bookmarkEnd w:id="27488"/>
            <w:bookmarkEnd w:id="27489"/>
            <w:bookmarkEnd w:id="27490"/>
          </w:p>
        </w:tc>
        <w:bookmarkStart w:id="27491" w:name="_Toc129057916"/>
        <w:bookmarkStart w:id="27492" w:name="_Toc129191751"/>
        <w:bookmarkStart w:id="27493" w:name="_Toc129198089"/>
        <w:bookmarkStart w:id="27494" w:name="_Toc129300615"/>
        <w:bookmarkEnd w:id="27491"/>
        <w:bookmarkEnd w:id="27492"/>
        <w:bookmarkEnd w:id="27493"/>
        <w:bookmarkEnd w:id="27494"/>
      </w:tr>
      <w:tr w:rsidR="008E010E" w:rsidRPr="00D3106C" w:rsidDel="009B47BA" w14:paraId="4DCAA879" w14:textId="4C2FE9C3" w:rsidTr="00D1397D">
        <w:trPr>
          <w:del w:id="27495" w:author="Στάθης Καπ" w:date="2023-02-26T09:06:00Z"/>
        </w:trPr>
        <w:tc>
          <w:tcPr>
            <w:tcW w:w="627" w:type="dxa"/>
          </w:tcPr>
          <w:p w14:paraId="093236E4" w14:textId="5601744C" w:rsidR="008E010E" w:rsidRPr="00744E3F" w:rsidDel="009B47BA" w:rsidRDefault="008E010E" w:rsidP="00D1397D">
            <w:pPr>
              <w:rPr>
                <w:del w:id="27496" w:author="Στάθης Καπ" w:date="2023-02-26T09:06:00Z"/>
                <w:sz w:val="18"/>
                <w:szCs w:val="18"/>
                <w:lang w:val="el-GR"/>
                <w:rPrChange w:id="27497" w:author="Στάθης Καπ" w:date="2023-03-03T06:42:00Z">
                  <w:rPr>
                    <w:del w:id="27498" w:author="Στάθης Καπ" w:date="2023-02-26T09:06:00Z"/>
                    <w:sz w:val="18"/>
                    <w:szCs w:val="18"/>
                  </w:rPr>
                </w:rPrChange>
              </w:rPr>
            </w:pPr>
            <w:del w:id="27499" w:author="Στάθης Καπ" w:date="2023-02-26T08:45:00Z">
              <w:r w:rsidRPr="006E0881" w:rsidDel="00715EE1">
                <w:rPr>
                  <w:sz w:val="18"/>
                  <w:szCs w:val="18"/>
                </w:rPr>
                <w:delText>Pr</w:delText>
              </w:r>
              <w:r w:rsidRPr="00744E3F" w:rsidDel="00715EE1">
                <w:rPr>
                  <w:sz w:val="18"/>
                  <w:szCs w:val="18"/>
                  <w:lang w:val="el-GR"/>
                  <w:rPrChange w:id="27500" w:author="Στάθης Καπ" w:date="2023-03-03T06:42:00Z">
                    <w:rPr>
                      <w:sz w:val="18"/>
                      <w:szCs w:val="18"/>
                    </w:rPr>
                  </w:rPrChange>
                </w:rPr>
                <w:delText>13</w:delText>
              </w:r>
            </w:del>
            <w:bookmarkStart w:id="27501" w:name="_Toc129057917"/>
            <w:bookmarkStart w:id="27502" w:name="_Toc129191752"/>
            <w:bookmarkStart w:id="27503" w:name="_Toc129198090"/>
            <w:bookmarkStart w:id="27504" w:name="_Toc129300616"/>
            <w:bookmarkEnd w:id="27501"/>
            <w:bookmarkEnd w:id="27502"/>
            <w:bookmarkEnd w:id="27503"/>
            <w:bookmarkEnd w:id="27504"/>
          </w:p>
        </w:tc>
        <w:tc>
          <w:tcPr>
            <w:tcW w:w="663" w:type="dxa"/>
          </w:tcPr>
          <w:p w14:paraId="66708272" w14:textId="10D7650C" w:rsidR="008E010E" w:rsidRPr="00744E3F" w:rsidDel="009B47BA" w:rsidRDefault="008E010E" w:rsidP="00D1397D">
            <w:pPr>
              <w:rPr>
                <w:del w:id="27505" w:author="Στάθης Καπ" w:date="2023-02-26T09:06:00Z"/>
                <w:sz w:val="18"/>
                <w:szCs w:val="18"/>
                <w:lang w:val="el-GR"/>
                <w:rPrChange w:id="27506" w:author="Στάθης Καπ" w:date="2023-03-03T06:42:00Z">
                  <w:rPr>
                    <w:del w:id="27507" w:author="Στάθης Καπ" w:date="2023-02-26T09:06:00Z"/>
                    <w:sz w:val="18"/>
                    <w:szCs w:val="18"/>
                  </w:rPr>
                </w:rPrChange>
              </w:rPr>
            </w:pPr>
            <w:bookmarkStart w:id="27508" w:name="_Toc129057918"/>
            <w:bookmarkStart w:id="27509" w:name="_Toc129191753"/>
            <w:bookmarkStart w:id="27510" w:name="_Toc129198091"/>
            <w:bookmarkStart w:id="27511" w:name="_Toc129300617"/>
            <w:bookmarkEnd w:id="27508"/>
            <w:bookmarkEnd w:id="27509"/>
            <w:bookmarkEnd w:id="27510"/>
            <w:bookmarkEnd w:id="27511"/>
          </w:p>
        </w:tc>
        <w:tc>
          <w:tcPr>
            <w:tcW w:w="764" w:type="dxa"/>
          </w:tcPr>
          <w:p w14:paraId="05494368" w14:textId="324C443E" w:rsidR="008E010E" w:rsidRPr="00744E3F" w:rsidDel="009B47BA" w:rsidRDefault="008E010E" w:rsidP="00D1397D">
            <w:pPr>
              <w:rPr>
                <w:del w:id="27512" w:author="Στάθης Καπ" w:date="2023-02-26T09:06:00Z"/>
                <w:sz w:val="18"/>
                <w:szCs w:val="18"/>
                <w:lang w:val="el-GR"/>
                <w:rPrChange w:id="27513" w:author="Στάθης Καπ" w:date="2023-03-03T06:42:00Z">
                  <w:rPr>
                    <w:del w:id="27514" w:author="Στάθης Καπ" w:date="2023-02-26T09:06:00Z"/>
                    <w:sz w:val="18"/>
                    <w:szCs w:val="18"/>
                  </w:rPr>
                </w:rPrChange>
              </w:rPr>
            </w:pPr>
            <w:bookmarkStart w:id="27515" w:name="_Toc129057919"/>
            <w:bookmarkStart w:id="27516" w:name="_Toc129191754"/>
            <w:bookmarkStart w:id="27517" w:name="_Toc129198092"/>
            <w:bookmarkStart w:id="27518" w:name="_Toc129300618"/>
            <w:bookmarkEnd w:id="27515"/>
            <w:bookmarkEnd w:id="27516"/>
            <w:bookmarkEnd w:id="27517"/>
            <w:bookmarkEnd w:id="27518"/>
          </w:p>
        </w:tc>
        <w:tc>
          <w:tcPr>
            <w:tcW w:w="630" w:type="dxa"/>
          </w:tcPr>
          <w:p w14:paraId="66ABA726" w14:textId="32E2D1EB" w:rsidR="008E010E" w:rsidRPr="00744E3F" w:rsidDel="009B47BA" w:rsidRDefault="008E010E" w:rsidP="00D1397D">
            <w:pPr>
              <w:rPr>
                <w:del w:id="27519" w:author="Στάθης Καπ" w:date="2023-02-26T09:06:00Z"/>
                <w:sz w:val="18"/>
                <w:szCs w:val="18"/>
                <w:lang w:val="el-GR"/>
                <w:rPrChange w:id="27520" w:author="Στάθης Καπ" w:date="2023-03-03T06:42:00Z">
                  <w:rPr>
                    <w:del w:id="27521" w:author="Στάθης Καπ" w:date="2023-02-26T09:06:00Z"/>
                    <w:sz w:val="18"/>
                    <w:szCs w:val="18"/>
                  </w:rPr>
                </w:rPrChange>
              </w:rPr>
            </w:pPr>
            <w:bookmarkStart w:id="27522" w:name="_Toc129057920"/>
            <w:bookmarkStart w:id="27523" w:name="_Toc129191755"/>
            <w:bookmarkStart w:id="27524" w:name="_Toc129198093"/>
            <w:bookmarkStart w:id="27525" w:name="_Toc129300619"/>
            <w:bookmarkEnd w:id="27522"/>
            <w:bookmarkEnd w:id="27523"/>
            <w:bookmarkEnd w:id="27524"/>
            <w:bookmarkEnd w:id="27525"/>
          </w:p>
        </w:tc>
        <w:tc>
          <w:tcPr>
            <w:tcW w:w="663" w:type="dxa"/>
          </w:tcPr>
          <w:p w14:paraId="623849C0" w14:textId="429C0494" w:rsidR="008E010E" w:rsidRPr="00744E3F" w:rsidDel="009B47BA" w:rsidRDefault="008E010E" w:rsidP="00D1397D">
            <w:pPr>
              <w:rPr>
                <w:del w:id="27526" w:author="Στάθης Καπ" w:date="2023-02-26T09:06:00Z"/>
                <w:sz w:val="18"/>
                <w:szCs w:val="18"/>
                <w:lang w:val="el-GR"/>
                <w:rPrChange w:id="27527" w:author="Στάθης Καπ" w:date="2023-03-03T06:42:00Z">
                  <w:rPr>
                    <w:del w:id="27528" w:author="Στάθης Καπ" w:date="2023-02-26T09:06:00Z"/>
                    <w:sz w:val="18"/>
                    <w:szCs w:val="18"/>
                  </w:rPr>
                </w:rPrChange>
              </w:rPr>
            </w:pPr>
            <w:bookmarkStart w:id="27529" w:name="_Toc129057921"/>
            <w:bookmarkStart w:id="27530" w:name="_Toc129191756"/>
            <w:bookmarkStart w:id="27531" w:name="_Toc129198094"/>
            <w:bookmarkStart w:id="27532" w:name="_Toc129300620"/>
            <w:bookmarkEnd w:id="27529"/>
            <w:bookmarkEnd w:id="27530"/>
            <w:bookmarkEnd w:id="27531"/>
            <w:bookmarkEnd w:id="27532"/>
          </w:p>
        </w:tc>
        <w:tc>
          <w:tcPr>
            <w:tcW w:w="764" w:type="dxa"/>
          </w:tcPr>
          <w:p w14:paraId="247228A3" w14:textId="7668844B" w:rsidR="008E010E" w:rsidRPr="00744E3F" w:rsidDel="009B47BA" w:rsidRDefault="008E010E" w:rsidP="00D1397D">
            <w:pPr>
              <w:rPr>
                <w:del w:id="27533" w:author="Στάθης Καπ" w:date="2023-02-26T09:06:00Z"/>
                <w:sz w:val="18"/>
                <w:szCs w:val="18"/>
                <w:lang w:val="el-GR"/>
                <w:rPrChange w:id="27534" w:author="Στάθης Καπ" w:date="2023-03-03T06:42:00Z">
                  <w:rPr>
                    <w:del w:id="27535" w:author="Στάθης Καπ" w:date="2023-02-26T09:06:00Z"/>
                    <w:sz w:val="18"/>
                    <w:szCs w:val="18"/>
                  </w:rPr>
                </w:rPrChange>
              </w:rPr>
            </w:pPr>
            <w:bookmarkStart w:id="27536" w:name="_Toc129057922"/>
            <w:bookmarkStart w:id="27537" w:name="_Toc129191757"/>
            <w:bookmarkStart w:id="27538" w:name="_Toc129198095"/>
            <w:bookmarkStart w:id="27539" w:name="_Toc129300621"/>
            <w:bookmarkEnd w:id="27536"/>
            <w:bookmarkEnd w:id="27537"/>
            <w:bookmarkEnd w:id="27538"/>
            <w:bookmarkEnd w:id="27539"/>
          </w:p>
        </w:tc>
        <w:tc>
          <w:tcPr>
            <w:tcW w:w="630" w:type="dxa"/>
          </w:tcPr>
          <w:p w14:paraId="4A8DBF8B" w14:textId="22A82BFB" w:rsidR="008E010E" w:rsidRPr="00744E3F" w:rsidDel="009B47BA" w:rsidRDefault="008E010E" w:rsidP="00D1397D">
            <w:pPr>
              <w:rPr>
                <w:del w:id="27540" w:author="Στάθης Καπ" w:date="2023-02-26T09:06:00Z"/>
                <w:sz w:val="18"/>
                <w:szCs w:val="18"/>
                <w:lang w:val="el-GR"/>
                <w:rPrChange w:id="27541" w:author="Στάθης Καπ" w:date="2023-03-03T06:42:00Z">
                  <w:rPr>
                    <w:del w:id="27542" w:author="Στάθης Καπ" w:date="2023-02-26T09:06:00Z"/>
                    <w:sz w:val="18"/>
                    <w:szCs w:val="18"/>
                  </w:rPr>
                </w:rPrChange>
              </w:rPr>
            </w:pPr>
            <w:bookmarkStart w:id="27543" w:name="_Toc129057923"/>
            <w:bookmarkStart w:id="27544" w:name="_Toc129191758"/>
            <w:bookmarkStart w:id="27545" w:name="_Toc129198096"/>
            <w:bookmarkStart w:id="27546" w:name="_Toc129300622"/>
            <w:bookmarkEnd w:id="27543"/>
            <w:bookmarkEnd w:id="27544"/>
            <w:bookmarkEnd w:id="27545"/>
            <w:bookmarkEnd w:id="27546"/>
          </w:p>
        </w:tc>
        <w:tc>
          <w:tcPr>
            <w:tcW w:w="663" w:type="dxa"/>
          </w:tcPr>
          <w:p w14:paraId="3AFA1887" w14:textId="28AC040B" w:rsidR="008E010E" w:rsidRPr="00744E3F" w:rsidDel="009B47BA" w:rsidRDefault="008E010E" w:rsidP="00D1397D">
            <w:pPr>
              <w:rPr>
                <w:del w:id="27547" w:author="Στάθης Καπ" w:date="2023-02-26T09:06:00Z"/>
                <w:sz w:val="18"/>
                <w:szCs w:val="18"/>
                <w:lang w:val="el-GR"/>
                <w:rPrChange w:id="27548" w:author="Στάθης Καπ" w:date="2023-03-03T06:42:00Z">
                  <w:rPr>
                    <w:del w:id="27549" w:author="Στάθης Καπ" w:date="2023-02-26T09:06:00Z"/>
                    <w:sz w:val="18"/>
                    <w:szCs w:val="18"/>
                  </w:rPr>
                </w:rPrChange>
              </w:rPr>
            </w:pPr>
            <w:bookmarkStart w:id="27550" w:name="_Toc129057924"/>
            <w:bookmarkStart w:id="27551" w:name="_Toc129191759"/>
            <w:bookmarkStart w:id="27552" w:name="_Toc129198097"/>
            <w:bookmarkStart w:id="27553" w:name="_Toc129300623"/>
            <w:bookmarkEnd w:id="27550"/>
            <w:bookmarkEnd w:id="27551"/>
            <w:bookmarkEnd w:id="27552"/>
            <w:bookmarkEnd w:id="27553"/>
          </w:p>
        </w:tc>
        <w:tc>
          <w:tcPr>
            <w:tcW w:w="764" w:type="dxa"/>
          </w:tcPr>
          <w:p w14:paraId="278BD580" w14:textId="6A23D4E3" w:rsidR="008E010E" w:rsidRPr="00744E3F" w:rsidDel="009B47BA" w:rsidRDefault="008E010E" w:rsidP="00D1397D">
            <w:pPr>
              <w:rPr>
                <w:del w:id="27554" w:author="Στάθης Καπ" w:date="2023-02-26T09:06:00Z"/>
                <w:sz w:val="18"/>
                <w:szCs w:val="18"/>
                <w:lang w:val="el-GR"/>
                <w:rPrChange w:id="27555" w:author="Στάθης Καπ" w:date="2023-03-03T06:42:00Z">
                  <w:rPr>
                    <w:del w:id="27556" w:author="Στάθης Καπ" w:date="2023-02-26T09:06:00Z"/>
                    <w:sz w:val="18"/>
                    <w:szCs w:val="18"/>
                  </w:rPr>
                </w:rPrChange>
              </w:rPr>
            </w:pPr>
            <w:bookmarkStart w:id="27557" w:name="_Toc129057925"/>
            <w:bookmarkStart w:id="27558" w:name="_Toc129191760"/>
            <w:bookmarkStart w:id="27559" w:name="_Toc129198098"/>
            <w:bookmarkStart w:id="27560" w:name="_Toc129300624"/>
            <w:bookmarkEnd w:id="27557"/>
            <w:bookmarkEnd w:id="27558"/>
            <w:bookmarkEnd w:id="27559"/>
            <w:bookmarkEnd w:id="27560"/>
          </w:p>
        </w:tc>
        <w:tc>
          <w:tcPr>
            <w:tcW w:w="630" w:type="dxa"/>
          </w:tcPr>
          <w:p w14:paraId="3A8A5CE7" w14:textId="7BAAFFD3" w:rsidR="008E010E" w:rsidRPr="00744E3F" w:rsidDel="009B47BA" w:rsidRDefault="008E010E" w:rsidP="00D1397D">
            <w:pPr>
              <w:rPr>
                <w:del w:id="27561" w:author="Στάθης Καπ" w:date="2023-02-26T09:06:00Z"/>
                <w:sz w:val="18"/>
                <w:szCs w:val="18"/>
                <w:lang w:val="el-GR"/>
                <w:rPrChange w:id="27562" w:author="Στάθης Καπ" w:date="2023-03-03T06:42:00Z">
                  <w:rPr>
                    <w:del w:id="27563" w:author="Στάθης Καπ" w:date="2023-02-26T09:06:00Z"/>
                    <w:sz w:val="18"/>
                    <w:szCs w:val="18"/>
                  </w:rPr>
                </w:rPrChange>
              </w:rPr>
            </w:pPr>
            <w:bookmarkStart w:id="27564" w:name="_Toc129057926"/>
            <w:bookmarkStart w:id="27565" w:name="_Toc129191761"/>
            <w:bookmarkStart w:id="27566" w:name="_Toc129198099"/>
            <w:bookmarkStart w:id="27567" w:name="_Toc129300625"/>
            <w:bookmarkEnd w:id="27564"/>
            <w:bookmarkEnd w:id="27565"/>
            <w:bookmarkEnd w:id="27566"/>
            <w:bookmarkEnd w:id="27567"/>
          </w:p>
        </w:tc>
        <w:tc>
          <w:tcPr>
            <w:tcW w:w="654" w:type="dxa"/>
          </w:tcPr>
          <w:p w14:paraId="691AD5BE" w14:textId="6A25290D" w:rsidR="008E010E" w:rsidRPr="00744E3F" w:rsidDel="009B47BA" w:rsidRDefault="008E010E" w:rsidP="00D1397D">
            <w:pPr>
              <w:rPr>
                <w:del w:id="27568" w:author="Στάθης Καπ" w:date="2023-02-26T09:06:00Z"/>
                <w:sz w:val="18"/>
                <w:szCs w:val="18"/>
                <w:lang w:val="el-GR"/>
                <w:rPrChange w:id="27569" w:author="Στάθης Καπ" w:date="2023-03-03T06:42:00Z">
                  <w:rPr>
                    <w:del w:id="27570" w:author="Στάθης Καπ" w:date="2023-02-26T09:06:00Z"/>
                    <w:sz w:val="18"/>
                    <w:szCs w:val="18"/>
                  </w:rPr>
                </w:rPrChange>
              </w:rPr>
            </w:pPr>
            <w:bookmarkStart w:id="27571" w:name="_Toc129057927"/>
            <w:bookmarkStart w:id="27572" w:name="_Toc129191762"/>
            <w:bookmarkStart w:id="27573" w:name="_Toc129198100"/>
            <w:bookmarkStart w:id="27574" w:name="_Toc129300626"/>
            <w:bookmarkEnd w:id="27571"/>
            <w:bookmarkEnd w:id="27572"/>
            <w:bookmarkEnd w:id="27573"/>
            <w:bookmarkEnd w:id="27574"/>
          </w:p>
        </w:tc>
        <w:tc>
          <w:tcPr>
            <w:tcW w:w="754" w:type="dxa"/>
          </w:tcPr>
          <w:p w14:paraId="4586D355" w14:textId="2EA4CB0A" w:rsidR="008E010E" w:rsidRPr="00744E3F" w:rsidDel="009B47BA" w:rsidRDefault="008E010E" w:rsidP="00D1397D">
            <w:pPr>
              <w:rPr>
                <w:del w:id="27575" w:author="Στάθης Καπ" w:date="2023-02-26T09:06:00Z"/>
                <w:sz w:val="18"/>
                <w:szCs w:val="18"/>
                <w:lang w:val="el-GR"/>
                <w:rPrChange w:id="27576" w:author="Στάθης Καπ" w:date="2023-03-03T06:42:00Z">
                  <w:rPr>
                    <w:del w:id="27577" w:author="Στάθης Καπ" w:date="2023-02-26T09:06:00Z"/>
                    <w:sz w:val="18"/>
                    <w:szCs w:val="18"/>
                  </w:rPr>
                </w:rPrChange>
              </w:rPr>
            </w:pPr>
            <w:bookmarkStart w:id="27578" w:name="_Toc129057928"/>
            <w:bookmarkStart w:id="27579" w:name="_Toc129191763"/>
            <w:bookmarkStart w:id="27580" w:name="_Toc129198101"/>
            <w:bookmarkStart w:id="27581" w:name="_Toc129300627"/>
            <w:bookmarkEnd w:id="27578"/>
            <w:bookmarkEnd w:id="27579"/>
            <w:bookmarkEnd w:id="27580"/>
            <w:bookmarkEnd w:id="27581"/>
          </w:p>
        </w:tc>
        <w:tc>
          <w:tcPr>
            <w:tcW w:w="622" w:type="dxa"/>
          </w:tcPr>
          <w:p w14:paraId="606640A3" w14:textId="030E0705" w:rsidR="008E010E" w:rsidRPr="00744E3F" w:rsidDel="009B47BA" w:rsidRDefault="008E010E" w:rsidP="00D1397D">
            <w:pPr>
              <w:rPr>
                <w:del w:id="27582" w:author="Στάθης Καπ" w:date="2023-02-26T09:06:00Z"/>
                <w:sz w:val="18"/>
                <w:szCs w:val="18"/>
                <w:lang w:val="el-GR"/>
                <w:rPrChange w:id="27583" w:author="Στάθης Καπ" w:date="2023-03-03T06:42:00Z">
                  <w:rPr>
                    <w:del w:id="27584" w:author="Στάθης Καπ" w:date="2023-02-26T09:06:00Z"/>
                    <w:sz w:val="18"/>
                    <w:szCs w:val="18"/>
                  </w:rPr>
                </w:rPrChange>
              </w:rPr>
            </w:pPr>
            <w:bookmarkStart w:id="27585" w:name="_Toc129057929"/>
            <w:bookmarkStart w:id="27586" w:name="_Toc129191764"/>
            <w:bookmarkStart w:id="27587" w:name="_Toc129198102"/>
            <w:bookmarkStart w:id="27588" w:name="_Toc129300628"/>
            <w:bookmarkEnd w:id="27585"/>
            <w:bookmarkEnd w:id="27586"/>
            <w:bookmarkEnd w:id="27587"/>
            <w:bookmarkEnd w:id="27588"/>
          </w:p>
        </w:tc>
        <w:bookmarkStart w:id="27589" w:name="_Toc129057930"/>
        <w:bookmarkStart w:id="27590" w:name="_Toc129191765"/>
        <w:bookmarkStart w:id="27591" w:name="_Toc129198103"/>
        <w:bookmarkStart w:id="27592" w:name="_Toc129300629"/>
        <w:bookmarkEnd w:id="27589"/>
        <w:bookmarkEnd w:id="27590"/>
        <w:bookmarkEnd w:id="27591"/>
        <w:bookmarkEnd w:id="27592"/>
      </w:tr>
      <w:tr w:rsidR="008E010E" w:rsidRPr="00D3106C" w:rsidDel="009B47BA" w14:paraId="3711E087" w14:textId="79A165D8" w:rsidTr="00D1397D">
        <w:trPr>
          <w:del w:id="27593" w:author="Στάθης Καπ" w:date="2023-02-26T09:06:00Z"/>
        </w:trPr>
        <w:tc>
          <w:tcPr>
            <w:tcW w:w="627" w:type="dxa"/>
          </w:tcPr>
          <w:p w14:paraId="72ADFC13" w14:textId="6527B85B" w:rsidR="008E010E" w:rsidRPr="00744E3F" w:rsidDel="009B47BA" w:rsidRDefault="008E010E" w:rsidP="00D1397D">
            <w:pPr>
              <w:rPr>
                <w:del w:id="27594" w:author="Στάθης Καπ" w:date="2023-02-26T09:06:00Z"/>
                <w:sz w:val="18"/>
                <w:szCs w:val="18"/>
                <w:lang w:val="el-GR"/>
                <w:rPrChange w:id="27595" w:author="Στάθης Καπ" w:date="2023-03-03T06:42:00Z">
                  <w:rPr>
                    <w:del w:id="27596" w:author="Στάθης Καπ" w:date="2023-02-26T09:06:00Z"/>
                    <w:sz w:val="18"/>
                    <w:szCs w:val="18"/>
                  </w:rPr>
                </w:rPrChange>
              </w:rPr>
            </w:pPr>
            <w:del w:id="27597" w:author="Στάθης Καπ" w:date="2023-02-26T08:45:00Z">
              <w:r w:rsidRPr="006E0881" w:rsidDel="00715EE1">
                <w:rPr>
                  <w:sz w:val="18"/>
                  <w:szCs w:val="18"/>
                </w:rPr>
                <w:delText>Pr</w:delText>
              </w:r>
              <w:r w:rsidRPr="00744E3F" w:rsidDel="00715EE1">
                <w:rPr>
                  <w:sz w:val="18"/>
                  <w:szCs w:val="18"/>
                  <w:lang w:val="el-GR"/>
                  <w:rPrChange w:id="27598" w:author="Στάθης Καπ" w:date="2023-03-03T06:42:00Z">
                    <w:rPr>
                      <w:sz w:val="18"/>
                      <w:szCs w:val="18"/>
                    </w:rPr>
                  </w:rPrChange>
                </w:rPr>
                <w:delText>14</w:delText>
              </w:r>
            </w:del>
            <w:bookmarkStart w:id="27599" w:name="_Toc129057931"/>
            <w:bookmarkStart w:id="27600" w:name="_Toc129191766"/>
            <w:bookmarkStart w:id="27601" w:name="_Toc129198104"/>
            <w:bookmarkStart w:id="27602" w:name="_Toc129300630"/>
            <w:bookmarkEnd w:id="27599"/>
            <w:bookmarkEnd w:id="27600"/>
            <w:bookmarkEnd w:id="27601"/>
            <w:bookmarkEnd w:id="27602"/>
          </w:p>
        </w:tc>
        <w:tc>
          <w:tcPr>
            <w:tcW w:w="663" w:type="dxa"/>
          </w:tcPr>
          <w:p w14:paraId="17AC681B" w14:textId="3FD855B9" w:rsidR="008E010E" w:rsidRPr="00744E3F" w:rsidDel="009B47BA" w:rsidRDefault="008E010E" w:rsidP="00D1397D">
            <w:pPr>
              <w:rPr>
                <w:del w:id="27603" w:author="Στάθης Καπ" w:date="2023-02-26T09:06:00Z"/>
                <w:sz w:val="18"/>
                <w:szCs w:val="18"/>
                <w:lang w:val="el-GR"/>
                <w:rPrChange w:id="27604" w:author="Στάθης Καπ" w:date="2023-03-03T06:42:00Z">
                  <w:rPr>
                    <w:del w:id="27605" w:author="Στάθης Καπ" w:date="2023-02-26T09:06:00Z"/>
                    <w:sz w:val="18"/>
                    <w:szCs w:val="18"/>
                  </w:rPr>
                </w:rPrChange>
              </w:rPr>
            </w:pPr>
            <w:bookmarkStart w:id="27606" w:name="_Toc129057932"/>
            <w:bookmarkStart w:id="27607" w:name="_Toc129191767"/>
            <w:bookmarkStart w:id="27608" w:name="_Toc129198105"/>
            <w:bookmarkStart w:id="27609" w:name="_Toc129300631"/>
            <w:bookmarkEnd w:id="27606"/>
            <w:bookmarkEnd w:id="27607"/>
            <w:bookmarkEnd w:id="27608"/>
            <w:bookmarkEnd w:id="27609"/>
          </w:p>
        </w:tc>
        <w:tc>
          <w:tcPr>
            <w:tcW w:w="764" w:type="dxa"/>
          </w:tcPr>
          <w:p w14:paraId="4C228962" w14:textId="695D6BCD" w:rsidR="008E010E" w:rsidRPr="00744E3F" w:rsidDel="009B47BA" w:rsidRDefault="008E010E" w:rsidP="00D1397D">
            <w:pPr>
              <w:rPr>
                <w:del w:id="27610" w:author="Στάθης Καπ" w:date="2023-02-26T09:06:00Z"/>
                <w:sz w:val="18"/>
                <w:szCs w:val="18"/>
                <w:lang w:val="el-GR"/>
                <w:rPrChange w:id="27611" w:author="Στάθης Καπ" w:date="2023-03-03T06:42:00Z">
                  <w:rPr>
                    <w:del w:id="27612" w:author="Στάθης Καπ" w:date="2023-02-26T09:06:00Z"/>
                    <w:sz w:val="18"/>
                    <w:szCs w:val="18"/>
                  </w:rPr>
                </w:rPrChange>
              </w:rPr>
            </w:pPr>
            <w:bookmarkStart w:id="27613" w:name="_Toc129057933"/>
            <w:bookmarkStart w:id="27614" w:name="_Toc129191768"/>
            <w:bookmarkStart w:id="27615" w:name="_Toc129198106"/>
            <w:bookmarkStart w:id="27616" w:name="_Toc129300632"/>
            <w:bookmarkEnd w:id="27613"/>
            <w:bookmarkEnd w:id="27614"/>
            <w:bookmarkEnd w:id="27615"/>
            <w:bookmarkEnd w:id="27616"/>
          </w:p>
        </w:tc>
        <w:tc>
          <w:tcPr>
            <w:tcW w:w="630" w:type="dxa"/>
          </w:tcPr>
          <w:p w14:paraId="63FD4992" w14:textId="3FFD9042" w:rsidR="008E010E" w:rsidRPr="00744E3F" w:rsidDel="009B47BA" w:rsidRDefault="008E010E" w:rsidP="00D1397D">
            <w:pPr>
              <w:rPr>
                <w:del w:id="27617" w:author="Στάθης Καπ" w:date="2023-02-26T09:06:00Z"/>
                <w:sz w:val="18"/>
                <w:szCs w:val="18"/>
                <w:lang w:val="el-GR"/>
                <w:rPrChange w:id="27618" w:author="Στάθης Καπ" w:date="2023-03-03T06:42:00Z">
                  <w:rPr>
                    <w:del w:id="27619" w:author="Στάθης Καπ" w:date="2023-02-26T09:06:00Z"/>
                    <w:sz w:val="18"/>
                    <w:szCs w:val="18"/>
                  </w:rPr>
                </w:rPrChange>
              </w:rPr>
            </w:pPr>
            <w:bookmarkStart w:id="27620" w:name="_Toc129057934"/>
            <w:bookmarkStart w:id="27621" w:name="_Toc129191769"/>
            <w:bookmarkStart w:id="27622" w:name="_Toc129198107"/>
            <w:bookmarkStart w:id="27623" w:name="_Toc129300633"/>
            <w:bookmarkEnd w:id="27620"/>
            <w:bookmarkEnd w:id="27621"/>
            <w:bookmarkEnd w:id="27622"/>
            <w:bookmarkEnd w:id="27623"/>
          </w:p>
        </w:tc>
        <w:tc>
          <w:tcPr>
            <w:tcW w:w="663" w:type="dxa"/>
          </w:tcPr>
          <w:p w14:paraId="06FC3F22" w14:textId="7D940652" w:rsidR="008E010E" w:rsidRPr="00744E3F" w:rsidDel="009B47BA" w:rsidRDefault="008E010E" w:rsidP="00D1397D">
            <w:pPr>
              <w:rPr>
                <w:del w:id="27624" w:author="Στάθης Καπ" w:date="2023-02-26T09:06:00Z"/>
                <w:sz w:val="18"/>
                <w:szCs w:val="18"/>
                <w:lang w:val="el-GR"/>
                <w:rPrChange w:id="27625" w:author="Στάθης Καπ" w:date="2023-03-03T06:42:00Z">
                  <w:rPr>
                    <w:del w:id="27626" w:author="Στάθης Καπ" w:date="2023-02-26T09:06:00Z"/>
                    <w:sz w:val="18"/>
                    <w:szCs w:val="18"/>
                  </w:rPr>
                </w:rPrChange>
              </w:rPr>
            </w:pPr>
            <w:bookmarkStart w:id="27627" w:name="_Toc129057935"/>
            <w:bookmarkStart w:id="27628" w:name="_Toc129191770"/>
            <w:bookmarkStart w:id="27629" w:name="_Toc129198108"/>
            <w:bookmarkStart w:id="27630" w:name="_Toc129300634"/>
            <w:bookmarkEnd w:id="27627"/>
            <w:bookmarkEnd w:id="27628"/>
            <w:bookmarkEnd w:id="27629"/>
            <w:bookmarkEnd w:id="27630"/>
          </w:p>
        </w:tc>
        <w:tc>
          <w:tcPr>
            <w:tcW w:w="764" w:type="dxa"/>
          </w:tcPr>
          <w:p w14:paraId="160EADB5" w14:textId="32C36988" w:rsidR="008E010E" w:rsidRPr="00744E3F" w:rsidDel="009B47BA" w:rsidRDefault="008E010E" w:rsidP="00D1397D">
            <w:pPr>
              <w:rPr>
                <w:del w:id="27631" w:author="Στάθης Καπ" w:date="2023-02-26T09:06:00Z"/>
                <w:sz w:val="18"/>
                <w:szCs w:val="18"/>
                <w:lang w:val="el-GR"/>
                <w:rPrChange w:id="27632" w:author="Στάθης Καπ" w:date="2023-03-03T06:42:00Z">
                  <w:rPr>
                    <w:del w:id="27633" w:author="Στάθης Καπ" w:date="2023-02-26T09:06:00Z"/>
                    <w:sz w:val="18"/>
                    <w:szCs w:val="18"/>
                  </w:rPr>
                </w:rPrChange>
              </w:rPr>
            </w:pPr>
            <w:bookmarkStart w:id="27634" w:name="_Toc129057936"/>
            <w:bookmarkStart w:id="27635" w:name="_Toc129191771"/>
            <w:bookmarkStart w:id="27636" w:name="_Toc129198109"/>
            <w:bookmarkStart w:id="27637" w:name="_Toc129300635"/>
            <w:bookmarkEnd w:id="27634"/>
            <w:bookmarkEnd w:id="27635"/>
            <w:bookmarkEnd w:id="27636"/>
            <w:bookmarkEnd w:id="27637"/>
          </w:p>
        </w:tc>
        <w:tc>
          <w:tcPr>
            <w:tcW w:w="630" w:type="dxa"/>
          </w:tcPr>
          <w:p w14:paraId="4C2AAEA0" w14:textId="0DB4560F" w:rsidR="008E010E" w:rsidRPr="00744E3F" w:rsidDel="009B47BA" w:rsidRDefault="008E010E" w:rsidP="00D1397D">
            <w:pPr>
              <w:rPr>
                <w:del w:id="27638" w:author="Στάθης Καπ" w:date="2023-02-26T09:06:00Z"/>
                <w:sz w:val="18"/>
                <w:szCs w:val="18"/>
                <w:lang w:val="el-GR"/>
                <w:rPrChange w:id="27639" w:author="Στάθης Καπ" w:date="2023-03-03T06:42:00Z">
                  <w:rPr>
                    <w:del w:id="27640" w:author="Στάθης Καπ" w:date="2023-02-26T09:06:00Z"/>
                    <w:sz w:val="18"/>
                    <w:szCs w:val="18"/>
                  </w:rPr>
                </w:rPrChange>
              </w:rPr>
            </w:pPr>
            <w:bookmarkStart w:id="27641" w:name="_Toc129057937"/>
            <w:bookmarkStart w:id="27642" w:name="_Toc129191772"/>
            <w:bookmarkStart w:id="27643" w:name="_Toc129198110"/>
            <w:bookmarkStart w:id="27644" w:name="_Toc129300636"/>
            <w:bookmarkEnd w:id="27641"/>
            <w:bookmarkEnd w:id="27642"/>
            <w:bookmarkEnd w:id="27643"/>
            <w:bookmarkEnd w:id="27644"/>
          </w:p>
        </w:tc>
        <w:tc>
          <w:tcPr>
            <w:tcW w:w="663" w:type="dxa"/>
          </w:tcPr>
          <w:p w14:paraId="1C7A20F8" w14:textId="5A563425" w:rsidR="008E010E" w:rsidRPr="00744E3F" w:rsidDel="009B47BA" w:rsidRDefault="008E010E" w:rsidP="00D1397D">
            <w:pPr>
              <w:rPr>
                <w:del w:id="27645" w:author="Στάθης Καπ" w:date="2023-02-26T09:06:00Z"/>
                <w:sz w:val="18"/>
                <w:szCs w:val="18"/>
                <w:lang w:val="el-GR"/>
                <w:rPrChange w:id="27646" w:author="Στάθης Καπ" w:date="2023-03-03T06:42:00Z">
                  <w:rPr>
                    <w:del w:id="27647" w:author="Στάθης Καπ" w:date="2023-02-26T09:06:00Z"/>
                    <w:sz w:val="18"/>
                    <w:szCs w:val="18"/>
                  </w:rPr>
                </w:rPrChange>
              </w:rPr>
            </w:pPr>
            <w:bookmarkStart w:id="27648" w:name="_Toc129057938"/>
            <w:bookmarkStart w:id="27649" w:name="_Toc129191773"/>
            <w:bookmarkStart w:id="27650" w:name="_Toc129198111"/>
            <w:bookmarkStart w:id="27651" w:name="_Toc129300637"/>
            <w:bookmarkEnd w:id="27648"/>
            <w:bookmarkEnd w:id="27649"/>
            <w:bookmarkEnd w:id="27650"/>
            <w:bookmarkEnd w:id="27651"/>
          </w:p>
        </w:tc>
        <w:tc>
          <w:tcPr>
            <w:tcW w:w="764" w:type="dxa"/>
          </w:tcPr>
          <w:p w14:paraId="144F92B4" w14:textId="381B6036" w:rsidR="008E010E" w:rsidRPr="00744E3F" w:rsidDel="009B47BA" w:rsidRDefault="008E010E" w:rsidP="00D1397D">
            <w:pPr>
              <w:rPr>
                <w:del w:id="27652" w:author="Στάθης Καπ" w:date="2023-02-26T09:06:00Z"/>
                <w:sz w:val="18"/>
                <w:szCs w:val="18"/>
                <w:lang w:val="el-GR"/>
                <w:rPrChange w:id="27653" w:author="Στάθης Καπ" w:date="2023-03-03T06:42:00Z">
                  <w:rPr>
                    <w:del w:id="27654" w:author="Στάθης Καπ" w:date="2023-02-26T09:06:00Z"/>
                    <w:sz w:val="18"/>
                    <w:szCs w:val="18"/>
                  </w:rPr>
                </w:rPrChange>
              </w:rPr>
            </w:pPr>
            <w:bookmarkStart w:id="27655" w:name="_Toc129057939"/>
            <w:bookmarkStart w:id="27656" w:name="_Toc129191774"/>
            <w:bookmarkStart w:id="27657" w:name="_Toc129198112"/>
            <w:bookmarkStart w:id="27658" w:name="_Toc129300638"/>
            <w:bookmarkEnd w:id="27655"/>
            <w:bookmarkEnd w:id="27656"/>
            <w:bookmarkEnd w:id="27657"/>
            <w:bookmarkEnd w:id="27658"/>
          </w:p>
        </w:tc>
        <w:tc>
          <w:tcPr>
            <w:tcW w:w="630" w:type="dxa"/>
          </w:tcPr>
          <w:p w14:paraId="4BBBB73E" w14:textId="0D46B942" w:rsidR="008E010E" w:rsidRPr="00744E3F" w:rsidDel="009B47BA" w:rsidRDefault="008E010E" w:rsidP="00D1397D">
            <w:pPr>
              <w:rPr>
                <w:del w:id="27659" w:author="Στάθης Καπ" w:date="2023-02-26T09:06:00Z"/>
                <w:sz w:val="18"/>
                <w:szCs w:val="18"/>
                <w:lang w:val="el-GR"/>
                <w:rPrChange w:id="27660" w:author="Στάθης Καπ" w:date="2023-03-03T06:42:00Z">
                  <w:rPr>
                    <w:del w:id="27661" w:author="Στάθης Καπ" w:date="2023-02-26T09:06:00Z"/>
                    <w:sz w:val="18"/>
                    <w:szCs w:val="18"/>
                  </w:rPr>
                </w:rPrChange>
              </w:rPr>
            </w:pPr>
            <w:bookmarkStart w:id="27662" w:name="_Toc129057940"/>
            <w:bookmarkStart w:id="27663" w:name="_Toc129191775"/>
            <w:bookmarkStart w:id="27664" w:name="_Toc129198113"/>
            <w:bookmarkStart w:id="27665" w:name="_Toc129300639"/>
            <w:bookmarkEnd w:id="27662"/>
            <w:bookmarkEnd w:id="27663"/>
            <w:bookmarkEnd w:id="27664"/>
            <w:bookmarkEnd w:id="27665"/>
          </w:p>
        </w:tc>
        <w:tc>
          <w:tcPr>
            <w:tcW w:w="654" w:type="dxa"/>
          </w:tcPr>
          <w:p w14:paraId="7B7193AC" w14:textId="6D3DD0F2" w:rsidR="008E010E" w:rsidRPr="00744E3F" w:rsidDel="009B47BA" w:rsidRDefault="008E010E" w:rsidP="00D1397D">
            <w:pPr>
              <w:rPr>
                <w:del w:id="27666" w:author="Στάθης Καπ" w:date="2023-02-26T09:06:00Z"/>
                <w:sz w:val="18"/>
                <w:szCs w:val="18"/>
                <w:lang w:val="el-GR"/>
                <w:rPrChange w:id="27667" w:author="Στάθης Καπ" w:date="2023-03-03T06:42:00Z">
                  <w:rPr>
                    <w:del w:id="27668" w:author="Στάθης Καπ" w:date="2023-02-26T09:06:00Z"/>
                    <w:sz w:val="18"/>
                    <w:szCs w:val="18"/>
                  </w:rPr>
                </w:rPrChange>
              </w:rPr>
            </w:pPr>
            <w:bookmarkStart w:id="27669" w:name="_Toc129057941"/>
            <w:bookmarkStart w:id="27670" w:name="_Toc129191776"/>
            <w:bookmarkStart w:id="27671" w:name="_Toc129198114"/>
            <w:bookmarkStart w:id="27672" w:name="_Toc129300640"/>
            <w:bookmarkEnd w:id="27669"/>
            <w:bookmarkEnd w:id="27670"/>
            <w:bookmarkEnd w:id="27671"/>
            <w:bookmarkEnd w:id="27672"/>
          </w:p>
        </w:tc>
        <w:tc>
          <w:tcPr>
            <w:tcW w:w="754" w:type="dxa"/>
          </w:tcPr>
          <w:p w14:paraId="4F3B18A2" w14:textId="7785C80D" w:rsidR="008E010E" w:rsidRPr="00744E3F" w:rsidDel="009B47BA" w:rsidRDefault="008E010E" w:rsidP="00D1397D">
            <w:pPr>
              <w:rPr>
                <w:del w:id="27673" w:author="Στάθης Καπ" w:date="2023-02-26T09:06:00Z"/>
                <w:sz w:val="18"/>
                <w:szCs w:val="18"/>
                <w:lang w:val="el-GR"/>
                <w:rPrChange w:id="27674" w:author="Στάθης Καπ" w:date="2023-03-03T06:42:00Z">
                  <w:rPr>
                    <w:del w:id="27675" w:author="Στάθης Καπ" w:date="2023-02-26T09:06:00Z"/>
                    <w:sz w:val="18"/>
                    <w:szCs w:val="18"/>
                  </w:rPr>
                </w:rPrChange>
              </w:rPr>
            </w:pPr>
            <w:bookmarkStart w:id="27676" w:name="_Toc129057942"/>
            <w:bookmarkStart w:id="27677" w:name="_Toc129191777"/>
            <w:bookmarkStart w:id="27678" w:name="_Toc129198115"/>
            <w:bookmarkStart w:id="27679" w:name="_Toc129300641"/>
            <w:bookmarkEnd w:id="27676"/>
            <w:bookmarkEnd w:id="27677"/>
            <w:bookmarkEnd w:id="27678"/>
            <w:bookmarkEnd w:id="27679"/>
          </w:p>
        </w:tc>
        <w:tc>
          <w:tcPr>
            <w:tcW w:w="622" w:type="dxa"/>
          </w:tcPr>
          <w:p w14:paraId="292CCF1A" w14:textId="6258898A" w:rsidR="008E010E" w:rsidRPr="00744E3F" w:rsidDel="009B47BA" w:rsidRDefault="008E010E" w:rsidP="00D1397D">
            <w:pPr>
              <w:rPr>
                <w:del w:id="27680" w:author="Στάθης Καπ" w:date="2023-02-26T09:06:00Z"/>
                <w:sz w:val="18"/>
                <w:szCs w:val="18"/>
                <w:lang w:val="el-GR"/>
                <w:rPrChange w:id="27681" w:author="Στάθης Καπ" w:date="2023-03-03T06:42:00Z">
                  <w:rPr>
                    <w:del w:id="27682" w:author="Στάθης Καπ" w:date="2023-02-26T09:06:00Z"/>
                    <w:sz w:val="18"/>
                    <w:szCs w:val="18"/>
                  </w:rPr>
                </w:rPrChange>
              </w:rPr>
            </w:pPr>
            <w:bookmarkStart w:id="27683" w:name="_Toc129057943"/>
            <w:bookmarkStart w:id="27684" w:name="_Toc129191778"/>
            <w:bookmarkStart w:id="27685" w:name="_Toc129198116"/>
            <w:bookmarkStart w:id="27686" w:name="_Toc129300642"/>
            <w:bookmarkEnd w:id="27683"/>
            <w:bookmarkEnd w:id="27684"/>
            <w:bookmarkEnd w:id="27685"/>
            <w:bookmarkEnd w:id="27686"/>
          </w:p>
        </w:tc>
        <w:bookmarkStart w:id="27687" w:name="_Toc129057944"/>
        <w:bookmarkStart w:id="27688" w:name="_Toc129191779"/>
        <w:bookmarkStart w:id="27689" w:name="_Toc129198117"/>
        <w:bookmarkStart w:id="27690" w:name="_Toc129300643"/>
        <w:bookmarkEnd w:id="27687"/>
        <w:bookmarkEnd w:id="27688"/>
        <w:bookmarkEnd w:id="27689"/>
        <w:bookmarkEnd w:id="27690"/>
      </w:tr>
      <w:tr w:rsidR="008E010E" w:rsidRPr="00D3106C" w:rsidDel="009B47BA" w14:paraId="0A9A765F" w14:textId="33E1F334" w:rsidTr="00D1397D">
        <w:trPr>
          <w:del w:id="27691" w:author="Στάθης Καπ" w:date="2023-02-26T09:06:00Z"/>
        </w:trPr>
        <w:tc>
          <w:tcPr>
            <w:tcW w:w="627" w:type="dxa"/>
          </w:tcPr>
          <w:p w14:paraId="43DF6AD7" w14:textId="3FCD1331" w:rsidR="008E010E" w:rsidRPr="00744E3F" w:rsidDel="009B47BA" w:rsidRDefault="008E010E" w:rsidP="00D1397D">
            <w:pPr>
              <w:rPr>
                <w:del w:id="27692" w:author="Στάθης Καπ" w:date="2023-02-26T09:06:00Z"/>
                <w:sz w:val="18"/>
                <w:szCs w:val="18"/>
                <w:lang w:val="el-GR"/>
                <w:rPrChange w:id="27693" w:author="Στάθης Καπ" w:date="2023-03-03T06:42:00Z">
                  <w:rPr>
                    <w:del w:id="27694" w:author="Στάθης Καπ" w:date="2023-02-26T09:06:00Z"/>
                    <w:sz w:val="18"/>
                    <w:szCs w:val="18"/>
                  </w:rPr>
                </w:rPrChange>
              </w:rPr>
            </w:pPr>
            <w:del w:id="27695" w:author="Στάθης Καπ" w:date="2023-02-26T08:45:00Z">
              <w:r w:rsidRPr="006E0881" w:rsidDel="00715EE1">
                <w:rPr>
                  <w:sz w:val="18"/>
                  <w:szCs w:val="18"/>
                </w:rPr>
                <w:delText>Pr</w:delText>
              </w:r>
              <w:r w:rsidRPr="00744E3F" w:rsidDel="00715EE1">
                <w:rPr>
                  <w:sz w:val="18"/>
                  <w:szCs w:val="18"/>
                  <w:lang w:val="el-GR"/>
                  <w:rPrChange w:id="27696" w:author="Στάθης Καπ" w:date="2023-03-03T06:42:00Z">
                    <w:rPr>
                      <w:sz w:val="18"/>
                      <w:szCs w:val="18"/>
                    </w:rPr>
                  </w:rPrChange>
                </w:rPr>
                <w:delText>15</w:delText>
              </w:r>
            </w:del>
            <w:bookmarkStart w:id="27697" w:name="_Toc129057945"/>
            <w:bookmarkStart w:id="27698" w:name="_Toc129191780"/>
            <w:bookmarkStart w:id="27699" w:name="_Toc129198118"/>
            <w:bookmarkStart w:id="27700" w:name="_Toc129300644"/>
            <w:bookmarkEnd w:id="27697"/>
            <w:bookmarkEnd w:id="27698"/>
            <w:bookmarkEnd w:id="27699"/>
            <w:bookmarkEnd w:id="27700"/>
          </w:p>
        </w:tc>
        <w:tc>
          <w:tcPr>
            <w:tcW w:w="663" w:type="dxa"/>
          </w:tcPr>
          <w:p w14:paraId="6D12A51A" w14:textId="3966253A" w:rsidR="008E010E" w:rsidRPr="00744E3F" w:rsidDel="009B47BA" w:rsidRDefault="008E010E" w:rsidP="00D1397D">
            <w:pPr>
              <w:rPr>
                <w:del w:id="27701" w:author="Στάθης Καπ" w:date="2023-02-26T09:06:00Z"/>
                <w:sz w:val="18"/>
                <w:szCs w:val="18"/>
                <w:lang w:val="el-GR"/>
                <w:rPrChange w:id="27702" w:author="Στάθης Καπ" w:date="2023-03-03T06:42:00Z">
                  <w:rPr>
                    <w:del w:id="27703" w:author="Στάθης Καπ" w:date="2023-02-26T09:06:00Z"/>
                    <w:sz w:val="18"/>
                    <w:szCs w:val="18"/>
                  </w:rPr>
                </w:rPrChange>
              </w:rPr>
            </w:pPr>
            <w:bookmarkStart w:id="27704" w:name="_Toc129057946"/>
            <w:bookmarkStart w:id="27705" w:name="_Toc129191781"/>
            <w:bookmarkStart w:id="27706" w:name="_Toc129198119"/>
            <w:bookmarkStart w:id="27707" w:name="_Toc129300645"/>
            <w:bookmarkEnd w:id="27704"/>
            <w:bookmarkEnd w:id="27705"/>
            <w:bookmarkEnd w:id="27706"/>
            <w:bookmarkEnd w:id="27707"/>
          </w:p>
        </w:tc>
        <w:tc>
          <w:tcPr>
            <w:tcW w:w="764" w:type="dxa"/>
          </w:tcPr>
          <w:p w14:paraId="7F54BEF7" w14:textId="1EAF0787" w:rsidR="008E010E" w:rsidRPr="00744E3F" w:rsidDel="009B47BA" w:rsidRDefault="008E010E" w:rsidP="00D1397D">
            <w:pPr>
              <w:rPr>
                <w:del w:id="27708" w:author="Στάθης Καπ" w:date="2023-02-26T09:06:00Z"/>
                <w:sz w:val="18"/>
                <w:szCs w:val="18"/>
                <w:lang w:val="el-GR"/>
                <w:rPrChange w:id="27709" w:author="Στάθης Καπ" w:date="2023-03-03T06:42:00Z">
                  <w:rPr>
                    <w:del w:id="27710" w:author="Στάθης Καπ" w:date="2023-02-26T09:06:00Z"/>
                    <w:sz w:val="18"/>
                    <w:szCs w:val="18"/>
                  </w:rPr>
                </w:rPrChange>
              </w:rPr>
            </w:pPr>
            <w:bookmarkStart w:id="27711" w:name="_Toc129057947"/>
            <w:bookmarkStart w:id="27712" w:name="_Toc129191782"/>
            <w:bookmarkStart w:id="27713" w:name="_Toc129198120"/>
            <w:bookmarkStart w:id="27714" w:name="_Toc129300646"/>
            <w:bookmarkEnd w:id="27711"/>
            <w:bookmarkEnd w:id="27712"/>
            <w:bookmarkEnd w:id="27713"/>
            <w:bookmarkEnd w:id="27714"/>
          </w:p>
        </w:tc>
        <w:tc>
          <w:tcPr>
            <w:tcW w:w="630" w:type="dxa"/>
          </w:tcPr>
          <w:p w14:paraId="712F18EA" w14:textId="3BC07745" w:rsidR="008E010E" w:rsidRPr="00744E3F" w:rsidDel="009B47BA" w:rsidRDefault="008E010E" w:rsidP="00D1397D">
            <w:pPr>
              <w:rPr>
                <w:del w:id="27715" w:author="Στάθης Καπ" w:date="2023-02-26T09:06:00Z"/>
                <w:sz w:val="18"/>
                <w:szCs w:val="18"/>
                <w:lang w:val="el-GR"/>
                <w:rPrChange w:id="27716" w:author="Στάθης Καπ" w:date="2023-03-03T06:42:00Z">
                  <w:rPr>
                    <w:del w:id="27717" w:author="Στάθης Καπ" w:date="2023-02-26T09:06:00Z"/>
                    <w:sz w:val="18"/>
                    <w:szCs w:val="18"/>
                  </w:rPr>
                </w:rPrChange>
              </w:rPr>
            </w:pPr>
            <w:bookmarkStart w:id="27718" w:name="_Toc129057948"/>
            <w:bookmarkStart w:id="27719" w:name="_Toc129191783"/>
            <w:bookmarkStart w:id="27720" w:name="_Toc129198121"/>
            <w:bookmarkStart w:id="27721" w:name="_Toc129300647"/>
            <w:bookmarkEnd w:id="27718"/>
            <w:bookmarkEnd w:id="27719"/>
            <w:bookmarkEnd w:id="27720"/>
            <w:bookmarkEnd w:id="27721"/>
          </w:p>
        </w:tc>
        <w:tc>
          <w:tcPr>
            <w:tcW w:w="663" w:type="dxa"/>
          </w:tcPr>
          <w:p w14:paraId="36DBCDB5" w14:textId="61AC78DE" w:rsidR="008E010E" w:rsidRPr="00744E3F" w:rsidDel="009B47BA" w:rsidRDefault="008E010E" w:rsidP="00D1397D">
            <w:pPr>
              <w:rPr>
                <w:del w:id="27722" w:author="Στάθης Καπ" w:date="2023-02-26T09:06:00Z"/>
                <w:sz w:val="18"/>
                <w:szCs w:val="18"/>
                <w:lang w:val="el-GR"/>
                <w:rPrChange w:id="27723" w:author="Στάθης Καπ" w:date="2023-03-03T06:42:00Z">
                  <w:rPr>
                    <w:del w:id="27724" w:author="Στάθης Καπ" w:date="2023-02-26T09:06:00Z"/>
                    <w:sz w:val="18"/>
                    <w:szCs w:val="18"/>
                  </w:rPr>
                </w:rPrChange>
              </w:rPr>
            </w:pPr>
            <w:bookmarkStart w:id="27725" w:name="_Toc129057949"/>
            <w:bookmarkStart w:id="27726" w:name="_Toc129191784"/>
            <w:bookmarkStart w:id="27727" w:name="_Toc129198122"/>
            <w:bookmarkStart w:id="27728" w:name="_Toc129300648"/>
            <w:bookmarkEnd w:id="27725"/>
            <w:bookmarkEnd w:id="27726"/>
            <w:bookmarkEnd w:id="27727"/>
            <w:bookmarkEnd w:id="27728"/>
          </w:p>
        </w:tc>
        <w:tc>
          <w:tcPr>
            <w:tcW w:w="764" w:type="dxa"/>
          </w:tcPr>
          <w:p w14:paraId="296F669B" w14:textId="30A5BE95" w:rsidR="008E010E" w:rsidRPr="00744E3F" w:rsidDel="009B47BA" w:rsidRDefault="008E010E" w:rsidP="00D1397D">
            <w:pPr>
              <w:rPr>
                <w:del w:id="27729" w:author="Στάθης Καπ" w:date="2023-02-26T09:06:00Z"/>
                <w:sz w:val="18"/>
                <w:szCs w:val="18"/>
                <w:lang w:val="el-GR"/>
                <w:rPrChange w:id="27730" w:author="Στάθης Καπ" w:date="2023-03-03T06:42:00Z">
                  <w:rPr>
                    <w:del w:id="27731" w:author="Στάθης Καπ" w:date="2023-02-26T09:06:00Z"/>
                    <w:sz w:val="18"/>
                    <w:szCs w:val="18"/>
                  </w:rPr>
                </w:rPrChange>
              </w:rPr>
            </w:pPr>
            <w:bookmarkStart w:id="27732" w:name="_Toc129057950"/>
            <w:bookmarkStart w:id="27733" w:name="_Toc129191785"/>
            <w:bookmarkStart w:id="27734" w:name="_Toc129198123"/>
            <w:bookmarkStart w:id="27735" w:name="_Toc129300649"/>
            <w:bookmarkEnd w:id="27732"/>
            <w:bookmarkEnd w:id="27733"/>
            <w:bookmarkEnd w:id="27734"/>
            <w:bookmarkEnd w:id="27735"/>
          </w:p>
        </w:tc>
        <w:tc>
          <w:tcPr>
            <w:tcW w:w="630" w:type="dxa"/>
          </w:tcPr>
          <w:p w14:paraId="31C01795" w14:textId="618D1D1D" w:rsidR="008E010E" w:rsidRPr="00744E3F" w:rsidDel="009B47BA" w:rsidRDefault="008E010E" w:rsidP="00D1397D">
            <w:pPr>
              <w:rPr>
                <w:del w:id="27736" w:author="Στάθης Καπ" w:date="2023-02-26T09:06:00Z"/>
                <w:sz w:val="18"/>
                <w:szCs w:val="18"/>
                <w:lang w:val="el-GR"/>
                <w:rPrChange w:id="27737" w:author="Στάθης Καπ" w:date="2023-03-03T06:42:00Z">
                  <w:rPr>
                    <w:del w:id="27738" w:author="Στάθης Καπ" w:date="2023-02-26T09:06:00Z"/>
                    <w:sz w:val="18"/>
                    <w:szCs w:val="18"/>
                  </w:rPr>
                </w:rPrChange>
              </w:rPr>
            </w:pPr>
            <w:bookmarkStart w:id="27739" w:name="_Toc129057951"/>
            <w:bookmarkStart w:id="27740" w:name="_Toc129191786"/>
            <w:bookmarkStart w:id="27741" w:name="_Toc129198124"/>
            <w:bookmarkStart w:id="27742" w:name="_Toc129300650"/>
            <w:bookmarkEnd w:id="27739"/>
            <w:bookmarkEnd w:id="27740"/>
            <w:bookmarkEnd w:id="27741"/>
            <w:bookmarkEnd w:id="27742"/>
          </w:p>
        </w:tc>
        <w:tc>
          <w:tcPr>
            <w:tcW w:w="663" w:type="dxa"/>
          </w:tcPr>
          <w:p w14:paraId="31558FB6" w14:textId="7DA2CA35" w:rsidR="008E010E" w:rsidRPr="00744E3F" w:rsidDel="009B47BA" w:rsidRDefault="008E010E" w:rsidP="00D1397D">
            <w:pPr>
              <w:rPr>
                <w:del w:id="27743" w:author="Στάθης Καπ" w:date="2023-02-26T09:06:00Z"/>
                <w:sz w:val="18"/>
                <w:szCs w:val="18"/>
                <w:lang w:val="el-GR"/>
                <w:rPrChange w:id="27744" w:author="Στάθης Καπ" w:date="2023-03-03T06:42:00Z">
                  <w:rPr>
                    <w:del w:id="27745" w:author="Στάθης Καπ" w:date="2023-02-26T09:06:00Z"/>
                    <w:sz w:val="18"/>
                    <w:szCs w:val="18"/>
                  </w:rPr>
                </w:rPrChange>
              </w:rPr>
            </w:pPr>
            <w:bookmarkStart w:id="27746" w:name="_Toc129057952"/>
            <w:bookmarkStart w:id="27747" w:name="_Toc129191787"/>
            <w:bookmarkStart w:id="27748" w:name="_Toc129198125"/>
            <w:bookmarkStart w:id="27749" w:name="_Toc129300651"/>
            <w:bookmarkEnd w:id="27746"/>
            <w:bookmarkEnd w:id="27747"/>
            <w:bookmarkEnd w:id="27748"/>
            <w:bookmarkEnd w:id="27749"/>
          </w:p>
        </w:tc>
        <w:tc>
          <w:tcPr>
            <w:tcW w:w="764" w:type="dxa"/>
          </w:tcPr>
          <w:p w14:paraId="3A771820" w14:textId="693449F0" w:rsidR="008E010E" w:rsidRPr="00744E3F" w:rsidDel="009B47BA" w:rsidRDefault="008E010E" w:rsidP="00D1397D">
            <w:pPr>
              <w:rPr>
                <w:del w:id="27750" w:author="Στάθης Καπ" w:date="2023-02-26T09:06:00Z"/>
                <w:sz w:val="18"/>
                <w:szCs w:val="18"/>
                <w:lang w:val="el-GR"/>
                <w:rPrChange w:id="27751" w:author="Στάθης Καπ" w:date="2023-03-03T06:42:00Z">
                  <w:rPr>
                    <w:del w:id="27752" w:author="Στάθης Καπ" w:date="2023-02-26T09:06:00Z"/>
                    <w:sz w:val="18"/>
                    <w:szCs w:val="18"/>
                  </w:rPr>
                </w:rPrChange>
              </w:rPr>
            </w:pPr>
            <w:bookmarkStart w:id="27753" w:name="_Toc129057953"/>
            <w:bookmarkStart w:id="27754" w:name="_Toc129191788"/>
            <w:bookmarkStart w:id="27755" w:name="_Toc129198126"/>
            <w:bookmarkStart w:id="27756" w:name="_Toc129300652"/>
            <w:bookmarkEnd w:id="27753"/>
            <w:bookmarkEnd w:id="27754"/>
            <w:bookmarkEnd w:id="27755"/>
            <w:bookmarkEnd w:id="27756"/>
          </w:p>
        </w:tc>
        <w:tc>
          <w:tcPr>
            <w:tcW w:w="630" w:type="dxa"/>
          </w:tcPr>
          <w:p w14:paraId="05E569C2" w14:textId="1605719A" w:rsidR="008E010E" w:rsidRPr="00744E3F" w:rsidDel="009B47BA" w:rsidRDefault="008E010E" w:rsidP="00D1397D">
            <w:pPr>
              <w:rPr>
                <w:del w:id="27757" w:author="Στάθης Καπ" w:date="2023-02-26T09:06:00Z"/>
                <w:sz w:val="18"/>
                <w:szCs w:val="18"/>
                <w:lang w:val="el-GR"/>
                <w:rPrChange w:id="27758" w:author="Στάθης Καπ" w:date="2023-03-03T06:42:00Z">
                  <w:rPr>
                    <w:del w:id="27759" w:author="Στάθης Καπ" w:date="2023-02-26T09:06:00Z"/>
                    <w:sz w:val="18"/>
                    <w:szCs w:val="18"/>
                  </w:rPr>
                </w:rPrChange>
              </w:rPr>
            </w:pPr>
            <w:bookmarkStart w:id="27760" w:name="_Toc129057954"/>
            <w:bookmarkStart w:id="27761" w:name="_Toc129191789"/>
            <w:bookmarkStart w:id="27762" w:name="_Toc129198127"/>
            <w:bookmarkStart w:id="27763" w:name="_Toc129300653"/>
            <w:bookmarkEnd w:id="27760"/>
            <w:bookmarkEnd w:id="27761"/>
            <w:bookmarkEnd w:id="27762"/>
            <w:bookmarkEnd w:id="27763"/>
          </w:p>
        </w:tc>
        <w:tc>
          <w:tcPr>
            <w:tcW w:w="654" w:type="dxa"/>
          </w:tcPr>
          <w:p w14:paraId="4D16DAB1" w14:textId="69E3EC9F" w:rsidR="008E010E" w:rsidRPr="00744E3F" w:rsidDel="009B47BA" w:rsidRDefault="008E010E" w:rsidP="00D1397D">
            <w:pPr>
              <w:rPr>
                <w:del w:id="27764" w:author="Στάθης Καπ" w:date="2023-02-26T09:06:00Z"/>
                <w:sz w:val="18"/>
                <w:szCs w:val="18"/>
                <w:lang w:val="el-GR"/>
                <w:rPrChange w:id="27765" w:author="Στάθης Καπ" w:date="2023-03-03T06:42:00Z">
                  <w:rPr>
                    <w:del w:id="27766" w:author="Στάθης Καπ" w:date="2023-02-26T09:06:00Z"/>
                    <w:sz w:val="18"/>
                    <w:szCs w:val="18"/>
                  </w:rPr>
                </w:rPrChange>
              </w:rPr>
            </w:pPr>
            <w:bookmarkStart w:id="27767" w:name="_Toc129057955"/>
            <w:bookmarkStart w:id="27768" w:name="_Toc129191790"/>
            <w:bookmarkStart w:id="27769" w:name="_Toc129198128"/>
            <w:bookmarkStart w:id="27770" w:name="_Toc129300654"/>
            <w:bookmarkEnd w:id="27767"/>
            <w:bookmarkEnd w:id="27768"/>
            <w:bookmarkEnd w:id="27769"/>
            <w:bookmarkEnd w:id="27770"/>
          </w:p>
        </w:tc>
        <w:tc>
          <w:tcPr>
            <w:tcW w:w="754" w:type="dxa"/>
          </w:tcPr>
          <w:p w14:paraId="00D0A061" w14:textId="67F97B22" w:rsidR="008E010E" w:rsidRPr="00744E3F" w:rsidDel="009B47BA" w:rsidRDefault="008E010E" w:rsidP="00D1397D">
            <w:pPr>
              <w:rPr>
                <w:del w:id="27771" w:author="Στάθης Καπ" w:date="2023-02-26T09:06:00Z"/>
                <w:sz w:val="18"/>
                <w:szCs w:val="18"/>
                <w:lang w:val="el-GR"/>
                <w:rPrChange w:id="27772" w:author="Στάθης Καπ" w:date="2023-03-03T06:42:00Z">
                  <w:rPr>
                    <w:del w:id="27773" w:author="Στάθης Καπ" w:date="2023-02-26T09:06:00Z"/>
                    <w:sz w:val="18"/>
                    <w:szCs w:val="18"/>
                  </w:rPr>
                </w:rPrChange>
              </w:rPr>
            </w:pPr>
            <w:bookmarkStart w:id="27774" w:name="_Toc129057956"/>
            <w:bookmarkStart w:id="27775" w:name="_Toc129191791"/>
            <w:bookmarkStart w:id="27776" w:name="_Toc129198129"/>
            <w:bookmarkStart w:id="27777" w:name="_Toc129300655"/>
            <w:bookmarkEnd w:id="27774"/>
            <w:bookmarkEnd w:id="27775"/>
            <w:bookmarkEnd w:id="27776"/>
            <w:bookmarkEnd w:id="27777"/>
          </w:p>
        </w:tc>
        <w:tc>
          <w:tcPr>
            <w:tcW w:w="622" w:type="dxa"/>
          </w:tcPr>
          <w:p w14:paraId="5EA5682D" w14:textId="68F5AC5A" w:rsidR="008E010E" w:rsidRPr="00744E3F" w:rsidDel="009B47BA" w:rsidRDefault="008E010E" w:rsidP="00D1397D">
            <w:pPr>
              <w:rPr>
                <w:del w:id="27778" w:author="Στάθης Καπ" w:date="2023-02-26T09:06:00Z"/>
                <w:sz w:val="18"/>
                <w:szCs w:val="18"/>
                <w:lang w:val="el-GR"/>
                <w:rPrChange w:id="27779" w:author="Στάθης Καπ" w:date="2023-03-03T06:42:00Z">
                  <w:rPr>
                    <w:del w:id="27780" w:author="Στάθης Καπ" w:date="2023-02-26T09:06:00Z"/>
                    <w:sz w:val="18"/>
                    <w:szCs w:val="18"/>
                  </w:rPr>
                </w:rPrChange>
              </w:rPr>
            </w:pPr>
            <w:bookmarkStart w:id="27781" w:name="_Toc129057957"/>
            <w:bookmarkStart w:id="27782" w:name="_Toc129191792"/>
            <w:bookmarkStart w:id="27783" w:name="_Toc129198130"/>
            <w:bookmarkStart w:id="27784" w:name="_Toc129300656"/>
            <w:bookmarkEnd w:id="27781"/>
            <w:bookmarkEnd w:id="27782"/>
            <w:bookmarkEnd w:id="27783"/>
            <w:bookmarkEnd w:id="27784"/>
          </w:p>
        </w:tc>
        <w:bookmarkStart w:id="27785" w:name="_Toc129057958"/>
        <w:bookmarkStart w:id="27786" w:name="_Toc129191793"/>
        <w:bookmarkStart w:id="27787" w:name="_Toc129198131"/>
        <w:bookmarkStart w:id="27788" w:name="_Toc129300657"/>
        <w:bookmarkEnd w:id="27785"/>
        <w:bookmarkEnd w:id="27786"/>
        <w:bookmarkEnd w:id="27787"/>
        <w:bookmarkEnd w:id="27788"/>
      </w:tr>
      <w:tr w:rsidR="008E010E" w:rsidRPr="00D3106C" w:rsidDel="009B47BA" w14:paraId="108207AA" w14:textId="6F5E294A" w:rsidTr="00D1397D">
        <w:trPr>
          <w:del w:id="27789" w:author="Στάθης Καπ" w:date="2023-02-26T09:06:00Z"/>
        </w:trPr>
        <w:tc>
          <w:tcPr>
            <w:tcW w:w="627" w:type="dxa"/>
          </w:tcPr>
          <w:p w14:paraId="62BBC84B" w14:textId="7E3BEB0D" w:rsidR="008E010E" w:rsidRPr="00744E3F" w:rsidDel="009B47BA" w:rsidRDefault="008E010E" w:rsidP="00D1397D">
            <w:pPr>
              <w:rPr>
                <w:del w:id="27790" w:author="Στάθης Καπ" w:date="2023-02-26T09:06:00Z"/>
                <w:sz w:val="18"/>
                <w:szCs w:val="18"/>
                <w:lang w:val="el-GR"/>
                <w:rPrChange w:id="27791" w:author="Στάθης Καπ" w:date="2023-03-03T06:42:00Z">
                  <w:rPr>
                    <w:del w:id="27792" w:author="Στάθης Καπ" w:date="2023-02-26T09:06:00Z"/>
                    <w:sz w:val="18"/>
                    <w:szCs w:val="18"/>
                  </w:rPr>
                </w:rPrChange>
              </w:rPr>
            </w:pPr>
            <w:del w:id="27793" w:author="Στάθης Καπ" w:date="2023-02-26T08:45:00Z">
              <w:r w:rsidRPr="006E0881" w:rsidDel="00715EE1">
                <w:rPr>
                  <w:sz w:val="18"/>
                  <w:szCs w:val="18"/>
                </w:rPr>
                <w:delText>Pr</w:delText>
              </w:r>
              <w:r w:rsidRPr="00744E3F" w:rsidDel="00715EE1">
                <w:rPr>
                  <w:sz w:val="18"/>
                  <w:szCs w:val="18"/>
                  <w:lang w:val="el-GR"/>
                  <w:rPrChange w:id="27794" w:author="Στάθης Καπ" w:date="2023-03-03T06:42:00Z">
                    <w:rPr>
                      <w:sz w:val="18"/>
                      <w:szCs w:val="18"/>
                    </w:rPr>
                  </w:rPrChange>
                </w:rPr>
                <w:delText>16</w:delText>
              </w:r>
            </w:del>
            <w:bookmarkStart w:id="27795" w:name="_Toc129057959"/>
            <w:bookmarkStart w:id="27796" w:name="_Toc129191794"/>
            <w:bookmarkStart w:id="27797" w:name="_Toc129198132"/>
            <w:bookmarkStart w:id="27798" w:name="_Toc129300658"/>
            <w:bookmarkEnd w:id="27795"/>
            <w:bookmarkEnd w:id="27796"/>
            <w:bookmarkEnd w:id="27797"/>
            <w:bookmarkEnd w:id="27798"/>
          </w:p>
        </w:tc>
        <w:tc>
          <w:tcPr>
            <w:tcW w:w="663" w:type="dxa"/>
          </w:tcPr>
          <w:p w14:paraId="58FFBE69" w14:textId="5BB557C5" w:rsidR="008E010E" w:rsidRPr="00744E3F" w:rsidDel="009B47BA" w:rsidRDefault="008E010E" w:rsidP="00D1397D">
            <w:pPr>
              <w:rPr>
                <w:del w:id="27799" w:author="Στάθης Καπ" w:date="2023-02-26T09:06:00Z"/>
                <w:sz w:val="18"/>
                <w:szCs w:val="18"/>
                <w:lang w:val="el-GR"/>
                <w:rPrChange w:id="27800" w:author="Στάθης Καπ" w:date="2023-03-03T06:42:00Z">
                  <w:rPr>
                    <w:del w:id="27801" w:author="Στάθης Καπ" w:date="2023-02-26T09:06:00Z"/>
                    <w:sz w:val="18"/>
                    <w:szCs w:val="18"/>
                  </w:rPr>
                </w:rPrChange>
              </w:rPr>
            </w:pPr>
            <w:bookmarkStart w:id="27802" w:name="_Toc129057960"/>
            <w:bookmarkStart w:id="27803" w:name="_Toc129191795"/>
            <w:bookmarkStart w:id="27804" w:name="_Toc129198133"/>
            <w:bookmarkStart w:id="27805" w:name="_Toc129300659"/>
            <w:bookmarkEnd w:id="27802"/>
            <w:bookmarkEnd w:id="27803"/>
            <w:bookmarkEnd w:id="27804"/>
            <w:bookmarkEnd w:id="27805"/>
          </w:p>
        </w:tc>
        <w:tc>
          <w:tcPr>
            <w:tcW w:w="764" w:type="dxa"/>
          </w:tcPr>
          <w:p w14:paraId="6638A1D3" w14:textId="56F4F8C2" w:rsidR="008E010E" w:rsidRPr="00744E3F" w:rsidDel="009B47BA" w:rsidRDefault="008E010E" w:rsidP="00D1397D">
            <w:pPr>
              <w:rPr>
                <w:del w:id="27806" w:author="Στάθης Καπ" w:date="2023-02-26T09:06:00Z"/>
                <w:sz w:val="18"/>
                <w:szCs w:val="18"/>
                <w:lang w:val="el-GR"/>
                <w:rPrChange w:id="27807" w:author="Στάθης Καπ" w:date="2023-03-03T06:42:00Z">
                  <w:rPr>
                    <w:del w:id="27808" w:author="Στάθης Καπ" w:date="2023-02-26T09:06:00Z"/>
                    <w:sz w:val="18"/>
                    <w:szCs w:val="18"/>
                  </w:rPr>
                </w:rPrChange>
              </w:rPr>
            </w:pPr>
            <w:bookmarkStart w:id="27809" w:name="_Toc129057961"/>
            <w:bookmarkStart w:id="27810" w:name="_Toc129191796"/>
            <w:bookmarkStart w:id="27811" w:name="_Toc129198134"/>
            <w:bookmarkStart w:id="27812" w:name="_Toc129300660"/>
            <w:bookmarkEnd w:id="27809"/>
            <w:bookmarkEnd w:id="27810"/>
            <w:bookmarkEnd w:id="27811"/>
            <w:bookmarkEnd w:id="27812"/>
          </w:p>
        </w:tc>
        <w:tc>
          <w:tcPr>
            <w:tcW w:w="630" w:type="dxa"/>
          </w:tcPr>
          <w:p w14:paraId="25A51A22" w14:textId="0EF7FC4D" w:rsidR="008E010E" w:rsidRPr="00744E3F" w:rsidDel="009B47BA" w:rsidRDefault="008E010E" w:rsidP="00D1397D">
            <w:pPr>
              <w:rPr>
                <w:del w:id="27813" w:author="Στάθης Καπ" w:date="2023-02-26T09:06:00Z"/>
                <w:sz w:val="18"/>
                <w:szCs w:val="18"/>
                <w:lang w:val="el-GR"/>
                <w:rPrChange w:id="27814" w:author="Στάθης Καπ" w:date="2023-03-03T06:42:00Z">
                  <w:rPr>
                    <w:del w:id="27815" w:author="Στάθης Καπ" w:date="2023-02-26T09:06:00Z"/>
                    <w:sz w:val="18"/>
                    <w:szCs w:val="18"/>
                  </w:rPr>
                </w:rPrChange>
              </w:rPr>
            </w:pPr>
            <w:bookmarkStart w:id="27816" w:name="_Toc129057962"/>
            <w:bookmarkStart w:id="27817" w:name="_Toc129191797"/>
            <w:bookmarkStart w:id="27818" w:name="_Toc129198135"/>
            <w:bookmarkStart w:id="27819" w:name="_Toc129300661"/>
            <w:bookmarkEnd w:id="27816"/>
            <w:bookmarkEnd w:id="27817"/>
            <w:bookmarkEnd w:id="27818"/>
            <w:bookmarkEnd w:id="27819"/>
          </w:p>
        </w:tc>
        <w:tc>
          <w:tcPr>
            <w:tcW w:w="663" w:type="dxa"/>
          </w:tcPr>
          <w:p w14:paraId="49E85534" w14:textId="5A96D6EF" w:rsidR="008E010E" w:rsidRPr="00744E3F" w:rsidDel="009B47BA" w:rsidRDefault="008E010E" w:rsidP="00D1397D">
            <w:pPr>
              <w:rPr>
                <w:del w:id="27820" w:author="Στάθης Καπ" w:date="2023-02-26T09:06:00Z"/>
                <w:sz w:val="18"/>
                <w:szCs w:val="18"/>
                <w:lang w:val="el-GR"/>
                <w:rPrChange w:id="27821" w:author="Στάθης Καπ" w:date="2023-03-03T06:42:00Z">
                  <w:rPr>
                    <w:del w:id="27822" w:author="Στάθης Καπ" w:date="2023-02-26T09:06:00Z"/>
                    <w:sz w:val="18"/>
                    <w:szCs w:val="18"/>
                  </w:rPr>
                </w:rPrChange>
              </w:rPr>
            </w:pPr>
            <w:bookmarkStart w:id="27823" w:name="_Toc129057963"/>
            <w:bookmarkStart w:id="27824" w:name="_Toc129191798"/>
            <w:bookmarkStart w:id="27825" w:name="_Toc129198136"/>
            <w:bookmarkStart w:id="27826" w:name="_Toc129300662"/>
            <w:bookmarkEnd w:id="27823"/>
            <w:bookmarkEnd w:id="27824"/>
            <w:bookmarkEnd w:id="27825"/>
            <w:bookmarkEnd w:id="27826"/>
          </w:p>
        </w:tc>
        <w:tc>
          <w:tcPr>
            <w:tcW w:w="764" w:type="dxa"/>
          </w:tcPr>
          <w:p w14:paraId="71199756" w14:textId="67C07B2B" w:rsidR="008E010E" w:rsidRPr="00744E3F" w:rsidDel="009B47BA" w:rsidRDefault="008E010E" w:rsidP="00D1397D">
            <w:pPr>
              <w:rPr>
                <w:del w:id="27827" w:author="Στάθης Καπ" w:date="2023-02-26T09:06:00Z"/>
                <w:sz w:val="18"/>
                <w:szCs w:val="18"/>
                <w:lang w:val="el-GR"/>
                <w:rPrChange w:id="27828" w:author="Στάθης Καπ" w:date="2023-03-03T06:42:00Z">
                  <w:rPr>
                    <w:del w:id="27829" w:author="Στάθης Καπ" w:date="2023-02-26T09:06:00Z"/>
                    <w:sz w:val="18"/>
                    <w:szCs w:val="18"/>
                  </w:rPr>
                </w:rPrChange>
              </w:rPr>
            </w:pPr>
            <w:bookmarkStart w:id="27830" w:name="_Toc129057964"/>
            <w:bookmarkStart w:id="27831" w:name="_Toc129191799"/>
            <w:bookmarkStart w:id="27832" w:name="_Toc129198137"/>
            <w:bookmarkStart w:id="27833" w:name="_Toc129300663"/>
            <w:bookmarkEnd w:id="27830"/>
            <w:bookmarkEnd w:id="27831"/>
            <w:bookmarkEnd w:id="27832"/>
            <w:bookmarkEnd w:id="27833"/>
          </w:p>
        </w:tc>
        <w:tc>
          <w:tcPr>
            <w:tcW w:w="630" w:type="dxa"/>
          </w:tcPr>
          <w:p w14:paraId="7DCFAA36" w14:textId="5E42137C" w:rsidR="008E010E" w:rsidRPr="00744E3F" w:rsidDel="009B47BA" w:rsidRDefault="008E010E" w:rsidP="00D1397D">
            <w:pPr>
              <w:rPr>
                <w:del w:id="27834" w:author="Στάθης Καπ" w:date="2023-02-26T09:06:00Z"/>
                <w:sz w:val="18"/>
                <w:szCs w:val="18"/>
                <w:lang w:val="el-GR"/>
                <w:rPrChange w:id="27835" w:author="Στάθης Καπ" w:date="2023-03-03T06:42:00Z">
                  <w:rPr>
                    <w:del w:id="27836" w:author="Στάθης Καπ" w:date="2023-02-26T09:06:00Z"/>
                    <w:sz w:val="18"/>
                    <w:szCs w:val="18"/>
                  </w:rPr>
                </w:rPrChange>
              </w:rPr>
            </w:pPr>
            <w:bookmarkStart w:id="27837" w:name="_Toc129057965"/>
            <w:bookmarkStart w:id="27838" w:name="_Toc129191800"/>
            <w:bookmarkStart w:id="27839" w:name="_Toc129198138"/>
            <w:bookmarkStart w:id="27840" w:name="_Toc129300664"/>
            <w:bookmarkEnd w:id="27837"/>
            <w:bookmarkEnd w:id="27838"/>
            <w:bookmarkEnd w:id="27839"/>
            <w:bookmarkEnd w:id="27840"/>
          </w:p>
        </w:tc>
        <w:tc>
          <w:tcPr>
            <w:tcW w:w="663" w:type="dxa"/>
          </w:tcPr>
          <w:p w14:paraId="22C1D015" w14:textId="27F26759" w:rsidR="008E010E" w:rsidRPr="00744E3F" w:rsidDel="009B47BA" w:rsidRDefault="008E010E" w:rsidP="00D1397D">
            <w:pPr>
              <w:rPr>
                <w:del w:id="27841" w:author="Στάθης Καπ" w:date="2023-02-26T09:06:00Z"/>
                <w:sz w:val="18"/>
                <w:szCs w:val="18"/>
                <w:lang w:val="el-GR"/>
                <w:rPrChange w:id="27842" w:author="Στάθης Καπ" w:date="2023-03-03T06:42:00Z">
                  <w:rPr>
                    <w:del w:id="27843" w:author="Στάθης Καπ" w:date="2023-02-26T09:06:00Z"/>
                    <w:sz w:val="18"/>
                    <w:szCs w:val="18"/>
                  </w:rPr>
                </w:rPrChange>
              </w:rPr>
            </w:pPr>
            <w:bookmarkStart w:id="27844" w:name="_Toc129057966"/>
            <w:bookmarkStart w:id="27845" w:name="_Toc129191801"/>
            <w:bookmarkStart w:id="27846" w:name="_Toc129198139"/>
            <w:bookmarkStart w:id="27847" w:name="_Toc129300665"/>
            <w:bookmarkEnd w:id="27844"/>
            <w:bookmarkEnd w:id="27845"/>
            <w:bookmarkEnd w:id="27846"/>
            <w:bookmarkEnd w:id="27847"/>
          </w:p>
        </w:tc>
        <w:tc>
          <w:tcPr>
            <w:tcW w:w="764" w:type="dxa"/>
          </w:tcPr>
          <w:p w14:paraId="00586FDA" w14:textId="19737902" w:rsidR="008E010E" w:rsidRPr="00744E3F" w:rsidDel="009B47BA" w:rsidRDefault="008E010E" w:rsidP="00D1397D">
            <w:pPr>
              <w:rPr>
                <w:del w:id="27848" w:author="Στάθης Καπ" w:date="2023-02-26T09:06:00Z"/>
                <w:sz w:val="18"/>
                <w:szCs w:val="18"/>
                <w:lang w:val="el-GR"/>
                <w:rPrChange w:id="27849" w:author="Στάθης Καπ" w:date="2023-03-03T06:42:00Z">
                  <w:rPr>
                    <w:del w:id="27850" w:author="Στάθης Καπ" w:date="2023-02-26T09:06:00Z"/>
                    <w:sz w:val="18"/>
                    <w:szCs w:val="18"/>
                  </w:rPr>
                </w:rPrChange>
              </w:rPr>
            </w:pPr>
            <w:bookmarkStart w:id="27851" w:name="_Toc129057967"/>
            <w:bookmarkStart w:id="27852" w:name="_Toc129191802"/>
            <w:bookmarkStart w:id="27853" w:name="_Toc129198140"/>
            <w:bookmarkStart w:id="27854" w:name="_Toc129300666"/>
            <w:bookmarkEnd w:id="27851"/>
            <w:bookmarkEnd w:id="27852"/>
            <w:bookmarkEnd w:id="27853"/>
            <w:bookmarkEnd w:id="27854"/>
          </w:p>
        </w:tc>
        <w:tc>
          <w:tcPr>
            <w:tcW w:w="630" w:type="dxa"/>
          </w:tcPr>
          <w:p w14:paraId="5BC7B6D7" w14:textId="7DF5F3A0" w:rsidR="008E010E" w:rsidRPr="00744E3F" w:rsidDel="009B47BA" w:rsidRDefault="008E010E" w:rsidP="00D1397D">
            <w:pPr>
              <w:rPr>
                <w:del w:id="27855" w:author="Στάθης Καπ" w:date="2023-02-26T09:06:00Z"/>
                <w:sz w:val="18"/>
                <w:szCs w:val="18"/>
                <w:lang w:val="el-GR"/>
                <w:rPrChange w:id="27856" w:author="Στάθης Καπ" w:date="2023-03-03T06:42:00Z">
                  <w:rPr>
                    <w:del w:id="27857" w:author="Στάθης Καπ" w:date="2023-02-26T09:06:00Z"/>
                    <w:sz w:val="18"/>
                    <w:szCs w:val="18"/>
                  </w:rPr>
                </w:rPrChange>
              </w:rPr>
            </w:pPr>
            <w:bookmarkStart w:id="27858" w:name="_Toc129057968"/>
            <w:bookmarkStart w:id="27859" w:name="_Toc129191803"/>
            <w:bookmarkStart w:id="27860" w:name="_Toc129198141"/>
            <w:bookmarkStart w:id="27861" w:name="_Toc129300667"/>
            <w:bookmarkEnd w:id="27858"/>
            <w:bookmarkEnd w:id="27859"/>
            <w:bookmarkEnd w:id="27860"/>
            <w:bookmarkEnd w:id="27861"/>
          </w:p>
        </w:tc>
        <w:tc>
          <w:tcPr>
            <w:tcW w:w="654" w:type="dxa"/>
          </w:tcPr>
          <w:p w14:paraId="17BE3C3D" w14:textId="5F904047" w:rsidR="008E010E" w:rsidRPr="00744E3F" w:rsidDel="009B47BA" w:rsidRDefault="008E010E" w:rsidP="00D1397D">
            <w:pPr>
              <w:rPr>
                <w:del w:id="27862" w:author="Στάθης Καπ" w:date="2023-02-26T09:06:00Z"/>
                <w:sz w:val="18"/>
                <w:szCs w:val="18"/>
                <w:lang w:val="el-GR"/>
                <w:rPrChange w:id="27863" w:author="Στάθης Καπ" w:date="2023-03-03T06:42:00Z">
                  <w:rPr>
                    <w:del w:id="27864" w:author="Στάθης Καπ" w:date="2023-02-26T09:06:00Z"/>
                    <w:sz w:val="18"/>
                    <w:szCs w:val="18"/>
                  </w:rPr>
                </w:rPrChange>
              </w:rPr>
            </w:pPr>
            <w:bookmarkStart w:id="27865" w:name="_Toc129057969"/>
            <w:bookmarkStart w:id="27866" w:name="_Toc129191804"/>
            <w:bookmarkStart w:id="27867" w:name="_Toc129198142"/>
            <w:bookmarkStart w:id="27868" w:name="_Toc129300668"/>
            <w:bookmarkEnd w:id="27865"/>
            <w:bookmarkEnd w:id="27866"/>
            <w:bookmarkEnd w:id="27867"/>
            <w:bookmarkEnd w:id="27868"/>
          </w:p>
        </w:tc>
        <w:tc>
          <w:tcPr>
            <w:tcW w:w="754" w:type="dxa"/>
          </w:tcPr>
          <w:p w14:paraId="7819A1C2" w14:textId="3BFEC713" w:rsidR="008E010E" w:rsidRPr="00744E3F" w:rsidDel="009B47BA" w:rsidRDefault="008E010E" w:rsidP="00D1397D">
            <w:pPr>
              <w:rPr>
                <w:del w:id="27869" w:author="Στάθης Καπ" w:date="2023-02-26T09:06:00Z"/>
                <w:sz w:val="18"/>
                <w:szCs w:val="18"/>
                <w:lang w:val="el-GR"/>
                <w:rPrChange w:id="27870" w:author="Στάθης Καπ" w:date="2023-03-03T06:42:00Z">
                  <w:rPr>
                    <w:del w:id="27871" w:author="Στάθης Καπ" w:date="2023-02-26T09:06:00Z"/>
                    <w:sz w:val="18"/>
                    <w:szCs w:val="18"/>
                  </w:rPr>
                </w:rPrChange>
              </w:rPr>
            </w:pPr>
            <w:bookmarkStart w:id="27872" w:name="_Toc129057970"/>
            <w:bookmarkStart w:id="27873" w:name="_Toc129191805"/>
            <w:bookmarkStart w:id="27874" w:name="_Toc129198143"/>
            <w:bookmarkStart w:id="27875" w:name="_Toc129300669"/>
            <w:bookmarkEnd w:id="27872"/>
            <w:bookmarkEnd w:id="27873"/>
            <w:bookmarkEnd w:id="27874"/>
            <w:bookmarkEnd w:id="27875"/>
          </w:p>
        </w:tc>
        <w:tc>
          <w:tcPr>
            <w:tcW w:w="622" w:type="dxa"/>
          </w:tcPr>
          <w:p w14:paraId="0A5F9920" w14:textId="3827F13B" w:rsidR="008E010E" w:rsidRPr="00744E3F" w:rsidDel="009B47BA" w:rsidRDefault="008E010E" w:rsidP="00D1397D">
            <w:pPr>
              <w:rPr>
                <w:del w:id="27876" w:author="Στάθης Καπ" w:date="2023-02-26T09:06:00Z"/>
                <w:sz w:val="18"/>
                <w:szCs w:val="18"/>
                <w:lang w:val="el-GR"/>
                <w:rPrChange w:id="27877" w:author="Στάθης Καπ" w:date="2023-03-03T06:42:00Z">
                  <w:rPr>
                    <w:del w:id="27878" w:author="Στάθης Καπ" w:date="2023-02-26T09:06:00Z"/>
                    <w:sz w:val="18"/>
                    <w:szCs w:val="18"/>
                  </w:rPr>
                </w:rPrChange>
              </w:rPr>
            </w:pPr>
            <w:bookmarkStart w:id="27879" w:name="_Toc129057971"/>
            <w:bookmarkStart w:id="27880" w:name="_Toc129191806"/>
            <w:bookmarkStart w:id="27881" w:name="_Toc129198144"/>
            <w:bookmarkStart w:id="27882" w:name="_Toc129300670"/>
            <w:bookmarkEnd w:id="27879"/>
            <w:bookmarkEnd w:id="27880"/>
            <w:bookmarkEnd w:id="27881"/>
            <w:bookmarkEnd w:id="27882"/>
          </w:p>
        </w:tc>
        <w:bookmarkStart w:id="27883" w:name="_Toc129057972"/>
        <w:bookmarkStart w:id="27884" w:name="_Toc129191807"/>
        <w:bookmarkStart w:id="27885" w:name="_Toc129198145"/>
        <w:bookmarkStart w:id="27886" w:name="_Toc129300671"/>
        <w:bookmarkEnd w:id="27883"/>
        <w:bookmarkEnd w:id="27884"/>
        <w:bookmarkEnd w:id="27885"/>
        <w:bookmarkEnd w:id="27886"/>
      </w:tr>
      <w:tr w:rsidR="008E010E" w:rsidRPr="00D3106C" w:rsidDel="009B47BA" w14:paraId="5C7F0B2D" w14:textId="037023F3" w:rsidTr="00D1397D">
        <w:trPr>
          <w:del w:id="27887" w:author="Στάθης Καπ" w:date="2023-02-26T09:06:00Z"/>
        </w:trPr>
        <w:tc>
          <w:tcPr>
            <w:tcW w:w="627" w:type="dxa"/>
          </w:tcPr>
          <w:p w14:paraId="676CD095" w14:textId="0A62F951" w:rsidR="008E010E" w:rsidRPr="00744E3F" w:rsidDel="009B47BA" w:rsidRDefault="008E010E" w:rsidP="00D1397D">
            <w:pPr>
              <w:rPr>
                <w:del w:id="27888" w:author="Στάθης Καπ" w:date="2023-02-26T09:06:00Z"/>
                <w:sz w:val="18"/>
                <w:szCs w:val="18"/>
                <w:lang w:val="el-GR"/>
                <w:rPrChange w:id="27889" w:author="Στάθης Καπ" w:date="2023-03-03T06:42:00Z">
                  <w:rPr>
                    <w:del w:id="27890" w:author="Στάθης Καπ" w:date="2023-02-26T09:06:00Z"/>
                    <w:sz w:val="18"/>
                    <w:szCs w:val="18"/>
                  </w:rPr>
                </w:rPrChange>
              </w:rPr>
            </w:pPr>
            <w:del w:id="27891" w:author="Στάθης Καπ" w:date="2023-02-26T08:45:00Z">
              <w:r w:rsidRPr="006E0881" w:rsidDel="00715EE1">
                <w:rPr>
                  <w:sz w:val="18"/>
                  <w:szCs w:val="18"/>
                </w:rPr>
                <w:delText>Pr</w:delText>
              </w:r>
              <w:r w:rsidRPr="00744E3F" w:rsidDel="00715EE1">
                <w:rPr>
                  <w:sz w:val="18"/>
                  <w:szCs w:val="18"/>
                  <w:lang w:val="el-GR"/>
                  <w:rPrChange w:id="27892" w:author="Στάθης Καπ" w:date="2023-03-03T06:42:00Z">
                    <w:rPr>
                      <w:sz w:val="18"/>
                      <w:szCs w:val="18"/>
                    </w:rPr>
                  </w:rPrChange>
                </w:rPr>
                <w:delText>17</w:delText>
              </w:r>
            </w:del>
            <w:bookmarkStart w:id="27893" w:name="_Toc129057973"/>
            <w:bookmarkStart w:id="27894" w:name="_Toc129191808"/>
            <w:bookmarkStart w:id="27895" w:name="_Toc129198146"/>
            <w:bookmarkStart w:id="27896" w:name="_Toc129300672"/>
            <w:bookmarkEnd w:id="27893"/>
            <w:bookmarkEnd w:id="27894"/>
            <w:bookmarkEnd w:id="27895"/>
            <w:bookmarkEnd w:id="27896"/>
          </w:p>
        </w:tc>
        <w:tc>
          <w:tcPr>
            <w:tcW w:w="663" w:type="dxa"/>
          </w:tcPr>
          <w:p w14:paraId="548ADD70" w14:textId="12034E9A" w:rsidR="008E010E" w:rsidRPr="00744E3F" w:rsidDel="009B47BA" w:rsidRDefault="008E010E" w:rsidP="00D1397D">
            <w:pPr>
              <w:rPr>
                <w:del w:id="27897" w:author="Στάθης Καπ" w:date="2023-02-26T09:06:00Z"/>
                <w:sz w:val="18"/>
                <w:szCs w:val="18"/>
                <w:lang w:val="el-GR"/>
                <w:rPrChange w:id="27898" w:author="Στάθης Καπ" w:date="2023-03-03T06:42:00Z">
                  <w:rPr>
                    <w:del w:id="27899" w:author="Στάθης Καπ" w:date="2023-02-26T09:06:00Z"/>
                    <w:sz w:val="18"/>
                    <w:szCs w:val="18"/>
                  </w:rPr>
                </w:rPrChange>
              </w:rPr>
            </w:pPr>
            <w:bookmarkStart w:id="27900" w:name="_Toc129057974"/>
            <w:bookmarkStart w:id="27901" w:name="_Toc129191809"/>
            <w:bookmarkStart w:id="27902" w:name="_Toc129198147"/>
            <w:bookmarkStart w:id="27903" w:name="_Toc129300673"/>
            <w:bookmarkEnd w:id="27900"/>
            <w:bookmarkEnd w:id="27901"/>
            <w:bookmarkEnd w:id="27902"/>
            <w:bookmarkEnd w:id="27903"/>
          </w:p>
        </w:tc>
        <w:tc>
          <w:tcPr>
            <w:tcW w:w="764" w:type="dxa"/>
          </w:tcPr>
          <w:p w14:paraId="6E5DEE72" w14:textId="23EB29F0" w:rsidR="008E010E" w:rsidRPr="00744E3F" w:rsidDel="009B47BA" w:rsidRDefault="008E010E" w:rsidP="00D1397D">
            <w:pPr>
              <w:rPr>
                <w:del w:id="27904" w:author="Στάθης Καπ" w:date="2023-02-26T09:06:00Z"/>
                <w:sz w:val="18"/>
                <w:szCs w:val="18"/>
                <w:lang w:val="el-GR"/>
                <w:rPrChange w:id="27905" w:author="Στάθης Καπ" w:date="2023-03-03T06:42:00Z">
                  <w:rPr>
                    <w:del w:id="27906" w:author="Στάθης Καπ" w:date="2023-02-26T09:06:00Z"/>
                    <w:sz w:val="18"/>
                    <w:szCs w:val="18"/>
                  </w:rPr>
                </w:rPrChange>
              </w:rPr>
            </w:pPr>
            <w:bookmarkStart w:id="27907" w:name="_Toc129057975"/>
            <w:bookmarkStart w:id="27908" w:name="_Toc129191810"/>
            <w:bookmarkStart w:id="27909" w:name="_Toc129198148"/>
            <w:bookmarkStart w:id="27910" w:name="_Toc129300674"/>
            <w:bookmarkEnd w:id="27907"/>
            <w:bookmarkEnd w:id="27908"/>
            <w:bookmarkEnd w:id="27909"/>
            <w:bookmarkEnd w:id="27910"/>
          </w:p>
        </w:tc>
        <w:tc>
          <w:tcPr>
            <w:tcW w:w="630" w:type="dxa"/>
          </w:tcPr>
          <w:p w14:paraId="249186AC" w14:textId="0FB49450" w:rsidR="008E010E" w:rsidRPr="00744E3F" w:rsidDel="009B47BA" w:rsidRDefault="008E010E" w:rsidP="00D1397D">
            <w:pPr>
              <w:rPr>
                <w:del w:id="27911" w:author="Στάθης Καπ" w:date="2023-02-26T09:06:00Z"/>
                <w:sz w:val="18"/>
                <w:szCs w:val="18"/>
                <w:lang w:val="el-GR"/>
                <w:rPrChange w:id="27912" w:author="Στάθης Καπ" w:date="2023-03-03T06:42:00Z">
                  <w:rPr>
                    <w:del w:id="27913" w:author="Στάθης Καπ" w:date="2023-02-26T09:06:00Z"/>
                    <w:sz w:val="18"/>
                    <w:szCs w:val="18"/>
                  </w:rPr>
                </w:rPrChange>
              </w:rPr>
            </w:pPr>
            <w:bookmarkStart w:id="27914" w:name="_Toc129057976"/>
            <w:bookmarkStart w:id="27915" w:name="_Toc129191811"/>
            <w:bookmarkStart w:id="27916" w:name="_Toc129198149"/>
            <w:bookmarkStart w:id="27917" w:name="_Toc129300675"/>
            <w:bookmarkEnd w:id="27914"/>
            <w:bookmarkEnd w:id="27915"/>
            <w:bookmarkEnd w:id="27916"/>
            <w:bookmarkEnd w:id="27917"/>
          </w:p>
        </w:tc>
        <w:tc>
          <w:tcPr>
            <w:tcW w:w="663" w:type="dxa"/>
          </w:tcPr>
          <w:p w14:paraId="7DE846AD" w14:textId="1DAA766A" w:rsidR="008E010E" w:rsidRPr="00744E3F" w:rsidDel="009B47BA" w:rsidRDefault="008E010E" w:rsidP="00D1397D">
            <w:pPr>
              <w:rPr>
                <w:del w:id="27918" w:author="Στάθης Καπ" w:date="2023-02-26T09:06:00Z"/>
                <w:sz w:val="18"/>
                <w:szCs w:val="18"/>
                <w:lang w:val="el-GR"/>
                <w:rPrChange w:id="27919" w:author="Στάθης Καπ" w:date="2023-03-03T06:42:00Z">
                  <w:rPr>
                    <w:del w:id="27920" w:author="Στάθης Καπ" w:date="2023-02-26T09:06:00Z"/>
                    <w:sz w:val="18"/>
                    <w:szCs w:val="18"/>
                  </w:rPr>
                </w:rPrChange>
              </w:rPr>
            </w:pPr>
            <w:bookmarkStart w:id="27921" w:name="_Toc129057977"/>
            <w:bookmarkStart w:id="27922" w:name="_Toc129191812"/>
            <w:bookmarkStart w:id="27923" w:name="_Toc129198150"/>
            <w:bookmarkStart w:id="27924" w:name="_Toc129300676"/>
            <w:bookmarkEnd w:id="27921"/>
            <w:bookmarkEnd w:id="27922"/>
            <w:bookmarkEnd w:id="27923"/>
            <w:bookmarkEnd w:id="27924"/>
          </w:p>
        </w:tc>
        <w:tc>
          <w:tcPr>
            <w:tcW w:w="764" w:type="dxa"/>
          </w:tcPr>
          <w:p w14:paraId="52EC6504" w14:textId="2F8D8093" w:rsidR="008E010E" w:rsidRPr="00744E3F" w:rsidDel="009B47BA" w:rsidRDefault="008E010E" w:rsidP="00D1397D">
            <w:pPr>
              <w:rPr>
                <w:del w:id="27925" w:author="Στάθης Καπ" w:date="2023-02-26T09:06:00Z"/>
                <w:sz w:val="18"/>
                <w:szCs w:val="18"/>
                <w:lang w:val="el-GR"/>
                <w:rPrChange w:id="27926" w:author="Στάθης Καπ" w:date="2023-03-03T06:42:00Z">
                  <w:rPr>
                    <w:del w:id="27927" w:author="Στάθης Καπ" w:date="2023-02-26T09:06:00Z"/>
                    <w:sz w:val="18"/>
                    <w:szCs w:val="18"/>
                  </w:rPr>
                </w:rPrChange>
              </w:rPr>
            </w:pPr>
            <w:bookmarkStart w:id="27928" w:name="_Toc129057978"/>
            <w:bookmarkStart w:id="27929" w:name="_Toc129191813"/>
            <w:bookmarkStart w:id="27930" w:name="_Toc129198151"/>
            <w:bookmarkStart w:id="27931" w:name="_Toc129300677"/>
            <w:bookmarkEnd w:id="27928"/>
            <w:bookmarkEnd w:id="27929"/>
            <w:bookmarkEnd w:id="27930"/>
            <w:bookmarkEnd w:id="27931"/>
          </w:p>
        </w:tc>
        <w:tc>
          <w:tcPr>
            <w:tcW w:w="630" w:type="dxa"/>
          </w:tcPr>
          <w:p w14:paraId="51EC2232" w14:textId="628A467D" w:rsidR="008E010E" w:rsidRPr="00744E3F" w:rsidDel="009B47BA" w:rsidRDefault="008E010E" w:rsidP="00D1397D">
            <w:pPr>
              <w:rPr>
                <w:del w:id="27932" w:author="Στάθης Καπ" w:date="2023-02-26T09:06:00Z"/>
                <w:sz w:val="18"/>
                <w:szCs w:val="18"/>
                <w:lang w:val="el-GR"/>
                <w:rPrChange w:id="27933" w:author="Στάθης Καπ" w:date="2023-03-03T06:42:00Z">
                  <w:rPr>
                    <w:del w:id="27934" w:author="Στάθης Καπ" w:date="2023-02-26T09:06:00Z"/>
                    <w:sz w:val="18"/>
                    <w:szCs w:val="18"/>
                  </w:rPr>
                </w:rPrChange>
              </w:rPr>
            </w:pPr>
            <w:bookmarkStart w:id="27935" w:name="_Toc129057979"/>
            <w:bookmarkStart w:id="27936" w:name="_Toc129191814"/>
            <w:bookmarkStart w:id="27937" w:name="_Toc129198152"/>
            <w:bookmarkStart w:id="27938" w:name="_Toc129300678"/>
            <w:bookmarkEnd w:id="27935"/>
            <w:bookmarkEnd w:id="27936"/>
            <w:bookmarkEnd w:id="27937"/>
            <w:bookmarkEnd w:id="27938"/>
          </w:p>
        </w:tc>
        <w:tc>
          <w:tcPr>
            <w:tcW w:w="663" w:type="dxa"/>
          </w:tcPr>
          <w:p w14:paraId="6AE8A689" w14:textId="6DBF275D" w:rsidR="008E010E" w:rsidRPr="00744E3F" w:rsidDel="009B47BA" w:rsidRDefault="008E010E" w:rsidP="00D1397D">
            <w:pPr>
              <w:rPr>
                <w:del w:id="27939" w:author="Στάθης Καπ" w:date="2023-02-26T09:06:00Z"/>
                <w:sz w:val="18"/>
                <w:szCs w:val="18"/>
                <w:lang w:val="el-GR"/>
                <w:rPrChange w:id="27940" w:author="Στάθης Καπ" w:date="2023-03-03T06:42:00Z">
                  <w:rPr>
                    <w:del w:id="27941" w:author="Στάθης Καπ" w:date="2023-02-26T09:06:00Z"/>
                    <w:sz w:val="18"/>
                    <w:szCs w:val="18"/>
                  </w:rPr>
                </w:rPrChange>
              </w:rPr>
            </w:pPr>
            <w:bookmarkStart w:id="27942" w:name="_Toc129057980"/>
            <w:bookmarkStart w:id="27943" w:name="_Toc129191815"/>
            <w:bookmarkStart w:id="27944" w:name="_Toc129198153"/>
            <w:bookmarkStart w:id="27945" w:name="_Toc129300679"/>
            <w:bookmarkEnd w:id="27942"/>
            <w:bookmarkEnd w:id="27943"/>
            <w:bookmarkEnd w:id="27944"/>
            <w:bookmarkEnd w:id="27945"/>
          </w:p>
        </w:tc>
        <w:tc>
          <w:tcPr>
            <w:tcW w:w="764" w:type="dxa"/>
          </w:tcPr>
          <w:p w14:paraId="7A49D5D2" w14:textId="59560196" w:rsidR="008E010E" w:rsidRPr="00744E3F" w:rsidDel="009B47BA" w:rsidRDefault="008E010E" w:rsidP="00D1397D">
            <w:pPr>
              <w:rPr>
                <w:del w:id="27946" w:author="Στάθης Καπ" w:date="2023-02-26T09:06:00Z"/>
                <w:sz w:val="18"/>
                <w:szCs w:val="18"/>
                <w:lang w:val="el-GR"/>
                <w:rPrChange w:id="27947" w:author="Στάθης Καπ" w:date="2023-03-03T06:42:00Z">
                  <w:rPr>
                    <w:del w:id="27948" w:author="Στάθης Καπ" w:date="2023-02-26T09:06:00Z"/>
                    <w:sz w:val="18"/>
                    <w:szCs w:val="18"/>
                  </w:rPr>
                </w:rPrChange>
              </w:rPr>
            </w:pPr>
            <w:bookmarkStart w:id="27949" w:name="_Toc129057981"/>
            <w:bookmarkStart w:id="27950" w:name="_Toc129191816"/>
            <w:bookmarkStart w:id="27951" w:name="_Toc129198154"/>
            <w:bookmarkStart w:id="27952" w:name="_Toc129300680"/>
            <w:bookmarkEnd w:id="27949"/>
            <w:bookmarkEnd w:id="27950"/>
            <w:bookmarkEnd w:id="27951"/>
            <w:bookmarkEnd w:id="27952"/>
          </w:p>
        </w:tc>
        <w:tc>
          <w:tcPr>
            <w:tcW w:w="630" w:type="dxa"/>
          </w:tcPr>
          <w:p w14:paraId="7D9CC376" w14:textId="5387B96C" w:rsidR="008E010E" w:rsidRPr="00744E3F" w:rsidDel="009B47BA" w:rsidRDefault="008E010E" w:rsidP="00D1397D">
            <w:pPr>
              <w:rPr>
                <w:del w:id="27953" w:author="Στάθης Καπ" w:date="2023-02-26T09:06:00Z"/>
                <w:sz w:val="18"/>
                <w:szCs w:val="18"/>
                <w:lang w:val="el-GR"/>
                <w:rPrChange w:id="27954" w:author="Στάθης Καπ" w:date="2023-03-03T06:42:00Z">
                  <w:rPr>
                    <w:del w:id="27955" w:author="Στάθης Καπ" w:date="2023-02-26T09:06:00Z"/>
                    <w:sz w:val="18"/>
                    <w:szCs w:val="18"/>
                  </w:rPr>
                </w:rPrChange>
              </w:rPr>
            </w:pPr>
            <w:bookmarkStart w:id="27956" w:name="_Toc129057982"/>
            <w:bookmarkStart w:id="27957" w:name="_Toc129191817"/>
            <w:bookmarkStart w:id="27958" w:name="_Toc129198155"/>
            <w:bookmarkStart w:id="27959" w:name="_Toc129300681"/>
            <w:bookmarkEnd w:id="27956"/>
            <w:bookmarkEnd w:id="27957"/>
            <w:bookmarkEnd w:id="27958"/>
            <w:bookmarkEnd w:id="27959"/>
          </w:p>
        </w:tc>
        <w:tc>
          <w:tcPr>
            <w:tcW w:w="654" w:type="dxa"/>
          </w:tcPr>
          <w:p w14:paraId="02036E8C" w14:textId="18E14D96" w:rsidR="008E010E" w:rsidRPr="00744E3F" w:rsidDel="009B47BA" w:rsidRDefault="008E010E" w:rsidP="00D1397D">
            <w:pPr>
              <w:rPr>
                <w:del w:id="27960" w:author="Στάθης Καπ" w:date="2023-02-26T09:06:00Z"/>
                <w:sz w:val="18"/>
                <w:szCs w:val="18"/>
                <w:lang w:val="el-GR"/>
                <w:rPrChange w:id="27961" w:author="Στάθης Καπ" w:date="2023-03-03T06:42:00Z">
                  <w:rPr>
                    <w:del w:id="27962" w:author="Στάθης Καπ" w:date="2023-02-26T09:06:00Z"/>
                    <w:sz w:val="18"/>
                    <w:szCs w:val="18"/>
                  </w:rPr>
                </w:rPrChange>
              </w:rPr>
            </w:pPr>
            <w:bookmarkStart w:id="27963" w:name="_Toc129057983"/>
            <w:bookmarkStart w:id="27964" w:name="_Toc129191818"/>
            <w:bookmarkStart w:id="27965" w:name="_Toc129198156"/>
            <w:bookmarkStart w:id="27966" w:name="_Toc129300682"/>
            <w:bookmarkEnd w:id="27963"/>
            <w:bookmarkEnd w:id="27964"/>
            <w:bookmarkEnd w:id="27965"/>
            <w:bookmarkEnd w:id="27966"/>
          </w:p>
        </w:tc>
        <w:tc>
          <w:tcPr>
            <w:tcW w:w="754" w:type="dxa"/>
          </w:tcPr>
          <w:p w14:paraId="58B49AE5" w14:textId="166A35CE" w:rsidR="008E010E" w:rsidRPr="00744E3F" w:rsidDel="009B47BA" w:rsidRDefault="008E010E" w:rsidP="00D1397D">
            <w:pPr>
              <w:rPr>
                <w:del w:id="27967" w:author="Στάθης Καπ" w:date="2023-02-26T09:06:00Z"/>
                <w:sz w:val="18"/>
                <w:szCs w:val="18"/>
                <w:lang w:val="el-GR"/>
                <w:rPrChange w:id="27968" w:author="Στάθης Καπ" w:date="2023-03-03T06:42:00Z">
                  <w:rPr>
                    <w:del w:id="27969" w:author="Στάθης Καπ" w:date="2023-02-26T09:06:00Z"/>
                    <w:sz w:val="18"/>
                    <w:szCs w:val="18"/>
                  </w:rPr>
                </w:rPrChange>
              </w:rPr>
            </w:pPr>
            <w:bookmarkStart w:id="27970" w:name="_Toc129057984"/>
            <w:bookmarkStart w:id="27971" w:name="_Toc129191819"/>
            <w:bookmarkStart w:id="27972" w:name="_Toc129198157"/>
            <w:bookmarkStart w:id="27973" w:name="_Toc129300683"/>
            <w:bookmarkEnd w:id="27970"/>
            <w:bookmarkEnd w:id="27971"/>
            <w:bookmarkEnd w:id="27972"/>
            <w:bookmarkEnd w:id="27973"/>
          </w:p>
        </w:tc>
        <w:tc>
          <w:tcPr>
            <w:tcW w:w="622" w:type="dxa"/>
          </w:tcPr>
          <w:p w14:paraId="23A71937" w14:textId="039EF02A" w:rsidR="008E010E" w:rsidRPr="00744E3F" w:rsidDel="009B47BA" w:rsidRDefault="008E010E" w:rsidP="00D1397D">
            <w:pPr>
              <w:rPr>
                <w:del w:id="27974" w:author="Στάθης Καπ" w:date="2023-02-26T09:06:00Z"/>
                <w:sz w:val="18"/>
                <w:szCs w:val="18"/>
                <w:lang w:val="el-GR"/>
                <w:rPrChange w:id="27975" w:author="Στάθης Καπ" w:date="2023-03-03T06:42:00Z">
                  <w:rPr>
                    <w:del w:id="27976" w:author="Στάθης Καπ" w:date="2023-02-26T09:06:00Z"/>
                    <w:sz w:val="18"/>
                    <w:szCs w:val="18"/>
                  </w:rPr>
                </w:rPrChange>
              </w:rPr>
            </w:pPr>
            <w:bookmarkStart w:id="27977" w:name="_Toc129057985"/>
            <w:bookmarkStart w:id="27978" w:name="_Toc129191820"/>
            <w:bookmarkStart w:id="27979" w:name="_Toc129198158"/>
            <w:bookmarkStart w:id="27980" w:name="_Toc129300684"/>
            <w:bookmarkEnd w:id="27977"/>
            <w:bookmarkEnd w:id="27978"/>
            <w:bookmarkEnd w:id="27979"/>
            <w:bookmarkEnd w:id="27980"/>
          </w:p>
        </w:tc>
        <w:bookmarkStart w:id="27981" w:name="_Toc129057986"/>
        <w:bookmarkStart w:id="27982" w:name="_Toc129191821"/>
        <w:bookmarkStart w:id="27983" w:name="_Toc129198159"/>
        <w:bookmarkStart w:id="27984" w:name="_Toc129300685"/>
        <w:bookmarkEnd w:id="27981"/>
        <w:bookmarkEnd w:id="27982"/>
        <w:bookmarkEnd w:id="27983"/>
        <w:bookmarkEnd w:id="27984"/>
      </w:tr>
      <w:tr w:rsidR="008E010E" w:rsidRPr="00D3106C" w:rsidDel="009B47BA" w14:paraId="38DDAC88" w14:textId="3D751476" w:rsidTr="00D1397D">
        <w:trPr>
          <w:del w:id="27985" w:author="Στάθης Καπ" w:date="2023-02-26T09:06:00Z"/>
        </w:trPr>
        <w:tc>
          <w:tcPr>
            <w:tcW w:w="627" w:type="dxa"/>
          </w:tcPr>
          <w:p w14:paraId="10DCA008" w14:textId="001FC699" w:rsidR="008E010E" w:rsidRPr="00744E3F" w:rsidDel="009B47BA" w:rsidRDefault="008E010E" w:rsidP="00D1397D">
            <w:pPr>
              <w:rPr>
                <w:del w:id="27986" w:author="Στάθης Καπ" w:date="2023-02-26T09:06:00Z"/>
                <w:sz w:val="18"/>
                <w:szCs w:val="18"/>
                <w:lang w:val="el-GR"/>
                <w:rPrChange w:id="27987" w:author="Στάθης Καπ" w:date="2023-03-03T06:42:00Z">
                  <w:rPr>
                    <w:del w:id="27988" w:author="Στάθης Καπ" w:date="2023-02-26T09:06:00Z"/>
                    <w:sz w:val="18"/>
                    <w:szCs w:val="18"/>
                  </w:rPr>
                </w:rPrChange>
              </w:rPr>
            </w:pPr>
            <w:del w:id="27989" w:author="Στάθης Καπ" w:date="2023-02-26T08:45:00Z">
              <w:r w:rsidRPr="006E0881" w:rsidDel="00715EE1">
                <w:rPr>
                  <w:sz w:val="18"/>
                  <w:szCs w:val="18"/>
                </w:rPr>
                <w:delText>Pr</w:delText>
              </w:r>
              <w:r w:rsidRPr="00744E3F" w:rsidDel="00715EE1">
                <w:rPr>
                  <w:sz w:val="18"/>
                  <w:szCs w:val="18"/>
                  <w:lang w:val="el-GR"/>
                  <w:rPrChange w:id="27990" w:author="Στάθης Καπ" w:date="2023-03-03T06:42:00Z">
                    <w:rPr>
                      <w:sz w:val="18"/>
                      <w:szCs w:val="18"/>
                    </w:rPr>
                  </w:rPrChange>
                </w:rPr>
                <w:delText>18</w:delText>
              </w:r>
            </w:del>
            <w:bookmarkStart w:id="27991" w:name="_Toc129057987"/>
            <w:bookmarkStart w:id="27992" w:name="_Toc129191822"/>
            <w:bookmarkStart w:id="27993" w:name="_Toc129198160"/>
            <w:bookmarkStart w:id="27994" w:name="_Toc129300686"/>
            <w:bookmarkEnd w:id="27991"/>
            <w:bookmarkEnd w:id="27992"/>
            <w:bookmarkEnd w:id="27993"/>
            <w:bookmarkEnd w:id="27994"/>
          </w:p>
        </w:tc>
        <w:tc>
          <w:tcPr>
            <w:tcW w:w="663" w:type="dxa"/>
          </w:tcPr>
          <w:p w14:paraId="7AF40ED8" w14:textId="5E127A3A" w:rsidR="008E010E" w:rsidRPr="00744E3F" w:rsidDel="009B47BA" w:rsidRDefault="008E010E" w:rsidP="00D1397D">
            <w:pPr>
              <w:rPr>
                <w:del w:id="27995" w:author="Στάθης Καπ" w:date="2023-02-26T09:06:00Z"/>
                <w:sz w:val="18"/>
                <w:szCs w:val="18"/>
                <w:lang w:val="el-GR"/>
                <w:rPrChange w:id="27996" w:author="Στάθης Καπ" w:date="2023-03-03T06:42:00Z">
                  <w:rPr>
                    <w:del w:id="27997" w:author="Στάθης Καπ" w:date="2023-02-26T09:06:00Z"/>
                    <w:sz w:val="18"/>
                    <w:szCs w:val="18"/>
                  </w:rPr>
                </w:rPrChange>
              </w:rPr>
            </w:pPr>
            <w:bookmarkStart w:id="27998" w:name="_Toc129057988"/>
            <w:bookmarkStart w:id="27999" w:name="_Toc129191823"/>
            <w:bookmarkStart w:id="28000" w:name="_Toc129198161"/>
            <w:bookmarkStart w:id="28001" w:name="_Toc129300687"/>
            <w:bookmarkEnd w:id="27998"/>
            <w:bookmarkEnd w:id="27999"/>
            <w:bookmarkEnd w:id="28000"/>
            <w:bookmarkEnd w:id="28001"/>
          </w:p>
        </w:tc>
        <w:tc>
          <w:tcPr>
            <w:tcW w:w="764" w:type="dxa"/>
          </w:tcPr>
          <w:p w14:paraId="7FEA80A8" w14:textId="05E7E814" w:rsidR="008E010E" w:rsidRPr="00744E3F" w:rsidDel="009B47BA" w:rsidRDefault="008E010E" w:rsidP="00D1397D">
            <w:pPr>
              <w:rPr>
                <w:del w:id="28002" w:author="Στάθης Καπ" w:date="2023-02-26T09:06:00Z"/>
                <w:sz w:val="18"/>
                <w:szCs w:val="18"/>
                <w:lang w:val="el-GR"/>
                <w:rPrChange w:id="28003" w:author="Στάθης Καπ" w:date="2023-03-03T06:42:00Z">
                  <w:rPr>
                    <w:del w:id="28004" w:author="Στάθης Καπ" w:date="2023-02-26T09:06:00Z"/>
                    <w:sz w:val="18"/>
                    <w:szCs w:val="18"/>
                  </w:rPr>
                </w:rPrChange>
              </w:rPr>
            </w:pPr>
            <w:bookmarkStart w:id="28005" w:name="_Toc129057989"/>
            <w:bookmarkStart w:id="28006" w:name="_Toc129191824"/>
            <w:bookmarkStart w:id="28007" w:name="_Toc129198162"/>
            <w:bookmarkStart w:id="28008" w:name="_Toc129300688"/>
            <w:bookmarkEnd w:id="28005"/>
            <w:bookmarkEnd w:id="28006"/>
            <w:bookmarkEnd w:id="28007"/>
            <w:bookmarkEnd w:id="28008"/>
          </w:p>
        </w:tc>
        <w:tc>
          <w:tcPr>
            <w:tcW w:w="630" w:type="dxa"/>
          </w:tcPr>
          <w:p w14:paraId="6256A78A" w14:textId="2CBF036F" w:rsidR="008E010E" w:rsidRPr="00744E3F" w:rsidDel="009B47BA" w:rsidRDefault="008E010E" w:rsidP="00D1397D">
            <w:pPr>
              <w:rPr>
                <w:del w:id="28009" w:author="Στάθης Καπ" w:date="2023-02-26T09:06:00Z"/>
                <w:sz w:val="18"/>
                <w:szCs w:val="18"/>
                <w:lang w:val="el-GR"/>
                <w:rPrChange w:id="28010" w:author="Στάθης Καπ" w:date="2023-03-03T06:42:00Z">
                  <w:rPr>
                    <w:del w:id="28011" w:author="Στάθης Καπ" w:date="2023-02-26T09:06:00Z"/>
                    <w:sz w:val="18"/>
                    <w:szCs w:val="18"/>
                  </w:rPr>
                </w:rPrChange>
              </w:rPr>
            </w:pPr>
            <w:bookmarkStart w:id="28012" w:name="_Toc129057990"/>
            <w:bookmarkStart w:id="28013" w:name="_Toc129191825"/>
            <w:bookmarkStart w:id="28014" w:name="_Toc129198163"/>
            <w:bookmarkStart w:id="28015" w:name="_Toc129300689"/>
            <w:bookmarkEnd w:id="28012"/>
            <w:bookmarkEnd w:id="28013"/>
            <w:bookmarkEnd w:id="28014"/>
            <w:bookmarkEnd w:id="28015"/>
          </w:p>
        </w:tc>
        <w:tc>
          <w:tcPr>
            <w:tcW w:w="663" w:type="dxa"/>
          </w:tcPr>
          <w:p w14:paraId="31663260" w14:textId="36F38DB2" w:rsidR="008E010E" w:rsidRPr="00744E3F" w:rsidDel="009B47BA" w:rsidRDefault="008E010E" w:rsidP="00D1397D">
            <w:pPr>
              <w:rPr>
                <w:del w:id="28016" w:author="Στάθης Καπ" w:date="2023-02-26T09:06:00Z"/>
                <w:sz w:val="18"/>
                <w:szCs w:val="18"/>
                <w:lang w:val="el-GR"/>
                <w:rPrChange w:id="28017" w:author="Στάθης Καπ" w:date="2023-03-03T06:42:00Z">
                  <w:rPr>
                    <w:del w:id="28018" w:author="Στάθης Καπ" w:date="2023-02-26T09:06:00Z"/>
                    <w:sz w:val="18"/>
                    <w:szCs w:val="18"/>
                  </w:rPr>
                </w:rPrChange>
              </w:rPr>
            </w:pPr>
            <w:bookmarkStart w:id="28019" w:name="_Toc129057991"/>
            <w:bookmarkStart w:id="28020" w:name="_Toc129191826"/>
            <w:bookmarkStart w:id="28021" w:name="_Toc129198164"/>
            <w:bookmarkStart w:id="28022" w:name="_Toc129300690"/>
            <w:bookmarkEnd w:id="28019"/>
            <w:bookmarkEnd w:id="28020"/>
            <w:bookmarkEnd w:id="28021"/>
            <w:bookmarkEnd w:id="28022"/>
          </w:p>
        </w:tc>
        <w:tc>
          <w:tcPr>
            <w:tcW w:w="764" w:type="dxa"/>
          </w:tcPr>
          <w:p w14:paraId="38A74D2A" w14:textId="388FAD5F" w:rsidR="008E010E" w:rsidRPr="00744E3F" w:rsidDel="009B47BA" w:rsidRDefault="008E010E" w:rsidP="00D1397D">
            <w:pPr>
              <w:rPr>
                <w:del w:id="28023" w:author="Στάθης Καπ" w:date="2023-02-26T09:06:00Z"/>
                <w:sz w:val="18"/>
                <w:szCs w:val="18"/>
                <w:lang w:val="el-GR"/>
                <w:rPrChange w:id="28024" w:author="Στάθης Καπ" w:date="2023-03-03T06:42:00Z">
                  <w:rPr>
                    <w:del w:id="28025" w:author="Στάθης Καπ" w:date="2023-02-26T09:06:00Z"/>
                    <w:sz w:val="18"/>
                    <w:szCs w:val="18"/>
                  </w:rPr>
                </w:rPrChange>
              </w:rPr>
            </w:pPr>
            <w:bookmarkStart w:id="28026" w:name="_Toc129057992"/>
            <w:bookmarkStart w:id="28027" w:name="_Toc129191827"/>
            <w:bookmarkStart w:id="28028" w:name="_Toc129198165"/>
            <w:bookmarkStart w:id="28029" w:name="_Toc129300691"/>
            <w:bookmarkEnd w:id="28026"/>
            <w:bookmarkEnd w:id="28027"/>
            <w:bookmarkEnd w:id="28028"/>
            <w:bookmarkEnd w:id="28029"/>
          </w:p>
        </w:tc>
        <w:tc>
          <w:tcPr>
            <w:tcW w:w="630" w:type="dxa"/>
          </w:tcPr>
          <w:p w14:paraId="05481842" w14:textId="7AFAE8D4" w:rsidR="008E010E" w:rsidRPr="00744E3F" w:rsidDel="009B47BA" w:rsidRDefault="008E010E" w:rsidP="00D1397D">
            <w:pPr>
              <w:rPr>
                <w:del w:id="28030" w:author="Στάθης Καπ" w:date="2023-02-26T09:06:00Z"/>
                <w:sz w:val="18"/>
                <w:szCs w:val="18"/>
                <w:lang w:val="el-GR"/>
                <w:rPrChange w:id="28031" w:author="Στάθης Καπ" w:date="2023-03-03T06:42:00Z">
                  <w:rPr>
                    <w:del w:id="28032" w:author="Στάθης Καπ" w:date="2023-02-26T09:06:00Z"/>
                    <w:sz w:val="18"/>
                    <w:szCs w:val="18"/>
                  </w:rPr>
                </w:rPrChange>
              </w:rPr>
            </w:pPr>
            <w:bookmarkStart w:id="28033" w:name="_Toc129057993"/>
            <w:bookmarkStart w:id="28034" w:name="_Toc129191828"/>
            <w:bookmarkStart w:id="28035" w:name="_Toc129198166"/>
            <w:bookmarkStart w:id="28036" w:name="_Toc129300692"/>
            <w:bookmarkEnd w:id="28033"/>
            <w:bookmarkEnd w:id="28034"/>
            <w:bookmarkEnd w:id="28035"/>
            <w:bookmarkEnd w:id="28036"/>
          </w:p>
        </w:tc>
        <w:tc>
          <w:tcPr>
            <w:tcW w:w="663" w:type="dxa"/>
          </w:tcPr>
          <w:p w14:paraId="39D740D8" w14:textId="06C30C9F" w:rsidR="008E010E" w:rsidRPr="00744E3F" w:rsidDel="009B47BA" w:rsidRDefault="008E010E" w:rsidP="00D1397D">
            <w:pPr>
              <w:rPr>
                <w:del w:id="28037" w:author="Στάθης Καπ" w:date="2023-02-26T09:06:00Z"/>
                <w:sz w:val="18"/>
                <w:szCs w:val="18"/>
                <w:lang w:val="el-GR"/>
                <w:rPrChange w:id="28038" w:author="Στάθης Καπ" w:date="2023-03-03T06:42:00Z">
                  <w:rPr>
                    <w:del w:id="28039" w:author="Στάθης Καπ" w:date="2023-02-26T09:06:00Z"/>
                    <w:sz w:val="18"/>
                    <w:szCs w:val="18"/>
                  </w:rPr>
                </w:rPrChange>
              </w:rPr>
            </w:pPr>
            <w:bookmarkStart w:id="28040" w:name="_Toc129057994"/>
            <w:bookmarkStart w:id="28041" w:name="_Toc129191829"/>
            <w:bookmarkStart w:id="28042" w:name="_Toc129198167"/>
            <w:bookmarkStart w:id="28043" w:name="_Toc129300693"/>
            <w:bookmarkEnd w:id="28040"/>
            <w:bookmarkEnd w:id="28041"/>
            <w:bookmarkEnd w:id="28042"/>
            <w:bookmarkEnd w:id="28043"/>
          </w:p>
        </w:tc>
        <w:tc>
          <w:tcPr>
            <w:tcW w:w="764" w:type="dxa"/>
          </w:tcPr>
          <w:p w14:paraId="11DF6009" w14:textId="03C7F021" w:rsidR="008E010E" w:rsidRPr="00744E3F" w:rsidDel="009B47BA" w:rsidRDefault="008E010E" w:rsidP="00D1397D">
            <w:pPr>
              <w:rPr>
                <w:del w:id="28044" w:author="Στάθης Καπ" w:date="2023-02-26T09:06:00Z"/>
                <w:sz w:val="18"/>
                <w:szCs w:val="18"/>
                <w:lang w:val="el-GR"/>
                <w:rPrChange w:id="28045" w:author="Στάθης Καπ" w:date="2023-03-03T06:42:00Z">
                  <w:rPr>
                    <w:del w:id="28046" w:author="Στάθης Καπ" w:date="2023-02-26T09:06:00Z"/>
                    <w:sz w:val="18"/>
                    <w:szCs w:val="18"/>
                  </w:rPr>
                </w:rPrChange>
              </w:rPr>
            </w:pPr>
            <w:bookmarkStart w:id="28047" w:name="_Toc129057995"/>
            <w:bookmarkStart w:id="28048" w:name="_Toc129191830"/>
            <w:bookmarkStart w:id="28049" w:name="_Toc129198168"/>
            <w:bookmarkStart w:id="28050" w:name="_Toc129300694"/>
            <w:bookmarkEnd w:id="28047"/>
            <w:bookmarkEnd w:id="28048"/>
            <w:bookmarkEnd w:id="28049"/>
            <w:bookmarkEnd w:id="28050"/>
          </w:p>
        </w:tc>
        <w:tc>
          <w:tcPr>
            <w:tcW w:w="630" w:type="dxa"/>
          </w:tcPr>
          <w:p w14:paraId="4173EA46" w14:textId="2853D697" w:rsidR="008E010E" w:rsidRPr="00744E3F" w:rsidDel="009B47BA" w:rsidRDefault="008E010E" w:rsidP="00D1397D">
            <w:pPr>
              <w:rPr>
                <w:del w:id="28051" w:author="Στάθης Καπ" w:date="2023-02-26T09:06:00Z"/>
                <w:sz w:val="18"/>
                <w:szCs w:val="18"/>
                <w:lang w:val="el-GR"/>
                <w:rPrChange w:id="28052" w:author="Στάθης Καπ" w:date="2023-03-03T06:42:00Z">
                  <w:rPr>
                    <w:del w:id="28053" w:author="Στάθης Καπ" w:date="2023-02-26T09:06:00Z"/>
                    <w:sz w:val="18"/>
                    <w:szCs w:val="18"/>
                  </w:rPr>
                </w:rPrChange>
              </w:rPr>
            </w:pPr>
            <w:bookmarkStart w:id="28054" w:name="_Toc129057996"/>
            <w:bookmarkStart w:id="28055" w:name="_Toc129191831"/>
            <w:bookmarkStart w:id="28056" w:name="_Toc129198169"/>
            <w:bookmarkStart w:id="28057" w:name="_Toc129300695"/>
            <w:bookmarkEnd w:id="28054"/>
            <w:bookmarkEnd w:id="28055"/>
            <w:bookmarkEnd w:id="28056"/>
            <w:bookmarkEnd w:id="28057"/>
          </w:p>
        </w:tc>
        <w:tc>
          <w:tcPr>
            <w:tcW w:w="654" w:type="dxa"/>
          </w:tcPr>
          <w:p w14:paraId="16EF5154" w14:textId="335C25F7" w:rsidR="008E010E" w:rsidRPr="00744E3F" w:rsidDel="009B47BA" w:rsidRDefault="008E010E" w:rsidP="00D1397D">
            <w:pPr>
              <w:rPr>
                <w:del w:id="28058" w:author="Στάθης Καπ" w:date="2023-02-26T09:06:00Z"/>
                <w:sz w:val="18"/>
                <w:szCs w:val="18"/>
                <w:lang w:val="el-GR"/>
                <w:rPrChange w:id="28059" w:author="Στάθης Καπ" w:date="2023-03-03T06:42:00Z">
                  <w:rPr>
                    <w:del w:id="28060" w:author="Στάθης Καπ" w:date="2023-02-26T09:06:00Z"/>
                    <w:sz w:val="18"/>
                    <w:szCs w:val="18"/>
                  </w:rPr>
                </w:rPrChange>
              </w:rPr>
            </w:pPr>
            <w:bookmarkStart w:id="28061" w:name="_Toc129057997"/>
            <w:bookmarkStart w:id="28062" w:name="_Toc129191832"/>
            <w:bookmarkStart w:id="28063" w:name="_Toc129198170"/>
            <w:bookmarkStart w:id="28064" w:name="_Toc129300696"/>
            <w:bookmarkEnd w:id="28061"/>
            <w:bookmarkEnd w:id="28062"/>
            <w:bookmarkEnd w:id="28063"/>
            <w:bookmarkEnd w:id="28064"/>
          </w:p>
        </w:tc>
        <w:tc>
          <w:tcPr>
            <w:tcW w:w="754" w:type="dxa"/>
          </w:tcPr>
          <w:p w14:paraId="760FCB72" w14:textId="712936AA" w:rsidR="008E010E" w:rsidRPr="00744E3F" w:rsidDel="009B47BA" w:rsidRDefault="008E010E" w:rsidP="00D1397D">
            <w:pPr>
              <w:rPr>
                <w:del w:id="28065" w:author="Στάθης Καπ" w:date="2023-02-26T09:06:00Z"/>
                <w:sz w:val="18"/>
                <w:szCs w:val="18"/>
                <w:lang w:val="el-GR"/>
                <w:rPrChange w:id="28066" w:author="Στάθης Καπ" w:date="2023-03-03T06:42:00Z">
                  <w:rPr>
                    <w:del w:id="28067" w:author="Στάθης Καπ" w:date="2023-02-26T09:06:00Z"/>
                    <w:sz w:val="18"/>
                    <w:szCs w:val="18"/>
                  </w:rPr>
                </w:rPrChange>
              </w:rPr>
            </w:pPr>
            <w:bookmarkStart w:id="28068" w:name="_Toc129057998"/>
            <w:bookmarkStart w:id="28069" w:name="_Toc129191833"/>
            <w:bookmarkStart w:id="28070" w:name="_Toc129198171"/>
            <w:bookmarkStart w:id="28071" w:name="_Toc129300697"/>
            <w:bookmarkEnd w:id="28068"/>
            <w:bookmarkEnd w:id="28069"/>
            <w:bookmarkEnd w:id="28070"/>
            <w:bookmarkEnd w:id="28071"/>
          </w:p>
        </w:tc>
        <w:tc>
          <w:tcPr>
            <w:tcW w:w="622" w:type="dxa"/>
          </w:tcPr>
          <w:p w14:paraId="56FCBCA3" w14:textId="552311F7" w:rsidR="008E010E" w:rsidRPr="00744E3F" w:rsidDel="009B47BA" w:rsidRDefault="008E010E" w:rsidP="00D1397D">
            <w:pPr>
              <w:rPr>
                <w:del w:id="28072" w:author="Στάθης Καπ" w:date="2023-02-26T09:06:00Z"/>
                <w:sz w:val="18"/>
                <w:szCs w:val="18"/>
                <w:lang w:val="el-GR"/>
                <w:rPrChange w:id="28073" w:author="Στάθης Καπ" w:date="2023-03-03T06:42:00Z">
                  <w:rPr>
                    <w:del w:id="28074" w:author="Στάθης Καπ" w:date="2023-02-26T09:06:00Z"/>
                    <w:sz w:val="18"/>
                    <w:szCs w:val="18"/>
                  </w:rPr>
                </w:rPrChange>
              </w:rPr>
            </w:pPr>
            <w:bookmarkStart w:id="28075" w:name="_Toc129057999"/>
            <w:bookmarkStart w:id="28076" w:name="_Toc129191834"/>
            <w:bookmarkStart w:id="28077" w:name="_Toc129198172"/>
            <w:bookmarkStart w:id="28078" w:name="_Toc129300698"/>
            <w:bookmarkEnd w:id="28075"/>
            <w:bookmarkEnd w:id="28076"/>
            <w:bookmarkEnd w:id="28077"/>
            <w:bookmarkEnd w:id="28078"/>
          </w:p>
        </w:tc>
        <w:bookmarkStart w:id="28079" w:name="_Toc129058000"/>
        <w:bookmarkStart w:id="28080" w:name="_Toc129191835"/>
        <w:bookmarkStart w:id="28081" w:name="_Toc129198173"/>
        <w:bookmarkStart w:id="28082" w:name="_Toc129300699"/>
        <w:bookmarkEnd w:id="28079"/>
        <w:bookmarkEnd w:id="28080"/>
        <w:bookmarkEnd w:id="28081"/>
        <w:bookmarkEnd w:id="28082"/>
      </w:tr>
      <w:tr w:rsidR="008E010E" w:rsidRPr="00D3106C" w:rsidDel="009B47BA" w14:paraId="5D79EB47" w14:textId="411DD6BE" w:rsidTr="00D1397D">
        <w:trPr>
          <w:del w:id="28083" w:author="Στάθης Καπ" w:date="2023-02-26T09:06:00Z"/>
        </w:trPr>
        <w:tc>
          <w:tcPr>
            <w:tcW w:w="627" w:type="dxa"/>
          </w:tcPr>
          <w:p w14:paraId="2B30A5CA" w14:textId="4F9EC3A4" w:rsidR="008E010E" w:rsidRPr="00744E3F" w:rsidDel="009B47BA" w:rsidRDefault="008E010E" w:rsidP="00D1397D">
            <w:pPr>
              <w:rPr>
                <w:del w:id="28084" w:author="Στάθης Καπ" w:date="2023-02-26T09:06:00Z"/>
                <w:sz w:val="18"/>
                <w:szCs w:val="18"/>
                <w:lang w:val="el-GR"/>
                <w:rPrChange w:id="28085" w:author="Στάθης Καπ" w:date="2023-03-03T06:42:00Z">
                  <w:rPr>
                    <w:del w:id="28086" w:author="Στάθης Καπ" w:date="2023-02-26T09:06:00Z"/>
                    <w:sz w:val="18"/>
                    <w:szCs w:val="18"/>
                  </w:rPr>
                </w:rPrChange>
              </w:rPr>
            </w:pPr>
            <w:del w:id="28087" w:author="Στάθης Καπ" w:date="2023-02-26T08:45:00Z">
              <w:r w:rsidRPr="006E0881" w:rsidDel="00715EE1">
                <w:rPr>
                  <w:sz w:val="18"/>
                  <w:szCs w:val="18"/>
                </w:rPr>
                <w:delText>Pr</w:delText>
              </w:r>
              <w:r w:rsidRPr="00744E3F" w:rsidDel="00715EE1">
                <w:rPr>
                  <w:sz w:val="18"/>
                  <w:szCs w:val="18"/>
                  <w:lang w:val="el-GR"/>
                  <w:rPrChange w:id="28088" w:author="Στάθης Καπ" w:date="2023-03-03T06:42:00Z">
                    <w:rPr>
                      <w:sz w:val="18"/>
                      <w:szCs w:val="18"/>
                    </w:rPr>
                  </w:rPrChange>
                </w:rPr>
                <w:delText>19</w:delText>
              </w:r>
            </w:del>
            <w:bookmarkStart w:id="28089" w:name="_Toc129058001"/>
            <w:bookmarkStart w:id="28090" w:name="_Toc129191836"/>
            <w:bookmarkStart w:id="28091" w:name="_Toc129198174"/>
            <w:bookmarkStart w:id="28092" w:name="_Toc129300700"/>
            <w:bookmarkEnd w:id="28089"/>
            <w:bookmarkEnd w:id="28090"/>
            <w:bookmarkEnd w:id="28091"/>
            <w:bookmarkEnd w:id="28092"/>
          </w:p>
        </w:tc>
        <w:tc>
          <w:tcPr>
            <w:tcW w:w="663" w:type="dxa"/>
          </w:tcPr>
          <w:p w14:paraId="0454FBB2" w14:textId="18C43D14" w:rsidR="008E010E" w:rsidRPr="00744E3F" w:rsidDel="009B47BA" w:rsidRDefault="008E010E" w:rsidP="00D1397D">
            <w:pPr>
              <w:rPr>
                <w:del w:id="28093" w:author="Στάθης Καπ" w:date="2023-02-26T09:06:00Z"/>
                <w:sz w:val="18"/>
                <w:szCs w:val="18"/>
                <w:lang w:val="el-GR"/>
                <w:rPrChange w:id="28094" w:author="Στάθης Καπ" w:date="2023-03-03T06:42:00Z">
                  <w:rPr>
                    <w:del w:id="28095" w:author="Στάθης Καπ" w:date="2023-02-26T09:06:00Z"/>
                    <w:sz w:val="18"/>
                    <w:szCs w:val="18"/>
                  </w:rPr>
                </w:rPrChange>
              </w:rPr>
            </w:pPr>
            <w:bookmarkStart w:id="28096" w:name="_Toc129058002"/>
            <w:bookmarkStart w:id="28097" w:name="_Toc129191837"/>
            <w:bookmarkStart w:id="28098" w:name="_Toc129198175"/>
            <w:bookmarkStart w:id="28099" w:name="_Toc129300701"/>
            <w:bookmarkEnd w:id="28096"/>
            <w:bookmarkEnd w:id="28097"/>
            <w:bookmarkEnd w:id="28098"/>
            <w:bookmarkEnd w:id="28099"/>
          </w:p>
        </w:tc>
        <w:tc>
          <w:tcPr>
            <w:tcW w:w="764" w:type="dxa"/>
          </w:tcPr>
          <w:p w14:paraId="4B488FD0" w14:textId="3B67DB38" w:rsidR="008E010E" w:rsidRPr="00744E3F" w:rsidDel="009B47BA" w:rsidRDefault="008E010E" w:rsidP="00D1397D">
            <w:pPr>
              <w:rPr>
                <w:del w:id="28100" w:author="Στάθης Καπ" w:date="2023-02-26T09:06:00Z"/>
                <w:sz w:val="18"/>
                <w:szCs w:val="18"/>
                <w:lang w:val="el-GR"/>
                <w:rPrChange w:id="28101" w:author="Στάθης Καπ" w:date="2023-03-03T06:42:00Z">
                  <w:rPr>
                    <w:del w:id="28102" w:author="Στάθης Καπ" w:date="2023-02-26T09:06:00Z"/>
                    <w:sz w:val="18"/>
                    <w:szCs w:val="18"/>
                  </w:rPr>
                </w:rPrChange>
              </w:rPr>
            </w:pPr>
            <w:bookmarkStart w:id="28103" w:name="_Toc129058003"/>
            <w:bookmarkStart w:id="28104" w:name="_Toc129191838"/>
            <w:bookmarkStart w:id="28105" w:name="_Toc129198176"/>
            <w:bookmarkStart w:id="28106" w:name="_Toc129300702"/>
            <w:bookmarkEnd w:id="28103"/>
            <w:bookmarkEnd w:id="28104"/>
            <w:bookmarkEnd w:id="28105"/>
            <w:bookmarkEnd w:id="28106"/>
          </w:p>
        </w:tc>
        <w:tc>
          <w:tcPr>
            <w:tcW w:w="630" w:type="dxa"/>
          </w:tcPr>
          <w:p w14:paraId="39C20896" w14:textId="1A51BA9A" w:rsidR="008E010E" w:rsidRPr="00744E3F" w:rsidDel="009B47BA" w:rsidRDefault="008E010E" w:rsidP="00D1397D">
            <w:pPr>
              <w:rPr>
                <w:del w:id="28107" w:author="Στάθης Καπ" w:date="2023-02-26T09:06:00Z"/>
                <w:sz w:val="18"/>
                <w:szCs w:val="18"/>
                <w:lang w:val="el-GR"/>
                <w:rPrChange w:id="28108" w:author="Στάθης Καπ" w:date="2023-03-03T06:42:00Z">
                  <w:rPr>
                    <w:del w:id="28109" w:author="Στάθης Καπ" w:date="2023-02-26T09:06:00Z"/>
                    <w:sz w:val="18"/>
                    <w:szCs w:val="18"/>
                  </w:rPr>
                </w:rPrChange>
              </w:rPr>
            </w:pPr>
            <w:bookmarkStart w:id="28110" w:name="_Toc129058004"/>
            <w:bookmarkStart w:id="28111" w:name="_Toc129191839"/>
            <w:bookmarkStart w:id="28112" w:name="_Toc129198177"/>
            <w:bookmarkStart w:id="28113" w:name="_Toc129300703"/>
            <w:bookmarkEnd w:id="28110"/>
            <w:bookmarkEnd w:id="28111"/>
            <w:bookmarkEnd w:id="28112"/>
            <w:bookmarkEnd w:id="28113"/>
          </w:p>
        </w:tc>
        <w:tc>
          <w:tcPr>
            <w:tcW w:w="663" w:type="dxa"/>
          </w:tcPr>
          <w:p w14:paraId="63D03D27" w14:textId="4C7075D2" w:rsidR="008E010E" w:rsidRPr="00744E3F" w:rsidDel="009B47BA" w:rsidRDefault="008E010E" w:rsidP="00D1397D">
            <w:pPr>
              <w:rPr>
                <w:del w:id="28114" w:author="Στάθης Καπ" w:date="2023-02-26T09:06:00Z"/>
                <w:sz w:val="18"/>
                <w:szCs w:val="18"/>
                <w:lang w:val="el-GR"/>
                <w:rPrChange w:id="28115" w:author="Στάθης Καπ" w:date="2023-03-03T06:42:00Z">
                  <w:rPr>
                    <w:del w:id="28116" w:author="Στάθης Καπ" w:date="2023-02-26T09:06:00Z"/>
                    <w:sz w:val="18"/>
                    <w:szCs w:val="18"/>
                  </w:rPr>
                </w:rPrChange>
              </w:rPr>
            </w:pPr>
            <w:bookmarkStart w:id="28117" w:name="_Toc129058005"/>
            <w:bookmarkStart w:id="28118" w:name="_Toc129191840"/>
            <w:bookmarkStart w:id="28119" w:name="_Toc129198178"/>
            <w:bookmarkStart w:id="28120" w:name="_Toc129300704"/>
            <w:bookmarkEnd w:id="28117"/>
            <w:bookmarkEnd w:id="28118"/>
            <w:bookmarkEnd w:id="28119"/>
            <w:bookmarkEnd w:id="28120"/>
          </w:p>
        </w:tc>
        <w:tc>
          <w:tcPr>
            <w:tcW w:w="764" w:type="dxa"/>
          </w:tcPr>
          <w:p w14:paraId="46C6F921" w14:textId="1164C4E5" w:rsidR="008E010E" w:rsidRPr="00744E3F" w:rsidDel="009B47BA" w:rsidRDefault="008E010E" w:rsidP="00D1397D">
            <w:pPr>
              <w:rPr>
                <w:del w:id="28121" w:author="Στάθης Καπ" w:date="2023-02-26T09:06:00Z"/>
                <w:sz w:val="18"/>
                <w:szCs w:val="18"/>
                <w:lang w:val="el-GR"/>
                <w:rPrChange w:id="28122" w:author="Στάθης Καπ" w:date="2023-03-03T06:42:00Z">
                  <w:rPr>
                    <w:del w:id="28123" w:author="Στάθης Καπ" w:date="2023-02-26T09:06:00Z"/>
                    <w:sz w:val="18"/>
                    <w:szCs w:val="18"/>
                  </w:rPr>
                </w:rPrChange>
              </w:rPr>
            </w:pPr>
            <w:bookmarkStart w:id="28124" w:name="_Toc129058006"/>
            <w:bookmarkStart w:id="28125" w:name="_Toc129191841"/>
            <w:bookmarkStart w:id="28126" w:name="_Toc129198179"/>
            <w:bookmarkStart w:id="28127" w:name="_Toc129300705"/>
            <w:bookmarkEnd w:id="28124"/>
            <w:bookmarkEnd w:id="28125"/>
            <w:bookmarkEnd w:id="28126"/>
            <w:bookmarkEnd w:id="28127"/>
          </w:p>
        </w:tc>
        <w:tc>
          <w:tcPr>
            <w:tcW w:w="630" w:type="dxa"/>
          </w:tcPr>
          <w:p w14:paraId="5A503968" w14:textId="61E2433B" w:rsidR="008E010E" w:rsidRPr="00744E3F" w:rsidDel="009B47BA" w:rsidRDefault="008E010E" w:rsidP="00D1397D">
            <w:pPr>
              <w:rPr>
                <w:del w:id="28128" w:author="Στάθης Καπ" w:date="2023-02-26T09:06:00Z"/>
                <w:sz w:val="18"/>
                <w:szCs w:val="18"/>
                <w:lang w:val="el-GR"/>
                <w:rPrChange w:id="28129" w:author="Στάθης Καπ" w:date="2023-03-03T06:42:00Z">
                  <w:rPr>
                    <w:del w:id="28130" w:author="Στάθης Καπ" w:date="2023-02-26T09:06:00Z"/>
                    <w:sz w:val="18"/>
                    <w:szCs w:val="18"/>
                  </w:rPr>
                </w:rPrChange>
              </w:rPr>
            </w:pPr>
            <w:bookmarkStart w:id="28131" w:name="_Toc129058007"/>
            <w:bookmarkStart w:id="28132" w:name="_Toc129191842"/>
            <w:bookmarkStart w:id="28133" w:name="_Toc129198180"/>
            <w:bookmarkStart w:id="28134" w:name="_Toc129300706"/>
            <w:bookmarkEnd w:id="28131"/>
            <w:bookmarkEnd w:id="28132"/>
            <w:bookmarkEnd w:id="28133"/>
            <w:bookmarkEnd w:id="28134"/>
          </w:p>
        </w:tc>
        <w:tc>
          <w:tcPr>
            <w:tcW w:w="663" w:type="dxa"/>
          </w:tcPr>
          <w:p w14:paraId="52B7437D" w14:textId="403A178F" w:rsidR="008E010E" w:rsidRPr="00744E3F" w:rsidDel="009B47BA" w:rsidRDefault="008E010E" w:rsidP="00D1397D">
            <w:pPr>
              <w:rPr>
                <w:del w:id="28135" w:author="Στάθης Καπ" w:date="2023-02-26T09:06:00Z"/>
                <w:sz w:val="18"/>
                <w:szCs w:val="18"/>
                <w:lang w:val="el-GR"/>
                <w:rPrChange w:id="28136" w:author="Στάθης Καπ" w:date="2023-03-03T06:42:00Z">
                  <w:rPr>
                    <w:del w:id="28137" w:author="Στάθης Καπ" w:date="2023-02-26T09:06:00Z"/>
                    <w:sz w:val="18"/>
                    <w:szCs w:val="18"/>
                  </w:rPr>
                </w:rPrChange>
              </w:rPr>
            </w:pPr>
            <w:bookmarkStart w:id="28138" w:name="_Toc129058008"/>
            <w:bookmarkStart w:id="28139" w:name="_Toc129191843"/>
            <w:bookmarkStart w:id="28140" w:name="_Toc129198181"/>
            <w:bookmarkStart w:id="28141" w:name="_Toc129300707"/>
            <w:bookmarkEnd w:id="28138"/>
            <w:bookmarkEnd w:id="28139"/>
            <w:bookmarkEnd w:id="28140"/>
            <w:bookmarkEnd w:id="28141"/>
          </w:p>
        </w:tc>
        <w:tc>
          <w:tcPr>
            <w:tcW w:w="764" w:type="dxa"/>
          </w:tcPr>
          <w:p w14:paraId="5BA50426" w14:textId="0FA69CB9" w:rsidR="008E010E" w:rsidRPr="00744E3F" w:rsidDel="009B47BA" w:rsidRDefault="008E010E" w:rsidP="00D1397D">
            <w:pPr>
              <w:rPr>
                <w:del w:id="28142" w:author="Στάθης Καπ" w:date="2023-02-26T09:06:00Z"/>
                <w:sz w:val="18"/>
                <w:szCs w:val="18"/>
                <w:lang w:val="el-GR"/>
                <w:rPrChange w:id="28143" w:author="Στάθης Καπ" w:date="2023-03-03T06:42:00Z">
                  <w:rPr>
                    <w:del w:id="28144" w:author="Στάθης Καπ" w:date="2023-02-26T09:06:00Z"/>
                    <w:sz w:val="18"/>
                    <w:szCs w:val="18"/>
                  </w:rPr>
                </w:rPrChange>
              </w:rPr>
            </w:pPr>
            <w:bookmarkStart w:id="28145" w:name="_Toc129058009"/>
            <w:bookmarkStart w:id="28146" w:name="_Toc129191844"/>
            <w:bookmarkStart w:id="28147" w:name="_Toc129198182"/>
            <w:bookmarkStart w:id="28148" w:name="_Toc129300708"/>
            <w:bookmarkEnd w:id="28145"/>
            <w:bookmarkEnd w:id="28146"/>
            <w:bookmarkEnd w:id="28147"/>
            <w:bookmarkEnd w:id="28148"/>
          </w:p>
        </w:tc>
        <w:tc>
          <w:tcPr>
            <w:tcW w:w="630" w:type="dxa"/>
          </w:tcPr>
          <w:p w14:paraId="649D1BAA" w14:textId="05D71B89" w:rsidR="008E010E" w:rsidRPr="00744E3F" w:rsidDel="009B47BA" w:rsidRDefault="008E010E" w:rsidP="00D1397D">
            <w:pPr>
              <w:rPr>
                <w:del w:id="28149" w:author="Στάθης Καπ" w:date="2023-02-26T09:06:00Z"/>
                <w:sz w:val="18"/>
                <w:szCs w:val="18"/>
                <w:lang w:val="el-GR"/>
                <w:rPrChange w:id="28150" w:author="Στάθης Καπ" w:date="2023-03-03T06:42:00Z">
                  <w:rPr>
                    <w:del w:id="28151" w:author="Στάθης Καπ" w:date="2023-02-26T09:06:00Z"/>
                    <w:sz w:val="18"/>
                    <w:szCs w:val="18"/>
                  </w:rPr>
                </w:rPrChange>
              </w:rPr>
            </w:pPr>
            <w:bookmarkStart w:id="28152" w:name="_Toc129058010"/>
            <w:bookmarkStart w:id="28153" w:name="_Toc129191845"/>
            <w:bookmarkStart w:id="28154" w:name="_Toc129198183"/>
            <w:bookmarkStart w:id="28155" w:name="_Toc129300709"/>
            <w:bookmarkEnd w:id="28152"/>
            <w:bookmarkEnd w:id="28153"/>
            <w:bookmarkEnd w:id="28154"/>
            <w:bookmarkEnd w:id="28155"/>
          </w:p>
        </w:tc>
        <w:tc>
          <w:tcPr>
            <w:tcW w:w="654" w:type="dxa"/>
          </w:tcPr>
          <w:p w14:paraId="7A3B3E3E" w14:textId="2847FE55" w:rsidR="008E010E" w:rsidRPr="00744E3F" w:rsidDel="009B47BA" w:rsidRDefault="008E010E" w:rsidP="00D1397D">
            <w:pPr>
              <w:rPr>
                <w:del w:id="28156" w:author="Στάθης Καπ" w:date="2023-02-26T09:06:00Z"/>
                <w:sz w:val="18"/>
                <w:szCs w:val="18"/>
                <w:lang w:val="el-GR"/>
                <w:rPrChange w:id="28157" w:author="Στάθης Καπ" w:date="2023-03-03T06:42:00Z">
                  <w:rPr>
                    <w:del w:id="28158" w:author="Στάθης Καπ" w:date="2023-02-26T09:06:00Z"/>
                    <w:sz w:val="18"/>
                    <w:szCs w:val="18"/>
                  </w:rPr>
                </w:rPrChange>
              </w:rPr>
            </w:pPr>
            <w:bookmarkStart w:id="28159" w:name="_Toc129058011"/>
            <w:bookmarkStart w:id="28160" w:name="_Toc129191846"/>
            <w:bookmarkStart w:id="28161" w:name="_Toc129198184"/>
            <w:bookmarkStart w:id="28162" w:name="_Toc129300710"/>
            <w:bookmarkEnd w:id="28159"/>
            <w:bookmarkEnd w:id="28160"/>
            <w:bookmarkEnd w:id="28161"/>
            <w:bookmarkEnd w:id="28162"/>
          </w:p>
        </w:tc>
        <w:tc>
          <w:tcPr>
            <w:tcW w:w="754" w:type="dxa"/>
          </w:tcPr>
          <w:p w14:paraId="4DCFC988" w14:textId="6CF4D91E" w:rsidR="008E010E" w:rsidRPr="00744E3F" w:rsidDel="009B47BA" w:rsidRDefault="008E010E" w:rsidP="00D1397D">
            <w:pPr>
              <w:rPr>
                <w:del w:id="28163" w:author="Στάθης Καπ" w:date="2023-02-26T09:06:00Z"/>
                <w:sz w:val="18"/>
                <w:szCs w:val="18"/>
                <w:lang w:val="el-GR"/>
                <w:rPrChange w:id="28164" w:author="Στάθης Καπ" w:date="2023-03-03T06:42:00Z">
                  <w:rPr>
                    <w:del w:id="28165" w:author="Στάθης Καπ" w:date="2023-02-26T09:06:00Z"/>
                    <w:sz w:val="18"/>
                    <w:szCs w:val="18"/>
                  </w:rPr>
                </w:rPrChange>
              </w:rPr>
            </w:pPr>
            <w:bookmarkStart w:id="28166" w:name="_Toc129058012"/>
            <w:bookmarkStart w:id="28167" w:name="_Toc129191847"/>
            <w:bookmarkStart w:id="28168" w:name="_Toc129198185"/>
            <w:bookmarkStart w:id="28169" w:name="_Toc129300711"/>
            <w:bookmarkEnd w:id="28166"/>
            <w:bookmarkEnd w:id="28167"/>
            <w:bookmarkEnd w:id="28168"/>
            <w:bookmarkEnd w:id="28169"/>
          </w:p>
        </w:tc>
        <w:tc>
          <w:tcPr>
            <w:tcW w:w="622" w:type="dxa"/>
          </w:tcPr>
          <w:p w14:paraId="37734DBC" w14:textId="083A56BA" w:rsidR="008E010E" w:rsidRPr="00744E3F" w:rsidDel="009B47BA" w:rsidRDefault="008E010E" w:rsidP="00D1397D">
            <w:pPr>
              <w:rPr>
                <w:del w:id="28170" w:author="Στάθης Καπ" w:date="2023-02-26T09:06:00Z"/>
                <w:sz w:val="18"/>
                <w:szCs w:val="18"/>
                <w:lang w:val="el-GR"/>
                <w:rPrChange w:id="28171" w:author="Στάθης Καπ" w:date="2023-03-03T06:42:00Z">
                  <w:rPr>
                    <w:del w:id="28172" w:author="Στάθης Καπ" w:date="2023-02-26T09:06:00Z"/>
                    <w:sz w:val="18"/>
                    <w:szCs w:val="18"/>
                  </w:rPr>
                </w:rPrChange>
              </w:rPr>
            </w:pPr>
            <w:bookmarkStart w:id="28173" w:name="_Toc129058013"/>
            <w:bookmarkStart w:id="28174" w:name="_Toc129191848"/>
            <w:bookmarkStart w:id="28175" w:name="_Toc129198186"/>
            <w:bookmarkStart w:id="28176" w:name="_Toc129300712"/>
            <w:bookmarkEnd w:id="28173"/>
            <w:bookmarkEnd w:id="28174"/>
            <w:bookmarkEnd w:id="28175"/>
            <w:bookmarkEnd w:id="28176"/>
          </w:p>
        </w:tc>
        <w:bookmarkStart w:id="28177" w:name="_Toc129058014"/>
        <w:bookmarkStart w:id="28178" w:name="_Toc129191849"/>
        <w:bookmarkStart w:id="28179" w:name="_Toc129198187"/>
        <w:bookmarkStart w:id="28180" w:name="_Toc129300713"/>
        <w:bookmarkEnd w:id="28177"/>
        <w:bookmarkEnd w:id="28178"/>
        <w:bookmarkEnd w:id="28179"/>
        <w:bookmarkEnd w:id="28180"/>
      </w:tr>
      <w:tr w:rsidR="008E010E" w:rsidRPr="00D3106C" w:rsidDel="009B47BA" w14:paraId="2F3B6EB9" w14:textId="6E69ADEA" w:rsidTr="00D1397D">
        <w:trPr>
          <w:del w:id="28181" w:author="Στάθης Καπ" w:date="2023-02-26T09:06:00Z"/>
        </w:trPr>
        <w:tc>
          <w:tcPr>
            <w:tcW w:w="627" w:type="dxa"/>
          </w:tcPr>
          <w:p w14:paraId="2943F5A9" w14:textId="30C40134" w:rsidR="008E010E" w:rsidRPr="00744E3F" w:rsidDel="009B47BA" w:rsidRDefault="008E010E" w:rsidP="00D1397D">
            <w:pPr>
              <w:rPr>
                <w:del w:id="28182" w:author="Στάθης Καπ" w:date="2023-02-26T09:06:00Z"/>
                <w:sz w:val="18"/>
                <w:szCs w:val="18"/>
                <w:lang w:val="el-GR"/>
                <w:rPrChange w:id="28183" w:author="Στάθης Καπ" w:date="2023-03-03T06:42:00Z">
                  <w:rPr>
                    <w:del w:id="28184" w:author="Στάθης Καπ" w:date="2023-02-26T09:06:00Z"/>
                    <w:sz w:val="18"/>
                    <w:szCs w:val="18"/>
                  </w:rPr>
                </w:rPrChange>
              </w:rPr>
            </w:pPr>
            <w:del w:id="28185" w:author="Στάθης Καπ" w:date="2023-02-26T08:45:00Z">
              <w:r w:rsidRPr="006E0881" w:rsidDel="00715EE1">
                <w:rPr>
                  <w:sz w:val="18"/>
                  <w:szCs w:val="18"/>
                </w:rPr>
                <w:delText>Pr</w:delText>
              </w:r>
              <w:r w:rsidRPr="00744E3F" w:rsidDel="00715EE1">
                <w:rPr>
                  <w:sz w:val="18"/>
                  <w:szCs w:val="18"/>
                  <w:lang w:val="el-GR"/>
                  <w:rPrChange w:id="28186" w:author="Στάθης Καπ" w:date="2023-03-03T06:42:00Z">
                    <w:rPr>
                      <w:sz w:val="18"/>
                      <w:szCs w:val="18"/>
                    </w:rPr>
                  </w:rPrChange>
                </w:rPr>
                <w:delText>20</w:delText>
              </w:r>
            </w:del>
            <w:bookmarkStart w:id="28187" w:name="_Toc129058015"/>
            <w:bookmarkStart w:id="28188" w:name="_Toc129191850"/>
            <w:bookmarkStart w:id="28189" w:name="_Toc129198188"/>
            <w:bookmarkStart w:id="28190" w:name="_Toc129300714"/>
            <w:bookmarkEnd w:id="28187"/>
            <w:bookmarkEnd w:id="28188"/>
            <w:bookmarkEnd w:id="28189"/>
            <w:bookmarkEnd w:id="28190"/>
          </w:p>
        </w:tc>
        <w:tc>
          <w:tcPr>
            <w:tcW w:w="663" w:type="dxa"/>
          </w:tcPr>
          <w:p w14:paraId="2F341954" w14:textId="6A6EFAFC" w:rsidR="008E010E" w:rsidRPr="00744E3F" w:rsidDel="009B47BA" w:rsidRDefault="008E010E" w:rsidP="00D1397D">
            <w:pPr>
              <w:rPr>
                <w:del w:id="28191" w:author="Στάθης Καπ" w:date="2023-02-26T09:06:00Z"/>
                <w:sz w:val="18"/>
                <w:szCs w:val="18"/>
                <w:lang w:val="el-GR"/>
                <w:rPrChange w:id="28192" w:author="Στάθης Καπ" w:date="2023-03-03T06:42:00Z">
                  <w:rPr>
                    <w:del w:id="28193" w:author="Στάθης Καπ" w:date="2023-02-26T09:06:00Z"/>
                    <w:sz w:val="18"/>
                    <w:szCs w:val="18"/>
                  </w:rPr>
                </w:rPrChange>
              </w:rPr>
            </w:pPr>
            <w:bookmarkStart w:id="28194" w:name="_Toc129058016"/>
            <w:bookmarkStart w:id="28195" w:name="_Toc129191851"/>
            <w:bookmarkStart w:id="28196" w:name="_Toc129198189"/>
            <w:bookmarkStart w:id="28197" w:name="_Toc129300715"/>
            <w:bookmarkEnd w:id="28194"/>
            <w:bookmarkEnd w:id="28195"/>
            <w:bookmarkEnd w:id="28196"/>
            <w:bookmarkEnd w:id="28197"/>
          </w:p>
        </w:tc>
        <w:tc>
          <w:tcPr>
            <w:tcW w:w="764" w:type="dxa"/>
          </w:tcPr>
          <w:p w14:paraId="7CBC898C" w14:textId="3E9F803F" w:rsidR="008E010E" w:rsidRPr="00744E3F" w:rsidDel="009B47BA" w:rsidRDefault="008E010E" w:rsidP="00D1397D">
            <w:pPr>
              <w:rPr>
                <w:del w:id="28198" w:author="Στάθης Καπ" w:date="2023-02-26T09:06:00Z"/>
                <w:sz w:val="18"/>
                <w:szCs w:val="18"/>
                <w:lang w:val="el-GR"/>
                <w:rPrChange w:id="28199" w:author="Στάθης Καπ" w:date="2023-03-03T06:42:00Z">
                  <w:rPr>
                    <w:del w:id="28200" w:author="Στάθης Καπ" w:date="2023-02-26T09:06:00Z"/>
                    <w:sz w:val="18"/>
                    <w:szCs w:val="18"/>
                  </w:rPr>
                </w:rPrChange>
              </w:rPr>
            </w:pPr>
            <w:bookmarkStart w:id="28201" w:name="_Toc129058017"/>
            <w:bookmarkStart w:id="28202" w:name="_Toc129191852"/>
            <w:bookmarkStart w:id="28203" w:name="_Toc129198190"/>
            <w:bookmarkStart w:id="28204" w:name="_Toc129300716"/>
            <w:bookmarkEnd w:id="28201"/>
            <w:bookmarkEnd w:id="28202"/>
            <w:bookmarkEnd w:id="28203"/>
            <w:bookmarkEnd w:id="28204"/>
          </w:p>
        </w:tc>
        <w:tc>
          <w:tcPr>
            <w:tcW w:w="630" w:type="dxa"/>
          </w:tcPr>
          <w:p w14:paraId="67F5BE7C" w14:textId="0807BD8B" w:rsidR="008E010E" w:rsidRPr="00744E3F" w:rsidDel="009B47BA" w:rsidRDefault="008E010E" w:rsidP="00D1397D">
            <w:pPr>
              <w:rPr>
                <w:del w:id="28205" w:author="Στάθης Καπ" w:date="2023-02-26T09:06:00Z"/>
                <w:sz w:val="18"/>
                <w:szCs w:val="18"/>
                <w:lang w:val="el-GR"/>
                <w:rPrChange w:id="28206" w:author="Στάθης Καπ" w:date="2023-03-03T06:42:00Z">
                  <w:rPr>
                    <w:del w:id="28207" w:author="Στάθης Καπ" w:date="2023-02-26T09:06:00Z"/>
                    <w:sz w:val="18"/>
                    <w:szCs w:val="18"/>
                  </w:rPr>
                </w:rPrChange>
              </w:rPr>
            </w:pPr>
            <w:bookmarkStart w:id="28208" w:name="_Toc129058018"/>
            <w:bookmarkStart w:id="28209" w:name="_Toc129191853"/>
            <w:bookmarkStart w:id="28210" w:name="_Toc129198191"/>
            <w:bookmarkStart w:id="28211" w:name="_Toc129300717"/>
            <w:bookmarkEnd w:id="28208"/>
            <w:bookmarkEnd w:id="28209"/>
            <w:bookmarkEnd w:id="28210"/>
            <w:bookmarkEnd w:id="28211"/>
          </w:p>
        </w:tc>
        <w:tc>
          <w:tcPr>
            <w:tcW w:w="663" w:type="dxa"/>
          </w:tcPr>
          <w:p w14:paraId="59999A59" w14:textId="2BFF2A01" w:rsidR="008E010E" w:rsidRPr="00744E3F" w:rsidDel="009B47BA" w:rsidRDefault="008E010E" w:rsidP="00D1397D">
            <w:pPr>
              <w:rPr>
                <w:del w:id="28212" w:author="Στάθης Καπ" w:date="2023-02-26T09:06:00Z"/>
                <w:sz w:val="18"/>
                <w:szCs w:val="18"/>
                <w:lang w:val="el-GR"/>
                <w:rPrChange w:id="28213" w:author="Στάθης Καπ" w:date="2023-03-03T06:42:00Z">
                  <w:rPr>
                    <w:del w:id="28214" w:author="Στάθης Καπ" w:date="2023-02-26T09:06:00Z"/>
                    <w:sz w:val="18"/>
                    <w:szCs w:val="18"/>
                  </w:rPr>
                </w:rPrChange>
              </w:rPr>
            </w:pPr>
            <w:bookmarkStart w:id="28215" w:name="_Toc129058019"/>
            <w:bookmarkStart w:id="28216" w:name="_Toc129191854"/>
            <w:bookmarkStart w:id="28217" w:name="_Toc129198192"/>
            <w:bookmarkStart w:id="28218" w:name="_Toc129300718"/>
            <w:bookmarkEnd w:id="28215"/>
            <w:bookmarkEnd w:id="28216"/>
            <w:bookmarkEnd w:id="28217"/>
            <w:bookmarkEnd w:id="28218"/>
          </w:p>
        </w:tc>
        <w:tc>
          <w:tcPr>
            <w:tcW w:w="764" w:type="dxa"/>
          </w:tcPr>
          <w:p w14:paraId="74C33979" w14:textId="76FB3E27" w:rsidR="008E010E" w:rsidRPr="00744E3F" w:rsidDel="009B47BA" w:rsidRDefault="008E010E" w:rsidP="00D1397D">
            <w:pPr>
              <w:rPr>
                <w:del w:id="28219" w:author="Στάθης Καπ" w:date="2023-02-26T09:06:00Z"/>
                <w:sz w:val="18"/>
                <w:szCs w:val="18"/>
                <w:lang w:val="el-GR"/>
                <w:rPrChange w:id="28220" w:author="Στάθης Καπ" w:date="2023-03-03T06:42:00Z">
                  <w:rPr>
                    <w:del w:id="28221" w:author="Στάθης Καπ" w:date="2023-02-26T09:06:00Z"/>
                    <w:sz w:val="18"/>
                    <w:szCs w:val="18"/>
                  </w:rPr>
                </w:rPrChange>
              </w:rPr>
            </w:pPr>
            <w:bookmarkStart w:id="28222" w:name="_Toc129058020"/>
            <w:bookmarkStart w:id="28223" w:name="_Toc129191855"/>
            <w:bookmarkStart w:id="28224" w:name="_Toc129198193"/>
            <w:bookmarkStart w:id="28225" w:name="_Toc129300719"/>
            <w:bookmarkEnd w:id="28222"/>
            <w:bookmarkEnd w:id="28223"/>
            <w:bookmarkEnd w:id="28224"/>
            <w:bookmarkEnd w:id="28225"/>
          </w:p>
        </w:tc>
        <w:tc>
          <w:tcPr>
            <w:tcW w:w="630" w:type="dxa"/>
          </w:tcPr>
          <w:p w14:paraId="0080BB71" w14:textId="1F8C5D8C" w:rsidR="008E010E" w:rsidRPr="00744E3F" w:rsidDel="009B47BA" w:rsidRDefault="008E010E" w:rsidP="00D1397D">
            <w:pPr>
              <w:rPr>
                <w:del w:id="28226" w:author="Στάθης Καπ" w:date="2023-02-26T09:06:00Z"/>
                <w:sz w:val="18"/>
                <w:szCs w:val="18"/>
                <w:lang w:val="el-GR"/>
                <w:rPrChange w:id="28227" w:author="Στάθης Καπ" w:date="2023-03-03T06:42:00Z">
                  <w:rPr>
                    <w:del w:id="28228" w:author="Στάθης Καπ" w:date="2023-02-26T09:06:00Z"/>
                    <w:sz w:val="18"/>
                    <w:szCs w:val="18"/>
                  </w:rPr>
                </w:rPrChange>
              </w:rPr>
            </w:pPr>
            <w:bookmarkStart w:id="28229" w:name="_Toc129058021"/>
            <w:bookmarkStart w:id="28230" w:name="_Toc129191856"/>
            <w:bookmarkStart w:id="28231" w:name="_Toc129198194"/>
            <w:bookmarkStart w:id="28232" w:name="_Toc129300720"/>
            <w:bookmarkEnd w:id="28229"/>
            <w:bookmarkEnd w:id="28230"/>
            <w:bookmarkEnd w:id="28231"/>
            <w:bookmarkEnd w:id="28232"/>
          </w:p>
        </w:tc>
        <w:tc>
          <w:tcPr>
            <w:tcW w:w="663" w:type="dxa"/>
          </w:tcPr>
          <w:p w14:paraId="65A3817D" w14:textId="66ED959B" w:rsidR="008E010E" w:rsidRPr="00744E3F" w:rsidDel="009B47BA" w:rsidRDefault="008E010E" w:rsidP="00D1397D">
            <w:pPr>
              <w:rPr>
                <w:del w:id="28233" w:author="Στάθης Καπ" w:date="2023-02-26T09:06:00Z"/>
                <w:sz w:val="18"/>
                <w:szCs w:val="18"/>
                <w:lang w:val="el-GR"/>
                <w:rPrChange w:id="28234" w:author="Στάθης Καπ" w:date="2023-03-03T06:42:00Z">
                  <w:rPr>
                    <w:del w:id="28235" w:author="Στάθης Καπ" w:date="2023-02-26T09:06:00Z"/>
                    <w:sz w:val="18"/>
                    <w:szCs w:val="18"/>
                  </w:rPr>
                </w:rPrChange>
              </w:rPr>
            </w:pPr>
            <w:bookmarkStart w:id="28236" w:name="_Toc129058022"/>
            <w:bookmarkStart w:id="28237" w:name="_Toc129191857"/>
            <w:bookmarkStart w:id="28238" w:name="_Toc129198195"/>
            <w:bookmarkStart w:id="28239" w:name="_Toc129300721"/>
            <w:bookmarkEnd w:id="28236"/>
            <w:bookmarkEnd w:id="28237"/>
            <w:bookmarkEnd w:id="28238"/>
            <w:bookmarkEnd w:id="28239"/>
          </w:p>
        </w:tc>
        <w:tc>
          <w:tcPr>
            <w:tcW w:w="764" w:type="dxa"/>
          </w:tcPr>
          <w:p w14:paraId="4CAB9564" w14:textId="43913BAB" w:rsidR="008E010E" w:rsidRPr="00744E3F" w:rsidDel="009B47BA" w:rsidRDefault="008E010E" w:rsidP="00D1397D">
            <w:pPr>
              <w:rPr>
                <w:del w:id="28240" w:author="Στάθης Καπ" w:date="2023-02-26T09:06:00Z"/>
                <w:sz w:val="18"/>
                <w:szCs w:val="18"/>
                <w:lang w:val="el-GR"/>
                <w:rPrChange w:id="28241" w:author="Στάθης Καπ" w:date="2023-03-03T06:42:00Z">
                  <w:rPr>
                    <w:del w:id="28242" w:author="Στάθης Καπ" w:date="2023-02-26T09:06:00Z"/>
                    <w:sz w:val="18"/>
                    <w:szCs w:val="18"/>
                  </w:rPr>
                </w:rPrChange>
              </w:rPr>
            </w:pPr>
            <w:bookmarkStart w:id="28243" w:name="_Toc129058023"/>
            <w:bookmarkStart w:id="28244" w:name="_Toc129191858"/>
            <w:bookmarkStart w:id="28245" w:name="_Toc129198196"/>
            <w:bookmarkStart w:id="28246" w:name="_Toc129300722"/>
            <w:bookmarkEnd w:id="28243"/>
            <w:bookmarkEnd w:id="28244"/>
            <w:bookmarkEnd w:id="28245"/>
            <w:bookmarkEnd w:id="28246"/>
          </w:p>
        </w:tc>
        <w:tc>
          <w:tcPr>
            <w:tcW w:w="630" w:type="dxa"/>
          </w:tcPr>
          <w:p w14:paraId="6D8F01BB" w14:textId="35AAD93A" w:rsidR="008E010E" w:rsidRPr="00744E3F" w:rsidDel="009B47BA" w:rsidRDefault="008E010E" w:rsidP="00D1397D">
            <w:pPr>
              <w:rPr>
                <w:del w:id="28247" w:author="Στάθης Καπ" w:date="2023-02-26T09:06:00Z"/>
                <w:sz w:val="18"/>
                <w:szCs w:val="18"/>
                <w:lang w:val="el-GR"/>
                <w:rPrChange w:id="28248" w:author="Στάθης Καπ" w:date="2023-03-03T06:42:00Z">
                  <w:rPr>
                    <w:del w:id="28249" w:author="Στάθης Καπ" w:date="2023-02-26T09:06:00Z"/>
                    <w:sz w:val="18"/>
                    <w:szCs w:val="18"/>
                  </w:rPr>
                </w:rPrChange>
              </w:rPr>
            </w:pPr>
            <w:bookmarkStart w:id="28250" w:name="_Toc129058024"/>
            <w:bookmarkStart w:id="28251" w:name="_Toc129191859"/>
            <w:bookmarkStart w:id="28252" w:name="_Toc129198197"/>
            <w:bookmarkStart w:id="28253" w:name="_Toc129300723"/>
            <w:bookmarkEnd w:id="28250"/>
            <w:bookmarkEnd w:id="28251"/>
            <w:bookmarkEnd w:id="28252"/>
            <w:bookmarkEnd w:id="28253"/>
          </w:p>
        </w:tc>
        <w:tc>
          <w:tcPr>
            <w:tcW w:w="654" w:type="dxa"/>
          </w:tcPr>
          <w:p w14:paraId="22424C0F" w14:textId="765C5232" w:rsidR="008E010E" w:rsidRPr="00744E3F" w:rsidDel="009B47BA" w:rsidRDefault="008E010E" w:rsidP="00D1397D">
            <w:pPr>
              <w:rPr>
                <w:del w:id="28254" w:author="Στάθης Καπ" w:date="2023-02-26T09:06:00Z"/>
                <w:sz w:val="18"/>
                <w:szCs w:val="18"/>
                <w:lang w:val="el-GR"/>
                <w:rPrChange w:id="28255" w:author="Στάθης Καπ" w:date="2023-03-03T06:42:00Z">
                  <w:rPr>
                    <w:del w:id="28256" w:author="Στάθης Καπ" w:date="2023-02-26T09:06:00Z"/>
                    <w:sz w:val="18"/>
                    <w:szCs w:val="18"/>
                  </w:rPr>
                </w:rPrChange>
              </w:rPr>
            </w:pPr>
            <w:bookmarkStart w:id="28257" w:name="_Toc129058025"/>
            <w:bookmarkStart w:id="28258" w:name="_Toc129191860"/>
            <w:bookmarkStart w:id="28259" w:name="_Toc129198198"/>
            <w:bookmarkStart w:id="28260" w:name="_Toc129300724"/>
            <w:bookmarkEnd w:id="28257"/>
            <w:bookmarkEnd w:id="28258"/>
            <w:bookmarkEnd w:id="28259"/>
            <w:bookmarkEnd w:id="28260"/>
          </w:p>
        </w:tc>
        <w:tc>
          <w:tcPr>
            <w:tcW w:w="754" w:type="dxa"/>
          </w:tcPr>
          <w:p w14:paraId="646CAF4B" w14:textId="4ECA36FC" w:rsidR="008E010E" w:rsidRPr="00744E3F" w:rsidDel="009B47BA" w:rsidRDefault="008E010E" w:rsidP="00D1397D">
            <w:pPr>
              <w:rPr>
                <w:del w:id="28261" w:author="Στάθης Καπ" w:date="2023-02-26T09:06:00Z"/>
                <w:sz w:val="18"/>
                <w:szCs w:val="18"/>
                <w:lang w:val="el-GR"/>
                <w:rPrChange w:id="28262" w:author="Στάθης Καπ" w:date="2023-03-03T06:42:00Z">
                  <w:rPr>
                    <w:del w:id="28263" w:author="Στάθης Καπ" w:date="2023-02-26T09:06:00Z"/>
                    <w:sz w:val="18"/>
                    <w:szCs w:val="18"/>
                  </w:rPr>
                </w:rPrChange>
              </w:rPr>
            </w:pPr>
            <w:bookmarkStart w:id="28264" w:name="_Toc129058026"/>
            <w:bookmarkStart w:id="28265" w:name="_Toc129191861"/>
            <w:bookmarkStart w:id="28266" w:name="_Toc129198199"/>
            <w:bookmarkStart w:id="28267" w:name="_Toc129300725"/>
            <w:bookmarkEnd w:id="28264"/>
            <w:bookmarkEnd w:id="28265"/>
            <w:bookmarkEnd w:id="28266"/>
            <w:bookmarkEnd w:id="28267"/>
          </w:p>
        </w:tc>
        <w:tc>
          <w:tcPr>
            <w:tcW w:w="622" w:type="dxa"/>
          </w:tcPr>
          <w:p w14:paraId="388DB3E7" w14:textId="3EAC2DE6" w:rsidR="008E010E" w:rsidRPr="00744E3F" w:rsidDel="009B47BA" w:rsidRDefault="008E010E" w:rsidP="00D1397D">
            <w:pPr>
              <w:rPr>
                <w:del w:id="28268" w:author="Στάθης Καπ" w:date="2023-02-26T09:06:00Z"/>
                <w:sz w:val="18"/>
                <w:szCs w:val="18"/>
                <w:lang w:val="el-GR"/>
                <w:rPrChange w:id="28269" w:author="Στάθης Καπ" w:date="2023-03-03T06:42:00Z">
                  <w:rPr>
                    <w:del w:id="28270" w:author="Στάθης Καπ" w:date="2023-02-26T09:06:00Z"/>
                    <w:sz w:val="18"/>
                    <w:szCs w:val="18"/>
                  </w:rPr>
                </w:rPrChange>
              </w:rPr>
            </w:pPr>
            <w:bookmarkStart w:id="28271" w:name="_Toc129058027"/>
            <w:bookmarkStart w:id="28272" w:name="_Toc129191862"/>
            <w:bookmarkStart w:id="28273" w:name="_Toc129198200"/>
            <w:bookmarkStart w:id="28274" w:name="_Toc129300726"/>
            <w:bookmarkEnd w:id="28271"/>
            <w:bookmarkEnd w:id="28272"/>
            <w:bookmarkEnd w:id="28273"/>
            <w:bookmarkEnd w:id="28274"/>
          </w:p>
        </w:tc>
        <w:bookmarkStart w:id="28275" w:name="_Toc129058028"/>
        <w:bookmarkStart w:id="28276" w:name="_Toc129191863"/>
        <w:bookmarkStart w:id="28277" w:name="_Toc129198201"/>
        <w:bookmarkStart w:id="28278" w:name="_Toc129300727"/>
        <w:bookmarkEnd w:id="28275"/>
        <w:bookmarkEnd w:id="28276"/>
        <w:bookmarkEnd w:id="28277"/>
        <w:bookmarkEnd w:id="28278"/>
      </w:tr>
      <w:tr w:rsidR="008E010E" w:rsidRPr="00D3106C" w:rsidDel="009B47BA" w14:paraId="3A5476C0" w14:textId="4BC92C2D" w:rsidTr="00D1397D">
        <w:trPr>
          <w:del w:id="28279" w:author="Στάθης Καπ" w:date="2023-02-26T09:06:00Z"/>
        </w:trPr>
        <w:tc>
          <w:tcPr>
            <w:tcW w:w="627" w:type="dxa"/>
          </w:tcPr>
          <w:p w14:paraId="161385D4" w14:textId="6741D048" w:rsidR="008E010E" w:rsidRPr="00744E3F" w:rsidDel="009B47BA" w:rsidRDefault="008E010E" w:rsidP="00D1397D">
            <w:pPr>
              <w:rPr>
                <w:del w:id="28280" w:author="Στάθης Καπ" w:date="2023-02-26T09:06:00Z"/>
                <w:sz w:val="18"/>
                <w:szCs w:val="18"/>
                <w:lang w:val="el-GR"/>
                <w:rPrChange w:id="28281" w:author="Στάθης Καπ" w:date="2023-03-03T06:42:00Z">
                  <w:rPr>
                    <w:del w:id="28282" w:author="Στάθης Καπ" w:date="2023-02-26T09:06:00Z"/>
                    <w:sz w:val="18"/>
                    <w:szCs w:val="18"/>
                  </w:rPr>
                </w:rPrChange>
              </w:rPr>
            </w:pPr>
            <w:del w:id="28283" w:author="Στάθης Καπ" w:date="2023-02-26T08:45:00Z">
              <w:r w:rsidRPr="006E0881" w:rsidDel="00715EE1">
                <w:rPr>
                  <w:sz w:val="18"/>
                  <w:szCs w:val="18"/>
                </w:rPr>
                <w:delText>avg</w:delText>
              </w:r>
            </w:del>
            <w:bookmarkStart w:id="28284" w:name="_Toc129058029"/>
            <w:bookmarkStart w:id="28285" w:name="_Toc129191864"/>
            <w:bookmarkStart w:id="28286" w:name="_Toc129198202"/>
            <w:bookmarkStart w:id="28287" w:name="_Toc129300728"/>
            <w:bookmarkEnd w:id="28284"/>
            <w:bookmarkEnd w:id="28285"/>
            <w:bookmarkEnd w:id="28286"/>
            <w:bookmarkEnd w:id="28287"/>
          </w:p>
        </w:tc>
        <w:tc>
          <w:tcPr>
            <w:tcW w:w="663" w:type="dxa"/>
          </w:tcPr>
          <w:p w14:paraId="0601C899" w14:textId="62E0581C" w:rsidR="008E010E" w:rsidRPr="00744E3F" w:rsidDel="009B47BA" w:rsidRDefault="008E010E" w:rsidP="00D1397D">
            <w:pPr>
              <w:rPr>
                <w:del w:id="28288" w:author="Στάθης Καπ" w:date="2023-02-26T09:06:00Z"/>
                <w:sz w:val="18"/>
                <w:szCs w:val="18"/>
                <w:lang w:val="el-GR"/>
                <w:rPrChange w:id="28289" w:author="Στάθης Καπ" w:date="2023-03-03T06:42:00Z">
                  <w:rPr>
                    <w:del w:id="28290" w:author="Στάθης Καπ" w:date="2023-02-26T09:06:00Z"/>
                    <w:sz w:val="18"/>
                    <w:szCs w:val="18"/>
                  </w:rPr>
                </w:rPrChange>
              </w:rPr>
            </w:pPr>
            <w:bookmarkStart w:id="28291" w:name="_Toc129058030"/>
            <w:bookmarkStart w:id="28292" w:name="_Toc129191865"/>
            <w:bookmarkStart w:id="28293" w:name="_Toc129198203"/>
            <w:bookmarkStart w:id="28294" w:name="_Toc129300729"/>
            <w:bookmarkEnd w:id="28291"/>
            <w:bookmarkEnd w:id="28292"/>
            <w:bookmarkEnd w:id="28293"/>
            <w:bookmarkEnd w:id="28294"/>
          </w:p>
        </w:tc>
        <w:tc>
          <w:tcPr>
            <w:tcW w:w="764" w:type="dxa"/>
          </w:tcPr>
          <w:p w14:paraId="0D793A00" w14:textId="53A110F9" w:rsidR="008E010E" w:rsidRPr="00744E3F" w:rsidDel="009B47BA" w:rsidRDefault="008E010E" w:rsidP="00D1397D">
            <w:pPr>
              <w:rPr>
                <w:del w:id="28295" w:author="Στάθης Καπ" w:date="2023-02-26T09:06:00Z"/>
                <w:sz w:val="18"/>
                <w:szCs w:val="18"/>
                <w:lang w:val="el-GR"/>
                <w:rPrChange w:id="28296" w:author="Στάθης Καπ" w:date="2023-03-03T06:42:00Z">
                  <w:rPr>
                    <w:del w:id="28297" w:author="Στάθης Καπ" w:date="2023-02-26T09:06:00Z"/>
                    <w:sz w:val="18"/>
                    <w:szCs w:val="18"/>
                  </w:rPr>
                </w:rPrChange>
              </w:rPr>
            </w:pPr>
            <w:bookmarkStart w:id="28298" w:name="_Toc129058031"/>
            <w:bookmarkStart w:id="28299" w:name="_Toc129191866"/>
            <w:bookmarkStart w:id="28300" w:name="_Toc129198204"/>
            <w:bookmarkStart w:id="28301" w:name="_Toc129300730"/>
            <w:bookmarkEnd w:id="28298"/>
            <w:bookmarkEnd w:id="28299"/>
            <w:bookmarkEnd w:id="28300"/>
            <w:bookmarkEnd w:id="28301"/>
          </w:p>
        </w:tc>
        <w:tc>
          <w:tcPr>
            <w:tcW w:w="630" w:type="dxa"/>
          </w:tcPr>
          <w:p w14:paraId="7EB2D01D" w14:textId="65150263" w:rsidR="008E010E" w:rsidRPr="00744E3F" w:rsidDel="009B47BA" w:rsidRDefault="008E010E" w:rsidP="00D1397D">
            <w:pPr>
              <w:rPr>
                <w:del w:id="28302" w:author="Στάθης Καπ" w:date="2023-02-26T09:06:00Z"/>
                <w:sz w:val="18"/>
                <w:szCs w:val="18"/>
                <w:lang w:val="el-GR"/>
                <w:rPrChange w:id="28303" w:author="Στάθης Καπ" w:date="2023-03-03T06:42:00Z">
                  <w:rPr>
                    <w:del w:id="28304" w:author="Στάθης Καπ" w:date="2023-02-26T09:06:00Z"/>
                    <w:sz w:val="18"/>
                    <w:szCs w:val="18"/>
                  </w:rPr>
                </w:rPrChange>
              </w:rPr>
            </w:pPr>
            <w:bookmarkStart w:id="28305" w:name="_Toc129058032"/>
            <w:bookmarkStart w:id="28306" w:name="_Toc129191867"/>
            <w:bookmarkStart w:id="28307" w:name="_Toc129198205"/>
            <w:bookmarkStart w:id="28308" w:name="_Toc129300731"/>
            <w:bookmarkEnd w:id="28305"/>
            <w:bookmarkEnd w:id="28306"/>
            <w:bookmarkEnd w:id="28307"/>
            <w:bookmarkEnd w:id="28308"/>
          </w:p>
        </w:tc>
        <w:tc>
          <w:tcPr>
            <w:tcW w:w="663" w:type="dxa"/>
          </w:tcPr>
          <w:p w14:paraId="2CE6D8A1" w14:textId="72097950" w:rsidR="008E010E" w:rsidRPr="00744E3F" w:rsidDel="009B47BA" w:rsidRDefault="008E010E" w:rsidP="00D1397D">
            <w:pPr>
              <w:rPr>
                <w:del w:id="28309" w:author="Στάθης Καπ" w:date="2023-02-26T09:06:00Z"/>
                <w:sz w:val="18"/>
                <w:szCs w:val="18"/>
                <w:lang w:val="el-GR"/>
                <w:rPrChange w:id="28310" w:author="Στάθης Καπ" w:date="2023-03-03T06:42:00Z">
                  <w:rPr>
                    <w:del w:id="28311" w:author="Στάθης Καπ" w:date="2023-02-26T09:06:00Z"/>
                    <w:sz w:val="18"/>
                    <w:szCs w:val="18"/>
                  </w:rPr>
                </w:rPrChange>
              </w:rPr>
            </w:pPr>
            <w:bookmarkStart w:id="28312" w:name="_Toc129058033"/>
            <w:bookmarkStart w:id="28313" w:name="_Toc129191868"/>
            <w:bookmarkStart w:id="28314" w:name="_Toc129198206"/>
            <w:bookmarkStart w:id="28315" w:name="_Toc129300732"/>
            <w:bookmarkEnd w:id="28312"/>
            <w:bookmarkEnd w:id="28313"/>
            <w:bookmarkEnd w:id="28314"/>
            <w:bookmarkEnd w:id="28315"/>
          </w:p>
        </w:tc>
        <w:tc>
          <w:tcPr>
            <w:tcW w:w="764" w:type="dxa"/>
          </w:tcPr>
          <w:p w14:paraId="2F116823" w14:textId="707FDABC" w:rsidR="008E010E" w:rsidRPr="00744E3F" w:rsidDel="009B47BA" w:rsidRDefault="008E010E" w:rsidP="00D1397D">
            <w:pPr>
              <w:rPr>
                <w:del w:id="28316" w:author="Στάθης Καπ" w:date="2023-02-26T09:06:00Z"/>
                <w:sz w:val="18"/>
                <w:szCs w:val="18"/>
                <w:lang w:val="el-GR"/>
                <w:rPrChange w:id="28317" w:author="Στάθης Καπ" w:date="2023-03-03T06:42:00Z">
                  <w:rPr>
                    <w:del w:id="28318" w:author="Στάθης Καπ" w:date="2023-02-26T09:06:00Z"/>
                    <w:sz w:val="18"/>
                    <w:szCs w:val="18"/>
                  </w:rPr>
                </w:rPrChange>
              </w:rPr>
            </w:pPr>
            <w:bookmarkStart w:id="28319" w:name="_Toc129058034"/>
            <w:bookmarkStart w:id="28320" w:name="_Toc129191869"/>
            <w:bookmarkStart w:id="28321" w:name="_Toc129198207"/>
            <w:bookmarkStart w:id="28322" w:name="_Toc129300733"/>
            <w:bookmarkEnd w:id="28319"/>
            <w:bookmarkEnd w:id="28320"/>
            <w:bookmarkEnd w:id="28321"/>
            <w:bookmarkEnd w:id="28322"/>
          </w:p>
        </w:tc>
        <w:tc>
          <w:tcPr>
            <w:tcW w:w="630" w:type="dxa"/>
          </w:tcPr>
          <w:p w14:paraId="49D4E3C7" w14:textId="73F7550E" w:rsidR="008E010E" w:rsidRPr="00744E3F" w:rsidDel="009B47BA" w:rsidRDefault="008E010E" w:rsidP="00D1397D">
            <w:pPr>
              <w:rPr>
                <w:del w:id="28323" w:author="Στάθης Καπ" w:date="2023-02-26T09:06:00Z"/>
                <w:sz w:val="18"/>
                <w:szCs w:val="18"/>
                <w:lang w:val="el-GR"/>
                <w:rPrChange w:id="28324" w:author="Στάθης Καπ" w:date="2023-03-03T06:42:00Z">
                  <w:rPr>
                    <w:del w:id="28325" w:author="Στάθης Καπ" w:date="2023-02-26T09:06:00Z"/>
                    <w:sz w:val="18"/>
                    <w:szCs w:val="18"/>
                  </w:rPr>
                </w:rPrChange>
              </w:rPr>
            </w:pPr>
            <w:bookmarkStart w:id="28326" w:name="_Toc129058035"/>
            <w:bookmarkStart w:id="28327" w:name="_Toc129191870"/>
            <w:bookmarkStart w:id="28328" w:name="_Toc129198208"/>
            <w:bookmarkStart w:id="28329" w:name="_Toc129300734"/>
            <w:bookmarkEnd w:id="28326"/>
            <w:bookmarkEnd w:id="28327"/>
            <w:bookmarkEnd w:id="28328"/>
            <w:bookmarkEnd w:id="28329"/>
          </w:p>
        </w:tc>
        <w:tc>
          <w:tcPr>
            <w:tcW w:w="663" w:type="dxa"/>
          </w:tcPr>
          <w:p w14:paraId="073313B3" w14:textId="7286F68A" w:rsidR="008E010E" w:rsidRPr="00744E3F" w:rsidDel="009B47BA" w:rsidRDefault="008E010E" w:rsidP="00D1397D">
            <w:pPr>
              <w:rPr>
                <w:del w:id="28330" w:author="Στάθης Καπ" w:date="2023-02-26T09:06:00Z"/>
                <w:sz w:val="18"/>
                <w:szCs w:val="18"/>
                <w:lang w:val="el-GR"/>
                <w:rPrChange w:id="28331" w:author="Στάθης Καπ" w:date="2023-03-03T06:42:00Z">
                  <w:rPr>
                    <w:del w:id="28332" w:author="Στάθης Καπ" w:date="2023-02-26T09:06:00Z"/>
                    <w:sz w:val="18"/>
                    <w:szCs w:val="18"/>
                  </w:rPr>
                </w:rPrChange>
              </w:rPr>
            </w:pPr>
            <w:bookmarkStart w:id="28333" w:name="_Toc129058036"/>
            <w:bookmarkStart w:id="28334" w:name="_Toc129191871"/>
            <w:bookmarkStart w:id="28335" w:name="_Toc129198209"/>
            <w:bookmarkStart w:id="28336" w:name="_Toc129300735"/>
            <w:bookmarkEnd w:id="28333"/>
            <w:bookmarkEnd w:id="28334"/>
            <w:bookmarkEnd w:id="28335"/>
            <w:bookmarkEnd w:id="28336"/>
          </w:p>
        </w:tc>
        <w:tc>
          <w:tcPr>
            <w:tcW w:w="764" w:type="dxa"/>
          </w:tcPr>
          <w:p w14:paraId="4D877BAA" w14:textId="3EAD0119" w:rsidR="008E010E" w:rsidRPr="00744E3F" w:rsidDel="009B47BA" w:rsidRDefault="008E010E" w:rsidP="00D1397D">
            <w:pPr>
              <w:rPr>
                <w:del w:id="28337" w:author="Στάθης Καπ" w:date="2023-02-26T09:06:00Z"/>
                <w:sz w:val="18"/>
                <w:szCs w:val="18"/>
                <w:lang w:val="el-GR"/>
                <w:rPrChange w:id="28338" w:author="Στάθης Καπ" w:date="2023-03-03T06:42:00Z">
                  <w:rPr>
                    <w:del w:id="28339" w:author="Στάθης Καπ" w:date="2023-02-26T09:06:00Z"/>
                    <w:sz w:val="18"/>
                    <w:szCs w:val="18"/>
                  </w:rPr>
                </w:rPrChange>
              </w:rPr>
            </w:pPr>
            <w:bookmarkStart w:id="28340" w:name="_Toc129058037"/>
            <w:bookmarkStart w:id="28341" w:name="_Toc129191872"/>
            <w:bookmarkStart w:id="28342" w:name="_Toc129198210"/>
            <w:bookmarkStart w:id="28343" w:name="_Toc129300736"/>
            <w:bookmarkEnd w:id="28340"/>
            <w:bookmarkEnd w:id="28341"/>
            <w:bookmarkEnd w:id="28342"/>
            <w:bookmarkEnd w:id="28343"/>
          </w:p>
        </w:tc>
        <w:tc>
          <w:tcPr>
            <w:tcW w:w="630" w:type="dxa"/>
          </w:tcPr>
          <w:p w14:paraId="61A00717" w14:textId="0E0FE464" w:rsidR="008E010E" w:rsidRPr="00744E3F" w:rsidDel="009B47BA" w:rsidRDefault="008E010E" w:rsidP="00D1397D">
            <w:pPr>
              <w:rPr>
                <w:del w:id="28344" w:author="Στάθης Καπ" w:date="2023-02-26T09:06:00Z"/>
                <w:sz w:val="18"/>
                <w:szCs w:val="18"/>
                <w:lang w:val="el-GR"/>
                <w:rPrChange w:id="28345" w:author="Στάθης Καπ" w:date="2023-03-03T06:42:00Z">
                  <w:rPr>
                    <w:del w:id="28346" w:author="Στάθης Καπ" w:date="2023-02-26T09:06:00Z"/>
                    <w:sz w:val="18"/>
                    <w:szCs w:val="18"/>
                  </w:rPr>
                </w:rPrChange>
              </w:rPr>
            </w:pPr>
            <w:bookmarkStart w:id="28347" w:name="_Toc129058038"/>
            <w:bookmarkStart w:id="28348" w:name="_Toc129191873"/>
            <w:bookmarkStart w:id="28349" w:name="_Toc129198211"/>
            <w:bookmarkStart w:id="28350" w:name="_Toc129300737"/>
            <w:bookmarkEnd w:id="28347"/>
            <w:bookmarkEnd w:id="28348"/>
            <w:bookmarkEnd w:id="28349"/>
            <w:bookmarkEnd w:id="28350"/>
          </w:p>
        </w:tc>
        <w:tc>
          <w:tcPr>
            <w:tcW w:w="654" w:type="dxa"/>
          </w:tcPr>
          <w:p w14:paraId="533CF17E" w14:textId="12B98EAC" w:rsidR="008E010E" w:rsidRPr="00744E3F" w:rsidDel="009B47BA" w:rsidRDefault="008E010E" w:rsidP="00D1397D">
            <w:pPr>
              <w:rPr>
                <w:del w:id="28351" w:author="Στάθης Καπ" w:date="2023-02-26T09:06:00Z"/>
                <w:sz w:val="18"/>
                <w:szCs w:val="18"/>
                <w:lang w:val="el-GR"/>
                <w:rPrChange w:id="28352" w:author="Στάθης Καπ" w:date="2023-03-03T06:42:00Z">
                  <w:rPr>
                    <w:del w:id="28353" w:author="Στάθης Καπ" w:date="2023-02-26T09:06:00Z"/>
                    <w:sz w:val="18"/>
                    <w:szCs w:val="18"/>
                  </w:rPr>
                </w:rPrChange>
              </w:rPr>
            </w:pPr>
            <w:bookmarkStart w:id="28354" w:name="_Toc129058039"/>
            <w:bookmarkStart w:id="28355" w:name="_Toc129191874"/>
            <w:bookmarkStart w:id="28356" w:name="_Toc129198212"/>
            <w:bookmarkStart w:id="28357" w:name="_Toc129300738"/>
            <w:bookmarkEnd w:id="28354"/>
            <w:bookmarkEnd w:id="28355"/>
            <w:bookmarkEnd w:id="28356"/>
            <w:bookmarkEnd w:id="28357"/>
          </w:p>
        </w:tc>
        <w:tc>
          <w:tcPr>
            <w:tcW w:w="754" w:type="dxa"/>
          </w:tcPr>
          <w:p w14:paraId="64095D71" w14:textId="73A314C1" w:rsidR="008E010E" w:rsidRPr="00744E3F" w:rsidDel="009B47BA" w:rsidRDefault="008E010E" w:rsidP="00D1397D">
            <w:pPr>
              <w:rPr>
                <w:del w:id="28358" w:author="Στάθης Καπ" w:date="2023-02-26T09:06:00Z"/>
                <w:sz w:val="18"/>
                <w:szCs w:val="18"/>
                <w:lang w:val="el-GR"/>
                <w:rPrChange w:id="28359" w:author="Στάθης Καπ" w:date="2023-03-03T06:42:00Z">
                  <w:rPr>
                    <w:del w:id="28360" w:author="Στάθης Καπ" w:date="2023-02-26T09:06:00Z"/>
                    <w:sz w:val="18"/>
                    <w:szCs w:val="18"/>
                  </w:rPr>
                </w:rPrChange>
              </w:rPr>
            </w:pPr>
            <w:bookmarkStart w:id="28361" w:name="_Toc129058040"/>
            <w:bookmarkStart w:id="28362" w:name="_Toc129191875"/>
            <w:bookmarkStart w:id="28363" w:name="_Toc129198213"/>
            <w:bookmarkStart w:id="28364" w:name="_Toc129300739"/>
            <w:bookmarkEnd w:id="28361"/>
            <w:bookmarkEnd w:id="28362"/>
            <w:bookmarkEnd w:id="28363"/>
            <w:bookmarkEnd w:id="28364"/>
          </w:p>
        </w:tc>
        <w:tc>
          <w:tcPr>
            <w:tcW w:w="622" w:type="dxa"/>
          </w:tcPr>
          <w:p w14:paraId="56529CC1" w14:textId="526019C3" w:rsidR="008E010E" w:rsidRPr="00744E3F" w:rsidDel="009B47BA" w:rsidRDefault="008E010E" w:rsidP="00D1397D">
            <w:pPr>
              <w:rPr>
                <w:del w:id="28365" w:author="Στάθης Καπ" w:date="2023-02-26T09:06:00Z"/>
                <w:sz w:val="18"/>
                <w:szCs w:val="18"/>
                <w:lang w:val="el-GR"/>
                <w:rPrChange w:id="28366" w:author="Στάθης Καπ" w:date="2023-03-03T06:42:00Z">
                  <w:rPr>
                    <w:del w:id="28367" w:author="Στάθης Καπ" w:date="2023-02-26T09:06:00Z"/>
                    <w:sz w:val="18"/>
                    <w:szCs w:val="18"/>
                  </w:rPr>
                </w:rPrChange>
              </w:rPr>
            </w:pPr>
            <w:bookmarkStart w:id="28368" w:name="_Toc129058041"/>
            <w:bookmarkStart w:id="28369" w:name="_Toc129191876"/>
            <w:bookmarkStart w:id="28370" w:name="_Toc129198214"/>
            <w:bookmarkStart w:id="28371" w:name="_Toc129300740"/>
            <w:bookmarkEnd w:id="28368"/>
            <w:bookmarkEnd w:id="28369"/>
            <w:bookmarkEnd w:id="28370"/>
            <w:bookmarkEnd w:id="28371"/>
          </w:p>
        </w:tc>
        <w:bookmarkStart w:id="28372" w:name="_Toc129058042"/>
        <w:bookmarkStart w:id="28373" w:name="_Toc129191877"/>
        <w:bookmarkStart w:id="28374" w:name="_Toc129198215"/>
        <w:bookmarkStart w:id="28375" w:name="_Toc129300741"/>
        <w:bookmarkEnd w:id="28372"/>
        <w:bookmarkEnd w:id="28373"/>
        <w:bookmarkEnd w:id="28374"/>
        <w:bookmarkEnd w:id="28375"/>
      </w:tr>
    </w:tbl>
    <w:p w14:paraId="29AAD044" w14:textId="41610831" w:rsidR="005C1C93" w:rsidRDefault="005C1C93">
      <w:pPr>
        <w:pStyle w:val="Heading2"/>
        <w:rPr>
          <w:ins w:id="28376" w:author="Στάθης Καπ" w:date="2023-03-07T01:12:00Z"/>
          <w:lang w:val="el-GR"/>
        </w:rPr>
        <w:pPrChange w:id="28377" w:author="Στάθης Καπ" w:date="2023-03-07T01:12:00Z">
          <w:pPr>
            <w:keepNext/>
          </w:pPr>
        </w:pPrChange>
      </w:pPr>
      <w:bookmarkStart w:id="28378" w:name="_Toc129300742"/>
      <w:ins w:id="28379" w:author="Στάθης Καπ" w:date="2023-03-07T01:12:00Z">
        <w:r>
          <w:rPr>
            <w:lang w:val="el-GR"/>
          </w:rPr>
          <w:t xml:space="preserve">Στιγμιότυπο εισόδου της Αθήνας για το </w:t>
        </w:r>
        <w:r>
          <w:t>TTDP</w:t>
        </w:r>
        <w:bookmarkEnd w:id="28378"/>
      </w:ins>
    </w:p>
    <w:p w14:paraId="25D8F866" w14:textId="3A51F174" w:rsidR="004B3C97" w:rsidRPr="004B3C97" w:rsidRDefault="005C1C93" w:rsidP="004B3C97">
      <w:pPr>
        <w:keepNext/>
        <w:rPr>
          <w:ins w:id="28380" w:author="Στάθης Καπ" w:date="2023-03-07T02:53:00Z"/>
          <w:lang w:val="el-GR"/>
        </w:rPr>
      </w:pPr>
      <w:ins w:id="28381" w:author="Στάθης Καπ" w:date="2023-03-07T01:09:00Z">
        <w:r>
          <w:rPr>
            <w:lang w:val="el-GR"/>
          </w:rPr>
          <w:t xml:space="preserve">Όπως αναφέρθηκε και στην Εισαγωγή, μιας από τις </w:t>
        </w:r>
      </w:ins>
      <w:ins w:id="28382" w:author="Στάθης Καπ" w:date="2023-03-07T01:10:00Z">
        <w:r>
          <w:rPr>
            <w:lang w:val="el-GR"/>
          </w:rPr>
          <w:t xml:space="preserve">πιο σημαντικές εφαρμογές του </w:t>
        </w:r>
        <w:r>
          <w:t>OP</w:t>
        </w:r>
        <w:r w:rsidRPr="005C1C93">
          <w:rPr>
            <w:lang w:val="el-GR"/>
            <w:rPrChange w:id="28383" w:author="Στάθης Καπ" w:date="2023-03-07T01:10:00Z">
              <w:rPr/>
            </w:rPrChange>
          </w:rPr>
          <w:t xml:space="preserve">, </w:t>
        </w:r>
        <w:r>
          <w:rPr>
            <w:lang w:val="el-GR"/>
          </w:rPr>
          <w:t xml:space="preserve">και πιο συγκεκριμένα του </w:t>
        </w:r>
        <w:r>
          <w:t>TOPTW</w:t>
        </w:r>
        <w:r>
          <w:rPr>
            <w:lang w:val="el-GR"/>
          </w:rPr>
          <w:t>, είναι και το Πρόβλημα Σχεδίασης Τουριστικών Διαδρομών (</w:t>
        </w:r>
        <w:r>
          <w:t>TTDP</w:t>
        </w:r>
        <w:r>
          <w:rPr>
            <w:lang w:val="el-GR"/>
          </w:rPr>
          <w:t xml:space="preserve">). Για το λόγο αυτό, </w:t>
        </w:r>
      </w:ins>
      <w:ins w:id="28384" w:author="Στάθης Καπ" w:date="2023-02-28T16:47:00Z">
        <w:r w:rsidR="00924047">
          <w:rPr>
            <w:lang w:val="el-GR"/>
          </w:rPr>
          <w:t xml:space="preserve">δημιουργήθηκε ένα στιγμιότυπου εισόδου με αληθινά σημεία ενδιαφέροντος της Αθήνας </w:t>
        </w:r>
      </w:ins>
      <w:ins w:id="28385" w:author="Στάθης Καπ" w:date="2023-02-28T16:49:00Z">
        <w:r w:rsidR="00924047">
          <w:rPr>
            <w:lang w:val="el-GR"/>
          </w:rPr>
          <w:t xml:space="preserve">που επιλέχθηκαν </w:t>
        </w:r>
      </w:ins>
      <w:ins w:id="28386" w:author="Στάθης Καπ" w:date="2023-02-28T16:47:00Z">
        <w:r w:rsidR="00924047">
          <w:rPr>
            <w:lang w:val="el-GR"/>
          </w:rPr>
          <w:t>από τη</w:t>
        </w:r>
      </w:ins>
      <w:ins w:id="28387" w:author="Στάθης Καπ" w:date="2023-02-28T16:48:00Z">
        <w:r w:rsidR="00924047">
          <w:rPr>
            <w:lang w:val="el-GR"/>
          </w:rPr>
          <w:t>ν ιστοσελίδα</w:t>
        </w:r>
      </w:ins>
      <w:ins w:id="28388" w:author="Στάθης Καπ" w:date="2023-02-28T16:47:00Z">
        <w:r w:rsidR="00924047">
          <w:rPr>
            <w:lang w:val="el-GR"/>
          </w:rPr>
          <w:t xml:space="preserve"> </w:t>
        </w:r>
      </w:ins>
      <w:ins w:id="28389" w:author="Στάθης Καπ" w:date="2023-02-28T16:48:00Z">
        <w:r w:rsidR="00924047">
          <w:rPr>
            <w:lang w:val="el-GR"/>
          </w:rPr>
          <w:fldChar w:fldCharType="begin"/>
        </w:r>
        <w:r w:rsidR="00924047">
          <w:rPr>
            <w:lang w:val="el-GR"/>
          </w:rPr>
          <w:instrText xml:space="preserve"> HYPERLINK "</w:instrText>
        </w:r>
        <w:r w:rsidR="00924047" w:rsidRPr="00924047">
          <w:rPr>
            <w:lang w:val="el-GR"/>
          </w:rPr>
          <w:instrText>http://index.pois.gr/</w:instrText>
        </w:r>
        <w:r w:rsidR="00924047">
          <w:rPr>
            <w:lang w:val="el-GR"/>
          </w:rPr>
          <w:instrText xml:space="preserve">" </w:instrText>
        </w:r>
        <w:r w:rsidR="00924047">
          <w:rPr>
            <w:lang w:val="el-GR"/>
          </w:rPr>
        </w:r>
        <w:r w:rsidR="00924047">
          <w:rPr>
            <w:lang w:val="el-GR"/>
          </w:rPr>
          <w:fldChar w:fldCharType="separate"/>
        </w:r>
        <w:r w:rsidR="00924047" w:rsidRPr="00845351">
          <w:rPr>
            <w:rStyle w:val="Hyperlink"/>
            <w:lang w:val="el-GR"/>
          </w:rPr>
          <w:t>http://index.pois.gr/</w:t>
        </w:r>
        <w:r w:rsidR="00924047">
          <w:rPr>
            <w:lang w:val="el-GR"/>
          </w:rPr>
          <w:fldChar w:fldCharType="end"/>
        </w:r>
        <w:r w:rsidR="00924047">
          <w:rPr>
            <w:lang w:val="el-GR"/>
          </w:rPr>
          <w:t xml:space="preserve"> </w:t>
        </w:r>
      </w:ins>
      <w:ins w:id="28390" w:author="Στάθης Καπ" w:date="2023-02-28T16:49:00Z">
        <w:r w:rsidR="00DE29AB">
          <w:rPr>
            <w:lang w:val="el-GR"/>
          </w:rPr>
          <w:t>.</w:t>
        </w:r>
        <w:r w:rsidR="00DE29AB" w:rsidRPr="00DE29AB">
          <w:rPr>
            <w:lang w:val="el-GR"/>
            <w:rPrChange w:id="28391" w:author="Στάθης Καπ" w:date="2023-02-28T16:50:00Z">
              <w:rPr/>
            </w:rPrChange>
          </w:rPr>
          <w:t xml:space="preserve"> </w:t>
        </w:r>
      </w:ins>
      <w:ins w:id="28392" w:author="Στάθης Καπ" w:date="2023-02-28T17:02:00Z">
        <w:r w:rsidR="00C13B11">
          <w:rPr>
            <w:lang w:val="el-GR"/>
          </w:rPr>
          <w:t xml:space="preserve"> Για την </w:t>
        </w:r>
      </w:ins>
      <w:ins w:id="28393" w:author="Στάθης Καπ" w:date="2023-02-28T17:04:00Z">
        <w:r w:rsidR="000266E3">
          <w:rPr>
            <w:lang w:val="el-GR"/>
          </w:rPr>
          <w:t>εύρεση</w:t>
        </w:r>
      </w:ins>
      <w:ins w:id="28394" w:author="Στάθης Καπ" w:date="2023-02-28T17:02:00Z">
        <w:r w:rsidR="00C13B11">
          <w:rPr>
            <w:lang w:val="el-GR"/>
          </w:rPr>
          <w:t xml:space="preserve"> των </w:t>
        </w:r>
      </w:ins>
      <w:ins w:id="28395" w:author="Στάθης Καπ" w:date="2023-03-07T01:11:00Z">
        <w:r>
          <w:rPr>
            <w:lang w:val="el-GR"/>
          </w:rPr>
          <w:t xml:space="preserve">αληθινών </w:t>
        </w:r>
      </w:ins>
      <w:ins w:id="28396" w:author="Στάθης Καπ" w:date="2023-02-28T17:02:00Z">
        <w:r w:rsidR="00C13B11">
          <w:rPr>
            <w:lang w:val="el-GR"/>
          </w:rPr>
          <w:t>διαδρομών μεταξύ των</w:t>
        </w:r>
      </w:ins>
      <w:ins w:id="28397" w:author="Στάθης Καπ" w:date="2023-03-07T01:11:00Z">
        <w:r>
          <w:rPr>
            <w:lang w:val="el-GR"/>
          </w:rPr>
          <w:t xml:space="preserve"> 158</w:t>
        </w:r>
      </w:ins>
      <w:ins w:id="28398" w:author="Στάθης Καπ" w:date="2023-02-28T17:02:00Z">
        <w:r w:rsidR="00C13B11">
          <w:rPr>
            <w:lang w:val="el-GR"/>
          </w:rPr>
          <w:t xml:space="preserve"> </w:t>
        </w:r>
      </w:ins>
      <w:ins w:id="28399" w:author="Στάθης Καπ" w:date="2023-03-04T17:12:00Z">
        <w:r w:rsidR="006F7881">
          <w:rPr>
            <w:lang w:val="el-GR"/>
          </w:rPr>
          <w:t>σημείων, με αμάξι,</w:t>
        </w:r>
      </w:ins>
      <w:ins w:id="28400" w:author="Στάθης Καπ" w:date="2023-02-28T17:02:00Z">
        <w:r w:rsidR="00C13B11">
          <w:rPr>
            <w:lang w:val="el-GR"/>
          </w:rPr>
          <w:t xml:space="preserve"> χρησιμοποιήθηκε το </w:t>
        </w:r>
        <w:r w:rsidR="00C13B11">
          <w:t>OpenTripPlanner</w:t>
        </w:r>
        <w:r w:rsidR="00C13B11">
          <w:rPr>
            <w:lang w:val="el-GR"/>
          </w:rPr>
          <w:t>, ενώ για τη</w:t>
        </w:r>
      </w:ins>
      <w:ins w:id="28401" w:author="Στάθης Καπ" w:date="2023-03-07T02:53:00Z">
        <w:r w:rsidR="004B3C97">
          <w:rPr>
            <w:lang w:val="el-GR"/>
          </w:rPr>
          <w:t xml:space="preserve"> γραφική αναπα</w:t>
        </w:r>
      </w:ins>
      <w:ins w:id="28402" w:author="Στάθης Καπ" w:date="2023-03-07T02:54:00Z">
        <w:r w:rsidR="004B3C97">
          <w:rPr>
            <w:lang w:val="el-GR"/>
          </w:rPr>
          <w:t xml:space="preserve">ράσταση του στιγμιότυπου και της λύσης χρησιμοποιήθηκε η βιβλιοθήκη </w:t>
        </w:r>
        <w:r w:rsidR="004B3C97">
          <w:t>LeafletJS</w:t>
        </w:r>
      </w:ins>
      <w:ins w:id="28403" w:author="Στάθης Καπ" w:date="2023-03-07T02:55:00Z">
        <w:r w:rsidR="004B3C97" w:rsidRPr="004B3C97">
          <w:rPr>
            <w:lang w:val="el-GR"/>
            <w:rPrChange w:id="28404" w:author="Στάθης Καπ" w:date="2023-03-07T02:55:00Z">
              <w:rPr/>
            </w:rPrChange>
          </w:rPr>
          <w:t xml:space="preserve">. </w:t>
        </w:r>
      </w:ins>
      <w:ins w:id="28405" w:author="Στάθης Καπ" w:date="2023-03-07T02:53:00Z">
        <w:r w:rsidR="004B3C97">
          <w:rPr>
            <w:lang w:val="el-GR"/>
          </w:rPr>
          <w:t xml:space="preserve">Το στιγμιότυπο εισόδου αποτελείται από 158 κόμβους οι οποίοι ανήκουν σε </w:t>
        </w:r>
        <w:r w:rsidR="004B3C97" w:rsidRPr="002453A0">
          <w:rPr>
            <w:lang w:val="el-GR"/>
          </w:rPr>
          <w:t>8</w:t>
        </w:r>
        <w:r w:rsidR="004B3C97">
          <w:rPr>
            <w:lang w:val="el-GR"/>
          </w:rPr>
          <w:t xml:space="preserve"> διαφορετικές κατηγορίες:</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2"/>
        <w:gridCol w:w="2943"/>
        <w:gridCol w:w="2943"/>
      </w:tblGrid>
      <w:tr w:rsidR="004B3C97" w14:paraId="491BAE7F" w14:textId="77777777" w:rsidTr="002453A0">
        <w:trPr>
          <w:ins w:id="28406" w:author="Στάθης Καπ" w:date="2023-03-07T02:53:00Z"/>
        </w:trPr>
        <w:tc>
          <w:tcPr>
            <w:tcW w:w="2942" w:type="dxa"/>
            <w:tcBorders>
              <w:bottom w:val="single" w:sz="4" w:space="0" w:color="auto"/>
            </w:tcBorders>
          </w:tcPr>
          <w:p w14:paraId="0FBE30B5" w14:textId="77777777" w:rsidR="004B3C97" w:rsidRPr="002453A0" w:rsidRDefault="004B3C97" w:rsidP="002453A0">
            <w:pPr>
              <w:keepNext/>
              <w:rPr>
                <w:ins w:id="28407" w:author="Στάθης Καπ" w:date="2023-03-07T02:53:00Z"/>
                <w:b/>
                <w:bCs/>
                <w:lang w:val="el-GR"/>
              </w:rPr>
            </w:pPr>
            <w:ins w:id="28408" w:author="Στάθης Καπ" w:date="2023-03-07T02:53:00Z">
              <w:r w:rsidRPr="002453A0">
                <w:rPr>
                  <w:b/>
                  <w:bCs/>
                  <w:lang w:val="el-GR"/>
                </w:rPr>
                <w:t>Κατηγορία</w:t>
              </w:r>
            </w:ins>
          </w:p>
        </w:tc>
        <w:tc>
          <w:tcPr>
            <w:tcW w:w="2943" w:type="dxa"/>
            <w:tcBorders>
              <w:bottom w:val="single" w:sz="4" w:space="0" w:color="auto"/>
            </w:tcBorders>
          </w:tcPr>
          <w:p w14:paraId="0E5F4674" w14:textId="77777777" w:rsidR="004B3C97" w:rsidRPr="002453A0" w:rsidRDefault="004B3C97" w:rsidP="002453A0">
            <w:pPr>
              <w:keepNext/>
              <w:rPr>
                <w:ins w:id="28409" w:author="Στάθης Καπ" w:date="2023-03-07T02:53:00Z"/>
                <w:b/>
                <w:bCs/>
                <w:lang w:val="el-GR"/>
              </w:rPr>
            </w:pPr>
            <w:ins w:id="28410" w:author="Στάθης Καπ" w:date="2023-03-07T02:53:00Z">
              <w:r w:rsidRPr="002453A0">
                <w:rPr>
                  <w:b/>
                  <w:bCs/>
                  <w:lang w:val="el-GR"/>
                </w:rPr>
                <w:t>Εύρος κέρδους</w:t>
              </w:r>
            </w:ins>
          </w:p>
        </w:tc>
        <w:tc>
          <w:tcPr>
            <w:tcW w:w="2943" w:type="dxa"/>
            <w:tcBorders>
              <w:bottom w:val="single" w:sz="4" w:space="0" w:color="auto"/>
            </w:tcBorders>
          </w:tcPr>
          <w:p w14:paraId="781E9A8B" w14:textId="77777777" w:rsidR="004B3C97" w:rsidRPr="002453A0" w:rsidRDefault="004B3C97" w:rsidP="002453A0">
            <w:pPr>
              <w:keepNext/>
              <w:rPr>
                <w:ins w:id="28411" w:author="Στάθης Καπ" w:date="2023-03-07T02:53:00Z"/>
                <w:b/>
                <w:bCs/>
                <w:lang w:val="el-GR"/>
              </w:rPr>
            </w:pPr>
            <w:ins w:id="28412" w:author="Στάθης Καπ" w:date="2023-03-07T02:53:00Z">
              <w:r w:rsidRPr="002453A0">
                <w:rPr>
                  <w:b/>
                  <w:bCs/>
                  <w:lang w:val="el-GR"/>
                </w:rPr>
                <w:t>Πλήθος κόμβων</w:t>
              </w:r>
            </w:ins>
          </w:p>
        </w:tc>
      </w:tr>
      <w:tr w:rsidR="004B3C97" w14:paraId="17E3CFA7" w14:textId="77777777" w:rsidTr="002453A0">
        <w:trPr>
          <w:ins w:id="28413" w:author="Στάθης Καπ" w:date="2023-03-07T02:53:00Z"/>
        </w:trPr>
        <w:tc>
          <w:tcPr>
            <w:tcW w:w="2942" w:type="dxa"/>
            <w:tcBorders>
              <w:top w:val="single" w:sz="4" w:space="0" w:color="auto"/>
            </w:tcBorders>
          </w:tcPr>
          <w:p w14:paraId="46021C79" w14:textId="77777777" w:rsidR="004B3C97" w:rsidRPr="002453A0" w:rsidRDefault="004B3C97" w:rsidP="002453A0">
            <w:pPr>
              <w:keepNext/>
              <w:rPr>
                <w:ins w:id="28414" w:author="Στάθης Καπ" w:date="2023-03-07T02:53:00Z"/>
                <w:lang w:val="el-GR"/>
              </w:rPr>
            </w:pPr>
            <w:ins w:id="28415" w:author="Στάθης Καπ" w:date="2023-03-07T02:53:00Z">
              <w:r>
                <w:rPr>
                  <w:lang w:val="el-GR"/>
                </w:rPr>
                <w:t>Μουσεία</w:t>
              </w:r>
            </w:ins>
          </w:p>
        </w:tc>
        <w:tc>
          <w:tcPr>
            <w:tcW w:w="2943" w:type="dxa"/>
            <w:tcBorders>
              <w:top w:val="single" w:sz="4" w:space="0" w:color="auto"/>
            </w:tcBorders>
          </w:tcPr>
          <w:p w14:paraId="5A0B1BBB" w14:textId="77777777" w:rsidR="004B3C97" w:rsidRPr="002453A0" w:rsidRDefault="004B3C97" w:rsidP="002453A0">
            <w:pPr>
              <w:keepNext/>
              <w:rPr>
                <w:ins w:id="28416" w:author="Στάθης Καπ" w:date="2023-03-07T02:53:00Z"/>
                <w:lang w:val="el-GR"/>
              </w:rPr>
            </w:pPr>
            <w:ins w:id="28417" w:author="Στάθης Καπ" w:date="2023-03-07T02:53:00Z">
              <w:r>
                <w:rPr>
                  <w:lang w:val="el-GR"/>
                </w:rPr>
                <w:t>40-50</w:t>
              </w:r>
            </w:ins>
          </w:p>
        </w:tc>
        <w:tc>
          <w:tcPr>
            <w:tcW w:w="2943" w:type="dxa"/>
            <w:tcBorders>
              <w:top w:val="single" w:sz="4" w:space="0" w:color="auto"/>
            </w:tcBorders>
          </w:tcPr>
          <w:p w14:paraId="7733C39A" w14:textId="77777777" w:rsidR="004B3C97" w:rsidRPr="002453A0" w:rsidRDefault="004B3C97" w:rsidP="002453A0">
            <w:pPr>
              <w:keepNext/>
              <w:rPr>
                <w:ins w:id="28418" w:author="Στάθης Καπ" w:date="2023-03-07T02:53:00Z"/>
                <w:lang w:val="el-GR"/>
              </w:rPr>
            </w:pPr>
            <w:ins w:id="28419" w:author="Στάθης Καπ" w:date="2023-03-07T02:53:00Z">
              <w:r>
                <w:rPr>
                  <w:lang w:val="el-GR"/>
                </w:rPr>
                <w:t>21</w:t>
              </w:r>
            </w:ins>
          </w:p>
        </w:tc>
      </w:tr>
      <w:tr w:rsidR="004B3C97" w14:paraId="5C2ED260" w14:textId="77777777" w:rsidTr="002453A0">
        <w:trPr>
          <w:ins w:id="28420" w:author="Στάθης Καπ" w:date="2023-03-07T02:53:00Z"/>
        </w:trPr>
        <w:tc>
          <w:tcPr>
            <w:tcW w:w="2942" w:type="dxa"/>
          </w:tcPr>
          <w:p w14:paraId="19A1F1F1" w14:textId="77777777" w:rsidR="004B3C97" w:rsidRPr="002453A0" w:rsidRDefault="004B3C97" w:rsidP="002453A0">
            <w:pPr>
              <w:keepNext/>
              <w:rPr>
                <w:ins w:id="28421" w:author="Στάθης Καπ" w:date="2023-03-07T02:53:00Z"/>
                <w:lang w:val="el-GR"/>
              </w:rPr>
            </w:pPr>
            <w:ins w:id="28422" w:author="Στάθης Καπ" w:date="2023-03-07T02:53:00Z">
              <w:r>
                <w:rPr>
                  <w:lang w:val="el-GR"/>
                </w:rPr>
                <w:t>Θέατρα</w:t>
              </w:r>
            </w:ins>
          </w:p>
        </w:tc>
        <w:tc>
          <w:tcPr>
            <w:tcW w:w="2943" w:type="dxa"/>
          </w:tcPr>
          <w:p w14:paraId="74CB6DD5" w14:textId="77777777" w:rsidR="004B3C97" w:rsidRPr="002453A0" w:rsidRDefault="004B3C97" w:rsidP="002453A0">
            <w:pPr>
              <w:keepNext/>
              <w:rPr>
                <w:ins w:id="28423" w:author="Στάθης Καπ" w:date="2023-03-07T02:53:00Z"/>
                <w:lang w:val="el-GR"/>
              </w:rPr>
            </w:pPr>
            <w:ins w:id="28424" w:author="Στάθης Καπ" w:date="2023-03-07T02:53:00Z">
              <w:r>
                <w:rPr>
                  <w:lang w:val="el-GR"/>
                </w:rPr>
                <w:t>30-40</w:t>
              </w:r>
            </w:ins>
          </w:p>
        </w:tc>
        <w:tc>
          <w:tcPr>
            <w:tcW w:w="2943" w:type="dxa"/>
          </w:tcPr>
          <w:p w14:paraId="3B4188ED" w14:textId="77777777" w:rsidR="004B3C97" w:rsidRPr="002453A0" w:rsidRDefault="004B3C97" w:rsidP="002453A0">
            <w:pPr>
              <w:keepNext/>
              <w:rPr>
                <w:ins w:id="28425" w:author="Στάθης Καπ" w:date="2023-03-07T02:53:00Z"/>
                <w:lang w:val="el-GR"/>
              </w:rPr>
            </w:pPr>
            <w:ins w:id="28426" w:author="Στάθης Καπ" w:date="2023-03-07T02:53:00Z">
              <w:r>
                <w:rPr>
                  <w:lang w:val="el-GR"/>
                </w:rPr>
                <w:t>43</w:t>
              </w:r>
            </w:ins>
          </w:p>
        </w:tc>
      </w:tr>
      <w:tr w:rsidR="004B3C97" w14:paraId="36731EE4" w14:textId="77777777" w:rsidTr="002453A0">
        <w:trPr>
          <w:ins w:id="28427" w:author="Στάθης Καπ" w:date="2023-03-07T02:53:00Z"/>
        </w:trPr>
        <w:tc>
          <w:tcPr>
            <w:tcW w:w="2942" w:type="dxa"/>
          </w:tcPr>
          <w:p w14:paraId="0B498465" w14:textId="77777777" w:rsidR="004B3C97" w:rsidRPr="002453A0" w:rsidRDefault="004B3C97" w:rsidP="002453A0">
            <w:pPr>
              <w:keepNext/>
              <w:rPr>
                <w:ins w:id="28428" w:author="Στάθης Καπ" w:date="2023-03-07T02:53:00Z"/>
                <w:lang w:val="el-GR"/>
              </w:rPr>
            </w:pPr>
            <w:ins w:id="28429" w:author="Στάθης Καπ" w:date="2023-03-07T02:53:00Z">
              <w:r>
                <w:rPr>
                  <w:lang w:val="el-GR"/>
                </w:rPr>
                <w:t>Ελληνική Κουζίνα</w:t>
              </w:r>
            </w:ins>
          </w:p>
        </w:tc>
        <w:tc>
          <w:tcPr>
            <w:tcW w:w="2943" w:type="dxa"/>
          </w:tcPr>
          <w:p w14:paraId="1E68D02A" w14:textId="77777777" w:rsidR="004B3C97" w:rsidRPr="002453A0" w:rsidRDefault="004B3C97" w:rsidP="002453A0">
            <w:pPr>
              <w:keepNext/>
              <w:rPr>
                <w:ins w:id="28430" w:author="Στάθης Καπ" w:date="2023-03-07T02:53:00Z"/>
                <w:lang w:val="el-GR"/>
              </w:rPr>
            </w:pPr>
            <w:ins w:id="28431" w:author="Στάθης Καπ" w:date="2023-03-07T02:53:00Z">
              <w:r>
                <w:rPr>
                  <w:lang w:val="el-GR"/>
                </w:rPr>
                <w:t>25-30</w:t>
              </w:r>
            </w:ins>
          </w:p>
        </w:tc>
        <w:tc>
          <w:tcPr>
            <w:tcW w:w="2943" w:type="dxa"/>
          </w:tcPr>
          <w:p w14:paraId="36069AF3" w14:textId="77777777" w:rsidR="004B3C97" w:rsidRPr="002453A0" w:rsidRDefault="004B3C97" w:rsidP="002453A0">
            <w:pPr>
              <w:keepNext/>
              <w:rPr>
                <w:ins w:id="28432" w:author="Στάθης Καπ" w:date="2023-03-07T02:53:00Z"/>
                <w:lang w:val="el-GR"/>
              </w:rPr>
            </w:pPr>
            <w:ins w:id="28433" w:author="Στάθης Καπ" w:date="2023-03-07T02:53:00Z">
              <w:r>
                <w:rPr>
                  <w:lang w:val="el-GR"/>
                </w:rPr>
                <w:t>33</w:t>
              </w:r>
            </w:ins>
          </w:p>
        </w:tc>
      </w:tr>
      <w:tr w:rsidR="004B3C97" w14:paraId="0B27A2AD" w14:textId="77777777" w:rsidTr="002453A0">
        <w:trPr>
          <w:ins w:id="28434" w:author="Στάθης Καπ" w:date="2023-03-07T02:53:00Z"/>
        </w:trPr>
        <w:tc>
          <w:tcPr>
            <w:tcW w:w="2942" w:type="dxa"/>
          </w:tcPr>
          <w:p w14:paraId="7974D6A8" w14:textId="77777777" w:rsidR="004B3C97" w:rsidRPr="002453A0" w:rsidRDefault="004B3C97" w:rsidP="002453A0">
            <w:pPr>
              <w:keepNext/>
              <w:rPr>
                <w:ins w:id="28435" w:author="Στάθης Καπ" w:date="2023-03-07T02:53:00Z"/>
                <w:lang w:val="el-GR"/>
              </w:rPr>
            </w:pPr>
            <w:ins w:id="28436" w:author="Στάθης Καπ" w:date="2023-03-07T02:53:00Z">
              <w:r>
                <w:rPr>
                  <w:lang w:val="el-GR"/>
                </w:rPr>
                <w:t>Αξιοθέατα</w:t>
              </w:r>
            </w:ins>
          </w:p>
        </w:tc>
        <w:tc>
          <w:tcPr>
            <w:tcW w:w="2943" w:type="dxa"/>
          </w:tcPr>
          <w:p w14:paraId="125BF653" w14:textId="77777777" w:rsidR="004B3C97" w:rsidRPr="002453A0" w:rsidRDefault="004B3C97" w:rsidP="002453A0">
            <w:pPr>
              <w:keepNext/>
              <w:rPr>
                <w:ins w:id="28437" w:author="Στάθης Καπ" w:date="2023-03-07T02:53:00Z"/>
                <w:lang w:val="el-GR"/>
              </w:rPr>
            </w:pPr>
            <w:ins w:id="28438" w:author="Στάθης Καπ" w:date="2023-03-07T02:53:00Z">
              <w:r>
                <w:rPr>
                  <w:lang w:val="el-GR"/>
                </w:rPr>
                <w:t>20-25</w:t>
              </w:r>
            </w:ins>
          </w:p>
        </w:tc>
        <w:tc>
          <w:tcPr>
            <w:tcW w:w="2943" w:type="dxa"/>
          </w:tcPr>
          <w:p w14:paraId="6D059B67" w14:textId="77777777" w:rsidR="004B3C97" w:rsidRPr="002453A0" w:rsidRDefault="004B3C97" w:rsidP="002453A0">
            <w:pPr>
              <w:keepNext/>
              <w:rPr>
                <w:ins w:id="28439" w:author="Στάθης Καπ" w:date="2023-03-07T02:53:00Z"/>
                <w:lang w:val="el-GR"/>
              </w:rPr>
            </w:pPr>
            <w:ins w:id="28440" w:author="Στάθης Καπ" w:date="2023-03-07T02:53:00Z">
              <w:r>
                <w:rPr>
                  <w:lang w:val="el-GR"/>
                </w:rPr>
                <w:t>4</w:t>
              </w:r>
            </w:ins>
          </w:p>
        </w:tc>
      </w:tr>
      <w:tr w:rsidR="004B3C97" w14:paraId="2317BB47" w14:textId="77777777" w:rsidTr="002453A0">
        <w:trPr>
          <w:ins w:id="28441" w:author="Στάθης Καπ" w:date="2023-03-07T02:53:00Z"/>
        </w:trPr>
        <w:tc>
          <w:tcPr>
            <w:tcW w:w="2942" w:type="dxa"/>
          </w:tcPr>
          <w:p w14:paraId="0A987BD3" w14:textId="77777777" w:rsidR="004B3C97" w:rsidRPr="002453A0" w:rsidRDefault="004B3C97" w:rsidP="002453A0">
            <w:pPr>
              <w:keepNext/>
              <w:rPr>
                <w:ins w:id="28442" w:author="Στάθης Καπ" w:date="2023-03-07T02:53:00Z"/>
                <w:lang w:val="el-GR"/>
              </w:rPr>
            </w:pPr>
            <w:ins w:id="28443" w:author="Στάθης Καπ" w:date="2023-03-07T02:53:00Z">
              <w:r>
                <w:rPr>
                  <w:lang w:val="el-GR"/>
                </w:rPr>
                <w:t>Σινεμά</w:t>
              </w:r>
            </w:ins>
          </w:p>
        </w:tc>
        <w:tc>
          <w:tcPr>
            <w:tcW w:w="2943" w:type="dxa"/>
          </w:tcPr>
          <w:p w14:paraId="16D3113E" w14:textId="77777777" w:rsidR="004B3C97" w:rsidRPr="002453A0" w:rsidRDefault="004B3C97" w:rsidP="002453A0">
            <w:pPr>
              <w:keepNext/>
              <w:rPr>
                <w:ins w:id="28444" w:author="Στάθης Καπ" w:date="2023-03-07T02:53:00Z"/>
                <w:lang w:val="el-GR"/>
              </w:rPr>
            </w:pPr>
            <w:ins w:id="28445" w:author="Στάθης Καπ" w:date="2023-03-07T02:53:00Z">
              <w:r>
                <w:rPr>
                  <w:lang w:val="el-GR"/>
                </w:rPr>
                <w:t>15-20</w:t>
              </w:r>
            </w:ins>
          </w:p>
        </w:tc>
        <w:tc>
          <w:tcPr>
            <w:tcW w:w="2943" w:type="dxa"/>
          </w:tcPr>
          <w:p w14:paraId="3A4924DB" w14:textId="77777777" w:rsidR="004B3C97" w:rsidRPr="002453A0" w:rsidRDefault="004B3C97" w:rsidP="002453A0">
            <w:pPr>
              <w:keepNext/>
              <w:rPr>
                <w:ins w:id="28446" w:author="Στάθης Καπ" w:date="2023-03-07T02:53:00Z"/>
                <w:lang w:val="el-GR"/>
              </w:rPr>
            </w:pPr>
            <w:ins w:id="28447" w:author="Στάθης Καπ" w:date="2023-03-07T02:53:00Z">
              <w:r>
                <w:rPr>
                  <w:lang w:val="el-GR"/>
                </w:rPr>
                <w:t>5</w:t>
              </w:r>
            </w:ins>
          </w:p>
        </w:tc>
      </w:tr>
      <w:tr w:rsidR="004B3C97" w14:paraId="17EB55AE" w14:textId="77777777" w:rsidTr="002453A0">
        <w:trPr>
          <w:ins w:id="28448" w:author="Στάθης Καπ" w:date="2023-03-07T02:53:00Z"/>
        </w:trPr>
        <w:tc>
          <w:tcPr>
            <w:tcW w:w="2942" w:type="dxa"/>
          </w:tcPr>
          <w:p w14:paraId="607864D6" w14:textId="77777777" w:rsidR="004B3C97" w:rsidRPr="002453A0" w:rsidRDefault="004B3C97" w:rsidP="002453A0">
            <w:pPr>
              <w:keepNext/>
              <w:rPr>
                <w:ins w:id="28449" w:author="Στάθης Καπ" w:date="2023-03-07T02:53:00Z"/>
                <w:lang w:val="el-GR"/>
              </w:rPr>
            </w:pPr>
            <w:ins w:id="28450" w:author="Στάθης Καπ" w:date="2023-03-07T02:53:00Z">
              <w:r>
                <w:rPr>
                  <w:lang w:val="el-GR"/>
                </w:rPr>
                <w:t>Εμπορικά Κέντρα</w:t>
              </w:r>
            </w:ins>
          </w:p>
        </w:tc>
        <w:tc>
          <w:tcPr>
            <w:tcW w:w="2943" w:type="dxa"/>
          </w:tcPr>
          <w:p w14:paraId="05C161FA" w14:textId="77777777" w:rsidR="004B3C97" w:rsidRPr="002453A0" w:rsidRDefault="004B3C97" w:rsidP="002453A0">
            <w:pPr>
              <w:keepNext/>
              <w:rPr>
                <w:ins w:id="28451" w:author="Στάθης Καπ" w:date="2023-03-07T02:53:00Z"/>
                <w:lang w:val="el-GR"/>
              </w:rPr>
            </w:pPr>
            <w:ins w:id="28452" w:author="Στάθης Καπ" w:date="2023-03-07T02:53:00Z">
              <w:r>
                <w:rPr>
                  <w:lang w:val="el-GR"/>
                </w:rPr>
                <w:t>10-15</w:t>
              </w:r>
            </w:ins>
          </w:p>
        </w:tc>
        <w:tc>
          <w:tcPr>
            <w:tcW w:w="2943" w:type="dxa"/>
          </w:tcPr>
          <w:p w14:paraId="66D86D70" w14:textId="77777777" w:rsidR="004B3C97" w:rsidRPr="002453A0" w:rsidRDefault="004B3C97" w:rsidP="002453A0">
            <w:pPr>
              <w:keepNext/>
              <w:rPr>
                <w:ins w:id="28453" w:author="Στάθης Καπ" w:date="2023-03-07T02:53:00Z"/>
                <w:lang w:val="el-GR"/>
              </w:rPr>
            </w:pPr>
            <w:ins w:id="28454" w:author="Στάθης Καπ" w:date="2023-03-07T02:53:00Z">
              <w:r>
                <w:rPr>
                  <w:lang w:val="el-GR"/>
                </w:rPr>
                <w:t>9</w:t>
              </w:r>
            </w:ins>
          </w:p>
        </w:tc>
      </w:tr>
      <w:tr w:rsidR="004B3C97" w14:paraId="31F8D4B1" w14:textId="77777777" w:rsidTr="002453A0">
        <w:trPr>
          <w:ins w:id="28455" w:author="Στάθης Καπ" w:date="2023-03-07T02:53:00Z"/>
        </w:trPr>
        <w:tc>
          <w:tcPr>
            <w:tcW w:w="2942" w:type="dxa"/>
          </w:tcPr>
          <w:p w14:paraId="3A42AE95" w14:textId="77777777" w:rsidR="004B3C97" w:rsidRPr="00314018" w:rsidRDefault="004B3C97" w:rsidP="002453A0">
            <w:pPr>
              <w:keepNext/>
              <w:rPr>
                <w:ins w:id="28456" w:author="Στάθης Καπ" w:date="2023-03-07T02:53:00Z"/>
              </w:rPr>
            </w:pPr>
            <w:ins w:id="28457" w:author="Στάθης Καπ" w:date="2023-03-07T02:53:00Z">
              <w:r>
                <w:rPr>
                  <w:lang w:val="el-GR"/>
                </w:rPr>
                <w:t>Τέχνες</w:t>
              </w:r>
            </w:ins>
          </w:p>
        </w:tc>
        <w:tc>
          <w:tcPr>
            <w:tcW w:w="2943" w:type="dxa"/>
          </w:tcPr>
          <w:p w14:paraId="2B3050B7" w14:textId="77777777" w:rsidR="004B3C97" w:rsidRPr="002453A0" w:rsidRDefault="004B3C97" w:rsidP="002453A0">
            <w:pPr>
              <w:keepNext/>
              <w:rPr>
                <w:ins w:id="28458" w:author="Στάθης Καπ" w:date="2023-03-07T02:53:00Z"/>
                <w:lang w:val="el-GR"/>
              </w:rPr>
            </w:pPr>
            <w:ins w:id="28459" w:author="Στάθης Καπ" w:date="2023-03-07T02:53:00Z">
              <w:r>
                <w:rPr>
                  <w:lang w:val="el-GR"/>
                </w:rPr>
                <w:t>5-10</w:t>
              </w:r>
            </w:ins>
          </w:p>
        </w:tc>
        <w:tc>
          <w:tcPr>
            <w:tcW w:w="2943" w:type="dxa"/>
          </w:tcPr>
          <w:p w14:paraId="77953400" w14:textId="77777777" w:rsidR="004B3C97" w:rsidRPr="002453A0" w:rsidRDefault="004B3C97" w:rsidP="002453A0">
            <w:pPr>
              <w:keepNext/>
              <w:rPr>
                <w:ins w:id="28460" w:author="Στάθης Καπ" w:date="2023-03-07T02:53:00Z"/>
                <w:lang w:val="el-GR"/>
              </w:rPr>
            </w:pPr>
            <w:ins w:id="28461" w:author="Στάθης Καπ" w:date="2023-03-07T02:53:00Z">
              <w:r>
                <w:rPr>
                  <w:lang w:val="el-GR"/>
                </w:rPr>
                <w:t>42</w:t>
              </w:r>
            </w:ins>
          </w:p>
        </w:tc>
      </w:tr>
      <w:tr w:rsidR="004B3C97" w14:paraId="34C963D8" w14:textId="77777777" w:rsidTr="002453A0">
        <w:trPr>
          <w:ins w:id="28462" w:author="Στάθης Καπ" w:date="2023-03-07T02:53:00Z"/>
        </w:trPr>
        <w:tc>
          <w:tcPr>
            <w:tcW w:w="2942" w:type="dxa"/>
          </w:tcPr>
          <w:p w14:paraId="32046B56" w14:textId="77777777" w:rsidR="004B3C97" w:rsidRPr="00314018" w:rsidRDefault="004B3C97" w:rsidP="002453A0">
            <w:pPr>
              <w:keepNext/>
              <w:rPr>
                <w:ins w:id="28463" w:author="Στάθης Καπ" w:date="2023-03-07T02:53:00Z"/>
                <w:lang w:val="el-GR"/>
              </w:rPr>
            </w:pPr>
            <w:ins w:id="28464" w:author="Στάθης Καπ" w:date="2023-03-07T02:53:00Z">
              <w:r>
                <w:rPr>
                  <w:lang w:val="el-GR"/>
                </w:rPr>
                <w:t>Ξενοδοχεία</w:t>
              </w:r>
            </w:ins>
          </w:p>
        </w:tc>
        <w:tc>
          <w:tcPr>
            <w:tcW w:w="2943" w:type="dxa"/>
          </w:tcPr>
          <w:p w14:paraId="6E967E55" w14:textId="77777777" w:rsidR="004B3C97" w:rsidRPr="002453A0" w:rsidRDefault="004B3C97" w:rsidP="002453A0">
            <w:pPr>
              <w:keepNext/>
              <w:rPr>
                <w:ins w:id="28465" w:author="Στάθης Καπ" w:date="2023-03-07T02:53:00Z"/>
                <w:lang w:val="el-GR"/>
              </w:rPr>
            </w:pPr>
            <w:ins w:id="28466" w:author="Στάθης Καπ" w:date="2023-03-07T02:53:00Z">
              <w:r>
                <w:rPr>
                  <w:lang w:val="el-GR"/>
                </w:rPr>
                <w:t>0-0</w:t>
              </w:r>
            </w:ins>
          </w:p>
        </w:tc>
        <w:tc>
          <w:tcPr>
            <w:tcW w:w="2943" w:type="dxa"/>
          </w:tcPr>
          <w:p w14:paraId="1E7976A5" w14:textId="77777777" w:rsidR="004B3C97" w:rsidRPr="002453A0" w:rsidRDefault="004B3C97" w:rsidP="002453A0">
            <w:pPr>
              <w:keepNext/>
              <w:rPr>
                <w:ins w:id="28467" w:author="Στάθης Καπ" w:date="2023-03-07T02:53:00Z"/>
                <w:lang w:val="el-GR"/>
              </w:rPr>
            </w:pPr>
            <w:ins w:id="28468" w:author="Στάθης Καπ" w:date="2023-03-07T02:53:00Z">
              <w:r>
                <w:rPr>
                  <w:lang w:val="el-GR"/>
                </w:rPr>
                <w:t>1</w:t>
              </w:r>
            </w:ins>
          </w:p>
        </w:tc>
      </w:tr>
    </w:tbl>
    <w:p w14:paraId="2C34FB24" w14:textId="0021BF70" w:rsidR="00C52B6B" w:rsidDel="00314018" w:rsidRDefault="004B3C97">
      <w:pPr>
        <w:keepNext/>
        <w:rPr>
          <w:del w:id="28469" w:author="Στάθης Καπ" w:date="2023-02-26T09:06:00Z"/>
          <w:lang w:val="el-GR"/>
        </w:rPr>
      </w:pPr>
      <w:ins w:id="28470" w:author="Στάθης Καπ" w:date="2023-03-07T02:55:00Z">
        <w:r>
          <w:rPr>
            <w:lang w:val="el-GR"/>
          </w:rPr>
          <w:br/>
        </w:r>
      </w:ins>
      <w:ins w:id="28471" w:author="Στάθης Καπ" w:date="2023-03-13T04:26:00Z">
        <w:r w:rsidR="00CA59D6">
          <w:rPr>
            <w:lang w:val="el-GR"/>
          </w:rPr>
          <w:tab/>
        </w:r>
      </w:ins>
      <w:del w:id="28472" w:author="Στάθης Καπ" w:date="2023-02-26T09:06:00Z">
        <w:r w:rsidR="00C52B6B" w:rsidRPr="00924047" w:rsidDel="009B47BA">
          <w:rPr>
            <w:lang w:val="el-GR"/>
            <w:rPrChange w:id="28473" w:author="Στάθης Καπ" w:date="2023-02-28T16:47:00Z">
              <w:rPr/>
            </w:rPrChange>
          </w:rPr>
          <w:br w:type="page"/>
        </w:r>
      </w:del>
    </w:p>
    <w:p w14:paraId="24CD0231" w14:textId="3390B3DD" w:rsidR="00047198" w:rsidDel="00747DED" w:rsidRDefault="00630321">
      <w:pPr>
        <w:keepNext/>
        <w:rPr>
          <w:del w:id="28474" w:author="Στάθης Καπ" w:date="2023-02-27T23:39:00Z"/>
        </w:rPr>
      </w:pPr>
      <w:del w:id="28475" w:author="Στάθης Καπ" w:date="2023-02-27T23:39:00Z">
        <w:r w:rsidDel="00DF707A">
          <w:delText>Instance</w:delText>
        </w:r>
        <w:r w:rsidRPr="00924047" w:rsidDel="00DF707A">
          <w:rPr>
            <w:lang w:val="el-GR"/>
            <w:rPrChange w:id="28476" w:author="Στάθης Καπ" w:date="2023-02-28T16:47:00Z">
              <w:rPr/>
            </w:rPrChange>
          </w:rPr>
          <w:delText xml:space="preserve"> </w:delText>
        </w:r>
        <w:r w:rsidDel="00DF707A">
          <w:delText>pr</w:delText>
        </w:r>
        <w:r w:rsidRPr="00924047" w:rsidDel="00DF707A">
          <w:rPr>
            <w:lang w:val="el-GR"/>
            <w:rPrChange w:id="28477" w:author="Στάθης Καπ" w:date="2023-02-28T16:47:00Z">
              <w:rPr/>
            </w:rPrChange>
          </w:rPr>
          <w:delText>1</w:delText>
        </w:r>
        <w:r w:rsidR="00C02E44" w:rsidRPr="00924047" w:rsidDel="00DF707A">
          <w:rPr>
            <w:lang w:val="el-GR"/>
            <w:rPrChange w:id="28478" w:author="Στάθης Καπ" w:date="2023-02-28T16:47:00Z">
              <w:rPr/>
            </w:rPrChange>
          </w:rPr>
          <w:delText>0</w:delText>
        </w:r>
      </w:del>
    </w:p>
    <w:p w14:paraId="3F81531D" w14:textId="3EEAD8B1" w:rsidR="00A30B23" w:rsidRPr="00924047" w:rsidDel="0039001D" w:rsidRDefault="00755074">
      <w:pPr>
        <w:keepNext/>
        <w:rPr>
          <w:del w:id="28479" w:author="Στάθης Καπ" w:date="2023-02-27T03:14:00Z"/>
          <w:lang w:val="el-GR"/>
          <w:rPrChange w:id="28480" w:author="Στάθης Καπ" w:date="2023-02-28T16:47:00Z">
            <w:rPr>
              <w:del w:id="28481" w:author="Στάθης Καπ" w:date="2023-02-27T03:14:00Z"/>
            </w:rPr>
          </w:rPrChange>
        </w:rPr>
        <w:pPrChange w:id="28482" w:author="Στάθης Καπ" w:date="2023-03-07T02:53:00Z">
          <w:pPr/>
        </w:pPrChange>
      </w:pPr>
      <w:ins w:id="28483" w:author="Στάθης Καπ" w:date="2023-03-06T19:37:00Z">
        <w:r>
          <w:rPr>
            <w:lang w:val="el-GR"/>
          </w:rPr>
          <w:t xml:space="preserve">Το κάθε εύρος κέρδους αντιστοιχίστηκε τυχαία σε </w:t>
        </w:r>
      </w:ins>
      <w:ins w:id="28484" w:author="Στάθης Καπ" w:date="2023-03-06T19:38:00Z">
        <w:r>
          <w:rPr>
            <w:lang w:val="el-GR"/>
          </w:rPr>
          <w:t xml:space="preserve">κάθε κατηγορία. Κάθε κόμβος έλαβε μια τυχαία τιμή κέρδους μέσα στο εύρος κέρδους της κατηγορίας που ανήκει. </w:t>
        </w:r>
      </w:ins>
      <w:ins w:id="28485" w:author="Στάθης Καπ" w:date="2023-03-07T03:21:00Z">
        <w:r w:rsidR="009E5B7B">
          <w:rPr>
            <w:lang w:val="el-GR"/>
          </w:rPr>
          <w:br/>
        </w:r>
      </w:ins>
      <w:ins w:id="28486" w:author="Στάθης Καπ" w:date="2023-03-06T19:41:00Z">
        <w:r>
          <w:rPr>
            <w:lang w:val="el-GR"/>
          </w:rPr>
          <w:t>Στη συνέχεια κατασκευάστηκαν τα εξής 10 χρονικά παράθυρα:</w:t>
        </w:r>
      </w:ins>
      <w:del w:id="28487" w:author="Στάθης Καπ" w:date="2023-02-27T05:34:00Z">
        <w:r w:rsidR="00C75DED" w:rsidDel="00A96E8B">
          <w:rPr>
            <w:noProof/>
          </w:rPr>
          <w:drawing>
            <wp:inline distT="0" distB="0" distL="0" distR="0" wp14:anchorId="48B86CDF" wp14:editId="0CEB65D1">
              <wp:extent cx="4882551" cy="191921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58867" cy="1949208"/>
                      </a:xfrm>
                      <a:prstGeom prst="rect">
                        <a:avLst/>
                      </a:prstGeom>
                      <a:noFill/>
                      <a:ln>
                        <a:noFill/>
                      </a:ln>
                    </pic:spPr>
                  </pic:pic>
                </a:graphicData>
              </a:graphic>
            </wp:inline>
          </w:drawing>
        </w:r>
      </w:del>
    </w:p>
    <w:p w14:paraId="5F5E6330" w14:textId="5ABB8243" w:rsidR="00A30B23" w:rsidRPr="00C75DED" w:rsidDel="0039001D" w:rsidRDefault="00A30B23">
      <w:pPr>
        <w:pStyle w:val="Caption"/>
        <w:rPr>
          <w:del w:id="28488" w:author="Στάθης Καπ" w:date="2023-02-27T03:13:00Z"/>
          <w:lang w:val="el-GR"/>
          <w:rPrChange w:id="28489" w:author="Στάθης Καπ" w:date="2023-02-24T06:21:00Z">
            <w:rPr>
              <w:del w:id="28490" w:author="Στάθης Καπ" w:date="2023-02-27T03:13:00Z"/>
            </w:rPr>
          </w:rPrChange>
        </w:rPr>
      </w:pPr>
      <w:del w:id="28491" w:author="Στάθης Καπ" w:date="2023-02-27T03:13:00Z">
        <w:r w:rsidDel="0039001D">
          <w:delText>Figure</w:delText>
        </w:r>
        <w:r w:rsidRPr="00C75DED" w:rsidDel="0039001D">
          <w:rPr>
            <w:sz w:val="18"/>
            <w:lang w:val="el-GR"/>
            <w:rPrChange w:id="28492" w:author="Στάθης Καπ" w:date="2023-02-24T06:19:00Z">
              <w:rPr>
                <w:sz w:val="18"/>
              </w:rPr>
            </w:rPrChange>
          </w:rPr>
          <w:delText xml:space="preserve"> </w:delText>
        </w:r>
        <w:r w:rsidDel="0039001D">
          <w:rPr>
            <w:sz w:val="18"/>
          </w:rPr>
          <w:fldChar w:fldCharType="begin"/>
        </w:r>
        <w:r w:rsidRPr="00C75DED" w:rsidDel="0039001D">
          <w:rPr>
            <w:sz w:val="18"/>
            <w:lang w:val="el-GR"/>
            <w:rPrChange w:id="28493" w:author="Στάθης Καπ" w:date="2023-02-24T06:19:00Z">
              <w:rPr>
                <w:sz w:val="18"/>
              </w:rPr>
            </w:rPrChange>
          </w:rPr>
          <w:delInstrText xml:space="preserve"> </w:delInstrText>
        </w:r>
        <w:r w:rsidDel="0039001D">
          <w:delInstrText>SEQ</w:delInstrText>
        </w:r>
        <w:r w:rsidRPr="00C75DED" w:rsidDel="0039001D">
          <w:rPr>
            <w:sz w:val="18"/>
            <w:lang w:val="el-GR"/>
            <w:rPrChange w:id="28494" w:author="Στάθης Καπ" w:date="2023-02-24T06:19:00Z">
              <w:rPr>
                <w:sz w:val="18"/>
              </w:rPr>
            </w:rPrChange>
          </w:rPr>
          <w:delInstrText xml:space="preserve"> </w:delInstrText>
        </w:r>
        <w:r w:rsidDel="0039001D">
          <w:delInstrText>Figure</w:delInstrText>
        </w:r>
        <w:r w:rsidRPr="00C75DED" w:rsidDel="0039001D">
          <w:rPr>
            <w:sz w:val="18"/>
            <w:lang w:val="el-GR"/>
            <w:rPrChange w:id="28495" w:author="Στάθης Καπ" w:date="2023-02-24T06:19:00Z">
              <w:rPr>
                <w:sz w:val="18"/>
              </w:rPr>
            </w:rPrChange>
          </w:rPr>
          <w:delInstrText xml:space="preserve"> \* </w:delInstrText>
        </w:r>
        <w:r w:rsidDel="0039001D">
          <w:delInstrText>ARABIC</w:delInstrText>
        </w:r>
        <w:r w:rsidRPr="00C75DED" w:rsidDel="0039001D">
          <w:rPr>
            <w:sz w:val="18"/>
            <w:lang w:val="el-GR"/>
            <w:rPrChange w:id="28496" w:author="Στάθης Καπ" w:date="2023-02-24T06:19:00Z">
              <w:rPr>
                <w:sz w:val="18"/>
              </w:rPr>
            </w:rPrChange>
          </w:rPr>
          <w:delInstrText xml:space="preserve"> </w:delInstrText>
        </w:r>
        <w:r w:rsidDel="0039001D">
          <w:rPr>
            <w:sz w:val="18"/>
          </w:rPr>
          <w:fldChar w:fldCharType="separate"/>
        </w:r>
        <w:r w:rsidR="00FF4567" w:rsidRPr="00FF4567" w:rsidDel="0039001D">
          <w:rPr>
            <w:noProof/>
            <w:sz w:val="18"/>
            <w:lang w:val="el-GR"/>
            <w:rPrChange w:id="28497" w:author="Στάθης Καπ" w:date="2023-02-24T06:23:00Z">
              <w:rPr>
                <w:noProof/>
                <w:sz w:val="18"/>
              </w:rPr>
            </w:rPrChange>
          </w:rPr>
          <w:delText>1</w:delText>
        </w:r>
        <w:r w:rsidDel="0039001D">
          <w:rPr>
            <w:sz w:val="18"/>
          </w:rPr>
          <w:fldChar w:fldCharType="end"/>
        </w:r>
        <w:r w:rsidRPr="00C75DED" w:rsidDel="0039001D">
          <w:rPr>
            <w:sz w:val="18"/>
            <w:lang w:val="el-GR"/>
            <w:rPrChange w:id="28498" w:author="Στάθης Καπ" w:date="2023-02-24T06:19:00Z">
              <w:rPr>
                <w:sz w:val="18"/>
              </w:rPr>
            </w:rPrChange>
          </w:rPr>
          <w:delText xml:space="preserve">: </w:delText>
        </w:r>
        <w:bookmarkStart w:id="28499" w:name="_Hlk128112227"/>
        <w:r w:rsidR="00C75DED" w:rsidDel="0039001D">
          <w:rPr>
            <w:lang w:val="el-GR"/>
          </w:rPr>
          <w:delText xml:space="preserve">Σύγκριση βαθμολογίας και χρόνου εκτέλεσης μεταξύ των τιμών </w:delText>
        </w:r>
        <w:r w:rsidR="00C75DED" w:rsidDel="0039001D">
          <w:delText>s</w:delText>
        </w:r>
        <w:r w:rsidR="00C75DED" w:rsidDel="0039001D">
          <w:rPr>
            <w:lang w:val="el-GR"/>
          </w:rPr>
          <w:delText xml:space="preserve"> για </w:delText>
        </w:r>
        <w:r w:rsidR="00C75DED" w:rsidDel="0039001D">
          <w:delText>m</w:delText>
        </w:r>
        <w:r w:rsidR="00C75DED" w:rsidRPr="00C75DED" w:rsidDel="0039001D">
          <w:rPr>
            <w:sz w:val="18"/>
            <w:lang w:val="el-GR"/>
            <w:rPrChange w:id="28500" w:author="Στάθης Καπ" w:date="2023-02-24T06:21:00Z">
              <w:rPr>
                <w:sz w:val="18"/>
              </w:rPr>
            </w:rPrChange>
          </w:rPr>
          <w:delText xml:space="preserve"> = 1</w:delText>
        </w:r>
      </w:del>
    </w:p>
    <w:bookmarkEnd w:id="28499"/>
    <w:p w14:paraId="25BAA18A" w14:textId="54234E47" w:rsidR="00A30B23" w:rsidRPr="00FF4567" w:rsidDel="001853AC" w:rsidRDefault="00A30B23">
      <w:pPr>
        <w:keepNext/>
        <w:rPr>
          <w:del w:id="28501" w:author="Στάθης Καπ" w:date="2023-03-06T19:52:00Z"/>
          <w:lang w:val="el-GR"/>
          <w:rPrChange w:id="28502" w:author="Στάθης Καπ" w:date="2023-02-24T06:23:00Z">
            <w:rPr>
              <w:del w:id="28503" w:author="Στάθης Καπ" w:date="2023-03-06T19:52:00Z"/>
            </w:rPr>
          </w:rPrChange>
        </w:rPr>
        <w:pPrChange w:id="28504" w:author="Στάθης Καπ" w:date="2023-03-07T02:53:00Z">
          <w:pPr/>
        </w:pPrChange>
      </w:pPr>
    </w:p>
    <w:p w14:paraId="36DD0FA7" w14:textId="2FCBBB34" w:rsidR="001853AC" w:rsidRDefault="001853AC" w:rsidP="004B3C97">
      <w:pPr>
        <w:keepNext/>
        <w:rPr>
          <w:ins w:id="28505" w:author="Στάθης Καπ" w:date="2023-03-06T19:54:00Z"/>
          <w:noProof/>
          <w:lang w:val="el-GR"/>
        </w:rPr>
      </w:pPr>
    </w:p>
    <w:tbl>
      <w:tblPr>
        <w:tblStyle w:val="TableGrid"/>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Change w:id="28506" w:author="Στάθης Καπ" w:date="2023-03-13T03:32:00Z">
          <w:tblPr>
            <w:tblStyle w:val="TableGrid"/>
            <w:tblW w:w="0" w:type="nil"/>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PrChange>
      </w:tblPr>
      <w:tblGrid>
        <w:gridCol w:w="1730"/>
        <w:gridCol w:w="1559"/>
        <w:tblGridChange w:id="28507">
          <w:tblGrid>
            <w:gridCol w:w="5"/>
            <w:gridCol w:w="966"/>
            <w:gridCol w:w="177"/>
            <w:gridCol w:w="781"/>
            <w:gridCol w:w="368"/>
          </w:tblGrid>
        </w:tblGridChange>
      </w:tblGrid>
      <w:tr w:rsidR="00786D8A" w14:paraId="6A94A8E7" w14:textId="77777777" w:rsidTr="007741D0">
        <w:trPr>
          <w:trHeight w:val="272"/>
          <w:ins w:id="28508" w:author="Στάθης Καπ" w:date="2023-03-06T19:54:00Z"/>
          <w:trPrChange w:id="28509" w:author="Στάθης Καπ" w:date="2023-03-13T03:32:00Z">
            <w:trPr>
              <w:trHeight w:val="272"/>
            </w:trPr>
          </w:trPrChange>
        </w:trPr>
        <w:tc>
          <w:tcPr>
            <w:tcW w:w="1730" w:type="dxa"/>
            <w:tcBorders>
              <w:bottom w:val="single" w:sz="4" w:space="0" w:color="auto"/>
            </w:tcBorders>
            <w:tcPrChange w:id="28510" w:author="Στάθης Καπ" w:date="2023-03-13T03:32:00Z">
              <w:tcPr>
                <w:tcW w:w="0" w:type="auto"/>
                <w:gridSpan w:val="3"/>
              </w:tcPr>
            </w:tcPrChange>
          </w:tcPr>
          <w:p w14:paraId="5549CE56" w14:textId="45E8FAFC" w:rsidR="001853AC" w:rsidRPr="007741D0" w:rsidRDefault="007741D0" w:rsidP="007866A8">
            <w:pPr>
              <w:keepNext/>
              <w:rPr>
                <w:ins w:id="28511" w:author="Στάθης Καπ" w:date="2023-03-06T19:54:00Z"/>
                <w:b/>
                <w:bCs/>
                <w:noProof/>
                <w:lang w:val="el-GR"/>
                <w:rPrChange w:id="28512" w:author="Στάθης Καπ" w:date="2023-03-13T03:32:00Z">
                  <w:rPr>
                    <w:ins w:id="28513" w:author="Στάθης Καπ" w:date="2023-03-06T19:54:00Z"/>
                    <w:noProof/>
                    <w:lang w:val="el-GR"/>
                  </w:rPr>
                </w:rPrChange>
              </w:rPr>
            </w:pPr>
            <w:ins w:id="28514" w:author="Στάθης Καπ" w:date="2023-03-13T03:32:00Z">
              <w:r>
                <w:rPr>
                  <w:b/>
                  <w:bCs/>
                  <w:noProof/>
                  <w:lang w:val="el-GR"/>
                </w:rPr>
                <w:t>Ώρα ανοίγματος</w:t>
              </w:r>
            </w:ins>
          </w:p>
        </w:tc>
        <w:tc>
          <w:tcPr>
            <w:tcW w:w="1559" w:type="dxa"/>
            <w:tcBorders>
              <w:left w:val="nil"/>
              <w:bottom w:val="single" w:sz="4" w:space="0" w:color="auto"/>
            </w:tcBorders>
            <w:tcPrChange w:id="28515" w:author="Στάθης Καπ" w:date="2023-03-13T03:32:00Z">
              <w:tcPr>
                <w:tcW w:w="0" w:type="auto"/>
                <w:gridSpan w:val="2"/>
                <w:tcBorders>
                  <w:left w:val="nil"/>
                </w:tcBorders>
              </w:tcPr>
            </w:tcPrChange>
          </w:tcPr>
          <w:p w14:paraId="0B7D8CF1" w14:textId="41F17F58" w:rsidR="001853AC" w:rsidRPr="009F1C0B" w:rsidRDefault="007741D0" w:rsidP="007866A8">
            <w:pPr>
              <w:keepNext/>
              <w:rPr>
                <w:ins w:id="28516" w:author="Στάθης Καπ" w:date="2023-03-06T19:54:00Z"/>
                <w:b/>
                <w:bCs/>
                <w:noProof/>
                <w:rPrChange w:id="28517" w:author="Στάθης Καπ" w:date="2023-03-13T03:49:00Z">
                  <w:rPr>
                    <w:ins w:id="28518" w:author="Στάθης Καπ" w:date="2023-03-06T19:54:00Z"/>
                    <w:noProof/>
                    <w:lang w:val="el-GR"/>
                  </w:rPr>
                </w:rPrChange>
              </w:rPr>
            </w:pPr>
            <w:ins w:id="28519" w:author="Στάθης Καπ" w:date="2023-03-13T03:32:00Z">
              <w:r>
                <w:rPr>
                  <w:b/>
                  <w:bCs/>
                  <w:noProof/>
                  <w:lang w:val="el-GR"/>
                </w:rPr>
                <w:t>Ώρα κλεισίματος</w:t>
              </w:r>
            </w:ins>
          </w:p>
        </w:tc>
      </w:tr>
      <w:tr w:rsidR="00786D8A" w14:paraId="6445AD32" w14:textId="77777777" w:rsidTr="007741D0">
        <w:tblPrEx>
          <w:tblPrExChange w:id="28520" w:author="Στάθης Καπ" w:date="2023-03-13T03:32:00Z">
            <w:tblPrEx>
              <w:tblW w:w="0" w:type="auto"/>
              <w:tblInd w:w="113" w:type="dxa"/>
            </w:tblPrEx>
          </w:tblPrExChange>
        </w:tblPrEx>
        <w:trPr>
          <w:trHeight w:val="272"/>
          <w:ins w:id="28521" w:author="Στάθης Καπ" w:date="2023-03-06T19:57:00Z"/>
          <w:trPrChange w:id="28522" w:author="Στάθης Καπ" w:date="2023-03-13T03:32:00Z">
            <w:trPr>
              <w:gridBefore w:val="1"/>
              <w:gridAfter w:val="0"/>
              <w:trHeight w:val="272"/>
            </w:trPr>
          </w:trPrChange>
        </w:trPr>
        <w:tc>
          <w:tcPr>
            <w:tcW w:w="1730" w:type="dxa"/>
            <w:tcBorders>
              <w:top w:val="single" w:sz="4" w:space="0" w:color="auto"/>
            </w:tcBorders>
            <w:tcPrChange w:id="28523" w:author="Στάθης Καπ" w:date="2023-03-13T03:32:00Z">
              <w:tcPr>
                <w:tcW w:w="0" w:type="auto"/>
                <w:tcBorders>
                  <w:top w:val="single" w:sz="4" w:space="0" w:color="auto"/>
                </w:tcBorders>
              </w:tcPr>
            </w:tcPrChange>
          </w:tcPr>
          <w:p w14:paraId="4BCD851F" w14:textId="57602A7A" w:rsidR="001853AC" w:rsidRPr="001853AC" w:rsidRDefault="001853AC" w:rsidP="007866A8">
            <w:pPr>
              <w:keepNext/>
              <w:rPr>
                <w:ins w:id="28524" w:author="Στάθης Καπ" w:date="2023-03-06T19:57:00Z"/>
                <w:noProof/>
                <w:rPrChange w:id="28525" w:author="Στάθης Καπ" w:date="2023-03-06T20:00:00Z">
                  <w:rPr>
                    <w:ins w:id="28526" w:author="Στάθης Καπ" w:date="2023-03-06T19:57:00Z"/>
                    <w:b/>
                    <w:bCs/>
                    <w:noProof/>
                  </w:rPr>
                </w:rPrChange>
              </w:rPr>
            </w:pPr>
            <w:ins w:id="28527" w:author="Στάθης Καπ" w:date="2023-03-06T20:00:00Z">
              <w:r>
                <w:rPr>
                  <w:noProof/>
                </w:rPr>
                <w:t>0</w:t>
              </w:r>
            </w:ins>
          </w:p>
        </w:tc>
        <w:tc>
          <w:tcPr>
            <w:tcW w:w="1559" w:type="dxa"/>
            <w:tcBorders>
              <w:top w:val="single" w:sz="4" w:space="0" w:color="auto"/>
              <w:left w:val="nil"/>
            </w:tcBorders>
            <w:tcPrChange w:id="28528" w:author="Στάθης Καπ" w:date="2023-03-13T03:32:00Z">
              <w:tcPr>
                <w:tcW w:w="0" w:type="auto"/>
                <w:gridSpan w:val="2"/>
                <w:tcBorders>
                  <w:top w:val="single" w:sz="4" w:space="0" w:color="auto"/>
                  <w:left w:val="nil"/>
                </w:tcBorders>
              </w:tcPr>
            </w:tcPrChange>
          </w:tcPr>
          <w:p w14:paraId="2678D100" w14:textId="24EF9604" w:rsidR="001853AC" w:rsidRPr="001853AC" w:rsidRDefault="00786D8A" w:rsidP="007866A8">
            <w:pPr>
              <w:keepNext/>
              <w:rPr>
                <w:ins w:id="28529" w:author="Στάθης Καπ" w:date="2023-03-06T19:57:00Z"/>
                <w:noProof/>
                <w:rPrChange w:id="28530" w:author="Στάθης Καπ" w:date="2023-03-06T20:00:00Z">
                  <w:rPr>
                    <w:ins w:id="28531" w:author="Στάθης Καπ" w:date="2023-03-06T19:57:00Z"/>
                    <w:b/>
                    <w:bCs/>
                    <w:noProof/>
                  </w:rPr>
                </w:rPrChange>
              </w:rPr>
            </w:pPr>
            <w:ins w:id="28532" w:author="Στάθης Καπ" w:date="2023-03-06T20:01:00Z">
              <w:r>
                <w:rPr>
                  <w:noProof/>
                </w:rPr>
                <w:t>180</w:t>
              </w:r>
            </w:ins>
          </w:p>
        </w:tc>
      </w:tr>
      <w:tr w:rsidR="001853AC" w14:paraId="6A6E0B77" w14:textId="77777777" w:rsidTr="007741D0">
        <w:trPr>
          <w:trHeight w:val="272"/>
          <w:ins w:id="28533" w:author="Στάθης Καπ" w:date="2023-03-06T20:00:00Z"/>
          <w:trPrChange w:id="28534" w:author="Στάθης Καπ" w:date="2023-03-13T03:32:00Z">
            <w:trPr>
              <w:trHeight w:val="272"/>
            </w:trPr>
          </w:trPrChange>
        </w:trPr>
        <w:tc>
          <w:tcPr>
            <w:tcW w:w="1730" w:type="dxa"/>
            <w:tcPrChange w:id="28535" w:author="Στάθης Καπ" w:date="2023-03-13T03:32:00Z">
              <w:tcPr>
                <w:tcW w:w="0" w:type="auto"/>
                <w:gridSpan w:val="3"/>
                <w:tcBorders>
                  <w:top w:val="single" w:sz="4" w:space="0" w:color="auto"/>
                </w:tcBorders>
              </w:tcPr>
            </w:tcPrChange>
          </w:tcPr>
          <w:p w14:paraId="1FC01B35" w14:textId="2156D8F6" w:rsidR="001853AC" w:rsidRPr="001853AC" w:rsidRDefault="00786D8A" w:rsidP="001853AC">
            <w:pPr>
              <w:keepNext/>
              <w:rPr>
                <w:ins w:id="28536" w:author="Στάθης Καπ" w:date="2023-03-06T20:00:00Z"/>
                <w:noProof/>
                <w:rPrChange w:id="28537" w:author="Στάθης Καπ" w:date="2023-03-06T20:00:00Z">
                  <w:rPr>
                    <w:ins w:id="28538" w:author="Στάθης Καπ" w:date="2023-03-06T20:00:00Z"/>
                    <w:b/>
                    <w:bCs/>
                    <w:noProof/>
                  </w:rPr>
                </w:rPrChange>
              </w:rPr>
            </w:pPr>
            <w:ins w:id="28539" w:author="Στάθης Καπ" w:date="2023-03-06T20:01:00Z">
              <w:r>
                <w:rPr>
                  <w:noProof/>
                </w:rPr>
                <w:t>0</w:t>
              </w:r>
            </w:ins>
          </w:p>
        </w:tc>
        <w:tc>
          <w:tcPr>
            <w:tcW w:w="1559" w:type="dxa"/>
            <w:tcBorders>
              <w:left w:val="nil"/>
            </w:tcBorders>
            <w:tcPrChange w:id="28540" w:author="Στάθης Καπ" w:date="2023-03-13T03:32:00Z">
              <w:tcPr>
                <w:tcW w:w="0" w:type="auto"/>
                <w:gridSpan w:val="2"/>
                <w:tcBorders>
                  <w:top w:val="single" w:sz="4" w:space="0" w:color="auto"/>
                </w:tcBorders>
              </w:tcPr>
            </w:tcPrChange>
          </w:tcPr>
          <w:p w14:paraId="27E07ED2" w14:textId="734A0AA2" w:rsidR="001853AC" w:rsidRPr="001853AC" w:rsidRDefault="00786D8A" w:rsidP="001853AC">
            <w:pPr>
              <w:keepNext/>
              <w:rPr>
                <w:ins w:id="28541" w:author="Στάθης Καπ" w:date="2023-03-06T20:00:00Z"/>
                <w:noProof/>
                <w:rPrChange w:id="28542" w:author="Στάθης Καπ" w:date="2023-03-06T20:00:00Z">
                  <w:rPr>
                    <w:ins w:id="28543" w:author="Στάθης Καπ" w:date="2023-03-06T20:00:00Z"/>
                    <w:b/>
                    <w:bCs/>
                    <w:noProof/>
                  </w:rPr>
                </w:rPrChange>
              </w:rPr>
            </w:pPr>
            <w:ins w:id="28544" w:author="Στάθης Καπ" w:date="2023-03-06T20:01:00Z">
              <w:r>
                <w:rPr>
                  <w:noProof/>
                </w:rPr>
                <w:t>360</w:t>
              </w:r>
            </w:ins>
          </w:p>
        </w:tc>
      </w:tr>
      <w:tr w:rsidR="001853AC" w14:paraId="7586FB49" w14:textId="77777777" w:rsidTr="007741D0">
        <w:trPr>
          <w:trHeight w:val="272"/>
          <w:ins w:id="28545" w:author="Στάθης Καπ" w:date="2023-03-06T20:00:00Z"/>
          <w:trPrChange w:id="28546" w:author="Στάθης Καπ" w:date="2023-03-13T03:32:00Z">
            <w:trPr>
              <w:trHeight w:val="272"/>
            </w:trPr>
          </w:trPrChange>
        </w:trPr>
        <w:tc>
          <w:tcPr>
            <w:tcW w:w="1730" w:type="dxa"/>
            <w:tcPrChange w:id="28547" w:author="Στάθης Καπ" w:date="2023-03-13T03:32:00Z">
              <w:tcPr>
                <w:tcW w:w="0" w:type="auto"/>
                <w:gridSpan w:val="3"/>
                <w:tcBorders>
                  <w:top w:val="single" w:sz="4" w:space="0" w:color="auto"/>
                </w:tcBorders>
              </w:tcPr>
            </w:tcPrChange>
          </w:tcPr>
          <w:p w14:paraId="39B98426" w14:textId="1A1444B8" w:rsidR="001853AC" w:rsidRPr="001853AC" w:rsidRDefault="00786D8A" w:rsidP="001853AC">
            <w:pPr>
              <w:keepNext/>
              <w:rPr>
                <w:ins w:id="28548" w:author="Στάθης Καπ" w:date="2023-03-06T20:00:00Z"/>
                <w:noProof/>
                <w:rPrChange w:id="28549" w:author="Στάθης Καπ" w:date="2023-03-06T20:00:00Z">
                  <w:rPr>
                    <w:ins w:id="28550" w:author="Στάθης Καπ" w:date="2023-03-06T20:00:00Z"/>
                    <w:b/>
                    <w:bCs/>
                    <w:noProof/>
                  </w:rPr>
                </w:rPrChange>
              </w:rPr>
            </w:pPr>
            <w:ins w:id="28551" w:author="Στάθης Καπ" w:date="2023-03-06T20:01:00Z">
              <w:r>
                <w:rPr>
                  <w:noProof/>
                </w:rPr>
                <w:t>60</w:t>
              </w:r>
            </w:ins>
          </w:p>
        </w:tc>
        <w:tc>
          <w:tcPr>
            <w:tcW w:w="1559" w:type="dxa"/>
            <w:tcBorders>
              <w:left w:val="nil"/>
            </w:tcBorders>
            <w:tcPrChange w:id="28552" w:author="Στάθης Καπ" w:date="2023-03-13T03:32:00Z">
              <w:tcPr>
                <w:tcW w:w="0" w:type="auto"/>
                <w:gridSpan w:val="2"/>
                <w:tcBorders>
                  <w:top w:val="single" w:sz="4" w:space="0" w:color="auto"/>
                </w:tcBorders>
              </w:tcPr>
            </w:tcPrChange>
          </w:tcPr>
          <w:p w14:paraId="1D0F784E" w14:textId="42F948BE" w:rsidR="001853AC" w:rsidRPr="001853AC" w:rsidRDefault="00786D8A" w:rsidP="001853AC">
            <w:pPr>
              <w:keepNext/>
              <w:rPr>
                <w:ins w:id="28553" w:author="Στάθης Καπ" w:date="2023-03-06T20:00:00Z"/>
                <w:noProof/>
                <w:rPrChange w:id="28554" w:author="Στάθης Καπ" w:date="2023-03-06T20:00:00Z">
                  <w:rPr>
                    <w:ins w:id="28555" w:author="Στάθης Καπ" w:date="2023-03-06T20:00:00Z"/>
                    <w:b/>
                    <w:bCs/>
                    <w:noProof/>
                  </w:rPr>
                </w:rPrChange>
              </w:rPr>
            </w:pPr>
            <w:ins w:id="28556" w:author="Στάθης Καπ" w:date="2023-03-06T20:01:00Z">
              <w:r>
                <w:rPr>
                  <w:noProof/>
                </w:rPr>
                <w:t>300</w:t>
              </w:r>
            </w:ins>
          </w:p>
        </w:tc>
      </w:tr>
      <w:tr w:rsidR="001853AC" w14:paraId="10832F7D" w14:textId="77777777" w:rsidTr="007741D0">
        <w:trPr>
          <w:trHeight w:val="272"/>
          <w:ins w:id="28557" w:author="Στάθης Καπ" w:date="2023-03-06T20:00:00Z"/>
          <w:trPrChange w:id="28558" w:author="Στάθης Καπ" w:date="2023-03-13T03:32:00Z">
            <w:trPr>
              <w:trHeight w:val="272"/>
            </w:trPr>
          </w:trPrChange>
        </w:trPr>
        <w:tc>
          <w:tcPr>
            <w:tcW w:w="1730" w:type="dxa"/>
            <w:tcPrChange w:id="28559" w:author="Στάθης Καπ" w:date="2023-03-13T03:32:00Z">
              <w:tcPr>
                <w:tcW w:w="0" w:type="auto"/>
                <w:gridSpan w:val="3"/>
                <w:tcBorders>
                  <w:top w:val="single" w:sz="4" w:space="0" w:color="auto"/>
                </w:tcBorders>
              </w:tcPr>
            </w:tcPrChange>
          </w:tcPr>
          <w:p w14:paraId="4591B221" w14:textId="211F0C35" w:rsidR="001853AC" w:rsidRPr="001853AC" w:rsidRDefault="00786D8A" w:rsidP="001853AC">
            <w:pPr>
              <w:keepNext/>
              <w:rPr>
                <w:ins w:id="28560" w:author="Στάθης Καπ" w:date="2023-03-06T20:00:00Z"/>
                <w:noProof/>
                <w:rPrChange w:id="28561" w:author="Στάθης Καπ" w:date="2023-03-06T20:00:00Z">
                  <w:rPr>
                    <w:ins w:id="28562" w:author="Στάθης Καπ" w:date="2023-03-06T20:00:00Z"/>
                    <w:b/>
                    <w:bCs/>
                    <w:noProof/>
                  </w:rPr>
                </w:rPrChange>
              </w:rPr>
            </w:pPr>
            <w:ins w:id="28563" w:author="Στάθης Καπ" w:date="2023-03-06T20:01:00Z">
              <w:r>
                <w:rPr>
                  <w:noProof/>
                </w:rPr>
                <w:t>180</w:t>
              </w:r>
            </w:ins>
          </w:p>
        </w:tc>
        <w:tc>
          <w:tcPr>
            <w:tcW w:w="1559" w:type="dxa"/>
            <w:tcBorders>
              <w:left w:val="nil"/>
            </w:tcBorders>
            <w:tcPrChange w:id="28564" w:author="Στάθης Καπ" w:date="2023-03-13T03:32:00Z">
              <w:tcPr>
                <w:tcW w:w="0" w:type="auto"/>
                <w:gridSpan w:val="2"/>
                <w:tcBorders>
                  <w:top w:val="single" w:sz="4" w:space="0" w:color="auto"/>
                </w:tcBorders>
              </w:tcPr>
            </w:tcPrChange>
          </w:tcPr>
          <w:p w14:paraId="016B680B" w14:textId="775EE470" w:rsidR="001853AC" w:rsidRPr="001853AC" w:rsidRDefault="00786D8A" w:rsidP="001853AC">
            <w:pPr>
              <w:keepNext/>
              <w:rPr>
                <w:ins w:id="28565" w:author="Στάθης Καπ" w:date="2023-03-06T20:00:00Z"/>
                <w:noProof/>
                <w:rPrChange w:id="28566" w:author="Στάθης Καπ" w:date="2023-03-06T20:00:00Z">
                  <w:rPr>
                    <w:ins w:id="28567" w:author="Στάθης Καπ" w:date="2023-03-06T20:00:00Z"/>
                    <w:b/>
                    <w:bCs/>
                    <w:noProof/>
                  </w:rPr>
                </w:rPrChange>
              </w:rPr>
            </w:pPr>
            <w:ins w:id="28568" w:author="Στάθης Καπ" w:date="2023-03-06T20:01:00Z">
              <w:r>
                <w:rPr>
                  <w:noProof/>
                </w:rPr>
                <w:t>540</w:t>
              </w:r>
            </w:ins>
          </w:p>
        </w:tc>
      </w:tr>
      <w:tr w:rsidR="001853AC" w14:paraId="3980BEA6" w14:textId="77777777" w:rsidTr="007741D0">
        <w:trPr>
          <w:trHeight w:val="272"/>
          <w:ins w:id="28569" w:author="Στάθης Καπ" w:date="2023-03-06T20:00:00Z"/>
          <w:trPrChange w:id="28570" w:author="Στάθης Καπ" w:date="2023-03-13T03:32:00Z">
            <w:trPr>
              <w:trHeight w:val="272"/>
            </w:trPr>
          </w:trPrChange>
        </w:trPr>
        <w:tc>
          <w:tcPr>
            <w:tcW w:w="1730" w:type="dxa"/>
            <w:tcPrChange w:id="28571" w:author="Στάθης Καπ" w:date="2023-03-13T03:32:00Z">
              <w:tcPr>
                <w:tcW w:w="0" w:type="auto"/>
                <w:gridSpan w:val="3"/>
                <w:tcBorders>
                  <w:top w:val="single" w:sz="4" w:space="0" w:color="auto"/>
                </w:tcBorders>
              </w:tcPr>
            </w:tcPrChange>
          </w:tcPr>
          <w:p w14:paraId="7D716288" w14:textId="33C56206" w:rsidR="001853AC" w:rsidRPr="001853AC" w:rsidRDefault="00786D8A" w:rsidP="001853AC">
            <w:pPr>
              <w:keepNext/>
              <w:rPr>
                <w:ins w:id="28572" w:author="Στάθης Καπ" w:date="2023-03-06T20:00:00Z"/>
                <w:noProof/>
                <w:rPrChange w:id="28573" w:author="Στάθης Καπ" w:date="2023-03-06T20:00:00Z">
                  <w:rPr>
                    <w:ins w:id="28574" w:author="Στάθης Καπ" w:date="2023-03-06T20:00:00Z"/>
                    <w:b/>
                    <w:bCs/>
                    <w:noProof/>
                  </w:rPr>
                </w:rPrChange>
              </w:rPr>
            </w:pPr>
            <w:ins w:id="28575" w:author="Στάθης Καπ" w:date="2023-03-06T20:01:00Z">
              <w:r>
                <w:rPr>
                  <w:noProof/>
                </w:rPr>
                <w:t>360</w:t>
              </w:r>
            </w:ins>
          </w:p>
        </w:tc>
        <w:tc>
          <w:tcPr>
            <w:tcW w:w="1559" w:type="dxa"/>
            <w:tcBorders>
              <w:left w:val="nil"/>
            </w:tcBorders>
            <w:tcPrChange w:id="28576" w:author="Στάθης Καπ" w:date="2023-03-13T03:32:00Z">
              <w:tcPr>
                <w:tcW w:w="0" w:type="auto"/>
                <w:gridSpan w:val="2"/>
                <w:tcBorders>
                  <w:top w:val="single" w:sz="4" w:space="0" w:color="auto"/>
                </w:tcBorders>
              </w:tcPr>
            </w:tcPrChange>
          </w:tcPr>
          <w:p w14:paraId="01DDEAAE" w14:textId="711E0DD1" w:rsidR="001853AC" w:rsidRPr="001853AC" w:rsidRDefault="00786D8A" w:rsidP="001853AC">
            <w:pPr>
              <w:keepNext/>
              <w:rPr>
                <w:ins w:id="28577" w:author="Στάθης Καπ" w:date="2023-03-06T20:00:00Z"/>
                <w:noProof/>
                <w:rPrChange w:id="28578" w:author="Στάθης Καπ" w:date="2023-03-06T20:00:00Z">
                  <w:rPr>
                    <w:ins w:id="28579" w:author="Στάθης Καπ" w:date="2023-03-06T20:00:00Z"/>
                    <w:b/>
                    <w:bCs/>
                    <w:noProof/>
                  </w:rPr>
                </w:rPrChange>
              </w:rPr>
            </w:pPr>
            <w:ins w:id="28580" w:author="Στάθης Καπ" w:date="2023-03-06T20:01:00Z">
              <w:r>
                <w:rPr>
                  <w:noProof/>
                </w:rPr>
                <w:t>720</w:t>
              </w:r>
            </w:ins>
          </w:p>
        </w:tc>
      </w:tr>
      <w:tr w:rsidR="001853AC" w14:paraId="1FD893B1" w14:textId="77777777" w:rsidTr="007741D0">
        <w:trPr>
          <w:trHeight w:val="272"/>
          <w:ins w:id="28581" w:author="Στάθης Καπ" w:date="2023-03-06T20:00:00Z"/>
          <w:trPrChange w:id="28582" w:author="Στάθης Καπ" w:date="2023-03-13T03:32:00Z">
            <w:trPr>
              <w:trHeight w:val="272"/>
            </w:trPr>
          </w:trPrChange>
        </w:trPr>
        <w:tc>
          <w:tcPr>
            <w:tcW w:w="1730" w:type="dxa"/>
            <w:tcPrChange w:id="28583" w:author="Στάθης Καπ" w:date="2023-03-13T03:32:00Z">
              <w:tcPr>
                <w:tcW w:w="0" w:type="auto"/>
                <w:gridSpan w:val="3"/>
                <w:tcBorders>
                  <w:top w:val="single" w:sz="4" w:space="0" w:color="auto"/>
                </w:tcBorders>
              </w:tcPr>
            </w:tcPrChange>
          </w:tcPr>
          <w:p w14:paraId="722447C4" w14:textId="49B8B4DE" w:rsidR="001853AC" w:rsidRPr="001853AC" w:rsidRDefault="00786D8A" w:rsidP="001853AC">
            <w:pPr>
              <w:keepNext/>
              <w:rPr>
                <w:ins w:id="28584" w:author="Στάθης Καπ" w:date="2023-03-06T20:00:00Z"/>
                <w:noProof/>
                <w:rPrChange w:id="28585" w:author="Στάθης Καπ" w:date="2023-03-06T20:00:00Z">
                  <w:rPr>
                    <w:ins w:id="28586" w:author="Στάθης Καπ" w:date="2023-03-06T20:00:00Z"/>
                    <w:b/>
                    <w:bCs/>
                    <w:noProof/>
                  </w:rPr>
                </w:rPrChange>
              </w:rPr>
            </w:pPr>
            <w:ins w:id="28587" w:author="Στάθης Καπ" w:date="2023-03-06T20:01:00Z">
              <w:r>
                <w:rPr>
                  <w:noProof/>
                </w:rPr>
                <w:t>540</w:t>
              </w:r>
            </w:ins>
          </w:p>
        </w:tc>
        <w:tc>
          <w:tcPr>
            <w:tcW w:w="1559" w:type="dxa"/>
            <w:tcBorders>
              <w:left w:val="nil"/>
            </w:tcBorders>
            <w:tcPrChange w:id="28588" w:author="Στάθης Καπ" w:date="2023-03-13T03:32:00Z">
              <w:tcPr>
                <w:tcW w:w="0" w:type="auto"/>
                <w:gridSpan w:val="2"/>
                <w:tcBorders>
                  <w:top w:val="single" w:sz="4" w:space="0" w:color="auto"/>
                </w:tcBorders>
              </w:tcPr>
            </w:tcPrChange>
          </w:tcPr>
          <w:p w14:paraId="74E211FA" w14:textId="3D844CEB" w:rsidR="001853AC" w:rsidRPr="001853AC" w:rsidRDefault="00786D8A" w:rsidP="001853AC">
            <w:pPr>
              <w:keepNext/>
              <w:rPr>
                <w:ins w:id="28589" w:author="Στάθης Καπ" w:date="2023-03-06T20:00:00Z"/>
                <w:noProof/>
                <w:rPrChange w:id="28590" w:author="Στάθης Καπ" w:date="2023-03-06T20:00:00Z">
                  <w:rPr>
                    <w:ins w:id="28591" w:author="Στάθης Καπ" w:date="2023-03-06T20:00:00Z"/>
                    <w:b/>
                    <w:bCs/>
                    <w:noProof/>
                  </w:rPr>
                </w:rPrChange>
              </w:rPr>
            </w:pPr>
            <w:ins w:id="28592" w:author="Στάθης Καπ" w:date="2023-03-06T20:01:00Z">
              <w:r>
                <w:rPr>
                  <w:noProof/>
                </w:rPr>
                <w:t>720</w:t>
              </w:r>
            </w:ins>
          </w:p>
        </w:tc>
      </w:tr>
      <w:tr w:rsidR="001853AC" w14:paraId="7C076DAC" w14:textId="77777777" w:rsidTr="007741D0">
        <w:trPr>
          <w:trHeight w:val="272"/>
          <w:ins w:id="28593" w:author="Στάθης Καπ" w:date="2023-03-06T20:00:00Z"/>
          <w:trPrChange w:id="28594" w:author="Στάθης Καπ" w:date="2023-03-13T03:32:00Z">
            <w:trPr>
              <w:trHeight w:val="272"/>
            </w:trPr>
          </w:trPrChange>
        </w:trPr>
        <w:tc>
          <w:tcPr>
            <w:tcW w:w="1730" w:type="dxa"/>
            <w:tcPrChange w:id="28595" w:author="Στάθης Καπ" w:date="2023-03-13T03:32:00Z">
              <w:tcPr>
                <w:tcW w:w="0" w:type="auto"/>
                <w:gridSpan w:val="3"/>
                <w:tcBorders>
                  <w:top w:val="single" w:sz="4" w:space="0" w:color="auto"/>
                </w:tcBorders>
              </w:tcPr>
            </w:tcPrChange>
          </w:tcPr>
          <w:p w14:paraId="206D8305" w14:textId="2B7ED1DD" w:rsidR="001853AC" w:rsidRPr="001853AC" w:rsidRDefault="00786D8A" w:rsidP="001853AC">
            <w:pPr>
              <w:keepNext/>
              <w:rPr>
                <w:ins w:id="28596" w:author="Στάθης Καπ" w:date="2023-03-06T20:00:00Z"/>
                <w:noProof/>
                <w:rPrChange w:id="28597" w:author="Στάθης Καπ" w:date="2023-03-06T20:00:00Z">
                  <w:rPr>
                    <w:ins w:id="28598" w:author="Στάθης Καπ" w:date="2023-03-06T20:00:00Z"/>
                    <w:b/>
                    <w:bCs/>
                    <w:noProof/>
                  </w:rPr>
                </w:rPrChange>
              </w:rPr>
            </w:pPr>
            <w:ins w:id="28599" w:author="Στάθης Καπ" w:date="2023-03-06T20:01:00Z">
              <w:r>
                <w:rPr>
                  <w:noProof/>
                </w:rPr>
                <w:t>540</w:t>
              </w:r>
            </w:ins>
          </w:p>
        </w:tc>
        <w:tc>
          <w:tcPr>
            <w:tcW w:w="1559" w:type="dxa"/>
            <w:tcBorders>
              <w:left w:val="nil"/>
            </w:tcBorders>
            <w:tcPrChange w:id="28600" w:author="Στάθης Καπ" w:date="2023-03-13T03:32:00Z">
              <w:tcPr>
                <w:tcW w:w="0" w:type="auto"/>
                <w:gridSpan w:val="2"/>
                <w:tcBorders>
                  <w:top w:val="single" w:sz="4" w:space="0" w:color="auto"/>
                </w:tcBorders>
              </w:tcPr>
            </w:tcPrChange>
          </w:tcPr>
          <w:p w14:paraId="244812D6" w14:textId="7AB85555" w:rsidR="001853AC" w:rsidRPr="001853AC" w:rsidRDefault="00786D8A" w:rsidP="001853AC">
            <w:pPr>
              <w:keepNext/>
              <w:rPr>
                <w:ins w:id="28601" w:author="Στάθης Καπ" w:date="2023-03-06T20:00:00Z"/>
                <w:noProof/>
                <w:rPrChange w:id="28602" w:author="Στάθης Καπ" w:date="2023-03-06T20:00:00Z">
                  <w:rPr>
                    <w:ins w:id="28603" w:author="Στάθης Καπ" w:date="2023-03-06T20:00:00Z"/>
                    <w:b/>
                    <w:bCs/>
                    <w:noProof/>
                  </w:rPr>
                </w:rPrChange>
              </w:rPr>
            </w:pPr>
            <w:ins w:id="28604" w:author="Στάθης Καπ" w:date="2023-03-06T20:01:00Z">
              <w:r>
                <w:rPr>
                  <w:noProof/>
                </w:rPr>
                <w:t>900</w:t>
              </w:r>
            </w:ins>
          </w:p>
        </w:tc>
      </w:tr>
      <w:tr w:rsidR="001853AC" w14:paraId="7CC86D9F" w14:textId="77777777" w:rsidTr="007741D0">
        <w:trPr>
          <w:trHeight w:val="272"/>
          <w:ins w:id="28605" w:author="Στάθης Καπ" w:date="2023-03-06T20:00:00Z"/>
          <w:trPrChange w:id="28606" w:author="Στάθης Καπ" w:date="2023-03-13T03:32:00Z">
            <w:trPr>
              <w:trHeight w:val="272"/>
            </w:trPr>
          </w:trPrChange>
        </w:trPr>
        <w:tc>
          <w:tcPr>
            <w:tcW w:w="1730" w:type="dxa"/>
            <w:tcPrChange w:id="28607" w:author="Στάθης Καπ" w:date="2023-03-13T03:32:00Z">
              <w:tcPr>
                <w:tcW w:w="0" w:type="auto"/>
                <w:gridSpan w:val="3"/>
                <w:tcBorders>
                  <w:top w:val="single" w:sz="4" w:space="0" w:color="auto"/>
                </w:tcBorders>
              </w:tcPr>
            </w:tcPrChange>
          </w:tcPr>
          <w:p w14:paraId="5DBCBF1F" w14:textId="4BECE061" w:rsidR="001853AC" w:rsidRPr="001853AC" w:rsidRDefault="00786D8A" w:rsidP="001853AC">
            <w:pPr>
              <w:keepNext/>
              <w:rPr>
                <w:ins w:id="28608" w:author="Στάθης Καπ" w:date="2023-03-06T20:00:00Z"/>
                <w:noProof/>
                <w:rPrChange w:id="28609" w:author="Στάθης Καπ" w:date="2023-03-06T20:00:00Z">
                  <w:rPr>
                    <w:ins w:id="28610" w:author="Στάθης Καπ" w:date="2023-03-06T20:00:00Z"/>
                    <w:b/>
                    <w:bCs/>
                    <w:noProof/>
                  </w:rPr>
                </w:rPrChange>
              </w:rPr>
            </w:pPr>
            <w:ins w:id="28611" w:author="Στάθης Καπ" w:date="2023-03-06T20:01:00Z">
              <w:r>
                <w:rPr>
                  <w:noProof/>
                </w:rPr>
                <w:t>120</w:t>
              </w:r>
            </w:ins>
          </w:p>
        </w:tc>
        <w:tc>
          <w:tcPr>
            <w:tcW w:w="1559" w:type="dxa"/>
            <w:tcBorders>
              <w:left w:val="nil"/>
            </w:tcBorders>
            <w:tcPrChange w:id="28612" w:author="Στάθης Καπ" w:date="2023-03-13T03:32:00Z">
              <w:tcPr>
                <w:tcW w:w="0" w:type="auto"/>
                <w:gridSpan w:val="2"/>
                <w:tcBorders>
                  <w:top w:val="single" w:sz="4" w:space="0" w:color="auto"/>
                </w:tcBorders>
              </w:tcPr>
            </w:tcPrChange>
          </w:tcPr>
          <w:p w14:paraId="2CFCE420" w14:textId="2EABFDE9" w:rsidR="001853AC" w:rsidRPr="001853AC" w:rsidRDefault="00786D8A" w:rsidP="001853AC">
            <w:pPr>
              <w:keepNext/>
              <w:rPr>
                <w:ins w:id="28613" w:author="Στάθης Καπ" w:date="2023-03-06T20:00:00Z"/>
                <w:noProof/>
                <w:rPrChange w:id="28614" w:author="Στάθης Καπ" w:date="2023-03-06T20:00:00Z">
                  <w:rPr>
                    <w:ins w:id="28615" w:author="Στάθης Καπ" w:date="2023-03-06T20:00:00Z"/>
                    <w:b/>
                    <w:bCs/>
                    <w:noProof/>
                  </w:rPr>
                </w:rPrChange>
              </w:rPr>
            </w:pPr>
            <w:ins w:id="28616" w:author="Στάθης Καπ" w:date="2023-03-06T20:01:00Z">
              <w:r>
                <w:rPr>
                  <w:noProof/>
                </w:rPr>
                <w:t>360</w:t>
              </w:r>
            </w:ins>
          </w:p>
        </w:tc>
      </w:tr>
      <w:tr w:rsidR="00786D8A" w14:paraId="1581F177" w14:textId="77777777" w:rsidTr="007741D0">
        <w:trPr>
          <w:trHeight w:val="272"/>
          <w:ins w:id="28617" w:author="Στάθης Καπ" w:date="2023-03-06T20:01:00Z"/>
          <w:trPrChange w:id="28618" w:author="Στάθης Καπ" w:date="2023-03-13T03:32:00Z">
            <w:trPr>
              <w:trHeight w:val="272"/>
            </w:trPr>
          </w:trPrChange>
        </w:trPr>
        <w:tc>
          <w:tcPr>
            <w:tcW w:w="1730" w:type="dxa"/>
            <w:tcPrChange w:id="28619" w:author="Στάθης Καπ" w:date="2023-03-13T03:32:00Z">
              <w:tcPr>
                <w:tcW w:w="0" w:type="auto"/>
                <w:gridSpan w:val="3"/>
                <w:tcBorders>
                  <w:top w:val="single" w:sz="4" w:space="0" w:color="auto"/>
                  <w:bottom w:val="single" w:sz="4" w:space="0" w:color="auto"/>
                  <w:right w:val="single" w:sz="4" w:space="0" w:color="auto"/>
                </w:tcBorders>
              </w:tcPr>
            </w:tcPrChange>
          </w:tcPr>
          <w:p w14:paraId="7D969139" w14:textId="60A9E23B" w:rsidR="00786D8A" w:rsidRDefault="00786D8A" w:rsidP="001853AC">
            <w:pPr>
              <w:keepNext/>
              <w:rPr>
                <w:ins w:id="28620" w:author="Στάθης Καπ" w:date="2023-03-06T20:01:00Z"/>
                <w:noProof/>
              </w:rPr>
            </w:pPr>
            <w:ins w:id="28621" w:author="Στάθης Καπ" w:date="2023-03-06T20:02:00Z">
              <w:r>
                <w:rPr>
                  <w:noProof/>
                </w:rPr>
                <w:t>60</w:t>
              </w:r>
            </w:ins>
          </w:p>
        </w:tc>
        <w:tc>
          <w:tcPr>
            <w:tcW w:w="1559" w:type="dxa"/>
            <w:tcBorders>
              <w:left w:val="nil"/>
            </w:tcBorders>
            <w:tcPrChange w:id="28622" w:author="Στάθης Καπ" w:date="2023-03-13T03:32:00Z">
              <w:tcPr>
                <w:tcW w:w="0" w:type="auto"/>
                <w:gridSpan w:val="2"/>
                <w:tcBorders>
                  <w:top w:val="single" w:sz="4" w:space="0" w:color="auto"/>
                  <w:left w:val="single" w:sz="4" w:space="0" w:color="auto"/>
                </w:tcBorders>
              </w:tcPr>
            </w:tcPrChange>
          </w:tcPr>
          <w:p w14:paraId="144E28DA" w14:textId="67CA76CE" w:rsidR="00786D8A" w:rsidRDefault="00786D8A" w:rsidP="001853AC">
            <w:pPr>
              <w:keepNext/>
              <w:rPr>
                <w:ins w:id="28623" w:author="Στάθης Καπ" w:date="2023-03-06T20:01:00Z"/>
                <w:noProof/>
              </w:rPr>
            </w:pPr>
            <w:ins w:id="28624" w:author="Στάθης Καπ" w:date="2023-03-06T20:02:00Z">
              <w:r>
                <w:rPr>
                  <w:noProof/>
                </w:rPr>
                <w:t>480</w:t>
              </w:r>
            </w:ins>
          </w:p>
        </w:tc>
      </w:tr>
      <w:tr w:rsidR="00786D8A" w14:paraId="19BC8DDB" w14:textId="77777777" w:rsidTr="007741D0">
        <w:trPr>
          <w:trHeight w:val="272"/>
          <w:ins w:id="28625" w:author="Στάθης Καπ" w:date="2023-03-06T20:01:00Z"/>
          <w:trPrChange w:id="28626" w:author="Στάθης Καπ" w:date="2023-03-13T03:32:00Z">
            <w:trPr>
              <w:trHeight w:val="272"/>
            </w:trPr>
          </w:trPrChange>
        </w:trPr>
        <w:tc>
          <w:tcPr>
            <w:tcW w:w="1730" w:type="dxa"/>
            <w:tcPrChange w:id="28627" w:author="Στάθης Καπ" w:date="2023-03-13T03:32:00Z">
              <w:tcPr>
                <w:tcW w:w="0" w:type="auto"/>
                <w:gridSpan w:val="3"/>
                <w:tcBorders>
                  <w:top w:val="single" w:sz="4" w:space="0" w:color="auto"/>
                  <w:bottom w:val="single" w:sz="4" w:space="0" w:color="auto"/>
                  <w:right w:val="single" w:sz="4" w:space="0" w:color="auto"/>
                </w:tcBorders>
              </w:tcPr>
            </w:tcPrChange>
          </w:tcPr>
          <w:p w14:paraId="6B1E0991" w14:textId="22D856B8" w:rsidR="00786D8A" w:rsidRDefault="00786D8A" w:rsidP="001853AC">
            <w:pPr>
              <w:keepNext/>
              <w:rPr>
                <w:ins w:id="28628" w:author="Στάθης Καπ" w:date="2023-03-06T20:01:00Z"/>
                <w:noProof/>
              </w:rPr>
            </w:pPr>
            <w:ins w:id="28629" w:author="Στάθης Καπ" w:date="2023-03-06T20:02:00Z">
              <w:r>
                <w:rPr>
                  <w:noProof/>
                </w:rPr>
                <w:t>120</w:t>
              </w:r>
            </w:ins>
          </w:p>
        </w:tc>
        <w:tc>
          <w:tcPr>
            <w:tcW w:w="1559" w:type="dxa"/>
            <w:tcBorders>
              <w:left w:val="nil"/>
            </w:tcBorders>
            <w:tcPrChange w:id="28630" w:author="Στάθης Καπ" w:date="2023-03-13T03:32:00Z">
              <w:tcPr>
                <w:tcW w:w="0" w:type="auto"/>
                <w:gridSpan w:val="2"/>
                <w:tcBorders>
                  <w:top w:val="single" w:sz="4" w:space="0" w:color="auto"/>
                  <w:left w:val="single" w:sz="4" w:space="0" w:color="auto"/>
                </w:tcBorders>
              </w:tcPr>
            </w:tcPrChange>
          </w:tcPr>
          <w:p w14:paraId="7A61EC8B" w14:textId="2F671CC8" w:rsidR="00786D8A" w:rsidRDefault="00786D8A" w:rsidP="001853AC">
            <w:pPr>
              <w:keepNext/>
              <w:rPr>
                <w:ins w:id="28631" w:author="Στάθης Καπ" w:date="2023-03-06T20:01:00Z"/>
                <w:noProof/>
              </w:rPr>
            </w:pPr>
            <w:ins w:id="28632" w:author="Στάθης Καπ" w:date="2023-03-06T20:02:00Z">
              <w:r>
                <w:rPr>
                  <w:noProof/>
                </w:rPr>
                <w:t>660</w:t>
              </w:r>
            </w:ins>
          </w:p>
        </w:tc>
      </w:tr>
    </w:tbl>
    <w:p w14:paraId="550B1C69" w14:textId="533BD586" w:rsidR="001853AC" w:rsidRPr="00CA59D6" w:rsidRDefault="00C73CE3">
      <w:pPr>
        <w:keepNext/>
        <w:rPr>
          <w:ins w:id="28633" w:author="Στάθης Καπ" w:date="2023-03-06T19:53:00Z"/>
          <w:noProof/>
          <w:lang w:val="el-GR"/>
        </w:rPr>
        <w:pPrChange w:id="28634" w:author="Στάθης Καπ" w:date="2023-03-07T04:07:00Z">
          <w:pPr/>
        </w:pPrChange>
      </w:pPr>
      <w:ins w:id="28635" w:author="Στάθης Καπ" w:date="2023-03-07T17:13:00Z">
        <w:r>
          <w:rPr>
            <w:noProof/>
            <w:lang w:val="el-GR"/>
          </w:rPr>
          <w:br/>
        </w:r>
      </w:ins>
      <w:ins w:id="28636" w:author="Στάθης Καπ" w:date="2023-03-06T20:05:00Z">
        <w:r w:rsidR="00786D8A">
          <w:rPr>
            <w:noProof/>
            <w:lang w:val="el-GR"/>
          </w:rPr>
          <w:t xml:space="preserve">Κάθε 10% των σημείων ενδιαφέροντος πήρε και ένα διαφορετικό χρονικό παράθυρο. </w:t>
        </w:r>
      </w:ins>
      <w:ins w:id="28637" w:author="Στάθης Καπ" w:date="2023-03-06T20:06:00Z">
        <w:r w:rsidR="00786D8A">
          <w:rPr>
            <w:noProof/>
            <w:lang w:val="el-GR"/>
          </w:rPr>
          <w:t>Η διάρκεια επίσκεψης κάθε κόμβου</w:t>
        </w:r>
      </w:ins>
      <w:ins w:id="28638" w:author="Στάθης Καπ" w:date="2023-03-06T20:22:00Z">
        <w:r w:rsidR="005F5EEE">
          <w:rPr>
            <w:noProof/>
            <w:lang w:val="el-GR"/>
          </w:rPr>
          <w:t xml:space="preserve"> εξαρτάται από τη διάρκεια του χρονικού του παραθύρου,</w:t>
        </w:r>
      </w:ins>
      <w:ins w:id="28639" w:author="Στάθης Καπ" w:date="2023-03-07T04:06:00Z">
        <w:r w:rsidR="00A264C8">
          <w:rPr>
            <w:noProof/>
            <w:lang w:val="el-GR"/>
          </w:rPr>
          <w:t xml:space="preserve">  καθώς καταλαμβάνει </w:t>
        </w:r>
      </w:ins>
      <w:ins w:id="28640" w:author="Στάθης Καπ" w:date="2023-03-06T20:24:00Z">
        <w:r w:rsidR="005F5EEE">
          <w:rPr>
            <w:noProof/>
            <w:lang w:val="el-GR"/>
          </w:rPr>
          <w:t>τουλάχιστον το 1/6 της ενεργής διάρκειάς του.</w:t>
        </w:r>
      </w:ins>
      <w:ins w:id="28641" w:author="Στάθης Καπ" w:date="2023-03-13T04:26:00Z">
        <w:r w:rsidR="00CA59D6" w:rsidRPr="005A1261">
          <w:rPr>
            <w:noProof/>
            <w:lang w:val="el-GR"/>
            <w:rPrChange w:id="28642" w:author="Στάθης Καπ" w:date="2023-03-13T04:26:00Z">
              <w:rPr>
                <w:noProof/>
              </w:rPr>
            </w:rPrChange>
          </w:rPr>
          <w:t xml:space="preserve"> </w:t>
        </w:r>
      </w:ins>
      <w:ins w:id="28643" w:author="Στάθης Καπ" w:date="2023-03-06T20:21:00Z">
        <w:r w:rsidR="0051436D">
          <w:rPr>
            <w:noProof/>
            <w:lang w:val="el-GR"/>
          </w:rPr>
          <w:t>Για παράδειγμα</w:t>
        </w:r>
      </w:ins>
      <w:ins w:id="28644" w:author="Στάθης Καπ" w:date="2023-03-06T20:07:00Z">
        <w:r w:rsidR="00786D8A">
          <w:rPr>
            <w:noProof/>
            <w:lang w:val="el-GR"/>
          </w:rPr>
          <w:t xml:space="preserve">, έστω ένας κόμβος Α, που πήρε το χρονικό παράθυρο </w:t>
        </w:r>
        <w:r w:rsidR="00786D8A" w:rsidRPr="00786D8A">
          <w:rPr>
            <w:noProof/>
            <w:lang w:val="el-GR"/>
            <w:rPrChange w:id="28645" w:author="Στάθης Καπ" w:date="2023-03-06T20:08:00Z">
              <w:rPr>
                <w:noProof/>
              </w:rPr>
            </w:rPrChange>
          </w:rPr>
          <w:t>{</w:t>
        </w:r>
      </w:ins>
      <w:ins w:id="28646" w:author="Στάθης Καπ" w:date="2023-03-06T20:12:00Z">
        <w:r w:rsidR="00F75918" w:rsidRPr="00F75918">
          <w:rPr>
            <w:noProof/>
            <w:lang w:val="el-GR"/>
            <w:rPrChange w:id="28647" w:author="Στάθης Καπ" w:date="2023-03-06T20:13:00Z">
              <w:rPr>
                <w:noProof/>
              </w:rPr>
            </w:rPrChange>
          </w:rPr>
          <w:t>180</w:t>
        </w:r>
      </w:ins>
      <w:ins w:id="28648" w:author="Στάθης Καπ" w:date="2023-03-06T20:07:00Z">
        <w:r w:rsidR="00786D8A" w:rsidRPr="00786D8A">
          <w:rPr>
            <w:noProof/>
            <w:lang w:val="el-GR"/>
            <w:rPrChange w:id="28649" w:author="Στάθης Καπ" w:date="2023-03-06T20:08:00Z">
              <w:rPr>
                <w:noProof/>
              </w:rPr>
            </w:rPrChange>
          </w:rPr>
          <w:t xml:space="preserve">, </w:t>
        </w:r>
      </w:ins>
      <w:ins w:id="28650" w:author="Στάθης Καπ" w:date="2023-03-06T20:12:00Z">
        <w:r w:rsidR="00F75918" w:rsidRPr="00F75918">
          <w:rPr>
            <w:noProof/>
            <w:lang w:val="el-GR"/>
            <w:rPrChange w:id="28651" w:author="Στάθης Καπ" w:date="2023-03-06T20:13:00Z">
              <w:rPr>
                <w:noProof/>
              </w:rPr>
            </w:rPrChange>
          </w:rPr>
          <w:t>540</w:t>
        </w:r>
      </w:ins>
      <w:ins w:id="28652" w:author="Στάθης Καπ" w:date="2023-03-06T20:07:00Z">
        <w:r w:rsidR="00786D8A" w:rsidRPr="00786D8A">
          <w:rPr>
            <w:noProof/>
            <w:lang w:val="el-GR"/>
            <w:rPrChange w:id="28653" w:author="Στάθης Καπ" w:date="2023-03-06T20:08:00Z">
              <w:rPr>
                <w:noProof/>
              </w:rPr>
            </w:rPrChange>
          </w:rPr>
          <w:t>}</w:t>
        </w:r>
        <w:r w:rsidR="00786D8A">
          <w:rPr>
            <w:noProof/>
            <w:lang w:val="el-GR"/>
          </w:rPr>
          <w:t xml:space="preserve"> </w:t>
        </w:r>
      </w:ins>
      <w:ins w:id="28654" w:author="Στάθης Καπ" w:date="2023-03-06T20:08:00Z">
        <w:r w:rsidR="00786D8A" w:rsidRPr="00786D8A">
          <w:rPr>
            <w:noProof/>
            <w:lang w:val="el-GR"/>
            <w:rPrChange w:id="28655" w:author="Στάθης Καπ" w:date="2023-03-06T20:08:00Z">
              <w:rPr>
                <w:noProof/>
              </w:rPr>
            </w:rPrChange>
          </w:rPr>
          <w:t>.</w:t>
        </w:r>
      </w:ins>
      <w:ins w:id="28656" w:author="Στάθης Καπ" w:date="2023-03-06T20:13:00Z">
        <w:r w:rsidR="00F75918">
          <w:rPr>
            <w:noProof/>
          </w:rPr>
          <w:t>H</w:t>
        </w:r>
        <w:r w:rsidR="00F75918" w:rsidRPr="00F75918">
          <w:rPr>
            <w:noProof/>
            <w:lang w:val="el-GR"/>
            <w:rPrChange w:id="28657" w:author="Στάθης Καπ" w:date="2023-03-06T20:13:00Z">
              <w:rPr>
                <w:noProof/>
              </w:rPr>
            </w:rPrChange>
          </w:rPr>
          <w:t xml:space="preserve"> </w:t>
        </w:r>
        <w:r w:rsidR="00F75918">
          <w:rPr>
            <w:noProof/>
            <w:lang w:val="el-GR"/>
          </w:rPr>
          <w:t>χρονική</w:t>
        </w:r>
      </w:ins>
      <w:ins w:id="28658" w:author="Στάθης Καπ" w:date="2023-03-06T20:15:00Z">
        <w:r w:rsidR="00F75918">
          <w:rPr>
            <w:noProof/>
            <w:lang w:val="el-GR"/>
          </w:rPr>
          <w:t xml:space="preserve"> </w:t>
        </w:r>
      </w:ins>
      <w:ins w:id="28659" w:author="Στάθης Καπ" w:date="2023-03-06T20:13:00Z">
        <w:r w:rsidR="00F75918">
          <w:rPr>
            <w:noProof/>
            <w:lang w:val="el-GR"/>
          </w:rPr>
          <w:t>διάρκεια που ο κόμβος Α είναι ενεργός</w:t>
        </w:r>
      </w:ins>
      <w:ins w:id="28660" w:author="Στάθης Καπ" w:date="2023-03-06T20:17:00Z">
        <w:r w:rsidR="006A2019" w:rsidRPr="0051436D">
          <w:rPr>
            <w:noProof/>
            <w:lang w:val="el-GR"/>
            <w:rPrChange w:id="28661" w:author="Στάθης Καπ" w:date="2023-03-06T20:18:00Z">
              <w:rPr>
                <w:noProof/>
              </w:rPr>
            </w:rPrChange>
          </w:rPr>
          <w:t xml:space="preserve"> </w:t>
        </w:r>
        <w:r w:rsidR="00F75918" w:rsidRPr="0051436D">
          <w:rPr>
            <w:noProof/>
            <w:lang w:val="el-GR"/>
            <w:rPrChange w:id="28662" w:author="Στάθης Καπ" w:date="2023-03-06T20:18:00Z">
              <w:rPr>
                <w:noProof/>
              </w:rPr>
            </w:rPrChange>
          </w:rPr>
          <w:t>(</w:t>
        </w:r>
        <w:r w:rsidR="00F2389C">
          <w:rPr>
            <w:noProof/>
          </w:rPr>
          <w:t>activityDuration</w:t>
        </w:r>
        <w:r w:rsidR="00F75918" w:rsidRPr="0051436D">
          <w:rPr>
            <w:noProof/>
            <w:lang w:val="el-GR"/>
            <w:rPrChange w:id="28663" w:author="Στάθης Καπ" w:date="2023-03-06T20:18:00Z">
              <w:rPr>
                <w:noProof/>
              </w:rPr>
            </w:rPrChange>
          </w:rPr>
          <w:t>)</w:t>
        </w:r>
      </w:ins>
      <w:ins w:id="28664" w:author="Στάθης Καπ" w:date="2023-03-06T20:13:00Z">
        <w:r w:rsidR="00F75918">
          <w:rPr>
            <w:noProof/>
            <w:lang w:val="el-GR"/>
          </w:rPr>
          <w:t xml:space="preserve"> είναι 360 λεπτά</w:t>
        </w:r>
      </w:ins>
      <w:ins w:id="28665" w:author="Στάθης Καπ" w:date="2023-03-06T20:11:00Z">
        <w:r w:rsidR="00786D8A">
          <w:rPr>
            <w:noProof/>
            <w:lang w:val="el-GR"/>
          </w:rPr>
          <w:t xml:space="preserve">. </w:t>
        </w:r>
      </w:ins>
      <w:ins w:id="28666" w:author="Στάθης Καπ" w:date="2023-03-06T20:14:00Z">
        <w:r w:rsidR="00F75918">
          <w:rPr>
            <w:noProof/>
            <w:lang w:val="el-GR"/>
          </w:rPr>
          <w:t xml:space="preserve">Η διάρκεια </w:t>
        </w:r>
      </w:ins>
      <w:ins w:id="28667" w:author="Στάθης Καπ" w:date="2023-03-06T20:08:00Z">
        <w:r w:rsidR="00786D8A">
          <w:rPr>
            <w:noProof/>
            <w:lang w:val="el-GR"/>
          </w:rPr>
          <w:t>επίσκεψης του Α υπολογίστηκε ως</w:t>
        </w:r>
      </w:ins>
      <w:ins w:id="28668" w:author="Στάθης Καπ" w:date="2023-03-06T20:14:00Z">
        <w:r w:rsidR="00F75918">
          <w:rPr>
            <w:noProof/>
            <w:lang w:val="el-GR"/>
          </w:rPr>
          <w:t xml:space="preserve"> εξής:</w:t>
        </w:r>
      </w:ins>
    </w:p>
    <w:p w14:paraId="2EBD82C4" w14:textId="70995D69" w:rsidR="001853AC" w:rsidRPr="00F75918" w:rsidRDefault="00F75918" w:rsidP="001853AC">
      <w:pPr>
        <w:keepNext/>
        <w:rPr>
          <w:ins w:id="28669" w:author="Στάθης Καπ" w:date="2023-03-06T19:53:00Z"/>
          <w:i/>
          <w:noProof/>
          <w:rPrChange w:id="28670" w:author="Στάθης Καπ" w:date="2023-03-06T20:15:00Z">
            <w:rPr>
              <w:ins w:id="28671" w:author="Στάθης Καπ" w:date="2023-03-06T19:53:00Z"/>
              <w:noProof/>
              <w:lang w:val="el-GR"/>
            </w:rPr>
          </w:rPrChange>
        </w:rPr>
      </w:pPr>
      <m:oMathPara>
        <m:oMath>
          <m:r>
            <w:ins w:id="28672" w:author="Στάθης Καπ" w:date="2023-03-06T20:15:00Z">
              <w:rPr>
                <w:rFonts w:ascii="Cambria Math" w:hAnsi="Cambria Math"/>
                <w:noProof/>
              </w:rPr>
              <m:t>visitDuratio</m:t>
            </w:ins>
          </m:r>
          <m:sSub>
            <m:sSubPr>
              <m:ctrlPr>
                <w:ins w:id="28673" w:author="Στάθης Καπ" w:date="2023-03-06T20:15:00Z">
                  <w:rPr>
                    <w:rFonts w:ascii="Cambria Math" w:hAnsi="Cambria Math"/>
                    <w:i/>
                    <w:noProof/>
                  </w:rPr>
                </w:ins>
              </m:ctrlPr>
            </m:sSubPr>
            <m:e>
              <m:r>
                <w:ins w:id="28674" w:author="Στάθης Καπ" w:date="2023-03-06T20:15:00Z">
                  <w:rPr>
                    <w:rFonts w:ascii="Cambria Math" w:hAnsi="Cambria Math"/>
                    <w:noProof/>
                  </w:rPr>
                  <m:t>n</m:t>
                </w:ins>
              </m:r>
            </m:e>
            <m:sub>
              <m:r>
                <w:ins w:id="28675" w:author="Στάθης Καπ" w:date="2023-03-06T20:15:00Z">
                  <w:rPr>
                    <w:rFonts w:ascii="Cambria Math" w:hAnsi="Cambria Math"/>
                    <w:noProof/>
                  </w:rPr>
                  <m:t>A</m:t>
                </w:ins>
              </m:r>
            </m:sub>
          </m:sSub>
          <m:r>
            <w:ins w:id="28676" w:author="Στάθης Καπ" w:date="2023-03-06T20:15:00Z">
              <w:rPr>
                <w:rFonts w:ascii="Cambria Math" w:hAnsi="Cambria Math"/>
                <w:noProof/>
              </w:rPr>
              <m:t>=random(</m:t>
            </w:ins>
          </m:r>
          <m:f>
            <m:fPr>
              <m:ctrlPr>
                <w:ins w:id="28677" w:author="Στάθης Καπ" w:date="2023-03-06T20:15:00Z">
                  <w:rPr>
                    <w:rFonts w:ascii="Cambria Math" w:hAnsi="Cambria Math"/>
                    <w:i/>
                    <w:noProof/>
                  </w:rPr>
                </w:ins>
              </m:ctrlPr>
            </m:fPr>
            <m:num>
              <m:r>
                <w:ins w:id="28678" w:author="Στάθης Καπ" w:date="2023-03-06T20:15:00Z">
                  <w:rPr>
                    <w:rFonts w:ascii="Cambria Math" w:hAnsi="Cambria Math"/>
                    <w:noProof/>
                  </w:rPr>
                  <m:t>activ</m:t>
                </w:ins>
              </m:r>
              <m:r>
                <w:ins w:id="28679" w:author="Στάθης Καπ" w:date="2023-03-06T20:17:00Z">
                  <w:rPr>
                    <w:rFonts w:ascii="Cambria Math" w:hAnsi="Cambria Math"/>
                    <w:noProof/>
                  </w:rPr>
                  <m:t>ity</m:t>
                </w:ins>
              </m:r>
              <m:r>
                <w:ins w:id="28680" w:author="Στάθης Καπ" w:date="2023-03-06T20:15:00Z">
                  <w:rPr>
                    <w:rFonts w:ascii="Cambria Math" w:hAnsi="Cambria Math"/>
                    <w:noProof/>
                  </w:rPr>
                  <m:t>Duratio</m:t>
                </w:ins>
              </m:r>
              <m:sSub>
                <m:sSubPr>
                  <m:ctrlPr>
                    <w:ins w:id="28681" w:author="Στάθης Καπ" w:date="2023-03-06T20:15:00Z">
                      <w:rPr>
                        <w:rFonts w:ascii="Cambria Math" w:hAnsi="Cambria Math"/>
                        <w:i/>
                        <w:noProof/>
                      </w:rPr>
                    </w:ins>
                  </m:ctrlPr>
                </m:sSubPr>
                <m:e>
                  <m:r>
                    <w:ins w:id="28682" w:author="Στάθης Καπ" w:date="2023-03-06T20:15:00Z">
                      <w:rPr>
                        <w:rFonts w:ascii="Cambria Math" w:hAnsi="Cambria Math"/>
                        <w:noProof/>
                      </w:rPr>
                      <m:t>n</m:t>
                    </w:ins>
                  </m:r>
                </m:e>
                <m:sub>
                  <m:r>
                    <w:ins w:id="28683" w:author="Στάθης Καπ" w:date="2023-03-06T20:15:00Z">
                      <w:rPr>
                        <w:rFonts w:ascii="Cambria Math" w:hAnsi="Cambria Math"/>
                        <w:noProof/>
                      </w:rPr>
                      <m:t>A</m:t>
                    </w:ins>
                  </m:r>
                </m:sub>
              </m:sSub>
            </m:num>
            <m:den>
              <m:r>
                <w:ins w:id="28684" w:author="Στάθης Καπ" w:date="2023-03-06T20:15:00Z">
                  <w:rPr>
                    <w:rFonts w:ascii="Cambria Math" w:hAnsi="Cambria Math"/>
                    <w:noProof/>
                  </w:rPr>
                  <m:t>6</m:t>
                </w:ins>
              </m:r>
            </m:den>
          </m:f>
          <m:r>
            <w:ins w:id="28685" w:author="Στάθης Καπ" w:date="2023-03-06T20:15:00Z">
              <w:rPr>
                <w:rFonts w:ascii="Cambria Math" w:hAnsi="Cambria Math"/>
                <w:noProof/>
              </w:rPr>
              <m:t>,</m:t>
            </w:ins>
          </m:r>
          <m:f>
            <m:fPr>
              <m:ctrlPr>
                <w:ins w:id="28686" w:author="Στάθης Καπ" w:date="2023-03-06T20:15:00Z">
                  <w:rPr>
                    <w:rFonts w:ascii="Cambria Math" w:hAnsi="Cambria Math"/>
                    <w:i/>
                    <w:noProof/>
                  </w:rPr>
                </w:ins>
              </m:ctrlPr>
            </m:fPr>
            <m:num>
              <m:r>
                <w:ins w:id="28687" w:author="Στάθης Καπ" w:date="2023-03-06T20:15:00Z">
                  <w:rPr>
                    <w:rFonts w:ascii="Cambria Math" w:hAnsi="Cambria Math"/>
                    <w:noProof/>
                  </w:rPr>
                  <m:t>activ</m:t>
                </w:ins>
              </m:r>
              <m:r>
                <w:ins w:id="28688" w:author="Στάθης Καπ" w:date="2023-03-06T20:17:00Z">
                  <w:rPr>
                    <w:rFonts w:ascii="Cambria Math" w:hAnsi="Cambria Math"/>
                    <w:noProof/>
                  </w:rPr>
                  <m:t>ity</m:t>
                </w:ins>
              </m:r>
              <m:r>
                <w:ins w:id="28689" w:author="Στάθης Καπ" w:date="2023-03-06T20:15:00Z">
                  <w:rPr>
                    <w:rFonts w:ascii="Cambria Math" w:hAnsi="Cambria Math"/>
                    <w:noProof/>
                  </w:rPr>
                  <m:t>Duratio</m:t>
                </w:ins>
              </m:r>
              <m:sSub>
                <m:sSubPr>
                  <m:ctrlPr>
                    <w:ins w:id="28690" w:author="Στάθης Καπ" w:date="2023-03-06T20:15:00Z">
                      <w:rPr>
                        <w:rFonts w:ascii="Cambria Math" w:hAnsi="Cambria Math"/>
                        <w:i/>
                        <w:noProof/>
                      </w:rPr>
                    </w:ins>
                  </m:ctrlPr>
                </m:sSubPr>
                <m:e>
                  <m:r>
                    <w:ins w:id="28691" w:author="Στάθης Καπ" w:date="2023-03-06T20:15:00Z">
                      <w:rPr>
                        <w:rFonts w:ascii="Cambria Math" w:hAnsi="Cambria Math"/>
                        <w:noProof/>
                      </w:rPr>
                      <m:t>n</m:t>
                    </w:ins>
                  </m:r>
                </m:e>
                <m:sub>
                  <m:r>
                    <w:ins w:id="28692" w:author="Στάθης Καπ" w:date="2023-03-06T20:15:00Z">
                      <w:rPr>
                        <w:rFonts w:ascii="Cambria Math" w:hAnsi="Cambria Math"/>
                        <w:noProof/>
                      </w:rPr>
                      <m:t>A</m:t>
                    </w:ins>
                  </m:r>
                </m:sub>
              </m:sSub>
            </m:num>
            <m:den>
              <m:r>
                <w:ins w:id="28693" w:author="Στάθης Καπ" w:date="2023-03-06T20:15:00Z">
                  <w:rPr>
                    <w:rFonts w:ascii="Cambria Math" w:hAnsi="Cambria Math"/>
                    <w:noProof/>
                  </w:rPr>
                  <m:t>5</m:t>
                </w:ins>
              </m:r>
            </m:den>
          </m:f>
          <m:r>
            <w:ins w:id="28694" w:author="Στάθης Καπ" w:date="2023-03-06T20:15:00Z">
              <w:rPr>
                <w:rFonts w:ascii="Cambria Math" w:hAnsi="Cambria Math"/>
                <w:noProof/>
              </w:rPr>
              <m:t>)</m:t>
            </w:ins>
          </m:r>
          <m:r>
            <w:ins w:id="28695" w:author="Στάθης Καπ" w:date="2023-03-06T20:16:00Z">
              <w:rPr>
                <w:rFonts w:ascii="Cambria Math" w:hAnsi="Cambria Math"/>
                <w:noProof/>
              </w:rPr>
              <m:t>=random(</m:t>
            </w:ins>
          </m:r>
          <m:r>
            <w:ins w:id="28696" w:author="Στάθης Καπ" w:date="2023-03-06T20:17:00Z">
              <w:rPr>
                <w:rFonts w:ascii="Cambria Math" w:hAnsi="Cambria Math"/>
                <w:noProof/>
              </w:rPr>
              <m:t>60,72</m:t>
            </w:ins>
          </m:r>
          <m:r>
            <w:ins w:id="28697" w:author="Στάθης Καπ" w:date="2023-03-06T20:16:00Z">
              <w:rPr>
                <w:rFonts w:ascii="Cambria Math" w:hAnsi="Cambria Math"/>
                <w:noProof/>
              </w:rPr>
              <m:t>)</m:t>
            </w:ins>
          </m:r>
        </m:oMath>
      </m:oMathPara>
    </w:p>
    <w:p w14:paraId="2E2C50C1" w14:textId="290DAC3D" w:rsidR="00FF4567" w:rsidDel="00F66713" w:rsidRDefault="00FF4567">
      <w:pPr>
        <w:rPr>
          <w:del w:id="28698" w:author="Στάθης Καπ" w:date="2023-02-27T05:34:00Z"/>
        </w:rPr>
      </w:pPr>
      <w:del w:id="28699" w:author="Στάθης Καπ" w:date="2023-02-27T05:34:00Z">
        <w:r w:rsidDel="00A96E8B">
          <w:rPr>
            <w:noProof/>
          </w:rPr>
          <w:drawing>
            <wp:inline distT="0" distB="0" distL="0" distR="0" wp14:anchorId="2ABA7429" wp14:editId="569A18B8">
              <wp:extent cx="4865298" cy="19124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89695" cy="1961327"/>
                      </a:xfrm>
                      <a:prstGeom prst="rect">
                        <a:avLst/>
                      </a:prstGeom>
                      <a:noFill/>
                      <a:ln>
                        <a:noFill/>
                      </a:ln>
                    </pic:spPr>
                  </pic:pic>
                </a:graphicData>
              </a:graphic>
            </wp:inline>
          </w:drawing>
        </w:r>
      </w:del>
    </w:p>
    <w:p w14:paraId="6AF7BEBC" w14:textId="77777777" w:rsidR="009F1C0B" w:rsidRDefault="00F66713" w:rsidP="009F1C0B">
      <w:pPr>
        <w:keepNext/>
        <w:jc w:val="center"/>
        <w:rPr>
          <w:ins w:id="28700" w:author="Στάθης Καπ" w:date="2023-03-13T03:57:00Z"/>
        </w:rPr>
      </w:pPr>
      <w:ins w:id="28701" w:author="Στάθης Καπ" w:date="2023-03-10T01:32:00Z">
        <w:r>
          <w:rPr>
            <w:rFonts w:ascii="Arial" w:hAnsi="Arial"/>
            <w:b/>
            <w:iCs/>
            <w:noProof/>
            <w:color w:val="44546A" w:themeColor="text2"/>
            <w:sz w:val="18"/>
            <w:szCs w:val="18"/>
          </w:rPr>
          <w:drawing>
            <wp:inline distT="0" distB="0" distL="0" distR="0" wp14:anchorId="0F200648" wp14:editId="6FDD0575">
              <wp:extent cx="5712793" cy="3617844"/>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8695" cy="3640581"/>
                      </a:xfrm>
                      <a:prstGeom prst="rect">
                        <a:avLst/>
                      </a:prstGeom>
                    </pic:spPr>
                  </pic:pic>
                </a:graphicData>
              </a:graphic>
            </wp:inline>
          </w:drawing>
        </w:r>
      </w:ins>
    </w:p>
    <w:p w14:paraId="4DDB8746" w14:textId="768D3258" w:rsidR="009F1C0B" w:rsidRPr="007F06F4" w:rsidRDefault="009F1C0B" w:rsidP="009F1C0B">
      <w:pPr>
        <w:pStyle w:val="Caption"/>
        <w:rPr>
          <w:ins w:id="28702" w:author="Στάθης Καπ" w:date="2023-03-13T03:58:00Z"/>
          <w:lang w:val="el-GR"/>
          <w:rPrChange w:id="28703" w:author="Στάθης Καπ" w:date="2023-03-13T04:33:00Z">
            <w:rPr>
              <w:ins w:id="28704" w:author="Στάθης Καπ" w:date="2023-03-13T03:58:00Z"/>
            </w:rPr>
          </w:rPrChange>
        </w:rPr>
      </w:pPr>
      <w:ins w:id="28705" w:author="Στάθης Καπ" w:date="2023-03-13T03:57:00Z">
        <w:r w:rsidRPr="00B57967">
          <w:rPr>
            <w:highlight w:val="yellow"/>
            <w:lang w:val="el-GR"/>
            <w:rPrChange w:id="28706" w:author="Στάθης Καπ" w:date="2023-03-13T04:02:00Z">
              <w:rPr/>
            </w:rPrChange>
          </w:rPr>
          <w:t xml:space="preserve">Εικόνα </w:t>
        </w:r>
      </w:ins>
      <w:ins w:id="28707" w:author="Στάθης Καπ" w:date="2023-03-13T03:59:00Z">
        <w:r w:rsidRPr="00B57967">
          <w:rPr>
            <w:highlight w:val="yellow"/>
            <w:rPrChange w:id="28708" w:author="Στάθης Καπ" w:date="2023-03-13T04:02:00Z">
              <w:rPr/>
            </w:rPrChange>
          </w:rPr>
          <w:fldChar w:fldCharType="begin"/>
        </w:r>
        <w:r w:rsidRPr="00B57967">
          <w:rPr>
            <w:highlight w:val="yellow"/>
            <w:lang w:val="el-GR"/>
            <w:rPrChange w:id="28709" w:author="Στάθης Καπ" w:date="2023-03-13T04:02:00Z">
              <w:rPr/>
            </w:rPrChange>
          </w:rPr>
          <w:instrText xml:space="preserve"> </w:instrText>
        </w:r>
        <w:r w:rsidRPr="00B57967">
          <w:rPr>
            <w:highlight w:val="yellow"/>
            <w:rPrChange w:id="28710" w:author="Στάθης Καπ" w:date="2023-03-13T04:02:00Z">
              <w:rPr/>
            </w:rPrChange>
          </w:rPr>
          <w:instrText>STYLEREF</w:instrText>
        </w:r>
        <w:r w:rsidRPr="00B57967">
          <w:rPr>
            <w:highlight w:val="yellow"/>
            <w:lang w:val="el-GR"/>
            <w:rPrChange w:id="28711" w:author="Στάθης Καπ" w:date="2023-03-13T04:02:00Z">
              <w:rPr/>
            </w:rPrChange>
          </w:rPr>
          <w:instrText xml:space="preserve"> 1 \</w:instrText>
        </w:r>
        <w:r w:rsidRPr="00B57967">
          <w:rPr>
            <w:highlight w:val="yellow"/>
            <w:rPrChange w:id="28712" w:author="Στάθης Καπ" w:date="2023-03-13T04:02:00Z">
              <w:rPr/>
            </w:rPrChange>
          </w:rPr>
          <w:instrText>s</w:instrText>
        </w:r>
        <w:r w:rsidRPr="00B57967">
          <w:rPr>
            <w:highlight w:val="yellow"/>
            <w:lang w:val="el-GR"/>
            <w:rPrChange w:id="28713" w:author="Στάθης Καπ" w:date="2023-03-13T04:02:00Z">
              <w:rPr/>
            </w:rPrChange>
          </w:rPr>
          <w:instrText xml:space="preserve"> </w:instrText>
        </w:r>
      </w:ins>
      <w:r w:rsidRPr="00B57967">
        <w:rPr>
          <w:highlight w:val="yellow"/>
          <w:rPrChange w:id="28714" w:author="Στάθης Καπ" w:date="2023-03-13T04:02:00Z">
            <w:rPr/>
          </w:rPrChange>
        </w:rPr>
        <w:fldChar w:fldCharType="separate"/>
      </w:r>
      <w:r w:rsidRPr="00B57967">
        <w:rPr>
          <w:noProof/>
          <w:highlight w:val="yellow"/>
          <w:lang w:val="el-GR"/>
          <w:rPrChange w:id="28715" w:author="Στάθης Καπ" w:date="2023-03-13T04:02:00Z">
            <w:rPr>
              <w:noProof/>
            </w:rPr>
          </w:rPrChange>
        </w:rPr>
        <w:t>5</w:t>
      </w:r>
      <w:ins w:id="28716" w:author="Στάθης Καπ" w:date="2023-03-13T03:59:00Z">
        <w:r w:rsidRPr="00B57967">
          <w:rPr>
            <w:highlight w:val="yellow"/>
            <w:rPrChange w:id="28717" w:author="Στάθης Καπ" w:date="2023-03-13T04:02:00Z">
              <w:rPr/>
            </w:rPrChange>
          </w:rPr>
          <w:fldChar w:fldCharType="end"/>
        </w:r>
        <w:r w:rsidRPr="00B57967">
          <w:rPr>
            <w:highlight w:val="yellow"/>
            <w:lang w:val="el-GR"/>
            <w:rPrChange w:id="28718" w:author="Στάθης Καπ" w:date="2023-03-13T04:02:00Z">
              <w:rPr/>
            </w:rPrChange>
          </w:rPr>
          <w:noBreakHyphen/>
        </w:r>
        <w:r w:rsidRPr="00B57967">
          <w:rPr>
            <w:highlight w:val="yellow"/>
            <w:rPrChange w:id="28719" w:author="Στάθης Καπ" w:date="2023-03-13T04:02:00Z">
              <w:rPr/>
            </w:rPrChange>
          </w:rPr>
          <w:fldChar w:fldCharType="begin"/>
        </w:r>
        <w:r w:rsidRPr="00B57967">
          <w:rPr>
            <w:highlight w:val="yellow"/>
            <w:lang w:val="el-GR"/>
            <w:rPrChange w:id="28720" w:author="Στάθης Καπ" w:date="2023-03-13T04:02:00Z">
              <w:rPr/>
            </w:rPrChange>
          </w:rPr>
          <w:instrText xml:space="preserve"> </w:instrText>
        </w:r>
        <w:r w:rsidRPr="00B57967">
          <w:rPr>
            <w:highlight w:val="yellow"/>
            <w:rPrChange w:id="28721" w:author="Στάθης Καπ" w:date="2023-03-13T04:02:00Z">
              <w:rPr/>
            </w:rPrChange>
          </w:rPr>
          <w:instrText>SEQ</w:instrText>
        </w:r>
        <w:r w:rsidRPr="00B57967">
          <w:rPr>
            <w:highlight w:val="yellow"/>
            <w:lang w:val="el-GR"/>
            <w:rPrChange w:id="28722" w:author="Στάθης Καπ" w:date="2023-03-13T04:02:00Z">
              <w:rPr/>
            </w:rPrChange>
          </w:rPr>
          <w:instrText xml:space="preserve"> Εικόνα \* </w:instrText>
        </w:r>
        <w:r w:rsidRPr="00B57967">
          <w:rPr>
            <w:highlight w:val="yellow"/>
            <w:rPrChange w:id="28723" w:author="Στάθης Καπ" w:date="2023-03-13T04:02:00Z">
              <w:rPr/>
            </w:rPrChange>
          </w:rPr>
          <w:instrText>ARABIC</w:instrText>
        </w:r>
        <w:r w:rsidRPr="00B57967">
          <w:rPr>
            <w:highlight w:val="yellow"/>
            <w:lang w:val="el-GR"/>
            <w:rPrChange w:id="28724" w:author="Στάθης Καπ" w:date="2023-03-13T04:02:00Z">
              <w:rPr/>
            </w:rPrChange>
          </w:rPr>
          <w:instrText xml:space="preserve"> \</w:instrText>
        </w:r>
        <w:r w:rsidRPr="00B57967">
          <w:rPr>
            <w:highlight w:val="yellow"/>
            <w:rPrChange w:id="28725" w:author="Στάθης Καπ" w:date="2023-03-13T04:02:00Z">
              <w:rPr/>
            </w:rPrChange>
          </w:rPr>
          <w:instrText>s</w:instrText>
        </w:r>
        <w:r w:rsidRPr="00B57967">
          <w:rPr>
            <w:highlight w:val="yellow"/>
            <w:lang w:val="el-GR"/>
            <w:rPrChange w:id="28726" w:author="Στάθης Καπ" w:date="2023-03-13T04:02:00Z">
              <w:rPr/>
            </w:rPrChange>
          </w:rPr>
          <w:instrText xml:space="preserve"> 1 </w:instrText>
        </w:r>
      </w:ins>
      <w:r w:rsidRPr="00B57967">
        <w:rPr>
          <w:highlight w:val="yellow"/>
          <w:rPrChange w:id="28727" w:author="Στάθης Καπ" w:date="2023-03-13T04:02:00Z">
            <w:rPr/>
          </w:rPrChange>
        </w:rPr>
        <w:fldChar w:fldCharType="separate"/>
      </w:r>
      <w:ins w:id="28728" w:author="Στάθης Καπ" w:date="2023-03-13T03:59:00Z">
        <w:r w:rsidRPr="00B57967">
          <w:rPr>
            <w:noProof/>
            <w:highlight w:val="yellow"/>
            <w:lang w:val="el-GR"/>
            <w:rPrChange w:id="28729" w:author="Στάθης Καπ" w:date="2023-03-13T04:02:00Z">
              <w:rPr>
                <w:noProof/>
              </w:rPr>
            </w:rPrChange>
          </w:rPr>
          <w:t>22</w:t>
        </w:r>
        <w:r w:rsidRPr="00B57967">
          <w:rPr>
            <w:highlight w:val="yellow"/>
            <w:rPrChange w:id="28730" w:author="Στάθης Καπ" w:date="2023-03-13T04:02:00Z">
              <w:rPr/>
            </w:rPrChange>
          </w:rPr>
          <w:fldChar w:fldCharType="end"/>
        </w:r>
      </w:ins>
      <w:ins w:id="28731" w:author="Στάθης Καπ" w:date="2023-03-13T03:57:00Z">
        <w:r w:rsidRPr="00B57967">
          <w:rPr>
            <w:highlight w:val="yellow"/>
            <w:lang w:val="el-GR"/>
            <w:rPrChange w:id="28732" w:author="Στάθης Καπ" w:date="2023-03-13T04:02:00Z">
              <w:rPr/>
            </w:rPrChange>
          </w:rPr>
          <w:t xml:space="preserve">: </w:t>
        </w:r>
        <w:r w:rsidRPr="00B57967">
          <w:rPr>
            <w:highlight w:val="yellow"/>
            <w:lang w:val="el-GR"/>
            <w:rPrChange w:id="28733" w:author="Στάθης Καπ" w:date="2023-03-13T04:02:00Z">
              <w:rPr>
                <w:lang w:val="el-GR"/>
              </w:rPr>
            </w:rPrChange>
          </w:rPr>
          <w:t xml:space="preserve">Γραφική απεικόνιση 7 διαδρομών για το στιγμιότυπο εισόδου της Αθήνας, με </w:t>
        </w:r>
      </w:ins>
      <w:ins w:id="28734" w:author="Στάθης Καπ" w:date="2023-03-13T04:06:00Z">
        <w:r w:rsidR="00F060D9">
          <w:rPr>
            <w:highlight w:val="yellow"/>
          </w:rPr>
          <w:t>S</w:t>
        </w:r>
      </w:ins>
      <w:ins w:id="28735" w:author="Στάθης Καπ" w:date="2023-03-13T03:57:00Z">
        <w:r w:rsidRPr="00B57967">
          <w:rPr>
            <w:highlight w:val="yellow"/>
            <w:lang w:val="el-GR"/>
            <w:rPrChange w:id="28736" w:author="Στάθης Καπ" w:date="2023-03-13T04:02:00Z">
              <w:rPr/>
            </w:rPrChange>
          </w:rPr>
          <w:t>=1</w:t>
        </w:r>
      </w:ins>
    </w:p>
    <w:p w14:paraId="60073F7A" w14:textId="77777777" w:rsidR="009F1C0B" w:rsidRDefault="009F1C0B" w:rsidP="009F1C0B">
      <w:pPr>
        <w:pStyle w:val="Caption"/>
        <w:keepNext/>
        <w:rPr>
          <w:ins w:id="28737" w:author="Στάθης Καπ" w:date="2023-03-13T03:59:00Z"/>
        </w:rPr>
        <w:pPrChange w:id="28738" w:author="Στάθης Καπ" w:date="2023-03-13T03:59:00Z">
          <w:pPr>
            <w:pStyle w:val="Caption"/>
          </w:pPr>
        </w:pPrChange>
      </w:pPr>
      <w:ins w:id="28739" w:author="Στάθης Καπ" w:date="2023-03-13T03:55:00Z">
        <w:r>
          <w:rPr>
            <w:noProof/>
          </w:rPr>
          <w:drawing>
            <wp:inline distT="0" distB="0" distL="0" distR="0" wp14:anchorId="33643EE1" wp14:editId="2C4D2D45">
              <wp:extent cx="5618633" cy="219456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48978" cy="2206412"/>
                      </a:xfrm>
                      <a:prstGeom prst="rect">
                        <a:avLst/>
                      </a:prstGeom>
                      <a:noFill/>
                      <a:ln>
                        <a:noFill/>
                      </a:ln>
                    </pic:spPr>
                  </pic:pic>
                </a:graphicData>
              </a:graphic>
            </wp:inline>
          </w:drawing>
        </w:r>
      </w:ins>
    </w:p>
    <w:p w14:paraId="0563E27C" w14:textId="0E80ED61" w:rsidR="00C81F18" w:rsidRPr="009F1C0B" w:rsidRDefault="009F1C0B" w:rsidP="009F1C0B">
      <w:pPr>
        <w:pStyle w:val="Caption"/>
        <w:rPr>
          <w:ins w:id="28740" w:author="Στάθης Καπ" w:date="2023-03-10T02:24:00Z"/>
          <w:lang w:val="el-GR"/>
          <w:rPrChange w:id="28741" w:author="Στάθης Καπ" w:date="2023-03-13T03:59:00Z">
            <w:rPr>
              <w:ins w:id="28742" w:author="Στάθης Καπ" w:date="2023-03-10T02:24:00Z"/>
            </w:rPr>
          </w:rPrChange>
        </w:rPr>
        <w:pPrChange w:id="28743" w:author="Στάθης Καπ" w:date="2023-03-13T03:59:00Z">
          <w:pPr>
            <w:keepNext/>
          </w:pPr>
        </w:pPrChange>
      </w:pPr>
      <w:ins w:id="28744" w:author="Στάθης Καπ" w:date="2023-03-13T03:59:00Z">
        <w:r w:rsidRPr="00B57967">
          <w:rPr>
            <w:highlight w:val="yellow"/>
            <w:lang w:val="el-GR"/>
            <w:rPrChange w:id="28745" w:author="Στάθης Καπ" w:date="2023-03-13T04:02:00Z">
              <w:rPr/>
            </w:rPrChange>
          </w:rPr>
          <w:t xml:space="preserve">Εικόνα </w:t>
        </w:r>
        <w:r w:rsidRPr="00B57967">
          <w:rPr>
            <w:highlight w:val="yellow"/>
            <w:rPrChange w:id="28746" w:author="Στάθης Καπ" w:date="2023-03-13T04:02:00Z">
              <w:rPr/>
            </w:rPrChange>
          </w:rPr>
          <w:fldChar w:fldCharType="begin"/>
        </w:r>
        <w:r w:rsidRPr="00B57967">
          <w:rPr>
            <w:highlight w:val="yellow"/>
            <w:lang w:val="el-GR"/>
            <w:rPrChange w:id="28747" w:author="Στάθης Καπ" w:date="2023-03-13T04:02:00Z">
              <w:rPr/>
            </w:rPrChange>
          </w:rPr>
          <w:instrText xml:space="preserve"> </w:instrText>
        </w:r>
        <w:r w:rsidRPr="00B57967">
          <w:rPr>
            <w:highlight w:val="yellow"/>
            <w:rPrChange w:id="28748" w:author="Στάθης Καπ" w:date="2023-03-13T04:02:00Z">
              <w:rPr/>
            </w:rPrChange>
          </w:rPr>
          <w:instrText>STYLEREF</w:instrText>
        </w:r>
        <w:r w:rsidRPr="00B57967">
          <w:rPr>
            <w:highlight w:val="yellow"/>
            <w:lang w:val="el-GR"/>
            <w:rPrChange w:id="28749" w:author="Στάθης Καπ" w:date="2023-03-13T04:02:00Z">
              <w:rPr/>
            </w:rPrChange>
          </w:rPr>
          <w:instrText xml:space="preserve"> 1 \</w:instrText>
        </w:r>
        <w:r w:rsidRPr="00B57967">
          <w:rPr>
            <w:highlight w:val="yellow"/>
            <w:rPrChange w:id="28750" w:author="Στάθης Καπ" w:date="2023-03-13T04:02:00Z">
              <w:rPr/>
            </w:rPrChange>
          </w:rPr>
          <w:instrText>s</w:instrText>
        </w:r>
        <w:r w:rsidRPr="00B57967">
          <w:rPr>
            <w:highlight w:val="yellow"/>
            <w:lang w:val="el-GR"/>
            <w:rPrChange w:id="28751" w:author="Στάθης Καπ" w:date="2023-03-13T04:02:00Z">
              <w:rPr/>
            </w:rPrChange>
          </w:rPr>
          <w:instrText xml:space="preserve"> </w:instrText>
        </w:r>
      </w:ins>
      <w:r w:rsidRPr="00B57967">
        <w:rPr>
          <w:highlight w:val="yellow"/>
          <w:rPrChange w:id="28752" w:author="Στάθης Καπ" w:date="2023-03-13T04:02:00Z">
            <w:rPr/>
          </w:rPrChange>
        </w:rPr>
        <w:fldChar w:fldCharType="separate"/>
      </w:r>
      <w:r w:rsidRPr="00B57967">
        <w:rPr>
          <w:noProof/>
          <w:highlight w:val="yellow"/>
          <w:lang w:val="el-GR"/>
          <w:rPrChange w:id="28753" w:author="Στάθης Καπ" w:date="2023-03-13T04:02:00Z">
            <w:rPr>
              <w:noProof/>
            </w:rPr>
          </w:rPrChange>
        </w:rPr>
        <w:t>5</w:t>
      </w:r>
      <w:ins w:id="28754" w:author="Στάθης Καπ" w:date="2023-03-13T03:59:00Z">
        <w:r w:rsidRPr="00B57967">
          <w:rPr>
            <w:highlight w:val="yellow"/>
            <w:rPrChange w:id="28755" w:author="Στάθης Καπ" w:date="2023-03-13T04:02:00Z">
              <w:rPr/>
            </w:rPrChange>
          </w:rPr>
          <w:fldChar w:fldCharType="end"/>
        </w:r>
        <w:r w:rsidRPr="00B57967">
          <w:rPr>
            <w:highlight w:val="yellow"/>
            <w:lang w:val="el-GR"/>
            <w:rPrChange w:id="28756" w:author="Στάθης Καπ" w:date="2023-03-13T04:02:00Z">
              <w:rPr/>
            </w:rPrChange>
          </w:rPr>
          <w:noBreakHyphen/>
        </w:r>
        <w:r w:rsidRPr="00B57967">
          <w:rPr>
            <w:highlight w:val="yellow"/>
            <w:rPrChange w:id="28757" w:author="Στάθης Καπ" w:date="2023-03-13T04:02:00Z">
              <w:rPr/>
            </w:rPrChange>
          </w:rPr>
          <w:fldChar w:fldCharType="begin"/>
        </w:r>
        <w:r w:rsidRPr="00B57967">
          <w:rPr>
            <w:highlight w:val="yellow"/>
            <w:lang w:val="el-GR"/>
            <w:rPrChange w:id="28758" w:author="Στάθης Καπ" w:date="2023-03-13T04:02:00Z">
              <w:rPr/>
            </w:rPrChange>
          </w:rPr>
          <w:instrText xml:space="preserve"> </w:instrText>
        </w:r>
        <w:r w:rsidRPr="00B57967">
          <w:rPr>
            <w:highlight w:val="yellow"/>
            <w:rPrChange w:id="28759" w:author="Στάθης Καπ" w:date="2023-03-13T04:02:00Z">
              <w:rPr/>
            </w:rPrChange>
          </w:rPr>
          <w:instrText>SEQ</w:instrText>
        </w:r>
        <w:r w:rsidRPr="00B57967">
          <w:rPr>
            <w:highlight w:val="yellow"/>
            <w:lang w:val="el-GR"/>
            <w:rPrChange w:id="28760" w:author="Στάθης Καπ" w:date="2023-03-13T04:02:00Z">
              <w:rPr/>
            </w:rPrChange>
          </w:rPr>
          <w:instrText xml:space="preserve"> Εικόνα \* </w:instrText>
        </w:r>
        <w:r w:rsidRPr="00B57967">
          <w:rPr>
            <w:highlight w:val="yellow"/>
            <w:rPrChange w:id="28761" w:author="Στάθης Καπ" w:date="2023-03-13T04:02:00Z">
              <w:rPr/>
            </w:rPrChange>
          </w:rPr>
          <w:instrText>ARABIC</w:instrText>
        </w:r>
        <w:r w:rsidRPr="00B57967">
          <w:rPr>
            <w:highlight w:val="yellow"/>
            <w:lang w:val="el-GR"/>
            <w:rPrChange w:id="28762" w:author="Στάθης Καπ" w:date="2023-03-13T04:02:00Z">
              <w:rPr/>
            </w:rPrChange>
          </w:rPr>
          <w:instrText xml:space="preserve"> \</w:instrText>
        </w:r>
        <w:r w:rsidRPr="00B57967">
          <w:rPr>
            <w:highlight w:val="yellow"/>
            <w:rPrChange w:id="28763" w:author="Στάθης Καπ" w:date="2023-03-13T04:02:00Z">
              <w:rPr/>
            </w:rPrChange>
          </w:rPr>
          <w:instrText>s</w:instrText>
        </w:r>
        <w:r w:rsidRPr="00B57967">
          <w:rPr>
            <w:highlight w:val="yellow"/>
            <w:lang w:val="el-GR"/>
            <w:rPrChange w:id="28764" w:author="Στάθης Καπ" w:date="2023-03-13T04:02:00Z">
              <w:rPr/>
            </w:rPrChange>
          </w:rPr>
          <w:instrText xml:space="preserve"> 1 </w:instrText>
        </w:r>
      </w:ins>
      <w:r w:rsidRPr="00B57967">
        <w:rPr>
          <w:highlight w:val="yellow"/>
          <w:rPrChange w:id="28765" w:author="Στάθης Καπ" w:date="2023-03-13T04:02:00Z">
            <w:rPr/>
          </w:rPrChange>
        </w:rPr>
        <w:fldChar w:fldCharType="separate"/>
      </w:r>
      <w:ins w:id="28766" w:author="Στάθης Καπ" w:date="2023-03-13T03:59:00Z">
        <w:r w:rsidRPr="00B57967">
          <w:rPr>
            <w:noProof/>
            <w:highlight w:val="yellow"/>
            <w:lang w:val="el-GR"/>
            <w:rPrChange w:id="28767" w:author="Στάθης Καπ" w:date="2023-03-13T04:02:00Z">
              <w:rPr>
                <w:noProof/>
              </w:rPr>
            </w:rPrChange>
          </w:rPr>
          <w:t>23</w:t>
        </w:r>
        <w:r w:rsidRPr="00B57967">
          <w:rPr>
            <w:highlight w:val="yellow"/>
            <w:rPrChange w:id="28768" w:author="Στάθης Καπ" w:date="2023-03-13T04:02:00Z">
              <w:rPr/>
            </w:rPrChange>
          </w:rPr>
          <w:fldChar w:fldCharType="end"/>
        </w:r>
        <w:r w:rsidRPr="00B57967">
          <w:rPr>
            <w:highlight w:val="yellow"/>
            <w:lang w:val="el-GR"/>
            <w:rPrChange w:id="28769" w:author="Στάθης Καπ" w:date="2023-03-13T04:02:00Z">
              <w:rPr/>
            </w:rPrChange>
          </w:rPr>
          <w:t xml:space="preserve">: </w:t>
        </w:r>
        <w:r w:rsidRPr="00B57967">
          <w:rPr>
            <w:highlight w:val="yellow"/>
            <w:lang w:val="el-GR"/>
            <w:rPrChange w:id="28770" w:author="Στάθης Καπ" w:date="2023-03-13T04:02:00Z">
              <w:rPr>
                <w:lang w:val="el-GR"/>
              </w:rPr>
            </w:rPrChange>
          </w:rPr>
          <w:t>Σύγκριση των σκορ και τ</w:t>
        </w:r>
        <w:r w:rsidRPr="00B57967">
          <w:rPr>
            <w:highlight w:val="yellow"/>
            <w:lang w:val="el-GR"/>
            <w:rPrChange w:id="28771" w:author="Στάθης Καπ" w:date="2023-03-13T04:02:00Z">
              <w:rPr>
                <w:lang w:val="el-GR"/>
              </w:rPr>
            </w:rPrChange>
          </w:rPr>
          <w:t>ων</w:t>
        </w:r>
        <w:r w:rsidRPr="00B57967">
          <w:rPr>
            <w:highlight w:val="yellow"/>
            <w:lang w:val="el-GR"/>
            <w:rPrChange w:id="28772" w:author="Στάθης Καπ" w:date="2023-03-13T04:02:00Z">
              <w:rPr>
                <w:lang w:val="el-GR"/>
              </w:rPr>
            </w:rPrChange>
          </w:rPr>
          <w:t xml:space="preserve"> χρόν</w:t>
        </w:r>
        <w:r w:rsidRPr="00B57967">
          <w:rPr>
            <w:highlight w:val="yellow"/>
            <w:lang w:val="el-GR"/>
            <w:rPrChange w:id="28773" w:author="Στάθης Καπ" w:date="2023-03-13T04:02:00Z">
              <w:rPr>
                <w:lang w:val="el-GR"/>
              </w:rPr>
            </w:rPrChange>
          </w:rPr>
          <w:t>ων</w:t>
        </w:r>
        <w:r w:rsidRPr="00B57967">
          <w:rPr>
            <w:highlight w:val="yellow"/>
            <w:lang w:val="el-GR"/>
            <w:rPrChange w:id="28774" w:author="Στάθης Καπ" w:date="2023-03-13T04:02:00Z">
              <w:rPr>
                <w:lang w:val="el-GR"/>
              </w:rPr>
            </w:rPrChange>
          </w:rPr>
          <w:t xml:space="preserve"> εκτέλεσης για διαφορετικά </w:t>
        </w:r>
        <w:r w:rsidRPr="00B57967">
          <w:rPr>
            <w:highlight w:val="yellow"/>
            <w:rPrChange w:id="28775" w:author="Στάθης Καπ" w:date="2023-03-13T04:02:00Z">
              <w:rPr/>
            </w:rPrChange>
          </w:rPr>
          <w:t>s</w:t>
        </w:r>
      </w:ins>
    </w:p>
    <w:p w14:paraId="7522D3B4" w14:textId="68C8D40A" w:rsidR="00FF4567" w:rsidRPr="009F1C0B" w:rsidDel="00FF1C3B" w:rsidRDefault="00FF4567" w:rsidP="008D695D">
      <w:pPr>
        <w:keepNext/>
        <w:rPr>
          <w:del w:id="28776" w:author="Στάθης Καπ" w:date="2023-02-27T03:14:00Z"/>
          <w:lang w:val="el-GR"/>
          <w:rPrChange w:id="28777" w:author="Στάθης Καπ" w:date="2023-03-13T03:59:00Z">
            <w:rPr>
              <w:del w:id="28778" w:author="Στάθης Καπ" w:date="2023-02-27T03:14:00Z"/>
            </w:rPr>
          </w:rPrChange>
        </w:rPr>
      </w:pPr>
      <w:del w:id="28779" w:author="Στάθης Καπ" w:date="2023-02-27T03:14:00Z">
        <w:r w:rsidDel="0039001D">
          <w:delText>Figure</w:delText>
        </w:r>
        <w:r w:rsidRPr="00FF4567" w:rsidDel="0039001D">
          <w:rPr>
            <w:rFonts w:ascii="Arial" w:hAnsi="Arial"/>
            <w:b/>
            <w:iCs/>
            <w:color w:val="44546A" w:themeColor="text2"/>
            <w:sz w:val="18"/>
            <w:szCs w:val="18"/>
            <w:lang w:val="el-GR"/>
            <w:rPrChange w:id="28780" w:author="Στάθης Καπ" w:date="2023-02-24T06:23:00Z">
              <w:rPr>
                <w:rFonts w:ascii="Arial" w:hAnsi="Arial"/>
                <w:b/>
                <w:iCs/>
                <w:color w:val="44546A" w:themeColor="text2"/>
                <w:sz w:val="18"/>
                <w:szCs w:val="18"/>
              </w:rPr>
            </w:rPrChange>
          </w:rPr>
          <w:delText xml:space="preserve"> </w:delText>
        </w:r>
        <w:r w:rsidDel="0039001D">
          <w:rPr>
            <w:rFonts w:ascii="Arial" w:hAnsi="Arial"/>
            <w:b/>
            <w:iCs/>
            <w:color w:val="44546A" w:themeColor="text2"/>
            <w:sz w:val="18"/>
            <w:szCs w:val="18"/>
          </w:rPr>
          <w:fldChar w:fldCharType="begin"/>
        </w:r>
        <w:r w:rsidRPr="00FF4567" w:rsidDel="0039001D">
          <w:rPr>
            <w:rFonts w:ascii="Arial" w:hAnsi="Arial"/>
            <w:b/>
            <w:iCs/>
            <w:color w:val="44546A" w:themeColor="text2"/>
            <w:sz w:val="18"/>
            <w:szCs w:val="18"/>
            <w:lang w:val="el-GR"/>
            <w:rPrChange w:id="28781" w:author="Στάθης Καπ" w:date="2023-02-24T06:23:00Z">
              <w:rPr>
                <w:rFonts w:ascii="Arial" w:hAnsi="Arial"/>
                <w:b/>
                <w:iCs/>
                <w:color w:val="44546A" w:themeColor="text2"/>
                <w:sz w:val="18"/>
                <w:szCs w:val="18"/>
              </w:rPr>
            </w:rPrChange>
          </w:rPr>
          <w:delInstrText xml:space="preserve"> </w:delInstrText>
        </w:r>
        <w:r w:rsidDel="0039001D">
          <w:delInstrText>SEQ</w:delInstrText>
        </w:r>
        <w:r w:rsidRPr="00FF4567" w:rsidDel="0039001D">
          <w:rPr>
            <w:rFonts w:ascii="Arial" w:hAnsi="Arial"/>
            <w:b/>
            <w:iCs/>
            <w:color w:val="44546A" w:themeColor="text2"/>
            <w:sz w:val="18"/>
            <w:szCs w:val="18"/>
            <w:lang w:val="el-GR"/>
            <w:rPrChange w:id="28782" w:author="Στάθης Καπ" w:date="2023-02-24T06:23:00Z">
              <w:rPr>
                <w:rFonts w:ascii="Arial" w:hAnsi="Arial"/>
                <w:b/>
                <w:iCs/>
                <w:color w:val="44546A" w:themeColor="text2"/>
                <w:sz w:val="18"/>
                <w:szCs w:val="18"/>
              </w:rPr>
            </w:rPrChange>
          </w:rPr>
          <w:delInstrText xml:space="preserve"> </w:delInstrText>
        </w:r>
        <w:r w:rsidDel="0039001D">
          <w:delInstrText>Figure</w:delInstrText>
        </w:r>
        <w:r w:rsidRPr="00FF4567" w:rsidDel="0039001D">
          <w:rPr>
            <w:rFonts w:ascii="Arial" w:hAnsi="Arial"/>
            <w:b/>
            <w:iCs/>
            <w:color w:val="44546A" w:themeColor="text2"/>
            <w:sz w:val="18"/>
            <w:szCs w:val="18"/>
            <w:lang w:val="el-GR"/>
            <w:rPrChange w:id="28783" w:author="Στάθης Καπ" w:date="2023-02-24T06:23:00Z">
              <w:rPr>
                <w:rFonts w:ascii="Arial" w:hAnsi="Arial"/>
                <w:b/>
                <w:iCs/>
                <w:color w:val="44546A" w:themeColor="text2"/>
                <w:sz w:val="18"/>
                <w:szCs w:val="18"/>
              </w:rPr>
            </w:rPrChange>
          </w:rPr>
          <w:delInstrText xml:space="preserve"> \* </w:delInstrText>
        </w:r>
        <w:r w:rsidDel="0039001D">
          <w:delInstrText>ARABIC</w:delInstrText>
        </w:r>
        <w:r w:rsidRPr="00FF4567" w:rsidDel="0039001D">
          <w:rPr>
            <w:rFonts w:ascii="Arial" w:hAnsi="Arial"/>
            <w:b/>
            <w:iCs/>
            <w:color w:val="44546A" w:themeColor="text2"/>
            <w:sz w:val="18"/>
            <w:szCs w:val="18"/>
            <w:lang w:val="el-GR"/>
            <w:rPrChange w:id="28784" w:author="Στάθης Καπ" w:date="2023-02-24T06:23:00Z">
              <w:rPr>
                <w:rFonts w:ascii="Arial" w:hAnsi="Arial"/>
                <w:b/>
                <w:iCs/>
                <w:color w:val="44546A" w:themeColor="text2"/>
                <w:sz w:val="18"/>
                <w:szCs w:val="18"/>
              </w:rPr>
            </w:rPrChange>
          </w:rPr>
          <w:delInstrText xml:space="preserve"> </w:delInstrText>
        </w:r>
        <w:r w:rsidDel="0039001D">
          <w:rPr>
            <w:rFonts w:ascii="Arial" w:hAnsi="Arial"/>
            <w:b/>
            <w:iCs/>
            <w:color w:val="44546A" w:themeColor="text2"/>
            <w:sz w:val="18"/>
            <w:szCs w:val="18"/>
          </w:rPr>
          <w:fldChar w:fldCharType="separate"/>
        </w:r>
        <w:r w:rsidRPr="00FF4567" w:rsidDel="0039001D">
          <w:rPr>
            <w:rFonts w:ascii="Arial" w:hAnsi="Arial"/>
            <w:b/>
            <w:iCs/>
            <w:noProof/>
            <w:color w:val="44546A" w:themeColor="text2"/>
            <w:sz w:val="18"/>
            <w:szCs w:val="18"/>
            <w:lang w:val="el-GR"/>
            <w:rPrChange w:id="28785" w:author="Στάθης Καπ" w:date="2023-02-24T06:23:00Z">
              <w:rPr>
                <w:rFonts w:ascii="Arial" w:hAnsi="Arial"/>
                <w:b/>
                <w:iCs/>
                <w:noProof/>
                <w:color w:val="44546A" w:themeColor="text2"/>
                <w:sz w:val="18"/>
                <w:szCs w:val="18"/>
              </w:rPr>
            </w:rPrChange>
          </w:rPr>
          <w:delText>2</w:delText>
        </w:r>
        <w:r w:rsidDel="0039001D">
          <w:rPr>
            <w:rFonts w:ascii="Arial" w:hAnsi="Arial"/>
            <w:b/>
            <w:iCs/>
            <w:color w:val="44546A" w:themeColor="text2"/>
            <w:sz w:val="18"/>
            <w:szCs w:val="18"/>
          </w:rPr>
          <w:fldChar w:fldCharType="end"/>
        </w:r>
        <w:r w:rsidRPr="00FF4567" w:rsidDel="0039001D">
          <w:rPr>
            <w:rFonts w:ascii="Arial" w:hAnsi="Arial"/>
            <w:b/>
            <w:iCs/>
            <w:color w:val="44546A" w:themeColor="text2"/>
            <w:sz w:val="18"/>
            <w:szCs w:val="18"/>
            <w:lang w:val="el-GR"/>
            <w:rPrChange w:id="28786" w:author="Στάθης Καπ" w:date="2023-02-24T06:23:00Z">
              <w:rPr>
                <w:rFonts w:ascii="Arial" w:hAnsi="Arial"/>
                <w:b/>
                <w:iCs/>
                <w:color w:val="44546A" w:themeColor="text2"/>
                <w:sz w:val="18"/>
                <w:szCs w:val="18"/>
              </w:rPr>
            </w:rPrChange>
          </w:rPr>
          <w:delText xml:space="preserve">: Σύγκριση βαθμολογίας και χρόνου εκτέλεσης μεταξύ των τιμών </w:delText>
        </w:r>
        <w:r w:rsidRPr="0021768D" w:rsidDel="0039001D">
          <w:delText>s</w:delText>
        </w:r>
        <w:r w:rsidRPr="00FF4567" w:rsidDel="0039001D">
          <w:rPr>
            <w:rFonts w:ascii="Arial" w:hAnsi="Arial"/>
            <w:b/>
            <w:iCs/>
            <w:color w:val="44546A" w:themeColor="text2"/>
            <w:sz w:val="18"/>
            <w:szCs w:val="18"/>
            <w:lang w:val="el-GR"/>
            <w:rPrChange w:id="28787" w:author="Στάθης Καπ" w:date="2023-02-24T06:23:00Z">
              <w:rPr>
                <w:rFonts w:ascii="Arial" w:hAnsi="Arial"/>
                <w:b/>
                <w:iCs/>
                <w:color w:val="44546A" w:themeColor="text2"/>
                <w:sz w:val="18"/>
                <w:szCs w:val="18"/>
              </w:rPr>
            </w:rPrChange>
          </w:rPr>
          <w:delText xml:space="preserve"> για </w:delText>
        </w:r>
        <w:r w:rsidRPr="0021768D" w:rsidDel="0039001D">
          <w:delText>m</w:delText>
        </w:r>
        <w:r w:rsidRPr="00FF4567" w:rsidDel="0039001D">
          <w:rPr>
            <w:rFonts w:ascii="Arial" w:hAnsi="Arial"/>
            <w:b/>
            <w:iCs/>
            <w:color w:val="44546A" w:themeColor="text2"/>
            <w:sz w:val="18"/>
            <w:szCs w:val="18"/>
            <w:lang w:val="el-GR"/>
            <w:rPrChange w:id="28788" w:author="Στάθης Καπ" w:date="2023-02-24T06:23:00Z">
              <w:rPr>
                <w:rFonts w:ascii="Arial" w:hAnsi="Arial"/>
                <w:b/>
                <w:iCs/>
                <w:color w:val="44546A" w:themeColor="text2"/>
                <w:sz w:val="18"/>
                <w:szCs w:val="18"/>
              </w:rPr>
            </w:rPrChange>
          </w:rPr>
          <w:delText xml:space="preserve"> = 2</w:delText>
        </w:r>
      </w:del>
    </w:p>
    <w:p w14:paraId="60CE45A5" w14:textId="421A3991" w:rsidR="00790C1D" w:rsidRDefault="00790C1D" w:rsidP="00790C1D">
      <w:pPr>
        <w:pStyle w:val="Heading1"/>
        <w:rPr>
          <w:ins w:id="28789" w:author="Στάθης Καπ" w:date="2023-03-09T04:46:00Z"/>
        </w:rPr>
      </w:pPr>
      <w:bookmarkStart w:id="28790" w:name="_Toc129300743"/>
      <w:ins w:id="28791" w:author="Στάθης Καπ" w:date="2023-03-09T04:46:00Z">
        <w:r>
          <w:rPr>
            <w:lang w:val="el-GR"/>
          </w:rPr>
          <w:t>Συμπεράσματα</w:t>
        </w:r>
        <w:bookmarkEnd w:id="28790"/>
      </w:ins>
    </w:p>
    <w:p w14:paraId="2E5B6557" w14:textId="68588F71" w:rsidR="00790C1D" w:rsidRDefault="00D87E5F" w:rsidP="00790C1D">
      <w:pPr>
        <w:rPr>
          <w:ins w:id="28792" w:author="Στάθης Καπ" w:date="2023-03-09T05:14:00Z"/>
          <w:lang w:val="el-GR"/>
        </w:rPr>
      </w:pPr>
      <w:ins w:id="28793" w:author="Στάθης Καπ" w:date="2023-03-09T05:06:00Z">
        <w:r>
          <w:rPr>
            <w:lang w:val="el-GR"/>
          </w:rPr>
          <w:t xml:space="preserve">Στην παρούσα εργασία μελετήθηκε το πρόβλημα Προσανατολισμού και οι επεκτάσεις του. Μια από τις πιο σημαντικές εφαρμογές του </w:t>
        </w:r>
        <w:r>
          <w:t>OP</w:t>
        </w:r>
        <w:r w:rsidRPr="00D87E5F">
          <w:rPr>
            <w:lang w:val="el-GR"/>
            <w:rPrChange w:id="28794" w:author="Στάθης Καπ" w:date="2023-03-09T05:07:00Z">
              <w:rPr/>
            </w:rPrChange>
          </w:rPr>
          <w:t xml:space="preserve"> </w:t>
        </w:r>
        <w:r>
          <w:rPr>
            <w:lang w:val="el-GR"/>
          </w:rPr>
          <w:t xml:space="preserve">και συγκεκριμένα του </w:t>
        </w:r>
        <w:r>
          <w:t>TOPTW</w:t>
        </w:r>
      </w:ins>
      <w:ins w:id="28795" w:author="Στάθης Καπ" w:date="2023-03-09T05:07:00Z">
        <w:r>
          <w:rPr>
            <w:lang w:val="el-GR"/>
          </w:rPr>
          <w:t xml:space="preserve"> είναι το Πρόβλημα Σχεδίασης Τουριστικών Διαδρομών. </w:t>
        </w:r>
      </w:ins>
      <w:ins w:id="28796" w:author="Στάθης Καπ" w:date="2023-03-09T05:08:00Z">
        <w:r>
          <w:rPr>
            <w:lang w:val="el-GR"/>
          </w:rPr>
          <w:t xml:space="preserve">Για το πρόβλημα Προσανατολισμού έχουν υλοποιηθεί πολλοί μεταευρετικοί αλγόριθμοι ένας από του οποίους είναι </w:t>
        </w:r>
      </w:ins>
      <w:ins w:id="28797" w:author="Στάθης Καπ" w:date="2023-03-11T02:55:00Z">
        <w:r w:rsidR="00072518">
          <w:rPr>
            <w:lang w:val="el-GR"/>
          </w:rPr>
          <w:t xml:space="preserve">και </w:t>
        </w:r>
      </w:ins>
      <w:ins w:id="28798" w:author="Στάθης Καπ" w:date="2023-03-09T05:08:00Z">
        <w:r>
          <w:rPr>
            <w:lang w:val="el-GR"/>
          </w:rPr>
          <w:t>ο αλγόριθμος Επαναλαμβανόμενης Τοπικής Αναζήτησης (</w:t>
        </w:r>
        <w:r>
          <w:t>ILS</w:t>
        </w:r>
        <w:r>
          <w:rPr>
            <w:lang w:val="el-GR"/>
          </w:rPr>
          <w:t>)</w:t>
        </w:r>
        <w:r w:rsidRPr="00D87E5F">
          <w:rPr>
            <w:lang w:val="el-GR"/>
            <w:rPrChange w:id="28799" w:author="Στάθης Καπ" w:date="2023-03-09T05:08:00Z">
              <w:rPr/>
            </w:rPrChange>
          </w:rPr>
          <w:t xml:space="preserve">. </w:t>
        </w:r>
      </w:ins>
      <w:ins w:id="28800" w:author="Στάθης Καπ" w:date="2023-03-09T05:10:00Z">
        <w:r>
          <w:rPr>
            <w:lang w:val="el-GR"/>
          </w:rPr>
          <w:t xml:space="preserve">Συγκεκριμένα, σκοπός της παρούσης εργασίας ήταν να βελτιώσει την ταχύτητα του </w:t>
        </w:r>
      </w:ins>
      <w:ins w:id="28801" w:author="Στάθης Καπ" w:date="2023-03-09T05:11:00Z">
        <w:r>
          <w:rPr>
            <w:lang w:val="el-GR"/>
          </w:rPr>
          <w:t xml:space="preserve">αλγορίθμου </w:t>
        </w:r>
        <w:r>
          <w:t>ILS</w:t>
        </w:r>
        <w:r w:rsidRPr="00D87E5F">
          <w:rPr>
            <w:lang w:val="el-GR"/>
            <w:rPrChange w:id="28802" w:author="Στάθης Καπ" w:date="2023-03-09T05:11:00Z">
              <w:rPr/>
            </w:rPrChange>
          </w:rPr>
          <w:t xml:space="preserve"> </w:t>
        </w:r>
        <w:r>
          <w:rPr>
            <w:lang w:val="el-GR"/>
          </w:rPr>
          <w:t xml:space="preserve">των </w:t>
        </w:r>
        <w:r>
          <w:t>Vansteenwegen</w:t>
        </w:r>
        <w:r w:rsidRPr="00D87E5F">
          <w:rPr>
            <w:lang w:val="el-GR"/>
            <w:rPrChange w:id="28803" w:author="Στάθης Καπ" w:date="2023-03-09T05:11:00Z">
              <w:rPr/>
            </w:rPrChange>
          </w:rPr>
          <w:t xml:space="preserve"> </w:t>
        </w:r>
        <w:r>
          <w:t>et</w:t>
        </w:r>
        <w:r w:rsidRPr="00D87E5F">
          <w:rPr>
            <w:lang w:val="el-GR"/>
            <w:rPrChange w:id="28804" w:author="Στάθης Καπ" w:date="2023-03-09T05:11:00Z">
              <w:rPr/>
            </w:rPrChange>
          </w:rPr>
          <w:t xml:space="preserve"> </w:t>
        </w:r>
        <w:r>
          <w:t>al</w:t>
        </w:r>
        <w:r w:rsidRPr="00D87E5F">
          <w:rPr>
            <w:lang w:val="el-GR"/>
            <w:rPrChange w:id="28805" w:author="Στάθης Καπ" w:date="2023-03-09T05:11:00Z">
              <w:rPr/>
            </w:rPrChange>
          </w:rPr>
          <w:t xml:space="preserve">. (2009) </w:t>
        </w:r>
        <w:r>
          <w:rPr>
            <w:lang w:val="el-GR"/>
          </w:rPr>
          <w:t xml:space="preserve">χωρίζοντας το αρχικό γράφημα </w:t>
        </w:r>
        <w:r>
          <w:t>G</w:t>
        </w:r>
        <w:r w:rsidRPr="00D87E5F">
          <w:rPr>
            <w:lang w:val="el-GR"/>
            <w:rPrChange w:id="28806" w:author="Στάθης Καπ" w:date="2023-03-09T05:11:00Z">
              <w:rPr/>
            </w:rPrChange>
          </w:rPr>
          <w:t>(</w:t>
        </w:r>
        <w:r>
          <w:t>V</w:t>
        </w:r>
        <w:r w:rsidRPr="00D87E5F">
          <w:rPr>
            <w:lang w:val="el-GR"/>
            <w:rPrChange w:id="28807" w:author="Στάθης Καπ" w:date="2023-03-09T05:11:00Z">
              <w:rPr/>
            </w:rPrChange>
          </w:rPr>
          <w:t>,</w:t>
        </w:r>
        <w:r>
          <w:t>E</w:t>
        </w:r>
        <w:r w:rsidRPr="00D87E5F">
          <w:rPr>
            <w:lang w:val="el-GR"/>
            <w:rPrChange w:id="28808" w:author="Στάθης Καπ" w:date="2023-03-09T05:11:00Z">
              <w:rPr/>
            </w:rPrChange>
          </w:rPr>
          <w:t>)</w:t>
        </w:r>
        <w:r>
          <w:rPr>
            <w:lang w:val="el-GR"/>
          </w:rPr>
          <w:t xml:space="preserve"> του προβλήματος σε μικρότερα γραφήματα</w:t>
        </w:r>
      </w:ins>
      <w:ins w:id="28809" w:author="Στάθης Καπ" w:date="2023-03-10T01:04:00Z">
        <w:r w:rsidR="00816B5D">
          <w:rPr>
            <w:lang w:val="el-GR"/>
          </w:rPr>
          <w:t xml:space="preserve"> αλλά </w:t>
        </w:r>
      </w:ins>
      <w:ins w:id="28810" w:author="Στάθης Καπ" w:date="2023-03-09T05:14:00Z">
        <w:r>
          <w:rPr>
            <w:lang w:val="el-GR"/>
          </w:rPr>
          <w:t>κρατώντας τις λύσεις σε υψηλό επίπεδο.</w:t>
        </w:r>
      </w:ins>
    </w:p>
    <w:p w14:paraId="3655E239" w14:textId="3A1D14A4" w:rsidR="00D87E5F" w:rsidRDefault="005D4E18" w:rsidP="00CA59D6">
      <w:pPr>
        <w:ind w:firstLine="720"/>
        <w:rPr>
          <w:ins w:id="28811" w:author="Στάθης Καπ" w:date="2023-03-10T01:04:00Z"/>
          <w:lang w:val="el-GR"/>
        </w:rPr>
        <w:pPrChange w:id="28812" w:author="Στάθης Καπ" w:date="2023-03-13T04:25:00Z">
          <w:pPr/>
        </w:pPrChange>
      </w:pPr>
      <w:ins w:id="28813" w:author="Στάθης Καπ" w:date="2023-03-10T00:57:00Z">
        <w:r>
          <w:rPr>
            <w:lang w:val="el-GR"/>
          </w:rPr>
          <w:t xml:space="preserve">Ο τρόπος διαχωρισμού </w:t>
        </w:r>
      </w:ins>
      <w:ins w:id="28814" w:author="Στάθης Καπ" w:date="2023-03-10T00:58:00Z">
        <w:r>
          <w:rPr>
            <w:lang w:val="el-GR"/>
          </w:rPr>
          <w:t>του γραφήματος είναι σημαντικός για την ταχύτητα και την απόδοση του αλγορίθμου. Για την παρούσα εργασία</w:t>
        </w:r>
      </w:ins>
      <w:ins w:id="28815" w:author="Στάθης Καπ" w:date="2023-03-10T00:59:00Z">
        <w:r>
          <w:rPr>
            <w:lang w:val="el-GR"/>
          </w:rPr>
          <w:t>, ο διαχωρισμός έγινε με βάση τα χρονικά παράθυρα των κόμβων</w:t>
        </w:r>
      </w:ins>
      <w:ins w:id="28816" w:author="Στάθης Καπ" w:date="2023-03-10T01:00:00Z">
        <w:r>
          <w:rPr>
            <w:lang w:val="el-GR"/>
          </w:rPr>
          <w:t xml:space="preserve"> χωρίς να λαμβάνεται υπόψιν η τοποθεσία τους</w:t>
        </w:r>
      </w:ins>
      <w:ins w:id="28817" w:author="Στάθης Καπ" w:date="2023-03-10T00:59:00Z">
        <w:r>
          <w:rPr>
            <w:lang w:val="el-GR"/>
          </w:rPr>
          <w:t>.</w:t>
        </w:r>
      </w:ins>
      <w:ins w:id="28818" w:author="Στάθης Καπ" w:date="2023-03-10T01:00:00Z">
        <w:r>
          <w:rPr>
            <w:lang w:val="el-GR"/>
          </w:rPr>
          <w:t xml:space="preserve"> Τα χρονικά υποδιαστήματα οριοθετήθηκαν με στόχο την ισοκατανομή των κόμβων </w:t>
        </w:r>
      </w:ins>
      <w:ins w:id="28819" w:author="Στάθης Καπ" w:date="2023-03-10T01:01:00Z">
        <w:r>
          <w:rPr>
            <w:lang w:val="el-GR"/>
          </w:rPr>
          <w:t xml:space="preserve">σε αυτά. </w:t>
        </w:r>
      </w:ins>
      <w:ins w:id="28820" w:author="Στάθης Καπ" w:date="2023-03-10T01:02:00Z">
        <w:r w:rsidR="00816B5D">
          <w:rPr>
            <w:lang w:val="el-GR"/>
          </w:rPr>
          <w:t xml:space="preserve">Ο ίσος διαμοιρασμός των κόμβων στα υποδιαστήματα, </w:t>
        </w:r>
      </w:ins>
      <w:ins w:id="28821" w:author="Στάθης Καπ" w:date="2023-03-10T01:28:00Z">
        <w:r w:rsidR="00C36181">
          <w:rPr>
            <w:lang w:val="el-GR"/>
          </w:rPr>
          <w:t>μειώνει</w:t>
        </w:r>
      </w:ins>
      <w:ins w:id="28822" w:author="Στάθης Καπ" w:date="2023-03-10T01:02:00Z">
        <w:r w:rsidR="00816B5D">
          <w:rPr>
            <w:lang w:val="el-GR"/>
          </w:rPr>
          <w:t xml:space="preserve"> την ταχύτητα του αλγορίθμου αλλά φαίνε</w:t>
        </w:r>
      </w:ins>
      <w:ins w:id="28823" w:author="Στάθης Καπ" w:date="2023-03-10T01:03:00Z">
        <w:r w:rsidR="00816B5D">
          <w:rPr>
            <w:lang w:val="el-GR"/>
          </w:rPr>
          <w:t xml:space="preserve">ται να μειώνει ελαφρώς και την ποιότητα των λύσεων. </w:t>
        </w:r>
      </w:ins>
    </w:p>
    <w:p w14:paraId="1189AB96" w14:textId="77777777" w:rsidR="00A67E0D" w:rsidRDefault="00C81385" w:rsidP="00CA59D6">
      <w:pPr>
        <w:ind w:firstLine="720"/>
        <w:rPr>
          <w:ins w:id="28824" w:author="Στάθης Καπ" w:date="2023-03-10T01:13:00Z"/>
          <w:lang w:val="el-GR"/>
        </w:rPr>
        <w:pPrChange w:id="28825" w:author="Στάθης Καπ" w:date="2023-03-13T04:26:00Z">
          <w:pPr/>
        </w:pPrChange>
      </w:pPr>
      <w:ins w:id="28826" w:author="Στάθης Καπ" w:date="2023-03-10T01:05:00Z">
        <w:r>
          <w:rPr>
            <w:lang w:val="el-GR"/>
          </w:rPr>
          <w:t>Η οριστική ανάθεση ενός κόμβου σε ένα υποδιάστημα</w:t>
        </w:r>
      </w:ins>
      <w:ins w:id="28827" w:author="Στάθης Καπ" w:date="2023-03-10T01:06:00Z">
        <w:r>
          <w:rPr>
            <w:lang w:val="el-GR"/>
          </w:rPr>
          <w:t xml:space="preserve"> στην εκκίνηση του αλγορίθμου</w:t>
        </w:r>
      </w:ins>
      <w:ins w:id="28828" w:author="Στάθης Καπ" w:date="2023-03-10T01:05:00Z">
        <w:r>
          <w:rPr>
            <w:lang w:val="el-GR"/>
          </w:rPr>
          <w:t xml:space="preserve">, </w:t>
        </w:r>
      </w:ins>
      <w:ins w:id="28829" w:author="Στάθης Καπ" w:date="2023-03-10T01:06:00Z">
        <w:r>
          <w:rPr>
            <w:lang w:val="el-GR"/>
          </w:rPr>
          <w:t xml:space="preserve">πιθανότατα να παρήγαγε χαμηλής ποιότητας λύσεις. Για το λόγο αυτό, θεωρήθηκε ένα ιστορικό καταλληλότητας για κάθε κόμβο σχετικά με κάθε </w:t>
        </w:r>
      </w:ins>
      <w:ins w:id="28830" w:author="Στάθης Καπ" w:date="2023-03-10T01:07:00Z">
        <w:r>
          <w:rPr>
            <w:lang w:val="el-GR"/>
          </w:rPr>
          <w:t xml:space="preserve">υποδιάστημα. </w:t>
        </w:r>
      </w:ins>
      <w:ins w:id="28831" w:author="Στάθης Καπ" w:date="2023-03-10T01:08:00Z">
        <w:r>
          <w:rPr>
            <w:lang w:val="el-GR"/>
          </w:rPr>
          <w:t xml:space="preserve">Το ιστορικό αυτό ενημερώνεται κατά τη διάρκεια του αλγορίθμου, </w:t>
        </w:r>
      </w:ins>
      <w:ins w:id="28832" w:author="Στάθης Καπ" w:date="2023-03-10T01:09:00Z">
        <w:r>
          <w:rPr>
            <w:lang w:val="el-GR"/>
          </w:rPr>
          <w:t>εκμεταλλευόμενο</w:t>
        </w:r>
      </w:ins>
      <w:ins w:id="28833" w:author="Στάθης Καπ" w:date="2023-03-10T01:08:00Z">
        <w:r>
          <w:rPr>
            <w:lang w:val="el-GR"/>
          </w:rPr>
          <w:t xml:space="preserve"> την επαναληπτικότητα του</w:t>
        </w:r>
      </w:ins>
      <w:ins w:id="28834" w:author="Στάθης Καπ" w:date="2023-03-10T01:09:00Z">
        <w:r>
          <w:rPr>
            <w:lang w:val="el-GR"/>
          </w:rPr>
          <w:t xml:space="preserve"> </w:t>
        </w:r>
      </w:ins>
      <w:ins w:id="28835" w:author="Στάθης Καπ" w:date="2023-03-10T01:08:00Z">
        <w:r>
          <w:t>ILS</w:t>
        </w:r>
      </w:ins>
      <w:ins w:id="28836" w:author="Στάθης Καπ" w:date="2023-03-10T01:09:00Z">
        <w:r w:rsidRPr="00C81385">
          <w:rPr>
            <w:lang w:val="el-GR"/>
            <w:rPrChange w:id="28837" w:author="Στάθης Καπ" w:date="2023-03-10T01:09:00Z">
              <w:rPr/>
            </w:rPrChange>
          </w:rPr>
          <w:t xml:space="preserve">. </w:t>
        </w:r>
      </w:ins>
      <w:ins w:id="28838" w:author="Στάθης Καπ" w:date="2023-03-10T01:07:00Z">
        <w:r>
          <w:rPr>
            <w:lang w:val="el-GR"/>
          </w:rPr>
          <w:t>Με βάση αυτό το ιστορικό, ένας κόμβος μπορεί να δοκιμαστεί σε πολλά υποδιαστήματα, και να καταλήξει στο πιο κατάλληλο</w:t>
        </w:r>
      </w:ins>
      <w:ins w:id="28839" w:author="Στάθης Καπ" w:date="2023-03-10T01:08:00Z">
        <w:r>
          <w:rPr>
            <w:lang w:val="el-GR"/>
          </w:rPr>
          <w:t xml:space="preserve"> για αυτό. </w:t>
        </w:r>
      </w:ins>
      <w:ins w:id="28840" w:author="Στάθης Καπ" w:date="2023-03-10T01:09:00Z">
        <w:r>
          <w:rPr>
            <w:lang w:val="el-GR"/>
          </w:rPr>
          <w:t>Από τα πειραματικά αποτελέσματα</w:t>
        </w:r>
      </w:ins>
      <w:ins w:id="28841" w:author="Στάθης Καπ" w:date="2023-03-10T01:10:00Z">
        <w:r>
          <w:rPr>
            <w:lang w:val="el-GR"/>
          </w:rPr>
          <w:t xml:space="preserve"> του Κεφαλαίου 5, φαίνεται πως η χρήση του ιστορικού καταλληλότητας βελτιώνει τη</w:t>
        </w:r>
      </w:ins>
      <w:ins w:id="28842" w:author="Στάθης Καπ" w:date="2023-03-10T01:11:00Z">
        <w:r>
          <w:rPr>
            <w:lang w:val="el-GR"/>
          </w:rPr>
          <w:t xml:space="preserve">ν ποιότητα των λύσεων. </w:t>
        </w:r>
      </w:ins>
    </w:p>
    <w:p w14:paraId="47C2FC0A" w14:textId="6004AB32" w:rsidR="00D87E5F" w:rsidRPr="00D87E5F" w:rsidRDefault="00C81385" w:rsidP="00CA59D6">
      <w:pPr>
        <w:ind w:firstLine="360"/>
        <w:rPr>
          <w:ins w:id="28843" w:author="Στάθης Καπ" w:date="2023-03-09T04:46:00Z"/>
          <w:lang w:val="el-GR"/>
          <w:rPrChange w:id="28844" w:author="Στάθης Καπ" w:date="2023-03-09T05:11:00Z">
            <w:rPr>
              <w:ins w:id="28845" w:author="Στάθης Καπ" w:date="2023-03-09T04:46:00Z"/>
            </w:rPr>
          </w:rPrChange>
        </w:rPr>
        <w:pPrChange w:id="28846" w:author="Στάθης Καπ" w:date="2023-03-13T04:26:00Z">
          <w:pPr>
            <w:pStyle w:val="Heading1"/>
          </w:pPr>
        </w:pPrChange>
      </w:pPr>
      <w:ins w:id="28847" w:author="Στάθης Καπ" w:date="2023-03-10T01:11:00Z">
        <w:r>
          <w:rPr>
            <w:lang w:val="el-GR"/>
          </w:rPr>
          <w:t>Παρ’ όλα αυτά</w:t>
        </w:r>
        <w:r w:rsidR="004529A3">
          <w:rPr>
            <w:lang w:val="el-GR"/>
          </w:rPr>
          <w:t xml:space="preserve">, </w:t>
        </w:r>
      </w:ins>
      <w:ins w:id="28848" w:author="Στάθης Καπ" w:date="2023-03-10T01:13:00Z">
        <w:r w:rsidR="00A67E0D">
          <w:rPr>
            <w:lang w:val="el-GR"/>
          </w:rPr>
          <w:t xml:space="preserve">σίγουρα υπάρχουν περιθώρια βελτίωσης </w:t>
        </w:r>
      </w:ins>
      <w:ins w:id="28849" w:author="Στάθης Καπ" w:date="2023-03-10T01:14:00Z">
        <w:r w:rsidR="00A67E0D">
          <w:rPr>
            <w:lang w:val="el-GR"/>
          </w:rPr>
          <w:t>στις παραπάνω τεχνικές</w:t>
        </w:r>
      </w:ins>
      <w:ins w:id="28850" w:author="Στάθης Καπ" w:date="2023-03-10T01:13:00Z">
        <w:r w:rsidR="00A67E0D">
          <w:rPr>
            <w:lang w:val="el-GR"/>
          </w:rPr>
          <w:t>. Για παράδειγμα,</w:t>
        </w:r>
      </w:ins>
      <w:ins w:id="28851" w:author="Στάθης Καπ" w:date="2023-03-10T01:14:00Z">
        <w:r w:rsidR="00A67E0D">
          <w:rPr>
            <w:lang w:val="el-GR"/>
          </w:rPr>
          <w:t xml:space="preserve"> στην προεργασία του αλγορίθμου, θα μπορούσε να εφα</w:t>
        </w:r>
      </w:ins>
      <w:ins w:id="28852" w:author="Στάθης Καπ" w:date="2023-03-10T01:15:00Z">
        <w:r w:rsidR="00A67E0D">
          <w:rPr>
            <w:lang w:val="el-GR"/>
          </w:rPr>
          <w:t xml:space="preserve">ρμοσθεί ένας απλός αλγόριθμος </w:t>
        </w:r>
      </w:ins>
      <w:ins w:id="28853" w:author="Στάθης Καπ" w:date="2023-03-12T14:19:00Z">
        <w:r w:rsidR="007B6741">
          <w:rPr>
            <w:lang w:val="el-GR"/>
          </w:rPr>
          <w:t>δημιουργίας συστάδων</w:t>
        </w:r>
      </w:ins>
      <w:ins w:id="28854" w:author="Στάθης Καπ" w:date="2023-03-10T01:15:00Z">
        <w:r w:rsidR="00A67E0D">
          <w:rPr>
            <w:lang w:val="el-GR"/>
          </w:rPr>
          <w:t xml:space="preserve"> (</w:t>
        </w:r>
      </w:ins>
      <w:ins w:id="28855" w:author="Στάθης Καπ" w:date="2023-03-12T14:19:00Z">
        <w:r w:rsidR="007B6741">
          <w:rPr>
            <w:lang w:val="el-GR"/>
          </w:rPr>
          <w:t xml:space="preserve">π.χ. </w:t>
        </w:r>
      </w:ins>
      <w:ins w:id="28856" w:author="Στάθης Καπ" w:date="2023-03-10T01:15:00Z">
        <w:r w:rsidR="00A67E0D">
          <w:rPr>
            <w:lang w:val="el-GR"/>
          </w:rPr>
          <w:t xml:space="preserve">κ-μέσων) στους κόμβους, έτσι ώστε να σχηματιστούν </w:t>
        </w:r>
      </w:ins>
      <w:ins w:id="28857" w:author="Στάθης Καπ" w:date="2023-03-10T01:16:00Z">
        <w:r w:rsidR="00A67E0D">
          <w:t>k</w:t>
        </w:r>
      </w:ins>
      <w:ins w:id="28858" w:author="Στάθης Καπ" w:date="2023-03-10T01:15:00Z">
        <w:r w:rsidR="00A67E0D">
          <w:rPr>
            <w:lang w:val="el-GR"/>
          </w:rPr>
          <w:t xml:space="preserve"> συστάδες</w:t>
        </w:r>
      </w:ins>
      <w:ins w:id="28859" w:author="Στάθης Καπ" w:date="2023-03-10T01:16:00Z">
        <w:r w:rsidR="00A67E0D" w:rsidRPr="00A67E0D">
          <w:rPr>
            <w:lang w:val="el-GR"/>
            <w:rPrChange w:id="28860" w:author="Στάθης Καπ" w:date="2023-03-10T01:16:00Z">
              <w:rPr/>
            </w:rPrChange>
          </w:rPr>
          <w:t xml:space="preserve">. </w:t>
        </w:r>
        <w:r w:rsidR="00A67E0D">
          <w:rPr>
            <w:lang w:val="el-GR"/>
          </w:rPr>
          <w:t xml:space="preserve"> Εάν δύο κόμβοι, είναι στην ίδια συστάδα θα μπορούσε να θεωρούνται συγγενικοί κόμβοι. </w:t>
        </w:r>
      </w:ins>
      <w:ins w:id="28861" w:author="Στάθης Καπ" w:date="2023-03-10T01:18:00Z">
        <w:r w:rsidR="00A67E0D">
          <w:rPr>
            <w:lang w:val="el-GR"/>
          </w:rPr>
          <w:t xml:space="preserve">Η συγγένεια των κόμβων, </w:t>
        </w:r>
      </w:ins>
      <w:ins w:id="28862" w:author="Στάθης Καπ" w:date="2023-03-10T01:19:00Z">
        <w:r w:rsidR="00A67E0D">
          <w:rPr>
            <w:lang w:val="el-GR"/>
          </w:rPr>
          <w:t xml:space="preserve">θα </w:t>
        </w:r>
      </w:ins>
      <w:ins w:id="28863" w:author="Στάθης Καπ" w:date="2023-03-10T01:20:00Z">
        <w:r w:rsidR="00A67E0D">
          <w:rPr>
            <w:lang w:val="el-GR"/>
          </w:rPr>
          <w:t>μπορούσε</w:t>
        </w:r>
      </w:ins>
      <w:ins w:id="28864" w:author="Στάθης Καπ" w:date="2023-03-10T01:19:00Z">
        <w:r w:rsidR="00A67E0D">
          <w:rPr>
            <w:lang w:val="el-GR"/>
          </w:rPr>
          <w:t xml:space="preserve"> να </w:t>
        </w:r>
      </w:ins>
      <w:ins w:id="28865" w:author="Στάθης Καπ" w:date="2023-03-10T01:22:00Z">
        <w:r w:rsidR="00A67E0D">
          <w:rPr>
            <w:lang w:val="el-GR"/>
          </w:rPr>
          <w:t>συνυπολογιστεί</w:t>
        </w:r>
      </w:ins>
      <w:ins w:id="28866" w:author="Στάθης Καπ" w:date="2023-03-10T01:19:00Z">
        <w:r w:rsidR="00A67E0D">
          <w:rPr>
            <w:lang w:val="el-GR"/>
          </w:rPr>
          <w:t xml:space="preserve"> στο διαχωρισμό των </w:t>
        </w:r>
      </w:ins>
      <w:ins w:id="28867" w:author="Στάθης Καπ" w:date="2023-03-10T01:20:00Z">
        <w:r w:rsidR="00A67E0D">
          <w:t>Unvisited</w:t>
        </w:r>
        <w:r w:rsidR="00A67E0D" w:rsidRPr="00A67E0D">
          <w:rPr>
            <w:lang w:val="el-GR"/>
            <w:rPrChange w:id="28868" w:author="Στάθης Καπ" w:date="2023-03-10T01:20:00Z">
              <w:rPr/>
            </w:rPrChange>
          </w:rPr>
          <w:t xml:space="preserve"> </w:t>
        </w:r>
      </w:ins>
      <w:ins w:id="28869" w:author="Στάθης Καπ" w:date="2023-03-10T01:19:00Z">
        <w:r w:rsidR="00A67E0D">
          <w:rPr>
            <w:lang w:val="el-GR"/>
          </w:rPr>
          <w:t xml:space="preserve">κόμβων σε υποδιαστήματα σε κάθε επανάληψη του </w:t>
        </w:r>
        <w:r w:rsidR="00A67E0D">
          <w:t>ILS</w:t>
        </w:r>
        <w:r w:rsidR="00A67E0D" w:rsidRPr="00A67E0D">
          <w:rPr>
            <w:lang w:val="el-GR"/>
            <w:rPrChange w:id="28870" w:author="Στάθης Καπ" w:date="2023-03-10T01:20:00Z">
              <w:rPr/>
            </w:rPrChange>
          </w:rPr>
          <w:t xml:space="preserve">. </w:t>
        </w:r>
      </w:ins>
      <w:ins w:id="28871" w:author="Στάθης Καπ" w:date="2023-03-10T01:22:00Z">
        <w:r w:rsidR="00A67E0D">
          <w:rPr>
            <w:lang w:val="el-GR"/>
          </w:rPr>
          <w:t xml:space="preserve">Δηλαδή θα θεωρούταν πιο </w:t>
        </w:r>
      </w:ins>
      <w:ins w:id="28872" w:author="Στάθης Καπ" w:date="2023-03-10T01:23:00Z">
        <w:r w:rsidR="00A67E0D">
          <w:rPr>
            <w:lang w:val="el-GR"/>
          </w:rPr>
          <w:t>ευνοϊκό</w:t>
        </w:r>
      </w:ins>
      <w:ins w:id="28873" w:author="Στάθης Καπ" w:date="2023-03-10T01:22:00Z">
        <w:r w:rsidR="00A67E0D">
          <w:rPr>
            <w:lang w:val="el-GR"/>
          </w:rPr>
          <w:t xml:space="preserve"> για έναν κόμβο, να μπει</w:t>
        </w:r>
      </w:ins>
      <w:ins w:id="28874" w:author="Στάθης Καπ" w:date="2023-03-10T01:23:00Z">
        <w:r w:rsidR="00A67E0D">
          <w:rPr>
            <w:lang w:val="el-GR"/>
          </w:rPr>
          <w:t xml:space="preserve">, ως </w:t>
        </w:r>
        <w:r w:rsidR="00A67E0D">
          <w:t>Unvisited</w:t>
        </w:r>
        <w:r w:rsidR="00A67E0D">
          <w:rPr>
            <w:lang w:val="el-GR"/>
          </w:rPr>
          <w:t xml:space="preserve"> κόμβος</w:t>
        </w:r>
        <w:r w:rsidR="00A67E0D" w:rsidRPr="00A67E0D">
          <w:rPr>
            <w:lang w:val="el-GR"/>
            <w:rPrChange w:id="28875" w:author="Στάθης Καπ" w:date="2023-03-10T01:23:00Z">
              <w:rPr/>
            </w:rPrChange>
          </w:rPr>
          <w:t xml:space="preserve">, </w:t>
        </w:r>
      </w:ins>
      <w:ins w:id="28876" w:author="Στάθης Καπ" w:date="2023-03-10T01:22:00Z">
        <w:r w:rsidR="00A67E0D">
          <w:rPr>
            <w:lang w:val="el-GR"/>
          </w:rPr>
          <w:t>στο υποδιάστημα που έχει τους περισσότερους συγγενικούς κόμβους.</w:t>
        </w:r>
      </w:ins>
      <w:ins w:id="28877" w:author="Στάθης Καπ" w:date="2023-03-10T01:23:00Z">
        <w:r w:rsidR="00F75EA5">
          <w:rPr>
            <w:lang w:val="el-GR"/>
          </w:rPr>
          <w:t xml:space="preserve"> Επίσης, στην εξίσωση της συγγένειας, θα μπορο</w:t>
        </w:r>
      </w:ins>
      <w:ins w:id="28878" w:author="Στάθης Καπ" w:date="2023-03-10T01:24:00Z">
        <w:r w:rsidR="00F75EA5">
          <w:rPr>
            <w:lang w:val="el-GR"/>
          </w:rPr>
          <w:t xml:space="preserve">ύσε να προστεθεί </w:t>
        </w:r>
      </w:ins>
      <w:ins w:id="28879" w:author="Στάθης Καπ" w:date="2023-03-10T01:25:00Z">
        <w:r w:rsidR="00F75EA5">
          <w:rPr>
            <w:lang w:val="el-GR"/>
          </w:rPr>
          <w:t xml:space="preserve">και η συχνότητα συνάντησης δύο κόμβων. </w:t>
        </w:r>
      </w:ins>
      <w:ins w:id="28880" w:author="Στάθης Καπ" w:date="2023-03-10T01:26:00Z">
        <w:r w:rsidR="00F75EA5">
          <w:rPr>
            <w:lang w:val="el-GR"/>
          </w:rPr>
          <w:t>Δηλαδή</w:t>
        </w:r>
      </w:ins>
      <w:ins w:id="28881" w:author="Στάθης Καπ" w:date="2023-03-10T01:25:00Z">
        <w:r w:rsidR="00F75EA5">
          <w:rPr>
            <w:lang w:val="el-GR"/>
          </w:rPr>
          <w:t xml:space="preserve">, </w:t>
        </w:r>
      </w:ins>
      <w:ins w:id="28882" w:author="Στάθης Καπ" w:date="2023-03-10T01:30:00Z">
        <w:r w:rsidR="001179D1">
          <w:rPr>
            <w:lang w:val="el-GR"/>
          </w:rPr>
          <w:t>εάν</w:t>
        </w:r>
      </w:ins>
      <w:ins w:id="28883" w:author="Στάθης Καπ" w:date="2023-03-10T01:25:00Z">
        <w:r w:rsidR="00F75EA5">
          <w:rPr>
            <w:lang w:val="el-GR"/>
          </w:rPr>
          <w:t xml:space="preserve"> δύο κόμβοι </w:t>
        </w:r>
      </w:ins>
      <w:ins w:id="28884" w:author="Στάθης Καπ" w:date="2023-03-10T01:26:00Z">
        <w:r w:rsidR="00F75EA5">
          <w:rPr>
            <w:lang w:val="el-GR"/>
          </w:rPr>
          <w:t>εμφανίζονται</w:t>
        </w:r>
      </w:ins>
      <w:ins w:id="28885" w:author="Στάθης Καπ" w:date="2023-03-10T01:25:00Z">
        <w:r w:rsidR="00F75EA5">
          <w:rPr>
            <w:lang w:val="el-GR"/>
          </w:rPr>
          <w:t xml:space="preserve"> συχνά </w:t>
        </w:r>
      </w:ins>
      <w:ins w:id="28886" w:author="Στάθης Καπ" w:date="2023-03-10T01:26:00Z">
        <w:r w:rsidR="00F75EA5">
          <w:rPr>
            <w:lang w:val="el-GR"/>
          </w:rPr>
          <w:t>μαζί</w:t>
        </w:r>
      </w:ins>
      <w:ins w:id="28887" w:author="Στάθης Καπ" w:date="2023-03-10T01:25:00Z">
        <w:r w:rsidR="00F75EA5">
          <w:rPr>
            <w:lang w:val="el-GR"/>
          </w:rPr>
          <w:t xml:space="preserve"> στις λύσεις, </w:t>
        </w:r>
      </w:ins>
      <w:ins w:id="28888" w:author="Στάθης Καπ" w:date="2023-03-10T01:26:00Z">
        <w:r w:rsidR="00F75EA5">
          <w:rPr>
            <w:lang w:val="el-GR"/>
          </w:rPr>
          <w:t>τότε θα μπορ</w:t>
        </w:r>
        <w:r w:rsidR="007736DD">
          <w:rPr>
            <w:lang w:val="el-GR"/>
          </w:rPr>
          <w:t>ο</w:t>
        </w:r>
        <w:r w:rsidR="00F75EA5">
          <w:rPr>
            <w:lang w:val="el-GR"/>
          </w:rPr>
          <w:t xml:space="preserve">ύσε να αυξάνεται ο βαθμός </w:t>
        </w:r>
        <w:r w:rsidR="007736DD">
          <w:rPr>
            <w:lang w:val="el-GR"/>
          </w:rPr>
          <w:t>συγγένει</w:t>
        </w:r>
        <w:r w:rsidR="00C76DA4">
          <w:rPr>
            <w:lang w:val="el-GR"/>
          </w:rPr>
          <w:t>ας</w:t>
        </w:r>
        <w:r w:rsidR="00F75EA5">
          <w:rPr>
            <w:lang w:val="el-GR"/>
          </w:rPr>
          <w:t xml:space="preserve"> μεταξύ τους. </w:t>
        </w:r>
      </w:ins>
    </w:p>
    <w:p w14:paraId="085496FE" w14:textId="512A5A12" w:rsidR="00875A10" w:rsidRPr="00FF4567" w:rsidRDefault="00875A10">
      <w:pPr>
        <w:pStyle w:val="Heading1"/>
        <w:numPr>
          <w:ilvl w:val="0"/>
          <w:numId w:val="0"/>
        </w:numPr>
        <w:rPr>
          <w:lang w:val="el-GR"/>
          <w:rPrChange w:id="28889" w:author="Στάθης Καπ" w:date="2023-02-24T06:23:00Z">
            <w:rPr/>
          </w:rPrChange>
        </w:rPr>
        <w:pPrChange w:id="28890" w:author="Στάθης Καπ" w:date="2023-03-09T04:46:00Z">
          <w:pPr/>
        </w:pPrChange>
      </w:pPr>
      <w:r w:rsidRPr="00FF4567">
        <w:rPr>
          <w:lang w:val="el-GR"/>
          <w:rPrChange w:id="28891" w:author="Στάθης Καπ" w:date="2023-02-24T06:23:00Z">
            <w:rPr/>
          </w:rPrChange>
        </w:rPr>
        <w:br w:type="page"/>
      </w:r>
    </w:p>
    <w:bookmarkStart w:id="28892" w:name="_Toc129300744" w:displacedByCustomXml="next"/>
    <w:sdt>
      <w:sdtPr>
        <w:rPr>
          <w:rFonts w:asciiTheme="minorHAnsi" w:eastAsiaTheme="minorHAnsi" w:hAnsiTheme="minorHAnsi" w:cstheme="minorBidi"/>
          <w:sz w:val="22"/>
          <w:szCs w:val="22"/>
        </w:rPr>
        <w:id w:val="-931890776"/>
        <w:docPartObj>
          <w:docPartGallery w:val="Bibliographies"/>
          <w:docPartUnique/>
        </w:docPartObj>
      </w:sdtPr>
      <w:sdtEndPr/>
      <w:sdtContent>
        <w:p w14:paraId="18E86C0C" w14:textId="7269847C" w:rsidR="00DE6414" w:rsidRPr="00AC40B0" w:rsidRDefault="00DE6414">
          <w:pPr>
            <w:pStyle w:val="Heading1"/>
            <w:rPr>
              <w:lang w:val="el-GR"/>
              <w:rPrChange w:id="28893" w:author="Στάθης Καπ" w:date="2023-02-25T14:58:00Z">
                <w:rPr/>
              </w:rPrChange>
            </w:rPr>
          </w:pPr>
          <w:r>
            <w:rPr>
              <w:lang w:val="el-GR"/>
            </w:rPr>
            <w:t>Βιβλιογραφία</w:t>
          </w:r>
          <w:bookmarkEnd w:id="28892"/>
        </w:p>
        <w:sdt>
          <w:sdtPr>
            <w:id w:val="111145805"/>
            <w:bibliography/>
          </w:sdtPr>
          <w:sdtEndPr/>
          <w:sdtContent>
            <w:p w14:paraId="1BDE7AD6" w14:textId="77777777" w:rsidR="008A6678" w:rsidRDefault="00DE6414" w:rsidP="008A3936">
              <w:pPr>
                <w:rPr>
                  <w:noProof/>
                </w:rPr>
              </w:pPr>
              <w:r>
                <w:fldChar w:fldCharType="begin"/>
              </w:r>
              <w:r w:rsidRPr="00C67250">
                <w:instrText xml:space="preserve"> </w:instrText>
              </w:r>
              <w:r>
                <w:instrText>BIBLIOGRAPHY</w:instrText>
              </w:r>
              <w:r w:rsidRPr="00C67250">
                <w:instrText xml:space="preserve">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405"/>
              </w:tblGrid>
              <w:tr w:rsidR="008A6678" w14:paraId="4B1A9060" w14:textId="77777777">
                <w:trPr>
                  <w:divId w:val="1813669086"/>
                  <w:tblCellSpacing w:w="15" w:type="dxa"/>
                </w:trPr>
                <w:tc>
                  <w:tcPr>
                    <w:tcW w:w="50" w:type="pct"/>
                    <w:hideMark/>
                  </w:tcPr>
                  <w:p w14:paraId="3DC2BFBA" w14:textId="209F5722" w:rsidR="008A6678" w:rsidRDefault="008A6678">
                    <w:pPr>
                      <w:pStyle w:val="Bibliography"/>
                      <w:rPr>
                        <w:noProof/>
                        <w:sz w:val="24"/>
                        <w:szCs w:val="24"/>
                        <w:lang w:val="el-GR"/>
                      </w:rPr>
                    </w:pPr>
                    <w:r>
                      <w:rPr>
                        <w:noProof/>
                        <w:lang w:val="el-GR"/>
                      </w:rPr>
                      <w:t xml:space="preserve">[1] </w:t>
                    </w:r>
                  </w:p>
                </w:tc>
                <w:tc>
                  <w:tcPr>
                    <w:tcW w:w="0" w:type="auto"/>
                    <w:hideMark/>
                  </w:tcPr>
                  <w:p w14:paraId="734221E0" w14:textId="77777777" w:rsidR="008A6678" w:rsidRPr="007F06F4" w:rsidRDefault="008A6678">
                    <w:pPr>
                      <w:pStyle w:val="Bibliography"/>
                      <w:rPr>
                        <w:noProof/>
                        <w:rPrChange w:id="28894" w:author="Στάθης Καπ" w:date="2023-03-13T04:33:00Z">
                          <w:rPr>
                            <w:noProof/>
                            <w:lang w:val="el-GR"/>
                          </w:rPr>
                        </w:rPrChange>
                      </w:rPr>
                    </w:pPr>
                    <w:r w:rsidRPr="007F06F4">
                      <w:rPr>
                        <w:noProof/>
                        <w:rPrChange w:id="28895" w:author="Στάθης Καπ" w:date="2023-03-13T04:33:00Z">
                          <w:rPr>
                            <w:noProof/>
                            <w:lang w:val="el-GR"/>
                          </w:rPr>
                        </w:rPrChange>
                      </w:rPr>
                      <w:t xml:space="preserve">T. Tsiligirides, «Heuristic methods applied to orienteering,» </w:t>
                    </w:r>
                    <w:r w:rsidRPr="007F06F4">
                      <w:rPr>
                        <w:i/>
                        <w:iCs/>
                        <w:noProof/>
                        <w:rPrChange w:id="28896" w:author="Στάθης Καπ" w:date="2023-03-13T04:33:00Z">
                          <w:rPr>
                            <w:i/>
                            <w:iCs/>
                            <w:noProof/>
                            <w:lang w:val="el-GR"/>
                          </w:rPr>
                        </w:rPrChange>
                      </w:rPr>
                      <w:t xml:space="preserve">Journal of the Operational Research Society, </w:t>
                    </w:r>
                    <w:r w:rsidRPr="007F06F4">
                      <w:rPr>
                        <w:noProof/>
                        <w:rPrChange w:id="28897" w:author="Στάθης Καπ" w:date="2023-03-13T04:33:00Z">
                          <w:rPr>
                            <w:noProof/>
                            <w:lang w:val="el-GR"/>
                          </w:rPr>
                        </w:rPrChange>
                      </w:rPr>
                      <w:t xml:space="preserve">pp. 797-809, 1984. </w:t>
                    </w:r>
                  </w:p>
                </w:tc>
              </w:tr>
              <w:tr w:rsidR="008A6678" w14:paraId="3E7F9340" w14:textId="77777777">
                <w:trPr>
                  <w:divId w:val="1813669086"/>
                  <w:tblCellSpacing w:w="15" w:type="dxa"/>
                </w:trPr>
                <w:tc>
                  <w:tcPr>
                    <w:tcW w:w="50" w:type="pct"/>
                    <w:hideMark/>
                  </w:tcPr>
                  <w:p w14:paraId="55219268" w14:textId="77777777" w:rsidR="008A6678" w:rsidRDefault="008A6678">
                    <w:pPr>
                      <w:pStyle w:val="Bibliography"/>
                      <w:rPr>
                        <w:noProof/>
                        <w:lang w:val="el-GR"/>
                      </w:rPr>
                    </w:pPr>
                    <w:r>
                      <w:rPr>
                        <w:noProof/>
                        <w:lang w:val="el-GR"/>
                      </w:rPr>
                      <w:t xml:space="preserve">[2] </w:t>
                    </w:r>
                  </w:p>
                </w:tc>
                <w:tc>
                  <w:tcPr>
                    <w:tcW w:w="0" w:type="auto"/>
                    <w:hideMark/>
                  </w:tcPr>
                  <w:p w14:paraId="03FA9054" w14:textId="77777777" w:rsidR="008A6678" w:rsidRPr="007F06F4" w:rsidRDefault="008A6678">
                    <w:pPr>
                      <w:pStyle w:val="Bibliography"/>
                      <w:rPr>
                        <w:noProof/>
                        <w:rPrChange w:id="28898" w:author="Στάθης Καπ" w:date="2023-03-13T04:33:00Z">
                          <w:rPr>
                            <w:noProof/>
                            <w:lang w:val="el-GR"/>
                          </w:rPr>
                        </w:rPrChange>
                      </w:rPr>
                    </w:pPr>
                    <w:r w:rsidRPr="007F06F4">
                      <w:rPr>
                        <w:noProof/>
                        <w:rPrChange w:id="28899" w:author="Στάθης Καπ" w:date="2023-03-13T04:33:00Z">
                          <w:rPr>
                            <w:noProof/>
                            <w:lang w:val="el-GR"/>
                          </w:rPr>
                        </w:rPrChange>
                      </w:rPr>
                      <w:t xml:space="preserve">G. L. k. S. Martello, «The selective travelling salesman problem,» </w:t>
                    </w:r>
                    <w:r w:rsidRPr="007F06F4">
                      <w:rPr>
                        <w:i/>
                        <w:iCs/>
                        <w:noProof/>
                        <w:rPrChange w:id="28900" w:author="Στάθης Καπ" w:date="2023-03-13T04:33:00Z">
                          <w:rPr>
                            <w:i/>
                            <w:iCs/>
                            <w:noProof/>
                            <w:lang w:val="el-GR"/>
                          </w:rPr>
                        </w:rPrChange>
                      </w:rPr>
                      <w:t xml:space="preserve">Discrete Applied Mathematics, </w:t>
                    </w:r>
                    <w:r w:rsidRPr="007F06F4">
                      <w:rPr>
                        <w:noProof/>
                        <w:rPrChange w:id="28901" w:author="Στάθης Καπ" w:date="2023-03-13T04:33:00Z">
                          <w:rPr>
                            <w:noProof/>
                            <w:lang w:val="el-GR"/>
                          </w:rPr>
                        </w:rPrChange>
                      </w:rPr>
                      <w:t xml:space="preserve">pp. 193-207, 1990. </w:t>
                    </w:r>
                  </w:p>
                </w:tc>
              </w:tr>
              <w:tr w:rsidR="008A6678" w14:paraId="6A7F7B4F" w14:textId="77777777">
                <w:trPr>
                  <w:divId w:val="1813669086"/>
                  <w:tblCellSpacing w:w="15" w:type="dxa"/>
                </w:trPr>
                <w:tc>
                  <w:tcPr>
                    <w:tcW w:w="50" w:type="pct"/>
                    <w:hideMark/>
                  </w:tcPr>
                  <w:p w14:paraId="3F40C296" w14:textId="77777777" w:rsidR="008A6678" w:rsidRDefault="008A6678">
                    <w:pPr>
                      <w:pStyle w:val="Bibliography"/>
                      <w:rPr>
                        <w:noProof/>
                        <w:lang w:val="el-GR"/>
                      </w:rPr>
                    </w:pPr>
                    <w:r>
                      <w:rPr>
                        <w:noProof/>
                        <w:lang w:val="el-GR"/>
                      </w:rPr>
                      <w:t xml:space="preserve">[3] </w:t>
                    </w:r>
                  </w:p>
                </w:tc>
                <w:tc>
                  <w:tcPr>
                    <w:tcW w:w="0" w:type="auto"/>
                    <w:hideMark/>
                  </w:tcPr>
                  <w:p w14:paraId="3275C125" w14:textId="77777777" w:rsidR="008A6678" w:rsidRPr="007F06F4" w:rsidRDefault="008A6678">
                    <w:pPr>
                      <w:pStyle w:val="Bibliography"/>
                      <w:rPr>
                        <w:noProof/>
                        <w:rPrChange w:id="28902" w:author="Στάθης Καπ" w:date="2023-03-13T04:33:00Z">
                          <w:rPr>
                            <w:noProof/>
                            <w:lang w:val="el-GR"/>
                          </w:rPr>
                        </w:rPrChange>
                      </w:rPr>
                    </w:pPr>
                    <w:r w:rsidRPr="007F06F4">
                      <w:rPr>
                        <w:noProof/>
                        <w:rPrChange w:id="28903" w:author="Στάθης Καπ" w:date="2023-03-13T04:33:00Z">
                          <w:rPr>
                            <w:noProof/>
                            <w:lang w:val="el-GR"/>
                          </w:rPr>
                        </w:rPrChange>
                      </w:rPr>
                      <w:t xml:space="preserve">S. K. k. S. Morito, «An algorithm for single constraint maximum collection problem,» </w:t>
                    </w:r>
                    <w:r w:rsidRPr="007F06F4">
                      <w:rPr>
                        <w:i/>
                        <w:iCs/>
                        <w:noProof/>
                        <w:rPrChange w:id="28904" w:author="Στάθης Καπ" w:date="2023-03-13T04:33:00Z">
                          <w:rPr>
                            <w:i/>
                            <w:iCs/>
                            <w:noProof/>
                            <w:lang w:val="el-GR"/>
                          </w:rPr>
                        </w:rPrChange>
                      </w:rPr>
                      <w:t xml:space="preserve">Journal of the Operations Research Society of Japan, </w:t>
                    </w:r>
                    <w:r w:rsidRPr="007F06F4">
                      <w:rPr>
                        <w:noProof/>
                        <w:rPrChange w:id="28905" w:author="Στάθης Καπ" w:date="2023-03-13T04:33:00Z">
                          <w:rPr>
                            <w:noProof/>
                            <w:lang w:val="el-GR"/>
                          </w:rPr>
                        </w:rPrChange>
                      </w:rPr>
                      <w:t xml:space="preserve">pp. 515-531, 1988. </w:t>
                    </w:r>
                  </w:p>
                </w:tc>
              </w:tr>
              <w:tr w:rsidR="008A6678" w14:paraId="1711E427" w14:textId="77777777">
                <w:trPr>
                  <w:divId w:val="1813669086"/>
                  <w:tblCellSpacing w:w="15" w:type="dxa"/>
                </w:trPr>
                <w:tc>
                  <w:tcPr>
                    <w:tcW w:w="50" w:type="pct"/>
                    <w:hideMark/>
                  </w:tcPr>
                  <w:p w14:paraId="37AA81DB" w14:textId="77777777" w:rsidR="008A6678" w:rsidRDefault="008A6678">
                    <w:pPr>
                      <w:pStyle w:val="Bibliography"/>
                      <w:rPr>
                        <w:noProof/>
                        <w:lang w:val="el-GR"/>
                      </w:rPr>
                    </w:pPr>
                    <w:r>
                      <w:rPr>
                        <w:noProof/>
                        <w:lang w:val="el-GR"/>
                      </w:rPr>
                      <w:t xml:space="preserve">[4] </w:t>
                    </w:r>
                  </w:p>
                </w:tc>
                <w:tc>
                  <w:tcPr>
                    <w:tcW w:w="0" w:type="auto"/>
                    <w:hideMark/>
                  </w:tcPr>
                  <w:p w14:paraId="23448793" w14:textId="77777777" w:rsidR="008A6678" w:rsidRPr="00D70AE8" w:rsidRDefault="008A6678">
                    <w:pPr>
                      <w:pStyle w:val="Bibliography"/>
                      <w:rPr>
                        <w:noProof/>
                        <w:rPrChange w:id="28906" w:author="Στάθης Καπ" w:date="2023-03-13T04:33:00Z">
                          <w:rPr>
                            <w:noProof/>
                            <w:lang w:val="el-GR"/>
                          </w:rPr>
                        </w:rPrChange>
                      </w:rPr>
                    </w:pPr>
                    <w:r w:rsidRPr="00D70AE8">
                      <w:rPr>
                        <w:noProof/>
                        <w:rPrChange w:id="28907" w:author="Στάθης Καπ" w:date="2023-03-13T04:33:00Z">
                          <w:rPr>
                            <w:noProof/>
                            <w:lang w:val="el-GR"/>
                          </w:rPr>
                        </w:rPrChange>
                      </w:rPr>
                      <w:t xml:space="preserve">O. A. M. T. L. P. V. a. W. S. Ander Garcia, «Personalized tourist route generation,» </w:t>
                    </w:r>
                    <w:r>
                      <w:rPr>
                        <w:noProof/>
                        <w:lang w:val="el-GR"/>
                      </w:rPr>
                      <w:t>σε</w:t>
                    </w:r>
                    <w:r w:rsidRPr="00D70AE8">
                      <w:rPr>
                        <w:noProof/>
                        <w:rPrChange w:id="28908" w:author="Στάθης Καπ" w:date="2023-03-13T04:33:00Z">
                          <w:rPr>
                            <w:noProof/>
                            <w:lang w:val="el-GR"/>
                          </w:rPr>
                        </w:rPrChange>
                      </w:rPr>
                      <w:t xml:space="preserve"> </w:t>
                    </w:r>
                    <w:r w:rsidRPr="00D70AE8">
                      <w:rPr>
                        <w:i/>
                        <w:iCs/>
                        <w:noProof/>
                        <w:rPrChange w:id="28909" w:author="Στάθης Καπ" w:date="2023-03-13T04:33:00Z">
                          <w:rPr>
                            <w:i/>
                            <w:iCs/>
                            <w:noProof/>
                            <w:lang w:val="el-GR"/>
                          </w:rPr>
                        </w:rPrChange>
                      </w:rPr>
                      <w:t>Current Trends in Web Engineering - 10th International Conference on Web Engineering</w:t>
                    </w:r>
                    <w:r w:rsidRPr="00D70AE8">
                      <w:rPr>
                        <w:noProof/>
                        <w:rPrChange w:id="28910" w:author="Στάθης Καπ" w:date="2023-03-13T04:33:00Z">
                          <w:rPr>
                            <w:noProof/>
                            <w:lang w:val="el-GR"/>
                          </w:rPr>
                        </w:rPrChange>
                      </w:rPr>
                      <w:t xml:space="preserve">, Vienna, Austria, 2010. </w:t>
                    </w:r>
                  </w:p>
                </w:tc>
              </w:tr>
              <w:tr w:rsidR="008A6678" w14:paraId="04FF72EB" w14:textId="77777777">
                <w:trPr>
                  <w:divId w:val="1813669086"/>
                  <w:tblCellSpacing w:w="15" w:type="dxa"/>
                </w:trPr>
                <w:tc>
                  <w:tcPr>
                    <w:tcW w:w="50" w:type="pct"/>
                    <w:hideMark/>
                  </w:tcPr>
                  <w:p w14:paraId="246A662A" w14:textId="77777777" w:rsidR="008A6678" w:rsidRDefault="008A6678">
                    <w:pPr>
                      <w:pStyle w:val="Bibliography"/>
                      <w:rPr>
                        <w:noProof/>
                        <w:lang w:val="el-GR"/>
                      </w:rPr>
                    </w:pPr>
                    <w:r>
                      <w:rPr>
                        <w:noProof/>
                        <w:lang w:val="el-GR"/>
                      </w:rPr>
                      <w:t xml:space="preserve">[5] </w:t>
                    </w:r>
                  </w:p>
                </w:tc>
                <w:tc>
                  <w:tcPr>
                    <w:tcW w:w="0" w:type="auto"/>
                    <w:hideMark/>
                  </w:tcPr>
                  <w:p w14:paraId="20DE235D" w14:textId="77777777" w:rsidR="008A6678" w:rsidRPr="00D70AE8" w:rsidRDefault="008A6678">
                    <w:pPr>
                      <w:pStyle w:val="Bibliography"/>
                      <w:rPr>
                        <w:noProof/>
                        <w:rPrChange w:id="28911" w:author="Στάθης Καπ" w:date="2023-03-13T04:33:00Z">
                          <w:rPr>
                            <w:noProof/>
                            <w:lang w:val="el-GR"/>
                          </w:rPr>
                        </w:rPrChange>
                      </w:rPr>
                    </w:pPr>
                    <w:r w:rsidRPr="00D70AE8">
                      <w:rPr>
                        <w:noProof/>
                        <w:rPrChange w:id="28912" w:author="Στάθης Καπ" w:date="2023-03-13T04:33:00Z">
                          <w:rPr>
                            <w:noProof/>
                            <w:lang w:val="el-GR"/>
                          </w:rPr>
                        </w:rPrChange>
                      </w:rPr>
                      <w:t xml:space="preserve">P. V. a. D. V. Oudheusden, «Research, 209(1):1 10, 2011.,» </w:t>
                    </w:r>
                    <w:r w:rsidRPr="00D70AE8">
                      <w:rPr>
                        <w:i/>
                        <w:iCs/>
                        <w:noProof/>
                        <w:rPrChange w:id="28913" w:author="Στάθης Καπ" w:date="2023-03-13T04:33:00Z">
                          <w:rPr>
                            <w:i/>
                            <w:iCs/>
                            <w:noProof/>
                            <w:lang w:val="el-GR"/>
                          </w:rPr>
                        </w:rPrChange>
                      </w:rPr>
                      <w:t xml:space="preserve">The mobile tourist guide: An OR opportunity, </w:t>
                    </w:r>
                    <w:r w:rsidRPr="00D70AE8">
                      <w:rPr>
                        <w:noProof/>
                        <w:rPrChange w:id="28914" w:author="Στάθης Καπ" w:date="2023-03-13T04:33:00Z">
                          <w:rPr>
                            <w:noProof/>
                            <w:lang w:val="el-GR"/>
                          </w:rPr>
                        </w:rPrChange>
                      </w:rPr>
                      <w:t xml:space="preserve">pp. 21-27, 2007. </w:t>
                    </w:r>
                  </w:p>
                </w:tc>
              </w:tr>
              <w:tr w:rsidR="008A6678" w14:paraId="33FA699F" w14:textId="77777777">
                <w:trPr>
                  <w:divId w:val="1813669086"/>
                  <w:tblCellSpacing w:w="15" w:type="dxa"/>
                </w:trPr>
                <w:tc>
                  <w:tcPr>
                    <w:tcW w:w="50" w:type="pct"/>
                    <w:hideMark/>
                  </w:tcPr>
                  <w:p w14:paraId="56E84376" w14:textId="77777777" w:rsidR="008A6678" w:rsidRDefault="008A6678">
                    <w:pPr>
                      <w:pStyle w:val="Bibliography"/>
                      <w:rPr>
                        <w:noProof/>
                        <w:lang w:val="el-GR"/>
                      </w:rPr>
                    </w:pPr>
                    <w:r>
                      <w:rPr>
                        <w:noProof/>
                        <w:lang w:val="el-GR"/>
                      </w:rPr>
                      <w:t xml:space="preserve">[6] </w:t>
                    </w:r>
                  </w:p>
                </w:tc>
                <w:tc>
                  <w:tcPr>
                    <w:tcW w:w="0" w:type="auto"/>
                    <w:hideMark/>
                  </w:tcPr>
                  <w:p w14:paraId="2770F882" w14:textId="77777777" w:rsidR="008A6678" w:rsidRPr="00D70AE8" w:rsidRDefault="008A6678">
                    <w:pPr>
                      <w:pStyle w:val="Bibliography"/>
                      <w:rPr>
                        <w:noProof/>
                        <w:rPrChange w:id="28915" w:author="Στάθης Καπ" w:date="2023-03-13T04:33:00Z">
                          <w:rPr>
                            <w:noProof/>
                            <w:lang w:val="el-GR"/>
                          </w:rPr>
                        </w:rPrChange>
                      </w:rPr>
                    </w:pPr>
                    <w:r w:rsidRPr="00D70AE8">
                      <w:rPr>
                        <w:noProof/>
                        <w:rPrChange w:id="28916" w:author="Στάθης Καπ" w:date="2023-03-13T04:33:00Z">
                          <w:rPr>
                            <w:noProof/>
                            <w:lang w:val="el-GR"/>
                          </w:rPr>
                        </w:rPrChange>
                      </w:rPr>
                      <w:t xml:space="preserve">W. S. G. V. B. a. D. V. O. Pieter Vansteenwegen, «Iterated local search for the team orienteering problem with time windows,» </w:t>
                    </w:r>
                    <w:r w:rsidRPr="00D70AE8">
                      <w:rPr>
                        <w:i/>
                        <w:iCs/>
                        <w:noProof/>
                        <w:rPrChange w:id="28917" w:author="Στάθης Καπ" w:date="2023-03-13T04:33:00Z">
                          <w:rPr>
                            <w:i/>
                            <w:iCs/>
                            <w:noProof/>
                            <w:lang w:val="el-GR"/>
                          </w:rPr>
                        </w:rPrChange>
                      </w:rPr>
                      <w:t xml:space="preserve">Computers &amp; Operations Research, </w:t>
                    </w:r>
                    <w:r w:rsidRPr="00D70AE8">
                      <w:rPr>
                        <w:noProof/>
                        <w:rPrChange w:id="28918" w:author="Στάθης Καπ" w:date="2023-03-13T04:33:00Z">
                          <w:rPr>
                            <w:noProof/>
                            <w:lang w:val="el-GR"/>
                          </w:rPr>
                        </w:rPrChange>
                      </w:rPr>
                      <w:t xml:space="preserve">pp. 3281-3290, 2009. </w:t>
                    </w:r>
                  </w:p>
                </w:tc>
              </w:tr>
              <w:tr w:rsidR="008A6678" w14:paraId="18933B9C" w14:textId="77777777">
                <w:trPr>
                  <w:divId w:val="1813669086"/>
                  <w:tblCellSpacing w:w="15" w:type="dxa"/>
                </w:trPr>
                <w:tc>
                  <w:tcPr>
                    <w:tcW w:w="50" w:type="pct"/>
                    <w:hideMark/>
                  </w:tcPr>
                  <w:p w14:paraId="28B2BCCC" w14:textId="77777777" w:rsidR="008A6678" w:rsidRDefault="008A6678">
                    <w:pPr>
                      <w:pStyle w:val="Bibliography"/>
                      <w:rPr>
                        <w:noProof/>
                        <w:lang w:val="el-GR"/>
                      </w:rPr>
                    </w:pPr>
                    <w:r>
                      <w:rPr>
                        <w:noProof/>
                        <w:lang w:val="el-GR"/>
                      </w:rPr>
                      <w:t xml:space="preserve">[7] </w:t>
                    </w:r>
                  </w:p>
                </w:tc>
                <w:tc>
                  <w:tcPr>
                    <w:tcW w:w="0" w:type="auto"/>
                    <w:hideMark/>
                  </w:tcPr>
                  <w:p w14:paraId="6C01B540" w14:textId="77777777" w:rsidR="008A6678" w:rsidRPr="00D70AE8" w:rsidRDefault="008A6678">
                    <w:pPr>
                      <w:pStyle w:val="Bibliography"/>
                      <w:rPr>
                        <w:noProof/>
                        <w:rPrChange w:id="28919" w:author="Στάθης Καπ" w:date="2023-03-13T04:33:00Z">
                          <w:rPr>
                            <w:noProof/>
                            <w:lang w:val="el-GR"/>
                          </w:rPr>
                        </w:rPrChange>
                      </w:rPr>
                    </w:pPr>
                    <w:r w:rsidRPr="00D70AE8">
                      <w:rPr>
                        <w:noProof/>
                        <w:rPrChange w:id="28920" w:author="Στάθης Καπ" w:date="2023-03-13T04:33:00Z">
                          <w:rPr>
                            <w:noProof/>
                            <w:lang w:val="el-GR"/>
                          </w:rPr>
                        </w:rPrChange>
                      </w:rPr>
                      <w:t xml:space="preserve">W. S. a. D. V. O. P. Vansteenwegen, «The orienteering problem: A survey,» </w:t>
                    </w:r>
                    <w:r w:rsidRPr="00D70AE8">
                      <w:rPr>
                        <w:i/>
                        <w:iCs/>
                        <w:noProof/>
                        <w:rPrChange w:id="28921" w:author="Στάθης Καπ" w:date="2023-03-13T04:33:00Z">
                          <w:rPr>
                            <w:i/>
                            <w:iCs/>
                            <w:noProof/>
                            <w:lang w:val="el-GR"/>
                          </w:rPr>
                        </w:rPrChange>
                      </w:rPr>
                      <w:t xml:space="preserve">European Journal of Operational Research, </w:t>
                    </w:r>
                    <w:r w:rsidRPr="00D70AE8">
                      <w:rPr>
                        <w:noProof/>
                        <w:rPrChange w:id="28922" w:author="Στάθης Καπ" w:date="2023-03-13T04:33:00Z">
                          <w:rPr>
                            <w:noProof/>
                            <w:lang w:val="el-GR"/>
                          </w:rPr>
                        </w:rPrChange>
                      </w:rPr>
                      <w:t xml:space="preserve">pp. 1-10, 2011. </w:t>
                    </w:r>
                  </w:p>
                </w:tc>
              </w:tr>
              <w:tr w:rsidR="008A6678" w14:paraId="2C8CCB95" w14:textId="77777777">
                <w:trPr>
                  <w:divId w:val="1813669086"/>
                  <w:tblCellSpacing w:w="15" w:type="dxa"/>
                </w:trPr>
                <w:tc>
                  <w:tcPr>
                    <w:tcW w:w="50" w:type="pct"/>
                    <w:hideMark/>
                  </w:tcPr>
                  <w:p w14:paraId="63627DC0" w14:textId="77777777" w:rsidR="008A6678" w:rsidRDefault="008A6678">
                    <w:pPr>
                      <w:pStyle w:val="Bibliography"/>
                      <w:rPr>
                        <w:noProof/>
                        <w:lang w:val="el-GR"/>
                      </w:rPr>
                    </w:pPr>
                    <w:r>
                      <w:rPr>
                        <w:noProof/>
                        <w:lang w:val="el-GR"/>
                      </w:rPr>
                      <w:t xml:space="preserve">[8] </w:t>
                    </w:r>
                  </w:p>
                </w:tc>
                <w:tc>
                  <w:tcPr>
                    <w:tcW w:w="0" w:type="auto"/>
                    <w:hideMark/>
                  </w:tcPr>
                  <w:p w14:paraId="547F23C9" w14:textId="77777777" w:rsidR="008A6678" w:rsidRPr="00D70AE8" w:rsidRDefault="008A6678">
                    <w:pPr>
                      <w:pStyle w:val="Bibliography"/>
                      <w:rPr>
                        <w:noProof/>
                        <w:rPrChange w:id="28923" w:author="Στάθης Καπ" w:date="2023-03-13T04:33:00Z">
                          <w:rPr>
                            <w:noProof/>
                            <w:lang w:val="el-GR"/>
                          </w:rPr>
                        </w:rPrChange>
                      </w:rPr>
                    </w:pPr>
                    <w:r w:rsidRPr="00D70AE8">
                      <w:rPr>
                        <w:noProof/>
                        <w:rPrChange w:id="28924" w:author="Στάθης Καπ" w:date="2023-03-13T04:33:00Z">
                          <w:rPr>
                            <w:noProof/>
                            <w:lang w:val="el-GR"/>
                          </w:rPr>
                        </w:rPrChange>
                      </w:rPr>
                      <w:t xml:space="preserve">A. W. T. a. R. A. Z. C. E. Miller, «Integer programming formulations and travelling salesman problems,» </w:t>
                    </w:r>
                    <w:r w:rsidRPr="00D70AE8">
                      <w:rPr>
                        <w:i/>
                        <w:iCs/>
                        <w:noProof/>
                        <w:rPrChange w:id="28925" w:author="Στάθης Καπ" w:date="2023-03-13T04:33:00Z">
                          <w:rPr>
                            <w:i/>
                            <w:iCs/>
                            <w:noProof/>
                            <w:lang w:val="el-GR"/>
                          </w:rPr>
                        </w:rPrChange>
                      </w:rPr>
                      <w:t xml:space="preserve">Journal of the Association for Computing Machinery, </w:t>
                    </w:r>
                    <w:r w:rsidRPr="00D70AE8">
                      <w:rPr>
                        <w:noProof/>
                        <w:rPrChange w:id="28926" w:author="Στάθης Καπ" w:date="2023-03-13T04:33:00Z">
                          <w:rPr>
                            <w:noProof/>
                            <w:lang w:val="el-GR"/>
                          </w:rPr>
                        </w:rPrChange>
                      </w:rPr>
                      <w:t xml:space="preserve">pp. 326-329, 1960. </w:t>
                    </w:r>
                  </w:p>
                </w:tc>
              </w:tr>
              <w:tr w:rsidR="008A6678" w14:paraId="24F075EC" w14:textId="77777777">
                <w:trPr>
                  <w:divId w:val="1813669086"/>
                  <w:tblCellSpacing w:w="15" w:type="dxa"/>
                </w:trPr>
                <w:tc>
                  <w:tcPr>
                    <w:tcW w:w="50" w:type="pct"/>
                    <w:hideMark/>
                  </w:tcPr>
                  <w:p w14:paraId="306AECBF" w14:textId="77777777" w:rsidR="008A6678" w:rsidRDefault="008A6678">
                    <w:pPr>
                      <w:pStyle w:val="Bibliography"/>
                      <w:rPr>
                        <w:noProof/>
                        <w:lang w:val="el-GR"/>
                      </w:rPr>
                    </w:pPr>
                    <w:r>
                      <w:rPr>
                        <w:noProof/>
                        <w:lang w:val="el-GR"/>
                      </w:rPr>
                      <w:t xml:space="preserve">[9] </w:t>
                    </w:r>
                  </w:p>
                </w:tc>
                <w:tc>
                  <w:tcPr>
                    <w:tcW w:w="0" w:type="auto"/>
                    <w:hideMark/>
                  </w:tcPr>
                  <w:p w14:paraId="11091828" w14:textId="77777777" w:rsidR="008A6678" w:rsidRPr="00D70AE8" w:rsidRDefault="008A6678">
                    <w:pPr>
                      <w:pStyle w:val="Bibliography"/>
                      <w:rPr>
                        <w:noProof/>
                        <w:rPrChange w:id="28927" w:author="Στάθης Καπ" w:date="2023-03-13T04:33:00Z">
                          <w:rPr>
                            <w:noProof/>
                            <w:lang w:val="el-GR"/>
                          </w:rPr>
                        </w:rPrChange>
                      </w:rPr>
                    </w:pPr>
                    <w:r w:rsidRPr="00D70AE8">
                      <w:rPr>
                        <w:noProof/>
                        <w:rPrChange w:id="28928" w:author="Στάθης Καπ" w:date="2023-03-13T04:33:00Z">
                          <w:rPr>
                            <w:noProof/>
                            <w:lang w:val="el-GR"/>
                          </w:rPr>
                        </w:rPrChange>
                      </w:rPr>
                      <w:t xml:space="preserve">V. N. &amp;. R. Ravi, «The Directed Orienteering Problem,» </w:t>
                    </w:r>
                    <w:r w:rsidRPr="00D70AE8">
                      <w:rPr>
                        <w:i/>
                        <w:iCs/>
                        <w:noProof/>
                        <w:rPrChange w:id="28929" w:author="Στάθης Καπ" w:date="2023-03-13T04:33:00Z">
                          <w:rPr>
                            <w:i/>
                            <w:iCs/>
                            <w:noProof/>
                            <w:lang w:val="el-GR"/>
                          </w:rPr>
                        </w:rPrChange>
                      </w:rPr>
                      <w:t xml:space="preserve">Algorithmica, </w:t>
                    </w:r>
                    <w:r w:rsidRPr="00D70AE8">
                      <w:rPr>
                        <w:noProof/>
                        <w:rPrChange w:id="28930" w:author="Στάθης Καπ" w:date="2023-03-13T04:33:00Z">
                          <w:rPr>
                            <w:noProof/>
                            <w:lang w:val="el-GR"/>
                          </w:rPr>
                        </w:rPrChange>
                      </w:rPr>
                      <w:t xml:space="preserve">p. 1017–1030, 2011. </w:t>
                    </w:r>
                  </w:p>
                </w:tc>
              </w:tr>
              <w:tr w:rsidR="008A6678" w14:paraId="65BCADE1" w14:textId="77777777">
                <w:trPr>
                  <w:divId w:val="1813669086"/>
                  <w:tblCellSpacing w:w="15" w:type="dxa"/>
                </w:trPr>
                <w:tc>
                  <w:tcPr>
                    <w:tcW w:w="50" w:type="pct"/>
                    <w:hideMark/>
                  </w:tcPr>
                  <w:p w14:paraId="37E8ABD6" w14:textId="77777777" w:rsidR="008A6678" w:rsidRDefault="008A6678">
                    <w:pPr>
                      <w:pStyle w:val="Bibliography"/>
                      <w:rPr>
                        <w:noProof/>
                        <w:lang w:val="el-GR"/>
                      </w:rPr>
                    </w:pPr>
                    <w:r>
                      <w:rPr>
                        <w:noProof/>
                        <w:lang w:val="el-GR"/>
                      </w:rPr>
                      <w:t xml:space="preserve">[10] </w:t>
                    </w:r>
                  </w:p>
                </w:tc>
                <w:tc>
                  <w:tcPr>
                    <w:tcW w:w="0" w:type="auto"/>
                    <w:hideMark/>
                  </w:tcPr>
                  <w:p w14:paraId="7415070F" w14:textId="77777777" w:rsidR="008A6678" w:rsidRPr="00D70AE8" w:rsidRDefault="008A6678">
                    <w:pPr>
                      <w:pStyle w:val="Bibliography"/>
                      <w:rPr>
                        <w:noProof/>
                        <w:rPrChange w:id="28931" w:author="Στάθης Καπ" w:date="2023-03-13T04:33:00Z">
                          <w:rPr>
                            <w:noProof/>
                            <w:lang w:val="el-GR"/>
                          </w:rPr>
                        </w:rPrChange>
                      </w:rPr>
                    </w:pPr>
                    <w:r w:rsidRPr="00D70AE8">
                      <w:rPr>
                        <w:noProof/>
                        <w:rPrChange w:id="28932" w:author="Στάθης Καπ" w:date="2023-03-13T04:33:00Z">
                          <w:rPr>
                            <w:noProof/>
                            <w:lang w:val="el-GR"/>
                          </w:rPr>
                        </w:rPrChange>
                      </w:rPr>
                      <w:t xml:space="preserve">A. B. S. C. a. A. M. N. Bansal, «Approximation algorithms for deadline-tsp and vehicle routing with time-windows,» </w:t>
                    </w:r>
                    <w:r w:rsidRPr="00D70AE8">
                      <w:rPr>
                        <w:i/>
                        <w:iCs/>
                        <w:noProof/>
                        <w:rPrChange w:id="28933" w:author="Στάθης Καπ" w:date="2023-03-13T04:33:00Z">
                          <w:rPr>
                            <w:i/>
                            <w:iCs/>
                            <w:noProof/>
                            <w:lang w:val="el-GR"/>
                          </w:rPr>
                        </w:rPrChange>
                      </w:rPr>
                      <w:t xml:space="preserve">STOC '04: Proceedings of the thirty-sixth annual ACM symposium on Theory of computing, </w:t>
                    </w:r>
                    <w:r w:rsidRPr="00D70AE8">
                      <w:rPr>
                        <w:noProof/>
                        <w:rPrChange w:id="28934" w:author="Στάθης Καπ" w:date="2023-03-13T04:33:00Z">
                          <w:rPr>
                            <w:noProof/>
                            <w:lang w:val="el-GR"/>
                          </w:rPr>
                        </w:rPrChange>
                      </w:rPr>
                      <w:t xml:space="preserve">pp. 166-174, 2014. </w:t>
                    </w:r>
                  </w:p>
                </w:tc>
              </w:tr>
              <w:tr w:rsidR="008A6678" w14:paraId="28A2C4E4" w14:textId="77777777">
                <w:trPr>
                  <w:divId w:val="1813669086"/>
                  <w:tblCellSpacing w:w="15" w:type="dxa"/>
                </w:trPr>
                <w:tc>
                  <w:tcPr>
                    <w:tcW w:w="50" w:type="pct"/>
                    <w:hideMark/>
                  </w:tcPr>
                  <w:p w14:paraId="12676C14" w14:textId="77777777" w:rsidR="008A6678" w:rsidRDefault="008A6678">
                    <w:pPr>
                      <w:pStyle w:val="Bibliography"/>
                      <w:rPr>
                        <w:noProof/>
                        <w:lang w:val="el-GR"/>
                      </w:rPr>
                    </w:pPr>
                    <w:r>
                      <w:rPr>
                        <w:noProof/>
                        <w:lang w:val="el-GR"/>
                      </w:rPr>
                      <w:t xml:space="preserve">[11] </w:t>
                    </w:r>
                  </w:p>
                </w:tc>
                <w:tc>
                  <w:tcPr>
                    <w:tcW w:w="0" w:type="auto"/>
                    <w:hideMark/>
                  </w:tcPr>
                  <w:p w14:paraId="24A9FEDA" w14:textId="77777777" w:rsidR="008A6678" w:rsidRPr="00D70AE8" w:rsidRDefault="008A6678">
                    <w:pPr>
                      <w:pStyle w:val="Bibliography"/>
                      <w:rPr>
                        <w:noProof/>
                        <w:rPrChange w:id="28935" w:author="Στάθης Καπ" w:date="2023-03-13T04:33:00Z">
                          <w:rPr>
                            <w:noProof/>
                            <w:lang w:val="el-GR"/>
                          </w:rPr>
                        </w:rPrChange>
                      </w:rPr>
                    </w:pPr>
                    <w:r w:rsidRPr="00D70AE8">
                      <w:rPr>
                        <w:noProof/>
                        <w:rPrChange w:id="28936" w:author="Στάθης Καπ" w:date="2023-03-13T04:33:00Z">
                          <w:rPr>
                            <w:noProof/>
                            <w:lang w:val="el-GR"/>
                          </w:rPr>
                        </w:rPrChange>
                      </w:rPr>
                      <w:t xml:space="preserve">J. S. B. M. a. G. N. E. M. Arkin, «Resource-constrained geometric network optimization,» </w:t>
                    </w:r>
                    <w:r w:rsidRPr="00D70AE8">
                      <w:rPr>
                        <w:i/>
                        <w:iCs/>
                        <w:noProof/>
                        <w:rPrChange w:id="28937" w:author="Στάθης Καπ" w:date="2023-03-13T04:33:00Z">
                          <w:rPr>
                            <w:i/>
                            <w:iCs/>
                            <w:noProof/>
                            <w:lang w:val="el-GR"/>
                          </w:rPr>
                        </w:rPrChange>
                      </w:rPr>
                      <w:t xml:space="preserve">Proceedings of the 14th Annual Symposium on Computational Geometry, SCG ’98, </w:t>
                    </w:r>
                    <w:r w:rsidRPr="00D70AE8">
                      <w:rPr>
                        <w:noProof/>
                        <w:rPrChange w:id="28938" w:author="Στάθης Καπ" w:date="2023-03-13T04:33:00Z">
                          <w:rPr>
                            <w:noProof/>
                            <w:lang w:val="el-GR"/>
                          </w:rPr>
                        </w:rPrChange>
                      </w:rPr>
                      <w:t xml:space="preserve">pp. 307-316, 1998. </w:t>
                    </w:r>
                  </w:p>
                </w:tc>
              </w:tr>
              <w:tr w:rsidR="008A6678" w14:paraId="05F38A27" w14:textId="77777777">
                <w:trPr>
                  <w:divId w:val="1813669086"/>
                  <w:tblCellSpacing w:w="15" w:type="dxa"/>
                </w:trPr>
                <w:tc>
                  <w:tcPr>
                    <w:tcW w:w="50" w:type="pct"/>
                    <w:hideMark/>
                  </w:tcPr>
                  <w:p w14:paraId="0768348D" w14:textId="77777777" w:rsidR="008A6678" w:rsidRDefault="008A6678">
                    <w:pPr>
                      <w:pStyle w:val="Bibliography"/>
                      <w:rPr>
                        <w:noProof/>
                        <w:lang w:val="el-GR"/>
                      </w:rPr>
                    </w:pPr>
                    <w:r>
                      <w:rPr>
                        <w:noProof/>
                        <w:lang w:val="el-GR"/>
                      </w:rPr>
                      <w:t xml:space="preserve">[12] </w:t>
                    </w:r>
                  </w:p>
                </w:tc>
                <w:tc>
                  <w:tcPr>
                    <w:tcW w:w="0" w:type="auto"/>
                    <w:hideMark/>
                  </w:tcPr>
                  <w:p w14:paraId="43B4B0E8" w14:textId="77777777" w:rsidR="008A6678" w:rsidRPr="00D70AE8" w:rsidRDefault="008A6678">
                    <w:pPr>
                      <w:pStyle w:val="Bibliography"/>
                      <w:rPr>
                        <w:noProof/>
                        <w:rPrChange w:id="28939" w:author="Στάθης Καπ" w:date="2023-03-13T04:33:00Z">
                          <w:rPr>
                            <w:noProof/>
                            <w:lang w:val="el-GR"/>
                          </w:rPr>
                        </w:rPrChange>
                      </w:rPr>
                    </w:pPr>
                    <w:r w:rsidRPr="00D70AE8">
                      <w:rPr>
                        <w:noProof/>
                        <w:rPrChange w:id="28940" w:author="Στάθης Καπ" w:date="2023-03-13T04:33:00Z">
                          <w:rPr>
                            <w:noProof/>
                            <w:lang w:val="el-GR"/>
                          </w:rPr>
                        </w:rPrChange>
                      </w:rPr>
                      <w:t xml:space="preserve">K. C. a. S. Har-Peled, «The orienteering problem in the plane revisited,» </w:t>
                    </w:r>
                    <w:r w:rsidRPr="00D70AE8">
                      <w:rPr>
                        <w:i/>
                        <w:iCs/>
                        <w:noProof/>
                        <w:rPrChange w:id="28941" w:author="Στάθης Καπ" w:date="2023-03-13T04:33:00Z">
                          <w:rPr>
                            <w:i/>
                            <w:iCs/>
                            <w:noProof/>
                            <w:lang w:val="el-GR"/>
                          </w:rPr>
                        </w:rPrChange>
                      </w:rPr>
                      <w:t xml:space="preserve">Proceedings of the 22nd Annual Symposium on Computational Geometry, SCG ’06, </w:t>
                    </w:r>
                    <w:r w:rsidRPr="00D70AE8">
                      <w:rPr>
                        <w:noProof/>
                        <w:rPrChange w:id="28942" w:author="Στάθης Καπ" w:date="2023-03-13T04:33:00Z">
                          <w:rPr>
                            <w:noProof/>
                            <w:lang w:val="el-GR"/>
                          </w:rPr>
                        </w:rPrChange>
                      </w:rPr>
                      <w:t xml:space="preserve">pp. 247-254, 2006. </w:t>
                    </w:r>
                  </w:p>
                </w:tc>
              </w:tr>
              <w:tr w:rsidR="008A6678" w14:paraId="23B79F76" w14:textId="77777777">
                <w:trPr>
                  <w:divId w:val="1813669086"/>
                  <w:tblCellSpacing w:w="15" w:type="dxa"/>
                </w:trPr>
                <w:tc>
                  <w:tcPr>
                    <w:tcW w:w="50" w:type="pct"/>
                    <w:hideMark/>
                  </w:tcPr>
                  <w:p w14:paraId="6B07B3C9" w14:textId="77777777" w:rsidR="008A6678" w:rsidRDefault="008A6678">
                    <w:pPr>
                      <w:pStyle w:val="Bibliography"/>
                      <w:rPr>
                        <w:noProof/>
                        <w:lang w:val="el-GR"/>
                      </w:rPr>
                    </w:pPr>
                    <w:r>
                      <w:rPr>
                        <w:noProof/>
                        <w:lang w:val="el-GR"/>
                      </w:rPr>
                      <w:t xml:space="preserve">[13] </w:t>
                    </w:r>
                  </w:p>
                </w:tc>
                <w:tc>
                  <w:tcPr>
                    <w:tcW w:w="0" w:type="auto"/>
                    <w:hideMark/>
                  </w:tcPr>
                  <w:p w14:paraId="21891A03" w14:textId="77777777" w:rsidR="008A6678" w:rsidRPr="00D70AE8" w:rsidRDefault="008A6678">
                    <w:pPr>
                      <w:pStyle w:val="Bibliography"/>
                      <w:rPr>
                        <w:noProof/>
                        <w:rPrChange w:id="28943" w:author="Στάθης Καπ" w:date="2023-03-13T04:33:00Z">
                          <w:rPr>
                            <w:noProof/>
                            <w:lang w:val="el-GR"/>
                          </w:rPr>
                        </w:rPrChange>
                      </w:rPr>
                    </w:pPr>
                    <w:r w:rsidRPr="00D70AE8">
                      <w:rPr>
                        <w:noProof/>
                        <w:rPrChange w:id="28944" w:author="Στάθης Καπ" w:date="2023-03-13T04:33:00Z">
                          <w:rPr>
                            <w:noProof/>
                            <w:lang w:val="el-GR"/>
                          </w:rPr>
                        </w:rPrChange>
                      </w:rPr>
                      <w:t xml:space="preserve">G. L. a. F. S. M. Gendreau, « Atabu search heuristic for the undirected selective travelling salesman problem,» </w:t>
                    </w:r>
                    <w:r w:rsidRPr="00D70AE8">
                      <w:rPr>
                        <w:i/>
                        <w:iCs/>
                        <w:noProof/>
                        <w:rPrChange w:id="28945" w:author="Στάθης Καπ" w:date="2023-03-13T04:33:00Z">
                          <w:rPr>
                            <w:i/>
                            <w:iCs/>
                            <w:noProof/>
                            <w:lang w:val="el-GR"/>
                          </w:rPr>
                        </w:rPrChange>
                      </w:rPr>
                      <w:t xml:space="preserve">European Journal of Operational Research, </w:t>
                    </w:r>
                    <w:r w:rsidRPr="00D70AE8">
                      <w:rPr>
                        <w:noProof/>
                        <w:rPrChange w:id="28946" w:author="Στάθης Καπ" w:date="2023-03-13T04:33:00Z">
                          <w:rPr>
                            <w:noProof/>
                            <w:lang w:val="el-GR"/>
                          </w:rPr>
                        </w:rPrChange>
                      </w:rPr>
                      <w:t xml:space="preserve">pp. 539-545, 1998. </w:t>
                    </w:r>
                  </w:p>
                </w:tc>
              </w:tr>
              <w:tr w:rsidR="008A6678" w14:paraId="32E45116" w14:textId="77777777">
                <w:trPr>
                  <w:divId w:val="1813669086"/>
                  <w:tblCellSpacing w:w="15" w:type="dxa"/>
                </w:trPr>
                <w:tc>
                  <w:tcPr>
                    <w:tcW w:w="50" w:type="pct"/>
                    <w:hideMark/>
                  </w:tcPr>
                  <w:p w14:paraId="566D3873" w14:textId="77777777" w:rsidR="008A6678" w:rsidRDefault="008A6678">
                    <w:pPr>
                      <w:pStyle w:val="Bibliography"/>
                      <w:rPr>
                        <w:noProof/>
                        <w:lang w:val="el-GR"/>
                      </w:rPr>
                    </w:pPr>
                    <w:r>
                      <w:rPr>
                        <w:noProof/>
                        <w:lang w:val="el-GR"/>
                      </w:rPr>
                      <w:t xml:space="preserve">[14] </w:t>
                    </w:r>
                  </w:p>
                </w:tc>
                <w:tc>
                  <w:tcPr>
                    <w:tcW w:w="0" w:type="auto"/>
                    <w:hideMark/>
                  </w:tcPr>
                  <w:p w14:paraId="371B71AA" w14:textId="77777777" w:rsidR="008A6678" w:rsidRPr="00D70AE8" w:rsidRDefault="008A6678">
                    <w:pPr>
                      <w:pStyle w:val="Bibliography"/>
                      <w:rPr>
                        <w:noProof/>
                        <w:rPrChange w:id="28947" w:author="Στάθης Καπ" w:date="2023-03-13T04:33:00Z">
                          <w:rPr>
                            <w:noProof/>
                            <w:lang w:val="el-GR"/>
                          </w:rPr>
                        </w:rPrChange>
                      </w:rPr>
                    </w:pPr>
                    <w:r w:rsidRPr="00D70AE8">
                      <w:rPr>
                        <w:noProof/>
                        <w:rPrChange w:id="28948" w:author="Στάθης Καπ" w:date="2023-03-13T04:33:00Z">
                          <w:rPr>
                            <w:noProof/>
                            <w:lang w:val="el-GR"/>
                          </w:rPr>
                        </w:rPrChange>
                      </w:rPr>
                      <w:t xml:space="preserve">G. L. a. F. S. Michel Gendreau, «A branch-and-cut algorithm for the undirected selective traveling salesman problem,» </w:t>
                    </w:r>
                    <w:r w:rsidRPr="00D70AE8">
                      <w:rPr>
                        <w:i/>
                        <w:iCs/>
                        <w:noProof/>
                        <w:rPrChange w:id="28949" w:author="Στάθης Καπ" w:date="2023-03-13T04:33:00Z">
                          <w:rPr>
                            <w:i/>
                            <w:iCs/>
                            <w:noProof/>
                            <w:lang w:val="el-GR"/>
                          </w:rPr>
                        </w:rPrChange>
                      </w:rPr>
                      <w:t xml:space="preserve">Networks, </w:t>
                    </w:r>
                    <w:r w:rsidRPr="00D70AE8">
                      <w:rPr>
                        <w:noProof/>
                        <w:rPrChange w:id="28950" w:author="Στάθης Καπ" w:date="2023-03-13T04:33:00Z">
                          <w:rPr>
                            <w:noProof/>
                            <w:lang w:val="el-GR"/>
                          </w:rPr>
                        </w:rPrChange>
                      </w:rPr>
                      <w:t xml:space="preserve">pp. 263-273, 1998. </w:t>
                    </w:r>
                  </w:p>
                </w:tc>
              </w:tr>
              <w:tr w:rsidR="008A6678" w14:paraId="5F80CCC4" w14:textId="77777777">
                <w:trPr>
                  <w:divId w:val="1813669086"/>
                  <w:tblCellSpacing w:w="15" w:type="dxa"/>
                </w:trPr>
                <w:tc>
                  <w:tcPr>
                    <w:tcW w:w="50" w:type="pct"/>
                    <w:hideMark/>
                  </w:tcPr>
                  <w:p w14:paraId="7C079A05" w14:textId="77777777" w:rsidR="008A6678" w:rsidRDefault="008A6678">
                    <w:pPr>
                      <w:pStyle w:val="Bibliography"/>
                      <w:rPr>
                        <w:noProof/>
                        <w:lang w:val="el-GR"/>
                      </w:rPr>
                    </w:pPr>
                    <w:r>
                      <w:rPr>
                        <w:noProof/>
                        <w:lang w:val="el-GR"/>
                      </w:rPr>
                      <w:t xml:space="preserve">[15] </w:t>
                    </w:r>
                  </w:p>
                </w:tc>
                <w:tc>
                  <w:tcPr>
                    <w:tcW w:w="0" w:type="auto"/>
                    <w:hideMark/>
                  </w:tcPr>
                  <w:p w14:paraId="4AACBAA3" w14:textId="77777777" w:rsidR="008A6678" w:rsidRPr="00D70AE8" w:rsidRDefault="008A6678">
                    <w:pPr>
                      <w:pStyle w:val="Bibliography"/>
                      <w:rPr>
                        <w:noProof/>
                        <w:rPrChange w:id="28951" w:author="Στάθης Καπ" w:date="2023-03-13T04:33:00Z">
                          <w:rPr>
                            <w:noProof/>
                            <w:lang w:val="el-GR"/>
                          </w:rPr>
                        </w:rPrChange>
                      </w:rPr>
                    </w:pPr>
                    <w:r w:rsidRPr="00D70AE8">
                      <w:rPr>
                        <w:noProof/>
                        <w:rPrChange w:id="28952" w:author="Στάθης Καπ" w:date="2023-03-13T04:33:00Z">
                          <w:rPr>
                            <w:noProof/>
                            <w:lang w:val="el-GR"/>
                          </w:rPr>
                        </w:rPrChange>
                      </w:rPr>
                      <w:t xml:space="preserve">L. L. a. R. V. Bruce L. Golden, «The orienteering problem,» </w:t>
                    </w:r>
                    <w:r w:rsidRPr="00D70AE8">
                      <w:rPr>
                        <w:i/>
                        <w:iCs/>
                        <w:noProof/>
                        <w:rPrChange w:id="28953" w:author="Στάθης Καπ" w:date="2023-03-13T04:33:00Z">
                          <w:rPr>
                            <w:i/>
                            <w:iCs/>
                            <w:noProof/>
                            <w:lang w:val="el-GR"/>
                          </w:rPr>
                        </w:rPrChange>
                      </w:rPr>
                      <w:t xml:space="preserve">Naval Research Logistics (NRL), </w:t>
                    </w:r>
                    <w:r w:rsidRPr="00D70AE8">
                      <w:rPr>
                        <w:noProof/>
                        <w:rPrChange w:id="28954" w:author="Στάθης Καπ" w:date="2023-03-13T04:33:00Z">
                          <w:rPr>
                            <w:noProof/>
                            <w:lang w:val="el-GR"/>
                          </w:rPr>
                        </w:rPrChange>
                      </w:rPr>
                      <w:t xml:space="preserve">pp. 307-318, 1987. </w:t>
                    </w:r>
                  </w:p>
                </w:tc>
              </w:tr>
              <w:tr w:rsidR="008A6678" w14:paraId="4EEB07B2" w14:textId="77777777">
                <w:trPr>
                  <w:divId w:val="1813669086"/>
                  <w:tblCellSpacing w:w="15" w:type="dxa"/>
                </w:trPr>
                <w:tc>
                  <w:tcPr>
                    <w:tcW w:w="50" w:type="pct"/>
                    <w:hideMark/>
                  </w:tcPr>
                  <w:p w14:paraId="6B3C54F7" w14:textId="77777777" w:rsidR="008A6678" w:rsidRDefault="008A6678">
                    <w:pPr>
                      <w:pStyle w:val="Bibliography"/>
                      <w:rPr>
                        <w:noProof/>
                        <w:lang w:val="el-GR"/>
                      </w:rPr>
                    </w:pPr>
                    <w:r>
                      <w:rPr>
                        <w:noProof/>
                        <w:lang w:val="el-GR"/>
                      </w:rPr>
                      <w:t xml:space="preserve">[16] </w:t>
                    </w:r>
                  </w:p>
                </w:tc>
                <w:tc>
                  <w:tcPr>
                    <w:tcW w:w="0" w:type="auto"/>
                    <w:hideMark/>
                  </w:tcPr>
                  <w:p w14:paraId="049478CD" w14:textId="77777777" w:rsidR="008A6678" w:rsidRPr="00D70AE8" w:rsidRDefault="008A6678">
                    <w:pPr>
                      <w:pStyle w:val="Bibliography"/>
                      <w:rPr>
                        <w:noProof/>
                        <w:rPrChange w:id="28955" w:author="Στάθης Καπ" w:date="2023-03-13T04:33:00Z">
                          <w:rPr>
                            <w:noProof/>
                            <w:lang w:val="el-GR"/>
                          </w:rPr>
                        </w:rPrChange>
                      </w:rPr>
                    </w:pPr>
                    <w:r w:rsidRPr="00D70AE8">
                      <w:rPr>
                        <w:noProof/>
                        <w:rPrChange w:id="28956" w:author="Στάθης Καπ" w:date="2023-03-13T04:33:00Z">
                          <w:rPr>
                            <w:noProof/>
                            <w:lang w:val="el-GR"/>
                          </w:rPr>
                        </w:rPrChange>
                      </w:rPr>
                      <w:t xml:space="preserve">J. J. S. G. P. T. Matteo Fischetti, «Solving the Orienteering Problem through Branch-and-Cut,» </w:t>
                    </w:r>
                    <w:r w:rsidRPr="00D70AE8">
                      <w:rPr>
                        <w:i/>
                        <w:iCs/>
                        <w:noProof/>
                        <w:rPrChange w:id="28957" w:author="Στάθης Καπ" w:date="2023-03-13T04:33:00Z">
                          <w:rPr>
                            <w:i/>
                            <w:iCs/>
                            <w:noProof/>
                            <w:lang w:val="el-GR"/>
                          </w:rPr>
                        </w:rPrChange>
                      </w:rPr>
                      <w:t xml:space="preserve">INFORMS Journal on Computing, </w:t>
                    </w:r>
                    <w:r w:rsidRPr="00D70AE8">
                      <w:rPr>
                        <w:noProof/>
                        <w:rPrChange w:id="28958" w:author="Στάθης Καπ" w:date="2023-03-13T04:33:00Z">
                          <w:rPr>
                            <w:noProof/>
                            <w:lang w:val="el-GR"/>
                          </w:rPr>
                        </w:rPrChange>
                      </w:rPr>
                      <w:t xml:space="preserve">pp. 133-148, 1998. </w:t>
                    </w:r>
                  </w:p>
                </w:tc>
              </w:tr>
              <w:tr w:rsidR="008A6678" w14:paraId="460AD17C" w14:textId="77777777">
                <w:trPr>
                  <w:divId w:val="1813669086"/>
                  <w:tblCellSpacing w:w="15" w:type="dxa"/>
                </w:trPr>
                <w:tc>
                  <w:tcPr>
                    <w:tcW w:w="50" w:type="pct"/>
                    <w:hideMark/>
                  </w:tcPr>
                  <w:p w14:paraId="29930C7C" w14:textId="77777777" w:rsidR="008A6678" w:rsidRDefault="008A6678">
                    <w:pPr>
                      <w:pStyle w:val="Bibliography"/>
                      <w:rPr>
                        <w:noProof/>
                        <w:lang w:val="el-GR"/>
                      </w:rPr>
                    </w:pPr>
                    <w:r>
                      <w:rPr>
                        <w:noProof/>
                        <w:lang w:val="el-GR"/>
                      </w:rPr>
                      <w:t xml:space="preserve">[17] </w:t>
                    </w:r>
                  </w:p>
                </w:tc>
                <w:tc>
                  <w:tcPr>
                    <w:tcW w:w="0" w:type="auto"/>
                    <w:hideMark/>
                  </w:tcPr>
                  <w:p w14:paraId="0952BC34" w14:textId="77777777" w:rsidR="008A6678" w:rsidRPr="00D70AE8" w:rsidRDefault="008A6678">
                    <w:pPr>
                      <w:pStyle w:val="Bibliography"/>
                      <w:rPr>
                        <w:noProof/>
                        <w:rPrChange w:id="28959" w:author="Στάθης Καπ" w:date="2023-03-13T04:33:00Z">
                          <w:rPr>
                            <w:noProof/>
                            <w:lang w:val="el-GR"/>
                          </w:rPr>
                        </w:rPrChange>
                      </w:rPr>
                    </w:pPr>
                    <w:r w:rsidRPr="00D70AE8">
                      <w:rPr>
                        <w:noProof/>
                        <w:rPrChange w:id="28960" w:author="Στάθης Καπ" w:date="2023-03-13T04:33:00Z">
                          <w:rPr>
                            <w:noProof/>
                            <w:lang w:val="el-GR"/>
                          </w:rPr>
                        </w:rPrChange>
                      </w:rPr>
                      <w:t xml:space="preserve">Y. S. Y. a. M. K. Ram Ramesh, « An optimal algorithm for the orienteering tour problem,» </w:t>
                    </w:r>
                    <w:r w:rsidRPr="00D70AE8">
                      <w:rPr>
                        <w:i/>
                        <w:iCs/>
                        <w:noProof/>
                        <w:rPrChange w:id="28961" w:author="Στάθης Καπ" w:date="2023-03-13T04:33:00Z">
                          <w:rPr>
                            <w:i/>
                            <w:iCs/>
                            <w:noProof/>
                            <w:lang w:val="el-GR"/>
                          </w:rPr>
                        </w:rPrChange>
                      </w:rPr>
                      <w:t xml:space="preserve">ORSA Journal On Computing, </w:t>
                    </w:r>
                    <w:r w:rsidRPr="00D70AE8">
                      <w:rPr>
                        <w:noProof/>
                        <w:rPrChange w:id="28962" w:author="Στάθης Καπ" w:date="2023-03-13T04:33:00Z">
                          <w:rPr>
                            <w:noProof/>
                            <w:lang w:val="el-GR"/>
                          </w:rPr>
                        </w:rPrChange>
                      </w:rPr>
                      <w:t xml:space="preserve">pp. 155-165, 1992. </w:t>
                    </w:r>
                  </w:p>
                </w:tc>
              </w:tr>
              <w:tr w:rsidR="008A6678" w14:paraId="0F4862B4" w14:textId="77777777">
                <w:trPr>
                  <w:divId w:val="1813669086"/>
                  <w:tblCellSpacing w:w="15" w:type="dxa"/>
                </w:trPr>
                <w:tc>
                  <w:tcPr>
                    <w:tcW w:w="50" w:type="pct"/>
                    <w:hideMark/>
                  </w:tcPr>
                  <w:p w14:paraId="28135D89" w14:textId="77777777" w:rsidR="008A6678" w:rsidRDefault="008A6678">
                    <w:pPr>
                      <w:pStyle w:val="Bibliography"/>
                      <w:rPr>
                        <w:noProof/>
                        <w:lang w:val="el-GR"/>
                      </w:rPr>
                    </w:pPr>
                    <w:r>
                      <w:rPr>
                        <w:noProof/>
                        <w:lang w:val="el-GR"/>
                      </w:rPr>
                      <w:t xml:space="preserve">[18] </w:t>
                    </w:r>
                  </w:p>
                </w:tc>
                <w:tc>
                  <w:tcPr>
                    <w:tcW w:w="0" w:type="auto"/>
                    <w:hideMark/>
                  </w:tcPr>
                  <w:p w14:paraId="09F8224C" w14:textId="77777777" w:rsidR="008A6678" w:rsidRPr="00D70AE8" w:rsidRDefault="008A6678">
                    <w:pPr>
                      <w:pStyle w:val="Bibliography"/>
                      <w:rPr>
                        <w:noProof/>
                        <w:rPrChange w:id="28963" w:author="Στάθης Καπ" w:date="2023-03-13T04:33:00Z">
                          <w:rPr>
                            <w:noProof/>
                            <w:lang w:val="el-GR"/>
                          </w:rPr>
                        </w:rPrChange>
                      </w:rPr>
                    </w:pPr>
                    <w:r w:rsidRPr="00D70AE8">
                      <w:rPr>
                        <w:noProof/>
                        <w:rPrChange w:id="28964" w:author="Στάθης Καπ" w:date="2023-03-13T04:33:00Z">
                          <w:rPr>
                            <w:noProof/>
                            <w:lang w:val="el-GR"/>
                          </w:rPr>
                        </w:rPrChange>
                      </w:rPr>
                      <w:t xml:space="preserve">L. L. A. L. M. Daniel Duque, «Solving the Orienteering Problem with Time Windows via the Pulse Framework,» </w:t>
                    </w:r>
                    <w:r w:rsidRPr="00D70AE8">
                      <w:rPr>
                        <w:i/>
                        <w:iCs/>
                        <w:noProof/>
                        <w:rPrChange w:id="28965" w:author="Στάθης Καπ" w:date="2023-03-13T04:33:00Z">
                          <w:rPr>
                            <w:i/>
                            <w:iCs/>
                            <w:noProof/>
                            <w:lang w:val="el-GR"/>
                          </w:rPr>
                        </w:rPrChange>
                      </w:rPr>
                      <w:t xml:space="preserve">Computers &amp; Operations Research, </w:t>
                    </w:r>
                    <w:r w:rsidRPr="00D70AE8">
                      <w:rPr>
                        <w:noProof/>
                        <w:rPrChange w:id="28966" w:author="Στάθης Καπ" w:date="2023-03-13T04:33:00Z">
                          <w:rPr>
                            <w:noProof/>
                            <w:lang w:val="el-GR"/>
                          </w:rPr>
                        </w:rPrChange>
                      </w:rPr>
                      <w:t xml:space="preserve">pp. 168-176, 2015. </w:t>
                    </w:r>
                  </w:p>
                </w:tc>
              </w:tr>
              <w:tr w:rsidR="008A6678" w14:paraId="7ED67A18" w14:textId="77777777">
                <w:trPr>
                  <w:divId w:val="1813669086"/>
                  <w:tblCellSpacing w:w="15" w:type="dxa"/>
                </w:trPr>
                <w:tc>
                  <w:tcPr>
                    <w:tcW w:w="50" w:type="pct"/>
                    <w:hideMark/>
                  </w:tcPr>
                  <w:p w14:paraId="66FF437E" w14:textId="77777777" w:rsidR="008A6678" w:rsidRDefault="008A6678">
                    <w:pPr>
                      <w:pStyle w:val="Bibliography"/>
                      <w:rPr>
                        <w:noProof/>
                        <w:lang w:val="el-GR"/>
                      </w:rPr>
                    </w:pPr>
                    <w:r>
                      <w:rPr>
                        <w:noProof/>
                        <w:lang w:val="el-GR"/>
                      </w:rPr>
                      <w:t xml:space="preserve">[19] </w:t>
                    </w:r>
                  </w:p>
                </w:tc>
                <w:tc>
                  <w:tcPr>
                    <w:tcW w:w="0" w:type="auto"/>
                    <w:hideMark/>
                  </w:tcPr>
                  <w:p w14:paraId="69CD2A23" w14:textId="77777777" w:rsidR="008A6678" w:rsidRPr="00D70AE8" w:rsidRDefault="008A6678">
                    <w:pPr>
                      <w:pStyle w:val="Bibliography"/>
                      <w:rPr>
                        <w:noProof/>
                        <w:rPrChange w:id="28967" w:author="Στάθης Καπ" w:date="2023-03-13T04:33:00Z">
                          <w:rPr>
                            <w:noProof/>
                            <w:lang w:val="el-GR"/>
                          </w:rPr>
                        </w:rPrChange>
                      </w:rPr>
                    </w:pPr>
                    <w:r w:rsidRPr="00D70AE8">
                      <w:rPr>
                        <w:noProof/>
                        <w:rPrChange w:id="28968" w:author="Στάθης Καπ" w:date="2023-03-13T04:33:00Z">
                          <w:rPr>
                            <w:noProof/>
                            <w:lang w:val="el-GR"/>
                          </w:rPr>
                        </w:rPrChange>
                      </w:rPr>
                      <w:t xml:space="preserve">A. L. M. Leonardo Lozano, «On an exact method for the constrained shortest path problem,» </w:t>
                    </w:r>
                    <w:r w:rsidRPr="00D70AE8">
                      <w:rPr>
                        <w:i/>
                        <w:iCs/>
                        <w:noProof/>
                        <w:rPrChange w:id="28969" w:author="Στάθης Καπ" w:date="2023-03-13T04:33:00Z">
                          <w:rPr>
                            <w:i/>
                            <w:iCs/>
                            <w:noProof/>
                            <w:lang w:val="el-GR"/>
                          </w:rPr>
                        </w:rPrChange>
                      </w:rPr>
                      <w:t xml:space="preserve">Computers &amp; Operations Research, </w:t>
                    </w:r>
                    <w:r w:rsidRPr="00D70AE8">
                      <w:rPr>
                        <w:noProof/>
                        <w:rPrChange w:id="28970" w:author="Στάθης Καπ" w:date="2023-03-13T04:33:00Z">
                          <w:rPr>
                            <w:noProof/>
                            <w:lang w:val="el-GR"/>
                          </w:rPr>
                        </w:rPrChange>
                      </w:rPr>
                      <w:t xml:space="preserve">pp. 378-384, 2013. </w:t>
                    </w:r>
                  </w:p>
                </w:tc>
              </w:tr>
              <w:tr w:rsidR="008A6678" w14:paraId="7EA8B59B" w14:textId="77777777">
                <w:trPr>
                  <w:divId w:val="1813669086"/>
                  <w:tblCellSpacing w:w="15" w:type="dxa"/>
                </w:trPr>
                <w:tc>
                  <w:tcPr>
                    <w:tcW w:w="50" w:type="pct"/>
                    <w:hideMark/>
                  </w:tcPr>
                  <w:p w14:paraId="0516F4D1" w14:textId="77777777" w:rsidR="008A6678" w:rsidRDefault="008A6678">
                    <w:pPr>
                      <w:pStyle w:val="Bibliography"/>
                      <w:rPr>
                        <w:noProof/>
                        <w:lang w:val="el-GR"/>
                      </w:rPr>
                    </w:pPr>
                    <w:r>
                      <w:rPr>
                        <w:noProof/>
                        <w:lang w:val="el-GR"/>
                      </w:rPr>
                      <w:t xml:space="preserve">[20] </w:t>
                    </w:r>
                  </w:p>
                </w:tc>
                <w:tc>
                  <w:tcPr>
                    <w:tcW w:w="0" w:type="auto"/>
                    <w:hideMark/>
                  </w:tcPr>
                  <w:p w14:paraId="5CBAA069" w14:textId="77777777" w:rsidR="008A6678" w:rsidRPr="00D70AE8" w:rsidRDefault="008A6678">
                    <w:pPr>
                      <w:pStyle w:val="Bibliography"/>
                      <w:rPr>
                        <w:noProof/>
                        <w:rPrChange w:id="28971" w:author="Στάθης Καπ" w:date="2023-03-13T04:33:00Z">
                          <w:rPr>
                            <w:noProof/>
                            <w:lang w:val="el-GR"/>
                          </w:rPr>
                        </w:rPrChange>
                      </w:rPr>
                    </w:pPr>
                    <w:r w:rsidRPr="00D70AE8">
                      <w:rPr>
                        <w:noProof/>
                        <w:rPrChange w:id="28972" w:author="Στάθης Καπ" w:date="2023-03-13T04:33:00Z">
                          <w:rPr>
                            <w:noProof/>
                            <w:lang w:val="el-GR"/>
                          </w:rPr>
                        </w:rPrChange>
                      </w:rPr>
                      <w:t xml:space="preserve">H. C. L. &amp;. K. L. Aldy Gunawan, «An Iterated Local Search Algorithm for Solving the Orienteering Problem with Time Windows,» </w:t>
                    </w:r>
                    <w:r w:rsidRPr="00D70AE8">
                      <w:rPr>
                        <w:i/>
                        <w:iCs/>
                        <w:noProof/>
                        <w:rPrChange w:id="28973" w:author="Στάθης Καπ" w:date="2023-03-13T04:33:00Z">
                          <w:rPr>
                            <w:i/>
                            <w:iCs/>
                            <w:noProof/>
                            <w:lang w:val="el-GR"/>
                          </w:rPr>
                        </w:rPrChange>
                      </w:rPr>
                      <w:t xml:space="preserve">Evolutionary Computation in Combinatorial Optimization, </w:t>
                    </w:r>
                    <w:r w:rsidRPr="00D70AE8">
                      <w:rPr>
                        <w:noProof/>
                        <w:rPrChange w:id="28974" w:author="Στάθης Καπ" w:date="2023-03-13T04:33:00Z">
                          <w:rPr>
                            <w:noProof/>
                            <w:lang w:val="el-GR"/>
                          </w:rPr>
                        </w:rPrChange>
                      </w:rPr>
                      <w:t xml:space="preserve">p. 61–73, 2015. </w:t>
                    </w:r>
                  </w:p>
                </w:tc>
              </w:tr>
              <w:tr w:rsidR="008A6678" w14:paraId="5BDEF861" w14:textId="77777777">
                <w:trPr>
                  <w:divId w:val="1813669086"/>
                  <w:tblCellSpacing w:w="15" w:type="dxa"/>
                </w:trPr>
                <w:tc>
                  <w:tcPr>
                    <w:tcW w:w="50" w:type="pct"/>
                    <w:hideMark/>
                  </w:tcPr>
                  <w:p w14:paraId="294BF6DE" w14:textId="77777777" w:rsidR="008A6678" w:rsidRDefault="008A6678">
                    <w:pPr>
                      <w:pStyle w:val="Bibliography"/>
                      <w:rPr>
                        <w:noProof/>
                        <w:lang w:val="el-GR"/>
                      </w:rPr>
                    </w:pPr>
                    <w:r>
                      <w:rPr>
                        <w:noProof/>
                        <w:lang w:val="el-GR"/>
                      </w:rPr>
                      <w:t xml:space="preserve">[21] </w:t>
                    </w:r>
                  </w:p>
                </w:tc>
                <w:tc>
                  <w:tcPr>
                    <w:tcW w:w="0" w:type="auto"/>
                    <w:hideMark/>
                  </w:tcPr>
                  <w:p w14:paraId="624A6A5A" w14:textId="77777777" w:rsidR="008A6678" w:rsidRPr="00D70AE8" w:rsidRDefault="008A6678">
                    <w:pPr>
                      <w:pStyle w:val="Bibliography"/>
                      <w:rPr>
                        <w:noProof/>
                        <w:rPrChange w:id="28975" w:author="Στάθης Καπ" w:date="2023-03-13T04:33:00Z">
                          <w:rPr>
                            <w:noProof/>
                            <w:lang w:val="el-GR"/>
                          </w:rPr>
                        </w:rPrChange>
                      </w:rPr>
                    </w:pPr>
                    <w:r w:rsidRPr="00D70AE8">
                      <w:rPr>
                        <w:noProof/>
                        <w:rPrChange w:id="28976" w:author="Στάθης Καπ" w:date="2023-03-13T04:33:00Z">
                          <w:rPr>
                            <w:noProof/>
                            <w:lang w:val="el-GR"/>
                          </w:rPr>
                        </w:rPrChange>
                      </w:rPr>
                      <w:t xml:space="preserve">A. L. Fedor V. Fomin, «Approximation algorithms for time-dependent orienteering,» </w:t>
                    </w:r>
                    <w:r w:rsidRPr="00D70AE8">
                      <w:rPr>
                        <w:i/>
                        <w:iCs/>
                        <w:noProof/>
                        <w:rPrChange w:id="28977" w:author="Στάθης Καπ" w:date="2023-03-13T04:33:00Z">
                          <w:rPr>
                            <w:i/>
                            <w:iCs/>
                            <w:noProof/>
                            <w:lang w:val="el-GR"/>
                          </w:rPr>
                        </w:rPrChange>
                      </w:rPr>
                      <w:t xml:space="preserve">Information Processing Letters, </w:t>
                    </w:r>
                    <w:r w:rsidRPr="00D70AE8">
                      <w:rPr>
                        <w:noProof/>
                        <w:rPrChange w:id="28978" w:author="Στάθης Καπ" w:date="2023-03-13T04:33:00Z">
                          <w:rPr>
                            <w:noProof/>
                            <w:lang w:val="el-GR"/>
                          </w:rPr>
                        </w:rPrChange>
                      </w:rPr>
                      <w:t xml:space="preserve">pp. 57-62, 2002. </w:t>
                    </w:r>
                  </w:p>
                </w:tc>
              </w:tr>
              <w:tr w:rsidR="008A6678" w14:paraId="194EA474" w14:textId="77777777">
                <w:trPr>
                  <w:divId w:val="1813669086"/>
                  <w:tblCellSpacing w:w="15" w:type="dxa"/>
                </w:trPr>
                <w:tc>
                  <w:tcPr>
                    <w:tcW w:w="50" w:type="pct"/>
                    <w:hideMark/>
                  </w:tcPr>
                  <w:p w14:paraId="13EB7A7B" w14:textId="77777777" w:rsidR="008A6678" w:rsidRDefault="008A6678">
                    <w:pPr>
                      <w:pStyle w:val="Bibliography"/>
                      <w:rPr>
                        <w:noProof/>
                        <w:lang w:val="el-GR"/>
                      </w:rPr>
                    </w:pPr>
                    <w:r>
                      <w:rPr>
                        <w:noProof/>
                        <w:lang w:val="el-GR"/>
                      </w:rPr>
                      <w:t xml:space="preserve">[22] </w:t>
                    </w:r>
                  </w:p>
                </w:tc>
                <w:tc>
                  <w:tcPr>
                    <w:tcW w:w="0" w:type="auto"/>
                    <w:hideMark/>
                  </w:tcPr>
                  <w:p w14:paraId="4BC680F9" w14:textId="77777777" w:rsidR="008A6678" w:rsidRPr="00D70AE8" w:rsidRDefault="008A6678">
                    <w:pPr>
                      <w:pStyle w:val="Bibliography"/>
                      <w:rPr>
                        <w:noProof/>
                        <w:rPrChange w:id="28979" w:author="Στάθης Καπ" w:date="2023-03-13T04:33:00Z">
                          <w:rPr>
                            <w:noProof/>
                            <w:lang w:val="el-GR"/>
                          </w:rPr>
                        </w:rPrChange>
                      </w:rPr>
                    </w:pPr>
                    <w:r w:rsidRPr="00D70AE8">
                      <w:rPr>
                        <w:noProof/>
                        <w:rPrChange w:id="28980" w:author="Στάθης Καπ" w:date="2023-03-13T04:33:00Z">
                          <w:rPr>
                            <w:noProof/>
                            <w:lang w:val="el-GR"/>
                          </w:rPr>
                        </w:rPrChange>
                      </w:rPr>
                      <w:t xml:space="preserve">K. S. E.-H. A. P. V. C. Verbeeck, «A fast solution method for the time-dependent orienteering problem,» </w:t>
                    </w:r>
                    <w:r w:rsidRPr="00D70AE8">
                      <w:rPr>
                        <w:i/>
                        <w:iCs/>
                        <w:noProof/>
                        <w:rPrChange w:id="28981" w:author="Στάθης Καπ" w:date="2023-03-13T04:33:00Z">
                          <w:rPr>
                            <w:i/>
                            <w:iCs/>
                            <w:noProof/>
                            <w:lang w:val="el-GR"/>
                          </w:rPr>
                        </w:rPrChange>
                      </w:rPr>
                      <w:t xml:space="preserve">European Journal of Operational Research, </w:t>
                    </w:r>
                    <w:r w:rsidRPr="00D70AE8">
                      <w:rPr>
                        <w:noProof/>
                        <w:rPrChange w:id="28982" w:author="Στάθης Καπ" w:date="2023-03-13T04:33:00Z">
                          <w:rPr>
                            <w:noProof/>
                            <w:lang w:val="el-GR"/>
                          </w:rPr>
                        </w:rPrChange>
                      </w:rPr>
                      <w:t xml:space="preserve">pp. 419-432, 2014. </w:t>
                    </w:r>
                  </w:p>
                </w:tc>
              </w:tr>
              <w:tr w:rsidR="008A6678" w14:paraId="35257F58" w14:textId="77777777">
                <w:trPr>
                  <w:divId w:val="1813669086"/>
                  <w:tblCellSpacing w:w="15" w:type="dxa"/>
                </w:trPr>
                <w:tc>
                  <w:tcPr>
                    <w:tcW w:w="50" w:type="pct"/>
                    <w:hideMark/>
                  </w:tcPr>
                  <w:p w14:paraId="7907C15E" w14:textId="77777777" w:rsidR="008A6678" w:rsidRDefault="008A6678">
                    <w:pPr>
                      <w:pStyle w:val="Bibliography"/>
                      <w:rPr>
                        <w:noProof/>
                        <w:lang w:val="el-GR"/>
                      </w:rPr>
                    </w:pPr>
                    <w:r>
                      <w:rPr>
                        <w:noProof/>
                        <w:lang w:val="el-GR"/>
                      </w:rPr>
                      <w:t xml:space="preserve">[23] </w:t>
                    </w:r>
                  </w:p>
                </w:tc>
                <w:tc>
                  <w:tcPr>
                    <w:tcW w:w="0" w:type="auto"/>
                    <w:hideMark/>
                  </w:tcPr>
                  <w:p w14:paraId="39921B13" w14:textId="77777777" w:rsidR="008A6678" w:rsidRPr="00D70AE8" w:rsidRDefault="008A6678">
                    <w:pPr>
                      <w:pStyle w:val="Bibliography"/>
                      <w:rPr>
                        <w:noProof/>
                        <w:rPrChange w:id="28983" w:author="Στάθης Καπ" w:date="2023-03-13T04:33:00Z">
                          <w:rPr>
                            <w:noProof/>
                            <w:lang w:val="el-GR"/>
                          </w:rPr>
                        </w:rPrChange>
                      </w:rPr>
                    </w:pPr>
                    <w:r w:rsidRPr="00D70AE8">
                      <w:rPr>
                        <w:noProof/>
                        <w:rPrChange w:id="28984" w:author="Στάθης Καπ" w:date="2023-03-13T04:33:00Z">
                          <w:rPr>
                            <w:noProof/>
                            <w:lang w:val="el-GR"/>
                          </w:rPr>
                        </w:rPrChange>
                      </w:rPr>
                      <w:t xml:space="preserve">W. S. D. V. O. Pieter Vansteenwegen, «The orienteering problem: A survey,» </w:t>
                    </w:r>
                    <w:r w:rsidRPr="00D70AE8">
                      <w:rPr>
                        <w:i/>
                        <w:iCs/>
                        <w:noProof/>
                        <w:rPrChange w:id="28985" w:author="Στάθης Καπ" w:date="2023-03-13T04:33:00Z">
                          <w:rPr>
                            <w:i/>
                            <w:iCs/>
                            <w:noProof/>
                            <w:lang w:val="el-GR"/>
                          </w:rPr>
                        </w:rPrChange>
                      </w:rPr>
                      <w:t xml:space="preserve">European Journal of Operational Research, </w:t>
                    </w:r>
                    <w:r w:rsidRPr="00D70AE8">
                      <w:rPr>
                        <w:noProof/>
                        <w:rPrChange w:id="28986" w:author="Στάθης Καπ" w:date="2023-03-13T04:33:00Z">
                          <w:rPr>
                            <w:noProof/>
                            <w:lang w:val="el-GR"/>
                          </w:rPr>
                        </w:rPrChange>
                      </w:rPr>
                      <w:t xml:space="preserve">pp. 1-10, 2011. </w:t>
                    </w:r>
                  </w:p>
                </w:tc>
              </w:tr>
              <w:tr w:rsidR="008A6678" w14:paraId="1B552DE6" w14:textId="77777777">
                <w:trPr>
                  <w:divId w:val="1813669086"/>
                  <w:tblCellSpacing w:w="15" w:type="dxa"/>
                </w:trPr>
                <w:tc>
                  <w:tcPr>
                    <w:tcW w:w="50" w:type="pct"/>
                    <w:hideMark/>
                  </w:tcPr>
                  <w:p w14:paraId="7A932BD5" w14:textId="77777777" w:rsidR="008A6678" w:rsidRDefault="008A6678">
                    <w:pPr>
                      <w:pStyle w:val="Bibliography"/>
                      <w:rPr>
                        <w:noProof/>
                        <w:lang w:val="el-GR"/>
                      </w:rPr>
                    </w:pPr>
                    <w:r>
                      <w:rPr>
                        <w:noProof/>
                        <w:lang w:val="el-GR"/>
                      </w:rPr>
                      <w:t xml:space="preserve">[24] </w:t>
                    </w:r>
                  </w:p>
                </w:tc>
                <w:tc>
                  <w:tcPr>
                    <w:tcW w:w="0" w:type="auto"/>
                    <w:hideMark/>
                  </w:tcPr>
                  <w:p w14:paraId="7B05748D" w14:textId="77777777" w:rsidR="008A6678" w:rsidRPr="00D70AE8" w:rsidRDefault="008A6678">
                    <w:pPr>
                      <w:pStyle w:val="Bibliography"/>
                      <w:rPr>
                        <w:noProof/>
                        <w:rPrChange w:id="28987" w:author="Στάθης Καπ" w:date="2023-03-13T04:33:00Z">
                          <w:rPr>
                            <w:noProof/>
                            <w:lang w:val="el-GR"/>
                          </w:rPr>
                        </w:rPrChange>
                      </w:rPr>
                    </w:pPr>
                    <w:r w:rsidRPr="00D70AE8">
                      <w:rPr>
                        <w:noProof/>
                        <w:rPrChange w:id="28988" w:author="Στάθης Καπ" w:date="2023-03-13T04:33:00Z">
                          <w:rPr>
                            <w:noProof/>
                            <w:lang w:val="el-GR"/>
                          </w:rPr>
                        </w:rPrChange>
                      </w:rPr>
                      <w:t xml:space="preserve">Z. Y. k. H. C. L. Aldy Gunawan, «A mathematical model and metaheuristics for time dependent orienteering problem,» </w:t>
                    </w:r>
                    <w:r w:rsidRPr="00D70AE8">
                      <w:rPr>
                        <w:i/>
                        <w:iCs/>
                        <w:noProof/>
                        <w:rPrChange w:id="28989" w:author="Στάθης Καπ" w:date="2023-03-13T04:33:00Z">
                          <w:rPr>
                            <w:i/>
                            <w:iCs/>
                            <w:noProof/>
                            <w:lang w:val="el-GR"/>
                          </w:rPr>
                        </w:rPrChange>
                      </w:rPr>
                      <w:t xml:space="preserve">RESEARCH COLLECTION SCHOOL OF COMPUTING AND INFORMATION SYSTEMS, </w:t>
                    </w:r>
                    <w:r w:rsidRPr="00D70AE8">
                      <w:rPr>
                        <w:noProof/>
                        <w:rPrChange w:id="28990" w:author="Στάθης Καπ" w:date="2023-03-13T04:33:00Z">
                          <w:rPr>
                            <w:noProof/>
                            <w:lang w:val="el-GR"/>
                          </w:rPr>
                        </w:rPrChange>
                      </w:rPr>
                      <w:t xml:space="preserve">2014. </w:t>
                    </w:r>
                  </w:p>
                </w:tc>
              </w:tr>
              <w:tr w:rsidR="008A6678" w14:paraId="3497C8F4" w14:textId="77777777">
                <w:trPr>
                  <w:divId w:val="1813669086"/>
                  <w:tblCellSpacing w:w="15" w:type="dxa"/>
                </w:trPr>
                <w:tc>
                  <w:tcPr>
                    <w:tcW w:w="50" w:type="pct"/>
                    <w:hideMark/>
                  </w:tcPr>
                  <w:p w14:paraId="2DCEA0F4" w14:textId="77777777" w:rsidR="008A6678" w:rsidRDefault="008A6678">
                    <w:pPr>
                      <w:pStyle w:val="Bibliography"/>
                      <w:rPr>
                        <w:noProof/>
                        <w:lang w:val="el-GR"/>
                      </w:rPr>
                    </w:pPr>
                    <w:r>
                      <w:rPr>
                        <w:noProof/>
                        <w:lang w:val="el-GR"/>
                      </w:rPr>
                      <w:t xml:space="preserve">[25] </w:t>
                    </w:r>
                  </w:p>
                </w:tc>
                <w:tc>
                  <w:tcPr>
                    <w:tcW w:w="0" w:type="auto"/>
                    <w:hideMark/>
                  </w:tcPr>
                  <w:p w14:paraId="6B0186A8" w14:textId="77777777" w:rsidR="008A6678" w:rsidRPr="00D70AE8" w:rsidRDefault="008A6678">
                    <w:pPr>
                      <w:pStyle w:val="Bibliography"/>
                      <w:rPr>
                        <w:noProof/>
                        <w:rPrChange w:id="28991" w:author="Στάθης Καπ" w:date="2023-03-13T04:33:00Z">
                          <w:rPr>
                            <w:noProof/>
                            <w:lang w:val="el-GR"/>
                          </w:rPr>
                        </w:rPrChange>
                      </w:rPr>
                    </w:pPr>
                    <w:r w:rsidRPr="00D70AE8">
                      <w:rPr>
                        <w:noProof/>
                        <w:rPrChange w:id="28992" w:author="Στάθης Καπ" w:date="2023-03-13T04:33:00Z">
                          <w:rPr>
                            <w:noProof/>
                            <w:lang w:val="el-GR"/>
                          </w:rPr>
                        </w:rPrChange>
                      </w:rPr>
                      <w:t xml:space="preserve">C. A. k. Z. F. Liangjun Ke, «Ants can solve the team orienteering problem,» </w:t>
                    </w:r>
                    <w:r w:rsidRPr="00D70AE8">
                      <w:rPr>
                        <w:i/>
                        <w:iCs/>
                        <w:noProof/>
                        <w:rPrChange w:id="28993" w:author="Στάθης Καπ" w:date="2023-03-13T04:33:00Z">
                          <w:rPr>
                            <w:i/>
                            <w:iCs/>
                            <w:noProof/>
                            <w:lang w:val="el-GR"/>
                          </w:rPr>
                        </w:rPrChange>
                      </w:rPr>
                      <w:t xml:space="preserve">Computers &amp; Industrial Engineering, </w:t>
                    </w:r>
                    <w:r w:rsidRPr="00D70AE8">
                      <w:rPr>
                        <w:noProof/>
                        <w:rPrChange w:id="28994" w:author="Στάθης Καπ" w:date="2023-03-13T04:33:00Z">
                          <w:rPr>
                            <w:noProof/>
                            <w:lang w:val="el-GR"/>
                          </w:rPr>
                        </w:rPrChange>
                      </w:rPr>
                      <w:t xml:space="preserve">pp. 648-665, 2008. </w:t>
                    </w:r>
                  </w:p>
                </w:tc>
              </w:tr>
              <w:tr w:rsidR="008A6678" w14:paraId="4C695C30" w14:textId="77777777">
                <w:trPr>
                  <w:divId w:val="1813669086"/>
                  <w:tblCellSpacing w:w="15" w:type="dxa"/>
                </w:trPr>
                <w:tc>
                  <w:tcPr>
                    <w:tcW w:w="50" w:type="pct"/>
                    <w:hideMark/>
                  </w:tcPr>
                  <w:p w14:paraId="3E04FE19" w14:textId="77777777" w:rsidR="008A6678" w:rsidRDefault="008A6678">
                    <w:pPr>
                      <w:pStyle w:val="Bibliography"/>
                      <w:rPr>
                        <w:noProof/>
                        <w:lang w:val="el-GR"/>
                      </w:rPr>
                    </w:pPr>
                    <w:r>
                      <w:rPr>
                        <w:noProof/>
                        <w:lang w:val="el-GR"/>
                      </w:rPr>
                      <w:t xml:space="preserve">[26] </w:t>
                    </w:r>
                  </w:p>
                </w:tc>
                <w:tc>
                  <w:tcPr>
                    <w:tcW w:w="0" w:type="auto"/>
                    <w:hideMark/>
                  </w:tcPr>
                  <w:p w14:paraId="6094ED88" w14:textId="77777777" w:rsidR="008A6678" w:rsidRPr="00D70AE8" w:rsidRDefault="008A6678">
                    <w:pPr>
                      <w:pStyle w:val="Bibliography"/>
                      <w:rPr>
                        <w:noProof/>
                        <w:rPrChange w:id="28995" w:author="Στάθης Καπ" w:date="2023-03-13T04:33:00Z">
                          <w:rPr>
                            <w:noProof/>
                            <w:lang w:val="el-GR"/>
                          </w:rPr>
                        </w:rPrChange>
                      </w:rPr>
                    </w:pPr>
                    <w:r w:rsidRPr="00D70AE8">
                      <w:rPr>
                        <w:noProof/>
                        <w:rPrChange w:id="28996" w:author="Στάθης Καπ" w:date="2023-03-13T04:33:00Z">
                          <w:rPr>
                            <w:noProof/>
                            <w:lang w:val="el-GR"/>
                          </w:rPr>
                        </w:rPrChange>
                      </w:rPr>
                      <w:t xml:space="preserve">P. V. G. V. B. D. V. O. Wouter Souffriau, «A greedy randomised adaptive search procedure for the team orienteering,» </w:t>
                    </w:r>
                    <w:r>
                      <w:rPr>
                        <w:noProof/>
                        <w:lang w:val="el-GR"/>
                      </w:rPr>
                      <w:t>σε</w:t>
                    </w:r>
                    <w:r w:rsidRPr="00D70AE8">
                      <w:rPr>
                        <w:noProof/>
                        <w:rPrChange w:id="28997" w:author="Στάθης Καπ" w:date="2023-03-13T04:33:00Z">
                          <w:rPr>
                            <w:noProof/>
                            <w:lang w:val="el-GR"/>
                          </w:rPr>
                        </w:rPrChange>
                      </w:rPr>
                      <w:t xml:space="preserve"> </w:t>
                    </w:r>
                    <w:r w:rsidRPr="00D70AE8">
                      <w:rPr>
                        <w:i/>
                        <w:iCs/>
                        <w:noProof/>
                        <w:rPrChange w:id="28998" w:author="Στάθης Καπ" w:date="2023-03-13T04:33:00Z">
                          <w:rPr>
                            <w:i/>
                            <w:iCs/>
                            <w:noProof/>
                            <w:lang w:val="el-GR"/>
                          </w:rPr>
                        </w:rPrChange>
                      </w:rPr>
                      <w:t>EU/MEeting 2008 on metaheuristics for logistics and vehicle routing</w:t>
                    </w:r>
                    <w:r w:rsidRPr="00D70AE8">
                      <w:rPr>
                        <w:noProof/>
                        <w:rPrChange w:id="28999" w:author="Στάθης Καπ" w:date="2023-03-13T04:33:00Z">
                          <w:rPr>
                            <w:noProof/>
                            <w:lang w:val="el-GR"/>
                          </w:rPr>
                        </w:rPrChange>
                      </w:rPr>
                      <w:t xml:space="preserve">, Troyes, France, 2008. </w:t>
                    </w:r>
                  </w:p>
                </w:tc>
              </w:tr>
              <w:tr w:rsidR="008A6678" w14:paraId="5F934E53" w14:textId="77777777">
                <w:trPr>
                  <w:divId w:val="1813669086"/>
                  <w:tblCellSpacing w:w="15" w:type="dxa"/>
                </w:trPr>
                <w:tc>
                  <w:tcPr>
                    <w:tcW w:w="50" w:type="pct"/>
                    <w:hideMark/>
                  </w:tcPr>
                  <w:p w14:paraId="010278DB" w14:textId="77777777" w:rsidR="008A6678" w:rsidRDefault="008A6678">
                    <w:pPr>
                      <w:pStyle w:val="Bibliography"/>
                      <w:rPr>
                        <w:noProof/>
                        <w:lang w:val="el-GR"/>
                      </w:rPr>
                    </w:pPr>
                    <w:r>
                      <w:rPr>
                        <w:noProof/>
                        <w:lang w:val="el-GR"/>
                      </w:rPr>
                      <w:t xml:space="preserve">[27] </w:t>
                    </w:r>
                  </w:p>
                </w:tc>
                <w:tc>
                  <w:tcPr>
                    <w:tcW w:w="0" w:type="auto"/>
                    <w:hideMark/>
                  </w:tcPr>
                  <w:p w14:paraId="56E30DBF" w14:textId="77777777" w:rsidR="008A6678" w:rsidRPr="00D70AE8" w:rsidRDefault="008A6678">
                    <w:pPr>
                      <w:pStyle w:val="Bibliography"/>
                      <w:rPr>
                        <w:noProof/>
                        <w:rPrChange w:id="29000" w:author="Στάθης Καπ" w:date="2023-03-13T04:33:00Z">
                          <w:rPr>
                            <w:noProof/>
                            <w:lang w:val="el-GR"/>
                          </w:rPr>
                        </w:rPrChange>
                      </w:rPr>
                    </w:pPr>
                    <w:r w:rsidRPr="00D70AE8">
                      <w:rPr>
                        <w:noProof/>
                        <w:rPrChange w:id="29001" w:author="Στάθης Καπ" w:date="2023-03-13T04:33:00Z">
                          <w:rPr>
                            <w:noProof/>
                            <w:lang w:val="el-GR"/>
                          </w:rPr>
                        </w:rPrChange>
                      </w:rPr>
                      <w:t xml:space="preserve">D. C. D. A. M. Hermann Bouly, «A memetic algorithm for the team orienteering problem,» </w:t>
                    </w:r>
                    <w:r w:rsidRPr="00D70AE8">
                      <w:rPr>
                        <w:i/>
                        <w:iCs/>
                        <w:noProof/>
                        <w:rPrChange w:id="29002" w:author="Στάθης Καπ" w:date="2023-03-13T04:33:00Z">
                          <w:rPr>
                            <w:i/>
                            <w:iCs/>
                            <w:noProof/>
                            <w:lang w:val="el-GR"/>
                          </w:rPr>
                        </w:rPrChange>
                      </w:rPr>
                      <w:t xml:space="preserve">Applications of Evolutionary Computing, </w:t>
                    </w:r>
                    <w:r w:rsidRPr="00D70AE8">
                      <w:rPr>
                        <w:noProof/>
                        <w:rPrChange w:id="29003" w:author="Στάθης Καπ" w:date="2023-03-13T04:33:00Z">
                          <w:rPr>
                            <w:noProof/>
                            <w:lang w:val="el-GR"/>
                          </w:rPr>
                        </w:rPrChange>
                      </w:rPr>
                      <w:t xml:space="preserve">p. 649–658, 2010. </w:t>
                    </w:r>
                  </w:p>
                </w:tc>
              </w:tr>
              <w:tr w:rsidR="008A6678" w14:paraId="0DF74C0C" w14:textId="77777777">
                <w:trPr>
                  <w:divId w:val="1813669086"/>
                  <w:tblCellSpacing w:w="15" w:type="dxa"/>
                </w:trPr>
                <w:tc>
                  <w:tcPr>
                    <w:tcW w:w="50" w:type="pct"/>
                    <w:hideMark/>
                  </w:tcPr>
                  <w:p w14:paraId="3130A7B6" w14:textId="77777777" w:rsidR="008A6678" w:rsidRDefault="008A6678">
                    <w:pPr>
                      <w:pStyle w:val="Bibliography"/>
                      <w:rPr>
                        <w:noProof/>
                        <w:lang w:val="el-GR"/>
                      </w:rPr>
                    </w:pPr>
                    <w:r>
                      <w:rPr>
                        <w:noProof/>
                        <w:lang w:val="el-GR"/>
                      </w:rPr>
                      <w:t xml:space="preserve">[28] </w:t>
                    </w:r>
                  </w:p>
                </w:tc>
                <w:tc>
                  <w:tcPr>
                    <w:tcW w:w="0" w:type="auto"/>
                    <w:hideMark/>
                  </w:tcPr>
                  <w:p w14:paraId="329EB7A0" w14:textId="77777777" w:rsidR="008A6678" w:rsidRPr="00D70AE8" w:rsidRDefault="008A6678">
                    <w:pPr>
                      <w:pStyle w:val="Bibliography"/>
                      <w:rPr>
                        <w:noProof/>
                        <w:rPrChange w:id="29004" w:author="Στάθης Καπ" w:date="2023-03-13T04:33:00Z">
                          <w:rPr>
                            <w:noProof/>
                            <w:lang w:val="el-GR"/>
                          </w:rPr>
                        </w:rPrChange>
                      </w:rPr>
                    </w:pPr>
                    <w:r w:rsidRPr="00D70AE8">
                      <w:rPr>
                        <w:noProof/>
                        <w:rPrChange w:id="29005" w:author="Στάθης Καπ" w:date="2023-03-13T04:33:00Z">
                          <w:rPr>
                            <w:noProof/>
                            <w:lang w:val="el-GR"/>
                          </w:rPr>
                        </w:rPrChange>
                      </w:rPr>
                      <w:t xml:space="preserve">S.-W. Lin, «Solving the team orienteering problem using effective multi-start simulated annealing,» </w:t>
                    </w:r>
                    <w:r w:rsidRPr="00D70AE8">
                      <w:rPr>
                        <w:i/>
                        <w:iCs/>
                        <w:noProof/>
                        <w:rPrChange w:id="29006" w:author="Στάθης Καπ" w:date="2023-03-13T04:33:00Z">
                          <w:rPr>
                            <w:i/>
                            <w:iCs/>
                            <w:noProof/>
                            <w:lang w:val="el-GR"/>
                          </w:rPr>
                        </w:rPrChange>
                      </w:rPr>
                      <w:t xml:space="preserve">Applied Soft Computing, </w:t>
                    </w:r>
                    <w:r w:rsidRPr="00D70AE8">
                      <w:rPr>
                        <w:noProof/>
                        <w:rPrChange w:id="29007" w:author="Στάθης Καπ" w:date="2023-03-13T04:33:00Z">
                          <w:rPr>
                            <w:noProof/>
                            <w:lang w:val="el-GR"/>
                          </w:rPr>
                        </w:rPrChange>
                      </w:rPr>
                      <w:t xml:space="preserve">pp. 1064-1073, 2013. </w:t>
                    </w:r>
                  </w:p>
                </w:tc>
              </w:tr>
              <w:tr w:rsidR="008A6678" w14:paraId="7AA78683" w14:textId="77777777">
                <w:trPr>
                  <w:divId w:val="1813669086"/>
                  <w:tblCellSpacing w:w="15" w:type="dxa"/>
                </w:trPr>
                <w:tc>
                  <w:tcPr>
                    <w:tcW w:w="50" w:type="pct"/>
                    <w:hideMark/>
                  </w:tcPr>
                  <w:p w14:paraId="632D1072" w14:textId="77777777" w:rsidR="008A6678" w:rsidRDefault="008A6678">
                    <w:pPr>
                      <w:pStyle w:val="Bibliography"/>
                      <w:rPr>
                        <w:noProof/>
                        <w:lang w:val="el-GR"/>
                      </w:rPr>
                    </w:pPr>
                    <w:r>
                      <w:rPr>
                        <w:noProof/>
                        <w:lang w:val="el-GR"/>
                      </w:rPr>
                      <w:t xml:space="preserve">[29] </w:t>
                    </w:r>
                  </w:p>
                </w:tc>
                <w:tc>
                  <w:tcPr>
                    <w:tcW w:w="0" w:type="auto"/>
                    <w:hideMark/>
                  </w:tcPr>
                  <w:p w14:paraId="52DCC612" w14:textId="77777777" w:rsidR="008A6678" w:rsidRPr="00D70AE8" w:rsidRDefault="008A6678">
                    <w:pPr>
                      <w:pStyle w:val="Bibliography"/>
                      <w:rPr>
                        <w:noProof/>
                        <w:rPrChange w:id="29008" w:author="Στάθης Καπ" w:date="2023-03-13T04:33:00Z">
                          <w:rPr>
                            <w:noProof/>
                            <w:lang w:val="el-GR"/>
                          </w:rPr>
                        </w:rPrChange>
                      </w:rPr>
                    </w:pPr>
                    <w:r w:rsidRPr="00D70AE8">
                      <w:rPr>
                        <w:noProof/>
                        <w:rPrChange w:id="29009" w:author="Στάθης Καπ" w:date="2023-03-13T04:33:00Z">
                          <w:rPr>
                            <w:noProof/>
                            <w:lang w:val="el-GR"/>
                          </w:rPr>
                        </w:rPrChange>
                      </w:rPr>
                      <w:t xml:space="preserve">A. Q. J. A. O. G. A. B. P. &amp;. L. D. João Ferreira, «Solving the Team Orienteering Problem: Developing a Solution Tool Using a Genetic Algorithm Approach,» </w:t>
                    </w:r>
                    <w:r w:rsidRPr="00D70AE8">
                      <w:rPr>
                        <w:i/>
                        <w:iCs/>
                        <w:noProof/>
                        <w:rPrChange w:id="29010" w:author="Στάθης Καπ" w:date="2023-03-13T04:33:00Z">
                          <w:rPr>
                            <w:i/>
                            <w:iCs/>
                            <w:noProof/>
                            <w:lang w:val="el-GR"/>
                          </w:rPr>
                        </w:rPrChange>
                      </w:rPr>
                      <w:t xml:space="preserve">Soft Computing in Industrial Applications, </w:t>
                    </w:r>
                    <w:r w:rsidRPr="00D70AE8">
                      <w:rPr>
                        <w:noProof/>
                        <w:rPrChange w:id="29011" w:author="Στάθης Καπ" w:date="2023-03-13T04:33:00Z">
                          <w:rPr>
                            <w:noProof/>
                            <w:lang w:val="el-GR"/>
                          </w:rPr>
                        </w:rPrChange>
                      </w:rPr>
                      <w:t xml:space="preserve">p. 365–375, 2013. </w:t>
                    </w:r>
                  </w:p>
                </w:tc>
              </w:tr>
              <w:tr w:rsidR="008A6678" w14:paraId="134C2859" w14:textId="77777777">
                <w:trPr>
                  <w:divId w:val="1813669086"/>
                  <w:tblCellSpacing w:w="15" w:type="dxa"/>
                </w:trPr>
                <w:tc>
                  <w:tcPr>
                    <w:tcW w:w="50" w:type="pct"/>
                    <w:hideMark/>
                  </w:tcPr>
                  <w:p w14:paraId="07E057F7" w14:textId="77777777" w:rsidR="008A6678" w:rsidRDefault="008A6678">
                    <w:pPr>
                      <w:pStyle w:val="Bibliography"/>
                      <w:rPr>
                        <w:noProof/>
                        <w:lang w:val="el-GR"/>
                      </w:rPr>
                    </w:pPr>
                    <w:r>
                      <w:rPr>
                        <w:noProof/>
                        <w:lang w:val="el-GR"/>
                      </w:rPr>
                      <w:t xml:space="preserve">[30] </w:t>
                    </w:r>
                  </w:p>
                </w:tc>
                <w:tc>
                  <w:tcPr>
                    <w:tcW w:w="0" w:type="auto"/>
                    <w:hideMark/>
                  </w:tcPr>
                  <w:p w14:paraId="449B4252" w14:textId="77777777" w:rsidR="008A6678" w:rsidRPr="00D70AE8" w:rsidRDefault="008A6678">
                    <w:pPr>
                      <w:pStyle w:val="Bibliography"/>
                      <w:rPr>
                        <w:noProof/>
                        <w:rPrChange w:id="29012" w:author="Στάθης Καπ" w:date="2023-03-13T04:33:00Z">
                          <w:rPr>
                            <w:noProof/>
                            <w:lang w:val="el-GR"/>
                          </w:rPr>
                        </w:rPrChange>
                      </w:rPr>
                    </w:pPr>
                    <w:r w:rsidRPr="00D70AE8">
                      <w:rPr>
                        <w:noProof/>
                        <w:rPrChange w:id="29013" w:author="Στάθης Καπ" w:date="2023-03-13T04:33:00Z">
                          <w:rPr>
                            <w:noProof/>
                            <w:lang w:val="el-GR"/>
                          </w:rPr>
                        </w:rPrChange>
                      </w:rPr>
                      <w:t xml:space="preserve">L. G. Roberto Montemanni, «Ant colony system for team orienteering problems with time windows,» </w:t>
                    </w:r>
                    <w:r w:rsidRPr="00D70AE8">
                      <w:rPr>
                        <w:i/>
                        <w:iCs/>
                        <w:noProof/>
                        <w:rPrChange w:id="29014" w:author="Στάθης Καπ" w:date="2023-03-13T04:33:00Z">
                          <w:rPr>
                            <w:i/>
                            <w:iCs/>
                            <w:noProof/>
                            <w:lang w:val="el-GR"/>
                          </w:rPr>
                        </w:rPrChange>
                      </w:rPr>
                      <w:t xml:space="preserve">Foundations of Computing and Decision Sciences, </w:t>
                    </w:r>
                    <w:r w:rsidRPr="00D70AE8">
                      <w:rPr>
                        <w:noProof/>
                        <w:rPrChange w:id="29015" w:author="Στάθης Καπ" w:date="2023-03-13T04:33:00Z">
                          <w:rPr>
                            <w:noProof/>
                            <w:lang w:val="el-GR"/>
                          </w:rPr>
                        </w:rPrChange>
                      </w:rPr>
                      <w:t xml:space="preserve">pp. 287-306, 2009. </w:t>
                    </w:r>
                  </w:p>
                </w:tc>
              </w:tr>
              <w:tr w:rsidR="008A6678" w14:paraId="7D2364BD" w14:textId="77777777">
                <w:trPr>
                  <w:divId w:val="1813669086"/>
                  <w:tblCellSpacing w:w="15" w:type="dxa"/>
                </w:trPr>
                <w:tc>
                  <w:tcPr>
                    <w:tcW w:w="50" w:type="pct"/>
                    <w:hideMark/>
                  </w:tcPr>
                  <w:p w14:paraId="6BB488AA" w14:textId="77777777" w:rsidR="008A6678" w:rsidRDefault="008A6678">
                    <w:pPr>
                      <w:pStyle w:val="Bibliography"/>
                      <w:rPr>
                        <w:noProof/>
                        <w:lang w:val="el-GR"/>
                      </w:rPr>
                    </w:pPr>
                    <w:r>
                      <w:rPr>
                        <w:noProof/>
                        <w:lang w:val="el-GR"/>
                      </w:rPr>
                      <w:t xml:space="preserve">[31] </w:t>
                    </w:r>
                  </w:p>
                </w:tc>
                <w:tc>
                  <w:tcPr>
                    <w:tcW w:w="0" w:type="auto"/>
                    <w:hideMark/>
                  </w:tcPr>
                  <w:p w14:paraId="07EBD3A7" w14:textId="77777777" w:rsidR="008A6678" w:rsidRPr="00D70AE8" w:rsidRDefault="008A6678">
                    <w:pPr>
                      <w:pStyle w:val="Bibliography"/>
                      <w:rPr>
                        <w:noProof/>
                        <w:rPrChange w:id="29016" w:author="Στάθης Καπ" w:date="2023-03-13T04:33:00Z">
                          <w:rPr>
                            <w:noProof/>
                            <w:lang w:val="el-GR"/>
                          </w:rPr>
                        </w:rPrChange>
                      </w:rPr>
                    </w:pPr>
                    <w:r w:rsidRPr="00D70AE8">
                      <w:rPr>
                        <w:noProof/>
                        <w:rPrChange w:id="29017" w:author="Στάθης Καπ" w:date="2023-03-13T04:33:00Z">
                          <w:rPr>
                            <w:noProof/>
                            <w:lang w:val="el-GR"/>
                          </w:rPr>
                        </w:rPrChange>
                      </w:rPr>
                      <w:t xml:space="preserve">V. F. Y. Shih-Wei Lin, «A simulated annealing heuristic for the team orienteering problem with time windows,» </w:t>
                    </w:r>
                    <w:r w:rsidRPr="00D70AE8">
                      <w:rPr>
                        <w:i/>
                        <w:iCs/>
                        <w:noProof/>
                        <w:rPrChange w:id="29018" w:author="Στάθης Καπ" w:date="2023-03-13T04:33:00Z">
                          <w:rPr>
                            <w:i/>
                            <w:iCs/>
                            <w:noProof/>
                            <w:lang w:val="el-GR"/>
                          </w:rPr>
                        </w:rPrChange>
                      </w:rPr>
                      <w:t xml:space="preserve">European Journal of Operational Research, </w:t>
                    </w:r>
                    <w:r w:rsidRPr="00D70AE8">
                      <w:rPr>
                        <w:noProof/>
                        <w:rPrChange w:id="29019" w:author="Στάθης Καπ" w:date="2023-03-13T04:33:00Z">
                          <w:rPr>
                            <w:noProof/>
                            <w:lang w:val="el-GR"/>
                          </w:rPr>
                        </w:rPrChange>
                      </w:rPr>
                      <w:t xml:space="preserve">pp. 94-107, 2012. </w:t>
                    </w:r>
                  </w:p>
                </w:tc>
              </w:tr>
              <w:tr w:rsidR="008A6678" w14:paraId="5796D2CC" w14:textId="77777777">
                <w:trPr>
                  <w:divId w:val="1813669086"/>
                  <w:tblCellSpacing w:w="15" w:type="dxa"/>
                </w:trPr>
                <w:tc>
                  <w:tcPr>
                    <w:tcW w:w="50" w:type="pct"/>
                    <w:hideMark/>
                  </w:tcPr>
                  <w:p w14:paraId="51DC93E8" w14:textId="77777777" w:rsidR="008A6678" w:rsidRDefault="008A6678">
                    <w:pPr>
                      <w:pStyle w:val="Bibliography"/>
                      <w:rPr>
                        <w:noProof/>
                        <w:lang w:val="el-GR"/>
                      </w:rPr>
                    </w:pPr>
                    <w:r>
                      <w:rPr>
                        <w:noProof/>
                        <w:lang w:val="el-GR"/>
                      </w:rPr>
                      <w:t xml:space="preserve">[32] </w:t>
                    </w:r>
                  </w:p>
                </w:tc>
                <w:tc>
                  <w:tcPr>
                    <w:tcW w:w="0" w:type="auto"/>
                    <w:hideMark/>
                  </w:tcPr>
                  <w:p w14:paraId="1622FED4" w14:textId="77777777" w:rsidR="008A6678" w:rsidRPr="00D70AE8" w:rsidRDefault="008A6678">
                    <w:pPr>
                      <w:pStyle w:val="Bibliography"/>
                      <w:rPr>
                        <w:noProof/>
                        <w:rPrChange w:id="29020" w:author="Στάθης Καπ" w:date="2023-03-13T04:33:00Z">
                          <w:rPr>
                            <w:noProof/>
                            <w:lang w:val="el-GR"/>
                          </w:rPr>
                        </w:rPrChange>
                      </w:rPr>
                    </w:pPr>
                    <w:r w:rsidRPr="00D70AE8">
                      <w:rPr>
                        <w:noProof/>
                        <w:rPrChange w:id="29021" w:author="Στάθης Καπ" w:date="2023-03-13T04:33:00Z">
                          <w:rPr>
                            <w:noProof/>
                            <w:lang w:val="el-GR"/>
                          </w:rPr>
                        </w:rPrChange>
                      </w:rPr>
                      <w:t xml:space="preserve">R. M. J. M. R. W. C. Nacima Labadie, «The Team Orienteering Problem with Time Windows: An LP-based Granular Variable Neighborhood Search,» </w:t>
                    </w:r>
                    <w:r w:rsidRPr="00D70AE8">
                      <w:rPr>
                        <w:i/>
                        <w:iCs/>
                        <w:noProof/>
                        <w:rPrChange w:id="29022" w:author="Στάθης Καπ" w:date="2023-03-13T04:33:00Z">
                          <w:rPr>
                            <w:i/>
                            <w:iCs/>
                            <w:noProof/>
                            <w:lang w:val="el-GR"/>
                          </w:rPr>
                        </w:rPrChange>
                      </w:rPr>
                      <w:t xml:space="preserve">European Journal of Operational Research, </w:t>
                    </w:r>
                    <w:r w:rsidRPr="00D70AE8">
                      <w:rPr>
                        <w:noProof/>
                        <w:rPrChange w:id="29023" w:author="Στάθης Καπ" w:date="2023-03-13T04:33:00Z">
                          <w:rPr>
                            <w:noProof/>
                            <w:lang w:val="el-GR"/>
                          </w:rPr>
                        </w:rPrChange>
                      </w:rPr>
                      <w:t xml:space="preserve">pp. 15-27, 2012. </w:t>
                    </w:r>
                  </w:p>
                </w:tc>
              </w:tr>
              <w:tr w:rsidR="008A6678" w14:paraId="38944B03" w14:textId="77777777">
                <w:trPr>
                  <w:divId w:val="1813669086"/>
                  <w:tblCellSpacing w:w="15" w:type="dxa"/>
                </w:trPr>
                <w:tc>
                  <w:tcPr>
                    <w:tcW w:w="50" w:type="pct"/>
                    <w:hideMark/>
                  </w:tcPr>
                  <w:p w14:paraId="5021B666" w14:textId="77777777" w:rsidR="008A6678" w:rsidRDefault="008A6678">
                    <w:pPr>
                      <w:pStyle w:val="Bibliography"/>
                      <w:rPr>
                        <w:noProof/>
                        <w:lang w:val="el-GR"/>
                      </w:rPr>
                    </w:pPr>
                    <w:r>
                      <w:rPr>
                        <w:noProof/>
                        <w:lang w:val="el-GR"/>
                      </w:rPr>
                      <w:t xml:space="preserve">[33] </w:t>
                    </w:r>
                  </w:p>
                </w:tc>
                <w:tc>
                  <w:tcPr>
                    <w:tcW w:w="0" w:type="auto"/>
                    <w:hideMark/>
                  </w:tcPr>
                  <w:p w14:paraId="385F3C2D" w14:textId="77777777" w:rsidR="008A6678" w:rsidRPr="00D70AE8" w:rsidRDefault="008A6678">
                    <w:pPr>
                      <w:pStyle w:val="Bibliography"/>
                      <w:rPr>
                        <w:noProof/>
                        <w:rPrChange w:id="29024" w:author="Στάθης Καπ" w:date="2023-03-13T04:33:00Z">
                          <w:rPr>
                            <w:noProof/>
                            <w:lang w:val="el-GR"/>
                          </w:rPr>
                        </w:rPrChange>
                      </w:rPr>
                    </w:pPr>
                    <w:r w:rsidRPr="00D70AE8">
                      <w:rPr>
                        <w:noProof/>
                        <w:rPrChange w:id="29025" w:author="Στάθης Καπ" w:date="2023-03-13T04:33:00Z">
                          <w:rPr>
                            <w:noProof/>
                            <w:lang w:val="el-GR"/>
                          </w:rPr>
                        </w:rPrChange>
                      </w:rPr>
                      <w:t xml:space="preserve">C. K. K. M. G. P. &amp;. Y. T. Damianos Gavalas, «Cluster-Based Heuristics for the Team Orienteering Problem with Time Windows,» </w:t>
                    </w:r>
                    <w:r>
                      <w:rPr>
                        <w:noProof/>
                        <w:lang w:val="el-GR"/>
                      </w:rPr>
                      <w:t>σε</w:t>
                    </w:r>
                    <w:r w:rsidRPr="00D70AE8">
                      <w:rPr>
                        <w:noProof/>
                        <w:rPrChange w:id="29026" w:author="Στάθης Καπ" w:date="2023-03-13T04:33:00Z">
                          <w:rPr>
                            <w:noProof/>
                            <w:lang w:val="el-GR"/>
                          </w:rPr>
                        </w:rPrChange>
                      </w:rPr>
                      <w:t xml:space="preserve"> </w:t>
                    </w:r>
                    <w:r w:rsidRPr="00D70AE8">
                      <w:rPr>
                        <w:i/>
                        <w:iCs/>
                        <w:noProof/>
                        <w:rPrChange w:id="29027" w:author="Στάθης Καπ" w:date="2023-03-13T04:33:00Z">
                          <w:rPr>
                            <w:i/>
                            <w:iCs/>
                            <w:noProof/>
                            <w:lang w:val="el-GR"/>
                          </w:rPr>
                        </w:rPrChange>
                      </w:rPr>
                      <w:t>International Symposium on Experimental Algorithms</w:t>
                    </w:r>
                    <w:r w:rsidRPr="00D70AE8">
                      <w:rPr>
                        <w:noProof/>
                        <w:rPrChange w:id="29028" w:author="Στάθης Καπ" w:date="2023-03-13T04:33:00Z">
                          <w:rPr>
                            <w:noProof/>
                            <w:lang w:val="el-GR"/>
                          </w:rPr>
                        </w:rPrChange>
                      </w:rPr>
                      <w:t xml:space="preserve">, Rome, Italy, 2013. </w:t>
                    </w:r>
                  </w:p>
                </w:tc>
              </w:tr>
              <w:tr w:rsidR="008A6678" w14:paraId="5EBF6C68" w14:textId="77777777">
                <w:trPr>
                  <w:divId w:val="1813669086"/>
                  <w:tblCellSpacing w:w="15" w:type="dxa"/>
                </w:trPr>
                <w:tc>
                  <w:tcPr>
                    <w:tcW w:w="50" w:type="pct"/>
                    <w:hideMark/>
                  </w:tcPr>
                  <w:p w14:paraId="2C0E8290" w14:textId="77777777" w:rsidR="008A6678" w:rsidRDefault="008A6678">
                    <w:pPr>
                      <w:pStyle w:val="Bibliography"/>
                      <w:rPr>
                        <w:noProof/>
                        <w:lang w:val="el-GR"/>
                      </w:rPr>
                    </w:pPr>
                    <w:r>
                      <w:rPr>
                        <w:noProof/>
                        <w:lang w:val="el-GR"/>
                      </w:rPr>
                      <w:t xml:space="preserve">[34] </w:t>
                    </w:r>
                  </w:p>
                </w:tc>
                <w:tc>
                  <w:tcPr>
                    <w:tcW w:w="0" w:type="auto"/>
                    <w:hideMark/>
                  </w:tcPr>
                  <w:p w14:paraId="43B3AB4C" w14:textId="77777777" w:rsidR="008A6678" w:rsidRPr="00D70AE8" w:rsidRDefault="008A6678">
                    <w:pPr>
                      <w:pStyle w:val="Bibliography"/>
                      <w:rPr>
                        <w:noProof/>
                        <w:rPrChange w:id="29029" w:author="Στάθης Καπ" w:date="2023-03-13T04:33:00Z">
                          <w:rPr>
                            <w:noProof/>
                            <w:lang w:val="el-GR"/>
                          </w:rPr>
                        </w:rPrChange>
                      </w:rPr>
                    </w:pPr>
                    <w:r w:rsidRPr="00D70AE8">
                      <w:rPr>
                        <w:noProof/>
                        <w:rPrChange w:id="29030" w:author="Στάθης Καπ" w:date="2023-03-13T04:33:00Z">
                          <w:rPr>
                            <w:noProof/>
                            <w:lang w:val="el-GR"/>
                          </w:rPr>
                        </w:rPrChange>
                      </w:rPr>
                      <w:t xml:space="preserve">A. L. Qian Hu, «An iterative three-component heuristic for the team orienteering problem with time windows,» </w:t>
                    </w:r>
                    <w:r w:rsidRPr="00D70AE8">
                      <w:rPr>
                        <w:i/>
                        <w:iCs/>
                        <w:noProof/>
                        <w:rPrChange w:id="29031" w:author="Στάθης Καπ" w:date="2023-03-13T04:33:00Z">
                          <w:rPr>
                            <w:i/>
                            <w:iCs/>
                            <w:noProof/>
                            <w:lang w:val="el-GR"/>
                          </w:rPr>
                        </w:rPrChange>
                      </w:rPr>
                      <w:t xml:space="preserve">European Journal of Operational Research, </w:t>
                    </w:r>
                    <w:r w:rsidRPr="00D70AE8">
                      <w:rPr>
                        <w:noProof/>
                        <w:rPrChange w:id="29032" w:author="Στάθης Καπ" w:date="2023-03-13T04:33:00Z">
                          <w:rPr>
                            <w:noProof/>
                            <w:lang w:val="el-GR"/>
                          </w:rPr>
                        </w:rPrChange>
                      </w:rPr>
                      <w:t xml:space="preserve">pp. 276-286, 2014. </w:t>
                    </w:r>
                  </w:p>
                </w:tc>
              </w:tr>
              <w:tr w:rsidR="008A6678" w14:paraId="056B9D30" w14:textId="77777777">
                <w:trPr>
                  <w:divId w:val="1813669086"/>
                  <w:tblCellSpacing w:w="15" w:type="dxa"/>
                </w:trPr>
                <w:tc>
                  <w:tcPr>
                    <w:tcW w:w="50" w:type="pct"/>
                    <w:hideMark/>
                  </w:tcPr>
                  <w:p w14:paraId="70AEBDE6" w14:textId="77777777" w:rsidR="008A6678" w:rsidRDefault="008A6678">
                    <w:pPr>
                      <w:pStyle w:val="Bibliography"/>
                      <w:rPr>
                        <w:noProof/>
                        <w:lang w:val="el-GR"/>
                      </w:rPr>
                    </w:pPr>
                    <w:r>
                      <w:rPr>
                        <w:noProof/>
                        <w:lang w:val="el-GR"/>
                      </w:rPr>
                      <w:t xml:space="preserve">[35] </w:t>
                    </w:r>
                  </w:p>
                </w:tc>
                <w:tc>
                  <w:tcPr>
                    <w:tcW w:w="0" w:type="auto"/>
                    <w:hideMark/>
                  </w:tcPr>
                  <w:p w14:paraId="7AB824E0" w14:textId="77777777" w:rsidR="008A6678" w:rsidRPr="00D70AE8" w:rsidRDefault="008A6678">
                    <w:pPr>
                      <w:pStyle w:val="Bibliography"/>
                      <w:rPr>
                        <w:noProof/>
                        <w:rPrChange w:id="29033" w:author="Στάθης Καπ" w:date="2023-03-13T04:33:00Z">
                          <w:rPr>
                            <w:noProof/>
                            <w:lang w:val="el-GR"/>
                          </w:rPr>
                        </w:rPrChange>
                      </w:rPr>
                    </w:pPr>
                    <w:r w:rsidRPr="00D70AE8">
                      <w:rPr>
                        <w:noProof/>
                        <w:rPrChange w:id="29034" w:author="Στάθης Καπ" w:date="2023-03-13T04:33:00Z">
                          <w:rPr>
                            <w:noProof/>
                            <w:lang w:val="el-GR"/>
                          </w:rPr>
                        </w:rPrChange>
                      </w:rPr>
                      <w:t xml:space="preserve">J. B. J. R. M.-T. José Ruiz-Meza, «A GRASP to solve the multi-constraints multi-modal team orienteering problem with time windows for groups with heterogeneous preferences,» </w:t>
                    </w:r>
                    <w:r w:rsidRPr="00D70AE8">
                      <w:rPr>
                        <w:i/>
                        <w:iCs/>
                        <w:noProof/>
                        <w:rPrChange w:id="29035" w:author="Στάθης Καπ" w:date="2023-03-13T04:33:00Z">
                          <w:rPr>
                            <w:i/>
                            <w:iCs/>
                            <w:noProof/>
                            <w:lang w:val="el-GR"/>
                          </w:rPr>
                        </w:rPrChange>
                      </w:rPr>
                      <w:t xml:space="preserve">Computers &amp; Industrial Engineering, </w:t>
                    </w:r>
                    <w:r>
                      <w:rPr>
                        <w:noProof/>
                        <w:lang w:val="el-GR"/>
                      </w:rPr>
                      <w:t>τόμ</w:t>
                    </w:r>
                    <w:r w:rsidRPr="00D70AE8">
                      <w:rPr>
                        <w:noProof/>
                        <w:rPrChange w:id="29036" w:author="Στάθης Καπ" w:date="2023-03-13T04:33:00Z">
                          <w:rPr>
                            <w:noProof/>
                            <w:lang w:val="el-GR"/>
                          </w:rPr>
                        </w:rPrChange>
                      </w:rPr>
                      <w:t xml:space="preserve">. 162, 2021. </w:t>
                    </w:r>
                  </w:p>
                </w:tc>
              </w:tr>
              <w:tr w:rsidR="008A6678" w14:paraId="70826AAB" w14:textId="77777777">
                <w:trPr>
                  <w:divId w:val="1813669086"/>
                  <w:tblCellSpacing w:w="15" w:type="dxa"/>
                </w:trPr>
                <w:tc>
                  <w:tcPr>
                    <w:tcW w:w="50" w:type="pct"/>
                    <w:hideMark/>
                  </w:tcPr>
                  <w:p w14:paraId="0C79FF00" w14:textId="77777777" w:rsidR="008A6678" w:rsidRDefault="008A6678">
                    <w:pPr>
                      <w:pStyle w:val="Bibliography"/>
                      <w:rPr>
                        <w:noProof/>
                        <w:lang w:val="el-GR"/>
                      </w:rPr>
                    </w:pPr>
                    <w:r>
                      <w:rPr>
                        <w:noProof/>
                        <w:lang w:val="el-GR"/>
                      </w:rPr>
                      <w:t xml:space="preserve">[36] </w:t>
                    </w:r>
                  </w:p>
                </w:tc>
                <w:tc>
                  <w:tcPr>
                    <w:tcW w:w="0" w:type="auto"/>
                    <w:hideMark/>
                  </w:tcPr>
                  <w:p w14:paraId="3F385E32" w14:textId="77777777" w:rsidR="008A6678" w:rsidRPr="00D70AE8" w:rsidRDefault="008A6678">
                    <w:pPr>
                      <w:pStyle w:val="Bibliography"/>
                      <w:rPr>
                        <w:noProof/>
                        <w:rPrChange w:id="29037" w:author="Στάθης Καπ" w:date="2023-03-13T04:33:00Z">
                          <w:rPr>
                            <w:noProof/>
                            <w:lang w:val="el-GR"/>
                          </w:rPr>
                        </w:rPrChange>
                      </w:rPr>
                    </w:pPr>
                    <w:r w:rsidRPr="00D70AE8">
                      <w:rPr>
                        <w:noProof/>
                        <w:rPrChange w:id="29038" w:author="Στάθης Καπ" w:date="2023-03-13T04:33:00Z">
                          <w:rPr>
                            <w:noProof/>
                            <w:lang w:val="el-GR"/>
                          </w:rPr>
                        </w:rPrChange>
                      </w:rPr>
                      <w:t xml:space="preserve">C. K. K. M. G. P. N. V. Damianos Gavalas, «Heuristics for the time dependent team orienteering problem: Application to tourist route planning,» </w:t>
                    </w:r>
                    <w:r w:rsidRPr="00D70AE8">
                      <w:rPr>
                        <w:i/>
                        <w:iCs/>
                        <w:noProof/>
                        <w:rPrChange w:id="29039" w:author="Στάθης Καπ" w:date="2023-03-13T04:33:00Z">
                          <w:rPr>
                            <w:i/>
                            <w:iCs/>
                            <w:noProof/>
                            <w:lang w:val="el-GR"/>
                          </w:rPr>
                        </w:rPrChange>
                      </w:rPr>
                      <w:t xml:space="preserve">Computers &amp; Operations Research, </w:t>
                    </w:r>
                    <w:r w:rsidRPr="00D70AE8">
                      <w:rPr>
                        <w:noProof/>
                        <w:rPrChange w:id="29040" w:author="Στάθης Καπ" w:date="2023-03-13T04:33:00Z">
                          <w:rPr>
                            <w:noProof/>
                            <w:lang w:val="el-GR"/>
                          </w:rPr>
                        </w:rPrChange>
                      </w:rPr>
                      <w:t xml:space="preserve">pp. 36-50, 2015. </w:t>
                    </w:r>
                  </w:p>
                </w:tc>
              </w:tr>
              <w:tr w:rsidR="008A6678" w14:paraId="0F14A54F" w14:textId="77777777">
                <w:trPr>
                  <w:divId w:val="1813669086"/>
                  <w:tblCellSpacing w:w="15" w:type="dxa"/>
                </w:trPr>
                <w:tc>
                  <w:tcPr>
                    <w:tcW w:w="50" w:type="pct"/>
                    <w:hideMark/>
                  </w:tcPr>
                  <w:p w14:paraId="56431F66" w14:textId="77777777" w:rsidR="008A6678" w:rsidRDefault="008A6678">
                    <w:pPr>
                      <w:pStyle w:val="Bibliography"/>
                      <w:rPr>
                        <w:noProof/>
                        <w:lang w:val="el-GR"/>
                      </w:rPr>
                    </w:pPr>
                    <w:r>
                      <w:rPr>
                        <w:noProof/>
                        <w:lang w:val="el-GR"/>
                      </w:rPr>
                      <w:t xml:space="preserve">[37] </w:t>
                    </w:r>
                  </w:p>
                </w:tc>
                <w:tc>
                  <w:tcPr>
                    <w:tcW w:w="0" w:type="auto"/>
                    <w:hideMark/>
                  </w:tcPr>
                  <w:p w14:paraId="681880DE" w14:textId="77777777" w:rsidR="008A6678" w:rsidRPr="00D70AE8" w:rsidRDefault="008A6678">
                    <w:pPr>
                      <w:pStyle w:val="Bibliography"/>
                      <w:rPr>
                        <w:noProof/>
                        <w:rPrChange w:id="29041" w:author="Στάθης Καπ" w:date="2023-03-13T04:33:00Z">
                          <w:rPr>
                            <w:noProof/>
                            <w:lang w:val="el-GR"/>
                          </w:rPr>
                        </w:rPrChange>
                      </w:rPr>
                    </w:pPr>
                    <w:r w:rsidRPr="00D70AE8">
                      <w:rPr>
                        <w:noProof/>
                        <w:rPrChange w:id="29042" w:author="Στάθης Καπ" w:date="2023-03-13T04:33:00Z">
                          <w:rPr>
                            <w:noProof/>
                            <w:lang w:val="el-GR"/>
                          </w:rPr>
                        </w:rPrChange>
                      </w:rPr>
                      <w:t xml:space="preserve">O. C. M. &amp;. T. S. Helena R. Lourenço, «Iterated Local Search: Framework and Applications,» </w:t>
                    </w:r>
                    <w:r>
                      <w:rPr>
                        <w:noProof/>
                        <w:lang w:val="el-GR"/>
                      </w:rPr>
                      <w:t>σε</w:t>
                    </w:r>
                    <w:r w:rsidRPr="00D70AE8">
                      <w:rPr>
                        <w:noProof/>
                        <w:rPrChange w:id="29043" w:author="Στάθης Καπ" w:date="2023-03-13T04:33:00Z">
                          <w:rPr>
                            <w:noProof/>
                            <w:lang w:val="el-GR"/>
                          </w:rPr>
                        </w:rPrChange>
                      </w:rPr>
                      <w:t xml:space="preserve"> </w:t>
                    </w:r>
                    <w:r w:rsidRPr="00D70AE8">
                      <w:rPr>
                        <w:i/>
                        <w:iCs/>
                        <w:noProof/>
                        <w:rPrChange w:id="29044" w:author="Στάθης Καπ" w:date="2023-03-13T04:33:00Z">
                          <w:rPr>
                            <w:i/>
                            <w:iCs/>
                            <w:noProof/>
                            <w:lang w:val="el-GR"/>
                          </w:rPr>
                        </w:rPrChange>
                      </w:rPr>
                      <w:t>Handbook of Metaheuristics</w:t>
                    </w:r>
                    <w:r w:rsidRPr="00D70AE8">
                      <w:rPr>
                        <w:noProof/>
                        <w:rPrChange w:id="29045" w:author="Στάθης Καπ" w:date="2023-03-13T04:33:00Z">
                          <w:rPr>
                            <w:noProof/>
                            <w:lang w:val="el-GR"/>
                          </w:rPr>
                        </w:rPrChange>
                      </w:rPr>
                      <w:t>, 2010, p. 363–397.</w:t>
                    </w:r>
                  </w:p>
                </w:tc>
              </w:tr>
              <w:tr w:rsidR="008A6678" w14:paraId="668D7E7E" w14:textId="77777777">
                <w:trPr>
                  <w:divId w:val="1813669086"/>
                  <w:tblCellSpacing w:w="15" w:type="dxa"/>
                </w:trPr>
                <w:tc>
                  <w:tcPr>
                    <w:tcW w:w="50" w:type="pct"/>
                    <w:hideMark/>
                  </w:tcPr>
                  <w:p w14:paraId="26168751" w14:textId="77777777" w:rsidR="008A6678" w:rsidRDefault="008A6678">
                    <w:pPr>
                      <w:pStyle w:val="Bibliography"/>
                      <w:rPr>
                        <w:noProof/>
                        <w:lang w:val="el-GR"/>
                      </w:rPr>
                    </w:pPr>
                    <w:r>
                      <w:rPr>
                        <w:noProof/>
                        <w:lang w:val="el-GR"/>
                      </w:rPr>
                      <w:t xml:space="preserve">[38] </w:t>
                    </w:r>
                  </w:p>
                </w:tc>
                <w:tc>
                  <w:tcPr>
                    <w:tcW w:w="0" w:type="auto"/>
                    <w:hideMark/>
                  </w:tcPr>
                  <w:p w14:paraId="4951EA12" w14:textId="77777777" w:rsidR="008A6678" w:rsidRPr="00D70AE8" w:rsidRDefault="008A6678">
                    <w:pPr>
                      <w:pStyle w:val="Bibliography"/>
                      <w:rPr>
                        <w:noProof/>
                        <w:rPrChange w:id="29046" w:author="Στάθης Καπ" w:date="2023-03-13T04:33:00Z">
                          <w:rPr>
                            <w:noProof/>
                            <w:lang w:val="el-GR"/>
                          </w:rPr>
                        </w:rPrChange>
                      </w:rPr>
                    </w:pPr>
                    <w:r w:rsidRPr="00D70AE8">
                      <w:rPr>
                        <w:noProof/>
                        <w:rPrChange w:id="29047" w:author="Στάθης Καπ" w:date="2023-03-13T04:33:00Z">
                          <w:rPr>
                            <w:noProof/>
                            <w:lang w:val="el-GR"/>
                          </w:rPr>
                        </w:rPrChange>
                      </w:rPr>
                      <w:t xml:space="preserve">M. F. T. Korhan Karabulut, «An evolution strategy approach to the team orienteering problem with time windows,» </w:t>
                    </w:r>
                    <w:r w:rsidRPr="00D70AE8">
                      <w:rPr>
                        <w:i/>
                        <w:iCs/>
                        <w:noProof/>
                        <w:rPrChange w:id="29048" w:author="Στάθης Καπ" w:date="2023-03-13T04:33:00Z">
                          <w:rPr>
                            <w:i/>
                            <w:iCs/>
                            <w:noProof/>
                            <w:lang w:val="el-GR"/>
                          </w:rPr>
                        </w:rPrChange>
                      </w:rPr>
                      <w:t xml:space="preserve">Computers &amp; Industrial Engineering, </w:t>
                    </w:r>
                    <w:r>
                      <w:rPr>
                        <w:noProof/>
                        <w:lang w:val="el-GR"/>
                      </w:rPr>
                      <w:t>τόμ</w:t>
                    </w:r>
                    <w:r w:rsidRPr="00D70AE8">
                      <w:rPr>
                        <w:noProof/>
                        <w:rPrChange w:id="29049" w:author="Στάθης Καπ" w:date="2023-03-13T04:33:00Z">
                          <w:rPr>
                            <w:noProof/>
                            <w:lang w:val="el-GR"/>
                          </w:rPr>
                        </w:rPrChange>
                      </w:rPr>
                      <w:t xml:space="preserve">. 139, pp. 106-109, 2020. </w:t>
                    </w:r>
                  </w:p>
                </w:tc>
              </w:tr>
              <w:tr w:rsidR="008A6678" w14:paraId="18ED6083" w14:textId="77777777">
                <w:trPr>
                  <w:divId w:val="1813669086"/>
                  <w:tblCellSpacing w:w="15" w:type="dxa"/>
                </w:trPr>
                <w:tc>
                  <w:tcPr>
                    <w:tcW w:w="50" w:type="pct"/>
                    <w:hideMark/>
                  </w:tcPr>
                  <w:p w14:paraId="5D3A8C53" w14:textId="77777777" w:rsidR="008A6678" w:rsidRDefault="008A6678">
                    <w:pPr>
                      <w:pStyle w:val="Bibliography"/>
                      <w:rPr>
                        <w:noProof/>
                        <w:lang w:val="el-GR"/>
                      </w:rPr>
                    </w:pPr>
                    <w:r>
                      <w:rPr>
                        <w:noProof/>
                        <w:lang w:val="el-GR"/>
                      </w:rPr>
                      <w:t xml:space="preserve">[39] </w:t>
                    </w:r>
                  </w:p>
                </w:tc>
                <w:tc>
                  <w:tcPr>
                    <w:tcW w:w="0" w:type="auto"/>
                    <w:hideMark/>
                  </w:tcPr>
                  <w:p w14:paraId="2A264337" w14:textId="77777777" w:rsidR="008A6678" w:rsidRPr="00D70AE8" w:rsidRDefault="008A6678">
                    <w:pPr>
                      <w:pStyle w:val="Bibliography"/>
                      <w:rPr>
                        <w:noProof/>
                        <w:rPrChange w:id="29050" w:author="Στάθης Καπ" w:date="2023-03-13T04:33:00Z">
                          <w:rPr>
                            <w:noProof/>
                            <w:lang w:val="el-GR"/>
                          </w:rPr>
                        </w:rPrChange>
                      </w:rPr>
                    </w:pPr>
                    <w:r w:rsidRPr="00D70AE8">
                      <w:rPr>
                        <w:noProof/>
                        <w:rPrChange w:id="29051" w:author="Στάθης Καπ" w:date="2023-03-13T04:33:00Z">
                          <w:rPr>
                            <w:noProof/>
                            <w:lang w:val="el-GR"/>
                          </w:rPr>
                        </w:rPrChange>
                      </w:rPr>
                      <w:t xml:space="preserve">J. F. C. G. G. a. G. L. Andrea Attanasio, «Parallel tabu search heuristics for the dynamic multi-vehicle dial-a-ride problem,» </w:t>
                    </w:r>
                    <w:r>
                      <w:rPr>
                        <w:noProof/>
                        <w:lang w:val="el-GR"/>
                      </w:rPr>
                      <w:t>σε</w:t>
                    </w:r>
                    <w:r w:rsidRPr="00D70AE8">
                      <w:rPr>
                        <w:noProof/>
                        <w:rPrChange w:id="29052" w:author="Στάθης Καπ" w:date="2023-03-13T04:33:00Z">
                          <w:rPr>
                            <w:noProof/>
                            <w:lang w:val="el-GR"/>
                          </w:rPr>
                        </w:rPrChange>
                      </w:rPr>
                      <w:t xml:space="preserve"> </w:t>
                    </w:r>
                    <w:r w:rsidRPr="00D70AE8">
                      <w:rPr>
                        <w:i/>
                        <w:iCs/>
                        <w:noProof/>
                        <w:rPrChange w:id="29053" w:author="Στάθης Καπ" w:date="2023-03-13T04:33:00Z">
                          <w:rPr>
                            <w:i/>
                            <w:iCs/>
                            <w:noProof/>
                            <w:lang w:val="el-GR"/>
                          </w:rPr>
                        </w:rPrChange>
                      </w:rPr>
                      <w:t>Parallel Computing</w:t>
                    </w:r>
                    <w:r w:rsidRPr="00D70AE8">
                      <w:rPr>
                        <w:noProof/>
                        <w:rPrChange w:id="29054" w:author="Στάθης Καπ" w:date="2023-03-13T04:33:00Z">
                          <w:rPr>
                            <w:noProof/>
                            <w:lang w:val="el-GR"/>
                          </w:rPr>
                        </w:rPrChange>
                      </w:rPr>
                      <w:t>, 2004, pp. 377-387.</w:t>
                    </w:r>
                  </w:p>
                </w:tc>
              </w:tr>
              <w:tr w:rsidR="008A6678" w14:paraId="0A8A9EFA" w14:textId="77777777">
                <w:trPr>
                  <w:divId w:val="1813669086"/>
                  <w:tblCellSpacing w:w="15" w:type="dxa"/>
                </w:trPr>
                <w:tc>
                  <w:tcPr>
                    <w:tcW w:w="50" w:type="pct"/>
                    <w:hideMark/>
                  </w:tcPr>
                  <w:p w14:paraId="659C38A9" w14:textId="77777777" w:rsidR="008A6678" w:rsidRDefault="008A6678">
                    <w:pPr>
                      <w:pStyle w:val="Bibliography"/>
                      <w:rPr>
                        <w:noProof/>
                        <w:lang w:val="el-GR"/>
                      </w:rPr>
                    </w:pPr>
                    <w:r>
                      <w:rPr>
                        <w:noProof/>
                        <w:lang w:val="el-GR"/>
                      </w:rPr>
                      <w:t xml:space="preserve">[40] </w:t>
                    </w:r>
                  </w:p>
                </w:tc>
                <w:tc>
                  <w:tcPr>
                    <w:tcW w:w="0" w:type="auto"/>
                    <w:hideMark/>
                  </w:tcPr>
                  <w:p w14:paraId="353698A4" w14:textId="77777777" w:rsidR="008A6678" w:rsidRPr="00D70AE8" w:rsidRDefault="008A6678">
                    <w:pPr>
                      <w:pStyle w:val="Bibliography"/>
                      <w:rPr>
                        <w:noProof/>
                        <w:rPrChange w:id="29055" w:author="Στάθης Καπ" w:date="2023-03-13T04:33:00Z">
                          <w:rPr>
                            <w:noProof/>
                            <w:lang w:val="el-GR"/>
                          </w:rPr>
                        </w:rPrChange>
                      </w:rPr>
                    </w:pPr>
                    <w:r w:rsidRPr="00D70AE8">
                      <w:rPr>
                        <w:noProof/>
                        <w:rPrChange w:id="29056" w:author="Στάθης Καπ" w:date="2023-03-13T04:33:00Z">
                          <w:rPr>
                            <w:noProof/>
                            <w:lang w:val="el-GR"/>
                          </w:rPr>
                        </w:rPrChange>
                      </w:rPr>
                      <w:t xml:space="preserve">D. L. E. a. R. A. S. Abdel Monaem F.M. AbdAllah, «On solving periodic re-optimization dynamic vehicle routing problems,» </w:t>
                    </w:r>
                    <w:r w:rsidRPr="00D70AE8">
                      <w:rPr>
                        <w:i/>
                        <w:iCs/>
                        <w:noProof/>
                        <w:rPrChange w:id="29057" w:author="Στάθης Καπ" w:date="2023-03-13T04:33:00Z">
                          <w:rPr>
                            <w:i/>
                            <w:iCs/>
                            <w:noProof/>
                            <w:lang w:val="el-GR"/>
                          </w:rPr>
                        </w:rPrChange>
                      </w:rPr>
                      <w:t xml:space="preserve">Applied Soft Computing, </w:t>
                    </w:r>
                    <w:r w:rsidRPr="00D70AE8">
                      <w:rPr>
                        <w:noProof/>
                        <w:rPrChange w:id="29058" w:author="Στάθης Καπ" w:date="2023-03-13T04:33:00Z">
                          <w:rPr>
                            <w:noProof/>
                            <w:lang w:val="el-GR"/>
                          </w:rPr>
                        </w:rPrChange>
                      </w:rPr>
                      <w:t xml:space="preserve">pp. 1-12, 2017. </w:t>
                    </w:r>
                  </w:p>
                </w:tc>
              </w:tr>
              <w:tr w:rsidR="008A6678" w14:paraId="1BAC1D42" w14:textId="77777777">
                <w:trPr>
                  <w:divId w:val="1813669086"/>
                  <w:tblCellSpacing w:w="15" w:type="dxa"/>
                </w:trPr>
                <w:tc>
                  <w:tcPr>
                    <w:tcW w:w="50" w:type="pct"/>
                    <w:hideMark/>
                  </w:tcPr>
                  <w:p w14:paraId="030196AB" w14:textId="77777777" w:rsidR="008A6678" w:rsidRDefault="008A6678">
                    <w:pPr>
                      <w:pStyle w:val="Bibliography"/>
                      <w:rPr>
                        <w:noProof/>
                        <w:lang w:val="el-GR"/>
                      </w:rPr>
                    </w:pPr>
                    <w:r>
                      <w:rPr>
                        <w:noProof/>
                        <w:lang w:val="el-GR"/>
                      </w:rPr>
                      <w:t xml:space="preserve">[41] </w:t>
                    </w:r>
                  </w:p>
                </w:tc>
                <w:tc>
                  <w:tcPr>
                    <w:tcW w:w="0" w:type="auto"/>
                    <w:hideMark/>
                  </w:tcPr>
                  <w:p w14:paraId="6EFDDA49" w14:textId="77777777" w:rsidR="008A6678" w:rsidRPr="00D70AE8" w:rsidRDefault="008A6678">
                    <w:pPr>
                      <w:pStyle w:val="Bibliography"/>
                      <w:rPr>
                        <w:noProof/>
                        <w:rPrChange w:id="29059" w:author="Στάθης Καπ" w:date="2023-03-13T04:33:00Z">
                          <w:rPr>
                            <w:noProof/>
                            <w:lang w:val="el-GR"/>
                          </w:rPr>
                        </w:rPrChange>
                      </w:rPr>
                    </w:pPr>
                    <w:r w:rsidRPr="00D70AE8">
                      <w:rPr>
                        <w:noProof/>
                        <w:rPrChange w:id="29060" w:author="Στάθης Καπ" w:date="2023-03-13T04:33:00Z">
                          <w:rPr>
                            <w:noProof/>
                            <w:lang w:val="el-GR"/>
                          </w:rPr>
                        </w:rPrChange>
                      </w:rPr>
                      <w:t xml:space="preserve">G. L. a. F. S. M. Gendreau, «A branch-and-cut algorithm for the undirected selective traveling salesman problem,» </w:t>
                    </w:r>
                    <w:r w:rsidRPr="00D70AE8">
                      <w:rPr>
                        <w:i/>
                        <w:iCs/>
                        <w:noProof/>
                        <w:rPrChange w:id="29061" w:author="Στάθης Καπ" w:date="2023-03-13T04:33:00Z">
                          <w:rPr>
                            <w:i/>
                            <w:iCs/>
                            <w:noProof/>
                            <w:lang w:val="el-GR"/>
                          </w:rPr>
                        </w:rPrChange>
                      </w:rPr>
                      <w:t xml:space="preserve">Networks, </w:t>
                    </w:r>
                    <w:r w:rsidRPr="00D70AE8">
                      <w:rPr>
                        <w:noProof/>
                        <w:rPrChange w:id="29062" w:author="Στάθης Καπ" w:date="2023-03-13T04:33:00Z">
                          <w:rPr>
                            <w:noProof/>
                            <w:lang w:val="el-GR"/>
                          </w:rPr>
                        </w:rPrChange>
                      </w:rPr>
                      <w:t xml:space="preserve">pp. 263-273, 1998. </w:t>
                    </w:r>
                  </w:p>
                </w:tc>
              </w:tr>
              <w:tr w:rsidR="008A6678" w14:paraId="6219F8BC" w14:textId="77777777">
                <w:trPr>
                  <w:divId w:val="1813669086"/>
                  <w:tblCellSpacing w:w="15" w:type="dxa"/>
                </w:trPr>
                <w:tc>
                  <w:tcPr>
                    <w:tcW w:w="50" w:type="pct"/>
                    <w:hideMark/>
                  </w:tcPr>
                  <w:p w14:paraId="34EB2566" w14:textId="77777777" w:rsidR="008A6678" w:rsidRDefault="008A6678">
                    <w:pPr>
                      <w:pStyle w:val="Bibliography"/>
                      <w:rPr>
                        <w:noProof/>
                        <w:lang w:val="el-GR"/>
                      </w:rPr>
                    </w:pPr>
                    <w:r>
                      <w:rPr>
                        <w:noProof/>
                        <w:lang w:val="el-GR"/>
                      </w:rPr>
                      <w:t xml:space="preserve">[42] </w:t>
                    </w:r>
                  </w:p>
                </w:tc>
                <w:tc>
                  <w:tcPr>
                    <w:tcW w:w="0" w:type="auto"/>
                    <w:hideMark/>
                  </w:tcPr>
                  <w:p w14:paraId="3C068B47" w14:textId="77777777" w:rsidR="008A6678" w:rsidRPr="00D70AE8" w:rsidRDefault="008A6678">
                    <w:pPr>
                      <w:pStyle w:val="Bibliography"/>
                      <w:rPr>
                        <w:noProof/>
                        <w:rPrChange w:id="29063" w:author="Στάθης Καπ" w:date="2023-03-13T04:33:00Z">
                          <w:rPr>
                            <w:noProof/>
                            <w:lang w:val="el-GR"/>
                          </w:rPr>
                        </w:rPrChange>
                      </w:rPr>
                    </w:pPr>
                    <w:r w:rsidRPr="00D70AE8">
                      <w:rPr>
                        <w:noProof/>
                        <w:rPrChange w:id="29064" w:author="Στάθης Καπ" w:date="2023-03-13T04:33:00Z">
                          <w:rPr>
                            <w:noProof/>
                            <w:lang w:val="el-GR"/>
                          </w:rPr>
                        </w:rPrChange>
                      </w:rPr>
                      <w:t xml:space="preserve">C. T. A. a. Z. R. Miller, «Integer Programming Formulations and Traveling Salesman Problems,» </w:t>
                    </w:r>
                    <w:r w:rsidRPr="00D70AE8">
                      <w:rPr>
                        <w:i/>
                        <w:iCs/>
                        <w:noProof/>
                        <w:rPrChange w:id="29065" w:author="Στάθης Καπ" w:date="2023-03-13T04:33:00Z">
                          <w:rPr>
                            <w:i/>
                            <w:iCs/>
                            <w:noProof/>
                            <w:lang w:val="el-GR"/>
                          </w:rPr>
                        </w:rPrChange>
                      </w:rPr>
                      <w:t xml:space="preserve">Journal of the Association for Computing Machinery, </w:t>
                    </w:r>
                    <w:r w:rsidRPr="00D70AE8">
                      <w:rPr>
                        <w:noProof/>
                        <w:rPrChange w:id="29066" w:author="Στάθης Καπ" w:date="2023-03-13T04:33:00Z">
                          <w:rPr>
                            <w:noProof/>
                            <w:lang w:val="el-GR"/>
                          </w:rPr>
                        </w:rPrChange>
                      </w:rPr>
                      <w:t xml:space="preserve">pp. 326-329, 1960. </w:t>
                    </w:r>
                  </w:p>
                </w:tc>
              </w:tr>
              <w:tr w:rsidR="008A6678" w14:paraId="34137039" w14:textId="77777777">
                <w:trPr>
                  <w:divId w:val="1813669086"/>
                  <w:tblCellSpacing w:w="15" w:type="dxa"/>
                </w:trPr>
                <w:tc>
                  <w:tcPr>
                    <w:tcW w:w="50" w:type="pct"/>
                    <w:hideMark/>
                  </w:tcPr>
                  <w:p w14:paraId="19682B40" w14:textId="77777777" w:rsidR="008A6678" w:rsidRDefault="008A6678">
                    <w:pPr>
                      <w:pStyle w:val="Bibliography"/>
                      <w:rPr>
                        <w:noProof/>
                        <w:lang w:val="el-GR"/>
                      </w:rPr>
                    </w:pPr>
                    <w:r>
                      <w:rPr>
                        <w:noProof/>
                        <w:lang w:val="el-GR"/>
                      </w:rPr>
                      <w:t xml:space="preserve">[43] </w:t>
                    </w:r>
                  </w:p>
                </w:tc>
                <w:tc>
                  <w:tcPr>
                    <w:tcW w:w="0" w:type="auto"/>
                    <w:hideMark/>
                  </w:tcPr>
                  <w:p w14:paraId="4C4FFFC1" w14:textId="77777777" w:rsidR="008A6678" w:rsidRPr="00D70AE8" w:rsidRDefault="008A6678">
                    <w:pPr>
                      <w:pStyle w:val="Bibliography"/>
                      <w:rPr>
                        <w:noProof/>
                        <w:rPrChange w:id="29067" w:author="Στάθης Καπ" w:date="2023-03-13T04:33:00Z">
                          <w:rPr>
                            <w:noProof/>
                            <w:lang w:val="el-GR"/>
                          </w:rPr>
                        </w:rPrChange>
                      </w:rPr>
                    </w:pPr>
                    <w:r w:rsidRPr="00D70AE8">
                      <w:rPr>
                        <w:noProof/>
                        <w:rPrChange w:id="29068" w:author="Στάθης Καπ" w:date="2023-03-13T04:33:00Z">
                          <w:rPr>
                            <w:noProof/>
                            <w:lang w:val="el-GR"/>
                          </w:rPr>
                        </w:rPrChange>
                      </w:rPr>
                      <w:t xml:space="preserve">E. M.-H. Hao Tang, «A TABU search heuristic for the team orienteering problem,» </w:t>
                    </w:r>
                    <w:r w:rsidRPr="00D70AE8">
                      <w:rPr>
                        <w:i/>
                        <w:iCs/>
                        <w:noProof/>
                        <w:rPrChange w:id="29069" w:author="Στάθης Καπ" w:date="2023-03-13T04:33:00Z">
                          <w:rPr>
                            <w:i/>
                            <w:iCs/>
                            <w:noProof/>
                            <w:lang w:val="el-GR"/>
                          </w:rPr>
                        </w:rPrChange>
                      </w:rPr>
                      <w:t xml:space="preserve">Computers &amp; Operations Research, </w:t>
                    </w:r>
                    <w:r w:rsidRPr="00D70AE8">
                      <w:rPr>
                        <w:noProof/>
                        <w:rPrChange w:id="29070" w:author="Στάθης Καπ" w:date="2023-03-13T04:33:00Z">
                          <w:rPr>
                            <w:noProof/>
                            <w:lang w:val="el-GR"/>
                          </w:rPr>
                        </w:rPrChange>
                      </w:rPr>
                      <w:t xml:space="preserve">pp. 1379-1407, 2005. </w:t>
                    </w:r>
                  </w:p>
                </w:tc>
              </w:tr>
              <w:tr w:rsidR="008A6678" w14:paraId="35934C09" w14:textId="77777777">
                <w:trPr>
                  <w:divId w:val="1813669086"/>
                  <w:tblCellSpacing w:w="15" w:type="dxa"/>
                </w:trPr>
                <w:tc>
                  <w:tcPr>
                    <w:tcW w:w="50" w:type="pct"/>
                    <w:hideMark/>
                  </w:tcPr>
                  <w:p w14:paraId="68C4FDC4" w14:textId="77777777" w:rsidR="008A6678" w:rsidRDefault="008A6678">
                    <w:pPr>
                      <w:pStyle w:val="Bibliography"/>
                      <w:rPr>
                        <w:noProof/>
                        <w:lang w:val="el-GR"/>
                      </w:rPr>
                    </w:pPr>
                    <w:r>
                      <w:rPr>
                        <w:noProof/>
                        <w:lang w:val="el-GR"/>
                      </w:rPr>
                      <w:t xml:space="preserve">[44] </w:t>
                    </w:r>
                  </w:p>
                </w:tc>
                <w:tc>
                  <w:tcPr>
                    <w:tcW w:w="0" w:type="auto"/>
                    <w:hideMark/>
                  </w:tcPr>
                  <w:p w14:paraId="684837D8" w14:textId="77777777" w:rsidR="008A6678" w:rsidRPr="00D70AE8" w:rsidRDefault="008A6678">
                    <w:pPr>
                      <w:pStyle w:val="Bibliography"/>
                      <w:rPr>
                        <w:noProof/>
                        <w:rPrChange w:id="29071" w:author="Στάθης Καπ" w:date="2023-03-13T04:33:00Z">
                          <w:rPr>
                            <w:noProof/>
                            <w:lang w:val="el-GR"/>
                          </w:rPr>
                        </w:rPrChange>
                      </w:rPr>
                    </w:pPr>
                    <w:r w:rsidRPr="00D70AE8">
                      <w:rPr>
                        <w:noProof/>
                        <w:rPrChange w:id="29072" w:author="Στάθης Καπ" w:date="2023-03-13T04:33:00Z">
                          <w:rPr>
                            <w:noProof/>
                            <w:lang w:val="el-GR"/>
                          </w:rPr>
                        </w:rPrChange>
                      </w:rPr>
                      <w:t xml:space="preserve">O. C. M. &amp;. T. S. Helena Ramalhinho Lourenço, «Iterated Local Search: Framework and Applications,» </w:t>
                    </w:r>
                    <w:r>
                      <w:rPr>
                        <w:noProof/>
                        <w:lang w:val="el-GR"/>
                      </w:rPr>
                      <w:t>σε</w:t>
                    </w:r>
                    <w:r w:rsidRPr="00D70AE8">
                      <w:rPr>
                        <w:noProof/>
                        <w:rPrChange w:id="29073" w:author="Στάθης Καπ" w:date="2023-03-13T04:33:00Z">
                          <w:rPr>
                            <w:noProof/>
                            <w:lang w:val="el-GR"/>
                          </w:rPr>
                        </w:rPrChange>
                      </w:rPr>
                      <w:t xml:space="preserve"> </w:t>
                    </w:r>
                    <w:r w:rsidRPr="00D70AE8">
                      <w:rPr>
                        <w:i/>
                        <w:iCs/>
                        <w:noProof/>
                        <w:rPrChange w:id="29074" w:author="Στάθης Καπ" w:date="2023-03-13T04:33:00Z">
                          <w:rPr>
                            <w:i/>
                            <w:iCs/>
                            <w:noProof/>
                            <w:lang w:val="el-GR"/>
                          </w:rPr>
                        </w:rPrChange>
                      </w:rPr>
                      <w:t>Handbook of Metaheuristics</w:t>
                    </w:r>
                    <w:r w:rsidRPr="00D70AE8">
                      <w:rPr>
                        <w:noProof/>
                        <w:rPrChange w:id="29075" w:author="Στάθης Καπ" w:date="2023-03-13T04:33:00Z">
                          <w:rPr>
                            <w:noProof/>
                            <w:lang w:val="el-GR"/>
                          </w:rPr>
                        </w:rPrChange>
                      </w:rPr>
                      <w:t>, 2018, pp. 129-168.</w:t>
                    </w:r>
                  </w:p>
                </w:tc>
              </w:tr>
            </w:tbl>
            <w:p w14:paraId="6ED8C4B1" w14:textId="77777777" w:rsidR="008A6678" w:rsidRDefault="008A6678">
              <w:pPr>
                <w:divId w:val="1813669086"/>
                <w:rPr>
                  <w:rFonts w:eastAsia="Times New Roman"/>
                  <w:noProof/>
                </w:rPr>
              </w:pPr>
            </w:p>
            <w:p w14:paraId="0B22F78F" w14:textId="373B8BEA" w:rsidR="005846FF" w:rsidDel="005846FF" w:rsidRDefault="00DE6414" w:rsidP="00742E23">
              <w:pPr>
                <w:rPr>
                  <w:del w:id="29076" w:author="Στάθης Καπ" w:date="2023-02-01T08:30:00Z"/>
                </w:rPr>
              </w:pPr>
              <w:r>
                <w:rPr>
                  <w:b/>
                  <w:bCs/>
                  <w:noProof/>
                </w:rPr>
                <w:fldChar w:fldCharType="end"/>
              </w:r>
            </w:p>
          </w:sdtContent>
        </w:sdt>
      </w:sdtContent>
    </w:sdt>
    <w:p w14:paraId="0A93D8E4" w14:textId="5EEED309" w:rsidR="004D7D74" w:rsidRPr="005846FF" w:rsidRDefault="004D7D74" w:rsidP="008A3936">
      <w:pPr>
        <w:rPr>
          <w:lang w:val="el-GR"/>
        </w:rPr>
      </w:pPr>
      <w:del w:id="29077" w:author="Στάθης Καπ" w:date="2023-02-01T06:01:00Z">
        <w:r w:rsidRPr="005D19C5">
          <w:rPr>
            <w:lang w:val="el-GR"/>
          </w:rPr>
          <w:delText>περιορισμούς της.</w:delText>
        </w:r>
      </w:del>
    </w:p>
    <w:sectPr w:rsidR="004D7D74" w:rsidRPr="005846FF" w:rsidSect="003D0F51">
      <w:headerReference w:type="default" r:id="rId65"/>
      <w:footerReference w:type="default" r:id="rId66"/>
      <w:pgSz w:w="12240" w:h="15840"/>
      <w:pgMar w:top="1701" w:right="1701" w:bottom="1701" w:left="1701" w:header="1417" w:footer="1417" w:gutter="0"/>
      <w:pgNumType w:chapSep="period"/>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18" w:author="Charalampos Konstantopoulos" w:date="2023-01-26T12:20:00Z" w:initials="CK">
    <w:p w14:paraId="201A32E5" w14:textId="294B7903" w:rsidR="00472144" w:rsidRPr="000C049E" w:rsidRDefault="00472144">
      <w:pPr>
        <w:pStyle w:val="CommentText"/>
        <w:rPr>
          <w:lang w:val="el-GR"/>
        </w:rPr>
      </w:pPr>
      <w:r>
        <w:rPr>
          <w:rStyle w:val="CommentReference"/>
        </w:rPr>
        <w:annotationRef/>
      </w:r>
      <w:r>
        <w:rPr>
          <w:lang w:val="el-GR"/>
        </w:rPr>
        <w:t>χρειάζεται να αναλύσεις όντως το δυναμικό πρόβλημα; Αφού τώρα δεν αναπτύσσεις ένα τέτοιο αλγόριθμο.</w:t>
      </w:r>
    </w:p>
  </w:comment>
  <w:comment w:id="602" w:author="Charalampos Konstantopoulos" w:date="2023-01-26T15:13:00Z" w:initials="CK">
    <w:p w14:paraId="60BA73B0" w14:textId="74154E62" w:rsidR="00472144" w:rsidRPr="007D3A10" w:rsidRDefault="00472144">
      <w:pPr>
        <w:pStyle w:val="CommentText"/>
        <w:rPr>
          <w:lang w:val="el-GR"/>
        </w:rPr>
      </w:pPr>
      <w:r>
        <w:rPr>
          <w:rStyle w:val="CommentReference"/>
        </w:rPr>
        <w:annotationRef/>
      </w:r>
      <w:r>
        <w:rPr>
          <w:lang w:val="el-GR"/>
        </w:rPr>
        <w:t xml:space="preserve">θέλει ενημέρωση η βιβλιογραφία με πιο πρόσφατες αναφορές. </w:t>
      </w:r>
    </w:p>
  </w:comment>
  <w:comment w:id="859" w:author="Charalampos Konstantopoulos" w:date="2023-01-26T12:27:00Z" w:initials="CK">
    <w:p w14:paraId="7CB9B6CB" w14:textId="3834E0C3" w:rsidR="00472144" w:rsidRPr="0070497F" w:rsidRDefault="00472144">
      <w:pPr>
        <w:pStyle w:val="CommentText"/>
        <w:rPr>
          <w:lang w:val="el-GR"/>
        </w:rPr>
      </w:pPr>
      <w:r>
        <w:rPr>
          <w:rStyle w:val="CommentReference"/>
        </w:rPr>
        <w:annotationRef/>
      </w:r>
      <w:r>
        <w:rPr>
          <w:lang w:val="el-GR"/>
        </w:rPr>
        <w:t xml:space="preserve">δεν υπάρχουν νούμερα στις σχέσεις. </w:t>
      </w:r>
    </w:p>
  </w:comment>
  <w:comment w:id="978" w:author="Charalampos Konstantopoulos" w:date="2023-01-26T12:36:00Z" w:initials="CK">
    <w:p w14:paraId="709CBCCE" w14:textId="7B86CF34" w:rsidR="00472144" w:rsidRPr="0070497F" w:rsidRDefault="00472144">
      <w:pPr>
        <w:pStyle w:val="CommentText"/>
        <w:rPr>
          <w:lang w:val="el-GR"/>
        </w:rPr>
      </w:pPr>
      <w:r>
        <w:rPr>
          <w:rStyle w:val="CommentReference"/>
        </w:rPr>
        <w:annotationRef/>
      </w:r>
      <w:r>
        <w:rPr>
          <w:lang w:val="el-GR"/>
        </w:rPr>
        <w:t xml:space="preserve">ΔΕΝ ΕΙΜΑΙ ΣΙΓΟΥΡΟΣ ΑΦΟΥ ΕΧΟΥΜΕ ΠΟΛΛΕΣ ΕΠΙΛΟΓΕΣ. </w:t>
      </w:r>
    </w:p>
  </w:comment>
  <w:comment w:id="1138" w:author="Charalampos Konstantopoulos" w:date="2023-01-26T12:46:00Z" w:initials="CK">
    <w:p w14:paraId="3A9850DF" w14:textId="45C508A3" w:rsidR="00472144" w:rsidRPr="00A12A63" w:rsidRDefault="00472144">
      <w:pPr>
        <w:pStyle w:val="CommentText"/>
        <w:rPr>
          <w:lang w:val="el-GR"/>
        </w:rPr>
      </w:pPr>
      <w:r>
        <w:rPr>
          <w:rStyle w:val="CommentReference"/>
        </w:rPr>
        <w:annotationRef/>
      </w:r>
      <w:r>
        <w:rPr>
          <w:lang w:val="el-GR"/>
        </w:rPr>
        <w:t>ΗΜΕΡΟΜΗΝΙΑ;</w:t>
      </w:r>
    </w:p>
  </w:comment>
  <w:comment w:id="1168" w:author="Charalampos Konstantopoulos" w:date="2023-01-26T12:47:00Z" w:initials="CK">
    <w:p w14:paraId="4A72B831" w14:textId="2257064D" w:rsidR="00472144" w:rsidRPr="00A12A63" w:rsidRDefault="00472144">
      <w:pPr>
        <w:pStyle w:val="CommentText"/>
        <w:rPr>
          <w:lang w:val="el-GR"/>
        </w:rPr>
      </w:pPr>
      <w:r>
        <w:rPr>
          <w:rStyle w:val="CommentReference"/>
        </w:rPr>
        <w:annotationRef/>
      </w:r>
      <w:r>
        <w:rPr>
          <w:lang w:val="el-GR"/>
        </w:rPr>
        <w:t>ΕΛΛΗΝΙΚΑ</w:t>
      </w:r>
    </w:p>
  </w:comment>
  <w:comment w:id="1668" w:author="Charalampos Konstantopoulos" w:date="2023-01-26T14:42:00Z" w:initials="CK">
    <w:p w14:paraId="578053CA" w14:textId="157620B0" w:rsidR="00472144" w:rsidRPr="00670160" w:rsidRDefault="00472144">
      <w:pPr>
        <w:pStyle w:val="CommentText"/>
        <w:rPr>
          <w:lang w:val="el-GR"/>
        </w:rPr>
      </w:pPr>
      <w:r>
        <w:rPr>
          <w:rStyle w:val="CommentReference"/>
        </w:rPr>
        <w:annotationRef/>
      </w:r>
      <w:r>
        <w:rPr>
          <w:lang w:val="el-GR"/>
        </w:rPr>
        <w:t>μικρότερες</w:t>
      </w:r>
    </w:p>
  </w:comment>
  <w:comment w:id="2999" w:author=" " w:date="2023-01-27T18:01:00Z" w:initials="CK">
    <w:p w14:paraId="3CD0ED63" w14:textId="7A8DE35C" w:rsidR="00472144" w:rsidRPr="000C049E" w:rsidRDefault="00472144">
      <w:pPr>
        <w:pStyle w:val="CommentText"/>
        <w:rPr>
          <w:lang w:val="el-GR"/>
        </w:rPr>
      </w:pPr>
      <w:r>
        <w:rPr>
          <w:rStyle w:val="CommentReference"/>
        </w:rPr>
        <w:annotationRef/>
      </w:r>
      <w:r>
        <w:rPr>
          <w:lang w:val="el-GR"/>
        </w:rPr>
        <w:t>καλύτερη μετάφραση</w:t>
      </w:r>
    </w:p>
  </w:comment>
  <w:comment w:id="3011" w:author=" " w:date="2023-01-27T18:00:00Z" w:initials="CK">
    <w:p w14:paraId="522196EE" w14:textId="5047B102" w:rsidR="00472144" w:rsidRPr="000C049E" w:rsidRDefault="00472144">
      <w:pPr>
        <w:pStyle w:val="CommentText"/>
        <w:rPr>
          <w:lang w:val="el-GR"/>
        </w:rPr>
      </w:pPr>
      <w:r>
        <w:rPr>
          <w:rStyle w:val="CommentReference"/>
        </w:rPr>
        <w:annotationRef/>
      </w:r>
      <w:r>
        <w:rPr>
          <w:lang w:val="el-GR"/>
        </w:rPr>
        <w:t>Ελληνικά.</w:t>
      </w:r>
    </w:p>
  </w:comment>
  <w:comment w:id="3157" w:author=" " w:date="2023-01-27T18:25:00Z" w:initials="CK">
    <w:p w14:paraId="67B722F2" w14:textId="74836DD2" w:rsidR="00472144" w:rsidRPr="00FC40B8" w:rsidRDefault="00472144">
      <w:pPr>
        <w:pStyle w:val="CommentText"/>
        <w:rPr>
          <w:lang w:val="el-GR"/>
        </w:rPr>
      </w:pPr>
      <w:r>
        <w:rPr>
          <w:rStyle w:val="CommentReference"/>
        </w:rPr>
        <w:annotationRef/>
      </w:r>
      <w:r>
        <w:rPr>
          <w:lang w:val="el-GR"/>
        </w:rPr>
        <w:t>Δεν είναι πολλά τα σημεία παράδοσης και παραλαβής; Δεν είναι μόνο ένα ζεύγος.</w:t>
      </w:r>
    </w:p>
  </w:comment>
  <w:comment w:id="3216" w:author=" " w:date="2023-01-27T18:34:00Z" w:initials="CK">
    <w:p w14:paraId="4730ECDC" w14:textId="597C9F0A" w:rsidR="00472144" w:rsidRPr="00FC40B8" w:rsidRDefault="00472144">
      <w:pPr>
        <w:pStyle w:val="CommentText"/>
        <w:rPr>
          <w:lang w:val="el-GR"/>
        </w:rPr>
      </w:pPr>
      <w:r>
        <w:rPr>
          <w:rStyle w:val="CommentReference"/>
        </w:rPr>
        <w:annotationRef/>
      </w:r>
      <w:r>
        <w:rPr>
          <w:lang w:val="el-GR"/>
        </w:rPr>
        <w:t xml:space="preserve">καλύτερη μετάφραση. </w:t>
      </w:r>
    </w:p>
  </w:comment>
  <w:comment w:id="3226" w:author=" " w:date="2023-01-27T18:37:00Z" w:initials="CK">
    <w:p w14:paraId="5004E017" w14:textId="09F502B0" w:rsidR="00472144" w:rsidRPr="000527AB" w:rsidRDefault="00472144">
      <w:pPr>
        <w:pStyle w:val="CommentText"/>
        <w:rPr>
          <w:lang w:val="el-GR"/>
        </w:rPr>
      </w:pPr>
      <w:r>
        <w:rPr>
          <w:rStyle w:val="CommentReference"/>
        </w:rPr>
        <w:annotationRef/>
      </w:r>
      <w:r>
        <w:rPr>
          <w:lang w:val="el-GR"/>
        </w:rPr>
        <w:t>αυτό τι σημαίνει;</w:t>
      </w:r>
    </w:p>
  </w:comment>
  <w:comment w:id="3406" w:author=" " w:date="2023-01-27T18:57:00Z" w:initials="CK">
    <w:p w14:paraId="785A38D4" w14:textId="35DC1C8E" w:rsidR="00472144" w:rsidRPr="002451D2" w:rsidRDefault="00472144">
      <w:pPr>
        <w:pStyle w:val="CommentText"/>
        <w:rPr>
          <w:lang w:val="el-GR"/>
        </w:rPr>
      </w:pPr>
      <w:r>
        <w:rPr>
          <w:rStyle w:val="CommentReference"/>
        </w:rPr>
        <w:annotationRef/>
      </w:r>
      <w:r>
        <w:rPr>
          <w:lang w:val="el-GR"/>
        </w:rPr>
        <w:t xml:space="preserve">έλεγξε ξανά αυτό. </w:t>
      </w:r>
    </w:p>
  </w:comment>
  <w:comment w:id="3430" w:author=" " w:date="2023-01-27T19:35:00Z" w:initials="CK">
    <w:p w14:paraId="51BC5A4A" w14:textId="7B09ACE6" w:rsidR="00472144" w:rsidRPr="00472144" w:rsidRDefault="00472144">
      <w:pPr>
        <w:pStyle w:val="CommentText"/>
        <w:rPr>
          <w:lang w:val="el-GR"/>
        </w:rPr>
      </w:pPr>
      <w:r>
        <w:rPr>
          <w:rStyle w:val="CommentReference"/>
        </w:rPr>
        <w:annotationRef/>
      </w:r>
      <w:r>
        <w:rPr>
          <w:lang w:val="el-GR"/>
        </w:rPr>
        <w:t xml:space="preserve">δεν είναι σαφείς οι συμβολισμοί. </w:t>
      </w:r>
    </w:p>
  </w:comment>
  <w:comment w:id="3504" w:author=" " w:date="2023-01-27T20:09:00Z" w:initials="CK">
    <w:p w14:paraId="527247C1" w14:textId="45E1DBDE" w:rsidR="00472144" w:rsidRPr="00605442" w:rsidRDefault="00472144">
      <w:pPr>
        <w:pStyle w:val="CommentText"/>
        <w:rPr>
          <w:lang w:val="el-GR"/>
        </w:rPr>
      </w:pPr>
      <w:r>
        <w:rPr>
          <w:rStyle w:val="CommentReference"/>
        </w:rPr>
        <w:annotationRef/>
      </w:r>
      <w:r>
        <w:rPr>
          <w:lang w:val="el-GR"/>
        </w:rPr>
        <w:t>ελληνικά</w:t>
      </w:r>
    </w:p>
  </w:comment>
  <w:comment w:id="3994" w:author=" " w:date="2023-01-29T16:47:00Z" w:initials="CK">
    <w:p w14:paraId="02D4A30A" w14:textId="71921D45" w:rsidR="00472144" w:rsidRPr="00472144" w:rsidRDefault="00472144">
      <w:pPr>
        <w:pStyle w:val="CommentText"/>
        <w:rPr>
          <w:lang w:val="el-GR"/>
        </w:rPr>
      </w:pPr>
      <w:r>
        <w:rPr>
          <w:rStyle w:val="CommentReference"/>
        </w:rPr>
        <w:annotationRef/>
      </w:r>
      <w:r>
        <w:rPr>
          <w:lang w:val="el-GR"/>
        </w:rPr>
        <w:t>ΚΑΛΥΤΕΡΗ ΜΕΤΑΦΡΑΣΗ</w:t>
      </w:r>
    </w:p>
  </w:comment>
  <w:comment w:id="4065" w:author=" " w:date="2023-01-29T16:58:00Z" w:initials="CK">
    <w:p w14:paraId="649CB4A9" w14:textId="01A6BDAD" w:rsidR="00BB15A2" w:rsidRPr="00BB15A2" w:rsidRDefault="00BB15A2">
      <w:pPr>
        <w:pStyle w:val="CommentText"/>
        <w:rPr>
          <w:lang w:val="el-GR"/>
        </w:rPr>
      </w:pPr>
      <w:r>
        <w:rPr>
          <w:rStyle w:val="CommentReference"/>
        </w:rPr>
        <w:annotationRef/>
      </w:r>
      <w:r>
        <w:rPr>
          <w:lang w:val="el-GR"/>
        </w:rPr>
        <w:t>ΔΕΝ ΕΙΝΑΙ ΑΠΑΡΑΙΤΗΤΟ ΑΥΤΟ. ΟΤΑΝ ΥΠΑΡΧΟΥΝ ΠΕΡΙΣΣΟΤΕΡΟΙ ΚΟΜΒΟΙ ΣΕ ΜΙΑ ΤΡΟΧΙΑ, ΜΠΟΡΕΙ ΝΑ ΥΠΑΡΧΟΥΝ ΑΡΚΕΤΟΙ ΧΡΟΝΙΚΟΙ ΠΕΡΙΟΡΙΣΜΟΙ ΛΟΓΩ ΤΩΝ ΧΡΟΝΙΚΩΝ ΠΑΡΑΘΥΡΩΝ ΤΩΝ ΚΟΜΒΩΝ ΠΟΥ ΕΧΟΥΝ ΕΙΣΑΧΘΕΙ ΗΔΗ ΣΤΗ ΔΙΑΔΡΟΜΗ.</w:t>
      </w:r>
    </w:p>
  </w:comment>
  <w:comment w:id="4212" w:author=" " w:date="2023-01-29T17:02:00Z" w:initials="CK">
    <w:p w14:paraId="2AF18767" w14:textId="402D9384" w:rsidR="00B77DE3" w:rsidRPr="00B77DE3" w:rsidRDefault="00B77DE3">
      <w:pPr>
        <w:pStyle w:val="CommentText"/>
        <w:rPr>
          <w:lang w:val="el-GR"/>
        </w:rPr>
      </w:pPr>
      <w:r>
        <w:rPr>
          <w:rStyle w:val="CommentReference"/>
        </w:rPr>
        <w:annotationRef/>
      </w:r>
      <w:r>
        <w:rPr>
          <w:lang w:val="el-GR"/>
        </w:rPr>
        <w:t xml:space="preserve">ΧΡΕΙΑΖΕΤΑΙ ΕΙΣΑΓΩΓΙΚΗ ΠΑΡΑΓΡΑΦΟΣ ΠΡΙΝ ΤΙΣ ΣΧΕΣΕΙΣ ΑΥΤΕΣ. </w:t>
      </w:r>
    </w:p>
  </w:comment>
  <w:comment w:id="4377" w:author=" " w:date="2023-01-29T17:22:00Z" w:initials="CK">
    <w:p w14:paraId="5A531863" w14:textId="77777777" w:rsidR="001E51B1" w:rsidRDefault="001E51B1">
      <w:pPr>
        <w:pStyle w:val="CommentText"/>
        <w:rPr>
          <w:lang w:val="el-GR"/>
        </w:rPr>
      </w:pPr>
      <w:r>
        <w:rPr>
          <w:rStyle w:val="CommentReference"/>
        </w:rPr>
        <w:annotationRef/>
      </w:r>
      <w:r>
        <w:rPr>
          <w:lang w:val="el-GR"/>
        </w:rPr>
        <w:t xml:space="preserve">ΜΗΠΩΣ ΣΤΗ ΓΡΑΜΜΗ 4 ΑΠΟ ΤΟ </w:t>
      </w:r>
      <w:r>
        <w:rPr>
          <w:lang w:val="en-GB"/>
        </w:rPr>
        <w:t>S</w:t>
      </w:r>
      <w:r w:rsidRPr="001E51B1">
        <w:rPr>
          <w:lang w:val="el-GR"/>
        </w:rPr>
        <w:t>+</w:t>
      </w:r>
      <w:r>
        <w:rPr>
          <w:lang w:val="en-GB"/>
        </w:rPr>
        <w:t>R</w:t>
      </w:r>
      <w:r w:rsidRPr="001E51B1">
        <w:rPr>
          <w:lang w:val="el-GR"/>
        </w:rPr>
        <w:t xml:space="preserve">+1 </w:t>
      </w:r>
      <w:r>
        <w:rPr>
          <w:lang w:val="el-GR"/>
        </w:rPr>
        <w:t>ΜΕΧΡΙ ΤΟ ΤΕΛΟΣ;</w:t>
      </w:r>
    </w:p>
    <w:p w14:paraId="2BA28219" w14:textId="2D53F821" w:rsidR="001E51B1" w:rsidRPr="001E51B1" w:rsidRDefault="001E51B1">
      <w:pPr>
        <w:pStyle w:val="CommentText"/>
        <w:rPr>
          <w:lang w:val="el-GR"/>
        </w:rPr>
      </w:pPr>
      <w:r>
        <w:rPr>
          <w:lang w:val="el-GR"/>
        </w:rPr>
        <w:t xml:space="preserve">ΣΤΗ ΓΡΑΜΜΗ 6, ΑΠΟ Ο ΜΕΧΡΙ </w:t>
      </w:r>
      <w:r>
        <w:rPr>
          <w:lang w:val="en-GB"/>
        </w:rPr>
        <w:t>S</w:t>
      </w:r>
      <w:r w:rsidRPr="001E51B1">
        <w:rPr>
          <w:lang w:val="el-GR"/>
        </w:rPr>
        <w:t>-1;</w:t>
      </w:r>
    </w:p>
  </w:comment>
  <w:comment w:id="4559" w:author=" " w:date="2023-01-29T18:07:00Z" w:initials="CK">
    <w:p w14:paraId="1E4DB380" w14:textId="3B9A9CD1" w:rsidR="00474513" w:rsidRPr="00474513" w:rsidRDefault="00474513">
      <w:pPr>
        <w:pStyle w:val="CommentText"/>
        <w:rPr>
          <w:lang w:val="el-GR"/>
        </w:rPr>
      </w:pPr>
      <w:r>
        <w:rPr>
          <w:rStyle w:val="CommentReference"/>
        </w:rPr>
        <w:annotationRef/>
      </w:r>
      <w:r>
        <w:t>TI</w:t>
      </w:r>
      <w:r w:rsidRPr="00A550FC">
        <w:rPr>
          <w:lang w:val="el-GR"/>
        </w:rPr>
        <w:t xml:space="preserve"> </w:t>
      </w:r>
      <w:r>
        <w:rPr>
          <w:lang w:val="el-GR"/>
        </w:rPr>
        <w:t>ΕΝΝΟΕΙΣ ΩΣ ΙΣΤΟΡΙΚΟ;</w:t>
      </w:r>
    </w:p>
  </w:comment>
  <w:comment w:id="5652" w:author=" " w:date="2023-01-29T18:39:00Z" w:initials="CK">
    <w:p w14:paraId="581EE4A7" w14:textId="1571225B" w:rsidR="00162BBB" w:rsidRPr="00162BBB" w:rsidRDefault="00162BBB">
      <w:pPr>
        <w:pStyle w:val="CommentText"/>
        <w:rPr>
          <w:lang w:val="el-GR"/>
        </w:rPr>
      </w:pPr>
      <w:r>
        <w:rPr>
          <w:rStyle w:val="CommentReference"/>
        </w:rPr>
        <w:annotationRef/>
      </w:r>
      <w:r>
        <w:rPr>
          <w:lang w:val="el-GR"/>
        </w:rPr>
        <w:t xml:space="preserve">αυτό δεν φαίνεται να το χρησιμοποιείς. </w:t>
      </w:r>
    </w:p>
  </w:comment>
  <w:comment w:id="5746" w:author=" " w:date="2023-01-29T18:38:00Z" w:initials="CK">
    <w:p w14:paraId="5A93D58F" w14:textId="7898E3EC" w:rsidR="00162BBB" w:rsidRPr="00162BBB" w:rsidRDefault="00162BBB">
      <w:pPr>
        <w:pStyle w:val="CommentText"/>
        <w:rPr>
          <w:lang w:val="el-GR"/>
        </w:rPr>
      </w:pPr>
      <w:r>
        <w:rPr>
          <w:rStyle w:val="CommentReference"/>
        </w:rPr>
        <w:annotationRef/>
      </w:r>
      <w:r>
        <w:rPr>
          <w:lang w:val="el-GR"/>
        </w:rPr>
        <w:t xml:space="preserve">νομίζω ότι δεν χρειάζεται αυτό. Μήπως είναι το </w:t>
      </w:r>
      <w:r>
        <w:rPr>
          <w:lang w:val="en-GB"/>
        </w:rPr>
        <w:t>distance</w:t>
      </w:r>
      <w:r w:rsidRPr="00162BBB">
        <w:rPr>
          <w:lang w:val="el-GR"/>
        </w:rPr>
        <w:t xml:space="preserve"> </w:t>
      </w:r>
      <w:r>
        <w:rPr>
          <w:lang w:val="el-GR"/>
        </w:rPr>
        <w:t>που αναφέρεις στις παρακάτω σχέσεις;</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1A32E5" w15:done="0"/>
  <w15:commentEx w15:paraId="60BA73B0" w15:done="0"/>
  <w15:commentEx w15:paraId="7CB9B6CB" w15:done="1"/>
  <w15:commentEx w15:paraId="709CBCCE" w15:done="0"/>
  <w15:commentEx w15:paraId="3A9850DF" w15:done="0"/>
  <w15:commentEx w15:paraId="4A72B831" w15:done="0"/>
  <w15:commentEx w15:paraId="578053CA" w15:done="1"/>
  <w15:commentEx w15:paraId="3CD0ED63" w15:done="0"/>
  <w15:commentEx w15:paraId="522196EE" w15:done="1"/>
  <w15:commentEx w15:paraId="67B722F2" w15:done="0"/>
  <w15:commentEx w15:paraId="4730ECDC" w15:done="1"/>
  <w15:commentEx w15:paraId="5004E017" w15:done="0"/>
  <w15:commentEx w15:paraId="785A38D4" w15:done="0"/>
  <w15:commentEx w15:paraId="51BC5A4A" w15:done="0"/>
  <w15:commentEx w15:paraId="527247C1" w15:done="0"/>
  <w15:commentEx w15:paraId="02D4A30A" w15:done="0"/>
  <w15:commentEx w15:paraId="649CB4A9" w15:done="1"/>
  <w15:commentEx w15:paraId="2AF18767" w15:done="0"/>
  <w15:commentEx w15:paraId="2BA28219" w15:done="0"/>
  <w15:commentEx w15:paraId="1E4DB380" w15:done="0"/>
  <w15:commentEx w15:paraId="581EE4A7" w15:done="1"/>
  <w15:commentEx w15:paraId="5A93D58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1A32E5" w16cid:durableId="277E2236"/>
  <w16cid:commentId w16cid:paraId="60BA73B0" w16cid:durableId="277E2237"/>
  <w16cid:commentId w16cid:paraId="7CB9B6CB" w16cid:durableId="277E2238"/>
  <w16cid:commentId w16cid:paraId="709CBCCE" w16cid:durableId="277E2239"/>
  <w16cid:commentId w16cid:paraId="3A9850DF" w16cid:durableId="277E223A"/>
  <w16cid:commentId w16cid:paraId="4A72B831" w16cid:durableId="277E223B"/>
  <w16cid:commentId w16cid:paraId="578053CA" w16cid:durableId="277E223C"/>
  <w16cid:commentId w16cid:paraId="3CD0ED63" w16cid:durableId="27847EC0"/>
  <w16cid:commentId w16cid:paraId="522196EE" w16cid:durableId="27847EC1"/>
  <w16cid:commentId w16cid:paraId="67B722F2" w16cid:durableId="27847EC2"/>
  <w16cid:commentId w16cid:paraId="4730ECDC" w16cid:durableId="27847EC3"/>
  <w16cid:commentId w16cid:paraId="5004E017" w16cid:durableId="27847EC4"/>
  <w16cid:commentId w16cid:paraId="785A38D4" w16cid:durableId="27847EC5"/>
  <w16cid:commentId w16cid:paraId="51BC5A4A" w16cid:durableId="27847EC6"/>
  <w16cid:commentId w16cid:paraId="527247C1" w16cid:durableId="27847EC7"/>
  <w16cid:commentId w16cid:paraId="02D4A30A" w16cid:durableId="27847EC8"/>
  <w16cid:commentId w16cid:paraId="649CB4A9" w16cid:durableId="27847EC9"/>
  <w16cid:commentId w16cid:paraId="2AF18767" w16cid:durableId="27847ECA"/>
  <w16cid:commentId w16cid:paraId="2BA28219" w16cid:durableId="27847ECB"/>
  <w16cid:commentId w16cid:paraId="1E4DB380" w16cid:durableId="27847ECC"/>
  <w16cid:commentId w16cid:paraId="581EE4A7" w16cid:durableId="27847ECD"/>
  <w16cid:commentId w16cid:paraId="5A93D58F" w16cid:durableId="27847E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346DBF" w14:textId="77777777" w:rsidR="00B40540" w:rsidRDefault="00B40540" w:rsidP="004C724D">
      <w:pPr>
        <w:spacing w:after="0"/>
      </w:pPr>
      <w:r>
        <w:separator/>
      </w:r>
    </w:p>
  </w:endnote>
  <w:endnote w:type="continuationSeparator" w:id="0">
    <w:p w14:paraId="374E183D" w14:textId="77777777" w:rsidR="00B40540" w:rsidRDefault="00B40540" w:rsidP="004C724D">
      <w:pPr>
        <w:spacing w:after="0"/>
      </w:pPr>
      <w:r>
        <w:continuationSeparator/>
      </w:r>
    </w:p>
  </w:endnote>
  <w:endnote w:type="continuationNotice" w:id="1">
    <w:p w14:paraId="2E2F190F" w14:textId="77777777" w:rsidR="00B40540" w:rsidRDefault="00B4054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F9EC7" w14:textId="2E7788E0" w:rsidR="00472144" w:rsidRPr="00E072B7" w:rsidRDefault="004C3766" w:rsidP="00E072B7">
    <w:pPr>
      <w:pStyle w:val="Footer"/>
      <w:jc w:val="right"/>
      <w:rPr>
        <w:rFonts w:ascii="Arial" w:hAnsi="Arial" w:cs="Arial"/>
        <w:sz w:val="16"/>
        <w:szCs w:val="16"/>
        <w:lang w:val="el-GR"/>
      </w:rPr>
    </w:pPr>
    <w:sdt>
      <w:sdtPr>
        <w:rPr>
          <w:rFonts w:ascii="Arial" w:hAnsi="Arial" w:cs="Arial"/>
          <w:sz w:val="16"/>
          <w:szCs w:val="16"/>
        </w:rPr>
        <w:id w:val="967470809"/>
        <w:docPartObj>
          <w:docPartGallery w:val="Page Numbers (Bottom of Page)"/>
          <w:docPartUnique/>
        </w:docPartObj>
      </w:sdtPr>
      <w:sdtEndPr>
        <w:rPr>
          <w:noProof/>
        </w:rPr>
      </w:sdtEndPr>
      <w:sdtContent>
        <w:r w:rsidR="00472144" w:rsidRPr="00E072B7">
          <w:rPr>
            <w:rFonts w:ascii="Arial" w:hAnsi="Arial" w:cs="Arial"/>
            <w:sz w:val="16"/>
            <w:szCs w:val="16"/>
          </w:rPr>
          <w:fldChar w:fldCharType="begin"/>
        </w:r>
        <w:r w:rsidR="00472144" w:rsidRPr="006D766C">
          <w:rPr>
            <w:rFonts w:ascii="Arial" w:hAnsi="Arial" w:cs="Arial"/>
            <w:sz w:val="16"/>
            <w:szCs w:val="16"/>
            <w:lang w:val="el-GR"/>
          </w:rPr>
          <w:instrText xml:space="preserve"> </w:instrText>
        </w:r>
        <w:r w:rsidR="00472144" w:rsidRPr="00E072B7">
          <w:rPr>
            <w:rFonts w:ascii="Arial" w:hAnsi="Arial" w:cs="Arial"/>
            <w:sz w:val="16"/>
            <w:szCs w:val="16"/>
          </w:rPr>
          <w:instrText>PAGE</w:instrText>
        </w:r>
        <w:r w:rsidR="00472144" w:rsidRPr="006D766C">
          <w:rPr>
            <w:rFonts w:ascii="Arial" w:hAnsi="Arial" w:cs="Arial"/>
            <w:sz w:val="16"/>
            <w:szCs w:val="16"/>
            <w:lang w:val="el-GR"/>
          </w:rPr>
          <w:instrText xml:space="preserve">   \* </w:instrText>
        </w:r>
        <w:r w:rsidR="00472144" w:rsidRPr="00E072B7">
          <w:rPr>
            <w:rFonts w:ascii="Arial" w:hAnsi="Arial" w:cs="Arial"/>
            <w:sz w:val="16"/>
            <w:szCs w:val="16"/>
          </w:rPr>
          <w:instrText>MERGEFORMAT</w:instrText>
        </w:r>
        <w:r w:rsidR="00472144" w:rsidRPr="006D766C">
          <w:rPr>
            <w:rFonts w:ascii="Arial" w:hAnsi="Arial" w:cs="Arial"/>
            <w:sz w:val="16"/>
            <w:szCs w:val="16"/>
            <w:lang w:val="el-GR"/>
          </w:rPr>
          <w:instrText xml:space="preserve"> </w:instrText>
        </w:r>
        <w:r w:rsidR="00472144" w:rsidRPr="00E072B7">
          <w:rPr>
            <w:rFonts w:ascii="Arial" w:hAnsi="Arial" w:cs="Arial"/>
            <w:sz w:val="16"/>
            <w:szCs w:val="16"/>
          </w:rPr>
          <w:fldChar w:fldCharType="separate"/>
        </w:r>
        <w:r w:rsidR="007C0FF2" w:rsidRPr="007C0FF2">
          <w:rPr>
            <w:rFonts w:ascii="Arial" w:hAnsi="Arial" w:cs="Arial"/>
            <w:noProof/>
            <w:sz w:val="16"/>
            <w:szCs w:val="16"/>
            <w:lang w:val="el-GR"/>
          </w:rPr>
          <w:t>38</w:t>
        </w:r>
        <w:r w:rsidR="00472144" w:rsidRPr="00E072B7">
          <w:rPr>
            <w:rFonts w:ascii="Arial" w:hAnsi="Arial" w:cs="Arial"/>
            <w:noProof/>
            <w:sz w:val="16"/>
            <w:szCs w:val="16"/>
          </w:rPr>
          <w:fldChar w:fldCharType="end"/>
        </w:r>
      </w:sdtContent>
    </w:sdt>
  </w:p>
  <w:p w14:paraId="21F28F48" w14:textId="0CE813CE" w:rsidR="00472144" w:rsidRPr="00E072B7" w:rsidRDefault="00472144">
    <w:pPr>
      <w:pStyle w:val="Footer"/>
      <w:rPr>
        <w:rFonts w:ascii="Arial" w:hAnsi="Arial" w:cs="Arial"/>
        <w:sz w:val="16"/>
        <w:szCs w:val="16"/>
        <w:lang w:val="el-GR"/>
      </w:rPr>
    </w:pPr>
    <w:r w:rsidRPr="00E072B7">
      <w:rPr>
        <w:rFonts w:ascii="Arial" w:hAnsi="Arial" w:cs="Arial"/>
        <w:sz w:val="16"/>
        <w:szCs w:val="16"/>
        <w:lang w:val="el-GR"/>
      </w:rPr>
      <w:t xml:space="preserve">Διαχωρισμένη Τοπική Αναζήτηση για το </w:t>
    </w:r>
    <w:r w:rsidRPr="00E072B7">
      <w:rPr>
        <w:rFonts w:ascii="Arial" w:hAnsi="Arial" w:cs="Arial"/>
        <w:sz w:val="16"/>
        <w:szCs w:val="16"/>
        <w:lang w:val="el-GR"/>
      </w:rPr>
      <w:br/>
      <w:t>Πρόβλημα Ομαδικού Προσανατολισμού με Χρονικά Παράθυρα</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BA6E15" w14:textId="77777777" w:rsidR="00B40540" w:rsidRDefault="00B40540" w:rsidP="004C724D">
      <w:pPr>
        <w:spacing w:after="0"/>
      </w:pPr>
      <w:r>
        <w:separator/>
      </w:r>
    </w:p>
  </w:footnote>
  <w:footnote w:type="continuationSeparator" w:id="0">
    <w:p w14:paraId="32881184" w14:textId="77777777" w:rsidR="00B40540" w:rsidRDefault="00B40540" w:rsidP="004C724D">
      <w:pPr>
        <w:spacing w:after="0"/>
      </w:pPr>
      <w:r>
        <w:continuationSeparator/>
      </w:r>
    </w:p>
  </w:footnote>
  <w:footnote w:type="continuationNotice" w:id="1">
    <w:p w14:paraId="1D6DDD82" w14:textId="77777777" w:rsidR="00B40540" w:rsidRDefault="00B40540">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214A7" w14:textId="4D360695" w:rsidR="00472144" w:rsidRPr="00E072B7" w:rsidDel="003D0F51" w:rsidRDefault="00472144" w:rsidP="00E072B7">
    <w:pPr>
      <w:pStyle w:val="Header"/>
      <w:tabs>
        <w:tab w:val="clear" w:pos="4680"/>
        <w:tab w:val="clear" w:pos="9360"/>
        <w:tab w:val="left" w:pos="6855"/>
      </w:tabs>
      <w:rPr>
        <w:del w:id="29078" w:author="Στάθης Καπ" w:date="2023-03-09T08:22:00Z"/>
        <w:rFonts w:ascii="Arial" w:hAnsi="Arial" w:cs="Arial"/>
        <w:sz w:val="16"/>
        <w:szCs w:val="16"/>
      </w:rPr>
    </w:pPr>
    <w:r w:rsidRPr="00E072B7">
      <w:rPr>
        <w:rFonts w:ascii="Arial" w:hAnsi="Arial" w:cs="Arial"/>
        <w:sz w:val="16"/>
        <w:szCs w:val="16"/>
        <w:lang w:val="el-GR"/>
      </w:rPr>
      <w:t>Μεταπτυχιακή Διατριβή</w:t>
    </w:r>
    <w:r w:rsidRPr="00E072B7">
      <w:rPr>
        <w:rFonts w:ascii="Arial" w:hAnsi="Arial" w:cs="Arial"/>
        <w:sz w:val="16"/>
        <w:szCs w:val="16"/>
        <w:lang w:val="el-GR"/>
      </w:rPr>
      <w:tab/>
      <w:t>Καψιώτης Ευστάθιο</w:t>
    </w:r>
    <w:ins w:id="29079" w:author="Στάθης Καπ" w:date="2023-03-09T08:22:00Z">
      <w:r w:rsidR="003D0F51">
        <w:rPr>
          <w:rFonts w:ascii="Arial" w:hAnsi="Arial" w:cs="Arial"/>
          <w:sz w:val="16"/>
          <w:szCs w:val="16"/>
          <w:lang w:val="el-GR"/>
        </w:rPr>
        <w:t>ς</w:t>
      </w:r>
    </w:ins>
    <w:del w:id="29080" w:author="Στάθης Καπ" w:date="2023-03-09T08:22:00Z">
      <w:r w:rsidRPr="00E072B7" w:rsidDel="003D0F51">
        <w:rPr>
          <w:rFonts w:ascii="Arial" w:hAnsi="Arial" w:cs="Arial"/>
          <w:sz w:val="16"/>
          <w:szCs w:val="16"/>
          <w:lang w:val="el-GR"/>
        </w:rPr>
        <w:delText>ς</w:delText>
      </w:r>
    </w:del>
  </w:p>
  <w:p w14:paraId="796372BD" w14:textId="77777777" w:rsidR="00472144" w:rsidDel="003D0F51" w:rsidRDefault="00472144">
    <w:pPr>
      <w:pStyle w:val="Header"/>
      <w:rPr>
        <w:del w:id="29081" w:author="Στάθης Καπ" w:date="2023-03-09T08:22:00Z"/>
      </w:rPr>
    </w:pPr>
  </w:p>
  <w:p w14:paraId="6F4B8766" w14:textId="77777777" w:rsidR="0056262B" w:rsidRDefault="0056262B">
    <w:pPr>
      <w:pStyle w:val="Header"/>
      <w:tabs>
        <w:tab w:val="clear" w:pos="4680"/>
        <w:tab w:val="clear" w:pos="9360"/>
        <w:tab w:val="left" w:pos="6855"/>
      </w:tabs>
      <w:pPrChange w:id="29082" w:author="Στάθης Καπ" w:date="2023-03-09T08:22:00Z">
        <w:pPr/>
      </w:pPrChang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E4010"/>
    <w:multiLevelType w:val="hybridMultilevel"/>
    <w:tmpl w:val="BEDEF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5D2853"/>
    <w:multiLevelType w:val="hybridMultilevel"/>
    <w:tmpl w:val="88BAE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555789"/>
    <w:multiLevelType w:val="hybridMultilevel"/>
    <w:tmpl w:val="B6904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EE3EE6"/>
    <w:multiLevelType w:val="hybridMultilevel"/>
    <w:tmpl w:val="6E448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4E2654"/>
    <w:multiLevelType w:val="hybridMultilevel"/>
    <w:tmpl w:val="36269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51153B"/>
    <w:multiLevelType w:val="hybridMultilevel"/>
    <w:tmpl w:val="7D36DC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9E3310"/>
    <w:multiLevelType w:val="hybridMultilevel"/>
    <w:tmpl w:val="4DE60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D23B35"/>
    <w:multiLevelType w:val="hybridMultilevel"/>
    <w:tmpl w:val="25C8DE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F76BBB"/>
    <w:multiLevelType w:val="hybridMultilevel"/>
    <w:tmpl w:val="80C47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BB5DF3"/>
    <w:multiLevelType w:val="hybridMultilevel"/>
    <w:tmpl w:val="CA04A7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483155"/>
    <w:multiLevelType w:val="hybridMultilevel"/>
    <w:tmpl w:val="42DC5836"/>
    <w:lvl w:ilvl="0" w:tplc="862CE57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AC2982"/>
    <w:multiLevelType w:val="hybridMultilevel"/>
    <w:tmpl w:val="3BFCA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C82851"/>
    <w:multiLevelType w:val="multilevel"/>
    <w:tmpl w:val="4926B958"/>
    <w:lvl w:ilvl="0">
      <w:start w:val="1"/>
      <w:numFmt w:val="decimal"/>
      <w:lvlText w:val="%1."/>
      <w:lvlJc w:val="left"/>
      <w:pPr>
        <w:ind w:left="720" w:hanging="360"/>
      </w:pPr>
      <w:rPr>
        <w:rFonts w:hint="default"/>
      </w:r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1A2C4DF7"/>
    <w:multiLevelType w:val="hybridMultilevel"/>
    <w:tmpl w:val="76C6F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8A029A"/>
    <w:multiLevelType w:val="hybridMultilevel"/>
    <w:tmpl w:val="1ACEA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357E5A"/>
    <w:multiLevelType w:val="hybridMultilevel"/>
    <w:tmpl w:val="30104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D64560"/>
    <w:multiLevelType w:val="hybridMultilevel"/>
    <w:tmpl w:val="499C426A"/>
    <w:lvl w:ilvl="0" w:tplc="119CDE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74789A"/>
    <w:multiLevelType w:val="hybridMultilevel"/>
    <w:tmpl w:val="06E49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E9550A"/>
    <w:multiLevelType w:val="hybridMultilevel"/>
    <w:tmpl w:val="6E821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0F4EC4"/>
    <w:multiLevelType w:val="hybridMultilevel"/>
    <w:tmpl w:val="0706D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352002"/>
    <w:multiLevelType w:val="hybridMultilevel"/>
    <w:tmpl w:val="49BE9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932A5A"/>
    <w:multiLevelType w:val="hybridMultilevel"/>
    <w:tmpl w:val="F530B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234FBB"/>
    <w:multiLevelType w:val="hybridMultilevel"/>
    <w:tmpl w:val="EFFAC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4A649B"/>
    <w:multiLevelType w:val="hybridMultilevel"/>
    <w:tmpl w:val="D61A2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9B04A8"/>
    <w:multiLevelType w:val="hybridMultilevel"/>
    <w:tmpl w:val="9C7A9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034A7E"/>
    <w:multiLevelType w:val="hybridMultilevel"/>
    <w:tmpl w:val="2A44E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63E1641"/>
    <w:multiLevelType w:val="hybridMultilevel"/>
    <w:tmpl w:val="CEC62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7B2675A"/>
    <w:multiLevelType w:val="hybridMultilevel"/>
    <w:tmpl w:val="5D004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9930860"/>
    <w:multiLevelType w:val="hybridMultilevel"/>
    <w:tmpl w:val="032E5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094F12"/>
    <w:multiLevelType w:val="multilevel"/>
    <w:tmpl w:val="15E8B750"/>
    <w:lvl w:ilvl="0">
      <w:start w:val="1"/>
      <w:numFmt w:val="decimal"/>
      <w:pStyle w:val="Heading1"/>
      <w:lvlText w:val="%1."/>
      <w:lvlJc w:val="left"/>
      <w:pPr>
        <w:ind w:left="360" w:hanging="360"/>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15:restartNumberingAfterBreak="0">
    <w:nsid w:val="42725E42"/>
    <w:multiLevelType w:val="hybridMultilevel"/>
    <w:tmpl w:val="B664B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32657EC"/>
    <w:multiLevelType w:val="hybridMultilevel"/>
    <w:tmpl w:val="A0C67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343DA0"/>
    <w:multiLevelType w:val="hybridMultilevel"/>
    <w:tmpl w:val="A4CCC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655632"/>
    <w:multiLevelType w:val="hybridMultilevel"/>
    <w:tmpl w:val="08643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6D40149"/>
    <w:multiLevelType w:val="hybridMultilevel"/>
    <w:tmpl w:val="E5B29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ACB0763"/>
    <w:multiLevelType w:val="hybridMultilevel"/>
    <w:tmpl w:val="41B67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AEB6FBD"/>
    <w:multiLevelType w:val="hybridMultilevel"/>
    <w:tmpl w:val="DBA63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B7807A4"/>
    <w:multiLevelType w:val="hybridMultilevel"/>
    <w:tmpl w:val="93722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6430461"/>
    <w:multiLevelType w:val="hybridMultilevel"/>
    <w:tmpl w:val="69ECE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7081CE4"/>
    <w:multiLevelType w:val="hybridMultilevel"/>
    <w:tmpl w:val="1A023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8ED3971"/>
    <w:multiLevelType w:val="hybridMultilevel"/>
    <w:tmpl w:val="FFB2E6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97C222F"/>
    <w:multiLevelType w:val="multilevel"/>
    <w:tmpl w:val="3CCCE020"/>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5A3850B6"/>
    <w:multiLevelType w:val="hybridMultilevel"/>
    <w:tmpl w:val="5F188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C80650F"/>
    <w:multiLevelType w:val="hybridMultilevel"/>
    <w:tmpl w:val="5922F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2B04917"/>
    <w:multiLevelType w:val="hybridMultilevel"/>
    <w:tmpl w:val="665C7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30050E3"/>
    <w:multiLevelType w:val="multilevel"/>
    <w:tmpl w:val="D9449BE2"/>
    <w:lvl w:ilvl="0">
      <w:start w:val="2"/>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6" w15:restartNumberingAfterBreak="0">
    <w:nsid w:val="6373735E"/>
    <w:multiLevelType w:val="multilevel"/>
    <w:tmpl w:val="58D20BF2"/>
    <w:lvl w:ilvl="0">
      <w:start w:val="2"/>
      <w:numFmt w:val="decimal"/>
      <w:lvlText w:val="%1"/>
      <w:lvlJc w:val="left"/>
      <w:pPr>
        <w:ind w:left="375" w:hanging="37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64FF64D4"/>
    <w:multiLevelType w:val="hybridMultilevel"/>
    <w:tmpl w:val="B8F06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53D22DF"/>
    <w:multiLevelType w:val="hybridMultilevel"/>
    <w:tmpl w:val="1A14D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8D87236"/>
    <w:multiLevelType w:val="hybridMultilevel"/>
    <w:tmpl w:val="A588E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972136A"/>
    <w:multiLevelType w:val="hybridMultilevel"/>
    <w:tmpl w:val="DCD2E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9DB46F7"/>
    <w:multiLevelType w:val="hybridMultilevel"/>
    <w:tmpl w:val="80D87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B3400A4"/>
    <w:multiLevelType w:val="multilevel"/>
    <w:tmpl w:val="952E8FBC"/>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3" w15:restartNumberingAfterBreak="0">
    <w:nsid w:val="6B8353B7"/>
    <w:multiLevelType w:val="hybridMultilevel"/>
    <w:tmpl w:val="BE44A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BC06A21"/>
    <w:multiLevelType w:val="hybridMultilevel"/>
    <w:tmpl w:val="7A548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D8133FC"/>
    <w:multiLevelType w:val="hybridMultilevel"/>
    <w:tmpl w:val="14B26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E766B5D"/>
    <w:multiLevelType w:val="hybridMultilevel"/>
    <w:tmpl w:val="42D2D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0BE716C"/>
    <w:multiLevelType w:val="hybridMultilevel"/>
    <w:tmpl w:val="22E4F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23D5884"/>
    <w:multiLevelType w:val="hybridMultilevel"/>
    <w:tmpl w:val="17520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3D50EE3"/>
    <w:multiLevelType w:val="hybridMultilevel"/>
    <w:tmpl w:val="86BA1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4681CE0"/>
    <w:multiLevelType w:val="hybridMultilevel"/>
    <w:tmpl w:val="DCB6C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6EC08A7"/>
    <w:multiLevelType w:val="hybridMultilevel"/>
    <w:tmpl w:val="19BCA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6EE5E23"/>
    <w:multiLevelType w:val="hybridMultilevel"/>
    <w:tmpl w:val="07EC229A"/>
    <w:lvl w:ilvl="0" w:tplc="BBAC36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79A327C"/>
    <w:multiLevelType w:val="hybridMultilevel"/>
    <w:tmpl w:val="F43075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8F179B0"/>
    <w:multiLevelType w:val="hybridMultilevel"/>
    <w:tmpl w:val="FD2ABE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A0314ED"/>
    <w:multiLevelType w:val="hybridMultilevel"/>
    <w:tmpl w:val="105CF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B7C111E"/>
    <w:multiLevelType w:val="hybridMultilevel"/>
    <w:tmpl w:val="D3389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FFA6188"/>
    <w:multiLevelType w:val="multilevel"/>
    <w:tmpl w:val="C1F42932"/>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448935453">
    <w:abstractNumId w:val="60"/>
  </w:num>
  <w:num w:numId="2" w16cid:durableId="251011709">
    <w:abstractNumId w:val="39"/>
  </w:num>
  <w:num w:numId="3" w16cid:durableId="535434132">
    <w:abstractNumId w:val="27"/>
  </w:num>
  <w:num w:numId="4" w16cid:durableId="1833715209">
    <w:abstractNumId w:val="12"/>
  </w:num>
  <w:num w:numId="5" w16cid:durableId="377703305">
    <w:abstractNumId w:val="20"/>
  </w:num>
  <w:num w:numId="6" w16cid:durableId="1286157907">
    <w:abstractNumId w:val="32"/>
  </w:num>
  <w:num w:numId="7" w16cid:durableId="1338654849">
    <w:abstractNumId w:val="8"/>
  </w:num>
  <w:num w:numId="8" w16cid:durableId="642195447">
    <w:abstractNumId w:val="31"/>
  </w:num>
  <w:num w:numId="9" w16cid:durableId="405733772">
    <w:abstractNumId w:val="28"/>
  </w:num>
  <w:num w:numId="10" w16cid:durableId="1313946040">
    <w:abstractNumId w:val="57"/>
  </w:num>
  <w:num w:numId="11" w16cid:durableId="1573202475">
    <w:abstractNumId w:val="13"/>
  </w:num>
  <w:num w:numId="12" w16cid:durableId="646059556">
    <w:abstractNumId w:val="5"/>
  </w:num>
  <w:num w:numId="13" w16cid:durableId="1042360035">
    <w:abstractNumId w:val="66"/>
  </w:num>
  <w:num w:numId="14" w16cid:durableId="529412934">
    <w:abstractNumId w:val="65"/>
  </w:num>
  <w:num w:numId="15" w16cid:durableId="1586764975">
    <w:abstractNumId w:val="24"/>
  </w:num>
  <w:num w:numId="16" w16cid:durableId="936258337">
    <w:abstractNumId w:val="11"/>
  </w:num>
  <w:num w:numId="17" w16cid:durableId="1031103763">
    <w:abstractNumId w:val="36"/>
  </w:num>
  <w:num w:numId="18" w16cid:durableId="1606620577">
    <w:abstractNumId w:val="55"/>
  </w:num>
  <w:num w:numId="19" w16cid:durableId="507986918">
    <w:abstractNumId w:val="18"/>
  </w:num>
  <w:num w:numId="20" w16cid:durableId="2147117170">
    <w:abstractNumId w:val="54"/>
  </w:num>
  <w:num w:numId="21" w16cid:durableId="287200552">
    <w:abstractNumId w:val="26"/>
  </w:num>
  <w:num w:numId="22" w16cid:durableId="1717197128">
    <w:abstractNumId w:val="48"/>
  </w:num>
  <w:num w:numId="23" w16cid:durableId="175777703">
    <w:abstractNumId w:val="14"/>
  </w:num>
  <w:num w:numId="24" w16cid:durableId="85002386">
    <w:abstractNumId w:val="3"/>
  </w:num>
  <w:num w:numId="25" w16cid:durableId="1544169850">
    <w:abstractNumId w:val="33"/>
  </w:num>
  <w:num w:numId="26" w16cid:durableId="238490630">
    <w:abstractNumId w:val="61"/>
  </w:num>
  <w:num w:numId="27" w16cid:durableId="1435780861">
    <w:abstractNumId w:val="19"/>
  </w:num>
  <w:num w:numId="28" w16cid:durableId="2000501769">
    <w:abstractNumId w:val="25"/>
  </w:num>
  <w:num w:numId="29" w16cid:durableId="1008867648">
    <w:abstractNumId w:val="40"/>
  </w:num>
  <w:num w:numId="30" w16cid:durableId="1353998483">
    <w:abstractNumId w:val="63"/>
  </w:num>
  <w:num w:numId="31" w16cid:durableId="1490289075">
    <w:abstractNumId w:val="64"/>
  </w:num>
  <w:num w:numId="32" w16cid:durableId="1373918187">
    <w:abstractNumId w:val="0"/>
  </w:num>
  <w:num w:numId="33" w16cid:durableId="1778136686">
    <w:abstractNumId w:val="2"/>
  </w:num>
  <w:num w:numId="34" w16cid:durableId="87191710">
    <w:abstractNumId w:val="42"/>
  </w:num>
  <w:num w:numId="35" w16cid:durableId="962270125">
    <w:abstractNumId w:val="34"/>
  </w:num>
  <w:num w:numId="36" w16cid:durableId="2046127147">
    <w:abstractNumId w:val="38"/>
  </w:num>
  <w:num w:numId="37" w16cid:durableId="494152293">
    <w:abstractNumId w:val="47"/>
  </w:num>
  <w:num w:numId="38" w16cid:durableId="1013919456">
    <w:abstractNumId w:val="56"/>
  </w:num>
  <w:num w:numId="39" w16cid:durableId="1958560010">
    <w:abstractNumId w:val="7"/>
  </w:num>
  <w:num w:numId="40" w16cid:durableId="1347634486">
    <w:abstractNumId w:val="9"/>
  </w:num>
  <w:num w:numId="41" w16cid:durableId="2032534563">
    <w:abstractNumId w:val="4"/>
  </w:num>
  <w:num w:numId="42" w16cid:durableId="1966739759">
    <w:abstractNumId w:val="30"/>
  </w:num>
  <w:num w:numId="43" w16cid:durableId="2067677763">
    <w:abstractNumId w:val="53"/>
  </w:num>
  <w:num w:numId="44" w16cid:durableId="903372896">
    <w:abstractNumId w:val="15"/>
  </w:num>
  <w:num w:numId="45" w16cid:durableId="322314388">
    <w:abstractNumId w:val="59"/>
  </w:num>
  <w:num w:numId="46" w16cid:durableId="1148325566">
    <w:abstractNumId w:val="21"/>
  </w:num>
  <w:num w:numId="47" w16cid:durableId="1413742644">
    <w:abstractNumId w:val="45"/>
  </w:num>
  <w:num w:numId="48" w16cid:durableId="1827746919">
    <w:abstractNumId w:val="41"/>
  </w:num>
  <w:num w:numId="49" w16cid:durableId="1392383255">
    <w:abstractNumId w:val="52"/>
  </w:num>
  <w:num w:numId="50" w16cid:durableId="1707681000">
    <w:abstractNumId w:val="67"/>
  </w:num>
  <w:num w:numId="51" w16cid:durableId="1449659138">
    <w:abstractNumId w:val="46"/>
  </w:num>
  <w:num w:numId="52" w16cid:durableId="270402744">
    <w:abstractNumId w:val="10"/>
  </w:num>
  <w:num w:numId="53" w16cid:durableId="1458646384">
    <w:abstractNumId w:val="62"/>
  </w:num>
  <w:num w:numId="54" w16cid:durableId="1829663249">
    <w:abstractNumId w:val="29"/>
  </w:num>
  <w:num w:numId="55" w16cid:durableId="1878814610">
    <w:abstractNumId w:val="16"/>
  </w:num>
  <w:num w:numId="56" w16cid:durableId="839545217">
    <w:abstractNumId w:val="22"/>
  </w:num>
  <w:num w:numId="57" w16cid:durableId="395781278">
    <w:abstractNumId w:val="51"/>
  </w:num>
  <w:num w:numId="58" w16cid:durableId="1217428800">
    <w:abstractNumId w:val="35"/>
  </w:num>
  <w:num w:numId="59" w16cid:durableId="606739830">
    <w:abstractNumId w:val="49"/>
  </w:num>
  <w:num w:numId="60" w16cid:durableId="244581613">
    <w:abstractNumId w:val="17"/>
  </w:num>
  <w:num w:numId="61" w16cid:durableId="291325767">
    <w:abstractNumId w:val="23"/>
  </w:num>
  <w:num w:numId="62" w16cid:durableId="2057503920">
    <w:abstractNumId w:val="6"/>
  </w:num>
  <w:num w:numId="63" w16cid:durableId="1873109700">
    <w:abstractNumId w:val="37"/>
  </w:num>
  <w:num w:numId="64" w16cid:durableId="1229682201">
    <w:abstractNumId w:val="1"/>
  </w:num>
  <w:num w:numId="65" w16cid:durableId="1556426997">
    <w:abstractNumId w:val="43"/>
  </w:num>
  <w:num w:numId="66" w16cid:durableId="1371684670">
    <w:abstractNumId w:val="58"/>
  </w:num>
  <w:num w:numId="67" w16cid:durableId="1919318039">
    <w:abstractNumId w:val="44"/>
  </w:num>
  <w:num w:numId="68" w16cid:durableId="2015456866">
    <w:abstractNumId w:val="50"/>
  </w:num>
  <w:numIdMacAtCleanup w:val="6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Στάθης Καπ">
    <w15:presenceInfo w15:providerId="Windows Live" w15:userId="092bb7dc6275ad6c"/>
  </w15:person>
  <w15:person w15:author="Charalampos Konstantopoulos">
    <w15:presenceInfo w15:providerId="Windows Live" w15:userId="7d7aa52f9b59886f"/>
  </w15:person>
  <w15:person w15:author=" ">
    <w15:presenceInfo w15:providerId="None" w15:userId=" "/>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0B14"/>
    <w:rsid w:val="00002296"/>
    <w:rsid w:val="00002525"/>
    <w:rsid w:val="00003340"/>
    <w:rsid w:val="0000361D"/>
    <w:rsid w:val="00004026"/>
    <w:rsid w:val="000040B0"/>
    <w:rsid w:val="000040BB"/>
    <w:rsid w:val="00004139"/>
    <w:rsid w:val="00005FB4"/>
    <w:rsid w:val="00005FEB"/>
    <w:rsid w:val="00006E4E"/>
    <w:rsid w:val="00010007"/>
    <w:rsid w:val="00010319"/>
    <w:rsid w:val="00010B95"/>
    <w:rsid w:val="0001153D"/>
    <w:rsid w:val="00012557"/>
    <w:rsid w:val="00013209"/>
    <w:rsid w:val="00014685"/>
    <w:rsid w:val="0001505F"/>
    <w:rsid w:val="000154CF"/>
    <w:rsid w:val="00020856"/>
    <w:rsid w:val="0002205B"/>
    <w:rsid w:val="00022928"/>
    <w:rsid w:val="0002321C"/>
    <w:rsid w:val="00024BE2"/>
    <w:rsid w:val="000250F5"/>
    <w:rsid w:val="00025268"/>
    <w:rsid w:val="00025F7C"/>
    <w:rsid w:val="00026518"/>
    <w:rsid w:val="000266E3"/>
    <w:rsid w:val="00027192"/>
    <w:rsid w:val="0002791F"/>
    <w:rsid w:val="000300D0"/>
    <w:rsid w:val="0003121E"/>
    <w:rsid w:val="0003129B"/>
    <w:rsid w:val="00031AB0"/>
    <w:rsid w:val="000324E2"/>
    <w:rsid w:val="0003316B"/>
    <w:rsid w:val="0003362E"/>
    <w:rsid w:val="00034004"/>
    <w:rsid w:val="00034A6B"/>
    <w:rsid w:val="0003662A"/>
    <w:rsid w:val="00036A40"/>
    <w:rsid w:val="00036E60"/>
    <w:rsid w:val="000400AE"/>
    <w:rsid w:val="0004102F"/>
    <w:rsid w:val="0004117E"/>
    <w:rsid w:val="000414A2"/>
    <w:rsid w:val="00043EDE"/>
    <w:rsid w:val="0004689F"/>
    <w:rsid w:val="00047198"/>
    <w:rsid w:val="00047584"/>
    <w:rsid w:val="000475EB"/>
    <w:rsid w:val="000502C3"/>
    <w:rsid w:val="000511F3"/>
    <w:rsid w:val="00051C2C"/>
    <w:rsid w:val="00051E2B"/>
    <w:rsid w:val="000527AB"/>
    <w:rsid w:val="000544D2"/>
    <w:rsid w:val="00054F22"/>
    <w:rsid w:val="000561C6"/>
    <w:rsid w:val="00056D7E"/>
    <w:rsid w:val="0006033C"/>
    <w:rsid w:val="000606CD"/>
    <w:rsid w:val="00061121"/>
    <w:rsid w:val="00061C3B"/>
    <w:rsid w:val="00062D0D"/>
    <w:rsid w:val="0006361B"/>
    <w:rsid w:val="000636CC"/>
    <w:rsid w:val="00064306"/>
    <w:rsid w:val="000647FE"/>
    <w:rsid w:val="000657C0"/>
    <w:rsid w:val="00065FC3"/>
    <w:rsid w:val="00066468"/>
    <w:rsid w:val="00066A4D"/>
    <w:rsid w:val="00066C25"/>
    <w:rsid w:val="00070842"/>
    <w:rsid w:val="000718B2"/>
    <w:rsid w:val="00071DE9"/>
    <w:rsid w:val="00072363"/>
    <w:rsid w:val="00072518"/>
    <w:rsid w:val="00073187"/>
    <w:rsid w:val="00074056"/>
    <w:rsid w:val="0007513A"/>
    <w:rsid w:val="0007607E"/>
    <w:rsid w:val="00076D6B"/>
    <w:rsid w:val="00076FDE"/>
    <w:rsid w:val="0007720D"/>
    <w:rsid w:val="00077492"/>
    <w:rsid w:val="00077D29"/>
    <w:rsid w:val="000802F1"/>
    <w:rsid w:val="0008067F"/>
    <w:rsid w:val="00081B1C"/>
    <w:rsid w:val="0008237C"/>
    <w:rsid w:val="0008251F"/>
    <w:rsid w:val="0008327E"/>
    <w:rsid w:val="00083299"/>
    <w:rsid w:val="00083A51"/>
    <w:rsid w:val="000841B0"/>
    <w:rsid w:val="000854DD"/>
    <w:rsid w:val="00086D34"/>
    <w:rsid w:val="00086F1A"/>
    <w:rsid w:val="000871F1"/>
    <w:rsid w:val="000906F1"/>
    <w:rsid w:val="0009129B"/>
    <w:rsid w:val="00092BB8"/>
    <w:rsid w:val="00093915"/>
    <w:rsid w:val="00093B36"/>
    <w:rsid w:val="00093C3E"/>
    <w:rsid w:val="000940BB"/>
    <w:rsid w:val="0009673B"/>
    <w:rsid w:val="0009736B"/>
    <w:rsid w:val="000973E1"/>
    <w:rsid w:val="00097C62"/>
    <w:rsid w:val="000A07B3"/>
    <w:rsid w:val="000A14F4"/>
    <w:rsid w:val="000A1A3E"/>
    <w:rsid w:val="000A27F6"/>
    <w:rsid w:val="000A363C"/>
    <w:rsid w:val="000A4B52"/>
    <w:rsid w:val="000A523F"/>
    <w:rsid w:val="000A5930"/>
    <w:rsid w:val="000A6532"/>
    <w:rsid w:val="000A67AD"/>
    <w:rsid w:val="000A6C63"/>
    <w:rsid w:val="000A7A26"/>
    <w:rsid w:val="000B0B60"/>
    <w:rsid w:val="000B254B"/>
    <w:rsid w:val="000B312C"/>
    <w:rsid w:val="000B4410"/>
    <w:rsid w:val="000B4428"/>
    <w:rsid w:val="000B4A24"/>
    <w:rsid w:val="000B5DA1"/>
    <w:rsid w:val="000B6598"/>
    <w:rsid w:val="000B6EC2"/>
    <w:rsid w:val="000B7AD4"/>
    <w:rsid w:val="000C0489"/>
    <w:rsid w:val="000C049E"/>
    <w:rsid w:val="000C0ADC"/>
    <w:rsid w:val="000C0EEA"/>
    <w:rsid w:val="000C1940"/>
    <w:rsid w:val="000C209F"/>
    <w:rsid w:val="000C2915"/>
    <w:rsid w:val="000C4142"/>
    <w:rsid w:val="000C5F47"/>
    <w:rsid w:val="000C60F2"/>
    <w:rsid w:val="000C7437"/>
    <w:rsid w:val="000D06CD"/>
    <w:rsid w:val="000D13A0"/>
    <w:rsid w:val="000D140A"/>
    <w:rsid w:val="000D147C"/>
    <w:rsid w:val="000D1A68"/>
    <w:rsid w:val="000D2310"/>
    <w:rsid w:val="000D3212"/>
    <w:rsid w:val="000D5020"/>
    <w:rsid w:val="000D7069"/>
    <w:rsid w:val="000D7C9C"/>
    <w:rsid w:val="000E171E"/>
    <w:rsid w:val="000E178A"/>
    <w:rsid w:val="000E2472"/>
    <w:rsid w:val="000E2E18"/>
    <w:rsid w:val="000E3402"/>
    <w:rsid w:val="000E51CA"/>
    <w:rsid w:val="000E5264"/>
    <w:rsid w:val="000E5A0D"/>
    <w:rsid w:val="000E5B7C"/>
    <w:rsid w:val="000E613B"/>
    <w:rsid w:val="000F0B13"/>
    <w:rsid w:val="000F0C95"/>
    <w:rsid w:val="000F2494"/>
    <w:rsid w:val="000F2BD3"/>
    <w:rsid w:val="000F2D22"/>
    <w:rsid w:val="000F42BD"/>
    <w:rsid w:val="000F563E"/>
    <w:rsid w:val="000F5C98"/>
    <w:rsid w:val="000F6ED0"/>
    <w:rsid w:val="000F7EFA"/>
    <w:rsid w:val="00105282"/>
    <w:rsid w:val="001063C1"/>
    <w:rsid w:val="0010656B"/>
    <w:rsid w:val="00107921"/>
    <w:rsid w:val="00110C60"/>
    <w:rsid w:val="00111C49"/>
    <w:rsid w:val="0011277B"/>
    <w:rsid w:val="00112988"/>
    <w:rsid w:val="00112E29"/>
    <w:rsid w:val="00112E4C"/>
    <w:rsid w:val="00113600"/>
    <w:rsid w:val="0011367C"/>
    <w:rsid w:val="001147A9"/>
    <w:rsid w:val="0011497F"/>
    <w:rsid w:val="001173A8"/>
    <w:rsid w:val="00117460"/>
    <w:rsid w:val="001179D1"/>
    <w:rsid w:val="0012143F"/>
    <w:rsid w:val="00121BCE"/>
    <w:rsid w:val="001235B5"/>
    <w:rsid w:val="001236A8"/>
    <w:rsid w:val="00124156"/>
    <w:rsid w:val="0012454A"/>
    <w:rsid w:val="0013035C"/>
    <w:rsid w:val="00130922"/>
    <w:rsid w:val="00131023"/>
    <w:rsid w:val="001311BF"/>
    <w:rsid w:val="001337B3"/>
    <w:rsid w:val="001338E5"/>
    <w:rsid w:val="001358EE"/>
    <w:rsid w:val="00136781"/>
    <w:rsid w:val="00136EBA"/>
    <w:rsid w:val="001408ED"/>
    <w:rsid w:val="00140D83"/>
    <w:rsid w:val="00140D9A"/>
    <w:rsid w:val="00140E57"/>
    <w:rsid w:val="00142A31"/>
    <w:rsid w:val="00143502"/>
    <w:rsid w:val="00144341"/>
    <w:rsid w:val="0014480D"/>
    <w:rsid w:val="0014488F"/>
    <w:rsid w:val="001449E9"/>
    <w:rsid w:val="00144F68"/>
    <w:rsid w:val="00145112"/>
    <w:rsid w:val="00145662"/>
    <w:rsid w:val="00146447"/>
    <w:rsid w:val="00146EC8"/>
    <w:rsid w:val="0014708D"/>
    <w:rsid w:val="00147B36"/>
    <w:rsid w:val="00150596"/>
    <w:rsid w:val="001512EA"/>
    <w:rsid w:val="00151B9F"/>
    <w:rsid w:val="00151E0C"/>
    <w:rsid w:val="001523FD"/>
    <w:rsid w:val="001524E0"/>
    <w:rsid w:val="0015303E"/>
    <w:rsid w:val="00153135"/>
    <w:rsid w:val="001539F9"/>
    <w:rsid w:val="00155233"/>
    <w:rsid w:val="001557A6"/>
    <w:rsid w:val="00156230"/>
    <w:rsid w:val="00157A67"/>
    <w:rsid w:val="00162612"/>
    <w:rsid w:val="00162BBB"/>
    <w:rsid w:val="001636E3"/>
    <w:rsid w:val="00165772"/>
    <w:rsid w:val="001658F3"/>
    <w:rsid w:val="00166152"/>
    <w:rsid w:val="00166BFB"/>
    <w:rsid w:val="00166F58"/>
    <w:rsid w:val="0016712D"/>
    <w:rsid w:val="00170502"/>
    <w:rsid w:val="001707B2"/>
    <w:rsid w:val="001708F5"/>
    <w:rsid w:val="001719C9"/>
    <w:rsid w:val="0017229E"/>
    <w:rsid w:val="001725EA"/>
    <w:rsid w:val="001740C5"/>
    <w:rsid w:val="00175401"/>
    <w:rsid w:val="0017579B"/>
    <w:rsid w:val="0017686B"/>
    <w:rsid w:val="00176CE1"/>
    <w:rsid w:val="00177203"/>
    <w:rsid w:val="0018045B"/>
    <w:rsid w:val="00180EF4"/>
    <w:rsid w:val="00181815"/>
    <w:rsid w:val="001827A8"/>
    <w:rsid w:val="00184027"/>
    <w:rsid w:val="001844DE"/>
    <w:rsid w:val="00184666"/>
    <w:rsid w:val="00184FDA"/>
    <w:rsid w:val="001853AC"/>
    <w:rsid w:val="00186525"/>
    <w:rsid w:val="001867B5"/>
    <w:rsid w:val="001871A2"/>
    <w:rsid w:val="001872CC"/>
    <w:rsid w:val="00187B13"/>
    <w:rsid w:val="00187B56"/>
    <w:rsid w:val="001915EC"/>
    <w:rsid w:val="0019182E"/>
    <w:rsid w:val="001927AF"/>
    <w:rsid w:val="0019292D"/>
    <w:rsid w:val="00192A77"/>
    <w:rsid w:val="001931BE"/>
    <w:rsid w:val="00193491"/>
    <w:rsid w:val="0019447C"/>
    <w:rsid w:val="00194573"/>
    <w:rsid w:val="001945D1"/>
    <w:rsid w:val="001945F9"/>
    <w:rsid w:val="001950B0"/>
    <w:rsid w:val="001967F3"/>
    <w:rsid w:val="001976D7"/>
    <w:rsid w:val="00197F2A"/>
    <w:rsid w:val="001A1A71"/>
    <w:rsid w:val="001A2EA4"/>
    <w:rsid w:val="001A35FD"/>
    <w:rsid w:val="001A3B93"/>
    <w:rsid w:val="001A3B97"/>
    <w:rsid w:val="001A3C7C"/>
    <w:rsid w:val="001A5397"/>
    <w:rsid w:val="001A5E04"/>
    <w:rsid w:val="001B1841"/>
    <w:rsid w:val="001B1C67"/>
    <w:rsid w:val="001B21C2"/>
    <w:rsid w:val="001B282E"/>
    <w:rsid w:val="001B2849"/>
    <w:rsid w:val="001B5582"/>
    <w:rsid w:val="001B6034"/>
    <w:rsid w:val="001B6183"/>
    <w:rsid w:val="001B6B6A"/>
    <w:rsid w:val="001B72DC"/>
    <w:rsid w:val="001C022B"/>
    <w:rsid w:val="001C06FA"/>
    <w:rsid w:val="001C1E15"/>
    <w:rsid w:val="001C2699"/>
    <w:rsid w:val="001C2BCD"/>
    <w:rsid w:val="001C3983"/>
    <w:rsid w:val="001C3BAC"/>
    <w:rsid w:val="001C70AC"/>
    <w:rsid w:val="001C7483"/>
    <w:rsid w:val="001D126F"/>
    <w:rsid w:val="001D1309"/>
    <w:rsid w:val="001D1AF4"/>
    <w:rsid w:val="001D23F5"/>
    <w:rsid w:val="001D3145"/>
    <w:rsid w:val="001D4194"/>
    <w:rsid w:val="001D4969"/>
    <w:rsid w:val="001D5747"/>
    <w:rsid w:val="001D7553"/>
    <w:rsid w:val="001D78AA"/>
    <w:rsid w:val="001E10AF"/>
    <w:rsid w:val="001E132C"/>
    <w:rsid w:val="001E1619"/>
    <w:rsid w:val="001E2354"/>
    <w:rsid w:val="001E2896"/>
    <w:rsid w:val="001E2E17"/>
    <w:rsid w:val="001E302F"/>
    <w:rsid w:val="001E3CCE"/>
    <w:rsid w:val="001E3CD8"/>
    <w:rsid w:val="001E47BE"/>
    <w:rsid w:val="001E4F27"/>
    <w:rsid w:val="001E4FC0"/>
    <w:rsid w:val="001E5016"/>
    <w:rsid w:val="001E51B1"/>
    <w:rsid w:val="001E5656"/>
    <w:rsid w:val="001E6956"/>
    <w:rsid w:val="001E7CC3"/>
    <w:rsid w:val="001F0E66"/>
    <w:rsid w:val="001F0F78"/>
    <w:rsid w:val="001F11DB"/>
    <w:rsid w:val="001F27F5"/>
    <w:rsid w:val="001F2CB9"/>
    <w:rsid w:val="001F33F3"/>
    <w:rsid w:val="001F39B9"/>
    <w:rsid w:val="001F42BF"/>
    <w:rsid w:val="001F48ED"/>
    <w:rsid w:val="001F5280"/>
    <w:rsid w:val="001F58A2"/>
    <w:rsid w:val="001F5A2B"/>
    <w:rsid w:val="001F5DFD"/>
    <w:rsid w:val="001F5F92"/>
    <w:rsid w:val="001F76C2"/>
    <w:rsid w:val="001F781B"/>
    <w:rsid w:val="001F78B7"/>
    <w:rsid w:val="001F792B"/>
    <w:rsid w:val="001F792D"/>
    <w:rsid w:val="0020079D"/>
    <w:rsid w:val="0020109C"/>
    <w:rsid w:val="00201444"/>
    <w:rsid w:val="00202562"/>
    <w:rsid w:val="00202789"/>
    <w:rsid w:val="00202D61"/>
    <w:rsid w:val="00202E2D"/>
    <w:rsid w:val="00203480"/>
    <w:rsid w:val="00203832"/>
    <w:rsid w:val="00203D46"/>
    <w:rsid w:val="00203FBB"/>
    <w:rsid w:val="002044CC"/>
    <w:rsid w:val="00205660"/>
    <w:rsid w:val="002057AA"/>
    <w:rsid w:val="00206210"/>
    <w:rsid w:val="002070ED"/>
    <w:rsid w:val="002078F5"/>
    <w:rsid w:val="00210268"/>
    <w:rsid w:val="00210D5B"/>
    <w:rsid w:val="00210F9A"/>
    <w:rsid w:val="00213530"/>
    <w:rsid w:val="00213A58"/>
    <w:rsid w:val="00214386"/>
    <w:rsid w:val="00215BF5"/>
    <w:rsid w:val="00217632"/>
    <w:rsid w:val="00220A94"/>
    <w:rsid w:val="002220AE"/>
    <w:rsid w:val="002228FB"/>
    <w:rsid w:val="00223FEE"/>
    <w:rsid w:val="002242FC"/>
    <w:rsid w:val="00224674"/>
    <w:rsid w:val="00224DD2"/>
    <w:rsid w:val="00226AD4"/>
    <w:rsid w:val="00226D8C"/>
    <w:rsid w:val="00227266"/>
    <w:rsid w:val="002274F6"/>
    <w:rsid w:val="00227696"/>
    <w:rsid w:val="0022781D"/>
    <w:rsid w:val="002279F3"/>
    <w:rsid w:val="00227BA3"/>
    <w:rsid w:val="00227D7C"/>
    <w:rsid w:val="00230FF3"/>
    <w:rsid w:val="00232374"/>
    <w:rsid w:val="002331FF"/>
    <w:rsid w:val="0023469A"/>
    <w:rsid w:val="002362DA"/>
    <w:rsid w:val="002368C4"/>
    <w:rsid w:val="00237FE3"/>
    <w:rsid w:val="0024034C"/>
    <w:rsid w:val="00240E42"/>
    <w:rsid w:val="00241E5D"/>
    <w:rsid w:val="0024226B"/>
    <w:rsid w:val="00242EA7"/>
    <w:rsid w:val="0024327A"/>
    <w:rsid w:val="00243FA3"/>
    <w:rsid w:val="00244C40"/>
    <w:rsid w:val="0024511E"/>
    <w:rsid w:val="002451B6"/>
    <w:rsid w:val="002451D2"/>
    <w:rsid w:val="002460B9"/>
    <w:rsid w:val="002461D0"/>
    <w:rsid w:val="00246EEA"/>
    <w:rsid w:val="0025249D"/>
    <w:rsid w:val="00252CC0"/>
    <w:rsid w:val="0025462E"/>
    <w:rsid w:val="00256231"/>
    <w:rsid w:val="00256354"/>
    <w:rsid w:val="00260533"/>
    <w:rsid w:val="002608F4"/>
    <w:rsid w:val="00262235"/>
    <w:rsid w:val="00266FBC"/>
    <w:rsid w:val="002705D8"/>
    <w:rsid w:val="002707EF"/>
    <w:rsid w:val="002708DF"/>
    <w:rsid w:val="002713B6"/>
    <w:rsid w:val="002716FD"/>
    <w:rsid w:val="002725DE"/>
    <w:rsid w:val="00272A38"/>
    <w:rsid w:val="00272F27"/>
    <w:rsid w:val="00273674"/>
    <w:rsid w:val="002738E9"/>
    <w:rsid w:val="00273B21"/>
    <w:rsid w:val="00274467"/>
    <w:rsid w:val="00275851"/>
    <w:rsid w:val="00275D00"/>
    <w:rsid w:val="00277578"/>
    <w:rsid w:val="00277982"/>
    <w:rsid w:val="0028029A"/>
    <w:rsid w:val="002802DC"/>
    <w:rsid w:val="00281BD0"/>
    <w:rsid w:val="00281C12"/>
    <w:rsid w:val="00282856"/>
    <w:rsid w:val="00282A41"/>
    <w:rsid w:val="002835BE"/>
    <w:rsid w:val="002837F6"/>
    <w:rsid w:val="00284A27"/>
    <w:rsid w:val="00284CED"/>
    <w:rsid w:val="0028596D"/>
    <w:rsid w:val="00285D35"/>
    <w:rsid w:val="002867D0"/>
    <w:rsid w:val="002870FA"/>
    <w:rsid w:val="002905B2"/>
    <w:rsid w:val="00290B16"/>
    <w:rsid w:val="00292343"/>
    <w:rsid w:val="0029239B"/>
    <w:rsid w:val="0029294D"/>
    <w:rsid w:val="00293E27"/>
    <w:rsid w:val="0029400D"/>
    <w:rsid w:val="00296325"/>
    <w:rsid w:val="002969E7"/>
    <w:rsid w:val="0029700B"/>
    <w:rsid w:val="0029767E"/>
    <w:rsid w:val="002A1501"/>
    <w:rsid w:val="002A1B56"/>
    <w:rsid w:val="002A3AC4"/>
    <w:rsid w:val="002A45DF"/>
    <w:rsid w:val="002A486F"/>
    <w:rsid w:val="002A743D"/>
    <w:rsid w:val="002A7538"/>
    <w:rsid w:val="002A7FCD"/>
    <w:rsid w:val="002B04B2"/>
    <w:rsid w:val="002B079E"/>
    <w:rsid w:val="002B26C8"/>
    <w:rsid w:val="002B39CD"/>
    <w:rsid w:val="002B469B"/>
    <w:rsid w:val="002B540C"/>
    <w:rsid w:val="002B6396"/>
    <w:rsid w:val="002C131C"/>
    <w:rsid w:val="002C1D4A"/>
    <w:rsid w:val="002C1FF0"/>
    <w:rsid w:val="002C2BA7"/>
    <w:rsid w:val="002C32ED"/>
    <w:rsid w:val="002C5596"/>
    <w:rsid w:val="002C560C"/>
    <w:rsid w:val="002C56AB"/>
    <w:rsid w:val="002C69A2"/>
    <w:rsid w:val="002C721F"/>
    <w:rsid w:val="002C76BA"/>
    <w:rsid w:val="002D0A12"/>
    <w:rsid w:val="002D1148"/>
    <w:rsid w:val="002D15CA"/>
    <w:rsid w:val="002D19F0"/>
    <w:rsid w:val="002D2339"/>
    <w:rsid w:val="002D2BA8"/>
    <w:rsid w:val="002D3899"/>
    <w:rsid w:val="002D4702"/>
    <w:rsid w:val="002D5318"/>
    <w:rsid w:val="002D586A"/>
    <w:rsid w:val="002D5F19"/>
    <w:rsid w:val="002D79E5"/>
    <w:rsid w:val="002E01AD"/>
    <w:rsid w:val="002E10E6"/>
    <w:rsid w:val="002E1956"/>
    <w:rsid w:val="002E1E8E"/>
    <w:rsid w:val="002E3EB0"/>
    <w:rsid w:val="002E4675"/>
    <w:rsid w:val="002E6530"/>
    <w:rsid w:val="002E6B27"/>
    <w:rsid w:val="002E7179"/>
    <w:rsid w:val="002E7B1D"/>
    <w:rsid w:val="002E7C5C"/>
    <w:rsid w:val="002E7EB2"/>
    <w:rsid w:val="002F0403"/>
    <w:rsid w:val="002F10D4"/>
    <w:rsid w:val="002F1603"/>
    <w:rsid w:val="002F1E0E"/>
    <w:rsid w:val="002F2DDA"/>
    <w:rsid w:val="002F4017"/>
    <w:rsid w:val="002F421E"/>
    <w:rsid w:val="002F547B"/>
    <w:rsid w:val="002F6804"/>
    <w:rsid w:val="002F6B3B"/>
    <w:rsid w:val="002F740D"/>
    <w:rsid w:val="002F7F38"/>
    <w:rsid w:val="00300751"/>
    <w:rsid w:val="0030075C"/>
    <w:rsid w:val="0030237F"/>
    <w:rsid w:val="00302E72"/>
    <w:rsid w:val="00304C86"/>
    <w:rsid w:val="003063C4"/>
    <w:rsid w:val="0030647E"/>
    <w:rsid w:val="00306F91"/>
    <w:rsid w:val="00307745"/>
    <w:rsid w:val="003079BD"/>
    <w:rsid w:val="003117FB"/>
    <w:rsid w:val="00314018"/>
    <w:rsid w:val="003156D9"/>
    <w:rsid w:val="00316857"/>
    <w:rsid w:val="003170B3"/>
    <w:rsid w:val="00320954"/>
    <w:rsid w:val="00320E65"/>
    <w:rsid w:val="0032263F"/>
    <w:rsid w:val="00322760"/>
    <w:rsid w:val="00323E6B"/>
    <w:rsid w:val="00324FBB"/>
    <w:rsid w:val="00325EDC"/>
    <w:rsid w:val="003301D7"/>
    <w:rsid w:val="00330640"/>
    <w:rsid w:val="0033194F"/>
    <w:rsid w:val="00331D5E"/>
    <w:rsid w:val="00332000"/>
    <w:rsid w:val="00332FD1"/>
    <w:rsid w:val="003332DA"/>
    <w:rsid w:val="003333E5"/>
    <w:rsid w:val="003335D6"/>
    <w:rsid w:val="0033399D"/>
    <w:rsid w:val="0033527D"/>
    <w:rsid w:val="00335422"/>
    <w:rsid w:val="00336C71"/>
    <w:rsid w:val="00337C7B"/>
    <w:rsid w:val="003414D5"/>
    <w:rsid w:val="00341621"/>
    <w:rsid w:val="00341F70"/>
    <w:rsid w:val="003437CE"/>
    <w:rsid w:val="00343DBF"/>
    <w:rsid w:val="003440EF"/>
    <w:rsid w:val="003455AE"/>
    <w:rsid w:val="00345866"/>
    <w:rsid w:val="00346577"/>
    <w:rsid w:val="00346AD4"/>
    <w:rsid w:val="00346EEF"/>
    <w:rsid w:val="0035085B"/>
    <w:rsid w:val="0035104F"/>
    <w:rsid w:val="00352835"/>
    <w:rsid w:val="0035299C"/>
    <w:rsid w:val="003533B9"/>
    <w:rsid w:val="00353AFA"/>
    <w:rsid w:val="00353E9D"/>
    <w:rsid w:val="00353FEE"/>
    <w:rsid w:val="003553FF"/>
    <w:rsid w:val="003559A2"/>
    <w:rsid w:val="00356760"/>
    <w:rsid w:val="00356AFE"/>
    <w:rsid w:val="00356C1C"/>
    <w:rsid w:val="003603A8"/>
    <w:rsid w:val="003624DC"/>
    <w:rsid w:val="0036255D"/>
    <w:rsid w:val="0036284F"/>
    <w:rsid w:val="00364561"/>
    <w:rsid w:val="00364C9A"/>
    <w:rsid w:val="003658A0"/>
    <w:rsid w:val="00366B86"/>
    <w:rsid w:val="003670A3"/>
    <w:rsid w:val="00367CEA"/>
    <w:rsid w:val="00371114"/>
    <w:rsid w:val="00371878"/>
    <w:rsid w:val="00371D23"/>
    <w:rsid w:val="003730E4"/>
    <w:rsid w:val="0037443C"/>
    <w:rsid w:val="003747DD"/>
    <w:rsid w:val="00375B5C"/>
    <w:rsid w:val="003760EA"/>
    <w:rsid w:val="00376731"/>
    <w:rsid w:val="00380C7A"/>
    <w:rsid w:val="0038171D"/>
    <w:rsid w:val="0038232A"/>
    <w:rsid w:val="00383A96"/>
    <w:rsid w:val="00383DAC"/>
    <w:rsid w:val="00383F09"/>
    <w:rsid w:val="0038406F"/>
    <w:rsid w:val="003852B3"/>
    <w:rsid w:val="0038552A"/>
    <w:rsid w:val="00386246"/>
    <w:rsid w:val="00387536"/>
    <w:rsid w:val="0039001D"/>
    <w:rsid w:val="00390401"/>
    <w:rsid w:val="00391B53"/>
    <w:rsid w:val="003928F2"/>
    <w:rsid w:val="003929EA"/>
    <w:rsid w:val="00394BE9"/>
    <w:rsid w:val="00394F61"/>
    <w:rsid w:val="00395D5B"/>
    <w:rsid w:val="003A02DD"/>
    <w:rsid w:val="003A0963"/>
    <w:rsid w:val="003A2AA6"/>
    <w:rsid w:val="003A38CD"/>
    <w:rsid w:val="003A3900"/>
    <w:rsid w:val="003A7481"/>
    <w:rsid w:val="003A7627"/>
    <w:rsid w:val="003A7AC7"/>
    <w:rsid w:val="003A7FAF"/>
    <w:rsid w:val="003B00CE"/>
    <w:rsid w:val="003B0B54"/>
    <w:rsid w:val="003B0EB5"/>
    <w:rsid w:val="003B10BA"/>
    <w:rsid w:val="003B1252"/>
    <w:rsid w:val="003B180F"/>
    <w:rsid w:val="003B1E14"/>
    <w:rsid w:val="003B263F"/>
    <w:rsid w:val="003B2BD2"/>
    <w:rsid w:val="003B30A2"/>
    <w:rsid w:val="003B574B"/>
    <w:rsid w:val="003B606F"/>
    <w:rsid w:val="003C0862"/>
    <w:rsid w:val="003C099B"/>
    <w:rsid w:val="003C1FA1"/>
    <w:rsid w:val="003C368F"/>
    <w:rsid w:val="003C3C40"/>
    <w:rsid w:val="003C3C99"/>
    <w:rsid w:val="003C48A3"/>
    <w:rsid w:val="003C4F68"/>
    <w:rsid w:val="003C516E"/>
    <w:rsid w:val="003C6D60"/>
    <w:rsid w:val="003C6E86"/>
    <w:rsid w:val="003C7C43"/>
    <w:rsid w:val="003D0A79"/>
    <w:rsid w:val="003D0F51"/>
    <w:rsid w:val="003D20FB"/>
    <w:rsid w:val="003D44DC"/>
    <w:rsid w:val="003D5DDC"/>
    <w:rsid w:val="003D62FC"/>
    <w:rsid w:val="003D6480"/>
    <w:rsid w:val="003E038C"/>
    <w:rsid w:val="003E05E5"/>
    <w:rsid w:val="003E19D6"/>
    <w:rsid w:val="003E264F"/>
    <w:rsid w:val="003E2C23"/>
    <w:rsid w:val="003E326D"/>
    <w:rsid w:val="003E390C"/>
    <w:rsid w:val="003E4AE0"/>
    <w:rsid w:val="003E5178"/>
    <w:rsid w:val="003E5481"/>
    <w:rsid w:val="003E58D6"/>
    <w:rsid w:val="003F04A6"/>
    <w:rsid w:val="003F1060"/>
    <w:rsid w:val="003F1579"/>
    <w:rsid w:val="003F1A1E"/>
    <w:rsid w:val="003F1C68"/>
    <w:rsid w:val="003F33CA"/>
    <w:rsid w:val="003F736F"/>
    <w:rsid w:val="00401236"/>
    <w:rsid w:val="004031F6"/>
    <w:rsid w:val="00403263"/>
    <w:rsid w:val="00406BF7"/>
    <w:rsid w:val="00406DF0"/>
    <w:rsid w:val="00407E77"/>
    <w:rsid w:val="004105D4"/>
    <w:rsid w:val="004118A4"/>
    <w:rsid w:val="00411C3F"/>
    <w:rsid w:val="00412616"/>
    <w:rsid w:val="00413374"/>
    <w:rsid w:val="0041340E"/>
    <w:rsid w:val="00413A3D"/>
    <w:rsid w:val="00414331"/>
    <w:rsid w:val="00415AB3"/>
    <w:rsid w:val="00415D76"/>
    <w:rsid w:val="00417CCE"/>
    <w:rsid w:val="00421ADF"/>
    <w:rsid w:val="00421D50"/>
    <w:rsid w:val="00424CE1"/>
    <w:rsid w:val="0042538E"/>
    <w:rsid w:val="00425FE7"/>
    <w:rsid w:val="004271A3"/>
    <w:rsid w:val="00427519"/>
    <w:rsid w:val="00427662"/>
    <w:rsid w:val="00430B7D"/>
    <w:rsid w:val="00430BCC"/>
    <w:rsid w:val="00430E99"/>
    <w:rsid w:val="004336F7"/>
    <w:rsid w:val="0043421D"/>
    <w:rsid w:val="00434948"/>
    <w:rsid w:val="00435F42"/>
    <w:rsid w:val="00437894"/>
    <w:rsid w:val="00437E60"/>
    <w:rsid w:val="00440223"/>
    <w:rsid w:val="00440888"/>
    <w:rsid w:val="0044153E"/>
    <w:rsid w:val="0044278E"/>
    <w:rsid w:val="00445878"/>
    <w:rsid w:val="0044603B"/>
    <w:rsid w:val="004465BB"/>
    <w:rsid w:val="004468AF"/>
    <w:rsid w:val="00447112"/>
    <w:rsid w:val="0045051E"/>
    <w:rsid w:val="004523AF"/>
    <w:rsid w:val="004529A3"/>
    <w:rsid w:val="00452A44"/>
    <w:rsid w:val="004539C1"/>
    <w:rsid w:val="00453CF9"/>
    <w:rsid w:val="00453F4D"/>
    <w:rsid w:val="004540E8"/>
    <w:rsid w:val="00455118"/>
    <w:rsid w:val="0045520B"/>
    <w:rsid w:val="0045538F"/>
    <w:rsid w:val="004557B6"/>
    <w:rsid w:val="004557D0"/>
    <w:rsid w:val="00455B10"/>
    <w:rsid w:val="00455B40"/>
    <w:rsid w:val="00455DE4"/>
    <w:rsid w:val="0045636F"/>
    <w:rsid w:val="0045674A"/>
    <w:rsid w:val="00457104"/>
    <w:rsid w:val="00460BC9"/>
    <w:rsid w:val="004615F6"/>
    <w:rsid w:val="00461E12"/>
    <w:rsid w:val="004621C5"/>
    <w:rsid w:val="004629C9"/>
    <w:rsid w:val="00463C84"/>
    <w:rsid w:val="00463CB2"/>
    <w:rsid w:val="00463FFA"/>
    <w:rsid w:val="004650B7"/>
    <w:rsid w:val="00466CEF"/>
    <w:rsid w:val="00467D26"/>
    <w:rsid w:val="004717E2"/>
    <w:rsid w:val="00471A73"/>
    <w:rsid w:val="00472144"/>
    <w:rsid w:val="00472C08"/>
    <w:rsid w:val="00473E3C"/>
    <w:rsid w:val="00474513"/>
    <w:rsid w:val="00475FA1"/>
    <w:rsid w:val="0048036C"/>
    <w:rsid w:val="004805CE"/>
    <w:rsid w:val="00480C16"/>
    <w:rsid w:val="004819F9"/>
    <w:rsid w:val="00482AD5"/>
    <w:rsid w:val="00482B89"/>
    <w:rsid w:val="00484A01"/>
    <w:rsid w:val="00486C81"/>
    <w:rsid w:val="00486DA0"/>
    <w:rsid w:val="00492410"/>
    <w:rsid w:val="004930FD"/>
    <w:rsid w:val="0049417D"/>
    <w:rsid w:val="00494D04"/>
    <w:rsid w:val="00494DE5"/>
    <w:rsid w:val="00495280"/>
    <w:rsid w:val="004955DE"/>
    <w:rsid w:val="0049561F"/>
    <w:rsid w:val="0049654A"/>
    <w:rsid w:val="00496C52"/>
    <w:rsid w:val="00497506"/>
    <w:rsid w:val="004977E2"/>
    <w:rsid w:val="004A02FD"/>
    <w:rsid w:val="004A0401"/>
    <w:rsid w:val="004A155C"/>
    <w:rsid w:val="004A18D0"/>
    <w:rsid w:val="004A219C"/>
    <w:rsid w:val="004A2AAE"/>
    <w:rsid w:val="004A5054"/>
    <w:rsid w:val="004A5788"/>
    <w:rsid w:val="004A69A3"/>
    <w:rsid w:val="004A6E11"/>
    <w:rsid w:val="004A6FA7"/>
    <w:rsid w:val="004A7112"/>
    <w:rsid w:val="004A7734"/>
    <w:rsid w:val="004A7744"/>
    <w:rsid w:val="004A78ED"/>
    <w:rsid w:val="004B0943"/>
    <w:rsid w:val="004B0A99"/>
    <w:rsid w:val="004B0D0D"/>
    <w:rsid w:val="004B1A54"/>
    <w:rsid w:val="004B1A9B"/>
    <w:rsid w:val="004B20FE"/>
    <w:rsid w:val="004B2240"/>
    <w:rsid w:val="004B3C97"/>
    <w:rsid w:val="004B3D0F"/>
    <w:rsid w:val="004B4A0F"/>
    <w:rsid w:val="004B4EA4"/>
    <w:rsid w:val="004B7EF5"/>
    <w:rsid w:val="004C0559"/>
    <w:rsid w:val="004C0D54"/>
    <w:rsid w:val="004C16F9"/>
    <w:rsid w:val="004C2A81"/>
    <w:rsid w:val="004C3766"/>
    <w:rsid w:val="004C3ADF"/>
    <w:rsid w:val="004C3B79"/>
    <w:rsid w:val="004C3ECF"/>
    <w:rsid w:val="004C4B92"/>
    <w:rsid w:val="004C652E"/>
    <w:rsid w:val="004C6F81"/>
    <w:rsid w:val="004C724D"/>
    <w:rsid w:val="004C74E5"/>
    <w:rsid w:val="004C79AC"/>
    <w:rsid w:val="004D047E"/>
    <w:rsid w:val="004D0D0E"/>
    <w:rsid w:val="004D0E5D"/>
    <w:rsid w:val="004D10C1"/>
    <w:rsid w:val="004D294A"/>
    <w:rsid w:val="004D3B4E"/>
    <w:rsid w:val="004D5000"/>
    <w:rsid w:val="004D5C9D"/>
    <w:rsid w:val="004D76B9"/>
    <w:rsid w:val="004D7D74"/>
    <w:rsid w:val="004D7E1F"/>
    <w:rsid w:val="004D7F2F"/>
    <w:rsid w:val="004E115B"/>
    <w:rsid w:val="004E1165"/>
    <w:rsid w:val="004E1259"/>
    <w:rsid w:val="004E1B7F"/>
    <w:rsid w:val="004E1E9C"/>
    <w:rsid w:val="004E2338"/>
    <w:rsid w:val="004E4709"/>
    <w:rsid w:val="004E5222"/>
    <w:rsid w:val="004E531B"/>
    <w:rsid w:val="004E54EE"/>
    <w:rsid w:val="004E77AE"/>
    <w:rsid w:val="004F0CA7"/>
    <w:rsid w:val="004F16D6"/>
    <w:rsid w:val="004F2D95"/>
    <w:rsid w:val="004F2F76"/>
    <w:rsid w:val="004F3721"/>
    <w:rsid w:val="004F3ECF"/>
    <w:rsid w:val="004F4D81"/>
    <w:rsid w:val="004F6842"/>
    <w:rsid w:val="004F6DB1"/>
    <w:rsid w:val="004F6E32"/>
    <w:rsid w:val="0050079B"/>
    <w:rsid w:val="005016D0"/>
    <w:rsid w:val="0050213B"/>
    <w:rsid w:val="0050334C"/>
    <w:rsid w:val="0050395C"/>
    <w:rsid w:val="00504D0F"/>
    <w:rsid w:val="00505DAA"/>
    <w:rsid w:val="00506370"/>
    <w:rsid w:val="005105E1"/>
    <w:rsid w:val="005109BD"/>
    <w:rsid w:val="0051228B"/>
    <w:rsid w:val="005128E3"/>
    <w:rsid w:val="0051436D"/>
    <w:rsid w:val="00514821"/>
    <w:rsid w:val="00515510"/>
    <w:rsid w:val="00516B37"/>
    <w:rsid w:val="00516CB5"/>
    <w:rsid w:val="00517718"/>
    <w:rsid w:val="00517F78"/>
    <w:rsid w:val="00520C17"/>
    <w:rsid w:val="00521297"/>
    <w:rsid w:val="005212E1"/>
    <w:rsid w:val="005214FD"/>
    <w:rsid w:val="00521CFC"/>
    <w:rsid w:val="00522409"/>
    <w:rsid w:val="00522D51"/>
    <w:rsid w:val="00522D9A"/>
    <w:rsid w:val="0052346E"/>
    <w:rsid w:val="0052364D"/>
    <w:rsid w:val="005249F6"/>
    <w:rsid w:val="0052564D"/>
    <w:rsid w:val="00526158"/>
    <w:rsid w:val="00526159"/>
    <w:rsid w:val="005265B2"/>
    <w:rsid w:val="0053138C"/>
    <w:rsid w:val="00531970"/>
    <w:rsid w:val="00531CA9"/>
    <w:rsid w:val="00531D4D"/>
    <w:rsid w:val="0053206A"/>
    <w:rsid w:val="005335AF"/>
    <w:rsid w:val="00533C2D"/>
    <w:rsid w:val="00533C3A"/>
    <w:rsid w:val="00533FD6"/>
    <w:rsid w:val="005341BD"/>
    <w:rsid w:val="00534ED3"/>
    <w:rsid w:val="0053519A"/>
    <w:rsid w:val="00537F78"/>
    <w:rsid w:val="005404AE"/>
    <w:rsid w:val="00541A34"/>
    <w:rsid w:val="005420B8"/>
    <w:rsid w:val="00542DFD"/>
    <w:rsid w:val="00542E00"/>
    <w:rsid w:val="00542E99"/>
    <w:rsid w:val="005439F3"/>
    <w:rsid w:val="00544312"/>
    <w:rsid w:val="00544BDD"/>
    <w:rsid w:val="005451AD"/>
    <w:rsid w:val="005463E3"/>
    <w:rsid w:val="00547852"/>
    <w:rsid w:val="00550D86"/>
    <w:rsid w:val="005510AA"/>
    <w:rsid w:val="005513E7"/>
    <w:rsid w:val="00551843"/>
    <w:rsid w:val="00554673"/>
    <w:rsid w:val="00554755"/>
    <w:rsid w:val="00554964"/>
    <w:rsid w:val="00556A06"/>
    <w:rsid w:val="00556A41"/>
    <w:rsid w:val="00556EE1"/>
    <w:rsid w:val="00557E99"/>
    <w:rsid w:val="0056097E"/>
    <w:rsid w:val="00560AF7"/>
    <w:rsid w:val="0056262B"/>
    <w:rsid w:val="00562694"/>
    <w:rsid w:val="00563B5F"/>
    <w:rsid w:val="005647F2"/>
    <w:rsid w:val="00565730"/>
    <w:rsid w:val="00565CEA"/>
    <w:rsid w:val="00566061"/>
    <w:rsid w:val="005679A5"/>
    <w:rsid w:val="005700A6"/>
    <w:rsid w:val="00572204"/>
    <w:rsid w:val="00572358"/>
    <w:rsid w:val="005724C8"/>
    <w:rsid w:val="00572B15"/>
    <w:rsid w:val="0057328F"/>
    <w:rsid w:val="00573954"/>
    <w:rsid w:val="0057481C"/>
    <w:rsid w:val="00575ECF"/>
    <w:rsid w:val="00577FCD"/>
    <w:rsid w:val="00580116"/>
    <w:rsid w:val="00580483"/>
    <w:rsid w:val="00580C1C"/>
    <w:rsid w:val="00581D5C"/>
    <w:rsid w:val="0058264F"/>
    <w:rsid w:val="00582997"/>
    <w:rsid w:val="00582CEE"/>
    <w:rsid w:val="00583EC6"/>
    <w:rsid w:val="005846FF"/>
    <w:rsid w:val="0058499B"/>
    <w:rsid w:val="0058596A"/>
    <w:rsid w:val="0058638E"/>
    <w:rsid w:val="00586488"/>
    <w:rsid w:val="005864F7"/>
    <w:rsid w:val="0058654C"/>
    <w:rsid w:val="00586AE8"/>
    <w:rsid w:val="00586FC2"/>
    <w:rsid w:val="00587AA7"/>
    <w:rsid w:val="00587C7F"/>
    <w:rsid w:val="00590F54"/>
    <w:rsid w:val="00591702"/>
    <w:rsid w:val="00592996"/>
    <w:rsid w:val="00592E0A"/>
    <w:rsid w:val="00594545"/>
    <w:rsid w:val="00594C15"/>
    <w:rsid w:val="0059698D"/>
    <w:rsid w:val="00597102"/>
    <w:rsid w:val="00597B1B"/>
    <w:rsid w:val="00597D9F"/>
    <w:rsid w:val="00597F31"/>
    <w:rsid w:val="005A0419"/>
    <w:rsid w:val="005A0742"/>
    <w:rsid w:val="005A123A"/>
    <w:rsid w:val="005A1261"/>
    <w:rsid w:val="005A2367"/>
    <w:rsid w:val="005A2E90"/>
    <w:rsid w:val="005A3107"/>
    <w:rsid w:val="005A39FC"/>
    <w:rsid w:val="005A3E6C"/>
    <w:rsid w:val="005A4682"/>
    <w:rsid w:val="005A4B94"/>
    <w:rsid w:val="005A5602"/>
    <w:rsid w:val="005A5F87"/>
    <w:rsid w:val="005A64E6"/>
    <w:rsid w:val="005A65F2"/>
    <w:rsid w:val="005A7785"/>
    <w:rsid w:val="005A7AC8"/>
    <w:rsid w:val="005A7C20"/>
    <w:rsid w:val="005B1E7C"/>
    <w:rsid w:val="005B33FD"/>
    <w:rsid w:val="005B37AC"/>
    <w:rsid w:val="005B3A56"/>
    <w:rsid w:val="005B3C97"/>
    <w:rsid w:val="005B4439"/>
    <w:rsid w:val="005B5462"/>
    <w:rsid w:val="005C04A6"/>
    <w:rsid w:val="005C121D"/>
    <w:rsid w:val="005C1C93"/>
    <w:rsid w:val="005C1ECF"/>
    <w:rsid w:val="005C2440"/>
    <w:rsid w:val="005C2B40"/>
    <w:rsid w:val="005C2F24"/>
    <w:rsid w:val="005C41CB"/>
    <w:rsid w:val="005C4543"/>
    <w:rsid w:val="005C4F47"/>
    <w:rsid w:val="005C55EB"/>
    <w:rsid w:val="005C6AD6"/>
    <w:rsid w:val="005C727E"/>
    <w:rsid w:val="005C7F8D"/>
    <w:rsid w:val="005D19C5"/>
    <w:rsid w:val="005D202F"/>
    <w:rsid w:val="005D4CAE"/>
    <w:rsid w:val="005D4DF2"/>
    <w:rsid w:val="005D4E18"/>
    <w:rsid w:val="005D5E16"/>
    <w:rsid w:val="005D62CF"/>
    <w:rsid w:val="005D6BEB"/>
    <w:rsid w:val="005D7922"/>
    <w:rsid w:val="005D7EA6"/>
    <w:rsid w:val="005E1D6B"/>
    <w:rsid w:val="005E2667"/>
    <w:rsid w:val="005E2F00"/>
    <w:rsid w:val="005E3681"/>
    <w:rsid w:val="005E4DE3"/>
    <w:rsid w:val="005E59A2"/>
    <w:rsid w:val="005E65CD"/>
    <w:rsid w:val="005E715F"/>
    <w:rsid w:val="005F016D"/>
    <w:rsid w:val="005F0297"/>
    <w:rsid w:val="005F1598"/>
    <w:rsid w:val="005F1CB7"/>
    <w:rsid w:val="005F1DB8"/>
    <w:rsid w:val="005F5A11"/>
    <w:rsid w:val="005F5E54"/>
    <w:rsid w:val="005F5EEE"/>
    <w:rsid w:val="005F607D"/>
    <w:rsid w:val="005F6904"/>
    <w:rsid w:val="0060013A"/>
    <w:rsid w:val="0060093E"/>
    <w:rsid w:val="00602163"/>
    <w:rsid w:val="00602889"/>
    <w:rsid w:val="00602BD0"/>
    <w:rsid w:val="00602BD9"/>
    <w:rsid w:val="0060394F"/>
    <w:rsid w:val="00603993"/>
    <w:rsid w:val="006046B1"/>
    <w:rsid w:val="00605442"/>
    <w:rsid w:val="00606142"/>
    <w:rsid w:val="00606F8F"/>
    <w:rsid w:val="00607D6E"/>
    <w:rsid w:val="0061024B"/>
    <w:rsid w:val="00610754"/>
    <w:rsid w:val="006132C8"/>
    <w:rsid w:val="0061555F"/>
    <w:rsid w:val="006156AD"/>
    <w:rsid w:val="0062068E"/>
    <w:rsid w:val="00620D3E"/>
    <w:rsid w:val="00622E87"/>
    <w:rsid w:val="0062551B"/>
    <w:rsid w:val="006263A7"/>
    <w:rsid w:val="00626BDB"/>
    <w:rsid w:val="0062792C"/>
    <w:rsid w:val="00630321"/>
    <w:rsid w:val="0063045F"/>
    <w:rsid w:val="00631574"/>
    <w:rsid w:val="00632C10"/>
    <w:rsid w:val="00633432"/>
    <w:rsid w:val="00634179"/>
    <w:rsid w:val="00634FDC"/>
    <w:rsid w:val="0063506B"/>
    <w:rsid w:val="00635D68"/>
    <w:rsid w:val="0064104A"/>
    <w:rsid w:val="00642CD9"/>
    <w:rsid w:val="00642F73"/>
    <w:rsid w:val="00643BAE"/>
    <w:rsid w:val="00643D53"/>
    <w:rsid w:val="00644394"/>
    <w:rsid w:val="006444E0"/>
    <w:rsid w:val="00646626"/>
    <w:rsid w:val="00646D34"/>
    <w:rsid w:val="00650B05"/>
    <w:rsid w:val="00650DA7"/>
    <w:rsid w:val="0065123C"/>
    <w:rsid w:val="00652B2A"/>
    <w:rsid w:val="0065325A"/>
    <w:rsid w:val="00653806"/>
    <w:rsid w:val="00653A19"/>
    <w:rsid w:val="00653E20"/>
    <w:rsid w:val="006541AD"/>
    <w:rsid w:val="0065571E"/>
    <w:rsid w:val="00655AEF"/>
    <w:rsid w:val="006567C8"/>
    <w:rsid w:val="00657928"/>
    <w:rsid w:val="00660B79"/>
    <w:rsid w:val="006621AC"/>
    <w:rsid w:val="006622E6"/>
    <w:rsid w:val="0066265E"/>
    <w:rsid w:val="00662C74"/>
    <w:rsid w:val="00663DC0"/>
    <w:rsid w:val="0066523A"/>
    <w:rsid w:val="0066528E"/>
    <w:rsid w:val="00665701"/>
    <w:rsid w:val="00665EFF"/>
    <w:rsid w:val="0066689B"/>
    <w:rsid w:val="00666B71"/>
    <w:rsid w:val="0066712B"/>
    <w:rsid w:val="0067002F"/>
    <w:rsid w:val="00670160"/>
    <w:rsid w:val="00670206"/>
    <w:rsid w:val="006703D1"/>
    <w:rsid w:val="006704AB"/>
    <w:rsid w:val="00672318"/>
    <w:rsid w:val="0067253A"/>
    <w:rsid w:val="00672BB9"/>
    <w:rsid w:val="00672C84"/>
    <w:rsid w:val="006739AD"/>
    <w:rsid w:val="00673D5D"/>
    <w:rsid w:val="00674276"/>
    <w:rsid w:val="00675401"/>
    <w:rsid w:val="00675E43"/>
    <w:rsid w:val="00677202"/>
    <w:rsid w:val="00680A3D"/>
    <w:rsid w:val="00681337"/>
    <w:rsid w:val="00681D98"/>
    <w:rsid w:val="00681E31"/>
    <w:rsid w:val="00681E85"/>
    <w:rsid w:val="00685184"/>
    <w:rsid w:val="0068572D"/>
    <w:rsid w:val="006870AA"/>
    <w:rsid w:val="006877BC"/>
    <w:rsid w:val="0069089A"/>
    <w:rsid w:val="00690A06"/>
    <w:rsid w:val="00691470"/>
    <w:rsid w:val="00692396"/>
    <w:rsid w:val="00692CE5"/>
    <w:rsid w:val="0069362C"/>
    <w:rsid w:val="006942F3"/>
    <w:rsid w:val="00695E87"/>
    <w:rsid w:val="006963A1"/>
    <w:rsid w:val="0069783D"/>
    <w:rsid w:val="006A05EA"/>
    <w:rsid w:val="006A2019"/>
    <w:rsid w:val="006A3080"/>
    <w:rsid w:val="006A55A9"/>
    <w:rsid w:val="006A5C9D"/>
    <w:rsid w:val="006A61D9"/>
    <w:rsid w:val="006A6628"/>
    <w:rsid w:val="006A77C9"/>
    <w:rsid w:val="006B286D"/>
    <w:rsid w:val="006B2DE3"/>
    <w:rsid w:val="006B2E39"/>
    <w:rsid w:val="006B30B7"/>
    <w:rsid w:val="006B4F95"/>
    <w:rsid w:val="006B5DFD"/>
    <w:rsid w:val="006B6447"/>
    <w:rsid w:val="006B65B4"/>
    <w:rsid w:val="006B6DDE"/>
    <w:rsid w:val="006B7734"/>
    <w:rsid w:val="006C05D7"/>
    <w:rsid w:val="006C0FF3"/>
    <w:rsid w:val="006C225A"/>
    <w:rsid w:val="006C3038"/>
    <w:rsid w:val="006C366B"/>
    <w:rsid w:val="006C36FB"/>
    <w:rsid w:val="006C3DDB"/>
    <w:rsid w:val="006C401B"/>
    <w:rsid w:val="006C4E37"/>
    <w:rsid w:val="006C5707"/>
    <w:rsid w:val="006C5990"/>
    <w:rsid w:val="006C6209"/>
    <w:rsid w:val="006C70D8"/>
    <w:rsid w:val="006C72A9"/>
    <w:rsid w:val="006C72FE"/>
    <w:rsid w:val="006D14D2"/>
    <w:rsid w:val="006D1C66"/>
    <w:rsid w:val="006D2051"/>
    <w:rsid w:val="006D3C4D"/>
    <w:rsid w:val="006D46A6"/>
    <w:rsid w:val="006D5D13"/>
    <w:rsid w:val="006D6DCE"/>
    <w:rsid w:val="006D766C"/>
    <w:rsid w:val="006E0412"/>
    <w:rsid w:val="006E05D0"/>
    <w:rsid w:val="006E0881"/>
    <w:rsid w:val="006E092E"/>
    <w:rsid w:val="006E0993"/>
    <w:rsid w:val="006E0D72"/>
    <w:rsid w:val="006E12A8"/>
    <w:rsid w:val="006E143D"/>
    <w:rsid w:val="006E2807"/>
    <w:rsid w:val="006E38B4"/>
    <w:rsid w:val="006E396C"/>
    <w:rsid w:val="006E3BE6"/>
    <w:rsid w:val="006E3D2E"/>
    <w:rsid w:val="006E3E44"/>
    <w:rsid w:val="006E4850"/>
    <w:rsid w:val="006E5267"/>
    <w:rsid w:val="006E537B"/>
    <w:rsid w:val="006E549D"/>
    <w:rsid w:val="006E6F52"/>
    <w:rsid w:val="006E7AC7"/>
    <w:rsid w:val="006F007D"/>
    <w:rsid w:val="006F0A34"/>
    <w:rsid w:val="006F0D83"/>
    <w:rsid w:val="006F135B"/>
    <w:rsid w:val="006F307C"/>
    <w:rsid w:val="006F3959"/>
    <w:rsid w:val="006F4537"/>
    <w:rsid w:val="006F4BEA"/>
    <w:rsid w:val="006F5F8E"/>
    <w:rsid w:val="006F6EF6"/>
    <w:rsid w:val="006F7881"/>
    <w:rsid w:val="007006CD"/>
    <w:rsid w:val="00701249"/>
    <w:rsid w:val="00701563"/>
    <w:rsid w:val="00702523"/>
    <w:rsid w:val="00702973"/>
    <w:rsid w:val="00702AFD"/>
    <w:rsid w:val="0070447D"/>
    <w:rsid w:val="0070497F"/>
    <w:rsid w:val="00704E3C"/>
    <w:rsid w:val="00704F1D"/>
    <w:rsid w:val="00705564"/>
    <w:rsid w:val="00707910"/>
    <w:rsid w:val="00707DDC"/>
    <w:rsid w:val="007109F3"/>
    <w:rsid w:val="00710A7D"/>
    <w:rsid w:val="007118FC"/>
    <w:rsid w:val="00711979"/>
    <w:rsid w:val="00712FA6"/>
    <w:rsid w:val="0071500E"/>
    <w:rsid w:val="00715E98"/>
    <w:rsid w:val="00715EE1"/>
    <w:rsid w:val="00720C9B"/>
    <w:rsid w:val="00721C8D"/>
    <w:rsid w:val="0072227A"/>
    <w:rsid w:val="007224FB"/>
    <w:rsid w:val="00722591"/>
    <w:rsid w:val="00725F02"/>
    <w:rsid w:val="007312EC"/>
    <w:rsid w:val="007340E6"/>
    <w:rsid w:val="00734E4D"/>
    <w:rsid w:val="0073517C"/>
    <w:rsid w:val="00735768"/>
    <w:rsid w:val="00736294"/>
    <w:rsid w:val="007366EE"/>
    <w:rsid w:val="00737C5B"/>
    <w:rsid w:val="00737F35"/>
    <w:rsid w:val="00741421"/>
    <w:rsid w:val="00742E23"/>
    <w:rsid w:val="00743421"/>
    <w:rsid w:val="00743430"/>
    <w:rsid w:val="007435F0"/>
    <w:rsid w:val="0074374E"/>
    <w:rsid w:val="007437A6"/>
    <w:rsid w:val="00743F25"/>
    <w:rsid w:val="00744335"/>
    <w:rsid w:val="00744E3F"/>
    <w:rsid w:val="007456DB"/>
    <w:rsid w:val="00745A4A"/>
    <w:rsid w:val="00746C35"/>
    <w:rsid w:val="007471E5"/>
    <w:rsid w:val="00747DED"/>
    <w:rsid w:val="00747DF6"/>
    <w:rsid w:val="007507B4"/>
    <w:rsid w:val="007509A9"/>
    <w:rsid w:val="00751DBA"/>
    <w:rsid w:val="0075206B"/>
    <w:rsid w:val="00752972"/>
    <w:rsid w:val="00752EC8"/>
    <w:rsid w:val="00753254"/>
    <w:rsid w:val="007535A9"/>
    <w:rsid w:val="00754FBB"/>
    <w:rsid w:val="00755074"/>
    <w:rsid w:val="007575C9"/>
    <w:rsid w:val="007577AC"/>
    <w:rsid w:val="0076131F"/>
    <w:rsid w:val="00761E4C"/>
    <w:rsid w:val="007625CF"/>
    <w:rsid w:val="007627EA"/>
    <w:rsid w:val="00766D30"/>
    <w:rsid w:val="0076739A"/>
    <w:rsid w:val="00771290"/>
    <w:rsid w:val="0077130F"/>
    <w:rsid w:val="007716E5"/>
    <w:rsid w:val="007736DD"/>
    <w:rsid w:val="0077395A"/>
    <w:rsid w:val="007740BF"/>
    <w:rsid w:val="007741D0"/>
    <w:rsid w:val="00774AC4"/>
    <w:rsid w:val="00776273"/>
    <w:rsid w:val="00776276"/>
    <w:rsid w:val="00777283"/>
    <w:rsid w:val="00777C2D"/>
    <w:rsid w:val="00781391"/>
    <w:rsid w:val="00781825"/>
    <w:rsid w:val="00781F96"/>
    <w:rsid w:val="00782116"/>
    <w:rsid w:val="00783083"/>
    <w:rsid w:val="00783411"/>
    <w:rsid w:val="00783BA2"/>
    <w:rsid w:val="00783EDA"/>
    <w:rsid w:val="00785F50"/>
    <w:rsid w:val="00785F60"/>
    <w:rsid w:val="0078603F"/>
    <w:rsid w:val="007866A8"/>
    <w:rsid w:val="00786B75"/>
    <w:rsid w:val="00786D08"/>
    <w:rsid w:val="00786D8A"/>
    <w:rsid w:val="00786DEF"/>
    <w:rsid w:val="00787297"/>
    <w:rsid w:val="00790C1D"/>
    <w:rsid w:val="00792F22"/>
    <w:rsid w:val="007933D2"/>
    <w:rsid w:val="00794EC5"/>
    <w:rsid w:val="007952A4"/>
    <w:rsid w:val="00795439"/>
    <w:rsid w:val="007954FA"/>
    <w:rsid w:val="007963C1"/>
    <w:rsid w:val="00796F06"/>
    <w:rsid w:val="00797421"/>
    <w:rsid w:val="007A017F"/>
    <w:rsid w:val="007A2B2F"/>
    <w:rsid w:val="007A39F8"/>
    <w:rsid w:val="007A44FB"/>
    <w:rsid w:val="007A477C"/>
    <w:rsid w:val="007A4C64"/>
    <w:rsid w:val="007A4D76"/>
    <w:rsid w:val="007A4E98"/>
    <w:rsid w:val="007A5C11"/>
    <w:rsid w:val="007A5F12"/>
    <w:rsid w:val="007A73BB"/>
    <w:rsid w:val="007A75BA"/>
    <w:rsid w:val="007B081C"/>
    <w:rsid w:val="007B0AC6"/>
    <w:rsid w:val="007B1C38"/>
    <w:rsid w:val="007B3493"/>
    <w:rsid w:val="007B3D3B"/>
    <w:rsid w:val="007B4A5B"/>
    <w:rsid w:val="007B61BA"/>
    <w:rsid w:val="007B623C"/>
    <w:rsid w:val="007B6741"/>
    <w:rsid w:val="007B763C"/>
    <w:rsid w:val="007C043E"/>
    <w:rsid w:val="007C0FF2"/>
    <w:rsid w:val="007C1534"/>
    <w:rsid w:val="007C191F"/>
    <w:rsid w:val="007C2DB2"/>
    <w:rsid w:val="007C5F2B"/>
    <w:rsid w:val="007C5F3A"/>
    <w:rsid w:val="007C70E9"/>
    <w:rsid w:val="007C7B31"/>
    <w:rsid w:val="007D063F"/>
    <w:rsid w:val="007D35A4"/>
    <w:rsid w:val="007D3A10"/>
    <w:rsid w:val="007D5C32"/>
    <w:rsid w:val="007D7269"/>
    <w:rsid w:val="007D7C59"/>
    <w:rsid w:val="007D7F13"/>
    <w:rsid w:val="007E01F8"/>
    <w:rsid w:val="007E09DD"/>
    <w:rsid w:val="007E0EF2"/>
    <w:rsid w:val="007E0F91"/>
    <w:rsid w:val="007E1A99"/>
    <w:rsid w:val="007E2C77"/>
    <w:rsid w:val="007E38E8"/>
    <w:rsid w:val="007E502F"/>
    <w:rsid w:val="007E5B7F"/>
    <w:rsid w:val="007E7879"/>
    <w:rsid w:val="007F0272"/>
    <w:rsid w:val="007F06F4"/>
    <w:rsid w:val="007F07BE"/>
    <w:rsid w:val="007F07EB"/>
    <w:rsid w:val="007F1C2B"/>
    <w:rsid w:val="007F3927"/>
    <w:rsid w:val="007F3CEF"/>
    <w:rsid w:val="007F5DF0"/>
    <w:rsid w:val="007F5FC4"/>
    <w:rsid w:val="007F65DF"/>
    <w:rsid w:val="008004E2"/>
    <w:rsid w:val="0080098B"/>
    <w:rsid w:val="008013C5"/>
    <w:rsid w:val="00802C09"/>
    <w:rsid w:val="008032CB"/>
    <w:rsid w:val="008033C5"/>
    <w:rsid w:val="008037C3"/>
    <w:rsid w:val="00804956"/>
    <w:rsid w:val="00804F36"/>
    <w:rsid w:val="008060A7"/>
    <w:rsid w:val="008060BC"/>
    <w:rsid w:val="0080692E"/>
    <w:rsid w:val="0080714B"/>
    <w:rsid w:val="008101BB"/>
    <w:rsid w:val="00810642"/>
    <w:rsid w:val="00810804"/>
    <w:rsid w:val="0081214E"/>
    <w:rsid w:val="00814BE4"/>
    <w:rsid w:val="008157A1"/>
    <w:rsid w:val="00816249"/>
    <w:rsid w:val="008162AA"/>
    <w:rsid w:val="00816B5D"/>
    <w:rsid w:val="00816C2E"/>
    <w:rsid w:val="008209B8"/>
    <w:rsid w:val="008209C0"/>
    <w:rsid w:val="008210D5"/>
    <w:rsid w:val="008222B2"/>
    <w:rsid w:val="0082262B"/>
    <w:rsid w:val="0082391B"/>
    <w:rsid w:val="008245B6"/>
    <w:rsid w:val="00824A19"/>
    <w:rsid w:val="00824B1E"/>
    <w:rsid w:val="00825A07"/>
    <w:rsid w:val="00825D9B"/>
    <w:rsid w:val="00827108"/>
    <w:rsid w:val="00827C49"/>
    <w:rsid w:val="00827D95"/>
    <w:rsid w:val="00831AEF"/>
    <w:rsid w:val="00831BA4"/>
    <w:rsid w:val="00832674"/>
    <w:rsid w:val="00832C9A"/>
    <w:rsid w:val="00832D42"/>
    <w:rsid w:val="00832F34"/>
    <w:rsid w:val="00832FBB"/>
    <w:rsid w:val="008330DD"/>
    <w:rsid w:val="00833224"/>
    <w:rsid w:val="00833E2E"/>
    <w:rsid w:val="008348A7"/>
    <w:rsid w:val="008355B6"/>
    <w:rsid w:val="00835721"/>
    <w:rsid w:val="00835D7F"/>
    <w:rsid w:val="00836265"/>
    <w:rsid w:val="00836F0C"/>
    <w:rsid w:val="0083725F"/>
    <w:rsid w:val="00841477"/>
    <w:rsid w:val="00841B3C"/>
    <w:rsid w:val="008421B7"/>
    <w:rsid w:val="008425A2"/>
    <w:rsid w:val="00842983"/>
    <w:rsid w:val="008458ED"/>
    <w:rsid w:val="00845B00"/>
    <w:rsid w:val="00845EC9"/>
    <w:rsid w:val="00846162"/>
    <w:rsid w:val="00846909"/>
    <w:rsid w:val="00846F80"/>
    <w:rsid w:val="008505DA"/>
    <w:rsid w:val="00850EDE"/>
    <w:rsid w:val="0085119B"/>
    <w:rsid w:val="00853890"/>
    <w:rsid w:val="00854462"/>
    <w:rsid w:val="0085502A"/>
    <w:rsid w:val="0085584B"/>
    <w:rsid w:val="0085689E"/>
    <w:rsid w:val="00856915"/>
    <w:rsid w:val="008578BF"/>
    <w:rsid w:val="00857A1E"/>
    <w:rsid w:val="0086030B"/>
    <w:rsid w:val="0086061D"/>
    <w:rsid w:val="00861CFF"/>
    <w:rsid w:val="0086271D"/>
    <w:rsid w:val="00864862"/>
    <w:rsid w:val="008655D1"/>
    <w:rsid w:val="00865734"/>
    <w:rsid w:val="00865F6C"/>
    <w:rsid w:val="00866244"/>
    <w:rsid w:val="008669A8"/>
    <w:rsid w:val="00867181"/>
    <w:rsid w:val="008674E2"/>
    <w:rsid w:val="00870BDB"/>
    <w:rsid w:val="00871FCE"/>
    <w:rsid w:val="0087258A"/>
    <w:rsid w:val="008731DB"/>
    <w:rsid w:val="00874416"/>
    <w:rsid w:val="0087525E"/>
    <w:rsid w:val="00875A10"/>
    <w:rsid w:val="008776AF"/>
    <w:rsid w:val="0088052C"/>
    <w:rsid w:val="00881D02"/>
    <w:rsid w:val="0088218A"/>
    <w:rsid w:val="00882A92"/>
    <w:rsid w:val="00883504"/>
    <w:rsid w:val="008842DD"/>
    <w:rsid w:val="00884F6A"/>
    <w:rsid w:val="00887718"/>
    <w:rsid w:val="008902F2"/>
    <w:rsid w:val="008906E1"/>
    <w:rsid w:val="00890835"/>
    <w:rsid w:val="008909DF"/>
    <w:rsid w:val="00891E02"/>
    <w:rsid w:val="00892BBB"/>
    <w:rsid w:val="008934B8"/>
    <w:rsid w:val="00893E9D"/>
    <w:rsid w:val="00893EB6"/>
    <w:rsid w:val="0089448A"/>
    <w:rsid w:val="00894A3D"/>
    <w:rsid w:val="008954B2"/>
    <w:rsid w:val="00895BF0"/>
    <w:rsid w:val="00895DB7"/>
    <w:rsid w:val="0089739A"/>
    <w:rsid w:val="008A07FB"/>
    <w:rsid w:val="008A0D50"/>
    <w:rsid w:val="008A1DCB"/>
    <w:rsid w:val="008A3665"/>
    <w:rsid w:val="008A3936"/>
    <w:rsid w:val="008A4DD1"/>
    <w:rsid w:val="008A631C"/>
    <w:rsid w:val="008A6678"/>
    <w:rsid w:val="008A6BEE"/>
    <w:rsid w:val="008A6DAE"/>
    <w:rsid w:val="008A720A"/>
    <w:rsid w:val="008A7620"/>
    <w:rsid w:val="008B04DA"/>
    <w:rsid w:val="008B07ED"/>
    <w:rsid w:val="008B0881"/>
    <w:rsid w:val="008B0970"/>
    <w:rsid w:val="008B0F7F"/>
    <w:rsid w:val="008B100A"/>
    <w:rsid w:val="008B1DD4"/>
    <w:rsid w:val="008B2536"/>
    <w:rsid w:val="008B2A55"/>
    <w:rsid w:val="008B2F13"/>
    <w:rsid w:val="008B4ED5"/>
    <w:rsid w:val="008B55DF"/>
    <w:rsid w:val="008B77A7"/>
    <w:rsid w:val="008B7982"/>
    <w:rsid w:val="008C0E7B"/>
    <w:rsid w:val="008C144A"/>
    <w:rsid w:val="008C1578"/>
    <w:rsid w:val="008C16C2"/>
    <w:rsid w:val="008C3030"/>
    <w:rsid w:val="008C33BE"/>
    <w:rsid w:val="008C3901"/>
    <w:rsid w:val="008C3DA9"/>
    <w:rsid w:val="008C404E"/>
    <w:rsid w:val="008C473E"/>
    <w:rsid w:val="008C5576"/>
    <w:rsid w:val="008C6A03"/>
    <w:rsid w:val="008C6C9C"/>
    <w:rsid w:val="008C7DC5"/>
    <w:rsid w:val="008D021C"/>
    <w:rsid w:val="008D041F"/>
    <w:rsid w:val="008D0A70"/>
    <w:rsid w:val="008D0B16"/>
    <w:rsid w:val="008D1290"/>
    <w:rsid w:val="008D337C"/>
    <w:rsid w:val="008D35A6"/>
    <w:rsid w:val="008D38C5"/>
    <w:rsid w:val="008D3F8C"/>
    <w:rsid w:val="008D42EB"/>
    <w:rsid w:val="008D42F7"/>
    <w:rsid w:val="008D495F"/>
    <w:rsid w:val="008D5671"/>
    <w:rsid w:val="008D5980"/>
    <w:rsid w:val="008D61BD"/>
    <w:rsid w:val="008D695D"/>
    <w:rsid w:val="008E010E"/>
    <w:rsid w:val="008E0809"/>
    <w:rsid w:val="008E0CF9"/>
    <w:rsid w:val="008E1DDD"/>
    <w:rsid w:val="008E1E72"/>
    <w:rsid w:val="008E46C0"/>
    <w:rsid w:val="008E4B56"/>
    <w:rsid w:val="008E693C"/>
    <w:rsid w:val="008E76EA"/>
    <w:rsid w:val="008F0A7B"/>
    <w:rsid w:val="008F1577"/>
    <w:rsid w:val="008F172D"/>
    <w:rsid w:val="008F22FB"/>
    <w:rsid w:val="008F4724"/>
    <w:rsid w:val="008F4FF0"/>
    <w:rsid w:val="008F60EE"/>
    <w:rsid w:val="008F6256"/>
    <w:rsid w:val="008F6E77"/>
    <w:rsid w:val="00900177"/>
    <w:rsid w:val="00901EE4"/>
    <w:rsid w:val="00902389"/>
    <w:rsid w:val="009024FF"/>
    <w:rsid w:val="00902817"/>
    <w:rsid w:val="00902E41"/>
    <w:rsid w:val="00902F6E"/>
    <w:rsid w:val="00903AB8"/>
    <w:rsid w:val="00904325"/>
    <w:rsid w:val="00904518"/>
    <w:rsid w:val="00905095"/>
    <w:rsid w:val="009052B0"/>
    <w:rsid w:val="00905D5B"/>
    <w:rsid w:val="00906210"/>
    <w:rsid w:val="009070D1"/>
    <w:rsid w:val="00910441"/>
    <w:rsid w:val="00910F9F"/>
    <w:rsid w:val="009110AD"/>
    <w:rsid w:val="009111A1"/>
    <w:rsid w:val="009123A3"/>
    <w:rsid w:val="00913053"/>
    <w:rsid w:val="0091431B"/>
    <w:rsid w:val="00914A3A"/>
    <w:rsid w:val="00914A87"/>
    <w:rsid w:val="00914B20"/>
    <w:rsid w:val="009157AE"/>
    <w:rsid w:val="009164A6"/>
    <w:rsid w:val="00920CD9"/>
    <w:rsid w:val="0092128D"/>
    <w:rsid w:val="0092174A"/>
    <w:rsid w:val="00923085"/>
    <w:rsid w:val="00923BA5"/>
    <w:rsid w:val="00923D00"/>
    <w:rsid w:val="00924047"/>
    <w:rsid w:val="0092518E"/>
    <w:rsid w:val="00925197"/>
    <w:rsid w:val="0092541E"/>
    <w:rsid w:val="009272A4"/>
    <w:rsid w:val="009301CD"/>
    <w:rsid w:val="00930E42"/>
    <w:rsid w:val="009313C8"/>
    <w:rsid w:val="009314CF"/>
    <w:rsid w:val="009318C7"/>
    <w:rsid w:val="00932B3F"/>
    <w:rsid w:val="0093342D"/>
    <w:rsid w:val="00934A20"/>
    <w:rsid w:val="00934F80"/>
    <w:rsid w:val="0093578A"/>
    <w:rsid w:val="00935E3B"/>
    <w:rsid w:val="0093791E"/>
    <w:rsid w:val="00940570"/>
    <w:rsid w:val="00940DEA"/>
    <w:rsid w:val="0094165C"/>
    <w:rsid w:val="00942304"/>
    <w:rsid w:val="009423AF"/>
    <w:rsid w:val="009425F3"/>
    <w:rsid w:val="009435C6"/>
    <w:rsid w:val="00943BB6"/>
    <w:rsid w:val="00943CB6"/>
    <w:rsid w:val="0094638A"/>
    <w:rsid w:val="00946609"/>
    <w:rsid w:val="00946BF8"/>
    <w:rsid w:val="00946C54"/>
    <w:rsid w:val="00946D42"/>
    <w:rsid w:val="0095051E"/>
    <w:rsid w:val="00950ED9"/>
    <w:rsid w:val="00951651"/>
    <w:rsid w:val="00951F39"/>
    <w:rsid w:val="00952889"/>
    <w:rsid w:val="00953699"/>
    <w:rsid w:val="0095371D"/>
    <w:rsid w:val="00953971"/>
    <w:rsid w:val="0095492C"/>
    <w:rsid w:val="009568C3"/>
    <w:rsid w:val="00957A73"/>
    <w:rsid w:val="009608ED"/>
    <w:rsid w:val="009609CB"/>
    <w:rsid w:val="00961A00"/>
    <w:rsid w:val="00963BAF"/>
    <w:rsid w:val="00963EA1"/>
    <w:rsid w:val="00964068"/>
    <w:rsid w:val="0096496F"/>
    <w:rsid w:val="009659CD"/>
    <w:rsid w:val="00966A77"/>
    <w:rsid w:val="00966C16"/>
    <w:rsid w:val="00967002"/>
    <w:rsid w:val="009670C9"/>
    <w:rsid w:val="009672C9"/>
    <w:rsid w:val="0097070B"/>
    <w:rsid w:val="00971448"/>
    <w:rsid w:val="00971577"/>
    <w:rsid w:val="00971C0D"/>
    <w:rsid w:val="00971CCF"/>
    <w:rsid w:val="009746BB"/>
    <w:rsid w:val="0097475C"/>
    <w:rsid w:val="009755FD"/>
    <w:rsid w:val="00975E65"/>
    <w:rsid w:val="009762AE"/>
    <w:rsid w:val="00976AF0"/>
    <w:rsid w:val="009773F0"/>
    <w:rsid w:val="00977DE0"/>
    <w:rsid w:val="00981137"/>
    <w:rsid w:val="0098128A"/>
    <w:rsid w:val="00981585"/>
    <w:rsid w:val="009828A1"/>
    <w:rsid w:val="00982EC0"/>
    <w:rsid w:val="009853B8"/>
    <w:rsid w:val="00985C7B"/>
    <w:rsid w:val="00985D16"/>
    <w:rsid w:val="00986229"/>
    <w:rsid w:val="009868A9"/>
    <w:rsid w:val="00986AC7"/>
    <w:rsid w:val="0098717D"/>
    <w:rsid w:val="009876A5"/>
    <w:rsid w:val="00987C7A"/>
    <w:rsid w:val="00987FB6"/>
    <w:rsid w:val="00990A5E"/>
    <w:rsid w:val="009917AD"/>
    <w:rsid w:val="009918DE"/>
    <w:rsid w:val="00991CFE"/>
    <w:rsid w:val="00992445"/>
    <w:rsid w:val="00992B94"/>
    <w:rsid w:val="00992FE9"/>
    <w:rsid w:val="00993A48"/>
    <w:rsid w:val="00996253"/>
    <w:rsid w:val="009963DC"/>
    <w:rsid w:val="009973EB"/>
    <w:rsid w:val="009A0148"/>
    <w:rsid w:val="009A086C"/>
    <w:rsid w:val="009A1E9A"/>
    <w:rsid w:val="009A2CC4"/>
    <w:rsid w:val="009A3264"/>
    <w:rsid w:val="009A38C8"/>
    <w:rsid w:val="009A3FED"/>
    <w:rsid w:val="009A407A"/>
    <w:rsid w:val="009A45C1"/>
    <w:rsid w:val="009A5C21"/>
    <w:rsid w:val="009A7C76"/>
    <w:rsid w:val="009B1374"/>
    <w:rsid w:val="009B17D5"/>
    <w:rsid w:val="009B2A83"/>
    <w:rsid w:val="009B3728"/>
    <w:rsid w:val="009B47BA"/>
    <w:rsid w:val="009B4DC1"/>
    <w:rsid w:val="009B5A63"/>
    <w:rsid w:val="009B60FD"/>
    <w:rsid w:val="009B7370"/>
    <w:rsid w:val="009B748F"/>
    <w:rsid w:val="009B7D6E"/>
    <w:rsid w:val="009C0082"/>
    <w:rsid w:val="009C1801"/>
    <w:rsid w:val="009C276B"/>
    <w:rsid w:val="009C2E55"/>
    <w:rsid w:val="009C4DAC"/>
    <w:rsid w:val="009C5C01"/>
    <w:rsid w:val="009C5CD2"/>
    <w:rsid w:val="009C6EF9"/>
    <w:rsid w:val="009D1003"/>
    <w:rsid w:val="009D12F2"/>
    <w:rsid w:val="009D1586"/>
    <w:rsid w:val="009D2545"/>
    <w:rsid w:val="009D2C11"/>
    <w:rsid w:val="009D36B7"/>
    <w:rsid w:val="009D62B5"/>
    <w:rsid w:val="009D69B4"/>
    <w:rsid w:val="009E06CD"/>
    <w:rsid w:val="009E12D5"/>
    <w:rsid w:val="009E2733"/>
    <w:rsid w:val="009E28A9"/>
    <w:rsid w:val="009E2B24"/>
    <w:rsid w:val="009E3AD2"/>
    <w:rsid w:val="009E3EB1"/>
    <w:rsid w:val="009E4229"/>
    <w:rsid w:val="009E424B"/>
    <w:rsid w:val="009E4B77"/>
    <w:rsid w:val="009E4CAE"/>
    <w:rsid w:val="009E59A2"/>
    <w:rsid w:val="009E5B7B"/>
    <w:rsid w:val="009E6347"/>
    <w:rsid w:val="009E6493"/>
    <w:rsid w:val="009F0653"/>
    <w:rsid w:val="009F110E"/>
    <w:rsid w:val="009F1501"/>
    <w:rsid w:val="009F194C"/>
    <w:rsid w:val="009F199D"/>
    <w:rsid w:val="009F1C0B"/>
    <w:rsid w:val="009F20AF"/>
    <w:rsid w:val="009F2340"/>
    <w:rsid w:val="009F3045"/>
    <w:rsid w:val="009F4C46"/>
    <w:rsid w:val="009F50D7"/>
    <w:rsid w:val="009F7DC1"/>
    <w:rsid w:val="009F7E7C"/>
    <w:rsid w:val="009F7EEB"/>
    <w:rsid w:val="00A00286"/>
    <w:rsid w:val="00A004EA"/>
    <w:rsid w:val="00A00657"/>
    <w:rsid w:val="00A00D47"/>
    <w:rsid w:val="00A018C1"/>
    <w:rsid w:val="00A01998"/>
    <w:rsid w:val="00A01D2D"/>
    <w:rsid w:val="00A0239A"/>
    <w:rsid w:val="00A02431"/>
    <w:rsid w:val="00A0283E"/>
    <w:rsid w:val="00A030E7"/>
    <w:rsid w:val="00A045E7"/>
    <w:rsid w:val="00A0527A"/>
    <w:rsid w:val="00A0654F"/>
    <w:rsid w:val="00A074BC"/>
    <w:rsid w:val="00A07831"/>
    <w:rsid w:val="00A07A96"/>
    <w:rsid w:val="00A102DD"/>
    <w:rsid w:val="00A1066D"/>
    <w:rsid w:val="00A11AE4"/>
    <w:rsid w:val="00A12A63"/>
    <w:rsid w:val="00A12F5D"/>
    <w:rsid w:val="00A131B0"/>
    <w:rsid w:val="00A13208"/>
    <w:rsid w:val="00A13A8D"/>
    <w:rsid w:val="00A145CD"/>
    <w:rsid w:val="00A14736"/>
    <w:rsid w:val="00A15133"/>
    <w:rsid w:val="00A16AB2"/>
    <w:rsid w:val="00A1763B"/>
    <w:rsid w:val="00A17A30"/>
    <w:rsid w:val="00A2166B"/>
    <w:rsid w:val="00A21C84"/>
    <w:rsid w:val="00A224AC"/>
    <w:rsid w:val="00A239E2"/>
    <w:rsid w:val="00A23AFE"/>
    <w:rsid w:val="00A24578"/>
    <w:rsid w:val="00A24879"/>
    <w:rsid w:val="00A25E99"/>
    <w:rsid w:val="00A264C8"/>
    <w:rsid w:val="00A26882"/>
    <w:rsid w:val="00A27F0F"/>
    <w:rsid w:val="00A30439"/>
    <w:rsid w:val="00A309B4"/>
    <w:rsid w:val="00A30B23"/>
    <w:rsid w:val="00A30F07"/>
    <w:rsid w:val="00A3183E"/>
    <w:rsid w:val="00A32854"/>
    <w:rsid w:val="00A33A49"/>
    <w:rsid w:val="00A33AA4"/>
    <w:rsid w:val="00A33F4C"/>
    <w:rsid w:val="00A34A96"/>
    <w:rsid w:val="00A34C96"/>
    <w:rsid w:val="00A36BAD"/>
    <w:rsid w:val="00A37638"/>
    <w:rsid w:val="00A37CE4"/>
    <w:rsid w:val="00A37FC3"/>
    <w:rsid w:val="00A40331"/>
    <w:rsid w:val="00A41408"/>
    <w:rsid w:val="00A41A6A"/>
    <w:rsid w:val="00A42563"/>
    <w:rsid w:val="00A4376C"/>
    <w:rsid w:val="00A43949"/>
    <w:rsid w:val="00A44DBB"/>
    <w:rsid w:val="00A45241"/>
    <w:rsid w:val="00A4563F"/>
    <w:rsid w:val="00A45A08"/>
    <w:rsid w:val="00A46B4C"/>
    <w:rsid w:val="00A511B1"/>
    <w:rsid w:val="00A51B87"/>
    <w:rsid w:val="00A529AA"/>
    <w:rsid w:val="00A52E29"/>
    <w:rsid w:val="00A53062"/>
    <w:rsid w:val="00A531E1"/>
    <w:rsid w:val="00A53711"/>
    <w:rsid w:val="00A550FC"/>
    <w:rsid w:val="00A554A7"/>
    <w:rsid w:val="00A56E45"/>
    <w:rsid w:val="00A57001"/>
    <w:rsid w:val="00A62122"/>
    <w:rsid w:val="00A62967"/>
    <w:rsid w:val="00A62E15"/>
    <w:rsid w:val="00A633A6"/>
    <w:rsid w:val="00A63723"/>
    <w:rsid w:val="00A6523D"/>
    <w:rsid w:val="00A65E3F"/>
    <w:rsid w:val="00A667FA"/>
    <w:rsid w:val="00A67301"/>
    <w:rsid w:val="00A67B08"/>
    <w:rsid w:val="00A67E0D"/>
    <w:rsid w:val="00A67E8A"/>
    <w:rsid w:val="00A71148"/>
    <w:rsid w:val="00A71257"/>
    <w:rsid w:val="00A71587"/>
    <w:rsid w:val="00A71856"/>
    <w:rsid w:val="00A734B5"/>
    <w:rsid w:val="00A73780"/>
    <w:rsid w:val="00A743B2"/>
    <w:rsid w:val="00A758AE"/>
    <w:rsid w:val="00A75F03"/>
    <w:rsid w:val="00A768C3"/>
    <w:rsid w:val="00A76A05"/>
    <w:rsid w:val="00A77AA4"/>
    <w:rsid w:val="00A804CA"/>
    <w:rsid w:val="00A80EDA"/>
    <w:rsid w:val="00A80F9C"/>
    <w:rsid w:val="00A81119"/>
    <w:rsid w:val="00A811AE"/>
    <w:rsid w:val="00A8143A"/>
    <w:rsid w:val="00A8149D"/>
    <w:rsid w:val="00A83264"/>
    <w:rsid w:val="00A838EF"/>
    <w:rsid w:val="00A84652"/>
    <w:rsid w:val="00A86418"/>
    <w:rsid w:val="00A86547"/>
    <w:rsid w:val="00A86A72"/>
    <w:rsid w:val="00A86DC3"/>
    <w:rsid w:val="00A92199"/>
    <w:rsid w:val="00A92228"/>
    <w:rsid w:val="00A92D34"/>
    <w:rsid w:val="00A93F2B"/>
    <w:rsid w:val="00A94451"/>
    <w:rsid w:val="00A94912"/>
    <w:rsid w:val="00A953FD"/>
    <w:rsid w:val="00A95BCC"/>
    <w:rsid w:val="00A95FFA"/>
    <w:rsid w:val="00A9640B"/>
    <w:rsid w:val="00A96E8B"/>
    <w:rsid w:val="00AA14F8"/>
    <w:rsid w:val="00AA2456"/>
    <w:rsid w:val="00AA2659"/>
    <w:rsid w:val="00AA34C8"/>
    <w:rsid w:val="00AA4AA4"/>
    <w:rsid w:val="00AA4E5A"/>
    <w:rsid w:val="00AA5058"/>
    <w:rsid w:val="00AA580A"/>
    <w:rsid w:val="00AB1CD1"/>
    <w:rsid w:val="00AB2B7C"/>
    <w:rsid w:val="00AB2DBB"/>
    <w:rsid w:val="00AB438A"/>
    <w:rsid w:val="00AB54BB"/>
    <w:rsid w:val="00AB565B"/>
    <w:rsid w:val="00AB5FB1"/>
    <w:rsid w:val="00AB614E"/>
    <w:rsid w:val="00AB7952"/>
    <w:rsid w:val="00AC148C"/>
    <w:rsid w:val="00AC1D3B"/>
    <w:rsid w:val="00AC22F3"/>
    <w:rsid w:val="00AC235A"/>
    <w:rsid w:val="00AC2462"/>
    <w:rsid w:val="00AC3320"/>
    <w:rsid w:val="00AC3449"/>
    <w:rsid w:val="00AC3D02"/>
    <w:rsid w:val="00AC40B0"/>
    <w:rsid w:val="00AC51CA"/>
    <w:rsid w:val="00AC53FE"/>
    <w:rsid w:val="00AC5583"/>
    <w:rsid w:val="00AC6DCD"/>
    <w:rsid w:val="00AC6F02"/>
    <w:rsid w:val="00AC7B50"/>
    <w:rsid w:val="00AD1204"/>
    <w:rsid w:val="00AD31F7"/>
    <w:rsid w:val="00AD3594"/>
    <w:rsid w:val="00AD5C13"/>
    <w:rsid w:val="00AD625E"/>
    <w:rsid w:val="00AD6A26"/>
    <w:rsid w:val="00AD6D18"/>
    <w:rsid w:val="00AD76D5"/>
    <w:rsid w:val="00AD7A04"/>
    <w:rsid w:val="00AD7A8C"/>
    <w:rsid w:val="00AE091D"/>
    <w:rsid w:val="00AE0E5D"/>
    <w:rsid w:val="00AE1D80"/>
    <w:rsid w:val="00AE3486"/>
    <w:rsid w:val="00AE4BF6"/>
    <w:rsid w:val="00AE53D0"/>
    <w:rsid w:val="00AE56D1"/>
    <w:rsid w:val="00AE6A07"/>
    <w:rsid w:val="00AE7026"/>
    <w:rsid w:val="00AE70F4"/>
    <w:rsid w:val="00AE76AB"/>
    <w:rsid w:val="00AE7927"/>
    <w:rsid w:val="00AF0087"/>
    <w:rsid w:val="00AF2D24"/>
    <w:rsid w:val="00AF37EE"/>
    <w:rsid w:val="00AF4DB5"/>
    <w:rsid w:val="00AF58C6"/>
    <w:rsid w:val="00AF6137"/>
    <w:rsid w:val="00AF637A"/>
    <w:rsid w:val="00B00092"/>
    <w:rsid w:val="00B00C81"/>
    <w:rsid w:val="00B0200F"/>
    <w:rsid w:val="00B029BC"/>
    <w:rsid w:val="00B034F4"/>
    <w:rsid w:val="00B0413D"/>
    <w:rsid w:val="00B042F1"/>
    <w:rsid w:val="00B04797"/>
    <w:rsid w:val="00B04DB2"/>
    <w:rsid w:val="00B050C4"/>
    <w:rsid w:val="00B06430"/>
    <w:rsid w:val="00B07215"/>
    <w:rsid w:val="00B075AB"/>
    <w:rsid w:val="00B07771"/>
    <w:rsid w:val="00B13100"/>
    <w:rsid w:val="00B1319C"/>
    <w:rsid w:val="00B20306"/>
    <w:rsid w:val="00B20E93"/>
    <w:rsid w:val="00B21335"/>
    <w:rsid w:val="00B21FFE"/>
    <w:rsid w:val="00B22B06"/>
    <w:rsid w:val="00B3028F"/>
    <w:rsid w:val="00B332BE"/>
    <w:rsid w:val="00B34F42"/>
    <w:rsid w:val="00B359F2"/>
    <w:rsid w:val="00B367BE"/>
    <w:rsid w:val="00B367D3"/>
    <w:rsid w:val="00B37A03"/>
    <w:rsid w:val="00B4019B"/>
    <w:rsid w:val="00B40421"/>
    <w:rsid w:val="00B40540"/>
    <w:rsid w:val="00B40BFB"/>
    <w:rsid w:val="00B40F10"/>
    <w:rsid w:val="00B43379"/>
    <w:rsid w:val="00B43FBF"/>
    <w:rsid w:val="00B4489A"/>
    <w:rsid w:val="00B45FC5"/>
    <w:rsid w:val="00B46875"/>
    <w:rsid w:val="00B46D19"/>
    <w:rsid w:val="00B479E7"/>
    <w:rsid w:val="00B50154"/>
    <w:rsid w:val="00B51147"/>
    <w:rsid w:val="00B51B69"/>
    <w:rsid w:val="00B51F6A"/>
    <w:rsid w:val="00B5293D"/>
    <w:rsid w:val="00B5455F"/>
    <w:rsid w:val="00B549F7"/>
    <w:rsid w:val="00B551D3"/>
    <w:rsid w:val="00B564E1"/>
    <w:rsid w:val="00B56A15"/>
    <w:rsid w:val="00B56A1F"/>
    <w:rsid w:val="00B57781"/>
    <w:rsid w:val="00B578C8"/>
    <w:rsid w:val="00B57967"/>
    <w:rsid w:val="00B6185F"/>
    <w:rsid w:val="00B61BBC"/>
    <w:rsid w:val="00B6236B"/>
    <w:rsid w:val="00B62831"/>
    <w:rsid w:val="00B62E91"/>
    <w:rsid w:val="00B64421"/>
    <w:rsid w:val="00B660F2"/>
    <w:rsid w:val="00B6735C"/>
    <w:rsid w:val="00B71D65"/>
    <w:rsid w:val="00B71FA5"/>
    <w:rsid w:val="00B727C5"/>
    <w:rsid w:val="00B72BFC"/>
    <w:rsid w:val="00B72F20"/>
    <w:rsid w:val="00B736F7"/>
    <w:rsid w:val="00B741E6"/>
    <w:rsid w:val="00B756C6"/>
    <w:rsid w:val="00B7579D"/>
    <w:rsid w:val="00B77038"/>
    <w:rsid w:val="00B77DE3"/>
    <w:rsid w:val="00B805F5"/>
    <w:rsid w:val="00B8106D"/>
    <w:rsid w:val="00B818FE"/>
    <w:rsid w:val="00B82338"/>
    <w:rsid w:val="00B84F25"/>
    <w:rsid w:val="00B865CA"/>
    <w:rsid w:val="00B86CA3"/>
    <w:rsid w:val="00B87317"/>
    <w:rsid w:val="00B87963"/>
    <w:rsid w:val="00B87BEA"/>
    <w:rsid w:val="00B90EEE"/>
    <w:rsid w:val="00B91CF3"/>
    <w:rsid w:val="00B93ED3"/>
    <w:rsid w:val="00B95D66"/>
    <w:rsid w:val="00B95FE8"/>
    <w:rsid w:val="00B96249"/>
    <w:rsid w:val="00B964E4"/>
    <w:rsid w:val="00BA0F54"/>
    <w:rsid w:val="00BA1088"/>
    <w:rsid w:val="00BA1551"/>
    <w:rsid w:val="00BA17A9"/>
    <w:rsid w:val="00BA1EA6"/>
    <w:rsid w:val="00BA1F6B"/>
    <w:rsid w:val="00BA63FC"/>
    <w:rsid w:val="00BB00B5"/>
    <w:rsid w:val="00BB0296"/>
    <w:rsid w:val="00BB05AC"/>
    <w:rsid w:val="00BB070C"/>
    <w:rsid w:val="00BB11A5"/>
    <w:rsid w:val="00BB15A2"/>
    <w:rsid w:val="00BB2C4F"/>
    <w:rsid w:val="00BB2D45"/>
    <w:rsid w:val="00BB2FFB"/>
    <w:rsid w:val="00BB5EA3"/>
    <w:rsid w:val="00BB65C8"/>
    <w:rsid w:val="00BC0A74"/>
    <w:rsid w:val="00BC0D34"/>
    <w:rsid w:val="00BC3378"/>
    <w:rsid w:val="00BC424C"/>
    <w:rsid w:val="00BC47EF"/>
    <w:rsid w:val="00BC49CF"/>
    <w:rsid w:val="00BD0527"/>
    <w:rsid w:val="00BD11A9"/>
    <w:rsid w:val="00BD1AFF"/>
    <w:rsid w:val="00BD2E78"/>
    <w:rsid w:val="00BD3C11"/>
    <w:rsid w:val="00BD5381"/>
    <w:rsid w:val="00BD683B"/>
    <w:rsid w:val="00BD6A12"/>
    <w:rsid w:val="00BD6E0B"/>
    <w:rsid w:val="00BD7A28"/>
    <w:rsid w:val="00BD7EFE"/>
    <w:rsid w:val="00BE05CC"/>
    <w:rsid w:val="00BE1442"/>
    <w:rsid w:val="00BE1DC5"/>
    <w:rsid w:val="00BE268B"/>
    <w:rsid w:val="00BE2EEF"/>
    <w:rsid w:val="00BE3BEB"/>
    <w:rsid w:val="00BE3FDA"/>
    <w:rsid w:val="00BE5756"/>
    <w:rsid w:val="00BE5C73"/>
    <w:rsid w:val="00BE6C3B"/>
    <w:rsid w:val="00BF045E"/>
    <w:rsid w:val="00BF04F2"/>
    <w:rsid w:val="00BF1BE6"/>
    <w:rsid w:val="00BF28B7"/>
    <w:rsid w:val="00BF2B03"/>
    <w:rsid w:val="00BF2F67"/>
    <w:rsid w:val="00BF5359"/>
    <w:rsid w:val="00BF5452"/>
    <w:rsid w:val="00BF72BD"/>
    <w:rsid w:val="00BF73A7"/>
    <w:rsid w:val="00C0176B"/>
    <w:rsid w:val="00C02D69"/>
    <w:rsid w:val="00C02E44"/>
    <w:rsid w:val="00C0397B"/>
    <w:rsid w:val="00C03D35"/>
    <w:rsid w:val="00C03DC6"/>
    <w:rsid w:val="00C06BE5"/>
    <w:rsid w:val="00C136D5"/>
    <w:rsid w:val="00C13A2D"/>
    <w:rsid w:val="00C13B11"/>
    <w:rsid w:val="00C148DE"/>
    <w:rsid w:val="00C14AB6"/>
    <w:rsid w:val="00C1664F"/>
    <w:rsid w:val="00C17782"/>
    <w:rsid w:val="00C20ED3"/>
    <w:rsid w:val="00C22FE1"/>
    <w:rsid w:val="00C23EE4"/>
    <w:rsid w:val="00C24F83"/>
    <w:rsid w:val="00C25140"/>
    <w:rsid w:val="00C25926"/>
    <w:rsid w:val="00C26870"/>
    <w:rsid w:val="00C2712B"/>
    <w:rsid w:val="00C30186"/>
    <w:rsid w:val="00C305A0"/>
    <w:rsid w:val="00C30A2B"/>
    <w:rsid w:val="00C30A6F"/>
    <w:rsid w:val="00C31650"/>
    <w:rsid w:val="00C32624"/>
    <w:rsid w:val="00C32AB6"/>
    <w:rsid w:val="00C32E81"/>
    <w:rsid w:val="00C34007"/>
    <w:rsid w:val="00C34B4C"/>
    <w:rsid w:val="00C35A50"/>
    <w:rsid w:val="00C36181"/>
    <w:rsid w:val="00C36BAF"/>
    <w:rsid w:val="00C36EAC"/>
    <w:rsid w:val="00C373E9"/>
    <w:rsid w:val="00C3762F"/>
    <w:rsid w:val="00C40486"/>
    <w:rsid w:val="00C404F1"/>
    <w:rsid w:val="00C43BE8"/>
    <w:rsid w:val="00C45358"/>
    <w:rsid w:val="00C46D21"/>
    <w:rsid w:val="00C47640"/>
    <w:rsid w:val="00C47961"/>
    <w:rsid w:val="00C5026A"/>
    <w:rsid w:val="00C51D2D"/>
    <w:rsid w:val="00C51F8F"/>
    <w:rsid w:val="00C5261D"/>
    <w:rsid w:val="00C52A11"/>
    <w:rsid w:val="00C52B6B"/>
    <w:rsid w:val="00C52C7D"/>
    <w:rsid w:val="00C5347B"/>
    <w:rsid w:val="00C54B81"/>
    <w:rsid w:val="00C568D5"/>
    <w:rsid w:val="00C5697B"/>
    <w:rsid w:val="00C60CC1"/>
    <w:rsid w:val="00C61641"/>
    <w:rsid w:val="00C61748"/>
    <w:rsid w:val="00C6306D"/>
    <w:rsid w:val="00C641B5"/>
    <w:rsid w:val="00C65472"/>
    <w:rsid w:val="00C663B4"/>
    <w:rsid w:val="00C67250"/>
    <w:rsid w:val="00C70596"/>
    <w:rsid w:val="00C713D2"/>
    <w:rsid w:val="00C73873"/>
    <w:rsid w:val="00C73CE3"/>
    <w:rsid w:val="00C752B5"/>
    <w:rsid w:val="00C75DED"/>
    <w:rsid w:val="00C76DA4"/>
    <w:rsid w:val="00C77315"/>
    <w:rsid w:val="00C7753D"/>
    <w:rsid w:val="00C775F0"/>
    <w:rsid w:val="00C778F4"/>
    <w:rsid w:val="00C77D20"/>
    <w:rsid w:val="00C80263"/>
    <w:rsid w:val="00C80315"/>
    <w:rsid w:val="00C8055F"/>
    <w:rsid w:val="00C81385"/>
    <w:rsid w:val="00C815B9"/>
    <w:rsid w:val="00C817D4"/>
    <w:rsid w:val="00C81DED"/>
    <w:rsid w:val="00C81F18"/>
    <w:rsid w:val="00C82669"/>
    <w:rsid w:val="00C87056"/>
    <w:rsid w:val="00C873A9"/>
    <w:rsid w:val="00C87A44"/>
    <w:rsid w:val="00C87CFE"/>
    <w:rsid w:val="00C87EA2"/>
    <w:rsid w:val="00C9062E"/>
    <w:rsid w:val="00C91409"/>
    <w:rsid w:val="00C922C7"/>
    <w:rsid w:val="00C92D89"/>
    <w:rsid w:val="00C93CCD"/>
    <w:rsid w:val="00C95EE1"/>
    <w:rsid w:val="00C95F04"/>
    <w:rsid w:val="00C96053"/>
    <w:rsid w:val="00C9619A"/>
    <w:rsid w:val="00C961DB"/>
    <w:rsid w:val="00C96B25"/>
    <w:rsid w:val="00CA00B7"/>
    <w:rsid w:val="00CA02E5"/>
    <w:rsid w:val="00CA06D0"/>
    <w:rsid w:val="00CA152A"/>
    <w:rsid w:val="00CA2236"/>
    <w:rsid w:val="00CA24DC"/>
    <w:rsid w:val="00CA2EB9"/>
    <w:rsid w:val="00CA3FD3"/>
    <w:rsid w:val="00CA41DF"/>
    <w:rsid w:val="00CA558F"/>
    <w:rsid w:val="00CA592B"/>
    <w:rsid w:val="00CA59D6"/>
    <w:rsid w:val="00CA64A9"/>
    <w:rsid w:val="00CA6DE9"/>
    <w:rsid w:val="00CA77FA"/>
    <w:rsid w:val="00CB0E6E"/>
    <w:rsid w:val="00CB11AD"/>
    <w:rsid w:val="00CB1312"/>
    <w:rsid w:val="00CB13FC"/>
    <w:rsid w:val="00CB18D1"/>
    <w:rsid w:val="00CB272B"/>
    <w:rsid w:val="00CB3B29"/>
    <w:rsid w:val="00CB405F"/>
    <w:rsid w:val="00CB5197"/>
    <w:rsid w:val="00CB73DF"/>
    <w:rsid w:val="00CC1782"/>
    <w:rsid w:val="00CC19E6"/>
    <w:rsid w:val="00CC2879"/>
    <w:rsid w:val="00CC2ABA"/>
    <w:rsid w:val="00CC34D5"/>
    <w:rsid w:val="00CC3B06"/>
    <w:rsid w:val="00CC3BC6"/>
    <w:rsid w:val="00CC4D61"/>
    <w:rsid w:val="00CC569C"/>
    <w:rsid w:val="00CC5DDF"/>
    <w:rsid w:val="00CC6516"/>
    <w:rsid w:val="00CC6C5B"/>
    <w:rsid w:val="00CD126E"/>
    <w:rsid w:val="00CD1331"/>
    <w:rsid w:val="00CD1347"/>
    <w:rsid w:val="00CD1AF9"/>
    <w:rsid w:val="00CD201F"/>
    <w:rsid w:val="00CD3F9B"/>
    <w:rsid w:val="00CD50FF"/>
    <w:rsid w:val="00CD5FF7"/>
    <w:rsid w:val="00CD64FE"/>
    <w:rsid w:val="00CD7060"/>
    <w:rsid w:val="00CE03CB"/>
    <w:rsid w:val="00CE04BB"/>
    <w:rsid w:val="00CE3573"/>
    <w:rsid w:val="00CE3A00"/>
    <w:rsid w:val="00CE42DA"/>
    <w:rsid w:val="00CE4A82"/>
    <w:rsid w:val="00CE53CF"/>
    <w:rsid w:val="00CE5A1D"/>
    <w:rsid w:val="00CE5D60"/>
    <w:rsid w:val="00CE643F"/>
    <w:rsid w:val="00CF0334"/>
    <w:rsid w:val="00CF0F54"/>
    <w:rsid w:val="00CF14CB"/>
    <w:rsid w:val="00CF20DC"/>
    <w:rsid w:val="00CF2405"/>
    <w:rsid w:val="00CF30DC"/>
    <w:rsid w:val="00CF341E"/>
    <w:rsid w:val="00CF3C2A"/>
    <w:rsid w:val="00CF4600"/>
    <w:rsid w:val="00CF5039"/>
    <w:rsid w:val="00CF5317"/>
    <w:rsid w:val="00CF5EF7"/>
    <w:rsid w:val="00CF69D4"/>
    <w:rsid w:val="00CF6E66"/>
    <w:rsid w:val="00CF6E93"/>
    <w:rsid w:val="00D002CB"/>
    <w:rsid w:val="00D007F8"/>
    <w:rsid w:val="00D0126E"/>
    <w:rsid w:val="00D0168E"/>
    <w:rsid w:val="00D01BEE"/>
    <w:rsid w:val="00D02396"/>
    <w:rsid w:val="00D02630"/>
    <w:rsid w:val="00D026A0"/>
    <w:rsid w:val="00D02F3C"/>
    <w:rsid w:val="00D0402D"/>
    <w:rsid w:val="00D05A1A"/>
    <w:rsid w:val="00D06EAC"/>
    <w:rsid w:val="00D070EB"/>
    <w:rsid w:val="00D07844"/>
    <w:rsid w:val="00D10288"/>
    <w:rsid w:val="00D125A1"/>
    <w:rsid w:val="00D12867"/>
    <w:rsid w:val="00D128F7"/>
    <w:rsid w:val="00D1420C"/>
    <w:rsid w:val="00D158A5"/>
    <w:rsid w:val="00D16A18"/>
    <w:rsid w:val="00D16D37"/>
    <w:rsid w:val="00D171C6"/>
    <w:rsid w:val="00D17D06"/>
    <w:rsid w:val="00D17F81"/>
    <w:rsid w:val="00D20006"/>
    <w:rsid w:val="00D20A8F"/>
    <w:rsid w:val="00D20B50"/>
    <w:rsid w:val="00D212D9"/>
    <w:rsid w:val="00D213D4"/>
    <w:rsid w:val="00D23E71"/>
    <w:rsid w:val="00D242C6"/>
    <w:rsid w:val="00D25A52"/>
    <w:rsid w:val="00D3106C"/>
    <w:rsid w:val="00D31D53"/>
    <w:rsid w:val="00D3348C"/>
    <w:rsid w:val="00D33956"/>
    <w:rsid w:val="00D33A40"/>
    <w:rsid w:val="00D33A8C"/>
    <w:rsid w:val="00D359EA"/>
    <w:rsid w:val="00D37416"/>
    <w:rsid w:val="00D41142"/>
    <w:rsid w:val="00D4187C"/>
    <w:rsid w:val="00D420A9"/>
    <w:rsid w:val="00D42479"/>
    <w:rsid w:val="00D4368F"/>
    <w:rsid w:val="00D441F3"/>
    <w:rsid w:val="00D44642"/>
    <w:rsid w:val="00D44BFD"/>
    <w:rsid w:val="00D46CFB"/>
    <w:rsid w:val="00D46F1E"/>
    <w:rsid w:val="00D47FE3"/>
    <w:rsid w:val="00D5177F"/>
    <w:rsid w:val="00D52943"/>
    <w:rsid w:val="00D531FA"/>
    <w:rsid w:val="00D53653"/>
    <w:rsid w:val="00D53892"/>
    <w:rsid w:val="00D54106"/>
    <w:rsid w:val="00D54598"/>
    <w:rsid w:val="00D561F9"/>
    <w:rsid w:val="00D57DBB"/>
    <w:rsid w:val="00D6129F"/>
    <w:rsid w:val="00D619DD"/>
    <w:rsid w:val="00D61DD1"/>
    <w:rsid w:val="00D61FD5"/>
    <w:rsid w:val="00D6236B"/>
    <w:rsid w:val="00D63472"/>
    <w:rsid w:val="00D656AB"/>
    <w:rsid w:val="00D65A37"/>
    <w:rsid w:val="00D66573"/>
    <w:rsid w:val="00D66C41"/>
    <w:rsid w:val="00D66CC8"/>
    <w:rsid w:val="00D675AA"/>
    <w:rsid w:val="00D67982"/>
    <w:rsid w:val="00D70A41"/>
    <w:rsid w:val="00D70AE8"/>
    <w:rsid w:val="00D70FC3"/>
    <w:rsid w:val="00D71E30"/>
    <w:rsid w:val="00D72AC7"/>
    <w:rsid w:val="00D743B8"/>
    <w:rsid w:val="00D74763"/>
    <w:rsid w:val="00D76135"/>
    <w:rsid w:val="00D76A04"/>
    <w:rsid w:val="00D76CA4"/>
    <w:rsid w:val="00D805E7"/>
    <w:rsid w:val="00D81D82"/>
    <w:rsid w:val="00D82D16"/>
    <w:rsid w:val="00D84322"/>
    <w:rsid w:val="00D8528C"/>
    <w:rsid w:val="00D85B67"/>
    <w:rsid w:val="00D87E5F"/>
    <w:rsid w:val="00D900FC"/>
    <w:rsid w:val="00D90DD3"/>
    <w:rsid w:val="00D91A7D"/>
    <w:rsid w:val="00D9238E"/>
    <w:rsid w:val="00D9315C"/>
    <w:rsid w:val="00D9337F"/>
    <w:rsid w:val="00D93A2F"/>
    <w:rsid w:val="00D95278"/>
    <w:rsid w:val="00D95359"/>
    <w:rsid w:val="00D956FD"/>
    <w:rsid w:val="00D96720"/>
    <w:rsid w:val="00D97125"/>
    <w:rsid w:val="00D97DB3"/>
    <w:rsid w:val="00DA0492"/>
    <w:rsid w:val="00DA0A8B"/>
    <w:rsid w:val="00DA0F59"/>
    <w:rsid w:val="00DA107D"/>
    <w:rsid w:val="00DA110A"/>
    <w:rsid w:val="00DA136A"/>
    <w:rsid w:val="00DA1644"/>
    <w:rsid w:val="00DA192E"/>
    <w:rsid w:val="00DA2B79"/>
    <w:rsid w:val="00DA2C42"/>
    <w:rsid w:val="00DA304C"/>
    <w:rsid w:val="00DA3515"/>
    <w:rsid w:val="00DA405F"/>
    <w:rsid w:val="00DA4455"/>
    <w:rsid w:val="00DA5168"/>
    <w:rsid w:val="00DA5426"/>
    <w:rsid w:val="00DA5810"/>
    <w:rsid w:val="00DA7114"/>
    <w:rsid w:val="00DB033B"/>
    <w:rsid w:val="00DB0BD1"/>
    <w:rsid w:val="00DB0E87"/>
    <w:rsid w:val="00DB2049"/>
    <w:rsid w:val="00DB2082"/>
    <w:rsid w:val="00DB41E3"/>
    <w:rsid w:val="00DB4A8B"/>
    <w:rsid w:val="00DB4B12"/>
    <w:rsid w:val="00DB5924"/>
    <w:rsid w:val="00DB73A8"/>
    <w:rsid w:val="00DB7B47"/>
    <w:rsid w:val="00DC0272"/>
    <w:rsid w:val="00DC0D56"/>
    <w:rsid w:val="00DC1935"/>
    <w:rsid w:val="00DC31FC"/>
    <w:rsid w:val="00DC360C"/>
    <w:rsid w:val="00DC42A9"/>
    <w:rsid w:val="00DC4423"/>
    <w:rsid w:val="00DC4584"/>
    <w:rsid w:val="00DC4B22"/>
    <w:rsid w:val="00DC52F7"/>
    <w:rsid w:val="00DC5514"/>
    <w:rsid w:val="00DC58AA"/>
    <w:rsid w:val="00DC5BBB"/>
    <w:rsid w:val="00DC60F9"/>
    <w:rsid w:val="00DC6627"/>
    <w:rsid w:val="00DC677A"/>
    <w:rsid w:val="00DC7177"/>
    <w:rsid w:val="00DC744D"/>
    <w:rsid w:val="00DD03FB"/>
    <w:rsid w:val="00DD1181"/>
    <w:rsid w:val="00DD2E15"/>
    <w:rsid w:val="00DD333D"/>
    <w:rsid w:val="00DD552D"/>
    <w:rsid w:val="00DD5883"/>
    <w:rsid w:val="00DD5D88"/>
    <w:rsid w:val="00DD5DB1"/>
    <w:rsid w:val="00DD5E57"/>
    <w:rsid w:val="00DD6480"/>
    <w:rsid w:val="00DD659E"/>
    <w:rsid w:val="00DD68CA"/>
    <w:rsid w:val="00DE082D"/>
    <w:rsid w:val="00DE0971"/>
    <w:rsid w:val="00DE0B51"/>
    <w:rsid w:val="00DE29AB"/>
    <w:rsid w:val="00DE3287"/>
    <w:rsid w:val="00DE423F"/>
    <w:rsid w:val="00DE4CF7"/>
    <w:rsid w:val="00DE61A6"/>
    <w:rsid w:val="00DE6414"/>
    <w:rsid w:val="00DE6961"/>
    <w:rsid w:val="00DF04CE"/>
    <w:rsid w:val="00DF0A74"/>
    <w:rsid w:val="00DF2716"/>
    <w:rsid w:val="00DF2A79"/>
    <w:rsid w:val="00DF3411"/>
    <w:rsid w:val="00DF3674"/>
    <w:rsid w:val="00DF4B68"/>
    <w:rsid w:val="00DF4E2E"/>
    <w:rsid w:val="00DF64A4"/>
    <w:rsid w:val="00DF6BE4"/>
    <w:rsid w:val="00DF707A"/>
    <w:rsid w:val="00DF7837"/>
    <w:rsid w:val="00E008EF"/>
    <w:rsid w:val="00E00A0D"/>
    <w:rsid w:val="00E00E92"/>
    <w:rsid w:val="00E017D2"/>
    <w:rsid w:val="00E02FF0"/>
    <w:rsid w:val="00E03DA4"/>
    <w:rsid w:val="00E05118"/>
    <w:rsid w:val="00E06A3C"/>
    <w:rsid w:val="00E06BC9"/>
    <w:rsid w:val="00E072B7"/>
    <w:rsid w:val="00E07557"/>
    <w:rsid w:val="00E07890"/>
    <w:rsid w:val="00E0795A"/>
    <w:rsid w:val="00E11745"/>
    <w:rsid w:val="00E1196A"/>
    <w:rsid w:val="00E11E9D"/>
    <w:rsid w:val="00E11EF6"/>
    <w:rsid w:val="00E13916"/>
    <w:rsid w:val="00E13FF4"/>
    <w:rsid w:val="00E1425E"/>
    <w:rsid w:val="00E149D0"/>
    <w:rsid w:val="00E14E8B"/>
    <w:rsid w:val="00E15103"/>
    <w:rsid w:val="00E168B2"/>
    <w:rsid w:val="00E17321"/>
    <w:rsid w:val="00E2040C"/>
    <w:rsid w:val="00E21C7A"/>
    <w:rsid w:val="00E22497"/>
    <w:rsid w:val="00E2690A"/>
    <w:rsid w:val="00E30CA8"/>
    <w:rsid w:val="00E30F60"/>
    <w:rsid w:val="00E318E5"/>
    <w:rsid w:val="00E31E93"/>
    <w:rsid w:val="00E32191"/>
    <w:rsid w:val="00E3250E"/>
    <w:rsid w:val="00E34199"/>
    <w:rsid w:val="00E366D9"/>
    <w:rsid w:val="00E40E4A"/>
    <w:rsid w:val="00E4151C"/>
    <w:rsid w:val="00E41B88"/>
    <w:rsid w:val="00E41F81"/>
    <w:rsid w:val="00E42696"/>
    <w:rsid w:val="00E4315E"/>
    <w:rsid w:val="00E4347A"/>
    <w:rsid w:val="00E44AF5"/>
    <w:rsid w:val="00E4531A"/>
    <w:rsid w:val="00E458E5"/>
    <w:rsid w:val="00E45D2B"/>
    <w:rsid w:val="00E45D66"/>
    <w:rsid w:val="00E46211"/>
    <w:rsid w:val="00E4638B"/>
    <w:rsid w:val="00E46619"/>
    <w:rsid w:val="00E469D9"/>
    <w:rsid w:val="00E46B37"/>
    <w:rsid w:val="00E47896"/>
    <w:rsid w:val="00E504ED"/>
    <w:rsid w:val="00E5203B"/>
    <w:rsid w:val="00E52381"/>
    <w:rsid w:val="00E5392D"/>
    <w:rsid w:val="00E53F19"/>
    <w:rsid w:val="00E5402F"/>
    <w:rsid w:val="00E54321"/>
    <w:rsid w:val="00E54BC2"/>
    <w:rsid w:val="00E55A70"/>
    <w:rsid w:val="00E560AA"/>
    <w:rsid w:val="00E56455"/>
    <w:rsid w:val="00E56540"/>
    <w:rsid w:val="00E56844"/>
    <w:rsid w:val="00E56A27"/>
    <w:rsid w:val="00E56ECE"/>
    <w:rsid w:val="00E6086E"/>
    <w:rsid w:val="00E609DD"/>
    <w:rsid w:val="00E62E14"/>
    <w:rsid w:val="00E632CD"/>
    <w:rsid w:val="00E6380C"/>
    <w:rsid w:val="00E64A6D"/>
    <w:rsid w:val="00E64A9A"/>
    <w:rsid w:val="00E66263"/>
    <w:rsid w:val="00E66BB8"/>
    <w:rsid w:val="00E6705C"/>
    <w:rsid w:val="00E6705D"/>
    <w:rsid w:val="00E67558"/>
    <w:rsid w:val="00E67FC4"/>
    <w:rsid w:val="00E719CF"/>
    <w:rsid w:val="00E71BBD"/>
    <w:rsid w:val="00E72898"/>
    <w:rsid w:val="00E7301A"/>
    <w:rsid w:val="00E735F6"/>
    <w:rsid w:val="00E73E25"/>
    <w:rsid w:val="00E74C8B"/>
    <w:rsid w:val="00E74F03"/>
    <w:rsid w:val="00E75C87"/>
    <w:rsid w:val="00E76128"/>
    <w:rsid w:val="00E76A9C"/>
    <w:rsid w:val="00E76B3B"/>
    <w:rsid w:val="00E77AE2"/>
    <w:rsid w:val="00E80C9D"/>
    <w:rsid w:val="00E82D59"/>
    <w:rsid w:val="00E8326A"/>
    <w:rsid w:val="00E835F0"/>
    <w:rsid w:val="00E83C27"/>
    <w:rsid w:val="00E849E6"/>
    <w:rsid w:val="00E85E97"/>
    <w:rsid w:val="00E873D3"/>
    <w:rsid w:val="00E87977"/>
    <w:rsid w:val="00E9000F"/>
    <w:rsid w:val="00E90116"/>
    <w:rsid w:val="00E910E1"/>
    <w:rsid w:val="00E916D2"/>
    <w:rsid w:val="00E91E53"/>
    <w:rsid w:val="00E92CAA"/>
    <w:rsid w:val="00E93053"/>
    <w:rsid w:val="00E93230"/>
    <w:rsid w:val="00E94EFF"/>
    <w:rsid w:val="00EA00F6"/>
    <w:rsid w:val="00EA0C3F"/>
    <w:rsid w:val="00EA0D47"/>
    <w:rsid w:val="00EA1E52"/>
    <w:rsid w:val="00EA2DF0"/>
    <w:rsid w:val="00EA3A2D"/>
    <w:rsid w:val="00EA3A55"/>
    <w:rsid w:val="00EA414C"/>
    <w:rsid w:val="00EA5107"/>
    <w:rsid w:val="00EA5199"/>
    <w:rsid w:val="00EA5262"/>
    <w:rsid w:val="00EA5374"/>
    <w:rsid w:val="00EA6FB8"/>
    <w:rsid w:val="00EA7333"/>
    <w:rsid w:val="00EB09EC"/>
    <w:rsid w:val="00EB2231"/>
    <w:rsid w:val="00EB2610"/>
    <w:rsid w:val="00EB2C44"/>
    <w:rsid w:val="00EB33EF"/>
    <w:rsid w:val="00EB3AA3"/>
    <w:rsid w:val="00EB5214"/>
    <w:rsid w:val="00EB7A24"/>
    <w:rsid w:val="00EC1380"/>
    <w:rsid w:val="00EC1D17"/>
    <w:rsid w:val="00EC536D"/>
    <w:rsid w:val="00EC57D1"/>
    <w:rsid w:val="00EC626B"/>
    <w:rsid w:val="00EC6657"/>
    <w:rsid w:val="00EC6BE3"/>
    <w:rsid w:val="00EC6D38"/>
    <w:rsid w:val="00EC6F05"/>
    <w:rsid w:val="00EC7401"/>
    <w:rsid w:val="00ED0A07"/>
    <w:rsid w:val="00ED0A9F"/>
    <w:rsid w:val="00ED0AD6"/>
    <w:rsid w:val="00ED3BE7"/>
    <w:rsid w:val="00ED4A4A"/>
    <w:rsid w:val="00ED4B49"/>
    <w:rsid w:val="00ED4BB4"/>
    <w:rsid w:val="00ED5F68"/>
    <w:rsid w:val="00ED6082"/>
    <w:rsid w:val="00ED6917"/>
    <w:rsid w:val="00ED6B95"/>
    <w:rsid w:val="00EE2616"/>
    <w:rsid w:val="00EE2DB8"/>
    <w:rsid w:val="00EE44E9"/>
    <w:rsid w:val="00EE53C1"/>
    <w:rsid w:val="00EE58BA"/>
    <w:rsid w:val="00EE5DEE"/>
    <w:rsid w:val="00EE6D09"/>
    <w:rsid w:val="00EE7220"/>
    <w:rsid w:val="00EF0ACE"/>
    <w:rsid w:val="00EF0CAA"/>
    <w:rsid w:val="00EF19BD"/>
    <w:rsid w:val="00EF1F49"/>
    <w:rsid w:val="00EF2F5B"/>
    <w:rsid w:val="00EF44A6"/>
    <w:rsid w:val="00EF50EF"/>
    <w:rsid w:val="00EF6858"/>
    <w:rsid w:val="00EF74F0"/>
    <w:rsid w:val="00F000B6"/>
    <w:rsid w:val="00F0030A"/>
    <w:rsid w:val="00F00B8D"/>
    <w:rsid w:val="00F00BA0"/>
    <w:rsid w:val="00F01408"/>
    <w:rsid w:val="00F01EBF"/>
    <w:rsid w:val="00F021CE"/>
    <w:rsid w:val="00F02415"/>
    <w:rsid w:val="00F0293E"/>
    <w:rsid w:val="00F03A0C"/>
    <w:rsid w:val="00F03C40"/>
    <w:rsid w:val="00F03EB0"/>
    <w:rsid w:val="00F04D59"/>
    <w:rsid w:val="00F04ED9"/>
    <w:rsid w:val="00F04FE1"/>
    <w:rsid w:val="00F05267"/>
    <w:rsid w:val="00F05456"/>
    <w:rsid w:val="00F0569C"/>
    <w:rsid w:val="00F060D9"/>
    <w:rsid w:val="00F07C94"/>
    <w:rsid w:val="00F100DF"/>
    <w:rsid w:val="00F10DBA"/>
    <w:rsid w:val="00F1145C"/>
    <w:rsid w:val="00F128DF"/>
    <w:rsid w:val="00F15CB9"/>
    <w:rsid w:val="00F1642C"/>
    <w:rsid w:val="00F165CB"/>
    <w:rsid w:val="00F16690"/>
    <w:rsid w:val="00F20359"/>
    <w:rsid w:val="00F211D6"/>
    <w:rsid w:val="00F218DF"/>
    <w:rsid w:val="00F219C2"/>
    <w:rsid w:val="00F21DD3"/>
    <w:rsid w:val="00F21E1A"/>
    <w:rsid w:val="00F22FE3"/>
    <w:rsid w:val="00F2389C"/>
    <w:rsid w:val="00F23E55"/>
    <w:rsid w:val="00F24C5A"/>
    <w:rsid w:val="00F250E2"/>
    <w:rsid w:val="00F252D4"/>
    <w:rsid w:val="00F25D53"/>
    <w:rsid w:val="00F26936"/>
    <w:rsid w:val="00F26B49"/>
    <w:rsid w:val="00F2792E"/>
    <w:rsid w:val="00F30746"/>
    <w:rsid w:val="00F3163E"/>
    <w:rsid w:val="00F3234E"/>
    <w:rsid w:val="00F3235E"/>
    <w:rsid w:val="00F33507"/>
    <w:rsid w:val="00F33A8E"/>
    <w:rsid w:val="00F33ECC"/>
    <w:rsid w:val="00F34AC2"/>
    <w:rsid w:val="00F350F5"/>
    <w:rsid w:val="00F35917"/>
    <w:rsid w:val="00F35B3E"/>
    <w:rsid w:val="00F36248"/>
    <w:rsid w:val="00F3634C"/>
    <w:rsid w:val="00F36367"/>
    <w:rsid w:val="00F3639E"/>
    <w:rsid w:val="00F36799"/>
    <w:rsid w:val="00F36FE4"/>
    <w:rsid w:val="00F37B84"/>
    <w:rsid w:val="00F410E1"/>
    <w:rsid w:val="00F410E4"/>
    <w:rsid w:val="00F42554"/>
    <w:rsid w:val="00F42A85"/>
    <w:rsid w:val="00F42EC2"/>
    <w:rsid w:val="00F47366"/>
    <w:rsid w:val="00F47FF3"/>
    <w:rsid w:val="00F51F97"/>
    <w:rsid w:val="00F540F2"/>
    <w:rsid w:val="00F55597"/>
    <w:rsid w:val="00F555BA"/>
    <w:rsid w:val="00F5585F"/>
    <w:rsid w:val="00F562D3"/>
    <w:rsid w:val="00F56439"/>
    <w:rsid w:val="00F5682E"/>
    <w:rsid w:val="00F56F11"/>
    <w:rsid w:val="00F57493"/>
    <w:rsid w:val="00F631EA"/>
    <w:rsid w:val="00F65311"/>
    <w:rsid w:val="00F6582B"/>
    <w:rsid w:val="00F665AE"/>
    <w:rsid w:val="00F66713"/>
    <w:rsid w:val="00F67EFB"/>
    <w:rsid w:val="00F702AE"/>
    <w:rsid w:val="00F7187A"/>
    <w:rsid w:val="00F72B64"/>
    <w:rsid w:val="00F72F22"/>
    <w:rsid w:val="00F73336"/>
    <w:rsid w:val="00F74261"/>
    <w:rsid w:val="00F74684"/>
    <w:rsid w:val="00F7520D"/>
    <w:rsid w:val="00F757F8"/>
    <w:rsid w:val="00F75918"/>
    <w:rsid w:val="00F75C8A"/>
    <w:rsid w:val="00F75EA5"/>
    <w:rsid w:val="00F76AF9"/>
    <w:rsid w:val="00F76F31"/>
    <w:rsid w:val="00F8060F"/>
    <w:rsid w:val="00F80B14"/>
    <w:rsid w:val="00F80D1D"/>
    <w:rsid w:val="00F811FB"/>
    <w:rsid w:val="00F81355"/>
    <w:rsid w:val="00F81F47"/>
    <w:rsid w:val="00F82FB8"/>
    <w:rsid w:val="00F835EB"/>
    <w:rsid w:val="00F83FF1"/>
    <w:rsid w:val="00F84886"/>
    <w:rsid w:val="00F85690"/>
    <w:rsid w:val="00F85877"/>
    <w:rsid w:val="00F87189"/>
    <w:rsid w:val="00F91211"/>
    <w:rsid w:val="00F91473"/>
    <w:rsid w:val="00F917F0"/>
    <w:rsid w:val="00F91E72"/>
    <w:rsid w:val="00F93FF6"/>
    <w:rsid w:val="00F94449"/>
    <w:rsid w:val="00F95512"/>
    <w:rsid w:val="00F974B5"/>
    <w:rsid w:val="00FA0044"/>
    <w:rsid w:val="00FA05DF"/>
    <w:rsid w:val="00FA10CD"/>
    <w:rsid w:val="00FA1D05"/>
    <w:rsid w:val="00FA2255"/>
    <w:rsid w:val="00FA2D9E"/>
    <w:rsid w:val="00FA3162"/>
    <w:rsid w:val="00FA35F6"/>
    <w:rsid w:val="00FA48D9"/>
    <w:rsid w:val="00FA53CE"/>
    <w:rsid w:val="00FA7158"/>
    <w:rsid w:val="00FA7CCB"/>
    <w:rsid w:val="00FB0FD8"/>
    <w:rsid w:val="00FB12EA"/>
    <w:rsid w:val="00FB143F"/>
    <w:rsid w:val="00FB17AB"/>
    <w:rsid w:val="00FB18D8"/>
    <w:rsid w:val="00FB1ED2"/>
    <w:rsid w:val="00FB1EE6"/>
    <w:rsid w:val="00FB20F5"/>
    <w:rsid w:val="00FB2942"/>
    <w:rsid w:val="00FB2D19"/>
    <w:rsid w:val="00FB3AE2"/>
    <w:rsid w:val="00FB44EE"/>
    <w:rsid w:val="00FB7953"/>
    <w:rsid w:val="00FC15E1"/>
    <w:rsid w:val="00FC181C"/>
    <w:rsid w:val="00FC1EC0"/>
    <w:rsid w:val="00FC3119"/>
    <w:rsid w:val="00FC39C2"/>
    <w:rsid w:val="00FC3F9E"/>
    <w:rsid w:val="00FC4088"/>
    <w:rsid w:val="00FC40B8"/>
    <w:rsid w:val="00FC5F5E"/>
    <w:rsid w:val="00FC7C2E"/>
    <w:rsid w:val="00FD01EF"/>
    <w:rsid w:val="00FD0314"/>
    <w:rsid w:val="00FD07BD"/>
    <w:rsid w:val="00FD2CBA"/>
    <w:rsid w:val="00FD3C05"/>
    <w:rsid w:val="00FD4776"/>
    <w:rsid w:val="00FD47DD"/>
    <w:rsid w:val="00FD4B37"/>
    <w:rsid w:val="00FD5E4C"/>
    <w:rsid w:val="00FD6CB6"/>
    <w:rsid w:val="00FD728E"/>
    <w:rsid w:val="00FD7ECA"/>
    <w:rsid w:val="00FE1153"/>
    <w:rsid w:val="00FE21B5"/>
    <w:rsid w:val="00FE242C"/>
    <w:rsid w:val="00FE275F"/>
    <w:rsid w:val="00FE2BBD"/>
    <w:rsid w:val="00FE3BD5"/>
    <w:rsid w:val="00FE3C27"/>
    <w:rsid w:val="00FE771D"/>
    <w:rsid w:val="00FF08FC"/>
    <w:rsid w:val="00FF1BC7"/>
    <w:rsid w:val="00FF1C3B"/>
    <w:rsid w:val="00FF1C8B"/>
    <w:rsid w:val="00FF27A9"/>
    <w:rsid w:val="00FF4567"/>
    <w:rsid w:val="00FF4F39"/>
    <w:rsid w:val="00FF54F2"/>
    <w:rsid w:val="00FF61B7"/>
    <w:rsid w:val="00FF66E2"/>
    <w:rsid w:val="00FF702D"/>
    <w:rsid w:val="00FF7062"/>
    <w:rsid w:val="00FF76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E30119"/>
  <w15:chartTrackingRefBased/>
  <w15:docId w15:val="{550C5143-E6F4-4C18-967C-5F6F374805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60EA"/>
  </w:style>
  <w:style w:type="paragraph" w:styleId="Heading1">
    <w:name w:val="heading 1"/>
    <w:basedOn w:val="Normal"/>
    <w:next w:val="Normal"/>
    <w:link w:val="Heading1Char"/>
    <w:uiPriority w:val="9"/>
    <w:qFormat/>
    <w:rsid w:val="00E3250E"/>
    <w:pPr>
      <w:keepNext/>
      <w:keepLines/>
      <w:numPr>
        <w:numId w:val="54"/>
      </w:numPr>
      <w:spacing w:before="360" w:after="120"/>
      <w:outlineLvl w:val="0"/>
    </w:pPr>
    <w:rPr>
      <w:rFonts w:ascii="Arial Black" w:eastAsiaTheme="majorEastAsia" w:hAnsi="Arial Black" w:cstheme="majorBidi"/>
      <w:sz w:val="24"/>
      <w:szCs w:val="32"/>
    </w:rPr>
  </w:style>
  <w:style w:type="paragraph" w:styleId="Heading2">
    <w:name w:val="heading 2"/>
    <w:basedOn w:val="Normal"/>
    <w:next w:val="Normal"/>
    <w:link w:val="Heading2Char"/>
    <w:uiPriority w:val="9"/>
    <w:unhideWhenUsed/>
    <w:qFormat/>
    <w:rsid w:val="00CC4D61"/>
    <w:pPr>
      <w:keepNext/>
      <w:keepLines/>
      <w:numPr>
        <w:ilvl w:val="1"/>
        <w:numId w:val="54"/>
      </w:numPr>
      <w:spacing w:before="360" w:after="120"/>
      <w:outlineLvl w:val="1"/>
    </w:pPr>
    <w:rPr>
      <w:rFonts w:ascii="Arial Black" w:eastAsiaTheme="majorEastAsia" w:hAnsi="Arial Black" w:cstheme="majorBidi"/>
      <w:color w:val="000000" w:themeColor="text1"/>
      <w:szCs w:val="26"/>
    </w:rPr>
  </w:style>
  <w:style w:type="paragraph" w:styleId="Heading3">
    <w:name w:val="heading 3"/>
    <w:basedOn w:val="Normal"/>
    <w:next w:val="Normal"/>
    <w:link w:val="Heading3Char"/>
    <w:uiPriority w:val="9"/>
    <w:unhideWhenUsed/>
    <w:qFormat/>
    <w:rsid w:val="00F80B14"/>
    <w:pPr>
      <w:keepNext/>
      <w:keepLines/>
      <w:numPr>
        <w:ilvl w:val="2"/>
        <w:numId w:val="54"/>
      </w:numPr>
      <w:spacing w:before="360" w:after="120"/>
      <w:outlineLvl w:val="2"/>
    </w:pPr>
    <w:rPr>
      <w:rFonts w:ascii="Arial Black" w:eastAsiaTheme="majorEastAsia" w:hAnsi="Arial Black" w:cstheme="majorBidi"/>
      <w:color w:val="000000" w:themeColor="text1"/>
      <w:sz w:val="20"/>
      <w:szCs w:val="24"/>
    </w:rPr>
  </w:style>
  <w:style w:type="paragraph" w:styleId="Heading4">
    <w:name w:val="heading 4"/>
    <w:basedOn w:val="Normal"/>
    <w:next w:val="Normal"/>
    <w:link w:val="Heading4Char"/>
    <w:uiPriority w:val="9"/>
    <w:unhideWhenUsed/>
    <w:qFormat/>
    <w:rsid w:val="00F80B14"/>
    <w:pPr>
      <w:keepNext/>
      <w:keepLines/>
      <w:numPr>
        <w:ilvl w:val="3"/>
        <w:numId w:val="5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80B14"/>
    <w:pPr>
      <w:keepNext/>
      <w:keepLines/>
      <w:numPr>
        <w:ilvl w:val="4"/>
        <w:numId w:val="5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F80B14"/>
    <w:pPr>
      <w:keepNext/>
      <w:keepLines/>
      <w:numPr>
        <w:ilvl w:val="5"/>
        <w:numId w:val="5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67250"/>
    <w:pPr>
      <w:keepNext/>
      <w:keepLines/>
      <w:numPr>
        <w:ilvl w:val="6"/>
        <w:numId w:val="5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67250"/>
    <w:pPr>
      <w:keepNext/>
      <w:keepLines/>
      <w:numPr>
        <w:ilvl w:val="7"/>
        <w:numId w:val="5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67250"/>
    <w:pPr>
      <w:keepNext/>
      <w:keepLines/>
      <w:numPr>
        <w:ilvl w:val="8"/>
        <w:numId w:val="5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0B14"/>
    <w:rPr>
      <w:rFonts w:ascii="Arial Black" w:eastAsiaTheme="majorEastAsia" w:hAnsi="Arial Black" w:cstheme="majorBidi"/>
      <w:sz w:val="24"/>
      <w:szCs w:val="32"/>
    </w:rPr>
  </w:style>
  <w:style w:type="character" w:customStyle="1" w:styleId="Heading2Char">
    <w:name w:val="Heading 2 Char"/>
    <w:basedOn w:val="DefaultParagraphFont"/>
    <w:link w:val="Heading2"/>
    <w:uiPriority w:val="9"/>
    <w:rsid w:val="00CC4D61"/>
    <w:rPr>
      <w:rFonts w:ascii="Arial Black" w:eastAsiaTheme="majorEastAsia" w:hAnsi="Arial Black" w:cstheme="majorBidi"/>
      <w:color w:val="000000" w:themeColor="text1"/>
      <w:szCs w:val="26"/>
    </w:rPr>
  </w:style>
  <w:style w:type="character" w:customStyle="1" w:styleId="Heading3Char">
    <w:name w:val="Heading 3 Char"/>
    <w:basedOn w:val="DefaultParagraphFont"/>
    <w:link w:val="Heading3"/>
    <w:uiPriority w:val="9"/>
    <w:rsid w:val="00F80B14"/>
    <w:rPr>
      <w:rFonts w:ascii="Arial Black" w:eastAsiaTheme="majorEastAsia" w:hAnsi="Arial Black" w:cstheme="majorBidi"/>
      <w:color w:val="000000" w:themeColor="text1"/>
      <w:sz w:val="20"/>
      <w:szCs w:val="24"/>
    </w:rPr>
  </w:style>
  <w:style w:type="character" w:customStyle="1" w:styleId="Heading4Char">
    <w:name w:val="Heading 4 Char"/>
    <w:basedOn w:val="DefaultParagraphFont"/>
    <w:link w:val="Heading4"/>
    <w:uiPriority w:val="9"/>
    <w:rsid w:val="00F80B1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80B1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F80B14"/>
    <w:rPr>
      <w:rFonts w:asciiTheme="majorHAnsi" w:eastAsiaTheme="majorEastAsia" w:hAnsiTheme="majorHAnsi" w:cstheme="majorBidi"/>
      <w:color w:val="1F3763" w:themeColor="accent1" w:themeShade="7F"/>
    </w:rPr>
  </w:style>
  <w:style w:type="paragraph" w:styleId="NoSpacing">
    <w:name w:val="No Spacing"/>
    <w:uiPriority w:val="1"/>
    <w:qFormat/>
    <w:rsid w:val="00F80B14"/>
    <w:pPr>
      <w:spacing w:after="0"/>
    </w:pPr>
  </w:style>
  <w:style w:type="paragraph" w:styleId="ListParagraph">
    <w:name w:val="List Paragraph"/>
    <w:basedOn w:val="Normal"/>
    <w:uiPriority w:val="34"/>
    <w:qFormat/>
    <w:rsid w:val="00F80B14"/>
    <w:pPr>
      <w:ind w:left="720"/>
      <w:contextualSpacing/>
    </w:pPr>
  </w:style>
  <w:style w:type="character" w:styleId="PlaceholderText">
    <w:name w:val="Placeholder Text"/>
    <w:basedOn w:val="DefaultParagraphFont"/>
    <w:uiPriority w:val="99"/>
    <w:semiHidden/>
    <w:rsid w:val="00034A6B"/>
    <w:rPr>
      <w:color w:val="808080"/>
    </w:rPr>
  </w:style>
  <w:style w:type="paragraph" w:customStyle="1" w:styleId="Subscript">
    <w:name w:val="Subscript"/>
    <w:basedOn w:val="Normal"/>
    <w:next w:val="Normal"/>
    <w:link w:val="SubscriptChar"/>
    <w:qFormat/>
    <w:rsid w:val="001539F9"/>
    <w:rPr>
      <w:sz w:val="16"/>
      <w:vertAlign w:val="subscript"/>
    </w:rPr>
  </w:style>
  <w:style w:type="paragraph" w:styleId="Header">
    <w:name w:val="header"/>
    <w:basedOn w:val="Normal"/>
    <w:link w:val="HeaderChar"/>
    <w:uiPriority w:val="99"/>
    <w:unhideWhenUsed/>
    <w:rsid w:val="004C724D"/>
    <w:pPr>
      <w:tabs>
        <w:tab w:val="center" w:pos="4680"/>
        <w:tab w:val="right" w:pos="9360"/>
      </w:tabs>
      <w:spacing w:after="0"/>
    </w:pPr>
  </w:style>
  <w:style w:type="character" w:customStyle="1" w:styleId="SubscriptChar">
    <w:name w:val="Subscript Char"/>
    <w:basedOn w:val="DefaultParagraphFont"/>
    <w:link w:val="Subscript"/>
    <w:rsid w:val="001539F9"/>
    <w:rPr>
      <w:sz w:val="16"/>
      <w:vertAlign w:val="subscript"/>
    </w:rPr>
  </w:style>
  <w:style w:type="character" w:customStyle="1" w:styleId="HeaderChar">
    <w:name w:val="Header Char"/>
    <w:basedOn w:val="DefaultParagraphFont"/>
    <w:link w:val="Header"/>
    <w:uiPriority w:val="99"/>
    <w:rsid w:val="004C724D"/>
  </w:style>
  <w:style w:type="paragraph" w:styleId="Footer">
    <w:name w:val="footer"/>
    <w:basedOn w:val="Normal"/>
    <w:link w:val="FooterChar"/>
    <w:uiPriority w:val="99"/>
    <w:unhideWhenUsed/>
    <w:rsid w:val="004C724D"/>
    <w:pPr>
      <w:tabs>
        <w:tab w:val="center" w:pos="4680"/>
        <w:tab w:val="right" w:pos="9360"/>
      </w:tabs>
      <w:spacing w:after="0"/>
    </w:pPr>
  </w:style>
  <w:style w:type="character" w:customStyle="1" w:styleId="FooterChar">
    <w:name w:val="Footer Char"/>
    <w:basedOn w:val="DefaultParagraphFont"/>
    <w:link w:val="Footer"/>
    <w:uiPriority w:val="99"/>
    <w:rsid w:val="004C724D"/>
  </w:style>
  <w:style w:type="table" w:styleId="TableGrid">
    <w:name w:val="Table Grid"/>
    <w:basedOn w:val="TableNormal"/>
    <w:uiPriority w:val="39"/>
    <w:rsid w:val="00166BF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33ECC"/>
    <w:pPr>
      <w:spacing w:after="200"/>
    </w:pPr>
    <w:rPr>
      <w:rFonts w:ascii="Arial" w:hAnsi="Arial"/>
      <w:b/>
      <w:iCs/>
      <w:color w:val="44546A" w:themeColor="text2"/>
      <w:sz w:val="16"/>
      <w:szCs w:val="18"/>
    </w:rPr>
  </w:style>
  <w:style w:type="paragraph" w:styleId="TOCHeading">
    <w:name w:val="TOC Heading"/>
    <w:basedOn w:val="Heading1"/>
    <w:next w:val="Normal"/>
    <w:uiPriority w:val="39"/>
    <w:unhideWhenUsed/>
    <w:qFormat/>
    <w:rsid w:val="003B0EB5"/>
    <w:pPr>
      <w:spacing w:before="240" w:after="0" w:line="259" w:lineRule="auto"/>
      <w:outlineLvl w:val="9"/>
    </w:pPr>
    <w:rPr>
      <w:rFonts w:asciiTheme="majorHAnsi" w:hAnsiTheme="majorHAnsi"/>
      <w:color w:val="2F5496" w:themeColor="accent1" w:themeShade="BF"/>
      <w:sz w:val="32"/>
    </w:rPr>
  </w:style>
  <w:style w:type="paragraph" w:styleId="TOC2">
    <w:name w:val="toc 2"/>
    <w:basedOn w:val="Normal"/>
    <w:next w:val="Normal"/>
    <w:autoRedefine/>
    <w:uiPriority w:val="39"/>
    <w:unhideWhenUsed/>
    <w:rsid w:val="003B0EB5"/>
    <w:pPr>
      <w:spacing w:after="100"/>
      <w:ind w:left="220"/>
    </w:pPr>
  </w:style>
  <w:style w:type="paragraph" w:styleId="TOC1">
    <w:name w:val="toc 1"/>
    <w:basedOn w:val="Normal"/>
    <w:next w:val="Normal"/>
    <w:autoRedefine/>
    <w:uiPriority w:val="39"/>
    <w:unhideWhenUsed/>
    <w:rsid w:val="002B079E"/>
    <w:pPr>
      <w:tabs>
        <w:tab w:val="left" w:pos="440"/>
        <w:tab w:val="right" w:leader="dot" w:pos="8828"/>
      </w:tabs>
      <w:spacing w:after="100"/>
    </w:pPr>
  </w:style>
  <w:style w:type="paragraph" w:styleId="TOC3">
    <w:name w:val="toc 3"/>
    <w:basedOn w:val="Normal"/>
    <w:next w:val="Normal"/>
    <w:autoRedefine/>
    <w:uiPriority w:val="39"/>
    <w:unhideWhenUsed/>
    <w:rsid w:val="003B0EB5"/>
    <w:pPr>
      <w:spacing w:after="100"/>
      <w:ind w:left="440"/>
    </w:pPr>
  </w:style>
  <w:style w:type="character" w:styleId="Hyperlink">
    <w:name w:val="Hyperlink"/>
    <w:basedOn w:val="DefaultParagraphFont"/>
    <w:uiPriority w:val="99"/>
    <w:unhideWhenUsed/>
    <w:rsid w:val="003B0EB5"/>
    <w:rPr>
      <w:color w:val="0563C1" w:themeColor="hyperlink"/>
      <w:u w:val="single"/>
    </w:rPr>
  </w:style>
  <w:style w:type="character" w:styleId="CommentReference">
    <w:name w:val="annotation reference"/>
    <w:basedOn w:val="DefaultParagraphFont"/>
    <w:uiPriority w:val="99"/>
    <w:semiHidden/>
    <w:unhideWhenUsed/>
    <w:rsid w:val="00D17D06"/>
    <w:rPr>
      <w:sz w:val="16"/>
      <w:szCs w:val="16"/>
    </w:rPr>
  </w:style>
  <w:style w:type="paragraph" w:styleId="CommentText">
    <w:name w:val="annotation text"/>
    <w:basedOn w:val="Normal"/>
    <w:link w:val="CommentTextChar"/>
    <w:uiPriority w:val="99"/>
    <w:semiHidden/>
    <w:unhideWhenUsed/>
    <w:rsid w:val="00D17D06"/>
    <w:rPr>
      <w:sz w:val="20"/>
      <w:szCs w:val="20"/>
    </w:rPr>
  </w:style>
  <w:style w:type="character" w:customStyle="1" w:styleId="CommentTextChar">
    <w:name w:val="Comment Text Char"/>
    <w:basedOn w:val="DefaultParagraphFont"/>
    <w:link w:val="CommentText"/>
    <w:uiPriority w:val="99"/>
    <w:semiHidden/>
    <w:rsid w:val="00D17D06"/>
    <w:rPr>
      <w:sz w:val="20"/>
      <w:szCs w:val="20"/>
    </w:rPr>
  </w:style>
  <w:style w:type="paragraph" w:styleId="CommentSubject">
    <w:name w:val="annotation subject"/>
    <w:basedOn w:val="CommentText"/>
    <w:next w:val="CommentText"/>
    <w:link w:val="CommentSubjectChar"/>
    <w:uiPriority w:val="99"/>
    <w:semiHidden/>
    <w:unhideWhenUsed/>
    <w:rsid w:val="00D17D06"/>
    <w:rPr>
      <w:b/>
      <w:bCs/>
    </w:rPr>
  </w:style>
  <w:style w:type="character" w:customStyle="1" w:styleId="CommentSubjectChar">
    <w:name w:val="Comment Subject Char"/>
    <w:basedOn w:val="CommentTextChar"/>
    <w:link w:val="CommentSubject"/>
    <w:uiPriority w:val="99"/>
    <w:semiHidden/>
    <w:rsid w:val="00D17D06"/>
    <w:rPr>
      <w:b/>
      <w:bCs/>
      <w:sz w:val="20"/>
      <w:szCs w:val="20"/>
    </w:rPr>
  </w:style>
  <w:style w:type="paragraph" w:styleId="BalloonText">
    <w:name w:val="Balloon Text"/>
    <w:basedOn w:val="Normal"/>
    <w:link w:val="BalloonTextChar"/>
    <w:uiPriority w:val="99"/>
    <w:semiHidden/>
    <w:unhideWhenUsed/>
    <w:rsid w:val="00D17D06"/>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17D06"/>
    <w:rPr>
      <w:rFonts w:ascii="Segoe UI" w:hAnsi="Segoe UI" w:cs="Segoe UI"/>
      <w:sz w:val="18"/>
      <w:szCs w:val="18"/>
    </w:rPr>
  </w:style>
  <w:style w:type="paragraph" w:styleId="Revision">
    <w:name w:val="Revision"/>
    <w:hidden/>
    <w:uiPriority w:val="99"/>
    <w:semiHidden/>
    <w:rsid w:val="00FB18D8"/>
    <w:pPr>
      <w:spacing w:after="0"/>
    </w:pPr>
  </w:style>
  <w:style w:type="paragraph" w:styleId="Bibliography">
    <w:name w:val="Bibliography"/>
    <w:basedOn w:val="Normal"/>
    <w:next w:val="Normal"/>
    <w:uiPriority w:val="37"/>
    <w:unhideWhenUsed/>
    <w:rsid w:val="00A550FC"/>
  </w:style>
  <w:style w:type="character" w:customStyle="1" w:styleId="Heading7Char">
    <w:name w:val="Heading 7 Char"/>
    <w:basedOn w:val="DefaultParagraphFont"/>
    <w:link w:val="Heading7"/>
    <w:uiPriority w:val="9"/>
    <w:semiHidden/>
    <w:rsid w:val="00C6725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6725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67250"/>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924047"/>
    <w:rPr>
      <w:color w:val="605E5C"/>
      <w:shd w:val="clear" w:color="auto" w:fill="E1DFDD"/>
    </w:rPr>
  </w:style>
  <w:style w:type="table" w:styleId="PlainTable5">
    <w:name w:val="Plain Table 5"/>
    <w:basedOn w:val="TableNormal"/>
    <w:uiPriority w:val="45"/>
    <w:rsid w:val="009314CF"/>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9314CF"/>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314CF"/>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314C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9314C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9314CF"/>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2">
    <w:name w:val="Grid Table 1 Light Accent 2"/>
    <w:basedOn w:val="TableNormal"/>
    <w:uiPriority w:val="46"/>
    <w:rsid w:val="009314CF"/>
    <w:pPr>
      <w:spacing w:after="0"/>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TableNormal0">
    <w:name w:val="TableNormal"/>
    <w:basedOn w:val="TableNormal"/>
    <w:uiPriority w:val="99"/>
    <w:rsid w:val="00F20359"/>
    <w:pPr>
      <w:spacing w:after="0"/>
    </w:pPr>
    <w:tblPr/>
  </w:style>
  <w:style w:type="table" w:customStyle="1" w:styleId="TableStyle">
    <w:name w:val="TableStyle"/>
    <w:basedOn w:val="TableNormal"/>
    <w:uiPriority w:val="99"/>
    <w:rsid w:val="00F20359"/>
    <w:pPr>
      <w:spacing w:after="0"/>
    </w:pP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13113">
      <w:bodyDiv w:val="1"/>
      <w:marLeft w:val="0"/>
      <w:marRight w:val="0"/>
      <w:marTop w:val="0"/>
      <w:marBottom w:val="0"/>
      <w:divBdr>
        <w:top w:val="none" w:sz="0" w:space="0" w:color="auto"/>
        <w:left w:val="none" w:sz="0" w:space="0" w:color="auto"/>
        <w:bottom w:val="none" w:sz="0" w:space="0" w:color="auto"/>
        <w:right w:val="none" w:sz="0" w:space="0" w:color="auto"/>
      </w:divBdr>
    </w:div>
    <w:div w:id="9065416">
      <w:bodyDiv w:val="1"/>
      <w:marLeft w:val="0"/>
      <w:marRight w:val="0"/>
      <w:marTop w:val="0"/>
      <w:marBottom w:val="0"/>
      <w:divBdr>
        <w:top w:val="none" w:sz="0" w:space="0" w:color="auto"/>
        <w:left w:val="none" w:sz="0" w:space="0" w:color="auto"/>
        <w:bottom w:val="none" w:sz="0" w:space="0" w:color="auto"/>
        <w:right w:val="none" w:sz="0" w:space="0" w:color="auto"/>
      </w:divBdr>
    </w:div>
    <w:div w:id="10836915">
      <w:bodyDiv w:val="1"/>
      <w:marLeft w:val="0"/>
      <w:marRight w:val="0"/>
      <w:marTop w:val="0"/>
      <w:marBottom w:val="0"/>
      <w:divBdr>
        <w:top w:val="none" w:sz="0" w:space="0" w:color="auto"/>
        <w:left w:val="none" w:sz="0" w:space="0" w:color="auto"/>
        <w:bottom w:val="none" w:sz="0" w:space="0" w:color="auto"/>
        <w:right w:val="none" w:sz="0" w:space="0" w:color="auto"/>
      </w:divBdr>
    </w:div>
    <w:div w:id="11762796">
      <w:bodyDiv w:val="1"/>
      <w:marLeft w:val="0"/>
      <w:marRight w:val="0"/>
      <w:marTop w:val="0"/>
      <w:marBottom w:val="0"/>
      <w:divBdr>
        <w:top w:val="none" w:sz="0" w:space="0" w:color="auto"/>
        <w:left w:val="none" w:sz="0" w:space="0" w:color="auto"/>
        <w:bottom w:val="none" w:sz="0" w:space="0" w:color="auto"/>
        <w:right w:val="none" w:sz="0" w:space="0" w:color="auto"/>
      </w:divBdr>
    </w:div>
    <w:div w:id="19548607">
      <w:bodyDiv w:val="1"/>
      <w:marLeft w:val="0"/>
      <w:marRight w:val="0"/>
      <w:marTop w:val="0"/>
      <w:marBottom w:val="0"/>
      <w:divBdr>
        <w:top w:val="none" w:sz="0" w:space="0" w:color="auto"/>
        <w:left w:val="none" w:sz="0" w:space="0" w:color="auto"/>
        <w:bottom w:val="none" w:sz="0" w:space="0" w:color="auto"/>
        <w:right w:val="none" w:sz="0" w:space="0" w:color="auto"/>
      </w:divBdr>
    </w:div>
    <w:div w:id="20479741">
      <w:bodyDiv w:val="1"/>
      <w:marLeft w:val="0"/>
      <w:marRight w:val="0"/>
      <w:marTop w:val="0"/>
      <w:marBottom w:val="0"/>
      <w:divBdr>
        <w:top w:val="none" w:sz="0" w:space="0" w:color="auto"/>
        <w:left w:val="none" w:sz="0" w:space="0" w:color="auto"/>
        <w:bottom w:val="none" w:sz="0" w:space="0" w:color="auto"/>
        <w:right w:val="none" w:sz="0" w:space="0" w:color="auto"/>
      </w:divBdr>
    </w:div>
    <w:div w:id="30033844">
      <w:bodyDiv w:val="1"/>
      <w:marLeft w:val="0"/>
      <w:marRight w:val="0"/>
      <w:marTop w:val="0"/>
      <w:marBottom w:val="0"/>
      <w:divBdr>
        <w:top w:val="none" w:sz="0" w:space="0" w:color="auto"/>
        <w:left w:val="none" w:sz="0" w:space="0" w:color="auto"/>
        <w:bottom w:val="none" w:sz="0" w:space="0" w:color="auto"/>
        <w:right w:val="none" w:sz="0" w:space="0" w:color="auto"/>
      </w:divBdr>
    </w:div>
    <w:div w:id="31805237">
      <w:bodyDiv w:val="1"/>
      <w:marLeft w:val="0"/>
      <w:marRight w:val="0"/>
      <w:marTop w:val="0"/>
      <w:marBottom w:val="0"/>
      <w:divBdr>
        <w:top w:val="none" w:sz="0" w:space="0" w:color="auto"/>
        <w:left w:val="none" w:sz="0" w:space="0" w:color="auto"/>
        <w:bottom w:val="none" w:sz="0" w:space="0" w:color="auto"/>
        <w:right w:val="none" w:sz="0" w:space="0" w:color="auto"/>
      </w:divBdr>
    </w:div>
    <w:div w:id="34232615">
      <w:bodyDiv w:val="1"/>
      <w:marLeft w:val="0"/>
      <w:marRight w:val="0"/>
      <w:marTop w:val="0"/>
      <w:marBottom w:val="0"/>
      <w:divBdr>
        <w:top w:val="none" w:sz="0" w:space="0" w:color="auto"/>
        <w:left w:val="none" w:sz="0" w:space="0" w:color="auto"/>
        <w:bottom w:val="none" w:sz="0" w:space="0" w:color="auto"/>
        <w:right w:val="none" w:sz="0" w:space="0" w:color="auto"/>
      </w:divBdr>
    </w:div>
    <w:div w:id="34700715">
      <w:bodyDiv w:val="1"/>
      <w:marLeft w:val="0"/>
      <w:marRight w:val="0"/>
      <w:marTop w:val="0"/>
      <w:marBottom w:val="0"/>
      <w:divBdr>
        <w:top w:val="none" w:sz="0" w:space="0" w:color="auto"/>
        <w:left w:val="none" w:sz="0" w:space="0" w:color="auto"/>
        <w:bottom w:val="none" w:sz="0" w:space="0" w:color="auto"/>
        <w:right w:val="none" w:sz="0" w:space="0" w:color="auto"/>
      </w:divBdr>
    </w:div>
    <w:div w:id="38480758">
      <w:bodyDiv w:val="1"/>
      <w:marLeft w:val="0"/>
      <w:marRight w:val="0"/>
      <w:marTop w:val="0"/>
      <w:marBottom w:val="0"/>
      <w:divBdr>
        <w:top w:val="none" w:sz="0" w:space="0" w:color="auto"/>
        <w:left w:val="none" w:sz="0" w:space="0" w:color="auto"/>
        <w:bottom w:val="none" w:sz="0" w:space="0" w:color="auto"/>
        <w:right w:val="none" w:sz="0" w:space="0" w:color="auto"/>
      </w:divBdr>
    </w:div>
    <w:div w:id="42339433">
      <w:bodyDiv w:val="1"/>
      <w:marLeft w:val="0"/>
      <w:marRight w:val="0"/>
      <w:marTop w:val="0"/>
      <w:marBottom w:val="0"/>
      <w:divBdr>
        <w:top w:val="none" w:sz="0" w:space="0" w:color="auto"/>
        <w:left w:val="none" w:sz="0" w:space="0" w:color="auto"/>
        <w:bottom w:val="none" w:sz="0" w:space="0" w:color="auto"/>
        <w:right w:val="none" w:sz="0" w:space="0" w:color="auto"/>
      </w:divBdr>
    </w:div>
    <w:div w:id="56705838">
      <w:bodyDiv w:val="1"/>
      <w:marLeft w:val="0"/>
      <w:marRight w:val="0"/>
      <w:marTop w:val="0"/>
      <w:marBottom w:val="0"/>
      <w:divBdr>
        <w:top w:val="none" w:sz="0" w:space="0" w:color="auto"/>
        <w:left w:val="none" w:sz="0" w:space="0" w:color="auto"/>
        <w:bottom w:val="none" w:sz="0" w:space="0" w:color="auto"/>
        <w:right w:val="none" w:sz="0" w:space="0" w:color="auto"/>
      </w:divBdr>
    </w:div>
    <w:div w:id="65420571">
      <w:bodyDiv w:val="1"/>
      <w:marLeft w:val="0"/>
      <w:marRight w:val="0"/>
      <w:marTop w:val="0"/>
      <w:marBottom w:val="0"/>
      <w:divBdr>
        <w:top w:val="none" w:sz="0" w:space="0" w:color="auto"/>
        <w:left w:val="none" w:sz="0" w:space="0" w:color="auto"/>
        <w:bottom w:val="none" w:sz="0" w:space="0" w:color="auto"/>
        <w:right w:val="none" w:sz="0" w:space="0" w:color="auto"/>
      </w:divBdr>
    </w:div>
    <w:div w:id="71972128">
      <w:bodyDiv w:val="1"/>
      <w:marLeft w:val="0"/>
      <w:marRight w:val="0"/>
      <w:marTop w:val="0"/>
      <w:marBottom w:val="0"/>
      <w:divBdr>
        <w:top w:val="none" w:sz="0" w:space="0" w:color="auto"/>
        <w:left w:val="none" w:sz="0" w:space="0" w:color="auto"/>
        <w:bottom w:val="none" w:sz="0" w:space="0" w:color="auto"/>
        <w:right w:val="none" w:sz="0" w:space="0" w:color="auto"/>
      </w:divBdr>
    </w:div>
    <w:div w:id="77991384">
      <w:bodyDiv w:val="1"/>
      <w:marLeft w:val="0"/>
      <w:marRight w:val="0"/>
      <w:marTop w:val="0"/>
      <w:marBottom w:val="0"/>
      <w:divBdr>
        <w:top w:val="none" w:sz="0" w:space="0" w:color="auto"/>
        <w:left w:val="none" w:sz="0" w:space="0" w:color="auto"/>
        <w:bottom w:val="none" w:sz="0" w:space="0" w:color="auto"/>
        <w:right w:val="none" w:sz="0" w:space="0" w:color="auto"/>
      </w:divBdr>
    </w:div>
    <w:div w:id="84350656">
      <w:bodyDiv w:val="1"/>
      <w:marLeft w:val="0"/>
      <w:marRight w:val="0"/>
      <w:marTop w:val="0"/>
      <w:marBottom w:val="0"/>
      <w:divBdr>
        <w:top w:val="none" w:sz="0" w:space="0" w:color="auto"/>
        <w:left w:val="none" w:sz="0" w:space="0" w:color="auto"/>
        <w:bottom w:val="none" w:sz="0" w:space="0" w:color="auto"/>
        <w:right w:val="none" w:sz="0" w:space="0" w:color="auto"/>
      </w:divBdr>
    </w:div>
    <w:div w:id="91054227">
      <w:bodyDiv w:val="1"/>
      <w:marLeft w:val="0"/>
      <w:marRight w:val="0"/>
      <w:marTop w:val="0"/>
      <w:marBottom w:val="0"/>
      <w:divBdr>
        <w:top w:val="none" w:sz="0" w:space="0" w:color="auto"/>
        <w:left w:val="none" w:sz="0" w:space="0" w:color="auto"/>
        <w:bottom w:val="none" w:sz="0" w:space="0" w:color="auto"/>
        <w:right w:val="none" w:sz="0" w:space="0" w:color="auto"/>
      </w:divBdr>
    </w:div>
    <w:div w:id="96681017">
      <w:bodyDiv w:val="1"/>
      <w:marLeft w:val="0"/>
      <w:marRight w:val="0"/>
      <w:marTop w:val="0"/>
      <w:marBottom w:val="0"/>
      <w:divBdr>
        <w:top w:val="none" w:sz="0" w:space="0" w:color="auto"/>
        <w:left w:val="none" w:sz="0" w:space="0" w:color="auto"/>
        <w:bottom w:val="none" w:sz="0" w:space="0" w:color="auto"/>
        <w:right w:val="none" w:sz="0" w:space="0" w:color="auto"/>
      </w:divBdr>
    </w:div>
    <w:div w:id="97024075">
      <w:bodyDiv w:val="1"/>
      <w:marLeft w:val="0"/>
      <w:marRight w:val="0"/>
      <w:marTop w:val="0"/>
      <w:marBottom w:val="0"/>
      <w:divBdr>
        <w:top w:val="none" w:sz="0" w:space="0" w:color="auto"/>
        <w:left w:val="none" w:sz="0" w:space="0" w:color="auto"/>
        <w:bottom w:val="none" w:sz="0" w:space="0" w:color="auto"/>
        <w:right w:val="none" w:sz="0" w:space="0" w:color="auto"/>
      </w:divBdr>
    </w:div>
    <w:div w:id="102921306">
      <w:bodyDiv w:val="1"/>
      <w:marLeft w:val="0"/>
      <w:marRight w:val="0"/>
      <w:marTop w:val="0"/>
      <w:marBottom w:val="0"/>
      <w:divBdr>
        <w:top w:val="none" w:sz="0" w:space="0" w:color="auto"/>
        <w:left w:val="none" w:sz="0" w:space="0" w:color="auto"/>
        <w:bottom w:val="none" w:sz="0" w:space="0" w:color="auto"/>
        <w:right w:val="none" w:sz="0" w:space="0" w:color="auto"/>
      </w:divBdr>
    </w:div>
    <w:div w:id="104160835">
      <w:bodyDiv w:val="1"/>
      <w:marLeft w:val="0"/>
      <w:marRight w:val="0"/>
      <w:marTop w:val="0"/>
      <w:marBottom w:val="0"/>
      <w:divBdr>
        <w:top w:val="none" w:sz="0" w:space="0" w:color="auto"/>
        <w:left w:val="none" w:sz="0" w:space="0" w:color="auto"/>
        <w:bottom w:val="none" w:sz="0" w:space="0" w:color="auto"/>
        <w:right w:val="none" w:sz="0" w:space="0" w:color="auto"/>
      </w:divBdr>
    </w:div>
    <w:div w:id="115367674">
      <w:bodyDiv w:val="1"/>
      <w:marLeft w:val="0"/>
      <w:marRight w:val="0"/>
      <w:marTop w:val="0"/>
      <w:marBottom w:val="0"/>
      <w:divBdr>
        <w:top w:val="none" w:sz="0" w:space="0" w:color="auto"/>
        <w:left w:val="none" w:sz="0" w:space="0" w:color="auto"/>
        <w:bottom w:val="none" w:sz="0" w:space="0" w:color="auto"/>
        <w:right w:val="none" w:sz="0" w:space="0" w:color="auto"/>
      </w:divBdr>
    </w:div>
    <w:div w:id="115876052">
      <w:bodyDiv w:val="1"/>
      <w:marLeft w:val="0"/>
      <w:marRight w:val="0"/>
      <w:marTop w:val="0"/>
      <w:marBottom w:val="0"/>
      <w:divBdr>
        <w:top w:val="none" w:sz="0" w:space="0" w:color="auto"/>
        <w:left w:val="none" w:sz="0" w:space="0" w:color="auto"/>
        <w:bottom w:val="none" w:sz="0" w:space="0" w:color="auto"/>
        <w:right w:val="none" w:sz="0" w:space="0" w:color="auto"/>
      </w:divBdr>
    </w:div>
    <w:div w:id="116340886">
      <w:bodyDiv w:val="1"/>
      <w:marLeft w:val="0"/>
      <w:marRight w:val="0"/>
      <w:marTop w:val="0"/>
      <w:marBottom w:val="0"/>
      <w:divBdr>
        <w:top w:val="none" w:sz="0" w:space="0" w:color="auto"/>
        <w:left w:val="none" w:sz="0" w:space="0" w:color="auto"/>
        <w:bottom w:val="none" w:sz="0" w:space="0" w:color="auto"/>
        <w:right w:val="none" w:sz="0" w:space="0" w:color="auto"/>
      </w:divBdr>
    </w:div>
    <w:div w:id="131097974">
      <w:bodyDiv w:val="1"/>
      <w:marLeft w:val="0"/>
      <w:marRight w:val="0"/>
      <w:marTop w:val="0"/>
      <w:marBottom w:val="0"/>
      <w:divBdr>
        <w:top w:val="none" w:sz="0" w:space="0" w:color="auto"/>
        <w:left w:val="none" w:sz="0" w:space="0" w:color="auto"/>
        <w:bottom w:val="none" w:sz="0" w:space="0" w:color="auto"/>
        <w:right w:val="none" w:sz="0" w:space="0" w:color="auto"/>
      </w:divBdr>
    </w:div>
    <w:div w:id="132018269">
      <w:bodyDiv w:val="1"/>
      <w:marLeft w:val="0"/>
      <w:marRight w:val="0"/>
      <w:marTop w:val="0"/>
      <w:marBottom w:val="0"/>
      <w:divBdr>
        <w:top w:val="none" w:sz="0" w:space="0" w:color="auto"/>
        <w:left w:val="none" w:sz="0" w:space="0" w:color="auto"/>
        <w:bottom w:val="none" w:sz="0" w:space="0" w:color="auto"/>
        <w:right w:val="none" w:sz="0" w:space="0" w:color="auto"/>
      </w:divBdr>
    </w:div>
    <w:div w:id="140541618">
      <w:bodyDiv w:val="1"/>
      <w:marLeft w:val="0"/>
      <w:marRight w:val="0"/>
      <w:marTop w:val="0"/>
      <w:marBottom w:val="0"/>
      <w:divBdr>
        <w:top w:val="none" w:sz="0" w:space="0" w:color="auto"/>
        <w:left w:val="none" w:sz="0" w:space="0" w:color="auto"/>
        <w:bottom w:val="none" w:sz="0" w:space="0" w:color="auto"/>
        <w:right w:val="none" w:sz="0" w:space="0" w:color="auto"/>
      </w:divBdr>
    </w:div>
    <w:div w:id="145245110">
      <w:bodyDiv w:val="1"/>
      <w:marLeft w:val="0"/>
      <w:marRight w:val="0"/>
      <w:marTop w:val="0"/>
      <w:marBottom w:val="0"/>
      <w:divBdr>
        <w:top w:val="none" w:sz="0" w:space="0" w:color="auto"/>
        <w:left w:val="none" w:sz="0" w:space="0" w:color="auto"/>
        <w:bottom w:val="none" w:sz="0" w:space="0" w:color="auto"/>
        <w:right w:val="none" w:sz="0" w:space="0" w:color="auto"/>
      </w:divBdr>
    </w:div>
    <w:div w:id="148636857">
      <w:bodyDiv w:val="1"/>
      <w:marLeft w:val="0"/>
      <w:marRight w:val="0"/>
      <w:marTop w:val="0"/>
      <w:marBottom w:val="0"/>
      <w:divBdr>
        <w:top w:val="none" w:sz="0" w:space="0" w:color="auto"/>
        <w:left w:val="none" w:sz="0" w:space="0" w:color="auto"/>
        <w:bottom w:val="none" w:sz="0" w:space="0" w:color="auto"/>
        <w:right w:val="none" w:sz="0" w:space="0" w:color="auto"/>
      </w:divBdr>
    </w:div>
    <w:div w:id="150877220">
      <w:bodyDiv w:val="1"/>
      <w:marLeft w:val="0"/>
      <w:marRight w:val="0"/>
      <w:marTop w:val="0"/>
      <w:marBottom w:val="0"/>
      <w:divBdr>
        <w:top w:val="none" w:sz="0" w:space="0" w:color="auto"/>
        <w:left w:val="none" w:sz="0" w:space="0" w:color="auto"/>
        <w:bottom w:val="none" w:sz="0" w:space="0" w:color="auto"/>
        <w:right w:val="none" w:sz="0" w:space="0" w:color="auto"/>
      </w:divBdr>
    </w:div>
    <w:div w:id="152718343">
      <w:bodyDiv w:val="1"/>
      <w:marLeft w:val="0"/>
      <w:marRight w:val="0"/>
      <w:marTop w:val="0"/>
      <w:marBottom w:val="0"/>
      <w:divBdr>
        <w:top w:val="none" w:sz="0" w:space="0" w:color="auto"/>
        <w:left w:val="none" w:sz="0" w:space="0" w:color="auto"/>
        <w:bottom w:val="none" w:sz="0" w:space="0" w:color="auto"/>
        <w:right w:val="none" w:sz="0" w:space="0" w:color="auto"/>
      </w:divBdr>
    </w:div>
    <w:div w:id="153107550">
      <w:bodyDiv w:val="1"/>
      <w:marLeft w:val="0"/>
      <w:marRight w:val="0"/>
      <w:marTop w:val="0"/>
      <w:marBottom w:val="0"/>
      <w:divBdr>
        <w:top w:val="none" w:sz="0" w:space="0" w:color="auto"/>
        <w:left w:val="none" w:sz="0" w:space="0" w:color="auto"/>
        <w:bottom w:val="none" w:sz="0" w:space="0" w:color="auto"/>
        <w:right w:val="none" w:sz="0" w:space="0" w:color="auto"/>
      </w:divBdr>
    </w:div>
    <w:div w:id="154953659">
      <w:bodyDiv w:val="1"/>
      <w:marLeft w:val="0"/>
      <w:marRight w:val="0"/>
      <w:marTop w:val="0"/>
      <w:marBottom w:val="0"/>
      <w:divBdr>
        <w:top w:val="none" w:sz="0" w:space="0" w:color="auto"/>
        <w:left w:val="none" w:sz="0" w:space="0" w:color="auto"/>
        <w:bottom w:val="none" w:sz="0" w:space="0" w:color="auto"/>
        <w:right w:val="none" w:sz="0" w:space="0" w:color="auto"/>
      </w:divBdr>
    </w:div>
    <w:div w:id="165095381">
      <w:bodyDiv w:val="1"/>
      <w:marLeft w:val="0"/>
      <w:marRight w:val="0"/>
      <w:marTop w:val="0"/>
      <w:marBottom w:val="0"/>
      <w:divBdr>
        <w:top w:val="none" w:sz="0" w:space="0" w:color="auto"/>
        <w:left w:val="none" w:sz="0" w:space="0" w:color="auto"/>
        <w:bottom w:val="none" w:sz="0" w:space="0" w:color="auto"/>
        <w:right w:val="none" w:sz="0" w:space="0" w:color="auto"/>
      </w:divBdr>
    </w:div>
    <w:div w:id="172769797">
      <w:bodyDiv w:val="1"/>
      <w:marLeft w:val="0"/>
      <w:marRight w:val="0"/>
      <w:marTop w:val="0"/>
      <w:marBottom w:val="0"/>
      <w:divBdr>
        <w:top w:val="none" w:sz="0" w:space="0" w:color="auto"/>
        <w:left w:val="none" w:sz="0" w:space="0" w:color="auto"/>
        <w:bottom w:val="none" w:sz="0" w:space="0" w:color="auto"/>
        <w:right w:val="none" w:sz="0" w:space="0" w:color="auto"/>
      </w:divBdr>
    </w:div>
    <w:div w:id="174855456">
      <w:bodyDiv w:val="1"/>
      <w:marLeft w:val="0"/>
      <w:marRight w:val="0"/>
      <w:marTop w:val="0"/>
      <w:marBottom w:val="0"/>
      <w:divBdr>
        <w:top w:val="none" w:sz="0" w:space="0" w:color="auto"/>
        <w:left w:val="none" w:sz="0" w:space="0" w:color="auto"/>
        <w:bottom w:val="none" w:sz="0" w:space="0" w:color="auto"/>
        <w:right w:val="none" w:sz="0" w:space="0" w:color="auto"/>
      </w:divBdr>
    </w:div>
    <w:div w:id="178979093">
      <w:bodyDiv w:val="1"/>
      <w:marLeft w:val="0"/>
      <w:marRight w:val="0"/>
      <w:marTop w:val="0"/>
      <w:marBottom w:val="0"/>
      <w:divBdr>
        <w:top w:val="none" w:sz="0" w:space="0" w:color="auto"/>
        <w:left w:val="none" w:sz="0" w:space="0" w:color="auto"/>
        <w:bottom w:val="none" w:sz="0" w:space="0" w:color="auto"/>
        <w:right w:val="none" w:sz="0" w:space="0" w:color="auto"/>
      </w:divBdr>
    </w:div>
    <w:div w:id="181936298">
      <w:bodyDiv w:val="1"/>
      <w:marLeft w:val="0"/>
      <w:marRight w:val="0"/>
      <w:marTop w:val="0"/>
      <w:marBottom w:val="0"/>
      <w:divBdr>
        <w:top w:val="none" w:sz="0" w:space="0" w:color="auto"/>
        <w:left w:val="none" w:sz="0" w:space="0" w:color="auto"/>
        <w:bottom w:val="none" w:sz="0" w:space="0" w:color="auto"/>
        <w:right w:val="none" w:sz="0" w:space="0" w:color="auto"/>
      </w:divBdr>
    </w:div>
    <w:div w:id="187722821">
      <w:bodyDiv w:val="1"/>
      <w:marLeft w:val="0"/>
      <w:marRight w:val="0"/>
      <w:marTop w:val="0"/>
      <w:marBottom w:val="0"/>
      <w:divBdr>
        <w:top w:val="none" w:sz="0" w:space="0" w:color="auto"/>
        <w:left w:val="none" w:sz="0" w:space="0" w:color="auto"/>
        <w:bottom w:val="none" w:sz="0" w:space="0" w:color="auto"/>
        <w:right w:val="none" w:sz="0" w:space="0" w:color="auto"/>
      </w:divBdr>
    </w:div>
    <w:div w:id="189876045">
      <w:bodyDiv w:val="1"/>
      <w:marLeft w:val="0"/>
      <w:marRight w:val="0"/>
      <w:marTop w:val="0"/>
      <w:marBottom w:val="0"/>
      <w:divBdr>
        <w:top w:val="none" w:sz="0" w:space="0" w:color="auto"/>
        <w:left w:val="none" w:sz="0" w:space="0" w:color="auto"/>
        <w:bottom w:val="none" w:sz="0" w:space="0" w:color="auto"/>
        <w:right w:val="none" w:sz="0" w:space="0" w:color="auto"/>
      </w:divBdr>
    </w:div>
    <w:div w:id="197015443">
      <w:bodyDiv w:val="1"/>
      <w:marLeft w:val="0"/>
      <w:marRight w:val="0"/>
      <w:marTop w:val="0"/>
      <w:marBottom w:val="0"/>
      <w:divBdr>
        <w:top w:val="none" w:sz="0" w:space="0" w:color="auto"/>
        <w:left w:val="none" w:sz="0" w:space="0" w:color="auto"/>
        <w:bottom w:val="none" w:sz="0" w:space="0" w:color="auto"/>
        <w:right w:val="none" w:sz="0" w:space="0" w:color="auto"/>
      </w:divBdr>
    </w:div>
    <w:div w:id="203714859">
      <w:bodyDiv w:val="1"/>
      <w:marLeft w:val="0"/>
      <w:marRight w:val="0"/>
      <w:marTop w:val="0"/>
      <w:marBottom w:val="0"/>
      <w:divBdr>
        <w:top w:val="none" w:sz="0" w:space="0" w:color="auto"/>
        <w:left w:val="none" w:sz="0" w:space="0" w:color="auto"/>
        <w:bottom w:val="none" w:sz="0" w:space="0" w:color="auto"/>
        <w:right w:val="none" w:sz="0" w:space="0" w:color="auto"/>
      </w:divBdr>
    </w:div>
    <w:div w:id="208345280">
      <w:bodyDiv w:val="1"/>
      <w:marLeft w:val="0"/>
      <w:marRight w:val="0"/>
      <w:marTop w:val="0"/>
      <w:marBottom w:val="0"/>
      <w:divBdr>
        <w:top w:val="none" w:sz="0" w:space="0" w:color="auto"/>
        <w:left w:val="none" w:sz="0" w:space="0" w:color="auto"/>
        <w:bottom w:val="none" w:sz="0" w:space="0" w:color="auto"/>
        <w:right w:val="none" w:sz="0" w:space="0" w:color="auto"/>
      </w:divBdr>
    </w:div>
    <w:div w:id="213320082">
      <w:bodyDiv w:val="1"/>
      <w:marLeft w:val="0"/>
      <w:marRight w:val="0"/>
      <w:marTop w:val="0"/>
      <w:marBottom w:val="0"/>
      <w:divBdr>
        <w:top w:val="none" w:sz="0" w:space="0" w:color="auto"/>
        <w:left w:val="none" w:sz="0" w:space="0" w:color="auto"/>
        <w:bottom w:val="none" w:sz="0" w:space="0" w:color="auto"/>
        <w:right w:val="none" w:sz="0" w:space="0" w:color="auto"/>
      </w:divBdr>
    </w:div>
    <w:div w:id="242497279">
      <w:bodyDiv w:val="1"/>
      <w:marLeft w:val="0"/>
      <w:marRight w:val="0"/>
      <w:marTop w:val="0"/>
      <w:marBottom w:val="0"/>
      <w:divBdr>
        <w:top w:val="none" w:sz="0" w:space="0" w:color="auto"/>
        <w:left w:val="none" w:sz="0" w:space="0" w:color="auto"/>
        <w:bottom w:val="none" w:sz="0" w:space="0" w:color="auto"/>
        <w:right w:val="none" w:sz="0" w:space="0" w:color="auto"/>
      </w:divBdr>
    </w:div>
    <w:div w:id="243033908">
      <w:bodyDiv w:val="1"/>
      <w:marLeft w:val="0"/>
      <w:marRight w:val="0"/>
      <w:marTop w:val="0"/>
      <w:marBottom w:val="0"/>
      <w:divBdr>
        <w:top w:val="none" w:sz="0" w:space="0" w:color="auto"/>
        <w:left w:val="none" w:sz="0" w:space="0" w:color="auto"/>
        <w:bottom w:val="none" w:sz="0" w:space="0" w:color="auto"/>
        <w:right w:val="none" w:sz="0" w:space="0" w:color="auto"/>
      </w:divBdr>
    </w:div>
    <w:div w:id="245498546">
      <w:bodyDiv w:val="1"/>
      <w:marLeft w:val="0"/>
      <w:marRight w:val="0"/>
      <w:marTop w:val="0"/>
      <w:marBottom w:val="0"/>
      <w:divBdr>
        <w:top w:val="none" w:sz="0" w:space="0" w:color="auto"/>
        <w:left w:val="none" w:sz="0" w:space="0" w:color="auto"/>
        <w:bottom w:val="none" w:sz="0" w:space="0" w:color="auto"/>
        <w:right w:val="none" w:sz="0" w:space="0" w:color="auto"/>
      </w:divBdr>
    </w:div>
    <w:div w:id="246961098">
      <w:bodyDiv w:val="1"/>
      <w:marLeft w:val="0"/>
      <w:marRight w:val="0"/>
      <w:marTop w:val="0"/>
      <w:marBottom w:val="0"/>
      <w:divBdr>
        <w:top w:val="none" w:sz="0" w:space="0" w:color="auto"/>
        <w:left w:val="none" w:sz="0" w:space="0" w:color="auto"/>
        <w:bottom w:val="none" w:sz="0" w:space="0" w:color="auto"/>
        <w:right w:val="none" w:sz="0" w:space="0" w:color="auto"/>
      </w:divBdr>
    </w:div>
    <w:div w:id="249238587">
      <w:bodyDiv w:val="1"/>
      <w:marLeft w:val="0"/>
      <w:marRight w:val="0"/>
      <w:marTop w:val="0"/>
      <w:marBottom w:val="0"/>
      <w:divBdr>
        <w:top w:val="none" w:sz="0" w:space="0" w:color="auto"/>
        <w:left w:val="none" w:sz="0" w:space="0" w:color="auto"/>
        <w:bottom w:val="none" w:sz="0" w:space="0" w:color="auto"/>
        <w:right w:val="none" w:sz="0" w:space="0" w:color="auto"/>
      </w:divBdr>
    </w:div>
    <w:div w:id="253978551">
      <w:bodyDiv w:val="1"/>
      <w:marLeft w:val="0"/>
      <w:marRight w:val="0"/>
      <w:marTop w:val="0"/>
      <w:marBottom w:val="0"/>
      <w:divBdr>
        <w:top w:val="none" w:sz="0" w:space="0" w:color="auto"/>
        <w:left w:val="none" w:sz="0" w:space="0" w:color="auto"/>
        <w:bottom w:val="none" w:sz="0" w:space="0" w:color="auto"/>
        <w:right w:val="none" w:sz="0" w:space="0" w:color="auto"/>
      </w:divBdr>
    </w:div>
    <w:div w:id="254482188">
      <w:bodyDiv w:val="1"/>
      <w:marLeft w:val="0"/>
      <w:marRight w:val="0"/>
      <w:marTop w:val="0"/>
      <w:marBottom w:val="0"/>
      <w:divBdr>
        <w:top w:val="none" w:sz="0" w:space="0" w:color="auto"/>
        <w:left w:val="none" w:sz="0" w:space="0" w:color="auto"/>
        <w:bottom w:val="none" w:sz="0" w:space="0" w:color="auto"/>
        <w:right w:val="none" w:sz="0" w:space="0" w:color="auto"/>
      </w:divBdr>
    </w:div>
    <w:div w:id="258296852">
      <w:bodyDiv w:val="1"/>
      <w:marLeft w:val="0"/>
      <w:marRight w:val="0"/>
      <w:marTop w:val="0"/>
      <w:marBottom w:val="0"/>
      <w:divBdr>
        <w:top w:val="none" w:sz="0" w:space="0" w:color="auto"/>
        <w:left w:val="none" w:sz="0" w:space="0" w:color="auto"/>
        <w:bottom w:val="none" w:sz="0" w:space="0" w:color="auto"/>
        <w:right w:val="none" w:sz="0" w:space="0" w:color="auto"/>
      </w:divBdr>
    </w:div>
    <w:div w:id="263078233">
      <w:bodyDiv w:val="1"/>
      <w:marLeft w:val="0"/>
      <w:marRight w:val="0"/>
      <w:marTop w:val="0"/>
      <w:marBottom w:val="0"/>
      <w:divBdr>
        <w:top w:val="none" w:sz="0" w:space="0" w:color="auto"/>
        <w:left w:val="none" w:sz="0" w:space="0" w:color="auto"/>
        <w:bottom w:val="none" w:sz="0" w:space="0" w:color="auto"/>
        <w:right w:val="none" w:sz="0" w:space="0" w:color="auto"/>
      </w:divBdr>
    </w:div>
    <w:div w:id="271910022">
      <w:bodyDiv w:val="1"/>
      <w:marLeft w:val="0"/>
      <w:marRight w:val="0"/>
      <w:marTop w:val="0"/>
      <w:marBottom w:val="0"/>
      <w:divBdr>
        <w:top w:val="none" w:sz="0" w:space="0" w:color="auto"/>
        <w:left w:val="none" w:sz="0" w:space="0" w:color="auto"/>
        <w:bottom w:val="none" w:sz="0" w:space="0" w:color="auto"/>
        <w:right w:val="none" w:sz="0" w:space="0" w:color="auto"/>
      </w:divBdr>
    </w:div>
    <w:div w:id="273833692">
      <w:bodyDiv w:val="1"/>
      <w:marLeft w:val="0"/>
      <w:marRight w:val="0"/>
      <w:marTop w:val="0"/>
      <w:marBottom w:val="0"/>
      <w:divBdr>
        <w:top w:val="none" w:sz="0" w:space="0" w:color="auto"/>
        <w:left w:val="none" w:sz="0" w:space="0" w:color="auto"/>
        <w:bottom w:val="none" w:sz="0" w:space="0" w:color="auto"/>
        <w:right w:val="none" w:sz="0" w:space="0" w:color="auto"/>
      </w:divBdr>
    </w:div>
    <w:div w:id="275407943">
      <w:bodyDiv w:val="1"/>
      <w:marLeft w:val="0"/>
      <w:marRight w:val="0"/>
      <w:marTop w:val="0"/>
      <w:marBottom w:val="0"/>
      <w:divBdr>
        <w:top w:val="none" w:sz="0" w:space="0" w:color="auto"/>
        <w:left w:val="none" w:sz="0" w:space="0" w:color="auto"/>
        <w:bottom w:val="none" w:sz="0" w:space="0" w:color="auto"/>
        <w:right w:val="none" w:sz="0" w:space="0" w:color="auto"/>
      </w:divBdr>
    </w:div>
    <w:div w:id="276912556">
      <w:bodyDiv w:val="1"/>
      <w:marLeft w:val="0"/>
      <w:marRight w:val="0"/>
      <w:marTop w:val="0"/>
      <w:marBottom w:val="0"/>
      <w:divBdr>
        <w:top w:val="none" w:sz="0" w:space="0" w:color="auto"/>
        <w:left w:val="none" w:sz="0" w:space="0" w:color="auto"/>
        <w:bottom w:val="none" w:sz="0" w:space="0" w:color="auto"/>
        <w:right w:val="none" w:sz="0" w:space="0" w:color="auto"/>
      </w:divBdr>
    </w:div>
    <w:div w:id="283970227">
      <w:bodyDiv w:val="1"/>
      <w:marLeft w:val="0"/>
      <w:marRight w:val="0"/>
      <w:marTop w:val="0"/>
      <w:marBottom w:val="0"/>
      <w:divBdr>
        <w:top w:val="none" w:sz="0" w:space="0" w:color="auto"/>
        <w:left w:val="none" w:sz="0" w:space="0" w:color="auto"/>
        <w:bottom w:val="none" w:sz="0" w:space="0" w:color="auto"/>
        <w:right w:val="none" w:sz="0" w:space="0" w:color="auto"/>
      </w:divBdr>
    </w:div>
    <w:div w:id="285082132">
      <w:bodyDiv w:val="1"/>
      <w:marLeft w:val="0"/>
      <w:marRight w:val="0"/>
      <w:marTop w:val="0"/>
      <w:marBottom w:val="0"/>
      <w:divBdr>
        <w:top w:val="none" w:sz="0" w:space="0" w:color="auto"/>
        <w:left w:val="none" w:sz="0" w:space="0" w:color="auto"/>
        <w:bottom w:val="none" w:sz="0" w:space="0" w:color="auto"/>
        <w:right w:val="none" w:sz="0" w:space="0" w:color="auto"/>
      </w:divBdr>
    </w:div>
    <w:div w:id="297078205">
      <w:bodyDiv w:val="1"/>
      <w:marLeft w:val="0"/>
      <w:marRight w:val="0"/>
      <w:marTop w:val="0"/>
      <w:marBottom w:val="0"/>
      <w:divBdr>
        <w:top w:val="none" w:sz="0" w:space="0" w:color="auto"/>
        <w:left w:val="none" w:sz="0" w:space="0" w:color="auto"/>
        <w:bottom w:val="none" w:sz="0" w:space="0" w:color="auto"/>
        <w:right w:val="none" w:sz="0" w:space="0" w:color="auto"/>
      </w:divBdr>
    </w:div>
    <w:div w:id="299841790">
      <w:bodyDiv w:val="1"/>
      <w:marLeft w:val="0"/>
      <w:marRight w:val="0"/>
      <w:marTop w:val="0"/>
      <w:marBottom w:val="0"/>
      <w:divBdr>
        <w:top w:val="none" w:sz="0" w:space="0" w:color="auto"/>
        <w:left w:val="none" w:sz="0" w:space="0" w:color="auto"/>
        <w:bottom w:val="none" w:sz="0" w:space="0" w:color="auto"/>
        <w:right w:val="none" w:sz="0" w:space="0" w:color="auto"/>
      </w:divBdr>
    </w:div>
    <w:div w:id="311370651">
      <w:bodyDiv w:val="1"/>
      <w:marLeft w:val="0"/>
      <w:marRight w:val="0"/>
      <w:marTop w:val="0"/>
      <w:marBottom w:val="0"/>
      <w:divBdr>
        <w:top w:val="none" w:sz="0" w:space="0" w:color="auto"/>
        <w:left w:val="none" w:sz="0" w:space="0" w:color="auto"/>
        <w:bottom w:val="none" w:sz="0" w:space="0" w:color="auto"/>
        <w:right w:val="none" w:sz="0" w:space="0" w:color="auto"/>
      </w:divBdr>
    </w:div>
    <w:div w:id="325327027">
      <w:bodyDiv w:val="1"/>
      <w:marLeft w:val="0"/>
      <w:marRight w:val="0"/>
      <w:marTop w:val="0"/>
      <w:marBottom w:val="0"/>
      <w:divBdr>
        <w:top w:val="none" w:sz="0" w:space="0" w:color="auto"/>
        <w:left w:val="none" w:sz="0" w:space="0" w:color="auto"/>
        <w:bottom w:val="none" w:sz="0" w:space="0" w:color="auto"/>
        <w:right w:val="none" w:sz="0" w:space="0" w:color="auto"/>
      </w:divBdr>
    </w:div>
    <w:div w:id="326565917">
      <w:bodyDiv w:val="1"/>
      <w:marLeft w:val="0"/>
      <w:marRight w:val="0"/>
      <w:marTop w:val="0"/>
      <w:marBottom w:val="0"/>
      <w:divBdr>
        <w:top w:val="none" w:sz="0" w:space="0" w:color="auto"/>
        <w:left w:val="none" w:sz="0" w:space="0" w:color="auto"/>
        <w:bottom w:val="none" w:sz="0" w:space="0" w:color="auto"/>
        <w:right w:val="none" w:sz="0" w:space="0" w:color="auto"/>
      </w:divBdr>
    </w:div>
    <w:div w:id="327488140">
      <w:bodyDiv w:val="1"/>
      <w:marLeft w:val="0"/>
      <w:marRight w:val="0"/>
      <w:marTop w:val="0"/>
      <w:marBottom w:val="0"/>
      <w:divBdr>
        <w:top w:val="none" w:sz="0" w:space="0" w:color="auto"/>
        <w:left w:val="none" w:sz="0" w:space="0" w:color="auto"/>
        <w:bottom w:val="none" w:sz="0" w:space="0" w:color="auto"/>
        <w:right w:val="none" w:sz="0" w:space="0" w:color="auto"/>
      </w:divBdr>
    </w:div>
    <w:div w:id="330450093">
      <w:bodyDiv w:val="1"/>
      <w:marLeft w:val="0"/>
      <w:marRight w:val="0"/>
      <w:marTop w:val="0"/>
      <w:marBottom w:val="0"/>
      <w:divBdr>
        <w:top w:val="none" w:sz="0" w:space="0" w:color="auto"/>
        <w:left w:val="none" w:sz="0" w:space="0" w:color="auto"/>
        <w:bottom w:val="none" w:sz="0" w:space="0" w:color="auto"/>
        <w:right w:val="none" w:sz="0" w:space="0" w:color="auto"/>
      </w:divBdr>
    </w:div>
    <w:div w:id="331102653">
      <w:bodyDiv w:val="1"/>
      <w:marLeft w:val="0"/>
      <w:marRight w:val="0"/>
      <w:marTop w:val="0"/>
      <w:marBottom w:val="0"/>
      <w:divBdr>
        <w:top w:val="none" w:sz="0" w:space="0" w:color="auto"/>
        <w:left w:val="none" w:sz="0" w:space="0" w:color="auto"/>
        <w:bottom w:val="none" w:sz="0" w:space="0" w:color="auto"/>
        <w:right w:val="none" w:sz="0" w:space="0" w:color="auto"/>
      </w:divBdr>
    </w:div>
    <w:div w:id="333530779">
      <w:bodyDiv w:val="1"/>
      <w:marLeft w:val="0"/>
      <w:marRight w:val="0"/>
      <w:marTop w:val="0"/>
      <w:marBottom w:val="0"/>
      <w:divBdr>
        <w:top w:val="none" w:sz="0" w:space="0" w:color="auto"/>
        <w:left w:val="none" w:sz="0" w:space="0" w:color="auto"/>
        <w:bottom w:val="none" w:sz="0" w:space="0" w:color="auto"/>
        <w:right w:val="none" w:sz="0" w:space="0" w:color="auto"/>
      </w:divBdr>
    </w:div>
    <w:div w:id="335617545">
      <w:bodyDiv w:val="1"/>
      <w:marLeft w:val="0"/>
      <w:marRight w:val="0"/>
      <w:marTop w:val="0"/>
      <w:marBottom w:val="0"/>
      <w:divBdr>
        <w:top w:val="none" w:sz="0" w:space="0" w:color="auto"/>
        <w:left w:val="none" w:sz="0" w:space="0" w:color="auto"/>
        <w:bottom w:val="none" w:sz="0" w:space="0" w:color="auto"/>
        <w:right w:val="none" w:sz="0" w:space="0" w:color="auto"/>
      </w:divBdr>
    </w:div>
    <w:div w:id="338428132">
      <w:bodyDiv w:val="1"/>
      <w:marLeft w:val="0"/>
      <w:marRight w:val="0"/>
      <w:marTop w:val="0"/>
      <w:marBottom w:val="0"/>
      <w:divBdr>
        <w:top w:val="none" w:sz="0" w:space="0" w:color="auto"/>
        <w:left w:val="none" w:sz="0" w:space="0" w:color="auto"/>
        <w:bottom w:val="none" w:sz="0" w:space="0" w:color="auto"/>
        <w:right w:val="none" w:sz="0" w:space="0" w:color="auto"/>
      </w:divBdr>
    </w:div>
    <w:div w:id="343674459">
      <w:bodyDiv w:val="1"/>
      <w:marLeft w:val="0"/>
      <w:marRight w:val="0"/>
      <w:marTop w:val="0"/>
      <w:marBottom w:val="0"/>
      <w:divBdr>
        <w:top w:val="none" w:sz="0" w:space="0" w:color="auto"/>
        <w:left w:val="none" w:sz="0" w:space="0" w:color="auto"/>
        <w:bottom w:val="none" w:sz="0" w:space="0" w:color="auto"/>
        <w:right w:val="none" w:sz="0" w:space="0" w:color="auto"/>
      </w:divBdr>
    </w:div>
    <w:div w:id="348334928">
      <w:bodyDiv w:val="1"/>
      <w:marLeft w:val="0"/>
      <w:marRight w:val="0"/>
      <w:marTop w:val="0"/>
      <w:marBottom w:val="0"/>
      <w:divBdr>
        <w:top w:val="none" w:sz="0" w:space="0" w:color="auto"/>
        <w:left w:val="none" w:sz="0" w:space="0" w:color="auto"/>
        <w:bottom w:val="none" w:sz="0" w:space="0" w:color="auto"/>
        <w:right w:val="none" w:sz="0" w:space="0" w:color="auto"/>
      </w:divBdr>
    </w:div>
    <w:div w:id="353073638">
      <w:bodyDiv w:val="1"/>
      <w:marLeft w:val="0"/>
      <w:marRight w:val="0"/>
      <w:marTop w:val="0"/>
      <w:marBottom w:val="0"/>
      <w:divBdr>
        <w:top w:val="none" w:sz="0" w:space="0" w:color="auto"/>
        <w:left w:val="none" w:sz="0" w:space="0" w:color="auto"/>
        <w:bottom w:val="none" w:sz="0" w:space="0" w:color="auto"/>
        <w:right w:val="none" w:sz="0" w:space="0" w:color="auto"/>
      </w:divBdr>
    </w:div>
    <w:div w:id="353772308">
      <w:bodyDiv w:val="1"/>
      <w:marLeft w:val="0"/>
      <w:marRight w:val="0"/>
      <w:marTop w:val="0"/>
      <w:marBottom w:val="0"/>
      <w:divBdr>
        <w:top w:val="none" w:sz="0" w:space="0" w:color="auto"/>
        <w:left w:val="none" w:sz="0" w:space="0" w:color="auto"/>
        <w:bottom w:val="none" w:sz="0" w:space="0" w:color="auto"/>
        <w:right w:val="none" w:sz="0" w:space="0" w:color="auto"/>
      </w:divBdr>
    </w:div>
    <w:div w:id="354233955">
      <w:bodyDiv w:val="1"/>
      <w:marLeft w:val="0"/>
      <w:marRight w:val="0"/>
      <w:marTop w:val="0"/>
      <w:marBottom w:val="0"/>
      <w:divBdr>
        <w:top w:val="none" w:sz="0" w:space="0" w:color="auto"/>
        <w:left w:val="none" w:sz="0" w:space="0" w:color="auto"/>
        <w:bottom w:val="none" w:sz="0" w:space="0" w:color="auto"/>
        <w:right w:val="none" w:sz="0" w:space="0" w:color="auto"/>
      </w:divBdr>
    </w:div>
    <w:div w:id="364985707">
      <w:bodyDiv w:val="1"/>
      <w:marLeft w:val="0"/>
      <w:marRight w:val="0"/>
      <w:marTop w:val="0"/>
      <w:marBottom w:val="0"/>
      <w:divBdr>
        <w:top w:val="none" w:sz="0" w:space="0" w:color="auto"/>
        <w:left w:val="none" w:sz="0" w:space="0" w:color="auto"/>
        <w:bottom w:val="none" w:sz="0" w:space="0" w:color="auto"/>
        <w:right w:val="none" w:sz="0" w:space="0" w:color="auto"/>
      </w:divBdr>
    </w:div>
    <w:div w:id="365452344">
      <w:bodyDiv w:val="1"/>
      <w:marLeft w:val="0"/>
      <w:marRight w:val="0"/>
      <w:marTop w:val="0"/>
      <w:marBottom w:val="0"/>
      <w:divBdr>
        <w:top w:val="none" w:sz="0" w:space="0" w:color="auto"/>
        <w:left w:val="none" w:sz="0" w:space="0" w:color="auto"/>
        <w:bottom w:val="none" w:sz="0" w:space="0" w:color="auto"/>
        <w:right w:val="none" w:sz="0" w:space="0" w:color="auto"/>
      </w:divBdr>
    </w:div>
    <w:div w:id="374355595">
      <w:bodyDiv w:val="1"/>
      <w:marLeft w:val="0"/>
      <w:marRight w:val="0"/>
      <w:marTop w:val="0"/>
      <w:marBottom w:val="0"/>
      <w:divBdr>
        <w:top w:val="none" w:sz="0" w:space="0" w:color="auto"/>
        <w:left w:val="none" w:sz="0" w:space="0" w:color="auto"/>
        <w:bottom w:val="none" w:sz="0" w:space="0" w:color="auto"/>
        <w:right w:val="none" w:sz="0" w:space="0" w:color="auto"/>
      </w:divBdr>
    </w:div>
    <w:div w:id="374475723">
      <w:bodyDiv w:val="1"/>
      <w:marLeft w:val="0"/>
      <w:marRight w:val="0"/>
      <w:marTop w:val="0"/>
      <w:marBottom w:val="0"/>
      <w:divBdr>
        <w:top w:val="none" w:sz="0" w:space="0" w:color="auto"/>
        <w:left w:val="none" w:sz="0" w:space="0" w:color="auto"/>
        <w:bottom w:val="none" w:sz="0" w:space="0" w:color="auto"/>
        <w:right w:val="none" w:sz="0" w:space="0" w:color="auto"/>
      </w:divBdr>
    </w:div>
    <w:div w:id="377903515">
      <w:bodyDiv w:val="1"/>
      <w:marLeft w:val="0"/>
      <w:marRight w:val="0"/>
      <w:marTop w:val="0"/>
      <w:marBottom w:val="0"/>
      <w:divBdr>
        <w:top w:val="none" w:sz="0" w:space="0" w:color="auto"/>
        <w:left w:val="none" w:sz="0" w:space="0" w:color="auto"/>
        <w:bottom w:val="none" w:sz="0" w:space="0" w:color="auto"/>
        <w:right w:val="none" w:sz="0" w:space="0" w:color="auto"/>
      </w:divBdr>
    </w:div>
    <w:div w:id="381904540">
      <w:bodyDiv w:val="1"/>
      <w:marLeft w:val="0"/>
      <w:marRight w:val="0"/>
      <w:marTop w:val="0"/>
      <w:marBottom w:val="0"/>
      <w:divBdr>
        <w:top w:val="none" w:sz="0" w:space="0" w:color="auto"/>
        <w:left w:val="none" w:sz="0" w:space="0" w:color="auto"/>
        <w:bottom w:val="none" w:sz="0" w:space="0" w:color="auto"/>
        <w:right w:val="none" w:sz="0" w:space="0" w:color="auto"/>
      </w:divBdr>
    </w:div>
    <w:div w:id="384527996">
      <w:bodyDiv w:val="1"/>
      <w:marLeft w:val="0"/>
      <w:marRight w:val="0"/>
      <w:marTop w:val="0"/>
      <w:marBottom w:val="0"/>
      <w:divBdr>
        <w:top w:val="none" w:sz="0" w:space="0" w:color="auto"/>
        <w:left w:val="none" w:sz="0" w:space="0" w:color="auto"/>
        <w:bottom w:val="none" w:sz="0" w:space="0" w:color="auto"/>
        <w:right w:val="none" w:sz="0" w:space="0" w:color="auto"/>
      </w:divBdr>
    </w:div>
    <w:div w:id="385181378">
      <w:bodyDiv w:val="1"/>
      <w:marLeft w:val="0"/>
      <w:marRight w:val="0"/>
      <w:marTop w:val="0"/>
      <w:marBottom w:val="0"/>
      <w:divBdr>
        <w:top w:val="none" w:sz="0" w:space="0" w:color="auto"/>
        <w:left w:val="none" w:sz="0" w:space="0" w:color="auto"/>
        <w:bottom w:val="none" w:sz="0" w:space="0" w:color="auto"/>
        <w:right w:val="none" w:sz="0" w:space="0" w:color="auto"/>
      </w:divBdr>
    </w:div>
    <w:div w:id="385839603">
      <w:bodyDiv w:val="1"/>
      <w:marLeft w:val="0"/>
      <w:marRight w:val="0"/>
      <w:marTop w:val="0"/>
      <w:marBottom w:val="0"/>
      <w:divBdr>
        <w:top w:val="none" w:sz="0" w:space="0" w:color="auto"/>
        <w:left w:val="none" w:sz="0" w:space="0" w:color="auto"/>
        <w:bottom w:val="none" w:sz="0" w:space="0" w:color="auto"/>
        <w:right w:val="none" w:sz="0" w:space="0" w:color="auto"/>
      </w:divBdr>
    </w:div>
    <w:div w:id="386801505">
      <w:bodyDiv w:val="1"/>
      <w:marLeft w:val="0"/>
      <w:marRight w:val="0"/>
      <w:marTop w:val="0"/>
      <w:marBottom w:val="0"/>
      <w:divBdr>
        <w:top w:val="none" w:sz="0" w:space="0" w:color="auto"/>
        <w:left w:val="none" w:sz="0" w:space="0" w:color="auto"/>
        <w:bottom w:val="none" w:sz="0" w:space="0" w:color="auto"/>
        <w:right w:val="none" w:sz="0" w:space="0" w:color="auto"/>
      </w:divBdr>
    </w:div>
    <w:div w:id="397241807">
      <w:bodyDiv w:val="1"/>
      <w:marLeft w:val="0"/>
      <w:marRight w:val="0"/>
      <w:marTop w:val="0"/>
      <w:marBottom w:val="0"/>
      <w:divBdr>
        <w:top w:val="none" w:sz="0" w:space="0" w:color="auto"/>
        <w:left w:val="none" w:sz="0" w:space="0" w:color="auto"/>
        <w:bottom w:val="none" w:sz="0" w:space="0" w:color="auto"/>
        <w:right w:val="none" w:sz="0" w:space="0" w:color="auto"/>
      </w:divBdr>
    </w:div>
    <w:div w:id="397360303">
      <w:bodyDiv w:val="1"/>
      <w:marLeft w:val="0"/>
      <w:marRight w:val="0"/>
      <w:marTop w:val="0"/>
      <w:marBottom w:val="0"/>
      <w:divBdr>
        <w:top w:val="none" w:sz="0" w:space="0" w:color="auto"/>
        <w:left w:val="none" w:sz="0" w:space="0" w:color="auto"/>
        <w:bottom w:val="none" w:sz="0" w:space="0" w:color="auto"/>
        <w:right w:val="none" w:sz="0" w:space="0" w:color="auto"/>
      </w:divBdr>
    </w:div>
    <w:div w:id="397822905">
      <w:bodyDiv w:val="1"/>
      <w:marLeft w:val="0"/>
      <w:marRight w:val="0"/>
      <w:marTop w:val="0"/>
      <w:marBottom w:val="0"/>
      <w:divBdr>
        <w:top w:val="none" w:sz="0" w:space="0" w:color="auto"/>
        <w:left w:val="none" w:sz="0" w:space="0" w:color="auto"/>
        <w:bottom w:val="none" w:sz="0" w:space="0" w:color="auto"/>
        <w:right w:val="none" w:sz="0" w:space="0" w:color="auto"/>
      </w:divBdr>
    </w:div>
    <w:div w:id="400325270">
      <w:bodyDiv w:val="1"/>
      <w:marLeft w:val="0"/>
      <w:marRight w:val="0"/>
      <w:marTop w:val="0"/>
      <w:marBottom w:val="0"/>
      <w:divBdr>
        <w:top w:val="none" w:sz="0" w:space="0" w:color="auto"/>
        <w:left w:val="none" w:sz="0" w:space="0" w:color="auto"/>
        <w:bottom w:val="none" w:sz="0" w:space="0" w:color="auto"/>
        <w:right w:val="none" w:sz="0" w:space="0" w:color="auto"/>
      </w:divBdr>
    </w:div>
    <w:div w:id="400714140">
      <w:bodyDiv w:val="1"/>
      <w:marLeft w:val="0"/>
      <w:marRight w:val="0"/>
      <w:marTop w:val="0"/>
      <w:marBottom w:val="0"/>
      <w:divBdr>
        <w:top w:val="none" w:sz="0" w:space="0" w:color="auto"/>
        <w:left w:val="none" w:sz="0" w:space="0" w:color="auto"/>
        <w:bottom w:val="none" w:sz="0" w:space="0" w:color="auto"/>
        <w:right w:val="none" w:sz="0" w:space="0" w:color="auto"/>
      </w:divBdr>
    </w:div>
    <w:div w:id="403994248">
      <w:bodyDiv w:val="1"/>
      <w:marLeft w:val="0"/>
      <w:marRight w:val="0"/>
      <w:marTop w:val="0"/>
      <w:marBottom w:val="0"/>
      <w:divBdr>
        <w:top w:val="none" w:sz="0" w:space="0" w:color="auto"/>
        <w:left w:val="none" w:sz="0" w:space="0" w:color="auto"/>
        <w:bottom w:val="none" w:sz="0" w:space="0" w:color="auto"/>
        <w:right w:val="none" w:sz="0" w:space="0" w:color="auto"/>
      </w:divBdr>
    </w:div>
    <w:div w:id="408962024">
      <w:bodyDiv w:val="1"/>
      <w:marLeft w:val="0"/>
      <w:marRight w:val="0"/>
      <w:marTop w:val="0"/>
      <w:marBottom w:val="0"/>
      <w:divBdr>
        <w:top w:val="none" w:sz="0" w:space="0" w:color="auto"/>
        <w:left w:val="none" w:sz="0" w:space="0" w:color="auto"/>
        <w:bottom w:val="none" w:sz="0" w:space="0" w:color="auto"/>
        <w:right w:val="none" w:sz="0" w:space="0" w:color="auto"/>
      </w:divBdr>
    </w:div>
    <w:div w:id="411046096">
      <w:bodyDiv w:val="1"/>
      <w:marLeft w:val="0"/>
      <w:marRight w:val="0"/>
      <w:marTop w:val="0"/>
      <w:marBottom w:val="0"/>
      <w:divBdr>
        <w:top w:val="none" w:sz="0" w:space="0" w:color="auto"/>
        <w:left w:val="none" w:sz="0" w:space="0" w:color="auto"/>
        <w:bottom w:val="none" w:sz="0" w:space="0" w:color="auto"/>
        <w:right w:val="none" w:sz="0" w:space="0" w:color="auto"/>
      </w:divBdr>
    </w:div>
    <w:div w:id="411196141">
      <w:bodyDiv w:val="1"/>
      <w:marLeft w:val="0"/>
      <w:marRight w:val="0"/>
      <w:marTop w:val="0"/>
      <w:marBottom w:val="0"/>
      <w:divBdr>
        <w:top w:val="none" w:sz="0" w:space="0" w:color="auto"/>
        <w:left w:val="none" w:sz="0" w:space="0" w:color="auto"/>
        <w:bottom w:val="none" w:sz="0" w:space="0" w:color="auto"/>
        <w:right w:val="none" w:sz="0" w:space="0" w:color="auto"/>
      </w:divBdr>
    </w:div>
    <w:div w:id="428964965">
      <w:bodyDiv w:val="1"/>
      <w:marLeft w:val="0"/>
      <w:marRight w:val="0"/>
      <w:marTop w:val="0"/>
      <w:marBottom w:val="0"/>
      <w:divBdr>
        <w:top w:val="none" w:sz="0" w:space="0" w:color="auto"/>
        <w:left w:val="none" w:sz="0" w:space="0" w:color="auto"/>
        <w:bottom w:val="none" w:sz="0" w:space="0" w:color="auto"/>
        <w:right w:val="none" w:sz="0" w:space="0" w:color="auto"/>
      </w:divBdr>
    </w:div>
    <w:div w:id="437674364">
      <w:bodyDiv w:val="1"/>
      <w:marLeft w:val="0"/>
      <w:marRight w:val="0"/>
      <w:marTop w:val="0"/>
      <w:marBottom w:val="0"/>
      <w:divBdr>
        <w:top w:val="none" w:sz="0" w:space="0" w:color="auto"/>
        <w:left w:val="none" w:sz="0" w:space="0" w:color="auto"/>
        <w:bottom w:val="none" w:sz="0" w:space="0" w:color="auto"/>
        <w:right w:val="none" w:sz="0" w:space="0" w:color="auto"/>
      </w:divBdr>
    </w:div>
    <w:div w:id="442966261">
      <w:bodyDiv w:val="1"/>
      <w:marLeft w:val="0"/>
      <w:marRight w:val="0"/>
      <w:marTop w:val="0"/>
      <w:marBottom w:val="0"/>
      <w:divBdr>
        <w:top w:val="none" w:sz="0" w:space="0" w:color="auto"/>
        <w:left w:val="none" w:sz="0" w:space="0" w:color="auto"/>
        <w:bottom w:val="none" w:sz="0" w:space="0" w:color="auto"/>
        <w:right w:val="none" w:sz="0" w:space="0" w:color="auto"/>
      </w:divBdr>
    </w:div>
    <w:div w:id="462038277">
      <w:bodyDiv w:val="1"/>
      <w:marLeft w:val="0"/>
      <w:marRight w:val="0"/>
      <w:marTop w:val="0"/>
      <w:marBottom w:val="0"/>
      <w:divBdr>
        <w:top w:val="none" w:sz="0" w:space="0" w:color="auto"/>
        <w:left w:val="none" w:sz="0" w:space="0" w:color="auto"/>
        <w:bottom w:val="none" w:sz="0" w:space="0" w:color="auto"/>
        <w:right w:val="none" w:sz="0" w:space="0" w:color="auto"/>
      </w:divBdr>
    </w:div>
    <w:div w:id="477109288">
      <w:bodyDiv w:val="1"/>
      <w:marLeft w:val="0"/>
      <w:marRight w:val="0"/>
      <w:marTop w:val="0"/>
      <w:marBottom w:val="0"/>
      <w:divBdr>
        <w:top w:val="none" w:sz="0" w:space="0" w:color="auto"/>
        <w:left w:val="none" w:sz="0" w:space="0" w:color="auto"/>
        <w:bottom w:val="none" w:sz="0" w:space="0" w:color="auto"/>
        <w:right w:val="none" w:sz="0" w:space="0" w:color="auto"/>
      </w:divBdr>
    </w:div>
    <w:div w:id="480969882">
      <w:bodyDiv w:val="1"/>
      <w:marLeft w:val="0"/>
      <w:marRight w:val="0"/>
      <w:marTop w:val="0"/>
      <w:marBottom w:val="0"/>
      <w:divBdr>
        <w:top w:val="none" w:sz="0" w:space="0" w:color="auto"/>
        <w:left w:val="none" w:sz="0" w:space="0" w:color="auto"/>
        <w:bottom w:val="none" w:sz="0" w:space="0" w:color="auto"/>
        <w:right w:val="none" w:sz="0" w:space="0" w:color="auto"/>
      </w:divBdr>
    </w:div>
    <w:div w:id="486165048">
      <w:bodyDiv w:val="1"/>
      <w:marLeft w:val="0"/>
      <w:marRight w:val="0"/>
      <w:marTop w:val="0"/>
      <w:marBottom w:val="0"/>
      <w:divBdr>
        <w:top w:val="none" w:sz="0" w:space="0" w:color="auto"/>
        <w:left w:val="none" w:sz="0" w:space="0" w:color="auto"/>
        <w:bottom w:val="none" w:sz="0" w:space="0" w:color="auto"/>
        <w:right w:val="none" w:sz="0" w:space="0" w:color="auto"/>
      </w:divBdr>
    </w:div>
    <w:div w:id="496502590">
      <w:bodyDiv w:val="1"/>
      <w:marLeft w:val="0"/>
      <w:marRight w:val="0"/>
      <w:marTop w:val="0"/>
      <w:marBottom w:val="0"/>
      <w:divBdr>
        <w:top w:val="none" w:sz="0" w:space="0" w:color="auto"/>
        <w:left w:val="none" w:sz="0" w:space="0" w:color="auto"/>
        <w:bottom w:val="none" w:sz="0" w:space="0" w:color="auto"/>
        <w:right w:val="none" w:sz="0" w:space="0" w:color="auto"/>
      </w:divBdr>
    </w:div>
    <w:div w:id="508640236">
      <w:bodyDiv w:val="1"/>
      <w:marLeft w:val="0"/>
      <w:marRight w:val="0"/>
      <w:marTop w:val="0"/>
      <w:marBottom w:val="0"/>
      <w:divBdr>
        <w:top w:val="none" w:sz="0" w:space="0" w:color="auto"/>
        <w:left w:val="none" w:sz="0" w:space="0" w:color="auto"/>
        <w:bottom w:val="none" w:sz="0" w:space="0" w:color="auto"/>
        <w:right w:val="none" w:sz="0" w:space="0" w:color="auto"/>
      </w:divBdr>
    </w:div>
    <w:div w:id="508835899">
      <w:bodyDiv w:val="1"/>
      <w:marLeft w:val="0"/>
      <w:marRight w:val="0"/>
      <w:marTop w:val="0"/>
      <w:marBottom w:val="0"/>
      <w:divBdr>
        <w:top w:val="none" w:sz="0" w:space="0" w:color="auto"/>
        <w:left w:val="none" w:sz="0" w:space="0" w:color="auto"/>
        <w:bottom w:val="none" w:sz="0" w:space="0" w:color="auto"/>
        <w:right w:val="none" w:sz="0" w:space="0" w:color="auto"/>
      </w:divBdr>
    </w:div>
    <w:div w:id="513301635">
      <w:bodyDiv w:val="1"/>
      <w:marLeft w:val="0"/>
      <w:marRight w:val="0"/>
      <w:marTop w:val="0"/>
      <w:marBottom w:val="0"/>
      <w:divBdr>
        <w:top w:val="none" w:sz="0" w:space="0" w:color="auto"/>
        <w:left w:val="none" w:sz="0" w:space="0" w:color="auto"/>
        <w:bottom w:val="none" w:sz="0" w:space="0" w:color="auto"/>
        <w:right w:val="none" w:sz="0" w:space="0" w:color="auto"/>
      </w:divBdr>
    </w:div>
    <w:div w:id="515073196">
      <w:bodyDiv w:val="1"/>
      <w:marLeft w:val="0"/>
      <w:marRight w:val="0"/>
      <w:marTop w:val="0"/>
      <w:marBottom w:val="0"/>
      <w:divBdr>
        <w:top w:val="none" w:sz="0" w:space="0" w:color="auto"/>
        <w:left w:val="none" w:sz="0" w:space="0" w:color="auto"/>
        <w:bottom w:val="none" w:sz="0" w:space="0" w:color="auto"/>
        <w:right w:val="none" w:sz="0" w:space="0" w:color="auto"/>
      </w:divBdr>
    </w:div>
    <w:div w:id="516768968">
      <w:bodyDiv w:val="1"/>
      <w:marLeft w:val="0"/>
      <w:marRight w:val="0"/>
      <w:marTop w:val="0"/>
      <w:marBottom w:val="0"/>
      <w:divBdr>
        <w:top w:val="none" w:sz="0" w:space="0" w:color="auto"/>
        <w:left w:val="none" w:sz="0" w:space="0" w:color="auto"/>
        <w:bottom w:val="none" w:sz="0" w:space="0" w:color="auto"/>
        <w:right w:val="none" w:sz="0" w:space="0" w:color="auto"/>
      </w:divBdr>
    </w:div>
    <w:div w:id="517164390">
      <w:bodyDiv w:val="1"/>
      <w:marLeft w:val="0"/>
      <w:marRight w:val="0"/>
      <w:marTop w:val="0"/>
      <w:marBottom w:val="0"/>
      <w:divBdr>
        <w:top w:val="none" w:sz="0" w:space="0" w:color="auto"/>
        <w:left w:val="none" w:sz="0" w:space="0" w:color="auto"/>
        <w:bottom w:val="none" w:sz="0" w:space="0" w:color="auto"/>
        <w:right w:val="none" w:sz="0" w:space="0" w:color="auto"/>
      </w:divBdr>
    </w:div>
    <w:div w:id="526144276">
      <w:bodyDiv w:val="1"/>
      <w:marLeft w:val="0"/>
      <w:marRight w:val="0"/>
      <w:marTop w:val="0"/>
      <w:marBottom w:val="0"/>
      <w:divBdr>
        <w:top w:val="none" w:sz="0" w:space="0" w:color="auto"/>
        <w:left w:val="none" w:sz="0" w:space="0" w:color="auto"/>
        <w:bottom w:val="none" w:sz="0" w:space="0" w:color="auto"/>
        <w:right w:val="none" w:sz="0" w:space="0" w:color="auto"/>
      </w:divBdr>
    </w:div>
    <w:div w:id="526792545">
      <w:bodyDiv w:val="1"/>
      <w:marLeft w:val="0"/>
      <w:marRight w:val="0"/>
      <w:marTop w:val="0"/>
      <w:marBottom w:val="0"/>
      <w:divBdr>
        <w:top w:val="none" w:sz="0" w:space="0" w:color="auto"/>
        <w:left w:val="none" w:sz="0" w:space="0" w:color="auto"/>
        <w:bottom w:val="none" w:sz="0" w:space="0" w:color="auto"/>
        <w:right w:val="none" w:sz="0" w:space="0" w:color="auto"/>
      </w:divBdr>
    </w:div>
    <w:div w:id="532572809">
      <w:bodyDiv w:val="1"/>
      <w:marLeft w:val="0"/>
      <w:marRight w:val="0"/>
      <w:marTop w:val="0"/>
      <w:marBottom w:val="0"/>
      <w:divBdr>
        <w:top w:val="none" w:sz="0" w:space="0" w:color="auto"/>
        <w:left w:val="none" w:sz="0" w:space="0" w:color="auto"/>
        <w:bottom w:val="none" w:sz="0" w:space="0" w:color="auto"/>
        <w:right w:val="none" w:sz="0" w:space="0" w:color="auto"/>
      </w:divBdr>
    </w:div>
    <w:div w:id="532883783">
      <w:bodyDiv w:val="1"/>
      <w:marLeft w:val="0"/>
      <w:marRight w:val="0"/>
      <w:marTop w:val="0"/>
      <w:marBottom w:val="0"/>
      <w:divBdr>
        <w:top w:val="none" w:sz="0" w:space="0" w:color="auto"/>
        <w:left w:val="none" w:sz="0" w:space="0" w:color="auto"/>
        <w:bottom w:val="none" w:sz="0" w:space="0" w:color="auto"/>
        <w:right w:val="none" w:sz="0" w:space="0" w:color="auto"/>
      </w:divBdr>
    </w:div>
    <w:div w:id="537742422">
      <w:bodyDiv w:val="1"/>
      <w:marLeft w:val="0"/>
      <w:marRight w:val="0"/>
      <w:marTop w:val="0"/>
      <w:marBottom w:val="0"/>
      <w:divBdr>
        <w:top w:val="none" w:sz="0" w:space="0" w:color="auto"/>
        <w:left w:val="none" w:sz="0" w:space="0" w:color="auto"/>
        <w:bottom w:val="none" w:sz="0" w:space="0" w:color="auto"/>
        <w:right w:val="none" w:sz="0" w:space="0" w:color="auto"/>
      </w:divBdr>
    </w:div>
    <w:div w:id="538787883">
      <w:bodyDiv w:val="1"/>
      <w:marLeft w:val="0"/>
      <w:marRight w:val="0"/>
      <w:marTop w:val="0"/>
      <w:marBottom w:val="0"/>
      <w:divBdr>
        <w:top w:val="none" w:sz="0" w:space="0" w:color="auto"/>
        <w:left w:val="none" w:sz="0" w:space="0" w:color="auto"/>
        <w:bottom w:val="none" w:sz="0" w:space="0" w:color="auto"/>
        <w:right w:val="none" w:sz="0" w:space="0" w:color="auto"/>
      </w:divBdr>
    </w:div>
    <w:div w:id="544367603">
      <w:bodyDiv w:val="1"/>
      <w:marLeft w:val="0"/>
      <w:marRight w:val="0"/>
      <w:marTop w:val="0"/>
      <w:marBottom w:val="0"/>
      <w:divBdr>
        <w:top w:val="none" w:sz="0" w:space="0" w:color="auto"/>
        <w:left w:val="none" w:sz="0" w:space="0" w:color="auto"/>
        <w:bottom w:val="none" w:sz="0" w:space="0" w:color="auto"/>
        <w:right w:val="none" w:sz="0" w:space="0" w:color="auto"/>
      </w:divBdr>
    </w:div>
    <w:div w:id="549269204">
      <w:bodyDiv w:val="1"/>
      <w:marLeft w:val="0"/>
      <w:marRight w:val="0"/>
      <w:marTop w:val="0"/>
      <w:marBottom w:val="0"/>
      <w:divBdr>
        <w:top w:val="none" w:sz="0" w:space="0" w:color="auto"/>
        <w:left w:val="none" w:sz="0" w:space="0" w:color="auto"/>
        <w:bottom w:val="none" w:sz="0" w:space="0" w:color="auto"/>
        <w:right w:val="none" w:sz="0" w:space="0" w:color="auto"/>
      </w:divBdr>
    </w:div>
    <w:div w:id="550314435">
      <w:bodyDiv w:val="1"/>
      <w:marLeft w:val="0"/>
      <w:marRight w:val="0"/>
      <w:marTop w:val="0"/>
      <w:marBottom w:val="0"/>
      <w:divBdr>
        <w:top w:val="none" w:sz="0" w:space="0" w:color="auto"/>
        <w:left w:val="none" w:sz="0" w:space="0" w:color="auto"/>
        <w:bottom w:val="none" w:sz="0" w:space="0" w:color="auto"/>
        <w:right w:val="none" w:sz="0" w:space="0" w:color="auto"/>
      </w:divBdr>
    </w:div>
    <w:div w:id="553345959">
      <w:bodyDiv w:val="1"/>
      <w:marLeft w:val="0"/>
      <w:marRight w:val="0"/>
      <w:marTop w:val="0"/>
      <w:marBottom w:val="0"/>
      <w:divBdr>
        <w:top w:val="none" w:sz="0" w:space="0" w:color="auto"/>
        <w:left w:val="none" w:sz="0" w:space="0" w:color="auto"/>
        <w:bottom w:val="none" w:sz="0" w:space="0" w:color="auto"/>
        <w:right w:val="none" w:sz="0" w:space="0" w:color="auto"/>
      </w:divBdr>
    </w:div>
    <w:div w:id="556824365">
      <w:bodyDiv w:val="1"/>
      <w:marLeft w:val="0"/>
      <w:marRight w:val="0"/>
      <w:marTop w:val="0"/>
      <w:marBottom w:val="0"/>
      <w:divBdr>
        <w:top w:val="none" w:sz="0" w:space="0" w:color="auto"/>
        <w:left w:val="none" w:sz="0" w:space="0" w:color="auto"/>
        <w:bottom w:val="none" w:sz="0" w:space="0" w:color="auto"/>
        <w:right w:val="none" w:sz="0" w:space="0" w:color="auto"/>
      </w:divBdr>
    </w:div>
    <w:div w:id="557594176">
      <w:bodyDiv w:val="1"/>
      <w:marLeft w:val="0"/>
      <w:marRight w:val="0"/>
      <w:marTop w:val="0"/>
      <w:marBottom w:val="0"/>
      <w:divBdr>
        <w:top w:val="none" w:sz="0" w:space="0" w:color="auto"/>
        <w:left w:val="none" w:sz="0" w:space="0" w:color="auto"/>
        <w:bottom w:val="none" w:sz="0" w:space="0" w:color="auto"/>
        <w:right w:val="none" w:sz="0" w:space="0" w:color="auto"/>
      </w:divBdr>
    </w:div>
    <w:div w:id="561479195">
      <w:bodyDiv w:val="1"/>
      <w:marLeft w:val="0"/>
      <w:marRight w:val="0"/>
      <w:marTop w:val="0"/>
      <w:marBottom w:val="0"/>
      <w:divBdr>
        <w:top w:val="none" w:sz="0" w:space="0" w:color="auto"/>
        <w:left w:val="none" w:sz="0" w:space="0" w:color="auto"/>
        <w:bottom w:val="none" w:sz="0" w:space="0" w:color="auto"/>
        <w:right w:val="none" w:sz="0" w:space="0" w:color="auto"/>
      </w:divBdr>
    </w:div>
    <w:div w:id="571551379">
      <w:bodyDiv w:val="1"/>
      <w:marLeft w:val="0"/>
      <w:marRight w:val="0"/>
      <w:marTop w:val="0"/>
      <w:marBottom w:val="0"/>
      <w:divBdr>
        <w:top w:val="none" w:sz="0" w:space="0" w:color="auto"/>
        <w:left w:val="none" w:sz="0" w:space="0" w:color="auto"/>
        <w:bottom w:val="none" w:sz="0" w:space="0" w:color="auto"/>
        <w:right w:val="none" w:sz="0" w:space="0" w:color="auto"/>
      </w:divBdr>
    </w:div>
    <w:div w:id="572619445">
      <w:bodyDiv w:val="1"/>
      <w:marLeft w:val="0"/>
      <w:marRight w:val="0"/>
      <w:marTop w:val="0"/>
      <w:marBottom w:val="0"/>
      <w:divBdr>
        <w:top w:val="none" w:sz="0" w:space="0" w:color="auto"/>
        <w:left w:val="none" w:sz="0" w:space="0" w:color="auto"/>
        <w:bottom w:val="none" w:sz="0" w:space="0" w:color="auto"/>
        <w:right w:val="none" w:sz="0" w:space="0" w:color="auto"/>
      </w:divBdr>
    </w:div>
    <w:div w:id="573702814">
      <w:bodyDiv w:val="1"/>
      <w:marLeft w:val="0"/>
      <w:marRight w:val="0"/>
      <w:marTop w:val="0"/>
      <w:marBottom w:val="0"/>
      <w:divBdr>
        <w:top w:val="none" w:sz="0" w:space="0" w:color="auto"/>
        <w:left w:val="none" w:sz="0" w:space="0" w:color="auto"/>
        <w:bottom w:val="none" w:sz="0" w:space="0" w:color="auto"/>
        <w:right w:val="none" w:sz="0" w:space="0" w:color="auto"/>
      </w:divBdr>
    </w:div>
    <w:div w:id="574050426">
      <w:bodyDiv w:val="1"/>
      <w:marLeft w:val="0"/>
      <w:marRight w:val="0"/>
      <w:marTop w:val="0"/>
      <w:marBottom w:val="0"/>
      <w:divBdr>
        <w:top w:val="none" w:sz="0" w:space="0" w:color="auto"/>
        <w:left w:val="none" w:sz="0" w:space="0" w:color="auto"/>
        <w:bottom w:val="none" w:sz="0" w:space="0" w:color="auto"/>
        <w:right w:val="none" w:sz="0" w:space="0" w:color="auto"/>
      </w:divBdr>
    </w:div>
    <w:div w:id="577248551">
      <w:bodyDiv w:val="1"/>
      <w:marLeft w:val="0"/>
      <w:marRight w:val="0"/>
      <w:marTop w:val="0"/>
      <w:marBottom w:val="0"/>
      <w:divBdr>
        <w:top w:val="none" w:sz="0" w:space="0" w:color="auto"/>
        <w:left w:val="none" w:sz="0" w:space="0" w:color="auto"/>
        <w:bottom w:val="none" w:sz="0" w:space="0" w:color="auto"/>
        <w:right w:val="none" w:sz="0" w:space="0" w:color="auto"/>
      </w:divBdr>
    </w:div>
    <w:div w:id="578254382">
      <w:bodyDiv w:val="1"/>
      <w:marLeft w:val="0"/>
      <w:marRight w:val="0"/>
      <w:marTop w:val="0"/>
      <w:marBottom w:val="0"/>
      <w:divBdr>
        <w:top w:val="none" w:sz="0" w:space="0" w:color="auto"/>
        <w:left w:val="none" w:sz="0" w:space="0" w:color="auto"/>
        <w:bottom w:val="none" w:sz="0" w:space="0" w:color="auto"/>
        <w:right w:val="none" w:sz="0" w:space="0" w:color="auto"/>
      </w:divBdr>
    </w:div>
    <w:div w:id="579757518">
      <w:bodyDiv w:val="1"/>
      <w:marLeft w:val="0"/>
      <w:marRight w:val="0"/>
      <w:marTop w:val="0"/>
      <w:marBottom w:val="0"/>
      <w:divBdr>
        <w:top w:val="none" w:sz="0" w:space="0" w:color="auto"/>
        <w:left w:val="none" w:sz="0" w:space="0" w:color="auto"/>
        <w:bottom w:val="none" w:sz="0" w:space="0" w:color="auto"/>
        <w:right w:val="none" w:sz="0" w:space="0" w:color="auto"/>
      </w:divBdr>
    </w:div>
    <w:div w:id="581791696">
      <w:bodyDiv w:val="1"/>
      <w:marLeft w:val="0"/>
      <w:marRight w:val="0"/>
      <w:marTop w:val="0"/>
      <w:marBottom w:val="0"/>
      <w:divBdr>
        <w:top w:val="none" w:sz="0" w:space="0" w:color="auto"/>
        <w:left w:val="none" w:sz="0" w:space="0" w:color="auto"/>
        <w:bottom w:val="none" w:sz="0" w:space="0" w:color="auto"/>
        <w:right w:val="none" w:sz="0" w:space="0" w:color="auto"/>
      </w:divBdr>
    </w:div>
    <w:div w:id="587690337">
      <w:bodyDiv w:val="1"/>
      <w:marLeft w:val="0"/>
      <w:marRight w:val="0"/>
      <w:marTop w:val="0"/>
      <w:marBottom w:val="0"/>
      <w:divBdr>
        <w:top w:val="none" w:sz="0" w:space="0" w:color="auto"/>
        <w:left w:val="none" w:sz="0" w:space="0" w:color="auto"/>
        <w:bottom w:val="none" w:sz="0" w:space="0" w:color="auto"/>
        <w:right w:val="none" w:sz="0" w:space="0" w:color="auto"/>
      </w:divBdr>
    </w:div>
    <w:div w:id="589044476">
      <w:bodyDiv w:val="1"/>
      <w:marLeft w:val="0"/>
      <w:marRight w:val="0"/>
      <w:marTop w:val="0"/>
      <w:marBottom w:val="0"/>
      <w:divBdr>
        <w:top w:val="none" w:sz="0" w:space="0" w:color="auto"/>
        <w:left w:val="none" w:sz="0" w:space="0" w:color="auto"/>
        <w:bottom w:val="none" w:sz="0" w:space="0" w:color="auto"/>
        <w:right w:val="none" w:sz="0" w:space="0" w:color="auto"/>
      </w:divBdr>
    </w:div>
    <w:div w:id="590547480">
      <w:bodyDiv w:val="1"/>
      <w:marLeft w:val="0"/>
      <w:marRight w:val="0"/>
      <w:marTop w:val="0"/>
      <w:marBottom w:val="0"/>
      <w:divBdr>
        <w:top w:val="none" w:sz="0" w:space="0" w:color="auto"/>
        <w:left w:val="none" w:sz="0" w:space="0" w:color="auto"/>
        <w:bottom w:val="none" w:sz="0" w:space="0" w:color="auto"/>
        <w:right w:val="none" w:sz="0" w:space="0" w:color="auto"/>
      </w:divBdr>
    </w:div>
    <w:div w:id="590896340">
      <w:bodyDiv w:val="1"/>
      <w:marLeft w:val="0"/>
      <w:marRight w:val="0"/>
      <w:marTop w:val="0"/>
      <w:marBottom w:val="0"/>
      <w:divBdr>
        <w:top w:val="none" w:sz="0" w:space="0" w:color="auto"/>
        <w:left w:val="none" w:sz="0" w:space="0" w:color="auto"/>
        <w:bottom w:val="none" w:sz="0" w:space="0" w:color="auto"/>
        <w:right w:val="none" w:sz="0" w:space="0" w:color="auto"/>
      </w:divBdr>
    </w:div>
    <w:div w:id="596790606">
      <w:bodyDiv w:val="1"/>
      <w:marLeft w:val="0"/>
      <w:marRight w:val="0"/>
      <w:marTop w:val="0"/>
      <w:marBottom w:val="0"/>
      <w:divBdr>
        <w:top w:val="none" w:sz="0" w:space="0" w:color="auto"/>
        <w:left w:val="none" w:sz="0" w:space="0" w:color="auto"/>
        <w:bottom w:val="none" w:sz="0" w:space="0" w:color="auto"/>
        <w:right w:val="none" w:sz="0" w:space="0" w:color="auto"/>
      </w:divBdr>
    </w:div>
    <w:div w:id="609699509">
      <w:bodyDiv w:val="1"/>
      <w:marLeft w:val="0"/>
      <w:marRight w:val="0"/>
      <w:marTop w:val="0"/>
      <w:marBottom w:val="0"/>
      <w:divBdr>
        <w:top w:val="none" w:sz="0" w:space="0" w:color="auto"/>
        <w:left w:val="none" w:sz="0" w:space="0" w:color="auto"/>
        <w:bottom w:val="none" w:sz="0" w:space="0" w:color="auto"/>
        <w:right w:val="none" w:sz="0" w:space="0" w:color="auto"/>
      </w:divBdr>
    </w:div>
    <w:div w:id="616790915">
      <w:bodyDiv w:val="1"/>
      <w:marLeft w:val="0"/>
      <w:marRight w:val="0"/>
      <w:marTop w:val="0"/>
      <w:marBottom w:val="0"/>
      <w:divBdr>
        <w:top w:val="none" w:sz="0" w:space="0" w:color="auto"/>
        <w:left w:val="none" w:sz="0" w:space="0" w:color="auto"/>
        <w:bottom w:val="none" w:sz="0" w:space="0" w:color="auto"/>
        <w:right w:val="none" w:sz="0" w:space="0" w:color="auto"/>
      </w:divBdr>
    </w:div>
    <w:div w:id="619847266">
      <w:bodyDiv w:val="1"/>
      <w:marLeft w:val="0"/>
      <w:marRight w:val="0"/>
      <w:marTop w:val="0"/>
      <w:marBottom w:val="0"/>
      <w:divBdr>
        <w:top w:val="none" w:sz="0" w:space="0" w:color="auto"/>
        <w:left w:val="none" w:sz="0" w:space="0" w:color="auto"/>
        <w:bottom w:val="none" w:sz="0" w:space="0" w:color="auto"/>
        <w:right w:val="none" w:sz="0" w:space="0" w:color="auto"/>
      </w:divBdr>
    </w:div>
    <w:div w:id="626738478">
      <w:bodyDiv w:val="1"/>
      <w:marLeft w:val="0"/>
      <w:marRight w:val="0"/>
      <w:marTop w:val="0"/>
      <w:marBottom w:val="0"/>
      <w:divBdr>
        <w:top w:val="none" w:sz="0" w:space="0" w:color="auto"/>
        <w:left w:val="none" w:sz="0" w:space="0" w:color="auto"/>
        <w:bottom w:val="none" w:sz="0" w:space="0" w:color="auto"/>
        <w:right w:val="none" w:sz="0" w:space="0" w:color="auto"/>
      </w:divBdr>
    </w:div>
    <w:div w:id="640770179">
      <w:bodyDiv w:val="1"/>
      <w:marLeft w:val="0"/>
      <w:marRight w:val="0"/>
      <w:marTop w:val="0"/>
      <w:marBottom w:val="0"/>
      <w:divBdr>
        <w:top w:val="none" w:sz="0" w:space="0" w:color="auto"/>
        <w:left w:val="none" w:sz="0" w:space="0" w:color="auto"/>
        <w:bottom w:val="none" w:sz="0" w:space="0" w:color="auto"/>
        <w:right w:val="none" w:sz="0" w:space="0" w:color="auto"/>
      </w:divBdr>
    </w:div>
    <w:div w:id="653683040">
      <w:bodyDiv w:val="1"/>
      <w:marLeft w:val="0"/>
      <w:marRight w:val="0"/>
      <w:marTop w:val="0"/>
      <w:marBottom w:val="0"/>
      <w:divBdr>
        <w:top w:val="none" w:sz="0" w:space="0" w:color="auto"/>
        <w:left w:val="none" w:sz="0" w:space="0" w:color="auto"/>
        <w:bottom w:val="none" w:sz="0" w:space="0" w:color="auto"/>
        <w:right w:val="none" w:sz="0" w:space="0" w:color="auto"/>
      </w:divBdr>
    </w:div>
    <w:div w:id="664554345">
      <w:bodyDiv w:val="1"/>
      <w:marLeft w:val="0"/>
      <w:marRight w:val="0"/>
      <w:marTop w:val="0"/>
      <w:marBottom w:val="0"/>
      <w:divBdr>
        <w:top w:val="none" w:sz="0" w:space="0" w:color="auto"/>
        <w:left w:val="none" w:sz="0" w:space="0" w:color="auto"/>
        <w:bottom w:val="none" w:sz="0" w:space="0" w:color="auto"/>
        <w:right w:val="none" w:sz="0" w:space="0" w:color="auto"/>
      </w:divBdr>
    </w:div>
    <w:div w:id="674577577">
      <w:bodyDiv w:val="1"/>
      <w:marLeft w:val="0"/>
      <w:marRight w:val="0"/>
      <w:marTop w:val="0"/>
      <w:marBottom w:val="0"/>
      <w:divBdr>
        <w:top w:val="none" w:sz="0" w:space="0" w:color="auto"/>
        <w:left w:val="none" w:sz="0" w:space="0" w:color="auto"/>
        <w:bottom w:val="none" w:sz="0" w:space="0" w:color="auto"/>
        <w:right w:val="none" w:sz="0" w:space="0" w:color="auto"/>
      </w:divBdr>
    </w:div>
    <w:div w:id="683750382">
      <w:bodyDiv w:val="1"/>
      <w:marLeft w:val="0"/>
      <w:marRight w:val="0"/>
      <w:marTop w:val="0"/>
      <w:marBottom w:val="0"/>
      <w:divBdr>
        <w:top w:val="none" w:sz="0" w:space="0" w:color="auto"/>
        <w:left w:val="none" w:sz="0" w:space="0" w:color="auto"/>
        <w:bottom w:val="none" w:sz="0" w:space="0" w:color="auto"/>
        <w:right w:val="none" w:sz="0" w:space="0" w:color="auto"/>
      </w:divBdr>
    </w:div>
    <w:div w:id="684094435">
      <w:bodyDiv w:val="1"/>
      <w:marLeft w:val="0"/>
      <w:marRight w:val="0"/>
      <w:marTop w:val="0"/>
      <w:marBottom w:val="0"/>
      <w:divBdr>
        <w:top w:val="none" w:sz="0" w:space="0" w:color="auto"/>
        <w:left w:val="none" w:sz="0" w:space="0" w:color="auto"/>
        <w:bottom w:val="none" w:sz="0" w:space="0" w:color="auto"/>
        <w:right w:val="none" w:sz="0" w:space="0" w:color="auto"/>
      </w:divBdr>
    </w:div>
    <w:div w:id="693657736">
      <w:bodyDiv w:val="1"/>
      <w:marLeft w:val="0"/>
      <w:marRight w:val="0"/>
      <w:marTop w:val="0"/>
      <w:marBottom w:val="0"/>
      <w:divBdr>
        <w:top w:val="none" w:sz="0" w:space="0" w:color="auto"/>
        <w:left w:val="none" w:sz="0" w:space="0" w:color="auto"/>
        <w:bottom w:val="none" w:sz="0" w:space="0" w:color="auto"/>
        <w:right w:val="none" w:sz="0" w:space="0" w:color="auto"/>
      </w:divBdr>
    </w:div>
    <w:div w:id="709498939">
      <w:bodyDiv w:val="1"/>
      <w:marLeft w:val="0"/>
      <w:marRight w:val="0"/>
      <w:marTop w:val="0"/>
      <w:marBottom w:val="0"/>
      <w:divBdr>
        <w:top w:val="none" w:sz="0" w:space="0" w:color="auto"/>
        <w:left w:val="none" w:sz="0" w:space="0" w:color="auto"/>
        <w:bottom w:val="none" w:sz="0" w:space="0" w:color="auto"/>
        <w:right w:val="none" w:sz="0" w:space="0" w:color="auto"/>
      </w:divBdr>
    </w:div>
    <w:div w:id="727461774">
      <w:bodyDiv w:val="1"/>
      <w:marLeft w:val="0"/>
      <w:marRight w:val="0"/>
      <w:marTop w:val="0"/>
      <w:marBottom w:val="0"/>
      <w:divBdr>
        <w:top w:val="none" w:sz="0" w:space="0" w:color="auto"/>
        <w:left w:val="none" w:sz="0" w:space="0" w:color="auto"/>
        <w:bottom w:val="none" w:sz="0" w:space="0" w:color="auto"/>
        <w:right w:val="none" w:sz="0" w:space="0" w:color="auto"/>
      </w:divBdr>
    </w:div>
    <w:div w:id="733965730">
      <w:bodyDiv w:val="1"/>
      <w:marLeft w:val="0"/>
      <w:marRight w:val="0"/>
      <w:marTop w:val="0"/>
      <w:marBottom w:val="0"/>
      <w:divBdr>
        <w:top w:val="none" w:sz="0" w:space="0" w:color="auto"/>
        <w:left w:val="none" w:sz="0" w:space="0" w:color="auto"/>
        <w:bottom w:val="none" w:sz="0" w:space="0" w:color="auto"/>
        <w:right w:val="none" w:sz="0" w:space="0" w:color="auto"/>
      </w:divBdr>
    </w:div>
    <w:div w:id="741415020">
      <w:bodyDiv w:val="1"/>
      <w:marLeft w:val="0"/>
      <w:marRight w:val="0"/>
      <w:marTop w:val="0"/>
      <w:marBottom w:val="0"/>
      <w:divBdr>
        <w:top w:val="none" w:sz="0" w:space="0" w:color="auto"/>
        <w:left w:val="none" w:sz="0" w:space="0" w:color="auto"/>
        <w:bottom w:val="none" w:sz="0" w:space="0" w:color="auto"/>
        <w:right w:val="none" w:sz="0" w:space="0" w:color="auto"/>
      </w:divBdr>
    </w:div>
    <w:div w:id="742070663">
      <w:bodyDiv w:val="1"/>
      <w:marLeft w:val="0"/>
      <w:marRight w:val="0"/>
      <w:marTop w:val="0"/>
      <w:marBottom w:val="0"/>
      <w:divBdr>
        <w:top w:val="none" w:sz="0" w:space="0" w:color="auto"/>
        <w:left w:val="none" w:sz="0" w:space="0" w:color="auto"/>
        <w:bottom w:val="none" w:sz="0" w:space="0" w:color="auto"/>
        <w:right w:val="none" w:sz="0" w:space="0" w:color="auto"/>
      </w:divBdr>
    </w:div>
    <w:div w:id="744687818">
      <w:bodyDiv w:val="1"/>
      <w:marLeft w:val="0"/>
      <w:marRight w:val="0"/>
      <w:marTop w:val="0"/>
      <w:marBottom w:val="0"/>
      <w:divBdr>
        <w:top w:val="none" w:sz="0" w:space="0" w:color="auto"/>
        <w:left w:val="none" w:sz="0" w:space="0" w:color="auto"/>
        <w:bottom w:val="none" w:sz="0" w:space="0" w:color="auto"/>
        <w:right w:val="none" w:sz="0" w:space="0" w:color="auto"/>
      </w:divBdr>
    </w:div>
    <w:div w:id="745879506">
      <w:bodyDiv w:val="1"/>
      <w:marLeft w:val="0"/>
      <w:marRight w:val="0"/>
      <w:marTop w:val="0"/>
      <w:marBottom w:val="0"/>
      <w:divBdr>
        <w:top w:val="none" w:sz="0" w:space="0" w:color="auto"/>
        <w:left w:val="none" w:sz="0" w:space="0" w:color="auto"/>
        <w:bottom w:val="none" w:sz="0" w:space="0" w:color="auto"/>
        <w:right w:val="none" w:sz="0" w:space="0" w:color="auto"/>
      </w:divBdr>
    </w:div>
    <w:div w:id="746880614">
      <w:bodyDiv w:val="1"/>
      <w:marLeft w:val="0"/>
      <w:marRight w:val="0"/>
      <w:marTop w:val="0"/>
      <w:marBottom w:val="0"/>
      <w:divBdr>
        <w:top w:val="none" w:sz="0" w:space="0" w:color="auto"/>
        <w:left w:val="none" w:sz="0" w:space="0" w:color="auto"/>
        <w:bottom w:val="none" w:sz="0" w:space="0" w:color="auto"/>
        <w:right w:val="none" w:sz="0" w:space="0" w:color="auto"/>
      </w:divBdr>
    </w:div>
    <w:div w:id="749423627">
      <w:bodyDiv w:val="1"/>
      <w:marLeft w:val="0"/>
      <w:marRight w:val="0"/>
      <w:marTop w:val="0"/>
      <w:marBottom w:val="0"/>
      <w:divBdr>
        <w:top w:val="none" w:sz="0" w:space="0" w:color="auto"/>
        <w:left w:val="none" w:sz="0" w:space="0" w:color="auto"/>
        <w:bottom w:val="none" w:sz="0" w:space="0" w:color="auto"/>
        <w:right w:val="none" w:sz="0" w:space="0" w:color="auto"/>
      </w:divBdr>
      <w:divsChild>
        <w:div w:id="1494494496">
          <w:marLeft w:val="0"/>
          <w:marRight w:val="0"/>
          <w:marTop w:val="0"/>
          <w:marBottom w:val="0"/>
          <w:divBdr>
            <w:top w:val="none" w:sz="0" w:space="0" w:color="auto"/>
            <w:left w:val="none" w:sz="0" w:space="0" w:color="auto"/>
            <w:bottom w:val="none" w:sz="0" w:space="0" w:color="auto"/>
            <w:right w:val="none" w:sz="0" w:space="0" w:color="auto"/>
          </w:divBdr>
          <w:divsChild>
            <w:div w:id="792670558">
              <w:marLeft w:val="0"/>
              <w:marRight w:val="0"/>
              <w:marTop w:val="0"/>
              <w:marBottom w:val="0"/>
              <w:divBdr>
                <w:top w:val="none" w:sz="0" w:space="0" w:color="auto"/>
                <w:left w:val="none" w:sz="0" w:space="0" w:color="auto"/>
                <w:bottom w:val="none" w:sz="0" w:space="0" w:color="auto"/>
                <w:right w:val="none" w:sz="0" w:space="0" w:color="auto"/>
              </w:divBdr>
            </w:div>
            <w:div w:id="137109886">
              <w:marLeft w:val="0"/>
              <w:marRight w:val="0"/>
              <w:marTop w:val="0"/>
              <w:marBottom w:val="0"/>
              <w:divBdr>
                <w:top w:val="none" w:sz="0" w:space="0" w:color="auto"/>
                <w:left w:val="none" w:sz="0" w:space="0" w:color="auto"/>
                <w:bottom w:val="none" w:sz="0" w:space="0" w:color="auto"/>
                <w:right w:val="none" w:sz="0" w:space="0" w:color="auto"/>
              </w:divBdr>
            </w:div>
            <w:div w:id="1870945435">
              <w:marLeft w:val="0"/>
              <w:marRight w:val="0"/>
              <w:marTop w:val="0"/>
              <w:marBottom w:val="0"/>
              <w:divBdr>
                <w:top w:val="none" w:sz="0" w:space="0" w:color="auto"/>
                <w:left w:val="none" w:sz="0" w:space="0" w:color="auto"/>
                <w:bottom w:val="none" w:sz="0" w:space="0" w:color="auto"/>
                <w:right w:val="none" w:sz="0" w:space="0" w:color="auto"/>
              </w:divBdr>
            </w:div>
            <w:div w:id="1355693803">
              <w:marLeft w:val="0"/>
              <w:marRight w:val="0"/>
              <w:marTop w:val="0"/>
              <w:marBottom w:val="0"/>
              <w:divBdr>
                <w:top w:val="none" w:sz="0" w:space="0" w:color="auto"/>
                <w:left w:val="none" w:sz="0" w:space="0" w:color="auto"/>
                <w:bottom w:val="none" w:sz="0" w:space="0" w:color="auto"/>
                <w:right w:val="none" w:sz="0" w:space="0" w:color="auto"/>
              </w:divBdr>
            </w:div>
            <w:div w:id="1413552286">
              <w:marLeft w:val="0"/>
              <w:marRight w:val="0"/>
              <w:marTop w:val="0"/>
              <w:marBottom w:val="0"/>
              <w:divBdr>
                <w:top w:val="none" w:sz="0" w:space="0" w:color="auto"/>
                <w:left w:val="none" w:sz="0" w:space="0" w:color="auto"/>
                <w:bottom w:val="none" w:sz="0" w:space="0" w:color="auto"/>
                <w:right w:val="none" w:sz="0" w:space="0" w:color="auto"/>
              </w:divBdr>
            </w:div>
            <w:div w:id="1867018039">
              <w:marLeft w:val="0"/>
              <w:marRight w:val="0"/>
              <w:marTop w:val="0"/>
              <w:marBottom w:val="0"/>
              <w:divBdr>
                <w:top w:val="none" w:sz="0" w:space="0" w:color="auto"/>
                <w:left w:val="none" w:sz="0" w:space="0" w:color="auto"/>
                <w:bottom w:val="none" w:sz="0" w:space="0" w:color="auto"/>
                <w:right w:val="none" w:sz="0" w:space="0" w:color="auto"/>
              </w:divBdr>
            </w:div>
            <w:div w:id="1148866026">
              <w:marLeft w:val="0"/>
              <w:marRight w:val="0"/>
              <w:marTop w:val="0"/>
              <w:marBottom w:val="0"/>
              <w:divBdr>
                <w:top w:val="none" w:sz="0" w:space="0" w:color="auto"/>
                <w:left w:val="none" w:sz="0" w:space="0" w:color="auto"/>
                <w:bottom w:val="none" w:sz="0" w:space="0" w:color="auto"/>
                <w:right w:val="none" w:sz="0" w:space="0" w:color="auto"/>
              </w:divBdr>
            </w:div>
            <w:div w:id="866601629">
              <w:marLeft w:val="0"/>
              <w:marRight w:val="0"/>
              <w:marTop w:val="0"/>
              <w:marBottom w:val="0"/>
              <w:divBdr>
                <w:top w:val="none" w:sz="0" w:space="0" w:color="auto"/>
                <w:left w:val="none" w:sz="0" w:space="0" w:color="auto"/>
                <w:bottom w:val="none" w:sz="0" w:space="0" w:color="auto"/>
                <w:right w:val="none" w:sz="0" w:space="0" w:color="auto"/>
              </w:divBdr>
            </w:div>
            <w:div w:id="322390145">
              <w:marLeft w:val="0"/>
              <w:marRight w:val="0"/>
              <w:marTop w:val="0"/>
              <w:marBottom w:val="0"/>
              <w:divBdr>
                <w:top w:val="none" w:sz="0" w:space="0" w:color="auto"/>
                <w:left w:val="none" w:sz="0" w:space="0" w:color="auto"/>
                <w:bottom w:val="none" w:sz="0" w:space="0" w:color="auto"/>
                <w:right w:val="none" w:sz="0" w:space="0" w:color="auto"/>
              </w:divBdr>
            </w:div>
            <w:div w:id="289749770">
              <w:marLeft w:val="0"/>
              <w:marRight w:val="0"/>
              <w:marTop w:val="0"/>
              <w:marBottom w:val="0"/>
              <w:divBdr>
                <w:top w:val="none" w:sz="0" w:space="0" w:color="auto"/>
                <w:left w:val="none" w:sz="0" w:space="0" w:color="auto"/>
                <w:bottom w:val="none" w:sz="0" w:space="0" w:color="auto"/>
                <w:right w:val="none" w:sz="0" w:space="0" w:color="auto"/>
              </w:divBdr>
            </w:div>
            <w:div w:id="419643454">
              <w:marLeft w:val="0"/>
              <w:marRight w:val="0"/>
              <w:marTop w:val="0"/>
              <w:marBottom w:val="0"/>
              <w:divBdr>
                <w:top w:val="none" w:sz="0" w:space="0" w:color="auto"/>
                <w:left w:val="none" w:sz="0" w:space="0" w:color="auto"/>
                <w:bottom w:val="none" w:sz="0" w:space="0" w:color="auto"/>
                <w:right w:val="none" w:sz="0" w:space="0" w:color="auto"/>
              </w:divBdr>
            </w:div>
            <w:div w:id="87034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07282">
      <w:bodyDiv w:val="1"/>
      <w:marLeft w:val="0"/>
      <w:marRight w:val="0"/>
      <w:marTop w:val="0"/>
      <w:marBottom w:val="0"/>
      <w:divBdr>
        <w:top w:val="none" w:sz="0" w:space="0" w:color="auto"/>
        <w:left w:val="none" w:sz="0" w:space="0" w:color="auto"/>
        <w:bottom w:val="none" w:sz="0" w:space="0" w:color="auto"/>
        <w:right w:val="none" w:sz="0" w:space="0" w:color="auto"/>
      </w:divBdr>
    </w:div>
    <w:div w:id="761799503">
      <w:bodyDiv w:val="1"/>
      <w:marLeft w:val="0"/>
      <w:marRight w:val="0"/>
      <w:marTop w:val="0"/>
      <w:marBottom w:val="0"/>
      <w:divBdr>
        <w:top w:val="none" w:sz="0" w:space="0" w:color="auto"/>
        <w:left w:val="none" w:sz="0" w:space="0" w:color="auto"/>
        <w:bottom w:val="none" w:sz="0" w:space="0" w:color="auto"/>
        <w:right w:val="none" w:sz="0" w:space="0" w:color="auto"/>
      </w:divBdr>
    </w:div>
    <w:div w:id="762917523">
      <w:bodyDiv w:val="1"/>
      <w:marLeft w:val="0"/>
      <w:marRight w:val="0"/>
      <w:marTop w:val="0"/>
      <w:marBottom w:val="0"/>
      <w:divBdr>
        <w:top w:val="none" w:sz="0" w:space="0" w:color="auto"/>
        <w:left w:val="none" w:sz="0" w:space="0" w:color="auto"/>
        <w:bottom w:val="none" w:sz="0" w:space="0" w:color="auto"/>
        <w:right w:val="none" w:sz="0" w:space="0" w:color="auto"/>
      </w:divBdr>
    </w:div>
    <w:div w:id="772748907">
      <w:bodyDiv w:val="1"/>
      <w:marLeft w:val="0"/>
      <w:marRight w:val="0"/>
      <w:marTop w:val="0"/>
      <w:marBottom w:val="0"/>
      <w:divBdr>
        <w:top w:val="none" w:sz="0" w:space="0" w:color="auto"/>
        <w:left w:val="none" w:sz="0" w:space="0" w:color="auto"/>
        <w:bottom w:val="none" w:sz="0" w:space="0" w:color="auto"/>
        <w:right w:val="none" w:sz="0" w:space="0" w:color="auto"/>
      </w:divBdr>
    </w:div>
    <w:div w:id="782463138">
      <w:bodyDiv w:val="1"/>
      <w:marLeft w:val="0"/>
      <w:marRight w:val="0"/>
      <w:marTop w:val="0"/>
      <w:marBottom w:val="0"/>
      <w:divBdr>
        <w:top w:val="none" w:sz="0" w:space="0" w:color="auto"/>
        <w:left w:val="none" w:sz="0" w:space="0" w:color="auto"/>
        <w:bottom w:val="none" w:sz="0" w:space="0" w:color="auto"/>
        <w:right w:val="none" w:sz="0" w:space="0" w:color="auto"/>
      </w:divBdr>
    </w:div>
    <w:div w:id="795097693">
      <w:bodyDiv w:val="1"/>
      <w:marLeft w:val="0"/>
      <w:marRight w:val="0"/>
      <w:marTop w:val="0"/>
      <w:marBottom w:val="0"/>
      <w:divBdr>
        <w:top w:val="none" w:sz="0" w:space="0" w:color="auto"/>
        <w:left w:val="none" w:sz="0" w:space="0" w:color="auto"/>
        <w:bottom w:val="none" w:sz="0" w:space="0" w:color="auto"/>
        <w:right w:val="none" w:sz="0" w:space="0" w:color="auto"/>
      </w:divBdr>
    </w:div>
    <w:div w:id="796875432">
      <w:bodyDiv w:val="1"/>
      <w:marLeft w:val="0"/>
      <w:marRight w:val="0"/>
      <w:marTop w:val="0"/>
      <w:marBottom w:val="0"/>
      <w:divBdr>
        <w:top w:val="none" w:sz="0" w:space="0" w:color="auto"/>
        <w:left w:val="none" w:sz="0" w:space="0" w:color="auto"/>
        <w:bottom w:val="none" w:sz="0" w:space="0" w:color="auto"/>
        <w:right w:val="none" w:sz="0" w:space="0" w:color="auto"/>
      </w:divBdr>
    </w:div>
    <w:div w:id="801191647">
      <w:bodyDiv w:val="1"/>
      <w:marLeft w:val="0"/>
      <w:marRight w:val="0"/>
      <w:marTop w:val="0"/>
      <w:marBottom w:val="0"/>
      <w:divBdr>
        <w:top w:val="none" w:sz="0" w:space="0" w:color="auto"/>
        <w:left w:val="none" w:sz="0" w:space="0" w:color="auto"/>
        <w:bottom w:val="none" w:sz="0" w:space="0" w:color="auto"/>
        <w:right w:val="none" w:sz="0" w:space="0" w:color="auto"/>
      </w:divBdr>
    </w:div>
    <w:div w:id="803352573">
      <w:bodyDiv w:val="1"/>
      <w:marLeft w:val="0"/>
      <w:marRight w:val="0"/>
      <w:marTop w:val="0"/>
      <w:marBottom w:val="0"/>
      <w:divBdr>
        <w:top w:val="none" w:sz="0" w:space="0" w:color="auto"/>
        <w:left w:val="none" w:sz="0" w:space="0" w:color="auto"/>
        <w:bottom w:val="none" w:sz="0" w:space="0" w:color="auto"/>
        <w:right w:val="none" w:sz="0" w:space="0" w:color="auto"/>
      </w:divBdr>
    </w:div>
    <w:div w:id="803961083">
      <w:bodyDiv w:val="1"/>
      <w:marLeft w:val="0"/>
      <w:marRight w:val="0"/>
      <w:marTop w:val="0"/>
      <w:marBottom w:val="0"/>
      <w:divBdr>
        <w:top w:val="none" w:sz="0" w:space="0" w:color="auto"/>
        <w:left w:val="none" w:sz="0" w:space="0" w:color="auto"/>
        <w:bottom w:val="none" w:sz="0" w:space="0" w:color="auto"/>
        <w:right w:val="none" w:sz="0" w:space="0" w:color="auto"/>
      </w:divBdr>
    </w:div>
    <w:div w:id="814764079">
      <w:bodyDiv w:val="1"/>
      <w:marLeft w:val="0"/>
      <w:marRight w:val="0"/>
      <w:marTop w:val="0"/>
      <w:marBottom w:val="0"/>
      <w:divBdr>
        <w:top w:val="none" w:sz="0" w:space="0" w:color="auto"/>
        <w:left w:val="none" w:sz="0" w:space="0" w:color="auto"/>
        <w:bottom w:val="none" w:sz="0" w:space="0" w:color="auto"/>
        <w:right w:val="none" w:sz="0" w:space="0" w:color="auto"/>
      </w:divBdr>
      <w:divsChild>
        <w:div w:id="892426818">
          <w:marLeft w:val="0"/>
          <w:marRight w:val="0"/>
          <w:marTop w:val="0"/>
          <w:marBottom w:val="0"/>
          <w:divBdr>
            <w:top w:val="none" w:sz="0" w:space="0" w:color="auto"/>
            <w:left w:val="none" w:sz="0" w:space="0" w:color="auto"/>
            <w:bottom w:val="none" w:sz="0" w:space="0" w:color="auto"/>
            <w:right w:val="none" w:sz="0" w:space="0" w:color="auto"/>
          </w:divBdr>
          <w:divsChild>
            <w:div w:id="60385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647332">
      <w:bodyDiv w:val="1"/>
      <w:marLeft w:val="0"/>
      <w:marRight w:val="0"/>
      <w:marTop w:val="0"/>
      <w:marBottom w:val="0"/>
      <w:divBdr>
        <w:top w:val="none" w:sz="0" w:space="0" w:color="auto"/>
        <w:left w:val="none" w:sz="0" w:space="0" w:color="auto"/>
        <w:bottom w:val="none" w:sz="0" w:space="0" w:color="auto"/>
        <w:right w:val="none" w:sz="0" w:space="0" w:color="auto"/>
      </w:divBdr>
    </w:div>
    <w:div w:id="818032913">
      <w:bodyDiv w:val="1"/>
      <w:marLeft w:val="0"/>
      <w:marRight w:val="0"/>
      <w:marTop w:val="0"/>
      <w:marBottom w:val="0"/>
      <w:divBdr>
        <w:top w:val="none" w:sz="0" w:space="0" w:color="auto"/>
        <w:left w:val="none" w:sz="0" w:space="0" w:color="auto"/>
        <w:bottom w:val="none" w:sz="0" w:space="0" w:color="auto"/>
        <w:right w:val="none" w:sz="0" w:space="0" w:color="auto"/>
      </w:divBdr>
    </w:div>
    <w:div w:id="819687039">
      <w:bodyDiv w:val="1"/>
      <w:marLeft w:val="0"/>
      <w:marRight w:val="0"/>
      <w:marTop w:val="0"/>
      <w:marBottom w:val="0"/>
      <w:divBdr>
        <w:top w:val="none" w:sz="0" w:space="0" w:color="auto"/>
        <w:left w:val="none" w:sz="0" w:space="0" w:color="auto"/>
        <w:bottom w:val="none" w:sz="0" w:space="0" w:color="auto"/>
        <w:right w:val="none" w:sz="0" w:space="0" w:color="auto"/>
      </w:divBdr>
    </w:div>
    <w:div w:id="821585793">
      <w:bodyDiv w:val="1"/>
      <w:marLeft w:val="0"/>
      <w:marRight w:val="0"/>
      <w:marTop w:val="0"/>
      <w:marBottom w:val="0"/>
      <w:divBdr>
        <w:top w:val="none" w:sz="0" w:space="0" w:color="auto"/>
        <w:left w:val="none" w:sz="0" w:space="0" w:color="auto"/>
        <w:bottom w:val="none" w:sz="0" w:space="0" w:color="auto"/>
        <w:right w:val="none" w:sz="0" w:space="0" w:color="auto"/>
      </w:divBdr>
    </w:div>
    <w:div w:id="825900708">
      <w:bodyDiv w:val="1"/>
      <w:marLeft w:val="0"/>
      <w:marRight w:val="0"/>
      <w:marTop w:val="0"/>
      <w:marBottom w:val="0"/>
      <w:divBdr>
        <w:top w:val="none" w:sz="0" w:space="0" w:color="auto"/>
        <w:left w:val="none" w:sz="0" w:space="0" w:color="auto"/>
        <w:bottom w:val="none" w:sz="0" w:space="0" w:color="auto"/>
        <w:right w:val="none" w:sz="0" w:space="0" w:color="auto"/>
      </w:divBdr>
    </w:div>
    <w:div w:id="826359859">
      <w:bodyDiv w:val="1"/>
      <w:marLeft w:val="0"/>
      <w:marRight w:val="0"/>
      <w:marTop w:val="0"/>
      <w:marBottom w:val="0"/>
      <w:divBdr>
        <w:top w:val="none" w:sz="0" w:space="0" w:color="auto"/>
        <w:left w:val="none" w:sz="0" w:space="0" w:color="auto"/>
        <w:bottom w:val="none" w:sz="0" w:space="0" w:color="auto"/>
        <w:right w:val="none" w:sz="0" w:space="0" w:color="auto"/>
      </w:divBdr>
    </w:div>
    <w:div w:id="830367821">
      <w:bodyDiv w:val="1"/>
      <w:marLeft w:val="0"/>
      <w:marRight w:val="0"/>
      <w:marTop w:val="0"/>
      <w:marBottom w:val="0"/>
      <w:divBdr>
        <w:top w:val="none" w:sz="0" w:space="0" w:color="auto"/>
        <w:left w:val="none" w:sz="0" w:space="0" w:color="auto"/>
        <w:bottom w:val="none" w:sz="0" w:space="0" w:color="auto"/>
        <w:right w:val="none" w:sz="0" w:space="0" w:color="auto"/>
      </w:divBdr>
    </w:div>
    <w:div w:id="833380050">
      <w:bodyDiv w:val="1"/>
      <w:marLeft w:val="0"/>
      <w:marRight w:val="0"/>
      <w:marTop w:val="0"/>
      <w:marBottom w:val="0"/>
      <w:divBdr>
        <w:top w:val="none" w:sz="0" w:space="0" w:color="auto"/>
        <w:left w:val="none" w:sz="0" w:space="0" w:color="auto"/>
        <w:bottom w:val="none" w:sz="0" w:space="0" w:color="auto"/>
        <w:right w:val="none" w:sz="0" w:space="0" w:color="auto"/>
      </w:divBdr>
    </w:div>
    <w:div w:id="841509491">
      <w:bodyDiv w:val="1"/>
      <w:marLeft w:val="0"/>
      <w:marRight w:val="0"/>
      <w:marTop w:val="0"/>
      <w:marBottom w:val="0"/>
      <w:divBdr>
        <w:top w:val="none" w:sz="0" w:space="0" w:color="auto"/>
        <w:left w:val="none" w:sz="0" w:space="0" w:color="auto"/>
        <w:bottom w:val="none" w:sz="0" w:space="0" w:color="auto"/>
        <w:right w:val="none" w:sz="0" w:space="0" w:color="auto"/>
      </w:divBdr>
    </w:div>
    <w:div w:id="847790826">
      <w:bodyDiv w:val="1"/>
      <w:marLeft w:val="0"/>
      <w:marRight w:val="0"/>
      <w:marTop w:val="0"/>
      <w:marBottom w:val="0"/>
      <w:divBdr>
        <w:top w:val="none" w:sz="0" w:space="0" w:color="auto"/>
        <w:left w:val="none" w:sz="0" w:space="0" w:color="auto"/>
        <w:bottom w:val="none" w:sz="0" w:space="0" w:color="auto"/>
        <w:right w:val="none" w:sz="0" w:space="0" w:color="auto"/>
      </w:divBdr>
    </w:div>
    <w:div w:id="849832077">
      <w:bodyDiv w:val="1"/>
      <w:marLeft w:val="0"/>
      <w:marRight w:val="0"/>
      <w:marTop w:val="0"/>
      <w:marBottom w:val="0"/>
      <w:divBdr>
        <w:top w:val="none" w:sz="0" w:space="0" w:color="auto"/>
        <w:left w:val="none" w:sz="0" w:space="0" w:color="auto"/>
        <w:bottom w:val="none" w:sz="0" w:space="0" w:color="auto"/>
        <w:right w:val="none" w:sz="0" w:space="0" w:color="auto"/>
      </w:divBdr>
    </w:div>
    <w:div w:id="859245559">
      <w:bodyDiv w:val="1"/>
      <w:marLeft w:val="0"/>
      <w:marRight w:val="0"/>
      <w:marTop w:val="0"/>
      <w:marBottom w:val="0"/>
      <w:divBdr>
        <w:top w:val="none" w:sz="0" w:space="0" w:color="auto"/>
        <w:left w:val="none" w:sz="0" w:space="0" w:color="auto"/>
        <w:bottom w:val="none" w:sz="0" w:space="0" w:color="auto"/>
        <w:right w:val="none" w:sz="0" w:space="0" w:color="auto"/>
      </w:divBdr>
    </w:div>
    <w:div w:id="861013424">
      <w:bodyDiv w:val="1"/>
      <w:marLeft w:val="0"/>
      <w:marRight w:val="0"/>
      <w:marTop w:val="0"/>
      <w:marBottom w:val="0"/>
      <w:divBdr>
        <w:top w:val="none" w:sz="0" w:space="0" w:color="auto"/>
        <w:left w:val="none" w:sz="0" w:space="0" w:color="auto"/>
        <w:bottom w:val="none" w:sz="0" w:space="0" w:color="auto"/>
        <w:right w:val="none" w:sz="0" w:space="0" w:color="auto"/>
      </w:divBdr>
    </w:div>
    <w:div w:id="864288822">
      <w:bodyDiv w:val="1"/>
      <w:marLeft w:val="0"/>
      <w:marRight w:val="0"/>
      <w:marTop w:val="0"/>
      <w:marBottom w:val="0"/>
      <w:divBdr>
        <w:top w:val="none" w:sz="0" w:space="0" w:color="auto"/>
        <w:left w:val="none" w:sz="0" w:space="0" w:color="auto"/>
        <w:bottom w:val="none" w:sz="0" w:space="0" w:color="auto"/>
        <w:right w:val="none" w:sz="0" w:space="0" w:color="auto"/>
      </w:divBdr>
    </w:div>
    <w:div w:id="867985254">
      <w:bodyDiv w:val="1"/>
      <w:marLeft w:val="0"/>
      <w:marRight w:val="0"/>
      <w:marTop w:val="0"/>
      <w:marBottom w:val="0"/>
      <w:divBdr>
        <w:top w:val="none" w:sz="0" w:space="0" w:color="auto"/>
        <w:left w:val="none" w:sz="0" w:space="0" w:color="auto"/>
        <w:bottom w:val="none" w:sz="0" w:space="0" w:color="auto"/>
        <w:right w:val="none" w:sz="0" w:space="0" w:color="auto"/>
      </w:divBdr>
    </w:div>
    <w:div w:id="872225700">
      <w:bodyDiv w:val="1"/>
      <w:marLeft w:val="0"/>
      <w:marRight w:val="0"/>
      <w:marTop w:val="0"/>
      <w:marBottom w:val="0"/>
      <w:divBdr>
        <w:top w:val="none" w:sz="0" w:space="0" w:color="auto"/>
        <w:left w:val="none" w:sz="0" w:space="0" w:color="auto"/>
        <w:bottom w:val="none" w:sz="0" w:space="0" w:color="auto"/>
        <w:right w:val="none" w:sz="0" w:space="0" w:color="auto"/>
      </w:divBdr>
    </w:div>
    <w:div w:id="874585268">
      <w:bodyDiv w:val="1"/>
      <w:marLeft w:val="0"/>
      <w:marRight w:val="0"/>
      <w:marTop w:val="0"/>
      <w:marBottom w:val="0"/>
      <w:divBdr>
        <w:top w:val="none" w:sz="0" w:space="0" w:color="auto"/>
        <w:left w:val="none" w:sz="0" w:space="0" w:color="auto"/>
        <w:bottom w:val="none" w:sz="0" w:space="0" w:color="auto"/>
        <w:right w:val="none" w:sz="0" w:space="0" w:color="auto"/>
      </w:divBdr>
    </w:div>
    <w:div w:id="874585388">
      <w:bodyDiv w:val="1"/>
      <w:marLeft w:val="0"/>
      <w:marRight w:val="0"/>
      <w:marTop w:val="0"/>
      <w:marBottom w:val="0"/>
      <w:divBdr>
        <w:top w:val="none" w:sz="0" w:space="0" w:color="auto"/>
        <w:left w:val="none" w:sz="0" w:space="0" w:color="auto"/>
        <w:bottom w:val="none" w:sz="0" w:space="0" w:color="auto"/>
        <w:right w:val="none" w:sz="0" w:space="0" w:color="auto"/>
      </w:divBdr>
    </w:div>
    <w:div w:id="881133293">
      <w:bodyDiv w:val="1"/>
      <w:marLeft w:val="0"/>
      <w:marRight w:val="0"/>
      <w:marTop w:val="0"/>
      <w:marBottom w:val="0"/>
      <w:divBdr>
        <w:top w:val="none" w:sz="0" w:space="0" w:color="auto"/>
        <w:left w:val="none" w:sz="0" w:space="0" w:color="auto"/>
        <w:bottom w:val="none" w:sz="0" w:space="0" w:color="auto"/>
        <w:right w:val="none" w:sz="0" w:space="0" w:color="auto"/>
      </w:divBdr>
    </w:div>
    <w:div w:id="883446100">
      <w:bodyDiv w:val="1"/>
      <w:marLeft w:val="0"/>
      <w:marRight w:val="0"/>
      <w:marTop w:val="0"/>
      <w:marBottom w:val="0"/>
      <w:divBdr>
        <w:top w:val="none" w:sz="0" w:space="0" w:color="auto"/>
        <w:left w:val="none" w:sz="0" w:space="0" w:color="auto"/>
        <w:bottom w:val="none" w:sz="0" w:space="0" w:color="auto"/>
        <w:right w:val="none" w:sz="0" w:space="0" w:color="auto"/>
      </w:divBdr>
    </w:div>
    <w:div w:id="885458665">
      <w:bodyDiv w:val="1"/>
      <w:marLeft w:val="0"/>
      <w:marRight w:val="0"/>
      <w:marTop w:val="0"/>
      <w:marBottom w:val="0"/>
      <w:divBdr>
        <w:top w:val="none" w:sz="0" w:space="0" w:color="auto"/>
        <w:left w:val="none" w:sz="0" w:space="0" w:color="auto"/>
        <w:bottom w:val="none" w:sz="0" w:space="0" w:color="auto"/>
        <w:right w:val="none" w:sz="0" w:space="0" w:color="auto"/>
      </w:divBdr>
    </w:div>
    <w:div w:id="890851516">
      <w:bodyDiv w:val="1"/>
      <w:marLeft w:val="0"/>
      <w:marRight w:val="0"/>
      <w:marTop w:val="0"/>
      <w:marBottom w:val="0"/>
      <w:divBdr>
        <w:top w:val="none" w:sz="0" w:space="0" w:color="auto"/>
        <w:left w:val="none" w:sz="0" w:space="0" w:color="auto"/>
        <w:bottom w:val="none" w:sz="0" w:space="0" w:color="auto"/>
        <w:right w:val="none" w:sz="0" w:space="0" w:color="auto"/>
      </w:divBdr>
    </w:div>
    <w:div w:id="903687820">
      <w:bodyDiv w:val="1"/>
      <w:marLeft w:val="0"/>
      <w:marRight w:val="0"/>
      <w:marTop w:val="0"/>
      <w:marBottom w:val="0"/>
      <w:divBdr>
        <w:top w:val="none" w:sz="0" w:space="0" w:color="auto"/>
        <w:left w:val="none" w:sz="0" w:space="0" w:color="auto"/>
        <w:bottom w:val="none" w:sz="0" w:space="0" w:color="auto"/>
        <w:right w:val="none" w:sz="0" w:space="0" w:color="auto"/>
      </w:divBdr>
    </w:div>
    <w:div w:id="923564698">
      <w:bodyDiv w:val="1"/>
      <w:marLeft w:val="0"/>
      <w:marRight w:val="0"/>
      <w:marTop w:val="0"/>
      <w:marBottom w:val="0"/>
      <w:divBdr>
        <w:top w:val="none" w:sz="0" w:space="0" w:color="auto"/>
        <w:left w:val="none" w:sz="0" w:space="0" w:color="auto"/>
        <w:bottom w:val="none" w:sz="0" w:space="0" w:color="auto"/>
        <w:right w:val="none" w:sz="0" w:space="0" w:color="auto"/>
      </w:divBdr>
    </w:div>
    <w:div w:id="924651625">
      <w:bodyDiv w:val="1"/>
      <w:marLeft w:val="0"/>
      <w:marRight w:val="0"/>
      <w:marTop w:val="0"/>
      <w:marBottom w:val="0"/>
      <w:divBdr>
        <w:top w:val="none" w:sz="0" w:space="0" w:color="auto"/>
        <w:left w:val="none" w:sz="0" w:space="0" w:color="auto"/>
        <w:bottom w:val="none" w:sz="0" w:space="0" w:color="auto"/>
        <w:right w:val="none" w:sz="0" w:space="0" w:color="auto"/>
      </w:divBdr>
    </w:div>
    <w:div w:id="934829901">
      <w:bodyDiv w:val="1"/>
      <w:marLeft w:val="0"/>
      <w:marRight w:val="0"/>
      <w:marTop w:val="0"/>
      <w:marBottom w:val="0"/>
      <w:divBdr>
        <w:top w:val="none" w:sz="0" w:space="0" w:color="auto"/>
        <w:left w:val="none" w:sz="0" w:space="0" w:color="auto"/>
        <w:bottom w:val="none" w:sz="0" w:space="0" w:color="auto"/>
        <w:right w:val="none" w:sz="0" w:space="0" w:color="auto"/>
      </w:divBdr>
    </w:div>
    <w:div w:id="935091320">
      <w:bodyDiv w:val="1"/>
      <w:marLeft w:val="0"/>
      <w:marRight w:val="0"/>
      <w:marTop w:val="0"/>
      <w:marBottom w:val="0"/>
      <w:divBdr>
        <w:top w:val="none" w:sz="0" w:space="0" w:color="auto"/>
        <w:left w:val="none" w:sz="0" w:space="0" w:color="auto"/>
        <w:bottom w:val="none" w:sz="0" w:space="0" w:color="auto"/>
        <w:right w:val="none" w:sz="0" w:space="0" w:color="auto"/>
      </w:divBdr>
    </w:div>
    <w:div w:id="937443248">
      <w:bodyDiv w:val="1"/>
      <w:marLeft w:val="0"/>
      <w:marRight w:val="0"/>
      <w:marTop w:val="0"/>
      <w:marBottom w:val="0"/>
      <w:divBdr>
        <w:top w:val="none" w:sz="0" w:space="0" w:color="auto"/>
        <w:left w:val="none" w:sz="0" w:space="0" w:color="auto"/>
        <w:bottom w:val="none" w:sz="0" w:space="0" w:color="auto"/>
        <w:right w:val="none" w:sz="0" w:space="0" w:color="auto"/>
      </w:divBdr>
    </w:div>
    <w:div w:id="938222798">
      <w:bodyDiv w:val="1"/>
      <w:marLeft w:val="0"/>
      <w:marRight w:val="0"/>
      <w:marTop w:val="0"/>
      <w:marBottom w:val="0"/>
      <w:divBdr>
        <w:top w:val="none" w:sz="0" w:space="0" w:color="auto"/>
        <w:left w:val="none" w:sz="0" w:space="0" w:color="auto"/>
        <w:bottom w:val="none" w:sz="0" w:space="0" w:color="auto"/>
        <w:right w:val="none" w:sz="0" w:space="0" w:color="auto"/>
      </w:divBdr>
    </w:div>
    <w:div w:id="939608906">
      <w:bodyDiv w:val="1"/>
      <w:marLeft w:val="0"/>
      <w:marRight w:val="0"/>
      <w:marTop w:val="0"/>
      <w:marBottom w:val="0"/>
      <w:divBdr>
        <w:top w:val="none" w:sz="0" w:space="0" w:color="auto"/>
        <w:left w:val="none" w:sz="0" w:space="0" w:color="auto"/>
        <w:bottom w:val="none" w:sz="0" w:space="0" w:color="auto"/>
        <w:right w:val="none" w:sz="0" w:space="0" w:color="auto"/>
      </w:divBdr>
    </w:div>
    <w:div w:id="939682045">
      <w:bodyDiv w:val="1"/>
      <w:marLeft w:val="0"/>
      <w:marRight w:val="0"/>
      <w:marTop w:val="0"/>
      <w:marBottom w:val="0"/>
      <w:divBdr>
        <w:top w:val="none" w:sz="0" w:space="0" w:color="auto"/>
        <w:left w:val="none" w:sz="0" w:space="0" w:color="auto"/>
        <w:bottom w:val="none" w:sz="0" w:space="0" w:color="auto"/>
        <w:right w:val="none" w:sz="0" w:space="0" w:color="auto"/>
      </w:divBdr>
    </w:div>
    <w:div w:id="942764461">
      <w:bodyDiv w:val="1"/>
      <w:marLeft w:val="0"/>
      <w:marRight w:val="0"/>
      <w:marTop w:val="0"/>
      <w:marBottom w:val="0"/>
      <w:divBdr>
        <w:top w:val="none" w:sz="0" w:space="0" w:color="auto"/>
        <w:left w:val="none" w:sz="0" w:space="0" w:color="auto"/>
        <w:bottom w:val="none" w:sz="0" w:space="0" w:color="auto"/>
        <w:right w:val="none" w:sz="0" w:space="0" w:color="auto"/>
      </w:divBdr>
    </w:div>
    <w:div w:id="954554319">
      <w:bodyDiv w:val="1"/>
      <w:marLeft w:val="0"/>
      <w:marRight w:val="0"/>
      <w:marTop w:val="0"/>
      <w:marBottom w:val="0"/>
      <w:divBdr>
        <w:top w:val="none" w:sz="0" w:space="0" w:color="auto"/>
        <w:left w:val="none" w:sz="0" w:space="0" w:color="auto"/>
        <w:bottom w:val="none" w:sz="0" w:space="0" w:color="auto"/>
        <w:right w:val="none" w:sz="0" w:space="0" w:color="auto"/>
      </w:divBdr>
    </w:div>
    <w:div w:id="954752091">
      <w:bodyDiv w:val="1"/>
      <w:marLeft w:val="0"/>
      <w:marRight w:val="0"/>
      <w:marTop w:val="0"/>
      <w:marBottom w:val="0"/>
      <w:divBdr>
        <w:top w:val="none" w:sz="0" w:space="0" w:color="auto"/>
        <w:left w:val="none" w:sz="0" w:space="0" w:color="auto"/>
        <w:bottom w:val="none" w:sz="0" w:space="0" w:color="auto"/>
        <w:right w:val="none" w:sz="0" w:space="0" w:color="auto"/>
      </w:divBdr>
    </w:div>
    <w:div w:id="957177947">
      <w:bodyDiv w:val="1"/>
      <w:marLeft w:val="0"/>
      <w:marRight w:val="0"/>
      <w:marTop w:val="0"/>
      <w:marBottom w:val="0"/>
      <w:divBdr>
        <w:top w:val="none" w:sz="0" w:space="0" w:color="auto"/>
        <w:left w:val="none" w:sz="0" w:space="0" w:color="auto"/>
        <w:bottom w:val="none" w:sz="0" w:space="0" w:color="auto"/>
        <w:right w:val="none" w:sz="0" w:space="0" w:color="auto"/>
      </w:divBdr>
    </w:div>
    <w:div w:id="959185634">
      <w:bodyDiv w:val="1"/>
      <w:marLeft w:val="0"/>
      <w:marRight w:val="0"/>
      <w:marTop w:val="0"/>
      <w:marBottom w:val="0"/>
      <w:divBdr>
        <w:top w:val="none" w:sz="0" w:space="0" w:color="auto"/>
        <w:left w:val="none" w:sz="0" w:space="0" w:color="auto"/>
        <w:bottom w:val="none" w:sz="0" w:space="0" w:color="auto"/>
        <w:right w:val="none" w:sz="0" w:space="0" w:color="auto"/>
      </w:divBdr>
    </w:div>
    <w:div w:id="962225015">
      <w:bodyDiv w:val="1"/>
      <w:marLeft w:val="0"/>
      <w:marRight w:val="0"/>
      <w:marTop w:val="0"/>
      <w:marBottom w:val="0"/>
      <w:divBdr>
        <w:top w:val="none" w:sz="0" w:space="0" w:color="auto"/>
        <w:left w:val="none" w:sz="0" w:space="0" w:color="auto"/>
        <w:bottom w:val="none" w:sz="0" w:space="0" w:color="auto"/>
        <w:right w:val="none" w:sz="0" w:space="0" w:color="auto"/>
      </w:divBdr>
    </w:div>
    <w:div w:id="963192209">
      <w:bodyDiv w:val="1"/>
      <w:marLeft w:val="0"/>
      <w:marRight w:val="0"/>
      <w:marTop w:val="0"/>
      <w:marBottom w:val="0"/>
      <w:divBdr>
        <w:top w:val="none" w:sz="0" w:space="0" w:color="auto"/>
        <w:left w:val="none" w:sz="0" w:space="0" w:color="auto"/>
        <w:bottom w:val="none" w:sz="0" w:space="0" w:color="auto"/>
        <w:right w:val="none" w:sz="0" w:space="0" w:color="auto"/>
      </w:divBdr>
    </w:div>
    <w:div w:id="964701901">
      <w:bodyDiv w:val="1"/>
      <w:marLeft w:val="0"/>
      <w:marRight w:val="0"/>
      <w:marTop w:val="0"/>
      <w:marBottom w:val="0"/>
      <w:divBdr>
        <w:top w:val="none" w:sz="0" w:space="0" w:color="auto"/>
        <w:left w:val="none" w:sz="0" w:space="0" w:color="auto"/>
        <w:bottom w:val="none" w:sz="0" w:space="0" w:color="auto"/>
        <w:right w:val="none" w:sz="0" w:space="0" w:color="auto"/>
      </w:divBdr>
    </w:div>
    <w:div w:id="965743995">
      <w:bodyDiv w:val="1"/>
      <w:marLeft w:val="0"/>
      <w:marRight w:val="0"/>
      <w:marTop w:val="0"/>
      <w:marBottom w:val="0"/>
      <w:divBdr>
        <w:top w:val="none" w:sz="0" w:space="0" w:color="auto"/>
        <w:left w:val="none" w:sz="0" w:space="0" w:color="auto"/>
        <w:bottom w:val="none" w:sz="0" w:space="0" w:color="auto"/>
        <w:right w:val="none" w:sz="0" w:space="0" w:color="auto"/>
      </w:divBdr>
    </w:div>
    <w:div w:id="980117892">
      <w:bodyDiv w:val="1"/>
      <w:marLeft w:val="0"/>
      <w:marRight w:val="0"/>
      <w:marTop w:val="0"/>
      <w:marBottom w:val="0"/>
      <w:divBdr>
        <w:top w:val="none" w:sz="0" w:space="0" w:color="auto"/>
        <w:left w:val="none" w:sz="0" w:space="0" w:color="auto"/>
        <w:bottom w:val="none" w:sz="0" w:space="0" w:color="auto"/>
        <w:right w:val="none" w:sz="0" w:space="0" w:color="auto"/>
      </w:divBdr>
    </w:div>
    <w:div w:id="985090774">
      <w:bodyDiv w:val="1"/>
      <w:marLeft w:val="0"/>
      <w:marRight w:val="0"/>
      <w:marTop w:val="0"/>
      <w:marBottom w:val="0"/>
      <w:divBdr>
        <w:top w:val="none" w:sz="0" w:space="0" w:color="auto"/>
        <w:left w:val="none" w:sz="0" w:space="0" w:color="auto"/>
        <w:bottom w:val="none" w:sz="0" w:space="0" w:color="auto"/>
        <w:right w:val="none" w:sz="0" w:space="0" w:color="auto"/>
      </w:divBdr>
    </w:div>
    <w:div w:id="985473273">
      <w:bodyDiv w:val="1"/>
      <w:marLeft w:val="0"/>
      <w:marRight w:val="0"/>
      <w:marTop w:val="0"/>
      <w:marBottom w:val="0"/>
      <w:divBdr>
        <w:top w:val="none" w:sz="0" w:space="0" w:color="auto"/>
        <w:left w:val="none" w:sz="0" w:space="0" w:color="auto"/>
        <w:bottom w:val="none" w:sz="0" w:space="0" w:color="auto"/>
        <w:right w:val="none" w:sz="0" w:space="0" w:color="auto"/>
      </w:divBdr>
      <w:divsChild>
        <w:div w:id="1886524632">
          <w:marLeft w:val="0"/>
          <w:marRight w:val="0"/>
          <w:marTop w:val="0"/>
          <w:marBottom w:val="0"/>
          <w:divBdr>
            <w:top w:val="none" w:sz="0" w:space="0" w:color="auto"/>
            <w:left w:val="none" w:sz="0" w:space="0" w:color="auto"/>
            <w:bottom w:val="none" w:sz="0" w:space="0" w:color="auto"/>
            <w:right w:val="none" w:sz="0" w:space="0" w:color="auto"/>
          </w:divBdr>
          <w:divsChild>
            <w:div w:id="34459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852062">
      <w:bodyDiv w:val="1"/>
      <w:marLeft w:val="0"/>
      <w:marRight w:val="0"/>
      <w:marTop w:val="0"/>
      <w:marBottom w:val="0"/>
      <w:divBdr>
        <w:top w:val="none" w:sz="0" w:space="0" w:color="auto"/>
        <w:left w:val="none" w:sz="0" w:space="0" w:color="auto"/>
        <w:bottom w:val="none" w:sz="0" w:space="0" w:color="auto"/>
        <w:right w:val="none" w:sz="0" w:space="0" w:color="auto"/>
      </w:divBdr>
    </w:div>
    <w:div w:id="999697424">
      <w:bodyDiv w:val="1"/>
      <w:marLeft w:val="0"/>
      <w:marRight w:val="0"/>
      <w:marTop w:val="0"/>
      <w:marBottom w:val="0"/>
      <w:divBdr>
        <w:top w:val="none" w:sz="0" w:space="0" w:color="auto"/>
        <w:left w:val="none" w:sz="0" w:space="0" w:color="auto"/>
        <w:bottom w:val="none" w:sz="0" w:space="0" w:color="auto"/>
        <w:right w:val="none" w:sz="0" w:space="0" w:color="auto"/>
      </w:divBdr>
    </w:div>
    <w:div w:id="1012147558">
      <w:bodyDiv w:val="1"/>
      <w:marLeft w:val="0"/>
      <w:marRight w:val="0"/>
      <w:marTop w:val="0"/>
      <w:marBottom w:val="0"/>
      <w:divBdr>
        <w:top w:val="none" w:sz="0" w:space="0" w:color="auto"/>
        <w:left w:val="none" w:sz="0" w:space="0" w:color="auto"/>
        <w:bottom w:val="none" w:sz="0" w:space="0" w:color="auto"/>
        <w:right w:val="none" w:sz="0" w:space="0" w:color="auto"/>
      </w:divBdr>
    </w:div>
    <w:div w:id="1012611201">
      <w:bodyDiv w:val="1"/>
      <w:marLeft w:val="0"/>
      <w:marRight w:val="0"/>
      <w:marTop w:val="0"/>
      <w:marBottom w:val="0"/>
      <w:divBdr>
        <w:top w:val="none" w:sz="0" w:space="0" w:color="auto"/>
        <w:left w:val="none" w:sz="0" w:space="0" w:color="auto"/>
        <w:bottom w:val="none" w:sz="0" w:space="0" w:color="auto"/>
        <w:right w:val="none" w:sz="0" w:space="0" w:color="auto"/>
      </w:divBdr>
    </w:div>
    <w:div w:id="1013412985">
      <w:bodyDiv w:val="1"/>
      <w:marLeft w:val="0"/>
      <w:marRight w:val="0"/>
      <w:marTop w:val="0"/>
      <w:marBottom w:val="0"/>
      <w:divBdr>
        <w:top w:val="none" w:sz="0" w:space="0" w:color="auto"/>
        <w:left w:val="none" w:sz="0" w:space="0" w:color="auto"/>
        <w:bottom w:val="none" w:sz="0" w:space="0" w:color="auto"/>
        <w:right w:val="none" w:sz="0" w:space="0" w:color="auto"/>
      </w:divBdr>
    </w:div>
    <w:div w:id="1020356945">
      <w:bodyDiv w:val="1"/>
      <w:marLeft w:val="0"/>
      <w:marRight w:val="0"/>
      <w:marTop w:val="0"/>
      <w:marBottom w:val="0"/>
      <w:divBdr>
        <w:top w:val="none" w:sz="0" w:space="0" w:color="auto"/>
        <w:left w:val="none" w:sz="0" w:space="0" w:color="auto"/>
        <w:bottom w:val="none" w:sz="0" w:space="0" w:color="auto"/>
        <w:right w:val="none" w:sz="0" w:space="0" w:color="auto"/>
      </w:divBdr>
    </w:div>
    <w:div w:id="1022167216">
      <w:bodyDiv w:val="1"/>
      <w:marLeft w:val="0"/>
      <w:marRight w:val="0"/>
      <w:marTop w:val="0"/>
      <w:marBottom w:val="0"/>
      <w:divBdr>
        <w:top w:val="none" w:sz="0" w:space="0" w:color="auto"/>
        <w:left w:val="none" w:sz="0" w:space="0" w:color="auto"/>
        <w:bottom w:val="none" w:sz="0" w:space="0" w:color="auto"/>
        <w:right w:val="none" w:sz="0" w:space="0" w:color="auto"/>
      </w:divBdr>
    </w:div>
    <w:div w:id="1027755030">
      <w:bodyDiv w:val="1"/>
      <w:marLeft w:val="0"/>
      <w:marRight w:val="0"/>
      <w:marTop w:val="0"/>
      <w:marBottom w:val="0"/>
      <w:divBdr>
        <w:top w:val="none" w:sz="0" w:space="0" w:color="auto"/>
        <w:left w:val="none" w:sz="0" w:space="0" w:color="auto"/>
        <w:bottom w:val="none" w:sz="0" w:space="0" w:color="auto"/>
        <w:right w:val="none" w:sz="0" w:space="0" w:color="auto"/>
      </w:divBdr>
    </w:div>
    <w:div w:id="1029842602">
      <w:bodyDiv w:val="1"/>
      <w:marLeft w:val="0"/>
      <w:marRight w:val="0"/>
      <w:marTop w:val="0"/>
      <w:marBottom w:val="0"/>
      <w:divBdr>
        <w:top w:val="none" w:sz="0" w:space="0" w:color="auto"/>
        <w:left w:val="none" w:sz="0" w:space="0" w:color="auto"/>
        <w:bottom w:val="none" w:sz="0" w:space="0" w:color="auto"/>
        <w:right w:val="none" w:sz="0" w:space="0" w:color="auto"/>
      </w:divBdr>
    </w:div>
    <w:div w:id="1033379666">
      <w:bodyDiv w:val="1"/>
      <w:marLeft w:val="0"/>
      <w:marRight w:val="0"/>
      <w:marTop w:val="0"/>
      <w:marBottom w:val="0"/>
      <w:divBdr>
        <w:top w:val="none" w:sz="0" w:space="0" w:color="auto"/>
        <w:left w:val="none" w:sz="0" w:space="0" w:color="auto"/>
        <w:bottom w:val="none" w:sz="0" w:space="0" w:color="auto"/>
        <w:right w:val="none" w:sz="0" w:space="0" w:color="auto"/>
      </w:divBdr>
    </w:div>
    <w:div w:id="1045641159">
      <w:bodyDiv w:val="1"/>
      <w:marLeft w:val="0"/>
      <w:marRight w:val="0"/>
      <w:marTop w:val="0"/>
      <w:marBottom w:val="0"/>
      <w:divBdr>
        <w:top w:val="none" w:sz="0" w:space="0" w:color="auto"/>
        <w:left w:val="none" w:sz="0" w:space="0" w:color="auto"/>
        <w:bottom w:val="none" w:sz="0" w:space="0" w:color="auto"/>
        <w:right w:val="none" w:sz="0" w:space="0" w:color="auto"/>
      </w:divBdr>
    </w:div>
    <w:div w:id="1051929912">
      <w:bodyDiv w:val="1"/>
      <w:marLeft w:val="0"/>
      <w:marRight w:val="0"/>
      <w:marTop w:val="0"/>
      <w:marBottom w:val="0"/>
      <w:divBdr>
        <w:top w:val="none" w:sz="0" w:space="0" w:color="auto"/>
        <w:left w:val="none" w:sz="0" w:space="0" w:color="auto"/>
        <w:bottom w:val="none" w:sz="0" w:space="0" w:color="auto"/>
        <w:right w:val="none" w:sz="0" w:space="0" w:color="auto"/>
      </w:divBdr>
    </w:div>
    <w:div w:id="1058241040">
      <w:bodyDiv w:val="1"/>
      <w:marLeft w:val="0"/>
      <w:marRight w:val="0"/>
      <w:marTop w:val="0"/>
      <w:marBottom w:val="0"/>
      <w:divBdr>
        <w:top w:val="none" w:sz="0" w:space="0" w:color="auto"/>
        <w:left w:val="none" w:sz="0" w:space="0" w:color="auto"/>
        <w:bottom w:val="none" w:sz="0" w:space="0" w:color="auto"/>
        <w:right w:val="none" w:sz="0" w:space="0" w:color="auto"/>
      </w:divBdr>
    </w:div>
    <w:div w:id="1065757561">
      <w:bodyDiv w:val="1"/>
      <w:marLeft w:val="0"/>
      <w:marRight w:val="0"/>
      <w:marTop w:val="0"/>
      <w:marBottom w:val="0"/>
      <w:divBdr>
        <w:top w:val="none" w:sz="0" w:space="0" w:color="auto"/>
        <w:left w:val="none" w:sz="0" w:space="0" w:color="auto"/>
        <w:bottom w:val="none" w:sz="0" w:space="0" w:color="auto"/>
        <w:right w:val="none" w:sz="0" w:space="0" w:color="auto"/>
      </w:divBdr>
    </w:div>
    <w:div w:id="1070690724">
      <w:bodyDiv w:val="1"/>
      <w:marLeft w:val="0"/>
      <w:marRight w:val="0"/>
      <w:marTop w:val="0"/>
      <w:marBottom w:val="0"/>
      <w:divBdr>
        <w:top w:val="none" w:sz="0" w:space="0" w:color="auto"/>
        <w:left w:val="none" w:sz="0" w:space="0" w:color="auto"/>
        <w:bottom w:val="none" w:sz="0" w:space="0" w:color="auto"/>
        <w:right w:val="none" w:sz="0" w:space="0" w:color="auto"/>
      </w:divBdr>
    </w:div>
    <w:div w:id="1073938726">
      <w:bodyDiv w:val="1"/>
      <w:marLeft w:val="0"/>
      <w:marRight w:val="0"/>
      <w:marTop w:val="0"/>
      <w:marBottom w:val="0"/>
      <w:divBdr>
        <w:top w:val="none" w:sz="0" w:space="0" w:color="auto"/>
        <w:left w:val="none" w:sz="0" w:space="0" w:color="auto"/>
        <w:bottom w:val="none" w:sz="0" w:space="0" w:color="auto"/>
        <w:right w:val="none" w:sz="0" w:space="0" w:color="auto"/>
      </w:divBdr>
    </w:div>
    <w:div w:id="1078091508">
      <w:bodyDiv w:val="1"/>
      <w:marLeft w:val="0"/>
      <w:marRight w:val="0"/>
      <w:marTop w:val="0"/>
      <w:marBottom w:val="0"/>
      <w:divBdr>
        <w:top w:val="none" w:sz="0" w:space="0" w:color="auto"/>
        <w:left w:val="none" w:sz="0" w:space="0" w:color="auto"/>
        <w:bottom w:val="none" w:sz="0" w:space="0" w:color="auto"/>
        <w:right w:val="none" w:sz="0" w:space="0" w:color="auto"/>
      </w:divBdr>
    </w:div>
    <w:div w:id="1085685147">
      <w:bodyDiv w:val="1"/>
      <w:marLeft w:val="0"/>
      <w:marRight w:val="0"/>
      <w:marTop w:val="0"/>
      <w:marBottom w:val="0"/>
      <w:divBdr>
        <w:top w:val="none" w:sz="0" w:space="0" w:color="auto"/>
        <w:left w:val="none" w:sz="0" w:space="0" w:color="auto"/>
        <w:bottom w:val="none" w:sz="0" w:space="0" w:color="auto"/>
        <w:right w:val="none" w:sz="0" w:space="0" w:color="auto"/>
      </w:divBdr>
    </w:div>
    <w:div w:id="1091269211">
      <w:bodyDiv w:val="1"/>
      <w:marLeft w:val="0"/>
      <w:marRight w:val="0"/>
      <w:marTop w:val="0"/>
      <w:marBottom w:val="0"/>
      <w:divBdr>
        <w:top w:val="none" w:sz="0" w:space="0" w:color="auto"/>
        <w:left w:val="none" w:sz="0" w:space="0" w:color="auto"/>
        <w:bottom w:val="none" w:sz="0" w:space="0" w:color="auto"/>
        <w:right w:val="none" w:sz="0" w:space="0" w:color="auto"/>
      </w:divBdr>
    </w:div>
    <w:div w:id="1093434242">
      <w:bodyDiv w:val="1"/>
      <w:marLeft w:val="0"/>
      <w:marRight w:val="0"/>
      <w:marTop w:val="0"/>
      <w:marBottom w:val="0"/>
      <w:divBdr>
        <w:top w:val="none" w:sz="0" w:space="0" w:color="auto"/>
        <w:left w:val="none" w:sz="0" w:space="0" w:color="auto"/>
        <w:bottom w:val="none" w:sz="0" w:space="0" w:color="auto"/>
        <w:right w:val="none" w:sz="0" w:space="0" w:color="auto"/>
      </w:divBdr>
    </w:div>
    <w:div w:id="1094981586">
      <w:bodyDiv w:val="1"/>
      <w:marLeft w:val="0"/>
      <w:marRight w:val="0"/>
      <w:marTop w:val="0"/>
      <w:marBottom w:val="0"/>
      <w:divBdr>
        <w:top w:val="none" w:sz="0" w:space="0" w:color="auto"/>
        <w:left w:val="none" w:sz="0" w:space="0" w:color="auto"/>
        <w:bottom w:val="none" w:sz="0" w:space="0" w:color="auto"/>
        <w:right w:val="none" w:sz="0" w:space="0" w:color="auto"/>
      </w:divBdr>
    </w:div>
    <w:div w:id="1102602866">
      <w:bodyDiv w:val="1"/>
      <w:marLeft w:val="0"/>
      <w:marRight w:val="0"/>
      <w:marTop w:val="0"/>
      <w:marBottom w:val="0"/>
      <w:divBdr>
        <w:top w:val="none" w:sz="0" w:space="0" w:color="auto"/>
        <w:left w:val="none" w:sz="0" w:space="0" w:color="auto"/>
        <w:bottom w:val="none" w:sz="0" w:space="0" w:color="auto"/>
        <w:right w:val="none" w:sz="0" w:space="0" w:color="auto"/>
      </w:divBdr>
    </w:div>
    <w:div w:id="1105073502">
      <w:bodyDiv w:val="1"/>
      <w:marLeft w:val="0"/>
      <w:marRight w:val="0"/>
      <w:marTop w:val="0"/>
      <w:marBottom w:val="0"/>
      <w:divBdr>
        <w:top w:val="none" w:sz="0" w:space="0" w:color="auto"/>
        <w:left w:val="none" w:sz="0" w:space="0" w:color="auto"/>
        <w:bottom w:val="none" w:sz="0" w:space="0" w:color="auto"/>
        <w:right w:val="none" w:sz="0" w:space="0" w:color="auto"/>
      </w:divBdr>
    </w:div>
    <w:div w:id="1110976070">
      <w:bodyDiv w:val="1"/>
      <w:marLeft w:val="0"/>
      <w:marRight w:val="0"/>
      <w:marTop w:val="0"/>
      <w:marBottom w:val="0"/>
      <w:divBdr>
        <w:top w:val="none" w:sz="0" w:space="0" w:color="auto"/>
        <w:left w:val="none" w:sz="0" w:space="0" w:color="auto"/>
        <w:bottom w:val="none" w:sz="0" w:space="0" w:color="auto"/>
        <w:right w:val="none" w:sz="0" w:space="0" w:color="auto"/>
      </w:divBdr>
    </w:div>
    <w:div w:id="1125002673">
      <w:bodyDiv w:val="1"/>
      <w:marLeft w:val="0"/>
      <w:marRight w:val="0"/>
      <w:marTop w:val="0"/>
      <w:marBottom w:val="0"/>
      <w:divBdr>
        <w:top w:val="none" w:sz="0" w:space="0" w:color="auto"/>
        <w:left w:val="none" w:sz="0" w:space="0" w:color="auto"/>
        <w:bottom w:val="none" w:sz="0" w:space="0" w:color="auto"/>
        <w:right w:val="none" w:sz="0" w:space="0" w:color="auto"/>
      </w:divBdr>
    </w:div>
    <w:div w:id="1125542745">
      <w:bodyDiv w:val="1"/>
      <w:marLeft w:val="0"/>
      <w:marRight w:val="0"/>
      <w:marTop w:val="0"/>
      <w:marBottom w:val="0"/>
      <w:divBdr>
        <w:top w:val="none" w:sz="0" w:space="0" w:color="auto"/>
        <w:left w:val="none" w:sz="0" w:space="0" w:color="auto"/>
        <w:bottom w:val="none" w:sz="0" w:space="0" w:color="auto"/>
        <w:right w:val="none" w:sz="0" w:space="0" w:color="auto"/>
      </w:divBdr>
    </w:div>
    <w:div w:id="1129737810">
      <w:bodyDiv w:val="1"/>
      <w:marLeft w:val="0"/>
      <w:marRight w:val="0"/>
      <w:marTop w:val="0"/>
      <w:marBottom w:val="0"/>
      <w:divBdr>
        <w:top w:val="none" w:sz="0" w:space="0" w:color="auto"/>
        <w:left w:val="none" w:sz="0" w:space="0" w:color="auto"/>
        <w:bottom w:val="none" w:sz="0" w:space="0" w:color="auto"/>
        <w:right w:val="none" w:sz="0" w:space="0" w:color="auto"/>
      </w:divBdr>
    </w:div>
    <w:div w:id="1131946122">
      <w:bodyDiv w:val="1"/>
      <w:marLeft w:val="0"/>
      <w:marRight w:val="0"/>
      <w:marTop w:val="0"/>
      <w:marBottom w:val="0"/>
      <w:divBdr>
        <w:top w:val="none" w:sz="0" w:space="0" w:color="auto"/>
        <w:left w:val="none" w:sz="0" w:space="0" w:color="auto"/>
        <w:bottom w:val="none" w:sz="0" w:space="0" w:color="auto"/>
        <w:right w:val="none" w:sz="0" w:space="0" w:color="auto"/>
      </w:divBdr>
    </w:div>
    <w:div w:id="1133601407">
      <w:bodyDiv w:val="1"/>
      <w:marLeft w:val="0"/>
      <w:marRight w:val="0"/>
      <w:marTop w:val="0"/>
      <w:marBottom w:val="0"/>
      <w:divBdr>
        <w:top w:val="none" w:sz="0" w:space="0" w:color="auto"/>
        <w:left w:val="none" w:sz="0" w:space="0" w:color="auto"/>
        <w:bottom w:val="none" w:sz="0" w:space="0" w:color="auto"/>
        <w:right w:val="none" w:sz="0" w:space="0" w:color="auto"/>
      </w:divBdr>
    </w:div>
    <w:div w:id="1133711966">
      <w:bodyDiv w:val="1"/>
      <w:marLeft w:val="0"/>
      <w:marRight w:val="0"/>
      <w:marTop w:val="0"/>
      <w:marBottom w:val="0"/>
      <w:divBdr>
        <w:top w:val="none" w:sz="0" w:space="0" w:color="auto"/>
        <w:left w:val="none" w:sz="0" w:space="0" w:color="auto"/>
        <w:bottom w:val="none" w:sz="0" w:space="0" w:color="auto"/>
        <w:right w:val="none" w:sz="0" w:space="0" w:color="auto"/>
      </w:divBdr>
    </w:div>
    <w:div w:id="1134565114">
      <w:bodyDiv w:val="1"/>
      <w:marLeft w:val="0"/>
      <w:marRight w:val="0"/>
      <w:marTop w:val="0"/>
      <w:marBottom w:val="0"/>
      <w:divBdr>
        <w:top w:val="none" w:sz="0" w:space="0" w:color="auto"/>
        <w:left w:val="none" w:sz="0" w:space="0" w:color="auto"/>
        <w:bottom w:val="none" w:sz="0" w:space="0" w:color="auto"/>
        <w:right w:val="none" w:sz="0" w:space="0" w:color="auto"/>
      </w:divBdr>
    </w:div>
    <w:div w:id="1136875402">
      <w:bodyDiv w:val="1"/>
      <w:marLeft w:val="0"/>
      <w:marRight w:val="0"/>
      <w:marTop w:val="0"/>
      <w:marBottom w:val="0"/>
      <w:divBdr>
        <w:top w:val="none" w:sz="0" w:space="0" w:color="auto"/>
        <w:left w:val="none" w:sz="0" w:space="0" w:color="auto"/>
        <w:bottom w:val="none" w:sz="0" w:space="0" w:color="auto"/>
        <w:right w:val="none" w:sz="0" w:space="0" w:color="auto"/>
      </w:divBdr>
    </w:div>
    <w:div w:id="1147161990">
      <w:bodyDiv w:val="1"/>
      <w:marLeft w:val="0"/>
      <w:marRight w:val="0"/>
      <w:marTop w:val="0"/>
      <w:marBottom w:val="0"/>
      <w:divBdr>
        <w:top w:val="none" w:sz="0" w:space="0" w:color="auto"/>
        <w:left w:val="none" w:sz="0" w:space="0" w:color="auto"/>
        <w:bottom w:val="none" w:sz="0" w:space="0" w:color="auto"/>
        <w:right w:val="none" w:sz="0" w:space="0" w:color="auto"/>
      </w:divBdr>
    </w:div>
    <w:div w:id="1151630462">
      <w:bodyDiv w:val="1"/>
      <w:marLeft w:val="0"/>
      <w:marRight w:val="0"/>
      <w:marTop w:val="0"/>
      <w:marBottom w:val="0"/>
      <w:divBdr>
        <w:top w:val="none" w:sz="0" w:space="0" w:color="auto"/>
        <w:left w:val="none" w:sz="0" w:space="0" w:color="auto"/>
        <w:bottom w:val="none" w:sz="0" w:space="0" w:color="auto"/>
        <w:right w:val="none" w:sz="0" w:space="0" w:color="auto"/>
      </w:divBdr>
    </w:div>
    <w:div w:id="1164205016">
      <w:bodyDiv w:val="1"/>
      <w:marLeft w:val="0"/>
      <w:marRight w:val="0"/>
      <w:marTop w:val="0"/>
      <w:marBottom w:val="0"/>
      <w:divBdr>
        <w:top w:val="none" w:sz="0" w:space="0" w:color="auto"/>
        <w:left w:val="none" w:sz="0" w:space="0" w:color="auto"/>
        <w:bottom w:val="none" w:sz="0" w:space="0" w:color="auto"/>
        <w:right w:val="none" w:sz="0" w:space="0" w:color="auto"/>
      </w:divBdr>
    </w:div>
    <w:div w:id="1168179252">
      <w:bodyDiv w:val="1"/>
      <w:marLeft w:val="0"/>
      <w:marRight w:val="0"/>
      <w:marTop w:val="0"/>
      <w:marBottom w:val="0"/>
      <w:divBdr>
        <w:top w:val="none" w:sz="0" w:space="0" w:color="auto"/>
        <w:left w:val="none" w:sz="0" w:space="0" w:color="auto"/>
        <w:bottom w:val="none" w:sz="0" w:space="0" w:color="auto"/>
        <w:right w:val="none" w:sz="0" w:space="0" w:color="auto"/>
      </w:divBdr>
    </w:div>
    <w:div w:id="1168599651">
      <w:bodyDiv w:val="1"/>
      <w:marLeft w:val="0"/>
      <w:marRight w:val="0"/>
      <w:marTop w:val="0"/>
      <w:marBottom w:val="0"/>
      <w:divBdr>
        <w:top w:val="none" w:sz="0" w:space="0" w:color="auto"/>
        <w:left w:val="none" w:sz="0" w:space="0" w:color="auto"/>
        <w:bottom w:val="none" w:sz="0" w:space="0" w:color="auto"/>
        <w:right w:val="none" w:sz="0" w:space="0" w:color="auto"/>
      </w:divBdr>
    </w:div>
    <w:div w:id="1173835289">
      <w:bodyDiv w:val="1"/>
      <w:marLeft w:val="0"/>
      <w:marRight w:val="0"/>
      <w:marTop w:val="0"/>
      <w:marBottom w:val="0"/>
      <w:divBdr>
        <w:top w:val="none" w:sz="0" w:space="0" w:color="auto"/>
        <w:left w:val="none" w:sz="0" w:space="0" w:color="auto"/>
        <w:bottom w:val="none" w:sz="0" w:space="0" w:color="auto"/>
        <w:right w:val="none" w:sz="0" w:space="0" w:color="auto"/>
      </w:divBdr>
    </w:div>
    <w:div w:id="1180389382">
      <w:bodyDiv w:val="1"/>
      <w:marLeft w:val="0"/>
      <w:marRight w:val="0"/>
      <w:marTop w:val="0"/>
      <w:marBottom w:val="0"/>
      <w:divBdr>
        <w:top w:val="none" w:sz="0" w:space="0" w:color="auto"/>
        <w:left w:val="none" w:sz="0" w:space="0" w:color="auto"/>
        <w:bottom w:val="none" w:sz="0" w:space="0" w:color="auto"/>
        <w:right w:val="none" w:sz="0" w:space="0" w:color="auto"/>
      </w:divBdr>
    </w:div>
    <w:div w:id="1181042813">
      <w:bodyDiv w:val="1"/>
      <w:marLeft w:val="0"/>
      <w:marRight w:val="0"/>
      <w:marTop w:val="0"/>
      <w:marBottom w:val="0"/>
      <w:divBdr>
        <w:top w:val="none" w:sz="0" w:space="0" w:color="auto"/>
        <w:left w:val="none" w:sz="0" w:space="0" w:color="auto"/>
        <w:bottom w:val="none" w:sz="0" w:space="0" w:color="auto"/>
        <w:right w:val="none" w:sz="0" w:space="0" w:color="auto"/>
      </w:divBdr>
    </w:div>
    <w:div w:id="1184708172">
      <w:bodyDiv w:val="1"/>
      <w:marLeft w:val="0"/>
      <w:marRight w:val="0"/>
      <w:marTop w:val="0"/>
      <w:marBottom w:val="0"/>
      <w:divBdr>
        <w:top w:val="none" w:sz="0" w:space="0" w:color="auto"/>
        <w:left w:val="none" w:sz="0" w:space="0" w:color="auto"/>
        <w:bottom w:val="none" w:sz="0" w:space="0" w:color="auto"/>
        <w:right w:val="none" w:sz="0" w:space="0" w:color="auto"/>
      </w:divBdr>
    </w:div>
    <w:div w:id="1184975368">
      <w:bodyDiv w:val="1"/>
      <w:marLeft w:val="0"/>
      <w:marRight w:val="0"/>
      <w:marTop w:val="0"/>
      <w:marBottom w:val="0"/>
      <w:divBdr>
        <w:top w:val="none" w:sz="0" w:space="0" w:color="auto"/>
        <w:left w:val="none" w:sz="0" w:space="0" w:color="auto"/>
        <w:bottom w:val="none" w:sz="0" w:space="0" w:color="auto"/>
        <w:right w:val="none" w:sz="0" w:space="0" w:color="auto"/>
      </w:divBdr>
    </w:div>
    <w:div w:id="1197306719">
      <w:bodyDiv w:val="1"/>
      <w:marLeft w:val="0"/>
      <w:marRight w:val="0"/>
      <w:marTop w:val="0"/>
      <w:marBottom w:val="0"/>
      <w:divBdr>
        <w:top w:val="none" w:sz="0" w:space="0" w:color="auto"/>
        <w:left w:val="none" w:sz="0" w:space="0" w:color="auto"/>
        <w:bottom w:val="none" w:sz="0" w:space="0" w:color="auto"/>
        <w:right w:val="none" w:sz="0" w:space="0" w:color="auto"/>
      </w:divBdr>
      <w:divsChild>
        <w:div w:id="306975874">
          <w:marLeft w:val="0"/>
          <w:marRight w:val="0"/>
          <w:marTop w:val="0"/>
          <w:marBottom w:val="0"/>
          <w:divBdr>
            <w:top w:val="none" w:sz="0" w:space="0" w:color="auto"/>
            <w:left w:val="none" w:sz="0" w:space="0" w:color="auto"/>
            <w:bottom w:val="none" w:sz="0" w:space="0" w:color="auto"/>
            <w:right w:val="none" w:sz="0" w:space="0" w:color="auto"/>
          </w:divBdr>
          <w:divsChild>
            <w:div w:id="13273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95581">
      <w:bodyDiv w:val="1"/>
      <w:marLeft w:val="0"/>
      <w:marRight w:val="0"/>
      <w:marTop w:val="0"/>
      <w:marBottom w:val="0"/>
      <w:divBdr>
        <w:top w:val="none" w:sz="0" w:space="0" w:color="auto"/>
        <w:left w:val="none" w:sz="0" w:space="0" w:color="auto"/>
        <w:bottom w:val="none" w:sz="0" w:space="0" w:color="auto"/>
        <w:right w:val="none" w:sz="0" w:space="0" w:color="auto"/>
      </w:divBdr>
    </w:div>
    <w:div w:id="1201016225">
      <w:bodyDiv w:val="1"/>
      <w:marLeft w:val="0"/>
      <w:marRight w:val="0"/>
      <w:marTop w:val="0"/>
      <w:marBottom w:val="0"/>
      <w:divBdr>
        <w:top w:val="none" w:sz="0" w:space="0" w:color="auto"/>
        <w:left w:val="none" w:sz="0" w:space="0" w:color="auto"/>
        <w:bottom w:val="none" w:sz="0" w:space="0" w:color="auto"/>
        <w:right w:val="none" w:sz="0" w:space="0" w:color="auto"/>
      </w:divBdr>
    </w:div>
    <w:div w:id="1202206021">
      <w:bodyDiv w:val="1"/>
      <w:marLeft w:val="0"/>
      <w:marRight w:val="0"/>
      <w:marTop w:val="0"/>
      <w:marBottom w:val="0"/>
      <w:divBdr>
        <w:top w:val="none" w:sz="0" w:space="0" w:color="auto"/>
        <w:left w:val="none" w:sz="0" w:space="0" w:color="auto"/>
        <w:bottom w:val="none" w:sz="0" w:space="0" w:color="auto"/>
        <w:right w:val="none" w:sz="0" w:space="0" w:color="auto"/>
      </w:divBdr>
    </w:div>
    <w:div w:id="1204369078">
      <w:bodyDiv w:val="1"/>
      <w:marLeft w:val="0"/>
      <w:marRight w:val="0"/>
      <w:marTop w:val="0"/>
      <w:marBottom w:val="0"/>
      <w:divBdr>
        <w:top w:val="none" w:sz="0" w:space="0" w:color="auto"/>
        <w:left w:val="none" w:sz="0" w:space="0" w:color="auto"/>
        <w:bottom w:val="none" w:sz="0" w:space="0" w:color="auto"/>
        <w:right w:val="none" w:sz="0" w:space="0" w:color="auto"/>
      </w:divBdr>
    </w:div>
    <w:div w:id="1220484569">
      <w:bodyDiv w:val="1"/>
      <w:marLeft w:val="0"/>
      <w:marRight w:val="0"/>
      <w:marTop w:val="0"/>
      <w:marBottom w:val="0"/>
      <w:divBdr>
        <w:top w:val="none" w:sz="0" w:space="0" w:color="auto"/>
        <w:left w:val="none" w:sz="0" w:space="0" w:color="auto"/>
        <w:bottom w:val="none" w:sz="0" w:space="0" w:color="auto"/>
        <w:right w:val="none" w:sz="0" w:space="0" w:color="auto"/>
      </w:divBdr>
    </w:div>
    <w:div w:id="1222404251">
      <w:bodyDiv w:val="1"/>
      <w:marLeft w:val="0"/>
      <w:marRight w:val="0"/>
      <w:marTop w:val="0"/>
      <w:marBottom w:val="0"/>
      <w:divBdr>
        <w:top w:val="none" w:sz="0" w:space="0" w:color="auto"/>
        <w:left w:val="none" w:sz="0" w:space="0" w:color="auto"/>
        <w:bottom w:val="none" w:sz="0" w:space="0" w:color="auto"/>
        <w:right w:val="none" w:sz="0" w:space="0" w:color="auto"/>
      </w:divBdr>
    </w:div>
    <w:div w:id="1230309790">
      <w:bodyDiv w:val="1"/>
      <w:marLeft w:val="0"/>
      <w:marRight w:val="0"/>
      <w:marTop w:val="0"/>
      <w:marBottom w:val="0"/>
      <w:divBdr>
        <w:top w:val="none" w:sz="0" w:space="0" w:color="auto"/>
        <w:left w:val="none" w:sz="0" w:space="0" w:color="auto"/>
        <w:bottom w:val="none" w:sz="0" w:space="0" w:color="auto"/>
        <w:right w:val="none" w:sz="0" w:space="0" w:color="auto"/>
      </w:divBdr>
    </w:div>
    <w:div w:id="1231578992">
      <w:bodyDiv w:val="1"/>
      <w:marLeft w:val="0"/>
      <w:marRight w:val="0"/>
      <w:marTop w:val="0"/>
      <w:marBottom w:val="0"/>
      <w:divBdr>
        <w:top w:val="none" w:sz="0" w:space="0" w:color="auto"/>
        <w:left w:val="none" w:sz="0" w:space="0" w:color="auto"/>
        <w:bottom w:val="none" w:sz="0" w:space="0" w:color="auto"/>
        <w:right w:val="none" w:sz="0" w:space="0" w:color="auto"/>
      </w:divBdr>
    </w:div>
    <w:div w:id="1233079055">
      <w:bodyDiv w:val="1"/>
      <w:marLeft w:val="0"/>
      <w:marRight w:val="0"/>
      <w:marTop w:val="0"/>
      <w:marBottom w:val="0"/>
      <w:divBdr>
        <w:top w:val="none" w:sz="0" w:space="0" w:color="auto"/>
        <w:left w:val="none" w:sz="0" w:space="0" w:color="auto"/>
        <w:bottom w:val="none" w:sz="0" w:space="0" w:color="auto"/>
        <w:right w:val="none" w:sz="0" w:space="0" w:color="auto"/>
      </w:divBdr>
    </w:div>
    <w:div w:id="1238899924">
      <w:bodyDiv w:val="1"/>
      <w:marLeft w:val="0"/>
      <w:marRight w:val="0"/>
      <w:marTop w:val="0"/>
      <w:marBottom w:val="0"/>
      <w:divBdr>
        <w:top w:val="none" w:sz="0" w:space="0" w:color="auto"/>
        <w:left w:val="none" w:sz="0" w:space="0" w:color="auto"/>
        <w:bottom w:val="none" w:sz="0" w:space="0" w:color="auto"/>
        <w:right w:val="none" w:sz="0" w:space="0" w:color="auto"/>
      </w:divBdr>
    </w:div>
    <w:div w:id="1259021173">
      <w:bodyDiv w:val="1"/>
      <w:marLeft w:val="0"/>
      <w:marRight w:val="0"/>
      <w:marTop w:val="0"/>
      <w:marBottom w:val="0"/>
      <w:divBdr>
        <w:top w:val="none" w:sz="0" w:space="0" w:color="auto"/>
        <w:left w:val="none" w:sz="0" w:space="0" w:color="auto"/>
        <w:bottom w:val="none" w:sz="0" w:space="0" w:color="auto"/>
        <w:right w:val="none" w:sz="0" w:space="0" w:color="auto"/>
      </w:divBdr>
    </w:div>
    <w:div w:id="1263300720">
      <w:bodyDiv w:val="1"/>
      <w:marLeft w:val="0"/>
      <w:marRight w:val="0"/>
      <w:marTop w:val="0"/>
      <w:marBottom w:val="0"/>
      <w:divBdr>
        <w:top w:val="none" w:sz="0" w:space="0" w:color="auto"/>
        <w:left w:val="none" w:sz="0" w:space="0" w:color="auto"/>
        <w:bottom w:val="none" w:sz="0" w:space="0" w:color="auto"/>
        <w:right w:val="none" w:sz="0" w:space="0" w:color="auto"/>
      </w:divBdr>
    </w:div>
    <w:div w:id="1264025098">
      <w:bodyDiv w:val="1"/>
      <w:marLeft w:val="0"/>
      <w:marRight w:val="0"/>
      <w:marTop w:val="0"/>
      <w:marBottom w:val="0"/>
      <w:divBdr>
        <w:top w:val="none" w:sz="0" w:space="0" w:color="auto"/>
        <w:left w:val="none" w:sz="0" w:space="0" w:color="auto"/>
        <w:bottom w:val="none" w:sz="0" w:space="0" w:color="auto"/>
        <w:right w:val="none" w:sz="0" w:space="0" w:color="auto"/>
      </w:divBdr>
    </w:div>
    <w:div w:id="1269241365">
      <w:bodyDiv w:val="1"/>
      <w:marLeft w:val="0"/>
      <w:marRight w:val="0"/>
      <w:marTop w:val="0"/>
      <w:marBottom w:val="0"/>
      <w:divBdr>
        <w:top w:val="none" w:sz="0" w:space="0" w:color="auto"/>
        <w:left w:val="none" w:sz="0" w:space="0" w:color="auto"/>
        <w:bottom w:val="none" w:sz="0" w:space="0" w:color="auto"/>
        <w:right w:val="none" w:sz="0" w:space="0" w:color="auto"/>
      </w:divBdr>
    </w:div>
    <w:div w:id="1270159241">
      <w:bodyDiv w:val="1"/>
      <w:marLeft w:val="0"/>
      <w:marRight w:val="0"/>
      <w:marTop w:val="0"/>
      <w:marBottom w:val="0"/>
      <w:divBdr>
        <w:top w:val="none" w:sz="0" w:space="0" w:color="auto"/>
        <w:left w:val="none" w:sz="0" w:space="0" w:color="auto"/>
        <w:bottom w:val="none" w:sz="0" w:space="0" w:color="auto"/>
        <w:right w:val="none" w:sz="0" w:space="0" w:color="auto"/>
      </w:divBdr>
    </w:div>
    <w:div w:id="1275401068">
      <w:bodyDiv w:val="1"/>
      <w:marLeft w:val="0"/>
      <w:marRight w:val="0"/>
      <w:marTop w:val="0"/>
      <w:marBottom w:val="0"/>
      <w:divBdr>
        <w:top w:val="none" w:sz="0" w:space="0" w:color="auto"/>
        <w:left w:val="none" w:sz="0" w:space="0" w:color="auto"/>
        <w:bottom w:val="none" w:sz="0" w:space="0" w:color="auto"/>
        <w:right w:val="none" w:sz="0" w:space="0" w:color="auto"/>
      </w:divBdr>
    </w:div>
    <w:div w:id="1280261745">
      <w:bodyDiv w:val="1"/>
      <w:marLeft w:val="0"/>
      <w:marRight w:val="0"/>
      <w:marTop w:val="0"/>
      <w:marBottom w:val="0"/>
      <w:divBdr>
        <w:top w:val="none" w:sz="0" w:space="0" w:color="auto"/>
        <w:left w:val="none" w:sz="0" w:space="0" w:color="auto"/>
        <w:bottom w:val="none" w:sz="0" w:space="0" w:color="auto"/>
        <w:right w:val="none" w:sz="0" w:space="0" w:color="auto"/>
      </w:divBdr>
    </w:div>
    <w:div w:id="1283341689">
      <w:bodyDiv w:val="1"/>
      <w:marLeft w:val="0"/>
      <w:marRight w:val="0"/>
      <w:marTop w:val="0"/>
      <w:marBottom w:val="0"/>
      <w:divBdr>
        <w:top w:val="none" w:sz="0" w:space="0" w:color="auto"/>
        <w:left w:val="none" w:sz="0" w:space="0" w:color="auto"/>
        <w:bottom w:val="none" w:sz="0" w:space="0" w:color="auto"/>
        <w:right w:val="none" w:sz="0" w:space="0" w:color="auto"/>
      </w:divBdr>
    </w:div>
    <w:div w:id="1286733873">
      <w:bodyDiv w:val="1"/>
      <w:marLeft w:val="0"/>
      <w:marRight w:val="0"/>
      <w:marTop w:val="0"/>
      <w:marBottom w:val="0"/>
      <w:divBdr>
        <w:top w:val="none" w:sz="0" w:space="0" w:color="auto"/>
        <w:left w:val="none" w:sz="0" w:space="0" w:color="auto"/>
        <w:bottom w:val="none" w:sz="0" w:space="0" w:color="auto"/>
        <w:right w:val="none" w:sz="0" w:space="0" w:color="auto"/>
      </w:divBdr>
    </w:div>
    <w:div w:id="1289315509">
      <w:bodyDiv w:val="1"/>
      <w:marLeft w:val="0"/>
      <w:marRight w:val="0"/>
      <w:marTop w:val="0"/>
      <w:marBottom w:val="0"/>
      <w:divBdr>
        <w:top w:val="none" w:sz="0" w:space="0" w:color="auto"/>
        <w:left w:val="none" w:sz="0" w:space="0" w:color="auto"/>
        <w:bottom w:val="none" w:sz="0" w:space="0" w:color="auto"/>
        <w:right w:val="none" w:sz="0" w:space="0" w:color="auto"/>
      </w:divBdr>
    </w:div>
    <w:div w:id="1291549179">
      <w:bodyDiv w:val="1"/>
      <w:marLeft w:val="0"/>
      <w:marRight w:val="0"/>
      <w:marTop w:val="0"/>
      <w:marBottom w:val="0"/>
      <w:divBdr>
        <w:top w:val="none" w:sz="0" w:space="0" w:color="auto"/>
        <w:left w:val="none" w:sz="0" w:space="0" w:color="auto"/>
        <w:bottom w:val="none" w:sz="0" w:space="0" w:color="auto"/>
        <w:right w:val="none" w:sz="0" w:space="0" w:color="auto"/>
      </w:divBdr>
    </w:div>
    <w:div w:id="1294677294">
      <w:bodyDiv w:val="1"/>
      <w:marLeft w:val="0"/>
      <w:marRight w:val="0"/>
      <w:marTop w:val="0"/>
      <w:marBottom w:val="0"/>
      <w:divBdr>
        <w:top w:val="none" w:sz="0" w:space="0" w:color="auto"/>
        <w:left w:val="none" w:sz="0" w:space="0" w:color="auto"/>
        <w:bottom w:val="none" w:sz="0" w:space="0" w:color="auto"/>
        <w:right w:val="none" w:sz="0" w:space="0" w:color="auto"/>
      </w:divBdr>
    </w:div>
    <w:div w:id="1298493857">
      <w:bodyDiv w:val="1"/>
      <w:marLeft w:val="0"/>
      <w:marRight w:val="0"/>
      <w:marTop w:val="0"/>
      <w:marBottom w:val="0"/>
      <w:divBdr>
        <w:top w:val="none" w:sz="0" w:space="0" w:color="auto"/>
        <w:left w:val="none" w:sz="0" w:space="0" w:color="auto"/>
        <w:bottom w:val="none" w:sz="0" w:space="0" w:color="auto"/>
        <w:right w:val="none" w:sz="0" w:space="0" w:color="auto"/>
      </w:divBdr>
    </w:div>
    <w:div w:id="1302805652">
      <w:bodyDiv w:val="1"/>
      <w:marLeft w:val="0"/>
      <w:marRight w:val="0"/>
      <w:marTop w:val="0"/>
      <w:marBottom w:val="0"/>
      <w:divBdr>
        <w:top w:val="none" w:sz="0" w:space="0" w:color="auto"/>
        <w:left w:val="none" w:sz="0" w:space="0" w:color="auto"/>
        <w:bottom w:val="none" w:sz="0" w:space="0" w:color="auto"/>
        <w:right w:val="none" w:sz="0" w:space="0" w:color="auto"/>
      </w:divBdr>
    </w:div>
    <w:div w:id="1316715268">
      <w:bodyDiv w:val="1"/>
      <w:marLeft w:val="0"/>
      <w:marRight w:val="0"/>
      <w:marTop w:val="0"/>
      <w:marBottom w:val="0"/>
      <w:divBdr>
        <w:top w:val="none" w:sz="0" w:space="0" w:color="auto"/>
        <w:left w:val="none" w:sz="0" w:space="0" w:color="auto"/>
        <w:bottom w:val="none" w:sz="0" w:space="0" w:color="auto"/>
        <w:right w:val="none" w:sz="0" w:space="0" w:color="auto"/>
      </w:divBdr>
    </w:div>
    <w:div w:id="1323775522">
      <w:bodyDiv w:val="1"/>
      <w:marLeft w:val="0"/>
      <w:marRight w:val="0"/>
      <w:marTop w:val="0"/>
      <w:marBottom w:val="0"/>
      <w:divBdr>
        <w:top w:val="none" w:sz="0" w:space="0" w:color="auto"/>
        <w:left w:val="none" w:sz="0" w:space="0" w:color="auto"/>
        <w:bottom w:val="none" w:sz="0" w:space="0" w:color="auto"/>
        <w:right w:val="none" w:sz="0" w:space="0" w:color="auto"/>
      </w:divBdr>
    </w:div>
    <w:div w:id="1324164738">
      <w:bodyDiv w:val="1"/>
      <w:marLeft w:val="0"/>
      <w:marRight w:val="0"/>
      <w:marTop w:val="0"/>
      <w:marBottom w:val="0"/>
      <w:divBdr>
        <w:top w:val="none" w:sz="0" w:space="0" w:color="auto"/>
        <w:left w:val="none" w:sz="0" w:space="0" w:color="auto"/>
        <w:bottom w:val="none" w:sz="0" w:space="0" w:color="auto"/>
        <w:right w:val="none" w:sz="0" w:space="0" w:color="auto"/>
      </w:divBdr>
    </w:div>
    <w:div w:id="1328095656">
      <w:bodyDiv w:val="1"/>
      <w:marLeft w:val="0"/>
      <w:marRight w:val="0"/>
      <w:marTop w:val="0"/>
      <w:marBottom w:val="0"/>
      <w:divBdr>
        <w:top w:val="none" w:sz="0" w:space="0" w:color="auto"/>
        <w:left w:val="none" w:sz="0" w:space="0" w:color="auto"/>
        <w:bottom w:val="none" w:sz="0" w:space="0" w:color="auto"/>
        <w:right w:val="none" w:sz="0" w:space="0" w:color="auto"/>
      </w:divBdr>
    </w:div>
    <w:div w:id="1328097518">
      <w:bodyDiv w:val="1"/>
      <w:marLeft w:val="0"/>
      <w:marRight w:val="0"/>
      <w:marTop w:val="0"/>
      <w:marBottom w:val="0"/>
      <w:divBdr>
        <w:top w:val="none" w:sz="0" w:space="0" w:color="auto"/>
        <w:left w:val="none" w:sz="0" w:space="0" w:color="auto"/>
        <w:bottom w:val="none" w:sz="0" w:space="0" w:color="auto"/>
        <w:right w:val="none" w:sz="0" w:space="0" w:color="auto"/>
      </w:divBdr>
    </w:div>
    <w:div w:id="1328242822">
      <w:bodyDiv w:val="1"/>
      <w:marLeft w:val="0"/>
      <w:marRight w:val="0"/>
      <w:marTop w:val="0"/>
      <w:marBottom w:val="0"/>
      <w:divBdr>
        <w:top w:val="none" w:sz="0" w:space="0" w:color="auto"/>
        <w:left w:val="none" w:sz="0" w:space="0" w:color="auto"/>
        <w:bottom w:val="none" w:sz="0" w:space="0" w:color="auto"/>
        <w:right w:val="none" w:sz="0" w:space="0" w:color="auto"/>
      </w:divBdr>
    </w:div>
    <w:div w:id="1332176361">
      <w:bodyDiv w:val="1"/>
      <w:marLeft w:val="0"/>
      <w:marRight w:val="0"/>
      <w:marTop w:val="0"/>
      <w:marBottom w:val="0"/>
      <w:divBdr>
        <w:top w:val="none" w:sz="0" w:space="0" w:color="auto"/>
        <w:left w:val="none" w:sz="0" w:space="0" w:color="auto"/>
        <w:bottom w:val="none" w:sz="0" w:space="0" w:color="auto"/>
        <w:right w:val="none" w:sz="0" w:space="0" w:color="auto"/>
      </w:divBdr>
    </w:div>
    <w:div w:id="1333067991">
      <w:bodyDiv w:val="1"/>
      <w:marLeft w:val="0"/>
      <w:marRight w:val="0"/>
      <w:marTop w:val="0"/>
      <w:marBottom w:val="0"/>
      <w:divBdr>
        <w:top w:val="none" w:sz="0" w:space="0" w:color="auto"/>
        <w:left w:val="none" w:sz="0" w:space="0" w:color="auto"/>
        <w:bottom w:val="none" w:sz="0" w:space="0" w:color="auto"/>
        <w:right w:val="none" w:sz="0" w:space="0" w:color="auto"/>
      </w:divBdr>
    </w:div>
    <w:div w:id="1336496317">
      <w:bodyDiv w:val="1"/>
      <w:marLeft w:val="0"/>
      <w:marRight w:val="0"/>
      <w:marTop w:val="0"/>
      <w:marBottom w:val="0"/>
      <w:divBdr>
        <w:top w:val="none" w:sz="0" w:space="0" w:color="auto"/>
        <w:left w:val="none" w:sz="0" w:space="0" w:color="auto"/>
        <w:bottom w:val="none" w:sz="0" w:space="0" w:color="auto"/>
        <w:right w:val="none" w:sz="0" w:space="0" w:color="auto"/>
      </w:divBdr>
    </w:div>
    <w:div w:id="1340935413">
      <w:bodyDiv w:val="1"/>
      <w:marLeft w:val="0"/>
      <w:marRight w:val="0"/>
      <w:marTop w:val="0"/>
      <w:marBottom w:val="0"/>
      <w:divBdr>
        <w:top w:val="none" w:sz="0" w:space="0" w:color="auto"/>
        <w:left w:val="none" w:sz="0" w:space="0" w:color="auto"/>
        <w:bottom w:val="none" w:sz="0" w:space="0" w:color="auto"/>
        <w:right w:val="none" w:sz="0" w:space="0" w:color="auto"/>
      </w:divBdr>
    </w:div>
    <w:div w:id="1342514190">
      <w:bodyDiv w:val="1"/>
      <w:marLeft w:val="0"/>
      <w:marRight w:val="0"/>
      <w:marTop w:val="0"/>
      <w:marBottom w:val="0"/>
      <w:divBdr>
        <w:top w:val="none" w:sz="0" w:space="0" w:color="auto"/>
        <w:left w:val="none" w:sz="0" w:space="0" w:color="auto"/>
        <w:bottom w:val="none" w:sz="0" w:space="0" w:color="auto"/>
        <w:right w:val="none" w:sz="0" w:space="0" w:color="auto"/>
      </w:divBdr>
    </w:div>
    <w:div w:id="1344354846">
      <w:bodyDiv w:val="1"/>
      <w:marLeft w:val="0"/>
      <w:marRight w:val="0"/>
      <w:marTop w:val="0"/>
      <w:marBottom w:val="0"/>
      <w:divBdr>
        <w:top w:val="none" w:sz="0" w:space="0" w:color="auto"/>
        <w:left w:val="none" w:sz="0" w:space="0" w:color="auto"/>
        <w:bottom w:val="none" w:sz="0" w:space="0" w:color="auto"/>
        <w:right w:val="none" w:sz="0" w:space="0" w:color="auto"/>
      </w:divBdr>
    </w:div>
    <w:div w:id="1344623484">
      <w:bodyDiv w:val="1"/>
      <w:marLeft w:val="0"/>
      <w:marRight w:val="0"/>
      <w:marTop w:val="0"/>
      <w:marBottom w:val="0"/>
      <w:divBdr>
        <w:top w:val="none" w:sz="0" w:space="0" w:color="auto"/>
        <w:left w:val="none" w:sz="0" w:space="0" w:color="auto"/>
        <w:bottom w:val="none" w:sz="0" w:space="0" w:color="auto"/>
        <w:right w:val="none" w:sz="0" w:space="0" w:color="auto"/>
      </w:divBdr>
    </w:div>
    <w:div w:id="1346707558">
      <w:bodyDiv w:val="1"/>
      <w:marLeft w:val="0"/>
      <w:marRight w:val="0"/>
      <w:marTop w:val="0"/>
      <w:marBottom w:val="0"/>
      <w:divBdr>
        <w:top w:val="none" w:sz="0" w:space="0" w:color="auto"/>
        <w:left w:val="none" w:sz="0" w:space="0" w:color="auto"/>
        <w:bottom w:val="none" w:sz="0" w:space="0" w:color="auto"/>
        <w:right w:val="none" w:sz="0" w:space="0" w:color="auto"/>
      </w:divBdr>
    </w:div>
    <w:div w:id="1346783204">
      <w:bodyDiv w:val="1"/>
      <w:marLeft w:val="0"/>
      <w:marRight w:val="0"/>
      <w:marTop w:val="0"/>
      <w:marBottom w:val="0"/>
      <w:divBdr>
        <w:top w:val="none" w:sz="0" w:space="0" w:color="auto"/>
        <w:left w:val="none" w:sz="0" w:space="0" w:color="auto"/>
        <w:bottom w:val="none" w:sz="0" w:space="0" w:color="auto"/>
        <w:right w:val="none" w:sz="0" w:space="0" w:color="auto"/>
      </w:divBdr>
    </w:div>
    <w:div w:id="1360743149">
      <w:bodyDiv w:val="1"/>
      <w:marLeft w:val="0"/>
      <w:marRight w:val="0"/>
      <w:marTop w:val="0"/>
      <w:marBottom w:val="0"/>
      <w:divBdr>
        <w:top w:val="none" w:sz="0" w:space="0" w:color="auto"/>
        <w:left w:val="none" w:sz="0" w:space="0" w:color="auto"/>
        <w:bottom w:val="none" w:sz="0" w:space="0" w:color="auto"/>
        <w:right w:val="none" w:sz="0" w:space="0" w:color="auto"/>
      </w:divBdr>
    </w:div>
    <w:div w:id="1364787828">
      <w:bodyDiv w:val="1"/>
      <w:marLeft w:val="0"/>
      <w:marRight w:val="0"/>
      <w:marTop w:val="0"/>
      <w:marBottom w:val="0"/>
      <w:divBdr>
        <w:top w:val="none" w:sz="0" w:space="0" w:color="auto"/>
        <w:left w:val="none" w:sz="0" w:space="0" w:color="auto"/>
        <w:bottom w:val="none" w:sz="0" w:space="0" w:color="auto"/>
        <w:right w:val="none" w:sz="0" w:space="0" w:color="auto"/>
      </w:divBdr>
    </w:div>
    <w:div w:id="1365212927">
      <w:bodyDiv w:val="1"/>
      <w:marLeft w:val="0"/>
      <w:marRight w:val="0"/>
      <w:marTop w:val="0"/>
      <w:marBottom w:val="0"/>
      <w:divBdr>
        <w:top w:val="none" w:sz="0" w:space="0" w:color="auto"/>
        <w:left w:val="none" w:sz="0" w:space="0" w:color="auto"/>
        <w:bottom w:val="none" w:sz="0" w:space="0" w:color="auto"/>
        <w:right w:val="none" w:sz="0" w:space="0" w:color="auto"/>
      </w:divBdr>
    </w:div>
    <w:div w:id="1368487983">
      <w:bodyDiv w:val="1"/>
      <w:marLeft w:val="0"/>
      <w:marRight w:val="0"/>
      <w:marTop w:val="0"/>
      <w:marBottom w:val="0"/>
      <w:divBdr>
        <w:top w:val="none" w:sz="0" w:space="0" w:color="auto"/>
        <w:left w:val="none" w:sz="0" w:space="0" w:color="auto"/>
        <w:bottom w:val="none" w:sz="0" w:space="0" w:color="auto"/>
        <w:right w:val="none" w:sz="0" w:space="0" w:color="auto"/>
      </w:divBdr>
      <w:divsChild>
        <w:div w:id="1660844603">
          <w:marLeft w:val="0"/>
          <w:marRight w:val="0"/>
          <w:marTop w:val="0"/>
          <w:marBottom w:val="0"/>
          <w:divBdr>
            <w:top w:val="none" w:sz="0" w:space="0" w:color="auto"/>
            <w:left w:val="none" w:sz="0" w:space="0" w:color="auto"/>
            <w:bottom w:val="none" w:sz="0" w:space="0" w:color="auto"/>
            <w:right w:val="none" w:sz="0" w:space="0" w:color="auto"/>
          </w:divBdr>
          <w:divsChild>
            <w:div w:id="1645305863">
              <w:marLeft w:val="0"/>
              <w:marRight w:val="0"/>
              <w:marTop w:val="0"/>
              <w:marBottom w:val="0"/>
              <w:divBdr>
                <w:top w:val="none" w:sz="0" w:space="0" w:color="auto"/>
                <w:left w:val="none" w:sz="0" w:space="0" w:color="auto"/>
                <w:bottom w:val="none" w:sz="0" w:space="0" w:color="auto"/>
                <w:right w:val="none" w:sz="0" w:space="0" w:color="auto"/>
              </w:divBdr>
            </w:div>
            <w:div w:id="601305161">
              <w:marLeft w:val="0"/>
              <w:marRight w:val="0"/>
              <w:marTop w:val="0"/>
              <w:marBottom w:val="0"/>
              <w:divBdr>
                <w:top w:val="none" w:sz="0" w:space="0" w:color="auto"/>
                <w:left w:val="none" w:sz="0" w:space="0" w:color="auto"/>
                <w:bottom w:val="none" w:sz="0" w:space="0" w:color="auto"/>
                <w:right w:val="none" w:sz="0" w:space="0" w:color="auto"/>
              </w:divBdr>
            </w:div>
            <w:div w:id="1735465386">
              <w:marLeft w:val="0"/>
              <w:marRight w:val="0"/>
              <w:marTop w:val="0"/>
              <w:marBottom w:val="0"/>
              <w:divBdr>
                <w:top w:val="none" w:sz="0" w:space="0" w:color="auto"/>
                <w:left w:val="none" w:sz="0" w:space="0" w:color="auto"/>
                <w:bottom w:val="none" w:sz="0" w:space="0" w:color="auto"/>
                <w:right w:val="none" w:sz="0" w:space="0" w:color="auto"/>
              </w:divBdr>
            </w:div>
            <w:div w:id="715395725">
              <w:marLeft w:val="0"/>
              <w:marRight w:val="0"/>
              <w:marTop w:val="0"/>
              <w:marBottom w:val="0"/>
              <w:divBdr>
                <w:top w:val="none" w:sz="0" w:space="0" w:color="auto"/>
                <w:left w:val="none" w:sz="0" w:space="0" w:color="auto"/>
                <w:bottom w:val="none" w:sz="0" w:space="0" w:color="auto"/>
                <w:right w:val="none" w:sz="0" w:space="0" w:color="auto"/>
              </w:divBdr>
            </w:div>
            <w:div w:id="663973152">
              <w:marLeft w:val="0"/>
              <w:marRight w:val="0"/>
              <w:marTop w:val="0"/>
              <w:marBottom w:val="0"/>
              <w:divBdr>
                <w:top w:val="none" w:sz="0" w:space="0" w:color="auto"/>
                <w:left w:val="none" w:sz="0" w:space="0" w:color="auto"/>
                <w:bottom w:val="none" w:sz="0" w:space="0" w:color="auto"/>
                <w:right w:val="none" w:sz="0" w:space="0" w:color="auto"/>
              </w:divBdr>
            </w:div>
            <w:div w:id="178011986">
              <w:marLeft w:val="0"/>
              <w:marRight w:val="0"/>
              <w:marTop w:val="0"/>
              <w:marBottom w:val="0"/>
              <w:divBdr>
                <w:top w:val="none" w:sz="0" w:space="0" w:color="auto"/>
                <w:left w:val="none" w:sz="0" w:space="0" w:color="auto"/>
                <w:bottom w:val="none" w:sz="0" w:space="0" w:color="auto"/>
                <w:right w:val="none" w:sz="0" w:space="0" w:color="auto"/>
              </w:divBdr>
            </w:div>
            <w:div w:id="1392272650">
              <w:marLeft w:val="0"/>
              <w:marRight w:val="0"/>
              <w:marTop w:val="0"/>
              <w:marBottom w:val="0"/>
              <w:divBdr>
                <w:top w:val="none" w:sz="0" w:space="0" w:color="auto"/>
                <w:left w:val="none" w:sz="0" w:space="0" w:color="auto"/>
                <w:bottom w:val="none" w:sz="0" w:space="0" w:color="auto"/>
                <w:right w:val="none" w:sz="0" w:space="0" w:color="auto"/>
              </w:divBdr>
            </w:div>
            <w:div w:id="1272275808">
              <w:marLeft w:val="0"/>
              <w:marRight w:val="0"/>
              <w:marTop w:val="0"/>
              <w:marBottom w:val="0"/>
              <w:divBdr>
                <w:top w:val="none" w:sz="0" w:space="0" w:color="auto"/>
                <w:left w:val="none" w:sz="0" w:space="0" w:color="auto"/>
                <w:bottom w:val="none" w:sz="0" w:space="0" w:color="auto"/>
                <w:right w:val="none" w:sz="0" w:space="0" w:color="auto"/>
              </w:divBdr>
            </w:div>
            <w:div w:id="1834686775">
              <w:marLeft w:val="0"/>
              <w:marRight w:val="0"/>
              <w:marTop w:val="0"/>
              <w:marBottom w:val="0"/>
              <w:divBdr>
                <w:top w:val="none" w:sz="0" w:space="0" w:color="auto"/>
                <w:left w:val="none" w:sz="0" w:space="0" w:color="auto"/>
                <w:bottom w:val="none" w:sz="0" w:space="0" w:color="auto"/>
                <w:right w:val="none" w:sz="0" w:space="0" w:color="auto"/>
              </w:divBdr>
            </w:div>
            <w:div w:id="1519468574">
              <w:marLeft w:val="0"/>
              <w:marRight w:val="0"/>
              <w:marTop w:val="0"/>
              <w:marBottom w:val="0"/>
              <w:divBdr>
                <w:top w:val="none" w:sz="0" w:space="0" w:color="auto"/>
                <w:left w:val="none" w:sz="0" w:space="0" w:color="auto"/>
                <w:bottom w:val="none" w:sz="0" w:space="0" w:color="auto"/>
                <w:right w:val="none" w:sz="0" w:space="0" w:color="auto"/>
              </w:divBdr>
            </w:div>
            <w:div w:id="1644500899">
              <w:marLeft w:val="0"/>
              <w:marRight w:val="0"/>
              <w:marTop w:val="0"/>
              <w:marBottom w:val="0"/>
              <w:divBdr>
                <w:top w:val="none" w:sz="0" w:space="0" w:color="auto"/>
                <w:left w:val="none" w:sz="0" w:space="0" w:color="auto"/>
                <w:bottom w:val="none" w:sz="0" w:space="0" w:color="auto"/>
                <w:right w:val="none" w:sz="0" w:space="0" w:color="auto"/>
              </w:divBdr>
            </w:div>
            <w:div w:id="127424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034395">
      <w:bodyDiv w:val="1"/>
      <w:marLeft w:val="0"/>
      <w:marRight w:val="0"/>
      <w:marTop w:val="0"/>
      <w:marBottom w:val="0"/>
      <w:divBdr>
        <w:top w:val="none" w:sz="0" w:space="0" w:color="auto"/>
        <w:left w:val="none" w:sz="0" w:space="0" w:color="auto"/>
        <w:bottom w:val="none" w:sz="0" w:space="0" w:color="auto"/>
        <w:right w:val="none" w:sz="0" w:space="0" w:color="auto"/>
      </w:divBdr>
    </w:div>
    <w:div w:id="1377586894">
      <w:bodyDiv w:val="1"/>
      <w:marLeft w:val="0"/>
      <w:marRight w:val="0"/>
      <w:marTop w:val="0"/>
      <w:marBottom w:val="0"/>
      <w:divBdr>
        <w:top w:val="none" w:sz="0" w:space="0" w:color="auto"/>
        <w:left w:val="none" w:sz="0" w:space="0" w:color="auto"/>
        <w:bottom w:val="none" w:sz="0" w:space="0" w:color="auto"/>
        <w:right w:val="none" w:sz="0" w:space="0" w:color="auto"/>
      </w:divBdr>
    </w:div>
    <w:div w:id="1390373955">
      <w:bodyDiv w:val="1"/>
      <w:marLeft w:val="0"/>
      <w:marRight w:val="0"/>
      <w:marTop w:val="0"/>
      <w:marBottom w:val="0"/>
      <w:divBdr>
        <w:top w:val="none" w:sz="0" w:space="0" w:color="auto"/>
        <w:left w:val="none" w:sz="0" w:space="0" w:color="auto"/>
        <w:bottom w:val="none" w:sz="0" w:space="0" w:color="auto"/>
        <w:right w:val="none" w:sz="0" w:space="0" w:color="auto"/>
      </w:divBdr>
    </w:div>
    <w:div w:id="1392775310">
      <w:bodyDiv w:val="1"/>
      <w:marLeft w:val="0"/>
      <w:marRight w:val="0"/>
      <w:marTop w:val="0"/>
      <w:marBottom w:val="0"/>
      <w:divBdr>
        <w:top w:val="none" w:sz="0" w:space="0" w:color="auto"/>
        <w:left w:val="none" w:sz="0" w:space="0" w:color="auto"/>
        <w:bottom w:val="none" w:sz="0" w:space="0" w:color="auto"/>
        <w:right w:val="none" w:sz="0" w:space="0" w:color="auto"/>
      </w:divBdr>
    </w:div>
    <w:div w:id="1402368797">
      <w:bodyDiv w:val="1"/>
      <w:marLeft w:val="0"/>
      <w:marRight w:val="0"/>
      <w:marTop w:val="0"/>
      <w:marBottom w:val="0"/>
      <w:divBdr>
        <w:top w:val="none" w:sz="0" w:space="0" w:color="auto"/>
        <w:left w:val="none" w:sz="0" w:space="0" w:color="auto"/>
        <w:bottom w:val="none" w:sz="0" w:space="0" w:color="auto"/>
        <w:right w:val="none" w:sz="0" w:space="0" w:color="auto"/>
      </w:divBdr>
    </w:div>
    <w:div w:id="1402749656">
      <w:bodyDiv w:val="1"/>
      <w:marLeft w:val="0"/>
      <w:marRight w:val="0"/>
      <w:marTop w:val="0"/>
      <w:marBottom w:val="0"/>
      <w:divBdr>
        <w:top w:val="none" w:sz="0" w:space="0" w:color="auto"/>
        <w:left w:val="none" w:sz="0" w:space="0" w:color="auto"/>
        <w:bottom w:val="none" w:sz="0" w:space="0" w:color="auto"/>
        <w:right w:val="none" w:sz="0" w:space="0" w:color="auto"/>
      </w:divBdr>
    </w:div>
    <w:div w:id="1406101076">
      <w:bodyDiv w:val="1"/>
      <w:marLeft w:val="0"/>
      <w:marRight w:val="0"/>
      <w:marTop w:val="0"/>
      <w:marBottom w:val="0"/>
      <w:divBdr>
        <w:top w:val="none" w:sz="0" w:space="0" w:color="auto"/>
        <w:left w:val="none" w:sz="0" w:space="0" w:color="auto"/>
        <w:bottom w:val="none" w:sz="0" w:space="0" w:color="auto"/>
        <w:right w:val="none" w:sz="0" w:space="0" w:color="auto"/>
      </w:divBdr>
    </w:div>
    <w:div w:id="1413816344">
      <w:bodyDiv w:val="1"/>
      <w:marLeft w:val="0"/>
      <w:marRight w:val="0"/>
      <w:marTop w:val="0"/>
      <w:marBottom w:val="0"/>
      <w:divBdr>
        <w:top w:val="none" w:sz="0" w:space="0" w:color="auto"/>
        <w:left w:val="none" w:sz="0" w:space="0" w:color="auto"/>
        <w:bottom w:val="none" w:sz="0" w:space="0" w:color="auto"/>
        <w:right w:val="none" w:sz="0" w:space="0" w:color="auto"/>
      </w:divBdr>
    </w:div>
    <w:div w:id="1423917217">
      <w:bodyDiv w:val="1"/>
      <w:marLeft w:val="0"/>
      <w:marRight w:val="0"/>
      <w:marTop w:val="0"/>
      <w:marBottom w:val="0"/>
      <w:divBdr>
        <w:top w:val="none" w:sz="0" w:space="0" w:color="auto"/>
        <w:left w:val="none" w:sz="0" w:space="0" w:color="auto"/>
        <w:bottom w:val="none" w:sz="0" w:space="0" w:color="auto"/>
        <w:right w:val="none" w:sz="0" w:space="0" w:color="auto"/>
      </w:divBdr>
    </w:div>
    <w:div w:id="1430659823">
      <w:bodyDiv w:val="1"/>
      <w:marLeft w:val="0"/>
      <w:marRight w:val="0"/>
      <w:marTop w:val="0"/>
      <w:marBottom w:val="0"/>
      <w:divBdr>
        <w:top w:val="none" w:sz="0" w:space="0" w:color="auto"/>
        <w:left w:val="none" w:sz="0" w:space="0" w:color="auto"/>
        <w:bottom w:val="none" w:sz="0" w:space="0" w:color="auto"/>
        <w:right w:val="none" w:sz="0" w:space="0" w:color="auto"/>
      </w:divBdr>
    </w:div>
    <w:div w:id="1432580846">
      <w:bodyDiv w:val="1"/>
      <w:marLeft w:val="0"/>
      <w:marRight w:val="0"/>
      <w:marTop w:val="0"/>
      <w:marBottom w:val="0"/>
      <w:divBdr>
        <w:top w:val="none" w:sz="0" w:space="0" w:color="auto"/>
        <w:left w:val="none" w:sz="0" w:space="0" w:color="auto"/>
        <w:bottom w:val="none" w:sz="0" w:space="0" w:color="auto"/>
        <w:right w:val="none" w:sz="0" w:space="0" w:color="auto"/>
      </w:divBdr>
    </w:div>
    <w:div w:id="1433010914">
      <w:bodyDiv w:val="1"/>
      <w:marLeft w:val="0"/>
      <w:marRight w:val="0"/>
      <w:marTop w:val="0"/>
      <w:marBottom w:val="0"/>
      <w:divBdr>
        <w:top w:val="none" w:sz="0" w:space="0" w:color="auto"/>
        <w:left w:val="none" w:sz="0" w:space="0" w:color="auto"/>
        <w:bottom w:val="none" w:sz="0" w:space="0" w:color="auto"/>
        <w:right w:val="none" w:sz="0" w:space="0" w:color="auto"/>
      </w:divBdr>
    </w:div>
    <w:div w:id="1433747493">
      <w:bodyDiv w:val="1"/>
      <w:marLeft w:val="0"/>
      <w:marRight w:val="0"/>
      <w:marTop w:val="0"/>
      <w:marBottom w:val="0"/>
      <w:divBdr>
        <w:top w:val="none" w:sz="0" w:space="0" w:color="auto"/>
        <w:left w:val="none" w:sz="0" w:space="0" w:color="auto"/>
        <w:bottom w:val="none" w:sz="0" w:space="0" w:color="auto"/>
        <w:right w:val="none" w:sz="0" w:space="0" w:color="auto"/>
      </w:divBdr>
    </w:div>
    <w:div w:id="1435512967">
      <w:bodyDiv w:val="1"/>
      <w:marLeft w:val="0"/>
      <w:marRight w:val="0"/>
      <w:marTop w:val="0"/>
      <w:marBottom w:val="0"/>
      <w:divBdr>
        <w:top w:val="none" w:sz="0" w:space="0" w:color="auto"/>
        <w:left w:val="none" w:sz="0" w:space="0" w:color="auto"/>
        <w:bottom w:val="none" w:sz="0" w:space="0" w:color="auto"/>
        <w:right w:val="none" w:sz="0" w:space="0" w:color="auto"/>
      </w:divBdr>
    </w:div>
    <w:div w:id="1443381784">
      <w:bodyDiv w:val="1"/>
      <w:marLeft w:val="0"/>
      <w:marRight w:val="0"/>
      <w:marTop w:val="0"/>
      <w:marBottom w:val="0"/>
      <w:divBdr>
        <w:top w:val="none" w:sz="0" w:space="0" w:color="auto"/>
        <w:left w:val="none" w:sz="0" w:space="0" w:color="auto"/>
        <w:bottom w:val="none" w:sz="0" w:space="0" w:color="auto"/>
        <w:right w:val="none" w:sz="0" w:space="0" w:color="auto"/>
      </w:divBdr>
    </w:div>
    <w:div w:id="1444762334">
      <w:bodyDiv w:val="1"/>
      <w:marLeft w:val="0"/>
      <w:marRight w:val="0"/>
      <w:marTop w:val="0"/>
      <w:marBottom w:val="0"/>
      <w:divBdr>
        <w:top w:val="none" w:sz="0" w:space="0" w:color="auto"/>
        <w:left w:val="none" w:sz="0" w:space="0" w:color="auto"/>
        <w:bottom w:val="none" w:sz="0" w:space="0" w:color="auto"/>
        <w:right w:val="none" w:sz="0" w:space="0" w:color="auto"/>
      </w:divBdr>
    </w:div>
    <w:div w:id="1446998926">
      <w:bodyDiv w:val="1"/>
      <w:marLeft w:val="0"/>
      <w:marRight w:val="0"/>
      <w:marTop w:val="0"/>
      <w:marBottom w:val="0"/>
      <w:divBdr>
        <w:top w:val="none" w:sz="0" w:space="0" w:color="auto"/>
        <w:left w:val="none" w:sz="0" w:space="0" w:color="auto"/>
        <w:bottom w:val="none" w:sz="0" w:space="0" w:color="auto"/>
        <w:right w:val="none" w:sz="0" w:space="0" w:color="auto"/>
      </w:divBdr>
    </w:div>
    <w:div w:id="1448507277">
      <w:bodyDiv w:val="1"/>
      <w:marLeft w:val="0"/>
      <w:marRight w:val="0"/>
      <w:marTop w:val="0"/>
      <w:marBottom w:val="0"/>
      <w:divBdr>
        <w:top w:val="none" w:sz="0" w:space="0" w:color="auto"/>
        <w:left w:val="none" w:sz="0" w:space="0" w:color="auto"/>
        <w:bottom w:val="none" w:sz="0" w:space="0" w:color="auto"/>
        <w:right w:val="none" w:sz="0" w:space="0" w:color="auto"/>
      </w:divBdr>
    </w:div>
    <w:div w:id="1451196361">
      <w:bodyDiv w:val="1"/>
      <w:marLeft w:val="0"/>
      <w:marRight w:val="0"/>
      <w:marTop w:val="0"/>
      <w:marBottom w:val="0"/>
      <w:divBdr>
        <w:top w:val="none" w:sz="0" w:space="0" w:color="auto"/>
        <w:left w:val="none" w:sz="0" w:space="0" w:color="auto"/>
        <w:bottom w:val="none" w:sz="0" w:space="0" w:color="auto"/>
        <w:right w:val="none" w:sz="0" w:space="0" w:color="auto"/>
      </w:divBdr>
    </w:div>
    <w:div w:id="1462768337">
      <w:bodyDiv w:val="1"/>
      <w:marLeft w:val="0"/>
      <w:marRight w:val="0"/>
      <w:marTop w:val="0"/>
      <w:marBottom w:val="0"/>
      <w:divBdr>
        <w:top w:val="none" w:sz="0" w:space="0" w:color="auto"/>
        <w:left w:val="none" w:sz="0" w:space="0" w:color="auto"/>
        <w:bottom w:val="none" w:sz="0" w:space="0" w:color="auto"/>
        <w:right w:val="none" w:sz="0" w:space="0" w:color="auto"/>
      </w:divBdr>
    </w:div>
    <w:div w:id="1465586862">
      <w:bodyDiv w:val="1"/>
      <w:marLeft w:val="0"/>
      <w:marRight w:val="0"/>
      <w:marTop w:val="0"/>
      <w:marBottom w:val="0"/>
      <w:divBdr>
        <w:top w:val="none" w:sz="0" w:space="0" w:color="auto"/>
        <w:left w:val="none" w:sz="0" w:space="0" w:color="auto"/>
        <w:bottom w:val="none" w:sz="0" w:space="0" w:color="auto"/>
        <w:right w:val="none" w:sz="0" w:space="0" w:color="auto"/>
      </w:divBdr>
    </w:div>
    <w:div w:id="1466045102">
      <w:bodyDiv w:val="1"/>
      <w:marLeft w:val="0"/>
      <w:marRight w:val="0"/>
      <w:marTop w:val="0"/>
      <w:marBottom w:val="0"/>
      <w:divBdr>
        <w:top w:val="none" w:sz="0" w:space="0" w:color="auto"/>
        <w:left w:val="none" w:sz="0" w:space="0" w:color="auto"/>
        <w:bottom w:val="none" w:sz="0" w:space="0" w:color="auto"/>
        <w:right w:val="none" w:sz="0" w:space="0" w:color="auto"/>
      </w:divBdr>
    </w:div>
    <w:div w:id="1470316015">
      <w:bodyDiv w:val="1"/>
      <w:marLeft w:val="0"/>
      <w:marRight w:val="0"/>
      <w:marTop w:val="0"/>
      <w:marBottom w:val="0"/>
      <w:divBdr>
        <w:top w:val="none" w:sz="0" w:space="0" w:color="auto"/>
        <w:left w:val="none" w:sz="0" w:space="0" w:color="auto"/>
        <w:bottom w:val="none" w:sz="0" w:space="0" w:color="auto"/>
        <w:right w:val="none" w:sz="0" w:space="0" w:color="auto"/>
      </w:divBdr>
    </w:div>
    <w:div w:id="1494370318">
      <w:bodyDiv w:val="1"/>
      <w:marLeft w:val="0"/>
      <w:marRight w:val="0"/>
      <w:marTop w:val="0"/>
      <w:marBottom w:val="0"/>
      <w:divBdr>
        <w:top w:val="none" w:sz="0" w:space="0" w:color="auto"/>
        <w:left w:val="none" w:sz="0" w:space="0" w:color="auto"/>
        <w:bottom w:val="none" w:sz="0" w:space="0" w:color="auto"/>
        <w:right w:val="none" w:sz="0" w:space="0" w:color="auto"/>
      </w:divBdr>
    </w:div>
    <w:div w:id="1513884339">
      <w:bodyDiv w:val="1"/>
      <w:marLeft w:val="0"/>
      <w:marRight w:val="0"/>
      <w:marTop w:val="0"/>
      <w:marBottom w:val="0"/>
      <w:divBdr>
        <w:top w:val="none" w:sz="0" w:space="0" w:color="auto"/>
        <w:left w:val="none" w:sz="0" w:space="0" w:color="auto"/>
        <w:bottom w:val="none" w:sz="0" w:space="0" w:color="auto"/>
        <w:right w:val="none" w:sz="0" w:space="0" w:color="auto"/>
      </w:divBdr>
    </w:div>
    <w:div w:id="1514153136">
      <w:bodyDiv w:val="1"/>
      <w:marLeft w:val="0"/>
      <w:marRight w:val="0"/>
      <w:marTop w:val="0"/>
      <w:marBottom w:val="0"/>
      <w:divBdr>
        <w:top w:val="none" w:sz="0" w:space="0" w:color="auto"/>
        <w:left w:val="none" w:sz="0" w:space="0" w:color="auto"/>
        <w:bottom w:val="none" w:sz="0" w:space="0" w:color="auto"/>
        <w:right w:val="none" w:sz="0" w:space="0" w:color="auto"/>
      </w:divBdr>
    </w:div>
    <w:div w:id="1526596563">
      <w:bodyDiv w:val="1"/>
      <w:marLeft w:val="0"/>
      <w:marRight w:val="0"/>
      <w:marTop w:val="0"/>
      <w:marBottom w:val="0"/>
      <w:divBdr>
        <w:top w:val="none" w:sz="0" w:space="0" w:color="auto"/>
        <w:left w:val="none" w:sz="0" w:space="0" w:color="auto"/>
        <w:bottom w:val="none" w:sz="0" w:space="0" w:color="auto"/>
        <w:right w:val="none" w:sz="0" w:space="0" w:color="auto"/>
      </w:divBdr>
    </w:div>
    <w:div w:id="1529638194">
      <w:bodyDiv w:val="1"/>
      <w:marLeft w:val="0"/>
      <w:marRight w:val="0"/>
      <w:marTop w:val="0"/>
      <w:marBottom w:val="0"/>
      <w:divBdr>
        <w:top w:val="none" w:sz="0" w:space="0" w:color="auto"/>
        <w:left w:val="none" w:sz="0" w:space="0" w:color="auto"/>
        <w:bottom w:val="none" w:sz="0" w:space="0" w:color="auto"/>
        <w:right w:val="none" w:sz="0" w:space="0" w:color="auto"/>
      </w:divBdr>
    </w:div>
    <w:div w:id="1546410568">
      <w:bodyDiv w:val="1"/>
      <w:marLeft w:val="0"/>
      <w:marRight w:val="0"/>
      <w:marTop w:val="0"/>
      <w:marBottom w:val="0"/>
      <w:divBdr>
        <w:top w:val="none" w:sz="0" w:space="0" w:color="auto"/>
        <w:left w:val="none" w:sz="0" w:space="0" w:color="auto"/>
        <w:bottom w:val="none" w:sz="0" w:space="0" w:color="auto"/>
        <w:right w:val="none" w:sz="0" w:space="0" w:color="auto"/>
      </w:divBdr>
    </w:div>
    <w:div w:id="1547329967">
      <w:bodyDiv w:val="1"/>
      <w:marLeft w:val="0"/>
      <w:marRight w:val="0"/>
      <w:marTop w:val="0"/>
      <w:marBottom w:val="0"/>
      <w:divBdr>
        <w:top w:val="none" w:sz="0" w:space="0" w:color="auto"/>
        <w:left w:val="none" w:sz="0" w:space="0" w:color="auto"/>
        <w:bottom w:val="none" w:sz="0" w:space="0" w:color="auto"/>
        <w:right w:val="none" w:sz="0" w:space="0" w:color="auto"/>
      </w:divBdr>
    </w:div>
    <w:div w:id="1549802460">
      <w:bodyDiv w:val="1"/>
      <w:marLeft w:val="0"/>
      <w:marRight w:val="0"/>
      <w:marTop w:val="0"/>
      <w:marBottom w:val="0"/>
      <w:divBdr>
        <w:top w:val="none" w:sz="0" w:space="0" w:color="auto"/>
        <w:left w:val="none" w:sz="0" w:space="0" w:color="auto"/>
        <w:bottom w:val="none" w:sz="0" w:space="0" w:color="auto"/>
        <w:right w:val="none" w:sz="0" w:space="0" w:color="auto"/>
      </w:divBdr>
    </w:div>
    <w:div w:id="1552040083">
      <w:bodyDiv w:val="1"/>
      <w:marLeft w:val="0"/>
      <w:marRight w:val="0"/>
      <w:marTop w:val="0"/>
      <w:marBottom w:val="0"/>
      <w:divBdr>
        <w:top w:val="none" w:sz="0" w:space="0" w:color="auto"/>
        <w:left w:val="none" w:sz="0" w:space="0" w:color="auto"/>
        <w:bottom w:val="none" w:sz="0" w:space="0" w:color="auto"/>
        <w:right w:val="none" w:sz="0" w:space="0" w:color="auto"/>
      </w:divBdr>
    </w:div>
    <w:div w:id="1559828195">
      <w:bodyDiv w:val="1"/>
      <w:marLeft w:val="0"/>
      <w:marRight w:val="0"/>
      <w:marTop w:val="0"/>
      <w:marBottom w:val="0"/>
      <w:divBdr>
        <w:top w:val="none" w:sz="0" w:space="0" w:color="auto"/>
        <w:left w:val="none" w:sz="0" w:space="0" w:color="auto"/>
        <w:bottom w:val="none" w:sz="0" w:space="0" w:color="auto"/>
        <w:right w:val="none" w:sz="0" w:space="0" w:color="auto"/>
      </w:divBdr>
    </w:div>
    <w:div w:id="1563105043">
      <w:bodyDiv w:val="1"/>
      <w:marLeft w:val="0"/>
      <w:marRight w:val="0"/>
      <w:marTop w:val="0"/>
      <w:marBottom w:val="0"/>
      <w:divBdr>
        <w:top w:val="none" w:sz="0" w:space="0" w:color="auto"/>
        <w:left w:val="none" w:sz="0" w:space="0" w:color="auto"/>
        <w:bottom w:val="none" w:sz="0" w:space="0" w:color="auto"/>
        <w:right w:val="none" w:sz="0" w:space="0" w:color="auto"/>
      </w:divBdr>
    </w:div>
    <w:div w:id="1568690231">
      <w:bodyDiv w:val="1"/>
      <w:marLeft w:val="0"/>
      <w:marRight w:val="0"/>
      <w:marTop w:val="0"/>
      <w:marBottom w:val="0"/>
      <w:divBdr>
        <w:top w:val="none" w:sz="0" w:space="0" w:color="auto"/>
        <w:left w:val="none" w:sz="0" w:space="0" w:color="auto"/>
        <w:bottom w:val="none" w:sz="0" w:space="0" w:color="auto"/>
        <w:right w:val="none" w:sz="0" w:space="0" w:color="auto"/>
      </w:divBdr>
    </w:div>
    <w:div w:id="1582372436">
      <w:bodyDiv w:val="1"/>
      <w:marLeft w:val="0"/>
      <w:marRight w:val="0"/>
      <w:marTop w:val="0"/>
      <w:marBottom w:val="0"/>
      <w:divBdr>
        <w:top w:val="none" w:sz="0" w:space="0" w:color="auto"/>
        <w:left w:val="none" w:sz="0" w:space="0" w:color="auto"/>
        <w:bottom w:val="none" w:sz="0" w:space="0" w:color="auto"/>
        <w:right w:val="none" w:sz="0" w:space="0" w:color="auto"/>
      </w:divBdr>
    </w:div>
    <w:div w:id="1585916871">
      <w:bodyDiv w:val="1"/>
      <w:marLeft w:val="0"/>
      <w:marRight w:val="0"/>
      <w:marTop w:val="0"/>
      <w:marBottom w:val="0"/>
      <w:divBdr>
        <w:top w:val="none" w:sz="0" w:space="0" w:color="auto"/>
        <w:left w:val="none" w:sz="0" w:space="0" w:color="auto"/>
        <w:bottom w:val="none" w:sz="0" w:space="0" w:color="auto"/>
        <w:right w:val="none" w:sz="0" w:space="0" w:color="auto"/>
      </w:divBdr>
    </w:div>
    <w:div w:id="1587883443">
      <w:bodyDiv w:val="1"/>
      <w:marLeft w:val="0"/>
      <w:marRight w:val="0"/>
      <w:marTop w:val="0"/>
      <w:marBottom w:val="0"/>
      <w:divBdr>
        <w:top w:val="none" w:sz="0" w:space="0" w:color="auto"/>
        <w:left w:val="none" w:sz="0" w:space="0" w:color="auto"/>
        <w:bottom w:val="none" w:sz="0" w:space="0" w:color="auto"/>
        <w:right w:val="none" w:sz="0" w:space="0" w:color="auto"/>
      </w:divBdr>
    </w:div>
    <w:div w:id="1588419939">
      <w:bodyDiv w:val="1"/>
      <w:marLeft w:val="0"/>
      <w:marRight w:val="0"/>
      <w:marTop w:val="0"/>
      <w:marBottom w:val="0"/>
      <w:divBdr>
        <w:top w:val="none" w:sz="0" w:space="0" w:color="auto"/>
        <w:left w:val="none" w:sz="0" w:space="0" w:color="auto"/>
        <w:bottom w:val="none" w:sz="0" w:space="0" w:color="auto"/>
        <w:right w:val="none" w:sz="0" w:space="0" w:color="auto"/>
      </w:divBdr>
    </w:div>
    <w:div w:id="1588998429">
      <w:bodyDiv w:val="1"/>
      <w:marLeft w:val="0"/>
      <w:marRight w:val="0"/>
      <w:marTop w:val="0"/>
      <w:marBottom w:val="0"/>
      <w:divBdr>
        <w:top w:val="none" w:sz="0" w:space="0" w:color="auto"/>
        <w:left w:val="none" w:sz="0" w:space="0" w:color="auto"/>
        <w:bottom w:val="none" w:sz="0" w:space="0" w:color="auto"/>
        <w:right w:val="none" w:sz="0" w:space="0" w:color="auto"/>
      </w:divBdr>
    </w:div>
    <w:div w:id="1590773315">
      <w:bodyDiv w:val="1"/>
      <w:marLeft w:val="0"/>
      <w:marRight w:val="0"/>
      <w:marTop w:val="0"/>
      <w:marBottom w:val="0"/>
      <w:divBdr>
        <w:top w:val="none" w:sz="0" w:space="0" w:color="auto"/>
        <w:left w:val="none" w:sz="0" w:space="0" w:color="auto"/>
        <w:bottom w:val="none" w:sz="0" w:space="0" w:color="auto"/>
        <w:right w:val="none" w:sz="0" w:space="0" w:color="auto"/>
      </w:divBdr>
    </w:div>
    <w:div w:id="1591621441">
      <w:bodyDiv w:val="1"/>
      <w:marLeft w:val="0"/>
      <w:marRight w:val="0"/>
      <w:marTop w:val="0"/>
      <w:marBottom w:val="0"/>
      <w:divBdr>
        <w:top w:val="none" w:sz="0" w:space="0" w:color="auto"/>
        <w:left w:val="none" w:sz="0" w:space="0" w:color="auto"/>
        <w:bottom w:val="none" w:sz="0" w:space="0" w:color="auto"/>
        <w:right w:val="none" w:sz="0" w:space="0" w:color="auto"/>
      </w:divBdr>
    </w:div>
    <w:div w:id="1591888054">
      <w:bodyDiv w:val="1"/>
      <w:marLeft w:val="0"/>
      <w:marRight w:val="0"/>
      <w:marTop w:val="0"/>
      <w:marBottom w:val="0"/>
      <w:divBdr>
        <w:top w:val="none" w:sz="0" w:space="0" w:color="auto"/>
        <w:left w:val="none" w:sz="0" w:space="0" w:color="auto"/>
        <w:bottom w:val="none" w:sz="0" w:space="0" w:color="auto"/>
        <w:right w:val="none" w:sz="0" w:space="0" w:color="auto"/>
      </w:divBdr>
    </w:div>
    <w:div w:id="1602762900">
      <w:bodyDiv w:val="1"/>
      <w:marLeft w:val="0"/>
      <w:marRight w:val="0"/>
      <w:marTop w:val="0"/>
      <w:marBottom w:val="0"/>
      <w:divBdr>
        <w:top w:val="none" w:sz="0" w:space="0" w:color="auto"/>
        <w:left w:val="none" w:sz="0" w:space="0" w:color="auto"/>
        <w:bottom w:val="none" w:sz="0" w:space="0" w:color="auto"/>
        <w:right w:val="none" w:sz="0" w:space="0" w:color="auto"/>
      </w:divBdr>
    </w:div>
    <w:div w:id="1607540960">
      <w:bodyDiv w:val="1"/>
      <w:marLeft w:val="0"/>
      <w:marRight w:val="0"/>
      <w:marTop w:val="0"/>
      <w:marBottom w:val="0"/>
      <w:divBdr>
        <w:top w:val="none" w:sz="0" w:space="0" w:color="auto"/>
        <w:left w:val="none" w:sz="0" w:space="0" w:color="auto"/>
        <w:bottom w:val="none" w:sz="0" w:space="0" w:color="auto"/>
        <w:right w:val="none" w:sz="0" w:space="0" w:color="auto"/>
      </w:divBdr>
    </w:div>
    <w:div w:id="1622540432">
      <w:bodyDiv w:val="1"/>
      <w:marLeft w:val="0"/>
      <w:marRight w:val="0"/>
      <w:marTop w:val="0"/>
      <w:marBottom w:val="0"/>
      <w:divBdr>
        <w:top w:val="none" w:sz="0" w:space="0" w:color="auto"/>
        <w:left w:val="none" w:sz="0" w:space="0" w:color="auto"/>
        <w:bottom w:val="none" w:sz="0" w:space="0" w:color="auto"/>
        <w:right w:val="none" w:sz="0" w:space="0" w:color="auto"/>
      </w:divBdr>
    </w:div>
    <w:div w:id="1629235255">
      <w:bodyDiv w:val="1"/>
      <w:marLeft w:val="0"/>
      <w:marRight w:val="0"/>
      <w:marTop w:val="0"/>
      <w:marBottom w:val="0"/>
      <w:divBdr>
        <w:top w:val="none" w:sz="0" w:space="0" w:color="auto"/>
        <w:left w:val="none" w:sz="0" w:space="0" w:color="auto"/>
        <w:bottom w:val="none" w:sz="0" w:space="0" w:color="auto"/>
        <w:right w:val="none" w:sz="0" w:space="0" w:color="auto"/>
      </w:divBdr>
    </w:div>
    <w:div w:id="1629388108">
      <w:bodyDiv w:val="1"/>
      <w:marLeft w:val="0"/>
      <w:marRight w:val="0"/>
      <w:marTop w:val="0"/>
      <w:marBottom w:val="0"/>
      <w:divBdr>
        <w:top w:val="none" w:sz="0" w:space="0" w:color="auto"/>
        <w:left w:val="none" w:sz="0" w:space="0" w:color="auto"/>
        <w:bottom w:val="none" w:sz="0" w:space="0" w:color="auto"/>
        <w:right w:val="none" w:sz="0" w:space="0" w:color="auto"/>
      </w:divBdr>
    </w:div>
    <w:div w:id="1632586886">
      <w:bodyDiv w:val="1"/>
      <w:marLeft w:val="0"/>
      <w:marRight w:val="0"/>
      <w:marTop w:val="0"/>
      <w:marBottom w:val="0"/>
      <w:divBdr>
        <w:top w:val="none" w:sz="0" w:space="0" w:color="auto"/>
        <w:left w:val="none" w:sz="0" w:space="0" w:color="auto"/>
        <w:bottom w:val="none" w:sz="0" w:space="0" w:color="auto"/>
        <w:right w:val="none" w:sz="0" w:space="0" w:color="auto"/>
      </w:divBdr>
    </w:div>
    <w:div w:id="1634751921">
      <w:bodyDiv w:val="1"/>
      <w:marLeft w:val="0"/>
      <w:marRight w:val="0"/>
      <w:marTop w:val="0"/>
      <w:marBottom w:val="0"/>
      <w:divBdr>
        <w:top w:val="none" w:sz="0" w:space="0" w:color="auto"/>
        <w:left w:val="none" w:sz="0" w:space="0" w:color="auto"/>
        <w:bottom w:val="none" w:sz="0" w:space="0" w:color="auto"/>
        <w:right w:val="none" w:sz="0" w:space="0" w:color="auto"/>
      </w:divBdr>
    </w:div>
    <w:div w:id="1635478626">
      <w:bodyDiv w:val="1"/>
      <w:marLeft w:val="0"/>
      <w:marRight w:val="0"/>
      <w:marTop w:val="0"/>
      <w:marBottom w:val="0"/>
      <w:divBdr>
        <w:top w:val="none" w:sz="0" w:space="0" w:color="auto"/>
        <w:left w:val="none" w:sz="0" w:space="0" w:color="auto"/>
        <w:bottom w:val="none" w:sz="0" w:space="0" w:color="auto"/>
        <w:right w:val="none" w:sz="0" w:space="0" w:color="auto"/>
      </w:divBdr>
    </w:div>
    <w:div w:id="1639073231">
      <w:bodyDiv w:val="1"/>
      <w:marLeft w:val="0"/>
      <w:marRight w:val="0"/>
      <w:marTop w:val="0"/>
      <w:marBottom w:val="0"/>
      <w:divBdr>
        <w:top w:val="none" w:sz="0" w:space="0" w:color="auto"/>
        <w:left w:val="none" w:sz="0" w:space="0" w:color="auto"/>
        <w:bottom w:val="none" w:sz="0" w:space="0" w:color="auto"/>
        <w:right w:val="none" w:sz="0" w:space="0" w:color="auto"/>
      </w:divBdr>
    </w:div>
    <w:div w:id="1644775166">
      <w:bodyDiv w:val="1"/>
      <w:marLeft w:val="0"/>
      <w:marRight w:val="0"/>
      <w:marTop w:val="0"/>
      <w:marBottom w:val="0"/>
      <w:divBdr>
        <w:top w:val="none" w:sz="0" w:space="0" w:color="auto"/>
        <w:left w:val="none" w:sz="0" w:space="0" w:color="auto"/>
        <w:bottom w:val="none" w:sz="0" w:space="0" w:color="auto"/>
        <w:right w:val="none" w:sz="0" w:space="0" w:color="auto"/>
      </w:divBdr>
    </w:div>
    <w:div w:id="1647317430">
      <w:bodyDiv w:val="1"/>
      <w:marLeft w:val="0"/>
      <w:marRight w:val="0"/>
      <w:marTop w:val="0"/>
      <w:marBottom w:val="0"/>
      <w:divBdr>
        <w:top w:val="none" w:sz="0" w:space="0" w:color="auto"/>
        <w:left w:val="none" w:sz="0" w:space="0" w:color="auto"/>
        <w:bottom w:val="none" w:sz="0" w:space="0" w:color="auto"/>
        <w:right w:val="none" w:sz="0" w:space="0" w:color="auto"/>
      </w:divBdr>
    </w:div>
    <w:div w:id="1651981425">
      <w:bodyDiv w:val="1"/>
      <w:marLeft w:val="0"/>
      <w:marRight w:val="0"/>
      <w:marTop w:val="0"/>
      <w:marBottom w:val="0"/>
      <w:divBdr>
        <w:top w:val="none" w:sz="0" w:space="0" w:color="auto"/>
        <w:left w:val="none" w:sz="0" w:space="0" w:color="auto"/>
        <w:bottom w:val="none" w:sz="0" w:space="0" w:color="auto"/>
        <w:right w:val="none" w:sz="0" w:space="0" w:color="auto"/>
      </w:divBdr>
    </w:div>
    <w:div w:id="1652558382">
      <w:bodyDiv w:val="1"/>
      <w:marLeft w:val="0"/>
      <w:marRight w:val="0"/>
      <w:marTop w:val="0"/>
      <w:marBottom w:val="0"/>
      <w:divBdr>
        <w:top w:val="none" w:sz="0" w:space="0" w:color="auto"/>
        <w:left w:val="none" w:sz="0" w:space="0" w:color="auto"/>
        <w:bottom w:val="none" w:sz="0" w:space="0" w:color="auto"/>
        <w:right w:val="none" w:sz="0" w:space="0" w:color="auto"/>
      </w:divBdr>
    </w:div>
    <w:div w:id="1652713274">
      <w:bodyDiv w:val="1"/>
      <w:marLeft w:val="0"/>
      <w:marRight w:val="0"/>
      <w:marTop w:val="0"/>
      <w:marBottom w:val="0"/>
      <w:divBdr>
        <w:top w:val="none" w:sz="0" w:space="0" w:color="auto"/>
        <w:left w:val="none" w:sz="0" w:space="0" w:color="auto"/>
        <w:bottom w:val="none" w:sz="0" w:space="0" w:color="auto"/>
        <w:right w:val="none" w:sz="0" w:space="0" w:color="auto"/>
      </w:divBdr>
    </w:div>
    <w:div w:id="1657804299">
      <w:bodyDiv w:val="1"/>
      <w:marLeft w:val="0"/>
      <w:marRight w:val="0"/>
      <w:marTop w:val="0"/>
      <w:marBottom w:val="0"/>
      <w:divBdr>
        <w:top w:val="none" w:sz="0" w:space="0" w:color="auto"/>
        <w:left w:val="none" w:sz="0" w:space="0" w:color="auto"/>
        <w:bottom w:val="none" w:sz="0" w:space="0" w:color="auto"/>
        <w:right w:val="none" w:sz="0" w:space="0" w:color="auto"/>
      </w:divBdr>
    </w:div>
    <w:div w:id="1675761875">
      <w:bodyDiv w:val="1"/>
      <w:marLeft w:val="0"/>
      <w:marRight w:val="0"/>
      <w:marTop w:val="0"/>
      <w:marBottom w:val="0"/>
      <w:divBdr>
        <w:top w:val="none" w:sz="0" w:space="0" w:color="auto"/>
        <w:left w:val="none" w:sz="0" w:space="0" w:color="auto"/>
        <w:bottom w:val="none" w:sz="0" w:space="0" w:color="auto"/>
        <w:right w:val="none" w:sz="0" w:space="0" w:color="auto"/>
      </w:divBdr>
    </w:div>
    <w:div w:id="1676348765">
      <w:bodyDiv w:val="1"/>
      <w:marLeft w:val="0"/>
      <w:marRight w:val="0"/>
      <w:marTop w:val="0"/>
      <w:marBottom w:val="0"/>
      <w:divBdr>
        <w:top w:val="none" w:sz="0" w:space="0" w:color="auto"/>
        <w:left w:val="none" w:sz="0" w:space="0" w:color="auto"/>
        <w:bottom w:val="none" w:sz="0" w:space="0" w:color="auto"/>
        <w:right w:val="none" w:sz="0" w:space="0" w:color="auto"/>
      </w:divBdr>
    </w:div>
    <w:div w:id="1679699187">
      <w:bodyDiv w:val="1"/>
      <w:marLeft w:val="0"/>
      <w:marRight w:val="0"/>
      <w:marTop w:val="0"/>
      <w:marBottom w:val="0"/>
      <w:divBdr>
        <w:top w:val="none" w:sz="0" w:space="0" w:color="auto"/>
        <w:left w:val="none" w:sz="0" w:space="0" w:color="auto"/>
        <w:bottom w:val="none" w:sz="0" w:space="0" w:color="auto"/>
        <w:right w:val="none" w:sz="0" w:space="0" w:color="auto"/>
      </w:divBdr>
    </w:div>
    <w:div w:id="1692992630">
      <w:bodyDiv w:val="1"/>
      <w:marLeft w:val="0"/>
      <w:marRight w:val="0"/>
      <w:marTop w:val="0"/>
      <w:marBottom w:val="0"/>
      <w:divBdr>
        <w:top w:val="none" w:sz="0" w:space="0" w:color="auto"/>
        <w:left w:val="none" w:sz="0" w:space="0" w:color="auto"/>
        <w:bottom w:val="none" w:sz="0" w:space="0" w:color="auto"/>
        <w:right w:val="none" w:sz="0" w:space="0" w:color="auto"/>
      </w:divBdr>
    </w:div>
    <w:div w:id="1697998349">
      <w:bodyDiv w:val="1"/>
      <w:marLeft w:val="0"/>
      <w:marRight w:val="0"/>
      <w:marTop w:val="0"/>
      <w:marBottom w:val="0"/>
      <w:divBdr>
        <w:top w:val="none" w:sz="0" w:space="0" w:color="auto"/>
        <w:left w:val="none" w:sz="0" w:space="0" w:color="auto"/>
        <w:bottom w:val="none" w:sz="0" w:space="0" w:color="auto"/>
        <w:right w:val="none" w:sz="0" w:space="0" w:color="auto"/>
      </w:divBdr>
    </w:div>
    <w:div w:id="1701468401">
      <w:bodyDiv w:val="1"/>
      <w:marLeft w:val="0"/>
      <w:marRight w:val="0"/>
      <w:marTop w:val="0"/>
      <w:marBottom w:val="0"/>
      <w:divBdr>
        <w:top w:val="none" w:sz="0" w:space="0" w:color="auto"/>
        <w:left w:val="none" w:sz="0" w:space="0" w:color="auto"/>
        <w:bottom w:val="none" w:sz="0" w:space="0" w:color="auto"/>
        <w:right w:val="none" w:sz="0" w:space="0" w:color="auto"/>
      </w:divBdr>
    </w:div>
    <w:div w:id="1706440079">
      <w:bodyDiv w:val="1"/>
      <w:marLeft w:val="0"/>
      <w:marRight w:val="0"/>
      <w:marTop w:val="0"/>
      <w:marBottom w:val="0"/>
      <w:divBdr>
        <w:top w:val="none" w:sz="0" w:space="0" w:color="auto"/>
        <w:left w:val="none" w:sz="0" w:space="0" w:color="auto"/>
        <w:bottom w:val="none" w:sz="0" w:space="0" w:color="auto"/>
        <w:right w:val="none" w:sz="0" w:space="0" w:color="auto"/>
      </w:divBdr>
    </w:div>
    <w:div w:id="1706641266">
      <w:bodyDiv w:val="1"/>
      <w:marLeft w:val="0"/>
      <w:marRight w:val="0"/>
      <w:marTop w:val="0"/>
      <w:marBottom w:val="0"/>
      <w:divBdr>
        <w:top w:val="none" w:sz="0" w:space="0" w:color="auto"/>
        <w:left w:val="none" w:sz="0" w:space="0" w:color="auto"/>
        <w:bottom w:val="none" w:sz="0" w:space="0" w:color="auto"/>
        <w:right w:val="none" w:sz="0" w:space="0" w:color="auto"/>
      </w:divBdr>
    </w:div>
    <w:div w:id="1719818520">
      <w:bodyDiv w:val="1"/>
      <w:marLeft w:val="0"/>
      <w:marRight w:val="0"/>
      <w:marTop w:val="0"/>
      <w:marBottom w:val="0"/>
      <w:divBdr>
        <w:top w:val="none" w:sz="0" w:space="0" w:color="auto"/>
        <w:left w:val="none" w:sz="0" w:space="0" w:color="auto"/>
        <w:bottom w:val="none" w:sz="0" w:space="0" w:color="auto"/>
        <w:right w:val="none" w:sz="0" w:space="0" w:color="auto"/>
      </w:divBdr>
    </w:div>
    <w:div w:id="1722751819">
      <w:bodyDiv w:val="1"/>
      <w:marLeft w:val="0"/>
      <w:marRight w:val="0"/>
      <w:marTop w:val="0"/>
      <w:marBottom w:val="0"/>
      <w:divBdr>
        <w:top w:val="none" w:sz="0" w:space="0" w:color="auto"/>
        <w:left w:val="none" w:sz="0" w:space="0" w:color="auto"/>
        <w:bottom w:val="none" w:sz="0" w:space="0" w:color="auto"/>
        <w:right w:val="none" w:sz="0" w:space="0" w:color="auto"/>
      </w:divBdr>
    </w:div>
    <w:div w:id="1741949846">
      <w:bodyDiv w:val="1"/>
      <w:marLeft w:val="0"/>
      <w:marRight w:val="0"/>
      <w:marTop w:val="0"/>
      <w:marBottom w:val="0"/>
      <w:divBdr>
        <w:top w:val="none" w:sz="0" w:space="0" w:color="auto"/>
        <w:left w:val="none" w:sz="0" w:space="0" w:color="auto"/>
        <w:bottom w:val="none" w:sz="0" w:space="0" w:color="auto"/>
        <w:right w:val="none" w:sz="0" w:space="0" w:color="auto"/>
      </w:divBdr>
    </w:div>
    <w:div w:id="1742678055">
      <w:bodyDiv w:val="1"/>
      <w:marLeft w:val="0"/>
      <w:marRight w:val="0"/>
      <w:marTop w:val="0"/>
      <w:marBottom w:val="0"/>
      <w:divBdr>
        <w:top w:val="none" w:sz="0" w:space="0" w:color="auto"/>
        <w:left w:val="none" w:sz="0" w:space="0" w:color="auto"/>
        <w:bottom w:val="none" w:sz="0" w:space="0" w:color="auto"/>
        <w:right w:val="none" w:sz="0" w:space="0" w:color="auto"/>
      </w:divBdr>
    </w:div>
    <w:div w:id="1742945554">
      <w:bodyDiv w:val="1"/>
      <w:marLeft w:val="0"/>
      <w:marRight w:val="0"/>
      <w:marTop w:val="0"/>
      <w:marBottom w:val="0"/>
      <w:divBdr>
        <w:top w:val="none" w:sz="0" w:space="0" w:color="auto"/>
        <w:left w:val="none" w:sz="0" w:space="0" w:color="auto"/>
        <w:bottom w:val="none" w:sz="0" w:space="0" w:color="auto"/>
        <w:right w:val="none" w:sz="0" w:space="0" w:color="auto"/>
      </w:divBdr>
    </w:div>
    <w:div w:id="1752005295">
      <w:bodyDiv w:val="1"/>
      <w:marLeft w:val="0"/>
      <w:marRight w:val="0"/>
      <w:marTop w:val="0"/>
      <w:marBottom w:val="0"/>
      <w:divBdr>
        <w:top w:val="none" w:sz="0" w:space="0" w:color="auto"/>
        <w:left w:val="none" w:sz="0" w:space="0" w:color="auto"/>
        <w:bottom w:val="none" w:sz="0" w:space="0" w:color="auto"/>
        <w:right w:val="none" w:sz="0" w:space="0" w:color="auto"/>
      </w:divBdr>
    </w:div>
    <w:div w:id="1756777937">
      <w:bodyDiv w:val="1"/>
      <w:marLeft w:val="0"/>
      <w:marRight w:val="0"/>
      <w:marTop w:val="0"/>
      <w:marBottom w:val="0"/>
      <w:divBdr>
        <w:top w:val="none" w:sz="0" w:space="0" w:color="auto"/>
        <w:left w:val="none" w:sz="0" w:space="0" w:color="auto"/>
        <w:bottom w:val="none" w:sz="0" w:space="0" w:color="auto"/>
        <w:right w:val="none" w:sz="0" w:space="0" w:color="auto"/>
      </w:divBdr>
    </w:div>
    <w:div w:id="1760832763">
      <w:bodyDiv w:val="1"/>
      <w:marLeft w:val="0"/>
      <w:marRight w:val="0"/>
      <w:marTop w:val="0"/>
      <w:marBottom w:val="0"/>
      <w:divBdr>
        <w:top w:val="none" w:sz="0" w:space="0" w:color="auto"/>
        <w:left w:val="none" w:sz="0" w:space="0" w:color="auto"/>
        <w:bottom w:val="none" w:sz="0" w:space="0" w:color="auto"/>
        <w:right w:val="none" w:sz="0" w:space="0" w:color="auto"/>
      </w:divBdr>
    </w:div>
    <w:div w:id="1762485274">
      <w:bodyDiv w:val="1"/>
      <w:marLeft w:val="0"/>
      <w:marRight w:val="0"/>
      <w:marTop w:val="0"/>
      <w:marBottom w:val="0"/>
      <w:divBdr>
        <w:top w:val="none" w:sz="0" w:space="0" w:color="auto"/>
        <w:left w:val="none" w:sz="0" w:space="0" w:color="auto"/>
        <w:bottom w:val="none" w:sz="0" w:space="0" w:color="auto"/>
        <w:right w:val="none" w:sz="0" w:space="0" w:color="auto"/>
      </w:divBdr>
    </w:div>
    <w:div w:id="1783381261">
      <w:bodyDiv w:val="1"/>
      <w:marLeft w:val="0"/>
      <w:marRight w:val="0"/>
      <w:marTop w:val="0"/>
      <w:marBottom w:val="0"/>
      <w:divBdr>
        <w:top w:val="none" w:sz="0" w:space="0" w:color="auto"/>
        <w:left w:val="none" w:sz="0" w:space="0" w:color="auto"/>
        <w:bottom w:val="none" w:sz="0" w:space="0" w:color="auto"/>
        <w:right w:val="none" w:sz="0" w:space="0" w:color="auto"/>
      </w:divBdr>
    </w:div>
    <w:div w:id="1799758208">
      <w:bodyDiv w:val="1"/>
      <w:marLeft w:val="0"/>
      <w:marRight w:val="0"/>
      <w:marTop w:val="0"/>
      <w:marBottom w:val="0"/>
      <w:divBdr>
        <w:top w:val="none" w:sz="0" w:space="0" w:color="auto"/>
        <w:left w:val="none" w:sz="0" w:space="0" w:color="auto"/>
        <w:bottom w:val="none" w:sz="0" w:space="0" w:color="auto"/>
        <w:right w:val="none" w:sz="0" w:space="0" w:color="auto"/>
      </w:divBdr>
    </w:div>
    <w:div w:id="1804493868">
      <w:bodyDiv w:val="1"/>
      <w:marLeft w:val="0"/>
      <w:marRight w:val="0"/>
      <w:marTop w:val="0"/>
      <w:marBottom w:val="0"/>
      <w:divBdr>
        <w:top w:val="none" w:sz="0" w:space="0" w:color="auto"/>
        <w:left w:val="none" w:sz="0" w:space="0" w:color="auto"/>
        <w:bottom w:val="none" w:sz="0" w:space="0" w:color="auto"/>
        <w:right w:val="none" w:sz="0" w:space="0" w:color="auto"/>
      </w:divBdr>
    </w:div>
    <w:div w:id="1805538455">
      <w:bodyDiv w:val="1"/>
      <w:marLeft w:val="0"/>
      <w:marRight w:val="0"/>
      <w:marTop w:val="0"/>
      <w:marBottom w:val="0"/>
      <w:divBdr>
        <w:top w:val="none" w:sz="0" w:space="0" w:color="auto"/>
        <w:left w:val="none" w:sz="0" w:space="0" w:color="auto"/>
        <w:bottom w:val="none" w:sz="0" w:space="0" w:color="auto"/>
        <w:right w:val="none" w:sz="0" w:space="0" w:color="auto"/>
      </w:divBdr>
    </w:div>
    <w:div w:id="1812870695">
      <w:bodyDiv w:val="1"/>
      <w:marLeft w:val="0"/>
      <w:marRight w:val="0"/>
      <w:marTop w:val="0"/>
      <w:marBottom w:val="0"/>
      <w:divBdr>
        <w:top w:val="none" w:sz="0" w:space="0" w:color="auto"/>
        <w:left w:val="none" w:sz="0" w:space="0" w:color="auto"/>
        <w:bottom w:val="none" w:sz="0" w:space="0" w:color="auto"/>
        <w:right w:val="none" w:sz="0" w:space="0" w:color="auto"/>
      </w:divBdr>
    </w:div>
    <w:div w:id="1813669086">
      <w:bodyDiv w:val="1"/>
      <w:marLeft w:val="0"/>
      <w:marRight w:val="0"/>
      <w:marTop w:val="0"/>
      <w:marBottom w:val="0"/>
      <w:divBdr>
        <w:top w:val="none" w:sz="0" w:space="0" w:color="auto"/>
        <w:left w:val="none" w:sz="0" w:space="0" w:color="auto"/>
        <w:bottom w:val="none" w:sz="0" w:space="0" w:color="auto"/>
        <w:right w:val="none" w:sz="0" w:space="0" w:color="auto"/>
      </w:divBdr>
    </w:div>
    <w:div w:id="1814524948">
      <w:bodyDiv w:val="1"/>
      <w:marLeft w:val="0"/>
      <w:marRight w:val="0"/>
      <w:marTop w:val="0"/>
      <w:marBottom w:val="0"/>
      <w:divBdr>
        <w:top w:val="none" w:sz="0" w:space="0" w:color="auto"/>
        <w:left w:val="none" w:sz="0" w:space="0" w:color="auto"/>
        <w:bottom w:val="none" w:sz="0" w:space="0" w:color="auto"/>
        <w:right w:val="none" w:sz="0" w:space="0" w:color="auto"/>
      </w:divBdr>
    </w:div>
    <w:div w:id="1823498050">
      <w:bodyDiv w:val="1"/>
      <w:marLeft w:val="0"/>
      <w:marRight w:val="0"/>
      <w:marTop w:val="0"/>
      <w:marBottom w:val="0"/>
      <w:divBdr>
        <w:top w:val="none" w:sz="0" w:space="0" w:color="auto"/>
        <w:left w:val="none" w:sz="0" w:space="0" w:color="auto"/>
        <w:bottom w:val="none" w:sz="0" w:space="0" w:color="auto"/>
        <w:right w:val="none" w:sz="0" w:space="0" w:color="auto"/>
      </w:divBdr>
    </w:div>
    <w:div w:id="1827547929">
      <w:bodyDiv w:val="1"/>
      <w:marLeft w:val="0"/>
      <w:marRight w:val="0"/>
      <w:marTop w:val="0"/>
      <w:marBottom w:val="0"/>
      <w:divBdr>
        <w:top w:val="none" w:sz="0" w:space="0" w:color="auto"/>
        <w:left w:val="none" w:sz="0" w:space="0" w:color="auto"/>
        <w:bottom w:val="none" w:sz="0" w:space="0" w:color="auto"/>
        <w:right w:val="none" w:sz="0" w:space="0" w:color="auto"/>
      </w:divBdr>
    </w:div>
    <w:div w:id="1835487317">
      <w:bodyDiv w:val="1"/>
      <w:marLeft w:val="0"/>
      <w:marRight w:val="0"/>
      <w:marTop w:val="0"/>
      <w:marBottom w:val="0"/>
      <w:divBdr>
        <w:top w:val="none" w:sz="0" w:space="0" w:color="auto"/>
        <w:left w:val="none" w:sz="0" w:space="0" w:color="auto"/>
        <w:bottom w:val="none" w:sz="0" w:space="0" w:color="auto"/>
        <w:right w:val="none" w:sz="0" w:space="0" w:color="auto"/>
      </w:divBdr>
    </w:div>
    <w:div w:id="1844473443">
      <w:bodyDiv w:val="1"/>
      <w:marLeft w:val="0"/>
      <w:marRight w:val="0"/>
      <w:marTop w:val="0"/>
      <w:marBottom w:val="0"/>
      <w:divBdr>
        <w:top w:val="none" w:sz="0" w:space="0" w:color="auto"/>
        <w:left w:val="none" w:sz="0" w:space="0" w:color="auto"/>
        <w:bottom w:val="none" w:sz="0" w:space="0" w:color="auto"/>
        <w:right w:val="none" w:sz="0" w:space="0" w:color="auto"/>
      </w:divBdr>
    </w:div>
    <w:div w:id="1857842985">
      <w:bodyDiv w:val="1"/>
      <w:marLeft w:val="0"/>
      <w:marRight w:val="0"/>
      <w:marTop w:val="0"/>
      <w:marBottom w:val="0"/>
      <w:divBdr>
        <w:top w:val="none" w:sz="0" w:space="0" w:color="auto"/>
        <w:left w:val="none" w:sz="0" w:space="0" w:color="auto"/>
        <w:bottom w:val="none" w:sz="0" w:space="0" w:color="auto"/>
        <w:right w:val="none" w:sz="0" w:space="0" w:color="auto"/>
      </w:divBdr>
    </w:div>
    <w:div w:id="1857957942">
      <w:bodyDiv w:val="1"/>
      <w:marLeft w:val="0"/>
      <w:marRight w:val="0"/>
      <w:marTop w:val="0"/>
      <w:marBottom w:val="0"/>
      <w:divBdr>
        <w:top w:val="none" w:sz="0" w:space="0" w:color="auto"/>
        <w:left w:val="none" w:sz="0" w:space="0" w:color="auto"/>
        <w:bottom w:val="none" w:sz="0" w:space="0" w:color="auto"/>
        <w:right w:val="none" w:sz="0" w:space="0" w:color="auto"/>
      </w:divBdr>
    </w:div>
    <w:div w:id="1861747038">
      <w:bodyDiv w:val="1"/>
      <w:marLeft w:val="0"/>
      <w:marRight w:val="0"/>
      <w:marTop w:val="0"/>
      <w:marBottom w:val="0"/>
      <w:divBdr>
        <w:top w:val="none" w:sz="0" w:space="0" w:color="auto"/>
        <w:left w:val="none" w:sz="0" w:space="0" w:color="auto"/>
        <w:bottom w:val="none" w:sz="0" w:space="0" w:color="auto"/>
        <w:right w:val="none" w:sz="0" w:space="0" w:color="auto"/>
      </w:divBdr>
    </w:div>
    <w:div w:id="1865174024">
      <w:bodyDiv w:val="1"/>
      <w:marLeft w:val="0"/>
      <w:marRight w:val="0"/>
      <w:marTop w:val="0"/>
      <w:marBottom w:val="0"/>
      <w:divBdr>
        <w:top w:val="none" w:sz="0" w:space="0" w:color="auto"/>
        <w:left w:val="none" w:sz="0" w:space="0" w:color="auto"/>
        <w:bottom w:val="none" w:sz="0" w:space="0" w:color="auto"/>
        <w:right w:val="none" w:sz="0" w:space="0" w:color="auto"/>
      </w:divBdr>
    </w:div>
    <w:div w:id="1875071101">
      <w:bodyDiv w:val="1"/>
      <w:marLeft w:val="0"/>
      <w:marRight w:val="0"/>
      <w:marTop w:val="0"/>
      <w:marBottom w:val="0"/>
      <w:divBdr>
        <w:top w:val="none" w:sz="0" w:space="0" w:color="auto"/>
        <w:left w:val="none" w:sz="0" w:space="0" w:color="auto"/>
        <w:bottom w:val="none" w:sz="0" w:space="0" w:color="auto"/>
        <w:right w:val="none" w:sz="0" w:space="0" w:color="auto"/>
      </w:divBdr>
    </w:div>
    <w:div w:id="1882591540">
      <w:bodyDiv w:val="1"/>
      <w:marLeft w:val="0"/>
      <w:marRight w:val="0"/>
      <w:marTop w:val="0"/>
      <w:marBottom w:val="0"/>
      <w:divBdr>
        <w:top w:val="none" w:sz="0" w:space="0" w:color="auto"/>
        <w:left w:val="none" w:sz="0" w:space="0" w:color="auto"/>
        <w:bottom w:val="none" w:sz="0" w:space="0" w:color="auto"/>
        <w:right w:val="none" w:sz="0" w:space="0" w:color="auto"/>
      </w:divBdr>
    </w:div>
    <w:div w:id="1891571644">
      <w:bodyDiv w:val="1"/>
      <w:marLeft w:val="0"/>
      <w:marRight w:val="0"/>
      <w:marTop w:val="0"/>
      <w:marBottom w:val="0"/>
      <w:divBdr>
        <w:top w:val="none" w:sz="0" w:space="0" w:color="auto"/>
        <w:left w:val="none" w:sz="0" w:space="0" w:color="auto"/>
        <w:bottom w:val="none" w:sz="0" w:space="0" w:color="auto"/>
        <w:right w:val="none" w:sz="0" w:space="0" w:color="auto"/>
      </w:divBdr>
    </w:div>
    <w:div w:id="1892494023">
      <w:bodyDiv w:val="1"/>
      <w:marLeft w:val="0"/>
      <w:marRight w:val="0"/>
      <w:marTop w:val="0"/>
      <w:marBottom w:val="0"/>
      <w:divBdr>
        <w:top w:val="none" w:sz="0" w:space="0" w:color="auto"/>
        <w:left w:val="none" w:sz="0" w:space="0" w:color="auto"/>
        <w:bottom w:val="none" w:sz="0" w:space="0" w:color="auto"/>
        <w:right w:val="none" w:sz="0" w:space="0" w:color="auto"/>
      </w:divBdr>
    </w:div>
    <w:div w:id="1895651104">
      <w:bodyDiv w:val="1"/>
      <w:marLeft w:val="0"/>
      <w:marRight w:val="0"/>
      <w:marTop w:val="0"/>
      <w:marBottom w:val="0"/>
      <w:divBdr>
        <w:top w:val="none" w:sz="0" w:space="0" w:color="auto"/>
        <w:left w:val="none" w:sz="0" w:space="0" w:color="auto"/>
        <w:bottom w:val="none" w:sz="0" w:space="0" w:color="auto"/>
        <w:right w:val="none" w:sz="0" w:space="0" w:color="auto"/>
      </w:divBdr>
    </w:div>
    <w:div w:id="1895845628">
      <w:bodyDiv w:val="1"/>
      <w:marLeft w:val="0"/>
      <w:marRight w:val="0"/>
      <w:marTop w:val="0"/>
      <w:marBottom w:val="0"/>
      <w:divBdr>
        <w:top w:val="none" w:sz="0" w:space="0" w:color="auto"/>
        <w:left w:val="none" w:sz="0" w:space="0" w:color="auto"/>
        <w:bottom w:val="none" w:sz="0" w:space="0" w:color="auto"/>
        <w:right w:val="none" w:sz="0" w:space="0" w:color="auto"/>
      </w:divBdr>
    </w:div>
    <w:div w:id="1900551021">
      <w:bodyDiv w:val="1"/>
      <w:marLeft w:val="0"/>
      <w:marRight w:val="0"/>
      <w:marTop w:val="0"/>
      <w:marBottom w:val="0"/>
      <w:divBdr>
        <w:top w:val="none" w:sz="0" w:space="0" w:color="auto"/>
        <w:left w:val="none" w:sz="0" w:space="0" w:color="auto"/>
        <w:bottom w:val="none" w:sz="0" w:space="0" w:color="auto"/>
        <w:right w:val="none" w:sz="0" w:space="0" w:color="auto"/>
      </w:divBdr>
    </w:div>
    <w:div w:id="1902868441">
      <w:bodyDiv w:val="1"/>
      <w:marLeft w:val="0"/>
      <w:marRight w:val="0"/>
      <w:marTop w:val="0"/>
      <w:marBottom w:val="0"/>
      <w:divBdr>
        <w:top w:val="none" w:sz="0" w:space="0" w:color="auto"/>
        <w:left w:val="none" w:sz="0" w:space="0" w:color="auto"/>
        <w:bottom w:val="none" w:sz="0" w:space="0" w:color="auto"/>
        <w:right w:val="none" w:sz="0" w:space="0" w:color="auto"/>
      </w:divBdr>
    </w:div>
    <w:div w:id="1904870998">
      <w:bodyDiv w:val="1"/>
      <w:marLeft w:val="0"/>
      <w:marRight w:val="0"/>
      <w:marTop w:val="0"/>
      <w:marBottom w:val="0"/>
      <w:divBdr>
        <w:top w:val="none" w:sz="0" w:space="0" w:color="auto"/>
        <w:left w:val="none" w:sz="0" w:space="0" w:color="auto"/>
        <w:bottom w:val="none" w:sz="0" w:space="0" w:color="auto"/>
        <w:right w:val="none" w:sz="0" w:space="0" w:color="auto"/>
      </w:divBdr>
    </w:div>
    <w:div w:id="1905483637">
      <w:bodyDiv w:val="1"/>
      <w:marLeft w:val="0"/>
      <w:marRight w:val="0"/>
      <w:marTop w:val="0"/>
      <w:marBottom w:val="0"/>
      <w:divBdr>
        <w:top w:val="none" w:sz="0" w:space="0" w:color="auto"/>
        <w:left w:val="none" w:sz="0" w:space="0" w:color="auto"/>
        <w:bottom w:val="none" w:sz="0" w:space="0" w:color="auto"/>
        <w:right w:val="none" w:sz="0" w:space="0" w:color="auto"/>
      </w:divBdr>
    </w:div>
    <w:div w:id="1911184437">
      <w:bodyDiv w:val="1"/>
      <w:marLeft w:val="0"/>
      <w:marRight w:val="0"/>
      <w:marTop w:val="0"/>
      <w:marBottom w:val="0"/>
      <w:divBdr>
        <w:top w:val="none" w:sz="0" w:space="0" w:color="auto"/>
        <w:left w:val="none" w:sz="0" w:space="0" w:color="auto"/>
        <w:bottom w:val="none" w:sz="0" w:space="0" w:color="auto"/>
        <w:right w:val="none" w:sz="0" w:space="0" w:color="auto"/>
      </w:divBdr>
    </w:div>
    <w:div w:id="1916476397">
      <w:bodyDiv w:val="1"/>
      <w:marLeft w:val="0"/>
      <w:marRight w:val="0"/>
      <w:marTop w:val="0"/>
      <w:marBottom w:val="0"/>
      <w:divBdr>
        <w:top w:val="none" w:sz="0" w:space="0" w:color="auto"/>
        <w:left w:val="none" w:sz="0" w:space="0" w:color="auto"/>
        <w:bottom w:val="none" w:sz="0" w:space="0" w:color="auto"/>
        <w:right w:val="none" w:sz="0" w:space="0" w:color="auto"/>
      </w:divBdr>
    </w:div>
    <w:div w:id="1917812524">
      <w:bodyDiv w:val="1"/>
      <w:marLeft w:val="0"/>
      <w:marRight w:val="0"/>
      <w:marTop w:val="0"/>
      <w:marBottom w:val="0"/>
      <w:divBdr>
        <w:top w:val="none" w:sz="0" w:space="0" w:color="auto"/>
        <w:left w:val="none" w:sz="0" w:space="0" w:color="auto"/>
        <w:bottom w:val="none" w:sz="0" w:space="0" w:color="auto"/>
        <w:right w:val="none" w:sz="0" w:space="0" w:color="auto"/>
      </w:divBdr>
    </w:div>
    <w:div w:id="1926064093">
      <w:bodyDiv w:val="1"/>
      <w:marLeft w:val="0"/>
      <w:marRight w:val="0"/>
      <w:marTop w:val="0"/>
      <w:marBottom w:val="0"/>
      <w:divBdr>
        <w:top w:val="none" w:sz="0" w:space="0" w:color="auto"/>
        <w:left w:val="none" w:sz="0" w:space="0" w:color="auto"/>
        <w:bottom w:val="none" w:sz="0" w:space="0" w:color="auto"/>
        <w:right w:val="none" w:sz="0" w:space="0" w:color="auto"/>
      </w:divBdr>
    </w:div>
    <w:div w:id="1929538221">
      <w:bodyDiv w:val="1"/>
      <w:marLeft w:val="0"/>
      <w:marRight w:val="0"/>
      <w:marTop w:val="0"/>
      <w:marBottom w:val="0"/>
      <w:divBdr>
        <w:top w:val="none" w:sz="0" w:space="0" w:color="auto"/>
        <w:left w:val="none" w:sz="0" w:space="0" w:color="auto"/>
        <w:bottom w:val="none" w:sz="0" w:space="0" w:color="auto"/>
        <w:right w:val="none" w:sz="0" w:space="0" w:color="auto"/>
      </w:divBdr>
    </w:div>
    <w:div w:id="1934436103">
      <w:bodyDiv w:val="1"/>
      <w:marLeft w:val="0"/>
      <w:marRight w:val="0"/>
      <w:marTop w:val="0"/>
      <w:marBottom w:val="0"/>
      <w:divBdr>
        <w:top w:val="none" w:sz="0" w:space="0" w:color="auto"/>
        <w:left w:val="none" w:sz="0" w:space="0" w:color="auto"/>
        <w:bottom w:val="none" w:sz="0" w:space="0" w:color="auto"/>
        <w:right w:val="none" w:sz="0" w:space="0" w:color="auto"/>
      </w:divBdr>
    </w:div>
    <w:div w:id="1941260629">
      <w:bodyDiv w:val="1"/>
      <w:marLeft w:val="0"/>
      <w:marRight w:val="0"/>
      <w:marTop w:val="0"/>
      <w:marBottom w:val="0"/>
      <w:divBdr>
        <w:top w:val="none" w:sz="0" w:space="0" w:color="auto"/>
        <w:left w:val="none" w:sz="0" w:space="0" w:color="auto"/>
        <w:bottom w:val="none" w:sz="0" w:space="0" w:color="auto"/>
        <w:right w:val="none" w:sz="0" w:space="0" w:color="auto"/>
      </w:divBdr>
    </w:div>
    <w:div w:id="1943757370">
      <w:bodyDiv w:val="1"/>
      <w:marLeft w:val="0"/>
      <w:marRight w:val="0"/>
      <w:marTop w:val="0"/>
      <w:marBottom w:val="0"/>
      <w:divBdr>
        <w:top w:val="none" w:sz="0" w:space="0" w:color="auto"/>
        <w:left w:val="none" w:sz="0" w:space="0" w:color="auto"/>
        <w:bottom w:val="none" w:sz="0" w:space="0" w:color="auto"/>
        <w:right w:val="none" w:sz="0" w:space="0" w:color="auto"/>
      </w:divBdr>
    </w:div>
    <w:div w:id="1944415051">
      <w:bodyDiv w:val="1"/>
      <w:marLeft w:val="0"/>
      <w:marRight w:val="0"/>
      <w:marTop w:val="0"/>
      <w:marBottom w:val="0"/>
      <w:divBdr>
        <w:top w:val="none" w:sz="0" w:space="0" w:color="auto"/>
        <w:left w:val="none" w:sz="0" w:space="0" w:color="auto"/>
        <w:bottom w:val="none" w:sz="0" w:space="0" w:color="auto"/>
        <w:right w:val="none" w:sz="0" w:space="0" w:color="auto"/>
      </w:divBdr>
    </w:div>
    <w:div w:id="1947342752">
      <w:bodyDiv w:val="1"/>
      <w:marLeft w:val="0"/>
      <w:marRight w:val="0"/>
      <w:marTop w:val="0"/>
      <w:marBottom w:val="0"/>
      <w:divBdr>
        <w:top w:val="none" w:sz="0" w:space="0" w:color="auto"/>
        <w:left w:val="none" w:sz="0" w:space="0" w:color="auto"/>
        <w:bottom w:val="none" w:sz="0" w:space="0" w:color="auto"/>
        <w:right w:val="none" w:sz="0" w:space="0" w:color="auto"/>
      </w:divBdr>
    </w:div>
    <w:div w:id="1950509112">
      <w:bodyDiv w:val="1"/>
      <w:marLeft w:val="0"/>
      <w:marRight w:val="0"/>
      <w:marTop w:val="0"/>
      <w:marBottom w:val="0"/>
      <w:divBdr>
        <w:top w:val="none" w:sz="0" w:space="0" w:color="auto"/>
        <w:left w:val="none" w:sz="0" w:space="0" w:color="auto"/>
        <w:bottom w:val="none" w:sz="0" w:space="0" w:color="auto"/>
        <w:right w:val="none" w:sz="0" w:space="0" w:color="auto"/>
      </w:divBdr>
    </w:div>
    <w:div w:id="1955092605">
      <w:bodyDiv w:val="1"/>
      <w:marLeft w:val="0"/>
      <w:marRight w:val="0"/>
      <w:marTop w:val="0"/>
      <w:marBottom w:val="0"/>
      <w:divBdr>
        <w:top w:val="none" w:sz="0" w:space="0" w:color="auto"/>
        <w:left w:val="none" w:sz="0" w:space="0" w:color="auto"/>
        <w:bottom w:val="none" w:sz="0" w:space="0" w:color="auto"/>
        <w:right w:val="none" w:sz="0" w:space="0" w:color="auto"/>
      </w:divBdr>
    </w:div>
    <w:div w:id="1955743317">
      <w:bodyDiv w:val="1"/>
      <w:marLeft w:val="0"/>
      <w:marRight w:val="0"/>
      <w:marTop w:val="0"/>
      <w:marBottom w:val="0"/>
      <w:divBdr>
        <w:top w:val="none" w:sz="0" w:space="0" w:color="auto"/>
        <w:left w:val="none" w:sz="0" w:space="0" w:color="auto"/>
        <w:bottom w:val="none" w:sz="0" w:space="0" w:color="auto"/>
        <w:right w:val="none" w:sz="0" w:space="0" w:color="auto"/>
      </w:divBdr>
    </w:div>
    <w:div w:id="1957179314">
      <w:bodyDiv w:val="1"/>
      <w:marLeft w:val="0"/>
      <w:marRight w:val="0"/>
      <w:marTop w:val="0"/>
      <w:marBottom w:val="0"/>
      <w:divBdr>
        <w:top w:val="none" w:sz="0" w:space="0" w:color="auto"/>
        <w:left w:val="none" w:sz="0" w:space="0" w:color="auto"/>
        <w:bottom w:val="none" w:sz="0" w:space="0" w:color="auto"/>
        <w:right w:val="none" w:sz="0" w:space="0" w:color="auto"/>
      </w:divBdr>
    </w:div>
    <w:div w:id="1965310592">
      <w:bodyDiv w:val="1"/>
      <w:marLeft w:val="0"/>
      <w:marRight w:val="0"/>
      <w:marTop w:val="0"/>
      <w:marBottom w:val="0"/>
      <w:divBdr>
        <w:top w:val="none" w:sz="0" w:space="0" w:color="auto"/>
        <w:left w:val="none" w:sz="0" w:space="0" w:color="auto"/>
        <w:bottom w:val="none" w:sz="0" w:space="0" w:color="auto"/>
        <w:right w:val="none" w:sz="0" w:space="0" w:color="auto"/>
      </w:divBdr>
    </w:div>
    <w:div w:id="1967346046">
      <w:bodyDiv w:val="1"/>
      <w:marLeft w:val="0"/>
      <w:marRight w:val="0"/>
      <w:marTop w:val="0"/>
      <w:marBottom w:val="0"/>
      <w:divBdr>
        <w:top w:val="none" w:sz="0" w:space="0" w:color="auto"/>
        <w:left w:val="none" w:sz="0" w:space="0" w:color="auto"/>
        <w:bottom w:val="none" w:sz="0" w:space="0" w:color="auto"/>
        <w:right w:val="none" w:sz="0" w:space="0" w:color="auto"/>
      </w:divBdr>
    </w:div>
    <w:div w:id="1972321512">
      <w:bodyDiv w:val="1"/>
      <w:marLeft w:val="0"/>
      <w:marRight w:val="0"/>
      <w:marTop w:val="0"/>
      <w:marBottom w:val="0"/>
      <w:divBdr>
        <w:top w:val="none" w:sz="0" w:space="0" w:color="auto"/>
        <w:left w:val="none" w:sz="0" w:space="0" w:color="auto"/>
        <w:bottom w:val="none" w:sz="0" w:space="0" w:color="auto"/>
        <w:right w:val="none" w:sz="0" w:space="0" w:color="auto"/>
      </w:divBdr>
    </w:div>
    <w:div w:id="1975679021">
      <w:bodyDiv w:val="1"/>
      <w:marLeft w:val="0"/>
      <w:marRight w:val="0"/>
      <w:marTop w:val="0"/>
      <w:marBottom w:val="0"/>
      <w:divBdr>
        <w:top w:val="none" w:sz="0" w:space="0" w:color="auto"/>
        <w:left w:val="none" w:sz="0" w:space="0" w:color="auto"/>
        <w:bottom w:val="none" w:sz="0" w:space="0" w:color="auto"/>
        <w:right w:val="none" w:sz="0" w:space="0" w:color="auto"/>
      </w:divBdr>
    </w:div>
    <w:div w:id="1981030926">
      <w:bodyDiv w:val="1"/>
      <w:marLeft w:val="0"/>
      <w:marRight w:val="0"/>
      <w:marTop w:val="0"/>
      <w:marBottom w:val="0"/>
      <w:divBdr>
        <w:top w:val="none" w:sz="0" w:space="0" w:color="auto"/>
        <w:left w:val="none" w:sz="0" w:space="0" w:color="auto"/>
        <w:bottom w:val="none" w:sz="0" w:space="0" w:color="auto"/>
        <w:right w:val="none" w:sz="0" w:space="0" w:color="auto"/>
      </w:divBdr>
    </w:div>
    <w:div w:id="1981766696">
      <w:bodyDiv w:val="1"/>
      <w:marLeft w:val="0"/>
      <w:marRight w:val="0"/>
      <w:marTop w:val="0"/>
      <w:marBottom w:val="0"/>
      <w:divBdr>
        <w:top w:val="none" w:sz="0" w:space="0" w:color="auto"/>
        <w:left w:val="none" w:sz="0" w:space="0" w:color="auto"/>
        <w:bottom w:val="none" w:sz="0" w:space="0" w:color="auto"/>
        <w:right w:val="none" w:sz="0" w:space="0" w:color="auto"/>
      </w:divBdr>
    </w:div>
    <w:div w:id="1983265638">
      <w:bodyDiv w:val="1"/>
      <w:marLeft w:val="0"/>
      <w:marRight w:val="0"/>
      <w:marTop w:val="0"/>
      <w:marBottom w:val="0"/>
      <w:divBdr>
        <w:top w:val="none" w:sz="0" w:space="0" w:color="auto"/>
        <w:left w:val="none" w:sz="0" w:space="0" w:color="auto"/>
        <w:bottom w:val="none" w:sz="0" w:space="0" w:color="auto"/>
        <w:right w:val="none" w:sz="0" w:space="0" w:color="auto"/>
      </w:divBdr>
    </w:div>
    <w:div w:id="1993679124">
      <w:bodyDiv w:val="1"/>
      <w:marLeft w:val="0"/>
      <w:marRight w:val="0"/>
      <w:marTop w:val="0"/>
      <w:marBottom w:val="0"/>
      <w:divBdr>
        <w:top w:val="none" w:sz="0" w:space="0" w:color="auto"/>
        <w:left w:val="none" w:sz="0" w:space="0" w:color="auto"/>
        <w:bottom w:val="none" w:sz="0" w:space="0" w:color="auto"/>
        <w:right w:val="none" w:sz="0" w:space="0" w:color="auto"/>
      </w:divBdr>
    </w:div>
    <w:div w:id="2017682545">
      <w:bodyDiv w:val="1"/>
      <w:marLeft w:val="0"/>
      <w:marRight w:val="0"/>
      <w:marTop w:val="0"/>
      <w:marBottom w:val="0"/>
      <w:divBdr>
        <w:top w:val="none" w:sz="0" w:space="0" w:color="auto"/>
        <w:left w:val="none" w:sz="0" w:space="0" w:color="auto"/>
        <w:bottom w:val="none" w:sz="0" w:space="0" w:color="auto"/>
        <w:right w:val="none" w:sz="0" w:space="0" w:color="auto"/>
      </w:divBdr>
    </w:div>
    <w:div w:id="2035037521">
      <w:bodyDiv w:val="1"/>
      <w:marLeft w:val="0"/>
      <w:marRight w:val="0"/>
      <w:marTop w:val="0"/>
      <w:marBottom w:val="0"/>
      <w:divBdr>
        <w:top w:val="none" w:sz="0" w:space="0" w:color="auto"/>
        <w:left w:val="none" w:sz="0" w:space="0" w:color="auto"/>
        <w:bottom w:val="none" w:sz="0" w:space="0" w:color="auto"/>
        <w:right w:val="none" w:sz="0" w:space="0" w:color="auto"/>
      </w:divBdr>
    </w:div>
    <w:div w:id="2036536742">
      <w:bodyDiv w:val="1"/>
      <w:marLeft w:val="0"/>
      <w:marRight w:val="0"/>
      <w:marTop w:val="0"/>
      <w:marBottom w:val="0"/>
      <w:divBdr>
        <w:top w:val="none" w:sz="0" w:space="0" w:color="auto"/>
        <w:left w:val="none" w:sz="0" w:space="0" w:color="auto"/>
        <w:bottom w:val="none" w:sz="0" w:space="0" w:color="auto"/>
        <w:right w:val="none" w:sz="0" w:space="0" w:color="auto"/>
      </w:divBdr>
    </w:div>
    <w:div w:id="2040545708">
      <w:bodyDiv w:val="1"/>
      <w:marLeft w:val="0"/>
      <w:marRight w:val="0"/>
      <w:marTop w:val="0"/>
      <w:marBottom w:val="0"/>
      <w:divBdr>
        <w:top w:val="none" w:sz="0" w:space="0" w:color="auto"/>
        <w:left w:val="none" w:sz="0" w:space="0" w:color="auto"/>
        <w:bottom w:val="none" w:sz="0" w:space="0" w:color="auto"/>
        <w:right w:val="none" w:sz="0" w:space="0" w:color="auto"/>
      </w:divBdr>
    </w:div>
    <w:div w:id="2043939310">
      <w:bodyDiv w:val="1"/>
      <w:marLeft w:val="0"/>
      <w:marRight w:val="0"/>
      <w:marTop w:val="0"/>
      <w:marBottom w:val="0"/>
      <w:divBdr>
        <w:top w:val="none" w:sz="0" w:space="0" w:color="auto"/>
        <w:left w:val="none" w:sz="0" w:space="0" w:color="auto"/>
        <w:bottom w:val="none" w:sz="0" w:space="0" w:color="auto"/>
        <w:right w:val="none" w:sz="0" w:space="0" w:color="auto"/>
      </w:divBdr>
    </w:div>
    <w:div w:id="2048406853">
      <w:bodyDiv w:val="1"/>
      <w:marLeft w:val="0"/>
      <w:marRight w:val="0"/>
      <w:marTop w:val="0"/>
      <w:marBottom w:val="0"/>
      <w:divBdr>
        <w:top w:val="none" w:sz="0" w:space="0" w:color="auto"/>
        <w:left w:val="none" w:sz="0" w:space="0" w:color="auto"/>
        <w:bottom w:val="none" w:sz="0" w:space="0" w:color="auto"/>
        <w:right w:val="none" w:sz="0" w:space="0" w:color="auto"/>
      </w:divBdr>
    </w:div>
    <w:div w:id="2055158535">
      <w:bodyDiv w:val="1"/>
      <w:marLeft w:val="0"/>
      <w:marRight w:val="0"/>
      <w:marTop w:val="0"/>
      <w:marBottom w:val="0"/>
      <w:divBdr>
        <w:top w:val="none" w:sz="0" w:space="0" w:color="auto"/>
        <w:left w:val="none" w:sz="0" w:space="0" w:color="auto"/>
        <w:bottom w:val="none" w:sz="0" w:space="0" w:color="auto"/>
        <w:right w:val="none" w:sz="0" w:space="0" w:color="auto"/>
      </w:divBdr>
    </w:div>
    <w:div w:id="2077313011">
      <w:bodyDiv w:val="1"/>
      <w:marLeft w:val="0"/>
      <w:marRight w:val="0"/>
      <w:marTop w:val="0"/>
      <w:marBottom w:val="0"/>
      <w:divBdr>
        <w:top w:val="none" w:sz="0" w:space="0" w:color="auto"/>
        <w:left w:val="none" w:sz="0" w:space="0" w:color="auto"/>
        <w:bottom w:val="none" w:sz="0" w:space="0" w:color="auto"/>
        <w:right w:val="none" w:sz="0" w:space="0" w:color="auto"/>
      </w:divBdr>
    </w:div>
    <w:div w:id="2081823901">
      <w:bodyDiv w:val="1"/>
      <w:marLeft w:val="0"/>
      <w:marRight w:val="0"/>
      <w:marTop w:val="0"/>
      <w:marBottom w:val="0"/>
      <w:divBdr>
        <w:top w:val="none" w:sz="0" w:space="0" w:color="auto"/>
        <w:left w:val="none" w:sz="0" w:space="0" w:color="auto"/>
        <w:bottom w:val="none" w:sz="0" w:space="0" w:color="auto"/>
        <w:right w:val="none" w:sz="0" w:space="0" w:color="auto"/>
      </w:divBdr>
    </w:div>
    <w:div w:id="2086410278">
      <w:bodyDiv w:val="1"/>
      <w:marLeft w:val="0"/>
      <w:marRight w:val="0"/>
      <w:marTop w:val="0"/>
      <w:marBottom w:val="0"/>
      <w:divBdr>
        <w:top w:val="none" w:sz="0" w:space="0" w:color="auto"/>
        <w:left w:val="none" w:sz="0" w:space="0" w:color="auto"/>
        <w:bottom w:val="none" w:sz="0" w:space="0" w:color="auto"/>
        <w:right w:val="none" w:sz="0" w:space="0" w:color="auto"/>
      </w:divBdr>
    </w:div>
    <w:div w:id="2102869997">
      <w:bodyDiv w:val="1"/>
      <w:marLeft w:val="0"/>
      <w:marRight w:val="0"/>
      <w:marTop w:val="0"/>
      <w:marBottom w:val="0"/>
      <w:divBdr>
        <w:top w:val="none" w:sz="0" w:space="0" w:color="auto"/>
        <w:left w:val="none" w:sz="0" w:space="0" w:color="auto"/>
        <w:bottom w:val="none" w:sz="0" w:space="0" w:color="auto"/>
        <w:right w:val="none" w:sz="0" w:space="0" w:color="auto"/>
      </w:divBdr>
    </w:div>
    <w:div w:id="2104567694">
      <w:bodyDiv w:val="1"/>
      <w:marLeft w:val="0"/>
      <w:marRight w:val="0"/>
      <w:marTop w:val="0"/>
      <w:marBottom w:val="0"/>
      <w:divBdr>
        <w:top w:val="none" w:sz="0" w:space="0" w:color="auto"/>
        <w:left w:val="none" w:sz="0" w:space="0" w:color="auto"/>
        <w:bottom w:val="none" w:sz="0" w:space="0" w:color="auto"/>
        <w:right w:val="none" w:sz="0" w:space="0" w:color="auto"/>
      </w:divBdr>
    </w:div>
    <w:div w:id="2105606797">
      <w:bodyDiv w:val="1"/>
      <w:marLeft w:val="0"/>
      <w:marRight w:val="0"/>
      <w:marTop w:val="0"/>
      <w:marBottom w:val="0"/>
      <w:divBdr>
        <w:top w:val="none" w:sz="0" w:space="0" w:color="auto"/>
        <w:left w:val="none" w:sz="0" w:space="0" w:color="auto"/>
        <w:bottom w:val="none" w:sz="0" w:space="0" w:color="auto"/>
        <w:right w:val="none" w:sz="0" w:space="0" w:color="auto"/>
      </w:divBdr>
    </w:div>
    <w:div w:id="2113167288">
      <w:bodyDiv w:val="1"/>
      <w:marLeft w:val="0"/>
      <w:marRight w:val="0"/>
      <w:marTop w:val="0"/>
      <w:marBottom w:val="0"/>
      <w:divBdr>
        <w:top w:val="none" w:sz="0" w:space="0" w:color="auto"/>
        <w:left w:val="none" w:sz="0" w:space="0" w:color="auto"/>
        <w:bottom w:val="none" w:sz="0" w:space="0" w:color="auto"/>
        <w:right w:val="none" w:sz="0" w:space="0" w:color="auto"/>
      </w:divBdr>
    </w:div>
    <w:div w:id="2123570968">
      <w:bodyDiv w:val="1"/>
      <w:marLeft w:val="0"/>
      <w:marRight w:val="0"/>
      <w:marTop w:val="0"/>
      <w:marBottom w:val="0"/>
      <w:divBdr>
        <w:top w:val="none" w:sz="0" w:space="0" w:color="auto"/>
        <w:left w:val="none" w:sz="0" w:space="0" w:color="auto"/>
        <w:bottom w:val="none" w:sz="0" w:space="0" w:color="auto"/>
        <w:right w:val="none" w:sz="0" w:space="0" w:color="auto"/>
      </w:divBdr>
    </w:div>
    <w:div w:id="2127573818">
      <w:bodyDiv w:val="1"/>
      <w:marLeft w:val="0"/>
      <w:marRight w:val="0"/>
      <w:marTop w:val="0"/>
      <w:marBottom w:val="0"/>
      <w:divBdr>
        <w:top w:val="none" w:sz="0" w:space="0" w:color="auto"/>
        <w:left w:val="none" w:sz="0" w:space="0" w:color="auto"/>
        <w:bottom w:val="none" w:sz="0" w:space="0" w:color="auto"/>
        <w:right w:val="none" w:sz="0" w:space="0" w:color="auto"/>
      </w:divBdr>
    </w:div>
    <w:div w:id="2134058910">
      <w:bodyDiv w:val="1"/>
      <w:marLeft w:val="0"/>
      <w:marRight w:val="0"/>
      <w:marTop w:val="0"/>
      <w:marBottom w:val="0"/>
      <w:divBdr>
        <w:top w:val="none" w:sz="0" w:space="0" w:color="auto"/>
        <w:left w:val="none" w:sz="0" w:space="0" w:color="auto"/>
        <w:bottom w:val="none" w:sz="0" w:space="0" w:color="auto"/>
        <w:right w:val="none" w:sz="0" w:space="0" w:color="auto"/>
      </w:divBdr>
    </w:div>
    <w:div w:id="2137481274">
      <w:bodyDiv w:val="1"/>
      <w:marLeft w:val="0"/>
      <w:marRight w:val="0"/>
      <w:marTop w:val="0"/>
      <w:marBottom w:val="0"/>
      <w:divBdr>
        <w:top w:val="none" w:sz="0" w:space="0" w:color="auto"/>
        <w:left w:val="none" w:sz="0" w:space="0" w:color="auto"/>
        <w:bottom w:val="none" w:sz="0" w:space="0" w:color="auto"/>
        <w:right w:val="none" w:sz="0" w:space="0" w:color="auto"/>
      </w:divBdr>
    </w:div>
    <w:div w:id="2139957266">
      <w:bodyDiv w:val="1"/>
      <w:marLeft w:val="0"/>
      <w:marRight w:val="0"/>
      <w:marTop w:val="0"/>
      <w:marBottom w:val="0"/>
      <w:divBdr>
        <w:top w:val="none" w:sz="0" w:space="0" w:color="auto"/>
        <w:left w:val="none" w:sz="0" w:space="0" w:color="auto"/>
        <w:bottom w:val="none" w:sz="0" w:space="0" w:color="auto"/>
        <w:right w:val="none" w:sz="0" w:space="0" w:color="auto"/>
      </w:divBdr>
    </w:div>
    <w:div w:id="2140876936">
      <w:bodyDiv w:val="1"/>
      <w:marLeft w:val="0"/>
      <w:marRight w:val="0"/>
      <w:marTop w:val="0"/>
      <w:marBottom w:val="0"/>
      <w:divBdr>
        <w:top w:val="none" w:sz="0" w:space="0" w:color="auto"/>
        <w:left w:val="none" w:sz="0" w:space="0" w:color="auto"/>
        <w:bottom w:val="none" w:sz="0" w:space="0" w:color="auto"/>
        <w:right w:val="none" w:sz="0" w:space="0" w:color="auto"/>
      </w:divBdr>
    </w:div>
    <w:div w:id="2142265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48.png"/><Relationship Id="rId19" Type="http://schemas.openxmlformats.org/officeDocument/2006/relationships/image" Target="media/image6.png"/><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5EBAF624A083E4EA63C9988F483C62D" ma:contentTypeVersion="14" ma:contentTypeDescription="Create a new document." ma:contentTypeScope="" ma:versionID="6bc69ab258c49002efe4df6a2b9e9314">
  <xsd:schema xmlns:xsd="http://www.w3.org/2001/XMLSchema" xmlns:xs="http://www.w3.org/2001/XMLSchema" xmlns:p="http://schemas.microsoft.com/office/2006/metadata/properties" xmlns:ns3="9b2128f4-8037-4d86-9631-68508fece0f8" xmlns:ns4="c95df083-b4ed-4655-b710-edd72f66433c" targetNamespace="http://schemas.microsoft.com/office/2006/metadata/properties" ma:root="true" ma:fieldsID="477014e16ab3e62a2e013defa78eb3d1" ns3:_="" ns4:_="">
    <xsd:import namespace="9b2128f4-8037-4d86-9631-68508fece0f8"/>
    <xsd:import namespace="c95df083-b4ed-4655-b710-edd72f66433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4:SharedWithUsers" minOccurs="0"/>
                <xsd:element ref="ns4:SharedWithDetails" minOccurs="0"/>
                <xsd:element ref="ns4:SharingHintHash"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Locatio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2128f4-8037-4d86-9631-68508fece0f8"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0" nillable="true" ma:displayName="MediaServiceAutoTags" ma:description="" ma:internalName="MediaServiceAutoTags" ma:readOnly="true">
      <xsd:simpleType>
        <xsd:restriction base="dms:Text"/>
      </xsd:simpleType>
    </xsd:element>
    <xsd:element name="MediaServiceDateTaken" ma:index="11" nillable="true" ma:displayName="MediaServiceDateTaken" ma:description="" ma:hidden="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_activity" ma:index="21"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95df083-b4ed-4655-b710-edd72f66433c" elementFormDefault="qualified">
    <xsd:import namespace="http://schemas.microsoft.com/office/2006/documentManagement/types"/>
    <xsd:import namespace="http://schemas.microsoft.com/office/infopath/2007/PartnerControls"/>
    <xsd:element name="SharedWithUsers" ma:index="12"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description="" ma:internalName="SharedWithDetails" ma:readOnly="true">
      <xsd:simpleType>
        <xsd:restriction base="dms:Note">
          <xsd:maxLength value="255"/>
        </xsd:restriction>
      </xsd:simpleType>
    </xsd:element>
    <xsd:element name="SharingHintHash" ma:index="14"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9b2128f4-8037-4d86-9631-68508fece0f8"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And04</b:Tag>
    <b:SourceType>BookSection</b:SourceType>
    <b:Guid>{C258C3F5-0792-4DC2-878C-818743646F67}</b:Guid>
    <b:Title>Parallel tabu search heuristics for the dynamic multi-vehicle dial-a-ride problem</b:Title>
    <b:Year>2004</b:Year>
    <b:Pages>377-387</b:Pages>
    <b:Author>
      <b:Author>
        <b:NameList>
          <b:Person>
            <b:Last>Andrea Attanasio</b:Last>
            <b:First>Jean</b:First>
            <b:Middle>Fran¸cois Cordeau, Gianpaolo Ghiani and Gilbert Laporte.</b:Middle>
          </b:Person>
        </b:NameList>
      </b:Author>
    </b:Author>
    <b:BookTitle>Parallel Computing</b:BookTitle>
    <b:RefOrder>40</b:RefOrder>
  </b:Source>
  <b:Source>
    <b:Tag>TTs84</b:Tag>
    <b:SourceType>JournalArticle</b:SourceType>
    <b:Guid>{4D8DB41A-F539-4DD0-983E-D7A767304829}</b:Guid>
    <b:Title>Heuristic methods applied to orienteering</b:Title>
    <b:Year>1984</b:Year>
    <b:Pages>797-809</b:Pages>
    <b:Author>
      <b:Author>
        <b:NameList>
          <b:Person>
            <b:Last>Tsiligirides</b:Last>
            <b:First>T.</b:First>
          </b:Person>
        </b:NameList>
      </b:Author>
    </b:Author>
    <b:JournalName>Journal of the Operational Research Society</b:JournalName>
    <b:RefOrder>1</b:RefOrder>
  </b:Source>
  <b:Source>
    <b:Tag>Gil90</b:Tag>
    <b:SourceType>JournalArticle</b:SourceType>
    <b:Guid>{F60136DF-F4EE-43BD-AA73-4188BD68FAA5}</b:Guid>
    <b:Author>
      <b:Author>
        <b:NameList>
          <b:Person>
            <b:Last>Martello</b:Last>
            <b:First>Gilbert</b:First>
            <b:Middle>Laporte kai Silvano</b:Middle>
          </b:Person>
        </b:NameList>
      </b:Author>
    </b:Author>
    <b:Title>The selective travelling salesman problem</b:Title>
    <b:JournalName>Discrete Applied Mathematics</b:JournalName>
    <b:Year>1990</b:Year>
    <b:Pages>193-207</b:Pages>
    <b:RefOrder>2</b:RefOrder>
  </b:Source>
  <b:Source>
    <b:Tag>Sei88</b:Tag>
    <b:SourceType>JournalArticle</b:SourceType>
    <b:Guid>{23923AC4-4F25-4A0E-891E-42F294C6A58B}</b:Guid>
    <b:Author>
      <b:Author>
        <b:NameList>
          <b:Person>
            <b:Last>Morito</b:Last>
            <b:First>Seiji</b:First>
            <b:Middle>Kataoka kai Susumu</b:Middle>
          </b:Person>
        </b:NameList>
      </b:Author>
    </b:Author>
    <b:Title>An algorithm for single constraint maximum collection problem</b:Title>
    <b:JournalName>Journal of the Operations Research Society of Japan</b:JournalName>
    <b:Year>1988</b:Year>
    <b:Pages>515-531</b:Pages>
    <b:RefOrder>3</b:RefOrder>
  </b:Source>
  <b:Source>
    <b:Tag>And10</b:Tag>
    <b:SourceType>ConferenceProceedings</b:SourceType>
    <b:Guid>{9C959CC5-5ABC-4CDD-94B2-3DBFC033E6E0}</b:Guid>
    <b:Author>
      <b:Author>
        <b:NameList>
          <b:Person>
            <b:Last>Ander Garcia</b:Last>
            <b:First>Olatz</b:First>
            <b:Middle>Arbelaitz, Maria Teresa Linaza, Pieter Vansteenwegen and Wouter Souffriau</b:Middle>
          </b:Person>
        </b:NameList>
      </b:Author>
      <b:BookAuthor>
        <b:NameList>
          <b:Person>
            <b:Last>Facca</b:Last>
            <b:First>Florian</b:First>
            <b:Middle>Daniel kai Federico Michele</b:Middle>
          </b:Person>
        </b:NameList>
      </b:BookAuthor>
    </b:Author>
    <b:Title>Personalized tourist route generation</b:Title>
    <b:Year>2010</b:Year>
    <b:Pages>486-497</b:Pages>
    <b:City>Vienna, Austria</b:City>
    <b:BookTitle>Current Trends in Web Engineering</b:BookTitle>
    <b:ConferenceName>Current Trends in Web Engineering - 10th International Conference on Web Engineering</b:ConferenceName>
    <b:RefOrder>4</b:RefOrder>
  </b:Source>
  <b:Source>
    <b:Tag>Pie07</b:Tag>
    <b:SourceType>JournalArticle</b:SourceType>
    <b:Guid>{7996028E-7AD5-446A-90DF-0140686A3B39}</b:Guid>
    <b:Title>Research, 209(1):1  10, 2011.</b:Title>
    <b:Pages>21-27</b:Pages>
    <b:Year>2007</b:Year>
    <b:Author>
      <b:Author>
        <b:NameList>
          <b:Person>
            <b:Last>Oudheusden</b:Last>
            <b:First>Pieter</b:First>
            <b:Middle>Vansteenwegen and Dirk Van</b:Middle>
          </b:Person>
        </b:NameList>
      </b:Author>
    </b:Author>
    <b:JournalName>The mobile tourist guide: An OR opportunity</b:JournalName>
    <b:RefOrder>5</b:RefOrder>
  </b:Source>
  <b:Source>
    <b:Tag>Abd17</b:Tag>
    <b:SourceType>JournalArticle</b:SourceType>
    <b:Guid>{ABD58D23-B694-4F09-9B78-98B1389FE521}</b:Guid>
    <b:Author>
      <b:Author>
        <b:NameList>
          <b:Person>
            <b:Last>Abdel Monaem F.M. AbdAllah</b:Last>
            <b:First>Daryl</b:First>
            <b:Middle>L. Essam and Ruhul A. Sarker</b:Middle>
          </b:Person>
        </b:NameList>
      </b:Author>
    </b:Author>
    <b:Title>On solving periodic re-optimization dynamic vehicle routing problems</b:Title>
    <b:Year>2017</b:Year>
    <b:PeriodicalTitle>Applied Soft Computing</b:PeriodicalTitle>
    <b:Pages>1-12</b:Pages>
    <b:JournalName>Applied Soft Computing</b:JournalName>
    <b:RefOrder>41</b:RefOrder>
  </b:Source>
  <b:Source>
    <b:Tag>Pie09</b:Tag>
    <b:SourceType>JournalArticle</b:SourceType>
    <b:Guid>{A2155AF4-096F-4E2C-AB91-2FB6345ECAD4}</b:Guid>
    <b:Author>
      <b:Author>
        <b:NameList>
          <b:Person>
            <b:Last>Pieter Vansteenwegen</b:Last>
            <b:First>Wouter</b:First>
            <b:Middle>Souffriau, Greet Vanden Berghe and Dirk Van Oudheusden</b:Middle>
          </b:Person>
        </b:NameList>
      </b:Author>
    </b:Author>
    <b:Title>Iterated local search for the team orienteering problem with time windows</b:Title>
    <b:JournalName>Computers &amp; Operations Research</b:JournalName>
    <b:Year>2009</b:Year>
    <b:Pages>3281-3290</b:Pages>
    <b:RefOrder>6</b:RefOrder>
  </b:Source>
  <b:Source>
    <b:Tag>PVa11</b:Tag>
    <b:SourceType>JournalArticle</b:SourceType>
    <b:Guid>{FD759B29-6319-459C-A53D-A11A812E73BC}</b:Guid>
    <b:Author>
      <b:Author>
        <b:NameList>
          <b:Person>
            <b:Last>P. Vansteenwegen</b:Last>
            <b:First>W.</b:First>
            <b:Middle>Souffriau and D. Van Oudheusden</b:Middle>
          </b:Person>
        </b:NameList>
      </b:Author>
    </b:Author>
    <b:Title>The orienteering problem: A survey</b:Title>
    <b:JournalName>European Journal of Operational Research</b:JournalName>
    <b:Year>2011</b:Year>
    <b:Pages>1-10</b:Pages>
    <b:RefOrder>7</b:RefOrder>
  </b:Source>
  <b:Source>
    <b:Tag>CEM60</b:Tag>
    <b:SourceType>JournalArticle</b:SourceType>
    <b:Guid>{EC048326-C25A-48C0-A88A-FFEF2ED3E27C}</b:Guid>
    <b:Author>
      <b:Author>
        <b:NameList>
          <b:Person>
            <b:Last>C. E. Miller</b:Last>
            <b:First>A.</b:First>
            <b:Middle>W. Tucker and R. A. Zemlin</b:Middle>
          </b:Person>
        </b:NameList>
      </b:Author>
    </b:Author>
    <b:Title>Integer programming formulations and travelling salesman problems</b:Title>
    <b:JournalName>Journal of the Association for Computing Machinery</b:JournalName>
    <b:Year>1960</b:Year>
    <b:Pages>326-329</b:Pages>
    <b:RefOrder>8</b:RefOrder>
  </b:Source>
  <b:Source>
    <b:Tag>NBa14</b:Tag>
    <b:SourceType>JournalArticle</b:SourceType>
    <b:Guid>{F6651409-A9E6-4ADF-9B2E-2A68225C2CD3}</b:Guid>
    <b:Author>
      <b:Author>
        <b:NameList>
          <b:Person>
            <b:Last>N. Bansal</b:Last>
            <b:First>A.</b:First>
            <b:Middle>Blum, S. Chawla and A. Meyerson</b:Middle>
          </b:Person>
        </b:NameList>
      </b:Author>
    </b:Author>
    <b:Title>Approximation algorithms for deadline-tsp and vehicle routing with time-windows</b:Title>
    <b:JournalName>STOC '04: Proceedings of the thirty-sixth annual ACM symposium on Theory of computing</b:JournalName>
    <b:Year>2014</b:Year>
    <b:Pages>166-174</b:Pages>
    <b:RefOrder>10</b:RefOrder>
  </b:Source>
  <b:Source>
    <b:Tag>EMA98</b:Tag>
    <b:SourceType>JournalArticle</b:SourceType>
    <b:Guid>{F1A63A05-6C81-4B14-916B-DF4044317708}</b:Guid>
    <b:Author>
      <b:Author>
        <b:NameList>
          <b:Person>
            <b:Last>E. M. Arkin</b:Last>
            <b:First>J.</b:First>
            <b:Middle>S. B. Mitchell and G. Narasimhan</b:Middle>
          </b:Person>
        </b:NameList>
      </b:Author>
    </b:Author>
    <b:Title>Resource-constrained geometric network optimization</b:Title>
    <b:JournalName>Proceedings of the 14th Annual Symposium on Computational Geometry, SCG ’98</b:JournalName>
    <b:Year>1998</b:Year>
    <b:Pages>307-316</b:Pages>
    <b:RefOrder>11</b:RefOrder>
  </b:Source>
  <b:Source>
    <b:Tag>KCh06</b:Tag>
    <b:SourceType>JournalArticle</b:SourceType>
    <b:Guid>{C6453712-7752-4E92-BD06-F64A49242175}</b:Guid>
    <b:Author>
      <b:Author>
        <b:NameList>
          <b:Person>
            <b:Last>Har-Peled</b:Last>
            <b:First>K.</b:First>
            <b:Middle>Chen and S.</b:Middle>
          </b:Person>
        </b:NameList>
      </b:Author>
    </b:Author>
    <b:Title>The orienteering problem in the plane revisited</b:Title>
    <b:JournalName>Proceedings of the 22nd Annual Symposium on Computational Geometry, SCG ’06</b:JournalName>
    <b:Year>2006</b:Year>
    <b:Pages>247-254</b:Pages>
    <b:RefOrder>12</b:RefOrder>
  </b:Source>
  <b:Source>
    <b:Tag>MGe98</b:Tag>
    <b:SourceType>JournalArticle</b:SourceType>
    <b:Guid>{3C40A577-2FCF-4044-97DC-D317D892F720}</b:Guid>
    <b:Author>
      <b:Author>
        <b:NameList>
          <b:Person>
            <b:Last>M. Gendreau</b:Last>
            <b:First>G.</b:First>
            <b:Middle>Laporte and F. Semet</b:Middle>
          </b:Person>
        </b:NameList>
      </b:Author>
    </b:Author>
    <b:Title> Atabu search heuristic for the undirected selective travelling salesman problem</b:Title>
    <b:JournalName>European Journal of Operational Research</b:JournalName>
    <b:Year>1998</b:Year>
    <b:Pages>539-545</b:Pages>
    <b:RefOrder>13</b:RefOrder>
  </b:Source>
  <b:Source>
    <b:Tag>MGe981</b:Tag>
    <b:SourceType>JournalArticle</b:SourceType>
    <b:Guid>{AC7ED8AB-F02A-4824-B052-FC732BF03778}</b:Guid>
    <b:Author>
      <b:Author>
        <b:NameList>
          <b:Person>
            <b:Last>M. Gendreau</b:Last>
            <b:First>G.</b:First>
            <b:Middle>Laporte and F. Semet</b:Middle>
          </b:Person>
        </b:NameList>
      </b:Author>
    </b:Author>
    <b:Title>A branch-and-cut algorithm for the undirected selective traveling salesman problem</b:Title>
    <b:JournalName>Networks</b:JournalName>
    <b:Year>1998</b:Year>
    <b:Pages>263-273</b:Pages>
    <b:RefOrder>42</b:RefOrder>
  </b:Source>
  <b:Source>
    <b:Tag>Bru87</b:Tag>
    <b:SourceType>JournalArticle</b:SourceType>
    <b:Guid>{0BE042D1-1FA9-4870-BAD0-C96702B81E2E}</b:Guid>
    <b:Author>
      <b:Author>
        <b:NameList>
          <b:Person>
            <b:Last>Bruce L. Golden</b:Last>
            <b:First>Larry</b:First>
            <b:Middle>Levy and Rakesh Vohra</b:Middle>
          </b:Person>
        </b:NameList>
      </b:Author>
    </b:Author>
    <b:Title>The orienteering problem</b:Title>
    <b:JournalName>Naval Research Logistics (NRL)</b:JournalName>
    <b:Year>1987</b:Year>
    <b:Pages>307-318</b:Pages>
    <b:RefOrder>15</b:RefOrder>
  </b:Source>
  <b:Source>
    <b:Tag>Mic98</b:Tag>
    <b:SourceType>JournalArticle</b:SourceType>
    <b:Guid>{5AF433A3-A670-4ADD-9951-5DF9C17E31ED}</b:Guid>
    <b:Author>
      <b:Author>
        <b:NameList>
          <b:Person>
            <b:Last>Michel Gendreau</b:Last>
            <b:First>Gilbert</b:First>
            <b:Middle>Laporte and Frederic Semet</b:Middle>
          </b:Person>
        </b:NameList>
      </b:Author>
    </b:Author>
    <b:Title>A branch-and-cut algorithm for the undirected selective traveling salesman problem</b:Title>
    <b:JournalName>Networks</b:JournalName>
    <b:Year>1998</b:Year>
    <b:Pages>263-273</b:Pages>
    <b:RefOrder>14</b:RefOrder>
  </b:Source>
  <b:Source>
    <b:Tag>Mat98</b:Tag>
    <b:SourceType>JournalArticle</b:SourceType>
    <b:Guid>{9320E830-8ED3-4C16-A8F8-6F852D217F7D}</b:Guid>
    <b:Author>
      <b:Author>
        <b:NameList>
          <b:Person>
            <b:Last>Matteo Fischetti</b:Last>
            <b:First>Juan</b:First>
            <b:Middle>José Salazar González, Paolo Toth</b:Middle>
          </b:Person>
        </b:NameList>
      </b:Author>
    </b:Author>
    <b:Title>Solving the Orienteering Problem through Branch-and-Cut</b:Title>
    <b:JournalName>INFORMS Journal on Computing</b:JournalName>
    <b:Year>1998</b:Year>
    <b:Pages>133-148</b:Pages>
    <b:RefOrder>16</b:RefOrder>
  </b:Source>
  <b:Source>
    <b:Tag>Ram92</b:Tag>
    <b:SourceType>JournalArticle</b:SourceType>
    <b:Guid>{6FCE668E-C86C-430D-B855-BD8B8BB5791A}</b:Guid>
    <b:Author>
      <b:Author>
        <b:NameList>
          <b:Person>
            <b:Last>Ram Ramesh</b:Last>
            <b:First>Yong</b:First>
            <b:Middle>Seok Yoon and Mark Karwan</b:Middle>
          </b:Person>
        </b:NameList>
      </b:Author>
    </b:Author>
    <b:Title> An optimal algorithm for the orienteering tour problem</b:Title>
    <b:JournalName>ORSA Journal On Computing</b:JournalName>
    <b:Year>1992</b:Year>
    <b:Pages>155-165</b:Pages>
    <b:RefOrder>17</b:RefOrder>
  </b:Source>
  <b:Source>
    <b:Tag>Dan15</b:Tag>
    <b:SourceType>JournalArticle</b:SourceType>
    <b:Guid>{79A38191-F8FA-45AD-A488-8CDC38A8D5E8}</b:Guid>
    <b:Author>
      <b:Author>
        <b:NameList>
          <b:Person>
            <b:Last>Daniel Duque</b:Last>
            <b:First>Leonardo</b:First>
            <b:Middle>Lozano, Andrés L. Medaglia</b:Middle>
          </b:Person>
        </b:NameList>
      </b:Author>
    </b:Author>
    <b:Title>Solving the Orienteering Problem with Time Windows via the Pulse Framework</b:Title>
    <b:JournalName>Computers &amp; Operations Research</b:JournalName>
    <b:Year>2015</b:Year>
    <b:Pages>168-176</b:Pages>
    <b:RefOrder>18</b:RefOrder>
  </b:Source>
  <b:Source>
    <b:Tag>Leo13</b:Tag>
    <b:SourceType>JournalArticle</b:SourceType>
    <b:Guid>{79370C25-18A4-4F57-9119-ED2C51D9B51F}</b:Guid>
    <b:Author>
      <b:Author>
        <b:NameList>
          <b:Person>
            <b:Last>Leonardo Lozano</b:Last>
            <b:First>Andrés</b:First>
            <b:Middle>L. Medaglia</b:Middle>
          </b:Person>
        </b:NameList>
      </b:Author>
    </b:Author>
    <b:Title>On an exact method for the constrained shortest path problem</b:Title>
    <b:JournalName>Computers &amp; Operations Research</b:JournalName>
    <b:Year>2013</b:Year>
    <b:Pages>378-384</b:Pages>
    <b:RefOrder>19</b:RefOrder>
  </b:Source>
  <b:Source>
    <b:Tag>Ald15</b:Tag>
    <b:SourceType>JournalArticle</b:SourceType>
    <b:Guid>{504F7B2E-2E47-4E20-AB40-3D197B81A9D4}</b:Guid>
    <b:Title>An Iterated Local Search Algorithm for Solving the Orienteering Problem with Time Windows</b:Title>
    <b:JournalName> Evolutionary Computation in Combinatorial Optimization</b:JournalName>
    <b:Year>2015</b:Year>
    <b:Pages>61–73</b:Pages>
    <b:Author>
      <b:Author>
        <b:NameList>
          <b:Person>
            <b:Last>Aldy Gunawan</b:Last>
            <b:First>Hoong</b:First>
            <b:Middle>Chuin Lau &amp; Kun Lu</b:Middle>
          </b:Person>
        </b:NameList>
      </b:Author>
    </b:Author>
    <b:RefOrder>20</b:RefOrder>
  </b:Source>
  <b:Source>
    <b:Tag>Fed02</b:Tag>
    <b:SourceType>JournalArticle</b:SourceType>
    <b:Guid>{509DF461-FF50-4FB8-9AFF-C44AC2CECE32}</b:Guid>
    <b:Author>
      <b:Author>
        <b:NameList>
          <b:Person>
            <b:Last>Fedor V. Fomin</b:Last>
            <b:First>Andrzej</b:First>
            <b:Middle>Lingas</b:Middle>
          </b:Person>
        </b:NameList>
      </b:Author>
    </b:Author>
    <b:Title>Approximation algorithms for time-dependent orienteering</b:Title>
    <b:JournalName>Information Processing Letters</b:JournalName>
    <b:Year>2002</b:Year>
    <b:Pages>57-62</b:Pages>
    <b:RefOrder>21</b:RefOrder>
  </b:Source>
  <b:Source>
    <b:Tag>CVe14</b:Tag>
    <b:SourceType>JournalArticle</b:SourceType>
    <b:Guid>{8B776690-B46E-4AB5-BB9E-5F780F92ECCA}</b:Guid>
    <b:Author>
      <b:Author>
        <b:NameList>
          <b:Person>
            <b:Last>C. Verbeeck</b:Last>
            <b:First>K.</b:First>
            <b:Middle>Sörensen, E.-H. Aghezzaf, P. Vansteenwegen</b:Middle>
          </b:Person>
        </b:NameList>
      </b:Author>
    </b:Author>
    <b:Title>A fast solution method for the time-dependent orienteering problem</b:Title>
    <b:JournalName>European Journal of Operational Research</b:JournalName>
    <b:Year>2014</b:Year>
    <b:Pages>419-432</b:Pages>
    <b:RefOrder>22</b:RefOrder>
  </b:Source>
  <b:Source>
    <b:Tag>Pie11</b:Tag>
    <b:SourceType>JournalArticle</b:SourceType>
    <b:Guid>{629A8691-6737-4716-BD50-99A5324A92C8}</b:Guid>
    <b:Author>
      <b:Author>
        <b:NameList>
          <b:Person>
            <b:Last>Pieter Vansteenwegen</b:Last>
            <b:First>Wouter</b:First>
            <b:Middle>Souffriau, Dirk Van Oudheusden</b:Middle>
          </b:Person>
        </b:NameList>
      </b:Author>
    </b:Author>
    <b:Title>The orienteering problem: A survey</b:Title>
    <b:JournalName>European Journal of Operational Research</b:JournalName>
    <b:Year>2011</b:Year>
    <b:Pages>1-10</b:Pages>
    <b:RefOrder>23</b:RefOrder>
  </b:Source>
  <b:Source>
    <b:Tag>Ald14</b:Tag>
    <b:SourceType>JournalArticle</b:SourceType>
    <b:Guid>{C4A451D2-EA6B-4728-86D3-397B69355015}</b:Guid>
    <b:Author>
      <b:Author>
        <b:NameList>
          <b:Person>
            <b:Last>Aldy Gunawan</b:Last>
            <b:First>Zhi</b:First>
            <b:Middle>Yuan kai Hoong Chuin Lau</b:Middle>
          </b:Person>
        </b:NameList>
      </b:Author>
    </b:Author>
    <b:Title>A mathematical model and metaheuristics for time dependent orienteering problem</b:Title>
    <b:JournalName>RESEARCH COLLECTION SCHOOL OF COMPUTING AND INFORMATION SYSTEMS</b:JournalName>
    <b:Year>2014</b:Year>
    <b:RefOrder>24</b:RefOrder>
  </b:Source>
  <b:Source>
    <b:Tag>Mil60</b:Tag>
    <b:SourceType>JournalArticle</b:SourceType>
    <b:Guid>{C8D2B765-3182-435A-9C55-37A256A0E951}</b:Guid>
    <b:Author>
      <b:Author>
        <b:NameList>
          <b:Person>
            <b:Last>Miller</b:Last>
            <b:First>C.E.,</b:First>
            <b:Middle>Tucker, A.W. and Zemlin, R.A.</b:Middle>
          </b:Person>
        </b:NameList>
      </b:Author>
    </b:Author>
    <b:Title>Integer Programming Formulations and Traveling Salesman Problems</b:Title>
    <b:JournalName>Journal of the Association for Computing Machinery</b:JournalName>
    <b:Year>1960</b:Year>
    <b:Pages>326-329</b:Pages>
    <b:RefOrder>43</b:RefOrder>
  </b:Source>
  <b:Source>
    <b:Tag>Hao05</b:Tag>
    <b:SourceType>JournalArticle</b:SourceType>
    <b:Guid>{1CB39EBA-B1F9-4FF2-A41B-91757F5D03F9}</b:Guid>
    <b:Author>
      <b:Author>
        <b:NameList>
          <b:Person>
            <b:Last>Hao Tang</b:Last>
            <b:First>Elise</b:First>
            <b:Middle>Miller-Hooks</b:Middle>
          </b:Person>
        </b:NameList>
      </b:Author>
    </b:Author>
    <b:Title>A TABU search heuristic for the team orienteering problem</b:Title>
    <b:JournalName>Computers &amp; Operations Research</b:JournalName>
    <b:Year>2005</b:Year>
    <b:Pages>1379-1407</b:Pages>
    <b:RefOrder>44</b:RefOrder>
  </b:Source>
  <b:Source>
    <b:Tag>Lia08</b:Tag>
    <b:SourceType>JournalArticle</b:SourceType>
    <b:Guid>{1C435C2F-D071-42EA-926E-F5F9CE7D13A2}</b:Guid>
    <b:Author>
      <b:Author>
        <b:NameList>
          <b:Person>
            <b:Last>Liangjun Ke</b:Last>
            <b:First>Claudia</b:First>
            <b:Middle>Archetti kai Zuren Feng</b:Middle>
          </b:Person>
        </b:NameList>
      </b:Author>
    </b:Author>
    <b:Title>Ants can solve the team orienteering problem</b:Title>
    <b:JournalName>Computers &amp; Industrial Engineering</b:JournalName>
    <b:Year>2008</b:Year>
    <b:Pages>648-665</b:Pages>
    <b:RefOrder>25</b:RefOrder>
  </b:Source>
  <b:Source>
    <b:Tag>Wou08</b:Tag>
    <b:SourceType>ConferenceProceedings</b:SourceType>
    <b:Guid>{53EFA99B-34E9-41BB-B3B2-EB801F130DE6}</b:Guid>
    <b:Author>
      <b:Author>
        <b:NameList>
          <b:Person>
            <b:Last>Wouter Souffriau</b:Last>
            <b:First>Pieter</b:First>
            <b:Middle>Vansteenwegen, Greet Vanden Berghe, Dirk Van Oudheusden</b:Middle>
          </b:Person>
        </b:NameList>
      </b:Author>
    </b:Author>
    <b:Title>A greedy randomised adaptive search procedure for the team orienteering</b:Title>
    <b:Year>2008</b:Year>
    <b:Pages>1-9</b:Pages>
    <b:ConferenceName>EU/MEeting 2008 on metaheuristics for logistics and vehicle routing</b:ConferenceName>
    <b:City>Troyes, France</b:City>
    <b:RefOrder>26</b:RefOrder>
  </b:Source>
  <b:Source>
    <b:Tag>Her10</b:Tag>
    <b:SourceType>JournalArticle</b:SourceType>
    <b:Guid>{416DE57C-E41F-4AA7-B4EF-4EB5F73048CE}</b:Guid>
    <b:Author>
      <b:Author>
        <b:NameList>
          <b:Person>
            <b:Last>Hermann Bouly</b:Last>
            <b:First>Duc</b:First>
            <b:Middle>Cuong Dang, Aziz Moukrim</b:Middle>
          </b:Person>
        </b:NameList>
      </b:Author>
    </b:Author>
    <b:Title>A memetic algorithm for the team orienteering problem</b:Title>
    <b:Pages>649–658</b:Pages>
    <b:Year>2010</b:Year>
    <b:JournalName>Applications of Evolutionary Computing</b:JournalName>
    <b:RefOrder>27</b:RefOrder>
  </b:Source>
  <b:Source>
    <b:Tag>Shi13</b:Tag>
    <b:SourceType>JournalArticle</b:SourceType>
    <b:Guid>{9E530CE5-3D6F-4C42-9664-E6A9F4167540}</b:Guid>
    <b:Title>Solving the team orienteering problem using effective multi-start simulated annealing</b:Title>
    <b:JournalName>Applied Soft Computing</b:JournalName>
    <b:Year>2013</b:Year>
    <b:Pages>1064-1073</b:Pages>
    <b:Author>
      <b:Author>
        <b:NameList>
          <b:Person>
            <b:Last>Lin</b:Last>
            <b:First>Shih-Wei</b:First>
          </b:Person>
        </b:NameList>
      </b:Author>
    </b:Author>
    <b:RefOrder>28</b:RefOrder>
  </b:Source>
  <b:Source>
    <b:Tag>Joã13</b:Tag>
    <b:SourceType>JournalArticle</b:SourceType>
    <b:Guid>{411A974E-A1B1-4DE0-AC35-C591E2EF2C0B}</b:Guid>
    <b:Author>
      <b:Author>
        <b:NameList>
          <b:Person>
            <b:Last>João Ferreira</b:Last>
            <b:First>Artur</b:First>
            <b:Middle>Quintas, José A. Oliveira, Guilherme A. B. Pereira &amp; Luis Dias</b:Middle>
          </b:Person>
        </b:NameList>
      </b:Author>
    </b:Author>
    <b:Title>Solving the Team Orienteering Problem: Developing a Solution Tool Using a Genetic Algorithm Approach</b:Title>
    <b:JournalName>Soft Computing in Industrial Applications</b:JournalName>
    <b:Year>2013</b:Year>
    <b:Pages>365–375</b:Pages>
    <b:RefOrder>29</b:RefOrder>
  </b:Source>
  <b:Source>
    <b:Tag>Rob09</b:Tag>
    <b:SourceType>JournalArticle</b:SourceType>
    <b:Guid>{5BE0364E-68BA-4262-8AC1-10E5FDB5B412}</b:Guid>
    <b:Author>
      <b:Author>
        <b:NameList>
          <b:Person>
            <b:Last>Roberto Montemanni</b:Last>
            <b:First>LM</b:First>
            <b:Middle>Gambardella</b:Middle>
          </b:Person>
        </b:NameList>
      </b:Author>
    </b:Author>
    <b:Title>Ant colony system for team orienteering problems with time windows</b:Title>
    <b:JournalName>Foundations of Computing and Decision Sciences</b:JournalName>
    <b:Year>2009</b:Year>
    <b:Pages>287-306</b:Pages>
    <b:RefOrder>30</b:RefOrder>
  </b:Source>
  <b:Source>
    <b:Tag>Shi12</b:Tag>
    <b:SourceType>JournalArticle</b:SourceType>
    <b:Guid>{8F087841-FEDA-4A9B-A393-178C3186F229}</b:Guid>
    <b:Author>
      <b:Author>
        <b:NameList>
          <b:Person>
            <b:Last>Shih-Wei Lin</b:Last>
            <b:First>Vincent</b:First>
            <b:Middle>F. Yu</b:Middle>
          </b:Person>
        </b:NameList>
      </b:Author>
    </b:Author>
    <b:Title>A simulated annealing heuristic for the team orienteering problem with time windows</b:Title>
    <b:JournalName>European Journal of Operational Research</b:JournalName>
    <b:Year>2012</b:Year>
    <b:Pages>94-107</b:Pages>
    <b:RefOrder>31</b:RefOrder>
  </b:Source>
  <b:Source>
    <b:Tag>Nac12</b:Tag>
    <b:SourceType>JournalArticle</b:SourceType>
    <b:Guid>{BF6F5519-557C-47F4-8EB5-40C4E4EBA503}</b:Guid>
    <b:Author>
      <b:Author>
        <b:NameList>
          <b:Person>
            <b:Last>Nacima Labadie</b:Last>
            <b:First>Renata</b:First>
            <b:Middle>Mansini, Jan Melechovský, Roberto Wolfler Calvo</b:Middle>
          </b:Person>
        </b:NameList>
      </b:Author>
    </b:Author>
    <b:Title>The Team Orienteering Problem with Time Windows: An LP-based Granular Variable Neighborhood Search</b:Title>
    <b:JournalName>European Journal of Operational Research</b:JournalName>
    <b:Year>2012</b:Year>
    <b:Pages>15-27</b:Pages>
    <b:RefOrder>32</b:RefOrder>
  </b:Source>
  <b:Source>
    <b:Tag>Dam13</b:Tag>
    <b:SourceType>ConferenceProceedings</b:SourceType>
    <b:Guid>{82F027BB-1D9D-411E-AF91-39FECE700BF9}</b:Guid>
    <b:Author>
      <b:Author>
        <b:NameList>
          <b:Person>
            <b:Last>Damianos Gavalas</b:Last>
            <b:First>Charalampos</b:First>
            <b:Middle>Konstantopoulos, Konstantinos Mastakas, Grammati Pantziou &amp; Yiannis Tasoulas</b:Middle>
          </b:Person>
        </b:NameList>
      </b:Author>
    </b:Author>
    <b:Title>Cluster-Based Heuristics for the Team Orienteering Problem with Time Windows</b:Title>
    <b:Year>2013</b:Year>
    <b:Pages>390–401</b:Pages>
    <b:ConferenceName>International Symposium on Experimental Algorithms</b:ConferenceName>
    <b:City>Rome, Italy</b:City>
    <b:RefOrder>33</b:RefOrder>
  </b:Source>
  <b:Source>
    <b:Tag>Qia14</b:Tag>
    <b:SourceType>JournalArticle</b:SourceType>
    <b:Guid>{CB3CD5E3-F5F4-44DD-9348-37FE57C88B8A}</b:Guid>
    <b:Title>An iterative three-component heuristic for the team orienteering problem with time windows</b:Title>
    <b:Pages>276-286</b:Pages>
    <b:Year>2014</b:Year>
    <b:Author>
      <b:Author>
        <b:NameList>
          <b:Person>
            <b:Last>Qian Hu</b:Last>
            <b:First>Andrew</b:First>
            <b:Middle>Lim</b:Middle>
          </b:Person>
        </b:NameList>
      </b:Author>
    </b:Author>
    <b:JournalName>European Journal of Operational Research</b:JournalName>
    <b:RefOrder>34</b:RefOrder>
  </b:Source>
  <b:Source>
    <b:Tag>Dam15</b:Tag>
    <b:SourceType>JournalArticle</b:SourceType>
    <b:Guid>{6167F00F-A58C-48E5-9466-4E34F2C1E6BF}</b:Guid>
    <b:Author>
      <b:Author>
        <b:NameList>
          <b:Person>
            <b:Last>Damianos Gavalas</b:Last>
            <b:First>Charalampos</b:First>
            <b:Middle>Konstantopoulos, Konstantinos Mastakas, Grammati Pantziou, Nikolaos Vathis</b:Middle>
          </b:Person>
        </b:NameList>
      </b:Author>
    </b:Author>
    <b:Title>Heuristics for the time dependent team orienteering problem: Application to tourist route planning</b:Title>
    <b:JournalName>Computers &amp; Operations Research</b:JournalName>
    <b:Year>2015</b:Year>
    <b:Pages>36-50</b:Pages>
    <b:RefOrder>36</b:RefOrder>
  </b:Source>
  <b:Source>
    <b:Tag>Rav11</b:Tag>
    <b:SourceType>ArticleInAPeriodical</b:SourceType>
    <b:Guid>{FF03BCB1-445D-440C-A405-6E478418E4A5}</b:Guid>
    <b:Title>The Directed Orienteering Problem</b:Title>
    <b:JournalName>The Directed Orienteering Problem</b:JournalName>
    <b:Year>2011</b:Year>
    <b:Pages>1017–1030</b:Pages>
    <b:PeriodicalTitle>Algorithmica</b:PeriodicalTitle>
    <b:Author>
      <b:Author>
        <b:NameList>
          <b:Person>
            <b:Last>Ravi</b:Last>
            <b:First>Viswanath</b:First>
            <b:Middle>Nagarajan &amp; R.</b:Middle>
          </b:Person>
        </b:NameList>
      </b:Author>
    </b:Author>
    <b:RefOrder>9</b:RefOrder>
  </b:Source>
  <b:Source>
    <b:Tag>Jos21</b:Tag>
    <b:SourceType>JournalArticle</b:SourceType>
    <b:Guid>{6979DA99-DE47-4C47-A6A3-72B5C851BF2D}</b:Guid>
    <b:Title>A GRASP to solve the multi-constraints multi-modal team orienteering problem with time windows for groups with heterogeneous preferences</b:Title>
    <b:Year>2021</b:Year>
    <b:Author>
      <b:Author>
        <b:NameList>
          <b:Person>
            <b:Last>José Ruiz-Meza</b:Last>
            <b:First>Julio</b:First>
            <b:Middle>Brito, Jairo R. Montoya-Torres</b:Middle>
          </b:Person>
        </b:NameList>
      </b:Author>
    </b:Author>
    <b:JournalName>Computers &amp; Industrial Engineering</b:JournalName>
    <b:Volume>162</b:Volume>
    <b:RefOrder>35</b:RefOrder>
  </b:Source>
  <b:Source>
    <b:Tag>Hel18</b:Tag>
    <b:SourceType>BookSection</b:SourceType>
    <b:Guid>{95AA9888-17DD-4C60-8096-ED36B48AF543}</b:Guid>
    <b:Title>Iterated Local Search: Framework and Applications</b:Title>
    <b:Year>2018</b:Year>
    <b:Pages>129-168</b:Pages>
    <b:Author>
      <b:Author>
        <b:NameList>
          <b:Person>
            <b:Last>Helena Ramalhinho Lourenço</b:Last>
            <b:First>Olivier</b:First>
            <b:Middle>C. Martin &amp; Thomas Stützle</b:Middle>
          </b:Person>
        </b:NameList>
      </b:Author>
    </b:Author>
    <b:BookTitle>Handbook of Metaheuristics</b:BookTitle>
    <b:RefOrder>45</b:RefOrder>
  </b:Source>
  <b:Source>
    <b:Tag>Kor20</b:Tag>
    <b:SourceType>JournalArticle</b:SourceType>
    <b:Guid>{917126B5-FC26-454B-82CE-7D51E02453B9}</b:Guid>
    <b:Title>An evolution strategy approach to the team orienteering problem with time windows</b:Title>
    <b:Year>2020</b:Year>
    <b:Pages>106-109</b:Pages>
    <b:Author>
      <b:Author>
        <b:NameList>
          <b:Person>
            <b:Last>Korhan Karabulut</b:Last>
            <b:First>M.</b:First>
            <b:Middle>Fatih Tasgetiren</b:Middle>
          </b:Person>
        </b:NameList>
      </b:Author>
    </b:Author>
    <b:JournalName>Computers &amp; Industrial Engineering</b:JournalName>
    <b:Volume>139</b:Volume>
    <b:RefOrder>38</b:RefOrder>
  </b:Source>
  <b:Source>
    <b:Tag>Hel10</b:Tag>
    <b:SourceType>BookSection</b:SourceType>
    <b:Guid>{2CB6887C-2A3F-41E8-80CD-4218B84E8098}</b:Guid>
    <b:Author>
      <b:Author>
        <b:NameList>
          <b:Person>
            <b:Last>Helena R. Lourenço</b:Last>
            <b:First>Olivier</b:First>
            <b:Middle>C. Martin &amp; Thomas Stützle</b:Middle>
          </b:Person>
        </b:NameList>
      </b:Author>
    </b:Author>
    <b:Title>Iterated Local Search: Framework and Applications</b:Title>
    <b:Year>2010</b:Year>
    <b:Pages>363–397</b:Pages>
    <b:BookTitle>Handbook of Metaheuristics</b:BookTitle>
    <b:RefOrder>37</b:RefOrder>
  </b:Source>
  <b:Source>
    <b:Tag>Cor97</b:Tag>
    <b:SourceType>BookSection</b:SourceType>
    <b:Guid>{B0D0DC3E-5B4C-46B9-8092-9037DF922962}</b:Guid>
    <b:Author>
      <b:Author>
        <b:NameList>
          <b:Person>
            <b:Last>Cordeau</b:Last>
            <b:First>J.F.</b:First>
            <b:Middle>AND Gendreau, M. AND Laporte, G.</b:Middle>
          </b:Person>
        </b:NameList>
      </b:Author>
    </b:Author>
    <b:Title>A tabu search heuristic for periodic and multi-depot vehicle routing problems</b:Title>
    <b:BookTitle>Networks</b:BookTitle>
    <b:Year>1997</b:Year>
    <b:Pages>105-119</b:Pages>
    <b:RefOrder>39</b:RefOrder>
  </b:Source>
</b:Sources>
</file>

<file path=customXml/itemProps1.xml><?xml version="1.0" encoding="utf-8"?>
<ds:datastoreItem xmlns:ds="http://schemas.openxmlformats.org/officeDocument/2006/customXml" ds:itemID="{EFD6E9B0-06C8-4649-8AC9-BD23A0FDC0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2128f4-8037-4d86-9631-68508fece0f8"/>
    <ds:schemaRef ds:uri="c95df083-b4ed-4655-b710-edd72f66433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39CBFA3-A0FF-47D7-9DAB-9F1C4AA0236B}">
  <ds:schemaRefs>
    <ds:schemaRef ds:uri="http://www.w3.org/XML/1998/namespace"/>
    <ds:schemaRef ds:uri="http://purl.org/dc/dcmitype/"/>
    <ds:schemaRef ds:uri="http://schemas.microsoft.com/office/2006/documentManagement/types"/>
    <ds:schemaRef ds:uri="http://schemas.openxmlformats.org/package/2006/metadata/core-properties"/>
    <ds:schemaRef ds:uri="http://schemas.microsoft.com/office/2006/metadata/properties"/>
    <ds:schemaRef ds:uri="9b2128f4-8037-4d86-9631-68508fece0f8"/>
    <ds:schemaRef ds:uri="c95df083-b4ed-4655-b710-edd72f66433c"/>
    <ds:schemaRef ds:uri="http://purl.org/dc/elements/1.1/"/>
    <ds:schemaRef ds:uri="http://schemas.microsoft.com/office/infopath/2007/PartnerControls"/>
    <ds:schemaRef ds:uri="http://purl.org/dc/terms/"/>
  </ds:schemaRefs>
</ds:datastoreItem>
</file>

<file path=customXml/itemProps3.xml><?xml version="1.0" encoding="utf-8"?>
<ds:datastoreItem xmlns:ds="http://schemas.openxmlformats.org/officeDocument/2006/customXml" ds:itemID="{CC8F1DA2-422F-4A80-8BB7-3615CFA29218}">
  <ds:schemaRefs>
    <ds:schemaRef ds:uri="http://schemas.microsoft.com/sharepoint/v3/contenttype/forms"/>
  </ds:schemaRefs>
</ds:datastoreItem>
</file>

<file path=customXml/itemProps4.xml><?xml version="1.0" encoding="utf-8"?>
<ds:datastoreItem xmlns:ds="http://schemas.openxmlformats.org/officeDocument/2006/customXml" ds:itemID="{91B3F5B1-7768-45C6-86F7-9DCCAC54E5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18209</TotalTime>
  <Pages>80</Pages>
  <Words>27140</Words>
  <Characters>154703</Characters>
  <Application>Microsoft Office Word</Application>
  <DocSecurity>0</DocSecurity>
  <Lines>1289</Lines>
  <Paragraphs>362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Στάθης Καπ</dc:creator>
  <cp:keywords/>
  <dc:description/>
  <cp:lastModifiedBy>Στάθης Καπ</cp:lastModifiedBy>
  <cp:revision>1273</cp:revision>
  <cp:lastPrinted>2023-03-11T08:39:00Z</cp:lastPrinted>
  <dcterms:created xsi:type="dcterms:W3CDTF">2023-01-26T13:39:00Z</dcterms:created>
  <dcterms:modified xsi:type="dcterms:W3CDTF">2023-03-13T02:47:00Z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0x010100E5EBAF624A083E4EA63C9988F483C62D</vt:lpwstr>
  </property>
</Properties>
</file>